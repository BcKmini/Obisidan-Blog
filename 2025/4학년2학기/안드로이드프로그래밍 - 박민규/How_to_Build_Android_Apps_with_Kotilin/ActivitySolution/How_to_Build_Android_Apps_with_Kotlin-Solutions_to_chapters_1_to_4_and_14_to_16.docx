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customXml/_rels/item3.xml.rels" ContentType="application/vnd.openxmlformats-package.relationships+xml"/>
  <Override PartName="/customXml/_rels/item1.xml.rels" ContentType="application/vnd.openxmlformats-package.relationships+xml"/>
  <Override PartName="/customXml/_rels/item2.xml.rels" ContentType="application/vnd.openxmlformats-package.relationships+xml"/>
  <Override PartName="/customXml/itemProps1.xml" ContentType="application/vnd.openxmlformats-officedocument.customXmlProperties+xml"/>
  <Override PartName="/customXml/itemProps3.xml" ContentType="application/vnd.openxmlformats-officedocument.customXmlProperties+xml"/>
  <Override PartName="/customXml/item2.xml" ContentType="application/xml"/>
  <Override PartName="/customXml/itemProps2.xml" ContentType="application/vnd.openxmlformats-officedocument.customXmlProperties+xml"/>
  <Override PartName="/customXml/item1.xml" ContentType="application/xml"/>
  <Override PartName="/customXml/item3.xml" ContentType="application/xml"/>
  <Override PartName="/word/header362.xml" ContentType="application/vnd.openxmlformats-officedocument.wordprocessingml.header+xml"/>
  <Override PartName="/word/header187.xml" ContentType="application/vnd.openxmlformats-officedocument.wordprocessingml.header+xml"/>
  <Override PartName="/word/header326.xml" ContentType="application/vnd.openxmlformats-officedocument.wordprocessingml.header+xml"/>
  <Override PartName="/word/header303.xml" ContentType="application/vnd.openxmlformats-officedocument.wordprocessingml.header+xml"/>
  <Override PartName="/word/header128.xml" ContentType="application/vnd.openxmlformats-officedocument.wordprocessingml.header+xml"/>
  <Override PartName="/word/header510.xml" ContentType="application/vnd.openxmlformats-officedocument.wordprocessingml.header+xml"/>
  <Override PartName="/word/header320.xml" ContentType="application/vnd.openxmlformats-officedocument.wordprocessingml.header+xml"/>
  <Override PartName="/word/header145.xml" ContentType="application/vnd.openxmlformats-officedocument.wordprocessingml.header+xml"/>
  <Override PartName="/word/header304.xml" ContentType="application/vnd.openxmlformats-officedocument.wordprocessingml.header+xml"/>
  <Override PartName="/word/header129.xml" ContentType="application/vnd.openxmlformats-officedocument.wordprocessingml.header+xml"/>
  <Override PartName="/word/header511.xml" ContentType="application/vnd.openxmlformats-officedocument.wordprocessingml.header+xml"/>
  <Override PartName="/word/header92.xml" ContentType="application/vnd.openxmlformats-officedocument.wordprocessingml.header+xml"/>
  <Override PartName="/word/header174.xml" ContentType="application/vnd.openxmlformats-officedocument.wordprocessingml.header+xml"/>
  <Override PartName="/word/header7.xml" ContentType="application/vnd.openxmlformats-officedocument.wordprocessingml.header+xml"/>
  <Override PartName="/word/header205.xml" ContentType="application/vnd.openxmlformats-officedocument.wordprocessingml.header+xml"/>
  <Override PartName="/word/_rels/document.xml.rels" ContentType="application/vnd.openxmlformats-package.relationships+xml"/>
  <Override PartName="/word/header332.xml" ContentType="application/vnd.openxmlformats-officedocument.wordprocessingml.header+xml"/>
  <Override PartName="/word/header157.xml" ContentType="application/vnd.openxmlformats-officedocument.wordprocessingml.header+xml"/>
  <Override PartName="/word/header305.xml" ContentType="application/vnd.openxmlformats-officedocument.wordprocessingml.header+xml"/>
  <Override PartName="/word/header93.xml" ContentType="application/vnd.openxmlformats-officedocument.wordprocessingml.header+xml"/>
  <Override PartName="/word/header380.xml" ContentType="application/vnd.openxmlformats-officedocument.wordprocessingml.header+xml"/>
  <Override PartName="/word/header8.xml" ContentType="application/vnd.openxmlformats-officedocument.wordprocessingml.header+xml"/>
  <Override PartName="/word/header206.xml" ContentType="application/vnd.openxmlformats-officedocument.wordprocessingml.header+xml"/>
  <Override PartName="/word/header333.xml" ContentType="application/vnd.openxmlformats-officedocument.wordprocessingml.header+xml"/>
  <Override PartName="/word/header158.xml" ContentType="application/vnd.openxmlformats-officedocument.wordprocessingml.header+xml"/>
  <Override PartName="/word/header540.xml" ContentType="application/vnd.openxmlformats-officedocument.wordprocessingml.header+xml"/>
  <Override PartName="/word/header306.xml" ContentType="application/vnd.openxmlformats-officedocument.wordprocessingml.header+xml"/>
  <Override PartName="/word/header94.xml" ContentType="application/vnd.openxmlformats-officedocument.wordprocessingml.header+xml"/>
  <Override PartName="/word/header381.xml" ContentType="application/vnd.openxmlformats-officedocument.wordprocessingml.header+xml"/>
  <Override PartName="/word/header107.xml" ContentType="application/vnd.openxmlformats-officedocument.wordprocessingml.header+xml"/>
  <Override PartName="/word/header9.xml" ContentType="application/vnd.openxmlformats-officedocument.wordprocessingml.header+xml"/>
  <Override PartName="/word/header181.xml" ContentType="application/vnd.openxmlformats-officedocument.wordprocessingml.header+xml"/>
  <Override PartName="/word/header207.xml" ContentType="application/vnd.openxmlformats-officedocument.wordprocessingml.header+xml"/>
  <Override PartName="/word/header334.xml" ContentType="application/vnd.openxmlformats-officedocument.wordprocessingml.header+xml"/>
  <Override PartName="/word/header159.xml" ContentType="application/vnd.openxmlformats-officedocument.wordprocessingml.header+xml"/>
  <Override PartName="/word/header541.xml" ContentType="application/vnd.openxmlformats-officedocument.wordprocessingml.header+xml"/>
  <Override PartName="/word/header20.xml" ContentType="application/vnd.openxmlformats-officedocument.wordprocessingml.header+xml"/>
  <Override PartName="/word/header132.xml" ContentType="application/vnd.openxmlformats-officedocument.wordprocessingml.header+xml"/>
  <Override PartName="/word/header239.xml" ContentType="application/vnd.openxmlformats-officedocument.wordprocessingml.header+xml"/>
  <Override PartName="/word/header366.xml" ContentType="application/vnd.openxmlformats-officedocument.wordprocessingml.header+xml"/>
  <Override PartName="/word/header10.xml" ContentType="application/vnd.openxmlformats-officedocument.wordprocessingml.header+xml"/>
  <Override PartName="/word/header122.xml" ContentType="application/vnd.openxmlformats-officedocument.wordprocessingml.header+xml"/>
  <Override PartName="/word/header229.xml" ContentType="application/vnd.openxmlformats-officedocument.wordprocessingml.header+xml"/>
  <Override PartName="/word/header356.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fontTable.xml" ContentType="application/vnd.openxmlformats-officedocument.wordprocessingml.fontTable+xml"/>
  <Override PartName="/word/header1.xml" ContentType="application/vnd.openxmlformats-officedocument.wordprocessingml.header+xml"/>
  <Override PartName="/word/header478.xml" ContentType="application/vnd.openxmlformats-officedocument.wordprocessingml.header+xml"/>
  <Override PartName="/word/header394.xml" ContentType="application/vnd.openxmlformats-officedocument.wordprocessingml.header+xml"/>
  <Override PartName="/word/header13.xml" ContentType="application/vnd.openxmlformats-officedocument.wordprocessingml.header+xml"/>
  <Override PartName="/word/header222.xml" ContentType="application/vnd.openxmlformats-officedocument.wordprocessingml.header+xml"/>
  <Override PartName="/word/header300.xml" ContentType="application/vnd.openxmlformats-officedocument.wordprocessingml.header+xml"/>
  <Override PartName="/word/header125.xml" ContentType="application/vnd.openxmlformats-officedocument.wordprocessingml.header+xml"/>
  <Override PartName="/word/header301.xml" ContentType="application/vnd.openxmlformats-officedocument.wordprocessingml.header+xml"/>
  <Override PartName="/word/header126.xml" ContentType="application/vnd.openxmlformats-officedocument.wordprocessingml.header+xml"/>
  <Override PartName="/word/header302.xml" ContentType="application/vnd.openxmlformats-officedocument.wordprocessingml.header+xml"/>
  <Override PartName="/word/header127.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header310.xml" ContentType="application/vnd.openxmlformats-officedocument.wordprocessingml.header+xml"/>
  <Override PartName="/word/header135.xml" ContentType="application/vnd.openxmlformats-officedocument.wordprocessingml.header+xml"/>
  <Override PartName="/word/header311.xml" ContentType="application/vnd.openxmlformats-officedocument.wordprocessingml.header+xml"/>
  <Override PartName="/word/header136.xml" ContentType="application/vnd.openxmlformats-officedocument.wordprocessingml.header+xml"/>
  <Override PartName="/word/header312.xml" ContentType="application/vnd.openxmlformats-officedocument.wordprocessingml.header+xml"/>
  <Override PartName="/word/header137.xml" ContentType="application/vnd.openxmlformats-officedocument.wordprocessingml.header+xml"/>
  <Override PartName="/word/header26.xml" ContentType="application/vnd.openxmlformats-officedocument.wordprocessingml.header+xml"/>
  <Override PartName="/word/header235.xml" ContentType="application/vnd.openxmlformats-officedocument.wordprocessingml.header+xml"/>
  <Override PartName="/word/header313.xml" ContentType="application/vnd.openxmlformats-officedocument.wordprocessingml.header+xml"/>
  <Override PartName="/word/header138.xml" ContentType="application/vnd.openxmlformats-officedocument.wordprocessingml.header+xml"/>
  <Override PartName="/word/header520.xml" ContentType="application/vnd.openxmlformats-officedocument.wordprocessingml.header+xml"/>
  <Override PartName="/word/header314.xml" ContentType="application/vnd.openxmlformats-officedocument.wordprocessingml.header+xml"/>
  <Override PartName="/word/header139.xml" ContentType="application/vnd.openxmlformats-officedocument.wordprocessingml.header+xml"/>
  <Override PartName="/word/header521.xml" ContentType="application/vnd.openxmlformats-officedocument.wordprocessingml.header+xml"/>
  <Override PartName="/word/header315.xml" ContentType="application/vnd.openxmlformats-officedocument.wordprocessingml.header+xml"/>
  <Override PartName="/word/header316.xml" ContentType="application/vnd.openxmlformats-officedocument.wordprocessingml.header+xml"/>
  <Override PartName="/word/header30.xml" ContentType="application/vnd.openxmlformats-officedocument.wordprocessingml.header+xml"/>
  <Override PartName="/word/header142.xml" ContentType="application/vnd.openxmlformats-officedocument.wordprocessingml.header+xml"/>
  <Override PartName="/word/header249.xml" ContentType="application/vnd.openxmlformats-officedocument.wordprocessingml.header+xml"/>
  <Override PartName="/word/header106.xml" ContentType="application/vnd.openxmlformats-officedocument.wordprocessingml.header+xml"/>
  <Override PartName="/word/header376.xml" ContentType="application/vnd.openxmlformats-officedocument.wordprocessingml.header+xml"/>
  <Override PartName="/word/header143.xml" ContentType="application/vnd.openxmlformats-officedocument.wordprocessingml.header+xml"/>
  <Override PartName="/word/header144.xml" ContentType="application/vnd.openxmlformats-officedocument.wordprocessingml.header+xml"/>
  <Override PartName="/word/header321.xml" ContentType="application/vnd.openxmlformats-officedocument.wordprocessingml.header+xml"/>
  <Override PartName="/word/header146.xml" ContentType="application/vnd.openxmlformats-officedocument.wordprocessingml.header+xml"/>
  <Override PartName="/word/header322.xml" ContentType="application/vnd.openxmlformats-officedocument.wordprocessingml.header+xml"/>
  <Override PartName="/word/header147.xml" ContentType="application/vnd.openxmlformats-officedocument.wordprocessingml.header+xml"/>
  <Override PartName="/word/header323.xml" ContentType="application/vnd.openxmlformats-officedocument.wordprocessingml.header+xml"/>
  <Override PartName="/word/header148.xml" ContentType="application/vnd.openxmlformats-officedocument.wordprocessingml.header+xml"/>
  <Override PartName="/word/header530.xml" ContentType="application/vnd.openxmlformats-officedocument.wordprocessingml.header+xml"/>
  <Override PartName="/word/header324.xml" ContentType="application/vnd.openxmlformats-officedocument.wordprocessingml.header+xml"/>
  <Override PartName="/word/header149.xml" ContentType="application/vnd.openxmlformats-officedocument.wordprocessingml.header+xml"/>
  <Override PartName="/word/header531.xml" ContentType="application/vnd.openxmlformats-officedocument.wordprocessingml.header+xml"/>
  <Override PartName="/word/header325.xml" ContentType="application/vnd.openxmlformats-officedocument.wordprocessingml.header+xml"/>
  <Override PartName="/word/header200.xml" ContentType="application/vnd.openxmlformats-officedocument.wordprocessingml.header+xml"/>
  <Override PartName="/word/header152.xml" ContentType="application/vnd.openxmlformats-officedocument.wordprocessingml.header+xml"/>
  <Override PartName="/word/header2.xml" ContentType="application/vnd.openxmlformats-officedocument.wordprocessingml.header+xml"/>
  <Override PartName="/word/header479.xml" ContentType="application/vnd.openxmlformats-officedocument.wordprocessingml.header+xml"/>
  <Override PartName="/word/header201.xml" ContentType="application/vnd.openxmlformats-officedocument.wordprocessingml.header+xml"/>
  <Override PartName="/word/header153.xml" ContentType="application/vnd.openxmlformats-officedocument.wordprocessingml.header+xml"/>
  <Override PartName="/word/header3.xml" ContentType="application/vnd.openxmlformats-officedocument.wordprocessingml.header+xml"/>
  <Override PartName="/word/header269.xml" ContentType="application/vnd.openxmlformats-officedocument.wordprocessingml.header+xml"/>
  <Override PartName="/word/header42.xml" ContentType="application/vnd.openxmlformats-officedocument.wordprocessingml.header+xml"/>
  <Override PartName="/word/header251.xml" ContentType="application/vnd.openxmlformats-officedocument.wordprocessingml.header+xml"/>
  <Override PartName="/word/header202.xml" ContentType="application/vnd.openxmlformats-officedocument.wordprocessingml.header+xml"/>
  <Override PartName="/word/header154.xml" ContentType="application/vnd.openxmlformats-officedocument.wordprocessingml.header+xml"/>
  <Override PartName="/word/header4.xml" ContentType="application/vnd.openxmlformats-officedocument.wordprocessingml.header+xml"/>
  <Override PartName="/word/header43.xml" ContentType="application/vnd.openxmlformats-officedocument.wordprocessingml.header+xml"/>
  <Override PartName="/word/header252.xml" ContentType="application/vnd.openxmlformats-officedocument.wordprocessingml.header+xml"/>
  <Override PartName="/word/header203.xml" ContentType="application/vnd.openxmlformats-officedocument.wordprocessingml.header+xml"/>
  <Override PartName="/word/header330.xml" ContentType="application/vnd.openxmlformats-officedocument.wordprocessingml.header+xml"/>
  <Override PartName="/word/header155.xml" ContentType="application/vnd.openxmlformats-officedocument.wordprocessingml.header+xml"/>
  <Override PartName="/word/header204.xml" ContentType="application/vnd.openxmlformats-officedocument.wordprocessingml.header+xml"/>
  <Override PartName="/word/header331.xml" ContentType="application/vnd.openxmlformats-officedocument.wordprocessingml.header+xml"/>
  <Override PartName="/word/header156.xml" ContentType="application/vnd.openxmlformats-officedocument.wordprocessingml.header+xml"/>
  <Override PartName="/word/header6.xml" ContentType="application/vnd.openxmlformats-officedocument.wordprocessingml.header+xml"/>
  <Override PartName="/word/header208.xml" ContentType="application/vnd.openxmlformats-officedocument.wordprocessingml.header+xml"/>
  <Override PartName="/word/header335.xml" ContentType="application/vnd.openxmlformats-officedocument.wordprocessingml.header+xml"/>
  <Override PartName="/word/media/image2.png" ContentType="image/png"/>
  <Override PartName="/word/media/image30.jpeg" ContentType="image/jpeg"/>
  <Override PartName="/word/media/image22.png" ContentType="image/png"/>
  <Override PartName="/word/media/image29.jpeg" ContentType="image/jpeg"/>
  <Override PartName="/word/media/image11.tif" ContentType="image/tiff"/>
  <Override PartName="/word/media/image18.jpeg" ContentType="image/jpeg"/>
  <Override PartName="/word/media/image4.png" ContentType="image/png"/>
  <Override PartName="/word/media/image6.jpeg" ContentType="image/jpeg"/>
  <Override PartName="/word/media/image12.tif" ContentType="image/tiff"/>
  <Override PartName="/word/media/image20.jpeg" ContentType="image/jpeg"/>
  <Override PartName="/word/media/image3.png" ContentType="image/png"/>
  <Override PartName="/word/media/image8.jpeg" ContentType="image/jpeg"/>
  <Override PartName="/word/media/image25.png" ContentType="image/png"/>
  <Override PartName="/word/media/image24.jpeg" ContentType="image/jpeg"/>
  <Override PartName="/word/media/image10.tif" ContentType="image/tiff"/>
  <Override PartName="/word/media/image13.tif" ContentType="image/tiff"/>
  <Override PartName="/word/media/image21.png" ContentType="image/png"/>
  <Override PartName="/word/media/image14.jpeg" ContentType="image/jpeg"/>
  <Override PartName="/word/media/image1.png" ContentType="image/png"/>
  <Override PartName="/word/media/image16.png" ContentType="image/png"/>
  <Override PartName="/word/media/image15.jpeg" ContentType="image/jpeg"/>
  <Override PartName="/word/media/image31.png" ContentType="image/png"/>
  <Override PartName="/word/media/image19.png" ContentType="image/png"/>
  <Override PartName="/word/media/image5.tif" ContentType="image/tiff"/>
  <Override PartName="/word/media/image32.png" ContentType="image/png"/>
  <Override PartName="/word/media/image26.png" ContentType="image/png"/>
  <Override PartName="/word/media/image23.jpeg" ContentType="image/jpeg"/>
  <Override PartName="/word/media/image9.jpeg" ContentType="image/jpeg"/>
  <Override PartName="/word/media/image7.tif" ContentType="image/tiff"/>
  <Override PartName="/word/media/image27.png" ContentType="image/png"/>
  <Override PartName="/word/media/image17.jpeg" ContentType="image/jpeg"/>
  <Override PartName="/word/media/image28.jpeg" ContentType="image/jpeg"/>
  <Override PartName="/word/header180.xml" ContentType="application/vnd.openxmlformats-officedocument.wordprocessingml.header+xml"/>
  <Override PartName="/word/header209.xml" ContentType="application/vnd.openxmlformats-officedocument.wordprocessingml.header+xml"/>
  <Override PartName="/word/header336.xml" ContentType="application/vnd.openxmlformats-officedocument.wordprocessingml.header+xml"/>
  <Override PartName="/word/header210.xml" ContentType="application/vnd.openxmlformats-officedocument.wordprocessingml.header+xml"/>
  <Override PartName="/word/header162.xml" ContentType="application/vnd.openxmlformats-officedocument.wordprocessingml.header+xml"/>
  <Override PartName="/word/header211.xml" ContentType="application/vnd.openxmlformats-officedocument.wordprocessingml.header+xml"/>
  <Override PartName="/word/comments.xml" ContentType="application/vnd.openxmlformats-officedocument.wordprocessingml.comments+xml"/>
  <Override PartName="/word/header163.xml" ContentType="application/vnd.openxmlformats-officedocument.wordprocessingml.header+xml"/>
  <Override PartName="/word/header212.xml" ContentType="application/vnd.openxmlformats-officedocument.wordprocessingml.header+xml"/>
  <Override PartName="/word/header164.xml" ContentType="application/vnd.openxmlformats-officedocument.wordprocessingml.header+xml"/>
  <Override PartName="/word/header213.xml" ContentType="application/vnd.openxmlformats-officedocument.wordprocessingml.header+xml"/>
  <Override PartName="/word/header340.xml" ContentType="application/vnd.openxmlformats-officedocument.wordprocessingml.header+xml"/>
  <Override PartName="/word/header165.xml" ContentType="application/vnd.openxmlformats-officedocument.wordprocessingml.header+xml"/>
  <Override PartName="/word/header214.xml" ContentType="application/vnd.openxmlformats-officedocument.wordprocessingml.header+xml"/>
  <Override PartName="/word/header341.xml" ContentType="application/vnd.openxmlformats-officedocument.wordprocessingml.header+xml"/>
  <Override PartName="/word/header166.xml" ContentType="application/vnd.openxmlformats-officedocument.wordprocessingml.header+xml"/>
  <Override PartName="/word/header215.xml" ContentType="application/vnd.openxmlformats-officedocument.wordprocessingml.header+xml"/>
  <Override PartName="/word/header342.xml" ContentType="application/vnd.openxmlformats-officedocument.wordprocessingml.header+xml"/>
  <Override PartName="/word/header167.xml" ContentType="application/vnd.openxmlformats-officedocument.wordprocessingml.header+xml"/>
  <Override PartName="/word/header216.xml" ContentType="application/vnd.openxmlformats-officedocument.wordprocessingml.header+xml"/>
  <Override PartName="/word/header343.xml" ContentType="application/vnd.openxmlformats-officedocument.wordprocessingml.header+xml"/>
  <Override PartName="/word/header168.xml" ContentType="application/vnd.openxmlformats-officedocument.wordprocessingml.header+xml"/>
  <Override PartName="/word/header217.xml" ContentType="application/vnd.openxmlformats-officedocument.wordprocessingml.header+xml"/>
  <Override PartName="/word/header344.xml" ContentType="application/vnd.openxmlformats-officedocument.wordprocessingml.header+xml"/>
  <Override PartName="/word/header169.xml" ContentType="application/vnd.openxmlformats-officedocument.wordprocessingml.header+xml"/>
  <Override PartName="/word/header58.xml" ContentType="application/vnd.openxmlformats-officedocument.wordprocessingml.header+xml"/>
  <Override PartName="/word/header267.xml" ContentType="application/vnd.openxmlformats-officedocument.wordprocessingml.header+xml"/>
  <Override PartName="/word/header218.xml" ContentType="application/vnd.openxmlformats-officedocument.wordprocessingml.header+xml"/>
  <Override PartName="/word/header345.xml" ContentType="application/vnd.openxmlformats-officedocument.wordprocessingml.header+xml"/>
  <Override PartName="/word/header59.xml" ContentType="application/vnd.openxmlformats-officedocument.wordprocessingml.header+xml"/>
  <Override PartName="/word/header268.xml" ContentType="application/vnd.openxmlformats-officedocument.wordprocessingml.header+xml"/>
  <Override PartName="/word/header219.xml" ContentType="application/vnd.openxmlformats-officedocument.wordprocessingml.header+xml"/>
  <Override PartName="/word/header346.xml" ContentType="application/vnd.openxmlformats-officedocument.wordprocessingml.header+xml"/>
  <Override PartName="/word/header220.xml" ContentType="application/vnd.openxmlformats-officedocument.wordprocessingml.header+xml"/>
  <Override PartName="/word/header11.xml" ContentType="application/vnd.openxmlformats-officedocument.wordprocessingml.header+xml"/>
  <Override PartName="/word/header172.xml" ContentType="application/vnd.openxmlformats-officedocument.wordprocessingml.header+xml"/>
  <Override PartName="/word/header221.xml" ContentType="application/vnd.openxmlformats-officedocument.wordprocessingml.header+xml"/>
  <Override PartName="/word/header12.xml" ContentType="application/vnd.openxmlformats-officedocument.wordprocessingml.header+xml"/>
  <Override PartName="/word/header173.xml" ContentType="application/vnd.openxmlformats-officedocument.wordprocessingml.header+xml"/>
  <Override PartName="/word/header223.xml" ContentType="application/vnd.openxmlformats-officedocument.wordprocessingml.header+xml"/>
  <Override PartName="/word/header14.xml" ContentType="application/vnd.openxmlformats-officedocument.wordprocessingml.header+xml"/>
  <Override PartName="/word/header175.xml" ContentType="application/vnd.openxmlformats-officedocument.wordprocessingml.header+xml"/>
  <Override PartName="/word/header224.xml" ContentType="application/vnd.openxmlformats-officedocument.wordprocessingml.header+xml"/>
  <Override PartName="/word/header15.xml" ContentType="application/vnd.openxmlformats-officedocument.wordprocessingml.header+xml"/>
  <Override PartName="/word/header273.xml" ContentType="application/vnd.openxmlformats-officedocument.wordprocessingml.header+xml"/>
  <Override PartName="/word/header64.xml" ContentType="application/vnd.openxmlformats-officedocument.wordprocessingml.header+xml"/>
  <Override PartName="/word/header351.xml" ContentType="application/vnd.openxmlformats-officedocument.wordprocessingml.header+xml"/>
  <Override PartName="/word/header176.xml" ContentType="application/vnd.openxmlformats-officedocument.wordprocessingml.header+xml"/>
  <Override PartName="/word/header225.xml" ContentType="application/vnd.openxmlformats-officedocument.wordprocessingml.header+xml"/>
  <Override PartName="/word/header16.xml" ContentType="application/vnd.openxmlformats-officedocument.wordprocessingml.header+xml"/>
  <Override PartName="/word/header177.xml" ContentType="application/vnd.openxmlformats-officedocument.wordprocessingml.header+xml"/>
  <Override PartName="/word/header226.xml" ContentType="application/vnd.openxmlformats-officedocument.wordprocessingml.header+xml"/>
  <Override PartName="/word/header17.xml" ContentType="application/vnd.openxmlformats-officedocument.wordprocessingml.header+xml"/>
  <Override PartName="/word/header178.xml" ContentType="application/vnd.openxmlformats-officedocument.wordprocessingml.header+xml"/>
  <Override PartName="/word/header227.xml" ContentType="application/vnd.openxmlformats-officedocument.wordprocessingml.header+xml"/>
  <Override PartName="/word/header18.xml" ContentType="application/vnd.openxmlformats-officedocument.wordprocessingml.header+xml"/>
  <Override PartName="/word/header179.xml" ContentType="application/vnd.openxmlformats-officedocument.wordprocessingml.header+xml"/>
  <Override PartName="/word/header228.xml" ContentType="application/vnd.openxmlformats-officedocument.wordprocessingml.header+xml"/>
  <Override PartName="/word/header19.xml" ContentType="application/vnd.openxmlformats-officedocument.wordprocessingml.header+xml"/>
  <Override PartName="/word/header230.xml" ContentType="application/vnd.openxmlformats-officedocument.wordprocessingml.header+xml"/>
  <Override PartName="/word/header21.xml" ContentType="application/vnd.openxmlformats-officedocument.wordprocessingml.header+xml"/>
  <Override PartName="/word/header182.xml" ContentType="application/vnd.openxmlformats-officedocument.wordprocessingml.header+xml"/>
  <Override PartName="/word/header231.xml" ContentType="application/vnd.openxmlformats-officedocument.wordprocessingml.header+xml"/>
  <Override PartName="/word/header22.xml" ContentType="application/vnd.openxmlformats-officedocument.wordprocessingml.header+xml"/>
  <Override PartName="/word/header183.xml" ContentType="application/vnd.openxmlformats-officedocument.wordprocessingml.header+xml"/>
  <Override PartName="/word/header232.xml" ContentType="application/vnd.openxmlformats-officedocument.wordprocessingml.header+xml"/>
  <Override PartName="/word/header23.xml" ContentType="application/vnd.openxmlformats-officedocument.wordprocessingml.header+xml"/>
  <Override PartName="/word/header184.xml" ContentType="application/vnd.openxmlformats-officedocument.wordprocessingml.header+xml"/>
  <Override PartName="/word/header233.xml" ContentType="application/vnd.openxmlformats-officedocument.wordprocessingml.header+xml"/>
  <Override PartName="/word/header24.xml" ContentType="application/vnd.openxmlformats-officedocument.wordprocessingml.header+xml"/>
  <Override PartName="/word/header185.xml" ContentType="application/vnd.openxmlformats-officedocument.wordprocessingml.header+xml"/>
  <Override PartName="/word/header234.xml" ContentType="application/vnd.openxmlformats-officedocument.wordprocessingml.header+xml"/>
  <Override PartName="/word/header25.xml" ContentType="application/vnd.openxmlformats-officedocument.wordprocessingml.header+xml"/>
  <Override PartName="/word/header186.xml" ContentType="application/vnd.openxmlformats-officedocument.wordprocessingml.header+xml"/>
  <Override PartName="/word/header236.xml" ContentType="application/vnd.openxmlformats-officedocument.wordprocessingml.header+xml"/>
  <Override PartName="/word/header27.xml" ContentType="application/vnd.openxmlformats-officedocument.wordprocessingml.header+xml"/>
  <Override PartName="/word/header188.xml" ContentType="application/vnd.openxmlformats-officedocument.wordprocessingml.header+xml"/>
  <Override PartName="/word/header237.xml" ContentType="application/vnd.openxmlformats-officedocument.wordprocessingml.header+xml"/>
  <Override PartName="/word/header28.xml" ContentType="application/vnd.openxmlformats-officedocument.wordprocessingml.header+xml"/>
  <Override PartName="/word/header189.xml" ContentType="application/vnd.openxmlformats-officedocument.wordprocessingml.header+xml"/>
  <Override PartName="/word/header238.xml" ContentType="application/vnd.openxmlformats-officedocument.wordprocessingml.header+xml"/>
  <Override PartName="/word/header29.xml" ContentType="application/vnd.openxmlformats-officedocument.wordprocessingml.header+xml"/>
  <Override PartName="/word/header240.xml" ContentType="application/vnd.openxmlformats-officedocument.wordprocessingml.header+xml"/>
  <Override PartName="/word/header31.xml" ContentType="application/vnd.openxmlformats-officedocument.wordprocessingml.header+xml"/>
  <Override PartName="/word/header192.xml" ContentType="application/vnd.openxmlformats-officedocument.wordprocessingml.header+xml"/>
  <Override PartName="/word/header241.xml" ContentType="application/vnd.openxmlformats-officedocument.wordprocessingml.header+xml"/>
  <Override PartName="/word/header32.xml" ContentType="application/vnd.openxmlformats-officedocument.wordprocessingml.header+xml"/>
  <Override PartName="/word/header193.xml" ContentType="application/vnd.openxmlformats-officedocument.wordprocessingml.header+xml"/>
  <Override PartName="/word/header242.xml" ContentType="application/vnd.openxmlformats-officedocument.wordprocessingml.header+xml"/>
  <Override PartName="/word/header33.xml" ContentType="application/vnd.openxmlformats-officedocument.wordprocessingml.header+xml"/>
  <Override PartName="/word/header194.xml" ContentType="application/vnd.openxmlformats-officedocument.wordprocessingml.header+xml"/>
  <Override PartName="/word/header246.xml" ContentType="application/vnd.openxmlformats-officedocument.wordprocessingml.header+xml"/>
  <Override PartName="/word/header103.xml" ContentType="application/vnd.openxmlformats-officedocument.wordprocessingml.header+xml"/>
  <Override PartName="/word/header37.xml" ContentType="application/vnd.openxmlformats-officedocument.wordprocessingml.header+xml"/>
  <Override PartName="/word/header247.xml" ContentType="application/vnd.openxmlformats-officedocument.wordprocessingml.header+xml"/>
  <Override PartName="/word/header104.xml" ContentType="application/vnd.openxmlformats-officedocument.wordprocessingml.header+xml"/>
  <Override PartName="/word/header38.xml" ContentType="application/vnd.openxmlformats-officedocument.wordprocessingml.header+xml"/>
  <Override PartName="/word/header248.xml" ContentType="application/vnd.openxmlformats-officedocument.wordprocessingml.header+xml"/>
  <Override PartName="/word/header105.xml" ContentType="application/vnd.openxmlformats-officedocument.wordprocessingml.header+xml"/>
  <Override PartName="/word/header39.xml" ContentType="application/vnd.openxmlformats-officedocument.wordprocessingml.header+xml"/>
  <Override PartName="/word/header255.xml" ContentType="application/vnd.openxmlformats-officedocument.wordprocessingml.header+xml"/>
  <Override PartName="/word/header46.xml" ContentType="application/vnd.openxmlformats-officedocument.wordprocessingml.header+xml"/>
  <Override PartName="/word/header95.xml" ContentType="application/vnd.openxmlformats-officedocument.wordprocessingml.header+xml"/>
  <Override PartName="/word/header382.xml" ContentType="application/vnd.openxmlformats-officedocument.wordprocessingml.header+xml"/>
  <Override PartName="/word/header108.xml" ContentType="application/vnd.openxmlformats-officedocument.wordprocessingml.header+xml"/>
  <Override PartName="/word/header256.xml" ContentType="application/vnd.openxmlformats-officedocument.wordprocessingml.header+xml"/>
  <Override PartName="/word/header47.xml" ContentType="application/vnd.openxmlformats-officedocument.wordprocessingml.header+xml"/>
  <Override PartName="/word/header96.xml" ContentType="application/vnd.openxmlformats-officedocument.wordprocessingml.header+xml"/>
  <Override PartName="/word/header383.xml" ContentType="application/vnd.openxmlformats-officedocument.wordprocessingml.header+xml"/>
  <Override PartName="/word/header109.xml" ContentType="application/vnd.openxmlformats-officedocument.wordprocessingml.header+xml"/>
  <Override PartName="/word/header257.xml" ContentType="application/vnd.openxmlformats-officedocument.wordprocessingml.header+xml"/>
  <Override PartName="/word/header48.xml" ContentType="application/vnd.openxmlformats-officedocument.wordprocessingml.header+xml"/>
  <Override PartName="/word/header97.xml" ContentType="application/vnd.openxmlformats-officedocument.wordprocessingml.header+xml"/>
  <Override PartName="/word/header384.xml" ContentType="application/vnd.openxmlformats-officedocument.wordprocessingml.header+xml"/>
  <Override PartName="/word/header258.xml" ContentType="application/vnd.openxmlformats-officedocument.wordprocessingml.header+xml"/>
  <Override PartName="/word/header49.xml" ContentType="application/vnd.openxmlformats-officedocument.wordprocessingml.header+xml"/>
  <Override PartName="/word/header98.xml" ContentType="application/vnd.openxmlformats-officedocument.wordprocessingml.header+xml"/>
  <Override PartName="/word/header385.xml" ContentType="application/vnd.openxmlformats-officedocument.wordprocessingml.header+xml"/>
  <Override PartName="/word/header99.xml" ContentType="application/vnd.openxmlformats-officedocument.wordprocessingml.header+xml"/>
  <Override PartName="/word/header259.xml" ContentType="application/vnd.openxmlformats-officedocument.wordprocessingml.header+xml"/>
  <Override PartName="/word/header386.xml" ContentType="application/vnd.openxmlformats-officedocument.wordprocessingml.header+xml"/>
  <Override PartName="/word/header100.xml" ContentType="application/vnd.openxmlformats-officedocument.wordprocessingml.header+xml"/>
  <Override PartName="/word/header243.xml" ContentType="application/vnd.openxmlformats-officedocument.wordprocessingml.header+xml"/>
  <Override PartName="/word/header34.xml" ContentType="application/vnd.openxmlformats-officedocument.wordprocessingml.header+xml"/>
  <Override PartName="/word/header101.xml" ContentType="application/vnd.openxmlformats-officedocument.wordprocessingml.header+xml"/>
  <Override PartName="/word/header244.xml" ContentType="application/vnd.openxmlformats-officedocument.wordprocessingml.header+xml"/>
  <Override PartName="/word/header35.xml" ContentType="application/vnd.openxmlformats-officedocument.wordprocessingml.header+xml"/>
  <Override PartName="/word/header102.xml" ContentType="application/vnd.openxmlformats-officedocument.wordprocessingml.header+xml"/>
  <Override PartName="/word/header245.xml" ContentType="application/vnd.openxmlformats-officedocument.wordprocessingml.header+xml"/>
  <Override PartName="/word/header36.xml" ContentType="application/vnd.openxmlformats-officedocument.wordprocessingml.header+xml"/>
  <Override PartName="/word/header110.xml" ContentType="application/vnd.openxmlformats-officedocument.wordprocessingml.header+xml"/>
  <Override PartName="/word/header44.xml" ContentType="application/vnd.openxmlformats-officedocument.wordprocessingml.header+xml"/>
  <Override PartName="/word/header253.xml" ContentType="application/vnd.openxmlformats-officedocument.wordprocessingml.header+xml"/>
  <Override PartName="/word/header111.xml" ContentType="application/vnd.openxmlformats-officedocument.wordprocessingml.header+xml"/>
  <Override PartName="/word/header254.xml" ContentType="application/vnd.openxmlformats-officedocument.wordprocessingml.header+xml"/>
  <Override PartName="/word/header45.xml" ContentType="application/vnd.openxmlformats-officedocument.wordprocessingml.header+xml"/>
  <Override PartName="/word/header116.xml" ContentType="application/vnd.openxmlformats-officedocument.wordprocessingml.header+xml"/>
  <Override PartName="/word/header500.xml" ContentType="application/vnd.openxmlformats-officedocument.wordprocessingml.header+xml"/>
  <Override PartName="/word/header118.xml" ContentType="application/vnd.openxmlformats-officedocument.wordprocessingml.header+xml"/>
  <Override PartName="/word/header501.xml" ContentType="application/vnd.openxmlformats-officedocument.wordprocessingml.header+xml"/>
  <Override PartName="/word/header119.xml" ContentType="application/vnd.openxmlformats-officedocument.wordprocessingml.header+xml"/>
  <Override PartName="/word/header150.xml" ContentType="application/vnd.openxmlformats-officedocument.wordprocessingml.header+xml"/>
  <Override PartName="/word/header151.xml" ContentType="application/vnd.openxmlformats-officedocument.wordprocessingml.header+xml"/>
  <Override PartName="/word/header160.xml" ContentType="application/vnd.openxmlformats-officedocument.wordprocessingml.header+xml"/>
  <Override PartName="/word/header161.xml" ContentType="application/vnd.openxmlformats-officedocument.wordprocessingml.header+xml"/>
  <Override PartName="/word/header170.xml" ContentType="application/vnd.openxmlformats-officedocument.wordprocessingml.header+xml"/>
  <Override PartName="/word/header171.xml" ContentType="application/vnd.openxmlformats-officedocument.wordprocessingml.header+xml"/>
  <Override PartName="/word/header190.xml" ContentType="application/vnd.openxmlformats-officedocument.wordprocessingml.header+xml"/>
  <Override PartName="/word/header5.xml" ContentType="application/vnd.openxmlformats-officedocument.wordprocessingml.header+xml"/>
  <Override PartName="/word/document.xml" ContentType="application/vnd.openxmlformats-officedocument.wordprocessingml.document.main+xml"/>
  <Override PartName="/word/header191.xml" ContentType="application/vnd.openxmlformats-officedocument.wordprocessingml.header+xml"/>
  <Override PartName="/word/header195.xml" ContentType="application/vnd.openxmlformats-officedocument.wordprocessingml.header+xml"/>
  <Override PartName="/word/header196.xml" ContentType="application/vnd.openxmlformats-officedocument.wordprocessingml.header+xml"/>
  <Override PartName="/word/header197.xml" ContentType="application/vnd.openxmlformats-officedocument.wordprocessingml.header+xml"/>
  <Override PartName="/word/header198.xml" ContentType="application/vnd.openxmlformats-officedocument.wordprocessingml.header+xml"/>
  <Override PartName="/word/header199.xml" ContentType="application/vnd.openxmlformats-officedocument.wordprocessingml.header+xml"/>
  <Override PartName="/word/header261.xml" ContentType="application/vnd.openxmlformats-officedocument.wordprocessingml.header+xml"/>
  <Override PartName="/word/header52.xml" ContentType="application/vnd.openxmlformats-officedocument.wordprocessingml.header+xml"/>
  <Override PartName="/word/header26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263.xml" ContentType="application/vnd.openxmlformats-officedocument.wordprocessingml.header+xml"/>
  <Override PartName="/word/header390.xml" ContentType="application/vnd.openxmlformats-officedocument.wordprocessingml.header+xml"/>
  <Override PartName="/word/header55.xml" ContentType="application/vnd.openxmlformats-officedocument.wordprocessingml.header+xml"/>
  <Override PartName="/word/header264.xml" ContentType="application/vnd.openxmlformats-officedocument.wordprocessingml.header+xml"/>
  <Override PartName="/word/header391.xml" ContentType="application/vnd.openxmlformats-officedocument.wordprocessingml.header+xml"/>
  <Override PartName="/word/header56.xml" ContentType="application/vnd.openxmlformats-officedocument.wordprocessingml.header+xml"/>
  <Override PartName="/word/header265.xml" ContentType="application/vnd.openxmlformats-officedocument.wordprocessingml.header+xml"/>
  <Override PartName="/word/header392.xml" ContentType="application/vnd.openxmlformats-officedocument.wordprocessingml.header+xml"/>
  <Override PartName="/word/header57.xml" ContentType="application/vnd.openxmlformats-officedocument.wordprocessingml.header+xml"/>
  <Override PartName="/word/header266.xml" ContentType="application/vnd.openxmlformats-officedocument.wordprocessingml.header+xml"/>
  <Override PartName="/word/header393.xml" ContentType="application/vnd.openxmlformats-officedocument.wordprocessingml.header+xml"/>
  <Override PartName="/word/header27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272.xml" ContentType="application/vnd.openxmlformats-officedocument.wordprocessingml.header+xml"/>
  <Override PartName="/word/header350.xml" ContentType="application/vnd.openxmlformats-officedocument.wordprocessingml.header+xml"/>
  <Override PartName="/word/header65.xml" ContentType="application/vnd.openxmlformats-officedocument.wordprocessingml.header+xml"/>
  <Override PartName="/word/header274.xml" ContentType="application/vnd.openxmlformats-officedocument.wordprocessingml.header+xml"/>
  <Override PartName="/word/header352.xml" ContentType="application/vnd.openxmlformats-officedocument.wordprocessingml.header+xml"/>
  <Override PartName="/word/header66.xml" ContentType="application/vnd.openxmlformats-officedocument.wordprocessingml.header+xml"/>
  <Override PartName="/word/header275.xml" ContentType="application/vnd.openxmlformats-officedocument.wordprocessingml.header+xml"/>
  <Override PartName="/word/header353.xml" ContentType="application/vnd.openxmlformats-officedocument.wordprocessingml.header+xml"/>
  <Override PartName="/word/header67.xml" ContentType="application/vnd.openxmlformats-officedocument.wordprocessingml.header+xml"/>
  <Override PartName="/word/header276.xml" ContentType="application/vnd.openxmlformats-officedocument.wordprocessingml.header+xml"/>
  <Override PartName="/word/header354.xml" ContentType="application/vnd.openxmlformats-officedocument.wordprocessingml.header+xml"/>
  <Override PartName="/word/header68.xml" ContentType="application/vnd.openxmlformats-officedocument.wordprocessingml.header+xml"/>
  <Override PartName="/word/header277.xml" ContentType="application/vnd.openxmlformats-officedocument.wordprocessingml.header+xml"/>
  <Override PartName="/word/header355.xml" ContentType="application/vnd.openxmlformats-officedocument.wordprocessingml.header+xml"/>
  <Override PartName="/word/header278.xml" ContentType="application/vnd.openxmlformats-officedocument.wordprocessingml.header+xml"/>
  <Override PartName="/word/header69.xml" ContentType="application/vnd.openxmlformats-officedocument.wordprocessingml.header+xml"/>
  <Override PartName="/word/header279.xml" ContentType="application/vnd.openxmlformats-officedocument.wordprocessingml.header+xml"/>
  <Override PartName="/word/header72.xml" ContentType="application/vnd.openxmlformats-officedocument.wordprocessingml.header+xml"/>
  <Override PartName="/word/header281.xml" ContentType="application/vnd.openxmlformats-officedocument.wordprocessingml.header+xml"/>
  <Override PartName="/word/header308.xml" ContentType="application/vnd.openxmlformats-officedocument.wordprocessingml.header+xml"/>
  <Override PartName="/word/header40.xml" ContentType="application/vnd.openxmlformats-officedocument.wordprocessingml.header+xml"/>
  <Override PartName="/word/header360.xml" ContentType="application/vnd.openxmlformats-officedocument.wordprocessingml.header+xml"/>
  <Override PartName="/word/header73.xml" ContentType="application/vnd.openxmlformats-officedocument.wordprocessingml.header+xml"/>
  <Override PartName="/word/header282.xml" ContentType="application/vnd.openxmlformats-officedocument.wordprocessingml.header+xml"/>
  <Override PartName="/word/header250.xml" ContentType="application/vnd.openxmlformats-officedocument.wordprocessingml.header+xml"/>
  <Override PartName="/word/header309.xml" ContentType="application/vnd.openxmlformats-officedocument.wordprocessingml.header+xml"/>
  <Override PartName="/word/header41.xml" ContentType="application/vnd.openxmlformats-officedocument.wordprocessingml.header+xml"/>
  <Override PartName="/word/styles.xml" ContentType="application/vnd.openxmlformats-officedocument.wordprocessingml.styles+xml"/>
  <Override PartName="/word/header74.xml" ContentType="application/vnd.openxmlformats-officedocument.wordprocessingml.header+xml"/>
  <Override PartName="/word/header283.xml" ContentType="application/vnd.openxmlformats-officedocument.wordprocessingml.header+xml"/>
  <Override PartName="/word/header361.xml" ContentType="application/vnd.openxmlformats-officedocument.wordprocessingml.header+xml"/>
  <Override PartName="/word/header28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285.xml" ContentType="application/vnd.openxmlformats-officedocument.wordprocessingml.header+xml"/>
  <Override PartName="/word/header363.xml" ContentType="application/vnd.openxmlformats-officedocument.wordprocessingml.header+xml"/>
  <Override PartName="/word/header77.xml" ContentType="application/vnd.openxmlformats-officedocument.wordprocessingml.header+xml"/>
  <Override PartName="/word/header286.xml" ContentType="application/vnd.openxmlformats-officedocument.wordprocessingml.header+xml"/>
  <Override PartName="/word/header364.xml" ContentType="application/vnd.openxmlformats-officedocument.wordprocessingml.header+xml"/>
  <Override PartName="/word/header78.xml" ContentType="application/vnd.openxmlformats-officedocument.wordprocessingml.header+xml"/>
  <Override PartName="/word/header287.xml" ContentType="application/vnd.openxmlformats-officedocument.wordprocessingml.header+xml"/>
  <Override PartName="/word/header365.xml" ContentType="application/vnd.openxmlformats-officedocument.wordprocessingml.header+xml"/>
  <Override PartName="/word/header288.xml" ContentType="application/vnd.openxmlformats-officedocument.wordprocessingml.header+xml"/>
  <Override PartName="/word/header79.xml" ContentType="application/vnd.openxmlformats-officedocument.wordprocessingml.header+xml"/>
  <Override PartName="/word/header289.xml" ContentType="application/vnd.openxmlformats-officedocument.wordprocessingml.header+xml"/>
  <Override PartName="/word/header82.xml" ContentType="application/vnd.openxmlformats-officedocument.wordprocessingml.header+xml"/>
  <Override PartName="/word/header291.xml" ContentType="application/vnd.openxmlformats-officedocument.wordprocessingml.header+xml"/>
  <Override PartName="/word/header50.xml" ContentType="application/vnd.openxmlformats-officedocument.wordprocessingml.header+xml"/>
  <Override PartName="/word/header318.xml" ContentType="application/vnd.openxmlformats-officedocument.wordprocessingml.header+xml"/>
  <Override PartName="/word/header370.xml" ContentType="application/vnd.openxmlformats-officedocument.wordprocessingml.header+xml"/>
  <Override PartName="/word/header292.xml" ContentType="application/vnd.openxmlformats-officedocument.wordprocessingml.header+xml"/>
  <Override PartName="/word/header83.xml" ContentType="application/vnd.openxmlformats-officedocument.wordprocessingml.header+xml"/>
  <Override PartName="/word/header503.xml" ContentType="application/vnd.openxmlformats-officedocument.wordprocessingml.header+xml"/>
  <Override PartName="/word/header299.xml" ContentType="application/vnd.openxmlformats-officedocument.wordprocessingml.header+xml"/>
  <Override PartName="/word/header327.xml" ContentType="application/vnd.openxmlformats-officedocument.wordprocessingml.header+xml"/>
  <Override PartName="/word/header60.xml" ContentType="application/vnd.openxmlformats-officedocument.wordprocessingml.header+xml"/>
  <Override PartName="/word/header328.xml" ContentType="application/vnd.openxmlformats-officedocument.wordprocessingml.header+xml"/>
  <Override PartName="/word/header337.xml" ContentType="application/vnd.openxmlformats-officedocument.wordprocessingml.header+xml"/>
  <Override PartName="/word/header70.xml" ContentType="application/vnd.openxmlformats-officedocument.wordprocessingml.header+xml"/>
  <Override PartName="/word/header338.xml" ContentType="application/vnd.openxmlformats-officedocument.wordprocessingml.header+xml"/>
  <Override PartName="/word/header371.xml" ContentType="application/vnd.openxmlformats-officedocument.wordprocessingml.header+xml"/>
  <Override PartName="/word/header293.xml" ContentType="application/vnd.openxmlformats-officedocument.wordprocessingml.header+xml"/>
  <Override PartName="/word/header84.xml" ContentType="application/vnd.openxmlformats-officedocument.wordprocessingml.header+xml"/>
  <Override PartName="/word/header347.xml" ContentType="application/vnd.openxmlformats-officedocument.wordprocessingml.header+xml"/>
  <Override PartName="/word/header372.xml" ContentType="application/vnd.openxmlformats-officedocument.wordprocessingml.header+xml"/>
  <Override PartName="/word/header294.xml" ContentType="application/vnd.openxmlformats-officedocument.wordprocessingml.header+xml"/>
  <Override PartName="/word/header85.xml" ContentType="application/vnd.openxmlformats-officedocument.wordprocessingml.header+xml"/>
  <Override PartName="/word/header348.xml" ContentType="application/vnd.openxmlformats-officedocument.wordprocessingml.header+xml"/>
  <Override PartName="/word/header80.xml" ContentType="application/vnd.openxmlformats-officedocument.wordprocessingml.header+xml"/>
  <Override PartName="/word/header349.xml" ContentType="application/vnd.openxmlformats-officedocument.wordprocessingml.header+xml"/>
  <Override PartName="/word/header290.xml" ContentType="application/vnd.openxmlformats-officedocument.wordprocessingml.header+xml"/>
  <Override PartName="/word/header81.xml" ContentType="application/vnd.openxmlformats-officedocument.wordprocessingml.header+xml"/>
  <Override PartName="/word/header398.xml" ContentType="application/vnd.openxmlformats-officedocument.wordprocessingml.header+xml"/>
  <Override PartName="/word/header399.xml" ContentType="application/vnd.openxmlformats-officedocument.wordprocessingml.header+xml"/>
  <Override PartName="/word/header400.xml" ContentType="application/vnd.openxmlformats-officedocument.wordprocessingml.header+xml"/>
  <Override PartName="/word/header401.xml" ContentType="application/vnd.openxmlformats-officedocument.wordprocessingml.header+xml"/>
  <Override PartName="/word/header402.xml" ContentType="application/vnd.openxmlformats-officedocument.wordprocessingml.header+xml"/>
  <Override PartName="/word/header403.xml" ContentType="application/vnd.openxmlformats-officedocument.wordprocessingml.header+xml"/>
  <Override PartName="/word/header404.xml" ContentType="application/vnd.openxmlformats-officedocument.wordprocessingml.header+xml"/>
  <Override PartName="/word/header532.xml" ContentType="application/vnd.openxmlformats-officedocument.wordprocessingml.header+xml"/>
  <Override PartName="/word/header405.xml" ContentType="application/vnd.openxmlformats-officedocument.wordprocessingml.header+xml"/>
  <Override PartName="/word/header533.xml" ContentType="application/vnd.openxmlformats-officedocument.wordprocessingml.header+xml"/>
  <Override PartName="/word/header406.xml" ContentType="application/vnd.openxmlformats-officedocument.wordprocessingml.header+xml"/>
  <Override PartName="/word/header534.xml" ContentType="application/vnd.openxmlformats-officedocument.wordprocessingml.header+xml"/>
  <Override PartName="/word/header407.xml" ContentType="application/vnd.openxmlformats-officedocument.wordprocessingml.header+xml"/>
  <Override PartName="/word/header535.xml" ContentType="application/vnd.openxmlformats-officedocument.wordprocessingml.header+xml"/>
  <Override PartName="/word/header408.xml" ContentType="application/vnd.openxmlformats-officedocument.wordprocessingml.header+xml"/>
  <Override PartName="/word/header536.xml" ContentType="application/vnd.openxmlformats-officedocument.wordprocessingml.header+xml"/>
  <Override PartName="/word/header409.xml" ContentType="application/vnd.openxmlformats-officedocument.wordprocessingml.header+xml"/>
  <Override PartName="/word/header410.xml" ContentType="application/vnd.openxmlformats-officedocument.wordprocessingml.header+xml"/>
  <Override PartName="/word/header51.xml" ContentType="application/vnd.openxmlformats-officedocument.wordprocessingml.header+xml"/>
  <Override PartName="/word/header319.xml" ContentType="application/vnd.openxmlformats-officedocument.wordprocessingml.header+xml"/>
  <Override PartName="/word/header260.xml" ContentType="application/vnd.openxmlformats-officedocument.wordprocessingml.header+xml"/>
  <Override PartName="/word/header411.xml" ContentType="application/vnd.openxmlformats-officedocument.wordprocessingml.header+xml"/>
  <Override PartName="/word/header412.xml" ContentType="application/vnd.openxmlformats-officedocument.wordprocessingml.header+xml"/>
  <Override PartName="/word/header413.xml" ContentType="application/vnd.openxmlformats-officedocument.wordprocessingml.header+xml"/>
  <Override PartName="/word/header414.xml" ContentType="application/vnd.openxmlformats-officedocument.wordprocessingml.header+xml"/>
  <Override PartName="/word/header542.xml" ContentType="application/vnd.openxmlformats-officedocument.wordprocessingml.header+xml"/>
  <Override PartName="/word/header415.xml" ContentType="application/vnd.openxmlformats-officedocument.wordprocessingml.header+xml"/>
  <Override PartName="/word/header543.xml" ContentType="application/vnd.openxmlformats-officedocument.wordprocessingml.header+xml"/>
  <Override PartName="/word/header416.xml" ContentType="application/vnd.openxmlformats-officedocument.wordprocessingml.header+xml"/>
  <Override PartName="/word/header544.xml" ContentType="application/vnd.openxmlformats-officedocument.wordprocessingml.header+xml"/>
  <Override PartName="/word/header417.xml" ContentType="application/vnd.openxmlformats-officedocument.wordprocessingml.header+xml"/>
  <Override PartName="/word/header545.xml" ContentType="application/vnd.openxmlformats-officedocument.wordprocessingml.header+xml"/>
  <Override PartName="/word/header418.xml" ContentType="application/vnd.openxmlformats-officedocument.wordprocessingml.header+xml"/>
  <Override PartName="/word/header546.xml" ContentType="application/vnd.openxmlformats-officedocument.wordprocessingml.header+xml"/>
  <Override PartName="/word/header419.xml" ContentType="application/vnd.openxmlformats-officedocument.wordprocessingml.header+xml"/>
  <Override PartName="/word/header420.xml" ContentType="application/vnd.openxmlformats-officedocument.wordprocessingml.header+xml"/>
  <Override PartName="/word/header61.xml" ContentType="application/vnd.openxmlformats-officedocument.wordprocessingml.header+xml"/>
  <Override PartName="/word/header329.xml" ContentType="application/vnd.openxmlformats-officedocument.wordprocessingml.header+xml"/>
  <Override PartName="/word/header270.xml" ContentType="application/vnd.openxmlformats-officedocument.wordprocessingml.header+xml"/>
  <Override PartName="/word/header421.xml" ContentType="application/vnd.openxmlformats-officedocument.wordprocessingml.header+xml"/>
  <Override PartName="/word/header422.xml" ContentType="application/vnd.openxmlformats-officedocument.wordprocessingml.header+xml"/>
  <Override PartName="/word/header423.xml" ContentType="application/vnd.openxmlformats-officedocument.wordprocessingml.header+xml"/>
  <Override PartName="/word/header424.xml" ContentType="application/vnd.openxmlformats-officedocument.wordprocessingml.header+xml"/>
  <Override PartName="/word/header425.xml" ContentType="application/vnd.openxmlformats-officedocument.wordprocessingml.header+xml"/>
  <Override PartName="/word/header426.xml" ContentType="application/vnd.openxmlformats-officedocument.wordprocessingml.header+xml"/>
  <Override PartName="/word/header427.xml" ContentType="application/vnd.openxmlformats-officedocument.wordprocessingml.header+xml"/>
  <Override PartName="/word/header428.xml" ContentType="application/vnd.openxmlformats-officedocument.wordprocessingml.header+xml"/>
  <Override PartName="/word/header429.xml" ContentType="application/vnd.openxmlformats-officedocument.wordprocessingml.header+xml"/>
  <Override PartName="/word/header430.xml" ContentType="application/vnd.openxmlformats-officedocument.wordprocessingml.header+xml"/>
  <Override PartName="/word/header307.xml" ContentType="application/vnd.openxmlformats-officedocument.wordprocessingml.header+xml"/>
  <Override PartName="/word/header71.xml" ContentType="application/vnd.openxmlformats-officedocument.wordprocessingml.header+xml"/>
  <Override PartName="/word/header339.xml" ContentType="application/vnd.openxmlformats-officedocument.wordprocessingml.header+xml"/>
  <Override PartName="/word/header280.xml" ContentType="application/vnd.openxmlformats-officedocument.wordprocessingml.header+xml"/>
  <Override PartName="/word/header431.xml" ContentType="application/vnd.openxmlformats-officedocument.wordprocessingml.header+xml"/>
  <Override PartName="/word/header432.xml" ContentType="application/vnd.openxmlformats-officedocument.wordprocessingml.header+xml"/>
  <Override PartName="/word/header433.xml" ContentType="application/vnd.openxmlformats-officedocument.wordprocessingml.header+xml"/>
  <Override PartName="/word/header434.xml" ContentType="application/vnd.openxmlformats-officedocument.wordprocessingml.header+xml"/>
  <Override PartName="/word/header435.xml" ContentType="application/vnd.openxmlformats-officedocument.wordprocessingml.header+xml"/>
  <Override PartName="/word/header436.xml" ContentType="application/vnd.openxmlformats-officedocument.wordprocessingml.header+xml"/>
  <Override PartName="/word/header437.xml" ContentType="application/vnd.openxmlformats-officedocument.wordprocessingml.header+xml"/>
  <Override PartName="/word/header438.xml" ContentType="application/vnd.openxmlformats-officedocument.wordprocessingml.header+xml"/>
  <Override PartName="/word/header439.xml" ContentType="application/vnd.openxmlformats-officedocument.wordprocessingml.header+xml"/>
  <Override PartName="/word/header440.xml" ContentType="application/vnd.openxmlformats-officedocument.wordprocessingml.header+xml"/>
  <Override PartName="/word/header317.xml" ContentType="application/vnd.openxmlformats-officedocument.wordprocessingml.header+xml"/>
  <Override PartName="/word/header441.xml" ContentType="application/vnd.openxmlformats-officedocument.wordprocessingml.header+xml"/>
  <Override PartName="/word/header442.xml" ContentType="application/vnd.openxmlformats-officedocument.wordprocessingml.header+xml"/>
  <Override PartName="/word/header443.xml" ContentType="application/vnd.openxmlformats-officedocument.wordprocessingml.header+xml"/>
  <Override PartName="/word/header444.xml" ContentType="application/vnd.openxmlformats-officedocument.wordprocessingml.header+xml"/>
  <Override PartName="/word/header445.xml" ContentType="application/vnd.openxmlformats-officedocument.wordprocessingml.header+xml"/>
  <Override PartName="/word/header86.xml" ContentType="application/vnd.openxmlformats-officedocument.wordprocessingml.header+xml"/>
  <Override PartName="/word/header295.xml" ContentType="application/vnd.openxmlformats-officedocument.wordprocessingml.header+xml"/>
  <Override PartName="/word/header446.xml" ContentType="application/vnd.openxmlformats-officedocument.wordprocessingml.header+xml"/>
  <Override PartName="/word/header87.xml" ContentType="application/vnd.openxmlformats-officedocument.wordprocessingml.header+xml"/>
  <Override PartName="/word/header296.xml" ContentType="application/vnd.openxmlformats-officedocument.wordprocessingml.header+xml"/>
  <Override PartName="/word/header447.xml" ContentType="application/vnd.openxmlformats-officedocument.wordprocessingml.header+xml"/>
  <Override PartName="/word/header88.xml" ContentType="application/vnd.openxmlformats-officedocument.wordprocessingml.header+xml"/>
  <Override PartName="/word/header297.xml" ContentType="application/vnd.openxmlformats-officedocument.wordprocessingml.header+xml"/>
  <Override PartName="/word/header448.xml" ContentType="application/vnd.openxmlformats-officedocument.wordprocessingml.header+xml"/>
  <Override PartName="/word/header502.xml" ContentType="application/vnd.openxmlformats-officedocument.wordprocessingml.header+xml"/>
  <Override PartName="/word/header89.xml" ContentType="application/vnd.openxmlformats-officedocument.wordprocessingml.header+xml"/>
  <Override PartName="/word/header298.xml" ContentType="application/vnd.openxmlformats-officedocument.wordprocessingml.header+xml"/>
  <Override PartName="/word/header449.xml" ContentType="application/vnd.openxmlformats-officedocument.wordprocessingml.header+xml"/>
  <Override PartName="/word/header373.xml" ContentType="application/vnd.openxmlformats-officedocument.wordprocessingml.header+xml"/>
  <Override PartName="/word/header509.xml" ContentType="application/vnd.openxmlformats-officedocument.wordprocessingml.header+xml"/>
  <Override PartName="/word/header450.xml" ContentType="application/vnd.openxmlformats-officedocument.wordprocessingml.header+xml"/>
  <Override PartName="/word/header374.xml" ContentType="application/vnd.openxmlformats-officedocument.wordprocessingml.header+xml"/>
  <Override PartName="/word/header451.xml" ContentType="application/vnd.openxmlformats-officedocument.wordprocessingml.header+xml"/>
  <Override PartName="/word/header375.xml" ContentType="application/vnd.openxmlformats-officedocument.wordprocessingml.header+xml"/>
  <Override PartName="/word/header452.xml" ContentType="application/vnd.openxmlformats-officedocument.wordprocessingml.header+xml"/>
  <Override PartName="/word/header453.xml" ContentType="application/vnd.openxmlformats-officedocument.wordprocessingml.header+xml"/>
  <Override PartName="/word/header454.xml" ContentType="application/vnd.openxmlformats-officedocument.wordprocessingml.header+xml"/>
  <Override PartName="/word/header455.xml" ContentType="application/vnd.openxmlformats-officedocument.wordprocessingml.header+xml"/>
  <Override PartName="/word/settings.xml" ContentType="application/vnd.openxmlformats-officedocument.wordprocessingml.settings+xml"/>
  <Override PartName="/word/header456.xml" ContentType="application/vnd.openxmlformats-officedocument.wordprocessingml.header+xml"/>
  <Override PartName="/word/header457.xml" ContentType="application/vnd.openxmlformats-officedocument.wordprocessingml.header+xml"/>
  <Override PartName="/word/header458.xml" ContentType="application/vnd.openxmlformats-officedocument.wordprocessingml.header+xml"/>
  <Override PartName="/word/header459.xml" ContentType="application/vnd.openxmlformats-officedocument.wordprocessingml.header+xml"/>
  <Override PartName="/word/header91.xml" ContentType="application/vnd.openxmlformats-officedocument.wordprocessingml.header+xml"/>
  <Override PartName="/word/header359.xml" ContentType="application/vnd.openxmlformats-officedocument.wordprocessingml.header+xml"/>
  <Override PartName="/word/header519.xml" ContentType="application/vnd.openxmlformats-officedocument.wordprocessingml.header+xml"/>
  <Override PartName="/word/header460.xml" ContentType="application/vnd.openxmlformats-officedocument.wordprocessingml.header+xml"/>
  <Override PartName="/word/header461.xml" ContentType="application/vnd.openxmlformats-officedocument.wordprocessingml.header+xml"/>
  <Override PartName="/word/header462.xml" ContentType="application/vnd.openxmlformats-officedocument.wordprocessingml.header+xml"/>
  <Override PartName="/word/header463.xml" ContentType="application/vnd.openxmlformats-officedocument.wordprocessingml.header+xml"/>
  <Override PartName="/word/header464.xml" ContentType="application/vnd.openxmlformats-officedocument.wordprocessingml.header+xml"/>
  <Override PartName="/word/header465.xml" ContentType="application/vnd.openxmlformats-officedocument.wordprocessingml.header+xml"/>
  <Override PartName="/word/header112.xml" ContentType="application/vnd.openxmlformats-officedocument.wordprocessingml.header+xml"/>
  <Override PartName="/word/header466.xml" ContentType="application/vnd.openxmlformats-officedocument.wordprocessingml.header+xml"/>
  <Override PartName="/word/header113.xml" ContentType="application/vnd.openxmlformats-officedocument.wordprocessingml.header+xml"/>
  <Override PartName="/word/header467.xml" ContentType="application/vnd.openxmlformats-officedocument.wordprocessingml.header+xml"/>
  <Override PartName="/word/header114.xml" ContentType="application/vnd.openxmlformats-officedocument.wordprocessingml.header+xml"/>
  <Override PartName="/word/header468.xml" ContentType="application/vnd.openxmlformats-officedocument.wordprocessingml.header+xml"/>
  <Override PartName="/word/header115.xml" ContentType="application/vnd.openxmlformats-officedocument.wordprocessingml.header+xml"/>
  <Override PartName="/word/header469.xml" ContentType="application/vnd.openxmlformats-officedocument.wordprocessingml.header+xml"/>
  <Override PartName="/word/header90.xml" ContentType="application/vnd.openxmlformats-officedocument.wordprocessingml.header+xml"/>
  <Override PartName="/word/header358.xml" ContentType="application/vnd.openxmlformats-officedocument.wordprocessingml.header+xml"/>
  <Override PartName="/word/header482.xml" ContentType="application/vnd.openxmlformats-officedocument.wordprocessingml.header+xml"/>
  <Override PartName="/word/header121.xml" ContentType="application/vnd.openxmlformats-officedocument.wordprocessingml.header+xml"/>
  <Override PartName="/word/header475.xml" ContentType="application/vnd.openxmlformats-officedocument.wordprocessingml.header+xml"/>
  <Override PartName="/word/header476.xml" ContentType="application/vnd.openxmlformats-officedocument.wordprocessingml.header+xml"/>
  <Override PartName="/word/header477.xml" ContentType="application/vnd.openxmlformats-officedocument.wordprocessingml.header+xml"/>
  <Override PartName="/word/header388.xml" ContentType="application/vnd.openxmlformats-officedocument.wordprocessingml.header+xml"/>
  <Override PartName="/word/header480.xml" ContentType="application/vnd.openxmlformats-officedocument.wordprocessingml.header+xml"/>
  <Override PartName="/word/header539.xml" ContentType="application/vnd.openxmlformats-officedocument.wordprocessingml.header+xml"/>
  <Override PartName="/word/header368.xml" ContentType="application/vnd.openxmlformats-officedocument.wordprocessingml.header+xml"/>
  <Override PartName="/word/header492.xml" ContentType="application/vnd.openxmlformats-officedocument.wordprocessingml.header+xml"/>
  <Override PartName="/word/header131.xml" ContentType="application/vnd.openxmlformats-officedocument.wordprocessingml.header+xml"/>
  <Override PartName="/word/header485.xml" ContentType="application/vnd.openxmlformats-officedocument.wordprocessingml.header+xml"/>
  <Override PartName="/word/header486.xml" ContentType="application/vnd.openxmlformats-officedocument.wordprocessingml.header+xml"/>
  <Override PartName="/word/header487.xml" ContentType="application/vnd.openxmlformats-officedocument.wordprocessingml.header+xml"/>
  <Override PartName="/word/header488.xml" ContentType="application/vnd.openxmlformats-officedocument.wordprocessingml.header+xml"/>
  <Override PartName="/word/header489.xml" ContentType="application/vnd.openxmlformats-officedocument.wordprocessingml.header+xml"/>
  <Override PartName="/word/header524.xml" ContentType="application/vnd.openxmlformats-officedocument.wordprocessingml.header+xml"/>
  <Override PartName="/word/header389.xml" ContentType="application/vnd.openxmlformats-officedocument.wordprocessingml.header+xml"/>
  <Override PartName="/word/header517.xml" ContentType="application/vnd.openxmlformats-officedocument.wordprocessingml.header+xml"/>
  <Override PartName="/word/header490.xml" ContentType="application/vnd.openxmlformats-officedocument.wordprocessingml.header+xml"/>
  <Override PartName="/word/header525.xml" ContentType="application/vnd.openxmlformats-officedocument.wordprocessingml.header+xml"/>
  <Override PartName="/word/header518.xml" ContentType="application/vnd.openxmlformats-officedocument.wordprocessingml.header+xml"/>
  <Override PartName="/word/header491.xml" ContentType="application/vnd.openxmlformats-officedocument.wordprocessingml.header+xml"/>
  <Override PartName="/word/header526.xml" ContentType="application/vnd.openxmlformats-officedocument.wordprocessingml.header+xml"/>
  <Override PartName="/word/header527.xml" ContentType="application/vnd.openxmlformats-officedocument.wordprocessingml.header+xml"/>
  <Override PartName="/word/header493.xml" ContentType="application/vnd.openxmlformats-officedocument.wordprocessingml.header+xml"/>
  <Override PartName="/word/header377.xml" ContentType="application/vnd.openxmlformats-officedocument.wordprocessingml.header+xml"/>
  <Override PartName="/word/header528.xml" ContentType="application/vnd.openxmlformats-officedocument.wordprocessingml.header+xml"/>
  <Override PartName="/word/header140.xml" ContentType="application/vnd.openxmlformats-officedocument.wordprocessingml.header+xml"/>
  <Override PartName="/word/header494.xml" ContentType="application/vnd.openxmlformats-officedocument.wordprocessingml.header+xml"/>
  <Override PartName="/word/header369.xml" ContentType="application/vnd.openxmlformats-officedocument.wordprocessingml.header+xml"/>
  <Override PartName="/word/header529.xml" ContentType="application/vnd.openxmlformats-officedocument.wordprocessingml.header+xml"/>
  <Override PartName="/word/header470.xml" ContentType="application/vnd.openxmlformats-officedocument.wordprocessingml.header+xml"/>
  <Override PartName="/word/header504.xml" ContentType="application/vnd.openxmlformats-officedocument.wordprocessingml.header+xml"/>
  <Override PartName="/word/header378.xml" ContentType="application/vnd.openxmlformats-officedocument.wordprocessingml.header+xml"/>
  <Override PartName="/word/header141.xml" ContentType="application/vnd.openxmlformats-officedocument.wordprocessingml.header+xml"/>
  <Override PartName="/word/header495.xml" ContentType="application/vnd.openxmlformats-officedocument.wordprocessingml.header+xml"/>
  <Override PartName="/word/header471.xml" ContentType="application/vnd.openxmlformats-officedocument.wordprocessingml.header+xml"/>
  <Override PartName="/word/theme/theme1.xml" ContentType="application/vnd.openxmlformats-officedocument.theme+xml"/>
  <Override PartName="/word/header505.xml" ContentType="application/vnd.openxmlformats-officedocument.wordprocessingml.header+xml"/>
  <Override PartName="/word/header496.xml" ContentType="application/vnd.openxmlformats-officedocument.wordprocessingml.header+xml"/>
  <Override PartName="/word/header472.xml" ContentType="application/vnd.openxmlformats-officedocument.wordprocessingml.header+xml"/>
  <Override PartName="/word/header506.xml" ContentType="application/vnd.openxmlformats-officedocument.wordprocessingml.header+xml"/>
  <Override PartName="/word/header497.xml" ContentType="application/vnd.openxmlformats-officedocument.wordprocessingml.header+xml"/>
  <Override PartName="/word/header473.xml" ContentType="application/vnd.openxmlformats-officedocument.wordprocessingml.header+xml"/>
  <Override PartName="/word/header507.xml" ContentType="application/vnd.openxmlformats-officedocument.wordprocessingml.header+xml"/>
  <Override PartName="/word/header512.xml" ContentType="application/vnd.openxmlformats-officedocument.wordprocessingml.header+xml"/>
  <Override PartName="/word/header513.xml" ContentType="application/vnd.openxmlformats-officedocument.wordprocessingml.header+xml"/>
  <Override PartName="/word/header379.xml" ContentType="application/vnd.openxmlformats-officedocument.wordprocessingml.header+xml"/>
  <Override PartName="/word/header514.xml" ContentType="application/vnd.openxmlformats-officedocument.wordprocessingml.header+xml"/>
  <Override PartName="/word/header508.xml" ContentType="application/vnd.openxmlformats-officedocument.wordprocessingml.header+xml"/>
  <Override PartName="/word/header481.xml" ContentType="application/vnd.openxmlformats-officedocument.wordprocessingml.header+xml"/>
  <Override PartName="/word/header117.xml" ContentType="application/vnd.openxmlformats-officedocument.wordprocessingml.header+xml"/>
  <Override PartName="/word/numbering.xml" ContentType="application/vnd.openxmlformats-officedocument.wordprocessingml.numbering+xml"/>
  <Override PartName="/word/header515.xml" ContentType="application/vnd.openxmlformats-officedocument.wordprocessingml.header+xml"/>
  <Override PartName="/word/header516.xml" ContentType="application/vnd.openxmlformats-officedocument.wordprocessingml.header+xml"/>
  <Override PartName="/word/header130.xml" ContentType="application/vnd.openxmlformats-officedocument.wordprocessingml.header+xml"/>
  <Override PartName="/word/header484.xml" ContentType="application/vnd.openxmlformats-officedocument.wordprocessingml.header+xml"/>
  <Override PartName="/word/header367.xml" ContentType="application/vnd.openxmlformats-officedocument.wordprocessingml.header+xml"/>
  <Override PartName="/word/header522.xml" ContentType="application/vnd.openxmlformats-officedocument.wordprocessingml.header+xml"/>
  <Override PartName="/word/header523.xml" ContentType="application/vnd.openxmlformats-officedocument.wordprocessingml.header+xml"/>
  <Override PartName="/word/header499.xml" ContentType="application/vnd.openxmlformats-officedocument.wordprocessingml.header+xml"/>
  <Override PartName="/word/header387.xml" ContentType="application/vnd.openxmlformats-officedocument.wordprocessingml.header+xml"/>
  <Override PartName="/word/header538.xml" ContentType="application/vnd.openxmlformats-officedocument.wordprocessingml.header+xml"/>
  <Override PartName="/word/header498.xml" ContentType="application/vnd.openxmlformats-officedocument.wordprocessingml.header+xml"/>
  <Override PartName="/word/header120.xml" ContentType="application/vnd.openxmlformats-officedocument.wordprocessingml.header+xml"/>
  <Override PartName="/word/header474.xml" ContentType="application/vnd.openxmlformats-officedocument.wordprocessingml.header+xml"/>
  <Override PartName="/word/header357.xml" ContentType="application/vnd.openxmlformats-officedocument.wordprocessingml.header+xml"/>
  <Override PartName="/word/header483.xml" ContentType="application/vnd.openxmlformats-officedocument.wordprocessingml.header+xml"/>
  <Override PartName="/word/header397.xml" ContentType="application/vnd.openxmlformats-officedocument.wordprocessingml.header+xml"/>
  <Override PartName="/word/header548.xml" ContentType="application/vnd.openxmlformats-officedocument.wordprocessingml.header+xml"/>
  <Override PartName="/word/header396.xml" ContentType="application/vnd.openxmlformats-officedocument.wordprocessingml.header+xml"/>
  <Override PartName="/word/header547.xml" ContentType="application/vnd.openxmlformats-officedocument.wordprocessingml.header+xml"/>
  <Override PartName="/word/header537.xml" ContentType="application/vnd.openxmlformats-officedocument.wordprocessingml.header+xml"/>
  <Override PartName="/word/header395.xml" ContentType="application/vnd.openxmlformats-officedocument.wordprocessingml.head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extBody"/>
        <w:rPr>
          <w:rFonts w:ascii="Times New Roman" w:hAnsi="Times New Roman"/>
        </w:rPr>
      </w:pPr>
      <w:r>
        <w:rPr>
          <w:rFonts w:ascii="Times New Roman" w:hAnsi="Times New Roman"/>
        </w:rPr>
      </w:r>
    </w:p>
    <w:p>
      <w:pPr>
        <w:pStyle w:val="TextBody"/>
        <w:rPr>
          <w:rFonts w:ascii="Times New Roman" w:hAnsi="Times New Roman"/>
        </w:rPr>
      </w:pPr>
      <w:r>
        <w:rPr>
          <w:rFonts w:ascii="Times New Roman" w:hAnsi="Times New Roman"/>
        </w:rPr>
      </w:r>
    </w:p>
    <w:p>
      <w:pPr>
        <w:pStyle w:val="TextBody"/>
        <w:rPr>
          <w:rFonts w:ascii="Times New Roman" w:hAnsi="Times New Roman"/>
        </w:rPr>
      </w:pPr>
      <w:r>
        <w:rPr>
          <w:rFonts w:ascii="Times New Roman" w:hAnsi="Times New Roman"/>
        </w:rPr>
      </w:r>
    </w:p>
    <w:p>
      <w:pPr>
        <w:pStyle w:val="TextBody"/>
        <w:rPr>
          <w:rFonts w:ascii="Times New Roman" w:hAnsi="Times New Roman"/>
        </w:rPr>
      </w:pPr>
      <w:r>
        <w:rPr>
          <w:rFonts w:ascii="Times New Roman" w:hAnsi="Times New Roman"/>
        </w:rPr>
      </w:r>
    </w:p>
    <w:p>
      <w:pPr>
        <w:pStyle w:val="TextBody"/>
        <w:rPr>
          <w:rFonts w:ascii="Times New Roman" w:hAnsi="Times New Roman"/>
        </w:rPr>
      </w:pPr>
      <w:r>
        <w:rPr>
          <w:rFonts w:ascii="Times New Roman" w:hAnsi="Times New Roman"/>
        </w:rPr>
      </w:r>
    </w:p>
    <w:p>
      <w:pPr>
        <w:pStyle w:val="TextBody"/>
        <w:rPr>
          <w:rFonts w:ascii="Times New Roman" w:hAnsi="Times New Roman"/>
        </w:rPr>
      </w:pPr>
      <w:r>
        <w:rPr>
          <w:rFonts w:ascii="Times New Roman" w:hAnsi="Times New Roman"/>
        </w:rPr>
      </w:r>
    </w:p>
    <w:p>
      <w:pPr>
        <w:pStyle w:val="TextBody"/>
        <w:rPr>
          <w:rFonts w:ascii="Times New Roman" w:hAnsi="Times New Roman"/>
        </w:rPr>
      </w:pPr>
      <w:r>
        <w:rPr>
          <w:rFonts w:ascii="Times New Roman" w:hAnsi="Times New Roman"/>
        </w:rPr>
      </w:r>
    </w:p>
    <w:p>
      <w:pPr>
        <w:pStyle w:val="TextBody"/>
        <w:rPr>
          <w:rFonts w:ascii="Times New Roman" w:hAnsi="Times New Roman"/>
        </w:rPr>
      </w:pPr>
      <w:r>
        <w:rPr>
          <w:rFonts w:ascii="Times New Roman" w:hAnsi="Times New Roman"/>
        </w:rPr>
      </w:r>
    </w:p>
    <w:p>
      <w:pPr>
        <w:pStyle w:val="TextBody"/>
        <w:rPr>
          <w:rFonts w:ascii="Times New Roman" w:hAnsi="Times New Roman"/>
        </w:rPr>
      </w:pPr>
      <w:r>
        <w:rPr>
          <w:rFonts w:ascii="Times New Roman" w:hAnsi="Times New Roman"/>
        </w:rPr>
      </w:r>
    </w:p>
    <w:p>
      <w:pPr>
        <w:pStyle w:val="TextBody"/>
        <w:rPr>
          <w:rFonts w:ascii="Times New Roman" w:hAnsi="Times New Roman"/>
        </w:rPr>
      </w:pPr>
      <w:r>
        <w:rPr>
          <w:rFonts w:ascii="Times New Roman" w:hAnsi="Times New Roman"/>
        </w:rPr>
      </w:r>
    </w:p>
    <w:p>
      <w:pPr>
        <w:pStyle w:val="TextBody"/>
        <w:rPr>
          <w:rFonts w:ascii="Times New Roman" w:hAnsi="Times New Roman"/>
        </w:rPr>
      </w:pPr>
      <w:r>
        <w:rPr>
          <w:rFonts w:ascii="Times New Roman" w:hAnsi="Times New Roman"/>
        </w:rPr>
      </w:r>
    </w:p>
    <w:p>
      <w:pPr>
        <w:pStyle w:val="TextBody"/>
        <w:rPr>
          <w:rFonts w:ascii="Times New Roman" w:hAnsi="Times New Roman"/>
        </w:rPr>
      </w:pPr>
      <w:r>
        <w:rPr>
          <w:rFonts w:ascii="Times New Roman" w:hAnsi="Times New Roman"/>
        </w:rPr>
      </w:r>
    </w:p>
    <w:p>
      <w:pPr>
        <w:pStyle w:val="TextBody"/>
        <w:rPr>
          <w:rFonts w:ascii="Times New Roman" w:hAnsi="Times New Roman"/>
        </w:rPr>
      </w:pPr>
      <w:r>
        <w:rPr>
          <w:rFonts w:ascii="Times New Roman" w:hAnsi="Times New Roman"/>
        </w:rPr>
      </w:r>
    </w:p>
    <w:p>
      <w:pPr>
        <w:pStyle w:val="TextBody"/>
        <w:rPr>
          <w:rFonts w:ascii="Times New Roman" w:hAnsi="Times New Roman"/>
        </w:rPr>
      </w:pPr>
      <w:r>
        <w:rPr>
          <w:rFonts w:ascii="Times New Roman" w:hAnsi="Times New Roman"/>
        </w:rPr>
      </w:r>
    </w:p>
    <w:p>
      <w:pPr>
        <w:pStyle w:val="TextBody"/>
        <w:spacing w:before="9" w:after="0"/>
        <w:rPr>
          <w:rFonts w:ascii="Times New Roman" w:hAnsi="Times New Roman"/>
          <w:sz w:val="27"/>
        </w:rPr>
      </w:pPr>
      <w:r>
        <w:rPr>
          <w:rFonts w:ascii="Times New Roman" w:hAnsi="Times New Roman"/>
          <w:sz w:val="27"/>
        </w:rPr>
      </w:r>
    </w:p>
    <w:p>
      <w:pPr>
        <w:sectPr>
          <w:type w:val="nextPage"/>
          <w:pgSz w:w="10800" w:h="13320"/>
          <w:pgMar w:left="940" w:right="920" w:gutter="0" w:header="0" w:top="1520" w:footer="0" w:bottom="280"/>
          <w:pgNumType w:fmt="decimal"/>
          <w:formProt w:val="false"/>
          <w:textDirection w:val="lrTb"/>
          <w:docGrid w:type="default" w:linePitch="100" w:charSpace="0"/>
        </w:sectPr>
        <w:pStyle w:val="Title"/>
        <w:rPr>
          <w:spacing w:val="-2"/>
        </w:rPr>
      </w:pPr>
      <w:r>
        <w:rPr>
          <w:spacing w:val="-2"/>
        </w:rPr>
        <w:t>Appendix</w:t>
      </w:r>
    </w:p>
    <w:p>
      <w:pPr>
        <w:pStyle w:val="Heading1"/>
        <w:ind w:left="104" w:hanging="0"/>
        <w:rPr/>
      </w:pPr>
      <w:r>
        <w:rPr/>
        <w:t>Chapter</w:t>
      </w:r>
      <w:r>
        <w:rPr>
          <w:spacing w:val="-6"/>
        </w:rPr>
        <w:t xml:space="preserve"> </w:t>
      </w:r>
      <w:r>
        <w:rPr/>
        <w:t>1:</w:t>
      </w:r>
      <w:r>
        <w:rPr>
          <w:spacing w:val="-4"/>
        </w:rPr>
        <w:t xml:space="preserve"> </w:t>
      </w:r>
      <w:r>
        <w:rPr/>
        <w:t>Creating</w:t>
      </w:r>
      <w:r>
        <w:rPr>
          <w:spacing w:val="-4"/>
        </w:rPr>
        <w:t xml:space="preserve"> </w:t>
      </w:r>
      <w:r>
        <w:rPr/>
        <w:t>Your</w:t>
      </w:r>
      <w:r>
        <w:rPr>
          <w:spacing w:val="-4"/>
        </w:rPr>
        <w:t xml:space="preserve"> </w:t>
      </w:r>
      <w:r>
        <w:rPr/>
        <w:t>First</w:t>
      </w:r>
      <w:r>
        <w:rPr>
          <w:spacing w:val="-4"/>
        </w:rPr>
        <w:t xml:space="preserve"> </w:t>
      </w:r>
      <w:r>
        <w:rPr>
          <w:spacing w:val="-5"/>
        </w:rPr>
        <w:t>App</w:t>
      </w:r>
    </w:p>
    <w:p>
      <w:pPr>
        <w:pStyle w:val="Heading2"/>
        <w:ind w:left="104" w:hanging="0"/>
        <w:rPr/>
      </w:pPr>
      <w:r>
        <w:rPr/>
        <w:t>Activity</w:t>
      </w:r>
      <w:r>
        <w:rPr>
          <w:spacing w:val="-4"/>
        </w:rPr>
        <w:t xml:space="preserve"> </w:t>
      </w:r>
      <w:r>
        <w:rPr/>
        <w:t>1.01:</w:t>
      </w:r>
      <w:r>
        <w:rPr>
          <w:spacing w:val="-1"/>
        </w:rPr>
        <w:t xml:space="preserve"> </w:t>
      </w:r>
      <w:r>
        <w:rPr/>
        <w:t>Producing</w:t>
      </w:r>
      <w:r>
        <w:rPr>
          <w:spacing w:val="-2"/>
        </w:rPr>
        <w:t xml:space="preserve"> </w:t>
      </w:r>
      <w:r>
        <w:rPr/>
        <w:t>an</w:t>
      </w:r>
      <w:r>
        <w:rPr>
          <w:spacing w:val="-1"/>
        </w:rPr>
        <w:t xml:space="preserve"> </w:t>
      </w:r>
      <w:r>
        <w:rPr/>
        <w:t>App</w:t>
      </w:r>
      <w:r>
        <w:rPr>
          <w:spacing w:val="-2"/>
        </w:rPr>
        <w:t xml:space="preserve"> </w:t>
      </w:r>
      <w:r>
        <w:rPr/>
        <w:t>to</w:t>
      </w:r>
      <w:r>
        <w:rPr>
          <w:spacing w:val="-1"/>
        </w:rPr>
        <w:t xml:space="preserve"> </w:t>
      </w:r>
      <w:r>
        <w:rPr/>
        <w:t>Create</w:t>
      </w:r>
      <w:r>
        <w:rPr>
          <w:spacing w:val="-2"/>
        </w:rPr>
        <w:t xml:space="preserve"> </w:t>
      </w:r>
      <w:r>
        <w:rPr/>
        <w:t>RGB</w:t>
      </w:r>
      <w:r>
        <w:rPr>
          <w:spacing w:val="-1"/>
        </w:rPr>
        <w:t xml:space="preserve"> </w:t>
      </w:r>
      <w:r>
        <w:rPr>
          <w:spacing w:val="-2"/>
        </w:rPr>
        <w:t>Colors</w:t>
      </w:r>
    </w:p>
    <w:p>
      <w:pPr>
        <w:pStyle w:val="Heading3"/>
        <w:rPr>
          <w:spacing w:val="-2"/>
        </w:rPr>
      </w:pPr>
      <w:r>
        <w:rPr>
          <w:spacing w:val="-2"/>
        </w:rPr>
        <w:t>Solution:</w:t>
      </w:r>
    </w:p>
    <w:p>
      <w:pPr>
        <w:pStyle w:val="ListParagraph"/>
        <w:numPr>
          <w:ilvl w:val="0"/>
          <w:numId w:val="17"/>
        </w:numPr>
        <w:tabs>
          <w:tab w:val="clear" w:pos="720"/>
          <w:tab w:val="left" w:pos="554" w:leader="none"/>
        </w:tabs>
        <w:spacing w:before="148" w:after="0"/>
        <w:ind w:left="554" w:right="884" w:hanging="360"/>
        <w:jc w:val="left"/>
        <w:rPr>
          <w:sz w:val="20"/>
        </w:rPr>
      </w:pPr>
      <w:r>
        <w:rPr>
          <w:sz w:val="20"/>
        </w:rPr>
        <w:t>Create</w:t>
      </w:r>
      <w:r>
        <w:rPr>
          <w:spacing w:val="-3"/>
          <w:sz w:val="20"/>
        </w:rPr>
        <w:t xml:space="preserve"> </w:t>
      </w:r>
      <w:r>
        <w:rPr>
          <w:sz w:val="20"/>
        </w:rPr>
        <w:t>a</w:t>
      </w:r>
      <w:r>
        <w:rPr>
          <w:spacing w:val="-4"/>
          <w:sz w:val="20"/>
        </w:rPr>
        <w:t xml:space="preserve"> </w:t>
      </w:r>
      <w:r>
        <w:rPr>
          <w:sz w:val="20"/>
        </w:rPr>
        <w:t>new</w:t>
      </w:r>
      <w:r>
        <w:rPr>
          <w:spacing w:val="-3"/>
          <w:sz w:val="20"/>
        </w:rPr>
        <w:t xml:space="preserve"> </w:t>
      </w:r>
      <w:r>
        <w:rPr>
          <w:sz w:val="20"/>
        </w:rPr>
        <w:t>project</w:t>
      </w:r>
      <w:r>
        <w:rPr>
          <w:spacing w:val="-3"/>
          <w:sz w:val="20"/>
        </w:rPr>
        <w:t xml:space="preserve"> </w:t>
      </w:r>
      <w:r>
        <w:rPr>
          <w:sz w:val="20"/>
        </w:rPr>
        <w:t>called</w:t>
      </w:r>
      <w:r>
        <w:rPr>
          <w:spacing w:val="-5"/>
          <w:sz w:val="20"/>
        </w:rPr>
        <w:t xml:space="preserve"> </w:t>
      </w:r>
      <w:r>
        <w:rPr>
          <w:rFonts w:ascii="Courier New" w:hAnsi="Courier New"/>
          <w:b/>
        </w:rPr>
        <w:t>Colors</w:t>
      </w:r>
      <w:r>
        <w:rPr>
          <w:sz w:val="20"/>
        </w:rPr>
        <w:t>.</w:t>
      </w:r>
      <w:r>
        <w:rPr>
          <w:spacing w:val="-3"/>
          <w:sz w:val="20"/>
        </w:rPr>
        <w:t xml:space="preserve"> </w:t>
      </w:r>
      <w:r>
        <w:rPr>
          <w:sz w:val="20"/>
        </w:rPr>
        <w:t>Start</w:t>
      </w:r>
      <w:r>
        <w:rPr>
          <w:spacing w:val="-3"/>
          <w:sz w:val="20"/>
        </w:rPr>
        <w:t xml:space="preserve"> </w:t>
      </w:r>
      <w:r>
        <w:rPr>
          <w:sz w:val="20"/>
        </w:rPr>
        <w:t>by</w:t>
      </w:r>
      <w:r>
        <w:rPr>
          <w:spacing w:val="-3"/>
          <w:sz w:val="20"/>
        </w:rPr>
        <w:t xml:space="preserve"> </w:t>
      </w:r>
      <w:r>
        <w:rPr>
          <w:sz w:val="20"/>
        </w:rPr>
        <w:t>creating</w:t>
      </w:r>
      <w:r>
        <w:rPr>
          <w:spacing w:val="-3"/>
          <w:sz w:val="20"/>
        </w:rPr>
        <w:t xml:space="preserve"> </w:t>
      </w:r>
      <w:r>
        <w:rPr>
          <w:sz w:val="20"/>
        </w:rPr>
        <w:t>a</w:t>
      </w:r>
      <w:r>
        <w:rPr>
          <w:spacing w:val="-4"/>
          <w:sz w:val="20"/>
        </w:rPr>
        <w:t xml:space="preserve"> </w:t>
      </w:r>
      <w:r>
        <w:rPr>
          <w:sz w:val="20"/>
        </w:rPr>
        <w:t>new</w:t>
      </w:r>
      <w:r>
        <w:rPr>
          <w:spacing w:val="-4"/>
          <w:sz w:val="20"/>
        </w:rPr>
        <w:t xml:space="preserve"> </w:t>
      </w:r>
      <w:r>
        <w:rPr>
          <w:rFonts w:ascii="Courier New" w:hAnsi="Courier New"/>
          <w:b/>
        </w:rPr>
        <w:t>Empty</w:t>
      </w:r>
      <w:r>
        <w:rPr>
          <w:rFonts w:ascii="Courier New" w:hAnsi="Courier New"/>
          <w:b/>
          <w:spacing w:val="-7"/>
        </w:rPr>
        <w:t xml:space="preserve"> </w:t>
      </w:r>
      <w:r>
        <w:rPr>
          <w:rFonts w:ascii="Courier New" w:hAnsi="Courier New"/>
          <w:b/>
        </w:rPr>
        <w:t xml:space="preserve">Activity </w:t>
      </w:r>
      <w:r>
        <w:rPr>
          <w:sz w:val="20"/>
        </w:rPr>
        <w:t>project (</w:t>
      </w:r>
      <w:r>
        <w:rPr>
          <w:rFonts w:ascii="Courier New" w:hAnsi="Courier New"/>
          <w:b/>
        </w:rPr>
        <w:t>File</w:t>
      </w:r>
      <w:r>
        <w:rPr>
          <w:rFonts w:ascii="Courier New" w:hAnsi="Courier New"/>
          <w:b/>
          <w:spacing w:val="-71"/>
        </w:rPr>
        <w:t xml:space="preserve"> </w:t>
      </w:r>
      <w:r>
        <w:rPr>
          <w:sz w:val="20"/>
        </w:rPr>
        <w:t xml:space="preserve">| </w:t>
      </w:r>
      <w:r>
        <w:rPr>
          <w:rFonts w:ascii="Courier New" w:hAnsi="Courier New"/>
          <w:b/>
        </w:rPr>
        <w:t>New</w:t>
      </w:r>
      <w:r>
        <w:rPr>
          <w:rFonts w:ascii="Courier New" w:hAnsi="Courier New"/>
          <w:b/>
          <w:spacing w:val="-71"/>
        </w:rPr>
        <w:t xml:space="preserve"> </w:t>
      </w:r>
      <w:r>
        <w:rPr>
          <w:sz w:val="20"/>
        </w:rPr>
        <w:t xml:space="preserve">| </w:t>
      </w:r>
      <w:r>
        <w:rPr>
          <w:rFonts w:ascii="Courier New" w:hAnsi="Courier New"/>
          <w:b/>
        </w:rPr>
        <w:t>New Project</w:t>
      </w:r>
      <w:r>
        <w:rPr>
          <w:rFonts w:ascii="Courier New" w:hAnsi="Courier New"/>
          <w:b/>
          <w:spacing w:val="-71"/>
        </w:rPr>
        <w:t xml:space="preserve"> </w:t>
      </w:r>
      <w:r>
        <w:rPr>
          <w:sz w:val="20"/>
        </w:rPr>
        <w:t xml:space="preserve">| </w:t>
      </w:r>
      <w:r>
        <w:rPr>
          <w:rFonts w:ascii="Courier New" w:hAnsi="Courier New"/>
          <w:b/>
        </w:rPr>
        <w:t>Empty Activity</w:t>
      </w:r>
      <w:r>
        <w:rPr>
          <w:sz w:val="20"/>
        </w:rPr>
        <w:t xml:space="preserve">). Name your application </w:t>
      </w:r>
      <w:r>
        <w:rPr>
          <w:rFonts w:ascii="Courier New" w:hAnsi="Courier New"/>
          <w:b/>
        </w:rPr>
        <w:t>Colors</w:t>
      </w:r>
      <w:r>
        <w:rPr>
          <w:rFonts w:ascii="Courier New" w:hAnsi="Courier New"/>
          <w:b/>
          <w:spacing w:val="-68"/>
        </w:rPr>
        <w:t xml:space="preserve"> </w:t>
      </w:r>
      <w:r>
        <w:rPr>
          <w:sz w:val="20"/>
        </w:rPr>
        <w:t>and leave everything else with its default values and</w:t>
      </w:r>
    </w:p>
    <w:p>
      <w:pPr>
        <w:pStyle w:val="Normal"/>
        <w:ind w:left="554" w:hanging="0"/>
        <w:rPr>
          <w:sz w:val="20"/>
        </w:rPr>
      </w:pPr>
      <w:r>
        <w:rPr>
          <w:sz w:val="20"/>
        </w:rPr>
        <w:t>click</w:t>
      </w:r>
      <w:r>
        <w:rPr>
          <w:spacing w:val="-4"/>
          <w:sz w:val="20"/>
        </w:rPr>
        <w:t xml:space="preserve"> </w:t>
      </w:r>
      <w:r>
        <w:rPr>
          <w:rFonts w:ascii="Courier New" w:hAnsi="Courier New"/>
          <w:b/>
          <w:spacing w:val="-2"/>
        </w:rPr>
        <w:t>Finish</w:t>
      </w:r>
      <w:r>
        <w:rPr>
          <w:spacing w:val="-2"/>
          <w:sz w:val="20"/>
        </w:rPr>
        <w:t>.</w:t>
      </w:r>
    </w:p>
    <w:p>
      <w:pPr>
        <w:pStyle w:val="ListParagraph"/>
        <w:numPr>
          <w:ilvl w:val="0"/>
          <w:numId w:val="17"/>
        </w:numPr>
        <w:tabs>
          <w:tab w:val="clear" w:pos="720"/>
          <w:tab w:val="left" w:pos="554" w:leader="none"/>
        </w:tabs>
        <w:spacing w:lineRule="auto" w:line="247" w:before="140" w:after="0"/>
        <w:ind w:left="554" w:right="1017" w:hanging="360"/>
        <w:jc w:val="left"/>
        <w:rPr>
          <w:sz w:val="20"/>
        </w:rPr>
      </w:pPr>
      <w:r>
        <w:rPr>
          <w:sz w:val="20"/>
        </w:rPr>
        <w:t>You</w:t>
      </w:r>
      <w:r>
        <w:rPr>
          <w:spacing w:val="-3"/>
          <w:sz w:val="20"/>
        </w:rPr>
        <w:t xml:space="preserve"> </w:t>
      </w:r>
      <w:r>
        <w:rPr>
          <w:sz w:val="20"/>
        </w:rPr>
        <w:t>need</w:t>
      </w:r>
      <w:r>
        <w:rPr>
          <w:spacing w:val="-3"/>
          <w:sz w:val="20"/>
        </w:rPr>
        <w:t xml:space="preserve"> </w:t>
      </w:r>
      <w:r>
        <w:rPr>
          <w:sz w:val="20"/>
        </w:rPr>
        <w:t>to</w:t>
      </w:r>
      <w:r>
        <w:rPr>
          <w:spacing w:val="-3"/>
          <w:sz w:val="20"/>
        </w:rPr>
        <w:t xml:space="preserve"> </w:t>
      </w:r>
      <w:r>
        <w:rPr>
          <w:sz w:val="20"/>
        </w:rPr>
        <w:t>add</w:t>
      </w:r>
      <w:r>
        <w:rPr>
          <w:spacing w:val="-4"/>
          <w:sz w:val="20"/>
        </w:rPr>
        <w:t xml:space="preserve"> </w:t>
      </w:r>
      <w:r>
        <w:rPr>
          <w:sz w:val="20"/>
        </w:rPr>
        <w:t>all</w:t>
      </w:r>
      <w:r>
        <w:rPr>
          <w:spacing w:val="-4"/>
          <w:sz w:val="20"/>
        </w:rPr>
        <w:t xml:space="preserve"> </w:t>
      </w:r>
      <w:r>
        <w:rPr>
          <w:sz w:val="20"/>
        </w:rPr>
        <w:t>the</w:t>
      </w:r>
      <w:r>
        <w:rPr>
          <w:spacing w:val="-3"/>
          <w:sz w:val="20"/>
        </w:rPr>
        <w:t xml:space="preserve"> </w:t>
      </w:r>
      <w:r>
        <w:rPr>
          <w:sz w:val="20"/>
        </w:rPr>
        <w:t>resource</w:t>
      </w:r>
      <w:r>
        <w:rPr>
          <w:spacing w:val="-4"/>
          <w:sz w:val="20"/>
        </w:rPr>
        <w:t xml:space="preserve"> </w:t>
      </w:r>
      <w:r>
        <w:rPr>
          <w:sz w:val="20"/>
        </w:rPr>
        <w:t>values</w:t>
      </w:r>
      <w:r>
        <w:rPr>
          <w:spacing w:val="-3"/>
          <w:sz w:val="20"/>
        </w:rPr>
        <w:t xml:space="preserve"> </w:t>
      </w:r>
      <w:r>
        <w:rPr>
          <w:sz w:val="20"/>
        </w:rPr>
        <w:t>you</w:t>
      </w:r>
      <w:r>
        <w:rPr>
          <w:spacing w:val="-3"/>
          <w:sz w:val="20"/>
        </w:rPr>
        <w:t xml:space="preserve"> </w:t>
      </w:r>
      <w:r>
        <w:rPr>
          <w:sz w:val="20"/>
        </w:rPr>
        <w:t>need</w:t>
      </w:r>
      <w:r>
        <w:rPr>
          <w:spacing w:val="-3"/>
          <w:sz w:val="20"/>
        </w:rPr>
        <w:t xml:space="preserve"> </w:t>
      </w:r>
      <w:r>
        <w:rPr>
          <w:sz w:val="20"/>
        </w:rPr>
        <w:t>that</w:t>
      </w:r>
      <w:r>
        <w:rPr>
          <w:spacing w:val="-3"/>
          <w:sz w:val="20"/>
        </w:rPr>
        <w:t xml:space="preserve"> </w:t>
      </w:r>
      <w:r>
        <w:rPr>
          <w:sz w:val="20"/>
        </w:rPr>
        <w:t>are</w:t>
      </w:r>
      <w:r>
        <w:rPr>
          <w:spacing w:val="-4"/>
          <w:sz w:val="20"/>
        </w:rPr>
        <w:t xml:space="preserve"> </w:t>
      </w:r>
      <w:r>
        <w:rPr>
          <w:sz w:val="20"/>
        </w:rPr>
        <w:t>not</w:t>
      </w:r>
      <w:r>
        <w:rPr>
          <w:spacing w:val="-3"/>
          <w:sz w:val="20"/>
        </w:rPr>
        <w:t xml:space="preserve"> </w:t>
      </w:r>
      <w:r>
        <w:rPr>
          <w:sz w:val="20"/>
        </w:rPr>
        <w:t>added</w:t>
      </w:r>
      <w:r>
        <w:rPr>
          <w:spacing w:val="-4"/>
          <w:sz w:val="20"/>
        </w:rPr>
        <w:t xml:space="preserve"> </w:t>
      </w:r>
      <w:r>
        <w:rPr>
          <w:sz w:val="20"/>
        </w:rPr>
        <w:t>by</w:t>
      </w:r>
      <w:r>
        <w:rPr>
          <w:spacing w:val="-3"/>
          <w:sz w:val="20"/>
        </w:rPr>
        <w:t xml:space="preserve"> </w:t>
      </w:r>
      <w:r>
        <w:rPr>
          <w:sz w:val="20"/>
        </w:rPr>
        <w:t xml:space="preserve">default here. The </w:t>
      </w:r>
      <w:r>
        <w:rPr>
          <w:rFonts w:ascii="Courier New" w:hAnsi="Courier New"/>
          <w:b/>
        </w:rPr>
        <w:t>strings.xml</w:t>
      </w:r>
      <w:r>
        <w:rPr>
          <w:rFonts w:ascii="Courier New" w:hAnsi="Courier New"/>
          <w:b/>
          <w:spacing w:val="-69"/>
        </w:rPr>
        <w:t xml:space="preserve"> </w:t>
      </w:r>
      <w:r>
        <w:rPr>
          <w:sz w:val="20"/>
        </w:rPr>
        <w:t>file is needed to display all the text displayed in</w:t>
      </w:r>
    </w:p>
    <w:p>
      <w:pPr>
        <w:pStyle w:val="TextBody"/>
        <w:spacing w:lineRule="exact" w:line="264"/>
        <w:ind w:left="554" w:hanging="0"/>
        <w:rPr/>
      </w:pPr>
      <w:r>
        <w:rPr/>
        <w:t>the</w:t>
      </w:r>
      <w:r>
        <w:rPr>
          <w:spacing w:val="-2"/>
        </w:rPr>
        <w:t xml:space="preserve"> </w:t>
      </w:r>
      <w:r>
        <w:rPr>
          <w:spacing w:val="-4"/>
        </w:rPr>
        <w:t>app:</w:t>
      </w:r>
    </w:p>
    <w:p>
      <w:pPr>
        <w:pStyle w:val="Normal"/>
        <w:spacing w:before="212" w:after="0"/>
        <w:ind w:left="557" w:hanging="0"/>
        <w:rPr>
          <w:rFonts w:ascii="Courier New" w:hAnsi="Courier New"/>
          <w:sz w:val="18"/>
        </w:rPr>
      </w:pPr>
      <w:r>
        <mc:AlternateContent>
          <mc:Choice Requires="wpg">
            <w:drawing>
              <wp:anchor behindDoc="1" distT="1270" distB="0" distL="0" distR="635" simplePos="0" locked="0" layoutInCell="0" allowOverlap="1" relativeHeight="1482" wp14:anchorId="34E30D87">
                <wp:simplePos x="0" y="0"/>
                <wp:positionH relativeFrom="page">
                  <wp:posOffset>662940</wp:posOffset>
                </wp:positionH>
                <wp:positionV relativeFrom="paragraph">
                  <wp:posOffset>95885</wp:posOffset>
                </wp:positionV>
                <wp:extent cx="5074920" cy="3508375"/>
                <wp:effectExtent l="0" t="1270" r="635" b="0"/>
                <wp:wrapNone/>
                <wp:docPr id="1" name="docshapegroup3"/>
                <a:graphic xmlns:a="http://schemas.openxmlformats.org/drawingml/2006/main">
                  <a:graphicData uri="http://schemas.microsoft.com/office/word/2010/wordprocessingGroup">
                    <wpg:wgp>
                      <wpg:cNvGrpSpPr/>
                      <wpg:grpSpPr>
                        <a:xfrm>
                          <a:off x="0" y="0"/>
                          <a:ext cx="5074920" cy="3508200"/>
                          <a:chOff x="0" y="0"/>
                          <a:chExt cx="5074920" cy="3508200"/>
                        </a:xfrm>
                      </wpg:grpSpPr>
                      <wps:wsp>
                        <wps:cNvSpPr/>
                        <wps:spPr>
                          <a:xfrm>
                            <a:off x="0" y="6480"/>
                            <a:ext cx="5074920" cy="3495600"/>
                          </a:xfrm>
                          <a:prstGeom prst="rect">
                            <a:avLst/>
                          </a:prstGeom>
                          <a:solidFill>
                            <a:srgbClr val="f6f6f6"/>
                          </a:solidFill>
                          <a:ln w="0">
                            <a:noFill/>
                          </a:ln>
                        </wps:spPr>
                        <wps:style>
                          <a:lnRef idx="0"/>
                          <a:fillRef idx="0"/>
                          <a:effectRef idx="0"/>
                          <a:fontRef idx="minor"/>
                        </wps:style>
                        <wps:bodyPr/>
                      </wps:wsp>
                      <wps:wsp>
                        <wps:cNvSpPr/>
                        <wps:spPr>
                          <a:xfrm>
                            <a:off x="0" y="0"/>
                            <a:ext cx="5074920" cy="3508200"/>
                          </a:xfrm>
                          <a:custGeom>
                            <a:avLst/>
                            <a:gdLst>
                              <a:gd name="textAreaLeft" fmla="*/ 0 w 2877120"/>
                              <a:gd name="textAreaRight" fmla="*/ 2879280 w 2877120"/>
                              <a:gd name="textAreaTop" fmla="*/ 0 h 1989000"/>
                              <a:gd name="textAreaBottom" fmla="*/ 1991160 h 1989000"/>
                            </a:gdLst>
                            <a:ahLst/>
                            <a:rect l="textAreaLeft" t="textAreaTop" r="textAreaRight" b="textAreaBottom"/>
                            <a:pathLst>
                              <a:path w="7992" h="5525">
                                <a:moveTo>
                                  <a:pt x="7992" y="5504"/>
                                </a:moveTo>
                                <a:lnTo>
                                  <a:pt x="0" y="5504"/>
                                </a:lnTo>
                                <a:lnTo>
                                  <a:pt x="0" y="5524"/>
                                </a:lnTo>
                                <a:lnTo>
                                  <a:pt x="7992" y="5524"/>
                                </a:lnTo>
                                <a:lnTo>
                                  <a:pt x="7992" y="550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g:wgp>
                  </a:graphicData>
                </a:graphic>
              </wp:anchor>
            </w:drawing>
          </mc:Choice>
          <mc:Fallback>
            <w:pict>
              <v:group id="shape_0" alt="docshapegroup3" style="position:absolute;margin-left:52.2pt;margin-top:7.55pt;width:399.6pt;height:276.25pt" coordorigin="1044,151" coordsize="7992,5525">
                <v:rect id="shape_0" path="m0,0l-2147483645,0l-2147483645,-2147483646l0,-2147483646xe" fillcolor="#f6f6f6" stroked="f" o:allowincell="f" style="position:absolute;left:1044;top:161;width:7991;height:5504;mso-wrap-style:none;v-text-anchor:middle;mso-position-horizontal-relative:page">
                  <v:fill o:detectmouseclick="t" type="solid" color2="#090909"/>
                  <v:stroke color="#3465a4" joinstyle="round" endcap="flat"/>
                  <w10:wrap type="none"/>
                </v:rect>
              </v:group>
            </w:pict>
          </mc:Fallback>
        </mc:AlternateContent>
      </w:r>
      <w:r>
        <w:rPr>
          <w:rFonts w:ascii="Courier New" w:hAnsi="Courier New"/>
          <w:spacing w:val="-2"/>
          <w:sz w:val="18"/>
        </w:rPr>
        <w:t>&lt;resources&gt;</w:t>
      </w:r>
    </w:p>
    <w:p>
      <w:pPr>
        <w:pStyle w:val="Normal"/>
        <w:spacing w:before="76" w:after="0"/>
        <w:ind w:left="989" w:hanging="0"/>
        <w:rPr>
          <w:rFonts w:ascii="Courier New" w:hAnsi="Courier New"/>
          <w:sz w:val="18"/>
        </w:rPr>
      </w:pPr>
      <w:r>
        <w:rPr>
          <w:rFonts w:ascii="Courier New" w:hAnsi="Courier New"/>
          <w:sz w:val="18"/>
        </w:rPr>
        <w:t>&lt;string</w:t>
      </w:r>
      <w:r>
        <w:rPr>
          <w:rFonts w:ascii="Courier New" w:hAnsi="Courier New"/>
          <w:spacing w:val="-7"/>
          <w:sz w:val="18"/>
        </w:rPr>
        <w:t xml:space="preserve"> </w:t>
      </w:r>
      <w:r>
        <w:rPr>
          <w:rFonts w:ascii="Courier New" w:hAnsi="Courier New"/>
          <w:spacing w:val="-2"/>
          <w:sz w:val="18"/>
        </w:rPr>
        <w:t>name="app_name"&gt;Colors&lt;/string&gt;</w:t>
      </w:r>
    </w:p>
    <w:p>
      <w:pPr>
        <w:pStyle w:val="TextBody"/>
        <w:rPr>
          <w:rFonts w:ascii="Courier New" w:hAnsi="Courier New"/>
        </w:rPr>
      </w:pPr>
      <w:r>
        <w:rPr>
          <w:rFonts w:ascii="Courier New" w:hAnsi="Courier New"/>
        </w:rPr>
      </w:r>
    </w:p>
    <w:p>
      <w:pPr>
        <w:pStyle w:val="Normal"/>
        <w:spacing w:before="129" w:after="0"/>
        <w:ind w:left="989" w:hanging="0"/>
        <w:rPr>
          <w:rFonts w:ascii="Courier New" w:hAnsi="Courier New"/>
          <w:sz w:val="18"/>
        </w:rPr>
      </w:pPr>
      <w:r>
        <w:rPr>
          <w:rFonts w:ascii="Courier New" w:hAnsi="Courier New"/>
          <w:sz w:val="18"/>
        </w:rPr>
        <w:t>&lt;string</w:t>
      </w:r>
      <w:r>
        <w:rPr>
          <w:rFonts w:ascii="Courier New" w:hAnsi="Courier New"/>
          <w:spacing w:val="-12"/>
          <w:sz w:val="18"/>
        </w:rPr>
        <w:t xml:space="preserve"> </w:t>
      </w:r>
      <w:r>
        <w:rPr>
          <w:rFonts w:ascii="Courier New" w:hAnsi="Courier New"/>
          <w:sz w:val="18"/>
        </w:rPr>
        <w:t>name="color_creator_title"&gt;Create</w:t>
      </w:r>
      <w:r>
        <w:rPr>
          <w:rFonts w:ascii="Courier New" w:hAnsi="Courier New"/>
          <w:spacing w:val="-11"/>
          <w:sz w:val="18"/>
        </w:rPr>
        <w:t xml:space="preserve"> </w:t>
      </w:r>
      <w:r>
        <w:rPr>
          <w:rFonts w:ascii="Courier New" w:hAnsi="Courier New"/>
          <w:sz w:val="18"/>
        </w:rPr>
        <w:t>an</w:t>
      </w:r>
      <w:r>
        <w:rPr>
          <w:rFonts w:ascii="Courier New" w:hAnsi="Courier New"/>
          <w:spacing w:val="-11"/>
          <w:sz w:val="18"/>
        </w:rPr>
        <w:t xml:space="preserve"> </w:t>
      </w:r>
      <w:r>
        <w:rPr>
          <w:rFonts w:ascii="Courier New" w:hAnsi="Courier New"/>
          <w:sz w:val="18"/>
        </w:rPr>
        <w:t>RGB</w:t>
      </w:r>
      <w:r>
        <w:rPr>
          <w:rFonts w:ascii="Courier New" w:hAnsi="Courier New"/>
          <w:spacing w:val="-11"/>
          <w:sz w:val="18"/>
        </w:rPr>
        <w:t xml:space="preserve"> </w:t>
      </w:r>
      <w:r>
        <w:rPr>
          <w:rFonts w:ascii="Courier New" w:hAnsi="Courier New"/>
          <w:spacing w:val="-2"/>
          <w:sz w:val="18"/>
        </w:rPr>
        <w:t>Color&lt;/string&gt;</w:t>
      </w:r>
    </w:p>
    <w:p>
      <w:pPr>
        <w:pStyle w:val="Normal"/>
        <w:spacing w:lineRule="auto" w:line="324" w:before="76" w:after="0"/>
        <w:ind w:left="1637" w:right="3582" w:hanging="648"/>
        <w:rPr>
          <w:rFonts w:ascii="Courier New" w:hAnsi="Courier New"/>
          <w:sz w:val="18"/>
        </w:rPr>
      </w:pPr>
      <w:r>
        <w:rPr>
          <w:rFonts w:ascii="Courier New" w:hAnsi="Courier New"/>
          <w:sz w:val="18"/>
        </w:rPr>
        <w:t>&lt;!--Escape</w:t>
      </w:r>
      <w:r>
        <w:rPr>
          <w:rFonts w:ascii="Courier New" w:hAnsi="Courier New"/>
          <w:spacing w:val="-10"/>
          <w:sz w:val="18"/>
        </w:rPr>
        <w:t xml:space="preserve"> </w:t>
      </w:r>
      <w:r>
        <w:rPr>
          <w:rFonts w:ascii="Courier New" w:hAnsi="Courier New"/>
          <w:sz w:val="18"/>
        </w:rPr>
        <w:t>special</w:t>
      </w:r>
      <w:r>
        <w:rPr>
          <w:rFonts w:ascii="Courier New" w:hAnsi="Courier New"/>
          <w:spacing w:val="-10"/>
          <w:sz w:val="18"/>
        </w:rPr>
        <w:t xml:space="preserve"> </w:t>
      </w:r>
      <w:r>
        <w:rPr>
          <w:rFonts w:ascii="Courier New" w:hAnsi="Courier New"/>
          <w:sz w:val="18"/>
        </w:rPr>
        <w:t>characters</w:t>
      </w:r>
      <w:r>
        <w:rPr>
          <w:rFonts w:ascii="Courier New" w:hAnsi="Courier New"/>
          <w:spacing w:val="-10"/>
          <w:sz w:val="18"/>
        </w:rPr>
        <w:t xml:space="preserve"> </w:t>
      </w:r>
      <w:r>
        <w:rPr>
          <w:rFonts w:ascii="Courier New" w:hAnsi="Courier New"/>
          <w:sz w:val="18"/>
        </w:rPr>
        <w:t>by</w:t>
      </w:r>
      <w:r>
        <w:rPr>
          <w:rFonts w:ascii="Courier New" w:hAnsi="Courier New"/>
          <w:spacing w:val="-10"/>
          <w:sz w:val="18"/>
        </w:rPr>
        <w:t xml:space="preserve"> </w:t>
      </w:r>
      <w:r>
        <w:rPr>
          <w:rFonts w:ascii="Courier New" w:hAnsi="Courier New"/>
          <w:sz w:val="18"/>
        </w:rPr>
        <w:t>placing a backslash before them--&gt;</w:t>
      </w:r>
    </w:p>
    <w:p>
      <w:pPr>
        <w:pStyle w:val="Normal"/>
        <w:spacing w:before="2" w:after="0"/>
        <w:ind w:left="989" w:hanging="0"/>
        <w:rPr>
          <w:rFonts w:ascii="Courier New" w:hAnsi="Courier New"/>
          <w:sz w:val="18"/>
        </w:rPr>
      </w:pPr>
      <w:r>
        <w:rPr>
          <w:rFonts w:ascii="Courier New" w:hAnsi="Courier New"/>
          <w:sz w:val="18"/>
        </w:rPr>
        <w:t>&lt;string</w:t>
      </w:r>
      <w:r>
        <w:rPr>
          <w:rFonts w:ascii="Courier New" w:hAnsi="Courier New"/>
          <w:spacing w:val="-7"/>
          <w:sz w:val="18"/>
        </w:rPr>
        <w:t xml:space="preserve"> </w:t>
      </w:r>
      <w:r>
        <w:rPr>
          <w:rFonts w:ascii="Courier New" w:hAnsi="Courier New"/>
          <w:spacing w:val="-2"/>
          <w:sz w:val="18"/>
        </w:rPr>
        <w:t>name="color_creator_description"&gt;</w:t>
      </w:r>
    </w:p>
    <w:p>
      <w:pPr>
        <w:pStyle w:val="Normal"/>
        <w:spacing w:before="76" w:after="0"/>
        <w:ind w:left="1205" w:hanging="0"/>
        <w:rPr>
          <w:rFonts w:ascii="Courier New" w:hAnsi="Courier New"/>
          <w:sz w:val="18"/>
        </w:rPr>
      </w:pPr>
      <w:r>
        <w:rPr>
          <w:rFonts w:ascii="Courier New" w:hAnsi="Courier New"/>
          <w:sz w:val="18"/>
        </w:rPr>
        <w:t>Add</w:t>
      </w:r>
      <w:r>
        <w:rPr>
          <w:rFonts w:ascii="Courier New" w:hAnsi="Courier New"/>
          <w:spacing w:val="-9"/>
          <w:sz w:val="18"/>
        </w:rPr>
        <w:t xml:space="preserve"> </w:t>
      </w:r>
      <w:r>
        <w:rPr>
          <w:rFonts w:ascii="Courier New" w:hAnsi="Courier New"/>
          <w:sz w:val="18"/>
        </w:rPr>
        <w:t>two</w:t>
      </w:r>
      <w:r>
        <w:rPr>
          <w:rFonts w:ascii="Courier New" w:hAnsi="Courier New"/>
          <w:spacing w:val="-7"/>
          <w:sz w:val="18"/>
        </w:rPr>
        <w:t xml:space="preserve"> </w:t>
      </w:r>
      <w:r>
        <w:rPr>
          <w:rFonts w:ascii="Courier New" w:hAnsi="Courier New"/>
          <w:sz w:val="18"/>
        </w:rPr>
        <w:t>hexadecimal</w:t>
      </w:r>
      <w:r>
        <w:rPr>
          <w:rFonts w:ascii="Courier New" w:hAnsi="Courier New"/>
          <w:spacing w:val="-6"/>
          <w:sz w:val="18"/>
        </w:rPr>
        <w:t xml:space="preserve"> </w:t>
      </w:r>
      <w:r>
        <w:rPr>
          <w:rFonts w:ascii="Courier New" w:hAnsi="Courier New"/>
          <w:sz w:val="18"/>
        </w:rPr>
        <w:t>characters</w:t>
      </w:r>
      <w:r>
        <w:rPr>
          <w:rFonts w:ascii="Courier New" w:hAnsi="Courier New"/>
          <w:spacing w:val="-7"/>
          <w:sz w:val="18"/>
        </w:rPr>
        <w:t xml:space="preserve"> </w:t>
      </w:r>
      <w:r>
        <w:rPr>
          <w:rFonts w:ascii="Courier New" w:hAnsi="Courier New"/>
          <w:sz w:val="18"/>
        </w:rPr>
        <w:t>between</w:t>
      </w:r>
      <w:r>
        <w:rPr>
          <w:rFonts w:ascii="Courier New" w:hAnsi="Courier New"/>
          <w:spacing w:val="-7"/>
          <w:sz w:val="18"/>
        </w:rPr>
        <w:t xml:space="preserve"> </w:t>
      </w:r>
      <w:r>
        <w:rPr>
          <w:rFonts w:ascii="Courier New" w:hAnsi="Courier New"/>
          <w:sz w:val="18"/>
        </w:rPr>
        <w:t>0-9,</w:t>
      </w:r>
      <w:r>
        <w:rPr>
          <w:rFonts w:ascii="Courier New" w:hAnsi="Courier New"/>
          <w:spacing w:val="-6"/>
          <w:sz w:val="18"/>
        </w:rPr>
        <w:t xml:space="preserve"> </w:t>
      </w:r>
      <w:r>
        <w:rPr>
          <w:rFonts w:ascii="Courier New" w:hAnsi="Courier New"/>
          <w:sz w:val="18"/>
        </w:rPr>
        <w:t>A-</w:t>
      </w:r>
      <w:r>
        <w:rPr>
          <w:rFonts w:ascii="Courier New" w:hAnsi="Courier New"/>
          <w:spacing w:val="-10"/>
          <w:sz w:val="18"/>
        </w:rPr>
        <w:t>F</w:t>
      </w:r>
    </w:p>
    <w:p>
      <w:pPr>
        <w:pStyle w:val="Normal"/>
        <w:spacing w:before="76" w:after="0"/>
        <w:ind w:left="1205" w:hanging="0"/>
        <w:rPr>
          <w:rFonts w:ascii="Courier New" w:hAnsi="Courier New"/>
          <w:sz w:val="18"/>
        </w:rPr>
      </w:pPr>
      <w:r>
        <w:rPr>
          <w:rFonts w:ascii="Courier New" w:hAnsi="Courier New"/>
          <w:sz w:val="18"/>
        </w:rPr>
        <w:t>or</w:t>
      </w:r>
      <w:r>
        <w:rPr>
          <w:rFonts w:ascii="Courier New" w:hAnsi="Courier New"/>
          <w:spacing w:val="-5"/>
          <w:sz w:val="18"/>
        </w:rPr>
        <w:t xml:space="preserve"> </w:t>
      </w:r>
      <w:r>
        <w:rPr>
          <w:rFonts w:ascii="Courier New" w:hAnsi="Courier New"/>
          <w:sz w:val="18"/>
        </w:rPr>
        <w:t>a-f</w:t>
      </w:r>
      <w:r>
        <w:rPr>
          <w:rFonts w:ascii="Courier New" w:hAnsi="Courier New"/>
          <w:spacing w:val="-4"/>
          <w:sz w:val="18"/>
        </w:rPr>
        <w:t xml:space="preserve"> </w:t>
      </w:r>
      <w:r>
        <w:rPr>
          <w:rFonts w:ascii="Courier New" w:hAnsi="Courier New"/>
          <w:sz w:val="18"/>
        </w:rPr>
        <w:t>without</w:t>
      </w:r>
      <w:r>
        <w:rPr>
          <w:rFonts w:ascii="Courier New" w:hAnsi="Courier New"/>
          <w:spacing w:val="-4"/>
          <w:sz w:val="18"/>
        </w:rPr>
        <w:t xml:space="preserve"> </w:t>
      </w:r>
      <w:r>
        <w:rPr>
          <w:rFonts w:ascii="Courier New" w:hAnsi="Courier New"/>
          <w:sz w:val="18"/>
        </w:rPr>
        <w:t>the</w:t>
      </w:r>
      <w:r>
        <w:rPr>
          <w:rFonts w:ascii="Courier New" w:hAnsi="Courier New"/>
          <w:spacing w:val="-4"/>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for</w:t>
      </w:r>
      <w:r>
        <w:rPr>
          <w:rFonts w:ascii="Courier New" w:hAnsi="Courier New"/>
          <w:spacing w:val="-4"/>
          <w:sz w:val="18"/>
        </w:rPr>
        <w:t xml:space="preserve"> </w:t>
      </w:r>
      <w:r>
        <w:rPr>
          <w:rFonts w:ascii="Courier New" w:hAnsi="Courier New"/>
          <w:sz w:val="18"/>
        </w:rPr>
        <w:t>each</w:t>
      </w:r>
      <w:r>
        <w:rPr>
          <w:rFonts w:ascii="Courier New" w:hAnsi="Courier New"/>
          <w:spacing w:val="-4"/>
          <w:sz w:val="18"/>
        </w:rPr>
        <w:t xml:space="preserve"> </w:t>
      </w:r>
      <w:r>
        <w:rPr>
          <w:rFonts w:ascii="Courier New" w:hAnsi="Courier New"/>
          <w:sz w:val="18"/>
        </w:rPr>
        <w:t>channel</w:t>
      </w:r>
      <w:r>
        <w:rPr>
          <w:rFonts w:ascii="Courier New" w:hAnsi="Courier New"/>
          <w:spacing w:val="-4"/>
          <w:sz w:val="18"/>
        </w:rPr>
        <w:t xml:space="preserve"> </w:t>
      </w:r>
      <w:r>
        <w:rPr>
          <w:rFonts w:ascii="Courier New" w:hAnsi="Courier New"/>
          <w:spacing w:val="-2"/>
          <w:sz w:val="18"/>
        </w:rPr>
        <w:t>&lt;/string&gt;</w:t>
      </w:r>
    </w:p>
    <w:p>
      <w:pPr>
        <w:pStyle w:val="Normal"/>
        <w:spacing w:before="76" w:after="0"/>
        <w:ind w:left="989" w:hanging="0"/>
        <w:rPr>
          <w:rFonts w:ascii="Courier New" w:hAnsi="Courier New"/>
          <w:sz w:val="18"/>
        </w:rPr>
      </w:pPr>
      <w:r>
        <w:rPr>
          <w:rFonts w:ascii="Courier New" w:hAnsi="Courier New"/>
          <w:sz w:val="18"/>
        </w:rPr>
        <w:t>&lt;string</w:t>
      </w:r>
      <w:r>
        <w:rPr>
          <w:rFonts w:ascii="Courier New" w:hAnsi="Courier New"/>
          <w:spacing w:val="-15"/>
          <w:sz w:val="18"/>
        </w:rPr>
        <w:t xml:space="preserve"> </w:t>
      </w:r>
      <w:r>
        <w:rPr>
          <w:rFonts w:ascii="Courier New" w:hAnsi="Courier New"/>
          <w:sz w:val="18"/>
        </w:rPr>
        <w:t>name="red_channel"&gt;Red</w:t>
      </w:r>
      <w:r>
        <w:rPr>
          <w:rFonts w:ascii="Courier New" w:hAnsi="Courier New"/>
          <w:spacing w:val="-14"/>
          <w:sz w:val="18"/>
        </w:rPr>
        <w:t xml:space="preserve"> </w:t>
      </w:r>
      <w:r>
        <w:rPr>
          <w:rFonts w:ascii="Courier New" w:hAnsi="Courier New"/>
          <w:spacing w:val="-2"/>
          <w:sz w:val="18"/>
        </w:rPr>
        <w:t>Channel&lt;/string&gt;</w:t>
      </w:r>
    </w:p>
    <w:p>
      <w:pPr>
        <w:pStyle w:val="Normal"/>
        <w:spacing w:before="76" w:after="0"/>
        <w:ind w:left="989" w:hanging="0"/>
        <w:rPr>
          <w:rFonts w:ascii="Courier New" w:hAnsi="Courier New"/>
          <w:sz w:val="18"/>
        </w:rPr>
      </w:pPr>
      <w:r>
        <w:rPr>
          <w:rFonts w:ascii="Courier New" w:hAnsi="Courier New"/>
          <w:sz w:val="18"/>
        </w:rPr>
        <w:t>&lt;string</w:t>
      </w:r>
      <w:r>
        <w:rPr>
          <w:rFonts w:ascii="Courier New" w:hAnsi="Courier New"/>
          <w:spacing w:val="-17"/>
          <w:sz w:val="18"/>
        </w:rPr>
        <w:t xml:space="preserve"> </w:t>
      </w:r>
      <w:r>
        <w:rPr>
          <w:rFonts w:ascii="Courier New" w:hAnsi="Courier New"/>
          <w:sz w:val="18"/>
        </w:rPr>
        <w:t>name="green_channel"&gt;Green</w:t>
      </w:r>
      <w:r>
        <w:rPr>
          <w:rFonts w:ascii="Courier New" w:hAnsi="Courier New"/>
          <w:spacing w:val="-16"/>
          <w:sz w:val="18"/>
        </w:rPr>
        <w:t xml:space="preserve"> </w:t>
      </w:r>
      <w:r>
        <w:rPr>
          <w:rFonts w:ascii="Courier New" w:hAnsi="Courier New"/>
          <w:spacing w:val="-2"/>
          <w:sz w:val="18"/>
        </w:rPr>
        <w:t>Channel&lt;/string&gt;</w:t>
      </w:r>
    </w:p>
    <w:p>
      <w:pPr>
        <w:pStyle w:val="Normal"/>
        <w:spacing w:before="76" w:after="0"/>
        <w:ind w:left="989" w:hanging="0"/>
        <w:rPr>
          <w:rFonts w:ascii="Courier New" w:hAnsi="Courier New"/>
          <w:sz w:val="18"/>
        </w:rPr>
      </w:pPr>
      <w:r>
        <w:rPr>
          <w:rFonts w:ascii="Courier New" w:hAnsi="Courier New"/>
          <w:sz w:val="18"/>
        </w:rPr>
        <w:t>&lt;string</w:t>
      </w:r>
      <w:r>
        <w:rPr>
          <w:rFonts w:ascii="Courier New" w:hAnsi="Courier New"/>
          <w:spacing w:val="-16"/>
          <w:sz w:val="18"/>
        </w:rPr>
        <w:t xml:space="preserve"> </w:t>
      </w:r>
      <w:r>
        <w:rPr>
          <w:rFonts w:ascii="Courier New" w:hAnsi="Courier New"/>
          <w:sz w:val="18"/>
        </w:rPr>
        <w:t>name="blue_channel"&gt;Blue</w:t>
      </w:r>
      <w:r>
        <w:rPr>
          <w:rFonts w:ascii="Courier New" w:hAnsi="Courier New"/>
          <w:spacing w:val="-15"/>
          <w:sz w:val="18"/>
        </w:rPr>
        <w:t xml:space="preserve"> </w:t>
      </w:r>
      <w:r>
        <w:rPr>
          <w:rFonts w:ascii="Courier New" w:hAnsi="Courier New"/>
          <w:spacing w:val="-2"/>
          <w:sz w:val="18"/>
        </w:rPr>
        <w:t>Channel&lt;/string&gt;</w:t>
      </w:r>
    </w:p>
    <w:p>
      <w:pPr>
        <w:pStyle w:val="Normal"/>
        <w:spacing w:before="76" w:after="0"/>
        <w:ind w:left="989" w:hanging="0"/>
        <w:rPr>
          <w:rFonts w:ascii="Courier New" w:hAnsi="Courier New"/>
          <w:sz w:val="18"/>
        </w:rPr>
      </w:pPr>
      <w:r>
        <w:rPr>
          <w:rFonts w:ascii="Courier New" w:hAnsi="Courier New"/>
          <w:sz w:val="18"/>
        </w:rPr>
        <w:t>&lt;string</w:t>
      </w:r>
      <w:r>
        <w:rPr>
          <w:rFonts w:ascii="Courier New" w:hAnsi="Courier New"/>
          <w:spacing w:val="-19"/>
          <w:sz w:val="18"/>
        </w:rPr>
        <w:t xml:space="preserve"> </w:t>
      </w:r>
      <w:r>
        <w:rPr>
          <w:rFonts w:ascii="Courier New" w:hAnsi="Courier New"/>
          <w:sz w:val="18"/>
        </w:rPr>
        <w:t>name="color_creator_button_text"&gt;Create</w:t>
      </w:r>
      <w:r>
        <w:rPr>
          <w:rFonts w:ascii="Courier New" w:hAnsi="Courier New"/>
          <w:spacing w:val="-16"/>
          <w:sz w:val="18"/>
        </w:rPr>
        <w:t xml:space="preserve"> </w:t>
      </w:r>
      <w:r>
        <w:rPr>
          <w:rFonts w:ascii="Courier New" w:hAnsi="Courier New"/>
          <w:sz w:val="18"/>
        </w:rPr>
        <w:t>RGB</w:t>
      </w:r>
      <w:r>
        <w:rPr>
          <w:rFonts w:ascii="Courier New" w:hAnsi="Courier New"/>
          <w:spacing w:val="-16"/>
          <w:sz w:val="18"/>
        </w:rPr>
        <w:t xml:space="preserve"> </w:t>
      </w:r>
      <w:r>
        <w:rPr>
          <w:rFonts w:ascii="Courier New" w:hAnsi="Courier New"/>
          <w:spacing w:val="-2"/>
          <w:sz w:val="18"/>
        </w:rPr>
        <w:t>Color</w:t>
      </w:r>
    </w:p>
    <w:p>
      <w:pPr>
        <w:pStyle w:val="Normal"/>
        <w:spacing w:before="76" w:after="0"/>
        <w:ind w:left="989" w:hanging="0"/>
        <w:rPr>
          <w:rFonts w:ascii="Courier New" w:hAnsi="Courier New"/>
          <w:sz w:val="18"/>
        </w:rPr>
      </w:pPr>
      <w:r>
        <w:rPr>
          <w:rFonts w:ascii="Courier New" w:hAnsi="Courier New"/>
          <w:spacing w:val="-2"/>
          <w:sz w:val="18"/>
        </w:rPr>
        <w:t>&lt;/string&gt;</w:t>
      </w:r>
    </w:p>
    <w:p>
      <w:pPr>
        <w:pStyle w:val="Normal"/>
        <w:spacing w:lineRule="auto" w:line="324" w:before="77" w:after="0"/>
        <w:ind w:left="1205" w:right="2599" w:hanging="216"/>
        <w:rPr>
          <w:rFonts w:ascii="Courier New" w:hAnsi="Courier New"/>
          <w:sz w:val="18"/>
        </w:rPr>
      </w:pPr>
      <w:r>
        <w:rPr>
          <w:rFonts w:ascii="Courier New" w:hAnsi="Courier New"/>
          <w:sz w:val="18"/>
        </w:rPr>
        <w:t>&lt;string</w:t>
      </w:r>
      <w:r>
        <w:rPr>
          <w:rFonts w:ascii="Courier New" w:hAnsi="Courier New"/>
          <w:spacing w:val="-29"/>
          <w:sz w:val="18"/>
        </w:rPr>
        <w:t xml:space="preserve"> </w:t>
      </w:r>
      <w:r>
        <w:rPr>
          <w:rFonts w:ascii="Courier New" w:hAnsi="Courier New"/>
          <w:sz w:val="18"/>
        </w:rPr>
        <w:t>name="color_created_display_panel"&gt; Created color display panel&lt;/string&gt;</w:t>
      </w:r>
    </w:p>
    <w:p>
      <w:pPr>
        <w:pStyle w:val="Normal"/>
        <w:spacing w:lineRule="auto" w:line="235" w:before="4" w:after="0"/>
        <w:ind w:left="1205" w:right="1684" w:hanging="216"/>
        <w:rPr>
          <w:rFonts w:ascii="Courier New" w:hAnsi="Courier New"/>
          <w:sz w:val="18"/>
        </w:rPr>
      </w:pPr>
      <w:r>
        <w:rPr>
          <w:rFonts w:ascii="Courier New" w:hAnsi="Courier New"/>
          <w:sz w:val="18"/>
        </w:rPr>
        <w:t>&lt;string</w:t>
      </w:r>
      <w:r>
        <w:rPr>
          <w:rFonts w:ascii="Courier New" w:hAnsi="Courier New"/>
          <w:spacing w:val="-20"/>
          <w:sz w:val="18"/>
        </w:rPr>
        <w:t xml:space="preserve"> </w:t>
      </w:r>
      <w:r>
        <w:rPr>
          <w:rFonts w:ascii="Courier New" w:hAnsi="Courier New"/>
          <w:sz w:val="18"/>
        </w:rPr>
        <w:t>name="invalid_characters_found"&gt;Invalid</w:t>
      </w:r>
      <w:r>
        <w:rPr>
          <w:rFonts w:ascii="Courier New" w:hAnsi="Courier New"/>
          <w:spacing w:val="-20"/>
          <w:sz w:val="18"/>
        </w:rPr>
        <w:t xml:space="preserve"> </w:t>
      </w:r>
      <w:r>
        <w:rPr>
          <w:rFonts w:ascii="Courier New" w:hAnsi="Courier New"/>
          <w:sz w:val="18"/>
        </w:rPr>
        <w:t xml:space="preserve">Characters </w:t>
      </w:r>
      <w:r>
        <w:rPr>
          <w:rFonts w:ascii="Courier New" w:hAnsi="Courier New"/>
          <w:spacing w:val="-2"/>
          <w:sz w:val="18"/>
        </w:rPr>
        <w:t>Found&lt;/string&gt;</w:t>
      </w:r>
    </w:p>
    <w:p>
      <w:pPr>
        <w:pStyle w:val="TextBody"/>
        <w:spacing w:before="2" w:after="0"/>
        <w:rPr>
          <w:rFonts w:ascii="Courier New" w:hAnsi="Courier New"/>
          <w:sz w:val="26"/>
        </w:rPr>
      </w:pPr>
      <w:r>
        <w:rPr>
          <w:rFonts w:ascii="Courier New" w:hAnsi="Courier New"/>
          <w:sz w:val="26"/>
        </w:rPr>
      </w:r>
    </w:p>
    <w:p>
      <w:pPr>
        <w:sectPr>
          <w:headerReference w:type="even" r:id="rId2"/>
          <w:headerReference w:type="default" r:id="rId3"/>
          <w:type w:val="nextPage"/>
          <w:pgSz w:w="10800" w:h="13320"/>
          <w:pgMar w:left="940" w:right="920" w:gutter="0" w:header="695" w:top="1120" w:footer="0" w:bottom="280"/>
          <w:pgNumType w:start="2" w:fmt="decimal"/>
          <w:formProt w:val="false"/>
          <w:textDirection w:val="lrTb"/>
          <w:docGrid w:type="default" w:linePitch="100" w:charSpace="4096"/>
        </w:sectPr>
        <w:pStyle w:val="Normal"/>
        <w:spacing w:before="1" w:after="0"/>
        <w:ind w:left="557" w:hanging="0"/>
        <w:rPr>
          <w:rFonts w:ascii="Courier New" w:hAnsi="Courier New"/>
          <w:sz w:val="18"/>
        </w:rPr>
      </w:pPr>
      <w:r>
        <w:rPr>
          <w:rFonts w:ascii="Courier New" w:hAnsi="Courier New"/>
          <w:spacing w:val="-2"/>
          <w:sz w:val="18"/>
        </w:rPr>
        <w:t>&lt;/resources&gt;</w:t>
      </w:r>
    </w:p>
    <w:p>
      <w:pPr>
        <w:pStyle w:val="TextBody"/>
        <w:spacing w:before="6" w:after="0"/>
        <w:rPr>
          <w:rFonts w:ascii="Courier New" w:hAnsi="Courier New"/>
          <w:sz w:val="9"/>
        </w:rPr>
      </w:pPr>
      <w:r>
        <w:rPr>
          <w:rFonts w:ascii="Courier New" w:hAnsi="Courier New"/>
          <w:sz w:val="9"/>
        </w:rPr>
      </w:r>
    </w:p>
    <w:p>
      <w:pPr>
        <w:pStyle w:val="ListParagraph"/>
        <w:numPr>
          <w:ilvl w:val="0"/>
          <w:numId w:val="17"/>
        </w:numPr>
        <w:tabs>
          <w:tab w:val="clear" w:pos="720"/>
          <w:tab w:val="left" w:pos="1274" w:leader="none"/>
        </w:tabs>
        <w:spacing w:lineRule="auto" w:line="240" w:before="100" w:after="0"/>
        <w:ind w:left="1274" w:right="198" w:hanging="360"/>
        <w:jc w:val="left"/>
        <w:rPr>
          <w:sz w:val="20"/>
        </w:rPr>
      </w:pPr>
      <w:r>
        <w:rPr>
          <w:sz w:val="20"/>
        </w:rPr>
        <w:t xml:space="preserve">This </w:t>
      </w:r>
      <w:r>
        <w:rPr>
          <w:rFonts w:ascii="Courier New" w:hAnsi="Courier New"/>
          <w:b/>
        </w:rPr>
        <w:t>dimens.xml</w:t>
      </w:r>
      <w:r>
        <w:rPr>
          <w:rFonts w:ascii="Courier New" w:hAnsi="Courier New"/>
          <w:b/>
          <w:spacing w:val="-63"/>
        </w:rPr>
        <w:t xml:space="preserve"> </w:t>
      </w:r>
      <w:r>
        <w:rPr>
          <w:sz w:val="20"/>
        </w:rPr>
        <w:t xml:space="preserve">file specifies dimension units in </w:t>
      </w:r>
      <w:r>
        <w:rPr>
          <w:rFonts w:ascii="Courier New" w:hAnsi="Courier New"/>
          <w:b/>
        </w:rPr>
        <w:t>dp</w:t>
      </w:r>
      <w:r>
        <w:rPr>
          <w:rFonts w:ascii="Courier New" w:hAnsi="Courier New"/>
          <w:b/>
          <w:spacing w:val="-63"/>
        </w:rPr>
        <w:t xml:space="preserve"> </w:t>
      </w:r>
      <w:r>
        <w:rPr>
          <w:sz w:val="20"/>
        </w:rPr>
        <w:t>(density-independent pixels)</w:t>
      </w:r>
      <w:r>
        <w:rPr>
          <w:spacing w:val="-3"/>
          <w:sz w:val="20"/>
        </w:rPr>
        <w:t xml:space="preserve"> </w:t>
      </w:r>
      <w:r>
        <w:rPr>
          <w:sz w:val="20"/>
        </w:rPr>
        <w:t>used</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layout.</w:t>
      </w:r>
      <w:r>
        <w:rPr>
          <w:spacing w:val="-3"/>
          <w:sz w:val="20"/>
        </w:rPr>
        <w:t xml:space="preserve"> </w:t>
      </w:r>
      <w:r>
        <w:rPr>
          <w:sz w:val="20"/>
        </w:rPr>
        <w:t>This</w:t>
      </w:r>
      <w:r>
        <w:rPr>
          <w:spacing w:val="-4"/>
          <w:sz w:val="20"/>
        </w:rPr>
        <w:t xml:space="preserve"> </w:t>
      </w:r>
      <w:r>
        <w:rPr>
          <w:sz w:val="20"/>
        </w:rPr>
        <w:t>file</w:t>
      </w:r>
      <w:r>
        <w:rPr>
          <w:spacing w:val="-3"/>
          <w:sz w:val="20"/>
        </w:rPr>
        <w:t xml:space="preserve"> </w:t>
      </w:r>
      <w:r>
        <w:rPr>
          <w:sz w:val="20"/>
        </w:rPr>
        <w:t>is</w:t>
      </w:r>
      <w:r>
        <w:rPr>
          <w:spacing w:val="-3"/>
          <w:sz w:val="20"/>
        </w:rPr>
        <w:t xml:space="preserve"> </w:t>
      </w:r>
      <w:r>
        <w:rPr>
          <w:sz w:val="20"/>
        </w:rPr>
        <w:t>not</w:t>
      </w:r>
      <w:r>
        <w:rPr>
          <w:spacing w:val="-3"/>
          <w:sz w:val="20"/>
        </w:rPr>
        <w:t xml:space="preserve"> </w:t>
      </w:r>
      <w:r>
        <w:rPr>
          <w:sz w:val="20"/>
        </w:rPr>
        <w:t>present</w:t>
      </w:r>
      <w:r>
        <w:rPr>
          <w:spacing w:val="-3"/>
          <w:sz w:val="20"/>
        </w:rPr>
        <w:t xml:space="preserve"> </w:t>
      </w:r>
      <w:r>
        <w:rPr>
          <w:sz w:val="20"/>
        </w:rPr>
        <w:t>when</w:t>
      </w:r>
      <w:r>
        <w:rPr>
          <w:spacing w:val="-3"/>
          <w:sz w:val="20"/>
        </w:rPr>
        <w:t xml:space="preserve"> </w:t>
      </w:r>
      <w:r>
        <w:rPr>
          <w:sz w:val="20"/>
        </w:rPr>
        <w:t>initially</w:t>
      </w:r>
      <w:r>
        <w:rPr>
          <w:spacing w:val="-3"/>
          <w:sz w:val="20"/>
        </w:rPr>
        <w:t xml:space="preserve"> </w:t>
      </w:r>
      <w:r>
        <w:rPr>
          <w:sz w:val="20"/>
        </w:rPr>
        <w:t>creating</w:t>
      </w:r>
      <w:r>
        <w:rPr>
          <w:spacing w:val="-3"/>
          <w:sz w:val="20"/>
        </w:rPr>
        <w:t xml:space="preserve"> </w:t>
      </w:r>
      <w:r>
        <w:rPr>
          <w:sz w:val="20"/>
        </w:rPr>
        <w:t>a</w:t>
      </w:r>
      <w:r>
        <w:rPr>
          <w:spacing w:val="-4"/>
          <w:sz w:val="20"/>
        </w:rPr>
        <w:t xml:space="preserve"> </w:t>
      </w:r>
      <w:r>
        <w:rPr>
          <w:sz w:val="20"/>
        </w:rPr>
        <w:t xml:space="preserve">project, but it can be added by creating the file dimens.xml in the same 'values' folder  by going to </w:t>
      </w:r>
      <w:r>
        <w:rPr>
          <w:b/>
          <w:bCs/>
          <w:sz w:val="20"/>
        </w:rPr>
        <w:t xml:space="preserve">File | New | Android Resource File or </w:t>
      </w:r>
      <w:r>
        <w:rPr/>
        <w:t xml:space="preserve">you can do this by right-clicking on the </w:t>
      </w:r>
      <w:r>
        <w:rPr>
          <w:b/>
          <w:bCs/>
        </w:rPr>
        <w:t>res</w:t>
      </w:r>
      <w:r>
        <w:rPr/>
        <w:t xml:space="preserve"> | </w:t>
      </w:r>
      <w:r>
        <w:rPr>
          <w:b/>
          <w:bCs/>
        </w:rPr>
        <w:t>values</w:t>
      </w:r>
      <w:r>
        <w:rPr/>
        <w:t xml:space="preserve"> folder and selecting </w:t>
      </w:r>
      <w:r>
        <w:rPr>
          <w:b/>
          <w:bCs/>
        </w:rPr>
        <w:t>new values</w:t>
      </w:r>
      <w:r>
        <w:rPr/>
        <w:t>.</w:t>
      </w:r>
    </w:p>
    <w:p>
      <w:pPr>
        <w:pStyle w:val="TextBody"/>
        <w:spacing w:before="4" w:after="0"/>
        <w:rPr>
          <w:sz w:val="9"/>
        </w:rPr>
      </w:pPr>
      <w:r>
        <w:rPr>
          <w:sz w:val="9"/>
        </w:rPr>
        <mc:AlternateContent>
          <mc:Choice Requires="wpg">
            <w:drawing>
              <wp:anchor behindDoc="0" distT="0" distB="635" distL="0" distR="4445" simplePos="0" locked="0" layoutInCell="0" allowOverlap="1" relativeHeight="1509" wp14:anchorId="35297564">
                <wp:simplePos x="0" y="0"/>
                <wp:positionH relativeFrom="page">
                  <wp:posOffset>1120140</wp:posOffset>
                </wp:positionH>
                <wp:positionV relativeFrom="paragraph">
                  <wp:posOffset>95250</wp:posOffset>
                </wp:positionV>
                <wp:extent cx="5074920" cy="930275"/>
                <wp:effectExtent l="0" t="635" r="635" b="0"/>
                <wp:wrapTopAndBottom/>
                <wp:docPr id="8" name="docshapegroup6"/>
                <a:graphic xmlns:a="http://schemas.openxmlformats.org/drawingml/2006/main">
                  <a:graphicData uri="http://schemas.microsoft.com/office/word/2010/wordprocessingGroup">
                    <wpg:wgp>
                      <wpg:cNvGrpSpPr/>
                      <wpg:grpSpPr>
                        <a:xfrm>
                          <a:off x="0" y="0"/>
                          <a:ext cx="5074920" cy="930240"/>
                          <a:chOff x="0" y="0"/>
                          <a:chExt cx="5074920" cy="930240"/>
                        </a:xfrm>
                      </wpg:grpSpPr>
                      <wps:wsp>
                        <wps:cNvSpPr/>
                        <wps:spPr>
                          <a:xfrm>
                            <a:off x="0" y="6480"/>
                            <a:ext cx="5074920" cy="917640"/>
                          </a:xfrm>
                          <a:prstGeom prst="rect">
                            <a:avLst/>
                          </a:prstGeom>
                          <a:solidFill>
                            <a:srgbClr val="f6f6f6"/>
                          </a:solidFill>
                          <a:ln w="0">
                            <a:noFill/>
                          </a:ln>
                        </wps:spPr>
                        <wps:style>
                          <a:lnRef idx="0"/>
                          <a:fillRef idx="0"/>
                          <a:effectRef idx="0"/>
                          <a:fontRef idx="minor"/>
                        </wps:style>
                        <wps:bodyPr/>
                      </wps:wsp>
                      <wps:wsp>
                        <wps:cNvSpPr/>
                        <wps:spPr>
                          <a:xfrm>
                            <a:off x="0" y="0"/>
                            <a:ext cx="5074920" cy="930240"/>
                          </a:xfrm>
                          <a:custGeom>
                            <a:avLst/>
                            <a:gdLst>
                              <a:gd name="textAreaLeft" fmla="*/ 0 w 2877120"/>
                              <a:gd name="textAreaRight" fmla="*/ 2879280 w 2877120"/>
                              <a:gd name="textAreaTop" fmla="*/ 0 h 527400"/>
                              <a:gd name="textAreaBottom" fmla="*/ 529560 h 527400"/>
                            </a:gdLst>
                            <a:ahLst/>
                            <a:rect l="textAreaLeft" t="textAreaTop" r="textAreaRight" b="textAreaBottom"/>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90504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&lt;?xml</w:t>
                              </w:r>
                              <w:r>
                                <w:rPr>
                                  <w:rFonts w:ascii="Courier New" w:hAnsi="Courier New"/>
                                  <w:spacing w:val="-16"/>
                                  <w:sz w:val="18"/>
                                </w:rPr>
                                <w:t xml:space="preserve"> </w:t>
                              </w:r>
                              <w:r>
                                <w:rPr>
                                  <w:rFonts w:ascii="Courier New" w:hAnsi="Courier New"/>
                                  <w:sz w:val="18"/>
                                </w:rPr>
                                <w:t>version="1.0"</w:t>
                              </w:r>
                              <w:r>
                                <w:rPr>
                                  <w:rFonts w:ascii="Courier New" w:hAnsi="Courier New"/>
                                  <w:spacing w:val="-16"/>
                                  <w:sz w:val="18"/>
                                </w:rPr>
                                <w:t xml:space="preserve"> </w:t>
                              </w:r>
                              <w:r>
                                <w:rPr>
                                  <w:rFonts w:ascii="Courier New" w:hAnsi="Courier New"/>
                                  <w:sz w:val="18"/>
                                </w:rPr>
                                <w:t>encoding="utf-</w:t>
                              </w:r>
                              <w:r>
                                <w:rPr>
                                  <w:rFonts w:ascii="Courier New" w:hAnsi="Courier New"/>
                                  <w:spacing w:val="-4"/>
                                  <w:sz w:val="18"/>
                                </w:rPr>
                                <w:t>8"?&gt;</w:t>
                              </w:r>
                            </w:p>
                            <w:p>
                              <w:pPr>
                                <w:pStyle w:val="Normal"/>
                                <w:spacing w:before="76" w:after="0"/>
                                <w:ind w:left="453" w:hanging="0"/>
                                <w:rPr>
                                  <w:rFonts w:ascii="Courier New" w:hAnsi="Courier New"/>
                                  <w:sz w:val="18"/>
                                </w:rPr>
                              </w:pPr>
                              <w:r>
                                <w:rPr>
                                  <w:rFonts w:ascii="Courier New" w:hAnsi="Courier New"/>
                                  <w:spacing w:val="-2"/>
                                  <w:sz w:val="18"/>
                                </w:rPr>
                                <w:t>&lt;resources&gt;</w:t>
                              </w:r>
                            </w:p>
                            <w:p>
                              <w:pPr>
                                <w:pStyle w:val="Normal"/>
                                <w:spacing w:before="76" w:after="0"/>
                                <w:ind w:left="885" w:hanging="0"/>
                                <w:rPr>
                                  <w:rFonts w:ascii="Courier New" w:hAnsi="Courier New"/>
                                  <w:sz w:val="18"/>
                                </w:rPr>
                              </w:pPr>
                              <w:r>
                                <w:rPr>
                                  <w:rFonts w:ascii="Courier New" w:hAnsi="Courier New"/>
                                  <w:sz w:val="18"/>
                                </w:rPr>
                                <w:t>&lt;dimen</w:t>
                              </w:r>
                              <w:r>
                                <w:rPr>
                                  <w:rFonts w:ascii="Courier New" w:hAnsi="Courier New"/>
                                  <w:spacing w:val="-6"/>
                                  <w:sz w:val="18"/>
                                </w:rPr>
                                <w:t xml:space="preserve"> </w:t>
                              </w:r>
                              <w:r>
                                <w:rPr>
                                  <w:rFonts w:ascii="Courier New" w:hAnsi="Courier New"/>
                                  <w:spacing w:val="-2"/>
                                  <w:sz w:val="18"/>
                                </w:rPr>
                                <w:t>name="color_creator_layout_margin"&gt;8dp&lt;/dimen&gt;</w:t>
                              </w:r>
                            </w:p>
                            <w:p>
                              <w:pPr>
                                <w:pStyle w:val="Normal"/>
                                <w:spacing w:before="76" w:after="0"/>
                                <w:ind w:left="885" w:hanging="0"/>
                                <w:rPr>
                                  <w:rFonts w:ascii="Courier New" w:hAnsi="Courier New"/>
                                  <w:sz w:val="18"/>
                                </w:rPr>
                              </w:pPr>
                              <w:r>
                                <w:rPr>
                                  <w:rFonts w:ascii="Courier New" w:hAnsi="Courier New"/>
                                  <w:sz w:val="18"/>
                                </w:rPr>
                                <w:t>&lt;dimen</w:t>
                              </w:r>
                              <w:r>
                                <w:rPr>
                                  <w:rFonts w:ascii="Courier New" w:hAnsi="Courier New"/>
                                  <w:spacing w:val="-6"/>
                                  <w:sz w:val="18"/>
                                </w:rPr>
                                <w:t xml:space="preserve"> </w:t>
                              </w:r>
                              <w:r>
                                <w:rPr>
                                  <w:rFonts w:ascii="Courier New" w:hAnsi="Courier New"/>
                                  <w:spacing w:val="-2"/>
                                  <w:sz w:val="18"/>
                                </w:rPr>
                                <w:t>name="color_creator_display_panel"&gt;40dp&lt;/dimen&gt;</w:t>
                              </w:r>
                            </w:p>
                            <w:p>
                              <w:pPr>
                                <w:pStyle w:val="Normal"/>
                                <w:spacing w:before="77" w:after="0"/>
                                <w:ind w:left="453" w:hanging="0"/>
                                <w:rPr>
                                  <w:rFonts w:ascii="Courier New" w:hAnsi="Courier New"/>
                                  <w:sz w:val="18"/>
                                </w:rPr>
                              </w:pPr>
                              <w:r>
                                <w:rPr>
                                  <w:rFonts w:ascii="Courier New" w:hAnsi="Courier New"/>
                                  <w:spacing w:val="-2"/>
                                  <w:sz w:val="18"/>
                                </w:rPr>
                                <w:t>&lt;/resources&gt;</w:t>
                              </w:r>
                            </w:p>
                          </w:txbxContent>
                        </wps:txbx>
                        <wps:bodyPr lIns="0" rIns="0" tIns="0" bIns="0" anchor="t">
                          <a:noAutofit/>
                        </wps:bodyPr>
                      </wps:wsp>
                    </wpg:wgp>
                  </a:graphicData>
                </a:graphic>
              </wp:anchor>
            </w:drawing>
          </mc:Choice>
          <mc:Fallback>
            <w:pict>
              <v:group id="shape_0" alt="docshapegroup6" style="position:absolute;margin-left:88.2pt;margin-top:7.5pt;width:399.6pt;height:73.25pt" coordorigin="1764,150" coordsize="7992,1465">
                <v:rect id="shape_0" path="m0,0l-2147483645,0l-2147483645,-2147483646l0,-2147483646xe" fillcolor="#f6f6f6" stroked="f" o:allowincell="f" style="position:absolute;left:1764;top:160;width:7991;height:144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70;width:7991;height:142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&lt;?xml</w:t>
                        </w:r>
                        <w:r>
                          <w:rPr>
                            <w:rFonts w:ascii="Courier New" w:hAnsi="Courier New"/>
                            <w:spacing w:val="-16"/>
                            <w:sz w:val="18"/>
                          </w:rPr>
                          <w:t xml:space="preserve"> </w:t>
                        </w:r>
                        <w:r>
                          <w:rPr>
                            <w:rFonts w:ascii="Courier New" w:hAnsi="Courier New"/>
                            <w:sz w:val="18"/>
                          </w:rPr>
                          <w:t>version="1.0"</w:t>
                        </w:r>
                        <w:r>
                          <w:rPr>
                            <w:rFonts w:ascii="Courier New" w:hAnsi="Courier New"/>
                            <w:spacing w:val="-16"/>
                            <w:sz w:val="18"/>
                          </w:rPr>
                          <w:t xml:space="preserve"> </w:t>
                        </w:r>
                        <w:r>
                          <w:rPr>
                            <w:rFonts w:ascii="Courier New" w:hAnsi="Courier New"/>
                            <w:sz w:val="18"/>
                          </w:rPr>
                          <w:t>encoding="utf-</w:t>
                        </w:r>
                        <w:r>
                          <w:rPr>
                            <w:rFonts w:ascii="Courier New" w:hAnsi="Courier New"/>
                            <w:spacing w:val="-4"/>
                            <w:sz w:val="18"/>
                          </w:rPr>
                          <w:t>8"?&gt;</w:t>
                        </w:r>
                      </w:p>
                      <w:p>
                        <w:pPr>
                          <w:pStyle w:val="Normal"/>
                          <w:spacing w:before="76" w:after="0"/>
                          <w:ind w:left="453" w:hanging="0"/>
                          <w:rPr>
                            <w:rFonts w:ascii="Courier New" w:hAnsi="Courier New"/>
                            <w:sz w:val="18"/>
                          </w:rPr>
                        </w:pPr>
                        <w:r>
                          <w:rPr>
                            <w:rFonts w:ascii="Courier New" w:hAnsi="Courier New"/>
                            <w:spacing w:val="-2"/>
                            <w:sz w:val="18"/>
                          </w:rPr>
                          <w:t>&lt;resources&gt;</w:t>
                        </w:r>
                      </w:p>
                      <w:p>
                        <w:pPr>
                          <w:pStyle w:val="Normal"/>
                          <w:spacing w:before="76" w:after="0"/>
                          <w:ind w:left="885" w:hanging="0"/>
                          <w:rPr>
                            <w:rFonts w:ascii="Courier New" w:hAnsi="Courier New"/>
                            <w:sz w:val="18"/>
                          </w:rPr>
                        </w:pPr>
                        <w:r>
                          <w:rPr>
                            <w:rFonts w:ascii="Courier New" w:hAnsi="Courier New"/>
                            <w:sz w:val="18"/>
                          </w:rPr>
                          <w:t>&lt;dimen</w:t>
                        </w:r>
                        <w:r>
                          <w:rPr>
                            <w:rFonts w:ascii="Courier New" w:hAnsi="Courier New"/>
                            <w:spacing w:val="-6"/>
                            <w:sz w:val="18"/>
                          </w:rPr>
                          <w:t xml:space="preserve"> </w:t>
                        </w:r>
                        <w:r>
                          <w:rPr>
                            <w:rFonts w:ascii="Courier New" w:hAnsi="Courier New"/>
                            <w:spacing w:val="-2"/>
                            <w:sz w:val="18"/>
                          </w:rPr>
                          <w:t>name="color_creator_layout_margin"&gt;8dp&lt;/dimen&gt;</w:t>
                        </w:r>
                      </w:p>
                      <w:p>
                        <w:pPr>
                          <w:pStyle w:val="Normal"/>
                          <w:spacing w:before="76" w:after="0"/>
                          <w:ind w:left="885" w:hanging="0"/>
                          <w:rPr>
                            <w:rFonts w:ascii="Courier New" w:hAnsi="Courier New"/>
                            <w:sz w:val="18"/>
                          </w:rPr>
                        </w:pPr>
                        <w:r>
                          <w:rPr>
                            <w:rFonts w:ascii="Courier New" w:hAnsi="Courier New"/>
                            <w:sz w:val="18"/>
                          </w:rPr>
                          <w:t>&lt;dimen</w:t>
                        </w:r>
                        <w:r>
                          <w:rPr>
                            <w:rFonts w:ascii="Courier New" w:hAnsi="Courier New"/>
                            <w:spacing w:val="-6"/>
                            <w:sz w:val="18"/>
                          </w:rPr>
                          <w:t xml:space="preserve"> </w:t>
                        </w:r>
                        <w:r>
                          <w:rPr>
                            <w:rFonts w:ascii="Courier New" w:hAnsi="Courier New"/>
                            <w:spacing w:val="-2"/>
                            <w:sz w:val="18"/>
                          </w:rPr>
                          <w:t>name="color_creator_display_panel"&gt;40dp&lt;/dimen&gt;</w:t>
                        </w:r>
                      </w:p>
                      <w:p>
                        <w:pPr>
                          <w:pStyle w:val="Normal"/>
                          <w:spacing w:before="77" w:after="0"/>
                          <w:ind w:left="453" w:hanging="0"/>
                          <w:rPr>
                            <w:rFonts w:ascii="Courier New" w:hAnsi="Courier New"/>
                            <w:sz w:val="18"/>
                          </w:rPr>
                        </w:pPr>
                        <w:r>
                          <w:rPr>
                            <w:rFonts w:ascii="Courier New" w:hAnsi="Courier New"/>
                            <w:spacing w:val="-2"/>
                            <w:sz w:val="18"/>
                          </w:rPr>
                          <w:t>&lt;/resources&gt;</w:t>
                        </w:r>
                      </w:p>
                    </w:txbxContent>
                  </v:textbox>
                  <w10:wrap type="topAndBottom"/>
                </v:rect>
              </v:group>
            </w:pict>
          </mc:Fallback>
        </mc:AlternateContent>
      </w:r>
    </w:p>
    <w:p>
      <w:pPr>
        <w:pStyle w:val="ListParagraph"/>
        <w:numPr>
          <w:ilvl w:val="0"/>
          <w:numId w:val="17"/>
        </w:numPr>
        <w:tabs>
          <w:tab w:val="clear" w:pos="720"/>
          <w:tab w:val="left" w:pos="1274" w:leader="none"/>
        </w:tabs>
        <w:ind w:left="1274" w:hanging="360"/>
        <w:jc w:val="left"/>
        <w:rPr>
          <w:sz w:val="8"/>
        </w:rPr>
      </w:pPr>
      <w:r>
        <w:rPr>
          <w:sz w:val="20"/>
        </w:rPr>
        <w:t>The</w:t>
      </w:r>
      <w:r>
        <w:rPr>
          <w:spacing w:val="-5"/>
          <w:sz w:val="20"/>
        </w:rPr>
        <w:t xml:space="preserve"> </w:t>
      </w:r>
      <w:r>
        <w:rPr>
          <w:rFonts w:ascii="Courier New" w:hAnsi="Courier New"/>
          <w:b/>
        </w:rPr>
        <w:t>themes.xml</w:t>
      </w:r>
      <w:r>
        <w:rPr>
          <w:rFonts w:ascii="Courier New" w:hAnsi="Courier New"/>
          <w:b/>
          <w:spacing w:val="-80"/>
        </w:rPr>
        <w:t xml:space="preserve"> </w:t>
      </w:r>
      <w:r>
        <w:rPr>
          <w:sz w:val="20"/>
        </w:rPr>
        <w:t>file</w:t>
      </w:r>
      <w:r>
        <w:rPr>
          <w:spacing w:val="-2"/>
          <w:sz w:val="20"/>
        </w:rPr>
        <w:t xml:space="preserve"> </w:t>
      </w:r>
      <w:r>
        <w:rPr>
          <w:sz w:val="20"/>
        </w:rPr>
        <w:t>is</w:t>
      </w:r>
      <w:r>
        <w:rPr>
          <w:spacing w:val="-2"/>
          <w:sz w:val="20"/>
        </w:rPr>
        <w:t xml:space="preserve"> </w:t>
      </w:r>
      <w:r>
        <w:rPr>
          <w:sz w:val="20"/>
        </w:rPr>
        <w:t>updated</w:t>
      </w:r>
      <w:r>
        <w:rPr>
          <w:spacing w:val="-2"/>
          <w:sz w:val="20"/>
        </w:rPr>
        <w:t xml:space="preserve"> </w:t>
      </w:r>
      <w:r>
        <w:rPr>
          <w:sz w:val="20"/>
        </w:rPr>
        <w:t>to</w:t>
      </w:r>
      <w:r>
        <w:rPr>
          <w:spacing w:val="-2"/>
          <w:sz w:val="20"/>
        </w:rPr>
        <w:t xml:space="preserve"> </w:t>
      </w:r>
      <w:r>
        <w:rPr>
          <w:sz w:val="20"/>
        </w:rPr>
        <w:t>include</w:t>
      </w:r>
      <w:r>
        <w:rPr>
          <w:spacing w:val="-2"/>
          <w:sz w:val="20"/>
        </w:rPr>
        <w:t xml:space="preserve"> </w:t>
      </w:r>
      <w:r>
        <w:rPr>
          <w:sz w:val="20"/>
        </w:rPr>
        <w:t>the</w:t>
      </w:r>
      <w:r>
        <w:rPr>
          <w:spacing w:val="-2"/>
          <w:sz w:val="20"/>
        </w:rPr>
        <w:t xml:space="preserve"> </w:t>
      </w:r>
      <w:r>
        <w:rPr>
          <w:sz w:val="20"/>
        </w:rPr>
        <w:t>following styles</w:t>
      </w:r>
      <w:r>
        <w:rPr>
          <w:spacing w:val="-2"/>
          <w:sz w:val="20"/>
        </w:rPr>
        <w:t>.</w:t>
      </w:r>
    </w:p>
    <w:p>
      <w:pPr>
        <w:pStyle w:val="ListParagraph"/>
        <w:rPr>
          <w:sz w:val="8"/>
        </w:rPr>
      </w:pPr>
      <w:r>
        <w:rPr>
          <w:sz w:val="8"/>
        </w:rPr>
      </w:r>
    </w:p>
    <w:p>
      <w:pPr>
        <w:pStyle w:val="ListParagraph"/>
        <w:tabs>
          <w:tab w:val="clear" w:pos="720"/>
          <w:tab w:val="left" w:pos="1274" w:leader="none"/>
        </w:tabs>
        <w:ind w:left="1274" w:hanging="360"/>
        <w:rPr>
          <w:rFonts w:ascii="Courier New" w:hAnsi="Courier New" w:cs="Courier New"/>
          <w:sz w:val="18"/>
          <w:szCs w:val="18"/>
        </w:rPr>
      </w:pPr>
      <w:r>
        <w:rPr>
          <w:rFonts w:cs="Courier New" w:ascii="Courier New" w:hAnsi="Courier New"/>
          <w:sz w:val="18"/>
          <w:szCs w:val="18"/>
        </w:rPr>
        <w:t xml:space="preserve">   </w:t>
      </w:r>
      <w:r>
        <w:rPr>
          <w:rFonts w:cs="Courier New" w:ascii="Courier New" w:hAnsi="Courier New"/>
          <w:sz w:val="18"/>
          <w:szCs w:val="18"/>
        </w:rPr>
        <w:t>&lt;style name="color_creator_title" parent="TextAppearance.MaterialComponents.Headline5"&gt;</w:t>
      </w:r>
    </w:p>
    <w:p>
      <w:pPr>
        <w:pStyle w:val="ListParagraph"/>
        <w:tabs>
          <w:tab w:val="clear" w:pos="720"/>
          <w:tab w:val="left" w:pos="1274" w:leader="none"/>
        </w:tabs>
        <w:ind w:left="1274" w:hanging="360"/>
        <w:rPr>
          <w:rFonts w:ascii="Courier New" w:hAnsi="Courier New" w:cs="Courier New"/>
          <w:sz w:val="18"/>
          <w:szCs w:val="18"/>
        </w:rPr>
      </w:pPr>
      <w:r>
        <w:rPr>
          <w:rFonts w:cs="Courier New" w:ascii="Courier New" w:hAnsi="Courier New"/>
          <w:sz w:val="18"/>
          <w:szCs w:val="18"/>
        </w:rPr>
        <w:t xml:space="preserve">        </w:t>
      </w:r>
      <w:r>
        <w:rPr>
          <w:rFonts w:cs="Courier New" w:ascii="Courier New" w:hAnsi="Courier New"/>
          <w:sz w:val="18"/>
          <w:szCs w:val="18"/>
        </w:rPr>
        <w:t>&lt;item name="android:textStyle"&gt;bold&lt;/item&gt;</w:t>
      </w:r>
    </w:p>
    <w:p>
      <w:pPr>
        <w:pStyle w:val="ListParagraph"/>
        <w:tabs>
          <w:tab w:val="clear" w:pos="720"/>
          <w:tab w:val="left" w:pos="1274" w:leader="none"/>
        </w:tabs>
        <w:ind w:left="1274" w:hanging="360"/>
        <w:rPr>
          <w:rFonts w:ascii="Courier New" w:hAnsi="Courier New" w:cs="Courier New"/>
          <w:sz w:val="18"/>
          <w:szCs w:val="18"/>
        </w:rPr>
      </w:pPr>
      <w:r>
        <w:rPr>
          <w:rFonts w:cs="Courier New" w:ascii="Courier New" w:hAnsi="Courier New"/>
          <w:sz w:val="18"/>
          <w:szCs w:val="18"/>
        </w:rPr>
        <w:t xml:space="preserve">    </w:t>
      </w:r>
      <w:r>
        <w:rPr>
          <w:rFonts w:cs="Courier New" w:ascii="Courier New" w:hAnsi="Courier New"/>
          <w:sz w:val="18"/>
          <w:szCs w:val="18"/>
        </w:rPr>
        <w:t>&lt;/style&gt;</w:t>
      </w:r>
    </w:p>
    <w:p>
      <w:pPr>
        <w:pStyle w:val="ListParagraph"/>
        <w:tabs>
          <w:tab w:val="clear" w:pos="720"/>
          <w:tab w:val="left" w:pos="1274" w:leader="none"/>
        </w:tabs>
        <w:ind w:left="1274" w:hanging="360"/>
        <w:rPr>
          <w:rFonts w:ascii="Courier New" w:hAnsi="Courier New" w:cs="Courier New"/>
          <w:sz w:val="18"/>
          <w:szCs w:val="18"/>
        </w:rPr>
      </w:pPr>
      <w:r>
        <w:rPr>
          <w:rFonts w:cs="Courier New" w:ascii="Courier New" w:hAnsi="Courier New"/>
          <w:sz w:val="18"/>
          <w:szCs w:val="18"/>
        </w:rPr>
        <w:t xml:space="preserve">    </w:t>
      </w:r>
      <w:r>
        <w:rPr>
          <w:rFonts w:cs="Courier New" w:ascii="Courier New" w:hAnsi="Courier New"/>
          <w:sz w:val="18"/>
          <w:szCs w:val="18"/>
        </w:rPr>
        <w:t>&lt;style name="color_creator_description" parent="TextAppearance.MaterialComponents.Body1" /&gt;</w:t>
      </w:r>
    </w:p>
    <w:p>
      <w:pPr>
        <w:pStyle w:val="ListParagraph"/>
        <w:tabs>
          <w:tab w:val="clear" w:pos="720"/>
          <w:tab w:val="left" w:pos="1274" w:leader="none"/>
        </w:tabs>
        <w:ind w:left="1274" w:hanging="360"/>
        <w:rPr>
          <w:rFonts w:ascii="Courier New" w:hAnsi="Courier New" w:cs="Courier New"/>
          <w:sz w:val="18"/>
          <w:szCs w:val="18"/>
        </w:rPr>
      </w:pPr>
      <w:r>
        <w:rPr>
          <w:rFonts w:cs="Courier New" w:ascii="Courier New" w:hAnsi="Courier New"/>
          <w:sz w:val="18"/>
          <w:szCs w:val="18"/>
        </w:rPr>
        <w:t xml:space="preserve">    </w:t>
      </w:r>
      <w:r>
        <w:rPr>
          <w:rFonts w:cs="Courier New" w:ascii="Courier New" w:hAnsi="Courier New"/>
          <w:sz w:val="18"/>
          <w:szCs w:val="18"/>
        </w:rPr>
        <w:t>&lt;style name="color_input" parent="Widget.MaterialComponents.TextInputLayout.OutlinedBox"&gt;</w:t>
      </w:r>
    </w:p>
    <w:p>
      <w:pPr>
        <w:pStyle w:val="ListParagraph"/>
        <w:tabs>
          <w:tab w:val="clear" w:pos="720"/>
          <w:tab w:val="left" w:pos="1274" w:leader="none"/>
        </w:tabs>
        <w:ind w:left="1274" w:hanging="360"/>
        <w:rPr>
          <w:rFonts w:ascii="Courier New" w:hAnsi="Courier New" w:cs="Courier New"/>
          <w:sz w:val="18"/>
          <w:szCs w:val="18"/>
        </w:rPr>
      </w:pPr>
      <w:r>
        <w:rPr>
          <w:rFonts w:cs="Courier New" w:ascii="Courier New" w:hAnsi="Courier New"/>
          <w:sz w:val="18"/>
          <w:szCs w:val="18"/>
        </w:rPr>
        <w:t xml:space="preserve">        </w:t>
      </w:r>
      <w:r>
        <w:rPr>
          <w:rFonts w:cs="Courier New" w:ascii="Courier New" w:hAnsi="Courier New"/>
          <w:sz w:val="18"/>
          <w:szCs w:val="18"/>
        </w:rPr>
        <w:t>&lt;item name="android:layout_margin"&gt;8dp&lt;/item&gt;</w:t>
      </w:r>
    </w:p>
    <w:p>
      <w:pPr>
        <w:pStyle w:val="ListParagraph"/>
        <w:tabs>
          <w:tab w:val="clear" w:pos="720"/>
          <w:tab w:val="left" w:pos="1274" w:leader="none"/>
        </w:tabs>
        <w:ind w:left="1274" w:hanging="360"/>
        <w:rPr>
          <w:rFonts w:ascii="Courier New" w:hAnsi="Courier New" w:cs="Courier New"/>
          <w:sz w:val="18"/>
          <w:szCs w:val="18"/>
        </w:rPr>
      </w:pPr>
      <w:r>
        <w:rPr>
          <w:rFonts w:cs="Courier New" w:ascii="Courier New" w:hAnsi="Courier New"/>
          <w:sz w:val="18"/>
          <w:szCs w:val="18"/>
        </w:rPr>
        <w:t xml:space="preserve">    </w:t>
      </w:r>
      <w:r>
        <w:rPr>
          <w:rFonts w:cs="Courier New" w:ascii="Courier New" w:hAnsi="Courier New"/>
          <w:sz w:val="18"/>
          <w:szCs w:val="18"/>
        </w:rPr>
        <w:t>&lt;/style&gt;</w:t>
      </w:r>
    </w:p>
    <w:p>
      <w:pPr>
        <w:pStyle w:val="ListParagraph"/>
        <w:tabs>
          <w:tab w:val="clear" w:pos="720"/>
          <w:tab w:val="left" w:pos="1274" w:leader="none"/>
        </w:tabs>
        <w:ind w:left="1274" w:hanging="360"/>
        <w:rPr>
          <w:rFonts w:ascii="Courier New" w:hAnsi="Courier New" w:cs="Courier New"/>
          <w:sz w:val="18"/>
          <w:szCs w:val="18"/>
        </w:rPr>
      </w:pPr>
      <w:r>
        <w:rPr>
          <w:rFonts w:cs="Courier New" w:ascii="Courier New" w:hAnsi="Courier New"/>
          <w:sz w:val="18"/>
          <w:szCs w:val="18"/>
        </w:rPr>
        <w:t xml:space="preserve">    </w:t>
      </w:r>
      <w:r>
        <w:rPr>
          <w:rFonts w:cs="Courier New" w:ascii="Courier New" w:hAnsi="Courier New"/>
          <w:sz w:val="18"/>
          <w:szCs w:val="18"/>
        </w:rPr>
        <w:t>&lt;style name="color_button"&gt;</w:t>
      </w:r>
    </w:p>
    <w:p>
      <w:pPr>
        <w:pStyle w:val="ListParagraph"/>
        <w:tabs>
          <w:tab w:val="clear" w:pos="720"/>
          <w:tab w:val="left" w:pos="1274" w:leader="none"/>
        </w:tabs>
        <w:ind w:left="1274" w:hanging="360"/>
        <w:rPr>
          <w:rFonts w:ascii="Courier New" w:hAnsi="Courier New" w:cs="Courier New"/>
          <w:sz w:val="18"/>
          <w:szCs w:val="18"/>
        </w:rPr>
      </w:pPr>
      <w:r>
        <w:rPr>
          <w:rFonts w:cs="Courier New" w:ascii="Courier New" w:hAnsi="Courier New"/>
          <w:sz w:val="18"/>
          <w:szCs w:val="18"/>
        </w:rPr>
        <w:t xml:space="preserve">        </w:t>
      </w:r>
      <w:r>
        <w:rPr>
          <w:rFonts w:cs="Courier New" w:ascii="Courier New" w:hAnsi="Courier New"/>
          <w:sz w:val="18"/>
          <w:szCs w:val="18"/>
        </w:rPr>
        <w:t>&lt;item name="android:layout_margin"&gt;8dp&lt;/item&gt;</w:t>
      </w:r>
    </w:p>
    <w:p>
      <w:pPr>
        <w:pStyle w:val="ListParagraph"/>
        <w:tabs>
          <w:tab w:val="clear" w:pos="720"/>
          <w:tab w:val="left" w:pos="1274" w:leader="none"/>
        </w:tabs>
        <w:ind w:left="1274" w:hanging="360"/>
        <w:rPr>
          <w:rFonts w:ascii="Courier New" w:hAnsi="Courier New" w:cs="Courier New"/>
          <w:sz w:val="18"/>
          <w:szCs w:val="18"/>
        </w:rPr>
      </w:pPr>
      <w:r>
        <w:rPr>
          <w:rFonts w:cs="Courier New" w:ascii="Courier New" w:hAnsi="Courier New"/>
          <w:sz w:val="18"/>
          <w:szCs w:val="18"/>
        </w:rPr>
        <w:t xml:space="preserve">        </w:t>
      </w:r>
      <w:r>
        <w:rPr>
          <w:rFonts w:cs="Courier New" w:ascii="Courier New" w:hAnsi="Courier New"/>
          <w:sz w:val="18"/>
          <w:szCs w:val="18"/>
        </w:rPr>
        <w:t>&lt;item name="android:gravity"&gt;center&lt;/item&gt;</w:t>
      </w:r>
    </w:p>
    <w:p>
      <w:pPr>
        <w:pStyle w:val="ListParagraph"/>
        <w:tabs>
          <w:tab w:val="clear" w:pos="720"/>
          <w:tab w:val="left" w:pos="1274" w:leader="none"/>
        </w:tabs>
        <w:ind w:left="1274" w:hanging="360"/>
        <w:rPr>
          <w:rFonts w:ascii="Courier New" w:hAnsi="Courier New" w:cs="Courier New"/>
          <w:sz w:val="18"/>
          <w:szCs w:val="18"/>
        </w:rPr>
      </w:pPr>
      <w:r>
        <w:rPr>
          <w:rFonts w:cs="Courier New" w:ascii="Courier New" w:hAnsi="Courier New"/>
          <w:sz w:val="18"/>
          <w:szCs w:val="18"/>
        </w:rPr>
        <w:t xml:space="preserve">    </w:t>
      </w:r>
      <w:r>
        <w:rPr>
          <w:rFonts w:cs="Courier New" w:ascii="Courier New" w:hAnsi="Courier New"/>
          <w:sz w:val="18"/>
          <w:szCs w:val="18"/>
        </w:rPr>
        <w:t>&lt;/style&gt;</w:t>
      </w:r>
    </w:p>
    <w:p>
      <w:pPr>
        <w:pStyle w:val="ListParagraph"/>
        <w:tabs>
          <w:tab w:val="clear" w:pos="720"/>
          <w:tab w:val="left" w:pos="1274" w:leader="none"/>
        </w:tabs>
        <w:ind w:left="1274" w:hanging="360"/>
        <w:rPr>
          <w:rFonts w:ascii="Courier New" w:hAnsi="Courier New" w:cs="Courier New"/>
          <w:sz w:val="18"/>
          <w:szCs w:val="18"/>
        </w:rPr>
      </w:pPr>
      <w:r>
        <w:rPr>
          <w:rFonts w:cs="Courier New" w:ascii="Courier New" w:hAnsi="Courier New"/>
          <w:sz w:val="18"/>
          <w:szCs w:val="18"/>
        </w:rPr>
        <w:t xml:space="preserve">    </w:t>
      </w:r>
      <w:r>
        <w:rPr>
          <w:rFonts w:cs="Courier New" w:ascii="Courier New" w:hAnsi="Courier New"/>
          <w:sz w:val="18"/>
          <w:szCs w:val="18"/>
        </w:rPr>
        <w:t>&lt;style name="color_display" parent="@style/TextAppearance.MaterialComponents.Body1"&gt;</w:t>
      </w:r>
    </w:p>
    <w:p>
      <w:pPr>
        <w:pStyle w:val="ListParagraph"/>
        <w:tabs>
          <w:tab w:val="clear" w:pos="720"/>
          <w:tab w:val="left" w:pos="1274" w:leader="none"/>
        </w:tabs>
        <w:ind w:left="1274" w:hanging="360"/>
        <w:rPr>
          <w:rFonts w:ascii="Courier New" w:hAnsi="Courier New" w:cs="Courier New"/>
          <w:sz w:val="18"/>
          <w:szCs w:val="18"/>
        </w:rPr>
      </w:pPr>
      <w:r>
        <w:rPr>
          <w:rFonts w:cs="Courier New" w:ascii="Courier New" w:hAnsi="Courier New"/>
          <w:sz w:val="18"/>
          <w:szCs w:val="18"/>
        </w:rPr>
        <w:t xml:space="preserve">        </w:t>
      </w:r>
      <w:r>
        <w:rPr>
          <w:rFonts w:cs="Courier New" w:ascii="Courier New" w:hAnsi="Courier New"/>
          <w:sz w:val="18"/>
          <w:szCs w:val="18"/>
        </w:rPr>
        <w:t>&lt;item name="android:layout_margin"&gt;8dp&lt;/item&gt;</w:t>
      </w:r>
    </w:p>
    <w:p>
      <w:pPr>
        <w:pStyle w:val="ListParagraph"/>
        <w:tabs>
          <w:tab w:val="clear" w:pos="720"/>
          <w:tab w:val="left" w:pos="1274" w:leader="none"/>
        </w:tabs>
        <w:ind w:left="1274" w:hanging="360"/>
        <w:rPr>
          <w:rFonts w:ascii="Courier New" w:hAnsi="Courier New" w:cs="Courier New"/>
          <w:sz w:val="18"/>
          <w:szCs w:val="18"/>
        </w:rPr>
      </w:pPr>
      <w:r>
        <w:rPr>
          <w:rFonts w:cs="Courier New" w:ascii="Courier New" w:hAnsi="Courier New"/>
          <w:sz w:val="18"/>
          <w:szCs w:val="18"/>
        </w:rPr>
        <w:t xml:space="preserve">        </w:t>
      </w:r>
      <w:r>
        <w:rPr>
          <w:rFonts w:cs="Courier New" w:ascii="Courier New" w:hAnsi="Courier New"/>
          <w:sz w:val="18"/>
          <w:szCs w:val="18"/>
        </w:rPr>
        <w:t>&lt;item name="android:gravity"&gt;center&lt;/item&gt;</w:t>
      </w:r>
    </w:p>
    <w:p>
      <w:pPr>
        <w:pStyle w:val="ListParagraph"/>
        <w:tabs>
          <w:tab w:val="clear" w:pos="720"/>
          <w:tab w:val="left" w:pos="1274" w:leader="none"/>
        </w:tabs>
        <w:ind w:left="1274" w:hanging="360"/>
        <w:rPr>
          <w:rFonts w:ascii="Courier New" w:hAnsi="Courier New" w:cs="Courier New"/>
          <w:sz w:val="18"/>
          <w:szCs w:val="18"/>
        </w:rPr>
      </w:pPr>
      <w:r>
        <w:rPr>
          <w:rFonts w:cs="Courier New" w:ascii="Courier New" w:hAnsi="Courier New"/>
          <w:sz w:val="18"/>
          <w:szCs w:val="18"/>
        </w:rPr>
        <w:t xml:space="preserve">        </w:t>
      </w:r>
      <w:r>
        <w:rPr>
          <w:rFonts w:cs="Courier New" w:ascii="Courier New" w:hAnsi="Courier New"/>
          <w:sz w:val="18"/>
          <w:szCs w:val="18"/>
        </w:rPr>
        <w:t>&lt;item name="android:layout_height"&gt;40dp&lt;/item&gt;</w:t>
      </w:r>
    </w:p>
    <w:p>
      <w:pPr>
        <w:pStyle w:val="ListParagraph"/>
        <w:tabs>
          <w:tab w:val="clear" w:pos="720"/>
          <w:tab w:val="left" w:pos="1274" w:leader="none"/>
        </w:tabs>
        <w:ind w:left="1274" w:hanging="360"/>
        <w:rPr>
          <w:rFonts w:ascii="Courier New" w:hAnsi="Courier New" w:cs="Courier New"/>
          <w:sz w:val="18"/>
          <w:szCs w:val="18"/>
        </w:rPr>
      </w:pPr>
      <w:r>
        <w:rPr>
          <w:rFonts w:cs="Courier New" w:ascii="Courier New" w:hAnsi="Courier New"/>
          <w:sz w:val="18"/>
          <w:szCs w:val="18"/>
        </w:rPr>
        <w:t xml:space="preserve">    </w:t>
      </w:r>
      <w:r>
        <w:rPr>
          <w:rFonts w:cs="Courier New" w:ascii="Courier New" w:hAnsi="Courier New"/>
          <w:sz w:val="18"/>
          <w:szCs w:val="18"/>
        </w:rPr>
        <w:t>&lt;/style&gt;</w:t>
      </w:r>
    </w:p>
    <w:p>
      <w:pPr>
        <w:pStyle w:val="ListParagraph"/>
        <w:tabs>
          <w:tab w:val="clear" w:pos="720"/>
          <w:tab w:val="left" w:pos="1274" w:leader="none"/>
        </w:tabs>
        <w:ind w:left="1274" w:hanging="360"/>
        <w:rPr>
          <w:rFonts w:ascii="Courier New" w:hAnsi="Courier New" w:cs="Courier New"/>
          <w:sz w:val="18"/>
          <w:szCs w:val="18"/>
        </w:rPr>
      </w:pPr>
      <w:r>
        <w:rPr>
          <w:rFonts w:cs="Courier New" w:ascii="Courier New" w:hAnsi="Courier New"/>
          <w:sz w:val="18"/>
          <w:szCs w:val="18"/>
        </w:rPr>
        <w:t xml:space="preserve">    </w:t>
      </w:r>
      <w:r>
        <w:rPr>
          <w:rFonts w:cs="Courier New" w:ascii="Courier New" w:hAnsi="Courier New"/>
          <w:sz w:val="18"/>
          <w:szCs w:val="18"/>
        </w:rPr>
        <w:t>&lt;style name="screen_layout_margin"&gt;</w:t>
      </w:r>
    </w:p>
    <w:p>
      <w:pPr>
        <w:pStyle w:val="ListParagraph"/>
        <w:tabs>
          <w:tab w:val="clear" w:pos="720"/>
          <w:tab w:val="left" w:pos="1274" w:leader="none"/>
        </w:tabs>
        <w:ind w:left="1274" w:hanging="360"/>
        <w:rPr>
          <w:rFonts w:ascii="Courier New" w:hAnsi="Courier New" w:cs="Courier New"/>
          <w:sz w:val="18"/>
          <w:szCs w:val="18"/>
        </w:rPr>
      </w:pPr>
      <w:r>
        <w:rPr>
          <w:rFonts w:cs="Courier New" w:ascii="Courier New" w:hAnsi="Courier New"/>
          <w:sz w:val="18"/>
          <w:szCs w:val="18"/>
        </w:rPr>
        <w:t xml:space="preserve">        </w:t>
      </w:r>
      <w:r>
        <w:rPr>
          <w:rFonts w:cs="Courier New" w:ascii="Courier New" w:hAnsi="Courier New"/>
          <w:sz w:val="18"/>
          <w:szCs w:val="18"/>
        </w:rPr>
        <w:t>&lt;item name="android:layout_margin"&gt;12dp&lt;/item&gt;</w:t>
      </w:r>
    </w:p>
    <w:p>
      <w:pPr>
        <w:pStyle w:val="CodeExample"/>
        <w:rPr/>
      </w:pPr>
      <w:r>
        <w:rPr/>
        <w:t xml:space="preserve"> </w:t>
      </w:r>
      <w:r>
        <w:rPr/>
        <w:t>&lt;/style&gt;</w:t>
      </w:r>
    </w:p>
    <w:p>
      <w:pPr>
        <w:pStyle w:val="ListParagraph"/>
        <w:numPr>
          <w:ilvl w:val="0"/>
          <w:numId w:val="17"/>
        </w:numPr>
        <w:tabs>
          <w:tab w:val="clear" w:pos="720"/>
          <w:tab w:val="left" w:pos="1274" w:leader="none"/>
        </w:tabs>
        <w:spacing w:lineRule="auto" w:line="247"/>
        <w:ind w:left="1274" w:right="529" w:hanging="360"/>
        <w:jc w:val="both"/>
        <w:rPr>
          <w:sz w:val="20"/>
        </w:rPr>
      </w:pPr>
      <w:r>
        <w:rPr>
          <w:sz w:val="20"/>
        </w:rPr>
        <w:t>You have now set up the resources that will be used to customize the layout and</w:t>
      </w:r>
      <w:r>
        <w:rPr>
          <w:spacing w:val="-4"/>
          <w:sz w:val="20"/>
        </w:rPr>
        <w:t xml:space="preserve"> </w:t>
      </w:r>
      <w:r>
        <w:rPr>
          <w:sz w:val="20"/>
        </w:rPr>
        <w:t>UI</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app.</w:t>
      </w:r>
      <w:r>
        <w:rPr>
          <w:spacing w:val="-4"/>
          <w:sz w:val="20"/>
        </w:rPr>
        <w:t xml:space="preserve"> </w:t>
      </w:r>
      <w:r>
        <w:rPr>
          <w:sz w:val="20"/>
        </w:rPr>
        <w:t>Now,</w:t>
      </w:r>
      <w:r>
        <w:rPr>
          <w:spacing w:val="-3"/>
          <w:sz w:val="20"/>
        </w:rPr>
        <w:t xml:space="preserve"> </w:t>
      </w:r>
      <w:r>
        <w:rPr>
          <w:sz w:val="20"/>
        </w:rPr>
        <w:t>add</w:t>
      </w:r>
      <w:r>
        <w:rPr>
          <w:spacing w:val="-4"/>
          <w:sz w:val="20"/>
        </w:rPr>
        <w:t xml:space="preserve"> </w:t>
      </w:r>
      <w:r>
        <w:rPr>
          <w:sz w:val="20"/>
        </w:rPr>
        <w:t>a</w:t>
      </w:r>
      <w:r>
        <w:rPr>
          <w:spacing w:val="-4"/>
          <w:sz w:val="20"/>
        </w:rPr>
        <w:t xml:space="preserve"> </w:t>
      </w:r>
      <w:r>
        <w:rPr>
          <w:sz w:val="20"/>
        </w:rPr>
        <w:t>title</w:t>
      </w:r>
      <w:r>
        <w:rPr>
          <w:spacing w:val="-3"/>
          <w:sz w:val="20"/>
        </w:rPr>
        <w:t xml:space="preserve"> </w:t>
      </w:r>
      <w:r>
        <w:rPr>
          <w:sz w:val="20"/>
        </w:rPr>
        <w:t>constrained</w:t>
      </w:r>
      <w:r>
        <w:rPr>
          <w:spacing w:val="-3"/>
          <w:sz w:val="20"/>
        </w:rPr>
        <w:t xml:space="preserve"> </w:t>
      </w:r>
      <w:r>
        <w:rPr>
          <w:sz w:val="20"/>
        </w:rPr>
        <w:t>to</w:t>
      </w:r>
      <w:r>
        <w:rPr>
          <w:spacing w:val="-3"/>
          <w:sz w:val="20"/>
        </w:rPr>
        <w:t xml:space="preserve"> </w:t>
      </w:r>
      <w:r>
        <w:rPr>
          <w:sz w:val="20"/>
        </w:rPr>
        <w:t>the</w:t>
      </w:r>
      <w:r>
        <w:rPr>
          <w:spacing w:val="-3"/>
          <w:sz w:val="20"/>
        </w:rPr>
        <w:t xml:space="preserve"> </w:t>
      </w:r>
      <w:r>
        <w:rPr>
          <w:sz w:val="20"/>
        </w:rPr>
        <w:t>top</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layout.</w:t>
      </w:r>
      <w:r>
        <w:rPr>
          <w:spacing w:val="-3"/>
          <w:sz w:val="20"/>
        </w:rPr>
        <w:t xml:space="preserve"> </w:t>
      </w:r>
      <w:r>
        <w:rPr>
          <w:sz w:val="20"/>
        </w:rPr>
        <w:t xml:space="preserve">Here, you have to go into </w:t>
      </w:r>
      <w:r>
        <w:rPr>
          <w:rFonts w:ascii="Courier New" w:hAnsi="Courier New"/>
          <w:b/>
        </w:rPr>
        <w:t>activity_main.xml</w:t>
      </w:r>
      <w:r>
        <w:rPr>
          <w:rFonts w:ascii="Courier New" w:hAnsi="Courier New"/>
          <w:b/>
          <w:spacing w:val="-67"/>
        </w:rPr>
        <w:t xml:space="preserve"> </w:t>
      </w:r>
      <w:r>
        <w:rPr>
          <w:sz w:val="20"/>
        </w:rPr>
        <w:t>and update the following so</w:t>
      </w:r>
    </w:p>
    <w:p>
      <w:pPr>
        <w:pStyle w:val="Normal"/>
        <w:ind w:left="1274" w:hanging="0"/>
        <w:rPr>
          <w:spacing w:val="-2"/>
          <w:sz w:val="20"/>
        </w:rPr>
      </w:pPr>
      <w:r>
        <w:rPr>
          <w:sz w:val="20"/>
        </w:rPr>
        <w:t>the</w:t>
      </w:r>
      <w:r>
        <w:rPr>
          <w:spacing w:val="-5"/>
          <w:sz w:val="20"/>
        </w:rPr>
        <w:t xml:space="preserve"> </w:t>
      </w:r>
      <w:r>
        <w:rPr>
          <w:sz w:val="20"/>
        </w:rPr>
        <w:t>title</w:t>
      </w:r>
      <w:r>
        <w:rPr>
          <w:spacing w:val="-5"/>
          <w:sz w:val="20"/>
        </w:rPr>
        <w:t xml:space="preserve"> </w:t>
      </w:r>
      <w:r>
        <w:rPr>
          <w:sz w:val="20"/>
        </w:rPr>
        <w:t>is</w:t>
      </w:r>
      <w:r>
        <w:rPr>
          <w:spacing w:val="-5"/>
          <w:sz w:val="20"/>
        </w:rPr>
        <w:t xml:space="preserve"> </w:t>
      </w:r>
      <w:r>
        <w:rPr>
          <w:sz w:val="20"/>
        </w:rPr>
        <w:t>constrained</w:t>
      </w:r>
      <w:r>
        <w:rPr>
          <w:spacing w:val="-5"/>
          <w:sz w:val="20"/>
        </w:rPr>
        <w:t xml:space="preserve"> </w:t>
      </w:r>
      <w:r>
        <w:rPr>
          <w:sz w:val="20"/>
        </w:rPr>
        <w:t>to</w:t>
      </w:r>
      <w:r>
        <w:rPr>
          <w:spacing w:val="-5"/>
          <w:sz w:val="20"/>
        </w:rPr>
        <w:t xml:space="preserve"> </w:t>
      </w:r>
      <w:r>
        <w:rPr>
          <w:sz w:val="20"/>
        </w:rPr>
        <w:t>the</w:t>
      </w:r>
      <w:r>
        <w:rPr>
          <w:spacing w:val="-5"/>
          <w:sz w:val="20"/>
        </w:rPr>
        <w:t xml:space="preserve"> </w:t>
      </w:r>
      <w:r>
        <w:rPr>
          <w:sz w:val="20"/>
        </w:rPr>
        <w:t>top</w:t>
      </w:r>
      <w:r>
        <w:rPr>
          <w:spacing w:val="-5"/>
          <w:sz w:val="20"/>
        </w:rPr>
        <w:t xml:space="preserve"> </w:t>
      </w:r>
      <w:r>
        <w:rPr>
          <w:sz w:val="20"/>
        </w:rPr>
        <w:t>using</w:t>
      </w:r>
      <w:r>
        <w:rPr>
          <w:spacing w:val="-6"/>
          <w:sz w:val="20"/>
        </w:rPr>
        <w:t xml:space="preserve"> </w:t>
      </w:r>
      <w:r>
        <w:rPr>
          <w:rFonts w:ascii="Courier New" w:hAnsi="Courier New"/>
          <w:b/>
        </w:rPr>
        <w:t xml:space="preserve">app:layout_constraintTop_ </w:t>
      </w:r>
      <w:r>
        <w:rPr>
          <w:rFonts w:ascii="Courier New" w:hAnsi="Courier New"/>
          <w:b/>
          <w:spacing w:val="-2"/>
        </w:rPr>
        <w:t>toTopOf="parent"</w:t>
      </w:r>
      <w:r>
        <w:rPr>
          <w:spacing w:val="-2"/>
          <w:sz w:val="20"/>
        </w:rPr>
        <w:t>:</w:t>
      </w:r>
    </w:p>
    <w:p>
      <w:pPr>
        <w:pStyle w:val="Normal"/>
        <w:ind w:left="1274" w:hanging="0"/>
        <w:rPr>
          <w:spacing w:val="-2"/>
          <w:sz w:val="20"/>
        </w:rPr>
      </w:pPr>
      <w:r>
        <w:rPr>
          <w:spacing w:val="-2"/>
          <w:sz w:val="20"/>
        </w:rPr>
      </w:r>
    </w:p>
    <w:p>
      <w:pPr>
        <w:pStyle w:val="Normal"/>
        <w:ind w:left="1274" w:hanging="0"/>
        <w:rPr>
          <w:spacing w:val="-2"/>
          <w:sz w:val="20"/>
        </w:rPr>
      </w:pPr>
      <w:r>
        <w:rPr>
          <w:spacing w:val="-2"/>
          <w:sz w:val="20"/>
        </w:rPr>
      </w:r>
    </w:p>
    <w:p>
      <w:pPr>
        <w:pStyle w:val="Normal"/>
        <w:ind w:left="1274" w:hanging="0"/>
        <w:rPr>
          <w:spacing w:val="-2"/>
          <w:sz w:val="20"/>
        </w:rPr>
      </w:pPr>
      <w:r>
        <w:rPr>
          <w:spacing w:val="-2"/>
          <w:sz w:val="20"/>
        </w:rPr>
      </w:r>
    </w:p>
    <w:p>
      <w:pPr>
        <w:pStyle w:val="CodeExample"/>
        <w:rPr/>
      </w:pPr>
      <w:r>
        <w:rPr/>
        <w:t>&lt;?xml version="1.0" encoding="utf-8"?&gt;</w:t>
      </w:r>
    </w:p>
    <w:p>
      <w:pPr>
        <w:pStyle w:val="CodeExample"/>
        <w:rPr/>
      </w:pPr>
      <w:r>
        <w:rPr/>
        <w:t>&lt;androidx.constraintlayout.widget.ConstraintLayout</w:t>
      </w:r>
    </w:p>
    <w:p>
      <w:pPr>
        <w:pStyle w:val="CodeExample"/>
        <w:rPr/>
      </w:pPr>
      <w:r>
        <w:rPr/>
        <w:t xml:space="preserve">    </w:t>
      </w:r>
      <w:r>
        <w:rPr/>
        <w:t>xmlns:android="http://schemas.android.com/apk/res/android"</w:t>
      </w:r>
    </w:p>
    <w:p>
      <w:pPr>
        <w:pStyle w:val="CodeExample"/>
        <w:rPr/>
      </w:pPr>
      <w:r>
        <w:rPr/>
        <w:t xml:space="preserve">    </w:t>
      </w:r>
      <w:r>
        <w:rPr/>
        <w:t>xmlns:app="http://schemas.android.com/apk/res-auto"</w:t>
      </w:r>
    </w:p>
    <w:p>
      <w:pPr>
        <w:pStyle w:val="CodeExample"/>
        <w:rPr/>
      </w:pPr>
      <w:r>
        <w:rPr/>
        <w:t xml:space="preserve">    </w:t>
      </w:r>
      <w:r>
        <w:rPr/>
        <w:t>xmlns:tools="http://schemas.android.com/tools"</w:t>
      </w:r>
    </w:p>
    <w:p>
      <w:pPr>
        <w:pStyle w:val="CodeExample"/>
        <w:rPr/>
      </w:pPr>
      <w:r>
        <w:rPr/>
        <w:t xml:space="preserve">    </w:t>
      </w:r>
      <w:r>
        <w:rPr/>
        <w:t>android:layout_width="match_parent"</w:t>
      </w:r>
    </w:p>
    <w:p>
      <w:pPr>
        <w:pStyle w:val="CodeExample"/>
        <w:rPr/>
      </w:pPr>
      <w:r>
        <w:rPr/>
        <w:t xml:space="preserve">    </w:t>
      </w:r>
      <w:r>
        <w:rPr/>
        <w:t>android:layout_height="match_parent"</w:t>
      </w:r>
    </w:p>
    <w:p>
      <w:pPr>
        <w:pStyle w:val="CodeExample"/>
        <w:rPr/>
      </w:pPr>
      <w:r>
        <w:rPr/>
        <w:t xml:space="preserve">    </w:t>
      </w:r>
      <w:r>
        <w:rPr/>
        <w:t>style="@style/screen_layout_margin"</w:t>
      </w:r>
    </w:p>
    <w:p>
      <w:pPr>
        <w:pStyle w:val="CodeExample"/>
        <w:rPr/>
      </w:pPr>
      <w:r>
        <w:rPr/>
        <w:t xml:space="preserve">    </w:t>
      </w:r>
      <w:r>
        <w:rPr/>
        <w:t>tools:context=".MainActivity"&gt;</w:t>
      </w:r>
    </w:p>
    <w:p>
      <w:pPr>
        <w:pStyle w:val="CodeExample"/>
        <w:rPr/>
      </w:pPr>
      <w:r>
        <w:rPr/>
      </w:r>
    </w:p>
    <w:p>
      <w:pPr>
        <w:pStyle w:val="CodeExample"/>
        <w:rPr/>
      </w:pPr>
      <w:r>
        <w:rPr/>
        <w:t xml:space="preserve">    </w:t>
      </w:r>
      <w:r>
        <w:rPr/>
        <w:t>&lt;TextView</w:t>
      </w:r>
    </w:p>
    <w:p>
      <w:pPr>
        <w:pStyle w:val="CodeExample"/>
        <w:rPr/>
      </w:pPr>
      <w:r>
        <w:rPr/>
        <w:t xml:space="preserve">        </w:t>
      </w:r>
      <w:r>
        <w:rPr/>
        <w:t>android:layout_width="match_parent"</w:t>
      </w:r>
    </w:p>
    <w:p>
      <w:pPr>
        <w:pStyle w:val="CodeExample"/>
        <w:rPr/>
      </w:pPr>
      <w:r>
        <w:rPr/>
        <w:t xml:space="preserve">        </w:t>
      </w:r>
      <w:r>
        <w:rPr/>
        <w:t>android:id="@+id/color_creator_title"</w:t>
      </w:r>
    </w:p>
    <w:p>
      <w:pPr>
        <w:pStyle w:val="CodeExample"/>
        <w:rPr/>
      </w:pPr>
      <w:r>
        <w:rPr/>
        <w:t xml:space="preserve">        </w:t>
      </w:r>
      <w:r>
        <w:rPr/>
        <w:t>android:layout_height="wrap_content"</w:t>
      </w:r>
    </w:p>
    <w:p>
      <w:pPr>
        <w:pStyle w:val="CodeExample"/>
        <w:rPr/>
      </w:pPr>
      <w:r>
        <w:rPr/>
        <w:t xml:space="preserve">        </w:t>
      </w:r>
      <w:r>
        <w:rPr/>
        <w:t>style="@style/color_creator_title"</w:t>
      </w:r>
    </w:p>
    <w:p>
      <w:pPr>
        <w:pStyle w:val="CodeExample"/>
        <w:rPr/>
      </w:pPr>
      <w:r>
        <w:rPr/>
        <w:t xml:space="preserve">        </w:t>
      </w:r>
      <w:r>
        <w:rPr/>
        <w:t>android:gravity="center"</w:t>
      </w:r>
    </w:p>
    <w:p>
      <w:pPr>
        <w:pStyle w:val="CodeExample"/>
        <w:rPr/>
      </w:pPr>
      <w:r>
        <w:rPr/>
        <w:t xml:space="preserve">        </w:t>
      </w:r>
      <w:r>
        <w:rPr/>
        <w:t>android:text="@string/color_creator_title"</w:t>
      </w:r>
    </w:p>
    <w:p>
      <w:pPr>
        <w:pStyle w:val="CodeExample"/>
        <w:rPr/>
      </w:pPr>
      <w:r>
        <w:rPr/>
        <w:t xml:space="preserve">        </w:t>
      </w:r>
      <w:r>
        <w:rPr/>
        <w:t>app:layout_constraintTop_toTopOf="parent"</w:t>
      </w:r>
    </w:p>
    <w:p>
      <w:pPr>
        <w:pStyle w:val="CodeExample"/>
        <w:rPr/>
      </w:pPr>
      <w:r>
        <w:rPr/>
        <w:t xml:space="preserve">        </w:t>
      </w:r>
      <w:r>
        <w:rPr/>
        <w:t>app:layout_constraintStart_toStartOf="parent"/&gt;</w:t>
      </w:r>
    </w:p>
    <w:p>
      <w:pPr>
        <w:pStyle w:val="CodeExample"/>
        <w:rPr/>
      </w:pPr>
      <w:r>
        <w:rPr/>
      </w:r>
    </w:p>
    <w:p>
      <w:pPr>
        <w:sectPr>
          <w:headerReference w:type="even" r:id="rId4"/>
          <w:headerReference w:type="default" r:id="rId5"/>
          <w:type w:val="nextPage"/>
          <w:pgSz w:w="10800" w:h="13320"/>
          <w:pgMar w:left="940" w:right="920" w:gutter="0" w:header="695" w:top="1120" w:footer="0" w:bottom="280"/>
          <w:pgNumType w:fmt="decimal"/>
          <w:formProt w:val="false"/>
          <w:textDirection w:val="lrTb"/>
          <w:docGrid w:type="default" w:linePitch="100" w:charSpace="4096"/>
        </w:sectPr>
        <w:pStyle w:val="CodeExample"/>
        <w:rPr/>
      </w:pPr>
      <w:r>
        <w:rPr/>
        <w:t>&lt;/androidx.constraintlayout.widget.ConstraintLayout&gt;</w:t>
      </w:r>
    </w:p>
    <w:p>
      <w:pPr>
        <w:pStyle w:val="TextBody"/>
        <w:spacing w:before="3" w:after="0"/>
        <w:rPr>
          <w:sz w:val="5"/>
        </w:rPr>
      </w:pPr>
      <w:r>
        <w:rPr>
          <w:sz w:val="5"/>
        </w:rPr>
      </w:r>
    </w:p>
    <w:p>
      <w:pPr>
        <w:pStyle w:val="TextBody"/>
        <w:ind w:left="104" w:hanging="0"/>
        <w:rPr/>
      </w:pPr>
      <w:r>
        <w:rPr/>
      </w:r>
    </w:p>
    <w:p>
      <w:pPr>
        <w:pStyle w:val="ListParagraph"/>
        <w:numPr>
          <w:ilvl w:val="0"/>
          <w:numId w:val="17"/>
        </w:numPr>
        <w:tabs>
          <w:tab w:val="clear" w:pos="720"/>
          <w:tab w:val="left" w:pos="554" w:leader="none"/>
        </w:tabs>
        <w:spacing w:lineRule="auto" w:line="247" w:before="37" w:after="0"/>
        <w:ind w:left="554" w:right="1447" w:hanging="360"/>
        <w:jc w:val="left"/>
        <w:rPr>
          <w:sz w:val="20"/>
        </w:rPr>
      </w:pPr>
      <w:r>
        <w:rPr>
          <w:sz w:val="20"/>
        </w:rPr>
        <w:t>You</w:t>
      </w:r>
      <w:r>
        <w:rPr>
          <w:spacing w:val="-3"/>
          <w:sz w:val="20"/>
        </w:rPr>
        <w:t xml:space="preserve"> </w:t>
      </w:r>
      <w:r>
        <w:rPr>
          <w:sz w:val="20"/>
        </w:rPr>
        <w:t>have</w:t>
      </w:r>
      <w:r>
        <w:rPr>
          <w:spacing w:val="-3"/>
          <w:sz w:val="20"/>
        </w:rPr>
        <w:t xml:space="preserve"> </w:t>
      </w:r>
      <w:r>
        <w:rPr>
          <w:sz w:val="20"/>
        </w:rPr>
        <w:t>now</w:t>
      </w:r>
      <w:r>
        <w:rPr>
          <w:spacing w:val="-3"/>
          <w:sz w:val="20"/>
        </w:rPr>
        <w:t xml:space="preserve"> </w:t>
      </w:r>
      <w:r>
        <w:rPr>
          <w:sz w:val="20"/>
        </w:rPr>
        <w:t>created</w:t>
      </w:r>
      <w:r>
        <w:rPr>
          <w:spacing w:val="-3"/>
          <w:sz w:val="20"/>
        </w:rPr>
        <w:t xml:space="preserve"> </w:t>
      </w:r>
      <w:r>
        <w:rPr>
          <w:sz w:val="20"/>
        </w:rPr>
        <w:t>the</w:t>
      </w:r>
      <w:r>
        <w:rPr>
          <w:spacing w:val="-3"/>
          <w:sz w:val="20"/>
        </w:rPr>
        <w:t xml:space="preserve"> </w:t>
      </w:r>
      <w:r>
        <w:rPr>
          <w:sz w:val="20"/>
        </w:rPr>
        <w:t>title</w:t>
      </w:r>
      <w:r>
        <w:rPr>
          <w:spacing w:val="-3"/>
          <w:sz w:val="20"/>
        </w:rPr>
        <w:t xml:space="preserve"> </w:t>
      </w:r>
      <w:r>
        <w:rPr>
          <w:sz w:val="20"/>
        </w:rPr>
        <w:t>that</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displayed</w:t>
      </w:r>
      <w:r>
        <w:rPr>
          <w:spacing w:val="-3"/>
          <w:sz w:val="20"/>
        </w:rPr>
        <w:t xml:space="preserve"> </w:t>
      </w:r>
      <w:r>
        <w:rPr>
          <w:sz w:val="20"/>
        </w:rPr>
        <w:t>on</w:t>
      </w:r>
      <w:r>
        <w:rPr>
          <w:spacing w:val="-3"/>
          <w:sz w:val="20"/>
        </w:rPr>
        <w:t xml:space="preserve"> </w:t>
      </w:r>
      <w:r>
        <w:rPr>
          <w:sz w:val="20"/>
        </w:rPr>
        <w:t>screen.</w:t>
      </w:r>
      <w:r>
        <w:rPr>
          <w:spacing w:val="-3"/>
          <w:sz w:val="20"/>
        </w:rPr>
        <w:t xml:space="preserve"> </w:t>
      </w:r>
      <w:r>
        <w:rPr>
          <w:sz w:val="20"/>
        </w:rPr>
        <w:t>Add</w:t>
      </w:r>
      <w:r>
        <w:rPr>
          <w:spacing w:val="-3"/>
          <w:sz w:val="20"/>
        </w:rPr>
        <w:t xml:space="preserve"> </w:t>
      </w:r>
      <w:r>
        <w:rPr>
          <w:sz w:val="20"/>
        </w:rPr>
        <w:t>a</w:t>
      </w:r>
      <w:r>
        <w:rPr>
          <w:spacing w:val="-4"/>
          <w:sz w:val="20"/>
        </w:rPr>
        <w:t xml:space="preserve"> </w:t>
      </w:r>
      <w:r>
        <w:rPr>
          <w:sz w:val="20"/>
        </w:rPr>
        <w:t>brief description to the user on how to complete the form. You constrain the description to below the title, and then add style, dimensions, and text:</w:t>
      </w:r>
    </w:p>
    <w:p>
      <w:pPr>
        <w:pStyle w:val="TextBody"/>
        <w:ind w:left="824" w:hanging="0"/>
        <w:rPr>
          <w:rFonts w:ascii="Courier New" w:hAnsi="Courier New"/>
        </w:rPr>
      </w:pPr>
      <w:r>
        <w:rPr>
          <w:rFonts w:ascii="Courier New" w:hAnsi="Courier New"/>
        </w:rPr>
      </w:r>
    </w:p>
    <w:p>
      <w:pPr>
        <w:pStyle w:val="TextBody"/>
        <w:ind w:left="824" w:hanging="0"/>
        <w:rPr>
          <w:rFonts w:ascii="Courier New" w:hAnsi="Courier New"/>
        </w:rPr>
      </w:pPr>
      <w:r>
        <w:rPr>
          <w:rFonts w:ascii="Courier New" w:hAnsi="Courier New"/>
        </w:rPr>
        <w:t>&lt;?xml version="1.0" encoding="utf-8"?&gt;</w:t>
      </w:r>
    </w:p>
    <w:p>
      <w:pPr>
        <w:pStyle w:val="TextBody"/>
        <w:ind w:left="824" w:hanging="0"/>
        <w:rPr>
          <w:rFonts w:ascii="Courier New" w:hAnsi="Courier New"/>
        </w:rPr>
      </w:pPr>
      <w:r>
        <w:rPr>
          <w:rFonts w:ascii="Courier New" w:hAnsi="Courier New"/>
        </w:rPr>
        <w:t>&lt;androidx.constraintlayout.widget.ConstraintLayout</w:t>
      </w:r>
    </w:p>
    <w:p>
      <w:pPr>
        <w:pStyle w:val="TextBody"/>
        <w:ind w:left="824" w:hanging="0"/>
        <w:rPr>
          <w:rFonts w:ascii="Courier New" w:hAnsi="Courier New"/>
        </w:rPr>
      </w:pPr>
      <w:r>
        <w:rPr>
          <w:rFonts w:ascii="Courier New" w:hAnsi="Courier New"/>
        </w:rPr>
        <w:t xml:space="preserve">    </w:t>
      </w:r>
      <w:r>
        <w:rPr>
          <w:rFonts w:ascii="Courier New" w:hAnsi="Courier New"/>
        </w:rPr>
        <w:t>xmlns:android="http://schemas.android.com/apk/res/android"</w:t>
      </w:r>
    </w:p>
    <w:p>
      <w:pPr>
        <w:pStyle w:val="TextBody"/>
        <w:ind w:left="824" w:hanging="0"/>
        <w:rPr>
          <w:rFonts w:ascii="Courier New" w:hAnsi="Courier New"/>
        </w:rPr>
      </w:pPr>
      <w:r>
        <w:rPr>
          <w:rFonts w:ascii="Courier New" w:hAnsi="Courier New"/>
        </w:rPr>
        <w:t xml:space="preserve">    </w:t>
      </w:r>
      <w:r>
        <w:rPr>
          <w:rFonts w:ascii="Courier New" w:hAnsi="Courier New"/>
        </w:rPr>
        <w:t>xmlns:app="http://schemas.android.com/apk/res-auto"</w:t>
      </w:r>
    </w:p>
    <w:p>
      <w:pPr>
        <w:pStyle w:val="TextBody"/>
        <w:ind w:left="824" w:hanging="0"/>
        <w:rPr>
          <w:rFonts w:ascii="Courier New" w:hAnsi="Courier New"/>
        </w:rPr>
      </w:pPr>
      <w:r>
        <w:rPr>
          <w:rFonts w:ascii="Courier New" w:hAnsi="Courier New"/>
        </w:rPr>
        <w:t xml:space="preserve">    </w:t>
      </w:r>
      <w:r>
        <w:rPr>
          <w:rFonts w:ascii="Courier New" w:hAnsi="Courier New"/>
        </w:rPr>
        <w:t>xmlns:tools="http://schemas.android.com/tools"</w:t>
      </w:r>
    </w:p>
    <w:p>
      <w:pPr>
        <w:pStyle w:val="TextBody"/>
        <w:ind w:left="824" w:hanging="0"/>
        <w:rPr>
          <w:rFonts w:ascii="Courier New" w:hAnsi="Courier New"/>
        </w:rPr>
      </w:pPr>
      <w:r>
        <w:rPr>
          <w:rFonts w:ascii="Courier New" w:hAnsi="Courier New"/>
        </w:rPr>
        <w:t xml:space="preserve">    </w:t>
      </w:r>
      <w:r>
        <w:rPr>
          <w:rFonts w:ascii="Courier New" w:hAnsi="Courier New"/>
        </w:rPr>
        <w:t>android:layout_width="match_parent"</w:t>
      </w:r>
    </w:p>
    <w:p>
      <w:pPr>
        <w:pStyle w:val="TextBody"/>
        <w:ind w:left="824" w:hanging="0"/>
        <w:rPr>
          <w:rFonts w:ascii="Courier New" w:hAnsi="Courier New"/>
        </w:rPr>
      </w:pPr>
      <w:r>
        <w:rPr>
          <w:rFonts w:ascii="Courier New" w:hAnsi="Courier New"/>
        </w:rPr>
        <w:t xml:space="preserve">    </w:t>
      </w:r>
      <w:r>
        <w:rPr>
          <w:rFonts w:ascii="Courier New" w:hAnsi="Courier New"/>
        </w:rPr>
        <w:t>android:layout_height="match_parent"</w:t>
      </w:r>
    </w:p>
    <w:p>
      <w:pPr>
        <w:pStyle w:val="TextBody"/>
        <w:ind w:left="824" w:hanging="0"/>
        <w:rPr>
          <w:rFonts w:ascii="Courier New" w:hAnsi="Courier New"/>
        </w:rPr>
      </w:pPr>
      <w:r>
        <w:rPr>
          <w:rFonts w:ascii="Courier New" w:hAnsi="Courier New"/>
        </w:rPr>
        <w:t xml:space="preserve">    </w:t>
      </w:r>
      <w:r>
        <w:rPr>
          <w:rFonts w:ascii="Courier New" w:hAnsi="Courier New"/>
        </w:rPr>
        <w:t>style="@style/screen_layout_margin"</w:t>
      </w:r>
    </w:p>
    <w:p>
      <w:pPr>
        <w:pStyle w:val="TextBody"/>
        <w:ind w:left="824" w:hanging="0"/>
        <w:rPr>
          <w:rFonts w:ascii="Courier New" w:hAnsi="Courier New"/>
        </w:rPr>
      </w:pPr>
      <w:r>
        <w:rPr>
          <w:rFonts w:ascii="Courier New" w:hAnsi="Courier New"/>
        </w:rPr>
        <w:t xml:space="preserve">    </w:t>
      </w:r>
      <w:r>
        <w:rPr>
          <w:rFonts w:ascii="Courier New" w:hAnsi="Courier New"/>
        </w:rPr>
        <w:t>tools:context=".MainActivity"&gt;</w:t>
      </w:r>
    </w:p>
    <w:p>
      <w:pPr>
        <w:pStyle w:val="TextBody"/>
        <w:ind w:left="824" w:hanging="0"/>
        <w:rPr>
          <w:rFonts w:ascii="Courier New" w:hAnsi="Courier New"/>
        </w:rPr>
      </w:pPr>
      <w:r>
        <w:rPr>
          <w:rFonts w:ascii="Courier New" w:hAnsi="Courier New"/>
        </w:rPr>
      </w:r>
    </w:p>
    <w:p>
      <w:pPr>
        <w:pStyle w:val="TextBody"/>
        <w:ind w:left="824" w:hanging="0"/>
        <w:rPr>
          <w:rFonts w:ascii="Courier New" w:hAnsi="Courier New"/>
        </w:rPr>
      </w:pPr>
      <w:r>
        <w:rPr>
          <w:rFonts w:ascii="Courier New" w:hAnsi="Courier New"/>
        </w:rPr>
        <w:t xml:space="preserve">    </w:t>
      </w:r>
      <w:r>
        <w:rPr>
          <w:rFonts w:ascii="Courier New" w:hAnsi="Courier New"/>
        </w:rPr>
        <w:t>&lt;TextView</w:t>
      </w:r>
    </w:p>
    <w:p>
      <w:pPr>
        <w:pStyle w:val="TextBody"/>
        <w:ind w:left="824" w:hanging="0"/>
        <w:rPr>
          <w:rFonts w:ascii="Courier New" w:hAnsi="Courier New"/>
        </w:rPr>
      </w:pPr>
      <w:r>
        <w:rPr>
          <w:rFonts w:ascii="Courier New" w:hAnsi="Courier New"/>
        </w:rPr>
        <w:t xml:space="preserve">        </w:t>
      </w:r>
      <w:r>
        <w:rPr>
          <w:rFonts w:ascii="Courier New" w:hAnsi="Courier New"/>
        </w:rPr>
        <w:t>android:layout_width="match_parent"</w:t>
      </w:r>
    </w:p>
    <w:p>
      <w:pPr>
        <w:pStyle w:val="TextBody"/>
        <w:ind w:left="824" w:hanging="0"/>
        <w:rPr>
          <w:rFonts w:ascii="Courier New" w:hAnsi="Courier New"/>
        </w:rPr>
      </w:pPr>
      <w:r>
        <w:rPr>
          <w:rFonts w:ascii="Courier New" w:hAnsi="Courier New"/>
        </w:rPr>
        <w:t xml:space="preserve">        </w:t>
      </w:r>
      <w:r>
        <w:rPr>
          <w:rFonts w:ascii="Courier New" w:hAnsi="Courier New"/>
        </w:rPr>
        <w:t>android:id="@+id/color_creator_title"</w:t>
      </w:r>
    </w:p>
    <w:p>
      <w:pPr>
        <w:pStyle w:val="TextBody"/>
        <w:ind w:left="824" w:hanging="0"/>
        <w:rPr>
          <w:rFonts w:ascii="Courier New" w:hAnsi="Courier New"/>
        </w:rPr>
      </w:pPr>
      <w:r>
        <w:rPr>
          <w:rFonts w:ascii="Courier New" w:hAnsi="Courier New"/>
        </w:rPr>
        <w:t xml:space="preserve">        </w:t>
      </w:r>
      <w:r>
        <w:rPr>
          <w:rFonts w:ascii="Courier New" w:hAnsi="Courier New"/>
        </w:rPr>
        <w:t>android:layout_height="wrap_content"</w:t>
      </w:r>
    </w:p>
    <w:p>
      <w:pPr>
        <w:pStyle w:val="TextBody"/>
        <w:ind w:left="824" w:hanging="0"/>
        <w:rPr>
          <w:rFonts w:ascii="Courier New" w:hAnsi="Courier New"/>
        </w:rPr>
      </w:pPr>
      <w:r>
        <w:rPr>
          <w:rFonts w:ascii="Courier New" w:hAnsi="Courier New"/>
        </w:rPr>
        <w:t xml:space="preserve">        </w:t>
      </w:r>
      <w:r>
        <w:rPr>
          <w:rFonts w:ascii="Courier New" w:hAnsi="Courier New"/>
        </w:rPr>
        <w:t>style="@style/color_creator_title"</w:t>
      </w:r>
    </w:p>
    <w:p>
      <w:pPr>
        <w:pStyle w:val="TextBody"/>
        <w:ind w:left="824" w:hanging="0"/>
        <w:rPr>
          <w:rFonts w:ascii="Courier New" w:hAnsi="Courier New"/>
        </w:rPr>
      </w:pPr>
      <w:r>
        <w:rPr>
          <w:rFonts w:ascii="Courier New" w:hAnsi="Courier New"/>
        </w:rPr>
        <w:t xml:space="preserve">        </w:t>
      </w:r>
      <w:r>
        <w:rPr>
          <w:rFonts w:ascii="Courier New" w:hAnsi="Courier New"/>
        </w:rPr>
        <w:t>android:gravity="center"</w:t>
      </w:r>
    </w:p>
    <w:p>
      <w:pPr>
        <w:pStyle w:val="TextBody"/>
        <w:ind w:left="824" w:hanging="0"/>
        <w:rPr>
          <w:rFonts w:ascii="Courier New" w:hAnsi="Courier New"/>
        </w:rPr>
      </w:pPr>
      <w:r>
        <w:rPr>
          <w:rFonts w:ascii="Courier New" w:hAnsi="Courier New"/>
        </w:rPr>
        <w:t xml:space="preserve">        </w:t>
      </w:r>
      <w:r>
        <w:rPr>
          <w:rFonts w:ascii="Courier New" w:hAnsi="Courier New"/>
        </w:rPr>
        <w:t>android:text="@string/color_creator_title"</w:t>
      </w:r>
    </w:p>
    <w:p>
      <w:pPr>
        <w:pStyle w:val="TextBody"/>
        <w:ind w:left="824" w:hanging="0"/>
        <w:rPr>
          <w:rFonts w:ascii="Courier New" w:hAnsi="Courier New"/>
        </w:rPr>
      </w:pPr>
      <w:r>
        <w:rPr>
          <w:rFonts w:ascii="Courier New" w:hAnsi="Courier New"/>
        </w:rPr>
        <w:t xml:space="preserve">        </w:t>
      </w:r>
      <w:r>
        <w:rPr>
          <w:rFonts w:ascii="Courier New" w:hAnsi="Courier New"/>
        </w:rPr>
        <w:t>app:layout_constraintTop_toTopOf="parent"</w:t>
      </w:r>
    </w:p>
    <w:p>
      <w:pPr>
        <w:pStyle w:val="TextBody"/>
        <w:ind w:left="824" w:hanging="0"/>
        <w:rPr>
          <w:rFonts w:ascii="Courier New" w:hAnsi="Courier New"/>
        </w:rPr>
      </w:pPr>
      <w:r>
        <w:rPr>
          <w:rFonts w:ascii="Courier New" w:hAnsi="Courier New"/>
        </w:rPr>
        <w:t xml:space="preserve">        </w:t>
      </w:r>
      <w:r>
        <w:rPr>
          <w:rFonts w:ascii="Courier New" w:hAnsi="Courier New"/>
        </w:rPr>
        <w:t>app:layout_constraintStart_toStartOf="parent"/&gt;</w:t>
      </w:r>
    </w:p>
    <w:p>
      <w:pPr>
        <w:pStyle w:val="TextBody"/>
        <w:ind w:left="824" w:hanging="0"/>
        <w:rPr>
          <w:rFonts w:ascii="Courier New" w:hAnsi="Courier New"/>
        </w:rPr>
      </w:pPr>
      <w:r>
        <w:rPr>
          <w:rFonts w:ascii="Courier New" w:hAnsi="Courier New"/>
        </w:rPr>
      </w:r>
    </w:p>
    <w:p>
      <w:pPr>
        <w:pStyle w:val="TextBody"/>
        <w:ind w:left="824" w:hanging="0"/>
        <w:rPr>
          <w:rFonts w:ascii="Courier New" w:hAnsi="Courier New"/>
        </w:rPr>
      </w:pPr>
      <w:r>
        <w:rPr>
          <w:rFonts w:ascii="Courier New" w:hAnsi="Courier New"/>
        </w:rPr>
        <w:t xml:space="preserve">    </w:t>
      </w:r>
      <w:r>
        <w:rPr>
          <w:rFonts w:ascii="Courier New" w:hAnsi="Courier New"/>
        </w:rPr>
        <w:t>&lt;TextView</w:t>
      </w:r>
    </w:p>
    <w:p>
      <w:pPr>
        <w:pStyle w:val="TextBody"/>
        <w:ind w:left="824" w:hanging="0"/>
        <w:rPr>
          <w:rFonts w:ascii="Courier New" w:hAnsi="Courier New"/>
        </w:rPr>
      </w:pPr>
      <w:r>
        <w:rPr>
          <w:rFonts w:ascii="Courier New" w:hAnsi="Courier New"/>
        </w:rPr>
        <w:t xml:space="preserve">        </w:t>
      </w:r>
      <w:r>
        <w:rPr>
          <w:rFonts w:ascii="Courier New" w:hAnsi="Courier New"/>
        </w:rPr>
        <w:t>android:layout_width="match_parent"</w:t>
      </w:r>
    </w:p>
    <w:p>
      <w:pPr>
        <w:pStyle w:val="TextBody"/>
        <w:ind w:left="824" w:hanging="0"/>
        <w:rPr>
          <w:rFonts w:ascii="Courier New" w:hAnsi="Courier New"/>
        </w:rPr>
      </w:pPr>
      <w:r>
        <w:rPr>
          <w:rFonts w:ascii="Courier New" w:hAnsi="Courier New"/>
        </w:rPr>
        <w:t xml:space="preserve">        </w:t>
      </w:r>
      <w:r>
        <w:rPr>
          <w:rFonts w:ascii="Courier New" w:hAnsi="Courier New"/>
        </w:rPr>
        <w:t>android:id="@+id/color_creator_description"</w:t>
      </w:r>
    </w:p>
    <w:p>
      <w:pPr>
        <w:pStyle w:val="TextBody"/>
        <w:ind w:left="824" w:hanging="0"/>
        <w:rPr>
          <w:rFonts w:ascii="Courier New" w:hAnsi="Courier New"/>
        </w:rPr>
      </w:pPr>
      <w:r>
        <w:rPr>
          <w:rFonts w:ascii="Courier New" w:hAnsi="Courier New"/>
        </w:rPr>
        <w:t xml:space="preserve">        </w:t>
      </w:r>
      <w:r>
        <w:rPr>
          <w:rFonts w:ascii="Courier New" w:hAnsi="Courier New"/>
        </w:rPr>
        <w:t>android:layout_height="wrap_content"</w:t>
      </w:r>
    </w:p>
    <w:p>
      <w:pPr>
        <w:pStyle w:val="TextBody"/>
        <w:ind w:left="824" w:hanging="0"/>
        <w:rPr>
          <w:rFonts w:ascii="Courier New" w:hAnsi="Courier New"/>
        </w:rPr>
      </w:pPr>
      <w:r>
        <w:rPr>
          <w:rFonts w:ascii="Courier New" w:hAnsi="Courier New"/>
        </w:rPr>
        <w:t xml:space="preserve">        </w:t>
      </w:r>
      <w:r>
        <w:rPr>
          <w:rFonts w:ascii="Courier New" w:hAnsi="Courier New"/>
        </w:rPr>
        <w:t>style="@style/color_creator_description"</w:t>
      </w:r>
    </w:p>
    <w:p>
      <w:pPr>
        <w:pStyle w:val="TextBody"/>
        <w:ind w:left="824" w:hanging="0"/>
        <w:rPr>
          <w:rFonts w:ascii="Courier New" w:hAnsi="Courier New"/>
        </w:rPr>
      </w:pPr>
      <w:r>
        <w:rPr>
          <w:rFonts w:ascii="Courier New" w:hAnsi="Courier New"/>
        </w:rPr>
        <w:t xml:space="preserve">        </w:t>
      </w:r>
      <w:r>
        <w:rPr>
          <w:rFonts w:ascii="Courier New" w:hAnsi="Courier New"/>
        </w:rPr>
        <w:t>android:text="@string/color_creator_description"</w:t>
      </w:r>
    </w:p>
    <w:p>
      <w:pPr>
        <w:pStyle w:val="TextBody"/>
        <w:ind w:left="824" w:hanging="0"/>
        <w:rPr>
          <w:rFonts w:ascii="Courier New" w:hAnsi="Courier New"/>
        </w:rPr>
      </w:pPr>
      <w:r>
        <w:rPr>
          <w:rFonts w:ascii="Courier New" w:hAnsi="Courier New"/>
        </w:rPr>
        <w:t xml:space="preserve">        </w:t>
      </w:r>
      <w:r>
        <w:rPr>
          <w:rFonts w:ascii="Courier New" w:hAnsi="Courier New"/>
        </w:rPr>
        <w:t>app:layout_constraintTop_toBottomOf="@id/color_creator_title"</w:t>
      </w:r>
    </w:p>
    <w:p>
      <w:pPr>
        <w:pStyle w:val="TextBody"/>
        <w:ind w:left="824" w:hanging="0"/>
        <w:rPr>
          <w:rFonts w:ascii="Courier New" w:hAnsi="Courier New"/>
        </w:rPr>
      </w:pPr>
      <w:r>
        <w:rPr>
          <w:rFonts w:ascii="Courier New" w:hAnsi="Courier New"/>
        </w:rPr>
        <w:t xml:space="preserve">        </w:t>
      </w:r>
      <w:r>
        <w:rPr>
          <w:rFonts w:ascii="Courier New" w:hAnsi="Courier New"/>
        </w:rPr>
        <w:t>app:layout_constraintStart_toStartOf="parent"/&gt;</w:t>
      </w:r>
    </w:p>
    <w:p>
      <w:pPr>
        <w:pStyle w:val="TextBody"/>
        <w:ind w:left="824" w:hanging="0"/>
        <w:rPr>
          <w:rFonts w:ascii="Courier New" w:hAnsi="Courier New"/>
        </w:rPr>
      </w:pPr>
      <w:r>
        <w:rPr>
          <w:rFonts w:ascii="Courier New" w:hAnsi="Courier New"/>
        </w:rPr>
      </w:r>
    </w:p>
    <w:p>
      <w:pPr>
        <w:pStyle w:val="TextBody"/>
        <w:ind w:left="824" w:hanging="0"/>
        <w:rPr>
          <w:rFonts w:ascii="Courier New" w:hAnsi="Courier New"/>
        </w:rPr>
      </w:pPr>
      <w:r>
        <w:rPr>
          <w:rFonts w:ascii="Courier New" w:hAnsi="Courier New"/>
        </w:rPr>
        <w:t>&lt;/androidx.constraintlayout.widget.ConstraintLayout&gt;</w:t>
      </w:r>
    </w:p>
    <w:p>
      <w:pPr>
        <w:pStyle w:val="TextBody"/>
        <w:ind w:left="824" w:hanging="0"/>
        <w:rPr>
          <w:rFonts w:ascii="Courier New" w:hAnsi="Courier New"/>
        </w:rPr>
      </w:pPr>
      <w:r>
        <w:rPr>
          <w:rFonts w:ascii="Courier New" w:hAnsi="Courier New"/>
        </w:rPr>
      </w:r>
    </w:p>
    <w:p>
      <w:pPr>
        <w:pStyle w:val="TextBody"/>
        <w:spacing w:lineRule="auto" w:line="247" w:before="35" w:after="0"/>
        <w:ind w:left="1274" w:hanging="0"/>
        <w:rPr/>
      </w:pPr>
      <w:r>
        <w:rPr/>
        <w:t>You</w:t>
      </w:r>
      <w:r>
        <w:rPr>
          <w:spacing w:val="-3"/>
        </w:rPr>
        <w:t xml:space="preserve"> </w:t>
      </w:r>
      <w:r>
        <w:rPr/>
        <w:t>will</w:t>
      </w:r>
      <w:r>
        <w:rPr>
          <w:spacing w:val="-3"/>
        </w:rPr>
        <w:t xml:space="preserve"> </w:t>
      </w:r>
      <w:r>
        <w:rPr/>
        <w:t>notice</w:t>
      </w:r>
      <w:r>
        <w:rPr>
          <w:spacing w:val="-3"/>
        </w:rPr>
        <w:t xml:space="preserve"> </w:t>
      </w:r>
      <w:r>
        <w:rPr/>
        <w:t>that</w:t>
      </w:r>
      <w:r>
        <w:rPr>
          <w:spacing w:val="-3"/>
        </w:rPr>
        <w:t xml:space="preserve"> </w:t>
      </w:r>
      <w:r>
        <w:rPr/>
        <w:t>styles,</w:t>
      </w:r>
      <w:r>
        <w:rPr>
          <w:spacing w:val="-3"/>
        </w:rPr>
        <w:t xml:space="preserve"> </w:t>
      </w:r>
      <w:r>
        <w:rPr/>
        <w:t>dimensions,</w:t>
      </w:r>
      <w:r>
        <w:rPr>
          <w:spacing w:val="-3"/>
        </w:rPr>
        <w:t xml:space="preserve"> </w:t>
      </w:r>
      <w:r>
        <w:rPr/>
        <w:t>and</w:t>
      </w:r>
      <w:r>
        <w:rPr>
          <w:spacing w:val="-4"/>
        </w:rPr>
        <w:t xml:space="preserve"> </w:t>
      </w:r>
      <w:r>
        <w:rPr/>
        <w:t>text</w:t>
      </w:r>
      <w:r>
        <w:rPr>
          <w:spacing w:val="-3"/>
        </w:rPr>
        <w:t xml:space="preserve"> </w:t>
      </w:r>
      <w:r>
        <w:rPr/>
        <w:t>have</w:t>
      </w:r>
      <w:r>
        <w:rPr>
          <w:spacing w:val="-3"/>
        </w:rPr>
        <w:t xml:space="preserve"> </w:t>
      </w:r>
      <w:r>
        <w:rPr/>
        <w:t>been</w:t>
      </w:r>
      <w:r>
        <w:rPr>
          <w:spacing w:val="-3"/>
        </w:rPr>
        <w:t xml:space="preserve"> </w:t>
      </w:r>
      <w:r>
        <w:rPr/>
        <w:t>added</w:t>
      </w:r>
      <w:r>
        <w:rPr>
          <w:spacing w:val="-4"/>
        </w:rPr>
        <w:t xml:space="preserve"> </w:t>
      </w:r>
      <w:r>
        <w:rPr/>
        <w:t>using</w:t>
      </w:r>
      <w:r>
        <w:rPr>
          <w:spacing w:val="-3"/>
        </w:rPr>
        <w:t xml:space="preserve"> </w:t>
      </w:r>
      <w:r>
        <w:rPr/>
        <w:t>the preceding resources:</w:t>
      </w:r>
    </w:p>
    <w:p>
      <w:pPr>
        <w:pStyle w:val="TextBody"/>
        <w:spacing w:before="7" w:after="0"/>
        <w:rPr/>
      </w:pPr>
      <w:r>
        <w:rPr/>
      </w:r>
    </w:p>
    <w:p>
      <w:pPr>
        <w:pStyle w:val="Normal"/>
        <w:spacing w:before="205" w:after="0"/>
        <w:ind w:left="2890" w:hanging="0"/>
        <w:rPr>
          <w:rFonts w:ascii="Open Sans SemiBold" w:hAnsi="Open Sans SemiBold"/>
          <w:b/>
          <w:b/>
          <w:sz w:val="18"/>
        </w:rPr>
      </w:pPr>
      <w:r>
        <w:rPr>
          <w:rFonts w:ascii="Open Sans SemiBold" w:hAnsi="Open Sans SemiBold"/>
          <w:b/>
          <w:sz w:val="18"/>
        </w:rPr>
      </w:r>
    </w:p>
    <w:p>
      <w:pPr>
        <w:pStyle w:val="Normal"/>
        <w:spacing w:before="205" w:after="0"/>
        <w:ind w:left="2890" w:hanging="0"/>
        <w:rPr>
          <w:rFonts w:ascii="Open Sans SemiBold" w:hAnsi="Open Sans SemiBold"/>
          <w:b/>
          <w:b/>
          <w:sz w:val="18"/>
        </w:rPr>
      </w:pPr>
      <w:r>
        <w:rPr>
          <w:rFonts w:ascii="Open Sans SemiBold" w:hAnsi="Open Sans SemiBold"/>
          <w:b/>
          <w:sz w:val="18"/>
        </w:rPr>
      </w:r>
    </w:p>
    <w:p>
      <w:pPr>
        <w:pStyle w:val="Normal"/>
        <w:spacing w:before="205" w:after="0"/>
        <w:ind w:left="2890" w:hanging="0"/>
        <w:rPr>
          <w:rFonts w:ascii="Open Sans SemiBold" w:hAnsi="Open Sans SemiBold"/>
          <w:b/>
          <w:b/>
          <w:sz w:val="18"/>
        </w:rPr>
      </w:pPr>
      <w:r>
        <w:rPr>
          <w:rFonts w:ascii="Open Sans SemiBold" w:hAnsi="Open Sans SemiBold"/>
          <w:b/>
          <w:sz w:val="18"/>
        </w:rPr>
      </w:r>
    </w:p>
    <w:p>
      <w:pPr>
        <w:pStyle w:val="Normal"/>
        <w:spacing w:before="205" w:after="0"/>
        <w:ind w:left="2890" w:hanging="0"/>
        <w:rPr>
          <w:rFonts w:ascii="Open Sans SemiBold" w:hAnsi="Open Sans SemiBold"/>
          <w:b/>
          <w:b/>
          <w:sz w:val="18"/>
        </w:rPr>
      </w:pPr>
      <w:r>
        <w:rPr>
          <w:rFonts w:ascii="Open Sans SemiBold" w:hAnsi="Open Sans SemiBold"/>
          <w:b/>
          <w:sz w:val="18"/>
        </w:rPr>
      </w:r>
    </w:p>
    <w:p>
      <w:pPr>
        <w:pStyle w:val="Normal"/>
        <w:spacing w:before="205" w:after="0"/>
        <w:ind w:left="2890" w:hanging="0"/>
        <w:rPr>
          <w:rFonts w:ascii="Open Sans SemiBold" w:hAnsi="Open Sans SemiBold"/>
          <w:b/>
          <w:b/>
          <w:sz w:val="18"/>
        </w:rPr>
      </w:pPr>
      <w:r>
        <w:rPr>
          <w:rFonts w:ascii="Open Sans SemiBold" w:hAnsi="Open Sans SemiBold"/>
          <w:b/>
          <w:sz w:val="18"/>
        </w:rPr>
        <w:drawing>
          <wp:anchor behindDoc="0" distT="0" distB="0" distL="114300" distR="114300" simplePos="0" locked="0" layoutInCell="0" allowOverlap="1" relativeHeight="1939">
            <wp:simplePos x="0" y="0"/>
            <wp:positionH relativeFrom="margin">
              <wp:posOffset>1532255</wp:posOffset>
            </wp:positionH>
            <wp:positionV relativeFrom="margin">
              <wp:posOffset>924560</wp:posOffset>
            </wp:positionV>
            <wp:extent cx="2202180" cy="4899660"/>
            <wp:effectExtent l="0" t="0" r="0" b="0"/>
            <wp:wrapSquare wrapText="bothSides"/>
            <wp:docPr id="16" name="Picture 1597"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97" descr="Background pattern&#10;&#10;Description automatically generated with low confidence"/>
                    <pic:cNvPicPr>
                      <a:picLocks noChangeAspect="1" noChangeArrowheads="1"/>
                    </pic:cNvPicPr>
                  </pic:nvPicPr>
                  <pic:blipFill>
                    <a:blip r:embed="rId6"/>
                    <a:stretch>
                      <a:fillRect/>
                    </a:stretch>
                  </pic:blipFill>
                  <pic:spPr bwMode="auto">
                    <a:xfrm>
                      <a:off x="0" y="0"/>
                      <a:ext cx="2202180" cy="4899660"/>
                    </a:xfrm>
                    <a:prstGeom prst="rect">
                      <a:avLst/>
                    </a:prstGeom>
                    <a:ln w="3175">
                      <a:solidFill>
                        <a:srgbClr val="808080"/>
                      </a:solidFill>
                    </a:ln>
                  </pic:spPr>
                </pic:pic>
              </a:graphicData>
            </a:graphic>
          </wp:anchor>
        </w:drawing>
      </w:r>
    </w:p>
    <w:p>
      <w:pPr>
        <w:pStyle w:val="Normal"/>
        <w:spacing w:before="205" w:after="0"/>
        <w:ind w:left="2890" w:hanging="0"/>
        <w:rPr>
          <w:rFonts w:ascii="Open Sans SemiBold" w:hAnsi="Open Sans SemiBold"/>
          <w:b/>
          <w:b/>
          <w:sz w:val="18"/>
        </w:rPr>
      </w:pPr>
      <w:r>
        <w:rPr>
          <w:rFonts w:ascii="Open Sans SemiBold" w:hAnsi="Open Sans SemiBold"/>
          <w:b/>
          <w:sz w:val="18"/>
        </w:rPr>
      </w:r>
    </w:p>
    <w:p>
      <w:pPr>
        <w:pStyle w:val="Normal"/>
        <w:spacing w:before="205" w:after="0"/>
        <w:ind w:left="2890" w:hanging="0"/>
        <w:rPr>
          <w:rFonts w:ascii="Open Sans SemiBold" w:hAnsi="Open Sans SemiBold"/>
          <w:b/>
          <w:b/>
          <w:sz w:val="18"/>
        </w:rPr>
      </w:pPr>
      <w:r>
        <w:rPr>
          <w:rFonts w:ascii="Open Sans SemiBold" w:hAnsi="Open Sans SemiBold"/>
          <w:b/>
          <w:sz w:val="18"/>
        </w:rPr>
      </w:r>
    </w:p>
    <w:p>
      <w:pPr>
        <w:pStyle w:val="Normal"/>
        <w:spacing w:before="205" w:after="0"/>
        <w:ind w:left="2890" w:hanging="0"/>
        <w:rPr>
          <w:rFonts w:ascii="Open Sans SemiBold" w:hAnsi="Open Sans SemiBold"/>
          <w:b/>
          <w:b/>
          <w:sz w:val="18"/>
        </w:rPr>
      </w:pPr>
      <w:r>
        <w:rPr>
          <w:rFonts w:ascii="Open Sans SemiBold" w:hAnsi="Open Sans SemiBold"/>
          <w:b/>
          <w:sz w:val="18"/>
        </w:rPr>
      </w:r>
    </w:p>
    <w:p>
      <w:pPr>
        <w:pStyle w:val="Normal"/>
        <w:spacing w:before="205" w:after="0"/>
        <w:ind w:left="2890" w:hanging="0"/>
        <w:rPr>
          <w:rFonts w:ascii="Open Sans SemiBold" w:hAnsi="Open Sans SemiBold"/>
          <w:b/>
          <w:b/>
          <w:sz w:val="18"/>
        </w:rPr>
      </w:pPr>
      <w:r>
        <w:rPr>
          <w:rFonts w:ascii="Open Sans SemiBold" w:hAnsi="Open Sans SemiBold"/>
          <w:b/>
          <w:sz w:val="18"/>
        </w:rPr>
      </w:r>
    </w:p>
    <w:p>
      <w:pPr>
        <w:pStyle w:val="Normal"/>
        <w:spacing w:before="205" w:after="0"/>
        <w:ind w:left="2890" w:hanging="0"/>
        <w:rPr>
          <w:rFonts w:ascii="Open Sans SemiBold" w:hAnsi="Open Sans SemiBold"/>
          <w:b/>
          <w:b/>
          <w:sz w:val="18"/>
        </w:rPr>
      </w:pPr>
      <w:r>
        <w:rPr>
          <w:rFonts w:ascii="Open Sans SemiBold" w:hAnsi="Open Sans SemiBold"/>
          <w:b/>
          <w:sz w:val="18"/>
        </w:rPr>
      </w:r>
    </w:p>
    <w:p>
      <w:pPr>
        <w:pStyle w:val="Normal"/>
        <w:spacing w:before="205" w:after="0"/>
        <w:ind w:left="2890" w:hanging="0"/>
        <w:rPr>
          <w:rFonts w:ascii="Open Sans SemiBold" w:hAnsi="Open Sans SemiBold"/>
          <w:b/>
          <w:b/>
          <w:sz w:val="18"/>
        </w:rPr>
      </w:pPr>
      <w:r>
        <w:rPr>
          <w:rFonts w:ascii="Open Sans SemiBold" w:hAnsi="Open Sans SemiBold"/>
          <w:b/>
          <w:sz w:val="18"/>
        </w:rPr>
      </w:r>
    </w:p>
    <w:p>
      <w:pPr>
        <w:pStyle w:val="Normal"/>
        <w:spacing w:before="205" w:after="0"/>
        <w:ind w:left="2890" w:hanging="0"/>
        <w:rPr>
          <w:rFonts w:ascii="Open Sans SemiBold" w:hAnsi="Open Sans SemiBold"/>
          <w:b/>
          <w:b/>
          <w:sz w:val="18"/>
        </w:rPr>
      </w:pPr>
      <w:r>
        <w:rPr>
          <w:rFonts w:ascii="Open Sans SemiBold" w:hAnsi="Open Sans SemiBold"/>
          <w:b/>
          <w:sz w:val="18"/>
        </w:rPr>
      </w:r>
    </w:p>
    <w:p>
      <w:pPr>
        <w:pStyle w:val="Normal"/>
        <w:spacing w:before="205" w:after="0"/>
        <w:ind w:left="2890" w:hanging="0"/>
        <w:rPr>
          <w:rFonts w:ascii="Open Sans SemiBold" w:hAnsi="Open Sans SemiBold"/>
          <w:b/>
          <w:b/>
          <w:sz w:val="18"/>
        </w:rPr>
      </w:pPr>
      <w:r>
        <w:rPr>
          <w:rFonts w:ascii="Open Sans SemiBold" w:hAnsi="Open Sans SemiBold"/>
          <w:b/>
          <w:sz w:val="18"/>
        </w:rPr>
      </w:r>
    </w:p>
    <w:p>
      <w:pPr>
        <w:pStyle w:val="Normal"/>
        <w:spacing w:before="205" w:after="0"/>
        <w:ind w:left="2890" w:hanging="0"/>
        <w:rPr>
          <w:rFonts w:ascii="Open Sans SemiBold" w:hAnsi="Open Sans SemiBold"/>
          <w:b/>
          <w:b/>
          <w:sz w:val="18"/>
        </w:rPr>
      </w:pPr>
      <w:r>
        <w:rPr>
          <w:rFonts w:ascii="Open Sans SemiBold" w:hAnsi="Open Sans SemiBold"/>
          <w:b/>
          <w:sz w:val="18"/>
        </w:rPr>
      </w:r>
    </w:p>
    <w:p>
      <w:pPr>
        <w:pStyle w:val="Normal"/>
        <w:spacing w:before="205" w:after="0"/>
        <w:ind w:left="2890" w:hanging="0"/>
        <w:rPr>
          <w:rFonts w:ascii="Open Sans SemiBold" w:hAnsi="Open Sans SemiBold"/>
          <w:b/>
          <w:b/>
          <w:sz w:val="18"/>
        </w:rPr>
      </w:pPr>
      <w:r>
        <w:rPr>
          <w:rFonts w:ascii="Open Sans SemiBold" w:hAnsi="Open Sans SemiBold"/>
          <w:b/>
          <w:sz w:val="18"/>
        </w:rPr>
      </w:r>
    </w:p>
    <w:p>
      <w:pPr>
        <w:pStyle w:val="Normal"/>
        <w:spacing w:before="205" w:after="0"/>
        <w:ind w:left="2890" w:hanging="0"/>
        <w:rPr>
          <w:rFonts w:ascii="Open Sans SemiBold" w:hAnsi="Open Sans SemiBold"/>
          <w:b/>
          <w:b/>
          <w:sz w:val="18"/>
        </w:rPr>
      </w:pPr>
      <w:r>
        <w:rPr>
          <w:rFonts w:ascii="Open Sans SemiBold" w:hAnsi="Open Sans SemiBold"/>
          <w:b/>
          <w:sz w:val="18"/>
        </w:rPr>
      </w:r>
    </w:p>
    <w:p>
      <w:pPr>
        <w:pStyle w:val="Normal"/>
        <w:spacing w:before="205" w:after="0"/>
        <w:ind w:left="2890" w:hanging="0"/>
        <w:rPr>
          <w:rFonts w:ascii="Open Sans SemiBold" w:hAnsi="Open Sans SemiBold"/>
          <w:b/>
          <w:b/>
          <w:sz w:val="18"/>
        </w:rPr>
      </w:pPr>
      <w:r>
        <w:rPr>
          <w:rFonts w:ascii="Open Sans SemiBold" w:hAnsi="Open Sans SemiBold"/>
          <w:b/>
          <w:sz w:val="18"/>
        </w:rPr>
      </w:r>
    </w:p>
    <w:p>
      <w:pPr>
        <w:pStyle w:val="Normal"/>
        <w:spacing w:before="205" w:after="0"/>
        <w:ind w:left="2890" w:hanging="0"/>
        <w:rPr>
          <w:rFonts w:ascii="Open Sans SemiBold" w:hAnsi="Open Sans SemiBold"/>
          <w:b/>
          <w:b/>
          <w:sz w:val="18"/>
        </w:rPr>
      </w:pPr>
      <w:r>
        <w:rPr>
          <w:rFonts w:ascii="Open Sans SemiBold" w:hAnsi="Open Sans SemiBold"/>
          <w:b/>
          <w:sz w:val="18"/>
        </w:rPr>
      </w:r>
    </w:p>
    <w:p>
      <w:pPr>
        <w:pStyle w:val="Normal"/>
        <w:spacing w:before="205" w:after="0"/>
        <w:ind w:left="2890" w:hanging="0"/>
        <w:rPr>
          <w:rFonts w:ascii="Open Sans SemiBold" w:hAnsi="Open Sans SemiBold"/>
          <w:b/>
          <w:b/>
          <w:sz w:val="18"/>
        </w:rPr>
      </w:pPr>
      <w:r>
        <w:rPr>
          <w:rFonts w:ascii="Open Sans SemiBold" w:hAnsi="Open Sans SemiBold"/>
          <w:b/>
          <w:sz w:val="18"/>
        </w:rPr>
      </w:r>
    </w:p>
    <w:p>
      <w:pPr>
        <w:pStyle w:val="Normal"/>
        <w:spacing w:before="205" w:after="0"/>
        <w:ind w:left="2890" w:hanging="0"/>
        <w:rPr>
          <w:rFonts w:ascii="Open Sans SemiBold" w:hAnsi="Open Sans SemiBold"/>
          <w:b/>
          <w:b/>
          <w:sz w:val="18"/>
        </w:rPr>
      </w:pPr>
      <w:r>
        <w:rPr>
          <w:rFonts w:ascii="Open Sans SemiBold" w:hAnsi="Open Sans SemiBold"/>
          <w:b/>
          <w:sz w:val="18"/>
        </w:rPr>
      </w:r>
    </w:p>
    <w:p>
      <w:pPr>
        <w:pStyle w:val="Normal"/>
        <w:spacing w:before="205" w:after="0"/>
        <w:ind w:left="2890" w:hanging="0"/>
        <w:rPr>
          <w:rFonts w:ascii="Open Sans SemiBold" w:hAnsi="Open Sans SemiBold"/>
          <w:b/>
          <w:b/>
          <w:sz w:val="18"/>
        </w:rPr>
      </w:pPr>
      <w:r>
        <w:rPr>
          <w:rFonts w:ascii="Open Sans SemiBold" w:hAnsi="Open Sans SemiBold"/>
          <w:b/>
          <w:sz w:val="18"/>
        </w:rPr>
      </w:r>
    </w:p>
    <w:p>
      <w:pPr>
        <w:pStyle w:val="Normal"/>
        <w:spacing w:before="205" w:after="0"/>
        <w:ind w:left="2890" w:hanging="0"/>
        <w:rPr>
          <w:rFonts w:ascii="Open Sans SemiBold" w:hAnsi="Open Sans SemiBold"/>
          <w:b/>
          <w:b/>
          <w:sz w:val="18"/>
        </w:rPr>
      </w:pPr>
      <w:r>
        <w:rPr>
          <w:rFonts w:ascii="Open Sans SemiBold" w:hAnsi="Open Sans SemiBold"/>
          <w:b/>
          <w:sz w:val="18"/>
        </w:rPr>
      </w:r>
    </w:p>
    <w:p>
      <w:pPr>
        <w:pStyle w:val="Normal"/>
        <w:spacing w:before="205" w:after="0"/>
        <w:ind w:left="2890" w:hanging="0"/>
        <w:rPr>
          <w:rFonts w:ascii="Open Sans SemiBold" w:hAnsi="Open Sans SemiBold"/>
          <w:b/>
          <w:b/>
          <w:sz w:val="18"/>
          <w:ins w:id="1" w:author="Alex Forrester" w:date="2023-01-15T09:59:00Z"/>
        </w:rPr>
      </w:pPr>
      <w:ins w:id="0" w:author="Alex Forrester" w:date="2023-01-15T09:59:00Z">
        <w:r>
          <w:rPr>
            <w:rFonts w:ascii="Open Sans SemiBold" w:hAnsi="Open Sans SemiBold"/>
            <w:b/>
            <w:sz w:val="18"/>
          </w:rPr>
        </w:r>
      </w:ins>
    </w:p>
    <w:p>
      <w:pPr>
        <w:pStyle w:val="Normal"/>
        <w:spacing w:before="205" w:after="0"/>
        <w:ind w:left="2890" w:hanging="0"/>
        <w:rPr>
          <w:rFonts w:ascii="Open Sans SemiBold" w:hAnsi="Open Sans SemiBold"/>
          <w:b/>
          <w:b/>
          <w:sz w:val="18"/>
          <w:ins w:id="3" w:author="Alex Forrester" w:date="2023-01-15T09:59:00Z"/>
        </w:rPr>
      </w:pPr>
      <w:ins w:id="2" w:author="Alex Forrester" w:date="2023-01-15T09:59:00Z">
        <w:r>
          <w:rPr>
            <w:rFonts w:ascii="Open Sans SemiBold" w:hAnsi="Open Sans SemiBold"/>
            <w:b/>
            <w:sz w:val="18"/>
          </w:rPr>
        </w:r>
      </w:ins>
    </w:p>
    <w:p>
      <w:pPr>
        <w:pStyle w:val="Normal"/>
        <w:spacing w:before="205" w:after="0"/>
        <w:ind w:left="2890" w:hanging="0"/>
        <w:rPr>
          <w:rFonts w:ascii="Open Sans SemiBold" w:hAnsi="Open Sans SemiBold"/>
          <w:b/>
          <w:b/>
          <w:sz w:val="18"/>
          <w:ins w:id="5" w:author="Alex Forrester" w:date="2023-01-15T09:59:00Z"/>
        </w:rPr>
      </w:pPr>
      <w:ins w:id="4" w:author="Alex Forrester" w:date="2023-01-15T09:59:00Z">
        <w:r>
          <w:rPr>
            <w:rFonts w:ascii="Open Sans SemiBold" w:hAnsi="Open Sans SemiBold"/>
            <w:b/>
            <w:sz w:val="18"/>
          </w:rPr>
        </w:r>
      </w:ins>
    </w:p>
    <w:p>
      <w:pPr>
        <w:sectPr>
          <w:headerReference w:type="even" r:id="rId7"/>
          <w:headerReference w:type="default" r:id="rId8"/>
          <w:type w:val="nextPage"/>
          <w:pgSz w:w="10800" w:h="13320"/>
          <w:pgMar w:left="940" w:right="920" w:gutter="0" w:header="695" w:top="1120" w:footer="0" w:bottom="280"/>
          <w:pgNumType w:fmt="decimal"/>
          <w:formProt w:val="false"/>
          <w:textDirection w:val="lrTb"/>
          <w:docGrid w:type="default" w:linePitch="100" w:charSpace="4096"/>
        </w:sectPr>
        <w:pStyle w:val="Normal"/>
        <w:spacing w:before="205" w:after="0"/>
        <w:ind w:left="2890" w:hanging="0"/>
        <w:rPr>
          <w:rFonts w:ascii="Open Sans SemiBold" w:hAnsi="Open Sans SemiBold"/>
          <w:b/>
          <w:b/>
          <w:sz w:val="18"/>
        </w:rPr>
      </w:pPr>
      <w:r>
        <w:rPr>
          <w:rFonts w:ascii="Open Sans SemiBold" w:hAnsi="Open Sans SemiBold"/>
          <w:b/>
          <w:sz w:val="18"/>
        </w:rPr>
        <w:t>Figure</w:t>
      </w:r>
      <w:r>
        <w:rPr>
          <w:rFonts w:ascii="Open Sans SemiBold" w:hAnsi="Open Sans SemiBold"/>
          <w:b/>
          <w:spacing w:val="-5"/>
          <w:sz w:val="18"/>
        </w:rPr>
        <w:t xml:space="preserve"> </w:t>
      </w:r>
      <w:r>
        <w:rPr>
          <w:rFonts w:ascii="Open Sans SemiBold" w:hAnsi="Open Sans SemiBold"/>
          <w:b/>
          <w:sz w:val="18"/>
        </w:rPr>
        <w:t>1.26:</w:t>
      </w:r>
      <w:r>
        <w:rPr>
          <w:rFonts w:ascii="Open Sans SemiBold" w:hAnsi="Open Sans SemiBold"/>
          <w:b/>
          <w:spacing w:val="-2"/>
          <w:sz w:val="18"/>
        </w:rPr>
        <w:t xml:space="preserve"> </w:t>
      </w:r>
      <w:r>
        <w:rPr>
          <w:rFonts w:ascii="Open Sans SemiBold" w:hAnsi="Open Sans SemiBold"/>
          <w:b/>
          <w:sz w:val="18"/>
        </w:rPr>
        <w:t>Layout</w:t>
      </w:r>
      <w:r>
        <w:rPr>
          <w:rFonts w:ascii="Open Sans SemiBold" w:hAnsi="Open Sans SemiBold"/>
          <w:b/>
          <w:spacing w:val="-2"/>
          <w:sz w:val="18"/>
        </w:rPr>
        <w:t xml:space="preserve"> </w:t>
      </w:r>
      <w:r>
        <w:rPr>
          <w:rFonts w:ascii="Open Sans SemiBold" w:hAnsi="Open Sans SemiBold"/>
          <w:b/>
          <w:sz w:val="18"/>
        </w:rPr>
        <w:t>with</w:t>
      </w:r>
      <w:r>
        <w:rPr>
          <w:rFonts w:ascii="Open Sans SemiBold" w:hAnsi="Open Sans SemiBold"/>
          <w:b/>
          <w:spacing w:val="-2"/>
          <w:sz w:val="18"/>
        </w:rPr>
        <w:t xml:space="preserve"> </w:t>
      </w:r>
      <w:r>
        <w:rPr>
          <w:rFonts w:ascii="Open Sans SemiBold" w:hAnsi="Open Sans SemiBold"/>
          <w:b/>
          <w:sz w:val="18"/>
        </w:rPr>
        <w:t>title</w:t>
      </w:r>
      <w:r>
        <w:rPr>
          <w:rFonts w:ascii="Open Sans SemiBold" w:hAnsi="Open Sans SemiBold"/>
          <w:b/>
          <w:spacing w:val="-2"/>
          <w:sz w:val="18"/>
        </w:rPr>
        <w:t xml:space="preserve"> </w:t>
      </w:r>
      <w:r>
        <w:rPr>
          <w:rFonts w:ascii="Open Sans SemiBold" w:hAnsi="Open Sans SemiBold"/>
          <w:b/>
          <w:sz w:val="18"/>
        </w:rPr>
        <w:t>and</w:t>
      </w:r>
      <w:r>
        <w:rPr>
          <w:rFonts w:ascii="Open Sans SemiBold" w:hAnsi="Open Sans SemiBold"/>
          <w:b/>
          <w:spacing w:val="-1"/>
          <w:sz w:val="18"/>
        </w:rPr>
        <w:t xml:space="preserve"> </w:t>
      </w:r>
      <w:r>
        <w:rPr>
          <w:rFonts w:ascii="Open Sans SemiBold" w:hAnsi="Open Sans SemiBold"/>
          <w:b/>
          <w:spacing w:val="-2"/>
          <w:sz w:val="18"/>
        </w:rPr>
        <w:t>description</w:t>
      </w:r>
    </w:p>
    <w:p>
      <w:pPr>
        <w:pStyle w:val="TextBody"/>
        <w:spacing w:before="12" w:after="0"/>
        <w:rPr>
          <w:rFonts w:ascii="Open Sans SemiBold" w:hAnsi="Open Sans SemiBold"/>
          <w:b/>
          <w:b/>
          <w:sz w:val="7"/>
        </w:rPr>
      </w:pPr>
      <w:r>
        <w:rPr>
          <w:rFonts w:ascii="Open Sans SemiBold" w:hAnsi="Open Sans SemiBold"/>
          <w:b/>
          <w:sz w:val="7"/>
        </w:rPr>
      </w:r>
    </w:p>
    <w:p>
      <w:pPr>
        <w:pStyle w:val="ListParagraph"/>
        <w:numPr>
          <w:ilvl w:val="0"/>
          <w:numId w:val="17"/>
        </w:numPr>
        <w:tabs>
          <w:tab w:val="clear" w:pos="720"/>
          <w:tab w:val="left" w:pos="554" w:leader="none"/>
        </w:tabs>
        <w:spacing w:lineRule="auto" w:line="240" w:before="101" w:after="0"/>
        <w:ind w:left="554" w:right="1248" w:hanging="360"/>
        <w:jc w:val="left"/>
        <w:rPr>
          <w:sz w:val="20"/>
        </w:rPr>
      </w:pPr>
      <w:r>
        <w:rPr>
          <w:sz w:val="20"/>
        </w:rPr>
        <w:t xml:space="preserve">The layout is taking shape now that you've added the description. Continue by adding three material </w:t>
      </w:r>
      <w:r>
        <w:rPr>
          <w:rFonts w:ascii="Courier New" w:hAnsi="Courier New"/>
          <w:b/>
        </w:rPr>
        <w:t>TextInputLayout</w:t>
      </w:r>
      <w:r>
        <w:rPr>
          <w:rFonts w:ascii="Courier New" w:hAnsi="Courier New"/>
          <w:b/>
          <w:spacing w:val="-63"/>
        </w:rPr>
        <w:t xml:space="preserve"> </w:t>
      </w:r>
      <w:r>
        <w:rPr>
          <w:sz w:val="20"/>
        </w:rPr>
        <w:t xml:space="preserve">fields wrapping three </w:t>
      </w:r>
      <w:r>
        <w:rPr>
          <w:rFonts w:ascii="Courier New" w:hAnsi="Courier New"/>
          <w:b/>
        </w:rPr>
        <w:t>TextInputEditText</w:t>
      </w:r>
      <w:r>
        <w:rPr>
          <w:rFonts w:ascii="Courier New" w:hAnsi="Courier New"/>
          <w:b/>
          <w:spacing w:val="-65"/>
        </w:rPr>
        <w:t xml:space="preserve"> </w:t>
      </w:r>
      <w:r>
        <w:rPr>
          <w:sz w:val="20"/>
        </w:rPr>
        <w:t xml:space="preserve">fields that appear under </w:t>
      </w:r>
      <w:r>
        <w:rPr>
          <w:rFonts w:ascii="Courier New" w:hAnsi="Courier New"/>
          <w:b/>
        </w:rPr>
        <w:t>Title</w:t>
      </w:r>
      <w:r>
        <w:rPr>
          <w:sz w:val="20"/>
        </w:rPr>
        <w:t>. These should be constrained</w:t>
      </w:r>
      <w:r>
        <w:rPr>
          <w:spacing w:val="-1"/>
          <w:sz w:val="20"/>
        </w:rPr>
        <w:t xml:space="preserve"> </w:t>
      </w:r>
      <w:r>
        <w:rPr>
          <w:sz w:val="20"/>
        </w:rPr>
        <w:t>so</w:t>
      </w:r>
      <w:r>
        <w:rPr>
          <w:spacing w:val="-1"/>
          <w:sz w:val="20"/>
        </w:rPr>
        <w:t xml:space="preserve"> </w:t>
      </w:r>
      <w:r>
        <w:rPr>
          <w:sz w:val="20"/>
        </w:rPr>
        <w:t>that</w:t>
      </w:r>
      <w:r>
        <w:rPr>
          <w:spacing w:val="-1"/>
          <w:sz w:val="20"/>
        </w:rPr>
        <w:t xml:space="preserve"> </w:t>
      </w:r>
      <w:r>
        <w:rPr>
          <w:sz w:val="20"/>
        </w:rPr>
        <w:t>each</w:t>
      </w:r>
      <w:r>
        <w:rPr>
          <w:spacing w:val="-1"/>
          <w:sz w:val="20"/>
        </w:rPr>
        <w:t xml:space="preserve"> </w:t>
      </w:r>
      <w:r>
        <w:rPr>
          <w:sz w:val="20"/>
        </w:rPr>
        <w:t>view</w:t>
      </w:r>
      <w:r>
        <w:rPr>
          <w:spacing w:val="-1"/>
          <w:sz w:val="20"/>
        </w:rPr>
        <w:t xml:space="preserve"> </w:t>
      </w:r>
      <w:r>
        <w:rPr>
          <w:sz w:val="20"/>
        </w:rPr>
        <w:t>is</w:t>
      </w:r>
      <w:r>
        <w:rPr>
          <w:spacing w:val="-1"/>
          <w:sz w:val="20"/>
        </w:rPr>
        <w:t xml:space="preserve"> </w:t>
      </w:r>
      <w:r>
        <w:rPr>
          <w:sz w:val="20"/>
        </w:rPr>
        <w:t>on</w:t>
      </w:r>
      <w:r>
        <w:rPr>
          <w:spacing w:val="-1"/>
          <w:sz w:val="20"/>
        </w:rPr>
        <w:t xml:space="preserve"> </w:t>
      </w:r>
      <w:r>
        <w:rPr>
          <w:sz w:val="20"/>
        </w:rPr>
        <w:t>top</w:t>
      </w:r>
      <w:r>
        <w:rPr>
          <w:spacing w:val="-1"/>
          <w:sz w:val="20"/>
        </w:rPr>
        <w:t xml:space="preserve"> </w:t>
      </w:r>
      <w:r>
        <w:rPr>
          <w:sz w:val="20"/>
        </w:rPr>
        <w:t>of</w:t>
      </w:r>
      <w:r>
        <w:rPr>
          <w:spacing w:val="-1"/>
          <w:sz w:val="20"/>
        </w:rPr>
        <w:t xml:space="preserve"> </w:t>
      </w:r>
      <w:r>
        <w:rPr>
          <w:sz w:val="20"/>
        </w:rPr>
        <w:t>the</w:t>
      </w:r>
      <w:r>
        <w:rPr>
          <w:spacing w:val="-1"/>
          <w:sz w:val="20"/>
        </w:rPr>
        <w:t xml:space="preserve"> </w:t>
      </w:r>
      <w:r>
        <w:rPr>
          <w:sz w:val="20"/>
        </w:rPr>
        <w:t>other</w:t>
      </w:r>
      <w:r>
        <w:rPr>
          <w:spacing w:val="-1"/>
          <w:sz w:val="20"/>
        </w:rPr>
        <w:t xml:space="preserve"> </w:t>
      </w:r>
      <w:r>
        <w:rPr>
          <w:sz w:val="20"/>
        </w:rPr>
        <w:t>(rather</w:t>
      </w:r>
      <w:r>
        <w:rPr>
          <w:spacing w:val="-1"/>
          <w:sz w:val="20"/>
        </w:rPr>
        <w:t xml:space="preserve"> </w:t>
      </w:r>
      <w:r>
        <w:rPr>
          <w:sz w:val="20"/>
        </w:rPr>
        <w:t>than</w:t>
      </w:r>
      <w:r>
        <w:rPr>
          <w:spacing w:val="-1"/>
          <w:sz w:val="20"/>
        </w:rPr>
        <w:t xml:space="preserve"> </w:t>
      </w:r>
      <w:r>
        <w:rPr>
          <w:sz w:val="20"/>
        </w:rPr>
        <w:t>to</w:t>
      </w:r>
      <w:r>
        <w:rPr>
          <w:spacing w:val="-1"/>
          <w:sz w:val="20"/>
        </w:rPr>
        <w:t xml:space="preserve"> </w:t>
      </w:r>
      <w:r>
        <w:rPr>
          <w:sz w:val="20"/>
        </w:rPr>
        <w:t>the</w:t>
      </w:r>
      <w:r>
        <w:rPr>
          <w:spacing w:val="-1"/>
          <w:sz w:val="20"/>
        </w:rPr>
        <w:t xml:space="preserve"> </w:t>
      </w:r>
      <w:r>
        <w:rPr>
          <w:sz w:val="20"/>
        </w:rPr>
        <w:t>side). Name</w:t>
      </w:r>
      <w:r>
        <w:rPr>
          <w:spacing w:val="-7"/>
          <w:sz w:val="20"/>
        </w:rPr>
        <w:t xml:space="preserve"> </w:t>
      </w:r>
      <w:r>
        <w:rPr>
          <w:sz w:val="20"/>
        </w:rPr>
        <w:t>the</w:t>
      </w:r>
      <w:r>
        <w:rPr>
          <w:spacing w:val="-5"/>
          <w:sz w:val="20"/>
        </w:rPr>
        <w:t xml:space="preserve"> </w:t>
      </w:r>
      <w:r>
        <w:rPr>
          <w:rFonts w:ascii="Courier New" w:hAnsi="Courier New"/>
          <w:b/>
        </w:rPr>
        <w:t>TextInputEditText</w:t>
      </w:r>
      <w:r>
        <w:rPr>
          <w:rFonts w:ascii="Courier New" w:hAnsi="Courier New"/>
          <w:b/>
          <w:spacing w:val="-80"/>
        </w:rPr>
        <w:t xml:space="preserve"> </w:t>
      </w:r>
      <w:r>
        <w:rPr>
          <w:sz w:val="20"/>
        </w:rPr>
        <w:t>fields</w:t>
      </w:r>
      <w:r>
        <w:rPr>
          <w:spacing w:val="-5"/>
          <w:sz w:val="20"/>
        </w:rPr>
        <w:t xml:space="preserve"> </w:t>
      </w:r>
      <w:r>
        <w:rPr>
          <w:rFonts w:ascii="Courier New" w:hAnsi="Courier New"/>
          <w:b/>
        </w:rPr>
        <w:t>Red</w:t>
      </w:r>
      <w:r>
        <w:rPr>
          <w:rFonts w:ascii="Courier New" w:hAnsi="Courier New"/>
          <w:b/>
          <w:spacing w:val="-10"/>
        </w:rPr>
        <w:t xml:space="preserve"> </w:t>
      </w:r>
      <w:r>
        <w:rPr>
          <w:rFonts w:ascii="Courier New" w:hAnsi="Courier New"/>
          <w:b/>
        </w:rPr>
        <w:t>Channel</w:t>
      </w:r>
      <w:r>
        <w:rPr>
          <w:sz w:val="20"/>
        </w:rPr>
        <w:t>,</w:t>
      </w:r>
      <w:r>
        <w:rPr>
          <w:spacing w:val="-4"/>
          <w:sz w:val="20"/>
        </w:rPr>
        <w:t xml:space="preserve"> </w:t>
      </w:r>
      <w:r>
        <w:rPr>
          <w:rFonts w:ascii="Courier New" w:hAnsi="Courier New"/>
          <w:b/>
        </w:rPr>
        <w:t>Green</w:t>
      </w:r>
      <w:r>
        <w:rPr>
          <w:rFonts w:ascii="Courier New" w:hAnsi="Courier New"/>
          <w:b/>
          <w:spacing w:val="-10"/>
        </w:rPr>
        <w:t xml:space="preserve"> </w:t>
      </w:r>
      <w:r>
        <w:rPr>
          <w:rFonts w:ascii="Courier New" w:hAnsi="Courier New"/>
          <w:b/>
        </w:rPr>
        <w:t>Channel</w:t>
      </w:r>
      <w:r>
        <w:rPr>
          <w:sz w:val="20"/>
        </w:rPr>
        <w:t>,</w:t>
      </w:r>
    </w:p>
    <w:p>
      <w:pPr>
        <w:pStyle w:val="TextBody"/>
        <w:spacing w:lineRule="auto" w:line="240" w:before="2" w:after="0"/>
        <w:ind w:left="554" w:right="872" w:hanging="0"/>
        <w:rPr/>
      </w:pPr>
      <w:r>
        <w:rPr/>
        <w:t xml:space="preserve">and </w:t>
      </w:r>
      <w:r>
        <w:rPr>
          <w:rFonts w:ascii="Courier New" w:hAnsi="Courier New"/>
          <w:b/>
          <w:sz w:val="22"/>
        </w:rPr>
        <w:t>Blue Channel</w:t>
      </w:r>
      <w:r>
        <w:rPr/>
        <w:t>, respectively and add some restriction to each field to only be able to enter two hexadecimal characters. These views are similar to what</w:t>
      </w:r>
      <w:r>
        <w:rPr>
          <w:spacing w:val="40"/>
        </w:rPr>
        <w:t xml:space="preserve"> </w:t>
      </w:r>
      <w:r>
        <w:rPr/>
        <w:t>you</w:t>
      </w:r>
      <w:r>
        <w:rPr>
          <w:spacing w:val="-3"/>
        </w:rPr>
        <w:t xml:space="preserve"> </w:t>
      </w:r>
      <w:r>
        <w:rPr/>
        <w:t>have</w:t>
      </w:r>
      <w:r>
        <w:rPr>
          <w:spacing w:val="-3"/>
        </w:rPr>
        <w:t xml:space="preserve"> </w:t>
      </w:r>
      <w:r>
        <w:rPr/>
        <w:t>worked</w:t>
      </w:r>
      <w:r>
        <w:rPr>
          <w:spacing w:val="-3"/>
        </w:rPr>
        <w:t xml:space="preserve"> </w:t>
      </w:r>
      <w:r>
        <w:rPr/>
        <w:t>with</w:t>
      </w:r>
      <w:r>
        <w:rPr>
          <w:spacing w:val="-3"/>
        </w:rPr>
        <w:t xml:space="preserve"> </w:t>
      </w:r>
      <w:r>
        <w:rPr/>
        <w:t>before</w:t>
      </w:r>
      <w:r>
        <w:rPr>
          <w:spacing w:val="-3"/>
        </w:rPr>
        <w:t xml:space="preserve"> </w:t>
      </w:r>
      <w:r>
        <w:rPr/>
        <w:t>in</w:t>
      </w:r>
      <w:r>
        <w:rPr>
          <w:spacing w:val="-3"/>
        </w:rPr>
        <w:t xml:space="preserve"> </w:t>
      </w:r>
      <w:r>
        <w:rPr/>
        <w:t>the</w:t>
      </w:r>
      <w:r>
        <w:rPr>
          <w:spacing w:val="-3"/>
        </w:rPr>
        <w:t xml:space="preserve"> </w:t>
      </w:r>
      <w:r>
        <w:rPr/>
        <w:t>exercises,</w:t>
      </w:r>
      <w:r>
        <w:rPr>
          <w:spacing w:val="-3"/>
        </w:rPr>
        <w:t xml:space="preserve"> </w:t>
      </w:r>
      <w:r>
        <w:rPr/>
        <w:t>the</w:t>
      </w:r>
      <w:r>
        <w:rPr>
          <w:spacing w:val="-3"/>
        </w:rPr>
        <w:t xml:space="preserve"> </w:t>
      </w:r>
      <w:r>
        <w:rPr/>
        <w:t>only</w:t>
      </w:r>
      <w:r>
        <w:rPr>
          <w:spacing w:val="-3"/>
        </w:rPr>
        <w:t xml:space="preserve"> </w:t>
      </w:r>
      <w:r>
        <w:rPr/>
        <w:t>difference</w:t>
      </w:r>
      <w:r>
        <w:rPr>
          <w:spacing w:val="-3"/>
        </w:rPr>
        <w:t xml:space="preserve"> </w:t>
      </w:r>
      <w:r>
        <w:rPr/>
        <w:t>being</w:t>
      </w:r>
      <w:r>
        <w:rPr>
          <w:spacing w:val="-3"/>
        </w:rPr>
        <w:t xml:space="preserve"> </w:t>
      </w:r>
      <w:r>
        <w:rPr/>
        <w:t>that</w:t>
      </w:r>
      <w:r>
        <w:rPr>
          <w:spacing w:val="-3"/>
        </w:rPr>
        <w:t xml:space="preserve"> </w:t>
      </w:r>
      <w:r>
        <w:rPr/>
        <w:t xml:space="preserve">they have the </w:t>
      </w:r>
      <w:r>
        <w:rPr>
          <w:rFonts w:ascii="Courier New" w:hAnsi="Courier New"/>
          <w:b/>
          <w:sz w:val="22"/>
        </w:rPr>
        <w:t>digits</w:t>
      </w:r>
      <w:r>
        <w:rPr>
          <w:rFonts w:ascii="Courier New" w:hAnsi="Courier New"/>
          <w:b/>
          <w:spacing w:val="-54"/>
          <w:sz w:val="22"/>
        </w:rPr>
        <w:t xml:space="preserve"> </w:t>
      </w:r>
      <w:r>
        <w:rPr/>
        <w:t xml:space="preserve">and </w:t>
      </w:r>
      <w:r>
        <w:rPr>
          <w:rFonts w:ascii="Courier New" w:hAnsi="Courier New"/>
          <w:b/>
          <w:sz w:val="22"/>
        </w:rPr>
        <w:t>maxLength</w:t>
      </w:r>
      <w:r>
        <w:rPr>
          <w:rFonts w:ascii="Courier New" w:hAnsi="Courier New"/>
          <w:b/>
          <w:spacing w:val="-54"/>
          <w:sz w:val="22"/>
        </w:rPr>
        <w:t xml:space="preserve"> </w:t>
      </w:r>
      <w:r>
        <w:rPr/>
        <w:t>attributes:</w:t>
      </w:r>
    </w:p>
    <w:p>
      <w:pPr>
        <w:pStyle w:val="Normal"/>
        <w:spacing w:lineRule="auto" w:line="324" w:before="197" w:after="0"/>
        <w:ind w:left="1421" w:hanging="432"/>
        <w:rPr>
          <w:rFonts w:ascii="Courier New" w:hAnsi="Courier New"/>
          <w:sz w:val="18"/>
        </w:rPr>
      </w:pPr>
      <w:r>
        <mc:AlternateContent>
          <mc:Choice Requires="wpg">
            <w:drawing>
              <wp:anchor behindDoc="1" distT="635" distB="0" distL="0" distR="635" simplePos="0" locked="0" layoutInCell="0" allowOverlap="1" relativeHeight="1483" wp14:anchorId="2DDA5C83">
                <wp:simplePos x="0" y="0"/>
                <wp:positionH relativeFrom="page">
                  <wp:posOffset>662940</wp:posOffset>
                </wp:positionH>
                <wp:positionV relativeFrom="paragraph">
                  <wp:posOffset>86360</wp:posOffset>
                </wp:positionV>
                <wp:extent cx="5074920" cy="5375275"/>
                <wp:effectExtent l="0" t="635" r="635" b="0"/>
                <wp:wrapNone/>
                <wp:docPr id="23" name="docshapegroup29"/>
                <a:graphic xmlns:a="http://schemas.openxmlformats.org/drawingml/2006/main">
                  <a:graphicData uri="http://schemas.microsoft.com/office/word/2010/wordprocessingGroup">
                    <wpg:wgp>
                      <wpg:cNvGrpSpPr/>
                      <wpg:grpSpPr>
                        <a:xfrm>
                          <a:off x="0" y="0"/>
                          <a:ext cx="5074920" cy="5375160"/>
                          <a:chOff x="0" y="0"/>
                          <a:chExt cx="5074920" cy="5375160"/>
                        </a:xfrm>
                      </wpg:grpSpPr>
                      <wps:wsp>
                        <wps:cNvSpPr/>
                        <wps:spPr>
                          <a:xfrm>
                            <a:off x="0" y="6480"/>
                            <a:ext cx="5074920" cy="5362560"/>
                          </a:xfrm>
                          <a:prstGeom prst="rect">
                            <a:avLst/>
                          </a:prstGeom>
                          <a:solidFill>
                            <a:srgbClr val="f6f6f6"/>
                          </a:solidFill>
                          <a:ln w="0">
                            <a:noFill/>
                          </a:ln>
                        </wps:spPr>
                        <wps:style>
                          <a:lnRef idx="0"/>
                          <a:fillRef idx="0"/>
                          <a:effectRef idx="0"/>
                          <a:fontRef idx="minor"/>
                        </wps:style>
                        <wps:bodyPr/>
                      </wps:wsp>
                      <wps:wsp>
                        <wps:cNvSpPr/>
                        <wps:spPr>
                          <a:xfrm>
                            <a:off x="0" y="0"/>
                            <a:ext cx="5074920" cy="5375160"/>
                          </a:xfrm>
                          <a:custGeom>
                            <a:avLst/>
                            <a:gdLst>
                              <a:gd name="textAreaLeft" fmla="*/ 0 w 2877120"/>
                              <a:gd name="textAreaRight" fmla="*/ 2879280 w 2877120"/>
                              <a:gd name="textAreaTop" fmla="*/ 0 h 3047400"/>
                              <a:gd name="textAreaBottom" fmla="*/ 3049560 h 3047400"/>
                            </a:gdLst>
                            <a:ahLst/>
                            <a:rect l="textAreaLeft" t="textAreaTop" r="textAreaRight" b="textAreaBottom"/>
                            <a:pathLst>
                              <a:path w="7992" h="8465">
                                <a:moveTo>
                                  <a:pt x="7992" y="8444"/>
                                </a:moveTo>
                                <a:lnTo>
                                  <a:pt x="0" y="8444"/>
                                </a:lnTo>
                                <a:lnTo>
                                  <a:pt x="0" y="8464"/>
                                </a:lnTo>
                                <a:lnTo>
                                  <a:pt x="7992" y="8464"/>
                                </a:lnTo>
                                <a:lnTo>
                                  <a:pt x="7992" y="84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g:wgp>
                  </a:graphicData>
                </a:graphic>
              </wp:anchor>
            </w:drawing>
          </mc:Choice>
          <mc:Fallback>
            <w:pict>
              <v:group id="shape_0" alt="docshapegroup29" style="position:absolute;margin-left:52.2pt;margin-top:6.8pt;width:399.6pt;height:423.25pt" coordorigin="1044,136" coordsize="7992,8465">
                <v:rect id="shape_0" path="m0,0l-2147483645,0l-2147483645,-2147483646l0,-2147483646xe" fillcolor="#f6f6f6" stroked="f" o:allowincell="f" style="position:absolute;left:1044;top:146;width:7991;height:8444;mso-wrap-style:none;v-text-anchor:middle;mso-position-horizontal-relative:page">
                  <v:fill o:detectmouseclick="t" type="solid" color2="#090909"/>
                  <v:stroke color="#3465a4" joinstyle="round" endcap="flat"/>
                  <w10:wrap type="none"/>
                </v:rect>
              </v:group>
            </w:pict>
          </mc:Fallback>
        </mc:AlternateContent>
      </w:r>
      <w:r>
        <w:rPr>
          <w:rFonts w:ascii="Courier New" w:hAnsi="Courier New"/>
          <w:spacing w:val="-2"/>
          <w:sz w:val="18"/>
        </w:rPr>
        <w:t>&lt;com.google.android.material.textfield.TextInputLayout android:id="@+id/red_channel_wrapper" style="@style/Widget.MaterialComponents.TextInputLayout</w:t>
      </w:r>
    </w:p>
    <w:p>
      <w:pPr>
        <w:pStyle w:val="Normal"/>
        <w:spacing w:lineRule="auto" w:line="324" w:before="2" w:after="0"/>
        <w:ind w:left="1421" w:right="3582" w:firstLine="216"/>
        <w:rPr>
          <w:rFonts w:ascii="Courier New" w:hAnsi="Courier New"/>
          <w:sz w:val="18"/>
        </w:rPr>
      </w:pPr>
      <w:r>
        <w:rPr>
          <w:rFonts w:ascii="Courier New" w:hAnsi="Courier New"/>
          <w:spacing w:val="-2"/>
          <w:sz w:val="18"/>
        </w:rPr>
        <w:t>.OutlinedBox" android:layout_width="match_parent" android:layout_height="wrap_content"</w:t>
      </w:r>
    </w:p>
    <w:p>
      <w:pPr>
        <w:pStyle w:val="Normal"/>
        <w:spacing w:lineRule="auto" w:line="324" w:before="2" w:after="0"/>
        <w:ind w:left="1421" w:right="882" w:hanging="0"/>
        <w:rPr>
          <w:rFonts w:ascii="Courier New" w:hAnsi="Courier New"/>
          <w:sz w:val="18"/>
        </w:rPr>
      </w:pPr>
      <w:r>
        <w:rPr>
          <w:rFonts w:ascii="Courier New" w:hAnsi="Courier New"/>
          <w:spacing w:val="-2"/>
          <w:sz w:val="18"/>
        </w:rPr>
        <w:t>android:layout_margin="@dimen/color_creator_layout_margin" android:hint="@string/red_channel" app:layout_constraintTop_toBottomOf</w:t>
      </w:r>
    </w:p>
    <w:p>
      <w:pPr>
        <w:pStyle w:val="Normal"/>
        <w:spacing w:lineRule="auto" w:line="324" w:before="2" w:after="0"/>
        <w:ind w:left="1421" w:firstLine="216"/>
        <w:rPr>
          <w:rFonts w:ascii="Courier New" w:hAnsi="Courier New"/>
          <w:sz w:val="18"/>
        </w:rPr>
      </w:pPr>
      <w:r>
        <w:rPr>
          <w:rFonts w:ascii="Courier New" w:hAnsi="Courier New"/>
          <w:spacing w:val="-2"/>
          <w:sz w:val="18"/>
        </w:rPr>
        <w:t>="@id/color_creator_description" app:layout_constraintStart_toStartOf="parent"&gt;</w:t>
      </w:r>
    </w:p>
    <w:p>
      <w:pPr>
        <w:pStyle w:val="TextBody"/>
        <w:spacing w:before="10" w:after="0"/>
        <w:rPr>
          <w:rFonts w:ascii="Courier New" w:hAnsi="Courier New"/>
          <w:sz w:val="24"/>
        </w:rPr>
      </w:pPr>
      <w:r>
        <w:rPr>
          <w:rFonts w:ascii="Courier New" w:hAnsi="Courier New"/>
          <w:sz w:val="24"/>
        </w:rPr>
      </w:r>
    </w:p>
    <w:p>
      <w:pPr>
        <w:pStyle w:val="Normal"/>
        <w:spacing w:lineRule="auto" w:line="324"/>
        <w:ind w:left="1853" w:right="1098" w:hanging="432"/>
        <w:rPr>
          <w:rFonts w:ascii="Courier New" w:hAnsi="Courier New"/>
          <w:sz w:val="18"/>
        </w:rPr>
      </w:pPr>
      <w:r>
        <w:rPr>
          <w:rFonts w:ascii="Courier New" w:hAnsi="Courier New"/>
          <w:spacing w:val="-4"/>
          <w:sz w:val="18"/>
        </w:rPr>
        <w:t xml:space="preserve">&lt;com.google.android.material.textfield.TextInputEditText </w:t>
      </w:r>
      <w:r>
        <w:rPr>
          <w:rFonts w:ascii="Courier New" w:hAnsi="Courier New"/>
          <w:spacing w:val="-2"/>
          <w:sz w:val="18"/>
        </w:rPr>
        <w:t xml:space="preserve">android:id="@+id/red_channel" android:inputType="textCapCharacters" android:digits="ABCDEFabcdef0123456789" android:layout_width="match_parent" android:layout_height="wrap_content" </w:t>
      </w:r>
      <w:r>
        <w:rPr>
          <w:rFonts w:ascii="Courier New" w:hAnsi="Courier New"/>
          <w:sz w:val="18"/>
        </w:rPr>
        <w:t>android:maxLength="2" /&gt;</w:t>
      </w:r>
    </w:p>
    <w:p>
      <w:pPr>
        <w:pStyle w:val="TextBody"/>
        <w:spacing w:before="1" w:after="0"/>
        <w:rPr>
          <w:rFonts w:ascii="Courier New" w:hAnsi="Courier New"/>
          <w:sz w:val="25"/>
        </w:rPr>
      </w:pPr>
      <w:r>
        <w:rPr>
          <w:rFonts w:ascii="Courier New" w:hAnsi="Courier New"/>
          <w:sz w:val="25"/>
        </w:rPr>
      </w:r>
    </w:p>
    <w:p>
      <w:pPr>
        <w:pStyle w:val="Normal"/>
        <w:ind w:left="989" w:hanging="0"/>
        <w:rPr>
          <w:rFonts w:ascii="Courier New" w:hAnsi="Courier New"/>
          <w:sz w:val="18"/>
        </w:rPr>
      </w:pPr>
      <w:r>
        <w:rPr>
          <w:rFonts w:ascii="Courier New" w:hAnsi="Courier New"/>
          <w:spacing w:val="-2"/>
          <w:sz w:val="18"/>
        </w:rPr>
        <w:t>&lt;/com.google.android.material.textfield.TextInputLayout&gt;</w:t>
      </w:r>
    </w:p>
    <w:p>
      <w:pPr>
        <w:pStyle w:val="TextBody"/>
        <w:rPr>
          <w:rFonts w:ascii="Courier New" w:hAnsi="Courier New"/>
        </w:rPr>
      </w:pPr>
      <w:r>
        <w:rPr>
          <w:rFonts w:ascii="Courier New" w:hAnsi="Courier New"/>
        </w:rPr>
      </w:r>
    </w:p>
    <w:p>
      <w:pPr>
        <w:pStyle w:val="Normal"/>
        <w:spacing w:lineRule="auto" w:line="324" w:before="130" w:after="0"/>
        <w:ind w:left="1421" w:hanging="432"/>
        <w:rPr>
          <w:rFonts w:ascii="Courier New" w:hAnsi="Courier New"/>
          <w:sz w:val="18"/>
        </w:rPr>
      </w:pPr>
      <w:r>
        <w:rPr>
          <w:rFonts w:ascii="Courier New" w:hAnsi="Courier New"/>
          <w:spacing w:val="-2"/>
          <w:sz w:val="18"/>
        </w:rPr>
        <w:t>&lt;com.google.android.material.textfield.TextInputLayout android:id="@+id/green_channel_wrapper" style="@style/Widget.MaterialComponents.TextInputLayout</w:t>
      </w:r>
    </w:p>
    <w:p>
      <w:pPr>
        <w:pStyle w:val="Normal"/>
        <w:spacing w:lineRule="auto" w:line="324" w:before="2" w:after="0"/>
        <w:ind w:left="1421" w:right="3582" w:firstLine="216"/>
        <w:rPr>
          <w:rFonts w:ascii="Courier New" w:hAnsi="Courier New"/>
          <w:sz w:val="18"/>
        </w:rPr>
      </w:pPr>
      <w:r>
        <w:rPr>
          <w:rFonts w:ascii="Courier New" w:hAnsi="Courier New"/>
          <w:spacing w:val="-2"/>
          <w:sz w:val="18"/>
        </w:rPr>
        <w:t>.OutlinedBox" android:layout_width="match_parent" android:layout_height="wrap_content"</w:t>
      </w:r>
    </w:p>
    <w:p>
      <w:pPr>
        <w:sectPr>
          <w:headerReference w:type="even" r:id="rId9"/>
          <w:headerReference w:type="default" r:id="rId10"/>
          <w:type w:val="nextPage"/>
          <w:pgSz w:w="10800" w:h="13320"/>
          <w:pgMar w:left="940" w:right="920" w:gutter="0" w:header="695" w:top="1120" w:footer="0" w:bottom="280"/>
          <w:pgNumType w:fmt="decimal"/>
          <w:formProt w:val="false"/>
          <w:textDirection w:val="lrTb"/>
          <w:docGrid w:type="default" w:linePitch="100" w:charSpace="4096"/>
        </w:sectPr>
        <w:pStyle w:val="Normal"/>
        <w:spacing w:lineRule="auto" w:line="324" w:before="1" w:after="0"/>
        <w:ind w:left="1421" w:hanging="0"/>
        <w:rPr>
          <w:rFonts w:ascii="Courier New" w:hAnsi="Courier New"/>
          <w:sz w:val="18"/>
        </w:rPr>
      </w:pPr>
      <w:r>
        <w:rPr>
          <w:rFonts w:ascii="Courier New" w:hAnsi="Courier New"/>
          <w:spacing w:val="-2"/>
          <w:sz w:val="18"/>
        </w:rPr>
        <w:t>android:layout_margin="@dimen/color_creator_layout_margin" android:hint="@string/green_channel"</w:t>
      </w:r>
    </w:p>
    <w:p>
      <w:pPr>
        <w:pStyle w:val="Normal"/>
        <w:spacing w:lineRule="auto" w:line="324" w:before="132" w:after="0"/>
        <w:ind w:left="2141" w:hanging="0"/>
        <w:rPr>
          <w:rFonts w:ascii="Courier New" w:hAnsi="Courier New"/>
          <w:sz w:val="18"/>
        </w:rPr>
      </w:pPr>
      <w:r>
        <mc:AlternateContent>
          <mc:Choice Requires="wpg">
            <w:drawing>
              <wp:anchor behindDoc="1" distT="635" distB="0" distL="0" distR="635" simplePos="0" locked="0" layoutInCell="0" allowOverlap="1" relativeHeight="1484" wp14:anchorId="1EBEA459">
                <wp:simplePos x="0" y="0"/>
                <wp:positionH relativeFrom="page">
                  <wp:posOffset>1120140</wp:posOffset>
                </wp:positionH>
                <wp:positionV relativeFrom="paragraph">
                  <wp:posOffset>45085</wp:posOffset>
                </wp:positionV>
                <wp:extent cx="5074920" cy="6086475"/>
                <wp:effectExtent l="0" t="635" r="635" b="0"/>
                <wp:wrapNone/>
                <wp:docPr id="30" name="docshapegroup32"/>
                <a:graphic xmlns:a="http://schemas.openxmlformats.org/drawingml/2006/main">
                  <a:graphicData uri="http://schemas.microsoft.com/office/word/2010/wordprocessingGroup">
                    <wpg:wgp>
                      <wpg:cNvGrpSpPr/>
                      <wpg:grpSpPr>
                        <a:xfrm>
                          <a:off x="0" y="0"/>
                          <a:ext cx="5074920" cy="6086520"/>
                          <a:chOff x="0" y="0"/>
                          <a:chExt cx="5074920" cy="6086520"/>
                        </a:xfrm>
                      </wpg:grpSpPr>
                      <wps:wsp>
                        <wps:cNvSpPr/>
                        <wps:spPr>
                          <a:xfrm>
                            <a:off x="0" y="6480"/>
                            <a:ext cx="5074920" cy="6073920"/>
                          </a:xfrm>
                          <a:prstGeom prst="rect">
                            <a:avLst/>
                          </a:prstGeom>
                          <a:solidFill>
                            <a:srgbClr val="f6f6f6"/>
                          </a:solidFill>
                          <a:ln w="0">
                            <a:noFill/>
                          </a:ln>
                        </wps:spPr>
                        <wps:style>
                          <a:lnRef idx="0"/>
                          <a:fillRef idx="0"/>
                          <a:effectRef idx="0"/>
                          <a:fontRef idx="minor"/>
                        </wps:style>
                        <wps:bodyPr/>
                      </wps:wsp>
                      <wps:wsp>
                        <wps:cNvSpPr/>
                        <wps:spPr>
                          <a:xfrm>
                            <a:off x="0" y="0"/>
                            <a:ext cx="5074920" cy="6086520"/>
                          </a:xfrm>
                          <a:custGeom>
                            <a:avLst/>
                            <a:gdLst>
                              <a:gd name="textAreaLeft" fmla="*/ 0 w 2877120"/>
                              <a:gd name="textAreaRight" fmla="*/ 2879280 w 2877120"/>
                              <a:gd name="textAreaTop" fmla="*/ 0 h 3450600"/>
                              <a:gd name="textAreaBottom" fmla="*/ 3452760 h 3450600"/>
                            </a:gdLst>
                            <a:ahLst/>
                            <a:rect l="textAreaLeft" t="textAreaTop" r="textAreaRight" b="textAreaBottom"/>
                            <a:pathLst>
                              <a:path w="7992" h="9585">
                                <a:moveTo>
                                  <a:pt x="7992" y="9564"/>
                                </a:moveTo>
                                <a:lnTo>
                                  <a:pt x="0" y="9564"/>
                                </a:lnTo>
                                <a:lnTo>
                                  <a:pt x="0" y="9584"/>
                                </a:lnTo>
                                <a:lnTo>
                                  <a:pt x="7992" y="9584"/>
                                </a:lnTo>
                                <a:lnTo>
                                  <a:pt x="7992" y="956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g:wgp>
                  </a:graphicData>
                </a:graphic>
              </wp:anchor>
            </w:drawing>
          </mc:Choice>
          <mc:Fallback>
            <w:pict>
              <v:group id="shape_0" alt="docshapegroup32" style="position:absolute;margin-left:88.2pt;margin-top:3.55pt;width:399.6pt;height:479.25pt" coordorigin="1764,71" coordsize="7992,9585">
                <v:rect id="shape_0" path="m0,0l-2147483645,0l-2147483645,-2147483646l0,-2147483646xe" fillcolor="#f6f6f6" stroked="f" o:allowincell="f" style="position:absolute;left:1764;top:81;width:7991;height:9564;mso-wrap-style:none;v-text-anchor:middle;mso-position-horizontal-relative:page">
                  <v:fill o:detectmouseclick="t" type="solid" color2="#090909"/>
                  <v:stroke color="#3465a4" joinstyle="round" endcap="flat"/>
                  <w10:wrap type="none"/>
                </v:rect>
              </v:group>
            </w:pict>
          </mc:Fallback>
        </mc:AlternateContent>
      </w:r>
      <w:r>
        <w:rPr>
          <w:rFonts w:ascii="Courier New" w:hAnsi="Courier New"/>
          <w:spacing w:val="-2"/>
          <w:sz w:val="18"/>
        </w:rPr>
        <w:t>app:layout_constraintTop_toBottomOf="@id/red_channel_wrapper" app:layout_constraintStart_toStartOf="parent"&gt;</w:t>
      </w:r>
    </w:p>
    <w:p>
      <w:pPr>
        <w:pStyle w:val="TextBody"/>
        <w:spacing w:before="9" w:after="0"/>
        <w:rPr>
          <w:rFonts w:ascii="Courier New" w:hAnsi="Courier New"/>
          <w:sz w:val="24"/>
        </w:rPr>
      </w:pPr>
      <w:r>
        <w:rPr>
          <w:rFonts w:ascii="Courier New" w:hAnsi="Courier New"/>
          <w:sz w:val="24"/>
        </w:rPr>
      </w:r>
    </w:p>
    <w:p>
      <w:pPr>
        <w:pStyle w:val="Normal"/>
        <w:spacing w:lineRule="auto" w:line="324"/>
        <w:ind w:left="2573" w:right="701" w:hanging="432"/>
        <w:rPr>
          <w:rFonts w:ascii="Courier New" w:hAnsi="Courier New"/>
          <w:sz w:val="18"/>
        </w:rPr>
      </w:pPr>
      <w:r>
        <w:rPr>
          <w:rFonts w:ascii="Courier New" w:hAnsi="Courier New"/>
          <w:spacing w:val="-4"/>
          <w:sz w:val="18"/>
        </w:rPr>
        <w:t xml:space="preserve">&lt;com.google.android.material.textfield.TextInputEditText </w:t>
      </w:r>
      <w:r>
        <w:rPr>
          <w:rFonts w:ascii="Courier New" w:hAnsi="Courier New"/>
          <w:spacing w:val="-2"/>
          <w:sz w:val="18"/>
        </w:rPr>
        <w:t>android:id="@+id/green_channel" android:inputType="textCapCharacters" android:digits="ABCDEFabcdef0123456789" android:layout_width="match_parent" android:layout_height="wrap_content" android:maxLength="2"/&gt;</w:t>
      </w:r>
    </w:p>
    <w:p>
      <w:pPr>
        <w:pStyle w:val="TextBody"/>
        <w:spacing w:before="1" w:after="0"/>
        <w:rPr>
          <w:rFonts w:ascii="Courier New" w:hAnsi="Courier New"/>
          <w:sz w:val="25"/>
        </w:rPr>
      </w:pPr>
      <w:r>
        <w:rPr>
          <w:rFonts w:ascii="Courier New" w:hAnsi="Courier New"/>
          <w:sz w:val="25"/>
        </w:rPr>
      </w:r>
    </w:p>
    <w:p>
      <w:pPr>
        <w:pStyle w:val="Normal"/>
        <w:spacing w:before="1" w:after="0"/>
        <w:ind w:left="1709" w:hanging="0"/>
        <w:rPr>
          <w:rFonts w:ascii="Courier New" w:hAnsi="Courier New"/>
          <w:sz w:val="18"/>
        </w:rPr>
      </w:pPr>
      <w:r>
        <w:rPr>
          <w:rFonts w:ascii="Courier New" w:hAnsi="Courier New"/>
          <w:spacing w:val="-2"/>
          <w:sz w:val="18"/>
        </w:rPr>
        <w:t>&lt;/com.google.android.material.textfield.TextInputLayout&gt;</w:t>
      </w:r>
    </w:p>
    <w:p>
      <w:pPr>
        <w:pStyle w:val="TextBody"/>
        <w:rPr>
          <w:rFonts w:ascii="Courier New" w:hAnsi="Courier New"/>
        </w:rPr>
      </w:pPr>
      <w:r>
        <w:rPr>
          <w:rFonts w:ascii="Courier New" w:hAnsi="Courier New"/>
        </w:rPr>
      </w:r>
    </w:p>
    <w:p>
      <w:pPr>
        <w:pStyle w:val="Normal"/>
        <w:spacing w:lineRule="auto" w:line="324" w:before="129" w:after="0"/>
        <w:ind w:left="2141" w:hanging="432"/>
        <w:rPr>
          <w:rFonts w:ascii="Courier New" w:hAnsi="Courier New"/>
          <w:sz w:val="18"/>
        </w:rPr>
      </w:pPr>
      <w:r>
        <w:rPr>
          <w:rFonts w:ascii="Courier New" w:hAnsi="Courier New"/>
          <w:spacing w:val="-2"/>
          <w:sz w:val="18"/>
        </w:rPr>
        <w:t>&lt;com.google.android.material.textfield.TextInputLayout android:id="@+id/blue_channel_wrapper" style="@style/Widget.MaterialComponents.TextInputLayout</w:t>
      </w:r>
    </w:p>
    <w:p>
      <w:pPr>
        <w:pStyle w:val="Normal"/>
        <w:spacing w:lineRule="auto" w:line="324" w:before="2" w:after="0"/>
        <w:ind w:left="2141" w:right="2599" w:firstLine="216"/>
        <w:rPr>
          <w:rFonts w:ascii="Courier New" w:hAnsi="Courier New"/>
          <w:sz w:val="18"/>
        </w:rPr>
      </w:pPr>
      <w:r>
        <w:rPr>
          <w:rFonts w:ascii="Courier New" w:hAnsi="Courier New"/>
          <w:spacing w:val="-2"/>
          <w:sz w:val="18"/>
        </w:rPr>
        <w:t>.OutlinedBox" android:layout_width="match_parent" android:layout_height="wrap_content"</w:t>
      </w:r>
    </w:p>
    <w:p>
      <w:pPr>
        <w:pStyle w:val="Normal"/>
        <w:spacing w:lineRule="auto" w:line="324" w:before="2" w:after="0"/>
        <w:ind w:left="2141" w:hanging="0"/>
        <w:rPr>
          <w:rFonts w:ascii="Courier New" w:hAnsi="Courier New"/>
          <w:sz w:val="18"/>
        </w:rPr>
      </w:pPr>
      <w:r>
        <w:rPr>
          <w:rFonts w:ascii="Courier New" w:hAnsi="Courier New"/>
          <w:spacing w:val="-2"/>
          <w:sz w:val="18"/>
        </w:rPr>
        <w:t>android:layout_margin="@dimen/color_creator_layout_margin" android:hint="@string/blue_channel" app:layout_constraintTop_toBottomOf=</w:t>
      </w:r>
    </w:p>
    <w:p>
      <w:pPr>
        <w:pStyle w:val="Normal"/>
        <w:spacing w:lineRule="auto" w:line="324" w:before="2" w:after="0"/>
        <w:ind w:left="2141" w:firstLine="216"/>
        <w:rPr>
          <w:rFonts w:ascii="Courier New" w:hAnsi="Courier New"/>
          <w:sz w:val="18"/>
        </w:rPr>
      </w:pPr>
      <w:r>
        <w:rPr>
          <w:rFonts w:ascii="Courier New" w:hAnsi="Courier New"/>
          <w:spacing w:val="-2"/>
          <w:sz w:val="18"/>
        </w:rPr>
        <w:t>"@id/green_channel_wrapper" app:layout_constraintStart_toStartOf="parent"&gt;</w:t>
      </w:r>
    </w:p>
    <w:p>
      <w:pPr>
        <w:pStyle w:val="TextBody"/>
        <w:spacing w:before="9" w:after="0"/>
        <w:rPr>
          <w:rFonts w:ascii="Courier New" w:hAnsi="Courier New"/>
          <w:sz w:val="24"/>
        </w:rPr>
      </w:pPr>
      <w:r>
        <w:rPr>
          <w:rFonts w:ascii="Courier New" w:hAnsi="Courier New"/>
          <w:sz w:val="24"/>
        </w:rPr>
      </w:r>
    </w:p>
    <w:p>
      <w:pPr>
        <w:pStyle w:val="Normal"/>
        <w:spacing w:lineRule="auto" w:line="324"/>
        <w:ind w:left="2573" w:right="701" w:hanging="432"/>
        <w:rPr>
          <w:rFonts w:ascii="Courier New" w:hAnsi="Courier New"/>
          <w:sz w:val="18"/>
        </w:rPr>
      </w:pPr>
      <w:r>
        <w:rPr>
          <w:rFonts w:ascii="Courier New" w:hAnsi="Courier New"/>
          <w:spacing w:val="-4"/>
          <w:sz w:val="18"/>
        </w:rPr>
        <w:t xml:space="preserve">&lt;com.google.android.material.textfield.TextInputEditText </w:t>
      </w:r>
      <w:r>
        <w:rPr>
          <w:rFonts w:ascii="Courier New" w:hAnsi="Courier New"/>
          <w:spacing w:val="-2"/>
          <w:sz w:val="18"/>
        </w:rPr>
        <w:t xml:space="preserve">android:id="@+id/blue_channel" android:inputType="textCapCharacters" android:digits="ABCDEFabcdef0123456789" android:layout_width="match_parent" android:layout_height="wrap_content" </w:t>
      </w:r>
      <w:r>
        <w:rPr>
          <w:rFonts w:ascii="Courier New" w:hAnsi="Courier New"/>
          <w:sz w:val="18"/>
        </w:rPr>
        <w:t>android:maxLength="2" /&gt;</w:t>
      </w:r>
    </w:p>
    <w:p>
      <w:pPr>
        <w:pStyle w:val="TextBody"/>
        <w:spacing w:before="2" w:after="0"/>
        <w:rPr>
          <w:rFonts w:ascii="Courier New" w:hAnsi="Courier New"/>
          <w:sz w:val="25"/>
        </w:rPr>
      </w:pPr>
      <w:r>
        <w:rPr>
          <w:rFonts w:ascii="Courier New" w:hAnsi="Courier New"/>
          <w:sz w:val="25"/>
        </w:rPr>
      </w:r>
    </w:p>
    <w:p>
      <w:pPr>
        <w:sectPr>
          <w:headerReference w:type="even" r:id="rId11"/>
          <w:headerReference w:type="default" r:id="rId12"/>
          <w:type w:val="nextPage"/>
          <w:pgSz w:w="10800" w:h="13320"/>
          <w:pgMar w:left="940" w:right="920" w:gutter="0" w:header="695" w:top="1120" w:footer="0" w:bottom="280"/>
          <w:pgNumType w:fmt="decimal"/>
          <w:formProt w:val="false"/>
          <w:textDirection w:val="lrTb"/>
          <w:docGrid w:type="default" w:linePitch="100" w:charSpace="4096"/>
        </w:sectPr>
        <w:pStyle w:val="Normal"/>
        <w:ind w:left="1709" w:hanging="0"/>
        <w:rPr>
          <w:rFonts w:ascii="Courier New" w:hAnsi="Courier New"/>
          <w:sz w:val="18"/>
        </w:rPr>
      </w:pPr>
      <w:r>
        <w:rPr>
          <w:rFonts w:ascii="Courier New" w:hAnsi="Courier New"/>
          <w:spacing w:val="-2"/>
          <w:sz w:val="18"/>
        </w:rPr>
        <w:t>&lt;/com.google.android.material.textfield.TextInputLayout&gt;</w:t>
      </w:r>
    </w:p>
    <w:p>
      <w:pPr>
        <w:pStyle w:val="TextBody"/>
        <w:spacing w:before="6" w:after="0"/>
        <w:rPr>
          <w:rFonts w:ascii="Courier New" w:hAnsi="Courier New"/>
          <w:sz w:val="9"/>
        </w:rPr>
      </w:pPr>
      <w:r>
        <w:rPr>
          <w:rFonts w:ascii="Courier New" w:hAnsi="Courier New"/>
          <w:sz w:val="9"/>
        </w:rPr>
      </w:r>
    </w:p>
    <w:p>
      <w:pPr>
        <w:pStyle w:val="TextBody"/>
        <w:spacing w:before="100" w:after="0"/>
        <w:ind w:left="554" w:hanging="0"/>
        <w:rPr>
          <w:spacing w:val="-2"/>
        </w:rPr>
      </w:pPr>
      <w:r>
        <w:rPr/>
        <w:t>Once</w:t>
      </w:r>
      <w:r>
        <w:rPr>
          <w:spacing w:val="-2"/>
        </w:rPr>
        <w:t xml:space="preserve"> </w:t>
      </w:r>
      <w:r>
        <w:rPr/>
        <w:t>you</w:t>
      </w:r>
      <w:r>
        <w:rPr>
          <w:spacing w:val="-1"/>
        </w:rPr>
        <w:t xml:space="preserve"> </w:t>
      </w:r>
      <w:r>
        <w:rPr/>
        <w:t>add</w:t>
      </w:r>
      <w:r>
        <w:rPr>
          <w:spacing w:val="-2"/>
        </w:rPr>
        <w:t xml:space="preserve"> </w:t>
      </w:r>
      <w:r>
        <w:rPr/>
        <w:t>this</w:t>
      </w:r>
      <w:r>
        <w:rPr>
          <w:spacing w:val="-1"/>
        </w:rPr>
        <w:t xml:space="preserve"> </w:t>
      </w:r>
      <w:r>
        <w:rPr/>
        <w:t>code,</w:t>
      </w:r>
      <w:r>
        <w:rPr>
          <w:spacing w:val="-1"/>
        </w:rPr>
        <w:t xml:space="preserve"> </w:t>
      </w:r>
      <w:r>
        <w:rPr/>
        <w:t>the</w:t>
      </w:r>
      <w:r>
        <w:rPr>
          <w:spacing w:val="-2"/>
        </w:rPr>
        <w:t xml:space="preserve"> </w:t>
      </w:r>
      <w:r>
        <w:rPr/>
        <w:t>output</w:t>
      </w:r>
      <w:r>
        <w:rPr>
          <w:spacing w:val="-1"/>
        </w:rPr>
        <w:t xml:space="preserve"> </w:t>
      </w:r>
      <w:r>
        <w:rPr/>
        <w:t>will</w:t>
      </w:r>
      <w:r>
        <w:rPr>
          <w:spacing w:val="-1"/>
        </w:rPr>
        <w:t xml:space="preserve"> </w:t>
      </w:r>
      <w:r>
        <w:rPr/>
        <w:t>be</w:t>
      </w:r>
      <w:r>
        <w:rPr>
          <w:spacing w:val="-1"/>
        </w:rPr>
        <w:t xml:space="preserve"> </w:t>
      </w:r>
      <w:r>
        <w:rPr/>
        <w:t>as</w:t>
      </w:r>
      <w:r>
        <w:rPr>
          <w:spacing w:val="-2"/>
        </w:rPr>
        <w:t xml:space="preserve"> follows:</w:t>
      </w:r>
    </w:p>
    <w:p>
      <w:pPr>
        <w:pStyle w:val="TextBody"/>
        <w:spacing w:before="100" w:after="0"/>
        <w:ind w:left="554" w:hanging="0"/>
        <w:rPr/>
      </w:pPr>
      <w:r>
        <w:rPr/>
        <w:drawing>
          <wp:anchor behindDoc="0" distT="0" distB="0" distL="114300" distR="114300" simplePos="0" locked="0" layoutInCell="0" allowOverlap="1" relativeHeight="1940">
            <wp:simplePos x="0" y="0"/>
            <wp:positionH relativeFrom="column">
              <wp:posOffset>1563370</wp:posOffset>
            </wp:positionH>
            <wp:positionV relativeFrom="paragraph">
              <wp:posOffset>255270</wp:posOffset>
            </wp:positionV>
            <wp:extent cx="2405380" cy="5349875"/>
            <wp:effectExtent l="0" t="0" r="0" b="0"/>
            <wp:wrapTopAndBottom/>
            <wp:docPr id="37" name="Picture 15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598" descr="Graphical user interface, text, application, email&#10;&#10;Description automatically generated"/>
                    <pic:cNvPicPr>
                      <a:picLocks noChangeAspect="1" noChangeArrowheads="1"/>
                    </pic:cNvPicPr>
                  </pic:nvPicPr>
                  <pic:blipFill>
                    <a:blip r:embed="rId13"/>
                    <a:stretch>
                      <a:fillRect/>
                    </a:stretch>
                  </pic:blipFill>
                  <pic:spPr bwMode="auto">
                    <a:xfrm>
                      <a:off x="0" y="0"/>
                      <a:ext cx="2405380" cy="5349875"/>
                    </a:xfrm>
                    <a:prstGeom prst="rect">
                      <a:avLst/>
                    </a:prstGeom>
                    <a:ln w="3175">
                      <a:solidFill>
                        <a:srgbClr val="808080"/>
                      </a:solidFill>
                    </a:ln>
                  </pic:spPr>
                </pic:pic>
              </a:graphicData>
            </a:graphic>
          </wp:anchor>
        </w:drawing>
      </w:r>
    </w:p>
    <w:p>
      <w:pPr>
        <w:pStyle w:val="TextBody"/>
        <w:spacing w:before="9" w:after="0"/>
        <w:rPr>
          <w:sz w:val="21"/>
        </w:rPr>
      </w:pPr>
      <w:r>
        <w:rPr>
          <w:sz w:val="21"/>
        </w:rPr>
      </w:r>
    </w:p>
    <w:p>
      <w:pPr>
        <w:pStyle w:val="TextBody"/>
        <w:spacing w:before="4" w:after="0"/>
        <w:rPr>
          <w:sz w:val="17"/>
        </w:rPr>
      </w:pPr>
      <w:r>
        <w:rPr>
          <w:sz w:val="17"/>
        </w:rPr>
      </w:r>
    </w:p>
    <w:p>
      <w:pPr>
        <w:sectPr>
          <w:headerReference w:type="even" r:id="rId14"/>
          <w:headerReference w:type="default" r:id="rId15"/>
          <w:type w:val="nextPage"/>
          <w:pgSz w:w="10800" w:h="13320"/>
          <w:pgMar w:left="940" w:right="920" w:gutter="0" w:header="695" w:top="1120" w:footer="0" w:bottom="280"/>
          <w:pgNumType w:fmt="decimal"/>
          <w:formProt w:val="false"/>
          <w:textDirection w:val="lrTb"/>
          <w:docGrid w:type="default" w:linePitch="100" w:charSpace="4096"/>
        </w:sectPr>
        <w:pStyle w:val="Normal"/>
        <w:spacing w:before="1" w:after="0"/>
        <w:ind w:left="2047" w:hanging="0"/>
        <w:rPr>
          <w:rFonts w:ascii="Open Sans SemiBold" w:hAnsi="Open Sans SemiBold"/>
          <w:b/>
          <w:b/>
          <w:sz w:val="18"/>
        </w:rPr>
      </w:pPr>
      <w:r>
        <w:rPr>
          <w:rFonts w:ascii="Open Sans SemiBold" w:hAnsi="Open Sans SemiBold"/>
          <w:b/>
          <w:sz w:val="18"/>
        </w:rPr>
        <w:t>Figure</w:t>
      </w:r>
      <w:r>
        <w:rPr>
          <w:rFonts w:ascii="Open Sans SemiBold" w:hAnsi="Open Sans SemiBold"/>
          <w:b/>
          <w:spacing w:val="-5"/>
          <w:sz w:val="18"/>
        </w:rPr>
        <w:t xml:space="preserve"> </w:t>
      </w:r>
      <w:r>
        <w:rPr>
          <w:rFonts w:ascii="Open Sans SemiBold" w:hAnsi="Open Sans SemiBold"/>
          <w:b/>
          <w:sz w:val="18"/>
        </w:rPr>
        <w:t>1.27:</w:t>
      </w:r>
      <w:r>
        <w:rPr>
          <w:rFonts w:ascii="Open Sans SemiBold" w:hAnsi="Open Sans SemiBold"/>
          <w:b/>
          <w:spacing w:val="-4"/>
          <w:sz w:val="18"/>
        </w:rPr>
        <w:t xml:space="preserve"> </w:t>
      </w:r>
      <w:r>
        <w:rPr>
          <w:rFonts w:ascii="Open Sans SemiBold" w:hAnsi="Open Sans SemiBold"/>
          <w:b/>
          <w:sz w:val="18"/>
        </w:rPr>
        <w:t>Color</w:t>
      </w:r>
      <w:r>
        <w:rPr>
          <w:rFonts w:ascii="Open Sans SemiBold" w:hAnsi="Open Sans SemiBold"/>
          <w:b/>
          <w:spacing w:val="-4"/>
          <w:sz w:val="18"/>
        </w:rPr>
        <w:t xml:space="preserve"> </w:t>
      </w:r>
      <w:r>
        <w:rPr>
          <w:rFonts w:ascii="Open Sans SemiBold" w:hAnsi="Open Sans SemiBold"/>
          <w:b/>
          <w:sz w:val="18"/>
        </w:rPr>
        <w:t>channel</w:t>
      </w:r>
      <w:r>
        <w:rPr>
          <w:rFonts w:ascii="Open Sans SemiBold" w:hAnsi="Open Sans SemiBold"/>
          <w:b/>
          <w:spacing w:val="-4"/>
          <w:sz w:val="18"/>
        </w:rPr>
        <w:t xml:space="preserve"> </w:t>
      </w:r>
      <w:r>
        <w:rPr>
          <w:rFonts w:ascii="Open Sans SemiBold" w:hAnsi="Open Sans SemiBold"/>
          <w:b/>
          <w:sz w:val="18"/>
        </w:rPr>
        <w:t>EditText</w:t>
      </w:r>
      <w:r>
        <w:rPr>
          <w:rFonts w:ascii="Open Sans SemiBold" w:hAnsi="Open Sans SemiBold"/>
          <w:b/>
          <w:spacing w:val="-4"/>
          <w:sz w:val="18"/>
        </w:rPr>
        <w:t xml:space="preserve"> </w:t>
      </w:r>
      <w:r>
        <w:rPr>
          <w:rFonts w:ascii="Open Sans SemiBold" w:hAnsi="Open Sans SemiBold"/>
          <w:b/>
          <w:sz w:val="18"/>
        </w:rPr>
        <w:t>fields</w:t>
      </w:r>
      <w:r>
        <w:rPr>
          <w:rFonts w:ascii="Open Sans SemiBold" w:hAnsi="Open Sans SemiBold"/>
          <w:b/>
          <w:spacing w:val="-3"/>
          <w:sz w:val="18"/>
        </w:rPr>
        <w:t xml:space="preserve"> </w:t>
      </w:r>
      <w:r>
        <w:rPr>
          <w:rFonts w:ascii="Open Sans SemiBold" w:hAnsi="Open Sans SemiBold"/>
          <w:b/>
          <w:spacing w:val="-2"/>
          <w:sz w:val="18"/>
        </w:rPr>
        <w:t>added</w:t>
      </w:r>
    </w:p>
    <w:p>
      <w:pPr>
        <w:pStyle w:val="TextBody"/>
        <w:spacing w:before="12" w:after="0"/>
        <w:rPr>
          <w:rFonts w:ascii="Open Sans SemiBold" w:hAnsi="Open Sans SemiBold"/>
          <w:b/>
          <w:b/>
          <w:sz w:val="7"/>
        </w:rPr>
      </w:pPr>
      <w:r>
        <w:rPr>
          <w:rFonts w:ascii="Open Sans SemiBold" w:hAnsi="Open Sans SemiBold"/>
          <w:b/>
          <w:sz w:val="7"/>
        </w:rPr>
      </w:r>
    </w:p>
    <w:p>
      <w:pPr>
        <w:pStyle w:val="ListParagraph"/>
        <w:numPr>
          <w:ilvl w:val="0"/>
          <w:numId w:val="17"/>
        </w:numPr>
        <w:tabs>
          <w:tab w:val="clear" w:pos="720"/>
          <w:tab w:val="left" w:pos="1274" w:leader="none"/>
        </w:tabs>
        <w:spacing w:lineRule="auto" w:line="240" w:before="101" w:after="0"/>
        <w:ind w:left="1274" w:right="214" w:hanging="360"/>
        <w:jc w:val="left"/>
        <w:rPr>
          <w:sz w:val="20"/>
        </w:rPr>
      </w:pPr>
      <w:r>
        <w:rPr>
          <w:sz w:val="20"/>
        </w:rPr>
        <w:t xml:space="preserve">You've now added all the input fields shown in </w:t>
      </w:r>
      <w:r>
        <w:rPr>
          <w:i/>
          <w:sz w:val="20"/>
        </w:rPr>
        <w:t>Figure 1.27</w:t>
      </w:r>
      <w:r>
        <w:rPr>
          <w:sz w:val="20"/>
        </w:rPr>
        <w:t>, but now you need to create</w:t>
      </w:r>
      <w:r>
        <w:rPr>
          <w:spacing w:val="-3"/>
          <w:sz w:val="20"/>
        </w:rPr>
        <w:t xml:space="preserve"> </w:t>
      </w:r>
      <w:r>
        <w:rPr>
          <w:sz w:val="20"/>
        </w:rPr>
        <w:t>a</w:t>
      </w:r>
      <w:r>
        <w:rPr>
          <w:spacing w:val="-4"/>
          <w:sz w:val="20"/>
        </w:rPr>
        <w:t xml:space="preserve"> </w:t>
      </w:r>
      <w:r>
        <w:rPr>
          <w:sz w:val="20"/>
        </w:rPr>
        <w:t>button</w:t>
      </w:r>
      <w:r>
        <w:rPr>
          <w:spacing w:val="-3"/>
          <w:sz w:val="20"/>
        </w:rPr>
        <w:t xml:space="preserve"> </w:t>
      </w:r>
      <w:r>
        <w:rPr>
          <w:sz w:val="20"/>
        </w:rPr>
        <w:t>to</w:t>
      </w:r>
      <w:r>
        <w:rPr>
          <w:spacing w:val="-3"/>
          <w:sz w:val="20"/>
        </w:rPr>
        <w:t xml:space="preserve"> </w:t>
      </w:r>
      <w:r>
        <w:rPr>
          <w:sz w:val="20"/>
        </w:rPr>
        <w:t>process</w:t>
      </w:r>
      <w:r>
        <w:rPr>
          <w:spacing w:val="-3"/>
          <w:sz w:val="20"/>
        </w:rPr>
        <w:t xml:space="preserve"> </w:t>
      </w:r>
      <w:r>
        <w:rPr>
          <w:sz w:val="20"/>
        </w:rPr>
        <w:t>these</w:t>
      </w:r>
      <w:r>
        <w:rPr>
          <w:spacing w:val="-3"/>
          <w:sz w:val="20"/>
        </w:rPr>
        <w:t xml:space="preserve"> </w:t>
      </w:r>
      <w:r>
        <w:rPr>
          <w:sz w:val="20"/>
        </w:rPr>
        <w:t>inputs.</w:t>
      </w:r>
      <w:r>
        <w:rPr>
          <w:spacing w:val="-3"/>
          <w:sz w:val="20"/>
        </w:rPr>
        <w:t xml:space="preserve"> </w:t>
      </w:r>
      <w:r>
        <w:rPr>
          <w:sz w:val="20"/>
        </w:rPr>
        <w:t>Add</w:t>
      </w:r>
      <w:r>
        <w:rPr>
          <w:spacing w:val="-3"/>
          <w:sz w:val="20"/>
        </w:rPr>
        <w:t xml:space="preserve"> </w:t>
      </w:r>
      <w:r>
        <w:rPr>
          <w:sz w:val="20"/>
        </w:rPr>
        <w:t>a</w:t>
      </w:r>
      <w:r>
        <w:rPr>
          <w:spacing w:val="-4"/>
          <w:sz w:val="20"/>
        </w:rPr>
        <w:t xml:space="preserve"> </w:t>
      </w:r>
      <w:r>
        <w:rPr>
          <w:sz w:val="20"/>
        </w:rPr>
        <w:t>button</w:t>
      </w:r>
      <w:r>
        <w:rPr>
          <w:spacing w:val="-3"/>
          <w:sz w:val="20"/>
        </w:rPr>
        <w:t xml:space="preserve"> </w:t>
      </w:r>
      <w:r>
        <w:rPr>
          <w:sz w:val="20"/>
        </w:rPr>
        <w:t>that</w:t>
      </w:r>
      <w:r>
        <w:rPr>
          <w:spacing w:val="-3"/>
          <w:sz w:val="20"/>
        </w:rPr>
        <w:t xml:space="preserve"> </w:t>
      </w:r>
      <w:r>
        <w:rPr>
          <w:sz w:val="20"/>
        </w:rPr>
        <w:t>takes</w:t>
      </w:r>
      <w:r>
        <w:rPr>
          <w:spacing w:val="-3"/>
          <w:sz w:val="20"/>
        </w:rPr>
        <w:t xml:space="preserve"> </w:t>
      </w:r>
      <w:r>
        <w:rPr>
          <w:sz w:val="20"/>
        </w:rPr>
        <w:t>the</w:t>
      </w:r>
      <w:r>
        <w:rPr>
          <w:spacing w:val="-3"/>
          <w:sz w:val="20"/>
        </w:rPr>
        <w:t xml:space="preserve"> </w:t>
      </w:r>
      <w:r>
        <w:rPr>
          <w:sz w:val="20"/>
        </w:rPr>
        <w:t>inputs</w:t>
      </w:r>
      <w:r>
        <w:rPr>
          <w:spacing w:val="-3"/>
          <w:sz w:val="20"/>
        </w:rPr>
        <w:t xml:space="preserve"> </w:t>
      </w:r>
      <w:r>
        <w:rPr>
          <w:sz w:val="20"/>
        </w:rPr>
        <w:t xml:space="preserve">from the three color fields. It's the </w:t>
      </w:r>
      <w:r>
        <w:rPr>
          <w:rFonts w:ascii="Courier New" w:hAnsi="Courier New"/>
          <w:b/>
        </w:rPr>
        <w:t>id</w:t>
      </w:r>
      <w:r>
        <w:rPr>
          <w:rFonts w:ascii="Courier New" w:hAnsi="Courier New"/>
          <w:b/>
          <w:spacing w:val="-71"/>
        </w:rPr>
        <w:t xml:space="preserve"> </w:t>
      </w:r>
      <w:r>
        <w:rPr>
          <w:sz w:val="20"/>
        </w:rPr>
        <w:t>that is important here as it's used to trigger retrieval of the values from the color fields:</w:t>
      </w:r>
    </w:p>
    <w:p>
      <w:pPr>
        <w:pStyle w:val="CodeExample"/>
        <w:rPr/>
      </w:pPr>
      <w:r>
        <w:rPr/>
      </w:r>
    </w:p>
    <w:p>
      <w:pPr>
        <w:pStyle w:val="CodeExample"/>
        <w:rPr/>
      </w:pPr>
      <w:r>
        <w:rPr/>
        <w:t xml:space="preserve">       </w:t>
      </w:r>
      <w:r>
        <w:rPr/>
        <w:t>&lt;com.google.android.material.button.MaterialButton</w:t>
      </w:r>
    </w:p>
    <w:p>
      <w:pPr>
        <w:pStyle w:val="CodeExample"/>
        <w:rPr/>
      </w:pPr>
      <w:r>
        <w:rPr/>
        <w:t xml:space="preserve">            </w:t>
      </w:r>
      <w:r>
        <w:rPr/>
        <w:t>android:layout_width="match_parent"</w:t>
      </w:r>
    </w:p>
    <w:p>
      <w:pPr>
        <w:pStyle w:val="CodeExample"/>
        <w:rPr/>
      </w:pPr>
      <w:r>
        <w:rPr/>
        <w:t xml:space="preserve">            </w:t>
      </w:r>
      <w:r>
        <w:rPr/>
        <w:t>android:layout_height="wrap_content"</w:t>
      </w:r>
    </w:p>
    <w:p>
      <w:pPr>
        <w:pStyle w:val="CodeExample"/>
        <w:rPr/>
      </w:pPr>
      <w:r>
        <w:rPr/>
        <w:t xml:space="preserve">            </w:t>
      </w:r>
      <w:r>
        <w:rPr/>
        <w:t>style="@style/color_button"</w:t>
      </w:r>
    </w:p>
    <w:p>
      <w:pPr>
        <w:pStyle w:val="CodeExample"/>
        <w:rPr/>
      </w:pPr>
      <w:r>
        <w:rPr/>
        <w:t xml:space="preserve">            </w:t>
      </w:r>
      <w:r>
        <w:rPr/>
        <w:t>android:id="@+id/color_creator_button"</w:t>
      </w:r>
    </w:p>
    <w:p>
      <w:pPr>
        <w:pStyle w:val="CodeExample"/>
        <w:rPr/>
      </w:pPr>
      <w:r>
        <w:rPr/>
        <w:t xml:space="preserve">            </w:t>
      </w:r>
      <w:r>
        <w:rPr/>
        <w:t>android:gravity="center"</w:t>
      </w:r>
    </w:p>
    <w:p>
      <w:pPr>
        <w:pStyle w:val="CodeExample"/>
        <w:rPr/>
      </w:pPr>
      <w:r>
        <w:rPr/>
        <w:t xml:space="preserve">            </w:t>
      </w:r>
      <w:r>
        <w:rPr/>
        <w:t>android:text="@string/color_creator_button_text"</w:t>
      </w:r>
    </w:p>
    <w:p>
      <w:pPr>
        <w:pStyle w:val="CodeExample"/>
        <w:rPr/>
      </w:pPr>
      <w:r>
        <w:rPr/>
        <w:t xml:space="preserve">            </w:t>
      </w:r>
      <w:r>
        <w:rPr/>
        <w:t>app:layout_constraintTop_toBottomOf="@id/blue_channel_wrapper"</w:t>
      </w:r>
    </w:p>
    <w:p>
      <w:pPr>
        <w:pStyle w:val="CodeExample"/>
        <w:rPr/>
      </w:pPr>
      <w:r>
        <w:rPr/>
        <w:t xml:space="preserve">            </w:t>
      </w:r>
      <w:r>
        <w:rPr/>
        <w:t>app:layout_constraintStart_toStartOf="parent"/&gt;</w:t>
      </w:r>
    </w:p>
    <w:p>
      <w:pPr>
        <w:pStyle w:val="ListParagraph"/>
        <w:tabs>
          <w:tab w:val="clear" w:pos="720"/>
          <w:tab w:val="left" w:pos="1274" w:leader="none"/>
        </w:tabs>
        <w:spacing w:lineRule="auto" w:line="240" w:before="101" w:after="0"/>
        <w:ind w:left="1274" w:right="214" w:hanging="0"/>
        <w:jc w:val="right"/>
        <w:rPr>
          <w:sz w:val="20"/>
        </w:rPr>
      </w:pPr>
      <w:r>
        <w:rPr>
          <w:sz w:val="20"/>
        </w:rPr>
      </w:r>
    </w:p>
    <w:p>
      <w:pPr>
        <w:pStyle w:val="ListParagraph"/>
        <w:tabs>
          <w:tab w:val="clear" w:pos="720"/>
          <w:tab w:val="left" w:pos="1274" w:leader="none"/>
        </w:tabs>
        <w:spacing w:lineRule="auto" w:line="240" w:before="101" w:after="0"/>
        <w:ind w:left="1274" w:right="214" w:hanging="0"/>
        <w:jc w:val="right"/>
        <w:rPr>
          <w:sz w:val="20"/>
        </w:rPr>
      </w:pPr>
      <w:r>
        <w:rPr>
          <w:sz w:val="20"/>
        </w:rPr>
      </w:r>
    </w:p>
    <w:p>
      <w:pPr>
        <w:pStyle w:val="TextBody"/>
        <w:spacing w:before="11" w:after="0"/>
        <w:rPr>
          <w:sz w:val="8"/>
        </w:rPr>
      </w:pPr>
      <w:r>
        <w:rPr>
          <w:sz w:val="8"/>
        </w:rPr>
      </w:r>
    </w:p>
    <w:p>
      <w:pPr>
        <w:pStyle w:val="ListParagraph"/>
        <w:numPr>
          <w:ilvl w:val="0"/>
          <w:numId w:val="17"/>
        </w:numPr>
        <w:tabs>
          <w:tab w:val="clear" w:pos="720"/>
          <w:tab w:val="left" w:pos="1274" w:leader="none"/>
        </w:tabs>
        <w:spacing w:lineRule="auto" w:line="240"/>
        <w:ind w:left="1274" w:right="866" w:hanging="360"/>
        <w:jc w:val="left"/>
        <w:rPr>
          <w:sz w:val="8"/>
        </w:rPr>
      </w:pPr>
      <w:r>
        <w:rPr>
          <w:sz w:val="20"/>
        </w:rPr>
        <w:t>Add</w:t>
      </w:r>
      <w:r>
        <w:rPr>
          <w:spacing w:val="-3"/>
          <w:sz w:val="20"/>
        </w:rPr>
        <w:t xml:space="preserve"> </w:t>
      </w:r>
      <w:r>
        <w:rPr>
          <w:sz w:val="20"/>
        </w:rPr>
        <w:t>a</w:t>
      </w:r>
      <w:r>
        <w:rPr>
          <w:spacing w:val="-4"/>
          <w:sz w:val="20"/>
        </w:rPr>
        <w:t xml:space="preserve"> </w:t>
      </w:r>
      <w:r>
        <w:rPr>
          <w:rFonts w:ascii="Courier New" w:hAnsi="Courier New"/>
          <w:b/>
        </w:rPr>
        <w:t>View</w:t>
      </w:r>
      <w:r>
        <w:rPr>
          <w:sz w:val="20"/>
        </w:rPr>
        <w:t>,</w:t>
      </w:r>
      <w:r>
        <w:rPr>
          <w:spacing w:val="-3"/>
          <w:sz w:val="20"/>
        </w:rPr>
        <w:t xml:space="preserve"> </w:t>
      </w:r>
      <w:r>
        <w:rPr>
          <w:sz w:val="20"/>
        </w:rPr>
        <w:t>which</w:t>
      </w:r>
      <w:r>
        <w:rPr>
          <w:spacing w:val="-3"/>
          <w:sz w:val="20"/>
        </w:rPr>
        <w:t xml:space="preserve"> </w:t>
      </w:r>
      <w:r>
        <w:rPr>
          <w:sz w:val="20"/>
        </w:rPr>
        <w:t>will</w:t>
      </w:r>
      <w:r>
        <w:rPr>
          <w:spacing w:val="-3"/>
          <w:sz w:val="20"/>
        </w:rPr>
        <w:t xml:space="preserve"> </w:t>
      </w:r>
      <w:r>
        <w:rPr>
          <w:sz w:val="20"/>
        </w:rPr>
        <w:t>display</w:t>
      </w:r>
      <w:r>
        <w:rPr>
          <w:spacing w:val="-3"/>
          <w:sz w:val="20"/>
        </w:rPr>
        <w:t xml:space="preserve"> </w:t>
      </w:r>
      <w:r>
        <w:rPr>
          <w:sz w:val="20"/>
        </w:rPr>
        <w:t>the</w:t>
      </w:r>
      <w:r>
        <w:rPr>
          <w:spacing w:val="-3"/>
          <w:sz w:val="20"/>
        </w:rPr>
        <w:t xml:space="preserve"> </w:t>
      </w:r>
      <w:r>
        <w:rPr>
          <w:sz w:val="20"/>
        </w:rPr>
        <w:t>produced</w:t>
      </w:r>
      <w:r>
        <w:rPr>
          <w:spacing w:val="-3"/>
          <w:sz w:val="20"/>
        </w:rPr>
        <w:t xml:space="preserve"> </w:t>
      </w:r>
      <w:r>
        <w:rPr>
          <w:sz w:val="20"/>
        </w:rPr>
        <w:t>color</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layout.</w:t>
      </w:r>
      <w:r>
        <w:rPr>
          <w:spacing w:val="-3"/>
          <w:sz w:val="20"/>
        </w:rPr>
        <w:t xml:space="preserve"> </w:t>
      </w:r>
      <w:r>
        <w:rPr>
          <w:sz w:val="20"/>
        </w:rPr>
        <w:t>We</w:t>
      </w:r>
      <w:r>
        <w:rPr>
          <w:spacing w:val="-3"/>
          <w:sz w:val="20"/>
        </w:rPr>
        <w:t xml:space="preserve"> </w:t>
      </w:r>
      <w:r>
        <w:rPr>
          <w:sz w:val="20"/>
        </w:rPr>
        <w:t>need to constrain this view appropriately and make it sufficiently large such that the newly created color will be seen clearly using the dimensions specified previously:</w:t>
      </w:r>
    </w:p>
    <w:p>
      <w:pPr>
        <w:pStyle w:val="ListParagraph"/>
        <w:tabs>
          <w:tab w:val="clear" w:pos="720"/>
          <w:tab w:val="left" w:pos="1274" w:leader="none"/>
        </w:tabs>
        <w:spacing w:lineRule="auto" w:line="240"/>
        <w:ind w:left="1274" w:right="866" w:hanging="360"/>
        <w:rPr>
          <w:sz w:val="8"/>
        </w:rPr>
      </w:pPr>
      <w:r>
        <w:rPr>
          <w:sz w:val="8"/>
        </w:rPr>
        <w:t xml:space="preserve">    </w:t>
      </w:r>
    </w:p>
    <w:p>
      <w:pPr>
        <w:pStyle w:val="CodeExample"/>
        <w:rPr/>
      </w:pPr>
      <w:r>
        <w:rPr/>
        <w:t xml:space="preserve">        </w:t>
      </w:r>
      <w:r>
        <w:rPr/>
        <w:t>&lt;TextView</w:t>
      </w:r>
    </w:p>
    <w:p>
      <w:pPr>
        <w:pStyle w:val="CodeExample"/>
        <w:rPr/>
      </w:pPr>
      <w:r>
        <w:rPr/>
        <w:t xml:space="preserve">            </w:t>
      </w:r>
      <w:r>
        <w:rPr/>
        <w:t>android:id="@+id/color_creator_display"</w:t>
      </w:r>
    </w:p>
    <w:p>
      <w:pPr>
        <w:pStyle w:val="CodeExample"/>
        <w:rPr/>
      </w:pPr>
      <w:r>
        <w:rPr/>
        <w:t xml:space="preserve">            </w:t>
      </w:r>
      <w:r>
        <w:rPr/>
        <w:t>android:layout_width="match_parent"</w:t>
      </w:r>
    </w:p>
    <w:p>
      <w:pPr>
        <w:pStyle w:val="CodeExample"/>
        <w:rPr/>
      </w:pPr>
      <w:r>
        <w:rPr/>
        <w:t xml:space="preserve">            </w:t>
      </w:r>
      <w:r>
        <w:rPr/>
        <w:t>style="@style/color_display"</w:t>
      </w:r>
    </w:p>
    <w:p>
      <w:pPr>
        <w:pStyle w:val="CodeExample"/>
        <w:rPr/>
      </w:pPr>
      <w:r>
        <w:rPr/>
        <w:t xml:space="preserve">            </w:t>
      </w:r>
      <w:r>
        <w:rPr/>
        <w:t>android:text="@string/color_created_display_panel"</w:t>
      </w:r>
    </w:p>
    <w:p>
      <w:pPr>
        <w:pStyle w:val="CodeExample"/>
        <w:rPr/>
      </w:pPr>
      <w:r>
        <w:rPr/>
        <w:t xml:space="preserve">            </w:t>
      </w:r>
      <w:r>
        <w:rPr/>
        <w:t>android:layout_height="40dp"</w:t>
      </w:r>
    </w:p>
    <w:p>
      <w:pPr>
        <w:pStyle w:val="CodeExample"/>
        <w:rPr/>
      </w:pPr>
      <w:r>
        <w:rPr/>
        <w:t xml:space="preserve">            </w:t>
      </w:r>
      <w:r>
        <w:rPr/>
        <w:t>android:layout_margin="8dp"</w:t>
      </w:r>
    </w:p>
    <w:p>
      <w:pPr>
        <w:pStyle w:val="CodeExample"/>
        <w:rPr/>
      </w:pPr>
      <w:r>
        <w:rPr/>
        <w:t xml:space="preserve">            </w:t>
      </w:r>
      <w:r>
        <w:rPr/>
        <w:t>app:layout_constraintTop_toBottomOf="@id/color_creator_button"</w:t>
      </w:r>
    </w:p>
    <w:p>
      <w:pPr>
        <w:pStyle w:val="CodeExample"/>
        <w:rPr/>
      </w:pPr>
      <w:r>
        <w:rPr/>
        <w:t xml:space="preserve">            </w:t>
      </w:r>
      <w:r>
        <w:rPr/>
        <w:t xml:space="preserve">app:layout_constraintStart_toStartOf="parent" /&gt; </w:t>
      </w:r>
    </w:p>
    <w:p>
      <w:pPr>
        <w:pStyle w:val="ListParagraph"/>
        <w:numPr>
          <w:ilvl w:val="0"/>
          <w:numId w:val="17"/>
        </w:numPr>
        <w:tabs>
          <w:tab w:val="clear" w:pos="720"/>
          <w:tab w:val="left" w:pos="1274" w:leader="none"/>
        </w:tabs>
        <w:spacing w:lineRule="auto" w:line="247"/>
        <w:ind w:left="1274" w:right="291" w:hanging="360"/>
        <w:jc w:val="left"/>
        <w:rPr>
          <w:sz w:val="20"/>
        </w:rPr>
      </w:pPr>
      <w:r>
        <w:rPr>
          <w:sz w:val="20"/>
        </w:rPr>
        <w:t>Finally, display the RGB color created from the three channels in the layout. This is where we need to set the click listener on the button and retrieve the three color values. Then, we need to concatenate these values in the correct order</w:t>
      </w:r>
      <w:r>
        <w:rPr>
          <w:spacing w:val="-3"/>
          <w:sz w:val="20"/>
        </w:rPr>
        <w:t xml:space="preserve"> </w:t>
      </w:r>
      <w:r>
        <w:rPr>
          <w:sz w:val="20"/>
        </w:rPr>
        <w:t>in</w:t>
      </w:r>
      <w:r>
        <w:rPr>
          <w:spacing w:val="-3"/>
          <w:sz w:val="20"/>
        </w:rPr>
        <w:t xml:space="preserve"> </w:t>
      </w:r>
      <w:r>
        <w:rPr>
          <w:sz w:val="20"/>
        </w:rPr>
        <w:t>order</w:t>
      </w:r>
      <w:r>
        <w:rPr>
          <w:spacing w:val="-3"/>
          <w:sz w:val="20"/>
        </w:rPr>
        <w:t xml:space="preserve"> </w:t>
      </w:r>
      <w:r>
        <w:rPr>
          <w:sz w:val="20"/>
        </w:rPr>
        <w:t>to</w:t>
      </w:r>
      <w:r>
        <w:rPr>
          <w:spacing w:val="-3"/>
          <w:sz w:val="20"/>
        </w:rPr>
        <w:t xml:space="preserve"> </w:t>
      </w:r>
      <w:r>
        <w:rPr>
          <w:sz w:val="20"/>
        </w:rPr>
        <w:t>create</w:t>
      </w:r>
      <w:r>
        <w:rPr>
          <w:spacing w:val="-3"/>
          <w:sz w:val="20"/>
        </w:rPr>
        <w:t xml:space="preserve"> </w:t>
      </w:r>
      <w:r>
        <w:rPr>
          <w:sz w:val="20"/>
        </w:rPr>
        <w:t>a</w:t>
      </w:r>
      <w:r>
        <w:rPr>
          <w:spacing w:val="-4"/>
          <w:sz w:val="20"/>
        </w:rPr>
        <w:t xml:space="preserve"> </w:t>
      </w:r>
      <w:r>
        <w:rPr>
          <w:sz w:val="20"/>
        </w:rPr>
        <w:t>new</w:t>
      </w:r>
      <w:r>
        <w:rPr>
          <w:spacing w:val="-3"/>
          <w:sz w:val="20"/>
        </w:rPr>
        <w:t xml:space="preserve"> </w:t>
      </w:r>
      <w:r>
        <w:rPr>
          <w:sz w:val="20"/>
        </w:rPr>
        <w:t>color</w:t>
      </w:r>
      <w:r>
        <w:rPr>
          <w:spacing w:val="-3"/>
          <w:sz w:val="20"/>
        </w:rPr>
        <w:t xml:space="preserve"> </w:t>
      </w:r>
      <w:r>
        <w:rPr>
          <w:sz w:val="20"/>
        </w:rPr>
        <w:t>and</w:t>
      </w:r>
      <w:r>
        <w:rPr>
          <w:spacing w:val="-4"/>
          <w:sz w:val="20"/>
        </w:rPr>
        <w:t xml:space="preserve"> </w:t>
      </w:r>
      <w:r>
        <w:rPr>
          <w:sz w:val="20"/>
        </w:rPr>
        <w:t>set</w:t>
      </w:r>
      <w:r>
        <w:rPr>
          <w:spacing w:val="-3"/>
          <w:sz w:val="20"/>
        </w:rPr>
        <w:t xml:space="preserve"> </w:t>
      </w:r>
      <w:r>
        <w:rPr>
          <w:sz w:val="20"/>
        </w:rPr>
        <w:t>that</w:t>
      </w:r>
      <w:r>
        <w:rPr>
          <w:spacing w:val="-3"/>
          <w:sz w:val="20"/>
        </w:rPr>
        <w:t xml:space="preserve"> </w:t>
      </w:r>
      <w:r>
        <w:rPr>
          <w:sz w:val="20"/>
        </w:rPr>
        <w:t>to</w:t>
      </w:r>
      <w:r>
        <w:rPr>
          <w:spacing w:val="-3"/>
          <w:sz w:val="20"/>
        </w:rPr>
        <w:t xml:space="preserve"> </w:t>
      </w:r>
      <w:r>
        <w:rPr>
          <w:sz w:val="20"/>
        </w:rPr>
        <w:t>the</w:t>
      </w:r>
      <w:r>
        <w:rPr>
          <w:spacing w:val="-3"/>
          <w:sz w:val="20"/>
        </w:rPr>
        <w:t xml:space="preserve"> </w:t>
      </w:r>
      <w:r>
        <w:rPr>
          <w:sz w:val="20"/>
        </w:rPr>
        <w:t>background</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color display panel:</w:t>
      </w:r>
    </w:p>
    <w:p>
      <w:pPr>
        <w:sectPr>
          <w:headerReference w:type="even" r:id="rId16"/>
          <w:headerReference w:type="default" r:id="rId17"/>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8" w:after="0"/>
        <w:rPr>
          <w:sz w:val="8"/>
        </w:rPr>
      </w:pPr>
      <w:r>
        <w:rPr>
          <w:sz w:val="8"/>
        </w:rPr>
        <mc:AlternateContent>
          <mc:Choice Requires="wpg">
            <w:drawing>
              <wp:anchor behindDoc="0" distT="0" distB="0" distL="0" distR="4445" simplePos="0" locked="0" layoutInCell="0" allowOverlap="1" relativeHeight="1511" wp14:anchorId="41E5A777">
                <wp:simplePos x="0" y="0"/>
                <wp:positionH relativeFrom="page">
                  <wp:posOffset>1120140</wp:posOffset>
                </wp:positionH>
                <wp:positionV relativeFrom="paragraph">
                  <wp:posOffset>89535</wp:posOffset>
                </wp:positionV>
                <wp:extent cx="5074920" cy="930275"/>
                <wp:effectExtent l="0" t="635" r="635" b="0"/>
                <wp:wrapTopAndBottom/>
                <wp:docPr id="44" name="docshapegroup43"/>
                <a:graphic xmlns:a="http://schemas.openxmlformats.org/drawingml/2006/main">
                  <a:graphicData uri="http://schemas.microsoft.com/office/word/2010/wordprocessingGroup">
                    <wpg:wgp>
                      <wpg:cNvGrpSpPr/>
                      <wpg:grpSpPr>
                        <a:xfrm>
                          <a:off x="0" y="0"/>
                          <a:ext cx="5074920" cy="930240"/>
                          <a:chOff x="0" y="0"/>
                          <a:chExt cx="5074920" cy="930240"/>
                        </a:xfrm>
                      </wpg:grpSpPr>
                      <wps:wsp>
                        <wps:cNvSpPr/>
                        <wps:spPr>
                          <a:xfrm>
                            <a:off x="0" y="6480"/>
                            <a:ext cx="5074920" cy="917640"/>
                          </a:xfrm>
                          <a:prstGeom prst="rect">
                            <a:avLst/>
                          </a:prstGeom>
                          <a:solidFill>
                            <a:srgbClr val="f6f6f6"/>
                          </a:solidFill>
                          <a:ln w="0">
                            <a:noFill/>
                          </a:ln>
                        </wps:spPr>
                        <wps:style>
                          <a:lnRef idx="0"/>
                          <a:fillRef idx="0"/>
                          <a:effectRef idx="0"/>
                          <a:fontRef idx="minor"/>
                        </wps:style>
                        <wps:bodyPr/>
                      </wps:wsp>
                      <wps:wsp>
                        <wps:cNvSpPr/>
                        <wps:spPr>
                          <a:xfrm>
                            <a:off x="0" y="0"/>
                            <a:ext cx="5074920" cy="930240"/>
                          </a:xfrm>
                          <a:custGeom>
                            <a:avLst/>
                            <a:gdLst>
                              <a:gd name="textAreaLeft" fmla="*/ 0 w 2877120"/>
                              <a:gd name="textAreaRight" fmla="*/ 2879280 w 2877120"/>
                              <a:gd name="textAreaTop" fmla="*/ 0 h 527400"/>
                              <a:gd name="textAreaBottom" fmla="*/ 529560 h 527400"/>
                            </a:gdLst>
                            <a:ahLst/>
                            <a:rect l="textAreaLeft" t="textAreaTop" r="textAreaRight" b="textAreaBottom"/>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90504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package</w:t>
                              </w:r>
                              <w:r>
                                <w:rPr>
                                  <w:rFonts w:ascii="Courier New" w:hAnsi="Courier New"/>
                                  <w:spacing w:val="-7"/>
                                  <w:sz w:val="18"/>
                                </w:rPr>
                                <w:t xml:space="preserve"> </w:t>
                              </w:r>
                              <w:r>
                                <w:rPr>
                                  <w:rFonts w:ascii="Courier New" w:hAnsi="Courier New"/>
                                  <w:spacing w:val="-2"/>
                                  <w:sz w:val="18"/>
                                </w:rPr>
                                <w:t>com.example.colors</w:t>
                              </w:r>
                            </w:p>
                            <w:p>
                              <w:pPr>
                                <w:pStyle w:val="Normal"/>
                                <w:rPr>
                                  <w:rFonts w:ascii="Courier New" w:hAnsi="Courier New"/>
                                  <w:sz w:val="20"/>
                                </w:rPr>
                              </w:pPr>
                              <w:r>
                                <w:rPr>
                                  <w:rFonts w:ascii="Courier New" w:hAnsi="Courier New"/>
                                  <w:sz w:val="20"/>
                                </w:rPr>
                              </w:r>
                            </w:p>
                            <w:p>
                              <w:pPr>
                                <w:pStyle w:val="Normal"/>
                                <w:spacing w:lineRule="auto" w:line="324" w:before="124" w:after="0"/>
                                <w:ind w:left="453" w:right="4318" w:hanging="0"/>
                                <w:rPr>
                                  <w:rFonts w:ascii="Courier New" w:hAnsi="Courier New"/>
                                  <w:sz w:val="18"/>
                                </w:rPr>
                              </w:pPr>
                              <w:r>
                                <w:rPr>
                                  <w:rFonts w:ascii="Courier New" w:hAnsi="Courier New"/>
                                  <w:sz w:val="18"/>
                                </w:rPr>
                                <w:t>import</w:t>
                              </w:r>
                              <w:r>
                                <w:rPr>
                                  <w:rFonts w:ascii="Courier New" w:hAnsi="Courier New"/>
                                  <w:spacing w:val="-29"/>
                                  <w:sz w:val="18"/>
                                </w:rPr>
                                <w:t xml:space="preserve"> </w:t>
                              </w:r>
                              <w:r>
                                <w:rPr>
                                  <w:rFonts w:ascii="Courier New" w:hAnsi="Courier New"/>
                                  <w:sz w:val="18"/>
                                </w:rPr>
                                <w:t>android.graphics.Color import android.os.Bundle import android.widget.Button</w:t>
                              </w:r>
                            </w:p>
                          </w:txbxContent>
                        </wps:txbx>
                        <wps:bodyPr lIns="0" rIns="0" tIns="0" bIns="0" anchor="t">
                          <a:noAutofit/>
                        </wps:bodyPr>
                      </wps:wsp>
                    </wpg:wgp>
                  </a:graphicData>
                </a:graphic>
              </wp:anchor>
            </w:drawing>
          </mc:Choice>
          <mc:Fallback>
            <w:pict>
              <v:group id="shape_0" alt="docshapegroup43" style="position:absolute;margin-left:88.2pt;margin-top:7.05pt;width:399.6pt;height:73.25pt" coordorigin="1764,141" coordsize="7992,1465">
                <v:rect id="shape_0" path="m0,0l-2147483645,0l-2147483645,-2147483646l0,-2147483646xe" fillcolor="#f6f6f6" stroked="f" o:allowincell="f" style="position:absolute;left:1764;top:151;width:7991;height:144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1;width:7991;height:142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package</w:t>
                        </w:r>
                        <w:r>
                          <w:rPr>
                            <w:rFonts w:ascii="Courier New" w:hAnsi="Courier New"/>
                            <w:spacing w:val="-7"/>
                            <w:sz w:val="18"/>
                          </w:rPr>
                          <w:t xml:space="preserve"> </w:t>
                        </w:r>
                        <w:r>
                          <w:rPr>
                            <w:rFonts w:ascii="Courier New" w:hAnsi="Courier New"/>
                            <w:spacing w:val="-2"/>
                            <w:sz w:val="18"/>
                          </w:rPr>
                          <w:t>com.example.colors</w:t>
                        </w:r>
                      </w:p>
                      <w:p>
                        <w:pPr>
                          <w:pStyle w:val="Normal"/>
                          <w:rPr>
                            <w:rFonts w:ascii="Courier New" w:hAnsi="Courier New"/>
                            <w:sz w:val="20"/>
                          </w:rPr>
                        </w:pPr>
                        <w:r>
                          <w:rPr>
                            <w:rFonts w:ascii="Courier New" w:hAnsi="Courier New"/>
                            <w:sz w:val="20"/>
                          </w:rPr>
                        </w:r>
                      </w:p>
                      <w:p>
                        <w:pPr>
                          <w:pStyle w:val="Normal"/>
                          <w:spacing w:lineRule="auto" w:line="324" w:before="124" w:after="0"/>
                          <w:ind w:left="453" w:right="4318" w:hanging="0"/>
                          <w:rPr>
                            <w:rFonts w:ascii="Courier New" w:hAnsi="Courier New"/>
                            <w:sz w:val="18"/>
                          </w:rPr>
                        </w:pPr>
                        <w:r>
                          <w:rPr>
                            <w:rFonts w:ascii="Courier New" w:hAnsi="Courier New"/>
                            <w:sz w:val="18"/>
                          </w:rPr>
                          <w:t>import</w:t>
                        </w:r>
                        <w:r>
                          <w:rPr>
                            <w:rFonts w:ascii="Courier New" w:hAnsi="Courier New"/>
                            <w:spacing w:val="-29"/>
                            <w:sz w:val="18"/>
                          </w:rPr>
                          <w:t xml:space="preserve"> </w:t>
                        </w:r>
                        <w:r>
                          <w:rPr>
                            <w:rFonts w:ascii="Courier New" w:hAnsi="Courier New"/>
                            <w:sz w:val="18"/>
                          </w:rPr>
                          <w:t>android.graphics.Color import android.os.Bundle import android.widget.Button</w:t>
                        </w:r>
                      </w:p>
                    </w:txbxContent>
                  </v:textbox>
                  <w10:wrap type="topAndBottom"/>
                </v:rect>
              </v:group>
            </w:pict>
          </mc:Fallback>
        </mc:AlternateContent>
      </w:r>
    </w:p>
    <w:p>
      <w:pPr>
        <w:pStyle w:val="Normal"/>
        <w:spacing w:lineRule="auto" w:line="324" w:before="132" w:after="0"/>
        <w:ind w:left="557" w:right="4543" w:hanging="0"/>
        <w:rPr>
          <w:rFonts w:ascii="Courier New" w:hAnsi="Courier New"/>
          <w:sz w:val="18"/>
        </w:rPr>
      </w:pPr>
      <w:r>
        <mc:AlternateContent>
          <mc:Choice Requires="wpg">
            <w:drawing>
              <wp:anchor behindDoc="1" distT="635" distB="0" distL="0" distR="635" simplePos="0" locked="0" layoutInCell="0" allowOverlap="1" relativeHeight="1485" wp14:anchorId="63F2CB6B">
                <wp:simplePos x="0" y="0"/>
                <wp:positionH relativeFrom="page">
                  <wp:posOffset>662940</wp:posOffset>
                </wp:positionH>
                <wp:positionV relativeFrom="page">
                  <wp:posOffset>767715</wp:posOffset>
                </wp:positionV>
                <wp:extent cx="5074920" cy="7191375"/>
                <wp:effectExtent l="0" t="635" r="635" b="0"/>
                <wp:wrapNone/>
                <wp:docPr id="52" name="docshapegroup47"/>
                <a:graphic xmlns:a="http://schemas.openxmlformats.org/drawingml/2006/main">
                  <a:graphicData uri="http://schemas.microsoft.com/office/word/2010/wordprocessingGroup">
                    <wpg:wgp>
                      <wpg:cNvGrpSpPr/>
                      <wpg:grpSpPr>
                        <a:xfrm>
                          <a:off x="0" y="0"/>
                          <a:ext cx="5074920" cy="7191360"/>
                          <a:chOff x="0" y="0"/>
                          <a:chExt cx="5074920" cy="7191360"/>
                        </a:xfrm>
                      </wpg:grpSpPr>
                      <wps:wsp>
                        <wps:cNvSpPr/>
                        <wps:spPr>
                          <a:xfrm>
                            <a:off x="0" y="6480"/>
                            <a:ext cx="5074920" cy="7178760"/>
                          </a:xfrm>
                          <a:prstGeom prst="rect">
                            <a:avLst/>
                          </a:prstGeom>
                          <a:solidFill>
                            <a:srgbClr val="f6f6f6"/>
                          </a:solidFill>
                          <a:ln w="0">
                            <a:noFill/>
                          </a:ln>
                        </wps:spPr>
                        <wps:style>
                          <a:lnRef idx="0"/>
                          <a:fillRef idx="0"/>
                          <a:effectRef idx="0"/>
                          <a:fontRef idx="minor"/>
                        </wps:style>
                        <wps:bodyPr/>
                      </wps:wsp>
                      <wps:wsp>
                        <wps:cNvSpPr/>
                        <wps:spPr>
                          <a:xfrm>
                            <a:off x="0" y="0"/>
                            <a:ext cx="5074920" cy="7191360"/>
                          </a:xfrm>
                          <a:custGeom>
                            <a:avLst/>
                            <a:gdLst>
                              <a:gd name="textAreaLeft" fmla="*/ 0 w 2877120"/>
                              <a:gd name="textAreaRight" fmla="*/ 2879280 w 2877120"/>
                              <a:gd name="textAreaTop" fmla="*/ 0 h 4077000"/>
                              <a:gd name="textAreaBottom" fmla="*/ 4079160 h 4077000"/>
                            </a:gdLst>
                            <a:ahLst/>
                            <a:rect l="textAreaLeft" t="textAreaTop" r="textAreaRight" b="textAreaBottom"/>
                            <a:pathLst>
                              <a:path w="7992" h="11325">
                                <a:moveTo>
                                  <a:pt x="7992" y="11304"/>
                                </a:moveTo>
                                <a:lnTo>
                                  <a:pt x="0" y="11304"/>
                                </a:lnTo>
                                <a:lnTo>
                                  <a:pt x="0" y="11324"/>
                                </a:lnTo>
                                <a:lnTo>
                                  <a:pt x="7992" y="11324"/>
                                </a:lnTo>
                                <a:lnTo>
                                  <a:pt x="7992" y="1130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g:wgp>
                  </a:graphicData>
                </a:graphic>
              </wp:anchor>
            </w:drawing>
          </mc:Choice>
          <mc:Fallback>
            <w:pict>
              <v:group id="shape_0" alt="docshapegroup47" style="position:absolute;margin-left:52.2pt;margin-top:60.45pt;width:399.6pt;height:566.25pt" coordorigin="1044,1209" coordsize="7992,11325">
                <v:rect id="shape_0" path="m0,0l-2147483645,0l-2147483645,-2147483646l0,-2147483646xe" fillcolor="#f6f6f6" stroked="f" o:allowincell="f" style="position:absolute;left:1044;top:1219;width:7991;height:11304;mso-wrap-style:none;v-text-anchor:middle;mso-position-horizontal-relative:page;mso-position-vertical-relative:page">
                  <v:fill o:detectmouseclick="t" type="solid" color2="#090909"/>
                  <v:stroke color="#3465a4" joinstyle="round" endcap="flat"/>
                  <w10:wrap type="none"/>
                </v:rect>
              </v:group>
            </w:pict>
          </mc:Fallback>
        </mc:AlternateContent>
      </w:r>
      <w:r>
        <w:rPr>
          <w:rFonts w:ascii="Courier New" w:hAnsi="Courier New"/>
          <w:sz w:val="18"/>
        </w:rPr>
        <w:t>import</w:t>
      </w:r>
      <w:r>
        <w:rPr>
          <w:rFonts w:ascii="Courier New" w:hAnsi="Courier New"/>
          <w:spacing w:val="-29"/>
          <w:sz w:val="18"/>
        </w:rPr>
        <w:t xml:space="preserve"> </w:t>
      </w:r>
      <w:r>
        <w:rPr>
          <w:rFonts w:ascii="Courier New" w:hAnsi="Courier New"/>
          <w:sz w:val="18"/>
        </w:rPr>
        <w:t>android.widget.TextView import android.widget.Toast</w:t>
      </w:r>
    </w:p>
    <w:p>
      <w:pPr>
        <w:pStyle w:val="Normal"/>
        <w:spacing w:before="1" w:after="0"/>
        <w:ind w:left="557" w:hanging="0"/>
        <w:rPr>
          <w:rFonts w:ascii="Courier New" w:hAnsi="Courier New"/>
          <w:sz w:val="18"/>
        </w:rPr>
      </w:pPr>
      <w:r>
        <w:rPr>
          <w:rFonts w:ascii="Courier New" w:hAnsi="Courier New"/>
          <w:sz w:val="18"/>
        </w:rPr>
        <w:t>import</w:t>
      </w:r>
      <w:r>
        <w:rPr>
          <w:rFonts w:ascii="Courier New" w:hAnsi="Courier New"/>
          <w:spacing w:val="-6"/>
          <w:sz w:val="18"/>
        </w:rPr>
        <w:t xml:space="preserve"> </w:t>
      </w:r>
      <w:r>
        <w:rPr>
          <w:rFonts w:ascii="Courier New" w:hAnsi="Courier New"/>
          <w:spacing w:val="-2"/>
          <w:sz w:val="18"/>
        </w:rPr>
        <w:t>androidx.appcompat.app.AppCompatActivity</w:t>
      </w:r>
    </w:p>
    <w:p>
      <w:pPr>
        <w:pStyle w:val="Normal"/>
        <w:spacing w:before="76" w:after="0"/>
        <w:ind w:left="557" w:hanging="0"/>
        <w:rPr>
          <w:rFonts w:ascii="Courier New" w:hAnsi="Courier New"/>
          <w:sz w:val="18"/>
        </w:rPr>
      </w:pPr>
      <w:r>
        <w:rPr>
          <w:rFonts w:ascii="Courier New" w:hAnsi="Courier New"/>
          <w:sz w:val="18"/>
        </w:rPr>
        <w:t>import</w:t>
      </w:r>
      <w:r>
        <w:rPr>
          <w:rFonts w:ascii="Courier New" w:hAnsi="Courier New"/>
          <w:spacing w:val="-6"/>
          <w:sz w:val="18"/>
        </w:rPr>
        <w:t xml:space="preserve"> </w:t>
      </w:r>
      <w:r>
        <w:rPr>
          <w:rFonts w:ascii="Courier New" w:hAnsi="Courier New"/>
          <w:spacing w:val="-2"/>
          <w:sz w:val="18"/>
        </w:rPr>
        <w:t>com.google.android.material.textfield.TextInputEditText</w:t>
      </w:r>
    </w:p>
    <w:p>
      <w:pPr>
        <w:pStyle w:val="TextBody"/>
        <w:rPr>
          <w:rFonts w:ascii="Courier New" w:hAnsi="Courier New"/>
        </w:rPr>
      </w:pPr>
      <w:r>
        <w:rPr>
          <w:rFonts w:ascii="Courier New" w:hAnsi="Courier New"/>
        </w:rPr>
      </w:r>
    </w:p>
    <w:p>
      <w:pPr>
        <w:pStyle w:val="Normal"/>
        <w:spacing w:before="130" w:after="0"/>
        <w:ind w:left="557" w:hanging="0"/>
        <w:rPr>
          <w:rFonts w:ascii="Courier New" w:hAnsi="Courier New"/>
          <w:sz w:val="18"/>
        </w:rPr>
      </w:pPr>
      <w:r>
        <w:rPr>
          <w:rFonts w:ascii="Courier New" w:hAnsi="Courier New"/>
          <w:sz w:val="18"/>
        </w:rPr>
        <w:t>class</w:t>
      </w:r>
      <w:r>
        <w:rPr>
          <w:rFonts w:ascii="Courier New" w:hAnsi="Courier New"/>
          <w:spacing w:val="-10"/>
          <w:sz w:val="18"/>
        </w:rPr>
        <w:t xml:space="preserve"> </w:t>
      </w:r>
      <w:r>
        <w:rPr>
          <w:rFonts w:ascii="Courier New" w:hAnsi="Courier New"/>
          <w:sz w:val="18"/>
        </w:rPr>
        <w:t>MainActivity</w:t>
      </w:r>
      <w:r>
        <w:rPr>
          <w:rFonts w:ascii="Courier New" w:hAnsi="Courier New"/>
          <w:spacing w:val="-9"/>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AppCompatActivity()</w:t>
      </w:r>
      <w:r>
        <w:rPr>
          <w:rFonts w:ascii="Courier New" w:hAnsi="Courier New"/>
          <w:spacing w:val="-9"/>
          <w:sz w:val="18"/>
        </w:rPr>
        <w:t xml:space="preserve"> </w:t>
      </w:r>
      <w:r>
        <w:rPr>
          <w:rFonts w:ascii="Courier New" w:hAnsi="Courier New"/>
          <w:spacing w:val="-10"/>
          <w:sz w:val="18"/>
        </w:rPr>
        <w:t>{</w:t>
      </w:r>
    </w:p>
    <w:p>
      <w:pPr>
        <w:pStyle w:val="Normal"/>
        <w:spacing w:lineRule="auto" w:line="324" w:before="76" w:after="0"/>
        <w:ind w:left="1421" w:hanging="432"/>
        <w:rPr>
          <w:rFonts w:ascii="Courier New" w:hAnsi="Courier New"/>
          <w:sz w:val="18"/>
        </w:rPr>
      </w:pPr>
      <w:r>
        <w:rPr>
          <w:rFonts w:ascii="Courier New" w:hAnsi="Courier New"/>
          <w:sz w:val="18"/>
        </w:rPr>
        <w:t>override</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onCreate(savedInstanceState:</w:t>
      </w:r>
      <w:r>
        <w:rPr>
          <w:rFonts w:ascii="Courier New" w:hAnsi="Courier New"/>
          <w:spacing w:val="-10"/>
          <w:sz w:val="18"/>
        </w:rPr>
        <w:t xml:space="preserve"> </w:t>
      </w:r>
      <w:r>
        <w:rPr>
          <w:rFonts w:ascii="Courier New" w:hAnsi="Courier New"/>
          <w:sz w:val="18"/>
        </w:rPr>
        <w:t>Bundle?)</w:t>
      </w:r>
      <w:r>
        <w:rPr>
          <w:rFonts w:ascii="Courier New" w:hAnsi="Courier New"/>
          <w:spacing w:val="-10"/>
          <w:sz w:val="18"/>
        </w:rPr>
        <w:t xml:space="preserve"> </w:t>
      </w:r>
      <w:r>
        <w:rPr>
          <w:rFonts w:ascii="Courier New" w:hAnsi="Courier New"/>
          <w:sz w:val="18"/>
        </w:rPr>
        <w:t xml:space="preserve">{ </w:t>
      </w:r>
      <w:r>
        <w:rPr>
          <w:rFonts w:ascii="Courier New" w:hAnsi="Courier New"/>
          <w:spacing w:val="-2"/>
          <w:sz w:val="18"/>
        </w:rPr>
        <w:t>super.onCreate(savedInstanceState) setContentView(R.layout.activity_main)</w:t>
      </w:r>
    </w:p>
    <w:p>
      <w:pPr>
        <w:pStyle w:val="TextBody"/>
        <w:spacing w:before="10" w:after="0"/>
        <w:rPr>
          <w:rFonts w:ascii="Courier New" w:hAnsi="Courier New"/>
          <w:sz w:val="24"/>
        </w:rPr>
      </w:pPr>
      <w:r>
        <w:rPr>
          <w:rFonts w:ascii="Courier New" w:hAnsi="Courier New"/>
          <w:sz w:val="24"/>
        </w:rPr>
      </w:r>
    </w:p>
    <w:p>
      <w:pPr>
        <w:pStyle w:val="Normal"/>
        <w:spacing w:lineRule="exact" w:line="202"/>
        <w:ind w:left="203" w:right="1329" w:hanging="0"/>
        <w:jc w:val="center"/>
        <w:rPr>
          <w:rFonts w:ascii="Courier New" w:hAnsi="Courier New"/>
          <w:sz w:val="18"/>
        </w:rPr>
      </w:pPr>
      <w:r>
        <w:rPr>
          <w:rFonts w:ascii="Courier New" w:hAnsi="Courier New"/>
          <w:spacing w:val="-2"/>
          <w:sz w:val="18"/>
        </w:rPr>
        <w:t>findViewById&lt;Button&gt;(R.id.color_creator_button)</w:t>
      </w:r>
    </w:p>
    <w:p>
      <w:pPr>
        <w:pStyle w:val="Normal"/>
        <w:spacing w:lineRule="exact" w:line="202"/>
        <w:ind w:left="1273" w:right="4560" w:hanging="0"/>
        <w:jc w:val="center"/>
        <w:rPr>
          <w:rFonts w:ascii="Courier New" w:hAnsi="Courier New"/>
          <w:sz w:val="18"/>
        </w:rPr>
      </w:pPr>
      <w:r>
        <w:rPr>
          <w:rFonts w:ascii="Courier New" w:hAnsi="Courier New"/>
          <w:sz w:val="18"/>
        </w:rPr>
        <w:t>?.setOnClickListener</w:t>
      </w:r>
      <w:r>
        <w:rPr>
          <w:rFonts w:ascii="Courier New" w:hAnsi="Courier New"/>
          <w:spacing w:val="-20"/>
          <w:sz w:val="18"/>
        </w:rPr>
        <w:t xml:space="preserve"> </w:t>
      </w:r>
      <w:r>
        <w:rPr>
          <w:rFonts w:ascii="Courier New" w:hAnsi="Courier New"/>
          <w:spacing w:val="-10"/>
          <w:sz w:val="18"/>
        </w:rPr>
        <w:t>{</w:t>
      </w:r>
    </w:p>
    <w:p>
      <w:pPr>
        <w:pStyle w:val="Normal"/>
        <w:spacing w:lineRule="exact" w:line="202" w:before="16" w:after="0"/>
        <w:ind w:left="1273" w:right="998" w:hanging="0"/>
        <w:jc w:val="center"/>
        <w:rPr>
          <w:rFonts w:ascii="Courier New" w:hAnsi="Courier New"/>
          <w:sz w:val="18"/>
        </w:rPr>
      </w:pPr>
      <w:r>
        <w:rPr>
          <w:rFonts w:ascii="Courier New" w:hAnsi="Courier New"/>
          <w:sz w:val="18"/>
        </w:rPr>
        <w:t>var</w:t>
      </w:r>
      <w:r>
        <w:rPr>
          <w:rFonts w:ascii="Courier New" w:hAnsi="Courier New"/>
          <w:spacing w:val="-6"/>
          <w:sz w:val="18"/>
        </w:rPr>
        <w:t xml:space="preserve"> </w:t>
      </w:r>
      <w:r>
        <w:rPr>
          <w:rFonts w:ascii="Courier New" w:hAnsi="Courier New"/>
          <w:sz w:val="18"/>
        </w:rPr>
        <w:t>redChannelText</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pacing w:val="-2"/>
          <w:sz w:val="18"/>
        </w:rPr>
        <w:t>findViewById&lt;TextInputEditText&gt;</w:t>
      </w:r>
    </w:p>
    <w:p>
      <w:pPr>
        <w:pStyle w:val="Normal"/>
        <w:spacing w:lineRule="exact" w:line="202"/>
        <w:ind w:left="311" w:right="1329" w:hanging="0"/>
        <w:jc w:val="center"/>
        <w:rPr>
          <w:rFonts w:ascii="Courier New" w:hAnsi="Courier New"/>
          <w:sz w:val="18"/>
        </w:rPr>
      </w:pPr>
      <w:r>
        <w:rPr>
          <w:rFonts w:ascii="Courier New" w:hAnsi="Courier New"/>
          <w:spacing w:val="-2"/>
          <w:sz w:val="18"/>
        </w:rPr>
        <w:t>(R.id.red_channel)?.text.toString()</w:t>
      </w:r>
    </w:p>
    <w:p>
      <w:pPr>
        <w:pStyle w:val="Normal"/>
        <w:spacing w:lineRule="exact" w:line="202" w:before="16" w:after="0"/>
        <w:ind w:left="1273" w:right="782" w:hanging="0"/>
        <w:jc w:val="center"/>
        <w:rPr>
          <w:rFonts w:ascii="Courier New" w:hAnsi="Courier New"/>
          <w:sz w:val="18"/>
        </w:rPr>
      </w:pPr>
      <w:r>
        <w:rPr>
          <w:rFonts w:ascii="Courier New" w:hAnsi="Courier New"/>
          <w:sz w:val="18"/>
        </w:rPr>
        <w:t>var</w:t>
      </w:r>
      <w:r>
        <w:rPr>
          <w:rFonts w:ascii="Courier New" w:hAnsi="Courier New"/>
          <w:spacing w:val="-7"/>
          <w:sz w:val="18"/>
        </w:rPr>
        <w:t xml:space="preserve"> </w:t>
      </w:r>
      <w:r>
        <w:rPr>
          <w:rFonts w:ascii="Courier New" w:hAnsi="Courier New"/>
          <w:sz w:val="18"/>
        </w:rPr>
        <w:t>greenChannelText</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pacing w:val="-2"/>
          <w:sz w:val="18"/>
        </w:rPr>
        <w:t>findViewById&lt;TextInputEditText&gt;</w:t>
      </w:r>
    </w:p>
    <w:p>
      <w:pPr>
        <w:pStyle w:val="Normal"/>
        <w:spacing w:lineRule="exact" w:line="202"/>
        <w:ind w:left="527" w:right="1329" w:hanging="0"/>
        <w:jc w:val="center"/>
        <w:rPr>
          <w:rFonts w:ascii="Courier New" w:hAnsi="Courier New"/>
          <w:sz w:val="18"/>
        </w:rPr>
      </w:pPr>
      <w:r>
        <w:rPr>
          <w:rFonts w:ascii="Courier New" w:hAnsi="Courier New"/>
          <w:spacing w:val="-2"/>
          <w:sz w:val="18"/>
        </w:rPr>
        <w:t>(R.id.green_channel)?.text.toString()</w:t>
      </w:r>
    </w:p>
    <w:p>
      <w:pPr>
        <w:pStyle w:val="Normal"/>
        <w:spacing w:lineRule="exact" w:line="202" w:before="16" w:after="0"/>
        <w:ind w:left="1273" w:right="890" w:hanging="0"/>
        <w:jc w:val="center"/>
        <w:rPr>
          <w:rFonts w:ascii="Courier New" w:hAnsi="Courier New"/>
          <w:sz w:val="18"/>
        </w:rPr>
      </w:pPr>
      <w:r>
        <w:rPr>
          <w:rFonts w:ascii="Courier New" w:hAnsi="Courier New"/>
          <w:sz w:val="18"/>
        </w:rPr>
        <w:t>var</w:t>
      </w:r>
      <w:r>
        <w:rPr>
          <w:rFonts w:ascii="Courier New" w:hAnsi="Courier New"/>
          <w:spacing w:val="-7"/>
          <w:sz w:val="18"/>
        </w:rPr>
        <w:t xml:space="preserve"> </w:t>
      </w:r>
      <w:r>
        <w:rPr>
          <w:rFonts w:ascii="Courier New" w:hAnsi="Courier New"/>
          <w:sz w:val="18"/>
        </w:rPr>
        <w:t>blueChannelText</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pacing w:val="-2"/>
          <w:sz w:val="18"/>
        </w:rPr>
        <w:t>findViewById&lt;TextInputEditText&gt;</w:t>
      </w:r>
    </w:p>
    <w:p>
      <w:pPr>
        <w:pStyle w:val="Normal"/>
        <w:spacing w:lineRule="exact" w:line="202"/>
        <w:ind w:left="419" w:right="1329" w:hanging="0"/>
        <w:jc w:val="center"/>
        <w:rPr>
          <w:rFonts w:ascii="Courier New" w:hAnsi="Courier New"/>
          <w:sz w:val="18"/>
        </w:rPr>
      </w:pPr>
      <w:r>
        <w:rPr>
          <w:rFonts w:ascii="Courier New" w:hAnsi="Courier New"/>
          <w:spacing w:val="-2"/>
          <w:sz w:val="18"/>
        </w:rPr>
        <w:t>(R.id.blue_channel)?.text.toString()</w:t>
      </w:r>
    </w:p>
    <w:p>
      <w:pPr>
        <w:pStyle w:val="TextBody"/>
        <w:spacing w:before="2" w:after="0"/>
        <w:rPr>
          <w:rFonts w:ascii="Courier New" w:hAnsi="Courier New"/>
          <w:sz w:val="26"/>
        </w:rPr>
      </w:pPr>
      <w:r>
        <w:rPr>
          <w:rFonts w:ascii="Courier New" w:hAnsi="Courier New"/>
          <w:sz w:val="26"/>
        </w:rPr>
      </w:r>
    </w:p>
    <w:p>
      <w:pPr>
        <w:pStyle w:val="Normal"/>
        <w:ind w:left="1853" w:hanging="0"/>
        <w:rPr>
          <w:rFonts w:ascii="Courier New" w:hAnsi="Courier New"/>
          <w:sz w:val="18"/>
        </w:rPr>
      </w:pPr>
      <w:r>
        <w:rPr>
          <w:rFonts w:ascii="Courier New" w:hAnsi="Courier New"/>
          <w:spacing w:val="-4"/>
          <w:sz w:val="18"/>
        </w:rPr>
        <w:t>//Check</w:t>
      </w:r>
      <w:r>
        <w:rPr>
          <w:rFonts w:ascii="Courier New" w:hAnsi="Courier New"/>
          <w:spacing w:val="-23"/>
          <w:sz w:val="18"/>
        </w:rPr>
        <w:t xml:space="preserve"> </w:t>
      </w:r>
      <w:r>
        <w:rPr>
          <w:rFonts w:ascii="Courier New" w:hAnsi="Courier New"/>
          <w:spacing w:val="-4"/>
          <w:sz w:val="18"/>
        </w:rPr>
        <w:t>that</w:t>
      </w:r>
      <w:r>
        <w:rPr>
          <w:rFonts w:ascii="Courier New" w:hAnsi="Courier New"/>
          <w:spacing w:val="-22"/>
          <w:sz w:val="18"/>
        </w:rPr>
        <w:t xml:space="preserve"> </w:t>
      </w:r>
      <w:r>
        <w:rPr>
          <w:rFonts w:ascii="Courier New" w:hAnsi="Courier New"/>
          <w:spacing w:val="-4"/>
          <w:sz w:val="18"/>
        </w:rPr>
        <w:t>all</w:t>
      </w:r>
      <w:r>
        <w:rPr>
          <w:rFonts w:ascii="Courier New" w:hAnsi="Courier New"/>
          <w:spacing w:val="-22"/>
          <w:sz w:val="18"/>
        </w:rPr>
        <w:t xml:space="preserve"> </w:t>
      </w:r>
      <w:r>
        <w:rPr>
          <w:rFonts w:ascii="Courier New" w:hAnsi="Courier New"/>
          <w:spacing w:val="-4"/>
          <w:sz w:val="18"/>
        </w:rPr>
        <w:t>fields</w:t>
      </w:r>
      <w:r>
        <w:rPr>
          <w:rFonts w:ascii="Courier New" w:hAnsi="Courier New"/>
          <w:spacing w:val="-22"/>
          <w:sz w:val="18"/>
        </w:rPr>
        <w:t xml:space="preserve"> </w:t>
      </w:r>
      <w:r>
        <w:rPr>
          <w:rFonts w:ascii="Courier New" w:hAnsi="Courier New"/>
          <w:spacing w:val="-4"/>
          <w:sz w:val="18"/>
        </w:rPr>
        <w:t>are</w:t>
      </w:r>
      <w:r>
        <w:rPr>
          <w:rFonts w:ascii="Courier New" w:hAnsi="Courier New"/>
          <w:spacing w:val="-23"/>
          <w:sz w:val="18"/>
        </w:rPr>
        <w:t xml:space="preserve"> </w:t>
      </w:r>
      <w:r>
        <w:rPr>
          <w:rFonts w:ascii="Courier New" w:hAnsi="Courier New"/>
          <w:spacing w:val="-4"/>
          <w:sz w:val="18"/>
        </w:rPr>
        <w:t>filled</w:t>
      </w:r>
      <w:r>
        <w:rPr>
          <w:rFonts w:ascii="Courier New" w:hAnsi="Courier New"/>
          <w:spacing w:val="-22"/>
          <w:sz w:val="18"/>
        </w:rPr>
        <w:t xml:space="preserve"> </w:t>
      </w:r>
      <w:r>
        <w:rPr>
          <w:rFonts w:ascii="Courier New" w:hAnsi="Courier New"/>
          <w:spacing w:val="-5"/>
          <w:sz w:val="18"/>
        </w:rPr>
        <w:t>in</w:t>
      </w:r>
    </w:p>
    <w:p>
      <w:pPr>
        <w:pStyle w:val="Normal"/>
        <w:spacing w:lineRule="auto" w:line="324" w:before="76" w:after="0"/>
        <w:ind w:left="1853" w:right="3582" w:hanging="0"/>
        <w:rPr>
          <w:rFonts w:ascii="Courier New" w:hAnsi="Courier New"/>
          <w:sz w:val="18"/>
        </w:rPr>
      </w:pPr>
      <w:r>
        <w:rPr>
          <w:rFonts w:ascii="Courier New" w:hAnsi="Courier New"/>
          <w:sz w:val="18"/>
        </w:rPr>
        <w:t>//and</w:t>
      </w:r>
      <w:r>
        <w:rPr>
          <w:rFonts w:ascii="Courier New" w:hAnsi="Courier New"/>
          <w:spacing w:val="-8"/>
          <w:sz w:val="18"/>
        </w:rPr>
        <w:t xml:space="preserve"> </w:t>
      </w:r>
      <w:r>
        <w:rPr>
          <w:rFonts w:ascii="Courier New" w:hAnsi="Courier New"/>
          <w:sz w:val="18"/>
        </w:rPr>
        <w:t>show</w:t>
      </w:r>
      <w:r>
        <w:rPr>
          <w:rFonts w:ascii="Courier New" w:hAnsi="Courier New"/>
          <w:spacing w:val="-8"/>
          <w:sz w:val="18"/>
        </w:rPr>
        <w:t xml:space="preserve"> </w:t>
      </w:r>
      <w:r>
        <w:rPr>
          <w:rFonts w:ascii="Courier New" w:hAnsi="Courier New"/>
          <w:sz w:val="18"/>
        </w:rPr>
        <w:t>error</w:t>
      </w:r>
      <w:r>
        <w:rPr>
          <w:rFonts w:ascii="Courier New" w:hAnsi="Courier New"/>
          <w:spacing w:val="-8"/>
          <w:sz w:val="18"/>
        </w:rPr>
        <w:t xml:space="preserve"> </w:t>
      </w:r>
      <w:r>
        <w:rPr>
          <w:rFonts w:ascii="Courier New" w:hAnsi="Courier New"/>
          <w:sz w:val="18"/>
        </w:rPr>
        <w:t>message</w:t>
      </w:r>
      <w:r>
        <w:rPr>
          <w:rFonts w:ascii="Courier New" w:hAnsi="Courier New"/>
          <w:spacing w:val="-8"/>
          <w:sz w:val="18"/>
        </w:rPr>
        <w:t xml:space="preserve"> </w:t>
      </w:r>
      <w:r>
        <w:rPr>
          <w:rFonts w:ascii="Courier New" w:hAnsi="Courier New"/>
          <w:sz w:val="18"/>
        </w:rPr>
        <w:t>if</w:t>
      </w:r>
      <w:r>
        <w:rPr>
          <w:rFonts w:ascii="Courier New" w:hAnsi="Courier New"/>
          <w:spacing w:val="-8"/>
          <w:sz w:val="18"/>
        </w:rPr>
        <w:t xml:space="preserve"> </w:t>
      </w:r>
      <w:r>
        <w:rPr>
          <w:rFonts w:ascii="Courier New" w:hAnsi="Courier New"/>
          <w:sz w:val="18"/>
        </w:rPr>
        <w:t>not. if (redChannelText.isEmpty() or</w:t>
      </w:r>
    </w:p>
    <w:p>
      <w:pPr>
        <w:pStyle w:val="Normal"/>
        <w:spacing w:before="1" w:after="0"/>
        <w:ind w:left="2069" w:hanging="0"/>
        <w:rPr>
          <w:rFonts w:ascii="Courier New" w:hAnsi="Courier New"/>
          <w:sz w:val="18"/>
        </w:rPr>
      </w:pPr>
      <w:r>
        <w:rPr>
          <w:rFonts w:ascii="Courier New" w:hAnsi="Courier New"/>
          <w:spacing w:val="-2"/>
          <w:sz w:val="18"/>
        </w:rPr>
        <w:t>greenChannelText.isEmpty()</w:t>
      </w:r>
    </w:p>
    <w:p>
      <w:pPr>
        <w:pStyle w:val="Normal"/>
        <w:spacing w:lineRule="auto" w:line="324" w:before="76" w:after="0"/>
        <w:ind w:left="1853" w:right="1684" w:firstLine="216"/>
        <w:rPr>
          <w:rFonts w:ascii="Courier New" w:hAnsi="Courier New"/>
          <w:sz w:val="18"/>
        </w:rPr>
      </w:pPr>
      <w:r>
        <w:rPr>
          <w:rFonts w:ascii="Courier New" w:hAnsi="Courier New"/>
          <w:sz w:val="18"/>
        </w:rPr>
        <w:t>or blueChannelText.isEmpty()) { Toast.makeText(this,</w:t>
      </w:r>
      <w:r>
        <w:rPr>
          <w:rFonts w:ascii="Courier New" w:hAnsi="Courier New"/>
          <w:spacing w:val="-10"/>
          <w:sz w:val="18"/>
        </w:rPr>
        <w:t xml:space="preserve"> </w:t>
      </w:r>
      <w:r>
        <w:rPr>
          <w:rFonts w:ascii="Courier New" w:hAnsi="Courier New"/>
          <w:sz w:val="18"/>
        </w:rPr>
        <w:t>"All</w:t>
      </w:r>
      <w:r>
        <w:rPr>
          <w:rFonts w:ascii="Courier New" w:hAnsi="Courier New"/>
          <w:spacing w:val="-10"/>
          <w:sz w:val="18"/>
        </w:rPr>
        <w:t xml:space="preserve"> </w:t>
      </w:r>
      <w:r>
        <w:rPr>
          <w:rFonts w:ascii="Courier New" w:hAnsi="Courier New"/>
          <w:sz w:val="18"/>
        </w:rPr>
        <w:t>Values</w:t>
      </w:r>
      <w:r>
        <w:rPr>
          <w:rFonts w:ascii="Courier New" w:hAnsi="Courier New"/>
          <w:spacing w:val="-10"/>
          <w:sz w:val="18"/>
        </w:rPr>
        <w:t xml:space="preserve"> </w:t>
      </w:r>
      <w:r>
        <w:rPr>
          <w:rFonts w:ascii="Courier New" w:hAnsi="Courier New"/>
          <w:sz w:val="18"/>
        </w:rPr>
        <w:t>are</w:t>
      </w:r>
      <w:r>
        <w:rPr>
          <w:rFonts w:ascii="Courier New" w:hAnsi="Courier New"/>
          <w:spacing w:val="-10"/>
          <w:sz w:val="18"/>
        </w:rPr>
        <w:t xml:space="preserve"> </w:t>
      </w:r>
      <w:r>
        <w:rPr>
          <w:rFonts w:ascii="Courier New" w:hAnsi="Courier New"/>
          <w:sz w:val="18"/>
        </w:rPr>
        <w:t>required",</w:t>
      </w:r>
    </w:p>
    <w:p>
      <w:pPr>
        <w:pStyle w:val="Normal"/>
        <w:spacing w:before="2" w:after="0"/>
        <w:ind w:left="2069" w:hanging="0"/>
        <w:rPr>
          <w:rFonts w:ascii="Courier New" w:hAnsi="Courier New"/>
          <w:sz w:val="18"/>
        </w:rPr>
      </w:pPr>
      <w:r>
        <w:rPr>
          <w:rFonts w:ascii="Courier New" w:hAnsi="Courier New"/>
          <w:spacing w:val="-2"/>
          <w:sz w:val="18"/>
        </w:rPr>
        <w:t>Toast.LENGTH_LONG).show()</w:t>
      </w:r>
    </w:p>
    <w:p>
      <w:pPr>
        <w:pStyle w:val="Normal"/>
        <w:spacing w:before="76" w:after="0"/>
        <w:ind w:left="1853" w:hanging="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else</w:t>
      </w:r>
      <w:r>
        <w:rPr>
          <w:rFonts w:ascii="Courier New" w:hAnsi="Courier New"/>
          <w:spacing w:val="-2"/>
          <w:sz w:val="18"/>
        </w:rPr>
        <w:t xml:space="preserve"> </w:t>
      </w:r>
      <w:r>
        <w:rPr>
          <w:rFonts w:ascii="Courier New" w:hAnsi="Courier New"/>
          <w:spacing w:val="-10"/>
          <w:sz w:val="18"/>
        </w:rPr>
        <w:t>{</w:t>
      </w:r>
    </w:p>
    <w:p>
      <w:pPr>
        <w:pStyle w:val="Normal"/>
        <w:spacing w:before="76" w:after="0"/>
        <w:ind w:left="2717" w:hanging="0"/>
        <w:rPr>
          <w:rFonts w:ascii="Courier New" w:hAnsi="Courier New"/>
          <w:sz w:val="18"/>
        </w:rPr>
      </w:pPr>
      <w:r>
        <w:rPr>
          <w:rFonts w:ascii="Courier New" w:hAnsi="Courier New"/>
          <w:sz w:val="18"/>
        </w:rPr>
        <w:t>//check</w:t>
      </w:r>
      <w:r>
        <w:rPr>
          <w:rFonts w:ascii="Courier New" w:hAnsi="Courier New"/>
          <w:spacing w:val="-6"/>
          <w:sz w:val="18"/>
        </w:rPr>
        <w:t xml:space="preserve"> </w:t>
      </w:r>
      <w:r>
        <w:rPr>
          <w:rFonts w:ascii="Courier New" w:hAnsi="Courier New"/>
          <w:sz w:val="18"/>
        </w:rPr>
        <w:t>that</w:t>
      </w:r>
      <w:r>
        <w:rPr>
          <w:rFonts w:ascii="Courier New" w:hAnsi="Courier New"/>
          <w:spacing w:val="-6"/>
          <w:sz w:val="18"/>
        </w:rPr>
        <w:t xml:space="preserve"> </w:t>
      </w:r>
      <w:r>
        <w:rPr>
          <w:rFonts w:ascii="Courier New" w:hAnsi="Courier New"/>
          <w:sz w:val="18"/>
        </w:rPr>
        <w:t>2</w:t>
      </w:r>
      <w:r>
        <w:rPr>
          <w:rFonts w:ascii="Courier New" w:hAnsi="Courier New"/>
          <w:spacing w:val="-6"/>
          <w:sz w:val="18"/>
        </w:rPr>
        <w:t xml:space="preserve"> </w:t>
      </w:r>
      <w:r>
        <w:rPr>
          <w:rFonts w:ascii="Courier New" w:hAnsi="Courier New"/>
          <w:sz w:val="18"/>
        </w:rPr>
        <w:t>hexadecimal</w:t>
      </w:r>
      <w:r>
        <w:rPr>
          <w:rFonts w:ascii="Courier New" w:hAnsi="Courier New"/>
          <w:spacing w:val="-5"/>
          <w:sz w:val="18"/>
        </w:rPr>
        <w:t xml:space="preserve"> </w:t>
      </w:r>
      <w:r>
        <w:rPr>
          <w:rFonts w:ascii="Courier New" w:hAnsi="Courier New"/>
          <w:spacing w:val="-2"/>
          <w:sz w:val="18"/>
        </w:rPr>
        <w:t>characters</w:t>
      </w:r>
    </w:p>
    <w:p>
      <w:pPr>
        <w:pStyle w:val="Normal"/>
        <w:spacing w:before="76" w:after="0"/>
        <w:ind w:left="2717" w:hanging="0"/>
        <w:rPr>
          <w:rFonts w:ascii="Courier New" w:hAnsi="Courier New"/>
          <w:sz w:val="18"/>
        </w:rPr>
      </w:pPr>
      <w:r>
        <w:rPr>
          <w:rFonts w:ascii="Courier New" w:hAnsi="Courier New"/>
          <w:sz w:val="18"/>
        </w:rPr>
        <w:t>//have</w:t>
      </w:r>
      <w:r>
        <w:rPr>
          <w:rFonts w:ascii="Courier New" w:hAnsi="Courier New"/>
          <w:spacing w:val="-7"/>
          <w:sz w:val="18"/>
        </w:rPr>
        <w:t xml:space="preserve"> </w:t>
      </w:r>
      <w:r>
        <w:rPr>
          <w:rFonts w:ascii="Courier New" w:hAnsi="Courier New"/>
          <w:sz w:val="18"/>
        </w:rPr>
        <w:t>been</w:t>
      </w:r>
      <w:r>
        <w:rPr>
          <w:rFonts w:ascii="Courier New" w:hAnsi="Courier New"/>
          <w:spacing w:val="-4"/>
          <w:sz w:val="18"/>
        </w:rPr>
        <w:t xml:space="preserve"> </w:t>
      </w:r>
      <w:r>
        <w:rPr>
          <w:rFonts w:ascii="Courier New" w:hAnsi="Courier New"/>
          <w:sz w:val="18"/>
        </w:rPr>
        <w:t>entered</w:t>
      </w:r>
      <w:r>
        <w:rPr>
          <w:rFonts w:ascii="Courier New" w:hAnsi="Courier New"/>
          <w:spacing w:val="-5"/>
          <w:sz w:val="18"/>
        </w:rPr>
        <w:t xml:space="preserve"> </w:t>
      </w:r>
      <w:r>
        <w:rPr>
          <w:rFonts w:ascii="Courier New" w:hAnsi="Courier New"/>
          <w:sz w:val="18"/>
        </w:rPr>
        <w:t>and</w:t>
      </w:r>
      <w:r>
        <w:rPr>
          <w:rFonts w:ascii="Courier New" w:hAnsi="Courier New"/>
          <w:spacing w:val="-4"/>
          <w:sz w:val="18"/>
        </w:rPr>
        <w:t xml:space="preserve"> </w:t>
      </w:r>
      <w:r>
        <w:rPr>
          <w:rFonts w:ascii="Courier New" w:hAnsi="Courier New"/>
          <w:sz w:val="18"/>
        </w:rPr>
        <w:t>if</w:t>
      </w:r>
      <w:r>
        <w:rPr>
          <w:rFonts w:ascii="Courier New" w:hAnsi="Courier New"/>
          <w:spacing w:val="-4"/>
          <w:sz w:val="18"/>
        </w:rPr>
        <w:t xml:space="preserve"> </w:t>
      </w:r>
      <w:r>
        <w:rPr>
          <w:rFonts w:ascii="Courier New" w:hAnsi="Courier New"/>
          <w:spacing w:val="-5"/>
          <w:sz w:val="18"/>
        </w:rPr>
        <w:t>not</w:t>
      </w:r>
    </w:p>
    <w:p>
      <w:pPr>
        <w:pStyle w:val="Normal"/>
        <w:spacing w:lineRule="atLeast" w:line="280"/>
        <w:ind w:left="2285" w:right="1382" w:firstLine="432"/>
        <w:rPr>
          <w:rFonts w:ascii="Courier New" w:hAnsi="Courier New"/>
          <w:sz w:val="18"/>
        </w:rPr>
      </w:pPr>
      <w:r>
        <w:rPr>
          <w:rFonts w:ascii="Courier New" w:hAnsi="Courier New"/>
          <w:sz w:val="18"/>
        </w:rPr>
        <w:t>//add the same hexadecimal character again. if</w:t>
      </w:r>
      <w:r>
        <w:rPr>
          <w:rFonts w:ascii="Courier New" w:hAnsi="Courier New"/>
          <w:spacing w:val="-8"/>
          <w:sz w:val="18"/>
        </w:rPr>
        <w:t xml:space="preserve"> </w:t>
      </w:r>
      <w:r>
        <w:rPr>
          <w:rFonts w:ascii="Courier New" w:hAnsi="Courier New"/>
          <w:sz w:val="18"/>
        </w:rPr>
        <w:t>(redChannelText.length</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1)</w:t>
      </w:r>
      <w:r>
        <w:rPr>
          <w:rFonts w:ascii="Courier New" w:hAnsi="Courier New"/>
          <w:spacing w:val="-8"/>
          <w:sz w:val="18"/>
        </w:rPr>
        <w:t xml:space="preserve"> </w:t>
      </w:r>
      <w:r>
        <w:rPr>
          <w:rFonts w:ascii="Courier New" w:hAnsi="Courier New"/>
          <w:sz w:val="18"/>
        </w:rPr>
        <w:t>redChannelText</w:t>
      </w:r>
      <w:r>
        <w:rPr>
          <w:rFonts w:ascii="Courier New" w:hAnsi="Courier New"/>
          <w:spacing w:val="-8"/>
          <w:sz w:val="18"/>
        </w:rPr>
        <w:t xml:space="preserve"> </w:t>
      </w:r>
      <w:r>
        <w:rPr>
          <w:rFonts w:ascii="Courier New" w:hAnsi="Courier New"/>
          <w:sz w:val="18"/>
        </w:rPr>
        <w:t>=</w:t>
      </w:r>
    </w:p>
    <w:p>
      <w:pPr>
        <w:pStyle w:val="Normal"/>
        <w:spacing w:lineRule="exact" w:line="200"/>
        <w:ind w:left="2501" w:hanging="0"/>
        <w:rPr>
          <w:rFonts w:ascii="Courier New" w:hAnsi="Courier New"/>
          <w:sz w:val="18"/>
        </w:rPr>
      </w:pPr>
      <w:r>
        <w:rPr>
          <w:rFonts w:ascii="Courier New" w:hAnsi="Courier New"/>
          <w:spacing w:val="-2"/>
          <w:sz w:val="18"/>
        </w:rPr>
        <w:t>redChannelText.plus(redChannelText)</w:t>
      </w:r>
    </w:p>
    <w:p>
      <w:pPr>
        <w:pStyle w:val="Normal"/>
        <w:spacing w:lineRule="auto" w:line="235" w:before="19" w:after="0"/>
        <w:ind w:left="2501" w:hanging="216"/>
        <w:rPr>
          <w:rFonts w:ascii="Courier New" w:hAnsi="Courier New"/>
          <w:sz w:val="18"/>
        </w:rPr>
      </w:pPr>
      <w:r>
        <w:rPr>
          <w:rFonts w:ascii="Courier New" w:hAnsi="Courier New"/>
          <w:sz w:val="18"/>
        </w:rPr>
        <w:t>if</w:t>
      </w:r>
      <w:r>
        <w:rPr>
          <w:rFonts w:ascii="Courier New" w:hAnsi="Courier New"/>
          <w:spacing w:val="-8"/>
          <w:sz w:val="18"/>
        </w:rPr>
        <w:t xml:space="preserve"> </w:t>
      </w:r>
      <w:r>
        <w:rPr>
          <w:rFonts w:ascii="Courier New" w:hAnsi="Courier New"/>
          <w:sz w:val="18"/>
        </w:rPr>
        <w:t>(greenChannelText.length</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1)</w:t>
      </w:r>
      <w:r>
        <w:rPr>
          <w:rFonts w:ascii="Courier New" w:hAnsi="Courier New"/>
          <w:spacing w:val="-8"/>
          <w:sz w:val="18"/>
        </w:rPr>
        <w:t xml:space="preserve"> </w:t>
      </w:r>
      <w:r>
        <w:rPr>
          <w:rFonts w:ascii="Courier New" w:hAnsi="Courier New"/>
          <w:sz w:val="18"/>
        </w:rPr>
        <w:t>greenChannelText</w:t>
      </w:r>
      <w:r>
        <w:rPr>
          <w:rFonts w:ascii="Courier New" w:hAnsi="Courier New"/>
          <w:spacing w:val="-8"/>
          <w:sz w:val="18"/>
        </w:rPr>
        <w:t xml:space="preserve"> </w:t>
      </w:r>
      <w:r>
        <w:rPr>
          <w:rFonts w:ascii="Courier New" w:hAnsi="Courier New"/>
          <w:sz w:val="18"/>
        </w:rPr>
        <w:t xml:space="preserve">= </w:t>
      </w:r>
      <w:r>
        <w:rPr>
          <w:rFonts w:ascii="Courier New" w:hAnsi="Courier New"/>
          <w:spacing w:val="-2"/>
          <w:sz w:val="18"/>
        </w:rPr>
        <w:t>greenChannelText.plus(greenChannelText)</w:t>
      </w:r>
    </w:p>
    <w:p>
      <w:pPr>
        <w:pStyle w:val="Normal"/>
        <w:spacing w:lineRule="auto" w:line="235" w:before="20" w:after="0"/>
        <w:ind w:left="2501" w:hanging="216"/>
        <w:rPr>
          <w:rFonts w:ascii="Courier New" w:hAnsi="Courier New"/>
          <w:sz w:val="18"/>
        </w:rPr>
      </w:pPr>
      <w:r>
        <w:rPr>
          <w:rFonts w:ascii="Courier New" w:hAnsi="Courier New"/>
          <w:sz w:val="18"/>
        </w:rPr>
        <w:t>if</w:t>
      </w:r>
      <w:r>
        <w:rPr>
          <w:rFonts w:ascii="Courier New" w:hAnsi="Courier New"/>
          <w:spacing w:val="-8"/>
          <w:sz w:val="18"/>
        </w:rPr>
        <w:t xml:space="preserve"> </w:t>
      </w:r>
      <w:r>
        <w:rPr>
          <w:rFonts w:ascii="Courier New" w:hAnsi="Courier New"/>
          <w:sz w:val="18"/>
        </w:rPr>
        <w:t>(blueChannelText.length</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1)</w:t>
      </w:r>
      <w:r>
        <w:rPr>
          <w:rFonts w:ascii="Courier New" w:hAnsi="Courier New"/>
          <w:spacing w:val="-8"/>
          <w:sz w:val="18"/>
        </w:rPr>
        <w:t xml:space="preserve"> </w:t>
      </w:r>
      <w:r>
        <w:rPr>
          <w:rFonts w:ascii="Courier New" w:hAnsi="Courier New"/>
          <w:sz w:val="18"/>
        </w:rPr>
        <w:t>blueChannelText</w:t>
      </w:r>
      <w:r>
        <w:rPr>
          <w:rFonts w:ascii="Courier New" w:hAnsi="Courier New"/>
          <w:spacing w:val="-8"/>
          <w:sz w:val="18"/>
        </w:rPr>
        <w:t xml:space="preserve"> </w:t>
      </w:r>
      <w:r>
        <w:rPr>
          <w:rFonts w:ascii="Courier New" w:hAnsi="Courier New"/>
          <w:sz w:val="18"/>
        </w:rPr>
        <w:t xml:space="preserve">= </w:t>
      </w:r>
      <w:r>
        <w:rPr>
          <w:rFonts w:ascii="Courier New" w:hAnsi="Courier New"/>
          <w:spacing w:val="-2"/>
          <w:sz w:val="18"/>
        </w:rPr>
        <w:t>blueChannelText.plus(blueChannelText)</w:t>
      </w:r>
    </w:p>
    <w:p>
      <w:pPr>
        <w:pStyle w:val="TextBody"/>
        <w:spacing w:before="3" w:after="0"/>
        <w:rPr>
          <w:rFonts w:ascii="Courier New" w:hAnsi="Courier New"/>
          <w:sz w:val="26"/>
        </w:rPr>
      </w:pPr>
      <w:r>
        <w:rPr>
          <w:rFonts w:ascii="Courier New" w:hAnsi="Courier New"/>
          <w:sz w:val="26"/>
        </w:rPr>
      </w:r>
    </w:p>
    <w:p>
      <w:pPr>
        <w:pStyle w:val="Normal"/>
        <w:ind w:left="2285" w:hanging="0"/>
        <w:rPr>
          <w:rFonts w:ascii="Courier New" w:hAnsi="Courier New"/>
          <w:sz w:val="18"/>
        </w:rPr>
      </w:pPr>
      <w:r>
        <w:rPr>
          <w:rFonts w:ascii="Courier New" w:hAnsi="Courier New"/>
          <w:sz w:val="18"/>
        </w:rPr>
        <w:t>val</w:t>
      </w:r>
      <w:r>
        <w:rPr>
          <w:rFonts w:ascii="Courier New" w:hAnsi="Courier New"/>
          <w:spacing w:val="-6"/>
          <w:sz w:val="18"/>
        </w:rPr>
        <w:t xml:space="preserve"> </w:t>
      </w:r>
      <w:r>
        <w:rPr>
          <w:rFonts w:ascii="Courier New" w:hAnsi="Courier New"/>
          <w:sz w:val="18"/>
        </w:rPr>
        <w:t>colorToDisplay</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pacing w:val="-2"/>
          <w:sz w:val="18"/>
        </w:rPr>
        <w:t>redChannelText</w:t>
      </w:r>
    </w:p>
    <w:p>
      <w:pPr>
        <w:pStyle w:val="Normal"/>
        <w:spacing w:before="76" w:after="0"/>
        <w:ind w:left="2501" w:hanging="0"/>
        <w:rPr>
          <w:rFonts w:ascii="Courier New" w:hAnsi="Courier New"/>
          <w:sz w:val="18"/>
        </w:rPr>
      </w:pPr>
      <w:r>
        <w:rPr>
          <w:rFonts w:ascii="Courier New" w:hAnsi="Courier New"/>
          <w:spacing w:val="-2"/>
          <w:sz w:val="18"/>
        </w:rPr>
        <w:t>.plus(greenChannelText).plus(blueChannelText)</w:t>
      </w:r>
    </w:p>
    <w:p>
      <w:pPr>
        <w:pStyle w:val="TextBody"/>
        <w:rPr>
          <w:rFonts w:ascii="Courier New" w:hAnsi="Courier New"/>
        </w:rPr>
      </w:pPr>
      <w:r>
        <w:rPr>
          <w:rFonts w:ascii="Courier New" w:hAnsi="Courier New"/>
        </w:rPr>
      </w:r>
    </w:p>
    <w:p>
      <w:pPr>
        <w:pStyle w:val="Normal"/>
        <w:spacing w:lineRule="auto" w:line="324" w:before="130" w:after="0"/>
        <w:ind w:left="2501" w:right="2599" w:hanging="216"/>
        <w:rPr>
          <w:rFonts w:ascii="Courier New" w:hAnsi="Courier New"/>
          <w:sz w:val="18"/>
        </w:rPr>
      </w:pPr>
      <w:r>
        <w:rPr>
          <w:rFonts w:ascii="Courier New" w:hAnsi="Courier New"/>
          <w:sz w:val="18"/>
        </w:rPr>
        <w:t>val</w:t>
      </w:r>
      <w:r>
        <w:rPr>
          <w:rFonts w:ascii="Courier New" w:hAnsi="Courier New"/>
          <w:spacing w:val="-13"/>
          <w:sz w:val="18"/>
        </w:rPr>
        <w:t xml:space="preserve"> </w:t>
      </w:r>
      <w:r>
        <w:rPr>
          <w:rFonts w:ascii="Courier New" w:hAnsi="Courier New"/>
          <w:sz w:val="18"/>
        </w:rPr>
        <w:t>colorAsInt</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 xml:space="preserve">Color.parseColor </w:t>
      </w:r>
      <w:r>
        <w:rPr>
          <w:rFonts w:ascii="Courier New" w:hAnsi="Courier New"/>
          <w:spacing w:val="-2"/>
          <w:sz w:val="18"/>
        </w:rPr>
        <w:t>("#".plus(colorToDisplay))</w:t>
      </w:r>
    </w:p>
    <w:p>
      <w:pPr>
        <w:pStyle w:val="Normal"/>
        <w:spacing w:lineRule="exact" w:line="202" w:before="1" w:after="0"/>
        <w:ind w:left="2285" w:hanging="0"/>
        <w:rPr>
          <w:rFonts w:ascii="Courier New" w:hAnsi="Courier New"/>
          <w:sz w:val="18"/>
        </w:rPr>
      </w:pPr>
      <w:r>
        <w:rPr>
          <w:rFonts w:ascii="Courier New" w:hAnsi="Courier New"/>
          <w:spacing w:val="-2"/>
          <w:sz w:val="18"/>
        </w:rPr>
        <w:t>findViewById&lt;TextView&gt;(R.id.color_creator_display)</w:t>
      </w:r>
    </w:p>
    <w:p>
      <w:pPr>
        <w:sectPr>
          <w:headerReference w:type="even" r:id="rId18"/>
          <w:headerReference w:type="default" r:id="rId19"/>
          <w:type w:val="nextPage"/>
          <w:pgSz w:w="10800" w:h="13320"/>
          <w:pgMar w:left="940" w:right="920" w:gutter="0" w:header="695" w:top="1120" w:footer="0" w:bottom="280"/>
          <w:pgNumType w:fmt="decimal"/>
          <w:formProt w:val="false"/>
          <w:textDirection w:val="lrTb"/>
          <w:docGrid w:type="default" w:linePitch="100" w:charSpace="4096"/>
        </w:sectPr>
        <w:pStyle w:val="Normal"/>
        <w:spacing w:lineRule="exact" w:line="202"/>
        <w:ind w:left="2501" w:hanging="0"/>
        <w:rPr>
          <w:rFonts w:ascii="Courier New" w:hAnsi="Courier New"/>
          <w:sz w:val="18"/>
        </w:rPr>
      </w:pPr>
      <w:r>
        <w:rPr>
          <w:rFonts w:ascii="Courier New" w:hAnsi="Courier New"/>
          <w:spacing w:val="-2"/>
          <w:sz w:val="18"/>
        </w:rPr>
        <w:t>?.setBackgroundColor(colorAsInt)</w:t>
      </w:r>
    </w:p>
    <w:p>
      <w:pPr>
        <w:pStyle w:val="TextBody"/>
        <w:spacing w:before="3" w:after="0"/>
        <w:rPr>
          <w:rFonts w:ascii="Courier New" w:hAnsi="Courier New"/>
          <w:sz w:val="6"/>
        </w:rPr>
      </w:pPr>
      <w:r>
        <w:rPr>
          <w:rFonts w:ascii="Courier New" w:hAnsi="Courier New"/>
          <w:sz w:val="6"/>
        </w:rPr>
      </w:r>
    </w:p>
    <w:p>
      <w:pPr>
        <w:pStyle w:val="TextBody"/>
        <w:ind w:left="824" w:hanging="0"/>
        <w:rPr>
          <w:rFonts w:ascii="Courier New" w:hAnsi="Courier New"/>
        </w:rPr>
      </w:pPr>
      <w:r>
        <w:rPr/>
        <mc:AlternateContent>
          <mc:Choice Requires="wpg">
            <w:drawing>
              <wp:inline distT="0" distB="0" distL="0" distR="0" wp14:anchorId="702DACB2">
                <wp:extent cx="5074920" cy="752475"/>
                <wp:effectExtent l="0" t="0" r="5080" b="0"/>
                <wp:docPr id="59" name="Shape39"/>
                <a:graphic xmlns:a="http://schemas.openxmlformats.org/drawingml/2006/main">
                  <a:graphicData uri="http://schemas.microsoft.com/office/word/2010/wordprocessingGroup">
                    <wpg:wgp>
                      <wpg:cNvGrpSpPr/>
                      <wpg:grpSpPr>
                        <a:xfrm>
                          <a:off x="0" y="0"/>
                          <a:ext cx="5074920" cy="752400"/>
                          <a:chOff x="0" y="0"/>
                          <a:chExt cx="5074920" cy="752400"/>
                        </a:xfrm>
                      </wpg:grpSpPr>
                      <wps:wsp>
                        <wps:cNvSpPr/>
                        <wps:spPr>
                          <a:xfrm>
                            <a:off x="0" y="6480"/>
                            <a:ext cx="5074920" cy="739800"/>
                          </a:xfrm>
                          <a:prstGeom prst="rect">
                            <a:avLst/>
                          </a:prstGeom>
                          <a:solidFill>
                            <a:srgbClr val="f6f6f6"/>
                          </a:solidFill>
                          <a:ln w="0">
                            <a:noFill/>
                          </a:ln>
                        </wps:spPr>
                        <wps:style>
                          <a:lnRef idx="0"/>
                          <a:fillRef idx="0"/>
                          <a:effectRef idx="0"/>
                          <a:fontRef idx="minor"/>
                        </wps:style>
                        <wps:bodyPr/>
                      </wps:wsp>
                      <wps:wsp>
                        <wps:cNvSpPr/>
                        <wps:spPr>
                          <a:xfrm>
                            <a:off x="0" y="0"/>
                            <a:ext cx="5074920" cy="752400"/>
                          </a:xfrm>
                          <a:custGeom>
                            <a:avLst/>
                            <a:gdLst>
                              <a:gd name="textAreaLeft" fmla="*/ 0 w 2877120"/>
                              <a:gd name="textAreaRight" fmla="*/ 2879280 w 2877120"/>
                              <a:gd name="textAreaTop" fmla="*/ 0 h 426600"/>
                              <a:gd name="textAreaBottom" fmla="*/ 428760 h 426600"/>
                            </a:gdLst>
                            <a:ahLst/>
                            <a:rect l="textAreaLeft" t="textAreaTop" r="textAreaRight" b="textAreaBottom"/>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727200"/>
                          </a:xfrm>
                          <a:prstGeom prst="rect">
                            <a:avLst/>
                          </a:prstGeom>
                          <a:noFill/>
                          <a:ln w="0">
                            <a:noFill/>
                          </a:ln>
                        </wps:spPr>
                        <wps:style>
                          <a:lnRef idx="0"/>
                          <a:fillRef idx="0"/>
                          <a:effectRef idx="0"/>
                          <a:fontRef idx="minor"/>
                        </wps:style>
                        <wps:txbx>
                          <w:txbxContent>
                            <w:p>
                              <w:pPr>
                                <w:pStyle w:val="Normal"/>
                                <w:spacing w:before="40" w:after="0"/>
                                <w:ind w:left="1749" w:hanging="0"/>
                                <w:rPr>
                                  <w:rFonts w:ascii="Courier New" w:hAnsi="Courier New"/>
                                  <w:sz w:val="18"/>
                                </w:rPr>
                              </w:pPr>
                              <w:r>
                                <w:rPr>
                                  <w:rFonts w:ascii="Courier New" w:hAnsi="Courier New"/>
                                  <w:sz w:val="18"/>
                                </w:rPr>
                                <w:t>}</w:t>
                              </w:r>
                            </w:p>
                            <w:p>
                              <w:pPr>
                                <w:pStyle w:val="Normal"/>
                                <w:spacing w:before="76" w:after="0"/>
                                <w:ind w:left="1317"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inline>
            </w:drawing>
          </mc:Choice>
          <mc:Fallback>
            <w:pict>
              <v:group id="shape_0" alt="Shape39" style="position:absolute;margin-left:0pt;margin-top:-59.3pt;width:399.6pt;height:59.25pt" coordorigin="0,-1186" coordsize="7992,1185">
                <v:rect id="shape_0" path="m0,0l-2147483645,0l-2147483645,-2147483646l0,-2147483646xe" fillcolor="#f6f6f6" stroked="f" o:allowincell="f" style="position:absolute;left:0;top:-1176;width:7991;height:1164;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1166;width:7991;height:1144;mso-wrap-style:square;v-text-anchor:top;mso-position-vertical:top">
                  <v:fill o:detectmouseclick="t" on="false"/>
                  <v:stroke color="#3465a4" joinstyle="round" endcap="flat"/>
                  <v:textbox>
                    <w:txbxContent>
                      <w:p>
                        <w:pPr>
                          <w:pStyle w:val="Normal"/>
                          <w:spacing w:before="40" w:after="0"/>
                          <w:ind w:left="1749" w:hanging="0"/>
                          <w:rPr>
                            <w:rFonts w:ascii="Courier New" w:hAnsi="Courier New"/>
                            <w:sz w:val="18"/>
                          </w:rPr>
                        </w:pPr>
                        <w:r>
                          <w:rPr>
                            <w:rFonts w:ascii="Courier New" w:hAnsi="Courier New"/>
                            <w:sz w:val="18"/>
                          </w:rPr>
                          <w:t>}</w:t>
                        </w:r>
                      </w:p>
                      <w:p>
                        <w:pPr>
                          <w:pStyle w:val="Normal"/>
                          <w:spacing w:before="76" w:after="0"/>
                          <w:ind w:left="1317"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square"/>
                </v:rect>
              </v:group>
            </w:pict>
          </mc:Fallback>
        </mc:AlternateContent>
      </w:r>
    </w:p>
    <w:p>
      <w:pPr>
        <w:pStyle w:val="TextBody"/>
        <w:spacing w:lineRule="auto" w:line="247" w:before="47" w:after="0"/>
        <w:ind w:left="1274" w:right="181" w:hanging="0"/>
        <w:rPr/>
      </w:pPr>
      <w:r>
        <w:rPr/>
        <w:t>Your solution should appear something like the app displayed here. The similarity</w:t>
      </w:r>
      <w:r>
        <w:rPr>
          <w:spacing w:val="-3"/>
        </w:rPr>
        <w:t xml:space="preserve"> </w:t>
      </w:r>
      <w:r>
        <w:rPr/>
        <w:t>to</w:t>
      </w:r>
      <w:r>
        <w:rPr>
          <w:spacing w:val="-3"/>
        </w:rPr>
        <w:t xml:space="preserve"> </w:t>
      </w:r>
      <w:r>
        <w:rPr/>
        <w:t>the</w:t>
      </w:r>
      <w:r>
        <w:rPr>
          <w:spacing w:val="-3"/>
        </w:rPr>
        <w:t xml:space="preserve"> </w:t>
      </w:r>
      <w:r>
        <w:rPr/>
        <w:t>exact</w:t>
      </w:r>
      <w:r>
        <w:rPr>
          <w:spacing w:val="-3"/>
        </w:rPr>
        <w:t xml:space="preserve"> </w:t>
      </w:r>
      <w:r>
        <w:rPr/>
        <w:t>layout</w:t>
      </w:r>
      <w:r>
        <w:rPr>
          <w:spacing w:val="-3"/>
        </w:rPr>
        <w:t xml:space="preserve"> </w:t>
      </w:r>
      <w:r>
        <w:rPr/>
        <w:t>that</w:t>
      </w:r>
      <w:r>
        <w:rPr>
          <w:spacing w:val="-3"/>
        </w:rPr>
        <w:t xml:space="preserve"> </w:t>
      </w:r>
      <w:r>
        <w:rPr/>
        <w:t>follows</w:t>
      </w:r>
      <w:r>
        <w:rPr>
          <w:spacing w:val="-3"/>
        </w:rPr>
        <w:t xml:space="preserve"> </w:t>
      </w:r>
      <w:r>
        <w:rPr/>
        <w:t>is</w:t>
      </w:r>
      <w:r>
        <w:rPr>
          <w:spacing w:val="-3"/>
        </w:rPr>
        <w:t xml:space="preserve"> </w:t>
      </w:r>
      <w:r>
        <w:rPr/>
        <w:t>not</w:t>
      </w:r>
      <w:r>
        <w:rPr>
          <w:spacing w:val="-3"/>
        </w:rPr>
        <w:t xml:space="preserve"> </w:t>
      </w:r>
      <w:r>
        <w:rPr/>
        <w:t>important.</w:t>
      </w:r>
      <w:r>
        <w:rPr>
          <w:spacing w:val="-3"/>
        </w:rPr>
        <w:t xml:space="preserve"> </w:t>
      </w:r>
      <w:r>
        <w:rPr/>
        <w:t>This</w:t>
      </w:r>
      <w:r>
        <w:rPr>
          <w:spacing w:val="-4"/>
        </w:rPr>
        <w:t xml:space="preserve"> </w:t>
      </w:r>
      <w:r>
        <w:rPr/>
        <w:t>is</w:t>
      </w:r>
      <w:r>
        <w:rPr>
          <w:spacing w:val="-3"/>
        </w:rPr>
        <w:t xml:space="preserve"> </w:t>
      </w:r>
      <w:r>
        <w:rPr/>
        <w:t>just</w:t>
      </w:r>
      <w:r>
        <w:rPr>
          <w:spacing w:val="-3"/>
        </w:rPr>
        <w:t xml:space="preserve"> </w:t>
      </w:r>
      <w:r>
        <w:rPr/>
        <w:t>to</w:t>
      </w:r>
      <w:r>
        <w:rPr>
          <w:spacing w:val="-3"/>
        </w:rPr>
        <w:t xml:space="preserve"> </w:t>
      </w:r>
      <w:r>
        <w:rPr/>
        <w:t>give</w:t>
      </w:r>
      <w:r>
        <w:rPr>
          <w:spacing w:val="-3"/>
        </w:rPr>
        <w:t xml:space="preserve"> </w:t>
      </w:r>
      <w:r>
        <w:rPr/>
        <w:t>you an indication of the layout you are aiming for:</w:t>
      </w:r>
    </w:p>
    <w:p>
      <w:pPr>
        <w:pStyle w:val="TextBody"/>
        <w:spacing w:before="7" w:after="0"/>
        <w:rPr/>
      </w:pPr>
      <w:r>
        <w:rPr/>
      </w:r>
    </w:p>
    <w:p>
      <w:pPr>
        <w:pStyle w:val="TextBody"/>
        <w:spacing w:before="5" w:after="0"/>
        <w:jc w:val="center"/>
        <w:rPr>
          <w:sz w:val="25"/>
        </w:rPr>
      </w:pPr>
      <w:r>
        <w:rPr/>
        <w:drawing>
          <wp:inline distT="0" distB="0" distL="0" distR="0">
            <wp:extent cx="2143125" cy="4765675"/>
            <wp:effectExtent l="0" t="0" r="0" b="0"/>
            <wp:docPr id="6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 descr="Graphical user interface, application, Teams&#10;&#10;Description automatically generated"/>
                    <pic:cNvPicPr>
                      <a:picLocks noChangeAspect="1" noChangeArrowheads="1"/>
                    </pic:cNvPicPr>
                  </pic:nvPicPr>
                  <pic:blipFill>
                    <a:blip r:embed="rId20"/>
                    <a:stretch>
                      <a:fillRect/>
                    </a:stretch>
                  </pic:blipFill>
                  <pic:spPr bwMode="auto">
                    <a:xfrm>
                      <a:off x="0" y="0"/>
                      <a:ext cx="2143125" cy="4765675"/>
                    </a:xfrm>
                    <a:prstGeom prst="rect">
                      <a:avLst/>
                    </a:prstGeom>
                    <a:ln w="3175">
                      <a:solidFill>
                        <a:srgbClr val="D9D9D9"/>
                      </a:solidFill>
                    </a:ln>
                  </pic:spPr>
                </pic:pic>
              </a:graphicData>
            </a:graphic>
          </wp:inline>
        </w:drawing>
      </w:r>
    </w:p>
    <w:p>
      <w:pPr>
        <w:pStyle w:val="Normal"/>
        <w:ind w:left="2860" w:hanging="0"/>
        <w:rPr>
          <w:rFonts w:ascii="Open Sans SemiBold" w:hAnsi="Open Sans SemiBold"/>
          <w:b/>
          <w:b/>
          <w:sz w:val="18"/>
        </w:rPr>
      </w:pPr>
      <w:r>
        <w:rPr>
          <w:rFonts w:ascii="Open Sans SemiBold" w:hAnsi="Open Sans SemiBold"/>
          <w:b/>
          <w:sz w:val="18"/>
        </w:rPr>
      </w:r>
    </w:p>
    <w:p>
      <w:pPr>
        <w:sectPr>
          <w:headerReference w:type="even" r:id="rId21"/>
          <w:headerReference w:type="default" r:id="rId22"/>
          <w:type w:val="nextPage"/>
          <w:pgSz w:w="10800" w:h="13320"/>
          <w:pgMar w:left="940" w:right="920" w:gutter="0" w:header="695" w:top="1120" w:footer="0" w:bottom="280"/>
          <w:pgNumType w:fmt="decimal"/>
          <w:formProt w:val="false"/>
          <w:textDirection w:val="lrTb"/>
          <w:docGrid w:type="default" w:linePitch="100" w:charSpace="4096"/>
        </w:sectPr>
        <w:pStyle w:val="Normal"/>
        <w:ind w:left="2160" w:hanging="0"/>
        <w:rPr>
          <w:rFonts w:ascii="Open Sans SemiBold" w:hAnsi="Open Sans SemiBold"/>
          <w:b/>
          <w:b/>
          <w:sz w:val="18"/>
        </w:rPr>
      </w:pPr>
      <w:r>
        <w:rPr>
          <w:rFonts w:ascii="Open Sans SemiBold" w:hAnsi="Open Sans SemiBold"/>
          <w:b/>
          <w:sz w:val="18"/>
        </w:rPr>
        <w:t xml:space="preserve">        </w:t>
      </w:r>
      <w:r>
        <w:rPr>
          <w:rFonts w:ascii="Open Sans SemiBold" w:hAnsi="Open Sans SemiBold"/>
          <w:b/>
          <w:sz w:val="18"/>
        </w:rPr>
        <w:t>Figure</w:t>
      </w:r>
      <w:r>
        <w:rPr>
          <w:rFonts w:ascii="Open Sans SemiBold" w:hAnsi="Open Sans SemiBold"/>
          <w:b/>
          <w:spacing w:val="-4"/>
          <w:sz w:val="18"/>
        </w:rPr>
        <w:t xml:space="preserve"> </w:t>
      </w:r>
      <w:r>
        <w:rPr>
          <w:rFonts w:ascii="Open Sans SemiBold" w:hAnsi="Open Sans SemiBold"/>
          <w:b/>
          <w:sz w:val="18"/>
        </w:rPr>
        <w:t>1.28:</w:t>
      </w:r>
      <w:r>
        <w:rPr>
          <w:rFonts w:ascii="Open Sans SemiBold" w:hAnsi="Open Sans SemiBold"/>
          <w:b/>
          <w:spacing w:val="-3"/>
          <w:sz w:val="18"/>
        </w:rPr>
        <w:t xml:space="preserve"> </w:t>
      </w:r>
      <w:r>
        <w:rPr>
          <w:rFonts w:ascii="Open Sans SemiBold" w:hAnsi="Open Sans SemiBold"/>
          <w:b/>
          <w:sz w:val="18"/>
        </w:rPr>
        <w:t>Text</w:t>
      </w:r>
      <w:r>
        <w:rPr>
          <w:rFonts w:ascii="Open Sans SemiBold" w:hAnsi="Open Sans SemiBold"/>
          <w:b/>
          <w:spacing w:val="-3"/>
          <w:sz w:val="18"/>
        </w:rPr>
        <w:t xml:space="preserve"> </w:t>
      </w:r>
      <w:r>
        <w:rPr>
          <w:rFonts w:ascii="Open Sans SemiBold" w:hAnsi="Open Sans SemiBold"/>
          <w:b/>
          <w:sz w:val="18"/>
        </w:rPr>
        <w:t>fields</w:t>
      </w:r>
      <w:r>
        <w:rPr>
          <w:rFonts w:ascii="Open Sans SemiBold" w:hAnsi="Open Sans SemiBold"/>
          <w:b/>
          <w:spacing w:val="-3"/>
          <w:sz w:val="18"/>
        </w:rPr>
        <w:t xml:space="preserve"> </w:t>
      </w:r>
      <w:r>
        <w:rPr>
          <w:rFonts w:ascii="Open Sans SemiBold" w:hAnsi="Open Sans SemiBold"/>
          <w:b/>
          <w:sz w:val="18"/>
        </w:rPr>
        <w:t>that</w:t>
      </w:r>
      <w:r>
        <w:rPr>
          <w:rFonts w:ascii="Open Sans SemiBold" w:hAnsi="Open Sans SemiBold"/>
          <w:b/>
          <w:spacing w:val="-3"/>
          <w:sz w:val="18"/>
        </w:rPr>
        <w:t xml:space="preserve"> </w:t>
      </w:r>
      <w:r>
        <w:rPr>
          <w:rFonts w:ascii="Open Sans SemiBold" w:hAnsi="Open Sans SemiBold"/>
          <w:b/>
          <w:sz w:val="18"/>
        </w:rPr>
        <w:t>create</w:t>
      </w:r>
      <w:r>
        <w:rPr>
          <w:rFonts w:ascii="Open Sans SemiBold" w:hAnsi="Open Sans SemiBold"/>
          <w:b/>
          <w:spacing w:val="-3"/>
          <w:sz w:val="18"/>
        </w:rPr>
        <w:t xml:space="preserve"> </w:t>
      </w:r>
      <w:r>
        <w:rPr>
          <w:rFonts w:ascii="Open Sans SemiBold" w:hAnsi="Open Sans SemiBold"/>
          <w:b/>
          <w:sz w:val="18"/>
        </w:rPr>
        <w:t>RGB</w:t>
      </w:r>
      <w:r>
        <w:rPr>
          <w:rFonts w:ascii="Open Sans SemiBold" w:hAnsi="Open Sans SemiBold"/>
          <w:b/>
          <w:spacing w:val="-3"/>
          <w:sz w:val="18"/>
        </w:rPr>
        <w:t xml:space="preserve"> </w:t>
      </w:r>
      <w:r>
        <w:rPr>
          <w:rFonts w:ascii="Open Sans SemiBold" w:hAnsi="Open Sans SemiBold"/>
          <w:b/>
          <w:spacing w:val="-2"/>
          <w:sz w:val="18"/>
        </w:rPr>
        <w:t>colors</w:t>
      </w:r>
    </w:p>
    <w:p>
      <w:pPr>
        <w:pStyle w:val="TextBody"/>
        <w:spacing w:before="12" w:after="0"/>
        <w:rPr>
          <w:rFonts w:ascii="Open Sans SemiBold" w:hAnsi="Open Sans SemiBold"/>
          <w:b/>
          <w:b/>
          <w:sz w:val="7"/>
        </w:rPr>
      </w:pPr>
      <w:r>
        <w:rPr>
          <w:rFonts w:ascii="Open Sans SemiBold" w:hAnsi="Open Sans SemiBold"/>
          <w:b/>
          <w:sz w:val="7"/>
        </w:rPr>
      </w:r>
    </w:p>
    <w:p>
      <w:pPr>
        <w:pStyle w:val="TextBody"/>
        <w:spacing w:before="101" w:after="0"/>
        <w:ind w:left="554" w:hanging="0"/>
        <w:rPr/>
      </w:pPr>
      <w:r>
        <w:rPr/>
        <w:t>The</w:t>
      </w:r>
      <w:r>
        <w:rPr>
          <w:spacing w:val="-4"/>
        </w:rPr>
        <w:t xml:space="preserve"> </w:t>
      </w:r>
      <w:r>
        <w:rPr/>
        <w:t>following</w:t>
      </w:r>
      <w:r>
        <w:rPr>
          <w:spacing w:val="-2"/>
        </w:rPr>
        <w:t xml:space="preserve"> </w:t>
      </w:r>
      <w:r>
        <w:rPr/>
        <w:t>screenshot</w:t>
      </w:r>
      <w:r>
        <w:rPr>
          <w:spacing w:val="-3"/>
        </w:rPr>
        <w:t xml:space="preserve"> </w:t>
      </w:r>
      <w:r>
        <w:rPr/>
        <w:t>shows</w:t>
      </w:r>
      <w:r>
        <w:rPr>
          <w:spacing w:val="-2"/>
        </w:rPr>
        <w:t xml:space="preserve"> </w:t>
      </w:r>
      <w:r>
        <w:rPr/>
        <w:t>the</w:t>
      </w:r>
      <w:r>
        <w:rPr>
          <w:spacing w:val="-2"/>
        </w:rPr>
        <w:t xml:space="preserve"> </w:t>
      </w:r>
      <w:r>
        <w:rPr/>
        <w:t>display</w:t>
      </w:r>
      <w:r>
        <w:rPr>
          <w:spacing w:val="-3"/>
        </w:rPr>
        <w:t xml:space="preserve"> </w:t>
      </w:r>
      <w:r>
        <w:rPr/>
        <w:t>of</w:t>
      </w:r>
      <w:r>
        <w:rPr>
          <w:spacing w:val="-2"/>
        </w:rPr>
        <w:t xml:space="preserve"> </w:t>
      </w:r>
      <w:r>
        <w:rPr/>
        <w:t>the</w:t>
      </w:r>
      <w:r>
        <w:rPr>
          <w:spacing w:val="-3"/>
        </w:rPr>
        <w:t xml:space="preserve"> </w:t>
      </w:r>
      <w:r>
        <w:rPr/>
        <w:t>app</w:t>
      </w:r>
      <w:r>
        <w:rPr>
          <w:spacing w:val="-3"/>
        </w:rPr>
        <w:t xml:space="preserve"> </w:t>
      </w:r>
      <w:r>
        <w:rPr/>
        <w:t>after</w:t>
      </w:r>
      <w:r>
        <w:rPr>
          <w:spacing w:val="-3"/>
        </w:rPr>
        <w:t xml:space="preserve"> </w:t>
      </w:r>
      <w:r>
        <w:rPr/>
        <w:t>the</w:t>
      </w:r>
      <w:r>
        <w:rPr>
          <w:spacing w:val="-3"/>
        </w:rPr>
        <w:t xml:space="preserve"> </w:t>
      </w:r>
      <w:r>
        <w:rPr/>
        <w:t>color</w:t>
      </w:r>
      <w:r>
        <w:rPr>
          <w:spacing w:val="-2"/>
        </w:rPr>
        <w:t xml:space="preserve"> </w:t>
      </w:r>
      <w:r>
        <w:rPr/>
        <w:t>has</w:t>
      </w:r>
      <w:r>
        <w:rPr>
          <w:spacing w:val="-2"/>
        </w:rPr>
        <w:t xml:space="preserve"> </w:t>
      </w:r>
      <w:r>
        <w:rPr>
          <w:spacing w:val="-4"/>
        </w:rPr>
        <w:t>been</w:t>
      </w:r>
    </w:p>
    <w:p>
      <w:pPr>
        <w:pStyle w:val="TextBody"/>
        <w:spacing w:before="7" w:after="0"/>
        <w:ind w:left="554" w:hanging="0"/>
        <w:rPr>
          <w:spacing w:val="-4"/>
        </w:rPr>
      </w:pPr>
      <w:r>
        <w:rPr/>
        <w:t>entered</w:t>
      </w:r>
      <w:r>
        <w:rPr>
          <w:spacing w:val="-3"/>
        </w:rPr>
        <w:t xml:space="preserve"> </w:t>
      </w:r>
      <w:r>
        <w:rPr/>
        <w:t>and</w:t>
      </w:r>
      <w:r>
        <w:rPr>
          <w:spacing w:val="-3"/>
        </w:rPr>
        <w:t xml:space="preserve"> </w:t>
      </w:r>
      <w:r>
        <w:rPr/>
        <w:t>is</w:t>
      </w:r>
      <w:r>
        <w:rPr>
          <w:spacing w:val="-2"/>
        </w:rPr>
        <w:t xml:space="preserve"> </w:t>
      </w:r>
      <w:r>
        <w:rPr/>
        <w:t>shown</w:t>
      </w:r>
      <w:r>
        <w:rPr>
          <w:spacing w:val="-3"/>
        </w:rPr>
        <w:t xml:space="preserve"> </w:t>
      </w:r>
      <w:r>
        <w:rPr/>
        <w:t>within</w:t>
      </w:r>
      <w:r>
        <w:rPr>
          <w:spacing w:val="-2"/>
        </w:rPr>
        <w:t xml:space="preserve"> </w:t>
      </w:r>
      <w:r>
        <w:rPr/>
        <w:t>the</w:t>
      </w:r>
      <w:r>
        <w:rPr>
          <w:spacing w:val="-2"/>
        </w:rPr>
        <w:t xml:space="preserve"> </w:t>
      </w:r>
      <w:r>
        <w:rPr>
          <w:spacing w:val="-4"/>
        </w:rPr>
        <w:t>app:</w:t>
      </w:r>
    </w:p>
    <w:p>
      <w:pPr>
        <w:pStyle w:val="TextBody"/>
        <w:spacing w:before="7" w:after="0"/>
        <w:ind w:left="554" w:hanging="0"/>
        <w:rPr/>
      </w:pPr>
      <w:r>
        <w:rPr/>
      </w:r>
    </w:p>
    <w:p>
      <w:pPr>
        <w:pStyle w:val="TextBody"/>
        <w:spacing w:before="2" w:after="0"/>
        <w:jc w:val="center"/>
        <w:rPr>
          <w:sz w:val="21"/>
        </w:rPr>
      </w:pPr>
      <w:r>
        <w:rPr/>
        <w:drawing>
          <wp:inline distT="0" distB="0" distL="0" distR="0">
            <wp:extent cx="2605405" cy="5793740"/>
            <wp:effectExtent l="0" t="0" r="0" b="0"/>
            <wp:docPr id="68" name="Picture 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 descr="Graphical user interface, application, Teams&#10;&#10;Description automatically generated"/>
                    <pic:cNvPicPr>
                      <a:picLocks noChangeAspect="1" noChangeArrowheads="1"/>
                    </pic:cNvPicPr>
                  </pic:nvPicPr>
                  <pic:blipFill>
                    <a:blip r:embed="rId23"/>
                    <a:stretch>
                      <a:fillRect/>
                    </a:stretch>
                  </pic:blipFill>
                  <pic:spPr bwMode="auto">
                    <a:xfrm>
                      <a:off x="0" y="0"/>
                      <a:ext cx="2605405" cy="5793740"/>
                    </a:xfrm>
                    <a:prstGeom prst="rect">
                      <a:avLst/>
                    </a:prstGeom>
                  </pic:spPr>
                </pic:pic>
              </a:graphicData>
            </a:graphic>
          </wp:inline>
        </w:drawing>
      </w:r>
    </w:p>
    <w:p>
      <w:pPr>
        <w:pStyle w:val="TextBody"/>
        <w:spacing w:before="7" w:after="0"/>
        <w:rPr>
          <w:sz w:val="18"/>
        </w:rPr>
      </w:pPr>
      <w:r>
        <w:rPr>
          <w:sz w:val="18"/>
        </w:rPr>
      </w:r>
    </w:p>
    <w:p>
      <w:pPr>
        <w:pStyle w:val="Normal"/>
        <w:ind w:left="2064" w:hanging="0"/>
        <w:rPr>
          <w:rFonts w:ascii="Open Sans SemiBold" w:hAnsi="Open Sans SemiBold"/>
          <w:b/>
          <w:b/>
          <w:sz w:val="18"/>
        </w:rPr>
      </w:pPr>
      <w:r>
        <w:rPr>
          <w:rFonts w:ascii="Open Sans SemiBold" w:hAnsi="Open Sans SemiBold"/>
          <w:b/>
          <w:sz w:val="18"/>
        </w:rPr>
        <w:t xml:space="preserve">        </w:t>
      </w:r>
      <w:r>
        <w:rPr>
          <w:rFonts w:ascii="Open Sans SemiBold" w:hAnsi="Open Sans SemiBold"/>
          <w:b/>
          <w:sz w:val="18"/>
        </w:rPr>
        <w:t>Figure</w:t>
      </w:r>
      <w:r>
        <w:rPr>
          <w:rFonts w:ascii="Open Sans SemiBold" w:hAnsi="Open Sans SemiBold"/>
          <w:b/>
          <w:spacing w:val="-4"/>
          <w:sz w:val="18"/>
        </w:rPr>
        <w:t xml:space="preserve"> </w:t>
      </w:r>
      <w:r>
        <w:rPr>
          <w:rFonts w:ascii="Open Sans SemiBold" w:hAnsi="Open Sans SemiBold"/>
          <w:b/>
          <w:sz w:val="18"/>
        </w:rPr>
        <w:t>1.29:</w:t>
      </w:r>
      <w:r>
        <w:rPr>
          <w:rFonts w:ascii="Open Sans SemiBold" w:hAnsi="Open Sans SemiBold"/>
          <w:b/>
          <w:spacing w:val="-2"/>
          <w:sz w:val="18"/>
        </w:rPr>
        <w:t xml:space="preserve"> </w:t>
      </w:r>
      <w:r>
        <w:rPr>
          <w:rFonts w:ascii="Open Sans SemiBold" w:hAnsi="Open Sans SemiBold"/>
          <w:b/>
          <w:sz w:val="18"/>
        </w:rPr>
        <w:t>Output</w:t>
      </w:r>
      <w:r>
        <w:rPr>
          <w:rFonts w:ascii="Open Sans SemiBold" w:hAnsi="Open Sans SemiBold"/>
          <w:b/>
          <w:spacing w:val="-2"/>
          <w:sz w:val="18"/>
        </w:rPr>
        <w:t xml:space="preserve"> </w:t>
      </w:r>
      <w:r>
        <w:rPr>
          <w:rFonts w:ascii="Open Sans SemiBold" w:hAnsi="Open Sans SemiBold"/>
          <w:b/>
          <w:sz w:val="18"/>
        </w:rPr>
        <w:t>when</w:t>
      </w:r>
      <w:r>
        <w:rPr>
          <w:rFonts w:ascii="Open Sans SemiBold" w:hAnsi="Open Sans SemiBold"/>
          <w:b/>
          <w:spacing w:val="-3"/>
          <w:sz w:val="18"/>
        </w:rPr>
        <w:t xml:space="preserve"> </w:t>
      </w:r>
      <w:r>
        <w:rPr>
          <w:rFonts w:ascii="Open Sans SemiBold" w:hAnsi="Open Sans SemiBold"/>
          <w:b/>
          <w:sz w:val="18"/>
        </w:rPr>
        <w:t>the</w:t>
      </w:r>
      <w:r>
        <w:rPr>
          <w:rFonts w:ascii="Open Sans SemiBold" w:hAnsi="Open Sans SemiBold"/>
          <w:b/>
          <w:spacing w:val="-2"/>
          <w:sz w:val="18"/>
        </w:rPr>
        <w:t xml:space="preserve"> </w:t>
      </w:r>
      <w:r>
        <w:rPr>
          <w:rFonts w:ascii="Open Sans SemiBold" w:hAnsi="Open Sans SemiBold"/>
          <w:b/>
          <w:sz w:val="18"/>
        </w:rPr>
        <w:t>color</w:t>
      </w:r>
      <w:r>
        <w:rPr>
          <w:rFonts w:ascii="Open Sans SemiBold" w:hAnsi="Open Sans SemiBold"/>
          <w:b/>
          <w:spacing w:val="-2"/>
          <w:sz w:val="18"/>
        </w:rPr>
        <w:t xml:space="preserve"> </w:t>
      </w:r>
      <w:r>
        <w:rPr>
          <w:rFonts w:ascii="Open Sans SemiBold" w:hAnsi="Open Sans SemiBold"/>
          <w:b/>
          <w:sz w:val="18"/>
        </w:rPr>
        <w:t>is</w:t>
      </w:r>
      <w:r>
        <w:rPr>
          <w:rFonts w:ascii="Open Sans SemiBold" w:hAnsi="Open Sans SemiBold"/>
          <w:b/>
          <w:spacing w:val="-2"/>
          <w:sz w:val="18"/>
        </w:rPr>
        <w:t xml:space="preserve"> displayed</w:t>
      </w:r>
    </w:p>
    <w:p>
      <w:pPr>
        <w:pStyle w:val="TextBody"/>
        <w:spacing w:lineRule="auto" w:line="247" w:before="154" w:after="0"/>
        <w:ind w:left="104" w:right="882" w:hanging="0"/>
        <w:rPr/>
      </w:pPr>
      <w:r>
        <w:rPr/>
        <w:t>With</w:t>
      </w:r>
      <w:r>
        <w:rPr>
          <w:spacing w:val="-3"/>
        </w:rPr>
        <w:t xml:space="preserve"> </w:t>
      </w:r>
      <w:r>
        <w:rPr/>
        <w:t>this</w:t>
      </w:r>
      <w:r>
        <w:rPr>
          <w:spacing w:val="-3"/>
        </w:rPr>
        <w:t xml:space="preserve"> </w:t>
      </w:r>
      <w:r>
        <w:rPr/>
        <w:t>activity,</w:t>
      </w:r>
      <w:r>
        <w:rPr>
          <w:spacing w:val="-4"/>
        </w:rPr>
        <w:t xml:space="preserve"> </w:t>
      </w:r>
      <w:r>
        <w:rPr/>
        <w:t>we</w:t>
      </w:r>
      <w:r>
        <w:rPr>
          <w:spacing w:val="-3"/>
        </w:rPr>
        <w:t xml:space="preserve"> </w:t>
      </w:r>
      <w:r>
        <w:rPr/>
        <w:t>have</w:t>
      </w:r>
      <w:r>
        <w:rPr>
          <w:spacing w:val="-3"/>
        </w:rPr>
        <w:t xml:space="preserve"> </w:t>
      </w:r>
      <w:r>
        <w:rPr/>
        <w:t>produced</w:t>
      </w:r>
      <w:r>
        <w:rPr>
          <w:spacing w:val="-3"/>
        </w:rPr>
        <w:t xml:space="preserve"> </w:t>
      </w:r>
      <w:r>
        <w:rPr/>
        <w:t>an</w:t>
      </w:r>
      <w:r>
        <w:rPr>
          <w:spacing w:val="-4"/>
        </w:rPr>
        <w:t xml:space="preserve"> </w:t>
      </w:r>
      <w:r>
        <w:rPr/>
        <w:t>app</w:t>
      </w:r>
      <w:r>
        <w:rPr>
          <w:spacing w:val="-4"/>
        </w:rPr>
        <w:t xml:space="preserve"> </w:t>
      </w:r>
      <w:r>
        <w:rPr/>
        <w:t>to</w:t>
      </w:r>
      <w:r>
        <w:rPr>
          <w:spacing w:val="-3"/>
        </w:rPr>
        <w:t xml:space="preserve"> </w:t>
      </w:r>
      <w:r>
        <w:rPr/>
        <w:t>create</w:t>
      </w:r>
      <w:r>
        <w:rPr>
          <w:spacing w:val="-3"/>
        </w:rPr>
        <w:t xml:space="preserve"> </w:t>
      </w:r>
      <w:r>
        <w:rPr/>
        <w:t>RGB</w:t>
      </w:r>
      <w:r>
        <w:rPr>
          <w:spacing w:val="-4"/>
        </w:rPr>
        <w:t xml:space="preserve"> </w:t>
      </w:r>
      <w:r>
        <w:rPr/>
        <w:t>colors.</w:t>
      </w:r>
      <w:r>
        <w:rPr>
          <w:spacing w:val="-3"/>
        </w:rPr>
        <w:t xml:space="preserve"> </w:t>
      </w:r>
      <w:r>
        <w:rPr/>
        <w:t>Depending</w:t>
      </w:r>
      <w:r>
        <w:rPr>
          <w:spacing w:val="-3"/>
        </w:rPr>
        <w:t xml:space="preserve"> </w:t>
      </w:r>
      <w:r>
        <w:rPr/>
        <w:t>on</w:t>
      </w:r>
      <w:r>
        <w:rPr>
          <w:spacing w:val="-3"/>
        </w:rPr>
        <w:t xml:space="preserve"> </w:t>
      </w:r>
      <w:r>
        <w:rPr/>
        <w:t xml:space="preserve">the values that you enter in the text fields shown in </w:t>
      </w:r>
      <w:r>
        <w:rPr>
          <w:i/>
        </w:rPr>
        <w:t>Figure 1.30</w:t>
      </w:r>
      <w:r>
        <w:rPr/>
        <w:t>, the output will vary.</w:t>
      </w:r>
    </w:p>
    <w:p>
      <w:pPr>
        <w:sectPr>
          <w:headerReference w:type="even" r:id="rId25"/>
          <w:headerReference w:type="default" r:id="rId26"/>
          <w:type w:val="nextPage"/>
          <w:pgSz w:w="10800" w:h="13320"/>
          <w:pgMar w:left="940" w:right="920" w:gutter="0" w:header="695" w:top="1120" w:footer="0" w:bottom="280"/>
          <w:pgNumType w:fmt="decimal"/>
          <w:formProt w:val="false"/>
          <w:textDirection w:val="lrTb"/>
          <w:docGrid w:type="default" w:linePitch="100" w:charSpace="4096"/>
        </w:sectPr>
        <w:pStyle w:val="Normal"/>
        <w:spacing w:before="139" w:after="0"/>
        <w:ind w:left="104" w:hanging="0"/>
        <w:rPr>
          <w:sz w:val="18"/>
        </w:rPr>
      </w:pPr>
      <w:r>
        <w:rPr>
          <w:sz w:val="20"/>
        </w:rPr>
        <w:t>The</w:t>
      </w:r>
      <w:r>
        <w:rPr>
          <w:spacing w:val="-4"/>
          <w:sz w:val="20"/>
        </w:rPr>
        <w:t xml:space="preserve"> </w:t>
      </w:r>
      <w:r>
        <w:rPr>
          <w:sz w:val="20"/>
        </w:rPr>
        <w:t>source</w:t>
      </w:r>
      <w:r>
        <w:rPr>
          <w:spacing w:val="-2"/>
          <w:sz w:val="20"/>
        </w:rPr>
        <w:t xml:space="preserve"> </w:t>
      </w:r>
      <w:r>
        <w:rPr>
          <w:sz w:val="20"/>
        </w:rPr>
        <w:t>code</w:t>
      </w:r>
      <w:r>
        <w:rPr>
          <w:spacing w:val="-3"/>
          <w:sz w:val="20"/>
        </w:rPr>
        <w:t xml:space="preserve"> </w:t>
      </w:r>
      <w:r>
        <w:rPr>
          <w:sz w:val="20"/>
        </w:rPr>
        <w:t>for</w:t>
      </w:r>
      <w:r>
        <w:rPr>
          <w:spacing w:val="-2"/>
          <w:sz w:val="20"/>
        </w:rPr>
        <w:t xml:space="preserve"> </w:t>
      </w:r>
      <w:r>
        <w:rPr>
          <w:sz w:val="20"/>
        </w:rPr>
        <w:t>this</w:t>
      </w:r>
      <w:r>
        <w:rPr>
          <w:spacing w:val="-3"/>
          <w:sz w:val="20"/>
        </w:rPr>
        <w:t xml:space="preserve"> </w:t>
      </w:r>
      <w:r>
        <w:rPr>
          <w:sz w:val="20"/>
        </w:rPr>
        <w:t>activity</w:t>
      </w:r>
      <w:r>
        <w:rPr>
          <w:spacing w:val="-3"/>
          <w:sz w:val="20"/>
        </w:rPr>
        <w:t xml:space="preserve"> </w:t>
      </w:r>
      <w:r>
        <w:rPr>
          <w:sz w:val="20"/>
        </w:rPr>
        <w:t>is</w:t>
      </w:r>
      <w:r>
        <w:rPr>
          <w:spacing w:val="-3"/>
          <w:sz w:val="20"/>
        </w:rPr>
        <w:t xml:space="preserve"> </w:t>
      </w:r>
      <w:r>
        <w:rPr>
          <w:sz w:val="20"/>
        </w:rPr>
        <w:t>here:</w:t>
      </w:r>
      <w:r>
        <w:rPr>
          <w:spacing w:val="-2"/>
          <w:sz w:val="20"/>
        </w:rPr>
        <w:t xml:space="preserve"> </w:t>
      </w:r>
      <w:r>
        <w:rPr/>
        <w:t xml:space="preserve"> </w:t>
      </w:r>
      <w:hyperlink r:id="rId24">
        <w:r>
          <w:rPr>
            <w:rStyle w:val="InternetLink"/>
          </w:rPr>
          <w:t>Activity1.01</w:t>
        </w:r>
      </w:hyperlink>
    </w:p>
    <w:p>
      <w:pPr>
        <w:pStyle w:val="Heading1"/>
        <w:rPr/>
      </w:pPr>
      <w:r>
        <w:rPr/>
        <w:t xml:space="preserve">Chapter 2: Building User Screen </w:t>
      </w:r>
      <w:r>
        <w:rPr>
          <w:spacing w:val="-2"/>
        </w:rPr>
        <w:t>Flows</w:t>
      </w:r>
    </w:p>
    <w:p>
      <w:pPr>
        <w:pStyle w:val="Heading2"/>
        <w:rPr/>
      </w:pPr>
      <w:r>
        <w:rPr/>
        <w:t>Activity</w:t>
      </w:r>
      <w:r>
        <w:rPr>
          <w:spacing w:val="-3"/>
        </w:rPr>
        <w:t xml:space="preserve"> </w:t>
      </w:r>
      <w:r>
        <w:rPr/>
        <w:t>2.01:</w:t>
      </w:r>
      <w:r>
        <w:rPr>
          <w:spacing w:val="-2"/>
        </w:rPr>
        <w:t xml:space="preserve"> </w:t>
      </w:r>
      <w:r>
        <w:rPr/>
        <w:t>Creating</w:t>
      </w:r>
      <w:r>
        <w:rPr>
          <w:spacing w:val="-3"/>
        </w:rPr>
        <w:t xml:space="preserve"> </w:t>
      </w:r>
      <w:r>
        <w:rPr/>
        <w:t>a</w:t>
      </w:r>
      <w:r>
        <w:rPr>
          <w:spacing w:val="-2"/>
        </w:rPr>
        <w:t xml:space="preserve"> </w:t>
      </w:r>
      <w:r>
        <w:rPr/>
        <w:t>Login</w:t>
      </w:r>
      <w:r>
        <w:rPr>
          <w:spacing w:val="-2"/>
        </w:rPr>
        <w:t xml:space="preserve"> </w:t>
      </w:r>
      <w:r>
        <w:rPr>
          <w:spacing w:val="-4"/>
        </w:rPr>
        <w:t>Form</w:t>
      </w:r>
    </w:p>
    <w:p>
      <w:pPr>
        <w:pStyle w:val="Heading3"/>
        <w:ind w:left="824" w:hanging="0"/>
        <w:rPr>
          <w:spacing w:val="-2"/>
        </w:rPr>
      </w:pPr>
      <w:r>
        <w:rPr>
          <w:spacing w:val="-2"/>
        </w:rPr>
        <w:t>Solution</w:t>
      </w:r>
    </w:p>
    <w:p>
      <w:pPr>
        <w:pStyle w:val="ListParagraph"/>
        <w:numPr>
          <w:ilvl w:val="0"/>
          <w:numId w:val="16"/>
        </w:numPr>
        <w:tabs>
          <w:tab w:val="clear" w:pos="720"/>
          <w:tab w:val="left" w:pos="1274" w:leader="none"/>
        </w:tabs>
        <w:spacing w:before="148" w:after="0"/>
        <w:ind w:left="1274" w:right="200" w:hanging="360"/>
        <w:jc w:val="left"/>
        <w:rPr>
          <w:sz w:val="20"/>
        </w:rPr>
      </w:pPr>
      <w:r>
        <w:rPr>
          <w:sz w:val="20"/>
        </w:rPr>
        <w:t xml:space="preserve">Create a new project called </w:t>
      </w:r>
      <w:r>
        <w:rPr>
          <w:rFonts w:ascii="Courier New" w:hAnsi="Courier New"/>
          <w:b/>
        </w:rPr>
        <w:t>Login Activity</w:t>
      </w:r>
      <w:r>
        <w:rPr>
          <w:sz w:val="20"/>
        </w:rPr>
        <w:t>. Start by creating a new empty Activity project (</w:t>
      </w:r>
      <w:r>
        <w:rPr>
          <w:rFonts w:ascii="Courier New" w:hAnsi="Courier New"/>
          <w:b/>
        </w:rPr>
        <w:t>File</w:t>
      </w:r>
      <w:r>
        <w:rPr>
          <w:rFonts w:ascii="Courier New" w:hAnsi="Courier New"/>
          <w:b/>
          <w:spacing w:val="-71"/>
        </w:rPr>
        <w:t xml:space="preserve"> </w:t>
      </w:r>
      <w:r>
        <w:rPr>
          <w:sz w:val="20"/>
        </w:rPr>
        <w:t xml:space="preserve">| </w:t>
      </w:r>
      <w:r>
        <w:rPr>
          <w:rFonts w:ascii="Courier New" w:hAnsi="Courier New"/>
          <w:b/>
        </w:rPr>
        <w:t>New</w:t>
      </w:r>
      <w:r>
        <w:rPr>
          <w:rFonts w:ascii="Courier New" w:hAnsi="Courier New"/>
          <w:b/>
          <w:spacing w:val="-71"/>
        </w:rPr>
        <w:t xml:space="preserve"> </w:t>
      </w:r>
      <w:r>
        <w:rPr>
          <w:sz w:val="20"/>
        </w:rPr>
        <w:t xml:space="preserve">| </w:t>
      </w:r>
      <w:r>
        <w:rPr>
          <w:rFonts w:ascii="Courier New" w:hAnsi="Courier New"/>
          <w:b/>
        </w:rPr>
        <w:t>New Project</w:t>
      </w:r>
      <w:r>
        <w:rPr>
          <w:rFonts w:ascii="Courier New" w:hAnsi="Courier New"/>
          <w:b/>
          <w:spacing w:val="-71"/>
        </w:rPr>
        <w:t xml:space="preserve"> </w:t>
      </w:r>
      <w:r>
        <w:rPr>
          <w:sz w:val="20"/>
        </w:rPr>
        <w:t xml:space="preserve">| </w:t>
      </w:r>
      <w:r>
        <w:rPr>
          <w:rFonts w:ascii="Courier New" w:hAnsi="Courier New"/>
          <w:b/>
        </w:rPr>
        <w:t>Empty Activity</w:t>
      </w:r>
      <w:r>
        <w:rPr>
          <w:sz w:val="20"/>
        </w:rPr>
        <w:t>). Name your</w:t>
      </w:r>
      <w:r>
        <w:rPr>
          <w:spacing w:val="-6"/>
          <w:sz w:val="20"/>
        </w:rPr>
        <w:t xml:space="preserve"> </w:t>
      </w:r>
      <w:r>
        <w:rPr>
          <w:sz w:val="20"/>
        </w:rPr>
        <w:t>application</w:t>
      </w:r>
      <w:r>
        <w:rPr>
          <w:spacing w:val="-3"/>
          <w:sz w:val="20"/>
        </w:rPr>
        <w:t xml:space="preserve"> </w:t>
      </w:r>
      <w:r>
        <w:rPr>
          <w:rFonts w:ascii="Courier New" w:hAnsi="Courier New"/>
          <w:b/>
        </w:rPr>
        <w:t>Login</w:t>
      </w:r>
      <w:r>
        <w:rPr>
          <w:rFonts w:ascii="Courier New" w:hAnsi="Courier New"/>
          <w:b/>
          <w:spacing w:val="-9"/>
        </w:rPr>
        <w:t xml:space="preserve"> </w:t>
      </w:r>
      <w:r>
        <w:rPr>
          <w:rFonts w:ascii="Courier New" w:hAnsi="Courier New"/>
          <w:b/>
        </w:rPr>
        <w:t>Activity</w:t>
      </w:r>
      <w:r>
        <w:rPr>
          <w:rFonts w:ascii="Courier New" w:hAnsi="Courier New"/>
          <w:b/>
          <w:spacing w:val="-80"/>
        </w:rPr>
        <w:t xml:space="preserve"> </w:t>
      </w:r>
      <w:r>
        <w:rPr>
          <w:sz w:val="20"/>
        </w:rPr>
        <w:t>and</w:t>
      </w:r>
      <w:r>
        <w:rPr>
          <w:spacing w:val="-4"/>
          <w:sz w:val="20"/>
        </w:rPr>
        <w:t xml:space="preserve"> </w:t>
      </w:r>
      <w:r>
        <w:rPr>
          <w:sz w:val="20"/>
        </w:rPr>
        <w:t>leave</w:t>
      </w:r>
      <w:r>
        <w:rPr>
          <w:spacing w:val="-3"/>
          <w:sz w:val="20"/>
        </w:rPr>
        <w:t xml:space="preserve"> </w:t>
      </w:r>
      <w:r>
        <w:rPr>
          <w:sz w:val="20"/>
        </w:rPr>
        <w:t>everything</w:t>
      </w:r>
      <w:r>
        <w:rPr>
          <w:spacing w:val="-3"/>
          <w:sz w:val="20"/>
        </w:rPr>
        <w:t xml:space="preserve"> </w:t>
      </w:r>
      <w:r>
        <w:rPr>
          <w:sz w:val="20"/>
        </w:rPr>
        <w:t>else</w:t>
      </w:r>
      <w:r>
        <w:rPr>
          <w:spacing w:val="-3"/>
          <w:sz w:val="20"/>
        </w:rPr>
        <w:t xml:space="preserve"> </w:t>
      </w:r>
      <w:r>
        <w:rPr>
          <w:sz w:val="20"/>
        </w:rPr>
        <w:t>with</w:t>
      </w:r>
      <w:r>
        <w:rPr>
          <w:spacing w:val="-3"/>
          <w:sz w:val="20"/>
        </w:rPr>
        <w:t xml:space="preserve"> </w:t>
      </w:r>
      <w:r>
        <w:rPr>
          <w:sz w:val="20"/>
        </w:rPr>
        <w:t>their</w:t>
      </w:r>
      <w:r>
        <w:rPr>
          <w:spacing w:val="-3"/>
          <w:sz w:val="20"/>
        </w:rPr>
        <w:t xml:space="preserve"> </w:t>
      </w:r>
      <w:r>
        <w:rPr>
          <w:sz w:val="20"/>
        </w:rPr>
        <w:t xml:space="preserve">default values, and then click </w:t>
      </w:r>
      <w:r>
        <w:rPr>
          <w:rFonts w:ascii="Courier New" w:hAnsi="Courier New"/>
          <w:b/>
        </w:rPr>
        <w:t>Finish</w:t>
      </w:r>
      <w:r>
        <w:rPr>
          <w:sz w:val="20"/>
        </w:rPr>
        <w:t>.</w:t>
      </w:r>
    </w:p>
    <w:p>
      <w:pPr>
        <w:pStyle w:val="ListParagraph"/>
        <w:numPr>
          <w:ilvl w:val="0"/>
          <w:numId w:val="16"/>
        </w:numPr>
        <w:tabs>
          <w:tab w:val="clear" w:pos="720"/>
          <w:tab w:val="left" w:pos="1274" w:leader="none"/>
        </w:tabs>
        <w:spacing w:lineRule="auto" w:line="240" w:before="140" w:after="0"/>
        <w:ind w:left="1274" w:right="240" w:hanging="360"/>
        <w:jc w:val="both"/>
        <w:rPr>
          <w:sz w:val="20"/>
        </w:rPr>
      </w:pPr>
      <w:r>
        <w:rPr>
          <w:sz w:val="20"/>
        </w:rPr>
        <w:t>You</w:t>
      </w:r>
      <w:r>
        <w:rPr>
          <w:spacing w:val="-2"/>
          <w:sz w:val="20"/>
        </w:rPr>
        <w:t xml:space="preserve"> </w:t>
      </w:r>
      <w:r>
        <w:rPr>
          <w:sz w:val="20"/>
        </w:rPr>
        <w:t>need</w:t>
      </w:r>
      <w:r>
        <w:rPr>
          <w:spacing w:val="-2"/>
          <w:sz w:val="20"/>
        </w:rPr>
        <w:t xml:space="preserve"> </w:t>
      </w:r>
      <w:r>
        <w:rPr>
          <w:sz w:val="20"/>
        </w:rPr>
        <w:t>to</w:t>
      </w:r>
      <w:r>
        <w:rPr>
          <w:spacing w:val="-2"/>
          <w:sz w:val="20"/>
        </w:rPr>
        <w:t xml:space="preserve"> </w:t>
      </w:r>
      <w:r>
        <w:rPr>
          <w:sz w:val="20"/>
        </w:rPr>
        <w:t>add</w:t>
      </w:r>
      <w:r>
        <w:rPr>
          <w:spacing w:val="-3"/>
          <w:sz w:val="20"/>
        </w:rPr>
        <w:t xml:space="preserve"> </w:t>
      </w:r>
      <w:r>
        <w:rPr>
          <w:sz w:val="20"/>
        </w:rPr>
        <w:t>all</w:t>
      </w:r>
      <w:r>
        <w:rPr>
          <w:spacing w:val="-3"/>
          <w:sz w:val="20"/>
        </w:rPr>
        <w:t xml:space="preserve"> </w:t>
      </w:r>
      <w:r>
        <w:rPr>
          <w:sz w:val="20"/>
        </w:rPr>
        <w:t>the</w:t>
      </w:r>
      <w:r>
        <w:rPr>
          <w:spacing w:val="-2"/>
          <w:sz w:val="20"/>
        </w:rPr>
        <w:t xml:space="preserve"> </w:t>
      </w:r>
      <w:r>
        <w:rPr>
          <w:sz w:val="20"/>
        </w:rPr>
        <w:t>resource</w:t>
      </w:r>
      <w:r>
        <w:rPr>
          <w:spacing w:val="-3"/>
          <w:sz w:val="20"/>
        </w:rPr>
        <w:t xml:space="preserve"> </w:t>
      </w:r>
      <w:r>
        <w:rPr>
          <w:sz w:val="20"/>
        </w:rPr>
        <w:t>values</w:t>
      </w:r>
      <w:r>
        <w:rPr>
          <w:spacing w:val="-2"/>
          <w:sz w:val="20"/>
        </w:rPr>
        <w:t xml:space="preserve"> </w:t>
      </w:r>
      <w:r>
        <w:rPr>
          <w:sz w:val="20"/>
        </w:rPr>
        <w:t>you</w:t>
      </w:r>
      <w:r>
        <w:rPr>
          <w:spacing w:val="-2"/>
          <w:sz w:val="20"/>
        </w:rPr>
        <w:t xml:space="preserve"> </w:t>
      </w:r>
      <w:r>
        <w:rPr>
          <w:sz w:val="20"/>
        </w:rPr>
        <w:t>need</w:t>
      </w:r>
      <w:r>
        <w:rPr>
          <w:spacing w:val="-2"/>
          <w:sz w:val="20"/>
        </w:rPr>
        <w:t xml:space="preserve"> </w:t>
      </w:r>
      <w:r>
        <w:rPr>
          <w:sz w:val="20"/>
        </w:rPr>
        <w:t>that</w:t>
      </w:r>
      <w:r>
        <w:rPr>
          <w:spacing w:val="-2"/>
          <w:sz w:val="20"/>
        </w:rPr>
        <w:t xml:space="preserve"> </w:t>
      </w:r>
      <w:r>
        <w:rPr>
          <w:sz w:val="20"/>
        </w:rPr>
        <w:t>are</w:t>
      </w:r>
      <w:r>
        <w:rPr>
          <w:spacing w:val="-3"/>
          <w:sz w:val="20"/>
        </w:rPr>
        <w:t xml:space="preserve"> </w:t>
      </w:r>
      <w:r>
        <w:rPr>
          <w:sz w:val="20"/>
        </w:rPr>
        <w:t>not</w:t>
      </w:r>
      <w:r>
        <w:rPr>
          <w:spacing w:val="-2"/>
          <w:sz w:val="20"/>
        </w:rPr>
        <w:t xml:space="preserve"> </w:t>
      </w:r>
      <w:r>
        <w:rPr>
          <w:sz w:val="20"/>
        </w:rPr>
        <w:t>added</w:t>
      </w:r>
      <w:r>
        <w:rPr>
          <w:spacing w:val="-3"/>
          <w:sz w:val="20"/>
        </w:rPr>
        <w:t xml:space="preserve"> </w:t>
      </w:r>
      <w:r>
        <w:rPr>
          <w:sz w:val="20"/>
        </w:rPr>
        <w:t>by</w:t>
      </w:r>
      <w:r>
        <w:rPr>
          <w:spacing w:val="-2"/>
          <w:sz w:val="20"/>
        </w:rPr>
        <w:t xml:space="preserve"> </w:t>
      </w:r>
      <w:r>
        <w:rPr>
          <w:sz w:val="20"/>
        </w:rPr>
        <w:t>default. First,</w:t>
      </w:r>
      <w:r>
        <w:rPr>
          <w:spacing w:val="-13"/>
          <w:sz w:val="20"/>
        </w:rPr>
        <w:t xml:space="preserve"> </w:t>
      </w:r>
      <w:r>
        <w:rPr>
          <w:sz w:val="20"/>
        </w:rPr>
        <w:t>let's</w:t>
      </w:r>
      <w:r>
        <w:rPr>
          <w:spacing w:val="-13"/>
          <w:sz w:val="20"/>
        </w:rPr>
        <w:t xml:space="preserve"> </w:t>
      </w:r>
      <w:r>
        <w:rPr>
          <w:sz w:val="20"/>
        </w:rPr>
        <w:t>make</w:t>
      </w:r>
      <w:r>
        <w:rPr>
          <w:spacing w:val="-13"/>
          <w:sz w:val="20"/>
        </w:rPr>
        <w:t xml:space="preserve"> </w:t>
      </w:r>
      <w:r>
        <w:rPr>
          <w:sz w:val="20"/>
        </w:rPr>
        <w:t>changes</w:t>
      </w:r>
      <w:r>
        <w:rPr>
          <w:spacing w:val="-13"/>
          <w:sz w:val="20"/>
        </w:rPr>
        <w:t xml:space="preserve"> </w:t>
      </w:r>
      <w:r>
        <w:rPr>
          <w:sz w:val="20"/>
        </w:rPr>
        <w:t>to</w:t>
      </w:r>
      <w:r>
        <w:rPr>
          <w:spacing w:val="-12"/>
          <w:sz w:val="20"/>
        </w:rPr>
        <w:t xml:space="preserve"> </w:t>
      </w:r>
      <w:r>
        <w:rPr>
          <w:sz w:val="20"/>
        </w:rPr>
        <w:t>the</w:t>
      </w:r>
      <w:r>
        <w:rPr>
          <w:spacing w:val="-3"/>
          <w:sz w:val="20"/>
        </w:rPr>
        <w:t xml:space="preserve"> </w:t>
      </w:r>
      <w:r>
        <w:rPr>
          <w:rFonts w:ascii="Courier New" w:hAnsi="Courier New"/>
          <w:b/>
        </w:rPr>
        <w:t>strings.xml</w:t>
      </w:r>
      <w:r>
        <w:rPr>
          <w:rFonts w:ascii="Courier New" w:hAnsi="Courier New"/>
          <w:b/>
          <w:spacing w:val="-33"/>
        </w:rPr>
        <w:t xml:space="preserve"> </w:t>
      </w:r>
      <w:r>
        <w:rPr>
          <w:sz w:val="20"/>
        </w:rPr>
        <w:t>file.</w:t>
      </w:r>
      <w:r>
        <w:rPr>
          <w:spacing w:val="-3"/>
          <w:sz w:val="20"/>
        </w:rPr>
        <w:t xml:space="preserve"> </w:t>
      </w:r>
      <w:r>
        <w:rPr>
          <w:sz w:val="20"/>
        </w:rPr>
        <w:t>This</w:t>
      </w:r>
      <w:r>
        <w:rPr>
          <w:spacing w:val="-4"/>
          <w:sz w:val="20"/>
        </w:rPr>
        <w:t xml:space="preserve"> </w:t>
      </w:r>
      <w:r>
        <w:rPr>
          <w:sz w:val="20"/>
        </w:rPr>
        <w:t>file</w:t>
      </w:r>
      <w:r>
        <w:rPr>
          <w:spacing w:val="-3"/>
          <w:sz w:val="20"/>
        </w:rPr>
        <w:t xml:space="preserve"> </w:t>
      </w:r>
      <w:r>
        <w:rPr>
          <w:sz w:val="20"/>
        </w:rPr>
        <w:t>is</w:t>
      </w:r>
      <w:r>
        <w:rPr>
          <w:spacing w:val="-3"/>
          <w:sz w:val="20"/>
        </w:rPr>
        <w:t xml:space="preserve"> </w:t>
      </w:r>
      <w:r>
        <w:rPr>
          <w:sz w:val="20"/>
        </w:rPr>
        <w:t>needed</w:t>
      </w:r>
      <w:r>
        <w:rPr>
          <w:spacing w:val="-3"/>
          <w:sz w:val="20"/>
        </w:rPr>
        <w:t xml:space="preserve"> </w:t>
      </w:r>
      <w:r>
        <w:rPr>
          <w:sz w:val="20"/>
        </w:rPr>
        <w:t>to</w:t>
      </w:r>
      <w:r>
        <w:rPr>
          <w:spacing w:val="-3"/>
          <w:sz w:val="20"/>
        </w:rPr>
        <w:t xml:space="preserve"> </w:t>
      </w:r>
      <w:r>
        <w:rPr>
          <w:sz w:val="20"/>
        </w:rPr>
        <w:t>display all the text displayed in the app:</w:t>
      </w:r>
    </w:p>
    <w:p>
      <w:pPr>
        <w:pStyle w:val="TextBody"/>
        <w:spacing w:before="4" w:after="0"/>
        <w:rPr>
          <w:sz w:val="9"/>
        </w:rPr>
      </w:pPr>
      <w:r>
        <w:rPr>
          <w:sz w:val="9"/>
        </w:rPr>
        <mc:AlternateContent>
          <mc:Choice Requires="wpg">
            <w:drawing>
              <wp:anchor behindDoc="0" distT="635" distB="0" distL="0" distR="4445" simplePos="0" locked="0" layoutInCell="0" allowOverlap="1" relativeHeight="1513" wp14:anchorId="140CC189">
                <wp:simplePos x="0" y="0"/>
                <wp:positionH relativeFrom="page">
                  <wp:posOffset>1120140</wp:posOffset>
                </wp:positionH>
                <wp:positionV relativeFrom="paragraph">
                  <wp:posOffset>95885</wp:posOffset>
                </wp:positionV>
                <wp:extent cx="5074920" cy="2352675"/>
                <wp:effectExtent l="0" t="635" r="635" b="0"/>
                <wp:wrapTopAndBottom/>
                <wp:docPr id="75" name="docshapegroup56"/>
                <a:graphic xmlns:a="http://schemas.openxmlformats.org/drawingml/2006/main">
                  <a:graphicData uri="http://schemas.microsoft.com/office/word/2010/wordprocessingGroup">
                    <wpg:wgp>
                      <wpg:cNvGrpSpPr/>
                      <wpg:grpSpPr>
                        <a:xfrm>
                          <a:off x="0" y="0"/>
                          <a:ext cx="5074920" cy="2352600"/>
                          <a:chOff x="0" y="0"/>
                          <a:chExt cx="5074920" cy="2352600"/>
                        </a:xfrm>
                      </wpg:grpSpPr>
                      <wps:wsp>
                        <wps:cNvSpPr/>
                        <wps:spPr>
                          <a:xfrm>
                            <a:off x="0" y="6480"/>
                            <a:ext cx="5074920" cy="2340000"/>
                          </a:xfrm>
                          <a:prstGeom prst="rect">
                            <a:avLst/>
                          </a:prstGeom>
                          <a:solidFill>
                            <a:srgbClr val="f6f6f6"/>
                          </a:solidFill>
                          <a:ln w="0">
                            <a:noFill/>
                          </a:ln>
                        </wps:spPr>
                        <wps:style>
                          <a:lnRef idx="0"/>
                          <a:fillRef idx="0"/>
                          <a:effectRef idx="0"/>
                          <a:fontRef idx="minor"/>
                        </wps:style>
                        <wps:bodyPr/>
                      </wps:wsp>
                      <wps:wsp>
                        <wps:cNvSpPr/>
                        <wps:spPr>
                          <a:xfrm>
                            <a:off x="0" y="0"/>
                            <a:ext cx="5074920" cy="2352600"/>
                          </a:xfrm>
                          <a:custGeom>
                            <a:avLst/>
                            <a:gdLst>
                              <a:gd name="textAreaLeft" fmla="*/ 0 w 2877120"/>
                              <a:gd name="textAreaRight" fmla="*/ 2879280 w 2877120"/>
                              <a:gd name="textAreaTop" fmla="*/ 0 h 1333800"/>
                              <a:gd name="textAreaBottom" fmla="*/ 1335960 h 1333800"/>
                            </a:gdLst>
                            <a:ahLst/>
                            <a:rect l="textAreaLeft" t="textAreaTop" r="textAreaRight" b="textAreaBottom"/>
                            <a:pathLst>
                              <a:path w="7992" h="3705">
                                <a:moveTo>
                                  <a:pt x="7992" y="3684"/>
                                </a:moveTo>
                                <a:lnTo>
                                  <a:pt x="0" y="3684"/>
                                </a:lnTo>
                                <a:lnTo>
                                  <a:pt x="0" y="3704"/>
                                </a:lnTo>
                                <a:lnTo>
                                  <a:pt x="7992" y="3704"/>
                                </a:lnTo>
                                <a:lnTo>
                                  <a:pt x="7992" y="36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232740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pacing w:val="-2"/>
                                  <w:sz w:val="18"/>
                                </w:rPr>
                                <w:t>&lt;resources&gt;</w:t>
                              </w:r>
                            </w:p>
                            <w:p>
                              <w:pPr>
                                <w:pStyle w:val="Normal"/>
                                <w:spacing w:before="76" w:after="0"/>
                                <w:ind w:left="885" w:hanging="0"/>
                                <w:rPr>
                                  <w:rFonts w:ascii="Courier New" w:hAnsi="Courier New"/>
                                  <w:sz w:val="18"/>
                                </w:rPr>
                              </w:pPr>
                              <w:r>
                                <w:rPr>
                                  <w:rFonts w:ascii="Courier New" w:hAnsi="Courier New"/>
                                  <w:sz w:val="18"/>
                                </w:rPr>
                                <w:t>&lt;string</w:t>
                              </w:r>
                              <w:r>
                                <w:rPr>
                                  <w:rFonts w:ascii="Courier New" w:hAnsi="Courier New"/>
                                  <w:spacing w:val="-14"/>
                                  <w:sz w:val="18"/>
                                </w:rPr>
                                <w:t xml:space="preserve"> </w:t>
                              </w:r>
                              <w:r>
                                <w:rPr>
                                  <w:rFonts w:ascii="Courier New" w:hAnsi="Courier New"/>
                                  <w:sz w:val="18"/>
                                </w:rPr>
                                <w:t>name="app_name"&gt;Login</w:t>
                              </w:r>
                              <w:r>
                                <w:rPr>
                                  <w:rFonts w:ascii="Courier New" w:hAnsi="Courier New"/>
                                  <w:spacing w:val="-14"/>
                                  <w:sz w:val="18"/>
                                </w:rPr>
                                <w:t xml:space="preserve"> </w:t>
                              </w:r>
                              <w:r>
                                <w:rPr>
                                  <w:rFonts w:ascii="Courier New" w:hAnsi="Courier New"/>
                                  <w:spacing w:val="-2"/>
                                  <w:sz w:val="18"/>
                                </w:rPr>
                                <w:t>Activity&lt;/string&gt;</w:t>
                              </w:r>
                            </w:p>
                            <w:p>
                              <w:pPr>
                                <w:pStyle w:val="Normal"/>
                                <w:spacing w:lineRule="auto" w:line="235" w:before="79" w:after="0"/>
                                <w:ind w:left="1101" w:right="1274" w:hanging="216"/>
                                <w:rPr>
                                  <w:rFonts w:ascii="Courier New" w:hAnsi="Courier New"/>
                                  <w:sz w:val="18"/>
                                </w:rPr>
                              </w:pPr>
                              <w:r>
                                <w:rPr>
                                  <w:rFonts w:ascii="Courier New" w:hAnsi="Courier New"/>
                                  <w:sz w:val="18"/>
                                </w:rPr>
                                <w:t>&lt;string</w:t>
                              </w:r>
                              <w:r>
                                <w:rPr>
                                  <w:rFonts w:ascii="Courier New" w:hAnsi="Courier New"/>
                                  <w:spacing w:val="-10"/>
                                  <w:sz w:val="18"/>
                                </w:rPr>
                                <w:t xml:space="preserve"> </w:t>
                              </w:r>
                              <w:r>
                                <w:rPr>
                                  <w:rFonts w:ascii="Courier New" w:hAnsi="Courier New"/>
                                  <w:sz w:val="18"/>
                                </w:rPr>
                                <w:t>name="header_text"&gt;Please</w:t>
                              </w:r>
                              <w:r>
                                <w:rPr>
                                  <w:rFonts w:ascii="Courier New" w:hAnsi="Courier New"/>
                                  <w:spacing w:val="-10"/>
                                  <w:sz w:val="18"/>
                                </w:rPr>
                                <w:t xml:space="preserve"> </w:t>
                              </w:r>
                              <w:r>
                                <w:rPr>
                                  <w:rFonts w:ascii="Courier New" w:hAnsi="Courier New"/>
                                  <w:sz w:val="18"/>
                                </w:rPr>
                                <w:t>enter</w:t>
                              </w:r>
                              <w:r>
                                <w:rPr>
                                  <w:rFonts w:ascii="Courier New" w:hAnsi="Courier New"/>
                                  <w:spacing w:val="-10"/>
                                  <w:sz w:val="18"/>
                                </w:rPr>
                                <w:t xml:space="preserve"> </w:t>
                              </w:r>
                              <w:r>
                                <w:rPr>
                                  <w:rFonts w:ascii="Courier New" w:hAnsi="Courier New"/>
                                  <w:sz w:val="18"/>
                                </w:rPr>
                                <w:t>your</w:t>
                              </w:r>
                              <w:r>
                                <w:rPr>
                                  <w:rFonts w:ascii="Courier New" w:hAnsi="Courier New"/>
                                  <w:spacing w:val="-10"/>
                                  <w:sz w:val="18"/>
                                </w:rPr>
                                <w:t xml:space="preserve"> </w:t>
                              </w:r>
                              <w:r>
                                <w:rPr>
                                  <w:rFonts w:ascii="Courier New" w:hAnsi="Courier New"/>
                                  <w:sz w:val="18"/>
                                </w:rPr>
                                <w:t>username and password below to login:&lt;/string&gt;</w:t>
                              </w:r>
                            </w:p>
                            <w:p>
                              <w:pPr>
                                <w:pStyle w:val="Normal"/>
                                <w:spacing w:lineRule="auto" w:line="235" w:before="21" w:after="0"/>
                                <w:ind w:left="1101" w:right="1274" w:hanging="216"/>
                                <w:rPr>
                                  <w:rFonts w:ascii="Courier New" w:hAnsi="Courier New"/>
                                  <w:sz w:val="18"/>
                                </w:rPr>
                              </w:pPr>
                              <w:r>
                                <w:rPr>
                                  <w:rFonts w:ascii="Courier New" w:hAnsi="Courier New"/>
                                  <w:sz w:val="18"/>
                                </w:rPr>
                                <w:t>&lt;string name="welcome_text"&gt;Hello %s you are now logged</w:t>
                              </w:r>
                              <w:r>
                                <w:rPr>
                                  <w:rFonts w:ascii="Courier New" w:hAnsi="Courier New"/>
                                  <w:spacing w:val="-5"/>
                                  <w:sz w:val="18"/>
                                </w:rPr>
                                <w:t xml:space="preserve"> </w:t>
                              </w:r>
                              <w:r>
                                <w:rPr>
                                  <w:rFonts w:ascii="Courier New" w:hAnsi="Courier New"/>
                                  <w:sz w:val="18"/>
                                </w:rPr>
                                <w:t>in,</w:t>
                              </w:r>
                              <w:r>
                                <w:rPr>
                                  <w:rFonts w:ascii="Courier New" w:hAnsi="Courier New"/>
                                  <w:spacing w:val="-5"/>
                                  <w:sz w:val="18"/>
                                </w:rPr>
                                <w:t xml:space="preserve"> </w:t>
                              </w:r>
                              <w:r>
                                <w:rPr>
                                  <w:rFonts w:ascii="Courier New" w:hAnsi="Courier New"/>
                                  <w:sz w:val="18"/>
                                </w:rPr>
                                <w:t>we</w:t>
                              </w:r>
                              <w:r>
                                <w:rPr>
                                  <w:rFonts w:ascii="Courier New" w:hAnsi="Courier New"/>
                                  <w:spacing w:val="-5"/>
                                  <w:sz w:val="18"/>
                                </w:rPr>
                                <w:t xml:space="preserve"> </w:t>
                              </w:r>
                              <w:r>
                                <w:rPr>
                                  <w:rFonts w:ascii="Courier New" w:hAnsi="Courier New"/>
                                  <w:sz w:val="18"/>
                                </w:rPr>
                                <w:t>hope</w:t>
                              </w:r>
                              <w:r>
                                <w:rPr>
                                  <w:rFonts w:ascii="Courier New" w:hAnsi="Courier New"/>
                                  <w:spacing w:val="-5"/>
                                  <w:sz w:val="18"/>
                                </w:rPr>
                                <w:t xml:space="preserve"> </w:t>
                              </w:r>
                              <w:r>
                                <w:rPr>
                                  <w:rFonts w:ascii="Courier New" w:hAnsi="Courier New"/>
                                  <w:sz w:val="18"/>
                                </w:rPr>
                                <w:t>you</w:t>
                              </w:r>
                              <w:r>
                                <w:rPr>
                                  <w:rFonts w:ascii="Courier New" w:hAnsi="Courier New"/>
                                  <w:spacing w:val="-5"/>
                                  <w:sz w:val="18"/>
                                </w:rPr>
                                <w:t xml:space="preserve"> </w:t>
                              </w:r>
                              <w:r>
                                <w:rPr>
                                  <w:rFonts w:ascii="Courier New" w:hAnsi="Courier New"/>
                                  <w:sz w:val="18"/>
                                </w:rPr>
                                <w:t>enjoy</w:t>
                              </w:r>
                              <w:r>
                                <w:rPr>
                                  <w:rFonts w:ascii="Courier New" w:hAnsi="Courier New"/>
                                  <w:spacing w:val="-5"/>
                                  <w:sz w:val="18"/>
                                </w:rPr>
                                <w:t xml:space="preserve"> </w:t>
                              </w:r>
                              <w:r>
                                <w:rPr>
                                  <w:rFonts w:ascii="Courier New" w:hAnsi="Courier New"/>
                                  <w:sz w:val="18"/>
                                </w:rPr>
                                <w:t>using</w:t>
                              </w:r>
                              <w:r>
                                <w:rPr>
                                  <w:rFonts w:ascii="Courier New" w:hAnsi="Courier New"/>
                                  <w:spacing w:val="-5"/>
                                  <w:sz w:val="18"/>
                                </w:rPr>
                                <w:t xml:space="preserve"> </w:t>
                              </w:r>
                              <w:r>
                                <w:rPr>
                                  <w:rFonts w:ascii="Courier New" w:hAnsi="Courier New"/>
                                  <w:sz w:val="18"/>
                                </w:rPr>
                                <w:t>the</w:t>
                              </w:r>
                              <w:r>
                                <w:rPr>
                                  <w:rFonts w:ascii="Courier New" w:hAnsi="Courier New"/>
                                  <w:spacing w:val="-5"/>
                                  <w:sz w:val="18"/>
                                </w:rPr>
                                <w:t xml:space="preserve"> </w:t>
                              </w:r>
                              <w:r>
                                <w:rPr>
                                  <w:rFonts w:ascii="Courier New" w:hAnsi="Courier New"/>
                                  <w:sz w:val="18"/>
                                </w:rPr>
                                <w:t>app!&lt;/string&gt;</w:t>
                              </w:r>
                            </w:p>
                            <w:p>
                              <w:pPr>
                                <w:pStyle w:val="Normal"/>
                                <w:spacing w:lineRule="auto" w:line="235" w:before="20" w:after="0"/>
                                <w:ind w:left="1101" w:right="1274" w:hanging="216"/>
                                <w:rPr>
                                  <w:rFonts w:ascii="Courier New" w:hAnsi="Courier New"/>
                                  <w:sz w:val="18"/>
                                </w:rPr>
                              </w:pPr>
                              <w:r>
                                <w:rPr>
                                  <w:rFonts w:ascii="Courier New" w:hAnsi="Courier New"/>
                                  <w:spacing w:val="-2"/>
                                  <w:sz w:val="18"/>
                                </w:rPr>
                                <w:t>&lt;string</w:t>
                              </w:r>
                              <w:r>
                                <w:rPr>
                                  <w:rFonts w:ascii="Courier New" w:hAnsi="Courier New"/>
                                  <w:spacing w:val="-17"/>
                                  <w:sz w:val="18"/>
                                </w:rPr>
                                <w:t xml:space="preserve"> </w:t>
                              </w:r>
                              <w:r>
                                <w:rPr>
                                  <w:rFonts w:ascii="Courier New" w:hAnsi="Courier New"/>
                                  <w:spacing w:val="-2"/>
                                  <w:sz w:val="18"/>
                                </w:rPr>
                                <w:t>name="login_form_entry_error"&gt;Please</w:t>
                              </w:r>
                              <w:r>
                                <w:rPr>
                                  <w:rFonts w:ascii="Courier New" w:hAnsi="Courier New"/>
                                  <w:spacing w:val="-17"/>
                                  <w:sz w:val="18"/>
                                </w:rPr>
                                <w:t xml:space="preserve"> </w:t>
                              </w:r>
                              <w:r>
                                <w:rPr>
                                  <w:rFonts w:ascii="Courier New" w:hAnsi="Courier New"/>
                                  <w:spacing w:val="-2"/>
                                  <w:sz w:val="18"/>
                                </w:rPr>
                                <w:t>fill</w:t>
                              </w:r>
                              <w:r>
                                <w:rPr>
                                  <w:rFonts w:ascii="Courier New" w:hAnsi="Courier New"/>
                                  <w:spacing w:val="-17"/>
                                  <w:sz w:val="18"/>
                                </w:rPr>
                                <w:t xml:space="preserve"> </w:t>
                              </w:r>
                              <w:r>
                                <w:rPr>
                                  <w:rFonts w:ascii="Courier New" w:hAnsi="Courier New"/>
                                  <w:spacing w:val="-2"/>
                                  <w:sz w:val="18"/>
                                </w:rPr>
                                <w:t xml:space="preserve">in </w:t>
                              </w:r>
                              <w:r>
                                <w:rPr>
                                  <w:rFonts w:ascii="Courier New" w:hAnsi="Courier New"/>
                                  <w:sz w:val="18"/>
                                </w:rPr>
                                <w:t>both username and password fields!&lt;/string&gt;</w:t>
                              </w:r>
                            </w:p>
                            <w:p>
                              <w:pPr>
                                <w:pStyle w:val="Normal"/>
                                <w:spacing w:lineRule="auto" w:line="235" w:before="20" w:after="0"/>
                                <w:ind w:left="1101" w:right="840" w:hanging="216"/>
                                <w:rPr>
                                  <w:rFonts w:ascii="Courier New" w:hAnsi="Courier New"/>
                                  <w:sz w:val="18"/>
                                </w:rPr>
                              </w:pPr>
                              <w:r>
                                <w:rPr>
                                  <w:rFonts w:ascii="Courier New" w:hAnsi="Courier New"/>
                                  <w:sz w:val="18"/>
                                </w:rPr>
                                <w:t>&lt;string name="login_error"&gt;Either your user name or password</w:t>
                              </w:r>
                              <w:r>
                                <w:rPr>
                                  <w:rFonts w:ascii="Courier New" w:hAnsi="Courier New"/>
                                  <w:spacing w:val="-7"/>
                                  <w:sz w:val="18"/>
                                </w:rPr>
                                <w:t xml:space="preserve"> </w:t>
                              </w:r>
                              <w:r>
                                <w:rPr>
                                  <w:rFonts w:ascii="Courier New" w:hAnsi="Courier New"/>
                                  <w:sz w:val="18"/>
                                </w:rPr>
                                <w:t>is</w:t>
                              </w:r>
                              <w:r>
                                <w:rPr>
                                  <w:rFonts w:ascii="Courier New" w:hAnsi="Courier New"/>
                                  <w:spacing w:val="-7"/>
                                  <w:sz w:val="18"/>
                                </w:rPr>
                                <w:t xml:space="preserve"> </w:t>
                              </w:r>
                              <w:r>
                                <w:rPr>
                                  <w:rFonts w:ascii="Courier New" w:hAnsi="Courier New"/>
                                  <w:sz w:val="18"/>
                                </w:rPr>
                                <w:t>not</w:t>
                              </w:r>
                              <w:r>
                                <w:rPr>
                                  <w:rFonts w:ascii="Courier New" w:hAnsi="Courier New"/>
                                  <w:spacing w:val="-7"/>
                                  <w:sz w:val="18"/>
                                </w:rPr>
                                <w:t xml:space="preserve"> </w:t>
                              </w:r>
                              <w:r>
                                <w:rPr>
                                  <w:rFonts w:ascii="Courier New" w:hAnsi="Courier New"/>
                                  <w:sz w:val="18"/>
                                </w:rPr>
                                <w:t>recognised!</w:t>
                              </w:r>
                              <w:r>
                                <w:rPr>
                                  <w:rFonts w:ascii="Courier New" w:hAnsi="Courier New"/>
                                  <w:spacing w:val="-7"/>
                                  <w:sz w:val="18"/>
                                </w:rPr>
                                <w:t xml:space="preserve"> </w:t>
                              </w:r>
                              <w:r>
                                <w:rPr>
                                  <w:rFonts w:ascii="Courier New" w:hAnsi="Courier New"/>
                                  <w:sz w:val="18"/>
                                </w:rPr>
                                <w:t>Please</w:t>
                              </w:r>
                              <w:r>
                                <w:rPr>
                                  <w:rFonts w:ascii="Courier New" w:hAnsi="Courier New"/>
                                  <w:spacing w:val="-7"/>
                                  <w:sz w:val="18"/>
                                </w:rPr>
                                <w:t xml:space="preserve"> </w:t>
                              </w:r>
                              <w:r>
                                <w:rPr>
                                  <w:rFonts w:ascii="Courier New" w:hAnsi="Courier New"/>
                                  <w:sz w:val="18"/>
                                </w:rPr>
                                <w:t>try</w:t>
                              </w:r>
                              <w:r>
                                <w:rPr>
                                  <w:rFonts w:ascii="Courier New" w:hAnsi="Courier New"/>
                                  <w:spacing w:val="-7"/>
                                  <w:sz w:val="18"/>
                                </w:rPr>
                                <w:t xml:space="preserve"> </w:t>
                              </w:r>
                              <w:r>
                                <w:rPr>
                                  <w:rFonts w:ascii="Courier New" w:hAnsi="Courier New"/>
                                  <w:sz w:val="18"/>
                                </w:rPr>
                                <w:t>again.&lt;/string&gt;</w:t>
                              </w:r>
                            </w:p>
                            <w:p>
                              <w:pPr>
                                <w:pStyle w:val="Normal"/>
                                <w:spacing w:lineRule="exact" w:line="202" w:before="18" w:after="0"/>
                                <w:ind w:left="885" w:hanging="0"/>
                                <w:rPr>
                                  <w:rFonts w:ascii="Courier New" w:hAnsi="Courier New"/>
                                  <w:sz w:val="18"/>
                                </w:rPr>
                              </w:pPr>
                              <w:r>
                                <w:rPr>
                                  <w:rFonts w:ascii="Courier New" w:hAnsi="Courier New"/>
                                  <w:sz w:val="18"/>
                                </w:rPr>
                                <w:t>&lt;string</w:t>
                              </w:r>
                              <w:r>
                                <w:rPr>
                                  <w:rFonts w:ascii="Courier New" w:hAnsi="Courier New"/>
                                  <w:spacing w:val="-13"/>
                                  <w:sz w:val="18"/>
                                </w:rPr>
                                <w:t xml:space="preserve"> </w:t>
                              </w:r>
                              <w:r>
                                <w:rPr>
                                  <w:rFonts w:ascii="Courier New" w:hAnsi="Courier New"/>
                                  <w:sz w:val="18"/>
                                </w:rPr>
                                <w:t>name="username_label"&gt;Enter</w:t>
                              </w:r>
                              <w:r>
                                <w:rPr>
                                  <w:rFonts w:ascii="Courier New" w:hAnsi="Courier New"/>
                                  <w:spacing w:val="-13"/>
                                  <w:sz w:val="18"/>
                                </w:rPr>
                                <w:t xml:space="preserve"> </w:t>
                              </w:r>
                              <w:r>
                                <w:rPr>
                                  <w:rFonts w:ascii="Courier New" w:hAnsi="Courier New"/>
                                  <w:sz w:val="18"/>
                                </w:rPr>
                                <w:t>your</w:t>
                              </w:r>
                              <w:r>
                                <w:rPr>
                                  <w:rFonts w:ascii="Courier New" w:hAnsi="Courier New"/>
                                  <w:spacing w:val="-12"/>
                                  <w:sz w:val="18"/>
                                </w:rPr>
                                <w:t xml:space="preserve"> </w:t>
                              </w:r>
                              <w:r>
                                <w:rPr>
                                  <w:rFonts w:ascii="Courier New" w:hAnsi="Courier New"/>
                                  <w:spacing w:val="-2"/>
                                  <w:sz w:val="18"/>
                                </w:rPr>
                                <w:t>username:</w:t>
                              </w:r>
                            </w:p>
                            <w:p>
                              <w:pPr>
                                <w:pStyle w:val="Normal"/>
                                <w:spacing w:lineRule="exact" w:line="202"/>
                                <w:ind w:left="1101" w:hanging="0"/>
                                <w:rPr>
                                  <w:rFonts w:ascii="Courier New" w:hAnsi="Courier New"/>
                                  <w:sz w:val="18"/>
                                </w:rPr>
                              </w:pPr>
                              <w:r>
                                <w:rPr>
                                  <w:rFonts w:ascii="Courier New" w:hAnsi="Courier New"/>
                                  <w:spacing w:val="-2"/>
                                  <w:sz w:val="18"/>
                                </w:rPr>
                                <w:t>&lt;/string&gt;</w:t>
                              </w:r>
                            </w:p>
                            <w:p>
                              <w:pPr>
                                <w:pStyle w:val="Normal"/>
                                <w:spacing w:lineRule="exact" w:line="202" w:before="16" w:after="0"/>
                                <w:ind w:left="885" w:hanging="0"/>
                                <w:rPr>
                                  <w:rFonts w:ascii="Courier New" w:hAnsi="Courier New"/>
                                  <w:sz w:val="18"/>
                                </w:rPr>
                              </w:pPr>
                              <w:r>
                                <w:rPr>
                                  <w:rFonts w:ascii="Courier New" w:hAnsi="Courier New"/>
                                  <w:sz w:val="18"/>
                                </w:rPr>
                                <w:t>&lt;string</w:t>
                              </w:r>
                              <w:r>
                                <w:rPr>
                                  <w:rFonts w:ascii="Courier New" w:hAnsi="Courier New"/>
                                  <w:spacing w:val="-13"/>
                                  <w:sz w:val="18"/>
                                </w:rPr>
                                <w:t xml:space="preserve"> </w:t>
                              </w:r>
                              <w:r>
                                <w:rPr>
                                  <w:rFonts w:ascii="Courier New" w:hAnsi="Courier New"/>
                                  <w:sz w:val="18"/>
                                </w:rPr>
                                <w:t>name="password_label"&gt;Enter</w:t>
                              </w:r>
                              <w:r>
                                <w:rPr>
                                  <w:rFonts w:ascii="Courier New" w:hAnsi="Courier New"/>
                                  <w:spacing w:val="-13"/>
                                  <w:sz w:val="18"/>
                                </w:rPr>
                                <w:t xml:space="preserve"> </w:t>
                              </w:r>
                              <w:r>
                                <w:rPr>
                                  <w:rFonts w:ascii="Courier New" w:hAnsi="Courier New"/>
                                  <w:sz w:val="18"/>
                                </w:rPr>
                                <w:t>your</w:t>
                              </w:r>
                              <w:r>
                                <w:rPr>
                                  <w:rFonts w:ascii="Courier New" w:hAnsi="Courier New"/>
                                  <w:spacing w:val="-12"/>
                                  <w:sz w:val="18"/>
                                </w:rPr>
                                <w:t xml:space="preserve"> </w:t>
                              </w:r>
                              <w:r>
                                <w:rPr>
                                  <w:rFonts w:ascii="Courier New" w:hAnsi="Courier New"/>
                                  <w:spacing w:val="-2"/>
                                  <w:sz w:val="18"/>
                                </w:rPr>
                                <w:t>password:</w:t>
                              </w:r>
                            </w:p>
                            <w:p>
                              <w:pPr>
                                <w:pStyle w:val="Normal"/>
                                <w:spacing w:lineRule="exact" w:line="202"/>
                                <w:ind w:left="1101" w:hanging="0"/>
                                <w:rPr>
                                  <w:rFonts w:ascii="Courier New" w:hAnsi="Courier New"/>
                                  <w:sz w:val="18"/>
                                </w:rPr>
                              </w:pPr>
                              <w:r>
                                <w:rPr>
                                  <w:rFonts w:ascii="Courier New" w:hAnsi="Courier New"/>
                                  <w:spacing w:val="-2"/>
                                  <w:sz w:val="18"/>
                                </w:rPr>
                                <w:t>&lt;/string&gt;</w:t>
                              </w:r>
                            </w:p>
                            <w:p>
                              <w:pPr>
                                <w:pStyle w:val="Normal"/>
                                <w:spacing w:before="16" w:after="0"/>
                                <w:ind w:left="885" w:hanging="0"/>
                                <w:rPr>
                                  <w:rFonts w:ascii="Courier New" w:hAnsi="Courier New"/>
                                  <w:sz w:val="18"/>
                                </w:rPr>
                              </w:pPr>
                              <w:r>
                                <w:rPr>
                                  <w:rFonts w:ascii="Courier New" w:hAnsi="Courier New"/>
                                  <w:sz w:val="18"/>
                                </w:rPr>
                                <w:t>&lt;string</w:t>
                              </w:r>
                              <w:r>
                                <w:rPr>
                                  <w:rFonts w:ascii="Courier New" w:hAnsi="Courier New"/>
                                  <w:spacing w:val="-7"/>
                                  <w:sz w:val="18"/>
                                </w:rPr>
                                <w:t xml:space="preserve"> </w:t>
                              </w:r>
                              <w:r>
                                <w:rPr>
                                  <w:rFonts w:ascii="Courier New" w:hAnsi="Courier New"/>
                                  <w:spacing w:val="-2"/>
                                  <w:sz w:val="18"/>
                                </w:rPr>
                                <w:t>name="submit_button_text"&gt;LOGIN&lt;/string&gt;</w:t>
                              </w:r>
                            </w:p>
                            <w:p>
                              <w:pPr>
                                <w:pStyle w:val="Normal"/>
                                <w:spacing w:before="76" w:after="0"/>
                                <w:ind w:left="453" w:hanging="0"/>
                                <w:rPr>
                                  <w:rFonts w:ascii="Courier New" w:hAnsi="Courier New"/>
                                  <w:sz w:val="18"/>
                                </w:rPr>
                              </w:pPr>
                              <w:r>
                                <w:rPr>
                                  <w:rFonts w:ascii="Courier New" w:hAnsi="Courier New"/>
                                  <w:spacing w:val="-2"/>
                                  <w:sz w:val="18"/>
                                </w:rPr>
                                <w:t>&lt;/resources&gt;</w:t>
                              </w:r>
                            </w:p>
                          </w:txbxContent>
                        </wps:txbx>
                        <wps:bodyPr lIns="0" rIns="0" tIns="0" bIns="0" anchor="t">
                          <a:noAutofit/>
                        </wps:bodyPr>
                      </wps:wsp>
                    </wpg:wgp>
                  </a:graphicData>
                </a:graphic>
              </wp:anchor>
            </w:drawing>
          </mc:Choice>
          <mc:Fallback>
            <w:pict>
              <v:group id="shape_0" alt="docshapegroup56" style="position:absolute;margin-left:88.2pt;margin-top:7.55pt;width:399.6pt;height:185.25pt" coordorigin="1764,151" coordsize="7992,3705">
                <v:rect id="shape_0" path="m0,0l-2147483645,0l-2147483645,-2147483646l0,-2147483646xe" fillcolor="#f6f6f6" stroked="f" o:allowincell="f" style="position:absolute;left:1764;top:161;width:7991;height:368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71;width:7991;height:366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pacing w:val="-2"/>
                            <w:sz w:val="18"/>
                          </w:rPr>
                          <w:t>&lt;resources&gt;</w:t>
                        </w:r>
                      </w:p>
                      <w:p>
                        <w:pPr>
                          <w:pStyle w:val="Normal"/>
                          <w:spacing w:before="76" w:after="0"/>
                          <w:ind w:left="885" w:hanging="0"/>
                          <w:rPr>
                            <w:rFonts w:ascii="Courier New" w:hAnsi="Courier New"/>
                            <w:sz w:val="18"/>
                          </w:rPr>
                        </w:pPr>
                        <w:r>
                          <w:rPr>
                            <w:rFonts w:ascii="Courier New" w:hAnsi="Courier New"/>
                            <w:sz w:val="18"/>
                          </w:rPr>
                          <w:t>&lt;string</w:t>
                        </w:r>
                        <w:r>
                          <w:rPr>
                            <w:rFonts w:ascii="Courier New" w:hAnsi="Courier New"/>
                            <w:spacing w:val="-14"/>
                            <w:sz w:val="18"/>
                          </w:rPr>
                          <w:t xml:space="preserve"> </w:t>
                        </w:r>
                        <w:r>
                          <w:rPr>
                            <w:rFonts w:ascii="Courier New" w:hAnsi="Courier New"/>
                            <w:sz w:val="18"/>
                          </w:rPr>
                          <w:t>name="app_name"&gt;Login</w:t>
                        </w:r>
                        <w:r>
                          <w:rPr>
                            <w:rFonts w:ascii="Courier New" w:hAnsi="Courier New"/>
                            <w:spacing w:val="-14"/>
                            <w:sz w:val="18"/>
                          </w:rPr>
                          <w:t xml:space="preserve"> </w:t>
                        </w:r>
                        <w:r>
                          <w:rPr>
                            <w:rFonts w:ascii="Courier New" w:hAnsi="Courier New"/>
                            <w:spacing w:val="-2"/>
                            <w:sz w:val="18"/>
                          </w:rPr>
                          <w:t>Activity&lt;/string&gt;</w:t>
                        </w:r>
                      </w:p>
                      <w:p>
                        <w:pPr>
                          <w:pStyle w:val="Normal"/>
                          <w:spacing w:lineRule="auto" w:line="235" w:before="79" w:after="0"/>
                          <w:ind w:left="1101" w:right="1274" w:hanging="216"/>
                          <w:rPr>
                            <w:rFonts w:ascii="Courier New" w:hAnsi="Courier New"/>
                            <w:sz w:val="18"/>
                          </w:rPr>
                        </w:pPr>
                        <w:r>
                          <w:rPr>
                            <w:rFonts w:ascii="Courier New" w:hAnsi="Courier New"/>
                            <w:sz w:val="18"/>
                          </w:rPr>
                          <w:t>&lt;string</w:t>
                        </w:r>
                        <w:r>
                          <w:rPr>
                            <w:rFonts w:ascii="Courier New" w:hAnsi="Courier New"/>
                            <w:spacing w:val="-10"/>
                            <w:sz w:val="18"/>
                          </w:rPr>
                          <w:t xml:space="preserve"> </w:t>
                        </w:r>
                        <w:r>
                          <w:rPr>
                            <w:rFonts w:ascii="Courier New" w:hAnsi="Courier New"/>
                            <w:sz w:val="18"/>
                          </w:rPr>
                          <w:t>name="header_text"&gt;Please</w:t>
                        </w:r>
                        <w:r>
                          <w:rPr>
                            <w:rFonts w:ascii="Courier New" w:hAnsi="Courier New"/>
                            <w:spacing w:val="-10"/>
                            <w:sz w:val="18"/>
                          </w:rPr>
                          <w:t xml:space="preserve"> </w:t>
                        </w:r>
                        <w:r>
                          <w:rPr>
                            <w:rFonts w:ascii="Courier New" w:hAnsi="Courier New"/>
                            <w:sz w:val="18"/>
                          </w:rPr>
                          <w:t>enter</w:t>
                        </w:r>
                        <w:r>
                          <w:rPr>
                            <w:rFonts w:ascii="Courier New" w:hAnsi="Courier New"/>
                            <w:spacing w:val="-10"/>
                            <w:sz w:val="18"/>
                          </w:rPr>
                          <w:t xml:space="preserve"> </w:t>
                        </w:r>
                        <w:r>
                          <w:rPr>
                            <w:rFonts w:ascii="Courier New" w:hAnsi="Courier New"/>
                            <w:sz w:val="18"/>
                          </w:rPr>
                          <w:t>your</w:t>
                        </w:r>
                        <w:r>
                          <w:rPr>
                            <w:rFonts w:ascii="Courier New" w:hAnsi="Courier New"/>
                            <w:spacing w:val="-10"/>
                            <w:sz w:val="18"/>
                          </w:rPr>
                          <w:t xml:space="preserve"> </w:t>
                        </w:r>
                        <w:r>
                          <w:rPr>
                            <w:rFonts w:ascii="Courier New" w:hAnsi="Courier New"/>
                            <w:sz w:val="18"/>
                          </w:rPr>
                          <w:t>username and password below to login:&lt;/string&gt;</w:t>
                        </w:r>
                      </w:p>
                      <w:p>
                        <w:pPr>
                          <w:pStyle w:val="Normal"/>
                          <w:spacing w:lineRule="auto" w:line="235" w:before="21" w:after="0"/>
                          <w:ind w:left="1101" w:right="1274" w:hanging="216"/>
                          <w:rPr>
                            <w:rFonts w:ascii="Courier New" w:hAnsi="Courier New"/>
                            <w:sz w:val="18"/>
                          </w:rPr>
                        </w:pPr>
                        <w:r>
                          <w:rPr>
                            <w:rFonts w:ascii="Courier New" w:hAnsi="Courier New"/>
                            <w:sz w:val="18"/>
                          </w:rPr>
                          <w:t>&lt;string name="welcome_text"&gt;Hello %s you are now logged</w:t>
                        </w:r>
                        <w:r>
                          <w:rPr>
                            <w:rFonts w:ascii="Courier New" w:hAnsi="Courier New"/>
                            <w:spacing w:val="-5"/>
                            <w:sz w:val="18"/>
                          </w:rPr>
                          <w:t xml:space="preserve"> </w:t>
                        </w:r>
                        <w:r>
                          <w:rPr>
                            <w:rFonts w:ascii="Courier New" w:hAnsi="Courier New"/>
                            <w:sz w:val="18"/>
                          </w:rPr>
                          <w:t>in,</w:t>
                        </w:r>
                        <w:r>
                          <w:rPr>
                            <w:rFonts w:ascii="Courier New" w:hAnsi="Courier New"/>
                            <w:spacing w:val="-5"/>
                            <w:sz w:val="18"/>
                          </w:rPr>
                          <w:t xml:space="preserve"> </w:t>
                        </w:r>
                        <w:r>
                          <w:rPr>
                            <w:rFonts w:ascii="Courier New" w:hAnsi="Courier New"/>
                            <w:sz w:val="18"/>
                          </w:rPr>
                          <w:t>we</w:t>
                        </w:r>
                        <w:r>
                          <w:rPr>
                            <w:rFonts w:ascii="Courier New" w:hAnsi="Courier New"/>
                            <w:spacing w:val="-5"/>
                            <w:sz w:val="18"/>
                          </w:rPr>
                          <w:t xml:space="preserve"> </w:t>
                        </w:r>
                        <w:r>
                          <w:rPr>
                            <w:rFonts w:ascii="Courier New" w:hAnsi="Courier New"/>
                            <w:sz w:val="18"/>
                          </w:rPr>
                          <w:t>hope</w:t>
                        </w:r>
                        <w:r>
                          <w:rPr>
                            <w:rFonts w:ascii="Courier New" w:hAnsi="Courier New"/>
                            <w:spacing w:val="-5"/>
                            <w:sz w:val="18"/>
                          </w:rPr>
                          <w:t xml:space="preserve"> </w:t>
                        </w:r>
                        <w:r>
                          <w:rPr>
                            <w:rFonts w:ascii="Courier New" w:hAnsi="Courier New"/>
                            <w:sz w:val="18"/>
                          </w:rPr>
                          <w:t>you</w:t>
                        </w:r>
                        <w:r>
                          <w:rPr>
                            <w:rFonts w:ascii="Courier New" w:hAnsi="Courier New"/>
                            <w:spacing w:val="-5"/>
                            <w:sz w:val="18"/>
                          </w:rPr>
                          <w:t xml:space="preserve"> </w:t>
                        </w:r>
                        <w:r>
                          <w:rPr>
                            <w:rFonts w:ascii="Courier New" w:hAnsi="Courier New"/>
                            <w:sz w:val="18"/>
                          </w:rPr>
                          <w:t>enjoy</w:t>
                        </w:r>
                        <w:r>
                          <w:rPr>
                            <w:rFonts w:ascii="Courier New" w:hAnsi="Courier New"/>
                            <w:spacing w:val="-5"/>
                            <w:sz w:val="18"/>
                          </w:rPr>
                          <w:t xml:space="preserve"> </w:t>
                        </w:r>
                        <w:r>
                          <w:rPr>
                            <w:rFonts w:ascii="Courier New" w:hAnsi="Courier New"/>
                            <w:sz w:val="18"/>
                          </w:rPr>
                          <w:t>using</w:t>
                        </w:r>
                        <w:r>
                          <w:rPr>
                            <w:rFonts w:ascii="Courier New" w:hAnsi="Courier New"/>
                            <w:spacing w:val="-5"/>
                            <w:sz w:val="18"/>
                          </w:rPr>
                          <w:t xml:space="preserve"> </w:t>
                        </w:r>
                        <w:r>
                          <w:rPr>
                            <w:rFonts w:ascii="Courier New" w:hAnsi="Courier New"/>
                            <w:sz w:val="18"/>
                          </w:rPr>
                          <w:t>the</w:t>
                        </w:r>
                        <w:r>
                          <w:rPr>
                            <w:rFonts w:ascii="Courier New" w:hAnsi="Courier New"/>
                            <w:spacing w:val="-5"/>
                            <w:sz w:val="18"/>
                          </w:rPr>
                          <w:t xml:space="preserve"> </w:t>
                        </w:r>
                        <w:r>
                          <w:rPr>
                            <w:rFonts w:ascii="Courier New" w:hAnsi="Courier New"/>
                            <w:sz w:val="18"/>
                          </w:rPr>
                          <w:t>app!&lt;/string&gt;</w:t>
                        </w:r>
                      </w:p>
                      <w:p>
                        <w:pPr>
                          <w:pStyle w:val="Normal"/>
                          <w:spacing w:lineRule="auto" w:line="235" w:before="20" w:after="0"/>
                          <w:ind w:left="1101" w:right="1274" w:hanging="216"/>
                          <w:rPr>
                            <w:rFonts w:ascii="Courier New" w:hAnsi="Courier New"/>
                            <w:sz w:val="18"/>
                          </w:rPr>
                        </w:pPr>
                        <w:r>
                          <w:rPr>
                            <w:rFonts w:ascii="Courier New" w:hAnsi="Courier New"/>
                            <w:spacing w:val="-2"/>
                            <w:sz w:val="18"/>
                          </w:rPr>
                          <w:t>&lt;string</w:t>
                        </w:r>
                        <w:r>
                          <w:rPr>
                            <w:rFonts w:ascii="Courier New" w:hAnsi="Courier New"/>
                            <w:spacing w:val="-17"/>
                            <w:sz w:val="18"/>
                          </w:rPr>
                          <w:t xml:space="preserve"> </w:t>
                        </w:r>
                        <w:r>
                          <w:rPr>
                            <w:rFonts w:ascii="Courier New" w:hAnsi="Courier New"/>
                            <w:spacing w:val="-2"/>
                            <w:sz w:val="18"/>
                          </w:rPr>
                          <w:t>name="login_form_entry_error"&gt;Please</w:t>
                        </w:r>
                        <w:r>
                          <w:rPr>
                            <w:rFonts w:ascii="Courier New" w:hAnsi="Courier New"/>
                            <w:spacing w:val="-17"/>
                            <w:sz w:val="18"/>
                          </w:rPr>
                          <w:t xml:space="preserve"> </w:t>
                        </w:r>
                        <w:r>
                          <w:rPr>
                            <w:rFonts w:ascii="Courier New" w:hAnsi="Courier New"/>
                            <w:spacing w:val="-2"/>
                            <w:sz w:val="18"/>
                          </w:rPr>
                          <w:t>fill</w:t>
                        </w:r>
                        <w:r>
                          <w:rPr>
                            <w:rFonts w:ascii="Courier New" w:hAnsi="Courier New"/>
                            <w:spacing w:val="-17"/>
                            <w:sz w:val="18"/>
                          </w:rPr>
                          <w:t xml:space="preserve"> </w:t>
                        </w:r>
                        <w:r>
                          <w:rPr>
                            <w:rFonts w:ascii="Courier New" w:hAnsi="Courier New"/>
                            <w:spacing w:val="-2"/>
                            <w:sz w:val="18"/>
                          </w:rPr>
                          <w:t xml:space="preserve">in </w:t>
                        </w:r>
                        <w:r>
                          <w:rPr>
                            <w:rFonts w:ascii="Courier New" w:hAnsi="Courier New"/>
                            <w:sz w:val="18"/>
                          </w:rPr>
                          <w:t>both username and password fields!&lt;/string&gt;</w:t>
                        </w:r>
                      </w:p>
                      <w:p>
                        <w:pPr>
                          <w:pStyle w:val="Normal"/>
                          <w:spacing w:lineRule="auto" w:line="235" w:before="20" w:after="0"/>
                          <w:ind w:left="1101" w:right="840" w:hanging="216"/>
                          <w:rPr>
                            <w:rFonts w:ascii="Courier New" w:hAnsi="Courier New"/>
                            <w:sz w:val="18"/>
                          </w:rPr>
                        </w:pPr>
                        <w:r>
                          <w:rPr>
                            <w:rFonts w:ascii="Courier New" w:hAnsi="Courier New"/>
                            <w:sz w:val="18"/>
                          </w:rPr>
                          <w:t>&lt;string name="login_error"&gt;Either your user name or password</w:t>
                        </w:r>
                        <w:r>
                          <w:rPr>
                            <w:rFonts w:ascii="Courier New" w:hAnsi="Courier New"/>
                            <w:spacing w:val="-7"/>
                            <w:sz w:val="18"/>
                          </w:rPr>
                          <w:t xml:space="preserve"> </w:t>
                        </w:r>
                        <w:r>
                          <w:rPr>
                            <w:rFonts w:ascii="Courier New" w:hAnsi="Courier New"/>
                            <w:sz w:val="18"/>
                          </w:rPr>
                          <w:t>is</w:t>
                        </w:r>
                        <w:r>
                          <w:rPr>
                            <w:rFonts w:ascii="Courier New" w:hAnsi="Courier New"/>
                            <w:spacing w:val="-7"/>
                            <w:sz w:val="18"/>
                          </w:rPr>
                          <w:t xml:space="preserve"> </w:t>
                        </w:r>
                        <w:r>
                          <w:rPr>
                            <w:rFonts w:ascii="Courier New" w:hAnsi="Courier New"/>
                            <w:sz w:val="18"/>
                          </w:rPr>
                          <w:t>not</w:t>
                        </w:r>
                        <w:r>
                          <w:rPr>
                            <w:rFonts w:ascii="Courier New" w:hAnsi="Courier New"/>
                            <w:spacing w:val="-7"/>
                            <w:sz w:val="18"/>
                          </w:rPr>
                          <w:t xml:space="preserve"> </w:t>
                        </w:r>
                        <w:r>
                          <w:rPr>
                            <w:rFonts w:ascii="Courier New" w:hAnsi="Courier New"/>
                            <w:sz w:val="18"/>
                          </w:rPr>
                          <w:t>recognised!</w:t>
                        </w:r>
                        <w:r>
                          <w:rPr>
                            <w:rFonts w:ascii="Courier New" w:hAnsi="Courier New"/>
                            <w:spacing w:val="-7"/>
                            <w:sz w:val="18"/>
                          </w:rPr>
                          <w:t xml:space="preserve"> </w:t>
                        </w:r>
                        <w:r>
                          <w:rPr>
                            <w:rFonts w:ascii="Courier New" w:hAnsi="Courier New"/>
                            <w:sz w:val="18"/>
                          </w:rPr>
                          <w:t>Please</w:t>
                        </w:r>
                        <w:r>
                          <w:rPr>
                            <w:rFonts w:ascii="Courier New" w:hAnsi="Courier New"/>
                            <w:spacing w:val="-7"/>
                            <w:sz w:val="18"/>
                          </w:rPr>
                          <w:t xml:space="preserve"> </w:t>
                        </w:r>
                        <w:r>
                          <w:rPr>
                            <w:rFonts w:ascii="Courier New" w:hAnsi="Courier New"/>
                            <w:sz w:val="18"/>
                          </w:rPr>
                          <w:t>try</w:t>
                        </w:r>
                        <w:r>
                          <w:rPr>
                            <w:rFonts w:ascii="Courier New" w:hAnsi="Courier New"/>
                            <w:spacing w:val="-7"/>
                            <w:sz w:val="18"/>
                          </w:rPr>
                          <w:t xml:space="preserve"> </w:t>
                        </w:r>
                        <w:r>
                          <w:rPr>
                            <w:rFonts w:ascii="Courier New" w:hAnsi="Courier New"/>
                            <w:sz w:val="18"/>
                          </w:rPr>
                          <w:t>again.&lt;/string&gt;</w:t>
                        </w:r>
                      </w:p>
                      <w:p>
                        <w:pPr>
                          <w:pStyle w:val="Normal"/>
                          <w:spacing w:lineRule="exact" w:line="202" w:before="18" w:after="0"/>
                          <w:ind w:left="885" w:hanging="0"/>
                          <w:rPr>
                            <w:rFonts w:ascii="Courier New" w:hAnsi="Courier New"/>
                            <w:sz w:val="18"/>
                          </w:rPr>
                        </w:pPr>
                        <w:r>
                          <w:rPr>
                            <w:rFonts w:ascii="Courier New" w:hAnsi="Courier New"/>
                            <w:sz w:val="18"/>
                          </w:rPr>
                          <w:t>&lt;string</w:t>
                        </w:r>
                        <w:r>
                          <w:rPr>
                            <w:rFonts w:ascii="Courier New" w:hAnsi="Courier New"/>
                            <w:spacing w:val="-13"/>
                            <w:sz w:val="18"/>
                          </w:rPr>
                          <w:t xml:space="preserve"> </w:t>
                        </w:r>
                        <w:r>
                          <w:rPr>
                            <w:rFonts w:ascii="Courier New" w:hAnsi="Courier New"/>
                            <w:sz w:val="18"/>
                          </w:rPr>
                          <w:t>name="username_label"&gt;Enter</w:t>
                        </w:r>
                        <w:r>
                          <w:rPr>
                            <w:rFonts w:ascii="Courier New" w:hAnsi="Courier New"/>
                            <w:spacing w:val="-13"/>
                            <w:sz w:val="18"/>
                          </w:rPr>
                          <w:t xml:space="preserve"> </w:t>
                        </w:r>
                        <w:r>
                          <w:rPr>
                            <w:rFonts w:ascii="Courier New" w:hAnsi="Courier New"/>
                            <w:sz w:val="18"/>
                          </w:rPr>
                          <w:t>your</w:t>
                        </w:r>
                        <w:r>
                          <w:rPr>
                            <w:rFonts w:ascii="Courier New" w:hAnsi="Courier New"/>
                            <w:spacing w:val="-12"/>
                            <w:sz w:val="18"/>
                          </w:rPr>
                          <w:t xml:space="preserve"> </w:t>
                        </w:r>
                        <w:r>
                          <w:rPr>
                            <w:rFonts w:ascii="Courier New" w:hAnsi="Courier New"/>
                            <w:spacing w:val="-2"/>
                            <w:sz w:val="18"/>
                          </w:rPr>
                          <w:t>username:</w:t>
                        </w:r>
                      </w:p>
                      <w:p>
                        <w:pPr>
                          <w:pStyle w:val="Normal"/>
                          <w:spacing w:lineRule="exact" w:line="202"/>
                          <w:ind w:left="1101" w:hanging="0"/>
                          <w:rPr>
                            <w:rFonts w:ascii="Courier New" w:hAnsi="Courier New"/>
                            <w:sz w:val="18"/>
                          </w:rPr>
                        </w:pPr>
                        <w:r>
                          <w:rPr>
                            <w:rFonts w:ascii="Courier New" w:hAnsi="Courier New"/>
                            <w:spacing w:val="-2"/>
                            <w:sz w:val="18"/>
                          </w:rPr>
                          <w:t>&lt;/string&gt;</w:t>
                        </w:r>
                      </w:p>
                      <w:p>
                        <w:pPr>
                          <w:pStyle w:val="Normal"/>
                          <w:spacing w:lineRule="exact" w:line="202" w:before="16" w:after="0"/>
                          <w:ind w:left="885" w:hanging="0"/>
                          <w:rPr>
                            <w:rFonts w:ascii="Courier New" w:hAnsi="Courier New"/>
                            <w:sz w:val="18"/>
                          </w:rPr>
                        </w:pPr>
                        <w:r>
                          <w:rPr>
                            <w:rFonts w:ascii="Courier New" w:hAnsi="Courier New"/>
                            <w:sz w:val="18"/>
                          </w:rPr>
                          <w:t>&lt;string</w:t>
                        </w:r>
                        <w:r>
                          <w:rPr>
                            <w:rFonts w:ascii="Courier New" w:hAnsi="Courier New"/>
                            <w:spacing w:val="-13"/>
                            <w:sz w:val="18"/>
                          </w:rPr>
                          <w:t xml:space="preserve"> </w:t>
                        </w:r>
                        <w:r>
                          <w:rPr>
                            <w:rFonts w:ascii="Courier New" w:hAnsi="Courier New"/>
                            <w:sz w:val="18"/>
                          </w:rPr>
                          <w:t>name="password_label"&gt;Enter</w:t>
                        </w:r>
                        <w:r>
                          <w:rPr>
                            <w:rFonts w:ascii="Courier New" w:hAnsi="Courier New"/>
                            <w:spacing w:val="-13"/>
                            <w:sz w:val="18"/>
                          </w:rPr>
                          <w:t xml:space="preserve"> </w:t>
                        </w:r>
                        <w:r>
                          <w:rPr>
                            <w:rFonts w:ascii="Courier New" w:hAnsi="Courier New"/>
                            <w:sz w:val="18"/>
                          </w:rPr>
                          <w:t>your</w:t>
                        </w:r>
                        <w:r>
                          <w:rPr>
                            <w:rFonts w:ascii="Courier New" w:hAnsi="Courier New"/>
                            <w:spacing w:val="-12"/>
                            <w:sz w:val="18"/>
                          </w:rPr>
                          <w:t xml:space="preserve"> </w:t>
                        </w:r>
                        <w:r>
                          <w:rPr>
                            <w:rFonts w:ascii="Courier New" w:hAnsi="Courier New"/>
                            <w:spacing w:val="-2"/>
                            <w:sz w:val="18"/>
                          </w:rPr>
                          <w:t>password:</w:t>
                        </w:r>
                      </w:p>
                      <w:p>
                        <w:pPr>
                          <w:pStyle w:val="Normal"/>
                          <w:spacing w:lineRule="exact" w:line="202"/>
                          <w:ind w:left="1101" w:hanging="0"/>
                          <w:rPr>
                            <w:rFonts w:ascii="Courier New" w:hAnsi="Courier New"/>
                            <w:sz w:val="18"/>
                          </w:rPr>
                        </w:pPr>
                        <w:r>
                          <w:rPr>
                            <w:rFonts w:ascii="Courier New" w:hAnsi="Courier New"/>
                            <w:spacing w:val="-2"/>
                            <w:sz w:val="18"/>
                          </w:rPr>
                          <w:t>&lt;/string&gt;</w:t>
                        </w:r>
                      </w:p>
                      <w:p>
                        <w:pPr>
                          <w:pStyle w:val="Normal"/>
                          <w:spacing w:before="16" w:after="0"/>
                          <w:ind w:left="885" w:hanging="0"/>
                          <w:rPr>
                            <w:rFonts w:ascii="Courier New" w:hAnsi="Courier New"/>
                            <w:sz w:val="18"/>
                          </w:rPr>
                        </w:pPr>
                        <w:r>
                          <w:rPr>
                            <w:rFonts w:ascii="Courier New" w:hAnsi="Courier New"/>
                            <w:sz w:val="18"/>
                          </w:rPr>
                          <w:t>&lt;string</w:t>
                        </w:r>
                        <w:r>
                          <w:rPr>
                            <w:rFonts w:ascii="Courier New" w:hAnsi="Courier New"/>
                            <w:spacing w:val="-7"/>
                            <w:sz w:val="18"/>
                          </w:rPr>
                          <w:t xml:space="preserve"> </w:t>
                        </w:r>
                        <w:r>
                          <w:rPr>
                            <w:rFonts w:ascii="Courier New" w:hAnsi="Courier New"/>
                            <w:spacing w:val="-2"/>
                            <w:sz w:val="18"/>
                          </w:rPr>
                          <w:t>name="submit_button_text"&gt;LOGIN&lt;/string&gt;</w:t>
                        </w:r>
                      </w:p>
                      <w:p>
                        <w:pPr>
                          <w:pStyle w:val="Normal"/>
                          <w:spacing w:before="76" w:after="0"/>
                          <w:ind w:left="453" w:hanging="0"/>
                          <w:rPr>
                            <w:rFonts w:ascii="Courier New" w:hAnsi="Courier New"/>
                            <w:sz w:val="18"/>
                          </w:rPr>
                        </w:pPr>
                        <w:r>
                          <w:rPr>
                            <w:rFonts w:ascii="Courier New" w:hAnsi="Courier New"/>
                            <w:spacing w:val="-2"/>
                            <w:sz w:val="18"/>
                          </w:rPr>
                          <w:t>&lt;/resources&gt;</w:t>
                        </w:r>
                      </w:p>
                    </w:txbxContent>
                  </v:textbox>
                  <w10:wrap type="topAndBottom"/>
                </v:rect>
              </v:group>
            </w:pict>
          </mc:Fallback>
        </mc:AlternateContent>
      </w:r>
    </w:p>
    <w:p>
      <w:pPr>
        <w:pStyle w:val="ListParagraph"/>
        <w:numPr>
          <w:ilvl w:val="0"/>
          <w:numId w:val="16"/>
        </w:numPr>
        <w:tabs>
          <w:tab w:val="clear" w:pos="720"/>
          <w:tab w:val="left" w:pos="1274" w:leader="none"/>
        </w:tabs>
        <w:jc w:val="left"/>
        <w:rPr>
          <w:sz w:val="20"/>
        </w:rPr>
      </w:pPr>
      <w:r>
        <w:rPr>
          <w:sz w:val="20"/>
        </w:rPr>
        <w:t>Now,</w:t>
      </w:r>
      <w:r>
        <w:rPr>
          <w:spacing w:val="-4"/>
          <w:sz w:val="20"/>
        </w:rPr>
        <w:t xml:space="preserve"> </w:t>
      </w:r>
      <w:r>
        <w:rPr>
          <w:sz w:val="20"/>
        </w:rPr>
        <w:t>open</w:t>
      </w:r>
      <w:r>
        <w:rPr>
          <w:spacing w:val="-2"/>
          <w:sz w:val="20"/>
        </w:rPr>
        <w:t xml:space="preserve"> </w:t>
      </w:r>
      <w:r>
        <w:rPr>
          <w:sz w:val="20"/>
        </w:rPr>
        <w:t>the</w:t>
      </w:r>
      <w:r>
        <w:rPr>
          <w:spacing w:val="-3"/>
          <w:sz w:val="20"/>
        </w:rPr>
        <w:t xml:space="preserve"> </w:t>
      </w:r>
      <w:r>
        <w:rPr>
          <w:rFonts w:ascii="Courier New" w:hAnsi="Courier New"/>
          <w:b/>
        </w:rPr>
        <w:t>themes.xml</w:t>
      </w:r>
      <w:r>
        <w:rPr>
          <w:rFonts w:ascii="Courier New" w:hAnsi="Courier New"/>
          <w:b/>
          <w:spacing w:val="-80"/>
        </w:rPr>
        <w:t xml:space="preserve"> </w:t>
      </w:r>
      <w:r>
        <w:rPr>
          <w:sz w:val="20"/>
        </w:rPr>
        <w:t>file</w:t>
      </w:r>
      <w:r>
        <w:rPr>
          <w:spacing w:val="-2"/>
          <w:sz w:val="20"/>
        </w:rPr>
        <w:t xml:space="preserve"> </w:t>
      </w:r>
      <w:r>
        <w:rPr>
          <w:sz w:val="20"/>
        </w:rPr>
        <w:t>and</w:t>
      </w:r>
      <w:r>
        <w:rPr>
          <w:spacing w:val="-3"/>
          <w:sz w:val="20"/>
        </w:rPr>
        <w:t xml:space="preserve"> </w:t>
      </w:r>
      <w:r>
        <w:rPr>
          <w:sz w:val="20"/>
        </w:rPr>
        <w:t>add</w:t>
      </w:r>
      <w:r>
        <w:rPr>
          <w:spacing w:val="-3"/>
          <w:sz w:val="20"/>
        </w:rPr>
        <w:t xml:space="preserve"> </w:t>
      </w:r>
      <w:r>
        <w:rPr>
          <w:sz w:val="20"/>
        </w:rPr>
        <w:t>the</w:t>
      </w:r>
      <w:r>
        <w:rPr>
          <w:spacing w:val="-2"/>
          <w:sz w:val="20"/>
        </w:rPr>
        <w:t xml:space="preserve"> </w:t>
      </w:r>
      <w:r>
        <w:rPr>
          <w:sz w:val="20"/>
        </w:rPr>
        <w:t>following</w:t>
      </w:r>
      <w:r>
        <w:rPr>
          <w:spacing w:val="-1"/>
          <w:sz w:val="20"/>
        </w:rPr>
        <w:t xml:space="preserve"> </w:t>
      </w:r>
      <w:r>
        <w:rPr>
          <w:spacing w:val="-2"/>
          <w:sz w:val="20"/>
        </w:rPr>
        <w:t>styles:</w:t>
      </w:r>
    </w:p>
    <w:p>
      <w:pPr>
        <w:sectPr>
          <w:headerReference w:type="even" r:id="rId27"/>
          <w:headerReference w:type="default" r:id="rId28"/>
          <w:type w:val="nextPage"/>
          <w:pgSz w:w="10800" w:h="13320"/>
          <w:pgMar w:left="940" w:right="920" w:gutter="0" w:header="695" w:top="1120" w:footer="0" w:bottom="280"/>
          <w:pgNumType w:start="13" w:fmt="decimal"/>
          <w:formProt w:val="false"/>
          <w:textDirection w:val="lrTb"/>
          <w:docGrid w:type="default" w:linePitch="100" w:charSpace="4096"/>
        </w:sectPr>
        <w:pStyle w:val="TextBody"/>
        <w:spacing w:before="11" w:after="0"/>
        <w:rPr>
          <w:sz w:val="8"/>
        </w:rPr>
      </w:pPr>
      <w:r>
        <w:rPr>
          <w:sz w:val="8"/>
        </w:rPr>
        <mc:AlternateContent>
          <mc:Choice Requires="wpg">
            <w:drawing>
              <wp:anchor behindDoc="0" distT="0" distB="0" distL="0" distR="4445" simplePos="0" locked="0" layoutInCell="0" allowOverlap="1" relativeHeight="1515" wp14:anchorId="106A8C86">
                <wp:simplePos x="0" y="0"/>
                <wp:positionH relativeFrom="page">
                  <wp:posOffset>1120140</wp:posOffset>
                </wp:positionH>
                <wp:positionV relativeFrom="paragraph">
                  <wp:posOffset>90805</wp:posOffset>
                </wp:positionV>
                <wp:extent cx="5074920" cy="2174875"/>
                <wp:effectExtent l="0" t="635" r="635" b="0"/>
                <wp:wrapTopAndBottom/>
                <wp:docPr id="77" name="docshapegroup60"/>
                <a:graphic xmlns:a="http://schemas.openxmlformats.org/drawingml/2006/main">
                  <a:graphicData uri="http://schemas.microsoft.com/office/word/2010/wordprocessingGroup">
                    <wpg:wgp>
                      <wpg:cNvGrpSpPr/>
                      <wpg:grpSpPr>
                        <a:xfrm>
                          <a:off x="0" y="0"/>
                          <a:ext cx="5074920" cy="2174760"/>
                          <a:chOff x="0" y="0"/>
                          <a:chExt cx="5074920" cy="2174760"/>
                        </a:xfrm>
                      </wpg:grpSpPr>
                      <wps:wsp>
                        <wps:cNvSpPr/>
                        <wps:spPr>
                          <a:xfrm>
                            <a:off x="0" y="6480"/>
                            <a:ext cx="5074920" cy="2162160"/>
                          </a:xfrm>
                          <a:prstGeom prst="rect">
                            <a:avLst/>
                          </a:prstGeom>
                          <a:solidFill>
                            <a:srgbClr val="f6f6f6"/>
                          </a:solidFill>
                          <a:ln w="0">
                            <a:noFill/>
                          </a:ln>
                        </wps:spPr>
                        <wps:style>
                          <a:lnRef idx="0"/>
                          <a:fillRef idx="0"/>
                          <a:effectRef idx="0"/>
                          <a:fontRef idx="minor"/>
                        </wps:style>
                        <wps:bodyPr/>
                      </wps:wsp>
                      <wps:wsp>
                        <wps:cNvSpPr/>
                        <wps:spPr>
                          <a:xfrm>
                            <a:off x="0" y="0"/>
                            <a:ext cx="5074920" cy="2174760"/>
                          </a:xfrm>
                          <a:custGeom>
                            <a:avLst/>
                            <a:gdLst>
                              <a:gd name="textAreaLeft" fmla="*/ 0 w 2877120"/>
                              <a:gd name="textAreaRight" fmla="*/ 2879280 w 2877120"/>
                              <a:gd name="textAreaTop" fmla="*/ 0 h 1233000"/>
                              <a:gd name="textAreaBottom" fmla="*/ 1235160 h 1233000"/>
                            </a:gdLst>
                            <a:ahLst/>
                            <a:rect l="textAreaLeft" t="textAreaTop" r="textAreaRight" b="textAreaBottom"/>
                            <a:pathLst>
                              <a:path w="7992" h="3425">
                                <a:moveTo>
                                  <a:pt x="7992" y="3404"/>
                                </a:moveTo>
                                <a:lnTo>
                                  <a:pt x="0" y="3404"/>
                                </a:lnTo>
                                <a:lnTo>
                                  <a:pt x="0" y="3424"/>
                                </a:lnTo>
                                <a:lnTo>
                                  <a:pt x="7992" y="3424"/>
                                </a:lnTo>
                                <a:lnTo>
                                  <a:pt x="7992" y="340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2149560"/>
                          </a:xfrm>
                          <a:prstGeom prst="rect">
                            <a:avLst/>
                          </a:prstGeom>
                          <a:noFill/>
                          <a:ln w="0">
                            <a:noFill/>
                          </a:ln>
                        </wps:spPr>
                        <wps:style>
                          <a:lnRef idx="0"/>
                          <a:fillRef idx="0"/>
                          <a:effectRef idx="0"/>
                          <a:fontRef idx="minor"/>
                        </wps:style>
                        <wps:txbx>
                          <w:txbxContent>
                            <w:p>
                              <w:pPr>
                                <w:pStyle w:val="Normal"/>
                                <w:spacing w:lineRule="auto" w:line="235" w:before="43" w:after="0"/>
                                <w:ind w:left="1101" w:right="840" w:hanging="216"/>
                                <w:rPr>
                                  <w:rFonts w:ascii="Courier New" w:hAnsi="Courier New"/>
                                  <w:sz w:val="18"/>
                                </w:rPr>
                              </w:pPr>
                              <w:r>
                                <w:rPr>
                                  <w:rFonts w:ascii="Courier New" w:hAnsi="Courier New"/>
                                  <w:sz w:val="18"/>
                                </w:rPr>
                                <w:t xml:space="preserve">&lt;style name="header" </w:t>
                              </w:r>
                              <w:r>
                                <w:rPr>
                                  <w:rFonts w:ascii="Courier New" w:hAnsi="Courier New"/>
                                  <w:spacing w:val="-2"/>
                                  <w:sz w:val="18"/>
                                </w:rPr>
                                <w:t>parent="TextAppearance.AppCompat.Title"&gt;</w:t>
                              </w:r>
                            </w:p>
                            <w:p>
                              <w:pPr>
                                <w:pStyle w:val="Normal"/>
                                <w:spacing w:before="17" w:after="0"/>
                                <w:ind w:left="1317" w:hanging="0"/>
                                <w:rPr>
                                  <w:rFonts w:ascii="Courier New" w:hAnsi="Courier New"/>
                                  <w:sz w:val="18"/>
                                </w:rPr>
                              </w:pPr>
                              <w:r>
                                <w:rPr>
                                  <w:rFonts w:ascii="Courier New" w:hAnsi="Courier New"/>
                                  <w:sz w:val="18"/>
                                </w:rPr>
                                <w:t>&lt;item</w:t>
                              </w:r>
                              <w:r>
                                <w:rPr>
                                  <w:rFonts w:ascii="Courier New" w:hAnsi="Courier New"/>
                                  <w:spacing w:val="-5"/>
                                  <w:sz w:val="18"/>
                                </w:rPr>
                                <w:t xml:space="preserve"> </w:t>
                              </w:r>
                              <w:r>
                                <w:rPr>
                                  <w:rFonts w:ascii="Courier New" w:hAnsi="Courier New"/>
                                  <w:spacing w:val="-2"/>
                                  <w:sz w:val="18"/>
                                </w:rPr>
                                <w:t>name="android:gravity"&gt;center&lt;/item&gt;</w:t>
                              </w:r>
                            </w:p>
                            <w:p>
                              <w:pPr>
                                <w:pStyle w:val="Normal"/>
                                <w:spacing w:before="77" w:after="0"/>
                                <w:ind w:left="1317" w:hanging="0"/>
                                <w:rPr>
                                  <w:rFonts w:ascii="Courier New" w:hAnsi="Courier New"/>
                                  <w:sz w:val="18"/>
                                </w:rPr>
                              </w:pPr>
                              <w:r>
                                <w:rPr>
                                  <w:rFonts w:ascii="Courier New" w:hAnsi="Courier New"/>
                                  <w:sz w:val="18"/>
                                </w:rPr>
                                <w:t>&lt;item</w:t>
                              </w:r>
                              <w:r>
                                <w:rPr>
                                  <w:rFonts w:ascii="Courier New" w:hAnsi="Courier New"/>
                                  <w:spacing w:val="-5"/>
                                  <w:sz w:val="18"/>
                                </w:rPr>
                                <w:t xml:space="preserve"> </w:t>
                              </w:r>
                              <w:r>
                                <w:rPr>
                                  <w:rFonts w:ascii="Courier New" w:hAnsi="Courier New"/>
                                  <w:spacing w:val="-2"/>
                                  <w:sz w:val="18"/>
                                </w:rPr>
                                <w:t>name="android:layout_marginStart"&gt;24dp&lt;/item&gt;</w:t>
                              </w:r>
                            </w:p>
                            <w:p>
                              <w:pPr>
                                <w:pStyle w:val="Normal"/>
                                <w:spacing w:before="76" w:after="0"/>
                                <w:ind w:left="1317" w:hanging="0"/>
                                <w:rPr>
                                  <w:rFonts w:ascii="Courier New" w:hAnsi="Courier New"/>
                                  <w:sz w:val="18"/>
                                </w:rPr>
                              </w:pPr>
                              <w:r>
                                <w:rPr>
                                  <w:rFonts w:ascii="Courier New" w:hAnsi="Courier New"/>
                                  <w:sz w:val="18"/>
                                </w:rPr>
                                <w:t>&lt;item</w:t>
                              </w:r>
                              <w:r>
                                <w:rPr>
                                  <w:rFonts w:ascii="Courier New" w:hAnsi="Courier New"/>
                                  <w:spacing w:val="-5"/>
                                  <w:sz w:val="18"/>
                                </w:rPr>
                                <w:t xml:space="preserve"> </w:t>
                              </w:r>
                              <w:r>
                                <w:rPr>
                                  <w:rFonts w:ascii="Courier New" w:hAnsi="Courier New"/>
                                  <w:spacing w:val="-2"/>
                                  <w:sz w:val="18"/>
                                </w:rPr>
                                <w:t>name="android:layout_marginLeft"&gt;24dp&lt;/item&gt;</w:t>
                              </w:r>
                            </w:p>
                            <w:p>
                              <w:pPr>
                                <w:pStyle w:val="Normal"/>
                                <w:spacing w:before="76" w:after="0"/>
                                <w:ind w:left="1317" w:hanging="0"/>
                                <w:rPr>
                                  <w:rFonts w:ascii="Courier New" w:hAnsi="Courier New"/>
                                  <w:sz w:val="18"/>
                                </w:rPr>
                              </w:pPr>
                              <w:r>
                                <w:rPr>
                                  <w:rFonts w:ascii="Courier New" w:hAnsi="Courier New"/>
                                  <w:sz w:val="18"/>
                                </w:rPr>
                                <w:t>&lt;item</w:t>
                              </w:r>
                              <w:r>
                                <w:rPr>
                                  <w:rFonts w:ascii="Courier New" w:hAnsi="Courier New"/>
                                  <w:spacing w:val="-5"/>
                                  <w:sz w:val="18"/>
                                </w:rPr>
                                <w:t xml:space="preserve"> </w:t>
                              </w:r>
                              <w:r>
                                <w:rPr>
                                  <w:rFonts w:ascii="Courier New" w:hAnsi="Courier New"/>
                                  <w:spacing w:val="-2"/>
                                  <w:sz w:val="18"/>
                                </w:rPr>
                                <w:t>name="android:layout_marginEnd"&gt;24dp&lt;/item&gt;</w:t>
                              </w:r>
                            </w:p>
                            <w:p>
                              <w:pPr>
                                <w:pStyle w:val="Normal"/>
                                <w:spacing w:before="76" w:after="0"/>
                                <w:ind w:left="1317" w:hanging="0"/>
                                <w:rPr>
                                  <w:rFonts w:ascii="Courier New" w:hAnsi="Courier New"/>
                                  <w:sz w:val="18"/>
                                </w:rPr>
                              </w:pPr>
                              <w:r>
                                <w:rPr>
                                  <w:rFonts w:ascii="Courier New" w:hAnsi="Courier New"/>
                                  <w:sz w:val="18"/>
                                </w:rPr>
                                <w:t>&lt;item</w:t>
                              </w:r>
                              <w:r>
                                <w:rPr>
                                  <w:rFonts w:ascii="Courier New" w:hAnsi="Courier New"/>
                                  <w:spacing w:val="-5"/>
                                  <w:sz w:val="18"/>
                                </w:rPr>
                                <w:t xml:space="preserve"> </w:t>
                              </w:r>
                              <w:r>
                                <w:rPr>
                                  <w:rFonts w:ascii="Courier New" w:hAnsi="Courier New"/>
                                  <w:spacing w:val="-2"/>
                                  <w:sz w:val="18"/>
                                </w:rPr>
                                <w:t>name="android:layout_marginRight"&gt;24dp&lt;/item&gt;</w:t>
                              </w:r>
                            </w:p>
                            <w:p>
                              <w:pPr>
                                <w:pStyle w:val="Normal"/>
                                <w:spacing w:before="76" w:after="0"/>
                                <w:ind w:left="1317" w:hanging="0"/>
                                <w:rPr>
                                  <w:rFonts w:ascii="Courier New" w:hAnsi="Courier New"/>
                                  <w:sz w:val="18"/>
                                </w:rPr>
                              </w:pPr>
                              <w:r>
                                <w:rPr>
                                  <w:rFonts w:ascii="Courier New" w:hAnsi="Courier New"/>
                                  <w:sz w:val="18"/>
                                </w:rPr>
                                <w:t>&lt;item</w:t>
                              </w:r>
                              <w:r>
                                <w:rPr>
                                  <w:rFonts w:ascii="Courier New" w:hAnsi="Courier New"/>
                                  <w:spacing w:val="-5"/>
                                  <w:sz w:val="18"/>
                                </w:rPr>
                                <w:t xml:space="preserve"> </w:t>
                              </w:r>
                              <w:r>
                                <w:rPr>
                                  <w:rFonts w:ascii="Courier New" w:hAnsi="Courier New"/>
                                  <w:spacing w:val="-2"/>
                                  <w:sz w:val="18"/>
                                </w:rPr>
                                <w:t>name="android:textSize"&gt;20sp&lt;/item&gt;</w:t>
                              </w:r>
                            </w:p>
                            <w:p>
                              <w:pPr>
                                <w:pStyle w:val="Normal"/>
                                <w:spacing w:before="76" w:after="0"/>
                                <w:ind w:left="885" w:hanging="0"/>
                                <w:rPr>
                                  <w:rFonts w:ascii="Courier New" w:hAnsi="Courier New"/>
                                  <w:sz w:val="18"/>
                                </w:rPr>
                              </w:pPr>
                              <w:r>
                                <w:rPr>
                                  <w:rFonts w:ascii="Courier New" w:hAnsi="Courier New"/>
                                  <w:spacing w:val="-2"/>
                                  <w:sz w:val="18"/>
                                </w:rPr>
                                <w:t>&lt;/style&gt;</w:t>
                              </w:r>
                            </w:p>
                            <w:p>
                              <w:pPr>
                                <w:pStyle w:val="Normal"/>
                                <w:rPr>
                                  <w:rFonts w:ascii="Courier New" w:hAnsi="Courier New"/>
                                  <w:sz w:val="20"/>
                                </w:rPr>
                              </w:pPr>
                              <w:r>
                                <w:rPr>
                                  <w:rFonts w:ascii="Courier New" w:hAnsi="Courier New"/>
                                  <w:sz w:val="20"/>
                                </w:rPr>
                              </w:r>
                            </w:p>
                            <w:p>
                              <w:pPr>
                                <w:pStyle w:val="Normal"/>
                                <w:spacing w:lineRule="auto" w:line="235" w:before="133" w:after="0"/>
                                <w:ind w:left="1101" w:hanging="216"/>
                                <w:rPr>
                                  <w:rFonts w:ascii="Courier New" w:hAnsi="Courier New"/>
                                  <w:sz w:val="18"/>
                                </w:rPr>
                              </w:pPr>
                              <w:r>
                                <w:rPr>
                                  <w:rFonts w:ascii="Courier New" w:hAnsi="Courier New"/>
                                  <w:sz w:val="18"/>
                                </w:rPr>
                                <w:t xml:space="preserve">&lt;style name="edit_text_login" </w:t>
                              </w:r>
                              <w:r>
                                <w:rPr>
                                  <w:rFonts w:ascii="Courier New" w:hAnsi="Courier New"/>
                                  <w:spacing w:val="-2"/>
                                  <w:sz w:val="18"/>
                                </w:rPr>
                                <w:t>parent="TextAppearance.AppCompat.Body1"&gt;</w:t>
                              </w:r>
                            </w:p>
                            <w:p>
                              <w:pPr>
                                <w:pStyle w:val="Normal"/>
                                <w:spacing w:before="17" w:after="0"/>
                                <w:ind w:left="1317" w:hanging="0"/>
                                <w:rPr>
                                  <w:rFonts w:ascii="Courier New" w:hAnsi="Courier New"/>
                                  <w:sz w:val="18"/>
                                </w:rPr>
                              </w:pPr>
                              <w:r>
                                <w:rPr>
                                  <w:rFonts w:ascii="Courier New" w:hAnsi="Courier New"/>
                                  <w:sz w:val="18"/>
                                </w:rPr>
                                <w:t>&lt;item</w:t>
                              </w:r>
                              <w:r>
                                <w:rPr>
                                  <w:rFonts w:ascii="Courier New" w:hAnsi="Courier New"/>
                                  <w:spacing w:val="-5"/>
                                  <w:sz w:val="18"/>
                                </w:rPr>
                                <w:t xml:space="preserve"> </w:t>
                              </w:r>
                              <w:r>
                                <w:rPr>
                                  <w:rFonts w:ascii="Courier New" w:hAnsi="Courier New"/>
                                  <w:spacing w:val="-2"/>
                                  <w:sz w:val="18"/>
                                </w:rPr>
                                <w:t>name="android:layout_marginTop"&gt;16dp&lt;/item&gt;</w:t>
                              </w:r>
                            </w:p>
                          </w:txbxContent>
                        </wps:txbx>
                        <wps:bodyPr lIns="0" rIns="0" tIns="0" bIns="0" anchor="t">
                          <a:noAutofit/>
                        </wps:bodyPr>
                      </wps:wsp>
                    </wpg:wgp>
                  </a:graphicData>
                </a:graphic>
              </wp:anchor>
            </w:drawing>
          </mc:Choice>
          <mc:Fallback>
            <w:pict>
              <v:group id="shape_0" alt="docshapegroup60" style="position:absolute;margin-left:88.2pt;margin-top:7.15pt;width:399.6pt;height:171.25pt" coordorigin="1764,143" coordsize="7992,3425">
                <v:rect id="shape_0" path="m0,0l-2147483645,0l-2147483645,-2147483646l0,-2147483646xe" fillcolor="#f6f6f6" stroked="f" o:allowincell="f" style="position:absolute;left:1764;top:153;width:7991;height:340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3;width:7991;height:3384;mso-wrap-style:square;v-text-anchor:top;mso-position-horizontal-relative:page">
                  <v:fill o:detectmouseclick="t" on="false"/>
                  <v:stroke color="#3465a4" joinstyle="round" endcap="flat"/>
                  <v:textbox>
                    <w:txbxContent>
                      <w:p>
                        <w:pPr>
                          <w:pStyle w:val="Normal"/>
                          <w:spacing w:lineRule="auto" w:line="235" w:before="43" w:after="0"/>
                          <w:ind w:left="1101" w:right="840" w:hanging="216"/>
                          <w:rPr>
                            <w:rFonts w:ascii="Courier New" w:hAnsi="Courier New"/>
                            <w:sz w:val="18"/>
                          </w:rPr>
                        </w:pPr>
                        <w:r>
                          <w:rPr>
                            <w:rFonts w:ascii="Courier New" w:hAnsi="Courier New"/>
                            <w:sz w:val="18"/>
                          </w:rPr>
                          <w:t xml:space="preserve">&lt;style name="header" </w:t>
                        </w:r>
                        <w:r>
                          <w:rPr>
                            <w:rFonts w:ascii="Courier New" w:hAnsi="Courier New"/>
                            <w:spacing w:val="-2"/>
                            <w:sz w:val="18"/>
                          </w:rPr>
                          <w:t>parent="TextAppearance.AppCompat.Title"&gt;</w:t>
                        </w:r>
                      </w:p>
                      <w:p>
                        <w:pPr>
                          <w:pStyle w:val="Normal"/>
                          <w:spacing w:before="17" w:after="0"/>
                          <w:ind w:left="1317" w:hanging="0"/>
                          <w:rPr>
                            <w:rFonts w:ascii="Courier New" w:hAnsi="Courier New"/>
                            <w:sz w:val="18"/>
                          </w:rPr>
                        </w:pPr>
                        <w:r>
                          <w:rPr>
                            <w:rFonts w:ascii="Courier New" w:hAnsi="Courier New"/>
                            <w:sz w:val="18"/>
                          </w:rPr>
                          <w:t>&lt;item</w:t>
                        </w:r>
                        <w:r>
                          <w:rPr>
                            <w:rFonts w:ascii="Courier New" w:hAnsi="Courier New"/>
                            <w:spacing w:val="-5"/>
                            <w:sz w:val="18"/>
                          </w:rPr>
                          <w:t xml:space="preserve"> </w:t>
                        </w:r>
                        <w:r>
                          <w:rPr>
                            <w:rFonts w:ascii="Courier New" w:hAnsi="Courier New"/>
                            <w:spacing w:val="-2"/>
                            <w:sz w:val="18"/>
                          </w:rPr>
                          <w:t>name="android:gravity"&gt;center&lt;/item&gt;</w:t>
                        </w:r>
                      </w:p>
                      <w:p>
                        <w:pPr>
                          <w:pStyle w:val="Normal"/>
                          <w:spacing w:before="77" w:after="0"/>
                          <w:ind w:left="1317" w:hanging="0"/>
                          <w:rPr>
                            <w:rFonts w:ascii="Courier New" w:hAnsi="Courier New"/>
                            <w:sz w:val="18"/>
                          </w:rPr>
                        </w:pPr>
                        <w:r>
                          <w:rPr>
                            <w:rFonts w:ascii="Courier New" w:hAnsi="Courier New"/>
                            <w:sz w:val="18"/>
                          </w:rPr>
                          <w:t>&lt;item</w:t>
                        </w:r>
                        <w:r>
                          <w:rPr>
                            <w:rFonts w:ascii="Courier New" w:hAnsi="Courier New"/>
                            <w:spacing w:val="-5"/>
                            <w:sz w:val="18"/>
                          </w:rPr>
                          <w:t xml:space="preserve"> </w:t>
                        </w:r>
                        <w:r>
                          <w:rPr>
                            <w:rFonts w:ascii="Courier New" w:hAnsi="Courier New"/>
                            <w:spacing w:val="-2"/>
                            <w:sz w:val="18"/>
                          </w:rPr>
                          <w:t>name="android:layout_marginStart"&gt;24dp&lt;/item&gt;</w:t>
                        </w:r>
                      </w:p>
                      <w:p>
                        <w:pPr>
                          <w:pStyle w:val="Normal"/>
                          <w:spacing w:before="76" w:after="0"/>
                          <w:ind w:left="1317" w:hanging="0"/>
                          <w:rPr>
                            <w:rFonts w:ascii="Courier New" w:hAnsi="Courier New"/>
                            <w:sz w:val="18"/>
                          </w:rPr>
                        </w:pPr>
                        <w:r>
                          <w:rPr>
                            <w:rFonts w:ascii="Courier New" w:hAnsi="Courier New"/>
                            <w:sz w:val="18"/>
                          </w:rPr>
                          <w:t>&lt;item</w:t>
                        </w:r>
                        <w:r>
                          <w:rPr>
                            <w:rFonts w:ascii="Courier New" w:hAnsi="Courier New"/>
                            <w:spacing w:val="-5"/>
                            <w:sz w:val="18"/>
                          </w:rPr>
                          <w:t xml:space="preserve"> </w:t>
                        </w:r>
                        <w:r>
                          <w:rPr>
                            <w:rFonts w:ascii="Courier New" w:hAnsi="Courier New"/>
                            <w:spacing w:val="-2"/>
                            <w:sz w:val="18"/>
                          </w:rPr>
                          <w:t>name="android:layout_marginLeft"&gt;24dp&lt;/item&gt;</w:t>
                        </w:r>
                      </w:p>
                      <w:p>
                        <w:pPr>
                          <w:pStyle w:val="Normal"/>
                          <w:spacing w:before="76" w:after="0"/>
                          <w:ind w:left="1317" w:hanging="0"/>
                          <w:rPr>
                            <w:rFonts w:ascii="Courier New" w:hAnsi="Courier New"/>
                            <w:sz w:val="18"/>
                          </w:rPr>
                        </w:pPr>
                        <w:r>
                          <w:rPr>
                            <w:rFonts w:ascii="Courier New" w:hAnsi="Courier New"/>
                            <w:sz w:val="18"/>
                          </w:rPr>
                          <w:t>&lt;item</w:t>
                        </w:r>
                        <w:r>
                          <w:rPr>
                            <w:rFonts w:ascii="Courier New" w:hAnsi="Courier New"/>
                            <w:spacing w:val="-5"/>
                            <w:sz w:val="18"/>
                          </w:rPr>
                          <w:t xml:space="preserve"> </w:t>
                        </w:r>
                        <w:r>
                          <w:rPr>
                            <w:rFonts w:ascii="Courier New" w:hAnsi="Courier New"/>
                            <w:spacing w:val="-2"/>
                            <w:sz w:val="18"/>
                          </w:rPr>
                          <w:t>name="android:layout_marginEnd"&gt;24dp&lt;/item&gt;</w:t>
                        </w:r>
                      </w:p>
                      <w:p>
                        <w:pPr>
                          <w:pStyle w:val="Normal"/>
                          <w:spacing w:before="76" w:after="0"/>
                          <w:ind w:left="1317" w:hanging="0"/>
                          <w:rPr>
                            <w:rFonts w:ascii="Courier New" w:hAnsi="Courier New"/>
                            <w:sz w:val="18"/>
                          </w:rPr>
                        </w:pPr>
                        <w:r>
                          <w:rPr>
                            <w:rFonts w:ascii="Courier New" w:hAnsi="Courier New"/>
                            <w:sz w:val="18"/>
                          </w:rPr>
                          <w:t>&lt;item</w:t>
                        </w:r>
                        <w:r>
                          <w:rPr>
                            <w:rFonts w:ascii="Courier New" w:hAnsi="Courier New"/>
                            <w:spacing w:val="-5"/>
                            <w:sz w:val="18"/>
                          </w:rPr>
                          <w:t xml:space="preserve"> </w:t>
                        </w:r>
                        <w:r>
                          <w:rPr>
                            <w:rFonts w:ascii="Courier New" w:hAnsi="Courier New"/>
                            <w:spacing w:val="-2"/>
                            <w:sz w:val="18"/>
                          </w:rPr>
                          <w:t>name="android:layout_marginRight"&gt;24dp&lt;/item&gt;</w:t>
                        </w:r>
                      </w:p>
                      <w:p>
                        <w:pPr>
                          <w:pStyle w:val="Normal"/>
                          <w:spacing w:before="76" w:after="0"/>
                          <w:ind w:left="1317" w:hanging="0"/>
                          <w:rPr>
                            <w:rFonts w:ascii="Courier New" w:hAnsi="Courier New"/>
                            <w:sz w:val="18"/>
                          </w:rPr>
                        </w:pPr>
                        <w:r>
                          <w:rPr>
                            <w:rFonts w:ascii="Courier New" w:hAnsi="Courier New"/>
                            <w:sz w:val="18"/>
                          </w:rPr>
                          <w:t>&lt;item</w:t>
                        </w:r>
                        <w:r>
                          <w:rPr>
                            <w:rFonts w:ascii="Courier New" w:hAnsi="Courier New"/>
                            <w:spacing w:val="-5"/>
                            <w:sz w:val="18"/>
                          </w:rPr>
                          <w:t xml:space="preserve"> </w:t>
                        </w:r>
                        <w:r>
                          <w:rPr>
                            <w:rFonts w:ascii="Courier New" w:hAnsi="Courier New"/>
                            <w:spacing w:val="-2"/>
                            <w:sz w:val="18"/>
                          </w:rPr>
                          <w:t>name="android:textSize"&gt;20sp&lt;/item&gt;</w:t>
                        </w:r>
                      </w:p>
                      <w:p>
                        <w:pPr>
                          <w:pStyle w:val="Normal"/>
                          <w:spacing w:before="76" w:after="0"/>
                          <w:ind w:left="885" w:hanging="0"/>
                          <w:rPr>
                            <w:rFonts w:ascii="Courier New" w:hAnsi="Courier New"/>
                            <w:sz w:val="18"/>
                          </w:rPr>
                        </w:pPr>
                        <w:r>
                          <w:rPr>
                            <w:rFonts w:ascii="Courier New" w:hAnsi="Courier New"/>
                            <w:spacing w:val="-2"/>
                            <w:sz w:val="18"/>
                          </w:rPr>
                          <w:t>&lt;/style&gt;</w:t>
                        </w:r>
                      </w:p>
                      <w:p>
                        <w:pPr>
                          <w:pStyle w:val="Normal"/>
                          <w:rPr>
                            <w:rFonts w:ascii="Courier New" w:hAnsi="Courier New"/>
                            <w:sz w:val="20"/>
                          </w:rPr>
                        </w:pPr>
                        <w:r>
                          <w:rPr>
                            <w:rFonts w:ascii="Courier New" w:hAnsi="Courier New"/>
                            <w:sz w:val="20"/>
                          </w:rPr>
                        </w:r>
                      </w:p>
                      <w:p>
                        <w:pPr>
                          <w:pStyle w:val="Normal"/>
                          <w:spacing w:lineRule="auto" w:line="235" w:before="133" w:after="0"/>
                          <w:ind w:left="1101" w:hanging="216"/>
                          <w:rPr>
                            <w:rFonts w:ascii="Courier New" w:hAnsi="Courier New"/>
                            <w:sz w:val="18"/>
                          </w:rPr>
                        </w:pPr>
                        <w:r>
                          <w:rPr>
                            <w:rFonts w:ascii="Courier New" w:hAnsi="Courier New"/>
                            <w:sz w:val="18"/>
                          </w:rPr>
                          <w:t xml:space="preserve">&lt;style name="edit_text_login" </w:t>
                        </w:r>
                        <w:r>
                          <w:rPr>
                            <w:rFonts w:ascii="Courier New" w:hAnsi="Courier New"/>
                            <w:spacing w:val="-2"/>
                            <w:sz w:val="18"/>
                          </w:rPr>
                          <w:t>parent="TextAppearance.AppCompat.Body1"&gt;</w:t>
                        </w:r>
                      </w:p>
                      <w:p>
                        <w:pPr>
                          <w:pStyle w:val="Normal"/>
                          <w:spacing w:before="17" w:after="0"/>
                          <w:ind w:left="1317" w:hanging="0"/>
                          <w:rPr>
                            <w:rFonts w:ascii="Courier New" w:hAnsi="Courier New"/>
                            <w:sz w:val="18"/>
                          </w:rPr>
                        </w:pPr>
                        <w:r>
                          <w:rPr>
                            <w:rFonts w:ascii="Courier New" w:hAnsi="Courier New"/>
                            <w:sz w:val="18"/>
                          </w:rPr>
                          <w:t>&lt;item</w:t>
                        </w:r>
                        <w:r>
                          <w:rPr>
                            <w:rFonts w:ascii="Courier New" w:hAnsi="Courier New"/>
                            <w:spacing w:val="-5"/>
                            <w:sz w:val="18"/>
                          </w:rPr>
                          <w:t xml:space="preserve"> </w:t>
                        </w:r>
                        <w:r>
                          <w:rPr>
                            <w:rFonts w:ascii="Courier New" w:hAnsi="Courier New"/>
                            <w:spacing w:val="-2"/>
                            <w:sz w:val="18"/>
                          </w:rPr>
                          <w:t>name="android:layout_marginTop"&gt;16dp&lt;/item&gt;</w:t>
                        </w:r>
                      </w:p>
                    </w:txbxContent>
                  </v:textbox>
                  <w10:wrap type="topAndBottom"/>
                </v:rect>
              </v:group>
            </w:pict>
          </mc:Fallback>
        </mc:AlternateContent>
      </w:r>
    </w:p>
    <w:p>
      <w:pPr>
        <w:pStyle w:val="TextBody"/>
        <w:spacing w:before="3" w:after="0"/>
        <w:rPr>
          <w:sz w:val="5"/>
        </w:rPr>
      </w:pPr>
      <w:r>
        <w:rPr>
          <w:sz w:val="5"/>
        </w:rPr>
      </w:r>
    </w:p>
    <w:p>
      <w:pPr>
        <w:pStyle w:val="TextBody"/>
        <w:ind w:left="104" w:hanging="0"/>
        <w:rPr/>
      </w:pPr>
      <w:r>
        <w:rPr/>
        <mc:AlternateContent>
          <mc:Choice Requires="wpg">
            <w:drawing>
              <wp:inline distT="0" distB="0" distL="0" distR="0" wp14:anchorId="5339B504">
                <wp:extent cx="5074920" cy="2797175"/>
                <wp:effectExtent l="0" t="0" r="5080" b="0"/>
                <wp:docPr id="85" name="Shape54"/>
                <a:graphic xmlns:a="http://schemas.openxmlformats.org/drawingml/2006/main">
                  <a:graphicData uri="http://schemas.microsoft.com/office/word/2010/wordprocessingGroup">
                    <wpg:wgp>
                      <wpg:cNvGrpSpPr/>
                      <wpg:grpSpPr>
                        <a:xfrm>
                          <a:off x="0" y="0"/>
                          <a:ext cx="5074920" cy="2797200"/>
                          <a:chOff x="0" y="0"/>
                          <a:chExt cx="5074920" cy="2797200"/>
                        </a:xfrm>
                      </wpg:grpSpPr>
                      <wps:wsp>
                        <wps:cNvSpPr/>
                        <wps:spPr>
                          <a:xfrm>
                            <a:off x="0" y="6480"/>
                            <a:ext cx="5074920" cy="2784600"/>
                          </a:xfrm>
                          <a:prstGeom prst="rect">
                            <a:avLst/>
                          </a:prstGeom>
                          <a:solidFill>
                            <a:srgbClr val="f6f6f6"/>
                          </a:solidFill>
                          <a:ln w="0">
                            <a:noFill/>
                          </a:ln>
                        </wps:spPr>
                        <wps:style>
                          <a:lnRef idx="0"/>
                          <a:fillRef idx="0"/>
                          <a:effectRef idx="0"/>
                          <a:fontRef idx="minor"/>
                        </wps:style>
                        <wps:bodyPr/>
                      </wps:wsp>
                      <wps:wsp>
                        <wps:cNvSpPr/>
                        <wps:spPr>
                          <a:xfrm>
                            <a:off x="0" y="0"/>
                            <a:ext cx="5074920" cy="2797200"/>
                          </a:xfrm>
                          <a:custGeom>
                            <a:avLst/>
                            <a:gdLst>
                              <a:gd name="textAreaLeft" fmla="*/ 0 w 2877120"/>
                              <a:gd name="textAreaRight" fmla="*/ 2879280 w 2877120"/>
                              <a:gd name="textAreaTop" fmla="*/ 0 h 1585800"/>
                              <a:gd name="textAreaBottom" fmla="*/ 1587960 h 1585800"/>
                            </a:gdLst>
                            <a:ahLst/>
                            <a:rect l="textAreaLeft" t="textAreaTop" r="textAreaRight" b="textAreaBottom"/>
                            <a:pathLst>
                              <a:path w="7992" h="4405">
                                <a:moveTo>
                                  <a:pt x="7992" y="4384"/>
                                </a:moveTo>
                                <a:lnTo>
                                  <a:pt x="0" y="4384"/>
                                </a:lnTo>
                                <a:lnTo>
                                  <a:pt x="0" y="4404"/>
                                </a:lnTo>
                                <a:lnTo>
                                  <a:pt x="7992" y="4404"/>
                                </a:lnTo>
                                <a:lnTo>
                                  <a:pt x="7992" y="43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2771640"/>
                          </a:xfrm>
                          <a:prstGeom prst="rect">
                            <a:avLst/>
                          </a:prstGeom>
                          <a:noFill/>
                          <a:ln w="0">
                            <a:noFill/>
                          </a:ln>
                        </wps:spPr>
                        <wps:style>
                          <a:lnRef idx="0"/>
                          <a:fillRef idx="0"/>
                          <a:effectRef idx="0"/>
                          <a:fontRef idx="minor"/>
                        </wps:style>
                        <wps:txbx>
                          <w:txbxContent>
                            <w:p>
                              <w:pPr>
                                <w:pStyle w:val="Normal"/>
                                <w:spacing w:before="40" w:after="0"/>
                                <w:ind w:left="1317" w:hanging="0"/>
                                <w:rPr>
                                  <w:rFonts w:ascii="Courier New" w:hAnsi="Courier New"/>
                                  <w:sz w:val="18"/>
                                </w:rPr>
                              </w:pPr>
                              <w:r>
                                <w:rPr>
                                  <w:rFonts w:ascii="Courier New" w:hAnsi="Courier New"/>
                                  <w:sz w:val="18"/>
                                </w:rPr>
                                <w:t>&lt;item</w:t>
                              </w:r>
                              <w:r>
                                <w:rPr>
                                  <w:rFonts w:ascii="Courier New" w:hAnsi="Courier New"/>
                                  <w:spacing w:val="-5"/>
                                  <w:sz w:val="18"/>
                                </w:rPr>
                                <w:t xml:space="preserve"> </w:t>
                              </w:r>
                              <w:r>
                                <w:rPr>
                                  <w:rFonts w:ascii="Courier New" w:hAnsi="Courier New"/>
                                  <w:spacing w:val="-2"/>
                                  <w:sz w:val="18"/>
                                </w:rPr>
                                <w:t>name="android:layout_gravity"&gt;center&lt;/item&gt;</w:t>
                              </w:r>
                            </w:p>
                            <w:p>
                              <w:pPr>
                                <w:pStyle w:val="Normal"/>
                                <w:spacing w:before="76" w:after="0"/>
                                <w:ind w:left="1317" w:hanging="0"/>
                                <w:rPr>
                                  <w:rFonts w:ascii="Courier New" w:hAnsi="Courier New"/>
                                  <w:sz w:val="18"/>
                                </w:rPr>
                              </w:pPr>
                              <w:r>
                                <w:rPr>
                                  <w:rFonts w:ascii="Courier New" w:hAnsi="Courier New"/>
                                  <w:sz w:val="18"/>
                                </w:rPr>
                                <w:t>&lt;item</w:t>
                              </w:r>
                              <w:r>
                                <w:rPr>
                                  <w:rFonts w:ascii="Courier New" w:hAnsi="Courier New"/>
                                  <w:spacing w:val="-5"/>
                                  <w:sz w:val="18"/>
                                </w:rPr>
                                <w:t xml:space="preserve"> </w:t>
                              </w:r>
                              <w:r>
                                <w:rPr>
                                  <w:rFonts w:ascii="Courier New" w:hAnsi="Courier New"/>
                                  <w:spacing w:val="-2"/>
                                  <w:sz w:val="18"/>
                                </w:rPr>
                                <w:t>name="android:textSize"&gt;20sp&lt;/item&gt;</w:t>
                              </w:r>
                            </w:p>
                            <w:p>
                              <w:pPr>
                                <w:pStyle w:val="Normal"/>
                                <w:spacing w:before="76" w:after="0"/>
                                <w:ind w:left="1317" w:hanging="0"/>
                                <w:rPr>
                                  <w:rFonts w:ascii="Courier New" w:hAnsi="Courier New"/>
                                  <w:sz w:val="18"/>
                                </w:rPr>
                              </w:pPr>
                              <w:r>
                                <w:rPr>
                                  <w:rFonts w:ascii="Courier New" w:hAnsi="Courier New"/>
                                  <w:sz w:val="18"/>
                                </w:rPr>
                                <w:t>&lt;item</w:t>
                              </w:r>
                              <w:r>
                                <w:rPr>
                                  <w:rFonts w:ascii="Courier New" w:hAnsi="Courier New"/>
                                  <w:spacing w:val="-5"/>
                                  <w:sz w:val="18"/>
                                </w:rPr>
                                <w:t xml:space="preserve"> </w:t>
                              </w:r>
                              <w:r>
                                <w:rPr>
                                  <w:rFonts w:ascii="Courier New" w:hAnsi="Courier New"/>
                                  <w:spacing w:val="-2"/>
                                  <w:sz w:val="18"/>
                                </w:rPr>
                                <w:t>name="android:inputType"&gt;text&lt;/item&gt;</w:t>
                              </w:r>
                            </w:p>
                            <w:p>
                              <w:pPr>
                                <w:pStyle w:val="Normal"/>
                                <w:spacing w:before="76" w:after="0"/>
                                <w:ind w:left="885" w:hanging="0"/>
                                <w:rPr>
                                  <w:rFonts w:ascii="Courier New" w:hAnsi="Courier New"/>
                                  <w:sz w:val="18"/>
                                </w:rPr>
                              </w:pPr>
                              <w:r>
                                <w:rPr>
                                  <w:rFonts w:ascii="Courier New" w:hAnsi="Courier New"/>
                                  <w:spacing w:val="-2"/>
                                  <w:sz w:val="18"/>
                                </w:rPr>
                                <w:t>&lt;/style&gt;</w:t>
                              </w:r>
                            </w:p>
                            <w:p>
                              <w:pPr>
                                <w:pStyle w:val="Normal"/>
                                <w:rPr>
                                  <w:rFonts w:ascii="Courier New" w:hAnsi="Courier New"/>
                                  <w:sz w:val="20"/>
                                </w:rPr>
                              </w:pPr>
                              <w:r>
                                <w:rPr>
                                  <w:rFonts w:ascii="Courier New" w:hAnsi="Courier New"/>
                                  <w:sz w:val="20"/>
                                </w:rPr>
                              </w:r>
                            </w:p>
                            <w:p>
                              <w:pPr>
                                <w:pStyle w:val="Normal"/>
                                <w:spacing w:lineRule="auto" w:line="235" w:before="133" w:after="0"/>
                                <w:ind w:left="1101" w:right="840" w:hanging="216"/>
                                <w:rPr>
                                  <w:rFonts w:ascii="Courier New" w:hAnsi="Courier New"/>
                                  <w:sz w:val="18"/>
                                </w:rPr>
                              </w:pPr>
                              <w:r>
                                <w:rPr>
                                  <w:rFonts w:ascii="Courier New" w:hAnsi="Courier New"/>
                                  <w:sz w:val="18"/>
                                </w:rPr>
                                <w:t xml:space="preserve">&lt;style name="button" </w:t>
                              </w:r>
                              <w:r>
                                <w:rPr>
                                  <w:rFonts w:ascii="Courier New" w:hAnsi="Courier New"/>
                                  <w:spacing w:val="-2"/>
                                  <w:sz w:val="18"/>
                                </w:rPr>
                                <w:t>parent="TextAppearance.AppCompat.Button"&gt;</w:t>
                              </w:r>
                            </w:p>
                            <w:p>
                              <w:pPr>
                                <w:pStyle w:val="Normal"/>
                                <w:spacing w:before="17" w:after="0"/>
                                <w:ind w:left="1317" w:hanging="0"/>
                                <w:rPr>
                                  <w:rFonts w:ascii="Courier New" w:hAnsi="Courier New"/>
                                  <w:sz w:val="18"/>
                                </w:rPr>
                              </w:pPr>
                              <w:r>
                                <w:rPr>
                                  <w:rFonts w:ascii="Courier New" w:hAnsi="Courier New"/>
                                  <w:sz w:val="18"/>
                                </w:rPr>
                                <w:t>&lt;item</w:t>
                              </w:r>
                              <w:r>
                                <w:rPr>
                                  <w:rFonts w:ascii="Courier New" w:hAnsi="Courier New"/>
                                  <w:spacing w:val="-5"/>
                                  <w:sz w:val="18"/>
                                </w:rPr>
                                <w:t xml:space="preserve"> </w:t>
                              </w:r>
                              <w:r>
                                <w:rPr>
                                  <w:rFonts w:ascii="Courier New" w:hAnsi="Courier New"/>
                                  <w:spacing w:val="-2"/>
                                  <w:sz w:val="18"/>
                                </w:rPr>
                                <w:t>name="android:layout_margin"&gt;16dp&lt;/item&gt;</w:t>
                              </w:r>
                            </w:p>
                            <w:p>
                              <w:pPr>
                                <w:pStyle w:val="Normal"/>
                                <w:spacing w:before="76" w:after="0"/>
                                <w:ind w:left="1317" w:hanging="0"/>
                                <w:rPr>
                                  <w:rFonts w:ascii="Courier New" w:hAnsi="Courier New"/>
                                  <w:sz w:val="18"/>
                                </w:rPr>
                              </w:pPr>
                              <w:r>
                                <w:rPr>
                                  <w:rFonts w:ascii="Courier New" w:hAnsi="Courier New"/>
                                  <w:sz w:val="18"/>
                                </w:rPr>
                                <w:t>&lt;item</w:t>
                              </w:r>
                              <w:r>
                                <w:rPr>
                                  <w:rFonts w:ascii="Courier New" w:hAnsi="Courier New"/>
                                  <w:spacing w:val="-5"/>
                                  <w:sz w:val="18"/>
                                </w:rPr>
                                <w:t xml:space="preserve"> </w:t>
                              </w:r>
                              <w:r>
                                <w:rPr>
                                  <w:rFonts w:ascii="Courier New" w:hAnsi="Courier New"/>
                                  <w:spacing w:val="-2"/>
                                  <w:sz w:val="18"/>
                                </w:rPr>
                                <w:t>name="android:gravity"&gt;center&lt;/item&gt;</w:t>
                              </w:r>
                            </w:p>
                            <w:p>
                              <w:pPr>
                                <w:pStyle w:val="Normal"/>
                                <w:spacing w:before="76" w:after="0"/>
                                <w:ind w:left="1317" w:hanging="0"/>
                                <w:rPr>
                                  <w:rFonts w:ascii="Courier New" w:hAnsi="Courier New"/>
                                  <w:sz w:val="18"/>
                                </w:rPr>
                              </w:pPr>
                              <w:r>
                                <w:rPr>
                                  <w:rFonts w:ascii="Courier New" w:hAnsi="Courier New"/>
                                  <w:sz w:val="18"/>
                                </w:rPr>
                                <w:t>&lt;item</w:t>
                              </w:r>
                              <w:r>
                                <w:rPr>
                                  <w:rFonts w:ascii="Courier New" w:hAnsi="Courier New"/>
                                  <w:spacing w:val="-5"/>
                                  <w:sz w:val="18"/>
                                </w:rPr>
                                <w:t xml:space="preserve"> </w:t>
                              </w:r>
                              <w:r>
                                <w:rPr>
                                  <w:rFonts w:ascii="Courier New" w:hAnsi="Courier New"/>
                                  <w:spacing w:val="-2"/>
                                  <w:sz w:val="18"/>
                                </w:rPr>
                                <w:t>name="android:textSize"&gt;20sp&lt;/item&gt;</w:t>
                              </w:r>
                            </w:p>
                            <w:p>
                              <w:pPr>
                                <w:pStyle w:val="Normal"/>
                                <w:spacing w:before="77" w:after="0"/>
                                <w:ind w:left="885" w:hanging="0"/>
                                <w:rPr>
                                  <w:rFonts w:ascii="Courier New" w:hAnsi="Courier New"/>
                                  <w:sz w:val="18"/>
                                </w:rPr>
                              </w:pPr>
                              <w:r>
                                <w:rPr>
                                  <w:rFonts w:ascii="Courier New" w:hAnsi="Courier New"/>
                                  <w:spacing w:val="-2"/>
                                  <w:sz w:val="18"/>
                                </w:rPr>
                                <w:t>&lt;/style&gt;</w:t>
                              </w:r>
                            </w:p>
                            <w:p>
                              <w:pPr>
                                <w:pStyle w:val="Normal"/>
                                <w:rPr>
                                  <w:rFonts w:ascii="Courier New" w:hAnsi="Courier New"/>
                                  <w:sz w:val="20"/>
                                </w:rPr>
                              </w:pPr>
                              <w:r>
                                <w:rPr>
                                  <w:rFonts w:ascii="Courier New" w:hAnsi="Courier New"/>
                                  <w:sz w:val="20"/>
                                </w:rPr>
                              </w:r>
                            </w:p>
                            <w:p>
                              <w:pPr>
                                <w:pStyle w:val="Normal"/>
                                <w:spacing w:before="129" w:after="0"/>
                                <w:ind w:left="885" w:hanging="0"/>
                                <w:rPr>
                                  <w:rFonts w:ascii="Courier New" w:hAnsi="Courier New"/>
                                  <w:sz w:val="18"/>
                                </w:rPr>
                              </w:pPr>
                              <w:r>
                                <w:rPr>
                                  <w:rFonts w:ascii="Courier New" w:hAnsi="Courier New"/>
                                  <w:sz w:val="18"/>
                                </w:rPr>
                                <w:t>&lt;style</w:t>
                              </w:r>
                              <w:r>
                                <w:rPr>
                                  <w:rFonts w:ascii="Courier New" w:hAnsi="Courier New"/>
                                  <w:spacing w:val="-10"/>
                                  <w:sz w:val="18"/>
                                </w:rPr>
                                <w:t xml:space="preserve"> </w:t>
                              </w:r>
                              <w:r>
                                <w:rPr>
                                  <w:rFonts w:ascii="Courier New" w:hAnsi="Courier New"/>
                                  <w:spacing w:val="-2"/>
                                  <w:sz w:val="18"/>
                                </w:rPr>
                                <w:t>name="page"&gt;</w:t>
                              </w:r>
                            </w:p>
                            <w:p>
                              <w:pPr>
                                <w:pStyle w:val="Normal"/>
                                <w:spacing w:before="76" w:after="0"/>
                                <w:ind w:left="1317" w:hanging="0"/>
                                <w:rPr>
                                  <w:rFonts w:ascii="Courier New" w:hAnsi="Courier New"/>
                                  <w:sz w:val="18"/>
                                </w:rPr>
                              </w:pPr>
                              <w:r>
                                <w:rPr>
                                  <w:rFonts w:ascii="Courier New" w:hAnsi="Courier New"/>
                                  <w:sz w:val="18"/>
                                </w:rPr>
                                <w:t>&lt;item</w:t>
                              </w:r>
                              <w:r>
                                <w:rPr>
                                  <w:rFonts w:ascii="Courier New" w:hAnsi="Courier New"/>
                                  <w:spacing w:val="-5"/>
                                  <w:sz w:val="18"/>
                                </w:rPr>
                                <w:t xml:space="preserve"> </w:t>
                              </w:r>
                              <w:r>
                                <w:rPr>
                                  <w:rFonts w:ascii="Courier New" w:hAnsi="Courier New"/>
                                  <w:spacing w:val="-2"/>
                                  <w:sz w:val="18"/>
                                </w:rPr>
                                <w:t>name="android:layout_margin"&gt;8dp&lt;/item&gt;</w:t>
                              </w:r>
                            </w:p>
                            <w:p>
                              <w:pPr>
                                <w:pStyle w:val="Normal"/>
                                <w:spacing w:before="76" w:after="0"/>
                                <w:ind w:left="1317" w:hanging="0"/>
                                <w:rPr>
                                  <w:rFonts w:ascii="Courier New" w:hAnsi="Courier New"/>
                                  <w:sz w:val="18"/>
                                </w:rPr>
                              </w:pPr>
                              <w:r>
                                <w:rPr>
                                  <w:rFonts w:ascii="Courier New" w:hAnsi="Courier New"/>
                                  <w:sz w:val="18"/>
                                </w:rPr>
                                <w:t>&lt;item</w:t>
                              </w:r>
                              <w:r>
                                <w:rPr>
                                  <w:rFonts w:ascii="Courier New" w:hAnsi="Courier New"/>
                                  <w:spacing w:val="-5"/>
                                  <w:sz w:val="18"/>
                                </w:rPr>
                                <w:t xml:space="preserve"> </w:t>
                              </w:r>
                              <w:r>
                                <w:rPr>
                                  <w:rFonts w:ascii="Courier New" w:hAnsi="Courier New"/>
                                  <w:spacing w:val="-2"/>
                                  <w:sz w:val="18"/>
                                </w:rPr>
                                <w:t>name="android:padding"&gt;8dp&lt;/item&gt;</w:t>
                              </w:r>
                            </w:p>
                            <w:p>
                              <w:pPr>
                                <w:pStyle w:val="Normal"/>
                                <w:spacing w:before="76" w:after="0"/>
                                <w:ind w:left="885" w:hanging="0"/>
                                <w:rPr>
                                  <w:rFonts w:ascii="Courier New" w:hAnsi="Courier New"/>
                                  <w:sz w:val="18"/>
                                </w:rPr>
                              </w:pPr>
                              <w:r>
                                <w:rPr>
                                  <w:rFonts w:ascii="Courier New" w:hAnsi="Courier New"/>
                                  <w:spacing w:val="-2"/>
                                  <w:sz w:val="18"/>
                                </w:rPr>
                                <w:t>&lt;/style&gt;</w:t>
                              </w:r>
                            </w:p>
                          </w:txbxContent>
                        </wps:txbx>
                        <wps:bodyPr lIns="0" rIns="0" tIns="0" bIns="0" anchor="t">
                          <a:noAutofit/>
                        </wps:bodyPr>
                      </wps:wsp>
                    </wpg:wgp>
                  </a:graphicData>
                </a:graphic>
              </wp:inline>
            </w:drawing>
          </mc:Choice>
          <mc:Fallback>
            <w:pict>
              <v:group id="shape_0" alt="Shape54" style="position:absolute;margin-left:0pt;margin-top:-220.3pt;width:399.6pt;height:220.25pt" coordorigin="0,-4406" coordsize="7992,4405">
                <v:rect id="shape_0" path="m0,0l-2147483645,0l-2147483645,-2147483646l0,-2147483646xe" fillcolor="#f6f6f6" stroked="f" o:allowincell="f" style="position:absolute;left:0;top:-4396;width:7991;height:4384;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4386;width:7991;height:4364;mso-wrap-style:square;v-text-anchor:top;mso-position-vertical:top">
                  <v:fill o:detectmouseclick="t" on="false"/>
                  <v:stroke color="#3465a4" joinstyle="round" endcap="flat"/>
                  <v:textbox>
                    <w:txbxContent>
                      <w:p>
                        <w:pPr>
                          <w:pStyle w:val="Normal"/>
                          <w:spacing w:before="40" w:after="0"/>
                          <w:ind w:left="1317" w:hanging="0"/>
                          <w:rPr>
                            <w:rFonts w:ascii="Courier New" w:hAnsi="Courier New"/>
                            <w:sz w:val="18"/>
                          </w:rPr>
                        </w:pPr>
                        <w:r>
                          <w:rPr>
                            <w:rFonts w:ascii="Courier New" w:hAnsi="Courier New"/>
                            <w:sz w:val="18"/>
                          </w:rPr>
                          <w:t>&lt;item</w:t>
                        </w:r>
                        <w:r>
                          <w:rPr>
                            <w:rFonts w:ascii="Courier New" w:hAnsi="Courier New"/>
                            <w:spacing w:val="-5"/>
                            <w:sz w:val="18"/>
                          </w:rPr>
                          <w:t xml:space="preserve"> </w:t>
                        </w:r>
                        <w:r>
                          <w:rPr>
                            <w:rFonts w:ascii="Courier New" w:hAnsi="Courier New"/>
                            <w:spacing w:val="-2"/>
                            <w:sz w:val="18"/>
                          </w:rPr>
                          <w:t>name="android:layout_gravity"&gt;center&lt;/item&gt;</w:t>
                        </w:r>
                      </w:p>
                      <w:p>
                        <w:pPr>
                          <w:pStyle w:val="Normal"/>
                          <w:spacing w:before="76" w:after="0"/>
                          <w:ind w:left="1317" w:hanging="0"/>
                          <w:rPr>
                            <w:rFonts w:ascii="Courier New" w:hAnsi="Courier New"/>
                            <w:sz w:val="18"/>
                          </w:rPr>
                        </w:pPr>
                        <w:r>
                          <w:rPr>
                            <w:rFonts w:ascii="Courier New" w:hAnsi="Courier New"/>
                            <w:sz w:val="18"/>
                          </w:rPr>
                          <w:t>&lt;item</w:t>
                        </w:r>
                        <w:r>
                          <w:rPr>
                            <w:rFonts w:ascii="Courier New" w:hAnsi="Courier New"/>
                            <w:spacing w:val="-5"/>
                            <w:sz w:val="18"/>
                          </w:rPr>
                          <w:t xml:space="preserve"> </w:t>
                        </w:r>
                        <w:r>
                          <w:rPr>
                            <w:rFonts w:ascii="Courier New" w:hAnsi="Courier New"/>
                            <w:spacing w:val="-2"/>
                            <w:sz w:val="18"/>
                          </w:rPr>
                          <w:t>name="android:textSize"&gt;20sp&lt;/item&gt;</w:t>
                        </w:r>
                      </w:p>
                      <w:p>
                        <w:pPr>
                          <w:pStyle w:val="Normal"/>
                          <w:spacing w:before="76" w:after="0"/>
                          <w:ind w:left="1317" w:hanging="0"/>
                          <w:rPr>
                            <w:rFonts w:ascii="Courier New" w:hAnsi="Courier New"/>
                            <w:sz w:val="18"/>
                          </w:rPr>
                        </w:pPr>
                        <w:r>
                          <w:rPr>
                            <w:rFonts w:ascii="Courier New" w:hAnsi="Courier New"/>
                            <w:sz w:val="18"/>
                          </w:rPr>
                          <w:t>&lt;item</w:t>
                        </w:r>
                        <w:r>
                          <w:rPr>
                            <w:rFonts w:ascii="Courier New" w:hAnsi="Courier New"/>
                            <w:spacing w:val="-5"/>
                            <w:sz w:val="18"/>
                          </w:rPr>
                          <w:t xml:space="preserve"> </w:t>
                        </w:r>
                        <w:r>
                          <w:rPr>
                            <w:rFonts w:ascii="Courier New" w:hAnsi="Courier New"/>
                            <w:spacing w:val="-2"/>
                            <w:sz w:val="18"/>
                          </w:rPr>
                          <w:t>name="android:inputType"&gt;text&lt;/item&gt;</w:t>
                        </w:r>
                      </w:p>
                      <w:p>
                        <w:pPr>
                          <w:pStyle w:val="Normal"/>
                          <w:spacing w:before="76" w:after="0"/>
                          <w:ind w:left="885" w:hanging="0"/>
                          <w:rPr>
                            <w:rFonts w:ascii="Courier New" w:hAnsi="Courier New"/>
                            <w:sz w:val="18"/>
                          </w:rPr>
                        </w:pPr>
                        <w:r>
                          <w:rPr>
                            <w:rFonts w:ascii="Courier New" w:hAnsi="Courier New"/>
                            <w:spacing w:val="-2"/>
                            <w:sz w:val="18"/>
                          </w:rPr>
                          <w:t>&lt;/style&gt;</w:t>
                        </w:r>
                      </w:p>
                      <w:p>
                        <w:pPr>
                          <w:pStyle w:val="Normal"/>
                          <w:rPr>
                            <w:rFonts w:ascii="Courier New" w:hAnsi="Courier New"/>
                            <w:sz w:val="20"/>
                          </w:rPr>
                        </w:pPr>
                        <w:r>
                          <w:rPr>
                            <w:rFonts w:ascii="Courier New" w:hAnsi="Courier New"/>
                            <w:sz w:val="20"/>
                          </w:rPr>
                        </w:r>
                      </w:p>
                      <w:p>
                        <w:pPr>
                          <w:pStyle w:val="Normal"/>
                          <w:spacing w:lineRule="auto" w:line="235" w:before="133" w:after="0"/>
                          <w:ind w:left="1101" w:right="840" w:hanging="216"/>
                          <w:rPr>
                            <w:rFonts w:ascii="Courier New" w:hAnsi="Courier New"/>
                            <w:sz w:val="18"/>
                          </w:rPr>
                        </w:pPr>
                        <w:r>
                          <w:rPr>
                            <w:rFonts w:ascii="Courier New" w:hAnsi="Courier New"/>
                            <w:sz w:val="18"/>
                          </w:rPr>
                          <w:t xml:space="preserve">&lt;style name="button" </w:t>
                        </w:r>
                        <w:r>
                          <w:rPr>
                            <w:rFonts w:ascii="Courier New" w:hAnsi="Courier New"/>
                            <w:spacing w:val="-2"/>
                            <w:sz w:val="18"/>
                          </w:rPr>
                          <w:t>parent="TextAppearance.AppCompat.Button"&gt;</w:t>
                        </w:r>
                      </w:p>
                      <w:p>
                        <w:pPr>
                          <w:pStyle w:val="Normal"/>
                          <w:spacing w:before="17" w:after="0"/>
                          <w:ind w:left="1317" w:hanging="0"/>
                          <w:rPr>
                            <w:rFonts w:ascii="Courier New" w:hAnsi="Courier New"/>
                            <w:sz w:val="18"/>
                          </w:rPr>
                        </w:pPr>
                        <w:r>
                          <w:rPr>
                            <w:rFonts w:ascii="Courier New" w:hAnsi="Courier New"/>
                            <w:sz w:val="18"/>
                          </w:rPr>
                          <w:t>&lt;item</w:t>
                        </w:r>
                        <w:r>
                          <w:rPr>
                            <w:rFonts w:ascii="Courier New" w:hAnsi="Courier New"/>
                            <w:spacing w:val="-5"/>
                            <w:sz w:val="18"/>
                          </w:rPr>
                          <w:t xml:space="preserve"> </w:t>
                        </w:r>
                        <w:r>
                          <w:rPr>
                            <w:rFonts w:ascii="Courier New" w:hAnsi="Courier New"/>
                            <w:spacing w:val="-2"/>
                            <w:sz w:val="18"/>
                          </w:rPr>
                          <w:t>name="android:layout_margin"&gt;16dp&lt;/item&gt;</w:t>
                        </w:r>
                      </w:p>
                      <w:p>
                        <w:pPr>
                          <w:pStyle w:val="Normal"/>
                          <w:spacing w:before="76" w:after="0"/>
                          <w:ind w:left="1317" w:hanging="0"/>
                          <w:rPr>
                            <w:rFonts w:ascii="Courier New" w:hAnsi="Courier New"/>
                            <w:sz w:val="18"/>
                          </w:rPr>
                        </w:pPr>
                        <w:r>
                          <w:rPr>
                            <w:rFonts w:ascii="Courier New" w:hAnsi="Courier New"/>
                            <w:sz w:val="18"/>
                          </w:rPr>
                          <w:t>&lt;item</w:t>
                        </w:r>
                        <w:r>
                          <w:rPr>
                            <w:rFonts w:ascii="Courier New" w:hAnsi="Courier New"/>
                            <w:spacing w:val="-5"/>
                            <w:sz w:val="18"/>
                          </w:rPr>
                          <w:t xml:space="preserve"> </w:t>
                        </w:r>
                        <w:r>
                          <w:rPr>
                            <w:rFonts w:ascii="Courier New" w:hAnsi="Courier New"/>
                            <w:spacing w:val="-2"/>
                            <w:sz w:val="18"/>
                          </w:rPr>
                          <w:t>name="android:gravity"&gt;center&lt;/item&gt;</w:t>
                        </w:r>
                      </w:p>
                      <w:p>
                        <w:pPr>
                          <w:pStyle w:val="Normal"/>
                          <w:spacing w:before="76" w:after="0"/>
                          <w:ind w:left="1317" w:hanging="0"/>
                          <w:rPr>
                            <w:rFonts w:ascii="Courier New" w:hAnsi="Courier New"/>
                            <w:sz w:val="18"/>
                          </w:rPr>
                        </w:pPr>
                        <w:r>
                          <w:rPr>
                            <w:rFonts w:ascii="Courier New" w:hAnsi="Courier New"/>
                            <w:sz w:val="18"/>
                          </w:rPr>
                          <w:t>&lt;item</w:t>
                        </w:r>
                        <w:r>
                          <w:rPr>
                            <w:rFonts w:ascii="Courier New" w:hAnsi="Courier New"/>
                            <w:spacing w:val="-5"/>
                            <w:sz w:val="18"/>
                          </w:rPr>
                          <w:t xml:space="preserve"> </w:t>
                        </w:r>
                        <w:r>
                          <w:rPr>
                            <w:rFonts w:ascii="Courier New" w:hAnsi="Courier New"/>
                            <w:spacing w:val="-2"/>
                            <w:sz w:val="18"/>
                          </w:rPr>
                          <w:t>name="android:textSize"&gt;20sp&lt;/item&gt;</w:t>
                        </w:r>
                      </w:p>
                      <w:p>
                        <w:pPr>
                          <w:pStyle w:val="Normal"/>
                          <w:spacing w:before="77" w:after="0"/>
                          <w:ind w:left="885" w:hanging="0"/>
                          <w:rPr>
                            <w:rFonts w:ascii="Courier New" w:hAnsi="Courier New"/>
                            <w:sz w:val="18"/>
                          </w:rPr>
                        </w:pPr>
                        <w:r>
                          <w:rPr>
                            <w:rFonts w:ascii="Courier New" w:hAnsi="Courier New"/>
                            <w:spacing w:val="-2"/>
                            <w:sz w:val="18"/>
                          </w:rPr>
                          <w:t>&lt;/style&gt;</w:t>
                        </w:r>
                      </w:p>
                      <w:p>
                        <w:pPr>
                          <w:pStyle w:val="Normal"/>
                          <w:rPr>
                            <w:rFonts w:ascii="Courier New" w:hAnsi="Courier New"/>
                            <w:sz w:val="20"/>
                          </w:rPr>
                        </w:pPr>
                        <w:r>
                          <w:rPr>
                            <w:rFonts w:ascii="Courier New" w:hAnsi="Courier New"/>
                            <w:sz w:val="20"/>
                          </w:rPr>
                        </w:r>
                      </w:p>
                      <w:p>
                        <w:pPr>
                          <w:pStyle w:val="Normal"/>
                          <w:spacing w:before="129" w:after="0"/>
                          <w:ind w:left="885" w:hanging="0"/>
                          <w:rPr>
                            <w:rFonts w:ascii="Courier New" w:hAnsi="Courier New"/>
                            <w:sz w:val="18"/>
                          </w:rPr>
                        </w:pPr>
                        <w:r>
                          <w:rPr>
                            <w:rFonts w:ascii="Courier New" w:hAnsi="Courier New"/>
                            <w:sz w:val="18"/>
                          </w:rPr>
                          <w:t>&lt;style</w:t>
                        </w:r>
                        <w:r>
                          <w:rPr>
                            <w:rFonts w:ascii="Courier New" w:hAnsi="Courier New"/>
                            <w:spacing w:val="-10"/>
                            <w:sz w:val="18"/>
                          </w:rPr>
                          <w:t xml:space="preserve"> </w:t>
                        </w:r>
                        <w:r>
                          <w:rPr>
                            <w:rFonts w:ascii="Courier New" w:hAnsi="Courier New"/>
                            <w:spacing w:val="-2"/>
                            <w:sz w:val="18"/>
                          </w:rPr>
                          <w:t>name="page"&gt;</w:t>
                        </w:r>
                      </w:p>
                      <w:p>
                        <w:pPr>
                          <w:pStyle w:val="Normal"/>
                          <w:spacing w:before="76" w:after="0"/>
                          <w:ind w:left="1317" w:hanging="0"/>
                          <w:rPr>
                            <w:rFonts w:ascii="Courier New" w:hAnsi="Courier New"/>
                            <w:sz w:val="18"/>
                          </w:rPr>
                        </w:pPr>
                        <w:r>
                          <w:rPr>
                            <w:rFonts w:ascii="Courier New" w:hAnsi="Courier New"/>
                            <w:sz w:val="18"/>
                          </w:rPr>
                          <w:t>&lt;item</w:t>
                        </w:r>
                        <w:r>
                          <w:rPr>
                            <w:rFonts w:ascii="Courier New" w:hAnsi="Courier New"/>
                            <w:spacing w:val="-5"/>
                            <w:sz w:val="18"/>
                          </w:rPr>
                          <w:t xml:space="preserve"> </w:t>
                        </w:r>
                        <w:r>
                          <w:rPr>
                            <w:rFonts w:ascii="Courier New" w:hAnsi="Courier New"/>
                            <w:spacing w:val="-2"/>
                            <w:sz w:val="18"/>
                          </w:rPr>
                          <w:t>name="android:layout_margin"&gt;8dp&lt;/item&gt;</w:t>
                        </w:r>
                      </w:p>
                      <w:p>
                        <w:pPr>
                          <w:pStyle w:val="Normal"/>
                          <w:spacing w:before="76" w:after="0"/>
                          <w:ind w:left="1317" w:hanging="0"/>
                          <w:rPr>
                            <w:rFonts w:ascii="Courier New" w:hAnsi="Courier New"/>
                            <w:sz w:val="18"/>
                          </w:rPr>
                        </w:pPr>
                        <w:r>
                          <w:rPr>
                            <w:rFonts w:ascii="Courier New" w:hAnsi="Courier New"/>
                            <w:sz w:val="18"/>
                          </w:rPr>
                          <w:t>&lt;item</w:t>
                        </w:r>
                        <w:r>
                          <w:rPr>
                            <w:rFonts w:ascii="Courier New" w:hAnsi="Courier New"/>
                            <w:spacing w:val="-5"/>
                            <w:sz w:val="18"/>
                          </w:rPr>
                          <w:t xml:space="preserve"> </w:t>
                        </w:r>
                        <w:r>
                          <w:rPr>
                            <w:rFonts w:ascii="Courier New" w:hAnsi="Courier New"/>
                            <w:spacing w:val="-2"/>
                            <w:sz w:val="18"/>
                          </w:rPr>
                          <w:t>name="android:padding"&gt;8dp&lt;/item&gt;</w:t>
                        </w:r>
                      </w:p>
                      <w:p>
                        <w:pPr>
                          <w:pStyle w:val="Normal"/>
                          <w:spacing w:before="76" w:after="0"/>
                          <w:ind w:left="885" w:hanging="0"/>
                          <w:rPr>
                            <w:rFonts w:ascii="Courier New" w:hAnsi="Courier New"/>
                            <w:sz w:val="18"/>
                          </w:rPr>
                        </w:pPr>
                        <w:r>
                          <w:rPr>
                            <w:rFonts w:ascii="Courier New" w:hAnsi="Courier New"/>
                            <w:spacing w:val="-2"/>
                            <w:sz w:val="18"/>
                          </w:rPr>
                          <w:t>&lt;/style&gt;</w:t>
                        </w:r>
                      </w:p>
                    </w:txbxContent>
                  </v:textbox>
                  <w10:wrap type="square"/>
                </v:rect>
              </v:group>
            </w:pict>
          </mc:Fallback>
        </mc:AlternateContent>
      </w:r>
    </w:p>
    <w:p>
      <w:pPr>
        <w:pStyle w:val="ListParagraph"/>
        <w:numPr>
          <w:ilvl w:val="0"/>
          <w:numId w:val="16"/>
        </w:numPr>
        <w:tabs>
          <w:tab w:val="clear" w:pos="720"/>
          <w:tab w:val="left" w:pos="554" w:leader="none"/>
        </w:tabs>
        <w:spacing w:lineRule="auto" w:line="240" w:before="42" w:after="0"/>
        <w:ind w:left="554" w:right="1026" w:hanging="360"/>
        <w:jc w:val="left"/>
        <w:rPr>
          <w:sz w:val="20"/>
        </w:rPr>
      </w:pPr>
      <w:r>
        <w:rPr>
          <w:sz w:val="20"/>
        </w:rPr>
        <w:t xml:space="preserve">This sets up the strings and styles that the app will use. Now, you need to create the layout that the app will use. Open up </w:t>
      </w:r>
      <w:r>
        <w:rPr>
          <w:rFonts w:ascii="Courier New" w:hAnsi="Courier New"/>
          <w:b/>
        </w:rPr>
        <w:t>activity_main.xml</w:t>
      </w:r>
      <w:r>
        <w:rPr>
          <w:rFonts w:ascii="Courier New" w:hAnsi="Courier New"/>
          <w:b/>
          <w:spacing w:val="-69"/>
        </w:rPr>
        <w:t xml:space="preserve"> </w:t>
      </w:r>
      <w:r>
        <w:rPr>
          <w:sz w:val="20"/>
        </w:rPr>
        <w:t xml:space="preserve">and add the </w:t>
      </w:r>
      <w:r>
        <w:rPr>
          <w:rFonts w:ascii="Courier New" w:hAnsi="Courier New"/>
          <w:b/>
        </w:rPr>
        <w:t>header</w:t>
      </w:r>
      <w:r>
        <w:rPr>
          <w:sz w:val="20"/>
        </w:rPr>
        <w:t xml:space="preserve">, </w:t>
      </w:r>
      <w:r>
        <w:rPr>
          <w:rFonts w:ascii="Courier New" w:hAnsi="Courier New"/>
          <w:b/>
        </w:rPr>
        <w:t>user_name</w:t>
      </w:r>
      <w:r>
        <w:rPr>
          <w:sz w:val="20"/>
        </w:rPr>
        <w:t xml:space="preserve">, </w:t>
      </w:r>
      <w:r>
        <w:rPr>
          <w:rFonts w:ascii="Courier New" w:hAnsi="Courier New"/>
          <w:b/>
        </w:rPr>
        <w:t>password</w:t>
      </w:r>
      <w:r>
        <w:rPr>
          <w:sz w:val="20"/>
        </w:rPr>
        <w:t xml:space="preserve">, and </w:t>
      </w:r>
      <w:r>
        <w:rPr>
          <w:rFonts w:ascii="Courier New" w:hAnsi="Courier New"/>
          <w:b/>
        </w:rPr>
        <w:t>submit_button</w:t>
      </w:r>
      <w:r>
        <w:rPr>
          <w:rFonts w:ascii="Courier New" w:hAnsi="Courier New"/>
          <w:b/>
          <w:spacing w:val="-78"/>
        </w:rPr>
        <w:t xml:space="preserve"> </w:t>
      </w:r>
      <w:r>
        <w:rPr>
          <w:sz w:val="20"/>
        </w:rPr>
        <w:t xml:space="preserve">Views. This follows the format you used previously with </w:t>
      </w:r>
      <w:r>
        <w:rPr>
          <w:rFonts w:ascii="Courier New" w:hAnsi="Courier New"/>
          <w:b/>
        </w:rPr>
        <w:t>ConstraintLayout</w:t>
      </w:r>
      <w:r>
        <w:rPr>
          <w:rFonts w:ascii="Courier New" w:hAnsi="Courier New"/>
          <w:b/>
          <w:spacing w:val="-74"/>
        </w:rPr>
        <w:t xml:space="preserve"> </w:t>
      </w:r>
      <w:r>
        <w:rPr>
          <w:sz w:val="20"/>
        </w:rPr>
        <w:t xml:space="preserve">where you added a </w:t>
      </w:r>
      <w:r>
        <w:rPr>
          <w:rFonts w:ascii="Courier New" w:hAnsi="Courier New"/>
          <w:b/>
        </w:rPr>
        <w:t>TextView</w:t>
      </w:r>
      <w:r>
        <w:rPr>
          <w:rFonts w:ascii="Courier New" w:hAnsi="Courier New"/>
          <w:b/>
          <w:spacing w:val="-70"/>
        </w:rPr>
        <w:t xml:space="preserve"> </w:t>
      </w:r>
      <w:r>
        <w:rPr>
          <w:sz w:val="20"/>
        </w:rPr>
        <w:t xml:space="preserve">field called </w:t>
      </w:r>
      <w:r>
        <w:rPr>
          <w:rFonts w:ascii="Courier New" w:hAnsi="Courier New"/>
          <w:b/>
        </w:rPr>
        <w:t>header</w:t>
      </w:r>
      <w:r>
        <w:rPr>
          <w:sz w:val="20"/>
        </w:rPr>
        <w:t>, which was constrained to the top of its</w:t>
      </w:r>
      <w:r>
        <w:rPr>
          <w:spacing w:val="-10"/>
          <w:sz w:val="20"/>
        </w:rPr>
        <w:t xml:space="preserve"> </w:t>
      </w:r>
      <w:r>
        <w:rPr>
          <w:sz w:val="20"/>
        </w:rPr>
        <w:t>parent</w:t>
      </w:r>
      <w:r>
        <w:rPr>
          <w:spacing w:val="-10"/>
          <w:sz w:val="20"/>
        </w:rPr>
        <w:t xml:space="preserve"> </w:t>
      </w:r>
      <w:r>
        <w:rPr>
          <w:sz w:val="20"/>
        </w:rPr>
        <w:t>using</w:t>
      </w:r>
      <w:r>
        <w:rPr>
          <w:spacing w:val="-11"/>
          <w:sz w:val="20"/>
        </w:rPr>
        <w:t xml:space="preserve"> </w:t>
      </w:r>
      <w:r>
        <w:rPr>
          <w:rFonts w:ascii="Courier New" w:hAnsi="Courier New"/>
          <w:b/>
        </w:rPr>
        <w:t>app:layout_constraintTop_toTopOf="parent"</w:t>
      </w:r>
      <w:r>
        <w:rPr>
          <w:sz w:val="20"/>
        </w:rPr>
        <w:t>.</w:t>
      </w:r>
      <w:r>
        <w:rPr>
          <w:spacing w:val="-10"/>
          <w:sz w:val="20"/>
        </w:rPr>
        <w:t xml:space="preserve"> </w:t>
      </w:r>
      <w:r>
        <w:rPr>
          <w:sz w:val="20"/>
        </w:rPr>
        <w:t>The</w:t>
      </w:r>
    </w:p>
    <w:p>
      <w:pPr>
        <w:pStyle w:val="Normal"/>
        <w:spacing w:lineRule="auto" w:line="240"/>
        <w:ind w:left="554" w:right="882" w:hanging="0"/>
        <w:rPr>
          <w:sz w:val="20"/>
        </w:rPr>
      </w:pPr>
      <w:r>
        <w:rPr>
          <w:sz w:val="20"/>
        </w:rPr>
        <w:t>username</w:t>
      </w:r>
      <w:r>
        <w:rPr>
          <w:spacing w:val="-4"/>
          <w:sz w:val="20"/>
        </w:rPr>
        <w:t xml:space="preserve"> </w:t>
      </w:r>
      <w:r>
        <w:rPr>
          <w:sz w:val="20"/>
        </w:rPr>
        <w:t>is</w:t>
      </w:r>
      <w:r>
        <w:rPr>
          <w:spacing w:val="-4"/>
          <w:sz w:val="20"/>
        </w:rPr>
        <w:t xml:space="preserve"> </w:t>
      </w:r>
      <w:r>
        <w:rPr>
          <w:sz w:val="20"/>
        </w:rPr>
        <w:t>then</w:t>
      </w:r>
      <w:r>
        <w:rPr>
          <w:spacing w:val="-4"/>
          <w:sz w:val="20"/>
        </w:rPr>
        <w:t xml:space="preserve"> </w:t>
      </w:r>
      <w:r>
        <w:rPr>
          <w:sz w:val="20"/>
        </w:rPr>
        <w:t>constrained</w:t>
      </w:r>
      <w:r>
        <w:rPr>
          <w:spacing w:val="-4"/>
          <w:sz w:val="20"/>
        </w:rPr>
        <w:t xml:space="preserve"> </w:t>
      </w:r>
      <w:r>
        <w:rPr>
          <w:sz w:val="20"/>
        </w:rPr>
        <w:t>to</w:t>
      </w:r>
      <w:r>
        <w:rPr>
          <w:spacing w:val="-4"/>
          <w:sz w:val="20"/>
        </w:rPr>
        <w:t xml:space="preserve"> </w:t>
      </w:r>
      <w:r>
        <w:rPr>
          <w:sz w:val="20"/>
        </w:rPr>
        <w:t>the</w:t>
      </w:r>
      <w:r>
        <w:rPr>
          <w:spacing w:val="-4"/>
          <w:sz w:val="20"/>
        </w:rPr>
        <w:t xml:space="preserve"> </w:t>
      </w:r>
      <w:r>
        <w:rPr>
          <w:sz w:val="20"/>
        </w:rPr>
        <w:t>bottom</w:t>
      </w:r>
      <w:r>
        <w:rPr>
          <w:spacing w:val="-4"/>
          <w:sz w:val="20"/>
        </w:rPr>
        <w:t xml:space="preserve"> </w:t>
      </w:r>
      <w:r>
        <w:rPr>
          <w:sz w:val="20"/>
        </w:rPr>
        <w:t>of</w:t>
      </w:r>
      <w:r>
        <w:rPr>
          <w:spacing w:val="-4"/>
          <w:sz w:val="20"/>
        </w:rPr>
        <w:t xml:space="preserve"> </w:t>
      </w:r>
      <w:r>
        <w:rPr>
          <w:sz w:val="20"/>
        </w:rPr>
        <w:t>the</w:t>
      </w:r>
      <w:r>
        <w:rPr>
          <w:spacing w:val="-4"/>
          <w:sz w:val="20"/>
        </w:rPr>
        <w:t xml:space="preserve"> </w:t>
      </w:r>
      <w:r>
        <w:rPr>
          <w:sz w:val="20"/>
        </w:rPr>
        <w:t>header</w:t>
      </w:r>
      <w:r>
        <w:rPr>
          <w:spacing w:val="-4"/>
          <w:sz w:val="20"/>
        </w:rPr>
        <w:t xml:space="preserve"> </w:t>
      </w:r>
      <w:r>
        <w:rPr>
          <w:sz w:val="20"/>
        </w:rPr>
        <w:t>using</w:t>
      </w:r>
      <w:r>
        <w:rPr>
          <w:spacing w:val="-7"/>
          <w:sz w:val="20"/>
        </w:rPr>
        <w:t xml:space="preserve"> </w:t>
      </w:r>
      <w:r>
        <w:rPr>
          <w:rFonts w:ascii="Courier New" w:hAnsi="Courier New"/>
          <w:b/>
        </w:rPr>
        <w:t>app:layout_ constraintTop_toBottomOf="@id/header"</w:t>
      </w:r>
      <w:r>
        <w:rPr>
          <w:sz w:val="20"/>
        </w:rPr>
        <w:t>. The rest of the form with the password and submit button follow the same pattern, leaving you with the following layout:</w:t>
      </w:r>
    </w:p>
    <w:p>
      <w:pPr>
        <w:sectPr>
          <w:headerReference w:type="even" r:id="rId35"/>
          <w:headerReference w:type="default" r:id="rId36"/>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7" w:after="0"/>
        <w:rPr>
          <w:sz w:val="8"/>
        </w:rPr>
      </w:pPr>
      <w:r>
        <w:rPr>
          <w:sz w:val="8"/>
        </w:rPr>
        <mc:AlternateContent>
          <mc:Choice Requires="wpg">
            <w:drawing>
              <wp:anchor behindDoc="0" distT="635" distB="0" distL="0" distR="4445" simplePos="0" locked="0" layoutInCell="0" allowOverlap="1" relativeHeight="1517" wp14:anchorId="6BB7F605">
                <wp:simplePos x="0" y="0"/>
                <wp:positionH relativeFrom="page">
                  <wp:posOffset>662940</wp:posOffset>
                </wp:positionH>
                <wp:positionV relativeFrom="paragraph">
                  <wp:posOffset>88265</wp:posOffset>
                </wp:positionV>
                <wp:extent cx="5074920" cy="2530475"/>
                <wp:effectExtent l="0" t="1270" r="635" b="0"/>
                <wp:wrapTopAndBottom/>
                <wp:docPr id="87" name="docshapegroup68"/>
                <a:graphic xmlns:a="http://schemas.openxmlformats.org/drawingml/2006/main">
                  <a:graphicData uri="http://schemas.microsoft.com/office/word/2010/wordprocessingGroup">
                    <wpg:wgp>
                      <wpg:cNvGrpSpPr/>
                      <wpg:grpSpPr>
                        <a:xfrm>
                          <a:off x="0" y="0"/>
                          <a:ext cx="5074920" cy="2530440"/>
                          <a:chOff x="0" y="0"/>
                          <a:chExt cx="5074920" cy="2530440"/>
                        </a:xfrm>
                      </wpg:grpSpPr>
                      <wps:wsp>
                        <wps:cNvSpPr/>
                        <wps:spPr>
                          <a:xfrm>
                            <a:off x="0" y="6480"/>
                            <a:ext cx="5074920" cy="2517840"/>
                          </a:xfrm>
                          <a:prstGeom prst="rect">
                            <a:avLst/>
                          </a:prstGeom>
                          <a:solidFill>
                            <a:srgbClr val="f6f6f6"/>
                          </a:solidFill>
                          <a:ln w="0">
                            <a:noFill/>
                          </a:ln>
                        </wps:spPr>
                        <wps:style>
                          <a:lnRef idx="0"/>
                          <a:fillRef idx="0"/>
                          <a:effectRef idx="0"/>
                          <a:fontRef idx="minor"/>
                        </wps:style>
                        <wps:bodyPr/>
                      </wps:wsp>
                      <wps:wsp>
                        <wps:cNvSpPr/>
                        <wps:spPr>
                          <a:xfrm>
                            <a:off x="0" y="0"/>
                            <a:ext cx="5074920" cy="2530440"/>
                          </a:xfrm>
                          <a:custGeom>
                            <a:avLst/>
                            <a:gdLst>
                              <a:gd name="textAreaLeft" fmla="*/ 0 w 2877120"/>
                              <a:gd name="textAreaRight" fmla="*/ 2879280 w 2877120"/>
                              <a:gd name="textAreaTop" fmla="*/ 0 h 1434600"/>
                              <a:gd name="textAreaBottom" fmla="*/ 1436760 h 1434600"/>
                            </a:gdLst>
                            <a:ahLst/>
                            <a:rect l="textAreaLeft" t="textAreaTop" r="textAreaRight" b="textAreaBottom"/>
                            <a:pathLst>
                              <a:path w="7992" h="3985">
                                <a:moveTo>
                                  <a:pt x="7992" y="3964"/>
                                </a:moveTo>
                                <a:lnTo>
                                  <a:pt x="0" y="3964"/>
                                </a:lnTo>
                                <a:lnTo>
                                  <a:pt x="0" y="3984"/>
                                </a:lnTo>
                                <a:lnTo>
                                  <a:pt x="7992" y="3984"/>
                                </a:lnTo>
                                <a:lnTo>
                                  <a:pt x="7992" y="396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250524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&lt;?xml</w:t>
                              </w:r>
                              <w:r>
                                <w:rPr>
                                  <w:rFonts w:ascii="Courier New" w:hAnsi="Courier New"/>
                                  <w:spacing w:val="-16"/>
                                  <w:sz w:val="18"/>
                                </w:rPr>
                                <w:t xml:space="preserve"> </w:t>
                              </w:r>
                              <w:r>
                                <w:rPr>
                                  <w:rFonts w:ascii="Courier New" w:hAnsi="Courier New"/>
                                  <w:sz w:val="18"/>
                                </w:rPr>
                                <w:t>version="1.0"</w:t>
                              </w:r>
                              <w:r>
                                <w:rPr>
                                  <w:rFonts w:ascii="Courier New" w:hAnsi="Courier New"/>
                                  <w:spacing w:val="-16"/>
                                  <w:sz w:val="18"/>
                                </w:rPr>
                                <w:t xml:space="preserve"> </w:t>
                              </w:r>
                              <w:r>
                                <w:rPr>
                                  <w:rFonts w:ascii="Courier New" w:hAnsi="Courier New"/>
                                  <w:sz w:val="18"/>
                                </w:rPr>
                                <w:t>encoding="utf-</w:t>
                              </w:r>
                              <w:r>
                                <w:rPr>
                                  <w:rFonts w:ascii="Courier New" w:hAnsi="Courier New"/>
                                  <w:spacing w:val="-4"/>
                                  <w:sz w:val="18"/>
                                </w:rPr>
                                <w:t>8"?&gt;</w:t>
                              </w:r>
                            </w:p>
                            <w:p>
                              <w:pPr>
                                <w:pStyle w:val="Normal"/>
                                <w:spacing w:lineRule="auto" w:line="324" w:before="76" w:after="0"/>
                                <w:ind w:left="885" w:right="840" w:hanging="432"/>
                                <w:rPr>
                                  <w:rFonts w:ascii="Courier New" w:hAnsi="Courier New"/>
                                  <w:sz w:val="18"/>
                                </w:rPr>
                              </w:pPr>
                              <w:r>
                                <w:rPr>
                                  <w:rFonts w:ascii="Courier New" w:hAnsi="Courier New"/>
                                  <w:spacing w:val="-2"/>
                                  <w:sz w:val="18"/>
                                </w:rPr>
                                <w:t xml:space="preserve">&lt;androidx.constraintlayout.widget.ConstraintLayout </w:t>
                              </w:r>
                              <w:hyperlink r:id="rId29">
                                <w:r>
                                  <w:rPr>
                                    <w:rFonts w:ascii="Courier New" w:hAnsi="Courier New"/>
                                    <w:spacing w:val="-2"/>
                                    <w:sz w:val="18"/>
                                  </w:rPr>
                                  <w:t>xmlns:android="http://schemas.android.com/apk/res/android"</w:t>
                                </w:r>
                              </w:hyperlink>
                              <w:r>
                                <w:rPr>
                                  <w:rFonts w:ascii="Courier New" w:hAnsi="Courier New"/>
                                  <w:spacing w:val="-2"/>
                                  <w:sz w:val="18"/>
                                </w:rPr>
                                <w:t xml:space="preserve"> </w:t>
                              </w:r>
                              <w:hyperlink r:id="rId30">
                                <w:r>
                                  <w:rPr>
                                    <w:rFonts w:ascii="Courier New" w:hAnsi="Courier New"/>
                                    <w:spacing w:val="-2"/>
                                    <w:sz w:val="18"/>
                                  </w:rPr>
                                  <w:t>xmlns:app="http://schemas.android.com/apk/res-auto"</w:t>
                                </w:r>
                              </w:hyperlink>
                              <w:r>
                                <w:rPr>
                                  <w:rFonts w:ascii="Courier New" w:hAnsi="Courier New"/>
                                  <w:spacing w:val="-2"/>
                                  <w:sz w:val="18"/>
                                </w:rPr>
                                <w:t xml:space="preserve"> </w:t>
                              </w:r>
                              <w:hyperlink r:id="rId31">
                                <w:r>
                                  <w:rPr>
                                    <w:rFonts w:ascii="Courier New" w:hAnsi="Courier New"/>
                                    <w:spacing w:val="-2"/>
                                    <w:sz w:val="18"/>
                                  </w:rPr>
                                  <w:t>xmlns:tools="http://schemas.android.com/tools"</w:t>
                                </w:r>
                              </w:hyperlink>
                              <w:r>
                                <w:rPr>
                                  <w:rFonts w:ascii="Courier New" w:hAnsi="Courier New"/>
                                  <w:spacing w:val="-2"/>
                                  <w:sz w:val="18"/>
                                </w:rPr>
                                <w:t xml:space="preserve"> android:layout_width="match_parent" android:layout_height="match_parent"</w:t>
                              </w:r>
                            </w:p>
                            <w:p>
                              <w:pPr>
                                <w:pStyle w:val="Normal"/>
                                <w:spacing w:lineRule="auto" w:line="324" w:before="4" w:after="0"/>
                                <w:ind w:left="885" w:right="2128" w:hanging="0"/>
                                <w:rPr>
                                  <w:rFonts w:ascii="Courier New" w:hAnsi="Courier New"/>
                                  <w:sz w:val="18"/>
                                </w:rPr>
                              </w:pPr>
                              <w:r>
                                <w:rPr>
                                  <w:rFonts w:ascii="Courier New" w:hAnsi="Courier New"/>
                                  <w:spacing w:val="-2"/>
                                  <w:sz w:val="18"/>
                                </w:rPr>
                                <w:t>style="@style/page" tools:context=".MainActivity"&gt;</w:t>
                              </w:r>
                            </w:p>
                            <w:p>
                              <w:pPr>
                                <w:pStyle w:val="Normal"/>
                                <w:spacing w:before="9" w:after="0"/>
                                <w:rPr>
                                  <w:rFonts w:ascii="Courier New" w:hAnsi="Courier New"/>
                                  <w:sz w:val="24"/>
                                </w:rPr>
                              </w:pPr>
                              <w:r>
                                <w:rPr>
                                  <w:rFonts w:ascii="Courier New" w:hAnsi="Courier New"/>
                                  <w:sz w:val="24"/>
                                </w:rPr>
                              </w:r>
                            </w:p>
                            <w:p>
                              <w:pPr>
                                <w:pStyle w:val="Normal"/>
                                <w:spacing w:before="1" w:after="0"/>
                                <w:ind w:left="885" w:hanging="0"/>
                                <w:rPr>
                                  <w:rFonts w:ascii="Courier New" w:hAnsi="Courier New"/>
                                  <w:sz w:val="18"/>
                                </w:rPr>
                              </w:pPr>
                              <w:r>
                                <w:rPr>
                                  <w:rFonts w:ascii="Courier New" w:hAnsi="Courier New"/>
                                  <w:spacing w:val="-2"/>
                                  <w:sz w:val="18"/>
                                </w:rPr>
                                <w:t>&lt;TextView</w:t>
                              </w:r>
                            </w:p>
                            <w:p>
                              <w:pPr>
                                <w:pStyle w:val="Normal"/>
                                <w:spacing w:lineRule="auto" w:line="324" w:before="70" w:after="0"/>
                                <w:ind w:left="1317" w:right="2128" w:hanging="0"/>
                                <w:rPr>
                                  <w:rFonts w:ascii="Courier New" w:hAnsi="Courier New"/>
                                  <w:sz w:val="18"/>
                                </w:rPr>
                              </w:pPr>
                              <w:r>
                                <w:rPr>
                                  <w:rFonts w:ascii="Courier New" w:hAnsi="Courier New"/>
                                  <w:spacing w:val="-2"/>
                                  <w:sz w:val="18"/>
                                </w:rPr>
                                <w:t>android:id="@+id/header" style="@style/header" android:layout_width="wrap_content"</w:t>
                              </w:r>
                            </w:p>
                          </w:txbxContent>
                        </wps:txbx>
                        <wps:bodyPr lIns="0" rIns="0" tIns="0" bIns="0" anchor="t">
                          <a:noAutofit/>
                        </wps:bodyPr>
                      </wps:wsp>
                    </wpg:wgp>
                  </a:graphicData>
                </a:graphic>
              </wp:anchor>
            </w:drawing>
          </mc:Choice>
          <mc:Fallback>
            <w:pict>
              <v:group id="shape_0" alt="docshapegroup68" style="position:absolute;margin-left:52.2pt;margin-top:6.95pt;width:399.6pt;height:199.25pt" coordorigin="1044,139" coordsize="7992,3985">
                <v:rect id="shape_0" path="m0,0l-2147483645,0l-2147483645,-2147483646l0,-2147483646xe" fillcolor="#f6f6f6" stroked="f" o:allowincell="f" style="position:absolute;left:1044;top:149;width:7991;height:396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59;width:7991;height:394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&lt;?xml</w:t>
                        </w:r>
                        <w:r>
                          <w:rPr>
                            <w:rFonts w:ascii="Courier New" w:hAnsi="Courier New"/>
                            <w:spacing w:val="-16"/>
                            <w:sz w:val="18"/>
                          </w:rPr>
                          <w:t xml:space="preserve"> </w:t>
                        </w:r>
                        <w:r>
                          <w:rPr>
                            <w:rFonts w:ascii="Courier New" w:hAnsi="Courier New"/>
                            <w:sz w:val="18"/>
                          </w:rPr>
                          <w:t>version="1.0"</w:t>
                        </w:r>
                        <w:r>
                          <w:rPr>
                            <w:rFonts w:ascii="Courier New" w:hAnsi="Courier New"/>
                            <w:spacing w:val="-16"/>
                            <w:sz w:val="18"/>
                          </w:rPr>
                          <w:t xml:space="preserve"> </w:t>
                        </w:r>
                        <w:r>
                          <w:rPr>
                            <w:rFonts w:ascii="Courier New" w:hAnsi="Courier New"/>
                            <w:sz w:val="18"/>
                          </w:rPr>
                          <w:t>encoding="utf-</w:t>
                        </w:r>
                        <w:r>
                          <w:rPr>
                            <w:rFonts w:ascii="Courier New" w:hAnsi="Courier New"/>
                            <w:spacing w:val="-4"/>
                            <w:sz w:val="18"/>
                          </w:rPr>
                          <w:t>8"?&gt;</w:t>
                        </w:r>
                      </w:p>
                      <w:p>
                        <w:pPr>
                          <w:pStyle w:val="Normal"/>
                          <w:spacing w:lineRule="auto" w:line="324" w:before="76" w:after="0"/>
                          <w:ind w:left="885" w:right="840" w:hanging="432"/>
                          <w:rPr>
                            <w:rFonts w:ascii="Courier New" w:hAnsi="Courier New"/>
                            <w:sz w:val="18"/>
                          </w:rPr>
                        </w:pPr>
                        <w:r>
                          <w:rPr>
                            <w:rFonts w:ascii="Courier New" w:hAnsi="Courier New"/>
                            <w:spacing w:val="-2"/>
                            <w:sz w:val="18"/>
                          </w:rPr>
                          <w:t xml:space="preserve">&lt;androidx.constraintlayout.widget.ConstraintLayout </w:t>
                        </w:r>
                        <w:hyperlink r:id="rId32">
                          <w:r>
                            <w:rPr>
                              <w:rFonts w:ascii="Courier New" w:hAnsi="Courier New"/>
                              <w:spacing w:val="-2"/>
                              <w:sz w:val="18"/>
                            </w:rPr>
                            <w:t>xmlns:android="http://schemas.android.com/apk/res/android"</w:t>
                          </w:r>
                        </w:hyperlink>
                        <w:r>
                          <w:rPr>
                            <w:rFonts w:ascii="Courier New" w:hAnsi="Courier New"/>
                            <w:spacing w:val="-2"/>
                            <w:sz w:val="18"/>
                          </w:rPr>
                          <w:t xml:space="preserve"> </w:t>
                        </w:r>
                        <w:hyperlink r:id="rId33">
                          <w:r>
                            <w:rPr>
                              <w:rFonts w:ascii="Courier New" w:hAnsi="Courier New"/>
                              <w:spacing w:val="-2"/>
                              <w:sz w:val="18"/>
                            </w:rPr>
                            <w:t>xmlns:app="http://schemas.android.com/apk/res-auto"</w:t>
                          </w:r>
                        </w:hyperlink>
                        <w:r>
                          <w:rPr>
                            <w:rFonts w:ascii="Courier New" w:hAnsi="Courier New"/>
                            <w:spacing w:val="-2"/>
                            <w:sz w:val="18"/>
                          </w:rPr>
                          <w:t xml:space="preserve"> </w:t>
                        </w:r>
                        <w:hyperlink r:id="rId34">
                          <w:r>
                            <w:rPr>
                              <w:rFonts w:ascii="Courier New" w:hAnsi="Courier New"/>
                              <w:spacing w:val="-2"/>
                              <w:sz w:val="18"/>
                            </w:rPr>
                            <w:t>xmlns:tools="http://schemas.android.com/tools"</w:t>
                          </w:r>
                        </w:hyperlink>
                        <w:r>
                          <w:rPr>
                            <w:rFonts w:ascii="Courier New" w:hAnsi="Courier New"/>
                            <w:spacing w:val="-2"/>
                            <w:sz w:val="18"/>
                          </w:rPr>
                          <w:t xml:space="preserve"> android:layout_width="match_parent" android:layout_height="match_parent"</w:t>
                        </w:r>
                      </w:p>
                      <w:p>
                        <w:pPr>
                          <w:pStyle w:val="Normal"/>
                          <w:spacing w:lineRule="auto" w:line="324" w:before="4" w:after="0"/>
                          <w:ind w:left="885" w:right="2128" w:hanging="0"/>
                          <w:rPr>
                            <w:rFonts w:ascii="Courier New" w:hAnsi="Courier New"/>
                            <w:sz w:val="18"/>
                          </w:rPr>
                        </w:pPr>
                        <w:r>
                          <w:rPr>
                            <w:rFonts w:ascii="Courier New" w:hAnsi="Courier New"/>
                            <w:spacing w:val="-2"/>
                            <w:sz w:val="18"/>
                          </w:rPr>
                          <w:t>style="@style/page" tools:context=".MainActivity"&gt;</w:t>
                        </w:r>
                      </w:p>
                      <w:p>
                        <w:pPr>
                          <w:pStyle w:val="Normal"/>
                          <w:spacing w:before="9" w:after="0"/>
                          <w:rPr>
                            <w:rFonts w:ascii="Courier New" w:hAnsi="Courier New"/>
                            <w:sz w:val="24"/>
                          </w:rPr>
                        </w:pPr>
                        <w:r>
                          <w:rPr>
                            <w:rFonts w:ascii="Courier New" w:hAnsi="Courier New"/>
                            <w:sz w:val="24"/>
                          </w:rPr>
                        </w:r>
                      </w:p>
                      <w:p>
                        <w:pPr>
                          <w:pStyle w:val="Normal"/>
                          <w:spacing w:before="1" w:after="0"/>
                          <w:ind w:left="885" w:hanging="0"/>
                          <w:rPr>
                            <w:rFonts w:ascii="Courier New" w:hAnsi="Courier New"/>
                            <w:sz w:val="18"/>
                          </w:rPr>
                        </w:pPr>
                        <w:r>
                          <w:rPr>
                            <w:rFonts w:ascii="Courier New" w:hAnsi="Courier New"/>
                            <w:spacing w:val="-2"/>
                            <w:sz w:val="18"/>
                          </w:rPr>
                          <w:t>&lt;TextView</w:t>
                        </w:r>
                      </w:p>
                      <w:p>
                        <w:pPr>
                          <w:pStyle w:val="Normal"/>
                          <w:spacing w:lineRule="auto" w:line="324" w:before="70" w:after="0"/>
                          <w:ind w:left="1317" w:right="2128" w:hanging="0"/>
                          <w:rPr>
                            <w:rFonts w:ascii="Courier New" w:hAnsi="Courier New"/>
                            <w:sz w:val="18"/>
                          </w:rPr>
                        </w:pPr>
                        <w:r>
                          <w:rPr>
                            <w:rFonts w:ascii="Courier New" w:hAnsi="Courier New"/>
                            <w:spacing w:val="-2"/>
                            <w:sz w:val="18"/>
                          </w:rPr>
                          <w:t>android:id="@+id/header" style="@style/header" android:layout_width="wrap_content"</w:t>
                        </w:r>
                      </w:p>
                    </w:txbxContent>
                  </v:textbox>
                  <w10:wrap type="topAndBottom"/>
                </v:rect>
              </v:group>
            </w:pict>
          </mc:Fallback>
        </mc:AlternateContent>
      </w:r>
    </w:p>
    <w:p>
      <w:pPr>
        <w:pStyle w:val="Normal"/>
        <w:spacing w:lineRule="auto" w:line="324" w:before="132" w:after="0"/>
        <w:ind w:left="2141" w:hanging="0"/>
        <w:rPr>
          <w:rFonts w:ascii="Courier New" w:hAnsi="Courier New"/>
          <w:sz w:val="18"/>
        </w:rPr>
      </w:pPr>
      <w:r>
        <mc:AlternateContent>
          <mc:Choice Requires="wpg">
            <w:drawing>
              <wp:anchor behindDoc="1" distT="635" distB="0" distL="0" distR="635" simplePos="0" locked="0" layoutInCell="0" allowOverlap="1" relativeHeight="1486" wp14:anchorId="651C5446">
                <wp:simplePos x="0" y="0"/>
                <wp:positionH relativeFrom="page">
                  <wp:posOffset>1120140</wp:posOffset>
                </wp:positionH>
                <wp:positionV relativeFrom="paragraph">
                  <wp:posOffset>45085</wp:posOffset>
                </wp:positionV>
                <wp:extent cx="5074920" cy="6619875"/>
                <wp:effectExtent l="0" t="635" r="635" b="0"/>
                <wp:wrapNone/>
                <wp:docPr id="95" name="docshapegroup72"/>
                <a:graphic xmlns:a="http://schemas.openxmlformats.org/drawingml/2006/main">
                  <a:graphicData uri="http://schemas.microsoft.com/office/word/2010/wordprocessingGroup">
                    <wpg:wgp>
                      <wpg:cNvGrpSpPr/>
                      <wpg:grpSpPr>
                        <a:xfrm>
                          <a:off x="0" y="0"/>
                          <a:ext cx="5074920" cy="6620040"/>
                          <a:chOff x="0" y="0"/>
                          <a:chExt cx="5074920" cy="6620040"/>
                        </a:xfrm>
                      </wpg:grpSpPr>
                      <wps:wsp>
                        <wps:cNvSpPr/>
                        <wps:spPr>
                          <a:xfrm>
                            <a:off x="0" y="6480"/>
                            <a:ext cx="5074920" cy="6607080"/>
                          </a:xfrm>
                          <a:prstGeom prst="rect">
                            <a:avLst/>
                          </a:prstGeom>
                          <a:solidFill>
                            <a:srgbClr val="f6f6f6"/>
                          </a:solidFill>
                          <a:ln w="0">
                            <a:noFill/>
                          </a:ln>
                        </wps:spPr>
                        <wps:style>
                          <a:lnRef idx="0"/>
                          <a:fillRef idx="0"/>
                          <a:effectRef idx="0"/>
                          <a:fontRef idx="minor"/>
                        </wps:style>
                        <wps:bodyPr/>
                      </wps:wsp>
                      <wps:wsp>
                        <wps:cNvSpPr/>
                        <wps:spPr>
                          <a:xfrm>
                            <a:off x="0" y="0"/>
                            <a:ext cx="5074920" cy="6620040"/>
                          </a:xfrm>
                          <a:custGeom>
                            <a:avLst/>
                            <a:gdLst>
                              <a:gd name="textAreaLeft" fmla="*/ 0 w 2877120"/>
                              <a:gd name="textAreaRight" fmla="*/ 2879280 w 2877120"/>
                              <a:gd name="textAreaTop" fmla="*/ 0 h 3753000"/>
                              <a:gd name="textAreaBottom" fmla="*/ 3755160 h 3753000"/>
                            </a:gdLst>
                            <a:ahLst/>
                            <a:rect l="textAreaLeft" t="textAreaTop" r="textAreaRight" b="textAreaBottom"/>
                            <a:pathLst>
                              <a:path w="7992" h="10425">
                                <a:moveTo>
                                  <a:pt x="7992" y="10404"/>
                                </a:moveTo>
                                <a:lnTo>
                                  <a:pt x="0" y="10404"/>
                                </a:lnTo>
                                <a:lnTo>
                                  <a:pt x="0" y="10424"/>
                                </a:lnTo>
                                <a:lnTo>
                                  <a:pt x="7992" y="10424"/>
                                </a:lnTo>
                                <a:lnTo>
                                  <a:pt x="7992" y="1040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g:wgp>
                  </a:graphicData>
                </a:graphic>
              </wp:anchor>
            </w:drawing>
          </mc:Choice>
          <mc:Fallback>
            <w:pict>
              <v:group id="shape_0" alt="docshapegroup72" style="position:absolute;margin-left:88.2pt;margin-top:3.55pt;width:399.6pt;height:521.25pt" coordorigin="1764,71" coordsize="7992,10425">
                <v:rect id="shape_0" path="m0,0l-2147483645,0l-2147483645,-2147483646l0,-2147483646xe" fillcolor="#f6f6f6" stroked="f" o:allowincell="f" style="position:absolute;left:1764;top:81;width:7991;height:10404;mso-wrap-style:none;v-text-anchor:middle;mso-position-horizontal-relative:page">
                  <v:fill o:detectmouseclick="t" type="solid" color2="#090909"/>
                  <v:stroke color="#3465a4" joinstyle="round" endcap="flat"/>
                  <w10:wrap type="none"/>
                </v:rect>
              </v:group>
            </w:pict>
          </mc:Fallback>
        </mc:AlternateContent>
      </w:r>
      <w:r>
        <w:rPr>
          <w:rFonts w:ascii="Courier New" w:hAnsi="Courier New"/>
          <w:spacing w:val="-2"/>
          <w:sz w:val="18"/>
        </w:rPr>
        <w:t>android:layout_height="wrap_content" android:text="@string/header_text" app:layout_constraintTop_toTopOf="parent" app:layout_constraintEnd_toEndOf="parent" app:layout_constraintStart_toStartOf="parent"/&gt;</w:t>
      </w:r>
    </w:p>
    <w:p>
      <w:pPr>
        <w:pStyle w:val="TextBody"/>
        <w:rPr>
          <w:rFonts w:ascii="Courier New" w:hAnsi="Courier New"/>
          <w:sz w:val="25"/>
        </w:rPr>
      </w:pPr>
      <w:r>
        <w:rPr>
          <w:rFonts w:ascii="Courier New" w:hAnsi="Courier New"/>
          <w:sz w:val="25"/>
        </w:rPr>
      </w:r>
    </w:p>
    <w:p>
      <w:pPr>
        <w:pStyle w:val="Normal"/>
        <w:ind w:left="1709" w:hanging="0"/>
        <w:rPr>
          <w:rFonts w:ascii="Courier New" w:hAnsi="Courier New"/>
          <w:sz w:val="18"/>
        </w:rPr>
      </w:pPr>
      <w:r>
        <w:rPr>
          <w:rFonts w:ascii="Courier New" w:hAnsi="Courier New"/>
          <w:spacing w:val="-2"/>
          <w:sz w:val="18"/>
        </w:rPr>
        <w:t>&lt;EditText</w:t>
      </w:r>
    </w:p>
    <w:p>
      <w:pPr>
        <w:pStyle w:val="Normal"/>
        <w:spacing w:lineRule="auto" w:line="324" w:before="76" w:after="0"/>
        <w:ind w:left="2141" w:right="882" w:hanging="0"/>
        <w:rPr>
          <w:rFonts w:ascii="Courier New" w:hAnsi="Courier New"/>
          <w:sz w:val="18"/>
        </w:rPr>
      </w:pPr>
      <w:r>
        <w:rPr>
          <w:rFonts w:ascii="Courier New" w:hAnsi="Courier New"/>
          <w:spacing w:val="-2"/>
          <w:sz w:val="18"/>
        </w:rPr>
        <w:t>android:id="@+id/user_name" style="@style/edit_text_login" android:layout_width="wrap_content" android:layout_height="wrap_content" android:hint="@string/username_label" app:layout_constraintTop_toBottomOf="@id/header" app:layout_constraintStart_toStartOf="parent" app:layout_constraintEnd_toEndOf="parent"/&gt;</w:t>
      </w:r>
    </w:p>
    <w:p>
      <w:pPr>
        <w:pStyle w:val="TextBody"/>
        <w:spacing w:before="2" w:after="0"/>
        <w:rPr>
          <w:rFonts w:ascii="Courier New" w:hAnsi="Courier New"/>
          <w:sz w:val="25"/>
        </w:rPr>
      </w:pPr>
      <w:r>
        <w:rPr>
          <w:rFonts w:ascii="Courier New" w:hAnsi="Courier New"/>
          <w:sz w:val="25"/>
        </w:rPr>
      </w:r>
    </w:p>
    <w:p>
      <w:pPr>
        <w:pStyle w:val="Normal"/>
        <w:ind w:left="1709" w:hanging="0"/>
        <w:rPr>
          <w:rFonts w:ascii="Courier New" w:hAnsi="Courier New"/>
          <w:sz w:val="18"/>
        </w:rPr>
      </w:pPr>
      <w:r>
        <w:rPr>
          <w:rFonts w:ascii="Courier New" w:hAnsi="Courier New"/>
          <w:spacing w:val="-2"/>
          <w:sz w:val="18"/>
        </w:rPr>
        <w:t>&lt;EditText</w:t>
      </w:r>
    </w:p>
    <w:p>
      <w:pPr>
        <w:pStyle w:val="Normal"/>
        <w:spacing w:lineRule="auto" w:line="324" w:before="76" w:after="0"/>
        <w:ind w:left="2141" w:right="882" w:hanging="0"/>
        <w:rPr>
          <w:rFonts w:ascii="Courier New" w:hAnsi="Courier New"/>
          <w:sz w:val="18"/>
        </w:rPr>
      </w:pPr>
      <w:r>
        <w:rPr>
          <w:rFonts w:ascii="Courier New" w:hAnsi="Courier New"/>
          <w:spacing w:val="-2"/>
          <w:sz w:val="18"/>
        </w:rPr>
        <w:t>android:id="@+id/password" style="@style/edit_text_login" android:layout_width="wrap_content" android:layout_height="wrap_content" android:hint="@string/password_label" android:inputType="textPassword" app:layout_constraintTop_toBottomOf="@id/user_name" app:layout_constraintStart_toStartOf="parent" app:layout_constraintEnd_toEndOf="parent"/&gt;</w:t>
      </w:r>
    </w:p>
    <w:p>
      <w:pPr>
        <w:pStyle w:val="TextBody"/>
        <w:spacing w:before="2" w:after="0"/>
        <w:rPr>
          <w:rFonts w:ascii="Courier New" w:hAnsi="Courier New"/>
          <w:sz w:val="25"/>
        </w:rPr>
      </w:pPr>
      <w:r>
        <w:rPr>
          <w:rFonts w:ascii="Courier New" w:hAnsi="Courier New"/>
          <w:sz w:val="25"/>
        </w:rPr>
      </w:r>
    </w:p>
    <w:p>
      <w:pPr>
        <w:pStyle w:val="Normal"/>
        <w:spacing w:before="1" w:after="0"/>
        <w:ind w:left="1709" w:hanging="0"/>
        <w:rPr>
          <w:rFonts w:ascii="Courier New" w:hAnsi="Courier New"/>
          <w:sz w:val="18"/>
        </w:rPr>
      </w:pPr>
      <w:r>
        <w:rPr>
          <w:rFonts w:ascii="Courier New" w:hAnsi="Courier New"/>
          <w:spacing w:val="-2"/>
          <w:sz w:val="18"/>
        </w:rPr>
        <w:t>&lt;Button</w:t>
      </w:r>
    </w:p>
    <w:p>
      <w:pPr>
        <w:pStyle w:val="Normal"/>
        <w:spacing w:lineRule="auto" w:line="324" w:before="76" w:after="0"/>
        <w:ind w:left="2141" w:right="1382" w:hanging="0"/>
        <w:rPr>
          <w:rFonts w:ascii="Courier New" w:hAnsi="Courier New"/>
          <w:sz w:val="18"/>
        </w:rPr>
      </w:pPr>
      <w:r>
        <w:rPr>
          <w:rFonts w:ascii="Courier New" w:hAnsi="Courier New"/>
          <w:spacing w:val="-2"/>
          <w:sz w:val="18"/>
        </w:rPr>
        <w:t>android:id="@+id/submit_button" style="@style/button" android:layout_width="wrap_content" android:layout_height="wrap_content" android:text="@string/submit_button_text" app:layout_constraintTop_toBottomOf="@id/password" app:layout_constraintEnd_toEndOf="parent" app:layout_constraintStart_toStartOf="parent"/&gt;</w:t>
      </w:r>
    </w:p>
    <w:p>
      <w:pPr>
        <w:pStyle w:val="Normal"/>
        <w:spacing w:before="5" w:after="0"/>
        <w:ind w:left="1277" w:hanging="0"/>
        <w:rPr>
          <w:rFonts w:ascii="Courier New" w:hAnsi="Courier New"/>
          <w:sz w:val="18"/>
        </w:rPr>
      </w:pPr>
      <w:r>
        <w:rPr>
          <w:rFonts w:ascii="Courier New" w:hAnsi="Courier New"/>
          <w:spacing w:val="-2"/>
          <w:sz w:val="18"/>
        </w:rPr>
        <w:t>&lt;/androidx.constraintlayout.widget.ConstraintLayout&gt;</w:t>
      </w:r>
    </w:p>
    <w:p>
      <w:pPr>
        <w:sectPr>
          <w:headerReference w:type="even" r:id="rId37"/>
          <w:headerReference w:type="default" r:id="rId38"/>
          <w:type w:val="nextPage"/>
          <w:pgSz w:w="10800" w:h="13320"/>
          <w:pgMar w:left="940" w:right="920" w:gutter="0" w:header="695" w:top="1120" w:footer="0" w:bottom="280"/>
          <w:pgNumType w:fmt="decimal"/>
          <w:formProt w:val="false"/>
          <w:textDirection w:val="lrTb"/>
          <w:docGrid w:type="default" w:linePitch="100" w:charSpace="4096"/>
        </w:sectPr>
        <w:pStyle w:val="TextBody"/>
        <w:rPr>
          <w:rFonts w:ascii="Courier New" w:hAnsi="Courier New"/>
          <w:sz w:val="16"/>
        </w:rPr>
      </w:pPr>
      <w:r>
        <w:rPr>
          <w:rFonts w:ascii="Courier New" w:hAnsi="Courier New"/>
          <w:sz w:val="16"/>
        </w:rPr>
        <mc:AlternateContent>
          <mc:Choice Requires="wpg">
            <w:drawing>
              <wp:anchor behindDoc="0" distT="1905" distB="0" distL="0" distR="8890" simplePos="0" locked="0" layoutInCell="0" allowOverlap="1" relativeHeight="1519" wp14:anchorId="62D79693">
                <wp:simplePos x="0" y="0"/>
                <wp:positionH relativeFrom="page">
                  <wp:posOffset>1348740</wp:posOffset>
                </wp:positionH>
                <wp:positionV relativeFrom="paragraph">
                  <wp:posOffset>142875</wp:posOffset>
                </wp:positionV>
                <wp:extent cx="4613910" cy="381000"/>
                <wp:effectExtent l="12700" t="635" r="0" b="13335"/>
                <wp:wrapTopAndBottom/>
                <wp:docPr id="96" name="docshapegroup75"/>
                <a:graphic xmlns:a="http://schemas.openxmlformats.org/drawingml/2006/main">
                  <a:graphicData uri="http://schemas.microsoft.com/office/word/2010/wordprocessingGroup">
                    <wpg:wgp>
                      <wpg:cNvGrpSpPr/>
                      <wpg:grpSpPr>
                        <a:xfrm>
                          <a:off x="0" y="0"/>
                          <a:ext cx="4613760" cy="380880"/>
                          <a:chOff x="0" y="0"/>
                          <a:chExt cx="4613760" cy="380880"/>
                        </a:xfrm>
                      </wpg:grpSpPr>
                      <wps:wsp>
                        <wps:cNvSpPr/>
                        <wps:spPr>
                          <a:xfrm>
                            <a:off x="0" y="0"/>
                            <a:ext cx="4613760" cy="377280"/>
                          </a:xfrm>
                          <a:prstGeom prst="rect">
                            <a:avLst/>
                          </a:prstGeom>
                          <a:solidFill>
                            <a:srgbClr val="f6f6f6"/>
                          </a:solidFill>
                          <a:ln w="0">
                            <a:noFill/>
                          </a:ln>
                        </wps:spPr>
                        <wps:style>
                          <a:lnRef idx="0"/>
                          <a:fillRef idx="0"/>
                          <a:effectRef idx="0"/>
                          <a:fontRef idx="minor"/>
                        </wps:style>
                        <wps:bodyPr/>
                      </wps:wsp>
                      <wps:wsp>
                        <wps:cNvSpPr/>
                        <wps:spPr>
                          <a:xfrm>
                            <a:off x="0" y="380880"/>
                            <a:ext cx="720" cy="0"/>
                          </a:xfrm>
                          <a:prstGeom prst="line">
                            <a:avLst/>
                          </a:prstGeom>
                          <a:ln w="25400">
                            <a:solidFill>
                              <a:srgbClr val="000000"/>
                            </a:solidFill>
                            <a:round/>
                          </a:ln>
                        </wps:spPr>
                        <wps:style>
                          <a:lnRef idx="0"/>
                          <a:fillRef idx="0"/>
                          <a:effectRef idx="0"/>
                          <a:fontRef idx="minor"/>
                        </wps:style>
                        <wps:bodyPr/>
                      </wps:wsp>
                      <wps:wsp>
                        <wps:cNvSpPr/>
                        <wps:spPr>
                          <a:xfrm>
                            <a:off x="12600" y="0"/>
                            <a:ext cx="4601160" cy="377280"/>
                          </a:xfrm>
                          <a:prstGeom prst="rect">
                            <a:avLst/>
                          </a:prstGeom>
                          <a:noFill/>
                          <a:ln w="0">
                            <a:noFill/>
                          </a:ln>
                        </wps:spPr>
                        <wps:style>
                          <a:lnRef idx="0"/>
                          <a:fillRef idx="0"/>
                          <a:effectRef idx="0"/>
                          <a:fontRef idx="minor"/>
                        </wps:style>
                        <wps:txbx>
                          <w:txbxContent>
                            <w:p>
                              <w:pPr>
                                <w:pStyle w:val="Normal"/>
                                <w:ind w:left="340" w:hanging="0"/>
                                <w:rPr>
                                  <w:rFonts w:ascii="Bebas Neue" w:hAnsi="Bebas Neue"/>
                                  <w:b/>
                                  <w:b/>
                                  <w:sz w:val="24"/>
                                </w:rPr>
                              </w:pPr>
                              <w:r>
                                <w:rPr>
                                  <w:rFonts w:ascii="Bebas Neue" w:hAnsi="Bebas Neue"/>
                                  <w:b/>
                                  <w:spacing w:val="-4"/>
                                  <w:sz w:val="24"/>
                                </w:rPr>
                                <w:t>Note</w:t>
                              </w:r>
                            </w:p>
                          </w:txbxContent>
                        </wps:txbx>
                        <wps:bodyPr lIns="0" rIns="0" tIns="0" bIns="0" anchor="t">
                          <a:noAutofit/>
                        </wps:bodyPr>
                      </wps:wsp>
                    </wpg:wgp>
                  </a:graphicData>
                </a:graphic>
              </wp:anchor>
            </w:drawing>
          </mc:Choice>
          <mc:Fallback>
            <w:pict>
              <v:group id="shape_0" alt="docshapegroup75" style="position:absolute;margin-left:106.2pt;margin-top:11.25pt;width:363.3pt;height:29.95pt" coordorigin="2124,225" coordsize="7266,599">
                <v:rect id="shape_0" path="m0,0l-2147483645,0l-2147483645,-2147483646l0,-2147483646xe" fillcolor="#f6f6f6" stroked="f" o:allowincell="f" style="position:absolute;left:2124;top:225;width:7265;height:593;mso-wrap-style:none;v-text-anchor:middle;mso-position-horizontal-relative:page">
                  <v:fill o:detectmouseclick="t" type="solid" color2="#090909"/>
                  <v:stroke color="#3465a4" joinstyle="round" endcap="flat"/>
                  <w10:wrap type="topAndBottom"/>
                </v:rect>
                <v:line id="shape_0" from="2124,825" to="2124,825" stroked="t" o:allowincell="f" style="position:absolute;mso-position-horizontal-relative:page">
                  <v:stroke color="black" weight="25560" joinstyle="round" endcap="flat"/>
                  <v:fill o:detectmouseclick="t" on="false"/>
                  <w10:wrap type="topAndBottom"/>
                </v:line>
                <v:rect id="shape_0" path="m0,0l-2147483645,0l-2147483645,-2147483646l0,-2147483646xe" stroked="f" o:allowincell="f" style="position:absolute;left:2144;top:225;width:7245;height:593;mso-wrap-style:square;v-text-anchor:top;mso-position-horizontal-relative:page">
                  <v:fill o:detectmouseclick="t" on="false"/>
                  <v:stroke color="#3465a4" joinstyle="round" endcap="flat"/>
                  <v:textbox>
                    <w:txbxContent>
                      <w:p>
                        <w:pPr>
                          <w:pStyle w:val="Normal"/>
                          <w:ind w:left="340" w:hanging="0"/>
                          <w:rPr>
                            <w:rFonts w:ascii="Bebas Neue" w:hAnsi="Bebas Neue"/>
                            <w:b/>
                            <w:b/>
                            <w:sz w:val="24"/>
                          </w:rPr>
                        </w:pPr>
                        <w:r>
                          <w:rPr>
                            <w:rFonts w:ascii="Bebas Neue" w:hAnsi="Bebas Neue"/>
                            <w:b/>
                            <w:spacing w:val="-4"/>
                            <w:sz w:val="24"/>
                          </w:rPr>
                          <w:t>Note</w:t>
                        </w:r>
                      </w:p>
                    </w:txbxContent>
                  </v:textbox>
                  <w10:wrap type="topAndBottom"/>
                </v:rect>
              </v:group>
            </w:pict>
          </mc:Fallback>
        </mc:AlternateContent>
      </w:r>
    </w:p>
    <w:p>
      <w:pPr>
        <w:pStyle w:val="TextBody"/>
        <w:spacing w:before="11" w:after="0"/>
        <w:rPr>
          <w:rFonts w:ascii="Courier New" w:hAnsi="Courier New"/>
          <w:sz w:val="17"/>
        </w:rPr>
      </w:pPr>
      <w:r>
        <w:rPr>
          <w:rFonts w:ascii="Courier New" w:hAnsi="Courier New"/>
          <w:sz w:val="17"/>
        </w:rPr>
      </w:r>
    </w:p>
    <w:p>
      <w:pPr>
        <w:pStyle w:val="TextBody"/>
        <w:ind w:left="444" w:hanging="0"/>
        <w:rPr>
          <w:rFonts w:ascii="Courier New" w:hAnsi="Courier New"/>
        </w:rPr>
      </w:pPr>
      <w:r>
        <w:rPr/>
        <mc:AlternateContent>
          <mc:Choice Requires="wpg">
            <w:drawing>
              <wp:inline distT="0" distB="0" distL="0" distR="0" wp14:anchorId="534A3DC6">
                <wp:extent cx="4613910" cy="584200"/>
                <wp:effectExtent l="0" t="0" r="5080" b="13335"/>
                <wp:docPr id="104" name="Shape66"/>
                <a:graphic xmlns:a="http://schemas.openxmlformats.org/drawingml/2006/main">
                  <a:graphicData uri="http://schemas.microsoft.com/office/word/2010/wordprocessingGroup">
                    <wpg:wgp>
                      <wpg:cNvGrpSpPr/>
                      <wpg:grpSpPr>
                        <a:xfrm>
                          <a:off x="0" y="0"/>
                          <a:ext cx="4613760" cy="584280"/>
                          <a:chOff x="0" y="0"/>
                          <a:chExt cx="4613760" cy="584280"/>
                        </a:xfrm>
                      </wpg:grpSpPr>
                      <wps:wsp>
                        <wps:cNvSpPr/>
                        <wps:spPr>
                          <a:xfrm>
                            <a:off x="0" y="0"/>
                            <a:ext cx="4613760" cy="579600"/>
                          </a:xfrm>
                          <a:prstGeom prst="rect">
                            <a:avLst/>
                          </a:prstGeom>
                          <a:solidFill>
                            <a:srgbClr val="f6f6f6"/>
                          </a:solidFill>
                          <a:ln w="0">
                            <a:noFill/>
                          </a:ln>
                        </wps:spPr>
                        <wps:style>
                          <a:lnRef idx="0"/>
                          <a:fillRef idx="0"/>
                          <a:effectRef idx="0"/>
                          <a:fontRef idx="minor"/>
                        </wps:style>
                        <wps:bodyPr/>
                      </wps:wsp>
                      <wps:wsp>
                        <wps:cNvSpPr/>
                        <wps:spPr>
                          <a:xfrm>
                            <a:off x="0" y="583560"/>
                            <a:ext cx="720" cy="720"/>
                          </a:xfrm>
                          <a:prstGeom prst="line">
                            <a:avLst/>
                          </a:prstGeom>
                          <a:ln w="25400">
                            <a:solidFill>
                              <a:srgbClr val="000000"/>
                            </a:solidFill>
                            <a:round/>
                          </a:ln>
                        </wps:spPr>
                        <wps:style>
                          <a:lnRef idx="0"/>
                          <a:fillRef idx="0"/>
                          <a:effectRef idx="0"/>
                          <a:fontRef idx="minor"/>
                        </wps:style>
                        <wps:bodyPr/>
                      </wps:wsp>
                      <wps:wsp>
                        <wps:cNvSpPr/>
                        <wps:spPr>
                          <a:xfrm>
                            <a:off x="12600" y="0"/>
                            <a:ext cx="4601160" cy="579600"/>
                          </a:xfrm>
                          <a:prstGeom prst="rect">
                            <a:avLst/>
                          </a:prstGeom>
                          <a:noFill/>
                          <a:ln w="0">
                            <a:noFill/>
                          </a:ln>
                        </wps:spPr>
                        <wps:style>
                          <a:lnRef idx="0"/>
                          <a:fillRef idx="0"/>
                          <a:effectRef idx="0"/>
                          <a:fontRef idx="minor"/>
                        </wps:style>
                        <wps:txbx>
                          <w:txbxContent>
                            <w:p>
                              <w:pPr>
                                <w:pStyle w:val="Normal"/>
                                <w:spacing w:before="138" w:after="0"/>
                                <w:ind w:left="340" w:hanging="0"/>
                                <w:rPr>
                                  <w:rFonts w:ascii="Arial" w:hAnsi="Arial"/>
                                  <w:sz w:val="20"/>
                                </w:rPr>
                              </w:pPr>
                              <w:r>
                                <w:rPr>
                                  <w:rFonts w:ascii="Arial" w:hAnsi="Arial"/>
                                  <w:sz w:val="20"/>
                                </w:rPr>
                                <w:t>You</w:t>
                              </w:r>
                              <w:r>
                                <w:rPr>
                                  <w:rFonts w:ascii="Arial" w:hAnsi="Arial"/>
                                  <w:spacing w:val="-7"/>
                                  <w:sz w:val="20"/>
                                </w:rPr>
                                <w:t xml:space="preserve"> </w:t>
                              </w:r>
                              <w:r>
                                <w:rPr>
                                  <w:rFonts w:ascii="Arial" w:hAnsi="Arial"/>
                                  <w:sz w:val="20"/>
                                </w:rPr>
                                <w:t>can</w:t>
                              </w:r>
                              <w:r>
                                <w:rPr>
                                  <w:rFonts w:ascii="Arial" w:hAnsi="Arial"/>
                                  <w:spacing w:val="-3"/>
                                  <w:sz w:val="20"/>
                                </w:rPr>
                                <w:t xml:space="preserve"> </w:t>
                              </w:r>
                              <w:r>
                                <w:rPr>
                                  <w:rFonts w:ascii="Arial" w:hAnsi="Arial"/>
                                  <w:sz w:val="20"/>
                                </w:rPr>
                                <w:t>find</w:t>
                              </w:r>
                              <w:r>
                                <w:rPr>
                                  <w:rFonts w:ascii="Arial" w:hAnsi="Arial"/>
                                  <w:spacing w:val="-4"/>
                                  <w:sz w:val="20"/>
                                </w:rPr>
                                <w:t xml:space="preserve"> </w:t>
                              </w:r>
                              <w:r>
                                <w:rPr>
                                  <w:rFonts w:ascii="Arial" w:hAnsi="Arial"/>
                                  <w:sz w:val="20"/>
                                </w:rPr>
                                <w:t>the</w:t>
                              </w:r>
                              <w:r>
                                <w:rPr>
                                  <w:rFonts w:ascii="Arial" w:hAnsi="Arial"/>
                                  <w:spacing w:val="-3"/>
                                  <w:sz w:val="20"/>
                                </w:rPr>
                                <w:t xml:space="preserve"> </w:t>
                              </w:r>
                              <w:r>
                                <w:rPr>
                                  <w:rFonts w:ascii="Arial" w:hAnsi="Arial"/>
                                  <w:sz w:val="20"/>
                                </w:rPr>
                                <w:t>preceding</w:t>
                              </w:r>
                              <w:r>
                                <w:rPr>
                                  <w:rFonts w:ascii="Arial" w:hAnsi="Arial"/>
                                  <w:spacing w:val="-4"/>
                                  <w:sz w:val="20"/>
                                </w:rPr>
                                <w:t xml:space="preserve"> </w:t>
                              </w:r>
                              <w:r>
                                <w:rPr>
                                  <w:rFonts w:ascii="Arial" w:hAnsi="Arial"/>
                                  <w:sz w:val="20"/>
                                </w:rPr>
                                <w:t>layout</w:t>
                              </w:r>
                              <w:r>
                                <w:rPr>
                                  <w:rFonts w:ascii="Arial" w:hAnsi="Arial"/>
                                  <w:spacing w:val="-5"/>
                                  <w:sz w:val="20"/>
                                </w:rPr>
                                <w:t xml:space="preserve"> </w:t>
                              </w:r>
                              <w:r>
                                <w:rPr>
                                  <w:rFonts w:ascii="Arial" w:hAnsi="Arial"/>
                                  <w:sz w:val="20"/>
                                </w:rPr>
                                <w:t>in</w:t>
                              </w:r>
                              <w:r>
                                <w:rPr>
                                  <w:rFonts w:ascii="Arial" w:hAnsi="Arial"/>
                                  <w:spacing w:val="-4"/>
                                  <w:sz w:val="20"/>
                                </w:rPr>
                                <w:t xml:space="preserve"> </w:t>
                              </w:r>
                              <w:r>
                                <w:rPr>
                                  <w:rFonts w:ascii="Arial" w:hAnsi="Arial"/>
                                  <w:sz w:val="20"/>
                                </w:rPr>
                                <w:t>the</w:t>
                              </w:r>
                              <w:r>
                                <w:rPr>
                                  <w:rFonts w:ascii="Arial" w:hAnsi="Arial"/>
                                  <w:spacing w:val="-4"/>
                                  <w:sz w:val="20"/>
                                </w:rPr>
                                <w:t xml:space="preserve"> </w:t>
                              </w:r>
                              <w:r>
                                <w:rPr>
                                  <w:rFonts w:ascii="Arial" w:hAnsi="Arial"/>
                                  <w:sz w:val="20"/>
                                </w:rPr>
                                <w:t>GitHub</w:t>
                              </w:r>
                              <w:r>
                                <w:rPr>
                                  <w:rFonts w:ascii="Arial" w:hAnsi="Arial"/>
                                  <w:spacing w:val="-3"/>
                                  <w:sz w:val="20"/>
                                </w:rPr>
                                <w:t xml:space="preserve"> </w:t>
                              </w:r>
                              <w:r>
                                <w:rPr>
                                  <w:rFonts w:ascii="Arial" w:hAnsi="Arial"/>
                                  <w:sz w:val="20"/>
                                </w:rPr>
                                <w:t>repository</w:t>
                              </w:r>
                              <w:r>
                                <w:rPr>
                                  <w:rFonts w:ascii="Arial" w:hAnsi="Arial"/>
                                  <w:spacing w:val="-3"/>
                                  <w:sz w:val="20"/>
                                </w:rPr>
                                <w:t xml:space="preserve"> </w:t>
                              </w:r>
                              <w:r>
                                <w:rPr>
                                  <w:rFonts w:ascii="Arial" w:hAnsi="Arial"/>
                                  <w:spacing w:val="-5"/>
                                  <w:sz w:val="20"/>
                                </w:rPr>
                                <w:t>at</w:t>
                              </w:r>
                            </w:p>
                            <w:p>
                              <w:pPr>
                                <w:pStyle w:val="Normal"/>
                                <w:spacing w:before="45" w:after="0"/>
                                <w:ind w:left="340" w:hanging="0"/>
                                <w:rPr>
                                  <w:rFonts w:ascii="Arial" w:hAnsi="Arial"/>
                                  <w:sz w:val="20"/>
                                </w:rPr>
                              </w:pPr>
                              <w:hyperlink r:id="rId39">
                                <w:del w:id="6" w:author="Alex Forrester" w:date="2023-01-18T08:52:00Z">
                                  <w:r>
                                    <w:rPr>
                                      <w:color w:val="275B9B"/>
                                      <w:spacing w:val="-2"/>
                                      <w:sz w:val="18"/>
                                      <w:u w:val="single" w:color="275B9B"/>
                                    </w:rPr>
                                    <w:delText>http://packt.live/3qxWL3s</w:delText>
                                  </w:r>
                                </w:del>
                              </w:hyperlink>
                              <w:hyperlink r:id="rId40">
                                <w:ins w:id="7" w:author="Alex Forrester" w:date="2023-01-18T08:52:00Z">
                                  <w:r>
                                    <w:rPr>
                                      <w:color w:val="275B9B"/>
                                      <w:spacing w:val="-2"/>
                                      <w:sz w:val="18"/>
                                      <w:u w:val="single" w:color="275B9B"/>
                                    </w:rPr>
                                    <w:t>https://github.com/PacktPublishing/How-to-Build-Android-Apps-with-Kotlin-Second-Edition/tree/master/Chapter02/Activity2.01_singleTop</w:t>
                                  </w:r>
                                </w:ins>
                              </w:hyperlink>
                              <w:r>
                                <w:rPr>
                                  <w:rFonts w:ascii="Arial" w:hAnsi="Arial"/>
                                  <w:spacing w:val="-2"/>
                                  <w:sz w:val="20"/>
                                </w:rPr>
                                <w:t>.</w:t>
                              </w:r>
                            </w:p>
                          </w:txbxContent>
                        </wps:txbx>
                        <wps:bodyPr lIns="0" rIns="0" tIns="0" bIns="0" anchor="t">
                          <a:noAutofit/>
                        </wps:bodyPr>
                      </wps:wsp>
                    </wpg:wgp>
                  </a:graphicData>
                </a:graphic>
              </wp:inline>
            </w:drawing>
          </mc:Choice>
          <mc:Fallback>
            <w:pict>
              <v:group id="shape_0" alt="Shape66" style="position:absolute;margin-left:0pt;margin-top:-47.1pt;width:363.3pt;height:45.95pt" coordorigin="0,-942" coordsize="7266,919">
                <v:rect id="shape_0" path="m0,0l-2147483645,0l-2147483645,-2147483646l0,-2147483646xe" fillcolor="#f6f6f6" stroked="f" o:allowincell="f" style="position:absolute;left:0;top:-942;width:7265;height:912;mso-wrap-style:none;v-text-anchor:middle;mso-position-vertical:top">
                  <v:fill o:detectmouseclick="t" type="solid" color2="#090909"/>
                  <v:stroke color="#3465a4" joinstyle="round" endcap="flat"/>
                  <w10:wrap type="square"/>
                </v:rect>
                <v:line id="shape_0" from="0,-23" to="0,-23" stroked="t" o:allowincell="f" style="position:absolute;mso-position-vertical:top">
                  <v:stroke color="black" weight="25560" joinstyle="round" endcap="flat"/>
                  <v:fill o:detectmouseclick="t" on="false"/>
                  <w10:wrap type="square"/>
                </v:line>
                <v:rect id="shape_0" path="m0,0l-2147483645,0l-2147483645,-2147483646l0,-2147483646xe" stroked="f" o:allowincell="f" style="position:absolute;left:20;top:-942;width:7245;height:912;mso-wrap-style:square;v-text-anchor:top;mso-position-vertical:top">
                  <v:fill o:detectmouseclick="t" on="false"/>
                  <v:stroke color="#3465a4" joinstyle="round" endcap="flat"/>
                  <v:textbox>
                    <w:txbxContent>
                      <w:p>
                        <w:pPr>
                          <w:pStyle w:val="Normal"/>
                          <w:spacing w:before="138" w:after="0"/>
                          <w:ind w:left="340" w:hanging="0"/>
                          <w:rPr>
                            <w:rFonts w:ascii="Arial" w:hAnsi="Arial"/>
                            <w:sz w:val="20"/>
                          </w:rPr>
                        </w:pPr>
                        <w:r>
                          <w:rPr>
                            <w:rFonts w:ascii="Arial" w:hAnsi="Arial"/>
                            <w:sz w:val="20"/>
                          </w:rPr>
                          <w:t>You</w:t>
                        </w:r>
                        <w:r>
                          <w:rPr>
                            <w:rFonts w:ascii="Arial" w:hAnsi="Arial"/>
                            <w:spacing w:val="-7"/>
                            <w:sz w:val="20"/>
                          </w:rPr>
                          <w:t xml:space="preserve"> </w:t>
                        </w:r>
                        <w:r>
                          <w:rPr>
                            <w:rFonts w:ascii="Arial" w:hAnsi="Arial"/>
                            <w:sz w:val="20"/>
                          </w:rPr>
                          <w:t>can</w:t>
                        </w:r>
                        <w:r>
                          <w:rPr>
                            <w:rFonts w:ascii="Arial" w:hAnsi="Arial"/>
                            <w:spacing w:val="-3"/>
                            <w:sz w:val="20"/>
                          </w:rPr>
                          <w:t xml:space="preserve"> </w:t>
                        </w:r>
                        <w:r>
                          <w:rPr>
                            <w:rFonts w:ascii="Arial" w:hAnsi="Arial"/>
                            <w:sz w:val="20"/>
                          </w:rPr>
                          <w:t>find</w:t>
                        </w:r>
                        <w:r>
                          <w:rPr>
                            <w:rFonts w:ascii="Arial" w:hAnsi="Arial"/>
                            <w:spacing w:val="-4"/>
                            <w:sz w:val="20"/>
                          </w:rPr>
                          <w:t xml:space="preserve"> </w:t>
                        </w:r>
                        <w:r>
                          <w:rPr>
                            <w:rFonts w:ascii="Arial" w:hAnsi="Arial"/>
                            <w:sz w:val="20"/>
                          </w:rPr>
                          <w:t>the</w:t>
                        </w:r>
                        <w:r>
                          <w:rPr>
                            <w:rFonts w:ascii="Arial" w:hAnsi="Arial"/>
                            <w:spacing w:val="-3"/>
                            <w:sz w:val="20"/>
                          </w:rPr>
                          <w:t xml:space="preserve"> </w:t>
                        </w:r>
                        <w:r>
                          <w:rPr>
                            <w:rFonts w:ascii="Arial" w:hAnsi="Arial"/>
                            <w:sz w:val="20"/>
                          </w:rPr>
                          <w:t>preceding</w:t>
                        </w:r>
                        <w:r>
                          <w:rPr>
                            <w:rFonts w:ascii="Arial" w:hAnsi="Arial"/>
                            <w:spacing w:val="-4"/>
                            <w:sz w:val="20"/>
                          </w:rPr>
                          <w:t xml:space="preserve"> </w:t>
                        </w:r>
                        <w:r>
                          <w:rPr>
                            <w:rFonts w:ascii="Arial" w:hAnsi="Arial"/>
                            <w:sz w:val="20"/>
                          </w:rPr>
                          <w:t>layout</w:t>
                        </w:r>
                        <w:r>
                          <w:rPr>
                            <w:rFonts w:ascii="Arial" w:hAnsi="Arial"/>
                            <w:spacing w:val="-5"/>
                            <w:sz w:val="20"/>
                          </w:rPr>
                          <w:t xml:space="preserve"> </w:t>
                        </w:r>
                        <w:r>
                          <w:rPr>
                            <w:rFonts w:ascii="Arial" w:hAnsi="Arial"/>
                            <w:sz w:val="20"/>
                          </w:rPr>
                          <w:t>in</w:t>
                        </w:r>
                        <w:r>
                          <w:rPr>
                            <w:rFonts w:ascii="Arial" w:hAnsi="Arial"/>
                            <w:spacing w:val="-4"/>
                            <w:sz w:val="20"/>
                          </w:rPr>
                          <w:t xml:space="preserve"> </w:t>
                        </w:r>
                        <w:r>
                          <w:rPr>
                            <w:rFonts w:ascii="Arial" w:hAnsi="Arial"/>
                            <w:sz w:val="20"/>
                          </w:rPr>
                          <w:t>the</w:t>
                        </w:r>
                        <w:r>
                          <w:rPr>
                            <w:rFonts w:ascii="Arial" w:hAnsi="Arial"/>
                            <w:spacing w:val="-4"/>
                            <w:sz w:val="20"/>
                          </w:rPr>
                          <w:t xml:space="preserve"> </w:t>
                        </w:r>
                        <w:r>
                          <w:rPr>
                            <w:rFonts w:ascii="Arial" w:hAnsi="Arial"/>
                            <w:sz w:val="20"/>
                          </w:rPr>
                          <w:t>GitHub</w:t>
                        </w:r>
                        <w:r>
                          <w:rPr>
                            <w:rFonts w:ascii="Arial" w:hAnsi="Arial"/>
                            <w:spacing w:val="-3"/>
                            <w:sz w:val="20"/>
                          </w:rPr>
                          <w:t xml:space="preserve"> </w:t>
                        </w:r>
                        <w:r>
                          <w:rPr>
                            <w:rFonts w:ascii="Arial" w:hAnsi="Arial"/>
                            <w:sz w:val="20"/>
                          </w:rPr>
                          <w:t>repository</w:t>
                        </w:r>
                        <w:r>
                          <w:rPr>
                            <w:rFonts w:ascii="Arial" w:hAnsi="Arial"/>
                            <w:spacing w:val="-3"/>
                            <w:sz w:val="20"/>
                          </w:rPr>
                          <w:t xml:space="preserve"> </w:t>
                        </w:r>
                        <w:r>
                          <w:rPr>
                            <w:rFonts w:ascii="Arial" w:hAnsi="Arial"/>
                            <w:spacing w:val="-5"/>
                            <w:sz w:val="20"/>
                          </w:rPr>
                          <w:t>at</w:t>
                        </w:r>
                      </w:p>
                      <w:p>
                        <w:pPr>
                          <w:pStyle w:val="Normal"/>
                          <w:spacing w:before="45" w:after="0"/>
                          <w:ind w:left="340" w:hanging="0"/>
                          <w:rPr>
                            <w:rFonts w:ascii="Arial" w:hAnsi="Arial"/>
                            <w:sz w:val="20"/>
                          </w:rPr>
                        </w:pPr>
                        <w:hyperlink r:id="rId41">
                          <w:del w:id="8" w:author="Alex Forrester" w:date="2023-01-18T08:52:00Z">
                            <w:r>
                              <w:rPr>
                                <w:color w:val="275B9B"/>
                                <w:spacing w:val="-2"/>
                                <w:sz w:val="18"/>
                                <w:u w:val="single" w:color="275B9B"/>
                              </w:rPr>
                              <w:delText>http://packt.live/3qxWL3s</w:delText>
                            </w:r>
                          </w:del>
                        </w:hyperlink>
                        <w:hyperlink r:id="rId42">
                          <w:ins w:id="9" w:author="Alex Forrester" w:date="2023-01-18T08:52:00Z">
                            <w:r>
                              <w:rPr>
                                <w:color w:val="275B9B"/>
                                <w:spacing w:val="-2"/>
                                <w:sz w:val="18"/>
                                <w:u w:val="single" w:color="275B9B"/>
                              </w:rPr>
                              <w:t>https://github.com/PacktPublishing/How-to-Build-Android-Apps-with-Kotlin-Second-Edition/tree/master/Chapter02/Activity2.01_singleTop</w:t>
                            </w:r>
                          </w:ins>
                        </w:hyperlink>
                        <w:r>
                          <w:rPr>
                            <w:rFonts w:ascii="Arial" w:hAnsi="Arial"/>
                            <w:spacing w:val="-2"/>
                            <w:sz w:val="20"/>
                          </w:rPr>
                          <w:t>.</w:t>
                        </w:r>
                      </w:p>
                    </w:txbxContent>
                  </v:textbox>
                  <w10:wrap type="square"/>
                </v:rect>
              </v:group>
            </w:pict>
          </mc:Fallback>
        </mc:AlternateContent>
      </w:r>
    </w:p>
    <w:p>
      <w:pPr>
        <w:pStyle w:val="ListParagraph"/>
        <w:numPr>
          <w:ilvl w:val="0"/>
          <w:numId w:val="16"/>
        </w:numPr>
        <w:tabs>
          <w:tab w:val="clear" w:pos="720"/>
          <w:tab w:val="left" w:pos="554" w:leader="none"/>
        </w:tabs>
        <w:spacing w:before="149" w:after="0"/>
        <w:ind w:left="554" w:right="965" w:hanging="360"/>
        <w:jc w:val="left"/>
        <w:rPr>
          <w:sz w:val="20"/>
        </w:rPr>
      </w:pPr>
      <w:r>
        <w:rPr>
          <w:sz w:val="20"/>
        </w:rPr>
        <w:t xml:space="preserve">Now, the key part of this solution to the Activity is to use a </w:t>
      </w:r>
      <w:r>
        <w:rPr>
          <w:rFonts w:ascii="Courier New" w:hAnsi="Courier New"/>
          <w:b/>
        </w:rPr>
        <w:t xml:space="preserve">singleTop </w:t>
      </w:r>
      <w:r>
        <w:rPr>
          <w:sz w:val="20"/>
        </w:rPr>
        <w:t>Android</w:t>
      </w:r>
      <w:r>
        <w:rPr>
          <w:spacing w:val="-13"/>
          <w:sz w:val="20"/>
        </w:rPr>
        <w:t xml:space="preserve"> </w:t>
      </w:r>
      <w:r>
        <w:rPr>
          <w:sz w:val="20"/>
        </w:rPr>
        <w:t>Activity.</w:t>
      </w:r>
      <w:r>
        <w:rPr>
          <w:spacing w:val="-4"/>
          <w:sz w:val="20"/>
        </w:rPr>
        <w:t xml:space="preserve"> </w:t>
      </w:r>
      <w:r>
        <w:rPr>
          <w:sz w:val="20"/>
        </w:rPr>
        <w:t>Go</w:t>
      </w:r>
      <w:r>
        <w:rPr>
          <w:spacing w:val="-3"/>
          <w:sz w:val="20"/>
        </w:rPr>
        <w:t xml:space="preserve"> </w:t>
      </w:r>
      <w:r>
        <w:rPr>
          <w:sz w:val="20"/>
        </w:rPr>
        <w:t>to</w:t>
      </w:r>
      <w:r>
        <w:rPr>
          <w:spacing w:val="-5"/>
          <w:sz w:val="20"/>
        </w:rPr>
        <w:t xml:space="preserve"> </w:t>
      </w:r>
      <w:r>
        <w:rPr>
          <w:rFonts w:ascii="Courier New" w:hAnsi="Courier New"/>
          <w:b/>
        </w:rPr>
        <w:t>app</w:t>
      </w:r>
      <w:r>
        <w:rPr>
          <w:rFonts w:ascii="Courier New" w:hAnsi="Courier New"/>
          <w:b/>
          <w:spacing w:val="-80"/>
        </w:rPr>
        <w:t xml:space="preserve"> </w:t>
      </w:r>
      <w:r>
        <w:rPr>
          <w:sz w:val="20"/>
        </w:rPr>
        <w:t>|</w:t>
      </w:r>
      <w:r>
        <w:rPr>
          <w:spacing w:val="-4"/>
          <w:sz w:val="20"/>
        </w:rPr>
        <w:t xml:space="preserve"> </w:t>
      </w:r>
      <w:r>
        <w:rPr>
          <w:rFonts w:ascii="Courier New" w:hAnsi="Courier New"/>
          <w:b/>
        </w:rPr>
        <w:t>src</w:t>
      </w:r>
      <w:r>
        <w:rPr>
          <w:rFonts w:ascii="Courier New" w:hAnsi="Courier New"/>
          <w:b/>
          <w:spacing w:val="-80"/>
        </w:rPr>
        <w:t xml:space="preserve"> </w:t>
      </w:r>
      <w:r>
        <w:rPr>
          <w:sz w:val="20"/>
        </w:rPr>
        <w:t>|</w:t>
      </w:r>
      <w:r>
        <w:rPr>
          <w:spacing w:val="-4"/>
          <w:sz w:val="20"/>
        </w:rPr>
        <w:t xml:space="preserve"> </w:t>
      </w:r>
      <w:r>
        <w:rPr>
          <w:rFonts w:ascii="Courier New" w:hAnsi="Courier New"/>
          <w:b/>
        </w:rPr>
        <w:t>main</w:t>
      </w:r>
      <w:r>
        <w:rPr>
          <w:rFonts w:ascii="Courier New" w:hAnsi="Courier New"/>
          <w:b/>
          <w:spacing w:val="-80"/>
        </w:rPr>
        <w:t xml:space="preserve"> </w:t>
      </w:r>
      <w:r>
        <w:rPr>
          <w:sz w:val="20"/>
        </w:rPr>
        <w:t>|</w:t>
      </w:r>
      <w:r>
        <w:rPr>
          <w:spacing w:val="-4"/>
          <w:sz w:val="20"/>
        </w:rPr>
        <w:t xml:space="preserve"> </w:t>
      </w:r>
      <w:r>
        <w:rPr>
          <w:rFonts w:ascii="Courier New" w:hAnsi="Courier New"/>
          <w:b/>
        </w:rPr>
        <w:t>AndroidManifest.xml</w:t>
      </w:r>
      <w:r>
        <w:rPr>
          <w:rFonts w:ascii="Courier New" w:hAnsi="Courier New"/>
          <w:b/>
          <w:spacing w:val="-80"/>
        </w:rPr>
        <w:t xml:space="preserve"> </w:t>
      </w:r>
      <w:r>
        <w:rPr>
          <w:sz w:val="20"/>
        </w:rPr>
        <w:t>and</w:t>
      </w:r>
      <w:r>
        <w:rPr>
          <w:spacing w:val="-4"/>
          <w:sz w:val="20"/>
        </w:rPr>
        <w:t xml:space="preserve"> </w:t>
      </w:r>
      <w:r>
        <w:rPr>
          <w:sz w:val="20"/>
        </w:rPr>
        <w:t xml:space="preserve">add </w:t>
      </w:r>
      <w:r>
        <w:rPr>
          <w:rFonts w:ascii="Courier New" w:hAnsi="Courier New"/>
          <w:b/>
        </w:rPr>
        <w:t>android:launchMode="singleTop"</w:t>
      </w:r>
      <w:r>
        <w:rPr>
          <w:rFonts w:ascii="Courier New" w:hAnsi="Courier New"/>
          <w:b/>
          <w:spacing w:val="-49"/>
        </w:rPr>
        <w:t xml:space="preserve"> </w:t>
      </w:r>
      <w:r>
        <w:rPr>
          <w:sz w:val="20"/>
        </w:rPr>
        <w:t xml:space="preserve">to </w:t>
      </w:r>
      <w:r>
        <w:rPr>
          <w:rFonts w:ascii="Courier New" w:hAnsi="Courier New"/>
          <w:b/>
        </w:rPr>
        <w:t>MainActivity</w:t>
      </w:r>
      <w:r>
        <w:rPr>
          <w:sz w:val="20"/>
        </w:rPr>
        <w:t>:</w:t>
      </w:r>
    </w:p>
    <w:p>
      <w:pPr>
        <w:pStyle w:val="TextBody"/>
        <w:spacing w:before="11" w:after="0"/>
        <w:rPr>
          <w:sz w:val="8"/>
        </w:rPr>
      </w:pPr>
      <w:r>
        <w:rPr>
          <w:sz w:val="8"/>
        </w:rPr>
        <mc:AlternateContent>
          <mc:Choice Requires="wpg">
            <w:drawing>
              <wp:anchor behindDoc="0" distT="0" distB="0" distL="0" distR="4445" simplePos="0" locked="0" layoutInCell="0" allowOverlap="1" relativeHeight="1521" wp14:anchorId="7F90FA0A">
                <wp:simplePos x="0" y="0"/>
                <wp:positionH relativeFrom="page">
                  <wp:posOffset>662940</wp:posOffset>
                </wp:positionH>
                <wp:positionV relativeFrom="paragraph">
                  <wp:posOffset>90805</wp:posOffset>
                </wp:positionV>
                <wp:extent cx="5074920" cy="346075"/>
                <wp:effectExtent l="0" t="635" r="635" b="0"/>
                <wp:wrapTopAndBottom/>
                <wp:docPr id="106" name="docshapegroup81"/>
                <a:graphic xmlns:a="http://schemas.openxmlformats.org/drawingml/2006/main">
                  <a:graphicData uri="http://schemas.microsoft.com/office/word/2010/wordprocessingGroup">
                    <wpg:wgp>
                      <wpg:cNvGrpSpPr/>
                      <wpg:grpSpPr>
                        <a:xfrm>
                          <a:off x="0" y="0"/>
                          <a:ext cx="5074920" cy="345960"/>
                          <a:chOff x="0" y="0"/>
                          <a:chExt cx="5074920" cy="345960"/>
                        </a:xfrm>
                      </wpg:grpSpPr>
                      <wps:wsp>
                        <wps:cNvSpPr/>
                        <wps:spPr>
                          <a:xfrm>
                            <a:off x="0" y="6480"/>
                            <a:ext cx="5074920" cy="333360"/>
                          </a:xfrm>
                          <a:prstGeom prst="rect">
                            <a:avLst/>
                          </a:prstGeom>
                          <a:solidFill>
                            <a:srgbClr val="f6f6f6"/>
                          </a:solidFill>
                          <a:ln w="0">
                            <a:noFill/>
                          </a:ln>
                        </wps:spPr>
                        <wps:style>
                          <a:lnRef idx="0"/>
                          <a:fillRef idx="0"/>
                          <a:effectRef idx="0"/>
                          <a:fontRef idx="minor"/>
                        </wps:style>
                        <wps:bodyPr/>
                      </wps:wsp>
                      <wps:wsp>
                        <wps:cNvSpPr/>
                        <wps:spPr>
                          <a:xfrm>
                            <a:off x="0" y="0"/>
                            <a:ext cx="5074920" cy="345960"/>
                          </a:xfrm>
                          <a:custGeom>
                            <a:avLst/>
                            <a:gdLst>
                              <a:gd name="textAreaLeft" fmla="*/ 0 w 2877120"/>
                              <a:gd name="textAreaRight" fmla="*/ 2879280 w 2877120"/>
                              <a:gd name="textAreaTop" fmla="*/ 0 h 196200"/>
                              <a:gd name="textAreaBottom" fmla="*/ 198360 h 196200"/>
                            </a:gdLst>
                            <a:ahLst/>
                            <a:rect l="textAreaLeft" t="textAreaTop" r="textAreaRight" b="textAreaBottom"/>
                            <a:pathLst>
                              <a:path w="7992" h="545">
                                <a:moveTo>
                                  <a:pt x="7992" y="524"/>
                                </a:moveTo>
                                <a:lnTo>
                                  <a:pt x="0" y="524"/>
                                </a:lnTo>
                                <a:lnTo>
                                  <a:pt x="0" y="544"/>
                                </a:lnTo>
                                <a:lnTo>
                                  <a:pt x="7992" y="544"/>
                                </a:lnTo>
                                <a:lnTo>
                                  <a:pt x="7992" y="5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320760"/>
                          </a:xfrm>
                          <a:prstGeom prst="rect">
                            <a:avLst/>
                          </a:prstGeom>
                          <a:noFill/>
                          <a:ln w="0">
                            <a:noFill/>
                          </a:ln>
                        </wps:spPr>
                        <wps:style>
                          <a:lnRef idx="0"/>
                          <a:fillRef idx="0"/>
                          <a:effectRef idx="0"/>
                          <a:fontRef idx="minor"/>
                        </wps:style>
                        <wps:txbx>
                          <w:txbxContent>
                            <w:p>
                              <w:pPr>
                                <w:pStyle w:val="Normal"/>
                                <w:spacing w:lineRule="auto" w:line="235" w:before="43" w:after="0"/>
                                <w:ind w:left="453" w:hanging="0"/>
                                <w:rPr>
                                  <w:rFonts w:ascii="Courier New" w:hAnsi="Courier New"/>
                                  <w:sz w:val="18"/>
                                </w:rPr>
                              </w:pPr>
                              <w:r>
                                <w:rPr>
                                  <w:rFonts w:ascii="Courier New" w:hAnsi="Courier New"/>
                                  <w:sz w:val="18"/>
                                </w:rPr>
                                <w:t>&lt;activity</w:t>
                              </w:r>
                              <w:r>
                                <w:rPr>
                                  <w:rFonts w:ascii="Courier New" w:hAnsi="Courier New"/>
                                  <w:spacing w:val="-29"/>
                                  <w:sz w:val="18"/>
                                </w:rPr>
                                <w:t xml:space="preserve"> </w:t>
                              </w:r>
                              <w:r>
                                <w:rPr>
                                  <w:rFonts w:ascii="Courier New" w:hAnsi="Courier New"/>
                                  <w:sz w:val="18"/>
                                </w:rPr>
                                <w:t xml:space="preserve">android:name="com.example.loginactivity.MainActivity" </w:t>
                              </w:r>
                              <w:r>
                                <w:rPr>
                                  <w:rFonts w:ascii="Courier New" w:hAnsi="Courier New"/>
                                  <w:spacing w:val="-2"/>
                                  <w:sz w:val="18"/>
                                </w:rPr>
                                <w:t>android:launchMode="singleTop"&gt;</w:t>
                              </w:r>
                            </w:p>
                          </w:txbxContent>
                        </wps:txbx>
                        <wps:bodyPr lIns="0" rIns="0" tIns="0" bIns="0" anchor="t">
                          <a:noAutofit/>
                        </wps:bodyPr>
                      </wps:wsp>
                    </wpg:wgp>
                  </a:graphicData>
                </a:graphic>
              </wp:anchor>
            </w:drawing>
          </mc:Choice>
          <mc:Fallback>
            <w:pict>
              <v:group id="shape_0" alt="docshapegroup81" style="position:absolute;margin-left:52.2pt;margin-top:7.15pt;width:399.6pt;height:27.25pt" coordorigin="1044,143" coordsize="7992,545">
                <v:rect id="shape_0" path="m0,0l-2147483645,0l-2147483645,-2147483646l0,-2147483646xe" fillcolor="#f6f6f6" stroked="f" o:allowincell="f" style="position:absolute;left:1044;top:153;width:7991;height:52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3;width:7991;height:504;mso-wrap-style:square;v-text-anchor:top;mso-position-horizontal-relative:page">
                  <v:fill o:detectmouseclick="t" on="false"/>
                  <v:stroke color="#3465a4" joinstyle="round" endcap="flat"/>
                  <v:textbox>
                    <w:txbxContent>
                      <w:p>
                        <w:pPr>
                          <w:pStyle w:val="Normal"/>
                          <w:spacing w:lineRule="auto" w:line="235" w:before="43" w:after="0"/>
                          <w:ind w:left="453" w:hanging="0"/>
                          <w:rPr>
                            <w:rFonts w:ascii="Courier New" w:hAnsi="Courier New"/>
                            <w:sz w:val="18"/>
                          </w:rPr>
                        </w:pPr>
                        <w:r>
                          <w:rPr>
                            <w:rFonts w:ascii="Courier New" w:hAnsi="Courier New"/>
                            <w:sz w:val="18"/>
                          </w:rPr>
                          <w:t>&lt;activity</w:t>
                        </w:r>
                        <w:r>
                          <w:rPr>
                            <w:rFonts w:ascii="Courier New" w:hAnsi="Courier New"/>
                            <w:spacing w:val="-29"/>
                            <w:sz w:val="18"/>
                          </w:rPr>
                          <w:t xml:space="preserve"> </w:t>
                        </w:r>
                        <w:r>
                          <w:rPr>
                            <w:rFonts w:ascii="Courier New" w:hAnsi="Courier New"/>
                            <w:sz w:val="18"/>
                          </w:rPr>
                          <w:t xml:space="preserve">android:name="com.example.loginactivity.MainActivity" </w:t>
                        </w:r>
                        <w:r>
                          <w:rPr>
                            <w:rFonts w:ascii="Courier New" w:hAnsi="Courier New"/>
                            <w:spacing w:val="-2"/>
                            <w:sz w:val="18"/>
                          </w:rPr>
                          <w:t>android:launchMode="singleTop"&gt;</w:t>
                        </w:r>
                      </w:p>
                    </w:txbxContent>
                  </v:textbox>
                  <w10:wrap type="topAndBottom"/>
                </v:rect>
              </v:group>
            </w:pict>
          </mc:Fallback>
        </mc:AlternateContent>
      </w:r>
    </w:p>
    <w:p>
      <w:pPr>
        <w:pStyle w:val="ListParagraph"/>
        <w:numPr>
          <w:ilvl w:val="0"/>
          <w:numId w:val="16"/>
        </w:numPr>
        <w:tabs>
          <w:tab w:val="clear" w:pos="720"/>
          <w:tab w:val="left" w:pos="554" w:leader="none"/>
        </w:tabs>
        <w:spacing w:before="13" w:after="0"/>
        <w:ind w:left="554" w:hanging="360"/>
        <w:jc w:val="left"/>
        <w:rPr>
          <w:sz w:val="20"/>
        </w:rPr>
      </w:pPr>
      <w:r>
        <w:rPr>
          <w:sz w:val="20"/>
        </w:rPr>
        <w:t>Next,</w:t>
      </w:r>
      <w:r>
        <w:rPr>
          <w:spacing w:val="-6"/>
          <w:sz w:val="20"/>
        </w:rPr>
        <w:t xml:space="preserve"> </w:t>
      </w:r>
      <w:r>
        <w:rPr>
          <w:sz w:val="20"/>
        </w:rPr>
        <w:t>open</w:t>
      </w:r>
      <w:r>
        <w:rPr>
          <w:spacing w:val="-2"/>
          <w:sz w:val="20"/>
        </w:rPr>
        <w:t xml:space="preserve"> </w:t>
      </w:r>
      <w:r>
        <w:rPr>
          <w:sz w:val="20"/>
        </w:rPr>
        <w:t>up</w:t>
      </w:r>
      <w:r>
        <w:rPr>
          <w:spacing w:val="-4"/>
          <w:sz w:val="20"/>
        </w:rPr>
        <w:t xml:space="preserve"> </w:t>
      </w:r>
      <w:r>
        <w:rPr>
          <w:rFonts w:ascii="Courier New" w:hAnsi="Courier New"/>
          <w:b/>
        </w:rPr>
        <w:t>MainActivity</w:t>
      </w:r>
      <w:r>
        <w:rPr>
          <w:rFonts w:ascii="Courier New" w:hAnsi="Courier New"/>
          <w:b/>
          <w:spacing w:val="-80"/>
        </w:rPr>
        <w:t xml:space="preserve"> </w:t>
      </w:r>
      <w:r>
        <w:rPr>
          <w:sz w:val="20"/>
        </w:rPr>
        <w:t>and</w:t>
      </w:r>
      <w:r>
        <w:rPr>
          <w:spacing w:val="-3"/>
          <w:sz w:val="20"/>
        </w:rPr>
        <w:t xml:space="preserve"> </w:t>
      </w:r>
      <w:r>
        <w:rPr>
          <w:sz w:val="20"/>
        </w:rPr>
        <w:t>replace</w:t>
      </w:r>
      <w:r>
        <w:rPr>
          <w:spacing w:val="-4"/>
          <w:sz w:val="20"/>
        </w:rPr>
        <w:t xml:space="preserve"> </w:t>
      </w:r>
      <w:r>
        <w:rPr>
          <w:sz w:val="20"/>
        </w:rPr>
        <w:t>the</w:t>
      </w:r>
      <w:r>
        <w:rPr>
          <w:spacing w:val="-3"/>
          <w:sz w:val="20"/>
        </w:rPr>
        <w:t xml:space="preserve"> </w:t>
      </w:r>
      <w:r>
        <w:rPr>
          <w:sz w:val="20"/>
        </w:rPr>
        <w:t>code</w:t>
      </w:r>
      <w:r>
        <w:rPr>
          <w:spacing w:val="-2"/>
          <w:sz w:val="20"/>
        </w:rPr>
        <w:t xml:space="preserve"> </w:t>
      </w:r>
      <w:r>
        <w:rPr>
          <w:sz w:val="20"/>
        </w:rPr>
        <w:t>with</w:t>
      </w:r>
      <w:r>
        <w:rPr>
          <w:spacing w:val="-3"/>
          <w:sz w:val="20"/>
        </w:rPr>
        <w:t xml:space="preserve"> </w:t>
      </w:r>
      <w:r>
        <w:rPr>
          <w:sz w:val="20"/>
        </w:rPr>
        <w:t>the</w:t>
      </w:r>
      <w:r>
        <w:rPr>
          <w:spacing w:val="-2"/>
          <w:sz w:val="20"/>
        </w:rPr>
        <w:t xml:space="preserve"> following:</w:t>
      </w:r>
    </w:p>
    <w:p>
      <w:pPr>
        <w:sectPr>
          <w:headerReference w:type="even" r:id="rId43"/>
          <w:headerReference w:type="default" r:id="rId44"/>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0" w:after="0"/>
        <w:rPr>
          <w:sz w:val="8"/>
        </w:rPr>
      </w:pPr>
      <w:r>
        <w:rPr>
          <w:sz w:val="8"/>
        </w:rPr>
        <mc:AlternateContent>
          <mc:Choice Requires="wpg">
            <w:drawing>
              <wp:anchor behindDoc="0" distT="635" distB="0" distL="0" distR="4445" simplePos="0" locked="0" layoutInCell="0" allowOverlap="1" relativeHeight="1523" wp14:anchorId="4B868986">
                <wp:simplePos x="0" y="0"/>
                <wp:positionH relativeFrom="page">
                  <wp:posOffset>662940</wp:posOffset>
                </wp:positionH>
                <wp:positionV relativeFrom="paragraph">
                  <wp:posOffset>90170</wp:posOffset>
                </wp:positionV>
                <wp:extent cx="5074920" cy="5108575"/>
                <wp:effectExtent l="0" t="1270" r="635" b="0"/>
                <wp:wrapTopAndBottom/>
                <wp:docPr id="108" name="docshapegroup85"/>
                <a:graphic xmlns:a="http://schemas.openxmlformats.org/drawingml/2006/main">
                  <a:graphicData uri="http://schemas.microsoft.com/office/word/2010/wordprocessingGroup">
                    <wpg:wgp>
                      <wpg:cNvGrpSpPr/>
                      <wpg:grpSpPr>
                        <a:xfrm>
                          <a:off x="0" y="0"/>
                          <a:ext cx="5074920" cy="5108400"/>
                          <a:chOff x="0" y="0"/>
                          <a:chExt cx="5074920" cy="5108400"/>
                        </a:xfrm>
                      </wpg:grpSpPr>
                      <wps:wsp>
                        <wps:cNvSpPr/>
                        <wps:spPr>
                          <a:xfrm>
                            <a:off x="0" y="6480"/>
                            <a:ext cx="5074920" cy="5095800"/>
                          </a:xfrm>
                          <a:prstGeom prst="rect">
                            <a:avLst/>
                          </a:prstGeom>
                          <a:solidFill>
                            <a:srgbClr val="f6f6f6"/>
                          </a:solidFill>
                          <a:ln w="0">
                            <a:noFill/>
                          </a:ln>
                        </wps:spPr>
                        <wps:style>
                          <a:lnRef idx="0"/>
                          <a:fillRef idx="0"/>
                          <a:effectRef idx="0"/>
                          <a:fontRef idx="minor"/>
                        </wps:style>
                        <wps:bodyPr/>
                      </wps:wsp>
                      <wps:wsp>
                        <wps:cNvSpPr/>
                        <wps:spPr>
                          <a:xfrm>
                            <a:off x="0" y="0"/>
                            <a:ext cx="5074920" cy="5108400"/>
                          </a:xfrm>
                          <a:custGeom>
                            <a:avLst/>
                            <a:gdLst>
                              <a:gd name="textAreaLeft" fmla="*/ 0 w 2877120"/>
                              <a:gd name="textAreaRight" fmla="*/ 2879280 w 2877120"/>
                              <a:gd name="textAreaTop" fmla="*/ 0 h 2896200"/>
                              <a:gd name="textAreaBottom" fmla="*/ 2898360 h 2896200"/>
                            </a:gdLst>
                            <a:ahLst/>
                            <a:rect l="textAreaLeft" t="textAreaTop" r="textAreaRight" b="textAreaBottom"/>
                            <a:pathLst>
                              <a:path w="7992" h="8045">
                                <a:moveTo>
                                  <a:pt x="7992" y="8024"/>
                                </a:moveTo>
                                <a:lnTo>
                                  <a:pt x="0" y="8024"/>
                                </a:lnTo>
                                <a:lnTo>
                                  <a:pt x="0" y="8044"/>
                                </a:lnTo>
                                <a:lnTo>
                                  <a:pt x="7992" y="8044"/>
                                </a:lnTo>
                                <a:lnTo>
                                  <a:pt x="7992" y="80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508320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package</w:t>
                              </w:r>
                              <w:r>
                                <w:rPr>
                                  <w:rFonts w:ascii="Courier New" w:hAnsi="Courier New"/>
                                  <w:spacing w:val="-7"/>
                                  <w:sz w:val="18"/>
                                </w:rPr>
                                <w:t xml:space="preserve"> </w:t>
                              </w:r>
                              <w:r>
                                <w:rPr>
                                  <w:rFonts w:ascii="Courier New" w:hAnsi="Courier New"/>
                                  <w:spacing w:val="-2"/>
                                  <w:sz w:val="18"/>
                                </w:rPr>
                                <w:t>com.example.loginactivity</w:t>
                              </w:r>
                            </w:p>
                            <w:p>
                              <w:pPr>
                                <w:pStyle w:val="Normal"/>
                                <w:rPr>
                                  <w:rFonts w:ascii="Courier New" w:hAnsi="Courier New"/>
                                  <w:sz w:val="20"/>
                                </w:rPr>
                              </w:pPr>
                              <w:r>
                                <w:rPr>
                                  <w:rFonts w:ascii="Courier New" w:hAnsi="Courier New"/>
                                  <w:sz w:val="20"/>
                                </w:rPr>
                              </w:r>
                            </w:p>
                            <w:p>
                              <w:pPr>
                                <w:pStyle w:val="Normal"/>
                                <w:spacing w:lineRule="auto" w:line="324" w:before="130" w:after="0"/>
                                <w:ind w:left="453" w:right="3699" w:hanging="0"/>
                                <w:rPr>
                                  <w:rFonts w:ascii="Courier New" w:hAnsi="Courier New"/>
                                  <w:sz w:val="18"/>
                                </w:rPr>
                              </w:pPr>
                              <w:r>
                                <w:rPr>
                                  <w:rFonts w:ascii="Courier New" w:hAnsi="Courier New"/>
                                  <w:sz w:val="18"/>
                                </w:rPr>
                                <w:t>import</w:t>
                              </w:r>
                              <w:r>
                                <w:rPr>
                                  <w:rFonts w:ascii="Courier New" w:hAnsi="Courier New"/>
                                  <w:spacing w:val="-29"/>
                                  <w:sz w:val="18"/>
                                </w:rPr>
                                <w:t xml:space="preserve"> </w:t>
                              </w:r>
                              <w:r>
                                <w:rPr>
                                  <w:rFonts w:ascii="Courier New" w:hAnsi="Courier New"/>
                                  <w:sz w:val="18"/>
                                </w:rPr>
                                <w:t>android.content.Context import android.content.Intent</w:t>
                              </w:r>
                            </w:p>
                            <w:p>
                              <w:pPr>
                                <w:pStyle w:val="Normal"/>
                                <w:spacing w:lineRule="auto" w:line="324" w:before="1" w:after="0"/>
                                <w:ind w:left="453" w:right="2128" w:hanging="0"/>
                                <w:rPr>
                                  <w:rFonts w:ascii="Courier New" w:hAnsi="Courier New"/>
                                  <w:sz w:val="18"/>
                                </w:rPr>
                              </w:pPr>
                              <w:r>
                                <w:rPr>
                                  <w:rFonts w:ascii="Courier New" w:hAnsi="Courier New"/>
                                  <w:sz w:val="18"/>
                                </w:rPr>
                                <w:t>import</w:t>
                              </w:r>
                              <w:r>
                                <w:rPr>
                                  <w:rFonts w:ascii="Courier New" w:hAnsi="Courier New"/>
                                  <w:spacing w:val="-29"/>
                                  <w:sz w:val="18"/>
                                </w:rPr>
                                <w:t xml:space="preserve"> </w:t>
                              </w:r>
                              <w:r>
                                <w:rPr>
                                  <w:rFonts w:ascii="Courier New" w:hAnsi="Courier New"/>
                                  <w:sz w:val="18"/>
                                </w:rPr>
                                <w:t>androidx.appcompat.app.AppCompatActivity import android.os.Bundle</w:t>
                              </w:r>
                            </w:p>
                            <w:p>
                              <w:pPr>
                                <w:pStyle w:val="Normal"/>
                                <w:spacing w:before="1" w:after="0"/>
                                <w:ind w:left="453" w:hanging="0"/>
                                <w:rPr>
                                  <w:rFonts w:ascii="Courier New" w:hAnsi="Courier New"/>
                                  <w:sz w:val="18"/>
                                </w:rPr>
                              </w:pPr>
                              <w:r>
                                <w:rPr>
                                  <w:rFonts w:ascii="Courier New" w:hAnsi="Courier New"/>
                                  <w:sz w:val="18"/>
                                </w:rPr>
                                <w:t>import</w:t>
                              </w:r>
                              <w:r>
                                <w:rPr>
                                  <w:rFonts w:ascii="Courier New" w:hAnsi="Courier New"/>
                                  <w:spacing w:val="-6"/>
                                  <w:sz w:val="18"/>
                                </w:rPr>
                                <w:t xml:space="preserve"> </w:t>
                              </w:r>
                              <w:r>
                                <w:rPr>
                                  <w:rFonts w:ascii="Courier New" w:hAnsi="Courier New"/>
                                  <w:spacing w:val="-2"/>
                                  <w:sz w:val="18"/>
                                </w:rPr>
                                <w:t>android.view.Gravity</w:t>
                              </w:r>
                            </w:p>
                            <w:p>
                              <w:pPr>
                                <w:pStyle w:val="Normal"/>
                                <w:spacing w:lineRule="auto" w:line="324" w:before="76" w:after="0"/>
                                <w:ind w:left="453" w:right="2128" w:hanging="0"/>
                                <w:rPr>
                                  <w:rFonts w:ascii="Courier New" w:hAnsi="Courier New"/>
                                  <w:sz w:val="18"/>
                                </w:rPr>
                              </w:pPr>
                              <w:r>
                                <w:rPr>
                                  <w:rFonts w:ascii="Courier New" w:hAnsi="Courier New"/>
                                  <w:sz w:val="18"/>
                                </w:rPr>
                                <w:t>import</w:t>
                              </w:r>
                              <w:r>
                                <w:rPr>
                                  <w:rFonts w:ascii="Courier New" w:hAnsi="Courier New"/>
                                  <w:spacing w:val="-29"/>
                                  <w:sz w:val="18"/>
                                </w:rPr>
                                <w:t xml:space="preserve"> </w:t>
                              </w:r>
                              <w:r>
                                <w:rPr>
                                  <w:rFonts w:ascii="Courier New" w:hAnsi="Courier New"/>
                                  <w:sz w:val="18"/>
                                </w:rPr>
                                <w:t>android.view.inputmethod.InputMethodManager import android.widget.Button</w:t>
                              </w:r>
                            </w:p>
                            <w:p>
                              <w:pPr>
                                <w:pStyle w:val="Normal"/>
                                <w:spacing w:lineRule="auto" w:line="324" w:before="2" w:after="0"/>
                                <w:ind w:left="453" w:right="4296" w:hanging="0"/>
                                <w:jc w:val="both"/>
                                <w:rPr>
                                  <w:rFonts w:ascii="Courier New" w:hAnsi="Courier New"/>
                                  <w:sz w:val="18"/>
                                </w:rPr>
                              </w:pPr>
                              <w:r>
                                <w:rPr>
                                  <w:rFonts w:ascii="Courier New" w:hAnsi="Courier New"/>
                                  <w:sz w:val="18"/>
                                </w:rPr>
                                <w:t>import</w:t>
                              </w:r>
                              <w:r>
                                <w:rPr>
                                  <w:rFonts w:ascii="Courier New" w:hAnsi="Courier New"/>
                                  <w:spacing w:val="-29"/>
                                  <w:sz w:val="18"/>
                                </w:rPr>
                                <w:t xml:space="preserve"> </w:t>
                              </w:r>
                              <w:r>
                                <w:rPr>
                                  <w:rFonts w:ascii="Courier New" w:hAnsi="Courier New"/>
                                  <w:sz w:val="18"/>
                                </w:rPr>
                                <w:t>android.widget.EditText import</w:t>
                              </w:r>
                              <w:r>
                                <w:rPr>
                                  <w:rFonts w:ascii="Courier New" w:hAnsi="Courier New"/>
                                  <w:spacing w:val="-29"/>
                                  <w:sz w:val="18"/>
                                </w:rPr>
                                <w:t xml:space="preserve"> </w:t>
                              </w:r>
                              <w:r>
                                <w:rPr>
                                  <w:rFonts w:ascii="Courier New" w:hAnsi="Courier New"/>
                                  <w:sz w:val="18"/>
                                </w:rPr>
                                <w:t>android.widget.TextView import android.widget.Toast</w:t>
                              </w:r>
                            </w:p>
                            <w:p>
                              <w:pPr>
                                <w:pStyle w:val="Normal"/>
                                <w:spacing w:before="2" w:after="0"/>
                                <w:ind w:left="453" w:hanging="0"/>
                                <w:jc w:val="both"/>
                                <w:rPr>
                                  <w:rFonts w:ascii="Courier New" w:hAnsi="Courier New"/>
                                  <w:sz w:val="18"/>
                                </w:rPr>
                              </w:pPr>
                              <w:r>
                                <w:rPr>
                                  <w:rFonts w:ascii="Courier New" w:hAnsi="Courier New"/>
                                  <w:sz w:val="18"/>
                                </w:rPr>
                                <w:t>import</w:t>
                              </w:r>
                              <w:r>
                                <w:rPr>
                                  <w:rFonts w:ascii="Courier New" w:hAnsi="Courier New"/>
                                  <w:spacing w:val="-6"/>
                                  <w:sz w:val="18"/>
                                </w:rPr>
                                <w:t xml:space="preserve"> </w:t>
                              </w:r>
                              <w:r>
                                <w:rPr>
                                  <w:rFonts w:ascii="Courier New" w:hAnsi="Courier New"/>
                                  <w:spacing w:val="-2"/>
                                  <w:sz w:val="18"/>
                                </w:rPr>
                                <w:t>androidx.core.view.isVisible</w:t>
                              </w:r>
                            </w:p>
                            <w:p>
                              <w:pPr>
                                <w:pStyle w:val="Normal"/>
                                <w:rPr>
                                  <w:rFonts w:ascii="Courier New" w:hAnsi="Courier New"/>
                                  <w:sz w:val="20"/>
                                </w:rPr>
                              </w:pPr>
                              <w:r>
                                <w:rPr>
                                  <w:rFonts w:ascii="Courier New" w:hAnsi="Courier New"/>
                                  <w:sz w:val="20"/>
                                </w:rPr>
                              </w:r>
                            </w:p>
                            <w:p>
                              <w:pPr>
                                <w:pStyle w:val="Normal"/>
                                <w:spacing w:lineRule="auto" w:line="324" w:before="129" w:after="0"/>
                                <w:ind w:left="453" w:right="3062" w:hanging="0"/>
                                <w:rPr>
                                  <w:rFonts w:ascii="Courier New" w:hAnsi="Courier New"/>
                                  <w:sz w:val="18"/>
                                </w:rPr>
                              </w:pPr>
                              <w:r>
                                <w:rPr>
                                  <w:rFonts w:ascii="Courier New" w:hAnsi="Courier New"/>
                                  <w:sz w:val="18"/>
                                </w:rPr>
                                <w:t>const</w:t>
                              </w:r>
                              <w:r>
                                <w:rPr>
                                  <w:rFonts w:ascii="Courier New" w:hAnsi="Courier New"/>
                                  <w:spacing w:val="-10"/>
                                  <w:sz w:val="18"/>
                                </w:rPr>
                                <w:t xml:space="preserve"> </w:t>
                              </w:r>
                              <w:r>
                                <w:rPr>
                                  <w:rFonts w:ascii="Courier New" w:hAnsi="Courier New"/>
                                  <w:sz w:val="18"/>
                                </w:rPr>
                                <w:t>val</w:t>
                              </w:r>
                              <w:r>
                                <w:rPr>
                                  <w:rFonts w:ascii="Courier New" w:hAnsi="Courier New"/>
                                  <w:spacing w:val="-10"/>
                                  <w:sz w:val="18"/>
                                </w:rPr>
                                <w:t xml:space="preserve"> </w:t>
                              </w:r>
                              <w:r>
                                <w:rPr>
                                  <w:rFonts w:ascii="Courier New" w:hAnsi="Courier New"/>
                                  <w:sz w:val="18"/>
                                </w:rPr>
                                <w:t>USER_NAME_KEY</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"USER_NAME_KEY" const val PASSWORD_KEY = "PASSWORD_KEY"</w:t>
                              </w:r>
                            </w:p>
                            <w:p>
                              <w:pPr>
                                <w:pStyle w:val="Normal"/>
                                <w:spacing w:before="9" w:after="0"/>
                                <w:rPr>
                                  <w:rFonts w:ascii="Courier New" w:hAnsi="Courier New"/>
                                  <w:sz w:val="24"/>
                                </w:rPr>
                              </w:pPr>
                              <w:r>
                                <w:rPr>
                                  <w:rFonts w:ascii="Courier New" w:hAnsi="Courier New"/>
                                  <w:sz w:val="24"/>
                                </w:rPr>
                              </w:r>
                            </w:p>
                            <w:p>
                              <w:pPr>
                                <w:pStyle w:val="Normal"/>
                                <w:spacing w:before="1" w:after="0"/>
                                <w:ind w:left="453" w:hanging="0"/>
                                <w:rPr>
                                  <w:rFonts w:ascii="Courier New" w:hAnsi="Courier New"/>
                                  <w:sz w:val="18"/>
                                </w:rPr>
                              </w:pPr>
                              <w:r>
                                <w:rPr>
                                  <w:rFonts w:ascii="Courier New" w:hAnsi="Courier New"/>
                                  <w:sz w:val="18"/>
                                </w:rPr>
                                <w:t>const</w:t>
                              </w:r>
                              <w:r>
                                <w:rPr>
                                  <w:rFonts w:ascii="Courier New" w:hAnsi="Courier New"/>
                                  <w:spacing w:val="-6"/>
                                  <w:sz w:val="18"/>
                                </w:rPr>
                                <w:t xml:space="preserve"> </w:t>
                              </w:r>
                              <w:r>
                                <w:rPr>
                                  <w:rFonts w:ascii="Courier New" w:hAnsi="Courier New"/>
                                  <w:sz w:val="18"/>
                                </w:rPr>
                                <w:t>val</w:t>
                              </w:r>
                              <w:r>
                                <w:rPr>
                                  <w:rFonts w:ascii="Courier New" w:hAnsi="Courier New"/>
                                  <w:spacing w:val="-5"/>
                                  <w:sz w:val="18"/>
                                </w:rPr>
                                <w:t xml:space="preserve"> </w:t>
                              </w:r>
                              <w:r>
                                <w:rPr>
                                  <w:rFonts w:ascii="Courier New" w:hAnsi="Courier New"/>
                                  <w:sz w:val="18"/>
                                </w:rPr>
                                <w:t>IS_LOGGED_IN</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pacing w:val="-2"/>
                                  <w:sz w:val="18"/>
                                </w:rPr>
                                <w:t>"IS_LOGGED_IN"</w:t>
                              </w:r>
                            </w:p>
                            <w:p>
                              <w:pPr>
                                <w:pStyle w:val="Normal"/>
                                <w:spacing w:before="76" w:after="0"/>
                                <w:ind w:left="453" w:hanging="0"/>
                                <w:rPr>
                                  <w:rFonts w:ascii="Courier New" w:hAnsi="Courier New"/>
                                  <w:sz w:val="18"/>
                                </w:rPr>
                              </w:pPr>
                              <w:r>
                                <w:rPr>
                                  <w:rFonts w:ascii="Courier New" w:hAnsi="Courier New"/>
                                  <w:sz w:val="18"/>
                                </w:rPr>
                                <w:t>const</w:t>
                              </w:r>
                              <w:r>
                                <w:rPr>
                                  <w:rFonts w:ascii="Courier New" w:hAnsi="Courier New"/>
                                  <w:spacing w:val="-9"/>
                                  <w:sz w:val="18"/>
                                </w:rPr>
                                <w:t xml:space="preserve"> </w:t>
                              </w:r>
                              <w:r>
                                <w:rPr>
                                  <w:rFonts w:ascii="Courier New" w:hAnsi="Courier New"/>
                                  <w:sz w:val="18"/>
                                </w:rPr>
                                <w:t>val</w:t>
                              </w:r>
                              <w:r>
                                <w:rPr>
                                  <w:rFonts w:ascii="Courier New" w:hAnsi="Courier New"/>
                                  <w:spacing w:val="-7"/>
                                  <w:sz w:val="18"/>
                                </w:rPr>
                                <w:t xml:space="preserve"> </w:t>
                              </w:r>
                              <w:r>
                                <w:rPr>
                                  <w:rFonts w:ascii="Courier New" w:hAnsi="Courier New"/>
                                  <w:sz w:val="18"/>
                                </w:rPr>
                                <w:t>LOGGED_IN_USERNAME</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pacing w:val="-2"/>
                                  <w:sz w:val="18"/>
                                </w:rPr>
                                <w:t>"LOGGED_IN_USERNAME"</w:t>
                              </w:r>
                            </w:p>
                            <w:p>
                              <w:pPr>
                                <w:pStyle w:val="Normal"/>
                                <w:rPr>
                                  <w:rFonts w:ascii="Courier New" w:hAnsi="Courier New"/>
                                  <w:sz w:val="20"/>
                                </w:rPr>
                              </w:pPr>
                              <w:r>
                                <w:rPr>
                                  <w:rFonts w:ascii="Courier New" w:hAnsi="Courier New"/>
                                  <w:sz w:val="20"/>
                                </w:rPr>
                              </w:r>
                            </w:p>
                            <w:p>
                              <w:pPr>
                                <w:pStyle w:val="Normal"/>
                                <w:spacing w:lineRule="auto" w:line="235" w:before="132" w:after="0"/>
                                <w:ind w:left="669" w:right="840" w:hanging="216"/>
                                <w:rPr>
                                  <w:rFonts w:ascii="Courier New" w:hAnsi="Courier New"/>
                                  <w:sz w:val="18"/>
                                </w:rPr>
                              </w:pPr>
                              <w:r>
                                <w:rPr>
                                  <w:rFonts w:ascii="Courier New" w:hAnsi="Courier New"/>
                                  <w:sz w:val="18"/>
                                </w:rPr>
                                <w:t>//This</w:t>
                              </w:r>
                              <w:r>
                                <w:rPr>
                                  <w:rFonts w:ascii="Courier New" w:hAnsi="Courier New"/>
                                  <w:spacing w:val="-5"/>
                                  <w:sz w:val="18"/>
                                </w:rPr>
                                <w:t xml:space="preserve"> </w:t>
                              </w:r>
                              <w:r>
                                <w:rPr>
                                  <w:rFonts w:ascii="Courier New" w:hAnsi="Courier New"/>
                                  <w:sz w:val="18"/>
                                </w:rPr>
                                <w:t>is</w:t>
                              </w:r>
                              <w:r>
                                <w:rPr>
                                  <w:rFonts w:ascii="Courier New" w:hAnsi="Courier New"/>
                                  <w:spacing w:val="-5"/>
                                  <w:sz w:val="18"/>
                                </w:rPr>
                                <w:t xml:space="preserve"> </w:t>
                              </w:r>
                              <w:r>
                                <w:rPr>
                                  <w:rFonts w:ascii="Courier New" w:hAnsi="Courier New"/>
                                  <w:sz w:val="18"/>
                                </w:rPr>
                                <w:t>done</w:t>
                              </w:r>
                              <w:r>
                                <w:rPr>
                                  <w:rFonts w:ascii="Courier New" w:hAnsi="Courier New"/>
                                  <w:spacing w:val="-5"/>
                                  <w:sz w:val="18"/>
                                </w:rPr>
                                <w:t xml:space="preserve"> </w:t>
                              </w:r>
                              <w:r>
                                <w:rPr>
                                  <w:rFonts w:ascii="Courier New" w:hAnsi="Courier New"/>
                                  <w:sz w:val="18"/>
                                </w:rPr>
                                <w:t>as</w:t>
                              </w:r>
                              <w:r>
                                <w:rPr>
                                  <w:rFonts w:ascii="Courier New" w:hAnsi="Courier New"/>
                                  <w:spacing w:val="-5"/>
                                  <w:sz w:val="18"/>
                                </w:rPr>
                                <w:t xml:space="preserve"> </w:t>
                              </w:r>
                              <w:r>
                                <w:rPr>
                                  <w:rFonts w:ascii="Courier New" w:hAnsi="Courier New"/>
                                  <w:sz w:val="18"/>
                                </w:rPr>
                                <w:t>an</w:t>
                              </w:r>
                              <w:r>
                                <w:rPr>
                                  <w:rFonts w:ascii="Courier New" w:hAnsi="Courier New"/>
                                  <w:spacing w:val="-5"/>
                                  <w:sz w:val="18"/>
                                </w:rPr>
                                <w:t xml:space="preserve"> </w:t>
                              </w:r>
                              <w:r>
                                <w:rPr>
                                  <w:rFonts w:ascii="Courier New" w:hAnsi="Courier New"/>
                                  <w:sz w:val="18"/>
                                </w:rPr>
                                <w:t>example</w:t>
                              </w:r>
                              <w:r>
                                <w:rPr>
                                  <w:rFonts w:ascii="Courier New" w:hAnsi="Courier New"/>
                                  <w:spacing w:val="-5"/>
                                  <w:sz w:val="18"/>
                                </w:rPr>
                                <w:t xml:space="preserve"> </w:t>
                              </w:r>
                              <w:r>
                                <w:rPr>
                                  <w:rFonts w:ascii="Courier New" w:hAnsi="Courier New"/>
                                  <w:sz w:val="18"/>
                                </w:rPr>
                                <w:t>for</w:t>
                              </w:r>
                              <w:r>
                                <w:rPr>
                                  <w:rFonts w:ascii="Courier New" w:hAnsi="Courier New"/>
                                  <w:spacing w:val="-5"/>
                                  <w:sz w:val="18"/>
                                </w:rPr>
                                <w:t xml:space="preserve"> </w:t>
                              </w:r>
                              <w:r>
                                <w:rPr>
                                  <w:rFonts w:ascii="Courier New" w:hAnsi="Courier New"/>
                                  <w:sz w:val="18"/>
                                </w:rPr>
                                <w:t>simplicity</w:t>
                              </w:r>
                              <w:r>
                                <w:rPr>
                                  <w:rFonts w:ascii="Courier New" w:hAnsi="Courier New"/>
                                  <w:spacing w:val="-5"/>
                                  <w:sz w:val="18"/>
                                </w:rPr>
                                <w:t xml:space="preserve"> </w:t>
                              </w:r>
                              <w:r>
                                <w:rPr>
                                  <w:rFonts w:ascii="Courier New" w:hAnsi="Courier New"/>
                                  <w:sz w:val="18"/>
                                </w:rPr>
                                <w:t>and</w:t>
                              </w:r>
                              <w:r>
                                <w:rPr>
                                  <w:rFonts w:ascii="Courier New" w:hAnsi="Courier New"/>
                                  <w:spacing w:val="-5"/>
                                  <w:sz w:val="18"/>
                                </w:rPr>
                                <w:t xml:space="preserve"> </w:t>
                              </w:r>
                              <w:r>
                                <w:rPr>
                                  <w:rFonts w:ascii="Courier New" w:hAnsi="Courier New"/>
                                  <w:sz w:val="18"/>
                                </w:rPr>
                                <w:t>user/pwd credentials should never be stored in an app</w:t>
                              </w:r>
                            </w:p>
                            <w:p>
                              <w:pPr>
                                <w:pStyle w:val="Normal"/>
                                <w:spacing w:lineRule="auto" w:line="324" w:before="18" w:after="0"/>
                                <w:ind w:left="453" w:right="2128" w:hanging="0"/>
                                <w:rPr>
                                  <w:rFonts w:ascii="Courier New" w:hAnsi="Courier New"/>
                                  <w:sz w:val="18"/>
                                </w:rPr>
                              </w:pPr>
                              <w:r>
                                <w:rPr>
                                  <w:rFonts w:ascii="Courier New" w:hAnsi="Courier New"/>
                                  <w:sz w:val="18"/>
                                </w:rPr>
                                <w:t>const</w:t>
                              </w:r>
                              <w:r>
                                <w:rPr>
                                  <w:rFonts w:ascii="Courier New" w:hAnsi="Courier New"/>
                                  <w:spacing w:val="-10"/>
                                  <w:sz w:val="18"/>
                                </w:rPr>
                                <w:t xml:space="preserve"> </w:t>
                              </w:r>
                              <w:r>
                                <w:rPr>
                                  <w:rFonts w:ascii="Courier New" w:hAnsi="Courier New"/>
                                  <w:sz w:val="18"/>
                                </w:rPr>
                                <w:t>val</w:t>
                              </w:r>
                              <w:r>
                                <w:rPr>
                                  <w:rFonts w:ascii="Courier New" w:hAnsi="Courier New"/>
                                  <w:spacing w:val="-10"/>
                                  <w:sz w:val="18"/>
                                </w:rPr>
                                <w:t xml:space="preserve"> </w:t>
                              </w:r>
                              <w:r>
                                <w:rPr>
                                  <w:rFonts w:ascii="Courier New" w:hAnsi="Courier New"/>
                                  <w:sz w:val="18"/>
                                </w:rPr>
                                <w:t>USER_NAME_CORRECT_VALUE</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"someusername" const val PASSWORD_CORRECT_VALUE = "somepassword"</w:t>
                              </w:r>
                            </w:p>
                            <w:p>
                              <w:pPr>
                                <w:pStyle w:val="Normal"/>
                                <w:spacing w:before="9" w:after="0"/>
                                <w:rPr>
                                  <w:rFonts w:ascii="Courier New" w:hAnsi="Courier New"/>
                                  <w:sz w:val="24"/>
                                </w:rPr>
                              </w:pPr>
                              <w:r>
                                <w:rPr>
                                  <w:rFonts w:ascii="Courier New" w:hAnsi="Courier New"/>
                                  <w:sz w:val="24"/>
                                </w:rPr>
                              </w:r>
                            </w:p>
                            <w:p>
                              <w:pPr>
                                <w:pStyle w:val="Normal"/>
                                <w:ind w:left="453" w:hanging="0"/>
                                <w:jc w:val="both"/>
                                <w:rPr>
                                  <w:rFonts w:ascii="Courier New" w:hAnsi="Courier New"/>
                                  <w:sz w:val="18"/>
                                </w:rPr>
                              </w:pPr>
                              <w:r>
                                <w:rPr>
                                  <w:rFonts w:ascii="Courier New" w:hAnsi="Courier New"/>
                                  <w:sz w:val="18"/>
                                </w:rPr>
                                <w:t>class</w:t>
                              </w:r>
                              <w:r>
                                <w:rPr>
                                  <w:rFonts w:ascii="Courier New" w:hAnsi="Courier New"/>
                                  <w:spacing w:val="-10"/>
                                  <w:sz w:val="18"/>
                                </w:rPr>
                                <w:t xml:space="preserve"> </w:t>
                              </w:r>
                              <w:r>
                                <w:rPr>
                                  <w:rFonts w:ascii="Courier New" w:hAnsi="Courier New"/>
                                  <w:sz w:val="18"/>
                                </w:rPr>
                                <w:t>MainActivity</w:t>
                              </w:r>
                              <w:r>
                                <w:rPr>
                                  <w:rFonts w:ascii="Courier New" w:hAnsi="Courier New"/>
                                  <w:spacing w:val="-9"/>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AppCompatActivity()</w:t>
                              </w:r>
                              <w:r>
                                <w:rPr>
                                  <w:rFonts w:ascii="Courier New" w:hAnsi="Courier New"/>
                                  <w:spacing w:val="-9"/>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lineRule="auto" w:line="324" w:before="124" w:after="0"/>
                                <w:ind w:left="885" w:right="3699" w:hanging="0"/>
                                <w:rPr>
                                  <w:rFonts w:ascii="Courier New" w:hAnsi="Courier New"/>
                                  <w:sz w:val="18"/>
                                </w:rPr>
                              </w:pPr>
                              <w:r>
                                <w:rPr>
                                  <w:rFonts w:ascii="Courier New" w:hAnsi="Courier New"/>
                                  <w:sz w:val="18"/>
                                </w:rPr>
                                <w:t>private</w:t>
                              </w:r>
                              <w:r>
                                <w:rPr>
                                  <w:rFonts w:ascii="Courier New" w:hAnsi="Courier New"/>
                                  <w:spacing w:val="-10"/>
                                  <w:sz w:val="18"/>
                                </w:rPr>
                                <w:t xml:space="preserve"> </w:t>
                              </w:r>
                              <w:r>
                                <w:rPr>
                                  <w:rFonts w:ascii="Courier New" w:hAnsi="Courier New"/>
                                  <w:sz w:val="18"/>
                                </w:rPr>
                                <w:t>var</w:t>
                              </w:r>
                              <w:r>
                                <w:rPr>
                                  <w:rFonts w:ascii="Courier New" w:hAnsi="Courier New"/>
                                  <w:spacing w:val="-10"/>
                                  <w:sz w:val="18"/>
                                </w:rPr>
                                <w:t xml:space="preserve"> </w:t>
                              </w:r>
                              <w:r>
                                <w:rPr>
                                  <w:rFonts w:ascii="Courier New" w:hAnsi="Courier New"/>
                                  <w:sz w:val="18"/>
                                </w:rPr>
                                <w:t>isLoggedIn</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false private var loggedInUser = ""</w:t>
                              </w:r>
                            </w:p>
                          </w:txbxContent>
                        </wps:txbx>
                        <wps:bodyPr lIns="0" rIns="0" tIns="0" bIns="0" anchor="t">
                          <a:noAutofit/>
                        </wps:bodyPr>
                      </wps:wsp>
                    </wpg:wgp>
                  </a:graphicData>
                </a:graphic>
              </wp:anchor>
            </w:drawing>
          </mc:Choice>
          <mc:Fallback>
            <w:pict>
              <v:group id="shape_0" alt="docshapegroup85" style="position:absolute;margin-left:52.2pt;margin-top:7.1pt;width:399.6pt;height:402.25pt" coordorigin="1044,142" coordsize="7992,8045">
                <v:rect id="shape_0" path="m0,0l-2147483645,0l-2147483645,-2147483646l0,-2147483646xe" fillcolor="#f6f6f6" stroked="f" o:allowincell="f" style="position:absolute;left:1044;top:152;width:7991;height:802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2;width:7991;height:800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package</w:t>
                        </w:r>
                        <w:r>
                          <w:rPr>
                            <w:rFonts w:ascii="Courier New" w:hAnsi="Courier New"/>
                            <w:spacing w:val="-7"/>
                            <w:sz w:val="18"/>
                          </w:rPr>
                          <w:t xml:space="preserve"> </w:t>
                        </w:r>
                        <w:r>
                          <w:rPr>
                            <w:rFonts w:ascii="Courier New" w:hAnsi="Courier New"/>
                            <w:spacing w:val="-2"/>
                            <w:sz w:val="18"/>
                          </w:rPr>
                          <w:t>com.example.loginactivity</w:t>
                        </w:r>
                      </w:p>
                      <w:p>
                        <w:pPr>
                          <w:pStyle w:val="Normal"/>
                          <w:rPr>
                            <w:rFonts w:ascii="Courier New" w:hAnsi="Courier New"/>
                            <w:sz w:val="20"/>
                          </w:rPr>
                        </w:pPr>
                        <w:r>
                          <w:rPr>
                            <w:rFonts w:ascii="Courier New" w:hAnsi="Courier New"/>
                            <w:sz w:val="20"/>
                          </w:rPr>
                        </w:r>
                      </w:p>
                      <w:p>
                        <w:pPr>
                          <w:pStyle w:val="Normal"/>
                          <w:spacing w:lineRule="auto" w:line="324" w:before="130" w:after="0"/>
                          <w:ind w:left="453" w:right="3699" w:hanging="0"/>
                          <w:rPr>
                            <w:rFonts w:ascii="Courier New" w:hAnsi="Courier New"/>
                            <w:sz w:val="18"/>
                          </w:rPr>
                        </w:pPr>
                        <w:r>
                          <w:rPr>
                            <w:rFonts w:ascii="Courier New" w:hAnsi="Courier New"/>
                            <w:sz w:val="18"/>
                          </w:rPr>
                          <w:t>import</w:t>
                        </w:r>
                        <w:r>
                          <w:rPr>
                            <w:rFonts w:ascii="Courier New" w:hAnsi="Courier New"/>
                            <w:spacing w:val="-29"/>
                            <w:sz w:val="18"/>
                          </w:rPr>
                          <w:t xml:space="preserve"> </w:t>
                        </w:r>
                        <w:r>
                          <w:rPr>
                            <w:rFonts w:ascii="Courier New" w:hAnsi="Courier New"/>
                            <w:sz w:val="18"/>
                          </w:rPr>
                          <w:t>android.content.Context import android.content.Intent</w:t>
                        </w:r>
                      </w:p>
                      <w:p>
                        <w:pPr>
                          <w:pStyle w:val="Normal"/>
                          <w:spacing w:lineRule="auto" w:line="324" w:before="1" w:after="0"/>
                          <w:ind w:left="453" w:right="2128" w:hanging="0"/>
                          <w:rPr>
                            <w:rFonts w:ascii="Courier New" w:hAnsi="Courier New"/>
                            <w:sz w:val="18"/>
                          </w:rPr>
                        </w:pPr>
                        <w:r>
                          <w:rPr>
                            <w:rFonts w:ascii="Courier New" w:hAnsi="Courier New"/>
                            <w:sz w:val="18"/>
                          </w:rPr>
                          <w:t>import</w:t>
                        </w:r>
                        <w:r>
                          <w:rPr>
                            <w:rFonts w:ascii="Courier New" w:hAnsi="Courier New"/>
                            <w:spacing w:val="-29"/>
                            <w:sz w:val="18"/>
                          </w:rPr>
                          <w:t xml:space="preserve"> </w:t>
                        </w:r>
                        <w:r>
                          <w:rPr>
                            <w:rFonts w:ascii="Courier New" w:hAnsi="Courier New"/>
                            <w:sz w:val="18"/>
                          </w:rPr>
                          <w:t>androidx.appcompat.app.AppCompatActivity import android.os.Bundle</w:t>
                        </w:r>
                      </w:p>
                      <w:p>
                        <w:pPr>
                          <w:pStyle w:val="Normal"/>
                          <w:spacing w:before="1" w:after="0"/>
                          <w:ind w:left="453" w:hanging="0"/>
                          <w:rPr>
                            <w:rFonts w:ascii="Courier New" w:hAnsi="Courier New"/>
                            <w:sz w:val="18"/>
                          </w:rPr>
                        </w:pPr>
                        <w:r>
                          <w:rPr>
                            <w:rFonts w:ascii="Courier New" w:hAnsi="Courier New"/>
                            <w:sz w:val="18"/>
                          </w:rPr>
                          <w:t>import</w:t>
                        </w:r>
                        <w:r>
                          <w:rPr>
                            <w:rFonts w:ascii="Courier New" w:hAnsi="Courier New"/>
                            <w:spacing w:val="-6"/>
                            <w:sz w:val="18"/>
                          </w:rPr>
                          <w:t xml:space="preserve"> </w:t>
                        </w:r>
                        <w:r>
                          <w:rPr>
                            <w:rFonts w:ascii="Courier New" w:hAnsi="Courier New"/>
                            <w:spacing w:val="-2"/>
                            <w:sz w:val="18"/>
                          </w:rPr>
                          <w:t>android.view.Gravity</w:t>
                        </w:r>
                      </w:p>
                      <w:p>
                        <w:pPr>
                          <w:pStyle w:val="Normal"/>
                          <w:spacing w:lineRule="auto" w:line="324" w:before="76" w:after="0"/>
                          <w:ind w:left="453" w:right="2128" w:hanging="0"/>
                          <w:rPr>
                            <w:rFonts w:ascii="Courier New" w:hAnsi="Courier New"/>
                            <w:sz w:val="18"/>
                          </w:rPr>
                        </w:pPr>
                        <w:r>
                          <w:rPr>
                            <w:rFonts w:ascii="Courier New" w:hAnsi="Courier New"/>
                            <w:sz w:val="18"/>
                          </w:rPr>
                          <w:t>import</w:t>
                        </w:r>
                        <w:r>
                          <w:rPr>
                            <w:rFonts w:ascii="Courier New" w:hAnsi="Courier New"/>
                            <w:spacing w:val="-29"/>
                            <w:sz w:val="18"/>
                          </w:rPr>
                          <w:t xml:space="preserve"> </w:t>
                        </w:r>
                        <w:r>
                          <w:rPr>
                            <w:rFonts w:ascii="Courier New" w:hAnsi="Courier New"/>
                            <w:sz w:val="18"/>
                          </w:rPr>
                          <w:t>android.view.inputmethod.InputMethodManager import android.widget.Button</w:t>
                        </w:r>
                      </w:p>
                      <w:p>
                        <w:pPr>
                          <w:pStyle w:val="Normal"/>
                          <w:spacing w:lineRule="auto" w:line="324" w:before="2" w:after="0"/>
                          <w:ind w:left="453" w:right="4296" w:hanging="0"/>
                          <w:jc w:val="both"/>
                          <w:rPr>
                            <w:rFonts w:ascii="Courier New" w:hAnsi="Courier New"/>
                            <w:sz w:val="18"/>
                          </w:rPr>
                        </w:pPr>
                        <w:r>
                          <w:rPr>
                            <w:rFonts w:ascii="Courier New" w:hAnsi="Courier New"/>
                            <w:sz w:val="18"/>
                          </w:rPr>
                          <w:t>import</w:t>
                        </w:r>
                        <w:r>
                          <w:rPr>
                            <w:rFonts w:ascii="Courier New" w:hAnsi="Courier New"/>
                            <w:spacing w:val="-29"/>
                            <w:sz w:val="18"/>
                          </w:rPr>
                          <w:t xml:space="preserve"> </w:t>
                        </w:r>
                        <w:r>
                          <w:rPr>
                            <w:rFonts w:ascii="Courier New" w:hAnsi="Courier New"/>
                            <w:sz w:val="18"/>
                          </w:rPr>
                          <w:t>android.widget.EditText import</w:t>
                        </w:r>
                        <w:r>
                          <w:rPr>
                            <w:rFonts w:ascii="Courier New" w:hAnsi="Courier New"/>
                            <w:spacing w:val="-29"/>
                            <w:sz w:val="18"/>
                          </w:rPr>
                          <w:t xml:space="preserve"> </w:t>
                        </w:r>
                        <w:r>
                          <w:rPr>
                            <w:rFonts w:ascii="Courier New" w:hAnsi="Courier New"/>
                            <w:sz w:val="18"/>
                          </w:rPr>
                          <w:t>android.widget.TextView import android.widget.Toast</w:t>
                        </w:r>
                      </w:p>
                      <w:p>
                        <w:pPr>
                          <w:pStyle w:val="Normal"/>
                          <w:spacing w:before="2" w:after="0"/>
                          <w:ind w:left="453" w:hanging="0"/>
                          <w:jc w:val="both"/>
                          <w:rPr>
                            <w:rFonts w:ascii="Courier New" w:hAnsi="Courier New"/>
                            <w:sz w:val="18"/>
                          </w:rPr>
                        </w:pPr>
                        <w:r>
                          <w:rPr>
                            <w:rFonts w:ascii="Courier New" w:hAnsi="Courier New"/>
                            <w:sz w:val="18"/>
                          </w:rPr>
                          <w:t>import</w:t>
                        </w:r>
                        <w:r>
                          <w:rPr>
                            <w:rFonts w:ascii="Courier New" w:hAnsi="Courier New"/>
                            <w:spacing w:val="-6"/>
                            <w:sz w:val="18"/>
                          </w:rPr>
                          <w:t xml:space="preserve"> </w:t>
                        </w:r>
                        <w:r>
                          <w:rPr>
                            <w:rFonts w:ascii="Courier New" w:hAnsi="Courier New"/>
                            <w:spacing w:val="-2"/>
                            <w:sz w:val="18"/>
                          </w:rPr>
                          <w:t>androidx.core.view.isVisible</w:t>
                        </w:r>
                      </w:p>
                      <w:p>
                        <w:pPr>
                          <w:pStyle w:val="Normal"/>
                          <w:rPr>
                            <w:rFonts w:ascii="Courier New" w:hAnsi="Courier New"/>
                            <w:sz w:val="20"/>
                          </w:rPr>
                        </w:pPr>
                        <w:r>
                          <w:rPr>
                            <w:rFonts w:ascii="Courier New" w:hAnsi="Courier New"/>
                            <w:sz w:val="20"/>
                          </w:rPr>
                        </w:r>
                      </w:p>
                      <w:p>
                        <w:pPr>
                          <w:pStyle w:val="Normal"/>
                          <w:spacing w:lineRule="auto" w:line="324" w:before="129" w:after="0"/>
                          <w:ind w:left="453" w:right="3062" w:hanging="0"/>
                          <w:rPr>
                            <w:rFonts w:ascii="Courier New" w:hAnsi="Courier New"/>
                            <w:sz w:val="18"/>
                          </w:rPr>
                        </w:pPr>
                        <w:r>
                          <w:rPr>
                            <w:rFonts w:ascii="Courier New" w:hAnsi="Courier New"/>
                            <w:sz w:val="18"/>
                          </w:rPr>
                          <w:t>const</w:t>
                        </w:r>
                        <w:r>
                          <w:rPr>
                            <w:rFonts w:ascii="Courier New" w:hAnsi="Courier New"/>
                            <w:spacing w:val="-10"/>
                            <w:sz w:val="18"/>
                          </w:rPr>
                          <w:t xml:space="preserve"> </w:t>
                        </w:r>
                        <w:r>
                          <w:rPr>
                            <w:rFonts w:ascii="Courier New" w:hAnsi="Courier New"/>
                            <w:sz w:val="18"/>
                          </w:rPr>
                          <w:t>val</w:t>
                        </w:r>
                        <w:r>
                          <w:rPr>
                            <w:rFonts w:ascii="Courier New" w:hAnsi="Courier New"/>
                            <w:spacing w:val="-10"/>
                            <w:sz w:val="18"/>
                          </w:rPr>
                          <w:t xml:space="preserve"> </w:t>
                        </w:r>
                        <w:r>
                          <w:rPr>
                            <w:rFonts w:ascii="Courier New" w:hAnsi="Courier New"/>
                            <w:sz w:val="18"/>
                          </w:rPr>
                          <w:t>USER_NAME_KEY</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"USER_NAME_KEY" const val PASSWORD_KEY = "PASSWORD_KEY"</w:t>
                        </w:r>
                      </w:p>
                      <w:p>
                        <w:pPr>
                          <w:pStyle w:val="Normal"/>
                          <w:spacing w:before="9" w:after="0"/>
                          <w:rPr>
                            <w:rFonts w:ascii="Courier New" w:hAnsi="Courier New"/>
                            <w:sz w:val="24"/>
                          </w:rPr>
                        </w:pPr>
                        <w:r>
                          <w:rPr>
                            <w:rFonts w:ascii="Courier New" w:hAnsi="Courier New"/>
                            <w:sz w:val="24"/>
                          </w:rPr>
                        </w:r>
                      </w:p>
                      <w:p>
                        <w:pPr>
                          <w:pStyle w:val="Normal"/>
                          <w:spacing w:before="1" w:after="0"/>
                          <w:ind w:left="453" w:hanging="0"/>
                          <w:rPr>
                            <w:rFonts w:ascii="Courier New" w:hAnsi="Courier New"/>
                            <w:sz w:val="18"/>
                          </w:rPr>
                        </w:pPr>
                        <w:r>
                          <w:rPr>
                            <w:rFonts w:ascii="Courier New" w:hAnsi="Courier New"/>
                            <w:sz w:val="18"/>
                          </w:rPr>
                          <w:t>const</w:t>
                        </w:r>
                        <w:r>
                          <w:rPr>
                            <w:rFonts w:ascii="Courier New" w:hAnsi="Courier New"/>
                            <w:spacing w:val="-6"/>
                            <w:sz w:val="18"/>
                          </w:rPr>
                          <w:t xml:space="preserve"> </w:t>
                        </w:r>
                        <w:r>
                          <w:rPr>
                            <w:rFonts w:ascii="Courier New" w:hAnsi="Courier New"/>
                            <w:sz w:val="18"/>
                          </w:rPr>
                          <w:t>val</w:t>
                        </w:r>
                        <w:r>
                          <w:rPr>
                            <w:rFonts w:ascii="Courier New" w:hAnsi="Courier New"/>
                            <w:spacing w:val="-5"/>
                            <w:sz w:val="18"/>
                          </w:rPr>
                          <w:t xml:space="preserve"> </w:t>
                        </w:r>
                        <w:r>
                          <w:rPr>
                            <w:rFonts w:ascii="Courier New" w:hAnsi="Courier New"/>
                            <w:sz w:val="18"/>
                          </w:rPr>
                          <w:t>IS_LOGGED_IN</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pacing w:val="-2"/>
                            <w:sz w:val="18"/>
                          </w:rPr>
                          <w:t>"IS_LOGGED_IN"</w:t>
                        </w:r>
                      </w:p>
                      <w:p>
                        <w:pPr>
                          <w:pStyle w:val="Normal"/>
                          <w:spacing w:before="76" w:after="0"/>
                          <w:ind w:left="453" w:hanging="0"/>
                          <w:rPr>
                            <w:rFonts w:ascii="Courier New" w:hAnsi="Courier New"/>
                            <w:sz w:val="18"/>
                          </w:rPr>
                        </w:pPr>
                        <w:r>
                          <w:rPr>
                            <w:rFonts w:ascii="Courier New" w:hAnsi="Courier New"/>
                            <w:sz w:val="18"/>
                          </w:rPr>
                          <w:t>const</w:t>
                        </w:r>
                        <w:r>
                          <w:rPr>
                            <w:rFonts w:ascii="Courier New" w:hAnsi="Courier New"/>
                            <w:spacing w:val="-9"/>
                            <w:sz w:val="18"/>
                          </w:rPr>
                          <w:t xml:space="preserve"> </w:t>
                        </w:r>
                        <w:r>
                          <w:rPr>
                            <w:rFonts w:ascii="Courier New" w:hAnsi="Courier New"/>
                            <w:sz w:val="18"/>
                          </w:rPr>
                          <w:t>val</w:t>
                        </w:r>
                        <w:r>
                          <w:rPr>
                            <w:rFonts w:ascii="Courier New" w:hAnsi="Courier New"/>
                            <w:spacing w:val="-7"/>
                            <w:sz w:val="18"/>
                          </w:rPr>
                          <w:t xml:space="preserve"> </w:t>
                        </w:r>
                        <w:r>
                          <w:rPr>
                            <w:rFonts w:ascii="Courier New" w:hAnsi="Courier New"/>
                            <w:sz w:val="18"/>
                          </w:rPr>
                          <w:t>LOGGED_IN_USERNAME</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pacing w:val="-2"/>
                            <w:sz w:val="18"/>
                          </w:rPr>
                          <w:t>"LOGGED_IN_USERNAME"</w:t>
                        </w:r>
                      </w:p>
                      <w:p>
                        <w:pPr>
                          <w:pStyle w:val="Normal"/>
                          <w:rPr>
                            <w:rFonts w:ascii="Courier New" w:hAnsi="Courier New"/>
                            <w:sz w:val="20"/>
                          </w:rPr>
                        </w:pPr>
                        <w:r>
                          <w:rPr>
                            <w:rFonts w:ascii="Courier New" w:hAnsi="Courier New"/>
                            <w:sz w:val="20"/>
                          </w:rPr>
                        </w:r>
                      </w:p>
                      <w:p>
                        <w:pPr>
                          <w:pStyle w:val="Normal"/>
                          <w:spacing w:lineRule="auto" w:line="235" w:before="132" w:after="0"/>
                          <w:ind w:left="669" w:right="840" w:hanging="216"/>
                          <w:rPr>
                            <w:rFonts w:ascii="Courier New" w:hAnsi="Courier New"/>
                            <w:sz w:val="18"/>
                          </w:rPr>
                        </w:pPr>
                        <w:r>
                          <w:rPr>
                            <w:rFonts w:ascii="Courier New" w:hAnsi="Courier New"/>
                            <w:sz w:val="18"/>
                          </w:rPr>
                          <w:t>//This</w:t>
                        </w:r>
                        <w:r>
                          <w:rPr>
                            <w:rFonts w:ascii="Courier New" w:hAnsi="Courier New"/>
                            <w:spacing w:val="-5"/>
                            <w:sz w:val="18"/>
                          </w:rPr>
                          <w:t xml:space="preserve"> </w:t>
                        </w:r>
                        <w:r>
                          <w:rPr>
                            <w:rFonts w:ascii="Courier New" w:hAnsi="Courier New"/>
                            <w:sz w:val="18"/>
                          </w:rPr>
                          <w:t>is</w:t>
                        </w:r>
                        <w:r>
                          <w:rPr>
                            <w:rFonts w:ascii="Courier New" w:hAnsi="Courier New"/>
                            <w:spacing w:val="-5"/>
                            <w:sz w:val="18"/>
                          </w:rPr>
                          <w:t xml:space="preserve"> </w:t>
                        </w:r>
                        <w:r>
                          <w:rPr>
                            <w:rFonts w:ascii="Courier New" w:hAnsi="Courier New"/>
                            <w:sz w:val="18"/>
                          </w:rPr>
                          <w:t>done</w:t>
                        </w:r>
                        <w:r>
                          <w:rPr>
                            <w:rFonts w:ascii="Courier New" w:hAnsi="Courier New"/>
                            <w:spacing w:val="-5"/>
                            <w:sz w:val="18"/>
                          </w:rPr>
                          <w:t xml:space="preserve"> </w:t>
                        </w:r>
                        <w:r>
                          <w:rPr>
                            <w:rFonts w:ascii="Courier New" w:hAnsi="Courier New"/>
                            <w:sz w:val="18"/>
                          </w:rPr>
                          <w:t>as</w:t>
                        </w:r>
                        <w:r>
                          <w:rPr>
                            <w:rFonts w:ascii="Courier New" w:hAnsi="Courier New"/>
                            <w:spacing w:val="-5"/>
                            <w:sz w:val="18"/>
                          </w:rPr>
                          <w:t xml:space="preserve"> </w:t>
                        </w:r>
                        <w:r>
                          <w:rPr>
                            <w:rFonts w:ascii="Courier New" w:hAnsi="Courier New"/>
                            <w:sz w:val="18"/>
                          </w:rPr>
                          <w:t>an</w:t>
                        </w:r>
                        <w:r>
                          <w:rPr>
                            <w:rFonts w:ascii="Courier New" w:hAnsi="Courier New"/>
                            <w:spacing w:val="-5"/>
                            <w:sz w:val="18"/>
                          </w:rPr>
                          <w:t xml:space="preserve"> </w:t>
                        </w:r>
                        <w:r>
                          <w:rPr>
                            <w:rFonts w:ascii="Courier New" w:hAnsi="Courier New"/>
                            <w:sz w:val="18"/>
                          </w:rPr>
                          <w:t>example</w:t>
                        </w:r>
                        <w:r>
                          <w:rPr>
                            <w:rFonts w:ascii="Courier New" w:hAnsi="Courier New"/>
                            <w:spacing w:val="-5"/>
                            <w:sz w:val="18"/>
                          </w:rPr>
                          <w:t xml:space="preserve"> </w:t>
                        </w:r>
                        <w:r>
                          <w:rPr>
                            <w:rFonts w:ascii="Courier New" w:hAnsi="Courier New"/>
                            <w:sz w:val="18"/>
                          </w:rPr>
                          <w:t>for</w:t>
                        </w:r>
                        <w:r>
                          <w:rPr>
                            <w:rFonts w:ascii="Courier New" w:hAnsi="Courier New"/>
                            <w:spacing w:val="-5"/>
                            <w:sz w:val="18"/>
                          </w:rPr>
                          <w:t xml:space="preserve"> </w:t>
                        </w:r>
                        <w:r>
                          <w:rPr>
                            <w:rFonts w:ascii="Courier New" w:hAnsi="Courier New"/>
                            <w:sz w:val="18"/>
                          </w:rPr>
                          <w:t>simplicity</w:t>
                        </w:r>
                        <w:r>
                          <w:rPr>
                            <w:rFonts w:ascii="Courier New" w:hAnsi="Courier New"/>
                            <w:spacing w:val="-5"/>
                            <w:sz w:val="18"/>
                          </w:rPr>
                          <w:t xml:space="preserve"> </w:t>
                        </w:r>
                        <w:r>
                          <w:rPr>
                            <w:rFonts w:ascii="Courier New" w:hAnsi="Courier New"/>
                            <w:sz w:val="18"/>
                          </w:rPr>
                          <w:t>and</w:t>
                        </w:r>
                        <w:r>
                          <w:rPr>
                            <w:rFonts w:ascii="Courier New" w:hAnsi="Courier New"/>
                            <w:spacing w:val="-5"/>
                            <w:sz w:val="18"/>
                          </w:rPr>
                          <w:t xml:space="preserve"> </w:t>
                        </w:r>
                        <w:r>
                          <w:rPr>
                            <w:rFonts w:ascii="Courier New" w:hAnsi="Courier New"/>
                            <w:sz w:val="18"/>
                          </w:rPr>
                          <w:t>user/pwd credentials should never be stored in an app</w:t>
                        </w:r>
                      </w:p>
                      <w:p>
                        <w:pPr>
                          <w:pStyle w:val="Normal"/>
                          <w:spacing w:lineRule="auto" w:line="324" w:before="18" w:after="0"/>
                          <w:ind w:left="453" w:right="2128" w:hanging="0"/>
                          <w:rPr>
                            <w:rFonts w:ascii="Courier New" w:hAnsi="Courier New"/>
                            <w:sz w:val="18"/>
                          </w:rPr>
                        </w:pPr>
                        <w:r>
                          <w:rPr>
                            <w:rFonts w:ascii="Courier New" w:hAnsi="Courier New"/>
                            <w:sz w:val="18"/>
                          </w:rPr>
                          <w:t>const</w:t>
                        </w:r>
                        <w:r>
                          <w:rPr>
                            <w:rFonts w:ascii="Courier New" w:hAnsi="Courier New"/>
                            <w:spacing w:val="-10"/>
                            <w:sz w:val="18"/>
                          </w:rPr>
                          <w:t xml:space="preserve"> </w:t>
                        </w:r>
                        <w:r>
                          <w:rPr>
                            <w:rFonts w:ascii="Courier New" w:hAnsi="Courier New"/>
                            <w:sz w:val="18"/>
                          </w:rPr>
                          <w:t>val</w:t>
                        </w:r>
                        <w:r>
                          <w:rPr>
                            <w:rFonts w:ascii="Courier New" w:hAnsi="Courier New"/>
                            <w:spacing w:val="-10"/>
                            <w:sz w:val="18"/>
                          </w:rPr>
                          <w:t xml:space="preserve"> </w:t>
                        </w:r>
                        <w:r>
                          <w:rPr>
                            <w:rFonts w:ascii="Courier New" w:hAnsi="Courier New"/>
                            <w:sz w:val="18"/>
                          </w:rPr>
                          <w:t>USER_NAME_CORRECT_VALUE</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"someusername" const val PASSWORD_CORRECT_VALUE = "somepassword"</w:t>
                        </w:r>
                      </w:p>
                      <w:p>
                        <w:pPr>
                          <w:pStyle w:val="Normal"/>
                          <w:spacing w:before="9" w:after="0"/>
                          <w:rPr>
                            <w:rFonts w:ascii="Courier New" w:hAnsi="Courier New"/>
                            <w:sz w:val="24"/>
                          </w:rPr>
                        </w:pPr>
                        <w:r>
                          <w:rPr>
                            <w:rFonts w:ascii="Courier New" w:hAnsi="Courier New"/>
                            <w:sz w:val="24"/>
                          </w:rPr>
                        </w:r>
                      </w:p>
                      <w:p>
                        <w:pPr>
                          <w:pStyle w:val="Normal"/>
                          <w:ind w:left="453" w:hanging="0"/>
                          <w:jc w:val="both"/>
                          <w:rPr>
                            <w:rFonts w:ascii="Courier New" w:hAnsi="Courier New"/>
                            <w:sz w:val="18"/>
                          </w:rPr>
                        </w:pPr>
                        <w:r>
                          <w:rPr>
                            <w:rFonts w:ascii="Courier New" w:hAnsi="Courier New"/>
                            <w:sz w:val="18"/>
                          </w:rPr>
                          <w:t>class</w:t>
                        </w:r>
                        <w:r>
                          <w:rPr>
                            <w:rFonts w:ascii="Courier New" w:hAnsi="Courier New"/>
                            <w:spacing w:val="-10"/>
                            <w:sz w:val="18"/>
                          </w:rPr>
                          <w:t xml:space="preserve"> </w:t>
                        </w:r>
                        <w:r>
                          <w:rPr>
                            <w:rFonts w:ascii="Courier New" w:hAnsi="Courier New"/>
                            <w:sz w:val="18"/>
                          </w:rPr>
                          <w:t>MainActivity</w:t>
                        </w:r>
                        <w:r>
                          <w:rPr>
                            <w:rFonts w:ascii="Courier New" w:hAnsi="Courier New"/>
                            <w:spacing w:val="-9"/>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AppCompatActivity()</w:t>
                        </w:r>
                        <w:r>
                          <w:rPr>
                            <w:rFonts w:ascii="Courier New" w:hAnsi="Courier New"/>
                            <w:spacing w:val="-9"/>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lineRule="auto" w:line="324" w:before="124" w:after="0"/>
                          <w:ind w:left="885" w:right="3699" w:hanging="0"/>
                          <w:rPr>
                            <w:rFonts w:ascii="Courier New" w:hAnsi="Courier New"/>
                            <w:sz w:val="18"/>
                          </w:rPr>
                        </w:pPr>
                        <w:r>
                          <w:rPr>
                            <w:rFonts w:ascii="Courier New" w:hAnsi="Courier New"/>
                            <w:sz w:val="18"/>
                          </w:rPr>
                          <w:t>private</w:t>
                        </w:r>
                        <w:r>
                          <w:rPr>
                            <w:rFonts w:ascii="Courier New" w:hAnsi="Courier New"/>
                            <w:spacing w:val="-10"/>
                            <w:sz w:val="18"/>
                          </w:rPr>
                          <w:t xml:space="preserve"> </w:t>
                        </w:r>
                        <w:r>
                          <w:rPr>
                            <w:rFonts w:ascii="Courier New" w:hAnsi="Courier New"/>
                            <w:sz w:val="18"/>
                          </w:rPr>
                          <w:t>var</w:t>
                        </w:r>
                        <w:r>
                          <w:rPr>
                            <w:rFonts w:ascii="Courier New" w:hAnsi="Courier New"/>
                            <w:spacing w:val="-10"/>
                            <w:sz w:val="18"/>
                          </w:rPr>
                          <w:t xml:space="preserve"> </w:t>
                        </w:r>
                        <w:r>
                          <w:rPr>
                            <w:rFonts w:ascii="Courier New" w:hAnsi="Courier New"/>
                            <w:sz w:val="18"/>
                          </w:rPr>
                          <w:t>isLoggedIn</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false private var loggedInUser = ""</w:t>
                        </w:r>
                      </w:p>
                    </w:txbxContent>
                  </v:textbox>
                  <w10:wrap type="topAndBottom"/>
                </v:rect>
              </v:group>
            </w:pict>
          </mc:Fallback>
        </mc:AlternateContent>
      </w:r>
    </w:p>
    <w:p>
      <w:pPr>
        <w:pStyle w:val="TextBody"/>
        <w:spacing w:before="12" w:after="0"/>
        <w:rPr>
          <w:sz w:val="22"/>
        </w:rPr>
      </w:pPr>
      <w:r>
        <w:rPr>
          <w:sz w:val="22"/>
        </w:rPr>
        <mc:AlternateContent>
          <mc:Choice Requires="wpg">
            <w:drawing>
              <wp:anchor behindDoc="1" distT="635" distB="0" distL="0" distR="635" simplePos="0" locked="0" layoutInCell="0" allowOverlap="1" relativeHeight="1487" wp14:anchorId="30B0414D">
                <wp:simplePos x="0" y="0"/>
                <wp:positionH relativeFrom="page">
                  <wp:posOffset>1120140</wp:posOffset>
                </wp:positionH>
                <wp:positionV relativeFrom="page">
                  <wp:posOffset>767715</wp:posOffset>
                </wp:positionV>
                <wp:extent cx="5074920" cy="7280275"/>
                <wp:effectExtent l="0" t="635" r="635" b="0"/>
                <wp:wrapNone/>
                <wp:docPr id="116" name="docshapegroup89"/>
                <a:graphic xmlns:a="http://schemas.openxmlformats.org/drawingml/2006/main">
                  <a:graphicData uri="http://schemas.microsoft.com/office/word/2010/wordprocessingGroup">
                    <wpg:wgp>
                      <wpg:cNvGrpSpPr/>
                      <wpg:grpSpPr>
                        <a:xfrm>
                          <a:off x="0" y="0"/>
                          <a:ext cx="5074920" cy="7280280"/>
                          <a:chOff x="0" y="0"/>
                          <a:chExt cx="5074920" cy="7280280"/>
                        </a:xfrm>
                      </wpg:grpSpPr>
                      <wps:wsp>
                        <wps:cNvSpPr/>
                        <wps:spPr>
                          <a:xfrm>
                            <a:off x="0" y="6480"/>
                            <a:ext cx="5074920" cy="7267680"/>
                          </a:xfrm>
                          <a:prstGeom prst="rect">
                            <a:avLst/>
                          </a:prstGeom>
                          <a:solidFill>
                            <a:srgbClr val="f6f6f6"/>
                          </a:solidFill>
                          <a:ln w="0">
                            <a:noFill/>
                          </a:ln>
                        </wps:spPr>
                        <wps:style>
                          <a:lnRef idx="0"/>
                          <a:fillRef idx="0"/>
                          <a:effectRef idx="0"/>
                          <a:fontRef idx="minor"/>
                        </wps:style>
                        <wps:bodyPr/>
                      </wps:wsp>
                      <wps:wsp>
                        <wps:cNvSpPr/>
                        <wps:spPr>
                          <a:xfrm>
                            <a:off x="0" y="0"/>
                            <a:ext cx="5074920" cy="7280280"/>
                          </a:xfrm>
                          <a:custGeom>
                            <a:avLst/>
                            <a:gdLst>
                              <a:gd name="textAreaLeft" fmla="*/ 0 w 2877120"/>
                              <a:gd name="textAreaRight" fmla="*/ 2879280 w 2877120"/>
                              <a:gd name="textAreaTop" fmla="*/ 0 h 4127400"/>
                              <a:gd name="textAreaBottom" fmla="*/ 4129560 h 4127400"/>
                            </a:gdLst>
                            <a:ahLst/>
                            <a:rect l="textAreaLeft" t="textAreaTop" r="textAreaRight" b="textAreaBottom"/>
                            <a:pathLst>
                              <a:path w="7992" h="11465">
                                <a:moveTo>
                                  <a:pt x="7992" y="11444"/>
                                </a:moveTo>
                                <a:lnTo>
                                  <a:pt x="0" y="11444"/>
                                </a:lnTo>
                                <a:lnTo>
                                  <a:pt x="0" y="11464"/>
                                </a:lnTo>
                                <a:lnTo>
                                  <a:pt x="7992" y="11464"/>
                                </a:lnTo>
                                <a:lnTo>
                                  <a:pt x="7992" y="114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g:wgp>
                  </a:graphicData>
                </a:graphic>
              </wp:anchor>
            </w:drawing>
          </mc:Choice>
          <mc:Fallback>
            <w:pict>
              <v:group id="shape_0" alt="docshapegroup89" style="position:absolute;margin-left:88.2pt;margin-top:60.45pt;width:399.6pt;height:573.25pt" coordorigin="1764,1209" coordsize="7992,11465">
                <v:rect id="shape_0" path="m0,0l-2147483645,0l-2147483645,-2147483646l0,-2147483646xe" fillcolor="#f6f6f6" stroked="f" o:allowincell="f" style="position:absolute;left:1764;top:1219;width:7991;height:11444;mso-wrap-style:none;v-text-anchor:middle;mso-position-horizontal-relative:page;mso-position-vertical-relative:page">
                  <v:fill o:detectmouseclick="t" type="solid" color2="#090909"/>
                  <v:stroke color="#3465a4" joinstyle="round" endcap="flat"/>
                  <w10:wrap type="none"/>
                </v:rect>
              </v:group>
            </w:pict>
          </mc:Fallback>
        </mc:AlternateContent>
      </w:r>
    </w:p>
    <w:p>
      <w:pPr>
        <w:pStyle w:val="Normal"/>
        <w:spacing w:before="100" w:after="0"/>
        <w:ind w:left="1709" w:hanging="0"/>
        <w:rPr>
          <w:rFonts w:ascii="Courier New" w:hAnsi="Courier New"/>
          <w:sz w:val="18"/>
        </w:rPr>
      </w:pPr>
      <w:r>
        <w:rPr>
          <w:rFonts w:ascii="Courier New" w:hAnsi="Courier New"/>
          <w:sz w:val="18"/>
        </w:rPr>
        <w:t>private</w:t>
      </w:r>
      <w:r>
        <w:rPr>
          <w:rFonts w:ascii="Courier New" w:hAnsi="Courier New"/>
          <w:spacing w:val="-8"/>
          <w:sz w:val="18"/>
        </w:rPr>
        <w:t xml:space="preserve"> </w:t>
      </w:r>
      <w:r>
        <w:rPr>
          <w:rFonts w:ascii="Courier New" w:hAnsi="Courier New"/>
          <w:sz w:val="18"/>
        </w:rPr>
        <w:t>val</w:t>
      </w:r>
      <w:r>
        <w:rPr>
          <w:rFonts w:ascii="Courier New" w:hAnsi="Courier New"/>
          <w:spacing w:val="-8"/>
          <w:sz w:val="18"/>
        </w:rPr>
        <w:t xml:space="preserve"> </w:t>
      </w:r>
      <w:r>
        <w:rPr>
          <w:rFonts w:ascii="Courier New" w:hAnsi="Courier New"/>
          <w:sz w:val="18"/>
        </w:rPr>
        <w:t>submitButton:</w:t>
      </w:r>
      <w:r>
        <w:rPr>
          <w:rFonts w:ascii="Courier New" w:hAnsi="Courier New"/>
          <w:spacing w:val="-7"/>
          <w:sz w:val="18"/>
        </w:rPr>
        <w:t xml:space="preserve"> </w:t>
      </w:r>
      <w:r>
        <w:rPr>
          <w:rFonts w:ascii="Courier New" w:hAnsi="Courier New"/>
          <w:spacing w:val="-2"/>
          <w:sz w:val="18"/>
        </w:rPr>
        <w:t>Button</w:t>
      </w:r>
    </w:p>
    <w:p>
      <w:pPr>
        <w:pStyle w:val="Normal"/>
        <w:spacing w:before="76" w:after="0"/>
        <w:ind w:left="2141" w:hanging="0"/>
        <w:rPr>
          <w:rFonts w:ascii="Courier New" w:hAnsi="Courier New"/>
          <w:sz w:val="18"/>
        </w:rPr>
      </w:pPr>
      <w:r>
        <w:rPr>
          <w:rFonts w:ascii="Courier New" w:hAnsi="Courier New"/>
          <w:sz w:val="18"/>
        </w:rPr>
        <w:t>get()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pacing w:val="-2"/>
          <w:sz w:val="18"/>
        </w:rPr>
        <w:t>findViewById(R.id.submit_button)</w:t>
      </w:r>
    </w:p>
    <w:p>
      <w:pPr>
        <w:pStyle w:val="TextBody"/>
        <w:rPr>
          <w:rFonts w:ascii="Courier New" w:hAnsi="Courier New"/>
        </w:rPr>
      </w:pPr>
      <w:r>
        <w:rPr>
          <w:rFonts w:ascii="Courier New" w:hAnsi="Courier New"/>
        </w:rPr>
      </w:r>
    </w:p>
    <w:p>
      <w:pPr>
        <w:pStyle w:val="Normal"/>
        <w:spacing w:before="130" w:after="0"/>
        <w:ind w:left="1709" w:hanging="0"/>
        <w:rPr>
          <w:rFonts w:ascii="Courier New" w:hAnsi="Courier New"/>
          <w:sz w:val="18"/>
        </w:rPr>
      </w:pPr>
      <w:r>
        <w:rPr>
          <w:rFonts w:ascii="Courier New" w:hAnsi="Courier New"/>
          <w:sz w:val="18"/>
        </w:rPr>
        <w:t>private</w:t>
      </w:r>
      <w:r>
        <w:rPr>
          <w:rFonts w:ascii="Courier New" w:hAnsi="Courier New"/>
          <w:spacing w:val="-7"/>
          <w:sz w:val="18"/>
        </w:rPr>
        <w:t xml:space="preserve"> </w:t>
      </w:r>
      <w:r>
        <w:rPr>
          <w:rFonts w:ascii="Courier New" w:hAnsi="Courier New"/>
          <w:sz w:val="18"/>
        </w:rPr>
        <w:t>val</w:t>
      </w:r>
      <w:r>
        <w:rPr>
          <w:rFonts w:ascii="Courier New" w:hAnsi="Courier New"/>
          <w:spacing w:val="-6"/>
          <w:sz w:val="18"/>
        </w:rPr>
        <w:t xml:space="preserve"> </w:t>
      </w:r>
      <w:r>
        <w:rPr>
          <w:rFonts w:ascii="Courier New" w:hAnsi="Courier New"/>
          <w:sz w:val="18"/>
        </w:rPr>
        <w:t>userName:</w:t>
      </w:r>
      <w:r>
        <w:rPr>
          <w:rFonts w:ascii="Courier New" w:hAnsi="Courier New"/>
          <w:spacing w:val="-6"/>
          <w:sz w:val="18"/>
        </w:rPr>
        <w:t xml:space="preserve"> </w:t>
      </w:r>
      <w:r>
        <w:rPr>
          <w:rFonts w:ascii="Courier New" w:hAnsi="Courier New"/>
          <w:spacing w:val="-2"/>
          <w:sz w:val="18"/>
        </w:rPr>
        <w:t>EditText</w:t>
      </w:r>
    </w:p>
    <w:p>
      <w:pPr>
        <w:pStyle w:val="Normal"/>
        <w:spacing w:before="76" w:after="0"/>
        <w:ind w:left="2141" w:hanging="0"/>
        <w:rPr>
          <w:rFonts w:ascii="Courier New" w:hAnsi="Courier New"/>
          <w:sz w:val="18"/>
        </w:rPr>
      </w:pPr>
      <w:r>
        <w:rPr>
          <w:rFonts w:ascii="Courier New" w:hAnsi="Courier New"/>
          <w:sz w:val="18"/>
        </w:rPr>
        <w:t>get()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pacing w:val="-2"/>
          <w:sz w:val="18"/>
        </w:rPr>
        <w:t>findViewById(R.id.user_name)</w:t>
      </w:r>
    </w:p>
    <w:p>
      <w:pPr>
        <w:pStyle w:val="TextBody"/>
        <w:rPr>
          <w:rFonts w:ascii="Courier New" w:hAnsi="Courier New"/>
        </w:rPr>
      </w:pPr>
      <w:r>
        <w:rPr>
          <w:rFonts w:ascii="Courier New" w:hAnsi="Courier New"/>
        </w:rPr>
      </w:r>
    </w:p>
    <w:p>
      <w:pPr>
        <w:pStyle w:val="Normal"/>
        <w:spacing w:before="129" w:after="0"/>
        <w:ind w:left="1709" w:hanging="0"/>
        <w:rPr>
          <w:rFonts w:ascii="Courier New" w:hAnsi="Courier New"/>
          <w:sz w:val="18"/>
        </w:rPr>
      </w:pPr>
      <w:r>
        <w:rPr>
          <w:rFonts w:ascii="Courier New" w:hAnsi="Courier New"/>
          <w:sz w:val="18"/>
        </w:rPr>
        <w:t>private</w:t>
      </w:r>
      <w:r>
        <w:rPr>
          <w:rFonts w:ascii="Courier New" w:hAnsi="Courier New"/>
          <w:spacing w:val="-7"/>
          <w:sz w:val="18"/>
        </w:rPr>
        <w:t xml:space="preserve"> </w:t>
      </w:r>
      <w:r>
        <w:rPr>
          <w:rFonts w:ascii="Courier New" w:hAnsi="Courier New"/>
          <w:sz w:val="18"/>
        </w:rPr>
        <w:t>val</w:t>
      </w:r>
      <w:r>
        <w:rPr>
          <w:rFonts w:ascii="Courier New" w:hAnsi="Courier New"/>
          <w:spacing w:val="-6"/>
          <w:sz w:val="18"/>
        </w:rPr>
        <w:t xml:space="preserve"> </w:t>
      </w:r>
      <w:r>
        <w:rPr>
          <w:rFonts w:ascii="Courier New" w:hAnsi="Courier New"/>
          <w:sz w:val="18"/>
        </w:rPr>
        <w:t>password:</w:t>
      </w:r>
      <w:r>
        <w:rPr>
          <w:rFonts w:ascii="Courier New" w:hAnsi="Courier New"/>
          <w:spacing w:val="-6"/>
          <w:sz w:val="18"/>
        </w:rPr>
        <w:t xml:space="preserve"> </w:t>
      </w:r>
      <w:r>
        <w:rPr>
          <w:rFonts w:ascii="Courier New" w:hAnsi="Courier New"/>
          <w:spacing w:val="-2"/>
          <w:sz w:val="18"/>
        </w:rPr>
        <w:t>EditText</w:t>
      </w:r>
    </w:p>
    <w:p>
      <w:pPr>
        <w:pStyle w:val="Normal"/>
        <w:spacing w:before="77" w:after="0"/>
        <w:ind w:left="2141" w:hanging="0"/>
        <w:rPr>
          <w:rFonts w:ascii="Courier New" w:hAnsi="Courier New"/>
          <w:sz w:val="18"/>
        </w:rPr>
      </w:pPr>
      <w:r>
        <w:rPr>
          <w:rFonts w:ascii="Courier New" w:hAnsi="Courier New"/>
          <w:sz w:val="18"/>
        </w:rPr>
        <w:t>get()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pacing w:val="-2"/>
          <w:sz w:val="18"/>
        </w:rPr>
        <w:t>findViewById(R.id.password)</w:t>
      </w:r>
    </w:p>
    <w:p>
      <w:pPr>
        <w:pStyle w:val="TextBody"/>
        <w:rPr>
          <w:rFonts w:ascii="Courier New" w:hAnsi="Courier New"/>
        </w:rPr>
      </w:pPr>
      <w:r>
        <w:rPr>
          <w:rFonts w:ascii="Courier New" w:hAnsi="Courier New"/>
        </w:rPr>
      </w:r>
    </w:p>
    <w:p>
      <w:pPr>
        <w:pStyle w:val="Normal"/>
        <w:spacing w:before="129" w:after="0"/>
        <w:ind w:left="1709" w:hanging="0"/>
        <w:rPr>
          <w:rFonts w:ascii="Courier New" w:hAnsi="Courier New"/>
          <w:sz w:val="18"/>
        </w:rPr>
      </w:pPr>
      <w:r>
        <w:rPr>
          <w:rFonts w:ascii="Courier New" w:hAnsi="Courier New"/>
          <w:sz w:val="18"/>
        </w:rPr>
        <w:t>private</w:t>
      </w:r>
      <w:r>
        <w:rPr>
          <w:rFonts w:ascii="Courier New" w:hAnsi="Courier New"/>
          <w:spacing w:val="-6"/>
          <w:sz w:val="18"/>
        </w:rPr>
        <w:t xml:space="preserve"> </w:t>
      </w:r>
      <w:r>
        <w:rPr>
          <w:rFonts w:ascii="Courier New" w:hAnsi="Courier New"/>
          <w:sz w:val="18"/>
        </w:rPr>
        <w:t>val</w:t>
      </w:r>
      <w:r>
        <w:rPr>
          <w:rFonts w:ascii="Courier New" w:hAnsi="Courier New"/>
          <w:spacing w:val="-6"/>
          <w:sz w:val="18"/>
        </w:rPr>
        <w:t xml:space="preserve"> </w:t>
      </w:r>
      <w:r>
        <w:rPr>
          <w:rFonts w:ascii="Courier New" w:hAnsi="Courier New"/>
          <w:sz w:val="18"/>
        </w:rPr>
        <w:t>header:</w:t>
      </w:r>
      <w:r>
        <w:rPr>
          <w:rFonts w:ascii="Courier New" w:hAnsi="Courier New"/>
          <w:spacing w:val="-5"/>
          <w:sz w:val="18"/>
        </w:rPr>
        <w:t xml:space="preserve"> </w:t>
      </w:r>
      <w:r>
        <w:rPr>
          <w:rFonts w:ascii="Courier New" w:hAnsi="Courier New"/>
          <w:spacing w:val="-2"/>
          <w:sz w:val="18"/>
        </w:rPr>
        <w:t>TextView</w:t>
      </w:r>
    </w:p>
    <w:p>
      <w:pPr>
        <w:pStyle w:val="Normal"/>
        <w:spacing w:before="76" w:after="0"/>
        <w:ind w:left="2141" w:hanging="0"/>
        <w:rPr>
          <w:rFonts w:ascii="Courier New" w:hAnsi="Courier New"/>
          <w:sz w:val="18"/>
        </w:rPr>
      </w:pPr>
      <w:r>
        <w:rPr>
          <w:rFonts w:ascii="Courier New" w:hAnsi="Courier New"/>
          <w:sz w:val="18"/>
        </w:rPr>
        <w:t>get()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pacing w:val="-2"/>
          <w:sz w:val="18"/>
        </w:rPr>
        <w:t>findViewById(R.id.header)</w:t>
      </w:r>
    </w:p>
    <w:p>
      <w:pPr>
        <w:pStyle w:val="TextBody"/>
        <w:rPr>
          <w:rFonts w:ascii="Courier New" w:hAnsi="Courier New"/>
        </w:rPr>
      </w:pPr>
      <w:r>
        <w:rPr>
          <w:rFonts w:ascii="Courier New" w:hAnsi="Courier New"/>
        </w:rPr>
      </w:r>
    </w:p>
    <w:p>
      <w:pPr>
        <w:pStyle w:val="Normal"/>
        <w:spacing w:lineRule="auto" w:line="324" w:before="130" w:after="0"/>
        <w:ind w:left="2141" w:hanging="432"/>
        <w:rPr>
          <w:rFonts w:ascii="Courier New" w:hAnsi="Courier New"/>
          <w:sz w:val="18"/>
        </w:rPr>
      </w:pPr>
      <w:r>
        <w:rPr>
          <w:rFonts w:ascii="Courier New" w:hAnsi="Courier New"/>
          <w:sz w:val="18"/>
        </w:rPr>
        <w:t>override</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onCreate(savedInstanceState:</w:t>
      </w:r>
      <w:r>
        <w:rPr>
          <w:rFonts w:ascii="Courier New" w:hAnsi="Courier New"/>
          <w:spacing w:val="-10"/>
          <w:sz w:val="18"/>
        </w:rPr>
        <w:t xml:space="preserve"> </w:t>
      </w:r>
      <w:r>
        <w:rPr>
          <w:rFonts w:ascii="Courier New" w:hAnsi="Courier New"/>
          <w:sz w:val="18"/>
        </w:rPr>
        <w:t>Bundle?)</w:t>
      </w:r>
      <w:r>
        <w:rPr>
          <w:rFonts w:ascii="Courier New" w:hAnsi="Courier New"/>
          <w:spacing w:val="-10"/>
          <w:sz w:val="18"/>
        </w:rPr>
        <w:t xml:space="preserve"> </w:t>
      </w:r>
      <w:r>
        <w:rPr>
          <w:rFonts w:ascii="Courier New" w:hAnsi="Courier New"/>
          <w:sz w:val="18"/>
        </w:rPr>
        <w:t xml:space="preserve">{ </w:t>
      </w:r>
      <w:r>
        <w:rPr>
          <w:rFonts w:ascii="Courier New" w:hAnsi="Courier New"/>
          <w:spacing w:val="-2"/>
          <w:sz w:val="18"/>
        </w:rPr>
        <w:t>super.onCreate(savedInstanceState) setContentView(R.layout.activity_main)</w:t>
      </w:r>
    </w:p>
    <w:p>
      <w:pPr>
        <w:pStyle w:val="TextBody"/>
        <w:spacing w:before="10" w:after="0"/>
        <w:rPr>
          <w:rFonts w:ascii="Courier New" w:hAnsi="Courier New"/>
          <w:sz w:val="24"/>
        </w:rPr>
      </w:pPr>
      <w:r>
        <w:rPr>
          <w:rFonts w:ascii="Courier New" w:hAnsi="Courier New"/>
          <w:sz w:val="24"/>
        </w:rPr>
      </w:r>
    </w:p>
    <w:p>
      <w:pPr>
        <w:pStyle w:val="Normal"/>
        <w:ind w:left="2141" w:hanging="0"/>
        <w:rPr>
          <w:rFonts w:ascii="Courier New" w:hAnsi="Courier New"/>
          <w:sz w:val="18"/>
        </w:rPr>
      </w:pPr>
      <w:r>
        <w:rPr>
          <w:rFonts w:ascii="Courier New" w:hAnsi="Courier New"/>
          <w:spacing w:val="-2"/>
          <w:sz w:val="18"/>
        </w:rPr>
        <w:t>submitButton.setOnClickListener</w:t>
      </w:r>
      <w:r>
        <w:rPr>
          <w:rFonts w:ascii="Courier New" w:hAnsi="Courier New"/>
          <w:spacing w:val="29"/>
          <w:sz w:val="18"/>
        </w:rPr>
        <w:t xml:space="preserve"> </w:t>
      </w:r>
      <w:r>
        <w:rPr>
          <w:rFonts w:ascii="Courier New" w:hAnsi="Courier New"/>
          <w:spacing w:val="-10"/>
          <w:sz w:val="18"/>
        </w:rPr>
        <w:t>{</w:t>
      </w:r>
    </w:p>
    <w:p>
      <w:pPr>
        <w:pStyle w:val="TextBody"/>
        <w:rPr>
          <w:rFonts w:ascii="Courier New" w:hAnsi="Courier New"/>
        </w:rPr>
      </w:pPr>
      <w:r>
        <w:rPr>
          <w:rFonts w:ascii="Courier New" w:hAnsi="Courier New"/>
        </w:rPr>
      </w:r>
    </w:p>
    <w:p>
      <w:pPr>
        <w:pStyle w:val="Normal"/>
        <w:spacing w:lineRule="auto" w:line="324" w:before="129" w:after="0"/>
        <w:ind w:left="2573" w:right="701" w:hanging="0"/>
        <w:rPr>
          <w:rFonts w:ascii="Courier New" w:hAnsi="Courier New"/>
          <w:sz w:val="18"/>
        </w:rPr>
      </w:pPr>
      <w:r>
        <w:rPr>
          <w:rFonts w:ascii="Courier New" w:hAnsi="Courier New"/>
          <w:sz w:val="18"/>
        </w:rPr>
        <w:t>val</w:t>
      </w:r>
      <w:r>
        <w:rPr>
          <w:rFonts w:ascii="Courier New" w:hAnsi="Courier New"/>
          <w:spacing w:val="-13"/>
          <w:sz w:val="18"/>
        </w:rPr>
        <w:t xml:space="preserve"> </w:t>
      </w:r>
      <w:r>
        <w:rPr>
          <w:rFonts w:ascii="Courier New" w:hAnsi="Courier New"/>
          <w:sz w:val="18"/>
        </w:rPr>
        <w:t>userNameForm</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userName.text.toString().trim() val</w:t>
      </w:r>
      <w:r>
        <w:rPr>
          <w:rFonts w:ascii="Courier New" w:hAnsi="Courier New"/>
          <w:spacing w:val="-6"/>
          <w:sz w:val="18"/>
        </w:rPr>
        <w:t xml:space="preserve"> </w:t>
      </w:r>
      <w:r>
        <w:rPr>
          <w:rFonts w:ascii="Courier New" w:hAnsi="Courier New"/>
          <w:sz w:val="18"/>
        </w:rPr>
        <w:t>passwordForm</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pacing w:val="-2"/>
          <w:sz w:val="18"/>
        </w:rPr>
        <w:t>password.text.toString().trim()</w:t>
      </w:r>
    </w:p>
    <w:p>
      <w:pPr>
        <w:pStyle w:val="TextBody"/>
        <w:spacing w:before="10" w:after="0"/>
        <w:rPr>
          <w:rFonts w:ascii="Courier New" w:hAnsi="Courier New"/>
          <w:sz w:val="24"/>
        </w:rPr>
      </w:pPr>
      <w:r>
        <w:rPr>
          <w:rFonts w:ascii="Courier New" w:hAnsi="Courier New"/>
          <w:sz w:val="24"/>
        </w:rPr>
      </w:r>
    </w:p>
    <w:p>
      <w:pPr>
        <w:pStyle w:val="Normal"/>
        <w:ind w:left="2573" w:hanging="0"/>
        <w:rPr>
          <w:rFonts w:ascii="Courier New" w:hAnsi="Courier New"/>
          <w:sz w:val="18"/>
        </w:rPr>
      </w:pPr>
      <w:r>
        <w:rPr>
          <w:rFonts w:ascii="Courier New" w:hAnsi="Courier New"/>
          <w:spacing w:val="-2"/>
          <w:sz w:val="18"/>
        </w:rPr>
        <w:t>hideKeyboard()</w:t>
      </w:r>
    </w:p>
    <w:p>
      <w:pPr>
        <w:pStyle w:val="TextBody"/>
        <w:rPr>
          <w:rFonts w:ascii="Courier New" w:hAnsi="Courier New"/>
        </w:rPr>
      </w:pPr>
      <w:r>
        <w:rPr>
          <w:rFonts w:ascii="Courier New" w:hAnsi="Courier New"/>
        </w:rPr>
      </w:r>
    </w:p>
    <w:p>
      <w:pPr>
        <w:pStyle w:val="Normal"/>
        <w:spacing w:lineRule="auto" w:line="235" w:before="132" w:after="0"/>
        <w:ind w:left="2789" w:right="2599" w:hanging="216"/>
        <w:rPr>
          <w:rFonts w:ascii="Courier New" w:hAnsi="Courier New"/>
          <w:sz w:val="18"/>
        </w:rPr>
      </w:pPr>
      <w:r>
        <w:rPr>
          <w:rFonts w:ascii="Courier New" w:hAnsi="Courier New"/>
          <w:sz w:val="18"/>
        </w:rPr>
        <w:t>if</w:t>
      </w:r>
      <w:r>
        <w:rPr>
          <w:rFonts w:ascii="Courier New" w:hAnsi="Courier New"/>
          <w:spacing w:val="-19"/>
          <w:sz w:val="18"/>
        </w:rPr>
        <w:t xml:space="preserve"> </w:t>
      </w:r>
      <w:r>
        <w:rPr>
          <w:rFonts w:ascii="Courier New" w:hAnsi="Courier New"/>
          <w:sz w:val="18"/>
        </w:rPr>
        <w:t>(userNameForm.isNotEmpty()</w:t>
      </w:r>
      <w:r>
        <w:rPr>
          <w:rFonts w:ascii="Courier New" w:hAnsi="Courier New"/>
          <w:spacing w:val="-19"/>
          <w:sz w:val="18"/>
        </w:rPr>
        <w:t xml:space="preserve"> </w:t>
      </w:r>
      <w:r>
        <w:rPr>
          <w:rFonts w:ascii="Courier New" w:hAnsi="Courier New"/>
          <w:sz w:val="18"/>
        </w:rPr>
        <w:t>&amp;&amp; passwordForm.isNotEmpty()) {</w:t>
      </w:r>
    </w:p>
    <w:p>
      <w:pPr>
        <w:pStyle w:val="TextBody"/>
        <w:spacing w:before="6" w:after="0"/>
        <w:rPr>
          <w:rFonts w:ascii="Courier New" w:hAnsi="Courier New"/>
          <w:sz w:val="19"/>
        </w:rPr>
      </w:pPr>
      <w:r>
        <w:rPr>
          <w:rFonts w:ascii="Courier New" w:hAnsi="Courier New"/>
          <w:sz w:val="19"/>
        </w:rPr>
      </w:r>
    </w:p>
    <w:p>
      <w:pPr>
        <w:pStyle w:val="Normal"/>
        <w:spacing w:lineRule="atLeast" w:line="280"/>
        <w:ind w:left="3005" w:right="882" w:hanging="0"/>
        <w:rPr>
          <w:rFonts w:ascii="Courier New" w:hAnsi="Courier New"/>
          <w:sz w:val="18"/>
        </w:rPr>
      </w:pPr>
      <w:r>
        <w:rPr>
          <w:rFonts w:ascii="Courier New" w:hAnsi="Courier New"/>
          <w:sz w:val="18"/>
        </w:rPr>
        <w:t>//Set the name of the activity to launch Intent(this,</w:t>
      </w:r>
      <w:r>
        <w:rPr>
          <w:rFonts w:ascii="Courier New" w:hAnsi="Courier New"/>
          <w:spacing w:val="-20"/>
          <w:sz w:val="18"/>
        </w:rPr>
        <w:t xml:space="preserve"> </w:t>
      </w:r>
      <w:r>
        <w:rPr>
          <w:rFonts w:ascii="Courier New" w:hAnsi="Courier New"/>
          <w:sz w:val="18"/>
        </w:rPr>
        <w:t>MainActivity::class.java).also</w:t>
      </w:r>
      <w:r>
        <w:rPr>
          <w:rFonts w:ascii="Courier New" w:hAnsi="Courier New"/>
          <w:spacing w:val="-20"/>
          <w:sz w:val="18"/>
        </w:rPr>
        <w:t xml:space="preserve"> </w:t>
      </w:r>
      <w:r>
        <w:rPr>
          <w:rFonts w:ascii="Courier New" w:hAnsi="Courier New"/>
          <w:sz w:val="18"/>
        </w:rPr>
        <w:t>{</w:t>
      </w:r>
    </w:p>
    <w:p>
      <w:pPr>
        <w:pStyle w:val="Normal"/>
        <w:spacing w:lineRule="exact" w:line="200"/>
        <w:ind w:left="3221" w:hanging="0"/>
        <w:rPr>
          <w:rFonts w:ascii="Courier New" w:hAnsi="Courier New"/>
          <w:sz w:val="18"/>
        </w:rPr>
      </w:pPr>
      <w:r>
        <w:rPr>
          <w:rFonts w:ascii="Courier New" w:hAnsi="Courier New"/>
          <w:sz w:val="18"/>
        </w:rPr>
        <w:t>loginIntent</w:t>
      </w:r>
      <w:r>
        <w:rPr>
          <w:rFonts w:ascii="Courier New" w:hAnsi="Courier New"/>
          <w:spacing w:val="-12"/>
          <w:sz w:val="18"/>
        </w:rPr>
        <w:t xml:space="preserve"> </w:t>
      </w:r>
      <w:r>
        <w:rPr>
          <w:rFonts w:ascii="Courier New" w:hAnsi="Courier New"/>
          <w:sz w:val="18"/>
        </w:rPr>
        <w:t>-</w:t>
      </w:r>
      <w:r>
        <w:rPr>
          <w:rFonts w:ascii="Courier New" w:hAnsi="Courier New"/>
          <w:spacing w:val="-10"/>
          <w:sz w:val="18"/>
        </w:rPr>
        <w:t>&gt;</w:t>
      </w:r>
    </w:p>
    <w:p>
      <w:pPr>
        <w:pStyle w:val="Normal"/>
        <w:spacing w:before="16" w:after="0"/>
        <w:ind w:left="3437" w:hanging="0"/>
        <w:rPr>
          <w:rFonts w:ascii="Courier New" w:hAnsi="Courier New"/>
          <w:sz w:val="18"/>
        </w:rPr>
      </w:pPr>
      <w:r>
        <w:rPr>
          <w:rFonts w:ascii="Courier New" w:hAnsi="Courier New"/>
          <w:sz w:val="18"/>
        </w:rPr>
        <w:t>//Add</w:t>
      </w:r>
      <w:r>
        <w:rPr>
          <w:rFonts w:ascii="Courier New" w:hAnsi="Courier New"/>
          <w:spacing w:val="-4"/>
          <w:sz w:val="18"/>
        </w:rPr>
        <w:t xml:space="preserve"> </w:t>
      </w:r>
      <w:r>
        <w:rPr>
          <w:rFonts w:ascii="Courier New" w:hAnsi="Courier New"/>
          <w:sz w:val="18"/>
        </w:rPr>
        <w:t>the</w:t>
      </w:r>
      <w:r>
        <w:rPr>
          <w:rFonts w:ascii="Courier New" w:hAnsi="Courier New"/>
          <w:spacing w:val="-4"/>
          <w:sz w:val="18"/>
        </w:rPr>
        <w:t xml:space="preserve"> data</w:t>
      </w:r>
    </w:p>
    <w:p>
      <w:pPr>
        <w:pStyle w:val="Normal"/>
        <w:spacing w:lineRule="auto" w:line="235" w:before="79" w:after="0"/>
        <w:ind w:left="3653" w:right="1684" w:hanging="216"/>
        <w:rPr>
          <w:rFonts w:ascii="Courier New" w:hAnsi="Courier New"/>
          <w:sz w:val="18"/>
        </w:rPr>
      </w:pPr>
      <w:r>
        <w:rPr>
          <w:rFonts w:ascii="Courier New" w:hAnsi="Courier New"/>
          <w:spacing w:val="-2"/>
          <w:sz w:val="18"/>
        </w:rPr>
        <w:t>loginIntent.putExtra(USER_NAME_KEY, userNameForm)</w:t>
      </w:r>
    </w:p>
    <w:p>
      <w:pPr>
        <w:pStyle w:val="Normal"/>
        <w:spacing w:lineRule="auto" w:line="235" w:before="21" w:after="0"/>
        <w:ind w:left="3653" w:right="1684" w:hanging="216"/>
        <w:rPr>
          <w:rFonts w:ascii="Courier New" w:hAnsi="Courier New"/>
          <w:sz w:val="18"/>
        </w:rPr>
      </w:pPr>
      <w:r>
        <w:rPr>
          <w:rFonts w:ascii="Courier New" w:hAnsi="Courier New"/>
          <w:spacing w:val="-2"/>
          <w:sz w:val="18"/>
        </w:rPr>
        <w:t>loginIntent.putExtra(PASSWORD_KEY, passwordForm)</w:t>
      </w:r>
    </w:p>
    <w:p>
      <w:pPr>
        <w:pStyle w:val="Normal"/>
        <w:spacing w:lineRule="auto" w:line="324" w:before="17" w:after="0"/>
        <w:ind w:left="3437" w:right="2599" w:hanging="0"/>
        <w:rPr>
          <w:rFonts w:ascii="Courier New" w:hAnsi="Courier New"/>
          <w:sz w:val="18"/>
        </w:rPr>
      </w:pPr>
      <w:r>
        <w:rPr>
          <w:rFonts w:ascii="Courier New" w:hAnsi="Courier New"/>
          <w:spacing w:val="-2"/>
          <w:sz w:val="18"/>
        </w:rPr>
        <w:t>//Launch startActivity(loginIntent)</w:t>
      </w:r>
    </w:p>
    <w:p>
      <w:pPr>
        <w:pStyle w:val="Normal"/>
        <w:spacing w:before="1" w:after="0"/>
        <w:ind w:right="2818" w:hanging="0"/>
        <w:jc w:val="center"/>
        <w:rPr>
          <w:rFonts w:ascii="Courier New" w:hAnsi="Courier New"/>
          <w:sz w:val="18"/>
        </w:rPr>
      </w:pPr>
      <w:r>
        <w:rPr>
          <w:rFonts w:ascii="Courier New" w:hAnsi="Courier New"/>
          <w:sz w:val="18"/>
        </w:rPr>
        <w:t>}</w:t>
      </w:r>
    </w:p>
    <w:p>
      <w:pPr>
        <w:pStyle w:val="TextBody"/>
        <w:rPr>
          <w:rFonts w:ascii="Courier New" w:hAnsi="Courier New"/>
        </w:rPr>
      </w:pPr>
      <w:r>
        <w:rPr>
          <w:rFonts w:ascii="Courier New" w:hAnsi="Courier New"/>
        </w:rPr>
      </w:r>
    </w:p>
    <w:p>
      <w:pPr>
        <w:pStyle w:val="Normal"/>
        <w:spacing w:before="130" w:after="0"/>
        <w:ind w:left="2573" w:hanging="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else</w:t>
      </w:r>
      <w:r>
        <w:rPr>
          <w:rFonts w:ascii="Courier New" w:hAnsi="Courier New"/>
          <w:spacing w:val="-2"/>
          <w:sz w:val="18"/>
        </w:rPr>
        <w:t xml:space="preserve"> </w:t>
      </w:r>
      <w:r>
        <w:rPr>
          <w:rFonts w:ascii="Courier New" w:hAnsi="Courier New"/>
          <w:spacing w:val="-10"/>
          <w:sz w:val="18"/>
        </w:rPr>
        <w:t>{</w:t>
      </w:r>
    </w:p>
    <w:p>
      <w:pPr>
        <w:pStyle w:val="Normal"/>
        <w:spacing w:lineRule="atLeast" w:line="280"/>
        <w:ind w:left="3221" w:hanging="216"/>
        <w:rPr>
          <w:rFonts w:ascii="Courier New" w:hAnsi="Courier New"/>
          <w:sz w:val="18"/>
        </w:rPr>
      </w:pPr>
      <w:r>
        <w:rPr>
          <w:rFonts w:ascii="Courier New" w:hAnsi="Courier New"/>
          <w:sz w:val="18"/>
        </w:rPr>
        <w:t xml:space="preserve">val toast = Toast.makeText(this, </w:t>
      </w:r>
      <w:r>
        <w:rPr>
          <w:rFonts w:ascii="Courier New" w:hAnsi="Courier New"/>
          <w:spacing w:val="-2"/>
          <w:sz w:val="18"/>
        </w:rPr>
        <w:t>getString(R.string.login_form_entry_error),</w:t>
      </w:r>
    </w:p>
    <w:p>
      <w:pPr>
        <w:sectPr>
          <w:headerReference w:type="even" r:id="rId45"/>
          <w:headerReference w:type="default" r:id="rId46"/>
          <w:type w:val="nextPage"/>
          <w:pgSz w:w="10800" w:h="13320"/>
          <w:pgMar w:left="940" w:right="920" w:gutter="0" w:header="695" w:top="1120" w:footer="0" w:bottom="280"/>
          <w:pgNumType w:fmt="decimal"/>
          <w:formProt w:val="false"/>
          <w:textDirection w:val="lrTb"/>
          <w:docGrid w:type="default" w:linePitch="100" w:charSpace="4096"/>
        </w:sectPr>
        <w:pStyle w:val="Normal"/>
        <w:spacing w:lineRule="exact" w:line="200"/>
        <w:ind w:left="1211" w:right="1329" w:hanging="0"/>
        <w:jc w:val="center"/>
        <w:rPr>
          <w:rFonts w:ascii="Courier New" w:hAnsi="Courier New"/>
          <w:sz w:val="18"/>
        </w:rPr>
      </w:pPr>
      <w:r>
        <w:rPr>
          <w:rFonts w:ascii="Courier New" w:hAnsi="Courier New"/>
          <w:spacing w:val="-2"/>
          <w:sz w:val="18"/>
        </w:rPr>
        <w:t>Toast.LENGTH_LONG)</w:t>
      </w:r>
    </w:p>
    <w:p>
      <w:pPr>
        <w:pStyle w:val="TextBody"/>
        <w:spacing w:before="3" w:after="0"/>
        <w:rPr>
          <w:rFonts w:ascii="Courier New" w:hAnsi="Courier New"/>
          <w:sz w:val="6"/>
        </w:rPr>
      </w:pPr>
      <w:r>
        <w:rPr>
          <w:rFonts w:ascii="Courier New" w:hAnsi="Courier New"/>
          <w:sz w:val="6"/>
        </w:rPr>
      </w:r>
    </w:p>
    <w:p>
      <w:pPr>
        <w:pStyle w:val="TextBody"/>
        <w:ind w:left="104" w:hanging="0"/>
        <w:rPr>
          <w:rFonts w:ascii="Courier New" w:hAnsi="Courier New"/>
        </w:rPr>
      </w:pPr>
      <w:r>
        <w:rPr/>
        <mc:AlternateContent>
          <mc:Choice Requires="wpg">
            <w:drawing>
              <wp:inline distT="0" distB="0" distL="0" distR="0" wp14:anchorId="66DB6E1E">
                <wp:extent cx="5074920" cy="2974975"/>
                <wp:effectExtent l="0" t="0" r="5080" b="0"/>
                <wp:docPr id="123" name="Shape78"/>
                <a:graphic xmlns:a="http://schemas.openxmlformats.org/drawingml/2006/main">
                  <a:graphicData uri="http://schemas.microsoft.com/office/word/2010/wordprocessingGroup">
                    <wpg:wgp>
                      <wpg:cNvGrpSpPr/>
                      <wpg:grpSpPr>
                        <a:xfrm>
                          <a:off x="0" y="0"/>
                          <a:ext cx="5074920" cy="2975040"/>
                          <a:chOff x="0" y="0"/>
                          <a:chExt cx="5074920" cy="2975040"/>
                        </a:xfrm>
                      </wpg:grpSpPr>
                      <wps:wsp>
                        <wps:cNvSpPr/>
                        <wps:spPr>
                          <a:xfrm>
                            <a:off x="0" y="6480"/>
                            <a:ext cx="5074920" cy="2962440"/>
                          </a:xfrm>
                          <a:prstGeom prst="rect">
                            <a:avLst/>
                          </a:prstGeom>
                          <a:solidFill>
                            <a:srgbClr val="f6f6f6"/>
                          </a:solidFill>
                          <a:ln w="0">
                            <a:noFill/>
                          </a:ln>
                        </wps:spPr>
                        <wps:style>
                          <a:lnRef idx="0"/>
                          <a:fillRef idx="0"/>
                          <a:effectRef idx="0"/>
                          <a:fontRef idx="minor"/>
                        </wps:style>
                        <wps:bodyPr/>
                      </wps:wsp>
                      <wps:wsp>
                        <wps:cNvSpPr/>
                        <wps:spPr>
                          <a:xfrm>
                            <a:off x="0" y="0"/>
                            <a:ext cx="5074920" cy="2975040"/>
                          </a:xfrm>
                          <a:custGeom>
                            <a:avLst/>
                            <a:gdLst>
                              <a:gd name="textAreaLeft" fmla="*/ 0 w 2877120"/>
                              <a:gd name="textAreaRight" fmla="*/ 2879280 w 2877120"/>
                              <a:gd name="textAreaTop" fmla="*/ 0 h 1686600"/>
                              <a:gd name="textAreaBottom" fmla="*/ 1688760 h 1686600"/>
                            </a:gdLst>
                            <a:ahLst/>
                            <a:rect l="textAreaLeft" t="textAreaTop" r="textAreaRight" b="textAreaBottom"/>
                            <a:pathLst>
                              <a:path w="7992" h="4685">
                                <a:moveTo>
                                  <a:pt x="7992" y="4664"/>
                                </a:moveTo>
                                <a:lnTo>
                                  <a:pt x="0" y="4664"/>
                                </a:lnTo>
                                <a:lnTo>
                                  <a:pt x="0" y="4684"/>
                                </a:lnTo>
                                <a:lnTo>
                                  <a:pt x="7992" y="4684"/>
                                </a:lnTo>
                                <a:lnTo>
                                  <a:pt x="7992" y="466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2949480"/>
                          </a:xfrm>
                          <a:prstGeom prst="rect">
                            <a:avLst/>
                          </a:prstGeom>
                          <a:noFill/>
                          <a:ln w="0">
                            <a:noFill/>
                          </a:ln>
                        </wps:spPr>
                        <wps:style>
                          <a:lnRef idx="0"/>
                          <a:fillRef idx="0"/>
                          <a:effectRef idx="0"/>
                          <a:fontRef idx="minor"/>
                        </wps:style>
                        <wps:txbx>
                          <w:txbxContent>
                            <w:p>
                              <w:pPr>
                                <w:pStyle w:val="Normal"/>
                                <w:spacing w:lineRule="auto" w:line="324" w:before="40" w:after="0"/>
                                <w:ind w:left="2181" w:right="840" w:hanging="0"/>
                                <w:rPr>
                                  <w:rFonts w:ascii="Courier New" w:hAnsi="Courier New"/>
                                  <w:sz w:val="18"/>
                                </w:rPr>
                              </w:pPr>
                              <w:r>
                                <w:rPr>
                                  <w:rFonts w:ascii="Courier New" w:hAnsi="Courier New"/>
                                  <w:sz w:val="18"/>
                                </w:rPr>
                                <w:t>toast.setGravity(Gravity.CENTER,</w:t>
                              </w:r>
                              <w:r>
                                <w:rPr>
                                  <w:rFonts w:ascii="Courier New" w:hAnsi="Courier New"/>
                                  <w:spacing w:val="-20"/>
                                  <w:sz w:val="18"/>
                                </w:rPr>
                                <w:t xml:space="preserve"> </w:t>
                              </w:r>
                              <w:r>
                                <w:rPr>
                                  <w:rFonts w:ascii="Courier New" w:hAnsi="Courier New"/>
                                  <w:sz w:val="18"/>
                                </w:rPr>
                                <w:t>0,</w:t>
                              </w:r>
                              <w:r>
                                <w:rPr>
                                  <w:rFonts w:ascii="Courier New" w:hAnsi="Courier New"/>
                                  <w:spacing w:val="-20"/>
                                  <w:sz w:val="18"/>
                                </w:rPr>
                                <w:t xml:space="preserve"> </w:t>
                              </w:r>
                              <w:r>
                                <w:rPr>
                                  <w:rFonts w:ascii="Courier New" w:hAnsi="Courier New"/>
                                  <w:sz w:val="18"/>
                                </w:rPr>
                                <w:t xml:space="preserve">0) </w:t>
                              </w:r>
                              <w:r>
                                <w:rPr>
                                  <w:rFonts w:ascii="Courier New" w:hAnsi="Courier New"/>
                                  <w:spacing w:val="-2"/>
                                  <w:sz w:val="18"/>
                                </w:rPr>
                                <w:t>toast.show()</w:t>
                              </w:r>
                            </w:p>
                            <w:p>
                              <w:pPr>
                                <w:pStyle w:val="Normal"/>
                                <w:spacing w:before="1" w:after="0"/>
                                <w:ind w:left="1749"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before="130" w:after="0"/>
                                <w:ind w:left="1317"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z w:val="18"/>
                                </w:rPr>
                                <w:t>private</w:t>
                              </w:r>
                              <w:r>
                                <w:rPr>
                                  <w:rFonts w:ascii="Courier New" w:hAnsi="Courier New"/>
                                  <w:spacing w:val="-8"/>
                                  <w:sz w:val="18"/>
                                </w:rPr>
                                <w:t xml:space="preserve"> </w:t>
                              </w:r>
                              <w:r>
                                <w:rPr>
                                  <w:rFonts w:ascii="Courier New" w:hAnsi="Courier New"/>
                                  <w:sz w:val="18"/>
                                </w:rPr>
                                <w:t>fun</w:t>
                              </w:r>
                              <w:r>
                                <w:rPr>
                                  <w:rFonts w:ascii="Courier New" w:hAnsi="Courier New"/>
                                  <w:spacing w:val="-8"/>
                                  <w:sz w:val="18"/>
                                </w:rPr>
                                <w:t xml:space="preserve"> </w:t>
                              </w:r>
                              <w:r>
                                <w:rPr>
                                  <w:rFonts w:ascii="Courier New" w:hAnsi="Courier New"/>
                                  <w:sz w:val="18"/>
                                </w:rPr>
                                <w:t>hideKeyboard()</w:t>
                              </w:r>
                              <w:r>
                                <w:rPr>
                                  <w:rFonts w:ascii="Courier New" w:hAnsi="Courier New"/>
                                  <w:spacing w:val="-8"/>
                                  <w:sz w:val="18"/>
                                </w:rPr>
                                <w:t xml:space="preserve"> </w:t>
                              </w:r>
                              <w:r>
                                <w:rPr>
                                  <w:rFonts w:ascii="Courier New" w:hAnsi="Courier New"/>
                                  <w:spacing w:val="-10"/>
                                  <w:sz w:val="18"/>
                                </w:rPr>
                                <w:t>{</w:t>
                              </w:r>
                            </w:p>
                            <w:p>
                              <w:pPr>
                                <w:pStyle w:val="Normal"/>
                                <w:spacing w:lineRule="atLeast" w:line="280"/>
                                <w:ind w:left="1749" w:right="3433" w:hanging="432"/>
                                <w:rPr>
                                  <w:rFonts w:ascii="Courier New" w:hAnsi="Courier New"/>
                                  <w:sz w:val="18"/>
                                </w:rPr>
                              </w:pPr>
                              <w:r>
                                <w:rPr>
                                  <w:rFonts w:ascii="Courier New" w:hAnsi="Courier New"/>
                                  <w:sz w:val="18"/>
                                </w:rPr>
                                <w:t>if (currentFocus != null) { val</w:t>
                              </w:r>
                              <w:r>
                                <w:rPr>
                                  <w:rFonts w:ascii="Courier New" w:hAnsi="Courier New"/>
                                  <w:spacing w:val="-13"/>
                                  <w:sz w:val="18"/>
                                </w:rPr>
                                <w:t xml:space="preserve"> </w:t>
                              </w:r>
                              <w:r>
                                <w:rPr>
                                  <w:rFonts w:ascii="Courier New" w:hAnsi="Courier New"/>
                                  <w:sz w:val="18"/>
                                </w:rPr>
                                <w:t>imm</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getSystemService</w:t>
                              </w:r>
                            </w:p>
                            <w:p>
                              <w:pPr>
                                <w:pStyle w:val="Normal"/>
                                <w:spacing w:lineRule="auto" w:line="235"/>
                                <w:ind w:left="2181" w:right="840" w:hanging="216"/>
                                <w:rPr>
                                  <w:rFonts w:ascii="Courier New" w:hAnsi="Courier New"/>
                                  <w:sz w:val="18"/>
                                </w:rPr>
                              </w:pPr>
                              <w:r>
                                <w:rPr>
                                  <w:rFonts w:ascii="Courier New" w:hAnsi="Courier New"/>
                                  <w:sz w:val="18"/>
                                </w:rPr>
                                <w:t>(Context.INPUT_METHOD_SERVICE)</w:t>
                              </w:r>
                              <w:r>
                                <w:rPr>
                                  <w:rFonts w:ascii="Courier New" w:hAnsi="Courier New"/>
                                  <w:spacing w:val="-29"/>
                                  <w:sz w:val="18"/>
                                </w:rPr>
                                <w:t xml:space="preserve"> </w:t>
                              </w:r>
                              <w:r>
                                <w:rPr>
                                  <w:rFonts w:ascii="Courier New" w:hAnsi="Courier New"/>
                                  <w:sz w:val="18"/>
                                </w:rPr>
                                <w:t xml:space="preserve">as </w:t>
                              </w:r>
                              <w:r>
                                <w:rPr>
                                  <w:rFonts w:ascii="Courier New" w:hAnsi="Courier New"/>
                                  <w:spacing w:val="-2"/>
                                  <w:sz w:val="18"/>
                                </w:rPr>
                                <w:t>InputMethodManager</w:t>
                              </w:r>
                            </w:p>
                            <w:p>
                              <w:pPr>
                                <w:pStyle w:val="Normal"/>
                                <w:rPr>
                                  <w:rFonts w:ascii="Courier New" w:hAnsi="Courier New"/>
                                  <w:sz w:val="20"/>
                                </w:rPr>
                              </w:pPr>
                              <w:r>
                                <w:rPr>
                                  <w:rFonts w:ascii="Courier New" w:hAnsi="Courier New"/>
                                  <w:sz w:val="20"/>
                                </w:rPr>
                              </w:r>
                            </w:p>
                            <w:p>
                              <w:pPr>
                                <w:pStyle w:val="Normal"/>
                                <w:spacing w:before="149" w:after="0"/>
                                <w:ind w:left="453" w:hanging="0"/>
                                <w:rPr>
                                  <w:rFonts w:ascii="Courier New" w:hAnsi="Courier New"/>
                                  <w:sz w:val="18"/>
                                </w:rPr>
                              </w:pPr>
                              <w:r>
                                <w:rPr>
                                  <w:rFonts w:ascii="Courier New" w:hAnsi="Courier New"/>
                                  <w:spacing w:val="-2"/>
                                  <w:sz w:val="18"/>
                                </w:rPr>
                                <w:t>imm.hideSoftInputFromWindow(currentFocus?.windowToken,</w:t>
                              </w:r>
                              <w:r>
                                <w:rPr>
                                  <w:rFonts w:ascii="Courier New" w:hAnsi="Courier New"/>
                                  <w:spacing w:val="52"/>
                                  <w:sz w:val="18"/>
                                </w:rPr>
                                <w:t xml:space="preserve"> </w:t>
                              </w:r>
                              <w:r>
                                <w:rPr>
                                  <w:rFonts w:ascii="Courier New" w:hAnsi="Courier New"/>
                                  <w:spacing w:val="-5"/>
                                  <w:sz w:val="18"/>
                                </w:rPr>
                                <w:t>0)</w:t>
                              </w:r>
                            </w:p>
                            <w:p>
                              <w:pPr>
                                <w:pStyle w:val="Normal"/>
                                <w:spacing w:before="77" w:after="0"/>
                                <w:ind w:left="1317"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inline>
            </w:drawing>
          </mc:Choice>
          <mc:Fallback>
            <w:pict>
              <v:group id="shape_0" alt="Shape78" style="position:absolute;margin-left:0pt;margin-top:-234.3pt;width:399.6pt;height:234.25pt" coordorigin="0,-4686" coordsize="7992,4685">
                <v:rect id="shape_0" path="m0,0l-2147483645,0l-2147483645,-2147483646l0,-2147483646xe" fillcolor="#f6f6f6" stroked="f" o:allowincell="f" style="position:absolute;left:0;top:-4676;width:7991;height:4664;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4666;width:7991;height:4644;mso-wrap-style:square;v-text-anchor:top;mso-position-vertical:top">
                  <v:fill o:detectmouseclick="t" on="false"/>
                  <v:stroke color="#3465a4" joinstyle="round" endcap="flat"/>
                  <v:textbox>
                    <w:txbxContent>
                      <w:p>
                        <w:pPr>
                          <w:pStyle w:val="Normal"/>
                          <w:spacing w:lineRule="auto" w:line="324" w:before="40" w:after="0"/>
                          <w:ind w:left="2181" w:right="840" w:hanging="0"/>
                          <w:rPr>
                            <w:rFonts w:ascii="Courier New" w:hAnsi="Courier New"/>
                            <w:sz w:val="18"/>
                          </w:rPr>
                        </w:pPr>
                        <w:r>
                          <w:rPr>
                            <w:rFonts w:ascii="Courier New" w:hAnsi="Courier New"/>
                            <w:sz w:val="18"/>
                          </w:rPr>
                          <w:t>toast.setGravity(Gravity.CENTER,</w:t>
                        </w:r>
                        <w:r>
                          <w:rPr>
                            <w:rFonts w:ascii="Courier New" w:hAnsi="Courier New"/>
                            <w:spacing w:val="-20"/>
                            <w:sz w:val="18"/>
                          </w:rPr>
                          <w:t xml:space="preserve"> </w:t>
                        </w:r>
                        <w:r>
                          <w:rPr>
                            <w:rFonts w:ascii="Courier New" w:hAnsi="Courier New"/>
                            <w:sz w:val="18"/>
                          </w:rPr>
                          <w:t>0,</w:t>
                        </w:r>
                        <w:r>
                          <w:rPr>
                            <w:rFonts w:ascii="Courier New" w:hAnsi="Courier New"/>
                            <w:spacing w:val="-20"/>
                            <w:sz w:val="18"/>
                          </w:rPr>
                          <w:t xml:space="preserve"> </w:t>
                        </w:r>
                        <w:r>
                          <w:rPr>
                            <w:rFonts w:ascii="Courier New" w:hAnsi="Courier New"/>
                            <w:sz w:val="18"/>
                          </w:rPr>
                          <w:t xml:space="preserve">0) </w:t>
                        </w:r>
                        <w:r>
                          <w:rPr>
                            <w:rFonts w:ascii="Courier New" w:hAnsi="Courier New"/>
                            <w:spacing w:val="-2"/>
                            <w:sz w:val="18"/>
                          </w:rPr>
                          <w:t>toast.show()</w:t>
                        </w:r>
                      </w:p>
                      <w:p>
                        <w:pPr>
                          <w:pStyle w:val="Normal"/>
                          <w:spacing w:before="1" w:after="0"/>
                          <w:ind w:left="1749"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before="130" w:after="0"/>
                          <w:ind w:left="1317"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z w:val="18"/>
                          </w:rPr>
                          <w:t>private</w:t>
                        </w:r>
                        <w:r>
                          <w:rPr>
                            <w:rFonts w:ascii="Courier New" w:hAnsi="Courier New"/>
                            <w:spacing w:val="-8"/>
                            <w:sz w:val="18"/>
                          </w:rPr>
                          <w:t xml:space="preserve"> </w:t>
                        </w:r>
                        <w:r>
                          <w:rPr>
                            <w:rFonts w:ascii="Courier New" w:hAnsi="Courier New"/>
                            <w:sz w:val="18"/>
                          </w:rPr>
                          <w:t>fun</w:t>
                        </w:r>
                        <w:r>
                          <w:rPr>
                            <w:rFonts w:ascii="Courier New" w:hAnsi="Courier New"/>
                            <w:spacing w:val="-8"/>
                            <w:sz w:val="18"/>
                          </w:rPr>
                          <w:t xml:space="preserve"> </w:t>
                        </w:r>
                        <w:r>
                          <w:rPr>
                            <w:rFonts w:ascii="Courier New" w:hAnsi="Courier New"/>
                            <w:sz w:val="18"/>
                          </w:rPr>
                          <w:t>hideKeyboard()</w:t>
                        </w:r>
                        <w:r>
                          <w:rPr>
                            <w:rFonts w:ascii="Courier New" w:hAnsi="Courier New"/>
                            <w:spacing w:val="-8"/>
                            <w:sz w:val="18"/>
                          </w:rPr>
                          <w:t xml:space="preserve"> </w:t>
                        </w:r>
                        <w:r>
                          <w:rPr>
                            <w:rFonts w:ascii="Courier New" w:hAnsi="Courier New"/>
                            <w:spacing w:val="-10"/>
                            <w:sz w:val="18"/>
                          </w:rPr>
                          <w:t>{</w:t>
                        </w:r>
                      </w:p>
                      <w:p>
                        <w:pPr>
                          <w:pStyle w:val="Normal"/>
                          <w:spacing w:lineRule="atLeast" w:line="280"/>
                          <w:ind w:left="1749" w:right="3433" w:hanging="432"/>
                          <w:rPr>
                            <w:rFonts w:ascii="Courier New" w:hAnsi="Courier New"/>
                            <w:sz w:val="18"/>
                          </w:rPr>
                        </w:pPr>
                        <w:r>
                          <w:rPr>
                            <w:rFonts w:ascii="Courier New" w:hAnsi="Courier New"/>
                            <w:sz w:val="18"/>
                          </w:rPr>
                          <w:t>if (currentFocus != null) { val</w:t>
                        </w:r>
                        <w:r>
                          <w:rPr>
                            <w:rFonts w:ascii="Courier New" w:hAnsi="Courier New"/>
                            <w:spacing w:val="-13"/>
                            <w:sz w:val="18"/>
                          </w:rPr>
                          <w:t xml:space="preserve"> </w:t>
                        </w:r>
                        <w:r>
                          <w:rPr>
                            <w:rFonts w:ascii="Courier New" w:hAnsi="Courier New"/>
                            <w:sz w:val="18"/>
                          </w:rPr>
                          <w:t>imm</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getSystemService</w:t>
                        </w:r>
                      </w:p>
                      <w:p>
                        <w:pPr>
                          <w:pStyle w:val="Normal"/>
                          <w:spacing w:lineRule="auto" w:line="235"/>
                          <w:ind w:left="2181" w:right="840" w:hanging="216"/>
                          <w:rPr>
                            <w:rFonts w:ascii="Courier New" w:hAnsi="Courier New"/>
                            <w:sz w:val="18"/>
                          </w:rPr>
                        </w:pPr>
                        <w:r>
                          <w:rPr>
                            <w:rFonts w:ascii="Courier New" w:hAnsi="Courier New"/>
                            <w:sz w:val="18"/>
                          </w:rPr>
                          <w:t>(Context.INPUT_METHOD_SERVICE)</w:t>
                        </w:r>
                        <w:r>
                          <w:rPr>
                            <w:rFonts w:ascii="Courier New" w:hAnsi="Courier New"/>
                            <w:spacing w:val="-29"/>
                            <w:sz w:val="18"/>
                          </w:rPr>
                          <w:t xml:space="preserve"> </w:t>
                        </w:r>
                        <w:r>
                          <w:rPr>
                            <w:rFonts w:ascii="Courier New" w:hAnsi="Courier New"/>
                            <w:sz w:val="18"/>
                          </w:rPr>
                          <w:t xml:space="preserve">as </w:t>
                        </w:r>
                        <w:r>
                          <w:rPr>
                            <w:rFonts w:ascii="Courier New" w:hAnsi="Courier New"/>
                            <w:spacing w:val="-2"/>
                            <w:sz w:val="18"/>
                          </w:rPr>
                          <w:t>InputMethodManager</w:t>
                        </w:r>
                      </w:p>
                      <w:p>
                        <w:pPr>
                          <w:pStyle w:val="Normal"/>
                          <w:rPr>
                            <w:rFonts w:ascii="Courier New" w:hAnsi="Courier New"/>
                            <w:sz w:val="20"/>
                          </w:rPr>
                        </w:pPr>
                        <w:r>
                          <w:rPr>
                            <w:rFonts w:ascii="Courier New" w:hAnsi="Courier New"/>
                            <w:sz w:val="20"/>
                          </w:rPr>
                        </w:r>
                      </w:p>
                      <w:p>
                        <w:pPr>
                          <w:pStyle w:val="Normal"/>
                          <w:spacing w:before="149" w:after="0"/>
                          <w:ind w:left="453" w:hanging="0"/>
                          <w:rPr>
                            <w:rFonts w:ascii="Courier New" w:hAnsi="Courier New"/>
                            <w:sz w:val="18"/>
                          </w:rPr>
                        </w:pPr>
                        <w:r>
                          <w:rPr>
                            <w:rFonts w:ascii="Courier New" w:hAnsi="Courier New"/>
                            <w:spacing w:val="-2"/>
                            <w:sz w:val="18"/>
                          </w:rPr>
                          <w:t>imm.hideSoftInputFromWindow(currentFocus?.windowToken,</w:t>
                        </w:r>
                        <w:r>
                          <w:rPr>
                            <w:rFonts w:ascii="Courier New" w:hAnsi="Courier New"/>
                            <w:spacing w:val="52"/>
                            <w:sz w:val="18"/>
                          </w:rPr>
                          <w:t xml:space="preserve"> </w:t>
                        </w:r>
                        <w:r>
                          <w:rPr>
                            <w:rFonts w:ascii="Courier New" w:hAnsi="Courier New"/>
                            <w:spacing w:val="-5"/>
                            <w:sz w:val="18"/>
                          </w:rPr>
                          <w:t>0)</w:t>
                        </w:r>
                      </w:p>
                      <w:p>
                        <w:pPr>
                          <w:pStyle w:val="Normal"/>
                          <w:spacing w:before="77" w:after="0"/>
                          <w:ind w:left="1317"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square"/>
                </v:rect>
              </v:group>
            </w:pict>
          </mc:Fallback>
        </mc:AlternateContent>
      </w:r>
    </w:p>
    <w:p>
      <w:pPr>
        <w:pStyle w:val="TextBody"/>
        <w:spacing w:lineRule="auto" w:line="240" w:before="37" w:after="0"/>
        <w:ind w:left="554" w:right="845" w:hanging="0"/>
        <w:rPr/>
      </w:pPr>
      <w:r>
        <w:rPr/>
        <w:t xml:space="preserve">This should be familiar to you from previous exercises. You add interaction with the button by adding a </w:t>
      </w:r>
      <w:r>
        <w:rPr>
          <w:rFonts w:ascii="Courier New" w:hAnsi="Courier New"/>
          <w:b/>
          <w:sz w:val="22"/>
        </w:rPr>
        <w:t>ClickListener</w:t>
      </w:r>
      <w:r>
        <w:rPr>
          <w:rFonts w:ascii="Courier New" w:hAnsi="Courier New"/>
          <w:b/>
          <w:spacing w:val="-76"/>
          <w:sz w:val="22"/>
        </w:rPr>
        <w:t xml:space="preserve"> </w:t>
      </w:r>
      <w:r>
        <w:rPr/>
        <w:t xml:space="preserve">interface, checking that the username and password fields are not empty and then creating an intent. In this case, as this is a </w:t>
      </w:r>
      <w:r>
        <w:rPr>
          <w:rFonts w:ascii="Courier New" w:hAnsi="Courier New"/>
          <w:b/>
          <w:sz w:val="22"/>
        </w:rPr>
        <w:t>singleTop</w:t>
      </w:r>
      <w:r>
        <w:rPr>
          <w:rFonts w:ascii="Courier New" w:hAnsi="Courier New"/>
          <w:b/>
          <w:spacing w:val="-71"/>
          <w:sz w:val="22"/>
        </w:rPr>
        <w:t xml:space="preserve"> </w:t>
      </w:r>
      <w:r>
        <w:rPr/>
        <w:t xml:space="preserve">Activity, the intent takes the same name as the current </w:t>
      </w:r>
      <w:r>
        <w:rPr>
          <w:rFonts w:ascii="Courier New" w:hAnsi="Courier New"/>
          <w:b/>
          <w:sz w:val="22"/>
        </w:rPr>
        <w:t>MainActivity</w:t>
      </w:r>
      <w:r>
        <w:rPr>
          <w:rFonts w:ascii="Courier New" w:hAnsi="Courier New"/>
          <w:b/>
          <w:spacing w:val="-80"/>
          <w:sz w:val="22"/>
        </w:rPr>
        <w:t xml:space="preserve"> </w:t>
      </w:r>
      <w:r>
        <w:rPr/>
        <w:t>activity</w:t>
      </w:r>
      <w:r>
        <w:rPr>
          <w:spacing w:val="-7"/>
        </w:rPr>
        <w:t xml:space="preserve"> </w:t>
      </w:r>
      <w:r>
        <w:rPr/>
        <w:t>as</w:t>
      </w:r>
      <w:r>
        <w:rPr>
          <w:spacing w:val="-4"/>
        </w:rPr>
        <w:t xml:space="preserve"> </w:t>
      </w:r>
      <w:r>
        <w:rPr/>
        <w:t>you</w:t>
      </w:r>
      <w:r>
        <w:rPr>
          <w:spacing w:val="-3"/>
        </w:rPr>
        <w:t xml:space="preserve"> </w:t>
      </w:r>
      <w:r>
        <w:rPr/>
        <w:t>are</w:t>
      </w:r>
      <w:r>
        <w:rPr>
          <w:spacing w:val="-4"/>
        </w:rPr>
        <w:t xml:space="preserve"> </w:t>
      </w:r>
      <w:r>
        <w:rPr/>
        <w:t>going</w:t>
      </w:r>
      <w:r>
        <w:rPr>
          <w:spacing w:val="-3"/>
        </w:rPr>
        <w:t xml:space="preserve"> </w:t>
      </w:r>
      <w:r>
        <w:rPr/>
        <w:t>to</w:t>
      </w:r>
      <w:r>
        <w:rPr>
          <w:spacing w:val="-3"/>
        </w:rPr>
        <w:t xml:space="preserve"> </w:t>
      </w:r>
      <w:r>
        <w:rPr/>
        <w:t>launch</w:t>
      </w:r>
      <w:r>
        <w:rPr>
          <w:spacing w:val="-3"/>
        </w:rPr>
        <w:t xml:space="preserve"> </w:t>
      </w:r>
      <w:r>
        <w:rPr/>
        <w:t>it</w:t>
      </w:r>
      <w:r>
        <w:rPr>
          <w:spacing w:val="-3"/>
        </w:rPr>
        <w:t xml:space="preserve"> </w:t>
      </w:r>
      <w:r>
        <w:rPr/>
        <w:t>again;</w:t>
      </w:r>
      <w:r>
        <w:rPr>
          <w:spacing w:val="-4"/>
        </w:rPr>
        <w:t xml:space="preserve"> </w:t>
      </w:r>
      <w:r>
        <w:rPr/>
        <w:t>but</w:t>
      </w:r>
      <w:r>
        <w:rPr>
          <w:spacing w:val="-3"/>
        </w:rPr>
        <w:t xml:space="preserve"> </w:t>
      </w:r>
      <w:r>
        <w:rPr/>
        <w:t>on</w:t>
      </w:r>
      <w:r>
        <w:rPr>
          <w:spacing w:val="-3"/>
        </w:rPr>
        <w:t xml:space="preserve"> </w:t>
      </w:r>
      <w:r>
        <w:rPr/>
        <w:t>this</w:t>
      </w:r>
      <w:r>
        <w:rPr>
          <w:spacing w:val="-3"/>
        </w:rPr>
        <w:t xml:space="preserve"> </w:t>
      </w:r>
      <w:r>
        <w:rPr/>
        <w:t>occasion, it will be a different intent that has the username and password details, which need to be verified. If the user has not entered their username and password correctly, then pop up a toast message.</w:t>
      </w:r>
    </w:p>
    <w:p>
      <w:pPr>
        <w:pStyle w:val="ListParagraph"/>
        <w:numPr>
          <w:ilvl w:val="0"/>
          <w:numId w:val="16"/>
        </w:numPr>
        <w:tabs>
          <w:tab w:val="clear" w:pos="720"/>
          <w:tab w:val="left" w:pos="554" w:leader="none"/>
        </w:tabs>
        <w:spacing w:before="135" w:after="0"/>
        <w:ind w:left="554" w:hanging="360"/>
        <w:jc w:val="left"/>
        <w:rPr>
          <w:sz w:val="20"/>
        </w:rPr>
      </w:pPr>
      <w:r>
        <w:rPr>
          <w:sz w:val="20"/>
        </w:rPr>
        <w:t>Add</w:t>
      </w:r>
      <w:r>
        <w:rPr>
          <w:spacing w:val="-1"/>
          <w:sz w:val="20"/>
        </w:rPr>
        <w:t xml:space="preserve"> </w:t>
      </w:r>
      <w:r>
        <w:rPr>
          <w:sz w:val="20"/>
        </w:rPr>
        <w:t>code</w:t>
      </w:r>
      <w:r>
        <w:rPr>
          <w:spacing w:val="-1"/>
          <w:sz w:val="20"/>
        </w:rPr>
        <w:t xml:space="preserve"> </w:t>
      </w:r>
      <w:r>
        <w:rPr>
          <w:sz w:val="20"/>
        </w:rPr>
        <w:t>to</w:t>
      </w:r>
      <w:r>
        <w:rPr>
          <w:spacing w:val="-2"/>
          <w:sz w:val="20"/>
        </w:rPr>
        <w:t xml:space="preserve"> </w:t>
      </w:r>
      <w:r>
        <w:rPr>
          <w:sz w:val="20"/>
        </w:rPr>
        <w:t>validate</w:t>
      </w:r>
      <w:r>
        <w:rPr>
          <w:spacing w:val="-1"/>
          <w:sz w:val="20"/>
        </w:rPr>
        <w:t xml:space="preserve"> </w:t>
      </w:r>
      <w:r>
        <w:rPr>
          <w:sz w:val="20"/>
        </w:rPr>
        <w:t>the</w:t>
      </w:r>
      <w:r>
        <w:rPr>
          <w:spacing w:val="-1"/>
          <w:sz w:val="20"/>
        </w:rPr>
        <w:t xml:space="preserve"> </w:t>
      </w:r>
      <w:r>
        <w:rPr>
          <w:sz w:val="20"/>
        </w:rPr>
        <w:t>username</w:t>
      </w:r>
      <w:r>
        <w:rPr>
          <w:spacing w:val="-1"/>
          <w:sz w:val="20"/>
        </w:rPr>
        <w:t xml:space="preserve"> </w:t>
      </w:r>
      <w:r>
        <w:rPr>
          <w:sz w:val="20"/>
        </w:rPr>
        <w:t>and</w:t>
      </w:r>
      <w:r>
        <w:rPr>
          <w:spacing w:val="-2"/>
          <w:sz w:val="20"/>
        </w:rPr>
        <w:t xml:space="preserve"> </w:t>
      </w:r>
      <w:r>
        <w:rPr>
          <w:sz w:val="20"/>
        </w:rPr>
        <w:t>password</w:t>
      </w:r>
      <w:r>
        <w:rPr>
          <w:spacing w:val="-1"/>
          <w:sz w:val="20"/>
        </w:rPr>
        <w:t xml:space="preserve"> </w:t>
      </w:r>
      <w:r>
        <w:rPr>
          <w:sz w:val="20"/>
        </w:rPr>
        <w:t>as</w:t>
      </w:r>
      <w:r>
        <w:rPr>
          <w:spacing w:val="-1"/>
          <w:sz w:val="20"/>
        </w:rPr>
        <w:t xml:space="preserve"> </w:t>
      </w:r>
      <w:r>
        <w:rPr>
          <w:spacing w:val="-2"/>
          <w:sz w:val="20"/>
        </w:rPr>
        <w:t>follows:</w:t>
      </w:r>
    </w:p>
    <w:p>
      <w:pPr>
        <w:sectPr>
          <w:headerReference w:type="even" r:id="rId47"/>
          <w:headerReference w:type="default" r:id="rId48"/>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4" w:after="0"/>
        <w:rPr>
          <w:sz w:val="9"/>
        </w:rPr>
      </w:pPr>
      <w:r>
        <w:rPr>
          <w:sz w:val="9"/>
        </w:rPr>
        <mc:AlternateContent>
          <mc:Choice Requires="wpg">
            <w:drawing>
              <wp:anchor behindDoc="0" distT="0" distB="635" distL="0" distR="4445" simplePos="0" locked="0" layoutInCell="0" allowOverlap="1" relativeHeight="1525" wp14:anchorId="5B6F5304">
                <wp:simplePos x="0" y="0"/>
                <wp:positionH relativeFrom="page">
                  <wp:posOffset>662940</wp:posOffset>
                </wp:positionH>
                <wp:positionV relativeFrom="paragraph">
                  <wp:posOffset>95250</wp:posOffset>
                </wp:positionV>
                <wp:extent cx="5074920" cy="2441575"/>
                <wp:effectExtent l="0" t="635" r="635" b="0"/>
                <wp:wrapTopAndBottom/>
                <wp:docPr id="125" name="docshapegroup96"/>
                <a:graphic xmlns:a="http://schemas.openxmlformats.org/drawingml/2006/main">
                  <a:graphicData uri="http://schemas.microsoft.com/office/word/2010/wordprocessingGroup">
                    <wpg:wgp>
                      <wpg:cNvGrpSpPr/>
                      <wpg:grpSpPr>
                        <a:xfrm>
                          <a:off x="0" y="0"/>
                          <a:ext cx="5074920" cy="2441520"/>
                          <a:chOff x="0" y="0"/>
                          <a:chExt cx="5074920" cy="2441520"/>
                        </a:xfrm>
                      </wpg:grpSpPr>
                      <wps:wsp>
                        <wps:cNvSpPr/>
                        <wps:spPr>
                          <a:xfrm>
                            <a:off x="0" y="6480"/>
                            <a:ext cx="5074920" cy="2428920"/>
                          </a:xfrm>
                          <a:prstGeom prst="rect">
                            <a:avLst/>
                          </a:prstGeom>
                          <a:solidFill>
                            <a:srgbClr val="f6f6f6"/>
                          </a:solidFill>
                          <a:ln w="0">
                            <a:noFill/>
                          </a:ln>
                        </wps:spPr>
                        <wps:style>
                          <a:lnRef idx="0"/>
                          <a:fillRef idx="0"/>
                          <a:effectRef idx="0"/>
                          <a:fontRef idx="minor"/>
                        </wps:style>
                        <wps:bodyPr/>
                      </wps:wsp>
                      <wps:wsp>
                        <wps:cNvSpPr/>
                        <wps:spPr>
                          <a:xfrm>
                            <a:off x="0" y="0"/>
                            <a:ext cx="5074920" cy="2441520"/>
                          </a:xfrm>
                          <a:custGeom>
                            <a:avLst/>
                            <a:gdLst>
                              <a:gd name="textAreaLeft" fmla="*/ 0 w 2877120"/>
                              <a:gd name="textAreaRight" fmla="*/ 2879280 w 2877120"/>
                              <a:gd name="textAreaTop" fmla="*/ 0 h 1384200"/>
                              <a:gd name="textAreaBottom" fmla="*/ 1386360 h 1384200"/>
                            </a:gdLst>
                            <a:ahLst/>
                            <a:rect l="textAreaLeft" t="textAreaTop" r="textAreaRight" b="textAreaBottom"/>
                            <a:pathLst>
                              <a:path w="7992" h="3845">
                                <a:moveTo>
                                  <a:pt x="7992" y="3824"/>
                                </a:moveTo>
                                <a:lnTo>
                                  <a:pt x="0" y="3824"/>
                                </a:lnTo>
                                <a:lnTo>
                                  <a:pt x="0" y="3844"/>
                                </a:lnTo>
                                <a:lnTo>
                                  <a:pt x="7992" y="3844"/>
                                </a:lnTo>
                                <a:lnTo>
                                  <a:pt x="7992" y="38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2416320"/>
                          </a:xfrm>
                          <a:prstGeom prst="rect">
                            <a:avLst/>
                          </a:prstGeom>
                          <a:noFill/>
                          <a:ln w="0">
                            <a:noFill/>
                          </a:ln>
                        </wps:spPr>
                        <wps:style>
                          <a:lnRef idx="0"/>
                          <a:fillRef idx="0"/>
                          <a:effectRef idx="0"/>
                          <a:fontRef idx="minor"/>
                        </wps:style>
                        <wps:txbx>
                          <w:txbxContent>
                            <w:p>
                              <w:pPr>
                                <w:pStyle w:val="Normal"/>
                                <w:spacing w:lineRule="auto" w:line="324" w:before="40" w:after="0"/>
                                <w:ind w:left="885" w:right="840" w:hanging="432"/>
                                <w:rPr>
                                  <w:rFonts w:ascii="Courier New" w:hAnsi="Courier New"/>
                                  <w:sz w:val="18"/>
                                </w:rPr>
                              </w:pPr>
                              <w:r>
                                <w:rPr>
                                  <w:rFonts w:ascii="Courier New" w:hAnsi="Courier New"/>
                                  <w:sz w:val="18"/>
                                </w:rPr>
                                <w:t>private</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setLoggedIn(loggedInUserName:</w:t>
                              </w:r>
                              <w:r>
                                <w:rPr>
                                  <w:rFonts w:ascii="Courier New" w:hAnsi="Courier New"/>
                                  <w:spacing w:val="-10"/>
                                  <w:sz w:val="18"/>
                                </w:rPr>
                                <w:t xml:space="preserve"> </w:t>
                              </w:r>
                              <w:r>
                                <w:rPr>
                                  <w:rFonts w:ascii="Courier New" w:hAnsi="Courier New"/>
                                  <w:sz w:val="18"/>
                                </w:rPr>
                                <w:t>String)</w:t>
                              </w:r>
                              <w:r>
                                <w:rPr>
                                  <w:rFonts w:ascii="Courier New" w:hAnsi="Courier New"/>
                                  <w:spacing w:val="-10"/>
                                  <w:sz w:val="18"/>
                                </w:rPr>
                                <w:t xml:space="preserve"> </w:t>
                              </w:r>
                              <w:r>
                                <w:rPr>
                                  <w:rFonts w:ascii="Courier New" w:hAnsi="Courier New"/>
                                  <w:sz w:val="18"/>
                                </w:rPr>
                                <w:t>{ loggedInUser = loggedInUserName</w:t>
                              </w:r>
                            </w:p>
                            <w:p>
                              <w:pPr>
                                <w:pStyle w:val="Normal"/>
                                <w:spacing w:lineRule="auto" w:line="235" w:before="4" w:after="0"/>
                                <w:ind w:left="1101" w:hanging="216"/>
                                <w:rPr>
                                  <w:rFonts w:ascii="Courier New" w:hAnsi="Courier New"/>
                                  <w:sz w:val="18"/>
                                </w:rPr>
                              </w:pPr>
                              <w:r>
                                <w:rPr>
                                  <w:rFonts w:ascii="Courier New" w:hAnsi="Courier New"/>
                                  <w:sz w:val="18"/>
                                </w:rPr>
                                <w:t>val</w:t>
                              </w:r>
                              <w:r>
                                <w:rPr>
                                  <w:rFonts w:ascii="Courier New" w:hAnsi="Courier New"/>
                                  <w:spacing w:val="-14"/>
                                  <w:sz w:val="18"/>
                                </w:rPr>
                                <w:t xml:space="preserve"> </w:t>
                              </w:r>
                              <w:r>
                                <w:rPr>
                                  <w:rFonts w:ascii="Courier New" w:hAnsi="Courier New"/>
                                  <w:sz w:val="18"/>
                                </w:rPr>
                                <w:t>welcomeMessage</w:t>
                              </w:r>
                              <w:r>
                                <w:rPr>
                                  <w:rFonts w:ascii="Courier New" w:hAnsi="Courier New"/>
                                  <w:spacing w:val="-14"/>
                                  <w:sz w:val="18"/>
                                </w:rPr>
                                <w:t xml:space="preserve"> </w:t>
                              </w:r>
                              <w:r>
                                <w:rPr>
                                  <w:rFonts w:ascii="Courier New" w:hAnsi="Courier New"/>
                                  <w:sz w:val="18"/>
                                </w:rPr>
                                <w:t>=</w:t>
                              </w:r>
                              <w:r>
                                <w:rPr>
                                  <w:rFonts w:ascii="Courier New" w:hAnsi="Courier New"/>
                                  <w:spacing w:val="-14"/>
                                  <w:sz w:val="18"/>
                                </w:rPr>
                                <w:t xml:space="preserve"> </w:t>
                              </w:r>
                              <w:r>
                                <w:rPr>
                                  <w:rFonts w:ascii="Courier New" w:hAnsi="Courier New"/>
                                  <w:sz w:val="18"/>
                                </w:rPr>
                                <w:t xml:space="preserve">getString(R.string.welcome_text, </w:t>
                              </w:r>
                              <w:r>
                                <w:rPr>
                                  <w:rFonts w:ascii="Courier New" w:hAnsi="Courier New"/>
                                  <w:spacing w:val="-2"/>
                                  <w:sz w:val="18"/>
                                </w:rPr>
                                <w:t>loggedInUserName)</w:t>
                              </w:r>
                            </w:p>
                            <w:p>
                              <w:pPr>
                                <w:pStyle w:val="Normal"/>
                                <w:spacing w:lineRule="auto" w:line="324" w:before="18" w:after="0"/>
                                <w:ind w:left="885" w:right="3699" w:hanging="0"/>
                                <w:rPr>
                                  <w:rFonts w:ascii="Courier New" w:hAnsi="Courier New"/>
                                  <w:sz w:val="18"/>
                                </w:rPr>
                              </w:pPr>
                              <w:r>
                                <w:rPr>
                                  <w:rFonts w:ascii="Courier New" w:hAnsi="Courier New"/>
                                  <w:sz w:val="18"/>
                                </w:rPr>
                                <w:t>userName.isVisible = false password.isVisible = false submitButton.isVisible</w:t>
                              </w:r>
                              <w:r>
                                <w:rPr>
                                  <w:rFonts w:ascii="Courier New" w:hAnsi="Courier New"/>
                                  <w:spacing w:val="-19"/>
                                  <w:sz w:val="18"/>
                                </w:rPr>
                                <w:t xml:space="preserve"> </w:t>
                              </w:r>
                              <w:r>
                                <w:rPr>
                                  <w:rFonts w:ascii="Courier New" w:hAnsi="Courier New"/>
                                  <w:sz w:val="18"/>
                                </w:rPr>
                                <w:t>=</w:t>
                              </w:r>
                              <w:r>
                                <w:rPr>
                                  <w:rFonts w:ascii="Courier New" w:hAnsi="Courier New"/>
                                  <w:spacing w:val="-19"/>
                                  <w:sz w:val="18"/>
                                </w:rPr>
                                <w:t xml:space="preserve"> </w:t>
                              </w:r>
                              <w:r>
                                <w:rPr>
                                  <w:rFonts w:ascii="Courier New" w:hAnsi="Courier New"/>
                                  <w:sz w:val="18"/>
                                </w:rPr>
                                <w:t>false header.text = welcomeMessage</w:t>
                              </w:r>
                            </w:p>
                            <w:p>
                              <w:pPr>
                                <w:pStyle w:val="Normal"/>
                                <w:spacing w:before="2" w:after="0"/>
                                <w:ind w:left="453"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885" w:right="2128" w:hanging="432"/>
                                <w:rPr>
                                  <w:rFonts w:ascii="Courier New" w:hAnsi="Courier New"/>
                                  <w:sz w:val="18"/>
                                </w:rPr>
                              </w:pPr>
                              <w:r>
                                <w:rPr>
                                  <w:rFonts w:ascii="Courier New" w:hAnsi="Courier New"/>
                                  <w:sz w:val="18"/>
                                </w:rPr>
                                <w:t>private</w:t>
                              </w:r>
                              <w:r>
                                <w:rPr>
                                  <w:rFonts w:ascii="Courier New" w:hAnsi="Courier New"/>
                                  <w:spacing w:val="-19"/>
                                  <w:sz w:val="18"/>
                                </w:rPr>
                                <w:t xml:space="preserve"> </w:t>
                              </w:r>
                              <w:r>
                                <w:rPr>
                                  <w:rFonts w:ascii="Courier New" w:hAnsi="Courier New"/>
                                  <w:sz w:val="18"/>
                                </w:rPr>
                                <w:t>fun</w:t>
                              </w:r>
                              <w:r>
                                <w:rPr>
                                  <w:rFonts w:ascii="Courier New" w:hAnsi="Courier New"/>
                                  <w:spacing w:val="-19"/>
                                  <w:sz w:val="18"/>
                                </w:rPr>
                                <w:t xml:space="preserve"> </w:t>
                              </w:r>
                              <w:r>
                                <w:rPr>
                                  <w:rFonts w:ascii="Courier New" w:hAnsi="Courier New"/>
                                  <w:sz w:val="18"/>
                                </w:rPr>
                                <w:t>hasEnteredCorrectCredentials( userNameForm: String,</w:t>
                              </w:r>
                            </w:p>
                            <w:p>
                              <w:pPr>
                                <w:pStyle w:val="Normal"/>
                                <w:spacing w:before="1" w:after="0"/>
                                <w:ind w:left="885" w:hanging="0"/>
                                <w:rPr>
                                  <w:rFonts w:ascii="Courier New" w:hAnsi="Courier New"/>
                                  <w:sz w:val="18"/>
                                </w:rPr>
                              </w:pPr>
                              <w:r>
                                <w:rPr>
                                  <w:rFonts w:ascii="Courier New" w:hAnsi="Courier New"/>
                                  <w:sz w:val="18"/>
                                </w:rPr>
                                <w:t>passwordForm:</w:t>
                              </w:r>
                              <w:r>
                                <w:rPr>
                                  <w:rFonts w:ascii="Courier New" w:hAnsi="Courier New"/>
                                  <w:spacing w:val="-13"/>
                                  <w:sz w:val="18"/>
                                </w:rPr>
                                <w:t xml:space="preserve"> </w:t>
                              </w:r>
                              <w:r>
                                <w:rPr>
                                  <w:rFonts w:ascii="Courier New" w:hAnsi="Courier New"/>
                                  <w:spacing w:val="-2"/>
                                  <w:sz w:val="18"/>
                                </w:rPr>
                                <w:t>String</w:t>
                              </w:r>
                            </w:p>
                            <w:p>
                              <w:pPr>
                                <w:pStyle w:val="Normal"/>
                                <w:spacing w:before="76" w:after="0"/>
                                <w:ind w:left="453" w:hanging="0"/>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Boolean</w:t>
                              </w:r>
                              <w:r>
                                <w:rPr>
                                  <w:rFonts w:ascii="Courier New" w:hAnsi="Courier New"/>
                                  <w:spacing w:val="-4"/>
                                  <w:sz w:val="18"/>
                                </w:rPr>
                                <w:t xml:space="preserve"> </w:t>
                              </w:r>
                              <w:r>
                                <w:rPr>
                                  <w:rFonts w:ascii="Courier New" w:hAnsi="Courier New"/>
                                  <w:spacing w:val="-10"/>
                                  <w:sz w:val="18"/>
                                </w:rPr>
                                <w:t>{</w:t>
                              </w:r>
                            </w:p>
                          </w:txbxContent>
                        </wps:txbx>
                        <wps:bodyPr lIns="0" rIns="0" tIns="0" bIns="0" anchor="t">
                          <a:noAutofit/>
                        </wps:bodyPr>
                      </wps:wsp>
                    </wpg:wgp>
                  </a:graphicData>
                </a:graphic>
              </wp:anchor>
            </w:drawing>
          </mc:Choice>
          <mc:Fallback>
            <w:pict>
              <v:group id="shape_0" alt="docshapegroup96" style="position:absolute;margin-left:52.2pt;margin-top:7.5pt;width:399.6pt;height:192.25pt" coordorigin="1044,150" coordsize="7992,3845">
                <v:rect id="shape_0" path="m0,0l-2147483645,0l-2147483645,-2147483646l0,-2147483646xe" fillcolor="#f6f6f6" stroked="f" o:allowincell="f" style="position:absolute;left:1044;top:160;width:7991;height:382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70;width:7991;height:3804;mso-wrap-style:square;v-text-anchor:top;mso-position-horizontal-relative:page">
                  <v:fill o:detectmouseclick="t" on="false"/>
                  <v:stroke color="#3465a4" joinstyle="round" endcap="flat"/>
                  <v:textbox>
                    <w:txbxContent>
                      <w:p>
                        <w:pPr>
                          <w:pStyle w:val="Normal"/>
                          <w:spacing w:lineRule="auto" w:line="324" w:before="40" w:after="0"/>
                          <w:ind w:left="885" w:right="840" w:hanging="432"/>
                          <w:rPr>
                            <w:rFonts w:ascii="Courier New" w:hAnsi="Courier New"/>
                            <w:sz w:val="18"/>
                          </w:rPr>
                        </w:pPr>
                        <w:r>
                          <w:rPr>
                            <w:rFonts w:ascii="Courier New" w:hAnsi="Courier New"/>
                            <w:sz w:val="18"/>
                          </w:rPr>
                          <w:t>private</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setLoggedIn(loggedInUserName:</w:t>
                        </w:r>
                        <w:r>
                          <w:rPr>
                            <w:rFonts w:ascii="Courier New" w:hAnsi="Courier New"/>
                            <w:spacing w:val="-10"/>
                            <w:sz w:val="18"/>
                          </w:rPr>
                          <w:t xml:space="preserve"> </w:t>
                        </w:r>
                        <w:r>
                          <w:rPr>
                            <w:rFonts w:ascii="Courier New" w:hAnsi="Courier New"/>
                            <w:sz w:val="18"/>
                          </w:rPr>
                          <w:t>String)</w:t>
                        </w:r>
                        <w:r>
                          <w:rPr>
                            <w:rFonts w:ascii="Courier New" w:hAnsi="Courier New"/>
                            <w:spacing w:val="-10"/>
                            <w:sz w:val="18"/>
                          </w:rPr>
                          <w:t xml:space="preserve"> </w:t>
                        </w:r>
                        <w:r>
                          <w:rPr>
                            <w:rFonts w:ascii="Courier New" w:hAnsi="Courier New"/>
                            <w:sz w:val="18"/>
                          </w:rPr>
                          <w:t>{ loggedInUser = loggedInUserName</w:t>
                        </w:r>
                      </w:p>
                      <w:p>
                        <w:pPr>
                          <w:pStyle w:val="Normal"/>
                          <w:spacing w:lineRule="auto" w:line="235" w:before="4" w:after="0"/>
                          <w:ind w:left="1101" w:hanging="216"/>
                          <w:rPr>
                            <w:rFonts w:ascii="Courier New" w:hAnsi="Courier New"/>
                            <w:sz w:val="18"/>
                          </w:rPr>
                        </w:pPr>
                        <w:r>
                          <w:rPr>
                            <w:rFonts w:ascii="Courier New" w:hAnsi="Courier New"/>
                            <w:sz w:val="18"/>
                          </w:rPr>
                          <w:t>val</w:t>
                        </w:r>
                        <w:r>
                          <w:rPr>
                            <w:rFonts w:ascii="Courier New" w:hAnsi="Courier New"/>
                            <w:spacing w:val="-14"/>
                            <w:sz w:val="18"/>
                          </w:rPr>
                          <w:t xml:space="preserve"> </w:t>
                        </w:r>
                        <w:r>
                          <w:rPr>
                            <w:rFonts w:ascii="Courier New" w:hAnsi="Courier New"/>
                            <w:sz w:val="18"/>
                          </w:rPr>
                          <w:t>welcomeMessage</w:t>
                        </w:r>
                        <w:r>
                          <w:rPr>
                            <w:rFonts w:ascii="Courier New" w:hAnsi="Courier New"/>
                            <w:spacing w:val="-14"/>
                            <w:sz w:val="18"/>
                          </w:rPr>
                          <w:t xml:space="preserve"> </w:t>
                        </w:r>
                        <w:r>
                          <w:rPr>
                            <w:rFonts w:ascii="Courier New" w:hAnsi="Courier New"/>
                            <w:sz w:val="18"/>
                          </w:rPr>
                          <w:t>=</w:t>
                        </w:r>
                        <w:r>
                          <w:rPr>
                            <w:rFonts w:ascii="Courier New" w:hAnsi="Courier New"/>
                            <w:spacing w:val="-14"/>
                            <w:sz w:val="18"/>
                          </w:rPr>
                          <w:t xml:space="preserve"> </w:t>
                        </w:r>
                        <w:r>
                          <w:rPr>
                            <w:rFonts w:ascii="Courier New" w:hAnsi="Courier New"/>
                            <w:sz w:val="18"/>
                          </w:rPr>
                          <w:t xml:space="preserve">getString(R.string.welcome_text, </w:t>
                        </w:r>
                        <w:r>
                          <w:rPr>
                            <w:rFonts w:ascii="Courier New" w:hAnsi="Courier New"/>
                            <w:spacing w:val="-2"/>
                            <w:sz w:val="18"/>
                          </w:rPr>
                          <w:t>loggedInUserName)</w:t>
                        </w:r>
                      </w:p>
                      <w:p>
                        <w:pPr>
                          <w:pStyle w:val="Normal"/>
                          <w:spacing w:lineRule="auto" w:line="324" w:before="18" w:after="0"/>
                          <w:ind w:left="885" w:right="3699" w:hanging="0"/>
                          <w:rPr>
                            <w:rFonts w:ascii="Courier New" w:hAnsi="Courier New"/>
                            <w:sz w:val="18"/>
                          </w:rPr>
                        </w:pPr>
                        <w:r>
                          <w:rPr>
                            <w:rFonts w:ascii="Courier New" w:hAnsi="Courier New"/>
                            <w:sz w:val="18"/>
                          </w:rPr>
                          <w:t>userName.isVisible = false password.isVisible = false submitButton.isVisible</w:t>
                        </w:r>
                        <w:r>
                          <w:rPr>
                            <w:rFonts w:ascii="Courier New" w:hAnsi="Courier New"/>
                            <w:spacing w:val="-19"/>
                            <w:sz w:val="18"/>
                          </w:rPr>
                          <w:t xml:space="preserve"> </w:t>
                        </w:r>
                        <w:r>
                          <w:rPr>
                            <w:rFonts w:ascii="Courier New" w:hAnsi="Courier New"/>
                            <w:sz w:val="18"/>
                          </w:rPr>
                          <w:t>=</w:t>
                        </w:r>
                        <w:r>
                          <w:rPr>
                            <w:rFonts w:ascii="Courier New" w:hAnsi="Courier New"/>
                            <w:spacing w:val="-19"/>
                            <w:sz w:val="18"/>
                          </w:rPr>
                          <w:t xml:space="preserve"> </w:t>
                        </w:r>
                        <w:r>
                          <w:rPr>
                            <w:rFonts w:ascii="Courier New" w:hAnsi="Courier New"/>
                            <w:sz w:val="18"/>
                          </w:rPr>
                          <w:t>false header.text = welcomeMessage</w:t>
                        </w:r>
                      </w:p>
                      <w:p>
                        <w:pPr>
                          <w:pStyle w:val="Normal"/>
                          <w:spacing w:before="2" w:after="0"/>
                          <w:ind w:left="453"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885" w:right="2128" w:hanging="432"/>
                          <w:rPr>
                            <w:rFonts w:ascii="Courier New" w:hAnsi="Courier New"/>
                            <w:sz w:val="18"/>
                          </w:rPr>
                        </w:pPr>
                        <w:r>
                          <w:rPr>
                            <w:rFonts w:ascii="Courier New" w:hAnsi="Courier New"/>
                            <w:sz w:val="18"/>
                          </w:rPr>
                          <w:t>private</w:t>
                        </w:r>
                        <w:r>
                          <w:rPr>
                            <w:rFonts w:ascii="Courier New" w:hAnsi="Courier New"/>
                            <w:spacing w:val="-19"/>
                            <w:sz w:val="18"/>
                          </w:rPr>
                          <w:t xml:space="preserve"> </w:t>
                        </w:r>
                        <w:r>
                          <w:rPr>
                            <w:rFonts w:ascii="Courier New" w:hAnsi="Courier New"/>
                            <w:sz w:val="18"/>
                          </w:rPr>
                          <w:t>fun</w:t>
                        </w:r>
                        <w:r>
                          <w:rPr>
                            <w:rFonts w:ascii="Courier New" w:hAnsi="Courier New"/>
                            <w:spacing w:val="-19"/>
                            <w:sz w:val="18"/>
                          </w:rPr>
                          <w:t xml:space="preserve"> </w:t>
                        </w:r>
                        <w:r>
                          <w:rPr>
                            <w:rFonts w:ascii="Courier New" w:hAnsi="Courier New"/>
                            <w:sz w:val="18"/>
                          </w:rPr>
                          <w:t>hasEnteredCorrectCredentials( userNameForm: String,</w:t>
                        </w:r>
                      </w:p>
                      <w:p>
                        <w:pPr>
                          <w:pStyle w:val="Normal"/>
                          <w:spacing w:before="1" w:after="0"/>
                          <w:ind w:left="885" w:hanging="0"/>
                          <w:rPr>
                            <w:rFonts w:ascii="Courier New" w:hAnsi="Courier New"/>
                            <w:sz w:val="18"/>
                          </w:rPr>
                        </w:pPr>
                        <w:r>
                          <w:rPr>
                            <w:rFonts w:ascii="Courier New" w:hAnsi="Courier New"/>
                            <w:sz w:val="18"/>
                          </w:rPr>
                          <w:t>passwordForm:</w:t>
                        </w:r>
                        <w:r>
                          <w:rPr>
                            <w:rFonts w:ascii="Courier New" w:hAnsi="Courier New"/>
                            <w:spacing w:val="-13"/>
                            <w:sz w:val="18"/>
                          </w:rPr>
                          <w:t xml:space="preserve"> </w:t>
                        </w:r>
                        <w:r>
                          <w:rPr>
                            <w:rFonts w:ascii="Courier New" w:hAnsi="Courier New"/>
                            <w:spacing w:val="-2"/>
                            <w:sz w:val="18"/>
                          </w:rPr>
                          <w:t>String</w:t>
                        </w:r>
                      </w:p>
                      <w:p>
                        <w:pPr>
                          <w:pStyle w:val="Normal"/>
                          <w:spacing w:before="76" w:after="0"/>
                          <w:ind w:left="453" w:hanging="0"/>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Boolean</w:t>
                        </w:r>
                        <w:r>
                          <w:rPr>
                            <w:rFonts w:ascii="Courier New" w:hAnsi="Courier New"/>
                            <w:spacing w:val="-4"/>
                            <w:sz w:val="18"/>
                          </w:rPr>
                          <w:t xml:space="preserve"> </w:t>
                        </w:r>
                        <w:r>
                          <w:rPr>
                            <w:rFonts w:ascii="Courier New" w:hAnsi="Courier New"/>
                            <w:spacing w:val="-10"/>
                            <w:sz w:val="18"/>
                          </w:rPr>
                          <w:t>{</w:t>
                        </w:r>
                      </w:p>
                    </w:txbxContent>
                  </v:textbox>
                  <w10:wrap type="topAndBottom"/>
                </v:rect>
              </v:group>
            </w:pict>
          </mc:Fallback>
        </mc:AlternateContent>
      </w:r>
    </w:p>
    <w:p>
      <w:pPr>
        <w:pStyle w:val="TextBody"/>
        <w:spacing w:before="3" w:after="0"/>
        <w:rPr>
          <w:sz w:val="5"/>
        </w:rPr>
      </w:pPr>
      <w:r>
        <w:rPr>
          <w:sz w:val="5"/>
        </w:rPr>
      </w:r>
    </w:p>
    <w:p>
      <w:pPr>
        <w:pStyle w:val="TextBody"/>
        <w:ind w:left="824" w:hanging="0"/>
        <w:rPr/>
      </w:pPr>
      <w:r>
        <w:rPr/>
        <mc:AlternateContent>
          <mc:Choice Requires="wpg">
            <w:drawing>
              <wp:inline distT="0" distB="0" distL="0" distR="0" wp14:anchorId="57A4AAEE">
                <wp:extent cx="5074920" cy="841375"/>
                <wp:effectExtent l="0" t="0" r="5080" b="0"/>
                <wp:docPr id="133" name="Shape84"/>
                <a:graphic xmlns:a="http://schemas.openxmlformats.org/drawingml/2006/main">
                  <a:graphicData uri="http://schemas.microsoft.com/office/word/2010/wordprocessingGroup">
                    <wpg:wgp>
                      <wpg:cNvGrpSpPr/>
                      <wpg:grpSpPr>
                        <a:xfrm>
                          <a:off x="0" y="0"/>
                          <a:ext cx="5074920" cy="841320"/>
                          <a:chOff x="0" y="0"/>
                          <a:chExt cx="5074920" cy="841320"/>
                        </a:xfrm>
                      </wpg:grpSpPr>
                      <wps:wsp>
                        <wps:cNvSpPr/>
                        <wps:spPr>
                          <a:xfrm>
                            <a:off x="0" y="6480"/>
                            <a:ext cx="5074920" cy="828720"/>
                          </a:xfrm>
                          <a:prstGeom prst="rect">
                            <a:avLst/>
                          </a:prstGeom>
                          <a:solidFill>
                            <a:srgbClr val="f6f6f6"/>
                          </a:solidFill>
                          <a:ln w="0">
                            <a:noFill/>
                          </a:ln>
                        </wps:spPr>
                        <wps:style>
                          <a:lnRef idx="0"/>
                          <a:fillRef idx="0"/>
                          <a:effectRef idx="0"/>
                          <a:fontRef idx="minor"/>
                        </wps:style>
                        <wps:bodyPr/>
                      </wps:wsp>
                      <wps:wsp>
                        <wps:cNvSpPr/>
                        <wps:spPr>
                          <a:xfrm>
                            <a:off x="0" y="0"/>
                            <a:ext cx="5074920" cy="841320"/>
                          </a:xfrm>
                          <a:custGeom>
                            <a:avLst/>
                            <a:gdLst>
                              <a:gd name="textAreaLeft" fmla="*/ 0 w 2877120"/>
                              <a:gd name="textAreaRight" fmla="*/ 2879280 w 2877120"/>
                              <a:gd name="textAreaTop" fmla="*/ 0 h 477000"/>
                              <a:gd name="textAreaBottom" fmla="*/ 479160 h 477000"/>
                            </a:gdLst>
                            <a:ahLst/>
                            <a:rect l="textAreaLeft" t="textAreaTop" r="textAreaRight" b="textAreaBottom"/>
                            <a:pathLst>
                              <a:path w="7992" h="1325">
                                <a:moveTo>
                                  <a:pt x="7992" y="1304"/>
                                </a:moveTo>
                                <a:lnTo>
                                  <a:pt x="0" y="1304"/>
                                </a:lnTo>
                                <a:lnTo>
                                  <a:pt x="0" y="1324"/>
                                </a:lnTo>
                                <a:lnTo>
                                  <a:pt x="7992" y="1324"/>
                                </a:lnTo>
                                <a:lnTo>
                                  <a:pt x="7992" y="130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816120"/>
                          </a:xfrm>
                          <a:prstGeom prst="rect">
                            <a:avLst/>
                          </a:prstGeom>
                          <a:noFill/>
                          <a:ln w="0">
                            <a:noFill/>
                          </a:ln>
                        </wps:spPr>
                        <wps:style>
                          <a:lnRef idx="0"/>
                          <a:fillRef idx="0"/>
                          <a:effectRef idx="0"/>
                          <a:fontRef idx="minor"/>
                        </wps:style>
                        <wps:txbx>
                          <w:txbxContent>
                            <w:p>
                              <w:pPr>
                                <w:pStyle w:val="Normal"/>
                                <w:spacing w:lineRule="auto" w:line="235" w:before="43" w:after="0"/>
                                <w:ind w:left="1101" w:right="840" w:hanging="216"/>
                                <w:rPr>
                                  <w:rFonts w:ascii="Courier New" w:hAnsi="Courier New"/>
                                  <w:sz w:val="18"/>
                                </w:rPr>
                              </w:pPr>
                              <w:r>
                                <w:rPr>
                                  <w:rFonts w:ascii="Courier New" w:hAnsi="Courier New"/>
                                  <w:sz w:val="18"/>
                                </w:rPr>
                                <w:t>return</w:t>
                              </w:r>
                              <w:r>
                                <w:rPr>
                                  <w:rFonts w:ascii="Courier New" w:hAnsi="Courier New"/>
                                  <w:spacing w:val="-29"/>
                                  <w:sz w:val="18"/>
                                </w:rPr>
                                <w:t xml:space="preserve"> </w:t>
                              </w:r>
                              <w:r>
                                <w:rPr>
                                  <w:rFonts w:ascii="Courier New" w:hAnsi="Courier New"/>
                                  <w:sz w:val="18"/>
                                </w:rPr>
                                <w:t>userNameForm.contentEquals(USER_NAME_CORRECT_VALUE) &amp;&amp; passwordForm.contentEquals(</w:t>
                              </w:r>
                            </w:p>
                            <w:p>
                              <w:pPr>
                                <w:pStyle w:val="Normal"/>
                                <w:spacing w:before="17" w:after="0"/>
                                <w:ind w:left="1317" w:hanging="0"/>
                                <w:rPr>
                                  <w:rFonts w:ascii="Courier New" w:hAnsi="Courier New"/>
                                  <w:sz w:val="18"/>
                                </w:rPr>
                              </w:pPr>
                              <w:r>
                                <w:rPr>
                                  <w:rFonts w:ascii="Courier New" w:hAnsi="Courier New"/>
                                  <w:spacing w:val="-2"/>
                                  <w:sz w:val="18"/>
                                </w:rPr>
                                <w:t>PASSWORD_CORRECT_VALUE</w:t>
                              </w:r>
                            </w:p>
                            <w:p>
                              <w:pPr>
                                <w:pStyle w:val="Normal"/>
                                <w:spacing w:before="77"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inline>
            </w:drawing>
          </mc:Choice>
          <mc:Fallback>
            <w:pict>
              <v:group id="shape_0" alt="Shape84" style="position:absolute;margin-left:0pt;margin-top:-66.3pt;width:399.6pt;height:66.25pt" coordorigin="0,-1326" coordsize="7992,1325">
                <v:rect id="shape_0" path="m0,0l-2147483645,0l-2147483645,-2147483646l0,-2147483646xe" fillcolor="#f6f6f6" stroked="f" o:allowincell="f" style="position:absolute;left:0;top:-1316;width:7991;height:1304;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1306;width:7991;height:1284;mso-wrap-style:square;v-text-anchor:top;mso-position-vertical:top">
                  <v:fill o:detectmouseclick="t" on="false"/>
                  <v:stroke color="#3465a4" joinstyle="round" endcap="flat"/>
                  <v:textbox>
                    <w:txbxContent>
                      <w:p>
                        <w:pPr>
                          <w:pStyle w:val="Normal"/>
                          <w:spacing w:lineRule="auto" w:line="235" w:before="43" w:after="0"/>
                          <w:ind w:left="1101" w:right="840" w:hanging="216"/>
                          <w:rPr>
                            <w:rFonts w:ascii="Courier New" w:hAnsi="Courier New"/>
                            <w:sz w:val="18"/>
                          </w:rPr>
                        </w:pPr>
                        <w:r>
                          <w:rPr>
                            <w:rFonts w:ascii="Courier New" w:hAnsi="Courier New"/>
                            <w:sz w:val="18"/>
                          </w:rPr>
                          <w:t>return</w:t>
                        </w:r>
                        <w:r>
                          <w:rPr>
                            <w:rFonts w:ascii="Courier New" w:hAnsi="Courier New"/>
                            <w:spacing w:val="-29"/>
                            <w:sz w:val="18"/>
                          </w:rPr>
                          <w:t xml:space="preserve"> </w:t>
                        </w:r>
                        <w:r>
                          <w:rPr>
                            <w:rFonts w:ascii="Courier New" w:hAnsi="Courier New"/>
                            <w:sz w:val="18"/>
                          </w:rPr>
                          <w:t>userNameForm.contentEquals(USER_NAME_CORRECT_VALUE) &amp;&amp; passwordForm.contentEquals(</w:t>
                        </w:r>
                      </w:p>
                      <w:p>
                        <w:pPr>
                          <w:pStyle w:val="Normal"/>
                          <w:spacing w:before="17" w:after="0"/>
                          <w:ind w:left="1317" w:hanging="0"/>
                          <w:rPr>
                            <w:rFonts w:ascii="Courier New" w:hAnsi="Courier New"/>
                            <w:sz w:val="18"/>
                          </w:rPr>
                        </w:pPr>
                        <w:r>
                          <w:rPr>
                            <w:rFonts w:ascii="Courier New" w:hAnsi="Courier New"/>
                            <w:spacing w:val="-2"/>
                            <w:sz w:val="18"/>
                          </w:rPr>
                          <w:t>PASSWORD_CORRECT_VALUE</w:t>
                        </w:r>
                      </w:p>
                      <w:p>
                        <w:pPr>
                          <w:pStyle w:val="Normal"/>
                          <w:spacing w:before="77"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square"/>
                </v:rect>
              </v:group>
            </w:pict>
          </mc:Fallback>
        </mc:AlternateContent>
      </w:r>
    </w:p>
    <w:p>
      <w:pPr>
        <w:pStyle w:val="Normal"/>
        <w:spacing w:before="37" w:after="0"/>
        <w:ind w:left="1274" w:hanging="0"/>
        <w:rPr>
          <w:sz w:val="20"/>
        </w:rPr>
      </w:pPr>
      <w:r>
        <w:rPr>
          <w:sz w:val="20"/>
        </w:rPr>
        <w:t>The</w:t>
      </w:r>
      <w:r>
        <w:rPr>
          <w:spacing w:val="-15"/>
          <w:sz w:val="20"/>
        </w:rPr>
        <w:t xml:space="preserve"> </w:t>
      </w:r>
      <w:r>
        <w:rPr>
          <w:rFonts w:ascii="Courier New" w:hAnsi="Courier New"/>
          <w:b/>
        </w:rPr>
        <w:t>hasEnteredCorrectCredentials</w:t>
      </w:r>
      <w:r>
        <w:rPr>
          <w:rFonts w:ascii="Courier New" w:hAnsi="Courier New"/>
          <w:b/>
          <w:spacing w:val="-80"/>
        </w:rPr>
        <w:t xml:space="preserve"> </w:t>
      </w:r>
      <w:r>
        <w:rPr>
          <w:sz w:val="20"/>
        </w:rPr>
        <w:t>method</w:t>
      </w:r>
      <w:r>
        <w:rPr>
          <w:spacing w:val="-10"/>
          <w:sz w:val="20"/>
        </w:rPr>
        <w:t xml:space="preserve"> </w:t>
      </w:r>
      <w:r>
        <w:rPr>
          <w:sz w:val="20"/>
        </w:rPr>
        <w:t>checks</w:t>
      </w:r>
      <w:r>
        <w:rPr>
          <w:spacing w:val="-8"/>
          <w:sz w:val="20"/>
        </w:rPr>
        <w:t xml:space="preserve"> </w:t>
      </w:r>
      <w:r>
        <w:rPr>
          <w:sz w:val="20"/>
        </w:rPr>
        <w:t>that</w:t>
      </w:r>
      <w:r>
        <w:rPr>
          <w:spacing w:val="-7"/>
          <w:sz w:val="20"/>
        </w:rPr>
        <w:t xml:space="preserve"> </w:t>
      </w:r>
      <w:r>
        <w:rPr>
          <w:sz w:val="20"/>
        </w:rPr>
        <w:t>the</w:t>
      </w:r>
      <w:r>
        <w:rPr>
          <w:spacing w:val="-7"/>
          <w:sz w:val="20"/>
        </w:rPr>
        <w:t xml:space="preserve"> </w:t>
      </w:r>
      <w:r>
        <w:rPr>
          <w:spacing w:val="-2"/>
          <w:sz w:val="20"/>
        </w:rPr>
        <w:t>username</w:t>
      </w:r>
    </w:p>
    <w:p>
      <w:pPr>
        <w:pStyle w:val="TextBody"/>
        <w:ind w:left="1274" w:hanging="0"/>
        <w:rPr/>
      </w:pPr>
      <w:r>
        <w:rPr/>
        <w:t>and</w:t>
      </w:r>
      <w:r>
        <w:rPr>
          <w:spacing w:val="-4"/>
        </w:rPr>
        <w:t xml:space="preserve"> </w:t>
      </w:r>
      <w:r>
        <w:rPr/>
        <w:t>password</w:t>
      </w:r>
      <w:r>
        <w:rPr>
          <w:spacing w:val="-2"/>
        </w:rPr>
        <w:t xml:space="preserve"> </w:t>
      </w:r>
      <w:r>
        <w:rPr/>
        <w:t>match</w:t>
      </w:r>
      <w:r>
        <w:rPr>
          <w:spacing w:val="-4"/>
        </w:rPr>
        <w:t xml:space="preserve"> </w:t>
      </w:r>
      <w:r>
        <w:rPr/>
        <w:t>the</w:t>
      </w:r>
      <w:r>
        <w:rPr>
          <w:spacing w:val="-2"/>
        </w:rPr>
        <w:t xml:space="preserve"> </w:t>
      </w:r>
      <w:r>
        <w:rPr/>
        <w:t>values</w:t>
      </w:r>
      <w:r>
        <w:rPr>
          <w:spacing w:val="-2"/>
        </w:rPr>
        <w:t xml:space="preserve"> </w:t>
      </w:r>
      <w:r>
        <w:rPr/>
        <w:t>stored</w:t>
      </w:r>
      <w:r>
        <w:rPr>
          <w:spacing w:val="-3"/>
        </w:rPr>
        <w:t xml:space="preserve"> </w:t>
      </w:r>
      <w:r>
        <w:rPr/>
        <w:t>as</w:t>
      </w:r>
      <w:r>
        <w:rPr>
          <w:spacing w:val="-3"/>
        </w:rPr>
        <w:t xml:space="preserve"> </w:t>
      </w:r>
      <w:r>
        <w:rPr/>
        <w:t>constants</w:t>
      </w:r>
      <w:r>
        <w:rPr>
          <w:spacing w:val="-3"/>
        </w:rPr>
        <w:t xml:space="preserve"> </w:t>
      </w:r>
      <w:r>
        <w:rPr/>
        <w:t>in</w:t>
      </w:r>
      <w:r>
        <w:rPr>
          <w:spacing w:val="-2"/>
        </w:rPr>
        <w:t xml:space="preserve"> </w:t>
      </w:r>
      <w:r>
        <w:rPr/>
        <w:t>the</w:t>
      </w:r>
      <w:r>
        <w:rPr>
          <w:spacing w:val="-2"/>
        </w:rPr>
        <w:t xml:space="preserve"> Activity:</w:t>
      </w:r>
    </w:p>
    <w:p>
      <w:pPr>
        <w:pStyle w:val="TextBody"/>
        <w:spacing w:before="4" w:after="0"/>
        <w:rPr>
          <w:sz w:val="9"/>
        </w:rPr>
      </w:pPr>
      <w:r>
        <w:rPr>
          <w:sz w:val="9"/>
        </w:rPr>
        <mc:AlternateContent>
          <mc:Choice Requires="wpg">
            <w:drawing>
              <wp:anchor behindDoc="0" distT="635" distB="0" distL="0" distR="4445" simplePos="0" locked="0" layoutInCell="0" allowOverlap="1" relativeHeight="1527" wp14:anchorId="6B491988">
                <wp:simplePos x="0" y="0"/>
                <wp:positionH relativeFrom="page">
                  <wp:posOffset>1120140</wp:posOffset>
                </wp:positionH>
                <wp:positionV relativeFrom="paragraph">
                  <wp:posOffset>95885</wp:posOffset>
                </wp:positionV>
                <wp:extent cx="5074920" cy="396875"/>
                <wp:effectExtent l="0" t="635" r="635" b="0"/>
                <wp:wrapTopAndBottom/>
                <wp:docPr id="135" name="docshapegroup104"/>
                <a:graphic xmlns:a="http://schemas.openxmlformats.org/drawingml/2006/main">
                  <a:graphicData uri="http://schemas.microsoft.com/office/word/2010/wordprocessingGroup">
                    <wpg:wgp>
                      <wpg:cNvGrpSpPr/>
                      <wpg:grpSpPr>
                        <a:xfrm>
                          <a:off x="0" y="0"/>
                          <a:ext cx="5074920" cy="396720"/>
                          <a:chOff x="0" y="0"/>
                          <a:chExt cx="5074920" cy="396720"/>
                        </a:xfrm>
                      </wpg:grpSpPr>
                      <wps:wsp>
                        <wps:cNvSpPr/>
                        <wps:spPr>
                          <a:xfrm>
                            <a:off x="0" y="6480"/>
                            <a:ext cx="5074920" cy="384120"/>
                          </a:xfrm>
                          <a:prstGeom prst="rect">
                            <a:avLst/>
                          </a:prstGeom>
                          <a:solidFill>
                            <a:srgbClr val="f6f6f6"/>
                          </a:solidFill>
                          <a:ln w="0">
                            <a:noFill/>
                          </a:ln>
                        </wps:spPr>
                        <wps:style>
                          <a:lnRef idx="0"/>
                          <a:fillRef idx="0"/>
                          <a:effectRef idx="0"/>
                          <a:fontRef idx="minor"/>
                        </wps:style>
                        <wps:bodyPr/>
                      </wps:wsp>
                      <wps:wsp>
                        <wps:cNvSpPr/>
                        <wps:spPr>
                          <a:xfrm>
                            <a:off x="0" y="0"/>
                            <a:ext cx="5074920" cy="396720"/>
                          </a:xfrm>
                          <a:custGeom>
                            <a:avLst/>
                            <a:gdLst>
                              <a:gd name="textAreaLeft" fmla="*/ 0 w 2877120"/>
                              <a:gd name="textAreaRight" fmla="*/ 2879280 w 2877120"/>
                              <a:gd name="textAreaTop" fmla="*/ 0 h 225000"/>
                              <a:gd name="textAreaBottom" fmla="*/ 227160 h 225000"/>
                            </a:gdLst>
                            <a:ahLst/>
                            <a:rect l="textAreaLeft" t="textAreaTop" r="textAreaRight" b="textAreaBottom"/>
                            <a:pathLst>
                              <a:path w="7992" h="625">
                                <a:moveTo>
                                  <a:pt x="7992" y="605"/>
                                </a:moveTo>
                                <a:lnTo>
                                  <a:pt x="0" y="605"/>
                                </a:lnTo>
                                <a:lnTo>
                                  <a:pt x="0" y="625"/>
                                </a:lnTo>
                                <a:lnTo>
                                  <a:pt x="7992" y="625"/>
                                </a:lnTo>
                                <a:lnTo>
                                  <a:pt x="7992" y="605"/>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371520"/>
                          </a:xfrm>
                          <a:prstGeom prst="rect">
                            <a:avLst/>
                          </a:prstGeom>
                          <a:noFill/>
                          <a:ln w="0">
                            <a:noFill/>
                          </a:ln>
                        </wps:spPr>
                        <wps:style>
                          <a:lnRef idx="0"/>
                          <a:fillRef idx="0"/>
                          <a:effectRef idx="0"/>
                          <a:fontRef idx="minor"/>
                        </wps:style>
                        <wps:txbx>
                          <w:txbxContent>
                            <w:p>
                              <w:pPr>
                                <w:pStyle w:val="Normal"/>
                                <w:spacing w:lineRule="auto" w:line="324" w:before="35" w:after="0"/>
                                <w:ind w:left="453" w:right="2128" w:hanging="0"/>
                                <w:rPr>
                                  <w:rFonts w:ascii="Courier New" w:hAnsi="Courier New"/>
                                  <w:sz w:val="18"/>
                                </w:rPr>
                              </w:pPr>
                              <w:r>
                                <w:rPr>
                                  <w:rFonts w:ascii="Courier New" w:hAnsi="Courier New"/>
                                  <w:sz w:val="18"/>
                                </w:rPr>
                                <w:t>const</w:t>
                              </w:r>
                              <w:r>
                                <w:rPr>
                                  <w:rFonts w:ascii="Courier New" w:hAnsi="Courier New"/>
                                  <w:spacing w:val="-10"/>
                                  <w:sz w:val="18"/>
                                </w:rPr>
                                <w:t xml:space="preserve"> </w:t>
                              </w:r>
                              <w:r>
                                <w:rPr>
                                  <w:rFonts w:ascii="Courier New" w:hAnsi="Courier New"/>
                                  <w:sz w:val="18"/>
                                </w:rPr>
                                <w:t>val</w:t>
                              </w:r>
                              <w:r>
                                <w:rPr>
                                  <w:rFonts w:ascii="Courier New" w:hAnsi="Courier New"/>
                                  <w:spacing w:val="-10"/>
                                  <w:sz w:val="18"/>
                                </w:rPr>
                                <w:t xml:space="preserve"> </w:t>
                              </w:r>
                              <w:r>
                                <w:rPr>
                                  <w:rFonts w:ascii="Courier New" w:hAnsi="Courier New"/>
                                  <w:sz w:val="18"/>
                                </w:rPr>
                                <w:t>USER_NAME_CORRECT_VALUE</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"someusername" const val PASSWORD_CORRECT_VALUE = "somepassword"</w:t>
                              </w:r>
                            </w:p>
                          </w:txbxContent>
                        </wps:txbx>
                        <wps:bodyPr lIns="0" rIns="0" tIns="0" bIns="0" anchor="t">
                          <a:noAutofit/>
                        </wps:bodyPr>
                      </wps:wsp>
                    </wpg:wgp>
                  </a:graphicData>
                </a:graphic>
              </wp:anchor>
            </w:drawing>
          </mc:Choice>
          <mc:Fallback>
            <w:pict>
              <v:group id="shape_0" alt="docshapegroup104" style="position:absolute;margin-left:88.2pt;margin-top:7.55pt;width:399.6pt;height:31.25pt" coordorigin="1764,151" coordsize="7992,625">
                <v:rect id="shape_0" path="m0,0l-2147483645,0l-2147483645,-2147483646l0,-2147483646xe" fillcolor="#f6f6f6" stroked="f" o:allowincell="f" style="position:absolute;left:1764;top:161;width:7991;height:60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71;width:7991;height:584;mso-wrap-style:square;v-text-anchor:top;mso-position-horizontal-relative:page">
                  <v:fill o:detectmouseclick="t" on="false"/>
                  <v:stroke color="#3465a4" joinstyle="round" endcap="flat"/>
                  <v:textbox>
                    <w:txbxContent>
                      <w:p>
                        <w:pPr>
                          <w:pStyle w:val="Normal"/>
                          <w:spacing w:lineRule="auto" w:line="324" w:before="35" w:after="0"/>
                          <w:ind w:left="453" w:right="2128" w:hanging="0"/>
                          <w:rPr>
                            <w:rFonts w:ascii="Courier New" w:hAnsi="Courier New"/>
                            <w:sz w:val="18"/>
                          </w:rPr>
                        </w:pPr>
                        <w:r>
                          <w:rPr>
                            <w:rFonts w:ascii="Courier New" w:hAnsi="Courier New"/>
                            <w:sz w:val="18"/>
                          </w:rPr>
                          <w:t>const</w:t>
                        </w:r>
                        <w:r>
                          <w:rPr>
                            <w:rFonts w:ascii="Courier New" w:hAnsi="Courier New"/>
                            <w:spacing w:val="-10"/>
                            <w:sz w:val="18"/>
                          </w:rPr>
                          <w:t xml:space="preserve"> </w:t>
                        </w:r>
                        <w:r>
                          <w:rPr>
                            <w:rFonts w:ascii="Courier New" w:hAnsi="Courier New"/>
                            <w:sz w:val="18"/>
                          </w:rPr>
                          <w:t>val</w:t>
                        </w:r>
                        <w:r>
                          <w:rPr>
                            <w:rFonts w:ascii="Courier New" w:hAnsi="Courier New"/>
                            <w:spacing w:val="-10"/>
                            <w:sz w:val="18"/>
                          </w:rPr>
                          <w:t xml:space="preserve"> </w:t>
                        </w:r>
                        <w:r>
                          <w:rPr>
                            <w:rFonts w:ascii="Courier New" w:hAnsi="Courier New"/>
                            <w:sz w:val="18"/>
                          </w:rPr>
                          <w:t>USER_NAME_CORRECT_VALUE</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"someusername" const val PASSWORD_CORRECT_VALUE = "somepassword"</w:t>
                        </w:r>
                      </w:p>
                    </w:txbxContent>
                  </v:textbox>
                  <w10:wrap type="topAndBottom"/>
                </v:rect>
              </v:group>
            </w:pict>
          </mc:Fallback>
        </mc:AlternateContent>
      </w:r>
    </w:p>
    <w:p>
      <w:pPr>
        <w:pStyle w:val="TextBody"/>
        <w:spacing w:before="72" w:after="0"/>
        <w:ind w:left="1274" w:right="181" w:hanging="0"/>
        <w:rPr/>
      </w:pPr>
      <w:r>
        <w:rPr/>
        <w:t xml:space="preserve">The </w:t>
      </w:r>
      <w:r>
        <w:rPr>
          <w:rFonts w:ascii="Courier New" w:hAnsi="Courier New"/>
          <w:b/>
          <w:sz w:val="22"/>
        </w:rPr>
        <w:t>setLoggedIn</w:t>
      </w:r>
      <w:r>
        <w:rPr>
          <w:rFonts w:ascii="Courier New" w:hAnsi="Courier New"/>
          <w:b/>
          <w:spacing w:val="-71"/>
          <w:sz w:val="22"/>
        </w:rPr>
        <w:t xml:space="preserve"> </w:t>
      </w:r>
      <w:r>
        <w:rPr/>
        <w:t>method displays a welcome message with the user's name in</w:t>
      </w:r>
      <w:r>
        <w:rPr>
          <w:spacing w:val="-5"/>
        </w:rPr>
        <w:t xml:space="preserve"> </w:t>
      </w:r>
      <w:r>
        <w:rPr/>
        <w:t>the</w:t>
      </w:r>
      <w:r>
        <w:rPr>
          <w:spacing w:val="-3"/>
        </w:rPr>
        <w:t xml:space="preserve"> </w:t>
      </w:r>
      <w:r>
        <w:rPr/>
        <w:t>header</w:t>
      </w:r>
      <w:r>
        <w:rPr>
          <w:spacing w:val="-3"/>
        </w:rPr>
        <w:t xml:space="preserve"> </w:t>
      </w:r>
      <w:r>
        <w:rPr/>
        <w:t>and</w:t>
      </w:r>
      <w:r>
        <w:rPr>
          <w:spacing w:val="-4"/>
        </w:rPr>
        <w:t xml:space="preserve"> </w:t>
      </w:r>
      <w:r>
        <w:rPr/>
        <w:t>sets</w:t>
      </w:r>
      <w:r>
        <w:rPr>
          <w:spacing w:val="-3"/>
        </w:rPr>
        <w:t xml:space="preserve"> </w:t>
      </w:r>
      <w:r>
        <w:rPr/>
        <w:t>all</w:t>
      </w:r>
      <w:r>
        <w:rPr>
          <w:spacing w:val="-4"/>
        </w:rPr>
        <w:t xml:space="preserve"> </w:t>
      </w:r>
      <w:r>
        <w:rPr/>
        <w:t>the</w:t>
      </w:r>
      <w:r>
        <w:rPr>
          <w:spacing w:val="-3"/>
        </w:rPr>
        <w:t xml:space="preserve"> </w:t>
      </w:r>
      <w:r>
        <w:rPr/>
        <w:t>other</w:t>
      </w:r>
      <w:r>
        <w:rPr>
          <w:spacing w:val="-3"/>
        </w:rPr>
        <w:t xml:space="preserve"> </w:t>
      </w:r>
      <w:r>
        <w:rPr/>
        <w:t>Views</w:t>
      </w:r>
      <w:r>
        <w:rPr>
          <w:spacing w:val="-4"/>
        </w:rPr>
        <w:t xml:space="preserve"> </w:t>
      </w:r>
      <w:r>
        <w:rPr/>
        <w:t>to</w:t>
      </w:r>
      <w:r>
        <w:rPr>
          <w:spacing w:val="-4"/>
        </w:rPr>
        <w:t xml:space="preserve"> </w:t>
      </w:r>
      <w:r>
        <w:rPr>
          <w:rFonts w:ascii="Courier New" w:hAnsi="Courier New"/>
          <w:b/>
          <w:sz w:val="22"/>
        </w:rPr>
        <w:t>gone</w:t>
      </w:r>
      <w:r>
        <w:rPr>
          <w:rFonts w:ascii="Courier New" w:hAnsi="Courier New"/>
          <w:b/>
          <w:spacing w:val="-80"/>
          <w:sz w:val="22"/>
        </w:rPr>
        <w:t xml:space="preserve"> </w:t>
      </w:r>
      <w:r>
        <w:rPr/>
        <w:t>so</w:t>
      </w:r>
      <w:r>
        <w:rPr>
          <w:spacing w:val="-3"/>
        </w:rPr>
        <w:t xml:space="preserve"> </w:t>
      </w:r>
      <w:r>
        <w:rPr/>
        <w:t>that</w:t>
      </w:r>
      <w:r>
        <w:rPr>
          <w:spacing w:val="-3"/>
        </w:rPr>
        <w:t xml:space="preserve"> </w:t>
      </w:r>
      <w:r>
        <w:rPr/>
        <w:t>they</w:t>
      </w:r>
      <w:r>
        <w:rPr>
          <w:spacing w:val="-3"/>
        </w:rPr>
        <w:t xml:space="preserve"> </w:t>
      </w:r>
      <w:r>
        <w:rPr/>
        <w:t>no</w:t>
      </w:r>
      <w:r>
        <w:rPr>
          <w:spacing w:val="-3"/>
        </w:rPr>
        <w:t xml:space="preserve"> </w:t>
      </w:r>
      <w:r>
        <w:rPr/>
        <w:t>longer</w:t>
      </w:r>
      <w:r>
        <w:rPr>
          <w:spacing w:val="-3"/>
        </w:rPr>
        <w:t xml:space="preserve"> </w:t>
      </w:r>
      <w:r>
        <w:rPr/>
        <w:t>appear in the layout.</w:t>
      </w:r>
    </w:p>
    <w:p>
      <w:pPr>
        <w:pStyle w:val="ListParagraph"/>
        <w:numPr>
          <w:ilvl w:val="0"/>
          <w:numId w:val="16"/>
        </w:numPr>
        <w:tabs>
          <w:tab w:val="clear" w:pos="720"/>
          <w:tab w:val="left" w:pos="1274" w:leader="none"/>
        </w:tabs>
        <w:spacing w:before="148" w:after="0"/>
        <w:jc w:val="left"/>
        <w:rPr>
          <w:sz w:val="20"/>
        </w:rPr>
      </w:pPr>
      <w:r>
        <w:rPr>
          <w:sz w:val="20"/>
        </w:rPr>
        <w:t>Next,</w:t>
      </w:r>
      <w:r>
        <w:rPr>
          <w:spacing w:val="-3"/>
          <w:sz w:val="20"/>
        </w:rPr>
        <w:t xml:space="preserve"> </w:t>
      </w:r>
      <w:r>
        <w:rPr>
          <w:sz w:val="20"/>
        </w:rPr>
        <w:t>we</w:t>
      </w:r>
      <w:r>
        <w:rPr>
          <w:spacing w:val="-2"/>
          <w:sz w:val="20"/>
        </w:rPr>
        <w:t xml:space="preserve"> </w:t>
      </w:r>
      <w:r>
        <w:rPr>
          <w:sz w:val="20"/>
        </w:rPr>
        <w:t>use</w:t>
      </w:r>
      <w:r>
        <w:rPr>
          <w:spacing w:val="-2"/>
          <w:sz w:val="20"/>
        </w:rPr>
        <w:t xml:space="preserve"> </w:t>
      </w:r>
      <w:r>
        <w:rPr>
          <w:sz w:val="20"/>
        </w:rPr>
        <w:t>the</w:t>
      </w:r>
      <w:r>
        <w:rPr>
          <w:spacing w:val="-2"/>
          <w:sz w:val="20"/>
        </w:rPr>
        <w:t xml:space="preserve"> </w:t>
      </w:r>
      <w:r>
        <w:rPr>
          <w:rFonts w:ascii="Courier New" w:hAnsi="Courier New"/>
          <w:b/>
        </w:rPr>
        <w:t>onNewIntent</w:t>
      </w:r>
      <w:r>
        <w:rPr>
          <w:rFonts w:ascii="Courier New" w:hAnsi="Courier New"/>
          <w:b/>
          <w:spacing w:val="-80"/>
        </w:rPr>
        <w:t xml:space="preserve"> </w:t>
      </w:r>
      <w:r>
        <w:rPr>
          <w:sz w:val="20"/>
        </w:rPr>
        <w:t>function</w:t>
      </w:r>
      <w:r>
        <w:rPr>
          <w:spacing w:val="-1"/>
          <w:sz w:val="20"/>
        </w:rPr>
        <w:t xml:space="preserve"> </w:t>
      </w:r>
      <w:r>
        <w:rPr>
          <w:sz w:val="20"/>
        </w:rPr>
        <w:t>to</w:t>
      </w:r>
      <w:r>
        <w:rPr>
          <w:spacing w:val="-2"/>
          <w:sz w:val="20"/>
        </w:rPr>
        <w:t xml:space="preserve"> </w:t>
      </w:r>
      <w:r>
        <w:rPr>
          <w:sz w:val="20"/>
        </w:rPr>
        <w:t>process</w:t>
      </w:r>
      <w:r>
        <w:rPr>
          <w:spacing w:val="-1"/>
          <w:sz w:val="20"/>
        </w:rPr>
        <w:t xml:space="preserve"> </w:t>
      </w:r>
      <w:r>
        <w:rPr>
          <w:sz w:val="20"/>
        </w:rPr>
        <w:t>the</w:t>
      </w:r>
      <w:r>
        <w:rPr>
          <w:spacing w:val="-2"/>
          <w:sz w:val="20"/>
        </w:rPr>
        <w:t xml:space="preserve"> </w:t>
      </w:r>
      <w:r>
        <w:rPr>
          <w:sz w:val="20"/>
        </w:rPr>
        <w:t>intent</w:t>
      </w:r>
      <w:r>
        <w:rPr>
          <w:spacing w:val="-1"/>
          <w:sz w:val="20"/>
        </w:rPr>
        <w:t xml:space="preserve"> </w:t>
      </w:r>
      <w:r>
        <w:rPr>
          <w:sz w:val="20"/>
        </w:rPr>
        <w:t>that</w:t>
      </w:r>
      <w:r>
        <w:rPr>
          <w:spacing w:val="-2"/>
          <w:sz w:val="20"/>
        </w:rPr>
        <w:t xml:space="preserve"> </w:t>
      </w:r>
      <w:r>
        <w:rPr>
          <w:sz w:val="20"/>
        </w:rPr>
        <w:t>has</w:t>
      </w:r>
      <w:r>
        <w:rPr>
          <w:spacing w:val="-1"/>
          <w:sz w:val="20"/>
        </w:rPr>
        <w:t xml:space="preserve"> </w:t>
      </w:r>
      <w:r>
        <w:rPr>
          <w:spacing w:val="-4"/>
          <w:sz w:val="20"/>
        </w:rPr>
        <w:t>just</w:t>
      </w:r>
    </w:p>
    <w:p>
      <w:pPr>
        <w:pStyle w:val="TextBody"/>
        <w:ind w:left="1274" w:hanging="0"/>
        <w:rPr/>
      </w:pPr>
      <w:r>
        <w:rPr/>
        <w:t xml:space="preserve">been </w:t>
      </w:r>
      <w:r>
        <w:rPr>
          <w:spacing w:val="-2"/>
        </w:rPr>
        <w:t>sent:</w:t>
      </w:r>
    </w:p>
    <w:p>
      <w:pPr>
        <w:sectPr>
          <w:headerReference w:type="even" r:id="rId49"/>
          <w:headerReference w:type="default" r:id="rId50"/>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4" w:after="0"/>
        <w:rPr>
          <w:sz w:val="9"/>
        </w:rPr>
      </w:pPr>
      <w:r>
        <w:rPr>
          <w:sz w:val="9"/>
        </w:rPr>
        <mc:AlternateContent>
          <mc:Choice Requires="wpg">
            <w:drawing>
              <wp:anchor behindDoc="0" distT="0" distB="635" distL="0" distR="4445" simplePos="0" locked="0" layoutInCell="0" allowOverlap="1" relativeHeight="1529" wp14:anchorId="45AC4E9C">
                <wp:simplePos x="0" y="0"/>
                <wp:positionH relativeFrom="page">
                  <wp:posOffset>1120140</wp:posOffset>
                </wp:positionH>
                <wp:positionV relativeFrom="paragraph">
                  <wp:posOffset>95250</wp:posOffset>
                </wp:positionV>
                <wp:extent cx="5074920" cy="4308475"/>
                <wp:effectExtent l="0" t="635" r="635" b="0"/>
                <wp:wrapTopAndBottom/>
                <wp:docPr id="137" name="docshapegroup108"/>
                <a:graphic xmlns:a="http://schemas.openxmlformats.org/drawingml/2006/main">
                  <a:graphicData uri="http://schemas.microsoft.com/office/word/2010/wordprocessingGroup">
                    <wpg:wgp>
                      <wpg:cNvGrpSpPr/>
                      <wpg:grpSpPr>
                        <a:xfrm>
                          <a:off x="0" y="0"/>
                          <a:ext cx="5074920" cy="4308480"/>
                          <a:chOff x="0" y="0"/>
                          <a:chExt cx="5074920" cy="4308480"/>
                        </a:xfrm>
                      </wpg:grpSpPr>
                      <wps:wsp>
                        <wps:cNvSpPr/>
                        <wps:spPr>
                          <a:xfrm>
                            <a:off x="0" y="6480"/>
                            <a:ext cx="5074920" cy="4295880"/>
                          </a:xfrm>
                          <a:prstGeom prst="rect">
                            <a:avLst/>
                          </a:prstGeom>
                          <a:solidFill>
                            <a:srgbClr val="f6f6f6"/>
                          </a:solidFill>
                          <a:ln w="0">
                            <a:noFill/>
                          </a:ln>
                        </wps:spPr>
                        <wps:style>
                          <a:lnRef idx="0"/>
                          <a:fillRef idx="0"/>
                          <a:effectRef idx="0"/>
                          <a:fontRef idx="minor"/>
                        </wps:style>
                        <wps:bodyPr/>
                      </wps:wsp>
                      <wps:wsp>
                        <wps:cNvSpPr/>
                        <wps:spPr>
                          <a:xfrm>
                            <a:off x="0" y="0"/>
                            <a:ext cx="5074920" cy="4308480"/>
                          </a:xfrm>
                          <a:custGeom>
                            <a:avLst/>
                            <a:gdLst>
                              <a:gd name="textAreaLeft" fmla="*/ 0 w 2877120"/>
                              <a:gd name="textAreaRight" fmla="*/ 2879280 w 2877120"/>
                              <a:gd name="textAreaTop" fmla="*/ 0 h 2442600"/>
                              <a:gd name="textAreaBottom" fmla="*/ 2444760 h 2442600"/>
                            </a:gdLst>
                            <a:ahLst/>
                            <a:rect l="textAreaLeft" t="textAreaTop" r="textAreaRight" b="textAreaBottom"/>
                            <a:pathLst>
                              <a:path w="7992" h="6785">
                                <a:moveTo>
                                  <a:pt x="7992" y="6764"/>
                                </a:moveTo>
                                <a:lnTo>
                                  <a:pt x="0" y="6764"/>
                                </a:lnTo>
                                <a:lnTo>
                                  <a:pt x="0" y="6784"/>
                                </a:lnTo>
                                <a:lnTo>
                                  <a:pt x="7992" y="6784"/>
                                </a:lnTo>
                                <a:lnTo>
                                  <a:pt x="7992" y="676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4282920"/>
                          </a:xfrm>
                          <a:prstGeom prst="rect">
                            <a:avLst/>
                          </a:prstGeom>
                          <a:noFill/>
                          <a:ln w="0">
                            <a:noFill/>
                          </a:ln>
                        </wps:spPr>
                        <wps:style>
                          <a:lnRef idx="0"/>
                          <a:fillRef idx="0"/>
                          <a:effectRef idx="0"/>
                          <a:fontRef idx="minor"/>
                        </wps:style>
                        <wps:txbx>
                          <w:txbxContent>
                            <w:p>
                              <w:pPr>
                                <w:pStyle w:val="Normal"/>
                                <w:spacing w:lineRule="auto" w:line="324" w:before="40" w:after="0"/>
                                <w:ind w:left="885" w:right="1185" w:hanging="432"/>
                                <w:rPr>
                                  <w:rFonts w:ascii="Courier New" w:hAnsi="Courier New"/>
                                  <w:sz w:val="18"/>
                                </w:rPr>
                              </w:pPr>
                              <w:r>
                                <w:rPr>
                                  <w:rFonts w:ascii="Courier New" w:hAnsi="Courier New"/>
                                  <w:sz w:val="18"/>
                                </w:rPr>
                                <w:t>override</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onNewIntent(newIntent:</w:t>
                              </w:r>
                              <w:r>
                                <w:rPr>
                                  <w:rFonts w:ascii="Courier New" w:hAnsi="Courier New"/>
                                  <w:spacing w:val="-10"/>
                                  <w:sz w:val="18"/>
                                </w:rPr>
                                <w:t xml:space="preserve"> </w:t>
                              </w:r>
                              <w:r>
                                <w:rPr>
                                  <w:rFonts w:ascii="Courier New" w:hAnsi="Courier New"/>
                                  <w:sz w:val="18"/>
                                </w:rPr>
                                <w:t>Intent?)</w:t>
                              </w:r>
                              <w:r>
                                <w:rPr>
                                  <w:rFonts w:ascii="Courier New" w:hAnsi="Courier New"/>
                                  <w:spacing w:val="-10"/>
                                  <w:sz w:val="18"/>
                                </w:rPr>
                                <w:t xml:space="preserve"> </w:t>
                              </w:r>
                              <w:r>
                                <w:rPr>
                                  <w:rFonts w:ascii="Courier New" w:hAnsi="Courier New"/>
                                  <w:sz w:val="18"/>
                                </w:rPr>
                                <w:t xml:space="preserve">{ </w:t>
                              </w:r>
                              <w:r>
                                <w:rPr>
                                  <w:rFonts w:ascii="Courier New" w:hAnsi="Courier New"/>
                                  <w:spacing w:val="-2"/>
                                  <w:sz w:val="18"/>
                                </w:rPr>
                                <w:t>super.onNewIntent(newIntent)</w:t>
                              </w:r>
                            </w:p>
                            <w:p>
                              <w:pPr>
                                <w:pStyle w:val="Normal"/>
                                <w:spacing w:before="9" w:after="0"/>
                                <w:rPr>
                                  <w:rFonts w:ascii="Courier New" w:hAnsi="Courier New"/>
                                  <w:sz w:val="24"/>
                                </w:rPr>
                              </w:pPr>
                              <w:r>
                                <w:rPr>
                                  <w:rFonts w:ascii="Courier New" w:hAnsi="Courier New"/>
                                  <w:sz w:val="24"/>
                                </w:rPr>
                              </w:r>
                            </w:p>
                            <w:p>
                              <w:pPr>
                                <w:pStyle w:val="Normal"/>
                                <w:spacing w:lineRule="auto" w:line="324" w:before="1" w:after="0"/>
                                <w:ind w:left="885" w:right="2128" w:hanging="0"/>
                                <w:rPr>
                                  <w:rFonts w:ascii="Courier New" w:hAnsi="Courier New"/>
                                  <w:sz w:val="18"/>
                                </w:rPr>
                              </w:pPr>
                              <w:r>
                                <w:rPr>
                                  <w:rFonts w:ascii="Courier New" w:hAnsi="Courier New"/>
                                  <w:sz w:val="18"/>
                                </w:rPr>
                                <w:t>//Set</w:t>
                              </w:r>
                              <w:r>
                                <w:rPr>
                                  <w:rFonts w:ascii="Courier New" w:hAnsi="Courier New"/>
                                  <w:spacing w:val="-5"/>
                                  <w:sz w:val="18"/>
                                </w:rPr>
                                <w:t xml:space="preserve"> </w:t>
                              </w:r>
                              <w:r>
                                <w:rPr>
                                  <w:rFonts w:ascii="Courier New" w:hAnsi="Courier New"/>
                                  <w:sz w:val="18"/>
                                </w:rPr>
                                <w:t>the</w:t>
                              </w:r>
                              <w:r>
                                <w:rPr>
                                  <w:rFonts w:ascii="Courier New" w:hAnsi="Courier New"/>
                                  <w:spacing w:val="-5"/>
                                  <w:sz w:val="18"/>
                                </w:rPr>
                                <w:t xml:space="preserve"> </w:t>
                              </w:r>
                              <w:r>
                                <w:rPr>
                                  <w:rFonts w:ascii="Courier New" w:hAnsi="Courier New"/>
                                  <w:sz w:val="18"/>
                                </w:rPr>
                                <w:t>new</w:t>
                              </w:r>
                              <w:r>
                                <w:rPr>
                                  <w:rFonts w:ascii="Courier New" w:hAnsi="Courier New"/>
                                  <w:spacing w:val="-5"/>
                                  <w:sz w:val="18"/>
                                </w:rPr>
                                <w:t xml:space="preserve"> </w:t>
                              </w:r>
                              <w:r>
                                <w:rPr>
                                  <w:rFonts w:ascii="Courier New" w:hAnsi="Courier New"/>
                                  <w:sz w:val="18"/>
                                </w:rPr>
                                <w:t>Intent</w:t>
                              </w:r>
                              <w:r>
                                <w:rPr>
                                  <w:rFonts w:ascii="Courier New" w:hAnsi="Courier New"/>
                                  <w:spacing w:val="-5"/>
                                  <w:sz w:val="18"/>
                                </w:rPr>
                                <w:t xml:space="preserve"> </w:t>
                              </w:r>
                              <w:r>
                                <w:rPr>
                                  <w:rFonts w:ascii="Courier New" w:hAnsi="Courier New"/>
                                  <w:sz w:val="18"/>
                                </w:rPr>
                                <w:t>to</w:t>
                              </w:r>
                              <w:r>
                                <w:rPr>
                                  <w:rFonts w:ascii="Courier New" w:hAnsi="Courier New"/>
                                  <w:spacing w:val="-5"/>
                                  <w:sz w:val="18"/>
                                </w:rPr>
                                <w:t xml:space="preserve"> </w:t>
                              </w:r>
                              <w:r>
                                <w:rPr>
                                  <w:rFonts w:ascii="Courier New" w:hAnsi="Courier New"/>
                                  <w:sz w:val="18"/>
                                </w:rPr>
                                <w:t>the</w:t>
                              </w:r>
                              <w:r>
                                <w:rPr>
                                  <w:rFonts w:ascii="Courier New" w:hAnsi="Courier New"/>
                                  <w:spacing w:val="-5"/>
                                  <w:sz w:val="18"/>
                                </w:rPr>
                                <w:t xml:space="preserve"> </w:t>
                              </w:r>
                              <w:r>
                                <w:rPr>
                                  <w:rFonts w:ascii="Courier New" w:hAnsi="Courier New"/>
                                  <w:sz w:val="18"/>
                                </w:rPr>
                                <w:t>one</w:t>
                              </w:r>
                              <w:r>
                                <w:rPr>
                                  <w:rFonts w:ascii="Courier New" w:hAnsi="Courier New"/>
                                  <w:spacing w:val="-5"/>
                                  <w:sz w:val="18"/>
                                </w:rPr>
                                <w:t xml:space="preserve"> </w:t>
                              </w:r>
                              <w:r>
                                <w:rPr>
                                  <w:rFonts w:ascii="Courier New" w:hAnsi="Courier New"/>
                                  <w:sz w:val="18"/>
                                </w:rPr>
                                <w:t>to</w:t>
                              </w:r>
                              <w:r>
                                <w:rPr>
                                  <w:rFonts w:ascii="Courier New" w:hAnsi="Courier New"/>
                                  <w:spacing w:val="-5"/>
                                  <w:sz w:val="18"/>
                                </w:rPr>
                                <w:t xml:space="preserve"> </w:t>
                              </w:r>
                              <w:r>
                                <w:rPr>
                                  <w:rFonts w:ascii="Courier New" w:hAnsi="Courier New"/>
                                  <w:sz w:val="18"/>
                                </w:rPr>
                                <w:t>process intent = newIntent</w:t>
                              </w:r>
                            </w:p>
                            <w:p>
                              <w:pPr>
                                <w:pStyle w:val="Normal"/>
                                <w:spacing w:before="9" w:after="0"/>
                                <w:rPr>
                                  <w:rFonts w:ascii="Courier New" w:hAnsi="Courier New"/>
                                  <w:sz w:val="24"/>
                                </w:rPr>
                              </w:pPr>
                              <w:r>
                                <w:rPr>
                                  <w:rFonts w:ascii="Courier New" w:hAnsi="Courier New"/>
                                  <w:sz w:val="24"/>
                                </w:rPr>
                              </w:r>
                            </w:p>
                            <w:p>
                              <w:pPr>
                                <w:pStyle w:val="Normal"/>
                                <w:spacing w:lineRule="auto" w:line="324"/>
                                <w:ind w:left="885" w:right="1274" w:hanging="0"/>
                                <w:rPr>
                                  <w:rFonts w:ascii="Courier New" w:hAnsi="Courier New"/>
                                  <w:sz w:val="18"/>
                                </w:rPr>
                              </w:pPr>
                              <w:r>
                                <w:rPr>
                                  <w:rFonts w:ascii="Courier New" w:hAnsi="Courier New"/>
                                  <w:sz w:val="18"/>
                                </w:rPr>
                                <w:t>//Get</w:t>
                              </w:r>
                              <w:r>
                                <w:rPr>
                                  <w:rFonts w:ascii="Courier New" w:hAnsi="Courier New"/>
                                  <w:spacing w:val="-7"/>
                                  <w:sz w:val="18"/>
                                </w:rPr>
                                <w:t xml:space="preserve"> </w:t>
                              </w:r>
                              <w:r>
                                <w:rPr>
                                  <w:rFonts w:ascii="Courier New" w:hAnsi="Courier New"/>
                                  <w:sz w:val="18"/>
                                </w:rPr>
                                <w:t>the</w:t>
                              </w:r>
                              <w:r>
                                <w:rPr>
                                  <w:rFonts w:ascii="Courier New" w:hAnsi="Courier New"/>
                                  <w:spacing w:val="-7"/>
                                  <w:sz w:val="18"/>
                                </w:rPr>
                                <w:t xml:space="preserve"> </w:t>
                              </w:r>
                              <w:r>
                                <w:rPr>
                                  <w:rFonts w:ascii="Courier New" w:hAnsi="Courier New"/>
                                  <w:sz w:val="18"/>
                                </w:rPr>
                                <w:t>intent</w:t>
                              </w:r>
                              <w:r>
                                <w:rPr>
                                  <w:rFonts w:ascii="Courier New" w:hAnsi="Courier New"/>
                                  <w:spacing w:val="-7"/>
                                  <w:sz w:val="18"/>
                                </w:rPr>
                                <w:t xml:space="preserve"> </w:t>
                              </w:r>
                              <w:r>
                                <w:rPr>
                                  <w:rFonts w:ascii="Courier New" w:hAnsi="Courier New"/>
                                  <w:sz w:val="18"/>
                                </w:rPr>
                                <w:t>which</w:t>
                              </w:r>
                              <w:r>
                                <w:rPr>
                                  <w:rFonts w:ascii="Courier New" w:hAnsi="Courier New"/>
                                  <w:spacing w:val="-7"/>
                                  <w:sz w:val="18"/>
                                </w:rPr>
                                <w:t xml:space="preserve"> </w:t>
                              </w:r>
                              <w:r>
                                <w:rPr>
                                  <w:rFonts w:ascii="Courier New" w:hAnsi="Courier New"/>
                                  <w:sz w:val="18"/>
                                </w:rPr>
                                <w:t>started</w:t>
                              </w:r>
                              <w:r>
                                <w:rPr>
                                  <w:rFonts w:ascii="Courier New" w:hAnsi="Courier New"/>
                                  <w:spacing w:val="-7"/>
                                  <w:sz w:val="18"/>
                                </w:rPr>
                                <w:t xml:space="preserve"> </w:t>
                              </w:r>
                              <w:r>
                                <w:rPr>
                                  <w:rFonts w:ascii="Courier New" w:hAnsi="Courier New"/>
                                  <w:sz w:val="18"/>
                                </w:rPr>
                                <w:t>this</w:t>
                              </w:r>
                              <w:r>
                                <w:rPr>
                                  <w:rFonts w:ascii="Courier New" w:hAnsi="Courier New"/>
                                  <w:spacing w:val="-7"/>
                                  <w:sz w:val="18"/>
                                </w:rPr>
                                <w:t xml:space="preserve"> </w:t>
                              </w:r>
                              <w:r>
                                <w:rPr>
                                  <w:rFonts w:ascii="Courier New" w:hAnsi="Courier New"/>
                                  <w:sz w:val="18"/>
                                </w:rPr>
                                <w:t>activity intent?.let { loginIntent -&gt;</w:t>
                              </w:r>
                            </w:p>
                            <w:p>
                              <w:pPr>
                                <w:pStyle w:val="Normal"/>
                                <w:spacing w:before="1" w:after="0"/>
                                <w:rPr>
                                  <w:rFonts w:ascii="Courier New" w:hAnsi="Courier New"/>
                                  <w:sz w:val="25"/>
                                </w:rPr>
                              </w:pPr>
                              <w:r>
                                <w:rPr>
                                  <w:rFonts w:ascii="Courier New" w:hAnsi="Courier New"/>
                                  <w:sz w:val="25"/>
                                </w:rPr>
                              </w:r>
                            </w:p>
                            <w:p>
                              <w:pPr>
                                <w:pStyle w:val="Normal"/>
                                <w:spacing w:lineRule="auto" w:line="235"/>
                                <w:ind w:left="1533" w:right="1185" w:hanging="216"/>
                                <w:rPr>
                                  <w:rFonts w:ascii="Courier New" w:hAnsi="Courier New"/>
                                  <w:sz w:val="18"/>
                                </w:rPr>
                              </w:pPr>
                              <w:r>
                                <w:rPr>
                                  <w:rFonts w:ascii="Courier New" w:hAnsi="Courier New"/>
                                  <w:sz w:val="18"/>
                                </w:rPr>
                                <w:t>val</w:t>
                              </w:r>
                              <w:r>
                                <w:rPr>
                                  <w:rFonts w:ascii="Courier New" w:hAnsi="Courier New"/>
                                  <w:spacing w:val="-13"/>
                                  <w:sz w:val="18"/>
                                </w:rPr>
                                <w:t xml:space="preserve"> </w:t>
                              </w:r>
                              <w:r>
                                <w:rPr>
                                  <w:rFonts w:ascii="Courier New" w:hAnsi="Courier New"/>
                                  <w:sz w:val="18"/>
                                </w:rPr>
                                <w:t>userNameForm</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loginIntent.getStringExtra (USER_NAME_KEY) ?: ""</w:t>
                              </w:r>
                            </w:p>
                            <w:p>
                              <w:pPr>
                                <w:pStyle w:val="Normal"/>
                                <w:spacing w:lineRule="auto" w:line="235" w:before="20" w:after="0"/>
                                <w:ind w:left="1533" w:right="1185" w:hanging="216"/>
                                <w:rPr>
                                  <w:rFonts w:ascii="Courier New" w:hAnsi="Courier New"/>
                                  <w:sz w:val="18"/>
                                </w:rPr>
                              </w:pPr>
                              <w:r>
                                <w:rPr>
                                  <w:rFonts w:ascii="Courier New" w:hAnsi="Courier New"/>
                                  <w:sz w:val="18"/>
                                </w:rPr>
                                <w:t>val</w:t>
                              </w:r>
                              <w:r>
                                <w:rPr>
                                  <w:rFonts w:ascii="Courier New" w:hAnsi="Courier New"/>
                                  <w:spacing w:val="-13"/>
                                  <w:sz w:val="18"/>
                                </w:rPr>
                                <w:t xml:space="preserve"> </w:t>
                              </w:r>
                              <w:r>
                                <w:rPr>
                                  <w:rFonts w:ascii="Courier New" w:hAnsi="Courier New"/>
                                  <w:sz w:val="18"/>
                                </w:rPr>
                                <w:t>passwordForm</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loginIntent.getStringExtra (PASSWORD_KEY) ?: ""</w:t>
                              </w:r>
                            </w:p>
                            <w:p>
                              <w:pPr>
                                <w:pStyle w:val="Normal"/>
                                <w:spacing w:before="6" w:after="0"/>
                                <w:rPr>
                                  <w:rFonts w:ascii="Courier New" w:hAnsi="Courier New"/>
                                  <w:sz w:val="26"/>
                                </w:rPr>
                              </w:pPr>
                              <w:r>
                                <w:rPr>
                                  <w:rFonts w:ascii="Courier New" w:hAnsi="Courier New"/>
                                  <w:sz w:val="26"/>
                                </w:rPr>
                              </w:r>
                            </w:p>
                            <w:p>
                              <w:pPr>
                                <w:pStyle w:val="Normal"/>
                                <w:spacing w:lineRule="auto" w:line="235"/>
                                <w:ind w:left="1533" w:hanging="216"/>
                                <w:rPr>
                                  <w:rFonts w:ascii="Courier New" w:hAnsi="Courier New"/>
                                  <w:sz w:val="18"/>
                                </w:rPr>
                              </w:pPr>
                              <w:r>
                                <w:rPr>
                                  <w:rFonts w:ascii="Courier New" w:hAnsi="Courier New"/>
                                  <w:sz w:val="18"/>
                                </w:rPr>
                                <w:t>val</w:t>
                              </w:r>
                              <w:r>
                                <w:rPr>
                                  <w:rFonts w:ascii="Courier New" w:hAnsi="Courier New"/>
                                  <w:spacing w:val="-20"/>
                                  <w:sz w:val="18"/>
                                </w:rPr>
                                <w:t xml:space="preserve"> </w:t>
                              </w:r>
                              <w:r>
                                <w:rPr>
                                  <w:rFonts w:ascii="Courier New" w:hAnsi="Courier New"/>
                                  <w:sz w:val="18"/>
                                </w:rPr>
                                <w:t>loggedInCorrectly</w:t>
                              </w:r>
                              <w:r>
                                <w:rPr>
                                  <w:rFonts w:ascii="Courier New" w:hAnsi="Courier New"/>
                                  <w:spacing w:val="-20"/>
                                  <w:sz w:val="18"/>
                                </w:rPr>
                                <w:t xml:space="preserve"> </w:t>
                              </w:r>
                              <w:r>
                                <w:rPr>
                                  <w:rFonts w:ascii="Courier New" w:hAnsi="Courier New"/>
                                  <w:sz w:val="18"/>
                                </w:rPr>
                                <w:t>=</w:t>
                              </w:r>
                              <w:ins w:id="10" w:author="Alex Forrester" w:date="2023-01-19T16:23:00Z">
                                <w:r>
                                  <w:rPr>
                                    <w:rFonts w:ascii="Courier New" w:hAnsi="Courier New"/>
                                    <w:sz w:val="18"/>
                                  </w:rPr>
                                  <w:t xml:space="preserve"> </w:t>
                                </w:r>
                              </w:ins>
                              <w:r>
                                <w:rPr>
                                  <w:rFonts w:ascii="Courier New" w:hAnsi="Courier New"/>
                                  <w:sz w:val="18"/>
                                </w:rPr>
                                <w:t>hasEnteredCorrectCredentials (userNameForm.trim(), passwordForm.trim())</w:t>
                              </w:r>
                            </w:p>
                            <w:p>
                              <w:pPr>
                                <w:pStyle w:val="Normal"/>
                                <w:spacing w:before="3" w:after="0"/>
                                <w:rPr>
                                  <w:rFonts w:ascii="Courier New" w:hAnsi="Courier New"/>
                                  <w:sz w:val="26"/>
                                </w:rPr>
                              </w:pPr>
                              <w:r>
                                <w:rPr>
                                  <w:rFonts w:ascii="Courier New" w:hAnsi="Courier New"/>
                                  <w:sz w:val="26"/>
                                </w:rPr>
                              </w:r>
                            </w:p>
                            <w:p>
                              <w:pPr>
                                <w:pStyle w:val="Normal"/>
                                <w:spacing w:lineRule="auto" w:line="324"/>
                                <w:ind w:left="1749" w:right="3062" w:hanging="432"/>
                                <w:rPr>
                                  <w:rFonts w:ascii="Courier New" w:hAnsi="Courier New"/>
                                  <w:sz w:val="18"/>
                                </w:rPr>
                              </w:pPr>
                              <w:r>
                                <w:rPr>
                                  <w:rFonts w:ascii="Courier New" w:hAnsi="Courier New"/>
                                  <w:sz w:val="18"/>
                                </w:rPr>
                                <w:t xml:space="preserve">if (loggedInCorrectly) { </w:t>
                              </w:r>
                              <w:r>
                                <w:rPr>
                                  <w:rFonts w:ascii="Courier New" w:hAnsi="Courier New"/>
                                  <w:spacing w:val="-2"/>
                                  <w:sz w:val="18"/>
                                </w:rPr>
                                <w:t xml:space="preserve">setLoggedIn(userNameForm) </w:t>
                              </w:r>
                              <w:r>
                                <w:rPr>
                                  <w:rFonts w:ascii="Courier New" w:hAnsi="Courier New"/>
                                  <w:sz w:val="18"/>
                                </w:rPr>
                                <w:t>isLoggedIn = true</w:t>
                              </w:r>
                            </w:p>
                            <w:p>
                              <w:pPr>
                                <w:pStyle w:val="Normal"/>
                                <w:spacing w:before="2" w:after="0"/>
                                <w:ind w:left="1317" w:hanging="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else</w:t>
                              </w:r>
                              <w:r>
                                <w:rPr>
                                  <w:rFonts w:ascii="Courier New" w:hAnsi="Courier New"/>
                                  <w:spacing w:val="-2"/>
                                  <w:sz w:val="18"/>
                                </w:rPr>
                                <w:t xml:space="preserve"> </w:t>
                              </w:r>
                              <w:r>
                                <w:rPr>
                                  <w:rFonts w:ascii="Courier New" w:hAnsi="Courier New"/>
                                  <w:spacing w:val="-10"/>
                                  <w:sz w:val="18"/>
                                </w:rPr>
                                <w:t>{</w:t>
                              </w:r>
                            </w:p>
                            <w:p>
                              <w:pPr>
                                <w:pStyle w:val="Normal"/>
                                <w:spacing w:lineRule="auto" w:line="235" w:before="79" w:after="0"/>
                                <w:ind w:left="1965" w:right="840" w:hanging="216"/>
                                <w:rPr>
                                  <w:rFonts w:ascii="Courier New" w:hAnsi="Courier New"/>
                                  <w:sz w:val="18"/>
                                </w:rPr>
                              </w:pPr>
                              <w:r>
                                <w:rPr>
                                  <w:rFonts w:ascii="Courier New" w:hAnsi="Courier New"/>
                                  <w:sz w:val="18"/>
                                </w:rPr>
                                <w:t xml:space="preserve">val toast = Toast.makeText(this, </w:t>
                              </w:r>
                              <w:r>
                                <w:rPr>
                                  <w:rFonts w:ascii="Courier New" w:hAnsi="Courier New"/>
                                  <w:spacing w:val="-2"/>
                                  <w:sz w:val="18"/>
                                </w:rPr>
                                <w:t>getString(R.string.login_error), Toast.LENGTH_LONG)</w:t>
                              </w:r>
                            </w:p>
                            <w:p>
                              <w:pPr>
                                <w:pStyle w:val="Normal"/>
                                <w:spacing w:lineRule="auto" w:line="324" w:before="92" w:after="0"/>
                                <w:ind w:left="1749" w:right="1274" w:hanging="0"/>
                                <w:rPr>
                                  <w:rFonts w:ascii="Courier New" w:hAnsi="Courier New"/>
                                  <w:sz w:val="18"/>
                                </w:rPr>
                              </w:pPr>
                              <w:r>
                                <w:rPr>
                                  <w:rFonts w:ascii="Courier New" w:hAnsi="Courier New"/>
                                  <w:sz w:val="18"/>
                                </w:rPr>
                                <w:t>toast.setGravity(Gravity.CENTER,</w:t>
                              </w:r>
                              <w:r>
                                <w:rPr>
                                  <w:rFonts w:ascii="Courier New" w:hAnsi="Courier New"/>
                                  <w:spacing w:val="-20"/>
                                  <w:sz w:val="18"/>
                                </w:rPr>
                                <w:t xml:space="preserve"> </w:t>
                              </w:r>
                              <w:r>
                                <w:rPr>
                                  <w:rFonts w:ascii="Courier New" w:hAnsi="Courier New"/>
                                  <w:sz w:val="18"/>
                                </w:rPr>
                                <w:t>0,</w:t>
                              </w:r>
                              <w:r>
                                <w:rPr>
                                  <w:rFonts w:ascii="Courier New" w:hAnsi="Courier New"/>
                                  <w:spacing w:val="-20"/>
                                  <w:sz w:val="18"/>
                                </w:rPr>
                                <w:t xml:space="preserve"> </w:t>
                              </w:r>
                              <w:r>
                                <w:rPr>
                                  <w:rFonts w:ascii="Courier New" w:hAnsi="Courier New"/>
                                  <w:sz w:val="18"/>
                                </w:rPr>
                                <w:t xml:space="preserve">0) </w:t>
                              </w:r>
                              <w:r>
                                <w:rPr>
                                  <w:rFonts w:ascii="Courier New" w:hAnsi="Courier New"/>
                                  <w:spacing w:val="-2"/>
                                  <w:sz w:val="18"/>
                                </w:rPr>
                                <w:t>toast.show()</w:t>
                              </w:r>
                            </w:p>
                          </w:txbxContent>
                        </wps:txbx>
                        <wps:bodyPr lIns="0" rIns="0" tIns="0" bIns="0" anchor="t">
                          <a:noAutofit/>
                        </wps:bodyPr>
                      </wps:wsp>
                    </wpg:wgp>
                  </a:graphicData>
                </a:graphic>
              </wp:anchor>
            </w:drawing>
          </mc:Choice>
          <mc:Fallback>
            <w:pict>
              <v:group id="shape_0" alt="docshapegroup108" style="position:absolute;margin-left:88.2pt;margin-top:7.5pt;width:399.6pt;height:339.25pt" coordorigin="1764,150" coordsize="7992,6785">
                <v:rect id="shape_0" path="m0,0l-2147483645,0l-2147483645,-2147483646l0,-2147483646xe" fillcolor="#f6f6f6" stroked="f" o:allowincell="f" style="position:absolute;left:1764;top:160;width:7991;height:676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70;width:7991;height:6744;mso-wrap-style:square;v-text-anchor:top;mso-position-horizontal-relative:page">
                  <v:fill o:detectmouseclick="t" on="false"/>
                  <v:stroke color="#3465a4" joinstyle="round" endcap="flat"/>
                  <v:textbox>
                    <w:txbxContent>
                      <w:p>
                        <w:pPr>
                          <w:pStyle w:val="Normal"/>
                          <w:spacing w:lineRule="auto" w:line="324" w:before="40" w:after="0"/>
                          <w:ind w:left="885" w:right="1185" w:hanging="432"/>
                          <w:rPr>
                            <w:rFonts w:ascii="Courier New" w:hAnsi="Courier New"/>
                            <w:sz w:val="18"/>
                          </w:rPr>
                        </w:pPr>
                        <w:r>
                          <w:rPr>
                            <w:rFonts w:ascii="Courier New" w:hAnsi="Courier New"/>
                            <w:sz w:val="18"/>
                          </w:rPr>
                          <w:t>override</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onNewIntent(newIntent:</w:t>
                        </w:r>
                        <w:r>
                          <w:rPr>
                            <w:rFonts w:ascii="Courier New" w:hAnsi="Courier New"/>
                            <w:spacing w:val="-10"/>
                            <w:sz w:val="18"/>
                          </w:rPr>
                          <w:t xml:space="preserve"> </w:t>
                        </w:r>
                        <w:r>
                          <w:rPr>
                            <w:rFonts w:ascii="Courier New" w:hAnsi="Courier New"/>
                            <w:sz w:val="18"/>
                          </w:rPr>
                          <w:t>Intent?)</w:t>
                        </w:r>
                        <w:r>
                          <w:rPr>
                            <w:rFonts w:ascii="Courier New" w:hAnsi="Courier New"/>
                            <w:spacing w:val="-10"/>
                            <w:sz w:val="18"/>
                          </w:rPr>
                          <w:t xml:space="preserve"> </w:t>
                        </w:r>
                        <w:r>
                          <w:rPr>
                            <w:rFonts w:ascii="Courier New" w:hAnsi="Courier New"/>
                            <w:sz w:val="18"/>
                          </w:rPr>
                          <w:t xml:space="preserve">{ </w:t>
                        </w:r>
                        <w:r>
                          <w:rPr>
                            <w:rFonts w:ascii="Courier New" w:hAnsi="Courier New"/>
                            <w:spacing w:val="-2"/>
                            <w:sz w:val="18"/>
                          </w:rPr>
                          <w:t>super.onNewIntent(newIntent)</w:t>
                        </w:r>
                      </w:p>
                      <w:p>
                        <w:pPr>
                          <w:pStyle w:val="Normal"/>
                          <w:spacing w:before="9" w:after="0"/>
                          <w:rPr>
                            <w:rFonts w:ascii="Courier New" w:hAnsi="Courier New"/>
                            <w:sz w:val="24"/>
                          </w:rPr>
                        </w:pPr>
                        <w:r>
                          <w:rPr>
                            <w:rFonts w:ascii="Courier New" w:hAnsi="Courier New"/>
                            <w:sz w:val="24"/>
                          </w:rPr>
                        </w:r>
                      </w:p>
                      <w:p>
                        <w:pPr>
                          <w:pStyle w:val="Normal"/>
                          <w:spacing w:lineRule="auto" w:line="324" w:before="1" w:after="0"/>
                          <w:ind w:left="885" w:right="2128" w:hanging="0"/>
                          <w:rPr>
                            <w:rFonts w:ascii="Courier New" w:hAnsi="Courier New"/>
                            <w:sz w:val="18"/>
                          </w:rPr>
                        </w:pPr>
                        <w:r>
                          <w:rPr>
                            <w:rFonts w:ascii="Courier New" w:hAnsi="Courier New"/>
                            <w:sz w:val="18"/>
                          </w:rPr>
                          <w:t>//Set</w:t>
                        </w:r>
                        <w:r>
                          <w:rPr>
                            <w:rFonts w:ascii="Courier New" w:hAnsi="Courier New"/>
                            <w:spacing w:val="-5"/>
                            <w:sz w:val="18"/>
                          </w:rPr>
                          <w:t xml:space="preserve"> </w:t>
                        </w:r>
                        <w:r>
                          <w:rPr>
                            <w:rFonts w:ascii="Courier New" w:hAnsi="Courier New"/>
                            <w:sz w:val="18"/>
                          </w:rPr>
                          <w:t>the</w:t>
                        </w:r>
                        <w:r>
                          <w:rPr>
                            <w:rFonts w:ascii="Courier New" w:hAnsi="Courier New"/>
                            <w:spacing w:val="-5"/>
                            <w:sz w:val="18"/>
                          </w:rPr>
                          <w:t xml:space="preserve"> </w:t>
                        </w:r>
                        <w:r>
                          <w:rPr>
                            <w:rFonts w:ascii="Courier New" w:hAnsi="Courier New"/>
                            <w:sz w:val="18"/>
                          </w:rPr>
                          <w:t>new</w:t>
                        </w:r>
                        <w:r>
                          <w:rPr>
                            <w:rFonts w:ascii="Courier New" w:hAnsi="Courier New"/>
                            <w:spacing w:val="-5"/>
                            <w:sz w:val="18"/>
                          </w:rPr>
                          <w:t xml:space="preserve"> </w:t>
                        </w:r>
                        <w:r>
                          <w:rPr>
                            <w:rFonts w:ascii="Courier New" w:hAnsi="Courier New"/>
                            <w:sz w:val="18"/>
                          </w:rPr>
                          <w:t>Intent</w:t>
                        </w:r>
                        <w:r>
                          <w:rPr>
                            <w:rFonts w:ascii="Courier New" w:hAnsi="Courier New"/>
                            <w:spacing w:val="-5"/>
                            <w:sz w:val="18"/>
                          </w:rPr>
                          <w:t xml:space="preserve"> </w:t>
                        </w:r>
                        <w:r>
                          <w:rPr>
                            <w:rFonts w:ascii="Courier New" w:hAnsi="Courier New"/>
                            <w:sz w:val="18"/>
                          </w:rPr>
                          <w:t>to</w:t>
                        </w:r>
                        <w:r>
                          <w:rPr>
                            <w:rFonts w:ascii="Courier New" w:hAnsi="Courier New"/>
                            <w:spacing w:val="-5"/>
                            <w:sz w:val="18"/>
                          </w:rPr>
                          <w:t xml:space="preserve"> </w:t>
                        </w:r>
                        <w:r>
                          <w:rPr>
                            <w:rFonts w:ascii="Courier New" w:hAnsi="Courier New"/>
                            <w:sz w:val="18"/>
                          </w:rPr>
                          <w:t>the</w:t>
                        </w:r>
                        <w:r>
                          <w:rPr>
                            <w:rFonts w:ascii="Courier New" w:hAnsi="Courier New"/>
                            <w:spacing w:val="-5"/>
                            <w:sz w:val="18"/>
                          </w:rPr>
                          <w:t xml:space="preserve"> </w:t>
                        </w:r>
                        <w:r>
                          <w:rPr>
                            <w:rFonts w:ascii="Courier New" w:hAnsi="Courier New"/>
                            <w:sz w:val="18"/>
                          </w:rPr>
                          <w:t>one</w:t>
                        </w:r>
                        <w:r>
                          <w:rPr>
                            <w:rFonts w:ascii="Courier New" w:hAnsi="Courier New"/>
                            <w:spacing w:val="-5"/>
                            <w:sz w:val="18"/>
                          </w:rPr>
                          <w:t xml:space="preserve"> </w:t>
                        </w:r>
                        <w:r>
                          <w:rPr>
                            <w:rFonts w:ascii="Courier New" w:hAnsi="Courier New"/>
                            <w:sz w:val="18"/>
                          </w:rPr>
                          <w:t>to</w:t>
                        </w:r>
                        <w:r>
                          <w:rPr>
                            <w:rFonts w:ascii="Courier New" w:hAnsi="Courier New"/>
                            <w:spacing w:val="-5"/>
                            <w:sz w:val="18"/>
                          </w:rPr>
                          <w:t xml:space="preserve"> </w:t>
                        </w:r>
                        <w:r>
                          <w:rPr>
                            <w:rFonts w:ascii="Courier New" w:hAnsi="Courier New"/>
                            <w:sz w:val="18"/>
                          </w:rPr>
                          <w:t>process intent = newIntent</w:t>
                        </w:r>
                      </w:p>
                      <w:p>
                        <w:pPr>
                          <w:pStyle w:val="Normal"/>
                          <w:spacing w:before="9" w:after="0"/>
                          <w:rPr>
                            <w:rFonts w:ascii="Courier New" w:hAnsi="Courier New"/>
                            <w:sz w:val="24"/>
                          </w:rPr>
                        </w:pPr>
                        <w:r>
                          <w:rPr>
                            <w:rFonts w:ascii="Courier New" w:hAnsi="Courier New"/>
                            <w:sz w:val="24"/>
                          </w:rPr>
                        </w:r>
                      </w:p>
                      <w:p>
                        <w:pPr>
                          <w:pStyle w:val="Normal"/>
                          <w:spacing w:lineRule="auto" w:line="324"/>
                          <w:ind w:left="885" w:right="1274" w:hanging="0"/>
                          <w:rPr>
                            <w:rFonts w:ascii="Courier New" w:hAnsi="Courier New"/>
                            <w:sz w:val="18"/>
                          </w:rPr>
                        </w:pPr>
                        <w:r>
                          <w:rPr>
                            <w:rFonts w:ascii="Courier New" w:hAnsi="Courier New"/>
                            <w:sz w:val="18"/>
                          </w:rPr>
                          <w:t>//Get</w:t>
                        </w:r>
                        <w:r>
                          <w:rPr>
                            <w:rFonts w:ascii="Courier New" w:hAnsi="Courier New"/>
                            <w:spacing w:val="-7"/>
                            <w:sz w:val="18"/>
                          </w:rPr>
                          <w:t xml:space="preserve"> </w:t>
                        </w:r>
                        <w:r>
                          <w:rPr>
                            <w:rFonts w:ascii="Courier New" w:hAnsi="Courier New"/>
                            <w:sz w:val="18"/>
                          </w:rPr>
                          <w:t>the</w:t>
                        </w:r>
                        <w:r>
                          <w:rPr>
                            <w:rFonts w:ascii="Courier New" w:hAnsi="Courier New"/>
                            <w:spacing w:val="-7"/>
                            <w:sz w:val="18"/>
                          </w:rPr>
                          <w:t xml:space="preserve"> </w:t>
                        </w:r>
                        <w:r>
                          <w:rPr>
                            <w:rFonts w:ascii="Courier New" w:hAnsi="Courier New"/>
                            <w:sz w:val="18"/>
                          </w:rPr>
                          <w:t>intent</w:t>
                        </w:r>
                        <w:r>
                          <w:rPr>
                            <w:rFonts w:ascii="Courier New" w:hAnsi="Courier New"/>
                            <w:spacing w:val="-7"/>
                            <w:sz w:val="18"/>
                          </w:rPr>
                          <w:t xml:space="preserve"> </w:t>
                        </w:r>
                        <w:r>
                          <w:rPr>
                            <w:rFonts w:ascii="Courier New" w:hAnsi="Courier New"/>
                            <w:sz w:val="18"/>
                          </w:rPr>
                          <w:t>which</w:t>
                        </w:r>
                        <w:r>
                          <w:rPr>
                            <w:rFonts w:ascii="Courier New" w:hAnsi="Courier New"/>
                            <w:spacing w:val="-7"/>
                            <w:sz w:val="18"/>
                          </w:rPr>
                          <w:t xml:space="preserve"> </w:t>
                        </w:r>
                        <w:r>
                          <w:rPr>
                            <w:rFonts w:ascii="Courier New" w:hAnsi="Courier New"/>
                            <w:sz w:val="18"/>
                          </w:rPr>
                          <w:t>started</w:t>
                        </w:r>
                        <w:r>
                          <w:rPr>
                            <w:rFonts w:ascii="Courier New" w:hAnsi="Courier New"/>
                            <w:spacing w:val="-7"/>
                            <w:sz w:val="18"/>
                          </w:rPr>
                          <w:t xml:space="preserve"> </w:t>
                        </w:r>
                        <w:r>
                          <w:rPr>
                            <w:rFonts w:ascii="Courier New" w:hAnsi="Courier New"/>
                            <w:sz w:val="18"/>
                          </w:rPr>
                          <w:t>this</w:t>
                        </w:r>
                        <w:r>
                          <w:rPr>
                            <w:rFonts w:ascii="Courier New" w:hAnsi="Courier New"/>
                            <w:spacing w:val="-7"/>
                            <w:sz w:val="18"/>
                          </w:rPr>
                          <w:t xml:space="preserve"> </w:t>
                        </w:r>
                        <w:r>
                          <w:rPr>
                            <w:rFonts w:ascii="Courier New" w:hAnsi="Courier New"/>
                            <w:sz w:val="18"/>
                          </w:rPr>
                          <w:t>activity intent?.let { loginIntent -&gt;</w:t>
                        </w:r>
                      </w:p>
                      <w:p>
                        <w:pPr>
                          <w:pStyle w:val="Normal"/>
                          <w:spacing w:before="1" w:after="0"/>
                          <w:rPr>
                            <w:rFonts w:ascii="Courier New" w:hAnsi="Courier New"/>
                            <w:sz w:val="25"/>
                          </w:rPr>
                        </w:pPr>
                        <w:r>
                          <w:rPr>
                            <w:rFonts w:ascii="Courier New" w:hAnsi="Courier New"/>
                            <w:sz w:val="25"/>
                          </w:rPr>
                        </w:r>
                      </w:p>
                      <w:p>
                        <w:pPr>
                          <w:pStyle w:val="Normal"/>
                          <w:spacing w:lineRule="auto" w:line="235"/>
                          <w:ind w:left="1533" w:right="1185" w:hanging="216"/>
                          <w:rPr>
                            <w:rFonts w:ascii="Courier New" w:hAnsi="Courier New"/>
                            <w:sz w:val="18"/>
                          </w:rPr>
                        </w:pPr>
                        <w:r>
                          <w:rPr>
                            <w:rFonts w:ascii="Courier New" w:hAnsi="Courier New"/>
                            <w:sz w:val="18"/>
                          </w:rPr>
                          <w:t>val</w:t>
                        </w:r>
                        <w:r>
                          <w:rPr>
                            <w:rFonts w:ascii="Courier New" w:hAnsi="Courier New"/>
                            <w:spacing w:val="-13"/>
                            <w:sz w:val="18"/>
                          </w:rPr>
                          <w:t xml:space="preserve"> </w:t>
                        </w:r>
                        <w:r>
                          <w:rPr>
                            <w:rFonts w:ascii="Courier New" w:hAnsi="Courier New"/>
                            <w:sz w:val="18"/>
                          </w:rPr>
                          <w:t>userNameForm</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loginIntent.getStringExtra (USER_NAME_KEY) ?: ""</w:t>
                        </w:r>
                      </w:p>
                      <w:p>
                        <w:pPr>
                          <w:pStyle w:val="Normal"/>
                          <w:spacing w:lineRule="auto" w:line="235" w:before="20" w:after="0"/>
                          <w:ind w:left="1533" w:right="1185" w:hanging="216"/>
                          <w:rPr>
                            <w:rFonts w:ascii="Courier New" w:hAnsi="Courier New"/>
                            <w:sz w:val="18"/>
                          </w:rPr>
                        </w:pPr>
                        <w:r>
                          <w:rPr>
                            <w:rFonts w:ascii="Courier New" w:hAnsi="Courier New"/>
                            <w:sz w:val="18"/>
                          </w:rPr>
                          <w:t>val</w:t>
                        </w:r>
                        <w:r>
                          <w:rPr>
                            <w:rFonts w:ascii="Courier New" w:hAnsi="Courier New"/>
                            <w:spacing w:val="-13"/>
                            <w:sz w:val="18"/>
                          </w:rPr>
                          <w:t xml:space="preserve"> </w:t>
                        </w:r>
                        <w:r>
                          <w:rPr>
                            <w:rFonts w:ascii="Courier New" w:hAnsi="Courier New"/>
                            <w:sz w:val="18"/>
                          </w:rPr>
                          <w:t>passwordForm</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loginIntent.getStringExtra (PASSWORD_KEY) ?: ""</w:t>
                        </w:r>
                      </w:p>
                      <w:p>
                        <w:pPr>
                          <w:pStyle w:val="Normal"/>
                          <w:spacing w:before="6" w:after="0"/>
                          <w:rPr>
                            <w:rFonts w:ascii="Courier New" w:hAnsi="Courier New"/>
                            <w:sz w:val="26"/>
                          </w:rPr>
                        </w:pPr>
                        <w:r>
                          <w:rPr>
                            <w:rFonts w:ascii="Courier New" w:hAnsi="Courier New"/>
                            <w:sz w:val="26"/>
                          </w:rPr>
                        </w:r>
                      </w:p>
                      <w:p>
                        <w:pPr>
                          <w:pStyle w:val="Normal"/>
                          <w:spacing w:lineRule="auto" w:line="235"/>
                          <w:ind w:left="1533" w:hanging="216"/>
                          <w:rPr>
                            <w:rFonts w:ascii="Courier New" w:hAnsi="Courier New"/>
                            <w:sz w:val="18"/>
                          </w:rPr>
                        </w:pPr>
                        <w:r>
                          <w:rPr>
                            <w:rFonts w:ascii="Courier New" w:hAnsi="Courier New"/>
                            <w:sz w:val="18"/>
                          </w:rPr>
                          <w:t>val</w:t>
                        </w:r>
                        <w:r>
                          <w:rPr>
                            <w:rFonts w:ascii="Courier New" w:hAnsi="Courier New"/>
                            <w:spacing w:val="-20"/>
                            <w:sz w:val="18"/>
                          </w:rPr>
                          <w:t xml:space="preserve"> </w:t>
                        </w:r>
                        <w:r>
                          <w:rPr>
                            <w:rFonts w:ascii="Courier New" w:hAnsi="Courier New"/>
                            <w:sz w:val="18"/>
                          </w:rPr>
                          <w:t>loggedInCorrectly</w:t>
                        </w:r>
                        <w:r>
                          <w:rPr>
                            <w:rFonts w:ascii="Courier New" w:hAnsi="Courier New"/>
                            <w:spacing w:val="-20"/>
                            <w:sz w:val="18"/>
                          </w:rPr>
                          <w:t xml:space="preserve"> </w:t>
                        </w:r>
                        <w:r>
                          <w:rPr>
                            <w:rFonts w:ascii="Courier New" w:hAnsi="Courier New"/>
                            <w:sz w:val="18"/>
                          </w:rPr>
                          <w:t>=</w:t>
                        </w:r>
                        <w:ins w:id="11" w:author="Alex Forrester" w:date="2023-01-19T16:23:00Z">
                          <w:r>
                            <w:rPr>
                              <w:rFonts w:ascii="Courier New" w:hAnsi="Courier New"/>
                              <w:sz w:val="18"/>
                            </w:rPr>
                            <w:t xml:space="preserve"> </w:t>
                          </w:r>
                        </w:ins>
                        <w:r>
                          <w:rPr>
                            <w:rFonts w:ascii="Courier New" w:hAnsi="Courier New"/>
                            <w:sz w:val="18"/>
                          </w:rPr>
                          <w:t>hasEnteredCorrectCredentials (userNameForm.trim(), passwordForm.trim())</w:t>
                        </w:r>
                      </w:p>
                      <w:p>
                        <w:pPr>
                          <w:pStyle w:val="Normal"/>
                          <w:spacing w:before="3" w:after="0"/>
                          <w:rPr>
                            <w:rFonts w:ascii="Courier New" w:hAnsi="Courier New"/>
                            <w:sz w:val="26"/>
                          </w:rPr>
                        </w:pPr>
                        <w:r>
                          <w:rPr>
                            <w:rFonts w:ascii="Courier New" w:hAnsi="Courier New"/>
                            <w:sz w:val="26"/>
                          </w:rPr>
                        </w:r>
                      </w:p>
                      <w:p>
                        <w:pPr>
                          <w:pStyle w:val="Normal"/>
                          <w:spacing w:lineRule="auto" w:line="324"/>
                          <w:ind w:left="1749" w:right="3062" w:hanging="432"/>
                          <w:rPr>
                            <w:rFonts w:ascii="Courier New" w:hAnsi="Courier New"/>
                            <w:sz w:val="18"/>
                          </w:rPr>
                        </w:pPr>
                        <w:r>
                          <w:rPr>
                            <w:rFonts w:ascii="Courier New" w:hAnsi="Courier New"/>
                            <w:sz w:val="18"/>
                          </w:rPr>
                          <w:t xml:space="preserve">if (loggedInCorrectly) { </w:t>
                        </w:r>
                        <w:r>
                          <w:rPr>
                            <w:rFonts w:ascii="Courier New" w:hAnsi="Courier New"/>
                            <w:spacing w:val="-2"/>
                            <w:sz w:val="18"/>
                          </w:rPr>
                          <w:t xml:space="preserve">setLoggedIn(userNameForm) </w:t>
                        </w:r>
                        <w:r>
                          <w:rPr>
                            <w:rFonts w:ascii="Courier New" w:hAnsi="Courier New"/>
                            <w:sz w:val="18"/>
                          </w:rPr>
                          <w:t>isLoggedIn = true</w:t>
                        </w:r>
                      </w:p>
                      <w:p>
                        <w:pPr>
                          <w:pStyle w:val="Normal"/>
                          <w:spacing w:before="2" w:after="0"/>
                          <w:ind w:left="1317" w:hanging="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else</w:t>
                        </w:r>
                        <w:r>
                          <w:rPr>
                            <w:rFonts w:ascii="Courier New" w:hAnsi="Courier New"/>
                            <w:spacing w:val="-2"/>
                            <w:sz w:val="18"/>
                          </w:rPr>
                          <w:t xml:space="preserve"> </w:t>
                        </w:r>
                        <w:r>
                          <w:rPr>
                            <w:rFonts w:ascii="Courier New" w:hAnsi="Courier New"/>
                            <w:spacing w:val="-10"/>
                            <w:sz w:val="18"/>
                          </w:rPr>
                          <w:t>{</w:t>
                        </w:r>
                      </w:p>
                      <w:p>
                        <w:pPr>
                          <w:pStyle w:val="Normal"/>
                          <w:spacing w:lineRule="auto" w:line="235" w:before="79" w:after="0"/>
                          <w:ind w:left="1965" w:right="840" w:hanging="216"/>
                          <w:rPr>
                            <w:rFonts w:ascii="Courier New" w:hAnsi="Courier New"/>
                            <w:sz w:val="18"/>
                          </w:rPr>
                        </w:pPr>
                        <w:r>
                          <w:rPr>
                            <w:rFonts w:ascii="Courier New" w:hAnsi="Courier New"/>
                            <w:sz w:val="18"/>
                          </w:rPr>
                          <w:t xml:space="preserve">val toast = Toast.makeText(this, </w:t>
                        </w:r>
                        <w:r>
                          <w:rPr>
                            <w:rFonts w:ascii="Courier New" w:hAnsi="Courier New"/>
                            <w:spacing w:val="-2"/>
                            <w:sz w:val="18"/>
                          </w:rPr>
                          <w:t>getString(R.string.login_error), Toast.LENGTH_LONG)</w:t>
                        </w:r>
                      </w:p>
                      <w:p>
                        <w:pPr>
                          <w:pStyle w:val="Normal"/>
                          <w:spacing w:lineRule="auto" w:line="324" w:before="92" w:after="0"/>
                          <w:ind w:left="1749" w:right="1274" w:hanging="0"/>
                          <w:rPr>
                            <w:rFonts w:ascii="Courier New" w:hAnsi="Courier New"/>
                            <w:sz w:val="18"/>
                          </w:rPr>
                        </w:pPr>
                        <w:r>
                          <w:rPr>
                            <w:rFonts w:ascii="Courier New" w:hAnsi="Courier New"/>
                            <w:sz w:val="18"/>
                          </w:rPr>
                          <w:t>toast.setGravity(Gravity.CENTER,</w:t>
                        </w:r>
                        <w:r>
                          <w:rPr>
                            <w:rFonts w:ascii="Courier New" w:hAnsi="Courier New"/>
                            <w:spacing w:val="-20"/>
                            <w:sz w:val="18"/>
                          </w:rPr>
                          <w:t xml:space="preserve"> </w:t>
                        </w:r>
                        <w:r>
                          <w:rPr>
                            <w:rFonts w:ascii="Courier New" w:hAnsi="Courier New"/>
                            <w:sz w:val="18"/>
                          </w:rPr>
                          <w:t>0,</w:t>
                        </w:r>
                        <w:r>
                          <w:rPr>
                            <w:rFonts w:ascii="Courier New" w:hAnsi="Courier New"/>
                            <w:spacing w:val="-20"/>
                            <w:sz w:val="18"/>
                          </w:rPr>
                          <w:t xml:space="preserve"> </w:t>
                        </w:r>
                        <w:r>
                          <w:rPr>
                            <w:rFonts w:ascii="Courier New" w:hAnsi="Courier New"/>
                            <w:sz w:val="18"/>
                          </w:rPr>
                          <w:t xml:space="preserve">0) </w:t>
                        </w:r>
                        <w:r>
                          <w:rPr>
                            <w:rFonts w:ascii="Courier New" w:hAnsi="Courier New"/>
                            <w:spacing w:val="-2"/>
                            <w:sz w:val="18"/>
                          </w:rPr>
                          <w:t>toast.show()</w:t>
                        </w:r>
                      </w:p>
                    </w:txbxContent>
                  </v:textbox>
                  <w10:wrap type="topAndBottom"/>
                </v:rect>
              </v:group>
            </w:pict>
          </mc:Fallback>
        </mc:AlternateContent>
      </w:r>
    </w:p>
    <w:p>
      <w:pPr>
        <w:pStyle w:val="TextBody"/>
        <w:spacing w:before="3" w:after="0"/>
        <w:rPr>
          <w:sz w:val="5"/>
        </w:rPr>
      </w:pPr>
      <w:r>
        <w:rPr>
          <w:sz w:val="5"/>
        </w:rPr>
      </w:r>
    </w:p>
    <w:p>
      <w:pPr>
        <w:pStyle w:val="TextBody"/>
        <w:ind w:left="104" w:hanging="0"/>
        <w:rPr/>
      </w:pPr>
      <w:r>
        <w:rPr/>
        <mc:AlternateContent>
          <mc:Choice Requires="wpg">
            <w:drawing>
              <wp:inline distT="0" distB="0" distL="0" distR="0" wp14:anchorId="71DC193F">
                <wp:extent cx="5074920" cy="574675"/>
                <wp:effectExtent l="0" t="0" r="5080" b="0"/>
                <wp:docPr id="145" name="Shape91"/>
                <a:graphic xmlns:a="http://schemas.openxmlformats.org/drawingml/2006/main">
                  <a:graphicData uri="http://schemas.microsoft.com/office/word/2010/wordprocessingGroup">
                    <wpg:wgp>
                      <wpg:cNvGrpSpPr/>
                      <wpg:grpSpPr>
                        <a:xfrm>
                          <a:off x="0" y="0"/>
                          <a:ext cx="5074920" cy="574560"/>
                          <a:chOff x="0" y="0"/>
                          <a:chExt cx="5074920" cy="574560"/>
                        </a:xfrm>
                      </wpg:grpSpPr>
                      <wps:wsp>
                        <wps:cNvSpPr/>
                        <wps:spPr>
                          <a:xfrm>
                            <a:off x="0" y="6480"/>
                            <a:ext cx="5074920" cy="561960"/>
                          </a:xfrm>
                          <a:prstGeom prst="rect">
                            <a:avLst/>
                          </a:prstGeom>
                          <a:solidFill>
                            <a:srgbClr val="f6f6f6"/>
                          </a:solidFill>
                          <a:ln w="0">
                            <a:noFill/>
                          </a:ln>
                        </wps:spPr>
                        <wps:style>
                          <a:lnRef idx="0"/>
                          <a:fillRef idx="0"/>
                          <a:effectRef idx="0"/>
                          <a:fontRef idx="minor"/>
                        </wps:style>
                        <wps:bodyPr/>
                      </wps:wsp>
                      <wps:wsp>
                        <wps:cNvSpPr/>
                        <wps:spPr>
                          <a:xfrm>
                            <a:off x="0" y="0"/>
                            <a:ext cx="5074920" cy="574560"/>
                          </a:xfrm>
                          <a:custGeom>
                            <a:avLst/>
                            <a:gdLst>
                              <a:gd name="textAreaLeft" fmla="*/ 0 w 2877120"/>
                              <a:gd name="textAreaRight" fmla="*/ 2879280 w 2877120"/>
                              <a:gd name="textAreaTop" fmla="*/ 0 h 325800"/>
                              <a:gd name="textAreaBottom" fmla="*/ 327960 h 325800"/>
                            </a:gdLst>
                            <a:ahLst/>
                            <a:rect l="textAreaLeft" t="textAreaTop" r="textAreaRight" b="textAreaBottom"/>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549360"/>
                          </a:xfrm>
                          <a:prstGeom prst="rect">
                            <a:avLst/>
                          </a:prstGeom>
                          <a:noFill/>
                          <a:ln w="0">
                            <a:noFill/>
                          </a:ln>
                        </wps:spPr>
                        <wps:style>
                          <a:lnRef idx="0"/>
                          <a:fillRef idx="0"/>
                          <a:effectRef idx="0"/>
                          <a:fontRef idx="minor"/>
                        </wps:style>
                        <wps:txbx>
                          <w:txbxContent>
                            <w:p>
                              <w:pPr>
                                <w:pStyle w:val="Normal"/>
                                <w:spacing w:before="40" w:after="0"/>
                                <w:ind w:left="1317"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inline>
            </w:drawing>
          </mc:Choice>
          <mc:Fallback>
            <w:pict>
              <v:group id="shape_0" alt="Shape91" style="position:absolute;margin-left:0pt;margin-top:-45.3pt;width:399.6pt;height:45.25pt" coordorigin="0,-906" coordsize="7992,905">
                <v:rect id="shape_0" path="m0,0l-2147483645,0l-2147483645,-2147483646l0,-2147483646xe" fillcolor="#f6f6f6" stroked="f" o:allowincell="f" style="position:absolute;left:0;top:-896;width:7991;height:884;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886;width:7991;height:864;mso-wrap-style:square;v-text-anchor:top;mso-position-vertical:top">
                  <v:fill o:detectmouseclick="t" on="false"/>
                  <v:stroke color="#3465a4" joinstyle="round" endcap="flat"/>
                  <v:textbox>
                    <w:txbxContent>
                      <w:p>
                        <w:pPr>
                          <w:pStyle w:val="Normal"/>
                          <w:spacing w:before="40" w:after="0"/>
                          <w:ind w:left="1317"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square"/>
                </v:rect>
              </v:group>
            </w:pict>
          </mc:Fallback>
        </mc:AlternateContent>
      </w:r>
    </w:p>
    <w:p>
      <w:pPr>
        <w:pStyle w:val="TextBody"/>
        <w:spacing w:lineRule="auto" w:line="240" w:before="37" w:after="0"/>
        <w:ind w:left="554" w:right="882" w:hanging="0"/>
        <w:rPr/>
      </w:pPr>
      <w:r>
        <w:rPr/>
        <w:t xml:space="preserve">The callback for the </w:t>
      </w:r>
      <w:r>
        <w:rPr>
          <w:rFonts w:ascii="Courier New" w:hAnsi="Courier New"/>
          <w:b/>
          <w:sz w:val="22"/>
        </w:rPr>
        <w:t>singleTop</w:t>
      </w:r>
      <w:r>
        <w:rPr>
          <w:rFonts w:ascii="Courier New" w:hAnsi="Courier New"/>
          <w:b/>
          <w:spacing w:val="-68"/>
          <w:sz w:val="22"/>
        </w:rPr>
        <w:t xml:space="preserve"> </w:t>
      </w:r>
      <w:r>
        <w:rPr/>
        <w:t xml:space="preserve">mode Activities is </w:t>
      </w:r>
      <w:r>
        <w:rPr>
          <w:rFonts w:ascii="Courier New" w:hAnsi="Courier New"/>
          <w:b/>
          <w:sz w:val="22"/>
        </w:rPr>
        <w:t>override fun onNewIntent(intent: Intent?)</w:t>
      </w:r>
      <w:r>
        <w:rPr/>
        <w:t xml:space="preserve">, and it's here where you use </w:t>
      </w:r>
      <w:r>
        <w:rPr>
          <w:rFonts w:ascii="Courier New" w:hAnsi="Courier New"/>
          <w:b/>
          <w:sz w:val="22"/>
        </w:rPr>
        <w:t>setIntent(intent)</w:t>
      </w:r>
      <w:r>
        <w:rPr>
          <w:rFonts w:ascii="Courier New" w:hAnsi="Courier New"/>
          <w:b/>
          <w:spacing w:val="-69"/>
          <w:sz w:val="22"/>
        </w:rPr>
        <w:t xml:space="preserve"> </w:t>
      </w:r>
      <w:r>
        <w:rPr/>
        <w:t>to set the intent to process. The rest of the code retrieves the username and password passed in the intent's extras and then validates</w:t>
      </w:r>
      <w:r>
        <w:rPr>
          <w:spacing w:val="-4"/>
        </w:rPr>
        <w:t xml:space="preserve"> </w:t>
      </w:r>
      <w:r>
        <w:rPr/>
        <w:t>these</w:t>
      </w:r>
      <w:r>
        <w:rPr>
          <w:spacing w:val="-4"/>
        </w:rPr>
        <w:t xml:space="preserve"> </w:t>
      </w:r>
      <w:r>
        <w:rPr/>
        <w:t>values</w:t>
      </w:r>
      <w:r>
        <w:rPr>
          <w:spacing w:val="-4"/>
        </w:rPr>
        <w:t xml:space="preserve"> </w:t>
      </w:r>
      <w:r>
        <w:rPr/>
        <w:t>against</w:t>
      </w:r>
      <w:r>
        <w:rPr>
          <w:spacing w:val="-5"/>
        </w:rPr>
        <w:t xml:space="preserve"> </w:t>
      </w:r>
      <w:r>
        <w:rPr/>
        <w:t>the</w:t>
      </w:r>
      <w:r>
        <w:rPr>
          <w:spacing w:val="-4"/>
        </w:rPr>
        <w:t xml:space="preserve"> </w:t>
      </w:r>
      <w:r>
        <w:rPr/>
        <w:t>correct</w:t>
      </w:r>
      <w:r>
        <w:rPr>
          <w:spacing w:val="-4"/>
        </w:rPr>
        <w:t xml:space="preserve"> </w:t>
      </w:r>
      <w:r>
        <w:rPr/>
        <w:t>username</w:t>
      </w:r>
      <w:r>
        <w:rPr>
          <w:spacing w:val="-4"/>
        </w:rPr>
        <w:t xml:space="preserve"> </w:t>
      </w:r>
      <w:r>
        <w:rPr/>
        <w:t>and</w:t>
      </w:r>
      <w:r>
        <w:rPr>
          <w:spacing w:val="-5"/>
        </w:rPr>
        <w:t xml:space="preserve"> </w:t>
      </w:r>
      <w:r>
        <w:rPr/>
        <w:t>password,</w:t>
      </w:r>
      <w:r>
        <w:rPr>
          <w:spacing w:val="-4"/>
        </w:rPr>
        <w:t xml:space="preserve"> </w:t>
      </w:r>
      <w:r>
        <w:rPr/>
        <w:t>displaying</w:t>
      </w:r>
      <w:r>
        <w:rPr>
          <w:spacing w:val="-4"/>
        </w:rPr>
        <w:t xml:space="preserve"> </w:t>
      </w:r>
      <w:r>
        <w:rPr/>
        <w:t>a welcome</w:t>
      </w:r>
      <w:r>
        <w:rPr>
          <w:spacing w:val="-1"/>
        </w:rPr>
        <w:t xml:space="preserve"> </w:t>
      </w:r>
      <w:r>
        <w:rPr/>
        <w:t>message</w:t>
      </w:r>
      <w:r>
        <w:rPr>
          <w:spacing w:val="-2"/>
        </w:rPr>
        <w:t xml:space="preserve"> </w:t>
      </w:r>
      <w:r>
        <w:rPr/>
        <w:t>with</w:t>
      </w:r>
      <w:r>
        <w:rPr>
          <w:spacing w:val="-1"/>
        </w:rPr>
        <w:t xml:space="preserve"> </w:t>
      </w:r>
      <w:r>
        <w:rPr/>
        <w:t>the</w:t>
      </w:r>
      <w:r>
        <w:rPr>
          <w:spacing w:val="-1"/>
        </w:rPr>
        <w:t xml:space="preserve"> </w:t>
      </w:r>
      <w:r>
        <w:rPr/>
        <w:t>user's</w:t>
      </w:r>
      <w:r>
        <w:rPr>
          <w:spacing w:val="-1"/>
        </w:rPr>
        <w:t xml:space="preserve"> </w:t>
      </w:r>
      <w:r>
        <w:rPr/>
        <w:t>name</w:t>
      </w:r>
      <w:r>
        <w:rPr>
          <w:spacing w:val="-1"/>
        </w:rPr>
        <w:t xml:space="preserve"> </w:t>
      </w:r>
      <w:r>
        <w:rPr/>
        <w:t>if</w:t>
      </w:r>
      <w:r>
        <w:rPr>
          <w:spacing w:val="-1"/>
        </w:rPr>
        <w:t xml:space="preserve"> </w:t>
      </w:r>
      <w:r>
        <w:rPr/>
        <w:t>they</w:t>
      </w:r>
      <w:r>
        <w:rPr>
          <w:spacing w:val="-1"/>
        </w:rPr>
        <w:t xml:space="preserve"> </w:t>
      </w:r>
      <w:r>
        <w:rPr/>
        <w:t>are</w:t>
      </w:r>
      <w:r>
        <w:rPr>
          <w:spacing w:val="-2"/>
        </w:rPr>
        <w:t xml:space="preserve"> </w:t>
      </w:r>
      <w:r>
        <w:rPr/>
        <w:t>successful</w:t>
      </w:r>
      <w:r>
        <w:rPr>
          <w:spacing w:val="-1"/>
        </w:rPr>
        <w:t xml:space="preserve"> </w:t>
      </w:r>
      <w:r>
        <w:rPr/>
        <w:t>or</w:t>
      </w:r>
      <w:r>
        <w:rPr>
          <w:spacing w:val="-1"/>
        </w:rPr>
        <w:t xml:space="preserve"> </w:t>
      </w:r>
      <w:r>
        <w:rPr/>
        <w:t>popping</w:t>
      </w:r>
      <w:r>
        <w:rPr>
          <w:spacing w:val="-1"/>
        </w:rPr>
        <w:t xml:space="preserve"> </w:t>
      </w:r>
      <w:r>
        <w:rPr/>
        <w:t>up</w:t>
      </w:r>
      <w:r>
        <w:rPr>
          <w:spacing w:val="-1"/>
        </w:rPr>
        <w:t xml:space="preserve"> </w:t>
      </w:r>
      <w:r>
        <w:rPr/>
        <w:t>an error message if the values don't match,</w:t>
      </w:r>
    </w:p>
    <w:p>
      <w:pPr>
        <w:pStyle w:val="ListParagraph"/>
        <w:numPr>
          <w:ilvl w:val="0"/>
          <w:numId w:val="16"/>
        </w:numPr>
        <w:tabs>
          <w:tab w:val="clear" w:pos="720"/>
          <w:tab w:val="left" w:pos="554" w:leader="none"/>
        </w:tabs>
        <w:spacing w:lineRule="auto" w:line="247" w:before="152" w:after="0"/>
        <w:ind w:left="554" w:right="994" w:hanging="360"/>
        <w:jc w:val="left"/>
        <w:rPr>
          <w:sz w:val="20"/>
        </w:rPr>
      </w:pPr>
      <w:r>
        <w:rPr>
          <w:sz w:val="20"/>
        </w:rPr>
        <w:t>Then,</w:t>
      </w:r>
      <w:r>
        <w:rPr>
          <w:spacing w:val="-4"/>
          <w:sz w:val="20"/>
        </w:rPr>
        <w:t xml:space="preserve"> </w:t>
      </w:r>
      <w:r>
        <w:rPr>
          <w:sz w:val="20"/>
        </w:rPr>
        <w:t>finally,</w:t>
      </w:r>
      <w:r>
        <w:rPr>
          <w:spacing w:val="-3"/>
          <w:sz w:val="20"/>
        </w:rPr>
        <w:t xml:space="preserve"> </w:t>
      </w:r>
      <w:r>
        <w:rPr>
          <w:sz w:val="20"/>
        </w:rPr>
        <w:t>you</w:t>
      </w:r>
      <w:r>
        <w:rPr>
          <w:spacing w:val="-3"/>
          <w:sz w:val="20"/>
        </w:rPr>
        <w:t xml:space="preserve"> </w:t>
      </w:r>
      <w:r>
        <w:rPr>
          <w:sz w:val="20"/>
        </w:rPr>
        <w:t>store</w:t>
      </w:r>
      <w:r>
        <w:rPr>
          <w:spacing w:val="-3"/>
          <w:sz w:val="20"/>
        </w:rPr>
        <w:t xml:space="preserve"> </w:t>
      </w:r>
      <w:r>
        <w:rPr>
          <w:sz w:val="20"/>
        </w:rPr>
        <w:t>the</w:t>
      </w:r>
      <w:r>
        <w:rPr>
          <w:spacing w:val="-3"/>
          <w:sz w:val="20"/>
        </w:rPr>
        <w:t xml:space="preserve"> </w:t>
      </w:r>
      <w:r>
        <w:rPr>
          <w:sz w:val="20"/>
        </w:rPr>
        <w:t>username</w:t>
      </w:r>
      <w:r>
        <w:rPr>
          <w:spacing w:val="-3"/>
          <w:sz w:val="20"/>
        </w:rPr>
        <w:t xml:space="preserve"> </w:t>
      </w:r>
      <w:r>
        <w:rPr>
          <w:sz w:val="20"/>
        </w:rPr>
        <w:t>and</w:t>
      </w:r>
      <w:r>
        <w:rPr>
          <w:spacing w:val="-4"/>
          <w:sz w:val="20"/>
        </w:rPr>
        <w:t xml:space="preserve"> </w:t>
      </w:r>
      <w:r>
        <w:rPr>
          <w:sz w:val="20"/>
        </w:rPr>
        <w:t>password</w:t>
      </w:r>
      <w:r>
        <w:rPr>
          <w:spacing w:val="-3"/>
          <w:sz w:val="20"/>
        </w:rPr>
        <w:t xml:space="preserve"> </w:t>
      </w:r>
      <w:r>
        <w:rPr>
          <w:sz w:val="20"/>
        </w:rPr>
        <w:t>and</w:t>
      </w:r>
      <w:r>
        <w:rPr>
          <w:spacing w:val="-4"/>
          <w:sz w:val="20"/>
        </w:rPr>
        <w:t xml:space="preserve"> </w:t>
      </w:r>
      <w:r>
        <w:rPr>
          <w:sz w:val="20"/>
        </w:rPr>
        <w:t>the</w:t>
      </w:r>
      <w:r>
        <w:rPr>
          <w:spacing w:val="-3"/>
          <w:sz w:val="20"/>
        </w:rPr>
        <w:t xml:space="preserve"> </w:t>
      </w:r>
      <w:r>
        <w:rPr>
          <w:sz w:val="20"/>
        </w:rPr>
        <w:t>logged-in</w:t>
      </w:r>
      <w:r>
        <w:rPr>
          <w:spacing w:val="-3"/>
          <w:sz w:val="20"/>
        </w:rPr>
        <w:t xml:space="preserve"> </w:t>
      </w:r>
      <w:r>
        <w:rPr>
          <w:sz w:val="20"/>
        </w:rPr>
        <w:t>status</w:t>
      </w:r>
      <w:r>
        <w:rPr>
          <w:spacing w:val="-3"/>
          <w:sz w:val="20"/>
        </w:rPr>
        <w:t xml:space="preserve"> </w:t>
      </w:r>
      <w:r>
        <w:rPr>
          <w:sz w:val="20"/>
        </w:rPr>
        <w:t>so that if the Activity is recreated, the user will still be logged in and the welcome message with their name will still be displayed:</w:t>
      </w:r>
    </w:p>
    <w:p>
      <w:pPr>
        <w:sectPr>
          <w:headerReference w:type="even" r:id="rId51"/>
          <w:headerReference w:type="default" r:id="rId52"/>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9" w:after="0"/>
        <w:rPr>
          <w:sz w:val="8"/>
        </w:rPr>
      </w:pPr>
      <w:r>
        <w:rPr>
          <w:sz w:val="8"/>
        </w:rPr>
        <mc:AlternateContent>
          <mc:Choice Requires="wpg">
            <w:drawing>
              <wp:anchor behindDoc="0" distT="0" distB="635" distL="0" distR="4445" simplePos="0" locked="0" layoutInCell="0" allowOverlap="1" relativeHeight="1531" wp14:anchorId="4DF223C3">
                <wp:simplePos x="0" y="0"/>
                <wp:positionH relativeFrom="page">
                  <wp:posOffset>662940</wp:posOffset>
                </wp:positionH>
                <wp:positionV relativeFrom="paragraph">
                  <wp:posOffset>89535</wp:posOffset>
                </wp:positionV>
                <wp:extent cx="5074920" cy="3330575"/>
                <wp:effectExtent l="0" t="635" r="635" b="0"/>
                <wp:wrapTopAndBottom/>
                <wp:docPr id="147" name="docshapegroup116"/>
                <a:graphic xmlns:a="http://schemas.openxmlformats.org/drawingml/2006/main">
                  <a:graphicData uri="http://schemas.microsoft.com/office/word/2010/wordprocessingGroup">
                    <wpg:wgp>
                      <wpg:cNvGrpSpPr/>
                      <wpg:grpSpPr>
                        <a:xfrm>
                          <a:off x="0" y="0"/>
                          <a:ext cx="5074920" cy="3330720"/>
                          <a:chOff x="0" y="0"/>
                          <a:chExt cx="5074920" cy="3330720"/>
                        </a:xfrm>
                      </wpg:grpSpPr>
                      <wps:wsp>
                        <wps:cNvSpPr/>
                        <wps:spPr>
                          <a:xfrm>
                            <a:off x="0" y="6480"/>
                            <a:ext cx="5074920" cy="3317760"/>
                          </a:xfrm>
                          <a:prstGeom prst="rect">
                            <a:avLst/>
                          </a:prstGeom>
                          <a:solidFill>
                            <a:srgbClr val="f6f6f6"/>
                          </a:solidFill>
                          <a:ln w="0">
                            <a:noFill/>
                          </a:ln>
                        </wps:spPr>
                        <wps:style>
                          <a:lnRef idx="0"/>
                          <a:fillRef idx="0"/>
                          <a:effectRef idx="0"/>
                          <a:fontRef idx="minor"/>
                        </wps:style>
                        <wps:bodyPr/>
                      </wps:wsp>
                      <wps:wsp>
                        <wps:cNvSpPr/>
                        <wps:spPr>
                          <a:xfrm>
                            <a:off x="0" y="0"/>
                            <a:ext cx="5074920" cy="3330720"/>
                          </a:xfrm>
                          <a:custGeom>
                            <a:avLst/>
                            <a:gdLst>
                              <a:gd name="textAreaLeft" fmla="*/ 0 w 2877120"/>
                              <a:gd name="textAreaRight" fmla="*/ 2879280 w 2877120"/>
                              <a:gd name="textAreaTop" fmla="*/ 0 h 1888200"/>
                              <a:gd name="textAreaBottom" fmla="*/ 1890360 h 1888200"/>
                            </a:gdLst>
                            <a:ahLst/>
                            <a:rect l="textAreaLeft" t="textAreaTop" r="textAreaRight" b="textAreaBottom"/>
                            <a:pathLst>
                              <a:path w="7992" h="5245">
                                <a:moveTo>
                                  <a:pt x="7992" y="5224"/>
                                </a:moveTo>
                                <a:lnTo>
                                  <a:pt x="0" y="5224"/>
                                </a:lnTo>
                                <a:lnTo>
                                  <a:pt x="0" y="5244"/>
                                </a:lnTo>
                                <a:lnTo>
                                  <a:pt x="7992" y="5244"/>
                                </a:lnTo>
                                <a:lnTo>
                                  <a:pt x="7992" y="52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3305160"/>
                          </a:xfrm>
                          <a:prstGeom prst="rect">
                            <a:avLst/>
                          </a:prstGeom>
                          <a:noFill/>
                          <a:ln w="0">
                            <a:noFill/>
                          </a:ln>
                        </wps:spPr>
                        <wps:style>
                          <a:lnRef idx="0"/>
                          <a:fillRef idx="0"/>
                          <a:effectRef idx="0"/>
                          <a:fontRef idx="minor"/>
                        </wps:style>
                        <wps:txbx>
                          <w:txbxContent>
                            <w:p>
                              <w:pPr>
                                <w:pStyle w:val="Normal"/>
                                <w:spacing w:lineRule="auto" w:line="324" w:before="40" w:after="0"/>
                                <w:ind w:left="885" w:hanging="432"/>
                                <w:rPr>
                                  <w:rFonts w:ascii="Courier New" w:hAnsi="Courier New"/>
                                  <w:sz w:val="18"/>
                                </w:rPr>
                              </w:pPr>
                              <w:r>
                                <w:rPr>
                                  <w:rFonts w:ascii="Courier New" w:hAnsi="Courier New"/>
                                  <w:sz w:val="18"/>
                                </w:rPr>
                                <w:t>override</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onSaveInstanceState(outState:</w:t>
                              </w:r>
                              <w:r>
                                <w:rPr>
                                  <w:rFonts w:ascii="Courier New" w:hAnsi="Courier New"/>
                                  <w:spacing w:val="-10"/>
                                  <w:sz w:val="18"/>
                                </w:rPr>
                                <w:t xml:space="preserve"> </w:t>
                              </w:r>
                              <w:r>
                                <w:rPr>
                                  <w:rFonts w:ascii="Courier New" w:hAnsi="Courier New"/>
                                  <w:sz w:val="18"/>
                                </w:rPr>
                                <w:t>Bundle)</w:t>
                              </w:r>
                              <w:r>
                                <w:rPr>
                                  <w:rFonts w:ascii="Courier New" w:hAnsi="Courier New"/>
                                  <w:spacing w:val="-10"/>
                                  <w:sz w:val="18"/>
                                </w:rPr>
                                <w:t xml:space="preserve"> </w:t>
                              </w:r>
                              <w:r>
                                <w:rPr>
                                  <w:rFonts w:ascii="Courier New" w:hAnsi="Courier New"/>
                                  <w:sz w:val="18"/>
                                </w:rPr>
                                <w:t xml:space="preserve">{ </w:t>
                              </w:r>
                              <w:r>
                                <w:rPr>
                                  <w:rFonts w:ascii="Courier New" w:hAnsi="Courier New"/>
                                  <w:spacing w:val="-2"/>
                                  <w:sz w:val="18"/>
                                </w:rPr>
                                <w:t>super.onSaveInstanceState(outState)</w:t>
                              </w:r>
                            </w:p>
                            <w:p>
                              <w:pPr>
                                <w:pStyle w:val="Normal"/>
                                <w:spacing w:before="9" w:after="0"/>
                                <w:rPr>
                                  <w:rFonts w:ascii="Courier New" w:hAnsi="Courier New"/>
                                  <w:sz w:val="24"/>
                                </w:rPr>
                              </w:pPr>
                              <w:r>
                                <w:rPr>
                                  <w:rFonts w:ascii="Courier New" w:hAnsi="Courier New"/>
                                  <w:sz w:val="24"/>
                                </w:rPr>
                              </w:r>
                            </w:p>
                            <w:p>
                              <w:pPr>
                                <w:pStyle w:val="Normal"/>
                                <w:spacing w:lineRule="auto" w:line="324" w:before="1" w:after="0"/>
                                <w:ind w:left="885" w:hanging="0"/>
                                <w:rPr>
                                  <w:rFonts w:ascii="Courier New" w:hAnsi="Courier New"/>
                                  <w:sz w:val="18"/>
                                </w:rPr>
                              </w:pPr>
                              <w:r>
                                <w:rPr>
                                  <w:rFonts w:ascii="Courier New" w:hAnsi="Courier New"/>
                                  <w:sz w:val="18"/>
                                </w:rPr>
                                <w:t>outState.putBoolean(IS_LOGGED_IN, isLoggedIn) outState.putString(LOGGED_IN_USERNAME,</w:t>
                              </w:r>
                              <w:r>
                                <w:rPr>
                                  <w:rFonts w:ascii="Courier New" w:hAnsi="Courier New"/>
                                  <w:spacing w:val="-29"/>
                                  <w:sz w:val="18"/>
                                </w:rPr>
                                <w:t xml:space="preserve"> </w:t>
                              </w:r>
                              <w:r>
                                <w:rPr>
                                  <w:rFonts w:ascii="Courier New" w:hAnsi="Courier New"/>
                                  <w:sz w:val="18"/>
                                </w:rPr>
                                <w:t>loggedInUser)</w:t>
                              </w:r>
                            </w:p>
                            <w:p>
                              <w:pPr>
                                <w:pStyle w:val="Normal"/>
                                <w:spacing w:before="1" w:after="0"/>
                                <w:ind w:left="453"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235" w:before="132" w:after="0"/>
                                <w:ind w:left="669" w:right="1185" w:hanging="216"/>
                                <w:rPr>
                                  <w:rFonts w:ascii="Courier New" w:hAnsi="Courier New"/>
                                  <w:sz w:val="18"/>
                                </w:rPr>
                              </w:pPr>
                              <w:r>
                                <w:rPr>
                                  <w:rFonts w:ascii="Courier New" w:hAnsi="Courier New"/>
                                  <w:sz w:val="18"/>
                                </w:rPr>
                                <w:t>override</w:t>
                              </w:r>
                              <w:r>
                                <w:rPr>
                                  <w:rFonts w:ascii="Courier New" w:hAnsi="Courier New"/>
                                  <w:spacing w:val="-20"/>
                                  <w:sz w:val="18"/>
                                </w:rPr>
                                <w:t xml:space="preserve"> </w:t>
                              </w:r>
                              <w:r>
                                <w:rPr>
                                  <w:rFonts w:ascii="Courier New" w:hAnsi="Courier New"/>
                                  <w:sz w:val="18"/>
                                </w:rPr>
                                <w:t>fun</w:t>
                              </w:r>
                              <w:r>
                                <w:rPr>
                                  <w:rFonts w:ascii="Courier New" w:hAnsi="Courier New"/>
                                  <w:spacing w:val="-20"/>
                                  <w:sz w:val="18"/>
                                </w:rPr>
                                <w:t xml:space="preserve"> </w:t>
                              </w:r>
                              <w:r>
                                <w:rPr>
                                  <w:rFonts w:ascii="Courier New" w:hAnsi="Courier New"/>
                                  <w:sz w:val="18"/>
                                </w:rPr>
                                <w:t>onRestoreInstanceState(savedInstanceState: Bundle) {</w:t>
                              </w:r>
                            </w:p>
                            <w:p>
                              <w:pPr>
                                <w:pStyle w:val="Normal"/>
                                <w:spacing w:before="18" w:after="0"/>
                                <w:ind w:left="885" w:hanging="0"/>
                                <w:rPr>
                                  <w:rFonts w:ascii="Courier New" w:hAnsi="Courier New"/>
                                  <w:sz w:val="18"/>
                                </w:rPr>
                              </w:pPr>
                              <w:r>
                                <w:rPr>
                                  <w:rFonts w:ascii="Courier New" w:hAnsi="Courier New"/>
                                  <w:spacing w:val="-2"/>
                                  <w:sz w:val="18"/>
                                </w:rPr>
                                <w:t>super.onRestoreInstanceState(savedInstanceState)</w:t>
                              </w:r>
                            </w:p>
                            <w:p>
                              <w:pPr>
                                <w:pStyle w:val="Normal"/>
                                <w:rPr>
                                  <w:rFonts w:ascii="Courier New" w:hAnsi="Courier New"/>
                                  <w:sz w:val="20"/>
                                </w:rPr>
                              </w:pPr>
                              <w:r>
                                <w:rPr>
                                  <w:rFonts w:ascii="Courier New" w:hAnsi="Courier New"/>
                                  <w:sz w:val="20"/>
                                </w:rPr>
                              </w:r>
                            </w:p>
                            <w:p>
                              <w:pPr>
                                <w:pStyle w:val="Normal"/>
                                <w:spacing w:lineRule="auto" w:line="235" w:before="132" w:after="0"/>
                                <w:ind w:left="1101" w:right="840" w:hanging="216"/>
                                <w:rPr>
                                  <w:rFonts w:ascii="Courier New" w:hAnsi="Courier New"/>
                                  <w:sz w:val="18"/>
                                </w:rPr>
                              </w:pPr>
                              <w:r>
                                <w:rPr>
                                  <w:rFonts w:ascii="Courier New" w:hAnsi="Courier New"/>
                                  <w:sz w:val="18"/>
                                </w:rPr>
                                <w:t>isLoggedIn</w:t>
                              </w:r>
                              <w:r>
                                <w:rPr>
                                  <w:rFonts w:ascii="Courier New" w:hAnsi="Courier New"/>
                                  <w:spacing w:val="-20"/>
                                  <w:sz w:val="18"/>
                                </w:rPr>
                                <w:t xml:space="preserve"> </w:t>
                              </w:r>
                              <w:r>
                                <w:rPr>
                                  <w:rFonts w:ascii="Courier New" w:hAnsi="Courier New"/>
                                  <w:sz w:val="18"/>
                                </w:rPr>
                                <w:t>=</w:t>
                              </w:r>
                              <w:r>
                                <w:rPr>
                                  <w:rFonts w:ascii="Courier New" w:hAnsi="Courier New"/>
                                  <w:spacing w:val="-20"/>
                                  <w:sz w:val="18"/>
                                </w:rPr>
                                <w:t xml:space="preserve"> </w:t>
                              </w:r>
                              <w:r>
                                <w:rPr>
                                  <w:rFonts w:ascii="Courier New" w:hAnsi="Courier New"/>
                                  <w:sz w:val="18"/>
                                </w:rPr>
                                <w:t xml:space="preserve">savedInstanceState.getBoolean(IS_LOGGED_IN, </w:t>
                              </w:r>
                              <w:r>
                                <w:rPr>
                                  <w:rFonts w:ascii="Courier New" w:hAnsi="Courier New"/>
                                  <w:spacing w:val="-2"/>
                                  <w:sz w:val="18"/>
                                </w:rPr>
                                <w:t>false)</w:t>
                              </w:r>
                            </w:p>
                            <w:p>
                              <w:pPr>
                                <w:pStyle w:val="Normal"/>
                                <w:spacing w:lineRule="auto" w:line="235" w:before="21" w:after="0"/>
                                <w:ind w:left="1101" w:right="840" w:hanging="216"/>
                                <w:rPr>
                                  <w:rFonts w:ascii="Courier New" w:hAnsi="Courier New"/>
                                  <w:sz w:val="18"/>
                                </w:rPr>
                              </w:pPr>
                              <w:r>
                                <w:rPr>
                                  <w:rFonts w:ascii="Courier New" w:hAnsi="Courier New"/>
                                  <w:sz w:val="18"/>
                                </w:rPr>
                                <w:t>loggedInUser</w:t>
                              </w:r>
                              <w:r>
                                <w:rPr>
                                  <w:rFonts w:ascii="Courier New" w:hAnsi="Courier New"/>
                                  <w:spacing w:val="-19"/>
                                  <w:sz w:val="18"/>
                                </w:rPr>
                                <w:t xml:space="preserve"> </w:t>
                              </w:r>
                              <w:r>
                                <w:rPr>
                                  <w:rFonts w:ascii="Courier New" w:hAnsi="Courier New"/>
                                  <w:sz w:val="18"/>
                                </w:rPr>
                                <w:t>=</w:t>
                              </w:r>
                              <w:r>
                                <w:rPr>
                                  <w:rFonts w:ascii="Courier New" w:hAnsi="Courier New"/>
                                  <w:spacing w:val="-19"/>
                                  <w:sz w:val="18"/>
                                </w:rPr>
                                <w:t xml:space="preserve"> </w:t>
                              </w:r>
                              <w:r>
                                <w:rPr>
                                  <w:rFonts w:ascii="Courier New" w:hAnsi="Courier New"/>
                                  <w:sz w:val="18"/>
                                </w:rPr>
                                <w:t>savedInstanceState.getString (LOGGED_IN_USERNAME, "")</w:t>
                              </w:r>
                            </w:p>
                            <w:p>
                              <w:pPr>
                                <w:pStyle w:val="Normal"/>
                                <w:spacing w:before="2" w:after="0"/>
                                <w:rPr>
                                  <w:rFonts w:ascii="Courier New" w:hAnsi="Courier New"/>
                                  <w:sz w:val="26"/>
                                </w:rPr>
                              </w:pPr>
                              <w:r>
                                <w:rPr>
                                  <w:rFonts w:ascii="Courier New" w:hAnsi="Courier New"/>
                                  <w:sz w:val="26"/>
                                </w:rPr>
                              </w:r>
                            </w:p>
                            <w:p>
                              <w:pPr>
                                <w:pStyle w:val="Normal"/>
                                <w:spacing w:lineRule="auto" w:line="324"/>
                                <w:ind w:left="1317" w:hanging="432"/>
                                <w:rPr>
                                  <w:rFonts w:ascii="Courier New" w:hAnsi="Courier New"/>
                                  <w:sz w:val="18"/>
                                </w:rPr>
                              </w:pPr>
                              <w:r>
                                <w:rPr>
                                  <w:rFonts w:ascii="Courier New" w:hAnsi="Courier New"/>
                                  <w:sz w:val="18"/>
                                </w:rPr>
                                <w:t>if</w:t>
                              </w:r>
                              <w:r>
                                <w:rPr>
                                  <w:rFonts w:ascii="Courier New" w:hAnsi="Courier New"/>
                                  <w:spacing w:val="-10"/>
                                  <w:sz w:val="18"/>
                                </w:rPr>
                                <w:t xml:space="preserve"> </w:t>
                              </w:r>
                              <w:r>
                                <w:rPr>
                                  <w:rFonts w:ascii="Courier New" w:hAnsi="Courier New"/>
                                  <w:sz w:val="18"/>
                                </w:rPr>
                                <w:t>(isLoggedIn</w:t>
                              </w:r>
                              <w:r>
                                <w:rPr>
                                  <w:rFonts w:ascii="Courier New" w:hAnsi="Courier New"/>
                                  <w:spacing w:val="-10"/>
                                  <w:sz w:val="18"/>
                                </w:rPr>
                                <w:t xml:space="preserve"> </w:t>
                              </w:r>
                              <w:r>
                                <w:rPr>
                                  <w:rFonts w:ascii="Courier New" w:hAnsi="Courier New"/>
                                  <w:sz w:val="18"/>
                                </w:rPr>
                                <w:t>&amp;&amp;</w:t>
                              </w:r>
                              <w:r>
                                <w:rPr>
                                  <w:rFonts w:ascii="Courier New" w:hAnsi="Courier New"/>
                                  <w:spacing w:val="-10"/>
                                  <w:sz w:val="18"/>
                                </w:rPr>
                                <w:t xml:space="preserve"> </w:t>
                              </w:r>
                              <w:r>
                                <w:rPr>
                                  <w:rFonts w:ascii="Courier New" w:hAnsi="Courier New"/>
                                  <w:sz w:val="18"/>
                                </w:rPr>
                                <w:t>loggedInUser.isNotEmpty())</w:t>
                              </w:r>
                              <w:r>
                                <w:rPr>
                                  <w:rFonts w:ascii="Courier New" w:hAnsi="Courier New"/>
                                  <w:spacing w:val="-10"/>
                                  <w:sz w:val="18"/>
                                </w:rPr>
                                <w:t xml:space="preserve"> </w:t>
                              </w:r>
                              <w:r>
                                <w:rPr>
                                  <w:rFonts w:ascii="Courier New" w:hAnsi="Courier New"/>
                                  <w:sz w:val="18"/>
                                </w:rPr>
                                <w:t xml:space="preserve">{ </w:t>
                              </w:r>
                              <w:r>
                                <w:rPr>
                                  <w:rFonts w:ascii="Courier New" w:hAnsi="Courier New"/>
                                  <w:spacing w:val="-2"/>
                                  <w:sz w:val="18"/>
                                </w:rPr>
                                <w:t>setLoggedIn(loggedInUser)</w:t>
                              </w:r>
                            </w:p>
                            <w:p>
                              <w:pPr>
                                <w:pStyle w:val="Normal"/>
                                <w:spacing w:before="2"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116" style="position:absolute;margin-left:52.2pt;margin-top:7.05pt;width:399.6pt;height:262.25pt" coordorigin="1044,141" coordsize="7992,5245">
                <v:rect id="shape_0" path="m0,0l-2147483645,0l-2147483645,-2147483646l0,-2147483646xe" fillcolor="#f6f6f6" stroked="f" o:allowincell="f" style="position:absolute;left:1044;top:151;width:7991;height:522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1;width:7991;height:5204;mso-wrap-style:square;v-text-anchor:top;mso-position-horizontal-relative:page">
                  <v:fill o:detectmouseclick="t" on="false"/>
                  <v:stroke color="#3465a4" joinstyle="round" endcap="flat"/>
                  <v:textbox>
                    <w:txbxContent>
                      <w:p>
                        <w:pPr>
                          <w:pStyle w:val="Normal"/>
                          <w:spacing w:lineRule="auto" w:line="324" w:before="40" w:after="0"/>
                          <w:ind w:left="885" w:hanging="432"/>
                          <w:rPr>
                            <w:rFonts w:ascii="Courier New" w:hAnsi="Courier New"/>
                            <w:sz w:val="18"/>
                          </w:rPr>
                        </w:pPr>
                        <w:r>
                          <w:rPr>
                            <w:rFonts w:ascii="Courier New" w:hAnsi="Courier New"/>
                            <w:sz w:val="18"/>
                          </w:rPr>
                          <w:t>override</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onSaveInstanceState(outState:</w:t>
                        </w:r>
                        <w:r>
                          <w:rPr>
                            <w:rFonts w:ascii="Courier New" w:hAnsi="Courier New"/>
                            <w:spacing w:val="-10"/>
                            <w:sz w:val="18"/>
                          </w:rPr>
                          <w:t xml:space="preserve"> </w:t>
                        </w:r>
                        <w:r>
                          <w:rPr>
                            <w:rFonts w:ascii="Courier New" w:hAnsi="Courier New"/>
                            <w:sz w:val="18"/>
                          </w:rPr>
                          <w:t>Bundle)</w:t>
                        </w:r>
                        <w:r>
                          <w:rPr>
                            <w:rFonts w:ascii="Courier New" w:hAnsi="Courier New"/>
                            <w:spacing w:val="-10"/>
                            <w:sz w:val="18"/>
                          </w:rPr>
                          <w:t xml:space="preserve"> </w:t>
                        </w:r>
                        <w:r>
                          <w:rPr>
                            <w:rFonts w:ascii="Courier New" w:hAnsi="Courier New"/>
                            <w:sz w:val="18"/>
                          </w:rPr>
                          <w:t xml:space="preserve">{ </w:t>
                        </w:r>
                        <w:r>
                          <w:rPr>
                            <w:rFonts w:ascii="Courier New" w:hAnsi="Courier New"/>
                            <w:spacing w:val="-2"/>
                            <w:sz w:val="18"/>
                          </w:rPr>
                          <w:t>super.onSaveInstanceState(outState)</w:t>
                        </w:r>
                      </w:p>
                      <w:p>
                        <w:pPr>
                          <w:pStyle w:val="Normal"/>
                          <w:spacing w:before="9" w:after="0"/>
                          <w:rPr>
                            <w:rFonts w:ascii="Courier New" w:hAnsi="Courier New"/>
                            <w:sz w:val="24"/>
                          </w:rPr>
                        </w:pPr>
                        <w:r>
                          <w:rPr>
                            <w:rFonts w:ascii="Courier New" w:hAnsi="Courier New"/>
                            <w:sz w:val="24"/>
                          </w:rPr>
                        </w:r>
                      </w:p>
                      <w:p>
                        <w:pPr>
                          <w:pStyle w:val="Normal"/>
                          <w:spacing w:lineRule="auto" w:line="324" w:before="1" w:after="0"/>
                          <w:ind w:left="885" w:hanging="0"/>
                          <w:rPr>
                            <w:rFonts w:ascii="Courier New" w:hAnsi="Courier New"/>
                            <w:sz w:val="18"/>
                          </w:rPr>
                        </w:pPr>
                        <w:r>
                          <w:rPr>
                            <w:rFonts w:ascii="Courier New" w:hAnsi="Courier New"/>
                            <w:sz w:val="18"/>
                          </w:rPr>
                          <w:t>outState.putBoolean(IS_LOGGED_IN, isLoggedIn) outState.putString(LOGGED_IN_USERNAME,</w:t>
                        </w:r>
                        <w:r>
                          <w:rPr>
                            <w:rFonts w:ascii="Courier New" w:hAnsi="Courier New"/>
                            <w:spacing w:val="-29"/>
                            <w:sz w:val="18"/>
                          </w:rPr>
                          <w:t xml:space="preserve"> </w:t>
                        </w:r>
                        <w:r>
                          <w:rPr>
                            <w:rFonts w:ascii="Courier New" w:hAnsi="Courier New"/>
                            <w:sz w:val="18"/>
                          </w:rPr>
                          <w:t>loggedInUser)</w:t>
                        </w:r>
                      </w:p>
                      <w:p>
                        <w:pPr>
                          <w:pStyle w:val="Normal"/>
                          <w:spacing w:before="1" w:after="0"/>
                          <w:ind w:left="453"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235" w:before="132" w:after="0"/>
                          <w:ind w:left="669" w:right="1185" w:hanging="216"/>
                          <w:rPr>
                            <w:rFonts w:ascii="Courier New" w:hAnsi="Courier New"/>
                            <w:sz w:val="18"/>
                          </w:rPr>
                        </w:pPr>
                        <w:r>
                          <w:rPr>
                            <w:rFonts w:ascii="Courier New" w:hAnsi="Courier New"/>
                            <w:sz w:val="18"/>
                          </w:rPr>
                          <w:t>override</w:t>
                        </w:r>
                        <w:r>
                          <w:rPr>
                            <w:rFonts w:ascii="Courier New" w:hAnsi="Courier New"/>
                            <w:spacing w:val="-20"/>
                            <w:sz w:val="18"/>
                          </w:rPr>
                          <w:t xml:space="preserve"> </w:t>
                        </w:r>
                        <w:r>
                          <w:rPr>
                            <w:rFonts w:ascii="Courier New" w:hAnsi="Courier New"/>
                            <w:sz w:val="18"/>
                          </w:rPr>
                          <w:t>fun</w:t>
                        </w:r>
                        <w:r>
                          <w:rPr>
                            <w:rFonts w:ascii="Courier New" w:hAnsi="Courier New"/>
                            <w:spacing w:val="-20"/>
                            <w:sz w:val="18"/>
                          </w:rPr>
                          <w:t xml:space="preserve"> </w:t>
                        </w:r>
                        <w:r>
                          <w:rPr>
                            <w:rFonts w:ascii="Courier New" w:hAnsi="Courier New"/>
                            <w:sz w:val="18"/>
                          </w:rPr>
                          <w:t>onRestoreInstanceState(savedInstanceState: Bundle) {</w:t>
                        </w:r>
                      </w:p>
                      <w:p>
                        <w:pPr>
                          <w:pStyle w:val="Normal"/>
                          <w:spacing w:before="18" w:after="0"/>
                          <w:ind w:left="885" w:hanging="0"/>
                          <w:rPr>
                            <w:rFonts w:ascii="Courier New" w:hAnsi="Courier New"/>
                            <w:sz w:val="18"/>
                          </w:rPr>
                        </w:pPr>
                        <w:r>
                          <w:rPr>
                            <w:rFonts w:ascii="Courier New" w:hAnsi="Courier New"/>
                            <w:spacing w:val="-2"/>
                            <w:sz w:val="18"/>
                          </w:rPr>
                          <w:t>super.onRestoreInstanceState(savedInstanceState)</w:t>
                        </w:r>
                      </w:p>
                      <w:p>
                        <w:pPr>
                          <w:pStyle w:val="Normal"/>
                          <w:rPr>
                            <w:rFonts w:ascii="Courier New" w:hAnsi="Courier New"/>
                            <w:sz w:val="20"/>
                          </w:rPr>
                        </w:pPr>
                        <w:r>
                          <w:rPr>
                            <w:rFonts w:ascii="Courier New" w:hAnsi="Courier New"/>
                            <w:sz w:val="20"/>
                          </w:rPr>
                        </w:r>
                      </w:p>
                      <w:p>
                        <w:pPr>
                          <w:pStyle w:val="Normal"/>
                          <w:spacing w:lineRule="auto" w:line="235" w:before="132" w:after="0"/>
                          <w:ind w:left="1101" w:right="840" w:hanging="216"/>
                          <w:rPr>
                            <w:rFonts w:ascii="Courier New" w:hAnsi="Courier New"/>
                            <w:sz w:val="18"/>
                          </w:rPr>
                        </w:pPr>
                        <w:r>
                          <w:rPr>
                            <w:rFonts w:ascii="Courier New" w:hAnsi="Courier New"/>
                            <w:sz w:val="18"/>
                          </w:rPr>
                          <w:t>isLoggedIn</w:t>
                        </w:r>
                        <w:r>
                          <w:rPr>
                            <w:rFonts w:ascii="Courier New" w:hAnsi="Courier New"/>
                            <w:spacing w:val="-20"/>
                            <w:sz w:val="18"/>
                          </w:rPr>
                          <w:t xml:space="preserve"> </w:t>
                        </w:r>
                        <w:r>
                          <w:rPr>
                            <w:rFonts w:ascii="Courier New" w:hAnsi="Courier New"/>
                            <w:sz w:val="18"/>
                          </w:rPr>
                          <w:t>=</w:t>
                        </w:r>
                        <w:r>
                          <w:rPr>
                            <w:rFonts w:ascii="Courier New" w:hAnsi="Courier New"/>
                            <w:spacing w:val="-20"/>
                            <w:sz w:val="18"/>
                          </w:rPr>
                          <w:t xml:space="preserve"> </w:t>
                        </w:r>
                        <w:r>
                          <w:rPr>
                            <w:rFonts w:ascii="Courier New" w:hAnsi="Courier New"/>
                            <w:sz w:val="18"/>
                          </w:rPr>
                          <w:t xml:space="preserve">savedInstanceState.getBoolean(IS_LOGGED_IN, </w:t>
                        </w:r>
                        <w:r>
                          <w:rPr>
                            <w:rFonts w:ascii="Courier New" w:hAnsi="Courier New"/>
                            <w:spacing w:val="-2"/>
                            <w:sz w:val="18"/>
                          </w:rPr>
                          <w:t>false)</w:t>
                        </w:r>
                      </w:p>
                      <w:p>
                        <w:pPr>
                          <w:pStyle w:val="Normal"/>
                          <w:spacing w:lineRule="auto" w:line="235" w:before="21" w:after="0"/>
                          <w:ind w:left="1101" w:right="840" w:hanging="216"/>
                          <w:rPr>
                            <w:rFonts w:ascii="Courier New" w:hAnsi="Courier New"/>
                            <w:sz w:val="18"/>
                          </w:rPr>
                        </w:pPr>
                        <w:r>
                          <w:rPr>
                            <w:rFonts w:ascii="Courier New" w:hAnsi="Courier New"/>
                            <w:sz w:val="18"/>
                          </w:rPr>
                          <w:t>loggedInUser</w:t>
                        </w:r>
                        <w:r>
                          <w:rPr>
                            <w:rFonts w:ascii="Courier New" w:hAnsi="Courier New"/>
                            <w:spacing w:val="-19"/>
                            <w:sz w:val="18"/>
                          </w:rPr>
                          <w:t xml:space="preserve"> </w:t>
                        </w:r>
                        <w:r>
                          <w:rPr>
                            <w:rFonts w:ascii="Courier New" w:hAnsi="Courier New"/>
                            <w:sz w:val="18"/>
                          </w:rPr>
                          <w:t>=</w:t>
                        </w:r>
                        <w:r>
                          <w:rPr>
                            <w:rFonts w:ascii="Courier New" w:hAnsi="Courier New"/>
                            <w:spacing w:val="-19"/>
                            <w:sz w:val="18"/>
                          </w:rPr>
                          <w:t xml:space="preserve"> </w:t>
                        </w:r>
                        <w:r>
                          <w:rPr>
                            <w:rFonts w:ascii="Courier New" w:hAnsi="Courier New"/>
                            <w:sz w:val="18"/>
                          </w:rPr>
                          <w:t>savedInstanceState.getString (LOGGED_IN_USERNAME, "")</w:t>
                        </w:r>
                      </w:p>
                      <w:p>
                        <w:pPr>
                          <w:pStyle w:val="Normal"/>
                          <w:spacing w:before="2" w:after="0"/>
                          <w:rPr>
                            <w:rFonts w:ascii="Courier New" w:hAnsi="Courier New"/>
                            <w:sz w:val="26"/>
                          </w:rPr>
                        </w:pPr>
                        <w:r>
                          <w:rPr>
                            <w:rFonts w:ascii="Courier New" w:hAnsi="Courier New"/>
                            <w:sz w:val="26"/>
                          </w:rPr>
                        </w:r>
                      </w:p>
                      <w:p>
                        <w:pPr>
                          <w:pStyle w:val="Normal"/>
                          <w:spacing w:lineRule="auto" w:line="324"/>
                          <w:ind w:left="1317" w:hanging="432"/>
                          <w:rPr>
                            <w:rFonts w:ascii="Courier New" w:hAnsi="Courier New"/>
                            <w:sz w:val="18"/>
                          </w:rPr>
                        </w:pPr>
                        <w:r>
                          <w:rPr>
                            <w:rFonts w:ascii="Courier New" w:hAnsi="Courier New"/>
                            <w:sz w:val="18"/>
                          </w:rPr>
                          <w:t>if</w:t>
                        </w:r>
                        <w:r>
                          <w:rPr>
                            <w:rFonts w:ascii="Courier New" w:hAnsi="Courier New"/>
                            <w:spacing w:val="-10"/>
                            <w:sz w:val="18"/>
                          </w:rPr>
                          <w:t xml:space="preserve"> </w:t>
                        </w:r>
                        <w:r>
                          <w:rPr>
                            <w:rFonts w:ascii="Courier New" w:hAnsi="Courier New"/>
                            <w:sz w:val="18"/>
                          </w:rPr>
                          <w:t>(isLoggedIn</w:t>
                        </w:r>
                        <w:r>
                          <w:rPr>
                            <w:rFonts w:ascii="Courier New" w:hAnsi="Courier New"/>
                            <w:spacing w:val="-10"/>
                            <w:sz w:val="18"/>
                          </w:rPr>
                          <w:t xml:space="preserve"> </w:t>
                        </w:r>
                        <w:r>
                          <w:rPr>
                            <w:rFonts w:ascii="Courier New" w:hAnsi="Courier New"/>
                            <w:sz w:val="18"/>
                          </w:rPr>
                          <w:t>&amp;&amp;</w:t>
                        </w:r>
                        <w:r>
                          <w:rPr>
                            <w:rFonts w:ascii="Courier New" w:hAnsi="Courier New"/>
                            <w:spacing w:val="-10"/>
                            <w:sz w:val="18"/>
                          </w:rPr>
                          <w:t xml:space="preserve"> </w:t>
                        </w:r>
                        <w:r>
                          <w:rPr>
                            <w:rFonts w:ascii="Courier New" w:hAnsi="Courier New"/>
                            <w:sz w:val="18"/>
                          </w:rPr>
                          <w:t>loggedInUser.isNotEmpty())</w:t>
                        </w:r>
                        <w:r>
                          <w:rPr>
                            <w:rFonts w:ascii="Courier New" w:hAnsi="Courier New"/>
                            <w:spacing w:val="-10"/>
                            <w:sz w:val="18"/>
                          </w:rPr>
                          <w:t xml:space="preserve"> </w:t>
                        </w:r>
                        <w:r>
                          <w:rPr>
                            <w:rFonts w:ascii="Courier New" w:hAnsi="Courier New"/>
                            <w:sz w:val="18"/>
                          </w:rPr>
                          <w:t xml:space="preserve">{ </w:t>
                        </w:r>
                        <w:r>
                          <w:rPr>
                            <w:rFonts w:ascii="Courier New" w:hAnsi="Courier New"/>
                            <w:spacing w:val="-2"/>
                            <w:sz w:val="18"/>
                          </w:rPr>
                          <w:t>setLoggedIn(loggedInUser)</w:t>
                        </w:r>
                      </w:p>
                      <w:p>
                        <w:pPr>
                          <w:pStyle w:val="Normal"/>
                          <w:spacing w:before="2"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TextBody"/>
        <w:spacing w:before="12" w:after="0"/>
        <w:rPr>
          <w:sz w:val="7"/>
        </w:rPr>
      </w:pPr>
      <w:r>
        <w:rPr>
          <w:sz w:val="7"/>
        </w:rPr>
      </w:r>
    </w:p>
    <w:p>
      <w:pPr>
        <w:pStyle w:val="ListParagraph"/>
        <w:numPr>
          <w:ilvl w:val="0"/>
          <w:numId w:val="16"/>
        </w:numPr>
        <w:tabs>
          <w:tab w:val="clear" w:pos="720"/>
          <w:tab w:val="left" w:pos="1274" w:leader="none"/>
        </w:tabs>
        <w:spacing w:before="101" w:after="0"/>
        <w:jc w:val="left"/>
        <w:rPr>
          <w:sz w:val="20"/>
        </w:rPr>
      </w:pPr>
      <w:r>
        <w:rPr>
          <w:sz w:val="20"/>
        </w:rPr>
        <w:t>When</w:t>
      </w:r>
      <w:r>
        <w:rPr>
          <w:spacing w:val="-2"/>
          <w:sz w:val="20"/>
        </w:rPr>
        <w:t xml:space="preserve"> </w:t>
      </w:r>
      <w:r>
        <w:rPr>
          <w:sz w:val="20"/>
        </w:rPr>
        <w:t>the</w:t>
      </w:r>
      <w:r>
        <w:rPr>
          <w:spacing w:val="-2"/>
          <w:sz w:val="20"/>
        </w:rPr>
        <w:t xml:space="preserve"> </w:t>
      </w:r>
      <w:r>
        <w:rPr>
          <w:sz w:val="20"/>
        </w:rPr>
        <w:t>details</w:t>
      </w:r>
      <w:r>
        <w:rPr>
          <w:spacing w:val="-1"/>
          <w:sz w:val="20"/>
        </w:rPr>
        <w:t xml:space="preserve"> </w:t>
      </w:r>
      <w:r>
        <w:rPr>
          <w:sz w:val="20"/>
        </w:rPr>
        <w:t>have</w:t>
      </w:r>
      <w:r>
        <w:rPr>
          <w:spacing w:val="-2"/>
          <w:sz w:val="20"/>
        </w:rPr>
        <w:t xml:space="preserve"> </w:t>
      </w:r>
      <w:r>
        <w:rPr>
          <w:sz w:val="20"/>
        </w:rPr>
        <w:t>been</w:t>
      </w:r>
      <w:r>
        <w:rPr>
          <w:spacing w:val="-1"/>
          <w:sz w:val="20"/>
        </w:rPr>
        <w:t xml:space="preserve"> </w:t>
      </w:r>
      <w:r>
        <w:rPr>
          <w:sz w:val="20"/>
        </w:rPr>
        <w:t>entered</w:t>
      </w:r>
      <w:r>
        <w:rPr>
          <w:spacing w:val="-2"/>
          <w:sz w:val="20"/>
        </w:rPr>
        <w:t xml:space="preserve"> </w:t>
      </w:r>
      <w:r>
        <w:rPr>
          <w:sz w:val="20"/>
        </w:rPr>
        <w:t>and</w:t>
      </w:r>
      <w:r>
        <w:rPr>
          <w:spacing w:val="-2"/>
          <w:sz w:val="20"/>
        </w:rPr>
        <w:t xml:space="preserve"> </w:t>
      </w:r>
      <w:r>
        <w:rPr>
          <w:sz w:val="20"/>
        </w:rPr>
        <w:t>we</w:t>
      </w:r>
      <w:r>
        <w:rPr>
          <w:spacing w:val="-2"/>
          <w:sz w:val="20"/>
        </w:rPr>
        <w:t xml:space="preserve"> </w:t>
      </w:r>
      <w:r>
        <w:rPr>
          <w:sz w:val="20"/>
        </w:rPr>
        <w:t>load</w:t>
      </w:r>
      <w:r>
        <w:rPr>
          <w:spacing w:val="-1"/>
          <w:sz w:val="20"/>
        </w:rPr>
        <w:t xml:space="preserve"> </w:t>
      </w:r>
      <w:r>
        <w:rPr>
          <w:sz w:val="20"/>
        </w:rPr>
        <w:t>the</w:t>
      </w:r>
      <w:r>
        <w:rPr>
          <w:spacing w:val="-2"/>
          <w:sz w:val="20"/>
        </w:rPr>
        <w:t xml:space="preserve"> </w:t>
      </w:r>
      <w:r>
        <w:rPr>
          <w:sz w:val="20"/>
        </w:rPr>
        <w:t>screen</w:t>
      </w:r>
      <w:r>
        <w:rPr>
          <w:spacing w:val="-1"/>
          <w:sz w:val="20"/>
        </w:rPr>
        <w:t xml:space="preserve"> </w:t>
      </w:r>
      <w:r>
        <w:rPr>
          <w:sz w:val="20"/>
        </w:rPr>
        <w:t>for</w:t>
      </w:r>
      <w:r>
        <w:rPr>
          <w:spacing w:val="-2"/>
          <w:sz w:val="20"/>
        </w:rPr>
        <w:t xml:space="preserve"> </w:t>
      </w:r>
      <w:r>
        <w:rPr>
          <w:sz w:val="20"/>
        </w:rPr>
        <w:t>the</w:t>
      </w:r>
      <w:r>
        <w:rPr>
          <w:spacing w:val="-1"/>
          <w:sz w:val="20"/>
        </w:rPr>
        <w:t xml:space="preserve"> </w:t>
      </w:r>
      <w:r>
        <w:rPr>
          <w:sz w:val="20"/>
        </w:rPr>
        <w:t>first</w:t>
      </w:r>
      <w:r>
        <w:rPr>
          <w:spacing w:val="-2"/>
          <w:sz w:val="20"/>
        </w:rPr>
        <w:t xml:space="preserve"> </w:t>
      </w:r>
      <w:r>
        <w:rPr>
          <w:sz w:val="20"/>
        </w:rPr>
        <w:t>time,</w:t>
      </w:r>
      <w:r>
        <w:rPr>
          <w:spacing w:val="-1"/>
          <w:sz w:val="20"/>
        </w:rPr>
        <w:t xml:space="preserve"> </w:t>
      </w:r>
      <w:r>
        <w:rPr>
          <w:spacing w:val="-5"/>
          <w:sz w:val="20"/>
        </w:rPr>
        <w:t>it</w:t>
      </w:r>
    </w:p>
    <w:p>
      <w:pPr>
        <w:pStyle w:val="Normal"/>
        <w:spacing w:before="7" w:after="0"/>
        <w:ind w:left="1274" w:hanging="0"/>
        <w:rPr>
          <w:spacing w:val="-2"/>
          <w:sz w:val="20"/>
          <w:ins w:id="12" w:author="Alex Forrester" w:date="2023-01-18T08:55:00Z"/>
        </w:rPr>
      </w:pPr>
      <w:r>
        <w:rPr>
          <w:sz w:val="20"/>
        </w:rPr>
        <w:t>will</w:t>
      </w:r>
      <w:r>
        <w:rPr>
          <w:spacing w:val="-2"/>
          <w:sz w:val="20"/>
        </w:rPr>
        <w:t xml:space="preserve"> </w:t>
      </w:r>
      <w:r>
        <w:rPr>
          <w:sz w:val="20"/>
        </w:rPr>
        <w:t>look</w:t>
      </w:r>
      <w:r>
        <w:rPr>
          <w:spacing w:val="-1"/>
          <w:sz w:val="20"/>
        </w:rPr>
        <w:t xml:space="preserve"> </w:t>
      </w:r>
      <w:r>
        <w:rPr>
          <w:sz w:val="20"/>
        </w:rPr>
        <w:t>as</w:t>
      </w:r>
      <w:r>
        <w:rPr>
          <w:spacing w:val="-2"/>
          <w:sz w:val="20"/>
        </w:rPr>
        <w:t xml:space="preserve"> </w:t>
      </w:r>
      <w:r>
        <w:rPr>
          <w:sz w:val="20"/>
        </w:rPr>
        <w:t>in</w:t>
      </w:r>
      <w:r>
        <w:rPr>
          <w:spacing w:val="-2"/>
          <w:sz w:val="20"/>
        </w:rPr>
        <w:t xml:space="preserve"> </w:t>
      </w:r>
      <w:r>
        <w:rPr>
          <w:i/>
          <w:sz w:val="20"/>
        </w:rPr>
        <w:t>Figure</w:t>
      </w:r>
      <w:r>
        <w:rPr>
          <w:i/>
          <w:spacing w:val="-2"/>
          <w:sz w:val="20"/>
        </w:rPr>
        <w:t xml:space="preserve"> 2.24</w:t>
      </w:r>
      <w:r>
        <w:rPr>
          <w:spacing w:val="-2"/>
          <w:sz w:val="20"/>
        </w:rPr>
        <w:t>:</w:t>
      </w:r>
    </w:p>
    <w:p>
      <w:pPr>
        <w:pStyle w:val="Normal"/>
        <w:spacing w:before="7" w:after="0"/>
        <w:ind w:left="1274" w:hanging="0"/>
        <w:rPr>
          <w:sz w:val="20"/>
          <w:ins w:id="14" w:author="Alex Forrester" w:date="2023-01-18T08:55:00Z"/>
        </w:rPr>
      </w:pPr>
      <w:ins w:id="13" w:author="Alex Forrester" w:date="2023-01-18T08:55:00Z">
        <w:r>
          <w:rPr>
            <w:sz w:val="20"/>
          </w:rPr>
        </w:r>
      </w:ins>
    </w:p>
    <w:p>
      <w:pPr>
        <w:pStyle w:val="TextBody"/>
        <w:spacing w:before="5" w:after="0"/>
        <w:jc w:val="center"/>
        <w:pPrChange w:id="0" w:author="Alex Forrester" w:date="2023-01-18T08:55:00Z">
          <w:pPr>
            <w:pStyle w:val="TextBody"/>
            <w:spacing w:before="5" w:after="0"/>
          </w:pPr>
        </w:pPrChange>
        <w:rPr>
          <w:sz w:val="17"/>
        </w:rPr>
      </w:pPr>
      <w:ins w:id="15" w:author="Alex Forrester" w:date="2023-01-18T08:55:00Z">
        <w:r>
          <w:rPr/>
          <w:drawing>
            <wp:inline distT="0" distB="0" distL="0" distR="0">
              <wp:extent cx="2715895" cy="6035040"/>
              <wp:effectExtent l="0" t="0" r="0" b="0"/>
              <wp:docPr id="155" name="Picture 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3" descr="Graphical user interface, text, application, chat or text message&#10;&#10;Description automatically generated"/>
                      <pic:cNvPicPr>
                        <a:picLocks noChangeAspect="1" noChangeArrowheads="1"/>
                      </pic:cNvPicPr>
                    </pic:nvPicPr>
                    <pic:blipFill>
                      <a:blip r:embed="rId53"/>
                      <a:stretch>
                        <a:fillRect/>
                      </a:stretch>
                    </pic:blipFill>
                    <pic:spPr bwMode="auto">
                      <a:xfrm>
                        <a:off x="0" y="0"/>
                        <a:ext cx="2715895" cy="6035040"/>
                      </a:xfrm>
                      <a:prstGeom prst="rect">
                        <a:avLst/>
                      </a:prstGeom>
                      <a:ln w="3175">
                        <a:solidFill>
                          <a:srgbClr val="D9D9D9"/>
                        </a:solidFill>
                      </a:ln>
                    </pic:spPr>
                  </pic:pic>
                </a:graphicData>
              </a:graphic>
            </wp:inline>
          </w:drawing>
        </w:r>
      </w:ins>
      <w:r>
        <w:rPr/>
        <w:t>​</w:t>
      </w:r>
      <w:r>
        <w:drawing>
          <wp:anchor behindDoc="0" distT="0" distB="0" distL="0" distR="0" simplePos="0" locked="0" layoutInCell="0" allowOverlap="1" relativeHeight="1465">
            <wp:simplePos x="0" y="0"/>
            <wp:positionH relativeFrom="page">
              <wp:posOffset>1854200</wp:posOffset>
            </wp:positionH>
            <wp:positionV relativeFrom="paragraph">
              <wp:posOffset>165735</wp:posOffset>
            </wp:positionV>
            <wp:extent cx="3594100" cy="5856605"/>
            <wp:effectExtent l="0" t="0" r="0" b="0"/>
            <wp:wrapTopAndBottom/>
            <wp:docPr id="156" name="image4.jpeg" descr="Figure 2.24: The display after the user enters their detai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4.jpeg" descr="Figure 2.24: The display after the user enters their details   "/>
                    <pic:cNvPicPr>
                      <a:picLocks noChangeAspect="1" noChangeArrowheads="1"/>
                    </pic:cNvPicPr>
                  </pic:nvPicPr>
                  <pic:blipFill>
                    <a:blip r:embed="rId54"/>
                    <a:stretch>
                      <a:fillRect/>
                    </a:stretch>
                  </pic:blipFill>
                  <pic:spPr bwMode="auto">
                    <a:xfrm>
                      <a:off x="0" y="0"/>
                      <a:ext cx="3594100" cy="5856605"/>
                    </a:xfrm>
                    <a:prstGeom prst="rect">
                      <a:avLst/>
                    </a:prstGeom>
                  </pic:spPr>
                </pic:pic>
              </a:graphicData>
            </a:graphic>
          </wp:anchor>
        </w:drawing>
      </w:r>
      <w:r>
        <w:rPr/>
        <w:t>​</w:t>
      </w:r>
    </w:p>
    <w:p>
      <w:pPr>
        <w:sectPr>
          <w:headerReference w:type="even" r:id="rId55"/>
          <w:headerReference w:type="default" r:id="rId56"/>
          <w:type w:val="nextPage"/>
          <w:pgSz w:w="10800" w:h="13320"/>
          <w:pgMar w:left="940" w:right="920" w:gutter="0" w:header="695" w:top="1120" w:footer="0" w:bottom="280"/>
          <w:pgNumType w:fmt="decimal"/>
          <w:formProt w:val="false"/>
          <w:textDirection w:val="lrTb"/>
          <w:docGrid w:type="default" w:linePitch="100" w:charSpace="4096"/>
        </w:sectPr>
        <w:pStyle w:val="Normal"/>
        <w:spacing w:before="205" w:after="0"/>
        <w:ind w:left="2345" w:hanging="0"/>
        <w:rPr>
          <w:rFonts w:ascii="Open Sans SemiBold" w:hAnsi="Open Sans SemiBold"/>
          <w:b/>
          <w:b/>
          <w:sz w:val="18"/>
        </w:rPr>
      </w:pPr>
      <w:r>
        <w:rPr>
          <w:rFonts w:ascii="Open Sans SemiBold" w:hAnsi="Open Sans SemiBold"/>
          <w:b/>
          <w:sz w:val="18"/>
        </w:rPr>
        <w:t>Figure</w:t>
      </w:r>
      <w:r>
        <w:rPr>
          <w:rFonts w:ascii="Open Sans SemiBold" w:hAnsi="Open Sans SemiBold"/>
          <w:b/>
          <w:spacing w:val="-4"/>
          <w:sz w:val="18"/>
        </w:rPr>
        <w:t xml:space="preserve"> </w:t>
      </w:r>
      <w:r>
        <w:rPr>
          <w:rFonts w:ascii="Open Sans SemiBold" w:hAnsi="Open Sans SemiBold"/>
          <w:b/>
          <w:sz w:val="18"/>
        </w:rPr>
        <w:t>2.24:</w:t>
      </w:r>
      <w:r>
        <w:rPr>
          <w:rFonts w:ascii="Open Sans SemiBold" w:hAnsi="Open Sans SemiBold"/>
          <w:b/>
          <w:spacing w:val="-3"/>
          <w:sz w:val="18"/>
        </w:rPr>
        <w:t xml:space="preserve"> </w:t>
      </w:r>
      <w:r>
        <w:rPr>
          <w:rFonts w:ascii="Open Sans SemiBold" w:hAnsi="Open Sans SemiBold"/>
          <w:b/>
          <w:sz w:val="18"/>
        </w:rPr>
        <w:t>The</w:t>
      </w:r>
      <w:r>
        <w:rPr>
          <w:rFonts w:ascii="Open Sans SemiBold" w:hAnsi="Open Sans SemiBold"/>
          <w:b/>
          <w:spacing w:val="-3"/>
          <w:sz w:val="18"/>
        </w:rPr>
        <w:t xml:space="preserve"> </w:t>
      </w:r>
      <w:r>
        <w:rPr>
          <w:rFonts w:ascii="Open Sans SemiBold" w:hAnsi="Open Sans SemiBold"/>
          <w:b/>
          <w:sz w:val="18"/>
        </w:rPr>
        <w:t>display</w:t>
      </w:r>
      <w:r>
        <w:rPr>
          <w:rFonts w:ascii="Open Sans SemiBold" w:hAnsi="Open Sans SemiBold"/>
          <w:b/>
          <w:spacing w:val="-3"/>
          <w:sz w:val="18"/>
        </w:rPr>
        <w:t xml:space="preserve"> </w:t>
      </w:r>
      <w:r>
        <w:rPr>
          <w:rFonts w:ascii="Open Sans SemiBold" w:hAnsi="Open Sans SemiBold"/>
          <w:b/>
          <w:sz w:val="18"/>
        </w:rPr>
        <w:t>after</w:t>
      </w:r>
      <w:r>
        <w:rPr>
          <w:rFonts w:ascii="Open Sans SemiBold" w:hAnsi="Open Sans SemiBold"/>
          <w:b/>
          <w:spacing w:val="-3"/>
          <w:sz w:val="18"/>
        </w:rPr>
        <w:t xml:space="preserve"> </w:t>
      </w:r>
      <w:r>
        <w:rPr>
          <w:rFonts w:ascii="Open Sans SemiBold" w:hAnsi="Open Sans SemiBold"/>
          <w:b/>
          <w:sz w:val="18"/>
        </w:rPr>
        <w:t>the</w:t>
      </w:r>
      <w:r>
        <w:rPr>
          <w:rFonts w:ascii="Open Sans SemiBold" w:hAnsi="Open Sans SemiBold"/>
          <w:b/>
          <w:spacing w:val="-3"/>
          <w:sz w:val="18"/>
        </w:rPr>
        <w:t xml:space="preserve"> </w:t>
      </w:r>
      <w:r>
        <w:rPr>
          <w:rFonts w:ascii="Open Sans SemiBold" w:hAnsi="Open Sans SemiBold"/>
          <w:b/>
          <w:sz w:val="18"/>
        </w:rPr>
        <w:t>user</w:t>
      </w:r>
      <w:r>
        <w:rPr>
          <w:rFonts w:ascii="Open Sans SemiBold" w:hAnsi="Open Sans SemiBold"/>
          <w:b/>
          <w:spacing w:val="-3"/>
          <w:sz w:val="18"/>
        </w:rPr>
        <w:t xml:space="preserve"> </w:t>
      </w:r>
      <w:r>
        <w:rPr>
          <w:rFonts w:ascii="Open Sans SemiBold" w:hAnsi="Open Sans SemiBold"/>
          <w:b/>
          <w:sz w:val="18"/>
        </w:rPr>
        <w:t>enters</w:t>
      </w:r>
      <w:r>
        <w:rPr>
          <w:rFonts w:ascii="Open Sans SemiBold" w:hAnsi="Open Sans SemiBold"/>
          <w:b/>
          <w:spacing w:val="-4"/>
          <w:sz w:val="18"/>
        </w:rPr>
        <w:t xml:space="preserve"> </w:t>
      </w:r>
      <w:r>
        <w:rPr>
          <w:rFonts w:ascii="Open Sans SemiBold" w:hAnsi="Open Sans SemiBold"/>
          <w:b/>
          <w:sz w:val="18"/>
        </w:rPr>
        <w:t>their</w:t>
      </w:r>
      <w:r>
        <w:rPr>
          <w:rFonts w:ascii="Open Sans SemiBold" w:hAnsi="Open Sans SemiBold"/>
          <w:b/>
          <w:spacing w:val="-2"/>
          <w:sz w:val="18"/>
        </w:rPr>
        <w:t xml:space="preserve"> details</w:t>
      </w:r>
    </w:p>
    <w:p>
      <w:pPr>
        <w:pStyle w:val="TextBody"/>
        <w:spacing w:before="12" w:after="0"/>
        <w:rPr>
          <w:rFonts w:ascii="Open Sans SemiBold" w:hAnsi="Open Sans SemiBold"/>
          <w:b/>
          <w:b/>
          <w:sz w:val="7"/>
        </w:rPr>
      </w:pPr>
      <w:r>
        <w:rPr>
          <w:rFonts w:ascii="Open Sans SemiBold" w:hAnsi="Open Sans SemiBold"/>
          <w:b/>
          <w:sz w:val="7"/>
        </w:rPr>
      </w:r>
    </w:p>
    <w:p>
      <w:pPr>
        <w:pStyle w:val="ListParagraph"/>
        <w:rPr>
          <w:i/>
          <w:i/>
          <w:sz w:val="20"/>
          <w:del w:id="17" w:author="Alex Forrester" w:date="2023-01-18T09:00:00Z"/>
        </w:rPr>
      </w:pPr>
      <w:r>
        <w:rPr>
          <w:sz w:val="20"/>
        </w:rPr>
        <w:t>On</w:t>
      </w:r>
      <w:r>
        <w:rPr>
          <w:spacing w:val="-3"/>
          <w:sz w:val="20"/>
        </w:rPr>
        <w:t xml:space="preserve"> </w:t>
      </w:r>
      <w:r>
        <w:rPr>
          <w:sz w:val="20"/>
        </w:rPr>
        <w:t>entering</w:t>
      </w:r>
      <w:r>
        <w:rPr>
          <w:spacing w:val="-3"/>
          <w:sz w:val="20"/>
        </w:rPr>
        <w:t xml:space="preserve"> </w:t>
      </w:r>
      <w:r>
        <w:rPr>
          <w:sz w:val="20"/>
        </w:rPr>
        <w:t>an</w:t>
      </w:r>
      <w:r>
        <w:rPr>
          <w:spacing w:val="-4"/>
          <w:sz w:val="20"/>
        </w:rPr>
        <w:t xml:space="preserve"> </w:t>
      </w:r>
      <w:r>
        <w:rPr>
          <w:sz w:val="20"/>
        </w:rPr>
        <w:t>incorrect</w:t>
      </w:r>
      <w:r>
        <w:rPr>
          <w:spacing w:val="-3"/>
          <w:sz w:val="20"/>
        </w:rPr>
        <w:t xml:space="preserve"> </w:t>
      </w:r>
      <w:r>
        <w:rPr>
          <w:sz w:val="20"/>
        </w:rPr>
        <w:t>username</w:t>
      </w:r>
      <w:r>
        <w:rPr>
          <w:spacing w:val="-3"/>
          <w:sz w:val="20"/>
        </w:rPr>
        <w:t xml:space="preserve"> </w:t>
      </w:r>
      <w:r>
        <w:rPr>
          <w:sz w:val="20"/>
        </w:rPr>
        <w:t>or</w:t>
      </w:r>
      <w:r>
        <w:rPr>
          <w:spacing w:val="-3"/>
          <w:sz w:val="20"/>
        </w:rPr>
        <w:t xml:space="preserve"> </w:t>
      </w:r>
      <w:r>
        <w:rPr>
          <w:sz w:val="20"/>
        </w:rPr>
        <w:t>password,</w:t>
      </w:r>
      <w:r>
        <w:rPr>
          <w:spacing w:val="-3"/>
          <w:sz w:val="20"/>
        </w:rPr>
        <w:t xml:space="preserve"> </w:t>
      </w:r>
      <w:r>
        <w:rPr>
          <w:sz w:val="20"/>
        </w:rPr>
        <w:t>a</w:t>
      </w:r>
      <w:r>
        <w:rPr>
          <w:spacing w:val="-4"/>
          <w:sz w:val="20"/>
        </w:rPr>
        <w:t xml:space="preserve"> </w:t>
      </w:r>
      <w:r>
        <w:rPr>
          <w:sz w:val="20"/>
        </w:rPr>
        <w:t>toast</w:t>
      </w:r>
      <w:r>
        <w:rPr>
          <w:spacing w:val="-3"/>
          <w:sz w:val="20"/>
        </w:rPr>
        <w:t xml:space="preserve"> </w:t>
      </w:r>
      <w:r>
        <w:rPr>
          <w:sz w:val="20"/>
        </w:rPr>
        <w:t>error</w:t>
      </w:r>
      <w:r>
        <w:rPr>
          <w:spacing w:val="-3"/>
          <w:sz w:val="20"/>
        </w:rPr>
        <w:t xml:space="preserve"> </w:t>
      </w:r>
      <w:r>
        <w:rPr>
          <w:sz w:val="20"/>
        </w:rPr>
        <w:t>message</w:t>
      </w:r>
      <w:r>
        <w:rPr>
          <w:spacing w:val="-4"/>
          <w:sz w:val="20"/>
        </w:rPr>
        <w:t xml:space="preserve"> </w:t>
      </w:r>
      <w:r>
        <w:rPr>
          <w:sz w:val="20"/>
        </w:rPr>
        <w:t>will</w:t>
      </w:r>
      <w:r>
        <w:rPr>
          <w:spacing w:val="-3"/>
          <w:sz w:val="20"/>
        </w:rPr>
        <w:t xml:space="preserve"> </w:t>
      </w:r>
      <w:r>
        <w:rPr>
          <w:sz w:val="20"/>
        </w:rPr>
        <w:t xml:space="preserve">be displayed, as shown in </w:t>
      </w:r>
      <w:r>
        <w:rPr>
          <w:i/>
          <w:sz w:val="20"/>
        </w:rPr>
        <w:t>Figure 2.2</w:t>
      </w:r>
      <w:del w:id="16" w:author="Alex Forrester" w:date="2023-01-18T09:00:00Z">
        <w:r>
          <w:rPr>
            <w:i/>
            <w:sz w:val="20"/>
          </w:rPr>
          <w:delText>5</w:delText>
        </w:r>
      </w:del>
    </w:p>
    <w:p>
      <w:pPr>
        <w:pStyle w:val="ListParagraph"/>
        <w:numPr>
          <w:ilvl w:val="0"/>
          <w:numId w:val="16"/>
        </w:numPr>
        <w:tabs>
          <w:tab w:val="clear" w:pos="720"/>
          <w:tab w:val="left" w:pos="554" w:leader="none"/>
        </w:tabs>
        <w:spacing w:lineRule="auto" w:line="247" w:before="101" w:after="0"/>
        <w:ind w:left="554" w:right="1110" w:hanging="360"/>
        <w:jc w:val="left"/>
        <w:rPr>
          <w:i/>
          <w:i/>
          <w:sz w:val="20"/>
          <w:ins w:id="19" w:author="Alex Forrester" w:date="2023-01-18T09:03:00Z"/>
        </w:rPr>
      </w:pPr>
      <w:ins w:id="18" w:author="Alex Forrester" w:date="2023-01-18T09:03:00Z">
        <w:r>
          <w:rPr>
            <w:i/>
            <w:sz w:val="20"/>
          </w:rPr>
        </w:r>
      </w:ins>
    </w:p>
    <w:p>
      <w:pPr>
        <w:pStyle w:val="ListParagraph"/>
        <w:rPr>
          <w:i/>
          <w:i/>
          <w:sz w:val="20"/>
          <w:ins w:id="21" w:author="Alex Forrester" w:date="2023-01-18T09:01:00Z"/>
        </w:rPr>
      </w:pPr>
      <w:ins w:id="20" w:author="Alex Forrester" w:date="2023-01-18T09:01:00Z">
        <w:r>
          <w:rPr>
            <w:i/>
            <w:sz w:val="20"/>
          </w:rPr>
        </w:r>
      </w:ins>
    </w:p>
    <w:p>
      <w:pPr>
        <w:pStyle w:val="ListParagraph"/>
        <w:tabs>
          <w:tab w:val="clear" w:pos="720"/>
          <w:tab w:val="left" w:pos="554" w:leader="none"/>
        </w:tabs>
        <w:spacing w:lineRule="auto" w:line="247" w:before="101" w:after="0"/>
        <w:ind w:left="554" w:right="1110" w:hanging="0"/>
        <w:jc w:val="center"/>
        <w:pPrChange w:id="0" w:author="Alex Forrester" w:date="2023-01-18T09:02:00Z">
          <w:pPr>
            <w:pStyle w:val="TextBody"/>
            <w:spacing w:before="8" w:after="0"/>
          </w:pPr>
        </w:pPrChange>
        <w:rPr>
          <w:i/>
          <w:i/>
          <w:sz w:val="20"/>
        </w:rPr>
      </w:pPr>
      <w:ins w:id="22" w:author="Alex Forrester" w:date="2023-01-18T09:01:00Z">
        <w:r>
          <w:rPr/>
          <w:drawing>
            <wp:inline distT="0" distB="0" distL="0" distR="0">
              <wp:extent cx="2672080" cy="5937885"/>
              <wp:effectExtent l="0" t="0" r="0" b="0"/>
              <wp:docPr id="163" name="Picture 149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498" descr="Graphical user interface, application, Teams&#10;&#10;Description automatically generated"/>
                      <pic:cNvPicPr>
                        <a:picLocks noChangeAspect="1" noChangeArrowheads="1"/>
                      </pic:cNvPicPr>
                    </pic:nvPicPr>
                    <pic:blipFill>
                      <a:blip r:embed="rId57"/>
                      <a:stretch>
                        <a:fillRect/>
                      </a:stretch>
                    </pic:blipFill>
                    <pic:spPr bwMode="auto">
                      <a:xfrm>
                        <a:off x="0" y="0"/>
                        <a:ext cx="2672080" cy="5937885"/>
                      </a:xfrm>
                      <a:prstGeom prst="rect">
                        <a:avLst/>
                      </a:prstGeom>
                      <a:ln w="3175">
                        <a:solidFill>
                          <a:srgbClr val="D9D9D9"/>
                        </a:solidFill>
                      </a:ln>
                    </pic:spPr>
                  </pic:pic>
                </a:graphicData>
              </a:graphic>
            </wp:inline>
          </w:drawing>
        </w:r>
      </w:ins>
      <w:ins w:id="23" w:author="Alex Forrester" w:date="2023-01-18T09:01:00Z">
        <w:r>
          <w:rPr>
            <w:i/>
            <w:sz w:val="20"/>
          </w:rPr>
          <w:t xml:space="preserve"> </w:t>
        </w:r>
      </w:ins>
      <w:del w:id="24" w:author="Alex Forrester" w:date="2023-01-18T08:55:00Z">
        <w:r>
          <w:rPr>
            <w:i/>
            <w:sz w:val="20"/>
          </w:rPr>
          <w:delText>​</w:delText>
        </w:r>
      </w:del>
      <w:del w:id="25" w:author="Alex Forrester" w:date="2023-01-18T08:55:00Z">
        <w:r>
          <w:drawing>
            <wp:anchor behindDoc="0" distT="0" distB="0" distL="0" distR="0" simplePos="0" locked="0" layoutInCell="1" allowOverlap="1" relativeHeight="0">
              <wp:simplePos x="0" y="0"/>
              <wp:positionH relativeFrom="page">
                <wp:posOffset>1415415</wp:posOffset>
              </wp:positionH>
              <wp:positionV relativeFrom="paragraph">
                <wp:posOffset>133350</wp:posOffset>
              </wp:positionV>
              <wp:extent cx="3566160" cy="6017895"/>
              <wp:effectExtent l="0" t="0" r="0" b="0"/>
              <wp:wrapTopAndBottom/>
              <wp:docPr id="164" name="image5.jpeg" descr="Figure 2.25: The display on entering an incorrect username or passwo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5.jpeg" descr="Figure 2.25: The display on entering an incorrect username or password "/>
                      <pic:cNvPicPr>
                        <a:picLocks noChangeAspect="1" noChangeArrowheads="1"/>
                      </pic:cNvPicPr>
                    </pic:nvPicPr>
                    <pic:blipFill>
                      <a:blip r:embed="rId58"/>
                      <a:stretch>
                        <a:fillRect/>
                      </a:stretch>
                    </pic:blipFill>
                    <pic:spPr bwMode="auto">
                      <a:xfrm>
                        <a:off x="0" y="0"/>
                        <a:ext cx="3566160" cy="6017895"/>
                      </a:xfrm>
                      <a:prstGeom prst="rect">
                        <a:avLst/>
                      </a:prstGeom>
                    </pic:spPr>
                  </pic:pic>
                </a:graphicData>
              </a:graphic>
            </wp:anchor>
          </w:drawing>
        </w:r>
      </w:del>
      <w:del w:id="26" w:author="Alex Forrester" w:date="2023-01-18T08:55:00Z">
        <w:r>
          <w:rPr>
            <w:i/>
            <w:sz w:val="20"/>
          </w:rPr>
          <w:delText>​</w:delText>
        </w:r>
      </w:del>
    </w:p>
    <w:p>
      <w:pPr>
        <w:sectPr>
          <w:headerReference w:type="even" r:id="rId59"/>
          <w:headerReference w:type="default" r:id="rId60"/>
          <w:type w:val="nextPage"/>
          <w:pgSz w:w="10800" w:h="13320"/>
          <w:pgMar w:left="940" w:right="920" w:gutter="0" w:header="695" w:top="1120" w:footer="0" w:bottom="280"/>
          <w:pgNumType w:fmt="decimal"/>
          <w:formProt w:val="false"/>
          <w:textDirection w:val="lrTb"/>
          <w:docGrid w:type="default" w:linePitch="100" w:charSpace="4096"/>
        </w:sectPr>
        <w:pStyle w:val="Normal"/>
        <w:spacing w:before="133" w:after="0"/>
        <w:ind w:left="993" w:hanging="0"/>
        <w:rPr>
          <w:rFonts w:ascii="Open Sans SemiBold" w:hAnsi="Open Sans SemiBold"/>
          <w:b/>
          <w:b/>
          <w:sz w:val="18"/>
        </w:rPr>
      </w:pPr>
      <w:r>
        <w:rPr>
          <w:rFonts w:ascii="Open Sans SemiBold" w:hAnsi="Open Sans SemiBold"/>
          <w:b/>
          <w:sz w:val="18"/>
        </w:rPr>
        <w:t>Figure</w:t>
      </w:r>
      <w:r>
        <w:rPr>
          <w:rFonts w:ascii="Open Sans SemiBold" w:hAnsi="Open Sans SemiBold"/>
          <w:b/>
          <w:spacing w:val="-3"/>
          <w:sz w:val="18"/>
        </w:rPr>
        <w:t xml:space="preserve"> </w:t>
      </w:r>
      <w:r>
        <w:rPr>
          <w:rFonts w:ascii="Open Sans SemiBold" w:hAnsi="Open Sans SemiBold"/>
          <w:b/>
          <w:sz w:val="18"/>
        </w:rPr>
        <w:t>2.25:</w:t>
      </w:r>
      <w:r>
        <w:rPr>
          <w:rFonts w:ascii="Open Sans SemiBold" w:hAnsi="Open Sans SemiBold"/>
          <w:b/>
          <w:spacing w:val="-2"/>
          <w:sz w:val="18"/>
        </w:rPr>
        <w:t xml:space="preserve"> </w:t>
      </w:r>
      <w:r>
        <w:rPr>
          <w:rFonts w:ascii="Open Sans SemiBold" w:hAnsi="Open Sans SemiBold"/>
          <w:b/>
          <w:sz w:val="18"/>
        </w:rPr>
        <w:t>The</w:t>
      </w:r>
      <w:r>
        <w:rPr>
          <w:rFonts w:ascii="Open Sans SemiBold" w:hAnsi="Open Sans SemiBold"/>
          <w:b/>
          <w:spacing w:val="-2"/>
          <w:sz w:val="18"/>
        </w:rPr>
        <w:t xml:space="preserve"> </w:t>
      </w:r>
      <w:r>
        <w:rPr>
          <w:rFonts w:ascii="Open Sans SemiBold" w:hAnsi="Open Sans SemiBold"/>
          <w:b/>
          <w:sz w:val="18"/>
        </w:rPr>
        <w:t>display</w:t>
      </w:r>
      <w:r>
        <w:rPr>
          <w:rFonts w:ascii="Open Sans SemiBold" w:hAnsi="Open Sans SemiBold"/>
          <w:b/>
          <w:spacing w:val="-2"/>
          <w:sz w:val="18"/>
        </w:rPr>
        <w:t xml:space="preserve"> </w:t>
      </w:r>
      <w:r>
        <w:rPr>
          <w:rFonts w:ascii="Open Sans SemiBold" w:hAnsi="Open Sans SemiBold"/>
          <w:b/>
          <w:sz w:val="18"/>
        </w:rPr>
        <w:t>on</w:t>
      </w:r>
      <w:r>
        <w:rPr>
          <w:rFonts w:ascii="Open Sans SemiBold" w:hAnsi="Open Sans SemiBold"/>
          <w:b/>
          <w:spacing w:val="-2"/>
          <w:sz w:val="18"/>
        </w:rPr>
        <w:t xml:space="preserve"> </w:t>
      </w:r>
      <w:r>
        <w:rPr>
          <w:rFonts w:ascii="Open Sans SemiBold" w:hAnsi="Open Sans SemiBold"/>
          <w:b/>
          <w:sz w:val="18"/>
        </w:rPr>
        <w:t>entering</w:t>
      </w:r>
      <w:r>
        <w:rPr>
          <w:rFonts w:ascii="Open Sans SemiBold" w:hAnsi="Open Sans SemiBold"/>
          <w:b/>
          <w:spacing w:val="-3"/>
          <w:sz w:val="18"/>
        </w:rPr>
        <w:t xml:space="preserve"> </w:t>
      </w:r>
      <w:r>
        <w:rPr>
          <w:rFonts w:ascii="Open Sans SemiBold" w:hAnsi="Open Sans SemiBold"/>
          <w:b/>
          <w:sz w:val="18"/>
        </w:rPr>
        <w:t>an</w:t>
      </w:r>
      <w:r>
        <w:rPr>
          <w:rFonts w:ascii="Open Sans SemiBold" w:hAnsi="Open Sans SemiBold"/>
          <w:b/>
          <w:spacing w:val="-2"/>
          <w:sz w:val="18"/>
        </w:rPr>
        <w:t xml:space="preserve"> </w:t>
      </w:r>
      <w:r>
        <w:rPr>
          <w:rFonts w:ascii="Open Sans SemiBold" w:hAnsi="Open Sans SemiBold"/>
          <w:b/>
          <w:sz w:val="18"/>
        </w:rPr>
        <w:t>incorrect</w:t>
      </w:r>
      <w:r>
        <w:rPr>
          <w:rFonts w:ascii="Open Sans SemiBold" w:hAnsi="Open Sans SemiBold"/>
          <w:b/>
          <w:spacing w:val="-2"/>
          <w:sz w:val="18"/>
        </w:rPr>
        <w:t xml:space="preserve"> </w:t>
      </w:r>
      <w:r>
        <w:rPr>
          <w:rFonts w:ascii="Open Sans SemiBold" w:hAnsi="Open Sans SemiBold"/>
          <w:b/>
          <w:sz w:val="18"/>
        </w:rPr>
        <w:t>username</w:t>
      </w:r>
      <w:r>
        <w:rPr>
          <w:rFonts w:ascii="Open Sans SemiBold" w:hAnsi="Open Sans SemiBold"/>
          <w:b/>
          <w:spacing w:val="-2"/>
          <w:sz w:val="18"/>
        </w:rPr>
        <w:t xml:space="preserve"> </w:t>
      </w:r>
      <w:r>
        <w:rPr>
          <w:rFonts w:ascii="Open Sans SemiBold" w:hAnsi="Open Sans SemiBold"/>
          <w:b/>
          <w:sz w:val="18"/>
        </w:rPr>
        <w:t>or</w:t>
      </w:r>
      <w:r>
        <w:rPr>
          <w:rFonts w:ascii="Open Sans SemiBold" w:hAnsi="Open Sans SemiBold"/>
          <w:b/>
          <w:spacing w:val="-1"/>
          <w:sz w:val="18"/>
        </w:rPr>
        <w:t xml:space="preserve"> </w:t>
      </w:r>
      <w:r>
        <w:rPr>
          <w:rFonts w:ascii="Open Sans SemiBold" w:hAnsi="Open Sans SemiBold"/>
          <w:b/>
          <w:spacing w:val="-2"/>
          <w:sz w:val="18"/>
        </w:rPr>
        <w:t>password</w:t>
      </w:r>
    </w:p>
    <w:p>
      <w:pPr>
        <w:pStyle w:val="TextBody"/>
        <w:spacing w:before="12" w:after="0"/>
        <w:rPr>
          <w:rFonts w:ascii="Open Sans SemiBold" w:hAnsi="Open Sans SemiBold"/>
          <w:b/>
          <w:b/>
          <w:sz w:val="7"/>
        </w:rPr>
      </w:pPr>
      <w:r>
        <w:rPr>
          <w:rFonts w:ascii="Open Sans SemiBold" w:hAnsi="Open Sans SemiBold"/>
          <w:b/>
          <w:sz w:val="7"/>
        </w:rPr>
      </w:r>
    </w:p>
    <w:p>
      <w:pPr>
        <w:pStyle w:val="ListParagraph"/>
        <w:numPr>
          <w:ilvl w:val="0"/>
          <w:numId w:val="16"/>
        </w:numPr>
        <w:tabs>
          <w:tab w:val="clear" w:pos="720"/>
          <w:tab w:val="left" w:pos="1326" w:leader="none"/>
        </w:tabs>
        <w:spacing w:before="101" w:after="0"/>
        <w:ind w:left="1326" w:hanging="412"/>
        <w:jc w:val="left"/>
        <w:rPr>
          <w:sz w:val="20"/>
          <w:ins w:id="27" w:author="Alex Forrester" w:date="2023-01-18T09:00:00Z"/>
        </w:rPr>
      </w:pPr>
      <w:r>
        <w:rPr>
          <w:sz w:val="20"/>
        </w:rPr>
        <w:t>On</w:t>
      </w:r>
      <w:r>
        <w:rPr>
          <w:spacing w:val="-3"/>
          <w:sz w:val="20"/>
        </w:rPr>
        <w:t xml:space="preserve"> </w:t>
      </w:r>
      <w:r>
        <w:rPr>
          <w:sz w:val="20"/>
        </w:rPr>
        <w:t>a</w:t>
      </w:r>
      <w:r>
        <w:rPr>
          <w:spacing w:val="-2"/>
          <w:sz w:val="20"/>
        </w:rPr>
        <w:t xml:space="preserve"> </w:t>
      </w:r>
      <w:r>
        <w:rPr>
          <w:sz w:val="20"/>
        </w:rPr>
        <w:t>successful</w:t>
      </w:r>
      <w:r>
        <w:rPr>
          <w:spacing w:val="-2"/>
          <w:sz w:val="20"/>
        </w:rPr>
        <w:t xml:space="preserve"> </w:t>
      </w:r>
      <w:r>
        <w:rPr>
          <w:sz w:val="20"/>
        </w:rPr>
        <w:t>login,</w:t>
      </w:r>
      <w:r>
        <w:rPr>
          <w:spacing w:val="-3"/>
          <w:sz w:val="20"/>
        </w:rPr>
        <w:t xml:space="preserve"> </w:t>
      </w:r>
      <w:r>
        <w:rPr>
          <w:sz w:val="20"/>
        </w:rPr>
        <w:t>here's</w:t>
      </w:r>
      <w:r>
        <w:rPr>
          <w:spacing w:val="-2"/>
          <w:sz w:val="20"/>
        </w:rPr>
        <w:t xml:space="preserve"> </w:t>
      </w:r>
      <w:r>
        <w:rPr>
          <w:sz w:val="20"/>
        </w:rPr>
        <w:t>the</w:t>
      </w:r>
      <w:r>
        <w:rPr>
          <w:spacing w:val="-2"/>
          <w:sz w:val="20"/>
        </w:rPr>
        <w:t xml:space="preserve"> </w:t>
      </w:r>
      <w:r>
        <w:rPr>
          <w:sz w:val="20"/>
        </w:rPr>
        <w:t>display,</w:t>
      </w:r>
      <w:r>
        <w:rPr>
          <w:spacing w:val="-2"/>
          <w:sz w:val="20"/>
        </w:rPr>
        <w:t xml:space="preserve"> </w:t>
      </w:r>
      <w:r>
        <w:rPr>
          <w:sz w:val="20"/>
        </w:rPr>
        <w:t>shown</w:t>
      </w:r>
      <w:r>
        <w:rPr>
          <w:spacing w:val="-2"/>
          <w:sz w:val="20"/>
        </w:rPr>
        <w:t xml:space="preserve"> </w:t>
      </w:r>
      <w:r>
        <w:rPr>
          <w:sz w:val="20"/>
        </w:rPr>
        <w:t>in</w:t>
      </w:r>
      <w:r>
        <w:rPr>
          <w:spacing w:val="-4"/>
          <w:sz w:val="20"/>
        </w:rPr>
        <w:t xml:space="preserve"> </w:t>
      </w:r>
      <w:r>
        <w:rPr>
          <w:i/>
          <w:sz w:val="20"/>
        </w:rPr>
        <w:t>Figure</w:t>
      </w:r>
      <w:r>
        <w:rPr>
          <w:i/>
          <w:spacing w:val="-2"/>
          <w:sz w:val="20"/>
        </w:rPr>
        <w:t xml:space="preserve"> 2.26</w:t>
      </w:r>
      <w:r>
        <w:rPr>
          <w:spacing w:val="-2"/>
          <w:sz w:val="20"/>
        </w:rPr>
        <w:t>:</w:t>
      </w:r>
    </w:p>
    <w:p>
      <w:pPr>
        <w:pStyle w:val="ListParagraph"/>
        <w:tabs>
          <w:tab w:val="clear" w:pos="720"/>
          <w:tab w:val="left" w:pos="1326" w:leader="none"/>
        </w:tabs>
        <w:spacing w:before="101" w:after="0"/>
        <w:ind w:left="1326" w:hanging="0"/>
        <w:jc w:val="right"/>
        <w:pPrChange w:id="0" w:author="Alex Forrester" w:date="2023-01-18T09:00:00Z">
          <w:pPr>
            <w:pStyle w:val="ListParagraph"/>
            <w:numPr>
              <w:ilvl w:val="0"/>
              <w:numId w:val="16"/>
            </w:numPr>
            <w:jc w:val="right"/>
            <w:tabs>
              <w:tab w:val="left" w:pos="1326" w:leader="none"/>
            </w:tabs>
            <w:ind w:left="1326" w:hanging="412"/>
            <w:spacing w:before="101" w:after="0"/>
          </w:pPr>
        </w:pPrChange>
        <w:rPr>
          <w:sz w:val="20"/>
        </w:rPr>
      </w:pPr>
      <w:r>
        <w:rPr>
          <w:sz w:val="20"/>
        </w:rPr>
      </w:r>
    </w:p>
    <w:p>
      <w:pPr>
        <w:pStyle w:val="TextBody"/>
        <w:spacing w:before="12" w:after="0"/>
        <w:ind w:left="1274" w:hanging="0"/>
        <w:jc w:val="right"/>
        <w:rPr>
          <w:sz w:val="15"/>
          <w:ins w:id="31" w:author="Alex Forrester" w:date="2023-01-19T16:23:00Z"/>
        </w:rPr>
      </w:pPr>
      <w:del w:id="28" w:author="Alex Forrester" w:date="2023-01-18T08:59:00Z">
        <w:r>
          <w:rPr/>
          <w:delText>​</w:delText>
        </w:r>
      </w:del>
      <w:del w:id="29" w:author="Alex Forrester" w:date="2023-01-18T08:59:00Z">
        <w:r>
          <w:drawing>
            <wp:anchor behindDoc="0" distT="0" distB="0" distL="0" distR="0" simplePos="0" locked="0" layoutInCell="1" allowOverlap="1" relativeHeight="0">
              <wp:simplePos x="0" y="0"/>
              <wp:positionH relativeFrom="page">
                <wp:posOffset>1916430</wp:posOffset>
              </wp:positionH>
              <wp:positionV relativeFrom="paragraph">
                <wp:posOffset>153035</wp:posOffset>
              </wp:positionV>
              <wp:extent cx="3505200" cy="5915025"/>
              <wp:effectExtent l="0" t="0" r="0" b="0"/>
              <wp:wrapTopAndBottom/>
              <wp:docPr id="171" name="image6.jpeg" descr="Figure 2.26: The display after the user successfully logs 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6.jpeg" descr="Figure 2.26: The display after the user successfully logs in "/>
                      <pic:cNvPicPr>
                        <a:picLocks noChangeAspect="1" noChangeArrowheads="1"/>
                      </pic:cNvPicPr>
                    </pic:nvPicPr>
                    <pic:blipFill>
                      <a:blip r:embed="rId61"/>
                      <a:stretch>
                        <a:fillRect/>
                      </a:stretch>
                    </pic:blipFill>
                    <pic:spPr bwMode="auto">
                      <a:xfrm>
                        <a:off x="0" y="0"/>
                        <a:ext cx="3505200" cy="5915025"/>
                      </a:xfrm>
                      <a:prstGeom prst="rect">
                        <a:avLst/>
                      </a:prstGeom>
                    </pic:spPr>
                  </pic:pic>
                </a:graphicData>
              </a:graphic>
            </wp:anchor>
          </w:drawing>
        </w:r>
      </w:del>
      <w:del w:id="30" w:author="Alex Forrester" w:date="2023-01-18T08:59:00Z">
        <w:r>
          <w:rPr/>
          <w:delText>​</w:delText>
        </w:r>
      </w:del>
    </w:p>
    <w:p>
      <w:pPr>
        <w:pStyle w:val="ListParagraph"/>
        <w:jc w:val="center"/>
        <w:rPr>
          <w:sz w:val="15"/>
          <w:ins w:id="33" w:author="Alex Forrester" w:date="2023-01-19T16:23:00Z"/>
        </w:rPr>
      </w:pPr>
      <w:ins w:id="32" w:author="Alex Forrester" w:date="2023-01-19T16:23:00Z">
        <w:r>
          <w:rPr/>
          <w:drawing>
            <wp:inline distT="0" distB="0" distL="0" distR="0">
              <wp:extent cx="2607310" cy="5793740"/>
              <wp:effectExtent l="0" t="0" r="0" b="0"/>
              <wp:docPr id="172" name="Picture 149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497" descr="A picture containing background pattern&#10;&#10;Description automatically generated"/>
                      <pic:cNvPicPr>
                        <a:picLocks noChangeAspect="1" noChangeArrowheads="1"/>
                      </pic:cNvPicPr>
                    </pic:nvPicPr>
                    <pic:blipFill>
                      <a:blip r:embed="rId62"/>
                      <a:stretch>
                        <a:fillRect/>
                      </a:stretch>
                    </pic:blipFill>
                    <pic:spPr bwMode="auto">
                      <a:xfrm>
                        <a:off x="0" y="0"/>
                        <a:ext cx="2607310" cy="5793740"/>
                      </a:xfrm>
                      <a:prstGeom prst="rect">
                        <a:avLst/>
                      </a:prstGeom>
                      <a:ln w="3175">
                        <a:solidFill>
                          <a:srgbClr val="D9D9D9"/>
                        </a:solidFill>
                      </a:ln>
                    </pic:spPr>
                  </pic:pic>
                </a:graphicData>
              </a:graphic>
            </wp:inline>
          </w:drawing>
        </w:r>
      </w:ins>
    </w:p>
    <w:p>
      <w:pPr>
        <w:pStyle w:val="TextBody"/>
        <w:spacing w:before="12" w:after="0"/>
        <w:ind w:left="1274" w:hanging="0"/>
        <w:jc w:val="center"/>
        <w:pPrChange w:id="0" w:author="Alex Forrester" w:date="2023-01-19T16:23:00Z">
          <w:pPr>
            <w:pStyle w:val="TextBody"/>
            <w:numPr>
              <w:ilvl w:val="0"/>
              <w:numId w:val="16"/>
            </w:numPr>
            <w:jc w:val="right"/>
            <w:ind w:left="1274" w:hanging="360"/>
            <w:spacing w:before="12" w:after="0"/>
          </w:pPr>
        </w:pPrChange>
        <w:rPr>
          <w:sz w:val="15"/>
        </w:rPr>
      </w:pPr>
      <w:r>
        <w:rPr>
          <w:sz w:val="15"/>
        </w:rPr>
      </w:r>
    </w:p>
    <w:p>
      <w:pPr>
        <w:pStyle w:val="Normal"/>
        <w:spacing w:before="133" w:after="0"/>
        <w:ind w:left="2347" w:hanging="0"/>
        <w:rPr>
          <w:rFonts w:ascii="Open Sans SemiBold" w:hAnsi="Open Sans SemiBold"/>
          <w:b/>
          <w:b/>
          <w:sz w:val="18"/>
        </w:rPr>
      </w:pPr>
      <w:r>
        <w:rPr>
          <w:rFonts w:ascii="Open Sans SemiBold" w:hAnsi="Open Sans SemiBold"/>
          <w:b/>
          <w:sz w:val="18"/>
        </w:rPr>
        <w:t>Figure</w:t>
      </w:r>
      <w:r>
        <w:rPr>
          <w:rFonts w:ascii="Open Sans SemiBold" w:hAnsi="Open Sans SemiBold"/>
          <w:b/>
          <w:spacing w:val="-5"/>
          <w:sz w:val="18"/>
        </w:rPr>
        <w:t xml:space="preserve"> </w:t>
      </w:r>
      <w:r>
        <w:rPr>
          <w:rFonts w:ascii="Open Sans SemiBold" w:hAnsi="Open Sans SemiBold"/>
          <w:b/>
          <w:sz w:val="18"/>
        </w:rPr>
        <w:t>2.26:</w:t>
      </w:r>
      <w:r>
        <w:rPr>
          <w:rFonts w:ascii="Open Sans SemiBold" w:hAnsi="Open Sans SemiBold"/>
          <w:b/>
          <w:spacing w:val="-2"/>
          <w:sz w:val="18"/>
        </w:rPr>
        <w:t xml:space="preserve"> </w:t>
      </w:r>
      <w:r>
        <w:rPr>
          <w:rFonts w:ascii="Open Sans SemiBold" w:hAnsi="Open Sans SemiBold"/>
          <w:b/>
          <w:sz w:val="18"/>
        </w:rPr>
        <w:t>The</w:t>
      </w:r>
      <w:r>
        <w:rPr>
          <w:rFonts w:ascii="Open Sans SemiBold" w:hAnsi="Open Sans SemiBold"/>
          <w:b/>
          <w:spacing w:val="-2"/>
          <w:sz w:val="18"/>
        </w:rPr>
        <w:t xml:space="preserve"> </w:t>
      </w:r>
      <w:r>
        <w:rPr>
          <w:rFonts w:ascii="Open Sans SemiBold" w:hAnsi="Open Sans SemiBold"/>
          <w:b/>
          <w:sz w:val="18"/>
        </w:rPr>
        <w:t>display</w:t>
      </w:r>
      <w:r>
        <w:rPr>
          <w:rFonts w:ascii="Open Sans SemiBold" w:hAnsi="Open Sans SemiBold"/>
          <w:b/>
          <w:spacing w:val="-2"/>
          <w:sz w:val="18"/>
        </w:rPr>
        <w:t xml:space="preserve"> </w:t>
      </w:r>
      <w:r>
        <w:rPr>
          <w:rFonts w:ascii="Open Sans SemiBold" w:hAnsi="Open Sans SemiBold"/>
          <w:b/>
          <w:sz w:val="18"/>
        </w:rPr>
        <w:t>after</w:t>
      </w:r>
      <w:r>
        <w:rPr>
          <w:rFonts w:ascii="Open Sans SemiBold" w:hAnsi="Open Sans SemiBold"/>
          <w:b/>
          <w:spacing w:val="-2"/>
          <w:sz w:val="18"/>
        </w:rPr>
        <w:t xml:space="preserve"> </w:t>
      </w:r>
      <w:r>
        <w:rPr>
          <w:rFonts w:ascii="Open Sans SemiBold" w:hAnsi="Open Sans SemiBold"/>
          <w:b/>
          <w:sz w:val="18"/>
        </w:rPr>
        <w:t>the</w:t>
      </w:r>
      <w:r>
        <w:rPr>
          <w:rFonts w:ascii="Open Sans SemiBold" w:hAnsi="Open Sans SemiBold"/>
          <w:b/>
          <w:spacing w:val="-2"/>
          <w:sz w:val="18"/>
        </w:rPr>
        <w:t xml:space="preserve"> </w:t>
      </w:r>
      <w:r>
        <w:rPr>
          <w:rFonts w:ascii="Open Sans SemiBold" w:hAnsi="Open Sans SemiBold"/>
          <w:b/>
          <w:sz w:val="18"/>
        </w:rPr>
        <w:t>user</w:t>
      </w:r>
      <w:r>
        <w:rPr>
          <w:rFonts w:ascii="Open Sans SemiBold" w:hAnsi="Open Sans SemiBold"/>
          <w:b/>
          <w:spacing w:val="-2"/>
          <w:sz w:val="18"/>
        </w:rPr>
        <w:t xml:space="preserve"> </w:t>
      </w:r>
      <w:r>
        <w:rPr>
          <w:rFonts w:ascii="Open Sans SemiBold" w:hAnsi="Open Sans SemiBold"/>
          <w:b/>
          <w:sz w:val="18"/>
        </w:rPr>
        <w:t>successfully</w:t>
      </w:r>
      <w:r>
        <w:rPr>
          <w:rFonts w:ascii="Open Sans SemiBold" w:hAnsi="Open Sans SemiBold"/>
          <w:b/>
          <w:spacing w:val="-2"/>
          <w:sz w:val="18"/>
        </w:rPr>
        <w:t xml:space="preserve"> </w:t>
      </w:r>
      <w:r>
        <w:rPr>
          <w:rFonts w:ascii="Open Sans SemiBold" w:hAnsi="Open Sans SemiBold"/>
          <w:b/>
          <w:sz w:val="18"/>
        </w:rPr>
        <w:t>logs</w:t>
      </w:r>
      <w:r>
        <w:rPr>
          <w:rFonts w:ascii="Open Sans SemiBold" w:hAnsi="Open Sans SemiBold"/>
          <w:b/>
          <w:spacing w:val="-1"/>
          <w:sz w:val="18"/>
        </w:rPr>
        <w:t xml:space="preserve"> </w:t>
      </w:r>
      <w:r>
        <w:rPr>
          <w:rFonts w:ascii="Open Sans SemiBold" w:hAnsi="Open Sans SemiBold"/>
          <w:b/>
          <w:spacing w:val="-5"/>
          <w:sz w:val="18"/>
        </w:rPr>
        <w:t>in</w:t>
      </w:r>
      <w:bookmarkStart w:id="0" w:name="_gjdgxs"/>
      <w:bookmarkEnd w:id="0"/>
    </w:p>
    <w:p>
      <w:pPr>
        <w:sectPr>
          <w:headerReference w:type="even" r:id="rId63"/>
          <w:headerReference w:type="default" r:id="rId64"/>
          <w:type w:val="nextPage"/>
          <w:pgSz w:w="10800" w:h="13320"/>
          <w:pgMar w:left="940" w:right="920" w:gutter="0" w:header="695" w:top="1120" w:footer="0" w:bottom="280"/>
          <w:pgNumType w:fmt="decimal"/>
          <w:formProt w:val="false"/>
          <w:textDirection w:val="lrTb"/>
          <w:docGrid w:type="default" w:linePitch="100" w:charSpace="4096"/>
        </w:sectPr>
        <w:pStyle w:val="TextBody"/>
        <w:spacing w:lineRule="auto" w:line="247" w:before="153" w:after="0"/>
        <w:ind w:left="824" w:right="181" w:hanging="0"/>
        <w:rPr/>
      </w:pPr>
      <w:r>
        <w:rPr/>
        <w:t>This activity has demonstrated how to create a login form, add interaction with the user,</w:t>
      </w:r>
      <w:r>
        <w:rPr>
          <w:spacing w:val="-3"/>
        </w:rPr>
        <w:t xml:space="preserve"> </w:t>
      </w:r>
      <w:r>
        <w:rPr/>
        <w:t>and</w:t>
      </w:r>
      <w:r>
        <w:rPr>
          <w:spacing w:val="-4"/>
        </w:rPr>
        <w:t xml:space="preserve"> </w:t>
      </w:r>
      <w:r>
        <w:rPr/>
        <w:t>validate</w:t>
      </w:r>
      <w:r>
        <w:rPr>
          <w:spacing w:val="-3"/>
        </w:rPr>
        <w:t xml:space="preserve"> </w:t>
      </w:r>
      <w:r>
        <w:rPr/>
        <w:t>the</w:t>
      </w:r>
      <w:r>
        <w:rPr>
          <w:spacing w:val="-3"/>
        </w:rPr>
        <w:t xml:space="preserve"> </w:t>
      </w:r>
      <w:r>
        <w:rPr/>
        <w:t>entered</w:t>
      </w:r>
      <w:r>
        <w:rPr>
          <w:spacing w:val="-3"/>
        </w:rPr>
        <w:t xml:space="preserve"> </w:t>
      </w:r>
      <w:r>
        <w:rPr/>
        <w:t>data</w:t>
      </w:r>
      <w:r>
        <w:rPr>
          <w:spacing w:val="-3"/>
        </w:rPr>
        <w:t xml:space="preserve"> </w:t>
      </w:r>
      <w:r>
        <w:rPr/>
        <w:t>to</w:t>
      </w:r>
      <w:r>
        <w:rPr>
          <w:spacing w:val="-3"/>
        </w:rPr>
        <w:t xml:space="preserve"> </w:t>
      </w:r>
      <w:r>
        <w:rPr/>
        <w:t>either</w:t>
      </w:r>
      <w:r>
        <w:rPr>
          <w:spacing w:val="-3"/>
        </w:rPr>
        <w:t xml:space="preserve"> </w:t>
      </w:r>
      <w:r>
        <w:rPr/>
        <w:t>log</w:t>
      </w:r>
      <w:r>
        <w:rPr>
          <w:spacing w:val="-3"/>
        </w:rPr>
        <w:t xml:space="preserve"> </w:t>
      </w:r>
      <w:r>
        <w:rPr/>
        <w:t>in</w:t>
      </w:r>
      <w:r>
        <w:rPr>
          <w:spacing w:val="-3"/>
        </w:rPr>
        <w:t xml:space="preserve"> </w:t>
      </w:r>
      <w:r>
        <w:rPr/>
        <w:t>successfully</w:t>
      </w:r>
      <w:r>
        <w:rPr>
          <w:spacing w:val="-3"/>
        </w:rPr>
        <w:t xml:space="preserve"> </w:t>
      </w:r>
      <w:r>
        <w:rPr/>
        <w:t>or</w:t>
      </w:r>
      <w:r>
        <w:rPr>
          <w:spacing w:val="-3"/>
        </w:rPr>
        <w:t xml:space="preserve"> </w:t>
      </w:r>
      <w:r>
        <w:rPr/>
        <w:t>handle</w:t>
      </w:r>
      <w:r>
        <w:rPr>
          <w:spacing w:val="-3"/>
        </w:rPr>
        <w:t xml:space="preserve"> </w:t>
      </w:r>
      <w:r>
        <w:rPr/>
        <w:t>errors</w:t>
      </w:r>
      <w:r>
        <w:rPr>
          <w:spacing w:val="-3"/>
        </w:rPr>
        <w:t xml:space="preserve"> </w:t>
      </w:r>
      <w:r>
        <w:rPr/>
        <w:t>and give feedback to the user.</w:t>
      </w:r>
    </w:p>
    <w:p>
      <w:pPr>
        <w:pStyle w:val="TextBody"/>
        <w:spacing w:lineRule="auto" w:line="247" w:before="101" w:after="0"/>
        <w:ind w:right="1001" w:hanging="0"/>
        <w:rPr>
          <w:del w:id="35" w:author="Alex Forrester" w:date="2023-01-19T16:24:00Z"/>
        </w:rPr>
      </w:pPr>
      <w:del w:id="34" w:author="Alex Forrester" w:date="2023-01-19T16:24:00Z">
        <w:r>
          <w:rPr/>
        </w:r>
      </w:del>
    </w:p>
    <w:p>
      <w:pPr>
        <w:pStyle w:val="TextBody"/>
        <w:spacing w:lineRule="auto" w:line="247" w:before="101" w:after="0"/>
        <w:ind w:right="1001" w:hanging="0"/>
        <w:pPrChange w:id="0" w:author="Alex Forrester" w:date="2023-01-19T16:24:00Z">
          <w:pPr>
            <w:pStyle w:val="TextBody"/>
            <w:ind w:left="104" w:right="1001" w:hanging="0"/>
            <w:spacing w:lineRule="auto" w:line="247" w:before="101" w:after="0"/>
          </w:pPr>
        </w:pPrChange>
        <w:rPr/>
      </w:pPr>
      <w:r>
        <w:rPr/>
        <w:t>The</w:t>
      </w:r>
      <w:r>
        <w:rPr>
          <w:spacing w:val="-4"/>
        </w:rPr>
        <w:t xml:space="preserve"> </w:t>
      </w:r>
      <w:r>
        <w:rPr/>
        <w:t>solution</w:t>
      </w:r>
      <w:r>
        <w:rPr>
          <w:spacing w:val="-3"/>
        </w:rPr>
        <w:t xml:space="preserve"> </w:t>
      </w:r>
      <w:r>
        <w:rPr/>
        <w:t>code</w:t>
      </w:r>
      <w:r>
        <w:rPr>
          <w:spacing w:val="-3"/>
        </w:rPr>
        <w:t xml:space="preserve"> </w:t>
      </w:r>
      <w:r>
        <w:rPr/>
        <w:t>for</w:t>
      </w:r>
      <w:r>
        <w:rPr>
          <w:spacing w:val="-3"/>
        </w:rPr>
        <w:t xml:space="preserve"> </w:t>
      </w:r>
      <w:r>
        <w:rPr/>
        <w:t>all</w:t>
      </w:r>
      <w:r>
        <w:rPr>
          <w:spacing w:val="-4"/>
        </w:rPr>
        <w:t xml:space="preserve"> </w:t>
      </w:r>
      <w:r>
        <w:rPr/>
        <w:t>of</w:t>
      </w:r>
      <w:r>
        <w:rPr>
          <w:spacing w:val="-3"/>
        </w:rPr>
        <w:t xml:space="preserve"> </w:t>
      </w:r>
      <w:r>
        <w:rPr/>
        <w:t>the</w:t>
      </w:r>
      <w:r>
        <w:rPr>
          <w:spacing w:val="-3"/>
        </w:rPr>
        <w:t xml:space="preserve"> </w:t>
      </w:r>
      <w:r>
        <w:rPr/>
        <w:t>approaches</w:t>
      </w:r>
      <w:r>
        <w:rPr>
          <w:spacing w:val="-4"/>
        </w:rPr>
        <w:t xml:space="preserve"> </w:t>
      </w:r>
      <w:r>
        <w:rPr/>
        <w:t>to</w:t>
      </w:r>
      <w:r>
        <w:rPr>
          <w:spacing w:val="-3"/>
        </w:rPr>
        <w:t xml:space="preserve"> </w:t>
      </w:r>
      <w:r>
        <w:rPr/>
        <w:t>solve</w:t>
      </w:r>
      <w:r>
        <w:rPr>
          <w:spacing w:val="-3"/>
        </w:rPr>
        <w:t xml:space="preserve"> </w:t>
      </w:r>
      <w:r>
        <w:rPr/>
        <w:t>this</w:t>
      </w:r>
      <w:r>
        <w:rPr>
          <w:spacing w:val="-3"/>
        </w:rPr>
        <w:t xml:space="preserve"> </w:t>
      </w:r>
      <w:r>
        <w:rPr/>
        <w:t>activity,</w:t>
      </w:r>
      <w:r>
        <w:rPr>
          <w:spacing w:val="-4"/>
        </w:rPr>
        <w:t xml:space="preserve"> </w:t>
      </w:r>
      <w:r>
        <w:rPr/>
        <w:t>including</w:t>
      </w:r>
      <w:r>
        <w:rPr>
          <w:spacing w:val="-3"/>
        </w:rPr>
        <w:t xml:space="preserve"> </w:t>
      </w:r>
      <w:r>
        <w:rPr/>
        <w:t>this</w:t>
      </w:r>
      <w:r>
        <w:rPr>
          <w:spacing w:val="-3"/>
        </w:rPr>
        <w:t xml:space="preserve"> </w:t>
      </w:r>
      <w:r>
        <w:rPr/>
        <w:t>one, can be found on GitHub at the following locations:</w:t>
      </w:r>
    </w:p>
    <w:p>
      <w:pPr>
        <w:pStyle w:val="ListParagraph"/>
        <w:numPr>
          <w:ilvl w:val="0"/>
          <w:numId w:val="15"/>
        </w:numPr>
        <w:tabs>
          <w:tab w:val="clear" w:pos="720"/>
          <w:tab w:val="left" w:pos="554" w:leader="none"/>
        </w:tabs>
        <w:spacing w:before="139" w:after="0"/>
        <w:rPr>
          <w:sz w:val="18"/>
        </w:rPr>
      </w:pPr>
      <w:r>
        <w:rPr>
          <w:b/>
          <w:sz w:val="20"/>
        </w:rPr>
        <w:t>Using</w:t>
      </w:r>
      <w:r>
        <w:rPr>
          <w:b/>
          <w:spacing w:val="-3"/>
          <w:sz w:val="20"/>
        </w:rPr>
        <w:t xml:space="preserve"> </w:t>
      </w:r>
      <w:r>
        <w:rPr>
          <w:b/>
          <w:sz w:val="20"/>
        </w:rPr>
        <w:t>a</w:t>
      </w:r>
      <w:r>
        <w:rPr>
          <w:b/>
          <w:spacing w:val="-2"/>
          <w:sz w:val="20"/>
        </w:rPr>
        <w:t xml:space="preserve"> </w:t>
      </w:r>
      <w:r>
        <w:rPr>
          <w:b/>
          <w:sz w:val="20"/>
        </w:rPr>
        <w:t>singleTop</w:t>
      </w:r>
      <w:r>
        <w:rPr>
          <w:b/>
          <w:spacing w:val="-2"/>
          <w:sz w:val="20"/>
        </w:rPr>
        <w:t xml:space="preserve"> </w:t>
      </w:r>
      <w:r>
        <w:rPr>
          <w:b/>
          <w:sz w:val="20"/>
        </w:rPr>
        <w:t>Activity</w:t>
      </w:r>
      <w:r>
        <w:rPr>
          <w:sz w:val="20"/>
        </w:rPr>
        <w:t>:</w:t>
      </w:r>
      <w:r>
        <w:rPr>
          <w:spacing w:val="-2"/>
          <w:sz w:val="20"/>
        </w:rPr>
        <w:t xml:space="preserve"> </w:t>
      </w:r>
      <w:hyperlink r:id="rId65">
        <w:del w:id="36" w:author="Alex Forrester" w:date="2023-01-18T08:50:00Z">
          <w:r>
            <w:rPr>
              <w:color w:val="275B9B"/>
              <w:spacing w:val="-2"/>
              <w:sz w:val="18"/>
              <w:u w:val="single" w:color="275B9B"/>
            </w:rPr>
            <w:delText>http://packt.live/3iw849D</w:delText>
          </w:r>
        </w:del>
      </w:hyperlink>
      <w:hyperlink r:id="rId66">
        <w:ins w:id="37" w:author="Alex Forrester" w:date="2023-01-18T08:50:00Z">
          <w:r>
            <w:rPr>
              <w:color w:val="275B9B"/>
              <w:spacing w:val="-2"/>
              <w:sz w:val="18"/>
              <w:u w:val="single" w:color="275B9B"/>
            </w:rPr>
            <w:t>https://github.com/PacktPublishing/How-to-Build-Android-Apps-with-Kotlin-Second-Edition/tree/master/Chapter02/Activity2.01_singleTop</w:t>
          </w:r>
        </w:ins>
      </w:hyperlink>
    </w:p>
    <w:p>
      <w:pPr>
        <w:pStyle w:val="ListParagraph"/>
        <w:numPr>
          <w:ilvl w:val="0"/>
          <w:numId w:val="15"/>
        </w:numPr>
        <w:tabs>
          <w:tab w:val="clear" w:pos="720"/>
          <w:tab w:val="left" w:pos="554" w:leader="none"/>
        </w:tabs>
        <w:spacing w:before="147" w:after="0"/>
        <w:rPr>
          <w:sz w:val="18"/>
        </w:rPr>
      </w:pPr>
      <w:r>
        <w:rPr>
          <w:b/>
          <w:sz w:val="20"/>
        </w:rPr>
        <w:t>Using</w:t>
      </w:r>
      <w:r>
        <w:rPr>
          <w:b/>
          <w:spacing w:val="-2"/>
          <w:sz w:val="20"/>
        </w:rPr>
        <w:t xml:space="preserve"> </w:t>
      </w:r>
      <w:r>
        <w:rPr>
          <w:b/>
          <w:sz w:val="20"/>
        </w:rPr>
        <w:t>a</w:t>
      </w:r>
      <w:r>
        <w:rPr>
          <w:b/>
          <w:spacing w:val="-2"/>
          <w:sz w:val="20"/>
        </w:rPr>
        <w:t xml:space="preserve"> </w:t>
      </w:r>
      <w:r>
        <w:rPr>
          <w:b/>
          <w:sz w:val="20"/>
        </w:rPr>
        <w:t>standard</w:t>
      </w:r>
      <w:r>
        <w:rPr>
          <w:b/>
          <w:spacing w:val="-2"/>
          <w:sz w:val="20"/>
        </w:rPr>
        <w:t xml:space="preserve"> </w:t>
      </w:r>
      <w:r>
        <w:rPr>
          <w:b/>
          <w:sz w:val="20"/>
        </w:rPr>
        <w:t>Activity</w:t>
      </w:r>
      <w:r>
        <w:rPr>
          <w:sz w:val="20"/>
        </w:rPr>
        <w:t>:</w:t>
      </w:r>
      <w:r>
        <w:rPr>
          <w:spacing w:val="-2"/>
          <w:sz w:val="20"/>
        </w:rPr>
        <w:t xml:space="preserve"> </w:t>
      </w:r>
      <w:hyperlink r:id="rId67">
        <w:del w:id="38" w:author="Alex Forrester" w:date="2023-01-18T08:50:00Z">
          <w:r>
            <w:rPr>
              <w:color w:val="275B9B"/>
              <w:spacing w:val="-2"/>
              <w:sz w:val="18"/>
              <w:u w:val="single" w:color="275B9B"/>
            </w:rPr>
            <w:delText>http://packt.live/39S7HlW</w:delText>
          </w:r>
        </w:del>
      </w:hyperlink>
      <w:hyperlink r:id="rId68">
        <w:ins w:id="39" w:author="Alex Forrester" w:date="2023-01-18T08:50:00Z">
          <w:r>
            <w:rPr>
              <w:color w:val="275B9B"/>
              <w:spacing w:val="-2"/>
              <w:sz w:val="18"/>
              <w:u w:val="single" w:color="275B9B"/>
            </w:rPr>
            <w:t>https://github.com/PacktPublishing/How-to-Build-Android-Apps-with-Kotlin-Second-Edition/tree/master/Chapter02/Activity2.02_standard</w:t>
          </w:r>
        </w:ins>
      </w:hyperlink>
    </w:p>
    <w:p>
      <w:pPr>
        <w:sectPr>
          <w:headerReference w:type="even" r:id="rId71"/>
          <w:headerReference w:type="default" r:id="rId72"/>
          <w:type w:val="nextPage"/>
          <w:pgSz w:w="10800" w:h="13320"/>
          <w:pgMar w:left="940" w:right="920" w:gutter="0" w:header="695" w:top="1120" w:footer="0" w:bottom="280"/>
          <w:pgNumType w:fmt="decimal"/>
          <w:formProt w:val="false"/>
          <w:textDirection w:val="lrTb"/>
          <w:docGrid w:type="default" w:linePitch="100" w:charSpace="4096"/>
        </w:sectPr>
        <w:pStyle w:val="ListParagraph"/>
        <w:numPr>
          <w:ilvl w:val="0"/>
          <w:numId w:val="15"/>
        </w:numPr>
        <w:tabs>
          <w:tab w:val="clear" w:pos="720"/>
          <w:tab w:val="left" w:pos="554" w:leader="none"/>
        </w:tabs>
        <w:spacing w:before="148" w:after="0"/>
        <w:rPr>
          <w:sz w:val="18"/>
        </w:rPr>
      </w:pPr>
      <w:r>
        <w:rPr>
          <w:b/>
          <w:sz w:val="20"/>
        </w:rPr>
        <w:t>Using</w:t>
      </w:r>
      <w:ins w:id="40" w:author="Alex Forrester" w:date="2023-01-19T16:26:00Z">
        <w:r>
          <w:rPr>
            <w:b/>
            <w:sz w:val="20"/>
          </w:rPr>
          <w:t xml:space="preserve"> </w:t>
        </w:r>
      </w:ins>
      <w:r>
        <w:rPr>
          <w:b/>
          <w:spacing w:val="-11"/>
          <w:sz w:val="20"/>
        </w:rPr>
        <w:t xml:space="preserve"> </w:t>
      </w:r>
      <w:del w:id="41" w:author="Alex Forrester" w:date="2023-01-18T08:49:00Z">
        <w:r>
          <w:rPr>
            <w:b/>
            <w:color w:val="000000" w:themeColor="text1"/>
            <w:spacing w:val="-11"/>
            <w:sz w:val="20"/>
          </w:rPr>
          <w:delText>startActivityForResult</w:delText>
        </w:r>
      </w:del>
      <w:ins w:id="42" w:author="Alex Forrester" w:date="2023-01-18T08:49:00Z">
        <w:r>
          <w:rPr>
            <w:b/>
            <w:color w:val="000000" w:themeColor="text1"/>
            <w:sz w:val="20"/>
          </w:rPr>
          <w:t>registerForActivityResult</w:t>
        </w:r>
      </w:ins>
      <w:r>
        <w:rPr>
          <w:sz w:val="20"/>
        </w:rPr>
        <w:t>:</w:t>
      </w:r>
      <w:r>
        <w:rPr>
          <w:spacing w:val="-11"/>
          <w:sz w:val="20"/>
        </w:rPr>
        <w:t xml:space="preserve"> </w:t>
      </w:r>
      <w:hyperlink r:id="rId69">
        <w:del w:id="43" w:author="Alex Forrester" w:date="2023-01-18T08:51:00Z">
          <w:r>
            <w:rPr>
              <w:color w:val="275B9B"/>
              <w:spacing w:val="-2"/>
              <w:sz w:val="18"/>
              <w:u w:val="single" w:color="275B9B"/>
            </w:rPr>
            <w:delText>http://packt.live/3qEeTIZ</w:delText>
          </w:r>
        </w:del>
      </w:hyperlink>
      <w:hyperlink r:id="rId70">
        <w:ins w:id="44" w:author="Alex Forrester" w:date="2023-01-18T08:51:00Z">
          <w:r>
            <w:rPr>
              <w:color w:val="275B9B"/>
              <w:spacing w:val="-2"/>
              <w:sz w:val="18"/>
              <w:u w:val="single" w:color="275B9B"/>
            </w:rPr>
            <w:t>https://github.com/PacktPublishing/How-to-Build-Android-Apps-with-Kotlin-Second-Edition/tree/master/Chapter02/Activity2.03_register_for_activity_result</w:t>
          </w:r>
        </w:ins>
      </w:hyperlink>
    </w:p>
    <w:p>
      <w:pPr>
        <w:pStyle w:val="Heading1"/>
        <w:rPr/>
      </w:pPr>
      <w:r>
        <w:rPr/>
        <w:t xml:space="preserve">Chapter 3: Developing the UI with </w:t>
      </w:r>
      <w:r>
        <w:rPr>
          <w:spacing w:val="-2"/>
        </w:rPr>
        <w:t>Fragments</w:t>
      </w:r>
    </w:p>
    <w:p>
      <w:pPr>
        <w:pStyle w:val="Heading2"/>
        <w:rPr/>
      </w:pPr>
      <w:r>
        <w:rPr/>
        <w:t>Activity</w:t>
      </w:r>
      <w:r>
        <w:rPr>
          <w:spacing w:val="-2"/>
        </w:rPr>
        <w:t xml:space="preserve"> </w:t>
      </w:r>
      <w:r>
        <w:rPr/>
        <w:t>3.01:</w:t>
      </w:r>
      <w:r>
        <w:rPr>
          <w:spacing w:val="-2"/>
        </w:rPr>
        <w:t xml:space="preserve"> </w:t>
      </w:r>
      <w:r>
        <w:rPr/>
        <w:t>Creating</w:t>
      </w:r>
      <w:r>
        <w:rPr>
          <w:spacing w:val="-2"/>
        </w:rPr>
        <w:t xml:space="preserve"> </w:t>
      </w:r>
      <w:r>
        <w:rPr/>
        <w:t>a</w:t>
      </w:r>
      <w:r>
        <w:rPr>
          <w:spacing w:val="-1"/>
        </w:rPr>
        <w:t xml:space="preserve"> </w:t>
      </w:r>
      <w:r>
        <w:rPr/>
        <w:t>Quiz</w:t>
      </w:r>
      <w:r>
        <w:rPr>
          <w:spacing w:val="-2"/>
        </w:rPr>
        <w:t xml:space="preserve"> </w:t>
      </w:r>
      <w:r>
        <w:rPr/>
        <w:t>on</w:t>
      </w:r>
      <w:r>
        <w:rPr>
          <w:spacing w:val="-2"/>
        </w:rPr>
        <w:t xml:space="preserve"> </w:t>
      </w:r>
      <w:r>
        <w:rPr/>
        <w:t>the</w:t>
      </w:r>
      <w:r>
        <w:rPr>
          <w:spacing w:val="-1"/>
        </w:rPr>
        <w:t xml:space="preserve"> </w:t>
      </w:r>
      <w:r>
        <w:rPr>
          <w:spacing w:val="-2"/>
        </w:rPr>
        <w:t>Planets</w:t>
      </w:r>
    </w:p>
    <w:p>
      <w:pPr>
        <w:pStyle w:val="Heading3"/>
        <w:ind w:left="824" w:hanging="0"/>
        <w:rPr>
          <w:spacing w:val="-2"/>
        </w:rPr>
      </w:pPr>
      <w:r>
        <w:rPr>
          <w:spacing w:val="-2"/>
        </w:rPr>
        <w:t>Solution:</w:t>
      </w:r>
    </w:p>
    <w:p>
      <w:pPr>
        <w:pStyle w:val="ListParagraph"/>
        <w:numPr>
          <w:ilvl w:val="0"/>
          <w:numId w:val="14"/>
        </w:numPr>
        <w:tabs>
          <w:tab w:val="clear" w:pos="720"/>
          <w:tab w:val="left" w:pos="1274" w:leader="none"/>
        </w:tabs>
        <w:spacing w:before="148" w:after="0"/>
        <w:jc w:val="left"/>
        <w:rPr>
          <w:sz w:val="20"/>
        </w:rPr>
      </w:pPr>
      <w:r>
        <w:rPr>
          <w:sz w:val="20"/>
        </w:rPr>
        <w:t>First</w:t>
      </w:r>
      <w:r>
        <w:rPr>
          <w:spacing w:val="-5"/>
          <w:sz w:val="20"/>
        </w:rPr>
        <w:t xml:space="preserve"> </w:t>
      </w:r>
      <w:r>
        <w:rPr>
          <w:sz w:val="20"/>
        </w:rPr>
        <w:t>of</w:t>
      </w:r>
      <w:r>
        <w:rPr>
          <w:spacing w:val="-2"/>
          <w:sz w:val="20"/>
        </w:rPr>
        <w:t xml:space="preserve"> </w:t>
      </w:r>
      <w:r>
        <w:rPr>
          <w:sz w:val="20"/>
        </w:rPr>
        <w:t>all,</w:t>
      </w:r>
      <w:r>
        <w:rPr>
          <w:spacing w:val="-3"/>
          <w:sz w:val="20"/>
        </w:rPr>
        <w:t xml:space="preserve"> </w:t>
      </w:r>
      <w:r>
        <w:rPr>
          <w:sz w:val="20"/>
        </w:rPr>
        <w:t>create</w:t>
      </w:r>
      <w:r>
        <w:rPr>
          <w:spacing w:val="-2"/>
          <w:sz w:val="20"/>
        </w:rPr>
        <w:t xml:space="preserve"> </w:t>
      </w:r>
      <w:r>
        <w:rPr>
          <w:sz w:val="20"/>
        </w:rPr>
        <w:t>a</w:t>
      </w:r>
      <w:r>
        <w:rPr>
          <w:spacing w:val="-3"/>
          <w:sz w:val="20"/>
        </w:rPr>
        <w:t xml:space="preserve"> </w:t>
      </w:r>
      <w:r>
        <w:rPr>
          <w:sz w:val="20"/>
        </w:rPr>
        <w:t>new</w:t>
      </w:r>
      <w:r>
        <w:rPr>
          <w:spacing w:val="-2"/>
          <w:sz w:val="20"/>
        </w:rPr>
        <w:t xml:space="preserve"> </w:t>
      </w:r>
      <w:r>
        <w:rPr>
          <w:sz w:val="20"/>
        </w:rPr>
        <w:t>project</w:t>
      </w:r>
      <w:r>
        <w:rPr>
          <w:spacing w:val="-2"/>
          <w:sz w:val="20"/>
        </w:rPr>
        <w:t xml:space="preserve"> </w:t>
      </w:r>
      <w:r>
        <w:rPr>
          <w:sz w:val="20"/>
        </w:rPr>
        <w:t>with</w:t>
      </w:r>
      <w:r>
        <w:rPr>
          <w:spacing w:val="-2"/>
          <w:sz w:val="20"/>
        </w:rPr>
        <w:t xml:space="preserve"> </w:t>
      </w:r>
      <w:r>
        <w:rPr>
          <w:sz w:val="20"/>
        </w:rPr>
        <w:t>an</w:t>
      </w:r>
      <w:r>
        <w:rPr>
          <w:spacing w:val="-3"/>
          <w:sz w:val="20"/>
        </w:rPr>
        <w:t xml:space="preserve"> </w:t>
      </w:r>
      <w:r>
        <w:rPr>
          <w:sz w:val="20"/>
        </w:rPr>
        <w:t>empty</w:t>
      </w:r>
      <w:r>
        <w:rPr>
          <w:spacing w:val="-2"/>
          <w:sz w:val="20"/>
        </w:rPr>
        <w:t xml:space="preserve"> </w:t>
      </w:r>
      <w:r>
        <w:rPr>
          <w:sz w:val="20"/>
        </w:rPr>
        <w:t>activity</w:t>
      </w:r>
      <w:r>
        <w:rPr>
          <w:spacing w:val="-3"/>
          <w:sz w:val="20"/>
        </w:rPr>
        <w:t xml:space="preserve"> </w:t>
      </w:r>
      <w:r>
        <w:rPr>
          <w:sz w:val="20"/>
        </w:rPr>
        <w:t>and</w:t>
      </w:r>
      <w:r>
        <w:rPr>
          <w:spacing w:val="-3"/>
          <w:sz w:val="20"/>
        </w:rPr>
        <w:t xml:space="preserve"> </w:t>
      </w:r>
      <w:r>
        <w:rPr>
          <w:sz w:val="20"/>
        </w:rPr>
        <w:t>call</w:t>
      </w:r>
      <w:r>
        <w:rPr>
          <w:spacing w:val="-2"/>
          <w:sz w:val="20"/>
        </w:rPr>
        <w:t xml:space="preserve"> </w:t>
      </w:r>
      <w:r>
        <w:rPr>
          <w:sz w:val="20"/>
        </w:rPr>
        <w:t>it</w:t>
      </w:r>
      <w:r>
        <w:rPr>
          <w:spacing w:val="-3"/>
          <w:sz w:val="20"/>
        </w:rPr>
        <w:t xml:space="preserve"> </w:t>
      </w:r>
      <w:r>
        <w:rPr>
          <w:rFonts w:ascii="Courier New" w:hAnsi="Courier New"/>
          <w:b/>
        </w:rPr>
        <w:t>Planet</w:t>
      </w:r>
      <w:r>
        <w:rPr>
          <w:rFonts w:ascii="Courier New" w:hAnsi="Courier New"/>
          <w:b/>
          <w:spacing w:val="-6"/>
        </w:rPr>
        <w:t xml:space="preserve"> </w:t>
      </w:r>
      <w:r>
        <w:rPr>
          <w:rFonts w:ascii="Courier New" w:hAnsi="Courier New"/>
          <w:b/>
          <w:spacing w:val="-2"/>
        </w:rPr>
        <w:t>Quiz</w:t>
      </w:r>
      <w:r>
        <w:rPr>
          <w:spacing w:val="-2"/>
          <w:sz w:val="20"/>
        </w:rPr>
        <w:t>.</w:t>
      </w:r>
    </w:p>
    <w:p>
      <w:pPr>
        <w:pStyle w:val="ListParagraph"/>
        <w:numPr>
          <w:ilvl w:val="0"/>
          <w:numId w:val="14"/>
        </w:numPr>
        <w:tabs>
          <w:tab w:val="clear" w:pos="720"/>
          <w:tab w:val="left" w:pos="1274" w:leader="none"/>
        </w:tabs>
        <w:spacing w:lineRule="auto" w:line="240" w:before="140" w:after="0"/>
        <w:ind w:left="1274" w:right="204" w:hanging="360"/>
        <w:jc w:val="left"/>
        <w:rPr>
          <w:sz w:val="20"/>
        </w:rPr>
      </w:pPr>
      <w:r>
        <w:rPr>
          <w:sz w:val="20"/>
        </w:rPr>
        <w:t>Once you have done that, add the following dependency you need to manage adding/replacing</w:t>
      </w:r>
      <w:r>
        <w:rPr>
          <w:spacing w:val="-13"/>
          <w:sz w:val="20"/>
        </w:rPr>
        <w:t xml:space="preserve"> </w:t>
      </w:r>
      <w:r>
        <w:rPr>
          <w:sz w:val="20"/>
        </w:rPr>
        <w:t>fragments,</w:t>
      </w:r>
      <w:r>
        <w:rPr>
          <w:spacing w:val="-13"/>
          <w:sz w:val="20"/>
        </w:rPr>
        <w:t xml:space="preserve"> </w:t>
      </w:r>
      <w:r>
        <w:rPr>
          <w:rFonts w:ascii="Courier New" w:hAnsi="Courier New"/>
          <w:b/>
        </w:rPr>
        <w:t>FragmentContainerView</w:t>
      </w:r>
      <w:r>
        <w:rPr>
          <w:rFonts w:ascii="Courier New" w:hAnsi="Courier New"/>
          <w:b/>
          <w:spacing w:val="-80"/>
        </w:rPr>
        <w:t xml:space="preserve"> </w:t>
      </w:r>
      <w:r>
        <w:rPr>
          <w:sz w:val="20"/>
        </w:rPr>
        <w:t>into</w:t>
      </w:r>
      <w:r>
        <w:rPr>
          <w:spacing w:val="-13"/>
          <w:sz w:val="20"/>
        </w:rPr>
        <w:t xml:space="preserve"> </w:t>
      </w:r>
      <w:r>
        <w:rPr>
          <w:sz w:val="20"/>
        </w:rPr>
        <w:t>app/build.gradle within the dependences{ } block:</w:t>
      </w:r>
    </w:p>
    <w:p>
      <w:pPr>
        <w:pStyle w:val="TextBody"/>
        <w:spacing w:before="4" w:after="0"/>
        <w:rPr>
          <w:sz w:val="9"/>
        </w:rPr>
      </w:pPr>
      <w:r>
        <w:rPr>
          <w:sz w:val="9"/>
        </w:rPr>
        <mc:AlternateContent>
          <mc:Choice Requires="wpg">
            <w:drawing>
              <wp:anchor behindDoc="0" distT="0" distB="635" distL="0" distR="4445" simplePos="0" locked="0" layoutInCell="0" allowOverlap="1" relativeHeight="1533" wp14:anchorId="29AE78EE">
                <wp:simplePos x="0" y="0"/>
                <wp:positionH relativeFrom="page">
                  <wp:posOffset>1120140</wp:posOffset>
                </wp:positionH>
                <wp:positionV relativeFrom="paragraph">
                  <wp:posOffset>95250</wp:posOffset>
                </wp:positionV>
                <wp:extent cx="5074920" cy="219075"/>
                <wp:effectExtent l="0" t="635" r="635" b="0"/>
                <wp:wrapTopAndBottom/>
                <wp:docPr id="185" name="docshapegroup122"/>
                <a:graphic xmlns:a="http://schemas.openxmlformats.org/drawingml/2006/main">
                  <a:graphicData uri="http://schemas.microsoft.com/office/word/2010/wordprocessingGroup">
                    <wpg:wgp>
                      <wpg:cNvGrpSpPr/>
                      <wpg:grpSpPr>
                        <a:xfrm>
                          <a:off x="0" y="0"/>
                          <a:ext cx="5074920" cy="219240"/>
                          <a:chOff x="0" y="0"/>
                          <a:chExt cx="5074920" cy="219240"/>
                        </a:xfrm>
                      </wpg:grpSpPr>
                      <wps:wsp>
                        <wps:cNvSpPr/>
                        <wps:spPr>
                          <a:xfrm>
                            <a:off x="0" y="6480"/>
                            <a:ext cx="5074920" cy="206280"/>
                          </a:xfrm>
                          <a:prstGeom prst="rect">
                            <a:avLst/>
                          </a:prstGeom>
                          <a:solidFill>
                            <a:srgbClr val="f6f6f6"/>
                          </a:solidFill>
                          <a:ln w="0">
                            <a:noFill/>
                          </a:ln>
                        </wps:spPr>
                        <wps:style>
                          <a:lnRef idx="0"/>
                          <a:fillRef idx="0"/>
                          <a:effectRef idx="0"/>
                          <a:fontRef idx="minor"/>
                        </wps:style>
                        <wps:bodyPr/>
                      </wps:wsp>
                      <wps:wsp>
                        <wps:cNvSpPr/>
                        <wps:spPr>
                          <a:xfrm>
                            <a:off x="0" y="0"/>
                            <a:ext cx="5074920" cy="219240"/>
                          </a:xfrm>
                          <a:custGeom>
                            <a:avLst/>
                            <a:gdLst>
                              <a:gd name="textAreaLeft" fmla="*/ 0 w 2877120"/>
                              <a:gd name="textAreaRight" fmla="*/ 2879280 w 2877120"/>
                              <a:gd name="textAreaTop" fmla="*/ 0 h 124200"/>
                              <a:gd name="textAreaBottom" fmla="*/ 126360 h 124200"/>
                            </a:gdLst>
                            <a:ahLst/>
                            <a:rect l="textAreaLeft" t="textAreaTop" r="textAreaRight" b="textAreaBottom"/>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9368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pacing w:val="-2"/>
                                  <w:sz w:val="18"/>
                                </w:rPr>
                                <w:t>implementation</w:t>
                              </w:r>
                              <w:r>
                                <w:rPr>
                                  <w:rFonts w:ascii="Courier New" w:hAnsi="Courier New"/>
                                  <w:spacing w:val="40"/>
                                  <w:sz w:val="18"/>
                                </w:rPr>
                                <w:t xml:space="preserve"> </w:t>
                              </w:r>
                              <w:r>
                                <w:rPr>
                                  <w:rFonts w:ascii="Courier New" w:hAnsi="Courier New"/>
                                  <w:spacing w:val="-2"/>
                                  <w:sz w:val="18"/>
                                </w:rPr>
                                <w:t>'androidx.fragment:fragment-ktx:1.</w:t>
                              </w:r>
                              <w:ins w:id="45" w:author="Alex Forrester" w:date="2023-01-19T16:29:00Z">
                                <w:r>
                                  <w:rPr>
                                    <w:rFonts w:ascii="Courier New" w:hAnsi="Courier New"/>
                                    <w:spacing w:val="-2"/>
                                    <w:sz w:val="18"/>
                                  </w:rPr>
                                  <w:t>5</w:t>
                                </w:r>
                              </w:ins>
                              <w:del w:id="46" w:author="Alex Forrester" w:date="2023-01-19T16:29:00Z">
                                <w:r>
                                  <w:rPr>
                                    <w:rFonts w:ascii="Courier New" w:hAnsi="Courier New"/>
                                    <w:spacing w:val="-2"/>
                                    <w:sz w:val="18"/>
                                  </w:rPr>
                                  <w:delText>2</w:delText>
                                </w:r>
                              </w:del>
                              <w:r>
                                <w:rPr>
                                  <w:rFonts w:ascii="Courier New" w:hAnsi="Courier New"/>
                                  <w:spacing w:val="-2"/>
                                  <w:sz w:val="18"/>
                                </w:rPr>
                                <w:t>.5'</w:t>
                              </w:r>
                            </w:p>
                          </w:txbxContent>
                        </wps:txbx>
                        <wps:bodyPr lIns="0" rIns="0" tIns="0" bIns="0" anchor="t">
                          <a:noAutofit/>
                        </wps:bodyPr>
                      </wps:wsp>
                    </wpg:wgp>
                  </a:graphicData>
                </a:graphic>
              </wp:anchor>
            </w:drawing>
          </mc:Choice>
          <mc:Fallback>
            <w:pict>
              <v:group id="shape_0" alt="docshapegroup122" style="position:absolute;margin-left:88.2pt;margin-top:7.5pt;width:399.6pt;height:17.25pt" coordorigin="1764,150" coordsize="7992,345">
                <v:rect id="shape_0" path="m0,0l-2147483645,0l-2147483645,-2147483646l0,-2147483646xe" fillcolor="#f6f6f6" stroked="f" o:allowincell="f" style="position:absolute;left:1764;top:160;width:7991;height:32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70;width:7991;height:30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pacing w:val="-2"/>
                            <w:sz w:val="18"/>
                          </w:rPr>
                          <w:t>implementation</w:t>
                        </w:r>
                        <w:r>
                          <w:rPr>
                            <w:rFonts w:ascii="Courier New" w:hAnsi="Courier New"/>
                            <w:spacing w:val="40"/>
                            <w:sz w:val="18"/>
                          </w:rPr>
                          <w:t xml:space="preserve"> </w:t>
                        </w:r>
                        <w:r>
                          <w:rPr>
                            <w:rFonts w:ascii="Courier New" w:hAnsi="Courier New"/>
                            <w:spacing w:val="-2"/>
                            <w:sz w:val="18"/>
                          </w:rPr>
                          <w:t>'androidx.fragment:fragment-ktx:1.</w:t>
                        </w:r>
                        <w:ins w:id="47" w:author="Alex Forrester" w:date="2023-01-19T16:29:00Z">
                          <w:r>
                            <w:rPr>
                              <w:rFonts w:ascii="Courier New" w:hAnsi="Courier New"/>
                              <w:spacing w:val="-2"/>
                              <w:sz w:val="18"/>
                            </w:rPr>
                            <w:t>5</w:t>
                          </w:r>
                        </w:ins>
                        <w:del w:id="48" w:author="Alex Forrester" w:date="2023-01-19T16:29:00Z">
                          <w:r>
                            <w:rPr>
                              <w:rFonts w:ascii="Courier New" w:hAnsi="Courier New"/>
                              <w:spacing w:val="-2"/>
                              <w:sz w:val="18"/>
                            </w:rPr>
                            <w:delText>2</w:delText>
                          </w:r>
                        </w:del>
                        <w:r>
                          <w:rPr>
                            <w:rFonts w:ascii="Courier New" w:hAnsi="Courier New"/>
                            <w:spacing w:val="-2"/>
                            <w:sz w:val="18"/>
                          </w:rPr>
                          <w:t>.5'</w:t>
                        </w:r>
                      </w:p>
                    </w:txbxContent>
                  </v:textbox>
                  <w10:wrap type="topAndBottom"/>
                </v:rect>
              </v:group>
            </w:pict>
          </mc:Fallback>
        </mc:AlternateContent>
      </w:r>
    </w:p>
    <w:p>
      <w:pPr>
        <w:pStyle w:val="ListParagraph"/>
        <w:numPr>
          <w:ilvl w:val="0"/>
          <w:numId w:val="14"/>
        </w:numPr>
        <w:tabs>
          <w:tab w:val="clear" w:pos="720"/>
          <w:tab w:val="left" w:pos="1274" w:leader="none"/>
        </w:tabs>
        <w:jc w:val="left"/>
        <w:rPr>
          <w:sz w:val="20"/>
        </w:rPr>
      </w:pPr>
      <w:r>
        <w:rPr>
          <w:sz w:val="20"/>
        </w:rPr>
        <w:t>Add</w:t>
      </w:r>
      <w:r>
        <w:rPr>
          <w:spacing w:val="-2"/>
          <w:sz w:val="20"/>
        </w:rPr>
        <w:t xml:space="preserve"> </w:t>
      </w:r>
      <w:r>
        <w:rPr>
          <w:sz w:val="20"/>
        </w:rPr>
        <w:t>the</w:t>
      </w:r>
      <w:r>
        <w:rPr>
          <w:spacing w:val="-1"/>
          <w:sz w:val="20"/>
        </w:rPr>
        <w:t xml:space="preserve"> </w:t>
      </w:r>
      <w:r>
        <w:rPr>
          <w:sz w:val="20"/>
        </w:rPr>
        <w:t>following</w:t>
      </w:r>
      <w:r>
        <w:rPr>
          <w:spacing w:val="-2"/>
          <w:sz w:val="20"/>
        </w:rPr>
        <w:t xml:space="preserve"> </w:t>
      </w:r>
      <w:r>
        <w:rPr>
          <w:sz w:val="20"/>
        </w:rPr>
        <w:t>strings</w:t>
      </w:r>
      <w:r>
        <w:rPr>
          <w:spacing w:val="-1"/>
          <w:sz w:val="20"/>
        </w:rPr>
        <w:t xml:space="preserve"> </w:t>
      </w:r>
      <w:r>
        <w:rPr>
          <w:sz w:val="20"/>
        </w:rPr>
        <w:t>needed</w:t>
      </w:r>
      <w:r>
        <w:rPr>
          <w:spacing w:val="-2"/>
          <w:sz w:val="20"/>
        </w:rPr>
        <w:t xml:space="preserve"> </w:t>
      </w:r>
      <w:r>
        <w:rPr>
          <w:sz w:val="20"/>
        </w:rPr>
        <w:t>in</w:t>
      </w:r>
      <w:r>
        <w:rPr>
          <w:spacing w:val="-1"/>
          <w:sz w:val="20"/>
        </w:rPr>
        <w:t xml:space="preserve"> </w:t>
      </w:r>
      <w:r>
        <w:rPr>
          <w:sz w:val="20"/>
        </w:rPr>
        <w:t>the</w:t>
      </w:r>
      <w:r>
        <w:rPr>
          <w:spacing w:val="-1"/>
          <w:sz w:val="20"/>
        </w:rPr>
        <w:t xml:space="preserve"> </w:t>
      </w:r>
      <w:r>
        <w:rPr>
          <w:spacing w:val="-2"/>
          <w:sz w:val="20"/>
        </w:rPr>
        <w:t>project:</w:t>
      </w:r>
    </w:p>
    <w:p>
      <w:pPr>
        <w:pStyle w:val="Normal"/>
        <w:spacing w:before="212" w:after="0"/>
        <w:ind w:left="824" w:hanging="0"/>
        <w:rPr>
          <w:rFonts w:ascii="Courier New" w:hAnsi="Courier New"/>
          <w:b/>
          <w:b/>
          <w:sz w:val="18"/>
        </w:rPr>
      </w:pPr>
      <w:r>
        <w:rPr>
          <w:rFonts w:ascii="Courier New" w:hAnsi="Courier New"/>
          <w:b/>
          <w:spacing w:val="-2"/>
          <w:sz w:val="18"/>
        </w:rPr>
        <w:t>strings.xml</w:t>
      </w:r>
    </w:p>
    <w:p>
      <w:pPr>
        <w:pStyle w:val="TextBody"/>
        <w:rPr>
          <w:rFonts w:ascii="Courier New" w:hAnsi="Courier New"/>
          <w:b/>
          <w:b/>
          <w:sz w:val="19"/>
        </w:rPr>
      </w:pPr>
      <w:r>
        <w:rPr>
          <w:rFonts w:ascii="Courier New" w:hAnsi="Courier New"/>
          <w:b/>
          <w:sz w:val="19"/>
        </w:rPr>
      </w:r>
    </w:p>
    <w:p>
      <w:pPr>
        <w:pStyle w:val="Normal"/>
        <w:ind w:left="1277" w:hanging="0"/>
        <w:rPr>
          <w:rFonts w:ascii="Courier New" w:hAnsi="Courier New"/>
          <w:sz w:val="18"/>
        </w:rPr>
      </w:pPr>
      <w:r>
        <mc:AlternateContent>
          <mc:Choice Requires="wpg">
            <w:drawing>
              <wp:anchor behindDoc="1" distT="1270" distB="0" distL="0" distR="635" simplePos="0" locked="0" layoutInCell="0" allowOverlap="1" relativeHeight="1488" wp14:anchorId="3D1E8797">
                <wp:simplePos x="0" y="0"/>
                <wp:positionH relativeFrom="page">
                  <wp:posOffset>1120140</wp:posOffset>
                </wp:positionH>
                <wp:positionV relativeFrom="paragraph">
                  <wp:posOffset>-38735</wp:posOffset>
                </wp:positionV>
                <wp:extent cx="5074920" cy="4130675"/>
                <wp:effectExtent l="0" t="1270" r="635" b="0"/>
                <wp:wrapNone/>
                <wp:docPr id="187" name="docshapegroup126"/>
                <a:graphic xmlns:a="http://schemas.openxmlformats.org/drawingml/2006/main">
                  <a:graphicData uri="http://schemas.microsoft.com/office/word/2010/wordprocessingGroup">
                    <wpg:wgp>
                      <wpg:cNvGrpSpPr/>
                      <wpg:grpSpPr>
                        <a:xfrm>
                          <a:off x="0" y="0"/>
                          <a:ext cx="5074920" cy="4130640"/>
                          <a:chOff x="0" y="0"/>
                          <a:chExt cx="5074920" cy="4130640"/>
                        </a:xfrm>
                      </wpg:grpSpPr>
                      <wps:wsp>
                        <wps:cNvSpPr/>
                        <wps:spPr>
                          <a:xfrm>
                            <a:off x="0" y="6480"/>
                            <a:ext cx="5074920" cy="4118040"/>
                          </a:xfrm>
                          <a:prstGeom prst="rect">
                            <a:avLst/>
                          </a:prstGeom>
                          <a:solidFill>
                            <a:srgbClr val="f6f6f6"/>
                          </a:solidFill>
                          <a:ln w="0">
                            <a:noFill/>
                          </a:ln>
                        </wps:spPr>
                        <wps:style>
                          <a:lnRef idx="0"/>
                          <a:fillRef idx="0"/>
                          <a:effectRef idx="0"/>
                          <a:fontRef idx="minor"/>
                        </wps:style>
                        <wps:bodyPr/>
                      </wps:wsp>
                      <wps:wsp>
                        <wps:cNvSpPr/>
                        <wps:spPr>
                          <a:xfrm>
                            <a:off x="0" y="0"/>
                            <a:ext cx="5074920" cy="4130640"/>
                          </a:xfrm>
                          <a:custGeom>
                            <a:avLst/>
                            <a:gdLst>
                              <a:gd name="textAreaLeft" fmla="*/ 0 w 2877120"/>
                              <a:gd name="textAreaRight" fmla="*/ 2879280 w 2877120"/>
                              <a:gd name="textAreaTop" fmla="*/ 0 h 2341800"/>
                              <a:gd name="textAreaBottom" fmla="*/ 2343960 h 2341800"/>
                            </a:gdLst>
                            <a:ahLst/>
                            <a:rect l="textAreaLeft" t="textAreaTop" r="textAreaRight" b="textAreaBottom"/>
                            <a:pathLst>
                              <a:path w="7992" h="6505">
                                <a:moveTo>
                                  <a:pt x="7992" y="6484"/>
                                </a:moveTo>
                                <a:lnTo>
                                  <a:pt x="0" y="6484"/>
                                </a:lnTo>
                                <a:lnTo>
                                  <a:pt x="0" y="6504"/>
                                </a:lnTo>
                                <a:lnTo>
                                  <a:pt x="7992" y="6504"/>
                                </a:lnTo>
                                <a:lnTo>
                                  <a:pt x="7992" y="64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g:wgp>
                  </a:graphicData>
                </a:graphic>
              </wp:anchor>
            </w:drawing>
          </mc:Choice>
          <mc:Fallback>
            <w:pict>
              <v:group id="shape_0" alt="docshapegroup126" style="position:absolute;margin-left:88.2pt;margin-top:-3.05pt;width:399.6pt;height:325.25pt" coordorigin="1764,-61" coordsize="7992,6505">
                <v:rect id="shape_0" path="m0,0l-2147483645,0l-2147483645,-2147483646l0,-2147483646xe" fillcolor="#f6f6f6" stroked="f" o:allowincell="f" style="position:absolute;left:1764;top:-51;width:7991;height:6484;mso-wrap-style:none;v-text-anchor:middle;mso-position-horizontal-relative:page">
                  <v:fill o:detectmouseclick="t" type="solid" color2="#090909"/>
                  <v:stroke color="#3465a4" joinstyle="round" endcap="flat"/>
                  <w10:wrap type="none"/>
                </v:rect>
              </v:group>
            </w:pict>
          </mc:Fallback>
        </mc:AlternateContent>
      </w:r>
      <w:r>
        <w:rPr>
          <w:rFonts w:ascii="Courier New" w:hAnsi="Courier New"/>
          <w:sz w:val="18"/>
        </w:rPr>
        <w:t>&lt;string</w:t>
      </w:r>
      <w:r>
        <w:rPr>
          <w:rFonts w:ascii="Courier New" w:hAnsi="Courier New"/>
          <w:spacing w:val="-15"/>
          <w:sz w:val="18"/>
        </w:rPr>
        <w:t xml:space="preserve"> </w:t>
      </w:r>
      <w:r>
        <w:rPr>
          <w:rFonts w:ascii="Courier New" w:hAnsi="Courier New"/>
          <w:sz w:val="18"/>
        </w:rPr>
        <w:t>name="app_name"&gt;Planet</w:t>
      </w:r>
      <w:r>
        <w:rPr>
          <w:rFonts w:ascii="Courier New" w:hAnsi="Courier New"/>
          <w:spacing w:val="-14"/>
          <w:sz w:val="18"/>
        </w:rPr>
        <w:t xml:space="preserve"> </w:t>
      </w:r>
      <w:r>
        <w:rPr>
          <w:rFonts w:ascii="Courier New" w:hAnsi="Courier New"/>
          <w:spacing w:val="-2"/>
          <w:sz w:val="18"/>
        </w:rPr>
        <w:t>Quiz&lt;/string&gt;</w:t>
      </w:r>
    </w:p>
    <w:p>
      <w:pPr>
        <w:pStyle w:val="Normal"/>
        <w:spacing w:before="77" w:after="0"/>
        <w:ind w:left="1277" w:hanging="0"/>
        <w:rPr>
          <w:rFonts w:ascii="Courier New" w:hAnsi="Courier New"/>
          <w:sz w:val="18"/>
        </w:rPr>
      </w:pPr>
      <w:r>
        <w:rPr>
          <w:rFonts w:ascii="Courier New" w:hAnsi="Courier New"/>
          <w:sz w:val="18"/>
        </w:rPr>
        <w:t>&lt;string</w:t>
      </w:r>
      <w:r>
        <w:rPr>
          <w:rFonts w:ascii="Courier New" w:hAnsi="Courier New"/>
          <w:spacing w:val="-11"/>
          <w:sz w:val="18"/>
        </w:rPr>
        <w:t xml:space="preserve"> </w:t>
      </w:r>
      <w:r>
        <w:rPr>
          <w:rFonts w:ascii="Courier New" w:hAnsi="Courier New"/>
          <w:sz w:val="18"/>
        </w:rPr>
        <w:t>name="largest_planet"&gt;What</w:t>
      </w:r>
      <w:r>
        <w:rPr>
          <w:rFonts w:ascii="Courier New" w:hAnsi="Courier New"/>
          <w:spacing w:val="-9"/>
          <w:sz w:val="18"/>
        </w:rPr>
        <w:t xml:space="preserve"> </w:t>
      </w:r>
      <w:r>
        <w:rPr>
          <w:rFonts w:ascii="Courier New" w:hAnsi="Courier New"/>
          <w:sz w:val="18"/>
        </w:rPr>
        <w:t>is</w:t>
      </w:r>
      <w:r>
        <w:rPr>
          <w:rFonts w:ascii="Courier New" w:hAnsi="Courier New"/>
          <w:spacing w:val="-9"/>
          <w:sz w:val="18"/>
        </w:rPr>
        <w:t xml:space="preserve"> </w:t>
      </w:r>
      <w:r>
        <w:rPr>
          <w:rFonts w:ascii="Courier New" w:hAnsi="Courier New"/>
          <w:sz w:val="18"/>
        </w:rPr>
        <w:t>the</w:t>
      </w:r>
      <w:r>
        <w:rPr>
          <w:rFonts w:ascii="Courier New" w:hAnsi="Courier New"/>
          <w:spacing w:val="-9"/>
          <w:sz w:val="18"/>
        </w:rPr>
        <w:t xml:space="preserve"> </w:t>
      </w:r>
      <w:r>
        <w:rPr>
          <w:rFonts w:ascii="Courier New" w:hAnsi="Courier New"/>
          <w:sz w:val="18"/>
        </w:rPr>
        <w:t>largest</w:t>
      </w:r>
      <w:r>
        <w:rPr>
          <w:rFonts w:ascii="Courier New" w:hAnsi="Courier New"/>
          <w:spacing w:val="-9"/>
          <w:sz w:val="18"/>
        </w:rPr>
        <w:t xml:space="preserve"> </w:t>
      </w:r>
      <w:r>
        <w:rPr>
          <w:rFonts w:ascii="Courier New" w:hAnsi="Courier New"/>
          <w:spacing w:val="-2"/>
          <w:sz w:val="18"/>
        </w:rPr>
        <w:t>planet?&lt;/string&gt;</w:t>
      </w:r>
    </w:p>
    <w:p>
      <w:pPr>
        <w:pStyle w:val="Normal"/>
        <w:spacing w:before="76" w:after="0"/>
        <w:ind w:left="1277" w:hanging="0"/>
        <w:rPr>
          <w:rFonts w:ascii="Courier New" w:hAnsi="Courier New"/>
          <w:sz w:val="18"/>
        </w:rPr>
      </w:pPr>
      <w:r>
        <w:rPr>
          <w:rFonts w:ascii="Courier New" w:hAnsi="Courier New"/>
          <w:sz w:val="18"/>
        </w:rPr>
        <w:t>&lt;string</w:t>
      </w:r>
      <w:r>
        <w:rPr>
          <w:rFonts w:ascii="Courier New" w:hAnsi="Courier New"/>
          <w:spacing w:val="-8"/>
          <w:sz w:val="18"/>
        </w:rPr>
        <w:t xml:space="preserve"> </w:t>
      </w:r>
      <w:r>
        <w:rPr>
          <w:rFonts w:ascii="Courier New" w:hAnsi="Courier New"/>
          <w:sz w:val="18"/>
        </w:rPr>
        <w:t>name="most_moons"&gt;Which</w:t>
      </w:r>
      <w:r>
        <w:rPr>
          <w:rFonts w:ascii="Courier New" w:hAnsi="Courier New"/>
          <w:spacing w:val="-8"/>
          <w:sz w:val="18"/>
        </w:rPr>
        <w:t xml:space="preserve"> </w:t>
      </w:r>
      <w:r>
        <w:rPr>
          <w:rFonts w:ascii="Courier New" w:hAnsi="Courier New"/>
          <w:sz w:val="18"/>
        </w:rPr>
        <w:t>planet</w:t>
      </w:r>
      <w:r>
        <w:rPr>
          <w:rFonts w:ascii="Courier New" w:hAnsi="Courier New"/>
          <w:spacing w:val="-7"/>
          <w:sz w:val="18"/>
        </w:rPr>
        <w:t xml:space="preserve"> </w:t>
      </w:r>
      <w:r>
        <w:rPr>
          <w:rFonts w:ascii="Courier New" w:hAnsi="Courier New"/>
          <w:sz w:val="18"/>
        </w:rPr>
        <w:t>has</w:t>
      </w:r>
      <w:r>
        <w:rPr>
          <w:rFonts w:ascii="Courier New" w:hAnsi="Courier New"/>
          <w:spacing w:val="-8"/>
          <w:sz w:val="18"/>
        </w:rPr>
        <w:t xml:space="preserve"> </w:t>
      </w:r>
      <w:r>
        <w:rPr>
          <w:rFonts w:ascii="Courier New" w:hAnsi="Courier New"/>
          <w:sz w:val="18"/>
        </w:rPr>
        <w:t>the</w:t>
      </w:r>
      <w:r>
        <w:rPr>
          <w:rFonts w:ascii="Courier New" w:hAnsi="Courier New"/>
          <w:spacing w:val="-8"/>
          <w:sz w:val="18"/>
        </w:rPr>
        <w:t xml:space="preserve"> </w:t>
      </w:r>
      <w:r>
        <w:rPr>
          <w:rFonts w:ascii="Courier New" w:hAnsi="Courier New"/>
          <w:sz w:val="18"/>
        </w:rPr>
        <w:t>most</w:t>
      </w:r>
      <w:r>
        <w:rPr>
          <w:rFonts w:ascii="Courier New" w:hAnsi="Courier New"/>
          <w:spacing w:val="-7"/>
          <w:sz w:val="18"/>
        </w:rPr>
        <w:t xml:space="preserve"> </w:t>
      </w:r>
      <w:r>
        <w:rPr>
          <w:rFonts w:ascii="Courier New" w:hAnsi="Courier New"/>
          <w:spacing w:val="-2"/>
          <w:sz w:val="18"/>
        </w:rPr>
        <w:t>moons?&lt;/string&gt;</w:t>
      </w:r>
    </w:p>
    <w:p>
      <w:pPr>
        <w:pStyle w:val="Normal"/>
        <w:spacing w:before="76" w:after="0"/>
        <w:ind w:left="1277" w:hanging="0"/>
        <w:rPr>
          <w:rFonts w:ascii="Courier New" w:hAnsi="Courier New"/>
          <w:sz w:val="18"/>
        </w:rPr>
      </w:pPr>
      <w:r>
        <w:rPr>
          <w:rFonts w:ascii="Courier New" w:hAnsi="Courier New"/>
          <w:sz w:val="18"/>
        </w:rPr>
        <w:t>&lt;string</w:t>
      </w:r>
      <w:r>
        <w:rPr>
          <w:rFonts w:ascii="Courier New" w:hAnsi="Courier New"/>
          <w:spacing w:val="-11"/>
          <w:sz w:val="18"/>
        </w:rPr>
        <w:t xml:space="preserve"> </w:t>
      </w:r>
      <w:r>
        <w:rPr>
          <w:rFonts w:ascii="Courier New" w:hAnsi="Courier New"/>
          <w:sz w:val="18"/>
        </w:rPr>
        <w:t>name="side_spinning"&gt;Which</w:t>
      </w:r>
      <w:r>
        <w:rPr>
          <w:rFonts w:ascii="Courier New" w:hAnsi="Courier New"/>
          <w:spacing w:val="-8"/>
          <w:sz w:val="18"/>
        </w:rPr>
        <w:t xml:space="preserve"> </w:t>
      </w:r>
      <w:r>
        <w:rPr>
          <w:rFonts w:ascii="Courier New" w:hAnsi="Courier New"/>
          <w:sz w:val="18"/>
        </w:rPr>
        <w:t>planet</w:t>
      </w:r>
      <w:r>
        <w:rPr>
          <w:rFonts w:ascii="Courier New" w:hAnsi="Courier New"/>
          <w:spacing w:val="-8"/>
          <w:sz w:val="18"/>
        </w:rPr>
        <w:t xml:space="preserve"> </w:t>
      </w:r>
      <w:r>
        <w:rPr>
          <w:rFonts w:ascii="Courier New" w:hAnsi="Courier New"/>
          <w:sz w:val="18"/>
        </w:rPr>
        <w:t>spins</w:t>
      </w:r>
      <w:r>
        <w:rPr>
          <w:rFonts w:ascii="Courier New" w:hAnsi="Courier New"/>
          <w:spacing w:val="-8"/>
          <w:sz w:val="18"/>
        </w:rPr>
        <w:t xml:space="preserve"> </w:t>
      </w:r>
      <w:r>
        <w:rPr>
          <w:rFonts w:ascii="Courier New" w:hAnsi="Courier New"/>
          <w:sz w:val="18"/>
        </w:rPr>
        <w:t>on</w:t>
      </w:r>
      <w:r>
        <w:rPr>
          <w:rFonts w:ascii="Courier New" w:hAnsi="Courier New"/>
          <w:spacing w:val="-8"/>
          <w:sz w:val="18"/>
        </w:rPr>
        <w:t xml:space="preserve"> </w:t>
      </w:r>
      <w:r>
        <w:rPr>
          <w:rFonts w:ascii="Courier New" w:hAnsi="Courier New"/>
          <w:sz w:val="18"/>
        </w:rPr>
        <w:t>its</w:t>
      </w:r>
      <w:r>
        <w:rPr>
          <w:rFonts w:ascii="Courier New" w:hAnsi="Courier New"/>
          <w:spacing w:val="-8"/>
          <w:sz w:val="18"/>
        </w:rPr>
        <w:t xml:space="preserve"> </w:t>
      </w:r>
      <w:r>
        <w:rPr>
          <w:rFonts w:ascii="Courier New" w:hAnsi="Courier New"/>
          <w:spacing w:val="-2"/>
          <w:sz w:val="18"/>
        </w:rPr>
        <w:t>side?&lt;/string&gt;</w:t>
      </w:r>
    </w:p>
    <w:p>
      <w:pPr>
        <w:pStyle w:val="TextBody"/>
        <w:rPr>
          <w:rFonts w:ascii="Courier New" w:hAnsi="Courier New"/>
        </w:rPr>
      </w:pPr>
      <w:r>
        <w:rPr>
          <w:rFonts w:ascii="Courier New" w:hAnsi="Courier New"/>
        </w:rPr>
      </w:r>
    </w:p>
    <w:p>
      <w:pPr>
        <w:pStyle w:val="Normal"/>
        <w:spacing w:before="129" w:after="0"/>
        <w:ind w:left="1277" w:hanging="0"/>
        <w:rPr>
          <w:rFonts w:ascii="Courier New" w:hAnsi="Courier New"/>
          <w:sz w:val="18"/>
        </w:rPr>
      </w:pPr>
      <w:r>
        <w:rPr>
          <w:rFonts w:ascii="Courier New" w:hAnsi="Courier New"/>
          <w:sz w:val="18"/>
        </w:rPr>
        <w:t>&lt;string</w:t>
      </w:r>
      <w:r>
        <w:rPr>
          <w:rFonts w:ascii="Courier New" w:hAnsi="Courier New"/>
          <w:spacing w:val="-7"/>
          <w:sz w:val="18"/>
        </w:rPr>
        <w:t xml:space="preserve"> </w:t>
      </w:r>
      <w:r>
        <w:rPr>
          <w:rFonts w:ascii="Courier New" w:hAnsi="Courier New"/>
          <w:spacing w:val="-2"/>
          <w:sz w:val="18"/>
        </w:rPr>
        <w:t>name="mercury"&gt;MERCURY&lt;/string&gt;</w:t>
      </w:r>
    </w:p>
    <w:p>
      <w:pPr>
        <w:pStyle w:val="Normal"/>
        <w:spacing w:before="76" w:after="0"/>
        <w:ind w:left="1277" w:hanging="0"/>
        <w:rPr>
          <w:rFonts w:ascii="Courier New" w:hAnsi="Courier New"/>
          <w:sz w:val="18"/>
        </w:rPr>
      </w:pPr>
      <w:r>
        <w:rPr>
          <w:rFonts w:ascii="Courier New" w:hAnsi="Courier New"/>
          <w:sz w:val="18"/>
        </w:rPr>
        <w:t>&lt;string</w:t>
      </w:r>
      <w:r>
        <w:rPr>
          <w:rFonts w:ascii="Courier New" w:hAnsi="Courier New"/>
          <w:spacing w:val="-7"/>
          <w:sz w:val="18"/>
        </w:rPr>
        <w:t xml:space="preserve"> </w:t>
      </w:r>
      <w:r>
        <w:rPr>
          <w:rFonts w:ascii="Courier New" w:hAnsi="Courier New"/>
          <w:spacing w:val="-2"/>
          <w:sz w:val="18"/>
        </w:rPr>
        <w:t>name="venus"&gt;VENUS&lt;/string&gt;</w:t>
      </w:r>
    </w:p>
    <w:p>
      <w:pPr>
        <w:pStyle w:val="Normal"/>
        <w:spacing w:before="76" w:after="0"/>
        <w:ind w:left="1277" w:hanging="0"/>
        <w:rPr>
          <w:rFonts w:ascii="Courier New" w:hAnsi="Courier New"/>
          <w:sz w:val="18"/>
        </w:rPr>
      </w:pPr>
      <w:r>
        <w:rPr>
          <w:rFonts w:ascii="Courier New" w:hAnsi="Courier New"/>
          <w:sz w:val="18"/>
        </w:rPr>
        <w:t>&lt;string</w:t>
      </w:r>
      <w:r>
        <w:rPr>
          <w:rFonts w:ascii="Courier New" w:hAnsi="Courier New"/>
          <w:spacing w:val="-7"/>
          <w:sz w:val="18"/>
        </w:rPr>
        <w:t xml:space="preserve"> </w:t>
      </w:r>
      <w:r>
        <w:rPr>
          <w:rFonts w:ascii="Courier New" w:hAnsi="Courier New"/>
          <w:spacing w:val="-2"/>
          <w:sz w:val="18"/>
        </w:rPr>
        <w:t>name="earth"&gt;EARTH&lt;/string&gt;</w:t>
      </w:r>
    </w:p>
    <w:p>
      <w:pPr>
        <w:pStyle w:val="Normal"/>
        <w:spacing w:before="77" w:after="0"/>
        <w:ind w:left="1277" w:hanging="0"/>
        <w:rPr>
          <w:rFonts w:ascii="Courier New" w:hAnsi="Courier New"/>
          <w:sz w:val="18"/>
        </w:rPr>
      </w:pPr>
      <w:r>
        <w:rPr>
          <w:rFonts w:ascii="Courier New" w:hAnsi="Courier New"/>
          <w:sz w:val="18"/>
        </w:rPr>
        <w:t>&lt;string</w:t>
      </w:r>
      <w:r>
        <w:rPr>
          <w:rFonts w:ascii="Courier New" w:hAnsi="Courier New"/>
          <w:spacing w:val="-7"/>
          <w:sz w:val="18"/>
        </w:rPr>
        <w:t xml:space="preserve"> </w:t>
      </w:r>
      <w:r>
        <w:rPr>
          <w:rFonts w:ascii="Courier New" w:hAnsi="Courier New"/>
          <w:spacing w:val="-2"/>
          <w:sz w:val="18"/>
        </w:rPr>
        <w:t>name="mars"&gt;MARS&lt;/string&gt;</w:t>
      </w:r>
    </w:p>
    <w:p>
      <w:pPr>
        <w:pStyle w:val="Normal"/>
        <w:spacing w:before="76" w:after="0"/>
        <w:ind w:left="1277" w:hanging="0"/>
        <w:rPr>
          <w:rFonts w:ascii="Courier New" w:hAnsi="Courier New"/>
          <w:sz w:val="18"/>
        </w:rPr>
      </w:pPr>
      <w:r>
        <w:rPr>
          <w:rFonts w:ascii="Courier New" w:hAnsi="Courier New"/>
          <w:sz w:val="18"/>
        </w:rPr>
        <w:t>&lt;string</w:t>
      </w:r>
      <w:r>
        <w:rPr>
          <w:rFonts w:ascii="Courier New" w:hAnsi="Courier New"/>
          <w:spacing w:val="-7"/>
          <w:sz w:val="18"/>
        </w:rPr>
        <w:t xml:space="preserve"> </w:t>
      </w:r>
      <w:r>
        <w:rPr>
          <w:rFonts w:ascii="Courier New" w:hAnsi="Courier New"/>
          <w:spacing w:val="-2"/>
          <w:sz w:val="18"/>
        </w:rPr>
        <w:t>name="jupiter"&gt;JUPITER&lt;/string&gt;</w:t>
      </w:r>
    </w:p>
    <w:p>
      <w:pPr>
        <w:pStyle w:val="Normal"/>
        <w:spacing w:before="76" w:after="0"/>
        <w:ind w:left="1277" w:hanging="0"/>
        <w:rPr>
          <w:rFonts w:ascii="Courier New" w:hAnsi="Courier New"/>
          <w:sz w:val="18"/>
        </w:rPr>
      </w:pPr>
      <w:r>
        <w:rPr>
          <w:rFonts w:ascii="Courier New" w:hAnsi="Courier New"/>
          <w:sz w:val="18"/>
        </w:rPr>
        <w:t>&lt;string</w:t>
      </w:r>
      <w:r>
        <w:rPr>
          <w:rFonts w:ascii="Courier New" w:hAnsi="Courier New"/>
          <w:spacing w:val="-7"/>
          <w:sz w:val="18"/>
        </w:rPr>
        <w:t xml:space="preserve"> </w:t>
      </w:r>
      <w:r>
        <w:rPr>
          <w:rFonts w:ascii="Courier New" w:hAnsi="Courier New"/>
          <w:spacing w:val="-2"/>
          <w:sz w:val="18"/>
        </w:rPr>
        <w:t>name="saturn"&gt;SATURN&lt;/string&gt;</w:t>
      </w:r>
    </w:p>
    <w:p>
      <w:pPr>
        <w:pStyle w:val="Normal"/>
        <w:spacing w:before="76" w:after="0"/>
        <w:ind w:left="1277" w:hanging="0"/>
        <w:rPr>
          <w:rFonts w:ascii="Courier New" w:hAnsi="Courier New"/>
          <w:sz w:val="18"/>
        </w:rPr>
      </w:pPr>
      <w:r>
        <w:rPr>
          <w:rFonts w:ascii="Courier New" w:hAnsi="Courier New"/>
          <w:sz w:val="18"/>
        </w:rPr>
        <w:t>&lt;string</w:t>
      </w:r>
      <w:r>
        <w:rPr>
          <w:rFonts w:ascii="Courier New" w:hAnsi="Courier New"/>
          <w:spacing w:val="-7"/>
          <w:sz w:val="18"/>
        </w:rPr>
        <w:t xml:space="preserve"> </w:t>
      </w:r>
      <w:r>
        <w:rPr>
          <w:rFonts w:ascii="Courier New" w:hAnsi="Courier New"/>
          <w:spacing w:val="-2"/>
          <w:sz w:val="18"/>
        </w:rPr>
        <w:t>name="uranus"&gt;URANUS&lt;/string&gt;</w:t>
      </w:r>
    </w:p>
    <w:p>
      <w:pPr>
        <w:pStyle w:val="Normal"/>
        <w:spacing w:before="76" w:after="0"/>
        <w:ind w:left="1277" w:hanging="0"/>
        <w:rPr>
          <w:rFonts w:ascii="Courier New" w:hAnsi="Courier New"/>
          <w:sz w:val="18"/>
        </w:rPr>
      </w:pPr>
      <w:r>
        <w:rPr>
          <w:rFonts w:ascii="Courier New" w:hAnsi="Courier New"/>
          <w:sz w:val="18"/>
        </w:rPr>
        <w:t>&lt;string</w:t>
      </w:r>
      <w:r>
        <w:rPr>
          <w:rFonts w:ascii="Courier New" w:hAnsi="Courier New"/>
          <w:spacing w:val="-7"/>
          <w:sz w:val="18"/>
        </w:rPr>
        <w:t xml:space="preserve"> </w:t>
      </w:r>
      <w:r>
        <w:rPr>
          <w:rFonts w:ascii="Courier New" w:hAnsi="Courier New"/>
          <w:spacing w:val="-2"/>
          <w:sz w:val="18"/>
        </w:rPr>
        <w:t>name="neptune"&gt;NEPTUNE&lt;/string&gt;</w:t>
      </w:r>
    </w:p>
    <w:p>
      <w:pPr>
        <w:pStyle w:val="TextBody"/>
        <w:rPr>
          <w:rFonts w:ascii="Courier New" w:hAnsi="Courier New"/>
        </w:rPr>
      </w:pPr>
      <w:r>
        <w:rPr>
          <w:rFonts w:ascii="Courier New" w:hAnsi="Courier New"/>
        </w:rPr>
      </w:r>
    </w:p>
    <w:p>
      <w:pPr>
        <w:pStyle w:val="Normal"/>
        <w:spacing w:before="129" w:after="0"/>
        <w:ind w:left="1277" w:hanging="0"/>
        <w:rPr>
          <w:rFonts w:ascii="Courier New" w:hAnsi="Courier New"/>
          <w:sz w:val="18"/>
        </w:rPr>
      </w:pPr>
      <w:r>
        <w:rPr>
          <w:rFonts w:ascii="Courier New" w:hAnsi="Courier New"/>
          <w:sz w:val="18"/>
        </w:rPr>
        <w:t>&lt;string</w:t>
      </w:r>
      <w:r>
        <w:rPr>
          <w:rFonts w:ascii="Courier New" w:hAnsi="Courier New"/>
          <w:spacing w:val="-11"/>
          <w:sz w:val="18"/>
        </w:rPr>
        <w:t xml:space="preserve"> </w:t>
      </w:r>
      <w:r>
        <w:rPr>
          <w:rFonts w:ascii="Courier New" w:hAnsi="Courier New"/>
          <w:sz w:val="18"/>
        </w:rPr>
        <w:t>name="jupiter_answer"&gt;%s</w:t>
      </w:r>
      <w:r>
        <w:rPr>
          <w:rFonts w:ascii="Courier New" w:hAnsi="Courier New"/>
          <w:spacing w:val="-8"/>
          <w:sz w:val="18"/>
        </w:rPr>
        <w:t xml:space="preserve"> </w:t>
      </w:r>
      <w:r>
        <w:rPr>
          <w:rFonts w:ascii="Courier New" w:hAnsi="Courier New"/>
          <w:sz w:val="18"/>
        </w:rPr>
        <w:t>Jupiter</w:t>
      </w:r>
      <w:r>
        <w:rPr>
          <w:rFonts w:ascii="Courier New" w:hAnsi="Courier New"/>
          <w:spacing w:val="-8"/>
          <w:sz w:val="18"/>
        </w:rPr>
        <w:t xml:space="preserve"> </w:t>
      </w:r>
      <w:r>
        <w:rPr>
          <w:rFonts w:ascii="Courier New" w:hAnsi="Courier New"/>
          <w:sz w:val="18"/>
        </w:rPr>
        <w:t>is</w:t>
      </w:r>
      <w:r>
        <w:rPr>
          <w:rFonts w:ascii="Courier New" w:hAnsi="Courier New"/>
          <w:spacing w:val="-9"/>
          <w:sz w:val="18"/>
        </w:rPr>
        <w:t xml:space="preserve"> </w:t>
      </w:r>
      <w:r>
        <w:rPr>
          <w:rFonts w:ascii="Courier New" w:hAnsi="Courier New"/>
          <w:sz w:val="18"/>
        </w:rPr>
        <w:t>the</w:t>
      </w:r>
      <w:r>
        <w:rPr>
          <w:rFonts w:ascii="Courier New" w:hAnsi="Courier New"/>
          <w:spacing w:val="-8"/>
          <w:sz w:val="18"/>
        </w:rPr>
        <w:t xml:space="preserve"> </w:t>
      </w:r>
      <w:r>
        <w:rPr>
          <w:rFonts w:ascii="Courier New" w:hAnsi="Courier New"/>
          <w:sz w:val="18"/>
        </w:rPr>
        <w:t>largest</w:t>
      </w:r>
      <w:r>
        <w:rPr>
          <w:rFonts w:ascii="Courier New" w:hAnsi="Courier New"/>
          <w:spacing w:val="-8"/>
          <w:sz w:val="18"/>
        </w:rPr>
        <w:t xml:space="preserve"> </w:t>
      </w:r>
      <w:r>
        <w:rPr>
          <w:rFonts w:ascii="Courier New" w:hAnsi="Courier New"/>
          <w:spacing w:val="-2"/>
          <w:sz w:val="18"/>
        </w:rPr>
        <w:t>planet</w:t>
      </w:r>
    </w:p>
    <w:p>
      <w:pPr>
        <w:pStyle w:val="Normal"/>
        <w:spacing w:before="77" w:after="0"/>
        <w:ind w:left="1493" w:hanging="0"/>
        <w:rPr>
          <w:rFonts w:ascii="Courier New" w:hAnsi="Courier New"/>
          <w:sz w:val="18"/>
        </w:rPr>
      </w:pPr>
      <w:r>
        <w:rPr>
          <w:rFonts w:ascii="Courier New" w:hAnsi="Courier New"/>
          <w:sz w:val="18"/>
        </w:rPr>
        <w:t>and</w:t>
      </w:r>
      <w:r>
        <w:rPr>
          <w:rFonts w:ascii="Courier New" w:hAnsi="Courier New"/>
          <w:spacing w:val="-6"/>
          <w:sz w:val="18"/>
        </w:rPr>
        <w:t xml:space="preserve"> </w:t>
      </w:r>
      <w:r>
        <w:rPr>
          <w:rFonts w:ascii="Courier New" w:hAnsi="Courier New"/>
          <w:sz w:val="18"/>
        </w:rPr>
        <w:t>is</w:t>
      </w:r>
      <w:r>
        <w:rPr>
          <w:rFonts w:ascii="Courier New" w:hAnsi="Courier New"/>
          <w:spacing w:val="-4"/>
          <w:sz w:val="18"/>
        </w:rPr>
        <w:t xml:space="preserve"> </w:t>
      </w:r>
      <w:r>
        <w:rPr>
          <w:rFonts w:ascii="Courier New" w:hAnsi="Courier New"/>
          <w:sz w:val="18"/>
        </w:rPr>
        <w:t>2.5</w:t>
      </w:r>
      <w:r>
        <w:rPr>
          <w:rFonts w:ascii="Courier New" w:hAnsi="Courier New"/>
          <w:spacing w:val="-3"/>
          <w:sz w:val="18"/>
        </w:rPr>
        <w:t xml:space="preserve"> </w:t>
      </w:r>
      <w:r>
        <w:rPr>
          <w:rFonts w:ascii="Courier New" w:hAnsi="Courier New"/>
          <w:sz w:val="18"/>
        </w:rPr>
        <w:t>times</w:t>
      </w:r>
      <w:r>
        <w:rPr>
          <w:rFonts w:ascii="Courier New" w:hAnsi="Courier New"/>
          <w:spacing w:val="-4"/>
          <w:sz w:val="18"/>
        </w:rPr>
        <w:t xml:space="preserve"> </w:t>
      </w:r>
      <w:r>
        <w:rPr>
          <w:rFonts w:ascii="Courier New" w:hAnsi="Courier New"/>
          <w:sz w:val="18"/>
        </w:rPr>
        <w:t>the</w:t>
      </w:r>
      <w:r>
        <w:rPr>
          <w:rFonts w:ascii="Courier New" w:hAnsi="Courier New"/>
          <w:spacing w:val="-3"/>
          <w:sz w:val="18"/>
        </w:rPr>
        <w:t xml:space="preserve"> </w:t>
      </w:r>
      <w:r>
        <w:rPr>
          <w:rFonts w:ascii="Courier New" w:hAnsi="Courier New"/>
          <w:sz w:val="18"/>
        </w:rPr>
        <w:t>mass</w:t>
      </w:r>
      <w:r>
        <w:rPr>
          <w:rFonts w:ascii="Courier New" w:hAnsi="Courier New"/>
          <w:spacing w:val="-4"/>
          <w:sz w:val="18"/>
        </w:rPr>
        <w:t xml:space="preserve"> </w:t>
      </w:r>
      <w:r>
        <w:rPr>
          <w:rFonts w:ascii="Courier New" w:hAnsi="Courier New"/>
          <w:sz w:val="18"/>
        </w:rPr>
        <w:t>of</w:t>
      </w:r>
      <w:r>
        <w:rPr>
          <w:rFonts w:ascii="Courier New" w:hAnsi="Courier New"/>
          <w:spacing w:val="-4"/>
          <w:sz w:val="18"/>
        </w:rPr>
        <w:t xml:space="preserve"> </w:t>
      </w:r>
      <w:r>
        <w:rPr>
          <w:rFonts w:ascii="Courier New" w:hAnsi="Courier New"/>
          <w:sz w:val="18"/>
        </w:rPr>
        <w:t>all</w:t>
      </w:r>
      <w:r>
        <w:rPr>
          <w:rFonts w:ascii="Courier New" w:hAnsi="Courier New"/>
          <w:spacing w:val="-3"/>
          <w:sz w:val="18"/>
        </w:rPr>
        <w:t xml:space="preserve"> </w:t>
      </w:r>
      <w:r>
        <w:rPr>
          <w:rFonts w:ascii="Courier New" w:hAnsi="Courier New"/>
          <w:sz w:val="18"/>
        </w:rPr>
        <w:t>the</w:t>
      </w:r>
      <w:r>
        <w:rPr>
          <w:rFonts w:ascii="Courier New" w:hAnsi="Courier New"/>
          <w:spacing w:val="-4"/>
          <w:sz w:val="18"/>
        </w:rPr>
        <w:t xml:space="preserve"> </w:t>
      </w:r>
      <w:r>
        <w:rPr>
          <w:rFonts w:ascii="Courier New" w:hAnsi="Courier New"/>
          <w:sz w:val="18"/>
        </w:rPr>
        <w:t>other</w:t>
      </w:r>
      <w:r>
        <w:rPr>
          <w:rFonts w:ascii="Courier New" w:hAnsi="Courier New"/>
          <w:spacing w:val="-3"/>
          <w:sz w:val="18"/>
        </w:rPr>
        <w:t xml:space="preserve"> </w:t>
      </w:r>
      <w:r>
        <w:rPr>
          <w:rFonts w:ascii="Courier New" w:hAnsi="Courier New"/>
          <w:sz w:val="18"/>
        </w:rPr>
        <w:t>planets</w:t>
      </w:r>
      <w:r>
        <w:rPr>
          <w:rFonts w:ascii="Courier New" w:hAnsi="Courier New"/>
          <w:spacing w:val="-4"/>
          <w:sz w:val="18"/>
        </w:rPr>
        <w:t xml:space="preserve"> </w:t>
      </w:r>
      <w:r>
        <w:rPr>
          <w:rFonts w:ascii="Courier New" w:hAnsi="Courier New"/>
          <w:sz w:val="18"/>
        </w:rPr>
        <w:t>put</w:t>
      </w:r>
      <w:r>
        <w:rPr>
          <w:rFonts w:ascii="Courier New" w:hAnsi="Courier New"/>
          <w:spacing w:val="-3"/>
          <w:sz w:val="18"/>
        </w:rPr>
        <w:t xml:space="preserve"> </w:t>
      </w:r>
      <w:r>
        <w:rPr>
          <w:rFonts w:ascii="Courier New" w:hAnsi="Courier New"/>
          <w:spacing w:val="-2"/>
          <w:sz w:val="18"/>
        </w:rPr>
        <w:t>together.</w:t>
      </w:r>
    </w:p>
    <w:p>
      <w:pPr>
        <w:pStyle w:val="Normal"/>
        <w:spacing w:before="76" w:after="0"/>
        <w:ind w:left="1277" w:hanging="0"/>
        <w:rPr>
          <w:rFonts w:ascii="Courier New" w:hAnsi="Courier New"/>
          <w:sz w:val="18"/>
        </w:rPr>
      </w:pPr>
      <w:r>
        <w:rPr>
          <w:rFonts w:ascii="Courier New" w:hAnsi="Courier New"/>
          <w:spacing w:val="-2"/>
          <w:sz w:val="18"/>
        </w:rPr>
        <w:t>&lt;/string&gt;</w:t>
      </w:r>
    </w:p>
    <w:p>
      <w:pPr>
        <w:pStyle w:val="Normal"/>
        <w:spacing w:lineRule="auto" w:line="324" w:before="76" w:after="0"/>
        <w:ind w:left="1493" w:hanging="216"/>
        <w:rPr>
          <w:rFonts w:ascii="Courier New" w:hAnsi="Courier New"/>
          <w:sz w:val="18"/>
        </w:rPr>
      </w:pPr>
      <w:r>
        <w:rPr>
          <w:rFonts w:ascii="Courier New" w:hAnsi="Courier New"/>
          <w:sz w:val="18"/>
        </w:rPr>
        <w:t>&lt;string</w:t>
      </w:r>
      <w:r>
        <w:rPr>
          <w:rFonts w:ascii="Courier New" w:hAnsi="Courier New"/>
          <w:spacing w:val="-5"/>
          <w:sz w:val="18"/>
        </w:rPr>
        <w:t xml:space="preserve"> </w:t>
      </w:r>
      <w:r>
        <w:rPr>
          <w:rFonts w:ascii="Courier New" w:hAnsi="Courier New"/>
          <w:sz w:val="18"/>
        </w:rPr>
        <w:t>name="saturn_answer"&gt;%s</w:t>
      </w:r>
      <w:r>
        <w:rPr>
          <w:rFonts w:ascii="Courier New" w:hAnsi="Courier New"/>
          <w:spacing w:val="-5"/>
          <w:sz w:val="18"/>
        </w:rPr>
        <w:t xml:space="preserve"> </w:t>
      </w:r>
      <w:r>
        <w:rPr>
          <w:rFonts w:ascii="Courier New" w:hAnsi="Courier New"/>
          <w:sz w:val="18"/>
        </w:rPr>
        <w:t>Saturn</w:t>
      </w:r>
      <w:r>
        <w:rPr>
          <w:rFonts w:ascii="Courier New" w:hAnsi="Courier New"/>
          <w:spacing w:val="-5"/>
          <w:sz w:val="18"/>
        </w:rPr>
        <w:t xml:space="preserve"> </w:t>
      </w:r>
      <w:r>
        <w:rPr>
          <w:rFonts w:ascii="Courier New" w:hAnsi="Courier New"/>
          <w:sz w:val="18"/>
        </w:rPr>
        <w:t>has</w:t>
      </w:r>
      <w:r>
        <w:rPr>
          <w:rFonts w:ascii="Courier New" w:hAnsi="Courier New"/>
          <w:spacing w:val="-5"/>
          <w:sz w:val="18"/>
        </w:rPr>
        <w:t xml:space="preserve"> </w:t>
      </w:r>
      <w:r>
        <w:rPr>
          <w:rFonts w:ascii="Courier New" w:hAnsi="Courier New"/>
          <w:sz w:val="18"/>
        </w:rPr>
        <w:t>the</w:t>
      </w:r>
      <w:r>
        <w:rPr>
          <w:rFonts w:ascii="Courier New" w:hAnsi="Courier New"/>
          <w:spacing w:val="-5"/>
          <w:sz w:val="18"/>
        </w:rPr>
        <w:t xml:space="preserve"> </w:t>
      </w:r>
      <w:r>
        <w:rPr>
          <w:rFonts w:ascii="Courier New" w:hAnsi="Courier New"/>
          <w:sz w:val="18"/>
        </w:rPr>
        <w:t>most</w:t>
      </w:r>
      <w:r>
        <w:rPr>
          <w:rFonts w:ascii="Courier New" w:hAnsi="Courier New"/>
          <w:spacing w:val="-5"/>
          <w:sz w:val="18"/>
        </w:rPr>
        <w:t xml:space="preserve"> </w:t>
      </w:r>
      <w:r>
        <w:rPr>
          <w:rFonts w:ascii="Courier New" w:hAnsi="Courier New"/>
          <w:sz w:val="18"/>
        </w:rPr>
        <w:t>moons</w:t>
      </w:r>
      <w:r>
        <w:rPr>
          <w:rFonts w:ascii="Courier New" w:hAnsi="Courier New"/>
          <w:spacing w:val="-5"/>
          <w:sz w:val="18"/>
        </w:rPr>
        <w:t xml:space="preserve"> </w:t>
      </w:r>
      <w:r>
        <w:rPr>
          <w:rFonts w:ascii="Courier New" w:hAnsi="Courier New"/>
          <w:sz w:val="18"/>
        </w:rPr>
        <w:t>and</w:t>
      </w:r>
      <w:r>
        <w:rPr>
          <w:rFonts w:ascii="Courier New" w:hAnsi="Courier New"/>
          <w:spacing w:val="-5"/>
          <w:sz w:val="18"/>
        </w:rPr>
        <w:t xml:space="preserve"> </w:t>
      </w:r>
      <w:r>
        <w:rPr>
          <w:rFonts w:ascii="Courier New" w:hAnsi="Courier New"/>
          <w:sz w:val="18"/>
        </w:rPr>
        <w:t>has</w:t>
      </w:r>
      <w:r>
        <w:rPr>
          <w:rFonts w:ascii="Courier New" w:hAnsi="Courier New"/>
          <w:spacing w:val="-5"/>
          <w:sz w:val="18"/>
        </w:rPr>
        <w:t xml:space="preserve"> </w:t>
      </w:r>
      <w:r>
        <w:rPr>
          <w:rFonts w:ascii="Courier New" w:hAnsi="Courier New"/>
          <w:sz w:val="18"/>
        </w:rPr>
        <w:t xml:space="preserve">82 </w:t>
      </w:r>
      <w:r>
        <w:rPr>
          <w:rFonts w:ascii="Courier New" w:hAnsi="Courier New"/>
          <w:spacing w:val="-2"/>
          <w:sz w:val="18"/>
        </w:rPr>
        <w:t>moons.&lt;/string&gt;</w:t>
      </w:r>
    </w:p>
    <w:p>
      <w:pPr>
        <w:pStyle w:val="Normal"/>
        <w:spacing w:before="1" w:after="0"/>
        <w:ind w:left="1277" w:hanging="0"/>
        <w:rPr>
          <w:rFonts w:ascii="Courier New" w:hAnsi="Courier New"/>
          <w:sz w:val="18"/>
        </w:rPr>
      </w:pPr>
      <w:r>
        <w:rPr>
          <w:rFonts w:ascii="Courier New" w:hAnsi="Courier New"/>
          <w:sz w:val="18"/>
        </w:rPr>
        <w:t>&lt;string</w:t>
      </w:r>
      <w:r>
        <w:rPr>
          <w:rFonts w:ascii="Courier New" w:hAnsi="Courier New"/>
          <w:spacing w:val="-8"/>
          <w:sz w:val="18"/>
        </w:rPr>
        <w:t xml:space="preserve"> </w:t>
      </w:r>
      <w:r>
        <w:rPr>
          <w:rFonts w:ascii="Courier New" w:hAnsi="Courier New"/>
          <w:sz w:val="18"/>
        </w:rPr>
        <w:t>name="uranus_answer"&gt;%s</w:t>
      </w:r>
      <w:r>
        <w:rPr>
          <w:rFonts w:ascii="Courier New" w:hAnsi="Courier New"/>
          <w:spacing w:val="-8"/>
          <w:sz w:val="18"/>
        </w:rPr>
        <w:t xml:space="preserve"> </w:t>
      </w:r>
      <w:r>
        <w:rPr>
          <w:rFonts w:ascii="Courier New" w:hAnsi="Courier New"/>
          <w:sz w:val="18"/>
        </w:rPr>
        <w:t>Uranus</w:t>
      </w:r>
      <w:r>
        <w:rPr>
          <w:rFonts w:ascii="Courier New" w:hAnsi="Courier New"/>
          <w:spacing w:val="-7"/>
          <w:sz w:val="18"/>
        </w:rPr>
        <w:t xml:space="preserve"> </w:t>
      </w:r>
      <w:r>
        <w:rPr>
          <w:rFonts w:ascii="Courier New" w:hAnsi="Courier New"/>
          <w:sz w:val="18"/>
        </w:rPr>
        <w:t>spins</w:t>
      </w:r>
      <w:r>
        <w:rPr>
          <w:rFonts w:ascii="Courier New" w:hAnsi="Courier New"/>
          <w:spacing w:val="-8"/>
          <w:sz w:val="18"/>
        </w:rPr>
        <w:t xml:space="preserve"> </w:t>
      </w:r>
      <w:r>
        <w:rPr>
          <w:rFonts w:ascii="Courier New" w:hAnsi="Courier New"/>
          <w:sz w:val="18"/>
        </w:rPr>
        <w:t>on</w:t>
      </w:r>
      <w:r>
        <w:rPr>
          <w:rFonts w:ascii="Courier New" w:hAnsi="Courier New"/>
          <w:spacing w:val="-8"/>
          <w:sz w:val="18"/>
        </w:rPr>
        <w:t xml:space="preserve"> </w:t>
      </w:r>
      <w:r>
        <w:rPr>
          <w:rFonts w:ascii="Courier New" w:hAnsi="Courier New"/>
          <w:sz w:val="18"/>
        </w:rPr>
        <w:t>its</w:t>
      </w:r>
      <w:r>
        <w:rPr>
          <w:rFonts w:ascii="Courier New" w:hAnsi="Courier New"/>
          <w:spacing w:val="-7"/>
          <w:sz w:val="18"/>
        </w:rPr>
        <w:t xml:space="preserve"> </w:t>
      </w:r>
      <w:r>
        <w:rPr>
          <w:rFonts w:ascii="Courier New" w:hAnsi="Courier New"/>
          <w:spacing w:val="-4"/>
          <w:sz w:val="18"/>
        </w:rPr>
        <w:t>side</w:t>
      </w:r>
    </w:p>
    <w:p>
      <w:pPr>
        <w:pStyle w:val="Normal"/>
        <w:spacing w:before="76" w:after="0"/>
        <w:ind w:left="1709" w:hanging="0"/>
        <w:rPr>
          <w:rFonts w:ascii="Courier New" w:hAnsi="Courier New"/>
          <w:sz w:val="18"/>
        </w:rPr>
      </w:pPr>
      <w:r>
        <w:rPr>
          <w:rFonts w:ascii="Courier New" w:hAnsi="Courier New"/>
          <w:sz w:val="18"/>
        </w:rPr>
        <w:t>with</w:t>
      </w:r>
      <w:r>
        <w:rPr>
          <w:rFonts w:ascii="Courier New" w:hAnsi="Courier New"/>
          <w:spacing w:val="-6"/>
          <w:sz w:val="18"/>
        </w:rPr>
        <w:t xml:space="preserve"> </w:t>
      </w:r>
      <w:r>
        <w:rPr>
          <w:rFonts w:ascii="Courier New" w:hAnsi="Courier New"/>
          <w:sz w:val="18"/>
        </w:rPr>
        <w:t>its</w:t>
      </w:r>
      <w:r>
        <w:rPr>
          <w:rFonts w:ascii="Courier New" w:hAnsi="Courier New"/>
          <w:spacing w:val="-3"/>
          <w:sz w:val="18"/>
        </w:rPr>
        <w:t xml:space="preserve"> </w:t>
      </w:r>
      <w:r>
        <w:rPr>
          <w:rFonts w:ascii="Courier New" w:hAnsi="Courier New"/>
          <w:sz w:val="18"/>
        </w:rPr>
        <w:t>axis</w:t>
      </w:r>
      <w:r>
        <w:rPr>
          <w:rFonts w:ascii="Courier New" w:hAnsi="Courier New"/>
          <w:spacing w:val="-4"/>
          <w:sz w:val="18"/>
        </w:rPr>
        <w:t xml:space="preserve"> </w:t>
      </w:r>
      <w:r>
        <w:rPr>
          <w:rFonts w:ascii="Courier New" w:hAnsi="Courier New"/>
          <w:sz w:val="18"/>
        </w:rPr>
        <w:t>at</w:t>
      </w:r>
      <w:r>
        <w:rPr>
          <w:rFonts w:ascii="Courier New" w:hAnsi="Courier New"/>
          <w:spacing w:val="-3"/>
          <w:sz w:val="18"/>
        </w:rPr>
        <w:t xml:space="preserve"> </w:t>
      </w:r>
      <w:r>
        <w:rPr>
          <w:rFonts w:ascii="Courier New" w:hAnsi="Courier New"/>
          <w:sz w:val="18"/>
        </w:rPr>
        <w:t>nearly</w:t>
      </w:r>
      <w:r>
        <w:rPr>
          <w:rFonts w:ascii="Courier New" w:hAnsi="Courier New"/>
          <w:spacing w:val="-4"/>
          <w:sz w:val="18"/>
        </w:rPr>
        <w:t xml:space="preserve"> </w:t>
      </w:r>
      <w:r>
        <w:rPr>
          <w:rFonts w:ascii="Courier New" w:hAnsi="Courier New"/>
          <w:sz w:val="18"/>
        </w:rPr>
        <w:t>a</w:t>
      </w:r>
      <w:r>
        <w:rPr>
          <w:rFonts w:ascii="Courier New" w:hAnsi="Courier New"/>
          <w:spacing w:val="-3"/>
          <w:sz w:val="18"/>
        </w:rPr>
        <w:t xml:space="preserve"> </w:t>
      </w:r>
      <w:r>
        <w:rPr>
          <w:rFonts w:ascii="Courier New" w:hAnsi="Courier New"/>
          <w:sz w:val="18"/>
        </w:rPr>
        <w:t>right</w:t>
      </w:r>
      <w:r>
        <w:rPr>
          <w:rFonts w:ascii="Courier New" w:hAnsi="Courier New"/>
          <w:spacing w:val="-4"/>
          <w:sz w:val="18"/>
        </w:rPr>
        <w:t xml:space="preserve"> </w:t>
      </w:r>
      <w:r>
        <w:rPr>
          <w:rFonts w:ascii="Courier New" w:hAnsi="Courier New"/>
          <w:sz w:val="18"/>
        </w:rPr>
        <w:t>angle</w:t>
      </w:r>
      <w:r>
        <w:rPr>
          <w:rFonts w:ascii="Courier New" w:hAnsi="Courier New"/>
          <w:spacing w:val="-3"/>
          <w:sz w:val="18"/>
        </w:rPr>
        <w:t xml:space="preserve"> </w:t>
      </w:r>
      <w:r>
        <w:rPr>
          <w:rFonts w:ascii="Courier New" w:hAnsi="Courier New"/>
          <w:sz w:val="18"/>
        </w:rPr>
        <w:t>to</w:t>
      </w:r>
      <w:r>
        <w:rPr>
          <w:rFonts w:ascii="Courier New" w:hAnsi="Courier New"/>
          <w:spacing w:val="-4"/>
          <w:sz w:val="18"/>
        </w:rPr>
        <w:t xml:space="preserve"> </w:t>
      </w:r>
      <w:r>
        <w:rPr>
          <w:rFonts w:ascii="Courier New" w:hAnsi="Courier New"/>
          <w:sz w:val="18"/>
        </w:rPr>
        <w:t>the</w:t>
      </w:r>
      <w:r>
        <w:rPr>
          <w:rFonts w:ascii="Courier New" w:hAnsi="Courier New"/>
          <w:spacing w:val="-3"/>
          <w:sz w:val="18"/>
        </w:rPr>
        <w:t xml:space="preserve"> </w:t>
      </w:r>
      <w:r>
        <w:rPr>
          <w:rFonts w:ascii="Courier New" w:hAnsi="Courier New"/>
          <w:spacing w:val="-2"/>
          <w:sz w:val="18"/>
        </w:rPr>
        <w:t>sun.&lt;/string&gt;</w:t>
      </w:r>
    </w:p>
    <w:p>
      <w:pPr>
        <w:pStyle w:val="Normal"/>
        <w:spacing w:before="76" w:after="0"/>
        <w:ind w:left="1277" w:hanging="0"/>
        <w:rPr>
          <w:rFonts w:ascii="Courier New" w:hAnsi="Courier New"/>
          <w:sz w:val="18"/>
        </w:rPr>
      </w:pPr>
      <w:r>
        <w:rPr>
          <w:rFonts w:ascii="Courier New" w:hAnsi="Courier New"/>
          <w:sz w:val="18"/>
        </w:rPr>
        <w:t>&lt;string</w:t>
      </w:r>
      <w:r>
        <w:rPr>
          <w:rFonts w:ascii="Courier New" w:hAnsi="Courier New"/>
          <w:spacing w:val="-7"/>
          <w:sz w:val="18"/>
        </w:rPr>
        <w:t xml:space="preserve"> </w:t>
      </w:r>
      <w:r>
        <w:rPr>
          <w:rFonts w:ascii="Courier New" w:hAnsi="Courier New"/>
          <w:spacing w:val="-2"/>
          <w:sz w:val="18"/>
        </w:rPr>
        <w:t>name="correct"&gt;CORRECT!&lt;/string&gt;</w:t>
      </w:r>
    </w:p>
    <w:p>
      <w:pPr>
        <w:sectPr>
          <w:headerReference w:type="even" r:id="rId73"/>
          <w:headerReference w:type="default" r:id="rId74"/>
          <w:type w:val="nextPage"/>
          <w:pgSz w:w="10800" w:h="13320"/>
          <w:pgMar w:left="940" w:right="920" w:gutter="0" w:header="695" w:top="1120" w:footer="0" w:bottom="280"/>
          <w:pgNumType w:start="25" w:fmt="decimal"/>
          <w:formProt w:val="false"/>
          <w:textDirection w:val="lrTb"/>
          <w:docGrid w:type="default" w:linePitch="100" w:charSpace="4096"/>
        </w:sectPr>
        <w:pStyle w:val="Normal"/>
        <w:spacing w:before="76" w:after="0"/>
        <w:ind w:left="1277" w:hanging="0"/>
        <w:rPr>
          <w:rFonts w:ascii="Courier New" w:hAnsi="Courier New"/>
          <w:sz w:val="18"/>
        </w:rPr>
      </w:pPr>
      <w:r>
        <w:rPr>
          <w:rFonts w:ascii="Courier New" w:hAnsi="Courier New"/>
          <w:sz w:val="18"/>
        </w:rPr>
        <w:t>&lt;string</w:t>
      </w:r>
      <w:r>
        <w:rPr>
          <w:rFonts w:ascii="Courier New" w:hAnsi="Courier New"/>
          <w:spacing w:val="-7"/>
          <w:sz w:val="18"/>
        </w:rPr>
        <w:t xml:space="preserve"> </w:t>
      </w:r>
      <w:r>
        <w:rPr>
          <w:rFonts w:ascii="Courier New" w:hAnsi="Courier New"/>
          <w:spacing w:val="-2"/>
          <w:sz w:val="18"/>
        </w:rPr>
        <w:t>name="wrong"&gt;WRONG!&lt;/string&gt;</w:t>
      </w:r>
    </w:p>
    <w:p>
      <w:pPr>
        <w:pStyle w:val="TextBody"/>
        <w:spacing w:before="6" w:after="0"/>
        <w:rPr>
          <w:rFonts w:ascii="Courier New" w:hAnsi="Courier New"/>
          <w:sz w:val="9"/>
        </w:rPr>
      </w:pPr>
      <w:r>
        <w:rPr>
          <w:rFonts w:ascii="Courier New" w:hAnsi="Courier New"/>
          <w:sz w:val="9"/>
        </w:rPr>
      </w:r>
    </w:p>
    <w:p>
      <w:pPr>
        <w:pStyle w:val="TextBody"/>
        <w:spacing w:lineRule="auto" w:line="240" w:before="100" w:after="0"/>
        <w:ind w:left="554" w:right="882" w:hanging="0"/>
        <w:rPr/>
      </w:pPr>
      <w:r>
        <w:rPr/>
        <w:t xml:space="preserve">You will notice that the answer strings have </w:t>
      </w:r>
      <w:r>
        <w:rPr>
          <w:rFonts w:ascii="Courier New" w:hAnsi="Courier New"/>
          <w:b/>
          <w:sz w:val="22"/>
        </w:rPr>
        <w:t>%s</w:t>
      </w:r>
      <w:r>
        <w:rPr>
          <w:rFonts w:ascii="Courier New" w:hAnsi="Courier New"/>
          <w:b/>
          <w:spacing w:val="-74"/>
          <w:sz w:val="22"/>
        </w:rPr>
        <w:t xml:space="preserve"> </w:t>
      </w:r>
      <w:r>
        <w:rPr/>
        <w:t>in them. This is so the answer strings</w:t>
      </w:r>
      <w:r>
        <w:rPr>
          <w:spacing w:val="-3"/>
        </w:rPr>
        <w:t xml:space="preserve"> </w:t>
      </w:r>
      <w:r>
        <w:rPr/>
        <w:t>can</w:t>
      </w:r>
      <w:r>
        <w:rPr>
          <w:spacing w:val="-3"/>
        </w:rPr>
        <w:t xml:space="preserve"> </w:t>
      </w:r>
      <w:r>
        <w:rPr/>
        <w:t>be</w:t>
      </w:r>
      <w:r>
        <w:rPr>
          <w:spacing w:val="-3"/>
        </w:rPr>
        <w:t xml:space="preserve"> </w:t>
      </w:r>
      <w:r>
        <w:rPr/>
        <w:t>formatted</w:t>
      </w:r>
      <w:r>
        <w:rPr>
          <w:spacing w:val="-3"/>
        </w:rPr>
        <w:t xml:space="preserve"> </w:t>
      </w:r>
      <w:r>
        <w:rPr/>
        <w:t>with</w:t>
      </w:r>
      <w:r>
        <w:rPr>
          <w:spacing w:val="-3"/>
        </w:rPr>
        <w:t xml:space="preserve"> </w:t>
      </w:r>
      <w:r>
        <w:rPr/>
        <w:t>a</w:t>
      </w:r>
      <w:r>
        <w:rPr>
          <w:spacing w:val="-4"/>
        </w:rPr>
        <w:t xml:space="preserve"> </w:t>
      </w:r>
      <w:r>
        <w:rPr/>
        <w:t>string</w:t>
      </w:r>
      <w:r>
        <w:rPr>
          <w:spacing w:val="-3"/>
        </w:rPr>
        <w:t xml:space="preserve"> </w:t>
      </w:r>
      <w:r>
        <w:rPr/>
        <w:t>format</w:t>
      </w:r>
      <w:r>
        <w:rPr>
          <w:spacing w:val="-3"/>
        </w:rPr>
        <w:t xml:space="preserve"> </w:t>
      </w:r>
      <w:r>
        <w:rPr/>
        <w:t>argument</w:t>
      </w:r>
      <w:r>
        <w:rPr>
          <w:spacing w:val="-4"/>
        </w:rPr>
        <w:t xml:space="preserve"> </w:t>
      </w:r>
      <w:r>
        <w:rPr/>
        <w:t>to</w:t>
      </w:r>
      <w:r>
        <w:rPr>
          <w:spacing w:val="-3"/>
        </w:rPr>
        <w:t xml:space="preserve"> </w:t>
      </w:r>
      <w:r>
        <w:rPr/>
        <w:t>display</w:t>
      </w:r>
      <w:r>
        <w:rPr>
          <w:spacing w:val="-3"/>
        </w:rPr>
        <w:t xml:space="preserve"> </w:t>
      </w:r>
      <w:r>
        <w:rPr/>
        <w:t>whether</w:t>
      </w:r>
      <w:r>
        <w:rPr>
          <w:spacing w:val="-3"/>
        </w:rPr>
        <w:t xml:space="preserve"> </w:t>
      </w:r>
      <w:r>
        <w:rPr/>
        <w:t xml:space="preserve">the </w:t>
      </w:r>
      <w:commentRangeStart w:id="0"/>
      <w:r>
        <w:rPr/>
        <w:t>answer</w:t>
      </w:r>
      <w:r>
        <w:rPr/>
      </w:r>
      <w:commentRangeEnd w:id="0"/>
      <w:r>
        <w:commentReference w:id="0"/>
      </w:r>
      <w:r>
        <w:rPr/>
        <w:t xml:space="preserve"> is </w:t>
      </w:r>
      <w:r>
        <w:rPr>
          <w:rFonts w:ascii="Courier New" w:hAnsi="Courier New"/>
          <w:b/>
          <w:sz w:val="22"/>
        </w:rPr>
        <w:t>CORRECT!</w:t>
      </w:r>
      <w:r>
        <w:rPr>
          <w:rFonts w:ascii="Courier New" w:hAnsi="Courier New"/>
          <w:b/>
          <w:spacing w:val="-44"/>
          <w:sz w:val="22"/>
        </w:rPr>
        <w:t xml:space="preserve"> </w:t>
      </w:r>
      <w:r>
        <w:rPr/>
        <w:t xml:space="preserve">or </w:t>
      </w:r>
      <w:r>
        <w:rPr>
          <w:rFonts w:ascii="Courier New" w:hAnsi="Courier New"/>
          <w:b/>
          <w:sz w:val="22"/>
        </w:rPr>
        <w:t>WRONG!</w:t>
      </w:r>
      <w:r>
        <w:rPr/>
        <w:t>.</w:t>
      </w:r>
    </w:p>
    <w:p>
      <w:pPr>
        <w:pStyle w:val="ListParagraph"/>
        <w:numPr>
          <w:ilvl w:val="0"/>
          <w:numId w:val="14"/>
        </w:numPr>
        <w:tabs>
          <w:tab w:val="clear" w:pos="720"/>
          <w:tab w:val="left" w:pos="554" w:leader="none"/>
        </w:tabs>
        <w:spacing w:before="140" w:after="0"/>
        <w:ind w:left="554" w:hanging="360"/>
        <w:jc w:val="left"/>
        <w:rPr>
          <w:sz w:val="20"/>
        </w:rPr>
      </w:pPr>
      <w:r>
        <w:rPr>
          <w:sz w:val="20"/>
        </w:rPr>
        <w:t>Then</w:t>
      </w:r>
      <w:r>
        <w:rPr>
          <w:spacing w:val="-3"/>
          <w:sz w:val="20"/>
        </w:rPr>
        <w:t xml:space="preserve"> </w:t>
      </w:r>
      <w:r>
        <w:rPr>
          <w:sz w:val="20"/>
        </w:rPr>
        <w:t>update</w:t>
      </w:r>
      <w:r>
        <w:rPr>
          <w:spacing w:val="-2"/>
          <w:sz w:val="20"/>
        </w:rPr>
        <w:t xml:space="preserve"> </w:t>
      </w:r>
      <w:r>
        <w:rPr>
          <w:rFonts w:ascii="Courier New" w:hAnsi="Courier New"/>
          <w:b/>
          <w:spacing w:val="-2"/>
        </w:rPr>
        <w:t>themes.xml</w:t>
      </w:r>
      <w:r>
        <w:rPr>
          <w:spacing w:val="-2"/>
          <w:sz w:val="20"/>
        </w:rPr>
        <w:t>:</w:t>
      </w:r>
    </w:p>
    <w:p>
      <w:pPr>
        <w:pStyle w:val="Normal"/>
        <w:spacing w:before="204" w:after="0"/>
        <w:ind w:left="104" w:hanging="0"/>
        <w:rPr>
          <w:rFonts w:ascii="Courier New" w:hAnsi="Courier New"/>
          <w:b/>
          <w:b/>
          <w:sz w:val="18"/>
        </w:rPr>
      </w:pPr>
      <w:r>
        <w:rPr>
          <w:rFonts w:ascii="Courier New" w:hAnsi="Courier New"/>
          <w:b/>
          <w:spacing w:val="-2"/>
          <w:sz w:val="18"/>
        </w:rPr>
        <w:t>themes.xml</w:t>
      </w:r>
    </w:p>
    <w:p>
      <w:pPr>
        <w:pStyle w:val="TextBody"/>
        <w:spacing w:before="7" w:after="0"/>
        <w:rPr>
          <w:rFonts w:ascii="Courier New" w:hAnsi="Courier New"/>
          <w:b/>
          <w:b/>
          <w:sz w:val="11"/>
        </w:rPr>
      </w:pPr>
      <w:r>
        <w:rPr>
          <w:rFonts w:ascii="Courier New" w:hAnsi="Courier New"/>
          <w:b/>
          <w:sz w:val="11"/>
        </w:rPr>
        <mc:AlternateContent>
          <mc:Choice Requires="wpg">
            <w:drawing>
              <wp:anchor behindDoc="0" distT="0" distB="0" distL="0" distR="4445" simplePos="0" locked="0" layoutInCell="0" allowOverlap="1" relativeHeight="1535" wp14:anchorId="78098F05">
                <wp:simplePos x="0" y="0"/>
                <wp:positionH relativeFrom="page">
                  <wp:posOffset>662940</wp:posOffset>
                </wp:positionH>
                <wp:positionV relativeFrom="paragraph">
                  <wp:posOffset>99060</wp:posOffset>
                </wp:positionV>
                <wp:extent cx="5074920" cy="3330575"/>
                <wp:effectExtent l="0" t="635" r="635" b="0"/>
                <wp:wrapTopAndBottom/>
                <wp:docPr id="194" name="docshapegroup129"/>
                <a:graphic xmlns:a="http://schemas.openxmlformats.org/drawingml/2006/main">
                  <a:graphicData uri="http://schemas.microsoft.com/office/word/2010/wordprocessingGroup">
                    <wpg:wgp>
                      <wpg:cNvGrpSpPr/>
                      <wpg:grpSpPr>
                        <a:xfrm>
                          <a:off x="0" y="0"/>
                          <a:ext cx="5074920" cy="3330720"/>
                          <a:chOff x="0" y="0"/>
                          <a:chExt cx="5074920" cy="3330720"/>
                        </a:xfrm>
                      </wpg:grpSpPr>
                      <wps:wsp>
                        <wps:cNvSpPr/>
                        <wps:spPr>
                          <a:xfrm>
                            <a:off x="0" y="6480"/>
                            <a:ext cx="5074920" cy="3317760"/>
                          </a:xfrm>
                          <a:prstGeom prst="rect">
                            <a:avLst/>
                          </a:prstGeom>
                          <a:solidFill>
                            <a:srgbClr val="f6f6f6"/>
                          </a:solidFill>
                          <a:ln w="0">
                            <a:noFill/>
                          </a:ln>
                        </wps:spPr>
                        <wps:style>
                          <a:lnRef idx="0"/>
                          <a:fillRef idx="0"/>
                          <a:effectRef idx="0"/>
                          <a:fontRef idx="minor"/>
                        </wps:style>
                        <wps:bodyPr/>
                      </wps:wsp>
                      <wps:wsp>
                        <wps:cNvSpPr/>
                        <wps:spPr>
                          <a:xfrm>
                            <a:off x="0" y="0"/>
                            <a:ext cx="5074920" cy="3330720"/>
                          </a:xfrm>
                          <a:custGeom>
                            <a:avLst/>
                            <a:gdLst>
                              <a:gd name="textAreaLeft" fmla="*/ 0 w 2877120"/>
                              <a:gd name="textAreaRight" fmla="*/ 2879280 w 2877120"/>
                              <a:gd name="textAreaTop" fmla="*/ 0 h 1888200"/>
                              <a:gd name="textAreaBottom" fmla="*/ 1890360 h 1888200"/>
                            </a:gdLst>
                            <a:ahLst/>
                            <a:rect l="textAreaLeft" t="textAreaTop" r="textAreaRight" b="textAreaBottom"/>
                            <a:pathLst>
                              <a:path w="7992" h="5245">
                                <a:moveTo>
                                  <a:pt x="7992" y="5224"/>
                                </a:moveTo>
                                <a:lnTo>
                                  <a:pt x="0" y="5224"/>
                                </a:lnTo>
                                <a:lnTo>
                                  <a:pt x="0" y="5244"/>
                                </a:lnTo>
                                <a:lnTo>
                                  <a:pt x="7992" y="5244"/>
                                </a:lnTo>
                                <a:lnTo>
                                  <a:pt x="7992" y="52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3305160"/>
                          </a:xfrm>
                          <a:prstGeom prst="rect">
                            <a:avLst/>
                          </a:prstGeom>
                          <a:noFill/>
                          <a:ln w="0">
                            <a:noFill/>
                          </a:ln>
                        </wps:spPr>
                        <wps:style>
                          <a:lnRef idx="0"/>
                          <a:fillRef idx="0"/>
                          <a:effectRef idx="0"/>
                          <a:fontRef idx="minor"/>
                        </wps:style>
                        <wps:txbx>
                          <w:txbxContent>
                            <w:p>
                              <w:pPr>
                                <w:pStyle w:val="Normal"/>
                                <w:spacing w:lineRule="auto" w:line="235" w:before="43" w:after="0"/>
                                <w:ind w:left="669" w:right="840" w:hanging="216"/>
                                <w:rPr>
                                  <w:rFonts w:ascii="Courier New" w:hAnsi="Courier New"/>
                                  <w:sz w:val="18"/>
                                </w:rPr>
                              </w:pPr>
                              <w:r>
                                <w:rPr>
                                  <w:rFonts w:ascii="Courier New" w:hAnsi="Courier New"/>
                                  <w:sz w:val="18"/>
                                </w:rPr>
                                <w:t xml:space="preserve">&lt;style name="HeaderText" </w:t>
                              </w:r>
                              <w:r>
                                <w:rPr>
                                  <w:rFonts w:ascii="Courier New" w:hAnsi="Courier New"/>
                                  <w:spacing w:val="-2"/>
                                  <w:sz w:val="18"/>
                                </w:rPr>
                                <w:t>parent="Base.TextAppearance.AppCompat.Large"&gt;</w:t>
                              </w:r>
                            </w:p>
                            <w:p>
                              <w:pPr>
                                <w:pStyle w:val="Normal"/>
                                <w:spacing w:before="17" w:after="0"/>
                                <w:ind w:left="885" w:hanging="0"/>
                                <w:rPr>
                                  <w:rFonts w:ascii="Courier New" w:hAnsi="Courier New"/>
                                  <w:sz w:val="18"/>
                                </w:rPr>
                              </w:pPr>
                              <w:r>
                                <w:rPr>
                                  <w:rFonts w:ascii="Courier New" w:hAnsi="Courier New"/>
                                  <w:sz w:val="18"/>
                                </w:rPr>
                                <w:t>&lt;item</w:t>
                              </w:r>
                              <w:r>
                                <w:rPr>
                                  <w:rFonts w:ascii="Courier New" w:hAnsi="Courier New"/>
                                  <w:spacing w:val="-5"/>
                                  <w:sz w:val="18"/>
                                </w:rPr>
                                <w:t xml:space="preserve"> </w:t>
                              </w:r>
                              <w:r>
                                <w:rPr>
                                  <w:rFonts w:ascii="Courier New" w:hAnsi="Courier New"/>
                                  <w:spacing w:val="-2"/>
                                  <w:sz w:val="18"/>
                                </w:rPr>
                                <w:t>name="android:padding"&gt;18dp&lt;/item&gt;</w:t>
                              </w:r>
                            </w:p>
                            <w:p>
                              <w:pPr>
                                <w:pStyle w:val="Normal"/>
                                <w:spacing w:before="77" w:after="0"/>
                                <w:ind w:left="885" w:hanging="0"/>
                                <w:rPr>
                                  <w:rFonts w:ascii="Courier New" w:hAnsi="Courier New"/>
                                  <w:sz w:val="18"/>
                                </w:rPr>
                              </w:pPr>
                              <w:r>
                                <w:rPr>
                                  <w:rFonts w:ascii="Courier New" w:hAnsi="Courier New"/>
                                  <w:sz w:val="18"/>
                                </w:rPr>
                                <w:t>&lt;item</w:t>
                              </w:r>
                              <w:r>
                                <w:rPr>
                                  <w:rFonts w:ascii="Courier New" w:hAnsi="Courier New"/>
                                  <w:spacing w:val="-5"/>
                                  <w:sz w:val="18"/>
                                </w:rPr>
                                <w:t xml:space="preserve"> </w:t>
                              </w:r>
                              <w:r>
                                <w:rPr>
                                  <w:rFonts w:ascii="Courier New" w:hAnsi="Courier New"/>
                                  <w:spacing w:val="-2"/>
                                  <w:sz w:val="18"/>
                                </w:rPr>
                                <w:t>name="android:textSize"&gt;24sp&lt;/item&gt;</w:t>
                              </w:r>
                            </w:p>
                            <w:p>
                              <w:pPr>
                                <w:pStyle w:val="Normal"/>
                                <w:spacing w:before="76" w:after="0"/>
                                <w:ind w:left="885" w:hanging="0"/>
                                <w:rPr>
                                  <w:rFonts w:ascii="Courier New" w:hAnsi="Courier New"/>
                                  <w:sz w:val="18"/>
                                </w:rPr>
                              </w:pPr>
                              <w:r>
                                <w:rPr>
                                  <w:rFonts w:ascii="Courier New" w:hAnsi="Courier New"/>
                                  <w:sz w:val="18"/>
                                </w:rPr>
                                <w:t>&lt;item</w:t>
                              </w:r>
                              <w:r>
                                <w:rPr>
                                  <w:rFonts w:ascii="Courier New" w:hAnsi="Courier New"/>
                                  <w:spacing w:val="-5"/>
                                  <w:sz w:val="18"/>
                                </w:rPr>
                                <w:t xml:space="preserve"> </w:t>
                              </w:r>
                              <w:r>
                                <w:rPr>
                                  <w:rFonts w:ascii="Courier New" w:hAnsi="Courier New"/>
                                  <w:spacing w:val="-2"/>
                                  <w:sz w:val="18"/>
                                </w:rPr>
                                <w:t>name="android:textStyle"&gt;bold&lt;/item&gt;</w:t>
                              </w:r>
                            </w:p>
                            <w:p>
                              <w:pPr>
                                <w:pStyle w:val="Normal"/>
                                <w:spacing w:before="76" w:after="0"/>
                                <w:ind w:left="885" w:hanging="0"/>
                                <w:rPr>
                                  <w:rFonts w:ascii="Courier New" w:hAnsi="Courier New"/>
                                  <w:sz w:val="18"/>
                                </w:rPr>
                              </w:pPr>
                              <w:r>
                                <w:rPr>
                                  <w:rFonts w:ascii="Courier New" w:hAnsi="Courier New"/>
                                  <w:sz w:val="18"/>
                                </w:rPr>
                                <w:t>&lt;item</w:t>
                              </w:r>
                              <w:r>
                                <w:rPr>
                                  <w:rFonts w:ascii="Courier New" w:hAnsi="Courier New"/>
                                  <w:spacing w:val="-5"/>
                                  <w:sz w:val="18"/>
                                </w:rPr>
                                <w:t xml:space="preserve"> </w:t>
                              </w:r>
                              <w:r>
                                <w:rPr>
                                  <w:rFonts w:ascii="Courier New" w:hAnsi="Courier New"/>
                                  <w:spacing w:val="-2"/>
                                  <w:sz w:val="18"/>
                                </w:rPr>
                                <w:t>name="android:gravity"&gt;center&lt;/item&gt;</w:t>
                              </w:r>
                            </w:p>
                            <w:p>
                              <w:pPr>
                                <w:pStyle w:val="Normal"/>
                                <w:spacing w:before="76" w:after="0"/>
                                <w:ind w:left="453" w:hanging="0"/>
                                <w:rPr>
                                  <w:rFonts w:ascii="Courier New" w:hAnsi="Courier New"/>
                                  <w:sz w:val="18"/>
                                </w:rPr>
                              </w:pPr>
                              <w:r>
                                <w:rPr>
                                  <w:rFonts w:ascii="Courier New" w:hAnsi="Courier New"/>
                                  <w:spacing w:val="-2"/>
                                  <w:sz w:val="18"/>
                                </w:rPr>
                                <w:t>&lt;/style&gt;</w:t>
                              </w:r>
                            </w:p>
                            <w:p>
                              <w:pPr>
                                <w:pStyle w:val="Normal"/>
                                <w:rPr>
                                  <w:rFonts w:ascii="Courier New" w:hAnsi="Courier New"/>
                                  <w:sz w:val="20"/>
                                </w:rPr>
                              </w:pPr>
                              <w:r>
                                <w:rPr>
                                  <w:rFonts w:ascii="Courier New" w:hAnsi="Courier New"/>
                                  <w:sz w:val="20"/>
                                </w:rPr>
                              </w:r>
                            </w:p>
                            <w:p>
                              <w:pPr>
                                <w:pStyle w:val="Normal"/>
                                <w:spacing w:before="129" w:after="0"/>
                                <w:ind w:left="885" w:hanging="0"/>
                                <w:rPr>
                                  <w:rFonts w:ascii="Courier New" w:hAnsi="Courier New"/>
                                  <w:spacing w:val="-2"/>
                                  <w:sz w:val="18"/>
                                </w:rPr>
                              </w:pPr>
                              <w:r>
                                <w:rPr>
                                  <w:rFonts w:ascii="Courier New" w:hAnsi="Courier New"/>
                                  <w:sz w:val="18"/>
                                </w:rPr>
                                <w:t>&lt;style</w:t>
                              </w:r>
                              <w:r>
                                <w:rPr>
                                  <w:rFonts w:ascii="Courier New" w:hAnsi="Courier New"/>
                                  <w:spacing w:val="-6"/>
                                  <w:sz w:val="18"/>
                                </w:rPr>
                                <w:t xml:space="preserve"> </w:t>
                              </w:r>
                              <w:r>
                                <w:rPr>
                                  <w:rFonts w:ascii="Courier New" w:hAnsi="Courier New"/>
                                  <w:spacing w:val="-2"/>
                                  <w:sz w:val="18"/>
                                </w:rPr>
                                <w:t>name="ButtonText"&gt;</w:t>
                              </w:r>
                            </w:p>
                            <w:p>
                              <w:pPr>
                                <w:pStyle w:val="Normal"/>
                                <w:spacing w:before="129" w:after="0"/>
                                <w:ind w:left="885" w:hanging="0"/>
                                <w:rPr>
                                  <w:rFonts w:ascii="Courier New" w:hAnsi="Courier New"/>
                                  <w:sz w:val="18"/>
                                </w:rPr>
                              </w:pPr>
                              <w:r>
                                <w:rPr>
                                  <w:rFonts w:ascii="Courier New" w:hAnsi="Courier New"/>
                                  <w:sz w:val="18"/>
                                </w:rPr>
                                <w:t xml:space="preserve">    </w:t>
                              </w:r>
                              <w:r>
                                <w:rPr>
                                  <w:rFonts w:ascii="Courier New" w:hAnsi="Courier New"/>
                                  <w:sz w:val="18"/>
                                </w:rPr>
                                <w:t>&lt;item name="android:layout_margin"&gt;8dp&lt;/item&gt;</w:t>
                              </w:r>
                            </w:p>
                            <w:p>
                              <w:pPr>
                                <w:pStyle w:val="Normal"/>
                                <w:spacing w:before="76" w:after="0"/>
                                <w:ind w:left="1317" w:hanging="0"/>
                                <w:rPr>
                                  <w:rFonts w:ascii="Courier New" w:hAnsi="Courier New"/>
                                  <w:sz w:val="18"/>
                                </w:rPr>
                              </w:pPr>
                              <w:r>
                                <w:rPr>
                                  <w:rFonts w:ascii="Courier New" w:hAnsi="Courier New"/>
                                  <w:sz w:val="18"/>
                                </w:rPr>
                                <w:t>&lt;item</w:t>
                              </w:r>
                              <w:r>
                                <w:rPr>
                                  <w:rFonts w:ascii="Courier New" w:hAnsi="Courier New"/>
                                  <w:spacing w:val="-5"/>
                                  <w:sz w:val="18"/>
                                </w:rPr>
                                <w:t xml:space="preserve"> </w:t>
                              </w:r>
                              <w:r>
                                <w:rPr>
                                  <w:rFonts w:ascii="Courier New" w:hAnsi="Courier New"/>
                                  <w:spacing w:val="-2"/>
                                  <w:sz w:val="18"/>
                                </w:rPr>
                                <w:t>name="android:padding"&gt;14dp&lt;/item&gt;</w:t>
                              </w:r>
                            </w:p>
                            <w:p>
                              <w:pPr>
                                <w:pStyle w:val="Normal"/>
                                <w:spacing w:before="77" w:after="0"/>
                                <w:ind w:left="1317" w:hanging="0"/>
                                <w:rPr>
                                  <w:rFonts w:ascii="Courier New" w:hAnsi="Courier New"/>
                                  <w:sz w:val="18"/>
                                </w:rPr>
                              </w:pPr>
                              <w:r>
                                <w:rPr>
                                  <w:rFonts w:ascii="Courier New" w:hAnsi="Courier New"/>
                                  <w:sz w:val="18"/>
                                </w:rPr>
                                <w:t>&lt;item</w:t>
                              </w:r>
                              <w:r>
                                <w:rPr>
                                  <w:rFonts w:ascii="Courier New" w:hAnsi="Courier New"/>
                                  <w:spacing w:val="-5"/>
                                  <w:sz w:val="18"/>
                                </w:rPr>
                                <w:t xml:space="preserve"> </w:t>
                              </w:r>
                              <w:r>
                                <w:rPr>
                                  <w:rFonts w:ascii="Courier New" w:hAnsi="Courier New"/>
                                  <w:spacing w:val="-2"/>
                                  <w:sz w:val="18"/>
                                </w:rPr>
                                <w:t>name="android:textAllCaps"&gt;false&lt;/item&gt;</w:t>
                              </w:r>
                            </w:p>
                            <w:p>
                              <w:pPr>
                                <w:pStyle w:val="Normal"/>
                                <w:spacing w:before="76" w:after="0"/>
                                <w:ind w:left="1317" w:hanging="0"/>
                                <w:rPr>
                                  <w:rFonts w:ascii="Courier New" w:hAnsi="Courier New"/>
                                  <w:sz w:val="18"/>
                                </w:rPr>
                              </w:pPr>
                              <w:r>
                                <w:rPr>
                                  <w:rFonts w:ascii="Courier New" w:hAnsi="Courier New"/>
                                  <w:sz w:val="18"/>
                                </w:rPr>
                                <w:t>&lt;item</w:t>
                              </w:r>
                              <w:r>
                                <w:rPr>
                                  <w:rFonts w:ascii="Courier New" w:hAnsi="Courier New"/>
                                  <w:spacing w:val="-5"/>
                                  <w:sz w:val="18"/>
                                </w:rPr>
                                <w:t xml:space="preserve"> </w:t>
                              </w:r>
                              <w:r>
                                <w:rPr>
                                  <w:rFonts w:ascii="Courier New" w:hAnsi="Courier New"/>
                                  <w:spacing w:val="-2"/>
                                  <w:sz w:val="18"/>
                                </w:rPr>
                                <w:t>name="android:textSize"&gt;18sp&lt;/item&gt;</w:t>
                              </w:r>
                            </w:p>
                            <w:p>
                              <w:pPr>
                                <w:pStyle w:val="Normal"/>
                                <w:spacing w:before="76" w:after="0"/>
                                <w:ind w:left="885" w:hanging="0"/>
                                <w:rPr>
                                  <w:rFonts w:ascii="Courier New" w:hAnsi="Courier New"/>
                                  <w:sz w:val="18"/>
                                </w:rPr>
                              </w:pPr>
                              <w:r>
                                <w:rPr>
                                  <w:rFonts w:ascii="Courier New" w:hAnsi="Courier New"/>
                                  <w:spacing w:val="-2"/>
                                  <w:sz w:val="18"/>
                                </w:rPr>
                                <w:t>&lt;/style&gt;</w:t>
                              </w:r>
                            </w:p>
                            <w:p>
                              <w:pPr>
                                <w:pStyle w:val="Normal"/>
                                <w:rPr>
                                  <w:rFonts w:ascii="Courier New" w:hAnsi="Courier New"/>
                                  <w:sz w:val="20"/>
                                </w:rPr>
                              </w:pPr>
                              <w:r>
                                <w:rPr>
                                  <w:rFonts w:ascii="Courier New" w:hAnsi="Courier New"/>
                                  <w:sz w:val="20"/>
                                </w:rPr>
                              </w:r>
                            </w:p>
                            <w:p>
                              <w:pPr>
                                <w:pStyle w:val="Normal"/>
                                <w:spacing w:before="129" w:after="0"/>
                                <w:ind w:left="885" w:hanging="0"/>
                                <w:rPr>
                                  <w:rFonts w:ascii="Courier New" w:hAnsi="Courier New"/>
                                  <w:sz w:val="18"/>
                                </w:rPr>
                              </w:pPr>
                              <w:r>
                                <w:rPr>
                                  <w:rFonts w:ascii="Courier New" w:hAnsi="Courier New"/>
                                  <w:sz w:val="18"/>
                                </w:rPr>
                                <w:t>&lt;style</w:t>
                              </w:r>
                              <w:r>
                                <w:rPr>
                                  <w:rFonts w:ascii="Courier New" w:hAnsi="Courier New"/>
                                  <w:spacing w:val="-6"/>
                                  <w:sz w:val="18"/>
                                </w:rPr>
                                <w:t xml:space="preserve"> </w:t>
                              </w:r>
                              <w:r>
                                <w:rPr>
                                  <w:rFonts w:ascii="Courier New" w:hAnsi="Courier New"/>
                                  <w:spacing w:val="-2"/>
                                  <w:sz w:val="18"/>
                                </w:rPr>
                                <w:t>name="AnswerText"&gt;</w:t>
                              </w:r>
                            </w:p>
                            <w:p>
                              <w:pPr>
                                <w:pStyle w:val="Normal"/>
                                <w:spacing w:before="76" w:after="0"/>
                                <w:ind w:left="1317" w:hanging="0"/>
                                <w:rPr>
                                  <w:rFonts w:ascii="Courier New" w:hAnsi="Courier New"/>
                                  <w:sz w:val="18"/>
                                </w:rPr>
                              </w:pPr>
                              <w:r>
                                <w:rPr>
                                  <w:rFonts w:ascii="Courier New" w:hAnsi="Courier New"/>
                                  <w:sz w:val="18"/>
                                </w:rPr>
                                <w:t>&lt;item</w:t>
                              </w:r>
                              <w:r>
                                <w:rPr>
                                  <w:rFonts w:ascii="Courier New" w:hAnsi="Courier New"/>
                                  <w:spacing w:val="-5"/>
                                  <w:sz w:val="18"/>
                                </w:rPr>
                                <w:t xml:space="preserve"> </w:t>
                              </w:r>
                              <w:r>
                                <w:rPr>
                                  <w:rFonts w:ascii="Courier New" w:hAnsi="Courier New"/>
                                  <w:spacing w:val="-2"/>
                                  <w:sz w:val="18"/>
                                </w:rPr>
                                <w:t>name="android:padding"&gt;14dp&lt;/item&gt;</w:t>
                              </w:r>
                            </w:p>
                            <w:p>
                              <w:pPr>
                                <w:pStyle w:val="Normal"/>
                                <w:spacing w:before="76" w:after="0"/>
                                <w:ind w:left="1317" w:hanging="0"/>
                                <w:rPr>
                                  <w:rFonts w:ascii="Courier New" w:hAnsi="Courier New"/>
                                  <w:sz w:val="18"/>
                                </w:rPr>
                              </w:pPr>
                              <w:r>
                                <w:rPr>
                                  <w:rFonts w:ascii="Courier New" w:hAnsi="Courier New"/>
                                  <w:sz w:val="18"/>
                                </w:rPr>
                                <w:t>&lt;item</w:t>
                              </w:r>
                              <w:r>
                                <w:rPr>
                                  <w:rFonts w:ascii="Courier New" w:hAnsi="Courier New"/>
                                  <w:spacing w:val="-5"/>
                                  <w:sz w:val="18"/>
                                </w:rPr>
                                <w:t xml:space="preserve"> </w:t>
                              </w:r>
                              <w:r>
                                <w:rPr>
                                  <w:rFonts w:ascii="Courier New" w:hAnsi="Courier New"/>
                                  <w:spacing w:val="-2"/>
                                  <w:sz w:val="18"/>
                                </w:rPr>
                                <w:t>name="android:textSize"&gt;18sp&lt;/item&gt;</w:t>
                              </w:r>
                            </w:p>
                            <w:p>
                              <w:pPr>
                                <w:pStyle w:val="Normal"/>
                                <w:spacing w:before="77" w:after="0"/>
                                <w:ind w:left="1317" w:hanging="0"/>
                                <w:rPr>
                                  <w:rFonts w:ascii="Courier New" w:hAnsi="Courier New"/>
                                  <w:sz w:val="18"/>
                                </w:rPr>
                              </w:pPr>
                              <w:r>
                                <w:rPr>
                                  <w:rFonts w:ascii="Courier New" w:hAnsi="Courier New"/>
                                  <w:sz w:val="18"/>
                                </w:rPr>
                                <w:t>&lt;item</w:t>
                              </w:r>
                              <w:r>
                                <w:rPr>
                                  <w:rFonts w:ascii="Courier New" w:hAnsi="Courier New"/>
                                  <w:spacing w:val="-5"/>
                                  <w:sz w:val="18"/>
                                </w:rPr>
                                <w:t xml:space="preserve"> </w:t>
                              </w:r>
                              <w:r>
                                <w:rPr>
                                  <w:rFonts w:ascii="Courier New" w:hAnsi="Courier New"/>
                                  <w:spacing w:val="-2"/>
                                  <w:sz w:val="18"/>
                                </w:rPr>
                                <w:t>name="android:textStyle"&gt;bold&lt;/item&gt;</w:t>
                              </w:r>
                            </w:p>
                            <w:p>
                              <w:pPr>
                                <w:pStyle w:val="Normal"/>
                                <w:spacing w:before="76" w:after="0"/>
                                <w:ind w:left="885" w:hanging="0"/>
                                <w:rPr>
                                  <w:rFonts w:ascii="Courier New" w:hAnsi="Courier New"/>
                                  <w:sz w:val="18"/>
                                </w:rPr>
                              </w:pPr>
                              <w:r>
                                <w:rPr>
                                  <w:rFonts w:ascii="Courier New" w:hAnsi="Courier New"/>
                                  <w:spacing w:val="-2"/>
                                  <w:sz w:val="18"/>
                                </w:rPr>
                                <w:t>&lt;/style&gt;</w:t>
                              </w:r>
                            </w:p>
                          </w:txbxContent>
                        </wps:txbx>
                        <wps:bodyPr lIns="0" rIns="0" tIns="0" bIns="0" anchor="t">
                          <a:noAutofit/>
                        </wps:bodyPr>
                      </wps:wsp>
                    </wpg:wgp>
                  </a:graphicData>
                </a:graphic>
              </wp:anchor>
            </w:drawing>
          </mc:Choice>
          <mc:Fallback>
            <w:pict>
              <v:group id="shape_0" alt="docshapegroup129" style="position:absolute;margin-left:52.2pt;margin-top:7.8pt;width:399.6pt;height:262.25pt" coordorigin="1044,156" coordsize="7992,5245">
                <v:rect id="shape_0" path="m0,0l-2147483645,0l-2147483645,-2147483646l0,-2147483646xe" fillcolor="#f6f6f6" stroked="f" o:allowincell="f" style="position:absolute;left:1044;top:166;width:7991;height:522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76;width:7991;height:5204;mso-wrap-style:square;v-text-anchor:top;mso-position-horizontal-relative:page">
                  <v:fill o:detectmouseclick="t" on="false"/>
                  <v:stroke color="#3465a4" joinstyle="round" endcap="flat"/>
                  <v:textbox>
                    <w:txbxContent>
                      <w:p>
                        <w:pPr>
                          <w:pStyle w:val="Normal"/>
                          <w:spacing w:lineRule="auto" w:line="235" w:before="43" w:after="0"/>
                          <w:ind w:left="669" w:right="840" w:hanging="216"/>
                          <w:rPr>
                            <w:rFonts w:ascii="Courier New" w:hAnsi="Courier New"/>
                            <w:sz w:val="18"/>
                          </w:rPr>
                        </w:pPr>
                        <w:r>
                          <w:rPr>
                            <w:rFonts w:ascii="Courier New" w:hAnsi="Courier New"/>
                            <w:sz w:val="18"/>
                          </w:rPr>
                          <w:t xml:space="preserve">&lt;style name="HeaderText" </w:t>
                        </w:r>
                        <w:r>
                          <w:rPr>
                            <w:rFonts w:ascii="Courier New" w:hAnsi="Courier New"/>
                            <w:spacing w:val="-2"/>
                            <w:sz w:val="18"/>
                          </w:rPr>
                          <w:t>parent="Base.TextAppearance.AppCompat.Large"&gt;</w:t>
                        </w:r>
                      </w:p>
                      <w:p>
                        <w:pPr>
                          <w:pStyle w:val="Normal"/>
                          <w:spacing w:before="17" w:after="0"/>
                          <w:ind w:left="885" w:hanging="0"/>
                          <w:rPr>
                            <w:rFonts w:ascii="Courier New" w:hAnsi="Courier New"/>
                            <w:sz w:val="18"/>
                          </w:rPr>
                        </w:pPr>
                        <w:r>
                          <w:rPr>
                            <w:rFonts w:ascii="Courier New" w:hAnsi="Courier New"/>
                            <w:sz w:val="18"/>
                          </w:rPr>
                          <w:t>&lt;item</w:t>
                        </w:r>
                        <w:r>
                          <w:rPr>
                            <w:rFonts w:ascii="Courier New" w:hAnsi="Courier New"/>
                            <w:spacing w:val="-5"/>
                            <w:sz w:val="18"/>
                          </w:rPr>
                          <w:t xml:space="preserve"> </w:t>
                        </w:r>
                        <w:r>
                          <w:rPr>
                            <w:rFonts w:ascii="Courier New" w:hAnsi="Courier New"/>
                            <w:spacing w:val="-2"/>
                            <w:sz w:val="18"/>
                          </w:rPr>
                          <w:t>name="android:padding"&gt;18dp&lt;/item&gt;</w:t>
                        </w:r>
                      </w:p>
                      <w:p>
                        <w:pPr>
                          <w:pStyle w:val="Normal"/>
                          <w:spacing w:before="77" w:after="0"/>
                          <w:ind w:left="885" w:hanging="0"/>
                          <w:rPr>
                            <w:rFonts w:ascii="Courier New" w:hAnsi="Courier New"/>
                            <w:sz w:val="18"/>
                          </w:rPr>
                        </w:pPr>
                        <w:r>
                          <w:rPr>
                            <w:rFonts w:ascii="Courier New" w:hAnsi="Courier New"/>
                            <w:sz w:val="18"/>
                          </w:rPr>
                          <w:t>&lt;item</w:t>
                        </w:r>
                        <w:r>
                          <w:rPr>
                            <w:rFonts w:ascii="Courier New" w:hAnsi="Courier New"/>
                            <w:spacing w:val="-5"/>
                            <w:sz w:val="18"/>
                          </w:rPr>
                          <w:t xml:space="preserve"> </w:t>
                        </w:r>
                        <w:r>
                          <w:rPr>
                            <w:rFonts w:ascii="Courier New" w:hAnsi="Courier New"/>
                            <w:spacing w:val="-2"/>
                            <w:sz w:val="18"/>
                          </w:rPr>
                          <w:t>name="android:textSize"&gt;24sp&lt;/item&gt;</w:t>
                        </w:r>
                      </w:p>
                      <w:p>
                        <w:pPr>
                          <w:pStyle w:val="Normal"/>
                          <w:spacing w:before="76" w:after="0"/>
                          <w:ind w:left="885" w:hanging="0"/>
                          <w:rPr>
                            <w:rFonts w:ascii="Courier New" w:hAnsi="Courier New"/>
                            <w:sz w:val="18"/>
                          </w:rPr>
                        </w:pPr>
                        <w:r>
                          <w:rPr>
                            <w:rFonts w:ascii="Courier New" w:hAnsi="Courier New"/>
                            <w:sz w:val="18"/>
                          </w:rPr>
                          <w:t>&lt;item</w:t>
                        </w:r>
                        <w:r>
                          <w:rPr>
                            <w:rFonts w:ascii="Courier New" w:hAnsi="Courier New"/>
                            <w:spacing w:val="-5"/>
                            <w:sz w:val="18"/>
                          </w:rPr>
                          <w:t xml:space="preserve"> </w:t>
                        </w:r>
                        <w:r>
                          <w:rPr>
                            <w:rFonts w:ascii="Courier New" w:hAnsi="Courier New"/>
                            <w:spacing w:val="-2"/>
                            <w:sz w:val="18"/>
                          </w:rPr>
                          <w:t>name="android:textStyle"&gt;bold&lt;/item&gt;</w:t>
                        </w:r>
                      </w:p>
                      <w:p>
                        <w:pPr>
                          <w:pStyle w:val="Normal"/>
                          <w:spacing w:before="76" w:after="0"/>
                          <w:ind w:left="885" w:hanging="0"/>
                          <w:rPr>
                            <w:rFonts w:ascii="Courier New" w:hAnsi="Courier New"/>
                            <w:sz w:val="18"/>
                          </w:rPr>
                        </w:pPr>
                        <w:r>
                          <w:rPr>
                            <w:rFonts w:ascii="Courier New" w:hAnsi="Courier New"/>
                            <w:sz w:val="18"/>
                          </w:rPr>
                          <w:t>&lt;item</w:t>
                        </w:r>
                        <w:r>
                          <w:rPr>
                            <w:rFonts w:ascii="Courier New" w:hAnsi="Courier New"/>
                            <w:spacing w:val="-5"/>
                            <w:sz w:val="18"/>
                          </w:rPr>
                          <w:t xml:space="preserve"> </w:t>
                        </w:r>
                        <w:r>
                          <w:rPr>
                            <w:rFonts w:ascii="Courier New" w:hAnsi="Courier New"/>
                            <w:spacing w:val="-2"/>
                            <w:sz w:val="18"/>
                          </w:rPr>
                          <w:t>name="android:gravity"&gt;center&lt;/item&gt;</w:t>
                        </w:r>
                      </w:p>
                      <w:p>
                        <w:pPr>
                          <w:pStyle w:val="Normal"/>
                          <w:spacing w:before="76" w:after="0"/>
                          <w:ind w:left="453" w:hanging="0"/>
                          <w:rPr>
                            <w:rFonts w:ascii="Courier New" w:hAnsi="Courier New"/>
                            <w:sz w:val="18"/>
                          </w:rPr>
                        </w:pPr>
                        <w:r>
                          <w:rPr>
                            <w:rFonts w:ascii="Courier New" w:hAnsi="Courier New"/>
                            <w:spacing w:val="-2"/>
                            <w:sz w:val="18"/>
                          </w:rPr>
                          <w:t>&lt;/style&gt;</w:t>
                        </w:r>
                      </w:p>
                      <w:p>
                        <w:pPr>
                          <w:pStyle w:val="Normal"/>
                          <w:rPr>
                            <w:rFonts w:ascii="Courier New" w:hAnsi="Courier New"/>
                            <w:sz w:val="20"/>
                          </w:rPr>
                        </w:pPr>
                        <w:r>
                          <w:rPr>
                            <w:rFonts w:ascii="Courier New" w:hAnsi="Courier New"/>
                            <w:sz w:val="20"/>
                          </w:rPr>
                        </w:r>
                      </w:p>
                      <w:p>
                        <w:pPr>
                          <w:pStyle w:val="Normal"/>
                          <w:spacing w:before="129" w:after="0"/>
                          <w:ind w:left="885" w:hanging="0"/>
                          <w:rPr>
                            <w:rFonts w:ascii="Courier New" w:hAnsi="Courier New"/>
                            <w:spacing w:val="-2"/>
                            <w:sz w:val="18"/>
                          </w:rPr>
                        </w:pPr>
                        <w:r>
                          <w:rPr>
                            <w:rFonts w:ascii="Courier New" w:hAnsi="Courier New"/>
                            <w:sz w:val="18"/>
                          </w:rPr>
                          <w:t>&lt;style</w:t>
                        </w:r>
                        <w:r>
                          <w:rPr>
                            <w:rFonts w:ascii="Courier New" w:hAnsi="Courier New"/>
                            <w:spacing w:val="-6"/>
                            <w:sz w:val="18"/>
                          </w:rPr>
                          <w:t xml:space="preserve"> </w:t>
                        </w:r>
                        <w:r>
                          <w:rPr>
                            <w:rFonts w:ascii="Courier New" w:hAnsi="Courier New"/>
                            <w:spacing w:val="-2"/>
                            <w:sz w:val="18"/>
                          </w:rPr>
                          <w:t>name="ButtonText"&gt;</w:t>
                        </w:r>
                      </w:p>
                      <w:p>
                        <w:pPr>
                          <w:pStyle w:val="Normal"/>
                          <w:spacing w:before="129" w:after="0"/>
                          <w:ind w:left="885" w:hanging="0"/>
                          <w:rPr>
                            <w:rFonts w:ascii="Courier New" w:hAnsi="Courier New"/>
                            <w:sz w:val="18"/>
                          </w:rPr>
                        </w:pPr>
                        <w:r>
                          <w:rPr>
                            <w:rFonts w:ascii="Courier New" w:hAnsi="Courier New"/>
                            <w:sz w:val="18"/>
                          </w:rPr>
                          <w:t xml:space="preserve">    </w:t>
                        </w:r>
                        <w:r>
                          <w:rPr>
                            <w:rFonts w:ascii="Courier New" w:hAnsi="Courier New"/>
                            <w:sz w:val="18"/>
                          </w:rPr>
                          <w:t>&lt;item name="android:layout_margin"&gt;8dp&lt;/item&gt;</w:t>
                        </w:r>
                      </w:p>
                      <w:p>
                        <w:pPr>
                          <w:pStyle w:val="Normal"/>
                          <w:spacing w:before="76" w:after="0"/>
                          <w:ind w:left="1317" w:hanging="0"/>
                          <w:rPr>
                            <w:rFonts w:ascii="Courier New" w:hAnsi="Courier New"/>
                            <w:sz w:val="18"/>
                          </w:rPr>
                        </w:pPr>
                        <w:r>
                          <w:rPr>
                            <w:rFonts w:ascii="Courier New" w:hAnsi="Courier New"/>
                            <w:sz w:val="18"/>
                          </w:rPr>
                          <w:t>&lt;item</w:t>
                        </w:r>
                        <w:r>
                          <w:rPr>
                            <w:rFonts w:ascii="Courier New" w:hAnsi="Courier New"/>
                            <w:spacing w:val="-5"/>
                            <w:sz w:val="18"/>
                          </w:rPr>
                          <w:t xml:space="preserve"> </w:t>
                        </w:r>
                        <w:r>
                          <w:rPr>
                            <w:rFonts w:ascii="Courier New" w:hAnsi="Courier New"/>
                            <w:spacing w:val="-2"/>
                            <w:sz w:val="18"/>
                          </w:rPr>
                          <w:t>name="android:padding"&gt;14dp&lt;/item&gt;</w:t>
                        </w:r>
                      </w:p>
                      <w:p>
                        <w:pPr>
                          <w:pStyle w:val="Normal"/>
                          <w:spacing w:before="77" w:after="0"/>
                          <w:ind w:left="1317" w:hanging="0"/>
                          <w:rPr>
                            <w:rFonts w:ascii="Courier New" w:hAnsi="Courier New"/>
                            <w:sz w:val="18"/>
                          </w:rPr>
                        </w:pPr>
                        <w:r>
                          <w:rPr>
                            <w:rFonts w:ascii="Courier New" w:hAnsi="Courier New"/>
                            <w:sz w:val="18"/>
                          </w:rPr>
                          <w:t>&lt;item</w:t>
                        </w:r>
                        <w:r>
                          <w:rPr>
                            <w:rFonts w:ascii="Courier New" w:hAnsi="Courier New"/>
                            <w:spacing w:val="-5"/>
                            <w:sz w:val="18"/>
                          </w:rPr>
                          <w:t xml:space="preserve"> </w:t>
                        </w:r>
                        <w:r>
                          <w:rPr>
                            <w:rFonts w:ascii="Courier New" w:hAnsi="Courier New"/>
                            <w:spacing w:val="-2"/>
                            <w:sz w:val="18"/>
                          </w:rPr>
                          <w:t>name="android:textAllCaps"&gt;false&lt;/item&gt;</w:t>
                        </w:r>
                      </w:p>
                      <w:p>
                        <w:pPr>
                          <w:pStyle w:val="Normal"/>
                          <w:spacing w:before="76" w:after="0"/>
                          <w:ind w:left="1317" w:hanging="0"/>
                          <w:rPr>
                            <w:rFonts w:ascii="Courier New" w:hAnsi="Courier New"/>
                            <w:sz w:val="18"/>
                          </w:rPr>
                        </w:pPr>
                        <w:r>
                          <w:rPr>
                            <w:rFonts w:ascii="Courier New" w:hAnsi="Courier New"/>
                            <w:sz w:val="18"/>
                          </w:rPr>
                          <w:t>&lt;item</w:t>
                        </w:r>
                        <w:r>
                          <w:rPr>
                            <w:rFonts w:ascii="Courier New" w:hAnsi="Courier New"/>
                            <w:spacing w:val="-5"/>
                            <w:sz w:val="18"/>
                          </w:rPr>
                          <w:t xml:space="preserve"> </w:t>
                        </w:r>
                        <w:r>
                          <w:rPr>
                            <w:rFonts w:ascii="Courier New" w:hAnsi="Courier New"/>
                            <w:spacing w:val="-2"/>
                            <w:sz w:val="18"/>
                          </w:rPr>
                          <w:t>name="android:textSize"&gt;18sp&lt;/item&gt;</w:t>
                        </w:r>
                      </w:p>
                      <w:p>
                        <w:pPr>
                          <w:pStyle w:val="Normal"/>
                          <w:spacing w:before="76" w:after="0"/>
                          <w:ind w:left="885" w:hanging="0"/>
                          <w:rPr>
                            <w:rFonts w:ascii="Courier New" w:hAnsi="Courier New"/>
                            <w:sz w:val="18"/>
                          </w:rPr>
                        </w:pPr>
                        <w:r>
                          <w:rPr>
                            <w:rFonts w:ascii="Courier New" w:hAnsi="Courier New"/>
                            <w:spacing w:val="-2"/>
                            <w:sz w:val="18"/>
                          </w:rPr>
                          <w:t>&lt;/style&gt;</w:t>
                        </w:r>
                      </w:p>
                      <w:p>
                        <w:pPr>
                          <w:pStyle w:val="Normal"/>
                          <w:rPr>
                            <w:rFonts w:ascii="Courier New" w:hAnsi="Courier New"/>
                            <w:sz w:val="20"/>
                          </w:rPr>
                        </w:pPr>
                        <w:r>
                          <w:rPr>
                            <w:rFonts w:ascii="Courier New" w:hAnsi="Courier New"/>
                            <w:sz w:val="20"/>
                          </w:rPr>
                        </w:r>
                      </w:p>
                      <w:p>
                        <w:pPr>
                          <w:pStyle w:val="Normal"/>
                          <w:spacing w:before="129" w:after="0"/>
                          <w:ind w:left="885" w:hanging="0"/>
                          <w:rPr>
                            <w:rFonts w:ascii="Courier New" w:hAnsi="Courier New"/>
                            <w:sz w:val="18"/>
                          </w:rPr>
                        </w:pPr>
                        <w:r>
                          <w:rPr>
                            <w:rFonts w:ascii="Courier New" w:hAnsi="Courier New"/>
                            <w:sz w:val="18"/>
                          </w:rPr>
                          <w:t>&lt;style</w:t>
                        </w:r>
                        <w:r>
                          <w:rPr>
                            <w:rFonts w:ascii="Courier New" w:hAnsi="Courier New"/>
                            <w:spacing w:val="-6"/>
                            <w:sz w:val="18"/>
                          </w:rPr>
                          <w:t xml:space="preserve"> </w:t>
                        </w:r>
                        <w:r>
                          <w:rPr>
                            <w:rFonts w:ascii="Courier New" w:hAnsi="Courier New"/>
                            <w:spacing w:val="-2"/>
                            <w:sz w:val="18"/>
                          </w:rPr>
                          <w:t>name="AnswerText"&gt;</w:t>
                        </w:r>
                      </w:p>
                      <w:p>
                        <w:pPr>
                          <w:pStyle w:val="Normal"/>
                          <w:spacing w:before="76" w:after="0"/>
                          <w:ind w:left="1317" w:hanging="0"/>
                          <w:rPr>
                            <w:rFonts w:ascii="Courier New" w:hAnsi="Courier New"/>
                            <w:sz w:val="18"/>
                          </w:rPr>
                        </w:pPr>
                        <w:r>
                          <w:rPr>
                            <w:rFonts w:ascii="Courier New" w:hAnsi="Courier New"/>
                            <w:sz w:val="18"/>
                          </w:rPr>
                          <w:t>&lt;item</w:t>
                        </w:r>
                        <w:r>
                          <w:rPr>
                            <w:rFonts w:ascii="Courier New" w:hAnsi="Courier New"/>
                            <w:spacing w:val="-5"/>
                            <w:sz w:val="18"/>
                          </w:rPr>
                          <w:t xml:space="preserve"> </w:t>
                        </w:r>
                        <w:r>
                          <w:rPr>
                            <w:rFonts w:ascii="Courier New" w:hAnsi="Courier New"/>
                            <w:spacing w:val="-2"/>
                            <w:sz w:val="18"/>
                          </w:rPr>
                          <w:t>name="android:padding"&gt;14dp&lt;/item&gt;</w:t>
                        </w:r>
                      </w:p>
                      <w:p>
                        <w:pPr>
                          <w:pStyle w:val="Normal"/>
                          <w:spacing w:before="76" w:after="0"/>
                          <w:ind w:left="1317" w:hanging="0"/>
                          <w:rPr>
                            <w:rFonts w:ascii="Courier New" w:hAnsi="Courier New"/>
                            <w:sz w:val="18"/>
                          </w:rPr>
                        </w:pPr>
                        <w:r>
                          <w:rPr>
                            <w:rFonts w:ascii="Courier New" w:hAnsi="Courier New"/>
                            <w:sz w:val="18"/>
                          </w:rPr>
                          <w:t>&lt;item</w:t>
                        </w:r>
                        <w:r>
                          <w:rPr>
                            <w:rFonts w:ascii="Courier New" w:hAnsi="Courier New"/>
                            <w:spacing w:val="-5"/>
                            <w:sz w:val="18"/>
                          </w:rPr>
                          <w:t xml:space="preserve"> </w:t>
                        </w:r>
                        <w:r>
                          <w:rPr>
                            <w:rFonts w:ascii="Courier New" w:hAnsi="Courier New"/>
                            <w:spacing w:val="-2"/>
                            <w:sz w:val="18"/>
                          </w:rPr>
                          <w:t>name="android:textSize"&gt;18sp&lt;/item&gt;</w:t>
                        </w:r>
                      </w:p>
                      <w:p>
                        <w:pPr>
                          <w:pStyle w:val="Normal"/>
                          <w:spacing w:before="77" w:after="0"/>
                          <w:ind w:left="1317" w:hanging="0"/>
                          <w:rPr>
                            <w:rFonts w:ascii="Courier New" w:hAnsi="Courier New"/>
                            <w:sz w:val="18"/>
                          </w:rPr>
                        </w:pPr>
                        <w:r>
                          <w:rPr>
                            <w:rFonts w:ascii="Courier New" w:hAnsi="Courier New"/>
                            <w:sz w:val="18"/>
                          </w:rPr>
                          <w:t>&lt;item</w:t>
                        </w:r>
                        <w:r>
                          <w:rPr>
                            <w:rFonts w:ascii="Courier New" w:hAnsi="Courier New"/>
                            <w:spacing w:val="-5"/>
                            <w:sz w:val="18"/>
                          </w:rPr>
                          <w:t xml:space="preserve"> </w:t>
                        </w:r>
                        <w:r>
                          <w:rPr>
                            <w:rFonts w:ascii="Courier New" w:hAnsi="Courier New"/>
                            <w:spacing w:val="-2"/>
                            <w:sz w:val="18"/>
                          </w:rPr>
                          <w:t>name="android:textStyle"&gt;bold&lt;/item&gt;</w:t>
                        </w:r>
                      </w:p>
                      <w:p>
                        <w:pPr>
                          <w:pStyle w:val="Normal"/>
                          <w:spacing w:before="76" w:after="0"/>
                          <w:ind w:left="885" w:hanging="0"/>
                          <w:rPr>
                            <w:rFonts w:ascii="Courier New" w:hAnsi="Courier New"/>
                            <w:sz w:val="18"/>
                          </w:rPr>
                        </w:pPr>
                        <w:r>
                          <w:rPr>
                            <w:rFonts w:ascii="Courier New" w:hAnsi="Courier New"/>
                            <w:spacing w:val="-2"/>
                            <w:sz w:val="18"/>
                          </w:rPr>
                          <w:t>&lt;/style&gt;</w:t>
                        </w:r>
                      </w:p>
                    </w:txbxContent>
                  </v:textbox>
                  <w10:wrap type="topAndBottom"/>
                </v:rect>
              </v:group>
            </w:pict>
          </mc:Fallback>
        </mc:AlternateContent>
      </w:r>
    </w:p>
    <w:p>
      <w:pPr>
        <w:pStyle w:val="TextBody"/>
        <w:spacing w:lineRule="auto" w:line="240" w:before="72" w:after="0"/>
        <w:ind w:left="554" w:right="905" w:hanging="0"/>
        <w:jc w:val="both"/>
        <w:rPr/>
      </w:pPr>
      <w:r>
        <w:rPr/>
        <w:t>These</w:t>
      </w:r>
      <w:r>
        <w:rPr>
          <w:spacing w:val="-3"/>
        </w:rPr>
        <w:t xml:space="preserve"> </w:t>
      </w:r>
      <w:r>
        <w:rPr/>
        <w:t>are</w:t>
      </w:r>
      <w:r>
        <w:rPr>
          <w:spacing w:val="-3"/>
        </w:rPr>
        <w:t xml:space="preserve"> </w:t>
      </w:r>
      <w:r>
        <w:rPr/>
        <w:t>basic</w:t>
      </w:r>
      <w:r>
        <w:rPr>
          <w:spacing w:val="-2"/>
        </w:rPr>
        <w:t xml:space="preserve"> </w:t>
      </w:r>
      <w:r>
        <w:rPr/>
        <w:t>styles</w:t>
      </w:r>
      <w:r>
        <w:rPr>
          <w:spacing w:val="-2"/>
        </w:rPr>
        <w:t xml:space="preserve"> </w:t>
      </w:r>
      <w:r>
        <w:rPr/>
        <w:t>so</w:t>
      </w:r>
      <w:r>
        <w:rPr>
          <w:spacing w:val="-2"/>
        </w:rPr>
        <w:t xml:space="preserve"> </w:t>
      </w:r>
      <w:r>
        <w:rPr/>
        <w:t>feel</w:t>
      </w:r>
      <w:r>
        <w:rPr>
          <w:spacing w:val="-2"/>
        </w:rPr>
        <w:t xml:space="preserve"> </w:t>
      </w:r>
      <w:r>
        <w:rPr/>
        <w:t>free</w:t>
      </w:r>
      <w:r>
        <w:rPr>
          <w:spacing w:val="-2"/>
        </w:rPr>
        <w:t xml:space="preserve"> </w:t>
      </w:r>
      <w:r>
        <w:rPr/>
        <w:t>to</w:t>
      </w:r>
      <w:r>
        <w:rPr>
          <w:spacing w:val="-2"/>
        </w:rPr>
        <w:t xml:space="preserve"> </w:t>
      </w:r>
      <w:r>
        <w:rPr/>
        <w:t>change</w:t>
      </w:r>
      <w:r>
        <w:rPr>
          <w:spacing w:val="-2"/>
        </w:rPr>
        <w:t xml:space="preserve"> </w:t>
      </w:r>
      <w:r>
        <w:rPr/>
        <w:t>them.</w:t>
      </w:r>
      <w:r>
        <w:rPr>
          <w:spacing w:val="-2"/>
        </w:rPr>
        <w:t xml:space="preserve"> </w:t>
      </w:r>
      <w:r>
        <w:rPr/>
        <w:t>Buttons,</w:t>
      </w:r>
      <w:r>
        <w:rPr>
          <w:spacing w:val="-2"/>
        </w:rPr>
        <w:t xml:space="preserve"> </w:t>
      </w:r>
      <w:r>
        <w:rPr/>
        <w:t>by</w:t>
      </w:r>
      <w:r>
        <w:rPr>
          <w:spacing w:val="-2"/>
        </w:rPr>
        <w:t xml:space="preserve"> </w:t>
      </w:r>
      <w:r>
        <w:rPr/>
        <w:t>default,</w:t>
      </w:r>
      <w:r>
        <w:rPr>
          <w:spacing w:val="-2"/>
        </w:rPr>
        <w:t xml:space="preserve"> </w:t>
      </w:r>
      <w:r>
        <w:rPr/>
        <w:t>display</w:t>
      </w:r>
      <w:r>
        <w:rPr>
          <w:spacing w:val="-2"/>
        </w:rPr>
        <w:t xml:space="preserve"> </w:t>
      </w:r>
      <w:r>
        <w:rPr/>
        <w:t>in uppercase</w:t>
      </w:r>
      <w:r>
        <w:rPr>
          <w:spacing w:val="-13"/>
        </w:rPr>
        <w:t xml:space="preserve"> </w:t>
      </w:r>
      <w:r>
        <w:rPr/>
        <w:t>text</w:t>
      </w:r>
      <w:r>
        <w:rPr>
          <w:spacing w:val="-13"/>
        </w:rPr>
        <w:t xml:space="preserve"> </w:t>
      </w:r>
      <w:r>
        <w:rPr/>
        <w:t>so</w:t>
      </w:r>
      <w:r>
        <w:rPr>
          <w:spacing w:val="-13"/>
        </w:rPr>
        <w:t xml:space="preserve"> </w:t>
      </w:r>
      <w:r>
        <w:rPr/>
        <w:t>the</w:t>
      </w:r>
      <w:r>
        <w:rPr>
          <w:spacing w:val="-13"/>
        </w:rPr>
        <w:t xml:space="preserve"> </w:t>
      </w:r>
      <w:r>
        <w:rPr>
          <w:rFonts w:ascii="Courier New" w:hAnsi="Courier New"/>
          <w:b/>
          <w:sz w:val="22"/>
        </w:rPr>
        <w:t>android:textAllCaps</w:t>
      </w:r>
      <w:r>
        <w:rPr>
          <w:rFonts w:ascii="Courier New" w:hAnsi="Courier New"/>
          <w:b/>
          <w:spacing w:val="-33"/>
          <w:sz w:val="22"/>
        </w:rPr>
        <w:t xml:space="preserve"> </w:t>
      </w:r>
      <w:r>
        <w:rPr/>
        <w:t>item</w:t>
      </w:r>
      <w:r>
        <w:rPr>
          <w:spacing w:val="-13"/>
        </w:rPr>
        <w:t xml:space="preserve"> </w:t>
      </w:r>
      <w:r>
        <w:rPr/>
        <w:t>set</w:t>
      </w:r>
      <w:r>
        <w:rPr>
          <w:spacing w:val="-13"/>
        </w:rPr>
        <w:t xml:space="preserve"> </w:t>
      </w:r>
      <w:r>
        <w:rPr/>
        <w:t>to</w:t>
      </w:r>
      <w:r>
        <w:rPr>
          <w:spacing w:val="-13"/>
        </w:rPr>
        <w:t xml:space="preserve"> </w:t>
      </w:r>
      <w:r>
        <w:rPr>
          <w:rFonts w:ascii="Courier New" w:hAnsi="Courier New"/>
          <w:b/>
          <w:sz w:val="22"/>
        </w:rPr>
        <w:t>false</w:t>
      </w:r>
      <w:r>
        <w:rPr>
          <w:rFonts w:ascii="Courier New" w:hAnsi="Courier New"/>
          <w:b/>
          <w:spacing w:val="-33"/>
          <w:sz w:val="22"/>
        </w:rPr>
        <w:t xml:space="preserve"> </w:t>
      </w:r>
      <w:r>
        <w:rPr/>
        <w:t>allows</w:t>
      </w:r>
      <w:r>
        <w:rPr>
          <w:spacing w:val="-13"/>
        </w:rPr>
        <w:t xml:space="preserve"> </w:t>
      </w:r>
      <w:r>
        <w:rPr/>
        <w:t>us</w:t>
      </w:r>
      <w:r>
        <w:rPr>
          <w:spacing w:val="-13"/>
        </w:rPr>
        <w:t xml:space="preserve"> </w:t>
      </w:r>
      <w:r>
        <w:rPr/>
        <w:t>to not display the buttons in uppercase.</w:t>
      </w:r>
    </w:p>
    <w:p>
      <w:pPr>
        <w:pStyle w:val="TextBody"/>
        <w:spacing w:lineRule="auto" w:line="240" w:before="147" w:after="0"/>
        <w:ind w:left="554" w:right="1684" w:hanging="0"/>
        <w:rPr>
          <w:rFonts w:ascii="Courier New" w:hAnsi="Courier New"/>
          <w:b/>
          <w:b/>
          <w:sz w:val="22"/>
        </w:rPr>
      </w:pPr>
      <w:r>
        <w:rPr/>
        <w:t>The</w:t>
      </w:r>
      <w:r>
        <w:rPr>
          <w:spacing w:val="-4"/>
        </w:rPr>
        <w:t xml:space="preserve"> </w:t>
      </w:r>
      <w:r>
        <w:rPr/>
        <w:t>approach</w:t>
      </w:r>
      <w:r>
        <w:rPr>
          <w:spacing w:val="-4"/>
        </w:rPr>
        <w:t xml:space="preserve"> </w:t>
      </w:r>
      <w:r>
        <w:rPr/>
        <w:t>that</w:t>
      </w:r>
      <w:r>
        <w:rPr>
          <w:spacing w:val="-3"/>
        </w:rPr>
        <w:t xml:space="preserve"> </w:t>
      </w:r>
      <w:r>
        <w:rPr/>
        <w:t>is</w:t>
      </w:r>
      <w:r>
        <w:rPr>
          <w:spacing w:val="-3"/>
        </w:rPr>
        <w:t xml:space="preserve"> </w:t>
      </w:r>
      <w:r>
        <w:rPr/>
        <w:t>used</w:t>
      </w:r>
      <w:r>
        <w:rPr>
          <w:spacing w:val="-3"/>
        </w:rPr>
        <w:t xml:space="preserve"> </w:t>
      </w:r>
      <w:r>
        <w:rPr/>
        <w:t>for</w:t>
      </w:r>
      <w:r>
        <w:rPr>
          <w:spacing w:val="-3"/>
        </w:rPr>
        <w:t xml:space="preserve"> </w:t>
      </w:r>
      <w:r>
        <w:rPr/>
        <w:t>this</w:t>
      </w:r>
      <w:r>
        <w:rPr>
          <w:spacing w:val="-3"/>
        </w:rPr>
        <w:t xml:space="preserve"> </w:t>
      </w:r>
      <w:r>
        <w:rPr/>
        <w:t>activity</w:t>
      </w:r>
      <w:r>
        <w:rPr>
          <w:spacing w:val="-4"/>
        </w:rPr>
        <w:t xml:space="preserve"> </w:t>
      </w:r>
      <w:r>
        <w:rPr/>
        <w:t>is</w:t>
      </w:r>
      <w:r>
        <w:rPr>
          <w:spacing w:val="-3"/>
        </w:rPr>
        <w:t xml:space="preserve"> </w:t>
      </w:r>
      <w:r>
        <w:rPr/>
        <w:t>to</w:t>
      </w:r>
      <w:r>
        <w:rPr>
          <w:spacing w:val="-3"/>
        </w:rPr>
        <w:t xml:space="preserve"> </w:t>
      </w:r>
      <w:r>
        <w:rPr/>
        <w:t>use</w:t>
      </w:r>
      <w:r>
        <w:rPr>
          <w:spacing w:val="-3"/>
        </w:rPr>
        <w:t xml:space="preserve"> </w:t>
      </w:r>
      <w:r>
        <w:rPr/>
        <w:t>dynamic</w:t>
      </w:r>
      <w:r>
        <w:rPr>
          <w:spacing w:val="-3"/>
        </w:rPr>
        <w:t xml:space="preserve"> </w:t>
      </w:r>
      <w:r>
        <w:rPr/>
        <w:t xml:space="preserve">fragments and a listener in a </w:t>
      </w:r>
      <w:r>
        <w:rPr>
          <w:rFonts w:ascii="Courier New" w:hAnsi="Courier New"/>
          <w:b/>
          <w:sz w:val="22"/>
        </w:rPr>
        <w:t>QuestionsFragment</w:t>
      </w:r>
      <w:r>
        <w:rPr>
          <w:rFonts w:ascii="Courier New" w:hAnsi="Courier New"/>
          <w:b/>
          <w:spacing w:val="-68"/>
          <w:sz w:val="22"/>
        </w:rPr>
        <w:t xml:space="preserve"> </w:t>
      </w:r>
      <w:r>
        <w:rPr/>
        <w:t xml:space="preserve">class to pass data to an </w:t>
      </w:r>
      <w:r>
        <w:rPr>
          <w:rFonts w:ascii="Courier New" w:hAnsi="Courier New"/>
          <w:b/>
          <w:sz w:val="22"/>
        </w:rPr>
        <w:t>AnswersFragment</w:t>
      </w:r>
      <w:r>
        <w:rPr>
          <w:rFonts w:ascii="Courier New" w:hAnsi="Courier New"/>
          <w:b/>
          <w:spacing w:val="-66"/>
          <w:sz w:val="22"/>
        </w:rPr>
        <w:t xml:space="preserve"> </w:t>
      </w:r>
      <w:r>
        <w:rPr/>
        <w:t xml:space="preserve">with the fragments being added to a container </w:t>
      </w:r>
    </w:p>
    <w:p>
      <w:pPr>
        <w:pStyle w:val="TextBody"/>
        <w:spacing w:lineRule="auto" w:line="240" w:before="147" w:after="0"/>
        <w:ind w:left="554" w:right="1684" w:hanging="0"/>
        <w:rPr/>
      </w:pPr>
      <w:r>
        <w:rPr>
          <w:rFonts w:ascii="Courier New" w:hAnsi="Courier New"/>
          <w:b/>
          <w:sz w:val="22"/>
        </w:rPr>
        <w:t>FragmentContainerView</w:t>
      </w:r>
      <w:r>
        <w:rPr>
          <w:rFonts w:ascii="Courier New" w:hAnsi="Courier New"/>
          <w:b/>
          <w:spacing w:val="-52"/>
          <w:sz w:val="22"/>
        </w:rPr>
        <w:t xml:space="preserve"> </w:t>
      </w:r>
      <w:r>
        <w:rPr/>
        <w:t>in the activity layout file.</w:t>
      </w:r>
    </w:p>
    <w:p>
      <w:pPr>
        <w:sectPr>
          <w:headerReference w:type="even" r:id="rId75"/>
          <w:headerReference w:type="default" r:id="rId76"/>
          <w:type w:val="nextPage"/>
          <w:pgSz w:w="10800" w:h="13320"/>
          <w:pgMar w:left="940" w:right="920" w:gutter="0" w:header="695" w:top="1120" w:footer="0" w:bottom="280"/>
          <w:pgNumType w:fmt="decimal"/>
          <w:formProt w:val="false"/>
          <w:textDirection w:val="lrTb"/>
          <w:docGrid w:type="default" w:linePitch="100" w:charSpace="4096"/>
        </w:sectPr>
        <w:pStyle w:val="ListParagraph"/>
        <w:numPr>
          <w:ilvl w:val="0"/>
          <w:numId w:val="14"/>
        </w:numPr>
        <w:tabs>
          <w:tab w:val="clear" w:pos="720"/>
          <w:tab w:val="left" w:pos="554" w:leader="none"/>
        </w:tabs>
        <w:spacing w:lineRule="auto" w:line="240" w:before="138" w:after="0"/>
        <w:ind w:left="554" w:right="1317" w:hanging="360"/>
        <w:jc w:val="left"/>
        <w:rPr>
          <w:sz w:val="20"/>
        </w:rPr>
      </w:pPr>
      <w:r>
        <w:rPr>
          <w:sz w:val="20"/>
        </w:rPr>
        <w:t>The first stage of creating this is to create a new blank fragment with the toolbar</w:t>
      </w:r>
      <w:r>
        <w:rPr>
          <w:spacing w:val="-13"/>
          <w:sz w:val="20"/>
        </w:rPr>
        <w:t xml:space="preserve"> </w:t>
      </w:r>
      <w:r>
        <w:rPr>
          <w:rFonts w:ascii="Courier New" w:hAnsi="Courier New"/>
          <w:b/>
        </w:rPr>
        <w:t>File</w:t>
      </w:r>
      <w:r>
        <w:rPr>
          <w:rFonts w:ascii="Courier New" w:hAnsi="Courier New"/>
          <w:b/>
          <w:spacing w:val="-80"/>
        </w:rPr>
        <w:t xml:space="preserve"> </w:t>
      </w:r>
      <w:r>
        <w:rPr>
          <w:sz w:val="20"/>
        </w:rPr>
        <w:t>|</w:t>
      </w:r>
      <w:r>
        <w:rPr>
          <w:spacing w:val="-3"/>
          <w:sz w:val="20"/>
        </w:rPr>
        <w:t xml:space="preserve"> </w:t>
      </w:r>
      <w:r>
        <w:rPr>
          <w:rFonts w:ascii="Courier New" w:hAnsi="Courier New"/>
          <w:b/>
        </w:rPr>
        <w:t>New</w:t>
      </w:r>
      <w:r>
        <w:rPr>
          <w:rFonts w:ascii="Courier New" w:hAnsi="Courier New"/>
          <w:b/>
          <w:spacing w:val="-80"/>
        </w:rPr>
        <w:t xml:space="preserve"> </w:t>
      </w:r>
      <w:r>
        <w:rPr>
          <w:sz w:val="20"/>
        </w:rPr>
        <w:t>|</w:t>
      </w:r>
      <w:r>
        <w:rPr>
          <w:spacing w:val="-4"/>
          <w:sz w:val="20"/>
        </w:rPr>
        <w:t xml:space="preserve"> </w:t>
      </w:r>
      <w:r>
        <w:rPr>
          <w:rFonts w:ascii="Courier New" w:hAnsi="Courier New"/>
          <w:b/>
        </w:rPr>
        <w:t>Fragment</w:t>
      </w:r>
      <w:r>
        <w:rPr>
          <w:rFonts w:ascii="Courier New" w:hAnsi="Courier New"/>
          <w:b/>
          <w:spacing w:val="-80"/>
        </w:rPr>
        <w:t xml:space="preserve"> </w:t>
      </w:r>
      <w:r>
        <w:rPr>
          <w:sz w:val="20"/>
        </w:rPr>
        <w:t>|</w:t>
      </w:r>
      <w:r>
        <w:rPr>
          <w:spacing w:val="-4"/>
          <w:sz w:val="20"/>
        </w:rPr>
        <w:t xml:space="preserve"> </w:t>
      </w:r>
      <w:r>
        <w:rPr>
          <w:rFonts w:ascii="Courier New" w:hAnsi="Courier New"/>
          <w:b/>
        </w:rPr>
        <w:t>Fragment</w:t>
      </w:r>
      <w:r>
        <w:rPr>
          <w:rFonts w:ascii="Courier New" w:hAnsi="Courier New"/>
          <w:b/>
          <w:spacing w:val="-8"/>
        </w:rPr>
        <w:t xml:space="preserve"> </w:t>
      </w:r>
      <w:r>
        <w:rPr>
          <w:rFonts w:ascii="Courier New" w:hAnsi="Courier New"/>
          <w:b/>
        </w:rPr>
        <w:t>(Blank)</w:t>
      </w:r>
      <w:r>
        <w:rPr>
          <w:rFonts w:ascii="Courier New" w:hAnsi="Courier New"/>
          <w:b/>
          <w:spacing w:val="-80"/>
        </w:rPr>
        <w:t xml:space="preserve"> </w:t>
      </w:r>
      <w:r>
        <w:rPr>
          <w:sz w:val="20"/>
        </w:rPr>
        <w:t>option</w:t>
      </w:r>
      <w:r>
        <w:rPr>
          <w:spacing w:val="-3"/>
          <w:sz w:val="20"/>
        </w:rPr>
        <w:t xml:space="preserve"> </w:t>
      </w:r>
      <w:r>
        <w:rPr>
          <w:sz w:val="20"/>
        </w:rPr>
        <w:t>and</w:t>
      </w:r>
      <w:r>
        <w:rPr>
          <w:spacing w:val="-4"/>
          <w:sz w:val="20"/>
        </w:rPr>
        <w:t xml:space="preserve"> </w:t>
      </w:r>
      <w:r>
        <w:rPr>
          <w:sz w:val="20"/>
        </w:rPr>
        <w:t>call</w:t>
      </w:r>
      <w:r>
        <w:rPr>
          <w:spacing w:val="-3"/>
          <w:sz w:val="20"/>
        </w:rPr>
        <w:t xml:space="preserve"> </w:t>
      </w:r>
      <w:r>
        <w:rPr>
          <w:sz w:val="20"/>
        </w:rPr>
        <w:t xml:space="preserve">it </w:t>
      </w:r>
      <w:r>
        <w:rPr>
          <w:rFonts w:ascii="Courier New" w:hAnsi="Courier New"/>
          <w:b/>
          <w:spacing w:val="-2"/>
        </w:rPr>
        <w:t>QuestionsFragment</w:t>
      </w:r>
      <w:r>
        <w:rPr>
          <w:spacing w:val="-2"/>
          <w:sz w:val="20"/>
        </w:rPr>
        <w:t>.</w:t>
      </w:r>
    </w:p>
    <w:p>
      <w:pPr>
        <w:pStyle w:val="TextBody"/>
        <w:spacing w:before="12" w:after="0"/>
        <w:rPr>
          <w:sz w:val="7"/>
        </w:rPr>
      </w:pPr>
      <w:r>
        <w:rPr>
          <w:sz w:val="7"/>
        </w:rPr>
        <mc:AlternateContent>
          <mc:Choice Requires="wpg">
            <w:drawing>
              <wp:anchor behindDoc="1" distT="635" distB="0" distL="0" distR="635" simplePos="0" locked="0" layoutInCell="0" allowOverlap="1" relativeHeight="1489" wp14:anchorId="74A42665">
                <wp:simplePos x="0" y="0"/>
                <wp:positionH relativeFrom="page">
                  <wp:posOffset>1120140</wp:posOffset>
                </wp:positionH>
                <wp:positionV relativeFrom="page">
                  <wp:posOffset>1301115</wp:posOffset>
                </wp:positionV>
                <wp:extent cx="5074920" cy="6353175"/>
                <wp:effectExtent l="0" t="635" r="635" b="0"/>
                <wp:wrapNone/>
                <wp:docPr id="202" name="docshapegroup133"/>
                <a:graphic xmlns:a="http://schemas.openxmlformats.org/drawingml/2006/main">
                  <a:graphicData uri="http://schemas.microsoft.com/office/word/2010/wordprocessingGroup">
                    <wpg:wgp>
                      <wpg:cNvGrpSpPr/>
                      <wpg:grpSpPr>
                        <a:xfrm>
                          <a:off x="0" y="0"/>
                          <a:ext cx="5074920" cy="6353280"/>
                          <a:chOff x="0" y="0"/>
                          <a:chExt cx="5074920" cy="6353280"/>
                        </a:xfrm>
                      </wpg:grpSpPr>
                      <wps:wsp>
                        <wps:cNvSpPr/>
                        <wps:spPr>
                          <a:xfrm>
                            <a:off x="0" y="6480"/>
                            <a:ext cx="5074920" cy="6340320"/>
                          </a:xfrm>
                          <a:prstGeom prst="rect">
                            <a:avLst/>
                          </a:prstGeom>
                          <a:solidFill>
                            <a:srgbClr val="f6f6f6"/>
                          </a:solidFill>
                          <a:ln w="0">
                            <a:noFill/>
                          </a:ln>
                        </wps:spPr>
                        <wps:style>
                          <a:lnRef idx="0"/>
                          <a:fillRef idx="0"/>
                          <a:effectRef idx="0"/>
                          <a:fontRef idx="minor"/>
                        </wps:style>
                        <wps:bodyPr/>
                      </wps:wsp>
                      <wps:wsp>
                        <wps:cNvSpPr/>
                        <wps:spPr>
                          <a:xfrm>
                            <a:off x="0" y="0"/>
                            <a:ext cx="5074920" cy="6353280"/>
                          </a:xfrm>
                          <a:custGeom>
                            <a:avLst/>
                            <a:gdLst>
                              <a:gd name="textAreaLeft" fmla="*/ 0 w 2877120"/>
                              <a:gd name="textAreaRight" fmla="*/ 2879280 w 2877120"/>
                              <a:gd name="textAreaTop" fmla="*/ 0 h 3601800"/>
                              <a:gd name="textAreaBottom" fmla="*/ 3603960 h 3601800"/>
                            </a:gdLst>
                            <a:ahLst/>
                            <a:rect l="textAreaLeft" t="textAreaTop" r="textAreaRight" b="textAreaBottom"/>
                            <a:pathLst>
                              <a:path w="7992" h="10005">
                                <a:moveTo>
                                  <a:pt x="7992" y="9984"/>
                                </a:moveTo>
                                <a:lnTo>
                                  <a:pt x="0" y="9984"/>
                                </a:lnTo>
                                <a:lnTo>
                                  <a:pt x="0" y="10004"/>
                                </a:lnTo>
                                <a:lnTo>
                                  <a:pt x="7992" y="10004"/>
                                </a:lnTo>
                                <a:lnTo>
                                  <a:pt x="7992" y="99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g:wgp>
                  </a:graphicData>
                </a:graphic>
              </wp:anchor>
            </w:drawing>
          </mc:Choice>
          <mc:Fallback>
            <w:pict>
              <v:group id="shape_0" alt="docshapegroup133" style="position:absolute;margin-left:88.2pt;margin-top:102.45pt;width:399.6pt;height:500.25pt" coordorigin="1764,2049" coordsize="7992,10005">
                <v:rect id="shape_0" path="m0,0l-2147483645,0l-2147483645,-2147483646l0,-2147483646xe" fillcolor="#f6f6f6" stroked="f" o:allowincell="f" style="position:absolute;left:1764;top:2059;width:7991;height:9984;mso-wrap-style:none;v-text-anchor:middle;mso-position-horizontal-relative:page;mso-position-vertical-relative:page">
                  <v:fill o:detectmouseclick="t" type="solid" color2="#090909"/>
                  <v:stroke color="#3465a4" joinstyle="round" endcap="flat"/>
                  <w10:wrap type="none"/>
                </v:rect>
              </v:group>
            </w:pict>
          </mc:Fallback>
        </mc:AlternateContent>
      </w:r>
    </w:p>
    <w:p>
      <w:pPr>
        <w:pStyle w:val="ListParagraph"/>
        <w:numPr>
          <w:ilvl w:val="0"/>
          <w:numId w:val="14"/>
        </w:numPr>
        <w:tabs>
          <w:tab w:val="clear" w:pos="720"/>
          <w:tab w:val="left" w:pos="1274" w:leader="none"/>
        </w:tabs>
        <w:spacing w:before="101" w:after="0"/>
        <w:jc w:val="left"/>
        <w:rPr>
          <w:rFonts w:ascii="Courier New" w:hAnsi="Courier New"/>
          <w:b/>
          <w:b/>
        </w:rPr>
      </w:pPr>
      <w:r>
        <w:rPr>
          <w:sz w:val="20"/>
        </w:rPr>
        <w:t>Once</w:t>
      </w:r>
      <w:r>
        <w:rPr>
          <w:spacing w:val="-2"/>
          <w:sz w:val="20"/>
        </w:rPr>
        <w:t xml:space="preserve"> </w:t>
      </w:r>
      <w:r>
        <w:rPr>
          <w:sz w:val="20"/>
        </w:rPr>
        <w:t>the</w:t>
      </w:r>
      <w:r>
        <w:rPr>
          <w:spacing w:val="-1"/>
          <w:sz w:val="20"/>
        </w:rPr>
        <w:t xml:space="preserve"> </w:t>
      </w:r>
      <w:r>
        <w:rPr>
          <w:sz w:val="20"/>
        </w:rPr>
        <w:t>fragment</w:t>
      </w:r>
      <w:r>
        <w:rPr>
          <w:spacing w:val="-2"/>
          <w:sz w:val="20"/>
        </w:rPr>
        <w:t xml:space="preserve"> </w:t>
      </w:r>
      <w:r>
        <w:rPr>
          <w:sz w:val="20"/>
        </w:rPr>
        <w:t>has</w:t>
      </w:r>
      <w:r>
        <w:rPr>
          <w:spacing w:val="-1"/>
          <w:sz w:val="20"/>
        </w:rPr>
        <w:t xml:space="preserve"> </w:t>
      </w:r>
      <w:r>
        <w:rPr>
          <w:sz w:val="20"/>
        </w:rPr>
        <w:t>been</w:t>
      </w:r>
      <w:r>
        <w:rPr>
          <w:spacing w:val="-1"/>
          <w:sz w:val="20"/>
        </w:rPr>
        <w:t xml:space="preserve"> </w:t>
      </w:r>
      <w:r>
        <w:rPr>
          <w:sz w:val="20"/>
        </w:rPr>
        <w:t>created,</w:t>
      </w:r>
      <w:r>
        <w:rPr>
          <w:spacing w:val="-2"/>
          <w:sz w:val="20"/>
        </w:rPr>
        <w:t xml:space="preserve"> </w:t>
      </w:r>
      <w:r>
        <w:rPr>
          <w:sz w:val="20"/>
        </w:rPr>
        <w:t>open</w:t>
      </w:r>
      <w:r>
        <w:rPr>
          <w:spacing w:val="-1"/>
          <w:sz w:val="20"/>
        </w:rPr>
        <w:t xml:space="preserve"> </w:t>
      </w:r>
      <w:r>
        <w:rPr>
          <w:sz w:val="20"/>
        </w:rPr>
        <w:t>the</w:t>
      </w:r>
      <w:r>
        <w:rPr>
          <w:spacing w:val="-3"/>
          <w:sz w:val="20"/>
        </w:rPr>
        <w:t xml:space="preserve"> </w:t>
      </w:r>
      <w:r>
        <w:rPr>
          <w:rFonts w:ascii="Courier New" w:hAnsi="Courier New"/>
          <w:b/>
          <w:spacing w:val="-2"/>
        </w:rPr>
        <w:t>fragment_questions.xml</w:t>
      </w:r>
    </w:p>
    <w:p>
      <w:pPr>
        <w:pStyle w:val="TextBody"/>
        <w:ind w:left="1274" w:hanging="0"/>
        <w:rPr/>
      </w:pPr>
      <w:r>
        <w:rPr/>
        <w:t>layout</w:t>
      </w:r>
      <w:r>
        <w:rPr>
          <w:spacing w:val="-2"/>
        </w:rPr>
        <w:t xml:space="preserve"> </w:t>
      </w:r>
      <w:r>
        <w:rPr/>
        <w:t>file</w:t>
      </w:r>
      <w:r>
        <w:rPr>
          <w:spacing w:val="-1"/>
        </w:rPr>
        <w:t xml:space="preserve"> </w:t>
      </w:r>
      <w:r>
        <w:rPr/>
        <w:t>and</w:t>
      </w:r>
      <w:r>
        <w:rPr>
          <w:spacing w:val="-3"/>
        </w:rPr>
        <w:t xml:space="preserve"> </w:t>
      </w:r>
      <w:r>
        <w:rPr/>
        <w:t>add</w:t>
      </w:r>
      <w:r>
        <w:rPr>
          <w:spacing w:val="-2"/>
        </w:rPr>
        <w:t xml:space="preserve"> </w:t>
      </w:r>
      <w:r>
        <w:rPr/>
        <w:t>this</w:t>
      </w:r>
      <w:r>
        <w:rPr>
          <w:spacing w:val="-1"/>
        </w:rPr>
        <w:t xml:space="preserve"> </w:t>
      </w:r>
      <w:r>
        <w:rPr>
          <w:spacing w:val="-2"/>
        </w:rPr>
        <w:t>code:</w:t>
      </w:r>
    </w:p>
    <w:p>
      <w:pPr>
        <w:pStyle w:val="Normal"/>
        <w:spacing w:before="211" w:after="0"/>
        <w:ind w:left="1277" w:hanging="0"/>
        <w:rPr>
          <w:rFonts w:ascii="Courier New" w:hAnsi="Courier New"/>
          <w:sz w:val="18"/>
        </w:rPr>
      </w:pPr>
      <w:r>
        <w:rPr>
          <w:rFonts w:ascii="Courier New" w:hAnsi="Courier New"/>
          <w:sz w:val="18"/>
        </w:rPr>
        <w:t>&lt;?xml</w:t>
      </w:r>
      <w:r>
        <w:rPr>
          <w:rFonts w:ascii="Courier New" w:hAnsi="Courier New"/>
          <w:spacing w:val="-16"/>
          <w:sz w:val="18"/>
        </w:rPr>
        <w:t xml:space="preserve"> </w:t>
      </w:r>
      <w:r>
        <w:rPr>
          <w:rFonts w:ascii="Courier New" w:hAnsi="Courier New"/>
          <w:sz w:val="18"/>
        </w:rPr>
        <w:t>version="1.0"</w:t>
      </w:r>
      <w:r>
        <w:rPr>
          <w:rFonts w:ascii="Courier New" w:hAnsi="Courier New"/>
          <w:spacing w:val="-16"/>
          <w:sz w:val="18"/>
        </w:rPr>
        <w:t xml:space="preserve"> </w:t>
      </w:r>
      <w:r>
        <w:rPr>
          <w:rFonts w:ascii="Courier New" w:hAnsi="Courier New"/>
          <w:sz w:val="18"/>
        </w:rPr>
        <w:t>encoding="utf-</w:t>
      </w:r>
      <w:r>
        <w:rPr>
          <w:rFonts w:ascii="Courier New" w:hAnsi="Courier New"/>
          <w:spacing w:val="-4"/>
          <w:sz w:val="18"/>
        </w:rPr>
        <w:t>8"?&gt;</w:t>
      </w:r>
    </w:p>
    <w:p>
      <w:pPr>
        <w:pStyle w:val="Normal"/>
        <w:spacing w:lineRule="auto" w:line="235" w:before="79" w:after="0"/>
        <w:ind w:left="1493" w:right="701" w:hanging="216"/>
        <w:rPr>
          <w:rFonts w:ascii="Courier New" w:hAnsi="Courier New"/>
          <w:sz w:val="18"/>
        </w:rPr>
      </w:pPr>
      <w:r>
        <w:rPr>
          <w:rFonts w:ascii="Courier New" w:hAnsi="Courier New"/>
          <w:sz w:val="18"/>
        </w:rPr>
        <w:t>&lt;LinearLayout</w:t>
      </w:r>
      <w:r>
        <w:rPr>
          <w:rFonts w:ascii="Courier New" w:hAnsi="Courier New"/>
          <w:spacing w:val="-29"/>
          <w:sz w:val="18"/>
        </w:rPr>
        <w:t xml:space="preserve"> </w:t>
      </w:r>
      <w:hyperlink r:id="rId77">
        <w:r>
          <w:rPr>
            <w:rFonts w:ascii="Courier New" w:hAnsi="Courier New"/>
            <w:sz w:val="18"/>
          </w:rPr>
          <w:t>xmlns:android="http://schemas.android.com/apk/res/</w:t>
        </w:r>
      </w:hyperlink>
      <w:r>
        <w:rPr>
          <w:rFonts w:ascii="Courier New" w:hAnsi="Courier New"/>
          <w:spacing w:val="-2"/>
          <w:sz w:val="18"/>
        </w:rPr>
        <w:t>android"</w:t>
      </w:r>
    </w:p>
    <w:p>
      <w:pPr>
        <w:pStyle w:val="TextBody"/>
        <w:spacing w:before="3" w:after="0"/>
        <w:rPr>
          <w:rFonts w:ascii="Courier New" w:hAnsi="Courier New"/>
          <w:sz w:val="26"/>
        </w:rPr>
      </w:pPr>
      <w:r>
        <w:rPr>
          <w:rFonts w:ascii="Courier New" w:hAnsi="Courier New"/>
          <w:sz w:val="26"/>
        </w:rPr>
      </w:r>
    </w:p>
    <w:p>
      <w:pPr>
        <w:pStyle w:val="Normal"/>
        <w:spacing w:lineRule="auto" w:line="324"/>
        <w:ind w:left="1709" w:right="1684" w:hanging="0"/>
        <w:rPr>
          <w:rFonts w:ascii="Courier New" w:hAnsi="Courier New"/>
          <w:sz w:val="18"/>
        </w:rPr>
      </w:pPr>
      <w:hyperlink r:id="rId78">
        <w:r>
          <w:rPr>
            <w:rFonts w:ascii="Courier New" w:hAnsi="Courier New"/>
            <w:spacing w:val="-2"/>
            <w:sz w:val="18"/>
          </w:rPr>
          <w:t>xmlns:tools="http://schemas.android.com/tools"</w:t>
        </w:r>
      </w:hyperlink>
      <w:r>
        <w:rPr>
          <w:rFonts w:ascii="Courier New" w:hAnsi="Courier New"/>
          <w:spacing w:val="-2"/>
          <w:sz w:val="18"/>
        </w:rPr>
        <w:t xml:space="preserve"> android:layout_width="match_parent" android:layout_height="match_parent" android:orientation="vertical" tools:context=".QuestionsFragment"&gt;</w:t>
      </w:r>
    </w:p>
    <w:p>
      <w:pPr>
        <w:pStyle w:val="TextBody"/>
        <w:rPr>
          <w:rFonts w:ascii="Courier New" w:hAnsi="Courier New"/>
          <w:sz w:val="25"/>
        </w:rPr>
      </w:pPr>
      <w:r>
        <w:rPr>
          <w:rFonts w:ascii="Courier New" w:hAnsi="Courier New"/>
          <w:sz w:val="25"/>
        </w:rPr>
      </w:r>
    </w:p>
    <w:p>
      <w:pPr>
        <w:pStyle w:val="Normal"/>
        <w:ind w:left="1709" w:hanging="0"/>
        <w:rPr>
          <w:rFonts w:ascii="Courier New" w:hAnsi="Courier New"/>
          <w:sz w:val="18"/>
        </w:rPr>
      </w:pPr>
      <w:r>
        <w:rPr>
          <w:rFonts w:ascii="Courier New" w:hAnsi="Courier New"/>
          <w:spacing w:val="-2"/>
          <w:sz w:val="18"/>
        </w:rPr>
        <w:t>&lt;TextView</w:t>
      </w:r>
    </w:p>
    <w:p>
      <w:pPr>
        <w:pStyle w:val="Normal"/>
        <w:spacing w:lineRule="auto" w:line="324" w:before="76" w:after="0"/>
        <w:ind w:left="2141" w:right="2599" w:hanging="0"/>
        <w:rPr>
          <w:rFonts w:ascii="Courier New" w:hAnsi="Courier New"/>
          <w:sz w:val="18"/>
        </w:rPr>
      </w:pPr>
      <w:r>
        <w:rPr>
          <w:rFonts w:ascii="Courier New" w:hAnsi="Courier New"/>
          <w:spacing w:val="-2"/>
          <w:sz w:val="18"/>
        </w:rPr>
        <w:t>style="@style/HeaderText" android:layout_width="match_parent" android:layout_height="wrap_content" android:gravity="center" android:text="@string/app_name"/&gt;</w:t>
      </w:r>
    </w:p>
    <w:p>
      <w:pPr>
        <w:pStyle w:val="TextBody"/>
        <w:rPr>
          <w:rFonts w:ascii="Courier New" w:hAnsi="Courier New"/>
          <w:sz w:val="25"/>
        </w:rPr>
      </w:pPr>
      <w:r>
        <w:rPr>
          <w:rFonts w:ascii="Courier New" w:hAnsi="Courier New"/>
          <w:sz w:val="25"/>
        </w:rPr>
      </w:r>
    </w:p>
    <w:p>
      <w:pPr>
        <w:pStyle w:val="Normal"/>
        <w:ind w:left="1709" w:hanging="0"/>
        <w:rPr>
          <w:rFonts w:ascii="Courier New" w:hAnsi="Courier New"/>
          <w:sz w:val="18"/>
        </w:rPr>
      </w:pPr>
      <w:r>
        <w:rPr>
          <w:rFonts w:ascii="Courier New" w:hAnsi="Courier New"/>
          <w:spacing w:val="-2"/>
          <w:sz w:val="18"/>
        </w:rPr>
        <w:t>&lt;Button</w:t>
      </w:r>
    </w:p>
    <w:p>
      <w:pPr>
        <w:pStyle w:val="Normal"/>
        <w:spacing w:lineRule="auto" w:line="324" w:before="76" w:after="0"/>
        <w:ind w:left="2141" w:right="2599" w:hanging="0"/>
        <w:rPr>
          <w:rFonts w:ascii="Courier New" w:hAnsi="Courier New"/>
          <w:sz w:val="18"/>
        </w:rPr>
      </w:pPr>
      <w:r>
        <w:rPr>
          <w:rFonts w:ascii="Courier New" w:hAnsi="Courier New"/>
          <w:spacing w:val="-2"/>
          <w:sz w:val="18"/>
        </w:rPr>
        <w:t>android:id="@+id/largest_planet" style="@style/ButtonText" android:layout_width="match_parent" android:layout_height="wrap_content" android:gravity="center" android:text="@string/largest_planet"/&gt;</w:t>
      </w:r>
    </w:p>
    <w:p>
      <w:pPr>
        <w:pStyle w:val="TextBody"/>
        <w:spacing w:before="1" w:after="0"/>
        <w:rPr>
          <w:rFonts w:ascii="Courier New" w:hAnsi="Courier New"/>
          <w:sz w:val="25"/>
        </w:rPr>
      </w:pPr>
      <w:r>
        <w:rPr>
          <w:rFonts w:ascii="Courier New" w:hAnsi="Courier New"/>
          <w:sz w:val="25"/>
        </w:rPr>
      </w:r>
    </w:p>
    <w:p>
      <w:pPr>
        <w:pStyle w:val="Normal"/>
        <w:ind w:left="1709" w:hanging="0"/>
        <w:rPr>
          <w:rFonts w:ascii="Courier New" w:hAnsi="Courier New"/>
          <w:sz w:val="18"/>
        </w:rPr>
      </w:pPr>
      <w:r>
        <w:rPr>
          <w:rFonts w:ascii="Courier New" w:hAnsi="Courier New"/>
          <w:spacing w:val="-2"/>
          <w:sz w:val="18"/>
        </w:rPr>
        <w:t>&lt;Button</w:t>
      </w:r>
    </w:p>
    <w:p>
      <w:pPr>
        <w:pStyle w:val="Normal"/>
        <w:spacing w:lineRule="auto" w:line="324" w:before="76" w:after="0"/>
        <w:ind w:left="2141" w:right="2599" w:hanging="0"/>
        <w:rPr>
          <w:rFonts w:ascii="Courier New" w:hAnsi="Courier New"/>
          <w:sz w:val="18"/>
        </w:rPr>
      </w:pPr>
      <w:r>
        <w:rPr>
          <w:rFonts w:ascii="Courier New" w:hAnsi="Courier New"/>
          <w:spacing w:val="-2"/>
          <w:sz w:val="18"/>
        </w:rPr>
        <w:t>android:id="@+id/most_moons" style="@style/ButtonText" android:layout_width="match_parent" android:layout_height="wrap_content" android:gravity="center" android:text="@string/most_moons"/&gt;</w:t>
      </w:r>
    </w:p>
    <w:p>
      <w:pPr>
        <w:pStyle w:val="TextBody"/>
        <w:spacing w:before="1" w:after="0"/>
        <w:rPr>
          <w:rFonts w:ascii="Courier New" w:hAnsi="Courier New"/>
          <w:sz w:val="25"/>
        </w:rPr>
      </w:pPr>
      <w:r>
        <w:rPr>
          <w:rFonts w:ascii="Courier New" w:hAnsi="Courier New"/>
          <w:sz w:val="25"/>
        </w:rPr>
      </w:r>
    </w:p>
    <w:p>
      <w:pPr>
        <w:pStyle w:val="Normal"/>
        <w:ind w:left="1709" w:hanging="0"/>
        <w:rPr>
          <w:rFonts w:ascii="Courier New" w:hAnsi="Courier New"/>
          <w:sz w:val="18"/>
        </w:rPr>
      </w:pPr>
      <w:r>
        <w:rPr>
          <w:rFonts w:ascii="Courier New" w:hAnsi="Courier New"/>
          <w:spacing w:val="-2"/>
          <w:sz w:val="18"/>
        </w:rPr>
        <w:t>&lt;Button</w:t>
      </w:r>
    </w:p>
    <w:p>
      <w:pPr>
        <w:sectPr>
          <w:headerReference w:type="even" r:id="rId79"/>
          <w:headerReference w:type="default" r:id="rId80"/>
          <w:type w:val="nextPage"/>
          <w:pgSz w:w="10800" w:h="13320"/>
          <w:pgMar w:left="940" w:right="920" w:gutter="0" w:header="695" w:top="1120" w:footer="0" w:bottom="280"/>
          <w:pgNumType w:fmt="decimal"/>
          <w:formProt w:val="false"/>
          <w:textDirection w:val="lrTb"/>
          <w:docGrid w:type="default" w:linePitch="100" w:charSpace="4096"/>
        </w:sectPr>
        <w:pStyle w:val="Normal"/>
        <w:spacing w:lineRule="auto" w:line="324" w:before="76" w:after="0"/>
        <w:ind w:left="2141" w:right="2599" w:hanging="0"/>
        <w:rPr>
          <w:rFonts w:ascii="Courier New" w:hAnsi="Courier New"/>
          <w:sz w:val="18"/>
        </w:rPr>
      </w:pPr>
      <w:r>
        <w:rPr>
          <w:rFonts w:ascii="Courier New" w:hAnsi="Courier New"/>
          <w:spacing w:val="-2"/>
          <w:sz w:val="18"/>
        </w:rPr>
        <w:t>android:id="@+id/side_spinning" style="@style/ButtonText"</w:t>
      </w:r>
    </w:p>
    <w:p>
      <w:pPr>
        <w:pStyle w:val="TextBody"/>
        <w:spacing w:before="3" w:after="0"/>
        <w:rPr>
          <w:rFonts w:ascii="Courier New" w:hAnsi="Courier New"/>
          <w:sz w:val="6"/>
        </w:rPr>
      </w:pPr>
      <w:r>
        <w:rPr>
          <w:rFonts w:ascii="Courier New" w:hAnsi="Courier New"/>
          <w:sz w:val="6"/>
        </w:rPr>
      </w:r>
    </w:p>
    <w:p>
      <w:pPr>
        <w:pStyle w:val="TextBody"/>
        <w:ind w:left="104" w:hanging="0"/>
        <w:rPr>
          <w:rFonts w:ascii="Courier New" w:hAnsi="Courier New"/>
        </w:rPr>
      </w:pPr>
      <w:r>
        <w:rPr/>
        <mc:AlternateContent>
          <mc:Choice Requires="wpg">
            <w:drawing>
              <wp:inline distT="0" distB="0" distL="0" distR="0" wp14:anchorId="41186ADE">
                <wp:extent cx="5074920" cy="930275"/>
                <wp:effectExtent l="0" t="0" r="5080" b="0"/>
                <wp:docPr id="209" name="Shape129"/>
                <a:graphic xmlns:a="http://schemas.openxmlformats.org/drawingml/2006/main">
                  <a:graphicData uri="http://schemas.microsoft.com/office/word/2010/wordprocessingGroup">
                    <wpg:wgp>
                      <wpg:cNvGrpSpPr/>
                      <wpg:grpSpPr>
                        <a:xfrm>
                          <a:off x="0" y="0"/>
                          <a:ext cx="5074920" cy="930240"/>
                          <a:chOff x="0" y="0"/>
                          <a:chExt cx="5074920" cy="930240"/>
                        </a:xfrm>
                      </wpg:grpSpPr>
                      <wps:wsp>
                        <wps:cNvSpPr/>
                        <wps:spPr>
                          <a:xfrm>
                            <a:off x="0" y="6480"/>
                            <a:ext cx="5074920" cy="917640"/>
                          </a:xfrm>
                          <a:prstGeom prst="rect">
                            <a:avLst/>
                          </a:prstGeom>
                          <a:solidFill>
                            <a:srgbClr val="f6f6f6"/>
                          </a:solidFill>
                          <a:ln w="0">
                            <a:noFill/>
                          </a:ln>
                        </wps:spPr>
                        <wps:style>
                          <a:lnRef idx="0"/>
                          <a:fillRef idx="0"/>
                          <a:effectRef idx="0"/>
                          <a:fontRef idx="minor"/>
                        </wps:style>
                        <wps:bodyPr/>
                      </wps:wsp>
                      <wps:wsp>
                        <wps:cNvSpPr/>
                        <wps:spPr>
                          <a:xfrm>
                            <a:off x="0" y="0"/>
                            <a:ext cx="5074920" cy="930240"/>
                          </a:xfrm>
                          <a:custGeom>
                            <a:avLst/>
                            <a:gdLst>
                              <a:gd name="textAreaLeft" fmla="*/ 0 w 2877120"/>
                              <a:gd name="textAreaRight" fmla="*/ 2879280 w 2877120"/>
                              <a:gd name="textAreaTop" fmla="*/ 0 h 527400"/>
                              <a:gd name="textAreaBottom" fmla="*/ 529560 h 527400"/>
                            </a:gdLst>
                            <a:ahLst/>
                            <a:rect l="textAreaLeft" t="textAreaTop" r="textAreaRight" b="textAreaBottom"/>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905040"/>
                          </a:xfrm>
                          <a:prstGeom prst="rect">
                            <a:avLst/>
                          </a:prstGeom>
                          <a:noFill/>
                          <a:ln w="0">
                            <a:noFill/>
                          </a:ln>
                        </wps:spPr>
                        <wps:style>
                          <a:lnRef idx="0"/>
                          <a:fillRef idx="0"/>
                          <a:effectRef idx="0"/>
                          <a:fontRef idx="minor"/>
                        </wps:style>
                        <wps:txbx>
                          <w:txbxContent>
                            <w:p>
                              <w:pPr>
                                <w:pStyle w:val="Normal"/>
                                <w:spacing w:lineRule="auto" w:line="324" w:before="40" w:after="0"/>
                                <w:ind w:left="1317" w:right="840" w:hanging="0"/>
                                <w:rPr>
                                  <w:rFonts w:ascii="Courier New" w:hAnsi="Courier New"/>
                                  <w:sz w:val="18"/>
                                </w:rPr>
                              </w:pPr>
                              <w:r>
                                <w:rPr>
                                  <w:rFonts w:ascii="Courier New" w:hAnsi="Courier New"/>
                                  <w:spacing w:val="-2"/>
                                  <w:sz w:val="18"/>
                                </w:rPr>
                                <w:t>android:layout_width="match_parent" android:layout_height="wrap_content" android:gravity="center" android:text="@string/side_spinning"/&gt;</w:t>
                              </w:r>
                            </w:p>
                            <w:p>
                              <w:pPr>
                                <w:pStyle w:val="Normal"/>
                                <w:spacing w:before="3" w:after="0"/>
                                <w:ind w:left="453" w:hanging="0"/>
                                <w:rPr>
                                  <w:rFonts w:ascii="Courier New" w:hAnsi="Courier New"/>
                                  <w:sz w:val="18"/>
                                </w:rPr>
                              </w:pPr>
                              <w:r>
                                <w:rPr>
                                  <w:rFonts w:ascii="Courier New" w:hAnsi="Courier New"/>
                                  <w:spacing w:val="-2"/>
                                  <w:sz w:val="18"/>
                                </w:rPr>
                                <w:t>&lt;/LinearLayout&gt;</w:t>
                              </w:r>
                            </w:p>
                          </w:txbxContent>
                        </wps:txbx>
                        <wps:bodyPr lIns="0" rIns="0" tIns="0" bIns="0" anchor="t">
                          <a:noAutofit/>
                        </wps:bodyPr>
                      </wps:wsp>
                    </wpg:wgp>
                  </a:graphicData>
                </a:graphic>
              </wp:inline>
            </w:drawing>
          </mc:Choice>
          <mc:Fallback>
            <w:pict>
              <v:group id="shape_0" alt="Shape129" style="position:absolute;margin-left:0pt;margin-top:-73.3pt;width:399.6pt;height:73.25pt" coordorigin="0,-1466" coordsize="7992,1465">
                <v:rect id="shape_0" path="m0,0l-2147483645,0l-2147483645,-2147483646l0,-2147483646xe" fillcolor="#f6f6f6" stroked="f" o:allowincell="f" style="position:absolute;left:0;top:-1456;width:7991;height:1444;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1446;width:7991;height:1424;mso-wrap-style:square;v-text-anchor:top;mso-position-vertical:top">
                  <v:fill o:detectmouseclick="t" on="false"/>
                  <v:stroke color="#3465a4" joinstyle="round" endcap="flat"/>
                  <v:textbox>
                    <w:txbxContent>
                      <w:p>
                        <w:pPr>
                          <w:pStyle w:val="Normal"/>
                          <w:spacing w:lineRule="auto" w:line="324" w:before="40" w:after="0"/>
                          <w:ind w:left="1317" w:right="840" w:hanging="0"/>
                          <w:rPr>
                            <w:rFonts w:ascii="Courier New" w:hAnsi="Courier New"/>
                            <w:sz w:val="18"/>
                          </w:rPr>
                        </w:pPr>
                        <w:r>
                          <w:rPr>
                            <w:rFonts w:ascii="Courier New" w:hAnsi="Courier New"/>
                            <w:spacing w:val="-2"/>
                            <w:sz w:val="18"/>
                          </w:rPr>
                          <w:t>android:layout_width="match_parent" android:layout_height="wrap_content" android:gravity="center" android:text="@string/side_spinning"/&gt;</w:t>
                        </w:r>
                      </w:p>
                      <w:p>
                        <w:pPr>
                          <w:pStyle w:val="Normal"/>
                          <w:spacing w:before="3" w:after="0"/>
                          <w:ind w:left="453" w:hanging="0"/>
                          <w:rPr>
                            <w:rFonts w:ascii="Courier New" w:hAnsi="Courier New"/>
                            <w:sz w:val="18"/>
                          </w:rPr>
                        </w:pPr>
                        <w:r>
                          <w:rPr>
                            <w:rFonts w:ascii="Courier New" w:hAnsi="Courier New"/>
                            <w:spacing w:val="-2"/>
                            <w:sz w:val="18"/>
                          </w:rPr>
                          <w:t>&lt;/LinearLayout&gt;</w:t>
                        </w:r>
                      </w:p>
                    </w:txbxContent>
                  </v:textbox>
                  <w10:wrap type="square"/>
                </v:rect>
              </v:group>
            </w:pict>
          </mc:Fallback>
        </mc:AlternateContent>
      </w:r>
    </w:p>
    <w:p>
      <w:pPr>
        <w:pStyle w:val="TextBody"/>
        <w:spacing w:before="42" w:after="0"/>
        <w:ind w:left="554" w:right="845" w:hanging="0"/>
        <w:rPr/>
      </w:pPr>
      <w:r>
        <w:rPr/>
        <w:t xml:space="preserve">You are adding a simple </w:t>
      </w:r>
      <w:r>
        <w:rPr>
          <w:rFonts w:ascii="Courier New" w:hAnsi="Courier New"/>
          <w:b/>
          <w:sz w:val="22"/>
        </w:rPr>
        <w:t>LinearLayout</w:t>
      </w:r>
      <w:r>
        <w:rPr>
          <w:rFonts w:ascii="Courier New" w:hAnsi="Courier New"/>
          <w:b/>
          <w:spacing w:val="-77"/>
          <w:sz w:val="22"/>
        </w:rPr>
        <w:t xml:space="preserve"> </w:t>
      </w:r>
      <w:r>
        <w:rPr/>
        <w:t>to display the questions one on top of the</w:t>
      </w:r>
      <w:r>
        <w:rPr>
          <w:spacing w:val="-3"/>
        </w:rPr>
        <w:t xml:space="preserve"> </w:t>
      </w:r>
      <w:r>
        <w:rPr/>
        <w:t>other.</w:t>
      </w:r>
      <w:r>
        <w:rPr>
          <w:spacing w:val="-3"/>
        </w:rPr>
        <w:t xml:space="preserve"> </w:t>
      </w:r>
      <w:r>
        <w:rPr/>
        <w:t>You</w:t>
      </w:r>
      <w:r>
        <w:rPr>
          <w:spacing w:val="-3"/>
        </w:rPr>
        <w:t xml:space="preserve"> </w:t>
      </w:r>
      <w:r>
        <w:rPr/>
        <w:t>assign</w:t>
      </w:r>
      <w:r>
        <w:rPr>
          <w:spacing w:val="-4"/>
        </w:rPr>
        <w:t xml:space="preserve"> </w:t>
      </w:r>
      <w:r>
        <w:rPr/>
        <w:t>IDs</w:t>
      </w:r>
      <w:r>
        <w:rPr>
          <w:spacing w:val="-3"/>
        </w:rPr>
        <w:t xml:space="preserve"> </w:t>
      </w:r>
      <w:r>
        <w:rPr/>
        <w:t>to</w:t>
      </w:r>
      <w:r>
        <w:rPr>
          <w:spacing w:val="-3"/>
        </w:rPr>
        <w:t xml:space="preserve"> </w:t>
      </w:r>
      <w:r>
        <w:rPr/>
        <w:t>the</w:t>
      </w:r>
      <w:r>
        <w:rPr>
          <w:spacing w:val="-3"/>
        </w:rPr>
        <w:t xml:space="preserve"> </w:t>
      </w:r>
      <w:r>
        <w:rPr/>
        <w:t>buttons</w:t>
      </w:r>
      <w:r>
        <w:rPr>
          <w:spacing w:val="-3"/>
        </w:rPr>
        <w:t xml:space="preserve"> </w:t>
      </w:r>
      <w:r>
        <w:rPr/>
        <w:t>so</w:t>
      </w:r>
      <w:r>
        <w:rPr>
          <w:spacing w:val="-3"/>
        </w:rPr>
        <w:t xml:space="preserve"> </w:t>
      </w:r>
      <w:r>
        <w:rPr/>
        <w:t>they</w:t>
      </w:r>
      <w:r>
        <w:rPr>
          <w:spacing w:val="-3"/>
        </w:rPr>
        <w:t xml:space="preserve"> </w:t>
      </w:r>
      <w:r>
        <w:rPr/>
        <w:t>can</w:t>
      </w:r>
      <w:r>
        <w:rPr>
          <w:spacing w:val="-3"/>
        </w:rPr>
        <w:t xml:space="preserve"> </w:t>
      </w:r>
      <w:r>
        <w:rPr/>
        <w:t>be</w:t>
      </w:r>
      <w:r>
        <w:rPr>
          <w:spacing w:val="-3"/>
        </w:rPr>
        <w:t xml:space="preserve"> </w:t>
      </w:r>
      <w:r>
        <w:rPr/>
        <w:t>retrieved</w:t>
      </w:r>
      <w:r>
        <w:rPr>
          <w:spacing w:val="-4"/>
        </w:rPr>
        <w:t xml:space="preserve"> </w:t>
      </w:r>
      <w:r>
        <w:rPr/>
        <w:t>in</w:t>
      </w:r>
      <w:r>
        <w:rPr>
          <w:spacing w:val="-3"/>
        </w:rPr>
        <w:t xml:space="preserve"> </w:t>
      </w:r>
      <w:r>
        <w:rPr/>
        <w:t>the</w:t>
      </w:r>
      <w:r>
        <w:rPr>
          <w:spacing w:val="-3"/>
        </w:rPr>
        <w:t xml:space="preserve"> </w:t>
      </w:r>
      <w:r>
        <w:rPr/>
        <w:t>fragment.</w:t>
      </w:r>
    </w:p>
    <w:p>
      <w:pPr>
        <w:pStyle w:val="ListParagraph"/>
        <w:numPr>
          <w:ilvl w:val="0"/>
          <w:numId w:val="14"/>
        </w:numPr>
        <w:tabs>
          <w:tab w:val="clear" w:pos="720"/>
          <w:tab w:val="left" w:pos="554" w:leader="none"/>
        </w:tabs>
        <w:spacing w:before="148" w:after="0"/>
        <w:ind w:left="554" w:hanging="360"/>
        <w:jc w:val="left"/>
        <w:rPr>
          <w:sz w:val="20"/>
        </w:rPr>
      </w:pPr>
      <w:r>
        <w:rPr>
          <w:sz w:val="20"/>
        </w:rPr>
        <w:t>Next,</w:t>
      </w:r>
      <w:r>
        <w:rPr>
          <w:spacing w:val="-6"/>
          <w:sz w:val="20"/>
        </w:rPr>
        <w:t xml:space="preserve"> </w:t>
      </w:r>
      <w:r>
        <w:rPr>
          <w:sz w:val="20"/>
        </w:rPr>
        <w:t>go</w:t>
      </w:r>
      <w:r>
        <w:rPr>
          <w:spacing w:val="-2"/>
          <w:sz w:val="20"/>
        </w:rPr>
        <w:t xml:space="preserve"> </w:t>
      </w:r>
      <w:r>
        <w:rPr>
          <w:sz w:val="20"/>
        </w:rPr>
        <w:t>into</w:t>
      </w:r>
      <w:r>
        <w:rPr>
          <w:spacing w:val="-3"/>
          <w:sz w:val="20"/>
        </w:rPr>
        <w:t xml:space="preserve"> </w:t>
      </w:r>
      <w:r>
        <w:rPr>
          <w:sz w:val="20"/>
        </w:rPr>
        <w:t>the</w:t>
      </w:r>
      <w:r>
        <w:rPr>
          <w:spacing w:val="-3"/>
          <w:sz w:val="20"/>
        </w:rPr>
        <w:t xml:space="preserve"> </w:t>
      </w:r>
      <w:r>
        <w:rPr>
          <w:rFonts w:ascii="Courier New" w:hAnsi="Courier New"/>
          <w:b/>
        </w:rPr>
        <w:t>QuestionsFragment</w:t>
      </w:r>
      <w:r>
        <w:rPr>
          <w:rFonts w:ascii="Courier New" w:hAnsi="Courier New"/>
          <w:b/>
          <w:spacing w:val="-80"/>
        </w:rPr>
        <w:t xml:space="preserve"> </w:t>
      </w:r>
      <w:r>
        <w:rPr>
          <w:sz w:val="20"/>
        </w:rPr>
        <w:t>and</w:t>
      </w:r>
      <w:r>
        <w:rPr>
          <w:spacing w:val="-4"/>
          <w:sz w:val="20"/>
        </w:rPr>
        <w:t xml:space="preserve"> </w:t>
      </w:r>
      <w:r>
        <w:rPr>
          <w:sz w:val="20"/>
        </w:rPr>
        <w:t>update</w:t>
      </w:r>
      <w:r>
        <w:rPr>
          <w:spacing w:val="-2"/>
          <w:sz w:val="20"/>
        </w:rPr>
        <w:t xml:space="preserve"> </w:t>
      </w:r>
      <w:r>
        <w:rPr>
          <w:sz w:val="20"/>
        </w:rPr>
        <w:t>the</w:t>
      </w:r>
      <w:r>
        <w:rPr>
          <w:spacing w:val="-3"/>
          <w:sz w:val="20"/>
        </w:rPr>
        <w:t xml:space="preserve"> </w:t>
      </w:r>
      <w:r>
        <w:rPr>
          <w:sz w:val="20"/>
        </w:rPr>
        <w:t>code</w:t>
      </w:r>
      <w:r>
        <w:rPr>
          <w:spacing w:val="-2"/>
          <w:sz w:val="20"/>
        </w:rPr>
        <w:t xml:space="preserve"> </w:t>
      </w:r>
      <w:r>
        <w:rPr>
          <w:sz w:val="20"/>
        </w:rPr>
        <w:t>to</w:t>
      </w:r>
      <w:r>
        <w:rPr>
          <w:spacing w:val="-3"/>
          <w:sz w:val="20"/>
        </w:rPr>
        <w:t xml:space="preserve"> </w:t>
      </w:r>
      <w:r>
        <w:rPr>
          <w:sz w:val="20"/>
        </w:rPr>
        <w:t>the</w:t>
      </w:r>
      <w:r>
        <w:rPr>
          <w:spacing w:val="-2"/>
          <w:sz w:val="20"/>
        </w:rPr>
        <w:t xml:space="preserve"> </w:t>
      </w:r>
      <w:commentRangeStart w:id="1"/>
      <w:r>
        <w:rPr>
          <w:spacing w:val="-2"/>
          <w:sz w:val="20"/>
        </w:rPr>
        <w:t>following</w:t>
      </w:r>
      <w:r>
        <w:rPr>
          <w:spacing w:val="-2"/>
          <w:sz w:val="20"/>
        </w:rPr>
      </w:r>
      <w:commentRangeEnd w:id="1"/>
      <w:r>
        <w:commentReference w:id="1"/>
      </w:r>
      <w:r>
        <w:rPr>
          <w:spacing w:val="-2"/>
          <w:sz w:val="20"/>
        </w:rPr>
        <w:t>:</w:t>
      </w:r>
    </w:p>
    <w:p>
      <w:pPr>
        <w:sectPr>
          <w:headerReference w:type="even" r:id="rId81"/>
          <w:headerReference w:type="default" r:id="rId82"/>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0" w:after="0"/>
        <w:rPr>
          <w:sz w:val="8"/>
        </w:rPr>
      </w:pPr>
      <w:r>
        <w:rPr>
          <w:sz w:val="8"/>
        </w:rPr>
        <mc:AlternateContent>
          <mc:Choice Requires="wpg">
            <w:drawing>
              <wp:anchor behindDoc="0" distT="635" distB="0" distL="0" distR="4445" simplePos="0" locked="0" layoutInCell="0" allowOverlap="1" relativeHeight="1537" wp14:anchorId="095D68A2">
                <wp:simplePos x="0" y="0"/>
                <wp:positionH relativeFrom="page">
                  <wp:posOffset>662940</wp:posOffset>
                </wp:positionH>
                <wp:positionV relativeFrom="paragraph">
                  <wp:posOffset>90170</wp:posOffset>
                </wp:positionV>
                <wp:extent cx="5074920" cy="5591175"/>
                <wp:effectExtent l="0" t="635" r="635" b="0"/>
                <wp:wrapTopAndBottom/>
                <wp:docPr id="211" name="docshapegroup140"/>
                <a:graphic xmlns:a="http://schemas.openxmlformats.org/drawingml/2006/main">
                  <a:graphicData uri="http://schemas.microsoft.com/office/word/2010/wordprocessingGroup">
                    <wpg:wgp>
                      <wpg:cNvGrpSpPr/>
                      <wpg:grpSpPr>
                        <a:xfrm>
                          <a:off x="0" y="0"/>
                          <a:ext cx="5074920" cy="5591160"/>
                          <a:chOff x="0" y="0"/>
                          <a:chExt cx="5074920" cy="5591160"/>
                        </a:xfrm>
                      </wpg:grpSpPr>
                      <wps:wsp>
                        <wps:cNvSpPr/>
                        <wps:spPr>
                          <a:xfrm>
                            <a:off x="0" y="6480"/>
                            <a:ext cx="5074920" cy="5578560"/>
                          </a:xfrm>
                          <a:prstGeom prst="rect">
                            <a:avLst/>
                          </a:prstGeom>
                          <a:solidFill>
                            <a:srgbClr val="f6f6f6"/>
                          </a:solidFill>
                          <a:ln w="0">
                            <a:noFill/>
                          </a:ln>
                        </wps:spPr>
                        <wps:style>
                          <a:lnRef idx="0"/>
                          <a:fillRef idx="0"/>
                          <a:effectRef idx="0"/>
                          <a:fontRef idx="minor"/>
                        </wps:style>
                        <wps:bodyPr/>
                      </wps:wsp>
                      <wps:wsp>
                        <wps:cNvSpPr/>
                        <wps:spPr>
                          <a:xfrm>
                            <a:off x="0" y="0"/>
                            <a:ext cx="5074920" cy="5591160"/>
                          </a:xfrm>
                          <a:custGeom>
                            <a:avLst/>
                            <a:gdLst>
                              <a:gd name="textAreaLeft" fmla="*/ 0 w 2877120"/>
                              <a:gd name="textAreaRight" fmla="*/ 2879280 w 2877120"/>
                              <a:gd name="textAreaTop" fmla="*/ 0 h 3169800"/>
                              <a:gd name="textAreaBottom" fmla="*/ 3171960 h 3169800"/>
                            </a:gdLst>
                            <a:ahLst/>
                            <a:rect l="textAreaLeft" t="textAreaTop" r="textAreaRight" b="textAreaBottom"/>
                            <a:pathLst>
                              <a:path w="7992" h="8805">
                                <a:moveTo>
                                  <a:pt x="7992" y="8784"/>
                                </a:moveTo>
                                <a:lnTo>
                                  <a:pt x="0" y="8784"/>
                                </a:lnTo>
                                <a:lnTo>
                                  <a:pt x="0" y="8804"/>
                                </a:lnTo>
                                <a:lnTo>
                                  <a:pt x="7992" y="8804"/>
                                </a:lnTo>
                                <a:lnTo>
                                  <a:pt x="7992" y="87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556560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package</w:t>
                              </w:r>
                              <w:r>
                                <w:rPr>
                                  <w:rFonts w:ascii="Courier New" w:hAnsi="Courier New"/>
                                  <w:spacing w:val="-7"/>
                                  <w:sz w:val="18"/>
                                </w:rPr>
                                <w:t xml:space="preserve"> </w:t>
                              </w:r>
                              <w:r>
                                <w:rPr>
                                  <w:rFonts w:ascii="Courier New" w:hAnsi="Courier New"/>
                                  <w:spacing w:val="-2"/>
                                  <w:sz w:val="18"/>
                                </w:rPr>
                                <w:t>com.example.planetquiz</w:t>
                              </w:r>
                            </w:p>
                            <w:p>
                              <w:pPr>
                                <w:pStyle w:val="Normal"/>
                                <w:rPr>
                                  <w:rFonts w:ascii="Courier New" w:hAnsi="Courier New"/>
                                  <w:sz w:val="20"/>
                                </w:rPr>
                              </w:pPr>
                              <w:r>
                                <w:rPr>
                                  <w:rFonts w:ascii="Courier New" w:hAnsi="Courier New"/>
                                  <w:sz w:val="20"/>
                                </w:rPr>
                              </w:r>
                            </w:p>
                            <w:p>
                              <w:pPr>
                                <w:pStyle w:val="Normal"/>
                                <w:spacing w:lineRule="auto" w:line="324" w:before="130" w:after="0"/>
                                <w:ind w:left="453" w:right="3699" w:hanging="0"/>
                                <w:rPr>
                                  <w:rFonts w:ascii="Courier New" w:hAnsi="Courier New"/>
                                  <w:sz w:val="18"/>
                                </w:rPr>
                              </w:pPr>
                              <w:r>
                                <w:rPr>
                                  <w:rFonts w:ascii="Courier New" w:hAnsi="Courier New"/>
                                  <w:sz w:val="18"/>
                                </w:rPr>
                                <w:t>import</w:t>
                              </w:r>
                              <w:r>
                                <w:rPr>
                                  <w:rFonts w:ascii="Courier New" w:hAnsi="Courier New"/>
                                  <w:spacing w:val="-29"/>
                                  <w:sz w:val="18"/>
                                </w:rPr>
                                <w:t xml:space="preserve"> </w:t>
                              </w:r>
                              <w:r>
                                <w:rPr>
                                  <w:rFonts w:ascii="Courier New" w:hAnsi="Courier New"/>
                                  <w:sz w:val="18"/>
                                </w:rPr>
                                <w:t>android.content.Context import android.os.Bundle</w:t>
                              </w:r>
                            </w:p>
                            <w:p>
                              <w:pPr>
                                <w:pStyle w:val="Normal"/>
                                <w:spacing w:lineRule="auto" w:line="324" w:before="1" w:after="0"/>
                                <w:ind w:left="453" w:right="3238" w:hanging="0"/>
                                <w:rPr>
                                  <w:rFonts w:ascii="Courier New" w:hAnsi="Courier New"/>
                                  <w:sz w:val="18"/>
                                </w:rPr>
                              </w:pPr>
                              <w:r>
                                <w:rPr>
                                  <w:rFonts w:ascii="Courier New" w:hAnsi="Courier New"/>
                                  <w:sz w:val="18"/>
                                </w:rPr>
                                <w:t>import</w:t>
                              </w:r>
                              <w:r>
                                <w:rPr>
                                  <w:rFonts w:ascii="Courier New" w:hAnsi="Courier New"/>
                                  <w:spacing w:val="-29"/>
                                  <w:sz w:val="18"/>
                                </w:rPr>
                                <w:t xml:space="preserve"> </w:t>
                              </w:r>
                              <w:r>
                                <w:rPr>
                                  <w:rFonts w:ascii="Courier New" w:hAnsi="Courier New"/>
                                  <w:sz w:val="18"/>
                                </w:rPr>
                                <w:t>androidx.fragment.app.Fragment import android.view.LayoutInflater import android.view.View</w:t>
                              </w:r>
                            </w:p>
                            <w:p>
                              <w:pPr>
                                <w:pStyle w:val="Normal"/>
                                <w:spacing w:before="2" w:after="0"/>
                                <w:ind w:left="453" w:hanging="0"/>
                                <w:rPr>
                                  <w:rFonts w:ascii="Courier New" w:hAnsi="Courier New"/>
                                  <w:sz w:val="18"/>
                                </w:rPr>
                              </w:pPr>
                              <w:r>
                                <w:rPr>
                                  <w:rFonts w:ascii="Courier New" w:hAnsi="Courier New"/>
                                  <w:sz w:val="18"/>
                                </w:rPr>
                                <w:t>import</w:t>
                              </w:r>
                              <w:r>
                                <w:rPr>
                                  <w:rFonts w:ascii="Courier New" w:hAnsi="Courier New"/>
                                  <w:spacing w:val="-6"/>
                                  <w:sz w:val="18"/>
                                </w:rPr>
                                <w:t xml:space="preserve"> </w:t>
                              </w:r>
                              <w:r>
                                <w:rPr>
                                  <w:rFonts w:ascii="Courier New" w:hAnsi="Courier New"/>
                                  <w:spacing w:val="-2"/>
                                  <w:sz w:val="18"/>
                                </w:rPr>
                                <w:t>android.view.ViewGroup</w:t>
                              </w:r>
                            </w:p>
                            <w:p>
                              <w:pPr>
                                <w:pStyle w:val="Normal"/>
                                <w:rPr>
                                  <w:rFonts w:ascii="Courier New" w:hAnsi="Courier New"/>
                                  <w:sz w:val="20"/>
                                </w:rPr>
                              </w:pPr>
                              <w:r>
                                <w:rPr>
                                  <w:rFonts w:ascii="Courier New" w:hAnsi="Courier New"/>
                                  <w:sz w:val="20"/>
                                </w:rPr>
                              </w:r>
                            </w:p>
                            <w:p>
                              <w:pPr>
                                <w:pStyle w:val="Normal"/>
                                <w:spacing w:before="129" w:after="0"/>
                                <w:ind w:left="453" w:hanging="0"/>
                                <w:rPr>
                                  <w:rFonts w:ascii="Courier New" w:hAnsi="Courier New"/>
                                  <w:sz w:val="18"/>
                                </w:rPr>
                              </w:pPr>
                              <w:r>
                                <w:rPr>
                                  <w:rFonts w:ascii="Courier New" w:hAnsi="Courier New"/>
                                  <w:sz w:val="18"/>
                                </w:rPr>
                                <w:t>interface</w:t>
                              </w:r>
                              <w:r>
                                <w:rPr>
                                  <w:rFonts w:ascii="Courier New" w:hAnsi="Courier New"/>
                                  <w:spacing w:val="-12"/>
                                  <w:sz w:val="18"/>
                                </w:rPr>
                                <w:t xml:space="preserve"> </w:t>
                              </w:r>
                              <w:r>
                                <w:rPr>
                                  <w:rFonts w:ascii="Courier New" w:hAnsi="Courier New"/>
                                  <w:sz w:val="18"/>
                                </w:rPr>
                                <w:t>AnswersListener</w:t>
                              </w:r>
                              <w:r>
                                <w:rPr>
                                  <w:rFonts w:ascii="Courier New" w:hAnsi="Courier New"/>
                                  <w:spacing w:val="-12"/>
                                  <w:sz w:val="18"/>
                                </w:rPr>
                                <w:t xml:space="preserve"> </w:t>
                              </w:r>
                              <w:r>
                                <w:rPr>
                                  <w:rFonts w:ascii="Courier New" w:hAnsi="Courier New"/>
                                  <w:spacing w:val="-10"/>
                                  <w:sz w:val="18"/>
                                </w:rPr>
                                <w:t>{</w:t>
                              </w:r>
                            </w:p>
                            <w:p>
                              <w:pPr>
                                <w:pStyle w:val="Normal"/>
                                <w:spacing w:before="77" w:after="0"/>
                                <w:ind w:left="885" w:hanging="0"/>
                                <w:rPr>
                                  <w:rFonts w:ascii="Courier New" w:hAnsi="Courier New"/>
                                  <w:sz w:val="18"/>
                                </w:rPr>
                              </w:pPr>
                              <w:r>
                                <w:rPr>
                                  <w:rFonts w:ascii="Courier New" w:hAnsi="Courier New"/>
                                  <w:sz w:val="18"/>
                                </w:rPr>
                                <w:t>fun</w:t>
                              </w:r>
                              <w:r>
                                <w:rPr>
                                  <w:rFonts w:ascii="Courier New" w:hAnsi="Courier New"/>
                                  <w:spacing w:val="-13"/>
                                  <w:sz w:val="18"/>
                                </w:rPr>
                                <w:t xml:space="preserve"> </w:t>
                              </w:r>
                              <w:r>
                                <w:rPr>
                                  <w:rFonts w:ascii="Courier New" w:hAnsi="Courier New"/>
                                  <w:sz w:val="18"/>
                                </w:rPr>
                                <w:t>onSelected(questionId:</w:t>
                              </w:r>
                              <w:r>
                                <w:rPr>
                                  <w:rFonts w:ascii="Courier New" w:hAnsi="Courier New"/>
                                  <w:spacing w:val="-12"/>
                                  <w:sz w:val="18"/>
                                </w:rPr>
                                <w:t xml:space="preserve"> </w:t>
                              </w:r>
                              <w:r>
                                <w:rPr>
                                  <w:rFonts w:ascii="Courier New" w:hAnsi="Courier New"/>
                                  <w:spacing w:val="-4"/>
                                  <w:sz w:val="18"/>
                                </w:rPr>
                                <w:t>Int)</w:t>
                              </w:r>
                            </w:p>
                            <w:p>
                              <w:pPr>
                                <w:pStyle w:val="Normal"/>
                                <w:spacing w:before="76" w:after="0"/>
                                <w:ind w:left="453" w:hanging="0"/>
                                <w:rPr>
                                  <w:rFonts w:ascii="Courier New" w:hAnsi="Courier New"/>
                                  <w:sz w:val="18"/>
                                </w:rPr>
                              </w:pPr>
                              <w:r>
                                <w:rPr>
                                  <w:rFonts w:ascii="Courier New" w:hAnsi="Courier New"/>
                                  <w:sz w:val="18"/>
                                </w:rPr>
                                <w:t>}</w:t>
                              </w:r>
                            </w:p>
                            <w:p>
                              <w:pPr>
                                <w:pStyle w:val="Normal"/>
                                <w:spacing w:lineRule="atLeast" w:line="560"/>
                                <w:ind w:left="885" w:right="840" w:hanging="432"/>
                                <w:rPr>
                                  <w:rFonts w:ascii="Courier New" w:hAnsi="Courier New"/>
                                  <w:sz w:val="18"/>
                                </w:rPr>
                              </w:pPr>
                              <w:r>
                                <w:rPr>
                                  <w:rFonts w:ascii="Courier New" w:hAnsi="Courier New"/>
                                  <w:sz w:val="18"/>
                                </w:rPr>
                                <w:t>class</w:t>
                              </w:r>
                              <w:r>
                                <w:rPr>
                                  <w:rFonts w:ascii="Courier New" w:hAnsi="Courier New"/>
                                  <w:spacing w:val="-8"/>
                                  <w:sz w:val="18"/>
                                </w:rPr>
                                <w:t xml:space="preserve"> </w:t>
                              </w:r>
                              <w:r>
                                <w:rPr>
                                  <w:rFonts w:ascii="Courier New" w:hAnsi="Courier New"/>
                                  <w:sz w:val="18"/>
                                </w:rPr>
                                <w:t>QuestionsFragment</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Fragment(),</w:t>
                              </w:r>
                              <w:r>
                                <w:rPr>
                                  <w:rFonts w:ascii="Courier New" w:hAnsi="Courier New"/>
                                  <w:spacing w:val="-8"/>
                                  <w:sz w:val="18"/>
                                </w:rPr>
                                <w:t xml:space="preserve"> </w:t>
                              </w:r>
                              <w:r>
                                <w:rPr>
                                  <w:rFonts w:ascii="Courier New" w:hAnsi="Courier New"/>
                                  <w:sz w:val="18"/>
                                </w:rPr>
                                <w:t>View.OnClickListener</w:t>
                              </w:r>
                              <w:r>
                                <w:rPr>
                                  <w:rFonts w:ascii="Courier New" w:hAnsi="Courier New"/>
                                  <w:spacing w:val="-8"/>
                                  <w:sz w:val="18"/>
                                </w:rPr>
                                <w:t xml:space="preserve"> </w:t>
                              </w:r>
                              <w:r>
                                <w:rPr>
                                  <w:rFonts w:ascii="Courier New" w:hAnsi="Courier New"/>
                                  <w:sz w:val="18"/>
                                </w:rPr>
                                <w:t>{ private lateinit var answersListener: AnswersListener override fun onAttach(context: Context) {</w:t>
                              </w:r>
                            </w:p>
                            <w:p>
                              <w:pPr>
                                <w:pStyle w:val="Normal"/>
                                <w:spacing w:before="76" w:after="0"/>
                                <w:ind w:left="1317" w:hanging="0"/>
                                <w:rPr>
                                  <w:rFonts w:ascii="Courier New" w:hAnsi="Courier New"/>
                                  <w:sz w:val="18"/>
                                </w:rPr>
                              </w:pPr>
                              <w:r>
                                <w:rPr>
                                  <w:rFonts w:ascii="Courier New" w:hAnsi="Courier New"/>
                                  <w:spacing w:val="-2"/>
                                  <w:sz w:val="18"/>
                                </w:rPr>
                                <w:t>super.onAttach(context)</w:t>
                              </w:r>
                            </w:p>
                            <w:p>
                              <w:pPr>
                                <w:pStyle w:val="Normal"/>
                                <w:spacing w:lineRule="auto" w:line="324" w:before="76" w:after="0"/>
                                <w:ind w:left="1749" w:right="2128" w:hanging="432"/>
                                <w:rPr>
                                  <w:rFonts w:ascii="Courier New" w:hAnsi="Courier New"/>
                                  <w:sz w:val="18"/>
                                </w:rPr>
                              </w:pPr>
                              <w:r>
                                <w:rPr>
                                  <w:rFonts w:ascii="Courier New" w:hAnsi="Courier New"/>
                                  <w:sz w:val="18"/>
                                </w:rPr>
                                <w:t>if</w:t>
                              </w:r>
                              <w:r>
                                <w:rPr>
                                  <w:rFonts w:ascii="Courier New" w:hAnsi="Courier New"/>
                                  <w:spacing w:val="-10"/>
                                  <w:sz w:val="18"/>
                                </w:rPr>
                                <w:t xml:space="preserve"> </w:t>
                              </w:r>
                              <w:r>
                                <w:rPr>
                                  <w:rFonts w:ascii="Courier New" w:hAnsi="Courier New"/>
                                  <w:sz w:val="18"/>
                                </w:rPr>
                                <w:t>(context</w:t>
                              </w:r>
                              <w:r>
                                <w:rPr>
                                  <w:rFonts w:ascii="Courier New" w:hAnsi="Courier New"/>
                                  <w:spacing w:val="-10"/>
                                  <w:sz w:val="18"/>
                                </w:rPr>
                                <w:t xml:space="preserve"> </w:t>
                              </w:r>
                              <w:r>
                                <w:rPr>
                                  <w:rFonts w:ascii="Courier New" w:hAnsi="Courier New"/>
                                  <w:sz w:val="18"/>
                                </w:rPr>
                                <w:t>is</w:t>
                              </w:r>
                              <w:r>
                                <w:rPr>
                                  <w:rFonts w:ascii="Courier New" w:hAnsi="Courier New"/>
                                  <w:spacing w:val="-10"/>
                                  <w:sz w:val="18"/>
                                </w:rPr>
                                <w:t xml:space="preserve"> </w:t>
                              </w:r>
                              <w:r>
                                <w:rPr>
                                  <w:rFonts w:ascii="Courier New" w:hAnsi="Courier New"/>
                                  <w:sz w:val="18"/>
                                </w:rPr>
                                <w:t>AnswersListener)</w:t>
                              </w:r>
                              <w:r>
                                <w:rPr>
                                  <w:rFonts w:ascii="Courier New" w:hAnsi="Courier New"/>
                                  <w:spacing w:val="-10"/>
                                  <w:sz w:val="18"/>
                                </w:rPr>
                                <w:t xml:space="preserve"> </w:t>
                              </w:r>
                              <w:r>
                                <w:rPr>
                                  <w:rFonts w:ascii="Courier New" w:hAnsi="Courier New"/>
                                  <w:sz w:val="18"/>
                                </w:rPr>
                                <w:t>{ answersListener = context</w:t>
                              </w:r>
                            </w:p>
                            <w:p>
                              <w:pPr>
                                <w:pStyle w:val="Normal"/>
                                <w:spacing w:before="1" w:after="0"/>
                                <w:ind w:left="1317" w:hanging="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else</w:t>
                              </w:r>
                              <w:r>
                                <w:rPr>
                                  <w:rFonts w:ascii="Courier New" w:hAnsi="Courier New"/>
                                  <w:spacing w:val="-2"/>
                                  <w:sz w:val="18"/>
                                </w:rPr>
                                <w:t xml:space="preserve"> </w:t>
                              </w:r>
                              <w:r>
                                <w:rPr>
                                  <w:rFonts w:ascii="Courier New" w:hAnsi="Courier New"/>
                                  <w:spacing w:val="-10"/>
                                  <w:sz w:val="18"/>
                                </w:rPr>
                                <w:t>{</w:t>
                              </w:r>
                            </w:p>
                            <w:p>
                              <w:pPr>
                                <w:pStyle w:val="Normal"/>
                                <w:spacing w:before="76" w:after="0"/>
                                <w:ind w:left="1749" w:hanging="0"/>
                                <w:rPr>
                                  <w:rFonts w:ascii="Courier New" w:hAnsi="Courier New"/>
                                  <w:sz w:val="18"/>
                                </w:rPr>
                              </w:pPr>
                              <w:r>
                                <w:rPr>
                                  <w:rFonts w:ascii="Courier New" w:hAnsi="Courier New"/>
                                  <w:sz w:val="18"/>
                                </w:rPr>
                                <w:t>throw</w:t>
                              </w:r>
                              <w:r>
                                <w:rPr>
                                  <w:rFonts w:ascii="Courier New" w:hAnsi="Courier New"/>
                                  <w:spacing w:val="-12"/>
                                  <w:sz w:val="18"/>
                                </w:rPr>
                                <w:t xml:space="preserve"> </w:t>
                              </w:r>
                              <w:r>
                                <w:rPr>
                                  <w:rFonts w:ascii="Courier New" w:hAnsi="Courier New"/>
                                  <w:sz w:val="18"/>
                                </w:rPr>
                                <w:t>RuntimeException("Must</w:t>
                              </w:r>
                              <w:r>
                                <w:rPr>
                                  <w:rFonts w:ascii="Courier New" w:hAnsi="Courier New"/>
                                  <w:spacing w:val="-12"/>
                                  <w:sz w:val="18"/>
                                </w:rPr>
                                <w:t xml:space="preserve"> </w:t>
                              </w:r>
                              <w:r>
                                <w:rPr>
                                  <w:rFonts w:ascii="Courier New" w:hAnsi="Courier New"/>
                                  <w:sz w:val="18"/>
                                </w:rPr>
                                <w:t>implement</w:t>
                              </w:r>
                              <w:r>
                                <w:rPr>
                                  <w:rFonts w:ascii="Courier New" w:hAnsi="Courier New"/>
                                  <w:spacing w:val="-12"/>
                                  <w:sz w:val="18"/>
                                </w:rPr>
                                <w:t xml:space="preserve"> </w:t>
                              </w:r>
                              <w:r>
                                <w:rPr>
                                  <w:rFonts w:ascii="Courier New" w:hAnsi="Courier New"/>
                                  <w:spacing w:val="-2"/>
                                  <w:sz w:val="18"/>
                                </w:rPr>
                                <w:t>AnswersListener")</w:t>
                              </w:r>
                            </w:p>
                            <w:p>
                              <w:pPr>
                                <w:pStyle w:val="Normal"/>
                                <w:spacing w:before="76" w:after="0"/>
                                <w:ind w:left="1317"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before="130" w:after="0"/>
                                <w:ind w:left="342" w:right="3754" w:hanging="0"/>
                                <w:jc w:val="center"/>
                                <w:rPr>
                                  <w:rFonts w:ascii="Courier New" w:hAnsi="Courier New"/>
                                  <w:sz w:val="18"/>
                                </w:rPr>
                              </w:pPr>
                              <w:r>
                                <w:rPr>
                                  <w:rFonts w:ascii="Courier New" w:hAnsi="Courier New"/>
                                  <w:sz w:val="18"/>
                                </w:rPr>
                                <w:t>override</w:t>
                              </w:r>
                              <w:r>
                                <w:rPr>
                                  <w:rFonts w:ascii="Courier New" w:hAnsi="Courier New"/>
                                  <w:spacing w:val="-6"/>
                                  <w:sz w:val="18"/>
                                </w:rPr>
                                <w:t xml:space="preserve"> </w:t>
                              </w:r>
                              <w:r>
                                <w:rPr>
                                  <w:rFonts w:ascii="Courier New" w:hAnsi="Courier New"/>
                                  <w:sz w:val="18"/>
                                </w:rPr>
                                <w:t>fun</w:t>
                              </w:r>
                              <w:r>
                                <w:rPr>
                                  <w:rFonts w:ascii="Courier New" w:hAnsi="Courier New"/>
                                  <w:spacing w:val="-5"/>
                                  <w:sz w:val="18"/>
                                </w:rPr>
                                <w:t xml:space="preserve"> </w:t>
                              </w:r>
                              <w:r>
                                <w:rPr>
                                  <w:rFonts w:ascii="Courier New" w:hAnsi="Courier New"/>
                                  <w:spacing w:val="-2"/>
                                  <w:sz w:val="18"/>
                                </w:rPr>
                                <w:t>onCreateView(</w:t>
                              </w:r>
                            </w:p>
                            <w:p>
                              <w:pPr>
                                <w:pStyle w:val="Normal"/>
                                <w:spacing w:lineRule="exact" w:line="202" w:before="76" w:after="0"/>
                                <w:ind w:left="466" w:right="852" w:hanging="0"/>
                                <w:jc w:val="center"/>
                                <w:rPr>
                                  <w:rFonts w:ascii="Courier New" w:hAnsi="Courier New"/>
                                  <w:sz w:val="18"/>
                                </w:rPr>
                              </w:pPr>
                              <w:r>
                                <w:rPr>
                                  <w:rFonts w:ascii="Courier New" w:hAnsi="Courier New"/>
                                  <w:spacing w:val="-6"/>
                                  <w:sz w:val="18"/>
                                </w:rPr>
                                <w:t>inflater:</w:t>
                              </w:r>
                              <w:r>
                                <w:rPr>
                                  <w:rFonts w:ascii="Courier New" w:hAnsi="Courier New"/>
                                  <w:spacing w:val="-21"/>
                                  <w:sz w:val="18"/>
                                </w:rPr>
                                <w:t xml:space="preserve"> </w:t>
                              </w:r>
                              <w:r>
                                <w:rPr>
                                  <w:rFonts w:ascii="Courier New" w:hAnsi="Courier New"/>
                                  <w:spacing w:val="-6"/>
                                  <w:sz w:val="18"/>
                                </w:rPr>
                                <w:t>LayoutInflater,</w:t>
                              </w:r>
                              <w:r>
                                <w:rPr>
                                  <w:rFonts w:ascii="Courier New" w:hAnsi="Courier New"/>
                                  <w:spacing w:val="-20"/>
                                  <w:sz w:val="18"/>
                                </w:rPr>
                                <w:t xml:space="preserve"> </w:t>
                              </w:r>
                              <w:r>
                                <w:rPr>
                                  <w:rFonts w:ascii="Courier New" w:hAnsi="Courier New"/>
                                  <w:spacing w:val="-6"/>
                                  <w:sz w:val="18"/>
                                </w:rPr>
                                <w:t>container:</w:t>
                              </w:r>
                              <w:r>
                                <w:rPr>
                                  <w:rFonts w:ascii="Courier New" w:hAnsi="Courier New"/>
                                  <w:spacing w:val="-20"/>
                                  <w:sz w:val="18"/>
                                </w:rPr>
                                <w:t xml:space="preserve"> </w:t>
                              </w:r>
                              <w:r>
                                <w:rPr>
                                  <w:rFonts w:ascii="Courier New" w:hAnsi="Courier New"/>
                                  <w:spacing w:val="-6"/>
                                  <w:sz w:val="18"/>
                                </w:rPr>
                                <w:t>ViewGroup?,</w:t>
                              </w:r>
                            </w:p>
                            <w:p>
                              <w:pPr>
                                <w:pStyle w:val="Normal"/>
                                <w:spacing w:lineRule="exact" w:line="202"/>
                                <w:ind w:left="466" w:right="1393" w:hanging="0"/>
                                <w:jc w:val="center"/>
                                <w:rPr>
                                  <w:rFonts w:ascii="Courier New" w:hAnsi="Courier New"/>
                                  <w:sz w:val="18"/>
                                </w:rPr>
                              </w:pPr>
                              <w:r>
                                <w:rPr>
                                  <w:rFonts w:ascii="Courier New" w:hAnsi="Courier New"/>
                                  <w:sz w:val="18"/>
                                </w:rPr>
                                <w:t>savedInstanceState:</w:t>
                              </w:r>
                              <w:r>
                                <w:rPr>
                                  <w:rFonts w:ascii="Courier New" w:hAnsi="Courier New"/>
                                  <w:spacing w:val="-11"/>
                                  <w:sz w:val="18"/>
                                </w:rPr>
                                <w:t xml:space="preserve"> </w:t>
                              </w:r>
                              <w:r>
                                <w:rPr>
                                  <w:rFonts w:ascii="Courier New" w:hAnsi="Courier New"/>
                                  <w:sz w:val="18"/>
                                </w:rPr>
                                <w:t>Bundle?):</w:t>
                              </w:r>
                              <w:r>
                                <w:rPr>
                                  <w:rFonts w:ascii="Courier New" w:hAnsi="Courier New"/>
                                  <w:spacing w:val="-11"/>
                                  <w:sz w:val="18"/>
                                </w:rPr>
                                <w:t xml:space="preserve"> </w:t>
                              </w:r>
                              <w:r>
                                <w:rPr>
                                  <w:rFonts w:ascii="Courier New" w:hAnsi="Courier New"/>
                                  <w:sz w:val="18"/>
                                </w:rPr>
                                <w:t>View?</w:t>
                              </w:r>
                              <w:r>
                                <w:rPr>
                                  <w:rFonts w:ascii="Courier New" w:hAnsi="Courier New"/>
                                  <w:spacing w:val="-11"/>
                                  <w:sz w:val="18"/>
                                </w:rPr>
                                <w:t xml:space="preserve"> </w:t>
                              </w:r>
                              <w:r>
                                <w:rPr>
                                  <w:rFonts w:ascii="Courier New" w:hAnsi="Courier New"/>
                                  <w:spacing w:val="-10"/>
                                  <w:sz w:val="18"/>
                                </w:rPr>
                                <w:t>{</w:t>
                              </w:r>
                            </w:p>
                            <w:p>
                              <w:pPr>
                                <w:pStyle w:val="Normal"/>
                                <w:spacing w:before="1" w:after="0"/>
                                <w:rPr>
                                  <w:rFonts w:ascii="Courier New" w:hAnsi="Courier New"/>
                                  <w:sz w:val="26"/>
                                </w:rPr>
                              </w:pPr>
                              <w:r>
                                <w:rPr>
                                  <w:rFonts w:ascii="Courier New" w:hAnsi="Courier New"/>
                                  <w:sz w:val="26"/>
                                </w:rPr>
                              </w:r>
                            </w:p>
                            <w:p>
                              <w:pPr>
                                <w:pStyle w:val="Normal"/>
                                <w:spacing w:lineRule="exact" w:line="202" w:before="1" w:after="0"/>
                                <w:ind w:left="1317" w:hanging="0"/>
                                <w:rPr>
                                  <w:rFonts w:ascii="Courier New" w:hAnsi="Courier New"/>
                                  <w:sz w:val="18"/>
                                </w:rPr>
                              </w:pPr>
                              <w:r>
                                <w:rPr>
                                  <w:rFonts w:ascii="Courier New" w:hAnsi="Courier New"/>
                                  <w:spacing w:val="-6"/>
                                  <w:sz w:val="18"/>
                                </w:rPr>
                                <w:t>return</w:t>
                              </w:r>
                              <w:r>
                                <w:rPr>
                                  <w:rFonts w:ascii="Courier New" w:hAnsi="Courier New"/>
                                  <w:spacing w:val="5"/>
                                  <w:sz w:val="18"/>
                                </w:rPr>
                                <w:t xml:space="preserve"> </w:t>
                              </w:r>
                              <w:r>
                                <w:rPr>
                                  <w:rFonts w:ascii="Courier New" w:hAnsi="Courier New"/>
                                  <w:spacing w:val="-6"/>
                                  <w:sz w:val="18"/>
                                </w:rPr>
                                <w:t>inflater.inflate(R.layout.fragment_questions,</w:t>
                              </w:r>
                              <w:r>
                                <w:rPr>
                                  <w:rFonts w:ascii="Courier New" w:hAnsi="Courier New"/>
                                  <w:spacing w:val="6"/>
                                  <w:sz w:val="18"/>
                                </w:rPr>
                                <w:t xml:space="preserve"> </w:t>
                              </w:r>
                              <w:r>
                                <w:rPr>
                                  <w:rFonts w:ascii="Courier New" w:hAnsi="Courier New"/>
                                  <w:spacing w:val="-6"/>
                                  <w:sz w:val="18"/>
                                </w:rPr>
                                <w:t>container,</w:t>
                              </w:r>
                            </w:p>
                            <w:p>
                              <w:pPr>
                                <w:pStyle w:val="Normal"/>
                                <w:spacing w:lineRule="exact" w:line="202"/>
                                <w:ind w:left="1533" w:hanging="0"/>
                                <w:rPr>
                                  <w:rFonts w:ascii="Courier New" w:hAnsi="Courier New"/>
                                  <w:sz w:val="18"/>
                                </w:rPr>
                              </w:pPr>
                              <w:r>
                                <w:rPr>
                                  <w:rFonts w:ascii="Courier New" w:hAnsi="Courier New"/>
                                  <w:spacing w:val="-2"/>
                                  <w:sz w:val="18"/>
                                </w:rPr>
                                <w:t>false)</w:t>
                              </w:r>
                            </w:p>
                          </w:txbxContent>
                        </wps:txbx>
                        <wps:bodyPr lIns="0" rIns="0" tIns="0" bIns="0" anchor="t">
                          <a:noAutofit/>
                        </wps:bodyPr>
                      </wps:wsp>
                    </wpg:wgp>
                  </a:graphicData>
                </a:graphic>
              </wp:anchor>
            </w:drawing>
          </mc:Choice>
          <mc:Fallback>
            <w:pict>
              <v:group id="shape_0" alt="docshapegroup140" style="position:absolute;margin-left:52.2pt;margin-top:7.1pt;width:399.6pt;height:440.25pt" coordorigin="1044,142" coordsize="7992,8805">
                <v:rect id="shape_0" path="m0,0l-2147483645,0l-2147483645,-2147483646l0,-2147483646xe" fillcolor="#f6f6f6" stroked="f" o:allowincell="f" style="position:absolute;left:1044;top:152;width:7991;height:878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2;width:7991;height:876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package</w:t>
                        </w:r>
                        <w:r>
                          <w:rPr>
                            <w:rFonts w:ascii="Courier New" w:hAnsi="Courier New"/>
                            <w:spacing w:val="-7"/>
                            <w:sz w:val="18"/>
                          </w:rPr>
                          <w:t xml:space="preserve"> </w:t>
                        </w:r>
                        <w:r>
                          <w:rPr>
                            <w:rFonts w:ascii="Courier New" w:hAnsi="Courier New"/>
                            <w:spacing w:val="-2"/>
                            <w:sz w:val="18"/>
                          </w:rPr>
                          <w:t>com.example.planetquiz</w:t>
                        </w:r>
                      </w:p>
                      <w:p>
                        <w:pPr>
                          <w:pStyle w:val="Normal"/>
                          <w:rPr>
                            <w:rFonts w:ascii="Courier New" w:hAnsi="Courier New"/>
                            <w:sz w:val="20"/>
                          </w:rPr>
                        </w:pPr>
                        <w:r>
                          <w:rPr>
                            <w:rFonts w:ascii="Courier New" w:hAnsi="Courier New"/>
                            <w:sz w:val="20"/>
                          </w:rPr>
                        </w:r>
                      </w:p>
                      <w:p>
                        <w:pPr>
                          <w:pStyle w:val="Normal"/>
                          <w:spacing w:lineRule="auto" w:line="324" w:before="130" w:after="0"/>
                          <w:ind w:left="453" w:right="3699" w:hanging="0"/>
                          <w:rPr>
                            <w:rFonts w:ascii="Courier New" w:hAnsi="Courier New"/>
                            <w:sz w:val="18"/>
                          </w:rPr>
                        </w:pPr>
                        <w:r>
                          <w:rPr>
                            <w:rFonts w:ascii="Courier New" w:hAnsi="Courier New"/>
                            <w:sz w:val="18"/>
                          </w:rPr>
                          <w:t>import</w:t>
                        </w:r>
                        <w:r>
                          <w:rPr>
                            <w:rFonts w:ascii="Courier New" w:hAnsi="Courier New"/>
                            <w:spacing w:val="-29"/>
                            <w:sz w:val="18"/>
                          </w:rPr>
                          <w:t xml:space="preserve"> </w:t>
                        </w:r>
                        <w:r>
                          <w:rPr>
                            <w:rFonts w:ascii="Courier New" w:hAnsi="Courier New"/>
                            <w:sz w:val="18"/>
                          </w:rPr>
                          <w:t>android.content.Context import android.os.Bundle</w:t>
                        </w:r>
                      </w:p>
                      <w:p>
                        <w:pPr>
                          <w:pStyle w:val="Normal"/>
                          <w:spacing w:lineRule="auto" w:line="324" w:before="1" w:after="0"/>
                          <w:ind w:left="453" w:right="3238" w:hanging="0"/>
                          <w:rPr>
                            <w:rFonts w:ascii="Courier New" w:hAnsi="Courier New"/>
                            <w:sz w:val="18"/>
                          </w:rPr>
                        </w:pPr>
                        <w:r>
                          <w:rPr>
                            <w:rFonts w:ascii="Courier New" w:hAnsi="Courier New"/>
                            <w:sz w:val="18"/>
                          </w:rPr>
                          <w:t>import</w:t>
                        </w:r>
                        <w:r>
                          <w:rPr>
                            <w:rFonts w:ascii="Courier New" w:hAnsi="Courier New"/>
                            <w:spacing w:val="-29"/>
                            <w:sz w:val="18"/>
                          </w:rPr>
                          <w:t xml:space="preserve"> </w:t>
                        </w:r>
                        <w:r>
                          <w:rPr>
                            <w:rFonts w:ascii="Courier New" w:hAnsi="Courier New"/>
                            <w:sz w:val="18"/>
                          </w:rPr>
                          <w:t>androidx.fragment.app.Fragment import android.view.LayoutInflater import android.view.View</w:t>
                        </w:r>
                      </w:p>
                      <w:p>
                        <w:pPr>
                          <w:pStyle w:val="Normal"/>
                          <w:spacing w:before="2" w:after="0"/>
                          <w:ind w:left="453" w:hanging="0"/>
                          <w:rPr>
                            <w:rFonts w:ascii="Courier New" w:hAnsi="Courier New"/>
                            <w:sz w:val="18"/>
                          </w:rPr>
                        </w:pPr>
                        <w:r>
                          <w:rPr>
                            <w:rFonts w:ascii="Courier New" w:hAnsi="Courier New"/>
                            <w:sz w:val="18"/>
                          </w:rPr>
                          <w:t>import</w:t>
                        </w:r>
                        <w:r>
                          <w:rPr>
                            <w:rFonts w:ascii="Courier New" w:hAnsi="Courier New"/>
                            <w:spacing w:val="-6"/>
                            <w:sz w:val="18"/>
                          </w:rPr>
                          <w:t xml:space="preserve"> </w:t>
                        </w:r>
                        <w:r>
                          <w:rPr>
                            <w:rFonts w:ascii="Courier New" w:hAnsi="Courier New"/>
                            <w:spacing w:val="-2"/>
                            <w:sz w:val="18"/>
                          </w:rPr>
                          <w:t>android.view.ViewGroup</w:t>
                        </w:r>
                      </w:p>
                      <w:p>
                        <w:pPr>
                          <w:pStyle w:val="Normal"/>
                          <w:rPr>
                            <w:rFonts w:ascii="Courier New" w:hAnsi="Courier New"/>
                            <w:sz w:val="20"/>
                          </w:rPr>
                        </w:pPr>
                        <w:r>
                          <w:rPr>
                            <w:rFonts w:ascii="Courier New" w:hAnsi="Courier New"/>
                            <w:sz w:val="20"/>
                          </w:rPr>
                        </w:r>
                      </w:p>
                      <w:p>
                        <w:pPr>
                          <w:pStyle w:val="Normal"/>
                          <w:spacing w:before="129" w:after="0"/>
                          <w:ind w:left="453" w:hanging="0"/>
                          <w:rPr>
                            <w:rFonts w:ascii="Courier New" w:hAnsi="Courier New"/>
                            <w:sz w:val="18"/>
                          </w:rPr>
                        </w:pPr>
                        <w:r>
                          <w:rPr>
                            <w:rFonts w:ascii="Courier New" w:hAnsi="Courier New"/>
                            <w:sz w:val="18"/>
                          </w:rPr>
                          <w:t>interface</w:t>
                        </w:r>
                        <w:r>
                          <w:rPr>
                            <w:rFonts w:ascii="Courier New" w:hAnsi="Courier New"/>
                            <w:spacing w:val="-12"/>
                            <w:sz w:val="18"/>
                          </w:rPr>
                          <w:t xml:space="preserve"> </w:t>
                        </w:r>
                        <w:r>
                          <w:rPr>
                            <w:rFonts w:ascii="Courier New" w:hAnsi="Courier New"/>
                            <w:sz w:val="18"/>
                          </w:rPr>
                          <w:t>AnswersListener</w:t>
                        </w:r>
                        <w:r>
                          <w:rPr>
                            <w:rFonts w:ascii="Courier New" w:hAnsi="Courier New"/>
                            <w:spacing w:val="-12"/>
                            <w:sz w:val="18"/>
                          </w:rPr>
                          <w:t xml:space="preserve"> </w:t>
                        </w:r>
                        <w:r>
                          <w:rPr>
                            <w:rFonts w:ascii="Courier New" w:hAnsi="Courier New"/>
                            <w:spacing w:val="-10"/>
                            <w:sz w:val="18"/>
                          </w:rPr>
                          <w:t>{</w:t>
                        </w:r>
                      </w:p>
                      <w:p>
                        <w:pPr>
                          <w:pStyle w:val="Normal"/>
                          <w:spacing w:before="77" w:after="0"/>
                          <w:ind w:left="885" w:hanging="0"/>
                          <w:rPr>
                            <w:rFonts w:ascii="Courier New" w:hAnsi="Courier New"/>
                            <w:sz w:val="18"/>
                          </w:rPr>
                        </w:pPr>
                        <w:r>
                          <w:rPr>
                            <w:rFonts w:ascii="Courier New" w:hAnsi="Courier New"/>
                            <w:sz w:val="18"/>
                          </w:rPr>
                          <w:t>fun</w:t>
                        </w:r>
                        <w:r>
                          <w:rPr>
                            <w:rFonts w:ascii="Courier New" w:hAnsi="Courier New"/>
                            <w:spacing w:val="-13"/>
                            <w:sz w:val="18"/>
                          </w:rPr>
                          <w:t xml:space="preserve"> </w:t>
                        </w:r>
                        <w:r>
                          <w:rPr>
                            <w:rFonts w:ascii="Courier New" w:hAnsi="Courier New"/>
                            <w:sz w:val="18"/>
                          </w:rPr>
                          <w:t>onSelected(questionId:</w:t>
                        </w:r>
                        <w:r>
                          <w:rPr>
                            <w:rFonts w:ascii="Courier New" w:hAnsi="Courier New"/>
                            <w:spacing w:val="-12"/>
                            <w:sz w:val="18"/>
                          </w:rPr>
                          <w:t xml:space="preserve"> </w:t>
                        </w:r>
                        <w:r>
                          <w:rPr>
                            <w:rFonts w:ascii="Courier New" w:hAnsi="Courier New"/>
                            <w:spacing w:val="-4"/>
                            <w:sz w:val="18"/>
                          </w:rPr>
                          <w:t>Int)</w:t>
                        </w:r>
                      </w:p>
                      <w:p>
                        <w:pPr>
                          <w:pStyle w:val="Normal"/>
                          <w:spacing w:before="76" w:after="0"/>
                          <w:ind w:left="453" w:hanging="0"/>
                          <w:rPr>
                            <w:rFonts w:ascii="Courier New" w:hAnsi="Courier New"/>
                            <w:sz w:val="18"/>
                          </w:rPr>
                        </w:pPr>
                        <w:r>
                          <w:rPr>
                            <w:rFonts w:ascii="Courier New" w:hAnsi="Courier New"/>
                            <w:sz w:val="18"/>
                          </w:rPr>
                          <w:t>}</w:t>
                        </w:r>
                      </w:p>
                      <w:p>
                        <w:pPr>
                          <w:pStyle w:val="Normal"/>
                          <w:spacing w:lineRule="atLeast" w:line="560"/>
                          <w:ind w:left="885" w:right="840" w:hanging="432"/>
                          <w:rPr>
                            <w:rFonts w:ascii="Courier New" w:hAnsi="Courier New"/>
                            <w:sz w:val="18"/>
                          </w:rPr>
                        </w:pPr>
                        <w:r>
                          <w:rPr>
                            <w:rFonts w:ascii="Courier New" w:hAnsi="Courier New"/>
                            <w:sz w:val="18"/>
                          </w:rPr>
                          <w:t>class</w:t>
                        </w:r>
                        <w:r>
                          <w:rPr>
                            <w:rFonts w:ascii="Courier New" w:hAnsi="Courier New"/>
                            <w:spacing w:val="-8"/>
                            <w:sz w:val="18"/>
                          </w:rPr>
                          <w:t xml:space="preserve"> </w:t>
                        </w:r>
                        <w:r>
                          <w:rPr>
                            <w:rFonts w:ascii="Courier New" w:hAnsi="Courier New"/>
                            <w:sz w:val="18"/>
                          </w:rPr>
                          <w:t>QuestionsFragment</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Fragment(),</w:t>
                        </w:r>
                        <w:r>
                          <w:rPr>
                            <w:rFonts w:ascii="Courier New" w:hAnsi="Courier New"/>
                            <w:spacing w:val="-8"/>
                            <w:sz w:val="18"/>
                          </w:rPr>
                          <w:t xml:space="preserve"> </w:t>
                        </w:r>
                        <w:r>
                          <w:rPr>
                            <w:rFonts w:ascii="Courier New" w:hAnsi="Courier New"/>
                            <w:sz w:val="18"/>
                          </w:rPr>
                          <w:t>View.OnClickListener</w:t>
                        </w:r>
                        <w:r>
                          <w:rPr>
                            <w:rFonts w:ascii="Courier New" w:hAnsi="Courier New"/>
                            <w:spacing w:val="-8"/>
                            <w:sz w:val="18"/>
                          </w:rPr>
                          <w:t xml:space="preserve"> </w:t>
                        </w:r>
                        <w:r>
                          <w:rPr>
                            <w:rFonts w:ascii="Courier New" w:hAnsi="Courier New"/>
                            <w:sz w:val="18"/>
                          </w:rPr>
                          <w:t>{ private lateinit var answersListener: AnswersListener override fun onAttach(context: Context) {</w:t>
                        </w:r>
                      </w:p>
                      <w:p>
                        <w:pPr>
                          <w:pStyle w:val="Normal"/>
                          <w:spacing w:before="76" w:after="0"/>
                          <w:ind w:left="1317" w:hanging="0"/>
                          <w:rPr>
                            <w:rFonts w:ascii="Courier New" w:hAnsi="Courier New"/>
                            <w:sz w:val="18"/>
                          </w:rPr>
                        </w:pPr>
                        <w:r>
                          <w:rPr>
                            <w:rFonts w:ascii="Courier New" w:hAnsi="Courier New"/>
                            <w:spacing w:val="-2"/>
                            <w:sz w:val="18"/>
                          </w:rPr>
                          <w:t>super.onAttach(context)</w:t>
                        </w:r>
                      </w:p>
                      <w:p>
                        <w:pPr>
                          <w:pStyle w:val="Normal"/>
                          <w:spacing w:lineRule="auto" w:line="324" w:before="76" w:after="0"/>
                          <w:ind w:left="1749" w:right="2128" w:hanging="432"/>
                          <w:rPr>
                            <w:rFonts w:ascii="Courier New" w:hAnsi="Courier New"/>
                            <w:sz w:val="18"/>
                          </w:rPr>
                        </w:pPr>
                        <w:r>
                          <w:rPr>
                            <w:rFonts w:ascii="Courier New" w:hAnsi="Courier New"/>
                            <w:sz w:val="18"/>
                          </w:rPr>
                          <w:t>if</w:t>
                        </w:r>
                        <w:r>
                          <w:rPr>
                            <w:rFonts w:ascii="Courier New" w:hAnsi="Courier New"/>
                            <w:spacing w:val="-10"/>
                            <w:sz w:val="18"/>
                          </w:rPr>
                          <w:t xml:space="preserve"> </w:t>
                        </w:r>
                        <w:r>
                          <w:rPr>
                            <w:rFonts w:ascii="Courier New" w:hAnsi="Courier New"/>
                            <w:sz w:val="18"/>
                          </w:rPr>
                          <w:t>(context</w:t>
                        </w:r>
                        <w:r>
                          <w:rPr>
                            <w:rFonts w:ascii="Courier New" w:hAnsi="Courier New"/>
                            <w:spacing w:val="-10"/>
                            <w:sz w:val="18"/>
                          </w:rPr>
                          <w:t xml:space="preserve"> </w:t>
                        </w:r>
                        <w:r>
                          <w:rPr>
                            <w:rFonts w:ascii="Courier New" w:hAnsi="Courier New"/>
                            <w:sz w:val="18"/>
                          </w:rPr>
                          <w:t>is</w:t>
                        </w:r>
                        <w:r>
                          <w:rPr>
                            <w:rFonts w:ascii="Courier New" w:hAnsi="Courier New"/>
                            <w:spacing w:val="-10"/>
                            <w:sz w:val="18"/>
                          </w:rPr>
                          <w:t xml:space="preserve"> </w:t>
                        </w:r>
                        <w:r>
                          <w:rPr>
                            <w:rFonts w:ascii="Courier New" w:hAnsi="Courier New"/>
                            <w:sz w:val="18"/>
                          </w:rPr>
                          <w:t>AnswersListener)</w:t>
                        </w:r>
                        <w:r>
                          <w:rPr>
                            <w:rFonts w:ascii="Courier New" w:hAnsi="Courier New"/>
                            <w:spacing w:val="-10"/>
                            <w:sz w:val="18"/>
                          </w:rPr>
                          <w:t xml:space="preserve"> </w:t>
                        </w:r>
                        <w:r>
                          <w:rPr>
                            <w:rFonts w:ascii="Courier New" w:hAnsi="Courier New"/>
                            <w:sz w:val="18"/>
                          </w:rPr>
                          <w:t>{ answersListener = context</w:t>
                        </w:r>
                      </w:p>
                      <w:p>
                        <w:pPr>
                          <w:pStyle w:val="Normal"/>
                          <w:spacing w:before="1" w:after="0"/>
                          <w:ind w:left="1317" w:hanging="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else</w:t>
                        </w:r>
                        <w:r>
                          <w:rPr>
                            <w:rFonts w:ascii="Courier New" w:hAnsi="Courier New"/>
                            <w:spacing w:val="-2"/>
                            <w:sz w:val="18"/>
                          </w:rPr>
                          <w:t xml:space="preserve"> </w:t>
                        </w:r>
                        <w:r>
                          <w:rPr>
                            <w:rFonts w:ascii="Courier New" w:hAnsi="Courier New"/>
                            <w:spacing w:val="-10"/>
                            <w:sz w:val="18"/>
                          </w:rPr>
                          <w:t>{</w:t>
                        </w:r>
                      </w:p>
                      <w:p>
                        <w:pPr>
                          <w:pStyle w:val="Normal"/>
                          <w:spacing w:before="76" w:after="0"/>
                          <w:ind w:left="1749" w:hanging="0"/>
                          <w:rPr>
                            <w:rFonts w:ascii="Courier New" w:hAnsi="Courier New"/>
                            <w:sz w:val="18"/>
                          </w:rPr>
                        </w:pPr>
                        <w:r>
                          <w:rPr>
                            <w:rFonts w:ascii="Courier New" w:hAnsi="Courier New"/>
                            <w:sz w:val="18"/>
                          </w:rPr>
                          <w:t>throw</w:t>
                        </w:r>
                        <w:r>
                          <w:rPr>
                            <w:rFonts w:ascii="Courier New" w:hAnsi="Courier New"/>
                            <w:spacing w:val="-12"/>
                            <w:sz w:val="18"/>
                          </w:rPr>
                          <w:t xml:space="preserve"> </w:t>
                        </w:r>
                        <w:r>
                          <w:rPr>
                            <w:rFonts w:ascii="Courier New" w:hAnsi="Courier New"/>
                            <w:sz w:val="18"/>
                          </w:rPr>
                          <w:t>RuntimeException("Must</w:t>
                        </w:r>
                        <w:r>
                          <w:rPr>
                            <w:rFonts w:ascii="Courier New" w:hAnsi="Courier New"/>
                            <w:spacing w:val="-12"/>
                            <w:sz w:val="18"/>
                          </w:rPr>
                          <w:t xml:space="preserve"> </w:t>
                        </w:r>
                        <w:r>
                          <w:rPr>
                            <w:rFonts w:ascii="Courier New" w:hAnsi="Courier New"/>
                            <w:sz w:val="18"/>
                          </w:rPr>
                          <w:t>implement</w:t>
                        </w:r>
                        <w:r>
                          <w:rPr>
                            <w:rFonts w:ascii="Courier New" w:hAnsi="Courier New"/>
                            <w:spacing w:val="-12"/>
                            <w:sz w:val="18"/>
                          </w:rPr>
                          <w:t xml:space="preserve"> </w:t>
                        </w:r>
                        <w:r>
                          <w:rPr>
                            <w:rFonts w:ascii="Courier New" w:hAnsi="Courier New"/>
                            <w:spacing w:val="-2"/>
                            <w:sz w:val="18"/>
                          </w:rPr>
                          <w:t>AnswersListener")</w:t>
                        </w:r>
                      </w:p>
                      <w:p>
                        <w:pPr>
                          <w:pStyle w:val="Normal"/>
                          <w:spacing w:before="76" w:after="0"/>
                          <w:ind w:left="1317"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before="130" w:after="0"/>
                          <w:ind w:left="342" w:right="3754" w:hanging="0"/>
                          <w:jc w:val="center"/>
                          <w:rPr>
                            <w:rFonts w:ascii="Courier New" w:hAnsi="Courier New"/>
                            <w:sz w:val="18"/>
                          </w:rPr>
                        </w:pPr>
                        <w:r>
                          <w:rPr>
                            <w:rFonts w:ascii="Courier New" w:hAnsi="Courier New"/>
                            <w:sz w:val="18"/>
                          </w:rPr>
                          <w:t>override</w:t>
                        </w:r>
                        <w:r>
                          <w:rPr>
                            <w:rFonts w:ascii="Courier New" w:hAnsi="Courier New"/>
                            <w:spacing w:val="-6"/>
                            <w:sz w:val="18"/>
                          </w:rPr>
                          <w:t xml:space="preserve"> </w:t>
                        </w:r>
                        <w:r>
                          <w:rPr>
                            <w:rFonts w:ascii="Courier New" w:hAnsi="Courier New"/>
                            <w:sz w:val="18"/>
                          </w:rPr>
                          <w:t>fun</w:t>
                        </w:r>
                        <w:r>
                          <w:rPr>
                            <w:rFonts w:ascii="Courier New" w:hAnsi="Courier New"/>
                            <w:spacing w:val="-5"/>
                            <w:sz w:val="18"/>
                          </w:rPr>
                          <w:t xml:space="preserve"> </w:t>
                        </w:r>
                        <w:r>
                          <w:rPr>
                            <w:rFonts w:ascii="Courier New" w:hAnsi="Courier New"/>
                            <w:spacing w:val="-2"/>
                            <w:sz w:val="18"/>
                          </w:rPr>
                          <w:t>onCreateView(</w:t>
                        </w:r>
                      </w:p>
                      <w:p>
                        <w:pPr>
                          <w:pStyle w:val="Normal"/>
                          <w:spacing w:lineRule="exact" w:line="202" w:before="76" w:after="0"/>
                          <w:ind w:left="466" w:right="852" w:hanging="0"/>
                          <w:jc w:val="center"/>
                          <w:rPr>
                            <w:rFonts w:ascii="Courier New" w:hAnsi="Courier New"/>
                            <w:sz w:val="18"/>
                          </w:rPr>
                        </w:pPr>
                        <w:r>
                          <w:rPr>
                            <w:rFonts w:ascii="Courier New" w:hAnsi="Courier New"/>
                            <w:spacing w:val="-6"/>
                            <w:sz w:val="18"/>
                          </w:rPr>
                          <w:t>inflater:</w:t>
                        </w:r>
                        <w:r>
                          <w:rPr>
                            <w:rFonts w:ascii="Courier New" w:hAnsi="Courier New"/>
                            <w:spacing w:val="-21"/>
                            <w:sz w:val="18"/>
                          </w:rPr>
                          <w:t xml:space="preserve"> </w:t>
                        </w:r>
                        <w:r>
                          <w:rPr>
                            <w:rFonts w:ascii="Courier New" w:hAnsi="Courier New"/>
                            <w:spacing w:val="-6"/>
                            <w:sz w:val="18"/>
                          </w:rPr>
                          <w:t>LayoutInflater,</w:t>
                        </w:r>
                        <w:r>
                          <w:rPr>
                            <w:rFonts w:ascii="Courier New" w:hAnsi="Courier New"/>
                            <w:spacing w:val="-20"/>
                            <w:sz w:val="18"/>
                          </w:rPr>
                          <w:t xml:space="preserve"> </w:t>
                        </w:r>
                        <w:r>
                          <w:rPr>
                            <w:rFonts w:ascii="Courier New" w:hAnsi="Courier New"/>
                            <w:spacing w:val="-6"/>
                            <w:sz w:val="18"/>
                          </w:rPr>
                          <w:t>container:</w:t>
                        </w:r>
                        <w:r>
                          <w:rPr>
                            <w:rFonts w:ascii="Courier New" w:hAnsi="Courier New"/>
                            <w:spacing w:val="-20"/>
                            <w:sz w:val="18"/>
                          </w:rPr>
                          <w:t xml:space="preserve"> </w:t>
                        </w:r>
                        <w:r>
                          <w:rPr>
                            <w:rFonts w:ascii="Courier New" w:hAnsi="Courier New"/>
                            <w:spacing w:val="-6"/>
                            <w:sz w:val="18"/>
                          </w:rPr>
                          <w:t>ViewGroup?,</w:t>
                        </w:r>
                      </w:p>
                      <w:p>
                        <w:pPr>
                          <w:pStyle w:val="Normal"/>
                          <w:spacing w:lineRule="exact" w:line="202"/>
                          <w:ind w:left="466" w:right="1393" w:hanging="0"/>
                          <w:jc w:val="center"/>
                          <w:rPr>
                            <w:rFonts w:ascii="Courier New" w:hAnsi="Courier New"/>
                            <w:sz w:val="18"/>
                          </w:rPr>
                        </w:pPr>
                        <w:r>
                          <w:rPr>
                            <w:rFonts w:ascii="Courier New" w:hAnsi="Courier New"/>
                            <w:sz w:val="18"/>
                          </w:rPr>
                          <w:t>savedInstanceState:</w:t>
                        </w:r>
                        <w:r>
                          <w:rPr>
                            <w:rFonts w:ascii="Courier New" w:hAnsi="Courier New"/>
                            <w:spacing w:val="-11"/>
                            <w:sz w:val="18"/>
                          </w:rPr>
                          <w:t xml:space="preserve"> </w:t>
                        </w:r>
                        <w:r>
                          <w:rPr>
                            <w:rFonts w:ascii="Courier New" w:hAnsi="Courier New"/>
                            <w:sz w:val="18"/>
                          </w:rPr>
                          <w:t>Bundle?):</w:t>
                        </w:r>
                        <w:r>
                          <w:rPr>
                            <w:rFonts w:ascii="Courier New" w:hAnsi="Courier New"/>
                            <w:spacing w:val="-11"/>
                            <w:sz w:val="18"/>
                          </w:rPr>
                          <w:t xml:space="preserve"> </w:t>
                        </w:r>
                        <w:r>
                          <w:rPr>
                            <w:rFonts w:ascii="Courier New" w:hAnsi="Courier New"/>
                            <w:sz w:val="18"/>
                          </w:rPr>
                          <w:t>View?</w:t>
                        </w:r>
                        <w:r>
                          <w:rPr>
                            <w:rFonts w:ascii="Courier New" w:hAnsi="Courier New"/>
                            <w:spacing w:val="-11"/>
                            <w:sz w:val="18"/>
                          </w:rPr>
                          <w:t xml:space="preserve"> </w:t>
                        </w:r>
                        <w:r>
                          <w:rPr>
                            <w:rFonts w:ascii="Courier New" w:hAnsi="Courier New"/>
                            <w:spacing w:val="-10"/>
                            <w:sz w:val="18"/>
                          </w:rPr>
                          <w:t>{</w:t>
                        </w:r>
                      </w:p>
                      <w:p>
                        <w:pPr>
                          <w:pStyle w:val="Normal"/>
                          <w:spacing w:before="1" w:after="0"/>
                          <w:rPr>
                            <w:rFonts w:ascii="Courier New" w:hAnsi="Courier New"/>
                            <w:sz w:val="26"/>
                          </w:rPr>
                        </w:pPr>
                        <w:r>
                          <w:rPr>
                            <w:rFonts w:ascii="Courier New" w:hAnsi="Courier New"/>
                            <w:sz w:val="26"/>
                          </w:rPr>
                        </w:r>
                      </w:p>
                      <w:p>
                        <w:pPr>
                          <w:pStyle w:val="Normal"/>
                          <w:spacing w:lineRule="exact" w:line="202" w:before="1" w:after="0"/>
                          <w:ind w:left="1317" w:hanging="0"/>
                          <w:rPr>
                            <w:rFonts w:ascii="Courier New" w:hAnsi="Courier New"/>
                            <w:sz w:val="18"/>
                          </w:rPr>
                        </w:pPr>
                        <w:r>
                          <w:rPr>
                            <w:rFonts w:ascii="Courier New" w:hAnsi="Courier New"/>
                            <w:spacing w:val="-6"/>
                            <w:sz w:val="18"/>
                          </w:rPr>
                          <w:t>return</w:t>
                        </w:r>
                        <w:r>
                          <w:rPr>
                            <w:rFonts w:ascii="Courier New" w:hAnsi="Courier New"/>
                            <w:spacing w:val="5"/>
                            <w:sz w:val="18"/>
                          </w:rPr>
                          <w:t xml:space="preserve"> </w:t>
                        </w:r>
                        <w:r>
                          <w:rPr>
                            <w:rFonts w:ascii="Courier New" w:hAnsi="Courier New"/>
                            <w:spacing w:val="-6"/>
                            <w:sz w:val="18"/>
                          </w:rPr>
                          <w:t>inflater.inflate(R.layout.fragment_questions,</w:t>
                        </w:r>
                        <w:r>
                          <w:rPr>
                            <w:rFonts w:ascii="Courier New" w:hAnsi="Courier New"/>
                            <w:spacing w:val="6"/>
                            <w:sz w:val="18"/>
                          </w:rPr>
                          <w:t xml:space="preserve"> </w:t>
                        </w:r>
                        <w:r>
                          <w:rPr>
                            <w:rFonts w:ascii="Courier New" w:hAnsi="Courier New"/>
                            <w:spacing w:val="-6"/>
                            <w:sz w:val="18"/>
                          </w:rPr>
                          <w:t>container,</w:t>
                        </w:r>
                      </w:p>
                      <w:p>
                        <w:pPr>
                          <w:pStyle w:val="Normal"/>
                          <w:spacing w:lineRule="exact" w:line="202"/>
                          <w:ind w:left="1533" w:hanging="0"/>
                          <w:rPr>
                            <w:rFonts w:ascii="Courier New" w:hAnsi="Courier New"/>
                            <w:sz w:val="18"/>
                          </w:rPr>
                        </w:pPr>
                        <w:r>
                          <w:rPr>
                            <w:rFonts w:ascii="Courier New" w:hAnsi="Courier New"/>
                            <w:spacing w:val="-2"/>
                            <w:sz w:val="18"/>
                          </w:rPr>
                          <w:t>false)</w:t>
                        </w:r>
                      </w:p>
                    </w:txbxContent>
                  </v:textbox>
                  <w10:wrap type="topAndBottom"/>
                </v:rect>
              </v:group>
            </w:pict>
          </mc:Fallback>
        </mc:AlternateContent>
      </w:r>
    </w:p>
    <w:p>
      <w:pPr>
        <w:pStyle w:val="TextBody"/>
        <w:spacing w:before="3" w:after="0"/>
        <w:rPr>
          <w:sz w:val="5"/>
        </w:rPr>
      </w:pPr>
      <w:r>
        <w:rPr>
          <w:sz w:val="5"/>
        </w:rPr>
      </w:r>
    </w:p>
    <w:p>
      <w:pPr>
        <w:pStyle w:val="TextBody"/>
        <w:ind w:left="824" w:hanging="0"/>
        <w:rPr/>
      </w:pPr>
      <w:r>
        <w:rPr/>
        <mc:AlternateContent>
          <mc:Choice Requires="wpg">
            <w:drawing>
              <wp:inline distT="0" distB="0" distL="0" distR="0" wp14:anchorId="5C024ADA">
                <wp:extent cx="5074920" cy="4308475"/>
                <wp:effectExtent l="0" t="0" r="5080" b="0"/>
                <wp:docPr id="219" name="Shape135"/>
                <a:graphic xmlns:a="http://schemas.openxmlformats.org/drawingml/2006/main">
                  <a:graphicData uri="http://schemas.microsoft.com/office/word/2010/wordprocessingGroup">
                    <wpg:wgp>
                      <wpg:cNvGrpSpPr/>
                      <wpg:grpSpPr>
                        <a:xfrm>
                          <a:off x="0" y="0"/>
                          <a:ext cx="5074920" cy="4308480"/>
                          <a:chOff x="0" y="0"/>
                          <a:chExt cx="5074920" cy="4308480"/>
                        </a:xfrm>
                      </wpg:grpSpPr>
                      <wps:wsp>
                        <wps:cNvSpPr/>
                        <wps:spPr>
                          <a:xfrm>
                            <a:off x="0" y="6480"/>
                            <a:ext cx="5074920" cy="4295880"/>
                          </a:xfrm>
                          <a:prstGeom prst="rect">
                            <a:avLst/>
                          </a:prstGeom>
                          <a:solidFill>
                            <a:srgbClr val="f6f6f6"/>
                          </a:solidFill>
                          <a:ln w="0">
                            <a:noFill/>
                          </a:ln>
                        </wps:spPr>
                        <wps:style>
                          <a:lnRef idx="0"/>
                          <a:fillRef idx="0"/>
                          <a:effectRef idx="0"/>
                          <a:fontRef idx="minor"/>
                        </wps:style>
                        <wps:bodyPr/>
                      </wps:wsp>
                      <wps:wsp>
                        <wps:cNvSpPr/>
                        <wps:spPr>
                          <a:xfrm>
                            <a:off x="0" y="0"/>
                            <a:ext cx="5074920" cy="4308480"/>
                          </a:xfrm>
                          <a:custGeom>
                            <a:avLst/>
                            <a:gdLst>
                              <a:gd name="textAreaLeft" fmla="*/ 0 w 2877120"/>
                              <a:gd name="textAreaRight" fmla="*/ 2879280 w 2877120"/>
                              <a:gd name="textAreaTop" fmla="*/ 0 h 2442600"/>
                              <a:gd name="textAreaBottom" fmla="*/ 2444760 h 2442600"/>
                            </a:gdLst>
                            <a:ahLst/>
                            <a:rect l="textAreaLeft" t="textAreaTop" r="textAreaRight" b="textAreaBottom"/>
                            <a:pathLst>
                              <a:path w="7992" h="6785">
                                <a:moveTo>
                                  <a:pt x="7992" y="6764"/>
                                </a:moveTo>
                                <a:lnTo>
                                  <a:pt x="0" y="6764"/>
                                </a:lnTo>
                                <a:lnTo>
                                  <a:pt x="0" y="6784"/>
                                </a:lnTo>
                                <a:lnTo>
                                  <a:pt x="7992" y="6784"/>
                                </a:lnTo>
                                <a:lnTo>
                                  <a:pt x="7992" y="676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4282920"/>
                          </a:xfrm>
                          <a:prstGeom prst="rect">
                            <a:avLst/>
                          </a:prstGeom>
                          <a:noFill/>
                          <a:ln w="0">
                            <a:noFill/>
                          </a:ln>
                        </wps:spPr>
                        <wps:style>
                          <a:lnRef idx="0"/>
                          <a:fillRef idx="0"/>
                          <a:effectRef idx="0"/>
                          <a:fontRef idx="minor"/>
                        </wps:style>
                        <wps:txbx>
                          <w:txbxContent>
                            <w:p>
                              <w:pPr>
                                <w:pStyle w:val="Normal"/>
                                <w:spacing w:before="40"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1101" w:right="1274" w:hanging="216"/>
                                <w:rPr>
                                  <w:rFonts w:ascii="Courier New" w:hAnsi="Courier New"/>
                                  <w:sz w:val="18"/>
                                </w:rPr>
                              </w:pPr>
                              <w:r>
                                <w:rPr>
                                  <w:rFonts w:ascii="Courier New" w:hAnsi="Courier New"/>
                                  <w:sz w:val="18"/>
                                </w:rPr>
                                <w:t>override</w:t>
                              </w:r>
                              <w:r>
                                <w:rPr>
                                  <w:rFonts w:ascii="Courier New" w:hAnsi="Courier New"/>
                                  <w:spacing w:val="-13"/>
                                  <w:sz w:val="18"/>
                                </w:rPr>
                                <w:t xml:space="preserve"> </w:t>
                              </w:r>
                              <w:r>
                                <w:rPr>
                                  <w:rFonts w:ascii="Courier New" w:hAnsi="Courier New"/>
                                  <w:sz w:val="18"/>
                                </w:rPr>
                                <w:t>fun</w:t>
                              </w:r>
                              <w:r>
                                <w:rPr>
                                  <w:rFonts w:ascii="Courier New" w:hAnsi="Courier New"/>
                                  <w:spacing w:val="-13"/>
                                  <w:sz w:val="18"/>
                                </w:rPr>
                                <w:t xml:space="preserve"> </w:t>
                              </w:r>
                              <w:r>
                                <w:rPr>
                                  <w:rFonts w:ascii="Courier New" w:hAnsi="Courier New"/>
                                  <w:sz w:val="18"/>
                                </w:rPr>
                                <w:t>onViewCreated(view:</w:t>
                              </w:r>
                              <w:r>
                                <w:rPr>
                                  <w:rFonts w:ascii="Courier New" w:hAnsi="Courier New"/>
                                  <w:spacing w:val="-13"/>
                                  <w:sz w:val="18"/>
                                </w:rPr>
                                <w:t xml:space="preserve"> </w:t>
                              </w:r>
                              <w:r>
                                <w:rPr>
                                  <w:rFonts w:ascii="Courier New" w:hAnsi="Courier New"/>
                                  <w:sz w:val="18"/>
                                </w:rPr>
                                <w:t>View, savedInstanceState: Bundle?) {</w:t>
                              </w:r>
                            </w:p>
                            <w:p>
                              <w:pPr>
                                <w:pStyle w:val="Normal"/>
                                <w:spacing w:before="1" w:after="0"/>
                                <w:ind w:left="1317" w:hanging="0"/>
                                <w:rPr>
                                  <w:rFonts w:ascii="Courier New" w:hAnsi="Courier New"/>
                                  <w:sz w:val="18"/>
                                </w:rPr>
                              </w:pPr>
                              <w:r>
                                <w:rPr>
                                  <w:rFonts w:ascii="Courier New" w:hAnsi="Courier New"/>
                                  <w:sz w:val="18"/>
                                </w:rPr>
                                <w:t>super.onViewCreated(view,</w:t>
                              </w:r>
                              <w:r>
                                <w:rPr>
                                  <w:rFonts w:ascii="Courier New" w:hAnsi="Courier New"/>
                                  <w:spacing w:val="-25"/>
                                  <w:sz w:val="18"/>
                                </w:rPr>
                                <w:t xml:space="preserve"> </w:t>
                              </w:r>
                              <w:r>
                                <w:rPr>
                                  <w:rFonts w:ascii="Courier New" w:hAnsi="Courier New"/>
                                  <w:spacing w:val="-2"/>
                                  <w:sz w:val="18"/>
                                </w:rPr>
                                <w:t>savedInstanceState)</w:t>
                              </w:r>
                            </w:p>
                            <w:p>
                              <w:pPr>
                                <w:pStyle w:val="Normal"/>
                                <w:rPr>
                                  <w:rFonts w:ascii="Courier New" w:hAnsi="Courier New"/>
                                  <w:sz w:val="20"/>
                                </w:rPr>
                              </w:pPr>
                              <w:r>
                                <w:rPr>
                                  <w:rFonts w:ascii="Courier New" w:hAnsi="Courier New"/>
                                  <w:sz w:val="20"/>
                                </w:rPr>
                              </w:r>
                            </w:p>
                            <w:p>
                              <w:pPr>
                                <w:pStyle w:val="Normal"/>
                                <w:spacing w:lineRule="auto" w:line="324" w:before="130" w:after="0"/>
                                <w:ind w:left="1749" w:right="840" w:hanging="432"/>
                                <w:rPr>
                                  <w:rFonts w:ascii="Courier New" w:hAnsi="Courier New"/>
                                  <w:sz w:val="18"/>
                                </w:rPr>
                              </w:pPr>
                              <w:r>
                                <w:rPr>
                                  <w:rFonts w:ascii="Courier New" w:hAnsi="Courier New"/>
                                  <w:sz w:val="18"/>
                                </w:rPr>
                                <w:t xml:space="preserve">val planets = listOf&lt;View&gt;( </w:t>
                              </w:r>
                              <w:r>
                                <w:rPr>
                                  <w:rFonts w:ascii="Courier New" w:hAnsi="Courier New"/>
                                  <w:spacing w:val="-2"/>
                                  <w:sz w:val="18"/>
                                </w:rPr>
                                <w:t xml:space="preserve">view.findViewById(R.id.most_moons), </w:t>
                              </w:r>
                              <w:r>
                                <w:rPr>
                                  <w:rFonts w:ascii="Courier New" w:hAnsi="Courier New"/>
                                  <w:spacing w:val="-4"/>
                                  <w:sz w:val="18"/>
                                </w:rPr>
                                <w:t xml:space="preserve">view.findViewById(R.id.largest_planet), </w:t>
                              </w:r>
                              <w:r>
                                <w:rPr>
                                  <w:rFonts w:ascii="Courier New" w:hAnsi="Courier New"/>
                                  <w:spacing w:val="-2"/>
                                  <w:sz w:val="18"/>
                                </w:rPr>
                                <w:t>view.findViewById(R.id.side_spinning)</w:t>
                              </w:r>
                            </w:p>
                            <w:p>
                              <w:pPr>
                                <w:pStyle w:val="Normal"/>
                                <w:spacing w:before="2" w:after="0"/>
                                <w:ind w:left="1317"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1749" w:right="2128" w:hanging="432"/>
                                <w:rPr>
                                  <w:rFonts w:ascii="Courier New" w:hAnsi="Courier New"/>
                                  <w:sz w:val="18"/>
                                </w:rPr>
                              </w:pPr>
                              <w:r>
                                <w:rPr>
                                  <w:rFonts w:ascii="Courier New" w:hAnsi="Courier New"/>
                                  <w:sz w:val="18"/>
                                </w:rPr>
                                <w:t xml:space="preserve">planets.forEach { </w:t>
                              </w:r>
                              <w:r>
                                <w:rPr>
                                  <w:rFonts w:ascii="Courier New" w:hAnsi="Courier New"/>
                                  <w:spacing w:val="-2"/>
                                  <w:sz w:val="18"/>
                                </w:rPr>
                                <w:t>it.setOnClickListener(this)</w:t>
                              </w:r>
                            </w:p>
                            <w:p>
                              <w:pPr>
                                <w:pStyle w:val="Normal"/>
                                <w:spacing w:before="1" w:after="0"/>
                                <w:ind w:left="1317"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spacing w:lineRule="atLeast" w:line="560"/>
                                <w:ind w:left="1317" w:right="3062" w:hanging="432"/>
                                <w:rPr>
                                  <w:rFonts w:ascii="Courier New" w:hAnsi="Courier New"/>
                                  <w:sz w:val="18"/>
                                </w:rPr>
                              </w:pPr>
                              <w:r>
                                <w:rPr>
                                  <w:rFonts w:ascii="Courier New" w:hAnsi="Courier New"/>
                                  <w:sz w:val="18"/>
                                </w:rPr>
                                <w:t>override</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onClick(v:</w:t>
                              </w:r>
                              <w:r>
                                <w:rPr>
                                  <w:rFonts w:ascii="Courier New" w:hAnsi="Courier New"/>
                                  <w:spacing w:val="-10"/>
                                  <w:sz w:val="18"/>
                                </w:rPr>
                                <w:t xml:space="preserve"> </w:t>
                              </w:r>
                              <w:r>
                                <w:rPr>
                                  <w:rFonts w:ascii="Courier New" w:hAnsi="Courier New"/>
                                  <w:sz w:val="18"/>
                                </w:rPr>
                                <w:t>View?)</w:t>
                              </w:r>
                              <w:r>
                                <w:rPr>
                                  <w:rFonts w:ascii="Courier New" w:hAnsi="Courier New"/>
                                  <w:spacing w:val="-10"/>
                                  <w:sz w:val="18"/>
                                </w:rPr>
                                <w:t xml:space="preserve"> </w:t>
                              </w:r>
                              <w:r>
                                <w:rPr>
                                  <w:rFonts w:ascii="Courier New" w:hAnsi="Courier New"/>
                                  <w:sz w:val="18"/>
                                </w:rPr>
                                <w:t>{ v?.let { question -&gt;</w:t>
                              </w:r>
                            </w:p>
                            <w:p>
                              <w:pPr>
                                <w:pStyle w:val="Normal"/>
                                <w:spacing w:before="76" w:after="0"/>
                                <w:ind w:left="1749" w:hanging="0"/>
                                <w:rPr>
                                  <w:rFonts w:ascii="Courier New" w:hAnsi="Courier New"/>
                                  <w:sz w:val="18"/>
                                </w:rPr>
                              </w:pPr>
                              <w:r>
                                <w:rPr>
                                  <w:rFonts w:ascii="Courier New" w:hAnsi="Courier New"/>
                                  <w:spacing w:val="-2"/>
                                  <w:sz w:val="18"/>
                                </w:rPr>
                                <w:t>answersListener.onSelected(question.id)</w:t>
                              </w:r>
                            </w:p>
                            <w:p>
                              <w:pPr>
                                <w:pStyle w:val="Normal"/>
                                <w:spacing w:before="76" w:after="0"/>
                                <w:ind w:left="1317"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inline>
            </w:drawing>
          </mc:Choice>
          <mc:Fallback>
            <w:pict>
              <v:group id="shape_0" alt="Shape135" style="position:absolute;margin-left:0pt;margin-top:-339.3pt;width:399.6pt;height:339.25pt" coordorigin="0,-6786" coordsize="7992,6785">
                <v:rect id="shape_0" path="m0,0l-2147483645,0l-2147483645,-2147483646l0,-2147483646xe" fillcolor="#f6f6f6" stroked="f" o:allowincell="f" style="position:absolute;left:0;top:-6776;width:7991;height:6764;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6766;width:7991;height:6744;mso-wrap-style:square;v-text-anchor:top;mso-position-vertical:top">
                  <v:fill o:detectmouseclick="t" on="false"/>
                  <v:stroke color="#3465a4" joinstyle="round" endcap="flat"/>
                  <v:textbox>
                    <w:txbxContent>
                      <w:p>
                        <w:pPr>
                          <w:pStyle w:val="Normal"/>
                          <w:spacing w:before="40"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1101" w:right="1274" w:hanging="216"/>
                          <w:rPr>
                            <w:rFonts w:ascii="Courier New" w:hAnsi="Courier New"/>
                            <w:sz w:val="18"/>
                          </w:rPr>
                        </w:pPr>
                        <w:r>
                          <w:rPr>
                            <w:rFonts w:ascii="Courier New" w:hAnsi="Courier New"/>
                            <w:sz w:val="18"/>
                          </w:rPr>
                          <w:t>override</w:t>
                        </w:r>
                        <w:r>
                          <w:rPr>
                            <w:rFonts w:ascii="Courier New" w:hAnsi="Courier New"/>
                            <w:spacing w:val="-13"/>
                            <w:sz w:val="18"/>
                          </w:rPr>
                          <w:t xml:space="preserve"> </w:t>
                        </w:r>
                        <w:r>
                          <w:rPr>
                            <w:rFonts w:ascii="Courier New" w:hAnsi="Courier New"/>
                            <w:sz w:val="18"/>
                          </w:rPr>
                          <w:t>fun</w:t>
                        </w:r>
                        <w:r>
                          <w:rPr>
                            <w:rFonts w:ascii="Courier New" w:hAnsi="Courier New"/>
                            <w:spacing w:val="-13"/>
                            <w:sz w:val="18"/>
                          </w:rPr>
                          <w:t xml:space="preserve"> </w:t>
                        </w:r>
                        <w:r>
                          <w:rPr>
                            <w:rFonts w:ascii="Courier New" w:hAnsi="Courier New"/>
                            <w:sz w:val="18"/>
                          </w:rPr>
                          <w:t>onViewCreated(view:</w:t>
                        </w:r>
                        <w:r>
                          <w:rPr>
                            <w:rFonts w:ascii="Courier New" w:hAnsi="Courier New"/>
                            <w:spacing w:val="-13"/>
                            <w:sz w:val="18"/>
                          </w:rPr>
                          <w:t xml:space="preserve"> </w:t>
                        </w:r>
                        <w:r>
                          <w:rPr>
                            <w:rFonts w:ascii="Courier New" w:hAnsi="Courier New"/>
                            <w:sz w:val="18"/>
                          </w:rPr>
                          <w:t>View, savedInstanceState: Bundle?) {</w:t>
                        </w:r>
                      </w:p>
                      <w:p>
                        <w:pPr>
                          <w:pStyle w:val="Normal"/>
                          <w:spacing w:before="1" w:after="0"/>
                          <w:ind w:left="1317" w:hanging="0"/>
                          <w:rPr>
                            <w:rFonts w:ascii="Courier New" w:hAnsi="Courier New"/>
                            <w:sz w:val="18"/>
                          </w:rPr>
                        </w:pPr>
                        <w:r>
                          <w:rPr>
                            <w:rFonts w:ascii="Courier New" w:hAnsi="Courier New"/>
                            <w:sz w:val="18"/>
                          </w:rPr>
                          <w:t>super.onViewCreated(view,</w:t>
                        </w:r>
                        <w:r>
                          <w:rPr>
                            <w:rFonts w:ascii="Courier New" w:hAnsi="Courier New"/>
                            <w:spacing w:val="-25"/>
                            <w:sz w:val="18"/>
                          </w:rPr>
                          <w:t xml:space="preserve"> </w:t>
                        </w:r>
                        <w:r>
                          <w:rPr>
                            <w:rFonts w:ascii="Courier New" w:hAnsi="Courier New"/>
                            <w:spacing w:val="-2"/>
                            <w:sz w:val="18"/>
                          </w:rPr>
                          <w:t>savedInstanceState)</w:t>
                        </w:r>
                      </w:p>
                      <w:p>
                        <w:pPr>
                          <w:pStyle w:val="Normal"/>
                          <w:rPr>
                            <w:rFonts w:ascii="Courier New" w:hAnsi="Courier New"/>
                            <w:sz w:val="20"/>
                          </w:rPr>
                        </w:pPr>
                        <w:r>
                          <w:rPr>
                            <w:rFonts w:ascii="Courier New" w:hAnsi="Courier New"/>
                            <w:sz w:val="20"/>
                          </w:rPr>
                        </w:r>
                      </w:p>
                      <w:p>
                        <w:pPr>
                          <w:pStyle w:val="Normal"/>
                          <w:spacing w:lineRule="auto" w:line="324" w:before="130" w:after="0"/>
                          <w:ind w:left="1749" w:right="840" w:hanging="432"/>
                          <w:rPr>
                            <w:rFonts w:ascii="Courier New" w:hAnsi="Courier New"/>
                            <w:sz w:val="18"/>
                          </w:rPr>
                        </w:pPr>
                        <w:r>
                          <w:rPr>
                            <w:rFonts w:ascii="Courier New" w:hAnsi="Courier New"/>
                            <w:sz w:val="18"/>
                          </w:rPr>
                          <w:t xml:space="preserve">val planets = listOf&lt;View&gt;( </w:t>
                        </w:r>
                        <w:r>
                          <w:rPr>
                            <w:rFonts w:ascii="Courier New" w:hAnsi="Courier New"/>
                            <w:spacing w:val="-2"/>
                            <w:sz w:val="18"/>
                          </w:rPr>
                          <w:t xml:space="preserve">view.findViewById(R.id.most_moons), </w:t>
                        </w:r>
                        <w:r>
                          <w:rPr>
                            <w:rFonts w:ascii="Courier New" w:hAnsi="Courier New"/>
                            <w:spacing w:val="-4"/>
                            <w:sz w:val="18"/>
                          </w:rPr>
                          <w:t xml:space="preserve">view.findViewById(R.id.largest_planet), </w:t>
                        </w:r>
                        <w:r>
                          <w:rPr>
                            <w:rFonts w:ascii="Courier New" w:hAnsi="Courier New"/>
                            <w:spacing w:val="-2"/>
                            <w:sz w:val="18"/>
                          </w:rPr>
                          <w:t>view.findViewById(R.id.side_spinning)</w:t>
                        </w:r>
                      </w:p>
                      <w:p>
                        <w:pPr>
                          <w:pStyle w:val="Normal"/>
                          <w:spacing w:before="2" w:after="0"/>
                          <w:ind w:left="1317"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1749" w:right="2128" w:hanging="432"/>
                          <w:rPr>
                            <w:rFonts w:ascii="Courier New" w:hAnsi="Courier New"/>
                            <w:sz w:val="18"/>
                          </w:rPr>
                        </w:pPr>
                        <w:r>
                          <w:rPr>
                            <w:rFonts w:ascii="Courier New" w:hAnsi="Courier New"/>
                            <w:sz w:val="18"/>
                          </w:rPr>
                          <w:t xml:space="preserve">planets.forEach { </w:t>
                        </w:r>
                        <w:r>
                          <w:rPr>
                            <w:rFonts w:ascii="Courier New" w:hAnsi="Courier New"/>
                            <w:spacing w:val="-2"/>
                            <w:sz w:val="18"/>
                          </w:rPr>
                          <w:t>it.setOnClickListener(this)</w:t>
                        </w:r>
                      </w:p>
                      <w:p>
                        <w:pPr>
                          <w:pStyle w:val="Normal"/>
                          <w:spacing w:before="1" w:after="0"/>
                          <w:ind w:left="1317"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spacing w:lineRule="atLeast" w:line="560"/>
                          <w:ind w:left="1317" w:right="3062" w:hanging="432"/>
                          <w:rPr>
                            <w:rFonts w:ascii="Courier New" w:hAnsi="Courier New"/>
                            <w:sz w:val="18"/>
                          </w:rPr>
                        </w:pPr>
                        <w:r>
                          <w:rPr>
                            <w:rFonts w:ascii="Courier New" w:hAnsi="Courier New"/>
                            <w:sz w:val="18"/>
                          </w:rPr>
                          <w:t>override</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onClick(v:</w:t>
                        </w:r>
                        <w:r>
                          <w:rPr>
                            <w:rFonts w:ascii="Courier New" w:hAnsi="Courier New"/>
                            <w:spacing w:val="-10"/>
                            <w:sz w:val="18"/>
                          </w:rPr>
                          <w:t xml:space="preserve"> </w:t>
                        </w:r>
                        <w:r>
                          <w:rPr>
                            <w:rFonts w:ascii="Courier New" w:hAnsi="Courier New"/>
                            <w:sz w:val="18"/>
                          </w:rPr>
                          <w:t>View?)</w:t>
                        </w:r>
                        <w:r>
                          <w:rPr>
                            <w:rFonts w:ascii="Courier New" w:hAnsi="Courier New"/>
                            <w:spacing w:val="-10"/>
                            <w:sz w:val="18"/>
                          </w:rPr>
                          <w:t xml:space="preserve"> </w:t>
                        </w:r>
                        <w:r>
                          <w:rPr>
                            <w:rFonts w:ascii="Courier New" w:hAnsi="Courier New"/>
                            <w:sz w:val="18"/>
                          </w:rPr>
                          <w:t>{ v?.let { question -&gt;</w:t>
                        </w:r>
                      </w:p>
                      <w:p>
                        <w:pPr>
                          <w:pStyle w:val="Normal"/>
                          <w:spacing w:before="76" w:after="0"/>
                          <w:ind w:left="1749" w:hanging="0"/>
                          <w:rPr>
                            <w:rFonts w:ascii="Courier New" w:hAnsi="Courier New"/>
                            <w:sz w:val="18"/>
                          </w:rPr>
                        </w:pPr>
                        <w:r>
                          <w:rPr>
                            <w:rFonts w:ascii="Courier New" w:hAnsi="Courier New"/>
                            <w:spacing w:val="-2"/>
                            <w:sz w:val="18"/>
                          </w:rPr>
                          <w:t>answersListener.onSelected(question.id)</w:t>
                        </w:r>
                      </w:p>
                      <w:p>
                        <w:pPr>
                          <w:pStyle w:val="Normal"/>
                          <w:spacing w:before="76" w:after="0"/>
                          <w:ind w:left="1317"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square"/>
                </v:rect>
              </v:group>
            </w:pict>
          </mc:Fallback>
        </mc:AlternateContent>
      </w:r>
    </w:p>
    <w:p>
      <w:pPr>
        <w:pStyle w:val="TextBody"/>
        <w:spacing w:lineRule="auto" w:line="240" w:before="37" w:after="0"/>
        <w:ind w:left="1274" w:right="131" w:hanging="0"/>
        <w:rPr/>
      </w:pPr>
      <w:r>
        <w:rPr/>
        <w:t>As</w:t>
      </w:r>
      <w:r>
        <w:rPr>
          <w:spacing w:val="-3"/>
        </w:rPr>
        <w:t xml:space="preserve"> </w:t>
      </w:r>
      <w:r>
        <w:rPr/>
        <w:t>you</w:t>
      </w:r>
      <w:r>
        <w:rPr>
          <w:spacing w:val="-3"/>
        </w:rPr>
        <w:t xml:space="preserve"> </w:t>
      </w:r>
      <w:r>
        <w:rPr/>
        <w:t>saw</w:t>
      </w:r>
      <w:r>
        <w:rPr>
          <w:spacing w:val="-3"/>
        </w:rPr>
        <w:t xml:space="preserve"> </w:t>
      </w:r>
      <w:r>
        <w:rPr/>
        <w:t>in</w:t>
      </w:r>
      <w:r>
        <w:rPr>
          <w:spacing w:val="-4"/>
        </w:rPr>
        <w:t xml:space="preserve"> </w:t>
      </w:r>
      <w:r>
        <w:rPr>
          <w:i/>
        </w:rPr>
        <w:t>Exercise</w:t>
      </w:r>
      <w:r>
        <w:rPr>
          <w:i/>
          <w:spacing w:val="-4"/>
        </w:rPr>
        <w:t xml:space="preserve"> </w:t>
      </w:r>
      <w:r>
        <w:rPr>
          <w:i/>
        </w:rPr>
        <w:t>3.04</w:t>
      </w:r>
      <w:r>
        <w:rPr/>
        <w:t>,</w:t>
      </w:r>
      <w:r>
        <w:rPr>
          <w:spacing w:val="-3"/>
        </w:rPr>
        <w:t xml:space="preserve"> </w:t>
      </w:r>
      <w:r>
        <w:rPr>
          <w:i/>
        </w:rPr>
        <w:t>Adding</w:t>
      </w:r>
      <w:r>
        <w:rPr>
          <w:i/>
          <w:spacing w:val="-4"/>
        </w:rPr>
        <w:t xml:space="preserve"> </w:t>
      </w:r>
      <w:r>
        <w:rPr>
          <w:i/>
        </w:rPr>
        <w:t>Fragments</w:t>
      </w:r>
      <w:r>
        <w:rPr>
          <w:i/>
          <w:spacing w:val="-4"/>
        </w:rPr>
        <w:t xml:space="preserve"> </w:t>
      </w:r>
      <w:r>
        <w:rPr>
          <w:i/>
        </w:rPr>
        <w:t>Dynamically</w:t>
      </w:r>
      <w:r>
        <w:rPr>
          <w:i/>
          <w:spacing w:val="-3"/>
        </w:rPr>
        <w:t xml:space="preserve"> </w:t>
      </w:r>
      <w:r>
        <w:rPr>
          <w:i/>
        </w:rPr>
        <w:t>to</w:t>
      </w:r>
      <w:r>
        <w:rPr>
          <w:i/>
          <w:spacing w:val="-4"/>
        </w:rPr>
        <w:t xml:space="preserve"> </w:t>
      </w:r>
      <w:r>
        <w:rPr>
          <w:i/>
        </w:rPr>
        <w:t>an</w:t>
      </w:r>
      <w:r>
        <w:rPr>
          <w:i/>
          <w:spacing w:val="-3"/>
        </w:rPr>
        <w:t xml:space="preserve"> </w:t>
      </w:r>
      <w:r>
        <w:rPr>
          <w:i/>
        </w:rPr>
        <w:t>Activity</w:t>
      </w:r>
      <w:r>
        <w:rPr/>
        <w:t>,</w:t>
      </w:r>
      <w:r>
        <w:rPr>
          <w:spacing w:val="-3"/>
        </w:rPr>
        <w:t xml:space="preserve"> </w:t>
      </w:r>
      <w:r>
        <w:rPr/>
        <w:t>you</w:t>
      </w:r>
      <w:r>
        <w:rPr>
          <w:spacing w:val="-3"/>
        </w:rPr>
        <w:t xml:space="preserve"> </w:t>
      </w:r>
      <w:r>
        <w:rPr/>
        <w:t>define a</w:t>
      </w:r>
      <w:r>
        <w:rPr>
          <w:spacing w:val="-1"/>
        </w:rPr>
        <w:t xml:space="preserve"> </w:t>
      </w:r>
      <w:r>
        <w:rPr/>
        <w:t>listener (</w:t>
      </w:r>
      <w:r>
        <w:rPr>
          <w:rFonts w:ascii="Courier New" w:hAnsi="Courier New"/>
          <w:b/>
          <w:sz w:val="22"/>
        </w:rPr>
        <w:t>AnswersListener</w:t>
      </w:r>
      <w:r>
        <w:rPr/>
        <w:t>) that will be associated</w:t>
      </w:r>
      <w:r>
        <w:rPr>
          <w:spacing w:val="-1"/>
        </w:rPr>
        <w:t xml:space="preserve"> </w:t>
      </w:r>
      <w:r>
        <w:rPr/>
        <w:t xml:space="preserve">with the Android activity, and the fragment is included with the </w:t>
      </w:r>
      <w:r>
        <w:rPr>
          <w:rFonts w:ascii="Courier New" w:hAnsi="Courier New"/>
          <w:b/>
          <w:sz w:val="22"/>
        </w:rPr>
        <w:t>onAttach</w:t>
      </w:r>
      <w:r>
        <w:rPr>
          <w:rFonts w:ascii="Courier New" w:hAnsi="Courier New"/>
          <w:b/>
          <w:spacing w:val="-70"/>
          <w:sz w:val="22"/>
        </w:rPr>
        <w:t xml:space="preserve"> </w:t>
      </w:r>
      <w:r>
        <w:rPr/>
        <w:t>method. This is the way you will</w:t>
      </w:r>
      <w:r>
        <w:rPr>
          <w:spacing w:val="-3"/>
        </w:rPr>
        <w:t xml:space="preserve"> </w:t>
      </w:r>
      <w:r>
        <w:rPr/>
        <w:t>communicate</w:t>
      </w:r>
      <w:r>
        <w:rPr>
          <w:spacing w:val="-3"/>
        </w:rPr>
        <w:t xml:space="preserve"> </w:t>
      </w:r>
      <w:r>
        <w:rPr/>
        <w:t>back</w:t>
      </w:r>
      <w:r>
        <w:rPr>
          <w:spacing w:val="-3"/>
        </w:rPr>
        <w:t xml:space="preserve"> </w:t>
      </w:r>
      <w:r>
        <w:rPr/>
        <w:t>to</w:t>
      </w:r>
      <w:r>
        <w:rPr>
          <w:spacing w:val="-3"/>
        </w:rPr>
        <w:t xml:space="preserve"> </w:t>
      </w:r>
      <w:r>
        <w:rPr/>
        <w:t>the</w:t>
      </w:r>
      <w:r>
        <w:rPr>
          <w:spacing w:val="-3"/>
        </w:rPr>
        <w:t xml:space="preserve"> </w:t>
      </w:r>
      <w:r>
        <w:rPr/>
        <w:t>activity</w:t>
      </w:r>
      <w:r>
        <w:rPr>
          <w:spacing w:val="-4"/>
        </w:rPr>
        <w:t xml:space="preserve"> </w:t>
      </w:r>
      <w:r>
        <w:rPr/>
        <w:t>which</w:t>
      </w:r>
      <w:r>
        <w:rPr>
          <w:spacing w:val="-3"/>
        </w:rPr>
        <w:t xml:space="preserve"> </w:t>
      </w:r>
      <w:r>
        <w:rPr/>
        <w:t>question</w:t>
      </w:r>
      <w:r>
        <w:rPr>
          <w:spacing w:val="-3"/>
        </w:rPr>
        <w:t xml:space="preserve"> </w:t>
      </w:r>
      <w:r>
        <w:rPr/>
        <w:t>the</w:t>
      </w:r>
      <w:r>
        <w:rPr>
          <w:spacing w:val="-3"/>
        </w:rPr>
        <w:t xml:space="preserve"> </w:t>
      </w:r>
      <w:r>
        <w:rPr/>
        <w:t>user</w:t>
      </w:r>
      <w:r>
        <w:rPr>
          <w:spacing w:val="-3"/>
        </w:rPr>
        <w:t xml:space="preserve"> </w:t>
      </w:r>
      <w:r>
        <w:rPr/>
        <w:t>has</w:t>
      </w:r>
      <w:r>
        <w:rPr>
          <w:spacing w:val="-3"/>
        </w:rPr>
        <w:t xml:space="preserve"> </w:t>
      </w:r>
      <w:r>
        <w:rPr/>
        <w:t>clicked</w:t>
      </w:r>
      <w:r>
        <w:rPr>
          <w:spacing w:val="-3"/>
        </w:rPr>
        <w:t xml:space="preserve"> </w:t>
      </w:r>
      <w:r>
        <w:rPr/>
        <w:t>on.</w:t>
      </w:r>
      <w:r>
        <w:rPr>
          <w:spacing w:val="-3"/>
        </w:rPr>
        <w:t xml:space="preserve"> </w:t>
      </w:r>
      <w:r>
        <w:rPr/>
        <w:t>The rest of the class should be quite familiar. You set the layout and then retrieve</w:t>
      </w:r>
    </w:p>
    <w:p>
      <w:pPr>
        <w:pStyle w:val="TextBody"/>
        <w:spacing w:before="9" w:after="0"/>
        <w:ind w:left="1274" w:hanging="0"/>
        <w:rPr/>
      </w:pPr>
      <w:r>
        <w:rPr/>
        <w:t>the</w:t>
      </w:r>
      <w:r>
        <w:rPr>
          <w:spacing w:val="-6"/>
        </w:rPr>
        <w:t xml:space="preserve"> </w:t>
      </w:r>
      <w:r>
        <w:rPr/>
        <w:t>view</w:t>
      </w:r>
      <w:r>
        <w:rPr>
          <w:spacing w:val="-2"/>
        </w:rPr>
        <w:t xml:space="preserve"> </w:t>
      </w:r>
      <w:r>
        <w:rPr/>
        <w:t>by</w:t>
      </w:r>
      <w:r>
        <w:rPr>
          <w:spacing w:val="-3"/>
        </w:rPr>
        <w:t xml:space="preserve"> </w:t>
      </w:r>
      <w:r>
        <w:rPr/>
        <w:t>IDs</w:t>
      </w:r>
      <w:r>
        <w:rPr>
          <w:spacing w:val="-2"/>
        </w:rPr>
        <w:t xml:space="preserve"> </w:t>
      </w:r>
      <w:r>
        <w:rPr/>
        <w:t>before</w:t>
      </w:r>
      <w:r>
        <w:rPr>
          <w:spacing w:val="-3"/>
        </w:rPr>
        <w:t xml:space="preserve"> </w:t>
      </w:r>
      <w:r>
        <w:rPr/>
        <w:t>setting</w:t>
      </w:r>
      <w:r>
        <w:rPr>
          <w:spacing w:val="-2"/>
        </w:rPr>
        <w:t xml:space="preserve"> </w:t>
      </w:r>
      <w:r>
        <w:rPr/>
        <w:t>a</w:t>
      </w:r>
      <w:r>
        <w:rPr>
          <w:spacing w:val="-4"/>
        </w:rPr>
        <w:t xml:space="preserve"> </w:t>
      </w:r>
      <w:r>
        <w:rPr>
          <w:rFonts w:ascii="Courier New" w:hAnsi="Courier New"/>
          <w:b/>
          <w:sz w:val="22"/>
        </w:rPr>
        <w:t>ClickListener</w:t>
      </w:r>
      <w:r>
        <w:rPr>
          <w:rFonts w:ascii="Courier New" w:hAnsi="Courier New"/>
          <w:b/>
          <w:spacing w:val="-80"/>
          <w:sz w:val="22"/>
        </w:rPr>
        <w:t xml:space="preserve"> </w:t>
      </w:r>
      <w:r>
        <w:rPr/>
        <w:t>to</w:t>
      </w:r>
      <w:r>
        <w:rPr>
          <w:spacing w:val="-3"/>
        </w:rPr>
        <w:t xml:space="preserve"> </w:t>
      </w:r>
      <w:r>
        <w:rPr/>
        <w:t>pass</w:t>
      </w:r>
      <w:r>
        <w:rPr>
          <w:spacing w:val="-2"/>
        </w:rPr>
        <w:t xml:space="preserve"> </w:t>
      </w:r>
      <w:r>
        <w:rPr/>
        <w:t>the</w:t>
      </w:r>
      <w:r>
        <w:rPr>
          <w:spacing w:val="-3"/>
        </w:rPr>
        <w:t xml:space="preserve"> </w:t>
      </w:r>
      <w:r>
        <w:rPr/>
        <w:t>selected</w:t>
      </w:r>
      <w:r>
        <w:rPr>
          <w:spacing w:val="-2"/>
        </w:rPr>
        <w:t xml:space="preserve"> question</w:t>
      </w:r>
    </w:p>
    <w:p>
      <w:pPr>
        <w:pStyle w:val="TextBody"/>
        <w:spacing w:before="1" w:after="0"/>
        <w:ind w:left="1274" w:hanging="0"/>
        <w:rPr/>
      </w:pPr>
      <w:r>
        <w:rPr/>
        <w:t>back</w:t>
      </w:r>
      <w:r>
        <w:rPr>
          <w:spacing w:val="-1"/>
        </w:rPr>
        <w:t xml:space="preserve"> </w:t>
      </w:r>
      <w:r>
        <w:rPr/>
        <w:t>into the</w:t>
      </w:r>
      <w:r>
        <w:rPr>
          <w:spacing w:val="-1"/>
        </w:rPr>
        <w:t xml:space="preserve"> </w:t>
      </w:r>
      <w:r>
        <w:rPr/>
        <w:t xml:space="preserve">Android </w:t>
      </w:r>
      <w:r>
        <w:rPr>
          <w:spacing w:val="-2"/>
        </w:rPr>
        <w:t>activity.</w:t>
      </w:r>
    </w:p>
    <w:p>
      <w:pPr>
        <w:pStyle w:val="ListParagraph"/>
        <w:numPr>
          <w:ilvl w:val="0"/>
          <w:numId w:val="14"/>
        </w:numPr>
        <w:tabs>
          <w:tab w:val="clear" w:pos="720"/>
          <w:tab w:val="left" w:pos="1274" w:leader="none"/>
        </w:tabs>
        <w:spacing w:before="147" w:after="0"/>
        <w:jc w:val="left"/>
        <w:rPr>
          <w:sz w:val="20"/>
        </w:rPr>
      </w:pPr>
      <w:r>
        <w:rPr>
          <w:sz w:val="20"/>
        </w:rPr>
        <w:t>Next,</w:t>
      </w:r>
      <w:r>
        <w:rPr>
          <w:spacing w:val="-4"/>
          <w:sz w:val="20"/>
        </w:rPr>
        <w:t xml:space="preserve"> </w:t>
      </w:r>
      <w:r>
        <w:rPr>
          <w:sz w:val="20"/>
        </w:rPr>
        <w:t>create</w:t>
      </w:r>
      <w:r>
        <w:rPr>
          <w:spacing w:val="-4"/>
          <w:sz w:val="20"/>
        </w:rPr>
        <w:t xml:space="preserve"> </w:t>
      </w:r>
      <w:r>
        <w:rPr>
          <w:sz w:val="20"/>
        </w:rPr>
        <w:t>another</w:t>
      </w:r>
      <w:r>
        <w:rPr>
          <w:spacing w:val="-4"/>
          <w:sz w:val="20"/>
        </w:rPr>
        <w:t xml:space="preserve"> </w:t>
      </w:r>
      <w:r>
        <w:rPr>
          <w:sz w:val="20"/>
        </w:rPr>
        <w:t>blank</w:t>
      </w:r>
      <w:r>
        <w:rPr>
          <w:spacing w:val="-4"/>
          <w:sz w:val="20"/>
        </w:rPr>
        <w:t xml:space="preserve"> </w:t>
      </w:r>
      <w:r>
        <w:rPr>
          <w:sz w:val="20"/>
        </w:rPr>
        <w:t>fragment</w:t>
      </w:r>
      <w:r>
        <w:rPr>
          <w:spacing w:val="-3"/>
          <w:sz w:val="20"/>
        </w:rPr>
        <w:t xml:space="preserve"> </w:t>
      </w:r>
      <w:r>
        <w:rPr>
          <w:sz w:val="20"/>
        </w:rPr>
        <w:t>called</w:t>
      </w:r>
      <w:r>
        <w:rPr>
          <w:spacing w:val="-5"/>
          <w:sz w:val="20"/>
        </w:rPr>
        <w:t xml:space="preserve"> </w:t>
      </w:r>
      <w:r>
        <w:rPr>
          <w:rFonts w:ascii="Courier New" w:hAnsi="Courier New"/>
          <w:b/>
        </w:rPr>
        <w:t>AnswersFragment</w:t>
      </w:r>
      <w:r>
        <w:rPr>
          <w:sz w:val="20"/>
        </w:rPr>
        <w:t>.</w:t>
      </w:r>
      <w:r>
        <w:rPr>
          <w:spacing w:val="-3"/>
          <w:sz w:val="20"/>
        </w:rPr>
        <w:t xml:space="preserve"> </w:t>
      </w:r>
      <w:r>
        <w:rPr>
          <w:sz w:val="20"/>
        </w:rPr>
        <w:t>The</w:t>
      </w:r>
      <w:r>
        <w:rPr>
          <w:spacing w:val="-5"/>
          <w:sz w:val="20"/>
        </w:rPr>
        <w:t xml:space="preserve"> </w:t>
      </w:r>
      <w:r>
        <w:rPr>
          <w:sz w:val="20"/>
        </w:rPr>
        <w:t>first</w:t>
      </w:r>
      <w:r>
        <w:rPr>
          <w:spacing w:val="-3"/>
          <w:sz w:val="20"/>
        </w:rPr>
        <w:t xml:space="preserve"> </w:t>
      </w:r>
      <w:r>
        <w:rPr>
          <w:spacing w:val="-2"/>
          <w:sz w:val="20"/>
        </w:rPr>
        <w:t>thing</w:t>
      </w:r>
    </w:p>
    <w:p>
      <w:pPr>
        <w:pStyle w:val="TextBody"/>
        <w:spacing w:lineRule="auto" w:line="240"/>
        <w:ind w:left="1274" w:right="451" w:hanging="0"/>
        <w:rPr/>
      </w:pPr>
      <w:r>
        <w:rPr/>
        <w:t xml:space="preserve">to do is update the </w:t>
      </w:r>
      <w:r>
        <w:rPr>
          <w:rFonts w:ascii="Courier New" w:hAnsi="Courier New"/>
          <w:b/>
          <w:sz w:val="22"/>
        </w:rPr>
        <w:t>fragment_answers.xml</w:t>
      </w:r>
      <w:r>
        <w:rPr>
          <w:rFonts w:ascii="Courier New" w:hAnsi="Courier New"/>
          <w:b/>
          <w:spacing w:val="-68"/>
          <w:sz w:val="22"/>
        </w:rPr>
        <w:t xml:space="preserve"> </w:t>
      </w:r>
      <w:r>
        <w:rPr/>
        <w:t>layout file to include a view for</w:t>
      </w:r>
      <w:r>
        <w:rPr>
          <w:spacing w:val="-3"/>
        </w:rPr>
        <w:t xml:space="preserve"> </w:t>
      </w:r>
      <w:r>
        <w:rPr/>
        <w:t>the</w:t>
      </w:r>
      <w:r>
        <w:rPr>
          <w:spacing w:val="-3"/>
        </w:rPr>
        <w:t xml:space="preserve"> </w:t>
      </w:r>
      <w:r>
        <w:rPr/>
        <w:t>question</w:t>
      </w:r>
      <w:r>
        <w:rPr>
          <w:spacing w:val="-3"/>
        </w:rPr>
        <w:t xml:space="preserve"> </w:t>
      </w:r>
      <w:r>
        <w:rPr/>
        <w:t>header</w:t>
      </w:r>
      <w:r>
        <w:rPr>
          <w:spacing w:val="-3"/>
        </w:rPr>
        <w:t xml:space="preserve"> </w:t>
      </w:r>
      <w:r>
        <w:rPr/>
        <w:t>text,</w:t>
      </w:r>
      <w:r>
        <w:rPr>
          <w:spacing w:val="-3"/>
        </w:rPr>
        <w:t xml:space="preserve"> </w:t>
      </w:r>
      <w:r>
        <w:rPr/>
        <w:t>all</w:t>
      </w:r>
      <w:r>
        <w:rPr>
          <w:spacing w:val="-4"/>
        </w:rPr>
        <w:t xml:space="preserve"> </w:t>
      </w:r>
      <w:r>
        <w:rPr/>
        <w:t>of</w:t>
      </w:r>
      <w:r>
        <w:rPr>
          <w:spacing w:val="-3"/>
        </w:rPr>
        <w:t xml:space="preserve"> </w:t>
      </w:r>
      <w:r>
        <w:rPr/>
        <w:t>the</w:t>
      </w:r>
      <w:r>
        <w:rPr>
          <w:spacing w:val="-3"/>
        </w:rPr>
        <w:t xml:space="preserve"> </w:t>
      </w:r>
      <w:r>
        <w:rPr/>
        <w:t>planet</w:t>
      </w:r>
      <w:r>
        <w:rPr>
          <w:spacing w:val="-3"/>
        </w:rPr>
        <w:t xml:space="preserve"> </w:t>
      </w:r>
      <w:r>
        <w:rPr/>
        <w:t>buttons,</w:t>
      </w:r>
      <w:r>
        <w:rPr>
          <w:spacing w:val="-3"/>
        </w:rPr>
        <w:t xml:space="preserve"> </w:t>
      </w:r>
      <w:r>
        <w:rPr/>
        <w:t>and</w:t>
      </w:r>
      <w:r>
        <w:rPr>
          <w:spacing w:val="-4"/>
        </w:rPr>
        <w:t xml:space="preserve"> </w:t>
      </w:r>
      <w:r>
        <w:rPr/>
        <w:t>a</w:t>
      </w:r>
      <w:r>
        <w:rPr>
          <w:spacing w:val="-4"/>
        </w:rPr>
        <w:t xml:space="preserve"> </w:t>
      </w:r>
      <w:r>
        <w:rPr/>
        <w:t>view</w:t>
      </w:r>
      <w:r>
        <w:rPr>
          <w:spacing w:val="-3"/>
        </w:rPr>
        <w:t xml:space="preserve"> </w:t>
      </w:r>
      <w:r>
        <w:rPr/>
        <w:t>to</w:t>
      </w:r>
      <w:r>
        <w:rPr>
          <w:spacing w:val="-3"/>
        </w:rPr>
        <w:t xml:space="preserve"> </w:t>
      </w:r>
      <w:r>
        <w:rPr/>
        <w:t>show</w:t>
      </w:r>
      <w:r>
        <w:rPr>
          <w:spacing w:val="-3"/>
        </w:rPr>
        <w:t xml:space="preserve"> </w:t>
      </w:r>
      <w:r>
        <w:rPr/>
        <w:t>the answer. Update the file to the following:</w:t>
      </w:r>
    </w:p>
    <w:p>
      <w:pPr>
        <w:sectPr>
          <w:headerReference w:type="even" r:id="rId85"/>
          <w:headerReference w:type="default" r:id="rId86"/>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4" w:after="0"/>
        <w:rPr>
          <w:sz w:val="9"/>
        </w:rPr>
      </w:pPr>
      <w:r>
        <w:rPr>
          <w:sz w:val="9"/>
        </w:rPr>
        <mc:AlternateContent>
          <mc:Choice Requires="wpg">
            <w:drawing>
              <wp:anchor behindDoc="0" distT="0" distB="635" distL="0" distR="4445" simplePos="0" locked="0" layoutInCell="0" allowOverlap="1" relativeHeight="1539" wp14:anchorId="61D4A9A7">
                <wp:simplePos x="0" y="0"/>
                <wp:positionH relativeFrom="page">
                  <wp:posOffset>1120140</wp:posOffset>
                </wp:positionH>
                <wp:positionV relativeFrom="paragraph">
                  <wp:posOffset>95250</wp:posOffset>
                </wp:positionV>
                <wp:extent cx="5074920" cy="663575"/>
                <wp:effectExtent l="0" t="1270" r="635" b="0"/>
                <wp:wrapTopAndBottom/>
                <wp:docPr id="221" name="docshapegroup148"/>
                <a:graphic xmlns:a="http://schemas.openxmlformats.org/drawingml/2006/main">
                  <a:graphicData uri="http://schemas.microsoft.com/office/word/2010/wordprocessingGroup">
                    <wpg:wgp>
                      <wpg:cNvGrpSpPr/>
                      <wpg:grpSpPr>
                        <a:xfrm>
                          <a:off x="0" y="0"/>
                          <a:ext cx="5074920" cy="663480"/>
                          <a:chOff x="0" y="0"/>
                          <a:chExt cx="5074920" cy="663480"/>
                        </a:xfrm>
                      </wpg:grpSpPr>
                      <wps:wsp>
                        <wps:cNvSpPr/>
                        <wps:spPr>
                          <a:xfrm>
                            <a:off x="0" y="6480"/>
                            <a:ext cx="5074920" cy="650880"/>
                          </a:xfrm>
                          <a:prstGeom prst="rect">
                            <a:avLst/>
                          </a:prstGeom>
                          <a:solidFill>
                            <a:srgbClr val="f6f6f6"/>
                          </a:solidFill>
                          <a:ln w="0">
                            <a:noFill/>
                          </a:ln>
                        </wps:spPr>
                        <wps:style>
                          <a:lnRef idx="0"/>
                          <a:fillRef idx="0"/>
                          <a:effectRef idx="0"/>
                          <a:fontRef idx="minor"/>
                        </wps:style>
                        <wps:bodyPr/>
                      </wps:wsp>
                      <wps:wsp>
                        <wps:cNvSpPr/>
                        <wps:spPr>
                          <a:xfrm>
                            <a:off x="0" y="0"/>
                            <a:ext cx="5074920" cy="663480"/>
                          </a:xfrm>
                          <a:custGeom>
                            <a:avLst/>
                            <a:gdLst>
                              <a:gd name="textAreaLeft" fmla="*/ 0 w 2877120"/>
                              <a:gd name="textAreaRight" fmla="*/ 2879280 w 2877120"/>
                              <a:gd name="textAreaTop" fmla="*/ 0 h 376200"/>
                              <a:gd name="textAreaBottom" fmla="*/ 378360 h 376200"/>
                            </a:gdLst>
                            <a:ahLst/>
                            <a:rect l="textAreaLeft" t="textAreaTop" r="textAreaRight" b="textAreaBottom"/>
                            <a:pathLst>
                              <a:path w="7992" h="1045">
                                <a:moveTo>
                                  <a:pt x="7992" y="1024"/>
                                </a:moveTo>
                                <a:lnTo>
                                  <a:pt x="0" y="1024"/>
                                </a:lnTo>
                                <a:lnTo>
                                  <a:pt x="0" y="1044"/>
                                </a:lnTo>
                                <a:lnTo>
                                  <a:pt x="7992" y="1044"/>
                                </a:lnTo>
                                <a:lnTo>
                                  <a:pt x="7992" y="10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63828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&lt;?xml</w:t>
                              </w:r>
                              <w:r>
                                <w:rPr>
                                  <w:rFonts w:ascii="Courier New" w:hAnsi="Courier New"/>
                                  <w:spacing w:val="-16"/>
                                  <w:sz w:val="18"/>
                                </w:rPr>
                                <w:t xml:space="preserve"> </w:t>
                              </w:r>
                              <w:r>
                                <w:rPr>
                                  <w:rFonts w:ascii="Courier New" w:hAnsi="Courier New"/>
                                  <w:sz w:val="18"/>
                                </w:rPr>
                                <w:t>version="1.0"</w:t>
                              </w:r>
                              <w:r>
                                <w:rPr>
                                  <w:rFonts w:ascii="Courier New" w:hAnsi="Courier New"/>
                                  <w:spacing w:val="-16"/>
                                  <w:sz w:val="18"/>
                                </w:rPr>
                                <w:t xml:space="preserve"> </w:t>
                              </w:r>
                              <w:r>
                                <w:rPr>
                                  <w:rFonts w:ascii="Courier New" w:hAnsi="Courier New"/>
                                  <w:sz w:val="18"/>
                                </w:rPr>
                                <w:t>encoding="utf-</w:t>
                              </w:r>
                              <w:r>
                                <w:rPr>
                                  <w:rFonts w:ascii="Courier New" w:hAnsi="Courier New"/>
                                  <w:spacing w:val="-4"/>
                                  <w:sz w:val="18"/>
                                </w:rPr>
                                <w:t>8"?&gt;</w:t>
                              </w:r>
                            </w:p>
                            <w:p>
                              <w:pPr>
                                <w:pStyle w:val="Normal"/>
                                <w:spacing w:lineRule="auto" w:line="235" w:before="79" w:after="0"/>
                                <w:ind w:left="453" w:right="840" w:hanging="0"/>
                                <w:rPr>
                                  <w:rFonts w:ascii="Courier New" w:hAnsi="Courier New"/>
                                  <w:sz w:val="18"/>
                                </w:rPr>
                              </w:pPr>
                              <w:r>
                                <w:rPr>
                                  <w:rFonts w:ascii="Courier New" w:hAnsi="Courier New"/>
                                  <w:sz w:val="18"/>
                                </w:rPr>
                                <w:t>&lt;ScrollView xmlns:android="http://schemas.android.com/apk/res/android"</w:t>
                              </w:r>
                              <w:r>
                                <w:rPr>
                                  <w:rFonts w:ascii="Courier New" w:hAnsi="Courier New"/>
                                  <w:spacing w:val="-29"/>
                                  <w:sz w:val="18"/>
                                </w:rPr>
                                <w:t xml:space="preserve"> </w:t>
                              </w:r>
                            </w:p>
                            <w:p>
                              <w:pPr>
                                <w:pStyle w:val="Normal"/>
                                <w:spacing w:before="18" w:after="0"/>
                                <w:ind w:left="885" w:hanging="0"/>
                                <w:rPr>
                                  <w:rFonts w:ascii="Courier New" w:hAnsi="Courier New"/>
                                  <w:sz w:val="18"/>
                                </w:rPr>
                              </w:pPr>
                              <w:hyperlink r:id="rId83">
                                <w:r>
                                  <w:rPr>
                                    <w:rFonts w:ascii="Courier New" w:hAnsi="Courier New"/>
                                    <w:spacing w:val="-2"/>
                                    <w:sz w:val="18"/>
                                  </w:rPr>
                                  <w:t>xmlns:tools="http://schemas.android.com/tools"</w:t>
                                </w:r>
                              </w:hyperlink>
                            </w:p>
                          </w:txbxContent>
                        </wps:txbx>
                        <wps:bodyPr lIns="0" rIns="0" tIns="0" bIns="0" anchor="t">
                          <a:noAutofit/>
                        </wps:bodyPr>
                      </wps:wsp>
                    </wpg:wgp>
                  </a:graphicData>
                </a:graphic>
              </wp:anchor>
            </w:drawing>
          </mc:Choice>
          <mc:Fallback>
            <w:pict>
              <v:group id="shape_0" alt="docshapegroup148" style="position:absolute;margin-left:88.2pt;margin-top:7.5pt;width:399.6pt;height:52.25pt" coordorigin="1764,150" coordsize="7992,1045">
                <v:rect id="shape_0" path="m0,0l-2147483645,0l-2147483645,-2147483646l0,-2147483646xe" fillcolor="#f6f6f6" stroked="f" o:allowincell="f" style="position:absolute;left:1764;top:160;width:7991;height:102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70;width:7991;height:100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&lt;?xml</w:t>
                        </w:r>
                        <w:r>
                          <w:rPr>
                            <w:rFonts w:ascii="Courier New" w:hAnsi="Courier New"/>
                            <w:spacing w:val="-16"/>
                            <w:sz w:val="18"/>
                          </w:rPr>
                          <w:t xml:space="preserve"> </w:t>
                        </w:r>
                        <w:r>
                          <w:rPr>
                            <w:rFonts w:ascii="Courier New" w:hAnsi="Courier New"/>
                            <w:sz w:val="18"/>
                          </w:rPr>
                          <w:t>version="1.0"</w:t>
                        </w:r>
                        <w:r>
                          <w:rPr>
                            <w:rFonts w:ascii="Courier New" w:hAnsi="Courier New"/>
                            <w:spacing w:val="-16"/>
                            <w:sz w:val="18"/>
                          </w:rPr>
                          <w:t xml:space="preserve"> </w:t>
                        </w:r>
                        <w:r>
                          <w:rPr>
                            <w:rFonts w:ascii="Courier New" w:hAnsi="Courier New"/>
                            <w:sz w:val="18"/>
                          </w:rPr>
                          <w:t>encoding="utf-</w:t>
                        </w:r>
                        <w:r>
                          <w:rPr>
                            <w:rFonts w:ascii="Courier New" w:hAnsi="Courier New"/>
                            <w:spacing w:val="-4"/>
                            <w:sz w:val="18"/>
                          </w:rPr>
                          <w:t>8"?&gt;</w:t>
                        </w:r>
                      </w:p>
                      <w:p>
                        <w:pPr>
                          <w:pStyle w:val="Normal"/>
                          <w:spacing w:lineRule="auto" w:line="235" w:before="79" w:after="0"/>
                          <w:ind w:left="453" w:right="840" w:hanging="0"/>
                          <w:rPr>
                            <w:rFonts w:ascii="Courier New" w:hAnsi="Courier New"/>
                            <w:sz w:val="18"/>
                          </w:rPr>
                        </w:pPr>
                        <w:r>
                          <w:rPr>
                            <w:rFonts w:ascii="Courier New" w:hAnsi="Courier New"/>
                            <w:sz w:val="18"/>
                          </w:rPr>
                          <w:t>&lt;ScrollView xmlns:android="http://schemas.android.com/apk/res/android"</w:t>
                        </w:r>
                        <w:r>
                          <w:rPr>
                            <w:rFonts w:ascii="Courier New" w:hAnsi="Courier New"/>
                            <w:spacing w:val="-29"/>
                            <w:sz w:val="18"/>
                          </w:rPr>
                          <w:t xml:space="preserve"> </w:t>
                        </w:r>
                      </w:p>
                      <w:p>
                        <w:pPr>
                          <w:pStyle w:val="Normal"/>
                          <w:spacing w:before="18" w:after="0"/>
                          <w:ind w:left="885" w:hanging="0"/>
                          <w:rPr>
                            <w:rFonts w:ascii="Courier New" w:hAnsi="Courier New"/>
                            <w:sz w:val="18"/>
                          </w:rPr>
                        </w:pPr>
                        <w:hyperlink r:id="rId84">
                          <w:r>
                            <w:rPr>
                              <w:rFonts w:ascii="Courier New" w:hAnsi="Courier New"/>
                              <w:spacing w:val="-2"/>
                              <w:sz w:val="18"/>
                            </w:rPr>
                            <w:t>xmlns:tools="http://schemas.android.com/tools"</w:t>
                          </w:r>
                        </w:hyperlink>
                      </w:p>
                    </w:txbxContent>
                  </v:textbox>
                  <w10:wrap type="topAndBottom"/>
                </v:rect>
              </v:group>
            </w:pict>
          </mc:Fallback>
        </mc:AlternateContent>
      </w:r>
    </w:p>
    <w:p>
      <w:pPr>
        <w:pStyle w:val="Normal"/>
        <w:spacing w:lineRule="auto" w:line="324" w:before="132" w:after="0"/>
        <w:ind w:left="989" w:right="3582" w:hanging="0"/>
        <w:rPr>
          <w:rFonts w:ascii="Courier New" w:hAnsi="Courier New"/>
          <w:sz w:val="18"/>
        </w:rPr>
      </w:pPr>
      <w:r>
        <mc:AlternateContent>
          <mc:Choice Requires="wpg">
            <w:drawing>
              <wp:anchor behindDoc="1" distT="635" distB="0" distL="0" distR="635" simplePos="0" locked="0" layoutInCell="0" allowOverlap="1" relativeHeight="1490" wp14:anchorId="03610A0B">
                <wp:simplePos x="0" y="0"/>
                <wp:positionH relativeFrom="page">
                  <wp:posOffset>662940</wp:posOffset>
                </wp:positionH>
                <wp:positionV relativeFrom="paragraph">
                  <wp:posOffset>45085</wp:posOffset>
                </wp:positionV>
                <wp:extent cx="5074920" cy="6442075"/>
                <wp:effectExtent l="0" t="635" r="635" b="0"/>
                <wp:wrapNone/>
                <wp:docPr id="229" name="docshapegroup152"/>
                <a:graphic xmlns:a="http://schemas.openxmlformats.org/drawingml/2006/main">
                  <a:graphicData uri="http://schemas.microsoft.com/office/word/2010/wordprocessingGroup">
                    <wpg:wgp>
                      <wpg:cNvGrpSpPr/>
                      <wpg:grpSpPr>
                        <a:xfrm>
                          <a:off x="0" y="0"/>
                          <a:ext cx="5074920" cy="6442200"/>
                          <a:chOff x="0" y="0"/>
                          <a:chExt cx="5074920" cy="6442200"/>
                        </a:xfrm>
                      </wpg:grpSpPr>
                      <wps:wsp>
                        <wps:cNvSpPr/>
                        <wps:spPr>
                          <a:xfrm>
                            <a:off x="0" y="6480"/>
                            <a:ext cx="5074920" cy="6429240"/>
                          </a:xfrm>
                          <a:prstGeom prst="rect">
                            <a:avLst/>
                          </a:prstGeom>
                          <a:solidFill>
                            <a:srgbClr val="f6f6f6"/>
                          </a:solidFill>
                          <a:ln w="0">
                            <a:noFill/>
                          </a:ln>
                        </wps:spPr>
                        <wps:style>
                          <a:lnRef idx="0"/>
                          <a:fillRef idx="0"/>
                          <a:effectRef idx="0"/>
                          <a:fontRef idx="minor"/>
                        </wps:style>
                        <wps:bodyPr/>
                      </wps:wsp>
                      <wps:wsp>
                        <wps:cNvSpPr/>
                        <wps:spPr>
                          <a:xfrm>
                            <a:off x="0" y="0"/>
                            <a:ext cx="5074920" cy="6442200"/>
                          </a:xfrm>
                          <a:custGeom>
                            <a:avLst/>
                            <a:gdLst>
                              <a:gd name="textAreaLeft" fmla="*/ 0 w 2877120"/>
                              <a:gd name="textAreaRight" fmla="*/ 2879280 w 2877120"/>
                              <a:gd name="textAreaTop" fmla="*/ 0 h 3652200"/>
                              <a:gd name="textAreaBottom" fmla="*/ 3654360 h 3652200"/>
                            </a:gdLst>
                            <a:ahLst/>
                            <a:rect l="textAreaLeft" t="textAreaTop" r="textAreaRight" b="textAreaBottom"/>
                            <a:pathLst>
                              <a:path w="7992" h="10145">
                                <a:moveTo>
                                  <a:pt x="7992" y="10124"/>
                                </a:moveTo>
                                <a:lnTo>
                                  <a:pt x="0" y="10124"/>
                                </a:lnTo>
                                <a:lnTo>
                                  <a:pt x="0" y="10144"/>
                                </a:lnTo>
                                <a:lnTo>
                                  <a:pt x="7992" y="10144"/>
                                </a:lnTo>
                                <a:lnTo>
                                  <a:pt x="7992" y="101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g:wgp>
                  </a:graphicData>
                </a:graphic>
              </wp:anchor>
            </w:drawing>
          </mc:Choice>
          <mc:Fallback>
            <w:pict>
              <v:group id="shape_0" alt="docshapegroup152" style="position:absolute;margin-left:52.2pt;margin-top:3.55pt;width:399.6pt;height:507.25pt" coordorigin="1044,71" coordsize="7992,10145">
                <v:rect id="shape_0" path="m0,0l-2147483645,0l-2147483645,-2147483646l0,-2147483646xe" fillcolor="#f6f6f6" stroked="f" o:allowincell="f" style="position:absolute;left:1044;top:81;width:7991;height:10124;mso-wrap-style:none;v-text-anchor:middle;mso-position-horizontal-relative:page">
                  <v:fill o:detectmouseclick="t" type="solid" color2="#090909"/>
                  <v:stroke color="#3465a4" joinstyle="round" endcap="flat"/>
                  <w10:wrap type="none"/>
                </v:rect>
              </v:group>
            </w:pict>
          </mc:Fallback>
        </mc:AlternateContent>
      </w:r>
      <w:r>
        <w:rPr>
          <w:rFonts w:ascii="Courier New" w:hAnsi="Courier New"/>
          <w:spacing w:val="-2"/>
          <w:sz w:val="18"/>
        </w:rPr>
        <w:t>android:layout_width="match_parent" android:layout_height="wrap_content" tools:context=".AnswersFragment"&gt;</w:t>
      </w:r>
    </w:p>
    <w:p>
      <w:pPr>
        <w:pStyle w:val="TextBody"/>
        <w:spacing w:before="10" w:after="0"/>
        <w:rPr>
          <w:rFonts w:ascii="Courier New" w:hAnsi="Courier New"/>
          <w:sz w:val="24"/>
        </w:rPr>
      </w:pPr>
      <w:r>
        <w:rPr>
          <w:rFonts w:ascii="Courier New" w:hAnsi="Courier New"/>
          <w:sz w:val="24"/>
        </w:rPr>
      </w:r>
    </w:p>
    <w:p>
      <w:pPr>
        <w:pStyle w:val="Normal"/>
        <w:ind w:left="989" w:hanging="0"/>
        <w:rPr>
          <w:rFonts w:ascii="Courier New" w:hAnsi="Courier New"/>
          <w:sz w:val="18"/>
        </w:rPr>
      </w:pPr>
      <w:r>
        <w:rPr>
          <w:rFonts w:ascii="Courier New" w:hAnsi="Courier New"/>
          <w:spacing w:val="-2"/>
          <w:sz w:val="18"/>
        </w:rPr>
        <w:t>&lt;LinearLayout</w:t>
      </w:r>
    </w:p>
    <w:p>
      <w:pPr>
        <w:pStyle w:val="Normal"/>
        <w:spacing w:lineRule="auto" w:line="324" w:before="76" w:after="0"/>
        <w:ind w:left="1421" w:right="3582" w:hanging="0"/>
        <w:rPr>
          <w:rFonts w:ascii="Courier New" w:hAnsi="Courier New"/>
          <w:sz w:val="18"/>
        </w:rPr>
      </w:pPr>
      <w:r>
        <w:rPr>
          <w:rFonts w:ascii="Courier New" w:hAnsi="Courier New"/>
          <w:spacing w:val="-2"/>
          <w:sz w:val="18"/>
        </w:rPr>
        <w:t>android:layout_width="match_parent" android:layout_height="wrap_content" android:orientation="vertical"&gt;</w:t>
      </w:r>
    </w:p>
    <w:p>
      <w:pPr>
        <w:pStyle w:val="TextBody"/>
        <w:spacing w:before="10" w:after="0"/>
        <w:rPr>
          <w:rFonts w:ascii="Courier New" w:hAnsi="Courier New"/>
          <w:sz w:val="24"/>
        </w:rPr>
      </w:pPr>
      <w:r>
        <w:rPr>
          <w:rFonts w:ascii="Courier New" w:hAnsi="Courier New"/>
          <w:sz w:val="24"/>
        </w:rPr>
      </w:r>
    </w:p>
    <w:p>
      <w:pPr>
        <w:pStyle w:val="Normal"/>
        <w:ind w:left="1421" w:hanging="0"/>
        <w:rPr>
          <w:rFonts w:ascii="Courier New" w:hAnsi="Courier New"/>
          <w:sz w:val="18"/>
        </w:rPr>
      </w:pPr>
      <w:r>
        <w:rPr>
          <w:rFonts w:ascii="Courier New" w:hAnsi="Courier New"/>
          <w:spacing w:val="-2"/>
          <w:sz w:val="18"/>
        </w:rPr>
        <w:t>&lt;TextView</w:t>
      </w:r>
    </w:p>
    <w:p>
      <w:pPr>
        <w:pStyle w:val="Normal"/>
        <w:spacing w:lineRule="auto" w:line="324" w:before="76" w:after="0"/>
        <w:ind w:left="1853" w:right="2599" w:hanging="0"/>
        <w:rPr>
          <w:rFonts w:ascii="Courier New" w:hAnsi="Courier New"/>
          <w:sz w:val="18"/>
        </w:rPr>
      </w:pPr>
      <w:r>
        <w:rPr>
          <w:rFonts w:ascii="Courier New" w:hAnsi="Courier New"/>
          <w:spacing w:val="-2"/>
          <w:sz w:val="18"/>
        </w:rPr>
        <w:t xml:space="preserve">android:id="@+id/header_text" android:layout_width="match_parent" android:layout_height="wrap_content" android:gravity="center" style="@style/HeaderText" </w:t>
      </w:r>
      <w:r>
        <w:rPr>
          <w:rFonts w:ascii="Courier New" w:hAnsi="Courier New"/>
          <w:sz w:val="18"/>
        </w:rPr>
        <w:t>tools:text="Question Text" /&gt;</w:t>
      </w:r>
    </w:p>
    <w:p>
      <w:pPr>
        <w:pStyle w:val="TextBody"/>
        <w:spacing w:before="1" w:after="0"/>
        <w:rPr>
          <w:rFonts w:ascii="Courier New" w:hAnsi="Courier New"/>
          <w:sz w:val="25"/>
        </w:rPr>
      </w:pPr>
      <w:r>
        <w:rPr>
          <w:rFonts w:ascii="Courier New" w:hAnsi="Courier New"/>
          <w:sz w:val="25"/>
        </w:rPr>
      </w:r>
    </w:p>
    <w:p>
      <w:pPr>
        <w:pStyle w:val="Normal"/>
        <w:ind w:left="1421" w:hanging="0"/>
        <w:rPr>
          <w:rFonts w:ascii="Courier New" w:hAnsi="Courier New"/>
          <w:sz w:val="18"/>
        </w:rPr>
      </w:pPr>
      <w:r>
        <w:rPr>
          <w:rFonts w:ascii="Courier New" w:hAnsi="Courier New"/>
          <w:spacing w:val="-2"/>
          <w:sz w:val="18"/>
        </w:rPr>
        <w:t>&lt;Button</w:t>
      </w:r>
    </w:p>
    <w:p>
      <w:pPr>
        <w:pStyle w:val="Normal"/>
        <w:spacing w:lineRule="auto" w:line="324" w:before="76" w:after="0"/>
        <w:ind w:left="1853" w:right="2599" w:hanging="0"/>
        <w:rPr>
          <w:rFonts w:ascii="Courier New" w:hAnsi="Courier New"/>
          <w:sz w:val="18"/>
        </w:rPr>
      </w:pPr>
      <w:r>
        <w:rPr>
          <w:rFonts w:ascii="Courier New" w:hAnsi="Courier New"/>
          <w:spacing w:val="-2"/>
          <w:sz w:val="18"/>
        </w:rPr>
        <w:t xml:space="preserve">android:id="@+id/mercury" android:layout_width="match_parent" android:layout_height="wrap_content" android:gravity="center" style="@style/ButtonText" </w:t>
      </w:r>
      <w:r>
        <w:rPr>
          <w:rFonts w:ascii="Courier New" w:hAnsi="Courier New"/>
          <w:sz w:val="18"/>
        </w:rPr>
        <w:t>android:text="@string/mercury" /&gt;</w:t>
      </w:r>
    </w:p>
    <w:p>
      <w:pPr>
        <w:pStyle w:val="TextBody"/>
        <w:rPr>
          <w:rFonts w:ascii="Courier New" w:hAnsi="Courier New"/>
          <w:sz w:val="25"/>
        </w:rPr>
      </w:pPr>
      <w:r>
        <w:rPr>
          <w:rFonts w:ascii="Courier New" w:hAnsi="Courier New"/>
          <w:sz w:val="25"/>
        </w:rPr>
      </w:r>
    </w:p>
    <w:p>
      <w:pPr>
        <w:pStyle w:val="Normal"/>
        <w:spacing w:before="1" w:after="0"/>
        <w:ind w:left="1421" w:hanging="0"/>
        <w:rPr>
          <w:rFonts w:ascii="Courier New" w:hAnsi="Courier New"/>
          <w:sz w:val="18"/>
        </w:rPr>
      </w:pPr>
      <w:r>
        <w:rPr>
          <w:rFonts w:ascii="Courier New" w:hAnsi="Courier New"/>
          <w:sz w:val="18"/>
        </w:rPr>
        <w:t>&lt;!--</w:t>
      </w:r>
      <w:r>
        <w:rPr>
          <w:rFonts w:ascii="Courier New" w:hAnsi="Courier New"/>
          <w:spacing w:val="-7"/>
          <w:sz w:val="18"/>
        </w:rPr>
        <w:t xml:space="preserve"> </w:t>
      </w:r>
      <w:r>
        <w:rPr>
          <w:rFonts w:ascii="Courier New" w:hAnsi="Courier New"/>
          <w:sz w:val="18"/>
        </w:rPr>
        <w:t>Add</w:t>
      </w:r>
      <w:r>
        <w:rPr>
          <w:rFonts w:ascii="Courier New" w:hAnsi="Courier New"/>
          <w:spacing w:val="-4"/>
          <w:sz w:val="18"/>
        </w:rPr>
        <w:t xml:space="preserve"> </w:t>
      </w:r>
      <w:r>
        <w:rPr>
          <w:rFonts w:ascii="Courier New" w:hAnsi="Courier New"/>
          <w:sz w:val="18"/>
        </w:rPr>
        <w:t>the</w:t>
      </w:r>
      <w:r>
        <w:rPr>
          <w:rFonts w:ascii="Courier New" w:hAnsi="Courier New"/>
          <w:spacing w:val="-4"/>
          <w:sz w:val="18"/>
        </w:rPr>
        <w:t xml:space="preserve"> </w:t>
      </w:r>
      <w:r>
        <w:rPr>
          <w:rFonts w:ascii="Courier New" w:hAnsi="Courier New"/>
          <w:sz w:val="18"/>
        </w:rPr>
        <w:t>7</w:t>
      </w:r>
      <w:r>
        <w:rPr>
          <w:rFonts w:ascii="Courier New" w:hAnsi="Courier New"/>
          <w:spacing w:val="-4"/>
          <w:sz w:val="18"/>
        </w:rPr>
        <w:t xml:space="preserve"> </w:t>
      </w:r>
      <w:r>
        <w:rPr>
          <w:rFonts w:ascii="Courier New" w:hAnsi="Courier New"/>
          <w:sz w:val="18"/>
        </w:rPr>
        <w:t>other</w:t>
      </w:r>
      <w:r>
        <w:rPr>
          <w:rFonts w:ascii="Courier New" w:hAnsi="Courier New"/>
          <w:spacing w:val="-4"/>
          <w:sz w:val="18"/>
        </w:rPr>
        <w:t xml:space="preserve"> </w:t>
      </w:r>
      <w:r>
        <w:rPr>
          <w:rFonts w:ascii="Courier New" w:hAnsi="Courier New"/>
          <w:sz w:val="18"/>
        </w:rPr>
        <w:t>planets</w:t>
      </w:r>
      <w:r>
        <w:rPr>
          <w:rFonts w:ascii="Courier New" w:hAnsi="Courier New"/>
          <w:spacing w:val="-5"/>
          <w:sz w:val="18"/>
        </w:rPr>
        <w:t xml:space="preserve"> </w:t>
      </w:r>
      <w:r>
        <w:rPr>
          <w:rFonts w:ascii="Courier New" w:hAnsi="Courier New"/>
          <w:sz w:val="18"/>
        </w:rPr>
        <w:t>below</w:t>
      </w:r>
      <w:r>
        <w:rPr>
          <w:rFonts w:ascii="Courier New" w:hAnsi="Courier New"/>
          <w:spacing w:val="-4"/>
          <w:sz w:val="18"/>
        </w:rPr>
        <w:t xml:space="preserve"> </w:t>
      </w:r>
      <w:r>
        <w:rPr>
          <w:rFonts w:ascii="Courier New" w:hAnsi="Courier New"/>
          <w:sz w:val="18"/>
        </w:rPr>
        <w:t>this</w:t>
      </w:r>
      <w:r>
        <w:rPr>
          <w:rFonts w:ascii="Courier New" w:hAnsi="Courier New"/>
          <w:spacing w:val="-4"/>
          <w:sz w:val="18"/>
        </w:rPr>
        <w:t xml:space="preserve"> </w:t>
      </w:r>
      <w:r>
        <w:rPr>
          <w:rFonts w:ascii="Courier New" w:hAnsi="Courier New"/>
          <w:sz w:val="18"/>
        </w:rPr>
        <w:t>line</w:t>
      </w:r>
      <w:r>
        <w:rPr>
          <w:rFonts w:ascii="Courier New" w:hAnsi="Courier New"/>
          <w:spacing w:val="-4"/>
          <w:sz w:val="18"/>
        </w:rPr>
        <w:t xml:space="preserve"> </w:t>
      </w:r>
      <w:r>
        <w:rPr>
          <w:rFonts w:ascii="Courier New" w:hAnsi="Courier New"/>
          <w:sz w:val="18"/>
        </w:rPr>
        <w:t>here</w:t>
      </w:r>
      <w:r>
        <w:rPr>
          <w:rFonts w:ascii="Courier New" w:hAnsi="Courier New"/>
          <w:spacing w:val="-4"/>
          <w:sz w:val="18"/>
        </w:rPr>
        <w:t xml:space="preserve"> </w:t>
      </w:r>
      <w:r>
        <w:rPr>
          <w:rFonts w:ascii="Courier New" w:hAnsi="Courier New"/>
          <w:sz w:val="18"/>
        </w:rPr>
        <w:t>--</w:t>
      </w:r>
      <w:r>
        <w:rPr>
          <w:rFonts w:ascii="Courier New" w:hAnsi="Courier New"/>
          <w:spacing w:val="-10"/>
          <w:sz w:val="18"/>
        </w:rPr>
        <w:t>&gt;</w:t>
      </w:r>
    </w:p>
    <w:p>
      <w:pPr>
        <w:pStyle w:val="TextBody"/>
        <w:rPr>
          <w:rFonts w:ascii="Courier New" w:hAnsi="Courier New"/>
        </w:rPr>
      </w:pPr>
      <w:r>
        <w:rPr>
          <w:rFonts w:ascii="Courier New" w:hAnsi="Courier New"/>
        </w:rPr>
      </w:r>
    </w:p>
    <w:p>
      <w:pPr>
        <w:pStyle w:val="Normal"/>
        <w:spacing w:before="129" w:after="0"/>
        <w:ind w:left="1421" w:hanging="0"/>
        <w:rPr>
          <w:rFonts w:ascii="Courier New" w:hAnsi="Courier New"/>
          <w:sz w:val="18"/>
        </w:rPr>
      </w:pPr>
      <w:r>
        <w:rPr>
          <w:rFonts w:ascii="Courier New" w:hAnsi="Courier New"/>
          <w:spacing w:val="-2"/>
          <w:sz w:val="18"/>
        </w:rPr>
        <w:t>&lt;TextView</w:t>
      </w:r>
    </w:p>
    <w:p>
      <w:pPr>
        <w:pStyle w:val="Normal"/>
        <w:spacing w:lineRule="auto" w:line="324" w:before="76" w:after="0"/>
        <w:ind w:left="1853" w:right="2599" w:hanging="0"/>
        <w:rPr>
          <w:rFonts w:ascii="Courier New" w:hAnsi="Courier New"/>
          <w:sz w:val="18"/>
        </w:rPr>
      </w:pPr>
      <w:r>
        <w:rPr>
          <w:rFonts w:ascii="Courier New" w:hAnsi="Courier New"/>
          <w:spacing w:val="-2"/>
          <w:sz w:val="18"/>
        </w:rPr>
        <w:t>android:id="@+id/answer" android:layout_width="match_parent" android:layout_height="wrap_content" style="@style/AnswerText" tools:text="Planet"/&gt;</w:t>
      </w:r>
    </w:p>
    <w:p>
      <w:pPr>
        <w:pStyle w:val="TextBody"/>
        <w:rPr>
          <w:rFonts w:ascii="Courier New" w:hAnsi="Courier New"/>
          <w:sz w:val="25"/>
        </w:rPr>
      </w:pPr>
      <w:r>
        <w:rPr>
          <w:rFonts w:ascii="Courier New" w:hAnsi="Courier New"/>
          <w:sz w:val="25"/>
        </w:rPr>
      </w:r>
    </w:p>
    <w:p>
      <w:pPr>
        <w:pStyle w:val="Normal"/>
        <w:ind w:left="989" w:hanging="0"/>
        <w:rPr>
          <w:rFonts w:ascii="Courier New" w:hAnsi="Courier New"/>
          <w:sz w:val="18"/>
        </w:rPr>
      </w:pPr>
      <w:r>
        <w:rPr>
          <w:rFonts w:ascii="Courier New" w:hAnsi="Courier New"/>
          <w:spacing w:val="-2"/>
          <w:sz w:val="18"/>
        </w:rPr>
        <w:t>&lt;/LinearLayout&gt;</w:t>
      </w:r>
    </w:p>
    <w:p>
      <w:pPr>
        <w:pStyle w:val="Normal"/>
        <w:spacing w:before="76" w:after="0"/>
        <w:ind w:left="557" w:hanging="0"/>
        <w:rPr>
          <w:rFonts w:ascii="Courier New" w:hAnsi="Courier New"/>
          <w:sz w:val="18"/>
        </w:rPr>
      </w:pPr>
      <w:r>
        <w:rPr>
          <w:rFonts w:ascii="Courier New" w:hAnsi="Courier New"/>
          <w:spacing w:val="-2"/>
          <w:sz w:val="18"/>
        </w:rPr>
        <w:t>&lt;/ScrollView&gt;</w:t>
      </w:r>
    </w:p>
    <w:p>
      <w:pPr>
        <w:pStyle w:val="TextBody"/>
        <w:spacing w:before="153" w:after="0"/>
        <w:ind w:left="554" w:hanging="0"/>
        <w:rPr/>
      </w:pPr>
      <w:r>
        <w:rPr/>
        <w:t>What</w:t>
      </w:r>
      <w:r>
        <w:rPr>
          <w:spacing w:val="-2"/>
        </w:rPr>
        <w:t xml:space="preserve"> </w:t>
      </w:r>
      <w:r>
        <w:rPr/>
        <w:t>is</w:t>
      </w:r>
      <w:r>
        <w:rPr>
          <w:spacing w:val="-1"/>
        </w:rPr>
        <w:t xml:space="preserve"> </w:t>
      </w:r>
      <w:r>
        <w:rPr/>
        <w:t>shown</w:t>
      </w:r>
      <w:r>
        <w:rPr>
          <w:spacing w:val="-1"/>
        </w:rPr>
        <w:t xml:space="preserve"> </w:t>
      </w:r>
      <w:r>
        <w:rPr/>
        <w:t>here</w:t>
      </w:r>
      <w:r>
        <w:rPr>
          <w:spacing w:val="-1"/>
        </w:rPr>
        <w:t xml:space="preserve"> </w:t>
      </w:r>
      <w:r>
        <w:rPr/>
        <w:t>is</w:t>
      </w:r>
      <w:r>
        <w:rPr>
          <w:spacing w:val="-1"/>
        </w:rPr>
        <w:t xml:space="preserve"> </w:t>
      </w:r>
      <w:r>
        <w:rPr/>
        <w:t>only</w:t>
      </w:r>
      <w:r>
        <w:rPr>
          <w:spacing w:val="-1"/>
        </w:rPr>
        <w:t xml:space="preserve"> </w:t>
      </w:r>
      <w:r>
        <w:rPr/>
        <w:t>a</w:t>
      </w:r>
      <w:r>
        <w:rPr>
          <w:spacing w:val="-2"/>
        </w:rPr>
        <w:t xml:space="preserve"> </w:t>
      </w:r>
      <w:r>
        <w:rPr/>
        <w:t>snippet</w:t>
      </w:r>
      <w:r>
        <w:rPr>
          <w:spacing w:val="-1"/>
        </w:rPr>
        <w:t xml:space="preserve"> </w:t>
      </w:r>
      <w:r>
        <w:rPr/>
        <w:t>of</w:t>
      </w:r>
      <w:r>
        <w:rPr>
          <w:spacing w:val="-1"/>
        </w:rPr>
        <w:t xml:space="preserve"> </w:t>
      </w:r>
      <w:r>
        <w:rPr/>
        <w:t>the</w:t>
      </w:r>
      <w:r>
        <w:rPr>
          <w:spacing w:val="-1"/>
        </w:rPr>
        <w:t xml:space="preserve"> </w:t>
      </w:r>
      <w:r>
        <w:rPr/>
        <w:t>full</w:t>
      </w:r>
      <w:r>
        <w:rPr>
          <w:spacing w:val="-1"/>
        </w:rPr>
        <w:t xml:space="preserve"> </w:t>
      </w:r>
      <w:r>
        <w:rPr>
          <w:spacing w:val="-4"/>
        </w:rPr>
        <w:t>file.</w:t>
      </w:r>
    </w:p>
    <w:p>
      <w:pPr>
        <w:pStyle w:val="ListParagraph"/>
        <w:numPr>
          <w:ilvl w:val="0"/>
          <w:numId w:val="14"/>
        </w:numPr>
        <w:tabs>
          <w:tab w:val="clear" w:pos="720"/>
          <w:tab w:val="left" w:pos="554" w:leader="none"/>
        </w:tabs>
        <w:spacing w:before="147" w:after="0"/>
        <w:ind w:left="554" w:hanging="360"/>
        <w:jc w:val="left"/>
        <w:rPr>
          <w:sz w:val="20"/>
        </w:rPr>
      </w:pPr>
      <w:r>
        <w:rPr>
          <w:sz w:val="20"/>
        </w:rPr>
        <w:t>Add</w:t>
      </w:r>
      <w:r>
        <w:rPr>
          <w:spacing w:val="-5"/>
          <w:sz w:val="20"/>
        </w:rPr>
        <w:t xml:space="preserve"> </w:t>
      </w:r>
      <w:r>
        <w:rPr>
          <w:sz w:val="20"/>
        </w:rPr>
        <w:t>the</w:t>
      </w:r>
      <w:r>
        <w:rPr>
          <w:spacing w:val="-2"/>
          <w:sz w:val="20"/>
        </w:rPr>
        <w:t xml:space="preserve"> </w:t>
      </w:r>
      <w:r>
        <w:rPr>
          <w:sz w:val="20"/>
        </w:rPr>
        <w:t>other</w:t>
      </w:r>
      <w:r>
        <w:rPr>
          <w:spacing w:val="-3"/>
          <w:sz w:val="20"/>
        </w:rPr>
        <w:t xml:space="preserve"> </w:t>
      </w:r>
      <w:r>
        <w:rPr>
          <w:sz w:val="20"/>
        </w:rPr>
        <w:t>seven</w:t>
      </w:r>
      <w:r>
        <w:rPr>
          <w:spacing w:val="-2"/>
          <w:sz w:val="20"/>
        </w:rPr>
        <w:t xml:space="preserve"> </w:t>
      </w:r>
      <w:r>
        <w:rPr>
          <w:sz w:val="20"/>
        </w:rPr>
        <w:t>planets</w:t>
      </w:r>
      <w:r>
        <w:rPr>
          <w:spacing w:val="-2"/>
          <w:sz w:val="20"/>
        </w:rPr>
        <w:t xml:space="preserve"> </w:t>
      </w:r>
      <w:r>
        <w:rPr>
          <w:sz w:val="20"/>
        </w:rPr>
        <w:t>after</w:t>
      </w:r>
      <w:r>
        <w:rPr>
          <w:spacing w:val="-4"/>
          <w:sz w:val="20"/>
        </w:rPr>
        <w:t xml:space="preserve"> </w:t>
      </w:r>
      <w:r>
        <w:rPr>
          <w:rFonts w:ascii="Courier New" w:hAnsi="Courier New"/>
          <w:b/>
        </w:rPr>
        <w:t>mercury</w:t>
      </w:r>
      <w:r>
        <w:rPr>
          <w:sz w:val="20"/>
        </w:rPr>
        <w:t>,</w:t>
      </w:r>
      <w:r>
        <w:rPr>
          <w:spacing w:val="-2"/>
          <w:sz w:val="20"/>
        </w:rPr>
        <w:t xml:space="preserve"> </w:t>
      </w:r>
      <w:r>
        <w:rPr>
          <w:sz w:val="20"/>
        </w:rPr>
        <w:t>making</w:t>
      </w:r>
      <w:r>
        <w:rPr>
          <w:spacing w:val="-3"/>
          <w:sz w:val="20"/>
        </w:rPr>
        <w:t xml:space="preserve"> </w:t>
      </w:r>
      <w:r>
        <w:rPr>
          <w:sz w:val="20"/>
        </w:rPr>
        <w:t>sure</w:t>
      </w:r>
      <w:r>
        <w:rPr>
          <w:spacing w:val="-3"/>
          <w:sz w:val="20"/>
        </w:rPr>
        <w:t xml:space="preserve"> </w:t>
      </w:r>
      <w:r>
        <w:rPr>
          <w:sz w:val="20"/>
        </w:rPr>
        <w:t>the</w:t>
      </w:r>
      <w:r>
        <w:rPr>
          <w:spacing w:val="-2"/>
          <w:sz w:val="20"/>
        </w:rPr>
        <w:t xml:space="preserve"> </w:t>
      </w:r>
      <w:r>
        <w:rPr>
          <w:sz w:val="20"/>
        </w:rPr>
        <w:t>IDs</w:t>
      </w:r>
      <w:r>
        <w:rPr>
          <w:spacing w:val="-2"/>
          <w:sz w:val="20"/>
        </w:rPr>
        <w:t xml:space="preserve"> </w:t>
      </w:r>
      <w:r>
        <w:rPr>
          <w:sz w:val="20"/>
        </w:rPr>
        <w:t>are</w:t>
      </w:r>
      <w:r>
        <w:rPr>
          <w:spacing w:val="-3"/>
          <w:sz w:val="20"/>
        </w:rPr>
        <w:t xml:space="preserve"> </w:t>
      </w:r>
      <w:r>
        <w:rPr>
          <w:spacing w:val="-5"/>
          <w:sz w:val="20"/>
        </w:rPr>
        <w:t>all</w:t>
      </w:r>
    </w:p>
    <w:p>
      <w:pPr>
        <w:sectPr>
          <w:headerReference w:type="even" r:id="rId87"/>
          <w:headerReference w:type="default" r:id="rId88"/>
          <w:type w:val="nextPage"/>
          <w:pgSz w:w="10800" w:h="13320"/>
          <w:pgMar w:left="940" w:right="920" w:gutter="0" w:header="695" w:top="1120" w:footer="0" w:bottom="280"/>
          <w:pgNumType w:fmt="decimal"/>
          <w:formProt w:val="false"/>
          <w:textDirection w:val="lrTb"/>
          <w:docGrid w:type="default" w:linePitch="100" w:charSpace="4096"/>
        </w:sectPr>
        <w:pStyle w:val="TextBody"/>
        <w:ind w:left="554" w:hanging="0"/>
        <w:rPr/>
      </w:pPr>
      <w:r>
        <w:rPr/>
        <w:t>lowercase</w:t>
      </w:r>
      <w:r>
        <w:rPr>
          <w:spacing w:val="-3"/>
        </w:rPr>
        <w:t xml:space="preserve"> </w:t>
      </w:r>
      <w:r>
        <w:rPr/>
        <w:t>as</w:t>
      </w:r>
      <w:r>
        <w:rPr>
          <w:spacing w:val="-2"/>
        </w:rPr>
        <w:t xml:space="preserve"> </w:t>
      </w:r>
      <w:r>
        <w:rPr/>
        <w:t>they</w:t>
      </w:r>
      <w:r>
        <w:rPr>
          <w:spacing w:val="-2"/>
        </w:rPr>
        <w:t xml:space="preserve"> </w:t>
      </w:r>
      <w:r>
        <w:rPr/>
        <w:t>are</w:t>
      </w:r>
      <w:r>
        <w:rPr>
          <w:spacing w:val="-3"/>
        </w:rPr>
        <w:t xml:space="preserve"> </w:t>
      </w:r>
      <w:r>
        <w:rPr/>
        <w:t>referenced</w:t>
      </w:r>
      <w:r>
        <w:rPr>
          <w:spacing w:val="-3"/>
        </w:rPr>
        <w:t xml:space="preserve"> </w:t>
      </w:r>
      <w:r>
        <w:rPr/>
        <w:t>as</w:t>
      </w:r>
      <w:r>
        <w:rPr>
          <w:spacing w:val="-3"/>
        </w:rPr>
        <w:t xml:space="preserve"> </w:t>
      </w:r>
      <w:r>
        <w:rPr/>
        <w:t>lower</w:t>
      </w:r>
      <w:r>
        <w:rPr>
          <w:spacing w:val="-2"/>
        </w:rPr>
        <w:t xml:space="preserve"> </w:t>
      </w:r>
      <w:r>
        <w:rPr/>
        <w:t>case</w:t>
      </w:r>
      <w:r>
        <w:rPr>
          <w:spacing w:val="-2"/>
        </w:rPr>
        <w:t xml:space="preserve"> </w:t>
      </w:r>
      <w:r>
        <w:rPr/>
        <w:t>in</w:t>
      </w:r>
      <w:r>
        <w:rPr>
          <w:spacing w:val="-2"/>
        </w:rPr>
        <w:t xml:space="preserve"> </w:t>
      </w:r>
      <w:r>
        <w:rPr/>
        <w:t>the</w:t>
      </w:r>
      <w:r>
        <w:rPr>
          <w:spacing w:val="-2"/>
        </w:rPr>
        <w:t xml:space="preserve"> </w:t>
      </w:r>
      <w:r>
        <w:rPr/>
        <w:t>following</w:t>
      </w:r>
      <w:r>
        <w:rPr>
          <w:spacing w:val="-2"/>
        </w:rPr>
        <w:t xml:space="preserve"> </w:t>
      </w:r>
      <w:r>
        <w:rPr/>
        <w:t>code</w:t>
      </w:r>
      <w:r>
        <w:rPr>
          <w:spacing w:val="-2"/>
        </w:rPr>
        <w:t xml:space="preserve"> examples.</w:t>
      </w:r>
    </w:p>
    <w:p>
      <w:pPr>
        <w:sectPr>
          <w:headerReference w:type="even" r:id="rId89"/>
          <w:headerReference w:type="default" r:id="rId90"/>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2" w:after="0"/>
        <w:rPr>
          <w:sz w:val="7"/>
        </w:rPr>
      </w:pPr>
      <w:r>
        <w:rPr>
          <w:sz w:val="7"/>
        </w:rPr>
      </w:r>
    </w:p>
    <w:p>
      <w:pPr>
        <w:pStyle w:val="TextBody"/>
        <w:spacing w:before="3" w:after="0"/>
        <w:rPr>
          <w:rFonts w:ascii="Courier New" w:hAnsi="Courier New"/>
          <w:sz w:val="6"/>
        </w:rPr>
      </w:pPr>
      <w:r>
        <w:rPr>
          <w:rFonts w:ascii="Courier New" w:hAnsi="Courier New"/>
          <w:sz w:val="6"/>
        </w:rPr>
      </w:r>
    </w:p>
    <w:p>
      <w:pPr>
        <w:pStyle w:val="TextBody"/>
        <w:ind w:left="104" w:hanging="0"/>
        <w:rPr>
          <w:rFonts w:ascii="Courier New" w:hAnsi="Courier New"/>
        </w:rPr>
      </w:pPr>
      <w:r>
        <w:rPr>
          <w:rFonts w:ascii="Courier New" w:hAnsi="Courier New"/>
        </w:rPr>
      </w:r>
    </w:p>
    <w:p>
      <w:pPr>
        <w:pStyle w:val="ListParagraph"/>
        <w:numPr>
          <w:ilvl w:val="0"/>
          <w:numId w:val="14"/>
        </w:numPr>
        <w:tabs>
          <w:tab w:val="clear" w:pos="720"/>
          <w:tab w:val="left" w:pos="554" w:leader="none"/>
        </w:tabs>
        <w:spacing w:before="37" w:after="0"/>
        <w:ind w:left="554" w:hanging="360"/>
        <w:jc w:val="left"/>
        <w:rPr>
          <w:sz w:val="20"/>
        </w:rPr>
      </w:pPr>
      <w:r>
        <w:rPr>
          <w:sz w:val="20"/>
        </w:rPr>
        <w:t>Add</w:t>
      </w:r>
      <w:r>
        <w:rPr>
          <w:spacing w:val="-5"/>
          <w:sz w:val="20"/>
        </w:rPr>
        <w:t xml:space="preserve"> </w:t>
      </w:r>
      <w:r>
        <w:rPr>
          <w:sz w:val="20"/>
        </w:rPr>
        <w:t>the</w:t>
      </w:r>
      <w:r>
        <w:rPr>
          <w:spacing w:val="-3"/>
          <w:sz w:val="20"/>
        </w:rPr>
        <w:t xml:space="preserve"> </w:t>
      </w:r>
      <w:r>
        <w:rPr>
          <w:sz w:val="20"/>
        </w:rPr>
        <w:t>following</w:t>
      </w:r>
      <w:r>
        <w:rPr>
          <w:spacing w:val="-2"/>
          <w:sz w:val="20"/>
        </w:rPr>
        <w:t xml:space="preserve"> </w:t>
      </w:r>
      <w:r>
        <w:rPr>
          <w:sz w:val="20"/>
        </w:rPr>
        <w:t>constants</w:t>
      </w:r>
      <w:r>
        <w:rPr>
          <w:spacing w:val="-3"/>
          <w:sz w:val="20"/>
        </w:rPr>
        <w:t xml:space="preserve"> </w:t>
      </w:r>
      <w:r>
        <w:rPr>
          <w:sz w:val="20"/>
        </w:rPr>
        <w:t>to</w:t>
      </w:r>
      <w:r>
        <w:rPr>
          <w:spacing w:val="-3"/>
          <w:sz w:val="20"/>
        </w:rPr>
        <w:t xml:space="preserve"> </w:t>
      </w:r>
      <w:r>
        <w:rPr>
          <w:sz w:val="20"/>
        </w:rPr>
        <w:t>the</w:t>
      </w:r>
      <w:r>
        <w:rPr>
          <w:spacing w:val="-2"/>
          <w:sz w:val="20"/>
        </w:rPr>
        <w:t xml:space="preserve"> </w:t>
      </w:r>
      <w:r>
        <w:rPr>
          <w:sz w:val="20"/>
        </w:rPr>
        <w:t>companion</w:t>
      </w:r>
      <w:r>
        <w:rPr>
          <w:spacing w:val="-3"/>
          <w:sz w:val="20"/>
        </w:rPr>
        <w:t xml:space="preserve"> </w:t>
      </w:r>
      <w:r>
        <w:rPr>
          <w:sz w:val="20"/>
        </w:rPr>
        <w:t>object</w:t>
      </w:r>
      <w:r>
        <w:rPr>
          <w:spacing w:val="-2"/>
          <w:sz w:val="20"/>
        </w:rPr>
        <w:t xml:space="preserve"> in the </w:t>
      </w:r>
      <w:commentRangeStart w:id="2"/>
      <w:r>
        <w:rPr>
          <w:spacing w:val="-2"/>
          <w:sz w:val="20"/>
        </w:rPr>
        <w:t>AnswersFragment</w:t>
      </w:r>
      <w:r>
        <w:rPr>
          <w:spacing w:val="-2"/>
          <w:sz w:val="20"/>
        </w:rPr>
      </w:r>
      <w:commentRangeEnd w:id="2"/>
      <w:r>
        <w:commentReference w:id="2"/>
      </w:r>
      <w:r>
        <w:rPr>
          <w:spacing w:val="-10"/>
          <w:sz w:val="20"/>
        </w:rPr>
        <w:t>:</w:t>
      </w:r>
    </w:p>
    <w:p>
      <w:pPr>
        <w:pStyle w:val="ListParagraph"/>
        <w:numPr>
          <w:ilvl w:val="0"/>
          <w:numId w:val="14"/>
        </w:numPr>
        <w:spacing w:lineRule="auto" w:line="324" w:before="35" w:after="0"/>
        <w:ind w:left="1274" w:right="2128" w:hanging="360"/>
        <w:rPr>
          <w:rFonts w:ascii="Courier New" w:hAnsi="Courier New"/>
          <w:sz w:val="18"/>
        </w:rPr>
      </w:pPr>
      <w:r>
        <w:rPr>
          <w:rFonts w:ascii="Courier New" w:hAnsi="Courier New"/>
          <w:sz w:val="18"/>
        </w:rPr>
      </w:r>
    </w:p>
    <w:p>
      <w:pPr>
        <w:pStyle w:val="TextBody"/>
        <w:spacing w:before="4" w:after="0"/>
        <w:rPr>
          <w:sz w:val="9"/>
        </w:rPr>
      </w:pPr>
      <w:r>
        <w:rPr>
          <w:sz w:val="9"/>
        </w:rPr>
        <mc:AlternateContent>
          <mc:Choice Requires="wpg">
            <w:drawing>
              <wp:anchor behindDoc="0" distT="635" distB="0" distL="0" distR="4445" simplePos="0" locked="0" layoutInCell="0" allowOverlap="1" relativeHeight="1541" wp14:anchorId="2137DD63">
                <wp:simplePos x="0" y="0"/>
                <wp:positionH relativeFrom="page">
                  <wp:posOffset>662940</wp:posOffset>
                </wp:positionH>
                <wp:positionV relativeFrom="paragraph">
                  <wp:posOffset>95885</wp:posOffset>
                </wp:positionV>
                <wp:extent cx="5074920" cy="396875"/>
                <wp:effectExtent l="0" t="635" r="635" b="0"/>
                <wp:wrapTopAndBottom/>
                <wp:docPr id="242" name="docshapegroup162"/>
                <a:graphic xmlns:a="http://schemas.openxmlformats.org/drawingml/2006/main">
                  <a:graphicData uri="http://schemas.microsoft.com/office/word/2010/wordprocessingGroup">
                    <wpg:wgp>
                      <wpg:cNvGrpSpPr/>
                      <wpg:grpSpPr>
                        <a:xfrm>
                          <a:off x="0" y="0"/>
                          <a:ext cx="5074920" cy="396720"/>
                          <a:chOff x="0" y="0"/>
                          <a:chExt cx="5074920" cy="396720"/>
                        </a:xfrm>
                      </wpg:grpSpPr>
                      <wps:wsp>
                        <wps:cNvSpPr/>
                        <wps:spPr>
                          <a:xfrm>
                            <a:off x="0" y="6480"/>
                            <a:ext cx="5074920" cy="384120"/>
                          </a:xfrm>
                          <a:prstGeom prst="rect">
                            <a:avLst/>
                          </a:prstGeom>
                          <a:solidFill>
                            <a:srgbClr val="f6f6f6"/>
                          </a:solidFill>
                          <a:ln w="0">
                            <a:noFill/>
                          </a:ln>
                        </wps:spPr>
                        <wps:style>
                          <a:lnRef idx="0"/>
                          <a:fillRef idx="0"/>
                          <a:effectRef idx="0"/>
                          <a:fontRef idx="minor"/>
                        </wps:style>
                        <wps:bodyPr/>
                      </wps:wsp>
                      <wps:wsp>
                        <wps:cNvSpPr/>
                        <wps:spPr>
                          <a:xfrm>
                            <a:off x="0" y="0"/>
                            <a:ext cx="5074920" cy="396720"/>
                          </a:xfrm>
                          <a:custGeom>
                            <a:avLst/>
                            <a:gdLst>
                              <a:gd name="textAreaLeft" fmla="*/ 0 w 2877120"/>
                              <a:gd name="textAreaRight" fmla="*/ 2879280 w 2877120"/>
                              <a:gd name="textAreaTop" fmla="*/ 0 h 225000"/>
                              <a:gd name="textAreaBottom" fmla="*/ 227160 h 225000"/>
                            </a:gdLst>
                            <a:ahLst/>
                            <a:rect l="textAreaLeft" t="textAreaTop" r="textAreaRight" b="textAreaBottom"/>
                            <a:pathLst>
                              <a:path w="7992" h="625">
                                <a:moveTo>
                                  <a:pt x="7992" y="605"/>
                                </a:moveTo>
                                <a:lnTo>
                                  <a:pt x="0" y="605"/>
                                </a:lnTo>
                                <a:lnTo>
                                  <a:pt x="0" y="625"/>
                                </a:lnTo>
                                <a:lnTo>
                                  <a:pt x="7992" y="625"/>
                                </a:lnTo>
                                <a:lnTo>
                                  <a:pt x="7992" y="605"/>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371520"/>
                          </a:xfrm>
                          <a:prstGeom prst="rect">
                            <a:avLst/>
                          </a:prstGeom>
                          <a:noFill/>
                          <a:ln w="0">
                            <a:noFill/>
                          </a:ln>
                        </wps:spPr>
                        <wps:style>
                          <a:lnRef idx="0"/>
                          <a:fillRef idx="0"/>
                          <a:effectRef idx="0"/>
                          <a:fontRef idx="minor"/>
                        </wps:style>
                        <wps:txbx>
                          <w:txbxContent>
                            <w:p>
                              <w:pPr>
                                <w:pStyle w:val="Normal"/>
                                <w:spacing w:lineRule="auto" w:line="324" w:before="35" w:after="0"/>
                                <w:ind w:left="453" w:right="2128" w:hanging="0"/>
                                <w:rPr/>
                              </w:pPr>
                              <w:r>
                                <w:rPr>
                                  <w:rFonts w:ascii="Courier New" w:hAnsi="Courier New"/>
                                  <w:sz w:val="18"/>
                                </w:rPr>
                                <w:t>private</w:t>
                              </w:r>
                              <w:r>
                                <w:rPr>
                                  <w:rFonts w:ascii="Courier New" w:hAnsi="Courier New"/>
                                  <w:spacing w:val="-8"/>
                                  <w:sz w:val="18"/>
                                </w:rPr>
                                <w:t xml:space="preserve"> </w:t>
                              </w:r>
                              <w:r>
                                <w:rPr>
                                  <w:rFonts w:ascii="Courier New" w:hAnsi="Courier New"/>
                                  <w:sz w:val="18"/>
                                </w:rPr>
                                <w:t>const</w:t>
                              </w:r>
                              <w:r>
                                <w:rPr>
                                  <w:rFonts w:ascii="Courier New" w:hAnsi="Courier New"/>
                                  <w:spacing w:val="-8"/>
                                  <w:sz w:val="18"/>
                                </w:rPr>
                                <w:t xml:space="preserve"> </w:t>
                              </w:r>
                              <w:r>
                                <w:rPr>
                                  <w:rFonts w:ascii="Courier New" w:hAnsi="Courier New"/>
                                  <w:sz w:val="18"/>
                                </w:rPr>
                                <w:t>val</w:t>
                              </w:r>
                              <w:r>
                                <w:rPr>
                                  <w:rFonts w:ascii="Courier New" w:hAnsi="Courier New"/>
                                  <w:spacing w:val="-8"/>
                                  <w:sz w:val="18"/>
                                </w:rPr>
                                <w:t xml:space="preserve"> </w:t>
                              </w:r>
                              <w:r>
                                <w:rPr>
                                  <w:rFonts w:ascii="Courier New" w:hAnsi="Courier New"/>
                                  <w:sz w:val="18"/>
                                </w:rPr>
                                <w:t>QUESTION_ID</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"QUESTION_ID" private const val NO_QUESTION_SET = 0</w:t>
                              </w:r>
                            </w:p>
                          </w:txbxContent>
                        </wps:txbx>
                        <wps:bodyPr lIns="0" rIns="0" tIns="0" bIns="0" anchor="t">
                          <a:noAutofit/>
                        </wps:bodyPr>
                      </wps:wsp>
                    </wpg:wgp>
                  </a:graphicData>
                </a:graphic>
              </wp:anchor>
            </w:drawing>
          </mc:Choice>
          <mc:Fallback>
            <w:pict>
              <v:group id="shape_0" alt="docshapegroup162" style="position:absolute;margin-left:52.2pt;margin-top:7.55pt;width:399.6pt;height:31.25pt" coordorigin="1044,151" coordsize="7992,625">
                <v:rect id="shape_0" path="m0,0l-2147483645,0l-2147483645,-2147483646l0,-2147483646xe" fillcolor="#f6f6f6" stroked="f" o:allowincell="f" style="position:absolute;left:1044;top:161;width:7991;height:60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71;width:7991;height:584;mso-wrap-style:square;v-text-anchor:top;mso-position-horizontal-relative:page">
                  <v:fill o:detectmouseclick="t" on="false"/>
                  <v:stroke color="#3465a4" joinstyle="round" endcap="flat"/>
                  <v:textbox>
                    <w:txbxContent>
                      <w:p>
                        <w:pPr>
                          <w:pStyle w:val="Normal"/>
                          <w:spacing w:lineRule="auto" w:line="324" w:before="35" w:after="0"/>
                          <w:ind w:left="453" w:right="2128" w:hanging="0"/>
                          <w:rPr/>
                        </w:pPr>
                        <w:r>
                          <w:rPr>
                            <w:rFonts w:ascii="Courier New" w:hAnsi="Courier New"/>
                            <w:sz w:val="18"/>
                          </w:rPr>
                          <w:t>private</w:t>
                        </w:r>
                        <w:r>
                          <w:rPr>
                            <w:rFonts w:ascii="Courier New" w:hAnsi="Courier New"/>
                            <w:spacing w:val="-8"/>
                            <w:sz w:val="18"/>
                          </w:rPr>
                          <w:t xml:space="preserve"> </w:t>
                        </w:r>
                        <w:r>
                          <w:rPr>
                            <w:rFonts w:ascii="Courier New" w:hAnsi="Courier New"/>
                            <w:sz w:val="18"/>
                          </w:rPr>
                          <w:t>const</w:t>
                        </w:r>
                        <w:r>
                          <w:rPr>
                            <w:rFonts w:ascii="Courier New" w:hAnsi="Courier New"/>
                            <w:spacing w:val="-8"/>
                            <w:sz w:val="18"/>
                          </w:rPr>
                          <w:t xml:space="preserve"> </w:t>
                        </w:r>
                        <w:r>
                          <w:rPr>
                            <w:rFonts w:ascii="Courier New" w:hAnsi="Courier New"/>
                            <w:sz w:val="18"/>
                          </w:rPr>
                          <w:t>val</w:t>
                        </w:r>
                        <w:r>
                          <w:rPr>
                            <w:rFonts w:ascii="Courier New" w:hAnsi="Courier New"/>
                            <w:spacing w:val="-8"/>
                            <w:sz w:val="18"/>
                          </w:rPr>
                          <w:t xml:space="preserve"> </w:t>
                        </w:r>
                        <w:r>
                          <w:rPr>
                            <w:rFonts w:ascii="Courier New" w:hAnsi="Courier New"/>
                            <w:sz w:val="18"/>
                          </w:rPr>
                          <w:t>QUESTION_ID</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"QUESTION_ID" private const val NO_QUESTION_SET = 0</w:t>
                        </w:r>
                      </w:p>
                    </w:txbxContent>
                  </v:textbox>
                  <w10:wrap type="topAndBottom"/>
                </v:rect>
              </v:group>
            </w:pict>
          </mc:Fallback>
        </mc:AlternateContent>
      </w:r>
    </w:p>
    <w:p>
      <w:pPr>
        <w:pStyle w:val="Normal"/>
        <w:spacing w:before="72" w:after="0"/>
        <w:ind w:left="554" w:right="882" w:hanging="0"/>
        <w:rPr>
          <w:sz w:val="20"/>
        </w:rPr>
      </w:pPr>
      <w:r>
        <w:rPr>
          <w:sz w:val="20"/>
        </w:rPr>
        <w:t>These</w:t>
      </w:r>
      <w:r>
        <w:rPr>
          <w:spacing w:val="-6"/>
          <w:sz w:val="20"/>
        </w:rPr>
        <w:t xml:space="preserve"> </w:t>
      </w:r>
      <w:r>
        <w:rPr>
          <w:sz w:val="20"/>
        </w:rPr>
        <w:t>will</w:t>
      </w:r>
      <w:r>
        <w:rPr>
          <w:spacing w:val="-3"/>
          <w:sz w:val="20"/>
        </w:rPr>
        <w:t xml:space="preserve"> </w:t>
      </w:r>
      <w:r>
        <w:rPr>
          <w:sz w:val="20"/>
        </w:rPr>
        <w:t>be</w:t>
      </w:r>
      <w:r>
        <w:rPr>
          <w:spacing w:val="-3"/>
          <w:sz w:val="20"/>
        </w:rPr>
        <w:t xml:space="preserve"> </w:t>
      </w:r>
      <w:r>
        <w:rPr>
          <w:sz w:val="20"/>
        </w:rPr>
        <w:t>used</w:t>
      </w:r>
      <w:r>
        <w:rPr>
          <w:spacing w:val="-3"/>
          <w:sz w:val="20"/>
        </w:rPr>
        <w:t xml:space="preserve"> </w:t>
      </w:r>
      <w:r>
        <w:rPr>
          <w:sz w:val="20"/>
        </w:rPr>
        <w:t>to</w:t>
      </w:r>
      <w:r>
        <w:rPr>
          <w:spacing w:val="-3"/>
          <w:sz w:val="20"/>
        </w:rPr>
        <w:t xml:space="preserve"> </w:t>
      </w:r>
      <w:r>
        <w:rPr>
          <w:sz w:val="20"/>
        </w:rPr>
        <w:t>pass</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ID</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question</w:t>
      </w:r>
      <w:r>
        <w:rPr>
          <w:spacing w:val="-3"/>
          <w:sz w:val="20"/>
        </w:rPr>
        <w:t xml:space="preserve"> </w:t>
      </w:r>
      <w:r>
        <w:rPr>
          <w:sz w:val="20"/>
        </w:rPr>
        <w:t>from</w:t>
      </w:r>
      <w:r>
        <w:rPr>
          <w:spacing w:val="-3"/>
          <w:sz w:val="20"/>
        </w:rPr>
        <w:t xml:space="preserve"> </w:t>
      </w:r>
      <w:r>
        <w:rPr>
          <w:sz w:val="20"/>
        </w:rPr>
        <w:t>the</w:t>
      </w:r>
      <w:r>
        <w:rPr>
          <w:spacing w:val="-6"/>
          <w:sz w:val="20"/>
        </w:rPr>
        <w:t xml:space="preserve"> </w:t>
      </w:r>
      <w:r>
        <w:rPr>
          <w:rFonts w:ascii="Courier New" w:hAnsi="Courier New"/>
          <w:b/>
        </w:rPr>
        <w:t>MainActivity</w:t>
      </w:r>
      <w:r>
        <w:rPr>
          <w:rFonts w:ascii="Courier New" w:hAnsi="Courier New"/>
          <w:b/>
          <w:spacing w:val="-80"/>
        </w:rPr>
        <w:t xml:space="preserve"> </w:t>
      </w:r>
      <w:r>
        <w:rPr>
          <w:sz w:val="20"/>
        </w:rPr>
        <w:t xml:space="preserve">by setting the fragment arguments with the </w:t>
      </w:r>
      <w:r>
        <w:rPr>
          <w:rFonts w:ascii="Courier New" w:hAnsi="Courier New"/>
          <w:b/>
        </w:rPr>
        <w:t>QUESTION_ID</w:t>
      </w:r>
      <w:r>
        <w:rPr>
          <w:rFonts w:ascii="Courier New" w:hAnsi="Courier New"/>
          <w:b/>
          <w:spacing w:val="-70"/>
        </w:rPr>
        <w:t xml:space="preserve"> </w:t>
      </w:r>
      <w:r>
        <w:rPr>
          <w:sz w:val="20"/>
        </w:rPr>
        <w:t xml:space="preserve">key and also to add a default value with </w:t>
      </w:r>
      <w:r>
        <w:rPr>
          <w:rFonts w:ascii="Courier New" w:hAnsi="Courier New"/>
          <w:b/>
        </w:rPr>
        <w:t>NO_QUESTION_SET</w:t>
      </w:r>
      <w:r>
        <w:rPr>
          <w:sz w:val="20"/>
        </w:rPr>
        <w:t>.</w:t>
      </w:r>
    </w:p>
    <w:p>
      <w:pPr>
        <w:pStyle w:val="ListParagraph"/>
        <w:numPr>
          <w:ilvl w:val="0"/>
          <w:numId w:val="14"/>
        </w:numPr>
        <w:tabs>
          <w:tab w:val="clear" w:pos="720"/>
          <w:tab w:val="left" w:pos="554" w:leader="none"/>
        </w:tabs>
        <w:spacing w:before="141" w:after="0"/>
        <w:ind w:left="554" w:hanging="360"/>
        <w:jc w:val="left"/>
        <w:rPr>
          <w:sz w:val="20"/>
        </w:rPr>
      </w:pPr>
      <w:r>
        <w:rPr>
          <w:sz w:val="20"/>
        </w:rPr>
        <w:t>In</w:t>
      </w:r>
      <w:r>
        <w:rPr>
          <w:spacing w:val="-6"/>
          <w:sz w:val="20"/>
        </w:rPr>
        <w:t xml:space="preserve"> </w:t>
      </w:r>
      <w:r>
        <w:rPr>
          <w:sz w:val="20"/>
        </w:rPr>
        <w:t>the</w:t>
      </w:r>
      <w:r>
        <w:rPr>
          <w:spacing w:val="-2"/>
          <w:sz w:val="20"/>
        </w:rPr>
        <w:t xml:space="preserve"> </w:t>
      </w:r>
      <w:r>
        <w:rPr>
          <w:sz w:val="20"/>
        </w:rPr>
        <w:t>class</w:t>
      </w:r>
      <w:r>
        <w:rPr>
          <w:spacing w:val="-2"/>
          <w:sz w:val="20"/>
        </w:rPr>
        <w:t xml:space="preserve"> </w:t>
      </w:r>
      <w:r>
        <w:rPr>
          <w:sz w:val="20"/>
        </w:rPr>
        <w:t>header,</w:t>
      </w:r>
      <w:r>
        <w:rPr>
          <w:spacing w:val="-1"/>
          <w:sz w:val="20"/>
        </w:rPr>
        <w:t xml:space="preserve"> </w:t>
      </w:r>
      <w:r>
        <w:rPr>
          <w:sz w:val="20"/>
        </w:rPr>
        <w:t>add</w:t>
      </w:r>
      <w:r>
        <w:rPr>
          <w:spacing w:val="-3"/>
          <w:sz w:val="20"/>
        </w:rPr>
        <w:t xml:space="preserve"> </w:t>
      </w:r>
      <w:r>
        <w:rPr>
          <w:sz w:val="20"/>
        </w:rPr>
        <w:t>a</w:t>
      </w:r>
      <w:r>
        <w:rPr>
          <w:spacing w:val="-3"/>
          <w:sz w:val="20"/>
        </w:rPr>
        <w:t xml:space="preserve"> </w:t>
      </w:r>
      <w:r>
        <w:rPr>
          <w:sz w:val="20"/>
        </w:rPr>
        <w:t>view</w:t>
      </w:r>
      <w:r>
        <w:rPr>
          <w:spacing w:val="-3"/>
          <w:sz w:val="20"/>
        </w:rPr>
        <w:t xml:space="preserve"> </w:t>
      </w:r>
      <w:r>
        <w:rPr>
          <w:rFonts w:ascii="Courier New" w:hAnsi="Courier New"/>
          <w:b/>
        </w:rPr>
        <w:t>click</w:t>
      </w:r>
      <w:r>
        <w:rPr>
          <w:rFonts w:ascii="Courier New" w:hAnsi="Courier New"/>
          <w:b/>
          <w:spacing w:val="-5"/>
        </w:rPr>
        <w:t xml:space="preserve"> </w:t>
      </w:r>
      <w:r>
        <w:rPr>
          <w:rFonts w:ascii="Courier New" w:hAnsi="Courier New"/>
          <w:b/>
        </w:rPr>
        <w:t>listener</w:t>
      </w:r>
      <w:r>
        <w:rPr>
          <w:rFonts w:ascii="Courier New" w:hAnsi="Courier New"/>
          <w:b/>
          <w:spacing w:val="-80"/>
        </w:rPr>
        <w:t xml:space="preserve"> </w:t>
      </w:r>
      <w:r>
        <w:rPr>
          <w:sz w:val="20"/>
        </w:rPr>
        <w:t>so</w:t>
      </w:r>
      <w:r>
        <w:rPr>
          <w:spacing w:val="-2"/>
          <w:sz w:val="20"/>
        </w:rPr>
        <w:t xml:space="preserve"> </w:t>
      </w:r>
      <w:r>
        <w:rPr>
          <w:sz w:val="20"/>
        </w:rPr>
        <w:t>it</w:t>
      </w:r>
      <w:r>
        <w:rPr>
          <w:spacing w:val="-2"/>
          <w:sz w:val="20"/>
        </w:rPr>
        <w:t xml:space="preserve"> </w:t>
      </w:r>
      <w:r>
        <w:rPr>
          <w:sz w:val="20"/>
        </w:rPr>
        <w:t>appears</w:t>
      </w:r>
      <w:r>
        <w:rPr>
          <w:spacing w:val="-3"/>
          <w:sz w:val="20"/>
        </w:rPr>
        <w:t xml:space="preserve"> </w:t>
      </w:r>
      <w:r>
        <w:rPr>
          <w:sz w:val="20"/>
        </w:rPr>
        <w:t>like</w:t>
      </w:r>
      <w:r>
        <w:rPr>
          <w:spacing w:val="-1"/>
          <w:sz w:val="20"/>
        </w:rPr>
        <w:t xml:space="preserve"> </w:t>
      </w:r>
      <w:r>
        <w:rPr>
          <w:spacing w:val="-2"/>
          <w:sz w:val="20"/>
        </w:rPr>
        <w:t>this:</w:t>
      </w:r>
    </w:p>
    <w:p>
      <w:pPr>
        <w:pStyle w:val="TextBody"/>
        <w:spacing w:before="10" w:after="0"/>
        <w:rPr>
          <w:sz w:val="8"/>
        </w:rPr>
      </w:pPr>
      <w:r>
        <w:rPr>
          <w:sz w:val="8"/>
        </w:rPr>
        <mc:AlternateContent>
          <mc:Choice Requires="wpg">
            <w:drawing>
              <wp:anchor behindDoc="0" distT="635" distB="0" distL="0" distR="4445" simplePos="0" locked="0" layoutInCell="0" allowOverlap="1" relativeHeight="1543" wp14:anchorId="427C9393">
                <wp:simplePos x="0" y="0"/>
                <wp:positionH relativeFrom="page">
                  <wp:posOffset>662940</wp:posOffset>
                </wp:positionH>
                <wp:positionV relativeFrom="paragraph">
                  <wp:posOffset>90805</wp:posOffset>
                </wp:positionV>
                <wp:extent cx="5074920" cy="219075"/>
                <wp:effectExtent l="0" t="1270" r="635" b="0"/>
                <wp:wrapTopAndBottom/>
                <wp:docPr id="244" name="docshapegroup166"/>
                <a:graphic xmlns:a="http://schemas.openxmlformats.org/drawingml/2006/main">
                  <a:graphicData uri="http://schemas.microsoft.com/office/word/2010/wordprocessingGroup">
                    <wpg:wgp>
                      <wpg:cNvGrpSpPr/>
                      <wpg:grpSpPr>
                        <a:xfrm>
                          <a:off x="0" y="0"/>
                          <a:ext cx="5074920" cy="219240"/>
                          <a:chOff x="0" y="0"/>
                          <a:chExt cx="5074920" cy="219240"/>
                        </a:xfrm>
                      </wpg:grpSpPr>
                      <wps:wsp>
                        <wps:cNvSpPr/>
                        <wps:spPr>
                          <a:xfrm>
                            <a:off x="0" y="6480"/>
                            <a:ext cx="5074920" cy="206280"/>
                          </a:xfrm>
                          <a:prstGeom prst="rect">
                            <a:avLst/>
                          </a:prstGeom>
                          <a:solidFill>
                            <a:srgbClr val="f6f6f6"/>
                          </a:solidFill>
                          <a:ln w="0">
                            <a:noFill/>
                          </a:ln>
                        </wps:spPr>
                        <wps:style>
                          <a:lnRef idx="0"/>
                          <a:fillRef idx="0"/>
                          <a:effectRef idx="0"/>
                          <a:fontRef idx="minor"/>
                        </wps:style>
                        <wps:bodyPr/>
                      </wps:wsp>
                      <wps:wsp>
                        <wps:cNvSpPr/>
                        <wps:spPr>
                          <a:xfrm>
                            <a:off x="0" y="0"/>
                            <a:ext cx="5074920" cy="219240"/>
                          </a:xfrm>
                          <a:custGeom>
                            <a:avLst/>
                            <a:gdLst>
                              <a:gd name="textAreaLeft" fmla="*/ 0 w 2877120"/>
                              <a:gd name="textAreaRight" fmla="*/ 2879280 w 2877120"/>
                              <a:gd name="textAreaTop" fmla="*/ 0 h 124200"/>
                              <a:gd name="textAreaBottom" fmla="*/ 126360 h 124200"/>
                            </a:gdLst>
                            <a:ahLst/>
                            <a:rect l="textAreaLeft" t="textAreaTop" r="textAreaRight" b="textAreaBottom"/>
                            <a:pathLst>
                              <a:path w="7992" h="345">
                                <a:moveTo>
                                  <a:pt x="7992" y="325"/>
                                </a:moveTo>
                                <a:lnTo>
                                  <a:pt x="0" y="325"/>
                                </a:lnTo>
                                <a:lnTo>
                                  <a:pt x="0" y="345"/>
                                </a:lnTo>
                                <a:lnTo>
                                  <a:pt x="7992" y="345"/>
                                </a:lnTo>
                                <a:lnTo>
                                  <a:pt x="7992" y="325"/>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9368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class</w:t>
                              </w:r>
                              <w:r>
                                <w:rPr>
                                  <w:rFonts w:ascii="Courier New" w:hAnsi="Courier New"/>
                                  <w:spacing w:val="-8"/>
                                  <w:sz w:val="18"/>
                                </w:rPr>
                                <w:t xml:space="preserve"> </w:t>
                              </w:r>
                              <w:r>
                                <w:rPr>
                                  <w:rFonts w:ascii="Courier New" w:hAnsi="Courier New"/>
                                  <w:sz w:val="18"/>
                                </w:rPr>
                                <w:t>AnswersFragment</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Fragment(),</w:t>
                              </w:r>
                              <w:r>
                                <w:rPr>
                                  <w:rFonts w:ascii="Courier New" w:hAnsi="Courier New"/>
                                  <w:spacing w:val="-8"/>
                                  <w:sz w:val="18"/>
                                </w:rPr>
                                <w:t xml:space="preserve"> </w:t>
                              </w:r>
                              <w:r>
                                <w:rPr>
                                  <w:rFonts w:ascii="Courier New" w:hAnsi="Courier New"/>
                                  <w:spacing w:val="-2"/>
                                  <w:sz w:val="18"/>
                                </w:rPr>
                                <w:t>View.OnClickListener</w:t>
                              </w:r>
                            </w:p>
                          </w:txbxContent>
                        </wps:txbx>
                        <wps:bodyPr lIns="0" rIns="0" tIns="0" bIns="0" anchor="t">
                          <a:noAutofit/>
                        </wps:bodyPr>
                      </wps:wsp>
                    </wpg:wgp>
                  </a:graphicData>
                </a:graphic>
              </wp:anchor>
            </w:drawing>
          </mc:Choice>
          <mc:Fallback>
            <w:pict>
              <v:group id="shape_0" alt="docshapegroup166" style="position:absolute;margin-left:52.2pt;margin-top:7.15pt;width:399.6pt;height:17.25pt" coordorigin="1044,143" coordsize="7992,345">
                <v:rect id="shape_0" path="m0,0l-2147483645,0l-2147483645,-2147483646l0,-2147483646xe" fillcolor="#f6f6f6" stroked="f" o:allowincell="f" style="position:absolute;left:1044;top:153;width:7991;height:32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3;width:7991;height:30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class</w:t>
                        </w:r>
                        <w:r>
                          <w:rPr>
                            <w:rFonts w:ascii="Courier New" w:hAnsi="Courier New"/>
                            <w:spacing w:val="-8"/>
                            <w:sz w:val="18"/>
                          </w:rPr>
                          <w:t xml:space="preserve"> </w:t>
                        </w:r>
                        <w:r>
                          <w:rPr>
                            <w:rFonts w:ascii="Courier New" w:hAnsi="Courier New"/>
                            <w:sz w:val="18"/>
                          </w:rPr>
                          <w:t>AnswersFragment</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Fragment(),</w:t>
                        </w:r>
                        <w:r>
                          <w:rPr>
                            <w:rFonts w:ascii="Courier New" w:hAnsi="Courier New"/>
                            <w:spacing w:val="-8"/>
                            <w:sz w:val="18"/>
                          </w:rPr>
                          <w:t xml:space="preserve"> </w:t>
                        </w:r>
                        <w:r>
                          <w:rPr>
                            <w:rFonts w:ascii="Courier New" w:hAnsi="Courier New"/>
                            <w:spacing w:val="-2"/>
                            <w:sz w:val="18"/>
                          </w:rPr>
                          <w:t>View.OnClickListener</w:t>
                        </w:r>
                      </w:p>
                    </w:txbxContent>
                  </v:textbox>
                  <w10:wrap type="topAndBottom"/>
                </v:rect>
              </v:group>
            </w:pict>
          </mc:Fallback>
        </mc:AlternateContent>
      </w:r>
    </w:p>
    <w:p>
      <w:pPr>
        <w:pStyle w:val="TextBody"/>
        <w:spacing w:before="72" w:after="0"/>
        <w:ind w:left="554" w:hanging="0"/>
        <w:rPr/>
      </w:pPr>
      <w:r>
        <w:rPr/>
        <w:t>It</w:t>
      </w:r>
      <w:r>
        <w:rPr>
          <w:spacing w:val="-1"/>
        </w:rPr>
        <w:t xml:space="preserve"> </w:t>
      </w:r>
      <w:r>
        <w:rPr/>
        <w:t>will</w:t>
      </w:r>
      <w:r>
        <w:rPr>
          <w:spacing w:val="-1"/>
        </w:rPr>
        <w:t xml:space="preserve"> </w:t>
      </w:r>
      <w:r>
        <w:rPr/>
        <w:t>be</w:t>
      </w:r>
      <w:r>
        <w:rPr>
          <w:spacing w:val="-1"/>
        </w:rPr>
        <w:t xml:space="preserve"> </w:t>
      </w:r>
      <w:r>
        <w:rPr/>
        <w:t>highlighted in</w:t>
      </w:r>
      <w:r>
        <w:rPr>
          <w:spacing w:val="-1"/>
        </w:rPr>
        <w:t xml:space="preserve"> </w:t>
      </w:r>
      <w:r>
        <w:rPr/>
        <w:t>red,</w:t>
      </w:r>
      <w:r>
        <w:rPr>
          <w:spacing w:val="-2"/>
        </w:rPr>
        <w:t xml:space="preserve"> </w:t>
      </w:r>
      <w:r>
        <w:rPr/>
        <w:t>and</w:t>
      </w:r>
      <w:r>
        <w:rPr>
          <w:spacing w:val="-1"/>
        </w:rPr>
        <w:t xml:space="preserve"> </w:t>
      </w:r>
      <w:r>
        <w:rPr/>
        <w:t>if</w:t>
      </w:r>
      <w:r>
        <w:rPr>
          <w:spacing w:val="-1"/>
        </w:rPr>
        <w:t xml:space="preserve"> </w:t>
      </w:r>
      <w:r>
        <w:rPr/>
        <w:t>you</w:t>
      </w:r>
      <w:r>
        <w:rPr>
          <w:spacing w:val="-1"/>
        </w:rPr>
        <w:t xml:space="preserve"> </w:t>
      </w:r>
      <w:r>
        <w:rPr/>
        <w:t>hover</w:t>
      </w:r>
      <w:r>
        <w:rPr>
          <w:spacing w:val="-1"/>
        </w:rPr>
        <w:t xml:space="preserve"> </w:t>
      </w:r>
      <w:r>
        <w:rPr/>
        <w:t>over the</w:t>
      </w:r>
      <w:r>
        <w:rPr>
          <w:spacing w:val="-1"/>
        </w:rPr>
        <w:t xml:space="preserve"> </w:t>
      </w:r>
      <w:r>
        <w:rPr/>
        <w:t>error,</w:t>
      </w:r>
      <w:r>
        <w:rPr>
          <w:spacing w:val="-1"/>
        </w:rPr>
        <w:t xml:space="preserve"> </w:t>
      </w:r>
      <w:r>
        <w:rPr/>
        <w:t>it will</w:t>
      </w:r>
      <w:r>
        <w:rPr>
          <w:spacing w:val="-1"/>
        </w:rPr>
        <w:t xml:space="preserve"> </w:t>
      </w:r>
      <w:r>
        <w:rPr/>
        <w:t>prompt</w:t>
      </w:r>
      <w:r>
        <w:rPr>
          <w:spacing w:val="-1"/>
        </w:rPr>
        <w:t xml:space="preserve"> </w:t>
      </w:r>
      <w:r>
        <w:rPr/>
        <w:t xml:space="preserve">you </w:t>
      </w:r>
      <w:r>
        <w:rPr>
          <w:spacing w:val="-5"/>
        </w:rPr>
        <w:t>to</w:t>
      </w:r>
    </w:p>
    <w:p>
      <w:pPr>
        <w:pStyle w:val="Normal"/>
        <w:spacing w:before="8" w:after="0"/>
        <w:ind w:left="554" w:hanging="0"/>
        <w:rPr>
          <w:sz w:val="20"/>
        </w:rPr>
      </w:pPr>
      <w:r>
        <w:rPr>
          <w:sz w:val="20"/>
        </w:rPr>
        <w:t>implement</w:t>
      </w:r>
      <w:r>
        <w:rPr>
          <w:spacing w:val="-5"/>
          <w:sz w:val="20"/>
        </w:rPr>
        <w:t xml:space="preserve"> </w:t>
      </w:r>
      <w:r>
        <w:rPr>
          <w:sz w:val="20"/>
        </w:rPr>
        <w:t>the</w:t>
      </w:r>
      <w:r>
        <w:rPr>
          <w:spacing w:val="-3"/>
          <w:sz w:val="20"/>
        </w:rPr>
        <w:t xml:space="preserve"> </w:t>
      </w:r>
      <w:r>
        <w:rPr>
          <w:rFonts w:ascii="Courier New" w:hAnsi="Courier New"/>
          <w:b/>
        </w:rPr>
        <w:t>click</w:t>
      </w:r>
      <w:r>
        <w:rPr>
          <w:rFonts w:ascii="Courier New" w:hAnsi="Courier New"/>
          <w:b/>
          <w:spacing w:val="-7"/>
        </w:rPr>
        <w:t xml:space="preserve"> </w:t>
      </w:r>
      <w:r>
        <w:rPr>
          <w:rFonts w:ascii="Courier New" w:hAnsi="Courier New"/>
          <w:b/>
        </w:rPr>
        <w:t>listener</w:t>
      </w:r>
      <w:r>
        <w:rPr>
          <w:rFonts w:ascii="Courier New" w:hAnsi="Courier New"/>
          <w:b/>
          <w:spacing w:val="-80"/>
        </w:rPr>
        <w:t xml:space="preserve"> </w:t>
      </w:r>
      <w:r>
        <w:rPr>
          <w:sz w:val="20"/>
        </w:rPr>
        <w:t>function,</w:t>
      </w:r>
      <w:r>
        <w:rPr>
          <w:spacing w:val="-3"/>
          <w:sz w:val="20"/>
        </w:rPr>
        <w:t xml:space="preserve"> </w:t>
      </w:r>
      <w:r>
        <w:rPr>
          <w:rFonts w:ascii="Courier New" w:hAnsi="Courier New"/>
          <w:b/>
        </w:rPr>
        <w:t>onClick</w:t>
      </w:r>
      <w:r>
        <w:rPr>
          <w:sz w:val="20"/>
        </w:rPr>
        <w:t>,</w:t>
      </w:r>
      <w:r>
        <w:rPr>
          <w:spacing w:val="-3"/>
          <w:sz w:val="20"/>
        </w:rPr>
        <w:t xml:space="preserve"> </w:t>
      </w:r>
      <w:r>
        <w:rPr>
          <w:sz w:val="20"/>
        </w:rPr>
        <w:t>which</w:t>
      </w:r>
      <w:r>
        <w:rPr>
          <w:spacing w:val="-2"/>
          <w:sz w:val="20"/>
        </w:rPr>
        <w:t xml:space="preserve"> </w:t>
      </w:r>
      <w:r>
        <w:rPr>
          <w:sz w:val="20"/>
        </w:rPr>
        <w:t>you</w:t>
      </w:r>
      <w:r>
        <w:rPr>
          <w:spacing w:val="-2"/>
          <w:sz w:val="20"/>
        </w:rPr>
        <w:t xml:space="preserve"> </w:t>
      </w:r>
      <w:r>
        <w:rPr>
          <w:sz w:val="20"/>
        </w:rPr>
        <w:t>should</w:t>
      </w:r>
      <w:r>
        <w:rPr>
          <w:spacing w:val="-2"/>
          <w:sz w:val="20"/>
        </w:rPr>
        <w:t xml:space="preserve"> </w:t>
      </w:r>
      <w:r>
        <w:rPr>
          <w:spacing w:val="-5"/>
          <w:sz w:val="20"/>
        </w:rPr>
        <w:t>do.</w:t>
      </w:r>
    </w:p>
    <w:p>
      <w:pPr>
        <w:pStyle w:val="ListParagraph"/>
        <w:numPr>
          <w:ilvl w:val="0"/>
          <w:numId w:val="14"/>
        </w:numPr>
        <w:tabs>
          <w:tab w:val="clear" w:pos="720"/>
          <w:tab w:val="left" w:pos="554" w:leader="none"/>
        </w:tabs>
        <w:spacing w:before="140" w:after="0"/>
        <w:ind w:left="554" w:hanging="360"/>
        <w:jc w:val="left"/>
        <w:rPr>
          <w:sz w:val="20"/>
        </w:rPr>
      </w:pPr>
      <w:r>
        <w:rPr>
          <w:sz w:val="20"/>
        </w:rPr>
        <w:t>For</w:t>
      </w:r>
      <w:r>
        <w:rPr>
          <w:spacing w:val="-3"/>
          <w:sz w:val="20"/>
        </w:rPr>
        <w:t xml:space="preserve"> </w:t>
      </w:r>
      <w:r>
        <w:rPr>
          <w:sz w:val="20"/>
        </w:rPr>
        <w:t>now, it</w:t>
      </w:r>
      <w:r>
        <w:rPr>
          <w:spacing w:val="-1"/>
          <w:sz w:val="20"/>
        </w:rPr>
        <w:t xml:space="preserve"> </w:t>
      </w:r>
      <w:r>
        <w:rPr>
          <w:sz w:val="20"/>
        </w:rPr>
        <w:t>will just</w:t>
      </w:r>
      <w:r>
        <w:rPr>
          <w:spacing w:val="-1"/>
          <w:sz w:val="20"/>
        </w:rPr>
        <w:t xml:space="preserve"> </w:t>
      </w:r>
      <w:r>
        <w:rPr>
          <w:sz w:val="20"/>
        </w:rPr>
        <w:t>display as</w:t>
      </w:r>
      <w:r>
        <w:rPr>
          <w:spacing w:val="-1"/>
          <w:sz w:val="20"/>
        </w:rPr>
        <w:t xml:space="preserve"> </w:t>
      </w:r>
      <w:r>
        <w:rPr>
          <w:spacing w:val="-2"/>
          <w:sz w:val="20"/>
        </w:rPr>
        <w:t>follows:</w:t>
      </w:r>
    </w:p>
    <w:p>
      <w:pPr>
        <w:pStyle w:val="TextBody"/>
        <w:spacing w:before="4" w:after="0"/>
        <w:rPr>
          <w:sz w:val="9"/>
        </w:rPr>
      </w:pPr>
      <w:r>
        <w:rPr>
          <w:sz w:val="9"/>
        </w:rPr>
        <mc:AlternateContent>
          <mc:Choice Requires="wpg">
            <w:drawing>
              <wp:anchor behindDoc="0" distT="635" distB="0" distL="0" distR="4445" simplePos="0" locked="0" layoutInCell="0" allowOverlap="1" relativeHeight="1545" wp14:anchorId="7C1F93F8">
                <wp:simplePos x="0" y="0"/>
                <wp:positionH relativeFrom="page">
                  <wp:posOffset>662940</wp:posOffset>
                </wp:positionH>
                <wp:positionV relativeFrom="paragraph">
                  <wp:posOffset>95885</wp:posOffset>
                </wp:positionV>
                <wp:extent cx="5074920" cy="574675"/>
                <wp:effectExtent l="0" t="635" r="635" b="0"/>
                <wp:wrapTopAndBottom/>
                <wp:docPr id="246" name="docshapegroup170"/>
                <a:graphic xmlns:a="http://schemas.openxmlformats.org/drawingml/2006/main">
                  <a:graphicData uri="http://schemas.microsoft.com/office/word/2010/wordprocessingGroup">
                    <wpg:wgp>
                      <wpg:cNvGrpSpPr/>
                      <wpg:grpSpPr>
                        <a:xfrm>
                          <a:off x="0" y="0"/>
                          <a:ext cx="5074920" cy="574560"/>
                          <a:chOff x="0" y="0"/>
                          <a:chExt cx="5074920" cy="574560"/>
                        </a:xfrm>
                      </wpg:grpSpPr>
                      <wps:wsp>
                        <wps:cNvSpPr/>
                        <wps:spPr>
                          <a:xfrm>
                            <a:off x="0" y="6480"/>
                            <a:ext cx="5074920" cy="561960"/>
                          </a:xfrm>
                          <a:prstGeom prst="rect">
                            <a:avLst/>
                          </a:prstGeom>
                          <a:solidFill>
                            <a:srgbClr val="f6f6f6"/>
                          </a:solidFill>
                          <a:ln w="0">
                            <a:noFill/>
                          </a:ln>
                        </wps:spPr>
                        <wps:style>
                          <a:lnRef idx="0"/>
                          <a:fillRef idx="0"/>
                          <a:effectRef idx="0"/>
                          <a:fontRef idx="minor"/>
                        </wps:style>
                        <wps:bodyPr/>
                      </wps:wsp>
                      <wps:wsp>
                        <wps:cNvSpPr/>
                        <wps:spPr>
                          <a:xfrm>
                            <a:off x="0" y="0"/>
                            <a:ext cx="5074920" cy="574560"/>
                          </a:xfrm>
                          <a:custGeom>
                            <a:avLst/>
                            <a:gdLst>
                              <a:gd name="textAreaLeft" fmla="*/ 0 w 2877120"/>
                              <a:gd name="textAreaRight" fmla="*/ 2879280 w 2877120"/>
                              <a:gd name="textAreaTop" fmla="*/ 0 h 325800"/>
                              <a:gd name="textAreaBottom" fmla="*/ 327960 h 325800"/>
                            </a:gdLst>
                            <a:ahLst/>
                            <a:rect l="textAreaLeft" t="textAreaTop" r="textAreaRight" b="textAreaBottom"/>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54936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override</w:t>
                              </w:r>
                              <w:r>
                                <w:rPr>
                                  <w:rFonts w:ascii="Courier New" w:hAnsi="Courier New"/>
                                  <w:spacing w:val="-7"/>
                                  <w:sz w:val="18"/>
                                </w:rPr>
                                <w:t xml:space="preserve"> </w:t>
                              </w:r>
                              <w:r>
                                <w:rPr>
                                  <w:rFonts w:ascii="Courier New" w:hAnsi="Courier New"/>
                                  <w:sz w:val="18"/>
                                </w:rPr>
                                <w:t>fun</w:t>
                              </w:r>
                              <w:r>
                                <w:rPr>
                                  <w:rFonts w:ascii="Courier New" w:hAnsi="Courier New"/>
                                  <w:spacing w:val="-7"/>
                                  <w:sz w:val="18"/>
                                </w:rPr>
                                <w:t xml:space="preserve"> </w:t>
                              </w:r>
                              <w:r>
                                <w:rPr>
                                  <w:rFonts w:ascii="Courier New" w:hAnsi="Courier New"/>
                                  <w:sz w:val="18"/>
                                </w:rPr>
                                <w:t>onClick(v:</w:t>
                              </w:r>
                              <w:r>
                                <w:rPr>
                                  <w:rFonts w:ascii="Courier New" w:hAnsi="Courier New"/>
                                  <w:spacing w:val="-7"/>
                                  <w:sz w:val="18"/>
                                </w:rPr>
                                <w:t xml:space="preserve"> </w:t>
                              </w:r>
                              <w:r>
                                <w:rPr>
                                  <w:rFonts w:ascii="Courier New" w:hAnsi="Courier New"/>
                                  <w:sz w:val="18"/>
                                </w:rPr>
                                <w:t>View?)</w:t>
                              </w:r>
                              <w:r>
                                <w:rPr>
                                  <w:rFonts w:ascii="Courier New" w:hAnsi="Courier New"/>
                                  <w:spacing w:val="-6"/>
                                  <w:sz w:val="18"/>
                                </w:rPr>
                                <w:t xml:space="preserve"> </w:t>
                              </w:r>
                              <w:r>
                                <w:rPr>
                                  <w:rFonts w:ascii="Courier New" w:hAnsi="Courier New"/>
                                  <w:spacing w:val="-10"/>
                                  <w:sz w:val="18"/>
                                </w:rPr>
                                <w:t>{</w:t>
                              </w:r>
                            </w:p>
                            <w:p>
                              <w:pPr>
                                <w:pStyle w:val="Normal"/>
                                <w:spacing w:before="76" w:after="0"/>
                                <w:ind w:left="885" w:hanging="0"/>
                                <w:rPr>
                                  <w:rFonts w:ascii="Courier New" w:hAnsi="Courier New"/>
                                  <w:b/>
                                  <w:b/>
                                  <w:sz w:val="18"/>
                                </w:rPr>
                              </w:pPr>
                              <w:r>
                                <w:rPr>
                                  <w:rFonts w:ascii="Courier New" w:hAnsi="Courier New"/>
                                  <w:b/>
                                  <w:sz w:val="18"/>
                                </w:rPr>
                                <w:t>TODO("not</w:t>
                              </w:r>
                              <w:r>
                                <w:rPr>
                                  <w:rFonts w:ascii="Courier New" w:hAnsi="Courier New"/>
                                  <w:b/>
                                  <w:spacing w:val="-10"/>
                                  <w:sz w:val="18"/>
                                </w:rPr>
                                <w:t xml:space="preserve"> </w:t>
                              </w:r>
                              <w:r>
                                <w:rPr>
                                  <w:rFonts w:ascii="Courier New" w:hAnsi="Courier New"/>
                                  <w:b/>
                                  <w:sz w:val="18"/>
                                </w:rPr>
                                <w:t>implemented</w:t>
                              </w:r>
                              <w:r>
                                <w:rPr>
                                  <w:rFonts w:ascii="Courier New" w:hAnsi="Courier New"/>
                                  <w:b/>
                                  <w:spacing w:val="-10"/>
                                  <w:sz w:val="18"/>
                                </w:rPr>
                                <w:t xml:space="preserve"> </w:t>
                              </w:r>
                              <w:r>
                                <w:rPr>
                                  <w:rFonts w:ascii="Courier New" w:hAnsi="Courier New"/>
                                  <w:b/>
                                  <w:spacing w:val="-2"/>
                                  <w:sz w:val="18"/>
                                </w:rPr>
                                <w:t>yet")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170" style="position:absolute;margin-left:52.2pt;margin-top:7.55pt;width:399.6pt;height:45.25pt" coordorigin="1044,151" coordsize="7992,905">
                <v:rect id="shape_0" path="m0,0l-2147483645,0l-2147483645,-2147483646l0,-2147483646xe" fillcolor="#f6f6f6" stroked="f" o:allowincell="f" style="position:absolute;left:1044;top:161;width:7991;height:88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71;width:7991;height:86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override</w:t>
                        </w:r>
                        <w:r>
                          <w:rPr>
                            <w:rFonts w:ascii="Courier New" w:hAnsi="Courier New"/>
                            <w:spacing w:val="-7"/>
                            <w:sz w:val="18"/>
                          </w:rPr>
                          <w:t xml:space="preserve"> </w:t>
                        </w:r>
                        <w:r>
                          <w:rPr>
                            <w:rFonts w:ascii="Courier New" w:hAnsi="Courier New"/>
                            <w:sz w:val="18"/>
                          </w:rPr>
                          <w:t>fun</w:t>
                        </w:r>
                        <w:r>
                          <w:rPr>
                            <w:rFonts w:ascii="Courier New" w:hAnsi="Courier New"/>
                            <w:spacing w:val="-7"/>
                            <w:sz w:val="18"/>
                          </w:rPr>
                          <w:t xml:space="preserve"> </w:t>
                        </w:r>
                        <w:r>
                          <w:rPr>
                            <w:rFonts w:ascii="Courier New" w:hAnsi="Courier New"/>
                            <w:sz w:val="18"/>
                          </w:rPr>
                          <w:t>onClick(v:</w:t>
                        </w:r>
                        <w:r>
                          <w:rPr>
                            <w:rFonts w:ascii="Courier New" w:hAnsi="Courier New"/>
                            <w:spacing w:val="-7"/>
                            <w:sz w:val="18"/>
                          </w:rPr>
                          <w:t xml:space="preserve"> </w:t>
                        </w:r>
                        <w:r>
                          <w:rPr>
                            <w:rFonts w:ascii="Courier New" w:hAnsi="Courier New"/>
                            <w:sz w:val="18"/>
                          </w:rPr>
                          <w:t>View?)</w:t>
                        </w:r>
                        <w:r>
                          <w:rPr>
                            <w:rFonts w:ascii="Courier New" w:hAnsi="Courier New"/>
                            <w:spacing w:val="-6"/>
                            <w:sz w:val="18"/>
                          </w:rPr>
                          <w:t xml:space="preserve"> </w:t>
                        </w:r>
                        <w:r>
                          <w:rPr>
                            <w:rFonts w:ascii="Courier New" w:hAnsi="Courier New"/>
                            <w:spacing w:val="-10"/>
                            <w:sz w:val="18"/>
                          </w:rPr>
                          <w:t>{</w:t>
                        </w:r>
                      </w:p>
                      <w:p>
                        <w:pPr>
                          <w:pStyle w:val="Normal"/>
                          <w:spacing w:before="76" w:after="0"/>
                          <w:ind w:left="885" w:hanging="0"/>
                          <w:rPr>
                            <w:rFonts w:ascii="Courier New" w:hAnsi="Courier New"/>
                            <w:b/>
                            <w:b/>
                            <w:sz w:val="18"/>
                          </w:rPr>
                        </w:pPr>
                        <w:r>
                          <w:rPr>
                            <w:rFonts w:ascii="Courier New" w:hAnsi="Courier New"/>
                            <w:b/>
                            <w:sz w:val="18"/>
                          </w:rPr>
                          <w:t>TODO("not</w:t>
                        </w:r>
                        <w:r>
                          <w:rPr>
                            <w:rFonts w:ascii="Courier New" w:hAnsi="Courier New"/>
                            <w:b/>
                            <w:spacing w:val="-10"/>
                            <w:sz w:val="18"/>
                          </w:rPr>
                          <w:t xml:space="preserve"> </w:t>
                        </w:r>
                        <w:r>
                          <w:rPr>
                            <w:rFonts w:ascii="Courier New" w:hAnsi="Courier New"/>
                            <w:b/>
                            <w:sz w:val="18"/>
                          </w:rPr>
                          <w:t>implemented</w:t>
                        </w:r>
                        <w:r>
                          <w:rPr>
                            <w:rFonts w:ascii="Courier New" w:hAnsi="Courier New"/>
                            <w:b/>
                            <w:spacing w:val="-10"/>
                            <w:sz w:val="18"/>
                          </w:rPr>
                          <w:t xml:space="preserve"> </w:t>
                        </w:r>
                        <w:r>
                          <w:rPr>
                            <w:rFonts w:ascii="Courier New" w:hAnsi="Courier New"/>
                            <w:b/>
                            <w:spacing w:val="-2"/>
                            <w:sz w:val="18"/>
                          </w:rPr>
                          <w:t>yet")</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ListParagraph"/>
        <w:numPr>
          <w:ilvl w:val="0"/>
          <w:numId w:val="14"/>
        </w:numPr>
        <w:tabs>
          <w:tab w:val="clear" w:pos="720"/>
          <w:tab w:val="left" w:pos="554" w:leader="none"/>
        </w:tabs>
        <w:ind w:left="554" w:hanging="360"/>
        <w:jc w:val="left"/>
        <w:rPr>
          <w:sz w:val="20"/>
        </w:rPr>
      </w:pPr>
      <w:r>
        <w:rPr>
          <w:sz w:val="20"/>
        </w:rPr>
        <w:t>Add</w:t>
      </w:r>
      <w:r>
        <w:rPr>
          <w:spacing w:val="-1"/>
          <w:sz w:val="20"/>
        </w:rPr>
        <w:t xml:space="preserve"> </w:t>
      </w:r>
      <w:r>
        <w:rPr>
          <w:sz w:val="20"/>
        </w:rPr>
        <w:t>the</w:t>
      </w:r>
      <w:r>
        <w:rPr>
          <w:spacing w:val="-1"/>
          <w:sz w:val="20"/>
        </w:rPr>
        <w:t xml:space="preserve"> </w:t>
      </w:r>
      <w:r>
        <w:rPr>
          <w:sz w:val="20"/>
        </w:rPr>
        <w:t>view widget</w:t>
      </w:r>
      <w:r>
        <w:rPr>
          <w:spacing w:val="-1"/>
          <w:sz w:val="20"/>
        </w:rPr>
        <w:t xml:space="preserve"> </w:t>
      </w:r>
      <w:r>
        <w:rPr>
          <w:sz w:val="20"/>
        </w:rPr>
        <w:t>import</w:t>
      </w:r>
      <w:r>
        <w:rPr>
          <w:spacing w:val="-1"/>
          <w:sz w:val="20"/>
        </w:rPr>
        <w:t xml:space="preserve"> </w:t>
      </w:r>
      <w:r>
        <w:rPr>
          <w:sz w:val="20"/>
        </w:rPr>
        <w:t>to the</w:t>
      </w:r>
      <w:r>
        <w:rPr>
          <w:spacing w:val="-1"/>
          <w:sz w:val="20"/>
        </w:rPr>
        <w:t xml:space="preserve"> </w:t>
      </w:r>
      <w:r>
        <w:rPr>
          <w:sz w:val="20"/>
        </w:rPr>
        <w:t xml:space="preserve">imports </w:t>
      </w:r>
      <w:r>
        <w:rPr>
          <w:spacing w:val="-2"/>
          <w:sz w:val="20"/>
        </w:rPr>
        <w:t>list:</w:t>
      </w:r>
    </w:p>
    <w:p>
      <w:pPr>
        <w:pStyle w:val="TextBody"/>
        <w:spacing w:before="1" w:after="0"/>
        <w:rPr>
          <w:sz w:val="9"/>
        </w:rPr>
      </w:pPr>
      <w:r>
        <w:rPr>
          <w:sz w:val="9"/>
        </w:rPr>
        <mc:AlternateContent>
          <mc:Choice Requires="wpg">
            <w:drawing>
              <wp:anchor behindDoc="0" distT="0" distB="5715" distL="0" distR="4445" simplePos="0" locked="0" layoutInCell="0" allowOverlap="1" relativeHeight="1547" wp14:anchorId="6068DC26">
                <wp:simplePos x="0" y="0"/>
                <wp:positionH relativeFrom="page">
                  <wp:posOffset>662940</wp:posOffset>
                </wp:positionH>
                <wp:positionV relativeFrom="paragraph">
                  <wp:posOffset>93345</wp:posOffset>
                </wp:positionV>
                <wp:extent cx="5074920" cy="223520"/>
                <wp:effectExtent l="0" t="0" r="635" b="0"/>
                <wp:wrapTopAndBottom/>
                <wp:docPr id="248" name="docshapegroup174"/>
                <a:graphic xmlns:a="http://schemas.openxmlformats.org/drawingml/2006/main">
                  <a:graphicData uri="http://schemas.microsoft.com/office/word/2010/wordprocessingGroup">
                    <wpg:wgp>
                      <wpg:cNvGrpSpPr/>
                      <wpg:grpSpPr>
                        <a:xfrm>
                          <a:off x="0" y="0"/>
                          <a:ext cx="5074920" cy="223560"/>
                          <a:chOff x="0" y="0"/>
                          <a:chExt cx="5074920" cy="223560"/>
                        </a:xfrm>
                      </wpg:grpSpPr>
                      <wps:wsp>
                        <wps:cNvSpPr/>
                        <wps:spPr>
                          <a:xfrm>
                            <a:off x="0" y="6480"/>
                            <a:ext cx="5074920" cy="210960"/>
                          </a:xfrm>
                          <a:prstGeom prst="rect">
                            <a:avLst/>
                          </a:prstGeom>
                          <a:solidFill>
                            <a:srgbClr val="f6f6f6"/>
                          </a:solidFill>
                          <a:ln w="0">
                            <a:noFill/>
                          </a:ln>
                        </wps:spPr>
                        <wps:style>
                          <a:lnRef idx="0"/>
                          <a:fillRef idx="0"/>
                          <a:effectRef idx="0"/>
                          <a:fontRef idx="minor"/>
                        </wps:style>
                        <wps:bodyPr/>
                      </wps:wsp>
                      <wps:wsp>
                        <wps:cNvSpPr/>
                        <wps:spPr>
                          <a:xfrm>
                            <a:off x="0" y="0"/>
                            <a:ext cx="5074920" cy="223560"/>
                          </a:xfrm>
                          <a:custGeom>
                            <a:avLst/>
                            <a:gdLst>
                              <a:gd name="textAreaLeft" fmla="*/ 0 w 2877120"/>
                              <a:gd name="textAreaRight" fmla="*/ 2879280 w 2877120"/>
                              <a:gd name="textAreaTop" fmla="*/ 0 h 126720"/>
                              <a:gd name="textAreaBottom" fmla="*/ 128880 h 126720"/>
                            </a:gdLst>
                            <a:ahLst/>
                            <a:rect l="textAreaLeft" t="textAreaTop" r="textAreaRight" b="textAreaBottom"/>
                            <a:pathLst>
                              <a:path w="7992" h="352">
                                <a:moveTo>
                                  <a:pt x="7992" y="331"/>
                                </a:moveTo>
                                <a:lnTo>
                                  <a:pt x="0" y="331"/>
                                </a:lnTo>
                                <a:lnTo>
                                  <a:pt x="0" y="351"/>
                                </a:lnTo>
                                <a:lnTo>
                                  <a:pt x="7992" y="351"/>
                                </a:lnTo>
                                <a:lnTo>
                                  <a:pt x="7992" y="331"/>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98000"/>
                          </a:xfrm>
                          <a:prstGeom prst="rect">
                            <a:avLst/>
                          </a:prstGeom>
                          <a:noFill/>
                          <a:ln w="0">
                            <a:noFill/>
                          </a:ln>
                        </wps:spPr>
                        <wps:style>
                          <a:lnRef idx="0"/>
                          <a:fillRef idx="0"/>
                          <a:effectRef idx="0"/>
                          <a:fontRef idx="minor"/>
                        </wps:style>
                        <wps:txbx>
                          <w:txbxContent>
                            <w:p>
                              <w:pPr>
                                <w:pStyle w:val="Normal"/>
                                <w:spacing w:before="44" w:after="0"/>
                                <w:ind w:left="453" w:hanging="0"/>
                                <w:rPr>
                                  <w:rFonts w:ascii="Courier New" w:hAnsi="Courier New"/>
                                  <w:b/>
                                  <w:b/>
                                  <w:sz w:val="18"/>
                                </w:rPr>
                              </w:pPr>
                              <w:r>
                                <w:rPr>
                                  <w:rFonts w:ascii="Courier New" w:hAnsi="Courier New"/>
                                  <w:b/>
                                  <w:sz w:val="18"/>
                                </w:rPr>
                                <w:t>import</w:t>
                              </w:r>
                              <w:r>
                                <w:rPr>
                                  <w:rFonts w:ascii="Courier New" w:hAnsi="Courier New"/>
                                  <w:b/>
                                  <w:spacing w:val="-6"/>
                                  <w:sz w:val="18"/>
                                </w:rPr>
                                <w:t xml:space="preserve"> </w:t>
                              </w:r>
                              <w:r>
                                <w:rPr>
                                  <w:rFonts w:ascii="Courier New" w:hAnsi="Courier New"/>
                                  <w:b/>
                                  <w:spacing w:val="-2"/>
                                  <w:sz w:val="18"/>
                                </w:rPr>
                                <w:t>android.widget.TextView</w:t>
                              </w:r>
                            </w:p>
                          </w:txbxContent>
                        </wps:txbx>
                        <wps:bodyPr lIns="0" rIns="0" tIns="0" bIns="0" anchor="t">
                          <a:noAutofit/>
                        </wps:bodyPr>
                      </wps:wsp>
                    </wpg:wgp>
                  </a:graphicData>
                </a:graphic>
              </wp:anchor>
            </w:drawing>
          </mc:Choice>
          <mc:Fallback>
            <w:pict>
              <v:group id="shape_0" alt="docshapegroup174" style="position:absolute;margin-left:52.2pt;margin-top:7.35pt;width:399.6pt;height:17.6pt" coordorigin="1044,147" coordsize="7992,352">
                <v:rect id="shape_0" path="m0,0l-2147483645,0l-2147483645,-2147483646l0,-2147483646xe" fillcolor="#f6f6f6" stroked="f" o:allowincell="f" style="position:absolute;left:1044;top:157;width:7991;height:331;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7;width:7991;height:311;mso-wrap-style:square;v-text-anchor:top;mso-position-horizontal-relative:page">
                  <v:fill o:detectmouseclick="t" on="false"/>
                  <v:stroke color="#3465a4" joinstyle="round" endcap="flat"/>
                  <v:textbox>
                    <w:txbxContent>
                      <w:p>
                        <w:pPr>
                          <w:pStyle w:val="Normal"/>
                          <w:spacing w:before="44" w:after="0"/>
                          <w:ind w:left="453" w:hanging="0"/>
                          <w:rPr>
                            <w:rFonts w:ascii="Courier New" w:hAnsi="Courier New"/>
                            <w:b/>
                            <w:b/>
                            <w:sz w:val="18"/>
                          </w:rPr>
                        </w:pPr>
                        <w:r>
                          <w:rPr>
                            <w:rFonts w:ascii="Courier New" w:hAnsi="Courier New"/>
                            <w:b/>
                            <w:sz w:val="18"/>
                          </w:rPr>
                          <w:t>import</w:t>
                        </w:r>
                        <w:r>
                          <w:rPr>
                            <w:rFonts w:ascii="Courier New" w:hAnsi="Courier New"/>
                            <w:b/>
                            <w:spacing w:val="-6"/>
                            <w:sz w:val="18"/>
                          </w:rPr>
                          <w:t xml:space="preserve"> </w:t>
                        </w:r>
                        <w:r>
                          <w:rPr>
                            <w:rFonts w:ascii="Courier New" w:hAnsi="Courier New"/>
                            <w:b/>
                            <w:spacing w:val="-2"/>
                            <w:sz w:val="18"/>
                          </w:rPr>
                          <w:t>android.widget.TextView</w:t>
                        </w:r>
                      </w:p>
                    </w:txbxContent>
                  </v:textbox>
                  <w10:wrap type="topAndBottom"/>
                </v:rect>
              </v:group>
            </w:pict>
          </mc:Fallback>
        </mc:AlternateContent>
      </w:r>
    </w:p>
    <w:p>
      <w:pPr>
        <w:pStyle w:val="ListParagraph"/>
        <w:numPr>
          <w:ilvl w:val="0"/>
          <w:numId w:val="14"/>
        </w:numPr>
        <w:tabs>
          <w:tab w:val="clear" w:pos="720"/>
          <w:tab w:val="left" w:pos="554" w:leader="none"/>
        </w:tabs>
        <w:spacing w:before="68" w:after="0"/>
        <w:ind w:left="554" w:right="989" w:hanging="360"/>
        <w:jc w:val="left"/>
        <w:rPr>
          <w:sz w:val="20"/>
        </w:rPr>
      </w:pPr>
      <w:r>
        <w:rPr>
          <w:sz w:val="20"/>
        </w:rPr>
        <w:t>Add</w:t>
      </w:r>
      <w:r>
        <w:rPr>
          <w:spacing w:val="-7"/>
          <w:sz w:val="20"/>
        </w:rPr>
        <w:t xml:space="preserve"> </w:t>
      </w:r>
      <w:r>
        <w:rPr>
          <w:sz w:val="20"/>
        </w:rPr>
        <w:t>the</w:t>
      </w:r>
      <w:r>
        <w:rPr>
          <w:spacing w:val="-4"/>
          <w:sz w:val="20"/>
        </w:rPr>
        <w:t xml:space="preserve"> </w:t>
      </w:r>
      <w:r>
        <w:rPr>
          <w:rFonts w:ascii="Courier New" w:hAnsi="Courier New"/>
          <w:b/>
        </w:rPr>
        <w:t>questionId</w:t>
      </w:r>
      <w:r>
        <w:rPr>
          <w:rFonts w:ascii="Courier New" w:hAnsi="Courier New"/>
          <w:b/>
          <w:spacing w:val="-80"/>
        </w:rPr>
        <w:t xml:space="preserve"> </w:t>
      </w:r>
      <w:r>
        <w:rPr>
          <w:sz w:val="20"/>
        </w:rPr>
        <w:t>property</w:t>
      </w:r>
      <w:r>
        <w:rPr>
          <w:spacing w:val="-4"/>
          <w:sz w:val="20"/>
        </w:rPr>
        <w:t xml:space="preserve"> </w:t>
      </w:r>
      <w:r>
        <w:rPr>
          <w:sz w:val="20"/>
        </w:rPr>
        <w:t>and</w:t>
      </w:r>
      <w:r>
        <w:rPr>
          <w:spacing w:val="-4"/>
          <w:sz w:val="20"/>
        </w:rPr>
        <w:t xml:space="preserve"> </w:t>
      </w:r>
      <w:r>
        <w:rPr>
          <w:sz w:val="20"/>
        </w:rPr>
        <w:t>view</w:t>
      </w:r>
      <w:r>
        <w:rPr>
          <w:spacing w:val="-4"/>
          <w:sz w:val="20"/>
        </w:rPr>
        <w:t xml:space="preserve"> </w:t>
      </w:r>
      <w:r>
        <w:rPr>
          <w:sz w:val="20"/>
        </w:rPr>
        <w:t>references</w:t>
      </w:r>
      <w:r>
        <w:rPr>
          <w:spacing w:val="-4"/>
          <w:sz w:val="20"/>
        </w:rPr>
        <w:t xml:space="preserve"> </w:t>
      </w:r>
      <w:r>
        <w:rPr>
          <w:sz w:val="20"/>
        </w:rPr>
        <w:t>below</w:t>
      </w:r>
      <w:r>
        <w:rPr>
          <w:spacing w:val="-4"/>
          <w:sz w:val="20"/>
        </w:rPr>
        <w:t xml:space="preserve"> </w:t>
      </w:r>
      <w:r>
        <w:rPr>
          <w:sz w:val="20"/>
        </w:rPr>
        <w:t>the</w:t>
      </w:r>
      <w:r>
        <w:rPr>
          <w:spacing w:val="-4"/>
          <w:sz w:val="20"/>
        </w:rPr>
        <w:t xml:space="preserve"> </w:t>
      </w:r>
      <w:r>
        <w:rPr>
          <w:sz w:val="20"/>
        </w:rPr>
        <w:t>class</w:t>
      </w:r>
      <w:r>
        <w:rPr>
          <w:spacing w:val="-4"/>
          <w:sz w:val="20"/>
        </w:rPr>
        <w:t xml:space="preserve"> </w:t>
      </w:r>
      <w:r>
        <w:rPr>
          <w:sz w:val="20"/>
        </w:rPr>
        <w:t>header,</w:t>
      </w:r>
      <w:r>
        <w:rPr>
          <w:spacing w:val="-4"/>
          <w:sz w:val="20"/>
        </w:rPr>
        <w:t xml:space="preserve"> </w:t>
      </w:r>
      <w:r>
        <w:rPr>
          <w:sz w:val="20"/>
        </w:rPr>
        <w:t>so it appears like this:</w:t>
      </w:r>
    </w:p>
    <w:p>
      <w:pPr>
        <w:pStyle w:val="TextBody"/>
        <w:spacing w:before="5" w:after="0"/>
        <w:rPr>
          <w:sz w:val="9"/>
        </w:rPr>
      </w:pPr>
      <w:r>
        <w:rPr>
          <w:sz w:val="9"/>
        </w:rPr>
        <mc:AlternateContent>
          <mc:Choice Requires="wpg">
            <w:drawing>
              <wp:anchor behindDoc="0" distT="635" distB="0" distL="0" distR="4445" simplePos="0" locked="0" layoutInCell="0" allowOverlap="1" relativeHeight="1549" wp14:anchorId="7258E5B5">
                <wp:simplePos x="0" y="0"/>
                <wp:positionH relativeFrom="page">
                  <wp:posOffset>662940</wp:posOffset>
                </wp:positionH>
                <wp:positionV relativeFrom="paragraph">
                  <wp:posOffset>95885</wp:posOffset>
                </wp:positionV>
                <wp:extent cx="5074920" cy="1641475"/>
                <wp:effectExtent l="0" t="635" r="635" b="0"/>
                <wp:wrapTopAndBottom/>
                <wp:docPr id="250" name="docshapegroup178"/>
                <a:graphic xmlns:a="http://schemas.openxmlformats.org/drawingml/2006/main">
                  <a:graphicData uri="http://schemas.microsoft.com/office/word/2010/wordprocessingGroup">
                    <wpg:wgp>
                      <wpg:cNvGrpSpPr/>
                      <wpg:grpSpPr>
                        <a:xfrm>
                          <a:off x="0" y="0"/>
                          <a:ext cx="5074920" cy="1641600"/>
                          <a:chOff x="0" y="0"/>
                          <a:chExt cx="5074920" cy="1641600"/>
                        </a:xfrm>
                      </wpg:grpSpPr>
                      <wps:wsp>
                        <wps:cNvSpPr/>
                        <wps:spPr>
                          <a:xfrm>
                            <a:off x="0" y="6480"/>
                            <a:ext cx="5074920" cy="1628640"/>
                          </a:xfrm>
                          <a:prstGeom prst="rect">
                            <a:avLst/>
                          </a:prstGeom>
                          <a:solidFill>
                            <a:srgbClr val="f6f6f6"/>
                          </a:solidFill>
                          <a:ln w="0">
                            <a:noFill/>
                          </a:ln>
                        </wps:spPr>
                        <wps:style>
                          <a:lnRef idx="0"/>
                          <a:fillRef idx="0"/>
                          <a:effectRef idx="0"/>
                          <a:fontRef idx="minor"/>
                        </wps:style>
                        <wps:bodyPr/>
                      </wps:wsp>
                      <wps:wsp>
                        <wps:cNvSpPr/>
                        <wps:spPr>
                          <a:xfrm>
                            <a:off x="0" y="0"/>
                            <a:ext cx="5074920" cy="1641600"/>
                          </a:xfrm>
                          <a:custGeom>
                            <a:avLst/>
                            <a:gdLst>
                              <a:gd name="textAreaLeft" fmla="*/ 0 w 2877120"/>
                              <a:gd name="textAreaRight" fmla="*/ 2879280 w 2877120"/>
                              <a:gd name="textAreaTop" fmla="*/ 0 h 930600"/>
                              <a:gd name="textAreaBottom" fmla="*/ 932760 h 930600"/>
                            </a:gdLst>
                            <a:ahLst/>
                            <a:rect l="textAreaLeft" t="textAreaTop" r="textAreaRight" b="textAreaBottom"/>
                            <a:pathLst>
                              <a:path w="7992" h="2585">
                                <a:moveTo>
                                  <a:pt x="7992" y="2564"/>
                                </a:moveTo>
                                <a:lnTo>
                                  <a:pt x="0" y="2564"/>
                                </a:lnTo>
                                <a:lnTo>
                                  <a:pt x="0" y="2584"/>
                                </a:lnTo>
                                <a:lnTo>
                                  <a:pt x="7992" y="2584"/>
                                </a:lnTo>
                                <a:lnTo>
                                  <a:pt x="7992" y="256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616040"/>
                          </a:xfrm>
                          <a:prstGeom prst="rect">
                            <a:avLst/>
                          </a:prstGeom>
                          <a:noFill/>
                          <a:ln w="0">
                            <a:noFill/>
                          </a:ln>
                        </wps:spPr>
                        <wps:style>
                          <a:lnRef idx="0"/>
                          <a:fillRef idx="0"/>
                          <a:effectRef idx="0"/>
                          <a:fontRef idx="minor"/>
                        </wps:style>
                        <wps:txbx>
                          <w:txbxContent>
                            <w:p>
                              <w:pPr>
                                <w:pStyle w:val="Normal"/>
                                <w:spacing w:lineRule="auto" w:line="660" w:before="40" w:after="0"/>
                                <w:ind w:left="885" w:right="1009" w:hanging="432"/>
                                <w:rPr>
                                  <w:rFonts w:ascii="Courier New" w:hAnsi="Courier New"/>
                                  <w:sz w:val="18"/>
                                </w:rPr>
                              </w:pPr>
                              <w:r>
                                <w:rPr>
                                  <w:rFonts w:ascii="Courier New" w:hAnsi="Courier New"/>
                                  <w:sz w:val="18"/>
                                </w:rPr>
                                <w:t>class</w:t>
                              </w:r>
                              <w:r>
                                <w:rPr>
                                  <w:rFonts w:ascii="Courier New" w:hAnsi="Courier New"/>
                                  <w:spacing w:val="-8"/>
                                  <w:sz w:val="18"/>
                                </w:rPr>
                                <w:t xml:space="preserve"> </w:t>
                              </w:r>
                              <w:r>
                                <w:rPr>
                                  <w:rFonts w:ascii="Courier New" w:hAnsi="Courier New"/>
                                  <w:sz w:val="18"/>
                                </w:rPr>
                                <w:t>AnswersFragment</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Fragment(),</w:t>
                              </w:r>
                              <w:r>
                                <w:rPr>
                                  <w:rFonts w:ascii="Courier New" w:hAnsi="Courier New"/>
                                  <w:spacing w:val="-8"/>
                                  <w:sz w:val="18"/>
                                </w:rPr>
                                <w:t xml:space="preserve"> </w:t>
                              </w:r>
                              <w:r>
                                <w:rPr>
                                  <w:rFonts w:ascii="Courier New" w:hAnsi="Courier New"/>
                                  <w:sz w:val="18"/>
                                </w:rPr>
                                <w:t>View.OnClickListener</w:t>
                              </w:r>
                              <w:r>
                                <w:rPr>
                                  <w:rFonts w:ascii="Courier New" w:hAnsi="Courier New"/>
                                  <w:spacing w:val="-8"/>
                                  <w:sz w:val="18"/>
                                </w:rPr>
                                <w:t xml:space="preserve"> </w:t>
                              </w:r>
                              <w:r>
                                <w:rPr>
                                  <w:rFonts w:ascii="Courier New" w:hAnsi="Courier New"/>
                                  <w:sz w:val="18"/>
                                </w:rPr>
                                <w:t>{ var questionId: Int = NO_QUESTION_SET</w:t>
                              </w:r>
                            </w:p>
                            <w:p>
                              <w:pPr>
                                <w:pStyle w:val="Normal"/>
                                <w:spacing w:lineRule="exact" w:line="202"/>
                                <w:ind w:left="885" w:hanging="0"/>
                                <w:rPr>
                                  <w:rFonts w:ascii="Courier New" w:hAnsi="Courier New"/>
                                  <w:sz w:val="18"/>
                                </w:rPr>
                              </w:pPr>
                              <w:r>
                                <w:rPr>
                                  <w:rFonts w:ascii="Courier New" w:hAnsi="Courier New"/>
                                  <w:sz w:val="18"/>
                                </w:rPr>
                                <w:t>private</w:t>
                              </w:r>
                              <w:r>
                                <w:rPr>
                                  <w:rFonts w:ascii="Courier New" w:hAnsi="Courier New"/>
                                  <w:spacing w:val="-7"/>
                                  <w:sz w:val="18"/>
                                </w:rPr>
                                <w:t xml:space="preserve"> </w:t>
                              </w:r>
                              <w:r>
                                <w:rPr>
                                  <w:rFonts w:ascii="Courier New" w:hAnsi="Courier New"/>
                                  <w:sz w:val="18"/>
                                </w:rPr>
                                <w:t>val</w:t>
                              </w:r>
                              <w:r>
                                <w:rPr>
                                  <w:rFonts w:ascii="Courier New" w:hAnsi="Courier New"/>
                                  <w:spacing w:val="-7"/>
                                  <w:sz w:val="18"/>
                                </w:rPr>
                                <w:t xml:space="preserve"> </w:t>
                              </w:r>
                              <w:r>
                                <w:rPr>
                                  <w:rFonts w:ascii="Courier New" w:hAnsi="Courier New"/>
                                  <w:sz w:val="18"/>
                                </w:rPr>
                                <w:t>headerText:</w:t>
                              </w:r>
                              <w:r>
                                <w:rPr>
                                  <w:rFonts w:ascii="Courier New" w:hAnsi="Courier New"/>
                                  <w:spacing w:val="-7"/>
                                  <w:sz w:val="18"/>
                                </w:rPr>
                                <w:t xml:space="preserve"> </w:t>
                              </w:r>
                              <w:r>
                                <w:rPr>
                                  <w:rFonts w:ascii="Courier New" w:hAnsi="Courier New"/>
                                  <w:spacing w:val="-2"/>
                                  <w:sz w:val="18"/>
                                </w:rPr>
                                <w:t>TextView?</w:t>
                              </w:r>
                            </w:p>
                            <w:p>
                              <w:pPr>
                                <w:pStyle w:val="Normal"/>
                                <w:spacing w:before="76" w:after="0"/>
                                <w:ind w:left="1317" w:hanging="0"/>
                                <w:rPr>
                                  <w:rFonts w:ascii="Courier New" w:hAnsi="Courier New"/>
                                  <w:sz w:val="18"/>
                                </w:rPr>
                              </w:pPr>
                              <w:r>
                                <w:rPr>
                                  <w:rFonts w:ascii="Courier New" w:hAnsi="Courier New"/>
                                  <w:sz w:val="18"/>
                                </w:rPr>
                                <w:t>get()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pacing w:val="-2"/>
                                  <w:sz w:val="18"/>
                                </w:rPr>
                                <w:t>view?.findViewById(R.id.header_text)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z w:val="18"/>
                                </w:rPr>
                                <w:t>private</w:t>
                              </w:r>
                              <w:r>
                                <w:rPr>
                                  <w:rFonts w:ascii="Courier New" w:hAnsi="Courier New"/>
                                  <w:spacing w:val="-6"/>
                                  <w:sz w:val="18"/>
                                </w:rPr>
                                <w:t xml:space="preserve"> </w:t>
                              </w:r>
                              <w:r>
                                <w:rPr>
                                  <w:rFonts w:ascii="Courier New" w:hAnsi="Courier New"/>
                                  <w:sz w:val="18"/>
                                </w:rPr>
                                <w:t>val</w:t>
                              </w:r>
                              <w:r>
                                <w:rPr>
                                  <w:rFonts w:ascii="Courier New" w:hAnsi="Courier New"/>
                                  <w:spacing w:val="-6"/>
                                  <w:sz w:val="18"/>
                                </w:rPr>
                                <w:t xml:space="preserve"> </w:t>
                              </w:r>
                              <w:r>
                                <w:rPr>
                                  <w:rFonts w:ascii="Courier New" w:hAnsi="Courier New"/>
                                  <w:sz w:val="18"/>
                                </w:rPr>
                                <w:t>answer:</w:t>
                              </w:r>
                              <w:r>
                                <w:rPr>
                                  <w:rFonts w:ascii="Courier New" w:hAnsi="Courier New"/>
                                  <w:spacing w:val="-5"/>
                                  <w:sz w:val="18"/>
                                </w:rPr>
                                <w:t xml:space="preserve"> </w:t>
                              </w:r>
                              <w:r>
                                <w:rPr>
                                  <w:rFonts w:ascii="Courier New" w:hAnsi="Courier New"/>
                                  <w:spacing w:val="-2"/>
                                  <w:sz w:val="18"/>
                                </w:rPr>
                                <w:t>TextView?</w:t>
                              </w:r>
                            </w:p>
                            <w:p>
                              <w:pPr>
                                <w:pStyle w:val="Normal"/>
                                <w:spacing w:before="76" w:after="0"/>
                                <w:ind w:left="1317" w:hanging="0"/>
                                <w:rPr>
                                  <w:rFonts w:ascii="Courier New" w:hAnsi="Courier New"/>
                                  <w:sz w:val="18"/>
                                </w:rPr>
                              </w:pPr>
                              <w:r>
                                <w:rPr>
                                  <w:rFonts w:ascii="Courier New" w:hAnsi="Courier New"/>
                                  <w:sz w:val="18"/>
                                </w:rPr>
                                <w:t>get()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pacing w:val="-2"/>
                                  <w:sz w:val="18"/>
                                </w:rPr>
                                <w:t>view?.findViewById(R.id.answer)</w:t>
                              </w:r>
                            </w:p>
                          </w:txbxContent>
                        </wps:txbx>
                        <wps:bodyPr lIns="0" rIns="0" tIns="0" bIns="0" anchor="t">
                          <a:noAutofit/>
                        </wps:bodyPr>
                      </wps:wsp>
                    </wpg:wgp>
                  </a:graphicData>
                </a:graphic>
              </wp:anchor>
            </w:drawing>
          </mc:Choice>
          <mc:Fallback>
            <w:pict>
              <v:group id="shape_0" alt="docshapegroup178" style="position:absolute;margin-left:52.2pt;margin-top:7.55pt;width:399.6pt;height:129.25pt" coordorigin="1044,151" coordsize="7992,2585">
                <v:rect id="shape_0" path="m0,0l-2147483645,0l-2147483645,-2147483646l0,-2147483646xe" fillcolor="#f6f6f6" stroked="f" o:allowincell="f" style="position:absolute;left:1044;top:161;width:7991;height:256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71;width:7991;height:2544;mso-wrap-style:square;v-text-anchor:top;mso-position-horizontal-relative:page">
                  <v:fill o:detectmouseclick="t" on="false"/>
                  <v:stroke color="#3465a4" joinstyle="round" endcap="flat"/>
                  <v:textbox>
                    <w:txbxContent>
                      <w:p>
                        <w:pPr>
                          <w:pStyle w:val="Normal"/>
                          <w:spacing w:lineRule="auto" w:line="660" w:before="40" w:after="0"/>
                          <w:ind w:left="885" w:right="1009" w:hanging="432"/>
                          <w:rPr>
                            <w:rFonts w:ascii="Courier New" w:hAnsi="Courier New"/>
                            <w:sz w:val="18"/>
                          </w:rPr>
                        </w:pPr>
                        <w:r>
                          <w:rPr>
                            <w:rFonts w:ascii="Courier New" w:hAnsi="Courier New"/>
                            <w:sz w:val="18"/>
                          </w:rPr>
                          <w:t>class</w:t>
                        </w:r>
                        <w:r>
                          <w:rPr>
                            <w:rFonts w:ascii="Courier New" w:hAnsi="Courier New"/>
                            <w:spacing w:val="-8"/>
                            <w:sz w:val="18"/>
                          </w:rPr>
                          <w:t xml:space="preserve"> </w:t>
                        </w:r>
                        <w:r>
                          <w:rPr>
                            <w:rFonts w:ascii="Courier New" w:hAnsi="Courier New"/>
                            <w:sz w:val="18"/>
                          </w:rPr>
                          <w:t>AnswersFragment</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Fragment(),</w:t>
                        </w:r>
                        <w:r>
                          <w:rPr>
                            <w:rFonts w:ascii="Courier New" w:hAnsi="Courier New"/>
                            <w:spacing w:val="-8"/>
                            <w:sz w:val="18"/>
                          </w:rPr>
                          <w:t xml:space="preserve"> </w:t>
                        </w:r>
                        <w:r>
                          <w:rPr>
                            <w:rFonts w:ascii="Courier New" w:hAnsi="Courier New"/>
                            <w:sz w:val="18"/>
                          </w:rPr>
                          <w:t>View.OnClickListener</w:t>
                        </w:r>
                        <w:r>
                          <w:rPr>
                            <w:rFonts w:ascii="Courier New" w:hAnsi="Courier New"/>
                            <w:spacing w:val="-8"/>
                            <w:sz w:val="18"/>
                          </w:rPr>
                          <w:t xml:space="preserve"> </w:t>
                        </w:r>
                        <w:r>
                          <w:rPr>
                            <w:rFonts w:ascii="Courier New" w:hAnsi="Courier New"/>
                            <w:sz w:val="18"/>
                          </w:rPr>
                          <w:t>{ var questionId: Int = NO_QUESTION_SET</w:t>
                        </w:r>
                      </w:p>
                      <w:p>
                        <w:pPr>
                          <w:pStyle w:val="Normal"/>
                          <w:spacing w:lineRule="exact" w:line="202"/>
                          <w:ind w:left="885" w:hanging="0"/>
                          <w:rPr>
                            <w:rFonts w:ascii="Courier New" w:hAnsi="Courier New"/>
                            <w:sz w:val="18"/>
                          </w:rPr>
                        </w:pPr>
                        <w:r>
                          <w:rPr>
                            <w:rFonts w:ascii="Courier New" w:hAnsi="Courier New"/>
                            <w:sz w:val="18"/>
                          </w:rPr>
                          <w:t>private</w:t>
                        </w:r>
                        <w:r>
                          <w:rPr>
                            <w:rFonts w:ascii="Courier New" w:hAnsi="Courier New"/>
                            <w:spacing w:val="-7"/>
                            <w:sz w:val="18"/>
                          </w:rPr>
                          <w:t xml:space="preserve"> </w:t>
                        </w:r>
                        <w:r>
                          <w:rPr>
                            <w:rFonts w:ascii="Courier New" w:hAnsi="Courier New"/>
                            <w:sz w:val="18"/>
                          </w:rPr>
                          <w:t>val</w:t>
                        </w:r>
                        <w:r>
                          <w:rPr>
                            <w:rFonts w:ascii="Courier New" w:hAnsi="Courier New"/>
                            <w:spacing w:val="-7"/>
                            <w:sz w:val="18"/>
                          </w:rPr>
                          <w:t xml:space="preserve"> </w:t>
                        </w:r>
                        <w:r>
                          <w:rPr>
                            <w:rFonts w:ascii="Courier New" w:hAnsi="Courier New"/>
                            <w:sz w:val="18"/>
                          </w:rPr>
                          <w:t>headerText:</w:t>
                        </w:r>
                        <w:r>
                          <w:rPr>
                            <w:rFonts w:ascii="Courier New" w:hAnsi="Courier New"/>
                            <w:spacing w:val="-7"/>
                            <w:sz w:val="18"/>
                          </w:rPr>
                          <w:t xml:space="preserve"> </w:t>
                        </w:r>
                        <w:r>
                          <w:rPr>
                            <w:rFonts w:ascii="Courier New" w:hAnsi="Courier New"/>
                            <w:spacing w:val="-2"/>
                            <w:sz w:val="18"/>
                          </w:rPr>
                          <w:t>TextView?</w:t>
                        </w:r>
                      </w:p>
                      <w:p>
                        <w:pPr>
                          <w:pStyle w:val="Normal"/>
                          <w:spacing w:before="76" w:after="0"/>
                          <w:ind w:left="1317" w:hanging="0"/>
                          <w:rPr>
                            <w:rFonts w:ascii="Courier New" w:hAnsi="Courier New"/>
                            <w:sz w:val="18"/>
                          </w:rPr>
                        </w:pPr>
                        <w:r>
                          <w:rPr>
                            <w:rFonts w:ascii="Courier New" w:hAnsi="Courier New"/>
                            <w:sz w:val="18"/>
                          </w:rPr>
                          <w:t>get()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pacing w:val="-2"/>
                            <w:sz w:val="18"/>
                          </w:rPr>
                          <w:t>view?.findViewById(R.id.header_text)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z w:val="18"/>
                          </w:rPr>
                          <w:t>private</w:t>
                        </w:r>
                        <w:r>
                          <w:rPr>
                            <w:rFonts w:ascii="Courier New" w:hAnsi="Courier New"/>
                            <w:spacing w:val="-6"/>
                            <w:sz w:val="18"/>
                          </w:rPr>
                          <w:t xml:space="preserve"> </w:t>
                        </w:r>
                        <w:r>
                          <w:rPr>
                            <w:rFonts w:ascii="Courier New" w:hAnsi="Courier New"/>
                            <w:sz w:val="18"/>
                          </w:rPr>
                          <w:t>val</w:t>
                        </w:r>
                        <w:r>
                          <w:rPr>
                            <w:rFonts w:ascii="Courier New" w:hAnsi="Courier New"/>
                            <w:spacing w:val="-6"/>
                            <w:sz w:val="18"/>
                          </w:rPr>
                          <w:t xml:space="preserve"> </w:t>
                        </w:r>
                        <w:r>
                          <w:rPr>
                            <w:rFonts w:ascii="Courier New" w:hAnsi="Courier New"/>
                            <w:sz w:val="18"/>
                          </w:rPr>
                          <w:t>answer:</w:t>
                        </w:r>
                        <w:r>
                          <w:rPr>
                            <w:rFonts w:ascii="Courier New" w:hAnsi="Courier New"/>
                            <w:spacing w:val="-5"/>
                            <w:sz w:val="18"/>
                          </w:rPr>
                          <w:t xml:space="preserve"> </w:t>
                        </w:r>
                        <w:r>
                          <w:rPr>
                            <w:rFonts w:ascii="Courier New" w:hAnsi="Courier New"/>
                            <w:spacing w:val="-2"/>
                            <w:sz w:val="18"/>
                          </w:rPr>
                          <w:t>TextView?</w:t>
                        </w:r>
                      </w:p>
                      <w:p>
                        <w:pPr>
                          <w:pStyle w:val="Normal"/>
                          <w:spacing w:before="76" w:after="0"/>
                          <w:ind w:left="1317" w:hanging="0"/>
                          <w:rPr>
                            <w:rFonts w:ascii="Courier New" w:hAnsi="Courier New"/>
                            <w:sz w:val="18"/>
                          </w:rPr>
                        </w:pPr>
                        <w:r>
                          <w:rPr>
                            <w:rFonts w:ascii="Courier New" w:hAnsi="Courier New"/>
                            <w:sz w:val="18"/>
                          </w:rPr>
                          <w:t>get()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pacing w:val="-2"/>
                            <w:sz w:val="18"/>
                          </w:rPr>
                          <w:t>view?.findViewById(R.id.answer)</w:t>
                        </w:r>
                      </w:p>
                    </w:txbxContent>
                  </v:textbox>
                  <w10:wrap type="topAndBottom"/>
                </v:rect>
              </v:group>
            </w:pict>
          </mc:Fallback>
        </mc:AlternateContent>
      </w:r>
    </w:p>
    <w:p>
      <w:pPr>
        <w:sectPr>
          <w:headerReference w:type="even" r:id="rId91"/>
          <w:headerReference w:type="default" r:id="rId92"/>
          <w:type w:val="nextPage"/>
          <w:pgSz w:w="10800" w:h="13320"/>
          <w:pgMar w:left="940" w:right="920" w:gutter="0" w:header="695" w:top="1120" w:footer="0" w:bottom="280"/>
          <w:pgNumType w:fmt="decimal"/>
          <w:formProt w:val="false"/>
          <w:textDirection w:val="lrTb"/>
          <w:docGrid w:type="default" w:linePitch="100" w:charSpace="4096"/>
        </w:sectPr>
        <w:pStyle w:val="TextBody"/>
        <w:spacing w:lineRule="auto" w:line="247" w:before="72" w:after="0"/>
        <w:ind w:left="554" w:right="882" w:hanging="0"/>
        <w:rPr/>
      </w:pPr>
      <w:r>
        <w:rPr/>
        <w:t>This</w:t>
      </w:r>
      <w:r>
        <w:rPr>
          <w:spacing w:val="-4"/>
        </w:rPr>
        <w:t xml:space="preserve"> </w:t>
      </w:r>
      <w:r>
        <w:rPr/>
        <w:t>will</w:t>
      </w:r>
      <w:r>
        <w:rPr>
          <w:spacing w:val="-3"/>
        </w:rPr>
        <w:t xml:space="preserve"> </w:t>
      </w:r>
      <w:r>
        <w:rPr/>
        <w:t>be</w:t>
      </w:r>
      <w:r>
        <w:rPr>
          <w:spacing w:val="-3"/>
        </w:rPr>
        <w:t xml:space="preserve"> </w:t>
      </w:r>
      <w:r>
        <w:rPr/>
        <w:t>the</w:t>
      </w:r>
      <w:r>
        <w:rPr>
          <w:spacing w:val="-3"/>
        </w:rPr>
        <w:t xml:space="preserve"> </w:t>
      </w:r>
      <w:r>
        <w:rPr/>
        <w:t>property</w:t>
      </w:r>
      <w:r>
        <w:rPr>
          <w:spacing w:val="-3"/>
        </w:rPr>
        <w:t xml:space="preserve"> </w:t>
      </w:r>
      <w:r>
        <w:rPr/>
        <w:t>used</w:t>
      </w:r>
      <w:r>
        <w:rPr>
          <w:spacing w:val="-3"/>
        </w:rPr>
        <w:t xml:space="preserve"> </w:t>
      </w:r>
      <w:r>
        <w:rPr/>
        <w:t>to</w:t>
      </w:r>
      <w:r>
        <w:rPr>
          <w:spacing w:val="-3"/>
        </w:rPr>
        <w:t xml:space="preserve"> </w:t>
      </w:r>
      <w:r>
        <w:rPr/>
        <w:t>both</w:t>
      </w:r>
      <w:r>
        <w:rPr>
          <w:spacing w:val="-3"/>
        </w:rPr>
        <w:t xml:space="preserve"> </w:t>
      </w:r>
      <w:r>
        <w:rPr/>
        <w:t>set</w:t>
      </w:r>
      <w:r>
        <w:rPr>
          <w:spacing w:val="-3"/>
        </w:rPr>
        <w:t xml:space="preserve"> </w:t>
      </w:r>
      <w:r>
        <w:rPr/>
        <w:t>the</w:t>
      </w:r>
      <w:r>
        <w:rPr>
          <w:spacing w:val="-3"/>
        </w:rPr>
        <w:t xml:space="preserve"> </w:t>
      </w:r>
      <w:r>
        <w:rPr/>
        <w:t>question</w:t>
      </w:r>
      <w:r>
        <w:rPr>
          <w:spacing w:val="-3"/>
        </w:rPr>
        <w:t xml:space="preserve"> </w:t>
      </w:r>
      <w:r>
        <w:rPr/>
        <w:t>header</w:t>
      </w:r>
      <w:r>
        <w:rPr>
          <w:spacing w:val="-3"/>
        </w:rPr>
        <w:t xml:space="preserve"> </w:t>
      </w:r>
      <w:r>
        <w:rPr/>
        <w:t>with</w:t>
      </w:r>
      <w:r>
        <w:rPr>
          <w:spacing w:val="-3"/>
        </w:rPr>
        <w:t xml:space="preserve"> </w:t>
      </w:r>
      <w:r>
        <w:rPr/>
        <w:t>what</w:t>
      </w:r>
      <w:r>
        <w:rPr>
          <w:spacing w:val="-3"/>
        </w:rPr>
        <w:t xml:space="preserve"> </w:t>
      </w:r>
      <w:r>
        <w:rPr/>
        <w:t>text</w:t>
      </w:r>
      <w:r>
        <w:rPr>
          <w:spacing w:val="-3"/>
        </w:rPr>
        <w:t xml:space="preserve"> </w:t>
      </w:r>
      <w:r>
        <w:rPr/>
        <w:t>to display on this screen as well as to evaluate which question is being answered when the user clicks an answer to a question to set the result.</w:t>
      </w:r>
    </w:p>
    <w:p>
      <w:pPr>
        <w:pStyle w:val="TextBody"/>
        <w:spacing w:before="12" w:after="0"/>
        <w:rPr>
          <w:sz w:val="7"/>
        </w:rPr>
      </w:pPr>
      <w:r>
        <w:rPr>
          <w:sz w:val="7"/>
        </w:rPr>
      </w:r>
    </w:p>
    <w:p>
      <w:pPr>
        <w:pStyle w:val="ListParagraph"/>
        <w:numPr>
          <w:ilvl w:val="0"/>
          <w:numId w:val="14"/>
        </w:numPr>
        <w:tabs>
          <w:tab w:val="clear" w:pos="720"/>
          <w:tab w:val="left" w:pos="1274" w:leader="none"/>
        </w:tabs>
        <w:spacing w:before="101" w:after="0"/>
        <w:jc w:val="left"/>
        <w:rPr>
          <w:sz w:val="20"/>
        </w:rPr>
      </w:pPr>
      <w:r>
        <w:rPr>
          <w:sz w:val="20"/>
        </w:rPr>
        <w:t>Next,</w:t>
      </w:r>
      <w:r>
        <w:rPr>
          <w:spacing w:val="-7"/>
          <w:sz w:val="20"/>
        </w:rPr>
        <w:t xml:space="preserve"> </w:t>
      </w:r>
      <w:r>
        <w:rPr>
          <w:sz w:val="20"/>
        </w:rPr>
        <w:t>replace</w:t>
      </w:r>
      <w:r>
        <w:rPr>
          <w:spacing w:val="-4"/>
          <w:sz w:val="20"/>
        </w:rPr>
        <w:t xml:space="preserve"> </w:t>
      </w:r>
      <w:r>
        <w:rPr>
          <w:sz w:val="20"/>
        </w:rPr>
        <w:t>the</w:t>
      </w:r>
      <w:r>
        <w:rPr>
          <w:spacing w:val="-3"/>
          <w:sz w:val="20"/>
        </w:rPr>
        <w:t xml:space="preserve"> </w:t>
      </w:r>
      <w:r>
        <w:rPr>
          <w:rFonts w:ascii="Courier New" w:hAnsi="Courier New"/>
          <w:b/>
        </w:rPr>
        <w:t>newInstance</w:t>
      </w:r>
      <w:r>
        <w:rPr>
          <w:rFonts w:ascii="Courier New" w:hAnsi="Courier New"/>
          <w:b/>
          <w:spacing w:val="-80"/>
        </w:rPr>
        <w:t xml:space="preserve"> </w:t>
      </w:r>
      <w:r>
        <w:rPr>
          <w:sz w:val="20"/>
        </w:rPr>
        <w:t>function</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companion</w:t>
      </w:r>
      <w:r>
        <w:rPr>
          <w:spacing w:val="-3"/>
          <w:sz w:val="20"/>
        </w:rPr>
        <w:t xml:space="preserve"> </w:t>
      </w:r>
      <w:r>
        <w:rPr>
          <w:sz w:val="20"/>
        </w:rPr>
        <w:t>object</w:t>
      </w:r>
      <w:r>
        <w:rPr>
          <w:spacing w:val="-3"/>
          <w:sz w:val="20"/>
        </w:rPr>
        <w:t xml:space="preserve"> </w:t>
      </w:r>
      <w:r>
        <w:rPr>
          <w:spacing w:val="-4"/>
          <w:sz w:val="20"/>
        </w:rPr>
        <w:t>with</w:t>
      </w:r>
    </w:p>
    <w:p>
      <w:pPr>
        <w:pStyle w:val="TextBody"/>
        <w:ind w:left="1274" w:hanging="0"/>
        <w:rPr/>
      </w:pPr>
      <w:r>
        <w:rPr/>
        <w:t>the</w:t>
      </w:r>
      <w:r>
        <w:rPr>
          <w:spacing w:val="-2"/>
        </w:rPr>
        <w:t xml:space="preserve"> following:</w:t>
      </w:r>
    </w:p>
    <w:p>
      <w:pPr>
        <w:pStyle w:val="TextBody"/>
        <w:spacing w:before="4" w:after="0"/>
        <w:rPr>
          <w:sz w:val="9"/>
        </w:rPr>
      </w:pPr>
      <w:r>
        <w:rPr>
          <w:sz w:val="9"/>
        </w:rPr>
        <mc:AlternateContent>
          <mc:Choice Requires="wpg">
            <w:drawing>
              <wp:anchor behindDoc="0" distT="635" distB="0" distL="0" distR="4445" simplePos="0" locked="0" layoutInCell="0" allowOverlap="1" relativeHeight="1551" wp14:anchorId="2CD7AB3E">
                <wp:simplePos x="0" y="0"/>
                <wp:positionH relativeFrom="page">
                  <wp:posOffset>1120140</wp:posOffset>
                </wp:positionH>
                <wp:positionV relativeFrom="paragraph">
                  <wp:posOffset>95885</wp:posOffset>
                </wp:positionV>
                <wp:extent cx="5074920" cy="1285875"/>
                <wp:effectExtent l="0" t="1270" r="635" b="0"/>
                <wp:wrapTopAndBottom/>
                <wp:docPr id="258" name="docshapegroup182"/>
                <a:graphic xmlns:a="http://schemas.openxmlformats.org/drawingml/2006/main">
                  <a:graphicData uri="http://schemas.microsoft.com/office/word/2010/wordprocessingGroup">
                    <wpg:wgp>
                      <wpg:cNvGrpSpPr/>
                      <wpg:grpSpPr>
                        <a:xfrm>
                          <a:off x="0" y="0"/>
                          <a:ext cx="5074920" cy="1285920"/>
                          <a:chOff x="0" y="0"/>
                          <a:chExt cx="5074920" cy="1285920"/>
                        </a:xfrm>
                      </wpg:grpSpPr>
                      <wps:wsp>
                        <wps:cNvSpPr/>
                        <wps:spPr>
                          <a:xfrm>
                            <a:off x="0" y="6480"/>
                            <a:ext cx="5074920" cy="1273320"/>
                          </a:xfrm>
                          <a:prstGeom prst="rect">
                            <a:avLst/>
                          </a:prstGeom>
                          <a:solidFill>
                            <a:srgbClr val="f6f6f6"/>
                          </a:solidFill>
                          <a:ln w="0">
                            <a:noFill/>
                          </a:ln>
                        </wps:spPr>
                        <wps:style>
                          <a:lnRef idx="0"/>
                          <a:fillRef idx="0"/>
                          <a:effectRef idx="0"/>
                          <a:fontRef idx="minor"/>
                        </wps:style>
                        <wps:bodyPr/>
                      </wps:wsp>
                      <wps:wsp>
                        <wps:cNvSpPr/>
                        <wps:spPr>
                          <a:xfrm>
                            <a:off x="0" y="0"/>
                            <a:ext cx="5074920" cy="1285920"/>
                          </a:xfrm>
                          <a:custGeom>
                            <a:avLst/>
                            <a:gdLst>
                              <a:gd name="textAreaLeft" fmla="*/ 0 w 2877120"/>
                              <a:gd name="textAreaRight" fmla="*/ 2879280 w 2877120"/>
                              <a:gd name="textAreaTop" fmla="*/ 0 h 729000"/>
                              <a:gd name="textAreaBottom" fmla="*/ 731160 h 729000"/>
                            </a:gdLst>
                            <a:ahLst/>
                            <a:rect l="textAreaLeft" t="textAreaTop" r="textAreaRight" b="textAreaBottom"/>
                            <a:pathLst>
                              <a:path w="7992" h="2025">
                                <a:moveTo>
                                  <a:pt x="7992" y="2004"/>
                                </a:moveTo>
                                <a:lnTo>
                                  <a:pt x="0" y="2004"/>
                                </a:lnTo>
                                <a:lnTo>
                                  <a:pt x="0" y="2024"/>
                                </a:lnTo>
                                <a:lnTo>
                                  <a:pt x="7992" y="2024"/>
                                </a:lnTo>
                                <a:lnTo>
                                  <a:pt x="7992" y="200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26036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pacing w:val="-2"/>
                                  <w:sz w:val="18"/>
                                </w:rPr>
                                <w:t>@JvmStatic</w:t>
                              </w:r>
                            </w:p>
                            <w:p>
                              <w:pPr>
                                <w:pStyle w:val="Normal"/>
                                <w:spacing w:lineRule="auto" w:line="324" w:before="76" w:after="0"/>
                                <w:ind w:left="885" w:right="2128" w:hanging="432"/>
                                <w:rPr>
                                  <w:rFonts w:ascii="Courier New" w:hAnsi="Courier New"/>
                                  <w:sz w:val="18"/>
                                </w:rPr>
                              </w:pPr>
                              <w:r>
                                <w:rPr>
                                  <w:rFonts w:ascii="Courier New" w:hAnsi="Courier New"/>
                                  <w:sz w:val="18"/>
                                </w:rPr>
                                <w:t>fun</w:t>
                              </w:r>
                              <w:r>
                                <w:rPr>
                                  <w:rFonts w:ascii="Courier New" w:hAnsi="Courier New"/>
                                  <w:spacing w:val="-13"/>
                                  <w:sz w:val="18"/>
                                </w:rPr>
                                <w:t xml:space="preserve"> </w:t>
                              </w:r>
                              <w:r>
                                <w:rPr>
                                  <w:rFonts w:ascii="Courier New" w:hAnsi="Courier New"/>
                                  <w:sz w:val="18"/>
                                </w:rPr>
                                <w:t>newInstance(questionId:</w:t>
                              </w:r>
                              <w:r>
                                <w:rPr>
                                  <w:rFonts w:ascii="Courier New" w:hAnsi="Courier New"/>
                                  <w:spacing w:val="-13"/>
                                  <w:sz w:val="18"/>
                                </w:rPr>
                                <w:t xml:space="preserve"> </w:t>
                              </w:r>
                              <w:r>
                                <w:rPr>
                                  <w:rFonts w:ascii="Courier New" w:hAnsi="Courier New"/>
                                  <w:sz w:val="18"/>
                                </w:rPr>
                                <w:t>Int)</w:t>
                              </w:r>
                              <w:r>
                                <w:rPr>
                                  <w:rFonts w:ascii="Courier New" w:hAnsi="Courier New"/>
                                  <w:spacing w:val="-13"/>
                                  <w:sz w:val="18"/>
                                </w:rPr>
                                <w:t xml:space="preserve"> </w:t>
                              </w:r>
                              <w:r>
                                <w:rPr>
                                  <w:rFonts w:ascii="Courier New" w:hAnsi="Courier New"/>
                                  <w:sz w:val="18"/>
                                </w:rPr>
                                <w:t>= AnswersFragment().apply {</w:t>
                              </w:r>
                            </w:p>
                            <w:p>
                              <w:pPr>
                                <w:pStyle w:val="Normal"/>
                                <w:spacing w:lineRule="auto" w:line="324" w:before="2" w:after="0"/>
                                <w:ind w:left="1749" w:right="2128" w:hanging="432"/>
                                <w:rPr>
                                  <w:rFonts w:ascii="Courier New" w:hAnsi="Courier New"/>
                                  <w:sz w:val="18"/>
                                </w:rPr>
                              </w:pPr>
                              <w:r>
                                <w:rPr>
                                  <w:rFonts w:ascii="Courier New" w:hAnsi="Courier New"/>
                                  <w:sz w:val="18"/>
                                </w:rPr>
                                <w:t>arguments = Bundle().apply { putInt(QUESTION_ID,</w:t>
                              </w:r>
                              <w:r>
                                <w:rPr>
                                  <w:rFonts w:ascii="Courier New" w:hAnsi="Courier New"/>
                                  <w:spacing w:val="-29"/>
                                  <w:sz w:val="18"/>
                                </w:rPr>
                                <w:t xml:space="preserve"> </w:t>
                              </w:r>
                              <w:r>
                                <w:rPr>
                                  <w:rFonts w:ascii="Courier New" w:hAnsi="Courier New"/>
                                  <w:sz w:val="18"/>
                                </w:rPr>
                                <w:t>questionId)</w:t>
                              </w:r>
                            </w:p>
                            <w:p>
                              <w:pPr>
                                <w:pStyle w:val="Normal"/>
                                <w:spacing w:before="1" w:after="0"/>
                                <w:ind w:left="1317"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182" style="position:absolute;margin-left:88.2pt;margin-top:7.55pt;width:399.6pt;height:101.25pt" coordorigin="1764,151" coordsize="7992,2025">
                <v:rect id="shape_0" path="m0,0l-2147483645,0l-2147483645,-2147483646l0,-2147483646xe" fillcolor="#f6f6f6" stroked="f" o:allowincell="f" style="position:absolute;left:1764;top:161;width:7991;height:200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71;width:7991;height:198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pacing w:val="-2"/>
                            <w:sz w:val="18"/>
                          </w:rPr>
                          <w:t>@JvmStatic</w:t>
                        </w:r>
                      </w:p>
                      <w:p>
                        <w:pPr>
                          <w:pStyle w:val="Normal"/>
                          <w:spacing w:lineRule="auto" w:line="324" w:before="76" w:after="0"/>
                          <w:ind w:left="885" w:right="2128" w:hanging="432"/>
                          <w:rPr>
                            <w:rFonts w:ascii="Courier New" w:hAnsi="Courier New"/>
                            <w:sz w:val="18"/>
                          </w:rPr>
                        </w:pPr>
                        <w:r>
                          <w:rPr>
                            <w:rFonts w:ascii="Courier New" w:hAnsi="Courier New"/>
                            <w:sz w:val="18"/>
                          </w:rPr>
                          <w:t>fun</w:t>
                        </w:r>
                        <w:r>
                          <w:rPr>
                            <w:rFonts w:ascii="Courier New" w:hAnsi="Courier New"/>
                            <w:spacing w:val="-13"/>
                            <w:sz w:val="18"/>
                          </w:rPr>
                          <w:t xml:space="preserve"> </w:t>
                        </w:r>
                        <w:r>
                          <w:rPr>
                            <w:rFonts w:ascii="Courier New" w:hAnsi="Courier New"/>
                            <w:sz w:val="18"/>
                          </w:rPr>
                          <w:t>newInstance(questionId:</w:t>
                        </w:r>
                        <w:r>
                          <w:rPr>
                            <w:rFonts w:ascii="Courier New" w:hAnsi="Courier New"/>
                            <w:spacing w:val="-13"/>
                            <w:sz w:val="18"/>
                          </w:rPr>
                          <w:t xml:space="preserve"> </w:t>
                        </w:r>
                        <w:r>
                          <w:rPr>
                            <w:rFonts w:ascii="Courier New" w:hAnsi="Courier New"/>
                            <w:sz w:val="18"/>
                          </w:rPr>
                          <w:t>Int)</w:t>
                        </w:r>
                        <w:r>
                          <w:rPr>
                            <w:rFonts w:ascii="Courier New" w:hAnsi="Courier New"/>
                            <w:spacing w:val="-13"/>
                            <w:sz w:val="18"/>
                          </w:rPr>
                          <w:t xml:space="preserve"> </w:t>
                        </w:r>
                        <w:r>
                          <w:rPr>
                            <w:rFonts w:ascii="Courier New" w:hAnsi="Courier New"/>
                            <w:sz w:val="18"/>
                          </w:rPr>
                          <w:t>= AnswersFragment().apply {</w:t>
                        </w:r>
                      </w:p>
                      <w:p>
                        <w:pPr>
                          <w:pStyle w:val="Normal"/>
                          <w:spacing w:lineRule="auto" w:line="324" w:before="2" w:after="0"/>
                          <w:ind w:left="1749" w:right="2128" w:hanging="432"/>
                          <w:rPr>
                            <w:rFonts w:ascii="Courier New" w:hAnsi="Courier New"/>
                            <w:sz w:val="18"/>
                          </w:rPr>
                        </w:pPr>
                        <w:r>
                          <w:rPr>
                            <w:rFonts w:ascii="Courier New" w:hAnsi="Courier New"/>
                            <w:sz w:val="18"/>
                          </w:rPr>
                          <w:t>arguments = Bundle().apply { putInt(QUESTION_ID,</w:t>
                        </w:r>
                        <w:r>
                          <w:rPr>
                            <w:rFonts w:ascii="Courier New" w:hAnsi="Courier New"/>
                            <w:spacing w:val="-29"/>
                            <w:sz w:val="18"/>
                          </w:rPr>
                          <w:t xml:space="preserve"> </w:t>
                        </w:r>
                        <w:r>
                          <w:rPr>
                            <w:rFonts w:ascii="Courier New" w:hAnsi="Courier New"/>
                            <w:sz w:val="18"/>
                          </w:rPr>
                          <w:t>questionId)</w:t>
                        </w:r>
                      </w:p>
                      <w:p>
                        <w:pPr>
                          <w:pStyle w:val="Normal"/>
                          <w:spacing w:before="1" w:after="0"/>
                          <w:ind w:left="1317"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Normal"/>
        <w:spacing w:lineRule="auto" w:line="240" w:before="72" w:after="0"/>
        <w:ind w:left="1274" w:right="181" w:hanging="0"/>
        <w:rPr>
          <w:sz w:val="20"/>
        </w:rPr>
      </w:pPr>
      <w:r>
        <w:rPr>
          <w:sz w:val="20"/>
        </w:rPr>
        <w:t xml:space="preserve">We can put java's static methods inside Kotlin </w:t>
      </w:r>
      <w:r>
        <w:rPr>
          <w:b/>
          <w:sz w:val="20"/>
        </w:rPr>
        <w:t>Companion objects</w:t>
      </w:r>
      <w:r>
        <w:rPr>
          <w:sz w:val="20"/>
        </w:rPr>
        <w:t>. Here, you are</w:t>
      </w:r>
      <w:r>
        <w:rPr>
          <w:spacing w:val="-9"/>
          <w:sz w:val="20"/>
        </w:rPr>
        <w:t xml:space="preserve"> </w:t>
      </w:r>
      <w:r>
        <w:rPr>
          <w:sz w:val="20"/>
        </w:rPr>
        <w:t>creating</w:t>
      </w:r>
      <w:r>
        <w:rPr>
          <w:spacing w:val="-4"/>
          <w:sz w:val="20"/>
        </w:rPr>
        <w:t xml:space="preserve"> </w:t>
      </w:r>
      <w:r>
        <w:rPr>
          <w:sz w:val="20"/>
        </w:rPr>
        <w:t>a</w:t>
      </w:r>
      <w:r>
        <w:rPr>
          <w:spacing w:val="-5"/>
          <w:sz w:val="20"/>
        </w:rPr>
        <w:t xml:space="preserve"> </w:t>
      </w:r>
      <w:r>
        <w:rPr>
          <w:sz w:val="20"/>
        </w:rPr>
        <w:t>factory</w:t>
      </w:r>
      <w:r>
        <w:rPr>
          <w:spacing w:val="-4"/>
          <w:sz w:val="20"/>
        </w:rPr>
        <w:t xml:space="preserve"> </w:t>
      </w:r>
      <w:r>
        <w:rPr>
          <w:sz w:val="20"/>
        </w:rPr>
        <w:t>method,</w:t>
      </w:r>
      <w:r>
        <w:rPr>
          <w:spacing w:val="-4"/>
          <w:sz w:val="20"/>
        </w:rPr>
        <w:t xml:space="preserve"> </w:t>
      </w:r>
      <w:r>
        <w:rPr>
          <w:rFonts w:ascii="Courier New" w:hAnsi="Courier New"/>
          <w:b/>
        </w:rPr>
        <w:t>newInstance</w:t>
      </w:r>
      <w:r>
        <w:rPr>
          <w:sz w:val="20"/>
        </w:rPr>
        <w:t>,</w:t>
      </w:r>
      <w:r>
        <w:rPr>
          <w:spacing w:val="-4"/>
          <w:sz w:val="20"/>
        </w:rPr>
        <w:t xml:space="preserve"> </w:t>
      </w:r>
      <w:r>
        <w:rPr>
          <w:sz w:val="20"/>
        </w:rPr>
        <w:t>which</w:t>
      </w:r>
      <w:r>
        <w:rPr>
          <w:spacing w:val="-4"/>
          <w:sz w:val="20"/>
        </w:rPr>
        <w:t xml:space="preserve"> </w:t>
      </w:r>
      <w:r>
        <w:rPr>
          <w:sz w:val="20"/>
        </w:rPr>
        <w:t>the</w:t>
      </w:r>
      <w:r>
        <w:rPr>
          <w:spacing w:val="-5"/>
          <w:sz w:val="20"/>
        </w:rPr>
        <w:t xml:space="preserve"> </w:t>
      </w:r>
      <w:r>
        <w:rPr>
          <w:rFonts w:ascii="Courier New" w:hAnsi="Courier New"/>
          <w:b/>
        </w:rPr>
        <w:t>MainActivity</w:t>
      </w:r>
      <w:r>
        <w:rPr>
          <w:rFonts w:ascii="Courier New" w:hAnsi="Courier New"/>
          <w:b/>
          <w:spacing w:val="-80"/>
        </w:rPr>
        <w:t xml:space="preserve"> </w:t>
      </w:r>
      <w:r>
        <w:rPr>
          <w:sz w:val="20"/>
        </w:rPr>
        <w:t xml:space="preserve">will use to create the </w:t>
      </w:r>
      <w:r>
        <w:rPr>
          <w:rFonts w:ascii="Courier New" w:hAnsi="Courier New"/>
          <w:b/>
        </w:rPr>
        <w:t>AnswersFragment</w:t>
      </w:r>
      <w:r>
        <w:rPr>
          <w:rFonts w:ascii="Courier New" w:hAnsi="Courier New"/>
          <w:b/>
          <w:spacing w:val="-77"/>
        </w:rPr>
        <w:t xml:space="preserve"> </w:t>
      </w:r>
      <w:r>
        <w:rPr>
          <w:sz w:val="20"/>
        </w:rPr>
        <w:t xml:space="preserve">and pass in the </w:t>
      </w:r>
      <w:r>
        <w:rPr>
          <w:rFonts w:ascii="Courier New" w:hAnsi="Courier New"/>
          <w:b/>
        </w:rPr>
        <w:t>questionId</w:t>
      </w:r>
      <w:r>
        <w:rPr>
          <w:rFonts w:ascii="Courier New" w:hAnsi="Courier New"/>
          <w:b/>
          <w:spacing w:val="-77"/>
        </w:rPr>
        <w:t xml:space="preserve"> </w:t>
      </w:r>
      <w:r>
        <w:rPr>
          <w:sz w:val="20"/>
        </w:rPr>
        <w:t xml:space="preserve">with the </w:t>
      </w:r>
      <w:r>
        <w:rPr>
          <w:rFonts w:ascii="Courier New" w:hAnsi="Courier New"/>
          <w:b/>
        </w:rPr>
        <w:t>QUESTION_ID</w:t>
      </w:r>
      <w:r>
        <w:rPr>
          <w:rFonts w:ascii="Courier New" w:hAnsi="Courier New"/>
          <w:b/>
          <w:spacing w:val="-67"/>
        </w:rPr>
        <w:t xml:space="preserve"> </w:t>
      </w:r>
      <w:r>
        <w:rPr>
          <w:sz w:val="20"/>
        </w:rPr>
        <w:t xml:space="preserve">key. This can then be retrieved in the </w:t>
      </w:r>
      <w:commentRangeStart w:id="3"/>
      <w:r>
        <w:rPr>
          <w:rFonts w:ascii="Courier New" w:hAnsi="Courier New"/>
          <w:b/>
        </w:rPr>
        <w:t>AnswersFragment</w:t>
      </w:r>
      <w:r>
        <w:rPr>
          <w:rFonts w:ascii="Courier New" w:hAnsi="Courier New"/>
          <w:b/>
        </w:rPr>
      </w:r>
      <w:commentRangeEnd w:id="3"/>
      <w:r>
        <w:commentReference w:id="3"/>
      </w:r>
      <w:r>
        <w:rPr>
          <w:sz w:val="20"/>
        </w:rPr>
        <w:t>.</w:t>
      </w:r>
    </w:p>
    <w:p>
      <w:pPr>
        <w:pStyle w:val="ListParagraph"/>
        <w:numPr>
          <w:ilvl w:val="0"/>
          <w:numId w:val="14"/>
        </w:numPr>
        <w:tabs>
          <w:tab w:val="clear" w:pos="720"/>
          <w:tab w:val="left" w:pos="1274" w:leader="none"/>
        </w:tabs>
        <w:spacing w:before="137" w:after="0"/>
        <w:jc w:val="left"/>
        <w:rPr>
          <w:sz w:val="20"/>
        </w:rPr>
      </w:pPr>
      <w:r>
        <w:rPr>
          <w:sz w:val="20"/>
        </w:rPr>
        <w:t>Next,</w:t>
      </w:r>
      <w:r>
        <w:rPr>
          <w:spacing w:val="-8"/>
          <w:sz w:val="20"/>
        </w:rPr>
        <w:t xml:space="preserve"> </w:t>
      </w:r>
      <w:r>
        <w:rPr>
          <w:sz w:val="20"/>
        </w:rPr>
        <w:t>override</w:t>
      </w:r>
      <w:r>
        <w:rPr>
          <w:spacing w:val="-3"/>
          <w:sz w:val="20"/>
        </w:rPr>
        <w:t xml:space="preserve"> </w:t>
      </w:r>
      <w:r>
        <w:rPr>
          <w:sz w:val="20"/>
        </w:rPr>
        <w:t>the</w:t>
      </w:r>
      <w:r>
        <w:rPr>
          <w:spacing w:val="-4"/>
          <w:sz w:val="20"/>
        </w:rPr>
        <w:t xml:space="preserve"> </w:t>
      </w:r>
      <w:r>
        <w:rPr>
          <w:rFonts w:ascii="Courier New" w:hAnsi="Courier New"/>
          <w:b/>
        </w:rPr>
        <w:t>onViewCreated</w:t>
      </w:r>
      <w:r>
        <w:rPr>
          <w:rFonts w:ascii="Courier New" w:hAnsi="Courier New"/>
          <w:b/>
          <w:spacing w:val="-80"/>
        </w:rPr>
        <w:t xml:space="preserve"> </w:t>
      </w:r>
      <w:r>
        <w:rPr>
          <w:spacing w:val="-2"/>
          <w:sz w:val="20"/>
        </w:rPr>
        <w:t>function:</w:t>
      </w:r>
    </w:p>
    <w:p>
      <w:pPr>
        <w:sectPr>
          <w:headerReference w:type="even" r:id="rId93"/>
          <w:headerReference w:type="default" r:id="rId94"/>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1" w:after="0"/>
        <w:rPr>
          <w:sz w:val="8"/>
        </w:rPr>
      </w:pPr>
      <w:r>
        <w:rPr>
          <w:sz w:val="8"/>
        </w:rPr>
        <mc:AlternateContent>
          <mc:Choice Requires="wpg">
            <w:drawing>
              <wp:anchor behindDoc="0" distT="0" distB="635" distL="0" distR="4445" simplePos="0" locked="0" layoutInCell="0" allowOverlap="1" relativeHeight="1553" wp14:anchorId="3F03B91B">
                <wp:simplePos x="0" y="0"/>
                <wp:positionH relativeFrom="page">
                  <wp:posOffset>1120140</wp:posOffset>
                </wp:positionH>
                <wp:positionV relativeFrom="paragraph">
                  <wp:posOffset>90805</wp:posOffset>
                </wp:positionV>
                <wp:extent cx="5074920" cy="4308475"/>
                <wp:effectExtent l="0" t="635" r="635" b="0"/>
                <wp:wrapTopAndBottom/>
                <wp:docPr id="260" name="docshapegroup186"/>
                <a:graphic xmlns:a="http://schemas.openxmlformats.org/drawingml/2006/main">
                  <a:graphicData uri="http://schemas.microsoft.com/office/word/2010/wordprocessingGroup">
                    <wpg:wgp>
                      <wpg:cNvGrpSpPr/>
                      <wpg:grpSpPr>
                        <a:xfrm>
                          <a:off x="0" y="0"/>
                          <a:ext cx="5074920" cy="4308480"/>
                          <a:chOff x="0" y="0"/>
                          <a:chExt cx="5074920" cy="4308480"/>
                        </a:xfrm>
                      </wpg:grpSpPr>
                      <wps:wsp>
                        <wps:cNvSpPr/>
                        <wps:spPr>
                          <a:xfrm>
                            <a:off x="0" y="6480"/>
                            <a:ext cx="5074920" cy="4295880"/>
                          </a:xfrm>
                          <a:prstGeom prst="rect">
                            <a:avLst/>
                          </a:prstGeom>
                          <a:solidFill>
                            <a:srgbClr val="f6f6f6"/>
                          </a:solidFill>
                          <a:ln w="0">
                            <a:noFill/>
                          </a:ln>
                        </wps:spPr>
                        <wps:style>
                          <a:lnRef idx="0"/>
                          <a:fillRef idx="0"/>
                          <a:effectRef idx="0"/>
                          <a:fontRef idx="minor"/>
                        </wps:style>
                        <wps:bodyPr/>
                      </wps:wsp>
                      <wps:wsp>
                        <wps:cNvSpPr/>
                        <wps:spPr>
                          <a:xfrm>
                            <a:off x="0" y="0"/>
                            <a:ext cx="5074920" cy="4308480"/>
                          </a:xfrm>
                          <a:custGeom>
                            <a:avLst/>
                            <a:gdLst>
                              <a:gd name="textAreaLeft" fmla="*/ 0 w 2877120"/>
                              <a:gd name="textAreaRight" fmla="*/ 2879280 w 2877120"/>
                              <a:gd name="textAreaTop" fmla="*/ 0 h 2442600"/>
                              <a:gd name="textAreaBottom" fmla="*/ 2444760 h 2442600"/>
                            </a:gdLst>
                            <a:ahLst/>
                            <a:rect l="textAreaLeft" t="textAreaTop" r="textAreaRight" b="textAreaBottom"/>
                            <a:pathLst>
                              <a:path w="7992" h="6785">
                                <a:moveTo>
                                  <a:pt x="7992" y="6764"/>
                                </a:moveTo>
                                <a:lnTo>
                                  <a:pt x="0" y="6764"/>
                                </a:lnTo>
                                <a:lnTo>
                                  <a:pt x="0" y="6784"/>
                                </a:lnTo>
                                <a:lnTo>
                                  <a:pt x="7992" y="6784"/>
                                </a:lnTo>
                                <a:lnTo>
                                  <a:pt x="7992" y="676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4282920"/>
                          </a:xfrm>
                          <a:prstGeom prst="rect">
                            <a:avLst/>
                          </a:prstGeom>
                          <a:noFill/>
                          <a:ln w="0">
                            <a:noFill/>
                          </a:ln>
                        </wps:spPr>
                        <wps:style>
                          <a:lnRef idx="0"/>
                          <a:fillRef idx="0"/>
                          <a:effectRef idx="0"/>
                          <a:fontRef idx="minor"/>
                        </wps:style>
                        <wps:txbx>
                          <w:txbxContent>
                            <w:p>
                              <w:pPr>
                                <w:pStyle w:val="Normal"/>
                                <w:spacing w:lineRule="auto" w:line="324" w:before="40" w:after="0"/>
                                <w:ind w:left="885" w:hanging="432"/>
                                <w:rPr>
                                  <w:rFonts w:ascii="Courier New" w:hAnsi="Courier New"/>
                                  <w:sz w:val="18"/>
                                </w:rPr>
                              </w:pPr>
                              <w:r>
                                <w:rPr>
                                  <w:rFonts w:ascii="Courier New" w:hAnsi="Courier New"/>
                                  <w:sz w:val="18"/>
                                </w:rPr>
                                <w:t>override</w:t>
                              </w:r>
                              <w:r>
                                <w:rPr>
                                  <w:rFonts w:ascii="Courier New" w:hAnsi="Courier New"/>
                                  <w:spacing w:val="-7"/>
                                  <w:sz w:val="18"/>
                                </w:rPr>
                                <w:t xml:space="preserve"> </w:t>
                              </w:r>
                              <w:r>
                                <w:rPr>
                                  <w:rFonts w:ascii="Courier New" w:hAnsi="Courier New"/>
                                  <w:sz w:val="18"/>
                                </w:rPr>
                                <w:t>fun</w:t>
                              </w:r>
                              <w:r>
                                <w:rPr>
                                  <w:rFonts w:ascii="Courier New" w:hAnsi="Courier New"/>
                                  <w:spacing w:val="-7"/>
                                  <w:sz w:val="18"/>
                                </w:rPr>
                                <w:t xml:space="preserve"> </w:t>
                              </w:r>
                              <w:r>
                                <w:rPr>
                                  <w:rFonts w:ascii="Courier New" w:hAnsi="Courier New"/>
                                  <w:sz w:val="18"/>
                                </w:rPr>
                                <w:t>onViewCreated(view:</w:t>
                              </w:r>
                              <w:r>
                                <w:rPr>
                                  <w:rFonts w:ascii="Courier New" w:hAnsi="Courier New"/>
                                  <w:spacing w:val="-7"/>
                                  <w:sz w:val="18"/>
                                </w:rPr>
                                <w:t xml:space="preserve"> </w:t>
                              </w:r>
                              <w:r>
                                <w:rPr>
                                  <w:rFonts w:ascii="Courier New" w:hAnsi="Courier New"/>
                                  <w:sz w:val="18"/>
                                </w:rPr>
                                <w:t>View,</w:t>
                              </w:r>
                              <w:r>
                                <w:rPr>
                                  <w:rFonts w:ascii="Courier New" w:hAnsi="Courier New"/>
                                  <w:spacing w:val="-7"/>
                                  <w:sz w:val="18"/>
                                </w:rPr>
                                <w:t xml:space="preserve"> </w:t>
                              </w:r>
                              <w:r>
                                <w:rPr>
                                  <w:rFonts w:ascii="Courier New" w:hAnsi="Courier New"/>
                                  <w:sz w:val="18"/>
                                </w:rPr>
                                <w:t>savedInstanceState:</w:t>
                              </w:r>
                              <w:r>
                                <w:rPr>
                                  <w:rFonts w:ascii="Courier New" w:hAnsi="Courier New"/>
                                  <w:spacing w:val="-7"/>
                                  <w:sz w:val="18"/>
                                </w:rPr>
                                <w:t xml:space="preserve"> </w:t>
                              </w:r>
                              <w:r>
                                <w:rPr>
                                  <w:rFonts w:ascii="Courier New" w:hAnsi="Courier New"/>
                                  <w:sz w:val="18"/>
                                </w:rPr>
                                <w:t>Bundle?)</w:t>
                              </w:r>
                              <w:r>
                                <w:rPr>
                                  <w:rFonts w:ascii="Courier New" w:hAnsi="Courier New"/>
                                  <w:spacing w:val="-7"/>
                                  <w:sz w:val="18"/>
                                </w:rPr>
                                <w:t xml:space="preserve"> </w:t>
                              </w:r>
                              <w:r>
                                <w:rPr>
                                  <w:rFonts w:ascii="Courier New" w:hAnsi="Courier New"/>
                                  <w:sz w:val="18"/>
                                </w:rPr>
                                <w:t>{ super.onViewCreated(view, savedInstanceState)</w:t>
                              </w:r>
                            </w:p>
                            <w:p>
                              <w:pPr>
                                <w:pStyle w:val="Normal"/>
                                <w:spacing w:before="9" w:after="0"/>
                                <w:rPr>
                                  <w:rFonts w:ascii="Courier New" w:hAnsi="Courier New"/>
                                  <w:sz w:val="24"/>
                                </w:rPr>
                              </w:pPr>
                              <w:r>
                                <w:rPr>
                                  <w:rFonts w:ascii="Courier New" w:hAnsi="Courier New"/>
                                  <w:sz w:val="24"/>
                                </w:rPr>
                              </w:r>
                            </w:p>
                            <w:p>
                              <w:pPr>
                                <w:pStyle w:val="Normal"/>
                                <w:spacing w:lineRule="auto" w:line="324" w:before="1" w:after="0"/>
                                <w:ind w:left="1317" w:right="1274" w:hanging="432"/>
                                <w:rPr>
                                  <w:rFonts w:ascii="Courier New" w:hAnsi="Courier New"/>
                                  <w:sz w:val="18"/>
                                </w:rPr>
                              </w:pPr>
                              <w:r>
                                <w:rPr>
                                  <w:rFonts w:ascii="Courier New" w:hAnsi="Courier New"/>
                                  <w:sz w:val="18"/>
                                </w:rPr>
                                <w:t xml:space="preserve">val planets = listOf&lt;View&gt;( </w:t>
                              </w:r>
                              <w:r>
                                <w:rPr>
                                  <w:rFonts w:ascii="Courier New" w:hAnsi="Courier New"/>
                                  <w:spacing w:val="-4"/>
                                  <w:sz w:val="18"/>
                                </w:rPr>
                                <w:t xml:space="preserve">view.findViewById(R.id.mercury), </w:t>
                              </w:r>
                              <w:r>
                                <w:rPr>
                                  <w:rFonts w:ascii="Courier New" w:hAnsi="Courier New"/>
                                  <w:spacing w:val="-2"/>
                                  <w:sz w:val="18"/>
                                </w:rPr>
                                <w:t xml:space="preserve">view.findViewById(R.id.venus), view.findViewById(R.id.earth), view.findViewById(R.id.mars), </w:t>
                              </w:r>
                              <w:r>
                                <w:rPr>
                                  <w:rFonts w:ascii="Courier New" w:hAnsi="Courier New"/>
                                  <w:spacing w:val="-4"/>
                                  <w:sz w:val="18"/>
                                </w:rPr>
                                <w:t xml:space="preserve">view.findViewById(R.id.jupiter), </w:t>
                              </w:r>
                              <w:r>
                                <w:rPr>
                                  <w:rFonts w:ascii="Courier New" w:hAnsi="Courier New"/>
                                  <w:spacing w:val="-2"/>
                                  <w:sz w:val="18"/>
                                </w:rPr>
                                <w:t>view.findViewById(R.id.saturn), view.findViewById(R.id.uranus), view.findViewById(R.id.neptune)</w:t>
                              </w:r>
                            </w:p>
                            <w:p>
                              <w:pPr>
                                <w:pStyle w:val="Normal"/>
                                <w:spacing w:before="5"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1317" w:right="3699" w:hanging="432"/>
                                <w:rPr>
                                  <w:rFonts w:ascii="Courier New" w:hAnsi="Courier New"/>
                                  <w:sz w:val="18"/>
                                </w:rPr>
                              </w:pPr>
                              <w:r>
                                <w:rPr>
                                  <w:rFonts w:ascii="Courier New" w:hAnsi="Courier New"/>
                                  <w:sz w:val="18"/>
                                </w:rPr>
                                <w:t xml:space="preserve">planets.forEach { </w:t>
                              </w:r>
                              <w:r>
                                <w:rPr>
                                  <w:rFonts w:ascii="Courier New" w:hAnsi="Courier New"/>
                                  <w:spacing w:val="-2"/>
                                  <w:sz w:val="18"/>
                                </w:rPr>
                                <w:t>it.setOnClickListener(this)</w:t>
                              </w:r>
                            </w:p>
                            <w:p>
                              <w:pPr>
                                <w:pStyle w:val="Normal"/>
                                <w:spacing w:before="1"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z w:val="18"/>
                                </w:rPr>
                                <w:t>questionId</w:t>
                              </w:r>
                              <w:r>
                                <w:rPr>
                                  <w:rFonts w:ascii="Courier New" w:hAnsi="Courier New"/>
                                  <w:spacing w:val="-13"/>
                                  <w:sz w:val="18"/>
                                </w:rPr>
                                <w:t xml:space="preserve"> </w:t>
                              </w:r>
                              <w:r>
                                <w:rPr>
                                  <w:rFonts w:ascii="Courier New" w:hAnsi="Courier New"/>
                                  <w:sz w:val="18"/>
                                </w:rPr>
                                <w:t>=</w:t>
                              </w:r>
                              <w:r>
                                <w:rPr>
                                  <w:rFonts w:ascii="Courier New" w:hAnsi="Courier New"/>
                                  <w:spacing w:val="-11"/>
                                  <w:sz w:val="18"/>
                                </w:rPr>
                                <w:t xml:space="preserve"> </w:t>
                              </w:r>
                              <w:r>
                                <w:rPr>
                                  <w:rFonts w:ascii="Courier New" w:hAnsi="Courier New"/>
                                  <w:sz w:val="18"/>
                                </w:rPr>
                                <w:t>arguments?.getInt(QUESTION_ID)</w:t>
                              </w:r>
                              <w:r>
                                <w:rPr>
                                  <w:rFonts w:ascii="Courier New" w:hAnsi="Courier New"/>
                                  <w:spacing w:val="-11"/>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pacing w:val="-2"/>
                                  <w:sz w:val="18"/>
                                </w:rPr>
                                <w:t>NO_QUESTION_SET</w:t>
                              </w:r>
                            </w:p>
                            <w:p>
                              <w:pPr>
                                <w:pStyle w:val="Normal"/>
                                <w:rPr>
                                  <w:rFonts w:ascii="Courier New" w:hAnsi="Courier New"/>
                                  <w:sz w:val="20"/>
                                </w:rPr>
                              </w:pPr>
                              <w:r>
                                <w:rPr>
                                  <w:rFonts w:ascii="Courier New" w:hAnsi="Courier New"/>
                                  <w:sz w:val="20"/>
                                </w:rPr>
                              </w:r>
                            </w:p>
                            <w:p>
                              <w:pPr>
                                <w:pStyle w:val="Normal"/>
                                <w:spacing w:lineRule="auto" w:line="324" w:before="129" w:after="0"/>
                                <w:ind w:left="885" w:right="4944" w:hanging="0"/>
                                <w:rPr>
                                  <w:rFonts w:ascii="Courier New" w:hAnsi="Courier New"/>
                                  <w:sz w:val="18"/>
                                </w:rPr>
                              </w:pPr>
                              <w:r>
                                <w:rPr>
                                  <w:rFonts w:ascii="Courier New" w:hAnsi="Courier New"/>
                                  <w:sz w:val="18"/>
                                </w:rPr>
                                <w:t>//Set Header Text when</w:t>
                              </w:r>
                              <w:r>
                                <w:rPr>
                                  <w:rFonts w:ascii="Courier New" w:hAnsi="Courier New"/>
                                  <w:spacing w:val="-19"/>
                                  <w:sz w:val="18"/>
                                </w:rPr>
                                <w:t xml:space="preserve"> </w:t>
                              </w:r>
                              <w:r>
                                <w:rPr>
                                  <w:rFonts w:ascii="Courier New" w:hAnsi="Courier New"/>
                                  <w:sz w:val="18"/>
                                </w:rPr>
                                <w:t>(questionId)</w:t>
                              </w:r>
                              <w:r>
                                <w:rPr>
                                  <w:rFonts w:ascii="Courier New" w:hAnsi="Courier New"/>
                                  <w:spacing w:val="-19"/>
                                  <w:sz w:val="18"/>
                                </w:rPr>
                                <w:t xml:space="preserve"> </w:t>
                              </w:r>
                              <w:r>
                                <w:rPr>
                                  <w:rFonts w:ascii="Courier New" w:hAnsi="Courier New"/>
                                  <w:sz w:val="18"/>
                                </w:rPr>
                                <w:t>{</w:t>
                              </w:r>
                            </w:p>
                            <w:p>
                              <w:pPr>
                                <w:pStyle w:val="Normal"/>
                                <w:spacing w:before="2" w:after="0"/>
                                <w:ind w:left="1317" w:hanging="0"/>
                                <w:rPr>
                                  <w:rFonts w:ascii="Courier New" w:hAnsi="Courier New"/>
                                  <w:sz w:val="18"/>
                                </w:rPr>
                              </w:pPr>
                              <w:r>
                                <w:rPr>
                                  <w:rFonts w:ascii="Courier New" w:hAnsi="Courier New"/>
                                  <w:sz w:val="18"/>
                                </w:rPr>
                                <w:t>R.id.largest_planet</w:t>
                              </w:r>
                              <w:r>
                                <w:rPr>
                                  <w:rFonts w:ascii="Courier New" w:hAnsi="Courier New"/>
                                  <w:spacing w:val="-11"/>
                                  <w:sz w:val="18"/>
                                </w:rPr>
                                <w:t xml:space="preserve"> </w:t>
                              </w:r>
                              <w:r>
                                <w:rPr>
                                  <w:rFonts w:ascii="Courier New" w:hAnsi="Courier New"/>
                                  <w:sz w:val="18"/>
                                </w:rPr>
                                <w:t>-&gt;</w:t>
                              </w:r>
                              <w:r>
                                <w:rPr>
                                  <w:rFonts w:ascii="Courier New" w:hAnsi="Courier New"/>
                                  <w:spacing w:val="-10"/>
                                  <w:sz w:val="18"/>
                                </w:rPr>
                                <w:t xml:space="preserve"> {</w:t>
                              </w:r>
                            </w:p>
                            <w:p>
                              <w:pPr>
                                <w:pStyle w:val="Normal"/>
                                <w:spacing w:before="76" w:after="0"/>
                                <w:ind w:left="1749" w:hanging="0"/>
                                <w:rPr>
                                  <w:rFonts w:ascii="Courier New" w:hAnsi="Courier New"/>
                                  <w:sz w:val="18"/>
                                </w:rPr>
                              </w:pPr>
                              <w:r>
                                <w:rPr>
                                  <w:rFonts w:ascii="Courier New" w:hAnsi="Courier New"/>
                                  <w:sz w:val="18"/>
                                </w:rPr>
                                <w:t>headerText?.text</w:t>
                              </w:r>
                              <w:r>
                                <w:rPr>
                                  <w:rFonts w:ascii="Courier New" w:hAnsi="Courier New"/>
                                  <w:spacing w:val="-9"/>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pacing w:val="-2"/>
                                  <w:sz w:val="18"/>
                                </w:rPr>
                                <w:t>getString(R.string.largest_planet)</w:t>
                              </w:r>
                            </w:p>
                          </w:txbxContent>
                        </wps:txbx>
                        <wps:bodyPr lIns="0" rIns="0" tIns="0" bIns="0" anchor="t">
                          <a:noAutofit/>
                        </wps:bodyPr>
                      </wps:wsp>
                    </wpg:wgp>
                  </a:graphicData>
                </a:graphic>
              </wp:anchor>
            </w:drawing>
          </mc:Choice>
          <mc:Fallback>
            <w:pict>
              <v:group id="shape_0" alt="docshapegroup186" style="position:absolute;margin-left:88.2pt;margin-top:7.15pt;width:399.6pt;height:339.25pt" coordorigin="1764,143" coordsize="7992,6785">
                <v:rect id="shape_0" path="m0,0l-2147483645,0l-2147483645,-2147483646l0,-2147483646xe" fillcolor="#f6f6f6" stroked="f" o:allowincell="f" style="position:absolute;left:1764;top:153;width:7991;height:676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3;width:7991;height:6744;mso-wrap-style:square;v-text-anchor:top;mso-position-horizontal-relative:page">
                  <v:fill o:detectmouseclick="t" on="false"/>
                  <v:stroke color="#3465a4" joinstyle="round" endcap="flat"/>
                  <v:textbox>
                    <w:txbxContent>
                      <w:p>
                        <w:pPr>
                          <w:pStyle w:val="Normal"/>
                          <w:spacing w:lineRule="auto" w:line="324" w:before="40" w:after="0"/>
                          <w:ind w:left="885" w:hanging="432"/>
                          <w:rPr>
                            <w:rFonts w:ascii="Courier New" w:hAnsi="Courier New"/>
                            <w:sz w:val="18"/>
                          </w:rPr>
                        </w:pPr>
                        <w:r>
                          <w:rPr>
                            <w:rFonts w:ascii="Courier New" w:hAnsi="Courier New"/>
                            <w:sz w:val="18"/>
                          </w:rPr>
                          <w:t>override</w:t>
                        </w:r>
                        <w:r>
                          <w:rPr>
                            <w:rFonts w:ascii="Courier New" w:hAnsi="Courier New"/>
                            <w:spacing w:val="-7"/>
                            <w:sz w:val="18"/>
                          </w:rPr>
                          <w:t xml:space="preserve"> </w:t>
                        </w:r>
                        <w:r>
                          <w:rPr>
                            <w:rFonts w:ascii="Courier New" w:hAnsi="Courier New"/>
                            <w:sz w:val="18"/>
                          </w:rPr>
                          <w:t>fun</w:t>
                        </w:r>
                        <w:r>
                          <w:rPr>
                            <w:rFonts w:ascii="Courier New" w:hAnsi="Courier New"/>
                            <w:spacing w:val="-7"/>
                            <w:sz w:val="18"/>
                          </w:rPr>
                          <w:t xml:space="preserve"> </w:t>
                        </w:r>
                        <w:r>
                          <w:rPr>
                            <w:rFonts w:ascii="Courier New" w:hAnsi="Courier New"/>
                            <w:sz w:val="18"/>
                          </w:rPr>
                          <w:t>onViewCreated(view:</w:t>
                        </w:r>
                        <w:r>
                          <w:rPr>
                            <w:rFonts w:ascii="Courier New" w:hAnsi="Courier New"/>
                            <w:spacing w:val="-7"/>
                            <w:sz w:val="18"/>
                          </w:rPr>
                          <w:t xml:space="preserve"> </w:t>
                        </w:r>
                        <w:r>
                          <w:rPr>
                            <w:rFonts w:ascii="Courier New" w:hAnsi="Courier New"/>
                            <w:sz w:val="18"/>
                          </w:rPr>
                          <w:t>View,</w:t>
                        </w:r>
                        <w:r>
                          <w:rPr>
                            <w:rFonts w:ascii="Courier New" w:hAnsi="Courier New"/>
                            <w:spacing w:val="-7"/>
                            <w:sz w:val="18"/>
                          </w:rPr>
                          <w:t xml:space="preserve"> </w:t>
                        </w:r>
                        <w:r>
                          <w:rPr>
                            <w:rFonts w:ascii="Courier New" w:hAnsi="Courier New"/>
                            <w:sz w:val="18"/>
                          </w:rPr>
                          <w:t>savedInstanceState:</w:t>
                        </w:r>
                        <w:r>
                          <w:rPr>
                            <w:rFonts w:ascii="Courier New" w:hAnsi="Courier New"/>
                            <w:spacing w:val="-7"/>
                            <w:sz w:val="18"/>
                          </w:rPr>
                          <w:t xml:space="preserve"> </w:t>
                        </w:r>
                        <w:r>
                          <w:rPr>
                            <w:rFonts w:ascii="Courier New" w:hAnsi="Courier New"/>
                            <w:sz w:val="18"/>
                          </w:rPr>
                          <w:t>Bundle?)</w:t>
                        </w:r>
                        <w:r>
                          <w:rPr>
                            <w:rFonts w:ascii="Courier New" w:hAnsi="Courier New"/>
                            <w:spacing w:val="-7"/>
                            <w:sz w:val="18"/>
                          </w:rPr>
                          <w:t xml:space="preserve"> </w:t>
                        </w:r>
                        <w:r>
                          <w:rPr>
                            <w:rFonts w:ascii="Courier New" w:hAnsi="Courier New"/>
                            <w:sz w:val="18"/>
                          </w:rPr>
                          <w:t>{ super.onViewCreated(view, savedInstanceState)</w:t>
                        </w:r>
                      </w:p>
                      <w:p>
                        <w:pPr>
                          <w:pStyle w:val="Normal"/>
                          <w:spacing w:before="9" w:after="0"/>
                          <w:rPr>
                            <w:rFonts w:ascii="Courier New" w:hAnsi="Courier New"/>
                            <w:sz w:val="24"/>
                          </w:rPr>
                        </w:pPr>
                        <w:r>
                          <w:rPr>
                            <w:rFonts w:ascii="Courier New" w:hAnsi="Courier New"/>
                            <w:sz w:val="24"/>
                          </w:rPr>
                        </w:r>
                      </w:p>
                      <w:p>
                        <w:pPr>
                          <w:pStyle w:val="Normal"/>
                          <w:spacing w:lineRule="auto" w:line="324" w:before="1" w:after="0"/>
                          <w:ind w:left="1317" w:right="1274" w:hanging="432"/>
                          <w:rPr>
                            <w:rFonts w:ascii="Courier New" w:hAnsi="Courier New"/>
                            <w:sz w:val="18"/>
                          </w:rPr>
                        </w:pPr>
                        <w:r>
                          <w:rPr>
                            <w:rFonts w:ascii="Courier New" w:hAnsi="Courier New"/>
                            <w:sz w:val="18"/>
                          </w:rPr>
                          <w:t xml:space="preserve">val planets = listOf&lt;View&gt;( </w:t>
                        </w:r>
                        <w:r>
                          <w:rPr>
                            <w:rFonts w:ascii="Courier New" w:hAnsi="Courier New"/>
                            <w:spacing w:val="-4"/>
                            <w:sz w:val="18"/>
                          </w:rPr>
                          <w:t xml:space="preserve">view.findViewById(R.id.mercury), </w:t>
                        </w:r>
                        <w:r>
                          <w:rPr>
                            <w:rFonts w:ascii="Courier New" w:hAnsi="Courier New"/>
                            <w:spacing w:val="-2"/>
                            <w:sz w:val="18"/>
                          </w:rPr>
                          <w:t xml:space="preserve">view.findViewById(R.id.venus), view.findViewById(R.id.earth), view.findViewById(R.id.mars), </w:t>
                        </w:r>
                        <w:r>
                          <w:rPr>
                            <w:rFonts w:ascii="Courier New" w:hAnsi="Courier New"/>
                            <w:spacing w:val="-4"/>
                            <w:sz w:val="18"/>
                          </w:rPr>
                          <w:t xml:space="preserve">view.findViewById(R.id.jupiter), </w:t>
                        </w:r>
                        <w:r>
                          <w:rPr>
                            <w:rFonts w:ascii="Courier New" w:hAnsi="Courier New"/>
                            <w:spacing w:val="-2"/>
                            <w:sz w:val="18"/>
                          </w:rPr>
                          <w:t>view.findViewById(R.id.saturn), view.findViewById(R.id.uranus), view.findViewById(R.id.neptune)</w:t>
                        </w:r>
                      </w:p>
                      <w:p>
                        <w:pPr>
                          <w:pStyle w:val="Normal"/>
                          <w:spacing w:before="5"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1317" w:right="3699" w:hanging="432"/>
                          <w:rPr>
                            <w:rFonts w:ascii="Courier New" w:hAnsi="Courier New"/>
                            <w:sz w:val="18"/>
                          </w:rPr>
                        </w:pPr>
                        <w:r>
                          <w:rPr>
                            <w:rFonts w:ascii="Courier New" w:hAnsi="Courier New"/>
                            <w:sz w:val="18"/>
                          </w:rPr>
                          <w:t xml:space="preserve">planets.forEach { </w:t>
                        </w:r>
                        <w:r>
                          <w:rPr>
                            <w:rFonts w:ascii="Courier New" w:hAnsi="Courier New"/>
                            <w:spacing w:val="-2"/>
                            <w:sz w:val="18"/>
                          </w:rPr>
                          <w:t>it.setOnClickListener(this)</w:t>
                        </w:r>
                      </w:p>
                      <w:p>
                        <w:pPr>
                          <w:pStyle w:val="Normal"/>
                          <w:spacing w:before="1"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z w:val="18"/>
                          </w:rPr>
                          <w:t>questionId</w:t>
                        </w:r>
                        <w:r>
                          <w:rPr>
                            <w:rFonts w:ascii="Courier New" w:hAnsi="Courier New"/>
                            <w:spacing w:val="-13"/>
                            <w:sz w:val="18"/>
                          </w:rPr>
                          <w:t xml:space="preserve"> </w:t>
                        </w:r>
                        <w:r>
                          <w:rPr>
                            <w:rFonts w:ascii="Courier New" w:hAnsi="Courier New"/>
                            <w:sz w:val="18"/>
                          </w:rPr>
                          <w:t>=</w:t>
                        </w:r>
                        <w:r>
                          <w:rPr>
                            <w:rFonts w:ascii="Courier New" w:hAnsi="Courier New"/>
                            <w:spacing w:val="-11"/>
                            <w:sz w:val="18"/>
                          </w:rPr>
                          <w:t xml:space="preserve"> </w:t>
                        </w:r>
                        <w:r>
                          <w:rPr>
                            <w:rFonts w:ascii="Courier New" w:hAnsi="Courier New"/>
                            <w:sz w:val="18"/>
                          </w:rPr>
                          <w:t>arguments?.getInt(QUESTION_ID)</w:t>
                        </w:r>
                        <w:r>
                          <w:rPr>
                            <w:rFonts w:ascii="Courier New" w:hAnsi="Courier New"/>
                            <w:spacing w:val="-11"/>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pacing w:val="-2"/>
                            <w:sz w:val="18"/>
                          </w:rPr>
                          <w:t>NO_QUESTION_SET</w:t>
                        </w:r>
                      </w:p>
                      <w:p>
                        <w:pPr>
                          <w:pStyle w:val="Normal"/>
                          <w:rPr>
                            <w:rFonts w:ascii="Courier New" w:hAnsi="Courier New"/>
                            <w:sz w:val="20"/>
                          </w:rPr>
                        </w:pPr>
                        <w:r>
                          <w:rPr>
                            <w:rFonts w:ascii="Courier New" w:hAnsi="Courier New"/>
                            <w:sz w:val="20"/>
                          </w:rPr>
                        </w:r>
                      </w:p>
                      <w:p>
                        <w:pPr>
                          <w:pStyle w:val="Normal"/>
                          <w:spacing w:lineRule="auto" w:line="324" w:before="129" w:after="0"/>
                          <w:ind w:left="885" w:right="4944" w:hanging="0"/>
                          <w:rPr>
                            <w:rFonts w:ascii="Courier New" w:hAnsi="Courier New"/>
                            <w:sz w:val="18"/>
                          </w:rPr>
                        </w:pPr>
                        <w:r>
                          <w:rPr>
                            <w:rFonts w:ascii="Courier New" w:hAnsi="Courier New"/>
                            <w:sz w:val="18"/>
                          </w:rPr>
                          <w:t>//Set Header Text when</w:t>
                        </w:r>
                        <w:r>
                          <w:rPr>
                            <w:rFonts w:ascii="Courier New" w:hAnsi="Courier New"/>
                            <w:spacing w:val="-19"/>
                            <w:sz w:val="18"/>
                          </w:rPr>
                          <w:t xml:space="preserve"> </w:t>
                        </w:r>
                        <w:r>
                          <w:rPr>
                            <w:rFonts w:ascii="Courier New" w:hAnsi="Courier New"/>
                            <w:sz w:val="18"/>
                          </w:rPr>
                          <w:t>(questionId)</w:t>
                        </w:r>
                        <w:r>
                          <w:rPr>
                            <w:rFonts w:ascii="Courier New" w:hAnsi="Courier New"/>
                            <w:spacing w:val="-19"/>
                            <w:sz w:val="18"/>
                          </w:rPr>
                          <w:t xml:space="preserve"> </w:t>
                        </w:r>
                        <w:r>
                          <w:rPr>
                            <w:rFonts w:ascii="Courier New" w:hAnsi="Courier New"/>
                            <w:sz w:val="18"/>
                          </w:rPr>
                          <w:t>{</w:t>
                        </w:r>
                      </w:p>
                      <w:p>
                        <w:pPr>
                          <w:pStyle w:val="Normal"/>
                          <w:spacing w:before="2" w:after="0"/>
                          <w:ind w:left="1317" w:hanging="0"/>
                          <w:rPr>
                            <w:rFonts w:ascii="Courier New" w:hAnsi="Courier New"/>
                            <w:sz w:val="18"/>
                          </w:rPr>
                        </w:pPr>
                        <w:r>
                          <w:rPr>
                            <w:rFonts w:ascii="Courier New" w:hAnsi="Courier New"/>
                            <w:sz w:val="18"/>
                          </w:rPr>
                          <w:t>R.id.largest_planet</w:t>
                        </w:r>
                        <w:r>
                          <w:rPr>
                            <w:rFonts w:ascii="Courier New" w:hAnsi="Courier New"/>
                            <w:spacing w:val="-11"/>
                            <w:sz w:val="18"/>
                          </w:rPr>
                          <w:t xml:space="preserve"> </w:t>
                        </w:r>
                        <w:r>
                          <w:rPr>
                            <w:rFonts w:ascii="Courier New" w:hAnsi="Courier New"/>
                            <w:sz w:val="18"/>
                          </w:rPr>
                          <w:t>-&gt;</w:t>
                        </w:r>
                        <w:r>
                          <w:rPr>
                            <w:rFonts w:ascii="Courier New" w:hAnsi="Courier New"/>
                            <w:spacing w:val="-10"/>
                            <w:sz w:val="18"/>
                          </w:rPr>
                          <w:t xml:space="preserve"> {</w:t>
                        </w:r>
                      </w:p>
                      <w:p>
                        <w:pPr>
                          <w:pStyle w:val="Normal"/>
                          <w:spacing w:before="76" w:after="0"/>
                          <w:ind w:left="1749" w:hanging="0"/>
                          <w:rPr>
                            <w:rFonts w:ascii="Courier New" w:hAnsi="Courier New"/>
                            <w:sz w:val="18"/>
                          </w:rPr>
                        </w:pPr>
                        <w:r>
                          <w:rPr>
                            <w:rFonts w:ascii="Courier New" w:hAnsi="Courier New"/>
                            <w:sz w:val="18"/>
                          </w:rPr>
                          <w:t>headerText?.text</w:t>
                        </w:r>
                        <w:r>
                          <w:rPr>
                            <w:rFonts w:ascii="Courier New" w:hAnsi="Courier New"/>
                            <w:spacing w:val="-9"/>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pacing w:val="-2"/>
                            <w:sz w:val="18"/>
                          </w:rPr>
                          <w:t>getString(R.string.largest_planet)</w:t>
                        </w:r>
                      </w:p>
                    </w:txbxContent>
                  </v:textbox>
                  <w10:wrap type="topAndBottom"/>
                </v:rect>
              </v:group>
            </w:pict>
          </mc:Fallback>
        </mc:AlternateContent>
      </w:r>
    </w:p>
    <w:p>
      <w:pPr>
        <w:pStyle w:val="TextBody"/>
        <w:spacing w:before="3" w:after="0"/>
        <w:rPr>
          <w:sz w:val="5"/>
        </w:rPr>
      </w:pPr>
      <w:r>
        <w:rPr>
          <w:sz w:val="5"/>
        </w:rPr>
      </w:r>
    </w:p>
    <w:p>
      <w:pPr>
        <w:pStyle w:val="TextBody"/>
        <w:ind w:left="104" w:hanging="0"/>
        <w:rPr/>
      </w:pPr>
      <w:r>
        <w:rPr/>
        <mc:AlternateContent>
          <mc:Choice Requires="wpg">
            <w:drawing>
              <wp:inline distT="0" distB="0" distL="0" distR="0" wp14:anchorId="300DA367">
                <wp:extent cx="5074920" cy="1641475"/>
                <wp:effectExtent l="0" t="0" r="5080" b="0"/>
                <wp:docPr id="268" name="Shape165"/>
                <a:graphic xmlns:a="http://schemas.openxmlformats.org/drawingml/2006/main">
                  <a:graphicData uri="http://schemas.microsoft.com/office/word/2010/wordprocessingGroup">
                    <wpg:wgp>
                      <wpg:cNvGrpSpPr/>
                      <wpg:grpSpPr>
                        <a:xfrm>
                          <a:off x="0" y="0"/>
                          <a:ext cx="5074920" cy="1641600"/>
                          <a:chOff x="0" y="0"/>
                          <a:chExt cx="5074920" cy="1641600"/>
                        </a:xfrm>
                      </wpg:grpSpPr>
                      <wps:wsp>
                        <wps:cNvSpPr/>
                        <wps:spPr>
                          <a:xfrm>
                            <a:off x="0" y="6480"/>
                            <a:ext cx="5074920" cy="1628640"/>
                          </a:xfrm>
                          <a:prstGeom prst="rect">
                            <a:avLst/>
                          </a:prstGeom>
                          <a:solidFill>
                            <a:srgbClr val="f6f6f6"/>
                          </a:solidFill>
                          <a:ln w="0">
                            <a:noFill/>
                          </a:ln>
                        </wps:spPr>
                        <wps:style>
                          <a:lnRef idx="0"/>
                          <a:fillRef idx="0"/>
                          <a:effectRef idx="0"/>
                          <a:fontRef idx="minor"/>
                        </wps:style>
                        <wps:bodyPr/>
                      </wps:wsp>
                      <wps:wsp>
                        <wps:cNvSpPr/>
                        <wps:spPr>
                          <a:xfrm>
                            <a:off x="0" y="0"/>
                            <a:ext cx="5074920" cy="1641600"/>
                          </a:xfrm>
                          <a:custGeom>
                            <a:avLst/>
                            <a:gdLst>
                              <a:gd name="textAreaLeft" fmla="*/ 0 w 2877120"/>
                              <a:gd name="textAreaRight" fmla="*/ 2879280 w 2877120"/>
                              <a:gd name="textAreaTop" fmla="*/ 0 h 930600"/>
                              <a:gd name="textAreaBottom" fmla="*/ 932760 h 930600"/>
                            </a:gdLst>
                            <a:ahLst/>
                            <a:rect l="textAreaLeft" t="textAreaTop" r="textAreaRight" b="textAreaBottom"/>
                            <a:pathLst>
                              <a:path w="7992" h="2585">
                                <a:moveTo>
                                  <a:pt x="7992" y="2564"/>
                                </a:moveTo>
                                <a:lnTo>
                                  <a:pt x="0" y="2564"/>
                                </a:lnTo>
                                <a:lnTo>
                                  <a:pt x="0" y="2584"/>
                                </a:lnTo>
                                <a:lnTo>
                                  <a:pt x="7992" y="2584"/>
                                </a:lnTo>
                                <a:lnTo>
                                  <a:pt x="7992" y="256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616040"/>
                          </a:xfrm>
                          <a:prstGeom prst="rect">
                            <a:avLst/>
                          </a:prstGeom>
                          <a:noFill/>
                          <a:ln w="0">
                            <a:noFill/>
                          </a:ln>
                        </wps:spPr>
                        <wps:style>
                          <a:lnRef idx="0"/>
                          <a:fillRef idx="0"/>
                          <a:effectRef idx="0"/>
                          <a:fontRef idx="minor"/>
                        </wps:style>
                        <wps:txbx>
                          <w:txbxContent>
                            <w:p>
                              <w:pPr>
                                <w:pStyle w:val="Normal"/>
                                <w:spacing w:before="40" w:after="0"/>
                                <w:ind w:left="1317" w:hanging="0"/>
                                <w:rPr>
                                  <w:rFonts w:ascii="Courier New" w:hAnsi="Courier New"/>
                                  <w:sz w:val="18"/>
                                </w:rPr>
                              </w:pPr>
                              <w:r>
                                <w:rPr>
                                  <w:rFonts w:ascii="Courier New" w:hAnsi="Courier New"/>
                                  <w:sz w:val="18"/>
                                </w:rPr>
                                <w:t>}</w:t>
                              </w:r>
                            </w:p>
                            <w:p>
                              <w:pPr>
                                <w:pStyle w:val="Normal"/>
                                <w:spacing w:before="76" w:after="0"/>
                                <w:ind w:left="1317" w:hanging="0"/>
                                <w:rPr>
                                  <w:rFonts w:ascii="Courier New" w:hAnsi="Courier New"/>
                                  <w:sz w:val="18"/>
                                </w:rPr>
                              </w:pPr>
                              <w:r>
                                <w:rPr>
                                  <w:rFonts w:ascii="Courier New" w:hAnsi="Courier New"/>
                                  <w:sz w:val="18"/>
                                </w:rPr>
                                <w:t>R.id.most_moons</w:t>
                              </w:r>
                              <w:r>
                                <w:rPr>
                                  <w:rFonts w:ascii="Courier New" w:hAnsi="Courier New"/>
                                  <w:spacing w:val="-9"/>
                                  <w:sz w:val="18"/>
                                </w:rPr>
                                <w:t xml:space="preserve"> </w:t>
                              </w:r>
                              <w:r>
                                <w:rPr>
                                  <w:rFonts w:ascii="Courier New" w:hAnsi="Courier New"/>
                                  <w:sz w:val="18"/>
                                </w:rPr>
                                <w:t>-&gt;</w:t>
                              </w:r>
                              <w:r>
                                <w:rPr>
                                  <w:rFonts w:ascii="Courier New" w:hAnsi="Courier New"/>
                                  <w:spacing w:val="-8"/>
                                  <w:sz w:val="18"/>
                                </w:rPr>
                                <w:t xml:space="preserve"> </w:t>
                              </w:r>
                              <w:r>
                                <w:rPr>
                                  <w:rFonts w:ascii="Courier New" w:hAnsi="Courier New"/>
                                  <w:spacing w:val="-10"/>
                                  <w:sz w:val="18"/>
                                </w:rPr>
                                <w:t>{</w:t>
                              </w:r>
                            </w:p>
                            <w:p>
                              <w:pPr>
                                <w:pStyle w:val="Normal"/>
                                <w:spacing w:before="76" w:after="0"/>
                                <w:ind w:left="1749" w:hanging="0"/>
                                <w:rPr>
                                  <w:rFonts w:ascii="Courier New" w:hAnsi="Courier New"/>
                                  <w:sz w:val="18"/>
                                </w:rPr>
                              </w:pPr>
                              <w:r>
                                <w:rPr>
                                  <w:rFonts w:ascii="Courier New" w:hAnsi="Courier New"/>
                                  <w:sz w:val="18"/>
                                </w:rPr>
                                <w:t>headerText?.text</w:t>
                              </w:r>
                              <w:r>
                                <w:rPr>
                                  <w:rFonts w:ascii="Courier New" w:hAnsi="Courier New"/>
                                  <w:spacing w:val="-9"/>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pacing w:val="-2"/>
                                  <w:sz w:val="18"/>
                                </w:rPr>
                                <w:t>getString(R.string.most_moons)</w:t>
                              </w:r>
                            </w:p>
                            <w:p>
                              <w:pPr>
                                <w:pStyle w:val="Normal"/>
                                <w:spacing w:before="76" w:after="0"/>
                                <w:ind w:left="1317" w:hanging="0"/>
                                <w:rPr>
                                  <w:rFonts w:ascii="Courier New" w:hAnsi="Courier New"/>
                                  <w:sz w:val="18"/>
                                </w:rPr>
                              </w:pPr>
                              <w:r>
                                <w:rPr>
                                  <w:rFonts w:ascii="Courier New" w:hAnsi="Courier New"/>
                                  <w:sz w:val="18"/>
                                </w:rPr>
                                <w:t>}</w:t>
                              </w:r>
                            </w:p>
                            <w:p>
                              <w:pPr>
                                <w:pStyle w:val="Normal"/>
                                <w:spacing w:before="77" w:after="0"/>
                                <w:ind w:left="1317" w:hanging="0"/>
                                <w:rPr>
                                  <w:rFonts w:ascii="Courier New" w:hAnsi="Courier New"/>
                                  <w:sz w:val="18"/>
                                </w:rPr>
                              </w:pPr>
                              <w:r>
                                <w:rPr>
                                  <w:rFonts w:ascii="Courier New" w:hAnsi="Courier New"/>
                                  <w:sz w:val="18"/>
                                </w:rPr>
                                <w:t>R.id.side_spinning</w:t>
                              </w:r>
                              <w:r>
                                <w:rPr>
                                  <w:rFonts w:ascii="Courier New" w:hAnsi="Courier New"/>
                                  <w:spacing w:val="-10"/>
                                  <w:sz w:val="18"/>
                                </w:rPr>
                                <w:t xml:space="preserve"> </w:t>
                              </w:r>
                              <w:r>
                                <w:rPr>
                                  <w:rFonts w:ascii="Courier New" w:hAnsi="Courier New"/>
                                  <w:sz w:val="18"/>
                                </w:rPr>
                                <w:t>-&gt;</w:t>
                              </w:r>
                              <w:r>
                                <w:rPr>
                                  <w:rFonts w:ascii="Courier New" w:hAnsi="Courier New"/>
                                  <w:spacing w:val="-10"/>
                                  <w:sz w:val="18"/>
                                </w:rPr>
                                <w:t xml:space="preserve"> {</w:t>
                              </w:r>
                            </w:p>
                            <w:p>
                              <w:pPr>
                                <w:pStyle w:val="Normal"/>
                                <w:spacing w:before="76" w:after="0"/>
                                <w:ind w:left="1749" w:hanging="0"/>
                                <w:rPr>
                                  <w:rFonts w:ascii="Courier New" w:hAnsi="Courier New"/>
                                  <w:sz w:val="18"/>
                                </w:rPr>
                              </w:pPr>
                              <w:r>
                                <w:rPr>
                                  <w:rFonts w:ascii="Courier New" w:hAnsi="Courier New"/>
                                  <w:sz w:val="18"/>
                                </w:rPr>
                                <w:t>headerText?.text</w:t>
                              </w:r>
                              <w:r>
                                <w:rPr>
                                  <w:rFonts w:ascii="Courier New" w:hAnsi="Courier New"/>
                                  <w:spacing w:val="-9"/>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pacing w:val="-2"/>
                                  <w:sz w:val="18"/>
                                </w:rPr>
                                <w:t>getString(R.string.side_spinning)</w:t>
                              </w:r>
                            </w:p>
                            <w:p>
                              <w:pPr>
                                <w:pStyle w:val="Normal"/>
                                <w:spacing w:before="76" w:after="0"/>
                                <w:ind w:left="1317"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inline>
            </w:drawing>
          </mc:Choice>
          <mc:Fallback>
            <w:pict>
              <v:group id="shape_0" alt="Shape165" style="position:absolute;margin-left:0pt;margin-top:-129.3pt;width:399.6pt;height:129.25pt" coordorigin="0,-2586" coordsize="7992,2585">
                <v:rect id="shape_0" path="m0,0l-2147483645,0l-2147483645,-2147483646l0,-2147483646xe" fillcolor="#f6f6f6" stroked="f" o:allowincell="f" style="position:absolute;left:0;top:-2576;width:7991;height:2564;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2566;width:7991;height:2544;mso-wrap-style:square;v-text-anchor:top;mso-position-vertical:top">
                  <v:fill o:detectmouseclick="t" on="false"/>
                  <v:stroke color="#3465a4" joinstyle="round" endcap="flat"/>
                  <v:textbox>
                    <w:txbxContent>
                      <w:p>
                        <w:pPr>
                          <w:pStyle w:val="Normal"/>
                          <w:spacing w:before="40" w:after="0"/>
                          <w:ind w:left="1317" w:hanging="0"/>
                          <w:rPr>
                            <w:rFonts w:ascii="Courier New" w:hAnsi="Courier New"/>
                            <w:sz w:val="18"/>
                          </w:rPr>
                        </w:pPr>
                        <w:r>
                          <w:rPr>
                            <w:rFonts w:ascii="Courier New" w:hAnsi="Courier New"/>
                            <w:sz w:val="18"/>
                          </w:rPr>
                          <w:t>}</w:t>
                        </w:r>
                      </w:p>
                      <w:p>
                        <w:pPr>
                          <w:pStyle w:val="Normal"/>
                          <w:spacing w:before="76" w:after="0"/>
                          <w:ind w:left="1317" w:hanging="0"/>
                          <w:rPr>
                            <w:rFonts w:ascii="Courier New" w:hAnsi="Courier New"/>
                            <w:sz w:val="18"/>
                          </w:rPr>
                        </w:pPr>
                        <w:r>
                          <w:rPr>
                            <w:rFonts w:ascii="Courier New" w:hAnsi="Courier New"/>
                            <w:sz w:val="18"/>
                          </w:rPr>
                          <w:t>R.id.most_moons</w:t>
                        </w:r>
                        <w:r>
                          <w:rPr>
                            <w:rFonts w:ascii="Courier New" w:hAnsi="Courier New"/>
                            <w:spacing w:val="-9"/>
                            <w:sz w:val="18"/>
                          </w:rPr>
                          <w:t xml:space="preserve"> </w:t>
                        </w:r>
                        <w:r>
                          <w:rPr>
                            <w:rFonts w:ascii="Courier New" w:hAnsi="Courier New"/>
                            <w:sz w:val="18"/>
                          </w:rPr>
                          <w:t>-&gt;</w:t>
                        </w:r>
                        <w:r>
                          <w:rPr>
                            <w:rFonts w:ascii="Courier New" w:hAnsi="Courier New"/>
                            <w:spacing w:val="-8"/>
                            <w:sz w:val="18"/>
                          </w:rPr>
                          <w:t xml:space="preserve"> </w:t>
                        </w:r>
                        <w:r>
                          <w:rPr>
                            <w:rFonts w:ascii="Courier New" w:hAnsi="Courier New"/>
                            <w:spacing w:val="-10"/>
                            <w:sz w:val="18"/>
                          </w:rPr>
                          <w:t>{</w:t>
                        </w:r>
                      </w:p>
                      <w:p>
                        <w:pPr>
                          <w:pStyle w:val="Normal"/>
                          <w:spacing w:before="76" w:after="0"/>
                          <w:ind w:left="1749" w:hanging="0"/>
                          <w:rPr>
                            <w:rFonts w:ascii="Courier New" w:hAnsi="Courier New"/>
                            <w:sz w:val="18"/>
                          </w:rPr>
                        </w:pPr>
                        <w:r>
                          <w:rPr>
                            <w:rFonts w:ascii="Courier New" w:hAnsi="Courier New"/>
                            <w:sz w:val="18"/>
                          </w:rPr>
                          <w:t>headerText?.text</w:t>
                        </w:r>
                        <w:r>
                          <w:rPr>
                            <w:rFonts w:ascii="Courier New" w:hAnsi="Courier New"/>
                            <w:spacing w:val="-9"/>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pacing w:val="-2"/>
                            <w:sz w:val="18"/>
                          </w:rPr>
                          <w:t>getString(R.string.most_moons)</w:t>
                        </w:r>
                      </w:p>
                      <w:p>
                        <w:pPr>
                          <w:pStyle w:val="Normal"/>
                          <w:spacing w:before="76" w:after="0"/>
                          <w:ind w:left="1317" w:hanging="0"/>
                          <w:rPr>
                            <w:rFonts w:ascii="Courier New" w:hAnsi="Courier New"/>
                            <w:sz w:val="18"/>
                          </w:rPr>
                        </w:pPr>
                        <w:r>
                          <w:rPr>
                            <w:rFonts w:ascii="Courier New" w:hAnsi="Courier New"/>
                            <w:sz w:val="18"/>
                          </w:rPr>
                          <w:t>}</w:t>
                        </w:r>
                      </w:p>
                      <w:p>
                        <w:pPr>
                          <w:pStyle w:val="Normal"/>
                          <w:spacing w:before="77" w:after="0"/>
                          <w:ind w:left="1317" w:hanging="0"/>
                          <w:rPr>
                            <w:rFonts w:ascii="Courier New" w:hAnsi="Courier New"/>
                            <w:sz w:val="18"/>
                          </w:rPr>
                        </w:pPr>
                        <w:r>
                          <w:rPr>
                            <w:rFonts w:ascii="Courier New" w:hAnsi="Courier New"/>
                            <w:sz w:val="18"/>
                          </w:rPr>
                          <w:t>R.id.side_spinning</w:t>
                        </w:r>
                        <w:r>
                          <w:rPr>
                            <w:rFonts w:ascii="Courier New" w:hAnsi="Courier New"/>
                            <w:spacing w:val="-10"/>
                            <w:sz w:val="18"/>
                          </w:rPr>
                          <w:t xml:space="preserve"> </w:t>
                        </w:r>
                        <w:r>
                          <w:rPr>
                            <w:rFonts w:ascii="Courier New" w:hAnsi="Courier New"/>
                            <w:sz w:val="18"/>
                          </w:rPr>
                          <w:t>-&gt;</w:t>
                        </w:r>
                        <w:r>
                          <w:rPr>
                            <w:rFonts w:ascii="Courier New" w:hAnsi="Courier New"/>
                            <w:spacing w:val="-10"/>
                            <w:sz w:val="18"/>
                          </w:rPr>
                          <w:t xml:space="preserve"> {</w:t>
                        </w:r>
                      </w:p>
                      <w:p>
                        <w:pPr>
                          <w:pStyle w:val="Normal"/>
                          <w:spacing w:before="76" w:after="0"/>
                          <w:ind w:left="1749" w:hanging="0"/>
                          <w:rPr>
                            <w:rFonts w:ascii="Courier New" w:hAnsi="Courier New"/>
                            <w:sz w:val="18"/>
                          </w:rPr>
                        </w:pPr>
                        <w:r>
                          <w:rPr>
                            <w:rFonts w:ascii="Courier New" w:hAnsi="Courier New"/>
                            <w:sz w:val="18"/>
                          </w:rPr>
                          <w:t>headerText?.text</w:t>
                        </w:r>
                        <w:r>
                          <w:rPr>
                            <w:rFonts w:ascii="Courier New" w:hAnsi="Courier New"/>
                            <w:spacing w:val="-9"/>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pacing w:val="-2"/>
                            <w:sz w:val="18"/>
                          </w:rPr>
                          <w:t>getString(R.string.side_spinning)</w:t>
                        </w:r>
                      </w:p>
                      <w:p>
                        <w:pPr>
                          <w:pStyle w:val="Normal"/>
                          <w:spacing w:before="76" w:after="0"/>
                          <w:ind w:left="1317"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square"/>
                </v:rect>
              </v:group>
            </w:pict>
          </mc:Fallback>
        </mc:AlternateContent>
      </w:r>
    </w:p>
    <w:p>
      <w:pPr>
        <w:pStyle w:val="ListParagraph"/>
        <w:numPr>
          <w:ilvl w:val="0"/>
          <w:numId w:val="14"/>
        </w:numPr>
        <w:tabs>
          <w:tab w:val="clear" w:pos="720"/>
          <w:tab w:val="left" w:pos="554" w:leader="none"/>
        </w:tabs>
        <w:spacing w:lineRule="auto" w:line="240" w:before="37" w:after="0"/>
        <w:ind w:left="554" w:right="906" w:hanging="360"/>
        <w:jc w:val="left"/>
        <w:rPr>
          <w:sz w:val="20"/>
        </w:rPr>
      </w:pPr>
      <w:r>
        <w:rPr>
          <w:sz w:val="20"/>
        </w:rPr>
        <w:t>Here,</w:t>
      </w:r>
      <w:r>
        <w:rPr>
          <w:spacing w:val="-3"/>
          <w:sz w:val="20"/>
        </w:rPr>
        <w:t xml:space="preserve"> </w:t>
      </w:r>
      <w:r>
        <w:rPr>
          <w:sz w:val="20"/>
        </w:rPr>
        <w:t>you</w:t>
      </w:r>
      <w:r>
        <w:rPr>
          <w:spacing w:val="-3"/>
          <w:sz w:val="20"/>
        </w:rPr>
        <w:t xml:space="preserve"> </w:t>
      </w:r>
      <w:r>
        <w:rPr>
          <w:sz w:val="20"/>
        </w:rPr>
        <w:t>are</w:t>
      </w:r>
      <w:r>
        <w:rPr>
          <w:spacing w:val="-4"/>
          <w:sz w:val="20"/>
        </w:rPr>
        <w:t xml:space="preserve"> </w:t>
      </w:r>
      <w:r>
        <w:rPr>
          <w:sz w:val="20"/>
        </w:rPr>
        <w:t>retrieving</w:t>
      </w:r>
      <w:r>
        <w:rPr>
          <w:spacing w:val="-4"/>
          <w:sz w:val="20"/>
        </w:rPr>
        <w:t xml:space="preserve"> </w:t>
      </w:r>
      <w:r>
        <w:rPr>
          <w:sz w:val="20"/>
        </w:rPr>
        <w:t>the</w:t>
      </w:r>
      <w:r>
        <w:rPr>
          <w:spacing w:val="-3"/>
          <w:sz w:val="20"/>
        </w:rPr>
        <w:t xml:space="preserve"> </w:t>
      </w:r>
      <w:r>
        <w:rPr>
          <w:sz w:val="20"/>
        </w:rPr>
        <w:t>IDs</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buttons</w:t>
      </w:r>
      <w:r>
        <w:rPr>
          <w:spacing w:val="-3"/>
          <w:sz w:val="20"/>
        </w:rPr>
        <w:t xml:space="preserve"> </w:t>
      </w:r>
      <w:r>
        <w:rPr>
          <w:sz w:val="20"/>
        </w:rPr>
        <w:t>representing</w:t>
      </w:r>
      <w:r>
        <w:rPr>
          <w:spacing w:val="-4"/>
          <w:sz w:val="20"/>
        </w:rPr>
        <w:t xml:space="preserve"> </w:t>
      </w:r>
      <w:r>
        <w:rPr>
          <w:sz w:val="20"/>
        </w:rPr>
        <w:t>planets</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 xml:space="preserve">layout with the </w:t>
      </w:r>
      <w:r>
        <w:rPr>
          <w:rFonts w:ascii="Courier New" w:hAnsi="Courier New"/>
          <w:b/>
        </w:rPr>
        <w:t>val planets = listOf&lt;View&gt;(view.findViewById(R. id.mercury), view.findViewById(R.id.venus), ...)</w:t>
      </w:r>
      <w:r>
        <w:rPr>
          <w:rFonts w:ascii="Courier New" w:hAnsi="Courier New"/>
          <w:b/>
          <w:spacing w:val="-63"/>
        </w:rPr>
        <w:t xml:space="preserve"> </w:t>
      </w:r>
      <w:r>
        <w:rPr>
          <w:sz w:val="20"/>
        </w:rPr>
        <w:t xml:space="preserve">line. Most importantly, it's here where you set the </w:t>
      </w:r>
      <w:r>
        <w:rPr>
          <w:rFonts w:ascii="Courier New" w:hAnsi="Courier New"/>
          <w:b/>
        </w:rPr>
        <w:t>questionId</w:t>
      </w:r>
      <w:r>
        <w:rPr>
          <w:sz w:val="20"/>
        </w:rPr>
        <w:t>:</w:t>
      </w:r>
    </w:p>
    <w:p>
      <w:pPr>
        <w:pStyle w:val="TextBody"/>
        <w:spacing w:before="7" w:after="0"/>
        <w:rPr>
          <w:sz w:val="8"/>
        </w:rPr>
      </w:pPr>
      <w:r>
        <w:rPr>
          <w:sz w:val="8"/>
        </w:rPr>
        <mc:AlternateContent>
          <mc:Choice Requires="wpg">
            <w:drawing>
              <wp:anchor behindDoc="0" distT="0" distB="635" distL="0" distR="4445" simplePos="0" locked="0" layoutInCell="0" allowOverlap="1" relativeHeight="1555" wp14:anchorId="10C64F93">
                <wp:simplePos x="0" y="0"/>
                <wp:positionH relativeFrom="page">
                  <wp:posOffset>662940</wp:posOffset>
                </wp:positionH>
                <wp:positionV relativeFrom="paragraph">
                  <wp:posOffset>88900</wp:posOffset>
                </wp:positionV>
                <wp:extent cx="5074920" cy="219075"/>
                <wp:effectExtent l="0" t="635" r="635" b="0"/>
                <wp:wrapTopAndBottom/>
                <wp:docPr id="270" name="docshapegroup194"/>
                <a:graphic xmlns:a="http://schemas.openxmlformats.org/drawingml/2006/main">
                  <a:graphicData uri="http://schemas.microsoft.com/office/word/2010/wordprocessingGroup">
                    <wpg:wgp>
                      <wpg:cNvGrpSpPr/>
                      <wpg:grpSpPr>
                        <a:xfrm>
                          <a:off x="0" y="0"/>
                          <a:ext cx="5074920" cy="219240"/>
                          <a:chOff x="0" y="0"/>
                          <a:chExt cx="5074920" cy="219240"/>
                        </a:xfrm>
                      </wpg:grpSpPr>
                      <wps:wsp>
                        <wps:cNvSpPr/>
                        <wps:spPr>
                          <a:xfrm>
                            <a:off x="0" y="6480"/>
                            <a:ext cx="5074920" cy="206280"/>
                          </a:xfrm>
                          <a:prstGeom prst="rect">
                            <a:avLst/>
                          </a:prstGeom>
                          <a:solidFill>
                            <a:srgbClr val="f6f6f6"/>
                          </a:solidFill>
                          <a:ln w="0">
                            <a:noFill/>
                          </a:ln>
                        </wps:spPr>
                        <wps:style>
                          <a:lnRef idx="0"/>
                          <a:fillRef idx="0"/>
                          <a:effectRef idx="0"/>
                          <a:fontRef idx="minor"/>
                        </wps:style>
                        <wps:bodyPr/>
                      </wps:wsp>
                      <wps:wsp>
                        <wps:cNvSpPr/>
                        <wps:spPr>
                          <a:xfrm>
                            <a:off x="0" y="0"/>
                            <a:ext cx="5074920" cy="219240"/>
                          </a:xfrm>
                          <a:custGeom>
                            <a:avLst/>
                            <a:gdLst>
                              <a:gd name="textAreaLeft" fmla="*/ 0 w 2877120"/>
                              <a:gd name="textAreaRight" fmla="*/ 2879280 w 2877120"/>
                              <a:gd name="textAreaTop" fmla="*/ 0 h 124200"/>
                              <a:gd name="textAreaBottom" fmla="*/ 126360 h 124200"/>
                            </a:gdLst>
                            <a:ahLst/>
                            <a:rect l="textAreaLeft" t="textAreaTop" r="textAreaRight" b="textAreaBottom"/>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9368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questionId</w:t>
                              </w:r>
                              <w:r>
                                <w:rPr>
                                  <w:rFonts w:ascii="Courier New" w:hAnsi="Courier New"/>
                                  <w:spacing w:val="-13"/>
                                  <w:sz w:val="18"/>
                                </w:rPr>
                                <w:t xml:space="preserve"> </w:t>
                              </w:r>
                              <w:r>
                                <w:rPr>
                                  <w:rFonts w:ascii="Courier New" w:hAnsi="Courier New"/>
                                  <w:sz w:val="18"/>
                                </w:rPr>
                                <w:t>=</w:t>
                              </w:r>
                              <w:r>
                                <w:rPr>
                                  <w:rFonts w:ascii="Courier New" w:hAnsi="Courier New"/>
                                  <w:spacing w:val="-11"/>
                                  <w:sz w:val="18"/>
                                </w:rPr>
                                <w:t xml:space="preserve"> </w:t>
                              </w:r>
                              <w:r>
                                <w:rPr>
                                  <w:rFonts w:ascii="Courier New" w:hAnsi="Courier New"/>
                                  <w:sz w:val="18"/>
                                </w:rPr>
                                <w:t>arguments?.getInt(QUESTION_ID)</w:t>
                              </w:r>
                              <w:r>
                                <w:rPr>
                                  <w:rFonts w:ascii="Courier New" w:hAnsi="Courier New"/>
                                  <w:spacing w:val="-11"/>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pacing w:val="-2"/>
                                  <w:sz w:val="18"/>
                                </w:rPr>
                                <w:t>NO_QUESTION_SET</w:t>
                              </w:r>
                            </w:p>
                          </w:txbxContent>
                        </wps:txbx>
                        <wps:bodyPr lIns="0" rIns="0" tIns="0" bIns="0" anchor="t">
                          <a:noAutofit/>
                        </wps:bodyPr>
                      </wps:wsp>
                    </wpg:wgp>
                  </a:graphicData>
                </a:graphic>
              </wp:anchor>
            </w:drawing>
          </mc:Choice>
          <mc:Fallback>
            <w:pict>
              <v:group id="shape_0" alt="docshapegroup194" style="position:absolute;margin-left:52.2pt;margin-top:7pt;width:399.6pt;height:17.25pt" coordorigin="1044,140" coordsize="7992,345">
                <v:rect id="shape_0" path="m0,0l-2147483645,0l-2147483645,-2147483646l0,-2147483646xe" fillcolor="#f6f6f6" stroked="f" o:allowincell="f" style="position:absolute;left:1044;top:150;width:7991;height:32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0;width:7991;height:30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questionId</w:t>
                        </w:r>
                        <w:r>
                          <w:rPr>
                            <w:rFonts w:ascii="Courier New" w:hAnsi="Courier New"/>
                            <w:spacing w:val="-13"/>
                            <w:sz w:val="18"/>
                          </w:rPr>
                          <w:t xml:space="preserve"> </w:t>
                        </w:r>
                        <w:r>
                          <w:rPr>
                            <w:rFonts w:ascii="Courier New" w:hAnsi="Courier New"/>
                            <w:sz w:val="18"/>
                          </w:rPr>
                          <w:t>=</w:t>
                        </w:r>
                        <w:r>
                          <w:rPr>
                            <w:rFonts w:ascii="Courier New" w:hAnsi="Courier New"/>
                            <w:spacing w:val="-11"/>
                            <w:sz w:val="18"/>
                          </w:rPr>
                          <w:t xml:space="preserve"> </w:t>
                        </w:r>
                        <w:r>
                          <w:rPr>
                            <w:rFonts w:ascii="Courier New" w:hAnsi="Courier New"/>
                            <w:sz w:val="18"/>
                          </w:rPr>
                          <w:t>arguments?.getInt(QUESTION_ID)</w:t>
                        </w:r>
                        <w:r>
                          <w:rPr>
                            <w:rFonts w:ascii="Courier New" w:hAnsi="Courier New"/>
                            <w:spacing w:val="-11"/>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pacing w:val="-2"/>
                            <w:sz w:val="18"/>
                          </w:rPr>
                          <w:t>NO_QUESTION_SET</w:t>
                        </w:r>
                      </w:p>
                    </w:txbxContent>
                  </v:textbox>
                  <w10:wrap type="topAndBottom"/>
                </v:rect>
              </v:group>
            </w:pict>
          </mc:Fallback>
        </mc:AlternateContent>
      </w:r>
    </w:p>
    <w:p>
      <w:pPr>
        <w:pStyle w:val="TextBody"/>
        <w:spacing w:lineRule="auto" w:line="240" w:before="72" w:after="0"/>
        <w:ind w:left="554" w:right="882" w:hanging="0"/>
        <w:rPr/>
      </w:pPr>
      <w:r>
        <w:rPr/>
        <w:t>This</w:t>
      </w:r>
      <w:r>
        <w:rPr>
          <w:spacing w:val="-4"/>
        </w:rPr>
        <w:t xml:space="preserve"> </w:t>
      </w:r>
      <w:r>
        <w:rPr/>
        <w:t>is</w:t>
      </w:r>
      <w:r>
        <w:rPr>
          <w:spacing w:val="-3"/>
        </w:rPr>
        <w:t xml:space="preserve"> </w:t>
      </w:r>
      <w:r>
        <w:rPr/>
        <w:t>then</w:t>
      </w:r>
      <w:r>
        <w:rPr>
          <w:spacing w:val="-3"/>
        </w:rPr>
        <w:t xml:space="preserve"> </w:t>
      </w:r>
      <w:r>
        <w:rPr/>
        <w:t>used</w:t>
      </w:r>
      <w:r>
        <w:rPr>
          <w:spacing w:val="-3"/>
        </w:rPr>
        <w:t xml:space="preserve"> </w:t>
      </w:r>
      <w:r>
        <w:rPr/>
        <w:t>to</w:t>
      </w:r>
      <w:r>
        <w:rPr>
          <w:spacing w:val="-3"/>
        </w:rPr>
        <w:t xml:space="preserve"> </w:t>
      </w:r>
      <w:r>
        <w:rPr/>
        <w:t>show</w:t>
      </w:r>
      <w:r>
        <w:rPr>
          <w:spacing w:val="-3"/>
        </w:rPr>
        <w:t xml:space="preserve"> </w:t>
      </w:r>
      <w:r>
        <w:rPr/>
        <w:t>the</w:t>
      </w:r>
      <w:r>
        <w:rPr>
          <w:spacing w:val="-3"/>
        </w:rPr>
        <w:t xml:space="preserve"> </w:t>
      </w:r>
      <w:r>
        <w:rPr/>
        <w:t>question</w:t>
      </w:r>
      <w:r>
        <w:rPr>
          <w:spacing w:val="-3"/>
        </w:rPr>
        <w:t xml:space="preserve"> </w:t>
      </w:r>
      <w:r>
        <w:rPr/>
        <w:t>header</w:t>
      </w:r>
      <w:r>
        <w:rPr>
          <w:spacing w:val="-3"/>
        </w:rPr>
        <w:t xml:space="preserve"> </w:t>
      </w:r>
      <w:r>
        <w:rPr/>
        <w:t>text</w:t>
      </w:r>
      <w:r>
        <w:rPr>
          <w:spacing w:val="-3"/>
        </w:rPr>
        <w:t xml:space="preserve"> </w:t>
      </w:r>
      <w:r>
        <w:rPr/>
        <w:t>to</w:t>
      </w:r>
      <w:r>
        <w:rPr>
          <w:spacing w:val="-3"/>
        </w:rPr>
        <w:t xml:space="preserve"> </w:t>
      </w:r>
      <w:r>
        <w:rPr/>
        <w:t>display</w:t>
      </w:r>
      <w:r>
        <w:rPr>
          <w:spacing w:val="-3"/>
        </w:rPr>
        <w:t xml:space="preserve"> </w:t>
      </w:r>
      <w:r>
        <w:rPr/>
        <w:t>in</w:t>
      </w:r>
      <w:r>
        <w:rPr>
          <w:spacing w:val="-3"/>
        </w:rPr>
        <w:t xml:space="preserve"> </w:t>
      </w:r>
      <w:r>
        <w:rPr/>
        <w:t>the</w:t>
      </w:r>
      <w:r>
        <w:rPr>
          <w:spacing w:val="-3"/>
        </w:rPr>
        <w:t xml:space="preserve"> </w:t>
      </w:r>
      <w:r>
        <w:rPr/>
        <w:t>layout,</w:t>
      </w:r>
      <w:r>
        <w:rPr>
          <w:spacing w:val="-3"/>
        </w:rPr>
        <w:t xml:space="preserve"> </w:t>
      </w:r>
      <w:r>
        <w:rPr/>
        <w:t xml:space="preserve">but also will be used in the </w:t>
      </w:r>
      <w:r>
        <w:rPr>
          <w:rFonts w:ascii="Courier New" w:hAnsi="Courier New"/>
          <w:b/>
          <w:sz w:val="22"/>
        </w:rPr>
        <w:t>onClick</w:t>
      </w:r>
      <w:r>
        <w:rPr>
          <w:rFonts w:ascii="Courier New" w:hAnsi="Courier New"/>
          <w:b/>
          <w:spacing w:val="-71"/>
          <w:sz w:val="22"/>
        </w:rPr>
        <w:t xml:space="preserve"> </w:t>
      </w:r>
      <w:r>
        <w:rPr/>
        <w:t>method to show the answer the user has clicked based on the question.</w:t>
      </w:r>
    </w:p>
    <w:p>
      <w:pPr>
        <w:pStyle w:val="ListParagraph"/>
        <w:numPr>
          <w:ilvl w:val="0"/>
          <w:numId w:val="14"/>
        </w:numPr>
        <w:tabs>
          <w:tab w:val="clear" w:pos="720"/>
          <w:tab w:val="left" w:pos="554" w:leader="none"/>
        </w:tabs>
        <w:spacing w:before="147" w:after="0"/>
        <w:ind w:left="554" w:hanging="360"/>
        <w:jc w:val="left"/>
        <w:rPr>
          <w:sz w:val="20"/>
        </w:rPr>
      </w:pPr>
      <w:r>
        <w:rPr>
          <w:sz w:val="20"/>
        </w:rPr>
        <w:t>Now</w:t>
      </w:r>
      <w:r>
        <w:rPr>
          <w:spacing w:val="-3"/>
          <w:sz w:val="20"/>
        </w:rPr>
        <w:t xml:space="preserve"> </w:t>
      </w:r>
      <w:r>
        <w:rPr>
          <w:sz w:val="20"/>
        </w:rPr>
        <w:t>update</w:t>
      </w:r>
      <w:r>
        <w:rPr>
          <w:spacing w:val="-2"/>
          <w:sz w:val="20"/>
        </w:rPr>
        <w:t xml:space="preserve"> </w:t>
      </w:r>
      <w:r>
        <w:rPr>
          <w:sz w:val="20"/>
        </w:rPr>
        <w:t>the</w:t>
      </w:r>
      <w:r>
        <w:rPr>
          <w:spacing w:val="-2"/>
          <w:sz w:val="20"/>
        </w:rPr>
        <w:t xml:space="preserve"> </w:t>
      </w:r>
      <w:r>
        <w:rPr>
          <w:rFonts w:ascii="Courier New" w:hAnsi="Courier New"/>
          <w:b/>
        </w:rPr>
        <w:t>onClick</w:t>
      </w:r>
      <w:r>
        <w:rPr>
          <w:rFonts w:ascii="Courier New" w:hAnsi="Courier New"/>
          <w:b/>
          <w:spacing w:val="-80"/>
        </w:rPr>
        <w:t xml:space="preserve"> </w:t>
      </w:r>
      <w:r>
        <w:rPr>
          <w:sz w:val="20"/>
        </w:rPr>
        <w:t>function</w:t>
      </w:r>
      <w:r>
        <w:rPr>
          <w:spacing w:val="-2"/>
          <w:sz w:val="20"/>
        </w:rPr>
        <w:t xml:space="preserve"> </w:t>
      </w:r>
      <w:r>
        <w:rPr>
          <w:sz w:val="20"/>
        </w:rPr>
        <w:t>with</w:t>
      </w:r>
      <w:r>
        <w:rPr>
          <w:spacing w:val="-1"/>
          <w:sz w:val="20"/>
        </w:rPr>
        <w:t xml:space="preserve"> </w:t>
      </w:r>
      <w:r>
        <w:rPr>
          <w:sz w:val="20"/>
        </w:rPr>
        <w:t>the</w:t>
      </w:r>
      <w:r>
        <w:rPr>
          <w:spacing w:val="-1"/>
          <w:sz w:val="20"/>
        </w:rPr>
        <w:t xml:space="preserve"> </w:t>
      </w:r>
      <w:r>
        <w:rPr>
          <w:spacing w:val="-2"/>
          <w:sz w:val="20"/>
        </w:rPr>
        <w:t>following:</w:t>
      </w:r>
    </w:p>
    <w:p>
      <w:pPr>
        <w:sectPr>
          <w:headerReference w:type="even" r:id="rId95"/>
          <w:headerReference w:type="default" r:id="rId96"/>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1" w:after="0"/>
        <w:rPr>
          <w:sz w:val="8"/>
        </w:rPr>
      </w:pPr>
      <w:r>
        <w:rPr>
          <w:sz w:val="8"/>
        </w:rPr>
        <mc:AlternateContent>
          <mc:Choice Requires="wpg">
            <w:drawing>
              <wp:anchor behindDoc="0" distT="0" distB="635" distL="0" distR="4445" simplePos="0" locked="0" layoutInCell="0" allowOverlap="1" relativeHeight="1557" wp14:anchorId="2316066C">
                <wp:simplePos x="0" y="0"/>
                <wp:positionH relativeFrom="page">
                  <wp:posOffset>662940</wp:posOffset>
                </wp:positionH>
                <wp:positionV relativeFrom="paragraph">
                  <wp:posOffset>90805</wp:posOffset>
                </wp:positionV>
                <wp:extent cx="5074920" cy="2746375"/>
                <wp:effectExtent l="0" t="635" r="635" b="0"/>
                <wp:wrapTopAndBottom/>
                <wp:docPr id="272" name="docshapegroup198"/>
                <a:graphic xmlns:a="http://schemas.openxmlformats.org/drawingml/2006/main">
                  <a:graphicData uri="http://schemas.microsoft.com/office/word/2010/wordprocessingGroup">
                    <wpg:wgp>
                      <wpg:cNvGrpSpPr/>
                      <wpg:grpSpPr>
                        <a:xfrm>
                          <a:off x="0" y="0"/>
                          <a:ext cx="5074920" cy="2746440"/>
                          <a:chOff x="0" y="0"/>
                          <a:chExt cx="5074920" cy="2746440"/>
                        </a:xfrm>
                      </wpg:grpSpPr>
                      <wps:wsp>
                        <wps:cNvSpPr/>
                        <wps:spPr>
                          <a:xfrm>
                            <a:off x="0" y="6480"/>
                            <a:ext cx="5074920" cy="2733840"/>
                          </a:xfrm>
                          <a:prstGeom prst="rect">
                            <a:avLst/>
                          </a:prstGeom>
                          <a:solidFill>
                            <a:srgbClr val="f6f6f6"/>
                          </a:solidFill>
                          <a:ln w="0">
                            <a:noFill/>
                          </a:ln>
                        </wps:spPr>
                        <wps:style>
                          <a:lnRef idx="0"/>
                          <a:fillRef idx="0"/>
                          <a:effectRef idx="0"/>
                          <a:fontRef idx="minor"/>
                        </wps:style>
                        <wps:bodyPr/>
                      </wps:wsp>
                      <wps:wsp>
                        <wps:cNvSpPr/>
                        <wps:spPr>
                          <a:xfrm>
                            <a:off x="0" y="0"/>
                            <a:ext cx="5074920" cy="2746440"/>
                          </a:xfrm>
                          <a:custGeom>
                            <a:avLst/>
                            <a:gdLst>
                              <a:gd name="textAreaLeft" fmla="*/ 0 w 2877120"/>
                              <a:gd name="textAreaRight" fmla="*/ 2879280 w 2877120"/>
                              <a:gd name="textAreaTop" fmla="*/ 0 h 1557000"/>
                              <a:gd name="textAreaBottom" fmla="*/ 1559160 h 1557000"/>
                            </a:gdLst>
                            <a:ahLst/>
                            <a:rect l="textAreaLeft" t="textAreaTop" r="textAreaRight" b="textAreaBottom"/>
                            <a:pathLst>
                              <a:path w="7992" h="4325">
                                <a:moveTo>
                                  <a:pt x="7992" y="4304"/>
                                </a:moveTo>
                                <a:lnTo>
                                  <a:pt x="0" y="4304"/>
                                </a:lnTo>
                                <a:lnTo>
                                  <a:pt x="0" y="4324"/>
                                </a:lnTo>
                                <a:lnTo>
                                  <a:pt x="7992" y="4324"/>
                                </a:lnTo>
                                <a:lnTo>
                                  <a:pt x="7992" y="430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2720880"/>
                          </a:xfrm>
                          <a:prstGeom prst="rect">
                            <a:avLst/>
                          </a:prstGeom>
                          <a:noFill/>
                          <a:ln w="0">
                            <a:noFill/>
                          </a:ln>
                        </wps:spPr>
                        <wps:style>
                          <a:lnRef idx="0"/>
                          <a:fillRef idx="0"/>
                          <a:effectRef idx="0"/>
                          <a:fontRef idx="minor"/>
                        </wps:style>
                        <wps:txbx>
                          <w:txbxContent>
                            <w:p>
                              <w:pPr>
                                <w:pStyle w:val="Normal"/>
                                <w:spacing w:lineRule="auto" w:line="324" w:before="40" w:after="0"/>
                                <w:ind w:left="885" w:right="4318" w:hanging="432"/>
                                <w:rPr>
                                  <w:rFonts w:ascii="Courier New" w:hAnsi="Courier New"/>
                                  <w:sz w:val="18"/>
                                </w:rPr>
                              </w:pPr>
                              <w:r>
                                <w:rPr>
                                  <w:rFonts w:ascii="Courier New" w:hAnsi="Courier New"/>
                                  <w:sz w:val="18"/>
                                </w:rPr>
                                <w:t>when (questionId) { R.id.largest_planet</w:t>
                              </w:r>
                              <w:r>
                                <w:rPr>
                                  <w:rFonts w:ascii="Courier New" w:hAnsi="Courier New"/>
                                  <w:spacing w:val="-19"/>
                                  <w:sz w:val="18"/>
                                </w:rPr>
                                <w:t xml:space="preserve"> </w:t>
                              </w:r>
                              <w:r>
                                <w:rPr>
                                  <w:rFonts w:ascii="Courier New" w:hAnsi="Courier New"/>
                                  <w:sz w:val="18"/>
                                </w:rPr>
                                <w:t>-&gt;</w:t>
                              </w:r>
                              <w:r>
                                <w:rPr>
                                  <w:rFonts w:ascii="Courier New" w:hAnsi="Courier New"/>
                                  <w:spacing w:val="-19"/>
                                  <w:sz w:val="18"/>
                                </w:rPr>
                                <w:t xml:space="preserve"> </w:t>
                              </w:r>
                              <w:r>
                                <w:rPr>
                                  <w:rFonts w:ascii="Courier New" w:hAnsi="Courier New"/>
                                  <w:sz w:val="18"/>
                                </w:rPr>
                                <w:t>{</w:t>
                              </w:r>
                            </w:p>
                            <w:p>
                              <w:pPr>
                                <w:pStyle w:val="Normal"/>
                                <w:spacing w:before="1" w:after="0"/>
                                <w:ind w:left="1317" w:hanging="0"/>
                                <w:rPr>
                                  <w:rFonts w:ascii="Courier New" w:hAnsi="Courier New"/>
                                  <w:sz w:val="18"/>
                                </w:rPr>
                              </w:pPr>
                              <w:r>
                                <w:rPr>
                                  <w:rFonts w:ascii="Courier New" w:hAnsi="Courier New"/>
                                  <w:sz w:val="18"/>
                                </w:rPr>
                                <w:t>if</w:t>
                              </w:r>
                              <w:r>
                                <w:rPr>
                                  <w:rFonts w:ascii="Courier New" w:hAnsi="Courier New"/>
                                  <w:spacing w:val="-6"/>
                                  <w:sz w:val="18"/>
                                </w:rPr>
                                <w:t xml:space="preserve"> </w:t>
                              </w:r>
                              <w:r>
                                <w:rPr>
                                  <w:rFonts w:ascii="Courier New" w:hAnsi="Courier New"/>
                                  <w:sz w:val="18"/>
                                </w:rPr>
                                <w:t>(v?.id</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R.id.jupiter)</w:t>
                              </w:r>
                              <w:r>
                                <w:rPr>
                                  <w:rFonts w:ascii="Courier New" w:hAnsi="Courier New"/>
                                  <w:spacing w:val="-5"/>
                                  <w:sz w:val="18"/>
                                </w:rPr>
                                <w:t xml:space="preserve"> </w:t>
                              </w:r>
                              <w:r>
                                <w:rPr>
                                  <w:rFonts w:ascii="Courier New" w:hAnsi="Courier New"/>
                                  <w:spacing w:val="-10"/>
                                  <w:sz w:val="18"/>
                                </w:rPr>
                                <w:t>{</w:t>
                              </w:r>
                            </w:p>
                            <w:p>
                              <w:pPr>
                                <w:pStyle w:val="Normal"/>
                                <w:spacing w:lineRule="auto" w:line="235" w:before="80" w:after="0"/>
                                <w:ind w:left="1965" w:hanging="216"/>
                                <w:rPr>
                                  <w:rFonts w:ascii="Courier New" w:hAnsi="Courier New"/>
                                  <w:sz w:val="18"/>
                                </w:rPr>
                              </w:pPr>
                              <w:r>
                                <w:rPr>
                                  <w:rFonts w:ascii="Courier New" w:hAnsi="Courier New"/>
                                  <w:sz w:val="18"/>
                                </w:rPr>
                                <w:t>answer?.text</w:t>
                              </w:r>
                              <w:r>
                                <w:rPr>
                                  <w:rFonts w:ascii="Courier New" w:hAnsi="Courier New"/>
                                  <w:spacing w:val="-20"/>
                                  <w:sz w:val="18"/>
                                </w:rPr>
                                <w:t xml:space="preserve"> </w:t>
                              </w:r>
                              <w:r>
                                <w:rPr>
                                  <w:rFonts w:ascii="Courier New" w:hAnsi="Courier New"/>
                                  <w:sz w:val="18"/>
                                </w:rPr>
                                <w:t>=</w:t>
                              </w:r>
                              <w:r>
                                <w:rPr>
                                  <w:rFonts w:ascii="Courier New" w:hAnsi="Courier New"/>
                                  <w:spacing w:val="-20"/>
                                  <w:sz w:val="18"/>
                                </w:rPr>
                                <w:t xml:space="preserve"> </w:t>
                              </w:r>
                              <w:r>
                                <w:rPr>
                                  <w:rFonts w:ascii="Courier New" w:hAnsi="Courier New"/>
                                  <w:sz w:val="18"/>
                                </w:rPr>
                                <w:t xml:space="preserve">getString(R.string.jupiter_answer, </w:t>
                              </w:r>
                              <w:r>
                                <w:rPr>
                                  <w:rFonts w:ascii="Courier New" w:hAnsi="Courier New"/>
                                  <w:spacing w:val="-2"/>
                                  <w:sz w:val="18"/>
                                </w:rPr>
                                <w:t>getString(R.string.correct))</w:t>
                              </w:r>
                            </w:p>
                            <w:p>
                              <w:pPr>
                                <w:pStyle w:val="Normal"/>
                                <w:spacing w:before="17" w:after="0"/>
                                <w:ind w:left="1317" w:hanging="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else</w:t>
                              </w:r>
                              <w:r>
                                <w:rPr>
                                  <w:rFonts w:ascii="Courier New" w:hAnsi="Courier New"/>
                                  <w:spacing w:val="-2"/>
                                  <w:sz w:val="18"/>
                                </w:rPr>
                                <w:t xml:space="preserve"> </w:t>
                              </w:r>
                              <w:r>
                                <w:rPr>
                                  <w:rFonts w:ascii="Courier New" w:hAnsi="Courier New"/>
                                  <w:spacing w:val="-10"/>
                                  <w:sz w:val="18"/>
                                </w:rPr>
                                <w:t>{</w:t>
                              </w:r>
                            </w:p>
                            <w:p>
                              <w:pPr>
                                <w:pStyle w:val="Normal"/>
                                <w:spacing w:lineRule="auto" w:line="235" w:before="79" w:after="0"/>
                                <w:ind w:left="1965" w:hanging="216"/>
                                <w:rPr>
                                  <w:rFonts w:ascii="Courier New" w:hAnsi="Courier New"/>
                                  <w:sz w:val="18"/>
                                </w:rPr>
                              </w:pPr>
                              <w:r>
                                <w:rPr>
                                  <w:rFonts w:ascii="Courier New" w:hAnsi="Courier New"/>
                                  <w:sz w:val="18"/>
                                </w:rPr>
                                <w:t>answer?.text</w:t>
                              </w:r>
                              <w:r>
                                <w:rPr>
                                  <w:rFonts w:ascii="Courier New" w:hAnsi="Courier New"/>
                                  <w:spacing w:val="-20"/>
                                  <w:sz w:val="18"/>
                                </w:rPr>
                                <w:t xml:space="preserve"> </w:t>
                              </w:r>
                              <w:r>
                                <w:rPr>
                                  <w:rFonts w:ascii="Courier New" w:hAnsi="Courier New"/>
                                  <w:sz w:val="18"/>
                                </w:rPr>
                                <w:t>=</w:t>
                              </w:r>
                              <w:r>
                                <w:rPr>
                                  <w:rFonts w:ascii="Courier New" w:hAnsi="Courier New"/>
                                  <w:spacing w:val="-20"/>
                                  <w:sz w:val="18"/>
                                </w:rPr>
                                <w:t xml:space="preserve"> </w:t>
                              </w:r>
                              <w:r>
                                <w:rPr>
                                  <w:rFonts w:ascii="Courier New" w:hAnsi="Courier New"/>
                                  <w:sz w:val="18"/>
                                </w:rPr>
                                <w:t xml:space="preserve">getString(R.string.jupiter_answer, </w:t>
                              </w:r>
                              <w:r>
                                <w:rPr>
                                  <w:rFonts w:ascii="Courier New" w:hAnsi="Courier New"/>
                                  <w:spacing w:val="-2"/>
                                  <w:sz w:val="18"/>
                                </w:rPr>
                                <w:t>getString(R.string.wrong))</w:t>
                              </w:r>
                            </w:p>
                            <w:p>
                              <w:pPr>
                                <w:pStyle w:val="Normal"/>
                                <w:spacing w:before="17" w:after="0"/>
                                <w:ind w:left="1317"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7" w:after="0"/>
                                <w:ind w:left="885" w:hanging="0"/>
                                <w:rPr>
                                  <w:rFonts w:ascii="Courier New" w:hAnsi="Courier New"/>
                                  <w:sz w:val="18"/>
                                </w:rPr>
                              </w:pPr>
                              <w:r>
                                <w:rPr>
                                  <w:rFonts w:ascii="Courier New" w:hAnsi="Courier New"/>
                                  <w:sz w:val="18"/>
                                </w:rPr>
                                <w:t>R.id.most_moons</w:t>
                              </w:r>
                              <w:r>
                                <w:rPr>
                                  <w:rFonts w:ascii="Courier New" w:hAnsi="Courier New"/>
                                  <w:spacing w:val="-9"/>
                                  <w:sz w:val="18"/>
                                </w:rPr>
                                <w:t xml:space="preserve"> </w:t>
                              </w:r>
                              <w:r>
                                <w:rPr>
                                  <w:rFonts w:ascii="Courier New" w:hAnsi="Courier New"/>
                                  <w:sz w:val="18"/>
                                </w:rPr>
                                <w:t>-&gt;</w:t>
                              </w:r>
                              <w:r>
                                <w:rPr>
                                  <w:rFonts w:ascii="Courier New" w:hAnsi="Courier New"/>
                                  <w:spacing w:val="-8"/>
                                  <w:sz w:val="18"/>
                                </w:rPr>
                                <w:t xml:space="preserve"> </w:t>
                              </w:r>
                              <w:r>
                                <w:rPr>
                                  <w:rFonts w:ascii="Courier New" w:hAnsi="Courier New"/>
                                  <w:spacing w:val="-10"/>
                                  <w:sz w:val="18"/>
                                </w:rPr>
                                <w:t>{</w:t>
                              </w:r>
                            </w:p>
                            <w:p>
                              <w:pPr>
                                <w:pStyle w:val="Normal"/>
                                <w:spacing w:before="76" w:after="0"/>
                                <w:ind w:left="1317" w:hanging="0"/>
                                <w:rPr>
                                  <w:rFonts w:ascii="Courier New" w:hAnsi="Courier New"/>
                                  <w:sz w:val="18"/>
                                </w:rPr>
                              </w:pPr>
                              <w:r>
                                <w:rPr>
                                  <w:rFonts w:ascii="Courier New" w:hAnsi="Courier New"/>
                                  <w:sz w:val="18"/>
                                </w:rPr>
                                <w:t>if</w:t>
                              </w:r>
                              <w:r>
                                <w:rPr>
                                  <w:rFonts w:ascii="Courier New" w:hAnsi="Courier New"/>
                                  <w:spacing w:val="-6"/>
                                  <w:sz w:val="18"/>
                                </w:rPr>
                                <w:t xml:space="preserve"> </w:t>
                              </w:r>
                              <w:r>
                                <w:rPr>
                                  <w:rFonts w:ascii="Courier New" w:hAnsi="Courier New"/>
                                  <w:sz w:val="18"/>
                                </w:rPr>
                                <w:t>(v?.id</w:t>
                              </w:r>
                              <w:r>
                                <w:rPr>
                                  <w:rFonts w:ascii="Courier New" w:hAnsi="Courier New"/>
                                  <w:spacing w:val="-5"/>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R.id.saturn)</w:t>
                              </w:r>
                              <w:r>
                                <w:rPr>
                                  <w:rFonts w:ascii="Courier New" w:hAnsi="Courier New"/>
                                  <w:spacing w:val="-5"/>
                                  <w:sz w:val="18"/>
                                </w:rPr>
                                <w:t xml:space="preserve"> </w:t>
                              </w:r>
                              <w:r>
                                <w:rPr>
                                  <w:rFonts w:ascii="Courier New" w:hAnsi="Courier New"/>
                                  <w:spacing w:val="-10"/>
                                  <w:sz w:val="18"/>
                                </w:rPr>
                                <w:t>{</w:t>
                              </w:r>
                            </w:p>
                            <w:p>
                              <w:pPr>
                                <w:pStyle w:val="Normal"/>
                                <w:spacing w:lineRule="auto" w:line="235" w:before="79" w:after="0"/>
                                <w:ind w:left="1965" w:hanging="216"/>
                                <w:rPr>
                                  <w:rFonts w:ascii="Courier New" w:hAnsi="Courier New"/>
                                  <w:sz w:val="18"/>
                                </w:rPr>
                              </w:pPr>
                              <w:r>
                                <w:rPr>
                                  <w:rFonts w:ascii="Courier New" w:hAnsi="Courier New"/>
                                  <w:sz w:val="18"/>
                                </w:rPr>
                                <w:t>answer?.text</w:t>
                              </w:r>
                              <w:r>
                                <w:rPr>
                                  <w:rFonts w:ascii="Courier New" w:hAnsi="Courier New"/>
                                  <w:spacing w:val="-20"/>
                                  <w:sz w:val="18"/>
                                </w:rPr>
                                <w:t xml:space="preserve"> </w:t>
                              </w:r>
                              <w:r>
                                <w:rPr>
                                  <w:rFonts w:ascii="Courier New" w:hAnsi="Courier New"/>
                                  <w:sz w:val="18"/>
                                </w:rPr>
                                <w:t>=</w:t>
                              </w:r>
                              <w:r>
                                <w:rPr>
                                  <w:rFonts w:ascii="Courier New" w:hAnsi="Courier New"/>
                                  <w:spacing w:val="-20"/>
                                  <w:sz w:val="18"/>
                                </w:rPr>
                                <w:t xml:space="preserve"> </w:t>
                              </w:r>
                              <w:r>
                                <w:rPr>
                                  <w:rFonts w:ascii="Courier New" w:hAnsi="Courier New"/>
                                  <w:sz w:val="18"/>
                                </w:rPr>
                                <w:t xml:space="preserve">getString(R.string.saturn_answer, </w:t>
                              </w:r>
                              <w:r>
                                <w:rPr>
                                  <w:rFonts w:ascii="Courier New" w:hAnsi="Courier New"/>
                                  <w:spacing w:val="-2"/>
                                  <w:sz w:val="18"/>
                                </w:rPr>
                                <w:t>getString(R.string.correct))</w:t>
                              </w:r>
                            </w:p>
                            <w:p>
                              <w:pPr>
                                <w:pStyle w:val="Normal"/>
                                <w:spacing w:before="17" w:after="0"/>
                                <w:ind w:left="1317" w:hanging="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else</w:t>
                              </w:r>
                              <w:r>
                                <w:rPr>
                                  <w:rFonts w:ascii="Courier New" w:hAnsi="Courier New"/>
                                  <w:spacing w:val="-2"/>
                                  <w:sz w:val="18"/>
                                </w:rPr>
                                <w:t xml:space="preserve"> </w:t>
                              </w:r>
                              <w:r>
                                <w:rPr>
                                  <w:rFonts w:ascii="Courier New" w:hAnsi="Courier New"/>
                                  <w:spacing w:val="-10"/>
                                  <w:sz w:val="18"/>
                                </w:rPr>
                                <w:t>{</w:t>
                              </w:r>
                            </w:p>
                            <w:p>
                              <w:pPr>
                                <w:pStyle w:val="Normal"/>
                                <w:spacing w:lineRule="auto" w:line="235" w:before="79" w:after="0"/>
                                <w:ind w:left="1965" w:hanging="216"/>
                                <w:rPr>
                                  <w:rFonts w:ascii="Courier New" w:hAnsi="Courier New"/>
                                  <w:sz w:val="18"/>
                                </w:rPr>
                              </w:pPr>
                              <w:r>
                                <w:rPr>
                                  <w:rFonts w:ascii="Courier New" w:hAnsi="Courier New"/>
                                  <w:sz w:val="18"/>
                                </w:rPr>
                                <w:t>answer?.text</w:t>
                              </w:r>
                              <w:r>
                                <w:rPr>
                                  <w:rFonts w:ascii="Courier New" w:hAnsi="Courier New"/>
                                  <w:spacing w:val="-20"/>
                                  <w:sz w:val="18"/>
                                </w:rPr>
                                <w:t xml:space="preserve"> </w:t>
                              </w:r>
                              <w:r>
                                <w:rPr>
                                  <w:rFonts w:ascii="Courier New" w:hAnsi="Courier New"/>
                                  <w:sz w:val="18"/>
                                </w:rPr>
                                <w:t>=</w:t>
                              </w:r>
                              <w:r>
                                <w:rPr>
                                  <w:rFonts w:ascii="Courier New" w:hAnsi="Courier New"/>
                                  <w:spacing w:val="-20"/>
                                  <w:sz w:val="18"/>
                                </w:rPr>
                                <w:t xml:space="preserve"> </w:t>
                              </w:r>
                              <w:r>
                                <w:rPr>
                                  <w:rFonts w:ascii="Courier New" w:hAnsi="Courier New"/>
                                  <w:sz w:val="18"/>
                                </w:rPr>
                                <w:t xml:space="preserve">getString(R.string.saturn_answer, </w:t>
                              </w:r>
                              <w:r>
                                <w:rPr>
                                  <w:rFonts w:ascii="Courier New" w:hAnsi="Courier New"/>
                                  <w:spacing w:val="-2"/>
                                  <w:sz w:val="18"/>
                                </w:rPr>
                                <w:t>getString(R.string.wrong))</w:t>
                              </w:r>
                            </w:p>
                          </w:txbxContent>
                        </wps:txbx>
                        <wps:bodyPr lIns="0" rIns="0" tIns="0" bIns="0" anchor="t">
                          <a:noAutofit/>
                        </wps:bodyPr>
                      </wps:wsp>
                    </wpg:wgp>
                  </a:graphicData>
                </a:graphic>
              </wp:anchor>
            </w:drawing>
          </mc:Choice>
          <mc:Fallback>
            <w:pict>
              <v:group id="shape_0" alt="docshapegroup198" style="position:absolute;margin-left:52.2pt;margin-top:7.15pt;width:399.6pt;height:216.25pt" coordorigin="1044,143" coordsize="7992,4325">
                <v:rect id="shape_0" path="m0,0l-2147483645,0l-2147483645,-2147483646l0,-2147483646xe" fillcolor="#f6f6f6" stroked="f" o:allowincell="f" style="position:absolute;left:1044;top:153;width:7991;height:430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3;width:7991;height:4284;mso-wrap-style:square;v-text-anchor:top;mso-position-horizontal-relative:page">
                  <v:fill o:detectmouseclick="t" on="false"/>
                  <v:stroke color="#3465a4" joinstyle="round" endcap="flat"/>
                  <v:textbox>
                    <w:txbxContent>
                      <w:p>
                        <w:pPr>
                          <w:pStyle w:val="Normal"/>
                          <w:spacing w:lineRule="auto" w:line="324" w:before="40" w:after="0"/>
                          <w:ind w:left="885" w:right="4318" w:hanging="432"/>
                          <w:rPr>
                            <w:rFonts w:ascii="Courier New" w:hAnsi="Courier New"/>
                            <w:sz w:val="18"/>
                          </w:rPr>
                        </w:pPr>
                        <w:r>
                          <w:rPr>
                            <w:rFonts w:ascii="Courier New" w:hAnsi="Courier New"/>
                            <w:sz w:val="18"/>
                          </w:rPr>
                          <w:t>when (questionId) { R.id.largest_planet</w:t>
                        </w:r>
                        <w:r>
                          <w:rPr>
                            <w:rFonts w:ascii="Courier New" w:hAnsi="Courier New"/>
                            <w:spacing w:val="-19"/>
                            <w:sz w:val="18"/>
                          </w:rPr>
                          <w:t xml:space="preserve"> </w:t>
                        </w:r>
                        <w:r>
                          <w:rPr>
                            <w:rFonts w:ascii="Courier New" w:hAnsi="Courier New"/>
                            <w:sz w:val="18"/>
                          </w:rPr>
                          <w:t>-&gt;</w:t>
                        </w:r>
                        <w:r>
                          <w:rPr>
                            <w:rFonts w:ascii="Courier New" w:hAnsi="Courier New"/>
                            <w:spacing w:val="-19"/>
                            <w:sz w:val="18"/>
                          </w:rPr>
                          <w:t xml:space="preserve"> </w:t>
                        </w:r>
                        <w:r>
                          <w:rPr>
                            <w:rFonts w:ascii="Courier New" w:hAnsi="Courier New"/>
                            <w:sz w:val="18"/>
                          </w:rPr>
                          <w:t>{</w:t>
                        </w:r>
                      </w:p>
                      <w:p>
                        <w:pPr>
                          <w:pStyle w:val="Normal"/>
                          <w:spacing w:before="1" w:after="0"/>
                          <w:ind w:left="1317" w:hanging="0"/>
                          <w:rPr>
                            <w:rFonts w:ascii="Courier New" w:hAnsi="Courier New"/>
                            <w:sz w:val="18"/>
                          </w:rPr>
                        </w:pPr>
                        <w:r>
                          <w:rPr>
                            <w:rFonts w:ascii="Courier New" w:hAnsi="Courier New"/>
                            <w:sz w:val="18"/>
                          </w:rPr>
                          <w:t>if</w:t>
                        </w:r>
                        <w:r>
                          <w:rPr>
                            <w:rFonts w:ascii="Courier New" w:hAnsi="Courier New"/>
                            <w:spacing w:val="-6"/>
                            <w:sz w:val="18"/>
                          </w:rPr>
                          <w:t xml:space="preserve"> </w:t>
                        </w:r>
                        <w:r>
                          <w:rPr>
                            <w:rFonts w:ascii="Courier New" w:hAnsi="Courier New"/>
                            <w:sz w:val="18"/>
                          </w:rPr>
                          <w:t>(v?.id</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R.id.jupiter)</w:t>
                        </w:r>
                        <w:r>
                          <w:rPr>
                            <w:rFonts w:ascii="Courier New" w:hAnsi="Courier New"/>
                            <w:spacing w:val="-5"/>
                            <w:sz w:val="18"/>
                          </w:rPr>
                          <w:t xml:space="preserve"> </w:t>
                        </w:r>
                        <w:r>
                          <w:rPr>
                            <w:rFonts w:ascii="Courier New" w:hAnsi="Courier New"/>
                            <w:spacing w:val="-10"/>
                            <w:sz w:val="18"/>
                          </w:rPr>
                          <w:t>{</w:t>
                        </w:r>
                      </w:p>
                      <w:p>
                        <w:pPr>
                          <w:pStyle w:val="Normal"/>
                          <w:spacing w:lineRule="auto" w:line="235" w:before="80" w:after="0"/>
                          <w:ind w:left="1965" w:hanging="216"/>
                          <w:rPr>
                            <w:rFonts w:ascii="Courier New" w:hAnsi="Courier New"/>
                            <w:sz w:val="18"/>
                          </w:rPr>
                        </w:pPr>
                        <w:r>
                          <w:rPr>
                            <w:rFonts w:ascii="Courier New" w:hAnsi="Courier New"/>
                            <w:sz w:val="18"/>
                          </w:rPr>
                          <w:t>answer?.text</w:t>
                        </w:r>
                        <w:r>
                          <w:rPr>
                            <w:rFonts w:ascii="Courier New" w:hAnsi="Courier New"/>
                            <w:spacing w:val="-20"/>
                            <w:sz w:val="18"/>
                          </w:rPr>
                          <w:t xml:space="preserve"> </w:t>
                        </w:r>
                        <w:r>
                          <w:rPr>
                            <w:rFonts w:ascii="Courier New" w:hAnsi="Courier New"/>
                            <w:sz w:val="18"/>
                          </w:rPr>
                          <w:t>=</w:t>
                        </w:r>
                        <w:r>
                          <w:rPr>
                            <w:rFonts w:ascii="Courier New" w:hAnsi="Courier New"/>
                            <w:spacing w:val="-20"/>
                            <w:sz w:val="18"/>
                          </w:rPr>
                          <w:t xml:space="preserve"> </w:t>
                        </w:r>
                        <w:r>
                          <w:rPr>
                            <w:rFonts w:ascii="Courier New" w:hAnsi="Courier New"/>
                            <w:sz w:val="18"/>
                          </w:rPr>
                          <w:t xml:space="preserve">getString(R.string.jupiter_answer, </w:t>
                        </w:r>
                        <w:r>
                          <w:rPr>
                            <w:rFonts w:ascii="Courier New" w:hAnsi="Courier New"/>
                            <w:spacing w:val="-2"/>
                            <w:sz w:val="18"/>
                          </w:rPr>
                          <w:t>getString(R.string.correct))</w:t>
                        </w:r>
                      </w:p>
                      <w:p>
                        <w:pPr>
                          <w:pStyle w:val="Normal"/>
                          <w:spacing w:before="17" w:after="0"/>
                          <w:ind w:left="1317" w:hanging="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else</w:t>
                        </w:r>
                        <w:r>
                          <w:rPr>
                            <w:rFonts w:ascii="Courier New" w:hAnsi="Courier New"/>
                            <w:spacing w:val="-2"/>
                            <w:sz w:val="18"/>
                          </w:rPr>
                          <w:t xml:space="preserve"> </w:t>
                        </w:r>
                        <w:r>
                          <w:rPr>
                            <w:rFonts w:ascii="Courier New" w:hAnsi="Courier New"/>
                            <w:spacing w:val="-10"/>
                            <w:sz w:val="18"/>
                          </w:rPr>
                          <w:t>{</w:t>
                        </w:r>
                      </w:p>
                      <w:p>
                        <w:pPr>
                          <w:pStyle w:val="Normal"/>
                          <w:spacing w:lineRule="auto" w:line="235" w:before="79" w:after="0"/>
                          <w:ind w:left="1965" w:hanging="216"/>
                          <w:rPr>
                            <w:rFonts w:ascii="Courier New" w:hAnsi="Courier New"/>
                            <w:sz w:val="18"/>
                          </w:rPr>
                        </w:pPr>
                        <w:r>
                          <w:rPr>
                            <w:rFonts w:ascii="Courier New" w:hAnsi="Courier New"/>
                            <w:sz w:val="18"/>
                          </w:rPr>
                          <w:t>answer?.text</w:t>
                        </w:r>
                        <w:r>
                          <w:rPr>
                            <w:rFonts w:ascii="Courier New" w:hAnsi="Courier New"/>
                            <w:spacing w:val="-20"/>
                            <w:sz w:val="18"/>
                          </w:rPr>
                          <w:t xml:space="preserve"> </w:t>
                        </w:r>
                        <w:r>
                          <w:rPr>
                            <w:rFonts w:ascii="Courier New" w:hAnsi="Courier New"/>
                            <w:sz w:val="18"/>
                          </w:rPr>
                          <w:t>=</w:t>
                        </w:r>
                        <w:r>
                          <w:rPr>
                            <w:rFonts w:ascii="Courier New" w:hAnsi="Courier New"/>
                            <w:spacing w:val="-20"/>
                            <w:sz w:val="18"/>
                          </w:rPr>
                          <w:t xml:space="preserve"> </w:t>
                        </w:r>
                        <w:r>
                          <w:rPr>
                            <w:rFonts w:ascii="Courier New" w:hAnsi="Courier New"/>
                            <w:sz w:val="18"/>
                          </w:rPr>
                          <w:t xml:space="preserve">getString(R.string.jupiter_answer, </w:t>
                        </w:r>
                        <w:r>
                          <w:rPr>
                            <w:rFonts w:ascii="Courier New" w:hAnsi="Courier New"/>
                            <w:spacing w:val="-2"/>
                            <w:sz w:val="18"/>
                          </w:rPr>
                          <w:t>getString(R.string.wrong))</w:t>
                        </w:r>
                      </w:p>
                      <w:p>
                        <w:pPr>
                          <w:pStyle w:val="Normal"/>
                          <w:spacing w:before="17" w:after="0"/>
                          <w:ind w:left="1317"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7" w:after="0"/>
                          <w:ind w:left="885" w:hanging="0"/>
                          <w:rPr>
                            <w:rFonts w:ascii="Courier New" w:hAnsi="Courier New"/>
                            <w:sz w:val="18"/>
                          </w:rPr>
                        </w:pPr>
                        <w:r>
                          <w:rPr>
                            <w:rFonts w:ascii="Courier New" w:hAnsi="Courier New"/>
                            <w:sz w:val="18"/>
                          </w:rPr>
                          <w:t>R.id.most_moons</w:t>
                        </w:r>
                        <w:r>
                          <w:rPr>
                            <w:rFonts w:ascii="Courier New" w:hAnsi="Courier New"/>
                            <w:spacing w:val="-9"/>
                            <w:sz w:val="18"/>
                          </w:rPr>
                          <w:t xml:space="preserve"> </w:t>
                        </w:r>
                        <w:r>
                          <w:rPr>
                            <w:rFonts w:ascii="Courier New" w:hAnsi="Courier New"/>
                            <w:sz w:val="18"/>
                          </w:rPr>
                          <w:t>-&gt;</w:t>
                        </w:r>
                        <w:r>
                          <w:rPr>
                            <w:rFonts w:ascii="Courier New" w:hAnsi="Courier New"/>
                            <w:spacing w:val="-8"/>
                            <w:sz w:val="18"/>
                          </w:rPr>
                          <w:t xml:space="preserve"> </w:t>
                        </w:r>
                        <w:r>
                          <w:rPr>
                            <w:rFonts w:ascii="Courier New" w:hAnsi="Courier New"/>
                            <w:spacing w:val="-10"/>
                            <w:sz w:val="18"/>
                          </w:rPr>
                          <w:t>{</w:t>
                        </w:r>
                      </w:p>
                      <w:p>
                        <w:pPr>
                          <w:pStyle w:val="Normal"/>
                          <w:spacing w:before="76" w:after="0"/>
                          <w:ind w:left="1317" w:hanging="0"/>
                          <w:rPr>
                            <w:rFonts w:ascii="Courier New" w:hAnsi="Courier New"/>
                            <w:sz w:val="18"/>
                          </w:rPr>
                        </w:pPr>
                        <w:r>
                          <w:rPr>
                            <w:rFonts w:ascii="Courier New" w:hAnsi="Courier New"/>
                            <w:sz w:val="18"/>
                          </w:rPr>
                          <w:t>if</w:t>
                        </w:r>
                        <w:r>
                          <w:rPr>
                            <w:rFonts w:ascii="Courier New" w:hAnsi="Courier New"/>
                            <w:spacing w:val="-6"/>
                            <w:sz w:val="18"/>
                          </w:rPr>
                          <w:t xml:space="preserve"> </w:t>
                        </w:r>
                        <w:r>
                          <w:rPr>
                            <w:rFonts w:ascii="Courier New" w:hAnsi="Courier New"/>
                            <w:sz w:val="18"/>
                          </w:rPr>
                          <w:t>(v?.id</w:t>
                        </w:r>
                        <w:r>
                          <w:rPr>
                            <w:rFonts w:ascii="Courier New" w:hAnsi="Courier New"/>
                            <w:spacing w:val="-5"/>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R.id.saturn)</w:t>
                        </w:r>
                        <w:r>
                          <w:rPr>
                            <w:rFonts w:ascii="Courier New" w:hAnsi="Courier New"/>
                            <w:spacing w:val="-5"/>
                            <w:sz w:val="18"/>
                          </w:rPr>
                          <w:t xml:space="preserve"> </w:t>
                        </w:r>
                        <w:r>
                          <w:rPr>
                            <w:rFonts w:ascii="Courier New" w:hAnsi="Courier New"/>
                            <w:spacing w:val="-10"/>
                            <w:sz w:val="18"/>
                          </w:rPr>
                          <w:t>{</w:t>
                        </w:r>
                      </w:p>
                      <w:p>
                        <w:pPr>
                          <w:pStyle w:val="Normal"/>
                          <w:spacing w:lineRule="auto" w:line="235" w:before="79" w:after="0"/>
                          <w:ind w:left="1965" w:hanging="216"/>
                          <w:rPr>
                            <w:rFonts w:ascii="Courier New" w:hAnsi="Courier New"/>
                            <w:sz w:val="18"/>
                          </w:rPr>
                        </w:pPr>
                        <w:r>
                          <w:rPr>
                            <w:rFonts w:ascii="Courier New" w:hAnsi="Courier New"/>
                            <w:sz w:val="18"/>
                          </w:rPr>
                          <w:t>answer?.text</w:t>
                        </w:r>
                        <w:r>
                          <w:rPr>
                            <w:rFonts w:ascii="Courier New" w:hAnsi="Courier New"/>
                            <w:spacing w:val="-20"/>
                            <w:sz w:val="18"/>
                          </w:rPr>
                          <w:t xml:space="preserve"> </w:t>
                        </w:r>
                        <w:r>
                          <w:rPr>
                            <w:rFonts w:ascii="Courier New" w:hAnsi="Courier New"/>
                            <w:sz w:val="18"/>
                          </w:rPr>
                          <w:t>=</w:t>
                        </w:r>
                        <w:r>
                          <w:rPr>
                            <w:rFonts w:ascii="Courier New" w:hAnsi="Courier New"/>
                            <w:spacing w:val="-20"/>
                            <w:sz w:val="18"/>
                          </w:rPr>
                          <w:t xml:space="preserve"> </w:t>
                        </w:r>
                        <w:r>
                          <w:rPr>
                            <w:rFonts w:ascii="Courier New" w:hAnsi="Courier New"/>
                            <w:sz w:val="18"/>
                          </w:rPr>
                          <w:t xml:space="preserve">getString(R.string.saturn_answer, </w:t>
                        </w:r>
                        <w:r>
                          <w:rPr>
                            <w:rFonts w:ascii="Courier New" w:hAnsi="Courier New"/>
                            <w:spacing w:val="-2"/>
                            <w:sz w:val="18"/>
                          </w:rPr>
                          <w:t>getString(R.string.correct))</w:t>
                        </w:r>
                      </w:p>
                      <w:p>
                        <w:pPr>
                          <w:pStyle w:val="Normal"/>
                          <w:spacing w:before="17" w:after="0"/>
                          <w:ind w:left="1317" w:hanging="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else</w:t>
                        </w:r>
                        <w:r>
                          <w:rPr>
                            <w:rFonts w:ascii="Courier New" w:hAnsi="Courier New"/>
                            <w:spacing w:val="-2"/>
                            <w:sz w:val="18"/>
                          </w:rPr>
                          <w:t xml:space="preserve"> </w:t>
                        </w:r>
                        <w:r>
                          <w:rPr>
                            <w:rFonts w:ascii="Courier New" w:hAnsi="Courier New"/>
                            <w:spacing w:val="-10"/>
                            <w:sz w:val="18"/>
                          </w:rPr>
                          <w:t>{</w:t>
                        </w:r>
                      </w:p>
                      <w:p>
                        <w:pPr>
                          <w:pStyle w:val="Normal"/>
                          <w:spacing w:lineRule="auto" w:line="235" w:before="79" w:after="0"/>
                          <w:ind w:left="1965" w:hanging="216"/>
                          <w:rPr>
                            <w:rFonts w:ascii="Courier New" w:hAnsi="Courier New"/>
                            <w:sz w:val="18"/>
                          </w:rPr>
                        </w:pPr>
                        <w:r>
                          <w:rPr>
                            <w:rFonts w:ascii="Courier New" w:hAnsi="Courier New"/>
                            <w:sz w:val="18"/>
                          </w:rPr>
                          <w:t>answer?.text</w:t>
                        </w:r>
                        <w:r>
                          <w:rPr>
                            <w:rFonts w:ascii="Courier New" w:hAnsi="Courier New"/>
                            <w:spacing w:val="-20"/>
                            <w:sz w:val="18"/>
                          </w:rPr>
                          <w:t xml:space="preserve"> </w:t>
                        </w:r>
                        <w:r>
                          <w:rPr>
                            <w:rFonts w:ascii="Courier New" w:hAnsi="Courier New"/>
                            <w:sz w:val="18"/>
                          </w:rPr>
                          <w:t>=</w:t>
                        </w:r>
                        <w:r>
                          <w:rPr>
                            <w:rFonts w:ascii="Courier New" w:hAnsi="Courier New"/>
                            <w:spacing w:val="-20"/>
                            <w:sz w:val="18"/>
                          </w:rPr>
                          <w:t xml:space="preserve"> </w:t>
                        </w:r>
                        <w:r>
                          <w:rPr>
                            <w:rFonts w:ascii="Courier New" w:hAnsi="Courier New"/>
                            <w:sz w:val="18"/>
                          </w:rPr>
                          <w:t xml:space="preserve">getString(R.string.saturn_answer, </w:t>
                        </w:r>
                        <w:r>
                          <w:rPr>
                            <w:rFonts w:ascii="Courier New" w:hAnsi="Courier New"/>
                            <w:spacing w:val="-2"/>
                            <w:sz w:val="18"/>
                          </w:rPr>
                          <w:t>getString(R.string.wrong))</w:t>
                        </w:r>
                      </w:p>
                    </w:txbxContent>
                  </v:textbox>
                  <w10:wrap type="topAndBottom"/>
                </v:rect>
              </v:group>
            </w:pict>
          </mc:Fallback>
        </mc:AlternateContent>
      </w:r>
    </w:p>
    <w:p>
      <w:pPr>
        <w:pStyle w:val="TextBody"/>
        <w:spacing w:before="3" w:after="0"/>
        <w:rPr>
          <w:sz w:val="5"/>
        </w:rPr>
      </w:pPr>
      <w:r>
        <w:rPr>
          <w:sz w:val="5"/>
        </w:rPr>
      </w:r>
    </w:p>
    <w:p>
      <w:pPr>
        <w:pStyle w:val="TextBody"/>
        <w:ind w:left="824" w:hanging="0"/>
        <w:rPr/>
      </w:pPr>
      <w:r>
        <w:rPr/>
        <mc:AlternateContent>
          <mc:Choice Requires="wpg">
            <w:drawing>
              <wp:inline distT="0" distB="0" distL="0" distR="0" wp14:anchorId="08BF72B6">
                <wp:extent cx="5074920" cy="1997075"/>
                <wp:effectExtent l="0" t="0" r="5080" b="0"/>
                <wp:docPr id="280" name="Shape172"/>
                <a:graphic xmlns:a="http://schemas.openxmlformats.org/drawingml/2006/main">
                  <a:graphicData uri="http://schemas.microsoft.com/office/word/2010/wordprocessingGroup">
                    <wpg:wgp>
                      <wpg:cNvGrpSpPr/>
                      <wpg:grpSpPr>
                        <a:xfrm>
                          <a:off x="0" y="0"/>
                          <a:ext cx="5074920" cy="1996920"/>
                          <a:chOff x="0" y="0"/>
                          <a:chExt cx="5074920" cy="1996920"/>
                        </a:xfrm>
                      </wpg:grpSpPr>
                      <wps:wsp>
                        <wps:cNvSpPr/>
                        <wps:spPr>
                          <a:xfrm>
                            <a:off x="0" y="6480"/>
                            <a:ext cx="5074920" cy="1984320"/>
                          </a:xfrm>
                          <a:prstGeom prst="rect">
                            <a:avLst/>
                          </a:prstGeom>
                          <a:solidFill>
                            <a:srgbClr val="f6f6f6"/>
                          </a:solidFill>
                          <a:ln w="0">
                            <a:noFill/>
                          </a:ln>
                        </wps:spPr>
                        <wps:style>
                          <a:lnRef idx="0"/>
                          <a:fillRef idx="0"/>
                          <a:effectRef idx="0"/>
                          <a:fontRef idx="minor"/>
                        </wps:style>
                        <wps:bodyPr/>
                      </wps:wsp>
                      <wps:wsp>
                        <wps:cNvSpPr/>
                        <wps:spPr>
                          <a:xfrm>
                            <a:off x="0" y="0"/>
                            <a:ext cx="5074920" cy="1996920"/>
                          </a:xfrm>
                          <a:custGeom>
                            <a:avLst/>
                            <a:gdLst>
                              <a:gd name="textAreaLeft" fmla="*/ 0 w 2877120"/>
                              <a:gd name="textAreaRight" fmla="*/ 2879280 w 2877120"/>
                              <a:gd name="textAreaTop" fmla="*/ 0 h 1132200"/>
                              <a:gd name="textAreaBottom" fmla="*/ 1134360 h 1132200"/>
                            </a:gdLst>
                            <a:ahLst/>
                            <a:rect l="textAreaLeft" t="textAreaTop" r="textAreaRight" b="textAreaBottom"/>
                            <a:pathLst>
                              <a:path w="7992" h="3145">
                                <a:moveTo>
                                  <a:pt x="7992" y="3124"/>
                                </a:moveTo>
                                <a:lnTo>
                                  <a:pt x="0" y="3124"/>
                                </a:lnTo>
                                <a:lnTo>
                                  <a:pt x="0" y="3144"/>
                                </a:lnTo>
                                <a:lnTo>
                                  <a:pt x="7992" y="3144"/>
                                </a:lnTo>
                                <a:lnTo>
                                  <a:pt x="7992" y="31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971720"/>
                          </a:xfrm>
                          <a:prstGeom prst="rect">
                            <a:avLst/>
                          </a:prstGeom>
                          <a:noFill/>
                          <a:ln w="0">
                            <a:noFill/>
                          </a:ln>
                        </wps:spPr>
                        <wps:style>
                          <a:lnRef idx="0"/>
                          <a:fillRef idx="0"/>
                          <a:effectRef idx="0"/>
                          <a:fontRef idx="minor"/>
                        </wps:style>
                        <wps:txbx>
                          <w:txbxContent>
                            <w:p>
                              <w:pPr>
                                <w:pStyle w:val="Normal"/>
                                <w:spacing w:before="40" w:after="0"/>
                                <w:ind w:left="1317"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R.id.side_spinning</w:t>
                              </w:r>
                              <w:r>
                                <w:rPr>
                                  <w:rFonts w:ascii="Courier New" w:hAnsi="Courier New"/>
                                  <w:spacing w:val="-10"/>
                                  <w:sz w:val="18"/>
                                </w:rPr>
                                <w:t xml:space="preserve"> </w:t>
                              </w:r>
                              <w:r>
                                <w:rPr>
                                  <w:rFonts w:ascii="Courier New" w:hAnsi="Courier New"/>
                                  <w:sz w:val="18"/>
                                </w:rPr>
                                <w:t>-&gt;</w:t>
                              </w:r>
                              <w:r>
                                <w:rPr>
                                  <w:rFonts w:ascii="Courier New" w:hAnsi="Courier New"/>
                                  <w:spacing w:val="-10"/>
                                  <w:sz w:val="18"/>
                                </w:rPr>
                                <w:t xml:space="preserve"> {</w:t>
                              </w:r>
                            </w:p>
                            <w:p>
                              <w:pPr>
                                <w:pStyle w:val="Normal"/>
                                <w:spacing w:before="76" w:after="0"/>
                                <w:ind w:left="1317" w:hanging="0"/>
                                <w:rPr>
                                  <w:rFonts w:ascii="Courier New" w:hAnsi="Courier New"/>
                                  <w:sz w:val="18"/>
                                </w:rPr>
                              </w:pPr>
                              <w:r>
                                <w:rPr>
                                  <w:rFonts w:ascii="Courier New" w:hAnsi="Courier New"/>
                                  <w:sz w:val="18"/>
                                </w:rPr>
                                <w:t>if</w:t>
                              </w:r>
                              <w:r>
                                <w:rPr>
                                  <w:rFonts w:ascii="Courier New" w:hAnsi="Courier New"/>
                                  <w:spacing w:val="-6"/>
                                  <w:sz w:val="18"/>
                                </w:rPr>
                                <w:t xml:space="preserve"> </w:t>
                              </w:r>
                              <w:r>
                                <w:rPr>
                                  <w:rFonts w:ascii="Courier New" w:hAnsi="Courier New"/>
                                  <w:sz w:val="18"/>
                                </w:rPr>
                                <w:t>(v?.id</w:t>
                              </w:r>
                              <w:r>
                                <w:rPr>
                                  <w:rFonts w:ascii="Courier New" w:hAnsi="Courier New"/>
                                  <w:spacing w:val="-5"/>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R.id.uranus)</w:t>
                              </w:r>
                              <w:r>
                                <w:rPr>
                                  <w:rFonts w:ascii="Courier New" w:hAnsi="Courier New"/>
                                  <w:spacing w:val="-5"/>
                                  <w:sz w:val="18"/>
                                </w:rPr>
                                <w:t xml:space="preserve"> </w:t>
                              </w:r>
                              <w:r>
                                <w:rPr>
                                  <w:rFonts w:ascii="Courier New" w:hAnsi="Courier New"/>
                                  <w:spacing w:val="-10"/>
                                  <w:sz w:val="18"/>
                                </w:rPr>
                                <w:t>{</w:t>
                              </w:r>
                            </w:p>
                            <w:p>
                              <w:pPr>
                                <w:pStyle w:val="Normal"/>
                                <w:spacing w:lineRule="auto" w:line="235" w:before="80" w:after="0"/>
                                <w:ind w:left="1965" w:hanging="216"/>
                                <w:rPr>
                                  <w:rFonts w:ascii="Courier New" w:hAnsi="Courier New"/>
                                  <w:sz w:val="18"/>
                                </w:rPr>
                              </w:pPr>
                              <w:r>
                                <w:rPr>
                                  <w:rFonts w:ascii="Courier New" w:hAnsi="Courier New"/>
                                  <w:sz w:val="18"/>
                                </w:rPr>
                                <w:t>answer?.text</w:t>
                              </w:r>
                              <w:r>
                                <w:rPr>
                                  <w:rFonts w:ascii="Courier New" w:hAnsi="Courier New"/>
                                  <w:spacing w:val="-20"/>
                                  <w:sz w:val="18"/>
                                </w:rPr>
                                <w:t xml:space="preserve"> </w:t>
                              </w:r>
                              <w:r>
                                <w:rPr>
                                  <w:rFonts w:ascii="Courier New" w:hAnsi="Courier New"/>
                                  <w:sz w:val="18"/>
                                </w:rPr>
                                <w:t>=</w:t>
                              </w:r>
                              <w:r>
                                <w:rPr>
                                  <w:rFonts w:ascii="Courier New" w:hAnsi="Courier New"/>
                                  <w:spacing w:val="-20"/>
                                  <w:sz w:val="18"/>
                                </w:rPr>
                                <w:t xml:space="preserve"> </w:t>
                              </w:r>
                              <w:r>
                                <w:rPr>
                                  <w:rFonts w:ascii="Courier New" w:hAnsi="Courier New"/>
                                  <w:sz w:val="18"/>
                                </w:rPr>
                                <w:t xml:space="preserve">getString(R.string.uranus_answer, </w:t>
                              </w:r>
                              <w:r>
                                <w:rPr>
                                  <w:rFonts w:ascii="Courier New" w:hAnsi="Courier New"/>
                                  <w:spacing w:val="-2"/>
                                  <w:sz w:val="18"/>
                                </w:rPr>
                                <w:t>getString(R.string.correct))</w:t>
                              </w:r>
                            </w:p>
                            <w:p>
                              <w:pPr>
                                <w:pStyle w:val="Normal"/>
                                <w:spacing w:before="17" w:after="0"/>
                                <w:ind w:left="1317" w:hanging="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else</w:t>
                              </w:r>
                              <w:r>
                                <w:rPr>
                                  <w:rFonts w:ascii="Courier New" w:hAnsi="Courier New"/>
                                  <w:spacing w:val="-2"/>
                                  <w:sz w:val="18"/>
                                </w:rPr>
                                <w:t xml:space="preserve"> </w:t>
                              </w:r>
                              <w:r>
                                <w:rPr>
                                  <w:rFonts w:ascii="Courier New" w:hAnsi="Courier New"/>
                                  <w:spacing w:val="-10"/>
                                  <w:sz w:val="18"/>
                                </w:rPr>
                                <w:t>{</w:t>
                              </w:r>
                            </w:p>
                            <w:p>
                              <w:pPr>
                                <w:pStyle w:val="Normal"/>
                                <w:spacing w:lineRule="auto" w:line="235" w:before="79" w:after="0"/>
                                <w:ind w:left="1965" w:hanging="216"/>
                                <w:rPr>
                                  <w:rFonts w:ascii="Courier New" w:hAnsi="Courier New"/>
                                  <w:sz w:val="18"/>
                                </w:rPr>
                              </w:pPr>
                              <w:r>
                                <w:rPr>
                                  <w:rFonts w:ascii="Courier New" w:hAnsi="Courier New"/>
                                  <w:sz w:val="18"/>
                                </w:rPr>
                                <w:t>answer?.text</w:t>
                              </w:r>
                              <w:r>
                                <w:rPr>
                                  <w:rFonts w:ascii="Courier New" w:hAnsi="Courier New"/>
                                  <w:spacing w:val="-20"/>
                                  <w:sz w:val="18"/>
                                </w:rPr>
                                <w:t xml:space="preserve"> </w:t>
                              </w:r>
                              <w:r>
                                <w:rPr>
                                  <w:rFonts w:ascii="Courier New" w:hAnsi="Courier New"/>
                                  <w:sz w:val="18"/>
                                </w:rPr>
                                <w:t>=</w:t>
                              </w:r>
                              <w:r>
                                <w:rPr>
                                  <w:rFonts w:ascii="Courier New" w:hAnsi="Courier New"/>
                                  <w:spacing w:val="-20"/>
                                  <w:sz w:val="18"/>
                                </w:rPr>
                                <w:t xml:space="preserve"> </w:t>
                              </w:r>
                              <w:r>
                                <w:rPr>
                                  <w:rFonts w:ascii="Courier New" w:hAnsi="Courier New"/>
                                  <w:sz w:val="18"/>
                                </w:rPr>
                                <w:t xml:space="preserve">getString(R.string.uranus_answer, </w:t>
                              </w:r>
                              <w:r>
                                <w:rPr>
                                  <w:rFonts w:ascii="Courier New" w:hAnsi="Courier New"/>
                                  <w:spacing w:val="-2"/>
                                  <w:sz w:val="18"/>
                                </w:rPr>
                                <w:t>getString(R.string.wrong))</w:t>
                              </w:r>
                            </w:p>
                            <w:p>
                              <w:pPr>
                                <w:pStyle w:val="Normal"/>
                                <w:spacing w:before="17" w:after="0"/>
                                <w:ind w:left="1317"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inline>
            </w:drawing>
          </mc:Choice>
          <mc:Fallback>
            <w:pict>
              <v:group id="shape_0" alt="Shape172" style="position:absolute;margin-left:0pt;margin-top:-157.3pt;width:399.6pt;height:157.25pt" coordorigin="0,-3146" coordsize="7992,3145">
                <v:rect id="shape_0" path="m0,0l-2147483645,0l-2147483645,-2147483646l0,-2147483646xe" fillcolor="#f6f6f6" stroked="f" o:allowincell="f" style="position:absolute;left:0;top:-3136;width:7991;height:3124;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3126;width:7991;height:3104;mso-wrap-style:square;v-text-anchor:top;mso-position-vertical:top">
                  <v:fill o:detectmouseclick="t" on="false"/>
                  <v:stroke color="#3465a4" joinstyle="round" endcap="flat"/>
                  <v:textbox>
                    <w:txbxContent>
                      <w:p>
                        <w:pPr>
                          <w:pStyle w:val="Normal"/>
                          <w:spacing w:before="40" w:after="0"/>
                          <w:ind w:left="1317"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R.id.side_spinning</w:t>
                        </w:r>
                        <w:r>
                          <w:rPr>
                            <w:rFonts w:ascii="Courier New" w:hAnsi="Courier New"/>
                            <w:spacing w:val="-10"/>
                            <w:sz w:val="18"/>
                          </w:rPr>
                          <w:t xml:space="preserve"> </w:t>
                        </w:r>
                        <w:r>
                          <w:rPr>
                            <w:rFonts w:ascii="Courier New" w:hAnsi="Courier New"/>
                            <w:sz w:val="18"/>
                          </w:rPr>
                          <w:t>-&gt;</w:t>
                        </w:r>
                        <w:r>
                          <w:rPr>
                            <w:rFonts w:ascii="Courier New" w:hAnsi="Courier New"/>
                            <w:spacing w:val="-10"/>
                            <w:sz w:val="18"/>
                          </w:rPr>
                          <w:t xml:space="preserve"> {</w:t>
                        </w:r>
                      </w:p>
                      <w:p>
                        <w:pPr>
                          <w:pStyle w:val="Normal"/>
                          <w:spacing w:before="76" w:after="0"/>
                          <w:ind w:left="1317" w:hanging="0"/>
                          <w:rPr>
                            <w:rFonts w:ascii="Courier New" w:hAnsi="Courier New"/>
                            <w:sz w:val="18"/>
                          </w:rPr>
                        </w:pPr>
                        <w:r>
                          <w:rPr>
                            <w:rFonts w:ascii="Courier New" w:hAnsi="Courier New"/>
                            <w:sz w:val="18"/>
                          </w:rPr>
                          <w:t>if</w:t>
                        </w:r>
                        <w:r>
                          <w:rPr>
                            <w:rFonts w:ascii="Courier New" w:hAnsi="Courier New"/>
                            <w:spacing w:val="-6"/>
                            <w:sz w:val="18"/>
                          </w:rPr>
                          <w:t xml:space="preserve"> </w:t>
                        </w:r>
                        <w:r>
                          <w:rPr>
                            <w:rFonts w:ascii="Courier New" w:hAnsi="Courier New"/>
                            <w:sz w:val="18"/>
                          </w:rPr>
                          <w:t>(v?.id</w:t>
                        </w:r>
                        <w:r>
                          <w:rPr>
                            <w:rFonts w:ascii="Courier New" w:hAnsi="Courier New"/>
                            <w:spacing w:val="-5"/>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R.id.uranus)</w:t>
                        </w:r>
                        <w:r>
                          <w:rPr>
                            <w:rFonts w:ascii="Courier New" w:hAnsi="Courier New"/>
                            <w:spacing w:val="-5"/>
                            <w:sz w:val="18"/>
                          </w:rPr>
                          <w:t xml:space="preserve"> </w:t>
                        </w:r>
                        <w:r>
                          <w:rPr>
                            <w:rFonts w:ascii="Courier New" w:hAnsi="Courier New"/>
                            <w:spacing w:val="-10"/>
                            <w:sz w:val="18"/>
                          </w:rPr>
                          <w:t>{</w:t>
                        </w:r>
                      </w:p>
                      <w:p>
                        <w:pPr>
                          <w:pStyle w:val="Normal"/>
                          <w:spacing w:lineRule="auto" w:line="235" w:before="80" w:after="0"/>
                          <w:ind w:left="1965" w:hanging="216"/>
                          <w:rPr>
                            <w:rFonts w:ascii="Courier New" w:hAnsi="Courier New"/>
                            <w:sz w:val="18"/>
                          </w:rPr>
                        </w:pPr>
                        <w:r>
                          <w:rPr>
                            <w:rFonts w:ascii="Courier New" w:hAnsi="Courier New"/>
                            <w:sz w:val="18"/>
                          </w:rPr>
                          <w:t>answer?.text</w:t>
                        </w:r>
                        <w:r>
                          <w:rPr>
                            <w:rFonts w:ascii="Courier New" w:hAnsi="Courier New"/>
                            <w:spacing w:val="-20"/>
                            <w:sz w:val="18"/>
                          </w:rPr>
                          <w:t xml:space="preserve"> </w:t>
                        </w:r>
                        <w:r>
                          <w:rPr>
                            <w:rFonts w:ascii="Courier New" w:hAnsi="Courier New"/>
                            <w:sz w:val="18"/>
                          </w:rPr>
                          <w:t>=</w:t>
                        </w:r>
                        <w:r>
                          <w:rPr>
                            <w:rFonts w:ascii="Courier New" w:hAnsi="Courier New"/>
                            <w:spacing w:val="-20"/>
                            <w:sz w:val="18"/>
                          </w:rPr>
                          <w:t xml:space="preserve"> </w:t>
                        </w:r>
                        <w:r>
                          <w:rPr>
                            <w:rFonts w:ascii="Courier New" w:hAnsi="Courier New"/>
                            <w:sz w:val="18"/>
                          </w:rPr>
                          <w:t xml:space="preserve">getString(R.string.uranus_answer, </w:t>
                        </w:r>
                        <w:r>
                          <w:rPr>
                            <w:rFonts w:ascii="Courier New" w:hAnsi="Courier New"/>
                            <w:spacing w:val="-2"/>
                            <w:sz w:val="18"/>
                          </w:rPr>
                          <w:t>getString(R.string.correct))</w:t>
                        </w:r>
                      </w:p>
                      <w:p>
                        <w:pPr>
                          <w:pStyle w:val="Normal"/>
                          <w:spacing w:before="17" w:after="0"/>
                          <w:ind w:left="1317" w:hanging="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else</w:t>
                        </w:r>
                        <w:r>
                          <w:rPr>
                            <w:rFonts w:ascii="Courier New" w:hAnsi="Courier New"/>
                            <w:spacing w:val="-2"/>
                            <w:sz w:val="18"/>
                          </w:rPr>
                          <w:t xml:space="preserve"> </w:t>
                        </w:r>
                        <w:r>
                          <w:rPr>
                            <w:rFonts w:ascii="Courier New" w:hAnsi="Courier New"/>
                            <w:spacing w:val="-10"/>
                            <w:sz w:val="18"/>
                          </w:rPr>
                          <w:t>{</w:t>
                        </w:r>
                      </w:p>
                      <w:p>
                        <w:pPr>
                          <w:pStyle w:val="Normal"/>
                          <w:spacing w:lineRule="auto" w:line="235" w:before="79" w:after="0"/>
                          <w:ind w:left="1965" w:hanging="216"/>
                          <w:rPr>
                            <w:rFonts w:ascii="Courier New" w:hAnsi="Courier New"/>
                            <w:sz w:val="18"/>
                          </w:rPr>
                        </w:pPr>
                        <w:r>
                          <w:rPr>
                            <w:rFonts w:ascii="Courier New" w:hAnsi="Courier New"/>
                            <w:sz w:val="18"/>
                          </w:rPr>
                          <w:t>answer?.text</w:t>
                        </w:r>
                        <w:r>
                          <w:rPr>
                            <w:rFonts w:ascii="Courier New" w:hAnsi="Courier New"/>
                            <w:spacing w:val="-20"/>
                            <w:sz w:val="18"/>
                          </w:rPr>
                          <w:t xml:space="preserve"> </w:t>
                        </w:r>
                        <w:r>
                          <w:rPr>
                            <w:rFonts w:ascii="Courier New" w:hAnsi="Courier New"/>
                            <w:sz w:val="18"/>
                          </w:rPr>
                          <w:t>=</w:t>
                        </w:r>
                        <w:r>
                          <w:rPr>
                            <w:rFonts w:ascii="Courier New" w:hAnsi="Courier New"/>
                            <w:spacing w:val="-20"/>
                            <w:sz w:val="18"/>
                          </w:rPr>
                          <w:t xml:space="preserve"> </w:t>
                        </w:r>
                        <w:r>
                          <w:rPr>
                            <w:rFonts w:ascii="Courier New" w:hAnsi="Courier New"/>
                            <w:sz w:val="18"/>
                          </w:rPr>
                          <w:t xml:space="preserve">getString(R.string.uranus_answer, </w:t>
                        </w:r>
                        <w:r>
                          <w:rPr>
                            <w:rFonts w:ascii="Courier New" w:hAnsi="Courier New"/>
                            <w:spacing w:val="-2"/>
                            <w:sz w:val="18"/>
                          </w:rPr>
                          <w:t>getString(R.string.wrong))</w:t>
                        </w:r>
                      </w:p>
                      <w:p>
                        <w:pPr>
                          <w:pStyle w:val="Normal"/>
                          <w:spacing w:before="17" w:after="0"/>
                          <w:ind w:left="1317"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square"/>
                </v:rect>
              </v:group>
            </w:pict>
          </mc:Fallback>
        </mc:AlternateContent>
      </w:r>
    </w:p>
    <w:p>
      <w:pPr>
        <w:pStyle w:val="Normal"/>
        <w:spacing w:before="42" w:after="0"/>
        <w:ind w:left="1274" w:hanging="0"/>
        <w:rPr>
          <w:sz w:val="20"/>
        </w:rPr>
      </w:pPr>
      <w:r>
        <w:rPr>
          <w:sz w:val="20"/>
        </w:rPr>
        <w:t>You</w:t>
      </w:r>
      <w:r>
        <w:rPr>
          <w:spacing w:val="-1"/>
          <w:sz w:val="20"/>
        </w:rPr>
        <w:t xml:space="preserve"> </w:t>
      </w:r>
      <w:r>
        <w:rPr>
          <w:sz w:val="20"/>
        </w:rPr>
        <w:t>have</w:t>
      </w:r>
      <w:r>
        <w:rPr>
          <w:spacing w:val="-1"/>
          <w:sz w:val="20"/>
        </w:rPr>
        <w:t xml:space="preserve"> </w:t>
      </w:r>
      <w:r>
        <w:rPr>
          <w:sz w:val="20"/>
        </w:rPr>
        <w:t>already</w:t>
      </w:r>
      <w:r>
        <w:rPr>
          <w:spacing w:val="-2"/>
          <w:sz w:val="20"/>
        </w:rPr>
        <w:t xml:space="preserve"> </w:t>
      </w:r>
      <w:r>
        <w:rPr>
          <w:sz w:val="20"/>
        </w:rPr>
        <w:t>set</w:t>
      </w:r>
      <w:r>
        <w:rPr>
          <w:spacing w:val="-1"/>
          <w:sz w:val="20"/>
        </w:rPr>
        <w:t xml:space="preserve"> </w:t>
      </w:r>
      <w:r>
        <w:rPr>
          <w:sz w:val="20"/>
        </w:rPr>
        <w:t>the</w:t>
      </w:r>
      <w:r>
        <w:rPr>
          <w:spacing w:val="-1"/>
          <w:sz w:val="20"/>
        </w:rPr>
        <w:t xml:space="preserve"> </w:t>
      </w:r>
      <w:r>
        <w:rPr>
          <w:rFonts w:ascii="Courier New" w:hAnsi="Courier New"/>
          <w:b/>
        </w:rPr>
        <w:t>questionId</w:t>
      </w:r>
      <w:r>
        <w:rPr>
          <w:rFonts w:ascii="Courier New" w:hAnsi="Courier New"/>
          <w:b/>
          <w:spacing w:val="-80"/>
        </w:rPr>
        <w:t xml:space="preserve"> </w:t>
      </w:r>
      <w:r>
        <w:rPr>
          <w:sz w:val="20"/>
        </w:rPr>
        <w:t>by</w:t>
      </w:r>
      <w:r>
        <w:rPr>
          <w:spacing w:val="-1"/>
          <w:sz w:val="20"/>
        </w:rPr>
        <w:t xml:space="preserve"> </w:t>
      </w:r>
      <w:r>
        <w:rPr>
          <w:sz w:val="20"/>
        </w:rPr>
        <w:t>parsing</w:t>
      </w:r>
      <w:r>
        <w:rPr>
          <w:spacing w:val="-1"/>
          <w:sz w:val="20"/>
        </w:rPr>
        <w:t xml:space="preserve"> </w:t>
      </w:r>
      <w:r>
        <w:rPr>
          <w:sz w:val="20"/>
        </w:rPr>
        <w:t>the</w:t>
      </w:r>
      <w:r>
        <w:rPr>
          <w:spacing w:val="-1"/>
          <w:sz w:val="20"/>
        </w:rPr>
        <w:t xml:space="preserve"> </w:t>
      </w:r>
      <w:r>
        <w:rPr>
          <w:sz w:val="20"/>
        </w:rPr>
        <w:t>argument,</w:t>
      </w:r>
      <w:r>
        <w:rPr>
          <w:spacing w:val="-2"/>
          <w:sz w:val="20"/>
        </w:rPr>
        <w:t xml:space="preserve"> </w:t>
      </w:r>
      <w:r>
        <w:rPr>
          <w:sz w:val="20"/>
        </w:rPr>
        <w:t>which</w:t>
      </w:r>
      <w:r>
        <w:rPr>
          <w:spacing w:val="-1"/>
          <w:sz w:val="20"/>
        </w:rPr>
        <w:t xml:space="preserve"> </w:t>
      </w:r>
      <w:r>
        <w:rPr>
          <w:sz w:val="20"/>
        </w:rPr>
        <w:t>was</w:t>
      </w:r>
      <w:r>
        <w:rPr>
          <w:spacing w:val="-1"/>
          <w:sz w:val="20"/>
        </w:rPr>
        <w:t xml:space="preserve"> </w:t>
      </w:r>
      <w:r>
        <w:rPr>
          <w:sz w:val="20"/>
        </w:rPr>
        <w:t xml:space="preserve">set when the </w:t>
      </w:r>
      <w:r>
        <w:rPr>
          <w:rFonts w:ascii="Courier New" w:hAnsi="Courier New"/>
          <w:b/>
        </w:rPr>
        <w:t>AnswersFragment</w:t>
      </w:r>
      <w:r>
        <w:rPr>
          <w:rFonts w:ascii="Courier New" w:hAnsi="Courier New"/>
          <w:b/>
          <w:spacing w:val="-65"/>
        </w:rPr>
        <w:t xml:space="preserve"> </w:t>
      </w:r>
      <w:r>
        <w:rPr>
          <w:sz w:val="20"/>
        </w:rPr>
        <w:t xml:space="preserve">was created in </w:t>
      </w:r>
      <w:r>
        <w:rPr>
          <w:rFonts w:ascii="Courier New" w:hAnsi="Courier New"/>
          <w:b/>
        </w:rPr>
        <w:t>onViewCreated</w:t>
      </w:r>
      <w:r>
        <w:rPr>
          <w:sz w:val="20"/>
        </w:rPr>
        <w:t>. Here, you evaluate</w:t>
      </w:r>
      <w:r>
        <w:rPr>
          <w:spacing w:val="-10"/>
          <w:sz w:val="20"/>
        </w:rPr>
        <w:t xml:space="preserve"> </w:t>
      </w:r>
      <w:r>
        <w:rPr>
          <w:sz w:val="20"/>
        </w:rPr>
        <w:t>the</w:t>
      </w:r>
      <w:r>
        <w:rPr>
          <w:spacing w:val="-4"/>
          <w:sz w:val="20"/>
        </w:rPr>
        <w:t xml:space="preserve"> </w:t>
      </w:r>
      <w:r>
        <w:rPr>
          <w:rFonts w:ascii="Courier New" w:hAnsi="Courier New"/>
          <w:b/>
        </w:rPr>
        <w:t>questionId</w:t>
      </w:r>
      <w:r>
        <w:rPr>
          <w:rFonts w:ascii="Courier New" w:hAnsi="Courier New"/>
          <w:b/>
          <w:spacing w:val="-80"/>
        </w:rPr>
        <w:t xml:space="preserve"> </w:t>
      </w:r>
      <w:r>
        <w:rPr>
          <w:sz w:val="20"/>
        </w:rPr>
        <w:t>in</w:t>
      </w:r>
      <w:r>
        <w:rPr>
          <w:spacing w:val="-4"/>
          <w:sz w:val="20"/>
        </w:rPr>
        <w:t xml:space="preserve"> </w:t>
      </w:r>
      <w:r>
        <w:rPr>
          <w:sz w:val="20"/>
        </w:rPr>
        <w:t>the</w:t>
      </w:r>
      <w:r>
        <w:rPr>
          <w:spacing w:val="-5"/>
          <w:sz w:val="20"/>
        </w:rPr>
        <w:t xml:space="preserve"> </w:t>
      </w:r>
      <w:r>
        <w:rPr>
          <w:rFonts w:ascii="Courier New" w:hAnsi="Courier New"/>
          <w:b/>
        </w:rPr>
        <w:t>when</w:t>
      </w:r>
      <w:r>
        <w:rPr>
          <w:rFonts w:ascii="Courier New" w:hAnsi="Courier New"/>
          <w:b/>
          <w:spacing w:val="-80"/>
        </w:rPr>
        <w:t xml:space="preserve"> </w:t>
      </w:r>
      <w:r>
        <w:rPr>
          <w:sz w:val="20"/>
        </w:rPr>
        <w:t>expression,</w:t>
      </w:r>
      <w:r>
        <w:rPr>
          <w:spacing w:val="-4"/>
          <w:sz w:val="20"/>
        </w:rPr>
        <w:t xml:space="preserve"> </w:t>
      </w:r>
      <w:r>
        <w:rPr>
          <w:sz w:val="20"/>
        </w:rPr>
        <w:t>which</w:t>
      </w:r>
      <w:r>
        <w:rPr>
          <w:spacing w:val="-4"/>
          <w:sz w:val="20"/>
        </w:rPr>
        <w:t xml:space="preserve"> </w:t>
      </w:r>
      <w:r>
        <w:rPr>
          <w:sz w:val="20"/>
        </w:rPr>
        <w:t>has</w:t>
      </w:r>
      <w:r>
        <w:rPr>
          <w:spacing w:val="-4"/>
          <w:sz w:val="20"/>
        </w:rPr>
        <w:t xml:space="preserve"> </w:t>
      </w:r>
      <w:r>
        <w:rPr>
          <w:sz w:val="20"/>
        </w:rPr>
        <w:t>already</w:t>
      </w:r>
      <w:r>
        <w:rPr>
          <w:spacing w:val="-5"/>
          <w:sz w:val="20"/>
        </w:rPr>
        <w:t xml:space="preserve"> </w:t>
      </w:r>
      <w:r>
        <w:rPr>
          <w:sz w:val="20"/>
        </w:rPr>
        <w:t>been</w:t>
      </w:r>
      <w:r>
        <w:rPr>
          <w:spacing w:val="-4"/>
          <w:sz w:val="20"/>
        </w:rPr>
        <w:t xml:space="preserve"> </w:t>
      </w:r>
      <w:r>
        <w:rPr>
          <w:sz w:val="20"/>
        </w:rPr>
        <w:t xml:space="preserve">set, and then you know which branch of the </w:t>
      </w:r>
      <w:r>
        <w:rPr>
          <w:rFonts w:ascii="Courier New" w:hAnsi="Courier New"/>
          <w:b/>
        </w:rPr>
        <w:t>when</w:t>
      </w:r>
      <w:r>
        <w:rPr>
          <w:rFonts w:ascii="Courier New" w:hAnsi="Courier New"/>
          <w:b/>
          <w:spacing w:val="-68"/>
        </w:rPr>
        <w:t xml:space="preserve"> </w:t>
      </w:r>
      <w:r>
        <w:rPr>
          <w:sz w:val="20"/>
        </w:rPr>
        <w:t>expression to execute.</w:t>
      </w:r>
    </w:p>
    <w:p>
      <w:pPr>
        <w:pStyle w:val="TextBody"/>
        <w:spacing w:lineRule="auto" w:line="240" w:before="140" w:after="0"/>
        <w:ind w:left="1274" w:right="451" w:hanging="0"/>
        <w:rPr/>
      </w:pPr>
      <w:r>
        <w:rPr>
          <w:rFonts w:ascii="Courier New" w:hAnsi="Courier New"/>
          <w:b/>
          <w:sz w:val="22"/>
        </w:rPr>
        <w:t>R.id.most_moons</w:t>
      </w:r>
      <w:r>
        <w:rPr>
          <w:rFonts w:ascii="Courier New" w:hAnsi="Courier New"/>
          <w:b/>
          <w:spacing w:val="-7"/>
          <w:sz w:val="22"/>
        </w:rPr>
        <w:t xml:space="preserve"> </w:t>
      </w:r>
      <w:r>
        <w:rPr>
          <w:rFonts w:ascii="Courier New" w:hAnsi="Courier New"/>
          <w:b/>
          <w:sz w:val="22"/>
        </w:rPr>
        <w:t>-&gt;</w:t>
      </w:r>
      <w:r>
        <w:rPr/>
        <w:t>,</w:t>
      </w:r>
      <w:r>
        <w:rPr>
          <w:spacing w:val="-3"/>
        </w:rPr>
        <w:t xml:space="preserve"> </w:t>
      </w:r>
      <w:r>
        <w:rPr/>
        <w:t>for</w:t>
      </w:r>
      <w:r>
        <w:rPr>
          <w:spacing w:val="-3"/>
        </w:rPr>
        <w:t xml:space="preserve"> </w:t>
      </w:r>
      <w:r>
        <w:rPr/>
        <w:t>example,</w:t>
      </w:r>
      <w:r>
        <w:rPr>
          <w:spacing w:val="-3"/>
        </w:rPr>
        <w:t xml:space="preserve"> </w:t>
      </w:r>
      <w:r>
        <w:rPr/>
        <w:t>when</w:t>
      </w:r>
      <w:r>
        <w:rPr>
          <w:spacing w:val="-3"/>
        </w:rPr>
        <w:t xml:space="preserve"> </w:t>
      </w:r>
      <w:r>
        <w:rPr/>
        <w:t>clicked,</w:t>
      </w:r>
      <w:r>
        <w:rPr>
          <w:spacing w:val="-3"/>
        </w:rPr>
        <w:t xml:space="preserve"> </w:t>
      </w:r>
      <w:r>
        <w:rPr/>
        <w:t>then</w:t>
      </w:r>
      <w:r>
        <w:rPr>
          <w:spacing w:val="-3"/>
        </w:rPr>
        <w:t xml:space="preserve"> </w:t>
      </w:r>
      <w:r>
        <w:rPr/>
        <w:t>uses</w:t>
      </w:r>
      <w:r>
        <w:rPr>
          <w:spacing w:val="-3"/>
        </w:rPr>
        <w:t xml:space="preserve"> </w:t>
      </w:r>
      <w:r>
        <w:rPr/>
        <w:t>a</w:t>
      </w:r>
      <w:r>
        <w:rPr>
          <w:spacing w:val="-4"/>
        </w:rPr>
        <w:t xml:space="preserve"> </w:t>
      </w:r>
      <w:r>
        <w:rPr/>
        <w:t>further</w:t>
      </w:r>
      <w:r>
        <w:rPr>
          <w:spacing w:val="-4"/>
        </w:rPr>
        <w:t xml:space="preserve"> </w:t>
      </w:r>
      <w:r>
        <w:rPr>
          <w:rFonts w:ascii="Courier New" w:hAnsi="Courier New"/>
          <w:b/>
          <w:sz w:val="22"/>
        </w:rPr>
        <w:t xml:space="preserve">if </w:t>
      </w:r>
      <w:r>
        <w:rPr/>
        <w:t xml:space="preserve">condition to check whether the button the user clicked is the correct one by evaluating the ID of the button clicked, </w:t>
      </w:r>
      <w:r>
        <w:rPr>
          <w:rFonts w:ascii="Courier New" w:hAnsi="Courier New"/>
          <w:b/>
          <w:sz w:val="22"/>
        </w:rPr>
        <w:t>if (v?.id == R.id.saturn)</w:t>
      </w:r>
      <w:r>
        <w:rPr/>
        <w:t>, then display to the user that their answer is correct passing in the message text</w:t>
      </w:r>
      <w:r>
        <w:rPr>
          <w:spacing w:val="-7"/>
        </w:rPr>
        <w:t xml:space="preserve"> </w:t>
      </w:r>
      <w:r>
        <w:rPr/>
        <w:t>to</w:t>
      </w:r>
      <w:r>
        <w:rPr>
          <w:spacing w:val="-4"/>
        </w:rPr>
        <w:t xml:space="preserve"> </w:t>
      </w:r>
      <w:r>
        <w:rPr/>
        <w:t>display,</w:t>
      </w:r>
      <w:r>
        <w:rPr>
          <w:spacing w:val="-4"/>
        </w:rPr>
        <w:t xml:space="preserve"> </w:t>
      </w:r>
      <w:r>
        <w:rPr/>
        <w:t>formatting</w:t>
      </w:r>
      <w:r>
        <w:rPr>
          <w:spacing w:val="-4"/>
        </w:rPr>
        <w:t xml:space="preserve"> </w:t>
      </w:r>
      <w:r>
        <w:rPr/>
        <w:t>it</w:t>
      </w:r>
      <w:r>
        <w:rPr>
          <w:spacing w:val="-4"/>
        </w:rPr>
        <w:t xml:space="preserve"> </w:t>
      </w:r>
      <w:r>
        <w:rPr/>
        <w:t>with</w:t>
      </w:r>
      <w:r>
        <w:rPr>
          <w:spacing w:val="-4"/>
        </w:rPr>
        <w:t xml:space="preserve"> </w:t>
      </w:r>
      <w:r>
        <w:rPr/>
        <w:t>the</w:t>
      </w:r>
      <w:r>
        <w:rPr>
          <w:spacing w:val="-6"/>
        </w:rPr>
        <w:t xml:space="preserve"> </w:t>
      </w:r>
      <w:r>
        <w:rPr>
          <w:rFonts w:ascii="Courier New" w:hAnsi="Courier New"/>
          <w:b/>
          <w:sz w:val="22"/>
        </w:rPr>
        <w:t>CORRECT!</w:t>
      </w:r>
      <w:r>
        <w:rPr>
          <w:rFonts w:ascii="Courier New" w:hAnsi="Courier New"/>
          <w:b/>
          <w:spacing w:val="-80"/>
          <w:sz w:val="22"/>
        </w:rPr>
        <w:t xml:space="preserve"> </w:t>
      </w:r>
      <w:r>
        <w:rPr/>
        <w:t>string</w:t>
      </w:r>
      <w:r>
        <w:rPr>
          <w:spacing w:val="-4"/>
        </w:rPr>
        <w:t xml:space="preserve"> </w:t>
      </w:r>
      <w:r>
        <w:rPr/>
        <w:t>argument.</w:t>
      </w:r>
      <w:r>
        <w:rPr>
          <w:spacing w:val="-5"/>
        </w:rPr>
        <w:t xml:space="preserve"> </w:t>
      </w:r>
      <w:r>
        <w:rPr/>
        <w:t>Otherwise in</w:t>
      </w:r>
      <w:r>
        <w:rPr>
          <w:spacing w:val="-5"/>
        </w:rPr>
        <w:t xml:space="preserve"> </w:t>
      </w:r>
      <w:r>
        <w:rPr/>
        <w:t>the</w:t>
      </w:r>
      <w:r>
        <w:rPr>
          <w:spacing w:val="-4"/>
        </w:rPr>
        <w:t xml:space="preserve"> </w:t>
      </w:r>
      <w:r>
        <w:rPr>
          <w:rFonts w:ascii="Courier New" w:hAnsi="Courier New"/>
          <w:b/>
          <w:sz w:val="22"/>
        </w:rPr>
        <w:t>else</w:t>
      </w:r>
      <w:r>
        <w:rPr>
          <w:rFonts w:ascii="Courier New" w:hAnsi="Courier New"/>
          <w:b/>
          <w:spacing w:val="-80"/>
          <w:sz w:val="22"/>
        </w:rPr>
        <w:t xml:space="preserve"> </w:t>
      </w:r>
      <w:r>
        <w:rPr/>
        <w:t>statement</w:t>
      </w:r>
      <w:r>
        <w:rPr>
          <w:spacing w:val="-3"/>
        </w:rPr>
        <w:t xml:space="preserve"> </w:t>
      </w:r>
      <w:r>
        <w:rPr/>
        <w:t>format</w:t>
      </w:r>
      <w:r>
        <w:rPr>
          <w:spacing w:val="-3"/>
        </w:rPr>
        <w:t xml:space="preserve"> </w:t>
      </w:r>
      <w:r>
        <w:rPr/>
        <w:t>the</w:t>
      </w:r>
      <w:r>
        <w:rPr>
          <w:spacing w:val="-3"/>
        </w:rPr>
        <w:t xml:space="preserve"> </w:t>
      </w:r>
      <w:r>
        <w:rPr/>
        <w:t>message</w:t>
      </w:r>
      <w:r>
        <w:rPr>
          <w:spacing w:val="-4"/>
        </w:rPr>
        <w:t xml:space="preserve"> </w:t>
      </w:r>
      <w:r>
        <w:rPr/>
        <w:t>text</w:t>
      </w:r>
      <w:r>
        <w:rPr>
          <w:spacing w:val="-3"/>
        </w:rPr>
        <w:t xml:space="preserve"> </w:t>
      </w:r>
      <w:r>
        <w:rPr/>
        <w:t>to</w:t>
      </w:r>
      <w:r>
        <w:rPr>
          <w:spacing w:val="-3"/>
        </w:rPr>
        <w:t xml:space="preserve"> </w:t>
      </w:r>
      <w:r>
        <w:rPr/>
        <w:t>display</w:t>
      </w:r>
      <w:r>
        <w:rPr>
          <w:spacing w:val="-3"/>
        </w:rPr>
        <w:t xml:space="preserve"> </w:t>
      </w:r>
      <w:r>
        <w:rPr/>
        <w:t>with</w:t>
      </w:r>
      <w:r>
        <w:rPr>
          <w:spacing w:val="-3"/>
        </w:rPr>
        <w:t xml:space="preserve"> </w:t>
      </w:r>
      <w:r>
        <w:rPr/>
        <w:t>the</w:t>
      </w:r>
      <w:r>
        <w:rPr>
          <w:spacing w:val="40"/>
        </w:rPr>
        <w:t xml:space="preserve"> </w:t>
      </w:r>
      <w:r>
        <w:rPr>
          <w:rFonts w:ascii="Courier New" w:hAnsi="Courier New"/>
          <w:b/>
          <w:sz w:val="22"/>
        </w:rPr>
        <w:t xml:space="preserve">WRONG! </w:t>
      </w:r>
      <w:r>
        <w:rPr/>
        <w:t>string argument.</w:t>
      </w:r>
    </w:p>
    <w:p>
      <w:pPr>
        <w:pStyle w:val="ListParagraph"/>
        <w:numPr>
          <w:ilvl w:val="0"/>
          <w:numId w:val="14"/>
        </w:numPr>
        <w:tabs>
          <w:tab w:val="clear" w:pos="720"/>
          <w:tab w:val="left" w:pos="1274" w:leader="none"/>
        </w:tabs>
        <w:spacing w:before="145" w:after="0"/>
        <w:ind w:left="1274" w:right="369" w:hanging="360"/>
        <w:jc w:val="left"/>
        <w:rPr>
          <w:sz w:val="20"/>
        </w:rPr>
      </w:pPr>
      <w:r>
        <w:rPr>
          <w:sz w:val="20"/>
        </w:rPr>
        <w:t xml:space="preserve">Currently, the </w:t>
      </w:r>
      <w:r>
        <w:rPr>
          <w:rFonts w:ascii="Courier New" w:hAnsi="Courier New"/>
          <w:b/>
        </w:rPr>
        <w:t>QuestionsFragment</w:t>
      </w:r>
      <w:r>
        <w:rPr>
          <w:rFonts w:ascii="Courier New" w:hAnsi="Courier New"/>
          <w:b/>
          <w:spacing w:val="-60"/>
        </w:rPr>
        <w:t xml:space="preserve"> </w:t>
      </w:r>
      <w:r>
        <w:rPr>
          <w:sz w:val="20"/>
        </w:rPr>
        <w:t xml:space="preserve">and </w:t>
      </w:r>
      <w:r>
        <w:rPr>
          <w:rFonts w:ascii="Courier New" w:hAnsi="Courier New"/>
          <w:b/>
        </w:rPr>
        <w:t>AnswersFragment</w:t>
      </w:r>
      <w:r>
        <w:rPr>
          <w:rFonts w:ascii="Courier New" w:hAnsi="Courier New"/>
          <w:b/>
          <w:spacing w:val="-60"/>
        </w:rPr>
        <w:t xml:space="preserve"> </w:t>
      </w:r>
      <w:r>
        <w:rPr>
          <w:sz w:val="20"/>
        </w:rPr>
        <w:t>are not connected.</w:t>
      </w:r>
      <w:r>
        <w:rPr>
          <w:spacing w:val="-7"/>
          <w:sz w:val="20"/>
        </w:rPr>
        <w:t xml:space="preserve"> </w:t>
      </w:r>
      <w:r>
        <w:rPr>
          <w:sz w:val="20"/>
        </w:rPr>
        <w:t>To</w:t>
      </w:r>
      <w:r>
        <w:rPr>
          <w:spacing w:val="-5"/>
          <w:sz w:val="20"/>
        </w:rPr>
        <w:t xml:space="preserve"> </w:t>
      </w:r>
      <w:r>
        <w:rPr>
          <w:sz w:val="20"/>
        </w:rPr>
        <w:t>do</w:t>
      </w:r>
      <w:r>
        <w:rPr>
          <w:spacing w:val="-4"/>
          <w:sz w:val="20"/>
        </w:rPr>
        <w:t xml:space="preserve"> </w:t>
      </w:r>
      <w:r>
        <w:rPr>
          <w:sz w:val="20"/>
        </w:rPr>
        <w:t>this</w:t>
      </w:r>
      <w:r>
        <w:rPr>
          <w:spacing w:val="-4"/>
          <w:sz w:val="20"/>
        </w:rPr>
        <w:t xml:space="preserve"> </w:t>
      </w:r>
      <w:r>
        <w:rPr>
          <w:sz w:val="20"/>
        </w:rPr>
        <w:t>firstly,</w:t>
      </w:r>
      <w:r>
        <w:rPr>
          <w:spacing w:val="-4"/>
          <w:sz w:val="20"/>
        </w:rPr>
        <w:t xml:space="preserve"> </w:t>
      </w:r>
      <w:r>
        <w:rPr>
          <w:sz w:val="20"/>
        </w:rPr>
        <w:t>you</w:t>
      </w:r>
      <w:r>
        <w:rPr>
          <w:spacing w:val="-4"/>
          <w:sz w:val="20"/>
        </w:rPr>
        <w:t xml:space="preserve"> </w:t>
      </w:r>
      <w:r>
        <w:rPr>
          <w:sz w:val="20"/>
        </w:rPr>
        <w:t>need</w:t>
      </w:r>
      <w:r>
        <w:rPr>
          <w:spacing w:val="-4"/>
          <w:sz w:val="20"/>
        </w:rPr>
        <w:t xml:space="preserve"> </w:t>
      </w:r>
      <w:r>
        <w:rPr>
          <w:sz w:val="20"/>
        </w:rPr>
        <w:t>to</w:t>
      </w:r>
      <w:r>
        <w:rPr>
          <w:spacing w:val="-4"/>
          <w:sz w:val="20"/>
        </w:rPr>
        <w:t xml:space="preserve"> </w:t>
      </w:r>
      <w:r>
        <w:rPr>
          <w:sz w:val="20"/>
        </w:rPr>
        <w:t>open</w:t>
      </w:r>
      <w:r>
        <w:rPr>
          <w:spacing w:val="-4"/>
          <w:sz w:val="20"/>
        </w:rPr>
        <w:t xml:space="preserve"> </w:t>
      </w:r>
      <w:r>
        <w:rPr>
          <w:sz w:val="20"/>
        </w:rPr>
        <w:t>the</w:t>
      </w:r>
      <w:r>
        <w:rPr>
          <w:spacing w:val="-6"/>
          <w:sz w:val="20"/>
        </w:rPr>
        <w:t xml:space="preserve"> </w:t>
      </w:r>
      <w:r>
        <w:rPr>
          <w:rFonts w:ascii="Courier New" w:hAnsi="Courier New"/>
          <w:b/>
        </w:rPr>
        <w:t>activity_main.xml</w:t>
      </w:r>
      <w:r>
        <w:rPr>
          <w:rFonts w:ascii="Courier New" w:hAnsi="Courier New"/>
          <w:b/>
          <w:spacing w:val="-80"/>
        </w:rPr>
        <w:t xml:space="preserve"> </w:t>
      </w:r>
      <w:r>
        <w:rPr>
          <w:sz w:val="20"/>
        </w:rPr>
        <w:t xml:space="preserve">file and replace the </w:t>
      </w:r>
      <w:r>
        <w:rPr>
          <w:rFonts w:ascii="Courier New" w:hAnsi="Courier New"/>
          <w:b/>
        </w:rPr>
        <w:t>ConstraintLayout</w:t>
      </w:r>
      <w:r>
        <w:rPr>
          <w:rFonts w:ascii="Courier New" w:hAnsi="Courier New"/>
          <w:b/>
          <w:spacing w:val="-61"/>
        </w:rPr>
        <w:t xml:space="preserve"> </w:t>
      </w:r>
      <w:r>
        <w:rPr>
          <w:sz w:val="20"/>
        </w:rPr>
        <w:t xml:space="preserve">with a </w:t>
      </w:r>
      <w:r>
        <w:rPr>
          <w:rFonts w:ascii="Courier New" w:hAnsi="Courier New"/>
          <w:b/>
        </w:rPr>
        <w:t>FragmentContainerView</w:t>
      </w:r>
      <w:r>
        <w:rPr>
          <w:sz w:val="20"/>
        </w:rPr>
        <w:t>:</w:t>
      </w:r>
    </w:p>
    <w:p>
      <w:pPr>
        <w:sectPr>
          <w:headerReference w:type="even" r:id="rId99"/>
          <w:headerReference w:type="default" r:id="rId100"/>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1" w:after="0"/>
        <w:rPr>
          <w:sz w:val="8"/>
        </w:rPr>
      </w:pPr>
      <w:r>
        <w:rPr>
          <w:sz w:val="8"/>
        </w:rPr>
        <mc:AlternateContent>
          <mc:Choice Requires="wpg">
            <w:drawing>
              <wp:anchor behindDoc="0" distT="0" distB="635" distL="0" distR="4445" simplePos="0" locked="0" layoutInCell="0" allowOverlap="1" relativeHeight="1559" wp14:anchorId="2DD9D035">
                <wp:simplePos x="0" y="0"/>
                <wp:positionH relativeFrom="page">
                  <wp:posOffset>1120140</wp:posOffset>
                </wp:positionH>
                <wp:positionV relativeFrom="paragraph">
                  <wp:posOffset>90805</wp:posOffset>
                </wp:positionV>
                <wp:extent cx="5074920" cy="1019175"/>
                <wp:effectExtent l="0" t="635" r="635" b="0"/>
                <wp:wrapTopAndBottom/>
                <wp:docPr id="282" name="docshapegroup206"/>
                <a:graphic xmlns:a="http://schemas.openxmlformats.org/drawingml/2006/main">
                  <a:graphicData uri="http://schemas.microsoft.com/office/word/2010/wordprocessingGroup">
                    <wpg:wgp>
                      <wpg:cNvGrpSpPr/>
                      <wpg:grpSpPr>
                        <a:xfrm>
                          <a:off x="0" y="0"/>
                          <a:ext cx="5074920" cy="1019160"/>
                          <a:chOff x="0" y="0"/>
                          <a:chExt cx="5074920" cy="1019160"/>
                        </a:xfrm>
                      </wpg:grpSpPr>
                      <wps:wsp>
                        <wps:cNvSpPr/>
                        <wps:spPr>
                          <a:xfrm>
                            <a:off x="0" y="6480"/>
                            <a:ext cx="5074920" cy="1006560"/>
                          </a:xfrm>
                          <a:prstGeom prst="rect">
                            <a:avLst/>
                          </a:prstGeom>
                          <a:solidFill>
                            <a:srgbClr val="f6f6f6"/>
                          </a:solidFill>
                          <a:ln w="0">
                            <a:noFill/>
                          </a:ln>
                        </wps:spPr>
                        <wps:style>
                          <a:lnRef idx="0"/>
                          <a:fillRef idx="0"/>
                          <a:effectRef idx="0"/>
                          <a:fontRef idx="minor"/>
                        </wps:style>
                        <wps:bodyPr/>
                      </wps:wsp>
                      <wps:wsp>
                        <wps:cNvSpPr/>
                        <wps:spPr>
                          <a:xfrm>
                            <a:off x="0" y="0"/>
                            <a:ext cx="5074920" cy="1019160"/>
                          </a:xfrm>
                          <a:custGeom>
                            <a:avLst/>
                            <a:gdLst>
                              <a:gd name="textAreaLeft" fmla="*/ 0 w 2877120"/>
                              <a:gd name="textAreaRight" fmla="*/ 2879280 w 2877120"/>
                              <a:gd name="textAreaTop" fmla="*/ 0 h 577800"/>
                              <a:gd name="textAreaBottom" fmla="*/ 579960 h 577800"/>
                            </a:gdLst>
                            <a:ahLst/>
                            <a:rect l="textAreaLeft" t="textAreaTop" r="textAreaRight" b="textAreaBottom"/>
                            <a:pathLst>
                              <a:path w="7992" h="1605">
                                <a:moveTo>
                                  <a:pt x="7992" y="1584"/>
                                </a:moveTo>
                                <a:lnTo>
                                  <a:pt x="0" y="1584"/>
                                </a:lnTo>
                                <a:lnTo>
                                  <a:pt x="0" y="1604"/>
                                </a:lnTo>
                                <a:lnTo>
                                  <a:pt x="7992" y="1604"/>
                                </a:lnTo>
                                <a:lnTo>
                                  <a:pt x="7992" y="15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99360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&lt;?xml</w:t>
                              </w:r>
                              <w:r>
                                <w:rPr>
                                  <w:rFonts w:ascii="Courier New" w:hAnsi="Courier New"/>
                                  <w:spacing w:val="-16"/>
                                  <w:sz w:val="18"/>
                                </w:rPr>
                                <w:t xml:space="preserve"> </w:t>
                              </w:r>
                              <w:r>
                                <w:rPr>
                                  <w:rFonts w:ascii="Courier New" w:hAnsi="Courier New"/>
                                  <w:sz w:val="18"/>
                                </w:rPr>
                                <w:t>version="1.0"</w:t>
                              </w:r>
                              <w:r>
                                <w:rPr>
                                  <w:rFonts w:ascii="Courier New" w:hAnsi="Courier New"/>
                                  <w:spacing w:val="-16"/>
                                  <w:sz w:val="18"/>
                                </w:rPr>
                                <w:t xml:space="preserve"> </w:t>
                              </w:r>
                              <w:r>
                                <w:rPr>
                                  <w:rFonts w:ascii="Courier New" w:hAnsi="Courier New"/>
                                  <w:sz w:val="18"/>
                                </w:rPr>
                                <w:t>encoding="utf-</w:t>
                              </w:r>
                              <w:r>
                                <w:rPr>
                                  <w:rFonts w:ascii="Courier New" w:hAnsi="Courier New"/>
                                  <w:spacing w:val="-4"/>
                                  <w:sz w:val="18"/>
                                </w:rPr>
                                <w:t>8"?&gt;</w:t>
                              </w:r>
                            </w:p>
                            <w:p>
                              <w:pPr>
                                <w:pStyle w:val="Normal"/>
                                <w:spacing w:lineRule="auto" w:line="235" w:before="79" w:after="0"/>
                                <w:ind w:left="669" w:hanging="216"/>
                                <w:rPr>
                                  <w:rFonts w:ascii="Courier New" w:hAnsi="Courier New"/>
                                  <w:sz w:val="18"/>
                                </w:rPr>
                              </w:pPr>
                              <w:r>
                                <w:rPr>
                                  <w:rFonts w:ascii="Courier New" w:hAnsi="Courier New"/>
                                  <w:spacing w:val="-2"/>
                                  <w:sz w:val="18"/>
                                </w:rPr>
                                <w:t xml:space="preserve">&lt;androidx.fragment.app.FragmentContainerView </w:t>
                              </w:r>
                              <w:hyperlink r:id="rId97">
                                <w:r>
                                  <w:rPr>
                                    <w:rFonts w:ascii="Courier New" w:hAnsi="Courier New"/>
                                    <w:spacing w:val="-2"/>
                                    <w:sz w:val="18"/>
                                  </w:rPr>
                                  <w:t>xmlns:android="http://schemas.android.com/apk/res/android"</w:t>
                                </w:r>
                              </w:hyperlink>
                            </w:p>
                            <w:p>
                              <w:pPr>
                                <w:pStyle w:val="Normal"/>
                                <w:spacing w:lineRule="auto" w:line="324" w:before="12" w:after="0"/>
                                <w:ind w:left="885" w:hanging="0"/>
                                <w:rPr>
                                  <w:rFonts w:ascii="Courier New" w:hAnsi="Courier New"/>
                                  <w:sz w:val="18"/>
                                </w:rPr>
                              </w:pPr>
                              <w:r>
                                <w:rPr>
                                  <w:rFonts w:ascii="Courier New" w:hAnsi="Courier New"/>
                                  <w:spacing w:val="-2"/>
                                  <w:sz w:val="18"/>
                                </w:rPr>
                                <w:t xml:space="preserve">android:id="@+id/fragment_container" android:layout_width="match_parent" </w:t>
                              </w:r>
                              <w:r>
                                <w:rPr>
                                  <w:rFonts w:ascii="Courier New" w:hAnsi="Courier New"/>
                                  <w:sz w:val="18"/>
                                </w:rPr>
                                <w:t>android:layout_height="match_parent"</w:t>
                              </w:r>
                              <w:r>
                                <w:rPr>
                                  <w:rFonts w:ascii="Courier New" w:hAnsi="Courier New"/>
                                  <w:spacing w:val="-29"/>
                                  <w:sz w:val="18"/>
                                </w:rPr>
                                <w:t xml:space="preserve"> </w:t>
                              </w:r>
                              <w:r>
                                <w:rPr>
                                  <w:rFonts w:ascii="Courier New" w:hAnsi="Courier New"/>
                                  <w:sz w:val="18"/>
                                </w:rPr>
                                <w:t>/&gt;</w:t>
                              </w:r>
                            </w:p>
                          </w:txbxContent>
                        </wps:txbx>
                        <wps:bodyPr lIns="0" rIns="0" tIns="0" bIns="0" anchor="t">
                          <a:noAutofit/>
                        </wps:bodyPr>
                      </wps:wsp>
                    </wpg:wgp>
                  </a:graphicData>
                </a:graphic>
              </wp:anchor>
            </w:drawing>
          </mc:Choice>
          <mc:Fallback>
            <w:pict>
              <v:group id="shape_0" alt="docshapegroup206" style="position:absolute;margin-left:88.2pt;margin-top:7.15pt;width:399.6pt;height:80.25pt" coordorigin="1764,143" coordsize="7992,1605">
                <v:rect id="shape_0" path="m0,0l-2147483645,0l-2147483645,-2147483646l0,-2147483646xe" fillcolor="#f6f6f6" stroked="f" o:allowincell="f" style="position:absolute;left:1764;top:153;width:7991;height:158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3;width:7991;height:156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&lt;?xml</w:t>
                        </w:r>
                        <w:r>
                          <w:rPr>
                            <w:rFonts w:ascii="Courier New" w:hAnsi="Courier New"/>
                            <w:spacing w:val="-16"/>
                            <w:sz w:val="18"/>
                          </w:rPr>
                          <w:t xml:space="preserve"> </w:t>
                        </w:r>
                        <w:r>
                          <w:rPr>
                            <w:rFonts w:ascii="Courier New" w:hAnsi="Courier New"/>
                            <w:sz w:val="18"/>
                          </w:rPr>
                          <w:t>version="1.0"</w:t>
                        </w:r>
                        <w:r>
                          <w:rPr>
                            <w:rFonts w:ascii="Courier New" w:hAnsi="Courier New"/>
                            <w:spacing w:val="-16"/>
                            <w:sz w:val="18"/>
                          </w:rPr>
                          <w:t xml:space="preserve"> </w:t>
                        </w:r>
                        <w:r>
                          <w:rPr>
                            <w:rFonts w:ascii="Courier New" w:hAnsi="Courier New"/>
                            <w:sz w:val="18"/>
                          </w:rPr>
                          <w:t>encoding="utf-</w:t>
                        </w:r>
                        <w:r>
                          <w:rPr>
                            <w:rFonts w:ascii="Courier New" w:hAnsi="Courier New"/>
                            <w:spacing w:val="-4"/>
                            <w:sz w:val="18"/>
                          </w:rPr>
                          <w:t>8"?&gt;</w:t>
                        </w:r>
                      </w:p>
                      <w:p>
                        <w:pPr>
                          <w:pStyle w:val="Normal"/>
                          <w:spacing w:lineRule="auto" w:line="235" w:before="79" w:after="0"/>
                          <w:ind w:left="669" w:hanging="216"/>
                          <w:rPr>
                            <w:rFonts w:ascii="Courier New" w:hAnsi="Courier New"/>
                            <w:sz w:val="18"/>
                          </w:rPr>
                        </w:pPr>
                        <w:r>
                          <w:rPr>
                            <w:rFonts w:ascii="Courier New" w:hAnsi="Courier New"/>
                            <w:spacing w:val="-2"/>
                            <w:sz w:val="18"/>
                          </w:rPr>
                          <w:t xml:space="preserve">&lt;androidx.fragment.app.FragmentContainerView </w:t>
                        </w:r>
                        <w:hyperlink r:id="rId98">
                          <w:r>
                            <w:rPr>
                              <w:rFonts w:ascii="Courier New" w:hAnsi="Courier New"/>
                              <w:spacing w:val="-2"/>
                              <w:sz w:val="18"/>
                            </w:rPr>
                            <w:t>xmlns:android="http://schemas.android.com/apk/res/android"</w:t>
                          </w:r>
                        </w:hyperlink>
                      </w:p>
                      <w:p>
                        <w:pPr>
                          <w:pStyle w:val="Normal"/>
                          <w:spacing w:lineRule="auto" w:line="324" w:before="12" w:after="0"/>
                          <w:ind w:left="885" w:hanging="0"/>
                          <w:rPr>
                            <w:rFonts w:ascii="Courier New" w:hAnsi="Courier New"/>
                            <w:sz w:val="18"/>
                          </w:rPr>
                        </w:pPr>
                        <w:r>
                          <w:rPr>
                            <w:rFonts w:ascii="Courier New" w:hAnsi="Courier New"/>
                            <w:spacing w:val="-2"/>
                            <w:sz w:val="18"/>
                          </w:rPr>
                          <w:t xml:space="preserve">android:id="@+id/fragment_container" android:layout_width="match_parent" </w:t>
                        </w:r>
                        <w:r>
                          <w:rPr>
                            <w:rFonts w:ascii="Courier New" w:hAnsi="Courier New"/>
                            <w:sz w:val="18"/>
                          </w:rPr>
                          <w:t>android:layout_height="match_parent"</w:t>
                        </w:r>
                        <w:r>
                          <w:rPr>
                            <w:rFonts w:ascii="Courier New" w:hAnsi="Courier New"/>
                            <w:spacing w:val="-29"/>
                            <w:sz w:val="18"/>
                          </w:rPr>
                          <w:t xml:space="preserve"> </w:t>
                        </w:r>
                        <w:r>
                          <w:rPr>
                            <w:rFonts w:ascii="Courier New" w:hAnsi="Courier New"/>
                            <w:sz w:val="18"/>
                          </w:rPr>
                          <w:t>/&gt;</w:t>
                        </w:r>
                      </w:p>
                    </w:txbxContent>
                  </v:textbox>
                  <w10:wrap type="topAndBottom"/>
                </v:rect>
              </v:group>
            </w:pict>
          </mc:Fallback>
        </mc:AlternateContent>
      </w:r>
    </w:p>
    <w:p>
      <w:pPr>
        <w:pStyle w:val="TextBody"/>
        <w:spacing w:before="12" w:after="0"/>
        <w:rPr>
          <w:sz w:val="7"/>
        </w:rPr>
      </w:pPr>
      <w:r>
        <w:rPr>
          <w:sz w:val="7"/>
        </w:rPr>
      </w:r>
    </w:p>
    <w:p>
      <w:pPr>
        <w:pStyle w:val="ListParagraph"/>
        <w:numPr>
          <w:ilvl w:val="0"/>
          <w:numId w:val="14"/>
        </w:numPr>
        <w:tabs>
          <w:tab w:val="clear" w:pos="720"/>
          <w:tab w:val="left" w:pos="554" w:leader="none"/>
        </w:tabs>
        <w:spacing w:before="101" w:after="0"/>
        <w:ind w:left="554" w:hanging="360"/>
        <w:jc w:val="left"/>
        <w:rPr>
          <w:sz w:val="20"/>
        </w:rPr>
      </w:pPr>
      <w:r>
        <w:rPr>
          <w:sz w:val="20"/>
        </w:rPr>
        <w:t>This</w:t>
      </w:r>
      <w:r>
        <w:rPr>
          <w:spacing w:val="-3"/>
          <w:sz w:val="20"/>
        </w:rPr>
        <w:t xml:space="preserve"> </w:t>
      </w:r>
      <w:r>
        <w:rPr>
          <w:sz w:val="20"/>
        </w:rPr>
        <w:t>will</w:t>
      </w:r>
      <w:r>
        <w:rPr>
          <w:spacing w:val="-1"/>
          <w:sz w:val="20"/>
        </w:rPr>
        <w:t xml:space="preserve"> </w:t>
      </w:r>
      <w:r>
        <w:rPr>
          <w:sz w:val="20"/>
        </w:rPr>
        <w:t>be</w:t>
      </w:r>
      <w:r>
        <w:rPr>
          <w:spacing w:val="-1"/>
          <w:sz w:val="20"/>
        </w:rPr>
        <w:t xml:space="preserve"> </w:t>
      </w:r>
      <w:r>
        <w:rPr>
          <w:sz w:val="20"/>
        </w:rPr>
        <w:t>used</w:t>
      </w:r>
      <w:r>
        <w:rPr>
          <w:spacing w:val="-2"/>
          <w:sz w:val="20"/>
        </w:rPr>
        <w:t xml:space="preserve"> </w:t>
      </w:r>
      <w:r>
        <w:rPr>
          <w:sz w:val="20"/>
        </w:rPr>
        <w:t>as</w:t>
      </w:r>
      <w:r>
        <w:rPr>
          <w:spacing w:val="-2"/>
          <w:sz w:val="20"/>
        </w:rPr>
        <w:t xml:space="preserve"> </w:t>
      </w:r>
      <w:r>
        <w:rPr>
          <w:sz w:val="20"/>
        </w:rPr>
        <w:t>the</w:t>
      </w:r>
      <w:r>
        <w:rPr>
          <w:spacing w:val="-1"/>
          <w:sz w:val="20"/>
        </w:rPr>
        <w:t xml:space="preserve"> </w:t>
      </w:r>
      <w:r>
        <w:rPr>
          <w:sz w:val="20"/>
        </w:rPr>
        <w:t>container</w:t>
      </w:r>
      <w:r>
        <w:rPr>
          <w:spacing w:val="-2"/>
          <w:sz w:val="20"/>
        </w:rPr>
        <w:t xml:space="preserve"> </w:t>
      </w:r>
      <w:r>
        <w:rPr>
          <w:sz w:val="20"/>
        </w:rPr>
        <w:t>for</w:t>
      </w:r>
      <w:r>
        <w:rPr>
          <w:spacing w:val="-1"/>
          <w:sz w:val="20"/>
        </w:rPr>
        <w:t xml:space="preserve"> </w:t>
      </w:r>
      <w:r>
        <w:rPr>
          <w:sz w:val="20"/>
        </w:rPr>
        <w:t>the</w:t>
      </w:r>
      <w:r>
        <w:rPr>
          <w:spacing w:val="-1"/>
          <w:sz w:val="20"/>
        </w:rPr>
        <w:t xml:space="preserve"> </w:t>
      </w:r>
      <w:r>
        <w:rPr>
          <w:sz w:val="20"/>
        </w:rPr>
        <w:t>fragments.</w:t>
      </w:r>
      <w:r>
        <w:rPr>
          <w:spacing w:val="-2"/>
          <w:sz w:val="20"/>
        </w:rPr>
        <w:t xml:space="preserve"> </w:t>
      </w:r>
      <w:r>
        <w:rPr>
          <w:sz w:val="20"/>
        </w:rPr>
        <w:t>Next,</w:t>
      </w:r>
      <w:r>
        <w:rPr>
          <w:spacing w:val="-1"/>
          <w:sz w:val="20"/>
        </w:rPr>
        <w:t xml:space="preserve"> </w:t>
      </w:r>
      <w:r>
        <w:rPr>
          <w:sz w:val="20"/>
        </w:rPr>
        <w:t>go</w:t>
      </w:r>
      <w:r>
        <w:rPr>
          <w:spacing w:val="-1"/>
          <w:sz w:val="20"/>
        </w:rPr>
        <w:t xml:space="preserve"> </w:t>
      </w:r>
      <w:r>
        <w:rPr>
          <w:spacing w:val="-4"/>
          <w:sz w:val="20"/>
        </w:rPr>
        <w:t>into</w:t>
      </w:r>
    </w:p>
    <w:p>
      <w:pPr>
        <w:pStyle w:val="Normal"/>
        <w:spacing w:before="7" w:after="0"/>
        <w:ind w:left="554" w:hanging="0"/>
        <w:rPr>
          <w:sz w:val="20"/>
        </w:rPr>
      </w:pPr>
      <w:r>
        <mc:AlternateContent>
          <mc:Choice Requires="wpg">
            <w:drawing>
              <wp:anchor behindDoc="1" distT="0" distB="635" distL="0" distR="635" simplePos="0" locked="0" layoutInCell="0" allowOverlap="1" relativeHeight="1491" wp14:anchorId="046EAF40">
                <wp:simplePos x="0" y="0"/>
                <wp:positionH relativeFrom="page">
                  <wp:posOffset>662940</wp:posOffset>
                </wp:positionH>
                <wp:positionV relativeFrom="paragraph">
                  <wp:posOffset>270510</wp:posOffset>
                </wp:positionV>
                <wp:extent cx="5074920" cy="5910580"/>
                <wp:effectExtent l="0" t="0" r="635" b="635"/>
                <wp:wrapNone/>
                <wp:docPr id="290" name="docshapegroup210"/>
                <a:graphic xmlns:a="http://schemas.openxmlformats.org/drawingml/2006/main">
                  <a:graphicData uri="http://schemas.microsoft.com/office/word/2010/wordprocessingGroup">
                    <wpg:wgp>
                      <wpg:cNvGrpSpPr/>
                      <wpg:grpSpPr>
                        <a:xfrm>
                          <a:off x="0" y="0"/>
                          <a:ext cx="5074920" cy="5910480"/>
                          <a:chOff x="0" y="0"/>
                          <a:chExt cx="5074920" cy="5910480"/>
                        </a:xfrm>
                      </wpg:grpSpPr>
                      <wps:wsp>
                        <wps:cNvSpPr/>
                        <wps:spPr>
                          <a:xfrm>
                            <a:off x="0" y="6480"/>
                            <a:ext cx="5074920" cy="5897880"/>
                          </a:xfrm>
                          <a:prstGeom prst="rect">
                            <a:avLst/>
                          </a:prstGeom>
                          <a:solidFill>
                            <a:srgbClr val="f6f6f6"/>
                          </a:solidFill>
                          <a:ln w="0">
                            <a:noFill/>
                          </a:ln>
                        </wps:spPr>
                        <wps:style>
                          <a:lnRef idx="0"/>
                          <a:fillRef idx="0"/>
                          <a:effectRef idx="0"/>
                          <a:fontRef idx="minor"/>
                        </wps:style>
                        <wps:bodyPr/>
                      </wps:wsp>
                      <wps:wsp>
                        <wps:cNvSpPr/>
                        <wps:spPr>
                          <a:xfrm>
                            <a:off x="0" y="0"/>
                            <a:ext cx="5074920" cy="5910480"/>
                          </a:xfrm>
                          <a:custGeom>
                            <a:avLst/>
                            <a:gdLst>
                              <a:gd name="textAreaLeft" fmla="*/ 0 w 2877120"/>
                              <a:gd name="textAreaRight" fmla="*/ 2879280 w 2877120"/>
                              <a:gd name="textAreaTop" fmla="*/ 0 h 3350880"/>
                              <a:gd name="textAreaBottom" fmla="*/ 3353040 h 3350880"/>
                            </a:gdLst>
                            <a:ahLst/>
                            <a:rect l="textAreaLeft" t="textAreaTop" r="textAreaRight" b="textAreaBottom"/>
                            <a:pathLst>
                              <a:path w="7992" h="9308">
                                <a:moveTo>
                                  <a:pt x="7992" y="9288"/>
                                </a:moveTo>
                                <a:lnTo>
                                  <a:pt x="0" y="9288"/>
                                </a:lnTo>
                                <a:lnTo>
                                  <a:pt x="0" y="9308"/>
                                </a:lnTo>
                                <a:lnTo>
                                  <a:pt x="7992" y="9308"/>
                                </a:lnTo>
                                <a:lnTo>
                                  <a:pt x="7992" y="9288"/>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g:wgp>
                  </a:graphicData>
                </a:graphic>
              </wp:anchor>
            </w:drawing>
          </mc:Choice>
          <mc:Fallback>
            <w:pict>
              <v:group id="shape_0" alt="docshapegroup210" style="position:absolute;margin-left:52.2pt;margin-top:21.3pt;width:399.6pt;height:465.4pt" coordorigin="1044,426" coordsize="7992,9308">
                <v:rect id="shape_0" path="m0,0l-2147483645,0l-2147483645,-2147483646l0,-2147483646xe" fillcolor="#f6f6f6" stroked="f" o:allowincell="f" style="position:absolute;left:1044;top:436;width:7991;height:9287;mso-wrap-style:none;v-text-anchor:middle;mso-position-horizontal-relative:page">
                  <v:fill o:detectmouseclick="t" type="solid" color2="#090909"/>
                  <v:stroke color="#3465a4" joinstyle="round" endcap="flat"/>
                  <w10:wrap type="none"/>
                </v:rect>
              </v:group>
            </w:pict>
          </mc:Fallback>
        </mc:AlternateContent>
      </w:r>
      <w:r>
        <w:rPr>
          <w:rFonts w:ascii="Courier New" w:hAnsi="Courier New"/>
          <w:b/>
        </w:rPr>
        <w:t>MainActivity</w:t>
      </w:r>
      <w:r>
        <w:rPr>
          <w:rFonts w:ascii="Courier New" w:hAnsi="Courier New"/>
          <w:b/>
          <w:spacing w:val="-80"/>
        </w:rPr>
        <w:t xml:space="preserve"> </w:t>
      </w:r>
      <w:r>
        <w:rPr>
          <w:sz w:val="20"/>
        </w:rPr>
        <w:t>and</w:t>
      </w:r>
      <w:r>
        <w:rPr>
          <w:spacing w:val="-6"/>
          <w:sz w:val="20"/>
        </w:rPr>
        <w:t xml:space="preserve"> </w:t>
      </w:r>
      <w:r>
        <w:rPr>
          <w:sz w:val="20"/>
        </w:rPr>
        <w:t>update</w:t>
      </w:r>
      <w:r>
        <w:rPr>
          <w:spacing w:val="-3"/>
          <w:sz w:val="20"/>
        </w:rPr>
        <w:t xml:space="preserve"> </w:t>
      </w:r>
      <w:r>
        <w:rPr>
          <w:sz w:val="20"/>
        </w:rPr>
        <w:t>it</w:t>
      </w:r>
      <w:r>
        <w:rPr>
          <w:spacing w:val="-2"/>
          <w:sz w:val="20"/>
        </w:rPr>
        <w:t xml:space="preserve"> </w:t>
      </w:r>
      <w:r>
        <w:rPr>
          <w:sz w:val="20"/>
        </w:rPr>
        <w:t>with</w:t>
      </w:r>
      <w:r>
        <w:rPr>
          <w:spacing w:val="-3"/>
          <w:sz w:val="20"/>
        </w:rPr>
        <w:t xml:space="preserve"> </w:t>
      </w:r>
      <w:r>
        <w:rPr>
          <w:sz w:val="20"/>
        </w:rPr>
        <w:t>the</w:t>
      </w:r>
      <w:r>
        <w:rPr>
          <w:spacing w:val="-2"/>
          <w:sz w:val="20"/>
        </w:rPr>
        <w:t xml:space="preserve"> following:</w:t>
      </w:r>
    </w:p>
    <w:p>
      <w:pPr>
        <w:sectPr>
          <w:headerReference w:type="even" r:id="rId101"/>
          <w:headerReference w:type="default" r:id="rId102"/>
          <w:type w:val="nextPage"/>
          <w:pgSz w:w="10800" w:h="13320"/>
          <w:pgMar w:left="940" w:right="920" w:gutter="0" w:header="695" w:top="1120" w:footer="0" w:bottom="280"/>
          <w:pgNumType w:fmt="decimal"/>
          <w:formProt w:val="false"/>
          <w:textDirection w:val="lrTb"/>
          <w:docGrid w:type="default" w:linePitch="100" w:charSpace="4096"/>
        </w:sectPr>
        <w:pStyle w:val="TextBody"/>
        <w:rPr>
          <w:sz w:val="10"/>
        </w:rPr>
      </w:pPr>
      <w:r>
        <w:rPr>
          <w:sz w:val="10"/>
        </w:rPr>
        <mc:AlternateContent>
          <mc:Choice Requires="wps">
            <w:drawing>
              <wp:anchor behindDoc="0" distT="0" distB="7620" distL="0" distR="5080" simplePos="0" locked="0" layoutInCell="0" allowOverlap="1" relativeHeight="1561" wp14:anchorId="0529D0CE">
                <wp:simplePos x="0" y="0"/>
                <wp:positionH relativeFrom="page">
                  <wp:posOffset>662940</wp:posOffset>
                </wp:positionH>
                <wp:positionV relativeFrom="paragraph">
                  <wp:posOffset>101600</wp:posOffset>
                </wp:positionV>
                <wp:extent cx="5074920" cy="5885180"/>
                <wp:effectExtent l="0" t="0" r="0" b="0"/>
                <wp:wrapTopAndBottom/>
                <wp:docPr id="291" name="docshape213"/>
                <a:graphic xmlns:a="http://schemas.openxmlformats.org/drawingml/2006/main">
                  <a:graphicData uri="http://schemas.microsoft.com/office/word/2010/wordprocessingShape">
                    <wps:wsp>
                      <wps:cNvSpPr/>
                      <wps:spPr>
                        <a:xfrm>
                          <a:off x="0" y="0"/>
                          <a:ext cx="5074920" cy="5885280"/>
                        </a:xfrm>
                        <a:prstGeom prst="rect">
                          <a:avLst/>
                        </a:prstGeom>
                        <a:noFill/>
                        <a:ln w="0">
                          <a:noFill/>
                        </a:ln>
                      </wps:spPr>
                      <wps:style>
                        <a:lnRef idx="0"/>
                        <a:fillRef idx="0"/>
                        <a:effectRef idx="0"/>
                        <a:fontRef idx="minor"/>
                      </wps:style>
                      <wps:txbx>
                        <w:txbxContent>
                          <w:p>
                            <w:pPr>
                              <w:pStyle w:val="FrameContents"/>
                              <w:spacing w:before="44" w:after="0"/>
                              <w:ind w:left="453" w:hanging="0"/>
                              <w:rPr>
                                <w:rFonts w:ascii="Courier New" w:hAnsi="Courier New"/>
                                <w:b/>
                                <w:b/>
                                <w:sz w:val="18"/>
                              </w:rPr>
                            </w:pPr>
                            <w:r>
                              <w:rPr>
                                <w:rFonts w:ascii="Courier New" w:hAnsi="Courier New"/>
                                <w:b/>
                                <w:color w:val="000000"/>
                                <w:sz w:val="18"/>
                              </w:rPr>
                              <w:t>import</w:t>
                            </w:r>
                            <w:r>
                              <w:rPr>
                                <w:rFonts w:ascii="Courier New" w:hAnsi="Courier New"/>
                                <w:b/>
                                <w:color w:val="000000"/>
                                <w:spacing w:val="-6"/>
                                <w:sz w:val="18"/>
                              </w:rPr>
                              <w:t xml:space="preserve"> </w:t>
                            </w:r>
                            <w:r>
                              <w:rPr>
                                <w:rFonts w:ascii="Courier New" w:hAnsi="Courier New"/>
                                <w:b/>
                                <w:color w:val="000000"/>
                                <w:spacing w:val="-2"/>
                                <w:sz w:val="18"/>
                              </w:rPr>
                              <w:t>androidx.fragment.app.FragmentContainerView</w:t>
                            </w:r>
                          </w:p>
                          <w:p>
                            <w:pPr>
                              <w:pStyle w:val="FrameContents"/>
                              <w:spacing w:before="76" w:after="0"/>
                              <w:ind w:left="453" w:hanging="0"/>
                              <w:rPr>
                                <w:rFonts w:ascii="Courier New" w:hAnsi="Courier New"/>
                                <w:sz w:val="18"/>
                              </w:rPr>
                            </w:pPr>
                            <w:r>
                              <w:rPr>
                                <w:rFonts w:ascii="Courier New" w:hAnsi="Courier New"/>
                                <w:color w:val="000000"/>
                                <w:sz w:val="18"/>
                              </w:rPr>
                              <w:t>class</w:t>
                            </w:r>
                            <w:r>
                              <w:rPr>
                                <w:rFonts w:ascii="Courier New" w:hAnsi="Courier New"/>
                                <w:color w:val="000000"/>
                                <w:spacing w:val="-11"/>
                                <w:sz w:val="18"/>
                              </w:rPr>
                              <w:t xml:space="preserve"> </w:t>
                            </w:r>
                            <w:r>
                              <w:rPr>
                                <w:rFonts w:ascii="Courier New" w:hAnsi="Courier New"/>
                                <w:color w:val="000000"/>
                                <w:sz w:val="18"/>
                              </w:rPr>
                              <w:t>MainActivity</w:t>
                            </w:r>
                            <w:r>
                              <w:rPr>
                                <w:rFonts w:ascii="Courier New" w:hAnsi="Courier New"/>
                                <w:color w:val="000000"/>
                                <w:spacing w:val="-11"/>
                                <w:sz w:val="18"/>
                              </w:rPr>
                              <w:t xml:space="preserve"> </w:t>
                            </w:r>
                            <w:r>
                              <w:rPr>
                                <w:rFonts w:ascii="Courier New" w:hAnsi="Courier New"/>
                                <w:color w:val="000000"/>
                                <w:sz w:val="18"/>
                              </w:rPr>
                              <w:t>:</w:t>
                            </w:r>
                            <w:r>
                              <w:rPr>
                                <w:rFonts w:ascii="Courier New" w:hAnsi="Courier New"/>
                                <w:color w:val="000000"/>
                                <w:spacing w:val="-10"/>
                                <w:sz w:val="18"/>
                              </w:rPr>
                              <w:t xml:space="preserve"> </w:t>
                            </w:r>
                            <w:r>
                              <w:rPr>
                                <w:rFonts w:ascii="Courier New" w:hAnsi="Courier New"/>
                                <w:color w:val="000000"/>
                                <w:sz w:val="18"/>
                              </w:rPr>
                              <w:t>AppCompatActivity(),</w:t>
                            </w:r>
                            <w:r>
                              <w:rPr>
                                <w:rFonts w:ascii="Courier New" w:hAnsi="Courier New"/>
                                <w:color w:val="000000"/>
                                <w:spacing w:val="-11"/>
                                <w:sz w:val="18"/>
                              </w:rPr>
                              <w:t xml:space="preserve"> </w:t>
                            </w:r>
                            <w:r>
                              <w:rPr>
                                <w:rFonts w:ascii="Courier New" w:hAnsi="Courier New"/>
                                <w:color w:val="000000"/>
                                <w:sz w:val="18"/>
                              </w:rPr>
                              <w:t>AnswersListener</w:t>
                            </w:r>
                            <w:r>
                              <w:rPr>
                                <w:rFonts w:ascii="Courier New" w:hAnsi="Courier New"/>
                                <w:color w:val="000000"/>
                                <w:spacing w:val="-10"/>
                                <w:sz w:val="18"/>
                              </w:rPr>
                              <w:t xml:space="preserve"> {</w:t>
                            </w:r>
                          </w:p>
                          <w:p>
                            <w:pPr>
                              <w:pStyle w:val="TextBody"/>
                              <w:rPr>
                                <w:rFonts w:ascii="Courier New" w:hAnsi="Courier New"/>
                              </w:rPr>
                            </w:pPr>
                            <w:r>
                              <w:rPr>
                                <w:rFonts w:ascii="Courier New" w:hAnsi="Courier New"/>
                                <w:color w:val="000000"/>
                              </w:rPr>
                            </w:r>
                          </w:p>
                          <w:p>
                            <w:pPr>
                              <w:pStyle w:val="FrameContents"/>
                              <w:spacing w:lineRule="auto" w:line="324" w:before="129" w:after="0"/>
                              <w:ind w:left="1317" w:right="1185" w:hanging="432"/>
                              <w:rPr>
                                <w:rFonts w:ascii="Courier New" w:hAnsi="Courier New"/>
                                <w:sz w:val="18"/>
                              </w:rPr>
                            </w:pPr>
                            <w:r>
                              <w:rPr>
                                <w:rFonts w:ascii="Courier New" w:hAnsi="Courier New"/>
                                <w:color w:val="000000"/>
                                <w:sz w:val="18"/>
                              </w:rPr>
                              <w:t>override</w:t>
                            </w:r>
                            <w:r>
                              <w:rPr>
                                <w:rFonts w:ascii="Courier New" w:hAnsi="Courier New"/>
                                <w:color w:val="000000"/>
                                <w:spacing w:val="-10"/>
                                <w:sz w:val="18"/>
                              </w:rPr>
                              <w:t xml:space="preserve"> </w:t>
                            </w:r>
                            <w:r>
                              <w:rPr>
                                <w:rFonts w:ascii="Courier New" w:hAnsi="Courier New"/>
                                <w:color w:val="000000"/>
                                <w:sz w:val="18"/>
                              </w:rPr>
                              <w:t>fun</w:t>
                            </w:r>
                            <w:r>
                              <w:rPr>
                                <w:rFonts w:ascii="Courier New" w:hAnsi="Courier New"/>
                                <w:color w:val="000000"/>
                                <w:spacing w:val="-10"/>
                                <w:sz w:val="18"/>
                              </w:rPr>
                              <w:t xml:space="preserve"> </w:t>
                            </w:r>
                            <w:r>
                              <w:rPr>
                                <w:rFonts w:ascii="Courier New" w:hAnsi="Courier New"/>
                                <w:color w:val="000000"/>
                                <w:sz w:val="18"/>
                              </w:rPr>
                              <w:t>onCreate(savedInstanceState:</w:t>
                            </w:r>
                            <w:r>
                              <w:rPr>
                                <w:rFonts w:ascii="Courier New" w:hAnsi="Courier New"/>
                                <w:color w:val="000000"/>
                                <w:spacing w:val="-10"/>
                                <w:sz w:val="18"/>
                              </w:rPr>
                              <w:t xml:space="preserve"> </w:t>
                            </w:r>
                            <w:r>
                              <w:rPr>
                                <w:rFonts w:ascii="Courier New" w:hAnsi="Courier New"/>
                                <w:color w:val="000000"/>
                                <w:sz w:val="18"/>
                              </w:rPr>
                              <w:t>Bundle?)</w:t>
                            </w:r>
                            <w:r>
                              <w:rPr>
                                <w:rFonts w:ascii="Courier New" w:hAnsi="Courier New"/>
                                <w:color w:val="000000"/>
                                <w:spacing w:val="-10"/>
                                <w:sz w:val="18"/>
                              </w:rPr>
                              <w:t xml:space="preserve"> </w:t>
                            </w:r>
                            <w:r>
                              <w:rPr>
                                <w:rFonts w:ascii="Courier New" w:hAnsi="Courier New"/>
                                <w:color w:val="000000"/>
                                <w:sz w:val="18"/>
                              </w:rPr>
                              <w:t xml:space="preserve">{ </w:t>
                            </w:r>
                          </w:p>
                          <w:p>
                            <w:pPr>
                              <w:pStyle w:val="FrameContents"/>
                              <w:spacing w:lineRule="auto" w:line="324" w:before="129" w:after="0"/>
                              <w:ind w:left="1317" w:right="1185" w:hanging="432"/>
                              <w:rPr>
                                <w:rFonts w:ascii="Courier New" w:hAnsi="Courier New"/>
                                <w:spacing w:val="-2"/>
                                <w:sz w:val="18"/>
                              </w:rPr>
                            </w:pPr>
                            <w:r>
                              <w:rPr>
                                <w:rFonts w:ascii="Courier New" w:hAnsi="Courier New"/>
                                <w:color w:val="000000"/>
                                <w:spacing w:val="-2"/>
                                <w:sz w:val="18"/>
                              </w:rPr>
                              <w:t xml:space="preserve">super.onCreate(savedInstanceState) </w:t>
                            </w:r>
                          </w:p>
                          <w:p>
                            <w:pPr>
                              <w:pStyle w:val="FrameContents"/>
                              <w:spacing w:lineRule="auto" w:line="324" w:before="129" w:after="0"/>
                              <w:ind w:left="1317" w:right="1185" w:hanging="432"/>
                              <w:rPr>
                                <w:rFonts w:ascii="Courier New" w:hAnsi="Courier New"/>
                                <w:sz w:val="18"/>
                              </w:rPr>
                            </w:pPr>
                            <w:r>
                              <w:rPr>
                                <w:rFonts w:ascii="Courier New" w:hAnsi="Courier New"/>
                                <w:color w:val="000000"/>
                                <w:spacing w:val="-2"/>
                                <w:sz w:val="18"/>
                              </w:rPr>
                              <w:t>setContentView(R.layout.activity_main)</w:t>
                            </w:r>
                          </w:p>
                          <w:p>
                            <w:pPr>
                              <w:pStyle w:val="TextBody"/>
                              <w:spacing w:before="10" w:after="0"/>
                              <w:rPr>
                                <w:rFonts w:ascii="Courier New" w:hAnsi="Courier New"/>
                                <w:sz w:val="24"/>
                              </w:rPr>
                            </w:pPr>
                            <w:r>
                              <w:rPr>
                                <w:rFonts w:ascii="Courier New" w:hAnsi="Courier New"/>
                                <w:color w:val="000000"/>
                                <w:sz w:val="24"/>
                              </w:rPr>
                            </w:r>
                          </w:p>
                          <w:p>
                            <w:pPr>
                              <w:pStyle w:val="FrameContents"/>
                              <w:spacing w:before="1" w:after="0"/>
                              <w:ind w:left="885" w:hanging="0"/>
                              <w:rPr>
                                <w:rFonts w:ascii="Courier New" w:hAnsi="Courier New"/>
                                <w:sz w:val="18"/>
                              </w:rPr>
                            </w:pPr>
                            <w:r>
                              <w:rPr>
                                <w:rFonts w:ascii="Courier New" w:hAnsi="Courier New"/>
                                <w:color w:val="000000"/>
                                <w:sz w:val="18"/>
                              </w:rPr>
                              <w:t>if</w:t>
                            </w:r>
                            <w:r>
                              <w:rPr>
                                <w:rFonts w:ascii="Courier New" w:hAnsi="Courier New"/>
                                <w:color w:val="000000"/>
                                <w:spacing w:val="-7"/>
                                <w:sz w:val="18"/>
                              </w:rPr>
                              <w:t xml:space="preserve"> </w:t>
                            </w:r>
                            <w:r>
                              <w:rPr>
                                <w:rFonts w:ascii="Courier New" w:hAnsi="Courier New"/>
                                <w:color w:val="000000"/>
                                <w:sz w:val="18"/>
                              </w:rPr>
                              <w:t>(savedInstanceState</w:t>
                            </w:r>
                            <w:r>
                              <w:rPr>
                                <w:rFonts w:ascii="Courier New" w:hAnsi="Courier New"/>
                                <w:color w:val="000000"/>
                                <w:spacing w:val="-7"/>
                                <w:sz w:val="18"/>
                              </w:rPr>
                              <w:t xml:space="preserve"> </w:t>
                            </w:r>
                            <w:r>
                              <w:rPr>
                                <w:rFonts w:ascii="Courier New" w:hAnsi="Courier New"/>
                                <w:color w:val="000000"/>
                                <w:sz w:val="18"/>
                              </w:rPr>
                              <w:t>==</w:t>
                            </w:r>
                            <w:r>
                              <w:rPr>
                                <w:rFonts w:ascii="Courier New" w:hAnsi="Courier New"/>
                                <w:color w:val="000000"/>
                                <w:spacing w:val="-7"/>
                                <w:sz w:val="18"/>
                              </w:rPr>
                              <w:t xml:space="preserve"> </w:t>
                            </w:r>
                            <w:r>
                              <w:rPr>
                                <w:rFonts w:ascii="Courier New" w:hAnsi="Courier New"/>
                                <w:color w:val="000000"/>
                                <w:sz w:val="18"/>
                              </w:rPr>
                              <w:t>null)</w:t>
                            </w:r>
                            <w:r>
                              <w:rPr>
                                <w:rFonts w:ascii="Courier New" w:hAnsi="Courier New"/>
                                <w:color w:val="000000"/>
                                <w:spacing w:val="-7"/>
                                <w:sz w:val="18"/>
                              </w:rPr>
                              <w:t xml:space="preserve"> </w:t>
                            </w:r>
                            <w:r>
                              <w:rPr>
                                <w:rFonts w:ascii="Courier New" w:hAnsi="Courier New"/>
                                <w:color w:val="000000"/>
                                <w:spacing w:val="-10"/>
                                <w:sz w:val="18"/>
                              </w:rPr>
                              <w:t>{</w:t>
                            </w:r>
                          </w:p>
                          <w:p>
                            <w:pPr>
                              <w:pStyle w:val="TextBody"/>
                              <w:rPr>
                                <w:rFonts w:ascii="Courier New" w:hAnsi="Courier New"/>
                              </w:rPr>
                            </w:pPr>
                            <w:r>
                              <w:rPr>
                                <w:rFonts w:ascii="Courier New" w:hAnsi="Courier New"/>
                                <w:color w:val="000000"/>
                              </w:rPr>
                            </w:r>
                          </w:p>
                          <w:p>
                            <w:pPr>
                              <w:pStyle w:val="FrameContents"/>
                              <w:spacing w:lineRule="exact" w:line="202" w:before="129" w:after="0"/>
                              <w:ind w:left="60" w:right="1742" w:hanging="0"/>
                              <w:jc w:val="center"/>
                              <w:rPr>
                                <w:rFonts w:ascii="Courier New" w:hAnsi="Courier New"/>
                                <w:sz w:val="18"/>
                              </w:rPr>
                            </w:pPr>
                            <w:r>
                              <w:rPr>
                                <w:rFonts w:ascii="Courier New" w:hAnsi="Courier New"/>
                                <w:color w:val="000000"/>
                                <w:spacing w:val="-2"/>
                                <w:sz w:val="18"/>
                              </w:rPr>
                              <w:t>findViewById&lt;FragmentContainerView&gt;</w:t>
                            </w:r>
                            <w:r>
                              <w:rPr>
                                <w:rFonts w:ascii="Courier New" w:hAnsi="Courier New"/>
                                <w:color w:val="000000"/>
                                <w:sz w:val="18"/>
                              </w:rPr>
                              <w:t>(R.id.fragment_container)?.let</w:t>
                            </w:r>
                            <w:r>
                              <w:rPr>
                                <w:rFonts w:ascii="Courier New" w:hAnsi="Courier New"/>
                                <w:color w:val="000000"/>
                                <w:spacing w:val="-13"/>
                                <w:sz w:val="18"/>
                              </w:rPr>
                              <w:t xml:space="preserve"> </w:t>
                            </w:r>
                            <w:r>
                              <w:rPr>
                                <w:rFonts w:ascii="Courier New" w:hAnsi="Courier New"/>
                                <w:color w:val="000000"/>
                                <w:sz w:val="18"/>
                              </w:rPr>
                              <w:t>{</w:t>
                            </w:r>
                            <w:r>
                              <w:rPr>
                                <w:rFonts w:ascii="Courier New" w:hAnsi="Courier New"/>
                                <w:color w:val="000000"/>
                                <w:spacing w:val="-14"/>
                                <w:sz w:val="18"/>
                              </w:rPr>
                              <w:t xml:space="preserve"> </w:t>
                            </w:r>
                            <w:r>
                              <w:rPr>
                                <w:rFonts w:ascii="Courier New" w:hAnsi="Courier New"/>
                                <w:color w:val="000000"/>
                                <w:sz w:val="18"/>
                              </w:rPr>
                              <w:t>frameLayout</w:t>
                            </w:r>
                            <w:r>
                              <w:rPr>
                                <w:rFonts w:ascii="Courier New" w:hAnsi="Courier New"/>
                                <w:color w:val="000000"/>
                                <w:spacing w:val="-13"/>
                                <w:sz w:val="18"/>
                              </w:rPr>
                              <w:t xml:space="preserve"> </w:t>
                            </w:r>
                            <w:r>
                              <w:rPr>
                                <w:rFonts w:ascii="Courier New" w:hAnsi="Courier New"/>
                                <w:color w:val="000000"/>
                                <w:sz w:val="18"/>
                              </w:rPr>
                              <w:t>-&gt; val questionsFragment = QuestionsFragment()</w:t>
                            </w:r>
                          </w:p>
                          <w:p>
                            <w:pPr>
                              <w:pStyle w:val="FrameContents"/>
                              <w:spacing w:before="59" w:after="0"/>
                              <w:ind w:left="1749" w:hanging="0"/>
                              <w:rPr>
                                <w:rFonts w:ascii="Courier New" w:hAnsi="Courier New"/>
                                <w:sz w:val="18"/>
                              </w:rPr>
                            </w:pPr>
                            <w:r>
                              <w:rPr>
                                <w:rFonts w:ascii="Courier New" w:hAnsi="Courier New"/>
                                <w:color w:val="000000"/>
                                <w:spacing w:val="-2"/>
                                <w:sz w:val="18"/>
                              </w:rPr>
                              <w:t>supportFragmentManager.beginTransaction()</w:t>
                            </w:r>
                          </w:p>
                          <w:p>
                            <w:pPr>
                              <w:pStyle w:val="FrameContents"/>
                              <w:spacing w:before="76" w:after="0"/>
                              <w:ind w:left="2181" w:hanging="0"/>
                              <w:rPr>
                                <w:rFonts w:ascii="Courier New" w:hAnsi="Courier New"/>
                                <w:sz w:val="18"/>
                              </w:rPr>
                            </w:pPr>
                            <w:r>
                              <w:rPr>
                                <w:rFonts w:ascii="Courier New" w:hAnsi="Courier New"/>
                                <w:color w:val="000000"/>
                                <w:sz w:val="18"/>
                              </w:rPr>
                              <w:t>.add(frameLayout.id,</w:t>
                            </w:r>
                            <w:r>
                              <w:rPr>
                                <w:rFonts w:ascii="Courier New" w:hAnsi="Courier New"/>
                                <w:color w:val="000000"/>
                                <w:spacing w:val="-20"/>
                                <w:sz w:val="18"/>
                              </w:rPr>
                              <w:t xml:space="preserve"> </w:t>
                            </w:r>
                            <w:r>
                              <w:rPr>
                                <w:rFonts w:ascii="Courier New" w:hAnsi="Courier New"/>
                                <w:color w:val="000000"/>
                                <w:spacing w:val="-2"/>
                                <w:sz w:val="18"/>
                              </w:rPr>
                              <w:t>questionsFragment).commit()</w:t>
                            </w:r>
                          </w:p>
                          <w:p>
                            <w:pPr>
                              <w:pStyle w:val="FrameContents"/>
                              <w:spacing w:before="76" w:after="0"/>
                              <w:ind w:left="1317" w:hanging="0"/>
                              <w:rPr>
                                <w:rFonts w:ascii="Courier New" w:hAnsi="Courier New"/>
                                <w:sz w:val="18"/>
                              </w:rPr>
                            </w:pPr>
                            <w:r>
                              <w:rPr>
                                <w:rFonts w:ascii="Courier New" w:hAnsi="Courier New"/>
                                <w:color w:val="000000"/>
                                <w:sz w:val="18"/>
                              </w:rPr>
                              <w:t>}</w:t>
                            </w:r>
                          </w:p>
                          <w:p>
                            <w:pPr>
                              <w:pStyle w:val="FrameContents"/>
                              <w:spacing w:before="76" w:after="0"/>
                              <w:ind w:left="885" w:hanging="0"/>
                              <w:rPr>
                                <w:rFonts w:ascii="Courier New" w:hAnsi="Courier New"/>
                                <w:sz w:val="18"/>
                              </w:rPr>
                            </w:pPr>
                            <w:r>
                              <w:rPr>
                                <w:rFonts w:ascii="Courier New" w:hAnsi="Courier New"/>
                                <w:color w:val="000000"/>
                                <w:sz w:val="18"/>
                              </w:rPr>
                              <w:t>}</w:t>
                            </w:r>
                          </w:p>
                          <w:p>
                            <w:pPr>
                              <w:pStyle w:val="FrameContents"/>
                              <w:spacing w:before="76" w:after="0"/>
                              <w:ind w:left="453" w:hanging="0"/>
                              <w:rPr>
                                <w:rFonts w:ascii="Courier New" w:hAnsi="Courier New"/>
                                <w:sz w:val="18"/>
                              </w:rPr>
                            </w:pPr>
                            <w:r>
                              <w:rPr>
                                <w:rFonts w:ascii="Courier New" w:hAnsi="Courier New"/>
                                <w:color w:val="000000"/>
                                <w:sz w:val="18"/>
                              </w:rPr>
                              <w:t>}</w:t>
                            </w:r>
                          </w:p>
                          <w:p>
                            <w:pPr>
                              <w:pStyle w:val="TextBody"/>
                              <w:rPr>
                                <w:rFonts w:ascii="Courier New" w:hAnsi="Courier New"/>
                              </w:rPr>
                            </w:pPr>
                            <w:r>
                              <w:rPr>
                                <w:rFonts w:ascii="Courier New" w:hAnsi="Courier New"/>
                                <w:color w:val="000000"/>
                              </w:rPr>
                            </w:r>
                          </w:p>
                          <w:p>
                            <w:pPr>
                              <w:pStyle w:val="FrameContents"/>
                              <w:spacing w:before="130" w:after="0"/>
                              <w:ind w:left="59" w:right="1742" w:hanging="0"/>
                              <w:jc w:val="center"/>
                              <w:rPr>
                                <w:rFonts w:ascii="Courier New" w:hAnsi="Courier New"/>
                                <w:sz w:val="18"/>
                              </w:rPr>
                            </w:pPr>
                            <w:r>
                              <w:rPr>
                                <w:rFonts w:ascii="Courier New" w:hAnsi="Courier New"/>
                                <w:color w:val="000000"/>
                                <w:sz w:val="18"/>
                              </w:rPr>
                              <w:t>override</w:t>
                            </w:r>
                            <w:r>
                              <w:rPr>
                                <w:rFonts w:ascii="Courier New" w:hAnsi="Courier New"/>
                                <w:color w:val="000000"/>
                                <w:spacing w:val="-12"/>
                                <w:sz w:val="18"/>
                              </w:rPr>
                              <w:t xml:space="preserve"> </w:t>
                            </w:r>
                            <w:r>
                              <w:rPr>
                                <w:rFonts w:ascii="Courier New" w:hAnsi="Courier New"/>
                                <w:color w:val="000000"/>
                                <w:sz w:val="18"/>
                              </w:rPr>
                              <w:t>fun</w:t>
                            </w:r>
                            <w:r>
                              <w:rPr>
                                <w:rFonts w:ascii="Courier New" w:hAnsi="Courier New"/>
                                <w:color w:val="000000"/>
                                <w:spacing w:val="-9"/>
                                <w:sz w:val="18"/>
                              </w:rPr>
                              <w:t xml:space="preserve"> </w:t>
                            </w:r>
                            <w:r>
                              <w:rPr>
                                <w:rFonts w:ascii="Courier New" w:hAnsi="Courier New"/>
                                <w:color w:val="000000"/>
                                <w:sz w:val="18"/>
                              </w:rPr>
                              <w:t>onSelected(questionId:</w:t>
                            </w:r>
                            <w:r>
                              <w:rPr>
                                <w:rFonts w:ascii="Courier New" w:hAnsi="Courier New"/>
                                <w:color w:val="000000"/>
                                <w:spacing w:val="-9"/>
                                <w:sz w:val="18"/>
                              </w:rPr>
                              <w:t xml:space="preserve"> </w:t>
                            </w:r>
                            <w:r>
                              <w:rPr>
                                <w:rFonts w:ascii="Courier New" w:hAnsi="Courier New"/>
                                <w:color w:val="000000"/>
                                <w:sz w:val="18"/>
                              </w:rPr>
                              <w:t>Int)</w:t>
                            </w:r>
                            <w:r>
                              <w:rPr>
                                <w:rFonts w:ascii="Courier New" w:hAnsi="Courier New"/>
                                <w:color w:val="000000"/>
                                <w:spacing w:val="-9"/>
                                <w:sz w:val="18"/>
                              </w:rPr>
                              <w:t xml:space="preserve"> </w:t>
                            </w:r>
                            <w:r>
                              <w:rPr>
                                <w:rFonts w:ascii="Courier New" w:hAnsi="Courier New"/>
                                <w:color w:val="000000"/>
                                <w:spacing w:val="-10"/>
                                <w:sz w:val="18"/>
                              </w:rPr>
                              <w:t>{</w:t>
                            </w:r>
                          </w:p>
                          <w:p>
                            <w:pPr>
                              <w:pStyle w:val="FrameContents"/>
                              <w:spacing w:lineRule="exact" w:line="202" w:before="76" w:after="0"/>
                              <w:ind w:left="60" w:right="1742" w:hanging="0"/>
                              <w:jc w:val="center"/>
                              <w:rPr>
                                <w:rFonts w:ascii="Courier New" w:hAnsi="Courier New"/>
                                <w:sz w:val="18"/>
                              </w:rPr>
                            </w:pPr>
                            <w:r>
                              <w:rPr>
                                <w:rFonts w:ascii="Courier New" w:hAnsi="Courier New"/>
                                <w:color w:val="000000"/>
                                <w:spacing w:val="-2"/>
                                <w:sz w:val="18"/>
                              </w:rPr>
                              <w:t>findViewById&lt;FragmentContainerView&gt;</w:t>
                            </w:r>
                            <w:r>
                              <w:rPr>
                                <w:rFonts w:ascii="Courier New" w:hAnsi="Courier New"/>
                                <w:color w:val="000000"/>
                                <w:sz w:val="18"/>
                              </w:rPr>
                              <w:t>(R.id.fragment_container)?.let</w:t>
                            </w:r>
                            <w:r>
                              <w:rPr>
                                <w:rFonts w:ascii="Courier New" w:hAnsi="Courier New"/>
                                <w:color w:val="000000"/>
                                <w:spacing w:val="-24"/>
                                <w:sz w:val="18"/>
                              </w:rPr>
                              <w:t xml:space="preserve"> </w:t>
                            </w:r>
                            <w:r>
                              <w:rPr>
                                <w:rFonts w:ascii="Courier New" w:hAnsi="Courier New"/>
                                <w:color w:val="000000"/>
                                <w:sz w:val="18"/>
                              </w:rPr>
                              <w:t>{frameLayout</w:t>
                            </w:r>
                            <w:r>
                              <w:rPr>
                                <w:rFonts w:ascii="Courier New" w:hAnsi="Courier New"/>
                                <w:color w:val="000000"/>
                                <w:spacing w:val="-21"/>
                                <w:sz w:val="18"/>
                              </w:rPr>
                              <w:t xml:space="preserve"> </w:t>
                            </w:r>
                            <w:r>
                              <w:rPr>
                                <w:rFonts w:ascii="Courier New" w:hAnsi="Courier New"/>
                                <w:color w:val="000000"/>
                                <w:sz w:val="18"/>
                              </w:rPr>
                              <w:t>-</w:t>
                            </w:r>
                            <w:r>
                              <w:rPr>
                                <w:rFonts w:ascii="Courier New" w:hAnsi="Courier New"/>
                                <w:color w:val="000000"/>
                                <w:spacing w:val="-10"/>
                                <w:sz w:val="18"/>
                              </w:rPr>
                              <w:t>&gt;</w:t>
                            </w:r>
                          </w:p>
                          <w:p>
                            <w:pPr>
                              <w:pStyle w:val="TextBody"/>
                              <w:spacing w:before="1" w:after="0"/>
                              <w:rPr>
                                <w:rFonts w:ascii="Courier New" w:hAnsi="Courier New"/>
                                <w:sz w:val="26"/>
                              </w:rPr>
                            </w:pPr>
                            <w:r>
                              <w:rPr>
                                <w:rFonts w:ascii="Courier New" w:hAnsi="Courier New"/>
                                <w:color w:val="000000"/>
                                <w:sz w:val="26"/>
                              </w:rPr>
                            </w:r>
                          </w:p>
                          <w:p>
                            <w:pPr>
                              <w:pStyle w:val="FrameContents"/>
                              <w:spacing w:lineRule="auto" w:line="324" w:before="1" w:after="0"/>
                              <w:ind w:left="1965" w:hanging="216"/>
                              <w:rPr>
                                <w:rFonts w:ascii="Courier New" w:hAnsi="Courier New"/>
                                <w:sz w:val="18"/>
                              </w:rPr>
                            </w:pPr>
                            <w:r>
                              <w:rPr>
                                <w:rFonts w:ascii="Courier New" w:hAnsi="Courier New"/>
                                <w:color w:val="000000"/>
                                <w:sz w:val="18"/>
                              </w:rPr>
                              <w:t xml:space="preserve">val answersFragment = </w:t>
                            </w:r>
                            <w:r>
                              <w:rPr>
                                <w:rFonts w:ascii="Courier New" w:hAnsi="Courier New"/>
                                <w:color w:val="000000"/>
                                <w:spacing w:val="-2"/>
                                <w:sz w:val="18"/>
                              </w:rPr>
                              <w:t>AnswersFragment.newInstance(questionId)</w:t>
                            </w:r>
                          </w:p>
                          <w:p>
                            <w:pPr>
                              <w:pStyle w:val="TextBody"/>
                              <w:spacing w:before="9" w:after="0"/>
                              <w:rPr>
                                <w:rFonts w:ascii="Courier New" w:hAnsi="Courier New"/>
                                <w:sz w:val="24"/>
                              </w:rPr>
                            </w:pPr>
                            <w:r>
                              <w:rPr>
                                <w:rFonts w:ascii="Courier New" w:hAnsi="Courier New"/>
                                <w:color w:val="000000"/>
                                <w:sz w:val="24"/>
                              </w:rPr>
                            </w:r>
                          </w:p>
                          <w:p>
                            <w:pPr>
                              <w:pStyle w:val="FrameContents"/>
                              <w:ind w:left="1749" w:hanging="0"/>
                              <w:rPr>
                                <w:rFonts w:ascii="Courier New" w:hAnsi="Courier New"/>
                                <w:sz w:val="18"/>
                              </w:rPr>
                            </w:pPr>
                            <w:r>
                              <w:rPr>
                                <w:rFonts w:ascii="Courier New" w:hAnsi="Courier New"/>
                                <w:color w:val="000000"/>
                                <w:spacing w:val="-2"/>
                                <w:sz w:val="18"/>
                              </w:rPr>
                              <w:t>supportFragmentManager.beginTransaction()</w:t>
                            </w:r>
                          </w:p>
                          <w:p>
                            <w:pPr>
                              <w:pStyle w:val="FrameContents"/>
                              <w:spacing w:before="76" w:after="0"/>
                              <w:ind w:left="2181" w:hanging="0"/>
                              <w:rPr>
                                <w:rFonts w:ascii="Courier New" w:hAnsi="Courier New"/>
                                <w:sz w:val="18"/>
                              </w:rPr>
                            </w:pPr>
                            <w:r>
                              <w:rPr>
                                <w:rFonts w:ascii="Courier New" w:hAnsi="Courier New"/>
                                <w:color w:val="000000"/>
                                <w:sz w:val="18"/>
                              </w:rPr>
                              <w:t>.replace(frameLayout.id,</w:t>
                            </w:r>
                            <w:r>
                              <w:rPr>
                                <w:rFonts w:ascii="Courier New" w:hAnsi="Courier New"/>
                                <w:color w:val="000000"/>
                                <w:spacing w:val="-24"/>
                                <w:sz w:val="18"/>
                              </w:rPr>
                              <w:t xml:space="preserve"> </w:t>
                            </w:r>
                            <w:r>
                              <w:rPr>
                                <w:rFonts w:ascii="Courier New" w:hAnsi="Courier New"/>
                                <w:color w:val="000000"/>
                                <w:spacing w:val="-2"/>
                                <w:sz w:val="18"/>
                              </w:rPr>
                              <w:t>answersFragment)</w:t>
                            </w:r>
                          </w:p>
                          <w:p>
                            <w:pPr>
                              <w:pStyle w:val="FrameContents"/>
                              <w:spacing w:before="76" w:after="0"/>
                              <w:ind w:left="2181" w:hanging="0"/>
                              <w:rPr>
                                <w:rFonts w:ascii="Courier New" w:hAnsi="Courier New"/>
                                <w:sz w:val="18"/>
                              </w:rPr>
                            </w:pPr>
                            <w:r>
                              <w:rPr>
                                <w:rFonts w:ascii="Courier New" w:hAnsi="Courier New"/>
                                <w:color w:val="000000"/>
                                <w:spacing w:val="-2"/>
                                <w:sz w:val="18"/>
                              </w:rPr>
                              <w:t>.addToBackStack(null)</w:t>
                            </w:r>
                          </w:p>
                          <w:p>
                            <w:pPr>
                              <w:pStyle w:val="FrameContents"/>
                              <w:spacing w:before="76" w:after="0"/>
                              <w:ind w:left="2181" w:hanging="0"/>
                              <w:rPr>
                                <w:rFonts w:ascii="Courier New" w:hAnsi="Courier New"/>
                                <w:sz w:val="18"/>
                              </w:rPr>
                            </w:pPr>
                            <w:r>
                              <w:rPr>
                                <w:rFonts w:ascii="Courier New" w:hAnsi="Courier New"/>
                                <w:color w:val="000000"/>
                                <w:spacing w:val="-2"/>
                                <w:sz w:val="18"/>
                              </w:rPr>
                              <w:t>.commit()</w:t>
                            </w:r>
                          </w:p>
                          <w:p>
                            <w:pPr>
                              <w:pStyle w:val="FrameContents"/>
                              <w:spacing w:before="76" w:after="0"/>
                              <w:ind w:left="1317" w:hanging="0"/>
                              <w:rPr>
                                <w:rFonts w:ascii="Courier New" w:hAnsi="Courier New"/>
                                <w:sz w:val="18"/>
                              </w:rPr>
                            </w:pPr>
                            <w:r>
                              <w:rPr>
                                <w:rFonts w:ascii="Courier New" w:hAnsi="Courier New"/>
                                <w:color w:val="000000"/>
                                <w:sz w:val="18"/>
                              </w:rPr>
                              <w:t>}</w:t>
                            </w:r>
                          </w:p>
                          <w:p>
                            <w:pPr>
                              <w:pStyle w:val="FrameContents"/>
                              <w:spacing w:before="76" w:after="0"/>
                              <w:ind w:left="885" w:hanging="0"/>
                              <w:rPr>
                                <w:rFonts w:ascii="Courier New" w:hAnsi="Courier New"/>
                                <w:sz w:val="18"/>
                              </w:rPr>
                            </w:pPr>
                            <w:r>
                              <w:rPr>
                                <w:rFonts w:ascii="Courier New" w:hAnsi="Courier New"/>
                                <w:color w:val="000000"/>
                                <w:sz w:val="18"/>
                              </w:rPr>
                              <w:t>}</w:t>
                            </w:r>
                          </w:p>
                          <w:p>
                            <w:pPr>
                              <w:pStyle w:val="FrameContents"/>
                              <w:spacing w:before="77" w:after="0"/>
                              <w:ind w:left="453" w:hanging="0"/>
                              <w:rPr>
                                <w:rFonts w:ascii="Courier New" w:hAnsi="Courier New"/>
                                <w:sz w:val="18"/>
                              </w:rPr>
                            </w:pPr>
                            <w:r>
                              <w:rPr>
                                <w:rFonts w:ascii="Courier New" w:hAnsi="Courier New"/>
                                <w:color w:val="000000"/>
                                <w:sz w:val="18"/>
                              </w:rPr>
                              <w:t>}</w:t>
                            </w:r>
                          </w:p>
                        </w:txbxContent>
                      </wps:txbx>
                      <wps:bodyPr lIns="0" rIns="0" tIns="0" bIns="0" anchor="t" upright="1">
                        <a:noAutofit/>
                      </wps:bodyPr>
                    </wps:wsp>
                  </a:graphicData>
                </a:graphic>
              </wp:anchor>
            </w:drawing>
          </mc:Choice>
          <mc:Fallback>
            <w:pict>
              <v:rect id="shape_0" ID="docshape213" path="m0,0l-2147483645,0l-2147483645,-2147483646l0,-2147483646xe" stroked="f" o:allowincell="f" style="position:absolute;margin-left:52.2pt;margin-top:8pt;width:399.55pt;height:463.35pt;mso-wrap-style:square;v-text-anchor:top;mso-position-horizontal-relative:page" wp14:anchorId="0529D0CE">
                <v:fill o:detectmouseclick="t" on="false"/>
                <v:stroke color="#3465a4" joinstyle="round" endcap="flat"/>
                <v:textbox>
                  <w:txbxContent>
                    <w:p>
                      <w:pPr>
                        <w:pStyle w:val="FrameContents"/>
                        <w:spacing w:before="44" w:after="0"/>
                        <w:ind w:left="453" w:hanging="0"/>
                        <w:rPr>
                          <w:rFonts w:ascii="Courier New" w:hAnsi="Courier New"/>
                          <w:b/>
                          <w:b/>
                          <w:sz w:val="18"/>
                        </w:rPr>
                      </w:pPr>
                      <w:r>
                        <w:rPr>
                          <w:rFonts w:ascii="Courier New" w:hAnsi="Courier New"/>
                          <w:b/>
                          <w:color w:val="000000"/>
                          <w:sz w:val="18"/>
                        </w:rPr>
                        <w:t>import</w:t>
                      </w:r>
                      <w:r>
                        <w:rPr>
                          <w:rFonts w:ascii="Courier New" w:hAnsi="Courier New"/>
                          <w:b/>
                          <w:color w:val="000000"/>
                          <w:spacing w:val="-6"/>
                          <w:sz w:val="18"/>
                        </w:rPr>
                        <w:t xml:space="preserve"> </w:t>
                      </w:r>
                      <w:r>
                        <w:rPr>
                          <w:rFonts w:ascii="Courier New" w:hAnsi="Courier New"/>
                          <w:b/>
                          <w:color w:val="000000"/>
                          <w:spacing w:val="-2"/>
                          <w:sz w:val="18"/>
                        </w:rPr>
                        <w:t>androidx.fragment.app.FragmentContainerView</w:t>
                      </w:r>
                    </w:p>
                    <w:p>
                      <w:pPr>
                        <w:pStyle w:val="FrameContents"/>
                        <w:spacing w:before="76" w:after="0"/>
                        <w:ind w:left="453" w:hanging="0"/>
                        <w:rPr>
                          <w:rFonts w:ascii="Courier New" w:hAnsi="Courier New"/>
                          <w:sz w:val="18"/>
                        </w:rPr>
                      </w:pPr>
                      <w:r>
                        <w:rPr>
                          <w:rFonts w:ascii="Courier New" w:hAnsi="Courier New"/>
                          <w:color w:val="000000"/>
                          <w:sz w:val="18"/>
                        </w:rPr>
                        <w:t>class</w:t>
                      </w:r>
                      <w:r>
                        <w:rPr>
                          <w:rFonts w:ascii="Courier New" w:hAnsi="Courier New"/>
                          <w:color w:val="000000"/>
                          <w:spacing w:val="-11"/>
                          <w:sz w:val="18"/>
                        </w:rPr>
                        <w:t xml:space="preserve"> </w:t>
                      </w:r>
                      <w:r>
                        <w:rPr>
                          <w:rFonts w:ascii="Courier New" w:hAnsi="Courier New"/>
                          <w:color w:val="000000"/>
                          <w:sz w:val="18"/>
                        </w:rPr>
                        <w:t>MainActivity</w:t>
                      </w:r>
                      <w:r>
                        <w:rPr>
                          <w:rFonts w:ascii="Courier New" w:hAnsi="Courier New"/>
                          <w:color w:val="000000"/>
                          <w:spacing w:val="-11"/>
                          <w:sz w:val="18"/>
                        </w:rPr>
                        <w:t xml:space="preserve"> </w:t>
                      </w:r>
                      <w:r>
                        <w:rPr>
                          <w:rFonts w:ascii="Courier New" w:hAnsi="Courier New"/>
                          <w:color w:val="000000"/>
                          <w:sz w:val="18"/>
                        </w:rPr>
                        <w:t>:</w:t>
                      </w:r>
                      <w:r>
                        <w:rPr>
                          <w:rFonts w:ascii="Courier New" w:hAnsi="Courier New"/>
                          <w:color w:val="000000"/>
                          <w:spacing w:val="-10"/>
                          <w:sz w:val="18"/>
                        </w:rPr>
                        <w:t xml:space="preserve"> </w:t>
                      </w:r>
                      <w:r>
                        <w:rPr>
                          <w:rFonts w:ascii="Courier New" w:hAnsi="Courier New"/>
                          <w:color w:val="000000"/>
                          <w:sz w:val="18"/>
                        </w:rPr>
                        <w:t>AppCompatActivity(),</w:t>
                      </w:r>
                      <w:r>
                        <w:rPr>
                          <w:rFonts w:ascii="Courier New" w:hAnsi="Courier New"/>
                          <w:color w:val="000000"/>
                          <w:spacing w:val="-11"/>
                          <w:sz w:val="18"/>
                        </w:rPr>
                        <w:t xml:space="preserve"> </w:t>
                      </w:r>
                      <w:r>
                        <w:rPr>
                          <w:rFonts w:ascii="Courier New" w:hAnsi="Courier New"/>
                          <w:color w:val="000000"/>
                          <w:sz w:val="18"/>
                        </w:rPr>
                        <w:t>AnswersListener</w:t>
                      </w:r>
                      <w:r>
                        <w:rPr>
                          <w:rFonts w:ascii="Courier New" w:hAnsi="Courier New"/>
                          <w:color w:val="000000"/>
                          <w:spacing w:val="-10"/>
                          <w:sz w:val="18"/>
                        </w:rPr>
                        <w:t xml:space="preserve"> {</w:t>
                      </w:r>
                    </w:p>
                    <w:p>
                      <w:pPr>
                        <w:pStyle w:val="TextBody"/>
                        <w:rPr>
                          <w:rFonts w:ascii="Courier New" w:hAnsi="Courier New"/>
                        </w:rPr>
                      </w:pPr>
                      <w:r>
                        <w:rPr>
                          <w:rFonts w:ascii="Courier New" w:hAnsi="Courier New"/>
                          <w:color w:val="000000"/>
                        </w:rPr>
                      </w:r>
                    </w:p>
                    <w:p>
                      <w:pPr>
                        <w:pStyle w:val="FrameContents"/>
                        <w:spacing w:lineRule="auto" w:line="324" w:before="129" w:after="0"/>
                        <w:ind w:left="1317" w:right="1185" w:hanging="432"/>
                        <w:rPr>
                          <w:rFonts w:ascii="Courier New" w:hAnsi="Courier New"/>
                          <w:sz w:val="18"/>
                        </w:rPr>
                      </w:pPr>
                      <w:r>
                        <w:rPr>
                          <w:rFonts w:ascii="Courier New" w:hAnsi="Courier New"/>
                          <w:color w:val="000000"/>
                          <w:sz w:val="18"/>
                        </w:rPr>
                        <w:t>override</w:t>
                      </w:r>
                      <w:r>
                        <w:rPr>
                          <w:rFonts w:ascii="Courier New" w:hAnsi="Courier New"/>
                          <w:color w:val="000000"/>
                          <w:spacing w:val="-10"/>
                          <w:sz w:val="18"/>
                        </w:rPr>
                        <w:t xml:space="preserve"> </w:t>
                      </w:r>
                      <w:r>
                        <w:rPr>
                          <w:rFonts w:ascii="Courier New" w:hAnsi="Courier New"/>
                          <w:color w:val="000000"/>
                          <w:sz w:val="18"/>
                        </w:rPr>
                        <w:t>fun</w:t>
                      </w:r>
                      <w:r>
                        <w:rPr>
                          <w:rFonts w:ascii="Courier New" w:hAnsi="Courier New"/>
                          <w:color w:val="000000"/>
                          <w:spacing w:val="-10"/>
                          <w:sz w:val="18"/>
                        </w:rPr>
                        <w:t xml:space="preserve"> </w:t>
                      </w:r>
                      <w:r>
                        <w:rPr>
                          <w:rFonts w:ascii="Courier New" w:hAnsi="Courier New"/>
                          <w:color w:val="000000"/>
                          <w:sz w:val="18"/>
                        </w:rPr>
                        <w:t>onCreate(savedInstanceState:</w:t>
                      </w:r>
                      <w:r>
                        <w:rPr>
                          <w:rFonts w:ascii="Courier New" w:hAnsi="Courier New"/>
                          <w:color w:val="000000"/>
                          <w:spacing w:val="-10"/>
                          <w:sz w:val="18"/>
                        </w:rPr>
                        <w:t xml:space="preserve"> </w:t>
                      </w:r>
                      <w:r>
                        <w:rPr>
                          <w:rFonts w:ascii="Courier New" w:hAnsi="Courier New"/>
                          <w:color w:val="000000"/>
                          <w:sz w:val="18"/>
                        </w:rPr>
                        <w:t>Bundle?)</w:t>
                      </w:r>
                      <w:r>
                        <w:rPr>
                          <w:rFonts w:ascii="Courier New" w:hAnsi="Courier New"/>
                          <w:color w:val="000000"/>
                          <w:spacing w:val="-10"/>
                          <w:sz w:val="18"/>
                        </w:rPr>
                        <w:t xml:space="preserve"> </w:t>
                      </w:r>
                      <w:r>
                        <w:rPr>
                          <w:rFonts w:ascii="Courier New" w:hAnsi="Courier New"/>
                          <w:color w:val="000000"/>
                          <w:sz w:val="18"/>
                        </w:rPr>
                        <w:t xml:space="preserve">{ </w:t>
                      </w:r>
                    </w:p>
                    <w:p>
                      <w:pPr>
                        <w:pStyle w:val="FrameContents"/>
                        <w:spacing w:lineRule="auto" w:line="324" w:before="129" w:after="0"/>
                        <w:ind w:left="1317" w:right="1185" w:hanging="432"/>
                        <w:rPr>
                          <w:rFonts w:ascii="Courier New" w:hAnsi="Courier New"/>
                          <w:spacing w:val="-2"/>
                          <w:sz w:val="18"/>
                        </w:rPr>
                      </w:pPr>
                      <w:r>
                        <w:rPr>
                          <w:rFonts w:ascii="Courier New" w:hAnsi="Courier New"/>
                          <w:color w:val="000000"/>
                          <w:spacing w:val="-2"/>
                          <w:sz w:val="18"/>
                        </w:rPr>
                        <w:t xml:space="preserve">super.onCreate(savedInstanceState) </w:t>
                      </w:r>
                    </w:p>
                    <w:p>
                      <w:pPr>
                        <w:pStyle w:val="FrameContents"/>
                        <w:spacing w:lineRule="auto" w:line="324" w:before="129" w:after="0"/>
                        <w:ind w:left="1317" w:right="1185" w:hanging="432"/>
                        <w:rPr>
                          <w:rFonts w:ascii="Courier New" w:hAnsi="Courier New"/>
                          <w:sz w:val="18"/>
                        </w:rPr>
                      </w:pPr>
                      <w:r>
                        <w:rPr>
                          <w:rFonts w:ascii="Courier New" w:hAnsi="Courier New"/>
                          <w:color w:val="000000"/>
                          <w:spacing w:val="-2"/>
                          <w:sz w:val="18"/>
                        </w:rPr>
                        <w:t>setContentView(R.layout.activity_main)</w:t>
                      </w:r>
                    </w:p>
                    <w:p>
                      <w:pPr>
                        <w:pStyle w:val="TextBody"/>
                        <w:spacing w:before="10" w:after="0"/>
                        <w:rPr>
                          <w:rFonts w:ascii="Courier New" w:hAnsi="Courier New"/>
                          <w:sz w:val="24"/>
                        </w:rPr>
                      </w:pPr>
                      <w:r>
                        <w:rPr>
                          <w:rFonts w:ascii="Courier New" w:hAnsi="Courier New"/>
                          <w:color w:val="000000"/>
                          <w:sz w:val="24"/>
                        </w:rPr>
                      </w:r>
                    </w:p>
                    <w:p>
                      <w:pPr>
                        <w:pStyle w:val="FrameContents"/>
                        <w:spacing w:before="1" w:after="0"/>
                        <w:ind w:left="885" w:hanging="0"/>
                        <w:rPr>
                          <w:rFonts w:ascii="Courier New" w:hAnsi="Courier New"/>
                          <w:sz w:val="18"/>
                        </w:rPr>
                      </w:pPr>
                      <w:r>
                        <w:rPr>
                          <w:rFonts w:ascii="Courier New" w:hAnsi="Courier New"/>
                          <w:color w:val="000000"/>
                          <w:sz w:val="18"/>
                        </w:rPr>
                        <w:t>if</w:t>
                      </w:r>
                      <w:r>
                        <w:rPr>
                          <w:rFonts w:ascii="Courier New" w:hAnsi="Courier New"/>
                          <w:color w:val="000000"/>
                          <w:spacing w:val="-7"/>
                          <w:sz w:val="18"/>
                        </w:rPr>
                        <w:t xml:space="preserve"> </w:t>
                      </w:r>
                      <w:r>
                        <w:rPr>
                          <w:rFonts w:ascii="Courier New" w:hAnsi="Courier New"/>
                          <w:color w:val="000000"/>
                          <w:sz w:val="18"/>
                        </w:rPr>
                        <w:t>(savedInstanceState</w:t>
                      </w:r>
                      <w:r>
                        <w:rPr>
                          <w:rFonts w:ascii="Courier New" w:hAnsi="Courier New"/>
                          <w:color w:val="000000"/>
                          <w:spacing w:val="-7"/>
                          <w:sz w:val="18"/>
                        </w:rPr>
                        <w:t xml:space="preserve"> </w:t>
                      </w:r>
                      <w:r>
                        <w:rPr>
                          <w:rFonts w:ascii="Courier New" w:hAnsi="Courier New"/>
                          <w:color w:val="000000"/>
                          <w:sz w:val="18"/>
                        </w:rPr>
                        <w:t>==</w:t>
                      </w:r>
                      <w:r>
                        <w:rPr>
                          <w:rFonts w:ascii="Courier New" w:hAnsi="Courier New"/>
                          <w:color w:val="000000"/>
                          <w:spacing w:val="-7"/>
                          <w:sz w:val="18"/>
                        </w:rPr>
                        <w:t xml:space="preserve"> </w:t>
                      </w:r>
                      <w:r>
                        <w:rPr>
                          <w:rFonts w:ascii="Courier New" w:hAnsi="Courier New"/>
                          <w:color w:val="000000"/>
                          <w:sz w:val="18"/>
                        </w:rPr>
                        <w:t>null)</w:t>
                      </w:r>
                      <w:r>
                        <w:rPr>
                          <w:rFonts w:ascii="Courier New" w:hAnsi="Courier New"/>
                          <w:color w:val="000000"/>
                          <w:spacing w:val="-7"/>
                          <w:sz w:val="18"/>
                        </w:rPr>
                        <w:t xml:space="preserve"> </w:t>
                      </w:r>
                      <w:r>
                        <w:rPr>
                          <w:rFonts w:ascii="Courier New" w:hAnsi="Courier New"/>
                          <w:color w:val="000000"/>
                          <w:spacing w:val="-10"/>
                          <w:sz w:val="18"/>
                        </w:rPr>
                        <w:t>{</w:t>
                      </w:r>
                    </w:p>
                    <w:p>
                      <w:pPr>
                        <w:pStyle w:val="TextBody"/>
                        <w:rPr>
                          <w:rFonts w:ascii="Courier New" w:hAnsi="Courier New"/>
                        </w:rPr>
                      </w:pPr>
                      <w:r>
                        <w:rPr>
                          <w:rFonts w:ascii="Courier New" w:hAnsi="Courier New"/>
                          <w:color w:val="000000"/>
                        </w:rPr>
                      </w:r>
                    </w:p>
                    <w:p>
                      <w:pPr>
                        <w:pStyle w:val="FrameContents"/>
                        <w:spacing w:lineRule="exact" w:line="202" w:before="129" w:after="0"/>
                        <w:ind w:left="60" w:right="1742" w:hanging="0"/>
                        <w:jc w:val="center"/>
                        <w:rPr>
                          <w:rFonts w:ascii="Courier New" w:hAnsi="Courier New"/>
                          <w:sz w:val="18"/>
                        </w:rPr>
                      </w:pPr>
                      <w:r>
                        <w:rPr>
                          <w:rFonts w:ascii="Courier New" w:hAnsi="Courier New"/>
                          <w:color w:val="000000"/>
                          <w:spacing w:val="-2"/>
                          <w:sz w:val="18"/>
                        </w:rPr>
                        <w:t>findViewById&lt;FragmentContainerView&gt;</w:t>
                      </w:r>
                      <w:r>
                        <w:rPr>
                          <w:rFonts w:ascii="Courier New" w:hAnsi="Courier New"/>
                          <w:color w:val="000000"/>
                          <w:sz w:val="18"/>
                        </w:rPr>
                        <w:t>(R.id.fragment_container)?.let</w:t>
                      </w:r>
                      <w:r>
                        <w:rPr>
                          <w:rFonts w:ascii="Courier New" w:hAnsi="Courier New"/>
                          <w:color w:val="000000"/>
                          <w:spacing w:val="-13"/>
                          <w:sz w:val="18"/>
                        </w:rPr>
                        <w:t xml:space="preserve"> </w:t>
                      </w:r>
                      <w:r>
                        <w:rPr>
                          <w:rFonts w:ascii="Courier New" w:hAnsi="Courier New"/>
                          <w:color w:val="000000"/>
                          <w:sz w:val="18"/>
                        </w:rPr>
                        <w:t>{</w:t>
                      </w:r>
                      <w:r>
                        <w:rPr>
                          <w:rFonts w:ascii="Courier New" w:hAnsi="Courier New"/>
                          <w:color w:val="000000"/>
                          <w:spacing w:val="-14"/>
                          <w:sz w:val="18"/>
                        </w:rPr>
                        <w:t xml:space="preserve"> </w:t>
                      </w:r>
                      <w:r>
                        <w:rPr>
                          <w:rFonts w:ascii="Courier New" w:hAnsi="Courier New"/>
                          <w:color w:val="000000"/>
                          <w:sz w:val="18"/>
                        </w:rPr>
                        <w:t>frameLayout</w:t>
                      </w:r>
                      <w:r>
                        <w:rPr>
                          <w:rFonts w:ascii="Courier New" w:hAnsi="Courier New"/>
                          <w:color w:val="000000"/>
                          <w:spacing w:val="-13"/>
                          <w:sz w:val="18"/>
                        </w:rPr>
                        <w:t xml:space="preserve"> </w:t>
                      </w:r>
                      <w:r>
                        <w:rPr>
                          <w:rFonts w:ascii="Courier New" w:hAnsi="Courier New"/>
                          <w:color w:val="000000"/>
                          <w:sz w:val="18"/>
                        </w:rPr>
                        <w:t>-&gt; val questionsFragment = QuestionsFragment()</w:t>
                      </w:r>
                    </w:p>
                    <w:p>
                      <w:pPr>
                        <w:pStyle w:val="FrameContents"/>
                        <w:spacing w:before="59" w:after="0"/>
                        <w:ind w:left="1749" w:hanging="0"/>
                        <w:rPr>
                          <w:rFonts w:ascii="Courier New" w:hAnsi="Courier New"/>
                          <w:sz w:val="18"/>
                        </w:rPr>
                      </w:pPr>
                      <w:r>
                        <w:rPr>
                          <w:rFonts w:ascii="Courier New" w:hAnsi="Courier New"/>
                          <w:color w:val="000000"/>
                          <w:spacing w:val="-2"/>
                          <w:sz w:val="18"/>
                        </w:rPr>
                        <w:t>supportFragmentManager.beginTransaction()</w:t>
                      </w:r>
                    </w:p>
                    <w:p>
                      <w:pPr>
                        <w:pStyle w:val="FrameContents"/>
                        <w:spacing w:before="76" w:after="0"/>
                        <w:ind w:left="2181" w:hanging="0"/>
                        <w:rPr>
                          <w:rFonts w:ascii="Courier New" w:hAnsi="Courier New"/>
                          <w:sz w:val="18"/>
                        </w:rPr>
                      </w:pPr>
                      <w:r>
                        <w:rPr>
                          <w:rFonts w:ascii="Courier New" w:hAnsi="Courier New"/>
                          <w:color w:val="000000"/>
                          <w:sz w:val="18"/>
                        </w:rPr>
                        <w:t>.add(frameLayout.id,</w:t>
                      </w:r>
                      <w:r>
                        <w:rPr>
                          <w:rFonts w:ascii="Courier New" w:hAnsi="Courier New"/>
                          <w:color w:val="000000"/>
                          <w:spacing w:val="-20"/>
                          <w:sz w:val="18"/>
                        </w:rPr>
                        <w:t xml:space="preserve"> </w:t>
                      </w:r>
                      <w:r>
                        <w:rPr>
                          <w:rFonts w:ascii="Courier New" w:hAnsi="Courier New"/>
                          <w:color w:val="000000"/>
                          <w:spacing w:val="-2"/>
                          <w:sz w:val="18"/>
                        </w:rPr>
                        <w:t>questionsFragment).commit()</w:t>
                      </w:r>
                    </w:p>
                    <w:p>
                      <w:pPr>
                        <w:pStyle w:val="FrameContents"/>
                        <w:spacing w:before="76" w:after="0"/>
                        <w:ind w:left="1317" w:hanging="0"/>
                        <w:rPr>
                          <w:rFonts w:ascii="Courier New" w:hAnsi="Courier New"/>
                          <w:sz w:val="18"/>
                        </w:rPr>
                      </w:pPr>
                      <w:r>
                        <w:rPr>
                          <w:rFonts w:ascii="Courier New" w:hAnsi="Courier New"/>
                          <w:color w:val="000000"/>
                          <w:sz w:val="18"/>
                        </w:rPr>
                        <w:t>}</w:t>
                      </w:r>
                    </w:p>
                    <w:p>
                      <w:pPr>
                        <w:pStyle w:val="FrameContents"/>
                        <w:spacing w:before="76" w:after="0"/>
                        <w:ind w:left="885" w:hanging="0"/>
                        <w:rPr>
                          <w:rFonts w:ascii="Courier New" w:hAnsi="Courier New"/>
                          <w:sz w:val="18"/>
                        </w:rPr>
                      </w:pPr>
                      <w:r>
                        <w:rPr>
                          <w:rFonts w:ascii="Courier New" w:hAnsi="Courier New"/>
                          <w:color w:val="000000"/>
                          <w:sz w:val="18"/>
                        </w:rPr>
                        <w:t>}</w:t>
                      </w:r>
                    </w:p>
                    <w:p>
                      <w:pPr>
                        <w:pStyle w:val="FrameContents"/>
                        <w:spacing w:before="76" w:after="0"/>
                        <w:ind w:left="453" w:hanging="0"/>
                        <w:rPr>
                          <w:rFonts w:ascii="Courier New" w:hAnsi="Courier New"/>
                          <w:sz w:val="18"/>
                        </w:rPr>
                      </w:pPr>
                      <w:r>
                        <w:rPr>
                          <w:rFonts w:ascii="Courier New" w:hAnsi="Courier New"/>
                          <w:color w:val="000000"/>
                          <w:sz w:val="18"/>
                        </w:rPr>
                        <w:t>}</w:t>
                      </w:r>
                    </w:p>
                    <w:p>
                      <w:pPr>
                        <w:pStyle w:val="TextBody"/>
                        <w:rPr>
                          <w:rFonts w:ascii="Courier New" w:hAnsi="Courier New"/>
                        </w:rPr>
                      </w:pPr>
                      <w:r>
                        <w:rPr>
                          <w:rFonts w:ascii="Courier New" w:hAnsi="Courier New"/>
                          <w:color w:val="000000"/>
                        </w:rPr>
                      </w:r>
                    </w:p>
                    <w:p>
                      <w:pPr>
                        <w:pStyle w:val="FrameContents"/>
                        <w:spacing w:before="130" w:after="0"/>
                        <w:ind w:left="59" w:right="1742" w:hanging="0"/>
                        <w:jc w:val="center"/>
                        <w:rPr>
                          <w:rFonts w:ascii="Courier New" w:hAnsi="Courier New"/>
                          <w:sz w:val="18"/>
                        </w:rPr>
                      </w:pPr>
                      <w:r>
                        <w:rPr>
                          <w:rFonts w:ascii="Courier New" w:hAnsi="Courier New"/>
                          <w:color w:val="000000"/>
                          <w:sz w:val="18"/>
                        </w:rPr>
                        <w:t>override</w:t>
                      </w:r>
                      <w:r>
                        <w:rPr>
                          <w:rFonts w:ascii="Courier New" w:hAnsi="Courier New"/>
                          <w:color w:val="000000"/>
                          <w:spacing w:val="-12"/>
                          <w:sz w:val="18"/>
                        </w:rPr>
                        <w:t xml:space="preserve"> </w:t>
                      </w:r>
                      <w:r>
                        <w:rPr>
                          <w:rFonts w:ascii="Courier New" w:hAnsi="Courier New"/>
                          <w:color w:val="000000"/>
                          <w:sz w:val="18"/>
                        </w:rPr>
                        <w:t>fun</w:t>
                      </w:r>
                      <w:r>
                        <w:rPr>
                          <w:rFonts w:ascii="Courier New" w:hAnsi="Courier New"/>
                          <w:color w:val="000000"/>
                          <w:spacing w:val="-9"/>
                          <w:sz w:val="18"/>
                        </w:rPr>
                        <w:t xml:space="preserve"> </w:t>
                      </w:r>
                      <w:r>
                        <w:rPr>
                          <w:rFonts w:ascii="Courier New" w:hAnsi="Courier New"/>
                          <w:color w:val="000000"/>
                          <w:sz w:val="18"/>
                        </w:rPr>
                        <w:t>onSelected(questionId:</w:t>
                      </w:r>
                      <w:r>
                        <w:rPr>
                          <w:rFonts w:ascii="Courier New" w:hAnsi="Courier New"/>
                          <w:color w:val="000000"/>
                          <w:spacing w:val="-9"/>
                          <w:sz w:val="18"/>
                        </w:rPr>
                        <w:t xml:space="preserve"> </w:t>
                      </w:r>
                      <w:r>
                        <w:rPr>
                          <w:rFonts w:ascii="Courier New" w:hAnsi="Courier New"/>
                          <w:color w:val="000000"/>
                          <w:sz w:val="18"/>
                        </w:rPr>
                        <w:t>Int)</w:t>
                      </w:r>
                      <w:r>
                        <w:rPr>
                          <w:rFonts w:ascii="Courier New" w:hAnsi="Courier New"/>
                          <w:color w:val="000000"/>
                          <w:spacing w:val="-9"/>
                          <w:sz w:val="18"/>
                        </w:rPr>
                        <w:t xml:space="preserve"> </w:t>
                      </w:r>
                      <w:r>
                        <w:rPr>
                          <w:rFonts w:ascii="Courier New" w:hAnsi="Courier New"/>
                          <w:color w:val="000000"/>
                          <w:spacing w:val="-10"/>
                          <w:sz w:val="18"/>
                        </w:rPr>
                        <w:t>{</w:t>
                      </w:r>
                    </w:p>
                    <w:p>
                      <w:pPr>
                        <w:pStyle w:val="FrameContents"/>
                        <w:spacing w:lineRule="exact" w:line="202" w:before="76" w:after="0"/>
                        <w:ind w:left="60" w:right="1742" w:hanging="0"/>
                        <w:jc w:val="center"/>
                        <w:rPr>
                          <w:rFonts w:ascii="Courier New" w:hAnsi="Courier New"/>
                          <w:sz w:val="18"/>
                        </w:rPr>
                      </w:pPr>
                      <w:r>
                        <w:rPr>
                          <w:rFonts w:ascii="Courier New" w:hAnsi="Courier New"/>
                          <w:color w:val="000000"/>
                          <w:spacing w:val="-2"/>
                          <w:sz w:val="18"/>
                        </w:rPr>
                        <w:t>findViewById&lt;FragmentContainerView&gt;</w:t>
                      </w:r>
                      <w:r>
                        <w:rPr>
                          <w:rFonts w:ascii="Courier New" w:hAnsi="Courier New"/>
                          <w:color w:val="000000"/>
                          <w:sz w:val="18"/>
                        </w:rPr>
                        <w:t>(R.id.fragment_container)?.let</w:t>
                      </w:r>
                      <w:r>
                        <w:rPr>
                          <w:rFonts w:ascii="Courier New" w:hAnsi="Courier New"/>
                          <w:color w:val="000000"/>
                          <w:spacing w:val="-24"/>
                          <w:sz w:val="18"/>
                        </w:rPr>
                        <w:t xml:space="preserve"> </w:t>
                      </w:r>
                      <w:r>
                        <w:rPr>
                          <w:rFonts w:ascii="Courier New" w:hAnsi="Courier New"/>
                          <w:color w:val="000000"/>
                          <w:sz w:val="18"/>
                        </w:rPr>
                        <w:t>{frameLayout</w:t>
                      </w:r>
                      <w:r>
                        <w:rPr>
                          <w:rFonts w:ascii="Courier New" w:hAnsi="Courier New"/>
                          <w:color w:val="000000"/>
                          <w:spacing w:val="-21"/>
                          <w:sz w:val="18"/>
                        </w:rPr>
                        <w:t xml:space="preserve"> </w:t>
                      </w:r>
                      <w:r>
                        <w:rPr>
                          <w:rFonts w:ascii="Courier New" w:hAnsi="Courier New"/>
                          <w:color w:val="000000"/>
                          <w:sz w:val="18"/>
                        </w:rPr>
                        <w:t>-</w:t>
                      </w:r>
                      <w:r>
                        <w:rPr>
                          <w:rFonts w:ascii="Courier New" w:hAnsi="Courier New"/>
                          <w:color w:val="000000"/>
                          <w:spacing w:val="-10"/>
                          <w:sz w:val="18"/>
                        </w:rPr>
                        <w:t>&gt;</w:t>
                      </w:r>
                    </w:p>
                    <w:p>
                      <w:pPr>
                        <w:pStyle w:val="TextBody"/>
                        <w:spacing w:before="1" w:after="0"/>
                        <w:rPr>
                          <w:rFonts w:ascii="Courier New" w:hAnsi="Courier New"/>
                          <w:sz w:val="26"/>
                        </w:rPr>
                      </w:pPr>
                      <w:r>
                        <w:rPr>
                          <w:rFonts w:ascii="Courier New" w:hAnsi="Courier New"/>
                          <w:color w:val="000000"/>
                          <w:sz w:val="26"/>
                        </w:rPr>
                      </w:r>
                    </w:p>
                    <w:p>
                      <w:pPr>
                        <w:pStyle w:val="FrameContents"/>
                        <w:spacing w:lineRule="auto" w:line="324" w:before="1" w:after="0"/>
                        <w:ind w:left="1965" w:hanging="216"/>
                        <w:rPr>
                          <w:rFonts w:ascii="Courier New" w:hAnsi="Courier New"/>
                          <w:sz w:val="18"/>
                        </w:rPr>
                      </w:pPr>
                      <w:r>
                        <w:rPr>
                          <w:rFonts w:ascii="Courier New" w:hAnsi="Courier New"/>
                          <w:color w:val="000000"/>
                          <w:sz w:val="18"/>
                        </w:rPr>
                        <w:t xml:space="preserve">val answersFragment = </w:t>
                      </w:r>
                      <w:r>
                        <w:rPr>
                          <w:rFonts w:ascii="Courier New" w:hAnsi="Courier New"/>
                          <w:color w:val="000000"/>
                          <w:spacing w:val="-2"/>
                          <w:sz w:val="18"/>
                        </w:rPr>
                        <w:t>AnswersFragment.newInstance(questionId)</w:t>
                      </w:r>
                    </w:p>
                    <w:p>
                      <w:pPr>
                        <w:pStyle w:val="TextBody"/>
                        <w:spacing w:before="9" w:after="0"/>
                        <w:rPr>
                          <w:rFonts w:ascii="Courier New" w:hAnsi="Courier New"/>
                          <w:sz w:val="24"/>
                        </w:rPr>
                      </w:pPr>
                      <w:r>
                        <w:rPr>
                          <w:rFonts w:ascii="Courier New" w:hAnsi="Courier New"/>
                          <w:color w:val="000000"/>
                          <w:sz w:val="24"/>
                        </w:rPr>
                      </w:r>
                    </w:p>
                    <w:p>
                      <w:pPr>
                        <w:pStyle w:val="FrameContents"/>
                        <w:ind w:left="1749" w:hanging="0"/>
                        <w:rPr>
                          <w:rFonts w:ascii="Courier New" w:hAnsi="Courier New"/>
                          <w:sz w:val="18"/>
                        </w:rPr>
                      </w:pPr>
                      <w:r>
                        <w:rPr>
                          <w:rFonts w:ascii="Courier New" w:hAnsi="Courier New"/>
                          <w:color w:val="000000"/>
                          <w:spacing w:val="-2"/>
                          <w:sz w:val="18"/>
                        </w:rPr>
                        <w:t>supportFragmentManager.beginTransaction()</w:t>
                      </w:r>
                    </w:p>
                    <w:p>
                      <w:pPr>
                        <w:pStyle w:val="FrameContents"/>
                        <w:spacing w:before="76" w:after="0"/>
                        <w:ind w:left="2181" w:hanging="0"/>
                        <w:rPr>
                          <w:rFonts w:ascii="Courier New" w:hAnsi="Courier New"/>
                          <w:sz w:val="18"/>
                        </w:rPr>
                      </w:pPr>
                      <w:r>
                        <w:rPr>
                          <w:rFonts w:ascii="Courier New" w:hAnsi="Courier New"/>
                          <w:color w:val="000000"/>
                          <w:sz w:val="18"/>
                        </w:rPr>
                        <w:t>.replace(frameLayout.id,</w:t>
                      </w:r>
                      <w:r>
                        <w:rPr>
                          <w:rFonts w:ascii="Courier New" w:hAnsi="Courier New"/>
                          <w:color w:val="000000"/>
                          <w:spacing w:val="-24"/>
                          <w:sz w:val="18"/>
                        </w:rPr>
                        <w:t xml:space="preserve"> </w:t>
                      </w:r>
                      <w:r>
                        <w:rPr>
                          <w:rFonts w:ascii="Courier New" w:hAnsi="Courier New"/>
                          <w:color w:val="000000"/>
                          <w:spacing w:val="-2"/>
                          <w:sz w:val="18"/>
                        </w:rPr>
                        <w:t>answersFragment)</w:t>
                      </w:r>
                    </w:p>
                    <w:p>
                      <w:pPr>
                        <w:pStyle w:val="FrameContents"/>
                        <w:spacing w:before="76" w:after="0"/>
                        <w:ind w:left="2181" w:hanging="0"/>
                        <w:rPr>
                          <w:rFonts w:ascii="Courier New" w:hAnsi="Courier New"/>
                          <w:sz w:val="18"/>
                        </w:rPr>
                      </w:pPr>
                      <w:r>
                        <w:rPr>
                          <w:rFonts w:ascii="Courier New" w:hAnsi="Courier New"/>
                          <w:color w:val="000000"/>
                          <w:spacing w:val="-2"/>
                          <w:sz w:val="18"/>
                        </w:rPr>
                        <w:t>.addToBackStack(null)</w:t>
                      </w:r>
                    </w:p>
                    <w:p>
                      <w:pPr>
                        <w:pStyle w:val="FrameContents"/>
                        <w:spacing w:before="76" w:after="0"/>
                        <w:ind w:left="2181" w:hanging="0"/>
                        <w:rPr>
                          <w:rFonts w:ascii="Courier New" w:hAnsi="Courier New"/>
                          <w:sz w:val="18"/>
                        </w:rPr>
                      </w:pPr>
                      <w:r>
                        <w:rPr>
                          <w:rFonts w:ascii="Courier New" w:hAnsi="Courier New"/>
                          <w:color w:val="000000"/>
                          <w:spacing w:val="-2"/>
                          <w:sz w:val="18"/>
                        </w:rPr>
                        <w:t>.commit()</w:t>
                      </w:r>
                    </w:p>
                    <w:p>
                      <w:pPr>
                        <w:pStyle w:val="FrameContents"/>
                        <w:spacing w:before="76" w:after="0"/>
                        <w:ind w:left="1317" w:hanging="0"/>
                        <w:rPr>
                          <w:rFonts w:ascii="Courier New" w:hAnsi="Courier New"/>
                          <w:sz w:val="18"/>
                        </w:rPr>
                      </w:pPr>
                      <w:r>
                        <w:rPr>
                          <w:rFonts w:ascii="Courier New" w:hAnsi="Courier New"/>
                          <w:color w:val="000000"/>
                          <w:sz w:val="18"/>
                        </w:rPr>
                        <w:t>}</w:t>
                      </w:r>
                    </w:p>
                    <w:p>
                      <w:pPr>
                        <w:pStyle w:val="FrameContents"/>
                        <w:spacing w:before="76" w:after="0"/>
                        <w:ind w:left="885" w:hanging="0"/>
                        <w:rPr>
                          <w:rFonts w:ascii="Courier New" w:hAnsi="Courier New"/>
                          <w:sz w:val="18"/>
                        </w:rPr>
                      </w:pPr>
                      <w:r>
                        <w:rPr>
                          <w:rFonts w:ascii="Courier New" w:hAnsi="Courier New"/>
                          <w:color w:val="000000"/>
                          <w:sz w:val="18"/>
                        </w:rPr>
                        <w:t>}</w:t>
                      </w:r>
                    </w:p>
                    <w:p>
                      <w:pPr>
                        <w:pStyle w:val="FrameContents"/>
                        <w:spacing w:before="77" w:after="0"/>
                        <w:ind w:left="453" w:hanging="0"/>
                        <w:rPr>
                          <w:rFonts w:ascii="Courier New" w:hAnsi="Courier New"/>
                          <w:sz w:val="18"/>
                        </w:rPr>
                      </w:pPr>
                      <w:r>
                        <w:rPr>
                          <w:rFonts w:ascii="Courier New" w:hAnsi="Courier New"/>
                          <w:color w:val="000000"/>
                          <w:sz w:val="18"/>
                        </w:rPr>
                        <w:t>}</w:t>
                      </w:r>
                    </w:p>
                  </w:txbxContent>
                </v:textbox>
                <w10:wrap type="topAndBottom"/>
              </v:rect>
            </w:pict>
          </mc:Fallback>
        </mc:AlternateContent>
      </w:r>
    </w:p>
    <w:p>
      <w:pPr>
        <w:pStyle w:val="TextBody"/>
        <w:spacing w:before="12" w:after="0"/>
        <w:rPr>
          <w:sz w:val="7"/>
        </w:rPr>
      </w:pPr>
      <w:r>
        <w:rPr>
          <w:sz w:val="7"/>
        </w:rPr>
      </w:r>
    </w:p>
    <w:p>
      <w:pPr>
        <w:pStyle w:val="TextBody"/>
        <w:spacing w:before="101" w:after="0"/>
        <w:ind w:left="824" w:hanging="0"/>
        <w:rPr/>
      </w:pPr>
      <w:r>
        <w:rPr/>
        <w:t>An</w:t>
      </w:r>
      <w:r>
        <w:rPr>
          <w:spacing w:val="-2"/>
        </w:rPr>
        <w:t xml:space="preserve"> </w:t>
      </w:r>
      <w:r>
        <w:rPr/>
        <w:t>example</w:t>
      </w:r>
      <w:r>
        <w:rPr>
          <w:spacing w:val="-2"/>
        </w:rPr>
        <w:t xml:space="preserve"> </w:t>
      </w:r>
      <w:r>
        <w:rPr/>
        <w:t>of</w:t>
      </w:r>
      <w:r>
        <w:rPr>
          <w:spacing w:val="-1"/>
        </w:rPr>
        <w:t xml:space="preserve"> </w:t>
      </w:r>
      <w:r>
        <w:rPr/>
        <w:t>a</w:t>
      </w:r>
      <w:r>
        <w:rPr>
          <w:spacing w:val="-2"/>
        </w:rPr>
        <w:t xml:space="preserve"> </w:t>
      </w:r>
      <w:r>
        <w:rPr/>
        <w:t>correct</w:t>
      </w:r>
      <w:r>
        <w:rPr>
          <w:spacing w:val="-2"/>
        </w:rPr>
        <w:t xml:space="preserve"> </w:t>
      </w:r>
      <w:r>
        <w:rPr/>
        <w:t>answer</w:t>
      </w:r>
      <w:r>
        <w:rPr>
          <w:spacing w:val="-2"/>
        </w:rPr>
        <w:t xml:space="preserve"> </w:t>
      </w:r>
      <w:r>
        <w:rPr/>
        <w:t>to</w:t>
      </w:r>
      <w:r>
        <w:rPr>
          <w:spacing w:val="-2"/>
        </w:rPr>
        <w:t xml:space="preserve"> </w:t>
      </w:r>
      <w:r>
        <w:rPr/>
        <w:t>one</w:t>
      </w:r>
      <w:r>
        <w:rPr>
          <w:spacing w:val="-1"/>
        </w:rPr>
        <w:t xml:space="preserve"> </w:t>
      </w:r>
      <w:r>
        <w:rPr/>
        <w:t>of</w:t>
      </w:r>
      <w:r>
        <w:rPr>
          <w:spacing w:val="-2"/>
        </w:rPr>
        <w:t xml:space="preserve"> </w:t>
      </w:r>
      <w:r>
        <w:rPr/>
        <w:t>the</w:t>
      </w:r>
      <w:r>
        <w:rPr>
          <w:spacing w:val="-1"/>
        </w:rPr>
        <w:t xml:space="preserve"> </w:t>
      </w:r>
      <w:r>
        <w:rPr/>
        <w:t>planet</w:t>
      </w:r>
      <w:r>
        <w:rPr>
          <w:spacing w:val="-2"/>
        </w:rPr>
        <w:t xml:space="preserve"> </w:t>
      </w:r>
      <w:r>
        <w:rPr/>
        <w:t>questions</w:t>
      </w:r>
      <w:r>
        <w:rPr>
          <w:spacing w:val="-2"/>
        </w:rPr>
        <w:t xml:space="preserve"> </w:t>
      </w:r>
      <w:r>
        <w:rPr/>
        <w:t>is</w:t>
      </w:r>
      <w:r>
        <w:rPr>
          <w:spacing w:val="-1"/>
        </w:rPr>
        <w:t xml:space="preserve"> </w:t>
      </w:r>
      <w:r>
        <w:rPr/>
        <w:t>as</w:t>
      </w:r>
      <w:r>
        <w:rPr>
          <w:spacing w:val="-2"/>
        </w:rPr>
        <w:t xml:space="preserve"> follows:</w:t>
      </w:r>
    </w:p>
    <w:p>
      <w:pPr>
        <w:pStyle w:val="TextBody"/>
        <w:rPr>
          <w:sz w:val="18"/>
        </w:rPr>
      </w:pPr>
      <w:r>
        <w:rPr>
          <w:sz w:val="18"/>
        </w:rPr>
      </w:r>
    </w:p>
    <w:p>
      <w:pPr>
        <w:pStyle w:val="TextBody"/>
        <w:spacing w:before="3" w:after="0"/>
        <w:jc w:val="center"/>
        <w:rPr>
          <w:sz w:val="19"/>
        </w:rPr>
      </w:pPr>
      <w:r>
        <w:rPr/>
        <w:drawing>
          <wp:inline distT="0" distB="0" distL="0" distR="0">
            <wp:extent cx="2206625" cy="4904105"/>
            <wp:effectExtent l="0" t="0" r="0" b="0"/>
            <wp:docPr id="299" name="Picture 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5" descr="Graphical user interface, text, application, Teams&#10;&#10;Description automatically generated"/>
                    <pic:cNvPicPr>
                      <a:picLocks noChangeAspect="1" noChangeArrowheads="1"/>
                    </pic:cNvPicPr>
                  </pic:nvPicPr>
                  <pic:blipFill>
                    <a:blip r:embed="rId103"/>
                    <a:stretch>
                      <a:fillRect/>
                    </a:stretch>
                  </pic:blipFill>
                  <pic:spPr bwMode="auto">
                    <a:xfrm>
                      <a:off x="0" y="0"/>
                      <a:ext cx="2206625" cy="4904105"/>
                    </a:xfrm>
                    <a:prstGeom prst="rect">
                      <a:avLst/>
                    </a:prstGeom>
                  </pic:spPr>
                </pic:pic>
              </a:graphicData>
            </a:graphic>
          </wp:inline>
        </w:drawing>
      </w:r>
    </w:p>
    <w:p>
      <w:pPr>
        <w:pStyle w:val="TextBody"/>
        <w:spacing w:before="3" w:after="0"/>
        <w:jc w:val="center"/>
        <w:rPr>
          <w:sz w:val="19"/>
        </w:rPr>
      </w:pPr>
      <w:r>
        <w:rPr>
          <w:sz w:val="19"/>
        </w:rPr>
      </w:r>
    </w:p>
    <w:p>
      <w:pPr>
        <w:pStyle w:val="Normal"/>
        <w:spacing w:before="1" w:after="0"/>
        <w:ind w:left="2094" w:hanging="0"/>
        <w:rPr>
          <w:rFonts w:ascii="Open Sans SemiBold" w:hAnsi="Open Sans SemiBold"/>
          <w:b/>
          <w:b/>
          <w:sz w:val="18"/>
        </w:rPr>
      </w:pPr>
      <w:r>
        <w:rPr>
          <w:rFonts w:ascii="Open Sans SemiBold" w:hAnsi="Open Sans SemiBold"/>
          <w:b/>
          <w:sz w:val="18"/>
        </w:rPr>
        <w:t>Figure</w:t>
      </w:r>
      <w:r>
        <w:rPr>
          <w:rFonts w:ascii="Open Sans SemiBold" w:hAnsi="Open Sans SemiBold"/>
          <w:b/>
          <w:spacing w:val="-4"/>
          <w:sz w:val="18"/>
        </w:rPr>
        <w:t xml:space="preserve"> </w:t>
      </w:r>
      <w:r>
        <w:rPr>
          <w:rFonts w:ascii="Open Sans SemiBold" w:hAnsi="Open Sans SemiBold"/>
          <w:b/>
          <w:sz w:val="18"/>
        </w:rPr>
        <w:t>3.23:</w:t>
      </w:r>
      <w:r>
        <w:rPr>
          <w:rFonts w:ascii="Open Sans SemiBold" w:hAnsi="Open Sans SemiBold"/>
          <w:b/>
          <w:spacing w:val="-3"/>
          <w:sz w:val="18"/>
        </w:rPr>
        <w:t xml:space="preserve"> </w:t>
      </w:r>
      <w:r>
        <w:rPr>
          <w:rFonts w:ascii="Open Sans SemiBold" w:hAnsi="Open Sans SemiBold"/>
          <w:b/>
          <w:sz w:val="18"/>
        </w:rPr>
        <w:t>Planet</w:t>
      </w:r>
      <w:r>
        <w:rPr>
          <w:rFonts w:ascii="Open Sans SemiBold" w:hAnsi="Open Sans SemiBold"/>
          <w:b/>
          <w:spacing w:val="-4"/>
          <w:sz w:val="18"/>
        </w:rPr>
        <w:t xml:space="preserve"> </w:t>
      </w:r>
      <w:r>
        <w:rPr>
          <w:rFonts w:ascii="Open Sans SemiBold" w:hAnsi="Open Sans SemiBold"/>
          <w:b/>
          <w:sz w:val="18"/>
        </w:rPr>
        <w:t>Quiz</w:t>
      </w:r>
      <w:r>
        <w:rPr>
          <w:rFonts w:ascii="Open Sans SemiBold" w:hAnsi="Open Sans SemiBold"/>
          <w:b/>
          <w:spacing w:val="-3"/>
          <w:sz w:val="18"/>
        </w:rPr>
        <w:t xml:space="preserve"> </w:t>
      </w:r>
      <w:r>
        <w:rPr>
          <w:rFonts w:ascii="Open Sans SemiBold" w:hAnsi="Open Sans SemiBold"/>
          <w:b/>
          <w:sz w:val="18"/>
        </w:rPr>
        <w:t>answer</w:t>
      </w:r>
      <w:r>
        <w:rPr>
          <w:rFonts w:ascii="Open Sans SemiBold" w:hAnsi="Open Sans SemiBold"/>
          <w:b/>
          <w:spacing w:val="-3"/>
          <w:sz w:val="18"/>
        </w:rPr>
        <w:t xml:space="preserve"> </w:t>
      </w:r>
      <w:r>
        <w:rPr>
          <w:rFonts w:ascii="Open Sans SemiBold" w:hAnsi="Open Sans SemiBold"/>
          <w:b/>
          <w:sz w:val="18"/>
        </w:rPr>
        <w:t>screen</w:t>
      </w:r>
      <w:r>
        <w:rPr>
          <w:rFonts w:ascii="Open Sans SemiBold" w:hAnsi="Open Sans SemiBold"/>
          <w:b/>
          <w:spacing w:val="-3"/>
          <w:sz w:val="18"/>
        </w:rPr>
        <w:t xml:space="preserve"> </w:t>
      </w:r>
      <w:r>
        <w:rPr>
          <w:rFonts w:ascii="Open Sans SemiBold" w:hAnsi="Open Sans SemiBold"/>
          <w:b/>
          <w:sz w:val="18"/>
        </w:rPr>
        <w:t>with</w:t>
      </w:r>
      <w:r>
        <w:rPr>
          <w:rFonts w:ascii="Open Sans SemiBold" w:hAnsi="Open Sans SemiBold"/>
          <w:b/>
          <w:spacing w:val="-3"/>
          <w:sz w:val="18"/>
        </w:rPr>
        <w:t xml:space="preserve"> </w:t>
      </w:r>
      <w:r>
        <w:rPr>
          <w:rFonts w:ascii="Open Sans SemiBold" w:hAnsi="Open Sans SemiBold"/>
          <w:b/>
          <w:sz w:val="18"/>
        </w:rPr>
        <w:t>the</w:t>
      </w:r>
      <w:r>
        <w:rPr>
          <w:rFonts w:ascii="Open Sans SemiBold" w:hAnsi="Open Sans SemiBold"/>
          <w:b/>
          <w:spacing w:val="-3"/>
          <w:sz w:val="18"/>
        </w:rPr>
        <w:t xml:space="preserve"> </w:t>
      </w:r>
      <w:r>
        <w:rPr>
          <w:rFonts w:ascii="Open Sans SemiBold" w:hAnsi="Open Sans SemiBold"/>
          <w:b/>
          <w:sz w:val="18"/>
        </w:rPr>
        <w:t>correct</w:t>
      </w:r>
      <w:r>
        <w:rPr>
          <w:rFonts w:ascii="Open Sans SemiBold" w:hAnsi="Open Sans SemiBold"/>
          <w:b/>
          <w:spacing w:val="-2"/>
          <w:sz w:val="18"/>
        </w:rPr>
        <w:t xml:space="preserve"> answer</w:t>
      </w:r>
    </w:p>
    <w:p>
      <w:pPr>
        <w:sectPr>
          <w:headerReference w:type="even" r:id="rId104"/>
          <w:headerReference w:type="default" r:id="rId105"/>
          <w:type w:val="nextPage"/>
          <w:pgSz w:w="10800" w:h="13320"/>
          <w:pgMar w:left="940" w:right="920" w:gutter="0" w:header="695" w:top="1120" w:footer="0" w:bottom="280"/>
          <w:pgNumType w:fmt="decimal"/>
          <w:formProt w:val="false"/>
          <w:textDirection w:val="lrTb"/>
          <w:docGrid w:type="default" w:linePitch="100" w:charSpace="4096"/>
        </w:sectPr>
        <w:pStyle w:val="Normal"/>
        <w:spacing w:before="153" w:after="0"/>
        <w:ind w:left="824" w:hanging="0"/>
        <w:rPr>
          <w:sz w:val="20"/>
        </w:rPr>
      </w:pPr>
      <w:r>
        <w:rPr>
          <w:sz w:val="20"/>
        </w:rPr>
        <w:t>The</w:t>
      </w:r>
      <w:r>
        <w:rPr>
          <w:spacing w:val="-8"/>
          <w:sz w:val="20"/>
        </w:rPr>
        <w:t xml:space="preserve"> </w:t>
      </w:r>
      <w:r>
        <w:rPr>
          <w:rFonts w:ascii="Courier New" w:hAnsi="Courier New"/>
          <w:b/>
        </w:rPr>
        <w:t>MainActivity</w:t>
      </w:r>
      <w:r>
        <w:rPr>
          <w:rFonts w:ascii="Courier New" w:hAnsi="Courier New"/>
          <w:b/>
          <w:spacing w:val="-80"/>
        </w:rPr>
        <w:t xml:space="preserve"> </w:t>
      </w:r>
      <w:r>
        <w:rPr>
          <w:sz w:val="20"/>
        </w:rPr>
        <w:t>begins</w:t>
      </w:r>
      <w:r>
        <w:rPr>
          <w:spacing w:val="-3"/>
          <w:sz w:val="20"/>
        </w:rPr>
        <w:t xml:space="preserve"> </w:t>
      </w:r>
      <w:r>
        <w:rPr>
          <w:sz w:val="20"/>
        </w:rPr>
        <w:t>by</w:t>
      </w:r>
      <w:r>
        <w:rPr>
          <w:spacing w:val="-3"/>
          <w:sz w:val="20"/>
        </w:rPr>
        <w:t xml:space="preserve"> </w:t>
      </w:r>
      <w:r>
        <w:rPr>
          <w:sz w:val="20"/>
        </w:rPr>
        <w:t>retrieving</w:t>
      </w:r>
      <w:r>
        <w:rPr>
          <w:spacing w:val="-4"/>
          <w:sz w:val="20"/>
        </w:rPr>
        <w:t xml:space="preserve"> </w:t>
      </w:r>
      <w:r>
        <w:rPr>
          <w:sz w:val="20"/>
        </w:rPr>
        <w:t>the</w:t>
      </w:r>
      <w:r>
        <w:rPr>
          <w:spacing w:val="-4"/>
          <w:sz w:val="20"/>
        </w:rPr>
        <w:t xml:space="preserve"> </w:t>
      </w:r>
      <w:r>
        <w:rPr>
          <w:rFonts w:ascii="Courier New" w:hAnsi="Courier New"/>
          <w:b/>
        </w:rPr>
        <w:t>FrameLayout</w:t>
      </w:r>
      <w:r>
        <w:rPr>
          <w:rFonts w:ascii="Courier New" w:hAnsi="Courier New"/>
          <w:b/>
          <w:spacing w:val="-80"/>
        </w:rPr>
        <w:t xml:space="preserve"> </w:t>
      </w:r>
      <w:r>
        <w:rPr>
          <w:sz w:val="20"/>
        </w:rPr>
        <w:t>by</w:t>
      </w:r>
      <w:r>
        <w:rPr>
          <w:spacing w:val="-3"/>
          <w:sz w:val="20"/>
        </w:rPr>
        <w:t xml:space="preserve"> </w:t>
      </w:r>
      <w:r>
        <w:rPr>
          <w:sz w:val="20"/>
        </w:rPr>
        <w:t>its</w:t>
      </w:r>
      <w:r>
        <w:rPr>
          <w:spacing w:val="-3"/>
          <w:sz w:val="20"/>
        </w:rPr>
        <w:t xml:space="preserve"> </w:t>
      </w:r>
      <w:r>
        <w:rPr>
          <w:sz w:val="20"/>
        </w:rPr>
        <w:t>ID</w:t>
      </w:r>
      <w:r>
        <w:rPr>
          <w:spacing w:val="-3"/>
          <w:sz w:val="20"/>
        </w:rPr>
        <w:t xml:space="preserve"> </w:t>
      </w:r>
      <w:r>
        <w:rPr>
          <w:sz w:val="20"/>
        </w:rPr>
        <w:t>and</w:t>
      </w:r>
      <w:r>
        <w:rPr>
          <w:spacing w:val="-4"/>
          <w:sz w:val="20"/>
        </w:rPr>
        <w:t xml:space="preserve"> </w:t>
      </w:r>
      <w:r>
        <w:rPr>
          <w:sz w:val="20"/>
        </w:rPr>
        <w:t>then</w:t>
      </w:r>
      <w:r>
        <w:rPr>
          <w:spacing w:val="-3"/>
          <w:sz w:val="20"/>
        </w:rPr>
        <w:t xml:space="preserve"> </w:t>
      </w:r>
      <w:r>
        <w:rPr>
          <w:sz w:val="20"/>
        </w:rPr>
        <w:t>if</w:t>
      </w:r>
      <w:r>
        <w:rPr>
          <w:spacing w:val="-3"/>
          <w:sz w:val="20"/>
        </w:rPr>
        <w:t xml:space="preserve"> </w:t>
      </w:r>
      <w:r>
        <w:rPr>
          <w:sz w:val="20"/>
        </w:rPr>
        <w:t xml:space="preserve">the </w:t>
      </w:r>
      <w:r>
        <w:rPr>
          <w:rFonts w:ascii="Courier New" w:hAnsi="Courier New"/>
          <w:b/>
        </w:rPr>
        <w:t>fragment_container</w:t>
      </w:r>
      <w:r>
        <w:rPr>
          <w:rFonts w:ascii="Courier New" w:hAnsi="Courier New"/>
          <w:b/>
          <w:spacing w:val="-73"/>
        </w:rPr>
        <w:t xml:space="preserve"> </w:t>
      </w:r>
      <w:r>
        <w:rPr>
          <w:sz w:val="20"/>
        </w:rPr>
        <w:t xml:space="preserve">is not null, which is checked by the </w:t>
      </w:r>
      <w:r>
        <w:rPr>
          <w:rFonts w:ascii="Courier New" w:hAnsi="Courier New"/>
          <w:b/>
        </w:rPr>
        <w:t>?.let</w:t>
      </w:r>
      <w:r>
        <w:rPr>
          <w:rFonts w:ascii="Courier New" w:hAnsi="Courier New"/>
          <w:b/>
          <w:spacing w:val="-73"/>
        </w:rPr>
        <w:t xml:space="preserve"> </w:t>
      </w:r>
      <w:r>
        <w:rPr>
          <w:sz w:val="20"/>
        </w:rPr>
        <w:t xml:space="preserve">scope function, add the </w:t>
      </w:r>
      <w:r>
        <w:rPr>
          <w:rFonts w:ascii="Courier New" w:hAnsi="Courier New"/>
          <w:b/>
        </w:rPr>
        <w:t>QuestionsFragment</w:t>
      </w:r>
      <w:r>
        <w:rPr>
          <w:rFonts w:ascii="Courier New" w:hAnsi="Courier New"/>
          <w:b/>
          <w:spacing w:val="-67"/>
        </w:rPr>
        <w:t xml:space="preserve"> </w:t>
      </w:r>
      <w:r>
        <w:rPr>
          <w:sz w:val="20"/>
        </w:rPr>
        <w:t xml:space="preserve">to the </w:t>
      </w:r>
      <w:r>
        <w:rPr>
          <w:rFonts w:ascii="Courier New" w:hAnsi="Courier New"/>
          <w:b/>
        </w:rPr>
        <w:t>FrameLayout</w:t>
      </w:r>
      <w:r>
        <w:rPr>
          <w:rFonts w:ascii="Courier New" w:hAnsi="Courier New"/>
          <w:b/>
          <w:spacing w:val="-67"/>
        </w:rPr>
        <w:t xml:space="preserve"> </w:t>
      </w:r>
      <w:r>
        <w:rPr>
          <w:sz w:val="20"/>
        </w:rPr>
        <w:t xml:space="preserve">and </w:t>
      </w:r>
      <w:r>
        <w:rPr>
          <w:i/>
          <w:sz w:val="20"/>
        </w:rPr>
        <w:t xml:space="preserve">commit </w:t>
      </w:r>
      <w:r>
        <w:rPr>
          <w:sz w:val="20"/>
        </w:rPr>
        <w:t>the transaction.</w:t>
      </w:r>
    </w:p>
    <w:p>
      <w:pPr>
        <w:pStyle w:val="TextBody"/>
        <w:spacing w:before="12" w:after="0"/>
        <w:rPr>
          <w:sz w:val="7"/>
        </w:rPr>
      </w:pPr>
      <w:r>
        <w:rPr>
          <w:sz w:val="7"/>
        </w:rPr>
      </w:r>
    </w:p>
    <w:p>
      <w:pPr>
        <w:pStyle w:val="Normal"/>
        <w:spacing w:before="101" w:after="0"/>
        <w:ind w:left="104" w:hanging="0"/>
        <w:rPr>
          <w:rFonts w:ascii="Courier New" w:hAnsi="Courier New"/>
          <w:b/>
          <w:b/>
        </w:rPr>
      </w:pPr>
      <w:r>
        <w:rPr>
          <w:sz w:val="20"/>
        </w:rPr>
        <w:t>The</w:t>
      </w:r>
      <w:r>
        <w:rPr>
          <w:spacing w:val="-13"/>
          <w:sz w:val="20"/>
        </w:rPr>
        <w:t xml:space="preserve"> </w:t>
      </w:r>
      <w:r>
        <w:rPr>
          <w:rFonts w:ascii="Courier New" w:hAnsi="Courier New"/>
          <w:b/>
        </w:rPr>
        <w:t>MainActivity</w:t>
      </w:r>
      <w:r>
        <w:rPr>
          <w:rFonts w:ascii="Courier New" w:hAnsi="Courier New"/>
          <w:b/>
          <w:spacing w:val="-80"/>
        </w:rPr>
        <w:t xml:space="preserve"> </w:t>
      </w:r>
      <w:r>
        <w:rPr>
          <w:sz w:val="20"/>
        </w:rPr>
        <w:t>implements</w:t>
      </w:r>
      <w:r>
        <w:rPr>
          <w:spacing w:val="-4"/>
          <w:sz w:val="20"/>
        </w:rPr>
        <w:t xml:space="preserve"> </w:t>
      </w:r>
      <w:r>
        <w:rPr>
          <w:sz w:val="20"/>
        </w:rPr>
        <w:t>the</w:t>
      </w:r>
      <w:r>
        <w:rPr>
          <w:spacing w:val="-5"/>
          <w:sz w:val="20"/>
        </w:rPr>
        <w:t xml:space="preserve"> </w:t>
      </w:r>
      <w:r>
        <w:rPr>
          <w:rFonts w:ascii="Courier New" w:hAnsi="Courier New"/>
          <w:b/>
        </w:rPr>
        <w:t>AnswersListener</w:t>
      </w:r>
      <w:r>
        <w:rPr>
          <w:rFonts w:ascii="Courier New" w:hAnsi="Courier New"/>
          <w:b/>
          <w:spacing w:val="-80"/>
        </w:rPr>
        <w:t xml:space="preserve"> </w:t>
      </w:r>
      <w:r>
        <w:rPr>
          <w:sz w:val="20"/>
        </w:rPr>
        <w:t>and</w:t>
      </w:r>
      <w:r>
        <w:rPr>
          <w:spacing w:val="-5"/>
          <w:sz w:val="20"/>
        </w:rPr>
        <w:t xml:space="preserve"> </w:t>
      </w:r>
      <w:r>
        <w:rPr>
          <w:sz w:val="20"/>
        </w:rPr>
        <w:t>in</w:t>
      </w:r>
      <w:r>
        <w:rPr>
          <w:spacing w:val="-4"/>
          <w:sz w:val="20"/>
        </w:rPr>
        <w:t xml:space="preserve"> </w:t>
      </w:r>
      <w:r>
        <w:rPr>
          <w:sz w:val="20"/>
        </w:rPr>
        <w:t>the</w:t>
      </w:r>
      <w:r>
        <w:rPr>
          <w:spacing w:val="-4"/>
          <w:sz w:val="20"/>
        </w:rPr>
        <w:t xml:space="preserve"> </w:t>
      </w:r>
      <w:r>
        <w:rPr>
          <w:rFonts w:ascii="Courier New" w:hAnsi="Courier New"/>
          <w:b/>
          <w:spacing w:val="-2"/>
        </w:rPr>
        <w:t>onSelected</w:t>
      </w:r>
    </w:p>
    <w:p>
      <w:pPr>
        <w:pStyle w:val="TextBody"/>
        <w:ind w:left="104" w:hanging="0"/>
        <w:rPr/>
      </w:pPr>
      <w:r>
        <w:rPr/>
        <w:t>function,</w:t>
      </w:r>
      <w:r>
        <w:rPr>
          <w:spacing w:val="-2"/>
        </w:rPr>
        <w:t xml:space="preserve"> </w:t>
      </w:r>
      <w:r>
        <w:rPr/>
        <w:t>retrieves</w:t>
      </w:r>
      <w:r>
        <w:rPr>
          <w:spacing w:val="-3"/>
        </w:rPr>
        <w:t xml:space="preserve"> </w:t>
      </w:r>
      <w:r>
        <w:rPr/>
        <w:t>the</w:t>
      </w:r>
      <w:r>
        <w:rPr>
          <w:spacing w:val="-2"/>
        </w:rPr>
        <w:t xml:space="preserve"> </w:t>
      </w:r>
      <w:r>
        <w:rPr/>
        <w:t>result</w:t>
      </w:r>
      <w:r>
        <w:rPr>
          <w:spacing w:val="-3"/>
        </w:rPr>
        <w:t xml:space="preserve"> </w:t>
      </w:r>
      <w:r>
        <w:rPr/>
        <w:t>of</w:t>
      </w:r>
      <w:r>
        <w:rPr>
          <w:spacing w:val="-2"/>
        </w:rPr>
        <w:t xml:space="preserve"> </w:t>
      </w:r>
      <w:r>
        <w:rPr/>
        <w:t>the</w:t>
      </w:r>
      <w:r>
        <w:rPr>
          <w:spacing w:val="-2"/>
        </w:rPr>
        <w:t xml:space="preserve"> </w:t>
      </w:r>
      <w:r>
        <w:rPr/>
        <w:t>user</w:t>
      </w:r>
      <w:r>
        <w:rPr>
          <w:spacing w:val="-2"/>
        </w:rPr>
        <w:t xml:space="preserve"> </w:t>
      </w:r>
      <w:r>
        <w:rPr/>
        <w:t>clicking</w:t>
      </w:r>
      <w:r>
        <w:rPr>
          <w:spacing w:val="-2"/>
        </w:rPr>
        <w:t xml:space="preserve"> </w:t>
      </w:r>
      <w:r>
        <w:rPr/>
        <w:t>on</w:t>
      </w:r>
      <w:r>
        <w:rPr>
          <w:spacing w:val="-2"/>
        </w:rPr>
        <w:t xml:space="preserve"> </w:t>
      </w:r>
      <w:r>
        <w:rPr/>
        <w:t>one</w:t>
      </w:r>
      <w:r>
        <w:rPr>
          <w:spacing w:val="-2"/>
        </w:rPr>
        <w:t xml:space="preserve"> </w:t>
      </w:r>
      <w:r>
        <w:rPr/>
        <w:t>of</w:t>
      </w:r>
      <w:r>
        <w:rPr>
          <w:spacing w:val="-2"/>
        </w:rPr>
        <w:t xml:space="preserve"> </w:t>
      </w:r>
      <w:r>
        <w:rPr/>
        <w:t>the</w:t>
      </w:r>
      <w:r>
        <w:rPr>
          <w:spacing w:val="-2"/>
        </w:rPr>
        <w:t xml:space="preserve"> </w:t>
      </w:r>
      <w:r>
        <w:rPr/>
        <w:t>question</w:t>
      </w:r>
      <w:r>
        <w:rPr>
          <w:spacing w:val="-2"/>
        </w:rPr>
        <w:t xml:space="preserve"> buttons</w:t>
      </w:r>
    </w:p>
    <w:p>
      <w:pPr>
        <w:pStyle w:val="Normal"/>
        <w:spacing w:before="7" w:after="0"/>
        <w:ind w:left="104" w:right="882" w:hanging="0"/>
        <w:rPr>
          <w:rFonts w:ascii="Courier New" w:hAnsi="Courier New"/>
          <w:b/>
          <w:b/>
        </w:rPr>
      </w:pPr>
      <w:r>
        <w:rPr>
          <w:sz w:val="20"/>
        </w:rPr>
        <w:t xml:space="preserve">by creating the </w:t>
      </w:r>
      <w:r>
        <w:rPr>
          <w:rFonts w:ascii="Courier New" w:hAnsi="Courier New"/>
          <w:b/>
        </w:rPr>
        <w:t>AnswersFragment</w:t>
      </w:r>
      <w:r>
        <w:rPr>
          <w:rFonts w:ascii="Courier New" w:hAnsi="Courier New"/>
          <w:b/>
          <w:spacing w:val="-68"/>
        </w:rPr>
        <w:t xml:space="preserve"> </w:t>
      </w:r>
      <w:r>
        <w:rPr>
          <w:sz w:val="20"/>
        </w:rPr>
        <w:t xml:space="preserve">and passing in the </w:t>
      </w:r>
      <w:r>
        <w:rPr>
          <w:rFonts w:ascii="Courier New" w:hAnsi="Courier New"/>
          <w:b/>
        </w:rPr>
        <w:t>questionId</w:t>
      </w:r>
      <w:r>
        <w:rPr>
          <w:rFonts w:ascii="Courier New" w:hAnsi="Courier New"/>
          <w:b/>
          <w:spacing w:val="-68"/>
        </w:rPr>
        <w:t xml:space="preserve"> </w:t>
      </w:r>
      <w:r>
        <w:rPr>
          <w:sz w:val="20"/>
        </w:rPr>
        <w:t>of the question</w:t>
      </w:r>
      <w:r>
        <w:rPr>
          <w:spacing w:val="-7"/>
          <w:sz w:val="20"/>
        </w:rPr>
        <w:t xml:space="preserve"> </w:t>
      </w:r>
      <w:r>
        <w:rPr>
          <w:sz w:val="20"/>
        </w:rPr>
        <w:t>button</w:t>
      </w:r>
      <w:r>
        <w:rPr>
          <w:spacing w:val="-4"/>
          <w:sz w:val="20"/>
        </w:rPr>
        <w:t xml:space="preserve"> </w:t>
      </w:r>
      <w:r>
        <w:rPr>
          <w:sz w:val="20"/>
        </w:rPr>
        <w:t>to</w:t>
      </w:r>
      <w:r>
        <w:rPr>
          <w:spacing w:val="-4"/>
          <w:sz w:val="20"/>
        </w:rPr>
        <w:t xml:space="preserve"> </w:t>
      </w:r>
      <w:r>
        <w:rPr>
          <w:sz w:val="20"/>
        </w:rPr>
        <w:t>the</w:t>
      </w:r>
      <w:r>
        <w:rPr>
          <w:spacing w:val="-6"/>
          <w:sz w:val="20"/>
        </w:rPr>
        <w:t xml:space="preserve"> </w:t>
      </w:r>
      <w:r>
        <w:rPr>
          <w:rFonts w:ascii="Courier New" w:hAnsi="Courier New"/>
          <w:b/>
        </w:rPr>
        <w:t>newInstance</w:t>
      </w:r>
      <w:r>
        <w:rPr>
          <w:rFonts w:ascii="Courier New" w:hAnsi="Courier New"/>
          <w:b/>
          <w:spacing w:val="-80"/>
        </w:rPr>
        <w:t xml:space="preserve"> </w:t>
      </w:r>
      <w:r>
        <w:rPr>
          <w:sz w:val="20"/>
        </w:rPr>
        <w:t>static</w:t>
      </w:r>
      <w:r>
        <w:rPr>
          <w:spacing w:val="-4"/>
          <w:sz w:val="20"/>
        </w:rPr>
        <w:t xml:space="preserve"> </w:t>
      </w:r>
      <w:r>
        <w:rPr>
          <w:sz w:val="20"/>
        </w:rPr>
        <w:t>method,</w:t>
      </w:r>
      <w:r>
        <w:rPr>
          <w:spacing w:val="-5"/>
          <w:sz w:val="20"/>
        </w:rPr>
        <w:t xml:space="preserve"> </w:t>
      </w:r>
      <w:r>
        <w:rPr>
          <w:sz w:val="20"/>
        </w:rPr>
        <w:t>which</w:t>
      </w:r>
      <w:r>
        <w:rPr>
          <w:spacing w:val="-4"/>
          <w:sz w:val="20"/>
        </w:rPr>
        <w:t xml:space="preserve"> </w:t>
      </w:r>
      <w:r>
        <w:rPr>
          <w:sz w:val="20"/>
        </w:rPr>
        <w:t>sets</w:t>
      </w:r>
      <w:r>
        <w:rPr>
          <w:spacing w:val="-4"/>
          <w:sz w:val="20"/>
        </w:rPr>
        <w:t xml:space="preserve"> </w:t>
      </w:r>
      <w:r>
        <w:rPr>
          <w:sz w:val="20"/>
        </w:rPr>
        <w:t>the</w:t>
      </w:r>
      <w:r>
        <w:rPr>
          <w:spacing w:val="-4"/>
          <w:sz w:val="20"/>
        </w:rPr>
        <w:t xml:space="preserve"> </w:t>
      </w:r>
      <w:r>
        <w:rPr>
          <w:rFonts w:ascii="Courier New" w:hAnsi="Courier New"/>
          <w:b/>
        </w:rPr>
        <w:t xml:space="preserve">questionId </w:t>
      </w:r>
      <w:r>
        <w:rPr>
          <w:sz w:val="20"/>
        </w:rPr>
        <w:t xml:space="preserve">argument in the </w:t>
      </w:r>
      <w:r>
        <w:rPr>
          <w:rFonts w:ascii="Courier New" w:hAnsi="Courier New"/>
          <w:b/>
        </w:rPr>
        <w:t>AnswersFragment</w:t>
      </w:r>
      <w:r>
        <w:rPr>
          <w:sz w:val="20"/>
        </w:rPr>
        <w:t xml:space="preserve">. Then, the </w:t>
      </w:r>
      <w:r>
        <w:rPr>
          <w:rFonts w:ascii="Courier New" w:hAnsi="Courier New"/>
          <w:b/>
        </w:rPr>
        <w:t>AnswersFragment</w:t>
      </w:r>
    </w:p>
    <w:p>
      <w:pPr>
        <w:pStyle w:val="Normal"/>
        <w:spacing w:before="1" w:after="0"/>
        <w:ind w:left="104" w:right="882" w:hanging="0"/>
        <w:rPr>
          <w:sz w:val="20"/>
        </w:rPr>
      </w:pPr>
      <w:r>
        <w:rPr>
          <w:sz w:val="20"/>
        </w:rPr>
        <w:t xml:space="preserve">replaces the </w:t>
      </w:r>
      <w:r>
        <w:rPr>
          <w:rFonts w:ascii="Courier New" w:hAnsi="Courier New"/>
          <w:b/>
        </w:rPr>
        <w:t>QuestionsFragment</w:t>
      </w:r>
      <w:r>
        <w:rPr>
          <w:rFonts w:ascii="Courier New" w:hAnsi="Courier New"/>
          <w:b/>
          <w:spacing w:val="-52"/>
        </w:rPr>
        <w:t xml:space="preserve"> </w:t>
      </w:r>
      <w:r>
        <w:rPr>
          <w:sz w:val="20"/>
        </w:rPr>
        <w:t xml:space="preserve">with </w:t>
      </w:r>
      <w:r>
        <w:rPr>
          <w:rFonts w:ascii="Courier New" w:hAnsi="Courier New"/>
          <w:b/>
        </w:rPr>
        <w:t>.replace(frameLayout.id, answersFragment)</w:t>
      </w:r>
      <w:r>
        <w:rPr>
          <w:sz w:val="20"/>
        </w:rPr>
        <w:t>,</w:t>
      </w:r>
      <w:r>
        <w:rPr>
          <w:spacing w:val="-6"/>
          <w:sz w:val="20"/>
        </w:rPr>
        <w:t xml:space="preserve"> </w:t>
      </w:r>
      <w:r>
        <w:rPr>
          <w:sz w:val="20"/>
        </w:rPr>
        <w:t>the</w:t>
      </w:r>
      <w:r>
        <w:rPr>
          <w:spacing w:val="-6"/>
          <w:sz w:val="20"/>
        </w:rPr>
        <w:t xml:space="preserve"> </w:t>
      </w:r>
      <w:r>
        <w:rPr>
          <w:sz w:val="20"/>
        </w:rPr>
        <w:t>back</w:t>
      </w:r>
      <w:r>
        <w:rPr>
          <w:spacing w:val="-6"/>
          <w:sz w:val="20"/>
        </w:rPr>
        <w:t xml:space="preserve"> </w:t>
      </w:r>
      <w:r>
        <w:rPr>
          <w:sz w:val="20"/>
        </w:rPr>
        <w:t>stack</w:t>
      </w:r>
      <w:r>
        <w:rPr>
          <w:spacing w:val="-6"/>
          <w:sz w:val="20"/>
        </w:rPr>
        <w:t xml:space="preserve"> </w:t>
      </w:r>
      <w:r>
        <w:rPr>
          <w:sz w:val="20"/>
        </w:rPr>
        <w:t>is</w:t>
      </w:r>
      <w:r>
        <w:rPr>
          <w:spacing w:val="-6"/>
          <w:sz w:val="20"/>
        </w:rPr>
        <w:t xml:space="preserve"> </w:t>
      </w:r>
      <w:r>
        <w:rPr>
          <w:sz w:val="20"/>
        </w:rPr>
        <w:t>created</w:t>
      </w:r>
      <w:r>
        <w:rPr>
          <w:spacing w:val="-6"/>
          <w:sz w:val="20"/>
        </w:rPr>
        <w:t xml:space="preserve"> </w:t>
      </w:r>
      <w:r>
        <w:rPr>
          <w:sz w:val="20"/>
        </w:rPr>
        <w:t>with</w:t>
      </w:r>
      <w:r>
        <w:rPr>
          <w:spacing w:val="-7"/>
          <w:sz w:val="20"/>
        </w:rPr>
        <w:t xml:space="preserve"> </w:t>
      </w:r>
      <w:r>
        <w:rPr>
          <w:rFonts w:ascii="Courier New" w:hAnsi="Courier New"/>
          <w:b/>
        </w:rPr>
        <w:t>.addToBackStack</w:t>
      </w:r>
      <w:r>
        <w:rPr>
          <w:sz w:val="20"/>
        </w:rPr>
        <w:t>(</w:t>
      </w:r>
      <w:r>
        <w:rPr>
          <w:rFonts w:ascii="Courier New" w:hAnsi="Courier New"/>
          <w:b/>
        </w:rPr>
        <w:t>null)</w:t>
      </w:r>
      <w:r>
        <w:rPr>
          <w:sz w:val="20"/>
        </w:rPr>
        <w:t>, and finally, the transaction is committed (</w:t>
      </w:r>
      <w:r>
        <w:rPr>
          <w:rFonts w:ascii="Courier New" w:hAnsi="Courier New"/>
          <w:b/>
        </w:rPr>
        <w:t>.commit()</w:t>
      </w:r>
      <w:r>
        <w:rPr>
          <w:sz w:val="20"/>
        </w:rPr>
        <w:t>), which executes</w:t>
      </w:r>
    </w:p>
    <w:p>
      <w:pPr>
        <w:pStyle w:val="Normal"/>
        <w:ind w:left="104" w:right="2599" w:hanging="0"/>
        <w:rPr>
          <w:sz w:val="20"/>
        </w:rPr>
      </w:pPr>
      <w:r>
        <w:rPr>
          <w:sz w:val="20"/>
        </w:rPr>
        <w:t>the</w:t>
      </w:r>
      <w:r>
        <w:rPr>
          <w:spacing w:val="-8"/>
          <w:sz w:val="20"/>
        </w:rPr>
        <w:t xml:space="preserve"> </w:t>
      </w:r>
      <w:r>
        <w:rPr>
          <w:sz w:val="20"/>
        </w:rPr>
        <w:t>transaction</w:t>
      </w:r>
      <w:r>
        <w:rPr>
          <w:spacing w:val="-8"/>
          <w:sz w:val="20"/>
        </w:rPr>
        <w:t xml:space="preserve"> </w:t>
      </w:r>
      <w:r>
        <w:rPr>
          <w:sz w:val="20"/>
        </w:rPr>
        <w:t>that</w:t>
      </w:r>
      <w:r>
        <w:rPr>
          <w:spacing w:val="-8"/>
          <w:sz w:val="20"/>
        </w:rPr>
        <w:t xml:space="preserve"> </w:t>
      </w:r>
      <w:r>
        <w:rPr>
          <w:sz w:val="20"/>
        </w:rPr>
        <w:t>began</w:t>
      </w:r>
      <w:r>
        <w:rPr>
          <w:spacing w:val="-8"/>
          <w:sz w:val="20"/>
        </w:rPr>
        <w:t xml:space="preserve"> </w:t>
      </w:r>
      <w:r>
        <w:rPr>
          <w:sz w:val="20"/>
        </w:rPr>
        <w:t>with</w:t>
      </w:r>
      <w:r>
        <w:rPr>
          <w:spacing w:val="-9"/>
          <w:sz w:val="20"/>
        </w:rPr>
        <w:t xml:space="preserve"> </w:t>
      </w:r>
      <w:r>
        <w:rPr>
          <w:rFonts w:ascii="Courier New" w:hAnsi="Courier New"/>
          <w:b/>
        </w:rPr>
        <w:t xml:space="preserve">supportFragmentManager. </w:t>
      </w:r>
      <w:r>
        <w:rPr>
          <w:rFonts w:ascii="Courier New" w:hAnsi="Courier New"/>
          <w:b/>
          <w:spacing w:val="-2"/>
        </w:rPr>
        <w:t>beginTransaction()</w:t>
      </w:r>
      <w:r>
        <w:rPr>
          <w:spacing w:val="-2"/>
          <w:sz w:val="20"/>
        </w:rPr>
        <w:t>.</w:t>
      </w:r>
    </w:p>
    <w:p>
      <w:pPr>
        <w:pStyle w:val="Normal"/>
        <w:spacing w:before="141" w:after="0"/>
        <w:ind w:left="104" w:hanging="0"/>
        <w:rPr>
          <w:sz w:val="18"/>
        </w:rPr>
      </w:pPr>
      <w:r>
        <w:rPr>
          <w:sz w:val="20"/>
        </w:rPr>
        <w:t>The</w:t>
      </w:r>
      <w:r>
        <w:rPr>
          <w:spacing w:val="-4"/>
          <w:sz w:val="20"/>
        </w:rPr>
        <w:t xml:space="preserve"> </w:t>
      </w:r>
      <w:r>
        <w:rPr>
          <w:sz w:val="20"/>
        </w:rPr>
        <w:t>source</w:t>
      </w:r>
      <w:r>
        <w:rPr>
          <w:spacing w:val="-3"/>
          <w:sz w:val="20"/>
        </w:rPr>
        <w:t xml:space="preserve"> </w:t>
      </w:r>
      <w:r>
        <w:rPr>
          <w:sz w:val="20"/>
        </w:rPr>
        <w:t>for</w:t>
      </w:r>
      <w:r>
        <w:rPr>
          <w:spacing w:val="-2"/>
          <w:sz w:val="20"/>
        </w:rPr>
        <w:t xml:space="preserve"> </w:t>
      </w:r>
      <w:r>
        <w:rPr>
          <w:sz w:val="20"/>
        </w:rPr>
        <w:t>this</w:t>
      </w:r>
      <w:r>
        <w:rPr>
          <w:spacing w:val="-3"/>
          <w:sz w:val="20"/>
        </w:rPr>
        <w:t xml:space="preserve"> </w:t>
      </w:r>
      <w:r>
        <w:rPr>
          <w:sz w:val="20"/>
        </w:rPr>
        <w:t>activity</w:t>
      </w:r>
      <w:r>
        <w:rPr>
          <w:spacing w:val="-3"/>
          <w:sz w:val="20"/>
        </w:rPr>
        <w:t xml:space="preserve"> </w:t>
      </w:r>
      <w:r>
        <w:rPr>
          <w:sz w:val="20"/>
        </w:rPr>
        <w:t>is</w:t>
      </w:r>
      <w:r>
        <w:rPr>
          <w:spacing w:val="-3"/>
          <w:sz w:val="20"/>
        </w:rPr>
        <w:t xml:space="preserve"> </w:t>
      </w:r>
      <w:r>
        <w:rPr>
          <w:sz w:val="20"/>
        </w:rPr>
        <w:t>at</w:t>
      </w:r>
      <w:r>
        <w:rPr>
          <w:spacing w:val="-2"/>
          <w:sz w:val="20"/>
        </w:rPr>
        <w:t xml:space="preserve"> </w:t>
      </w:r>
    </w:p>
    <w:p>
      <w:pPr>
        <w:sectPr>
          <w:headerReference w:type="even" r:id="rId107"/>
          <w:headerReference w:type="default" r:id="rId108"/>
          <w:type w:val="nextPage"/>
          <w:pgSz w:w="10800" w:h="13320"/>
          <w:pgMar w:left="940" w:right="920" w:gutter="0" w:header="695" w:top="1120" w:footer="0" w:bottom="280"/>
          <w:pgNumType w:fmt="decimal"/>
          <w:formProt w:val="false"/>
          <w:textDirection w:val="lrTb"/>
          <w:docGrid w:type="default" w:linePitch="100" w:charSpace="4096"/>
        </w:sectPr>
        <w:pStyle w:val="Normal"/>
        <w:rPr>
          <w:sz w:val="18"/>
        </w:rPr>
      </w:pPr>
      <w:hyperlink r:id="rId106">
        <w:r>
          <w:rPr>
            <w:rStyle w:val="InternetLink"/>
            <w:sz w:val="18"/>
          </w:rPr>
          <w:t>https://github.com/PacktPublishing/How-to-Build-Android-Apps-with-Kotlin-Second-Edition/tree/master/Chapter03/Activity3.01</w:t>
        </w:r>
      </w:hyperlink>
    </w:p>
    <w:p>
      <w:pPr>
        <w:sectPr>
          <w:headerReference w:type="even" r:id="rId109"/>
          <w:headerReference w:type="default" r:id="rId110"/>
          <w:type w:val="nextPage"/>
          <w:pgSz w:w="10800" w:h="13320"/>
          <w:pgMar w:left="940" w:right="920" w:gutter="0" w:header="695" w:top="1120" w:footer="0" w:bottom="280"/>
          <w:pgNumType w:fmt="decimal"/>
          <w:formProt w:val="false"/>
          <w:textDirection w:val="lrTb"/>
          <w:docGrid w:type="default" w:linePitch="100" w:charSpace="4096"/>
        </w:sectPr>
        <w:pStyle w:val="Normal"/>
        <w:rPr>
          <w:sz w:val="18"/>
        </w:rPr>
      </w:pPr>
      <w:r>
        <w:rPr>
          <w:sz w:val="18"/>
        </w:rPr>
      </w:r>
    </w:p>
    <w:p>
      <w:pPr>
        <w:pStyle w:val="Heading1"/>
        <w:ind w:left="816" w:hanging="0"/>
        <w:rPr/>
      </w:pPr>
      <w:r>
        <w:rPr/>
        <w:t>Chapter</w:t>
      </w:r>
      <w:r>
        <w:rPr>
          <w:spacing w:val="-2"/>
        </w:rPr>
        <w:t xml:space="preserve"> </w:t>
      </w:r>
      <w:r>
        <w:rPr/>
        <w:t xml:space="preserve">4: Building App </w:t>
      </w:r>
      <w:r>
        <w:rPr>
          <w:spacing w:val="-2"/>
        </w:rPr>
        <w:t>Navigation</w:t>
      </w:r>
    </w:p>
    <w:p>
      <w:pPr>
        <w:pStyle w:val="Heading2"/>
        <w:ind w:left="816" w:hanging="0"/>
        <w:rPr/>
      </w:pPr>
      <w:r>
        <w:rPr/>
        <w:t>Activity</w:t>
      </w:r>
      <w:r>
        <w:rPr>
          <w:spacing w:val="-4"/>
        </w:rPr>
        <w:t xml:space="preserve"> </w:t>
      </w:r>
      <w:r>
        <w:rPr/>
        <w:t>4.01:</w:t>
      </w:r>
      <w:r>
        <w:rPr>
          <w:spacing w:val="-1"/>
        </w:rPr>
        <w:t xml:space="preserve"> </w:t>
      </w:r>
      <w:r>
        <w:rPr/>
        <w:t>Building</w:t>
      </w:r>
      <w:r>
        <w:rPr>
          <w:spacing w:val="-1"/>
        </w:rPr>
        <w:t xml:space="preserve"> </w:t>
      </w:r>
      <w:r>
        <w:rPr/>
        <w:t>Primary</w:t>
      </w:r>
      <w:r>
        <w:rPr>
          <w:spacing w:val="-1"/>
        </w:rPr>
        <w:t xml:space="preserve"> </w:t>
      </w:r>
      <w:r>
        <w:rPr/>
        <w:t>and</w:t>
      </w:r>
      <w:r>
        <w:rPr>
          <w:spacing w:val="-1"/>
        </w:rPr>
        <w:t xml:space="preserve"> </w:t>
      </w:r>
      <w:r>
        <w:rPr/>
        <w:t>Secondary</w:t>
      </w:r>
      <w:r>
        <w:rPr>
          <w:spacing w:val="-1"/>
        </w:rPr>
        <w:t xml:space="preserve"> </w:t>
      </w:r>
      <w:r>
        <w:rPr/>
        <w:t>App</w:t>
      </w:r>
      <w:r>
        <w:rPr>
          <w:spacing w:val="-1"/>
        </w:rPr>
        <w:t xml:space="preserve"> </w:t>
      </w:r>
      <w:r>
        <w:rPr>
          <w:spacing w:val="-2"/>
        </w:rPr>
        <w:t>Navigation</w:t>
      </w:r>
    </w:p>
    <w:p>
      <w:pPr>
        <w:pStyle w:val="Heading3"/>
        <w:ind w:left="816" w:hanging="0"/>
        <w:rPr>
          <w:spacing w:val="-2"/>
        </w:rPr>
      </w:pPr>
      <w:r>
        <w:rPr>
          <w:spacing w:val="-2"/>
        </w:rPr>
        <w:t>Solution:</w:t>
      </w:r>
    </w:p>
    <w:p>
      <w:pPr>
        <w:pStyle w:val="ListParagraph"/>
        <w:numPr>
          <w:ilvl w:val="0"/>
          <w:numId w:val="13"/>
        </w:numPr>
        <w:tabs>
          <w:tab w:val="clear" w:pos="720"/>
          <w:tab w:val="left" w:pos="1267" w:leader="none"/>
        </w:tabs>
        <w:spacing w:lineRule="auto" w:line="264" w:before="148" w:after="0"/>
        <w:ind w:left="1266" w:right="320" w:hanging="360"/>
        <w:jc w:val="left"/>
        <w:rPr>
          <w:rFonts w:ascii="Courier New" w:hAnsi="Courier New"/>
          <w:b/>
          <w:b/>
        </w:rPr>
      </w:pPr>
      <w:r>
        <w:rPr>
          <w:sz w:val="20"/>
        </w:rPr>
        <w:t>Create</w:t>
      </w:r>
      <w:r>
        <w:rPr>
          <w:spacing w:val="-3"/>
          <w:sz w:val="20"/>
        </w:rPr>
        <w:t xml:space="preserve"> </w:t>
      </w:r>
      <w:r>
        <w:rPr>
          <w:sz w:val="20"/>
        </w:rPr>
        <w:t>a</w:t>
      </w:r>
      <w:r>
        <w:rPr>
          <w:spacing w:val="-4"/>
          <w:sz w:val="20"/>
        </w:rPr>
        <w:t xml:space="preserve"> </w:t>
      </w:r>
      <w:r>
        <w:rPr>
          <w:sz w:val="20"/>
        </w:rPr>
        <w:t>new</w:t>
      </w:r>
      <w:r>
        <w:rPr>
          <w:spacing w:val="-3"/>
          <w:sz w:val="20"/>
        </w:rPr>
        <w:t xml:space="preserve"> </w:t>
      </w:r>
      <w:r>
        <w:rPr>
          <w:sz w:val="20"/>
        </w:rPr>
        <w:t>app</w:t>
      </w:r>
      <w:r>
        <w:rPr>
          <w:spacing w:val="-4"/>
          <w:sz w:val="20"/>
        </w:rPr>
        <w:t xml:space="preserve"> </w:t>
      </w:r>
      <w:r>
        <w:rPr>
          <w:sz w:val="20"/>
        </w:rPr>
        <w:t>in</w:t>
      </w:r>
      <w:r>
        <w:rPr>
          <w:spacing w:val="-3"/>
          <w:sz w:val="20"/>
        </w:rPr>
        <w:t xml:space="preserve"> </w:t>
      </w:r>
      <w:r>
        <w:rPr>
          <w:sz w:val="20"/>
        </w:rPr>
        <w:t>Android</w:t>
      </w:r>
      <w:r>
        <w:rPr>
          <w:spacing w:val="-3"/>
          <w:sz w:val="20"/>
        </w:rPr>
        <w:t xml:space="preserve"> </w:t>
      </w:r>
      <w:r>
        <w:rPr>
          <w:sz w:val="20"/>
        </w:rPr>
        <w:t>Studio</w:t>
      </w:r>
      <w:r>
        <w:rPr>
          <w:spacing w:val="-3"/>
          <w:sz w:val="20"/>
        </w:rPr>
        <w:t xml:space="preserve"> </w:t>
      </w:r>
      <w:r>
        <w:rPr>
          <w:sz w:val="20"/>
        </w:rPr>
        <w:t>with</w:t>
      </w:r>
      <w:r>
        <w:rPr>
          <w:spacing w:val="-3"/>
          <w:sz w:val="20"/>
        </w:rPr>
        <w:t xml:space="preserve"> </w:t>
      </w:r>
      <w:r>
        <w:rPr>
          <w:sz w:val="20"/>
        </w:rPr>
        <w:t>an</w:t>
      </w:r>
      <w:r>
        <w:rPr>
          <w:spacing w:val="-4"/>
          <w:sz w:val="20"/>
        </w:rPr>
        <w:t xml:space="preserve"> </w:t>
      </w:r>
      <w:r>
        <w:rPr>
          <w:sz w:val="20"/>
        </w:rPr>
        <w:t>empty</w:t>
      </w:r>
      <w:r>
        <w:rPr>
          <w:spacing w:val="-3"/>
          <w:sz w:val="20"/>
        </w:rPr>
        <w:t xml:space="preserve"> </w:t>
      </w:r>
      <w:r>
        <w:rPr>
          <w:sz w:val="20"/>
        </w:rPr>
        <w:t>activity</w:t>
      </w:r>
      <w:r>
        <w:rPr>
          <w:spacing w:val="-4"/>
          <w:sz w:val="20"/>
        </w:rPr>
        <w:t xml:space="preserve"> </w:t>
      </w:r>
      <w:r>
        <w:rPr>
          <w:sz w:val="20"/>
        </w:rPr>
        <w:t>called</w:t>
      </w:r>
      <w:r>
        <w:rPr>
          <w:spacing w:val="-5"/>
          <w:sz w:val="20"/>
        </w:rPr>
        <w:t xml:space="preserve"> </w:t>
      </w:r>
      <w:r>
        <w:rPr>
          <w:rFonts w:ascii="Courier New" w:hAnsi="Courier New"/>
          <w:b/>
        </w:rPr>
        <w:t xml:space="preserve">Navigation </w:t>
      </w:r>
      <w:r>
        <w:rPr>
          <w:rFonts w:ascii="Courier New" w:hAnsi="Courier New"/>
          <w:b/>
          <w:spacing w:val="-2"/>
        </w:rPr>
        <w:t>Activity.</w:t>
      </w:r>
    </w:p>
    <w:p>
      <w:pPr>
        <w:pStyle w:val="ListParagraph"/>
        <w:numPr>
          <w:ilvl w:val="0"/>
          <w:numId w:val="13"/>
        </w:numPr>
        <w:tabs>
          <w:tab w:val="clear" w:pos="720"/>
          <w:tab w:val="left" w:pos="1267" w:leader="none"/>
        </w:tabs>
        <w:spacing w:before="113" w:after="0"/>
        <w:ind w:left="1266" w:hanging="361"/>
        <w:jc w:val="left"/>
        <w:rPr>
          <w:sz w:val="20"/>
        </w:rPr>
      </w:pPr>
      <w:r>
        <w:rPr>
          <w:sz w:val="20"/>
        </w:rPr>
        <w:t>Add</w:t>
      </w:r>
      <w:r>
        <w:rPr>
          <w:spacing w:val="-3"/>
          <w:sz w:val="20"/>
        </w:rPr>
        <w:t xml:space="preserve"> </w:t>
      </w:r>
      <w:r>
        <w:rPr>
          <w:sz w:val="20"/>
        </w:rPr>
        <w:t>the</w:t>
      </w:r>
      <w:r>
        <w:rPr>
          <w:spacing w:val="-1"/>
          <w:sz w:val="20"/>
        </w:rPr>
        <w:t xml:space="preserve"> </w:t>
      </w:r>
      <w:r>
        <w:rPr>
          <w:sz w:val="20"/>
        </w:rPr>
        <w:t>following dependencies</w:t>
      </w:r>
      <w:r>
        <w:rPr>
          <w:spacing w:val="-1"/>
          <w:sz w:val="20"/>
        </w:rPr>
        <w:t xml:space="preserve"> </w:t>
      </w:r>
      <w:r>
        <w:rPr>
          <w:sz w:val="20"/>
        </w:rPr>
        <w:t>to</w:t>
      </w:r>
      <w:r>
        <w:rPr>
          <w:spacing w:val="-2"/>
          <w:sz w:val="20"/>
        </w:rPr>
        <w:t xml:space="preserve"> </w:t>
      </w:r>
      <w:r>
        <w:rPr>
          <w:rFonts w:ascii="Courier New" w:hAnsi="Courier New"/>
          <w:b/>
          <w:spacing w:val="-2"/>
        </w:rPr>
        <w:t>app/build.gradle</w:t>
      </w:r>
      <w:r>
        <w:rPr>
          <w:spacing w:val="-2"/>
          <w:sz w:val="20"/>
        </w:rPr>
        <w:t>:</w:t>
      </w:r>
    </w:p>
    <w:p>
      <w:pPr>
        <w:pStyle w:val="TextBody"/>
        <w:spacing w:before="11" w:after="0"/>
        <w:rPr>
          <w:sz w:val="8"/>
        </w:rPr>
      </w:pPr>
      <w:r>
        <w:rPr>
          <w:sz w:val="8"/>
        </w:rPr>
        <mc:AlternateContent>
          <mc:Choice Requires="wpg">
            <w:drawing>
              <wp:anchor behindDoc="0" distT="0" distB="0" distL="12065" distR="1905" simplePos="0" locked="0" layoutInCell="0" allowOverlap="1" relativeHeight="1563" wp14:anchorId="4173E65F">
                <wp:simplePos x="0" y="0"/>
                <wp:positionH relativeFrom="page">
                  <wp:posOffset>1115060</wp:posOffset>
                </wp:positionH>
                <wp:positionV relativeFrom="paragraph">
                  <wp:posOffset>91440</wp:posOffset>
                </wp:positionV>
                <wp:extent cx="5078730" cy="485775"/>
                <wp:effectExtent l="0" t="635" r="0" b="0"/>
                <wp:wrapTopAndBottom/>
                <wp:docPr id="318" name="docshapegroup216"/>
                <a:graphic xmlns:a="http://schemas.openxmlformats.org/drawingml/2006/main">
                  <a:graphicData uri="http://schemas.microsoft.com/office/word/2010/wordprocessingGroup">
                    <wpg:wgp>
                      <wpg:cNvGrpSpPr/>
                      <wpg:grpSpPr>
                        <a:xfrm>
                          <a:off x="0" y="0"/>
                          <a:ext cx="5078880" cy="485640"/>
                          <a:chOff x="0" y="0"/>
                          <a:chExt cx="5078880" cy="485640"/>
                        </a:xfrm>
                      </wpg:grpSpPr>
                      <wps:wsp>
                        <wps:cNvSpPr/>
                        <wps:spPr>
                          <a:xfrm>
                            <a:off x="0" y="6480"/>
                            <a:ext cx="5074920" cy="473040"/>
                          </a:xfrm>
                          <a:prstGeom prst="rect">
                            <a:avLst/>
                          </a:prstGeom>
                          <a:solidFill>
                            <a:srgbClr val="f6f6f6"/>
                          </a:solidFill>
                          <a:ln w="0">
                            <a:noFill/>
                          </a:ln>
                        </wps:spPr>
                        <wps:style>
                          <a:lnRef idx="0"/>
                          <a:fillRef idx="0"/>
                          <a:effectRef idx="0"/>
                          <a:fontRef idx="minor"/>
                        </wps:style>
                        <wps:bodyPr/>
                      </wps:wsp>
                      <wps:wsp>
                        <wps:cNvSpPr/>
                        <wps:spPr>
                          <a:xfrm>
                            <a:off x="0" y="0"/>
                            <a:ext cx="5074920" cy="485640"/>
                          </a:xfrm>
                          <a:custGeom>
                            <a:avLst/>
                            <a:gdLst>
                              <a:gd name="textAreaLeft" fmla="*/ 0 w 2877120"/>
                              <a:gd name="textAreaRight" fmla="*/ 2879280 w 2877120"/>
                              <a:gd name="textAreaTop" fmla="*/ 0 h 275400"/>
                              <a:gd name="textAreaBottom" fmla="*/ 277560 h 275400"/>
                            </a:gdLst>
                            <a:ahLst/>
                            <a:rect l="textAreaLeft" t="textAreaTop" r="textAreaRight" b="textAreaBottom"/>
                            <a:pathLst>
                              <a:path w="7992" h="765">
                                <a:moveTo>
                                  <a:pt x="7992" y="744"/>
                                </a:moveTo>
                                <a:lnTo>
                                  <a:pt x="0" y="744"/>
                                </a:lnTo>
                                <a:lnTo>
                                  <a:pt x="0" y="764"/>
                                </a:lnTo>
                                <a:lnTo>
                                  <a:pt x="7992" y="764"/>
                                </a:lnTo>
                                <a:lnTo>
                                  <a:pt x="7992" y="7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8880" cy="460440"/>
                          </a:xfrm>
                          <a:prstGeom prst="rect">
                            <a:avLst/>
                          </a:prstGeom>
                          <a:noFill/>
                          <a:ln w="0">
                            <a:noFill/>
                          </a:ln>
                        </wps:spPr>
                        <wps:style>
                          <a:lnRef idx="0"/>
                          <a:fillRef idx="0"/>
                          <a:effectRef idx="0"/>
                          <a:fontRef idx="minor"/>
                        </wps:style>
                        <wps:txbx>
                          <w:txbxContent>
                            <w:p>
                              <w:pPr>
                                <w:pStyle w:val="Normal"/>
                                <w:spacing w:lineRule="auto" w:line="235" w:before="43" w:after="0"/>
                                <w:ind w:left="669" w:right="484" w:hanging="216"/>
                                <w:rPr>
                                  <w:rFonts w:ascii="Courier New" w:hAnsi="Courier New"/>
                                  <w:sz w:val="18"/>
                                </w:rPr>
                              </w:pPr>
                              <w:r>
                                <w:rPr>
                                  <w:rFonts w:ascii="Courier New" w:hAnsi="Courier New"/>
                                  <w:sz w:val="18"/>
                                </w:rPr>
                                <w:t>implementation</w:t>
                              </w:r>
                              <w:r>
                                <w:rPr>
                                  <w:rFonts w:ascii="Courier New" w:hAnsi="Courier New"/>
                                  <w:spacing w:val="-29"/>
                                  <w:sz w:val="18"/>
                                </w:rPr>
                                <w:t xml:space="preserve"> </w:t>
                              </w:r>
                              <w:r>
                                <w:rPr>
                                  <w:rFonts w:ascii="Courier New" w:hAnsi="Courier New"/>
                                  <w:sz w:val="18"/>
                                </w:rPr>
                                <w:t xml:space="preserve">'androidx.navigation:navigation-fragment- </w:t>
                              </w:r>
                              <w:r>
                                <w:rPr>
                                  <w:rFonts w:ascii="Courier New" w:hAnsi="Courier New"/>
                                  <w:spacing w:val="-2"/>
                                  <w:sz w:val="18"/>
                                </w:rPr>
                                <w:t>ktx:2.5.3'</w:t>
                              </w:r>
                            </w:p>
                            <w:p>
                              <w:pPr>
                                <w:pStyle w:val="Normal"/>
                                <w:spacing w:before="17" w:after="0"/>
                                <w:ind w:left="453" w:hanging="0"/>
                                <w:rPr>
                                  <w:rFonts w:ascii="Courier New" w:hAnsi="Courier New"/>
                                  <w:sz w:val="18"/>
                                </w:rPr>
                              </w:pPr>
                              <w:r>
                                <w:rPr>
                                  <w:rFonts w:ascii="Courier New" w:hAnsi="Courier New"/>
                                  <w:spacing w:val="-2"/>
                                  <w:sz w:val="18"/>
                                </w:rPr>
                                <w:t>implementation</w:t>
                              </w:r>
                              <w:r>
                                <w:rPr>
                                  <w:rFonts w:ascii="Courier New" w:hAnsi="Courier New"/>
                                  <w:spacing w:val="47"/>
                                  <w:sz w:val="18"/>
                                </w:rPr>
                                <w:t xml:space="preserve"> </w:t>
                              </w:r>
                              <w:r>
                                <w:rPr>
                                  <w:rFonts w:ascii="Courier New" w:hAnsi="Courier New"/>
                                  <w:spacing w:val="-2"/>
                                  <w:sz w:val="18"/>
                                </w:rPr>
                                <w:t>'androidx.navigation:navigation-ui-ktx:2.5.3'</w:t>
                              </w:r>
                            </w:p>
                          </w:txbxContent>
                        </wps:txbx>
                        <wps:bodyPr lIns="0" rIns="0" tIns="0" bIns="0" anchor="t">
                          <a:noAutofit/>
                        </wps:bodyPr>
                      </wps:wsp>
                    </wpg:wgp>
                  </a:graphicData>
                </a:graphic>
              </wp:anchor>
            </w:drawing>
          </mc:Choice>
          <mc:Fallback>
            <w:pict>
              <v:group id="shape_0" alt="docshapegroup216" style="position:absolute;margin-left:87.8pt;margin-top:7.2pt;width:399.9pt;height:38.25pt" coordorigin="1756,144" coordsize="7998,765">
                <v:rect id="shape_0" path="m0,0l-2147483645,0l-2147483645,-2147483646l0,-2147483646xe" fillcolor="#f6f6f6" stroked="f" o:allowincell="f" style="position:absolute;left:1756;top:154;width:7991;height:74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56;top:164;width:7997;height:724;mso-wrap-style:square;v-text-anchor:top;mso-position-horizontal-relative:page">
                  <v:fill o:detectmouseclick="t" on="false"/>
                  <v:stroke color="#3465a4" joinstyle="round" endcap="flat"/>
                  <v:textbox>
                    <w:txbxContent>
                      <w:p>
                        <w:pPr>
                          <w:pStyle w:val="Normal"/>
                          <w:spacing w:lineRule="auto" w:line="235" w:before="43" w:after="0"/>
                          <w:ind w:left="669" w:right="484" w:hanging="216"/>
                          <w:rPr>
                            <w:rFonts w:ascii="Courier New" w:hAnsi="Courier New"/>
                            <w:sz w:val="18"/>
                          </w:rPr>
                        </w:pPr>
                        <w:r>
                          <w:rPr>
                            <w:rFonts w:ascii="Courier New" w:hAnsi="Courier New"/>
                            <w:sz w:val="18"/>
                          </w:rPr>
                          <w:t>implementation</w:t>
                        </w:r>
                        <w:r>
                          <w:rPr>
                            <w:rFonts w:ascii="Courier New" w:hAnsi="Courier New"/>
                            <w:spacing w:val="-29"/>
                            <w:sz w:val="18"/>
                          </w:rPr>
                          <w:t xml:space="preserve"> </w:t>
                        </w:r>
                        <w:r>
                          <w:rPr>
                            <w:rFonts w:ascii="Courier New" w:hAnsi="Courier New"/>
                            <w:sz w:val="18"/>
                          </w:rPr>
                          <w:t xml:space="preserve">'androidx.navigation:navigation-fragment- </w:t>
                        </w:r>
                        <w:r>
                          <w:rPr>
                            <w:rFonts w:ascii="Courier New" w:hAnsi="Courier New"/>
                            <w:spacing w:val="-2"/>
                            <w:sz w:val="18"/>
                          </w:rPr>
                          <w:t>ktx:2.5.3'</w:t>
                        </w:r>
                      </w:p>
                      <w:p>
                        <w:pPr>
                          <w:pStyle w:val="Normal"/>
                          <w:spacing w:before="17" w:after="0"/>
                          <w:ind w:left="453" w:hanging="0"/>
                          <w:rPr>
                            <w:rFonts w:ascii="Courier New" w:hAnsi="Courier New"/>
                            <w:sz w:val="18"/>
                          </w:rPr>
                        </w:pPr>
                        <w:r>
                          <w:rPr>
                            <w:rFonts w:ascii="Courier New" w:hAnsi="Courier New"/>
                            <w:spacing w:val="-2"/>
                            <w:sz w:val="18"/>
                          </w:rPr>
                          <w:t>implementation</w:t>
                        </w:r>
                        <w:r>
                          <w:rPr>
                            <w:rFonts w:ascii="Courier New" w:hAnsi="Courier New"/>
                            <w:spacing w:val="47"/>
                            <w:sz w:val="18"/>
                          </w:rPr>
                          <w:t xml:space="preserve"> </w:t>
                        </w:r>
                        <w:r>
                          <w:rPr>
                            <w:rFonts w:ascii="Courier New" w:hAnsi="Courier New"/>
                            <w:spacing w:val="-2"/>
                            <w:sz w:val="18"/>
                          </w:rPr>
                          <w:t>'androidx.navigation:navigation-ui-ktx:2.5.3'</w:t>
                        </w:r>
                      </w:p>
                    </w:txbxContent>
                  </v:textbox>
                  <w10:wrap type="topAndBottom"/>
                </v:rect>
              </v:group>
            </w:pict>
          </mc:Fallback>
        </mc:AlternateContent>
      </w:r>
    </w:p>
    <w:p>
      <w:pPr>
        <w:pStyle w:val="TextBody"/>
        <w:spacing w:before="7" w:after="0"/>
        <w:rPr>
          <w:rFonts w:ascii="Courier New" w:hAnsi="Courier New"/>
          <w:b/>
          <w:b/>
          <w:sz w:val="11"/>
        </w:rPr>
      </w:pPr>
      <w:r>
        <w:rPr>
          <w:rFonts w:ascii="Courier New" w:hAnsi="Courier New"/>
          <w:b/>
          <w:sz w:val="11"/>
        </w:rPr>
      </w:r>
    </w:p>
    <w:p>
      <w:pPr>
        <w:pStyle w:val="ListParagraph"/>
        <w:numPr>
          <w:ilvl w:val="0"/>
          <w:numId w:val="13"/>
        </w:numPr>
        <w:tabs>
          <w:tab w:val="clear" w:pos="720"/>
          <w:tab w:val="left" w:pos="1267" w:leader="none"/>
        </w:tabs>
        <w:ind w:left="1266" w:hanging="361"/>
        <w:jc w:val="left"/>
        <w:rPr>
          <w:sz w:val="20"/>
        </w:rPr>
      </w:pPr>
      <w:r>
        <w:rPr>
          <w:sz w:val="20"/>
        </w:rPr>
        <w:t>Append</w:t>
      </w:r>
      <w:r>
        <w:rPr>
          <w:spacing w:val="-9"/>
          <w:sz w:val="20"/>
        </w:rPr>
        <w:t xml:space="preserve"> </w:t>
      </w:r>
      <w:r>
        <w:rPr>
          <w:rFonts w:ascii="Courier New" w:hAnsi="Courier New"/>
          <w:b/>
        </w:rPr>
        <w:t>strings.xml</w:t>
      </w:r>
      <w:r>
        <w:rPr>
          <w:rFonts w:ascii="Courier New" w:hAnsi="Courier New"/>
          <w:b/>
          <w:spacing w:val="-80"/>
        </w:rPr>
        <w:t xml:space="preserve"> </w:t>
      </w:r>
      <w:r>
        <w:rPr>
          <w:sz w:val="20"/>
        </w:rPr>
        <w:t>in</w:t>
      </w:r>
      <w:r>
        <w:rPr>
          <w:spacing w:val="-3"/>
          <w:sz w:val="20"/>
        </w:rPr>
        <w:t xml:space="preserve"> </w:t>
      </w:r>
      <w:r>
        <w:rPr>
          <w:sz w:val="20"/>
        </w:rPr>
        <w:t>the</w:t>
      </w:r>
      <w:r>
        <w:rPr>
          <w:spacing w:val="-3"/>
          <w:sz w:val="20"/>
        </w:rPr>
        <w:t xml:space="preserve"> </w:t>
      </w:r>
      <w:r>
        <w:rPr>
          <w:rFonts w:ascii="Courier New" w:hAnsi="Courier New"/>
          <w:b/>
        </w:rPr>
        <w:t>res/values</w:t>
      </w:r>
      <w:r>
        <w:rPr>
          <w:rFonts w:ascii="Courier New" w:hAnsi="Courier New"/>
          <w:b/>
          <w:spacing w:val="-80"/>
        </w:rPr>
        <w:t xml:space="preserve"> </w:t>
      </w:r>
      <w:r>
        <w:rPr>
          <w:sz w:val="20"/>
        </w:rPr>
        <w:t>folder</w:t>
      </w:r>
      <w:r>
        <w:rPr>
          <w:spacing w:val="-3"/>
          <w:sz w:val="20"/>
        </w:rPr>
        <w:t xml:space="preserve"> </w:t>
      </w:r>
      <w:r>
        <w:rPr>
          <w:sz w:val="20"/>
        </w:rPr>
        <w:t>with</w:t>
      </w:r>
      <w:r>
        <w:rPr>
          <w:spacing w:val="-2"/>
          <w:sz w:val="20"/>
        </w:rPr>
        <w:t xml:space="preserve"> </w:t>
      </w:r>
      <w:r>
        <w:rPr>
          <w:sz w:val="20"/>
        </w:rPr>
        <w:t>the</w:t>
      </w:r>
      <w:r>
        <w:rPr>
          <w:spacing w:val="-3"/>
          <w:sz w:val="20"/>
        </w:rPr>
        <w:t xml:space="preserve"> </w:t>
      </w:r>
      <w:r>
        <w:rPr>
          <w:sz w:val="20"/>
        </w:rPr>
        <w:t>following</w:t>
      </w:r>
      <w:r>
        <w:rPr>
          <w:spacing w:val="-2"/>
          <w:sz w:val="20"/>
        </w:rPr>
        <w:t xml:space="preserve"> values:</w:t>
      </w:r>
    </w:p>
    <w:p>
      <w:pPr>
        <w:sectPr>
          <w:headerReference w:type="even" r:id="rId111"/>
          <w:headerReference w:type="default" r:id="rId112"/>
          <w:type w:val="nextPage"/>
          <w:pgSz w:w="10800" w:h="13320"/>
          <w:pgMar w:left="940" w:right="920" w:gutter="0" w:header="695" w:top="1120" w:footer="0" w:bottom="280"/>
          <w:pgNumType w:start="39" w:fmt="decimal"/>
          <w:formProt w:val="false"/>
          <w:textDirection w:val="lrTb"/>
          <w:docGrid w:type="default" w:linePitch="100" w:charSpace="4096"/>
        </w:sectPr>
        <w:pStyle w:val="TextBody"/>
        <w:spacing w:before="11" w:after="0"/>
        <w:rPr>
          <w:sz w:val="8"/>
        </w:rPr>
      </w:pPr>
      <w:r>
        <w:rPr>
          <w:sz w:val="8"/>
        </w:rPr>
        <mc:AlternateContent>
          <mc:Choice Requires="wpg">
            <w:drawing>
              <wp:anchor behindDoc="0" distT="0" distB="635" distL="12065" distR="1905" simplePos="0" locked="0" layoutInCell="0" allowOverlap="1" relativeHeight="1565" wp14:anchorId="530D5733">
                <wp:simplePos x="0" y="0"/>
                <wp:positionH relativeFrom="page">
                  <wp:posOffset>1115060</wp:posOffset>
                </wp:positionH>
                <wp:positionV relativeFrom="paragraph">
                  <wp:posOffset>90805</wp:posOffset>
                </wp:positionV>
                <wp:extent cx="5078730" cy="2746375"/>
                <wp:effectExtent l="0" t="635" r="0" b="0"/>
                <wp:wrapTopAndBottom/>
                <wp:docPr id="320" name="docshapegroup224"/>
                <a:graphic xmlns:a="http://schemas.openxmlformats.org/drawingml/2006/main">
                  <a:graphicData uri="http://schemas.microsoft.com/office/word/2010/wordprocessingGroup">
                    <wpg:wgp>
                      <wpg:cNvGrpSpPr/>
                      <wpg:grpSpPr>
                        <a:xfrm>
                          <a:off x="0" y="0"/>
                          <a:ext cx="5078880" cy="2746440"/>
                          <a:chOff x="0" y="0"/>
                          <a:chExt cx="5078880" cy="2746440"/>
                        </a:xfrm>
                      </wpg:grpSpPr>
                      <wps:wsp>
                        <wps:cNvSpPr/>
                        <wps:spPr>
                          <a:xfrm>
                            <a:off x="0" y="6480"/>
                            <a:ext cx="5074920" cy="2733840"/>
                          </a:xfrm>
                          <a:prstGeom prst="rect">
                            <a:avLst/>
                          </a:prstGeom>
                          <a:solidFill>
                            <a:srgbClr val="f6f6f6"/>
                          </a:solidFill>
                          <a:ln w="0">
                            <a:noFill/>
                          </a:ln>
                        </wps:spPr>
                        <wps:style>
                          <a:lnRef idx="0"/>
                          <a:fillRef idx="0"/>
                          <a:effectRef idx="0"/>
                          <a:fontRef idx="minor"/>
                        </wps:style>
                        <wps:bodyPr/>
                      </wps:wsp>
                      <wps:wsp>
                        <wps:cNvSpPr/>
                        <wps:spPr>
                          <a:xfrm>
                            <a:off x="0" y="0"/>
                            <a:ext cx="5074920" cy="2746440"/>
                          </a:xfrm>
                          <a:custGeom>
                            <a:avLst/>
                            <a:gdLst>
                              <a:gd name="textAreaLeft" fmla="*/ 0 w 2877120"/>
                              <a:gd name="textAreaRight" fmla="*/ 2879280 w 2877120"/>
                              <a:gd name="textAreaTop" fmla="*/ 0 h 1557000"/>
                              <a:gd name="textAreaBottom" fmla="*/ 1559160 h 1557000"/>
                            </a:gdLst>
                            <a:ahLst/>
                            <a:rect l="textAreaLeft" t="textAreaTop" r="textAreaRight" b="textAreaBottom"/>
                            <a:pathLst>
                              <a:path w="7992" h="4325">
                                <a:moveTo>
                                  <a:pt x="7992" y="4304"/>
                                </a:moveTo>
                                <a:lnTo>
                                  <a:pt x="0" y="4304"/>
                                </a:lnTo>
                                <a:lnTo>
                                  <a:pt x="0" y="4324"/>
                                </a:lnTo>
                                <a:lnTo>
                                  <a:pt x="7992" y="4324"/>
                                </a:lnTo>
                                <a:lnTo>
                                  <a:pt x="7992" y="430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8880" cy="2720880"/>
                          </a:xfrm>
                          <a:prstGeom prst="rect">
                            <a:avLst/>
                          </a:prstGeom>
                          <a:noFill/>
                          <a:ln w="0">
                            <a:noFill/>
                          </a:ln>
                        </wps:spPr>
                        <wps:style>
                          <a:lnRef idx="0"/>
                          <a:fillRef idx="0"/>
                          <a:effectRef idx="0"/>
                          <a:fontRef idx="minor"/>
                        </wps:style>
                        <wps:txbx>
                          <w:txbxContent>
                            <w:p>
                              <w:pPr>
                                <w:pStyle w:val="Normal"/>
                                <w:spacing w:before="76" w:after="0"/>
                                <w:ind w:left="885" w:hanging="0"/>
                                <w:rPr>
                                  <w:rFonts w:ascii="Courier New" w:hAnsi="Courier New"/>
                                  <w:sz w:val="18"/>
                                </w:rPr>
                              </w:pPr>
                              <w:r>
                                <w:rPr>
                                  <w:rFonts w:ascii="Courier New" w:hAnsi="Courier New"/>
                                  <w:sz w:val="18"/>
                                </w:rPr>
                                <w:t>&lt;string</w:t>
                              </w:r>
                              <w:r>
                                <w:rPr>
                                  <w:rFonts w:ascii="Courier New" w:hAnsi="Courier New"/>
                                  <w:spacing w:val="-7"/>
                                  <w:sz w:val="18"/>
                                </w:rPr>
                                <w:t xml:space="preserve"> </w:t>
                              </w:r>
                              <w:r>
                                <w:rPr>
                                  <w:rFonts w:ascii="Courier New" w:hAnsi="Courier New"/>
                                  <w:spacing w:val="-2"/>
                                  <w:sz w:val="18"/>
                                </w:rPr>
                                <w:t>name="home"&gt;Home&lt;/string&gt;</w:t>
                              </w:r>
                            </w:p>
                            <w:p>
                              <w:pPr>
                                <w:pStyle w:val="Normal"/>
                                <w:spacing w:before="76" w:after="0"/>
                                <w:ind w:left="885" w:hanging="0"/>
                                <w:rPr>
                                  <w:rFonts w:ascii="Courier New" w:hAnsi="Courier New"/>
                                  <w:sz w:val="18"/>
                                </w:rPr>
                              </w:pPr>
                              <w:r>
                                <w:rPr>
                                  <w:rFonts w:ascii="Courier New" w:hAnsi="Courier New"/>
                                  <w:sz w:val="18"/>
                                </w:rPr>
                                <w:t>&lt;string</w:t>
                              </w:r>
                              <w:r>
                                <w:rPr>
                                  <w:rFonts w:ascii="Courier New" w:hAnsi="Courier New"/>
                                  <w:spacing w:val="-7"/>
                                  <w:sz w:val="18"/>
                                </w:rPr>
                                <w:t xml:space="preserve"> </w:t>
                              </w:r>
                              <w:r>
                                <w:rPr>
                                  <w:rFonts w:ascii="Courier New" w:hAnsi="Courier New"/>
                                  <w:spacing w:val="-2"/>
                                  <w:sz w:val="18"/>
                                </w:rPr>
                                <w:t>name="account"&gt;Account&lt;/string&gt;</w:t>
                              </w:r>
                            </w:p>
                            <w:p>
                              <w:pPr>
                                <w:pStyle w:val="Normal"/>
                                <w:spacing w:before="76" w:after="0"/>
                                <w:ind w:left="885" w:hanging="0"/>
                                <w:rPr>
                                  <w:rFonts w:ascii="Courier New" w:hAnsi="Courier New"/>
                                  <w:sz w:val="18"/>
                                </w:rPr>
                              </w:pPr>
                              <w:r>
                                <w:rPr>
                                  <w:rFonts w:ascii="Courier New" w:hAnsi="Courier New"/>
                                  <w:sz w:val="18"/>
                                </w:rPr>
                                <w:t>&lt;string</w:t>
                              </w:r>
                              <w:r>
                                <w:rPr>
                                  <w:rFonts w:ascii="Courier New" w:hAnsi="Courier New"/>
                                  <w:spacing w:val="-13"/>
                                  <w:sz w:val="18"/>
                                </w:rPr>
                                <w:t xml:space="preserve"> </w:t>
                              </w:r>
                              <w:r>
                                <w:rPr>
                                  <w:rFonts w:ascii="Courier New" w:hAnsi="Courier New"/>
                                  <w:sz w:val="18"/>
                                </w:rPr>
                                <w:t>name="mysports"&gt;My</w:t>
                              </w:r>
                              <w:r>
                                <w:rPr>
                                  <w:rFonts w:ascii="Courier New" w:hAnsi="Courier New"/>
                                  <w:spacing w:val="-12"/>
                                  <w:sz w:val="18"/>
                                </w:rPr>
                                <w:t xml:space="preserve"> </w:t>
                              </w:r>
                              <w:r>
                                <w:rPr>
                                  <w:rFonts w:ascii="Courier New" w:hAnsi="Courier New"/>
                                  <w:spacing w:val="-2"/>
                                  <w:sz w:val="18"/>
                                </w:rPr>
                                <w:t>Sports&lt;/string&gt;</w:t>
                              </w:r>
                            </w:p>
                            <w:p>
                              <w:pPr>
                                <w:pStyle w:val="Normal"/>
                                <w:spacing w:before="77" w:after="0"/>
                                <w:ind w:left="885" w:hanging="0"/>
                                <w:rPr>
                                  <w:rFonts w:ascii="Courier New" w:hAnsi="Courier New"/>
                                  <w:sz w:val="18"/>
                                </w:rPr>
                              </w:pPr>
                              <w:r>
                                <w:rPr>
                                  <w:rFonts w:ascii="Courier New" w:hAnsi="Courier New"/>
                                  <w:sz w:val="18"/>
                                </w:rPr>
                                <w:t>&lt;string</w:t>
                              </w:r>
                              <w:r>
                                <w:rPr>
                                  <w:rFonts w:ascii="Courier New" w:hAnsi="Courier New"/>
                                  <w:spacing w:val="-7"/>
                                  <w:sz w:val="18"/>
                                </w:rPr>
                                <w:t xml:space="preserve"> </w:t>
                              </w:r>
                              <w:r>
                                <w:rPr>
                                  <w:rFonts w:ascii="Courier New" w:hAnsi="Courier New"/>
                                  <w:spacing w:val="-2"/>
                                  <w:sz w:val="18"/>
                                </w:rPr>
                                <w:t>name="profile"&gt;Profile&lt;/string&gt;</w:t>
                              </w:r>
                            </w:p>
                            <w:p>
                              <w:pPr>
                                <w:pStyle w:val="Normal"/>
                                <w:rPr>
                                  <w:rFonts w:ascii="Courier New" w:hAnsi="Courier New"/>
                                  <w:sz w:val="20"/>
                                </w:rPr>
                              </w:pPr>
                              <w:r>
                                <w:rPr>
                                  <w:rFonts w:ascii="Courier New" w:hAnsi="Courier New"/>
                                  <w:sz w:val="20"/>
                                </w:rPr>
                              </w:r>
                            </w:p>
                            <w:p>
                              <w:pPr>
                                <w:pStyle w:val="Normal"/>
                                <w:spacing w:before="129" w:after="0"/>
                                <w:ind w:left="885" w:hanging="0"/>
                                <w:rPr>
                                  <w:rFonts w:ascii="Courier New" w:hAnsi="Courier New"/>
                                  <w:sz w:val="18"/>
                                </w:rPr>
                              </w:pPr>
                              <w:r>
                                <w:rPr>
                                  <w:rFonts w:ascii="Courier New" w:hAnsi="Courier New"/>
                                  <w:sz w:val="18"/>
                                </w:rPr>
                                <w:t>&lt;string</w:t>
                              </w:r>
                              <w:r>
                                <w:rPr>
                                  <w:rFonts w:ascii="Courier New" w:hAnsi="Courier New"/>
                                  <w:spacing w:val="-16"/>
                                  <w:sz w:val="18"/>
                                </w:rPr>
                                <w:t xml:space="preserve"> </w:t>
                              </w:r>
                              <w:r>
                                <w:rPr>
                                  <w:rFonts w:ascii="Courier New" w:hAnsi="Courier New"/>
                                  <w:sz w:val="18"/>
                                </w:rPr>
                                <w:t>name="home_fragment"&gt;Home</w:t>
                              </w:r>
                              <w:r>
                                <w:rPr>
                                  <w:rFonts w:ascii="Courier New" w:hAnsi="Courier New"/>
                                  <w:spacing w:val="-16"/>
                                  <w:sz w:val="18"/>
                                </w:rPr>
                                <w:t xml:space="preserve"> </w:t>
                              </w:r>
                              <w:r>
                                <w:rPr>
                                  <w:rFonts w:ascii="Courier New" w:hAnsi="Courier New"/>
                                  <w:spacing w:val="-2"/>
                                  <w:sz w:val="18"/>
                                </w:rPr>
                                <w:t>Fragment&lt;/string&gt;</w:t>
                              </w:r>
                            </w:p>
                            <w:p>
                              <w:pPr>
                                <w:pStyle w:val="Normal"/>
                                <w:spacing w:before="76" w:after="0"/>
                                <w:ind w:left="885" w:hanging="0"/>
                                <w:rPr>
                                  <w:rFonts w:ascii="Courier New" w:hAnsi="Courier New"/>
                                  <w:sz w:val="18"/>
                                </w:rPr>
                              </w:pPr>
                              <w:r>
                                <w:rPr>
                                  <w:rFonts w:ascii="Courier New" w:hAnsi="Courier New"/>
                                  <w:sz w:val="18"/>
                                </w:rPr>
                                <w:t>&lt;string</w:t>
                              </w:r>
                              <w:r>
                                <w:rPr>
                                  <w:rFonts w:ascii="Courier New" w:hAnsi="Courier New"/>
                                  <w:spacing w:val="-21"/>
                                  <w:sz w:val="18"/>
                                </w:rPr>
                                <w:t xml:space="preserve"> </w:t>
                              </w:r>
                              <w:r>
                                <w:rPr>
                                  <w:rFonts w:ascii="Courier New" w:hAnsi="Courier New"/>
                                  <w:sz w:val="18"/>
                                </w:rPr>
                                <w:t>name="account_fragment"&gt;Account</w:t>
                              </w:r>
                              <w:r>
                                <w:rPr>
                                  <w:rFonts w:ascii="Courier New" w:hAnsi="Courier New"/>
                                  <w:spacing w:val="-19"/>
                                  <w:sz w:val="18"/>
                                </w:rPr>
                                <w:t xml:space="preserve"> </w:t>
                              </w:r>
                              <w:r>
                                <w:rPr>
                                  <w:rFonts w:ascii="Courier New" w:hAnsi="Courier New"/>
                                  <w:spacing w:val="-2"/>
                                  <w:sz w:val="18"/>
                                </w:rPr>
                                <w:t>Fragment&lt;/string&gt;</w:t>
                              </w:r>
                            </w:p>
                            <w:p>
                              <w:pPr>
                                <w:pStyle w:val="Normal"/>
                                <w:spacing w:lineRule="auto" w:line="235" w:before="79" w:after="0"/>
                                <w:ind w:left="1101" w:right="3381" w:hanging="216"/>
                                <w:rPr>
                                  <w:rFonts w:ascii="Courier New" w:hAnsi="Courier New"/>
                                  <w:sz w:val="18"/>
                                </w:rPr>
                              </w:pPr>
                              <w:r>
                                <w:rPr>
                                  <w:rFonts w:ascii="Courier New" w:hAnsi="Courier New"/>
                                  <w:sz w:val="18"/>
                                </w:rPr>
                                <w:t>&lt;string</w:t>
                              </w:r>
                              <w:r>
                                <w:rPr>
                                  <w:rFonts w:ascii="Courier New" w:hAnsi="Courier New"/>
                                  <w:spacing w:val="-29"/>
                                  <w:sz w:val="18"/>
                                </w:rPr>
                                <w:t xml:space="preserve"> </w:t>
                              </w:r>
                              <w:r>
                                <w:rPr>
                                  <w:rFonts w:ascii="Courier New" w:hAnsi="Courier New"/>
                                  <w:sz w:val="18"/>
                                </w:rPr>
                                <w:t>name="mysports_fragment"&gt;My Sports Fragment&lt;/string&gt;</w:t>
                              </w:r>
                            </w:p>
                            <w:p>
                              <w:pPr>
                                <w:pStyle w:val="Normal"/>
                                <w:spacing w:before="18" w:after="0"/>
                                <w:ind w:left="885" w:hanging="0"/>
                                <w:rPr>
                                  <w:rFonts w:ascii="Courier New" w:hAnsi="Courier New"/>
                                  <w:sz w:val="18"/>
                                </w:rPr>
                              </w:pPr>
                              <w:r>
                                <w:rPr>
                                  <w:rFonts w:ascii="Courier New" w:hAnsi="Courier New"/>
                                  <w:spacing w:val="-8"/>
                                  <w:sz w:val="18"/>
                                </w:rPr>
                                <w:t>&lt;string</w:t>
                              </w:r>
                              <w:r>
                                <w:rPr>
                                  <w:rFonts w:ascii="Courier New" w:hAnsi="Courier New"/>
                                  <w:spacing w:val="15"/>
                                  <w:sz w:val="18"/>
                                </w:rPr>
                                <w:t xml:space="preserve"> </w:t>
                              </w:r>
                              <w:r>
                                <w:rPr>
                                  <w:rFonts w:ascii="Courier New" w:hAnsi="Courier New"/>
                                  <w:spacing w:val="-8"/>
                                  <w:sz w:val="18"/>
                                </w:rPr>
                                <w:t>name="profile_fragment"&gt;Profile</w:t>
                              </w:r>
                              <w:r>
                                <w:rPr>
                                  <w:rFonts w:ascii="Courier New" w:hAnsi="Courier New"/>
                                  <w:spacing w:val="16"/>
                                  <w:sz w:val="18"/>
                                </w:rPr>
                                <w:t xml:space="preserve"> </w:t>
                              </w:r>
                              <w:r>
                                <w:rPr>
                                  <w:rFonts w:ascii="Courier New" w:hAnsi="Courier New"/>
                                  <w:spacing w:val="-8"/>
                                  <w:sz w:val="18"/>
                                </w:rPr>
                                <w:t>Fragment&lt;/string&gt;</w:t>
                              </w:r>
                            </w:p>
                            <w:p>
                              <w:pPr>
                                <w:pStyle w:val="Normal"/>
                                <w:spacing w:before="76" w:after="0"/>
                                <w:ind w:left="885" w:hanging="0"/>
                                <w:rPr>
                                  <w:rFonts w:ascii="Courier New" w:hAnsi="Courier New"/>
                                  <w:sz w:val="18"/>
                                </w:rPr>
                              </w:pPr>
                              <w:r>
                                <w:rPr>
                                  <w:rFonts w:ascii="Courier New" w:hAnsi="Courier New"/>
                                  <w:sz w:val="18"/>
                                </w:rPr>
                                <w:t>&lt;string</w:t>
                              </w:r>
                              <w:r>
                                <w:rPr>
                                  <w:rFonts w:ascii="Courier New" w:hAnsi="Courier New"/>
                                  <w:spacing w:val="-7"/>
                                  <w:sz w:val="18"/>
                                </w:rPr>
                                <w:t xml:space="preserve"> </w:t>
                              </w:r>
                              <w:r>
                                <w:rPr>
                                  <w:rFonts w:ascii="Courier New" w:hAnsi="Courier New"/>
                                  <w:spacing w:val="-2"/>
                                  <w:sz w:val="18"/>
                                </w:rPr>
                                <w:t>name="football"&gt;Football&lt;/string&gt;</w:t>
                              </w:r>
                            </w:p>
                            <w:p>
                              <w:pPr>
                                <w:pStyle w:val="Normal"/>
                                <w:spacing w:before="76" w:after="0"/>
                                <w:ind w:left="885" w:hanging="0"/>
                                <w:rPr>
                                  <w:rFonts w:ascii="Courier New" w:hAnsi="Courier New"/>
                                  <w:sz w:val="18"/>
                                </w:rPr>
                              </w:pPr>
                              <w:r>
                                <w:rPr>
                                  <w:rFonts w:ascii="Courier New" w:hAnsi="Courier New"/>
                                  <w:sz w:val="18"/>
                                </w:rPr>
                                <w:t>&lt;string</w:t>
                              </w:r>
                              <w:r>
                                <w:rPr>
                                  <w:rFonts w:ascii="Courier New" w:hAnsi="Courier New"/>
                                  <w:spacing w:val="-7"/>
                                  <w:sz w:val="18"/>
                                </w:rPr>
                                <w:t xml:space="preserve"> </w:t>
                              </w:r>
                              <w:r>
                                <w:rPr>
                                  <w:rFonts w:ascii="Courier New" w:hAnsi="Courier New"/>
                                  <w:spacing w:val="-2"/>
                                  <w:sz w:val="18"/>
                                </w:rPr>
                                <w:t>name="basketball"&gt;Basketball&lt;/string&gt;</w:t>
                              </w:r>
                            </w:p>
                            <w:p>
                              <w:pPr>
                                <w:pStyle w:val="Normal"/>
                                <w:spacing w:before="76" w:after="0"/>
                                <w:ind w:left="885" w:hanging="0"/>
                                <w:rPr>
                                  <w:rFonts w:ascii="Courier New" w:hAnsi="Courier New"/>
                                  <w:sz w:val="18"/>
                                </w:rPr>
                              </w:pPr>
                              <w:r>
                                <w:rPr>
                                  <w:rFonts w:ascii="Courier New" w:hAnsi="Courier New"/>
                                  <w:sz w:val="18"/>
                                </w:rPr>
                                <w:t>&lt;string</w:t>
                              </w:r>
                              <w:r>
                                <w:rPr>
                                  <w:rFonts w:ascii="Courier New" w:hAnsi="Courier New"/>
                                  <w:spacing w:val="-7"/>
                                  <w:sz w:val="18"/>
                                </w:rPr>
                                <w:t xml:space="preserve"> </w:t>
                              </w:r>
                              <w:r>
                                <w:rPr>
                                  <w:rFonts w:ascii="Courier New" w:hAnsi="Courier New"/>
                                  <w:spacing w:val="-2"/>
                                  <w:sz w:val="18"/>
                                </w:rPr>
                                <w:t>name="hockey"&gt;Hockey&lt;/string&gt;</w:t>
                              </w:r>
                            </w:p>
                            <w:p>
                              <w:pPr>
                                <w:pStyle w:val="Normal"/>
                                <w:spacing w:lineRule="auto" w:line="235" w:before="79" w:after="0"/>
                                <w:ind w:left="1101" w:right="3381" w:hanging="216"/>
                                <w:rPr>
                                  <w:rFonts w:ascii="Courier New" w:hAnsi="Courier New"/>
                                  <w:sz w:val="18"/>
                                </w:rPr>
                              </w:pPr>
                              <w:r>
                                <w:rPr>
                                  <w:rFonts w:ascii="Courier New" w:hAnsi="Courier New"/>
                                  <w:sz w:val="18"/>
                                </w:rPr>
                                <w:t>&lt;string</w:t>
                              </w:r>
                              <w:r>
                                <w:rPr>
                                  <w:rFonts w:ascii="Courier New" w:hAnsi="Courier New"/>
                                  <w:spacing w:val="-29"/>
                                  <w:sz w:val="18"/>
                                </w:rPr>
                                <w:t xml:space="preserve"> </w:t>
                              </w:r>
                              <w:r>
                                <w:rPr>
                                  <w:rFonts w:ascii="Courier New" w:hAnsi="Courier New"/>
                                  <w:sz w:val="18"/>
                                </w:rPr>
                                <w:t>name="football_fragment"&gt; Football Fragment&lt;/string&gt;</w:t>
                              </w:r>
                            </w:p>
                          </w:txbxContent>
                        </wps:txbx>
                        <wps:bodyPr lIns="0" rIns="0" tIns="0" bIns="0" anchor="t">
                          <a:noAutofit/>
                        </wps:bodyPr>
                      </wps:wsp>
                    </wpg:wgp>
                  </a:graphicData>
                </a:graphic>
              </wp:anchor>
            </w:drawing>
          </mc:Choice>
          <mc:Fallback>
            <w:pict>
              <v:group id="shape_0" alt="docshapegroup224" style="position:absolute;margin-left:87.8pt;margin-top:7.15pt;width:399.9pt;height:216.25pt" coordorigin="1756,143" coordsize="7998,4325">
                <v:rect id="shape_0" path="m0,0l-2147483645,0l-2147483645,-2147483646l0,-2147483646xe" fillcolor="#f6f6f6" stroked="f" o:allowincell="f" style="position:absolute;left:1756;top:153;width:7991;height:430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56;top:163;width:7997;height:4284;mso-wrap-style:square;v-text-anchor:top;mso-position-horizontal-relative:page">
                  <v:fill o:detectmouseclick="t" on="false"/>
                  <v:stroke color="#3465a4" joinstyle="round" endcap="flat"/>
                  <v:textbox>
                    <w:txbxContent>
                      <w:p>
                        <w:pPr>
                          <w:pStyle w:val="Normal"/>
                          <w:spacing w:before="76" w:after="0"/>
                          <w:ind w:left="885" w:hanging="0"/>
                          <w:rPr>
                            <w:rFonts w:ascii="Courier New" w:hAnsi="Courier New"/>
                            <w:sz w:val="18"/>
                          </w:rPr>
                        </w:pPr>
                        <w:r>
                          <w:rPr>
                            <w:rFonts w:ascii="Courier New" w:hAnsi="Courier New"/>
                            <w:sz w:val="18"/>
                          </w:rPr>
                          <w:t>&lt;string</w:t>
                        </w:r>
                        <w:r>
                          <w:rPr>
                            <w:rFonts w:ascii="Courier New" w:hAnsi="Courier New"/>
                            <w:spacing w:val="-7"/>
                            <w:sz w:val="18"/>
                          </w:rPr>
                          <w:t xml:space="preserve"> </w:t>
                        </w:r>
                        <w:r>
                          <w:rPr>
                            <w:rFonts w:ascii="Courier New" w:hAnsi="Courier New"/>
                            <w:spacing w:val="-2"/>
                            <w:sz w:val="18"/>
                          </w:rPr>
                          <w:t>name="home"&gt;Home&lt;/string&gt;</w:t>
                        </w:r>
                      </w:p>
                      <w:p>
                        <w:pPr>
                          <w:pStyle w:val="Normal"/>
                          <w:spacing w:before="76" w:after="0"/>
                          <w:ind w:left="885" w:hanging="0"/>
                          <w:rPr>
                            <w:rFonts w:ascii="Courier New" w:hAnsi="Courier New"/>
                            <w:sz w:val="18"/>
                          </w:rPr>
                        </w:pPr>
                        <w:r>
                          <w:rPr>
                            <w:rFonts w:ascii="Courier New" w:hAnsi="Courier New"/>
                            <w:sz w:val="18"/>
                          </w:rPr>
                          <w:t>&lt;string</w:t>
                        </w:r>
                        <w:r>
                          <w:rPr>
                            <w:rFonts w:ascii="Courier New" w:hAnsi="Courier New"/>
                            <w:spacing w:val="-7"/>
                            <w:sz w:val="18"/>
                          </w:rPr>
                          <w:t xml:space="preserve"> </w:t>
                        </w:r>
                        <w:r>
                          <w:rPr>
                            <w:rFonts w:ascii="Courier New" w:hAnsi="Courier New"/>
                            <w:spacing w:val="-2"/>
                            <w:sz w:val="18"/>
                          </w:rPr>
                          <w:t>name="account"&gt;Account&lt;/string&gt;</w:t>
                        </w:r>
                      </w:p>
                      <w:p>
                        <w:pPr>
                          <w:pStyle w:val="Normal"/>
                          <w:spacing w:before="76" w:after="0"/>
                          <w:ind w:left="885" w:hanging="0"/>
                          <w:rPr>
                            <w:rFonts w:ascii="Courier New" w:hAnsi="Courier New"/>
                            <w:sz w:val="18"/>
                          </w:rPr>
                        </w:pPr>
                        <w:r>
                          <w:rPr>
                            <w:rFonts w:ascii="Courier New" w:hAnsi="Courier New"/>
                            <w:sz w:val="18"/>
                          </w:rPr>
                          <w:t>&lt;string</w:t>
                        </w:r>
                        <w:r>
                          <w:rPr>
                            <w:rFonts w:ascii="Courier New" w:hAnsi="Courier New"/>
                            <w:spacing w:val="-13"/>
                            <w:sz w:val="18"/>
                          </w:rPr>
                          <w:t xml:space="preserve"> </w:t>
                        </w:r>
                        <w:r>
                          <w:rPr>
                            <w:rFonts w:ascii="Courier New" w:hAnsi="Courier New"/>
                            <w:sz w:val="18"/>
                          </w:rPr>
                          <w:t>name="mysports"&gt;My</w:t>
                        </w:r>
                        <w:r>
                          <w:rPr>
                            <w:rFonts w:ascii="Courier New" w:hAnsi="Courier New"/>
                            <w:spacing w:val="-12"/>
                            <w:sz w:val="18"/>
                          </w:rPr>
                          <w:t xml:space="preserve"> </w:t>
                        </w:r>
                        <w:r>
                          <w:rPr>
                            <w:rFonts w:ascii="Courier New" w:hAnsi="Courier New"/>
                            <w:spacing w:val="-2"/>
                            <w:sz w:val="18"/>
                          </w:rPr>
                          <w:t>Sports&lt;/string&gt;</w:t>
                        </w:r>
                      </w:p>
                      <w:p>
                        <w:pPr>
                          <w:pStyle w:val="Normal"/>
                          <w:spacing w:before="77" w:after="0"/>
                          <w:ind w:left="885" w:hanging="0"/>
                          <w:rPr>
                            <w:rFonts w:ascii="Courier New" w:hAnsi="Courier New"/>
                            <w:sz w:val="18"/>
                          </w:rPr>
                        </w:pPr>
                        <w:r>
                          <w:rPr>
                            <w:rFonts w:ascii="Courier New" w:hAnsi="Courier New"/>
                            <w:sz w:val="18"/>
                          </w:rPr>
                          <w:t>&lt;string</w:t>
                        </w:r>
                        <w:r>
                          <w:rPr>
                            <w:rFonts w:ascii="Courier New" w:hAnsi="Courier New"/>
                            <w:spacing w:val="-7"/>
                            <w:sz w:val="18"/>
                          </w:rPr>
                          <w:t xml:space="preserve"> </w:t>
                        </w:r>
                        <w:r>
                          <w:rPr>
                            <w:rFonts w:ascii="Courier New" w:hAnsi="Courier New"/>
                            <w:spacing w:val="-2"/>
                            <w:sz w:val="18"/>
                          </w:rPr>
                          <w:t>name="profile"&gt;Profile&lt;/string&gt;</w:t>
                        </w:r>
                      </w:p>
                      <w:p>
                        <w:pPr>
                          <w:pStyle w:val="Normal"/>
                          <w:rPr>
                            <w:rFonts w:ascii="Courier New" w:hAnsi="Courier New"/>
                            <w:sz w:val="20"/>
                          </w:rPr>
                        </w:pPr>
                        <w:r>
                          <w:rPr>
                            <w:rFonts w:ascii="Courier New" w:hAnsi="Courier New"/>
                            <w:sz w:val="20"/>
                          </w:rPr>
                        </w:r>
                      </w:p>
                      <w:p>
                        <w:pPr>
                          <w:pStyle w:val="Normal"/>
                          <w:spacing w:before="129" w:after="0"/>
                          <w:ind w:left="885" w:hanging="0"/>
                          <w:rPr>
                            <w:rFonts w:ascii="Courier New" w:hAnsi="Courier New"/>
                            <w:sz w:val="18"/>
                          </w:rPr>
                        </w:pPr>
                        <w:r>
                          <w:rPr>
                            <w:rFonts w:ascii="Courier New" w:hAnsi="Courier New"/>
                            <w:sz w:val="18"/>
                          </w:rPr>
                          <w:t>&lt;string</w:t>
                        </w:r>
                        <w:r>
                          <w:rPr>
                            <w:rFonts w:ascii="Courier New" w:hAnsi="Courier New"/>
                            <w:spacing w:val="-16"/>
                            <w:sz w:val="18"/>
                          </w:rPr>
                          <w:t xml:space="preserve"> </w:t>
                        </w:r>
                        <w:r>
                          <w:rPr>
                            <w:rFonts w:ascii="Courier New" w:hAnsi="Courier New"/>
                            <w:sz w:val="18"/>
                          </w:rPr>
                          <w:t>name="home_fragment"&gt;Home</w:t>
                        </w:r>
                        <w:r>
                          <w:rPr>
                            <w:rFonts w:ascii="Courier New" w:hAnsi="Courier New"/>
                            <w:spacing w:val="-16"/>
                            <w:sz w:val="18"/>
                          </w:rPr>
                          <w:t xml:space="preserve"> </w:t>
                        </w:r>
                        <w:r>
                          <w:rPr>
                            <w:rFonts w:ascii="Courier New" w:hAnsi="Courier New"/>
                            <w:spacing w:val="-2"/>
                            <w:sz w:val="18"/>
                          </w:rPr>
                          <w:t>Fragment&lt;/string&gt;</w:t>
                        </w:r>
                      </w:p>
                      <w:p>
                        <w:pPr>
                          <w:pStyle w:val="Normal"/>
                          <w:spacing w:before="76" w:after="0"/>
                          <w:ind w:left="885" w:hanging="0"/>
                          <w:rPr>
                            <w:rFonts w:ascii="Courier New" w:hAnsi="Courier New"/>
                            <w:sz w:val="18"/>
                          </w:rPr>
                        </w:pPr>
                        <w:r>
                          <w:rPr>
                            <w:rFonts w:ascii="Courier New" w:hAnsi="Courier New"/>
                            <w:sz w:val="18"/>
                          </w:rPr>
                          <w:t>&lt;string</w:t>
                        </w:r>
                        <w:r>
                          <w:rPr>
                            <w:rFonts w:ascii="Courier New" w:hAnsi="Courier New"/>
                            <w:spacing w:val="-21"/>
                            <w:sz w:val="18"/>
                          </w:rPr>
                          <w:t xml:space="preserve"> </w:t>
                        </w:r>
                        <w:r>
                          <w:rPr>
                            <w:rFonts w:ascii="Courier New" w:hAnsi="Courier New"/>
                            <w:sz w:val="18"/>
                          </w:rPr>
                          <w:t>name="account_fragment"&gt;Account</w:t>
                        </w:r>
                        <w:r>
                          <w:rPr>
                            <w:rFonts w:ascii="Courier New" w:hAnsi="Courier New"/>
                            <w:spacing w:val="-19"/>
                            <w:sz w:val="18"/>
                          </w:rPr>
                          <w:t xml:space="preserve"> </w:t>
                        </w:r>
                        <w:r>
                          <w:rPr>
                            <w:rFonts w:ascii="Courier New" w:hAnsi="Courier New"/>
                            <w:spacing w:val="-2"/>
                            <w:sz w:val="18"/>
                          </w:rPr>
                          <w:t>Fragment&lt;/string&gt;</w:t>
                        </w:r>
                      </w:p>
                      <w:p>
                        <w:pPr>
                          <w:pStyle w:val="Normal"/>
                          <w:spacing w:lineRule="auto" w:line="235" w:before="79" w:after="0"/>
                          <w:ind w:left="1101" w:right="3381" w:hanging="216"/>
                          <w:rPr>
                            <w:rFonts w:ascii="Courier New" w:hAnsi="Courier New"/>
                            <w:sz w:val="18"/>
                          </w:rPr>
                        </w:pPr>
                        <w:r>
                          <w:rPr>
                            <w:rFonts w:ascii="Courier New" w:hAnsi="Courier New"/>
                            <w:sz w:val="18"/>
                          </w:rPr>
                          <w:t>&lt;string</w:t>
                        </w:r>
                        <w:r>
                          <w:rPr>
                            <w:rFonts w:ascii="Courier New" w:hAnsi="Courier New"/>
                            <w:spacing w:val="-29"/>
                            <w:sz w:val="18"/>
                          </w:rPr>
                          <w:t xml:space="preserve"> </w:t>
                        </w:r>
                        <w:r>
                          <w:rPr>
                            <w:rFonts w:ascii="Courier New" w:hAnsi="Courier New"/>
                            <w:sz w:val="18"/>
                          </w:rPr>
                          <w:t>name="mysports_fragment"&gt;My Sports Fragment&lt;/string&gt;</w:t>
                        </w:r>
                      </w:p>
                      <w:p>
                        <w:pPr>
                          <w:pStyle w:val="Normal"/>
                          <w:spacing w:before="18" w:after="0"/>
                          <w:ind w:left="885" w:hanging="0"/>
                          <w:rPr>
                            <w:rFonts w:ascii="Courier New" w:hAnsi="Courier New"/>
                            <w:sz w:val="18"/>
                          </w:rPr>
                        </w:pPr>
                        <w:r>
                          <w:rPr>
                            <w:rFonts w:ascii="Courier New" w:hAnsi="Courier New"/>
                            <w:spacing w:val="-8"/>
                            <w:sz w:val="18"/>
                          </w:rPr>
                          <w:t>&lt;string</w:t>
                        </w:r>
                        <w:r>
                          <w:rPr>
                            <w:rFonts w:ascii="Courier New" w:hAnsi="Courier New"/>
                            <w:spacing w:val="15"/>
                            <w:sz w:val="18"/>
                          </w:rPr>
                          <w:t xml:space="preserve"> </w:t>
                        </w:r>
                        <w:r>
                          <w:rPr>
                            <w:rFonts w:ascii="Courier New" w:hAnsi="Courier New"/>
                            <w:spacing w:val="-8"/>
                            <w:sz w:val="18"/>
                          </w:rPr>
                          <w:t>name="profile_fragment"&gt;Profile</w:t>
                        </w:r>
                        <w:r>
                          <w:rPr>
                            <w:rFonts w:ascii="Courier New" w:hAnsi="Courier New"/>
                            <w:spacing w:val="16"/>
                            <w:sz w:val="18"/>
                          </w:rPr>
                          <w:t xml:space="preserve"> </w:t>
                        </w:r>
                        <w:r>
                          <w:rPr>
                            <w:rFonts w:ascii="Courier New" w:hAnsi="Courier New"/>
                            <w:spacing w:val="-8"/>
                            <w:sz w:val="18"/>
                          </w:rPr>
                          <w:t>Fragment&lt;/string&gt;</w:t>
                        </w:r>
                      </w:p>
                      <w:p>
                        <w:pPr>
                          <w:pStyle w:val="Normal"/>
                          <w:spacing w:before="76" w:after="0"/>
                          <w:ind w:left="885" w:hanging="0"/>
                          <w:rPr>
                            <w:rFonts w:ascii="Courier New" w:hAnsi="Courier New"/>
                            <w:sz w:val="18"/>
                          </w:rPr>
                        </w:pPr>
                        <w:r>
                          <w:rPr>
                            <w:rFonts w:ascii="Courier New" w:hAnsi="Courier New"/>
                            <w:sz w:val="18"/>
                          </w:rPr>
                          <w:t>&lt;string</w:t>
                        </w:r>
                        <w:r>
                          <w:rPr>
                            <w:rFonts w:ascii="Courier New" w:hAnsi="Courier New"/>
                            <w:spacing w:val="-7"/>
                            <w:sz w:val="18"/>
                          </w:rPr>
                          <w:t xml:space="preserve"> </w:t>
                        </w:r>
                        <w:r>
                          <w:rPr>
                            <w:rFonts w:ascii="Courier New" w:hAnsi="Courier New"/>
                            <w:spacing w:val="-2"/>
                            <w:sz w:val="18"/>
                          </w:rPr>
                          <w:t>name="football"&gt;Football&lt;/string&gt;</w:t>
                        </w:r>
                      </w:p>
                      <w:p>
                        <w:pPr>
                          <w:pStyle w:val="Normal"/>
                          <w:spacing w:before="76" w:after="0"/>
                          <w:ind w:left="885" w:hanging="0"/>
                          <w:rPr>
                            <w:rFonts w:ascii="Courier New" w:hAnsi="Courier New"/>
                            <w:sz w:val="18"/>
                          </w:rPr>
                        </w:pPr>
                        <w:r>
                          <w:rPr>
                            <w:rFonts w:ascii="Courier New" w:hAnsi="Courier New"/>
                            <w:sz w:val="18"/>
                          </w:rPr>
                          <w:t>&lt;string</w:t>
                        </w:r>
                        <w:r>
                          <w:rPr>
                            <w:rFonts w:ascii="Courier New" w:hAnsi="Courier New"/>
                            <w:spacing w:val="-7"/>
                            <w:sz w:val="18"/>
                          </w:rPr>
                          <w:t xml:space="preserve"> </w:t>
                        </w:r>
                        <w:r>
                          <w:rPr>
                            <w:rFonts w:ascii="Courier New" w:hAnsi="Courier New"/>
                            <w:spacing w:val="-2"/>
                            <w:sz w:val="18"/>
                          </w:rPr>
                          <w:t>name="basketball"&gt;Basketball&lt;/string&gt;</w:t>
                        </w:r>
                      </w:p>
                      <w:p>
                        <w:pPr>
                          <w:pStyle w:val="Normal"/>
                          <w:spacing w:before="76" w:after="0"/>
                          <w:ind w:left="885" w:hanging="0"/>
                          <w:rPr>
                            <w:rFonts w:ascii="Courier New" w:hAnsi="Courier New"/>
                            <w:sz w:val="18"/>
                          </w:rPr>
                        </w:pPr>
                        <w:r>
                          <w:rPr>
                            <w:rFonts w:ascii="Courier New" w:hAnsi="Courier New"/>
                            <w:sz w:val="18"/>
                          </w:rPr>
                          <w:t>&lt;string</w:t>
                        </w:r>
                        <w:r>
                          <w:rPr>
                            <w:rFonts w:ascii="Courier New" w:hAnsi="Courier New"/>
                            <w:spacing w:val="-7"/>
                            <w:sz w:val="18"/>
                          </w:rPr>
                          <w:t xml:space="preserve"> </w:t>
                        </w:r>
                        <w:r>
                          <w:rPr>
                            <w:rFonts w:ascii="Courier New" w:hAnsi="Courier New"/>
                            <w:spacing w:val="-2"/>
                            <w:sz w:val="18"/>
                          </w:rPr>
                          <w:t>name="hockey"&gt;Hockey&lt;/string&gt;</w:t>
                        </w:r>
                      </w:p>
                      <w:p>
                        <w:pPr>
                          <w:pStyle w:val="Normal"/>
                          <w:spacing w:lineRule="auto" w:line="235" w:before="79" w:after="0"/>
                          <w:ind w:left="1101" w:right="3381" w:hanging="216"/>
                          <w:rPr>
                            <w:rFonts w:ascii="Courier New" w:hAnsi="Courier New"/>
                            <w:sz w:val="18"/>
                          </w:rPr>
                        </w:pPr>
                        <w:r>
                          <w:rPr>
                            <w:rFonts w:ascii="Courier New" w:hAnsi="Courier New"/>
                            <w:sz w:val="18"/>
                          </w:rPr>
                          <w:t>&lt;string</w:t>
                        </w:r>
                        <w:r>
                          <w:rPr>
                            <w:rFonts w:ascii="Courier New" w:hAnsi="Courier New"/>
                            <w:spacing w:val="-29"/>
                            <w:sz w:val="18"/>
                          </w:rPr>
                          <w:t xml:space="preserve"> </w:t>
                        </w:r>
                        <w:r>
                          <w:rPr>
                            <w:rFonts w:ascii="Courier New" w:hAnsi="Courier New"/>
                            <w:sz w:val="18"/>
                          </w:rPr>
                          <w:t>name="football_fragment"&gt; Football Fragment&lt;/string&gt;</w:t>
                        </w:r>
                      </w:p>
                    </w:txbxContent>
                  </v:textbox>
                  <w10:wrap type="topAndBottom"/>
                </v:rect>
              </v:group>
            </w:pict>
          </mc:Fallback>
        </mc:AlternateContent>
      </w:r>
    </w:p>
    <w:p>
      <w:pPr>
        <w:pStyle w:val="TextBody"/>
        <w:spacing w:before="3" w:after="0"/>
        <w:rPr>
          <w:sz w:val="5"/>
        </w:rPr>
      </w:pPr>
      <w:r>
        <w:rPr>
          <w:sz w:val="5"/>
        </w:rPr>
      </w:r>
    </w:p>
    <w:p>
      <w:pPr>
        <w:pStyle w:val="TextBody"/>
        <w:ind w:left="104" w:hanging="0"/>
        <w:rPr/>
      </w:pPr>
      <w:r>
        <w:rPr/>
        <mc:AlternateContent>
          <mc:Choice Requires="wpg">
            <w:drawing>
              <wp:inline distT="0" distB="0" distL="0" distR="0" wp14:anchorId="76AF7D64">
                <wp:extent cx="5074920" cy="485775"/>
                <wp:effectExtent l="0" t="0" r="5080" b="0"/>
                <wp:docPr id="328" name="Shape202"/>
                <a:graphic xmlns:a="http://schemas.openxmlformats.org/drawingml/2006/main">
                  <a:graphicData uri="http://schemas.microsoft.com/office/word/2010/wordprocessingGroup">
                    <wpg:wgp>
                      <wpg:cNvGrpSpPr/>
                      <wpg:grpSpPr>
                        <a:xfrm>
                          <a:off x="0" y="0"/>
                          <a:ext cx="5074920" cy="485640"/>
                          <a:chOff x="0" y="0"/>
                          <a:chExt cx="5074920" cy="485640"/>
                        </a:xfrm>
                      </wpg:grpSpPr>
                      <wps:wsp>
                        <wps:cNvSpPr/>
                        <wps:spPr>
                          <a:xfrm>
                            <a:off x="0" y="6480"/>
                            <a:ext cx="5074920" cy="473040"/>
                          </a:xfrm>
                          <a:prstGeom prst="rect">
                            <a:avLst/>
                          </a:prstGeom>
                          <a:solidFill>
                            <a:srgbClr val="f6f6f6"/>
                          </a:solidFill>
                          <a:ln w="0">
                            <a:noFill/>
                          </a:ln>
                        </wps:spPr>
                        <wps:style>
                          <a:lnRef idx="0"/>
                          <a:fillRef idx="0"/>
                          <a:effectRef idx="0"/>
                          <a:fontRef idx="minor"/>
                        </wps:style>
                        <wps:bodyPr/>
                      </wps:wsp>
                      <wps:wsp>
                        <wps:cNvSpPr/>
                        <wps:spPr>
                          <a:xfrm>
                            <a:off x="0" y="0"/>
                            <a:ext cx="5074920" cy="485640"/>
                          </a:xfrm>
                          <a:custGeom>
                            <a:avLst/>
                            <a:gdLst>
                              <a:gd name="textAreaLeft" fmla="*/ 0 w 2877120"/>
                              <a:gd name="textAreaRight" fmla="*/ 2879280 w 2877120"/>
                              <a:gd name="textAreaTop" fmla="*/ 0 h 275400"/>
                              <a:gd name="textAreaBottom" fmla="*/ 277560 h 275400"/>
                            </a:gdLst>
                            <a:ahLst/>
                            <a:rect l="textAreaLeft" t="textAreaTop" r="textAreaRight" b="textAreaBottom"/>
                            <a:pathLst>
                              <a:path w="7992" h="765">
                                <a:moveTo>
                                  <a:pt x="7992" y="744"/>
                                </a:moveTo>
                                <a:lnTo>
                                  <a:pt x="0" y="744"/>
                                </a:lnTo>
                                <a:lnTo>
                                  <a:pt x="0" y="764"/>
                                </a:lnTo>
                                <a:lnTo>
                                  <a:pt x="7992" y="764"/>
                                </a:lnTo>
                                <a:lnTo>
                                  <a:pt x="7992" y="7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460440"/>
                          </a:xfrm>
                          <a:prstGeom prst="rect">
                            <a:avLst/>
                          </a:prstGeom>
                          <a:noFill/>
                          <a:ln w="0">
                            <a:noFill/>
                          </a:ln>
                        </wps:spPr>
                        <wps:style>
                          <a:lnRef idx="0"/>
                          <a:fillRef idx="0"/>
                          <a:effectRef idx="0"/>
                          <a:fontRef idx="minor"/>
                        </wps:style>
                        <wps:txbx>
                          <w:txbxContent>
                            <w:p>
                              <w:pPr>
                                <w:pStyle w:val="Normal"/>
                                <w:spacing w:lineRule="auto" w:line="235" w:before="43" w:after="0"/>
                                <w:ind w:left="1101" w:right="3062" w:hanging="216"/>
                                <w:rPr>
                                  <w:rFonts w:ascii="Courier New" w:hAnsi="Courier New"/>
                                  <w:sz w:val="18"/>
                                </w:rPr>
                              </w:pPr>
                              <w:r>
                                <w:rPr>
                                  <w:rFonts w:ascii="Courier New" w:hAnsi="Courier New"/>
                                  <w:sz w:val="18"/>
                                </w:rPr>
                                <w:t>&lt;string</w:t>
                              </w:r>
                              <w:r>
                                <w:rPr>
                                  <w:rFonts w:ascii="Courier New" w:hAnsi="Courier New"/>
                                  <w:spacing w:val="-29"/>
                                  <w:sz w:val="18"/>
                                </w:rPr>
                                <w:t xml:space="preserve"> </w:t>
                              </w:r>
                              <w:r>
                                <w:rPr>
                                  <w:rFonts w:ascii="Courier New" w:hAnsi="Courier New"/>
                                  <w:sz w:val="18"/>
                                </w:rPr>
                                <w:t>name="basketball_fragment"&gt; Basketball Fragment&lt;/string&gt;</w:t>
                              </w:r>
                            </w:p>
                            <w:p>
                              <w:pPr>
                                <w:pStyle w:val="Normal"/>
                                <w:spacing w:before="17" w:after="0"/>
                                <w:ind w:left="885" w:hanging="0"/>
                                <w:rPr>
                                  <w:rFonts w:ascii="Courier New" w:hAnsi="Courier New"/>
                                  <w:sz w:val="18"/>
                                </w:rPr>
                              </w:pPr>
                              <w:r>
                                <w:rPr>
                                  <w:rFonts w:ascii="Courier New" w:hAnsi="Courier New"/>
                                  <w:sz w:val="18"/>
                                </w:rPr>
                                <w:t>&lt;string</w:t>
                              </w:r>
                              <w:r>
                                <w:rPr>
                                  <w:rFonts w:ascii="Courier New" w:hAnsi="Courier New"/>
                                  <w:spacing w:val="-18"/>
                                  <w:sz w:val="18"/>
                                </w:rPr>
                                <w:t xml:space="preserve"> </w:t>
                              </w:r>
                              <w:r>
                                <w:rPr>
                                  <w:rFonts w:ascii="Courier New" w:hAnsi="Courier New"/>
                                  <w:sz w:val="18"/>
                                </w:rPr>
                                <w:t>name="hockey_fragment"&gt;Hockey</w:t>
                              </w:r>
                              <w:r>
                                <w:rPr>
                                  <w:rFonts w:ascii="Courier New" w:hAnsi="Courier New"/>
                                  <w:spacing w:val="-18"/>
                                  <w:sz w:val="18"/>
                                </w:rPr>
                                <w:t xml:space="preserve"> </w:t>
                              </w:r>
                              <w:r>
                                <w:rPr>
                                  <w:rFonts w:ascii="Courier New" w:hAnsi="Courier New"/>
                                  <w:spacing w:val="-2"/>
                                  <w:sz w:val="18"/>
                                </w:rPr>
                                <w:t>Fragment&lt;/string&gt;</w:t>
                              </w:r>
                            </w:p>
                          </w:txbxContent>
                        </wps:txbx>
                        <wps:bodyPr lIns="0" rIns="0" tIns="0" bIns="0" anchor="t">
                          <a:noAutofit/>
                        </wps:bodyPr>
                      </wps:wsp>
                    </wpg:wgp>
                  </a:graphicData>
                </a:graphic>
              </wp:inline>
            </w:drawing>
          </mc:Choice>
          <mc:Fallback>
            <w:pict>
              <v:group id="shape_0" alt="Shape202" style="position:absolute;margin-left:0pt;margin-top:-38.3pt;width:399.6pt;height:38.25pt" coordorigin="0,-766" coordsize="7992,765">
                <v:rect id="shape_0" path="m0,0l-2147483645,0l-2147483645,-2147483646l0,-2147483646xe" fillcolor="#f6f6f6" stroked="f" o:allowincell="f" style="position:absolute;left:0;top:-756;width:7991;height:744;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746;width:7991;height:724;mso-wrap-style:square;v-text-anchor:top;mso-position-vertical:top">
                  <v:fill o:detectmouseclick="t" on="false"/>
                  <v:stroke color="#3465a4" joinstyle="round" endcap="flat"/>
                  <v:textbox>
                    <w:txbxContent>
                      <w:p>
                        <w:pPr>
                          <w:pStyle w:val="Normal"/>
                          <w:spacing w:lineRule="auto" w:line="235" w:before="43" w:after="0"/>
                          <w:ind w:left="1101" w:right="3062" w:hanging="216"/>
                          <w:rPr>
                            <w:rFonts w:ascii="Courier New" w:hAnsi="Courier New"/>
                            <w:sz w:val="18"/>
                          </w:rPr>
                        </w:pPr>
                        <w:r>
                          <w:rPr>
                            <w:rFonts w:ascii="Courier New" w:hAnsi="Courier New"/>
                            <w:sz w:val="18"/>
                          </w:rPr>
                          <w:t>&lt;string</w:t>
                        </w:r>
                        <w:r>
                          <w:rPr>
                            <w:rFonts w:ascii="Courier New" w:hAnsi="Courier New"/>
                            <w:spacing w:val="-29"/>
                            <w:sz w:val="18"/>
                          </w:rPr>
                          <w:t xml:space="preserve"> </w:t>
                        </w:r>
                        <w:r>
                          <w:rPr>
                            <w:rFonts w:ascii="Courier New" w:hAnsi="Courier New"/>
                            <w:sz w:val="18"/>
                          </w:rPr>
                          <w:t>name="basketball_fragment"&gt; Basketball Fragment&lt;/string&gt;</w:t>
                        </w:r>
                      </w:p>
                      <w:p>
                        <w:pPr>
                          <w:pStyle w:val="Normal"/>
                          <w:spacing w:before="17" w:after="0"/>
                          <w:ind w:left="885" w:hanging="0"/>
                          <w:rPr>
                            <w:rFonts w:ascii="Courier New" w:hAnsi="Courier New"/>
                            <w:sz w:val="18"/>
                          </w:rPr>
                        </w:pPr>
                        <w:r>
                          <w:rPr>
                            <w:rFonts w:ascii="Courier New" w:hAnsi="Courier New"/>
                            <w:sz w:val="18"/>
                          </w:rPr>
                          <w:t>&lt;string</w:t>
                        </w:r>
                        <w:r>
                          <w:rPr>
                            <w:rFonts w:ascii="Courier New" w:hAnsi="Courier New"/>
                            <w:spacing w:val="-18"/>
                            <w:sz w:val="18"/>
                          </w:rPr>
                          <w:t xml:space="preserve"> </w:t>
                        </w:r>
                        <w:r>
                          <w:rPr>
                            <w:rFonts w:ascii="Courier New" w:hAnsi="Courier New"/>
                            <w:sz w:val="18"/>
                          </w:rPr>
                          <w:t>name="hockey_fragment"&gt;Hockey</w:t>
                        </w:r>
                        <w:r>
                          <w:rPr>
                            <w:rFonts w:ascii="Courier New" w:hAnsi="Courier New"/>
                            <w:spacing w:val="-18"/>
                            <w:sz w:val="18"/>
                          </w:rPr>
                          <w:t xml:space="preserve"> </w:t>
                        </w:r>
                        <w:r>
                          <w:rPr>
                            <w:rFonts w:ascii="Courier New" w:hAnsi="Courier New"/>
                            <w:spacing w:val="-2"/>
                            <w:sz w:val="18"/>
                          </w:rPr>
                          <w:t>Fragment&lt;/string&gt;</w:t>
                        </w:r>
                      </w:p>
                    </w:txbxContent>
                  </v:textbox>
                  <w10:wrap type="square"/>
                </v:rect>
              </v:group>
            </w:pict>
          </mc:Fallback>
        </mc:AlternateContent>
      </w:r>
    </w:p>
    <w:p>
      <w:pPr>
        <w:pStyle w:val="ListParagraph"/>
        <w:numPr>
          <w:ilvl w:val="0"/>
          <w:numId w:val="13"/>
        </w:numPr>
        <w:tabs>
          <w:tab w:val="clear" w:pos="720"/>
          <w:tab w:val="left" w:pos="554" w:leader="none"/>
        </w:tabs>
        <w:spacing w:before="47" w:after="0"/>
        <w:ind w:left="554" w:hanging="360"/>
        <w:jc w:val="left"/>
        <w:rPr>
          <w:sz w:val="20"/>
        </w:rPr>
      </w:pPr>
      <w:r>
        <w:rPr>
          <w:sz w:val="20"/>
        </w:rPr>
        <w:t>Update</w:t>
      </w:r>
      <w:r>
        <w:rPr>
          <w:spacing w:val="-9"/>
          <w:sz w:val="20"/>
        </w:rPr>
        <w:t xml:space="preserve"> </w:t>
      </w:r>
      <w:r>
        <w:rPr>
          <w:rFonts w:ascii="Courier New" w:hAnsi="Courier New"/>
          <w:b/>
        </w:rPr>
        <w:t>themes.xml</w:t>
      </w:r>
      <w:r>
        <w:rPr>
          <w:rFonts w:ascii="Courier New" w:hAnsi="Courier New"/>
          <w:b/>
          <w:spacing w:val="-80"/>
        </w:rPr>
        <w:t xml:space="preserve"> </w:t>
      </w:r>
      <w:r>
        <w:rPr>
          <w:sz w:val="20"/>
        </w:rPr>
        <w:t>with</w:t>
      </w:r>
      <w:r>
        <w:rPr>
          <w:spacing w:val="-4"/>
          <w:sz w:val="20"/>
        </w:rPr>
        <w:t xml:space="preserve"> </w:t>
      </w:r>
      <w:r>
        <w:rPr>
          <w:sz w:val="20"/>
        </w:rPr>
        <w:t>the</w:t>
      </w:r>
      <w:r>
        <w:rPr>
          <w:spacing w:val="-4"/>
          <w:sz w:val="20"/>
        </w:rPr>
        <w:t xml:space="preserve"> </w:t>
      </w:r>
      <w:r>
        <w:rPr>
          <w:spacing w:val="-2"/>
          <w:sz w:val="20"/>
        </w:rPr>
        <w:t>following:</w:t>
      </w:r>
    </w:p>
    <w:p>
      <w:pPr>
        <w:pStyle w:val="Normal"/>
        <w:tabs>
          <w:tab w:val="clear" w:pos="720"/>
          <w:tab w:val="left" w:pos="554" w:leader="none"/>
        </w:tabs>
        <w:spacing w:before="47" w:after="0"/>
        <w:rPr>
          <w:sz w:val="20"/>
        </w:rPr>
      </w:pPr>
      <w:r>
        <w:rPr>
          <w:sz w:val="20"/>
        </w:rPr>
        <mc:AlternateContent>
          <mc:Choice Requires="wps">
            <w:drawing>
              <wp:anchor behindDoc="0" distT="0" distB="0" distL="0" distR="0" simplePos="0" locked="0" layoutInCell="0" allowOverlap="1" relativeHeight="1941" wp14:anchorId="7A840786">
                <wp:simplePos x="0" y="0"/>
                <wp:positionH relativeFrom="column">
                  <wp:posOffset>-1905</wp:posOffset>
                </wp:positionH>
                <wp:positionV relativeFrom="paragraph">
                  <wp:posOffset>95250</wp:posOffset>
                </wp:positionV>
                <wp:extent cx="5264150" cy="949960"/>
                <wp:effectExtent l="0" t="0" r="0" b="0"/>
                <wp:wrapNone/>
                <wp:docPr id="330" name="docshape235"/>
                <a:graphic xmlns:a="http://schemas.openxmlformats.org/drawingml/2006/main">
                  <a:graphicData uri="http://schemas.microsoft.com/office/word/2010/wordprocessingShape">
                    <wps:wsp>
                      <wps:cNvSpPr/>
                      <wps:spPr>
                        <a:xfrm>
                          <a:off x="0" y="0"/>
                          <a:ext cx="5264280" cy="950040"/>
                        </a:xfrm>
                        <a:prstGeom prst="rect">
                          <a:avLst/>
                        </a:prstGeom>
                        <a:noFill/>
                        <a:ln w="0">
                          <a:noFill/>
                        </a:ln>
                      </wps:spPr>
                      <wps:style>
                        <a:lnRef idx="0"/>
                        <a:fillRef idx="0"/>
                        <a:effectRef idx="0"/>
                        <a:fontRef idx="minor"/>
                      </wps:style>
                      <wps:txbx>
                        <w:txbxContent>
                          <w:p>
                            <w:pPr>
                              <w:pStyle w:val="FrameContents"/>
                              <w:spacing w:lineRule="exact" w:line="202" w:before="130" w:after="0"/>
                              <w:ind w:firstLine="720"/>
                              <w:rPr>
                                <w:rFonts w:ascii="Courier New" w:hAnsi="Courier New"/>
                                <w:sz w:val="20"/>
                              </w:rPr>
                            </w:pPr>
                            <w:r>
                              <w:rPr>
                                <w:rFonts w:ascii="Courier New" w:hAnsi="Courier New"/>
                                <w:color w:val="000000"/>
                                <w:sz w:val="20"/>
                              </w:rPr>
                              <w:t>&lt;style name="button_card" parent="Widget.MaterialComponents.Button.OutlinedButton"&gt;</w:t>
                            </w:r>
                          </w:p>
                          <w:p>
                            <w:pPr>
                              <w:pStyle w:val="FrameContents"/>
                              <w:spacing w:lineRule="exact" w:line="202" w:before="130" w:after="0"/>
                              <w:ind w:firstLine="720"/>
                              <w:rPr>
                                <w:rFonts w:ascii="Courier New" w:hAnsi="Courier New"/>
                                <w:sz w:val="20"/>
                              </w:rPr>
                            </w:pPr>
                            <w:r>
                              <w:rPr>
                                <w:rFonts w:ascii="Courier New" w:hAnsi="Courier New"/>
                                <w:color w:val="000000"/>
                                <w:sz w:val="20"/>
                              </w:rPr>
                              <w:t xml:space="preserve">   </w:t>
                            </w:r>
                            <w:r>
                              <w:rPr>
                                <w:rFonts w:ascii="Courier New" w:hAnsi="Courier New"/>
                                <w:color w:val="000000"/>
                                <w:sz w:val="20"/>
                              </w:rPr>
                              <w:t>&lt;item name="strokeColor"&gt;@color/purple_500&lt;/item&gt;</w:t>
                            </w:r>
                          </w:p>
                          <w:p>
                            <w:pPr>
                              <w:pStyle w:val="FrameContents"/>
                              <w:spacing w:lineRule="exact" w:line="202" w:before="130" w:after="0"/>
                              <w:ind w:firstLine="720"/>
                              <w:rPr>
                                <w:rFonts w:ascii="Courier New" w:hAnsi="Courier New"/>
                                <w:sz w:val="20"/>
                              </w:rPr>
                            </w:pPr>
                            <w:r>
                              <w:rPr>
                                <w:rFonts w:ascii="Courier New" w:hAnsi="Courier New"/>
                                <w:color w:val="000000"/>
                                <w:sz w:val="20"/>
                              </w:rPr>
                              <w:t xml:space="preserve">   </w:t>
                            </w:r>
                            <w:r>
                              <w:rPr>
                                <w:rFonts w:ascii="Courier New" w:hAnsi="Courier New"/>
                                <w:color w:val="000000"/>
                                <w:sz w:val="20"/>
                              </w:rPr>
                              <w:t>&lt;item name="strokeWidth"&gt;3dp&lt;/item&gt;</w:t>
                            </w:r>
                          </w:p>
                          <w:p>
                            <w:pPr>
                              <w:pStyle w:val="FrameContents"/>
                              <w:spacing w:lineRule="exact" w:line="202" w:before="130" w:after="0"/>
                              <w:ind w:firstLine="720"/>
                              <w:rPr>
                                <w:rFonts w:ascii="Courier New" w:hAnsi="Courier New"/>
                                <w:sz w:val="18"/>
                              </w:rPr>
                            </w:pPr>
                            <w:r>
                              <w:rPr>
                                <w:rFonts w:ascii="Courier New" w:hAnsi="Courier New"/>
                                <w:color w:val="000000"/>
                                <w:sz w:val="20"/>
                              </w:rPr>
                              <w:t xml:space="preserve">&lt;/style&gt;  </w:t>
                            </w:r>
                          </w:p>
                        </w:txbxContent>
                      </wps:txbx>
                      <wps:bodyPr lIns="0" rIns="0" tIns="0" bIns="0" anchor="t" upright="1">
                        <a:noAutofit/>
                      </wps:bodyPr>
                    </wps:wsp>
                  </a:graphicData>
                </a:graphic>
              </wp:anchor>
            </w:drawing>
          </mc:Choice>
          <mc:Fallback>
            <w:pict>
              <v:rect id="shape_0" ID="docshape235" path="m0,0l-2147483645,0l-2147483645,-2147483646l0,-2147483646xe" stroked="f" o:allowincell="f" style="position:absolute;margin-left:-0.15pt;margin-top:7.5pt;width:414.45pt;height:74.75pt;mso-wrap-style:square;v-text-anchor:top" wp14:anchorId="7A840786">
                <v:fill o:detectmouseclick="t" on="false"/>
                <v:stroke color="#3465a4" joinstyle="round" endcap="flat"/>
                <v:textbox>
                  <w:txbxContent>
                    <w:p>
                      <w:pPr>
                        <w:pStyle w:val="FrameContents"/>
                        <w:spacing w:lineRule="exact" w:line="202" w:before="130" w:after="0"/>
                        <w:ind w:firstLine="720"/>
                        <w:rPr>
                          <w:rFonts w:ascii="Courier New" w:hAnsi="Courier New"/>
                          <w:sz w:val="20"/>
                        </w:rPr>
                      </w:pPr>
                      <w:r>
                        <w:rPr>
                          <w:rFonts w:ascii="Courier New" w:hAnsi="Courier New"/>
                          <w:color w:val="000000"/>
                          <w:sz w:val="20"/>
                        </w:rPr>
                        <w:t>&lt;style name="button_card" parent="Widget.MaterialComponents.Button.OutlinedButton"&gt;</w:t>
                      </w:r>
                    </w:p>
                    <w:p>
                      <w:pPr>
                        <w:pStyle w:val="FrameContents"/>
                        <w:spacing w:lineRule="exact" w:line="202" w:before="130" w:after="0"/>
                        <w:ind w:firstLine="720"/>
                        <w:rPr>
                          <w:rFonts w:ascii="Courier New" w:hAnsi="Courier New"/>
                          <w:sz w:val="20"/>
                        </w:rPr>
                      </w:pPr>
                      <w:r>
                        <w:rPr>
                          <w:rFonts w:ascii="Courier New" w:hAnsi="Courier New"/>
                          <w:color w:val="000000"/>
                          <w:sz w:val="20"/>
                        </w:rPr>
                        <w:t xml:space="preserve">   </w:t>
                      </w:r>
                      <w:r>
                        <w:rPr>
                          <w:rFonts w:ascii="Courier New" w:hAnsi="Courier New"/>
                          <w:color w:val="000000"/>
                          <w:sz w:val="20"/>
                        </w:rPr>
                        <w:t>&lt;item name="strokeColor"&gt;@color/purple_500&lt;/item&gt;</w:t>
                      </w:r>
                    </w:p>
                    <w:p>
                      <w:pPr>
                        <w:pStyle w:val="FrameContents"/>
                        <w:spacing w:lineRule="exact" w:line="202" w:before="130" w:after="0"/>
                        <w:ind w:firstLine="720"/>
                        <w:rPr>
                          <w:rFonts w:ascii="Courier New" w:hAnsi="Courier New"/>
                          <w:sz w:val="20"/>
                        </w:rPr>
                      </w:pPr>
                      <w:r>
                        <w:rPr>
                          <w:rFonts w:ascii="Courier New" w:hAnsi="Courier New"/>
                          <w:color w:val="000000"/>
                          <w:sz w:val="20"/>
                        </w:rPr>
                        <w:t xml:space="preserve">   </w:t>
                      </w:r>
                      <w:r>
                        <w:rPr>
                          <w:rFonts w:ascii="Courier New" w:hAnsi="Courier New"/>
                          <w:color w:val="000000"/>
                          <w:sz w:val="20"/>
                        </w:rPr>
                        <w:t>&lt;item name="strokeWidth"&gt;3dp&lt;/item&gt;</w:t>
                      </w:r>
                    </w:p>
                    <w:p>
                      <w:pPr>
                        <w:pStyle w:val="FrameContents"/>
                        <w:spacing w:lineRule="exact" w:line="202" w:before="130" w:after="0"/>
                        <w:ind w:firstLine="720"/>
                        <w:rPr>
                          <w:rFonts w:ascii="Courier New" w:hAnsi="Courier New"/>
                          <w:sz w:val="18"/>
                        </w:rPr>
                      </w:pPr>
                      <w:r>
                        <w:rPr>
                          <w:rFonts w:ascii="Courier New" w:hAnsi="Courier New"/>
                          <w:color w:val="000000"/>
                          <w:sz w:val="20"/>
                        </w:rPr>
                        <w:t xml:space="preserve">&lt;/style&gt;  </w:t>
                      </w:r>
                    </w:p>
                  </w:txbxContent>
                </v:textbox>
                <w10:wrap type="none"/>
              </v:rect>
            </w:pict>
          </mc:Fallback>
        </mc:AlternateContent>
      </w:r>
    </w:p>
    <w:p>
      <w:pPr>
        <w:pStyle w:val="Normal"/>
        <w:tabs>
          <w:tab w:val="clear" w:pos="720"/>
          <w:tab w:val="left" w:pos="554" w:leader="none"/>
        </w:tabs>
        <w:spacing w:before="47" w:after="0"/>
        <w:rPr>
          <w:sz w:val="20"/>
        </w:rPr>
      </w:pPr>
      <w:r>
        <w:rPr>
          <w:sz w:val="20"/>
        </w:rPr>
      </w:r>
    </w:p>
    <w:p>
      <w:pPr>
        <w:pStyle w:val="ListParagraph"/>
        <w:tabs>
          <w:tab w:val="clear" w:pos="720"/>
          <w:tab w:val="left" w:pos="554" w:leader="none"/>
        </w:tabs>
        <w:spacing w:before="47" w:after="0"/>
        <w:ind w:left="554" w:hanging="0"/>
        <w:jc w:val="right"/>
        <w:rPr>
          <w:sz w:val="20"/>
        </w:rPr>
      </w:pPr>
      <w:r>
        <w:rPr>
          <w:sz w:val="20"/>
        </w:rPr>
      </w:r>
    </w:p>
    <w:p>
      <w:pPr>
        <w:pStyle w:val="ListParagraph"/>
        <w:tabs>
          <w:tab w:val="clear" w:pos="720"/>
          <w:tab w:val="left" w:pos="554" w:leader="none"/>
        </w:tabs>
        <w:spacing w:before="47" w:after="0"/>
        <w:ind w:left="554" w:hanging="0"/>
        <w:jc w:val="right"/>
        <w:rPr>
          <w:sz w:val="20"/>
        </w:rPr>
      </w:pPr>
      <w:r>
        <w:rPr>
          <w:sz w:val="20"/>
        </w:rPr>
      </w:r>
    </w:p>
    <w:p>
      <w:pPr>
        <w:pStyle w:val="ListParagraph"/>
        <w:tabs>
          <w:tab w:val="clear" w:pos="720"/>
          <w:tab w:val="left" w:pos="554" w:leader="none"/>
        </w:tabs>
        <w:spacing w:before="47" w:after="0"/>
        <w:ind w:left="554" w:hanging="0"/>
        <w:jc w:val="right"/>
        <w:rPr>
          <w:sz w:val="20"/>
        </w:rPr>
      </w:pPr>
      <w:r>
        <w:rPr>
          <w:sz w:val="20"/>
        </w:rPr>
      </w:r>
    </w:p>
    <w:p>
      <w:pPr>
        <w:pStyle w:val="TextBody"/>
        <w:spacing w:before="10" w:after="0"/>
        <w:rPr>
          <w:sz w:val="8"/>
        </w:rPr>
      </w:pPr>
      <w:r>
        <w:rPr>
          <w:sz w:val="8"/>
        </w:rPr>
      </w:r>
    </w:p>
    <w:p>
      <w:pPr>
        <w:pStyle w:val="ListParagraph"/>
        <w:numPr>
          <w:ilvl w:val="0"/>
          <w:numId w:val="13"/>
        </w:numPr>
        <w:tabs>
          <w:tab w:val="clear" w:pos="720"/>
          <w:tab w:val="left" w:pos="554" w:leader="none"/>
        </w:tabs>
        <w:ind w:left="554" w:hanging="360"/>
        <w:jc w:val="left"/>
        <w:rPr>
          <w:sz w:val="20"/>
        </w:rPr>
      </w:pPr>
      <w:r>
        <w:rPr>
          <w:sz w:val="20"/>
        </w:rPr>
        <w:t>Create</w:t>
      </w:r>
      <w:r>
        <w:rPr>
          <w:spacing w:val="-1"/>
          <w:sz w:val="20"/>
        </w:rPr>
        <w:t xml:space="preserve"> </w:t>
      </w:r>
      <w:r>
        <w:rPr>
          <w:sz w:val="20"/>
        </w:rPr>
        <w:t>the following</w:t>
      </w:r>
      <w:r>
        <w:rPr>
          <w:spacing w:val="-1"/>
          <w:sz w:val="20"/>
        </w:rPr>
        <w:t xml:space="preserve"> </w:t>
      </w:r>
      <w:r>
        <w:rPr>
          <w:sz w:val="20"/>
        </w:rPr>
        <w:t xml:space="preserve">blank </w:t>
      </w:r>
      <w:r>
        <w:rPr>
          <w:spacing w:val="-2"/>
          <w:sz w:val="20"/>
        </w:rPr>
        <w:t>fragments:</w:t>
      </w:r>
    </w:p>
    <w:p>
      <w:pPr>
        <w:pStyle w:val="ListParagraph"/>
        <w:numPr>
          <w:ilvl w:val="1"/>
          <w:numId w:val="13"/>
        </w:numPr>
        <w:tabs>
          <w:tab w:val="clear" w:pos="720"/>
          <w:tab w:val="left" w:pos="554" w:leader="none"/>
        </w:tabs>
        <w:spacing w:before="148" w:after="0"/>
        <w:rPr>
          <w:rFonts w:ascii="Courier New" w:hAnsi="Courier New"/>
          <w:b/>
          <w:b/>
        </w:rPr>
      </w:pPr>
      <w:r>
        <w:rPr>
          <w:rFonts w:ascii="Courier New" w:hAnsi="Courier New"/>
          <w:b/>
          <w:spacing w:val="-2"/>
        </w:rPr>
        <w:t>HomeFragment</w:t>
      </w:r>
    </w:p>
    <w:p>
      <w:pPr>
        <w:pStyle w:val="ListParagraph"/>
        <w:numPr>
          <w:ilvl w:val="1"/>
          <w:numId w:val="13"/>
        </w:numPr>
        <w:tabs>
          <w:tab w:val="clear" w:pos="720"/>
          <w:tab w:val="left" w:pos="554" w:leader="none"/>
        </w:tabs>
        <w:spacing w:before="140" w:after="0"/>
        <w:rPr>
          <w:rFonts w:ascii="Courier New" w:hAnsi="Courier New"/>
          <w:b/>
          <w:b/>
        </w:rPr>
      </w:pPr>
      <w:r>
        <w:rPr>
          <w:rFonts w:ascii="Courier New" w:hAnsi="Courier New"/>
          <w:b/>
          <w:spacing w:val="-2"/>
        </w:rPr>
        <w:t>MySportsFragment</w:t>
      </w:r>
    </w:p>
    <w:p>
      <w:pPr>
        <w:pStyle w:val="ListParagraph"/>
        <w:numPr>
          <w:ilvl w:val="1"/>
          <w:numId w:val="13"/>
        </w:numPr>
        <w:tabs>
          <w:tab w:val="clear" w:pos="720"/>
          <w:tab w:val="left" w:pos="554" w:leader="none"/>
        </w:tabs>
        <w:spacing w:before="140" w:after="0"/>
        <w:rPr>
          <w:rFonts w:ascii="Courier New" w:hAnsi="Courier New"/>
          <w:b/>
          <w:b/>
        </w:rPr>
      </w:pPr>
      <w:r>
        <w:rPr>
          <w:rFonts w:ascii="Courier New" w:hAnsi="Courier New"/>
          <w:b/>
          <w:spacing w:val="-2"/>
        </w:rPr>
        <w:t>ProfileFragment</w:t>
      </w:r>
    </w:p>
    <w:p>
      <w:pPr>
        <w:pStyle w:val="ListParagraph"/>
        <w:numPr>
          <w:ilvl w:val="1"/>
          <w:numId w:val="13"/>
        </w:numPr>
        <w:tabs>
          <w:tab w:val="clear" w:pos="720"/>
          <w:tab w:val="left" w:pos="554" w:leader="none"/>
        </w:tabs>
        <w:spacing w:before="140" w:after="0"/>
        <w:rPr>
          <w:rFonts w:ascii="Courier New" w:hAnsi="Courier New"/>
          <w:b/>
          <w:b/>
        </w:rPr>
      </w:pPr>
      <w:r>
        <w:rPr>
          <w:rFonts w:ascii="Courier New" w:hAnsi="Courier New"/>
          <w:b/>
          <w:spacing w:val="-2"/>
        </w:rPr>
        <w:t>AccountFragment</w:t>
      </w:r>
    </w:p>
    <w:p>
      <w:pPr>
        <w:pStyle w:val="ListParagraph"/>
        <w:numPr>
          <w:ilvl w:val="1"/>
          <w:numId w:val="13"/>
        </w:numPr>
        <w:tabs>
          <w:tab w:val="clear" w:pos="720"/>
          <w:tab w:val="left" w:pos="554" w:leader="none"/>
        </w:tabs>
        <w:spacing w:before="140" w:after="0"/>
        <w:rPr>
          <w:rFonts w:ascii="Courier New" w:hAnsi="Courier New"/>
          <w:b/>
          <w:b/>
        </w:rPr>
      </w:pPr>
      <w:r>
        <w:rPr>
          <w:rFonts w:ascii="Courier New" w:hAnsi="Courier New"/>
          <w:b/>
          <w:spacing w:val="-2"/>
        </w:rPr>
        <w:t>HockeyFragment</w:t>
      </w:r>
    </w:p>
    <w:p>
      <w:pPr>
        <w:pStyle w:val="ListParagraph"/>
        <w:numPr>
          <w:ilvl w:val="1"/>
          <w:numId w:val="13"/>
        </w:numPr>
        <w:tabs>
          <w:tab w:val="clear" w:pos="720"/>
          <w:tab w:val="left" w:pos="554" w:leader="none"/>
        </w:tabs>
        <w:spacing w:before="140" w:after="0"/>
        <w:rPr>
          <w:rFonts w:ascii="Courier New" w:hAnsi="Courier New"/>
          <w:b/>
          <w:b/>
        </w:rPr>
      </w:pPr>
      <w:r>
        <w:rPr>
          <w:rFonts w:ascii="Courier New" w:hAnsi="Courier New"/>
          <w:b/>
          <w:spacing w:val="-2"/>
        </w:rPr>
        <w:t>FootballFragment</w:t>
      </w:r>
    </w:p>
    <w:p>
      <w:pPr>
        <w:sectPr>
          <w:headerReference w:type="even" r:id="rId113"/>
          <w:headerReference w:type="default" r:id="rId114"/>
          <w:type w:val="nextPage"/>
          <w:pgSz w:w="10800" w:h="13320"/>
          <w:pgMar w:left="940" w:right="920" w:gutter="0" w:header="695" w:top="1120" w:footer="0" w:bottom="280"/>
          <w:pgNumType w:fmt="decimal"/>
          <w:formProt w:val="false"/>
          <w:textDirection w:val="lrTb"/>
          <w:docGrid w:type="default" w:linePitch="100" w:charSpace="4096"/>
        </w:sectPr>
        <w:pStyle w:val="ListParagraph"/>
        <w:numPr>
          <w:ilvl w:val="1"/>
          <w:numId w:val="13"/>
        </w:numPr>
        <w:tabs>
          <w:tab w:val="clear" w:pos="720"/>
          <w:tab w:val="left" w:pos="554" w:leader="none"/>
        </w:tabs>
        <w:spacing w:before="141" w:after="0"/>
        <w:rPr>
          <w:rFonts w:ascii="Courier New" w:hAnsi="Courier New"/>
          <w:b/>
          <w:b/>
        </w:rPr>
      </w:pPr>
      <w:r>
        <w:rPr>
          <w:rFonts w:ascii="Courier New" w:hAnsi="Courier New"/>
          <w:b/>
          <w:spacing w:val="-2"/>
        </w:rPr>
        <w:t>BasketballFragment</w:t>
      </w:r>
    </w:p>
    <w:p>
      <w:pPr>
        <w:pStyle w:val="TextBody"/>
        <w:spacing w:before="6" w:after="0"/>
        <w:rPr>
          <w:rFonts w:ascii="Courier New" w:hAnsi="Courier New"/>
          <w:b/>
          <w:b/>
          <w:sz w:val="9"/>
        </w:rPr>
      </w:pPr>
      <w:r>
        <w:rPr>
          <w:rFonts w:ascii="Courier New" w:hAnsi="Courier New"/>
          <w:b/>
          <w:sz w:val="9"/>
        </w:rPr>
      </w:r>
    </w:p>
    <w:p>
      <w:pPr>
        <w:pStyle w:val="ListParagraph"/>
        <w:numPr>
          <w:ilvl w:val="0"/>
          <w:numId w:val="13"/>
        </w:numPr>
        <w:tabs>
          <w:tab w:val="clear" w:pos="720"/>
          <w:tab w:val="left" w:pos="1274" w:leader="none"/>
        </w:tabs>
        <w:spacing w:before="100" w:after="0"/>
        <w:ind w:left="1274" w:right="168" w:hanging="360"/>
        <w:jc w:val="left"/>
        <w:rPr>
          <w:sz w:val="20"/>
        </w:rPr>
      </w:pPr>
      <w:r>
        <w:rPr>
          <w:sz w:val="20"/>
        </w:rPr>
        <w:t>Add</w:t>
      </w:r>
      <w:r>
        <w:rPr>
          <w:spacing w:val="-4"/>
          <w:sz w:val="20"/>
        </w:rPr>
        <w:t xml:space="preserve"> </w:t>
      </w:r>
      <w:r>
        <w:rPr>
          <w:sz w:val="20"/>
        </w:rPr>
        <w:t>the</w:t>
      </w:r>
      <w:r>
        <w:rPr>
          <w:spacing w:val="-4"/>
          <w:sz w:val="20"/>
        </w:rPr>
        <w:t xml:space="preserve"> </w:t>
      </w:r>
      <w:r>
        <w:rPr>
          <w:sz w:val="20"/>
        </w:rPr>
        <w:t>following</w:t>
      </w:r>
      <w:r>
        <w:rPr>
          <w:spacing w:val="-4"/>
          <w:sz w:val="20"/>
        </w:rPr>
        <w:t xml:space="preserve"> </w:t>
      </w:r>
      <w:r>
        <w:rPr>
          <w:sz w:val="20"/>
        </w:rPr>
        <w:t>content</w:t>
      </w:r>
      <w:r>
        <w:rPr>
          <w:spacing w:val="-4"/>
          <w:sz w:val="20"/>
        </w:rPr>
        <w:t xml:space="preserve"> </w:t>
      </w:r>
      <w:r>
        <w:rPr>
          <w:sz w:val="20"/>
        </w:rPr>
        <w:t>for</w:t>
      </w:r>
      <w:r>
        <w:rPr>
          <w:spacing w:val="-4"/>
          <w:sz w:val="20"/>
        </w:rPr>
        <w:t xml:space="preserve"> </w:t>
      </w:r>
      <w:r>
        <w:rPr>
          <w:sz w:val="20"/>
        </w:rPr>
        <w:t>all</w:t>
      </w:r>
      <w:r>
        <w:rPr>
          <w:spacing w:val="-5"/>
          <w:sz w:val="20"/>
        </w:rPr>
        <w:t xml:space="preserve"> </w:t>
      </w:r>
      <w:r>
        <w:rPr>
          <w:sz w:val="20"/>
        </w:rPr>
        <w:t>the</w:t>
      </w:r>
      <w:r>
        <w:rPr>
          <w:spacing w:val="-4"/>
          <w:sz w:val="20"/>
        </w:rPr>
        <w:t xml:space="preserve"> </w:t>
      </w:r>
      <w:r>
        <w:rPr>
          <w:sz w:val="20"/>
        </w:rPr>
        <w:t>layout</w:t>
      </w:r>
      <w:r>
        <w:rPr>
          <w:spacing w:val="-4"/>
          <w:sz w:val="20"/>
        </w:rPr>
        <w:t xml:space="preserve"> </w:t>
      </w:r>
      <w:r>
        <w:rPr>
          <w:sz w:val="20"/>
        </w:rPr>
        <w:t>files</w:t>
      </w:r>
      <w:r>
        <w:rPr>
          <w:spacing w:val="-4"/>
          <w:sz w:val="20"/>
        </w:rPr>
        <w:t xml:space="preserve"> </w:t>
      </w:r>
      <w:r>
        <w:rPr>
          <w:sz w:val="20"/>
        </w:rPr>
        <w:t>except</w:t>
      </w:r>
      <w:r>
        <w:rPr>
          <w:spacing w:val="-6"/>
          <w:sz w:val="20"/>
        </w:rPr>
        <w:t xml:space="preserve"> </w:t>
      </w:r>
      <w:r>
        <w:rPr>
          <w:rFonts w:ascii="Courier New" w:hAnsi="Courier New"/>
          <w:b/>
        </w:rPr>
        <w:t>fragment_mysports. xml</w:t>
      </w:r>
      <w:r>
        <w:rPr>
          <w:sz w:val="20"/>
        </w:rPr>
        <w:t xml:space="preserve">, changing only the </w:t>
      </w:r>
      <w:r>
        <w:rPr>
          <w:rFonts w:ascii="Courier New" w:hAnsi="Courier New"/>
          <w:b/>
        </w:rPr>
        <w:t>TextView</w:t>
      </w:r>
      <w:r>
        <w:rPr>
          <w:rFonts w:ascii="Courier New" w:hAnsi="Courier New"/>
          <w:b/>
          <w:spacing w:val="-68"/>
        </w:rPr>
        <w:t xml:space="preserve"> </w:t>
      </w:r>
      <w:r>
        <w:rPr>
          <w:sz w:val="20"/>
        </w:rPr>
        <w:t>string corresponding to the layout name. There is an example of one of these fragment layout files below:</w:t>
      </w:r>
    </w:p>
    <w:p>
      <w:pPr>
        <w:pStyle w:val="Normal"/>
        <w:spacing w:before="212" w:after="0"/>
        <w:ind w:left="824" w:hanging="0"/>
        <w:rPr>
          <w:rFonts w:ascii="Courier New" w:hAnsi="Courier New"/>
          <w:b/>
          <w:b/>
          <w:sz w:val="18"/>
        </w:rPr>
      </w:pPr>
      <w:r>
        <w:rPr>
          <w:rFonts w:ascii="Courier New" w:hAnsi="Courier New"/>
          <w:b/>
          <w:spacing w:val="-2"/>
          <w:sz w:val="18"/>
        </w:rPr>
        <w:t>fragment_profile.xml</w:t>
      </w:r>
    </w:p>
    <w:p>
      <w:pPr>
        <w:pStyle w:val="TextBody"/>
        <w:rPr>
          <w:rFonts w:ascii="Courier New" w:hAnsi="Courier New"/>
          <w:b/>
          <w:b/>
          <w:sz w:val="19"/>
        </w:rPr>
      </w:pPr>
      <w:r>
        <w:rPr>
          <w:rFonts w:ascii="Courier New" w:hAnsi="Courier New"/>
          <w:b/>
          <w:sz w:val="19"/>
        </w:rPr>
      </w:r>
    </w:p>
    <w:p>
      <w:pPr>
        <w:pStyle w:val="Normal"/>
        <w:spacing w:before="1" w:after="0"/>
        <w:ind w:left="1277" w:hanging="0"/>
        <w:rPr>
          <w:rFonts w:ascii="Courier New" w:hAnsi="Courier New"/>
          <w:sz w:val="18"/>
        </w:rPr>
      </w:pPr>
      <w:r>
        <w:rPr>
          <w:rFonts w:ascii="Courier New" w:hAnsi="Courier New"/>
          <w:sz w:val="18"/>
        </w:rPr>
        <mc:AlternateContent>
          <mc:Choice Requires="wpg">
            <w:drawing>
              <wp:anchor behindDoc="1" distT="635" distB="0" distL="0" distR="635" simplePos="0" locked="0" layoutInCell="0" allowOverlap="1" relativeHeight="1492" wp14:anchorId="1D14FB4C">
                <wp:simplePos x="0" y="0"/>
                <wp:positionH relativeFrom="page">
                  <wp:posOffset>1120140</wp:posOffset>
                </wp:positionH>
                <wp:positionV relativeFrom="paragraph">
                  <wp:posOffset>-38100</wp:posOffset>
                </wp:positionV>
                <wp:extent cx="5074920" cy="4219575"/>
                <wp:effectExtent l="0" t="635" r="635" b="0"/>
                <wp:wrapNone/>
                <wp:docPr id="338" name="docshapegroup236"/>
                <a:graphic xmlns:a="http://schemas.openxmlformats.org/drawingml/2006/main">
                  <a:graphicData uri="http://schemas.microsoft.com/office/word/2010/wordprocessingGroup">
                    <wpg:wgp>
                      <wpg:cNvGrpSpPr/>
                      <wpg:grpSpPr>
                        <a:xfrm>
                          <a:off x="0" y="0"/>
                          <a:ext cx="5074920" cy="4219560"/>
                          <a:chOff x="0" y="0"/>
                          <a:chExt cx="5074920" cy="4219560"/>
                        </a:xfrm>
                      </wpg:grpSpPr>
                      <wps:wsp>
                        <wps:cNvSpPr/>
                        <wps:spPr>
                          <a:xfrm>
                            <a:off x="0" y="6480"/>
                            <a:ext cx="5074920" cy="4206960"/>
                          </a:xfrm>
                          <a:prstGeom prst="rect">
                            <a:avLst/>
                          </a:prstGeom>
                          <a:solidFill>
                            <a:srgbClr val="f6f6f6"/>
                          </a:solidFill>
                          <a:ln w="0">
                            <a:noFill/>
                          </a:ln>
                        </wps:spPr>
                        <wps:style>
                          <a:lnRef idx="0"/>
                          <a:fillRef idx="0"/>
                          <a:effectRef idx="0"/>
                          <a:fontRef idx="minor"/>
                        </wps:style>
                        <wps:bodyPr/>
                      </wps:wsp>
                      <wps:wsp>
                        <wps:cNvSpPr/>
                        <wps:spPr>
                          <a:xfrm>
                            <a:off x="0" y="0"/>
                            <a:ext cx="5074920" cy="4219560"/>
                          </a:xfrm>
                          <a:custGeom>
                            <a:avLst/>
                            <a:gdLst>
                              <a:gd name="textAreaLeft" fmla="*/ 0 w 2877120"/>
                              <a:gd name="textAreaRight" fmla="*/ 2879280 w 2877120"/>
                              <a:gd name="textAreaTop" fmla="*/ 0 h 2392200"/>
                              <a:gd name="textAreaBottom" fmla="*/ 2394360 h 2392200"/>
                            </a:gdLst>
                            <a:ahLst/>
                            <a:rect l="textAreaLeft" t="textAreaTop" r="textAreaRight" b="textAreaBottom"/>
                            <a:pathLst>
                              <a:path w="7992" h="6645">
                                <a:moveTo>
                                  <a:pt x="7992" y="6624"/>
                                </a:moveTo>
                                <a:lnTo>
                                  <a:pt x="0" y="6624"/>
                                </a:lnTo>
                                <a:lnTo>
                                  <a:pt x="0" y="6644"/>
                                </a:lnTo>
                                <a:lnTo>
                                  <a:pt x="7992" y="6644"/>
                                </a:lnTo>
                                <a:lnTo>
                                  <a:pt x="7992" y="66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g:wgp>
                  </a:graphicData>
                </a:graphic>
              </wp:anchor>
            </w:drawing>
          </mc:Choice>
          <mc:Fallback>
            <w:pict>
              <v:group id="shape_0" alt="docshapegroup236" style="position:absolute;margin-left:88.2pt;margin-top:-3pt;width:399.6pt;height:332.25pt" coordorigin="1764,-60" coordsize="7992,6645">
                <v:rect id="shape_0" path="m0,0l-2147483645,0l-2147483645,-2147483646l0,-2147483646xe" fillcolor="#f6f6f6" stroked="f" o:allowincell="f" style="position:absolute;left:1764;top:-50;width:7991;height:6624;mso-wrap-style:none;v-text-anchor:middle;mso-position-horizontal-relative:page">
                  <v:fill o:detectmouseclick="t" type="solid" color2="#090909"/>
                  <v:stroke color="#3465a4" joinstyle="round" endcap="flat"/>
                  <w10:wrap type="none"/>
                </v:rect>
              </v:group>
            </w:pict>
          </mc:Fallback>
        </mc:AlternateContent>
      </w:r>
    </w:p>
    <w:p>
      <w:pPr>
        <w:pStyle w:val="Normal"/>
        <w:rPr>
          <w:rFonts w:ascii="Courier New" w:hAnsi="Courier New"/>
          <w:sz w:val="18"/>
        </w:rPr>
      </w:pPr>
      <w:r>
        <w:rPr>
          <w:rFonts w:ascii="Courier New" w:hAnsi="Courier New"/>
          <w:sz w:val="18"/>
        </w:rPr>
        <w:t xml:space="preserve">            </w:t>
      </w:r>
      <w:r>
        <w:rPr>
          <w:rFonts w:ascii="Courier New" w:hAnsi="Courier New"/>
          <w:sz w:val="18"/>
        </w:rPr>
        <w:t>&lt;?xml version="1.0" encoding="utf-8"?&gt;</w:t>
      </w:r>
    </w:p>
    <w:p>
      <w:pPr>
        <w:pStyle w:val="Normal"/>
        <w:ind w:left="1277" w:hanging="0"/>
        <w:rPr>
          <w:rFonts w:ascii="Courier New" w:hAnsi="Courier New"/>
          <w:sz w:val="18"/>
        </w:rPr>
      </w:pPr>
      <w:r>
        <w:rPr>
          <w:rFonts w:ascii="Courier New" w:hAnsi="Courier New"/>
          <w:sz w:val="18"/>
        </w:rPr>
        <w:t>&lt;androidx.constraintlayout.widget.ConstraintLayout xmlns:android="http://schemas.android.com/apk/res/android"</w:t>
      </w:r>
    </w:p>
    <w:p>
      <w:pPr>
        <w:pStyle w:val="Normal"/>
        <w:ind w:left="1277" w:hanging="0"/>
        <w:rPr>
          <w:rFonts w:ascii="Courier New" w:hAnsi="Courier New"/>
          <w:sz w:val="18"/>
        </w:rPr>
      </w:pPr>
      <w:r>
        <w:rPr>
          <w:rFonts w:ascii="Courier New" w:hAnsi="Courier New"/>
          <w:sz w:val="18"/>
        </w:rPr>
        <w:t xml:space="preserve">    </w:t>
      </w:r>
      <w:r>
        <w:rPr>
          <w:rFonts w:ascii="Courier New" w:hAnsi="Courier New"/>
          <w:sz w:val="18"/>
        </w:rPr>
        <w:t>xmlns:app="http://schemas.android.com/apk/res-auto"</w:t>
      </w:r>
    </w:p>
    <w:p>
      <w:pPr>
        <w:pStyle w:val="Normal"/>
        <w:ind w:left="1277" w:hanging="0"/>
        <w:rPr>
          <w:rFonts w:ascii="Courier New" w:hAnsi="Courier New"/>
          <w:sz w:val="18"/>
        </w:rPr>
      </w:pPr>
      <w:r>
        <w:rPr>
          <w:rFonts w:ascii="Courier New" w:hAnsi="Courier New"/>
          <w:sz w:val="18"/>
        </w:rPr>
        <w:t xml:space="preserve">    </w:t>
      </w:r>
      <w:r>
        <w:rPr>
          <w:rFonts w:ascii="Courier New" w:hAnsi="Courier New"/>
          <w:sz w:val="18"/>
        </w:rPr>
        <w:t>android:layout_width="match_parent"</w:t>
      </w:r>
    </w:p>
    <w:p>
      <w:pPr>
        <w:pStyle w:val="Normal"/>
        <w:ind w:left="1277" w:hanging="0"/>
        <w:rPr>
          <w:rFonts w:ascii="Courier New" w:hAnsi="Courier New"/>
          <w:sz w:val="18"/>
        </w:rPr>
      </w:pPr>
      <w:r>
        <w:rPr>
          <w:rFonts w:ascii="Courier New" w:hAnsi="Courier New"/>
          <w:sz w:val="18"/>
        </w:rPr>
        <w:t xml:space="preserve">    </w:t>
      </w:r>
      <w:r>
        <w:rPr>
          <w:rFonts w:ascii="Courier New" w:hAnsi="Courier New"/>
          <w:sz w:val="18"/>
        </w:rPr>
        <w:t>android:layout_height="match_parent"&gt;</w:t>
      </w:r>
    </w:p>
    <w:p>
      <w:pPr>
        <w:pStyle w:val="Normal"/>
        <w:ind w:left="1277" w:hanging="0"/>
        <w:rPr>
          <w:rFonts w:ascii="Courier New" w:hAnsi="Courier New"/>
          <w:sz w:val="18"/>
        </w:rPr>
      </w:pPr>
      <w:r>
        <w:rPr>
          <w:rFonts w:ascii="Courier New" w:hAnsi="Courier New"/>
          <w:sz w:val="18"/>
        </w:rPr>
      </w:r>
    </w:p>
    <w:p>
      <w:pPr>
        <w:pStyle w:val="Normal"/>
        <w:ind w:left="1277" w:hanging="0"/>
        <w:rPr>
          <w:rFonts w:ascii="Courier New" w:hAnsi="Courier New"/>
          <w:sz w:val="18"/>
        </w:rPr>
      </w:pPr>
      <w:r>
        <w:rPr>
          <w:rFonts w:ascii="Courier New" w:hAnsi="Courier New"/>
          <w:sz w:val="18"/>
        </w:rPr>
        <w:t xml:space="preserve">    </w:t>
      </w:r>
      <w:r>
        <w:rPr>
          <w:rFonts w:ascii="Courier New" w:hAnsi="Courier New"/>
          <w:sz w:val="18"/>
        </w:rPr>
        <w:t>&lt;TextView</w:t>
      </w:r>
    </w:p>
    <w:p>
      <w:pPr>
        <w:pStyle w:val="Normal"/>
        <w:ind w:left="1277" w:hanging="0"/>
        <w:rPr>
          <w:rFonts w:ascii="Courier New" w:hAnsi="Courier New"/>
          <w:sz w:val="18"/>
        </w:rPr>
      </w:pPr>
      <w:r>
        <w:rPr>
          <w:rFonts w:ascii="Courier New" w:hAnsi="Courier New"/>
          <w:sz w:val="18"/>
        </w:rPr>
        <w:t xml:space="preserve">        </w:t>
      </w:r>
      <w:r>
        <w:rPr>
          <w:rFonts w:ascii="Courier New" w:hAnsi="Courier New"/>
          <w:sz w:val="18"/>
        </w:rPr>
        <w:t>android:layout_width="match_parent"</w:t>
      </w:r>
    </w:p>
    <w:p>
      <w:pPr>
        <w:pStyle w:val="Normal"/>
        <w:ind w:left="1277" w:hanging="0"/>
        <w:rPr>
          <w:rFonts w:ascii="Courier New" w:hAnsi="Courier New"/>
          <w:sz w:val="18"/>
        </w:rPr>
      </w:pPr>
      <w:r>
        <w:rPr>
          <w:rFonts w:ascii="Courier New" w:hAnsi="Courier New"/>
          <w:sz w:val="18"/>
        </w:rPr>
        <w:t xml:space="preserve">        </w:t>
      </w:r>
      <w:r>
        <w:rPr>
          <w:rFonts w:ascii="Courier New" w:hAnsi="Courier New"/>
          <w:sz w:val="18"/>
        </w:rPr>
        <w:t>android:layout_height="wrap_content"</w:t>
      </w:r>
    </w:p>
    <w:p>
      <w:pPr>
        <w:pStyle w:val="Normal"/>
        <w:ind w:left="1277" w:hanging="0"/>
        <w:rPr>
          <w:rFonts w:ascii="Courier New" w:hAnsi="Courier New"/>
          <w:sz w:val="18"/>
        </w:rPr>
      </w:pPr>
      <w:r>
        <w:rPr>
          <w:rFonts w:ascii="Courier New" w:hAnsi="Courier New"/>
          <w:sz w:val="18"/>
        </w:rPr>
        <w:t xml:space="preserve">        </w:t>
      </w:r>
      <w:r>
        <w:rPr>
          <w:rFonts w:ascii="Courier New" w:hAnsi="Courier New"/>
          <w:sz w:val="18"/>
        </w:rPr>
        <w:t>android:layout_gravity="center_horizontal"</w:t>
      </w:r>
    </w:p>
    <w:p>
      <w:pPr>
        <w:pStyle w:val="Normal"/>
        <w:ind w:left="1277" w:hanging="0"/>
        <w:rPr>
          <w:rFonts w:ascii="Courier New" w:hAnsi="Courier New"/>
          <w:sz w:val="18"/>
        </w:rPr>
      </w:pPr>
      <w:r>
        <w:rPr>
          <w:rFonts w:ascii="Courier New" w:hAnsi="Courier New"/>
          <w:sz w:val="18"/>
        </w:rPr>
        <w:t xml:space="preserve">        </w:t>
      </w:r>
      <w:r>
        <w:rPr>
          <w:rFonts w:ascii="Courier New" w:hAnsi="Courier New"/>
          <w:sz w:val="18"/>
        </w:rPr>
        <w:t>android:layout_marginStart="8dp"</w:t>
      </w:r>
    </w:p>
    <w:p>
      <w:pPr>
        <w:pStyle w:val="Normal"/>
        <w:ind w:left="1277" w:hanging="0"/>
        <w:rPr>
          <w:rFonts w:ascii="Courier New" w:hAnsi="Courier New"/>
          <w:sz w:val="18"/>
        </w:rPr>
      </w:pPr>
      <w:r>
        <w:rPr>
          <w:rFonts w:ascii="Courier New" w:hAnsi="Courier New"/>
          <w:sz w:val="18"/>
        </w:rPr>
        <w:t xml:space="preserve">        </w:t>
      </w:r>
      <w:r>
        <w:rPr>
          <w:rFonts w:ascii="Courier New" w:hAnsi="Courier New"/>
          <w:sz w:val="18"/>
        </w:rPr>
        <w:t>android:layout_marginTop="8dp"</w:t>
      </w:r>
    </w:p>
    <w:p>
      <w:pPr>
        <w:pStyle w:val="Normal"/>
        <w:ind w:left="1277" w:hanging="0"/>
        <w:rPr>
          <w:rFonts w:ascii="Courier New" w:hAnsi="Courier New"/>
          <w:sz w:val="18"/>
        </w:rPr>
      </w:pPr>
      <w:r>
        <w:rPr>
          <w:rFonts w:ascii="Courier New" w:hAnsi="Courier New"/>
          <w:sz w:val="18"/>
        </w:rPr>
        <w:t xml:space="preserve">        </w:t>
      </w:r>
      <w:r>
        <w:rPr>
          <w:rFonts w:ascii="Courier New" w:hAnsi="Courier New"/>
          <w:sz w:val="18"/>
        </w:rPr>
        <w:t>android:layout_marginEnd="8dp"</w:t>
      </w:r>
    </w:p>
    <w:p>
      <w:pPr>
        <w:pStyle w:val="Normal"/>
        <w:ind w:left="1277" w:hanging="0"/>
        <w:rPr>
          <w:rFonts w:ascii="Courier New" w:hAnsi="Courier New"/>
          <w:sz w:val="18"/>
        </w:rPr>
      </w:pPr>
      <w:r>
        <w:rPr>
          <w:rFonts w:ascii="Courier New" w:hAnsi="Courier New"/>
          <w:sz w:val="18"/>
        </w:rPr>
        <w:t xml:space="preserve">        </w:t>
      </w:r>
      <w:r>
        <w:rPr>
          <w:rFonts w:ascii="Courier New" w:hAnsi="Courier New"/>
          <w:sz w:val="18"/>
        </w:rPr>
        <w:t>android:layout_marginBottom="8dp"</w:t>
      </w:r>
    </w:p>
    <w:p>
      <w:pPr>
        <w:pStyle w:val="Normal"/>
        <w:ind w:left="1277" w:hanging="0"/>
        <w:rPr>
          <w:rFonts w:ascii="Courier New" w:hAnsi="Courier New"/>
          <w:sz w:val="18"/>
        </w:rPr>
      </w:pPr>
      <w:r>
        <w:rPr>
          <w:rFonts w:ascii="Courier New" w:hAnsi="Courier New"/>
          <w:sz w:val="18"/>
        </w:rPr>
        <w:t xml:space="preserve">        </w:t>
      </w:r>
      <w:r>
        <w:rPr>
          <w:rFonts w:ascii="Courier New" w:hAnsi="Courier New"/>
          <w:sz w:val="18"/>
        </w:rPr>
        <w:t>android:text="@string/profile_fragment"</w:t>
      </w:r>
    </w:p>
    <w:p>
      <w:pPr>
        <w:pStyle w:val="Normal"/>
        <w:ind w:left="1277" w:hanging="0"/>
        <w:rPr>
          <w:rFonts w:ascii="Courier New" w:hAnsi="Courier New"/>
          <w:sz w:val="18"/>
        </w:rPr>
      </w:pPr>
      <w:r>
        <w:rPr>
          <w:rFonts w:ascii="Courier New" w:hAnsi="Courier New"/>
          <w:sz w:val="18"/>
        </w:rPr>
        <w:t xml:space="preserve">        </w:t>
      </w:r>
      <w:r>
        <w:rPr>
          <w:rFonts w:ascii="Courier New" w:hAnsi="Courier New"/>
          <w:sz w:val="18"/>
        </w:rPr>
        <w:t>android:textAlignment="center"</w:t>
      </w:r>
    </w:p>
    <w:p>
      <w:pPr>
        <w:pStyle w:val="Normal"/>
        <w:ind w:left="1277" w:hanging="0"/>
        <w:rPr>
          <w:rFonts w:ascii="Courier New" w:hAnsi="Courier New"/>
          <w:sz w:val="18"/>
        </w:rPr>
      </w:pPr>
      <w:r>
        <w:rPr>
          <w:rFonts w:ascii="Courier New" w:hAnsi="Courier New"/>
          <w:sz w:val="18"/>
        </w:rPr>
        <w:t xml:space="preserve">        </w:t>
      </w:r>
      <w:r>
        <w:rPr>
          <w:rFonts w:ascii="Courier New" w:hAnsi="Courier New"/>
          <w:sz w:val="18"/>
        </w:rPr>
        <w:t>android:textSize="20sp"</w:t>
      </w:r>
    </w:p>
    <w:p>
      <w:pPr>
        <w:pStyle w:val="Normal"/>
        <w:ind w:left="1277" w:hanging="0"/>
        <w:rPr>
          <w:rFonts w:ascii="Courier New" w:hAnsi="Courier New"/>
          <w:sz w:val="18"/>
        </w:rPr>
      </w:pPr>
      <w:r>
        <w:rPr>
          <w:rFonts w:ascii="Courier New" w:hAnsi="Courier New"/>
          <w:sz w:val="18"/>
        </w:rPr>
        <w:t xml:space="preserve">        </w:t>
      </w:r>
      <w:r>
        <w:rPr>
          <w:rFonts w:ascii="Courier New" w:hAnsi="Courier New"/>
          <w:sz w:val="18"/>
        </w:rPr>
        <w:t>app:layout_constraintBottom_toBottomOf="parent"</w:t>
      </w:r>
    </w:p>
    <w:p>
      <w:pPr>
        <w:pStyle w:val="Normal"/>
        <w:ind w:left="1277" w:hanging="0"/>
        <w:rPr>
          <w:rFonts w:ascii="Courier New" w:hAnsi="Courier New"/>
          <w:sz w:val="18"/>
        </w:rPr>
      </w:pPr>
      <w:r>
        <w:rPr>
          <w:rFonts w:ascii="Courier New" w:hAnsi="Courier New"/>
          <w:sz w:val="18"/>
        </w:rPr>
        <w:t xml:space="preserve">        </w:t>
      </w:r>
      <w:r>
        <w:rPr>
          <w:rFonts w:ascii="Courier New" w:hAnsi="Courier New"/>
          <w:sz w:val="18"/>
        </w:rPr>
        <w:t>app:layout_constraintEnd_toEndOf="parent"</w:t>
      </w:r>
    </w:p>
    <w:p>
      <w:pPr>
        <w:pStyle w:val="Normal"/>
        <w:ind w:left="1277" w:hanging="0"/>
        <w:rPr>
          <w:rFonts w:ascii="Courier New" w:hAnsi="Courier New"/>
          <w:sz w:val="18"/>
        </w:rPr>
      </w:pPr>
      <w:r>
        <w:rPr>
          <w:rFonts w:ascii="Courier New" w:hAnsi="Courier New"/>
          <w:sz w:val="18"/>
        </w:rPr>
        <w:t xml:space="preserve">        </w:t>
      </w:r>
      <w:r>
        <w:rPr>
          <w:rFonts w:ascii="Courier New" w:hAnsi="Courier New"/>
          <w:sz w:val="18"/>
        </w:rPr>
        <w:t>app:layout_constraintStart_toStartOf="parent"</w:t>
      </w:r>
    </w:p>
    <w:p>
      <w:pPr>
        <w:pStyle w:val="Normal"/>
        <w:ind w:left="1277" w:hanging="0"/>
        <w:rPr>
          <w:rFonts w:ascii="Courier New" w:hAnsi="Courier New"/>
          <w:sz w:val="18"/>
        </w:rPr>
      </w:pPr>
      <w:r>
        <w:rPr>
          <w:rFonts w:ascii="Courier New" w:hAnsi="Courier New"/>
          <w:sz w:val="18"/>
        </w:rPr>
        <w:t xml:space="preserve">        </w:t>
      </w:r>
      <w:r>
        <w:rPr>
          <w:rFonts w:ascii="Courier New" w:hAnsi="Courier New"/>
          <w:sz w:val="18"/>
        </w:rPr>
        <w:t>app:layout_constraintTop_toTopOf="parent" /&gt;</w:t>
      </w:r>
    </w:p>
    <w:p>
      <w:pPr>
        <w:pStyle w:val="Normal"/>
        <w:ind w:left="1277" w:hanging="0"/>
        <w:rPr>
          <w:rFonts w:ascii="Courier New" w:hAnsi="Courier New"/>
          <w:sz w:val="18"/>
        </w:rPr>
      </w:pPr>
      <w:r>
        <w:rPr>
          <w:rFonts w:ascii="Courier New" w:hAnsi="Courier New"/>
          <w:sz w:val="18"/>
        </w:rPr>
      </w:r>
    </w:p>
    <w:p>
      <w:pPr>
        <w:pStyle w:val="Normal"/>
        <w:ind w:left="1277" w:hanging="0"/>
        <w:rPr>
          <w:rFonts w:ascii="Courier New" w:hAnsi="Courier New"/>
          <w:sz w:val="18"/>
        </w:rPr>
      </w:pPr>
      <w:r>
        <w:rPr>
          <w:rFonts w:ascii="Courier New" w:hAnsi="Courier New"/>
          <w:sz w:val="18"/>
        </w:rPr>
        <w:t>&lt;/androidx.constraintlayout.widget.ConstraintLayout&gt;</w:t>
      </w:r>
    </w:p>
    <w:p>
      <w:pPr>
        <w:pStyle w:val="ListParagraph"/>
        <w:numPr>
          <w:ilvl w:val="0"/>
          <w:numId w:val="13"/>
        </w:numPr>
        <w:tabs>
          <w:tab w:val="clear" w:pos="720"/>
          <w:tab w:val="left" w:pos="1274" w:leader="none"/>
        </w:tabs>
        <w:spacing w:lineRule="auto" w:line="240" w:before="152" w:after="0"/>
        <w:ind w:left="1274" w:right="167" w:hanging="360"/>
        <w:jc w:val="both"/>
        <w:rPr>
          <w:sz w:val="20"/>
        </w:rPr>
      </w:pPr>
      <w:r>
        <w:rPr>
          <w:sz w:val="20"/>
        </w:rPr>
        <w:t>Update</w:t>
      </w:r>
      <w:r>
        <w:rPr>
          <w:spacing w:val="-13"/>
          <w:sz w:val="20"/>
        </w:rPr>
        <w:t xml:space="preserve"> </w:t>
      </w:r>
      <w:r>
        <w:rPr>
          <w:sz w:val="20"/>
        </w:rPr>
        <w:t>the</w:t>
      </w:r>
      <w:r>
        <w:rPr>
          <w:spacing w:val="-13"/>
          <w:sz w:val="20"/>
        </w:rPr>
        <w:t xml:space="preserve"> </w:t>
      </w:r>
      <w:r>
        <w:rPr>
          <w:rFonts w:ascii="Courier New" w:hAnsi="Courier New"/>
          <w:b/>
        </w:rPr>
        <w:t>fragment_mysports.xml</w:t>
      </w:r>
      <w:r>
        <w:rPr>
          <w:rFonts w:ascii="Courier New" w:hAnsi="Courier New"/>
          <w:b/>
          <w:spacing w:val="-33"/>
        </w:rPr>
        <w:t xml:space="preserve"> </w:t>
      </w:r>
      <w:r>
        <w:rPr>
          <w:sz w:val="20"/>
        </w:rPr>
        <w:t>layout</w:t>
      </w:r>
      <w:r>
        <w:rPr>
          <w:spacing w:val="-13"/>
          <w:sz w:val="20"/>
        </w:rPr>
        <w:t xml:space="preserve"> </w:t>
      </w:r>
      <w:r>
        <w:rPr>
          <w:sz w:val="20"/>
        </w:rPr>
        <w:t>file</w:t>
      </w:r>
      <w:r>
        <w:rPr>
          <w:spacing w:val="-13"/>
          <w:sz w:val="20"/>
        </w:rPr>
        <w:t xml:space="preserve"> </w:t>
      </w:r>
      <w:r>
        <w:rPr>
          <w:sz w:val="20"/>
        </w:rPr>
        <w:t>with</w:t>
      </w:r>
      <w:r>
        <w:rPr>
          <w:spacing w:val="-13"/>
          <w:sz w:val="20"/>
        </w:rPr>
        <w:t xml:space="preserve"> </w:t>
      </w:r>
      <w:r>
        <w:rPr>
          <w:sz w:val="20"/>
        </w:rPr>
        <w:t>the</w:t>
      </w:r>
      <w:r>
        <w:rPr>
          <w:spacing w:val="-11"/>
          <w:sz w:val="20"/>
        </w:rPr>
        <w:t xml:space="preserve"> </w:t>
      </w:r>
      <w:r>
        <w:rPr>
          <w:sz w:val="20"/>
        </w:rPr>
        <w:t>three</w:t>
      </w:r>
      <w:r>
        <w:rPr>
          <w:spacing w:val="-4"/>
          <w:sz w:val="20"/>
        </w:rPr>
        <w:t xml:space="preserve"> </w:t>
      </w:r>
      <w:r>
        <w:rPr>
          <w:sz w:val="20"/>
        </w:rPr>
        <w:t>material</w:t>
      </w:r>
      <w:r>
        <w:rPr>
          <w:spacing w:val="-6"/>
          <w:sz w:val="20"/>
        </w:rPr>
        <w:t xml:space="preserve"> </w:t>
      </w:r>
      <w:r>
        <w:rPr>
          <w:sz w:val="20"/>
        </w:rPr>
        <w:t>style buttons</w:t>
      </w:r>
      <w:r>
        <w:rPr>
          <w:spacing w:val="-2"/>
          <w:sz w:val="20"/>
        </w:rPr>
        <w:t xml:space="preserve"> </w:t>
      </w:r>
      <w:r>
        <w:rPr>
          <w:sz w:val="20"/>
        </w:rPr>
        <w:t>you</w:t>
      </w:r>
      <w:r>
        <w:rPr>
          <w:spacing w:val="-2"/>
          <w:sz w:val="20"/>
        </w:rPr>
        <w:t xml:space="preserve"> </w:t>
      </w:r>
      <w:r>
        <w:rPr>
          <w:sz w:val="20"/>
        </w:rPr>
        <w:t>used</w:t>
      </w:r>
      <w:r>
        <w:rPr>
          <w:spacing w:val="-2"/>
          <w:sz w:val="20"/>
        </w:rPr>
        <w:t xml:space="preserve"> </w:t>
      </w:r>
      <w:r>
        <w:rPr>
          <w:sz w:val="20"/>
        </w:rPr>
        <w:t>in</w:t>
      </w:r>
      <w:r>
        <w:rPr>
          <w:spacing w:val="-2"/>
          <w:sz w:val="20"/>
        </w:rPr>
        <w:t xml:space="preserve"> </w:t>
      </w:r>
      <w:r>
        <w:rPr>
          <w:sz w:val="20"/>
        </w:rPr>
        <w:t>the</w:t>
      </w:r>
      <w:r>
        <w:rPr>
          <w:spacing w:val="-2"/>
          <w:sz w:val="20"/>
        </w:rPr>
        <w:t xml:space="preserve"> </w:t>
      </w:r>
      <w:r>
        <w:rPr>
          <w:sz w:val="20"/>
        </w:rPr>
        <w:t>other</w:t>
      </w:r>
      <w:r>
        <w:rPr>
          <w:spacing w:val="-2"/>
          <w:sz w:val="20"/>
        </w:rPr>
        <w:t xml:space="preserve"> </w:t>
      </w:r>
      <w:r>
        <w:rPr>
          <w:sz w:val="20"/>
        </w:rPr>
        <w:t>exercises</w:t>
      </w:r>
      <w:r>
        <w:rPr>
          <w:spacing w:val="-2"/>
          <w:sz w:val="20"/>
        </w:rPr>
        <w:t xml:space="preserve"> </w:t>
      </w:r>
      <w:r>
        <w:rPr>
          <w:sz w:val="20"/>
        </w:rPr>
        <w:t>in</w:t>
      </w:r>
      <w:r>
        <w:rPr>
          <w:spacing w:val="-2"/>
          <w:sz w:val="20"/>
        </w:rPr>
        <w:t xml:space="preserve"> </w:t>
      </w:r>
      <w:r>
        <w:rPr>
          <w:sz w:val="20"/>
        </w:rPr>
        <w:t>this</w:t>
      </w:r>
      <w:r>
        <w:rPr>
          <w:spacing w:val="-2"/>
          <w:sz w:val="20"/>
        </w:rPr>
        <w:t xml:space="preserve"> </w:t>
      </w:r>
      <w:r>
        <w:rPr>
          <w:sz w:val="20"/>
        </w:rPr>
        <w:t>chapter</w:t>
      </w:r>
      <w:r>
        <w:rPr>
          <w:spacing w:val="-2"/>
          <w:sz w:val="20"/>
        </w:rPr>
        <w:t xml:space="preserve"> </w:t>
      </w:r>
      <w:r>
        <w:rPr>
          <w:sz w:val="20"/>
        </w:rPr>
        <w:t>to</w:t>
      </w:r>
      <w:r>
        <w:rPr>
          <w:spacing w:val="-2"/>
          <w:sz w:val="20"/>
        </w:rPr>
        <w:t xml:space="preserve"> </w:t>
      </w:r>
      <w:r>
        <w:rPr>
          <w:sz w:val="20"/>
        </w:rPr>
        <w:t>link</w:t>
      </w:r>
      <w:r>
        <w:rPr>
          <w:spacing w:val="-2"/>
          <w:sz w:val="20"/>
        </w:rPr>
        <w:t xml:space="preserve"> </w:t>
      </w:r>
      <w:r>
        <w:rPr>
          <w:sz w:val="20"/>
        </w:rPr>
        <w:t>to</w:t>
      </w:r>
      <w:r>
        <w:rPr>
          <w:spacing w:val="-2"/>
          <w:sz w:val="20"/>
        </w:rPr>
        <w:t xml:space="preserve"> </w:t>
      </w:r>
      <w:r>
        <w:rPr>
          <w:sz w:val="20"/>
        </w:rPr>
        <w:t>the</w:t>
      </w:r>
      <w:r>
        <w:rPr>
          <w:spacing w:val="-2"/>
          <w:sz w:val="20"/>
        </w:rPr>
        <w:t xml:space="preserve"> </w:t>
      </w:r>
      <w:r>
        <w:rPr>
          <w:sz w:val="20"/>
        </w:rPr>
        <w:t>three</w:t>
      </w:r>
      <w:r>
        <w:rPr>
          <w:spacing w:val="-2"/>
          <w:sz w:val="20"/>
        </w:rPr>
        <w:t xml:space="preserve"> </w:t>
      </w:r>
      <w:r>
        <w:rPr>
          <w:sz w:val="20"/>
        </w:rPr>
        <w:t>sports secondary destinations; that is, basketball, football, and hockey:</w:t>
      </w:r>
    </w:p>
    <w:p>
      <w:pPr>
        <w:sectPr>
          <w:headerReference w:type="even" r:id="rId119"/>
          <w:headerReference w:type="default" r:id="rId120"/>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4" w:after="0"/>
        <w:rPr>
          <w:sz w:val="9"/>
        </w:rPr>
      </w:pPr>
      <w:r>
        <w:rPr>
          <w:sz w:val="9"/>
        </w:rPr>
        <mc:AlternateContent>
          <mc:Choice Requires="wpg">
            <w:drawing>
              <wp:anchor behindDoc="0" distT="0" distB="635" distL="0" distR="4445" simplePos="0" locked="0" layoutInCell="0" allowOverlap="1" relativeHeight="1567" wp14:anchorId="1E4A686F">
                <wp:simplePos x="0" y="0"/>
                <wp:positionH relativeFrom="page">
                  <wp:posOffset>1120140</wp:posOffset>
                </wp:positionH>
                <wp:positionV relativeFrom="paragraph">
                  <wp:posOffset>95250</wp:posOffset>
                </wp:positionV>
                <wp:extent cx="5074920" cy="1374775"/>
                <wp:effectExtent l="0" t="635" r="635" b="0"/>
                <wp:wrapTopAndBottom/>
                <wp:docPr id="339" name="docshapegroup239"/>
                <a:graphic xmlns:a="http://schemas.openxmlformats.org/drawingml/2006/main">
                  <a:graphicData uri="http://schemas.microsoft.com/office/word/2010/wordprocessingGroup">
                    <wpg:wgp>
                      <wpg:cNvGrpSpPr/>
                      <wpg:grpSpPr>
                        <a:xfrm>
                          <a:off x="0" y="0"/>
                          <a:ext cx="5074920" cy="1374840"/>
                          <a:chOff x="0" y="0"/>
                          <a:chExt cx="5074920" cy="1374840"/>
                        </a:xfrm>
                      </wpg:grpSpPr>
                      <wps:wsp>
                        <wps:cNvSpPr/>
                        <wps:spPr>
                          <a:xfrm>
                            <a:off x="0" y="6480"/>
                            <a:ext cx="5074920" cy="1362240"/>
                          </a:xfrm>
                          <a:prstGeom prst="rect">
                            <a:avLst/>
                          </a:prstGeom>
                          <a:solidFill>
                            <a:srgbClr val="f6f6f6"/>
                          </a:solidFill>
                          <a:ln w="0">
                            <a:noFill/>
                          </a:ln>
                        </wps:spPr>
                        <wps:style>
                          <a:lnRef idx="0"/>
                          <a:fillRef idx="0"/>
                          <a:effectRef idx="0"/>
                          <a:fontRef idx="minor"/>
                        </wps:style>
                        <wps:bodyPr/>
                      </wps:wsp>
                      <wps:wsp>
                        <wps:cNvSpPr/>
                        <wps:spPr>
                          <a:xfrm>
                            <a:off x="0" y="0"/>
                            <a:ext cx="5074920" cy="1374840"/>
                          </a:xfrm>
                          <a:custGeom>
                            <a:avLst/>
                            <a:gdLst>
                              <a:gd name="textAreaLeft" fmla="*/ 0 w 2877120"/>
                              <a:gd name="textAreaRight" fmla="*/ 2879280 w 2877120"/>
                              <a:gd name="textAreaTop" fmla="*/ 0 h 779400"/>
                              <a:gd name="textAreaBottom" fmla="*/ 781560 h 779400"/>
                            </a:gdLst>
                            <a:ahLst/>
                            <a:rect l="textAreaLeft" t="textAreaTop" r="textAreaRight" b="textAreaBottom"/>
                            <a:pathLst>
                              <a:path w="7992" h="2165">
                                <a:moveTo>
                                  <a:pt x="7992" y="2144"/>
                                </a:moveTo>
                                <a:lnTo>
                                  <a:pt x="0" y="2144"/>
                                </a:lnTo>
                                <a:lnTo>
                                  <a:pt x="0" y="2164"/>
                                </a:lnTo>
                                <a:lnTo>
                                  <a:pt x="7992" y="2164"/>
                                </a:lnTo>
                                <a:lnTo>
                                  <a:pt x="7992" y="21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34928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&lt;?xml</w:t>
                              </w:r>
                              <w:r>
                                <w:rPr>
                                  <w:rFonts w:ascii="Courier New" w:hAnsi="Courier New"/>
                                  <w:spacing w:val="-16"/>
                                  <w:sz w:val="18"/>
                                </w:rPr>
                                <w:t xml:space="preserve"> </w:t>
                              </w:r>
                              <w:r>
                                <w:rPr>
                                  <w:rFonts w:ascii="Courier New" w:hAnsi="Courier New"/>
                                  <w:sz w:val="18"/>
                                </w:rPr>
                                <w:t>version="1.0"</w:t>
                              </w:r>
                              <w:r>
                                <w:rPr>
                                  <w:rFonts w:ascii="Courier New" w:hAnsi="Courier New"/>
                                  <w:spacing w:val="-16"/>
                                  <w:sz w:val="18"/>
                                </w:rPr>
                                <w:t xml:space="preserve"> </w:t>
                              </w:r>
                              <w:r>
                                <w:rPr>
                                  <w:rFonts w:ascii="Courier New" w:hAnsi="Courier New"/>
                                  <w:sz w:val="18"/>
                                </w:rPr>
                                <w:t>encoding="utf-</w:t>
                              </w:r>
                              <w:r>
                                <w:rPr>
                                  <w:rFonts w:ascii="Courier New" w:hAnsi="Courier New"/>
                                  <w:spacing w:val="-4"/>
                                  <w:sz w:val="18"/>
                                </w:rPr>
                                <w:t>8"?&gt;</w:t>
                              </w:r>
                            </w:p>
                            <w:p>
                              <w:pPr>
                                <w:pStyle w:val="Normal"/>
                                <w:spacing w:lineRule="auto" w:line="235" w:before="79" w:after="0"/>
                                <w:ind w:left="669" w:hanging="216"/>
                                <w:rPr>
                                  <w:rFonts w:ascii="Courier New" w:hAnsi="Courier New"/>
                                  <w:sz w:val="18"/>
                                </w:rPr>
                              </w:pPr>
                              <w:r>
                                <w:rPr>
                                  <w:rFonts w:ascii="Courier New" w:hAnsi="Courier New"/>
                                  <w:spacing w:val="-2"/>
                                  <w:sz w:val="18"/>
                                </w:rPr>
                                <w:t xml:space="preserve">&lt;androidx.constraintlayout.widget.ConstraintLayout </w:t>
                              </w:r>
                              <w:hyperlink r:id="rId115">
                                <w:r>
                                  <w:rPr>
                                    <w:rFonts w:ascii="Courier New" w:hAnsi="Courier New"/>
                                    <w:spacing w:val="-2"/>
                                    <w:sz w:val="18"/>
                                  </w:rPr>
                                  <w:t>xmlns:android="http://schemas.android.com/apk/res/android"</w:t>
                                </w:r>
                              </w:hyperlink>
                            </w:p>
                            <w:p>
                              <w:pPr>
                                <w:pStyle w:val="Normal"/>
                                <w:spacing w:lineRule="auto" w:line="324" w:before="18" w:after="0"/>
                                <w:ind w:left="885" w:hanging="0"/>
                                <w:rPr>
                                  <w:rFonts w:ascii="Courier New" w:hAnsi="Courier New"/>
                                  <w:sz w:val="18"/>
                                </w:rPr>
                              </w:pPr>
                              <w:hyperlink r:id="rId116">
                                <w:r>
                                  <w:rPr>
                                    <w:rFonts w:ascii="Courier New" w:hAnsi="Courier New"/>
                                    <w:spacing w:val="-2"/>
                                    <w:sz w:val="18"/>
                                  </w:rPr>
                                  <w:t>xmlns:app="http://schemas.android.com/apk/res-auto"</w:t>
                                </w:r>
                              </w:hyperlink>
                              <w:r>
                                <w:rPr>
                                  <w:rFonts w:ascii="Courier New" w:hAnsi="Courier New"/>
                                  <w:spacing w:val="-2"/>
                                  <w:sz w:val="18"/>
                                </w:rPr>
                                <w:t xml:space="preserve"> android:layout_width="match_parent" android:layout_height="match_parent"&gt;</w:t>
                              </w:r>
                            </w:p>
                            <w:p>
                              <w:pPr>
                                <w:pStyle w:val="Normal"/>
                                <w:spacing w:before="9" w:after="0"/>
                                <w:rPr>
                                  <w:rFonts w:ascii="Courier New" w:hAnsi="Courier New"/>
                                  <w:sz w:val="24"/>
                                </w:rPr>
                              </w:pPr>
                              <w:r>
                                <w:rPr>
                                  <w:rFonts w:ascii="Courier New" w:hAnsi="Courier New"/>
                                  <w:sz w:val="24"/>
                                </w:rPr>
                              </w:r>
                            </w:p>
                            <w:p>
                              <w:pPr>
                                <w:pStyle w:val="Normal"/>
                                <w:spacing w:before="1" w:after="0"/>
                                <w:ind w:left="885" w:hanging="0"/>
                                <w:rPr>
                                  <w:rFonts w:ascii="Courier New" w:hAnsi="Courier New"/>
                                  <w:sz w:val="18"/>
                                </w:rPr>
                              </w:pPr>
                              <w:r>
                                <w:rPr>
                                  <w:rFonts w:ascii="Courier New" w:hAnsi="Courier New"/>
                                  <w:spacing w:val="-2"/>
                                  <w:sz w:val="18"/>
                                </w:rPr>
                                <w:t>&lt;com.google.android.material.button.MaterialButton</w:t>
                              </w:r>
                            </w:p>
                          </w:txbxContent>
                        </wps:txbx>
                        <wps:bodyPr lIns="0" rIns="0" tIns="0" bIns="0" anchor="t">
                          <a:noAutofit/>
                        </wps:bodyPr>
                      </wps:wsp>
                    </wpg:wgp>
                  </a:graphicData>
                </a:graphic>
              </wp:anchor>
            </w:drawing>
          </mc:Choice>
          <mc:Fallback>
            <w:pict>
              <v:group id="shape_0" alt="docshapegroup239" style="position:absolute;margin-left:88.2pt;margin-top:7.5pt;width:399.6pt;height:108.25pt" coordorigin="1764,150" coordsize="7992,2165">
                <v:rect id="shape_0" path="m0,0l-2147483645,0l-2147483645,-2147483646l0,-2147483646xe" fillcolor="#f6f6f6" stroked="f" o:allowincell="f" style="position:absolute;left:1764;top:160;width:7991;height:214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70;width:7991;height:212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&lt;?xml</w:t>
                        </w:r>
                        <w:r>
                          <w:rPr>
                            <w:rFonts w:ascii="Courier New" w:hAnsi="Courier New"/>
                            <w:spacing w:val="-16"/>
                            <w:sz w:val="18"/>
                          </w:rPr>
                          <w:t xml:space="preserve"> </w:t>
                        </w:r>
                        <w:r>
                          <w:rPr>
                            <w:rFonts w:ascii="Courier New" w:hAnsi="Courier New"/>
                            <w:sz w:val="18"/>
                          </w:rPr>
                          <w:t>version="1.0"</w:t>
                        </w:r>
                        <w:r>
                          <w:rPr>
                            <w:rFonts w:ascii="Courier New" w:hAnsi="Courier New"/>
                            <w:spacing w:val="-16"/>
                            <w:sz w:val="18"/>
                          </w:rPr>
                          <w:t xml:space="preserve"> </w:t>
                        </w:r>
                        <w:r>
                          <w:rPr>
                            <w:rFonts w:ascii="Courier New" w:hAnsi="Courier New"/>
                            <w:sz w:val="18"/>
                          </w:rPr>
                          <w:t>encoding="utf-</w:t>
                        </w:r>
                        <w:r>
                          <w:rPr>
                            <w:rFonts w:ascii="Courier New" w:hAnsi="Courier New"/>
                            <w:spacing w:val="-4"/>
                            <w:sz w:val="18"/>
                          </w:rPr>
                          <w:t>8"?&gt;</w:t>
                        </w:r>
                      </w:p>
                      <w:p>
                        <w:pPr>
                          <w:pStyle w:val="Normal"/>
                          <w:spacing w:lineRule="auto" w:line="235" w:before="79" w:after="0"/>
                          <w:ind w:left="669" w:hanging="216"/>
                          <w:rPr>
                            <w:rFonts w:ascii="Courier New" w:hAnsi="Courier New"/>
                            <w:sz w:val="18"/>
                          </w:rPr>
                        </w:pPr>
                        <w:r>
                          <w:rPr>
                            <w:rFonts w:ascii="Courier New" w:hAnsi="Courier New"/>
                            <w:spacing w:val="-2"/>
                            <w:sz w:val="18"/>
                          </w:rPr>
                          <w:t xml:space="preserve">&lt;androidx.constraintlayout.widget.ConstraintLayout </w:t>
                        </w:r>
                        <w:hyperlink r:id="rId117">
                          <w:r>
                            <w:rPr>
                              <w:rFonts w:ascii="Courier New" w:hAnsi="Courier New"/>
                              <w:spacing w:val="-2"/>
                              <w:sz w:val="18"/>
                            </w:rPr>
                            <w:t>xmlns:android="http://schemas.android.com/apk/res/android"</w:t>
                          </w:r>
                        </w:hyperlink>
                      </w:p>
                      <w:p>
                        <w:pPr>
                          <w:pStyle w:val="Normal"/>
                          <w:spacing w:lineRule="auto" w:line="324" w:before="18" w:after="0"/>
                          <w:ind w:left="885" w:hanging="0"/>
                          <w:rPr>
                            <w:rFonts w:ascii="Courier New" w:hAnsi="Courier New"/>
                            <w:sz w:val="18"/>
                          </w:rPr>
                        </w:pPr>
                        <w:hyperlink r:id="rId118">
                          <w:r>
                            <w:rPr>
                              <w:rFonts w:ascii="Courier New" w:hAnsi="Courier New"/>
                              <w:spacing w:val="-2"/>
                              <w:sz w:val="18"/>
                            </w:rPr>
                            <w:t>xmlns:app="http://schemas.android.com/apk/res-auto"</w:t>
                          </w:r>
                        </w:hyperlink>
                        <w:r>
                          <w:rPr>
                            <w:rFonts w:ascii="Courier New" w:hAnsi="Courier New"/>
                            <w:spacing w:val="-2"/>
                            <w:sz w:val="18"/>
                          </w:rPr>
                          <w:t xml:space="preserve"> android:layout_width="match_parent" android:layout_height="match_parent"&gt;</w:t>
                        </w:r>
                      </w:p>
                      <w:p>
                        <w:pPr>
                          <w:pStyle w:val="Normal"/>
                          <w:spacing w:before="9" w:after="0"/>
                          <w:rPr>
                            <w:rFonts w:ascii="Courier New" w:hAnsi="Courier New"/>
                            <w:sz w:val="24"/>
                          </w:rPr>
                        </w:pPr>
                        <w:r>
                          <w:rPr>
                            <w:rFonts w:ascii="Courier New" w:hAnsi="Courier New"/>
                            <w:sz w:val="24"/>
                          </w:rPr>
                        </w:r>
                      </w:p>
                      <w:p>
                        <w:pPr>
                          <w:pStyle w:val="Normal"/>
                          <w:spacing w:before="1" w:after="0"/>
                          <w:ind w:left="885" w:hanging="0"/>
                          <w:rPr>
                            <w:rFonts w:ascii="Courier New" w:hAnsi="Courier New"/>
                            <w:sz w:val="18"/>
                          </w:rPr>
                        </w:pPr>
                        <w:r>
                          <w:rPr>
                            <w:rFonts w:ascii="Courier New" w:hAnsi="Courier New"/>
                            <w:spacing w:val="-2"/>
                            <w:sz w:val="18"/>
                          </w:rPr>
                          <w:t>&lt;com.google.android.material.button.MaterialButton</w:t>
                        </w:r>
                      </w:p>
                    </w:txbxContent>
                  </v:textbox>
                  <w10:wrap type="topAndBottom"/>
                </v:rect>
              </v:group>
            </w:pict>
          </mc:Fallback>
        </mc:AlternateContent>
      </w:r>
    </w:p>
    <w:p>
      <w:pPr>
        <w:pStyle w:val="Normal"/>
        <w:spacing w:lineRule="auto" w:line="324" w:before="132" w:after="0"/>
        <w:ind w:left="1421" w:right="2599" w:hanging="0"/>
        <w:rPr>
          <w:rFonts w:ascii="Courier New" w:hAnsi="Courier New"/>
          <w:sz w:val="18"/>
        </w:rPr>
      </w:pPr>
      <w:r>
        <w:rPr>
          <w:rFonts w:ascii="Courier New" w:hAnsi="Courier New"/>
          <w:spacing w:val="-2"/>
          <w:sz w:val="18"/>
        </w:rPr>
        <w:t xml:space="preserve">android:id="@+id/football" style="@style/button_card" android:layout_width="140dp" android:layout_height="140dp" android:layout_marginTop="16dp" android:layout_marginStart="16dp" android:text="@string/football" app:layout_constraintStart_toStartOf="parent" </w:t>
      </w:r>
      <w:r>
        <w:rPr>
          <w:rFonts w:ascii="Courier New" w:hAnsi="Courier New"/>
          <w:sz w:val="18"/>
        </w:rPr>
        <w:t>app:layout_constraintTop_toTopOf="parent" /&gt;</w:t>
      </w:r>
    </w:p>
    <w:p>
      <w:pPr>
        <w:pStyle w:val="TextBody"/>
        <w:spacing w:before="2" w:after="0"/>
        <w:rPr>
          <w:rFonts w:ascii="Courier New" w:hAnsi="Courier New"/>
          <w:sz w:val="25"/>
        </w:rPr>
      </w:pPr>
      <w:r>
        <w:rPr>
          <w:rFonts w:ascii="Courier New" w:hAnsi="Courier New"/>
          <w:sz w:val="25"/>
        </w:rPr>
      </w:r>
    </w:p>
    <w:p>
      <w:pPr>
        <w:pStyle w:val="Normal"/>
        <w:spacing w:lineRule="auto" w:line="324"/>
        <w:ind w:left="1421" w:right="1814" w:hanging="432"/>
        <w:rPr>
          <w:rFonts w:ascii="Courier New" w:hAnsi="Courier New"/>
          <w:sz w:val="18"/>
        </w:rPr>
      </w:pPr>
      <w:r>
        <w:rPr>
          <w:rFonts w:ascii="Courier New" w:hAnsi="Courier New"/>
          <w:spacing w:val="-2"/>
          <w:sz w:val="18"/>
        </w:rPr>
        <w:t xml:space="preserve">&lt;com.google.android.material.button.MaterialButton android:id="@+id/basketball" style="@style/button_card" android:layout_width="140dp" android:layout_height="140dp" android:layout_marginTop="16dp" android:layout_marginStart="16dp" android:text="@string/basketball" app:layout_constraintStart_toEndOf="@id/football" </w:t>
      </w:r>
      <w:r>
        <w:rPr>
          <w:rFonts w:ascii="Courier New" w:hAnsi="Courier New"/>
          <w:sz w:val="18"/>
        </w:rPr>
        <w:t>app:layout_constraintTop_toTopOf="parent" /&gt;</w:t>
      </w:r>
    </w:p>
    <w:p>
      <w:pPr>
        <w:pStyle w:val="TextBody"/>
        <w:spacing w:before="4" w:after="0"/>
        <w:rPr>
          <w:rFonts w:ascii="Courier New" w:hAnsi="Courier New"/>
          <w:sz w:val="25"/>
        </w:rPr>
      </w:pPr>
      <w:r>
        <w:rPr>
          <w:rFonts w:ascii="Courier New" w:hAnsi="Courier New"/>
          <w:sz w:val="25"/>
        </w:rPr>
      </w:r>
    </w:p>
    <w:p>
      <w:pPr>
        <w:pStyle w:val="Normal"/>
        <w:spacing w:lineRule="auto" w:line="324"/>
        <w:ind w:left="1421" w:right="2599" w:hanging="432"/>
        <w:rPr>
          <w:rFonts w:ascii="Courier New" w:hAnsi="Courier New"/>
          <w:sz w:val="18"/>
        </w:rPr>
      </w:pPr>
      <w:r>
        <w:rPr>
          <w:rFonts w:ascii="Courier New" w:hAnsi="Courier New"/>
          <w:spacing w:val="-2"/>
          <w:sz w:val="18"/>
        </w:rPr>
        <w:t>&lt;com.google.android.material.button.MaterialButton android:id="@+id/hockey" style="@style/button_card" android:layout_width="140dp" android:layout_height="140dp" android:layout_marginTop="4dp" android:layout_marginStart="16dp" android:text="@string/hockey" app:layout_constraintStart_toStartOf="parent"</w:t>
      </w:r>
    </w:p>
    <w:p>
      <w:pPr>
        <w:pStyle w:val="Normal"/>
        <w:spacing w:before="6" w:after="0"/>
        <w:ind w:left="1421" w:hanging="0"/>
        <w:rPr>
          <w:rFonts w:ascii="Courier New" w:hAnsi="Courier New"/>
          <w:sz w:val="18"/>
        </w:rPr>
      </w:pPr>
      <w:r>
        <w:rPr>
          <w:rFonts w:ascii="Courier New" w:hAnsi="Courier New"/>
          <w:spacing w:val="-2"/>
          <w:sz w:val="18"/>
        </w:rPr>
        <w:t>app:layout_constraintTop_toBottomOf="@id/football"</w:t>
      </w:r>
      <w:r>
        <w:rPr>
          <w:rFonts w:ascii="Courier New" w:hAnsi="Courier New"/>
          <w:spacing w:val="48"/>
          <w:sz w:val="18"/>
        </w:rPr>
        <w:t xml:space="preserve"> </w:t>
      </w:r>
      <w:r>
        <w:rPr>
          <w:rFonts w:ascii="Courier New" w:hAnsi="Courier New"/>
          <w:spacing w:val="-5"/>
          <w:sz w:val="18"/>
        </w:rPr>
        <w:t>/&gt;</w:t>
      </w:r>
    </w:p>
    <w:p>
      <w:pPr>
        <w:pStyle w:val="TextBody"/>
        <w:rPr>
          <w:rFonts w:ascii="Courier New" w:hAnsi="Courier New"/>
        </w:rPr>
      </w:pPr>
      <w:r>
        <w:rPr>
          <w:rFonts w:ascii="Courier New" w:hAnsi="Courier New"/>
        </w:rPr>
      </w:r>
    </w:p>
    <w:p>
      <w:pPr>
        <w:pStyle w:val="Normal"/>
        <w:spacing w:before="129" w:after="0"/>
        <w:ind w:left="557" w:hanging="0"/>
        <w:rPr>
          <w:rFonts w:ascii="Courier New" w:hAnsi="Courier New"/>
          <w:sz w:val="18"/>
        </w:rPr>
      </w:pPr>
      <w:r>
        <w:rPr>
          <w:rFonts w:ascii="Courier New" w:hAnsi="Courier New"/>
          <w:spacing w:val="-2"/>
          <w:sz w:val="18"/>
        </w:rPr>
        <w:t>&lt;/androidx.constraintlayout.widget.ConstraintLayout&gt;</w:t>
      </w:r>
    </w:p>
    <w:p>
      <w:pPr>
        <w:pStyle w:val="ListParagraph"/>
        <w:numPr>
          <w:ilvl w:val="0"/>
          <w:numId w:val="13"/>
        </w:numPr>
        <w:tabs>
          <w:tab w:val="clear" w:pos="720"/>
          <w:tab w:val="left" w:pos="554" w:leader="none"/>
        </w:tabs>
        <w:spacing w:before="152" w:after="0"/>
        <w:ind w:left="554" w:right="1287" w:hanging="360"/>
        <w:jc w:val="left"/>
        <w:rPr>
          <w:sz w:val="20"/>
        </w:rPr>
      </w:pPr>
      <w:r>
        <w:rPr>
          <w:sz w:val="20"/>
        </w:rPr>
        <w:t>Create</w:t>
      </w:r>
      <w:r>
        <w:rPr>
          <w:spacing w:val="-3"/>
          <w:sz w:val="20"/>
        </w:rPr>
        <w:t xml:space="preserve"> </w:t>
      </w:r>
      <w:r>
        <w:rPr>
          <w:sz w:val="20"/>
        </w:rPr>
        <w:t>a</w:t>
      </w:r>
      <w:r>
        <w:rPr>
          <w:spacing w:val="-4"/>
          <w:sz w:val="20"/>
        </w:rPr>
        <w:t xml:space="preserve"> </w:t>
      </w:r>
      <w:r>
        <w:rPr>
          <w:sz w:val="20"/>
        </w:rPr>
        <w:t>navigation</w:t>
      </w:r>
      <w:r>
        <w:rPr>
          <w:spacing w:val="-3"/>
          <w:sz w:val="20"/>
        </w:rPr>
        <w:t xml:space="preserve"> </w:t>
      </w:r>
      <w:r>
        <w:rPr>
          <w:sz w:val="20"/>
        </w:rPr>
        <w:t>folder</w:t>
      </w:r>
      <w:r>
        <w:rPr>
          <w:spacing w:val="-3"/>
          <w:sz w:val="20"/>
        </w:rPr>
        <w:t xml:space="preserve"> </w:t>
      </w:r>
      <w:r>
        <w:rPr>
          <w:sz w:val="20"/>
        </w:rPr>
        <w:t>and</w:t>
      </w:r>
      <w:r>
        <w:rPr>
          <w:spacing w:val="-4"/>
          <w:sz w:val="20"/>
        </w:rPr>
        <w:t xml:space="preserve"> </w:t>
      </w:r>
      <w:r>
        <w:rPr>
          <w:sz w:val="20"/>
        </w:rPr>
        <w:t>then</w:t>
      </w:r>
      <w:r>
        <w:rPr>
          <w:spacing w:val="-3"/>
          <w:sz w:val="20"/>
        </w:rPr>
        <w:t xml:space="preserve"> </w:t>
      </w:r>
      <w:r>
        <w:rPr>
          <w:sz w:val="20"/>
        </w:rPr>
        <w:t>a</w:t>
      </w:r>
      <w:r>
        <w:rPr>
          <w:spacing w:val="-4"/>
          <w:sz w:val="20"/>
        </w:rPr>
        <w:t xml:space="preserve"> </w:t>
      </w:r>
      <w:r>
        <w:rPr>
          <w:sz w:val="20"/>
        </w:rPr>
        <w:t>navigation</w:t>
      </w:r>
      <w:r>
        <w:rPr>
          <w:spacing w:val="-3"/>
          <w:sz w:val="20"/>
        </w:rPr>
        <w:t xml:space="preserve"> </w:t>
      </w:r>
      <w:r>
        <w:rPr>
          <w:sz w:val="20"/>
        </w:rPr>
        <w:t>graph</w:t>
      </w:r>
      <w:r>
        <w:rPr>
          <w:spacing w:val="-3"/>
          <w:sz w:val="20"/>
        </w:rPr>
        <w:t xml:space="preserve"> </w:t>
      </w:r>
      <w:r>
        <w:rPr>
          <w:sz w:val="20"/>
        </w:rPr>
        <w:t>file</w:t>
      </w:r>
      <w:r>
        <w:rPr>
          <w:spacing w:val="-3"/>
          <w:sz w:val="20"/>
        </w:rPr>
        <w:t xml:space="preserve"> </w:t>
      </w:r>
      <w:r>
        <w:rPr>
          <w:sz w:val="20"/>
        </w:rPr>
        <w:t>named</w:t>
      </w:r>
      <w:r>
        <w:rPr>
          <w:spacing w:val="-7"/>
          <w:sz w:val="20"/>
        </w:rPr>
        <w:t xml:space="preserve"> </w:t>
      </w:r>
      <w:r>
        <w:rPr>
          <w:rFonts w:ascii="Courier New" w:hAnsi="Courier New"/>
          <w:b/>
        </w:rPr>
        <w:t>mobile_ navigation</w:t>
      </w:r>
      <w:r>
        <w:rPr>
          <w:rFonts w:ascii="Courier New" w:hAnsi="Courier New"/>
          <w:b/>
          <w:spacing w:val="-45"/>
        </w:rPr>
        <w:t xml:space="preserve"> </w:t>
      </w:r>
      <w:r>
        <w:rPr>
          <w:sz w:val="20"/>
        </w:rPr>
        <w:t>with the following content:</w:t>
      </w:r>
    </w:p>
    <w:p>
      <w:pPr>
        <w:sectPr>
          <w:headerReference w:type="even" r:id="rId127"/>
          <w:headerReference w:type="default" r:id="rId128"/>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1" w:after="0"/>
        <w:rPr>
          <w:sz w:val="8"/>
        </w:rPr>
      </w:pPr>
      <w:r>
        <w:rPr>
          <w:sz w:val="8"/>
        </w:rPr>
        <mc:AlternateContent>
          <mc:Choice Requires="wpg">
            <w:drawing>
              <wp:anchor behindDoc="0" distT="0" distB="9525" distL="0" distR="4445" simplePos="0" locked="0" layoutInCell="0" allowOverlap="1" relativeHeight="1569" wp14:anchorId="468A8808">
                <wp:simplePos x="0" y="0"/>
                <wp:positionH relativeFrom="page">
                  <wp:posOffset>661670</wp:posOffset>
                </wp:positionH>
                <wp:positionV relativeFrom="paragraph">
                  <wp:posOffset>92710</wp:posOffset>
                </wp:positionV>
                <wp:extent cx="5074920" cy="841375"/>
                <wp:effectExtent l="0" t="635" r="635" b="0"/>
                <wp:wrapTopAndBottom/>
                <wp:docPr id="347" name="docshapegroup246"/>
                <a:graphic xmlns:a="http://schemas.openxmlformats.org/drawingml/2006/main">
                  <a:graphicData uri="http://schemas.microsoft.com/office/word/2010/wordprocessingGroup">
                    <wpg:wgp>
                      <wpg:cNvGrpSpPr/>
                      <wpg:grpSpPr>
                        <a:xfrm>
                          <a:off x="0" y="0"/>
                          <a:ext cx="5074920" cy="841320"/>
                          <a:chOff x="0" y="0"/>
                          <a:chExt cx="5074920" cy="841320"/>
                        </a:xfrm>
                      </wpg:grpSpPr>
                      <wps:wsp>
                        <wps:cNvSpPr/>
                        <wps:spPr>
                          <a:xfrm>
                            <a:off x="0" y="6480"/>
                            <a:ext cx="5074920" cy="828720"/>
                          </a:xfrm>
                          <a:prstGeom prst="rect">
                            <a:avLst/>
                          </a:prstGeom>
                          <a:solidFill>
                            <a:srgbClr val="f6f6f6"/>
                          </a:solidFill>
                          <a:ln w="0">
                            <a:noFill/>
                          </a:ln>
                        </wps:spPr>
                        <wps:style>
                          <a:lnRef idx="0"/>
                          <a:fillRef idx="0"/>
                          <a:effectRef idx="0"/>
                          <a:fontRef idx="minor"/>
                        </wps:style>
                        <wps:bodyPr/>
                      </wps:wsp>
                      <wps:wsp>
                        <wps:cNvSpPr/>
                        <wps:spPr>
                          <a:xfrm>
                            <a:off x="0" y="0"/>
                            <a:ext cx="5074920" cy="841320"/>
                          </a:xfrm>
                          <a:custGeom>
                            <a:avLst/>
                            <a:gdLst>
                              <a:gd name="textAreaLeft" fmla="*/ 0 w 2877120"/>
                              <a:gd name="textAreaRight" fmla="*/ 2879280 w 2877120"/>
                              <a:gd name="textAreaTop" fmla="*/ 0 h 477000"/>
                              <a:gd name="textAreaBottom" fmla="*/ 479160 h 477000"/>
                            </a:gdLst>
                            <a:ahLst/>
                            <a:rect l="textAreaLeft" t="textAreaTop" r="textAreaRight" b="textAreaBottom"/>
                            <a:pathLst>
                              <a:path w="7992" h="1325">
                                <a:moveTo>
                                  <a:pt x="7992" y="1304"/>
                                </a:moveTo>
                                <a:lnTo>
                                  <a:pt x="0" y="1304"/>
                                </a:lnTo>
                                <a:lnTo>
                                  <a:pt x="0" y="1324"/>
                                </a:lnTo>
                                <a:lnTo>
                                  <a:pt x="7992" y="1324"/>
                                </a:lnTo>
                                <a:lnTo>
                                  <a:pt x="7992" y="130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23400"/>
                            <a:ext cx="5074920" cy="81612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&lt;?xml</w:t>
                              </w:r>
                              <w:r>
                                <w:rPr>
                                  <w:rFonts w:ascii="Courier New" w:hAnsi="Courier New"/>
                                  <w:spacing w:val="-16"/>
                                  <w:sz w:val="18"/>
                                </w:rPr>
                                <w:t xml:space="preserve"> </w:t>
                              </w:r>
                              <w:r>
                                <w:rPr>
                                  <w:rFonts w:ascii="Courier New" w:hAnsi="Courier New"/>
                                  <w:sz w:val="18"/>
                                </w:rPr>
                                <w:t>version="1.0"</w:t>
                              </w:r>
                              <w:r>
                                <w:rPr>
                                  <w:rFonts w:ascii="Courier New" w:hAnsi="Courier New"/>
                                  <w:spacing w:val="-16"/>
                                  <w:sz w:val="18"/>
                                </w:rPr>
                                <w:t xml:space="preserve"> </w:t>
                              </w:r>
                              <w:r>
                                <w:rPr>
                                  <w:rFonts w:ascii="Courier New" w:hAnsi="Courier New"/>
                                  <w:sz w:val="18"/>
                                </w:rPr>
                                <w:t>encoding="utf-</w:t>
                              </w:r>
                              <w:r>
                                <w:rPr>
                                  <w:rFonts w:ascii="Courier New" w:hAnsi="Courier New"/>
                                  <w:spacing w:val="-4"/>
                                  <w:sz w:val="18"/>
                                </w:rPr>
                                <w:t>8"?&gt;</w:t>
                              </w:r>
                            </w:p>
                            <w:p>
                              <w:pPr>
                                <w:pStyle w:val="Normal"/>
                                <w:spacing w:lineRule="auto" w:line="235" w:before="79" w:after="0"/>
                                <w:ind w:left="669" w:right="840" w:hanging="216"/>
                                <w:rPr>
                                  <w:rFonts w:ascii="Courier New" w:hAnsi="Courier New"/>
                                  <w:sz w:val="18"/>
                                </w:rPr>
                              </w:pPr>
                              <w:r>
                                <w:rPr>
                                  <w:rFonts w:ascii="Courier New" w:hAnsi="Courier New"/>
                                  <w:spacing w:val="-2"/>
                                  <w:sz w:val="18"/>
                                </w:rPr>
                                <w:t xml:space="preserve">&lt;navigation </w:t>
                              </w:r>
                              <w:hyperlink r:id="rId121">
                                <w:r>
                                  <w:rPr>
                                    <w:rFonts w:ascii="Courier New" w:hAnsi="Courier New"/>
                                    <w:spacing w:val="-2"/>
                                    <w:sz w:val="18"/>
                                  </w:rPr>
                                  <w:t>xmlns:android="http://schemas.android.com/apk/res/android"</w:t>
                                </w:r>
                              </w:hyperlink>
                            </w:p>
                            <w:p>
                              <w:pPr>
                                <w:pStyle w:val="Normal"/>
                                <w:spacing w:lineRule="auto" w:line="324" w:before="12" w:after="0"/>
                                <w:ind w:left="885" w:hanging="0"/>
                                <w:rPr>
                                  <w:rFonts w:ascii="Courier New" w:hAnsi="Courier New"/>
                                  <w:sz w:val="18"/>
                                </w:rPr>
                              </w:pPr>
                              <w:hyperlink r:id="rId122">
                                <w:r>
                                  <w:rPr>
                                    <w:rFonts w:ascii="Courier New" w:hAnsi="Courier New"/>
                                    <w:spacing w:val="-2"/>
                                    <w:sz w:val="18"/>
                                  </w:rPr>
                                  <w:t>xmlns:app="http://schemas.android.com/apk/res-auto"</w:t>
                                </w:r>
                              </w:hyperlink>
                              <w:r>
                                <w:rPr>
                                  <w:rFonts w:ascii="Courier New" w:hAnsi="Courier New"/>
                                  <w:spacing w:val="-2"/>
                                  <w:sz w:val="18"/>
                                </w:rPr>
                                <w:t xml:space="preserve"> </w:t>
                              </w:r>
                              <w:hyperlink r:id="rId123">
                                <w:r>
                                  <w:rPr>
                                    <w:rFonts w:ascii="Courier New" w:hAnsi="Courier New"/>
                                    <w:spacing w:val="-2"/>
                                    <w:sz w:val="18"/>
                                  </w:rPr>
                                  <w:t>xmlns:tools="http://schemas.android.com/tools"</w:t>
                                </w:r>
                              </w:hyperlink>
                            </w:p>
                          </w:txbxContent>
                        </wps:txbx>
                        <wps:bodyPr lIns="0" rIns="0" tIns="0" bIns="0" anchor="t">
                          <a:noAutofit/>
                        </wps:bodyPr>
                      </wps:wsp>
                    </wpg:wgp>
                  </a:graphicData>
                </a:graphic>
              </wp:anchor>
            </w:drawing>
          </mc:Choice>
          <mc:Fallback>
            <w:pict>
              <v:group id="shape_0" alt="docshapegroup246" style="position:absolute;margin-left:52.1pt;margin-top:7.3pt;width:399.6pt;height:66.25pt" coordorigin="1042,146" coordsize="7992,1325">
                <v:rect id="shape_0" path="m0,0l-2147483645,0l-2147483645,-2147483646l0,-2147483646xe" fillcolor="#f6f6f6" stroked="f" o:allowincell="f" style="position:absolute;left:1042;top:156;width:7991;height:130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2;top:183;width:7991;height:128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&lt;?xml</w:t>
                        </w:r>
                        <w:r>
                          <w:rPr>
                            <w:rFonts w:ascii="Courier New" w:hAnsi="Courier New"/>
                            <w:spacing w:val="-16"/>
                            <w:sz w:val="18"/>
                          </w:rPr>
                          <w:t xml:space="preserve"> </w:t>
                        </w:r>
                        <w:r>
                          <w:rPr>
                            <w:rFonts w:ascii="Courier New" w:hAnsi="Courier New"/>
                            <w:sz w:val="18"/>
                          </w:rPr>
                          <w:t>version="1.0"</w:t>
                        </w:r>
                        <w:r>
                          <w:rPr>
                            <w:rFonts w:ascii="Courier New" w:hAnsi="Courier New"/>
                            <w:spacing w:val="-16"/>
                            <w:sz w:val="18"/>
                          </w:rPr>
                          <w:t xml:space="preserve"> </w:t>
                        </w:r>
                        <w:r>
                          <w:rPr>
                            <w:rFonts w:ascii="Courier New" w:hAnsi="Courier New"/>
                            <w:sz w:val="18"/>
                          </w:rPr>
                          <w:t>encoding="utf-</w:t>
                        </w:r>
                        <w:r>
                          <w:rPr>
                            <w:rFonts w:ascii="Courier New" w:hAnsi="Courier New"/>
                            <w:spacing w:val="-4"/>
                            <w:sz w:val="18"/>
                          </w:rPr>
                          <w:t>8"?&gt;</w:t>
                        </w:r>
                      </w:p>
                      <w:p>
                        <w:pPr>
                          <w:pStyle w:val="Normal"/>
                          <w:spacing w:lineRule="auto" w:line="235" w:before="79" w:after="0"/>
                          <w:ind w:left="669" w:right="840" w:hanging="216"/>
                          <w:rPr>
                            <w:rFonts w:ascii="Courier New" w:hAnsi="Courier New"/>
                            <w:sz w:val="18"/>
                          </w:rPr>
                        </w:pPr>
                        <w:r>
                          <w:rPr>
                            <w:rFonts w:ascii="Courier New" w:hAnsi="Courier New"/>
                            <w:spacing w:val="-2"/>
                            <w:sz w:val="18"/>
                          </w:rPr>
                          <w:t xml:space="preserve">&lt;navigation </w:t>
                        </w:r>
                        <w:hyperlink r:id="rId124">
                          <w:r>
                            <w:rPr>
                              <w:rFonts w:ascii="Courier New" w:hAnsi="Courier New"/>
                              <w:spacing w:val="-2"/>
                              <w:sz w:val="18"/>
                            </w:rPr>
                            <w:t>xmlns:android="http://schemas.android.com/apk/res/android"</w:t>
                          </w:r>
                        </w:hyperlink>
                      </w:p>
                      <w:p>
                        <w:pPr>
                          <w:pStyle w:val="Normal"/>
                          <w:spacing w:lineRule="auto" w:line="324" w:before="12" w:after="0"/>
                          <w:ind w:left="885" w:hanging="0"/>
                          <w:rPr>
                            <w:rFonts w:ascii="Courier New" w:hAnsi="Courier New"/>
                            <w:sz w:val="18"/>
                          </w:rPr>
                        </w:pPr>
                        <w:hyperlink r:id="rId125">
                          <w:r>
                            <w:rPr>
                              <w:rFonts w:ascii="Courier New" w:hAnsi="Courier New"/>
                              <w:spacing w:val="-2"/>
                              <w:sz w:val="18"/>
                            </w:rPr>
                            <w:t>xmlns:app="http://schemas.android.com/apk/res-auto"</w:t>
                          </w:r>
                        </w:hyperlink>
                        <w:r>
                          <w:rPr>
                            <w:rFonts w:ascii="Courier New" w:hAnsi="Courier New"/>
                            <w:spacing w:val="-2"/>
                            <w:sz w:val="18"/>
                          </w:rPr>
                          <w:t xml:space="preserve"> </w:t>
                        </w:r>
                        <w:hyperlink r:id="rId126">
                          <w:r>
                            <w:rPr>
                              <w:rFonts w:ascii="Courier New" w:hAnsi="Courier New"/>
                              <w:spacing w:val="-2"/>
                              <w:sz w:val="18"/>
                            </w:rPr>
                            <w:t>xmlns:tools="http://schemas.android.com/tools"</w:t>
                          </w:r>
                        </w:hyperlink>
                      </w:p>
                    </w:txbxContent>
                  </v:textbox>
                  <w10:wrap type="topAndBottom"/>
                </v:rect>
              </v:group>
            </w:pict>
          </mc:Fallback>
        </mc:AlternateContent>
      </w:r>
    </w:p>
    <w:p>
      <w:pPr>
        <w:pStyle w:val="Normal"/>
        <w:spacing w:lineRule="auto" w:line="324" w:before="132" w:after="0"/>
        <w:ind w:left="1709" w:hanging="0"/>
        <w:rPr>
          <w:rFonts w:ascii="Courier New" w:hAnsi="Courier New"/>
          <w:sz w:val="18"/>
        </w:rPr>
      </w:pPr>
      <w:r>
        <mc:AlternateContent>
          <mc:Choice Requires="wpg">
            <w:drawing>
              <wp:anchor behindDoc="1" distT="635" distB="0" distL="0" distR="635" simplePos="0" locked="0" layoutInCell="0" allowOverlap="1" relativeHeight="1493" wp14:anchorId="288BB14B">
                <wp:simplePos x="0" y="0"/>
                <wp:positionH relativeFrom="page">
                  <wp:posOffset>1120140</wp:posOffset>
                </wp:positionH>
                <wp:positionV relativeFrom="page">
                  <wp:posOffset>767715</wp:posOffset>
                </wp:positionV>
                <wp:extent cx="5074920" cy="7153275"/>
                <wp:effectExtent l="0" t="635" r="635" b="0"/>
                <wp:wrapNone/>
                <wp:docPr id="355" name="docshapegroup250"/>
                <a:graphic xmlns:a="http://schemas.openxmlformats.org/drawingml/2006/main">
                  <a:graphicData uri="http://schemas.microsoft.com/office/word/2010/wordprocessingGroup">
                    <wpg:wgp>
                      <wpg:cNvGrpSpPr/>
                      <wpg:grpSpPr>
                        <a:xfrm>
                          <a:off x="0" y="0"/>
                          <a:ext cx="5074920" cy="7153200"/>
                          <a:chOff x="0" y="0"/>
                          <a:chExt cx="5074920" cy="7153200"/>
                        </a:xfrm>
                      </wpg:grpSpPr>
                      <wps:wsp>
                        <wps:cNvSpPr/>
                        <wps:spPr>
                          <a:xfrm>
                            <a:off x="0" y="6480"/>
                            <a:ext cx="5074920" cy="7140600"/>
                          </a:xfrm>
                          <a:prstGeom prst="rect">
                            <a:avLst/>
                          </a:prstGeom>
                          <a:solidFill>
                            <a:srgbClr val="f6f6f6"/>
                          </a:solidFill>
                          <a:ln w="0">
                            <a:noFill/>
                          </a:ln>
                        </wps:spPr>
                        <wps:style>
                          <a:lnRef idx="0"/>
                          <a:fillRef idx="0"/>
                          <a:effectRef idx="0"/>
                          <a:fontRef idx="minor"/>
                        </wps:style>
                        <wps:bodyPr/>
                      </wps:wsp>
                      <wps:wsp>
                        <wps:cNvSpPr/>
                        <wps:spPr>
                          <a:xfrm>
                            <a:off x="0" y="0"/>
                            <a:ext cx="5074920" cy="7153200"/>
                          </a:xfrm>
                          <a:custGeom>
                            <a:avLst/>
                            <a:gdLst>
                              <a:gd name="textAreaLeft" fmla="*/ 0 w 2877120"/>
                              <a:gd name="textAreaRight" fmla="*/ 2879280 w 2877120"/>
                              <a:gd name="textAreaTop" fmla="*/ 0 h 4055400"/>
                              <a:gd name="textAreaBottom" fmla="*/ 4057560 h 4055400"/>
                            </a:gdLst>
                            <a:ahLst/>
                            <a:rect l="textAreaLeft" t="textAreaTop" r="textAreaRight" b="textAreaBottom"/>
                            <a:pathLst>
                              <a:path w="7992" h="11265">
                                <a:moveTo>
                                  <a:pt x="7992" y="11244"/>
                                </a:moveTo>
                                <a:lnTo>
                                  <a:pt x="0" y="11244"/>
                                </a:lnTo>
                                <a:lnTo>
                                  <a:pt x="0" y="11264"/>
                                </a:lnTo>
                                <a:lnTo>
                                  <a:pt x="7992" y="11264"/>
                                </a:lnTo>
                                <a:lnTo>
                                  <a:pt x="7992" y="112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g:wgp>
                  </a:graphicData>
                </a:graphic>
              </wp:anchor>
            </w:drawing>
          </mc:Choice>
          <mc:Fallback>
            <w:pict>
              <v:group id="shape_0" alt="docshapegroup250" style="position:absolute;margin-left:88.2pt;margin-top:60.45pt;width:399.6pt;height:563.25pt" coordorigin="1764,1209" coordsize="7992,11265">
                <v:rect id="shape_0" path="m0,0l-2147483645,0l-2147483645,-2147483646l0,-2147483646xe" fillcolor="#f6f6f6" stroked="f" o:allowincell="f" style="position:absolute;left:1764;top:1219;width:7991;height:11244;mso-wrap-style:none;v-text-anchor:middle;mso-position-horizontal-relative:page;mso-position-vertical-relative:page">
                  <v:fill o:detectmouseclick="t" type="solid" color2="#090909"/>
                  <v:stroke color="#3465a4" joinstyle="round" endcap="flat"/>
                  <w10:wrap type="none"/>
                </v:rect>
              </v:group>
            </w:pict>
          </mc:Fallback>
        </mc:AlternateContent>
      </w:r>
      <w:r>
        <w:rPr>
          <w:rFonts w:ascii="Courier New" w:hAnsi="Courier New"/>
          <w:spacing w:val="-2"/>
          <w:sz w:val="18"/>
        </w:rPr>
        <w:t>android:id="@+id/mobile_navigation" app:startDestination="@+id/nav_home"&gt;</w:t>
      </w:r>
    </w:p>
    <w:p>
      <w:pPr>
        <w:pStyle w:val="TextBody"/>
        <w:spacing w:before="9" w:after="0"/>
        <w:rPr>
          <w:rFonts w:ascii="Courier New" w:hAnsi="Courier New"/>
          <w:sz w:val="24"/>
        </w:rPr>
      </w:pPr>
      <w:r>
        <w:rPr>
          <w:rFonts w:ascii="Courier New" w:hAnsi="Courier New"/>
          <w:sz w:val="24"/>
        </w:rPr>
      </w:r>
    </w:p>
    <w:p>
      <w:pPr>
        <w:pStyle w:val="Normal"/>
        <w:spacing w:lineRule="auto" w:line="259"/>
        <w:rPr>
          <w:rFonts w:ascii="Courier New" w:hAnsi="Courier New"/>
          <w:sz w:val="18"/>
        </w:rPr>
      </w:pPr>
      <w:r>
        <w:rPr>
          <w:rFonts w:ascii="Courier New" w:hAnsi="Courier New"/>
          <w:sz w:val="18"/>
        </w:rPr>
        <w:t>&lt;fragment</w:t>
      </w:r>
    </w:p>
    <w:p>
      <w:pPr>
        <w:pStyle w:val="Normal"/>
        <w:spacing w:lineRule="auto" w:line="259"/>
        <w:rPr>
          <w:rFonts w:ascii="Courier New" w:hAnsi="Courier New"/>
          <w:sz w:val="18"/>
        </w:rPr>
      </w:pPr>
      <w:r>
        <w:rPr>
          <w:rFonts w:ascii="Courier New" w:hAnsi="Courier New"/>
          <w:sz w:val="18"/>
        </w:rPr>
        <w:t xml:space="preserve">    </w:t>
      </w:r>
      <w:r>
        <w:rPr>
          <w:rFonts w:ascii="Courier New" w:hAnsi="Courier New"/>
          <w:sz w:val="18"/>
        </w:rPr>
        <w:t>android:id="@+id/nav_home"</w:t>
      </w:r>
    </w:p>
    <w:p>
      <w:pPr>
        <w:pStyle w:val="Normal"/>
        <w:spacing w:lineRule="auto" w:line="259"/>
        <w:rPr>
          <w:rFonts w:ascii="Courier New" w:hAnsi="Courier New"/>
          <w:sz w:val="18"/>
        </w:rPr>
      </w:pPr>
      <w:r>
        <w:rPr>
          <w:rFonts w:ascii="Courier New" w:hAnsi="Courier New"/>
          <w:sz w:val="18"/>
        </w:rPr>
        <w:t xml:space="preserve">    </w:t>
      </w:r>
      <w:r>
        <w:rPr>
          <w:rFonts w:ascii="Courier New" w:hAnsi="Courier New"/>
          <w:sz w:val="18"/>
        </w:rPr>
        <w:t>android:name="com.example.navigationactivity.HomeFragment"</w:t>
      </w:r>
    </w:p>
    <w:p>
      <w:pPr>
        <w:pStyle w:val="Normal"/>
        <w:spacing w:lineRule="auto" w:line="259"/>
        <w:rPr>
          <w:rFonts w:ascii="Courier New" w:hAnsi="Courier New"/>
          <w:sz w:val="18"/>
        </w:rPr>
      </w:pPr>
      <w:r>
        <w:rPr>
          <w:rFonts w:ascii="Courier New" w:hAnsi="Courier New"/>
          <w:sz w:val="18"/>
        </w:rPr>
        <w:t xml:space="preserve">    </w:t>
      </w:r>
      <w:r>
        <w:rPr>
          <w:rFonts w:ascii="Courier New" w:hAnsi="Courier New"/>
          <w:sz w:val="18"/>
        </w:rPr>
        <w:t>android:label="@string/home"</w:t>
      </w:r>
    </w:p>
    <w:p>
      <w:pPr>
        <w:pStyle w:val="Normal"/>
        <w:spacing w:lineRule="auto" w:line="259"/>
        <w:rPr>
          <w:rFonts w:ascii="Courier New" w:hAnsi="Courier New"/>
          <w:sz w:val="18"/>
        </w:rPr>
      </w:pPr>
      <w:r>
        <w:rPr>
          <w:rFonts w:ascii="Courier New" w:hAnsi="Courier New"/>
          <w:sz w:val="18"/>
        </w:rPr>
        <w:t xml:space="preserve">    </w:t>
      </w:r>
      <w:r>
        <w:rPr>
          <w:rFonts w:ascii="Courier New" w:hAnsi="Courier New"/>
          <w:sz w:val="18"/>
        </w:rPr>
        <w:t>tools:layout="@layout/fragment_home" /&gt;</w:t>
      </w:r>
    </w:p>
    <w:p>
      <w:pPr>
        <w:pStyle w:val="Normal"/>
        <w:spacing w:lineRule="auto" w:line="259"/>
        <w:rPr>
          <w:rFonts w:ascii="Courier New" w:hAnsi="Courier New"/>
          <w:sz w:val="18"/>
        </w:rPr>
      </w:pPr>
      <w:r>
        <w:rPr>
          <w:rFonts w:ascii="Courier New" w:hAnsi="Courier New"/>
          <w:sz w:val="18"/>
        </w:rPr>
      </w:r>
    </w:p>
    <w:p>
      <w:pPr>
        <w:pStyle w:val="Normal"/>
        <w:spacing w:lineRule="auto" w:line="259"/>
        <w:rPr>
          <w:rFonts w:ascii="Courier New" w:hAnsi="Courier New"/>
          <w:sz w:val="18"/>
        </w:rPr>
      </w:pPr>
      <w:r>
        <w:rPr>
          <w:rFonts w:ascii="Courier New" w:hAnsi="Courier New"/>
          <w:sz w:val="18"/>
        </w:rPr>
        <w:t>&lt;fragment</w:t>
      </w:r>
    </w:p>
    <w:p>
      <w:pPr>
        <w:pStyle w:val="Normal"/>
        <w:spacing w:lineRule="auto" w:line="259"/>
        <w:rPr>
          <w:rFonts w:ascii="Courier New" w:hAnsi="Courier New"/>
          <w:sz w:val="18"/>
        </w:rPr>
      </w:pPr>
      <w:r>
        <w:rPr>
          <w:rFonts w:ascii="Courier New" w:hAnsi="Courier New"/>
          <w:sz w:val="18"/>
        </w:rPr>
        <w:t xml:space="preserve">    </w:t>
      </w:r>
      <w:r>
        <w:rPr>
          <w:rFonts w:ascii="Courier New" w:hAnsi="Courier New"/>
          <w:sz w:val="18"/>
        </w:rPr>
        <w:t>android:id="@+id/nav_account"</w:t>
      </w:r>
    </w:p>
    <w:p>
      <w:pPr>
        <w:pStyle w:val="Normal"/>
        <w:spacing w:lineRule="auto" w:line="259"/>
        <w:rPr>
          <w:rFonts w:ascii="Courier New" w:hAnsi="Courier New"/>
          <w:sz w:val="18"/>
        </w:rPr>
      </w:pPr>
      <w:r>
        <w:rPr>
          <w:rFonts w:ascii="Courier New" w:hAnsi="Courier New"/>
          <w:sz w:val="18"/>
        </w:rPr>
        <w:t xml:space="preserve">    </w:t>
      </w:r>
      <w:r>
        <w:rPr>
          <w:rFonts w:ascii="Courier New" w:hAnsi="Courier New"/>
          <w:sz w:val="18"/>
        </w:rPr>
        <w:t>android:name="com.example.navigationactivity.AccountFragment"</w:t>
      </w:r>
    </w:p>
    <w:p>
      <w:pPr>
        <w:pStyle w:val="Normal"/>
        <w:spacing w:lineRule="auto" w:line="259"/>
        <w:rPr>
          <w:rFonts w:ascii="Courier New" w:hAnsi="Courier New"/>
          <w:sz w:val="18"/>
        </w:rPr>
      </w:pPr>
      <w:r>
        <w:rPr>
          <w:rFonts w:ascii="Courier New" w:hAnsi="Courier New"/>
          <w:sz w:val="18"/>
        </w:rPr>
        <w:t xml:space="preserve">    </w:t>
      </w:r>
      <w:r>
        <w:rPr>
          <w:rFonts w:ascii="Courier New" w:hAnsi="Courier New"/>
          <w:sz w:val="18"/>
        </w:rPr>
        <w:t>android:label="@string/account"</w:t>
      </w:r>
    </w:p>
    <w:p>
      <w:pPr>
        <w:pStyle w:val="Normal"/>
        <w:spacing w:lineRule="auto" w:line="259"/>
        <w:rPr>
          <w:rFonts w:ascii="Courier New" w:hAnsi="Courier New"/>
          <w:sz w:val="18"/>
        </w:rPr>
      </w:pPr>
      <w:r>
        <w:rPr>
          <w:rFonts w:ascii="Courier New" w:hAnsi="Courier New"/>
          <w:sz w:val="18"/>
        </w:rPr>
        <w:t xml:space="preserve">    </w:t>
      </w:r>
      <w:r>
        <w:rPr>
          <w:rFonts w:ascii="Courier New" w:hAnsi="Courier New"/>
          <w:sz w:val="18"/>
        </w:rPr>
        <w:t>tools:layout="@layout/fragment_account" /&gt;</w:t>
      </w:r>
    </w:p>
    <w:p>
      <w:pPr>
        <w:pStyle w:val="Normal"/>
        <w:spacing w:lineRule="auto" w:line="259"/>
        <w:rPr>
          <w:rFonts w:ascii="Courier New" w:hAnsi="Courier New"/>
          <w:sz w:val="18"/>
        </w:rPr>
      </w:pPr>
      <w:r>
        <w:rPr>
          <w:rFonts w:ascii="Courier New" w:hAnsi="Courier New"/>
          <w:sz w:val="18"/>
        </w:rPr>
      </w:r>
    </w:p>
    <w:p>
      <w:pPr>
        <w:pStyle w:val="Normal"/>
        <w:spacing w:lineRule="auto" w:line="259"/>
        <w:rPr>
          <w:rFonts w:ascii="Courier New" w:hAnsi="Courier New"/>
          <w:sz w:val="18"/>
        </w:rPr>
      </w:pPr>
      <w:r>
        <w:rPr>
          <w:rFonts w:ascii="Courier New" w:hAnsi="Courier New"/>
          <w:sz w:val="18"/>
        </w:rPr>
        <w:t>&lt;fragment</w:t>
      </w:r>
    </w:p>
    <w:p>
      <w:pPr>
        <w:pStyle w:val="Normal"/>
        <w:spacing w:lineRule="auto" w:line="259"/>
        <w:rPr>
          <w:rFonts w:ascii="Courier New" w:hAnsi="Courier New"/>
          <w:sz w:val="18"/>
        </w:rPr>
      </w:pPr>
      <w:r>
        <w:rPr>
          <w:rFonts w:ascii="Courier New" w:hAnsi="Courier New"/>
          <w:sz w:val="18"/>
        </w:rPr>
        <w:t xml:space="preserve">    </w:t>
      </w:r>
      <w:r>
        <w:rPr>
          <w:rFonts w:ascii="Courier New" w:hAnsi="Courier New"/>
          <w:sz w:val="18"/>
        </w:rPr>
        <w:t>android:id="@+id/nav_profile"</w:t>
      </w:r>
    </w:p>
    <w:p>
      <w:pPr>
        <w:pStyle w:val="Normal"/>
        <w:spacing w:lineRule="auto" w:line="259"/>
        <w:rPr>
          <w:rFonts w:ascii="Courier New" w:hAnsi="Courier New"/>
          <w:sz w:val="18"/>
        </w:rPr>
      </w:pPr>
      <w:r>
        <w:rPr>
          <w:rFonts w:ascii="Courier New" w:hAnsi="Courier New"/>
          <w:sz w:val="18"/>
        </w:rPr>
        <w:t xml:space="preserve">    </w:t>
      </w:r>
      <w:r>
        <w:rPr>
          <w:rFonts w:ascii="Courier New" w:hAnsi="Courier New"/>
          <w:sz w:val="18"/>
        </w:rPr>
        <w:t>android:name="com.example.navigationactivity.ProfileFragment"</w:t>
      </w:r>
    </w:p>
    <w:p>
      <w:pPr>
        <w:pStyle w:val="Normal"/>
        <w:spacing w:lineRule="auto" w:line="259"/>
        <w:rPr>
          <w:rFonts w:ascii="Courier New" w:hAnsi="Courier New"/>
          <w:sz w:val="18"/>
        </w:rPr>
      </w:pPr>
      <w:r>
        <w:rPr>
          <w:rFonts w:ascii="Courier New" w:hAnsi="Courier New"/>
          <w:sz w:val="18"/>
        </w:rPr>
        <w:t xml:space="preserve">    </w:t>
      </w:r>
      <w:r>
        <w:rPr>
          <w:rFonts w:ascii="Courier New" w:hAnsi="Courier New"/>
          <w:sz w:val="18"/>
        </w:rPr>
        <w:t>android:label="@string/profile"</w:t>
      </w:r>
    </w:p>
    <w:p>
      <w:pPr>
        <w:pStyle w:val="Normal"/>
        <w:spacing w:lineRule="auto" w:line="259"/>
        <w:rPr>
          <w:rFonts w:ascii="Courier New" w:hAnsi="Courier New"/>
          <w:sz w:val="18"/>
        </w:rPr>
      </w:pPr>
      <w:r>
        <w:rPr>
          <w:rFonts w:ascii="Courier New" w:hAnsi="Courier New"/>
          <w:sz w:val="18"/>
        </w:rPr>
        <w:t xml:space="preserve">    </w:t>
      </w:r>
      <w:r>
        <w:rPr>
          <w:rFonts w:ascii="Courier New" w:hAnsi="Courier New"/>
          <w:sz w:val="18"/>
        </w:rPr>
        <w:t>tools:layout="@layout/fragment_profile" /&gt;</w:t>
      </w:r>
    </w:p>
    <w:p>
      <w:pPr>
        <w:pStyle w:val="Normal"/>
        <w:spacing w:lineRule="auto" w:line="259"/>
        <w:rPr>
          <w:rFonts w:ascii="Courier New" w:hAnsi="Courier New"/>
          <w:sz w:val="18"/>
        </w:rPr>
      </w:pPr>
      <w:r>
        <w:rPr>
          <w:rFonts w:ascii="Courier New" w:hAnsi="Courier New"/>
          <w:sz w:val="18"/>
        </w:rPr>
      </w:r>
    </w:p>
    <w:p>
      <w:pPr>
        <w:pStyle w:val="Normal"/>
        <w:spacing w:lineRule="auto" w:line="259"/>
        <w:rPr>
          <w:rFonts w:ascii="Courier New" w:hAnsi="Courier New"/>
          <w:sz w:val="18"/>
        </w:rPr>
      </w:pPr>
      <w:r>
        <w:rPr>
          <w:rFonts w:ascii="Courier New" w:hAnsi="Courier New"/>
          <w:sz w:val="18"/>
        </w:rPr>
        <w:t>&lt;fragment</w:t>
      </w:r>
    </w:p>
    <w:p>
      <w:pPr>
        <w:pStyle w:val="Normal"/>
        <w:spacing w:lineRule="auto" w:line="259"/>
        <w:rPr>
          <w:rFonts w:ascii="Courier New" w:hAnsi="Courier New"/>
          <w:sz w:val="18"/>
        </w:rPr>
      </w:pPr>
      <w:r>
        <w:rPr>
          <w:rFonts w:ascii="Courier New" w:hAnsi="Courier New"/>
          <w:sz w:val="18"/>
        </w:rPr>
        <w:t xml:space="preserve">    </w:t>
      </w:r>
      <w:r>
        <w:rPr>
          <w:rFonts w:ascii="Courier New" w:hAnsi="Courier New"/>
          <w:sz w:val="18"/>
        </w:rPr>
        <w:t>android:id="@+id/nav_football"</w:t>
      </w:r>
    </w:p>
    <w:p>
      <w:pPr>
        <w:pStyle w:val="Normal"/>
        <w:spacing w:lineRule="auto" w:line="259"/>
        <w:rPr>
          <w:rFonts w:ascii="Courier New" w:hAnsi="Courier New"/>
          <w:sz w:val="18"/>
        </w:rPr>
      </w:pPr>
      <w:r>
        <w:rPr>
          <w:rFonts w:ascii="Courier New" w:hAnsi="Courier New"/>
          <w:sz w:val="18"/>
        </w:rPr>
        <w:t xml:space="preserve">    </w:t>
      </w:r>
      <w:r>
        <w:rPr>
          <w:rFonts w:ascii="Courier New" w:hAnsi="Courier New"/>
          <w:sz w:val="18"/>
        </w:rPr>
        <w:t>android:name="com.example.navigationactivity.FootballFragment"</w:t>
      </w:r>
    </w:p>
    <w:p>
      <w:pPr>
        <w:pStyle w:val="Normal"/>
        <w:spacing w:lineRule="auto" w:line="259"/>
        <w:rPr>
          <w:rFonts w:ascii="Courier New" w:hAnsi="Courier New"/>
          <w:sz w:val="18"/>
        </w:rPr>
      </w:pPr>
      <w:r>
        <w:rPr>
          <w:rFonts w:ascii="Courier New" w:hAnsi="Courier New"/>
          <w:sz w:val="18"/>
        </w:rPr>
        <w:t xml:space="preserve">    </w:t>
      </w:r>
      <w:r>
        <w:rPr>
          <w:rFonts w:ascii="Courier New" w:hAnsi="Courier New"/>
          <w:sz w:val="18"/>
        </w:rPr>
        <w:t>android:label="@string/football"</w:t>
      </w:r>
    </w:p>
    <w:p>
      <w:pPr>
        <w:pStyle w:val="Normal"/>
        <w:spacing w:lineRule="auto" w:line="259"/>
        <w:rPr>
          <w:rFonts w:ascii="Courier New" w:hAnsi="Courier New"/>
          <w:sz w:val="18"/>
        </w:rPr>
      </w:pPr>
      <w:r>
        <w:rPr>
          <w:rFonts w:ascii="Courier New" w:hAnsi="Courier New"/>
          <w:sz w:val="18"/>
        </w:rPr>
        <w:t xml:space="preserve">    </w:t>
      </w:r>
      <w:r>
        <w:rPr>
          <w:rFonts w:ascii="Courier New" w:hAnsi="Courier New"/>
          <w:sz w:val="18"/>
        </w:rPr>
        <w:t>tools:layout="@layout/fragment_football" /&gt;</w:t>
      </w:r>
    </w:p>
    <w:p>
      <w:pPr>
        <w:pStyle w:val="Normal"/>
        <w:spacing w:lineRule="auto" w:line="259"/>
        <w:rPr>
          <w:rFonts w:ascii="Courier New" w:hAnsi="Courier New"/>
          <w:sz w:val="18"/>
        </w:rPr>
      </w:pPr>
      <w:r>
        <w:rPr>
          <w:rFonts w:ascii="Courier New" w:hAnsi="Courier New"/>
          <w:sz w:val="18"/>
        </w:rPr>
      </w:r>
    </w:p>
    <w:p>
      <w:pPr>
        <w:pStyle w:val="Normal"/>
        <w:spacing w:lineRule="auto" w:line="259"/>
        <w:rPr>
          <w:rFonts w:ascii="Courier New" w:hAnsi="Courier New"/>
          <w:sz w:val="18"/>
        </w:rPr>
      </w:pPr>
      <w:r>
        <w:rPr>
          <w:rFonts w:ascii="Courier New" w:hAnsi="Courier New"/>
          <w:sz w:val="18"/>
        </w:rPr>
        <w:t>&lt;fragment</w:t>
      </w:r>
    </w:p>
    <w:p>
      <w:pPr>
        <w:pStyle w:val="Normal"/>
        <w:spacing w:lineRule="auto" w:line="259"/>
        <w:rPr>
          <w:rFonts w:ascii="Courier New" w:hAnsi="Courier New"/>
          <w:sz w:val="18"/>
        </w:rPr>
      </w:pPr>
      <w:r>
        <w:rPr>
          <w:rFonts w:ascii="Courier New" w:hAnsi="Courier New"/>
          <w:sz w:val="18"/>
        </w:rPr>
        <w:t xml:space="preserve">    </w:t>
      </w:r>
      <w:r>
        <w:rPr>
          <w:rFonts w:ascii="Courier New" w:hAnsi="Courier New"/>
          <w:sz w:val="18"/>
        </w:rPr>
        <w:t>android:id="@+id/nav_basketball"</w:t>
      </w:r>
    </w:p>
    <w:p>
      <w:pPr>
        <w:pStyle w:val="Normal"/>
        <w:spacing w:lineRule="auto" w:line="259"/>
        <w:rPr>
          <w:rFonts w:ascii="Courier New" w:hAnsi="Courier New"/>
          <w:sz w:val="18"/>
        </w:rPr>
      </w:pPr>
      <w:r>
        <w:rPr>
          <w:rFonts w:ascii="Courier New" w:hAnsi="Courier New"/>
          <w:sz w:val="18"/>
        </w:rPr>
        <w:t xml:space="preserve">    </w:t>
      </w:r>
      <w:r>
        <w:rPr>
          <w:rFonts w:ascii="Courier New" w:hAnsi="Courier New"/>
          <w:sz w:val="18"/>
        </w:rPr>
        <w:t>android:name="com.example.navigationactivity.BasketballFragment"</w:t>
      </w:r>
    </w:p>
    <w:p>
      <w:pPr>
        <w:pStyle w:val="Normal"/>
        <w:spacing w:lineRule="auto" w:line="259"/>
        <w:rPr>
          <w:rFonts w:ascii="Courier New" w:hAnsi="Courier New"/>
          <w:sz w:val="18"/>
        </w:rPr>
      </w:pPr>
      <w:r>
        <w:rPr>
          <w:rFonts w:ascii="Courier New" w:hAnsi="Courier New"/>
          <w:sz w:val="18"/>
        </w:rPr>
        <w:t xml:space="preserve">    </w:t>
      </w:r>
      <w:r>
        <w:rPr>
          <w:rFonts w:ascii="Courier New" w:hAnsi="Courier New"/>
          <w:sz w:val="18"/>
        </w:rPr>
        <w:t>android:label="@string/basketball"</w:t>
      </w:r>
    </w:p>
    <w:p>
      <w:pPr>
        <w:pStyle w:val="Normal"/>
        <w:spacing w:lineRule="auto" w:line="259"/>
        <w:rPr>
          <w:rFonts w:ascii="Courier New" w:hAnsi="Courier New"/>
          <w:sz w:val="18"/>
        </w:rPr>
      </w:pPr>
      <w:r>
        <w:rPr>
          <w:rFonts w:ascii="Courier New" w:hAnsi="Courier New"/>
          <w:sz w:val="18"/>
        </w:rPr>
        <w:t xml:space="preserve">    </w:t>
      </w:r>
      <w:r>
        <w:rPr>
          <w:rFonts w:ascii="Courier New" w:hAnsi="Courier New"/>
          <w:sz w:val="18"/>
        </w:rPr>
        <w:t>tools:layout="@layout/fragment_basketball" /&gt;</w:t>
      </w:r>
    </w:p>
    <w:p>
      <w:pPr>
        <w:pStyle w:val="Normal"/>
        <w:spacing w:lineRule="auto" w:line="259"/>
        <w:rPr>
          <w:rFonts w:ascii="Courier New" w:hAnsi="Courier New"/>
          <w:sz w:val="18"/>
        </w:rPr>
      </w:pPr>
      <w:r>
        <w:rPr>
          <w:rFonts w:ascii="Courier New" w:hAnsi="Courier New"/>
          <w:sz w:val="18"/>
        </w:rPr>
      </w:r>
    </w:p>
    <w:p>
      <w:pPr>
        <w:pStyle w:val="Normal"/>
        <w:spacing w:lineRule="auto" w:line="259"/>
        <w:rPr>
          <w:rFonts w:ascii="Courier New" w:hAnsi="Courier New"/>
          <w:sz w:val="18"/>
        </w:rPr>
      </w:pPr>
      <w:r>
        <w:rPr>
          <w:rFonts w:ascii="Courier New" w:hAnsi="Courier New"/>
          <w:sz w:val="18"/>
        </w:rPr>
        <w:t>&lt;fragment</w:t>
      </w:r>
    </w:p>
    <w:p>
      <w:pPr>
        <w:pStyle w:val="Normal"/>
        <w:spacing w:lineRule="auto" w:line="259"/>
        <w:rPr>
          <w:rFonts w:ascii="Courier New" w:hAnsi="Courier New"/>
          <w:sz w:val="18"/>
        </w:rPr>
      </w:pPr>
      <w:r>
        <w:rPr>
          <w:rFonts w:ascii="Courier New" w:hAnsi="Courier New"/>
          <w:sz w:val="18"/>
        </w:rPr>
        <w:t xml:space="preserve">    </w:t>
      </w:r>
      <w:r>
        <w:rPr>
          <w:rFonts w:ascii="Courier New" w:hAnsi="Courier New"/>
          <w:sz w:val="18"/>
        </w:rPr>
        <w:t>android:id="@+id/nav_hockey"</w:t>
      </w:r>
    </w:p>
    <w:p>
      <w:pPr>
        <w:pStyle w:val="Normal"/>
        <w:spacing w:lineRule="auto" w:line="259"/>
        <w:rPr>
          <w:rFonts w:ascii="Courier New" w:hAnsi="Courier New"/>
          <w:sz w:val="18"/>
        </w:rPr>
      </w:pPr>
      <w:r>
        <w:rPr>
          <w:rFonts w:ascii="Courier New" w:hAnsi="Courier New"/>
          <w:sz w:val="18"/>
        </w:rPr>
        <w:t xml:space="preserve">    </w:t>
      </w:r>
      <w:r>
        <w:rPr>
          <w:rFonts w:ascii="Courier New" w:hAnsi="Courier New"/>
          <w:sz w:val="18"/>
        </w:rPr>
        <w:t>android:name="com.example.navigationactivity.HockeyFragment"</w:t>
      </w:r>
    </w:p>
    <w:p>
      <w:pPr>
        <w:pStyle w:val="Normal"/>
        <w:spacing w:lineRule="auto" w:line="259"/>
        <w:rPr>
          <w:rFonts w:ascii="Courier New" w:hAnsi="Courier New"/>
          <w:sz w:val="18"/>
        </w:rPr>
      </w:pPr>
      <w:r>
        <w:rPr>
          <w:rFonts w:ascii="Courier New" w:hAnsi="Courier New"/>
          <w:sz w:val="18"/>
        </w:rPr>
        <w:t xml:space="preserve">    </w:t>
      </w:r>
      <w:r>
        <w:rPr>
          <w:rFonts w:ascii="Courier New" w:hAnsi="Courier New"/>
          <w:sz w:val="18"/>
        </w:rPr>
        <w:t>android:label="@string/hockey"</w:t>
      </w:r>
    </w:p>
    <w:p>
      <w:pPr>
        <w:pStyle w:val="Normal"/>
        <w:spacing w:lineRule="auto" w:line="259"/>
        <w:rPr>
          <w:rFonts w:ascii="Courier New" w:hAnsi="Courier New"/>
          <w:sz w:val="18"/>
        </w:rPr>
      </w:pPr>
      <w:r>
        <w:rPr>
          <w:rFonts w:ascii="Courier New" w:hAnsi="Courier New"/>
          <w:sz w:val="18"/>
        </w:rPr>
        <w:t xml:space="preserve">    </w:t>
      </w:r>
      <w:r>
        <w:rPr>
          <w:rFonts w:ascii="Courier New" w:hAnsi="Courier New"/>
          <w:sz w:val="18"/>
        </w:rPr>
        <w:t>tools:layout="@layout/fragment_hockey" /&gt;</w:t>
      </w:r>
    </w:p>
    <w:p>
      <w:pPr>
        <w:pStyle w:val="Normal"/>
        <w:spacing w:lineRule="auto" w:line="259"/>
        <w:rPr>
          <w:rFonts w:ascii="Courier New" w:hAnsi="Courier New"/>
          <w:sz w:val="18"/>
        </w:rPr>
      </w:pPr>
      <w:r>
        <w:rPr>
          <w:rFonts w:ascii="Courier New" w:hAnsi="Courier New"/>
          <w:sz w:val="18"/>
        </w:rPr>
      </w:r>
    </w:p>
    <w:p>
      <w:pPr>
        <w:pStyle w:val="Normal"/>
        <w:spacing w:lineRule="auto" w:line="259"/>
        <w:rPr>
          <w:rFonts w:ascii="Courier New" w:hAnsi="Courier New"/>
          <w:sz w:val="18"/>
        </w:rPr>
      </w:pPr>
      <w:r>
        <w:rPr>
          <w:rFonts w:ascii="Courier New" w:hAnsi="Courier New"/>
          <w:sz w:val="18"/>
        </w:rPr>
        <w:t>&lt;fragment</w:t>
      </w:r>
    </w:p>
    <w:p>
      <w:pPr>
        <w:pStyle w:val="Normal"/>
        <w:spacing w:lineRule="auto" w:line="259"/>
        <w:rPr>
          <w:rFonts w:ascii="Courier New" w:hAnsi="Courier New"/>
          <w:sz w:val="18"/>
        </w:rPr>
      </w:pPr>
      <w:r>
        <w:rPr>
          <w:rFonts w:ascii="Courier New" w:hAnsi="Courier New"/>
          <w:sz w:val="18"/>
        </w:rPr>
        <w:t xml:space="preserve">    </w:t>
      </w:r>
      <w:r>
        <w:rPr>
          <w:rFonts w:ascii="Courier New" w:hAnsi="Courier New"/>
          <w:sz w:val="18"/>
        </w:rPr>
        <w:t>android:id="@+id/nav_mysports"</w:t>
      </w:r>
    </w:p>
    <w:p>
      <w:pPr>
        <w:pStyle w:val="Normal"/>
        <w:spacing w:lineRule="auto" w:line="259"/>
        <w:rPr>
          <w:rFonts w:ascii="Courier New" w:hAnsi="Courier New"/>
          <w:sz w:val="18"/>
        </w:rPr>
      </w:pPr>
      <w:r>
        <w:rPr>
          <w:rFonts w:ascii="Courier New" w:hAnsi="Courier New"/>
          <w:sz w:val="18"/>
        </w:rPr>
        <w:t xml:space="preserve">    </w:t>
      </w:r>
      <w:r>
        <w:rPr>
          <w:rFonts w:ascii="Courier New" w:hAnsi="Courier New"/>
          <w:sz w:val="18"/>
        </w:rPr>
        <w:t>android:name="com.example.navigationactivity.MySportsFragment"</w:t>
      </w:r>
    </w:p>
    <w:p>
      <w:pPr>
        <w:pStyle w:val="Normal"/>
        <w:spacing w:lineRule="auto" w:line="259"/>
        <w:rPr>
          <w:rFonts w:ascii="Courier New" w:hAnsi="Courier New"/>
          <w:sz w:val="18"/>
        </w:rPr>
      </w:pPr>
      <w:r>
        <w:rPr>
          <w:rFonts w:ascii="Courier New" w:hAnsi="Courier New"/>
          <w:sz w:val="18"/>
        </w:rPr>
        <w:t xml:space="preserve">    </w:t>
      </w:r>
      <w:r>
        <w:rPr>
          <w:rFonts w:ascii="Courier New" w:hAnsi="Courier New"/>
          <w:sz w:val="18"/>
        </w:rPr>
        <w:t>android:label="@string/mysports"</w:t>
      </w:r>
    </w:p>
    <w:p>
      <w:pPr>
        <w:pStyle w:val="Normal"/>
        <w:spacing w:lineRule="auto" w:line="259"/>
        <w:rPr>
          <w:rFonts w:ascii="Courier New" w:hAnsi="Courier New"/>
          <w:sz w:val="18"/>
        </w:rPr>
      </w:pPr>
      <w:r>
        <w:rPr>
          <w:rFonts w:ascii="Courier New" w:hAnsi="Courier New"/>
          <w:sz w:val="18"/>
        </w:rPr>
        <w:t xml:space="preserve">    </w:t>
      </w:r>
      <w:r>
        <w:rPr>
          <w:rFonts w:ascii="Courier New" w:hAnsi="Courier New"/>
          <w:sz w:val="18"/>
        </w:rPr>
        <w:t>tools:layout="@layout/fragment_my_sports" /&gt;</w:t>
      </w:r>
    </w:p>
    <w:p>
      <w:pPr>
        <w:pStyle w:val="Normal"/>
        <w:spacing w:lineRule="auto" w:line="259"/>
        <w:rPr>
          <w:rFonts w:ascii="Courier New" w:hAnsi="Courier New"/>
          <w:sz w:val="18"/>
        </w:rPr>
      </w:pPr>
      <w:r>
        <w:rPr>
          <w:rFonts w:ascii="Courier New" w:hAnsi="Courier New"/>
          <w:sz w:val="18"/>
        </w:rPr>
      </w:r>
    </w:p>
    <w:p>
      <w:pPr>
        <w:pStyle w:val="Normal"/>
        <w:spacing w:lineRule="auto" w:line="259"/>
        <w:rPr>
          <w:rFonts w:ascii="Courier New" w:hAnsi="Courier New"/>
          <w:sz w:val="18"/>
        </w:rPr>
      </w:pPr>
      <w:r>
        <w:rPr>
          <w:rFonts w:ascii="Courier New" w:hAnsi="Courier New"/>
          <w:sz w:val="18"/>
        </w:rPr>
      </w:r>
    </w:p>
    <w:p>
      <w:pPr>
        <w:sectPr>
          <w:headerReference w:type="even" r:id="rId129"/>
          <w:headerReference w:type="default" r:id="rId130"/>
          <w:type w:val="nextPage"/>
          <w:pgSz w:w="10800" w:h="13320"/>
          <w:pgMar w:left="940" w:right="920" w:gutter="0" w:header="695" w:top="1120" w:footer="0" w:bottom="280"/>
          <w:pgNumType w:fmt="decimal"/>
          <w:formProt w:val="false"/>
          <w:textDirection w:val="lrTb"/>
          <w:docGrid w:type="default" w:linePitch="100" w:charSpace="4096"/>
        </w:sectPr>
        <w:pStyle w:val="Normal"/>
        <w:spacing w:lineRule="auto" w:line="259"/>
        <w:rPr>
          <w:rFonts w:ascii="Courier New" w:hAnsi="Courier New"/>
          <w:sz w:val="18"/>
        </w:rPr>
      </w:pPr>
      <w:r>
        <w:rPr>
          <w:rFonts w:ascii="Courier New" w:hAnsi="Courier New"/>
          <w:sz w:val="18"/>
        </w:rPr>
        <w:t>&lt;/navigation&gt;</w:t>
      </w:r>
    </w:p>
    <w:p>
      <w:pPr>
        <w:pStyle w:val="TextBody"/>
        <w:spacing w:before="3" w:after="0"/>
        <w:rPr>
          <w:rFonts w:ascii="Courier New" w:hAnsi="Courier New"/>
          <w:sz w:val="6"/>
        </w:rPr>
      </w:pPr>
      <w:r>
        <w:rPr>
          <w:rFonts w:ascii="Courier New" w:hAnsi="Courier New"/>
          <w:sz w:val="6"/>
        </w:rPr>
      </w:r>
    </w:p>
    <w:p>
      <w:pPr>
        <w:pStyle w:val="TextBody"/>
        <w:ind w:left="104" w:hanging="0"/>
        <w:rPr>
          <w:rFonts w:ascii="Courier New" w:hAnsi="Courier New"/>
        </w:rPr>
      </w:pPr>
      <w:r>
        <w:rPr/>
        <mc:AlternateContent>
          <mc:Choice Requires="wpg">
            <w:drawing>
              <wp:inline distT="0" distB="0" distL="0" distR="0" wp14:anchorId="09CC91BE">
                <wp:extent cx="5074920" cy="1730375"/>
                <wp:effectExtent l="0" t="0" r="5080" b="0"/>
                <wp:docPr id="362" name="Shape224"/>
                <a:graphic xmlns:a="http://schemas.openxmlformats.org/drawingml/2006/main">
                  <a:graphicData uri="http://schemas.microsoft.com/office/word/2010/wordprocessingGroup">
                    <wpg:wgp>
                      <wpg:cNvGrpSpPr/>
                      <wpg:grpSpPr>
                        <a:xfrm>
                          <a:off x="0" y="0"/>
                          <a:ext cx="5074920" cy="1730520"/>
                          <a:chOff x="0" y="0"/>
                          <a:chExt cx="5074920" cy="1730520"/>
                        </a:xfrm>
                      </wpg:grpSpPr>
                      <wps:wsp>
                        <wps:cNvSpPr/>
                        <wps:spPr>
                          <a:xfrm>
                            <a:off x="0" y="6480"/>
                            <a:ext cx="5074920" cy="1717560"/>
                          </a:xfrm>
                          <a:prstGeom prst="rect">
                            <a:avLst/>
                          </a:prstGeom>
                          <a:solidFill>
                            <a:srgbClr val="f6f6f6"/>
                          </a:solidFill>
                          <a:ln w="0">
                            <a:noFill/>
                          </a:ln>
                        </wps:spPr>
                        <wps:style>
                          <a:lnRef idx="0"/>
                          <a:fillRef idx="0"/>
                          <a:effectRef idx="0"/>
                          <a:fontRef idx="minor"/>
                        </wps:style>
                        <wps:bodyPr/>
                      </wps:wsp>
                      <wps:wsp>
                        <wps:cNvSpPr/>
                        <wps:spPr>
                          <a:xfrm>
                            <a:off x="0" y="0"/>
                            <a:ext cx="5074920" cy="1730520"/>
                          </a:xfrm>
                          <a:custGeom>
                            <a:avLst/>
                            <a:gdLst>
                              <a:gd name="textAreaLeft" fmla="*/ 0 w 2877120"/>
                              <a:gd name="textAreaRight" fmla="*/ 2879280 w 2877120"/>
                              <a:gd name="textAreaTop" fmla="*/ 0 h 981000"/>
                              <a:gd name="textAreaBottom" fmla="*/ 983160 h 981000"/>
                            </a:gdLst>
                            <a:ahLst/>
                            <a:rect l="textAreaLeft" t="textAreaTop" r="textAreaRight" b="textAreaBottom"/>
                            <a:pathLst>
                              <a:path w="7992" h="2725">
                                <a:moveTo>
                                  <a:pt x="7992" y="2704"/>
                                </a:moveTo>
                                <a:lnTo>
                                  <a:pt x="0" y="2704"/>
                                </a:lnTo>
                                <a:lnTo>
                                  <a:pt x="0" y="2724"/>
                                </a:lnTo>
                                <a:lnTo>
                                  <a:pt x="7992" y="2724"/>
                                </a:lnTo>
                                <a:lnTo>
                                  <a:pt x="7992" y="270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704960"/>
                          </a:xfrm>
                          <a:prstGeom prst="rect">
                            <a:avLst/>
                          </a:prstGeom>
                          <a:noFill/>
                          <a:ln w="0">
                            <a:noFill/>
                          </a:ln>
                        </wps:spPr>
                        <wps:style>
                          <a:lnRef idx="0"/>
                          <a:fillRef idx="0"/>
                          <a:effectRef idx="0"/>
                          <a:fontRef idx="minor"/>
                        </wps:style>
                        <wps:txbx>
                          <w:txbxContent>
                            <w:p>
                              <w:pPr>
                                <w:pStyle w:val="Normal"/>
                                <w:spacing w:before="40" w:after="0"/>
                                <w:ind w:left="1317" w:hanging="0"/>
                                <w:rPr>
                                  <w:rFonts w:ascii="Courier New" w:hAnsi="Courier New"/>
                                  <w:sz w:val="18"/>
                                </w:rPr>
                              </w:pPr>
                              <w:r>
                                <w:rPr>
                                  <w:rFonts w:ascii="Courier New" w:hAnsi="Courier New"/>
                                  <w:spacing w:val="-2"/>
                                  <w:sz w:val="18"/>
                                </w:rPr>
                                <w:t>tools:layout="@layout/fragment_hockey"</w:t>
                              </w:r>
                              <w:r>
                                <w:rPr>
                                  <w:rFonts w:ascii="Courier New" w:hAnsi="Courier New"/>
                                  <w:spacing w:val="36"/>
                                  <w:sz w:val="18"/>
                                </w:rPr>
                                <w:t xml:space="preserve"> </w:t>
                              </w:r>
                              <w:r>
                                <w:rPr>
                                  <w:rFonts w:ascii="Courier New" w:hAnsi="Courier New"/>
                                  <w:spacing w:val="-5"/>
                                  <w:sz w:val="18"/>
                                </w:rPr>
                                <w:t>/&gt;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pacing w:val="-2"/>
                                  <w:sz w:val="18"/>
                                </w:rPr>
                                <w:t>&lt;fragment</w:t>
                              </w:r>
                            </w:p>
                            <w:p>
                              <w:pPr>
                                <w:pStyle w:val="Normal"/>
                                <w:spacing w:lineRule="atLeast" w:line="280"/>
                                <w:ind w:left="1317" w:hanging="0"/>
                                <w:rPr>
                                  <w:rFonts w:ascii="Courier New" w:hAnsi="Courier New"/>
                                  <w:sz w:val="18"/>
                                </w:rPr>
                              </w:pPr>
                              <w:r>
                                <w:rPr>
                                  <w:rFonts w:ascii="Courier New" w:hAnsi="Courier New"/>
                                  <w:spacing w:val="-2"/>
                                  <w:sz w:val="18"/>
                                </w:rPr>
                                <w:t>android:id="@+id/nav_mysports" android:name="com.example.navigationactivity</w:t>
                              </w:r>
                            </w:p>
                            <w:p>
                              <w:pPr>
                                <w:pStyle w:val="Normal"/>
                                <w:spacing w:lineRule="auto" w:line="259"/>
                                <w:ind w:left="1317" w:right="1274" w:firstLine="216"/>
                                <w:rPr>
                                  <w:rFonts w:ascii="Courier New" w:hAnsi="Courier New"/>
                                  <w:sz w:val="18"/>
                                </w:rPr>
                              </w:pPr>
                              <w:r>
                                <w:rPr>
                                  <w:rFonts w:ascii="Courier New" w:hAnsi="Courier New"/>
                                  <w:spacing w:val="-2"/>
                                  <w:sz w:val="18"/>
                                </w:rPr>
                                <w:t>.MySportsFragment" android:label="@string/mysports"</w:t>
                              </w:r>
                            </w:p>
                            <w:p>
                              <w:pPr>
                                <w:pStyle w:val="Normal"/>
                                <w:spacing w:before="55" w:after="0"/>
                                <w:ind w:left="1317" w:hanging="0"/>
                                <w:rPr>
                                  <w:rFonts w:ascii="Courier New" w:hAnsi="Courier New"/>
                                  <w:sz w:val="18"/>
                                </w:rPr>
                              </w:pPr>
                              <w:r>
                                <w:rPr>
                                  <w:rFonts w:ascii="Courier New" w:hAnsi="Courier New"/>
                                  <w:spacing w:val="-2"/>
                                  <w:sz w:val="18"/>
                                </w:rPr>
                                <w:t>tools:layout="@layout/fragment_mysports"</w:t>
                              </w:r>
                              <w:r>
                                <w:rPr>
                                  <w:rFonts w:ascii="Courier New" w:hAnsi="Courier New"/>
                                  <w:spacing w:val="38"/>
                                  <w:sz w:val="18"/>
                                </w:rPr>
                                <w:t xml:space="preserve"> </w:t>
                              </w:r>
                              <w:r>
                                <w:rPr>
                                  <w:rFonts w:ascii="Courier New" w:hAnsi="Courier New"/>
                                  <w:spacing w:val="-5"/>
                                  <w:sz w:val="18"/>
                                </w:rPr>
                                <w:t>/&gt;</w:t>
                              </w:r>
                            </w:p>
                            <w:p>
                              <w:pPr>
                                <w:pStyle w:val="Normal"/>
                                <w:rPr>
                                  <w:rFonts w:ascii="Courier New" w:hAnsi="Courier New"/>
                                  <w:sz w:val="20"/>
                                </w:rPr>
                              </w:pPr>
                              <w:r>
                                <w:rPr>
                                  <w:rFonts w:ascii="Courier New" w:hAnsi="Courier New"/>
                                  <w:sz w:val="20"/>
                                </w:rPr>
                              </w:r>
                            </w:p>
                            <w:p>
                              <w:pPr>
                                <w:pStyle w:val="Normal"/>
                                <w:spacing w:before="130" w:after="0"/>
                                <w:ind w:left="453" w:hanging="0"/>
                                <w:rPr>
                                  <w:rFonts w:ascii="Courier New" w:hAnsi="Courier New"/>
                                  <w:sz w:val="18"/>
                                </w:rPr>
                              </w:pPr>
                              <w:r>
                                <w:rPr>
                                  <w:rFonts w:ascii="Courier New" w:hAnsi="Courier New"/>
                                  <w:spacing w:val="-2"/>
                                  <w:sz w:val="18"/>
                                </w:rPr>
                                <w:t>&lt;/navigation&gt;</w:t>
                              </w:r>
                            </w:p>
                          </w:txbxContent>
                        </wps:txbx>
                        <wps:bodyPr lIns="0" rIns="0" tIns="0" bIns="0" anchor="t">
                          <a:noAutofit/>
                        </wps:bodyPr>
                      </wps:wsp>
                    </wpg:wgp>
                  </a:graphicData>
                </a:graphic>
              </wp:inline>
            </w:drawing>
          </mc:Choice>
          <mc:Fallback>
            <w:pict>
              <v:group id="shape_0" alt="Shape224" style="position:absolute;margin-left:0pt;margin-top:-136.3pt;width:399.6pt;height:136.25pt" coordorigin="0,-2726" coordsize="7992,2725">
                <v:rect id="shape_0" path="m0,0l-2147483645,0l-2147483645,-2147483646l0,-2147483646xe" fillcolor="#f6f6f6" stroked="f" o:allowincell="f" style="position:absolute;left:0;top:-2716;width:7991;height:2704;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2706;width:7991;height:2684;mso-wrap-style:square;v-text-anchor:top;mso-position-vertical:top">
                  <v:fill o:detectmouseclick="t" on="false"/>
                  <v:stroke color="#3465a4" joinstyle="round" endcap="flat"/>
                  <v:textbox>
                    <w:txbxContent>
                      <w:p>
                        <w:pPr>
                          <w:pStyle w:val="Normal"/>
                          <w:spacing w:before="40" w:after="0"/>
                          <w:ind w:left="1317" w:hanging="0"/>
                          <w:rPr>
                            <w:rFonts w:ascii="Courier New" w:hAnsi="Courier New"/>
                            <w:sz w:val="18"/>
                          </w:rPr>
                        </w:pPr>
                        <w:r>
                          <w:rPr>
                            <w:rFonts w:ascii="Courier New" w:hAnsi="Courier New"/>
                            <w:spacing w:val="-2"/>
                            <w:sz w:val="18"/>
                          </w:rPr>
                          <w:t>tools:layout="@layout/fragment_hockey"</w:t>
                        </w:r>
                        <w:r>
                          <w:rPr>
                            <w:rFonts w:ascii="Courier New" w:hAnsi="Courier New"/>
                            <w:spacing w:val="36"/>
                            <w:sz w:val="18"/>
                          </w:rPr>
                          <w:t xml:space="preserve"> </w:t>
                        </w:r>
                        <w:r>
                          <w:rPr>
                            <w:rFonts w:ascii="Courier New" w:hAnsi="Courier New"/>
                            <w:spacing w:val="-5"/>
                            <w:sz w:val="18"/>
                          </w:rPr>
                          <w:t>/&gt;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pacing w:val="-2"/>
                            <w:sz w:val="18"/>
                          </w:rPr>
                          <w:t>&lt;fragment</w:t>
                        </w:r>
                      </w:p>
                      <w:p>
                        <w:pPr>
                          <w:pStyle w:val="Normal"/>
                          <w:spacing w:lineRule="atLeast" w:line="280"/>
                          <w:ind w:left="1317" w:hanging="0"/>
                          <w:rPr>
                            <w:rFonts w:ascii="Courier New" w:hAnsi="Courier New"/>
                            <w:sz w:val="18"/>
                          </w:rPr>
                        </w:pPr>
                        <w:r>
                          <w:rPr>
                            <w:rFonts w:ascii="Courier New" w:hAnsi="Courier New"/>
                            <w:spacing w:val="-2"/>
                            <w:sz w:val="18"/>
                          </w:rPr>
                          <w:t>android:id="@+id/nav_mysports" android:name="com.example.navigationactivity</w:t>
                        </w:r>
                      </w:p>
                      <w:p>
                        <w:pPr>
                          <w:pStyle w:val="Normal"/>
                          <w:spacing w:lineRule="auto" w:line="259"/>
                          <w:ind w:left="1317" w:right="1274" w:firstLine="216"/>
                          <w:rPr>
                            <w:rFonts w:ascii="Courier New" w:hAnsi="Courier New"/>
                            <w:sz w:val="18"/>
                          </w:rPr>
                        </w:pPr>
                        <w:r>
                          <w:rPr>
                            <w:rFonts w:ascii="Courier New" w:hAnsi="Courier New"/>
                            <w:spacing w:val="-2"/>
                            <w:sz w:val="18"/>
                          </w:rPr>
                          <w:t>.MySportsFragment" android:label="@string/mysports"</w:t>
                        </w:r>
                      </w:p>
                      <w:p>
                        <w:pPr>
                          <w:pStyle w:val="Normal"/>
                          <w:spacing w:before="55" w:after="0"/>
                          <w:ind w:left="1317" w:hanging="0"/>
                          <w:rPr>
                            <w:rFonts w:ascii="Courier New" w:hAnsi="Courier New"/>
                            <w:sz w:val="18"/>
                          </w:rPr>
                        </w:pPr>
                        <w:r>
                          <w:rPr>
                            <w:rFonts w:ascii="Courier New" w:hAnsi="Courier New"/>
                            <w:spacing w:val="-2"/>
                            <w:sz w:val="18"/>
                          </w:rPr>
                          <w:t>tools:layout="@layout/fragment_mysports"</w:t>
                        </w:r>
                        <w:r>
                          <w:rPr>
                            <w:rFonts w:ascii="Courier New" w:hAnsi="Courier New"/>
                            <w:spacing w:val="38"/>
                            <w:sz w:val="18"/>
                          </w:rPr>
                          <w:t xml:space="preserve"> </w:t>
                        </w:r>
                        <w:r>
                          <w:rPr>
                            <w:rFonts w:ascii="Courier New" w:hAnsi="Courier New"/>
                            <w:spacing w:val="-5"/>
                            <w:sz w:val="18"/>
                          </w:rPr>
                          <w:t>/&gt;</w:t>
                        </w:r>
                      </w:p>
                      <w:p>
                        <w:pPr>
                          <w:pStyle w:val="Normal"/>
                          <w:rPr>
                            <w:rFonts w:ascii="Courier New" w:hAnsi="Courier New"/>
                            <w:sz w:val="20"/>
                          </w:rPr>
                        </w:pPr>
                        <w:r>
                          <w:rPr>
                            <w:rFonts w:ascii="Courier New" w:hAnsi="Courier New"/>
                            <w:sz w:val="20"/>
                          </w:rPr>
                        </w:r>
                      </w:p>
                      <w:p>
                        <w:pPr>
                          <w:pStyle w:val="Normal"/>
                          <w:spacing w:before="130" w:after="0"/>
                          <w:ind w:left="453" w:hanging="0"/>
                          <w:rPr>
                            <w:rFonts w:ascii="Courier New" w:hAnsi="Courier New"/>
                            <w:sz w:val="18"/>
                          </w:rPr>
                        </w:pPr>
                        <w:r>
                          <w:rPr>
                            <w:rFonts w:ascii="Courier New" w:hAnsi="Courier New"/>
                            <w:spacing w:val="-2"/>
                            <w:sz w:val="18"/>
                          </w:rPr>
                          <w:t>&lt;/navigation&gt;</w:t>
                        </w:r>
                      </w:p>
                    </w:txbxContent>
                  </v:textbox>
                  <w10:wrap type="square"/>
                </v:rect>
              </v:group>
            </w:pict>
          </mc:Fallback>
        </mc:AlternateContent>
      </w:r>
    </w:p>
    <w:p>
      <w:pPr>
        <w:pStyle w:val="ListParagraph"/>
        <w:numPr>
          <w:ilvl w:val="0"/>
          <w:numId w:val="13"/>
        </w:numPr>
        <w:tabs>
          <w:tab w:val="clear" w:pos="720"/>
          <w:tab w:val="left" w:pos="554" w:leader="none"/>
        </w:tabs>
        <w:spacing w:lineRule="auto" w:line="240" w:before="42" w:after="0"/>
        <w:ind w:left="554" w:right="869" w:hanging="360"/>
        <w:jc w:val="left"/>
        <w:rPr>
          <w:sz w:val="20"/>
        </w:rPr>
      </w:pPr>
      <w:r>
        <w:rPr>
          <w:sz w:val="20"/>
        </w:rPr>
        <w:t>Now</w:t>
      </w:r>
      <w:r>
        <w:rPr>
          <w:spacing w:val="-3"/>
          <w:sz w:val="20"/>
        </w:rPr>
        <w:t xml:space="preserve"> </w:t>
      </w:r>
      <w:r>
        <w:rPr>
          <w:sz w:val="20"/>
        </w:rPr>
        <w:t>that</w:t>
      </w:r>
      <w:r>
        <w:rPr>
          <w:spacing w:val="-3"/>
          <w:sz w:val="20"/>
        </w:rPr>
        <w:t xml:space="preserve"> </w:t>
      </w:r>
      <w:r>
        <w:rPr>
          <w:sz w:val="20"/>
        </w:rPr>
        <w:t>you</w:t>
      </w:r>
      <w:r>
        <w:rPr>
          <w:spacing w:val="-3"/>
          <w:sz w:val="20"/>
        </w:rPr>
        <w:t xml:space="preserve"> </w:t>
      </w:r>
      <w:r>
        <w:rPr>
          <w:sz w:val="20"/>
        </w:rPr>
        <w:t>have</w:t>
      </w:r>
      <w:r>
        <w:rPr>
          <w:spacing w:val="-3"/>
          <w:sz w:val="20"/>
        </w:rPr>
        <w:t xml:space="preserve"> </w:t>
      </w:r>
      <w:r>
        <w:rPr>
          <w:sz w:val="20"/>
        </w:rPr>
        <w:t>added</w:t>
      </w:r>
      <w:r>
        <w:rPr>
          <w:spacing w:val="-4"/>
          <w:sz w:val="20"/>
        </w:rPr>
        <w:t xml:space="preserve"> </w:t>
      </w:r>
      <w:r>
        <w:rPr>
          <w:sz w:val="20"/>
        </w:rPr>
        <w:t>all</w:t>
      </w:r>
      <w:r>
        <w:rPr>
          <w:spacing w:val="-4"/>
          <w:sz w:val="20"/>
        </w:rPr>
        <w:t xml:space="preserve"> </w:t>
      </w:r>
      <w:r>
        <w:rPr>
          <w:sz w:val="20"/>
        </w:rPr>
        <w:t>seven</w:t>
      </w:r>
      <w:r>
        <w:rPr>
          <w:spacing w:val="-3"/>
          <w:sz w:val="20"/>
        </w:rPr>
        <w:t xml:space="preserve"> </w:t>
      </w:r>
      <w:r>
        <w:rPr>
          <w:sz w:val="20"/>
        </w:rPr>
        <w:t>fragments</w:t>
      </w:r>
      <w:r>
        <w:rPr>
          <w:spacing w:val="-3"/>
          <w:sz w:val="20"/>
        </w:rPr>
        <w:t xml:space="preserve"> </w:t>
      </w:r>
      <w:r>
        <w:rPr>
          <w:sz w:val="20"/>
        </w:rPr>
        <w:t>that</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used</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app,</w:t>
      </w:r>
      <w:r>
        <w:rPr>
          <w:spacing w:val="-4"/>
          <w:sz w:val="20"/>
        </w:rPr>
        <w:t xml:space="preserve"> </w:t>
      </w:r>
      <w:r>
        <w:rPr>
          <w:sz w:val="20"/>
        </w:rPr>
        <w:t xml:space="preserve">create the three actions that will be used to navigate from the </w:t>
      </w:r>
      <w:r>
        <w:rPr>
          <w:rFonts w:ascii="Courier New" w:hAnsi="Courier New"/>
          <w:b/>
        </w:rPr>
        <w:t>My Sports</w:t>
      </w:r>
      <w:r>
        <w:rPr>
          <w:rFonts w:ascii="Courier New" w:hAnsi="Courier New"/>
          <w:b/>
          <w:spacing w:val="-71"/>
        </w:rPr>
        <w:t xml:space="preserve"> </w:t>
      </w:r>
      <w:r>
        <w:rPr>
          <w:sz w:val="20"/>
        </w:rPr>
        <w:t xml:space="preserve">primary destination to the secondary destinations. These should be added to the fragment with id </w:t>
      </w:r>
      <w:r>
        <w:rPr>
          <w:rFonts w:ascii="Courier New" w:hAnsi="Courier New"/>
          <w:b/>
        </w:rPr>
        <w:t>nav_mysports</w:t>
      </w:r>
      <w:r>
        <w:rPr>
          <w:rFonts w:ascii="Courier New" w:hAnsi="Courier New"/>
          <w:b/>
          <w:spacing w:val="-69"/>
        </w:rPr>
        <w:t xml:space="preserve">  </w:t>
      </w:r>
      <w:r>
        <w:rPr>
          <w:sz w:val="20"/>
        </w:rPr>
        <w:t>in the mobile_navigation.xml file.</w:t>
      </w:r>
    </w:p>
    <w:p>
      <w:pPr>
        <w:sectPr>
          <w:headerReference w:type="even" r:id="rId131"/>
          <w:headerReference w:type="default" r:id="rId132"/>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8" w:after="0"/>
        <w:rPr>
          <w:sz w:val="8"/>
        </w:rPr>
      </w:pPr>
      <w:r>
        <w:rPr>
          <w:sz w:val="8"/>
        </w:rPr>
        <mc:AlternateContent>
          <mc:Choice Requires="wpg">
            <w:drawing>
              <wp:anchor behindDoc="0" distT="0" distB="635" distL="0" distR="4445" simplePos="0" locked="0" layoutInCell="0" allowOverlap="1" relativeHeight="1571" wp14:anchorId="7B25ADBE">
                <wp:simplePos x="0" y="0"/>
                <wp:positionH relativeFrom="page">
                  <wp:posOffset>662940</wp:posOffset>
                </wp:positionH>
                <wp:positionV relativeFrom="paragraph">
                  <wp:posOffset>88900</wp:posOffset>
                </wp:positionV>
                <wp:extent cx="5074920" cy="4041775"/>
                <wp:effectExtent l="0" t="635" r="635" b="0"/>
                <wp:wrapTopAndBottom/>
                <wp:docPr id="364" name="docshapegroup257"/>
                <a:graphic xmlns:a="http://schemas.openxmlformats.org/drawingml/2006/main">
                  <a:graphicData uri="http://schemas.microsoft.com/office/word/2010/wordprocessingGroup">
                    <wpg:wgp>
                      <wpg:cNvGrpSpPr/>
                      <wpg:grpSpPr>
                        <a:xfrm>
                          <a:off x="0" y="0"/>
                          <a:ext cx="5074920" cy="4041720"/>
                          <a:chOff x="0" y="0"/>
                          <a:chExt cx="5074920" cy="4041720"/>
                        </a:xfrm>
                      </wpg:grpSpPr>
                      <wps:wsp>
                        <wps:cNvSpPr/>
                        <wps:spPr>
                          <a:xfrm>
                            <a:off x="0" y="6480"/>
                            <a:ext cx="5074920" cy="4029120"/>
                          </a:xfrm>
                          <a:prstGeom prst="rect">
                            <a:avLst/>
                          </a:prstGeom>
                          <a:solidFill>
                            <a:srgbClr val="f6f6f6"/>
                          </a:solidFill>
                          <a:ln w="0">
                            <a:noFill/>
                          </a:ln>
                        </wps:spPr>
                        <wps:style>
                          <a:lnRef idx="0"/>
                          <a:fillRef idx="0"/>
                          <a:effectRef idx="0"/>
                          <a:fontRef idx="minor"/>
                        </wps:style>
                        <wps:bodyPr/>
                      </wps:wsp>
                      <wps:wsp>
                        <wps:cNvSpPr/>
                        <wps:spPr>
                          <a:xfrm>
                            <a:off x="0" y="0"/>
                            <a:ext cx="5074920" cy="4041720"/>
                          </a:xfrm>
                          <a:custGeom>
                            <a:avLst/>
                            <a:gdLst>
                              <a:gd name="textAreaLeft" fmla="*/ 0 w 2877120"/>
                              <a:gd name="textAreaRight" fmla="*/ 2879280 w 2877120"/>
                              <a:gd name="textAreaTop" fmla="*/ 0 h 2291400"/>
                              <a:gd name="textAreaBottom" fmla="*/ 2293560 h 2291400"/>
                            </a:gdLst>
                            <a:ahLst/>
                            <a:rect l="textAreaLeft" t="textAreaTop" r="textAreaRight" b="textAreaBottom"/>
                            <a:pathLst>
                              <a:path w="7992" h="6365">
                                <a:moveTo>
                                  <a:pt x="7992" y="6344"/>
                                </a:moveTo>
                                <a:lnTo>
                                  <a:pt x="0" y="6344"/>
                                </a:lnTo>
                                <a:lnTo>
                                  <a:pt x="0" y="6364"/>
                                </a:lnTo>
                                <a:lnTo>
                                  <a:pt x="7992" y="6364"/>
                                </a:lnTo>
                                <a:lnTo>
                                  <a:pt x="7992" y="63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401652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pacing w:val="-2"/>
                                  <w:sz w:val="18"/>
                                </w:rPr>
                                <w:t>&lt;fragment</w:t>
                              </w:r>
                            </w:p>
                            <w:p>
                              <w:pPr>
                                <w:pStyle w:val="Normal"/>
                                <w:spacing w:lineRule="atLeast" w:line="280"/>
                                <w:ind w:left="885" w:hanging="0"/>
                                <w:rPr>
                                  <w:rFonts w:ascii="Courier New" w:hAnsi="Courier New"/>
                                  <w:sz w:val="18"/>
                                </w:rPr>
                              </w:pPr>
                              <w:r>
                                <w:rPr>
                                  <w:rFonts w:ascii="Courier New" w:hAnsi="Courier New"/>
                                  <w:spacing w:val="-2"/>
                                  <w:sz w:val="18"/>
                                </w:rPr>
                                <w:t>android:id="@+id/nav_mysports" android:name="com.example.navigationactivity</w:t>
                              </w:r>
                            </w:p>
                            <w:p>
                              <w:pPr>
                                <w:pStyle w:val="Normal"/>
                                <w:spacing w:lineRule="auto" w:line="259"/>
                                <w:ind w:left="885" w:right="2128" w:firstLine="216"/>
                                <w:rPr>
                                  <w:rFonts w:ascii="Courier New" w:hAnsi="Courier New"/>
                                  <w:sz w:val="18"/>
                                </w:rPr>
                              </w:pPr>
                              <w:r>
                                <w:rPr>
                                  <w:rFonts w:ascii="Courier New" w:hAnsi="Courier New"/>
                                  <w:spacing w:val="-2"/>
                                  <w:sz w:val="18"/>
                                </w:rPr>
                                <w:t>.MySportsFragment" android:label="@string/mysports"</w:t>
                              </w:r>
                            </w:p>
                            <w:p>
                              <w:pPr>
                                <w:pStyle w:val="Normal"/>
                                <w:spacing w:before="56" w:after="0"/>
                                <w:ind w:left="885" w:hanging="0"/>
                                <w:rPr>
                                  <w:rFonts w:ascii="Courier New" w:hAnsi="Courier New"/>
                                  <w:sz w:val="18"/>
                                </w:rPr>
                              </w:pPr>
                              <w:r>
                                <w:rPr>
                                  <w:rFonts w:ascii="Courier New" w:hAnsi="Courier New"/>
                                  <w:spacing w:val="-2"/>
                                  <w:sz w:val="18"/>
                                </w:rPr>
                                <w:t>tools:layout="@layout/fragment_mysports"</w:t>
                              </w:r>
                              <w:r>
                                <w:rPr>
                                  <w:rFonts w:ascii="Courier New" w:hAnsi="Courier New"/>
                                  <w:spacing w:val="38"/>
                                  <w:sz w:val="18"/>
                                </w:rPr>
                                <w:t xml:space="preserve"> </w:t>
                              </w:r>
                              <w:r>
                                <w:rPr>
                                  <w:rFonts w:ascii="Courier New" w:hAnsi="Courier New"/>
                                  <w:spacing w:val="-10"/>
                                  <w:sz w:val="18"/>
                                </w:rPr>
                                <w:t>&gt;</w:t>
                              </w:r>
                            </w:p>
                            <w:p>
                              <w:pPr>
                                <w:pStyle w:val="Normal"/>
                                <w:rPr>
                                  <w:rFonts w:ascii="Courier New" w:hAnsi="Courier New"/>
                                  <w:sz w:val="20"/>
                                </w:rPr>
                              </w:pPr>
                              <w:r>
                                <w:rPr>
                                  <w:rFonts w:ascii="Courier New" w:hAnsi="Courier New"/>
                                  <w:sz w:val="20"/>
                                </w:rPr>
                              </w:r>
                            </w:p>
                            <w:p>
                              <w:pPr>
                                <w:pStyle w:val="Normal"/>
                                <w:spacing w:before="129" w:after="0"/>
                                <w:ind w:left="885" w:hanging="0"/>
                                <w:rPr>
                                  <w:rFonts w:ascii="Courier New" w:hAnsi="Courier New"/>
                                  <w:sz w:val="18"/>
                                </w:rPr>
                              </w:pPr>
                              <w:r>
                                <w:rPr>
                                  <w:rFonts w:ascii="Courier New" w:hAnsi="Courier New"/>
                                  <w:spacing w:val="-2"/>
                                  <w:sz w:val="18"/>
                                </w:rPr>
                                <w:t>&lt;action</w:t>
                              </w:r>
                            </w:p>
                            <w:p>
                              <w:pPr>
                                <w:pStyle w:val="Normal"/>
                                <w:spacing w:lineRule="auto" w:line="324" w:before="76" w:after="0"/>
                                <w:ind w:left="1317" w:hanging="0"/>
                                <w:rPr>
                                  <w:rFonts w:ascii="Courier New" w:hAnsi="Courier New"/>
                                  <w:sz w:val="18"/>
                                </w:rPr>
                              </w:pPr>
                              <w:r>
                                <w:rPr>
                                  <w:rFonts w:ascii="Courier New" w:hAnsi="Courier New"/>
                                  <w:spacing w:val="-2"/>
                                  <w:sz w:val="18"/>
                                </w:rPr>
                                <w:t xml:space="preserve">android:id="@+id/nav_mysports_to_football" app:destination="@id/nav_football" </w:t>
                              </w:r>
                              <w:r>
                                <w:rPr>
                                  <w:rFonts w:ascii="Courier New" w:hAnsi="Courier New"/>
                                  <w:sz w:val="18"/>
                                </w:rPr>
                                <w:t>app:popUpTo="@id/nav_mysports" /&gt;</w:t>
                              </w:r>
                            </w:p>
                            <w:p>
                              <w:pPr>
                                <w:pStyle w:val="Normal"/>
                                <w:spacing w:before="10" w:after="0"/>
                                <w:rPr>
                                  <w:rFonts w:ascii="Courier New" w:hAnsi="Courier New"/>
                                  <w:sz w:val="24"/>
                                </w:rPr>
                              </w:pPr>
                              <w:r>
                                <w:rPr>
                                  <w:rFonts w:ascii="Courier New" w:hAnsi="Courier New"/>
                                  <w:sz w:val="24"/>
                                </w:rPr>
                              </w:r>
                            </w:p>
                            <w:p>
                              <w:pPr>
                                <w:pStyle w:val="Normal"/>
                                <w:spacing w:before="1" w:after="0"/>
                                <w:ind w:left="885" w:hanging="0"/>
                                <w:rPr>
                                  <w:rFonts w:ascii="Courier New" w:hAnsi="Courier New"/>
                                  <w:sz w:val="18"/>
                                </w:rPr>
                              </w:pPr>
                              <w:r>
                                <w:rPr>
                                  <w:rFonts w:ascii="Courier New" w:hAnsi="Courier New"/>
                                  <w:spacing w:val="-2"/>
                                  <w:sz w:val="18"/>
                                </w:rPr>
                                <w:t>&lt;action</w:t>
                              </w:r>
                            </w:p>
                            <w:p>
                              <w:pPr>
                                <w:pStyle w:val="Normal"/>
                                <w:spacing w:lineRule="auto" w:line="324" w:before="76" w:after="0"/>
                                <w:ind w:left="1317" w:hanging="0"/>
                                <w:rPr>
                                  <w:rFonts w:ascii="Courier New" w:hAnsi="Courier New"/>
                                  <w:sz w:val="18"/>
                                </w:rPr>
                              </w:pPr>
                              <w:r>
                                <w:rPr>
                                  <w:rFonts w:ascii="Courier New" w:hAnsi="Courier New"/>
                                  <w:spacing w:val="-2"/>
                                  <w:sz w:val="18"/>
                                </w:rPr>
                                <w:t xml:space="preserve">android:id="@+id/nav_mysports_to_basketball" app:destination="@id/nav_basketball" </w:t>
                              </w:r>
                              <w:r>
                                <w:rPr>
                                  <w:rFonts w:ascii="Courier New" w:hAnsi="Courier New"/>
                                  <w:sz w:val="18"/>
                                </w:rPr>
                                <w:t>app:popUpTo="@id/nav_mysports" /&gt;</w:t>
                              </w:r>
                            </w:p>
                            <w:p>
                              <w:pPr>
                                <w:pStyle w:val="Normal"/>
                                <w:spacing w:before="9" w:after="0"/>
                                <w:rPr>
                                  <w:rFonts w:ascii="Courier New" w:hAnsi="Courier New"/>
                                  <w:sz w:val="24"/>
                                </w:rPr>
                              </w:pPr>
                              <w:r>
                                <w:rPr>
                                  <w:rFonts w:ascii="Courier New" w:hAnsi="Courier New"/>
                                  <w:sz w:val="24"/>
                                </w:rPr>
                              </w:r>
                            </w:p>
                            <w:p>
                              <w:pPr>
                                <w:pStyle w:val="Normal"/>
                                <w:spacing w:before="1" w:after="0"/>
                                <w:ind w:left="885" w:hanging="0"/>
                                <w:rPr>
                                  <w:rFonts w:ascii="Courier New" w:hAnsi="Courier New"/>
                                  <w:sz w:val="18"/>
                                </w:rPr>
                              </w:pPr>
                              <w:r>
                                <w:rPr>
                                  <w:rFonts w:ascii="Courier New" w:hAnsi="Courier New"/>
                                  <w:spacing w:val="-2"/>
                                  <w:sz w:val="18"/>
                                </w:rPr>
                                <w:t>&lt;action</w:t>
                              </w:r>
                            </w:p>
                            <w:p>
                              <w:pPr>
                                <w:pStyle w:val="Normal"/>
                                <w:spacing w:lineRule="auto" w:line="324" w:before="76" w:after="0"/>
                                <w:ind w:left="1317" w:right="840" w:hanging="0"/>
                                <w:rPr>
                                  <w:rFonts w:ascii="Courier New" w:hAnsi="Courier New"/>
                                  <w:sz w:val="18"/>
                                </w:rPr>
                              </w:pPr>
                              <w:r>
                                <w:rPr>
                                  <w:rFonts w:ascii="Courier New" w:hAnsi="Courier New"/>
                                  <w:spacing w:val="-2"/>
                                  <w:sz w:val="18"/>
                                </w:rPr>
                                <w:t xml:space="preserve">android:id="@+id/nav_mysports_to_hockey" app:destination="@id/nav_hockey" </w:t>
                              </w:r>
                              <w:r>
                                <w:rPr>
                                  <w:rFonts w:ascii="Courier New" w:hAnsi="Courier New"/>
                                  <w:sz w:val="18"/>
                                </w:rPr>
                                <w:t>app:popUpTo="@id/nav_mysports" /&gt;</w:t>
                              </w:r>
                            </w:p>
                            <w:p>
                              <w:pPr>
                                <w:pStyle w:val="Normal"/>
                                <w:spacing w:before="10" w:after="0"/>
                                <w:rPr>
                                  <w:rFonts w:ascii="Courier New" w:hAnsi="Courier New"/>
                                  <w:sz w:val="24"/>
                                </w:rPr>
                              </w:pPr>
                              <w:r>
                                <w:rPr>
                                  <w:rFonts w:ascii="Courier New" w:hAnsi="Courier New"/>
                                  <w:sz w:val="24"/>
                                </w:rPr>
                              </w:r>
                            </w:p>
                            <w:p>
                              <w:pPr>
                                <w:pStyle w:val="Normal"/>
                                <w:ind w:left="453" w:hanging="0"/>
                                <w:rPr>
                                  <w:rFonts w:ascii="Courier New" w:hAnsi="Courier New"/>
                                  <w:sz w:val="18"/>
                                </w:rPr>
                              </w:pPr>
                              <w:r>
                                <w:rPr>
                                  <w:rFonts w:ascii="Courier New" w:hAnsi="Courier New"/>
                                  <w:spacing w:val="-2"/>
                                  <w:sz w:val="18"/>
                                </w:rPr>
                                <w:t>&lt;/fragment&gt;</w:t>
                              </w:r>
                            </w:p>
                          </w:txbxContent>
                        </wps:txbx>
                        <wps:bodyPr lIns="0" rIns="0" tIns="0" bIns="0" anchor="t">
                          <a:noAutofit/>
                        </wps:bodyPr>
                      </wps:wsp>
                    </wpg:wgp>
                  </a:graphicData>
                </a:graphic>
              </wp:anchor>
            </w:drawing>
          </mc:Choice>
          <mc:Fallback>
            <w:pict>
              <v:group id="shape_0" alt="docshapegroup257" style="position:absolute;margin-left:52.2pt;margin-top:7pt;width:399.6pt;height:318.25pt" coordorigin="1044,140" coordsize="7992,6365">
                <v:rect id="shape_0" path="m0,0l-2147483645,0l-2147483645,-2147483646l0,-2147483646xe" fillcolor="#f6f6f6" stroked="f" o:allowincell="f" style="position:absolute;left:1044;top:150;width:7991;height:634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0;width:7991;height:632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pacing w:val="-2"/>
                            <w:sz w:val="18"/>
                          </w:rPr>
                          <w:t>&lt;fragment</w:t>
                        </w:r>
                      </w:p>
                      <w:p>
                        <w:pPr>
                          <w:pStyle w:val="Normal"/>
                          <w:spacing w:lineRule="atLeast" w:line="280"/>
                          <w:ind w:left="885" w:hanging="0"/>
                          <w:rPr>
                            <w:rFonts w:ascii="Courier New" w:hAnsi="Courier New"/>
                            <w:sz w:val="18"/>
                          </w:rPr>
                        </w:pPr>
                        <w:r>
                          <w:rPr>
                            <w:rFonts w:ascii="Courier New" w:hAnsi="Courier New"/>
                            <w:spacing w:val="-2"/>
                            <w:sz w:val="18"/>
                          </w:rPr>
                          <w:t>android:id="@+id/nav_mysports" android:name="com.example.navigationactivity</w:t>
                        </w:r>
                      </w:p>
                      <w:p>
                        <w:pPr>
                          <w:pStyle w:val="Normal"/>
                          <w:spacing w:lineRule="auto" w:line="259"/>
                          <w:ind w:left="885" w:right="2128" w:firstLine="216"/>
                          <w:rPr>
                            <w:rFonts w:ascii="Courier New" w:hAnsi="Courier New"/>
                            <w:sz w:val="18"/>
                          </w:rPr>
                        </w:pPr>
                        <w:r>
                          <w:rPr>
                            <w:rFonts w:ascii="Courier New" w:hAnsi="Courier New"/>
                            <w:spacing w:val="-2"/>
                            <w:sz w:val="18"/>
                          </w:rPr>
                          <w:t>.MySportsFragment" android:label="@string/mysports"</w:t>
                        </w:r>
                      </w:p>
                      <w:p>
                        <w:pPr>
                          <w:pStyle w:val="Normal"/>
                          <w:spacing w:before="56" w:after="0"/>
                          <w:ind w:left="885" w:hanging="0"/>
                          <w:rPr>
                            <w:rFonts w:ascii="Courier New" w:hAnsi="Courier New"/>
                            <w:sz w:val="18"/>
                          </w:rPr>
                        </w:pPr>
                        <w:r>
                          <w:rPr>
                            <w:rFonts w:ascii="Courier New" w:hAnsi="Courier New"/>
                            <w:spacing w:val="-2"/>
                            <w:sz w:val="18"/>
                          </w:rPr>
                          <w:t>tools:layout="@layout/fragment_mysports"</w:t>
                        </w:r>
                        <w:r>
                          <w:rPr>
                            <w:rFonts w:ascii="Courier New" w:hAnsi="Courier New"/>
                            <w:spacing w:val="38"/>
                            <w:sz w:val="18"/>
                          </w:rPr>
                          <w:t xml:space="preserve"> </w:t>
                        </w:r>
                        <w:r>
                          <w:rPr>
                            <w:rFonts w:ascii="Courier New" w:hAnsi="Courier New"/>
                            <w:spacing w:val="-10"/>
                            <w:sz w:val="18"/>
                          </w:rPr>
                          <w:t>&gt;</w:t>
                        </w:r>
                      </w:p>
                      <w:p>
                        <w:pPr>
                          <w:pStyle w:val="Normal"/>
                          <w:rPr>
                            <w:rFonts w:ascii="Courier New" w:hAnsi="Courier New"/>
                            <w:sz w:val="20"/>
                          </w:rPr>
                        </w:pPr>
                        <w:r>
                          <w:rPr>
                            <w:rFonts w:ascii="Courier New" w:hAnsi="Courier New"/>
                            <w:sz w:val="20"/>
                          </w:rPr>
                        </w:r>
                      </w:p>
                      <w:p>
                        <w:pPr>
                          <w:pStyle w:val="Normal"/>
                          <w:spacing w:before="129" w:after="0"/>
                          <w:ind w:left="885" w:hanging="0"/>
                          <w:rPr>
                            <w:rFonts w:ascii="Courier New" w:hAnsi="Courier New"/>
                            <w:sz w:val="18"/>
                          </w:rPr>
                        </w:pPr>
                        <w:r>
                          <w:rPr>
                            <w:rFonts w:ascii="Courier New" w:hAnsi="Courier New"/>
                            <w:spacing w:val="-2"/>
                            <w:sz w:val="18"/>
                          </w:rPr>
                          <w:t>&lt;action</w:t>
                        </w:r>
                      </w:p>
                      <w:p>
                        <w:pPr>
                          <w:pStyle w:val="Normal"/>
                          <w:spacing w:lineRule="auto" w:line="324" w:before="76" w:after="0"/>
                          <w:ind w:left="1317" w:hanging="0"/>
                          <w:rPr>
                            <w:rFonts w:ascii="Courier New" w:hAnsi="Courier New"/>
                            <w:sz w:val="18"/>
                          </w:rPr>
                        </w:pPr>
                        <w:r>
                          <w:rPr>
                            <w:rFonts w:ascii="Courier New" w:hAnsi="Courier New"/>
                            <w:spacing w:val="-2"/>
                            <w:sz w:val="18"/>
                          </w:rPr>
                          <w:t xml:space="preserve">android:id="@+id/nav_mysports_to_football" app:destination="@id/nav_football" </w:t>
                        </w:r>
                        <w:r>
                          <w:rPr>
                            <w:rFonts w:ascii="Courier New" w:hAnsi="Courier New"/>
                            <w:sz w:val="18"/>
                          </w:rPr>
                          <w:t>app:popUpTo="@id/nav_mysports" /&gt;</w:t>
                        </w:r>
                      </w:p>
                      <w:p>
                        <w:pPr>
                          <w:pStyle w:val="Normal"/>
                          <w:spacing w:before="10" w:after="0"/>
                          <w:rPr>
                            <w:rFonts w:ascii="Courier New" w:hAnsi="Courier New"/>
                            <w:sz w:val="24"/>
                          </w:rPr>
                        </w:pPr>
                        <w:r>
                          <w:rPr>
                            <w:rFonts w:ascii="Courier New" w:hAnsi="Courier New"/>
                            <w:sz w:val="24"/>
                          </w:rPr>
                        </w:r>
                      </w:p>
                      <w:p>
                        <w:pPr>
                          <w:pStyle w:val="Normal"/>
                          <w:spacing w:before="1" w:after="0"/>
                          <w:ind w:left="885" w:hanging="0"/>
                          <w:rPr>
                            <w:rFonts w:ascii="Courier New" w:hAnsi="Courier New"/>
                            <w:sz w:val="18"/>
                          </w:rPr>
                        </w:pPr>
                        <w:r>
                          <w:rPr>
                            <w:rFonts w:ascii="Courier New" w:hAnsi="Courier New"/>
                            <w:spacing w:val="-2"/>
                            <w:sz w:val="18"/>
                          </w:rPr>
                          <w:t>&lt;action</w:t>
                        </w:r>
                      </w:p>
                      <w:p>
                        <w:pPr>
                          <w:pStyle w:val="Normal"/>
                          <w:spacing w:lineRule="auto" w:line="324" w:before="76" w:after="0"/>
                          <w:ind w:left="1317" w:hanging="0"/>
                          <w:rPr>
                            <w:rFonts w:ascii="Courier New" w:hAnsi="Courier New"/>
                            <w:sz w:val="18"/>
                          </w:rPr>
                        </w:pPr>
                        <w:r>
                          <w:rPr>
                            <w:rFonts w:ascii="Courier New" w:hAnsi="Courier New"/>
                            <w:spacing w:val="-2"/>
                            <w:sz w:val="18"/>
                          </w:rPr>
                          <w:t xml:space="preserve">android:id="@+id/nav_mysports_to_basketball" app:destination="@id/nav_basketball" </w:t>
                        </w:r>
                        <w:r>
                          <w:rPr>
                            <w:rFonts w:ascii="Courier New" w:hAnsi="Courier New"/>
                            <w:sz w:val="18"/>
                          </w:rPr>
                          <w:t>app:popUpTo="@id/nav_mysports" /&gt;</w:t>
                        </w:r>
                      </w:p>
                      <w:p>
                        <w:pPr>
                          <w:pStyle w:val="Normal"/>
                          <w:spacing w:before="9" w:after="0"/>
                          <w:rPr>
                            <w:rFonts w:ascii="Courier New" w:hAnsi="Courier New"/>
                            <w:sz w:val="24"/>
                          </w:rPr>
                        </w:pPr>
                        <w:r>
                          <w:rPr>
                            <w:rFonts w:ascii="Courier New" w:hAnsi="Courier New"/>
                            <w:sz w:val="24"/>
                          </w:rPr>
                        </w:r>
                      </w:p>
                      <w:p>
                        <w:pPr>
                          <w:pStyle w:val="Normal"/>
                          <w:spacing w:before="1" w:after="0"/>
                          <w:ind w:left="885" w:hanging="0"/>
                          <w:rPr>
                            <w:rFonts w:ascii="Courier New" w:hAnsi="Courier New"/>
                            <w:sz w:val="18"/>
                          </w:rPr>
                        </w:pPr>
                        <w:r>
                          <w:rPr>
                            <w:rFonts w:ascii="Courier New" w:hAnsi="Courier New"/>
                            <w:spacing w:val="-2"/>
                            <w:sz w:val="18"/>
                          </w:rPr>
                          <w:t>&lt;action</w:t>
                        </w:r>
                      </w:p>
                      <w:p>
                        <w:pPr>
                          <w:pStyle w:val="Normal"/>
                          <w:spacing w:lineRule="auto" w:line="324" w:before="76" w:after="0"/>
                          <w:ind w:left="1317" w:right="840" w:hanging="0"/>
                          <w:rPr>
                            <w:rFonts w:ascii="Courier New" w:hAnsi="Courier New"/>
                            <w:sz w:val="18"/>
                          </w:rPr>
                        </w:pPr>
                        <w:r>
                          <w:rPr>
                            <w:rFonts w:ascii="Courier New" w:hAnsi="Courier New"/>
                            <w:spacing w:val="-2"/>
                            <w:sz w:val="18"/>
                          </w:rPr>
                          <w:t xml:space="preserve">android:id="@+id/nav_mysports_to_hockey" app:destination="@id/nav_hockey" </w:t>
                        </w:r>
                        <w:r>
                          <w:rPr>
                            <w:rFonts w:ascii="Courier New" w:hAnsi="Courier New"/>
                            <w:sz w:val="18"/>
                          </w:rPr>
                          <w:t>app:popUpTo="@id/nav_mysports" /&gt;</w:t>
                        </w:r>
                      </w:p>
                      <w:p>
                        <w:pPr>
                          <w:pStyle w:val="Normal"/>
                          <w:spacing w:before="10" w:after="0"/>
                          <w:rPr>
                            <w:rFonts w:ascii="Courier New" w:hAnsi="Courier New"/>
                            <w:sz w:val="24"/>
                          </w:rPr>
                        </w:pPr>
                        <w:r>
                          <w:rPr>
                            <w:rFonts w:ascii="Courier New" w:hAnsi="Courier New"/>
                            <w:sz w:val="24"/>
                          </w:rPr>
                        </w:r>
                      </w:p>
                      <w:p>
                        <w:pPr>
                          <w:pStyle w:val="Normal"/>
                          <w:ind w:left="453" w:hanging="0"/>
                          <w:rPr>
                            <w:rFonts w:ascii="Courier New" w:hAnsi="Courier New"/>
                            <w:sz w:val="18"/>
                          </w:rPr>
                        </w:pPr>
                        <w:r>
                          <w:rPr>
                            <w:rFonts w:ascii="Courier New" w:hAnsi="Courier New"/>
                            <w:spacing w:val="-2"/>
                            <w:sz w:val="18"/>
                          </w:rPr>
                          <w:t>&lt;/fragment&gt;</w:t>
                        </w:r>
                      </w:p>
                    </w:txbxContent>
                  </v:textbox>
                  <w10:wrap type="topAndBottom"/>
                </v:rect>
              </v:group>
            </w:pict>
          </mc:Fallback>
        </mc:AlternateContent>
      </w:r>
    </w:p>
    <w:p>
      <w:pPr>
        <w:pStyle w:val="TextBody"/>
        <w:spacing w:before="12" w:after="0"/>
        <w:rPr>
          <w:sz w:val="7"/>
        </w:rPr>
      </w:pPr>
      <w:r>
        <w:rPr>
          <w:sz w:val="7"/>
        </w:rPr>
      </w:r>
    </w:p>
    <w:p>
      <w:pPr>
        <w:pStyle w:val="ListParagraph"/>
        <w:numPr>
          <w:ilvl w:val="0"/>
          <w:numId w:val="13"/>
        </w:numPr>
        <w:tabs>
          <w:tab w:val="clear" w:pos="720"/>
          <w:tab w:val="left" w:pos="1274" w:leader="none"/>
        </w:tabs>
        <w:spacing w:before="101" w:after="0"/>
        <w:ind w:left="1274" w:right="430" w:hanging="360"/>
        <w:jc w:val="left"/>
        <w:rPr>
          <w:sz w:val="20"/>
        </w:rPr>
      </w:pPr>
      <w:r>
        <mc:AlternateContent>
          <mc:Choice Requires="wpg">
            <w:drawing>
              <wp:anchor behindDoc="1" distT="1270" distB="0" distL="0" distR="635" simplePos="0" locked="0" layoutInCell="0" allowOverlap="1" relativeHeight="1494" wp14:anchorId="31F4F4A7">
                <wp:simplePos x="0" y="0"/>
                <wp:positionH relativeFrom="page">
                  <wp:posOffset>1120140</wp:posOffset>
                </wp:positionH>
                <wp:positionV relativeFrom="paragraph">
                  <wp:posOffset>510540</wp:posOffset>
                </wp:positionV>
                <wp:extent cx="5074920" cy="5768975"/>
                <wp:effectExtent l="0" t="1270" r="635" b="0"/>
                <wp:wrapNone/>
                <wp:docPr id="372" name="docshapegroup261"/>
                <a:graphic xmlns:a="http://schemas.openxmlformats.org/drawingml/2006/main">
                  <a:graphicData uri="http://schemas.microsoft.com/office/word/2010/wordprocessingGroup">
                    <wpg:wgp>
                      <wpg:cNvGrpSpPr/>
                      <wpg:grpSpPr>
                        <a:xfrm>
                          <a:off x="0" y="0"/>
                          <a:ext cx="5074920" cy="5769000"/>
                          <a:chOff x="0" y="0"/>
                          <a:chExt cx="5074920" cy="5769000"/>
                        </a:xfrm>
                      </wpg:grpSpPr>
                      <wps:wsp>
                        <wps:cNvSpPr/>
                        <wps:spPr>
                          <a:xfrm>
                            <a:off x="0" y="6480"/>
                            <a:ext cx="5074920" cy="5756400"/>
                          </a:xfrm>
                          <a:prstGeom prst="rect">
                            <a:avLst/>
                          </a:prstGeom>
                          <a:solidFill>
                            <a:srgbClr val="f6f6f6"/>
                          </a:solidFill>
                          <a:ln w="0">
                            <a:noFill/>
                          </a:ln>
                        </wps:spPr>
                        <wps:style>
                          <a:lnRef idx="0"/>
                          <a:fillRef idx="0"/>
                          <a:effectRef idx="0"/>
                          <a:fontRef idx="minor"/>
                        </wps:style>
                        <wps:bodyPr/>
                      </wps:wsp>
                      <wps:wsp>
                        <wps:cNvSpPr/>
                        <wps:spPr>
                          <a:xfrm>
                            <a:off x="0" y="0"/>
                            <a:ext cx="5074920" cy="5769000"/>
                          </a:xfrm>
                          <a:custGeom>
                            <a:avLst/>
                            <a:gdLst>
                              <a:gd name="textAreaLeft" fmla="*/ 0 w 2877120"/>
                              <a:gd name="textAreaRight" fmla="*/ 2879280 w 2877120"/>
                              <a:gd name="textAreaTop" fmla="*/ 0 h 3270600"/>
                              <a:gd name="textAreaBottom" fmla="*/ 3272760 h 3270600"/>
                            </a:gdLst>
                            <a:ahLst/>
                            <a:rect l="textAreaLeft" t="textAreaTop" r="textAreaRight" b="textAreaBottom"/>
                            <a:pathLst>
                              <a:path w="7992" h="9085">
                                <a:moveTo>
                                  <a:pt x="7992" y="9065"/>
                                </a:moveTo>
                                <a:lnTo>
                                  <a:pt x="0" y="9065"/>
                                </a:lnTo>
                                <a:lnTo>
                                  <a:pt x="0" y="9085"/>
                                </a:lnTo>
                                <a:lnTo>
                                  <a:pt x="7992" y="9085"/>
                                </a:lnTo>
                                <a:lnTo>
                                  <a:pt x="7992" y="9065"/>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g:wgp>
                  </a:graphicData>
                </a:graphic>
              </wp:anchor>
            </w:drawing>
          </mc:Choice>
          <mc:Fallback>
            <w:pict>
              <v:group id="shape_0" alt="docshapegroup261" style="position:absolute;margin-left:88.2pt;margin-top:40.2pt;width:399.6pt;height:454.25pt" coordorigin="1764,804" coordsize="7992,9085">
                <v:rect id="shape_0" path="m0,0l-2147483645,0l-2147483645,-2147483646l0,-2147483646xe" fillcolor="#f6f6f6" stroked="f" o:allowincell="f" style="position:absolute;left:1764;top:814;width:7991;height:9064;mso-wrap-style:none;v-text-anchor:middle;mso-position-horizontal-relative:page">
                  <v:fill o:detectmouseclick="t" type="solid" color2="#090909"/>
                  <v:stroke color="#3465a4" joinstyle="round" endcap="flat"/>
                  <w10:wrap type="none"/>
                </v:rect>
              </v:group>
            </w:pict>
          </mc:Fallback>
        </mc:AlternateContent>
      </w:r>
      <w:r>
        <w:rPr>
          <w:sz w:val="20"/>
        </w:rPr>
        <w:t>Go</w:t>
      </w:r>
      <w:r>
        <w:rPr>
          <w:spacing w:val="-6"/>
          <w:sz w:val="20"/>
        </w:rPr>
        <w:t xml:space="preserve"> </w:t>
      </w:r>
      <w:r>
        <w:rPr>
          <w:sz w:val="20"/>
        </w:rPr>
        <w:t>back</w:t>
      </w:r>
      <w:r>
        <w:rPr>
          <w:spacing w:val="-3"/>
          <w:sz w:val="20"/>
        </w:rPr>
        <w:t xml:space="preserve"> </w:t>
      </w:r>
      <w:r>
        <w:rPr>
          <w:sz w:val="20"/>
        </w:rPr>
        <w:t>into</w:t>
      </w:r>
      <w:r>
        <w:rPr>
          <w:spacing w:val="-4"/>
          <w:sz w:val="20"/>
        </w:rPr>
        <w:t xml:space="preserve"> </w:t>
      </w:r>
      <w:r>
        <w:rPr>
          <w:rFonts w:ascii="Courier New" w:hAnsi="Courier New"/>
          <w:b/>
        </w:rPr>
        <w:t>MySportsFragment</w:t>
      </w:r>
      <w:r>
        <w:rPr>
          <w:rFonts w:ascii="Courier New" w:hAnsi="Courier New"/>
          <w:b/>
          <w:spacing w:val="-80"/>
        </w:rPr>
        <w:t xml:space="preserve"> </w:t>
      </w:r>
      <w:r>
        <w:rPr>
          <w:sz w:val="20"/>
        </w:rPr>
        <w:t>and</w:t>
      </w:r>
      <w:r>
        <w:rPr>
          <w:spacing w:val="-4"/>
          <w:sz w:val="20"/>
        </w:rPr>
        <w:t xml:space="preserve"> </w:t>
      </w:r>
      <w:r>
        <w:rPr>
          <w:sz w:val="20"/>
        </w:rPr>
        <w:t>replace</w:t>
      </w:r>
      <w:r>
        <w:rPr>
          <w:spacing w:val="-4"/>
          <w:sz w:val="20"/>
        </w:rPr>
        <w:t xml:space="preserve"> </w:t>
      </w:r>
      <w:r>
        <w:rPr>
          <w:sz w:val="20"/>
        </w:rPr>
        <w:t>it</w:t>
      </w:r>
      <w:r>
        <w:rPr>
          <w:spacing w:val="-3"/>
          <w:sz w:val="20"/>
        </w:rPr>
        <w:t xml:space="preserve"> </w:t>
      </w:r>
      <w:r>
        <w:rPr>
          <w:sz w:val="20"/>
        </w:rPr>
        <w:t>with</w:t>
      </w:r>
      <w:r>
        <w:rPr>
          <w:spacing w:val="-3"/>
          <w:sz w:val="20"/>
        </w:rPr>
        <w:t xml:space="preserve"> </w:t>
      </w:r>
      <w:r>
        <w:rPr>
          <w:sz w:val="20"/>
        </w:rPr>
        <w:t>the</w:t>
      </w:r>
      <w:r>
        <w:rPr>
          <w:spacing w:val="-3"/>
          <w:sz w:val="20"/>
        </w:rPr>
        <w:t xml:space="preserve"> </w:t>
      </w:r>
      <w:r>
        <w:rPr>
          <w:sz w:val="20"/>
        </w:rPr>
        <w:t>following</w:t>
      </w:r>
      <w:r>
        <w:rPr>
          <w:spacing w:val="-3"/>
          <w:sz w:val="20"/>
        </w:rPr>
        <w:t xml:space="preserve"> </w:t>
      </w:r>
      <w:r>
        <w:rPr>
          <w:sz w:val="20"/>
        </w:rPr>
        <w:t>to</w:t>
      </w:r>
      <w:r>
        <w:rPr>
          <w:spacing w:val="-3"/>
          <w:sz w:val="20"/>
        </w:rPr>
        <w:t xml:space="preserve"> </w:t>
      </w:r>
      <w:r>
        <w:rPr>
          <w:sz w:val="20"/>
        </w:rPr>
        <w:t>set</w:t>
      </w:r>
      <w:r>
        <w:rPr>
          <w:spacing w:val="-3"/>
          <w:sz w:val="20"/>
        </w:rPr>
        <w:t xml:space="preserve"> </w:t>
      </w:r>
      <w:r>
        <w:rPr>
          <w:sz w:val="20"/>
        </w:rPr>
        <w:t xml:space="preserve">up the </w:t>
      </w:r>
      <w:r>
        <w:rPr>
          <w:rFonts w:ascii="Courier New" w:hAnsi="Courier New"/>
          <w:b/>
        </w:rPr>
        <w:t>Navigation</w:t>
      </w:r>
      <w:r>
        <w:rPr>
          <w:rFonts w:ascii="Courier New" w:hAnsi="Courier New"/>
          <w:b/>
          <w:spacing w:val="-62"/>
        </w:rPr>
        <w:t xml:space="preserve"> </w:t>
      </w:r>
      <w:r>
        <w:rPr>
          <w:sz w:val="20"/>
        </w:rPr>
        <w:t>click listeners to these secondary destinations:</w:t>
      </w:r>
    </w:p>
    <w:p>
      <w:pPr>
        <w:sectPr>
          <w:headerReference w:type="even" r:id="rId133"/>
          <w:headerReference w:type="default" r:id="rId134"/>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3" w:after="0"/>
        <w:rPr>
          <w:sz w:val="10"/>
        </w:rPr>
      </w:pPr>
      <w:r>
        <w:rPr>
          <w:sz w:val="10"/>
        </w:rPr>
        <mc:AlternateContent>
          <mc:Choice Requires="wps">
            <w:drawing>
              <wp:anchor behindDoc="0" distT="635" distB="5715" distL="0" distR="5080" simplePos="0" locked="0" layoutInCell="0" allowOverlap="1" relativeHeight="1573" wp14:anchorId="3055F20B">
                <wp:simplePos x="0" y="0"/>
                <wp:positionH relativeFrom="page">
                  <wp:posOffset>1120140</wp:posOffset>
                </wp:positionH>
                <wp:positionV relativeFrom="paragraph">
                  <wp:posOffset>104140</wp:posOffset>
                </wp:positionV>
                <wp:extent cx="5074920" cy="5743575"/>
                <wp:effectExtent l="0" t="635" r="0" b="0"/>
                <wp:wrapTopAndBottom/>
                <wp:docPr id="373" name="docshape264"/>
                <a:graphic xmlns:a="http://schemas.openxmlformats.org/drawingml/2006/main">
                  <a:graphicData uri="http://schemas.microsoft.com/office/word/2010/wordprocessingShape">
                    <wps:wsp>
                      <wps:cNvSpPr/>
                      <wps:spPr>
                        <a:xfrm>
                          <a:off x="0" y="0"/>
                          <a:ext cx="5074920" cy="5743440"/>
                        </a:xfrm>
                        <a:prstGeom prst="rect">
                          <a:avLst/>
                        </a:prstGeom>
                        <a:noFill/>
                        <a:ln w="0">
                          <a:noFill/>
                        </a:ln>
                      </wps:spPr>
                      <wps:style>
                        <a:lnRef idx="0"/>
                        <a:fillRef idx="0"/>
                        <a:effectRef idx="0"/>
                        <a:fontRef idx="minor"/>
                      </wps:style>
                      <wps:txbx>
                        <w:txbxContent>
                          <w:p>
                            <w:pPr>
                              <w:pStyle w:val="FrameContents"/>
                              <w:spacing w:lineRule="exact" w:line="202"/>
                              <w:rPr>
                                <w:rFonts w:ascii="Courier New" w:hAnsi="Courier New"/>
                                <w:sz w:val="18"/>
                              </w:rPr>
                            </w:pPr>
                            <w:r>
                              <w:rPr>
                                <w:rFonts w:ascii="Courier New" w:hAnsi="Courier New"/>
                                <w:color w:val="000000"/>
                                <w:sz w:val="18"/>
                              </w:rPr>
                              <w:t>package com.example.navigationactivity</w:t>
                            </w:r>
                          </w:p>
                          <w:p>
                            <w:pPr>
                              <w:pStyle w:val="FrameContents"/>
                              <w:spacing w:lineRule="exact" w:line="202"/>
                              <w:rPr>
                                <w:rFonts w:ascii="Courier New" w:hAnsi="Courier New"/>
                                <w:sz w:val="18"/>
                              </w:rPr>
                            </w:pPr>
                            <w:r>
                              <w:rPr>
                                <w:rFonts w:ascii="Courier New" w:hAnsi="Courier New"/>
                                <w:color w:val="000000"/>
                                <w:sz w:val="18"/>
                              </w:rPr>
                            </w:r>
                          </w:p>
                          <w:p>
                            <w:pPr>
                              <w:pStyle w:val="FrameContents"/>
                              <w:spacing w:lineRule="exact" w:line="202"/>
                              <w:rPr>
                                <w:rFonts w:ascii="Courier New" w:hAnsi="Courier New"/>
                                <w:sz w:val="18"/>
                              </w:rPr>
                            </w:pPr>
                            <w:r>
                              <w:rPr>
                                <w:rFonts w:ascii="Courier New" w:hAnsi="Courier New"/>
                                <w:color w:val="000000"/>
                                <w:sz w:val="18"/>
                              </w:rPr>
                              <w:t>import android.os.Bundle</w:t>
                            </w:r>
                          </w:p>
                          <w:p>
                            <w:pPr>
                              <w:pStyle w:val="FrameContents"/>
                              <w:spacing w:lineRule="exact" w:line="202"/>
                              <w:rPr>
                                <w:rFonts w:ascii="Courier New" w:hAnsi="Courier New"/>
                                <w:sz w:val="18"/>
                              </w:rPr>
                            </w:pPr>
                            <w:r>
                              <w:rPr>
                                <w:rFonts w:ascii="Courier New" w:hAnsi="Courier New"/>
                                <w:color w:val="000000"/>
                                <w:sz w:val="18"/>
                              </w:rPr>
                              <w:t>import android.view.LayoutInflater</w:t>
                            </w:r>
                          </w:p>
                          <w:p>
                            <w:pPr>
                              <w:pStyle w:val="FrameContents"/>
                              <w:spacing w:lineRule="exact" w:line="202"/>
                              <w:rPr>
                                <w:rFonts w:ascii="Courier New" w:hAnsi="Courier New"/>
                                <w:sz w:val="18"/>
                              </w:rPr>
                            </w:pPr>
                            <w:r>
                              <w:rPr>
                                <w:rFonts w:ascii="Courier New" w:hAnsi="Courier New"/>
                                <w:color w:val="000000"/>
                                <w:sz w:val="18"/>
                              </w:rPr>
                              <w:t>import android.view.View</w:t>
                            </w:r>
                          </w:p>
                          <w:p>
                            <w:pPr>
                              <w:pStyle w:val="FrameContents"/>
                              <w:spacing w:lineRule="exact" w:line="202"/>
                              <w:rPr>
                                <w:rFonts w:ascii="Courier New" w:hAnsi="Courier New"/>
                                <w:sz w:val="18"/>
                              </w:rPr>
                            </w:pPr>
                            <w:r>
                              <w:rPr>
                                <w:rFonts w:ascii="Courier New" w:hAnsi="Courier New"/>
                                <w:color w:val="000000"/>
                                <w:sz w:val="18"/>
                              </w:rPr>
                              <w:t>import android.view.ViewGroup</w:t>
                            </w:r>
                          </w:p>
                          <w:p>
                            <w:pPr>
                              <w:pStyle w:val="FrameContents"/>
                              <w:spacing w:lineRule="exact" w:line="202"/>
                              <w:rPr>
                                <w:rFonts w:ascii="Courier New" w:hAnsi="Courier New"/>
                                <w:sz w:val="18"/>
                              </w:rPr>
                            </w:pPr>
                            <w:r>
                              <w:rPr>
                                <w:rFonts w:ascii="Courier New" w:hAnsi="Courier New"/>
                                <w:color w:val="000000"/>
                                <w:sz w:val="18"/>
                              </w:rPr>
                              <w:t>import android.widget.Button</w:t>
                            </w:r>
                          </w:p>
                          <w:p>
                            <w:pPr>
                              <w:pStyle w:val="FrameContents"/>
                              <w:spacing w:lineRule="exact" w:line="202"/>
                              <w:rPr>
                                <w:rFonts w:ascii="Courier New" w:hAnsi="Courier New"/>
                                <w:sz w:val="18"/>
                              </w:rPr>
                            </w:pPr>
                            <w:r>
                              <w:rPr>
                                <w:rFonts w:ascii="Courier New" w:hAnsi="Courier New"/>
                                <w:color w:val="000000"/>
                                <w:sz w:val="18"/>
                              </w:rPr>
                              <w:t>import androidx.fragment.app.Fragment</w:t>
                            </w:r>
                          </w:p>
                          <w:p>
                            <w:pPr>
                              <w:pStyle w:val="FrameContents"/>
                              <w:spacing w:lineRule="exact" w:line="202"/>
                              <w:rPr>
                                <w:rFonts w:ascii="Courier New" w:hAnsi="Courier New"/>
                                <w:sz w:val="18"/>
                              </w:rPr>
                            </w:pPr>
                            <w:r>
                              <w:rPr>
                                <w:rFonts w:ascii="Courier New" w:hAnsi="Courier New"/>
                                <w:color w:val="000000"/>
                                <w:sz w:val="18"/>
                              </w:rPr>
                              <w:t>import androidx.navigation.Navigation</w:t>
                            </w:r>
                          </w:p>
                          <w:p>
                            <w:pPr>
                              <w:pStyle w:val="FrameContents"/>
                              <w:spacing w:lineRule="exact" w:line="202"/>
                              <w:rPr>
                                <w:rFonts w:ascii="Courier New" w:hAnsi="Courier New"/>
                                <w:sz w:val="18"/>
                              </w:rPr>
                            </w:pPr>
                            <w:r>
                              <w:rPr>
                                <w:rFonts w:ascii="Courier New" w:hAnsi="Courier New"/>
                                <w:color w:val="000000"/>
                                <w:sz w:val="18"/>
                              </w:rPr>
                            </w:r>
                          </w:p>
                          <w:p>
                            <w:pPr>
                              <w:pStyle w:val="FrameContents"/>
                              <w:spacing w:lineRule="exact" w:line="202"/>
                              <w:rPr>
                                <w:rFonts w:ascii="Courier New" w:hAnsi="Courier New"/>
                                <w:sz w:val="18"/>
                              </w:rPr>
                            </w:pPr>
                            <w:r>
                              <w:rPr>
                                <w:rFonts w:ascii="Courier New" w:hAnsi="Courier New"/>
                                <w:color w:val="000000"/>
                                <w:sz w:val="18"/>
                              </w:rPr>
                              <w:t>class MySportsFragment : Fragment() {</w:t>
                            </w:r>
                          </w:p>
                          <w:p>
                            <w:pPr>
                              <w:pStyle w:val="FrameContents"/>
                              <w:spacing w:lineRule="exact" w:line="202"/>
                              <w:rPr>
                                <w:rFonts w:ascii="Courier New" w:hAnsi="Courier New"/>
                                <w:sz w:val="18"/>
                              </w:rPr>
                            </w:pPr>
                            <w:r>
                              <w:rPr>
                                <w:rFonts w:ascii="Courier New" w:hAnsi="Courier New"/>
                                <w:color w:val="000000"/>
                                <w:sz w:val="18"/>
                              </w:rPr>
                            </w:r>
                          </w:p>
                          <w:p>
                            <w:pPr>
                              <w:pStyle w:val="FrameContents"/>
                              <w:spacing w:lineRule="exact" w:line="202"/>
                              <w:rPr>
                                <w:rFonts w:ascii="Courier New" w:hAnsi="Courier New"/>
                                <w:sz w:val="18"/>
                              </w:rPr>
                            </w:pPr>
                            <w:r>
                              <w:rPr>
                                <w:rFonts w:ascii="Courier New" w:hAnsi="Courier New"/>
                                <w:color w:val="000000"/>
                                <w:sz w:val="18"/>
                              </w:rPr>
                              <w:t xml:space="preserve">    </w:t>
                            </w:r>
                            <w:r>
                              <w:rPr>
                                <w:rFonts w:ascii="Courier New" w:hAnsi="Courier New"/>
                                <w:color w:val="000000"/>
                                <w:sz w:val="18"/>
                              </w:rPr>
                              <w:t>override fun onCreateView(</w:t>
                            </w:r>
                          </w:p>
                          <w:p>
                            <w:pPr>
                              <w:pStyle w:val="FrameContents"/>
                              <w:spacing w:lineRule="exact" w:line="202"/>
                              <w:rPr>
                                <w:rFonts w:ascii="Courier New" w:hAnsi="Courier New"/>
                                <w:sz w:val="18"/>
                              </w:rPr>
                            </w:pPr>
                            <w:r>
                              <w:rPr>
                                <w:rFonts w:ascii="Courier New" w:hAnsi="Courier New"/>
                                <w:color w:val="000000"/>
                                <w:sz w:val="18"/>
                              </w:rPr>
                              <w:t xml:space="preserve">        </w:t>
                            </w:r>
                            <w:r>
                              <w:rPr>
                                <w:rFonts w:ascii="Courier New" w:hAnsi="Courier New"/>
                                <w:color w:val="000000"/>
                                <w:sz w:val="18"/>
                              </w:rPr>
                              <w:t>inflater: LayoutInflater, container: ViewGroup?, savedInstanceState: Bundle?</w:t>
                            </w:r>
                          </w:p>
                          <w:p>
                            <w:pPr>
                              <w:pStyle w:val="FrameContents"/>
                              <w:spacing w:lineRule="exact" w:line="202"/>
                              <w:rPr>
                                <w:rFonts w:ascii="Courier New" w:hAnsi="Courier New"/>
                                <w:sz w:val="18"/>
                              </w:rPr>
                            </w:pPr>
                            <w:r>
                              <w:rPr>
                                <w:rFonts w:ascii="Courier New" w:hAnsi="Courier New"/>
                                <w:color w:val="000000"/>
                                <w:sz w:val="18"/>
                              </w:rPr>
                              <w:t xml:space="preserve">    </w:t>
                            </w:r>
                            <w:r>
                              <w:rPr>
                                <w:rFonts w:ascii="Courier New" w:hAnsi="Courier New"/>
                                <w:color w:val="000000"/>
                                <w:sz w:val="18"/>
                              </w:rPr>
                              <w:t>): View? {</w:t>
                            </w:r>
                          </w:p>
                          <w:p>
                            <w:pPr>
                              <w:pStyle w:val="FrameContents"/>
                              <w:spacing w:lineRule="exact" w:line="202"/>
                              <w:rPr>
                                <w:rFonts w:ascii="Courier New" w:hAnsi="Courier New"/>
                                <w:sz w:val="18"/>
                              </w:rPr>
                            </w:pPr>
                            <w:r>
                              <w:rPr>
                                <w:rFonts w:ascii="Courier New" w:hAnsi="Courier New"/>
                                <w:color w:val="000000"/>
                                <w:sz w:val="18"/>
                              </w:rPr>
                            </w:r>
                          </w:p>
                          <w:p>
                            <w:pPr>
                              <w:pStyle w:val="FrameContents"/>
                              <w:spacing w:lineRule="exact" w:line="202"/>
                              <w:rPr>
                                <w:rFonts w:ascii="Courier New" w:hAnsi="Courier New"/>
                                <w:sz w:val="18"/>
                              </w:rPr>
                            </w:pPr>
                            <w:r>
                              <w:rPr>
                                <w:rFonts w:ascii="Courier New" w:hAnsi="Courier New"/>
                                <w:color w:val="000000"/>
                                <w:sz w:val="18"/>
                              </w:rPr>
                              <w:t xml:space="preserve">        </w:t>
                            </w:r>
                            <w:r>
                              <w:rPr>
                                <w:rFonts w:ascii="Courier New" w:hAnsi="Courier New"/>
                                <w:color w:val="000000"/>
                                <w:sz w:val="18"/>
                              </w:rPr>
                              <w:t>val view = inflater.inflate(R.layout.fragment_my_sports, container, false)</w:t>
                            </w:r>
                          </w:p>
                          <w:p>
                            <w:pPr>
                              <w:pStyle w:val="FrameContents"/>
                              <w:spacing w:lineRule="exact" w:line="202"/>
                              <w:rPr>
                                <w:rFonts w:ascii="Courier New" w:hAnsi="Courier New"/>
                                <w:sz w:val="18"/>
                              </w:rPr>
                            </w:pPr>
                            <w:r>
                              <w:rPr>
                                <w:rFonts w:ascii="Courier New" w:hAnsi="Courier New"/>
                                <w:color w:val="000000"/>
                                <w:sz w:val="18"/>
                              </w:rPr>
                              <w:t xml:space="preserve">        </w:t>
                            </w:r>
                            <w:r>
                              <w:rPr>
                                <w:rFonts w:ascii="Courier New" w:hAnsi="Courier New"/>
                                <w:color w:val="000000"/>
                                <w:sz w:val="18"/>
                              </w:rPr>
                              <w:t>view.findViewById&lt;Button&gt;(R.id.basketball)</w:t>
                            </w:r>
                          </w:p>
                          <w:p>
                            <w:pPr>
                              <w:pStyle w:val="FrameContents"/>
                              <w:spacing w:lineRule="exact" w:line="202"/>
                              <w:rPr>
                                <w:rFonts w:ascii="Courier New" w:hAnsi="Courier New"/>
                                <w:sz w:val="18"/>
                              </w:rPr>
                            </w:pPr>
                            <w:r>
                              <w:rPr>
                                <w:rFonts w:ascii="Courier New" w:hAnsi="Courier New"/>
                                <w:color w:val="000000"/>
                                <w:sz w:val="18"/>
                              </w:rPr>
                              <w:t xml:space="preserve">            </w:t>
                            </w:r>
                            <w:r>
                              <w:rPr>
                                <w:rFonts w:ascii="Courier New" w:hAnsi="Courier New"/>
                                <w:color w:val="000000"/>
                                <w:sz w:val="18"/>
                              </w:rPr>
                              <w:t>?.setOnClickListener(</w:t>
                            </w:r>
                          </w:p>
                          <w:p>
                            <w:pPr>
                              <w:pStyle w:val="FrameContents"/>
                              <w:spacing w:lineRule="exact" w:line="202"/>
                              <w:rPr>
                                <w:rFonts w:ascii="Courier New" w:hAnsi="Courier New"/>
                                <w:sz w:val="18"/>
                              </w:rPr>
                            </w:pPr>
                            <w:r>
                              <w:rPr>
                                <w:rFonts w:ascii="Courier New" w:hAnsi="Courier New"/>
                                <w:color w:val="000000"/>
                                <w:sz w:val="18"/>
                              </w:rPr>
                              <w:t xml:space="preserve">                </w:t>
                            </w:r>
                            <w:r>
                              <w:rPr>
                                <w:rFonts w:ascii="Courier New" w:hAnsi="Courier New"/>
                                <w:color w:val="000000"/>
                                <w:sz w:val="18"/>
                              </w:rPr>
                              <w:t>Navigation.createNavigateOnClickListener(R.id.nav_mysports_to_basketball, null)</w:t>
                            </w:r>
                          </w:p>
                          <w:p>
                            <w:pPr>
                              <w:pStyle w:val="FrameContents"/>
                              <w:spacing w:lineRule="exact" w:line="202"/>
                              <w:rPr>
                                <w:rFonts w:ascii="Courier New" w:hAnsi="Courier New"/>
                                <w:sz w:val="18"/>
                              </w:rPr>
                            </w:pPr>
                            <w:r>
                              <w:rPr>
                                <w:rFonts w:ascii="Courier New" w:hAnsi="Courier New"/>
                                <w:color w:val="000000"/>
                                <w:sz w:val="18"/>
                              </w:rPr>
                              <w:t xml:space="preserve">            </w:t>
                            </w:r>
                            <w:r>
                              <w:rPr>
                                <w:rFonts w:ascii="Courier New" w:hAnsi="Courier New"/>
                                <w:color w:val="000000"/>
                                <w:sz w:val="18"/>
                              </w:rPr>
                              <w:t>)</w:t>
                            </w:r>
                          </w:p>
                          <w:p>
                            <w:pPr>
                              <w:pStyle w:val="FrameContents"/>
                              <w:spacing w:lineRule="exact" w:line="202"/>
                              <w:rPr>
                                <w:rFonts w:ascii="Courier New" w:hAnsi="Courier New"/>
                                <w:sz w:val="18"/>
                              </w:rPr>
                            </w:pPr>
                            <w:r>
                              <w:rPr>
                                <w:rFonts w:ascii="Courier New" w:hAnsi="Courier New"/>
                                <w:color w:val="000000"/>
                                <w:sz w:val="18"/>
                              </w:rPr>
                            </w:r>
                          </w:p>
                          <w:p>
                            <w:pPr>
                              <w:pStyle w:val="FrameContents"/>
                              <w:spacing w:lineRule="exact" w:line="202"/>
                              <w:rPr>
                                <w:rFonts w:ascii="Courier New" w:hAnsi="Courier New"/>
                                <w:sz w:val="18"/>
                              </w:rPr>
                            </w:pPr>
                            <w:r>
                              <w:rPr>
                                <w:rFonts w:ascii="Courier New" w:hAnsi="Courier New"/>
                                <w:color w:val="000000"/>
                                <w:sz w:val="18"/>
                              </w:rPr>
                              <w:t xml:space="preserve">        </w:t>
                            </w:r>
                            <w:r>
                              <w:rPr>
                                <w:rFonts w:ascii="Courier New" w:hAnsi="Courier New"/>
                                <w:color w:val="000000"/>
                                <w:sz w:val="18"/>
                              </w:rPr>
                              <w:t>view.findViewById&lt;Button&gt;(R.id.football)</w:t>
                            </w:r>
                          </w:p>
                          <w:p>
                            <w:pPr>
                              <w:pStyle w:val="FrameContents"/>
                              <w:spacing w:lineRule="exact" w:line="202"/>
                              <w:rPr>
                                <w:rFonts w:ascii="Courier New" w:hAnsi="Courier New"/>
                                <w:sz w:val="18"/>
                              </w:rPr>
                            </w:pPr>
                            <w:r>
                              <w:rPr>
                                <w:rFonts w:ascii="Courier New" w:hAnsi="Courier New"/>
                                <w:color w:val="000000"/>
                                <w:sz w:val="18"/>
                              </w:rPr>
                              <w:t xml:space="preserve">            </w:t>
                            </w:r>
                            <w:r>
                              <w:rPr>
                                <w:rFonts w:ascii="Courier New" w:hAnsi="Courier New"/>
                                <w:color w:val="000000"/>
                                <w:sz w:val="18"/>
                              </w:rPr>
                              <w:t>?.setOnClickListener(</w:t>
                            </w:r>
                          </w:p>
                          <w:p>
                            <w:pPr>
                              <w:pStyle w:val="FrameContents"/>
                              <w:spacing w:lineRule="exact" w:line="202"/>
                              <w:rPr>
                                <w:rFonts w:ascii="Courier New" w:hAnsi="Courier New"/>
                                <w:sz w:val="18"/>
                              </w:rPr>
                            </w:pPr>
                            <w:r>
                              <w:rPr>
                                <w:rFonts w:ascii="Courier New" w:hAnsi="Courier New"/>
                                <w:color w:val="000000"/>
                                <w:sz w:val="18"/>
                              </w:rPr>
                              <w:t xml:space="preserve">                </w:t>
                            </w:r>
                            <w:r>
                              <w:rPr>
                                <w:rFonts w:ascii="Courier New" w:hAnsi="Courier New"/>
                                <w:color w:val="000000"/>
                                <w:sz w:val="18"/>
                              </w:rPr>
                              <w:t>Navigation.createNavigateOnClickListener(R.id.nav_mysports_to_football, null)</w:t>
                            </w:r>
                          </w:p>
                          <w:p>
                            <w:pPr>
                              <w:pStyle w:val="FrameContents"/>
                              <w:spacing w:lineRule="exact" w:line="202"/>
                              <w:rPr>
                                <w:rFonts w:ascii="Courier New" w:hAnsi="Courier New"/>
                                <w:sz w:val="18"/>
                              </w:rPr>
                            </w:pPr>
                            <w:r>
                              <w:rPr>
                                <w:rFonts w:ascii="Courier New" w:hAnsi="Courier New"/>
                                <w:color w:val="000000"/>
                                <w:sz w:val="18"/>
                              </w:rPr>
                              <w:t xml:space="preserve">            </w:t>
                            </w:r>
                            <w:r>
                              <w:rPr>
                                <w:rFonts w:ascii="Courier New" w:hAnsi="Courier New"/>
                                <w:color w:val="000000"/>
                                <w:sz w:val="18"/>
                              </w:rPr>
                              <w:t>)</w:t>
                            </w:r>
                          </w:p>
                          <w:p>
                            <w:pPr>
                              <w:pStyle w:val="FrameContents"/>
                              <w:spacing w:lineRule="exact" w:line="202"/>
                              <w:rPr>
                                <w:rFonts w:ascii="Courier New" w:hAnsi="Courier New"/>
                                <w:sz w:val="18"/>
                              </w:rPr>
                            </w:pPr>
                            <w:r>
                              <w:rPr>
                                <w:rFonts w:ascii="Courier New" w:hAnsi="Courier New"/>
                                <w:color w:val="000000"/>
                                <w:sz w:val="18"/>
                              </w:rPr>
                            </w:r>
                          </w:p>
                          <w:p>
                            <w:pPr>
                              <w:pStyle w:val="FrameContents"/>
                              <w:spacing w:lineRule="exact" w:line="202"/>
                              <w:rPr>
                                <w:rFonts w:ascii="Courier New" w:hAnsi="Courier New"/>
                                <w:sz w:val="18"/>
                              </w:rPr>
                            </w:pPr>
                            <w:r>
                              <w:rPr>
                                <w:rFonts w:ascii="Courier New" w:hAnsi="Courier New"/>
                                <w:color w:val="000000"/>
                                <w:sz w:val="18"/>
                              </w:rPr>
                              <w:t xml:space="preserve">        </w:t>
                            </w:r>
                            <w:r>
                              <w:rPr>
                                <w:rFonts w:ascii="Courier New" w:hAnsi="Courier New"/>
                                <w:color w:val="000000"/>
                                <w:sz w:val="18"/>
                              </w:rPr>
                              <w:t>view.findViewById&lt;Button&gt;(R.id.hockey)</w:t>
                            </w:r>
                          </w:p>
                          <w:p>
                            <w:pPr>
                              <w:pStyle w:val="FrameContents"/>
                              <w:spacing w:lineRule="exact" w:line="202"/>
                              <w:rPr>
                                <w:rFonts w:ascii="Courier New" w:hAnsi="Courier New"/>
                                <w:sz w:val="18"/>
                              </w:rPr>
                            </w:pPr>
                            <w:r>
                              <w:rPr>
                                <w:rFonts w:ascii="Courier New" w:hAnsi="Courier New"/>
                                <w:color w:val="000000"/>
                                <w:sz w:val="18"/>
                              </w:rPr>
                              <w:t xml:space="preserve">            </w:t>
                            </w:r>
                            <w:r>
                              <w:rPr>
                                <w:rFonts w:ascii="Courier New" w:hAnsi="Courier New"/>
                                <w:color w:val="000000"/>
                                <w:sz w:val="18"/>
                              </w:rPr>
                              <w:t>?.setOnClickListener(</w:t>
                            </w:r>
                          </w:p>
                          <w:p>
                            <w:pPr>
                              <w:pStyle w:val="FrameContents"/>
                              <w:spacing w:lineRule="exact" w:line="202"/>
                              <w:rPr>
                                <w:rFonts w:ascii="Courier New" w:hAnsi="Courier New"/>
                                <w:sz w:val="18"/>
                              </w:rPr>
                            </w:pPr>
                            <w:r>
                              <w:rPr>
                                <w:rFonts w:ascii="Courier New" w:hAnsi="Courier New"/>
                                <w:color w:val="000000"/>
                                <w:sz w:val="18"/>
                              </w:rPr>
                              <w:t xml:space="preserve">                </w:t>
                            </w:r>
                            <w:r>
                              <w:rPr>
                                <w:rFonts w:ascii="Courier New" w:hAnsi="Courier New"/>
                                <w:color w:val="000000"/>
                                <w:sz w:val="18"/>
                              </w:rPr>
                              <w:t>Navigation.createNavigateOnClickListener(R.id.nav_mysports_to_hockey, null)</w:t>
                            </w:r>
                          </w:p>
                          <w:p>
                            <w:pPr>
                              <w:pStyle w:val="FrameContents"/>
                              <w:spacing w:lineRule="exact" w:line="202"/>
                              <w:rPr>
                                <w:rFonts w:ascii="Courier New" w:hAnsi="Courier New"/>
                                <w:sz w:val="18"/>
                              </w:rPr>
                            </w:pPr>
                            <w:r>
                              <w:rPr>
                                <w:rFonts w:ascii="Courier New" w:hAnsi="Courier New"/>
                                <w:color w:val="000000"/>
                                <w:sz w:val="18"/>
                              </w:rPr>
                              <w:t xml:space="preserve">            </w:t>
                            </w:r>
                            <w:r>
                              <w:rPr>
                                <w:rFonts w:ascii="Courier New" w:hAnsi="Courier New"/>
                                <w:color w:val="000000"/>
                                <w:sz w:val="18"/>
                              </w:rPr>
                              <w:t>)</w:t>
                            </w:r>
                          </w:p>
                          <w:p>
                            <w:pPr>
                              <w:pStyle w:val="FrameContents"/>
                              <w:spacing w:lineRule="exact" w:line="202"/>
                              <w:rPr>
                                <w:rFonts w:ascii="Courier New" w:hAnsi="Courier New"/>
                                <w:sz w:val="18"/>
                              </w:rPr>
                            </w:pPr>
                            <w:r>
                              <w:rPr>
                                <w:rFonts w:ascii="Courier New" w:hAnsi="Courier New"/>
                                <w:color w:val="000000"/>
                                <w:sz w:val="18"/>
                              </w:rPr>
                            </w:r>
                          </w:p>
                          <w:p>
                            <w:pPr>
                              <w:pStyle w:val="FrameContents"/>
                              <w:spacing w:lineRule="exact" w:line="202"/>
                              <w:rPr>
                                <w:rFonts w:ascii="Courier New" w:hAnsi="Courier New"/>
                                <w:sz w:val="18"/>
                              </w:rPr>
                            </w:pPr>
                            <w:r>
                              <w:rPr>
                                <w:rFonts w:ascii="Courier New" w:hAnsi="Courier New"/>
                                <w:color w:val="000000"/>
                                <w:sz w:val="18"/>
                              </w:rPr>
                              <w:t xml:space="preserve">        </w:t>
                            </w:r>
                            <w:r>
                              <w:rPr>
                                <w:rFonts w:ascii="Courier New" w:hAnsi="Courier New"/>
                                <w:color w:val="000000"/>
                                <w:sz w:val="18"/>
                              </w:rPr>
                              <w:t>return view</w:t>
                            </w:r>
                          </w:p>
                          <w:p>
                            <w:pPr>
                              <w:pStyle w:val="FrameContents"/>
                              <w:spacing w:lineRule="exact" w:line="202"/>
                              <w:rPr>
                                <w:rFonts w:ascii="Courier New" w:hAnsi="Courier New"/>
                                <w:sz w:val="18"/>
                              </w:rPr>
                            </w:pPr>
                            <w:r>
                              <w:rPr>
                                <w:rFonts w:ascii="Courier New" w:hAnsi="Courier New"/>
                                <w:color w:val="000000"/>
                                <w:sz w:val="18"/>
                              </w:rPr>
                              <w:t xml:space="preserve">    </w:t>
                            </w:r>
                            <w:r>
                              <w:rPr>
                                <w:rFonts w:ascii="Courier New" w:hAnsi="Courier New"/>
                                <w:color w:val="000000"/>
                                <w:sz w:val="18"/>
                              </w:rPr>
                              <w:t>}</w:t>
                            </w:r>
                          </w:p>
                          <w:p>
                            <w:pPr>
                              <w:pStyle w:val="FrameContents"/>
                              <w:spacing w:lineRule="exact" w:line="202"/>
                              <w:rPr>
                                <w:rFonts w:ascii="Courier New" w:hAnsi="Courier New"/>
                                <w:sz w:val="18"/>
                              </w:rPr>
                            </w:pPr>
                            <w:r>
                              <w:rPr>
                                <w:rFonts w:ascii="Courier New" w:hAnsi="Courier New"/>
                                <w:color w:val="000000"/>
                                <w:sz w:val="18"/>
                              </w:rPr>
                              <w:t>}</w:t>
                            </w:r>
                          </w:p>
                          <w:p>
                            <w:pPr>
                              <w:pStyle w:val="FrameContents"/>
                              <w:spacing w:lineRule="exact" w:line="202"/>
                              <w:rPr>
                                <w:rFonts w:ascii="Courier New" w:hAnsi="Courier New"/>
                                <w:sz w:val="18"/>
                              </w:rPr>
                            </w:pPr>
                            <w:r>
                              <w:rPr>
                                <w:rFonts w:ascii="Courier New" w:hAnsi="Courier New"/>
                                <w:color w:val="000000"/>
                                <w:sz w:val="18"/>
                              </w:rPr>
                            </w:r>
                          </w:p>
                          <w:p>
                            <w:pPr>
                              <w:pStyle w:val="FrameContents"/>
                              <w:spacing w:lineRule="exact" w:line="202"/>
                              <w:rPr>
                                <w:rFonts w:ascii="Courier New" w:hAnsi="Courier New"/>
                                <w:sz w:val="18"/>
                              </w:rPr>
                            </w:pPr>
                            <w:r>
                              <w:rPr>
                                <w:color w:val="000000"/>
                              </w:rPr>
                            </w:r>
                          </w:p>
                        </w:txbxContent>
                      </wps:txbx>
                      <wps:bodyPr lIns="0" rIns="0" tIns="0" bIns="0" anchor="t" upright="1">
                        <a:noAutofit/>
                      </wps:bodyPr>
                    </wps:wsp>
                  </a:graphicData>
                </a:graphic>
              </wp:anchor>
            </w:drawing>
          </mc:Choice>
          <mc:Fallback>
            <w:pict>
              <v:rect id="shape_0" ID="docshape264" path="m0,0l-2147483645,0l-2147483645,-2147483646l0,-2147483646xe" stroked="f" o:allowincell="f" style="position:absolute;margin-left:88.2pt;margin-top:8.2pt;width:399.55pt;height:452.2pt;mso-wrap-style:square;v-text-anchor:top;mso-position-horizontal-relative:page" wp14:anchorId="3055F20B">
                <v:fill o:detectmouseclick="t" on="false"/>
                <v:stroke color="#3465a4" joinstyle="round" endcap="flat"/>
                <v:textbox>
                  <w:txbxContent>
                    <w:p>
                      <w:pPr>
                        <w:pStyle w:val="FrameContents"/>
                        <w:spacing w:lineRule="exact" w:line="202"/>
                        <w:rPr>
                          <w:rFonts w:ascii="Courier New" w:hAnsi="Courier New"/>
                          <w:sz w:val="18"/>
                        </w:rPr>
                      </w:pPr>
                      <w:r>
                        <w:rPr>
                          <w:rFonts w:ascii="Courier New" w:hAnsi="Courier New"/>
                          <w:color w:val="000000"/>
                          <w:sz w:val="18"/>
                        </w:rPr>
                        <w:t>package com.example.navigationactivity</w:t>
                      </w:r>
                    </w:p>
                    <w:p>
                      <w:pPr>
                        <w:pStyle w:val="FrameContents"/>
                        <w:spacing w:lineRule="exact" w:line="202"/>
                        <w:rPr>
                          <w:rFonts w:ascii="Courier New" w:hAnsi="Courier New"/>
                          <w:sz w:val="18"/>
                        </w:rPr>
                      </w:pPr>
                      <w:r>
                        <w:rPr>
                          <w:rFonts w:ascii="Courier New" w:hAnsi="Courier New"/>
                          <w:color w:val="000000"/>
                          <w:sz w:val="18"/>
                        </w:rPr>
                      </w:r>
                    </w:p>
                    <w:p>
                      <w:pPr>
                        <w:pStyle w:val="FrameContents"/>
                        <w:spacing w:lineRule="exact" w:line="202"/>
                        <w:rPr>
                          <w:rFonts w:ascii="Courier New" w:hAnsi="Courier New"/>
                          <w:sz w:val="18"/>
                        </w:rPr>
                      </w:pPr>
                      <w:r>
                        <w:rPr>
                          <w:rFonts w:ascii="Courier New" w:hAnsi="Courier New"/>
                          <w:color w:val="000000"/>
                          <w:sz w:val="18"/>
                        </w:rPr>
                        <w:t>import android.os.Bundle</w:t>
                      </w:r>
                    </w:p>
                    <w:p>
                      <w:pPr>
                        <w:pStyle w:val="FrameContents"/>
                        <w:spacing w:lineRule="exact" w:line="202"/>
                        <w:rPr>
                          <w:rFonts w:ascii="Courier New" w:hAnsi="Courier New"/>
                          <w:sz w:val="18"/>
                        </w:rPr>
                      </w:pPr>
                      <w:r>
                        <w:rPr>
                          <w:rFonts w:ascii="Courier New" w:hAnsi="Courier New"/>
                          <w:color w:val="000000"/>
                          <w:sz w:val="18"/>
                        </w:rPr>
                        <w:t>import android.view.LayoutInflater</w:t>
                      </w:r>
                    </w:p>
                    <w:p>
                      <w:pPr>
                        <w:pStyle w:val="FrameContents"/>
                        <w:spacing w:lineRule="exact" w:line="202"/>
                        <w:rPr>
                          <w:rFonts w:ascii="Courier New" w:hAnsi="Courier New"/>
                          <w:sz w:val="18"/>
                        </w:rPr>
                      </w:pPr>
                      <w:r>
                        <w:rPr>
                          <w:rFonts w:ascii="Courier New" w:hAnsi="Courier New"/>
                          <w:color w:val="000000"/>
                          <w:sz w:val="18"/>
                        </w:rPr>
                        <w:t>import android.view.View</w:t>
                      </w:r>
                    </w:p>
                    <w:p>
                      <w:pPr>
                        <w:pStyle w:val="FrameContents"/>
                        <w:spacing w:lineRule="exact" w:line="202"/>
                        <w:rPr>
                          <w:rFonts w:ascii="Courier New" w:hAnsi="Courier New"/>
                          <w:sz w:val="18"/>
                        </w:rPr>
                      </w:pPr>
                      <w:r>
                        <w:rPr>
                          <w:rFonts w:ascii="Courier New" w:hAnsi="Courier New"/>
                          <w:color w:val="000000"/>
                          <w:sz w:val="18"/>
                        </w:rPr>
                        <w:t>import android.view.ViewGroup</w:t>
                      </w:r>
                    </w:p>
                    <w:p>
                      <w:pPr>
                        <w:pStyle w:val="FrameContents"/>
                        <w:spacing w:lineRule="exact" w:line="202"/>
                        <w:rPr>
                          <w:rFonts w:ascii="Courier New" w:hAnsi="Courier New"/>
                          <w:sz w:val="18"/>
                        </w:rPr>
                      </w:pPr>
                      <w:r>
                        <w:rPr>
                          <w:rFonts w:ascii="Courier New" w:hAnsi="Courier New"/>
                          <w:color w:val="000000"/>
                          <w:sz w:val="18"/>
                        </w:rPr>
                        <w:t>import android.widget.Button</w:t>
                      </w:r>
                    </w:p>
                    <w:p>
                      <w:pPr>
                        <w:pStyle w:val="FrameContents"/>
                        <w:spacing w:lineRule="exact" w:line="202"/>
                        <w:rPr>
                          <w:rFonts w:ascii="Courier New" w:hAnsi="Courier New"/>
                          <w:sz w:val="18"/>
                        </w:rPr>
                      </w:pPr>
                      <w:r>
                        <w:rPr>
                          <w:rFonts w:ascii="Courier New" w:hAnsi="Courier New"/>
                          <w:color w:val="000000"/>
                          <w:sz w:val="18"/>
                        </w:rPr>
                        <w:t>import androidx.fragment.app.Fragment</w:t>
                      </w:r>
                    </w:p>
                    <w:p>
                      <w:pPr>
                        <w:pStyle w:val="FrameContents"/>
                        <w:spacing w:lineRule="exact" w:line="202"/>
                        <w:rPr>
                          <w:rFonts w:ascii="Courier New" w:hAnsi="Courier New"/>
                          <w:sz w:val="18"/>
                        </w:rPr>
                      </w:pPr>
                      <w:r>
                        <w:rPr>
                          <w:rFonts w:ascii="Courier New" w:hAnsi="Courier New"/>
                          <w:color w:val="000000"/>
                          <w:sz w:val="18"/>
                        </w:rPr>
                        <w:t>import androidx.navigation.Navigation</w:t>
                      </w:r>
                    </w:p>
                    <w:p>
                      <w:pPr>
                        <w:pStyle w:val="FrameContents"/>
                        <w:spacing w:lineRule="exact" w:line="202"/>
                        <w:rPr>
                          <w:rFonts w:ascii="Courier New" w:hAnsi="Courier New"/>
                          <w:sz w:val="18"/>
                        </w:rPr>
                      </w:pPr>
                      <w:r>
                        <w:rPr>
                          <w:rFonts w:ascii="Courier New" w:hAnsi="Courier New"/>
                          <w:color w:val="000000"/>
                          <w:sz w:val="18"/>
                        </w:rPr>
                      </w:r>
                    </w:p>
                    <w:p>
                      <w:pPr>
                        <w:pStyle w:val="FrameContents"/>
                        <w:spacing w:lineRule="exact" w:line="202"/>
                        <w:rPr>
                          <w:rFonts w:ascii="Courier New" w:hAnsi="Courier New"/>
                          <w:sz w:val="18"/>
                        </w:rPr>
                      </w:pPr>
                      <w:r>
                        <w:rPr>
                          <w:rFonts w:ascii="Courier New" w:hAnsi="Courier New"/>
                          <w:color w:val="000000"/>
                          <w:sz w:val="18"/>
                        </w:rPr>
                        <w:t>class MySportsFragment : Fragment() {</w:t>
                      </w:r>
                    </w:p>
                    <w:p>
                      <w:pPr>
                        <w:pStyle w:val="FrameContents"/>
                        <w:spacing w:lineRule="exact" w:line="202"/>
                        <w:rPr>
                          <w:rFonts w:ascii="Courier New" w:hAnsi="Courier New"/>
                          <w:sz w:val="18"/>
                        </w:rPr>
                      </w:pPr>
                      <w:r>
                        <w:rPr>
                          <w:rFonts w:ascii="Courier New" w:hAnsi="Courier New"/>
                          <w:color w:val="000000"/>
                          <w:sz w:val="18"/>
                        </w:rPr>
                      </w:r>
                    </w:p>
                    <w:p>
                      <w:pPr>
                        <w:pStyle w:val="FrameContents"/>
                        <w:spacing w:lineRule="exact" w:line="202"/>
                        <w:rPr>
                          <w:rFonts w:ascii="Courier New" w:hAnsi="Courier New"/>
                          <w:sz w:val="18"/>
                        </w:rPr>
                      </w:pPr>
                      <w:r>
                        <w:rPr>
                          <w:rFonts w:ascii="Courier New" w:hAnsi="Courier New"/>
                          <w:color w:val="000000"/>
                          <w:sz w:val="18"/>
                        </w:rPr>
                        <w:t xml:space="preserve">    </w:t>
                      </w:r>
                      <w:r>
                        <w:rPr>
                          <w:rFonts w:ascii="Courier New" w:hAnsi="Courier New"/>
                          <w:color w:val="000000"/>
                          <w:sz w:val="18"/>
                        </w:rPr>
                        <w:t>override fun onCreateView(</w:t>
                      </w:r>
                    </w:p>
                    <w:p>
                      <w:pPr>
                        <w:pStyle w:val="FrameContents"/>
                        <w:spacing w:lineRule="exact" w:line="202"/>
                        <w:rPr>
                          <w:rFonts w:ascii="Courier New" w:hAnsi="Courier New"/>
                          <w:sz w:val="18"/>
                        </w:rPr>
                      </w:pPr>
                      <w:r>
                        <w:rPr>
                          <w:rFonts w:ascii="Courier New" w:hAnsi="Courier New"/>
                          <w:color w:val="000000"/>
                          <w:sz w:val="18"/>
                        </w:rPr>
                        <w:t xml:space="preserve">        </w:t>
                      </w:r>
                      <w:r>
                        <w:rPr>
                          <w:rFonts w:ascii="Courier New" w:hAnsi="Courier New"/>
                          <w:color w:val="000000"/>
                          <w:sz w:val="18"/>
                        </w:rPr>
                        <w:t>inflater: LayoutInflater, container: ViewGroup?, savedInstanceState: Bundle?</w:t>
                      </w:r>
                    </w:p>
                    <w:p>
                      <w:pPr>
                        <w:pStyle w:val="FrameContents"/>
                        <w:spacing w:lineRule="exact" w:line="202"/>
                        <w:rPr>
                          <w:rFonts w:ascii="Courier New" w:hAnsi="Courier New"/>
                          <w:sz w:val="18"/>
                        </w:rPr>
                      </w:pPr>
                      <w:r>
                        <w:rPr>
                          <w:rFonts w:ascii="Courier New" w:hAnsi="Courier New"/>
                          <w:color w:val="000000"/>
                          <w:sz w:val="18"/>
                        </w:rPr>
                        <w:t xml:space="preserve">    </w:t>
                      </w:r>
                      <w:r>
                        <w:rPr>
                          <w:rFonts w:ascii="Courier New" w:hAnsi="Courier New"/>
                          <w:color w:val="000000"/>
                          <w:sz w:val="18"/>
                        </w:rPr>
                        <w:t>): View? {</w:t>
                      </w:r>
                    </w:p>
                    <w:p>
                      <w:pPr>
                        <w:pStyle w:val="FrameContents"/>
                        <w:spacing w:lineRule="exact" w:line="202"/>
                        <w:rPr>
                          <w:rFonts w:ascii="Courier New" w:hAnsi="Courier New"/>
                          <w:sz w:val="18"/>
                        </w:rPr>
                      </w:pPr>
                      <w:r>
                        <w:rPr>
                          <w:rFonts w:ascii="Courier New" w:hAnsi="Courier New"/>
                          <w:color w:val="000000"/>
                          <w:sz w:val="18"/>
                        </w:rPr>
                      </w:r>
                    </w:p>
                    <w:p>
                      <w:pPr>
                        <w:pStyle w:val="FrameContents"/>
                        <w:spacing w:lineRule="exact" w:line="202"/>
                        <w:rPr>
                          <w:rFonts w:ascii="Courier New" w:hAnsi="Courier New"/>
                          <w:sz w:val="18"/>
                        </w:rPr>
                      </w:pPr>
                      <w:r>
                        <w:rPr>
                          <w:rFonts w:ascii="Courier New" w:hAnsi="Courier New"/>
                          <w:color w:val="000000"/>
                          <w:sz w:val="18"/>
                        </w:rPr>
                        <w:t xml:space="preserve">        </w:t>
                      </w:r>
                      <w:r>
                        <w:rPr>
                          <w:rFonts w:ascii="Courier New" w:hAnsi="Courier New"/>
                          <w:color w:val="000000"/>
                          <w:sz w:val="18"/>
                        </w:rPr>
                        <w:t>val view = inflater.inflate(R.layout.fragment_my_sports, container, false)</w:t>
                      </w:r>
                    </w:p>
                    <w:p>
                      <w:pPr>
                        <w:pStyle w:val="FrameContents"/>
                        <w:spacing w:lineRule="exact" w:line="202"/>
                        <w:rPr>
                          <w:rFonts w:ascii="Courier New" w:hAnsi="Courier New"/>
                          <w:sz w:val="18"/>
                        </w:rPr>
                      </w:pPr>
                      <w:r>
                        <w:rPr>
                          <w:rFonts w:ascii="Courier New" w:hAnsi="Courier New"/>
                          <w:color w:val="000000"/>
                          <w:sz w:val="18"/>
                        </w:rPr>
                        <w:t xml:space="preserve">        </w:t>
                      </w:r>
                      <w:r>
                        <w:rPr>
                          <w:rFonts w:ascii="Courier New" w:hAnsi="Courier New"/>
                          <w:color w:val="000000"/>
                          <w:sz w:val="18"/>
                        </w:rPr>
                        <w:t>view.findViewById&lt;Button&gt;(R.id.basketball)</w:t>
                      </w:r>
                    </w:p>
                    <w:p>
                      <w:pPr>
                        <w:pStyle w:val="FrameContents"/>
                        <w:spacing w:lineRule="exact" w:line="202"/>
                        <w:rPr>
                          <w:rFonts w:ascii="Courier New" w:hAnsi="Courier New"/>
                          <w:sz w:val="18"/>
                        </w:rPr>
                      </w:pPr>
                      <w:r>
                        <w:rPr>
                          <w:rFonts w:ascii="Courier New" w:hAnsi="Courier New"/>
                          <w:color w:val="000000"/>
                          <w:sz w:val="18"/>
                        </w:rPr>
                        <w:t xml:space="preserve">            </w:t>
                      </w:r>
                      <w:r>
                        <w:rPr>
                          <w:rFonts w:ascii="Courier New" w:hAnsi="Courier New"/>
                          <w:color w:val="000000"/>
                          <w:sz w:val="18"/>
                        </w:rPr>
                        <w:t>?.setOnClickListener(</w:t>
                      </w:r>
                    </w:p>
                    <w:p>
                      <w:pPr>
                        <w:pStyle w:val="FrameContents"/>
                        <w:spacing w:lineRule="exact" w:line="202"/>
                        <w:rPr>
                          <w:rFonts w:ascii="Courier New" w:hAnsi="Courier New"/>
                          <w:sz w:val="18"/>
                        </w:rPr>
                      </w:pPr>
                      <w:r>
                        <w:rPr>
                          <w:rFonts w:ascii="Courier New" w:hAnsi="Courier New"/>
                          <w:color w:val="000000"/>
                          <w:sz w:val="18"/>
                        </w:rPr>
                        <w:t xml:space="preserve">                </w:t>
                      </w:r>
                      <w:r>
                        <w:rPr>
                          <w:rFonts w:ascii="Courier New" w:hAnsi="Courier New"/>
                          <w:color w:val="000000"/>
                          <w:sz w:val="18"/>
                        </w:rPr>
                        <w:t>Navigation.createNavigateOnClickListener(R.id.nav_mysports_to_basketball, null)</w:t>
                      </w:r>
                    </w:p>
                    <w:p>
                      <w:pPr>
                        <w:pStyle w:val="FrameContents"/>
                        <w:spacing w:lineRule="exact" w:line="202"/>
                        <w:rPr>
                          <w:rFonts w:ascii="Courier New" w:hAnsi="Courier New"/>
                          <w:sz w:val="18"/>
                        </w:rPr>
                      </w:pPr>
                      <w:r>
                        <w:rPr>
                          <w:rFonts w:ascii="Courier New" w:hAnsi="Courier New"/>
                          <w:color w:val="000000"/>
                          <w:sz w:val="18"/>
                        </w:rPr>
                        <w:t xml:space="preserve">            </w:t>
                      </w:r>
                      <w:r>
                        <w:rPr>
                          <w:rFonts w:ascii="Courier New" w:hAnsi="Courier New"/>
                          <w:color w:val="000000"/>
                          <w:sz w:val="18"/>
                        </w:rPr>
                        <w:t>)</w:t>
                      </w:r>
                    </w:p>
                    <w:p>
                      <w:pPr>
                        <w:pStyle w:val="FrameContents"/>
                        <w:spacing w:lineRule="exact" w:line="202"/>
                        <w:rPr>
                          <w:rFonts w:ascii="Courier New" w:hAnsi="Courier New"/>
                          <w:sz w:val="18"/>
                        </w:rPr>
                      </w:pPr>
                      <w:r>
                        <w:rPr>
                          <w:rFonts w:ascii="Courier New" w:hAnsi="Courier New"/>
                          <w:color w:val="000000"/>
                          <w:sz w:val="18"/>
                        </w:rPr>
                      </w:r>
                    </w:p>
                    <w:p>
                      <w:pPr>
                        <w:pStyle w:val="FrameContents"/>
                        <w:spacing w:lineRule="exact" w:line="202"/>
                        <w:rPr>
                          <w:rFonts w:ascii="Courier New" w:hAnsi="Courier New"/>
                          <w:sz w:val="18"/>
                        </w:rPr>
                      </w:pPr>
                      <w:r>
                        <w:rPr>
                          <w:rFonts w:ascii="Courier New" w:hAnsi="Courier New"/>
                          <w:color w:val="000000"/>
                          <w:sz w:val="18"/>
                        </w:rPr>
                        <w:t xml:space="preserve">        </w:t>
                      </w:r>
                      <w:r>
                        <w:rPr>
                          <w:rFonts w:ascii="Courier New" w:hAnsi="Courier New"/>
                          <w:color w:val="000000"/>
                          <w:sz w:val="18"/>
                        </w:rPr>
                        <w:t>view.findViewById&lt;Button&gt;(R.id.football)</w:t>
                      </w:r>
                    </w:p>
                    <w:p>
                      <w:pPr>
                        <w:pStyle w:val="FrameContents"/>
                        <w:spacing w:lineRule="exact" w:line="202"/>
                        <w:rPr>
                          <w:rFonts w:ascii="Courier New" w:hAnsi="Courier New"/>
                          <w:sz w:val="18"/>
                        </w:rPr>
                      </w:pPr>
                      <w:r>
                        <w:rPr>
                          <w:rFonts w:ascii="Courier New" w:hAnsi="Courier New"/>
                          <w:color w:val="000000"/>
                          <w:sz w:val="18"/>
                        </w:rPr>
                        <w:t xml:space="preserve">            </w:t>
                      </w:r>
                      <w:r>
                        <w:rPr>
                          <w:rFonts w:ascii="Courier New" w:hAnsi="Courier New"/>
                          <w:color w:val="000000"/>
                          <w:sz w:val="18"/>
                        </w:rPr>
                        <w:t>?.setOnClickListener(</w:t>
                      </w:r>
                    </w:p>
                    <w:p>
                      <w:pPr>
                        <w:pStyle w:val="FrameContents"/>
                        <w:spacing w:lineRule="exact" w:line="202"/>
                        <w:rPr>
                          <w:rFonts w:ascii="Courier New" w:hAnsi="Courier New"/>
                          <w:sz w:val="18"/>
                        </w:rPr>
                      </w:pPr>
                      <w:r>
                        <w:rPr>
                          <w:rFonts w:ascii="Courier New" w:hAnsi="Courier New"/>
                          <w:color w:val="000000"/>
                          <w:sz w:val="18"/>
                        </w:rPr>
                        <w:t xml:space="preserve">                </w:t>
                      </w:r>
                      <w:r>
                        <w:rPr>
                          <w:rFonts w:ascii="Courier New" w:hAnsi="Courier New"/>
                          <w:color w:val="000000"/>
                          <w:sz w:val="18"/>
                        </w:rPr>
                        <w:t>Navigation.createNavigateOnClickListener(R.id.nav_mysports_to_football, null)</w:t>
                      </w:r>
                    </w:p>
                    <w:p>
                      <w:pPr>
                        <w:pStyle w:val="FrameContents"/>
                        <w:spacing w:lineRule="exact" w:line="202"/>
                        <w:rPr>
                          <w:rFonts w:ascii="Courier New" w:hAnsi="Courier New"/>
                          <w:sz w:val="18"/>
                        </w:rPr>
                      </w:pPr>
                      <w:r>
                        <w:rPr>
                          <w:rFonts w:ascii="Courier New" w:hAnsi="Courier New"/>
                          <w:color w:val="000000"/>
                          <w:sz w:val="18"/>
                        </w:rPr>
                        <w:t xml:space="preserve">            </w:t>
                      </w:r>
                      <w:r>
                        <w:rPr>
                          <w:rFonts w:ascii="Courier New" w:hAnsi="Courier New"/>
                          <w:color w:val="000000"/>
                          <w:sz w:val="18"/>
                        </w:rPr>
                        <w:t>)</w:t>
                      </w:r>
                    </w:p>
                    <w:p>
                      <w:pPr>
                        <w:pStyle w:val="FrameContents"/>
                        <w:spacing w:lineRule="exact" w:line="202"/>
                        <w:rPr>
                          <w:rFonts w:ascii="Courier New" w:hAnsi="Courier New"/>
                          <w:sz w:val="18"/>
                        </w:rPr>
                      </w:pPr>
                      <w:r>
                        <w:rPr>
                          <w:rFonts w:ascii="Courier New" w:hAnsi="Courier New"/>
                          <w:color w:val="000000"/>
                          <w:sz w:val="18"/>
                        </w:rPr>
                      </w:r>
                    </w:p>
                    <w:p>
                      <w:pPr>
                        <w:pStyle w:val="FrameContents"/>
                        <w:spacing w:lineRule="exact" w:line="202"/>
                        <w:rPr>
                          <w:rFonts w:ascii="Courier New" w:hAnsi="Courier New"/>
                          <w:sz w:val="18"/>
                        </w:rPr>
                      </w:pPr>
                      <w:r>
                        <w:rPr>
                          <w:rFonts w:ascii="Courier New" w:hAnsi="Courier New"/>
                          <w:color w:val="000000"/>
                          <w:sz w:val="18"/>
                        </w:rPr>
                        <w:t xml:space="preserve">        </w:t>
                      </w:r>
                      <w:r>
                        <w:rPr>
                          <w:rFonts w:ascii="Courier New" w:hAnsi="Courier New"/>
                          <w:color w:val="000000"/>
                          <w:sz w:val="18"/>
                        </w:rPr>
                        <w:t>view.findViewById&lt;Button&gt;(R.id.hockey)</w:t>
                      </w:r>
                    </w:p>
                    <w:p>
                      <w:pPr>
                        <w:pStyle w:val="FrameContents"/>
                        <w:spacing w:lineRule="exact" w:line="202"/>
                        <w:rPr>
                          <w:rFonts w:ascii="Courier New" w:hAnsi="Courier New"/>
                          <w:sz w:val="18"/>
                        </w:rPr>
                      </w:pPr>
                      <w:r>
                        <w:rPr>
                          <w:rFonts w:ascii="Courier New" w:hAnsi="Courier New"/>
                          <w:color w:val="000000"/>
                          <w:sz w:val="18"/>
                        </w:rPr>
                        <w:t xml:space="preserve">            </w:t>
                      </w:r>
                      <w:r>
                        <w:rPr>
                          <w:rFonts w:ascii="Courier New" w:hAnsi="Courier New"/>
                          <w:color w:val="000000"/>
                          <w:sz w:val="18"/>
                        </w:rPr>
                        <w:t>?.setOnClickListener(</w:t>
                      </w:r>
                    </w:p>
                    <w:p>
                      <w:pPr>
                        <w:pStyle w:val="FrameContents"/>
                        <w:spacing w:lineRule="exact" w:line="202"/>
                        <w:rPr>
                          <w:rFonts w:ascii="Courier New" w:hAnsi="Courier New"/>
                          <w:sz w:val="18"/>
                        </w:rPr>
                      </w:pPr>
                      <w:r>
                        <w:rPr>
                          <w:rFonts w:ascii="Courier New" w:hAnsi="Courier New"/>
                          <w:color w:val="000000"/>
                          <w:sz w:val="18"/>
                        </w:rPr>
                        <w:t xml:space="preserve">                </w:t>
                      </w:r>
                      <w:r>
                        <w:rPr>
                          <w:rFonts w:ascii="Courier New" w:hAnsi="Courier New"/>
                          <w:color w:val="000000"/>
                          <w:sz w:val="18"/>
                        </w:rPr>
                        <w:t>Navigation.createNavigateOnClickListener(R.id.nav_mysports_to_hockey, null)</w:t>
                      </w:r>
                    </w:p>
                    <w:p>
                      <w:pPr>
                        <w:pStyle w:val="FrameContents"/>
                        <w:spacing w:lineRule="exact" w:line="202"/>
                        <w:rPr>
                          <w:rFonts w:ascii="Courier New" w:hAnsi="Courier New"/>
                          <w:sz w:val="18"/>
                        </w:rPr>
                      </w:pPr>
                      <w:r>
                        <w:rPr>
                          <w:rFonts w:ascii="Courier New" w:hAnsi="Courier New"/>
                          <w:color w:val="000000"/>
                          <w:sz w:val="18"/>
                        </w:rPr>
                        <w:t xml:space="preserve">            </w:t>
                      </w:r>
                      <w:r>
                        <w:rPr>
                          <w:rFonts w:ascii="Courier New" w:hAnsi="Courier New"/>
                          <w:color w:val="000000"/>
                          <w:sz w:val="18"/>
                        </w:rPr>
                        <w:t>)</w:t>
                      </w:r>
                    </w:p>
                    <w:p>
                      <w:pPr>
                        <w:pStyle w:val="FrameContents"/>
                        <w:spacing w:lineRule="exact" w:line="202"/>
                        <w:rPr>
                          <w:rFonts w:ascii="Courier New" w:hAnsi="Courier New"/>
                          <w:sz w:val="18"/>
                        </w:rPr>
                      </w:pPr>
                      <w:r>
                        <w:rPr>
                          <w:rFonts w:ascii="Courier New" w:hAnsi="Courier New"/>
                          <w:color w:val="000000"/>
                          <w:sz w:val="18"/>
                        </w:rPr>
                      </w:r>
                    </w:p>
                    <w:p>
                      <w:pPr>
                        <w:pStyle w:val="FrameContents"/>
                        <w:spacing w:lineRule="exact" w:line="202"/>
                        <w:rPr>
                          <w:rFonts w:ascii="Courier New" w:hAnsi="Courier New"/>
                          <w:sz w:val="18"/>
                        </w:rPr>
                      </w:pPr>
                      <w:r>
                        <w:rPr>
                          <w:rFonts w:ascii="Courier New" w:hAnsi="Courier New"/>
                          <w:color w:val="000000"/>
                          <w:sz w:val="18"/>
                        </w:rPr>
                        <w:t xml:space="preserve">        </w:t>
                      </w:r>
                      <w:r>
                        <w:rPr>
                          <w:rFonts w:ascii="Courier New" w:hAnsi="Courier New"/>
                          <w:color w:val="000000"/>
                          <w:sz w:val="18"/>
                        </w:rPr>
                        <w:t>return view</w:t>
                      </w:r>
                    </w:p>
                    <w:p>
                      <w:pPr>
                        <w:pStyle w:val="FrameContents"/>
                        <w:spacing w:lineRule="exact" w:line="202"/>
                        <w:rPr>
                          <w:rFonts w:ascii="Courier New" w:hAnsi="Courier New"/>
                          <w:sz w:val="18"/>
                        </w:rPr>
                      </w:pPr>
                      <w:r>
                        <w:rPr>
                          <w:rFonts w:ascii="Courier New" w:hAnsi="Courier New"/>
                          <w:color w:val="000000"/>
                          <w:sz w:val="18"/>
                        </w:rPr>
                        <w:t xml:space="preserve">    </w:t>
                      </w:r>
                      <w:r>
                        <w:rPr>
                          <w:rFonts w:ascii="Courier New" w:hAnsi="Courier New"/>
                          <w:color w:val="000000"/>
                          <w:sz w:val="18"/>
                        </w:rPr>
                        <w:t>}</w:t>
                      </w:r>
                    </w:p>
                    <w:p>
                      <w:pPr>
                        <w:pStyle w:val="FrameContents"/>
                        <w:spacing w:lineRule="exact" w:line="202"/>
                        <w:rPr>
                          <w:rFonts w:ascii="Courier New" w:hAnsi="Courier New"/>
                          <w:sz w:val="18"/>
                        </w:rPr>
                      </w:pPr>
                      <w:r>
                        <w:rPr>
                          <w:rFonts w:ascii="Courier New" w:hAnsi="Courier New"/>
                          <w:color w:val="000000"/>
                          <w:sz w:val="18"/>
                        </w:rPr>
                        <w:t>}</w:t>
                      </w:r>
                    </w:p>
                    <w:p>
                      <w:pPr>
                        <w:pStyle w:val="FrameContents"/>
                        <w:spacing w:lineRule="exact" w:line="202"/>
                        <w:rPr>
                          <w:rFonts w:ascii="Courier New" w:hAnsi="Courier New"/>
                          <w:sz w:val="18"/>
                        </w:rPr>
                      </w:pPr>
                      <w:r>
                        <w:rPr>
                          <w:rFonts w:ascii="Courier New" w:hAnsi="Courier New"/>
                          <w:color w:val="000000"/>
                          <w:sz w:val="18"/>
                        </w:rPr>
                      </w:r>
                    </w:p>
                    <w:p>
                      <w:pPr>
                        <w:pStyle w:val="FrameContents"/>
                        <w:spacing w:lineRule="exact" w:line="202"/>
                        <w:rPr>
                          <w:rFonts w:ascii="Courier New" w:hAnsi="Courier New"/>
                          <w:sz w:val="18"/>
                        </w:rPr>
                      </w:pPr>
                      <w:r>
                        <w:rPr>
                          <w:color w:val="000000"/>
                        </w:rPr>
                      </w:r>
                    </w:p>
                  </w:txbxContent>
                </v:textbox>
                <w10:wrap type="topAndBottom"/>
              </v:rect>
            </w:pict>
          </mc:Fallback>
        </mc:AlternateContent>
      </w:r>
    </w:p>
    <w:p>
      <w:pPr>
        <w:pStyle w:val="TextBody"/>
        <w:spacing w:before="3" w:after="0"/>
        <w:rPr>
          <w:sz w:val="5"/>
        </w:rPr>
      </w:pPr>
      <w:r>
        <w:rPr>
          <w:sz w:val="5"/>
        </w:rPr>
      </w:r>
    </w:p>
    <w:p>
      <w:pPr>
        <w:pStyle w:val="TextBody"/>
        <w:ind w:left="104" w:hanging="0"/>
        <w:rPr/>
      </w:pPr>
      <w:r>
        <w:rPr/>
      </w:r>
    </w:p>
    <w:p>
      <w:pPr>
        <w:pStyle w:val="ListParagraph"/>
        <w:numPr>
          <w:ilvl w:val="0"/>
          <w:numId w:val="13"/>
        </w:numPr>
        <w:tabs>
          <w:tab w:val="clear" w:pos="720"/>
          <w:tab w:val="left" w:pos="554" w:leader="none"/>
        </w:tabs>
        <w:spacing w:lineRule="auto" w:line="240" w:before="42" w:after="0"/>
        <w:ind w:left="554" w:right="982" w:hanging="360"/>
        <w:jc w:val="left"/>
        <w:rPr>
          <w:sz w:val="18"/>
        </w:rPr>
      </w:pPr>
      <w:r>
        <w:rPr>
          <w:sz w:val="20"/>
        </w:rPr>
        <w:t xml:space="preserve">Add the navigation icons you want to use by creating these icons using the Vector Clip Art available within Android Studio. Go to </w:t>
      </w:r>
      <w:r>
        <w:rPr>
          <w:rFonts w:ascii="Courier New" w:hAnsi="Courier New"/>
          <w:b/>
        </w:rPr>
        <w:t>File</w:t>
      </w:r>
      <w:r>
        <w:rPr>
          <w:rFonts w:ascii="Courier New" w:hAnsi="Courier New"/>
          <w:b/>
          <w:spacing w:val="-70"/>
        </w:rPr>
        <w:t xml:space="preserve"> </w:t>
      </w:r>
      <w:r>
        <w:rPr>
          <w:sz w:val="20"/>
        </w:rPr>
        <w:t xml:space="preserve">| </w:t>
      </w:r>
      <w:r>
        <w:rPr>
          <w:rFonts w:ascii="Courier New" w:hAnsi="Courier New"/>
          <w:b/>
        </w:rPr>
        <w:t>New</w:t>
      </w:r>
      <w:r>
        <w:rPr>
          <w:rFonts w:ascii="Courier New" w:hAnsi="Courier New"/>
          <w:b/>
          <w:spacing w:val="-70"/>
        </w:rPr>
        <w:t xml:space="preserve"> </w:t>
      </w:r>
      <w:r>
        <w:rPr>
          <w:sz w:val="20"/>
        </w:rPr>
        <w:t xml:space="preserve">| </w:t>
      </w:r>
      <w:r>
        <w:rPr>
          <w:rFonts w:ascii="Courier New" w:hAnsi="Courier New"/>
          <w:b/>
        </w:rPr>
        <w:t>Vector Asset</w:t>
      </w:r>
      <w:r>
        <w:rPr>
          <w:sz w:val="20"/>
        </w:rPr>
        <w:t>,</w:t>
      </w:r>
      <w:r>
        <w:rPr>
          <w:spacing w:val="-5"/>
          <w:sz w:val="20"/>
        </w:rPr>
        <w:t xml:space="preserve"> </w:t>
      </w:r>
      <w:r>
        <w:rPr>
          <w:sz w:val="20"/>
        </w:rPr>
        <w:t>select</w:t>
      </w:r>
      <w:r>
        <w:rPr>
          <w:spacing w:val="-3"/>
          <w:sz w:val="20"/>
        </w:rPr>
        <w:t xml:space="preserve"> </w:t>
      </w:r>
      <w:r>
        <w:rPr>
          <w:rFonts w:ascii="Courier New" w:hAnsi="Courier New"/>
          <w:b/>
        </w:rPr>
        <w:t>Clip</w:t>
      </w:r>
      <w:r>
        <w:rPr>
          <w:rFonts w:ascii="Courier New" w:hAnsi="Courier New"/>
          <w:b/>
          <w:spacing w:val="-7"/>
        </w:rPr>
        <w:t xml:space="preserve"> </w:t>
      </w:r>
      <w:r>
        <w:rPr>
          <w:rFonts w:ascii="Courier New" w:hAnsi="Courier New"/>
          <w:b/>
        </w:rPr>
        <w:t>Art</w:t>
      </w:r>
      <w:r>
        <w:rPr>
          <w:rFonts w:ascii="Courier New" w:hAnsi="Courier New"/>
          <w:b/>
          <w:spacing w:val="-80"/>
        </w:rPr>
        <w:t xml:space="preserve"> </w:t>
      </w:r>
      <w:r>
        <w:rPr>
          <w:sz w:val="20"/>
        </w:rPr>
        <w:t>and</w:t>
      </w:r>
      <w:r>
        <w:rPr>
          <w:spacing w:val="-4"/>
          <w:sz w:val="20"/>
        </w:rPr>
        <w:t xml:space="preserve"> </w:t>
      </w:r>
      <w:r>
        <w:rPr>
          <w:sz w:val="20"/>
        </w:rPr>
        <w:t>browse</w:t>
      </w:r>
      <w:r>
        <w:rPr>
          <w:spacing w:val="-3"/>
          <w:sz w:val="20"/>
        </w:rPr>
        <w:t xml:space="preserve"> </w:t>
      </w:r>
      <w:r>
        <w:rPr>
          <w:sz w:val="20"/>
        </w:rPr>
        <w:t>to</w:t>
      </w:r>
      <w:r>
        <w:rPr>
          <w:spacing w:val="-3"/>
          <w:sz w:val="20"/>
        </w:rPr>
        <w:t xml:space="preserve"> </w:t>
      </w:r>
      <w:r>
        <w:rPr>
          <w:sz w:val="20"/>
        </w:rPr>
        <w:t>the</w:t>
      </w:r>
      <w:r>
        <w:rPr>
          <w:spacing w:val="-3"/>
          <w:sz w:val="20"/>
        </w:rPr>
        <w:t xml:space="preserve"> </w:t>
      </w:r>
      <w:r>
        <w:rPr>
          <w:sz w:val="20"/>
        </w:rPr>
        <w:t>icons</w:t>
      </w:r>
      <w:r>
        <w:rPr>
          <w:spacing w:val="-3"/>
          <w:sz w:val="20"/>
        </w:rPr>
        <w:t xml:space="preserve"> </w:t>
      </w:r>
      <w:r>
        <w:rPr>
          <w:sz w:val="20"/>
        </w:rPr>
        <w:t>you</w:t>
      </w:r>
      <w:r>
        <w:rPr>
          <w:spacing w:val="-3"/>
          <w:sz w:val="20"/>
        </w:rPr>
        <w:t xml:space="preserve"> </w:t>
      </w:r>
      <w:r>
        <w:rPr>
          <w:sz w:val="20"/>
        </w:rPr>
        <w:t>wish</w:t>
      </w:r>
      <w:r>
        <w:rPr>
          <w:spacing w:val="-3"/>
          <w:sz w:val="20"/>
        </w:rPr>
        <w:t xml:space="preserve"> </w:t>
      </w:r>
      <w:r>
        <w:rPr>
          <w:sz w:val="20"/>
        </w:rPr>
        <w:t>to</w:t>
      </w:r>
      <w:r>
        <w:rPr>
          <w:spacing w:val="-3"/>
          <w:sz w:val="20"/>
        </w:rPr>
        <w:t xml:space="preserve"> </w:t>
      </w:r>
      <w:r>
        <w:rPr>
          <w:sz w:val="20"/>
        </w:rPr>
        <w:t>use</w:t>
      </w:r>
      <w:r>
        <w:rPr>
          <w:spacing w:val="-3"/>
          <w:sz w:val="20"/>
        </w:rPr>
        <w:t xml:space="preserve"> </w:t>
      </w:r>
      <w:r>
        <w:rPr>
          <w:sz w:val="20"/>
        </w:rPr>
        <w:t>in</w:t>
      </w:r>
      <w:r>
        <w:rPr>
          <w:spacing w:val="-3"/>
          <w:sz w:val="20"/>
        </w:rPr>
        <w:t xml:space="preserve"> </w:t>
      </w:r>
      <w:r>
        <w:rPr>
          <w:sz w:val="20"/>
        </w:rPr>
        <w:t>the</w:t>
      </w:r>
      <w:r>
        <w:rPr>
          <w:spacing w:val="-4"/>
          <w:sz w:val="20"/>
        </w:rPr>
        <w:t xml:space="preserve"> </w:t>
      </w:r>
      <w:r>
        <w:rPr>
          <w:rFonts w:ascii="Courier New" w:hAnsi="Courier New"/>
          <w:b/>
        </w:rPr>
        <w:t>Home</w:t>
      </w:r>
      <w:r>
        <w:rPr>
          <w:sz w:val="20"/>
        </w:rPr>
        <w:t xml:space="preserve">, </w:t>
      </w:r>
      <w:r>
        <w:rPr>
          <w:rFonts w:ascii="Courier New" w:hAnsi="Courier New"/>
          <w:b/>
        </w:rPr>
        <w:t>Account</w:t>
      </w:r>
      <w:r>
        <w:rPr>
          <w:sz w:val="20"/>
        </w:rPr>
        <w:t xml:space="preserve">, </w:t>
      </w:r>
      <w:r>
        <w:rPr>
          <w:rFonts w:ascii="Courier New" w:hAnsi="Courier New"/>
          <w:b/>
        </w:rPr>
        <w:t>Profile</w:t>
      </w:r>
      <w:r>
        <w:rPr>
          <w:rFonts w:ascii="Courier New" w:hAnsi="Courier New"/>
          <w:b/>
          <w:spacing w:val="-70"/>
        </w:rPr>
        <w:t xml:space="preserve"> </w:t>
      </w:r>
      <w:r>
        <w:rPr>
          <w:sz w:val="20"/>
        </w:rPr>
        <w:t xml:space="preserve">and </w:t>
      </w:r>
      <w:r>
        <w:rPr>
          <w:rFonts w:ascii="Courier New" w:hAnsi="Courier New"/>
          <w:b/>
        </w:rPr>
        <w:t>My Sport</w:t>
      </w:r>
      <w:r>
        <w:rPr>
          <w:rFonts w:ascii="Courier New" w:hAnsi="Courier New"/>
          <w:b/>
          <w:spacing w:val="-70"/>
        </w:rPr>
        <w:t xml:space="preserve"> </w:t>
      </w:r>
      <w:r>
        <w:rPr>
          <w:sz w:val="20"/>
        </w:rPr>
        <w:t xml:space="preserve">sections. Remember to have the </w:t>
      </w:r>
      <w:r>
        <w:rPr>
          <w:rFonts w:ascii="Courier New" w:hAnsi="Courier New"/>
          <w:b/>
        </w:rPr>
        <w:t xml:space="preserve">res </w:t>
      </w:r>
      <w:r>
        <w:rPr>
          <w:sz w:val="20"/>
        </w:rPr>
        <w:t xml:space="preserve">folder selected before you use the </w:t>
      </w:r>
      <w:r>
        <w:rPr>
          <w:rFonts w:ascii="Courier New" w:hAnsi="Courier New"/>
          <w:b/>
        </w:rPr>
        <w:t>File Toolbar</w:t>
      </w:r>
      <w:r>
        <w:rPr>
          <w:rFonts w:ascii="Courier New" w:hAnsi="Courier New"/>
          <w:b/>
          <w:spacing w:val="-70"/>
        </w:rPr>
        <w:t xml:space="preserve"> </w:t>
      </w:r>
      <w:r>
        <w:rPr>
          <w:sz w:val="20"/>
        </w:rPr>
        <w:t xml:space="preserve">option so that the option to create a vector asset appears. Alternatively use the icons available in the completed exercise here: </w:t>
      </w:r>
      <w:hyperlink r:id="rId135">
        <w:r>
          <w:rPr>
            <w:rStyle w:val="InternetLink"/>
            <w:sz w:val="20"/>
          </w:rPr>
          <w:t>https://github.com/PacktPublishing/How-to-Build-Android-Apps-with-Kotlin-Second-Edition/tree/master/Chapter04/Activity4.01/app/src/main/res/drawable</w:t>
        </w:r>
      </w:hyperlink>
    </w:p>
    <w:p>
      <w:pPr>
        <w:pStyle w:val="ListParagraph"/>
        <w:numPr>
          <w:ilvl w:val="0"/>
          <w:numId w:val="13"/>
        </w:numPr>
        <w:tabs>
          <w:tab w:val="clear" w:pos="720"/>
          <w:tab w:val="left" w:pos="554" w:leader="none"/>
        </w:tabs>
        <w:spacing w:lineRule="auto" w:line="240" w:before="144" w:after="0"/>
        <w:ind w:left="554" w:right="1276" w:hanging="360"/>
        <w:jc w:val="left"/>
        <w:rPr>
          <w:sz w:val="20"/>
        </w:rPr>
      </w:pPr>
      <w:r>
        <w:rPr>
          <w:sz w:val="20"/>
        </w:rPr>
        <w:t>Add the menu and icons you want to populate the bottom navigation with. The</w:t>
      </w:r>
      <w:r>
        <w:rPr>
          <w:spacing w:val="-7"/>
          <w:sz w:val="20"/>
        </w:rPr>
        <w:t xml:space="preserve"> </w:t>
      </w:r>
      <w:r>
        <w:rPr>
          <w:sz w:val="20"/>
        </w:rPr>
        <w:t>icons</w:t>
      </w:r>
      <w:r>
        <w:rPr>
          <w:spacing w:val="-3"/>
          <w:sz w:val="20"/>
        </w:rPr>
        <w:t xml:space="preserve"> </w:t>
      </w:r>
      <w:r>
        <w:rPr>
          <w:sz w:val="20"/>
        </w:rPr>
        <w:t>you</w:t>
      </w:r>
      <w:r>
        <w:rPr>
          <w:spacing w:val="-3"/>
          <w:sz w:val="20"/>
        </w:rPr>
        <w:t xml:space="preserve"> </w:t>
      </w:r>
      <w:r>
        <w:rPr>
          <w:sz w:val="20"/>
        </w:rPr>
        <w:t>have</w:t>
      </w:r>
      <w:r>
        <w:rPr>
          <w:spacing w:val="-3"/>
          <w:sz w:val="20"/>
        </w:rPr>
        <w:t xml:space="preserve"> </w:t>
      </w:r>
      <w:r>
        <w:rPr>
          <w:sz w:val="20"/>
        </w:rPr>
        <w:t>just</w:t>
      </w:r>
      <w:r>
        <w:rPr>
          <w:spacing w:val="-3"/>
          <w:sz w:val="20"/>
        </w:rPr>
        <w:t xml:space="preserve"> </w:t>
      </w:r>
      <w:r>
        <w:rPr>
          <w:sz w:val="20"/>
        </w:rPr>
        <w:t>created</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stored</w:t>
      </w:r>
      <w:r>
        <w:rPr>
          <w:spacing w:val="-3"/>
          <w:sz w:val="20"/>
        </w:rPr>
        <w:t xml:space="preserve"> </w:t>
      </w:r>
      <w:r>
        <w:rPr>
          <w:sz w:val="20"/>
        </w:rPr>
        <w:t>in</w:t>
      </w:r>
      <w:r>
        <w:rPr>
          <w:spacing w:val="-3"/>
          <w:sz w:val="20"/>
        </w:rPr>
        <w:t xml:space="preserve"> </w:t>
      </w:r>
      <w:r>
        <w:rPr>
          <w:sz w:val="20"/>
        </w:rPr>
        <w:t>the</w:t>
      </w:r>
      <w:r>
        <w:rPr>
          <w:spacing w:val="-5"/>
          <w:sz w:val="20"/>
        </w:rPr>
        <w:t xml:space="preserve"> </w:t>
      </w:r>
      <w:r>
        <w:rPr>
          <w:rFonts w:ascii="Courier New" w:hAnsi="Courier New"/>
          <w:b/>
        </w:rPr>
        <w:t>res/drawable</w:t>
      </w:r>
      <w:r>
        <w:rPr>
          <w:rFonts w:ascii="Courier New" w:hAnsi="Courier New"/>
          <w:b/>
          <w:spacing w:val="-80"/>
        </w:rPr>
        <w:t xml:space="preserve"> </w:t>
      </w:r>
      <w:r>
        <w:rPr>
          <w:sz w:val="20"/>
        </w:rPr>
        <w:t xml:space="preserve">folder. Do this by creating a menu called </w:t>
      </w:r>
      <w:r>
        <w:rPr>
          <w:rFonts w:ascii="Courier New" w:hAnsi="Courier New"/>
          <w:b/>
        </w:rPr>
        <w:t>bottom_nav_menu</w:t>
      </w:r>
      <w:r>
        <w:rPr>
          <w:rFonts w:ascii="Courier New" w:hAnsi="Courier New"/>
          <w:b/>
          <w:spacing w:val="-69"/>
        </w:rPr>
        <w:t xml:space="preserve"> </w:t>
      </w:r>
      <w:r>
        <w:rPr>
          <w:sz w:val="20"/>
        </w:rPr>
        <w:t>and adding the following content:</w:t>
      </w:r>
    </w:p>
    <w:p>
      <w:pPr>
        <w:sectPr>
          <w:headerReference w:type="even" r:id="rId138"/>
          <w:headerReference w:type="default" r:id="rId139"/>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2" w:after="0"/>
        <w:rPr>
          <w:sz w:val="9"/>
        </w:rPr>
      </w:pPr>
      <w:r>
        <w:rPr>
          <w:sz w:val="9"/>
        </w:rPr>
        <mc:AlternateContent>
          <mc:Choice Requires="wpg">
            <w:drawing>
              <wp:anchor behindDoc="0" distT="0" distB="635" distL="0" distR="4445" simplePos="0" locked="0" layoutInCell="0" allowOverlap="1" relativeHeight="1575" wp14:anchorId="1E08C8E9">
                <wp:simplePos x="0" y="0"/>
                <wp:positionH relativeFrom="page">
                  <wp:posOffset>661670</wp:posOffset>
                </wp:positionH>
                <wp:positionV relativeFrom="paragraph">
                  <wp:posOffset>97155</wp:posOffset>
                </wp:positionV>
                <wp:extent cx="5074920" cy="5601970"/>
                <wp:effectExtent l="0" t="0" r="635" b="0"/>
                <wp:wrapTopAndBottom/>
                <wp:docPr id="381" name="docshapegroup269"/>
                <a:graphic xmlns:a="http://schemas.openxmlformats.org/drawingml/2006/main">
                  <a:graphicData uri="http://schemas.microsoft.com/office/word/2010/wordprocessingGroup">
                    <wpg:wgp>
                      <wpg:cNvGrpSpPr/>
                      <wpg:grpSpPr>
                        <a:xfrm>
                          <a:off x="0" y="0"/>
                          <a:ext cx="5074920" cy="5601960"/>
                          <a:chOff x="0" y="0"/>
                          <a:chExt cx="5074920" cy="5601960"/>
                        </a:xfrm>
                      </wpg:grpSpPr>
                      <wps:wsp>
                        <wps:cNvSpPr/>
                        <wps:spPr>
                          <a:xfrm>
                            <a:off x="0" y="9000"/>
                            <a:ext cx="5074920" cy="5583600"/>
                          </a:xfrm>
                          <a:prstGeom prst="rect">
                            <a:avLst/>
                          </a:prstGeom>
                          <a:solidFill>
                            <a:srgbClr val="f6f6f6"/>
                          </a:solidFill>
                          <a:ln w="0">
                            <a:noFill/>
                          </a:ln>
                        </wps:spPr>
                        <wps:style>
                          <a:lnRef idx="0"/>
                          <a:fillRef idx="0"/>
                          <a:effectRef idx="0"/>
                          <a:fontRef idx="minor"/>
                        </wps:style>
                        <wps:bodyPr/>
                      </wps:wsp>
                      <wps:wsp>
                        <wps:cNvSpPr/>
                        <wps:spPr>
                          <a:xfrm>
                            <a:off x="0" y="0"/>
                            <a:ext cx="5074920" cy="5601960"/>
                          </a:xfrm>
                          <a:custGeom>
                            <a:avLst/>
                            <a:gdLst>
                              <a:gd name="textAreaLeft" fmla="*/ 0 w 2877120"/>
                              <a:gd name="textAreaRight" fmla="*/ 2879280 w 2877120"/>
                              <a:gd name="textAreaTop" fmla="*/ 0 h 3175920"/>
                              <a:gd name="textAreaBottom" fmla="*/ 3178080 h 3175920"/>
                            </a:gdLst>
                            <a:ahLst/>
                            <a:rect l="textAreaLeft" t="textAreaTop" r="textAreaRight" b="textAreaBottom"/>
                            <a:pathLst>
                              <a:path w="7992" h="6085">
                                <a:moveTo>
                                  <a:pt x="7992" y="6064"/>
                                </a:moveTo>
                                <a:lnTo>
                                  <a:pt x="0" y="6064"/>
                                </a:lnTo>
                                <a:lnTo>
                                  <a:pt x="0" y="6084"/>
                                </a:lnTo>
                                <a:lnTo>
                                  <a:pt x="7992" y="6084"/>
                                </a:lnTo>
                                <a:lnTo>
                                  <a:pt x="7992" y="606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8360"/>
                            <a:ext cx="5074920" cy="556524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&lt;?xml</w:t>
                              </w:r>
                              <w:r>
                                <w:rPr>
                                  <w:rFonts w:ascii="Courier New" w:hAnsi="Courier New"/>
                                  <w:spacing w:val="-16"/>
                                  <w:sz w:val="18"/>
                                </w:rPr>
                                <w:t xml:space="preserve"> </w:t>
                              </w:r>
                              <w:r>
                                <w:rPr>
                                  <w:rFonts w:ascii="Courier New" w:hAnsi="Courier New"/>
                                  <w:sz w:val="18"/>
                                </w:rPr>
                                <w:t>version="1.0"</w:t>
                              </w:r>
                              <w:r>
                                <w:rPr>
                                  <w:rFonts w:ascii="Courier New" w:hAnsi="Courier New"/>
                                  <w:spacing w:val="-16"/>
                                  <w:sz w:val="18"/>
                                </w:rPr>
                                <w:t xml:space="preserve"> </w:t>
                              </w:r>
                              <w:r>
                                <w:rPr>
                                  <w:rFonts w:ascii="Courier New" w:hAnsi="Courier New"/>
                                  <w:sz w:val="18"/>
                                </w:rPr>
                                <w:t>encoding="utf-</w:t>
                              </w:r>
                              <w:r>
                                <w:rPr>
                                  <w:rFonts w:ascii="Courier New" w:hAnsi="Courier New"/>
                                  <w:spacing w:val="-4"/>
                                  <w:sz w:val="18"/>
                                </w:rPr>
                                <w:t>8"?&gt;</w:t>
                              </w:r>
                            </w:p>
                            <w:p>
                              <w:pPr>
                                <w:pStyle w:val="Normal"/>
                                <w:spacing w:lineRule="exact" w:line="202" w:before="76" w:after="0"/>
                                <w:ind w:left="453" w:hanging="0"/>
                                <w:rPr>
                                  <w:rFonts w:ascii="Courier New" w:hAnsi="Courier New"/>
                                  <w:sz w:val="18"/>
                                </w:rPr>
                              </w:pPr>
                              <w:r>
                                <w:rPr>
                                  <w:rFonts w:ascii="Courier New" w:hAnsi="Courier New"/>
                                  <w:sz w:val="18"/>
                                </w:rPr>
                                <w:t>&lt;menu</w:t>
                              </w:r>
                              <w:r>
                                <w:rPr>
                                  <w:rFonts w:ascii="Courier New" w:hAnsi="Courier New"/>
                                  <w:spacing w:val="-5"/>
                                  <w:sz w:val="18"/>
                                </w:rPr>
                                <w:t xml:space="preserve"> </w:t>
                              </w:r>
                              <w:r>
                                <w:rPr>
                                  <w:rFonts w:ascii="Courier New" w:hAnsi="Courier New"/>
                                  <w:spacing w:val="-2"/>
                                  <w:sz w:val="18"/>
                                </w:rPr>
                                <w:t>xmlns:android</w:t>
                              </w:r>
                            </w:p>
                            <w:p>
                              <w:pPr>
                                <w:pStyle w:val="Normal"/>
                                <w:spacing w:lineRule="exact" w:line="202"/>
                                <w:ind w:left="669" w:hanging="0"/>
                                <w:rPr>
                                  <w:rFonts w:ascii="Courier New" w:hAnsi="Courier New"/>
                                  <w:sz w:val="18"/>
                                </w:rPr>
                              </w:pPr>
                              <w:hyperlink r:id="rId136">
                                <w:r>
                                  <w:rPr>
                                    <w:rFonts w:ascii="Courier New" w:hAnsi="Courier New"/>
                                    <w:spacing w:val="-2"/>
                                    <w:sz w:val="18"/>
                                  </w:rPr>
                                  <w:t>="http://schemas.android.com/apk/res/android"&gt;</w:t>
                                </w:r>
                              </w:hyperlink>
                            </w:p>
                            <w:p>
                              <w:pPr>
                                <w:pStyle w:val="Normal"/>
                                <w:spacing w:before="2" w:after="0"/>
                                <w:rPr>
                                  <w:rFonts w:ascii="Courier New" w:hAnsi="Courier New"/>
                                  <w:sz w:val="26"/>
                                </w:rPr>
                              </w:pPr>
                              <w:r>
                                <w:rPr>
                                  <w:rFonts w:ascii="Courier New" w:hAnsi="Courier New"/>
                                  <w:sz w:val="26"/>
                                </w:rPr>
                              </w:r>
                            </w:p>
                            <w:p>
                              <w:pPr>
                                <w:pStyle w:val="Normal"/>
                                <w:ind w:left="885" w:hanging="0"/>
                                <w:rPr>
                                  <w:rFonts w:ascii="Courier New" w:hAnsi="Courier New"/>
                                  <w:sz w:val="18"/>
                                </w:rPr>
                              </w:pPr>
                              <w:r>
                                <w:rPr>
                                  <w:rFonts w:ascii="Courier New" w:hAnsi="Courier New"/>
                                  <w:spacing w:val="-2"/>
                                  <w:sz w:val="18"/>
                                </w:rPr>
                                <w:t>&lt;item</w:t>
                              </w:r>
                            </w:p>
                            <w:p>
                              <w:pPr>
                                <w:pStyle w:val="Normal"/>
                                <w:spacing w:lineRule="auto" w:line="324" w:before="76" w:after="0"/>
                                <w:ind w:left="1317" w:right="1274" w:hanging="0"/>
                                <w:rPr>
                                  <w:rFonts w:ascii="Courier New" w:hAnsi="Courier New"/>
                                  <w:sz w:val="18"/>
                                </w:rPr>
                              </w:pPr>
                              <w:r>
                                <w:rPr>
                                  <w:rFonts w:ascii="Courier New" w:hAnsi="Courier New"/>
                                  <w:spacing w:val="-2"/>
                                  <w:sz w:val="18"/>
                                </w:rPr>
                                <w:t>android:id="@+id/nav_home" android:title="@string/home" android:icon="@drawable/home"/&gt;</w:t>
                              </w:r>
                            </w:p>
                            <w:p>
                              <w:pPr>
                                <w:pStyle w:val="Normal"/>
                                <w:spacing w:before="10" w:after="0"/>
                                <w:rPr>
                                  <w:rFonts w:ascii="Courier New" w:hAnsi="Courier New"/>
                                  <w:sz w:val="24"/>
                                </w:rPr>
                              </w:pPr>
                              <w:r>
                                <w:rPr>
                                  <w:rFonts w:ascii="Courier New" w:hAnsi="Courier New"/>
                                  <w:sz w:val="24"/>
                                </w:rPr>
                              </w:r>
                            </w:p>
                            <w:p>
                              <w:pPr>
                                <w:pStyle w:val="Normal"/>
                                <w:ind w:left="885" w:hanging="0"/>
                                <w:rPr>
                                  <w:rFonts w:ascii="Courier New" w:hAnsi="Courier New"/>
                                  <w:sz w:val="18"/>
                                </w:rPr>
                              </w:pPr>
                              <w:r>
                                <w:rPr>
                                  <w:rFonts w:ascii="Courier New" w:hAnsi="Courier New"/>
                                  <w:spacing w:val="-2"/>
                                  <w:sz w:val="18"/>
                                </w:rPr>
                                <w:t>&lt;item</w:t>
                              </w:r>
                            </w:p>
                            <w:p>
                              <w:pPr>
                                <w:pStyle w:val="Normal"/>
                                <w:spacing w:lineRule="auto" w:line="324" w:before="76" w:after="0"/>
                                <w:ind w:left="1317" w:right="840" w:hanging="0"/>
                                <w:rPr>
                                  <w:rFonts w:ascii="Courier New" w:hAnsi="Courier New"/>
                                  <w:sz w:val="18"/>
                                </w:rPr>
                              </w:pPr>
                              <w:r>
                                <w:rPr>
                                  <w:rFonts w:ascii="Courier New" w:hAnsi="Courier New"/>
                                  <w:spacing w:val="-2"/>
                                  <w:sz w:val="18"/>
                                </w:rPr>
                                <w:t>android:id="@+id/nav_account" android:title="@string/account" android:icon="@drawable/account"/&gt;</w:t>
                              </w:r>
                            </w:p>
                            <w:p>
                              <w:pPr>
                                <w:pStyle w:val="Normal"/>
                                <w:spacing w:before="10" w:after="0"/>
                                <w:rPr>
                                  <w:rFonts w:ascii="Courier New" w:hAnsi="Courier New"/>
                                  <w:sz w:val="24"/>
                                </w:rPr>
                              </w:pPr>
                              <w:r>
                                <w:rPr>
                                  <w:rFonts w:ascii="Courier New" w:hAnsi="Courier New"/>
                                  <w:sz w:val="24"/>
                                </w:rPr>
                              </w:r>
                            </w:p>
                            <w:p>
                              <w:pPr>
                                <w:pStyle w:val="Normal"/>
                                <w:ind w:left="885" w:hanging="0"/>
                                <w:rPr>
                                  <w:rFonts w:ascii="Courier New" w:hAnsi="Courier New"/>
                                  <w:sz w:val="18"/>
                                </w:rPr>
                              </w:pPr>
                              <w:r>
                                <w:rPr>
                                  <w:rFonts w:ascii="Courier New" w:hAnsi="Courier New"/>
                                  <w:spacing w:val="-2"/>
                                  <w:sz w:val="18"/>
                                </w:rPr>
                                <w:t>&lt;item</w:t>
                              </w:r>
                            </w:p>
                            <w:p>
                              <w:pPr>
                                <w:pStyle w:val="Normal"/>
                                <w:spacing w:lineRule="auto" w:line="324" w:before="76" w:after="0"/>
                                <w:ind w:left="1317" w:right="840" w:hanging="0"/>
                                <w:rPr>
                                  <w:rFonts w:ascii="Courier New" w:hAnsi="Courier New"/>
                                  <w:sz w:val="18"/>
                                </w:rPr>
                              </w:pPr>
                              <w:r>
                                <w:rPr>
                                  <w:rFonts w:ascii="Courier New" w:hAnsi="Courier New"/>
                                  <w:spacing w:val="-2"/>
                                  <w:sz w:val="18"/>
                                </w:rPr>
                                <w:t xml:space="preserve">android:id="@+id/nav_profile" android:title="@string/profile" </w:t>
                              </w:r>
                              <w:r>
                                <w:rPr>
                                  <w:rFonts w:ascii="Courier New" w:hAnsi="Courier New"/>
                                  <w:spacing w:val="-4"/>
                                  <w:sz w:val="18"/>
                                </w:rPr>
                                <w:t>android:icon="@drawable/profile"/&gt;</w:t>
                              </w:r>
                            </w:p>
                            <w:p>
                              <w:pPr>
                                <w:pStyle w:val="Normal"/>
                                <w:spacing w:before="10" w:after="0"/>
                                <w:rPr>
                                  <w:rFonts w:ascii="Courier New" w:hAnsi="Courier New"/>
                                  <w:sz w:val="24"/>
                                </w:rPr>
                              </w:pPr>
                              <w:r>
                                <w:rPr>
                                  <w:rFonts w:ascii="Courier New" w:hAnsi="Courier New"/>
                                  <w:sz w:val="24"/>
                                </w:rPr>
                              </w:r>
                            </w:p>
                            <w:p>
                              <w:pPr>
                                <w:pStyle w:val="Normal"/>
                                <w:ind w:left="885" w:hanging="0"/>
                                <w:rPr>
                                  <w:rFonts w:ascii="Courier New" w:hAnsi="Courier New"/>
                                  <w:sz w:val="18"/>
                                </w:rPr>
                              </w:pPr>
                              <w:r>
                                <w:rPr>
                                  <w:rFonts w:ascii="Courier New" w:hAnsi="Courier New"/>
                                  <w:spacing w:val="-2"/>
                                  <w:sz w:val="18"/>
                                </w:rPr>
                                <w:t>&lt;item</w:t>
                              </w:r>
                            </w:p>
                            <w:p>
                              <w:pPr>
                                <w:pStyle w:val="Normal"/>
                                <w:spacing w:lineRule="auto" w:line="324" w:before="71" w:after="0"/>
                                <w:ind w:left="1317" w:right="840" w:hanging="0"/>
                                <w:rPr>
                                  <w:rFonts w:ascii="Courier New" w:hAnsi="Courier New"/>
                                  <w:spacing w:val="-2"/>
                                  <w:sz w:val="18"/>
                                </w:rPr>
                              </w:pPr>
                              <w:r>
                                <w:rPr>
                                  <w:rFonts w:ascii="Courier New" w:hAnsi="Courier New"/>
                                  <w:spacing w:val="-2"/>
                                  <w:sz w:val="18"/>
                                </w:rPr>
                                <w:t>android:id="@+id/nav_mysports" android:title="@string/mysports"</w:t>
                              </w:r>
                            </w:p>
                            <w:p>
                              <w:pPr>
                                <w:pStyle w:val="Normal"/>
                                <w:spacing w:before="40" w:after="0"/>
                                <w:ind w:left="1317" w:hanging="0"/>
                                <w:rPr>
                                  <w:rFonts w:ascii="Courier New" w:hAnsi="Courier New"/>
                                  <w:sz w:val="18"/>
                                </w:rPr>
                              </w:pPr>
                              <w:r>
                                <w:rPr>
                                  <w:rFonts w:ascii="Courier New" w:hAnsi="Courier New"/>
                                  <w:spacing w:val="-2"/>
                                  <w:sz w:val="18"/>
                                </w:rPr>
                                <w:t>android:icon="@drawable/mysports"/&gt;</w:t>
                              </w:r>
                            </w:p>
                            <w:p>
                              <w:pPr>
                                <w:pStyle w:val="Normal"/>
                                <w:spacing w:before="130" w:after="0"/>
                                <w:ind w:left="453" w:hanging="0"/>
                                <w:rPr>
                                  <w:rFonts w:ascii="Courier New" w:hAnsi="Courier New"/>
                                  <w:sz w:val="18"/>
                                </w:rPr>
                              </w:pPr>
                              <w:r>
                                <w:rPr>
                                  <w:rFonts w:ascii="Courier New" w:hAnsi="Courier New"/>
                                  <w:spacing w:val="-2"/>
                                  <w:sz w:val="18"/>
                                </w:rPr>
                                <w:t>&lt;/menu&gt;</w:t>
                              </w:r>
                            </w:p>
                            <w:p>
                              <w:pPr>
                                <w:pStyle w:val="Normal"/>
                                <w:spacing w:lineRule="auto" w:line="324" w:before="71" w:after="0"/>
                                <w:ind w:left="1317" w:right="840" w:hanging="0"/>
                                <w:rPr>
                                  <w:rFonts w:ascii="Courier New" w:hAnsi="Courier New"/>
                                  <w:sz w:val="18"/>
                                </w:rPr>
                              </w:pPr>
                              <w:r>
                                <w:rPr/>
                              </w:r>
                            </w:p>
                          </w:txbxContent>
                        </wps:txbx>
                        <wps:bodyPr lIns="0" rIns="0" tIns="0" bIns="0" anchor="t">
                          <a:noAutofit/>
                        </wps:bodyPr>
                      </wps:wsp>
                    </wpg:wgp>
                  </a:graphicData>
                </a:graphic>
              </wp:anchor>
            </w:drawing>
          </mc:Choice>
          <mc:Fallback>
            <w:pict>
              <v:group id="shape_0" alt="docshapegroup269" style="position:absolute;margin-left:52.1pt;margin-top:7.65pt;width:399.6pt;height:441.1pt" coordorigin="1042,153" coordsize="7992,8822">
                <v:rect id="shape_0" path="m0,0l-2147483645,0l-2147483645,-2147483646l0,-2147483646xe" fillcolor="#f6f6f6" stroked="f" o:allowincell="f" style="position:absolute;left:1042;top:167;width:7991;height:8792;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2;top:182;width:7991;height:8763;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&lt;?xml</w:t>
                        </w:r>
                        <w:r>
                          <w:rPr>
                            <w:rFonts w:ascii="Courier New" w:hAnsi="Courier New"/>
                            <w:spacing w:val="-16"/>
                            <w:sz w:val="18"/>
                          </w:rPr>
                          <w:t xml:space="preserve"> </w:t>
                        </w:r>
                        <w:r>
                          <w:rPr>
                            <w:rFonts w:ascii="Courier New" w:hAnsi="Courier New"/>
                            <w:sz w:val="18"/>
                          </w:rPr>
                          <w:t>version="1.0"</w:t>
                        </w:r>
                        <w:r>
                          <w:rPr>
                            <w:rFonts w:ascii="Courier New" w:hAnsi="Courier New"/>
                            <w:spacing w:val="-16"/>
                            <w:sz w:val="18"/>
                          </w:rPr>
                          <w:t xml:space="preserve"> </w:t>
                        </w:r>
                        <w:r>
                          <w:rPr>
                            <w:rFonts w:ascii="Courier New" w:hAnsi="Courier New"/>
                            <w:sz w:val="18"/>
                          </w:rPr>
                          <w:t>encoding="utf-</w:t>
                        </w:r>
                        <w:r>
                          <w:rPr>
                            <w:rFonts w:ascii="Courier New" w:hAnsi="Courier New"/>
                            <w:spacing w:val="-4"/>
                            <w:sz w:val="18"/>
                          </w:rPr>
                          <w:t>8"?&gt;</w:t>
                        </w:r>
                      </w:p>
                      <w:p>
                        <w:pPr>
                          <w:pStyle w:val="Normal"/>
                          <w:spacing w:lineRule="exact" w:line="202" w:before="76" w:after="0"/>
                          <w:ind w:left="453" w:hanging="0"/>
                          <w:rPr>
                            <w:rFonts w:ascii="Courier New" w:hAnsi="Courier New"/>
                            <w:sz w:val="18"/>
                          </w:rPr>
                        </w:pPr>
                        <w:r>
                          <w:rPr>
                            <w:rFonts w:ascii="Courier New" w:hAnsi="Courier New"/>
                            <w:sz w:val="18"/>
                          </w:rPr>
                          <w:t>&lt;menu</w:t>
                        </w:r>
                        <w:r>
                          <w:rPr>
                            <w:rFonts w:ascii="Courier New" w:hAnsi="Courier New"/>
                            <w:spacing w:val="-5"/>
                            <w:sz w:val="18"/>
                          </w:rPr>
                          <w:t xml:space="preserve"> </w:t>
                        </w:r>
                        <w:r>
                          <w:rPr>
                            <w:rFonts w:ascii="Courier New" w:hAnsi="Courier New"/>
                            <w:spacing w:val="-2"/>
                            <w:sz w:val="18"/>
                          </w:rPr>
                          <w:t>xmlns:android</w:t>
                        </w:r>
                      </w:p>
                      <w:p>
                        <w:pPr>
                          <w:pStyle w:val="Normal"/>
                          <w:spacing w:lineRule="exact" w:line="202"/>
                          <w:ind w:left="669" w:hanging="0"/>
                          <w:rPr>
                            <w:rFonts w:ascii="Courier New" w:hAnsi="Courier New"/>
                            <w:sz w:val="18"/>
                          </w:rPr>
                        </w:pPr>
                        <w:hyperlink r:id="rId137">
                          <w:r>
                            <w:rPr>
                              <w:rFonts w:ascii="Courier New" w:hAnsi="Courier New"/>
                              <w:spacing w:val="-2"/>
                              <w:sz w:val="18"/>
                            </w:rPr>
                            <w:t>="http://schemas.android.com/apk/res/android"&gt;</w:t>
                          </w:r>
                        </w:hyperlink>
                      </w:p>
                      <w:p>
                        <w:pPr>
                          <w:pStyle w:val="Normal"/>
                          <w:spacing w:before="2" w:after="0"/>
                          <w:rPr>
                            <w:rFonts w:ascii="Courier New" w:hAnsi="Courier New"/>
                            <w:sz w:val="26"/>
                          </w:rPr>
                        </w:pPr>
                        <w:r>
                          <w:rPr>
                            <w:rFonts w:ascii="Courier New" w:hAnsi="Courier New"/>
                            <w:sz w:val="26"/>
                          </w:rPr>
                        </w:r>
                      </w:p>
                      <w:p>
                        <w:pPr>
                          <w:pStyle w:val="Normal"/>
                          <w:ind w:left="885" w:hanging="0"/>
                          <w:rPr>
                            <w:rFonts w:ascii="Courier New" w:hAnsi="Courier New"/>
                            <w:sz w:val="18"/>
                          </w:rPr>
                        </w:pPr>
                        <w:r>
                          <w:rPr>
                            <w:rFonts w:ascii="Courier New" w:hAnsi="Courier New"/>
                            <w:spacing w:val="-2"/>
                            <w:sz w:val="18"/>
                          </w:rPr>
                          <w:t>&lt;item</w:t>
                        </w:r>
                      </w:p>
                      <w:p>
                        <w:pPr>
                          <w:pStyle w:val="Normal"/>
                          <w:spacing w:lineRule="auto" w:line="324" w:before="76" w:after="0"/>
                          <w:ind w:left="1317" w:right="1274" w:hanging="0"/>
                          <w:rPr>
                            <w:rFonts w:ascii="Courier New" w:hAnsi="Courier New"/>
                            <w:sz w:val="18"/>
                          </w:rPr>
                        </w:pPr>
                        <w:r>
                          <w:rPr>
                            <w:rFonts w:ascii="Courier New" w:hAnsi="Courier New"/>
                            <w:spacing w:val="-2"/>
                            <w:sz w:val="18"/>
                          </w:rPr>
                          <w:t>android:id="@+id/nav_home" android:title="@string/home" android:icon="@drawable/home"/&gt;</w:t>
                        </w:r>
                      </w:p>
                      <w:p>
                        <w:pPr>
                          <w:pStyle w:val="Normal"/>
                          <w:spacing w:before="10" w:after="0"/>
                          <w:rPr>
                            <w:rFonts w:ascii="Courier New" w:hAnsi="Courier New"/>
                            <w:sz w:val="24"/>
                          </w:rPr>
                        </w:pPr>
                        <w:r>
                          <w:rPr>
                            <w:rFonts w:ascii="Courier New" w:hAnsi="Courier New"/>
                            <w:sz w:val="24"/>
                          </w:rPr>
                        </w:r>
                      </w:p>
                      <w:p>
                        <w:pPr>
                          <w:pStyle w:val="Normal"/>
                          <w:ind w:left="885" w:hanging="0"/>
                          <w:rPr>
                            <w:rFonts w:ascii="Courier New" w:hAnsi="Courier New"/>
                            <w:sz w:val="18"/>
                          </w:rPr>
                        </w:pPr>
                        <w:r>
                          <w:rPr>
                            <w:rFonts w:ascii="Courier New" w:hAnsi="Courier New"/>
                            <w:spacing w:val="-2"/>
                            <w:sz w:val="18"/>
                          </w:rPr>
                          <w:t>&lt;item</w:t>
                        </w:r>
                      </w:p>
                      <w:p>
                        <w:pPr>
                          <w:pStyle w:val="Normal"/>
                          <w:spacing w:lineRule="auto" w:line="324" w:before="76" w:after="0"/>
                          <w:ind w:left="1317" w:right="840" w:hanging="0"/>
                          <w:rPr>
                            <w:rFonts w:ascii="Courier New" w:hAnsi="Courier New"/>
                            <w:sz w:val="18"/>
                          </w:rPr>
                        </w:pPr>
                        <w:r>
                          <w:rPr>
                            <w:rFonts w:ascii="Courier New" w:hAnsi="Courier New"/>
                            <w:spacing w:val="-2"/>
                            <w:sz w:val="18"/>
                          </w:rPr>
                          <w:t>android:id="@+id/nav_account" android:title="@string/account" android:icon="@drawable/account"/&gt;</w:t>
                        </w:r>
                      </w:p>
                      <w:p>
                        <w:pPr>
                          <w:pStyle w:val="Normal"/>
                          <w:spacing w:before="10" w:after="0"/>
                          <w:rPr>
                            <w:rFonts w:ascii="Courier New" w:hAnsi="Courier New"/>
                            <w:sz w:val="24"/>
                          </w:rPr>
                        </w:pPr>
                        <w:r>
                          <w:rPr>
                            <w:rFonts w:ascii="Courier New" w:hAnsi="Courier New"/>
                            <w:sz w:val="24"/>
                          </w:rPr>
                        </w:r>
                      </w:p>
                      <w:p>
                        <w:pPr>
                          <w:pStyle w:val="Normal"/>
                          <w:ind w:left="885" w:hanging="0"/>
                          <w:rPr>
                            <w:rFonts w:ascii="Courier New" w:hAnsi="Courier New"/>
                            <w:sz w:val="18"/>
                          </w:rPr>
                        </w:pPr>
                        <w:r>
                          <w:rPr>
                            <w:rFonts w:ascii="Courier New" w:hAnsi="Courier New"/>
                            <w:spacing w:val="-2"/>
                            <w:sz w:val="18"/>
                          </w:rPr>
                          <w:t>&lt;item</w:t>
                        </w:r>
                      </w:p>
                      <w:p>
                        <w:pPr>
                          <w:pStyle w:val="Normal"/>
                          <w:spacing w:lineRule="auto" w:line="324" w:before="76" w:after="0"/>
                          <w:ind w:left="1317" w:right="840" w:hanging="0"/>
                          <w:rPr>
                            <w:rFonts w:ascii="Courier New" w:hAnsi="Courier New"/>
                            <w:sz w:val="18"/>
                          </w:rPr>
                        </w:pPr>
                        <w:r>
                          <w:rPr>
                            <w:rFonts w:ascii="Courier New" w:hAnsi="Courier New"/>
                            <w:spacing w:val="-2"/>
                            <w:sz w:val="18"/>
                          </w:rPr>
                          <w:t xml:space="preserve">android:id="@+id/nav_profile" android:title="@string/profile" </w:t>
                        </w:r>
                        <w:r>
                          <w:rPr>
                            <w:rFonts w:ascii="Courier New" w:hAnsi="Courier New"/>
                            <w:spacing w:val="-4"/>
                            <w:sz w:val="18"/>
                          </w:rPr>
                          <w:t>android:icon="@drawable/profile"/&gt;</w:t>
                        </w:r>
                      </w:p>
                      <w:p>
                        <w:pPr>
                          <w:pStyle w:val="Normal"/>
                          <w:spacing w:before="10" w:after="0"/>
                          <w:rPr>
                            <w:rFonts w:ascii="Courier New" w:hAnsi="Courier New"/>
                            <w:sz w:val="24"/>
                          </w:rPr>
                        </w:pPr>
                        <w:r>
                          <w:rPr>
                            <w:rFonts w:ascii="Courier New" w:hAnsi="Courier New"/>
                            <w:sz w:val="24"/>
                          </w:rPr>
                        </w:r>
                      </w:p>
                      <w:p>
                        <w:pPr>
                          <w:pStyle w:val="Normal"/>
                          <w:ind w:left="885" w:hanging="0"/>
                          <w:rPr>
                            <w:rFonts w:ascii="Courier New" w:hAnsi="Courier New"/>
                            <w:sz w:val="18"/>
                          </w:rPr>
                        </w:pPr>
                        <w:r>
                          <w:rPr>
                            <w:rFonts w:ascii="Courier New" w:hAnsi="Courier New"/>
                            <w:spacing w:val="-2"/>
                            <w:sz w:val="18"/>
                          </w:rPr>
                          <w:t>&lt;item</w:t>
                        </w:r>
                      </w:p>
                      <w:p>
                        <w:pPr>
                          <w:pStyle w:val="Normal"/>
                          <w:spacing w:lineRule="auto" w:line="324" w:before="71" w:after="0"/>
                          <w:ind w:left="1317" w:right="840" w:hanging="0"/>
                          <w:rPr>
                            <w:rFonts w:ascii="Courier New" w:hAnsi="Courier New"/>
                            <w:spacing w:val="-2"/>
                            <w:sz w:val="18"/>
                          </w:rPr>
                        </w:pPr>
                        <w:r>
                          <w:rPr>
                            <w:rFonts w:ascii="Courier New" w:hAnsi="Courier New"/>
                            <w:spacing w:val="-2"/>
                            <w:sz w:val="18"/>
                          </w:rPr>
                          <w:t>android:id="@+id/nav_mysports" android:title="@string/mysports"</w:t>
                        </w:r>
                      </w:p>
                      <w:p>
                        <w:pPr>
                          <w:pStyle w:val="Normal"/>
                          <w:spacing w:before="40" w:after="0"/>
                          <w:ind w:left="1317" w:hanging="0"/>
                          <w:rPr>
                            <w:rFonts w:ascii="Courier New" w:hAnsi="Courier New"/>
                            <w:sz w:val="18"/>
                          </w:rPr>
                        </w:pPr>
                        <w:r>
                          <w:rPr>
                            <w:rFonts w:ascii="Courier New" w:hAnsi="Courier New"/>
                            <w:spacing w:val="-2"/>
                            <w:sz w:val="18"/>
                          </w:rPr>
                          <w:t>android:icon="@drawable/mysports"/&gt;</w:t>
                        </w:r>
                      </w:p>
                      <w:p>
                        <w:pPr>
                          <w:pStyle w:val="Normal"/>
                          <w:spacing w:before="130" w:after="0"/>
                          <w:ind w:left="453" w:hanging="0"/>
                          <w:rPr>
                            <w:rFonts w:ascii="Courier New" w:hAnsi="Courier New"/>
                            <w:sz w:val="18"/>
                          </w:rPr>
                        </w:pPr>
                        <w:r>
                          <w:rPr>
                            <w:rFonts w:ascii="Courier New" w:hAnsi="Courier New"/>
                            <w:spacing w:val="-2"/>
                            <w:sz w:val="18"/>
                          </w:rPr>
                          <w:t>&lt;/menu&gt;</w:t>
                        </w:r>
                      </w:p>
                      <w:p>
                        <w:pPr>
                          <w:pStyle w:val="Normal"/>
                          <w:spacing w:lineRule="auto" w:line="324" w:before="71" w:after="0"/>
                          <w:ind w:left="1317" w:right="840" w:hanging="0"/>
                          <w:rPr>
                            <w:rFonts w:ascii="Courier New" w:hAnsi="Courier New"/>
                            <w:sz w:val="18"/>
                          </w:rPr>
                        </w:pPr>
                        <w:r>
                          <w:rPr/>
                        </w:r>
                      </w:p>
                    </w:txbxContent>
                  </v:textbox>
                  <w10:wrap type="topAndBottom"/>
                </v:rect>
              </v:group>
            </w:pict>
          </mc:Fallback>
        </mc:AlternateContent>
      </w:r>
    </w:p>
    <w:p>
      <w:pPr>
        <w:pStyle w:val="TextBody"/>
        <w:spacing w:before="3" w:after="0"/>
        <w:rPr>
          <w:sz w:val="5"/>
        </w:rPr>
      </w:pPr>
      <w:r>
        <w:rPr>
          <w:sz w:val="5"/>
        </w:rPr>
      </w:r>
    </w:p>
    <w:p>
      <w:pPr>
        <w:pStyle w:val="TextBody"/>
        <w:spacing w:before="37" w:after="0"/>
        <w:ind w:left="1274" w:hanging="0"/>
        <w:rPr/>
      </w:pPr>
      <w:r>
        <w:rPr/>
        <w:t>Now,</w:t>
      </w:r>
      <w:r>
        <w:rPr>
          <w:spacing w:val="-4"/>
        </w:rPr>
        <w:t xml:space="preserve"> </w:t>
      </w:r>
      <w:r>
        <w:rPr/>
        <w:t>it's</w:t>
      </w:r>
      <w:r>
        <w:rPr>
          <w:spacing w:val="-3"/>
        </w:rPr>
        <w:t xml:space="preserve"> </w:t>
      </w:r>
      <w:r>
        <w:rPr/>
        <w:t>time</w:t>
      </w:r>
      <w:r>
        <w:rPr>
          <w:spacing w:val="-3"/>
        </w:rPr>
        <w:t xml:space="preserve"> </w:t>
      </w:r>
      <w:r>
        <w:rPr/>
        <w:t>to</w:t>
      </w:r>
      <w:r>
        <w:rPr>
          <w:spacing w:val="-3"/>
        </w:rPr>
        <w:t xml:space="preserve"> </w:t>
      </w:r>
      <w:r>
        <w:rPr/>
        <w:t>connect</w:t>
      </w:r>
      <w:r>
        <w:rPr>
          <w:spacing w:val="-3"/>
        </w:rPr>
        <w:t xml:space="preserve"> </w:t>
      </w:r>
      <w:r>
        <w:rPr/>
        <w:t>everything</w:t>
      </w:r>
      <w:r>
        <w:rPr>
          <w:spacing w:val="-3"/>
        </w:rPr>
        <w:t xml:space="preserve"> </w:t>
      </w:r>
      <w:r>
        <w:rPr>
          <w:spacing w:val="-2"/>
        </w:rPr>
        <w:t>together.</w:t>
      </w:r>
    </w:p>
    <w:p>
      <w:pPr>
        <w:pStyle w:val="TextBody"/>
        <w:ind w:left="824" w:hanging="0"/>
        <w:rPr/>
      </w:pPr>
      <w:r>
        <w:rPr/>
      </w:r>
    </w:p>
    <w:p>
      <w:pPr>
        <w:pStyle w:val="ListParagraph"/>
        <w:numPr>
          <w:ilvl w:val="0"/>
          <w:numId w:val="13"/>
        </w:numPr>
        <w:tabs>
          <w:tab w:val="clear" w:pos="720"/>
          <w:tab w:val="left" w:pos="1274" w:leader="none"/>
        </w:tabs>
        <w:spacing w:before="147" w:after="0"/>
        <w:ind w:left="1274" w:hanging="360"/>
        <w:jc w:val="left"/>
        <w:rPr>
          <w:sz w:val="20"/>
        </w:rPr>
      </w:pPr>
      <w:r>
        <w:rPr>
          <w:spacing w:val="-2"/>
          <w:sz w:val="20"/>
        </w:rPr>
        <w:t>Update</w:t>
      </w:r>
      <w:r>
        <w:rPr>
          <w:spacing w:val="13"/>
          <w:sz w:val="20"/>
        </w:rPr>
        <w:t xml:space="preserve"> </w:t>
      </w:r>
      <w:r>
        <w:rPr>
          <w:rFonts w:ascii="Courier New" w:hAnsi="Courier New"/>
          <w:b/>
          <w:spacing w:val="-2"/>
        </w:rPr>
        <w:t>activity_main.xml</w:t>
      </w:r>
      <w:r>
        <w:rPr>
          <w:rFonts w:ascii="Courier New" w:hAnsi="Courier New"/>
          <w:b/>
          <w:spacing w:val="-66"/>
        </w:rPr>
        <w:t xml:space="preserve"> </w:t>
      </w:r>
      <w:r>
        <w:rPr>
          <w:spacing w:val="-2"/>
          <w:sz w:val="20"/>
        </w:rPr>
        <w:t>with</w:t>
      </w:r>
      <w:r>
        <w:rPr>
          <w:spacing w:val="12"/>
          <w:sz w:val="20"/>
        </w:rPr>
        <w:t xml:space="preserve"> </w:t>
      </w:r>
      <w:r>
        <w:rPr>
          <w:rFonts w:ascii="Courier New" w:hAnsi="Courier New"/>
          <w:b/>
          <w:spacing w:val="-2"/>
        </w:rPr>
        <w:t>BottomNavigationView</w:t>
      </w:r>
      <w:r>
        <w:rPr>
          <w:rFonts w:ascii="Courier New" w:hAnsi="Courier New"/>
          <w:b/>
          <w:spacing w:val="-66"/>
        </w:rPr>
        <w:t xml:space="preserve"> </w:t>
      </w:r>
      <w:r>
        <w:rPr>
          <w:spacing w:val="-5"/>
          <w:sz w:val="20"/>
        </w:rPr>
        <w:t>and</w:t>
      </w:r>
    </w:p>
    <w:p>
      <w:pPr>
        <w:pStyle w:val="Normal"/>
        <w:spacing w:before="1" w:after="0"/>
        <w:ind w:left="1274" w:hanging="0"/>
        <w:rPr>
          <w:sz w:val="20"/>
        </w:rPr>
      </w:pPr>
      <w:r>
        <w:rPr>
          <w:rFonts w:ascii="Courier New" w:hAnsi="Courier New"/>
          <w:b/>
          <w:spacing w:val="-2"/>
        </w:rPr>
        <w:t>NavHostFragment</w:t>
      </w:r>
      <w:r>
        <w:rPr>
          <w:spacing w:val="-2"/>
          <w:sz w:val="20"/>
        </w:rPr>
        <w:t>:</w:t>
      </w:r>
    </w:p>
    <w:p>
      <w:pPr>
        <w:pStyle w:val="Normal"/>
        <w:spacing w:before="204" w:after="0"/>
        <w:ind w:left="1277" w:hanging="0"/>
        <w:rPr>
          <w:rFonts w:ascii="Courier New" w:hAnsi="Courier New"/>
          <w:sz w:val="18"/>
        </w:rPr>
      </w:pPr>
      <w:r>
        <mc:AlternateContent>
          <mc:Choice Requires="wpg">
            <w:drawing>
              <wp:anchor behindDoc="1" distT="1270" distB="0" distL="0" distR="635" simplePos="0" locked="0" layoutInCell="0" allowOverlap="1" relativeHeight="1495" wp14:anchorId="0CD0B380">
                <wp:simplePos x="0" y="0"/>
                <wp:positionH relativeFrom="page">
                  <wp:posOffset>1120140</wp:posOffset>
                </wp:positionH>
                <wp:positionV relativeFrom="paragraph">
                  <wp:posOffset>90805</wp:posOffset>
                </wp:positionV>
                <wp:extent cx="5074920" cy="5819775"/>
                <wp:effectExtent l="0" t="1270" r="635" b="0"/>
                <wp:wrapNone/>
                <wp:docPr id="389" name="docshapegroup277"/>
                <a:graphic xmlns:a="http://schemas.openxmlformats.org/drawingml/2006/main">
                  <a:graphicData uri="http://schemas.microsoft.com/office/word/2010/wordprocessingGroup">
                    <wpg:wgp>
                      <wpg:cNvGrpSpPr/>
                      <wpg:grpSpPr>
                        <a:xfrm>
                          <a:off x="0" y="0"/>
                          <a:ext cx="5074920" cy="5819760"/>
                          <a:chOff x="0" y="0"/>
                          <a:chExt cx="5074920" cy="5819760"/>
                        </a:xfrm>
                      </wpg:grpSpPr>
                      <wps:wsp>
                        <wps:cNvSpPr/>
                        <wps:spPr>
                          <a:xfrm>
                            <a:off x="0" y="6480"/>
                            <a:ext cx="5074920" cy="5807160"/>
                          </a:xfrm>
                          <a:prstGeom prst="rect">
                            <a:avLst/>
                          </a:prstGeom>
                          <a:solidFill>
                            <a:srgbClr val="f6f6f6"/>
                          </a:solidFill>
                          <a:ln w="0">
                            <a:noFill/>
                          </a:ln>
                        </wps:spPr>
                        <wps:style>
                          <a:lnRef idx="0"/>
                          <a:fillRef idx="0"/>
                          <a:effectRef idx="0"/>
                          <a:fontRef idx="minor"/>
                        </wps:style>
                        <wps:bodyPr/>
                      </wps:wsp>
                      <wps:wsp>
                        <wps:cNvSpPr/>
                        <wps:spPr>
                          <a:xfrm>
                            <a:off x="0" y="0"/>
                            <a:ext cx="5074920" cy="5819760"/>
                          </a:xfrm>
                          <a:custGeom>
                            <a:avLst/>
                            <a:gdLst>
                              <a:gd name="textAreaLeft" fmla="*/ 0 w 2877120"/>
                              <a:gd name="textAreaRight" fmla="*/ 2879280 w 2877120"/>
                              <a:gd name="textAreaTop" fmla="*/ 0 h 3299400"/>
                              <a:gd name="textAreaBottom" fmla="*/ 3301560 h 3299400"/>
                            </a:gdLst>
                            <a:ahLst/>
                            <a:rect l="textAreaLeft" t="textAreaTop" r="textAreaRight" b="textAreaBottom"/>
                            <a:pathLst>
                              <a:path w="7992" h="9165">
                                <a:moveTo>
                                  <a:pt x="7992" y="9144"/>
                                </a:moveTo>
                                <a:lnTo>
                                  <a:pt x="0" y="9144"/>
                                </a:lnTo>
                                <a:lnTo>
                                  <a:pt x="0" y="9164"/>
                                </a:lnTo>
                                <a:lnTo>
                                  <a:pt x="7992" y="9164"/>
                                </a:lnTo>
                                <a:lnTo>
                                  <a:pt x="7992" y="91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g:wgp>
                  </a:graphicData>
                </a:graphic>
              </wp:anchor>
            </w:drawing>
          </mc:Choice>
          <mc:Fallback>
            <w:pict>
              <v:group id="shape_0" alt="docshapegroup277" style="position:absolute;margin-left:88.2pt;margin-top:7.15pt;width:399.6pt;height:458.25pt" coordorigin="1764,143" coordsize="7992,9165">
                <v:rect id="shape_0" path="m0,0l-2147483645,0l-2147483645,-2147483646l0,-2147483646xe" fillcolor="#f6f6f6" stroked="f" o:allowincell="f" style="position:absolute;left:1764;top:153;width:7991;height:9144;mso-wrap-style:none;v-text-anchor:middle;mso-position-horizontal-relative:page">
                  <v:fill o:detectmouseclick="t" type="solid" color2="#090909"/>
                  <v:stroke color="#3465a4" joinstyle="round" endcap="flat"/>
                  <w10:wrap type="none"/>
                </v:rect>
              </v:group>
            </w:pict>
          </mc:Fallback>
        </mc:AlternateContent>
      </w:r>
      <w:r>
        <w:rPr>
          <w:rFonts w:ascii="Courier New" w:hAnsi="Courier New"/>
          <w:sz w:val="18"/>
        </w:rPr>
        <w:t>&lt;?xml</w:t>
      </w:r>
      <w:r>
        <w:rPr>
          <w:rFonts w:ascii="Courier New" w:hAnsi="Courier New"/>
          <w:spacing w:val="-16"/>
          <w:sz w:val="18"/>
        </w:rPr>
        <w:t xml:space="preserve"> </w:t>
      </w:r>
      <w:r>
        <w:rPr>
          <w:rFonts w:ascii="Courier New" w:hAnsi="Courier New"/>
          <w:sz w:val="18"/>
        </w:rPr>
        <w:t>version="1.0"</w:t>
      </w:r>
      <w:r>
        <w:rPr>
          <w:rFonts w:ascii="Courier New" w:hAnsi="Courier New"/>
          <w:spacing w:val="-16"/>
          <w:sz w:val="18"/>
        </w:rPr>
        <w:t xml:space="preserve"> </w:t>
      </w:r>
      <w:r>
        <w:rPr>
          <w:rFonts w:ascii="Courier New" w:hAnsi="Courier New"/>
          <w:sz w:val="18"/>
        </w:rPr>
        <w:t>encoding="utf-</w:t>
      </w:r>
      <w:r>
        <w:rPr>
          <w:rFonts w:ascii="Courier New" w:hAnsi="Courier New"/>
          <w:spacing w:val="-4"/>
          <w:sz w:val="18"/>
        </w:rPr>
        <w:t>8"?&gt;</w:t>
      </w:r>
    </w:p>
    <w:p>
      <w:pPr>
        <w:pStyle w:val="Normal"/>
        <w:spacing w:lineRule="auto" w:line="235" w:before="79" w:after="0"/>
        <w:ind w:left="1493" w:right="1098" w:hanging="216"/>
        <w:rPr>
          <w:rFonts w:ascii="Courier New" w:hAnsi="Courier New"/>
          <w:sz w:val="18"/>
        </w:rPr>
      </w:pPr>
      <w:r>
        <w:rPr>
          <w:rFonts w:ascii="Courier New" w:hAnsi="Courier New"/>
          <w:spacing w:val="-2"/>
          <w:sz w:val="18"/>
        </w:rPr>
        <w:t xml:space="preserve">&lt;androidx.constraintlayout.widget.ConstraintLayout </w:t>
      </w:r>
      <w:hyperlink r:id="rId140">
        <w:r>
          <w:rPr>
            <w:rFonts w:ascii="Courier New" w:hAnsi="Courier New"/>
            <w:spacing w:val="-2"/>
            <w:sz w:val="18"/>
          </w:rPr>
          <w:t>xmlns:android="http://schemas.android.com/apk/res/android"</w:t>
        </w:r>
      </w:hyperlink>
    </w:p>
    <w:p>
      <w:pPr>
        <w:pStyle w:val="Normal"/>
        <w:spacing w:lineRule="auto" w:line="324" w:before="17" w:after="0"/>
        <w:ind w:left="1709" w:right="1684" w:hanging="0"/>
        <w:rPr>
          <w:rFonts w:ascii="Courier New" w:hAnsi="Courier New"/>
          <w:sz w:val="18"/>
        </w:rPr>
      </w:pPr>
      <w:hyperlink r:id="rId141">
        <w:r>
          <w:rPr>
            <w:rFonts w:ascii="Courier New" w:hAnsi="Courier New"/>
            <w:spacing w:val="-2"/>
            <w:sz w:val="18"/>
          </w:rPr>
          <w:t>xmlns:app="http://schemas.android.com/apk/res-auto"</w:t>
        </w:r>
      </w:hyperlink>
      <w:r>
        <w:rPr>
          <w:rFonts w:ascii="Courier New" w:hAnsi="Courier New"/>
          <w:spacing w:val="-2"/>
          <w:sz w:val="18"/>
        </w:rPr>
        <w:t xml:space="preserve"> android:id="@+id/container" android:layout_width="match_parent" android:layout_height="match_parent"&gt;</w:t>
      </w:r>
    </w:p>
    <w:p>
      <w:pPr>
        <w:pStyle w:val="TextBody"/>
        <w:spacing w:before="11" w:after="0"/>
        <w:rPr>
          <w:rFonts w:ascii="Courier New" w:hAnsi="Courier New"/>
          <w:sz w:val="24"/>
        </w:rPr>
      </w:pPr>
      <w:r>
        <w:rPr>
          <w:rFonts w:ascii="Courier New" w:hAnsi="Courier New"/>
          <w:sz w:val="24"/>
        </w:rPr>
      </w:r>
    </w:p>
    <w:p>
      <w:pPr>
        <w:pStyle w:val="Normal"/>
        <w:spacing w:lineRule="exact" w:line="202"/>
        <w:ind w:left="1709" w:hanging="0"/>
        <w:rPr>
          <w:rFonts w:ascii="Courier New" w:hAnsi="Courier New"/>
          <w:sz w:val="18"/>
        </w:rPr>
      </w:pPr>
      <w:r>
        <w:rPr>
          <w:rFonts w:ascii="Courier New" w:hAnsi="Courier New"/>
          <w:spacing w:val="-2"/>
          <w:sz w:val="18"/>
        </w:rPr>
        <w:t>&lt;com.google.android.material.bottomnavigation.BottomNavigationView android:id="@+id/nav_view"</w:t>
      </w:r>
    </w:p>
    <w:p>
      <w:pPr>
        <w:pStyle w:val="Normal"/>
        <w:spacing w:lineRule="auto" w:line="324" w:before="57" w:after="0"/>
        <w:ind w:left="2141" w:right="882" w:hanging="0"/>
        <w:rPr>
          <w:rFonts w:ascii="Courier New" w:hAnsi="Courier New"/>
          <w:sz w:val="18"/>
        </w:rPr>
      </w:pPr>
      <w:r>
        <w:rPr>
          <w:rFonts w:ascii="Courier New" w:hAnsi="Courier New"/>
          <w:spacing w:val="-2"/>
          <w:sz w:val="18"/>
        </w:rPr>
        <w:t>android:layout_width="0dp" android:layout_height="wrap_content" android:layout_marginStart="0dp" android:layout_marginEnd="0dp" android:background="?android:attr/windowBackground" app:layout_constraintBottom_toBottomOf="parent" app:layout_constraintStart_toStartOf="parent" app:layout_constraintEnd_toEndOf="parent" app:menu="@menu/bottom_nav_menu" app:labelVisibilityMode="labeled"/&gt;</w:t>
      </w:r>
    </w:p>
    <w:p>
      <w:pPr>
        <w:pStyle w:val="TextBody"/>
        <w:spacing w:before="7" w:after="0"/>
        <w:rPr>
          <w:rFonts w:ascii="Courier New" w:hAnsi="Courier New"/>
          <w:sz w:val="18"/>
        </w:rPr>
      </w:pPr>
      <w:r>
        <w:rPr>
          <w:rFonts w:ascii="Courier New" w:hAnsi="Courier New"/>
          <w:sz w:val="18"/>
        </w:rPr>
      </w:r>
    </w:p>
    <w:p>
      <w:pPr>
        <w:pStyle w:val="Normal"/>
        <w:spacing w:lineRule="atLeast" w:line="280"/>
        <w:ind w:left="2141" w:right="882" w:hanging="432"/>
        <w:rPr>
          <w:rFonts w:ascii="Courier New" w:hAnsi="Courier New"/>
          <w:sz w:val="18"/>
        </w:rPr>
      </w:pPr>
      <w:r>
        <w:rPr>
          <w:rFonts w:ascii="Courier New" w:hAnsi="Courier New"/>
          <w:spacing w:val="-2"/>
          <w:sz w:val="18"/>
        </w:rPr>
        <w:t>&lt;androidx.fragment.app.FragmentContainerView android:id="@+id/nav_host_fragment" app:layout_constraintStart_toStartOf="parent" app:layout_constraintEnd_toEndOf="parent" app:layout_constraintLeft_toLeftOf="parent" app:layout_constraintRight_toRightOf="parent" app:layout_constraintBottom_toTopOf="@id/nav_view" android:name=</w:t>
      </w:r>
    </w:p>
    <w:p>
      <w:pPr>
        <w:pStyle w:val="Normal"/>
        <w:spacing w:lineRule="auto" w:line="259"/>
        <w:ind w:left="2141" w:firstLine="216"/>
        <w:rPr>
          <w:rFonts w:ascii="Courier New" w:hAnsi="Courier New"/>
          <w:sz w:val="18"/>
        </w:rPr>
      </w:pPr>
      <w:r>
        <w:rPr>
          <w:rFonts w:ascii="Courier New" w:hAnsi="Courier New"/>
          <w:spacing w:val="-2"/>
          <w:sz w:val="18"/>
        </w:rPr>
        <w:t>"androidx.navigation.fragment.NavHostFragment" android:layout_width="match_parent"</w:t>
      </w:r>
    </w:p>
    <w:p>
      <w:pPr>
        <w:sectPr>
          <w:headerReference w:type="even" r:id="rId142"/>
          <w:headerReference w:type="default" r:id="rId143"/>
          <w:type w:val="nextPage"/>
          <w:pgSz w:w="10800" w:h="13320"/>
          <w:pgMar w:left="940" w:right="920" w:gutter="0" w:header="695" w:top="1120" w:footer="0" w:bottom="280"/>
          <w:pgNumType w:fmt="decimal"/>
          <w:formProt w:val="false"/>
          <w:textDirection w:val="lrTb"/>
          <w:docGrid w:type="default" w:linePitch="100" w:charSpace="4096"/>
        </w:sectPr>
        <w:pStyle w:val="Normal"/>
        <w:spacing w:lineRule="auto" w:line="324" w:before="56" w:after="0"/>
        <w:ind w:left="2141" w:right="2599" w:hanging="0"/>
        <w:rPr>
          <w:rFonts w:ascii="Courier New" w:hAnsi="Courier New"/>
          <w:sz w:val="18"/>
        </w:rPr>
      </w:pPr>
      <w:r>
        <w:rPr>
          <w:rFonts w:ascii="Courier New" w:hAnsi="Courier New"/>
          <w:spacing w:val="-2"/>
          <w:sz w:val="18"/>
        </w:rPr>
        <w:t>android:layout_height="match_parent" app:defaultNavHost="true"</w:t>
      </w:r>
    </w:p>
    <w:p>
      <w:pPr>
        <w:pStyle w:val="TextBody"/>
        <w:spacing w:before="3" w:after="0"/>
        <w:rPr>
          <w:rFonts w:ascii="Courier New" w:hAnsi="Courier New"/>
          <w:sz w:val="6"/>
        </w:rPr>
      </w:pPr>
      <w:r>
        <w:rPr>
          <w:rFonts w:ascii="Courier New" w:hAnsi="Courier New"/>
          <w:sz w:val="6"/>
        </w:rPr>
      </w:r>
    </w:p>
    <w:p>
      <w:pPr>
        <w:pStyle w:val="TextBody"/>
        <w:ind w:left="104" w:hanging="0"/>
        <w:rPr>
          <w:rFonts w:ascii="Courier New" w:hAnsi="Courier New"/>
        </w:rPr>
      </w:pPr>
      <w:r>
        <w:rPr/>
        <mc:AlternateContent>
          <mc:Choice Requires="wpg">
            <w:drawing>
              <wp:inline distT="0" distB="0" distL="0" distR="0" wp14:anchorId="629DCB93">
                <wp:extent cx="5074920" cy="574675"/>
                <wp:effectExtent l="0" t="0" r="5080" b="0"/>
                <wp:docPr id="396" name="Shape246"/>
                <a:graphic xmlns:a="http://schemas.openxmlformats.org/drawingml/2006/main">
                  <a:graphicData uri="http://schemas.microsoft.com/office/word/2010/wordprocessingGroup">
                    <wpg:wgp>
                      <wpg:cNvGrpSpPr/>
                      <wpg:grpSpPr>
                        <a:xfrm>
                          <a:off x="0" y="0"/>
                          <a:ext cx="5074920" cy="574560"/>
                          <a:chOff x="0" y="0"/>
                          <a:chExt cx="5074920" cy="574560"/>
                        </a:xfrm>
                      </wpg:grpSpPr>
                      <wps:wsp>
                        <wps:cNvSpPr/>
                        <wps:spPr>
                          <a:xfrm>
                            <a:off x="0" y="6480"/>
                            <a:ext cx="5074920" cy="561960"/>
                          </a:xfrm>
                          <a:prstGeom prst="rect">
                            <a:avLst/>
                          </a:prstGeom>
                          <a:solidFill>
                            <a:srgbClr val="f6f6f6"/>
                          </a:solidFill>
                          <a:ln w="0">
                            <a:noFill/>
                          </a:ln>
                        </wps:spPr>
                        <wps:style>
                          <a:lnRef idx="0"/>
                          <a:fillRef idx="0"/>
                          <a:effectRef idx="0"/>
                          <a:fontRef idx="minor"/>
                        </wps:style>
                        <wps:bodyPr/>
                      </wps:wsp>
                      <wps:wsp>
                        <wps:cNvSpPr/>
                        <wps:spPr>
                          <a:xfrm>
                            <a:off x="0" y="0"/>
                            <a:ext cx="5074920" cy="574560"/>
                          </a:xfrm>
                          <a:custGeom>
                            <a:avLst/>
                            <a:gdLst>
                              <a:gd name="textAreaLeft" fmla="*/ 0 w 2877120"/>
                              <a:gd name="textAreaRight" fmla="*/ 2879280 w 2877120"/>
                              <a:gd name="textAreaTop" fmla="*/ 0 h 325800"/>
                              <a:gd name="textAreaBottom" fmla="*/ 327960 h 325800"/>
                            </a:gdLst>
                            <a:ahLst/>
                            <a:rect l="textAreaLeft" t="textAreaTop" r="textAreaRight" b="textAreaBottom"/>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549360"/>
                          </a:xfrm>
                          <a:prstGeom prst="rect">
                            <a:avLst/>
                          </a:prstGeom>
                          <a:noFill/>
                          <a:ln w="0">
                            <a:noFill/>
                          </a:ln>
                        </wps:spPr>
                        <wps:style>
                          <a:lnRef idx="0"/>
                          <a:fillRef idx="0"/>
                          <a:effectRef idx="0"/>
                          <a:fontRef idx="minor"/>
                        </wps:style>
                        <wps:txbx>
                          <w:txbxContent>
                            <w:p>
                              <w:pPr>
                                <w:pStyle w:val="Normal"/>
                                <w:spacing w:before="40" w:after="0"/>
                                <w:ind w:left="466" w:right="745" w:hanging="0"/>
                                <w:jc w:val="center"/>
                                <w:rPr>
                                  <w:rFonts w:ascii="Courier New" w:hAnsi="Courier New"/>
                                  <w:sz w:val="18"/>
                                </w:rPr>
                              </w:pPr>
                              <w:r>
                                <w:rPr>
                                  <w:rFonts w:ascii="Courier New" w:hAnsi="Courier New"/>
                                  <w:spacing w:val="-2"/>
                                  <w:sz w:val="18"/>
                                </w:rPr>
                                <w:t>app:navGraph="@navigation/mobile_navigation"</w:t>
                              </w:r>
                              <w:r>
                                <w:rPr>
                                  <w:rFonts w:ascii="Courier New" w:hAnsi="Courier New"/>
                                  <w:spacing w:val="42"/>
                                  <w:sz w:val="18"/>
                                </w:rPr>
                                <w:t xml:space="preserve"> </w:t>
                              </w:r>
                              <w:r>
                                <w:rPr>
                                  <w:rFonts w:ascii="Courier New" w:hAnsi="Courier New"/>
                                  <w:spacing w:val="-5"/>
                                  <w:sz w:val="18"/>
                                </w:rPr>
                                <w:t>/&gt;</w:t>
                              </w:r>
                            </w:p>
                            <w:p>
                              <w:pPr>
                                <w:pStyle w:val="Normal"/>
                                <w:rPr>
                                  <w:rFonts w:ascii="Courier New" w:hAnsi="Courier New"/>
                                  <w:sz w:val="20"/>
                                </w:rPr>
                              </w:pPr>
                              <w:r>
                                <w:rPr>
                                  <w:rFonts w:ascii="Courier New" w:hAnsi="Courier New"/>
                                  <w:sz w:val="20"/>
                                </w:rPr>
                              </w:r>
                            </w:p>
                            <w:p>
                              <w:pPr>
                                <w:pStyle w:val="Normal"/>
                                <w:spacing w:before="130" w:after="0"/>
                                <w:ind w:left="453" w:hanging="0"/>
                                <w:rPr>
                                  <w:rFonts w:ascii="Courier New" w:hAnsi="Courier New"/>
                                  <w:sz w:val="18"/>
                                </w:rPr>
                              </w:pPr>
                              <w:r>
                                <w:rPr>
                                  <w:rFonts w:ascii="Courier New" w:hAnsi="Courier New"/>
                                  <w:spacing w:val="-2"/>
                                  <w:sz w:val="18"/>
                                </w:rPr>
                                <w:t>&lt;/androidx.constraintlayout.widget.ConstraintLayout&gt;</w:t>
                              </w:r>
                            </w:p>
                          </w:txbxContent>
                        </wps:txbx>
                        <wps:bodyPr lIns="0" rIns="0" tIns="0" bIns="0" anchor="t">
                          <a:noAutofit/>
                        </wps:bodyPr>
                      </wps:wsp>
                    </wpg:wgp>
                  </a:graphicData>
                </a:graphic>
              </wp:inline>
            </w:drawing>
          </mc:Choice>
          <mc:Fallback>
            <w:pict>
              <v:group id="shape_0" alt="Shape246" style="position:absolute;margin-left:0pt;margin-top:-45.3pt;width:399.6pt;height:45.25pt" coordorigin="0,-906" coordsize="7992,905">
                <v:rect id="shape_0" path="m0,0l-2147483645,0l-2147483645,-2147483646l0,-2147483646xe" fillcolor="#f6f6f6" stroked="f" o:allowincell="f" style="position:absolute;left:0;top:-896;width:7991;height:884;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886;width:7991;height:864;mso-wrap-style:square;v-text-anchor:top;mso-position-vertical:top">
                  <v:fill o:detectmouseclick="t" on="false"/>
                  <v:stroke color="#3465a4" joinstyle="round" endcap="flat"/>
                  <v:textbox>
                    <w:txbxContent>
                      <w:p>
                        <w:pPr>
                          <w:pStyle w:val="Normal"/>
                          <w:spacing w:before="40" w:after="0"/>
                          <w:ind w:left="466" w:right="745" w:hanging="0"/>
                          <w:jc w:val="center"/>
                          <w:rPr>
                            <w:rFonts w:ascii="Courier New" w:hAnsi="Courier New"/>
                            <w:sz w:val="18"/>
                          </w:rPr>
                        </w:pPr>
                        <w:r>
                          <w:rPr>
                            <w:rFonts w:ascii="Courier New" w:hAnsi="Courier New"/>
                            <w:spacing w:val="-2"/>
                            <w:sz w:val="18"/>
                          </w:rPr>
                          <w:t>app:navGraph="@navigation/mobile_navigation"</w:t>
                        </w:r>
                        <w:r>
                          <w:rPr>
                            <w:rFonts w:ascii="Courier New" w:hAnsi="Courier New"/>
                            <w:spacing w:val="42"/>
                            <w:sz w:val="18"/>
                          </w:rPr>
                          <w:t xml:space="preserve"> </w:t>
                        </w:r>
                        <w:r>
                          <w:rPr>
                            <w:rFonts w:ascii="Courier New" w:hAnsi="Courier New"/>
                            <w:spacing w:val="-5"/>
                            <w:sz w:val="18"/>
                          </w:rPr>
                          <w:t>/&gt;</w:t>
                        </w:r>
                      </w:p>
                      <w:p>
                        <w:pPr>
                          <w:pStyle w:val="Normal"/>
                          <w:rPr>
                            <w:rFonts w:ascii="Courier New" w:hAnsi="Courier New"/>
                            <w:sz w:val="20"/>
                          </w:rPr>
                        </w:pPr>
                        <w:r>
                          <w:rPr>
                            <w:rFonts w:ascii="Courier New" w:hAnsi="Courier New"/>
                            <w:sz w:val="20"/>
                          </w:rPr>
                        </w:r>
                      </w:p>
                      <w:p>
                        <w:pPr>
                          <w:pStyle w:val="Normal"/>
                          <w:spacing w:before="130" w:after="0"/>
                          <w:ind w:left="453" w:hanging="0"/>
                          <w:rPr>
                            <w:rFonts w:ascii="Courier New" w:hAnsi="Courier New"/>
                            <w:sz w:val="18"/>
                          </w:rPr>
                        </w:pPr>
                        <w:r>
                          <w:rPr>
                            <w:rFonts w:ascii="Courier New" w:hAnsi="Courier New"/>
                            <w:spacing w:val="-2"/>
                            <w:sz w:val="18"/>
                          </w:rPr>
                          <w:t>&lt;/androidx.constraintlayout.widget.ConstraintLayout&gt;</w:t>
                        </w:r>
                      </w:p>
                    </w:txbxContent>
                  </v:textbox>
                  <w10:wrap type="square"/>
                </v:rect>
              </v:group>
            </w:pict>
          </mc:Fallback>
        </mc:AlternateContent>
      </w:r>
    </w:p>
    <w:p>
      <w:pPr>
        <w:pStyle w:val="ListParagraph"/>
        <w:numPr>
          <w:ilvl w:val="0"/>
          <w:numId w:val="13"/>
        </w:numPr>
        <w:tabs>
          <w:tab w:val="clear" w:pos="720"/>
          <w:tab w:val="left" w:pos="554" w:leader="none"/>
        </w:tabs>
        <w:spacing w:before="37" w:after="0"/>
        <w:ind w:left="554" w:hanging="360"/>
        <w:jc w:val="left"/>
        <w:rPr>
          <w:sz w:val="20"/>
        </w:rPr>
      </w:pPr>
      <w:r>
        <w:rPr>
          <w:sz w:val="20"/>
        </w:rPr>
        <w:t>Then</w:t>
      </w:r>
      <w:r>
        <w:rPr>
          <w:spacing w:val="-6"/>
          <w:sz w:val="20"/>
        </w:rPr>
        <w:t xml:space="preserve"> </w:t>
      </w:r>
      <w:r>
        <w:rPr>
          <w:sz w:val="20"/>
        </w:rPr>
        <w:t>go</w:t>
      </w:r>
      <w:r>
        <w:rPr>
          <w:spacing w:val="-2"/>
          <w:sz w:val="20"/>
        </w:rPr>
        <w:t xml:space="preserve"> </w:t>
      </w:r>
      <w:r>
        <w:rPr>
          <w:sz w:val="20"/>
        </w:rPr>
        <w:t>back</w:t>
      </w:r>
      <w:r>
        <w:rPr>
          <w:spacing w:val="-2"/>
          <w:sz w:val="20"/>
        </w:rPr>
        <w:t xml:space="preserve"> </w:t>
      </w:r>
      <w:r>
        <w:rPr>
          <w:sz w:val="20"/>
        </w:rPr>
        <w:t>into</w:t>
      </w:r>
      <w:r>
        <w:rPr>
          <w:spacing w:val="-3"/>
          <w:sz w:val="20"/>
        </w:rPr>
        <w:t xml:space="preserve"> </w:t>
      </w:r>
      <w:r>
        <w:rPr>
          <w:rFonts w:ascii="Courier New" w:hAnsi="Courier New"/>
          <w:b/>
        </w:rPr>
        <w:t>MainActivity</w:t>
      </w:r>
      <w:r>
        <w:rPr>
          <w:rFonts w:ascii="Courier New" w:hAnsi="Courier New"/>
          <w:b/>
          <w:spacing w:val="-80"/>
        </w:rPr>
        <w:t xml:space="preserve"> </w:t>
      </w:r>
      <w:r>
        <w:rPr>
          <w:sz w:val="20"/>
        </w:rPr>
        <w:t>and</w:t>
      </w:r>
      <w:r>
        <w:rPr>
          <w:spacing w:val="-3"/>
          <w:sz w:val="20"/>
        </w:rPr>
        <w:t xml:space="preserve"> </w:t>
      </w:r>
      <w:r>
        <w:rPr>
          <w:sz w:val="20"/>
        </w:rPr>
        <w:t>update</w:t>
      </w:r>
      <w:r>
        <w:rPr>
          <w:spacing w:val="-2"/>
          <w:sz w:val="20"/>
        </w:rPr>
        <w:t xml:space="preserve"> </w:t>
      </w:r>
      <w:r>
        <w:rPr>
          <w:sz w:val="20"/>
        </w:rPr>
        <w:t>it</w:t>
      </w:r>
      <w:r>
        <w:rPr>
          <w:spacing w:val="-2"/>
          <w:sz w:val="20"/>
        </w:rPr>
        <w:t xml:space="preserve"> </w:t>
      </w:r>
      <w:r>
        <w:rPr>
          <w:sz w:val="20"/>
        </w:rPr>
        <w:t>with</w:t>
      </w:r>
      <w:r>
        <w:rPr>
          <w:spacing w:val="-2"/>
          <w:sz w:val="20"/>
        </w:rPr>
        <w:t xml:space="preserve"> </w:t>
      </w:r>
      <w:r>
        <w:rPr>
          <w:sz w:val="20"/>
        </w:rPr>
        <w:t>the</w:t>
      </w:r>
      <w:r>
        <w:rPr>
          <w:spacing w:val="-2"/>
          <w:sz w:val="20"/>
        </w:rPr>
        <w:t xml:space="preserve"> </w:t>
      </w:r>
      <w:r>
        <w:rPr>
          <w:sz w:val="20"/>
        </w:rPr>
        <w:t>syntax</w:t>
      </w:r>
      <w:r>
        <w:rPr>
          <w:spacing w:val="-2"/>
          <w:sz w:val="20"/>
        </w:rPr>
        <w:t xml:space="preserve"> </w:t>
      </w:r>
      <w:r>
        <w:rPr>
          <w:spacing w:val="-4"/>
          <w:sz w:val="20"/>
        </w:rPr>
        <w:t>from</w:t>
      </w:r>
    </w:p>
    <w:p>
      <w:pPr>
        <w:pStyle w:val="Normal"/>
        <w:ind w:left="554" w:hanging="0"/>
        <w:rPr>
          <w:sz w:val="20"/>
        </w:rPr>
      </w:pPr>
      <w:r>
        <w:rPr>
          <w:i/>
          <w:sz w:val="20"/>
        </w:rPr>
        <w:t>Exercise</w:t>
      </w:r>
      <w:r>
        <w:rPr>
          <w:i/>
          <w:spacing w:val="-5"/>
          <w:sz w:val="20"/>
        </w:rPr>
        <w:t xml:space="preserve"> </w:t>
      </w:r>
      <w:r>
        <w:rPr>
          <w:i/>
          <w:sz w:val="20"/>
        </w:rPr>
        <w:t>4.02</w:t>
      </w:r>
      <w:r>
        <w:rPr>
          <w:sz w:val="20"/>
        </w:rPr>
        <w:t>:</w:t>
      </w:r>
      <w:r>
        <w:rPr>
          <w:spacing w:val="-4"/>
          <w:sz w:val="20"/>
        </w:rPr>
        <w:t xml:space="preserve"> </w:t>
      </w:r>
      <w:r>
        <w:rPr>
          <w:i/>
          <w:sz w:val="20"/>
        </w:rPr>
        <w:t>Adding</w:t>
      </w:r>
      <w:r>
        <w:rPr>
          <w:i/>
          <w:spacing w:val="-5"/>
          <w:sz w:val="20"/>
        </w:rPr>
        <w:t xml:space="preserve"> </w:t>
      </w:r>
      <w:r>
        <w:rPr>
          <w:i/>
          <w:sz w:val="20"/>
        </w:rPr>
        <w:t>Bottom</w:t>
      </w:r>
      <w:r>
        <w:rPr>
          <w:i/>
          <w:spacing w:val="-5"/>
          <w:sz w:val="20"/>
        </w:rPr>
        <w:t xml:space="preserve"> </w:t>
      </w:r>
      <w:r>
        <w:rPr>
          <w:i/>
          <w:sz w:val="20"/>
        </w:rPr>
        <w:t>Navigation</w:t>
      </w:r>
      <w:r>
        <w:rPr>
          <w:i/>
          <w:spacing w:val="-5"/>
          <w:sz w:val="20"/>
        </w:rPr>
        <w:t xml:space="preserve"> </w:t>
      </w:r>
      <w:r>
        <w:rPr>
          <w:i/>
          <w:sz w:val="20"/>
        </w:rPr>
        <w:t>to</w:t>
      </w:r>
      <w:r>
        <w:rPr>
          <w:i/>
          <w:spacing w:val="-5"/>
          <w:sz w:val="20"/>
        </w:rPr>
        <w:t xml:space="preserve"> </w:t>
      </w:r>
      <w:r>
        <w:rPr>
          <w:i/>
          <w:sz w:val="20"/>
        </w:rPr>
        <w:t>Your</w:t>
      </w:r>
      <w:r>
        <w:rPr>
          <w:i/>
          <w:spacing w:val="-3"/>
          <w:sz w:val="20"/>
        </w:rPr>
        <w:t xml:space="preserve"> </w:t>
      </w:r>
      <w:r>
        <w:rPr>
          <w:i/>
          <w:spacing w:val="-4"/>
          <w:sz w:val="20"/>
        </w:rPr>
        <w:t>App</w:t>
      </w:r>
      <w:r>
        <w:rPr>
          <w:spacing w:val="-4"/>
          <w:sz w:val="20"/>
        </w:rPr>
        <w:t>:</w:t>
      </w:r>
    </w:p>
    <w:p>
      <w:pPr>
        <w:pStyle w:val="Normal"/>
        <w:rPr>
          <w:rFonts w:ascii="Courier New" w:hAnsi="Courier New"/>
          <w:spacing w:val="-2"/>
          <w:sz w:val="18"/>
        </w:rPr>
      </w:pPr>
      <w:r>
        <w:rPr>
          <w:rFonts w:ascii="Courier New" w:hAnsi="Courier New"/>
          <w:spacing w:val="-2"/>
          <w:sz w:val="18"/>
        </w:rPr>
      </w:r>
    </w:p>
    <w:p>
      <w:pPr>
        <w:pStyle w:val="Normal"/>
        <w:rPr>
          <w:rFonts w:ascii="Courier New" w:hAnsi="Courier New"/>
          <w:sz w:val="18"/>
        </w:rPr>
      </w:pPr>
      <w:r>
        <w:rPr>
          <w:rFonts w:ascii="Courier New" w:hAnsi="Courier New"/>
          <w:sz w:val="18"/>
        </w:rPr>
        <w:t>package com.example.navigationactivity</w:t>
      </w:r>
    </w:p>
    <w:p>
      <w:pPr>
        <w:pStyle w:val="Normal"/>
        <w:rPr>
          <w:rFonts w:ascii="Courier New" w:hAnsi="Courier New"/>
          <w:sz w:val="18"/>
        </w:rPr>
      </w:pPr>
      <w:r>
        <w:rPr>
          <w:rFonts w:ascii="Courier New" w:hAnsi="Courier New"/>
          <w:sz w:val="18"/>
        </w:rPr>
      </w:r>
    </w:p>
    <w:p>
      <w:pPr>
        <w:pStyle w:val="Normal"/>
        <w:rPr>
          <w:rFonts w:ascii="Courier New" w:hAnsi="Courier New"/>
          <w:sz w:val="18"/>
        </w:rPr>
      </w:pPr>
      <w:r>
        <w:rPr>
          <w:rFonts w:ascii="Courier New" w:hAnsi="Courier New"/>
          <w:sz w:val="18"/>
        </w:rPr>
        <w:t>import android.os.Bundle</w:t>
      </w:r>
    </w:p>
    <w:p>
      <w:pPr>
        <w:pStyle w:val="Normal"/>
        <w:rPr>
          <w:rFonts w:ascii="Courier New" w:hAnsi="Courier New"/>
          <w:sz w:val="18"/>
        </w:rPr>
      </w:pPr>
      <w:r>
        <w:rPr>
          <w:rFonts w:ascii="Courier New" w:hAnsi="Courier New"/>
          <w:sz w:val="18"/>
        </w:rPr>
        <w:t>import androidx.appcompat.app.AppCompatActivity</w:t>
      </w:r>
    </w:p>
    <w:p>
      <w:pPr>
        <w:pStyle w:val="Normal"/>
        <w:rPr>
          <w:rFonts w:ascii="Courier New" w:hAnsi="Courier New"/>
          <w:sz w:val="18"/>
        </w:rPr>
      </w:pPr>
      <w:r>
        <w:rPr>
          <w:rFonts w:ascii="Courier New" w:hAnsi="Courier New"/>
          <w:sz w:val="18"/>
        </w:rPr>
        <w:t>import androidx.navigation.findNavController</w:t>
      </w:r>
    </w:p>
    <w:p>
      <w:pPr>
        <w:pStyle w:val="Normal"/>
        <w:rPr>
          <w:rFonts w:ascii="Courier New" w:hAnsi="Courier New"/>
          <w:sz w:val="18"/>
        </w:rPr>
      </w:pPr>
      <w:r>
        <w:rPr>
          <w:rFonts w:ascii="Courier New" w:hAnsi="Courier New"/>
          <w:sz w:val="18"/>
        </w:rPr>
        <w:t>import androidx.navigation.fragment.NavHostFragment import androidx.navigation.ui.AppBarConfiguration import androidx.navigation.ui.navigateUp</w:t>
      </w:r>
    </w:p>
    <w:p>
      <w:pPr>
        <w:pStyle w:val="Normal"/>
        <w:rPr>
          <w:rFonts w:ascii="Courier New" w:hAnsi="Courier New"/>
          <w:sz w:val="18"/>
        </w:rPr>
      </w:pPr>
      <w:r>
        <w:rPr>
          <w:rFonts w:ascii="Courier New" w:hAnsi="Courier New"/>
          <w:sz w:val="18"/>
        </w:rPr>
        <w:t>import androidx.navigation.ui.setupActionBarWithNavController import androidx.navigation.ui.setupWithNavController</w:t>
      </w:r>
    </w:p>
    <w:p>
      <w:pPr>
        <w:pStyle w:val="Normal"/>
        <w:rPr>
          <w:rFonts w:ascii="Courier New" w:hAnsi="Courier New"/>
          <w:sz w:val="18"/>
        </w:rPr>
      </w:pPr>
      <w:r>
        <w:rPr>
          <w:rFonts w:ascii="Courier New" w:hAnsi="Courier New"/>
          <w:sz w:val="18"/>
        </w:rPr>
        <w:t>import com.google.android.material.bottomnavigation.BottomNavigationView</w:t>
      </w:r>
    </w:p>
    <w:p>
      <w:pPr>
        <w:pStyle w:val="Normal"/>
        <w:rPr>
          <w:rFonts w:ascii="Courier New" w:hAnsi="Courier New"/>
          <w:sz w:val="18"/>
        </w:rPr>
      </w:pPr>
      <w:r>
        <w:rPr>
          <w:rFonts w:ascii="Courier New" w:hAnsi="Courier New"/>
          <w:sz w:val="18"/>
        </w:rPr>
      </w:r>
    </w:p>
    <w:p>
      <w:pPr>
        <w:pStyle w:val="Normal"/>
        <w:rPr>
          <w:rFonts w:ascii="Courier New" w:hAnsi="Courier New"/>
          <w:sz w:val="18"/>
        </w:rPr>
      </w:pPr>
      <w:r>
        <w:rPr>
          <w:rFonts w:ascii="Courier New" w:hAnsi="Courier New"/>
          <w:sz w:val="18"/>
        </w:rPr>
        <w:t>class MainActivity : AppCompatActivity() {</w:t>
      </w:r>
    </w:p>
    <w:p>
      <w:pPr>
        <w:pStyle w:val="Normal"/>
        <w:rPr>
          <w:rFonts w:ascii="Courier New" w:hAnsi="Courier New"/>
          <w:sz w:val="18"/>
        </w:rPr>
      </w:pPr>
      <w:r>
        <w:rPr>
          <w:rFonts w:ascii="Courier New" w:hAnsi="Courier New"/>
          <w:sz w:val="18"/>
        </w:rPr>
      </w:r>
    </w:p>
    <w:p>
      <w:pPr>
        <w:pStyle w:val="Normal"/>
        <w:rPr>
          <w:rFonts w:ascii="Courier New" w:hAnsi="Courier New"/>
          <w:sz w:val="18"/>
        </w:rPr>
      </w:pPr>
      <w:r>
        <w:rPr>
          <w:rFonts w:ascii="Courier New" w:hAnsi="Courier New"/>
          <w:sz w:val="18"/>
        </w:rPr>
        <w:t xml:space="preserve">    </w:t>
      </w:r>
      <w:r>
        <w:rPr>
          <w:rFonts w:ascii="Courier New" w:hAnsi="Courier New"/>
          <w:sz w:val="18"/>
        </w:rPr>
        <w:t>private lateinit var appBarConfiguration:</w:t>
      </w:r>
    </w:p>
    <w:p>
      <w:pPr>
        <w:pStyle w:val="Normal"/>
        <w:rPr>
          <w:rFonts w:ascii="Courier New" w:hAnsi="Courier New"/>
          <w:sz w:val="18"/>
        </w:rPr>
      </w:pPr>
      <w:r>
        <w:rPr>
          <w:rFonts w:ascii="Courier New" w:hAnsi="Courier New"/>
          <w:sz w:val="18"/>
        </w:rPr>
        <w:t xml:space="preserve">            </w:t>
      </w:r>
      <w:r>
        <w:rPr>
          <w:rFonts w:ascii="Courier New" w:hAnsi="Courier New"/>
          <w:sz w:val="18"/>
        </w:rPr>
        <w:t>AppBarConfiguration</w:t>
      </w:r>
    </w:p>
    <w:p>
      <w:pPr>
        <w:pStyle w:val="Normal"/>
        <w:rPr>
          <w:rFonts w:ascii="Courier New" w:hAnsi="Courier New"/>
          <w:sz w:val="18"/>
        </w:rPr>
      </w:pPr>
      <w:r>
        <w:rPr>
          <w:rFonts w:ascii="Courier New" w:hAnsi="Courier New"/>
          <w:sz w:val="18"/>
        </w:rPr>
      </w:r>
    </w:p>
    <w:p>
      <w:pPr>
        <w:pStyle w:val="Normal"/>
        <w:rPr>
          <w:rFonts w:ascii="Courier New" w:hAnsi="Courier New"/>
          <w:sz w:val="18"/>
        </w:rPr>
      </w:pPr>
      <w:r>
        <w:rPr>
          <w:rFonts w:ascii="Courier New" w:hAnsi="Courier New"/>
          <w:sz w:val="18"/>
        </w:rPr>
        <w:t xml:space="preserve">    </w:t>
      </w:r>
      <w:r>
        <w:rPr>
          <w:rFonts w:ascii="Courier New" w:hAnsi="Courier New"/>
          <w:sz w:val="18"/>
        </w:rPr>
        <w:t>override fun onCreate(savedInstanceState: Bundle?) { super.onCreate(savedInstanceState)</w:t>
      </w:r>
    </w:p>
    <w:p>
      <w:pPr>
        <w:pStyle w:val="Normal"/>
        <w:rPr>
          <w:rFonts w:ascii="Courier New" w:hAnsi="Courier New"/>
          <w:sz w:val="18"/>
        </w:rPr>
      </w:pPr>
      <w:r>
        <w:rPr>
          <w:rFonts w:ascii="Courier New" w:hAnsi="Courier New"/>
          <w:sz w:val="18"/>
        </w:rPr>
        <w:t xml:space="preserve">        </w:t>
      </w:r>
      <w:r>
        <w:rPr>
          <w:rFonts w:ascii="Courier New" w:hAnsi="Courier New"/>
          <w:sz w:val="18"/>
        </w:rPr>
        <w:t>setContentView(R.layout.activity_main)</w:t>
      </w:r>
    </w:p>
    <w:p>
      <w:pPr>
        <w:pStyle w:val="Normal"/>
        <w:rPr>
          <w:rFonts w:ascii="Courier New" w:hAnsi="Courier New"/>
          <w:sz w:val="18"/>
        </w:rPr>
      </w:pPr>
      <w:r>
        <w:rPr>
          <w:rFonts w:ascii="Courier New" w:hAnsi="Courier New"/>
          <w:sz w:val="18"/>
        </w:rPr>
      </w:r>
    </w:p>
    <w:p>
      <w:pPr>
        <w:pStyle w:val="Normal"/>
        <w:rPr>
          <w:rFonts w:ascii="Courier New" w:hAnsi="Courier New"/>
          <w:sz w:val="18"/>
        </w:rPr>
      </w:pPr>
      <w:r>
        <w:rPr>
          <w:rFonts w:ascii="Courier New" w:hAnsi="Courier New"/>
          <w:sz w:val="18"/>
        </w:rPr>
        <w:t xml:space="preserve">        </w:t>
      </w:r>
      <w:r>
        <w:rPr>
          <w:rFonts w:ascii="Courier New" w:hAnsi="Courier New"/>
          <w:sz w:val="18"/>
        </w:rPr>
        <w:t>val navHostFragment = supportFragmentManager</w:t>
      </w:r>
    </w:p>
    <w:p>
      <w:pPr>
        <w:pStyle w:val="Normal"/>
        <w:rPr>
          <w:rFonts w:ascii="Courier New" w:hAnsi="Courier New"/>
          <w:sz w:val="18"/>
        </w:rPr>
      </w:pPr>
      <w:r>
        <w:rPr>
          <w:rFonts w:ascii="Courier New" w:hAnsi="Courier New"/>
          <w:sz w:val="18"/>
        </w:rPr>
        <w:t xml:space="preserve">            </w:t>
      </w:r>
      <w:r>
        <w:rPr>
          <w:rFonts w:ascii="Courier New" w:hAnsi="Courier New"/>
          <w:sz w:val="18"/>
        </w:rPr>
        <w:t>.findFragmentById(R.id.nav_host_fragment) as</w:t>
      </w:r>
    </w:p>
    <w:p>
      <w:pPr>
        <w:pStyle w:val="Normal"/>
        <w:rPr>
          <w:rFonts w:ascii="Courier New" w:hAnsi="Courier New"/>
          <w:sz w:val="18"/>
        </w:rPr>
      </w:pPr>
      <w:r>
        <w:rPr>
          <w:rFonts w:ascii="Courier New" w:hAnsi="Courier New"/>
          <w:sz w:val="18"/>
        </w:rPr>
        <w:t xml:space="preserve">                </w:t>
      </w:r>
      <w:r>
        <w:rPr>
          <w:rFonts w:ascii="Courier New" w:hAnsi="Courier New"/>
          <w:sz w:val="18"/>
        </w:rPr>
        <w:t>NavHostFragment</w:t>
      </w:r>
    </w:p>
    <w:p>
      <w:pPr>
        <w:pStyle w:val="Normal"/>
        <w:rPr>
          <w:rFonts w:ascii="Courier New" w:hAnsi="Courier New"/>
          <w:sz w:val="18"/>
        </w:rPr>
      </w:pPr>
      <w:r>
        <w:rPr>
          <w:rFonts w:ascii="Courier New" w:hAnsi="Courier New"/>
          <w:sz w:val="18"/>
        </w:rPr>
        <w:t xml:space="preserve">        </w:t>
      </w:r>
      <w:r>
        <w:rPr>
          <w:rFonts w:ascii="Courier New" w:hAnsi="Courier New"/>
          <w:sz w:val="18"/>
        </w:rPr>
        <w:t>val navController = navHostFragment.navController</w:t>
      </w:r>
    </w:p>
    <w:p>
      <w:pPr>
        <w:pStyle w:val="Normal"/>
        <w:rPr>
          <w:rFonts w:ascii="Courier New" w:hAnsi="Courier New"/>
          <w:sz w:val="18"/>
        </w:rPr>
      </w:pPr>
      <w:r>
        <w:rPr>
          <w:rFonts w:ascii="Courier New" w:hAnsi="Courier New"/>
          <w:sz w:val="18"/>
        </w:rPr>
      </w:r>
    </w:p>
    <w:p>
      <w:pPr>
        <w:pStyle w:val="Normal"/>
        <w:rPr>
          <w:rFonts w:ascii="Courier New" w:hAnsi="Courier New"/>
          <w:sz w:val="18"/>
        </w:rPr>
      </w:pPr>
      <w:r>
        <w:rPr>
          <w:rFonts w:ascii="Courier New" w:hAnsi="Courier New"/>
          <w:sz w:val="18"/>
        </w:rPr>
        <w:t xml:space="preserve">        </w:t>
      </w:r>
      <w:r>
        <w:rPr>
          <w:rFonts w:ascii="Courier New" w:hAnsi="Courier New"/>
          <w:sz w:val="18"/>
        </w:rPr>
        <w:t>appBarConfiguration = AppBarConfiguration(setOf( R.id.nav_home, R.id.nav_account, R.id.nav_profile, R.id.nav_mysports))</w:t>
      </w:r>
    </w:p>
    <w:p>
      <w:pPr>
        <w:pStyle w:val="Normal"/>
        <w:rPr>
          <w:rFonts w:ascii="Courier New" w:hAnsi="Courier New"/>
          <w:sz w:val="18"/>
        </w:rPr>
      </w:pPr>
      <w:r>
        <w:rPr>
          <w:rFonts w:ascii="Courier New" w:hAnsi="Courier New"/>
          <w:sz w:val="18"/>
        </w:rPr>
        <w:t xml:space="preserve">        </w:t>
      </w:r>
      <w:r>
        <w:rPr>
          <w:rFonts w:ascii="Courier New" w:hAnsi="Courier New"/>
          <w:sz w:val="18"/>
        </w:rPr>
        <w:t>setupActionBarWithNavController(navController,</w:t>
      </w:r>
    </w:p>
    <w:p>
      <w:pPr>
        <w:pStyle w:val="Normal"/>
        <w:rPr>
          <w:rFonts w:ascii="Courier New" w:hAnsi="Courier New"/>
          <w:sz w:val="18"/>
        </w:rPr>
      </w:pPr>
      <w:r>
        <w:rPr>
          <w:rFonts w:ascii="Courier New" w:hAnsi="Courier New"/>
          <w:sz w:val="18"/>
        </w:rPr>
        <w:t xml:space="preserve">        </w:t>
      </w:r>
      <w:r>
        <w:rPr>
          <w:rFonts w:ascii="Courier New" w:hAnsi="Courier New"/>
          <w:sz w:val="18"/>
        </w:rPr>
        <w:t>appBarConfiguration)</w:t>
      </w:r>
    </w:p>
    <w:p>
      <w:pPr>
        <w:pStyle w:val="Normal"/>
        <w:rPr>
          <w:rFonts w:ascii="Courier New" w:hAnsi="Courier New"/>
          <w:sz w:val="18"/>
        </w:rPr>
      </w:pPr>
      <w:r>
        <w:rPr>
          <w:rFonts w:ascii="Courier New" w:hAnsi="Courier New"/>
          <w:sz w:val="18"/>
        </w:rPr>
        <w:t xml:space="preserve">        </w:t>
      </w:r>
      <w:r>
        <w:rPr>
          <w:rFonts w:ascii="Courier New" w:hAnsi="Courier New"/>
          <w:sz w:val="18"/>
        </w:rPr>
        <w:t>findViewById&lt;BottomNavigationView&gt;(R.id.nav_view)</w:t>
      </w:r>
    </w:p>
    <w:p>
      <w:pPr>
        <w:pStyle w:val="Normal"/>
        <w:rPr>
          <w:rFonts w:ascii="Courier New" w:hAnsi="Courier New"/>
          <w:sz w:val="18"/>
        </w:rPr>
      </w:pPr>
      <w:r>
        <w:rPr>
          <w:rFonts w:ascii="Courier New" w:hAnsi="Courier New"/>
          <w:sz w:val="18"/>
        </w:rPr>
        <w:t xml:space="preserve">            </w:t>
      </w:r>
      <w:r>
        <w:rPr>
          <w:rFonts w:ascii="Courier New" w:hAnsi="Courier New"/>
          <w:sz w:val="18"/>
        </w:rPr>
        <w:t>?.setupWithNavController(navController)</w:t>
      </w:r>
    </w:p>
    <w:p>
      <w:pPr>
        <w:pStyle w:val="Normal"/>
        <w:rPr>
          <w:rFonts w:ascii="Courier New" w:hAnsi="Courier New"/>
          <w:sz w:val="18"/>
        </w:rPr>
      </w:pPr>
      <w:r>
        <w:rPr>
          <w:rFonts w:ascii="Courier New" w:hAnsi="Courier New"/>
          <w:sz w:val="18"/>
        </w:rPr>
        <w:t xml:space="preserve">    </w:t>
      </w:r>
      <w:r>
        <w:rPr>
          <w:rFonts w:ascii="Courier New" w:hAnsi="Courier New"/>
          <w:sz w:val="18"/>
        </w:rPr>
        <w:t>}</w:t>
      </w:r>
    </w:p>
    <w:p>
      <w:pPr>
        <w:pStyle w:val="Normal"/>
        <w:rPr>
          <w:rFonts w:ascii="Courier New" w:hAnsi="Courier New"/>
          <w:sz w:val="18"/>
        </w:rPr>
      </w:pPr>
      <w:r>
        <w:rPr>
          <w:rFonts w:ascii="Courier New" w:hAnsi="Courier New"/>
          <w:sz w:val="18"/>
        </w:rPr>
      </w:r>
    </w:p>
    <w:p>
      <w:pPr>
        <w:pStyle w:val="Normal"/>
        <w:rPr>
          <w:rFonts w:ascii="Courier New" w:hAnsi="Courier New"/>
          <w:sz w:val="18"/>
        </w:rPr>
      </w:pPr>
      <w:r>
        <w:rPr>
          <w:rFonts w:ascii="Courier New" w:hAnsi="Courier New"/>
          <w:sz w:val="18"/>
        </w:rPr>
        <w:t xml:space="preserve">    </w:t>
      </w:r>
      <w:r>
        <w:rPr>
          <w:rFonts w:ascii="Courier New" w:hAnsi="Courier New"/>
          <w:sz w:val="18"/>
        </w:rPr>
        <w:t>override fun onSupportNavigateUp(): Boolean {</w:t>
      </w:r>
    </w:p>
    <w:p>
      <w:pPr>
        <w:pStyle w:val="Normal"/>
        <w:rPr>
          <w:rFonts w:ascii="Courier New" w:hAnsi="Courier New"/>
          <w:sz w:val="18"/>
        </w:rPr>
      </w:pPr>
      <w:r>
        <w:rPr>
          <w:rFonts w:ascii="Courier New" w:hAnsi="Courier New"/>
          <w:sz w:val="18"/>
        </w:rPr>
        <w:t xml:space="preserve">        </w:t>
      </w:r>
      <w:r>
        <w:rPr>
          <w:rFonts w:ascii="Courier New" w:hAnsi="Courier New"/>
          <w:sz w:val="18"/>
        </w:rPr>
        <w:t>val navController</w:t>
      </w:r>
    </w:p>
    <w:p>
      <w:pPr>
        <w:pStyle w:val="Normal"/>
        <w:rPr>
          <w:rFonts w:ascii="Courier New" w:hAnsi="Courier New"/>
          <w:sz w:val="18"/>
        </w:rPr>
      </w:pPr>
      <w:r>
        <w:rPr>
          <w:rFonts w:ascii="Courier New" w:hAnsi="Courier New"/>
          <w:sz w:val="18"/>
        </w:rPr>
        <w:t xml:space="preserve">                </w:t>
      </w:r>
      <w:r>
        <w:rPr>
          <w:rFonts w:ascii="Courier New" w:hAnsi="Courier New"/>
          <w:sz w:val="18"/>
        </w:rPr>
        <w:t>= findNavController(R.id.nav_host_fragment)</w:t>
      </w:r>
    </w:p>
    <w:p>
      <w:pPr>
        <w:pStyle w:val="Normal"/>
        <w:rPr>
          <w:rFonts w:ascii="Courier New" w:hAnsi="Courier New"/>
          <w:sz w:val="18"/>
        </w:rPr>
      </w:pPr>
      <w:r>
        <w:rPr>
          <w:rFonts w:ascii="Courier New" w:hAnsi="Courier New"/>
          <w:sz w:val="18"/>
        </w:rPr>
        <w:t xml:space="preserve">        </w:t>
      </w:r>
      <w:r>
        <w:rPr>
          <w:rFonts w:ascii="Courier New" w:hAnsi="Courier New"/>
          <w:sz w:val="18"/>
        </w:rPr>
        <w:t>return navController.navigateUp(appBarConfiguration)</w:t>
      </w:r>
    </w:p>
    <w:p>
      <w:pPr>
        <w:pStyle w:val="Normal"/>
        <w:rPr>
          <w:rFonts w:ascii="Courier New" w:hAnsi="Courier New"/>
          <w:sz w:val="18"/>
        </w:rPr>
      </w:pPr>
      <w:r>
        <w:rPr>
          <w:rFonts w:ascii="Courier New" w:hAnsi="Courier New"/>
          <w:sz w:val="18"/>
        </w:rPr>
        <w:t xml:space="preserve">                </w:t>
      </w:r>
      <w:r>
        <w:rPr>
          <w:rFonts w:ascii="Courier New" w:hAnsi="Courier New"/>
          <w:sz w:val="18"/>
        </w:rPr>
        <w:t>|| super.onSupportNavigateUp()</w:t>
      </w:r>
    </w:p>
    <w:p>
      <w:pPr>
        <w:pStyle w:val="Normal"/>
        <w:rPr>
          <w:rFonts w:ascii="Courier New" w:hAnsi="Courier New"/>
          <w:sz w:val="18"/>
        </w:rPr>
      </w:pPr>
      <w:r>
        <w:rPr>
          <w:rFonts w:ascii="Courier New" w:hAnsi="Courier New"/>
          <w:sz w:val="18"/>
        </w:rPr>
        <w:t xml:space="preserve">    </w:t>
      </w:r>
      <w:r>
        <w:rPr>
          <w:rFonts w:ascii="Courier New" w:hAnsi="Courier New"/>
          <w:sz w:val="18"/>
        </w:rPr>
        <w:t>}</w:t>
      </w:r>
    </w:p>
    <w:p>
      <w:pPr>
        <w:sectPr>
          <w:headerReference w:type="even" r:id="rId144"/>
          <w:headerReference w:type="default" r:id="rId145"/>
          <w:type w:val="nextPage"/>
          <w:pgSz w:w="10800" w:h="13320"/>
          <w:pgMar w:left="940" w:right="920" w:gutter="0" w:header="695" w:top="1120" w:footer="0" w:bottom="280"/>
          <w:pgNumType w:fmt="decimal"/>
          <w:formProt w:val="false"/>
          <w:textDirection w:val="lrTb"/>
          <w:docGrid w:type="default" w:linePitch="100" w:charSpace="4096"/>
        </w:sectPr>
        <w:pStyle w:val="Normal"/>
        <w:rPr>
          <w:rFonts w:ascii="Courier New" w:hAnsi="Courier New"/>
          <w:sz w:val="18"/>
        </w:rPr>
      </w:pPr>
      <w:r>
        <w:rPr>
          <w:rFonts w:ascii="Courier New" w:hAnsi="Courier New"/>
          <w:sz w:val="18"/>
        </w:rPr>
        <w:t>}</w:t>
      </w:r>
    </w:p>
    <w:p>
      <w:pPr>
        <w:pStyle w:val="TextBody"/>
        <w:spacing w:before="3" w:after="0"/>
        <w:rPr>
          <w:rFonts w:ascii="Courier New" w:hAnsi="Courier New"/>
          <w:sz w:val="6"/>
        </w:rPr>
      </w:pPr>
      <w:r>
        <w:rPr>
          <w:rFonts w:ascii="Courier New" w:hAnsi="Courier New"/>
          <w:sz w:val="6"/>
        </w:rPr>
      </w:r>
    </w:p>
    <w:p>
      <w:pPr>
        <w:pStyle w:val="TextBody"/>
        <w:ind w:left="824" w:hanging="0"/>
        <w:rPr>
          <w:rFonts w:ascii="Courier New" w:hAnsi="Courier New"/>
        </w:rPr>
      </w:pPr>
      <w:r>
        <w:rPr>
          <w:rFonts w:ascii="Courier New" w:hAnsi="Courier New"/>
        </w:rPr>
      </w:r>
    </w:p>
    <w:p>
      <w:pPr>
        <w:pStyle w:val="ListParagraph"/>
        <w:numPr>
          <w:ilvl w:val="0"/>
          <w:numId w:val="13"/>
        </w:numPr>
        <w:tabs>
          <w:tab w:val="clear" w:pos="720"/>
          <w:tab w:val="left" w:pos="1274" w:leader="none"/>
        </w:tabs>
        <w:spacing w:before="42" w:after="0"/>
        <w:ind w:left="1274" w:hanging="360"/>
        <w:jc w:val="left"/>
        <w:rPr>
          <w:sz w:val="20"/>
        </w:rPr>
      </w:pPr>
      <w:r>
        <w:rPr>
          <w:sz w:val="20"/>
        </w:rPr>
        <w:t>Now,</w:t>
      </w:r>
      <w:r>
        <w:rPr>
          <w:spacing w:val="-5"/>
          <w:sz w:val="20"/>
        </w:rPr>
        <w:t xml:space="preserve"> </w:t>
      </w:r>
      <w:r>
        <w:rPr>
          <w:sz w:val="20"/>
        </w:rPr>
        <w:t>run</w:t>
      </w:r>
      <w:r>
        <w:rPr>
          <w:spacing w:val="-3"/>
          <w:sz w:val="20"/>
        </w:rPr>
        <w:t xml:space="preserve"> </w:t>
      </w:r>
      <w:r>
        <w:rPr>
          <w:sz w:val="20"/>
        </w:rPr>
        <w:t>the</w:t>
      </w:r>
      <w:r>
        <w:rPr>
          <w:spacing w:val="-1"/>
          <w:sz w:val="20"/>
        </w:rPr>
        <w:t xml:space="preserve"> </w:t>
      </w:r>
      <w:r>
        <w:rPr>
          <w:sz w:val="20"/>
        </w:rPr>
        <w:t>app</w:t>
      </w:r>
      <w:r>
        <w:rPr>
          <w:spacing w:val="-3"/>
          <w:sz w:val="20"/>
        </w:rPr>
        <w:t xml:space="preserve"> </w:t>
      </w:r>
      <w:r>
        <w:rPr>
          <w:sz w:val="20"/>
        </w:rPr>
        <w:t>and</w:t>
      </w:r>
      <w:r>
        <w:rPr>
          <w:spacing w:val="-2"/>
          <w:sz w:val="20"/>
        </w:rPr>
        <w:t xml:space="preserve"> </w:t>
      </w:r>
      <w:r>
        <w:rPr>
          <w:sz w:val="20"/>
        </w:rPr>
        <w:t>navigate</w:t>
      </w:r>
      <w:r>
        <w:rPr>
          <w:spacing w:val="-2"/>
          <w:sz w:val="20"/>
        </w:rPr>
        <w:t xml:space="preserve"> </w:t>
      </w:r>
      <w:r>
        <w:rPr>
          <w:sz w:val="20"/>
        </w:rPr>
        <w:t>to</w:t>
      </w:r>
      <w:r>
        <w:rPr>
          <w:spacing w:val="-1"/>
          <w:sz w:val="20"/>
        </w:rPr>
        <w:t xml:space="preserve"> </w:t>
      </w:r>
      <w:r>
        <w:rPr>
          <w:sz w:val="20"/>
        </w:rPr>
        <w:t>the</w:t>
      </w:r>
      <w:r>
        <w:rPr>
          <w:spacing w:val="-3"/>
          <w:sz w:val="20"/>
        </w:rPr>
        <w:t xml:space="preserve"> </w:t>
      </w:r>
      <w:r>
        <w:rPr>
          <w:rFonts w:ascii="Courier New" w:hAnsi="Courier New"/>
          <w:b/>
        </w:rPr>
        <w:t>My</w:t>
      </w:r>
      <w:r>
        <w:rPr>
          <w:rFonts w:ascii="Courier New" w:hAnsi="Courier New"/>
          <w:b/>
          <w:spacing w:val="-4"/>
        </w:rPr>
        <w:t xml:space="preserve"> </w:t>
      </w:r>
      <w:r>
        <w:rPr>
          <w:rFonts w:ascii="Courier New" w:hAnsi="Courier New"/>
          <w:b/>
        </w:rPr>
        <w:t>Sports</w:t>
      </w:r>
      <w:r>
        <w:rPr>
          <w:rFonts w:ascii="Courier New" w:hAnsi="Courier New"/>
          <w:b/>
          <w:spacing w:val="-80"/>
        </w:rPr>
        <w:t xml:space="preserve"> </w:t>
      </w:r>
      <w:r>
        <w:rPr>
          <w:spacing w:val="-2"/>
          <w:sz w:val="20"/>
        </w:rPr>
        <w:t>section:</w:t>
      </w:r>
    </w:p>
    <w:p>
      <w:pPr>
        <w:pStyle w:val="TextBody"/>
        <w:spacing w:before="4" w:after="0"/>
        <w:rPr>
          <w:sz w:val="17"/>
        </w:rPr>
      </w:pPr>
      <w:r>
        <w:rPr>
          <w:sz w:val="17"/>
        </w:rPr>
      </w:r>
    </w:p>
    <w:p>
      <w:pPr>
        <w:pStyle w:val="TextBody"/>
        <w:spacing w:before="11" w:after="0"/>
        <w:jc w:val="center"/>
        <w:rPr>
          <w:sz w:val="26"/>
        </w:rPr>
      </w:pPr>
      <w:r>
        <w:rPr/>
        <w:drawing>
          <wp:inline distT="0" distB="0" distL="0" distR="0">
            <wp:extent cx="2512060" cy="5582285"/>
            <wp:effectExtent l="0" t="0" r="0" b="0"/>
            <wp:docPr id="404"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15" descr="Diagram&#10;&#10;Description automatically generated"/>
                    <pic:cNvPicPr>
                      <a:picLocks noChangeAspect="1" noChangeArrowheads="1"/>
                    </pic:cNvPicPr>
                  </pic:nvPicPr>
                  <pic:blipFill>
                    <a:blip r:embed="rId146"/>
                    <a:stretch>
                      <a:fillRect/>
                    </a:stretch>
                  </pic:blipFill>
                  <pic:spPr bwMode="auto">
                    <a:xfrm>
                      <a:off x="0" y="0"/>
                      <a:ext cx="2512060" cy="5582285"/>
                    </a:xfrm>
                    <a:prstGeom prst="rect">
                      <a:avLst/>
                    </a:prstGeom>
                    <a:ln w="3175">
                      <a:solidFill>
                        <a:srgbClr val="BFBFBF"/>
                      </a:solidFill>
                    </a:ln>
                  </pic:spPr>
                </pic:pic>
              </a:graphicData>
            </a:graphic>
          </wp:inline>
        </w:drawing>
      </w:r>
    </w:p>
    <w:p>
      <w:pPr>
        <w:pStyle w:val="TextBody"/>
        <w:spacing w:before="11" w:after="0"/>
        <w:jc w:val="center"/>
        <w:rPr>
          <w:sz w:val="26"/>
        </w:rPr>
      </w:pPr>
      <w:r>
        <w:rPr>
          <w:sz w:val="26"/>
        </w:rPr>
      </w:r>
    </w:p>
    <w:p>
      <w:pPr>
        <w:sectPr>
          <w:headerReference w:type="even" r:id="rId147"/>
          <w:headerReference w:type="default" r:id="rId148"/>
          <w:type w:val="nextPage"/>
          <w:pgSz w:w="10800" w:h="13320"/>
          <w:pgMar w:left="940" w:right="920" w:gutter="0" w:header="695" w:top="1120" w:footer="0" w:bottom="280"/>
          <w:pgNumType w:fmt="decimal"/>
          <w:formProt w:val="false"/>
          <w:textDirection w:val="lrTb"/>
          <w:docGrid w:type="default" w:linePitch="100" w:charSpace="4096"/>
        </w:sectPr>
        <w:pStyle w:val="Normal"/>
        <w:spacing w:before="1" w:after="0"/>
        <w:ind w:left="1939" w:hanging="0"/>
        <w:rPr>
          <w:rFonts w:ascii="Open Sans SemiBold" w:hAnsi="Open Sans SemiBold"/>
          <w:b/>
          <w:b/>
          <w:sz w:val="18"/>
        </w:rPr>
      </w:pPr>
      <w:r>
        <w:rPr>
          <w:rFonts w:ascii="Open Sans SemiBold" w:hAnsi="Open Sans SemiBold"/>
          <w:b/>
          <w:sz w:val="18"/>
        </w:rPr>
        <w:t>Figure</w:t>
      </w:r>
      <w:r>
        <w:rPr>
          <w:rFonts w:ascii="Open Sans SemiBold" w:hAnsi="Open Sans SemiBold"/>
          <w:b/>
          <w:spacing w:val="-3"/>
          <w:sz w:val="18"/>
        </w:rPr>
        <w:t xml:space="preserve"> </w:t>
      </w:r>
      <w:r>
        <w:rPr>
          <w:rFonts w:ascii="Open Sans SemiBold" w:hAnsi="Open Sans SemiBold"/>
          <w:b/>
          <w:sz w:val="18"/>
        </w:rPr>
        <w:t>4.18:</w:t>
      </w:r>
      <w:r>
        <w:rPr>
          <w:rFonts w:ascii="Open Sans SemiBold" w:hAnsi="Open Sans SemiBold"/>
          <w:b/>
          <w:spacing w:val="-2"/>
          <w:sz w:val="18"/>
        </w:rPr>
        <w:t xml:space="preserve"> </w:t>
      </w:r>
      <w:r>
        <w:rPr>
          <w:rFonts w:ascii="Open Sans SemiBold" w:hAnsi="Open Sans SemiBold"/>
          <w:b/>
          <w:sz w:val="18"/>
        </w:rPr>
        <w:t>Bottom</w:t>
      </w:r>
      <w:r>
        <w:rPr>
          <w:rFonts w:ascii="Open Sans SemiBold" w:hAnsi="Open Sans SemiBold"/>
          <w:b/>
          <w:spacing w:val="-2"/>
          <w:sz w:val="18"/>
        </w:rPr>
        <w:t xml:space="preserve"> </w:t>
      </w:r>
      <w:r>
        <w:rPr>
          <w:rFonts w:ascii="Open Sans SemiBold" w:hAnsi="Open Sans SemiBold"/>
          <w:b/>
          <w:sz w:val="18"/>
        </w:rPr>
        <w:t>navigation</w:t>
      </w:r>
      <w:r>
        <w:rPr>
          <w:rFonts w:ascii="Open Sans SemiBold" w:hAnsi="Open Sans SemiBold"/>
          <w:b/>
          <w:spacing w:val="-2"/>
          <w:sz w:val="18"/>
        </w:rPr>
        <w:t xml:space="preserve"> </w:t>
      </w:r>
      <w:r>
        <w:rPr>
          <w:rFonts w:ascii="Open Sans SemiBold" w:hAnsi="Open Sans SemiBold"/>
          <w:b/>
          <w:sz w:val="18"/>
        </w:rPr>
        <w:t>with</w:t>
      </w:r>
      <w:r>
        <w:rPr>
          <w:rFonts w:ascii="Open Sans SemiBold" w:hAnsi="Open Sans SemiBold"/>
          <w:b/>
          <w:spacing w:val="-2"/>
          <w:sz w:val="18"/>
        </w:rPr>
        <w:t xml:space="preserve"> </w:t>
      </w:r>
      <w:r>
        <w:rPr>
          <w:rFonts w:ascii="Open Sans SemiBold" w:hAnsi="Open Sans SemiBold"/>
          <w:b/>
          <w:sz w:val="18"/>
        </w:rPr>
        <w:t>the</w:t>
      </w:r>
      <w:r>
        <w:rPr>
          <w:rFonts w:ascii="Open Sans SemiBold" w:hAnsi="Open Sans SemiBold"/>
          <w:b/>
          <w:spacing w:val="-1"/>
          <w:sz w:val="18"/>
        </w:rPr>
        <w:t xml:space="preserve"> </w:t>
      </w:r>
      <w:r>
        <w:rPr>
          <w:rFonts w:ascii="Open Sans SemiBold" w:hAnsi="Open Sans SemiBold"/>
          <w:b/>
          <w:sz w:val="18"/>
        </w:rPr>
        <w:t>My</w:t>
      </w:r>
      <w:r>
        <w:rPr>
          <w:rFonts w:ascii="Open Sans SemiBold" w:hAnsi="Open Sans SemiBold"/>
          <w:b/>
          <w:spacing w:val="-2"/>
          <w:sz w:val="18"/>
        </w:rPr>
        <w:t xml:space="preserve"> </w:t>
      </w:r>
      <w:r>
        <w:rPr>
          <w:rFonts w:ascii="Open Sans SemiBold" w:hAnsi="Open Sans SemiBold"/>
          <w:b/>
          <w:sz w:val="18"/>
        </w:rPr>
        <w:t>Sports</w:t>
      </w:r>
      <w:r>
        <w:rPr>
          <w:rFonts w:ascii="Open Sans SemiBold" w:hAnsi="Open Sans SemiBold"/>
          <w:b/>
          <w:spacing w:val="-2"/>
          <w:sz w:val="18"/>
        </w:rPr>
        <w:t xml:space="preserve"> </w:t>
      </w:r>
      <w:r>
        <w:rPr>
          <w:rFonts w:ascii="Open Sans SemiBold" w:hAnsi="Open Sans SemiBold"/>
          <w:b/>
          <w:sz w:val="18"/>
        </w:rPr>
        <w:t>menu</w:t>
      </w:r>
      <w:r>
        <w:rPr>
          <w:rFonts w:ascii="Open Sans SemiBold" w:hAnsi="Open Sans SemiBold"/>
          <w:b/>
          <w:spacing w:val="-1"/>
          <w:sz w:val="18"/>
        </w:rPr>
        <w:t xml:space="preserve"> </w:t>
      </w:r>
      <w:r>
        <w:rPr>
          <w:rFonts w:ascii="Open Sans SemiBold" w:hAnsi="Open Sans SemiBold"/>
          <w:b/>
          <w:spacing w:val="-2"/>
          <w:sz w:val="18"/>
        </w:rPr>
        <w:t>displayed</w:t>
      </w:r>
    </w:p>
    <w:p>
      <w:pPr>
        <w:pStyle w:val="TextBody"/>
        <w:spacing w:before="12" w:after="0"/>
        <w:rPr>
          <w:rFonts w:ascii="Open Sans SemiBold" w:hAnsi="Open Sans SemiBold"/>
          <w:b/>
          <w:b/>
          <w:sz w:val="7"/>
        </w:rPr>
      </w:pPr>
      <w:r>
        <w:rPr>
          <w:rFonts w:ascii="Open Sans SemiBold" w:hAnsi="Open Sans SemiBold"/>
          <w:b/>
          <w:sz w:val="7"/>
        </w:rPr>
      </w:r>
    </w:p>
    <w:p>
      <w:pPr>
        <w:pStyle w:val="ListParagraph"/>
        <w:numPr>
          <w:ilvl w:val="0"/>
          <w:numId w:val="13"/>
        </w:numPr>
        <w:tabs>
          <w:tab w:val="clear" w:pos="720"/>
          <w:tab w:val="left" w:pos="554" w:leader="none"/>
        </w:tabs>
        <w:spacing w:lineRule="auto" w:line="247" w:before="101" w:after="0"/>
        <w:ind w:left="554" w:right="1398" w:hanging="360"/>
        <w:jc w:val="left"/>
        <w:rPr>
          <w:sz w:val="20"/>
        </w:rPr>
      </w:pPr>
      <w:r>
        <w:rPr>
          <w:sz w:val="20"/>
        </w:rPr>
        <w:t>Now,</w:t>
      </w:r>
      <w:r>
        <w:rPr>
          <w:spacing w:val="-3"/>
          <w:sz w:val="20"/>
        </w:rPr>
        <w:t xml:space="preserve"> </w:t>
      </w:r>
      <w:r>
        <w:rPr>
          <w:sz w:val="20"/>
        </w:rPr>
        <w:t>select</w:t>
      </w:r>
      <w:r>
        <w:rPr>
          <w:spacing w:val="-3"/>
          <w:sz w:val="20"/>
        </w:rPr>
        <w:t xml:space="preserve"> </w:t>
      </w:r>
      <w:r>
        <w:rPr>
          <w:sz w:val="20"/>
        </w:rPr>
        <w:t>one</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sports</w:t>
      </w:r>
      <w:r>
        <w:rPr>
          <w:spacing w:val="-3"/>
          <w:sz w:val="20"/>
        </w:rPr>
        <w:t xml:space="preserve"> </w:t>
      </w:r>
      <w:r>
        <w:rPr>
          <w:sz w:val="20"/>
        </w:rPr>
        <w:t>within</w:t>
      </w:r>
      <w:r>
        <w:rPr>
          <w:spacing w:val="-3"/>
          <w:sz w:val="20"/>
        </w:rPr>
        <w:t xml:space="preserve"> </w:t>
      </w:r>
      <w:r>
        <w:rPr>
          <w:sz w:val="20"/>
        </w:rPr>
        <w:t>this</w:t>
      </w:r>
      <w:r>
        <w:rPr>
          <w:spacing w:val="-3"/>
          <w:sz w:val="20"/>
        </w:rPr>
        <w:t xml:space="preserve"> </w:t>
      </w:r>
      <w:r>
        <w:rPr>
          <w:sz w:val="20"/>
        </w:rPr>
        <w:t>screen</w:t>
      </w:r>
      <w:r>
        <w:rPr>
          <w:spacing w:val="-3"/>
          <w:sz w:val="20"/>
        </w:rPr>
        <w:t xml:space="preserve"> </w:t>
      </w:r>
      <w:r>
        <w:rPr>
          <w:sz w:val="20"/>
        </w:rPr>
        <w:t>to</w:t>
      </w:r>
      <w:r>
        <w:rPr>
          <w:spacing w:val="-3"/>
          <w:sz w:val="20"/>
        </w:rPr>
        <w:t xml:space="preserve"> </w:t>
      </w:r>
      <w:r>
        <w:rPr>
          <w:sz w:val="20"/>
        </w:rPr>
        <w:t>use</w:t>
      </w:r>
      <w:r>
        <w:rPr>
          <w:spacing w:val="-3"/>
          <w:sz w:val="20"/>
        </w:rPr>
        <w:t xml:space="preserve"> </w:t>
      </w:r>
      <w:r>
        <w:rPr>
          <w:sz w:val="20"/>
        </w:rPr>
        <w:t>the</w:t>
      </w:r>
      <w:r>
        <w:rPr>
          <w:spacing w:val="-3"/>
          <w:sz w:val="20"/>
        </w:rPr>
        <w:t xml:space="preserve"> </w:t>
      </w:r>
      <w:r>
        <w:rPr>
          <w:sz w:val="20"/>
        </w:rPr>
        <w:t>action</w:t>
      </w:r>
      <w:r>
        <w:rPr>
          <w:spacing w:val="-4"/>
          <w:sz w:val="20"/>
        </w:rPr>
        <w:t xml:space="preserve"> </w:t>
      </w:r>
      <w:r>
        <w:rPr>
          <w:sz w:val="20"/>
        </w:rPr>
        <w:t>within</w:t>
      </w:r>
      <w:r>
        <w:rPr>
          <w:spacing w:val="-3"/>
          <w:sz w:val="20"/>
        </w:rPr>
        <w:t xml:space="preserve"> </w:t>
      </w:r>
      <w:r>
        <w:rPr>
          <w:sz w:val="20"/>
        </w:rPr>
        <w:t>the navigation graph to go to that sport's page:</w:t>
      </w:r>
    </w:p>
    <w:p>
      <w:pPr>
        <w:pStyle w:val="ListParagraph"/>
        <w:tabs>
          <w:tab w:val="clear" w:pos="720"/>
          <w:tab w:val="left" w:pos="554" w:leader="none"/>
        </w:tabs>
        <w:spacing w:lineRule="auto" w:line="247" w:before="101" w:after="0"/>
        <w:ind w:left="554" w:right="1398" w:hanging="0"/>
        <w:jc w:val="center"/>
        <w:rPr>
          <w:sz w:val="20"/>
        </w:rPr>
      </w:pPr>
      <w:r>
        <w:rPr>
          <w:sz w:val="20"/>
        </w:rPr>
      </w:r>
    </w:p>
    <w:p>
      <w:pPr>
        <w:pStyle w:val="TextBody"/>
        <w:spacing w:before="6" w:after="0"/>
        <w:jc w:val="center"/>
        <w:rPr>
          <w:sz w:val="19"/>
        </w:rPr>
      </w:pPr>
      <w:r>
        <w:rPr/>
        <w:drawing>
          <wp:inline distT="0" distB="0" distL="0" distR="0">
            <wp:extent cx="2669540" cy="5932170"/>
            <wp:effectExtent l="0" t="0" r="0" b="0"/>
            <wp:docPr id="411" name="Picture 138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1380" descr="Text&#10;&#10;Description automatically generated with medium confidence"/>
                    <pic:cNvPicPr>
                      <a:picLocks noChangeAspect="1" noChangeArrowheads="1"/>
                    </pic:cNvPicPr>
                  </pic:nvPicPr>
                  <pic:blipFill>
                    <a:blip r:embed="rId149"/>
                    <a:stretch>
                      <a:fillRect/>
                    </a:stretch>
                  </pic:blipFill>
                  <pic:spPr bwMode="auto">
                    <a:xfrm>
                      <a:off x="0" y="0"/>
                      <a:ext cx="2669540" cy="5932170"/>
                    </a:xfrm>
                    <a:prstGeom prst="rect">
                      <a:avLst/>
                    </a:prstGeom>
                    <a:ln w="3175">
                      <a:solidFill>
                        <a:srgbClr val="BFBFBF"/>
                      </a:solidFill>
                    </a:ln>
                  </pic:spPr>
                </pic:pic>
              </a:graphicData>
            </a:graphic>
          </wp:inline>
        </w:drawing>
      </w:r>
    </w:p>
    <w:p>
      <w:pPr>
        <w:pStyle w:val="TextBody"/>
        <w:spacing w:before="4" w:after="0"/>
        <w:rPr>
          <w:sz w:val="27"/>
        </w:rPr>
      </w:pPr>
      <w:r>
        <w:rPr>
          <w:sz w:val="27"/>
        </w:rPr>
      </w:r>
    </w:p>
    <w:p>
      <w:pPr>
        <w:sectPr>
          <w:headerReference w:type="even" r:id="rId150"/>
          <w:headerReference w:type="default" r:id="rId151"/>
          <w:type w:val="nextPage"/>
          <w:pgSz w:w="10800" w:h="13320"/>
          <w:pgMar w:left="940" w:right="920" w:gutter="0" w:header="695" w:top="1120" w:footer="0" w:bottom="280"/>
          <w:pgNumType w:fmt="decimal"/>
          <w:formProt w:val="false"/>
          <w:textDirection w:val="lrTb"/>
          <w:docGrid w:type="default" w:linePitch="100" w:charSpace="4096"/>
        </w:sectPr>
        <w:pStyle w:val="Normal"/>
        <w:spacing w:before="1" w:after="0"/>
        <w:ind w:left="1026" w:hanging="0"/>
        <w:rPr>
          <w:rFonts w:ascii="Open Sans SemiBold" w:hAnsi="Open Sans SemiBold"/>
          <w:b/>
          <w:b/>
          <w:sz w:val="18"/>
        </w:rPr>
      </w:pPr>
      <w:r>
        <w:rPr>
          <w:rFonts w:ascii="Open Sans SemiBold" w:hAnsi="Open Sans SemiBold"/>
          <w:b/>
          <w:sz w:val="18"/>
        </w:rPr>
        <w:t>Figure</w:t>
      </w:r>
      <w:r>
        <w:rPr>
          <w:rFonts w:ascii="Open Sans SemiBold" w:hAnsi="Open Sans SemiBold"/>
          <w:b/>
          <w:spacing w:val="-3"/>
          <w:sz w:val="18"/>
        </w:rPr>
        <w:t xml:space="preserve"> </w:t>
      </w:r>
      <w:r>
        <w:rPr>
          <w:rFonts w:ascii="Open Sans SemiBold" w:hAnsi="Open Sans SemiBold"/>
          <w:b/>
          <w:sz w:val="18"/>
        </w:rPr>
        <w:t>4.19:</w:t>
      </w:r>
      <w:r>
        <w:rPr>
          <w:rFonts w:ascii="Open Sans SemiBold" w:hAnsi="Open Sans SemiBold"/>
          <w:b/>
          <w:spacing w:val="-1"/>
          <w:sz w:val="18"/>
        </w:rPr>
        <w:t xml:space="preserve"> </w:t>
      </w:r>
      <w:r>
        <w:rPr>
          <w:rFonts w:ascii="Open Sans SemiBold" w:hAnsi="Open Sans SemiBold"/>
          <w:b/>
          <w:sz w:val="18"/>
        </w:rPr>
        <w:t>Bottom</w:t>
      </w:r>
      <w:r>
        <w:rPr>
          <w:rFonts w:ascii="Open Sans SemiBold" w:hAnsi="Open Sans SemiBold"/>
          <w:b/>
          <w:spacing w:val="-2"/>
          <w:sz w:val="18"/>
        </w:rPr>
        <w:t xml:space="preserve"> </w:t>
      </w:r>
      <w:r>
        <w:rPr>
          <w:rFonts w:ascii="Open Sans SemiBold" w:hAnsi="Open Sans SemiBold"/>
          <w:b/>
          <w:sz w:val="18"/>
        </w:rPr>
        <w:t>navigation</w:t>
      </w:r>
      <w:r>
        <w:rPr>
          <w:rFonts w:ascii="Open Sans SemiBold" w:hAnsi="Open Sans SemiBold"/>
          <w:b/>
          <w:spacing w:val="-1"/>
          <w:sz w:val="18"/>
        </w:rPr>
        <w:t xml:space="preserve"> </w:t>
      </w:r>
      <w:r>
        <w:rPr>
          <w:rFonts w:ascii="Open Sans SemiBold" w:hAnsi="Open Sans SemiBold"/>
          <w:b/>
          <w:sz w:val="18"/>
        </w:rPr>
        <w:t>showing</w:t>
      </w:r>
      <w:r>
        <w:rPr>
          <w:rFonts w:ascii="Open Sans SemiBold" w:hAnsi="Open Sans SemiBold"/>
          <w:b/>
          <w:spacing w:val="-2"/>
          <w:sz w:val="18"/>
        </w:rPr>
        <w:t xml:space="preserve"> </w:t>
      </w:r>
      <w:r>
        <w:rPr>
          <w:rFonts w:ascii="Open Sans SemiBold" w:hAnsi="Open Sans SemiBold"/>
          <w:b/>
          <w:sz w:val="18"/>
        </w:rPr>
        <w:t>a</w:t>
      </w:r>
      <w:r>
        <w:rPr>
          <w:rFonts w:ascii="Open Sans SemiBold" w:hAnsi="Open Sans SemiBold"/>
          <w:b/>
          <w:spacing w:val="-1"/>
          <w:sz w:val="18"/>
        </w:rPr>
        <w:t xml:space="preserve"> </w:t>
      </w:r>
      <w:r>
        <w:rPr>
          <w:rFonts w:ascii="Open Sans SemiBold" w:hAnsi="Open Sans SemiBold"/>
          <w:b/>
          <w:sz w:val="18"/>
        </w:rPr>
        <w:t>secondary</w:t>
      </w:r>
      <w:r>
        <w:rPr>
          <w:rFonts w:ascii="Open Sans SemiBold" w:hAnsi="Open Sans SemiBold"/>
          <w:b/>
          <w:spacing w:val="-1"/>
          <w:sz w:val="18"/>
        </w:rPr>
        <w:t xml:space="preserve"> </w:t>
      </w:r>
      <w:r>
        <w:rPr>
          <w:rFonts w:ascii="Open Sans SemiBold" w:hAnsi="Open Sans SemiBold"/>
          <w:b/>
          <w:sz w:val="18"/>
        </w:rPr>
        <w:t>sports</w:t>
      </w:r>
      <w:r>
        <w:rPr>
          <w:rFonts w:ascii="Open Sans SemiBold" w:hAnsi="Open Sans SemiBold"/>
          <w:b/>
          <w:spacing w:val="-1"/>
          <w:sz w:val="18"/>
        </w:rPr>
        <w:t xml:space="preserve"> </w:t>
      </w:r>
      <w:r>
        <w:rPr>
          <w:rFonts w:ascii="Open Sans SemiBold" w:hAnsi="Open Sans SemiBold"/>
          <w:b/>
          <w:spacing w:val="-2"/>
          <w:sz w:val="18"/>
        </w:rPr>
        <w:t>destination</w:t>
      </w:r>
    </w:p>
    <w:p>
      <w:pPr>
        <w:pStyle w:val="TextBody"/>
        <w:spacing w:before="12" w:after="0"/>
        <w:rPr>
          <w:rFonts w:ascii="Open Sans SemiBold" w:hAnsi="Open Sans SemiBold"/>
          <w:b/>
          <w:b/>
          <w:sz w:val="7"/>
        </w:rPr>
      </w:pPr>
      <w:r>
        <w:rPr>
          <w:rFonts w:ascii="Open Sans SemiBold" w:hAnsi="Open Sans SemiBold"/>
          <w:b/>
          <w:sz w:val="7"/>
        </w:rPr>
      </w:r>
    </w:p>
    <w:p>
      <w:pPr>
        <w:pStyle w:val="TextBody"/>
        <w:spacing w:lineRule="auto" w:line="240" w:before="101" w:after="0"/>
        <w:ind w:left="824" w:right="181" w:hanging="0"/>
        <w:rPr/>
      </w:pPr>
      <w:r>
        <w:rPr/>
        <w:t xml:space="preserve">As you can see, the </w:t>
      </w:r>
      <w:r>
        <w:rPr>
          <w:rFonts w:ascii="Courier New" w:hAnsi="Courier New"/>
          <w:b/>
          <w:sz w:val="22"/>
        </w:rPr>
        <w:t>My Sports</w:t>
      </w:r>
      <w:r>
        <w:rPr>
          <w:rFonts w:ascii="Courier New" w:hAnsi="Courier New"/>
          <w:b/>
          <w:spacing w:val="-72"/>
          <w:sz w:val="22"/>
        </w:rPr>
        <w:t xml:space="preserve"> </w:t>
      </w:r>
      <w:r>
        <w:rPr/>
        <w:t>item is still selected in the primary bottom navigation, which lets the user know which section they are in. The content of the sport</w:t>
      </w:r>
      <w:r>
        <w:rPr>
          <w:spacing w:val="-2"/>
        </w:rPr>
        <w:t xml:space="preserve"> </w:t>
      </w:r>
      <w:r>
        <w:rPr/>
        <w:t>is</w:t>
      </w:r>
      <w:r>
        <w:rPr>
          <w:spacing w:val="-2"/>
        </w:rPr>
        <w:t xml:space="preserve"> </w:t>
      </w:r>
      <w:r>
        <w:rPr/>
        <w:t>displayed</w:t>
      </w:r>
      <w:r>
        <w:rPr>
          <w:spacing w:val="-2"/>
        </w:rPr>
        <w:t xml:space="preserve"> </w:t>
      </w:r>
      <w:r>
        <w:rPr/>
        <w:t>in</w:t>
      </w:r>
      <w:r>
        <w:rPr>
          <w:spacing w:val="-2"/>
        </w:rPr>
        <w:t xml:space="preserve"> </w:t>
      </w:r>
      <w:r>
        <w:rPr/>
        <w:t>the</w:t>
      </w:r>
      <w:r>
        <w:rPr>
          <w:spacing w:val="-2"/>
        </w:rPr>
        <w:t xml:space="preserve"> </w:t>
      </w:r>
      <w:r>
        <w:rPr/>
        <w:t>body</w:t>
      </w:r>
      <w:r>
        <w:rPr>
          <w:spacing w:val="-2"/>
        </w:rPr>
        <w:t xml:space="preserve"> </w:t>
      </w:r>
      <w:r>
        <w:rPr/>
        <w:t>of</w:t>
      </w:r>
      <w:r>
        <w:rPr>
          <w:spacing w:val="-2"/>
        </w:rPr>
        <w:t xml:space="preserve"> </w:t>
      </w:r>
      <w:r>
        <w:rPr/>
        <w:t>the</w:t>
      </w:r>
      <w:r>
        <w:rPr>
          <w:spacing w:val="-2"/>
        </w:rPr>
        <w:t xml:space="preserve"> </w:t>
      </w:r>
      <w:r>
        <w:rPr/>
        <w:t>page,</w:t>
      </w:r>
      <w:r>
        <w:rPr>
          <w:spacing w:val="-2"/>
        </w:rPr>
        <w:t xml:space="preserve"> </w:t>
      </w:r>
      <w:r>
        <w:rPr/>
        <w:t>the</w:t>
      </w:r>
      <w:r>
        <w:rPr>
          <w:spacing w:val="-2"/>
        </w:rPr>
        <w:t xml:space="preserve"> </w:t>
      </w:r>
      <w:r>
        <w:rPr/>
        <w:t>title</w:t>
      </w:r>
      <w:r>
        <w:rPr>
          <w:spacing w:val="-2"/>
        </w:rPr>
        <w:t xml:space="preserve"> </w:t>
      </w:r>
      <w:r>
        <w:rPr/>
        <w:t>of</w:t>
      </w:r>
      <w:r>
        <w:rPr>
          <w:spacing w:val="-2"/>
        </w:rPr>
        <w:t xml:space="preserve"> </w:t>
      </w:r>
      <w:r>
        <w:rPr/>
        <w:t>the</w:t>
      </w:r>
      <w:r>
        <w:rPr>
          <w:spacing w:val="-2"/>
        </w:rPr>
        <w:t xml:space="preserve"> </w:t>
      </w:r>
      <w:r>
        <w:rPr/>
        <w:t>destination</w:t>
      </w:r>
      <w:r>
        <w:rPr>
          <w:spacing w:val="-2"/>
        </w:rPr>
        <w:t xml:space="preserve"> </w:t>
      </w:r>
      <w:r>
        <w:rPr/>
        <w:t>is</w:t>
      </w:r>
      <w:r>
        <w:rPr>
          <w:spacing w:val="-3"/>
        </w:rPr>
        <w:t xml:space="preserve"> </w:t>
      </w:r>
      <w:r>
        <w:rPr/>
        <w:t>set,</w:t>
      </w:r>
      <w:r>
        <w:rPr>
          <w:spacing w:val="-2"/>
        </w:rPr>
        <w:t xml:space="preserve"> </w:t>
      </w:r>
      <w:r>
        <w:rPr/>
        <w:t>and</w:t>
      </w:r>
      <w:r>
        <w:rPr>
          <w:spacing w:val="-3"/>
        </w:rPr>
        <w:t xml:space="preserve"> </w:t>
      </w:r>
      <w:r>
        <w:rPr/>
        <w:t>the back navigation is handled by signaling to the user, with the arrow on the toolbar, that they can click it to go back to the primary destination.</w:t>
      </w:r>
    </w:p>
    <w:p>
      <w:pPr>
        <w:sectPr>
          <w:headerReference w:type="even" r:id="rId152"/>
          <w:headerReference w:type="default" r:id="rId153"/>
          <w:type w:val="nextPage"/>
          <w:pgSz w:w="10800" w:h="13320"/>
          <w:pgMar w:left="940" w:right="920" w:gutter="0" w:header="695" w:top="1120" w:footer="0" w:bottom="280"/>
          <w:pgNumType w:fmt="decimal"/>
          <w:formProt w:val="false"/>
          <w:textDirection w:val="lrTb"/>
          <w:docGrid w:type="default" w:linePitch="100" w:charSpace="4096"/>
        </w:sectPr>
        <w:pStyle w:val="TextBody"/>
        <w:spacing w:lineRule="auto" w:line="240" w:before="143" w:after="0"/>
        <w:ind w:left="824" w:right="181" w:hanging="0"/>
        <w:rPr/>
      </w:pPr>
      <w:r>
        <w:rPr/>
        <w:t xml:space="preserve">This solution fulfills all the original criteria for this activity and has been developed using the power of Jetpack navigation and the view widgets available to us, such as </w:t>
      </w:r>
      <w:r>
        <w:rPr>
          <w:rFonts w:ascii="Courier New" w:hAnsi="Courier New"/>
          <w:b/>
          <w:sz w:val="22"/>
        </w:rPr>
        <w:t>BottomNavigationView</w:t>
      </w:r>
      <w:r>
        <w:rPr>
          <w:rFonts w:ascii="Courier New" w:hAnsi="Courier New"/>
          <w:b/>
          <w:spacing w:val="-63"/>
          <w:sz w:val="22"/>
        </w:rPr>
        <w:t xml:space="preserve"> </w:t>
      </w:r>
      <w:r>
        <w:rPr/>
        <w:t xml:space="preserve">and </w:t>
      </w:r>
      <w:r>
        <w:rPr>
          <w:rFonts w:ascii="Courier New" w:hAnsi="Courier New"/>
          <w:b/>
          <w:sz w:val="22"/>
        </w:rPr>
        <w:t>FragmentContainerView</w:t>
      </w:r>
      <w:r>
        <w:rPr/>
        <w:t>. They do the heavy lifting while</w:t>
      </w:r>
      <w:r>
        <w:rPr>
          <w:spacing w:val="-3"/>
        </w:rPr>
        <w:t xml:space="preserve"> </w:t>
      </w:r>
      <w:r>
        <w:rPr/>
        <w:t>the</w:t>
      </w:r>
      <w:r>
        <w:rPr>
          <w:spacing w:val="-3"/>
        </w:rPr>
        <w:t xml:space="preserve"> </w:t>
      </w:r>
      <w:r>
        <w:rPr/>
        <w:t>navigation</w:t>
      </w:r>
      <w:r>
        <w:rPr>
          <w:spacing w:val="-3"/>
        </w:rPr>
        <w:t xml:space="preserve"> </w:t>
      </w:r>
      <w:r>
        <w:rPr/>
        <w:t>graph</w:t>
      </w:r>
      <w:r>
        <w:rPr>
          <w:spacing w:val="-3"/>
        </w:rPr>
        <w:t xml:space="preserve"> </w:t>
      </w:r>
      <w:r>
        <w:rPr/>
        <w:t>and</w:t>
      </w:r>
      <w:r>
        <w:rPr>
          <w:spacing w:val="-4"/>
        </w:rPr>
        <w:t xml:space="preserve"> </w:t>
      </w:r>
      <w:r>
        <w:rPr/>
        <w:t>bottom</w:t>
      </w:r>
      <w:r>
        <w:rPr>
          <w:spacing w:val="-3"/>
        </w:rPr>
        <w:t xml:space="preserve"> </w:t>
      </w:r>
      <w:r>
        <w:rPr/>
        <w:t>menu</w:t>
      </w:r>
      <w:r>
        <w:rPr>
          <w:spacing w:val="-4"/>
        </w:rPr>
        <w:t xml:space="preserve"> </w:t>
      </w:r>
      <w:r>
        <w:rPr/>
        <w:t>add</w:t>
      </w:r>
      <w:r>
        <w:rPr>
          <w:spacing w:val="-4"/>
        </w:rPr>
        <w:t xml:space="preserve"> </w:t>
      </w:r>
      <w:r>
        <w:rPr/>
        <w:t>the</w:t>
      </w:r>
      <w:r>
        <w:rPr>
          <w:spacing w:val="-3"/>
        </w:rPr>
        <w:t xml:space="preserve"> </w:t>
      </w:r>
      <w:r>
        <w:rPr/>
        <w:t>required</w:t>
      </w:r>
      <w:r>
        <w:rPr>
          <w:spacing w:val="-4"/>
        </w:rPr>
        <w:t xml:space="preserve"> </w:t>
      </w:r>
      <w:r>
        <w:rPr/>
        <w:t>configuration</w:t>
      </w:r>
      <w:r>
        <w:rPr>
          <w:spacing w:val="-3"/>
        </w:rPr>
        <w:t xml:space="preserve"> </w:t>
      </w:r>
      <w:r>
        <w:rPr/>
        <w:t>to</w:t>
      </w:r>
      <w:r>
        <w:rPr>
          <w:spacing w:val="-3"/>
        </w:rPr>
        <w:t xml:space="preserve"> </w:t>
      </w:r>
      <w:r>
        <w:rPr/>
        <w:t>bring your app together.</w:t>
      </w:r>
    </w:p>
    <w:p>
      <w:pPr>
        <w:pStyle w:val="Heading1"/>
        <w:ind w:left="104" w:hanging="0"/>
        <w:rPr/>
      </w:pPr>
      <w:r>
        <w:rPr/>
        <w:t>Chapter</w:t>
      </w:r>
      <w:r>
        <w:rPr>
          <w:spacing w:val="-4"/>
        </w:rPr>
        <w:t xml:space="preserve"> </w:t>
      </w:r>
      <w:r>
        <w:rPr/>
        <w:t>5:</w:t>
      </w:r>
      <w:r>
        <w:rPr>
          <w:spacing w:val="-3"/>
        </w:rPr>
        <w:t xml:space="preserve"> </w:t>
      </w:r>
      <w:r>
        <w:rPr/>
        <w:t>Essential</w:t>
      </w:r>
      <w:r>
        <w:rPr>
          <w:spacing w:val="-3"/>
        </w:rPr>
        <w:t xml:space="preserve"> </w:t>
      </w:r>
      <w:r>
        <w:rPr/>
        <w:t>Libraries:</w:t>
      </w:r>
      <w:r>
        <w:rPr>
          <w:spacing w:val="-3"/>
        </w:rPr>
        <w:t xml:space="preserve"> </w:t>
      </w:r>
      <w:r>
        <w:rPr/>
        <w:t>Retrofit,</w:t>
      </w:r>
      <w:r>
        <w:rPr>
          <w:spacing w:val="-3"/>
        </w:rPr>
        <w:t xml:space="preserve"> </w:t>
      </w:r>
      <w:r>
        <w:rPr/>
        <w:t>Moshi,</w:t>
      </w:r>
      <w:r>
        <w:rPr>
          <w:spacing w:val="-3"/>
        </w:rPr>
        <w:t xml:space="preserve"> </w:t>
      </w:r>
      <w:r>
        <w:rPr/>
        <w:t>and</w:t>
      </w:r>
      <w:r>
        <w:rPr>
          <w:spacing w:val="-3"/>
        </w:rPr>
        <w:t xml:space="preserve"> </w:t>
      </w:r>
      <w:r>
        <w:rPr>
          <w:spacing w:val="-2"/>
        </w:rPr>
        <w:t>Glide</w:t>
      </w:r>
    </w:p>
    <w:p>
      <w:pPr>
        <w:pStyle w:val="Heading2"/>
        <w:ind w:left="104" w:hanging="0"/>
        <w:rPr/>
      </w:pPr>
      <w:r>
        <w:rPr/>
        <w:t>Activity</w:t>
      </w:r>
      <w:r>
        <w:rPr>
          <w:spacing w:val="-5"/>
        </w:rPr>
        <w:t xml:space="preserve"> </w:t>
      </w:r>
      <w:r>
        <w:rPr/>
        <w:t>5.01:</w:t>
      </w:r>
      <w:r>
        <w:rPr>
          <w:spacing w:val="-3"/>
        </w:rPr>
        <w:t xml:space="preserve"> </w:t>
      </w:r>
      <w:r>
        <w:rPr/>
        <w:t>Displaying</w:t>
      </w:r>
      <w:r>
        <w:rPr>
          <w:spacing w:val="-3"/>
        </w:rPr>
        <w:t xml:space="preserve"> </w:t>
      </w:r>
      <w:r>
        <w:rPr/>
        <w:t>the</w:t>
      </w:r>
      <w:r>
        <w:rPr>
          <w:spacing w:val="-3"/>
        </w:rPr>
        <w:t xml:space="preserve"> </w:t>
      </w:r>
      <w:r>
        <w:rPr/>
        <w:t>Current</w:t>
      </w:r>
      <w:r>
        <w:rPr>
          <w:spacing w:val="-3"/>
        </w:rPr>
        <w:t xml:space="preserve"> </w:t>
      </w:r>
      <w:r>
        <w:rPr>
          <w:spacing w:val="-2"/>
        </w:rPr>
        <w:t>Weather</w:t>
      </w:r>
    </w:p>
    <w:p>
      <w:pPr>
        <w:pStyle w:val="Heading3"/>
        <w:rPr>
          <w:b w:val="false"/>
          <w:b w:val="false"/>
        </w:rPr>
      </w:pPr>
      <w:r>
        <w:rPr>
          <w:spacing w:val="-2"/>
        </w:rPr>
        <w:t>Solution</w:t>
      </w:r>
      <w:r>
        <w:rPr>
          <w:b w:val="false"/>
          <w:spacing w:val="-2"/>
        </w:rPr>
        <w:t>:</w:t>
      </w:r>
    </w:p>
    <w:p>
      <w:pPr>
        <w:pStyle w:val="TextBody"/>
        <w:spacing w:before="148" w:after="0"/>
        <w:ind w:left="104" w:hanging="0"/>
        <w:rPr/>
      </w:pPr>
      <w:r>
        <w:rPr/>
        <w:t>Perform</w:t>
      </w:r>
      <w:r>
        <w:rPr>
          <w:spacing w:val="-4"/>
        </w:rPr>
        <w:t xml:space="preserve"> </w:t>
      </w:r>
      <w:r>
        <w:rPr/>
        <w:t>the</w:t>
      </w:r>
      <w:r>
        <w:rPr>
          <w:spacing w:val="-3"/>
        </w:rPr>
        <w:t xml:space="preserve"> </w:t>
      </w:r>
      <w:r>
        <w:rPr/>
        <w:t>following</w:t>
      </w:r>
      <w:r>
        <w:rPr>
          <w:spacing w:val="-3"/>
        </w:rPr>
        <w:t xml:space="preserve"> </w:t>
      </w:r>
      <w:r>
        <w:rPr/>
        <w:t>steps</w:t>
      </w:r>
      <w:r>
        <w:rPr>
          <w:spacing w:val="-3"/>
        </w:rPr>
        <w:t xml:space="preserve"> </w:t>
      </w:r>
      <w:r>
        <w:rPr/>
        <w:t>to</w:t>
      </w:r>
      <w:r>
        <w:rPr>
          <w:spacing w:val="-3"/>
        </w:rPr>
        <w:t xml:space="preserve"> </w:t>
      </w:r>
      <w:r>
        <w:rPr/>
        <w:t>complete</w:t>
      </w:r>
      <w:r>
        <w:rPr>
          <w:spacing w:val="-3"/>
        </w:rPr>
        <w:t xml:space="preserve"> </w:t>
      </w:r>
      <w:r>
        <w:rPr/>
        <w:t>the</w:t>
      </w:r>
      <w:r>
        <w:rPr>
          <w:spacing w:val="-3"/>
        </w:rPr>
        <w:t xml:space="preserve"> </w:t>
      </w:r>
      <w:r>
        <w:rPr>
          <w:spacing w:val="-2"/>
        </w:rPr>
        <w:t>activity.</w:t>
      </w:r>
    </w:p>
    <w:p>
      <w:pPr>
        <w:pStyle w:val="ListParagraph"/>
        <w:numPr>
          <w:ilvl w:val="0"/>
          <w:numId w:val="12"/>
        </w:numPr>
        <w:tabs>
          <w:tab w:val="clear" w:pos="720"/>
          <w:tab w:val="left" w:pos="554" w:leader="none"/>
        </w:tabs>
        <w:spacing w:before="147" w:after="0"/>
        <w:jc w:val="left"/>
        <w:rPr>
          <w:sz w:val="20"/>
        </w:rPr>
      </w:pPr>
      <w:r>
        <w:rPr>
          <w:sz w:val="20"/>
        </w:rPr>
        <w:t>Create</w:t>
      </w:r>
      <w:r>
        <w:rPr>
          <w:spacing w:val="-3"/>
          <w:sz w:val="20"/>
        </w:rPr>
        <w:t xml:space="preserve"> </w:t>
      </w:r>
      <w:r>
        <w:rPr>
          <w:sz w:val="20"/>
        </w:rPr>
        <w:t>a</w:t>
      </w:r>
      <w:r>
        <w:rPr>
          <w:spacing w:val="-3"/>
          <w:sz w:val="20"/>
        </w:rPr>
        <w:t xml:space="preserve"> </w:t>
      </w:r>
      <w:r>
        <w:rPr>
          <w:sz w:val="20"/>
        </w:rPr>
        <w:t>new</w:t>
      </w:r>
      <w:r>
        <w:rPr>
          <w:spacing w:val="-2"/>
          <w:sz w:val="20"/>
        </w:rPr>
        <w:t xml:space="preserve"> </w:t>
      </w:r>
      <w:r>
        <w:rPr>
          <w:sz w:val="20"/>
        </w:rPr>
        <w:t>empty</w:t>
      </w:r>
      <w:r>
        <w:rPr>
          <w:spacing w:val="-2"/>
          <w:sz w:val="20"/>
        </w:rPr>
        <w:t xml:space="preserve"> </w:t>
      </w:r>
      <w:r>
        <w:rPr>
          <w:sz w:val="20"/>
        </w:rPr>
        <w:t>activity</w:t>
      </w:r>
      <w:r>
        <w:rPr>
          <w:spacing w:val="-3"/>
          <w:sz w:val="20"/>
        </w:rPr>
        <w:t xml:space="preserve"> </w:t>
      </w:r>
      <w:r>
        <w:rPr>
          <w:spacing w:val="-4"/>
          <w:sz w:val="20"/>
        </w:rPr>
        <w:t>app.</w:t>
      </w:r>
    </w:p>
    <w:p>
      <w:pPr>
        <w:pStyle w:val="ListParagraph"/>
        <w:numPr>
          <w:ilvl w:val="0"/>
          <w:numId w:val="12"/>
        </w:numPr>
        <w:tabs>
          <w:tab w:val="clear" w:pos="720"/>
          <w:tab w:val="left" w:pos="554" w:leader="none"/>
        </w:tabs>
        <w:spacing w:before="148" w:after="0"/>
        <w:ind w:left="554" w:right="934" w:hanging="360"/>
        <w:jc w:val="left"/>
        <w:rPr>
          <w:sz w:val="20"/>
        </w:rPr>
      </w:pPr>
      <w:r>
        <w:rPr>
          <w:sz w:val="20"/>
        </w:rPr>
        <w:t>Add</w:t>
      </w:r>
      <w:r>
        <w:rPr>
          <w:spacing w:val="-7"/>
          <w:sz w:val="20"/>
        </w:rPr>
        <w:t xml:space="preserve"> </w:t>
      </w:r>
      <w:r>
        <w:rPr>
          <w:sz w:val="20"/>
        </w:rPr>
        <w:t>internet</w:t>
      </w:r>
      <w:r>
        <w:rPr>
          <w:spacing w:val="-4"/>
          <w:sz w:val="20"/>
        </w:rPr>
        <w:t xml:space="preserve"> </w:t>
      </w:r>
      <w:r>
        <w:rPr>
          <w:sz w:val="20"/>
        </w:rPr>
        <w:t>permissions</w:t>
      </w:r>
      <w:r>
        <w:rPr>
          <w:spacing w:val="-4"/>
          <w:sz w:val="20"/>
        </w:rPr>
        <w:t xml:space="preserve"> </w:t>
      </w:r>
      <w:r>
        <w:rPr>
          <w:sz w:val="20"/>
        </w:rPr>
        <w:t>to</w:t>
      </w:r>
      <w:r>
        <w:rPr>
          <w:spacing w:val="-4"/>
          <w:sz w:val="20"/>
        </w:rPr>
        <w:t xml:space="preserve"> </w:t>
      </w:r>
      <w:r>
        <w:rPr>
          <w:sz w:val="20"/>
        </w:rPr>
        <w:t>the</w:t>
      </w:r>
      <w:r>
        <w:rPr>
          <w:spacing w:val="-4"/>
          <w:sz w:val="20"/>
        </w:rPr>
        <w:t xml:space="preserve"> </w:t>
      </w:r>
      <w:r>
        <w:rPr>
          <w:sz w:val="20"/>
        </w:rPr>
        <w:t>app's</w:t>
      </w:r>
      <w:r>
        <w:rPr>
          <w:spacing w:val="-6"/>
          <w:sz w:val="20"/>
        </w:rPr>
        <w:t xml:space="preserve"> </w:t>
      </w:r>
      <w:r>
        <w:rPr>
          <w:rFonts w:ascii="Courier New" w:hAnsi="Courier New"/>
          <w:b/>
        </w:rPr>
        <w:t>AndroidManifest.xml</w:t>
      </w:r>
      <w:r>
        <w:rPr>
          <w:rFonts w:ascii="Courier New" w:hAnsi="Courier New"/>
          <w:b/>
          <w:spacing w:val="-80"/>
        </w:rPr>
        <w:t xml:space="preserve"> </w:t>
      </w:r>
      <w:r>
        <w:rPr>
          <w:sz w:val="20"/>
        </w:rPr>
        <w:t>file</w:t>
      </w:r>
      <w:r>
        <w:rPr>
          <w:spacing w:val="-4"/>
          <w:sz w:val="20"/>
        </w:rPr>
        <w:t xml:space="preserve"> </w:t>
      </w:r>
      <w:r>
        <w:rPr>
          <w:sz w:val="20"/>
        </w:rPr>
        <w:t>to</w:t>
      </w:r>
      <w:r>
        <w:rPr>
          <w:spacing w:val="-4"/>
          <w:sz w:val="20"/>
        </w:rPr>
        <w:t xml:space="preserve"> </w:t>
      </w:r>
      <w:r>
        <w:rPr>
          <w:sz w:val="20"/>
        </w:rPr>
        <w:t>allow</w:t>
      </w:r>
      <w:r>
        <w:rPr>
          <w:spacing w:val="-5"/>
          <w:sz w:val="20"/>
        </w:rPr>
        <w:t xml:space="preserve"> </w:t>
      </w:r>
      <w:r>
        <w:rPr>
          <w:sz w:val="20"/>
        </w:rPr>
        <w:t>us to make API and image requests:</w:t>
      </w:r>
    </w:p>
    <w:p>
      <w:pPr>
        <w:pStyle w:val="TextBody"/>
        <w:spacing w:before="4" w:after="0"/>
        <w:rPr>
          <w:sz w:val="9"/>
        </w:rPr>
      </w:pPr>
      <w:r>
        <w:rPr>
          <w:sz w:val="9"/>
        </w:rPr>
        <mc:AlternateContent>
          <mc:Choice Requires="wpg">
            <w:drawing>
              <wp:anchor behindDoc="0" distT="635" distB="0" distL="0" distR="4445" simplePos="0" locked="0" layoutInCell="0" allowOverlap="1" relativeHeight="1577" wp14:anchorId="3D22494D">
                <wp:simplePos x="0" y="0"/>
                <wp:positionH relativeFrom="page">
                  <wp:posOffset>662940</wp:posOffset>
                </wp:positionH>
                <wp:positionV relativeFrom="paragraph">
                  <wp:posOffset>95885</wp:posOffset>
                </wp:positionV>
                <wp:extent cx="5074920" cy="1819275"/>
                <wp:effectExtent l="0" t="635" r="635" b="0"/>
                <wp:wrapTopAndBottom/>
                <wp:docPr id="424" name="docshapegroup291"/>
                <a:graphic xmlns:a="http://schemas.openxmlformats.org/drawingml/2006/main">
                  <a:graphicData uri="http://schemas.microsoft.com/office/word/2010/wordprocessingGroup">
                    <wpg:wgp>
                      <wpg:cNvGrpSpPr/>
                      <wpg:grpSpPr>
                        <a:xfrm>
                          <a:off x="0" y="0"/>
                          <a:ext cx="5074920" cy="1819440"/>
                          <a:chOff x="0" y="0"/>
                          <a:chExt cx="5074920" cy="1819440"/>
                        </a:xfrm>
                      </wpg:grpSpPr>
                      <wps:wsp>
                        <wps:cNvSpPr/>
                        <wps:spPr>
                          <a:xfrm>
                            <a:off x="0" y="6480"/>
                            <a:ext cx="5074920" cy="1806480"/>
                          </a:xfrm>
                          <a:prstGeom prst="rect">
                            <a:avLst/>
                          </a:prstGeom>
                          <a:solidFill>
                            <a:srgbClr val="f6f6f6"/>
                          </a:solidFill>
                          <a:ln w="0">
                            <a:noFill/>
                          </a:ln>
                        </wps:spPr>
                        <wps:style>
                          <a:lnRef idx="0"/>
                          <a:fillRef idx="0"/>
                          <a:effectRef idx="0"/>
                          <a:fontRef idx="minor"/>
                        </wps:style>
                        <wps:bodyPr/>
                      </wps:wsp>
                      <wps:wsp>
                        <wps:cNvSpPr/>
                        <wps:spPr>
                          <a:xfrm>
                            <a:off x="0" y="0"/>
                            <a:ext cx="5074920" cy="1819440"/>
                          </a:xfrm>
                          <a:custGeom>
                            <a:avLst/>
                            <a:gdLst>
                              <a:gd name="textAreaLeft" fmla="*/ 0 w 2877120"/>
                              <a:gd name="textAreaRight" fmla="*/ 2879280 w 2877120"/>
                              <a:gd name="textAreaTop" fmla="*/ 0 h 1031400"/>
                              <a:gd name="textAreaBottom" fmla="*/ 1033560 h 1031400"/>
                            </a:gdLst>
                            <a:ahLst/>
                            <a:rect l="textAreaLeft" t="textAreaTop" r="textAreaRight" b="textAreaBottom"/>
                            <a:pathLst>
                              <a:path w="7992" h="2865">
                                <a:moveTo>
                                  <a:pt x="7992" y="2845"/>
                                </a:moveTo>
                                <a:lnTo>
                                  <a:pt x="0" y="2845"/>
                                </a:lnTo>
                                <a:lnTo>
                                  <a:pt x="0" y="2865"/>
                                </a:lnTo>
                                <a:lnTo>
                                  <a:pt x="7992" y="2865"/>
                                </a:lnTo>
                                <a:lnTo>
                                  <a:pt x="7992" y="2845"/>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793880"/>
                          </a:xfrm>
                          <a:prstGeom prst="rect">
                            <a:avLst/>
                          </a:prstGeom>
                          <a:noFill/>
                          <a:ln w="0">
                            <a:noFill/>
                          </a:ln>
                        </wps:spPr>
                        <wps:style>
                          <a:lnRef idx="0"/>
                          <a:fillRef idx="0"/>
                          <a:effectRef idx="0"/>
                          <a:fontRef idx="minor"/>
                        </wps:style>
                        <wps:txbx>
                          <w:txbxContent>
                            <w:p>
                              <w:pPr>
                                <w:pStyle w:val="Normal"/>
                                <w:spacing w:lineRule="auto" w:line="324" w:before="40" w:after="0"/>
                                <w:ind w:left="885" w:hanging="432"/>
                                <w:rPr>
                                  <w:rFonts w:ascii="Courier New" w:hAnsi="Courier New"/>
                                  <w:sz w:val="18"/>
                                </w:rPr>
                              </w:pPr>
                              <w:r>
                                <w:rPr>
                                  <w:rFonts w:ascii="Courier New" w:hAnsi="Courier New"/>
                                  <w:sz w:val="18"/>
                                </w:rPr>
                                <w:t>&lt;manifest</w:t>
                              </w:r>
                              <w:r>
                                <w:rPr>
                                  <w:rFonts w:ascii="Courier New" w:hAnsi="Courier New"/>
                                  <w:spacing w:val="-29"/>
                                  <w:sz w:val="18"/>
                                </w:rPr>
                                <w:t xml:space="preserve"> </w:t>
                              </w:r>
                              <w:hyperlink r:id="rId154">
                                <w:r>
                                  <w:rPr>
                                    <w:rFonts w:ascii="Courier New" w:hAnsi="Courier New"/>
                                    <w:sz w:val="18"/>
                                  </w:rPr>
                                  <w:t>xmlns:android="http://schemas.android.com/apk/res/android"</w:t>
                                </w:r>
                              </w:hyperlink>
                              <w:r>
                                <w:rPr>
                                  <w:rFonts w:ascii="Courier New" w:hAnsi="Courier New"/>
                                  <w:sz w:val="18"/>
                                </w:rPr>
                                <w:t xml:space="preserve"> </w:t>
                              </w:r>
                              <w:r>
                                <w:rPr>
                                  <w:rFonts w:ascii="Courier New" w:hAnsi="Courier New"/>
                                  <w:spacing w:val="-2"/>
                                  <w:sz w:val="18"/>
                                </w:rPr>
                                <w:t>package="com.example.newyorkweather"&gt;</w:t>
                              </w:r>
                            </w:p>
                            <w:p>
                              <w:pPr>
                                <w:pStyle w:val="Normal"/>
                                <w:spacing w:before="9" w:after="0"/>
                                <w:rPr>
                                  <w:rFonts w:ascii="Courier New" w:hAnsi="Courier New"/>
                                  <w:sz w:val="24"/>
                                </w:rPr>
                              </w:pPr>
                              <w:r>
                                <w:rPr>
                                  <w:rFonts w:ascii="Courier New" w:hAnsi="Courier New"/>
                                  <w:sz w:val="24"/>
                                </w:rPr>
                              </w:r>
                            </w:p>
                            <w:p>
                              <w:pPr>
                                <w:pStyle w:val="Normal"/>
                                <w:spacing w:before="1" w:after="0"/>
                                <w:ind w:left="885" w:hanging="0"/>
                                <w:rPr>
                                  <w:rFonts w:ascii="Courier New" w:hAnsi="Courier New"/>
                                  <w:b/>
                                  <w:b/>
                                  <w:sz w:val="18"/>
                                </w:rPr>
                              </w:pPr>
                              <w:r>
                                <w:rPr>
                                  <w:rFonts w:ascii="Courier New" w:hAnsi="Courier New"/>
                                  <w:b/>
                                  <w:spacing w:val="-2"/>
                                  <w:sz w:val="18"/>
                                </w:rPr>
                                <w:t>&lt;uses-permission</w:t>
                              </w:r>
                              <w:r>
                                <w:rPr>
                                  <w:rFonts w:ascii="Courier New" w:hAnsi="Courier New"/>
                                  <w:b/>
                                  <w:spacing w:val="27"/>
                                  <w:sz w:val="18"/>
                                </w:rPr>
                                <w:t xml:space="preserve"> </w:t>
                              </w:r>
                              <w:r>
                                <w:rPr>
                                  <w:rFonts w:ascii="Courier New" w:hAnsi="Courier New"/>
                                  <w:b/>
                                  <w:spacing w:val="-2"/>
                                  <w:sz w:val="18"/>
                                </w:rPr>
                                <w:t>android:name="android.permission.INTERNET"</w:t>
                              </w:r>
                              <w:r>
                                <w:rPr>
                                  <w:rFonts w:ascii="Courier New" w:hAnsi="Courier New"/>
                                  <w:b/>
                                  <w:spacing w:val="29"/>
                                  <w:sz w:val="18"/>
                                </w:rPr>
                                <w:t xml:space="preserve"> </w:t>
                              </w:r>
                              <w:r>
                                <w:rPr>
                                  <w:rFonts w:ascii="Courier New" w:hAnsi="Courier New"/>
                                  <w:b/>
                                  <w:spacing w:val="-5"/>
                                  <w:sz w:val="18"/>
                                </w:rPr>
                                <w:t>/&gt;</w:t>
                              </w:r>
                            </w:p>
                            <w:p>
                              <w:pPr>
                                <w:pStyle w:val="Normal"/>
                                <w:rPr>
                                  <w:rFonts w:ascii="Courier New" w:hAnsi="Courier New"/>
                                  <w:b/>
                                  <w:b/>
                                  <w:sz w:val="20"/>
                                </w:rPr>
                              </w:pPr>
                              <w:r>
                                <w:rPr>
                                  <w:rFonts w:ascii="Courier New" w:hAnsi="Courier New"/>
                                  <w:b/>
                                  <w:sz w:val="20"/>
                                </w:rPr>
                              </w:r>
                            </w:p>
                            <w:p>
                              <w:pPr>
                                <w:pStyle w:val="Normal"/>
                                <w:spacing w:before="129" w:after="0"/>
                                <w:ind w:left="885" w:hanging="0"/>
                                <w:rPr>
                                  <w:rFonts w:ascii="Courier New" w:hAnsi="Courier New"/>
                                  <w:sz w:val="18"/>
                                </w:rPr>
                              </w:pPr>
                              <w:r>
                                <w:rPr>
                                  <w:rFonts w:ascii="Courier New" w:hAnsi="Courier New"/>
                                  <w:sz w:val="18"/>
                                </w:rPr>
                                <w:t>&lt;application</w:t>
                              </w:r>
                              <w:r>
                                <w:rPr>
                                  <w:rFonts w:ascii="Courier New" w:hAnsi="Courier New"/>
                                  <w:spacing w:val="-12"/>
                                  <w:sz w:val="18"/>
                                </w:rPr>
                                <w:t xml:space="preserve"> </w:t>
                              </w:r>
                              <w:r>
                                <w:rPr>
                                  <w:rFonts w:ascii="Courier New" w:hAnsi="Courier New"/>
                                  <w:spacing w:val="-4"/>
                                  <w:sz w:val="18"/>
                                </w:rPr>
                                <w:t>...&gt;</w:t>
                              </w:r>
                            </w:p>
                            <w:p>
                              <w:pPr>
                                <w:pStyle w:val="Normal"/>
                                <w:spacing w:before="76" w:after="0"/>
                                <w:ind w:left="1317" w:hanging="0"/>
                                <w:rPr>
                                  <w:rFonts w:ascii="Courier New" w:hAnsi="Courier New"/>
                                  <w:sz w:val="18"/>
                                </w:rPr>
                              </w:pPr>
                              <w:r>
                                <w:rPr>
                                  <w:rFonts w:ascii="Courier New" w:hAnsi="Courier New"/>
                                  <w:spacing w:val="-5"/>
                                  <w:sz w:val="18"/>
                                </w:rPr>
                                <w:t>...</w:t>
                              </w:r>
                            </w:p>
                            <w:p>
                              <w:pPr>
                                <w:pStyle w:val="Normal"/>
                                <w:spacing w:before="76" w:after="0"/>
                                <w:ind w:left="885" w:hanging="0"/>
                                <w:rPr>
                                  <w:rFonts w:ascii="Courier New" w:hAnsi="Courier New"/>
                                  <w:sz w:val="18"/>
                                </w:rPr>
                              </w:pPr>
                              <w:r>
                                <w:rPr>
                                  <w:rFonts w:ascii="Courier New" w:hAnsi="Courier New"/>
                                  <w:spacing w:val="-2"/>
                                  <w:sz w:val="18"/>
                                </w:rPr>
                                <w:t>&lt;/application&gt;</w:t>
                              </w:r>
                            </w:p>
                            <w:p>
                              <w:pPr>
                                <w:pStyle w:val="Normal"/>
                                <w:rPr>
                                  <w:rFonts w:ascii="Courier New" w:hAnsi="Courier New"/>
                                  <w:sz w:val="20"/>
                                </w:rPr>
                              </w:pPr>
                              <w:r>
                                <w:rPr>
                                  <w:rFonts w:ascii="Courier New" w:hAnsi="Courier New"/>
                                  <w:sz w:val="20"/>
                                </w:rPr>
                              </w:r>
                            </w:p>
                            <w:p>
                              <w:pPr>
                                <w:pStyle w:val="Normal"/>
                                <w:spacing w:before="130" w:after="0"/>
                                <w:ind w:left="453" w:hanging="0"/>
                                <w:rPr>
                                  <w:rFonts w:ascii="Courier New" w:hAnsi="Courier New"/>
                                  <w:sz w:val="18"/>
                                </w:rPr>
                              </w:pPr>
                              <w:r>
                                <w:rPr>
                                  <w:rFonts w:ascii="Courier New" w:hAnsi="Courier New"/>
                                  <w:spacing w:val="-2"/>
                                  <w:sz w:val="18"/>
                                </w:rPr>
                                <w:t>&lt;/manifest&gt;</w:t>
                              </w:r>
                            </w:p>
                          </w:txbxContent>
                        </wps:txbx>
                        <wps:bodyPr lIns="0" rIns="0" tIns="0" bIns="0" anchor="t">
                          <a:noAutofit/>
                        </wps:bodyPr>
                      </wps:wsp>
                    </wpg:wgp>
                  </a:graphicData>
                </a:graphic>
              </wp:anchor>
            </w:drawing>
          </mc:Choice>
          <mc:Fallback>
            <w:pict>
              <v:group id="shape_0" alt="docshapegroup291" style="position:absolute;margin-left:52.2pt;margin-top:7.55pt;width:399.6pt;height:143.25pt" coordorigin="1044,151" coordsize="7992,2865">
                <v:rect id="shape_0" path="m0,0l-2147483645,0l-2147483645,-2147483646l0,-2147483646xe" fillcolor="#f6f6f6" stroked="f" o:allowincell="f" style="position:absolute;left:1044;top:161;width:7991;height:284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71;width:7991;height:2824;mso-wrap-style:square;v-text-anchor:top;mso-position-horizontal-relative:page">
                  <v:fill o:detectmouseclick="t" on="false"/>
                  <v:stroke color="#3465a4" joinstyle="round" endcap="flat"/>
                  <v:textbox>
                    <w:txbxContent>
                      <w:p>
                        <w:pPr>
                          <w:pStyle w:val="Normal"/>
                          <w:spacing w:lineRule="auto" w:line="324" w:before="40" w:after="0"/>
                          <w:ind w:left="885" w:hanging="432"/>
                          <w:rPr>
                            <w:rFonts w:ascii="Courier New" w:hAnsi="Courier New"/>
                            <w:sz w:val="18"/>
                          </w:rPr>
                        </w:pPr>
                        <w:r>
                          <w:rPr>
                            <w:rFonts w:ascii="Courier New" w:hAnsi="Courier New"/>
                            <w:sz w:val="18"/>
                          </w:rPr>
                          <w:t>&lt;manifest</w:t>
                        </w:r>
                        <w:r>
                          <w:rPr>
                            <w:rFonts w:ascii="Courier New" w:hAnsi="Courier New"/>
                            <w:spacing w:val="-29"/>
                            <w:sz w:val="18"/>
                          </w:rPr>
                          <w:t xml:space="preserve"> </w:t>
                        </w:r>
                        <w:hyperlink r:id="rId155">
                          <w:r>
                            <w:rPr>
                              <w:rFonts w:ascii="Courier New" w:hAnsi="Courier New"/>
                              <w:sz w:val="18"/>
                            </w:rPr>
                            <w:t>xmlns:android="http://schemas.android.com/apk/res/android"</w:t>
                          </w:r>
                        </w:hyperlink>
                        <w:r>
                          <w:rPr>
                            <w:rFonts w:ascii="Courier New" w:hAnsi="Courier New"/>
                            <w:sz w:val="18"/>
                          </w:rPr>
                          <w:t xml:space="preserve"> </w:t>
                        </w:r>
                        <w:r>
                          <w:rPr>
                            <w:rFonts w:ascii="Courier New" w:hAnsi="Courier New"/>
                            <w:spacing w:val="-2"/>
                            <w:sz w:val="18"/>
                          </w:rPr>
                          <w:t>package="com.example.newyorkweather"&gt;</w:t>
                        </w:r>
                      </w:p>
                      <w:p>
                        <w:pPr>
                          <w:pStyle w:val="Normal"/>
                          <w:spacing w:before="9" w:after="0"/>
                          <w:rPr>
                            <w:rFonts w:ascii="Courier New" w:hAnsi="Courier New"/>
                            <w:sz w:val="24"/>
                          </w:rPr>
                        </w:pPr>
                        <w:r>
                          <w:rPr>
                            <w:rFonts w:ascii="Courier New" w:hAnsi="Courier New"/>
                            <w:sz w:val="24"/>
                          </w:rPr>
                        </w:r>
                      </w:p>
                      <w:p>
                        <w:pPr>
                          <w:pStyle w:val="Normal"/>
                          <w:spacing w:before="1" w:after="0"/>
                          <w:ind w:left="885" w:hanging="0"/>
                          <w:rPr>
                            <w:rFonts w:ascii="Courier New" w:hAnsi="Courier New"/>
                            <w:b/>
                            <w:b/>
                            <w:sz w:val="18"/>
                          </w:rPr>
                        </w:pPr>
                        <w:r>
                          <w:rPr>
                            <w:rFonts w:ascii="Courier New" w:hAnsi="Courier New"/>
                            <w:b/>
                            <w:spacing w:val="-2"/>
                            <w:sz w:val="18"/>
                          </w:rPr>
                          <w:t>&lt;uses-permission</w:t>
                        </w:r>
                        <w:r>
                          <w:rPr>
                            <w:rFonts w:ascii="Courier New" w:hAnsi="Courier New"/>
                            <w:b/>
                            <w:spacing w:val="27"/>
                            <w:sz w:val="18"/>
                          </w:rPr>
                          <w:t xml:space="preserve"> </w:t>
                        </w:r>
                        <w:r>
                          <w:rPr>
                            <w:rFonts w:ascii="Courier New" w:hAnsi="Courier New"/>
                            <w:b/>
                            <w:spacing w:val="-2"/>
                            <w:sz w:val="18"/>
                          </w:rPr>
                          <w:t>android:name="android.permission.INTERNET"</w:t>
                        </w:r>
                        <w:r>
                          <w:rPr>
                            <w:rFonts w:ascii="Courier New" w:hAnsi="Courier New"/>
                            <w:b/>
                            <w:spacing w:val="29"/>
                            <w:sz w:val="18"/>
                          </w:rPr>
                          <w:t xml:space="preserve"> </w:t>
                        </w:r>
                        <w:r>
                          <w:rPr>
                            <w:rFonts w:ascii="Courier New" w:hAnsi="Courier New"/>
                            <w:b/>
                            <w:spacing w:val="-5"/>
                            <w:sz w:val="18"/>
                          </w:rPr>
                          <w:t>/&gt;</w:t>
                        </w:r>
                      </w:p>
                      <w:p>
                        <w:pPr>
                          <w:pStyle w:val="Normal"/>
                          <w:rPr>
                            <w:rFonts w:ascii="Courier New" w:hAnsi="Courier New"/>
                            <w:b/>
                            <w:b/>
                            <w:sz w:val="20"/>
                          </w:rPr>
                        </w:pPr>
                        <w:r>
                          <w:rPr>
                            <w:rFonts w:ascii="Courier New" w:hAnsi="Courier New"/>
                            <w:b/>
                            <w:sz w:val="20"/>
                          </w:rPr>
                        </w:r>
                      </w:p>
                      <w:p>
                        <w:pPr>
                          <w:pStyle w:val="Normal"/>
                          <w:spacing w:before="129" w:after="0"/>
                          <w:ind w:left="885" w:hanging="0"/>
                          <w:rPr>
                            <w:rFonts w:ascii="Courier New" w:hAnsi="Courier New"/>
                            <w:sz w:val="18"/>
                          </w:rPr>
                        </w:pPr>
                        <w:r>
                          <w:rPr>
                            <w:rFonts w:ascii="Courier New" w:hAnsi="Courier New"/>
                            <w:sz w:val="18"/>
                          </w:rPr>
                          <w:t>&lt;application</w:t>
                        </w:r>
                        <w:r>
                          <w:rPr>
                            <w:rFonts w:ascii="Courier New" w:hAnsi="Courier New"/>
                            <w:spacing w:val="-12"/>
                            <w:sz w:val="18"/>
                          </w:rPr>
                          <w:t xml:space="preserve"> </w:t>
                        </w:r>
                        <w:r>
                          <w:rPr>
                            <w:rFonts w:ascii="Courier New" w:hAnsi="Courier New"/>
                            <w:spacing w:val="-4"/>
                            <w:sz w:val="18"/>
                          </w:rPr>
                          <w:t>...&gt;</w:t>
                        </w:r>
                      </w:p>
                      <w:p>
                        <w:pPr>
                          <w:pStyle w:val="Normal"/>
                          <w:spacing w:before="76" w:after="0"/>
                          <w:ind w:left="1317" w:hanging="0"/>
                          <w:rPr>
                            <w:rFonts w:ascii="Courier New" w:hAnsi="Courier New"/>
                            <w:sz w:val="18"/>
                          </w:rPr>
                        </w:pPr>
                        <w:r>
                          <w:rPr>
                            <w:rFonts w:ascii="Courier New" w:hAnsi="Courier New"/>
                            <w:spacing w:val="-5"/>
                            <w:sz w:val="18"/>
                          </w:rPr>
                          <w:t>...</w:t>
                        </w:r>
                      </w:p>
                      <w:p>
                        <w:pPr>
                          <w:pStyle w:val="Normal"/>
                          <w:spacing w:before="76" w:after="0"/>
                          <w:ind w:left="885" w:hanging="0"/>
                          <w:rPr>
                            <w:rFonts w:ascii="Courier New" w:hAnsi="Courier New"/>
                            <w:sz w:val="18"/>
                          </w:rPr>
                        </w:pPr>
                        <w:r>
                          <w:rPr>
                            <w:rFonts w:ascii="Courier New" w:hAnsi="Courier New"/>
                            <w:spacing w:val="-2"/>
                            <w:sz w:val="18"/>
                          </w:rPr>
                          <w:t>&lt;/application&gt;</w:t>
                        </w:r>
                      </w:p>
                      <w:p>
                        <w:pPr>
                          <w:pStyle w:val="Normal"/>
                          <w:rPr>
                            <w:rFonts w:ascii="Courier New" w:hAnsi="Courier New"/>
                            <w:sz w:val="20"/>
                          </w:rPr>
                        </w:pPr>
                        <w:r>
                          <w:rPr>
                            <w:rFonts w:ascii="Courier New" w:hAnsi="Courier New"/>
                            <w:sz w:val="20"/>
                          </w:rPr>
                        </w:r>
                      </w:p>
                      <w:p>
                        <w:pPr>
                          <w:pStyle w:val="Normal"/>
                          <w:spacing w:before="130" w:after="0"/>
                          <w:ind w:left="453" w:hanging="0"/>
                          <w:rPr>
                            <w:rFonts w:ascii="Courier New" w:hAnsi="Courier New"/>
                            <w:sz w:val="18"/>
                          </w:rPr>
                        </w:pPr>
                        <w:r>
                          <w:rPr>
                            <w:rFonts w:ascii="Courier New" w:hAnsi="Courier New"/>
                            <w:spacing w:val="-2"/>
                            <w:sz w:val="18"/>
                          </w:rPr>
                          <w:t>&lt;/manifest&gt;</w:t>
                        </w:r>
                      </w:p>
                    </w:txbxContent>
                  </v:textbox>
                  <w10:wrap type="topAndBottom"/>
                </v:rect>
              </v:group>
            </w:pict>
          </mc:Fallback>
        </mc:AlternateContent>
      </w:r>
    </w:p>
    <w:p>
      <w:pPr>
        <w:pStyle w:val="ListParagraph"/>
        <w:numPr>
          <w:ilvl w:val="0"/>
          <w:numId w:val="12"/>
        </w:numPr>
        <w:tabs>
          <w:tab w:val="clear" w:pos="720"/>
          <w:tab w:val="left" w:pos="554" w:leader="none"/>
        </w:tabs>
        <w:jc w:val="left"/>
        <w:rPr>
          <w:sz w:val="20"/>
        </w:rPr>
      </w:pPr>
      <w:r>
        <w:rPr>
          <w:sz w:val="20"/>
        </w:rPr>
        <w:t>Add</w:t>
      </w:r>
      <w:r>
        <w:rPr>
          <w:spacing w:val="-6"/>
          <w:sz w:val="20"/>
        </w:rPr>
        <w:t xml:space="preserve"> </w:t>
      </w:r>
      <w:r>
        <w:rPr>
          <w:sz w:val="20"/>
        </w:rPr>
        <w:t>Retrofit,</w:t>
      </w:r>
      <w:r>
        <w:rPr>
          <w:spacing w:val="-4"/>
          <w:sz w:val="20"/>
        </w:rPr>
        <w:t xml:space="preserve"> </w:t>
      </w:r>
      <w:r>
        <w:rPr>
          <w:sz w:val="20"/>
        </w:rPr>
        <w:t>the</w:t>
      </w:r>
      <w:r>
        <w:rPr>
          <w:spacing w:val="-4"/>
          <w:sz w:val="20"/>
        </w:rPr>
        <w:t xml:space="preserve"> </w:t>
      </w:r>
      <w:r>
        <w:rPr>
          <w:sz w:val="20"/>
        </w:rPr>
        <w:t>Moshi</w:t>
      </w:r>
      <w:r>
        <w:rPr>
          <w:spacing w:val="-3"/>
          <w:sz w:val="20"/>
        </w:rPr>
        <w:t xml:space="preserve"> </w:t>
      </w:r>
      <w:r>
        <w:rPr>
          <w:sz w:val="20"/>
        </w:rPr>
        <w:t>converter,</w:t>
      </w:r>
      <w:r>
        <w:rPr>
          <w:spacing w:val="-3"/>
          <w:sz w:val="20"/>
        </w:rPr>
        <w:t xml:space="preserve"> </w:t>
      </w:r>
      <w:r>
        <w:rPr>
          <w:sz w:val="20"/>
        </w:rPr>
        <w:t>and</w:t>
      </w:r>
      <w:r>
        <w:rPr>
          <w:spacing w:val="-5"/>
          <w:sz w:val="20"/>
        </w:rPr>
        <w:t xml:space="preserve"> </w:t>
      </w:r>
      <w:r>
        <w:rPr>
          <w:sz w:val="20"/>
        </w:rPr>
        <w:t>Glide</w:t>
      </w:r>
      <w:r>
        <w:rPr>
          <w:spacing w:val="-3"/>
          <w:sz w:val="20"/>
        </w:rPr>
        <w:t xml:space="preserve"> </w:t>
      </w:r>
      <w:r>
        <w:rPr>
          <w:sz w:val="20"/>
        </w:rPr>
        <w:t>support</w:t>
      </w:r>
      <w:r>
        <w:rPr>
          <w:spacing w:val="-4"/>
          <w:sz w:val="20"/>
        </w:rPr>
        <w:t xml:space="preserve"> </w:t>
      </w:r>
      <w:r>
        <w:rPr>
          <w:sz w:val="20"/>
        </w:rPr>
        <w:t>to</w:t>
      </w:r>
      <w:r>
        <w:rPr>
          <w:spacing w:val="-3"/>
          <w:sz w:val="20"/>
        </w:rPr>
        <w:t xml:space="preserve"> </w:t>
      </w:r>
      <w:r>
        <w:rPr>
          <w:sz w:val="20"/>
        </w:rPr>
        <w:t>the</w:t>
      </w:r>
      <w:r>
        <w:rPr>
          <w:spacing w:val="-3"/>
          <w:sz w:val="20"/>
        </w:rPr>
        <w:t xml:space="preserve"> </w:t>
      </w:r>
      <w:r>
        <w:rPr>
          <w:spacing w:val="-2"/>
          <w:sz w:val="20"/>
        </w:rPr>
        <w:t>app's</w:t>
      </w:r>
    </w:p>
    <w:p>
      <w:pPr>
        <w:pStyle w:val="Normal"/>
        <w:spacing w:before="8" w:after="0"/>
        <w:ind w:left="554" w:hanging="0"/>
        <w:rPr>
          <w:sz w:val="20"/>
        </w:rPr>
      </w:pPr>
      <w:r>
        <w:rPr>
          <w:rFonts w:ascii="Courier New" w:hAnsi="Courier New"/>
          <w:b/>
          <w:spacing w:val="-2"/>
        </w:rPr>
        <w:t>build.gradle</w:t>
      </w:r>
      <w:r>
        <w:rPr>
          <w:rFonts w:ascii="Courier New" w:hAnsi="Courier New"/>
          <w:b/>
          <w:spacing w:val="-67"/>
        </w:rPr>
        <w:t xml:space="preserve"> </w:t>
      </w:r>
      <w:r>
        <w:rPr>
          <w:spacing w:val="-2"/>
          <w:sz w:val="20"/>
        </w:rPr>
        <w:t>file:</w:t>
      </w:r>
    </w:p>
    <w:p>
      <w:pPr>
        <w:pStyle w:val="TextBody"/>
        <w:spacing w:before="10" w:after="0"/>
        <w:rPr>
          <w:sz w:val="8"/>
        </w:rPr>
      </w:pPr>
      <w:r>
        <w:rPr>
          <w:sz w:val="8"/>
        </w:rPr>
        <mc:AlternateContent>
          <mc:Choice Requires="wpg">
            <w:drawing>
              <wp:anchor behindDoc="0" distT="635" distB="0" distL="0" distR="4445" simplePos="0" locked="0" layoutInCell="0" allowOverlap="1" relativeHeight="1579" wp14:anchorId="58E64118">
                <wp:simplePos x="0" y="0"/>
                <wp:positionH relativeFrom="page">
                  <wp:posOffset>662940</wp:posOffset>
                </wp:positionH>
                <wp:positionV relativeFrom="paragraph">
                  <wp:posOffset>90805</wp:posOffset>
                </wp:positionV>
                <wp:extent cx="5074920" cy="1463675"/>
                <wp:effectExtent l="0" t="1270" r="635" b="0"/>
                <wp:wrapTopAndBottom/>
                <wp:docPr id="426" name="docshapegroup295"/>
                <a:graphic xmlns:a="http://schemas.openxmlformats.org/drawingml/2006/main">
                  <a:graphicData uri="http://schemas.microsoft.com/office/word/2010/wordprocessingGroup">
                    <wpg:wgp>
                      <wpg:cNvGrpSpPr/>
                      <wpg:grpSpPr>
                        <a:xfrm>
                          <a:off x="0" y="0"/>
                          <a:ext cx="5074920" cy="1463760"/>
                          <a:chOff x="0" y="0"/>
                          <a:chExt cx="5074920" cy="1463760"/>
                        </a:xfrm>
                      </wpg:grpSpPr>
                      <wps:wsp>
                        <wps:cNvSpPr/>
                        <wps:spPr>
                          <a:xfrm>
                            <a:off x="0" y="6480"/>
                            <a:ext cx="5074920" cy="1450800"/>
                          </a:xfrm>
                          <a:prstGeom prst="rect">
                            <a:avLst/>
                          </a:prstGeom>
                          <a:solidFill>
                            <a:srgbClr val="f6f6f6"/>
                          </a:solidFill>
                          <a:ln w="0">
                            <a:noFill/>
                          </a:ln>
                        </wps:spPr>
                        <wps:style>
                          <a:lnRef idx="0"/>
                          <a:fillRef idx="0"/>
                          <a:effectRef idx="0"/>
                          <a:fontRef idx="minor"/>
                        </wps:style>
                        <wps:bodyPr/>
                      </wps:wsp>
                      <wps:wsp>
                        <wps:cNvSpPr/>
                        <wps:spPr>
                          <a:xfrm>
                            <a:off x="0" y="0"/>
                            <a:ext cx="5074920" cy="1463760"/>
                          </a:xfrm>
                          <a:custGeom>
                            <a:avLst/>
                            <a:gdLst>
                              <a:gd name="textAreaLeft" fmla="*/ 0 w 2877120"/>
                              <a:gd name="textAreaRight" fmla="*/ 2879280 w 2877120"/>
                              <a:gd name="textAreaTop" fmla="*/ 0 h 829800"/>
                              <a:gd name="textAreaBottom" fmla="*/ 831960 h 829800"/>
                            </a:gdLst>
                            <a:ahLst/>
                            <a:rect l="textAreaLeft" t="textAreaTop" r="textAreaRight" b="textAreaBottom"/>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43820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Dependencies</w:t>
                              </w:r>
                              <w:r>
                                <w:rPr>
                                  <w:rFonts w:ascii="Courier New" w:hAnsi="Courier New"/>
                                  <w:spacing w:val="-12"/>
                                  <w:sz w:val="18"/>
                                </w:rPr>
                                <w:t xml:space="preserve"> </w:t>
                              </w:r>
                              <w:r>
                                <w:rPr>
                                  <w:rFonts w:ascii="Courier New" w:hAnsi="Courier New"/>
                                  <w:spacing w:val="-10"/>
                                  <w:sz w:val="18"/>
                                </w:rPr>
                                <w:t>{</w:t>
                              </w:r>
                            </w:p>
                            <w:p>
                              <w:pPr>
                                <w:pStyle w:val="Normal"/>
                                <w:spacing w:before="76" w:after="0"/>
                                <w:ind w:left="885" w:hanging="0"/>
                                <w:rPr>
                                  <w:rFonts w:ascii="Courier New" w:hAnsi="Courier New"/>
                                  <w:sz w:val="18"/>
                                </w:rPr>
                              </w:pPr>
                              <w:r>
                                <w:rPr>
                                  <w:rFonts w:ascii="Courier New" w:hAnsi="Courier New"/>
                                  <w:spacing w:val="-5"/>
                                  <w:sz w:val="18"/>
                                </w:rPr>
                                <w:t>...</w:t>
                              </w:r>
                            </w:p>
                            <w:p>
                              <w:pPr>
                                <w:pStyle w:val="Normal"/>
                                <w:spacing w:before="76" w:after="0"/>
                                <w:ind w:left="885" w:hanging="0"/>
                                <w:rPr>
                                  <w:rFonts w:ascii="Courier New" w:hAnsi="Courier New"/>
                                  <w:b/>
                                  <w:b/>
                                  <w:sz w:val="18"/>
                                </w:rPr>
                              </w:pPr>
                              <w:r>
                                <w:rPr>
                                  <w:rFonts w:ascii="Courier New" w:hAnsi="Courier New"/>
                                  <w:b/>
                                  <w:sz w:val="18"/>
                                </w:rPr>
                                <w:t>implementation</w:t>
                              </w:r>
                              <w:r>
                                <w:rPr>
                                  <w:rFonts w:ascii="Courier New" w:hAnsi="Courier New"/>
                                  <w:b/>
                                  <w:spacing w:val="-14"/>
                                  <w:sz w:val="18"/>
                                </w:rPr>
                                <w:t xml:space="preserve"> </w:t>
                              </w:r>
                              <w:r>
                                <w:rPr>
                                  <w:rFonts w:ascii="Courier New" w:hAnsi="Courier New"/>
                                  <w:b/>
                                  <w:spacing w:val="-2"/>
                                  <w:sz w:val="18"/>
                                </w:rPr>
                                <w:t>'com.squareup.retrofit2:retrofit:</w:t>
                              </w:r>
                            </w:p>
                            <w:p>
                              <w:pPr>
                                <w:pStyle w:val="Normal"/>
                                <w:spacing w:before="76" w:after="0"/>
                                <w:ind w:left="1101" w:hanging="0"/>
                                <w:rPr>
                                  <w:rFonts w:ascii="Courier New" w:hAnsi="Courier New"/>
                                  <w:b/>
                                  <w:b/>
                                  <w:sz w:val="18"/>
                                </w:rPr>
                              </w:pPr>
                              <w:r>
                                <w:rPr>
                                  <w:rFonts w:ascii="Courier New" w:hAnsi="Courier New"/>
                                  <w:b/>
                                  <w:sz w:val="18"/>
                                </w:rPr>
                                <w:t>(latest</w:t>
                              </w:r>
                              <w:r>
                                <w:rPr>
                                  <w:rFonts w:ascii="Courier New" w:hAnsi="Courier New"/>
                                  <w:b/>
                                  <w:spacing w:val="-7"/>
                                  <w:sz w:val="18"/>
                                </w:rPr>
                                <w:t xml:space="preserve"> </w:t>
                              </w:r>
                              <w:r>
                                <w:rPr>
                                  <w:rFonts w:ascii="Courier New" w:hAnsi="Courier New"/>
                                  <w:b/>
                                  <w:sz w:val="18"/>
                                </w:rPr>
                                <w:t>version</w:t>
                              </w:r>
                              <w:r>
                                <w:rPr>
                                  <w:rFonts w:ascii="Courier New" w:hAnsi="Courier New"/>
                                  <w:b/>
                                  <w:spacing w:val="-7"/>
                                  <w:sz w:val="18"/>
                                </w:rPr>
                                <w:t xml:space="preserve"> </w:t>
                              </w:r>
                              <w:r>
                                <w:rPr>
                                  <w:rFonts w:ascii="Courier New" w:hAnsi="Courier New"/>
                                  <w:b/>
                                  <w:spacing w:val="-2"/>
                                  <w:sz w:val="18"/>
                                </w:rPr>
                                <w:t>here)'</w:t>
                              </w:r>
                            </w:p>
                            <w:p>
                              <w:pPr>
                                <w:pStyle w:val="Normal"/>
                                <w:spacing w:lineRule="auto" w:line="324" w:before="77" w:after="0"/>
                                <w:ind w:left="885" w:hanging="0"/>
                                <w:rPr>
                                  <w:rFonts w:ascii="Courier New" w:hAnsi="Courier New"/>
                                  <w:b/>
                                  <w:b/>
                                  <w:sz w:val="18"/>
                                </w:rPr>
                              </w:pPr>
                              <w:r>
                                <w:rPr>
                                  <w:rFonts w:ascii="Courier New" w:hAnsi="Courier New"/>
                                  <w:b/>
                                  <w:spacing w:val="-2"/>
                                  <w:sz w:val="18"/>
                                </w:rPr>
                                <w:t>implementation</w:t>
                              </w:r>
                              <w:r>
                                <w:rPr>
                                  <w:rFonts w:ascii="Courier New" w:hAnsi="Courier New"/>
                                  <w:b/>
                                  <w:spacing w:val="-27"/>
                                  <w:sz w:val="18"/>
                                </w:rPr>
                                <w:t xml:space="preserve"> </w:t>
                              </w:r>
                              <w:r>
                                <w:rPr>
                                  <w:rFonts w:ascii="Courier New" w:hAnsi="Courier New"/>
                                  <w:b/>
                                  <w:spacing w:val="-2"/>
                                  <w:sz w:val="18"/>
                                </w:rPr>
                                <w:t xml:space="preserve">'com.squareup.retrofit2:converter-moshi:2.9.0' </w:t>
                              </w:r>
                              <w:r>
                                <w:rPr>
                                  <w:rFonts w:ascii="Courier New" w:hAnsi="Courier New"/>
                                  <w:b/>
                                  <w:sz w:val="18"/>
                                </w:rPr>
                                <w:t>implementation 'com.github.bumptech.glide:glide:4.11.0'</w:t>
                              </w:r>
                            </w:p>
                            <w:p>
                              <w:pPr>
                                <w:pStyle w:val="Normal"/>
                                <w:spacing w:before="1" w:after="0"/>
                                <w:ind w:left="885" w:hanging="0"/>
                                <w:rPr>
                                  <w:rFonts w:ascii="Courier New" w:hAnsi="Courier New"/>
                                  <w:sz w:val="18"/>
                                </w:rPr>
                              </w:pPr>
                              <w:r>
                                <w:rPr>
                                  <w:rFonts w:ascii="Courier New" w:hAnsi="Courier New"/>
                                  <w:spacing w:val="-5"/>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295" style="position:absolute;margin-left:52.2pt;margin-top:7.15pt;width:399.6pt;height:115.25pt" coordorigin="1044,143" coordsize="7992,2305">
                <v:rect id="shape_0" path="m0,0l-2147483645,0l-2147483645,-2147483646l0,-2147483646xe" fillcolor="#f6f6f6" stroked="f" o:allowincell="f" style="position:absolute;left:1044;top:153;width:7991;height:228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3;width:7991;height:226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Dependencies</w:t>
                        </w:r>
                        <w:r>
                          <w:rPr>
                            <w:rFonts w:ascii="Courier New" w:hAnsi="Courier New"/>
                            <w:spacing w:val="-12"/>
                            <w:sz w:val="18"/>
                          </w:rPr>
                          <w:t xml:space="preserve"> </w:t>
                        </w:r>
                        <w:r>
                          <w:rPr>
                            <w:rFonts w:ascii="Courier New" w:hAnsi="Courier New"/>
                            <w:spacing w:val="-10"/>
                            <w:sz w:val="18"/>
                          </w:rPr>
                          <w:t>{</w:t>
                        </w:r>
                      </w:p>
                      <w:p>
                        <w:pPr>
                          <w:pStyle w:val="Normal"/>
                          <w:spacing w:before="76" w:after="0"/>
                          <w:ind w:left="885" w:hanging="0"/>
                          <w:rPr>
                            <w:rFonts w:ascii="Courier New" w:hAnsi="Courier New"/>
                            <w:sz w:val="18"/>
                          </w:rPr>
                        </w:pPr>
                        <w:r>
                          <w:rPr>
                            <w:rFonts w:ascii="Courier New" w:hAnsi="Courier New"/>
                            <w:spacing w:val="-5"/>
                            <w:sz w:val="18"/>
                          </w:rPr>
                          <w:t>...</w:t>
                        </w:r>
                      </w:p>
                      <w:p>
                        <w:pPr>
                          <w:pStyle w:val="Normal"/>
                          <w:spacing w:before="76" w:after="0"/>
                          <w:ind w:left="885" w:hanging="0"/>
                          <w:rPr>
                            <w:rFonts w:ascii="Courier New" w:hAnsi="Courier New"/>
                            <w:b/>
                            <w:b/>
                            <w:sz w:val="18"/>
                          </w:rPr>
                        </w:pPr>
                        <w:r>
                          <w:rPr>
                            <w:rFonts w:ascii="Courier New" w:hAnsi="Courier New"/>
                            <w:b/>
                            <w:sz w:val="18"/>
                          </w:rPr>
                          <w:t>implementation</w:t>
                        </w:r>
                        <w:r>
                          <w:rPr>
                            <w:rFonts w:ascii="Courier New" w:hAnsi="Courier New"/>
                            <w:b/>
                            <w:spacing w:val="-14"/>
                            <w:sz w:val="18"/>
                          </w:rPr>
                          <w:t xml:space="preserve"> </w:t>
                        </w:r>
                        <w:r>
                          <w:rPr>
                            <w:rFonts w:ascii="Courier New" w:hAnsi="Courier New"/>
                            <w:b/>
                            <w:spacing w:val="-2"/>
                            <w:sz w:val="18"/>
                          </w:rPr>
                          <w:t>'com.squareup.retrofit2:retrofit:</w:t>
                        </w:r>
                      </w:p>
                      <w:p>
                        <w:pPr>
                          <w:pStyle w:val="Normal"/>
                          <w:spacing w:before="76" w:after="0"/>
                          <w:ind w:left="1101" w:hanging="0"/>
                          <w:rPr>
                            <w:rFonts w:ascii="Courier New" w:hAnsi="Courier New"/>
                            <w:b/>
                            <w:b/>
                            <w:sz w:val="18"/>
                          </w:rPr>
                        </w:pPr>
                        <w:r>
                          <w:rPr>
                            <w:rFonts w:ascii="Courier New" w:hAnsi="Courier New"/>
                            <w:b/>
                            <w:sz w:val="18"/>
                          </w:rPr>
                          <w:t>(latest</w:t>
                        </w:r>
                        <w:r>
                          <w:rPr>
                            <w:rFonts w:ascii="Courier New" w:hAnsi="Courier New"/>
                            <w:b/>
                            <w:spacing w:val="-7"/>
                            <w:sz w:val="18"/>
                          </w:rPr>
                          <w:t xml:space="preserve"> </w:t>
                        </w:r>
                        <w:r>
                          <w:rPr>
                            <w:rFonts w:ascii="Courier New" w:hAnsi="Courier New"/>
                            <w:b/>
                            <w:sz w:val="18"/>
                          </w:rPr>
                          <w:t>version</w:t>
                        </w:r>
                        <w:r>
                          <w:rPr>
                            <w:rFonts w:ascii="Courier New" w:hAnsi="Courier New"/>
                            <w:b/>
                            <w:spacing w:val="-7"/>
                            <w:sz w:val="18"/>
                          </w:rPr>
                          <w:t xml:space="preserve"> </w:t>
                        </w:r>
                        <w:r>
                          <w:rPr>
                            <w:rFonts w:ascii="Courier New" w:hAnsi="Courier New"/>
                            <w:b/>
                            <w:spacing w:val="-2"/>
                            <w:sz w:val="18"/>
                          </w:rPr>
                          <w:t>here)'</w:t>
                        </w:r>
                      </w:p>
                      <w:p>
                        <w:pPr>
                          <w:pStyle w:val="Normal"/>
                          <w:spacing w:lineRule="auto" w:line="324" w:before="77" w:after="0"/>
                          <w:ind w:left="885" w:hanging="0"/>
                          <w:rPr>
                            <w:rFonts w:ascii="Courier New" w:hAnsi="Courier New"/>
                            <w:b/>
                            <w:b/>
                            <w:sz w:val="18"/>
                          </w:rPr>
                        </w:pPr>
                        <w:r>
                          <w:rPr>
                            <w:rFonts w:ascii="Courier New" w:hAnsi="Courier New"/>
                            <w:b/>
                            <w:spacing w:val="-2"/>
                            <w:sz w:val="18"/>
                          </w:rPr>
                          <w:t>implementation</w:t>
                        </w:r>
                        <w:r>
                          <w:rPr>
                            <w:rFonts w:ascii="Courier New" w:hAnsi="Courier New"/>
                            <w:b/>
                            <w:spacing w:val="-27"/>
                            <w:sz w:val="18"/>
                          </w:rPr>
                          <w:t xml:space="preserve"> </w:t>
                        </w:r>
                        <w:r>
                          <w:rPr>
                            <w:rFonts w:ascii="Courier New" w:hAnsi="Courier New"/>
                            <w:b/>
                            <w:spacing w:val="-2"/>
                            <w:sz w:val="18"/>
                          </w:rPr>
                          <w:t xml:space="preserve">'com.squareup.retrofit2:converter-moshi:2.9.0' </w:t>
                        </w:r>
                        <w:r>
                          <w:rPr>
                            <w:rFonts w:ascii="Courier New" w:hAnsi="Courier New"/>
                            <w:b/>
                            <w:sz w:val="18"/>
                          </w:rPr>
                          <w:t>implementation 'com.github.bumptech.glide:glide:4.11.0'</w:t>
                        </w:r>
                      </w:p>
                      <w:p>
                        <w:pPr>
                          <w:pStyle w:val="Normal"/>
                          <w:spacing w:before="1" w:after="0"/>
                          <w:ind w:left="885" w:hanging="0"/>
                          <w:rPr>
                            <w:rFonts w:ascii="Courier New" w:hAnsi="Courier New"/>
                            <w:sz w:val="18"/>
                          </w:rPr>
                        </w:pPr>
                        <w:r>
                          <w:rPr>
                            <w:rFonts w:ascii="Courier New" w:hAnsi="Courier New"/>
                            <w:spacing w:val="-5"/>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TextBody"/>
        <w:spacing w:before="72" w:after="0"/>
        <w:ind w:left="554" w:hanging="0"/>
        <w:rPr/>
      </w:pPr>
      <w:r>
        <w:rPr/>
        <w:t>You</w:t>
      </w:r>
      <w:r>
        <w:rPr>
          <w:spacing w:val="-1"/>
        </w:rPr>
        <w:t xml:space="preserve"> </w:t>
      </w:r>
      <w:r>
        <w:rPr/>
        <w:t>can</w:t>
      </w:r>
      <w:r>
        <w:rPr>
          <w:spacing w:val="-1"/>
        </w:rPr>
        <w:t xml:space="preserve"> </w:t>
      </w:r>
      <w:r>
        <w:rPr/>
        <w:t>use later</w:t>
      </w:r>
      <w:r>
        <w:rPr>
          <w:spacing w:val="-1"/>
        </w:rPr>
        <w:t xml:space="preserve"> </w:t>
      </w:r>
      <w:r>
        <w:rPr/>
        <w:t>versions,</w:t>
      </w:r>
      <w:r>
        <w:rPr>
          <w:spacing w:val="-1"/>
        </w:rPr>
        <w:t xml:space="preserve"> </w:t>
      </w:r>
      <w:r>
        <w:rPr/>
        <w:t xml:space="preserve">if </w:t>
      </w:r>
      <w:r>
        <w:rPr>
          <w:spacing w:val="-2"/>
        </w:rPr>
        <w:t>available.</w:t>
      </w:r>
    </w:p>
    <w:p>
      <w:pPr>
        <w:pStyle w:val="ListParagraph"/>
        <w:numPr>
          <w:ilvl w:val="0"/>
          <w:numId w:val="12"/>
        </w:numPr>
        <w:tabs>
          <w:tab w:val="clear" w:pos="720"/>
          <w:tab w:val="left" w:pos="554" w:leader="none"/>
        </w:tabs>
        <w:spacing w:before="148" w:after="0"/>
        <w:ind w:left="554" w:right="927" w:hanging="360"/>
        <w:jc w:val="left"/>
        <w:rPr>
          <w:sz w:val="20"/>
        </w:rPr>
      </w:pPr>
      <w:r>
        <w:rPr>
          <w:sz w:val="20"/>
        </w:rPr>
        <w:t>Add</w:t>
      </w:r>
      <w:r>
        <w:rPr>
          <w:spacing w:val="-7"/>
          <w:sz w:val="20"/>
        </w:rPr>
        <w:t xml:space="preserve"> </w:t>
      </w:r>
      <w:r>
        <w:rPr>
          <w:sz w:val="20"/>
        </w:rPr>
        <w:t>title,</w:t>
      </w:r>
      <w:r>
        <w:rPr>
          <w:spacing w:val="-4"/>
          <w:sz w:val="20"/>
        </w:rPr>
        <w:t xml:space="preserve"> </w:t>
      </w:r>
      <w:r>
        <w:rPr>
          <w:sz w:val="20"/>
        </w:rPr>
        <w:t>status,</w:t>
      </w:r>
      <w:r>
        <w:rPr>
          <w:spacing w:val="-4"/>
          <w:sz w:val="20"/>
        </w:rPr>
        <w:t xml:space="preserve"> </w:t>
      </w:r>
      <w:r>
        <w:rPr>
          <w:sz w:val="20"/>
        </w:rPr>
        <w:t>and</w:t>
      </w:r>
      <w:r>
        <w:rPr>
          <w:spacing w:val="-5"/>
          <w:sz w:val="20"/>
        </w:rPr>
        <w:t xml:space="preserve"> </w:t>
      </w:r>
      <w:r>
        <w:rPr>
          <w:sz w:val="20"/>
        </w:rPr>
        <w:t>description</w:t>
      </w:r>
      <w:r>
        <w:rPr>
          <w:spacing w:val="-5"/>
          <w:sz w:val="20"/>
        </w:rPr>
        <w:t xml:space="preserve"> </w:t>
      </w:r>
      <w:r>
        <w:rPr>
          <w:rFonts w:ascii="Courier New" w:hAnsi="Courier New"/>
          <w:b/>
        </w:rPr>
        <w:t>TextView</w:t>
      </w:r>
      <w:r>
        <w:rPr>
          <w:rFonts w:ascii="Courier New" w:hAnsi="Courier New"/>
          <w:b/>
          <w:spacing w:val="-80"/>
        </w:rPr>
        <w:t xml:space="preserve"> </w:t>
      </w:r>
      <w:r>
        <w:rPr>
          <w:sz w:val="20"/>
        </w:rPr>
        <w:t>instances</w:t>
      </w:r>
      <w:r>
        <w:rPr>
          <w:spacing w:val="-4"/>
          <w:sz w:val="20"/>
        </w:rPr>
        <w:t xml:space="preserve"> </w:t>
      </w:r>
      <w:r>
        <w:rPr>
          <w:sz w:val="20"/>
        </w:rPr>
        <w:t>to</w:t>
      </w:r>
      <w:r>
        <w:rPr>
          <w:spacing w:val="-4"/>
          <w:sz w:val="20"/>
        </w:rPr>
        <w:t xml:space="preserve"> </w:t>
      </w:r>
      <w:r>
        <w:rPr>
          <w:sz w:val="20"/>
        </w:rPr>
        <w:t>your</w:t>
      </w:r>
      <w:r>
        <w:rPr>
          <w:spacing w:val="-4"/>
          <w:sz w:val="20"/>
        </w:rPr>
        <w:t xml:space="preserve"> </w:t>
      </w:r>
      <w:r>
        <w:rPr>
          <w:sz w:val="20"/>
        </w:rPr>
        <w:t>main</w:t>
      </w:r>
      <w:r>
        <w:rPr>
          <w:spacing w:val="-5"/>
          <w:sz w:val="20"/>
        </w:rPr>
        <w:t xml:space="preserve"> </w:t>
      </w:r>
      <w:r>
        <w:rPr>
          <w:sz w:val="20"/>
        </w:rPr>
        <w:t>layout.</w:t>
      </w:r>
      <w:r>
        <w:rPr>
          <w:spacing w:val="-4"/>
          <w:sz w:val="20"/>
        </w:rPr>
        <w:t xml:space="preserve"> </w:t>
      </w:r>
      <w:r>
        <w:rPr>
          <w:sz w:val="20"/>
        </w:rPr>
        <w:t xml:space="preserve">Also, add an </w:t>
      </w:r>
      <w:r>
        <w:rPr>
          <w:rFonts w:ascii="Courier New" w:hAnsi="Courier New"/>
          <w:b/>
        </w:rPr>
        <w:t>ImageView</w:t>
      </w:r>
      <w:r>
        <w:rPr>
          <w:rFonts w:ascii="Courier New" w:hAnsi="Courier New"/>
          <w:b/>
          <w:spacing w:val="-69"/>
        </w:rPr>
        <w:t xml:space="preserve"> </w:t>
      </w:r>
      <w:r>
        <w:rPr>
          <w:sz w:val="20"/>
        </w:rPr>
        <w:t>for the weather icon. Your layout should look somewhat like this:</w:t>
      </w:r>
    </w:p>
    <w:p>
      <w:pPr>
        <w:sectPr>
          <w:headerReference w:type="even" r:id="rId158"/>
          <w:headerReference w:type="default" r:id="rId159"/>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4" w:after="0"/>
        <w:rPr>
          <w:sz w:val="9"/>
        </w:rPr>
      </w:pPr>
      <w:r>
        <w:rPr>
          <w:sz w:val="9"/>
        </w:rPr>
        <mc:AlternateContent>
          <mc:Choice Requires="wpg">
            <w:drawing>
              <wp:anchor behindDoc="0" distT="0" distB="635" distL="0" distR="4445" simplePos="0" locked="0" layoutInCell="0" allowOverlap="1" relativeHeight="1581" wp14:anchorId="2DF84E27">
                <wp:simplePos x="0" y="0"/>
                <wp:positionH relativeFrom="page">
                  <wp:posOffset>662940</wp:posOffset>
                </wp:positionH>
                <wp:positionV relativeFrom="paragraph">
                  <wp:posOffset>95250</wp:posOffset>
                </wp:positionV>
                <wp:extent cx="5074920" cy="523875"/>
                <wp:effectExtent l="0" t="1270" r="635" b="0"/>
                <wp:wrapTopAndBottom/>
                <wp:docPr id="428" name="docshapegroup299"/>
                <a:graphic xmlns:a="http://schemas.openxmlformats.org/drawingml/2006/main">
                  <a:graphicData uri="http://schemas.microsoft.com/office/word/2010/wordprocessingGroup">
                    <wpg:wgp>
                      <wpg:cNvGrpSpPr/>
                      <wpg:grpSpPr>
                        <a:xfrm>
                          <a:off x="0" y="0"/>
                          <a:ext cx="5074920" cy="523800"/>
                          <a:chOff x="0" y="0"/>
                          <a:chExt cx="5074920" cy="523800"/>
                        </a:xfrm>
                      </wpg:grpSpPr>
                      <wps:wsp>
                        <wps:cNvSpPr/>
                        <wps:spPr>
                          <a:xfrm>
                            <a:off x="0" y="6480"/>
                            <a:ext cx="5074920" cy="511200"/>
                          </a:xfrm>
                          <a:prstGeom prst="rect">
                            <a:avLst/>
                          </a:prstGeom>
                          <a:solidFill>
                            <a:srgbClr val="f6f6f6"/>
                          </a:solidFill>
                          <a:ln w="0">
                            <a:noFill/>
                          </a:ln>
                        </wps:spPr>
                        <wps:style>
                          <a:lnRef idx="0"/>
                          <a:fillRef idx="0"/>
                          <a:effectRef idx="0"/>
                          <a:fontRef idx="minor"/>
                        </wps:style>
                        <wps:bodyPr/>
                      </wps:wsp>
                      <wps:wsp>
                        <wps:cNvSpPr/>
                        <wps:spPr>
                          <a:xfrm>
                            <a:off x="0" y="0"/>
                            <a:ext cx="5074920" cy="523800"/>
                          </a:xfrm>
                          <a:custGeom>
                            <a:avLst/>
                            <a:gdLst>
                              <a:gd name="textAreaLeft" fmla="*/ 0 w 2877120"/>
                              <a:gd name="textAreaRight" fmla="*/ 2879280 w 2877120"/>
                              <a:gd name="textAreaTop" fmla="*/ 0 h 297000"/>
                              <a:gd name="textAreaBottom" fmla="*/ 299160 h 297000"/>
                            </a:gdLst>
                            <a:ahLst/>
                            <a:rect l="textAreaLeft" t="textAreaTop" r="textAreaRight" b="textAreaBottom"/>
                            <a:pathLst>
                              <a:path w="7992" h="825">
                                <a:moveTo>
                                  <a:pt x="7992" y="804"/>
                                </a:moveTo>
                                <a:lnTo>
                                  <a:pt x="0" y="804"/>
                                </a:lnTo>
                                <a:lnTo>
                                  <a:pt x="0" y="824"/>
                                </a:lnTo>
                                <a:lnTo>
                                  <a:pt x="7992" y="824"/>
                                </a:lnTo>
                                <a:lnTo>
                                  <a:pt x="7992" y="80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49860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&lt;?xml</w:t>
                              </w:r>
                              <w:r>
                                <w:rPr>
                                  <w:rFonts w:ascii="Courier New" w:hAnsi="Courier New"/>
                                  <w:spacing w:val="-16"/>
                                  <w:sz w:val="18"/>
                                </w:rPr>
                                <w:t xml:space="preserve"> </w:t>
                              </w:r>
                              <w:r>
                                <w:rPr>
                                  <w:rFonts w:ascii="Courier New" w:hAnsi="Courier New"/>
                                  <w:sz w:val="18"/>
                                </w:rPr>
                                <w:t>version="1.0"</w:t>
                              </w:r>
                              <w:r>
                                <w:rPr>
                                  <w:rFonts w:ascii="Courier New" w:hAnsi="Courier New"/>
                                  <w:spacing w:val="-16"/>
                                  <w:sz w:val="18"/>
                                </w:rPr>
                                <w:t xml:space="preserve"> </w:t>
                              </w:r>
                              <w:r>
                                <w:rPr>
                                  <w:rFonts w:ascii="Courier New" w:hAnsi="Courier New"/>
                                  <w:sz w:val="18"/>
                                </w:rPr>
                                <w:t>encoding="utf-</w:t>
                              </w:r>
                              <w:r>
                                <w:rPr>
                                  <w:rFonts w:ascii="Courier New" w:hAnsi="Courier New"/>
                                  <w:spacing w:val="-4"/>
                                  <w:sz w:val="18"/>
                                </w:rPr>
                                <w:t>8"?&gt;</w:t>
                              </w:r>
                            </w:p>
                            <w:p>
                              <w:pPr>
                                <w:pStyle w:val="Normal"/>
                                <w:spacing w:lineRule="auto" w:line="235" w:before="79" w:after="0"/>
                                <w:ind w:left="669" w:hanging="216"/>
                                <w:rPr>
                                  <w:rFonts w:ascii="Courier New" w:hAnsi="Courier New"/>
                                  <w:sz w:val="18"/>
                                </w:rPr>
                              </w:pPr>
                              <w:r>
                                <w:rPr>
                                  <w:rFonts w:ascii="Courier New" w:hAnsi="Courier New"/>
                                  <w:spacing w:val="-2"/>
                                  <w:sz w:val="18"/>
                                </w:rPr>
                                <w:t xml:space="preserve">&lt;androidx.constraintlayout.widget.ConstraintLayout </w:t>
                              </w:r>
                              <w:hyperlink r:id="rId156">
                                <w:r>
                                  <w:rPr>
                                    <w:rFonts w:ascii="Courier New" w:hAnsi="Courier New"/>
                                    <w:spacing w:val="-2"/>
                                    <w:sz w:val="18"/>
                                  </w:rPr>
                                  <w:t>xmlns:android="http://schemas.android.com/apk/res/android"</w:t>
                                </w:r>
                              </w:hyperlink>
                            </w:p>
                          </w:txbxContent>
                        </wps:txbx>
                        <wps:bodyPr lIns="0" rIns="0" tIns="0" bIns="0" anchor="t">
                          <a:noAutofit/>
                        </wps:bodyPr>
                      </wps:wsp>
                    </wpg:wgp>
                  </a:graphicData>
                </a:graphic>
              </wp:anchor>
            </w:drawing>
          </mc:Choice>
          <mc:Fallback>
            <w:pict>
              <v:group id="shape_0" alt="docshapegroup299" style="position:absolute;margin-left:52.2pt;margin-top:7.5pt;width:399.6pt;height:41.25pt" coordorigin="1044,150" coordsize="7992,825">
                <v:rect id="shape_0" path="m0,0l-2147483645,0l-2147483645,-2147483646l0,-2147483646xe" fillcolor="#f6f6f6" stroked="f" o:allowincell="f" style="position:absolute;left:1044;top:160;width:7991;height:80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70;width:7991;height:78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&lt;?xml</w:t>
                        </w:r>
                        <w:r>
                          <w:rPr>
                            <w:rFonts w:ascii="Courier New" w:hAnsi="Courier New"/>
                            <w:spacing w:val="-16"/>
                            <w:sz w:val="18"/>
                          </w:rPr>
                          <w:t xml:space="preserve"> </w:t>
                        </w:r>
                        <w:r>
                          <w:rPr>
                            <w:rFonts w:ascii="Courier New" w:hAnsi="Courier New"/>
                            <w:sz w:val="18"/>
                          </w:rPr>
                          <w:t>version="1.0"</w:t>
                        </w:r>
                        <w:r>
                          <w:rPr>
                            <w:rFonts w:ascii="Courier New" w:hAnsi="Courier New"/>
                            <w:spacing w:val="-16"/>
                            <w:sz w:val="18"/>
                          </w:rPr>
                          <w:t xml:space="preserve"> </w:t>
                        </w:r>
                        <w:r>
                          <w:rPr>
                            <w:rFonts w:ascii="Courier New" w:hAnsi="Courier New"/>
                            <w:sz w:val="18"/>
                          </w:rPr>
                          <w:t>encoding="utf-</w:t>
                        </w:r>
                        <w:r>
                          <w:rPr>
                            <w:rFonts w:ascii="Courier New" w:hAnsi="Courier New"/>
                            <w:spacing w:val="-4"/>
                            <w:sz w:val="18"/>
                          </w:rPr>
                          <w:t>8"?&gt;</w:t>
                        </w:r>
                      </w:p>
                      <w:p>
                        <w:pPr>
                          <w:pStyle w:val="Normal"/>
                          <w:spacing w:lineRule="auto" w:line="235" w:before="79" w:after="0"/>
                          <w:ind w:left="669" w:hanging="216"/>
                          <w:rPr>
                            <w:rFonts w:ascii="Courier New" w:hAnsi="Courier New"/>
                            <w:sz w:val="18"/>
                          </w:rPr>
                        </w:pPr>
                        <w:r>
                          <w:rPr>
                            <w:rFonts w:ascii="Courier New" w:hAnsi="Courier New"/>
                            <w:spacing w:val="-2"/>
                            <w:sz w:val="18"/>
                          </w:rPr>
                          <w:t xml:space="preserve">&lt;androidx.constraintlayout.widget.ConstraintLayout </w:t>
                        </w:r>
                        <w:hyperlink r:id="rId157">
                          <w:r>
                            <w:rPr>
                              <w:rFonts w:ascii="Courier New" w:hAnsi="Courier New"/>
                              <w:spacing w:val="-2"/>
                              <w:sz w:val="18"/>
                            </w:rPr>
                            <w:t>xmlns:android="http://schemas.android.com/apk/res/android"</w:t>
                          </w:r>
                        </w:hyperlink>
                      </w:p>
                    </w:txbxContent>
                  </v:textbox>
                  <w10:wrap type="topAndBottom"/>
                </v:rect>
              </v:group>
            </w:pict>
          </mc:Fallback>
        </mc:AlternateContent>
      </w:r>
    </w:p>
    <w:p>
      <w:pPr>
        <w:pStyle w:val="Normal"/>
        <w:spacing w:lineRule="auto" w:line="324" w:before="132" w:after="0"/>
        <w:ind w:left="1709" w:right="1684" w:hanging="0"/>
        <w:rPr>
          <w:rFonts w:ascii="Courier New" w:hAnsi="Courier New"/>
          <w:sz w:val="18"/>
        </w:rPr>
      </w:pPr>
      <w:hyperlink r:id="rId160">
        <w:r>
          <mc:AlternateContent>
            <mc:Choice Requires="wpg">
              <w:drawing>
                <wp:anchor behindDoc="1" distT="635" distB="0" distL="0" distR="635" simplePos="0" locked="0" layoutInCell="0" allowOverlap="1" relativeHeight="1496" wp14:anchorId="510E9A93">
                  <wp:simplePos x="0" y="0"/>
                  <wp:positionH relativeFrom="page">
                    <wp:posOffset>1120140</wp:posOffset>
                  </wp:positionH>
                  <wp:positionV relativeFrom="page">
                    <wp:posOffset>767715</wp:posOffset>
                  </wp:positionV>
                  <wp:extent cx="5074920" cy="7153275"/>
                  <wp:effectExtent l="0" t="635" r="635" b="0"/>
                  <wp:wrapNone/>
                  <wp:docPr id="436" name="docshapegroup305"/>
                  <a:graphic xmlns:a="http://schemas.openxmlformats.org/drawingml/2006/main">
                    <a:graphicData uri="http://schemas.microsoft.com/office/word/2010/wordprocessingGroup">
                      <wpg:wgp>
                        <wpg:cNvGrpSpPr/>
                        <wpg:grpSpPr>
                          <a:xfrm>
                            <a:off x="0" y="0"/>
                            <a:ext cx="5074920" cy="7153200"/>
                            <a:chOff x="0" y="0"/>
                            <a:chExt cx="5074920" cy="7153200"/>
                          </a:xfrm>
                        </wpg:grpSpPr>
                        <wps:wsp>
                          <wps:cNvSpPr/>
                          <wps:spPr>
                            <a:xfrm>
                              <a:off x="0" y="6480"/>
                              <a:ext cx="5074920" cy="7140600"/>
                            </a:xfrm>
                            <a:prstGeom prst="rect">
                              <a:avLst/>
                            </a:prstGeom>
                            <a:solidFill>
                              <a:srgbClr val="f6f6f6"/>
                            </a:solidFill>
                            <a:ln w="0">
                              <a:noFill/>
                            </a:ln>
                          </wps:spPr>
                          <wps:style>
                            <a:lnRef idx="0"/>
                            <a:fillRef idx="0"/>
                            <a:effectRef idx="0"/>
                            <a:fontRef idx="minor"/>
                          </wps:style>
                          <wps:bodyPr/>
                        </wps:wsp>
                        <wps:wsp>
                          <wps:cNvSpPr/>
                          <wps:spPr>
                            <a:xfrm>
                              <a:off x="0" y="0"/>
                              <a:ext cx="5074920" cy="7153200"/>
                            </a:xfrm>
                            <a:custGeom>
                              <a:avLst/>
                              <a:gdLst>
                                <a:gd name="textAreaLeft" fmla="*/ 0 w 2877120"/>
                                <a:gd name="textAreaRight" fmla="*/ 2879280 w 2877120"/>
                                <a:gd name="textAreaTop" fmla="*/ 0 h 4055400"/>
                                <a:gd name="textAreaBottom" fmla="*/ 4057560 h 4055400"/>
                              </a:gdLst>
                              <a:ahLst/>
                              <a:rect l="textAreaLeft" t="textAreaTop" r="textAreaRight" b="textAreaBottom"/>
                              <a:pathLst>
                                <a:path w="7992" h="11265">
                                  <a:moveTo>
                                    <a:pt x="7992" y="11244"/>
                                  </a:moveTo>
                                  <a:lnTo>
                                    <a:pt x="0" y="11244"/>
                                  </a:lnTo>
                                  <a:lnTo>
                                    <a:pt x="0" y="11264"/>
                                  </a:lnTo>
                                  <a:lnTo>
                                    <a:pt x="7992" y="11264"/>
                                  </a:lnTo>
                                  <a:lnTo>
                                    <a:pt x="7992" y="112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g:wgp>
                    </a:graphicData>
                  </a:graphic>
                </wp:anchor>
              </w:drawing>
            </mc:Choice>
            <mc:Fallback>
              <w:pict>
                <v:group id="shape_0" alt="docshapegroup305" style="position:absolute;margin-left:88.2pt;margin-top:60.45pt;width:399.6pt;height:563.25pt" coordorigin="1764,1209" coordsize="7992,11265">
                  <v:rect id="shape_0" path="m0,0l-2147483645,0l-2147483645,-2147483646l0,-2147483646xe" fillcolor="#f6f6f6" stroked="f" o:allowincell="f" style="position:absolute;left:1764;top:1219;width:7991;height:11244;mso-wrap-style:none;v-text-anchor:middle;mso-position-horizontal-relative:page;mso-position-vertical-relative:page">
                    <v:fill o:detectmouseclick="t" type="solid" color2="#090909"/>
                    <v:stroke color="#3465a4" joinstyle="round" endcap="flat"/>
                    <w10:wrap type="none"/>
                  </v:rect>
                </v:group>
              </w:pict>
            </mc:Fallback>
          </mc:AlternateContent>
        </w:r>
        <w:r>
          <w:rPr>
            <w:rFonts w:ascii="Courier New" w:hAnsi="Courier New"/>
            <w:spacing w:val="-2"/>
            <w:sz w:val="18"/>
          </w:rPr>
          <w:t>xmlns:app="http://schemas.android.com/apk/res-auto"</w:t>
        </w:r>
      </w:hyperlink>
      <w:r>
        <w:rPr>
          <w:rFonts w:ascii="Courier New" w:hAnsi="Courier New"/>
          <w:spacing w:val="-2"/>
          <w:sz w:val="18"/>
        </w:rPr>
        <w:t xml:space="preserve"> </w:t>
      </w:r>
      <w:hyperlink r:id="rId161">
        <w:r>
          <w:rPr>
            <w:rFonts w:ascii="Courier New" w:hAnsi="Courier New"/>
            <w:spacing w:val="-2"/>
            <w:sz w:val="18"/>
          </w:rPr>
          <w:t>xmlns:tools="http://schemas.android.com/tools"</w:t>
        </w:r>
      </w:hyperlink>
      <w:r>
        <w:rPr>
          <w:rFonts w:ascii="Courier New" w:hAnsi="Courier New"/>
          <w:spacing w:val="-2"/>
          <w:sz w:val="18"/>
        </w:rPr>
        <w:t xml:space="preserve"> android:layout_width="match_parent" android:layout_height="match_parent" android:padding="16dp"&gt;</w:t>
      </w:r>
    </w:p>
    <w:p>
      <w:pPr>
        <w:pStyle w:val="TextBody"/>
        <w:rPr>
          <w:rFonts w:ascii="Courier New" w:hAnsi="Courier New"/>
          <w:sz w:val="25"/>
        </w:rPr>
      </w:pPr>
      <w:r>
        <w:rPr>
          <w:rFonts w:ascii="Courier New" w:hAnsi="Courier New"/>
          <w:sz w:val="25"/>
        </w:rPr>
      </w:r>
    </w:p>
    <w:p>
      <w:pPr>
        <w:pStyle w:val="Normal"/>
        <w:ind w:left="1709" w:hanging="0"/>
        <w:rPr>
          <w:rFonts w:ascii="Courier New" w:hAnsi="Courier New"/>
          <w:sz w:val="18"/>
        </w:rPr>
      </w:pPr>
      <w:r>
        <w:rPr>
          <w:rFonts w:ascii="Courier New" w:hAnsi="Courier New"/>
          <w:spacing w:val="-2"/>
          <w:sz w:val="18"/>
        </w:rPr>
        <w:t>&lt;TextView</w:t>
      </w:r>
    </w:p>
    <w:p>
      <w:pPr>
        <w:pStyle w:val="Normal"/>
        <w:spacing w:lineRule="auto" w:line="324" w:before="76" w:after="0"/>
        <w:ind w:left="2141" w:right="2599" w:hanging="0"/>
        <w:rPr>
          <w:rFonts w:ascii="Courier New" w:hAnsi="Courier New"/>
          <w:sz w:val="18"/>
        </w:rPr>
      </w:pPr>
      <w:r>
        <w:rPr>
          <w:rFonts w:ascii="Courier New" w:hAnsi="Courier New"/>
          <w:spacing w:val="-2"/>
          <w:sz w:val="18"/>
        </w:rPr>
        <w:t>android:id="@+id/main_title" android:layout_width="0dp" android:layout_height="wrap_content" android:textSize="18sp"</w:t>
      </w:r>
    </w:p>
    <w:p>
      <w:pPr>
        <w:pStyle w:val="Normal"/>
        <w:spacing w:lineRule="auto" w:line="324" w:before="3" w:after="0"/>
        <w:ind w:left="2141" w:hanging="0"/>
        <w:rPr>
          <w:rFonts w:ascii="Courier New" w:hAnsi="Courier New"/>
          <w:sz w:val="18"/>
        </w:rPr>
      </w:pPr>
      <w:r>
        <w:rPr>
          <w:rFonts w:ascii="Courier New" w:hAnsi="Courier New"/>
          <w:spacing w:val="-2"/>
          <w:sz w:val="18"/>
        </w:rPr>
        <w:t>app:layout_constraintEnd_toStartOf="@+id/main_weather_icon" app:layout_constraintStart_toStartOf="parent" app:layout_constraintTop_toTopOf="parent"</w:t>
      </w:r>
    </w:p>
    <w:p>
      <w:pPr>
        <w:pStyle w:val="Normal"/>
        <w:spacing w:before="1" w:after="0"/>
        <w:ind w:left="2141" w:hanging="0"/>
        <w:rPr>
          <w:rFonts w:ascii="Courier New" w:hAnsi="Courier New"/>
          <w:sz w:val="18"/>
        </w:rPr>
      </w:pPr>
      <w:r>
        <w:rPr>
          <w:rFonts w:ascii="Courier New" w:hAnsi="Courier New"/>
          <w:sz w:val="18"/>
        </w:rPr>
        <w:t>tools:text="New</w:t>
      </w:r>
      <w:r>
        <w:rPr>
          <w:rFonts w:ascii="Courier New" w:hAnsi="Courier New"/>
          <w:spacing w:val="-10"/>
          <w:sz w:val="18"/>
        </w:rPr>
        <w:t xml:space="preserve"> </w:t>
      </w:r>
      <w:r>
        <w:rPr>
          <w:rFonts w:ascii="Courier New" w:hAnsi="Courier New"/>
          <w:sz w:val="18"/>
        </w:rPr>
        <w:t>York"</w:t>
      </w:r>
      <w:r>
        <w:rPr>
          <w:rFonts w:ascii="Courier New" w:hAnsi="Courier New"/>
          <w:spacing w:val="-10"/>
          <w:sz w:val="18"/>
        </w:rPr>
        <w:t xml:space="preserve"> </w:t>
      </w:r>
      <w:r>
        <w:rPr>
          <w:rFonts w:ascii="Courier New" w:hAnsi="Courier New"/>
          <w:spacing w:val="-5"/>
          <w:sz w:val="18"/>
        </w:rPr>
        <w:t>/&gt;</w:t>
      </w:r>
    </w:p>
    <w:p>
      <w:pPr>
        <w:pStyle w:val="TextBody"/>
        <w:rPr>
          <w:rFonts w:ascii="Courier New" w:hAnsi="Courier New"/>
        </w:rPr>
      </w:pPr>
      <w:r>
        <w:rPr>
          <w:rFonts w:ascii="Courier New" w:hAnsi="Courier New"/>
        </w:rPr>
      </w:r>
    </w:p>
    <w:p>
      <w:pPr>
        <w:pStyle w:val="Normal"/>
        <w:spacing w:before="130" w:after="0"/>
        <w:ind w:left="1709" w:hanging="0"/>
        <w:rPr>
          <w:rFonts w:ascii="Courier New" w:hAnsi="Courier New"/>
          <w:sz w:val="18"/>
        </w:rPr>
      </w:pPr>
      <w:r>
        <w:rPr>
          <w:rFonts w:ascii="Courier New" w:hAnsi="Courier New"/>
          <w:spacing w:val="-2"/>
          <w:sz w:val="18"/>
        </w:rPr>
        <w:t>&lt;TextView</w:t>
      </w:r>
    </w:p>
    <w:p>
      <w:pPr>
        <w:pStyle w:val="Normal"/>
        <w:spacing w:lineRule="auto" w:line="324" w:before="76" w:after="0"/>
        <w:ind w:left="2141" w:right="2599" w:hanging="0"/>
        <w:rPr>
          <w:rFonts w:ascii="Courier New" w:hAnsi="Courier New"/>
          <w:sz w:val="18"/>
        </w:rPr>
      </w:pPr>
      <w:r>
        <w:rPr>
          <w:rFonts w:ascii="Courier New" w:hAnsi="Courier New"/>
          <w:spacing w:val="-2"/>
          <w:sz w:val="18"/>
        </w:rPr>
        <w:t>android:id="@+id/main_status" android:layout_width="0dp" android:layout_height="wrap_content" android:textSize="16sp"</w:t>
      </w:r>
    </w:p>
    <w:p>
      <w:pPr>
        <w:pStyle w:val="Normal"/>
        <w:spacing w:lineRule="auto" w:line="324" w:before="3" w:after="0"/>
        <w:ind w:left="2141" w:hanging="0"/>
        <w:rPr>
          <w:rFonts w:ascii="Courier New" w:hAnsi="Courier New"/>
          <w:sz w:val="18"/>
        </w:rPr>
      </w:pPr>
      <w:r>
        <w:rPr>
          <w:rFonts w:ascii="Courier New" w:hAnsi="Courier New"/>
          <w:spacing w:val="-2"/>
          <w:sz w:val="18"/>
        </w:rPr>
        <w:t xml:space="preserve">app:layout_constraintEnd_toStartOf="@+id/main_weather_icon" app:layout_constraintStart_toStartOf="parent" app:layout_constraintTop_toBottomOf="@+id/main_title" </w:t>
      </w:r>
      <w:r>
        <w:rPr>
          <w:rFonts w:ascii="Courier New" w:hAnsi="Courier New"/>
          <w:sz w:val="18"/>
        </w:rPr>
        <w:t>tools:text="Light Rain" /&gt;</w:t>
      </w:r>
    </w:p>
    <w:p>
      <w:pPr>
        <w:pStyle w:val="TextBody"/>
        <w:spacing w:before="10" w:after="0"/>
        <w:rPr>
          <w:rFonts w:ascii="Courier New" w:hAnsi="Courier New"/>
          <w:sz w:val="24"/>
        </w:rPr>
      </w:pPr>
      <w:r>
        <w:rPr>
          <w:rFonts w:ascii="Courier New" w:hAnsi="Courier New"/>
          <w:sz w:val="24"/>
        </w:rPr>
      </w:r>
    </w:p>
    <w:p>
      <w:pPr>
        <w:pStyle w:val="Normal"/>
        <w:ind w:left="1709" w:hanging="0"/>
        <w:rPr>
          <w:rFonts w:ascii="Courier New" w:hAnsi="Courier New"/>
          <w:sz w:val="18"/>
        </w:rPr>
      </w:pPr>
      <w:r>
        <w:rPr>
          <w:rFonts w:ascii="Courier New" w:hAnsi="Courier New"/>
          <w:spacing w:val="-2"/>
          <w:sz w:val="18"/>
        </w:rPr>
        <w:t>&lt;TextView</w:t>
      </w:r>
    </w:p>
    <w:p>
      <w:pPr>
        <w:pStyle w:val="Normal"/>
        <w:spacing w:lineRule="auto" w:line="324" w:before="77" w:after="0"/>
        <w:ind w:left="2141" w:right="451" w:hanging="0"/>
        <w:rPr>
          <w:rFonts w:ascii="Courier New" w:hAnsi="Courier New"/>
          <w:sz w:val="18"/>
        </w:rPr>
      </w:pPr>
      <w:r>
        <w:rPr>
          <w:rFonts w:ascii="Courier New" w:hAnsi="Courier New"/>
          <w:spacing w:val="-2"/>
          <w:sz w:val="18"/>
        </w:rPr>
        <w:t xml:space="preserve">android:id="@+id/main_description" android:layout_width="0dp" android:layout_height="wrap_content" app:layout_constraintEnd_toStartOf="@+id/main_weather_icon" app:layout_constraintStart_toStartOf="parent" app:layout_constraintTop_toBottomOf="@+id/main_status" </w:t>
      </w:r>
      <w:r>
        <w:rPr>
          <w:rFonts w:ascii="Courier New" w:hAnsi="Courier New"/>
          <w:sz w:val="18"/>
        </w:rPr>
        <w:t>tools:text="Humidity: 69%\nPredictability: 75%" /&gt;</w:t>
      </w:r>
    </w:p>
    <w:p>
      <w:pPr>
        <w:pStyle w:val="TextBody"/>
        <w:spacing w:before="1" w:after="0"/>
        <w:rPr>
          <w:rFonts w:ascii="Courier New" w:hAnsi="Courier New"/>
          <w:sz w:val="25"/>
        </w:rPr>
      </w:pPr>
      <w:r>
        <w:rPr>
          <w:rFonts w:ascii="Courier New" w:hAnsi="Courier New"/>
          <w:sz w:val="25"/>
        </w:rPr>
      </w:r>
    </w:p>
    <w:p>
      <w:pPr>
        <w:pStyle w:val="Normal"/>
        <w:ind w:left="1709" w:hanging="0"/>
        <w:rPr>
          <w:rFonts w:ascii="Courier New" w:hAnsi="Courier New"/>
          <w:sz w:val="18"/>
        </w:rPr>
      </w:pPr>
      <w:r>
        <w:rPr>
          <w:rFonts w:ascii="Courier New" w:hAnsi="Courier New"/>
          <w:spacing w:val="-2"/>
          <w:sz w:val="18"/>
        </w:rPr>
        <w:t>&lt;ImageView</w:t>
      </w:r>
    </w:p>
    <w:p>
      <w:pPr>
        <w:sectPr>
          <w:headerReference w:type="even" r:id="rId162"/>
          <w:headerReference w:type="default" r:id="rId163"/>
          <w:type w:val="nextPage"/>
          <w:pgSz w:w="10800" w:h="13320"/>
          <w:pgMar w:left="940" w:right="920" w:gutter="0" w:header="695" w:top="1120" w:footer="0" w:bottom="280"/>
          <w:pgNumType w:start="53" w:fmt="decimal"/>
          <w:formProt w:val="false"/>
          <w:textDirection w:val="lrTb"/>
          <w:docGrid w:type="default" w:linePitch="100" w:charSpace="4096"/>
        </w:sectPr>
        <w:pStyle w:val="Normal"/>
        <w:spacing w:lineRule="auto" w:line="324" w:before="76" w:after="0"/>
        <w:ind w:left="2141" w:right="1684" w:hanging="0"/>
        <w:rPr>
          <w:rFonts w:ascii="Courier New" w:hAnsi="Courier New"/>
          <w:sz w:val="18"/>
        </w:rPr>
      </w:pPr>
      <w:r>
        <w:rPr>
          <w:rFonts w:ascii="Courier New" w:hAnsi="Courier New"/>
          <w:spacing w:val="-2"/>
          <w:sz w:val="18"/>
        </w:rPr>
        <w:t>android:id="@+id/main_weather_icon" android:layout_width="48dp" android:layout_height="48dp" app:layout_constraintEnd_toEndOf="parent"</w:t>
      </w:r>
    </w:p>
    <w:p>
      <w:pPr>
        <w:pStyle w:val="TextBody"/>
        <w:spacing w:before="3" w:after="0"/>
        <w:rPr>
          <w:rFonts w:ascii="Courier New" w:hAnsi="Courier New"/>
          <w:sz w:val="6"/>
        </w:rPr>
      </w:pPr>
      <w:r>
        <w:rPr>
          <w:rFonts w:ascii="Courier New" w:hAnsi="Courier New"/>
          <w:sz w:val="6"/>
        </w:rPr>
      </w:r>
    </w:p>
    <w:p>
      <w:pPr>
        <w:pStyle w:val="TextBody"/>
        <w:ind w:left="104" w:hanging="0"/>
        <w:rPr>
          <w:rFonts w:ascii="Courier New" w:hAnsi="Courier New"/>
        </w:rPr>
      </w:pPr>
      <w:r>
        <w:rPr/>
        <mc:AlternateContent>
          <mc:Choice Requires="wpg">
            <w:drawing>
              <wp:inline distT="0" distB="0" distL="0" distR="0" wp14:anchorId="74DB1401">
                <wp:extent cx="5074920" cy="752475"/>
                <wp:effectExtent l="0" t="0" r="5080" b="0"/>
                <wp:docPr id="443" name="Shape275"/>
                <a:graphic xmlns:a="http://schemas.openxmlformats.org/drawingml/2006/main">
                  <a:graphicData uri="http://schemas.microsoft.com/office/word/2010/wordprocessingGroup">
                    <wpg:wgp>
                      <wpg:cNvGrpSpPr/>
                      <wpg:grpSpPr>
                        <a:xfrm>
                          <a:off x="0" y="0"/>
                          <a:ext cx="5074920" cy="752400"/>
                          <a:chOff x="0" y="0"/>
                          <a:chExt cx="5074920" cy="752400"/>
                        </a:xfrm>
                      </wpg:grpSpPr>
                      <wps:wsp>
                        <wps:cNvSpPr/>
                        <wps:spPr>
                          <a:xfrm>
                            <a:off x="0" y="6480"/>
                            <a:ext cx="5074920" cy="739800"/>
                          </a:xfrm>
                          <a:prstGeom prst="rect">
                            <a:avLst/>
                          </a:prstGeom>
                          <a:solidFill>
                            <a:srgbClr val="f6f6f6"/>
                          </a:solidFill>
                          <a:ln w="0">
                            <a:noFill/>
                          </a:ln>
                        </wps:spPr>
                        <wps:style>
                          <a:lnRef idx="0"/>
                          <a:fillRef idx="0"/>
                          <a:effectRef idx="0"/>
                          <a:fontRef idx="minor"/>
                        </wps:style>
                        <wps:bodyPr/>
                      </wps:wsp>
                      <wps:wsp>
                        <wps:cNvSpPr/>
                        <wps:spPr>
                          <a:xfrm>
                            <a:off x="0" y="0"/>
                            <a:ext cx="5074920" cy="752400"/>
                          </a:xfrm>
                          <a:custGeom>
                            <a:avLst/>
                            <a:gdLst>
                              <a:gd name="textAreaLeft" fmla="*/ 0 w 2877120"/>
                              <a:gd name="textAreaRight" fmla="*/ 2879280 w 2877120"/>
                              <a:gd name="textAreaTop" fmla="*/ 0 h 426600"/>
                              <a:gd name="textAreaBottom" fmla="*/ 428760 h 426600"/>
                            </a:gdLst>
                            <a:ahLst/>
                            <a:rect l="textAreaLeft" t="textAreaTop" r="textAreaRight" b="textAreaBottom"/>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727200"/>
                          </a:xfrm>
                          <a:prstGeom prst="rect">
                            <a:avLst/>
                          </a:prstGeom>
                          <a:noFill/>
                          <a:ln w="0">
                            <a:noFill/>
                          </a:ln>
                        </wps:spPr>
                        <wps:style>
                          <a:lnRef idx="0"/>
                          <a:fillRef idx="0"/>
                          <a:effectRef idx="0"/>
                          <a:fontRef idx="minor"/>
                        </wps:style>
                        <wps:txbx>
                          <w:txbxContent>
                            <w:p>
                              <w:pPr>
                                <w:pStyle w:val="Normal"/>
                                <w:spacing w:lineRule="auto" w:line="324" w:before="40" w:after="0"/>
                                <w:ind w:left="1317" w:hanging="0"/>
                                <w:rPr>
                                  <w:rFonts w:ascii="Courier New" w:hAnsi="Courier New"/>
                                  <w:sz w:val="18"/>
                                </w:rPr>
                              </w:pPr>
                              <w:r>
                                <w:rPr>
                                  <w:rFonts w:ascii="Courier New" w:hAnsi="Courier New"/>
                                  <w:spacing w:val="-2"/>
                                  <w:sz w:val="18"/>
                                </w:rPr>
                                <w:t xml:space="preserve">app:layout_constraintTop_toTopOf="parent" </w:t>
                              </w:r>
                              <w:r>
                                <w:rPr>
                                  <w:rFonts w:ascii="Courier New" w:hAnsi="Courier New"/>
                                  <w:sz w:val="18"/>
                                </w:rPr>
                                <w:t xml:space="preserve">tools:background="@color/colorAccent" </w:t>
                              </w:r>
                              <w:r>
                                <w:rPr>
                                  <w:rFonts w:ascii="Courier New" w:hAnsi="Courier New"/>
                                  <w:spacing w:val="-5"/>
                                  <w:sz w:val="18"/>
                                </w:rPr>
                                <w:t>/&gt;</w:t>
                              </w:r>
                            </w:p>
                            <w:p>
                              <w:pPr>
                                <w:pStyle w:val="Normal"/>
                                <w:spacing w:before="9" w:after="0"/>
                                <w:rPr>
                                  <w:rFonts w:ascii="Courier New" w:hAnsi="Courier New"/>
                                  <w:sz w:val="24"/>
                                </w:rPr>
                              </w:pPr>
                              <w:r>
                                <w:rPr>
                                  <w:rFonts w:ascii="Courier New" w:hAnsi="Courier New"/>
                                  <w:sz w:val="24"/>
                                </w:rPr>
                              </w:r>
                            </w:p>
                            <w:p>
                              <w:pPr>
                                <w:pStyle w:val="Normal"/>
                                <w:spacing w:before="1" w:after="0"/>
                                <w:ind w:left="453" w:hanging="0"/>
                                <w:rPr>
                                  <w:rFonts w:ascii="Courier New" w:hAnsi="Courier New"/>
                                  <w:sz w:val="18"/>
                                </w:rPr>
                              </w:pPr>
                              <w:r>
                                <w:rPr>
                                  <w:rFonts w:ascii="Courier New" w:hAnsi="Courier New"/>
                                  <w:spacing w:val="-2"/>
                                  <w:sz w:val="18"/>
                                </w:rPr>
                                <w:t>&lt;/androidx.constraintlayout.widget.ConstraintLayout&gt;</w:t>
                              </w:r>
                            </w:p>
                          </w:txbxContent>
                        </wps:txbx>
                        <wps:bodyPr lIns="0" rIns="0" tIns="0" bIns="0" anchor="t">
                          <a:noAutofit/>
                        </wps:bodyPr>
                      </wps:wsp>
                    </wpg:wgp>
                  </a:graphicData>
                </a:graphic>
              </wp:inline>
            </w:drawing>
          </mc:Choice>
          <mc:Fallback>
            <w:pict>
              <v:group id="shape_0" alt="Shape275" style="position:absolute;margin-left:0pt;margin-top:-59.3pt;width:399.6pt;height:59.25pt" coordorigin="0,-1186" coordsize="7992,1185">
                <v:rect id="shape_0" path="m0,0l-2147483645,0l-2147483645,-2147483646l0,-2147483646xe" fillcolor="#f6f6f6" stroked="f" o:allowincell="f" style="position:absolute;left:0;top:-1176;width:7991;height:1164;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1166;width:7991;height:1144;mso-wrap-style:square;v-text-anchor:top;mso-position-vertical:top">
                  <v:fill o:detectmouseclick="t" on="false"/>
                  <v:stroke color="#3465a4" joinstyle="round" endcap="flat"/>
                  <v:textbox>
                    <w:txbxContent>
                      <w:p>
                        <w:pPr>
                          <w:pStyle w:val="Normal"/>
                          <w:spacing w:lineRule="auto" w:line="324" w:before="40" w:after="0"/>
                          <w:ind w:left="1317" w:hanging="0"/>
                          <w:rPr>
                            <w:rFonts w:ascii="Courier New" w:hAnsi="Courier New"/>
                            <w:sz w:val="18"/>
                          </w:rPr>
                        </w:pPr>
                        <w:r>
                          <w:rPr>
                            <w:rFonts w:ascii="Courier New" w:hAnsi="Courier New"/>
                            <w:spacing w:val="-2"/>
                            <w:sz w:val="18"/>
                          </w:rPr>
                          <w:t xml:space="preserve">app:layout_constraintTop_toTopOf="parent" </w:t>
                        </w:r>
                        <w:r>
                          <w:rPr>
                            <w:rFonts w:ascii="Courier New" w:hAnsi="Courier New"/>
                            <w:sz w:val="18"/>
                          </w:rPr>
                          <w:t xml:space="preserve">tools:background="@color/colorAccent" </w:t>
                        </w:r>
                        <w:r>
                          <w:rPr>
                            <w:rFonts w:ascii="Courier New" w:hAnsi="Courier New"/>
                            <w:spacing w:val="-5"/>
                            <w:sz w:val="18"/>
                          </w:rPr>
                          <w:t>/&gt;</w:t>
                        </w:r>
                      </w:p>
                      <w:p>
                        <w:pPr>
                          <w:pStyle w:val="Normal"/>
                          <w:spacing w:before="9" w:after="0"/>
                          <w:rPr>
                            <w:rFonts w:ascii="Courier New" w:hAnsi="Courier New"/>
                            <w:sz w:val="24"/>
                          </w:rPr>
                        </w:pPr>
                        <w:r>
                          <w:rPr>
                            <w:rFonts w:ascii="Courier New" w:hAnsi="Courier New"/>
                            <w:sz w:val="24"/>
                          </w:rPr>
                        </w:r>
                      </w:p>
                      <w:p>
                        <w:pPr>
                          <w:pStyle w:val="Normal"/>
                          <w:spacing w:before="1" w:after="0"/>
                          <w:ind w:left="453" w:hanging="0"/>
                          <w:rPr>
                            <w:rFonts w:ascii="Courier New" w:hAnsi="Courier New"/>
                            <w:sz w:val="18"/>
                          </w:rPr>
                        </w:pPr>
                        <w:r>
                          <w:rPr>
                            <w:rFonts w:ascii="Courier New" w:hAnsi="Courier New"/>
                            <w:spacing w:val="-2"/>
                            <w:sz w:val="18"/>
                          </w:rPr>
                          <w:t>&lt;/androidx.constraintlayout.widget.ConstraintLayout&gt;</w:t>
                        </w:r>
                      </w:p>
                    </w:txbxContent>
                  </v:textbox>
                  <w10:wrap type="square"/>
                </v:rect>
              </v:group>
            </w:pict>
          </mc:Fallback>
        </mc:AlternateContent>
      </w:r>
    </w:p>
    <w:p>
      <w:pPr>
        <w:pStyle w:val="TextBody"/>
        <w:spacing w:before="47" w:after="0"/>
        <w:ind w:left="554" w:hanging="0"/>
        <w:rPr/>
      </w:pPr>
      <w:r>
        <w:rPr/>
        <w:t>The</w:t>
      </w:r>
      <w:r>
        <w:rPr>
          <w:spacing w:val="-4"/>
        </w:rPr>
        <w:t xml:space="preserve"> </w:t>
      </w:r>
      <w:r>
        <w:rPr/>
        <w:t>output</w:t>
      </w:r>
      <w:r>
        <w:rPr>
          <w:spacing w:val="-1"/>
        </w:rPr>
        <w:t xml:space="preserve"> </w:t>
      </w:r>
      <w:r>
        <w:rPr/>
        <w:t>is</w:t>
      </w:r>
      <w:r>
        <w:rPr>
          <w:spacing w:val="-1"/>
        </w:rPr>
        <w:t xml:space="preserve"> </w:t>
      </w:r>
      <w:r>
        <w:rPr/>
        <w:t>as</w:t>
      </w:r>
      <w:r>
        <w:rPr>
          <w:spacing w:val="-1"/>
        </w:rPr>
        <w:t xml:space="preserve"> </w:t>
      </w:r>
      <w:r>
        <w:rPr>
          <w:spacing w:val="-2"/>
        </w:rPr>
        <w:t>follows:</w:t>
      </w:r>
    </w:p>
    <w:p>
      <w:pPr>
        <w:pStyle w:val="TextBody"/>
        <w:spacing w:before="4" w:after="0"/>
        <w:rPr>
          <w:sz w:val="14"/>
        </w:rPr>
      </w:pPr>
      <w:r>
        <w:rPr>
          <w:sz w:val="14"/>
        </w:rPr>
        <w:drawing>
          <wp:anchor behindDoc="0" distT="0" distB="0" distL="0" distR="0" simplePos="0" locked="0" layoutInCell="0" allowOverlap="1" relativeHeight="1466">
            <wp:simplePos x="0" y="0"/>
            <wp:positionH relativeFrom="page">
              <wp:posOffset>1415415</wp:posOffset>
            </wp:positionH>
            <wp:positionV relativeFrom="paragraph">
              <wp:posOffset>139065</wp:posOffset>
            </wp:positionV>
            <wp:extent cx="3590925" cy="5848350"/>
            <wp:effectExtent l="0" t="0" r="0" b="0"/>
            <wp:wrapTopAndBottom/>
            <wp:docPr id="445" name="image10.jpeg" descr="Figure 5.8: Main layout blueprint previe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image10.jpeg" descr="Figure 5.8: Main layout blueprint preview "/>
                    <pic:cNvPicPr>
                      <a:picLocks noChangeAspect="1" noChangeArrowheads="1"/>
                    </pic:cNvPicPr>
                  </pic:nvPicPr>
                  <pic:blipFill>
                    <a:blip r:embed="rId164"/>
                    <a:stretch>
                      <a:fillRect/>
                    </a:stretch>
                  </pic:blipFill>
                  <pic:spPr bwMode="auto">
                    <a:xfrm>
                      <a:off x="0" y="0"/>
                      <a:ext cx="3590925" cy="5848350"/>
                    </a:xfrm>
                    <a:prstGeom prst="rect">
                      <a:avLst/>
                    </a:prstGeom>
                  </pic:spPr>
                </pic:pic>
              </a:graphicData>
            </a:graphic>
          </wp:anchor>
        </w:drawing>
      </w:r>
    </w:p>
    <w:p>
      <w:pPr>
        <w:sectPr>
          <w:headerReference w:type="even" r:id="rId165"/>
          <w:headerReference w:type="default" r:id="rId166"/>
          <w:type w:val="nextPage"/>
          <w:pgSz w:w="10800" w:h="13320"/>
          <w:pgMar w:left="940" w:right="920" w:gutter="0" w:header="695" w:top="1120" w:footer="0" w:bottom="280"/>
          <w:pgNumType w:fmt="decimal"/>
          <w:formProt w:val="false"/>
          <w:textDirection w:val="lrTb"/>
          <w:docGrid w:type="default" w:linePitch="100" w:charSpace="4096"/>
        </w:sectPr>
        <w:pStyle w:val="Normal"/>
        <w:spacing w:before="120" w:after="0"/>
        <w:ind w:left="2321" w:hanging="0"/>
        <w:rPr>
          <w:rFonts w:ascii="Open Sans SemiBold" w:hAnsi="Open Sans SemiBold"/>
          <w:b/>
          <w:b/>
          <w:sz w:val="18"/>
        </w:rPr>
      </w:pPr>
      <w:r>
        <w:rPr>
          <w:rFonts w:ascii="Open Sans SemiBold" w:hAnsi="Open Sans SemiBold"/>
          <w:b/>
          <w:sz w:val="18"/>
        </w:rPr>
        <w:t>Figure</w:t>
      </w:r>
      <w:r>
        <w:rPr>
          <w:rFonts w:ascii="Open Sans SemiBold" w:hAnsi="Open Sans SemiBold"/>
          <w:b/>
          <w:spacing w:val="-4"/>
          <w:sz w:val="18"/>
        </w:rPr>
        <w:t xml:space="preserve"> </w:t>
      </w:r>
      <w:r>
        <w:rPr>
          <w:rFonts w:ascii="Open Sans SemiBold" w:hAnsi="Open Sans SemiBold"/>
          <w:b/>
          <w:sz w:val="18"/>
        </w:rPr>
        <w:t>5.8:</w:t>
      </w:r>
      <w:r>
        <w:rPr>
          <w:rFonts w:ascii="Open Sans SemiBold" w:hAnsi="Open Sans SemiBold"/>
          <w:b/>
          <w:spacing w:val="-3"/>
          <w:sz w:val="18"/>
        </w:rPr>
        <w:t xml:space="preserve"> </w:t>
      </w:r>
      <w:r>
        <w:rPr>
          <w:rFonts w:ascii="Open Sans SemiBold" w:hAnsi="Open Sans SemiBold"/>
          <w:b/>
          <w:sz w:val="18"/>
        </w:rPr>
        <w:t>Main</w:t>
      </w:r>
      <w:r>
        <w:rPr>
          <w:rFonts w:ascii="Open Sans SemiBold" w:hAnsi="Open Sans SemiBold"/>
          <w:b/>
          <w:spacing w:val="-2"/>
          <w:sz w:val="18"/>
        </w:rPr>
        <w:t xml:space="preserve"> </w:t>
      </w:r>
      <w:r>
        <w:rPr>
          <w:rFonts w:ascii="Open Sans SemiBold" w:hAnsi="Open Sans SemiBold"/>
          <w:b/>
          <w:sz w:val="18"/>
        </w:rPr>
        <w:t>layout</w:t>
      </w:r>
      <w:r>
        <w:rPr>
          <w:rFonts w:ascii="Open Sans SemiBold" w:hAnsi="Open Sans SemiBold"/>
          <w:b/>
          <w:spacing w:val="-3"/>
          <w:sz w:val="18"/>
        </w:rPr>
        <w:t xml:space="preserve"> </w:t>
      </w:r>
      <w:r>
        <w:rPr>
          <w:rFonts w:ascii="Open Sans SemiBold" w:hAnsi="Open Sans SemiBold"/>
          <w:b/>
          <w:sz w:val="18"/>
        </w:rPr>
        <w:t>blueprint</w:t>
      </w:r>
      <w:r>
        <w:rPr>
          <w:rFonts w:ascii="Open Sans SemiBold" w:hAnsi="Open Sans SemiBold"/>
          <w:b/>
          <w:spacing w:val="-2"/>
          <w:sz w:val="18"/>
        </w:rPr>
        <w:t xml:space="preserve"> preview</w:t>
      </w:r>
    </w:p>
    <w:p>
      <w:pPr>
        <w:pStyle w:val="TextBody"/>
        <w:spacing w:before="12" w:after="0"/>
        <w:rPr>
          <w:rFonts w:ascii="Open Sans SemiBold" w:hAnsi="Open Sans SemiBold"/>
          <w:b/>
          <w:b/>
          <w:sz w:val="7"/>
        </w:rPr>
      </w:pPr>
      <w:r>
        <w:rPr>
          <w:rFonts w:ascii="Open Sans SemiBold" w:hAnsi="Open Sans SemiBold"/>
          <w:b/>
          <w:sz w:val="7"/>
        </w:rPr>
      </w:r>
    </w:p>
    <w:p>
      <w:pPr>
        <w:pStyle w:val="ListParagraph"/>
        <w:numPr>
          <w:ilvl w:val="0"/>
          <w:numId w:val="12"/>
        </w:numPr>
        <w:tabs>
          <w:tab w:val="clear" w:pos="720"/>
          <w:tab w:val="left" w:pos="1274" w:leader="none"/>
        </w:tabs>
        <w:spacing w:lineRule="auto" w:line="240" w:before="101" w:after="0"/>
        <w:ind w:left="1274" w:right="313" w:hanging="360"/>
        <w:jc w:val="left"/>
        <w:rPr>
          <w:sz w:val="20"/>
        </w:rPr>
      </w:pPr>
      <w:r>
        <w:rPr>
          <w:sz w:val="20"/>
        </w:rPr>
        <w:t xml:space="preserve">Add models for the </w:t>
      </w:r>
      <w:r>
        <w:rPr>
          <w:rFonts w:ascii="Courier New" w:hAnsi="Courier New"/>
          <w:b/>
        </w:rPr>
        <w:t>OpenWeatherMap</w:t>
      </w:r>
      <w:r>
        <w:rPr>
          <w:rFonts w:ascii="Courier New" w:hAnsi="Courier New"/>
          <w:b/>
          <w:spacing w:val="-68"/>
        </w:rPr>
        <w:t xml:space="preserve"> </w:t>
      </w:r>
      <w:r>
        <w:rPr>
          <w:sz w:val="20"/>
        </w:rPr>
        <w:t>weather API response. Given that we only</w:t>
      </w:r>
      <w:r>
        <w:rPr>
          <w:spacing w:val="-3"/>
          <w:sz w:val="20"/>
        </w:rPr>
        <w:t xml:space="preserve"> </w:t>
      </w:r>
      <w:r>
        <w:rPr>
          <w:sz w:val="20"/>
        </w:rPr>
        <w:t>have</w:t>
      </w:r>
      <w:r>
        <w:rPr>
          <w:spacing w:val="-3"/>
          <w:sz w:val="20"/>
        </w:rPr>
        <w:t xml:space="preserve"> </w:t>
      </w:r>
      <w:r>
        <w:rPr>
          <w:sz w:val="20"/>
        </w:rPr>
        <w:t>to</w:t>
      </w:r>
      <w:r>
        <w:rPr>
          <w:spacing w:val="-3"/>
          <w:sz w:val="20"/>
        </w:rPr>
        <w:t xml:space="preserve"> </w:t>
      </w:r>
      <w:r>
        <w:rPr>
          <w:sz w:val="20"/>
        </w:rPr>
        <w:t>define</w:t>
      </w:r>
      <w:r>
        <w:rPr>
          <w:spacing w:val="-3"/>
          <w:sz w:val="20"/>
        </w:rPr>
        <w:t xml:space="preserve"> </w:t>
      </w:r>
      <w:r>
        <w:rPr>
          <w:sz w:val="20"/>
        </w:rPr>
        <w:t>fields</w:t>
      </w:r>
      <w:r>
        <w:rPr>
          <w:spacing w:val="-3"/>
          <w:sz w:val="20"/>
        </w:rPr>
        <w:t xml:space="preserve"> </w:t>
      </w:r>
      <w:r>
        <w:rPr>
          <w:sz w:val="20"/>
        </w:rPr>
        <w:t>for</w:t>
      </w:r>
      <w:r>
        <w:rPr>
          <w:spacing w:val="-3"/>
          <w:sz w:val="20"/>
        </w:rPr>
        <w:t xml:space="preserve"> </w:t>
      </w:r>
      <w:r>
        <w:rPr>
          <w:sz w:val="20"/>
        </w:rPr>
        <w:t>data</w:t>
      </w:r>
      <w:r>
        <w:rPr>
          <w:spacing w:val="-3"/>
          <w:sz w:val="20"/>
        </w:rPr>
        <w:t xml:space="preserve"> </w:t>
      </w:r>
      <w:r>
        <w:rPr>
          <w:sz w:val="20"/>
        </w:rPr>
        <w:t>that</w:t>
      </w:r>
      <w:r>
        <w:rPr>
          <w:spacing w:val="-3"/>
          <w:sz w:val="20"/>
        </w:rPr>
        <w:t xml:space="preserve"> </w:t>
      </w:r>
      <w:r>
        <w:rPr>
          <w:sz w:val="20"/>
        </w:rPr>
        <w:t>is</w:t>
      </w:r>
      <w:r>
        <w:rPr>
          <w:spacing w:val="-3"/>
          <w:sz w:val="20"/>
        </w:rPr>
        <w:t xml:space="preserve"> </w:t>
      </w:r>
      <w:r>
        <w:rPr>
          <w:sz w:val="20"/>
        </w:rPr>
        <w:t>relevant</w:t>
      </w:r>
      <w:r>
        <w:rPr>
          <w:spacing w:val="-4"/>
          <w:sz w:val="20"/>
        </w:rPr>
        <w:t xml:space="preserve"> </w:t>
      </w:r>
      <w:r>
        <w:rPr>
          <w:sz w:val="20"/>
        </w:rPr>
        <w:t>to</w:t>
      </w:r>
      <w:r>
        <w:rPr>
          <w:spacing w:val="-3"/>
          <w:sz w:val="20"/>
        </w:rPr>
        <w:t xml:space="preserve"> </w:t>
      </w:r>
      <w:r>
        <w:rPr>
          <w:sz w:val="20"/>
        </w:rPr>
        <w:t>us,</w:t>
      </w:r>
      <w:r>
        <w:rPr>
          <w:spacing w:val="-3"/>
          <w:sz w:val="20"/>
        </w:rPr>
        <w:t xml:space="preserve"> </w:t>
      </w:r>
      <w:r>
        <w:rPr>
          <w:sz w:val="20"/>
        </w:rPr>
        <w:t>your</w:t>
      </w:r>
      <w:r>
        <w:rPr>
          <w:spacing w:val="-3"/>
          <w:sz w:val="20"/>
        </w:rPr>
        <w:t xml:space="preserve"> </w:t>
      </w:r>
      <w:r>
        <w:rPr>
          <w:sz w:val="20"/>
        </w:rPr>
        <w:t>models</w:t>
      </w:r>
      <w:r>
        <w:rPr>
          <w:spacing w:val="-4"/>
          <w:sz w:val="20"/>
        </w:rPr>
        <w:t xml:space="preserve"> </w:t>
      </w:r>
      <w:r>
        <w:rPr>
          <w:sz w:val="20"/>
        </w:rPr>
        <w:t>could</w:t>
      </w:r>
      <w:r>
        <w:rPr>
          <w:spacing w:val="-3"/>
          <w:sz w:val="20"/>
        </w:rPr>
        <w:t xml:space="preserve"> </w:t>
      </w:r>
      <w:r>
        <w:rPr>
          <w:sz w:val="20"/>
        </w:rPr>
        <w:t>look like this:</w:t>
      </w:r>
    </w:p>
    <w:p>
      <w:pPr>
        <w:pStyle w:val="TextBody"/>
        <w:spacing w:before="4" w:after="0"/>
        <w:rPr>
          <w:sz w:val="9"/>
        </w:rPr>
      </w:pPr>
      <w:r>
        <w:rPr>
          <w:sz w:val="9"/>
        </w:rPr>
        <mc:AlternateContent>
          <mc:Choice Requires="wpg">
            <w:drawing>
              <wp:anchor behindDoc="0" distT="0" distB="635" distL="0" distR="4445" simplePos="0" locked="0" layoutInCell="0" allowOverlap="1" relativeHeight="1583" wp14:anchorId="64197D74">
                <wp:simplePos x="0" y="0"/>
                <wp:positionH relativeFrom="page">
                  <wp:posOffset>1120140</wp:posOffset>
                </wp:positionH>
                <wp:positionV relativeFrom="paragraph">
                  <wp:posOffset>95250</wp:posOffset>
                </wp:positionV>
                <wp:extent cx="5074920" cy="2530475"/>
                <wp:effectExtent l="0" t="1270" r="635" b="0"/>
                <wp:wrapTopAndBottom/>
                <wp:docPr id="452" name="docshapegroup312"/>
                <a:graphic xmlns:a="http://schemas.openxmlformats.org/drawingml/2006/main">
                  <a:graphicData uri="http://schemas.microsoft.com/office/word/2010/wordprocessingGroup">
                    <wpg:wgp>
                      <wpg:cNvGrpSpPr/>
                      <wpg:grpSpPr>
                        <a:xfrm>
                          <a:off x="0" y="0"/>
                          <a:ext cx="5074920" cy="2530440"/>
                          <a:chOff x="0" y="0"/>
                          <a:chExt cx="5074920" cy="2530440"/>
                        </a:xfrm>
                      </wpg:grpSpPr>
                      <wps:wsp>
                        <wps:cNvSpPr/>
                        <wps:spPr>
                          <a:xfrm>
                            <a:off x="0" y="6480"/>
                            <a:ext cx="5074920" cy="2517840"/>
                          </a:xfrm>
                          <a:prstGeom prst="rect">
                            <a:avLst/>
                          </a:prstGeom>
                          <a:solidFill>
                            <a:srgbClr val="f6f6f6"/>
                          </a:solidFill>
                          <a:ln w="0">
                            <a:noFill/>
                          </a:ln>
                        </wps:spPr>
                        <wps:style>
                          <a:lnRef idx="0"/>
                          <a:fillRef idx="0"/>
                          <a:effectRef idx="0"/>
                          <a:fontRef idx="minor"/>
                        </wps:style>
                        <wps:bodyPr/>
                      </wps:wsp>
                      <wps:wsp>
                        <wps:cNvSpPr/>
                        <wps:spPr>
                          <a:xfrm>
                            <a:off x="0" y="0"/>
                            <a:ext cx="5074920" cy="2530440"/>
                          </a:xfrm>
                          <a:custGeom>
                            <a:avLst/>
                            <a:gdLst>
                              <a:gd name="textAreaLeft" fmla="*/ 0 w 2877120"/>
                              <a:gd name="textAreaRight" fmla="*/ 2879280 w 2877120"/>
                              <a:gd name="textAreaTop" fmla="*/ 0 h 1434600"/>
                              <a:gd name="textAreaBottom" fmla="*/ 1436760 h 1434600"/>
                            </a:gdLst>
                            <a:ahLst/>
                            <a:rect l="textAreaLeft" t="textAreaTop" r="textAreaRight" b="textAreaBottom"/>
                            <a:pathLst>
                              <a:path w="7992" h="3985">
                                <a:moveTo>
                                  <a:pt x="7992" y="3964"/>
                                </a:moveTo>
                                <a:lnTo>
                                  <a:pt x="0" y="3964"/>
                                </a:lnTo>
                                <a:lnTo>
                                  <a:pt x="0" y="3984"/>
                                </a:lnTo>
                                <a:lnTo>
                                  <a:pt x="7992" y="3984"/>
                                </a:lnTo>
                                <a:lnTo>
                                  <a:pt x="7992" y="396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250524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package</w:t>
                              </w:r>
                              <w:r>
                                <w:rPr>
                                  <w:rFonts w:ascii="Courier New" w:hAnsi="Courier New"/>
                                  <w:spacing w:val="-7"/>
                                  <w:sz w:val="18"/>
                                </w:rPr>
                                <w:t xml:space="preserve"> </w:t>
                              </w:r>
                              <w:r>
                                <w:rPr>
                                  <w:rFonts w:ascii="Courier New" w:hAnsi="Courier New"/>
                                  <w:spacing w:val="-2"/>
                                  <w:sz w:val="18"/>
                                </w:rPr>
                                <w:t>com.example.newyorkweather.model</w:t>
                              </w:r>
                            </w:p>
                            <w:p>
                              <w:pPr>
                                <w:pStyle w:val="Normal"/>
                                <w:rPr>
                                  <w:rFonts w:ascii="Courier New" w:hAnsi="Courier New"/>
                                  <w:sz w:val="20"/>
                                </w:rPr>
                              </w:pPr>
                              <w:r>
                                <w:rPr>
                                  <w:rFonts w:ascii="Courier New" w:hAnsi="Courier New"/>
                                  <w:sz w:val="20"/>
                                </w:rPr>
                              </w:r>
                            </w:p>
                            <w:p>
                              <w:pPr>
                                <w:pStyle w:val="Normal"/>
                                <w:spacing w:before="130" w:after="0"/>
                                <w:ind w:left="453" w:hanging="0"/>
                                <w:rPr>
                                  <w:rFonts w:ascii="Courier New" w:hAnsi="Courier New"/>
                                  <w:sz w:val="18"/>
                                </w:rPr>
                              </w:pPr>
                              <w:r>
                                <w:rPr>
                                  <w:rFonts w:ascii="Courier New" w:hAnsi="Courier New"/>
                                  <w:sz w:val="18"/>
                                </w:rPr>
                                <w:t>data</w:t>
                              </w:r>
                              <w:r>
                                <w:rPr>
                                  <w:rFonts w:ascii="Courier New" w:hAnsi="Courier New"/>
                                  <w:spacing w:val="-5"/>
                                  <w:sz w:val="18"/>
                                </w:rPr>
                                <w:t xml:space="preserve"> </w:t>
                              </w:r>
                              <w:r>
                                <w:rPr>
                                  <w:rFonts w:ascii="Courier New" w:hAnsi="Courier New"/>
                                  <w:sz w:val="18"/>
                                </w:rPr>
                                <w:t>class</w:t>
                              </w:r>
                              <w:r>
                                <w:rPr>
                                  <w:rFonts w:ascii="Courier New" w:hAnsi="Courier New"/>
                                  <w:spacing w:val="-4"/>
                                  <w:sz w:val="18"/>
                                </w:rPr>
                                <w:t xml:space="preserve"> </w:t>
                              </w:r>
                              <w:r>
                                <w:rPr>
                                  <w:rFonts w:ascii="Courier New" w:hAnsi="Courier New"/>
                                  <w:spacing w:val="-2"/>
                                  <w:sz w:val="18"/>
                                </w:rPr>
                                <w:t>OpenWeatherMapResponseData(</w:t>
                              </w:r>
                            </w:p>
                            <w:p>
                              <w:pPr>
                                <w:pStyle w:val="Normal"/>
                                <w:spacing w:before="76" w:after="0"/>
                                <w:ind w:left="885" w:hanging="0"/>
                                <w:rPr>
                                  <w:rFonts w:ascii="Courier New" w:hAnsi="Courier New"/>
                                  <w:sz w:val="18"/>
                                </w:rPr>
                              </w:pPr>
                              <w:r>
                                <w:rPr>
                                  <w:rFonts w:ascii="Courier New" w:hAnsi="Courier New"/>
                                  <w:spacing w:val="-6"/>
                                  <w:sz w:val="18"/>
                                </w:rPr>
                                <w:t>@field:Json(name</w:t>
                              </w:r>
                              <w:r>
                                <w:rPr>
                                  <w:rFonts w:ascii="Courier New" w:hAnsi="Courier New"/>
                                  <w:spacing w:val="-18"/>
                                  <w:sz w:val="18"/>
                                </w:rPr>
                                <w:t xml:space="preserve"> </w:t>
                              </w:r>
                              <w:r>
                                <w:rPr>
                                  <w:rFonts w:ascii="Courier New" w:hAnsi="Courier New"/>
                                  <w:spacing w:val="-6"/>
                                  <w:sz w:val="18"/>
                                </w:rPr>
                                <w:t>=</w:t>
                              </w:r>
                              <w:r>
                                <w:rPr>
                                  <w:rFonts w:ascii="Courier New" w:hAnsi="Courier New"/>
                                  <w:spacing w:val="-18"/>
                                  <w:sz w:val="18"/>
                                </w:rPr>
                                <w:t xml:space="preserve"> </w:t>
                              </w:r>
                              <w:r>
                                <w:rPr>
                                  <w:rFonts w:ascii="Courier New" w:hAnsi="Courier New"/>
                                  <w:spacing w:val="-6"/>
                                  <w:sz w:val="18"/>
                                </w:rPr>
                                <w:t>"name")</w:t>
                              </w:r>
                            </w:p>
                            <w:p>
                              <w:pPr>
                                <w:pStyle w:val="Normal"/>
                                <w:spacing w:before="76" w:after="0"/>
                                <w:ind w:left="885" w:hanging="0"/>
                                <w:rPr>
                                  <w:rFonts w:ascii="Courier New" w:hAnsi="Courier New"/>
                                  <w:sz w:val="18"/>
                                </w:rPr>
                              </w:pPr>
                              <w:r>
                                <w:rPr>
                                  <w:rFonts w:ascii="Courier New" w:hAnsi="Courier New"/>
                                  <w:sz w:val="18"/>
                                </w:rPr>
                                <w:t>val</w:t>
                              </w:r>
                              <w:r>
                                <w:rPr>
                                  <w:rFonts w:ascii="Courier New" w:hAnsi="Courier New"/>
                                  <w:spacing w:val="-8"/>
                                  <w:sz w:val="18"/>
                                </w:rPr>
                                <w:t xml:space="preserve"> </w:t>
                              </w:r>
                              <w:r>
                                <w:rPr>
                                  <w:rFonts w:ascii="Courier New" w:hAnsi="Courier New"/>
                                  <w:sz w:val="18"/>
                                </w:rPr>
                                <w:t>locationName:</w:t>
                              </w:r>
                              <w:r>
                                <w:rPr>
                                  <w:rFonts w:ascii="Courier New" w:hAnsi="Courier New"/>
                                  <w:spacing w:val="-8"/>
                                  <w:sz w:val="18"/>
                                </w:rPr>
                                <w:t xml:space="preserve"> </w:t>
                              </w:r>
                              <w:r>
                                <w:rPr>
                                  <w:rFonts w:ascii="Courier New" w:hAnsi="Courier New"/>
                                  <w:spacing w:val="-2"/>
                                  <w:sz w:val="18"/>
                                </w:rPr>
                                <w:t>String,</w:t>
                              </w:r>
                            </w:p>
                            <w:p>
                              <w:pPr>
                                <w:pStyle w:val="Normal"/>
                                <w:spacing w:before="76" w:after="0"/>
                                <w:ind w:left="885" w:hanging="0"/>
                                <w:rPr>
                                  <w:rFonts w:ascii="Courier New" w:hAnsi="Courier New"/>
                                  <w:sz w:val="18"/>
                                </w:rPr>
                              </w:pPr>
                              <w:r>
                                <w:rPr>
                                  <w:rFonts w:ascii="Courier New" w:hAnsi="Courier New"/>
                                  <w:sz w:val="18"/>
                                </w:rPr>
                                <w:t>val</w:t>
                              </w:r>
                              <w:r>
                                <w:rPr>
                                  <w:rFonts w:ascii="Courier New" w:hAnsi="Courier New"/>
                                  <w:spacing w:val="-6"/>
                                  <w:sz w:val="18"/>
                                </w:rPr>
                                <w:t xml:space="preserve"> </w:t>
                              </w:r>
                              <w:r>
                                <w:rPr>
                                  <w:rFonts w:ascii="Courier New" w:hAnsi="Courier New"/>
                                  <w:sz w:val="18"/>
                                </w:rPr>
                                <w:t>weather:</w:t>
                              </w:r>
                              <w:r>
                                <w:rPr>
                                  <w:rFonts w:ascii="Courier New" w:hAnsi="Courier New"/>
                                  <w:spacing w:val="-5"/>
                                  <w:sz w:val="18"/>
                                </w:rPr>
                                <w:t xml:space="preserve"> </w:t>
                              </w:r>
                              <w:r>
                                <w:rPr>
                                  <w:rFonts w:ascii="Courier New" w:hAnsi="Courier New"/>
                                  <w:spacing w:val="-2"/>
                                  <w:sz w:val="18"/>
                                </w:rPr>
                                <w:t>List&lt;OpenWeatherMapWeatherData&gt;</w:t>
                              </w:r>
                            </w:p>
                            <w:p>
                              <w:pPr>
                                <w:pStyle w:val="Normal"/>
                                <w:spacing w:before="76" w:after="0"/>
                                <w:ind w:left="453"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before="130" w:after="0"/>
                                <w:ind w:left="453" w:hanging="0"/>
                                <w:rPr>
                                  <w:rFonts w:ascii="Courier New" w:hAnsi="Courier New"/>
                                  <w:sz w:val="18"/>
                                </w:rPr>
                              </w:pPr>
                              <w:r>
                                <w:rPr>
                                  <w:rFonts w:ascii="Courier New" w:hAnsi="Courier New"/>
                                  <w:sz w:val="18"/>
                                </w:rPr>
                                <w:t>data</w:t>
                              </w:r>
                              <w:r>
                                <w:rPr>
                                  <w:rFonts w:ascii="Courier New" w:hAnsi="Courier New"/>
                                  <w:spacing w:val="-5"/>
                                  <w:sz w:val="18"/>
                                </w:rPr>
                                <w:t xml:space="preserve"> </w:t>
                              </w:r>
                              <w:r>
                                <w:rPr>
                                  <w:rFonts w:ascii="Courier New" w:hAnsi="Courier New"/>
                                  <w:sz w:val="18"/>
                                </w:rPr>
                                <w:t>class</w:t>
                              </w:r>
                              <w:r>
                                <w:rPr>
                                  <w:rFonts w:ascii="Courier New" w:hAnsi="Courier New"/>
                                  <w:spacing w:val="-4"/>
                                  <w:sz w:val="18"/>
                                </w:rPr>
                                <w:t xml:space="preserve"> </w:t>
                              </w:r>
                              <w:r>
                                <w:rPr>
                                  <w:rFonts w:ascii="Courier New" w:hAnsi="Courier New"/>
                                  <w:spacing w:val="-2"/>
                                  <w:sz w:val="18"/>
                                </w:rPr>
                                <w:t>OpenWeatherMapWeatherData(</w:t>
                              </w:r>
                            </w:p>
                            <w:p>
                              <w:pPr>
                                <w:pStyle w:val="Normal"/>
                                <w:spacing w:before="76" w:after="0"/>
                                <w:ind w:left="885" w:hanging="0"/>
                                <w:rPr>
                                  <w:rFonts w:ascii="Courier New" w:hAnsi="Courier New"/>
                                  <w:sz w:val="18"/>
                                </w:rPr>
                              </w:pPr>
                              <w:r>
                                <w:rPr>
                                  <w:rFonts w:ascii="Courier New" w:hAnsi="Courier New"/>
                                  <w:spacing w:val="-6"/>
                                  <w:sz w:val="18"/>
                                </w:rPr>
                                <w:t>@field:Json(name</w:t>
                              </w:r>
                              <w:r>
                                <w:rPr>
                                  <w:rFonts w:ascii="Courier New" w:hAnsi="Courier New"/>
                                  <w:spacing w:val="-18"/>
                                  <w:sz w:val="18"/>
                                </w:rPr>
                                <w:t xml:space="preserve"> </w:t>
                              </w:r>
                              <w:r>
                                <w:rPr>
                                  <w:rFonts w:ascii="Courier New" w:hAnsi="Courier New"/>
                                  <w:spacing w:val="-6"/>
                                  <w:sz w:val="18"/>
                                </w:rPr>
                                <w:t>=</w:t>
                              </w:r>
                              <w:r>
                                <w:rPr>
                                  <w:rFonts w:ascii="Courier New" w:hAnsi="Courier New"/>
                                  <w:spacing w:val="-18"/>
                                  <w:sz w:val="18"/>
                                </w:rPr>
                                <w:t xml:space="preserve"> </w:t>
                              </w:r>
                              <w:r>
                                <w:rPr>
                                  <w:rFonts w:ascii="Courier New" w:hAnsi="Courier New"/>
                                  <w:spacing w:val="-6"/>
                                  <w:sz w:val="18"/>
                                </w:rPr>
                                <w:t>"main")</w:t>
                              </w:r>
                            </w:p>
                            <w:p>
                              <w:pPr>
                                <w:pStyle w:val="Normal"/>
                                <w:spacing w:before="76" w:after="0"/>
                                <w:ind w:left="885" w:hanging="0"/>
                                <w:rPr>
                                  <w:rFonts w:ascii="Courier New" w:hAnsi="Courier New"/>
                                  <w:sz w:val="18"/>
                                </w:rPr>
                              </w:pPr>
                              <w:r>
                                <w:rPr>
                                  <w:rFonts w:ascii="Courier New" w:hAnsi="Courier New"/>
                                  <w:sz w:val="18"/>
                                </w:rPr>
                                <w:t>val</w:t>
                              </w:r>
                              <w:r>
                                <w:rPr>
                                  <w:rFonts w:ascii="Courier New" w:hAnsi="Courier New"/>
                                  <w:spacing w:val="-5"/>
                                  <w:sz w:val="18"/>
                                </w:rPr>
                                <w:t xml:space="preserve"> </w:t>
                              </w:r>
                              <w:r>
                                <w:rPr>
                                  <w:rFonts w:ascii="Courier New" w:hAnsi="Courier New"/>
                                  <w:sz w:val="18"/>
                                </w:rPr>
                                <w:t>status:</w:t>
                              </w:r>
                              <w:r>
                                <w:rPr>
                                  <w:rFonts w:ascii="Courier New" w:hAnsi="Courier New"/>
                                  <w:spacing w:val="-5"/>
                                  <w:sz w:val="18"/>
                                </w:rPr>
                                <w:t xml:space="preserve"> </w:t>
                              </w:r>
                              <w:r>
                                <w:rPr>
                                  <w:rFonts w:ascii="Courier New" w:hAnsi="Courier New"/>
                                  <w:spacing w:val="-2"/>
                                  <w:sz w:val="18"/>
                                </w:rPr>
                                <w:t>String,</w:t>
                              </w:r>
                            </w:p>
                            <w:p>
                              <w:pPr>
                                <w:pStyle w:val="Normal"/>
                                <w:spacing w:lineRule="auto" w:line="324" w:before="76" w:after="0"/>
                                <w:ind w:left="885" w:right="4318" w:hanging="0"/>
                                <w:rPr>
                                  <w:rFonts w:ascii="Courier New" w:hAnsi="Courier New"/>
                                  <w:sz w:val="18"/>
                                </w:rPr>
                              </w:pPr>
                              <w:r>
                                <w:rPr>
                                  <w:rFonts w:ascii="Courier New" w:hAnsi="Courier New"/>
                                  <w:sz w:val="18"/>
                                </w:rPr>
                                <w:t>val</w:t>
                              </w:r>
                              <w:r>
                                <w:rPr>
                                  <w:rFonts w:ascii="Courier New" w:hAnsi="Courier New"/>
                                  <w:spacing w:val="-19"/>
                                  <w:sz w:val="18"/>
                                </w:rPr>
                                <w:t xml:space="preserve"> </w:t>
                              </w:r>
                              <w:r>
                                <w:rPr>
                                  <w:rFonts w:ascii="Courier New" w:hAnsi="Courier New"/>
                                  <w:sz w:val="18"/>
                                </w:rPr>
                                <w:t>description:</w:t>
                              </w:r>
                              <w:r>
                                <w:rPr>
                                  <w:rFonts w:ascii="Courier New" w:hAnsi="Courier New"/>
                                  <w:spacing w:val="-19"/>
                                  <w:sz w:val="18"/>
                                </w:rPr>
                                <w:t xml:space="preserve"> </w:t>
                              </w:r>
                              <w:r>
                                <w:rPr>
                                  <w:rFonts w:ascii="Courier New" w:hAnsi="Courier New"/>
                                  <w:sz w:val="18"/>
                                </w:rPr>
                                <w:t>String, val icon: String</w:t>
                              </w:r>
                            </w:p>
                            <w:p>
                              <w:pPr>
                                <w:pStyle w:val="Normal"/>
                                <w:spacing w:before="1"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312" style="position:absolute;margin-left:88.2pt;margin-top:7.5pt;width:399.6pt;height:199.25pt" coordorigin="1764,150" coordsize="7992,3985">
                <v:rect id="shape_0" path="m0,0l-2147483645,0l-2147483645,-2147483646l0,-2147483646xe" fillcolor="#f6f6f6" stroked="f" o:allowincell="f" style="position:absolute;left:1764;top:160;width:7991;height:396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70;width:7991;height:394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package</w:t>
                        </w:r>
                        <w:r>
                          <w:rPr>
                            <w:rFonts w:ascii="Courier New" w:hAnsi="Courier New"/>
                            <w:spacing w:val="-7"/>
                            <w:sz w:val="18"/>
                          </w:rPr>
                          <w:t xml:space="preserve"> </w:t>
                        </w:r>
                        <w:r>
                          <w:rPr>
                            <w:rFonts w:ascii="Courier New" w:hAnsi="Courier New"/>
                            <w:spacing w:val="-2"/>
                            <w:sz w:val="18"/>
                          </w:rPr>
                          <w:t>com.example.newyorkweather.model</w:t>
                        </w:r>
                      </w:p>
                      <w:p>
                        <w:pPr>
                          <w:pStyle w:val="Normal"/>
                          <w:rPr>
                            <w:rFonts w:ascii="Courier New" w:hAnsi="Courier New"/>
                            <w:sz w:val="20"/>
                          </w:rPr>
                        </w:pPr>
                        <w:r>
                          <w:rPr>
                            <w:rFonts w:ascii="Courier New" w:hAnsi="Courier New"/>
                            <w:sz w:val="20"/>
                          </w:rPr>
                        </w:r>
                      </w:p>
                      <w:p>
                        <w:pPr>
                          <w:pStyle w:val="Normal"/>
                          <w:spacing w:before="130" w:after="0"/>
                          <w:ind w:left="453" w:hanging="0"/>
                          <w:rPr>
                            <w:rFonts w:ascii="Courier New" w:hAnsi="Courier New"/>
                            <w:sz w:val="18"/>
                          </w:rPr>
                        </w:pPr>
                        <w:r>
                          <w:rPr>
                            <w:rFonts w:ascii="Courier New" w:hAnsi="Courier New"/>
                            <w:sz w:val="18"/>
                          </w:rPr>
                          <w:t>data</w:t>
                        </w:r>
                        <w:r>
                          <w:rPr>
                            <w:rFonts w:ascii="Courier New" w:hAnsi="Courier New"/>
                            <w:spacing w:val="-5"/>
                            <w:sz w:val="18"/>
                          </w:rPr>
                          <w:t xml:space="preserve"> </w:t>
                        </w:r>
                        <w:r>
                          <w:rPr>
                            <w:rFonts w:ascii="Courier New" w:hAnsi="Courier New"/>
                            <w:sz w:val="18"/>
                          </w:rPr>
                          <w:t>class</w:t>
                        </w:r>
                        <w:r>
                          <w:rPr>
                            <w:rFonts w:ascii="Courier New" w:hAnsi="Courier New"/>
                            <w:spacing w:val="-4"/>
                            <w:sz w:val="18"/>
                          </w:rPr>
                          <w:t xml:space="preserve"> </w:t>
                        </w:r>
                        <w:r>
                          <w:rPr>
                            <w:rFonts w:ascii="Courier New" w:hAnsi="Courier New"/>
                            <w:spacing w:val="-2"/>
                            <w:sz w:val="18"/>
                          </w:rPr>
                          <w:t>OpenWeatherMapResponseData(</w:t>
                        </w:r>
                      </w:p>
                      <w:p>
                        <w:pPr>
                          <w:pStyle w:val="Normal"/>
                          <w:spacing w:before="76" w:after="0"/>
                          <w:ind w:left="885" w:hanging="0"/>
                          <w:rPr>
                            <w:rFonts w:ascii="Courier New" w:hAnsi="Courier New"/>
                            <w:sz w:val="18"/>
                          </w:rPr>
                        </w:pPr>
                        <w:r>
                          <w:rPr>
                            <w:rFonts w:ascii="Courier New" w:hAnsi="Courier New"/>
                            <w:spacing w:val="-6"/>
                            <w:sz w:val="18"/>
                          </w:rPr>
                          <w:t>@field:Json(name</w:t>
                        </w:r>
                        <w:r>
                          <w:rPr>
                            <w:rFonts w:ascii="Courier New" w:hAnsi="Courier New"/>
                            <w:spacing w:val="-18"/>
                            <w:sz w:val="18"/>
                          </w:rPr>
                          <w:t xml:space="preserve"> </w:t>
                        </w:r>
                        <w:r>
                          <w:rPr>
                            <w:rFonts w:ascii="Courier New" w:hAnsi="Courier New"/>
                            <w:spacing w:val="-6"/>
                            <w:sz w:val="18"/>
                          </w:rPr>
                          <w:t>=</w:t>
                        </w:r>
                        <w:r>
                          <w:rPr>
                            <w:rFonts w:ascii="Courier New" w:hAnsi="Courier New"/>
                            <w:spacing w:val="-18"/>
                            <w:sz w:val="18"/>
                          </w:rPr>
                          <w:t xml:space="preserve"> </w:t>
                        </w:r>
                        <w:r>
                          <w:rPr>
                            <w:rFonts w:ascii="Courier New" w:hAnsi="Courier New"/>
                            <w:spacing w:val="-6"/>
                            <w:sz w:val="18"/>
                          </w:rPr>
                          <w:t>"name")</w:t>
                        </w:r>
                      </w:p>
                      <w:p>
                        <w:pPr>
                          <w:pStyle w:val="Normal"/>
                          <w:spacing w:before="76" w:after="0"/>
                          <w:ind w:left="885" w:hanging="0"/>
                          <w:rPr>
                            <w:rFonts w:ascii="Courier New" w:hAnsi="Courier New"/>
                            <w:sz w:val="18"/>
                          </w:rPr>
                        </w:pPr>
                        <w:r>
                          <w:rPr>
                            <w:rFonts w:ascii="Courier New" w:hAnsi="Courier New"/>
                            <w:sz w:val="18"/>
                          </w:rPr>
                          <w:t>val</w:t>
                        </w:r>
                        <w:r>
                          <w:rPr>
                            <w:rFonts w:ascii="Courier New" w:hAnsi="Courier New"/>
                            <w:spacing w:val="-8"/>
                            <w:sz w:val="18"/>
                          </w:rPr>
                          <w:t xml:space="preserve"> </w:t>
                        </w:r>
                        <w:r>
                          <w:rPr>
                            <w:rFonts w:ascii="Courier New" w:hAnsi="Courier New"/>
                            <w:sz w:val="18"/>
                          </w:rPr>
                          <w:t>locationName:</w:t>
                        </w:r>
                        <w:r>
                          <w:rPr>
                            <w:rFonts w:ascii="Courier New" w:hAnsi="Courier New"/>
                            <w:spacing w:val="-8"/>
                            <w:sz w:val="18"/>
                          </w:rPr>
                          <w:t xml:space="preserve"> </w:t>
                        </w:r>
                        <w:r>
                          <w:rPr>
                            <w:rFonts w:ascii="Courier New" w:hAnsi="Courier New"/>
                            <w:spacing w:val="-2"/>
                            <w:sz w:val="18"/>
                          </w:rPr>
                          <w:t>String,</w:t>
                        </w:r>
                      </w:p>
                      <w:p>
                        <w:pPr>
                          <w:pStyle w:val="Normal"/>
                          <w:spacing w:before="76" w:after="0"/>
                          <w:ind w:left="885" w:hanging="0"/>
                          <w:rPr>
                            <w:rFonts w:ascii="Courier New" w:hAnsi="Courier New"/>
                            <w:sz w:val="18"/>
                          </w:rPr>
                        </w:pPr>
                        <w:r>
                          <w:rPr>
                            <w:rFonts w:ascii="Courier New" w:hAnsi="Courier New"/>
                            <w:sz w:val="18"/>
                          </w:rPr>
                          <w:t>val</w:t>
                        </w:r>
                        <w:r>
                          <w:rPr>
                            <w:rFonts w:ascii="Courier New" w:hAnsi="Courier New"/>
                            <w:spacing w:val="-6"/>
                            <w:sz w:val="18"/>
                          </w:rPr>
                          <w:t xml:space="preserve"> </w:t>
                        </w:r>
                        <w:r>
                          <w:rPr>
                            <w:rFonts w:ascii="Courier New" w:hAnsi="Courier New"/>
                            <w:sz w:val="18"/>
                          </w:rPr>
                          <w:t>weather:</w:t>
                        </w:r>
                        <w:r>
                          <w:rPr>
                            <w:rFonts w:ascii="Courier New" w:hAnsi="Courier New"/>
                            <w:spacing w:val="-5"/>
                            <w:sz w:val="18"/>
                          </w:rPr>
                          <w:t xml:space="preserve"> </w:t>
                        </w:r>
                        <w:r>
                          <w:rPr>
                            <w:rFonts w:ascii="Courier New" w:hAnsi="Courier New"/>
                            <w:spacing w:val="-2"/>
                            <w:sz w:val="18"/>
                          </w:rPr>
                          <w:t>List&lt;OpenWeatherMapWeatherData&gt;</w:t>
                        </w:r>
                      </w:p>
                      <w:p>
                        <w:pPr>
                          <w:pStyle w:val="Normal"/>
                          <w:spacing w:before="76" w:after="0"/>
                          <w:ind w:left="453"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before="130" w:after="0"/>
                          <w:ind w:left="453" w:hanging="0"/>
                          <w:rPr>
                            <w:rFonts w:ascii="Courier New" w:hAnsi="Courier New"/>
                            <w:sz w:val="18"/>
                          </w:rPr>
                        </w:pPr>
                        <w:r>
                          <w:rPr>
                            <w:rFonts w:ascii="Courier New" w:hAnsi="Courier New"/>
                            <w:sz w:val="18"/>
                          </w:rPr>
                          <w:t>data</w:t>
                        </w:r>
                        <w:r>
                          <w:rPr>
                            <w:rFonts w:ascii="Courier New" w:hAnsi="Courier New"/>
                            <w:spacing w:val="-5"/>
                            <w:sz w:val="18"/>
                          </w:rPr>
                          <w:t xml:space="preserve"> </w:t>
                        </w:r>
                        <w:r>
                          <w:rPr>
                            <w:rFonts w:ascii="Courier New" w:hAnsi="Courier New"/>
                            <w:sz w:val="18"/>
                          </w:rPr>
                          <w:t>class</w:t>
                        </w:r>
                        <w:r>
                          <w:rPr>
                            <w:rFonts w:ascii="Courier New" w:hAnsi="Courier New"/>
                            <w:spacing w:val="-4"/>
                            <w:sz w:val="18"/>
                          </w:rPr>
                          <w:t xml:space="preserve"> </w:t>
                        </w:r>
                        <w:r>
                          <w:rPr>
                            <w:rFonts w:ascii="Courier New" w:hAnsi="Courier New"/>
                            <w:spacing w:val="-2"/>
                            <w:sz w:val="18"/>
                          </w:rPr>
                          <w:t>OpenWeatherMapWeatherData(</w:t>
                        </w:r>
                      </w:p>
                      <w:p>
                        <w:pPr>
                          <w:pStyle w:val="Normal"/>
                          <w:spacing w:before="76" w:after="0"/>
                          <w:ind w:left="885" w:hanging="0"/>
                          <w:rPr>
                            <w:rFonts w:ascii="Courier New" w:hAnsi="Courier New"/>
                            <w:sz w:val="18"/>
                          </w:rPr>
                        </w:pPr>
                        <w:r>
                          <w:rPr>
                            <w:rFonts w:ascii="Courier New" w:hAnsi="Courier New"/>
                            <w:spacing w:val="-6"/>
                            <w:sz w:val="18"/>
                          </w:rPr>
                          <w:t>@field:Json(name</w:t>
                        </w:r>
                        <w:r>
                          <w:rPr>
                            <w:rFonts w:ascii="Courier New" w:hAnsi="Courier New"/>
                            <w:spacing w:val="-18"/>
                            <w:sz w:val="18"/>
                          </w:rPr>
                          <w:t xml:space="preserve"> </w:t>
                        </w:r>
                        <w:r>
                          <w:rPr>
                            <w:rFonts w:ascii="Courier New" w:hAnsi="Courier New"/>
                            <w:spacing w:val="-6"/>
                            <w:sz w:val="18"/>
                          </w:rPr>
                          <w:t>=</w:t>
                        </w:r>
                        <w:r>
                          <w:rPr>
                            <w:rFonts w:ascii="Courier New" w:hAnsi="Courier New"/>
                            <w:spacing w:val="-18"/>
                            <w:sz w:val="18"/>
                          </w:rPr>
                          <w:t xml:space="preserve"> </w:t>
                        </w:r>
                        <w:r>
                          <w:rPr>
                            <w:rFonts w:ascii="Courier New" w:hAnsi="Courier New"/>
                            <w:spacing w:val="-6"/>
                            <w:sz w:val="18"/>
                          </w:rPr>
                          <w:t>"main")</w:t>
                        </w:r>
                      </w:p>
                      <w:p>
                        <w:pPr>
                          <w:pStyle w:val="Normal"/>
                          <w:spacing w:before="76" w:after="0"/>
                          <w:ind w:left="885" w:hanging="0"/>
                          <w:rPr>
                            <w:rFonts w:ascii="Courier New" w:hAnsi="Courier New"/>
                            <w:sz w:val="18"/>
                          </w:rPr>
                        </w:pPr>
                        <w:r>
                          <w:rPr>
                            <w:rFonts w:ascii="Courier New" w:hAnsi="Courier New"/>
                            <w:sz w:val="18"/>
                          </w:rPr>
                          <w:t>val</w:t>
                        </w:r>
                        <w:r>
                          <w:rPr>
                            <w:rFonts w:ascii="Courier New" w:hAnsi="Courier New"/>
                            <w:spacing w:val="-5"/>
                            <w:sz w:val="18"/>
                          </w:rPr>
                          <w:t xml:space="preserve"> </w:t>
                        </w:r>
                        <w:r>
                          <w:rPr>
                            <w:rFonts w:ascii="Courier New" w:hAnsi="Courier New"/>
                            <w:sz w:val="18"/>
                          </w:rPr>
                          <w:t>status:</w:t>
                        </w:r>
                        <w:r>
                          <w:rPr>
                            <w:rFonts w:ascii="Courier New" w:hAnsi="Courier New"/>
                            <w:spacing w:val="-5"/>
                            <w:sz w:val="18"/>
                          </w:rPr>
                          <w:t xml:space="preserve"> </w:t>
                        </w:r>
                        <w:r>
                          <w:rPr>
                            <w:rFonts w:ascii="Courier New" w:hAnsi="Courier New"/>
                            <w:spacing w:val="-2"/>
                            <w:sz w:val="18"/>
                          </w:rPr>
                          <w:t>String,</w:t>
                        </w:r>
                      </w:p>
                      <w:p>
                        <w:pPr>
                          <w:pStyle w:val="Normal"/>
                          <w:spacing w:lineRule="auto" w:line="324" w:before="76" w:after="0"/>
                          <w:ind w:left="885" w:right="4318" w:hanging="0"/>
                          <w:rPr>
                            <w:rFonts w:ascii="Courier New" w:hAnsi="Courier New"/>
                            <w:sz w:val="18"/>
                          </w:rPr>
                        </w:pPr>
                        <w:r>
                          <w:rPr>
                            <w:rFonts w:ascii="Courier New" w:hAnsi="Courier New"/>
                            <w:sz w:val="18"/>
                          </w:rPr>
                          <w:t>val</w:t>
                        </w:r>
                        <w:r>
                          <w:rPr>
                            <w:rFonts w:ascii="Courier New" w:hAnsi="Courier New"/>
                            <w:spacing w:val="-19"/>
                            <w:sz w:val="18"/>
                          </w:rPr>
                          <w:t xml:space="preserve"> </w:t>
                        </w:r>
                        <w:r>
                          <w:rPr>
                            <w:rFonts w:ascii="Courier New" w:hAnsi="Courier New"/>
                            <w:sz w:val="18"/>
                          </w:rPr>
                          <w:t>description:</w:t>
                        </w:r>
                        <w:r>
                          <w:rPr>
                            <w:rFonts w:ascii="Courier New" w:hAnsi="Courier New"/>
                            <w:spacing w:val="-19"/>
                            <w:sz w:val="18"/>
                          </w:rPr>
                          <w:t xml:space="preserve"> </w:t>
                        </w:r>
                        <w:r>
                          <w:rPr>
                            <w:rFonts w:ascii="Courier New" w:hAnsi="Courier New"/>
                            <w:sz w:val="18"/>
                          </w:rPr>
                          <w:t>String, val icon: String</w:t>
                        </w:r>
                      </w:p>
                      <w:p>
                        <w:pPr>
                          <w:pStyle w:val="Normal"/>
                          <w:spacing w:before="1"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Normal"/>
        <w:spacing w:before="72" w:after="0"/>
        <w:ind w:left="1274" w:right="345" w:hanging="0"/>
        <w:jc w:val="both"/>
        <w:rPr>
          <w:sz w:val="20"/>
        </w:rPr>
      </w:pPr>
      <w:r>
        <w:rPr>
          <w:sz w:val="20"/>
        </w:rPr>
        <w:t>Remember</w:t>
      </w:r>
      <w:r>
        <w:rPr>
          <w:spacing w:val="-13"/>
          <w:sz w:val="20"/>
        </w:rPr>
        <w:t xml:space="preserve"> </w:t>
      </w:r>
      <w:r>
        <w:rPr>
          <w:sz w:val="20"/>
        </w:rPr>
        <w:t>that</w:t>
      </w:r>
      <w:r>
        <w:rPr>
          <w:spacing w:val="-13"/>
          <w:sz w:val="20"/>
        </w:rPr>
        <w:t xml:space="preserve"> </w:t>
      </w:r>
      <w:r>
        <w:rPr>
          <w:sz w:val="20"/>
        </w:rPr>
        <w:t>you</w:t>
      </w:r>
      <w:r>
        <w:rPr>
          <w:spacing w:val="-13"/>
          <w:sz w:val="20"/>
        </w:rPr>
        <w:t xml:space="preserve"> </w:t>
      </w:r>
      <w:r>
        <w:rPr>
          <w:sz w:val="20"/>
        </w:rPr>
        <w:t>can</w:t>
      </w:r>
      <w:r>
        <w:rPr>
          <w:spacing w:val="-13"/>
          <w:sz w:val="20"/>
        </w:rPr>
        <w:t xml:space="preserve"> </w:t>
      </w:r>
      <w:r>
        <w:rPr>
          <w:sz w:val="20"/>
        </w:rPr>
        <w:t>use</w:t>
      </w:r>
      <w:r>
        <w:rPr>
          <w:spacing w:val="-11"/>
          <w:sz w:val="20"/>
        </w:rPr>
        <w:t xml:space="preserve"> </w:t>
      </w:r>
      <w:r>
        <w:rPr>
          <w:sz w:val="20"/>
        </w:rPr>
        <w:t>the</w:t>
      </w:r>
      <w:r>
        <w:rPr>
          <w:spacing w:val="-3"/>
          <w:sz w:val="20"/>
        </w:rPr>
        <w:t xml:space="preserve"> </w:t>
      </w:r>
      <w:r>
        <w:rPr>
          <w:rFonts w:ascii="Courier New" w:hAnsi="Courier New"/>
          <w:b/>
        </w:rPr>
        <w:t>@field:Json</w:t>
      </w:r>
      <w:r>
        <w:rPr>
          <w:rFonts w:ascii="Courier New" w:hAnsi="Courier New"/>
          <w:b/>
          <w:spacing w:val="-33"/>
        </w:rPr>
        <w:t xml:space="preserve"> </w:t>
      </w:r>
      <w:r>
        <w:rPr>
          <w:sz w:val="20"/>
        </w:rPr>
        <w:t>annotation</w:t>
      </w:r>
      <w:r>
        <w:rPr>
          <w:spacing w:val="-4"/>
          <w:sz w:val="20"/>
        </w:rPr>
        <w:t xml:space="preserve"> </w:t>
      </w:r>
      <w:r>
        <w:rPr>
          <w:sz w:val="20"/>
        </w:rPr>
        <w:t>to</w:t>
      </w:r>
      <w:r>
        <w:rPr>
          <w:spacing w:val="-3"/>
          <w:sz w:val="20"/>
        </w:rPr>
        <w:t xml:space="preserve"> </w:t>
      </w:r>
      <w:r>
        <w:rPr>
          <w:sz w:val="20"/>
        </w:rPr>
        <w:t>map</w:t>
      </w:r>
      <w:r>
        <w:rPr>
          <w:spacing w:val="-4"/>
          <w:sz w:val="20"/>
        </w:rPr>
        <w:t xml:space="preserve"> </w:t>
      </w:r>
      <w:r>
        <w:rPr>
          <w:sz w:val="20"/>
        </w:rPr>
        <w:t>API</w:t>
      </w:r>
      <w:r>
        <w:rPr>
          <w:spacing w:val="-3"/>
          <w:sz w:val="20"/>
        </w:rPr>
        <w:t xml:space="preserve"> </w:t>
      </w:r>
      <w:r>
        <w:rPr>
          <w:sz w:val="20"/>
        </w:rPr>
        <w:t>names to</w:t>
      </w:r>
      <w:r>
        <w:rPr>
          <w:spacing w:val="-13"/>
          <w:sz w:val="20"/>
        </w:rPr>
        <w:t xml:space="preserve"> </w:t>
      </w:r>
      <w:r>
        <w:rPr>
          <w:sz w:val="20"/>
        </w:rPr>
        <w:t>names</w:t>
      </w:r>
      <w:r>
        <w:rPr>
          <w:spacing w:val="-13"/>
          <w:sz w:val="20"/>
        </w:rPr>
        <w:t xml:space="preserve"> </w:t>
      </w:r>
      <w:r>
        <w:rPr>
          <w:sz w:val="20"/>
        </w:rPr>
        <w:t>that</w:t>
      </w:r>
      <w:r>
        <w:rPr>
          <w:spacing w:val="-13"/>
          <w:sz w:val="20"/>
        </w:rPr>
        <w:t xml:space="preserve"> </w:t>
      </w:r>
      <w:r>
        <w:rPr>
          <w:sz w:val="20"/>
        </w:rPr>
        <w:t>are</w:t>
      </w:r>
      <w:r>
        <w:rPr>
          <w:spacing w:val="-13"/>
          <w:sz w:val="20"/>
        </w:rPr>
        <w:t xml:space="preserve"> </w:t>
      </w:r>
      <w:r>
        <w:rPr>
          <w:sz w:val="20"/>
        </w:rPr>
        <w:t>meaningful</w:t>
      </w:r>
      <w:r>
        <w:rPr>
          <w:spacing w:val="-12"/>
          <w:sz w:val="20"/>
        </w:rPr>
        <w:t xml:space="preserve"> </w:t>
      </w:r>
      <w:r>
        <w:rPr>
          <w:sz w:val="20"/>
        </w:rPr>
        <w:t>to</w:t>
      </w:r>
      <w:r>
        <w:rPr>
          <w:spacing w:val="-3"/>
          <w:sz w:val="20"/>
        </w:rPr>
        <w:t xml:space="preserve"> </w:t>
      </w:r>
      <w:r>
        <w:rPr>
          <w:sz w:val="20"/>
        </w:rPr>
        <w:t>your</w:t>
      </w:r>
      <w:r>
        <w:rPr>
          <w:spacing w:val="-3"/>
          <w:sz w:val="20"/>
        </w:rPr>
        <w:t xml:space="preserve"> </w:t>
      </w:r>
      <w:r>
        <w:rPr>
          <w:sz w:val="20"/>
        </w:rPr>
        <w:t>app.</w:t>
      </w:r>
      <w:r>
        <w:rPr>
          <w:spacing w:val="-4"/>
          <w:sz w:val="20"/>
        </w:rPr>
        <w:t xml:space="preserve"> </w:t>
      </w:r>
      <w:r>
        <w:rPr>
          <w:sz w:val="20"/>
        </w:rPr>
        <w:t>In</w:t>
      </w:r>
      <w:r>
        <w:rPr>
          <w:spacing w:val="-3"/>
          <w:sz w:val="20"/>
        </w:rPr>
        <w:t xml:space="preserve"> </w:t>
      </w:r>
      <w:r>
        <w:rPr>
          <w:sz w:val="20"/>
        </w:rPr>
        <w:t>this</w:t>
      </w:r>
      <w:r>
        <w:rPr>
          <w:spacing w:val="-3"/>
          <w:sz w:val="20"/>
        </w:rPr>
        <w:t xml:space="preserve"> </w:t>
      </w:r>
      <w:r>
        <w:rPr>
          <w:sz w:val="20"/>
        </w:rPr>
        <w:t>example,</w:t>
      </w:r>
      <w:r>
        <w:rPr>
          <w:spacing w:val="-3"/>
          <w:sz w:val="20"/>
        </w:rPr>
        <w:t xml:space="preserve"> </w:t>
      </w:r>
      <w:r>
        <w:rPr>
          <w:rFonts w:ascii="Courier New" w:hAnsi="Courier New"/>
          <w:b/>
        </w:rPr>
        <w:t>name</w:t>
      </w:r>
      <w:r>
        <w:rPr>
          <w:rFonts w:ascii="Courier New" w:hAnsi="Courier New"/>
          <w:b/>
          <w:spacing w:val="-33"/>
        </w:rPr>
        <w:t xml:space="preserve"> </w:t>
      </w:r>
      <w:r>
        <w:rPr>
          <w:sz w:val="20"/>
        </w:rPr>
        <w:t>is</w:t>
      </w:r>
      <w:r>
        <w:rPr>
          <w:spacing w:val="-3"/>
          <w:sz w:val="20"/>
        </w:rPr>
        <w:t xml:space="preserve"> </w:t>
      </w:r>
      <w:r>
        <w:rPr>
          <w:sz w:val="20"/>
        </w:rPr>
        <w:t>mapped</w:t>
      </w:r>
      <w:r>
        <w:rPr>
          <w:spacing w:val="-4"/>
          <w:sz w:val="20"/>
        </w:rPr>
        <w:t xml:space="preserve"> </w:t>
      </w:r>
      <w:r>
        <w:rPr>
          <w:sz w:val="20"/>
        </w:rPr>
        <w:t xml:space="preserve">to </w:t>
      </w:r>
      <w:r>
        <w:rPr>
          <w:rFonts w:ascii="Courier New" w:hAnsi="Courier New"/>
          <w:b/>
        </w:rPr>
        <w:t>locationName</w:t>
      </w:r>
      <w:r>
        <w:rPr>
          <w:rFonts w:ascii="Courier New" w:hAnsi="Courier New"/>
          <w:b/>
          <w:spacing w:val="-58"/>
        </w:rPr>
        <w:t xml:space="preserve"> </w:t>
      </w:r>
      <w:r>
        <w:rPr>
          <w:sz w:val="20"/>
        </w:rPr>
        <w:t xml:space="preserve">and </w:t>
      </w:r>
      <w:r>
        <w:rPr>
          <w:rFonts w:ascii="Courier New" w:hAnsi="Courier New"/>
          <w:b/>
        </w:rPr>
        <w:t>main</w:t>
      </w:r>
      <w:r>
        <w:rPr>
          <w:rFonts w:ascii="Courier New" w:hAnsi="Courier New"/>
          <w:b/>
          <w:spacing w:val="-58"/>
        </w:rPr>
        <w:t xml:space="preserve"> </w:t>
      </w:r>
      <w:r>
        <w:rPr>
          <w:sz w:val="20"/>
        </w:rPr>
        <w:t xml:space="preserve">is mapped to </w:t>
      </w:r>
      <w:r>
        <w:rPr>
          <w:rFonts w:ascii="Courier New" w:hAnsi="Courier New"/>
          <w:b/>
        </w:rPr>
        <w:t>status</w:t>
      </w:r>
      <w:r>
        <w:rPr>
          <w:sz w:val="20"/>
        </w:rPr>
        <w:t>.</w:t>
      </w:r>
    </w:p>
    <w:p>
      <w:pPr>
        <w:pStyle w:val="ListParagraph"/>
        <w:numPr>
          <w:ilvl w:val="0"/>
          <w:numId w:val="12"/>
        </w:numPr>
        <w:tabs>
          <w:tab w:val="clear" w:pos="720"/>
          <w:tab w:val="left" w:pos="1274" w:leader="none"/>
        </w:tabs>
        <w:spacing w:before="141" w:after="0"/>
        <w:ind w:left="1274" w:right="279" w:hanging="360"/>
        <w:jc w:val="left"/>
        <w:rPr>
          <w:sz w:val="20"/>
        </w:rPr>
      </w:pPr>
      <w:r>
        <w:rPr>
          <w:sz w:val="20"/>
        </w:rPr>
        <w:t xml:space="preserve">Add a service for the </w:t>
      </w:r>
      <w:r>
        <w:rPr>
          <w:rFonts w:ascii="Courier New" w:hAnsi="Courier New"/>
          <w:b/>
        </w:rPr>
        <w:t>OpenWeatherMap</w:t>
      </w:r>
      <w:r>
        <w:rPr>
          <w:rFonts w:ascii="Courier New" w:hAnsi="Courier New"/>
          <w:b/>
          <w:spacing w:val="-68"/>
        </w:rPr>
        <w:t xml:space="preserve"> </w:t>
      </w:r>
      <w:r>
        <w:rPr>
          <w:sz w:val="20"/>
        </w:rPr>
        <w:t xml:space="preserve">weather API endpoint at </w:t>
      </w:r>
      <w:r>
        <w:rPr>
          <w:rFonts w:ascii="Courier New" w:hAnsi="Courier New"/>
          <w:b/>
        </w:rPr>
        <w:t>https:// api.openweathermap.org/data/2.5/weather</w:t>
      </w:r>
      <w:r>
        <w:rPr>
          <w:sz w:val="20"/>
        </w:rPr>
        <w:t>,</w:t>
      </w:r>
      <w:r>
        <w:rPr>
          <w:spacing w:val="-10"/>
          <w:sz w:val="20"/>
        </w:rPr>
        <w:t xml:space="preserve"> </w:t>
      </w:r>
      <w:r>
        <w:rPr>
          <w:sz w:val="20"/>
        </w:rPr>
        <w:t>taking</w:t>
      </w:r>
      <w:r>
        <w:rPr>
          <w:spacing w:val="-10"/>
          <w:sz w:val="20"/>
        </w:rPr>
        <w:t xml:space="preserve"> </w:t>
      </w:r>
      <w:r>
        <w:rPr>
          <w:sz w:val="20"/>
        </w:rPr>
        <w:t>into</w:t>
      </w:r>
      <w:r>
        <w:rPr>
          <w:spacing w:val="-10"/>
          <w:sz w:val="20"/>
        </w:rPr>
        <w:t xml:space="preserve"> </w:t>
      </w:r>
      <w:r>
        <w:rPr>
          <w:sz w:val="20"/>
        </w:rPr>
        <w:t>account</w:t>
      </w:r>
      <w:r>
        <w:rPr>
          <w:spacing w:val="-10"/>
          <w:sz w:val="20"/>
        </w:rPr>
        <w:t xml:space="preserve"> </w:t>
      </w:r>
      <w:r>
        <w:rPr>
          <w:sz w:val="20"/>
        </w:rPr>
        <w:t>the location (</w:t>
      </w:r>
      <w:r>
        <w:rPr>
          <w:rFonts w:ascii="Courier New" w:hAnsi="Courier New"/>
          <w:b/>
        </w:rPr>
        <w:t>q</w:t>
      </w:r>
      <w:r>
        <w:rPr>
          <w:sz w:val="20"/>
        </w:rPr>
        <w:t>) and token (</w:t>
      </w:r>
      <w:r>
        <w:rPr>
          <w:rFonts w:ascii="Courier New" w:hAnsi="Courier New"/>
          <w:b/>
        </w:rPr>
        <w:t>appid</w:t>
      </w:r>
      <w:r>
        <w:rPr>
          <w:sz w:val="20"/>
        </w:rPr>
        <w:t>) query parameters, like so:</w:t>
      </w:r>
    </w:p>
    <w:p>
      <w:pPr>
        <w:sectPr>
          <w:headerReference w:type="even" r:id="rId167"/>
          <w:headerReference w:type="default" r:id="rId168"/>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0" w:after="0"/>
        <w:rPr>
          <w:sz w:val="8"/>
        </w:rPr>
      </w:pPr>
      <w:r>
        <w:rPr>
          <w:sz w:val="8"/>
        </w:rPr>
        <mc:AlternateContent>
          <mc:Choice Requires="wpg">
            <w:drawing>
              <wp:anchor behindDoc="0" distT="635" distB="0" distL="0" distR="4445" simplePos="0" locked="0" layoutInCell="0" allowOverlap="1" relativeHeight="1585" wp14:anchorId="231B8ABB">
                <wp:simplePos x="0" y="0"/>
                <wp:positionH relativeFrom="page">
                  <wp:posOffset>1120140</wp:posOffset>
                </wp:positionH>
                <wp:positionV relativeFrom="paragraph">
                  <wp:posOffset>90170</wp:posOffset>
                </wp:positionV>
                <wp:extent cx="5074920" cy="2352675"/>
                <wp:effectExtent l="0" t="635" r="635" b="0"/>
                <wp:wrapTopAndBottom/>
                <wp:docPr id="454" name="docshapegroup316"/>
                <a:graphic xmlns:a="http://schemas.openxmlformats.org/drawingml/2006/main">
                  <a:graphicData uri="http://schemas.microsoft.com/office/word/2010/wordprocessingGroup">
                    <wpg:wgp>
                      <wpg:cNvGrpSpPr/>
                      <wpg:grpSpPr>
                        <a:xfrm>
                          <a:off x="0" y="0"/>
                          <a:ext cx="5074920" cy="2352600"/>
                          <a:chOff x="0" y="0"/>
                          <a:chExt cx="5074920" cy="2352600"/>
                        </a:xfrm>
                      </wpg:grpSpPr>
                      <wps:wsp>
                        <wps:cNvSpPr/>
                        <wps:spPr>
                          <a:xfrm>
                            <a:off x="0" y="6480"/>
                            <a:ext cx="5074920" cy="2340000"/>
                          </a:xfrm>
                          <a:prstGeom prst="rect">
                            <a:avLst/>
                          </a:prstGeom>
                          <a:solidFill>
                            <a:srgbClr val="f6f6f6"/>
                          </a:solidFill>
                          <a:ln w="0">
                            <a:noFill/>
                          </a:ln>
                        </wps:spPr>
                        <wps:style>
                          <a:lnRef idx="0"/>
                          <a:fillRef idx="0"/>
                          <a:effectRef idx="0"/>
                          <a:fontRef idx="minor"/>
                        </wps:style>
                        <wps:bodyPr/>
                      </wps:wsp>
                      <wps:wsp>
                        <wps:cNvSpPr/>
                        <wps:spPr>
                          <a:xfrm>
                            <a:off x="0" y="0"/>
                            <a:ext cx="5074920" cy="2352600"/>
                          </a:xfrm>
                          <a:custGeom>
                            <a:avLst/>
                            <a:gdLst>
                              <a:gd name="textAreaLeft" fmla="*/ 0 w 2877120"/>
                              <a:gd name="textAreaRight" fmla="*/ 2879280 w 2877120"/>
                              <a:gd name="textAreaTop" fmla="*/ 0 h 1333800"/>
                              <a:gd name="textAreaBottom" fmla="*/ 1335960 h 1333800"/>
                            </a:gdLst>
                            <a:ahLst/>
                            <a:rect l="textAreaLeft" t="textAreaTop" r="textAreaRight" b="textAreaBottom"/>
                            <a:pathLst>
                              <a:path w="7992" h="3705">
                                <a:moveTo>
                                  <a:pt x="7992" y="3684"/>
                                </a:moveTo>
                                <a:lnTo>
                                  <a:pt x="0" y="3684"/>
                                </a:lnTo>
                                <a:lnTo>
                                  <a:pt x="0" y="3704"/>
                                </a:lnTo>
                                <a:lnTo>
                                  <a:pt x="7992" y="3704"/>
                                </a:lnTo>
                                <a:lnTo>
                                  <a:pt x="7992" y="36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232740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package</w:t>
                              </w:r>
                              <w:r>
                                <w:rPr>
                                  <w:rFonts w:ascii="Courier New" w:hAnsi="Courier New"/>
                                  <w:spacing w:val="-7"/>
                                  <w:sz w:val="18"/>
                                </w:rPr>
                                <w:t xml:space="preserve"> </w:t>
                              </w:r>
                              <w:r>
                                <w:rPr>
                                  <w:rFonts w:ascii="Courier New" w:hAnsi="Courier New"/>
                                  <w:spacing w:val="-2"/>
                                  <w:sz w:val="18"/>
                                </w:rPr>
                                <w:t>com.example.newyorkweather.api</w:t>
                              </w:r>
                            </w:p>
                            <w:p>
                              <w:pPr>
                                <w:pStyle w:val="Normal"/>
                                <w:rPr>
                                  <w:rFonts w:ascii="Courier New" w:hAnsi="Courier New"/>
                                  <w:sz w:val="20"/>
                                </w:rPr>
                              </w:pPr>
                              <w:r>
                                <w:rPr>
                                  <w:rFonts w:ascii="Courier New" w:hAnsi="Courier New"/>
                                  <w:sz w:val="20"/>
                                </w:rPr>
                              </w:r>
                            </w:p>
                            <w:p>
                              <w:pPr>
                                <w:pStyle w:val="Normal"/>
                                <w:spacing w:lineRule="auto" w:line="324" w:before="130" w:after="0"/>
                                <w:ind w:left="453" w:right="4642" w:hanging="0"/>
                                <w:rPr>
                                  <w:rFonts w:ascii="Courier New" w:hAnsi="Courier New"/>
                                  <w:sz w:val="18"/>
                                </w:rPr>
                              </w:pPr>
                              <w:r>
                                <w:rPr>
                                  <w:rFonts w:ascii="Courier New" w:hAnsi="Courier New"/>
                                  <w:sz w:val="18"/>
                                </w:rPr>
                                <w:t xml:space="preserve">import retrofit2.Call import retrofit2.http.GET </w:t>
                              </w:r>
                              <w:r>
                                <w:rPr>
                                  <w:rFonts w:ascii="Courier New" w:hAnsi="Courier New"/>
                                  <w:spacing w:val="-4"/>
                                  <w:sz w:val="18"/>
                                </w:rPr>
                                <w:t>import</w:t>
                              </w:r>
                              <w:r>
                                <w:rPr>
                                  <w:rFonts w:ascii="Courier New" w:hAnsi="Courier New"/>
                                  <w:spacing w:val="-25"/>
                                  <w:sz w:val="18"/>
                                </w:rPr>
                                <w:t xml:space="preserve"> </w:t>
                              </w:r>
                              <w:r>
                                <w:rPr>
                                  <w:rFonts w:ascii="Courier New" w:hAnsi="Courier New"/>
                                  <w:spacing w:val="-4"/>
                                  <w:sz w:val="18"/>
                                </w:rPr>
                                <w:t>retrofit2.http.Query</w:t>
                              </w:r>
                            </w:p>
                            <w:p>
                              <w:pPr>
                                <w:pStyle w:val="Normal"/>
                                <w:spacing w:before="10" w:after="0"/>
                                <w:rPr>
                                  <w:rFonts w:ascii="Courier New" w:hAnsi="Courier New"/>
                                  <w:sz w:val="24"/>
                                </w:rPr>
                              </w:pPr>
                              <w:r>
                                <w:rPr>
                                  <w:rFonts w:ascii="Courier New" w:hAnsi="Courier New"/>
                                  <w:sz w:val="24"/>
                                </w:rPr>
                              </w:r>
                            </w:p>
                            <w:p>
                              <w:pPr>
                                <w:pStyle w:val="Normal"/>
                                <w:spacing w:lineRule="auto" w:line="324"/>
                                <w:ind w:left="885" w:right="3699" w:hanging="432"/>
                                <w:rPr>
                                  <w:rFonts w:ascii="Courier New" w:hAnsi="Courier New"/>
                                  <w:sz w:val="18"/>
                                </w:rPr>
                              </w:pPr>
                              <w:r>
                                <w:rPr>
                                  <w:rFonts w:ascii="Courier New" w:hAnsi="Courier New"/>
                                  <w:sz w:val="18"/>
                                </w:rPr>
                                <w:t>interface</w:t>
                              </w:r>
                              <w:r>
                                <w:rPr>
                                  <w:rFonts w:ascii="Courier New" w:hAnsi="Courier New"/>
                                  <w:spacing w:val="-19"/>
                                  <w:sz w:val="18"/>
                                </w:rPr>
                                <w:t xml:space="preserve"> </w:t>
                              </w:r>
                              <w:r>
                                <w:rPr>
                                  <w:rFonts w:ascii="Courier New" w:hAnsi="Courier New"/>
                                  <w:sz w:val="18"/>
                                </w:rPr>
                                <w:t>OpenWeatherMapService</w:t>
                              </w:r>
                              <w:r>
                                <w:rPr>
                                  <w:rFonts w:ascii="Courier New" w:hAnsi="Courier New"/>
                                  <w:spacing w:val="-19"/>
                                  <w:sz w:val="18"/>
                                </w:rPr>
                                <w:t xml:space="preserve"> </w:t>
                              </w:r>
                              <w:r>
                                <w:rPr>
                                  <w:rFonts w:ascii="Courier New" w:hAnsi="Courier New"/>
                                  <w:sz w:val="18"/>
                                </w:rPr>
                                <w:t xml:space="preserve">{ </w:t>
                              </w:r>
                              <w:r>
                                <w:rPr>
                                  <w:rFonts w:ascii="Courier New" w:hAnsi="Courier New"/>
                                  <w:spacing w:val="-2"/>
                                  <w:sz w:val="18"/>
                                </w:rPr>
                                <w:t>@GET("weather")</w:t>
                              </w:r>
                            </w:p>
                            <w:p>
                              <w:pPr>
                                <w:pStyle w:val="Normal"/>
                                <w:spacing w:before="1" w:after="0"/>
                                <w:ind w:left="885" w:hanging="0"/>
                                <w:rPr>
                                  <w:rFonts w:ascii="Courier New" w:hAnsi="Courier New"/>
                                  <w:sz w:val="18"/>
                                </w:rPr>
                              </w:pPr>
                              <w:r>
                                <w:rPr>
                                  <w:rFonts w:ascii="Courier New" w:hAnsi="Courier New"/>
                                  <w:sz w:val="18"/>
                                </w:rPr>
                                <w:t>fun</w:t>
                              </w:r>
                              <w:r>
                                <w:rPr>
                                  <w:rFonts w:ascii="Courier New" w:hAnsi="Courier New"/>
                                  <w:spacing w:val="-5"/>
                                  <w:sz w:val="18"/>
                                </w:rPr>
                                <w:t xml:space="preserve"> </w:t>
                              </w:r>
                              <w:r>
                                <w:rPr>
                                  <w:rFonts w:ascii="Courier New" w:hAnsi="Courier New"/>
                                  <w:spacing w:val="-2"/>
                                  <w:sz w:val="18"/>
                                </w:rPr>
                                <w:t>getWeather(</w:t>
                              </w:r>
                            </w:p>
                            <w:p>
                              <w:pPr>
                                <w:pStyle w:val="Normal"/>
                                <w:spacing w:lineRule="auto" w:line="324" w:before="76" w:after="0"/>
                                <w:ind w:left="1317" w:right="2128" w:hanging="0"/>
                                <w:rPr>
                                  <w:rFonts w:ascii="Courier New" w:hAnsi="Courier New"/>
                                  <w:sz w:val="18"/>
                                </w:rPr>
                              </w:pPr>
                              <w:r>
                                <w:rPr>
                                  <w:rFonts w:ascii="Courier New" w:hAnsi="Courier New"/>
                                  <w:sz w:val="18"/>
                                </w:rPr>
                                <w:t>@Query("q")</w:t>
                              </w:r>
                              <w:r>
                                <w:rPr>
                                  <w:rFonts w:ascii="Courier New" w:hAnsi="Courier New"/>
                                  <w:spacing w:val="-19"/>
                                  <w:sz w:val="18"/>
                                </w:rPr>
                                <w:t xml:space="preserve"> </w:t>
                              </w:r>
                              <w:r>
                                <w:rPr>
                                  <w:rFonts w:ascii="Courier New" w:hAnsi="Courier New"/>
                                  <w:sz w:val="18"/>
                                </w:rPr>
                                <w:t>location:</w:t>
                              </w:r>
                              <w:r>
                                <w:rPr>
                                  <w:rFonts w:ascii="Courier New" w:hAnsi="Courier New"/>
                                  <w:spacing w:val="-19"/>
                                  <w:sz w:val="18"/>
                                </w:rPr>
                                <w:t xml:space="preserve"> </w:t>
                              </w:r>
                              <w:r>
                                <w:rPr>
                                  <w:rFonts w:ascii="Courier New" w:hAnsi="Courier New"/>
                                  <w:sz w:val="18"/>
                                </w:rPr>
                                <w:t>String, @Query("appid")</w:t>
                              </w:r>
                              <w:r>
                                <w:rPr>
                                  <w:rFonts w:ascii="Courier New" w:hAnsi="Courier New"/>
                                  <w:spacing w:val="-11"/>
                                  <w:sz w:val="18"/>
                                </w:rPr>
                                <w:t xml:space="preserve"> </w:t>
                              </w:r>
                              <w:r>
                                <w:rPr>
                                  <w:rFonts w:ascii="Courier New" w:hAnsi="Courier New"/>
                                  <w:sz w:val="18"/>
                                </w:rPr>
                                <w:t>token:</w:t>
                              </w:r>
                              <w:r>
                                <w:rPr>
                                  <w:rFonts w:ascii="Courier New" w:hAnsi="Courier New"/>
                                  <w:spacing w:val="-10"/>
                                  <w:sz w:val="18"/>
                                </w:rPr>
                                <w:t xml:space="preserve"> </w:t>
                              </w:r>
                              <w:r>
                                <w:rPr>
                                  <w:rFonts w:ascii="Courier New" w:hAnsi="Courier New"/>
                                  <w:spacing w:val="-2"/>
                                  <w:sz w:val="18"/>
                                </w:rPr>
                                <w:t>String</w:t>
                              </w:r>
                            </w:p>
                            <w:p>
                              <w:pPr>
                                <w:pStyle w:val="Normal"/>
                                <w:spacing w:before="1" w:after="0"/>
                                <w:ind w:left="885" w:hanging="0"/>
                                <w:rPr>
                                  <w:rFonts w:ascii="Courier New" w:hAnsi="Courier New"/>
                                  <w:sz w:val="18"/>
                                </w:rPr>
                              </w:pPr>
                              <w:r>
                                <w:rPr>
                                  <w:rFonts w:ascii="Courier New" w:hAnsi="Courier New"/>
                                  <w:sz w:val="18"/>
                                </w:rPr>
                                <w:t>)</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pacing w:val="-2"/>
                                  <w:sz w:val="18"/>
                                </w:rPr>
                                <w:t>Call&lt;OpenWeatherMapResponseData&gt;</w:t>
                              </w:r>
                            </w:p>
                            <w:p>
                              <w:pPr>
                                <w:pStyle w:val="Normal"/>
                                <w:spacing w:before="77"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316" style="position:absolute;margin-left:88.2pt;margin-top:7.1pt;width:399.6pt;height:185.25pt" coordorigin="1764,142" coordsize="7992,3705">
                <v:rect id="shape_0" path="m0,0l-2147483645,0l-2147483645,-2147483646l0,-2147483646xe" fillcolor="#f6f6f6" stroked="f" o:allowincell="f" style="position:absolute;left:1764;top:152;width:7991;height:368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2;width:7991;height:366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package</w:t>
                        </w:r>
                        <w:r>
                          <w:rPr>
                            <w:rFonts w:ascii="Courier New" w:hAnsi="Courier New"/>
                            <w:spacing w:val="-7"/>
                            <w:sz w:val="18"/>
                          </w:rPr>
                          <w:t xml:space="preserve"> </w:t>
                        </w:r>
                        <w:r>
                          <w:rPr>
                            <w:rFonts w:ascii="Courier New" w:hAnsi="Courier New"/>
                            <w:spacing w:val="-2"/>
                            <w:sz w:val="18"/>
                          </w:rPr>
                          <w:t>com.example.newyorkweather.api</w:t>
                        </w:r>
                      </w:p>
                      <w:p>
                        <w:pPr>
                          <w:pStyle w:val="Normal"/>
                          <w:rPr>
                            <w:rFonts w:ascii="Courier New" w:hAnsi="Courier New"/>
                            <w:sz w:val="20"/>
                          </w:rPr>
                        </w:pPr>
                        <w:r>
                          <w:rPr>
                            <w:rFonts w:ascii="Courier New" w:hAnsi="Courier New"/>
                            <w:sz w:val="20"/>
                          </w:rPr>
                        </w:r>
                      </w:p>
                      <w:p>
                        <w:pPr>
                          <w:pStyle w:val="Normal"/>
                          <w:spacing w:lineRule="auto" w:line="324" w:before="130" w:after="0"/>
                          <w:ind w:left="453" w:right="4642" w:hanging="0"/>
                          <w:rPr>
                            <w:rFonts w:ascii="Courier New" w:hAnsi="Courier New"/>
                            <w:sz w:val="18"/>
                          </w:rPr>
                        </w:pPr>
                        <w:r>
                          <w:rPr>
                            <w:rFonts w:ascii="Courier New" w:hAnsi="Courier New"/>
                            <w:sz w:val="18"/>
                          </w:rPr>
                          <w:t xml:space="preserve">import retrofit2.Call import retrofit2.http.GET </w:t>
                        </w:r>
                        <w:r>
                          <w:rPr>
                            <w:rFonts w:ascii="Courier New" w:hAnsi="Courier New"/>
                            <w:spacing w:val="-4"/>
                            <w:sz w:val="18"/>
                          </w:rPr>
                          <w:t>import</w:t>
                        </w:r>
                        <w:r>
                          <w:rPr>
                            <w:rFonts w:ascii="Courier New" w:hAnsi="Courier New"/>
                            <w:spacing w:val="-25"/>
                            <w:sz w:val="18"/>
                          </w:rPr>
                          <w:t xml:space="preserve"> </w:t>
                        </w:r>
                        <w:r>
                          <w:rPr>
                            <w:rFonts w:ascii="Courier New" w:hAnsi="Courier New"/>
                            <w:spacing w:val="-4"/>
                            <w:sz w:val="18"/>
                          </w:rPr>
                          <w:t>retrofit2.http.Query</w:t>
                        </w:r>
                      </w:p>
                      <w:p>
                        <w:pPr>
                          <w:pStyle w:val="Normal"/>
                          <w:spacing w:before="10" w:after="0"/>
                          <w:rPr>
                            <w:rFonts w:ascii="Courier New" w:hAnsi="Courier New"/>
                            <w:sz w:val="24"/>
                          </w:rPr>
                        </w:pPr>
                        <w:r>
                          <w:rPr>
                            <w:rFonts w:ascii="Courier New" w:hAnsi="Courier New"/>
                            <w:sz w:val="24"/>
                          </w:rPr>
                        </w:r>
                      </w:p>
                      <w:p>
                        <w:pPr>
                          <w:pStyle w:val="Normal"/>
                          <w:spacing w:lineRule="auto" w:line="324"/>
                          <w:ind w:left="885" w:right="3699" w:hanging="432"/>
                          <w:rPr>
                            <w:rFonts w:ascii="Courier New" w:hAnsi="Courier New"/>
                            <w:sz w:val="18"/>
                          </w:rPr>
                        </w:pPr>
                        <w:r>
                          <w:rPr>
                            <w:rFonts w:ascii="Courier New" w:hAnsi="Courier New"/>
                            <w:sz w:val="18"/>
                          </w:rPr>
                          <w:t>interface</w:t>
                        </w:r>
                        <w:r>
                          <w:rPr>
                            <w:rFonts w:ascii="Courier New" w:hAnsi="Courier New"/>
                            <w:spacing w:val="-19"/>
                            <w:sz w:val="18"/>
                          </w:rPr>
                          <w:t xml:space="preserve"> </w:t>
                        </w:r>
                        <w:r>
                          <w:rPr>
                            <w:rFonts w:ascii="Courier New" w:hAnsi="Courier New"/>
                            <w:sz w:val="18"/>
                          </w:rPr>
                          <w:t>OpenWeatherMapService</w:t>
                        </w:r>
                        <w:r>
                          <w:rPr>
                            <w:rFonts w:ascii="Courier New" w:hAnsi="Courier New"/>
                            <w:spacing w:val="-19"/>
                            <w:sz w:val="18"/>
                          </w:rPr>
                          <w:t xml:space="preserve"> </w:t>
                        </w:r>
                        <w:r>
                          <w:rPr>
                            <w:rFonts w:ascii="Courier New" w:hAnsi="Courier New"/>
                            <w:sz w:val="18"/>
                          </w:rPr>
                          <w:t xml:space="preserve">{ </w:t>
                        </w:r>
                        <w:r>
                          <w:rPr>
                            <w:rFonts w:ascii="Courier New" w:hAnsi="Courier New"/>
                            <w:spacing w:val="-2"/>
                            <w:sz w:val="18"/>
                          </w:rPr>
                          <w:t>@GET("weather")</w:t>
                        </w:r>
                      </w:p>
                      <w:p>
                        <w:pPr>
                          <w:pStyle w:val="Normal"/>
                          <w:spacing w:before="1" w:after="0"/>
                          <w:ind w:left="885" w:hanging="0"/>
                          <w:rPr>
                            <w:rFonts w:ascii="Courier New" w:hAnsi="Courier New"/>
                            <w:sz w:val="18"/>
                          </w:rPr>
                        </w:pPr>
                        <w:r>
                          <w:rPr>
                            <w:rFonts w:ascii="Courier New" w:hAnsi="Courier New"/>
                            <w:sz w:val="18"/>
                          </w:rPr>
                          <w:t>fun</w:t>
                        </w:r>
                        <w:r>
                          <w:rPr>
                            <w:rFonts w:ascii="Courier New" w:hAnsi="Courier New"/>
                            <w:spacing w:val="-5"/>
                            <w:sz w:val="18"/>
                          </w:rPr>
                          <w:t xml:space="preserve"> </w:t>
                        </w:r>
                        <w:r>
                          <w:rPr>
                            <w:rFonts w:ascii="Courier New" w:hAnsi="Courier New"/>
                            <w:spacing w:val="-2"/>
                            <w:sz w:val="18"/>
                          </w:rPr>
                          <w:t>getWeather(</w:t>
                        </w:r>
                      </w:p>
                      <w:p>
                        <w:pPr>
                          <w:pStyle w:val="Normal"/>
                          <w:spacing w:lineRule="auto" w:line="324" w:before="76" w:after="0"/>
                          <w:ind w:left="1317" w:right="2128" w:hanging="0"/>
                          <w:rPr>
                            <w:rFonts w:ascii="Courier New" w:hAnsi="Courier New"/>
                            <w:sz w:val="18"/>
                          </w:rPr>
                        </w:pPr>
                        <w:r>
                          <w:rPr>
                            <w:rFonts w:ascii="Courier New" w:hAnsi="Courier New"/>
                            <w:sz w:val="18"/>
                          </w:rPr>
                          <w:t>@Query("q")</w:t>
                        </w:r>
                        <w:r>
                          <w:rPr>
                            <w:rFonts w:ascii="Courier New" w:hAnsi="Courier New"/>
                            <w:spacing w:val="-19"/>
                            <w:sz w:val="18"/>
                          </w:rPr>
                          <w:t xml:space="preserve"> </w:t>
                        </w:r>
                        <w:r>
                          <w:rPr>
                            <w:rFonts w:ascii="Courier New" w:hAnsi="Courier New"/>
                            <w:sz w:val="18"/>
                          </w:rPr>
                          <w:t>location:</w:t>
                        </w:r>
                        <w:r>
                          <w:rPr>
                            <w:rFonts w:ascii="Courier New" w:hAnsi="Courier New"/>
                            <w:spacing w:val="-19"/>
                            <w:sz w:val="18"/>
                          </w:rPr>
                          <w:t xml:space="preserve"> </w:t>
                        </w:r>
                        <w:r>
                          <w:rPr>
                            <w:rFonts w:ascii="Courier New" w:hAnsi="Courier New"/>
                            <w:sz w:val="18"/>
                          </w:rPr>
                          <w:t>String, @Query("appid")</w:t>
                        </w:r>
                        <w:r>
                          <w:rPr>
                            <w:rFonts w:ascii="Courier New" w:hAnsi="Courier New"/>
                            <w:spacing w:val="-11"/>
                            <w:sz w:val="18"/>
                          </w:rPr>
                          <w:t xml:space="preserve"> </w:t>
                        </w:r>
                        <w:r>
                          <w:rPr>
                            <w:rFonts w:ascii="Courier New" w:hAnsi="Courier New"/>
                            <w:sz w:val="18"/>
                          </w:rPr>
                          <w:t>token:</w:t>
                        </w:r>
                        <w:r>
                          <w:rPr>
                            <w:rFonts w:ascii="Courier New" w:hAnsi="Courier New"/>
                            <w:spacing w:val="-10"/>
                            <w:sz w:val="18"/>
                          </w:rPr>
                          <w:t xml:space="preserve"> </w:t>
                        </w:r>
                        <w:r>
                          <w:rPr>
                            <w:rFonts w:ascii="Courier New" w:hAnsi="Courier New"/>
                            <w:spacing w:val="-2"/>
                            <w:sz w:val="18"/>
                          </w:rPr>
                          <w:t>String</w:t>
                        </w:r>
                      </w:p>
                      <w:p>
                        <w:pPr>
                          <w:pStyle w:val="Normal"/>
                          <w:spacing w:before="1" w:after="0"/>
                          <w:ind w:left="885" w:hanging="0"/>
                          <w:rPr>
                            <w:rFonts w:ascii="Courier New" w:hAnsi="Courier New"/>
                            <w:sz w:val="18"/>
                          </w:rPr>
                        </w:pPr>
                        <w:r>
                          <w:rPr>
                            <w:rFonts w:ascii="Courier New" w:hAnsi="Courier New"/>
                            <w:sz w:val="18"/>
                          </w:rPr>
                          <w:t>)</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pacing w:val="-2"/>
                            <w:sz w:val="18"/>
                          </w:rPr>
                          <w:t>Call&lt;OpenWeatherMapResponseData&gt;</w:t>
                        </w:r>
                      </w:p>
                      <w:p>
                        <w:pPr>
                          <w:pStyle w:val="Normal"/>
                          <w:spacing w:before="77"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TextBody"/>
        <w:spacing w:before="12" w:after="0"/>
        <w:rPr>
          <w:sz w:val="7"/>
        </w:rPr>
      </w:pPr>
      <w:r>
        <w:rPr>
          <w:sz w:val="7"/>
        </w:rPr>
      </w:r>
    </w:p>
    <w:p>
      <w:pPr>
        <w:pStyle w:val="ListParagraph"/>
        <w:numPr>
          <w:ilvl w:val="0"/>
          <w:numId w:val="12"/>
        </w:numPr>
        <w:tabs>
          <w:tab w:val="clear" w:pos="720"/>
          <w:tab w:val="left" w:pos="554" w:leader="none"/>
        </w:tabs>
        <w:spacing w:before="101" w:after="0"/>
        <w:jc w:val="left"/>
        <w:rPr>
          <w:sz w:val="20"/>
        </w:rPr>
      </w:pPr>
      <w:r>
        <w:rPr>
          <w:sz w:val="20"/>
        </w:rPr>
        <w:t>Create</w:t>
      </w:r>
      <w:r>
        <w:rPr>
          <w:spacing w:val="-4"/>
          <w:sz w:val="20"/>
        </w:rPr>
        <w:t xml:space="preserve"> </w:t>
      </w:r>
      <w:r>
        <w:rPr>
          <w:sz w:val="20"/>
        </w:rPr>
        <w:t>a</w:t>
      </w:r>
      <w:r>
        <w:rPr>
          <w:spacing w:val="-3"/>
          <w:sz w:val="20"/>
        </w:rPr>
        <w:t xml:space="preserve"> </w:t>
      </w:r>
      <w:r>
        <w:rPr>
          <w:sz w:val="20"/>
        </w:rPr>
        <w:t>Retrofit</w:t>
      </w:r>
      <w:r>
        <w:rPr>
          <w:spacing w:val="-3"/>
          <w:sz w:val="20"/>
        </w:rPr>
        <w:t xml:space="preserve"> </w:t>
      </w:r>
      <w:r>
        <w:rPr>
          <w:sz w:val="20"/>
        </w:rPr>
        <w:t>instance</w:t>
      </w:r>
      <w:r>
        <w:rPr>
          <w:spacing w:val="-2"/>
          <w:sz w:val="20"/>
        </w:rPr>
        <w:t xml:space="preserve"> </w:t>
      </w:r>
      <w:r>
        <w:rPr>
          <w:sz w:val="20"/>
        </w:rPr>
        <w:t>with</w:t>
      </w:r>
      <w:r>
        <w:rPr>
          <w:spacing w:val="-2"/>
          <w:sz w:val="20"/>
        </w:rPr>
        <w:t xml:space="preserve"> </w:t>
      </w:r>
      <w:r>
        <w:rPr>
          <w:sz w:val="20"/>
        </w:rPr>
        <w:t>a</w:t>
      </w:r>
      <w:r>
        <w:rPr>
          <w:spacing w:val="-3"/>
          <w:sz w:val="20"/>
        </w:rPr>
        <w:t xml:space="preserve"> </w:t>
      </w:r>
      <w:r>
        <w:rPr>
          <w:sz w:val="20"/>
        </w:rPr>
        <w:t>Moshi</w:t>
      </w:r>
      <w:r>
        <w:rPr>
          <w:spacing w:val="-2"/>
          <w:sz w:val="20"/>
        </w:rPr>
        <w:t xml:space="preserve"> </w:t>
      </w:r>
      <w:r>
        <w:rPr>
          <w:sz w:val="20"/>
        </w:rPr>
        <w:t>converter</w:t>
      </w:r>
      <w:r>
        <w:rPr>
          <w:spacing w:val="-2"/>
          <w:sz w:val="20"/>
        </w:rPr>
        <w:t xml:space="preserve"> </w:t>
      </w:r>
      <w:r>
        <w:rPr>
          <w:sz w:val="20"/>
        </w:rPr>
        <w:t>and</w:t>
      </w:r>
      <w:r>
        <w:rPr>
          <w:spacing w:val="-2"/>
          <w:sz w:val="20"/>
        </w:rPr>
        <w:t xml:space="preserve"> </w:t>
      </w:r>
      <w:r>
        <w:rPr>
          <w:spacing w:val="-5"/>
          <w:sz w:val="20"/>
        </w:rPr>
        <w:t>the</w:t>
      </w:r>
    </w:p>
    <w:p>
      <w:pPr>
        <w:pStyle w:val="Normal"/>
        <w:spacing w:before="7" w:after="0"/>
        <w:ind w:left="554" w:hanging="0"/>
        <w:rPr>
          <w:sz w:val="20"/>
        </w:rPr>
      </w:pPr>
      <w:r>
        <w:rPr>
          <w:rFonts w:ascii="Courier New" w:hAnsi="Courier New"/>
          <w:b/>
          <w:spacing w:val="-2"/>
        </w:rPr>
        <w:t>OpenWeatherMap</w:t>
      </w:r>
      <w:r>
        <w:rPr>
          <w:rFonts w:ascii="Courier New" w:hAnsi="Courier New"/>
          <w:b/>
          <w:spacing w:val="-65"/>
        </w:rPr>
        <w:t xml:space="preserve"> </w:t>
      </w:r>
      <w:r>
        <w:rPr>
          <w:spacing w:val="-2"/>
          <w:sz w:val="20"/>
        </w:rPr>
        <w:t>service:</w:t>
      </w:r>
    </w:p>
    <w:p>
      <w:pPr>
        <w:pStyle w:val="TextBody"/>
        <w:spacing w:before="11" w:after="0"/>
        <w:rPr>
          <w:sz w:val="8"/>
        </w:rPr>
      </w:pPr>
      <w:r>
        <w:rPr>
          <w:sz w:val="8"/>
        </w:rPr>
        <mc:AlternateContent>
          <mc:Choice Requires="wpg">
            <w:drawing>
              <wp:anchor behindDoc="0" distT="0" distB="0" distL="0" distR="4445" simplePos="0" locked="0" layoutInCell="0" allowOverlap="1" relativeHeight="1587" wp14:anchorId="61FB8480">
                <wp:simplePos x="0" y="0"/>
                <wp:positionH relativeFrom="page">
                  <wp:posOffset>662940</wp:posOffset>
                </wp:positionH>
                <wp:positionV relativeFrom="paragraph">
                  <wp:posOffset>91440</wp:posOffset>
                </wp:positionV>
                <wp:extent cx="5074920" cy="2352675"/>
                <wp:effectExtent l="0" t="635" r="635" b="0"/>
                <wp:wrapTopAndBottom/>
                <wp:docPr id="462" name="docshapegroup320"/>
                <a:graphic xmlns:a="http://schemas.openxmlformats.org/drawingml/2006/main">
                  <a:graphicData uri="http://schemas.microsoft.com/office/word/2010/wordprocessingGroup">
                    <wpg:wgp>
                      <wpg:cNvGrpSpPr/>
                      <wpg:grpSpPr>
                        <a:xfrm>
                          <a:off x="0" y="0"/>
                          <a:ext cx="5074920" cy="2352600"/>
                          <a:chOff x="0" y="0"/>
                          <a:chExt cx="5074920" cy="2352600"/>
                        </a:xfrm>
                      </wpg:grpSpPr>
                      <wps:wsp>
                        <wps:cNvSpPr/>
                        <wps:spPr>
                          <a:xfrm>
                            <a:off x="0" y="6480"/>
                            <a:ext cx="5074920" cy="2340000"/>
                          </a:xfrm>
                          <a:prstGeom prst="rect">
                            <a:avLst/>
                          </a:prstGeom>
                          <a:solidFill>
                            <a:srgbClr val="f6f6f6"/>
                          </a:solidFill>
                          <a:ln w="0">
                            <a:noFill/>
                          </a:ln>
                        </wps:spPr>
                        <wps:style>
                          <a:lnRef idx="0"/>
                          <a:fillRef idx="0"/>
                          <a:effectRef idx="0"/>
                          <a:fontRef idx="minor"/>
                        </wps:style>
                        <wps:bodyPr/>
                      </wps:wsp>
                      <wps:wsp>
                        <wps:cNvSpPr/>
                        <wps:spPr>
                          <a:xfrm>
                            <a:off x="0" y="0"/>
                            <a:ext cx="5074920" cy="2352600"/>
                          </a:xfrm>
                          <a:custGeom>
                            <a:avLst/>
                            <a:gdLst>
                              <a:gd name="textAreaLeft" fmla="*/ 0 w 2877120"/>
                              <a:gd name="textAreaRight" fmla="*/ 2879280 w 2877120"/>
                              <a:gd name="textAreaTop" fmla="*/ 0 h 1333800"/>
                              <a:gd name="textAreaBottom" fmla="*/ 1335960 h 1333800"/>
                            </a:gdLst>
                            <a:ahLst/>
                            <a:rect l="textAreaLeft" t="textAreaTop" r="textAreaRight" b="textAreaBottom"/>
                            <a:pathLst>
                              <a:path w="7992" h="3705">
                                <a:moveTo>
                                  <a:pt x="7992" y="3684"/>
                                </a:moveTo>
                                <a:lnTo>
                                  <a:pt x="0" y="3684"/>
                                </a:lnTo>
                                <a:lnTo>
                                  <a:pt x="0" y="3704"/>
                                </a:lnTo>
                                <a:lnTo>
                                  <a:pt x="7992" y="3704"/>
                                </a:lnTo>
                                <a:lnTo>
                                  <a:pt x="7992" y="36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232740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class</w:t>
                              </w:r>
                              <w:r>
                                <w:rPr>
                                  <w:rFonts w:ascii="Courier New" w:hAnsi="Courier New"/>
                                  <w:spacing w:val="-10"/>
                                  <w:sz w:val="18"/>
                                </w:rPr>
                                <w:t xml:space="preserve"> </w:t>
                              </w:r>
                              <w:r>
                                <w:rPr>
                                  <w:rFonts w:ascii="Courier New" w:hAnsi="Courier New"/>
                                  <w:sz w:val="18"/>
                                </w:rPr>
                                <w:t>MainActivity</w:t>
                              </w:r>
                              <w:r>
                                <w:rPr>
                                  <w:rFonts w:ascii="Courier New" w:hAnsi="Courier New"/>
                                  <w:spacing w:val="-9"/>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AppCompatActivity()</w:t>
                              </w:r>
                              <w:r>
                                <w:rPr>
                                  <w:rFonts w:ascii="Courier New" w:hAnsi="Courier New"/>
                                  <w:spacing w:val="-9"/>
                                  <w:sz w:val="18"/>
                                </w:rPr>
                                <w:t xml:space="preserve"> </w:t>
                              </w:r>
                              <w:r>
                                <w:rPr>
                                  <w:rFonts w:ascii="Courier New" w:hAnsi="Courier New"/>
                                  <w:spacing w:val="-10"/>
                                  <w:sz w:val="18"/>
                                </w:rPr>
                                <w:t>{</w:t>
                              </w:r>
                            </w:p>
                            <w:p>
                              <w:pPr>
                                <w:pStyle w:val="Normal"/>
                                <w:spacing w:lineRule="auto" w:line="324" w:before="76" w:after="0"/>
                                <w:ind w:left="1317" w:right="2128" w:hanging="432"/>
                                <w:rPr>
                                  <w:rFonts w:ascii="Courier New" w:hAnsi="Courier New"/>
                                  <w:b/>
                                  <w:b/>
                                  <w:sz w:val="18"/>
                                </w:rPr>
                              </w:pPr>
                              <w:r>
                                <w:rPr>
                                  <w:rFonts w:ascii="Courier New" w:hAnsi="Courier New"/>
                                  <w:b/>
                                  <w:sz w:val="18"/>
                                </w:rPr>
                                <w:t>private</w:t>
                              </w:r>
                              <w:r>
                                <w:rPr>
                                  <w:rFonts w:ascii="Courier New" w:hAnsi="Courier New"/>
                                  <w:b/>
                                  <w:spacing w:val="-27"/>
                                  <w:sz w:val="18"/>
                                </w:rPr>
                                <w:t xml:space="preserve"> </w:t>
                              </w:r>
                              <w:r>
                                <w:rPr>
                                  <w:rFonts w:ascii="Courier New" w:hAnsi="Courier New"/>
                                  <w:b/>
                                  <w:sz w:val="18"/>
                                </w:rPr>
                                <w:t>val</w:t>
                              </w:r>
                              <w:r>
                                <w:rPr>
                                  <w:rFonts w:ascii="Courier New" w:hAnsi="Courier New"/>
                                  <w:b/>
                                  <w:spacing w:val="-27"/>
                                  <w:sz w:val="18"/>
                                </w:rPr>
                                <w:t xml:space="preserve"> </w:t>
                              </w:r>
                              <w:r>
                                <w:rPr>
                                  <w:rFonts w:ascii="Courier New" w:hAnsi="Courier New"/>
                                  <w:b/>
                                  <w:sz w:val="18"/>
                                </w:rPr>
                                <w:t>retrofit</w:t>
                              </w:r>
                              <w:r>
                                <w:rPr>
                                  <w:rFonts w:ascii="Courier New" w:hAnsi="Courier New"/>
                                  <w:b/>
                                  <w:spacing w:val="-28"/>
                                  <w:sz w:val="18"/>
                                </w:rPr>
                                <w:t xml:space="preserve"> </w:t>
                              </w:r>
                              <w:r>
                                <w:rPr>
                                  <w:rFonts w:ascii="Courier New" w:hAnsi="Courier New"/>
                                  <w:b/>
                                  <w:sz w:val="18"/>
                                </w:rPr>
                                <w:t>by</w:t>
                              </w:r>
                              <w:r>
                                <w:rPr>
                                  <w:rFonts w:ascii="Courier New" w:hAnsi="Courier New"/>
                                  <w:b/>
                                  <w:spacing w:val="-27"/>
                                  <w:sz w:val="18"/>
                                </w:rPr>
                                <w:t xml:space="preserve"> </w:t>
                              </w:r>
                              <w:r>
                                <w:rPr>
                                  <w:rFonts w:ascii="Courier New" w:hAnsi="Courier New"/>
                                  <w:b/>
                                  <w:sz w:val="18"/>
                                </w:rPr>
                                <w:t>lazy</w:t>
                              </w:r>
                              <w:r>
                                <w:rPr>
                                  <w:rFonts w:ascii="Courier New" w:hAnsi="Courier New"/>
                                  <w:b/>
                                  <w:spacing w:val="-27"/>
                                  <w:sz w:val="18"/>
                                </w:rPr>
                                <w:t xml:space="preserve"> </w:t>
                              </w:r>
                              <w:r>
                                <w:rPr>
                                  <w:rFonts w:ascii="Courier New" w:hAnsi="Courier New"/>
                                  <w:b/>
                                  <w:sz w:val="18"/>
                                </w:rPr>
                                <w:t xml:space="preserve">{ </w:t>
                              </w:r>
                              <w:r>
                                <w:rPr>
                                  <w:rFonts w:ascii="Courier New" w:hAnsi="Courier New"/>
                                  <w:b/>
                                  <w:spacing w:val="-2"/>
                                  <w:sz w:val="18"/>
                                </w:rPr>
                                <w:t>Retrofit.Builder()</w:t>
                              </w:r>
                            </w:p>
                            <w:p>
                              <w:pPr>
                                <w:pStyle w:val="Normal"/>
                                <w:spacing w:before="2" w:after="0"/>
                                <w:ind w:left="1749" w:hanging="0"/>
                                <w:rPr>
                                  <w:rFonts w:ascii="Courier New" w:hAnsi="Courier New"/>
                                  <w:b/>
                                  <w:b/>
                                  <w:sz w:val="18"/>
                                </w:rPr>
                              </w:pPr>
                              <w:r>
                                <w:rPr>
                                  <w:rFonts w:ascii="Courier New" w:hAnsi="Courier New"/>
                                  <w:b/>
                                  <w:spacing w:val="-2"/>
                                  <w:sz w:val="18"/>
                                </w:rPr>
                                <w:t>.baseUrl("https://api.openweathermap.org/data/2.5/")</w:t>
                              </w:r>
                            </w:p>
                            <w:p>
                              <w:pPr>
                                <w:pStyle w:val="Normal"/>
                                <w:spacing w:before="76" w:after="0"/>
                                <w:ind w:left="1749" w:hanging="0"/>
                                <w:rPr>
                                  <w:rFonts w:ascii="Courier New" w:hAnsi="Courier New"/>
                                  <w:b/>
                                  <w:b/>
                                  <w:sz w:val="18"/>
                                </w:rPr>
                              </w:pPr>
                              <w:r>
                                <w:rPr>
                                  <w:rFonts w:ascii="Courier New" w:hAnsi="Courier New"/>
                                  <w:b/>
                                  <w:spacing w:val="-2"/>
                                  <w:sz w:val="18"/>
                                </w:rPr>
                                <w:t>.addConverterFactory(MoshiConverterFactory.create())</w:t>
                              </w:r>
                            </w:p>
                            <w:p>
                              <w:pPr>
                                <w:pStyle w:val="Normal"/>
                                <w:spacing w:before="76" w:after="0"/>
                                <w:ind w:left="1749" w:hanging="0"/>
                                <w:rPr>
                                  <w:rFonts w:ascii="Courier New" w:hAnsi="Courier New"/>
                                  <w:b/>
                                  <w:b/>
                                  <w:sz w:val="18"/>
                                </w:rPr>
                              </w:pPr>
                              <w:r>
                                <w:rPr>
                                  <w:rFonts w:ascii="Courier New" w:hAnsi="Courier New"/>
                                  <w:b/>
                                  <w:spacing w:val="-2"/>
                                  <w:sz w:val="18"/>
                                </w:rPr>
                                <w:t>.build()</w:t>
                              </w:r>
                            </w:p>
                            <w:p>
                              <w:pPr>
                                <w:pStyle w:val="Normal"/>
                                <w:spacing w:before="76" w:after="0"/>
                                <w:ind w:left="885" w:hanging="0"/>
                                <w:rPr>
                                  <w:rFonts w:ascii="Courier New" w:hAnsi="Courier New"/>
                                  <w:b/>
                                  <w:b/>
                                  <w:sz w:val="18"/>
                                </w:rPr>
                              </w:pPr>
                              <w:r>
                                <w:rPr>
                                  <w:rFonts w:ascii="Courier New" w:hAnsi="Courier New"/>
                                  <w:b/>
                                  <w:sz w:val="18"/>
                                </w:rPr>
                                <w:t>}</w:t>
                              </w:r>
                            </w:p>
                            <w:p>
                              <w:pPr>
                                <w:pStyle w:val="Normal"/>
                                <w:spacing w:lineRule="auto" w:line="324" w:before="76" w:after="0"/>
                                <w:ind w:left="1317" w:hanging="432"/>
                                <w:rPr>
                                  <w:rFonts w:ascii="Courier New" w:hAnsi="Courier New"/>
                                  <w:b/>
                                  <w:b/>
                                  <w:sz w:val="18"/>
                                </w:rPr>
                              </w:pPr>
                              <w:r>
                                <w:rPr>
                                  <w:rFonts w:ascii="Courier New" w:hAnsi="Courier New"/>
                                  <w:b/>
                                  <w:sz w:val="18"/>
                                </w:rPr>
                                <w:t xml:space="preserve">private val weatherApiService by lazy { </w:t>
                              </w:r>
                              <w:r>
                                <w:rPr>
                                  <w:rFonts w:ascii="Courier New" w:hAnsi="Courier New"/>
                                  <w:b/>
                                  <w:spacing w:val="-4"/>
                                  <w:sz w:val="18"/>
                                </w:rPr>
                                <w:t>retrofit.create(OpenWeatherMapService::class.java)</w:t>
                              </w:r>
                            </w:p>
                            <w:p>
                              <w:pPr>
                                <w:pStyle w:val="Normal"/>
                                <w:spacing w:before="1"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pacing w:val="-5"/>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320" style="position:absolute;margin-left:52.2pt;margin-top:7.2pt;width:399.6pt;height:185.25pt" coordorigin="1044,144" coordsize="7992,3705">
                <v:rect id="shape_0" path="m0,0l-2147483645,0l-2147483645,-2147483646l0,-2147483646xe" fillcolor="#f6f6f6" stroked="f" o:allowincell="f" style="position:absolute;left:1044;top:154;width:7991;height:368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4;width:7991;height:366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class</w:t>
                        </w:r>
                        <w:r>
                          <w:rPr>
                            <w:rFonts w:ascii="Courier New" w:hAnsi="Courier New"/>
                            <w:spacing w:val="-10"/>
                            <w:sz w:val="18"/>
                          </w:rPr>
                          <w:t xml:space="preserve"> </w:t>
                        </w:r>
                        <w:r>
                          <w:rPr>
                            <w:rFonts w:ascii="Courier New" w:hAnsi="Courier New"/>
                            <w:sz w:val="18"/>
                          </w:rPr>
                          <w:t>MainActivity</w:t>
                        </w:r>
                        <w:r>
                          <w:rPr>
                            <w:rFonts w:ascii="Courier New" w:hAnsi="Courier New"/>
                            <w:spacing w:val="-9"/>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AppCompatActivity()</w:t>
                        </w:r>
                        <w:r>
                          <w:rPr>
                            <w:rFonts w:ascii="Courier New" w:hAnsi="Courier New"/>
                            <w:spacing w:val="-9"/>
                            <w:sz w:val="18"/>
                          </w:rPr>
                          <w:t xml:space="preserve"> </w:t>
                        </w:r>
                        <w:r>
                          <w:rPr>
                            <w:rFonts w:ascii="Courier New" w:hAnsi="Courier New"/>
                            <w:spacing w:val="-10"/>
                            <w:sz w:val="18"/>
                          </w:rPr>
                          <w:t>{</w:t>
                        </w:r>
                      </w:p>
                      <w:p>
                        <w:pPr>
                          <w:pStyle w:val="Normal"/>
                          <w:spacing w:lineRule="auto" w:line="324" w:before="76" w:after="0"/>
                          <w:ind w:left="1317" w:right="2128" w:hanging="432"/>
                          <w:rPr>
                            <w:rFonts w:ascii="Courier New" w:hAnsi="Courier New"/>
                            <w:b/>
                            <w:b/>
                            <w:sz w:val="18"/>
                          </w:rPr>
                        </w:pPr>
                        <w:r>
                          <w:rPr>
                            <w:rFonts w:ascii="Courier New" w:hAnsi="Courier New"/>
                            <w:b/>
                            <w:sz w:val="18"/>
                          </w:rPr>
                          <w:t>private</w:t>
                        </w:r>
                        <w:r>
                          <w:rPr>
                            <w:rFonts w:ascii="Courier New" w:hAnsi="Courier New"/>
                            <w:b/>
                            <w:spacing w:val="-27"/>
                            <w:sz w:val="18"/>
                          </w:rPr>
                          <w:t xml:space="preserve"> </w:t>
                        </w:r>
                        <w:r>
                          <w:rPr>
                            <w:rFonts w:ascii="Courier New" w:hAnsi="Courier New"/>
                            <w:b/>
                            <w:sz w:val="18"/>
                          </w:rPr>
                          <w:t>val</w:t>
                        </w:r>
                        <w:r>
                          <w:rPr>
                            <w:rFonts w:ascii="Courier New" w:hAnsi="Courier New"/>
                            <w:b/>
                            <w:spacing w:val="-27"/>
                            <w:sz w:val="18"/>
                          </w:rPr>
                          <w:t xml:space="preserve"> </w:t>
                        </w:r>
                        <w:r>
                          <w:rPr>
                            <w:rFonts w:ascii="Courier New" w:hAnsi="Courier New"/>
                            <w:b/>
                            <w:sz w:val="18"/>
                          </w:rPr>
                          <w:t>retrofit</w:t>
                        </w:r>
                        <w:r>
                          <w:rPr>
                            <w:rFonts w:ascii="Courier New" w:hAnsi="Courier New"/>
                            <w:b/>
                            <w:spacing w:val="-28"/>
                            <w:sz w:val="18"/>
                          </w:rPr>
                          <w:t xml:space="preserve"> </w:t>
                        </w:r>
                        <w:r>
                          <w:rPr>
                            <w:rFonts w:ascii="Courier New" w:hAnsi="Courier New"/>
                            <w:b/>
                            <w:sz w:val="18"/>
                          </w:rPr>
                          <w:t>by</w:t>
                        </w:r>
                        <w:r>
                          <w:rPr>
                            <w:rFonts w:ascii="Courier New" w:hAnsi="Courier New"/>
                            <w:b/>
                            <w:spacing w:val="-27"/>
                            <w:sz w:val="18"/>
                          </w:rPr>
                          <w:t xml:space="preserve"> </w:t>
                        </w:r>
                        <w:r>
                          <w:rPr>
                            <w:rFonts w:ascii="Courier New" w:hAnsi="Courier New"/>
                            <w:b/>
                            <w:sz w:val="18"/>
                          </w:rPr>
                          <w:t>lazy</w:t>
                        </w:r>
                        <w:r>
                          <w:rPr>
                            <w:rFonts w:ascii="Courier New" w:hAnsi="Courier New"/>
                            <w:b/>
                            <w:spacing w:val="-27"/>
                            <w:sz w:val="18"/>
                          </w:rPr>
                          <w:t xml:space="preserve"> </w:t>
                        </w:r>
                        <w:r>
                          <w:rPr>
                            <w:rFonts w:ascii="Courier New" w:hAnsi="Courier New"/>
                            <w:b/>
                            <w:sz w:val="18"/>
                          </w:rPr>
                          <w:t xml:space="preserve">{ </w:t>
                        </w:r>
                        <w:r>
                          <w:rPr>
                            <w:rFonts w:ascii="Courier New" w:hAnsi="Courier New"/>
                            <w:b/>
                            <w:spacing w:val="-2"/>
                            <w:sz w:val="18"/>
                          </w:rPr>
                          <w:t>Retrofit.Builder()</w:t>
                        </w:r>
                      </w:p>
                      <w:p>
                        <w:pPr>
                          <w:pStyle w:val="Normal"/>
                          <w:spacing w:before="2" w:after="0"/>
                          <w:ind w:left="1749" w:hanging="0"/>
                          <w:rPr>
                            <w:rFonts w:ascii="Courier New" w:hAnsi="Courier New"/>
                            <w:b/>
                            <w:b/>
                            <w:sz w:val="18"/>
                          </w:rPr>
                        </w:pPr>
                        <w:r>
                          <w:rPr>
                            <w:rFonts w:ascii="Courier New" w:hAnsi="Courier New"/>
                            <w:b/>
                            <w:spacing w:val="-2"/>
                            <w:sz w:val="18"/>
                          </w:rPr>
                          <w:t>.baseUrl("https://api.openweathermap.org/data/2.5/")</w:t>
                        </w:r>
                      </w:p>
                      <w:p>
                        <w:pPr>
                          <w:pStyle w:val="Normal"/>
                          <w:spacing w:before="76" w:after="0"/>
                          <w:ind w:left="1749" w:hanging="0"/>
                          <w:rPr>
                            <w:rFonts w:ascii="Courier New" w:hAnsi="Courier New"/>
                            <w:b/>
                            <w:b/>
                            <w:sz w:val="18"/>
                          </w:rPr>
                        </w:pPr>
                        <w:r>
                          <w:rPr>
                            <w:rFonts w:ascii="Courier New" w:hAnsi="Courier New"/>
                            <w:b/>
                            <w:spacing w:val="-2"/>
                            <w:sz w:val="18"/>
                          </w:rPr>
                          <w:t>.addConverterFactory(MoshiConverterFactory.create())</w:t>
                        </w:r>
                      </w:p>
                      <w:p>
                        <w:pPr>
                          <w:pStyle w:val="Normal"/>
                          <w:spacing w:before="76" w:after="0"/>
                          <w:ind w:left="1749" w:hanging="0"/>
                          <w:rPr>
                            <w:rFonts w:ascii="Courier New" w:hAnsi="Courier New"/>
                            <w:b/>
                            <w:b/>
                            <w:sz w:val="18"/>
                          </w:rPr>
                        </w:pPr>
                        <w:r>
                          <w:rPr>
                            <w:rFonts w:ascii="Courier New" w:hAnsi="Courier New"/>
                            <w:b/>
                            <w:spacing w:val="-2"/>
                            <w:sz w:val="18"/>
                          </w:rPr>
                          <w:t>.build()</w:t>
                        </w:r>
                      </w:p>
                      <w:p>
                        <w:pPr>
                          <w:pStyle w:val="Normal"/>
                          <w:spacing w:before="76" w:after="0"/>
                          <w:ind w:left="885" w:hanging="0"/>
                          <w:rPr>
                            <w:rFonts w:ascii="Courier New" w:hAnsi="Courier New"/>
                            <w:b/>
                            <w:b/>
                            <w:sz w:val="18"/>
                          </w:rPr>
                        </w:pPr>
                        <w:r>
                          <w:rPr>
                            <w:rFonts w:ascii="Courier New" w:hAnsi="Courier New"/>
                            <w:b/>
                            <w:sz w:val="18"/>
                          </w:rPr>
                          <w:t>}</w:t>
                        </w:r>
                      </w:p>
                      <w:p>
                        <w:pPr>
                          <w:pStyle w:val="Normal"/>
                          <w:spacing w:lineRule="auto" w:line="324" w:before="76" w:after="0"/>
                          <w:ind w:left="1317" w:hanging="432"/>
                          <w:rPr>
                            <w:rFonts w:ascii="Courier New" w:hAnsi="Courier New"/>
                            <w:b/>
                            <w:b/>
                            <w:sz w:val="18"/>
                          </w:rPr>
                        </w:pPr>
                        <w:r>
                          <w:rPr>
                            <w:rFonts w:ascii="Courier New" w:hAnsi="Courier New"/>
                            <w:b/>
                            <w:sz w:val="18"/>
                          </w:rPr>
                          <w:t xml:space="preserve">private val weatherApiService by lazy { </w:t>
                        </w:r>
                        <w:r>
                          <w:rPr>
                            <w:rFonts w:ascii="Courier New" w:hAnsi="Courier New"/>
                            <w:b/>
                            <w:spacing w:val="-4"/>
                            <w:sz w:val="18"/>
                          </w:rPr>
                          <w:t>retrofit.create(OpenWeatherMapService::class.java)</w:t>
                        </w:r>
                      </w:p>
                      <w:p>
                        <w:pPr>
                          <w:pStyle w:val="Normal"/>
                          <w:spacing w:before="1"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pacing w:val="-5"/>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ListParagraph"/>
        <w:numPr>
          <w:ilvl w:val="0"/>
          <w:numId w:val="12"/>
        </w:numPr>
        <w:tabs>
          <w:tab w:val="clear" w:pos="720"/>
          <w:tab w:val="left" w:pos="554" w:leader="none"/>
        </w:tabs>
        <w:jc w:val="left"/>
        <w:rPr>
          <w:sz w:val="20"/>
        </w:rPr>
      </w:pPr>
      <w:r>
        <w:rPr>
          <w:sz w:val="20"/>
        </w:rPr>
        <w:t>Make</w:t>
      </w:r>
      <w:r>
        <w:rPr>
          <w:spacing w:val="-8"/>
          <w:sz w:val="20"/>
        </w:rPr>
        <w:t xml:space="preserve"> </w:t>
      </w:r>
      <w:r>
        <w:rPr>
          <w:sz w:val="20"/>
        </w:rPr>
        <w:t>a</w:t>
      </w:r>
      <w:r>
        <w:rPr>
          <w:spacing w:val="-3"/>
          <w:sz w:val="20"/>
        </w:rPr>
        <w:t xml:space="preserve"> </w:t>
      </w:r>
      <w:r>
        <w:rPr>
          <w:sz w:val="20"/>
        </w:rPr>
        <w:t>call</w:t>
      </w:r>
      <w:r>
        <w:rPr>
          <w:spacing w:val="-3"/>
          <w:sz w:val="20"/>
        </w:rPr>
        <w:t xml:space="preserve"> </w:t>
      </w:r>
      <w:r>
        <w:rPr>
          <w:sz w:val="20"/>
        </w:rPr>
        <w:t>to</w:t>
      </w:r>
      <w:r>
        <w:rPr>
          <w:spacing w:val="-2"/>
          <w:sz w:val="20"/>
        </w:rPr>
        <w:t xml:space="preserve"> </w:t>
      </w:r>
      <w:r>
        <w:rPr>
          <w:sz w:val="20"/>
        </w:rPr>
        <w:t>the</w:t>
      </w:r>
      <w:r>
        <w:rPr>
          <w:spacing w:val="-3"/>
          <w:sz w:val="20"/>
        </w:rPr>
        <w:t xml:space="preserve"> </w:t>
      </w:r>
      <w:r>
        <w:rPr>
          <w:sz w:val="20"/>
        </w:rPr>
        <w:t>API</w:t>
      </w:r>
      <w:r>
        <w:rPr>
          <w:spacing w:val="-2"/>
          <w:sz w:val="20"/>
        </w:rPr>
        <w:t xml:space="preserve"> </w:t>
      </w:r>
      <w:r>
        <w:rPr>
          <w:sz w:val="20"/>
        </w:rPr>
        <w:t>service</w:t>
      </w:r>
      <w:r>
        <w:rPr>
          <w:spacing w:val="-3"/>
          <w:sz w:val="20"/>
        </w:rPr>
        <w:t xml:space="preserve"> </w:t>
      </w:r>
      <w:r>
        <w:rPr>
          <w:sz w:val="20"/>
        </w:rPr>
        <w:t>in</w:t>
      </w:r>
      <w:r>
        <w:rPr>
          <w:spacing w:val="-2"/>
          <w:sz w:val="20"/>
        </w:rPr>
        <w:t xml:space="preserve"> </w:t>
      </w:r>
      <w:r>
        <w:rPr>
          <w:sz w:val="20"/>
        </w:rPr>
        <w:t>the</w:t>
      </w:r>
      <w:r>
        <w:rPr>
          <w:spacing w:val="-4"/>
          <w:sz w:val="20"/>
        </w:rPr>
        <w:t xml:space="preserve"> </w:t>
      </w:r>
      <w:r>
        <w:rPr>
          <w:rFonts w:ascii="Courier New" w:hAnsi="Courier New"/>
          <w:b/>
        </w:rPr>
        <w:t>onResume</w:t>
      </w:r>
      <w:r>
        <w:rPr>
          <w:rFonts w:ascii="Courier New" w:hAnsi="Courier New"/>
          <w:b/>
          <w:spacing w:val="-80"/>
        </w:rPr>
        <w:t xml:space="preserve"> </w:t>
      </w:r>
      <w:r>
        <w:rPr>
          <w:sz w:val="20"/>
        </w:rPr>
        <w:t>function</w:t>
      </w:r>
      <w:r>
        <w:rPr>
          <w:spacing w:val="-2"/>
          <w:sz w:val="20"/>
        </w:rPr>
        <w:t xml:space="preserve"> </w:t>
      </w:r>
      <w:r>
        <w:rPr>
          <w:sz w:val="20"/>
        </w:rPr>
        <w:t>of</w:t>
      </w:r>
      <w:r>
        <w:rPr>
          <w:spacing w:val="-3"/>
          <w:sz w:val="20"/>
        </w:rPr>
        <w:t xml:space="preserve"> </w:t>
      </w:r>
      <w:r>
        <w:rPr>
          <w:rFonts w:ascii="Courier New" w:hAnsi="Courier New"/>
          <w:b/>
        </w:rPr>
        <w:t>MainActivity</w:t>
      </w:r>
      <w:r>
        <w:rPr>
          <w:rFonts w:ascii="Courier New" w:hAnsi="Courier New"/>
          <w:b/>
          <w:spacing w:val="-80"/>
        </w:rPr>
        <w:t xml:space="preserve"> </w:t>
      </w:r>
      <w:r>
        <w:rPr>
          <w:spacing w:val="-4"/>
          <w:sz w:val="20"/>
        </w:rPr>
        <w:t>with</w:t>
      </w:r>
    </w:p>
    <w:p>
      <w:pPr>
        <w:pStyle w:val="Normal"/>
        <w:ind w:left="554" w:hanging="0"/>
        <w:rPr>
          <w:sz w:val="20"/>
        </w:rPr>
      </w:pPr>
      <w:r>
        <w:rPr>
          <w:rFonts w:ascii="Courier New" w:hAnsi="Courier New"/>
          <w:b/>
        </w:rPr>
        <w:t>appid</w:t>
      </w:r>
      <w:r>
        <w:rPr>
          <w:rFonts w:ascii="Courier New" w:hAnsi="Courier New"/>
          <w:b/>
          <w:spacing w:val="-82"/>
        </w:rPr>
        <w:t xml:space="preserve"> </w:t>
      </w:r>
      <w:r>
        <w:rPr>
          <w:sz w:val="20"/>
        </w:rPr>
        <w:t>set</w:t>
      </w:r>
      <w:r>
        <w:rPr>
          <w:spacing w:val="-4"/>
          <w:sz w:val="20"/>
        </w:rPr>
        <w:t xml:space="preserve"> </w:t>
      </w:r>
      <w:r>
        <w:rPr>
          <w:sz w:val="20"/>
        </w:rPr>
        <w:t>to</w:t>
      </w:r>
      <w:r>
        <w:rPr>
          <w:spacing w:val="-2"/>
          <w:sz w:val="20"/>
        </w:rPr>
        <w:t xml:space="preserve"> </w:t>
      </w:r>
      <w:r>
        <w:rPr>
          <w:sz w:val="20"/>
        </w:rPr>
        <w:t>your</w:t>
      </w:r>
      <w:r>
        <w:rPr>
          <w:spacing w:val="-2"/>
          <w:sz w:val="20"/>
        </w:rPr>
        <w:t xml:space="preserve"> </w:t>
      </w:r>
      <w:r>
        <w:rPr>
          <w:sz w:val="20"/>
        </w:rPr>
        <w:t>token</w:t>
      </w:r>
      <w:r>
        <w:rPr>
          <w:spacing w:val="-2"/>
          <w:sz w:val="20"/>
        </w:rPr>
        <w:t xml:space="preserve"> </w:t>
      </w:r>
      <w:r>
        <w:rPr>
          <w:sz w:val="20"/>
        </w:rPr>
        <w:t>and</w:t>
      </w:r>
      <w:r>
        <w:rPr>
          <w:spacing w:val="-3"/>
          <w:sz w:val="20"/>
        </w:rPr>
        <w:t xml:space="preserve"> </w:t>
      </w:r>
      <w:r>
        <w:rPr>
          <w:sz w:val="20"/>
        </w:rPr>
        <w:t>the</w:t>
      </w:r>
      <w:r>
        <w:rPr>
          <w:spacing w:val="-1"/>
          <w:sz w:val="20"/>
        </w:rPr>
        <w:t xml:space="preserve"> </w:t>
      </w:r>
      <w:r>
        <w:rPr>
          <w:sz w:val="20"/>
        </w:rPr>
        <w:t>city</w:t>
      </w:r>
      <w:r>
        <w:rPr>
          <w:spacing w:val="-2"/>
          <w:sz w:val="20"/>
        </w:rPr>
        <w:t xml:space="preserve"> </w:t>
      </w:r>
      <w:r>
        <w:rPr>
          <w:sz w:val="20"/>
        </w:rPr>
        <w:t>set</w:t>
      </w:r>
      <w:r>
        <w:rPr>
          <w:spacing w:val="-2"/>
          <w:sz w:val="20"/>
        </w:rPr>
        <w:t xml:space="preserve"> </w:t>
      </w:r>
      <w:r>
        <w:rPr>
          <w:sz w:val="20"/>
        </w:rPr>
        <w:t>to</w:t>
      </w:r>
      <w:r>
        <w:rPr>
          <w:spacing w:val="-3"/>
          <w:sz w:val="20"/>
        </w:rPr>
        <w:t xml:space="preserve"> </w:t>
      </w:r>
      <w:r>
        <w:rPr>
          <w:rFonts w:ascii="Courier New" w:hAnsi="Courier New"/>
          <w:b/>
        </w:rPr>
        <w:t>New</w:t>
      </w:r>
      <w:r>
        <w:rPr>
          <w:rFonts w:ascii="Courier New" w:hAnsi="Courier New"/>
          <w:b/>
          <w:spacing w:val="-5"/>
        </w:rPr>
        <w:t xml:space="preserve"> </w:t>
      </w:r>
      <w:r>
        <w:rPr>
          <w:rFonts w:ascii="Courier New" w:hAnsi="Courier New"/>
          <w:b/>
          <w:spacing w:val="-2"/>
        </w:rPr>
        <w:t>York</w:t>
      </w:r>
      <w:r>
        <w:rPr>
          <w:spacing w:val="-2"/>
          <w:sz w:val="20"/>
        </w:rPr>
        <w:t>:</w:t>
      </w:r>
    </w:p>
    <w:p>
      <w:pPr>
        <w:pStyle w:val="TextBody"/>
        <w:spacing w:before="11" w:after="0"/>
        <w:rPr>
          <w:sz w:val="8"/>
        </w:rPr>
      </w:pPr>
      <w:r>
        <w:rPr>
          <w:sz w:val="8"/>
        </w:rPr>
        <mc:AlternateContent>
          <mc:Choice Requires="wpg">
            <w:drawing>
              <wp:anchor behindDoc="0" distT="0" distB="0" distL="0" distR="4445" simplePos="0" locked="0" layoutInCell="0" allowOverlap="1" relativeHeight="1589" wp14:anchorId="56703283">
                <wp:simplePos x="0" y="0"/>
                <wp:positionH relativeFrom="page">
                  <wp:posOffset>662940</wp:posOffset>
                </wp:positionH>
                <wp:positionV relativeFrom="paragraph">
                  <wp:posOffset>91440</wp:posOffset>
                </wp:positionV>
                <wp:extent cx="5074920" cy="3152775"/>
                <wp:effectExtent l="0" t="1270" r="635" b="0"/>
                <wp:wrapTopAndBottom/>
                <wp:docPr id="464" name="docshapegroup324"/>
                <a:graphic xmlns:a="http://schemas.openxmlformats.org/drawingml/2006/main">
                  <a:graphicData uri="http://schemas.microsoft.com/office/word/2010/wordprocessingGroup">
                    <wpg:wgp>
                      <wpg:cNvGrpSpPr/>
                      <wpg:grpSpPr>
                        <a:xfrm>
                          <a:off x="0" y="0"/>
                          <a:ext cx="5074920" cy="3152880"/>
                          <a:chOff x="0" y="0"/>
                          <a:chExt cx="5074920" cy="3152880"/>
                        </a:xfrm>
                      </wpg:grpSpPr>
                      <wps:wsp>
                        <wps:cNvSpPr/>
                        <wps:spPr>
                          <a:xfrm>
                            <a:off x="0" y="6480"/>
                            <a:ext cx="5074920" cy="3139920"/>
                          </a:xfrm>
                          <a:prstGeom prst="rect">
                            <a:avLst/>
                          </a:prstGeom>
                          <a:solidFill>
                            <a:srgbClr val="f6f6f6"/>
                          </a:solidFill>
                          <a:ln w="0">
                            <a:noFill/>
                          </a:ln>
                        </wps:spPr>
                        <wps:style>
                          <a:lnRef idx="0"/>
                          <a:fillRef idx="0"/>
                          <a:effectRef idx="0"/>
                          <a:fontRef idx="minor"/>
                        </wps:style>
                        <wps:bodyPr/>
                      </wps:wsp>
                      <wps:wsp>
                        <wps:cNvSpPr/>
                        <wps:spPr>
                          <a:xfrm>
                            <a:off x="0" y="0"/>
                            <a:ext cx="5074920" cy="3152880"/>
                          </a:xfrm>
                          <a:custGeom>
                            <a:avLst/>
                            <a:gdLst>
                              <a:gd name="textAreaLeft" fmla="*/ 0 w 2877120"/>
                              <a:gd name="textAreaRight" fmla="*/ 2879280 w 2877120"/>
                              <a:gd name="textAreaTop" fmla="*/ 0 h 1787400"/>
                              <a:gd name="textAreaBottom" fmla="*/ 1789560 h 1787400"/>
                            </a:gdLst>
                            <a:ahLst/>
                            <a:rect l="textAreaLeft" t="textAreaTop" r="textAreaRight" b="textAreaBottom"/>
                            <a:pathLst>
                              <a:path w="7992" h="4965">
                                <a:moveTo>
                                  <a:pt x="7992" y="4944"/>
                                </a:moveTo>
                                <a:lnTo>
                                  <a:pt x="0" y="4944"/>
                                </a:lnTo>
                                <a:lnTo>
                                  <a:pt x="0" y="4964"/>
                                </a:lnTo>
                                <a:lnTo>
                                  <a:pt x="7992" y="4964"/>
                                </a:lnTo>
                                <a:lnTo>
                                  <a:pt x="7992" y="49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3127320"/>
                          </a:xfrm>
                          <a:prstGeom prst="rect">
                            <a:avLst/>
                          </a:prstGeom>
                          <a:noFill/>
                          <a:ln w="0">
                            <a:noFill/>
                          </a:ln>
                        </wps:spPr>
                        <wps:style>
                          <a:lnRef idx="0"/>
                          <a:fillRef idx="0"/>
                          <a:effectRef idx="0"/>
                          <a:fontRef idx="minor"/>
                        </wps:style>
                        <wps:txbx>
                          <w:txbxContent>
                            <w:p>
                              <w:pPr>
                                <w:pStyle w:val="Normal"/>
                                <w:spacing w:lineRule="auto" w:line="324" w:before="40" w:after="0"/>
                                <w:ind w:left="885" w:hanging="432"/>
                                <w:rPr>
                                  <w:rFonts w:ascii="Courier New" w:hAnsi="Courier New"/>
                                  <w:sz w:val="18"/>
                                </w:rPr>
                              </w:pPr>
                              <w:r>
                                <w:rPr>
                                  <w:rFonts w:ascii="Courier New" w:hAnsi="Courier New"/>
                                  <w:sz w:val="18"/>
                                </w:rPr>
                                <w:t>override</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onCreate(savedInstanceState:</w:t>
                              </w:r>
                              <w:r>
                                <w:rPr>
                                  <w:rFonts w:ascii="Courier New" w:hAnsi="Courier New"/>
                                  <w:spacing w:val="-10"/>
                                  <w:sz w:val="18"/>
                                </w:rPr>
                                <w:t xml:space="preserve"> </w:t>
                              </w:r>
                              <w:r>
                                <w:rPr>
                                  <w:rFonts w:ascii="Courier New" w:hAnsi="Courier New"/>
                                  <w:sz w:val="18"/>
                                </w:rPr>
                                <w:t>Bundle?)</w:t>
                              </w:r>
                              <w:r>
                                <w:rPr>
                                  <w:rFonts w:ascii="Courier New" w:hAnsi="Courier New"/>
                                  <w:spacing w:val="-10"/>
                                  <w:sz w:val="18"/>
                                </w:rPr>
                                <w:t xml:space="preserve"> </w:t>
                              </w:r>
                              <w:r>
                                <w:rPr>
                                  <w:rFonts w:ascii="Courier New" w:hAnsi="Courier New"/>
                                  <w:sz w:val="18"/>
                                </w:rPr>
                                <w:t xml:space="preserve">{ </w:t>
                              </w:r>
                              <w:r>
                                <w:rPr>
                                  <w:rFonts w:ascii="Courier New" w:hAnsi="Courier New"/>
                                  <w:spacing w:val="-2"/>
                                  <w:sz w:val="18"/>
                                </w:rPr>
                                <w:t>super.onCreate(savedInstanceState) setContentView(R.layout.activity_main)</w:t>
                              </w:r>
                            </w:p>
                            <w:p>
                              <w:pPr>
                                <w:pStyle w:val="Normal"/>
                                <w:spacing w:before="10" w:after="0"/>
                                <w:rPr>
                                  <w:rFonts w:ascii="Courier New" w:hAnsi="Courier New"/>
                                  <w:sz w:val="24"/>
                                </w:rPr>
                              </w:pPr>
                              <w:r>
                                <w:rPr>
                                  <w:rFonts w:ascii="Courier New" w:hAnsi="Courier New"/>
                                  <w:sz w:val="24"/>
                                </w:rPr>
                              </w:r>
                            </w:p>
                            <w:p>
                              <w:pPr>
                                <w:pStyle w:val="Normal"/>
                                <w:ind w:left="885" w:hanging="0"/>
                                <w:rPr>
                                  <w:rFonts w:ascii="Courier New" w:hAnsi="Courier New"/>
                                  <w:b/>
                                  <w:b/>
                                  <w:sz w:val="18"/>
                                </w:rPr>
                              </w:pPr>
                              <w:r>
                                <w:rPr>
                                  <w:rFonts w:ascii="Courier New" w:hAnsi="Courier New"/>
                                  <w:b/>
                                  <w:spacing w:val="-2"/>
                                  <w:sz w:val="18"/>
                                </w:rPr>
                                <w:t>weatherApiService</w:t>
                              </w:r>
                            </w:p>
                            <w:p>
                              <w:pPr>
                                <w:pStyle w:val="Normal"/>
                                <w:spacing w:before="76" w:after="0"/>
                                <w:ind w:left="1317" w:hanging="0"/>
                                <w:rPr>
                                  <w:rFonts w:ascii="Courier New" w:hAnsi="Courier New"/>
                                  <w:b/>
                                  <w:b/>
                                  <w:sz w:val="18"/>
                                </w:rPr>
                              </w:pPr>
                              <w:r>
                                <w:rPr>
                                  <w:rFonts w:ascii="Courier New" w:hAnsi="Courier New"/>
                                  <w:b/>
                                  <w:sz w:val="18"/>
                                </w:rPr>
                                <w:t>.getWeather("New</w:t>
                              </w:r>
                              <w:r>
                                <w:rPr>
                                  <w:rFonts w:ascii="Courier New" w:hAnsi="Courier New"/>
                                  <w:b/>
                                  <w:spacing w:val="-10"/>
                                  <w:sz w:val="18"/>
                                </w:rPr>
                                <w:t xml:space="preserve"> </w:t>
                              </w:r>
                              <w:r>
                                <w:rPr>
                                  <w:rFonts w:ascii="Courier New" w:hAnsi="Courier New"/>
                                  <w:b/>
                                  <w:sz w:val="18"/>
                                </w:rPr>
                                <w:t>York",</w:t>
                              </w:r>
                              <w:r>
                                <w:rPr>
                                  <w:rFonts w:ascii="Courier New" w:hAnsi="Courier New"/>
                                  <w:b/>
                                  <w:spacing w:val="-9"/>
                                  <w:sz w:val="18"/>
                                </w:rPr>
                                <w:t xml:space="preserve"> </w:t>
                              </w:r>
                              <w:r>
                                <w:rPr>
                                  <w:rFonts w:ascii="Courier New" w:hAnsi="Courier New"/>
                                  <w:b/>
                                  <w:sz w:val="18"/>
                                </w:rPr>
                                <w:t>"[YOUR</w:t>
                              </w:r>
                              <w:r>
                                <w:rPr>
                                  <w:rFonts w:ascii="Courier New" w:hAnsi="Courier New"/>
                                  <w:b/>
                                  <w:spacing w:val="-9"/>
                                  <w:sz w:val="18"/>
                                </w:rPr>
                                <w:t xml:space="preserve"> </w:t>
                              </w:r>
                              <w:r>
                                <w:rPr>
                                  <w:rFonts w:ascii="Courier New" w:hAnsi="Courier New"/>
                                  <w:b/>
                                  <w:spacing w:val="-2"/>
                                  <w:sz w:val="18"/>
                                </w:rPr>
                                <w:t>TOKEN]")</w:t>
                              </w:r>
                            </w:p>
                            <w:p>
                              <w:pPr>
                                <w:pStyle w:val="Normal"/>
                                <w:spacing w:before="76" w:after="0"/>
                                <w:ind w:left="1317" w:hanging="0"/>
                                <w:rPr>
                                  <w:rFonts w:ascii="Courier New" w:hAnsi="Courier New"/>
                                  <w:b/>
                                  <w:b/>
                                  <w:sz w:val="18"/>
                                </w:rPr>
                              </w:pPr>
                              <w:r>
                                <w:rPr>
                                  <w:rFonts w:ascii="Courier New" w:hAnsi="Courier New"/>
                                  <w:b/>
                                  <w:sz w:val="18"/>
                                </w:rPr>
                                <w:t>.enqueue(object</w:t>
                              </w:r>
                              <w:r>
                                <w:rPr>
                                  <w:rFonts w:ascii="Courier New" w:hAnsi="Courier New"/>
                                  <w:b/>
                                  <w:spacing w:val="-20"/>
                                  <w:sz w:val="18"/>
                                </w:rPr>
                                <w:t xml:space="preserve"> </w:t>
                              </w:r>
                              <w:r>
                                <w:rPr>
                                  <w:rFonts w:ascii="Courier New" w:hAnsi="Courier New"/>
                                  <w:b/>
                                  <w:sz w:val="18"/>
                                </w:rPr>
                                <w:t>:</w:t>
                              </w:r>
                              <w:r>
                                <w:rPr>
                                  <w:rFonts w:ascii="Courier New" w:hAnsi="Courier New"/>
                                  <w:b/>
                                  <w:spacing w:val="-17"/>
                                  <w:sz w:val="18"/>
                                </w:rPr>
                                <w:t xml:space="preserve"> </w:t>
                              </w:r>
                              <w:r>
                                <w:rPr>
                                  <w:rFonts w:ascii="Courier New" w:hAnsi="Courier New"/>
                                  <w:b/>
                                  <w:sz w:val="18"/>
                                </w:rPr>
                                <w:t>Callback&lt;OpenWeatherMapResponseData&gt;</w:t>
                              </w:r>
                              <w:r>
                                <w:rPr>
                                  <w:rFonts w:ascii="Courier New" w:hAnsi="Courier New"/>
                                  <w:b/>
                                  <w:spacing w:val="-17"/>
                                  <w:sz w:val="18"/>
                                </w:rPr>
                                <w:t xml:space="preserve"> </w:t>
                              </w:r>
                              <w:r>
                                <w:rPr>
                                  <w:rFonts w:ascii="Courier New" w:hAnsi="Courier New"/>
                                  <w:b/>
                                  <w:spacing w:val="-10"/>
                                  <w:sz w:val="18"/>
                                </w:rPr>
                                <w:t>{</w:t>
                              </w:r>
                            </w:p>
                            <w:p>
                              <w:pPr>
                                <w:pStyle w:val="Normal"/>
                                <w:spacing w:lineRule="exact" w:line="202" w:before="77" w:after="0"/>
                                <w:ind w:left="1749" w:hanging="0"/>
                                <w:rPr>
                                  <w:rFonts w:ascii="Courier New" w:hAnsi="Courier New"/>
                                  <w:b/>
                                  <w:b/>
                                  <w:sz w:val="18"/>
                                </w:rPr>
                              </w:pPr>
                              <w:r>
                                <w:rPr>
                                  <w:rFonts w:ascii="Courier New" w:hAnsi="Courier New"/>
                                  <w:b/>
                                  <w:sz w:val="18"/>
                                </w:rPr>
                                <w:t>override</w:t>
                              </w:r>
                              <w:r>
                                <w:rPr>
                                  <w:rFonts w:ascii="Courier New" w:hAnsi="Courier New"/>
                                  <w:b/>
                                  <w:spacing w:val="-6"/>
                                  <w:sz w:val="18"/>
                                </w:rPr>
                                <w:t xml:space="preserve"> </w:t>
                              </w:r>
                              <w:r>
                                <w:rPr>
                                  <w:rFonts w:ascii="Courier New" w:hAnsi="Courier New"/>
                                  <w:b/>
                                  <w:sz w:val="18"/>
                                </w:rPr>
                                <w:t>fun</w:t>
                              </w:r>
                              <w:r>
                                <w:rPr>
                                  <w:rFonts w:ascii="Courier New" w:hAnsi="Courier New"/>
                                  <w:b/>
                                  <w:spacing w:val="-5"/>
                                  <w:sz w:val="18"/>
                                </w:rPr>
                                <w:t xml:space="preserve"> </w:t>
                              </w:r>
                              <w:r>
                                <w:rPr>
                                  <w:rFonts w:ascii="Courier New" w:hAnsi="Courier New"/>
                                  <w:b/>
                                  <w:spacing w:val="-2"/>
                                  <w:sz w:val="18"/>
                                </w:rPr>
                                <w:t>onFailure(call:</w:t>
                              </w:r>
                            </w:p>
                            <w:p>
                              <w:pPr>
                                <w:pStyle w:val="Normal"/>
                                <w:spacing w:lineRule="exact" w:line="202"/>
                                <w:ind w:left="1965" w:hanging="0"/>
                                <w:rPr>
                                  <w:rFonts w:ascii="Courier New" w:hAnsi="Courier New"/>
                                  <w:b/>
                                  <w:b/>
                                  <w:sz w:val="18"/>
                                </w:rPr>
                              </w:pPr>
                              <w:r>
                                <w:rPr>
                                  <w:rFonts w:ascii="Courier New" w:hAnsi="Courier New"/>
                                  <w:b/>
                                  <w:sz w:val="18"/>
                                </w:rPr>
                                <w:t>Call&lt;OpenWeatherMapResponseData&gt;,</w:t>
                              </w:r>
                              <w:r>
                                <w:rPr>
                                  <w:rFonts w:ascii="Courier New" w:hAnsi="Courier New"/>
                                  <w:b/>
                                  <w:spacing w:val="-17"/>
                                  <w:sz w:val="18"/>
                                </w:rPr>
                                <w:t xml:space="preserve"> </w:t>
                              </w:r>
                              <w:r>
                                <w:rPr>
                                  <w:rFonts w:ascii="Courier New" w:hAnsi="Courier New"/>
                                  <w:b/>
                                  <w:sz w:val="18"/>
                                </w:rPr>
                                <w:t>t:</w:t>
                              </w:r>
                              <w:r>
                                <w:rPr>
                                  <w:rFonts w:ascii="Courier New" w:hAnsi="Courier New"/>
                                  <w:b/>
                                  <w:spacing w:val="-15"/>
                                  <w:sz w:val="18"/>
                                </w:rPr>
                                <w:t xml:space="preserve"> </w:t>
                              </w:r>
                              <w:r>
                                <w:rPr>
                                  <w:rFonts w:ascii="Courier New" w:hAnsi="Courier New"/>
                                  <w:b/>
                                  <w:sz w:val="18"/>
                                </w:rPr>
                                <w:t>Throwable)</w:t>
                              </w:r>
                              <w:r>
                                <w:rPr>
                                  <w:rFonts w:ascii="Courier New" w:hAnsi="Courier New"/>
                                  <w:b/>
                                  <w:spacing w:val="-15"/>
                                  <w:sz w:val="18"/>
                                </w:rPr>
                                <w:t xml:space="preserve"> </w:t>
                              </w:r>
                              <w:r>
                                <w:rPr>
                                  <w:rFonts w:ascii="Courier New" w:hAnsi="Courier New"/>
                                  <w:b/>
                                  <w:spacing w:val="-10"/>
                                  <w:sz w:val="18"/>
                                </w:rPr>
                                <w:t>{</w:t>
                              </w:r>
                            </w:p>
                            <w:p>
                              <w:pPr>
                                <w:pStyle w:val="Normal"/>
                                <w:spacing w:before="16" w:after="0"/>
                                <w:ind w:left="1749" w:hanging="0"/>
                                <w:rPr>
                                  <w:rFonts w:ascii="Courier New" w:hAnsi="Courier New"/>
                                  <w:b/>
                                  <w:b/>
                                  <w:sz w:val="18"/>
                                </w:rPr>
                              </w:pPr>
                              <w:r>
                                <w:rPr>
                                  <w:rFonts w:ascii="Courier New" w:hAnsi="Courier New"/>
                                  <w:b/>
                                  <w:sz w:val="18"/>
                                </w:rPr>
                                <w:t>}</w:t>
                              </w:r>
                            </w:p>
                            <w:p>
                              <w:pPr>
                                <w:pStyle w:val="Normal"/>
                                <w:rPr>
                                  <w:rFonts w:ascii="Courier New" w:hAnsi="Courier New"/>
                                  <w:b/>
                                  <w:b/>
                                  <w:sz w:val="20"/>
                                </w:rPr>
                              </w:pPr>
                              <w:r>
                                <w:rPr>
                                  <w:rFonts w:ascii="Courier New" w:hAnsi="Courier New"/>
                                  <w:b/>
                                  <w:sz w:val="20"/>
                                </w:rPr>
                              </w:r>
                            </w:p>
                            <w:p>
                              <w:pPr>
                                <w:pStyle w:val="Normal"/>
                                <w:spacing w:before="129" w:after="0"/>
                                <w:ind w:left="1749" w:hanging="0"/>
                                <w:rPr>
                                  <w:rFonts w:ascii="Courier New" w:hAnsi="Courier New"/>
                                  <w:b/>
                                  <w:b/>
                                  <w:sz w:val="18"/>
                                </w:rPr>
                              </w:pPr>
                              <w:r>
                                <w:rPr>
                                  <w:rFonts w:ascii="Courier New" w:hAnsi="Courier New"/>
                                  <w:b/>
                                  <w:sz w:val="18"/>
                                </w:rPr>
                                <w:t>override</w:t>
                              </w:r>
                              <w:r>
                                <w:rPr>
                                  <w:rFonts w:ascii="Courier New" w:hAnsi="Courier New"/>
                                  <w:b/>
                                  <w:spacing w:val="-6"/>
                                  <w:sz w:val="18"/>
                                </w:rPr>
                                <w:t xml:space="preserve"> </w:t>
                              </w:r>
                              <w:r>
                                <w:rPr>
                                  <w:rFonts w:ascii="Courier New" w:hAnsi="Courier New"/>
                                  <w:b/>
                                  <w:sz w:val="18"/>
                                </w:rPr>
                                <w:t>fun</w:t>
                              </w:r>
                              <w:r>
                                <w:rPr>
                                  <w:rFonts w:ascii="Courier New" w:hAnsi="Courier New"/>
                                  <w:b/>
                                  <w:spacing w:val="-5"/>
                                  <w:sz w:val="18"/>
                                </w:rPr>
                                <w:t xml:space="preserve"> </w:t>
                              </w:r>
                              <w:r>
                                <w:rPr>
                                  <w:rFonts w:ascii="Courier New" w:hAnsi="Courier New"/>
                                  <w:b/>
                                  <w:spacing w:val="-2"/>
                                  <w:sz w:val="18"/>
                                </w:rPr>
                                <w:t>onResponse(</w:t>
                              </w:r>
                            </w:p>
                            <w:p>
                              <w:pPr>
                                <w:pStyle w:val="Normal"/>
                                <w:spacing w:lineRule="auto" w:line="324" w:before="76" w:after="0"/>
                                <w:ind w:left="2181" w:right="840" w:hanging="0"/>
                                <w:rPr>
                                  <w:rFonts w:ascii="Courier New" w:hAnsi="Courier New"/>
                                  <w:b/>
                                  <w:b/>
                                  <w:sz w:val="18"/>
                                </w:rPr>
                              </w:pPr>
                              <w:r>
                                <w:rPr>
                                  <w:rFonts w:ascii="Courier New" w:hAnsi="Courier New"/>
                                  <w:b/>
                                  <w:sz w:val="18"/>
                                </w:rPr>
                                <w:t>call: Call&lt;OpenWeatherMapResponseData&gt;, response:</w:t>
                              </w:r>
                              <w:r>
                                <w:rPr>
                                  <w:rFonts w:ascii="Courier New" w:hAnsi="Courier New"/>
                                  <w:b/>
                                  <w:spacing w:val="-29"/>
                                  <w:sz w:val="18"/>
                                </w:rPr>
                                <w:t xml:space="preserve"> </w:t>
                              </w:r>
                              <w:r>
                                <w:rPr>
                                  <w:rFonts w:ascii="Courier New" w:hAnsi="Courier New"/>
                                  <w:b/>
                                  <w:sz w:val="18"/>
                                </w:rPr>
                                <w:t>Response&lt;OpenWeatherMapResponseData&gt;</w:t>
                              </w:r>
                            </w:p>
                            <w:p>
                              <w:pPr>
                                <w:pStyle w:val="Normal"/>
                                <w:spacing w:before="2" w:after="0"/>
                                <w:ind w:left="1749" w:hanging="0"/>
                                <w:rPr>
                                  <w:rFonts w:ascii="Courier New" w:hAnsi="Courier New"/>
                                  <w:b/>
                                  <w:b/>
                                  <w:sz w:val="18"/>
                                </w:rPr>
                              </w:pPr>
                              <w:r>
                                <w:rPr>
                                  <w:rFonts w:ascii="Courier New" w:hAnsi="Courier New"/>
                                  <w:b/>
                                  <w:sz w:val="18"/>
                                </w:rPr>
                                <w:t>)</w:t>
                              </w:r>
                              <w:r>
                                <w:rPr>
                                  <w:rFonts w:ascii="Courier New" w:hAnsi="Courier New"/>
                                  <w:b/>
                                  <w:spacing w:val="-1"/>
                                  <w:sz w:val="18"/>
                                </w:rPr>
                                <w:t xml:space="preserve"> </w:t>
                              </w:r>
                              <w:r>
                                <w:rPr>
                                  <w:rFonts w:ascii="Courier New" w:hAnsi="Courier New"/>
                                  <w:b/>
                                  <w:spacing w:val="-10"/>
                                  <w:sz w:val="18"/>
                                </w:rPr>
                                <w:t>{</w:t>
                              </w:r>
                            </w:p>
                            <w:p>
                              <w:pPr>
                                <w:pStyle w:val="Normal"/>
                                <w:spacing w:before="76" w:after="0"/>
                                <w:ind w:left="1749" w:hanging="0"/>
                                <w:rPr>
                                  <w:rFonts w:ascii="Courier New" w:hAnsi="Courier New"/>
                                  <w:b/>
                                  <w:b/>
                                  <w:sz w:val="18"/>
                                </w:rPr>
                              </w:pPr>
                              <w:r>
                                <w:rPr>
                                  <w:rFonts w:ascii="Courier New" w:hAnsi="Courier New"/>
                                  <w:b/>
                                  <w:sz w:val="18"/>
                                </w:rPr>
                                <w:t>}</w:t>
                              </w:r>
                            </w:p>
                            <w:p>
                              <w:pPr>
                                <w:pStyle w:val="Normal"/>
                                <w:spacing w:before="76" w:after="0"/>
                                <w:ind w:left="1317" w:hanging="0"/>
                                <w:rPr>
                                  <w:rFonts w:ascii="Courier New" w:hAnsi="Courier New"/>
                                  <w:b/>
                                  <w:b/>
                                  <w:sz w:val="18"/>
                                </w:rPr>
                              </w:pPr>
                              <w:r>
                                <w:rPr>
                                  <w:rFonts w:ascii="Courier New" w:hAnsi="Courier New"/>
                                  <w:b/>
                                  <w:spacing w:val="-5"/>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324" style="position:absolute;margin-left:52.2pt;margin-top:7.2pt;width:399.6pt;height:248.25pt" coordorigin="1044,144" coordsize="7992,4965">
                <v:rect id="shape_0" path="m0,0l-2147483645,0l-2147483645,-2147483646l0,-2147483646xe" fillcolor="#f6f6f6" stroked="f" o:allowincell="f" style="position:absolute;left:1044;top:154;width:7991;height:494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4;width:7991;height:4924;mso-wrap-style:square;v-text-anchor:top;mso-position-horizontal-relative:page">
                  <v:fill o:detectmouseclick="t" on="false"/>
                  <v:stroke color="#3465a4" joinstyle="round" endcap="flat"/>
                  <v:textbox>
                    <w:txbxContent>
                      <w:p>
                        <w:pPr>
                          <w:pStyle w:val="Normal"/>
                          <w:spacing w:lineRule="auto" w:line="324" w:before="40" w:after="0"/>
                          <w:ind w:left="885" w:hanging="432"/>
                          <w:rPr>
                            <w:rFonts w:ascii="Courier New" w:hAnsi="Courier New"/>
                            <w:sz w:val="18"/>
                          </w:rPr>
                        </w:pPr>
                        <w:r>
                          <w:rPr>
                            <w:rFonts w:ascii="Courier New" w:hAnsi="Courier New"/>
                            <w:sz w:val="18"/>
                          </w:rPr>
                          <w:t>override</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onCreate(savedInstanceState:</w:t>
                        </w:r>
                        <w:r>
                          <w:rPr>
                            <w:rFonts w:ascii="Courier New" w:hAnsi="Courier New"/>
                            <w:spacing w:val="-10"/>
                            <w:sz w:val="18"/>
                          </w:rPr>
                          <w:t xml:space="preserve"> </w:t>
                        </w:r>
                        <w:r>
                          <w:rPr>
                            <w:rFonts w:ascii="Courier New" w:hAnsi="Courier New"/>
                            <w:sz w:val="18"/>
                          </w:rPr>
                          <w:t>Bundle?)</w:t>
                        </w:r>
                        <w:r>
                          <w:rPr>
                            <w:rFonts w:ascii="Courier New" w:hAnsi="Courier New"/>
                            <w:spacing w:val="-10"/>
                            <w:sz w:val="18"/>
                          </w:rPr>
                          <w:t xml:space="preserve"> </w:t>
                        </w:r>
                        <w:r>
                          <w:rPr>
                            <w:rFonts w:ascii="Courier New" w:hAnsi="Courier New"/>
                            <w:sz w:val="18"/>
                          </w:rPr>
                          <w:t xml:space="preserve">{ </w:t>
                        </w:r>
                        <w:r>
                          <w:rPr>
                            <w:rFonts w:ascii="Courier New" w:hAnsi="Courier New"/>
                            <w:spacing w:val="-2"/>
                            <w:sz w:val="18"/>
                          </w:rPr>
                          <w:t>super.onCreate(savedInstanceState) setContentView(R.layout.activity_main)</w:t>
                        </w:r>
                      </w:p>
                      <w:p>
                        <w:pPr>
                          <w:pStyle w:val="Normal"/>
                          <w:spacing w:before="10" w:after="0"/>
                          <w:rPr>
                            <w:rFonts w:ascii="Courier New" w:hAnsi="Courier New"/>
                            <w:sz w:val="24"/>
                          </w:rPr>
                        </w:pPr>
                        <w:r>
                          <w:rPr>
                            <w:rFonts w:ascii="Courier New" w:hAnsi="Courier New"/>
                            <w:sz w:val="24"/>
                          </w:rPr>
                        </w:r>
                      </w:p>
                      <w:p>
                        <w:pPr>
                          <w:pStyle w:val="Normal"/>
                          <w:ind w:left="885" w:hanging="0"/>
                          <w:rPr>
                            <w:rFonts w:ascii="Courier New" w:hAnsi="Courier New"/>
                            <w:b/>
                            <w:b/>
                            <w:sz w:val="18"/>
                          </w:rPr>
                        </w:pPr>
                        <w:r>
                          <w:rPr>
                            <w:rFonts w:ascii="Courier New" w:hAnsi="Courier New"/>
                            <w:b/>
                            <w:spacing w:val="-2"/>
                            <w:sz w:val="18"/>
                          </w:rPr>
                          <w:t>weatherApiService</w:t>
                        </w:r>
                      </w:p>
                      <w:p>
                        <w:pPr>
                          <w:pStyle w:val="Normal"/>
                          <w:spacing w:before="76" w:after="0"/>
                          <w:ind w:left="1317" w:hanging="0"/>
                          <w:rPr>
                            <w:rFonts w:ascii="Courier New" w:hAnsi="Courier New"/>
                            <w:b/>
                            <w:b/>
                            <w:sz w:val="18"/>
                          </w:rPr>
                        </w:pPr>
                        <w:r>
                          <w:rPr>
                            <w:rFonts w:ascii="Courier New" w:hAnsi="Courier New"/>
                            <w:b/>
                            <w:sz w:val="18"/>
                          </w:rPr>
                          <w:t>.getWeather("New</w:t>
                        </w:r>
                        <w:r>
                          <w:rPr>
                            <w:rFonts w:ascii="Courier New" w:hAnsi="Courier New"/>
                            <w:b/>
                            <w:spacing w:val="-10"/>
                            <w:sz w:val="18"/>
                          </w:rPr>
                          <w:t xml:space="preserve"> </w:t>
                        </w:r>
                        <w:r>
                          <w:rPr>
                            <w:rFonts w:ascii="Courier New" w:hAnsi="Courier New"/>
                            <w:b/>
                            <w:sz w:val="18"/>
                          </w:rPr>
                          <w:t>York",</w:t>
                        </w:r>
                        <w:r>
                          <w:rPr>
                            <w:rFonts w:ascii="Courier New" w:hAnsi="Courier New"/>
                            <w:b/>
                            <w:spacing w:val="-9"/>
                            <w:sz w:val="18"/>
                          </w:rPr>
                          <w:t xml:space="preserve"> </w:t>
                        </w:r>
                        <w:r>
                          <w:rPr>
                            <w:rFonts w:ascii="Courier New" w:hAnsi="Courier New"/>
                            <w:b/>
                            <w:sz w:val="18"/>
                          </w:rPr>
                          <w:t>"[YOUR</w:t>
                        </w:r>
                        <w:r>
                          <w:rPr>
                            <w:rFonts w:ascii="Courier New" w:hAnsi="Courier New"/>
                            <w:b/>
                            <w:spacing w:val="-9"/>
                            <w:sz w:val="18"/>
                          </w:rPr>
                          <w:t xml:space="preserve"> </w:t>
                        </w:r>
                        <w:r>
                          <w:rPr>
                            <w:rFonts w:ascii="Courier New" w:hAnsi="Courier New"/>
                            <w:b/>
                            <w:spacing w:val="-2"/>
                            <w:sz w:val="18"/>
                          </w:rPr>
                          <w:t>TOKEN]")</w:t>
                        </w:r>
                      </w:p>
                      <w:p>
                        <w:pPr>
                          <w:pStyle w:val="Normal"/>
                          <w:spacing w:before="76" w:after="0"/>
                          <w:ind w:left="1317" w:hanging="0"/>
                          <w:rPr>
                            <w:rFonts w:ascii="Courier New" w:hAnsi="Courier New"/>
                            <w:b/>
                            <w:b/>
                            <w:sz w:val="18"/>
                          </w:rPr>
                        </w:pPr>
                        <w:r>
                          <w:rPr>
                            <w:rFonts w:ascii="Courier New" w:hAnsi="Courier New"/>
                            <w:b/>
                            <w:sz w:val="18"/>
                          </w:rPr>
                          <w:t>.enqueue(object</w:t>
                        </w:r>
                        <w:r>
                          <w:rPr>
                            <w:rFonts w:ascii="Courier New" w:hAnsi="Courier New"/>
                            <w:b/>
                            <w:spacing w:val="-20"/>
                            <w:sz w:val="18"/>
                          </w:rPr>
                          <w:t xml:space="preserve"> </w:t>
                        </w:r>
                        <w:r>
                          <w:rPr>
                            <w:rFonts w:ascii="Courier New" w:hAnsi="Courier New"/>
                            <w:b/>
                            <w:sz w:val="18"/>
                          </w:rPr>
                          <w:t>:</w:t>
                        </w:r>
                        <w:r>
                          <w:rPr>
                            <w:rFonts w:ascii="Courier New" w:hAnsi="Courier New"/>
                            <w:b/>
                            <w:spacing w:val="-17"/>
                            <w:sz w:val="18"/>
                          </w:rPr>
                          <w:t xml:space="preserve"> </w:t>
                        </w:r>
                        <w:r>
                          <w:rPr>
                            <w:rFonts w:ascii="Courier New" w:hAnsi="Courier New"/>
                            <w:b/>
                            <w:sz w:val="18"/>
                          </w:rPr>
                          <w:t>Callback&lt;OpenWeatherMapResponseData&gt;</w:t>
                        </w:r>
                        <w:r>
                          <w:rPr>
                            <w:rFonts w:ascii="Courier New" w:hAnsi="Courier New"/>
                            <w:b/>
                            <w:spacing w:val="-17"/>
                            <w:sz w:val="18"/>
                          </w:rPr>
                          <w:t xml:space="preserve"> </w:t>
                        </w:r>
                        <w:r>
                          <w:rPr>
                            <w:rFonts w:ascii="Courier New" w:hAnsi="Courier New"/>
                            <w:b/>
                            <w:spacing w:val="-10"/>
                            <w:sz w:val="18"/>
                          </w:rPr>
                          <w:t>{</w:t>
                        </w:r>
                      </w:p>
                      <w:p>
                        <w:pPr>
                          <w:pStyle w:val="Normal"/>
                          <w:spacing w:lineRule="exact" w:line="202" w:before="77" w:after="0"/>
                          <w:ind w:left="1749" w:hanging="0"/>
                          <w:rPr>
                            <w:rFonts w:ascii="Courier New" w:hAnsi="Courier New"/>
                            <w:b/>
                            <w:b/>
                            <w:sz w:val="18"/>
                          </w:rPr>
                        </w:pPr>
                        <w:r>
                          <w:rPr>
                            <w:rFonts w:ascii="Courier New" w:hAnsi="Courier New"/>
                            <w:b/>
                            <w:sz w:val="18"/>
                          </w:rPr>
                          <w:t>override</w:t>
                        </w:r>
                        <w:r>
                          <w:rPr>
                            <w:rFonts w:ascii="Courier New" w:hAnsi="Courier New"/>
                            <w:b/>
                            <w:spacing w:val="-6"/>
                            <w:sz w:val="18"/>
                          </w:rPr>
                          <w:t xml:space="preserve"> </w:t>
                        </w:r>
                        <w:r>
                          <w:rPr>
                            <w:rFonts w:ascii="Courier New" w:hAnsi="Courier New"/>
                            <w:b/>
                            <w:sz w:val="18"/>
                          </w:rPr>
                          <w:t>fun</w:t>
                        </w:r>
                        <w:r>
                          <w:rPr>
                            <w:rFonts w:ascii="Courier New" w:hAnsi="Courier New"/>
                            <w:b/>
                            <w:spacing w:val="-5"/>
                            <w:sz w:val="18"/>
                          </w:rPr>
                          <w:t xml:space="preserve"> </w:t>
                        </w:r>
                        <w:r>
                          <w:rPr>
                            <w:rFonts w:ascii="Courier New" w:hAnsi="Courier New"/>
                            <w:b/>
                            <w:spacing w:val="-2"/>
                            <w:sz w:val="18"/>
                          </w:rPr>
                          <w:t>onFailure(call:</w:t>
                        </w:r>
                      </w:p>
                      <w:p>
                        <w:pPr>
                          <w:pStyle w:val="Normal"/>
                          <w:spacing w:lineRule="exact" w:line="202"/>
                          <w:ind w:left="1965" w:hanging="0"/>
                          <w:rPr>
                            <w:rFonts w:ascii="Courier New" w:hAnsi="Courier New"/>
                            <w:b/>
                            <w:b/>
                            <w:sz w:val="18"/>
                          </w:rPr>
                        </w:pPr>
                        <w:r>
                          <w:rPr>
                            <w:rFonts w:ascii="Courier New" w:hAnsi="Courier New"/>
                            <w:b/>
                            <w:sz w:val="18"/>
                          </w:rPr>
                          <w:t>Call&lt;OpenWeatherMapResponseData&gt;,</w:t>
                        </w:r>
                        <w:r>
                          <w:rPr>
                            <w:rFonts w:ascii="Courier New" w:hAnsi="Courier New"/>
                            <w:b/>
                            <w:spacing w:val="-17"/>
                            <w:sz w:val="18"/>
                          </w:rPr>
                          <w:t xml:space="preserve"> </w:t>
                        </w:r>
                        <w:r>
                          <w:rPr>
                            <w:rFonts w:ascii="Courier New" w:hAnsi="Courier New"/>
                            <w:b/>
                            <w:sz w:val="18"/>
                          </w:rPr>
                          <w:t>t:</w:t>
                        </w:r>
                        <w:r>
                          <w:rPr>
                            <w:rFonts w:ascii="Courier New" w:hAnsi="Courier New"/>
                            <w:b/>
                            <w:spacing w:val="-15"/>
                            <w:sz w:val="18"/>
                          </w:rPr>
                          <w:t xml:space="preserve"> </w:t>
                        </w:r>
                        <w:r>
                          <w:rPr>
                            <w:rFonts w:ascii="Courier New" w:hAnsi="Courier New"/>
                            <w:b/>
                            <w:sz w:val="18"/>
                          </w:rPr>
                          <w:t>Throwable)</w:t>
                        </w:r>
                        <w:r>
                          <w:rPr>
                            <w:rFonts w:ascii="Courier New" w:hAnsi="Courier New"/>
                            <w:b/>
                            <w:spacing w:val="-15"/>
                            <w:sz w:val="18"/>
                          </w:rPr>
                          <w:t xml:space="preserve"> </w:t>
                        </w:r>
                        <w:r>
                          <w:rPr>
                            <w:rFonts w:ascii="Courier New" w:hAnsi="Courier New"/>
                            <w:b/>
                            <w:spacing w:val="-10"/>
                            <w:sz w:val="18"/>
                          </w:rPr>
                          <w:t>{</w:t>
                        </w:r>
                      </w:p>
                      <w:p>
                        <w:pPr>
                          <w:pStyle w:val="Normal"/>
                          <w:spacing w:before="16" w:after="0"/>
                          <w:ind w:left="1749" w:hanging="0"/>
                          <w:rPr>
                            <w:rFonts w:ascii="Courier New" w:hAnsi="Courier New"/>
                            <w:b/>
                            <w:b/>
                            <w:sz w:val="18"/>
                          </w:rPr>
                        </w:pPr>
                        <w:r>
                          <w:rPr>
                            <w:rFonts w:ascii="Courier New" w:hAnsi="Courier New"/>
                            <w:b/>
                            <w:sz w:val="18"/>
                          </w:rPr>
                          <w:t>}</w:t>
                        </w:r>
                      </w:p>
                      <w:p>
                        <w:pPr>
                          <w:pStyle w:val="Normal"/>
                          <w:rPr>
                            <w:rFonts w:ascii="Courier New" w:hAnsi="Courier New"/>
                            <w:b/>
                            <w:b/>
                            <w:sz w:val="20"/>
                          </w:rPr>
                        </w:pPr>
                        <w:r>
                          <w:rPr>
                            <w:rFonts w:ascii="Courier New" w:hAnsi="Courier New"/>
                            <w:b/>
                            <w:sz w:val="20"/>
                          </w:rPr>
                        </w:r>
                      </w:p>
                      <w:p>
                        <w:pPr>
                          <w:pStyle w:val="Normal"/>
                          <w:spacing w:before="129" w:after="0"/>
                          <w:ind w:left="1749" w:hanging="0"/>
                          <w:rPr>
                            <w:rFonts w:ascii="Courier New" w:hAnsi="Courier New"/>
                            <w:b/>
                            <w:b/>
                            <w:sz w:val="18"/>
                          </w:rPr>
                        </w:pPr>
                        <w:r>
                          <w:rPr>
                            <w:rFonts w:ascii="Courier New" w:hAnsi="Courier New"/>
                            <w:b/>
                            <w:sz w:val="18"/>
                          </w:rPr>
                          <w:t>override</w:t>
                        </w:r>
                        <w:r>
                          <w:rPr>
                            <w:rFonts w:ascii="Courier New" w:hAnsi="Courier New"/>
                            <w:b/>
                            <w:spacing w:val="-6"/>
                            <w:sz w:val="18"/>
                          </w:rPr>
                          <w:t xml:space="preserve"> </w:t>
                        </w:r>
                        <w:r>
                          <w:rPr>
                            <w:rFonts w:ascii="Courier New" w:hAnsi="Courier New"/>
                            <w:b/>
                            <w:sz w:val="18"/>
                          </w:rPr>
                          <w:t>fun</w:t>
                        </w:r>
                        <w:r>
                          <w:rPr>
                            <w:rFonts w:ascii="Courier New" w:hAnsi="Courier New"/>
                            <w:b/>
                            <w:spacing w:val="-5"/>
                            <w:sz w:val="18"/>
                          </w:rPr>
                          <w:t xml:space="preserve"> </w:t>
                        </w:r>
                        <w:r>
                          <w:rPr>
                            <w:rFonts w:ascii="Courier New" w:hAnsi="Courier New"/>
                            <w:b/>
                            <w:spacing w:val="-2"/>
                            <w:sz w:val="18"/>
                          </w:rPr>
                          <w:t>onResponse(</w:t>
                        </w:r>
                      </w:p>
                      <w:p>
                        <w:pPr>
                          <w:pStyle w:val="Normal"/>
                          <w:spacing w:lineRule="auto" w:line="324" w:before="76" w:after="0"/>
                          <w:ind w:left="2181" w:right="840" w:hanging="0"/>
                          <w:rPr>
                            <w:rFonts w:ascii="Courier New" w:hAnsi="Courier New"/>
                            <w:b/>
                            <w:b/>
                            <w:sz w:val="18"/>
                          </w:rPr>
                        </w:pPr>
                        <w:r>
                          <w:rPr>
                            <w:rFonts w:ascii="Courier New" w:hAnsi="Courier New"/>
                            <w:b/>
                            <w:sz w:val="18"/>
                          </w:rPr>
                          <w:t>call: Call&lt;OpenWeatherMapResponseData&gt;, response:</w:t>
                        </w:r>
                        <w:r>
                          <w:rPr>
                            <w:rFonts w:ascii="Courier New" w:hAnsi="Courier New"/>
                            <w:b/>
                            <w:spacing w:val="-29"/>
                            <w:sz w:val="18"/>
                          </w:rPr>
                          <w:t xml:space="preserve"> </w:t>
                        </w:r>
                        <w:r>
                          <w:rPr>
                            <w:rFonts w:ascii="Courier New" w:hAnsi="Courier New"/>
                            <w:b/>
                            <w:sz w:val="18"/>
                          </w:rPr>
                          <w:t>Response&lt;OpenWeatherMapResponseData&gt;</w:t>
                        </w:r>
                      </w:p>
                      <w:p>
                        <w:pPr>
                          <w:pStyle w:val="Normal"/>
                          <w:spacing w:before="2" w:after="0"/>
                          <w:ind w:left="1749" w:hanging="0"/>
                          <w:rPr>
                            <w:rFonts w:ascii="Courier New" w:hAnsi="Courier New"/>
                            <w:b/>
                            <w:b/>
                            <w:sz w:val="18"/>
                          </w:rPr>
                        </w:pPr>
                        <w:r>
                          <w:rPr>
                            <w:rFonts w:ascii="Courier New" w:hAnsi="Courier New"/>
                            <w:b/>
                            <w:sz w:val="18"/>
                          </w:rPr>
                          <w:t>)</w:t>
                        </w:r>
                        <w:r>
                          <w:rPr>
                            <w:rFonts w:ascii="Courier New" w:hAnsi="Courier New"/>
                            <w:b/>
                            <w:spacing w:val="-1"/>
                            <w:sz w:val="18"/>
                          </w:rPr>
                          <w:t xml:space="preserve"> </w:t>
                        </w:r>
                        <w:r>
                          <w:rPr>
                            <w:rFonts w:ascii="Courier New" w:hAnsi="Courier New"/>
                            <w:b/>
                            <w:spacing w:val="-10"/>
                            <w:sz w:val="18"/>
                          </w:rPr>
                          <w:t>{</w:t>
                        </w:r>
                      </w:p>
                      <w:p>
                        <w:pPr>
                          <w:pStyle w:val="Normal"/>
                          <w:spacing w:before="76" w:after="0"/>
                          <w:ind w:left="1749" w:hanging="0"/>
                          <w:rPr>
                            <w:rFonts w:ascii="Courier New" w:hAnsi="Courier New"/>
                            <w:b/>
                            <w:b/>
                            <w:sz w:val="18"/>
                          </w:rPr>
                        </w:pPr>
                        <w:r>
                          <w:rPr>
                            <w:rFonts w:ascii="Courier New" w:hAnsi="Courier New"/>
                            <w:b/>
                            <w:sz w:val="18"/>
                          </w:rPr>
                          <w:t>}</w:t>
                        </w:r>
                      </w:p>
                      <w:p>
                        <w:pPr>
                          <w:pStyle w:val="Normal"/>
                          <w:spacing w:before="76" w:after="0"/>
                          <w:ind w:left="1317" w:hanging="0"/>
                          <w:rPr>
                            <w:rFonts w:ascii="Courier New" w:hAnsi="Courier New"/>
                            <w:b/>
                            <w:b/>
                            <w:sz w:val="18"/>
                          </w:rPr>
                        </w:pPr>
                        <w:r>
                          <w:rPr>
                            <w:rFonts w:ascii="Courier New" w:hAnsi="Courier New"/>
                            <w:b/>
                            <w:spacing w:val="-5"/>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TextBody"/>
        <w:spacing w:before="72" w:after="0"/>
        <w:ind w:left="554" w:hanging="0"/>
        <w:rPr/>
      </w:pPr>
      <w:r>
        <w:rPr/>
        <w:t>While</w:t>
      </w:r>
      <w:r>
        <w:rPr>
          <w:spacing w:val="-3"/>
        </w:rPr>
        <w:t xml:space="preserve"> </w:t>
      </w:r>
      <w:r>
        <w:rPr/>
        <w:t>we</w:t>
      </w:r>
      <w:r>
        <w:rPr>
          <w:spacing w:val="-2"/>
        </w:rPr>
        <w:t xml:space="preserve"> </w:t>
      </w:r>
      <w:r>
        <w:rPr/>
        <w:t>hardcode</w:t>
      </w:r>
      <w:r>
        <w:rPr>
          <w:spacing w:val="-2"/>
        </w:rPr>
        <w:t xml:space="preserve"> </w:t>
      </w:r>
      <w:r>
        <w:rPr/>
        <w:t>the</w:t>
      </w:r>
      <w:r>
        <w:rPr>
          <w:spacing w:val="-2"/>
        </w:rPr>
        <w:t xml:space="preserve"> </w:t>
      </w:r>
      <w:r>
        <w:rPr/>
        <w:t>app</w:t>
      </w:r>
      <w:r>
        <w:rPr>
          <w:spacing w:val="-3"/>
        </w:rPr>
        <w:t xml:space="preserve"> </w:t>
      </w:r>
      <w:r>
        <w:rPr/>
        <w:t>token</w:t>
      </w:r>
      <w:r>
        <w:rPr>
          <w:spacing w:val="-2"/>
        </w:rPr>
        <w:t xml:space="preserve"> </w:t>
      </w:r>
      <w:r>
        <w:rPr/>
        <w:t>in</w:t>
      </w:r>
      <w:r>
        <w:rPr>
          <w:spacing w:val="-3"/>
        </w:rPr>
        <w:t xml:space="preserve"> </w:t>
      </w:r>
      <w:r>
        <w:rPr/>
        <w:t>this</w:t>
      </w:r>
      <w:r>
        <w:rPr>
          <w:spacing w:val="-2"/>
        </w:rPr>
        <w:t xml:space="preserve"> </w:t>
      </w:r>
      <w:r>
        <w:rPr/>
        <w:t>example,</w:t>
      </w:r>
      <w:r>
        <w:rPr>
          <w:spacing w:val="-2"/>
        </w:rPr>
        <w:t xml:space="preserve"> </w:t>
      </w:r>
      <w:r>
        <w:rPr/>
        <w:t>remember</w:t>
      </w:r>
      <w:r>
        <w:rPr>
          <w:spacing w:val="-3"/>
        </w:rPr>
        <w:t xml:space="preserve"> </w:t>
      </w:r>
      <w:r>
        <w:rPr/>
        <w:t>to</w:t>
      </w:r>
      <w:r>
        <w:rPr>
          <w:spacing w:val="-2"/>
        </w:rPr>
        <w:t xml:space="preserve"> </w:t>
      </w:r>
      <w:r>
        <w:rPr/>
        <w:t>never</w:t>
      </w:r>
      <w:r>
        <w:rPr>
          <w:spacing w:val="-2"/>
        </w:rPr>
        <w:t xml:space="preserve"> include</w:t>
      </w:r>
    </w:p>
    <w:p>
      <w:pPr>
        <w:sectPr>
          <w:headerReference w:type="even" r:id="rId169"/>
          <w:headerReference w:type="default" r:id="rId170"/>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8" w:after="0"/>
        <w:ind w:left="554" w:hanging="0"/>
        <w:rPr/>
      </w:pPr>
      <w:r>
        <w:rPr/>
        <w:t>your</w:t>
      </w:r>
      <w:r>
        <w:rPr>
          <w:spacing w:val="-1"/>
        </w:rPr>
        <w:t xml:space="preserve"> </w:t>
      </w:r>
      <w:r>
        <w:rPr/>
        <w:t>private</w:t>
      </w:r>
      <w:r>
        <w:rPr>
          <w:spacing w:val="-1"/>
        </w:rPr>
        <w:t xml:space="preserve"> </w:t>
      </w:r>
      <w:r>
        <w:rPr/>
        <w:t>tokens</w:t>
      </w:r>
      <w:r>
        <w:rPr>
          <w:spacing w:val="-1"/>
        </w:rPr>
        <w:t xml:space="preserve"> </w:t>
      </w:r>
      <w:r>
        <w:rPr/>
        <w:t>and</w:t>
      </w:r>
      <w:r>
        <w:rPr>
          <w:spacing w:val="-2"/>
        </w:rPr>
        <w:t xml:space="preserve"> </w:t>
      </w:r>
      <w:r>
        <w:rPr/>
        <w:t>other</w:t>
      </w:r>
      <w:r>
        <w:rPr>
          <w:spacing w:val="-1"/>
        </w:rPr>
        <w:t xml:space="preserve"> </w:t>
      </w:r>
      <w:r>
        <w:rPr/>
        <w:t>private</w:t>
      </w:r>
      <w:r>
        <w:rPr>
          <w:spacing w:val="-1"/>
        </w:rPr>
        <w:t xml:space="preserve"> </w:t>
      </w:r>
      <w:r>
        <w:rPr/>
        <w:t>information</w:t>
      </w:r>
      <w:r>
        <w:rPr>
          <w:spacing w:val="-1"/>
        </w:rPr>
        <w:t xml:space="preserve"> </w:t>
      </w:r>
      <w:r>
        <w:rPr/>
        <w:t xml:space="preserve">in </w:t>
      </w:r>
      <w:r>
        <w:rPr>
          <w:spacing w:val="-2"/>
        </w:rPr>
        <w:t>code.</w:t>
      </w:r>
    </w:p>
    <w:p>
      <w:pPr>
        <w:pStyle w:val="TextBody"/>
        <w:spacing w:before="12" w:after="0"/>
        <w:rPr>
          <w:sz w:val="7"/>
        </w:rPr>
      </w:pPr>
      <w:r>
        <w:rPr>
          <w:sz w:val="7"/>
        </w:rPr>
      </w:r>
    </w:p>
    <w:p>
      <w:pPr>
        <w:pStyle w:val="ListParagraph"/>
        <w:numPr>
          <w:ilvl w:val="0"/>
          <w:numId w:val="12"/>
        </w:numPr>
        <w:tabs>
          <w:tab w:val="clear" w:pos="720"/>
          <w:tab w:val="left" w:pos="1274" w:leader="none"/>
        </w:tabs>
        <w:spacing w:lineRule="auto" w:line="247" w:before="101" w:after="0"/>
        <w:ind w:left="1274" w:right="124" w:hanging="360"/>
        <w:jc w:val="left"/>
        <w:rPr>
          <w:sz w:val="20"/>
        </w:rPr>
      </w:pPr>
      <w:r>
        <mc:AlternateContent>
          <mc:Choice Requires="wpg">
            <w:drawing>
              <wp:anchor behindDoc="1" distT="635" distB="0" distL="0" distR="635" simplePos="0" locked="0" layoutInCell="0" allowOverlap="1" relativeHeight="1497" wp14:anchorId="4A18F407">
                <wp:simplePos x="0" y="0"/>
                <wp:positionH relativeFrom="page">
                  <wp:posOffset>1120140</wp:posOffset>
                </wp:positionH>
                <wp:positionV relativeFrom="paragraph">
                  <wp:posOffset>510540</wp:posOffset>
                </wp:positionV>
                <wp:extent cx="5074920" cy="5997575"/>
                <wp:effectExtent l="0" t="635" r="635" b="0"/>
                <wp:wrapNone/>
                <wp:docPr id="472" name="docshapegroup328"/>
                <a:graphic xmlns:a="http://schemas.openxmlformats.org/drawingml/2006/main">
                  <a:graphicData uri="http://schemas.microsoft.com/office/word/2010/wordprocessingGroup">
                    <wpg:wgp>
                      <wpg:cNvGrpSpPr/>
                      <wpg:grpSpPr>
                        <a:xfrm>
                          <a:off x="0" y="0"/>
                          <a:ext cx="5074920" cy="5997600"/>
                          <a:chOff x="0" y="0"/>
                          <a:chExt cx="5074920" cy="5997600"/>
                        </a:xfrm>
                      </wpg:grpSpPr>
                      <wps:wsp>
                        <wps:cNvSpPr/>
                        <wps:spPr>
                          <a:xfrm>
                            <a:off x="0" y="6480"/>
                            <a:ext cx="5074920" cy="5985000"/>
                          </a:xfrm>
                          <a:prstGeom prst="rect">
                            <a:avLst/>
                          </a:prstGeom>
                          <a:solidFill>
                            <a:srgbClr val="f6f6f6"/>
                          </a:solidFill>
                          <a:ln w="0">
                            <a:noFill/>
                          </a:ln>
                        </wps:spPr>
                        <wps:style>
                          <a:lnRef idx="0"/>
                          <a:fillRef idx="0"/>
                          <a:effectRef idx="0"/>
                          <a:fontRef idx="minor"/>
                        </wps:style>
                        <wps:bodyPr/>
                      </wps:wsp>
                      <wps:wsp>
                        <wps:cNvSpPr/>
                        <wps:spPr>
                          <a:xfrm>
                            <a:off x="0" y="0"/>
                            <a:ext cx="5074920" cy="5997600"/>
                          </a:xfrm>
                          <a:custGeom>
                            <a:avLst/>
                            <a:gdLst>
                              <a:gd name="textAreaLeft" fmla="*/ 0 w 2877120"/>
                              <a:gd name="textAreaRight" fmla="*/ 2879280 w 2877120"/>
                              <a:gd name="textAreaTop" fmla="*/ 0 h 3400200"/>
                              <a:gd name="textAreaBottom" fmla="*/ 3402360 h 3400200"/>
                            </a:gdLst>
                            <a:ahLst/>
                            <a:rect l="textAreaLeft" t="textAreaTop" r="textAreaRight" b="textAreaBottom"/>
                            <a:pathLst>
                              <a:path w="7992" h="9445">
                                <a:moveTo>
                                  <a:pt x="7992" y="9425"/>
                                </a:moveTo>
                                <a:lnTo>
                                  <a:pt x="0" y="9425"/>
                                </a:lnTo>
                                <a:lnTo>
                                  <a:pt x="0" y="9445"/>
                                </a:lnTo>
                                <a:lnTo>
                                  <a:pt x="7992" y="9445"/>
                                </a:lnTo>
                                <a:lnTo>
                                  <a:pt x="7992" y="9425"/>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g:wgp>
                  </a:graphicData>
                </a:graphic>
              </wp:anchor>
            </w:drawing>
          </mc:Choice>
          <mc:Fallback>
            <w:pict>
              <v:group id="shape_0" alt="docshapegroup328" style="position:absolute;margin-left:88.2pt;margin-top:40.2pt;width:399.6pt;height:472.25pt" coordorigin="1764,804" coordsize="7992,9445">
                <v:rect id="shape_0" path="m0,0l-2147483645,0l-2147483645,-2147483646l0,-2147483646xe" fillcolor="#f6f6f6" stroked="f" o:allowincell="f" style="position:absolute;left:1764;top:814;width:7991;height:9424;mso-wrap-style:none;v-text-anchor:middle;mso-position-horizontal-relative:page">
                  <v:fill o:detectmouseclick="t" type="solid" color2="#090909"/>
                  <v:stroke color="#3465a4" joinstyle="round" endcap="flat"/>
                  <w10:wrap type="none"/>
                </v:rect>
              </v:group>
            </w:pict>
          </mc:Fallback>
        </mc:AlternateContent>
      </w:r>
      <w:r>
        <w:rPr>
          <w:sz w:val="20"/>
        </w:rPr>
        <w:t>Handle</w:t>
      </w:r>
      <w:r>
        <w:rPr>
          <w:spacing w:val="-3"/>
          <w:sz w:val="20"/>
        </w:rPr>
        <w:t xml:space="preserve"> </w:t>
      </w:r>
      <w:r>
        <w:rPr>
          <w:sz w:val="20"/>
        </w:rPr>
        <w:t>the</w:t>
      </w:r>
      <w:r>
        <w:rPr>
          <w:spacing w:val="-3"/>
          <w:sz w:val="20"/>
        </w:rPr>
        <w:t xml:space="preserve"> </w:t>
      </w:r>
      <w:r>
        <w:rPr>
          <w:sz w:val="20"/>
        </w:rPr>
        <w:t>happy</w:t>
      </w:r>
      <w:r>
        <w:rPr>
          <w:spacing w:val="-3"/>
          <w:sz w:val="20"/>
        </w:rPr>
        <w:t xml:space="preserve"> </w:t>
      </w:r>
      <w:r>
        <w:rPr>
          <w:sz w:val="20"/>
        </w:rPr>
        <w:t>path:</w:t>
      </w:r>
      <w:r>
        <w:rPr>
          <w:spacing w:val="-3"/>
          <w:sz w:val="20"/>
        </w:rPr>
        <w:t xml:space="preserve"> </w:t>
      </w:r>
      <w:r>
        <w:rPr>
          <w:sz w:val="20"/>
        </w:rPr>
        <w:t>process</w:t>
      </w:r>
      <w:r>
        <w:rPr>
          <w:spacing w:val="-3"/>
          <w:sz w:val="20"/>
        </w:rPr>
        <w:t xml:space="preserve"> </w:t>
      </w:r>
      <w:r>
        <w:rPr>
          <w:sz w:val="20"/>
        </w:rPr>
        <w:t>the</w:t>
      </w:r>
      <w:r>
        <w:rPr>
          <w:spacing w:val="-3"/>
          <w:sz w:val="20"/>
        </w:rPr>
        <w:t xml:space="preserve"> </w:t>
      </w:r>
      <w:r>
        <w:rPr>
          <w:sz w:val="20"/>
        </w:rPr>
        <w:t>response,</w:t>
      </w:r>
      <w:r>
        <w:rPr>
          <w:spacing w:val="-4"/>
          <w:sz w:val="20"/>
        </w:rPr>
        <w:t xml:space="preserve"> </w:t>
      </w:r>
      <w:r>
        <w:rPr>
          <w:sz w:val="20"/>
        </w:rPr>
        <w:t>get</w:t>
      </w:r>
      <w:r>
        <w:rPr>
          <w:spacing w:val="-3"/>
          <w:sz w:val="20"/>
        </w:rPr>
        <w:t xml:space="preserve"> </w:t>
      </w:r>
      <w:r>
        <w:rPr>
          <w:sz w:val="20"/>
        </w:rPr>
        <w:t>the</w:t>
      </w:r>
      <w:r>
        <w:rPr>
          <w:spacing w:val="-3"/>
          <w:sz w:val="20"/>
        </w:rPr>
        <w:t xml:space="preserve"> </w:t>
      </w:r>
      <w:r>
        <w:rPr>
          <w:sz w:val="20"/>
        </w:rPr>
        <w:t>first</w:t>
      </w:r>
      <w:r>
        <w:rPr>
          <w:spacing w:val="-3"/>
          <w:sz w:val="20"/>
        </w:rPr>
        <w:t xml:space="preserve"> </w:t>
      </w:r>
      <w:r>
        <w:rPr>
          <w:sz w:val="20"/>
        </w:rPr>
        <w:t>result,</w:t>
      </w:r>
      <w:r>
        <w:rPr>
          <w:spacing w:val="-4"/>
          <w:sz w:val="20"/>
        </w:rPr>
        <w:t xml:space="preserve"> </w:t>
      </w:r>
      <w:r>
        <w:rPr>
          <w:sz w:val="20"/>
        </w:rPr>
        <w:t>and</w:t>
      </w:r>
      <w:r>
        <w:rPr>
          <w:spacing w:val="-4"/>
          <w:sz w:val="20"/>
        </w:rPr>
        <w:t xml:space="preserve"> </w:t>
      </w:r>
      <w:r>
        <w:rPr>
          <w:sz w:val="20"/>
        </w:rPr>
        <w:t>construct</w:t>
      </w:r>
      <w:r>
        <w:rPr>
          <w:spacing w:val="-3"/>
          <w:sz w:val="20"/>
        </w:rPr>
        <w:t xml:space="preserve"> </w:t>
      </w:r>
      <w:r>
        <w:rPr>
          <w:sz w:val="20"/>
        </w:rPr>
        <w:t>a weather URL for it based on the API response:</w:t>
      </w:r>
    </w:p>
    <w:p>
      <w:pPr>
        <w:sectPr>
          <w:headerReference w:type="even" r:id="rId171"/>
          <w:headerReference w:type="default" r:id="rId172"/>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2" w:after="0"/>
        <w:rPr>
          <w:sz w:val="10"/>
        </w:rPr>
      </w:pPr>
      <w:r>
        <w:rPr>
          <w:sz w:val="10"/>
        </w:rPr>
        <mc:AlternateContent>
          <mc:Choice Requires="wps">
            <w:drawing>
              <wp:anchor behindDoc="0" distT="0" distB="9525" distL="0" distR="5080" simplePos="0" locked="0" layoutInCell="0" allowOverlap="1" relativeHeight="1591" wp14:anchorId="26101761">
                <wp:simplePos x="0" y="0"/>
                <wp:positionH relativeFrom="page">
                  <wp:posOffset>1120140</wp:posOffset>
                </wp:positionH>
                <wp:positionV relativeFrom="paragraph">
                  <wp:posOffset>102870</wp:posOffset>
                </wp:positionV>
                <wp:extent cx="5074920" cy="5972175"/>
                <wp:effectExtent l="0" t="635" r="0" b="0"/>
                <wp:wrapTopAndBottom/>
                <wp:docPr id="473" name="docshape331"/>
                <a:graphic xmlns:a="http://schemas.openxmlformats.org/drawingml/2006/main">
                  <a:graphicData uri="http://schemas.microsoft.com/office/word/2010/wordprocessingShape">
                    <wps:wsp>
                      <wps:cNvSpPr/>
                      <wps:spPr>
                        <a:xfrm>
                          <a:off x="0" y="0"/>
                          <a:ext cx="5074920" cy="5972040"/>
                        </a:xfrm>
                        <a:prstGeom prst="rect">
                          <a:avLst/>
                        </a:prstGeom>
                        <a:noFill/>
                        <a:ln w="0">
                          <a:noFill/>
                        </a:ln>
                      </wps:spPr>
                      <wps:style>
                        <a:lnRef idx="0"/>
                        <a:fillRef idx="0"/>
                        <a:effectRef idx="0"/>
                        <a:fontRef idx="minor"/>
                      </wps:style>
                      <wps:txbx>
                        <w:txbxContent>
                          <w:p>
                            <w:pPr>
                              <w:pStyle w:val="FrameContents"/>
                              <w:spacing w:before="40" w:after="0"/>
                              <w:ind w:left="453" w:hanging="0"/>
                              <w:rPr>
                                <w:rFonts w:ascii="Courier New" w:hAnsi="Courier New"/>
                                <w:sz w:val="18"/>
                              </w:rPr>
                            </w:pPr>
                            <w:r>
                              <w:rPr>
                                <w:rFonts w:ascii="Courier New" w:hAnsi="Courier New"/>
                                <w:color w:val="000000"/>
                                <w:sz w:val="18"/>
                              </w:rPr>
                              <w:t>package</w:t>
                            </w:r>
                            <w:r>
                              <w:rPr>
                                <w:rFonts w:ascii="Courier New" w:hAnsi="Courier New"/>
                                <w:color w:val="000000"/>
                                <w:spacing w:val="-7"/>
                                <w:sz w:val="18"/>
                              </w:rPr>
                              <w:t xml:space="preserve"> </w:t>
                            </w:r>
                            <w:r>
                              <w:rPr>
                                <w:rFonts w:ascii="Courier New" w:hAnsi="Courier New"/>
                                <w:color w:val="000000"/>
                                <w:spacing w:val="-2"/>
                                <w:sz w:val="18"/>
                              </w:rPr>
                              <w:t>com.example.newyorkweather</w:t>
                            </w:r>
                          </w:p>
                          <w:p>
                            <w:pPr>
                              <w:pStyle w:val="FrameContents"/>
                              <w:spacing w:before="76" w:after="0"/>
                              <w:ind w:left="453" w:hanging="0"/>
                              <w:rPr>
                                <w:rFonts w:ascii="Courier New" w:hAnsi="Courier New"/>
                                <w:sz w:val="18"/>
                              </w:rPr>
                            </w:pPr>
                            <w:r>
                              <w:rPr>
                                <w:rFonts w:ascii="Courier New" w:hAnsi="Courier New"/>
                                <w:color w:val="000000"/>
                                <w:spacing w:val="-5"/>
                                <w:sz w:val="18"/>
                              </w:rPr>
                              <w:t>...</w:t>
                            </w:r>
                          </w:p>
                          <w:p>
                            <w:pPr>
                              <w:pStyle w:val="FrameContents"/>
                              <w:spacing w:before="76" w:after="0"/>
                              <w:ind w:left="453" w:hanging="0"/>
                              <w:rPr>
                                <w:rFonts w:ascii="Courier New" w:hAnsi="Courier New"/>
                                <w:sz w:val="18"/>
                              </w:rPr>
                            </w:pPr>
                            <w:r>
                              <w:rPr>
                                <w:rFonts w:ascii="Courier New" w:hAnsi="Courier New"/>
                                <w:color w:val="000000"/>
                                <w:sz w:val="18"/>
                              </w:rPr>
                              <w:t>class</w:t>
                            </w:r>
                            <w:r>
                              <w:rPr>
                                <w:rFonts w:ascii="Courier New" w:hAnsi="Courier New"/>
                                <w:color w:val="000000"/>
                                <w:spacing w:val="-10"/>
                                <w:sz w:val="18"/>
                              </w:rPr>
                              <w:t xml:space="preserve"> </w:t>
                            </w:r>
                            <w:r>
                              <w:rPr>
                                <w:rFonts w:ascii="Courier New" w:hAnsi="Courier New"/>
                                <w:color w:val="000000"/>
                                <w:sz w:val="18"/>
                              </w:rPr>
                              <w:t>MainActivity</w:t>
                            </w:r>
                            <w:r>
                              <w:rPr>
                                <w:rFonts w:ascii="Courier New" w:hAnsi="Courier New"/>
                                <w:color w:val="000000"/>
                                <w:spacing w:val="-9"/>
                                <w:sz w:val="18"/>
                              </w:rPr>
                              <w:t xml:space="preserve"> </w:t>
                            </w:r>
                            <w:r>
                              <w:rPr>
                                <w:rFonts w:ascii="Courier New" w:hAnsi="Courier New"/>
                                <w:color w:val="000000"/>
                                <w:sz w:val="18"/>
                              </w:rPr>
                              <w:t>:</w:t>
                            </w:r>
                            <w:r>
                              <w:rPr>
                                <w:rFonts w:ascii="Courier New" w:hAnsi="Courier New"/>
                                <w:color w:val="000000"/>
                                <w:spacing w:val="-9"/>
                                <w:sz w:val="18"/>
                              </w:rPr>
                              <w:t xml:space="preserve"> </w:t>
                            </w:r>
                            <w:r>
                              <w:rPr>
                                <w:rFonts w:ascii="Courier New" w:hAnsi="Courier New"/>
                                <w:color w:val="000000"/>
                                <w:sz w:val="18"/>
                              </w:rPr>
                              <w:t>AppCompatActivity()</w:t>
                            </w:r>
                            <w:r>
                              <w:rPr>
                                <w:rFonts w:ascii="Courier New" w:hAnsi="Courier New"/>
                                <w:color w:val="000000"/>
                                <w:spacing w:val="-9"/>
                                <w:sz w:val="18"/>
                              </w:rPr>
                              <w:t xml:space="preserve"> </w:t>
                            </w:r>
                            <w:r>
                              <w:rPr>
                                <w:rFonts w:ascii="Courier New" w:hAnsi="Courier New"/>
                                <w:color w:val="000000"/>
                                <w:spacing w:val="-10"/>
                                <w:sz w:val="18"/>
                              </w:rPr>
                              <w:t>{</w:t>
                            </w:r>
                          </w:p>
                          <w:p>
                            <w:pPr>
                              <w:pStyle w:val="FrameContents"/>
                              <w:spacing w:before="76" w:after="0"/>
                              <w:ind w:left="885" w:hanging="0"/>
                              <w:rPr>
                                <w:rFonts w:ascii="Courier New" w:hAnsi="Courier New"/>
                                <w:b/>
                                <w:b/>
                                <w:sz w:val="18"/>
                              </w:rPr>
                            </w:pPr>
                            <w:r>
                              <w:rPr>
                                <w:rFonts w:ascii="Courier New" w:hAnsi="Courier New"/>
                                <w:b/>
                                <w:color w:val="000000"/>
                                <w:sz w:val="18"/>
                              </w:rPr>
                              <w:t>private</w:t>
                            </w:r>
                            <w:r>
                              <w:rPr>
                                <w:rFonts w:ascii="Courier New" w:hAnsi="Courier New"/>
                                <w:b/>
                                <w:color w:val="000000"/>
                                <w:spacing w:val="-7"/>
                                <w:sz w:val="18"/>
                              </w:rPr>
                              <w:t xml:space="preserve"> </w:t>
                            </w:r>
                            <w:r>
                              <w:rPr>
                                <w:rFonts w:ascii="Courier New" w:hAnsi="Courier New"/>
                                <w:b/>
                                <w:color w:val="000000"/>
                                <w:sz w:val="18"/>
                              </w:rPr>
                              <w:t>val</w:t>
                            </w:r>
                            <w:r>
                              <w:rPr>
                                <w:rFonts w:ascii="Courier New" w:hAnsi="Courier New"/>
                                <w:b/>
                                <w:color w:val="000000"/>
                                <w:spacing w:val="-7"/>
                                <w:sz w:val="18"/>
                              </w:rPr>
                              <w:t xml:space="preserve"> </w:t>
                            </w:r>
                            <w:r>
                              <w:rPr>
                                <w:rFonts w:ascii="Courier New" w:hAnsi="Courier New"/>
                                <w:b/>
                                <w:color w:val="000000"/>
                                <w:sz w:val="18"/>
                              </w:rPr>
                              <w:t>titleView:</w:t>
                            </w:r>
                            <w:r>
                              <w:rPr>
                                <w:rFonts w:ascii="Courier New" w:hAnsi="Courier New"/>
                                <w:b/>
                                <w:color w:val="000000"/>
                                <w:spacing w:val="-6"/>
                                <w:sz w:val="18"/>
                              </w:rPr>
                              <w:t xml:space="preserve"> </w:t>
                            </w:r>
                            <w:r>
                              <w:rPr>
                                <w:rFonts w:ascii="Courier New" w:hAnsi="Courier New"/>
                                <w:b/>
                                <w:color w:val="000000"/>
                                <w:spacing w:val="-2"/>
                                <w:sz w:val="18"/>
                              </w:rPr>
                              <w:t>TextView</w:t>
                            </w:r>
                          </w:p>
                          <w:p>
                            <w:pPr>
                              <w:pStyle w:val="FrameContents"/>
                              <w:spacing w:before="77" w:after="0"/>
                              <w:ind w:left="1317" w:hanging="0"/>
                              <w:rPr>
                                <w:rFonts w:ascii="Courier New" w:hAnsi="Courier New"/>
                                <w:b/>
                                <w:b/>
                                <w:sz w:val="18"/>
                              </w:rPr>
                            </w:pPr>
                            <w:r>
                              <w:rPr>
                                <w:rFonts w:ascii="Courier New" w:hAnsi="Courier New"/>
                                <w:b/>
                                <w:color w:val="000000"/>
                                <w:spacing w:val="-2"/>
                                <w:sz w:val="18"/>
                              </w:rPr>
                              <w:t>by</w:t>
                            </w:r>
                            <w:r>
                              <w:rPr>
                                <w:rFonts w:ascii="Courier New" w:hAnsi="Courier New"/>
                                <w:b/>
                                <w:color w:val="000000"/>
                                <w:spacing w:val="-23"/>
                                <w:sz w:val="18"/>
                              </w:rPr>
                              <w:t xml:space="preserve"> </w:t>
                            </w:r>
                            <w:r>
                              <w:rPr>
                                <w:rFonts w:ascii="Courier New" w:hAnsi="Courier New"/>
                                <w:b/>
                                <w:color w:val="000000"/>
                                <w:spacing w:val="-2"/>
                                <w:sz w:val="18"/>
                              </w:rPr>
                              <w:t>lazy</w:t>
                            </w:r>
                            <w:r>
                              <w:rPr>
                                <w:rFonts w:ascii="Courier New" w:hAnsi="Courier New"/>
                                <w:b/>
                                <w:color w:val="000000"/>
                                <w:spacing w:val="-22"/>
                                <w:sz w:val="18"/>
                              </w:rPr>
                              <w:t xml:space="preserve"> </w:t>
                            </w:r>
                            <w:r>
                              <w:rPr>
                                <w:rFonts w:ascii="Courier New" w:hAnsi="Courier New"/>
                                <w:b/>
                                <w:color w:val="000000"/>
                                <w:spacing w:val="-2"/>
                                <w:sz w:val="18"/>
                              </w:rPr>
                              <w:t>{</w:t>
                            </w:r>
                            <w:r>
                              <w:rPr>
                                <w:rFonts w:ascii="Courier New" w:hAnsi="Courier New"/>
                                <w:b/>
                                <w:color w:val="000000"/>
                                <w:spacing w:val="-22"/>
                                <w:sz w:val="18"/>
                              </w:rPr>
                              <w:t xml:space="preserve"> </w:t>
                            </w:r>
                            <w:r>
                              <w:rPr>
                                <w:rFonts w:ascii="Courier New" w:hAnsi="Courier New"/>
                                <w:b/>
                                <w:color w:val="000000"/>
                                <w:spacing w:val="-2"/>
                                <w:sz w:val="18"/>
                              </w:rPr>
                              <w:t>findViewById(R.id.main_title)</w:t>
                            </w:r>
                            <w:r>
                              <w:rPr>
                                <w:rFonts w:ascii="Courier New" w:hAnsi="Courier New"/>
                                <w:b/>
                                <w:color w:val="000000"/>
                                <w:spacing w:val="-23"/>
                                <w:sz w:val="18"/>
                              </w:rPr>
                              <w:t xml:space="preserve"> </w:t>
                            </w:r>
                            <w:r>
                              <w:rPr>
                                <w:rFonts w:ascii="Courier New" w:hAnsi="Courier New"/>
                                <w:b/>
                                <w:color w:val="000000"/>
                                <w:spacing w:val="-10"/>
                                <w:sz w:val="18"/>
                              </w:rPr>
                              <w:t>}</w:t>
                            </w:r>
                          </w:p>
                          <w:p>
                            <w:pPr>
                              <w:pStyle w:val="FrameContents"/>
                              <w:spacing w:before="76" w:after="0"/>
                              <w:ind w:left="885" w:hanging="0"/>
                              <w:rPr>
                                <w:rFonts w:ascii="Courier New" w:hAnsi="Courier New"/>
                                <w:b/>
                                <w:b/>
                                <w:sz w:val="18"/>
                              </w:rPr>
                            </w:pPr>
                            <w:r>
                              <w:rPr>
                                <w:rFonts w:ascii="Courier New" w:hAnsi="Courier New"/>
                                <w:b/>
                                <w:color w:val="000000"/>
                                <w:sz w:val="18"/>
                              </w:rPr>
                              <w:t>private</w:t>
                            </w:r>
                            <w:r>
                              <w:rPr>
                                <w:rFonts w:ascii="Courier New" w:hAnsi="Courier New"/>
                                <w:b/>
                                <w:color w:val="000000"/>
                                <w:spacing w:val="-7"/>
                                <w:sz w:val="18"/>
                              </w:rPr>
                              <w:t xml:space="preserve"> </w:t>
                            </w:r>
                            <w:r>
                              <w:rPr>
                                <w:rFonts w:ascii="Courier New" w:hAnsi="Courier New"/>
                                <w:b/>
                                <w:color w:val="000000"/>
                                <w:sz w:val="18"/>
                              </w:rPr>
                              <w:t>val</w:t>
                            </w:r>
                            <w:r>
                              <w:rPr>
                                <w:rFonts w:ascii="Courier New" w:hAnsi="Courier New"/>
                                <w:b/>
                                <w:color w:val="000000"/>
                                <w:spacing w:val="-7"/>
                                <w:sz w:val="18"/>
                              </w:rPr>
                              <w:t xml:space="preserve"> </w:t>
                            </w:r>
                            <w:r>
                              <w:rPr>
                                <w:rFonts w:ascii="Courier New" w:hAnsi="Courier New"/>
                                <w:b/>
                                <w:color w:val="000000"/>
                                <w:sz w:val="18"/>
                              </w:rPr>
                              <w:t>statusView:</w:t>
                            </w:r>
                            <w:r>
                              <w:rPr>
                                <w:rFonts w:ascii="Courier New" w:hAnsi="Courier New"/>
                                <w:b/>
                                <w:color w:val="000000"/>
                                <w:spacing w:val="-7"/>
                                <w:sz w:val="18"/>
                              </w:rPr>
                              <w:t xml:space="preserve"> </w:t>
                            </w:r>
                            <w:r>
                              <w:rPr>
                                <w:rFonts w:ascii="Courier New" w:hAnsi="Courier New"/>
                                <w:b/>
                                <w:color w:val="000000"/>
                                <w:spacing w:val="-2"/>
                                <w:sz w:val="18"/>
                              </w:rPr>
                              <w:t>TextView</w:t>
                            </w:r>
                          </w:p>
                          <w:p>
                            <w:pPr>
                              <w:pStyle w:val="FrameContents"/>
                              <w:spacing w:before="76" w:after="0"/>
                              <w:ind w:left="1317" w:hanging="0"/>
                              <w:rPr>
                                <w:rFonts w:ascii="Courier New" w:hAnsi="Courier New"/>
                                <w:b/>
                                <w:b/>
                                <w:sz w:val="18"/>
                              </w:rPr>
                            </w:pPr>
                            <w:r>
                              <w:rPr>
                                <w:rFonts w:ascii="Courier New" w:hAnsi="Courier New"/>
                                <w:b/>
                                <w:color w:val="000000"/>
                                <w:spacing w:val="-2"/>
                                <w:sz w:val="18"/>
                              </w:rPr>
                              <w:t>by</w:t>
                            </w:r>
                            <w:r>
                              <w:rPr>
                                <w:rFonts w:ascii="Courier New" w:hAnsi="Courier New"/>
                                <w:b/>
                                <w:color w:val="000000"/>
                                <w:spacing w:val="-24"/>
                                <w:sz w:val="18"/>
                              </w:rPr>
                              <w:t xml:space="preserve"> </w:t>
                            </w:r>
                            <w:r>
                              <w:rPr>
                                <w:rFonts w:ascii="Courier New" w:hAnsi="Courier New"/>
                                <w:b/>
                                <w:color w:val="000000"/>
                                <w:spacing w:val="-2"/>
                                <w:sz w:val="18"/>
                              </w:rPr>
                              <w:t>lazy</w:t>
                            </w:r>
                            <w:r>
                              <w:rPr>
                                <w:rFonts w:ascii="Courier New" w:hAnsi="Courier New"/>
                                <w:b/>
                                <w:color w:val="000000"/>
                                <w:spacing w:val="-23"/>
                                <w:sz w:val="18"/>
                              </w:rPr>
                              <w:t xml:space="preserve"> </w:t>
                            </w:r>
                            <w:r>
                              <w:rPr>
                                <w:rFonts w:ascii="Courier New" w:hAnsi="Courier New"/>
                                <w:b/>
                                <w:color w:val="000000"/>
                                <w:spacing w:val="-2"/>
                                <w:sz w:val="18"/>
                              </w:rPr>
                              <w:t>{</w:t>
                            </w:r>
                            <w:r>
                              <w:rPr>
                                <w:rFonts w:ascii="Courier New" w:hAnsi="Courier New"/>
                                <w:b/>
                                <w:color w:val="000000"/>
                                <w:spacing w:val="-23"/>
                                <w:sz w:val="18"/>
                              </w:rPr>
                              <w:t xml:space="preserve"> </w:t>
                            </w:r>
                            <w:r>
                              <w:rPr>
                                <w:rFonts w:ascii="Courier New" w:hAnsi="Courier New"/>
                                <w:b/>
                                <w:color w:val="000000"/>
                                <w:spacing w:val="-2"/>
                                <w:sz w:val="18"/>
                              </w:rPr>
                              <w:t>findViewById(R.id.main_status)</w:t>
                            </w:r>
                            <w:r>
                              <w:rPr>
                                <w:rFonts w:ascii="Courier New" w:hAnsi="Courier New"/>
                                <w:b/>
                                <w:color w:val="000000"/>
                                <w:spacing w:val="-23"/>
                                <w:sz w:val="18"/>
                              </w:rPr>
                              <w:t xml:space="preserve"> </w:t>
                            </w:r>
                            <w:r>
                              <w:rPr>
                                <w:rFonts w:ascii="Courier New" w:hAnsi="Courier New"/>
                                <w:b/>
                                <w:color w:val="000000"/>
                                <w:spacing w:val="-10"/>
                                <w:sz w:val="18"/>
                              </w:rPr>
                              <w:t>}</w:t>
                            </w:r>
                          </w:p>
                          <w:p>
                            <w:pPr>
                              <w:pStyle w:val="FrameContents"/>
                              <w:spacing w:before="76" w:after="0"/>
                              <w:ind w:left="885" w:hanging="0"/>
                              <w:rPr>
                                <w:rFonts w:ascii="Courier New" w:hAnsi="Courier New"/>
                                <w:b/>
                                <w:b/>
                                <w:sz w:val="18"/>
                              </w:rPr>
                            </w:pPr>
                            <w:r>
                              <w:rPr>
                                <w:rFonts w:ascii="Courier New" w:hAnsi="Courier New"/>
                                <w:b/>
                                <w:color w:val="000000"/>
                                <w:sz w:val="18"/>
                              </w:rPr>
                              <w:t>private</w:t>
                            </w:r>
                            <w:r>
                              <w:rPr>
                                <w:rFonts w:ascii="Courier New" w:hAnsi="Courier New"/>
                                <w:b/>
                                <w:color w:val="000000"/>
                                <w:spacing w:val="-9"/>
                                <w:sz w:val="18"/>
                              </w:rPr>
                              <w:t xml:space="preserve"> </w:t>
                            </w:r>
                            <w:r>
                              <w:rPr>
                                <w:rFonts w:ascii="Courier New" w:hAnsi="Courier New"/>
                                <w:b/>
                                <w:color w:val="000000"/>
                                <w:sz w:val="18"/>
                              </w:rPr>
                              <w:t>val</w:t>
                            </w:r>
                            <w:r>
                              <w:rPr>
                                <w:rFonts w:ascii="Courier New" w:hAnsi="Courier New"/>
                                <w:b/>
                                <w:color w:val="000000"/>
                                <w:spacing w:val="-9"/>
                                <w:sz w:val="18"/>
                              </w:rPr>
                              <w:t xml:space="preserve"> </w:t>
                            </w:r>
                            <w:r>
                              <w:rPr>
                                <w:rFonts w:ascii="Courier New" w:hAnsi="Courier New"/>
                                <w:b/>
                                <w:color w:val="000000"/>
                                <w:sz w:val="18"/>
                              </w:rPr>
                              <w:t>descriptionView:</w:t>
                            </w:r>
                            <w:r>
                              <w:rPr>
                                <w:rFonts w:ascii="Courier New" w:hAnsi="Courier New"/>
                                <w:b/>
                                <w:color w:val="000000"/>
                                <w:spacing w:val="-8"/>
                                <w:sz w:val="18"/>
                              </w:rPr>
                              <w:t xml:space="preserve"> </w:t>
                            </w:r>
                            <w:r>
                              <w:rPr>
                                <w:rFonts w:ascii="Courier New" w:hAnsi="Courier New"/>
                                <w:b/>
                                <w:color w:val="000000"/>
                                <w:spacing w:val="-2"/>
                                <w:sz w:val="18"/>
                              </w:rPr>
                              <w:t>TextView</w:t>
                            </w:r>
                          </w:p>
                          <w:p>
                            <w:pPr>
                              <w:pStyle w:val="FrameContents"/>
                              <w:spacing w:before="76" w:after="0"/>
                              <w:ind w:left="1317" w:hanging="0"/>
                              <w:rPr>
                                <w:rFonts w:ascii="Courier New" w:hAnsi="Courier New"/>
                                <w:b/>
                                <w:b/>
                                <w:sz w:val="18"/>
                              </w:rPr>
                            </w:pPr>
                            <w:r>
                              <w:rPr>
                                <w:rFonts w:ascii="Courier New" w:hAnsi="Courier New"/>
                                <w:b/>
                                <w:color w:val="000000"/>
                                <w:spacing w:val="-2"/>
                                <w:sz w:val="18"/>
                              </w:rPr>
                              <w:t>by</w:t>
                            </w:r>
                            <w:r>
                              <w:rPr>
                                <w:rFonts w:ascii="Courier New" w:hAnsi="Courier New"/>
                                <w:b/>
                                <w:color w:val="000000"/>
                                <w:spacing w:val="-18"/>
                                <w:sz w:val="18"/>
                              </w:rPr>
                              <w:t xml:space="preserve"> </w:t>
                            </w:r>
                            <w:r>
                              <w:rPr>
                                <w:rFonts w:ascii="Courier New" w:hAnsi="Courier New"/>
                                <w:b/>
                                <w:color w:val="000000"/>
                                <w:spacing w:val="-2"/>
                                <w:sz w:val="18"/>
                              </w:rPr>
                              <w:t>lazy</w:t>
                            </w:r>
                            <w:r>
                              <w:rPr>
                                <w:rFonts w:ascii="Courier New" w:hAnsi="Courier New"/>
                                <w:b/>
                                <w:color w:val="000000"/>
                                <w:spacing w:val="-18"/>
                                <w:sz w:val="18"/>
                              </w:rPr>
                              <w:t xml:space="preserve"> </w:t>
                            </w:r>
                            <w:r>
                              <w:rPr>
                                <w:rFonts w:ascii="Courier New" w:hAnsi="Courier New"/>
                                <w:b/>
                                <w:color w:val="000000"/>
                                <w:spacing w:val="-2"/>
                                <w:sz w:val="18"/>
                              </w:rPr>
                              <w:t>{</w:t>
                            </w:r>
                            <w:r>
                              <w:rPr>
                                <w:rFonts w:ascii="Courier New" w:hAnsi="Courier New"/>
                                <w:b/>
                                <w:color w:val="000000"/>
                                <w:spacing w:val="-18"/>
                                <w:sz w:val="18"/>
                              </w:rPr>
                              <w:t xml:space="preserve"> </w:t>
                            </w:r>
                            <w:r>
                              <w:rPr>
                                <w:rFonts w:ascii="Courier New" w:hAnsi="Courier New"/>
                                <w:b/>
                                <w:color w:val="000000"/>
                                <w:spacing w:val="-2"/>
                                <w:sz w:val="18"/>
                              </w:rPr>
                              <w:t>findViewById(R.id.main_description)</w:t>
                            </w:r>
                            <w:r>
                              <w:rPr>
                                <w:rFonts w:ascii="Courier New" w:hAnsi="Courier New"/>
                                <w:b/>
                                <w:color w:val="000000"/>
                                <w:spacing w:val="-18"/>
                                <w:sz w:val="18"/>
                              </w:rPr>
                              <w:t xml:space="preserve"> </w:t>
                            </w:r>
                            <w:r>
                              <w:rPr>
                                <w:rFonts w:ascii="Courier New" w:hAnsi="Courier New"/>
                                <w:b/>
                                <w:color w:val="000000"/>
                                <w:spacing w:val="-10"/>
                                <w:sz w:val="18"/>
                              </w:rPr>
                              <w:t>}</w:t>
                            </w:r>
                          </w:p>
                          <w:p>
                            <w:pPr>
                              <w:pStyle w:val="FrameContents"/>
                              <w:spacing w:before="76" w:after="0"/>
                              <w:ind w:left="885" w:hanging="0"/>
                              <w:rPr>
                                <w:rFonts w:ascii="Courier New" w:hAnsi="Courier New"/>
                                <w:b/>
                                <w:b/>
                                <w:sz w:val="18"/>
                              </w:rPr>
                            </w:pPr>
                            <w:r>
                              <w:rPr>
                                <w:rFonts w:ascii="Courier New" w:hAnsi="Courier New"/>
                                <w:b/>
                                <w:color w:val="000000"/>
                                <w:sz w:val="18"/>
                              </w:rPr>
                              <w:t>private</w:t>
                            </w:r>
                            <w:r>
                              <w:rPr>
                                <w:rFonts w:ascii="Courier New" w:hAnsi="Courier New"/>
                                <w:b/>
                                <w:color w:val="000000"/>
                                <w:spacing w:val="-9"/>
                                <w:sz w:val="18"/>
                              </w:rPr>
                              <w:t xml:space="preserve"> </w:t>
                            </w:r>
                            <w:r>
                              <w:rPr>
                                <w:rFonts w:ascii="Courier New" w:hAnsi="Courier New"/>
                                <w:b/>
                                <w:color w:val="000000"/>
                                <w:sz w:val="18"/>
                              </w:rPr>
                              <w:t>val</w:t>
                            </w:r>
                            <w:r>
                              <w:rPr>
                                <w:rFonts w:ascii="Courier New" w:hAnsi="Courier New"/>
                                <w:b/>
                                <w:color w:val="000000"/>
                                <w:spacing w:val="-9"/>
                                <w:sz w:val="18"/>
                              </w:rPr>
                              <w:t xml:space="preserve"> </w:t>
                            </w:r>
                            <w:r>
                              <w:rPr>
                                <w:rFonts w:ascii="Courier New" w:hAnsi="Courier New"/>
                                <w:b/>
                                <w:color w:val="000000"/>
                                <w:sz w:val="18"/>
                              </w:rPr>
                              <w:t>weatherIconView:</w:t>
                            </w:r>
                            <w:r>
                              <w:rPr>
                                <w:rFonts w:ascii="Courier New" w:hAnsi="Courier New"/>
                                <w:b/>
                                <w:color w:val="000000"/>
                                <w:spacing w:val="-8"/>
                                <w:sz w:val="18"/>
                              </w:rPr>
                              <w:t xml:space="preserve"> </w:t>
                            </w:r>
                            <w:r>
                              <w:rPr>
                                <w:rFonts w:ascii="Courier New" w:hAnsi="Courier New"/>
                                <w:b/>
                                <w:color w:val="000000"/>
                                <w:spacing w:val="-2"/>
                                <w:sz w:val="18"/>
                              </w:rPr>
                              <w:t>ImageView</w:t>
                            </w:r>
                          </w:p>
                          <w:p>
                            <w:pPr>
                              <w:pStyle w:val="FrameContents"/>
                              <w:spacing w:before="76" w:after="0"/>
                              <w:ind w:left="1317" w:hanging="0"/>
                              <w:rPr>
                                <w:rFonts w:ascii="Courier New" w:hAnsi="Courier New"/>
                                <w:b/>
                                <w:b/>
                                <w:sz w:val="18"/>
                              </w:rPr>
                            </w:pPr>
                            <w:r>
                              <w:rPr>
                                <w:rFonts w:ascii="Courier New" w:hAnsi="Courier New"/>
                                <w:b/>
                                <w:color w:val="000000"/>
                                <w:spacing w:val="-2"/>
                                <w:sz w:val="18"/>
                              </w:rPr>
                              <w:t>by</w:t>
                            </w:r>
                            <w:r>
                              <w:rPr>
                                <w:rFonts w:ascii="Courier New" w:hAnsi="Courier New"/>
                                <w:b/>
                                <w:color w:val="000000"/>
                                <w:spacing w:val="-19"/>
                                <w:sz w:val="18"/>
                              </w:rPr>
                              <w:t xml:space="preserve"> </w:t>
                            </w:r>
                            <w:r>
                              <w:rPr>
                                <w:rFonts w:ascii="Courier New" w:hAnsi="Courier New"/>
                                <w:b/>
                                <w:color w:val="000000"/>
                                <w:spacing w:val="-2"/>
                                <w:sz w:val="18"/>
                              </w:rPr>
                              <w:t>lazy</w:t>
                            </w:r>
                            <w:r>
                              <w:rPr>
                                <w:rFonts w:ascii="Courier New" w:hAnsi="Courier New"/>
                                <w:b/>
                                <w:color w:val="000000"/>
                                <w:spacing w:val="-18"/>
                                <w:sz w:val="18"/>
                              </w:rPr>
                              <w:t xml:space="preserve"> </w:t>
                            </w:r>
                            <w:r>
                              <w:rPr>
                                <w:rFonts w:ascii="Courier New" w:hAnsi="Courier New"/>
                                <w:b/>
                                <w:color w:val="000000"/>
                                <w:spacing w:val="-2"/>
                                <w:sz w:val="18"/>
                              </w:rPr>
                              <w:t>{</w:t>
                            </w:r>
                            <w:r>
                              <w:rPr>
                                <w:rFonts w:ascii="Courier New" w:hAnsi="Courier New"/>
                                <w:b/>
                                <w:color w:val="000000"/>
                                <w:spacing w:val="-19"/>
                                <w:sz w:val="18"/>
                              </w:rPr>
                              <w:t xml:space="preserve"> </w:t>
                            </w:r>
                            <w:r>
                              <w:rPr>
                                <w:rFonts w:ascii="Courier New" w:hAnsi="Courier New"/>
                                <w:b/>
                                <w:color w:val="000000"/>
                                <w:spacing w:val="-2"/>
                                <w:sz w:val="18"/>
                              </w:rPr>
                              <w:t>findViewById(R.id.main_weather_icon)</w:t>
                            </w:r>
                            <w:r>
                              <w:rPr>
                                <w:rFonts w:ascii="Courier New" w:hAnsi="Courier New"/>
                                <w:b/>
                                <w:color w:val="000000"/>
                                <w:spacing w:val="-18"/>
                                <w:sz w:val="18"/>
                              </w:rPr>
                              <w:t xml:space="preserve"> </w:t>
                            </w:r>
                            <w:r>
                              <w:rPr>
                                <w:rFonts w:ascii="Courier New" w:hAnsi="Courier New"/>
                                <w:b/>
                                <w:color w:val="000000"/>
                                <w:spacing w:val="-10"/>
                                <w:sz w:val="18"/>
                              </w:rPr>
                              <w:t>}</w:t>
                            </w:r>
                          </w:p>
                          <w:p>
                            <w:pPr>
                              <w:pStyle w:val="FrameContents"/>
                              <w:spacing w:before="76" w:after="0"/>
                              <w:ind w:left="885" w:hanging="0"/>
                              <w:rPr>
                                <w:rFonts w:ascii="Courier New" w:hAnsi="Courier New"/>
                                <w:sz w:val="18"/>
                              </w:rPr>
                            </w:pPr>
                            <w:r>
                              <w:rPr>
                                <w:rFonts w:ascii="Courier New" w:hAnsi="Courier New"/>
                                <w:color w:val="000000"/>
                                <w:spacing w:val="-5"/>
                                <w:sz w:val="18"/>
                              </w:rPr>
                              <w:t>...</w:t>
                            </w:r>
                          </w:p>
                          <w:p>
                            <w:pPr>
                              <w:pStyle w:val="FrameContents"/>
                              <w:spacing w:before="76" w:after="0"/>
                              <w:ind w:left="885" w:hanging="0"/>
                              <w:rPr>
                                <w:rFonts w:ascii="Courier New" w:hAnsi="Courier New"/>
                                <w:sz w:val="18"/>
                              </w:rPr>
                            </w:pPr>
                            <w:r>
                              <w:rPr>
                                <w:rFonts w:ascii="Courier New" w:hAnsi="Courier New"/>
                                <w:color w:val="000000"/>
                                <w:sz w:val="18"/>
                              </w:rPr>
                              <w:t>override</w:t>
                            </w:r>
                            <w:r>
                              <w:rPr>
                                <w:rFonts w:ascii="Courier New" w:hAnsi="Courier New"/>
                                <w:color w:val="000000"/>
                                <w:spacing w:val="-12"/>
                                <w:sz w:val="18"/>
                              </w:rPr>
                              <w:t xml:space="preserve"> </w:t>
                            </w:r>
                            <w:r>
                              <w:rPr>
                                <w:rFonts w:ascii="Courier New" w:hAnsi="Courier New"/>
                                <w:color w:val="000000"/>
                                <w:sz w:val="18"/>
                              </w:rPr>
                              <w:t>fun</w:t>
                            </w:r>
                            <w:r>
                              <w:rPr>
                                <w:rFonts w:ascii="Courier New" w:hAnsi="Courier New"/>
                                <w:color w:val="000000"/>
                                <w:spacing w:val="-12"/>
                                <w:sz w:val="18"/>
                              </w:rPr>
                              <w:t xml:space="preserve"> </w:t>
                            </w:r>
                            <w:r>
                              <w:rPr>
                                <w:rFonts w:ascii="Courier New" w:hAnsi="Courier New"/>
                                <w:color w:val="000000"/>
                                <w:sz w:val="18"/>
                              </w:rPr>
                              <w:t>onCreate(savedInstanceState:</w:t>
                            </w:r>
                            <w:r>
                              <w:rPr>
                                <w:rFonts w:ascii="Courier New" w:hAnsi="Courier New"/>
                                <w:color w:val="000000"/>
                                <w:spacing w:val="-12"/>
                                <w:sz w:val="18"/>
                              </w:rPr>
                              <w:t xml:space="preserve"> </w:t>
                            </w:r>
                            <w:r>
                              <w:rPr>
                                <w:rFonts w:ascii="Courier New" w:hAnsi="Courier New"/>
                                <w:color w:val="000000"/>
                                <w:sz w:val="18"/>
                              </w:rPr>
                              <w:t>Bundle?)</w:t>
                            </w:r>
                            <w:r>
                              <w:rPr>
                                <w:rFonts w:ascii="Courier New" w:hAnsi="Courier New"/>
                                <w:color w:val="000000"/>
                                <w:spacing w:val="-11"/>
                                <w:sz w:val="18"/>
                              </w:rPr>
                              <w:t xml:space="preserve"> </w:t>
                            </w:r>
                            <w:r>
                              <w:rPr>
                                <w:rFonts w:ascii="Courier New" w:hAnsi="Courier New"/>
                                <w:color w:val="000000"/>
                                <w:spacing w:val="-10"/>
                                <w:sz w:val="18"/>
                              </w:rPr>
                              <w:t>{</w:t>
                            </w:r>
                          </w:p>
                          <w:p>
                            <w:pPr>
                              <w:pStyle w:val="FrameContents"/>
                              <w:spacing w:before="76" w:after="0"/>
                              <w:ind w:left="1317" w:hanging="0"/>
                              <w:rPr>
                                <w:rFonts w:ascii="Courier New" w:hAnsi="Courier New"/>
                                <w:sz w:val="18"/>
                              </w:rPr>
                            </w:pPr>
                            <w:r>
                              <w:rPr>
                                <w:rFonts w:ascii="Courier New" w:hAnsi="Courier New"/>
                                <w:color w:val="000000"/>
                                <w:spacing w:val="-5"/>
                                <w:sz w:val="18"/>
                              </w:rPr>
                              <w:t>...</w:t>
                            </w:r>
                          </w:p>
                          <w:p>
                            <w:pPr>
                              <w:pStyle w:val="FrameContents"/>
                              <w:spacing w:before="76" w:after="0"/>
                              <w:ind w:left="1317" w:hanging="0"/>
                              <w:rPr>
                                <w:rFonts w:ascii="Courier New" w:hAnsi="Courier New"/>
                                <w:sz w:val="18"/>
                              </w:rPr>
                            </w:pPr>
                            <w:r>
                              <w:rPr>
                                <w:rFonts w:ascii="Courier New" w:hAnsi="Courier New"/>
                                <w:color w:val="000000"/>
                                <w:spacing w:val="-2"/>
                                <w:sz w:val="18"/>
                              </w:rPr>
                              <w:t>weatherApiService</w:t>
                            </w:r>
                          </w:p>
                          <w:p>
                            <w:pPr>
                              <w:pStyle w:val="FrameContents"/>
                              <w:spacing w:before="77" w:after="0"/>
                              <w:ind w:left="1749" w:hanging="0"/>
                              <w:rPr>
                                <w:rFonts w:ascii="Courier New" w:hAnsi="Courier New"/>
                                <w:sz w:val="18"/>
                              </w:rPr>
                            </w:pPr>
                            <w:r>
                              <w:rPr>
                                <w:rFonts w:ascii="Courier New" w:hAnsi="Courier New"/>
                                <w:color w:val="000000"/>
                                <w:sz w:val="18"/>
                              </w:rPr>
                              <w:t>.getWeather("New</w:t>
                            </w:r>
                            <w:r>
                              <w:rPr>
                                <w:rFonts w:ascii="Courier New" w:hAnsi="Courier New"/>
                                <w:color w:val="000000"/>
                                <w:spacing w:val="-10"/>
                                <w:sz w:val="18"/>
                              </w:rPr>
                              <w:t xml:space="preserve"> </w:t>
                            </w:r>
                            <w:r>
                              <w:rPr>
                                <w:rFonts w:ascii="Courier New" w:hAnsi="Courier New"/>
                                <w:color w:val="000000"/>
                                <w:sz w:val="18"/>
                              </w:rPr>
                              <w:t>York",</w:t>
                            </w:r>
                            <w:r>
                              <w:rPr>
                                <w:rFonts w:ascii="Courier New" w:hAnsi="Courier New"/>
                                <w:color w:val="000000"/>
                                <w:spacing w:val="-9"/>
                                <w:sz w:val="18"/>
                              </w:rPr>
                              <w:t xml:space="preserve"> </w:t>
                            </w:r>
                            <w:r>
                              <w:rPr>
                                <w:rFonts w:ascii="Courier New" w:hAnsi="Courier New"/>
                                <w:color w:val="000000"/>
                                <w:sz w:val="18"/>
                              </w:rPr>
                              <w:t>"[YOUR</w:t>
                            </w:r>
                            <w:r>
                              <w:rPr>
                                <w:rFonts w:ascii="Courier New" w:hAnsi="Courier New"/>
                                <w:color w:val="000000"/>
                                <w:spacing w:val="-9"/>
                                <w:sz w:val="18"/>
                              </w:rPr>
                              <w:t xml:space="preserve"> </w:t>
                            </w:r>
                            <w:r>
                              <w:rPr>
                                <w:rFonts w:ascii="Courier New" w:hAnsi="Courier New"/>
                                <w:color w:val="000000"/>
                                <w:spacing w:val="-2"/>
                                <w:sz w:val="18"/>
                              </w:rPr>
                              <w:t>TOKEN]")</w:t>
                            </w:r>
                          </w:p>
                          <w:p>
                            <w:pPr>
                              <w:pStyle w:val="FrameContents"/>
                              <w:spacing w:before="76" w:after="0"/>
                              <w:ind w:left="1749" w:hanging="0"/>
                              <w:rPr>
                                <w:rFonts w:ascii="Courier New" w:hAnsi="Courier New"/>
                                <w:sz w:val="18"/>
                              </w:rPr>
                            </w:pPr>
                            <w:r>
                              <w:rPr>
                                <w:rFonts w:ascii="Courier New" w:hAnsi="Courier New"/>
                                <w:color w:val="000000"/>
                                <w:sz w:val="18"/>
                              </w:rPr>
                              <w:t>.enqueue(object</w:t>
                            </w:r>
                            <w:r>
                              <w:rPr>
                                <w:rFonts w:ascii="Courier New" w:hAnsi="Courier New"/>
                                <w:color w:val="000000"/>
                                <w:spacing w:val="-20"/>
                                <w:sz w:val="18"/>
                              </w:rPr>
                              <w:t xml:space="preserve"> </w:t>
                            </w:r>
                            <w:r>
                              <w:rPr>
                                <w:rFonts w:ascii="Courier New" w:hAnsi="Courier New"/>
                                <w:color w:val="000000"/>
                                <w:sz w:val="18"/>
                              </w:rPr>
                              <w:t>:</w:t>
                            </w:r>
                            <w:r>
                              <w:rPr>
                                <w:rFonts w:ascii="Courier New" w:hAnsi="Courier New"/>
                                <w:color w:val="000000"/>
                                <w:spacing w:val="-17"/>
                                <w:sz w:val="18"/>
                              </w:rPr>
                              <w:t xml:space="preserve"> </w:t>
                            </w:r>
                            <w:r>
                              <w:rPr>
                                <w:rFonts w:ascii="Courier New" w:hAnsi="Courier New"/>
                                <w:color w:val="000000"/>
                                <w:sz w:val="18"/>
                              </w:rPr>
                              <w:t>Callback&lt;OpenWeatherMapResponseData&gt;</w:t>
                            </w:r>
                            <w:r>
                              <w:rPr>
                                <w:rFonts w:ascii="Courier New" w:hAnsi="Courier New"/>
                                <w:color w:val="000000"/>
                                <w:spacing w:val="-17"/>
                                <w:sz w:val="18"/>
                              </w:rPr>
                              <w:t xml:space="preserve"> </w:t>
                            </w:r>
                            <w:r>
                              <w:rPr>
                                <w:rFonts w:ascii="Courier New" w:hAnsi="Courier New"/>
                                <w:color w:val="000000"/>
                                <w:spacing w:val="-10"/>
                                <w:sz w:val="18"/>
                              </w:rPr>
                              <w:t>{</w:t>
                            </w:r>
                          </w:p>
                          <w:p>
                            <w:pPr>
                              <w:pStyle w:val="FrameContents"/>
                              <w:spacing w:before="76" w:after="0"/>
                              <w:ind w:left="2181" w:hanging="0"/>
                              <w:rPr>
                                <w:rFonts w:ascii="Courier New" w:hAnsi="Courier New"/>
                                <w:sz w:val="18"/>
                              </w:rPr>
                            </w:pPr>
                            <w:r>
                              <w:rPr>
                                <w:rFonts w:ascii="Courier New" w:hAnsi="Courier New"/>
                                <w:color w:val="000000"/>
                                <w:spacing w:val="-5"/>
                                <w:sz w:val="18"/>
                              </w:rPr>
                              <w:t>...</w:t>
                            </w:r>
                          </w:p>
                          <w:p>
                            <w:pPr>
                              <w:pStyle w:val="FrameContents"/>
                              <w:spacing w:before="76" w:after="0"/>
                              <w:ind w:left="2181" w:hanging="0"/>
                              <w:rPr>
                                <w:rFonts w:ascii="Courier New" w:hAnsi="Courier New"/>
                                <w:sz w:val="18"/>
                              </w:rPr>
                            </w:pPr>
                            <w:r>
                              <w:rPr>
                                <w:rFonts w:ascii="Courier New" w:hAnsi="Courier New"/>
                                <w:color w:val="000000"/>
                                <w:sz w:val="18"/>
                              </w:rPr>
                              <w:t>override</w:t>
                            </w:r>
                            <w:r>
                              <w:rPr>
                                <w:rFonts w:ascii="Courier New" w:hAnsi="Courier New"/>
                                <w:color w:val="000000"/>
                                <w:spacing w:val="-6"/>
                                <w:sz w:val="18"/>
                              </w:rPr>
                              <w:t xml:space="preserve"> </w:t>
                            </w:r>
                            <w:r>
                              <w:rPr>
                                <w:rFonts w:ascii="Courier New" w:hAnsi="Courier New"/>
                                <w:color w:val="000000"/>
                                <w:sz w:val="18"/>
                              </w:rPr>
                              <w:t>fun</w:t>
                            </w:r>
                            <w:r>
                              <w:rPr>
                                <w:rFonts w:ascii="Courier New" w:hAnsi="Courier New"/>
                                <w:color w:val="000000"/>
                                <w:spacing w:val="-5"/>
                                <w:sz w:val="18"/>
                              </w:rPr>
                              <w:t xml:space="preserve"> </w:t>
                            </w:r>
                            <w:r>
                              <w:rPr>
                                <w:rFonts w:ascii="Courier New" w:hAnsi="Courier New"/>
                                <w:color w:val="000000"/>
                                <w:spacing w:val="-2"/>
                                <w:sz w:val="18"/>
                              </w:rPr>
                              <w:t>onResponse(</w:t>
                            </w:r>
                          </w:p>
                          <w:p>
                            <w:pPr>
                              <w:pStyle w:val="FrameContents"/>
                              <w:spacing w:lineRule="auto" w:line="324" w:before="76" w:after="0"/>
                              <w:ind w:left="2613" w:right="255" w:hanging="0"/>
                              <w:rPr>
                                <w:rFonts w:ascii="Courier New" w:hAnsi="Courier New"/>
                                <w:sz w:val="18"/>
                              </w:rPr>
                            </w:pPr>
                            <w:r>
                              <w:rPr>
                                <w:rFonts w:ascii="Courier New" w:hAnsi="Courier New"/>
                                <w:color w:val="000000"/>
                                <w:sz w:val="18"/>
                              </w:rPr>
                              <w:t>call: Call&lt;OpenWeatherMapResponseData&gt;, response:</w:t>
                            </w:r>
                            <w:r>
                              <w:rPr>
                                <w:rFonts w:ascii="Courier New" w:hAnsi="Courier New"/>
                                <w:color w:val="000000"/>
                                <w:spacing w:val="-29"/>
                                <w:sz w:val="18"/>
                              </w:rPr>
                              <w:t xml:space="preserve"> </w:t>
                            </w:r>
                            <w:r>
                              <w:rPr>
                                <w:rFonts w:ascii="Courier New" w:hAnsi="Courier New"/>
                                <w:color w:val="000000"/>
                                <w:sz w:val="18"/>
                              </w:rPr>
                              <w:t>Response&lt;OpenWeatherMapResponseData&gt;</w:t>
                            </w:r>
                          </w:p>
                          <w:p>
                            <w:pPr>
                              <w:pStyle w:val="FrameContents"/>
                              <w:spacing w:before="1" w:after="0"/>
                              <w:ind w:left="2181" w:hanging="0"/>
                              <w:rPr>
                                <w:rFonts w:ascii="Courier New" w:hAnsi="Courier New"/>
                                <w:b/>
                                <w:b/>
                                <w:sz w:val="18"/>
                              </w:rPr>
                            </w:pPr>
                            <w:r>
                              <w:rPr>
                                <w:rFonts w:ascii="Courier New" w:hAnsi="Courier New"/>
                                <w:color w:val="000000"/>
                                <w:sz w:val="18"/>
                              </w:rPr>
                              <w:t xml:space="preserve">) </w:t>
                            </w:r>
                            <w:r>
                              <w:rPr>
                                <w:rFonts w:ascii="Courier New" w:hAnsi="Courier New"/>
                                <w:b/>
                                <w:color w:val="000000"/>
                                <w:sz w:val="18"/>
                              </w:rPr>
                              <w:t>=</w:t>
                            </w:r>
                            <w:r>
                              <w:rPr>
                                <w:rFonts w:ascii="Courier New" w:hAnsi="Courier New"/>
                                <w:b/>
                                <w:color w:val="000000"/>
                                <w:spacing w:val="-1"/>
                                <w:sz w:val="18"/>
                              </w:rPr>
                              <w:t xml:space="preserve"> </w:t>
                            </w:r>
                            <w:r>
                              <w:rPr>
                                <w:rFonts w:ascii="Courier New" w:hAnsi="Courier New"/>
                                <w:b/>
                                <w:color w:val="000000"/>
                                <w:spacing w:val="-2"/>
                                <w:sz w:val="18"/>
                              </w:rPr>
                              <w:t>handleResponse(response)</w:t>
                            </w:r>
                          </w:p>
                          <w:p>
                            <w:pPr>
                              <w:pStyle w:val="FrameContents"/>
                              <w:spacing w:before="76" w:after="0"/>
                              <w:ind w:left="1749" w:hanging="0"/>
                              <w:rPr>
                                <w:rFonts w:ascii="Courier New" w:hAnsi="Courier New"/>
                                <w:sz w:val="18"/>
                              </w:rPr>
                            </w:pPr>
                            <w:r>
                              <w:rPr>
                                <w:rFonts w:ascii="Courier New" w:hAnsi="Courier New"/>
                                <w:color w:val="000000"/>
                                <w:spacing w:val="-5"/>
                                <w:sz w:val="18"/>
                              </w:rPr>
                              <w:t>})</w:t>
                            </w:r>
                          </w:p>
                          <w:p>
                            <w:pPr>
                              <w:pStyle w:val="FrameContents"/>
                              <w:spacing w:before="76" w:after="0"/>
                              <w:ind w:left="885" w:hanging="0"/>
                              <w:rPr>
                                <w:rFonts w:ascii="Courier New" w:hAnsi="Courier New"/>
                                <w:sz w:val="18"/>
                              </w:rPr>
                            </w:pPr>
                            <w:r>
                              <w:rPr>
                                <w:rFonts w:ascii="Courier New" w:hAnsi="Courier New"/>
                                <w:color w:val="000000"/>
                                <w:sz w:val="18"/>
                              </w:rPr>
                              <w:t>}</w:t>
                            </w:r>
                          </w:p>
                          <w:p>
                            <w:pPr>
                              <w:pStyle w:val="TextBody"/>
                              <w:rPr>
                                <w:rFonts w:ascii="Courier New" w:hAnsi="Courier New"/>
                              </w:rPr>
                            </w:pPr>
                            <w:r>
                              <w:rPr>
                                <w:rFonts w:ascii="Courier New" w:hAnsi="Courier New"/>
                                <w:color w:val="000000"/>
                              </w:rPr>
                            </w:r>
                          </w:p>
                          <w:p>
                            <w:pPr>
                              <w:pStyle w:val="FrameContents"/>
                              <w:spacing w:lineRule="auto" w:line="235" w:before="133" w:after="0"/>
                              <w:ind w:left="1101" w:right="1185" w:hanging="216"/>
                              <w:rPr>
                                <w:rFonts w:ascii="Courier New" w:hAnsi="Courier New"/>
                                <w:b/>
                                <w:b/>
                                <w:sz w:val="18"/>
                              </w:rPr>
                            </w:pPr>
                            <w:r>
                              <w:rPr>
                                <w:rFonts w:ascii="Courier New" w:hAnsi="Courier New"/>
                                <w:b/>
                                <w:color w:val="000000"/>
                                <w:sz w:val="18"/>
                              </w:rPr>
                              <w:t>private fun handleResponse(response: Response&lt;OpenWeatherMapResponseData&gt;)</w:t>
                            </w:r>
                            <w:r>
                              <w:rPr>
                                <w:rFonts w:ascii="Courier New" w:hAnsi="Courier New"/>
                                <w:b/>
                                <w:color w:val="000000"/>
                                <w:spacing w:val="-29"/>
                                <w:sz w:val="18"/>
                              </w:rPr>
                              <w:t xml:space="preserve"> </w:t>
                            </w:r>
                            <w:r>
                              <w:rPr>
                                <w:rFonts w:ascii="Courier New" w:hAnsi="Courier New"/>
                                <w:b/>
                                <w:color w:val="000000"/>
                                <w:sz w:val="18"/>
                              </w:rPr>
                              <w:t>=</w:t>
                            </w:r>
                          </w:p>
                          <w:p>
                            <w:pPr>
                              <w:pStyle w:val="FrameContents"/>
                              <w:spacing w:lineRule="auto" w:line="324" w:before="17" w:after="0"/>
                              <w:ind w:left="1749" w:right="1766" w:hanging="432"/>
                              <w:rPr>
                                <w:rFonts w:ascii="Courier New" w:hAnsi="Courier New"/>
                                <w:b/>
                                <w:b/>
                                <w:sz w:val="18"/>
                              </w:rPr>
                            </w:pPr>
                            <w:r>
                              <w:rPr>
                                <w:rFonts w:ascii="Courier New" w:hAnsi="Courier New"/>
                                <w:b/>
                                <w:color w:val="000000"/>
                                <w:sz w:val="18"/>
                              </w:rPr>
                              <w:t>if (response.isSuccessful) { response.body()?.let</w:t>
                            </w:r>
                            <w:r>
                              <w:rPr>
                                <w:rFonts w:ascii="Courier New" w:hAnsi="Courier New"/>
                                <w:b/>
                                <w:color w:val="000000"/>
                                <w:spacing w:val="-13"/>
                                <w:sz w:val="18"/>
                              </w:rPr>
                              <w:t xml:space="preserve"> </w:t>
                            </w:r>
                            <w:r>
                              <w:rPr>
                                <w:rFonts w:ascii="Courier New" w:hAnsi="Courier New"/>
                                <w:b/>
                                <w:color w:val="000000"/>
                                <w:sz w:val="18"/>
                              </w:rPr>
                              <w:t>{</w:t>
                            </w:r>
                            <w:r>
                              <w:rPr>
                                <w:rFonts w:ascii="Courier New" w:hAnsi="Courier New"/>
                                <w:b/>
                                <w:color w:val="000000"/>
                                <w:spacing w:val="-13"/>
                                <w:sz w:val="18"/>
                              </w:rPr>
                              <w:t xml:space="preserve"> </w:t>
                            </w:r>
                            <w:r>
                              <w:rPr>
                                <w:rFonts w:ascii="Courier New" w:hAnsi="Courier New"/>
                                <w:b/>
                                <w:color w:val="000000"/>
                                <w:sz w:val="18"/>
                              </w:rPr>
                              <w:t>validResponse</w:t>
                            </w:r>
                            <w:r>
                              <w:rPr>
                                <w:rFonts w:ascii="Courier New" w:hAnsi="Courier New"/>
                                <w:b/>
                                <w:color w:val="000000"/>
                                <w:spacing w:val="-13"/>
                                <w:sz w:val="18"/>
                              </w:rPr>
                              <w:t xml:space="preserve"> </w:t>
                            </w:r>
                            <w:r>
                              <w:rPr>
                                <w:rFonts w:ascii="Courier New" w:hAnsi="Courier New"/>
                                <w:b/>
                                <w:color w:val="000000"/>
                                <w:sz w:val="18"/>
                              </w:rPr>
                              <w:t>-&gt;</w:t>
                            </w:r>
                          </w:p>
                          <w:p>
                            <w:pPr>
                              <w:pStyle w:val="FrameContents"/>
                              <w:spacing w:before="2" w:after="0"/>
                              <w:ind w:left="2181" w:hanging="0"/>
                              <w:rPr>
                                <w:rFonts w:ascii="Courier New" w:hAnsi="Courier New"/>
                                <w:b/>
                                <w:b/>
                                <w:sz w:val="18"/>
                              </w:rPr>
                            </w:pPr>
                            <w:r>
                              <w:rPr>
                                <w:rFonts w:ascii="Courier New" w:hAnsi="Courier New"/>
                                <w:b/>
                                <w:color w:val="000000"/>
                                <w:spacing w:val="-2"/>
                                <w:sz w:val="18"/>
                              </w:rPr>
                              <w:t>handleValidResponse(validResponse)</w:t>
                            </w:r>
                          </w:p>
                          <w:p>
                            <w:pPr>
                              <w:pStyle w:val="FrameContents"/>
                              <w:spacing w:before="76" w:after="0"/>
                              <w:ind w:left="1749" w:hanging="0"/>
                              <w:rPr>
                                <w:rFonts w:ascii="Courier New" w:hAnsi="Courier New"/>
                                <w:b/>
                                <w:b/>
                                <w:sz w:val="18"/>
                              </w:rPr>
                            </w:pPr>
                            <w:r>
                              <w:rPr>
                                <w:rFonts w:ascii="Courier New" w:hAnsi="Courier New"/>
                                <w:b/>
                                <w:color w:val="000000"/>
                                <w:sz w:val="18"/>
                              </w:rPr>
                              <w:t>}</w:t>
                            </w:r>
                            <w:r>
                              <w:rPr>
                                <w:rFonts w:ascii="Courier New" w:hAnsi="Courier New"/>
                                <w:b/>
                                <w:color w:val="000000"/>
                                <w:spacing w:val="-2"/>
                                <w:sz w:val="18"/>
                              </w:rPr>
                              <w:t xml:space="preserve"> </w:t>
                            </w:r>
                            <w:r>
                              <w:rPr>
                                <w:rFonts w:ascii="Courier New" w:hAnsi="Courier New"/>
                                <w:b/>
                                <w:color w:val="000000"/>
                                <w:sz w:val="18"/>
                              </w:rPr>
                              <w:t>?:</w:t>
                            </w:r>
                            <w:r>
                              <w:rPr>
                                <w:rFonts w:ascii="Courier New" w:hAnsi="Courier New"/>
                                <w:b/>
                                <w:color w:val="000000"/>
                                <w:spacing w:val="-1"/>
                                <w:sz w:val="18"/>
                              </w:rPr>
                              <w:t xml:space="preserve"> </w:t>
                            </w:r>
                            <w:r>
                              <w:rPr>
                                <w:rFonts w:ascii="Courier New" w:hAnsi="Courier New"/>
                                <w:b/>
                                <w:color w:val="000000"/>
                                <w:spacing w:val="-4"/>
                                <w:sz w:val="18"/>
                              </w:rPr>
                              <w:t>Unit</w:t>
                            </w:r>
                          </w:p>
                          <w:p>
                            <w:pPr>
                              <w:pStyle w:val="FrameContents"/>
                              <w:spacing w:before="76" w:after="0"/>
                              <w:ind w:left="1317" w:hanging="0"/>
                              <w:rPr>
                                <w:rFonts w:ascii="Courier New" w:hAnsi="Courier New"/>
                                <w:b/>
                                <w:b/>
                                <w:sz w:val="18"/>
                              </w:rPr>
                            </w:pPr>
                            <w:r>
                              <w:rPr>
                                <w:rFonts w:ascii="Courier New" w:hAnsi="Courier New"/>
                                <w:b/>
                                <w:color w:val="000000"/>
                                <w:sz w:val="18"/>
                              </w:rPr>
                              <w:t>}</w:t>
                            </w:r>
                            <w:r>
                              <w:rPr>
                                <w:rFonts w:ascii="Courier New" w:hAnsi="Courier New"/>
                                <w:b/>
                                <w:color w:val="000000"/>
                                <w:spacing w:val="-3"/>
                                <w:sz w:val="18"/>
                              </w:rPr>
                              <w:t xml:space="preserve"> </w:t>
                            </w:r>
                            <w:r>
                              <w:rPr>
                                <w:rFonts w:ascii="Courier New" w:hAnsi="Courier New"/>
                                <w:b/>
                                <w:color w:val="000000"/>
                                <w:sz w:val="18"/>
                              </w:rPr>
                              <w:t>else</w:t>
                            </w:r>
                            <w:r>
                              <w:rPr>
                                <w:rFonts w:ascii="Courier New" w:hAnsi="Courier New"/>
                                <w:b/>
                                <w:color w:val="000000"/>
                                <w:spacing w:val="-2"/>
                                <w:sz w:val="18"/>
                              </w:rPr>
                              <w:t xml:space="preserve"> </w:t>
                            </w:r>
                            <w:r>
                              <w:rPr>
                                <w:rFonts w:ascii="Courier New" w:hAnsi="Courier New"/>
                                <w:b/>
                                <w:color w:val="000000"/>
                                <w:spacing w:val="-10"/>
                                <w:sz w:val="18"/>
                              </w:rPr>
                              <w:t>{</w:t>
                            </w:r>
                          </w:p>
                          <w:p>
                            <w:pPr>
                              <w:pStyle w:val="FrameContents"/>
                              <w:spacing w:before="76" w:after="0"/>
                              <w:ind w:left="1317" w:hanging="0"/>
                              <w:rPr>
                                <w:rFonts w:ascii="Courier New" w:hAnsi="Courier New"/>
                                <w:b/>
                                <w:b/>
                                <w:sz w:val="18"/>
                              </w:rPr>
                            </w:pPr>
                            <w:r>
                              <w:rPr>
                                <w:rFonts w:ascii="Courier New" w:hAnsi="Courier New"/>
                                <w:b/>
                                <w:color w:val="000000"/>
                                <w:sz w:val="18"/>
                              </w:rPr>
                              <w:t>}</w:t>
                            </w:r>
                          </w:p>
                        </w:txbxContent>
                      </wps:txbx>
                      <wps:bodyPr lIns="0" rIns="0" tIns="0" bIns="0" anchor="t" upright="1">
                        <a:noAutofit/>
                      </wps:bodyPr>
                    </wps:wsp>
                  </a:graphicData>
                </a:graphic>
              </wp:anchor>
            </w:drawing>
          </mc:Choice>
          <mc:Fallback>
            <w:pict>
              <v:rect id="shape_0" ID="docshape331" path="m0,0l-2147483645,0l-2147483645,-2147483646l0,-2147483646xe" stroked="f" o:allowincell="f" style="position:absolute;margin-left:88.2pt;margin-top:8.1pt;width:399.55pt;height:470.2pt;mso-wrap-style:square;v-text-anchor:top;mso-position-horizontal-relative:page" wp14:anchorId="26101761">
                <v:fill o:detectmouseclick="t" on="false"/>
                <v:stroke color="#3465a4" joinstyle="round" endcap="flat"/>
                <v:textbox>
                  <w:txbxContent>
                    <w:p>
                      <w:pPr>
                        <w:pStyle w:val="FrameContents"/>
                        <w:spacing w:before="40" w:after="0"/>
                        <w:ind w:left="453" w:hanging="0"/>
                        <w:rPr>
                          <w:rFonts w:ascii="Courier New" w:hAnsi="Courier New"/>
                          <w:sz w:val="18"/>
                        </w:rPr>
                      </w:pPr>
                      <w:r>
                        <w:rPr>
                          <w:rFonts w:ascii="Courier New" w:hAnsi="Courier New"/>
                          <w:color w:val="000000"/>
                          <w:sz w:val="18"/>
                        </w:rPr>
                        <w:t>package</w:t>
                      </w:r>
                      <w:r>
                        <w:rPr>
                          <w:rFonts w:ascii="Courier New" w:hAnsi="Courier New"/>
                          <w:color w:val="000000"/>
                          <w:spacing w:val="-7"/>
                          <w:sz w:val="18"/>
                        </w:rPr>
                        <w:t xml:space="preserve"> </w:t>
                      </w:r>
                      <w:r>
                        <w:rPr>
                          <w:rFonts w:ascii="Courier New" w:hAnsi="Courier New"/>
                          <w:color w:val="000000"/>
                          <w:spacing w:val="-2"/>
                          <w:sz w:val="18"/>
                        </w:rPr>
                        <w:t>com.example.newyorkweather</w:t>
                      </w:r>
                    </w:p>
                    <w:p>
                      <w:pPr>
                        <w:pStyle w:val="FrameContents"/>
                        <w:spacing w:before="76" w:after="0"/>
                        <w:ind w:left="453" w:hanging="0"/>
                        <w:rPr>
                          <w:rFonts w:ascii="Courier New" w:hAnsi="Courier New"/>
                          <w:sz w:val="18"/>
                        </w:rPr>
                      </w:pPr>
                      <w:r>
                        <w:rPr>
                          <w:rFonts w:ascii="Courier New" w:hAnsi="Courier New"/>
                          <w:color w:val="000000"/>
                          <w:spacing w:val="-5"/>
                          <w:sz w:val="18"/>
                        </w:rPr>
                        <w:t>...</w:t>
                      </w:r>
                    </w:p>
                    <w:p>
                      <w:pPr>
                        <w:pStyle w:val="FrameContents"/>
                        <w:spacing w:before="76" w:after="0"/>
                        <w:ind w:left="453" w:hanging="0"/>
                        <w:rPr>
                          <w:rFonts w:ascii="Courier New" w:hAnsi="Courier New"/>
                          <w:sz w:val="18"/>
                        </w:rPr>
                      </w:pPr>
                      <w:r>
                        <w:rPr>
                          <w:rFonts w:ascii="Courier New" w:hAnsi="Courier New"/>
                          <w:color w:val="000000"/>
                          <w:sz w:val="18"/>
                        </w:rPr>
                        <w:t>class</w:t>
                      </w:r>
                      <w:r>
                        <w:rPr>
                          <w:rFonts w:ascii="Courier New" w:hAnsi="Courier New"/>
                          <w:color w:val="000000"/>
                          <w:spacing w:val="-10"/>
                          <w:sz w:val="18"/>
                        </w:rPr>
                        <w:t xml:space="preserve"> </w:t>
                      </w:r>
                      <w:r>
                        <w:rPr>
                          <w:rFonts w:ascii="Courier New" w:hAnsi="Courier New"/>
                          <w:color w:val="000000"/>
                          <w:sz w:val="18"/>
                        </w:rPr>
                        <w:t>MainActivity</w:t>
                      </w:r>
                      <w:r>
                        <w:rPr>
                          <w:rFonts w:ascii="Courier New" w:hAnsi="Courier New"/>
                          <w:color w:val="000000"/>
                          <w:spacing w:val="-9"/>
                          <w:sz w:val="18"/>
                        </w:rPr>
                        <w:t xml:space="preserve"> </w:t>
                      </w:r>
                      <w:r>
                        <w:rPr>
                          <w:rFonts w:ascii="Courier New" w:hAnsi="Courier New"/>
                          <w:color w:val="000000"/>
                          <w:sz w:val="18"/>
                        </w:rPr>
                        <w:t>:</w:t>
                      </w:r>
                      <w:r>
                        <w:rPr>
                          <w:rFonts w:ascii="Courier New" w:hAnsi="Courier New"/>
                          <w:color w:val="000000"/>
                          <w:spacing w:val="-9"/>
                          <w:sz w:val="18"/>
                        </w:rPr>
                        <w:t xml:space="preserve"> </w:t>
                      </w:r>
                      <w:r>
                        <w:rPr>
                          <w:rFonts w:ascii="Courier New" w:hAnsi="Courier New"/>
                          <w:color w:val="000000"/>
                          <w:sz w:val="18"/>
                        </w:rPr>
                        <w:t>AppCompatActivity()</w:t>
                      </w:r>
                      <w:r>
                        <w:rPr>
                          <w:rFonts w:ascii="Courier New" w:hAnsi="Courier New"/>
                          <w:color w:val="000000"/>
                          <w:spacing w:val="-9"/>
                          <w:sz w:val="18"/>
                        </w:rPr>
                        <w:t xml:space="preserve"> </w:t>
                      </w:r>
                      <w:r>
                        <w:rPr>
                          <w:rFonts w:ascii="Courier New" w:hAnsi="Courier New"/>
                          <w:color w:val="000000"/>
                          <w:spacing w:val="-10"/>
                          <w:sz w:val="18"/>
                        </w:rPr>
                        <w:t>{</w:t>
                      </w:r>
                    </w:p>
                    <w:p>
                      <w:pPr>
                        <w:pStyle w:val="FrameContents"/>
                        <w:spacing w:before="76" w:after="0"/>
                        <w:ind w:left="885" w:hanging="0"/>
                        <w:rPr>
                          <w:rFonts w:ascii="Courier New" w:hAnsi="Courier New"/>
                          <w:b/>
                          <w:b/>
                          <w:sz w:val="18"/>
                        </w:rPr>
                      </w:pPr>
                      <w:r>
                        <w:rPr>
                          <w:rFonts w:ascii="Courier New" w:hAnsi="Courier New"/>
                          <w:b/>
                          <w:color w:val="000000"/>
                          <w:sz w:val="18"/>
                        </w:rPr>
                        <w:t>private</w:t>
                      </w:r>
                      <w:r>
                        <w:rPr>
                          <w:rFonts w:ascii="Courier New" w:hAnsi="Courier New"/>
                          <w:b/>
                          <w:color w:val="000000"/>
                          <w:spacing w:val="-7"/>
                          <w:sz w:val="18"/>
                        </w:rPr>
                        <w:t xml:space="preserve"> </w:t>
                      </w:r>
                      <w:r>
                        <w:rPr>
                          <w:rFonts w:ascii="Courier New" w:hAnsi="Courier New"/>
                          <w:b/>
                          <w:color w:val="000000"/>
                          <w:sz w:val="18"/>
                        </w:rPr>
                        <w:t>val</w:t>
                      </w:r>
                      <w:r>
                        <w:rPr>
                          <w:rFonts w:ascii="Courier New" w:hAnsi="Courier New"/>
                          <w:b/>
                          <w:color w:val="000000"/>
                          <w:spacing w:val="-7"/>
                          <w:sz w:val="18"/>
                        </w:rPr>
                        <w:t xml:space="preserve"> </w:t>
                      </w:r>
                      <w:r>
                        <w:rPr>
                          <w:rFonts w:ascii="Courier New" w:hAnsi="Courier New"/>
                          <w:b/>
                          <w:color w:val="000000"/>
                          <w:sz w:val="18"/>
                        </w:rPr>
                        <w:t>titleView:</w:t>
                      </w:r>
                      <w:r>
                        <w:rPr>
                          <w:rFonts w:ascii="Courier New" w:hAnsi="Courier New"/>
                          <w:b/>
                          <w:color w:val="000000"/>
                          <w:spacing w:val="-6"/>
                          <w:sz w:val="18"/>
                        </w:rPr>
                        <w:t xml:space="preserve"> </w:t>
                      </w:r>
                      <w:r>
                        <w:rPr>
                          <w:rFonts w:ascii="Courier New" w:hAnsi="Courier New"/>
                          <w:b/>
                          <w:color w:val="000000"/>
                          <w:spacing w:val="-2"/>
                          <w:sz w:val="18"/>
                        </w:rPr>
                        <w:t>TextView</w:t>
                      </w:r>
                    </w:p>
                    <w:p>
                      <w:pPr>
                        <w:pStyle w:val="FrameContents"/>
                        <w:spacing w:before="77" w:after="0"/>
                        <w:ind w:left="1317" w:hanging="0"/>
                        <w:rPr>
                          <w:rFonts w:ascii="Courier New" w:hAnsi="Courier New"/>
                          <w:b/>
                          <w:b/>
                          <w:sz w:val="18"/>
                        </w:rPr>
                      </w:pPr>
                      <w:r>
                        <w:rPr>
                          <w:rFonts w:ascii="Courier New" w:hAnsi="Courier New"/>
                          <w:b/>
                          <w:color w:val="000000"/>
                          <w:spacing w:val="-2"/>
                          <w:sz w:val="18"/>
                        </w:rPr>
                        <w:t>by</w:t>
                      </w:r>
                      <w:r>
                        <w:rPr>
                          <w:rFonts w:ascii="Courier New" w:hAnsi="Courier New"/>
                          <w:b/>
                          <w:color w:val="000000"/>
                          <w:spacing w:val="-23"/>
                          <w:sz w:val="18"/>
                        </w:rPr>
                        <w:t xml:space="preserve"> </w:t>
                      </w:r>
                      <w:r>
                        <w:rPr>
                          <w:rFonts w:ascii="Courier New" w:hAnsi="Courier New"/>
                          <w:b/>
                          <w:color w:val="000000"/>
                          <w:spacing w:val="-2"/>
                          <w:sz w:val="18"/>
                        </w:rPr>
                        <w:t>lazy</w:t>
                      </w:r>
                      <w:r>
                        <w:rPr>
                          <w:rFonts w:ascii="Courier New" w:hAnsi="Courier New"/>
                          <w:b/>
                          <w:color w:val="000000"/>
                          <w:spacing w:val="-22"/>
                          <w:sz w:val="18"/>
                        </w:rPr>
                        <w:t xml:space="preserve"> </w:t>
                      </w:r>
                      <w:r>
                        <w:rPr>
                          <w:rFonts w:ascii="Courier New" w:hAnsi="Courier New"/>
                          <w:b/>
                          <w:color w:val="000000"/>
                          <w:spacing w:val="-2"/>
                          <w:sz w:val="18"/>
                        </w:rPr>
                        <w:t>{</w:t>
                      </w:r>
                      <w:r>
                        <w:rPr>
                          <w:rFonts w:ascii="Courier New" w:hAnsi="Courier New"/>
                          <w:b/>
                          <w:color w:val="000000"/>
                          <w:spacing w:val="-22"/>
                          <w:sz w:val="18"/>
                        </w:rPr>
                        <w:t xml:space="preserve"> </w:t>
                      </w:r>
                      <w:r>
                        <w:rPr>
                          <w:rFonts w:ascii="Courier New" w:hAnsi="Courier New"/>
                          <w:b/>
                          <w:color w:val="000000"/>
                          <w:spacing w:val="-2"/>
                          <w:sz w:val="18"/>
                        </w:rPr>
                        <w:t>findViewById(R.id.main_title)</w:t>
                      </w:r>
                      <w:r>
                        <w:rPr>
                          <w:rFonts w:ascii="Courier New" w:hAnsi="Courier New"/>
                          <w:b/>
                          <w:color w:val="000000"/>
                          <w:spacing w:val="-23"/>
                          <w:sz w:val="18"/>
                        </w:rPr>
                        <w:t xml:space="preserve"> </w:t>
                      </w:r>
                      <w:r>
                        <w:rPr>
                          <w:rFonts w:ascii="Courier New" w:hAnsi="Courier New"/>
                          <w:b/>
                          <w:color w:val="000000"/>
                          <w:spacing w:val="-10"/>
                          <w:sz w:val="18"/>
                        </w:rPr>
                        <w:t>}</w:t>
                      </w:r>
                    </w:p>
                    <w:p>
                      <w:pPr>
                        <w:pStyle w:val="FrameContents"/>
                        <w:spacing w:before="76" w:after="0"/>
                        <w:ind w:left="885" w:hanging="0"/>
                        <w:rPr>
                          <w:rFonts w:ascii="Courier New" w:hAnsi="Courier New"/>
                          <w:b/>
                          <w:b/>
                          <w:sz w:val="18"/>
                        </w:rPr>
                      </w:pPr>
                      <w:r>
                        <w:rPr>
                          <w:rFonts w:ascii="Courier New" w:hAnsi="Courier New"/>
                          <w:b/>
                          <w:color w:val="000000"/>
                          <w:sz w:val="18"/>
                        </w:rPr>
                        <w:t>private</w:t>
                      </w:r>
                      <w:r>
                        <w:rPr>
                          <w:rFonts w:ascii="Courier New" w:hAnsi="Courier New"/>
                          <w:b/>
                          <w:color w:val="000000"/>
                          <w:spacing w:val="-7"/>
                          <w:sz w:val="18"/>
                        </w:rPr>
                        <w:t xml:space="preserve"> </w:t>
                      </w:r>
                      <w:r>
                        <w:rPr>
                          <w:rFonts w:ascii="Courier New" w:hAnsi="Courier New"/>
                          <w:b/>
                          <w:color w:val="000000"/>
                          <w:sz w:val="18"/>
                        </w:rPr>
                        <w:t>val</w:t>
                      </w:r>
                      <w:r>
                        <w:rPr>
                          <w:rFonts w:ascii="Courier New" w:hAnsi="Courier New"/>
                          <w:b/>
                          <w:color w:val="000000"/>
                          <w:spacing w:val="-7"/>
                          <w:sz w:val="18"/>
                        </w:rPr>
                        <w:t xml:space="preserve"> </w:t>
                      </w:r>
                      <w:r>
                        <w:rPr>
                          <w:rFonts w:ascii="Courier New" w:hAnsi="Courier New"/>
                          <w:b/>
                          <w:color w:val="000000"/>
                          <w:sz w:val="18"/>
                        </w:rPr>
                        <w:t>statusView:</w:t>
                      </w:r>
                      <w:r>
                        <w:rPr>
                          <w:rFonts w:ascii="Courier New" w:hAnsi="Courier New"/>
                          <w:b/>
                          <w:color w:val="000000"/>
                          <w:spacing w:val="-7"/>
                          <w:sz w:val="18"/>
                        </w:rPr>
                        <w:t xml:space="preserve"> </w:t>
                      </w:r>
                      <w:r>
                        <w:rPr>
                          <w:rFonts w:ascii="Courier New" w:hAnsi="Courier New"/>
                          <w:b/>
                          <w:color w:val="000000"/>
                          <w:spacing w:val="-2"/>
                          <w:sz w:val="18"/>
                        </w:rPr>
                        <w:t>TextView</w:t>
                      </w:r>
                    </w:p>
                    <w:p>
                      <w:pPr>
                        <w:pStyle w:val="FrameContents"/>
                        <w:spacing w:before="76" w:after="0"/>
                        <w:ind w:left="1317" w:hanging="0"/>
                        <w:rPr>
                          <w:rFonts w:ascii="Courier New" w:hAnsi="Courier New"/>
                          <w:b/>
                          <w:b/>
                          <w:sz w:val="18"/>
                        </w:rPr>
                      </w:pPr>
                      <w:r>
                        <w:rPr>
                          <w:rFonts w:ascii="Courier New" w:hAnsi="Courier New"/>
                          <w:b/>
                          <w:color w:val="000000"/>
                          <w:spacing w:val="-2"/>
                          <w:sz w:val="18"/>
                        </w:rPr>
                        <w:t>by</w:t>
                      </w:r>
                      <w:r>
                        <w:rPr>
                          <w:rFonts w:ascii="Courier New" w:hAnsi="Courier New"/>
                          <w:b/>
                          <w:color w:val="000000"/>
                          <w:spacing w:val="-24"/>
                          <w:sz w:val="18"/>
                        </w:rPr>
                        <w:t xml:space="preserve"> </w:t>
                      </w:r>
                      <w:r>
                        <w:rPr>
                          <w:rFonts w:ascii="Courier New" w:hAnsi="Courier New"/>
                          <w:b/>
                          <w:color w:val="000000"/>
                          <w:spacing w:val="-2"/>
                          <w:sz w:val="18"/>
                        </w:rPr>
                        <w:t>lazy</w:t>
                      </w:r>
                      <w:r>
                        <w:rPr>
                          <w:rFonts w:ascii="Courier New" w:hAnsi="Courier New"/>
                          <w:b/>
                          <w:color w:val="000000"/>
                          <w:spacing w:val="-23"/>
                          <w:sz w:val="18"/>
                        </w:rPr>
                        <w:t xml:space="preserve"> </w:t>
                      </w:r>
                      <w:r>
                        <w:rPr>
                          <w:rFonts w:ascii="Courier New" w:hAnsi="Courier New"/>
                          <w:b/>
                          <w:color w:val="000000"/>
                          <w:spacing w:val="-2"/>
                          <w:sz w:val="18"/>
                        </w:rPr>
                        <w:t>{</w:t>
                      </w:r>
                      <w:r>
                        <w:rPr>
                          <w:rFonts w:ascii="Courier New" w:hAnsi="Courier New"/>
                          <w:b/>
                          <w:color w:val="000000"/>
                          <w:spacing w:val="-23"/>
                          <w:sz w:val="18"/>
                        </w:rPr>
                        <w:t xml:space="preserve"> </w:t>
                      </w:r>
                      <w:r>
                        <w:rPr>
                          <w:rFonts w:ascii="Courier New" w:hAnsi="Courier New"/>
                          <w:b/>
                          <w:color w:val="000000"/>
                          <w:spacing w:val="-2"/>
                          <w:sz w:val="18"/>
                        </w:rPr>
                        <w:t>findViewById(R.id.main_status)</w:t>
                      </w:r>
                      <w:r>
                        <w:rPr>
                          <w:rFonts w:ascii="Courier New" w:hAnsi="Courier New"/>
                          <w:b/>
                          <w:color w:val="000000"/>
                          <w:spacing w:val="-23"/>
                          <w:sz w:val="18"/>
                        </w:rPr>
                        <w:t xml:space="preserve"> </w:t>
                      </w:r>
                      <w:r>
                        <w:rPr>
                          <w:rFonts w:ascii="Courier New" w:hAnsi="Courier New"/>
                          <w:b/>
                          <w:color w:val="000000"/>
                          <w:spacing w:val="-10"/>
                          <w:sz w:val="18"/>
                        </w:rPr>
                        <w:t>}</w:t>
                      </w:r>
                    </w:p>
                    <w:p>
                      <w:pPr>
                        <w:pStyle w:val="FrameContents"/>
                        <w:spacing w:before="76" w:after="0"/>
                        <w:ind w:left="885" w:hanging="0"/>
                        <w:rPr>
                          <w:rFonts w:ascii="Courier New" w:hAnsi="Courier New"/>
                          <w:b/>
                          <w:b/>
                          <w:sz w:val="18"/>
                        </w:rPr>
                      </w:pPr>
                      <w:r>
                        <w:rPr>
                          <w:rFonts w:ascii="Courier New" w:hAnsi="Courier New"/>
                          <w:b/>
                          <w:color w:val="000000"/>
                          <w:sz w:val="18"/>
                        </w:rPr>
                        <w:t>private</w:t>
                      </w:r>
                      <w:r>
                        <w:rPr>
                          <w:rFonts w:ascii="Courier New" w:hAnsi="Courier New"/>
                          <w:b/>
                          <w:color w:val="000000"/>
                          <w:spacing w:val="-9"/>
                          <w:sz w:val="18"/>
                        </w:rPr>
                        <w:t xml:space="preserve"> </w:t>
                      </w:r>
                      <w:r>
                        <w:rPr>
                          <w:rFonts w:ascii="Courier New" w:hAnsi="Courier New"/>
                          <w:b/>
                          <w:color w:val="000000"/>
                          <w:sz w:val="18"/>
                        </w:rPr>
                        <w:t>val</w:t>
                      </w:r>
                      <w:r>
                        <w:rPr>
                          <w:rFonts w:ascii="Courier New" w:hAnsi="Courier New"/>
                          <w:b/>
                          <w:color w:val="000000"/>
                          <w:spacing w:val="-9"/>
                          <w:sz w:val="18"/>
                        </w:rPr>
                        <w:t xml:space="preserve"> </w:t>
                      </w:r>
                      <w:r>
                        <w:rPr>
                          <w:rFonts w:ascii="Courier New" w:hAnsi="Courier New"/>
                          <w:b/>
                          <w:color w:val="000000"/>
                          <w:sz w:val="18"/>
                        </w:rPr>
                        <w:t>descriptionView:</w:t>
                      </w:r>
                      <w:r>
                        <w:rPr>
                          <w:rFonts w:ascii="Courier New" w:hAnsi="Courier New"/>
                          <w:b/>
                          <w:color w:val="000000"/>
                          <w:spacing w:val="-8"/>
                          <w:sz w:val="18"/>
                        </w:rPr>
                        <w:t xml:space="preserve"> </w:t>
                      </w:r>
                      <w:r>
                        <w:rPr>
                          <w:rFonts w:ascii="Courier New" w:hAnsi="Courier New"/>
                          <w:b/>
                          <w:color w:val="000000"/>
                          <w:spacing w:val="-2"/>
                          <w:sz w:val="18"/>
                        </w:rPr>
                        <w:t>TextView</w:t>
                      </w:r>
                    </w:p>
                    <w:p>
                      <w:pPr>
                        <w:pStyle w:val="FrameContents"/>
                        <w:spacing w:before="76" w:after="0"/>
                        <w:ind w:left="1317" w:hanging="0"/>
                        <w:rPr>
                          <w:rFonts w:ascii="Courier New" w:hAnsi="Courier New"/>
                          <w:b/>
                          <w:b/>
                          <w:sz w:val="18"/>
                        </w:rPr>
                      </w:pPr>
                      <w:r>
                        <w:rPr>
                          <w:rFonts w:ascii="Courier New" w:hAnsi="Courier New"/>
                          <w:b/>
                          <w:color w:val="000000"/>
                          <w:spacing w:val="-2"/>
                          <w:sz w:val="18"/>
                        </w:rPr>
                        <w:t>by</w:t>
                      </w:r>
                      <w:r>
                        <w:rPr>
                          <w:rFonts w:ascii="Courier New" w:hAnsi="Courier New"/>
                          <w:b/>
                          <w:color w:val="000000"/>
                          <w:spacing w:val="-18"/>
                          <w:sz w:val="18"/>
                        </w:rPr>
                        <w:t xml:space="preserve"> </w:t>
                      </w:r>
                      <w:r>
                        <w:rPr>
                          <w:rFonts w:ascii="Courier New" w:hAnsi="Courier New"/>
                          <w:b/>
                          <w:color w:val="000000"/>
                          <w:spacing w:val="-2"/>
                          <w:sz w:val="18"/>
                        </w:rPr>
                        <w:t>lazy</w:t>
                      </w:r>
                      <w:r>
                        <w:rPr>
                          <w:rFonts w:ascii="Courier New" w:hAnsi="Courier New"/>
                          <w:b/>
                          <w:color w:val="000000"/>
                          <w:spacing w:val="-18"/>
                          <w:sz w:val="18"/>
                        </w:rPr>
                        <w:t xml:space="preserve"> </w:t>
                      </w:r>
                      <w:r>
                        <w:rPr>
                          <w:rFonts w:ascii="Courier New" w:hAnsi="Courier New"/>
                          <w:b/>
                          <w:color w:val="000000"/>
                          <w:spacing w:val="-2"/>
                          <w:sz w:val="18"/>
                        </w:rPr>
                        <w:t>{</w:t>
                      </w:r>
                      <w:r>
                        <w:rPr>
                          <w:rFonts w:ascii="Courier New" w:hAnsi="Courier New"/>
                          <w:b/>
                          <w:color w:val="000000"/>
                          <w:spacing w:val="-18"/>
                          <w:sz w:val="18"/>
                        </w:rPr>
                        <w:t xml:space="preserve"> </w:t>
                      </w:r>
                      <w:r>
                        <w:rPr>
                          <w:rFonts w:ascii="Courier New" w:hAnsi="Courier New"/>
                          <w:b/>
                          <w:color w:val="000000"/>
                          <w:spacing w:val="-2"/>
                          <w:sz w:val="18"/>
                        </w:rPr>
                        <w:t>findViewById(R.id.main_description)</w:t>
                      </w:r>
                      <w:r>
                        <w:rPr>
                          <w:rFonts w:ascii="Courier New" w:hAnsi="Courier New"/>
                          <w:b/>
                          <w:color w:val="000000"/>
                          <w:spacing w:val="-18"/>
                          <w:sz w:val="18"/>
                        </w:rPr>
                        <w:t xml:space="preserve"> </w:t>
                      </w:r>
                      <w:r>
                        <w:rPr>
                          <w:rFonts w:ascii="Courier New" w:hAnsi="Courier New"/>
                          <w:b/>
                          <w:color w:val="000000"/>
                          <w:spacing w:val="-10"/>
                          <w:sz w:val="18"/>
                        </w:rPr>
                        <w:t>}</w:t>
                      </w:r>
                    </w:p>
                    <w:p>
                      <w:pPr>
                        <w:pStyle w:val="FrameContents"/>
                        <w:spacing w:before="76" w:after="0"/>
                        <w:ind w:left="885" w:hanging="0"/>
                        <w:rPr>
                          <w:rFonts w:ascii="Courier New" w:hAnsi="Courier New"/>
                          <w:b/>
                          <w:b/>
                          <w:sz w:val="18"/>
                        </w:rPr>
                      </w:pPr>
                      <w:r>
                        <w:rPr>
                          <w:rFonts w:ascii="Courier New" w:hAnsi="Courier New"/>
                          <w:b/>
                          <w:color w:val="000000"/>
                          <w:sz w:val="18"/>
                        </w:rPr>
                        <w:t>private</w:t>
                      </w:r>
                      <w:r>
                        <w:rPr>
                          <w:rFonts w:ascii="Courier New" w:hAnsi="Courier New"/>
                          <w:b/>
                          <w:color w:val="000000"/>
                          <w:spacing w:val="-9"/>
                          <w:sz w:val="18"/>
                        </w:rPr>
                        <w:t xml:space="preserve"> </w:t>
                      </w:r>
                      <w:r>
                        <w:rPr>
                          <w:rFonts w:ascii="Courier New" w:hAnsi="Courier New"/>
                          <w:b/>
                          <w:color w:val="000000"/>
                          <w:sz w:val="18"/>
                        </w:rPr>
                        <w:t>val</w:t>
                      </w:r>
                      <w:r>
                        <w:rPr>
                          <w:rFonts w:ascii="Courier New" w:hAnsi="Courier New"/>
                          <w:b/>
                          <w:color w:val="000000"/>
                          <w:spacing w:val="-9"/>
                          <w:sz w:val="18"/>
                        </w:rPr>
                        <w:t xml:space="preserve"> </w:t>
                      </w:r>
                      <w:r>
                        <w:rPr>
                          <w:rFonts w:ascii="Courier New" w:hAnsi="Courier New"/>
                          <w:b/>
                          <w:color w:val="000000"/>
                          <w:sz w:val="18"/>
                        </w:rPr>
                        <w:t>weatherIconView:</w:t>
                      </w:r>
                      <w:r>
                        <w:rPr>
                          <w:rFonts w:ascii="Courier New" w:hAnsi="Courier New"/>
                          <w:b/>
                          <w:color w:val="000000"/>
                          <w:spacing w:val="-8"/>
                          <w:sz w:val="18"/>
                        </w:rPr>
                        <w:t xml:space="preserve"> </w:t>
                      </w:r>
                      <w:r>
                        <w:rPr>
                          <w:rFonts w:ascii="Courier New" w:hAnsi="Courier New"/>
                          <w:b/>
                          <w:color w:val="000000"/>
                          <w:spacing w:val="-2"/>
                          <w:sz w:val="18"/>
                        </w:rPr>
                        <w:t>ImageView</w:t>
                      </w:r>
                    </w:p>
                    <w:p>
                      <w:pPr>
                        <w:pStyle w:val="FrameContents"/>
                        <w:spacing w:before="76" w:after="0"/>
                        <w:ind w:left="1317" w:hanging="0"/>
                        <w:rPr>
                          <w:rFonts w:ascii="Courier New" w:hAnsi="Courier New"/>
                          <w:b/>
                          <w:b/>
                          <w:sz w:val="18"/>
                        </w:rPr>
                      </w:pPr>
                      <w:r>
                        <w:rPr>
                          <w:rFonts w:ascii="Courier New" w:hAnsi="Courier New"/>
                          <w:b/>
                          <w:color w:val="000000"/>
                          <w:spacing w:val="-2"/>
                          <w:sz w:val="18"/>
                        </w:rPr>
                        <w:t>by</w:t>
                      </w:r>
                      <w:r>
                        <w:rPr>
                          <w:rFonts w:ascii="Courier New" w:hAnsi="Courier New"/>
                          <w:b/>
                          <w:color w:val="000000"/>
                          <w:spacing w:val="-19"/>
                          <w:sz w:val="18"/>
                        </w:rPr>
                        <w:t xml:space="preserve"> </w:t>
                      </w:r>
                      <w:r>
                        <w:rPr>
                          <w:rFonts w:ascii="Courier New" w:hAnsi="Courier New"/>
                          <w:b/>
                          <w:color w:val="000000"/>
                          <w:spacing w:val="-2"/>
                          <w:sz w:val="18"/>
                        </w:rPr>
                        <w:t>lazy</w:t>
                      </w:r>
                      <w:r>
                        <w:rPr>
                          <w:rFonts w:ascii="Courier New" w:hAnsi="Courier New"/>
                          <w:b/>
                          <w:color w:val="000000"/>
                          <w:spacing w:val="-18"/>
                          <w:sz w:val="18"/>
                        </w:rPr>
                        <w:t xml:space="preserve"> </w:t>
                      </w:r>
                      <w:r>
                        <w:rPr>
                          <w:rFonts w:ascii="Courier New" w:hAnsi="Courier New"/>
                          <w:b/>
                          <w:color w:val="000000"/>
                          <w:spacing w:val="-2"/>
                          <w:sz w:val="18"/>
                        </w:rPr>
                        <w:t>{</w:t>
                      </w:r>
                      <w:r>
                        <w:rPr>
                          <w:rFonts w:ascii="Courier New" w:hAnsi="Courier New"/>
                          <w:b/>
                          <w:color w:val="000000"/>
                          <w:spacing w:val="-19"/>
                          <w:sz w:val="18"/>
                        </w:rPr>
                        <w:t xml:space="preserve"> </w:t>
                      </w:r>
                      <w:r>
                        <w:rPr>
                          <w:rFonts w:ascii="Courier New" w:hAnsi="Courier New"/>
                          <w:b/>
                          <w:color w:val="000000"/>
                          <w:spacing w:val="-2"/>
                          <w:sz w:val="18"/>
                        </w:rPr>
                        <w:t>findViewById(R.id.main_weather_icon)</w:t>
                      </w:r>
                      <w:r>
                        <w:rPr>
                          <w:rFonts w:ascii="Courier New" w:hAnsi="Courier New"/>
                          <w:b/>
                          <w:color w:val="000000"/>
                          <w:spacing w:val="-18"/>
                          <w:sz w:val="18"/>
                        </w:rPr>
                        <w:t xml:space="preserve"> </w:t>
                      </w:r>
                      <w:r>
                        <w:rPr>
                          <w:rFonts w:ascii="Courier New" w:hAnsi="Courier New"/>
                          <w:b/>
                          <w:color w:val="000000"/>
                          <w:spacing w:val="-10"/>
                          <w:sz w:val="18"/>
                        </w:rPr>
                        <w:t>}</w:t>
                      </w:r>
                    </w:p>
                    <w:p>
                      <w:pPr>
                        <w:pStyle w:val="FrameContents"/>
                        <w:spacing w:before="76" w:after="0"/>
                        <w:ind w:left="885" w:hanging="0"/>
                        <w:rPr>
                          <w:rFonts w:ascii="Courier New" w:hAnsi="Courier New"/>
                          <w:sz w:val="18"/>
                        </w:rPr>
                      </w:pPr>
                      <w:r>
                        <w:rPr>
                          <w:rFonts w:ascii="Courier New" w:hAnsi="Courier New"/>
                          <w:color w:val="000000"/>
                          <w:spacing w:val="-5"/>
                          <w:sz w:val="18"/>
                        </w:rPr>
                        <w:t>...</w:t>
                      </w:r>
                    </w:p>
                    <w:p>
                      <w:pPr>
                        <w:pStyle w:val="FrameContents"/>
                        <w:spacing w:before="76" w:after="0"/>
                        <w:ind w:left="885" w:hanging="0"/>
                        <w:rPr>
                          <w:rFonts w:ascii="Courier New" w:hAnsi="Courier New"/>
                          <w:sz w:val="18"/>
                        </w:rPr>
                      </w:pPr>
                      <w:r>
                        <w:rPr>
                          <w:rFonts w:ascii="Courier New" w:hAnsi="Courier New"/>
                          <w:color w:val="000000"/>
                          <w:sz w:val="18"/>
                        </w:rPr>
                        <w:t>override</w:t>
                      </w:r>
                      <w:r>
                        <w:rPr>
                          <w:rFonts w:ascii="Courier New" w:hAnsi="Courier New"/>
                          <w:color w:val="000000"/>
                          <w:spacing w:val="-12"/>
                          <w:sz w:val="18"/>
                        </w:rPr>
                        <w:t xml:space="preserve"> </w:t>
                      </w:r>
                      <w:r>
                        <w:rPr>
                          <w:rFonts w:ascii="Courier New" w:hAnsi="Courier New"/>
                          <w:color w:val="000000"/>
                          <w:sz w:val="18"/>
                        </w:rPr>
                        <w:t>fun</w:t>
                      </w:r>
                      <w:r>
                        <w:rPr>
                          <w:rFonts w:ascii="Courier New" w:hAnsi="Courier New"/>
                          <w:color w:val="000000"/>
                          <w:spacing w:val="-12"/>
                          <w:sz w:val="18"/>
                        </w:rPr>
                        <w:t xml:space="preserve"> </w:t>
                      </w:r>
                      <w:r>
                        <w:rPr>
                          <w:rFonts w:ascii="Courier New" w:hAnsi="Courier New"/>
                          <w:color w:val="000000"/>
                          <w:sz w:val="18"/>
                        </w:rPr>
                        <w:t>onCreate(savedInstanceState:</w:t>
                      </w:r>
                      <w:r>
                        <w:rPr>
                          <w:rFonts w:ascii="Courier New" w:hAnsi="Courier New"/>
                          <w:color w:val="000000"/>
                          <w:spacing w:val="-12"/>
                          <w:sz w:val="18"/>
                        </w:rPr>
                        <w:t xml:space="preserve"> </w:t>
                      </w:r>
                      <w:r>
                        <w:rPr>
                          <w:rFonts w:ascii="Courier New" w:hAnsi="Courier New"/>
                          <w:color w:val="000000"/>
                          <w:sz w:val="18"/>
                        </w:rPr>
                        <w:t>Bundle?)</w:t>
                      </w:r>
                      <w:r>
                        <w:rPr>
                          <w:rFonts w:ascii="Courier New" w:hAnsi="Courier New"/>
                          <w:color w:val="000000"/>
                          <w:spacing w:val="-11"/>
                          <w:sz w:val="18"/>
                        </w:rPr>
                        <w:t xml:space="preserve"> </w:t>
                      </w:r>
                      <w:r>
                        <w:rPr>
                          <w:rFonts w:ascii="Courier New" w:hAnsi="Courier New"/>
                          <w:color w:val="000000"/>
                          <w:spacing w:val="-10"/>
                          <w:sz w:val="18"/>
                        </w:rPr>
                        <w:t>{</w:t>
                      </w:r>
                    </w:p>
                    <w:p>
                      <w:pPr>
                        <w:pStyle w:val="FrameContents"/>
                        <w:spacing w:before="76" w:after="0"/>
                        <w:ind w:left="1317" w:hanging="0"/>
                        <w:rPr>
                          <w:rFonts w:ascii="Courier New" w:hAnsi="Courier New"/>
                          <w:sz w:val="18"/>
                        </w:rPr>
                      </w:pPr>
                      <w:r>
                        <w:rPr>
                          <w:rFonts w:ascii="Courier New" w:hAnsi="Courier New"/>
                          <w:color w:val="000000"/>
                          <w:spacing w:val="-5"/>
                          <w:sz w:val="18"/>
                        </w:rPr>
                        <w:t>...</w:t>
                      </w:r>
                    </w:p>
                    <w:p>
                      <w:pPr>
                        <w:pStyle w:val="FrameContents"/>
                        <w:spacing w:before="76" w:after="0"/>
                        <w:ind w:left="1317" w:hanging="0"/>
                        <w:rPr>
                          <w:rFonts w:ascii="Courier New" w:hAnsi="Courier New"/>
                          <w:sz w:val="18"/>
                        </w:rPr>
                      </w:pPr>
                      <w:r>
                        <w:rPr>
                          <w:rFonts w:ascii="Courier New" w:hAnsi="Courier New"/>
                          <w:color w:val="000000"/>
                          <w:spacing w:val="-2"/>
                          <w:sz w:val="18"/>
                        </w:rPr>
                        <w:t>weatherApiService</w:t>
                      </w:r>
                    </w:p>
                    <w:p>
                      <w:pPr>
                        <w:pStyle w:val="FrameContents"/>
                        <w:spacing w:before="77" w:after="0"/>
                        <w:ind w:left="1749" w:hanging="0"/>
                        <w:rPr>
                          <w:rFonts w:ascii="Courier New" w:hAnsi="Courier New"/>
                          <w:sz w:val="18"/>
                        </w:rPr>
                      </w:pPr>
                      <w:r>
                        <w:rPr>
                          <w:rFonts w:ascii="Courier New" w:hAnsi="Courier New"/>
                          <w:color w:val="000000"/>
                          <w:sz w:val="18"/>
                        </w:rPr>
                        <w:t>.getWeather("New</w:t>
                      </w:r>
                      <w:r>
                        <w:rPr>
                          <w:rFonts w:ascii="Courier New" w:hAnsi="Courier New"/>
                          <w:color w:val="000000"/>
                          <w:spacing w:val="-10"/>
                          <w:sz w:val="18"/>
                        </w:rPr>
                        <w:t xml:space="preserve"> </w:t>
                      </w:r>
                      <w:r>
                        <w:rPr>
                          <w:rFonts w:ascii="Courier New" w:hAnsi="Courier New"/>
                          <w:color w:val="000000"/>
                          <w:sz w:val="18"/>
                        </w:rPr>
                        <w:t>York",</w:t>
                      </w:r>
                      <w:r>
                        <w:rPr>
                          <w:rFonts w:ascii="Courier New" w:hAnsi="Courier New"/>
                          <w:color w:val="000000"/>
                          <w:spacing w:val="-9"/>
                          <w:sz w:val="18"/>
                        </w:rPr>
                        <w:t xml:space="preserve"> </w:t>
                      </w:r>
                      <w:r>
                        <w:rPr>
                          <w:rFonts w:ascii="Courier New" w:hAnsi="Courier New"/>
                          <w:color w:val="000000"/>
                          <w:sz w:val="18"/>
                        </w:rPr>
                        <w:t>"[YOUR</w:t>
                      </w:r>
                      <w:r>
                        <w:rPr>
                          <w:rFonts w:ascii="Courier New" w:hAnsi="Courier New"/>
                          <w:color w:val="000000"/>
                          <w:spacing w:val="-9"/>
                          <w:sz w:val="18"/>
                        </w:rPr>
                        <w:t xml:space="preserve"> </w:t>
                      </w:r>
                      <w:r>
                        <w:rPr>
                          <w:rFonts w:ascii="Courier New" w:hAnsi="Courier New"/>
                          <w:color w:val="000000"/>
                          <w:spacing w:val="-2"/>
                          <w:sz w:val="18"/>
                        </w:rPr>
                        <w:t>TOKEN]")</w:t>
                      </w:r>
                    </w:p>
                    <w:p>
                      <w:pPr>
                        <w:pStyle w:val="FrameContents"/>
                        <w:spacing w:before="76" w:after="0"/>
                        <w:ind w:left="1749" w:hanging="0"/>
                        <w:rPr>
                          <w:rFonts w:ascii="Courier New" w:hAnsi="Courier New"/>
                          <w:sz w:val="18"/>
                        </w:rPr>
                      </w:pPr>
                      <w:r>
                        <w:rPr>
                          <w:rFonts w:ascii="Courier New" w:hAnsi="Courier New"/>
                          <w:color w:val="000000"/>
                          <w:sz w:val="18"/>
                        </w:rPr>
                        <w:t>.enqueue(object</w:t>
                      </w:r>
                      <w:r>
                        <w:rPr>
                          <w:rFonts w:ascii="Courier New" w:hAnsi="Courier New"/>
                          <w:color w:val="000000"/>
                          <w:spacing w:val="-20"/>
                          <w:sz w:val="18"/>
                        </w:rPr>
                        <w:t xml:space="preserve"> </w:t>
                      </w:r>
                      <w:r>
                        <w:rPr>
                          <w:rFonts w:ascii="Courier New" w:hAnsi="Courier New"/>
                          <w:color w:val="000000"/>
                          <w:sz w:val="18"/>
                        </w:rPr>
                        <w:t>:</w:t>
                      </w:r>
                      <w:r>
                        <w:rPr>
                          <w:rFonts w:ascii="Courier New" w:hAnsi="Courier New"/>
                          <w:color w:val="000000"/>
                          <w:spacing w:val="-17"/>
                          <w:sz w:val="18"/>
                        </w:rPr>
                        <w:t xml:space="preserve"> </w:t>
                      </w:r>
                      <w:r>
                        <w:rPr>
                          <w:rFonts w:ascii="Courier New" w:hAnsi="Courier New"/>
                          <w:color w:val="000000"/>
                          <w:sz w:val="18"/>
                        </w:rPr>
                        <w:t>Callback&lt;OpenWeatherMapResponseData&gt;</w:t>
                      </w:r>
                      <w:r>
                        <w:rPr>
                          <w:rFonts w:ascii="Courier New" w:hAnsi="Courier New"/>
                          <w:color w:val="000000"/>
                          <w:spacing w:val="-17"/>
                          <w:sz w:val="18"/>
                        </w:rPr>
                        <w:t xml:space="preserve"> </w:t>
                      </w:r>
                      <w:r>
                        <w:rPr>
                          <w:rFonts w:ascii="Courier New" w:hAnsi="Courier New"/>
                          <w:color w:val="000000"/>
                          <w:spacing w:val="-10"/>
                          <w:sz w:val="18"/>
                        </w:rPr>
                        <w:t>{</w:t>
                      </w:r>
                    </w:p>
                    <w:p>
                      <w:pPr>
                        <w:pStyle w:val="FrameContents"/>
                        <w:spacing w:before="76" w:after="0"/>
                        <w:ind w:left="2181" w:hanging="0"/>
                        <w:rPr>
                          <w:rFonts w:ascii="Courier New" w:hAnsi="Courier New"/>
                          <w:sz w:val="18"/>
                        </w:rPr>
                      </w:pPr>
                      <w:r>
                        <w:rPr>
                          <w:rFonts w:ascii="Courier New" w:hAnsi="Courier New"/>
                          <w:color w:val="000000"/>
                          <w:spacing w:val="-5"/>
                          <w:sz w:val="18"/>
                        </w:rPr>
                        <w:t>...</w:t>
                      </w:r>
                    </w:p>
                    <w:p>
                      <w:pPr>
                        <w:pStyle w:val="FrameContents"/>
                        <w:spacing w:before="76" w:after="0"/>
                        <w:ind w:left="2181" w:hanging="0"/>
                        <w:rPr>
                          <w:rFonts w:ascii="Courier New" w:hAnsi="Courier New"/>
                          <w:sz w:val="18"/>
                        </w:rPr>
                      </w:pPr>
                      <w:r>
                        <w:rPr>
                          <w:rFonts w:ascii="Courier New" w:hAnsi="Courier New"/>
                          <w:color w:val="000000"/>
                          <w:sz w:val="18"/>
                        </w:rPr>
                        <w:t>override</w:t>
                      </w:r>
                      <w:r>
                        <w:rPr>
                          <w:rFonts w:ascii="Courier New" w:hAnsi="Courier New"/>
                          <w:color w:val="000000"/>
                          <w:spacing w:val="-6"/>
                          <w:sz w:val="18"/>
                        </w:rPr>
                        <w:t xml:space="preserve"> </w:t>
                      </w:r>
                      <w:r>
                        <w:rPr>
                          <w:rFonts w:ascii="Courier New" w:hAnsi="Courier New"/>
                          <w:color w:val="000000"/>
                          <w:sz w:val="18"/>
                        </w:rPr>
                        <w:t>fun</w:t>
                      </w:r>
                      <w:r>
                        <w:rPr>
                          <w:rFonts w:ascii="Courier New" w:hAnsi="Courier New"/>
                          <w:color w:val="000000"/>
                          <w:spacing w:val="-5"/>
                          <w:sz w:val="18"/>
                        </w:rPr>
                        <w:t xml:space="preserve"> </w:t>
                      </w:r>
                      <w:r>
                        <w:rPr>
                          <w:rFonts w:ascii="Courier New" w:hAnsi="Courier New"/>
                          <w:color w:val="000000"/>
                          <w:spacing w:val="-2"/>
                          <w:sz w:val="18"/>
                        </w:rPr>
                        <w:t>onResponse(</w:t>
                      </w:r>
                    </w:p>
                    <w:p>
                      <w:pPr>
                        <w:pStyle w:val="FrameContents"/>
                        <w:spacing w:lineRule="auto" w:line="324" w:before="76" w:after="0"/>
                        <w:ind w:left="2613" w:right="255" w:hanging="0"/>
                        <w:rPr>
                          <w:rFonts w:ascii="Courier New" w:hAnsi="Courier New"/>
                          <w:sz w:val="18"/>
                        </w:rPr>
                      </w:pPr>
                      <w:r>
                        <w:rPr>
                          <w:rFonts w:ascii="Courier New" w:hAnsi="Courier New"/>
                          <w:color w:val="000000"/>
                          <w:sz w:val="18"/>
                        </w:rPr>
                        <w:t>call: Call&lt;OpenWeatherMapResponseData&gt;, response:</w:t>
                      </w:r>
                      <w:r>
                        <w:rPr>
                          <w:rFonts w:ascii="Courier New" w:hAnsi="Courier New"/>
                          <w:color w:val="000000"/>
                          <w:spacing w:val="-29"/>
                          <w:sz w:val="18"/>
                        </w:rPr>
                        <w:t xml:space="preserve"> </w:t>
                      </w:r>
                      <w:r>
                        <w:rPr>
                          <w:rFonts w:ascii="Courier New" w:hAnsi="Courier New"/>
                          <w:color w:val="000000"/>
                          <w:sz w:val="18"/>
                        </w:rPr>
                        <w:t>Response&lt;OpenWeatherMapResponseData&gt;</w:t>
                      </w:r>
                    </w:p>
                    <w:p>
                      <w:pPr>
                        <w:pStyle w:val="FrameContents"/>
                        <w:spacing w:before="1" w:after="0"/>
                        <w:ind w:left="2181" w:hanging="0"/>
                        <w:rPr>
                          <w:rFonts w:ascii="Courier New" w:hAnsi="Courier New"/>
                          <w:b/>
                          <w:b/>
                          <w:sz w:val="18"/>
                        </w:rPr>
                      </w:pPr>
                      <w:r>
                        <w:rPr>
                          <w:rFonts w:ascii="Courier New" w:hAnsi="Courier New"/>
                          <w:color w:val="000000"/>
                          <w:sz w:val="18"/>
                        </w:rPr>
                        <w:t xml:space="preserve">) </w:t>
                      </w:r>
                      <w:r>
                        <w:rPr>
                          <w:rFonts w:ascii="Courier New" w:hAnsi="Courier New"/>
                          <w:b/>
                          <w:color w:val="000000"/>
                          <w:sz w:val="18"/>
                        </w:rPr>
                        <w:t>=</w:t>
                      </w:r>
                      <w:r>
                        <w:rPr>
                          <w:rFonts w:ascii="Courier New" w:hAnsi="Courier New"/>
                          <w:b/>
                          <w:color w:val="000000"/>
                          <w:spacing w:val="-1"/>
                          <w:sz w:val="18"/>
                        </w:rPr>
                        <w:t xml:space="preserve"> </w:t>
                      </w:r>
                      <w:r>
                        <w:rPr>
                          <w:rFonts w:ascii="Courier New" w:hAnsi="Courier New"/>
                          <w:b/>
                          <w:color w:val="000000"/>
                          <w:spacing w:val="-2"/>
                          <w:sz w:val="18"/>
                        </w:rPr>
                        <w:t>handleResponse(response)</w:t>
                      </w:r>
                    </w:p>
                    <w:p>
                      <w:pPr>
                        <w:pStyle w:val="FrameContents"/>
                        <w:spacing w:before="76" w:after="0"/>
                        <w:ind w:left="1749" w:hanging="0"/>
                        <w:rPr>
                          <w:rFonts w:ascii="Courier New" w:hAnsi="Courier New"/>
                          <w:sz w:val="18"/>
                        </w:rPr>
                      </w:pPr>
                      <w:r>
                        <w:rPr>
                          <w:rFonts w:ascii="Courier New" w:hAnsi="Courier New"/>
                          <w:color w:val="000000"/>
                          <w:spacing w:val="-5"/>
                          <w:sz w:val="18"/>
                        </w:rPr>
                        <w:t>})</w:t>
                      </w:r>
                    </w:p>
                    <w:p>
                      <w:pPr>
                        <w:pStyle w:val="FrameContents"/>
                        <w:spacing w:before="76" w:after="0"/>
                        <w:ind w:left="885" w:hanging="0"/>
                        <w:rPr>
                          <w:rFonts w:ascii="Courier New" w:hAnsi="Courier New"/>
                          <w:sz w:val="18"/>
                        </w:rPr>
                      </w:pPr>
                      <w:r>
                        <w:rPr>
                          <w:rFonts w:ascii="Courier New" w:hAnsi="Courier New"/>
                          <w:color w:val="000000"/>
                          <w:sz w:val="18"/>
                        </w:rPr>
                        <w:t>}</w:t>
                      </w:r>
                    </w:p>
                    <w:p>
                      <w:pPr>
                        <w:pStyle w:val="TextBody"/>
                        <w:rPr>
                          <w:rFonts w:ascii="Courier New" w:hAnsi="Courier New"/>
                        </w:rPr>
                      </w:pPr>
                      <w:r>
                        <w:rPr>
                          <w:rFonts w:ascii="Courier New" w:hAnsi="Courier New"/>
                          <w:color w:val="000000"/>
                        </w:rPr>
                      </w:r>
                    </w:p>
                    <w:p>
                      <w:pPr>
                        <w:pStyle w:val="FrameContents"/>
                        <w:spacing w:lineRule="auto" w:line="235" w:before="133" w:after="0"/>
                        <w:ind w:left="1101" w:right="1185" w:hanging="216"/>
                        <w:rPr>
                          <w:rFonts w:ascii="Courier New" w:hAnsi="Courier New"/>
                          <w:b/>
                          <w:b/>
                          <w:sz w:val="18"/>
                        </w:rPr>
                      </w:pPr>
                      <w:r>
                        <w:rPr>
                          <w:rFonts w:ascii="Courier New" w:hAnsi="Courier New"/>
                          <w:b/>
                          <w:color w:val="000000"/>
                          <w:sz w:val="18"/>
                        </w:rPr>
                        <w:t>private fun handleResponse(response: Response&lt;OpenWeatherMapResponseData&gt;)</w:t>
                      </w:r>
                      <w:r>
                        <w:rPr>
                          <w:rFonts w:ascii="Courier New" w:hAnsi="Courier New"/>
                          <w:b/>
                          <w:color w:val="000000"/>
                          <w:spacing w:val="-29"/>
                          <w:sz w:val="18"/>
                        </w:rPr>
                        <w:t xml:space="preserve"> </w:t>
                      </w:r>
                      <w:r>
                        <w:rPr>
                          <w:rFonts w:ascii="Courier New" w:hAnsi="Courier New"/>
                          <w:b/>
                          <w:color w:val="000000"/>
                          <w:sz w:val="18"/>
                        </w:rPr>
                        <w:t>=</w:t>
                      </w:r>
                    </w:p>
                    <w:p>
                      <w:pPr>
                        <w:pStyle w:val="FrameContents"/>
                        <w:spacing w:lineRule="auto" w:line="324" w:before="17" w:after="0"/>
                        <w:ind w:left="1749" w:right="1766" w:hanging="432"/>
                        <w:rPr>
                          <w:rFonts w:ascii="Courier New" w:hAnsi="Courier New"/>
                          <w:b/>
                          <w:b/>
                          <w:sz w:val="18"/>
                        </w:rPr>
                      </w:pPr>
                      <w:r>
                        <w:rPr>
                          <w:rFonts w:ascii="Courier New" w:hAnsi="Courier New"/>
                          <w:b/>
                          <w:color w:val="000000"/>
                          <w:sz w:val="18"/>
                        </w:rPr>
                        <w:t>if (response.isSuccessful) { response.body()?.let</w:t>
                      </w:r>
                      <w:r>
                        <w:rPr>
                          <w:rFonts w:ascii="Courier New" w:hAnsi="Courier New"/>
                          <w:b/>
                          <w:color w:val="000000"/>
                          <w:spacing w:val="-13"/>
                          <w:sz w:val="18"/>
                        </w:rPr>
                        <w:t xml:space="preserve"> </w:t>
                      </w:r>
                      <w:r>
                        <w:rPr>
                          <w:rFonts w:ascii="Courier New" w:hAnsi="Courier New"/>
                          <w:b/>
                          <w:color w:val="000000"/>
                          <w:sz w:val="18"/>
                        </w:rPr>
                        <w:t>{</w:t>
                      </w:r>
                      <w:r>
                        <w:rPr>
                          <w:rFonts w:ascii="Courier New" w:hAnsi="Courier New"/>
                          <w:b/>
                          <w:color w:val="000000"/>
                          <w:spacing w:val="-13"/>
                          <w:sz w:val="18"/>
                        </w:rPr>
                        <w:t xml:space="preserve"> </w:t>
                      </w:r>
                      <w:r>
                        <w:rPr>
                          <w:rFonts w:ascii="Courier New" w:hAnsi="Courier New"/>
                          <w:b/>
                          <w:color w:val="000000"/>
                          <w:sz w:val="18"/>
                        </w:rPr>
                        <w:t>validResponse</w:t>
                      </w:r>
                      <w:r>
                        <w:rPr>
                          <w:rFonts w:ascii="Courier New" w:hAnsi="Courier New"/>
                          <w:b/>
                          <w:color w:val="000000"/>
                          <w:spacing w:val="-13"/>
                          <w:sz w:val="18"/>
                        </w:rPr>
                        <w:t xml:space="preserve"> </w:t>
                      </w:r>
                      <w:r>
                        <w:rPr>
                          <w:rFonts w:ascii="Courier New" w:hAnsi="Courier New"/>
                          <w:b/>
                          <w:color w:val="000000"/>
                          <w:sz w:val="18"/>
                        </w:rPr>
                        <w:t>-&gt;</w:t>
                      </w:r>
                    </w:p>
                    <w:p>
                      <w:pPr>
                        <w:pStyle w:val="FrameContents"/>
                        <w:spacing w:before="2" w:after="0"/>
                        <w:ind w:left="2181" w:hanging="0"/>
                        <w:rPr>
                          <w:rFonts w:ascii="Courier New" w:hAnsi="Courier New"/>
                          <w:b/>
                          <w:b/>
                          <w:sz w:val="18"/>
                        </w:rPr>
                      </w:pPr>
                      <w:r>
                        <w:rPr>
                          <w:rFonts w:ascii="Courier New" w:hAnsi="Courier New"/>
                          <w:b/>
                          <w:color w:val="000000"/>
                          <w:spacing w:val="-2"/>
                          <w:sz w:val="18"/>
                        </w:rPr>
                        <w:t>handleValidResponse(validResponse)</w:t>
                      </w:r>
                    </w:p>
                    <w:p>
                      <w:pPr>
                        <w:pStyle w:val="FrameContents"/>
                        <w:spacing w:before="76" w:after="0"/>
                        <w:ind w:left="1749" w:hanging="0"/>
                        <w:rPr>
                          <w:rFonts w:ascii="Courier New" w:hAnsi="Courier New"/>
                          <w:b/>
                          <w:b/>
                          <w:sz w:val="18"/>
                        </w:rPr>
                      </w:pPr>
                      <w:r>
                        <w:rPr>
                          <w:rFonts w:ascii="Courier New" w:hAnsi="Courier New"/>
                          <w:b/>
                          <w:color w:val="000000"/>
                          <w:sz w:val="18"/>
                        </w:rPr>
                        <w:t>}</w:t>
                      </w:r>
                      <w:r>
                        <w:rPr>
                          <w:rFonts w:ascii="Courier New" w:hAnsi="Courier New"/>
                          <w:b/>
                          <w:color w:val="000000"/>
                          <w:spacing w:val="-2"/>
                          <w:sz w:val="18"/>
                        </w:rPr>
                        <w:t xml:space="preserve"> </w:t>
                      </w:r>
                      <w:r>
                        <w:rPr>
                          <w:rFonts w:ascii="Courier New" w:hAnsi="Courier New"/>
                          <w:b/>
                          <w:color w:val="000000"/>
                          <w:sz w:val="18"/>
                        </w:rPr>
                        <w:t>?:</w:t>
                      </w:r>
                      <w:r>
                        <w:rPr>
                          <w:rFonts w:ascii="Courier New" w:hAnsi="Courier New"/>
                          <w:b/>
                          <w:color w:val="000000"/>
                          <w:spacing w:val="-1"/>
                          <w:sz w:val="18"/>
                        </w:rPr>
                        <w:t xml:space="preserve"> </w:t>
                      </w:r>
                      <w:r>
                        <w:rPr>
                          <w:rFonts w:ascii="Courier New" w:hAnsi="Courier New"/>
                          <w:b/>
                          <w:color w:val="000000"/>
                          <w:spacing w:val="-4"/>
                          <w:sz w:val="18"/>
                        </w:rPr>
                        <w:t>Unit</w:t>
                      </w:r>
                    </w:p>
                    <w:p>
                      <w:pPr>
                        <w:pStyle w:val="FrameContents"/>
                        <w:spacing w:before="76" w:after="0"/>
                        <w:ind w:left="1317" w:hanging="0"/>
                        <w:rPr>
                          <w:rFonts w:ascii="Courier New" w:hAnsi="Courier New"/>
                          <w:b/>
                          <w:b/>
                          <w:sz w:val="18"/>
                        </w:rPr>
                      </w:pPr>
                      <w:r>
                        <w:rPr>
                          <w:rFonts w:ascii="Courier New" w:hAnsi="Courier New"/>
                          <w:b/>
                          <w:color w:val="000000"/>
                          <w:sz w:val="18"/>
                        </w:rPr>
                        <w:t>}</w:t>
                      </w:r>
                      <w:r>
                        <w:rPr>
                          <w:rFonts w:ascii="Courier New" w:hAnsi="Courier New"/>
                          <w:b/>
                          <w:color w:val="000000"/>
                          <w:spacing w:val="-3"/>
                          <w:sz w:val="18"/>
                        </w:rPr>
                        <w:t xml:space="preserve"> </w:t>
                      </w:r>
                      <w:r>
                        <w:rPr>
                          <w:rFonts w:ascii="Courier New" w:hAnsi="Courier New"/>
                          <w:b/>
                          <w:color w:val="000000"/>
                          <w:sz w:val="18"/>
                        </w:rPr>
                        <w:t>else</w:t>
                      </w:r>
                      <w:r>
                        <w:rPr>
                          <w:rFonts w:ascii="Courier New" w:hAnsi="Courier New"/>
                          <w:b/>
                          <w:color w:val="000000"/>
                          <w:spacing w:val="-2"/>
                          <w:sz w:val="18"/>
                        </w:rPr>
                        <w:t xml:space="preserve"> </w:t>
                      </w:r>
                      <w:r>
                        <w:rPr>
                          <w:rFonts w:ascii="Courier New" w:hAnsi="Courier New"/>
                          <w:b/>
                          <w:color w:val="000000"/>
                          <w:spacing w:val="-10"/>
                          <w:sz w:val="18"/>
                        </w:rPr>
                        <w:t>{</w:t>
                      </w:r>
                    </w:p>
                    <w:p>
                      <w:pPr>
                        <w:pStyle w:val="FrameContents"/>
                        <w:spacing w:before="76" w:after="0"/>
                        <w:ind w:left="1317" w:hanging="0"/>
                        <w:rPr>
                          <w:rFonts w:ascii="Courier New" w:hAnsi="Courier New"/>
                          <w:b/>
                          <w:b/>
                          <w:sz w:val="18"/>
                        </w:rPr>
                      </w:pPr>
                      <w:r>
                        <w:rPr>
                          <w:rFonts w:ascii="Courier New" w:hAnsi="Courier New"/>
                          <w:b/>
                          <w:color w:val="000000"/>
                          <w:sz w:val="18"/>
                        </w:rPr>
                        <w:t>}</w:t>
                      </w:r>
                    </w:p>
                  </w:txbxContent>
                </v:textbox>
                <w10:wrap type="topAndBottom"/>
              </v:rect>
            </w:pict>
          </mc:Fallback>
        </mc:AlternateContent>
      </w:r>
    </w:p>
    <w:p>
      <w:pPr>
        <w:pStyle w:val="TextBody"/>
        <w:spacing w:before="13" w:after="0"/>
        <w:rPr>
          <w:sz w:val="4"/>
        </w:rPr>
      </w:pPr>
      <w:r>
        <w:rPr>
          <w:sz w:val="4"/>
        </w:rPr>
      </w:r>
    </w:p>
    <w:p>
      <w:pPr>
        <w:pStyle w:val="TextBody"/>
        <w:ind w:left="104" w:hanging="0"/>
        <w:rPr/>
      </w:pPr>
      <w:r>
        <w:rPr/>
        <mc:AlternateContent>
          <mc:Choice Requires="wpg">
            <w:drawing>
              <wp:inline distT="0" distB="0" distL="0" distR="0" wp14:anchorId="6C2D522B">
                <wp:extent cx="5074920" cy="2443480"/>
                <wp:effectExtent l="0" t="0" r="5080" b="0"/>
                <wp:docPr id="481" name="Shape298"/>
                <a:graphic xmlns:a="http://schemas.openxmlformats.org/drawingml/2006/main">
                  <a:graphicData uri="http://schemas.microsoft.com/office/word/2010/wordprocessingGroup">
                    <wpg:wgp>
                      <wpg:cNvGrpSpPr/>
                      <wpg:grpSpPr>
                        <a:xfrm>
                          <a:off x="0" y="0"/>
                          <a:ext cx="5074920" cy="2443320"/>
                          <a:chOff x="0" y="0"/>
                          <a:chExt cx="5074920" cy="2443320"/>
                        </a:xfrm>
                      </wpg:grpSpPr>
                      <wps:wsp>
                        <wps:cNvSpPr/>
                        <wps:spPr>
                          <a:xfrm>
                            <a:off x="0" y="6480"/>
                            <a:ext cx="5074920" cy="2430720"/>
                          </a:xfrm>
                          <a:prstGeom prst="rect">
                            <a:avLst/>
                          </a:prstGeom>
                          <a:solidFill>
                            <a:srgbClr val="f6f6f6"/>
                          </a:solidFill>
                          <a:ln w="0">
                            <a:noFill/>
                          </a:ln>
                        </wps:spPr>
                        <wps:style>
                          <a:lnRef idx="0"/>
                          <a:fillRef idx="0"/>
                          <a:effectRef idx="0"/>
                          <a:fontRef idx="minor"/>
                        </wps:style>
                        <wps:bodyPr/>
                      </wps:wsp>
                      <wps:wsp>
                        <wps:cNvSpPr/>
                        <wps:spPr>
                          <a:xfrm>
                            <a:off x="0" y="0"/>
                            <a:ext cx="5074920" cy="2443320"/>
                          </a:xfrm>
                          <a:custGeom>
                            <a:avLst/>
                            <a:gdLst>
                              <a:gd name="textAreaLeft" fmla="*/ 0 w 2877120"/>
                              <a:gd name="textAreaRight" fmla="*/ 2879280 w 2877120"/>
                              <a:gd name="textAreaTop" fmla="*/ 0 h 1385280"/>
                              <a:gd name="textAreaBottom" fmla="*/ 1387440 h 1385280"/>
                            </a:gdLst>
                            <a:ahLst/>
                            <a:rect l="textAreaLeft" t="textAreaTop" r="textAreaRight" b="textAreaBottom"/>
                            <a:pathLst>
                              <a:path w="7992" h="3848">
                                <a:moveTo>
                                  <a:pt x="7992" y="3828"/>
                                </a:moveTo>
                                <a:lnTo>
                                  <a:pt x="0" y="3828"/>
                                </a:lnTo>
                                <a:lnTo>
                                  <a:pt x="0" y="3848"/>
                                </a:lnTo>
                                <a:lnTo>
                                  <a:pt x="7992" y="3848"/>
                                </a:lnTo>
                                <a:lnTo>
                                  <a:pt x="7992" y="3828"/>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2418120"/>
                          </a:xfrm>
                          <a:prstGeom prst="rect">
                            <a:avLst/>
                          </a:prstGeom>
                          <a:noFill/>
                          <a:ln w="0">
                            <a:noFill/>
                          </a:ln>
                        </wps:spPr>
                        <wps:style>
                          <a:lnRef idx="0"/>
                          <a:fillRef idx="0"/>
                          <a:effectRef idx="0"/>
                          <a:fontRef idx="minor"/>
                        </wps:style>
                        <wps:txbx>
                          <w:txbxContent>
                            <w:p>
                              <w:pPr>
                                <w:pStyle w:val="Normal"/>
                                <w:spacing w:before="44" w:after="0"/>
                                <w:ind w:left="885" w:hanging="0"/>
                                <w:rPr>
                                  <w:rFonts w:ascii="Courier New" w:hAnsi="Courier New"/>
                                  <w:b/>
                                  <w:b/>
                                  <w:sz w:val="18"/>
                                </w:rPr>
                              </w:pPr>
                              <w:r>
                                <w:rPr>
                                  <w:rFonts w:ascii="Courier New" w:hAnsi="Courier New"/>
                                  <w:b/>
                                  <w:sz w:val="18"/>
                                </w:rPr>
                                <w:t>private</w:t>
                              </w:r>
                              <w:r>
                                <w:rPr>
                                  <w:rFonts w:ascii="Courier New" w:hAnsi="Courier New"/>
                                  <w:b/>
                                  <w:spacing w:val="-5"/>
                                  <w:sz w:val="18"/>
                                </w:rPr>
                                <w:t xml:space="preserve"> </w:t>
                              </w:r>
                              <w:r>
                                <w:rPr>
                                  <w:rFonts w:ascii="Courier New" w:hAnsi="Courier New"/>
                                  <w:b/>
                                  <w:sz w:val="18"/>
                                </w:rPr>
                                <w:t>fun</w:t>
                              </w:r>
                              <w:r>
                                <w:rPr>
                                  <w:rFonts w:ascii="Courier New" w:hAnsi="Courier New"/>
                                  <w:b/>
                                  <w:spacing w:val="-5"/>
                                  <w:sz w:val="18"/>
                                </w:rPr>
                                <w:t xml:space="preserve"> </w:t>
                              </w:r>
                              <w:r>
                                <w:rPr>
                                  <w:rFonts w:ascii="Courier New" w:hAnsi="Courier New"/>
                                  <w:b/>
                                  <w:spacing w:val="-2"/>
                                  <w:sz w:val="18"/>
                                </w:rPr>
                                <w:t>handleValidResponse(response:</w:t>
                              </w:r>
                            </w:p>
                            <w:p>
                              <w:pPr>
                                <w:pStyle w:val="Normal"/>
                                <w:spacing w:before="76" w:after="0"/>
                                <w:ind w:left="1101" w:hanging="0"/>
                                <w:rPr>
                                  <w:rFonts w:ascii="Courier New" w:hAnsi="Courier New"/>
                                  <w:b/>
                                  <w:b/>
                                  <w:sz w:val="18"/>
                                </w:rPr>
                              </w:pPr>
                              <w:r>
                                <w:rPr>
                                  <w:rFonts w:ascii="Courier New" w:hAnsi="Courier New"/>
                                  <w:b/>
                                  <w:sz w:val="18"/>
                                </w:rPr>
                                <w:t>OpenWeatherMapResponseData)</w:t>
                              </w:r>
                              <w:r>
                                <w:rPr>
                                  <w:rFonts w:ascii="Courier New" w:hAnsi="Courier New"/>
                                  <w:b/>
                                  <w:spacing w:val="-27"/>
                                  <w:sz w:val="18"/>
                                </w:rPr>
                                <w:t xml:space="preserve"> </w:t>
                              </w:r>
                              <w:r>
                                <w:rPr>
                                  <w:rFonts w:ascii="Courier New" w:hAnsi="Courier New"/>
                                  <w:b/>
                                  <w:spacing w:val="-10"/>
                                  <w:sz w:val="18"/>
                                </w:rPr>
                                <w:t>{</w:t>
                              </w:r>
                            </w:p>
                            <w:p>
                              <w:pPr>
                                <w:pStyle w:val="Normal"/>
                                <w:spacing w:before="76" w:after="0"/>
                                <w:ind w:left="1317" w:hanging="0"/>
                                <w:rPr>
                                  <w:rFonts w:ascii="Courier New" w:hAnsi="Courier New"/>
                                  <w:b/>
                                  <w:b/>
                                  <w:sz w:val="18"/>
                                </w:rPr>
                              </w:pPr>
                              <w:r>
                                <w:rPr>
                                  <w:rFonts w:ascii="Courier New" w:hAnsi="Courier New"/>
                                  <w:b/>
                                  <w:sz w:val="18"/>
                                </w:rPr>
                                <w:t>titleView.text</w:t>
                              </w:r>
                              <w:r>
                                <w:rPr>
                                  <w:rFonts w:ascii="Courier New" w:hAnsi="Courier New"/>
                                  <w:b/>
                                  <w:spacing w:val="-8"/>
                                  <w:sz w:val="18"/>
                                </w:rPr>
                                <w:t xml:space="preserve"> </w:t>
                              </w:r>
                              <w:r>
                                <w:rPr>
                                  <w:rFonts w:ascii="Courier New" w:hAnsi="Courier New"/>
                                  <w:b/>
                                  <w:sz w:val="18"/>
                                </w:rPr>
                                <w:t>=</w:t>
                              </w:r>
                              <w:r>
                                <w:rPr>
                                  <w:rFonts w:ascii="Courier New" w:hAnsi="Courier New"/>
                                  <w:b/>
                                  <w:spacing w:val="-7"/>
                                  <w:sz w:val="18"/>
                                </w:rPr>
                                <w:t xml:space="preserve"> </w:t>
                              </w:r>
                              <w:r>
                                <w:rPr>
                                  <w:rFonts w:ascii="Courier New" w:hAnsi="Courier New"/>
                                  <w:b/>
                                  <w:spacing w:val="-2"/>
                                  <w:sz w:val="18"/>
                                </w:rPr>
                                <w:t>response.locationName</w:t>
                              </w:r>
                            </w:p>
                            <w:p>
                              <w:pPr>
                                <w:pStyle w:val="Normal"/>
                                <w:spacing w:lineRule="auto" w:line="324" w:before="76" w:after="0"/>
                                <w:ind w:left="1749" w:right="840" w:hanging="432"/>
                                <w:rPr>
                                  <w:rFonts w:ascii="Courier New" w:hAnsi="Courier New"/>
                                  <w:b/>
                                  <w:b/>
                                  <w:sz w:val="18"/>
                                </w:rPr>
                              </w:pPr>
                              <w:r>
                                <w:rPr>
                                  <w:rFonts w:ascii="Courier New" w:hAnsi="Courier New"/>
                                  <w:b/>
                                  <w:spacing w:val="-2"/>
                                  <w:sz w:val="18"/>
                                </w:rPr>
                                <w:t>response.weather.firstOrNull()?.let</w:t>
                              </w:r>
                              <w:r>
                                <w:rPr>
                                  <w:rFonts w:ascii="Courier New" w:hAnsi="Courier New"/>
                                  <w:b/>
                                  <w:spacing w:val="-19"/>
                                  <w:sz w:val="18"/>
                                </w:rPr>
                                <w:t xml:space="preserve"> </w:t>
                              </w:r>
                              <w:r>
                                <w:rPr>
                                  <w:rFonts w:ascii="Courier New" w:hAnsi="Courier New"/>
                                  <w:b/>
                                  <w:spacing w:val="-2"/>
                                  <w:sz w:val="18"/>
                                </w:rPr>
                                <w:t>{</w:t>
                              </w:r>
                              <w:r>
                                <w:rPr>
                                  <w:rFonts w:ascii="Courier New" w:hAnsi="Courier New"/>
                                  <w:b/>
                                  <w:spacing w:val="-19"/>
                                  <w:sz w:val="18"/>
                                </w:rPr>
                                <w:t xml:space="preserve"> </w:t>
                              </w:r>
                              <w:r>
                                <w:rPr>
                                  <w:rFonts w:ascii="Courier New" w:hAnsi="Courier New"/>
                                  <w:b/>
                                  <w:spacing w:val="-2"/>
                                  <w:sz w:val="18"/>
                                </w:rPr>
                                <w:t>weather</w:t>
                              </w:r>
                              <w:r>
                                <w:rPr>
                                  <w:rFonts w:ascii="Courier New" w:hAnsi="Courier New"/>
                                  <w:b/>
                                  <w:spacing w:val="-19"/>
                                  <w:sz w:val="18"/>
                                </w:rPr>
                                <w:t xml:space="preserve"> </w:t>
                              </w:r>
                              <w:r>
                                <w:rPr>
                                  <w:rFonts w:ascii="Courier New" w:hAnsi="Courier New"/>
                                  <w:b/>
                                  <w:spacing w:val="-2"/>
                                  <w:sz w:val="18"/>
                                </w:rPr>
                                <w:t xml:space="preserve">-&gt; </w:t>
                              </w:r>
                              <w:r>
                                <w:rPr>
                                  <w:rFonts w:ascii="Courier New" w:hAnsi="Courier New"/>
                                  <w:b/>
                                  <w:sz w:val="18"/>
                                </w:rPr>
                                <w:t xml:space="preserve">statusView.text = weather.status descriptionView.text = weather.description </w:t>
                              </w:r>
                              <w:r>
                                <w:rPr>
                                  <w:rFonts w:ascii="Courier New" w:hAnsi="Courier New"/>
                                  <w:b/>
                                  <w:spacing w:val="-2"/>
                                  <w:sz w:val="18"/>
                                </w:rPr>
                                <w:t>Glide.with(this)</w:t>
                              </w:r>
                            </w:p>
                            <w:p>
                              <w:pPr>
                                <w:pStyle w:val="Normal"/>
                                <w:spacing w:lineRule="exact" w:line="202" w:before="3" w:after="0"/>
                                <w:ind w:left="2181" w:hanging="0"/>
                                <w:rPr>
                                  <w:rFonts w:ascii="Courier New" w:hAnsi="Courier New"/>
                                  <w:b/>
                                  <w:b/>
                                  <w:sz w:val="18"/>
                                </w:rPr>
                              </w:pPr>
                              <w:r>
                                <w:rPr>
                                  <w:rFonts w:ascii="Courier New" w:hAnsi="Courier New"/>
                                  <w:b/>
                                  <w:spacing w:val="-2"/>
                                  <w:sz w:val="18"/>
                                </w:rPr>
                                <w:t>.load("https://openweathermap.org/img/wn/</w:t>
                              </w:r>
                            </w:p>
                            <w:p>
                              <w:pPr>
                                <w:pStyle w:val="Normal"/>
                                <w:spacing w:lineRule="exact" w:line="202"/>
                                <w:ind w:left="2397" w:hanging="0"/>
                                <w:rPr>
                                  <w:rFonts w:ascii="Courier New" w:hAnsi="Courier New"/>
                                  <w:b/>
                                  <w:b/>
                                  <w:sz w:val="18"/>
                                </w:rPr>
                              </w:pPr>
                              <w:r>
                                <w:rPr>
                                  <w:rFonts w:ascii="Courier New" w:hAnsi="Courier New"/>
                                  <w:b/>
                                  <w:spacing w:val="-2"/>
                                  <w:sz w:val="18"/>
                                </w:rPr>
                                <w:t>${weather.icon}@2x.png")</w:t>
                              </w:r>
                            </w:p>
                            <w:p>
                              <w:pPr>
                                <w:pStyle w:val="Normal"/>
                                <w:spacing w:before="16" w:after="0"/>
                                <w:ind w:left="2181" w:hanging="0"/>
                                <w:rPr>
                                  <w:rFonts w:ascii="Courier New" w:hAnsi="Courier New"/>
                                  <w:b/>
                                  <w:b/>
                                  <w:sz w:val="18"/>
                                </w:rPr>
                              </w:pPr>
                              <w:r>
                                <w:rPr>
                                  <w:rFonts w:ascii="Courier New" w:hAnsi="Courier New"/>
                                  <w:b/>
                                  <w:spacing w:val="-2"/>
                                  <w:sz w:val="18"/>
                                </w:rPr>
                                <w:t>.centerInside()</w:t>
                              </w:r>
                            </w:p>
                            <w:p>
                              <w:pPr>
                                <w:pStyle w:val="Normal"/>
                                <w:spacing w:before="76" w:after="0"/>
                                <w:ind w:left="2181" w:hanging="0"/>
                                <w:rPr>
                                  <w:rFonts w:ascii="Courier New" w:hAnsi="Courier New"/>
                                  <w:b/>
                                  <w:b/>
                                  <w:sz w:val="18"/>
                                </w:rPr>
                              </w:pPr>
                              <w:r>
                                <w:rPr>
                                  <w:rFonts w:ascii="Courier New" w:hAnsi="Courier New"/>
                                  <w:b/>
                                  <w:spacing w:val="-2"/>
                                  <w:sz w:val="18"/>
                                </w:rPr>
                                <w:t>.into(weatherIconView)</w:t>
                              </w:r>
                            </w:p>
                            <w:p>
                              <w:pPr>
                                <w:pStyle w:val="Normal"/>
                                <w:spacing w:before="76" w:after="0"/>
                                <w:ind w:left="1317" w:hanging="0"/>
                                <w:rPr>
                                  <w:rFonts w:ascii="Courier New" w:hAnsi="Courier New"/>
                                  <w:b/>
                                  <w:b/>
                                  <w:sz w:val="18"/>
                                </w:rPr>
                              </w:pPr>
                              <w:r>
                                <w:rPr>
                                  <w:rFonts w:ascii="Courier New" w:hAnsi="Courier New"/>
                                  <w:b/>
                                  <w:sz w:val="18"/>
                                </w:rPr>
                                <w:t>}</w:t>
                              </w:r>
                            </w:p>
                            <w:p>
                              <w:pPr>
                                <w:pStyle w:val="Normal"/>
                                <w:spacing w:before="76" w:after="0"/>
                                <w:ind w:left="885" w:hanging="0"/>
                                <w:rPr>
                                  <w:rFonts w:ascii="Courier New" w:hAnsi="Courier New"/>
                                  <w:b/>
                                  <w:b/>
                                  <w:sz w:val="18"/>
                                </w:rPr>
                              </w:pPr>
                              <w:r>
                                <w:rPr>
                                  <w:rFonts w:ascii="Courier New" w:hAnsi="Courier New"/>
                                  <w:b/>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inline>
            </w:drawing>
          </mc:Choice>
          <mc:Fallback>
            <w:pict>
              <v:group id="shape_0" alt="Shape298" style="position:absolute;margin-left:0pt;margin-top:-192.45pt;width:399.6pt;height:192.4pt" coordorigin="0,-3849" coordsize="7992,3848">
                <v:rect id="shape_0" path="m0,0l-2147483645,0l-2147483645,-2147483646l0,-2147483646xe" fillcolor="#f6f6f6" stroked="f" o:allowincell="f" style="position:absolute;left:0;top:-3839;width:7991;height:3827;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3829;width:7991;height:3807;mso-wrap-style:square;v-text-anchor:top;mso-position-vertical:top">
                  <v:fill o:detectmouseclick="t" on="false"/>
                  <v:stroke color="#3465a4" joinstyle="round" endcap="flat"/>
                  <v:textbox>
                    <w:txbxContent>
                      <w:p>
                        <w:pPr>
                          <w:pStyle w:val="Normal"/>
                          <w:spacing w:before="44" w:after="0"/>
                          <w:ind w:left="885" w:hanging="0"/>
                          <w:rPr>
                            <w:rFonts w:ascii="Courier New" w:hAnsi="Courier New"/>
                            <w:b/>
                            <w:b/>
                            <w:sz w:val="18"/>
                          </w:rPr>
                        </w:pPr>
                        <w:r>
                          <w:rPr>
                            <w:rFonts w:ascii="Courier New" w:hAnsi="Courier New"/>
                            <w:b/>
                            <w:sz w:val="18"/>
                          </w:rPr>
                          <w:t>private</w:t>
                        </w:r>
                        <w:r>
                          <w:rPr>
                            <w:rFonts w:ascii="Courier New" w:hAnsi="Courier New"/>
                            <w:b/>
                            <w:spacing w:val="-5"/>
                            <w:sz w:val="18"/>
                          </w:rPr>
                          <w:t xml:space="preserve"> </w:t>
                        </w:r>
                        <w:r>
                          <w:rPr>
                            <w:rFonts w:ascii="Courier New" w:hAnsi="Courier New"/>
                            <w:b/>
                            <w:sz w:val="18"/>
                          </w:rPr>
                          <w:t>fun</w:t>
                        </w:r>
                        <w:r>
                          <w:rPr>
                            <w:rFonts w:ascii="Courier New" w:hAnsi="Courier New"/>
                            <w:b/>
                            <w:spacing w:val="-5"/>
                            <w:sz w:val="18"/>
                          </w:rPr>
                          <w:t xml:space="preserve"> </w:t>
                        </w:r>
                        <w:r>
                          <w:rPr>
                            <w:rFonts w:ascii="Courier New" w:hAnsi="Courier New"/>
                            <w:b/>
                            <w:spacing w:val="-2"/>
                            <w:sz w:val="18"/>
                          </w:rPr>
                          <w:t>handleValidResponse(response:</w:t>
                        </w:r>
                      </w:p>
                      <w:p>
                        <w:pPr>
                          <w:pStyle w:val="Normal"/>
                          <w:spacing w:before="76" w:after="0"/>
                          <w:ind w:left="1101" w:hanging="0"/>
                          <w:rPr>
                            <w:rFonts w:ascii="Courier New" w:hAnsi="Courier New"/>
                            <w:b/>
                            <w:b/>
                            <w:sz w:val="18"/>
                          </w:rPr>
                        </w:pPr>
                        <w:r>
                          <w:rPr>
                            <w:rFonts w:ascii="Courier New" w:hAnsi="Courier New"/>
                            <w:b/>
                            <w:sz w:val="18"/>
                          </w:rPr>
                          <w:t>OpenWeatherMapResponseData)</w:t>
                        </w:r>
                        <w:r>
                          <w:rPr>
                            <w:rFonts w:ascii="Courier New" w:hAnsi="Courier New"/>
                            <w:b/>
                            <w:spacing w:val="-27"/>
                            <w:sz w:val="18"/>
                          </w:rPr>
                          <w:t xml:space="preserve"> </w:t>
                        </w:r>
                        <w:r>
                          <w:rPr>
                            <w:rFonts w:ascii="Courier New" w:hAnsi="Courier New"/>
                            <w:b/>
                            <w:spacing w:val="-10"/>
                            <w:sz w:val="18"/>
                          </w:rPr>
                          <w:t>{</w:t>
                        </w:r>
                      </w:p>
                      <w:p>
                        <w:pPr>
                          <w:pStyle w:val="Normal"/>
                          <w:spacing w:before="76" w:after="0"/>
                          <w:ind w:left="1317" w:hanging="0"/>
                          <w:rPr>
                            <w:rFonts w:ascii="Courier New" w:hAnsi="Courier New"/>
                            <w:b/>
                            <w:b/>
                            <w:sz w:val="18"/>
                          </w:rPr>
                        </w:pPr>
                        <w:r>
                          <w:rPr>
                            <w:rFonts w:ascii="Courier New" w:hAnsi="Courier New"/>
                            <w:b/>
                            <w:sz w:val="18"/>
                          </w:rPr>
                          <w:t>titleView.text</w:t>
                        </w:r>
                        <w:r>
                          <w:rPr>
                            <w:rFonts w:ascii="Courier New" w:hAnsi="Courier New"/>
                            <w:b/>
                            <w:spacing w:val="-8"/>
                            <w:sz w:val="18"/>
                          </w:rPr>
                          <w:t xml:space="preserve"> </w:t>
                        </w:r>
                        <w:r>
                          <w:rPr>
                            <w:rFonts w:ascii="Courier New" w:hAnsi="Courier New"/>
                            <w:b/>
                            <w:sz w:val="18"/>
                          </w:rPr>
                          <w:t>=</w:t>
                        </w:r>
                        <w:r>
                          <w:rPr>
                            <w:rFonts w:ascii="Courier New" w:hAnsi="Courier New"/>
                            <w:b/>
                            <w:spacing w:val="-7"/>
                            <w:sz w:val="18"/>
                          </w:rPr>
                          <w:t xml:space="preserve"> </w:t>
                        </w:r>
                        <w:r>
                          <w:rPr>
                            <w:rFonts w:ascii="Courier New" w:hAnsi="Courier New"/>
                            <w:b/>
                            <w:spacing w:val="-2"/>
                            <w:sz w:val="18"/>
                          </w:rPr>
                          <w:t>response.locationName</w:t>
                        </w:r>
                      </w:p>
                      <w:p>
                        <w:pPr>
                          <w:pStyle w:val="Normal"/>
                          <w:spacing w:lineRule="auto" w:line="324" w:before="76" w:after="0"/>
                          <w:ind w:left="1749" w:right="840" w:hanging="432"/>
                          <w:rPr>
                            <w:rFonts w:ascii="Courier New" w:hAnsi="Courier New"/>
                            <w:b/>
                            <w:b/>
                            <w:sz w:val="18"/>
                          </w:rPr>
                        </w:pPr>
                        <w:r>
                          <w:rPr>
                            <w:rFonts w:ascii="Courier New" w:hAnsi="Courier New"/>
                            <w:b/>
                            <w:spacing w:val="-2"/>
                            <w:sz w:val="18"/>
                          </w:rPr>
                          <w:t>response.weather.firstOrNull()?.let</w:t>
                        </w:r>
                        <w:r>
                          <w:rPr>
                            <w:rFonts w:ascii="Courier New" w:hAnsi="Courier New"/>
                            <w:b/>
                            <w:spacing w:val="-19"/>
                            <w:sz w:val="18"/>
                          </w:rPr>
                          <w:t xml:space="preserve"> </w:t>
                        </w:r>
                        <w:r>
                          <w:rPr>
                            <w:rFonts w:ascii="Courier New" w:hAnsi="Courier New"/>
                            <w:b/>
                            <w:spacing w:val="-2"/>
                            <w:sz w:val="18"/>
                          </w:rPr>
                          <w:t>{</w:t>
                        </w:r>
                        <w:r>
                          <w:rPr>
                            <w:rFonts w:ascii="Courier New" w:hAnsi="Courier New"/>
                            <w:b/>
                            <w:spacing w:val="-19"/>
                            <w:sz w:val="18"/>
                          </w:rPr>
                          <w:t xml:space="preserve"> </w:t>
                        </w:r>
                        <w:r>
                          <w:rPr>
                            <w:rFonts w:ascii="Courier New" w:hAnsi="Courier New"/>
                            <w:b/>
                            <w:spacing w:val="-2"/>
                            <w:sz w:val="18"/>
                          </w:rPr>
                          <w:t>weather</w:t>
                        </w:r>
                        <w:r>
                          <w:rPr>
                            <w:rFonts w:ascii="Courier New" w:hAnsi="Courier New"/>
                            <w:b/>
                            <w:spacing w:val="-19"/>
                            <w:sz w:val="18"/>
                          </w:rPr>
                          <w:t xml:space="preserve"> </w:t>
                        </w:r>
                        <w:r>
                          <w:rPr>
                            <w:rFonts w:ascii="Courier New" w:hAnsi="Courier New"/>
                            <w:b/>
                            <w:spacing w:val="-2"/>
                            <w:sz w:val="18"/>
                          </w:rPr>
                          <w:t xml:space="preserve">-&gt; </w:t>
                        </w:r>
                        <w:r>
                          <w:rPr>
                            <w:rFonts w:ascii="Courier New" w:hAnsi="Courier New"/>
                            <w:b/>
                            <w:sz w:val="18"/>
                          </w:rPr>
                          <w:t xml:space="preserve">statusView.text = weather.status descriptionView.text = weather.description </w:t>
                        </w:r>
                        <w:r>
                          <w:rPr>
                            <w:rFonts w:ascii="Courier New" w:hAnsi="Courier New"/>
                            <w:b/>
                            <w:spacing w:val="-2"/>
                            <w:sz w:val="18"/>
                          </w:rPr>
                          <w:t>Glide.with(this)</w:t>
                        </w:r>
                      </w:p>
                      <w:p>
                        <w:pPr>
                          <w:pStyle w:val="Normal"/>
                          <w:spacing w:lineRule="exact" w:line="202" w:before="3" w:after="0"/>
                          <w:ind w:left="2181" w:hanging="0"/>
                          <w:rPr>
                            <w:rFonts w:ascii="Courier New" w:hAnsi="Courier New"/>
                            <w:b/>
                            <w:b/>
                            <w:sz w:val="18"/>
                          </w:rPr>
                        </w:pPr>
                        <w:r>
                          <w:rPr>
                            <w:rFonts w:ascii="Courier New" w:hAnsi="Courier New"/>
                            <w:b/>
                            <w:spacing w:val="-2"/>
                            <w:sz w:val="18"/>
                          </w:rPr>
                          <w:t>.load("https://openweathermap.org/img/wn/</w:t>
                        </w:r>
                      </w:p>
                      <w:p>
                        <w:pPr>
                          <w:pStyle w:val="Normal"/>
                          <w:spacing w:lineRule="exact" w:line="202"/>
                          <w:ind w:left="2397" w:hanging="0"/>
                          <w:rPr>
                            <w:rFonts w:ascii="Courier New" w:hAnsi="Courier New"/>
                            <w:b/>
                            <w:b/>
                            <w:sz w:val="18"/>
                          </w:rPr>
                        </w:pPr>
                        <w:r>
                          <w:rPr>
                            <w:rFonts w:ascii="Courier New" w:hAnsi="Courier New"/>
                            <w:b/>
                            <w:spacing w:val="-2"/>
                            <w:sz w:val="18"/>
                          </w:rPr>
                          <w:t>${weather.icon}@2x.png")</w:t>
                        </w:r>
                      </w:p>
                      <w:p>
                        <w:pPr>
                          <w:pStyle w:val="Normal"/>
                          <w:spacing w:before="16" w:after="0"/>
                          <w:ind w:left="2181" w:hanging="0"/>
                          <w:rPr>
                            <w:rFonts w:ascii="Courier New" w:hAnsi="Courier New"/>
                            <w:b/>
                            <w:b/>
                            <w:sz w:val="18"/>
                          </w:rPr>
                        </w:pPr>
                        <w:r>
                          <w:rPr>
                            <w:rFonts w:ascii="Courier New" w:hAnsi="Courier New"/>
                            <w:b/>
                            <w:spacing w:val="-2"/>
                            <w:sz w:val="18"/>
                          </w:rPr>
                          <w:t>.centerInside()</w:t>
                        </w:r>
                      </w:p>
                      <w:p>
                        <w:pPr>
                          <w:pStyle w:val="Normal"/>
                          <w:spacing w:before="76" w:after="0"/>
                          <w:ind w:left="2181" w:hanging="0"/>
                          <w:rPr>
                            <w:rFonts w:ascii="Courier New" w:hAnsi="Courier New"/>
                            <w:b/>
                            <w:b/>
                            <w:sz w:val="18"/>
                          </w:rPr>
                        </w:pPr>
                        <w:r>
                          <w:rPr>
                            <w:rFonts w:ascii="Courier New" w:hAnsi="Courier New"/>
                            <w:b/>
                            <w:spacing w:val="-2"/>
                            <w:sz w:val="18"/>
                          </w:rPr>
                          <w:t>.into(weatherIconView)</w:t>
                        </w:r>
                      </w:p>
                      <w:p>
                        <w:pPr>
                          <w:pStyle w:val="Normal"/>
                          <w:spacing w:before="76" w:after="0"/>
                          <w:ind w:left="1317" w:hanging="0"/>
                          <w:rPr>
                            <w:rFonts w:ascii="Courier New" w:hAnsi="Courier New"/>
                            <w:b/>
                            <w:b/>
                            <w:sz w:val="18"/>
                          </w:rPr>
                        </w:pPr>
                        <w:r>
                          <w:rPr>
                            <w:rFonts w:ascii="Courier New" w:hAnsi="Courier New"/>
                            <w:b/>
                            <w:sz w:val="18"/>
                          </w:rPr>
                          <w:t>}</w:t>
                        </w:r>
                      </w:p>
                      <w:p>
                        <w:pPr>
                          <w:pStyle w:val="Normal"/>
                          <w:spacing w:before="76" w:after="0"/>
                          <w:ind w:left="885" w:hanging="0"/>
                          <w:rPr>
                            <w:rFonts w:ascii="Courier New" w:hAnsi="Courier New"/>
                            <w:b/>
                            <w:b/>
                            <w:sz w:val="18"/>
                          </w:rPr>
                        </w:pPr>
                        <w:r>
                          <w:rPr>
                            <w:rFonts w:ascii="Courier New" w:hAnsi="Courier New"/>
                            <w:b/>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square"/>
                </v:rect>
              </v:group>
            </w:pict>
          </mc:Fallback>
        </mc:AlternateContent>
      </w:r>
    </w:p>
    <w:p>
      <w:pPr>
        <w:sectPr>
          <w:headerReference w:type="even" r:id="rId175"/>
          <w:headerReference w:type="default" r:id="rId176"/>
          <w:type w:val="nextPage"/>
          <w:pgSz w:w="10800" w:h="13320"/>
          <w:pgMar w:left="940" w:right="920" w:gutter="0" w:header="695" w:top="1120" w:footer="0" w:bottom="280"/>
          <w:pgNumType w:fmt="decimal"/>
          <w:formProt w:val="false"/>
          <w:textDirection w:val="lrTb"/>
          <w:docGrid w:type="default" w:linePitch="100" w:charSpace="4096"/>
        </w:sectPr>
        <w:pStyle w:val="TextBody"/>
        <w:spacing w:lineRule="auto" w:line="240" w:before="40" w:after="0"/>
        <w:ind w:left="554" w:right="897" w:hanging="0"/>
        <w:rPr/>
      </w:pPr>
      <w:r>
        <w:rPr/>
        <w:t xml:space="preserve">There are a few points to note about the preceding code. Firstly, we looked up the views of the layout and kept references to them. We used </w:t>
      </w:r>
      <w:r>
        <w:rPr>
          <w:rFonts w:ascii="Courier New" w:hAnsi="Courier New"/>
          <w:b/>
          <w:sz w:val="22"/>
        </w:rPr>
        <w:t>lazy</w:t>
      </w:r>
      <w:r>
        <w:rPr>
          <w:rFonts w:ascii="Courier New" w:hAnsi="Courier New"/>
          <w:b/>
          <w:spacing w:val="-77"/>
          <w:sz w:val="22"/>
        </w:rPr>
        <w:t xml:space="preserve"> </w:t>
      </w:r>
      <w:r>
        <w:rPr/>
        <w:t>to do so on demand rather than immediately. We extracted the handling of the response to a</w:t>
      </w:r>
      <w:r>
        <w:rPr>
          <w:spacing w:val="-4"/>
        </w:rPr>
        <w:t xml:space="preserve"> </w:t>
      </w:r>
      <w:r>
        <w:rPr/>
        <w:t>private</w:t>
      </w:r>
      <w:r>
        <w:rPr>
          <w:spacing w:val="-3"/>
        </w:rPr>
        <w:t xml:space="preserve"> </w:t>
      </w:r>
      <w:r>
        <w:rPr/>
        <w:t>function</w:t>
      </w:r>
      <w:r>
        <w:rPr>
          <w:spacing w:val="-3"/>
        </w:rPr>
        <w:t xml:space="preserve"> </w:t>
      </w:r>
      <w:r>
        <w:rPr/>
        <w:t>to</w:t>
      </w:r>
      <w:r>
        <w:rPr>
          <w:spacing w:val="-3"/>
        </w:rPr>
        <w:t xml:space="preserve"> </w:t>
      </w:r>
      <w:r>
        <w:rPr/>
        <w:t>improve</w:t>
      </w:r>
      <w:r>
        <w:rPr>
          <w:spacing w:val="-3"/>
        </w:rPr>
        <w:t xml:space="preserve"> </w:t>
      </w:r>
      <w:r>
        <w:rPr/>
        <w:t>the</w:t>
      </w:r>
      <w:r>
        <w:rPr>
          <w:spacing w:val="-3"/>
        </w:rPr>
        <w:t xml:space="preserve"> </w:t>
      </w:r>
      <w:r>
        <w:rPr/>
        <w:t>code</w:t>
      </w:r>
      <w:r>
        <w:rPr>
          <w:spacing w:val="-3"/>
        </w:rPr>
        <w:t xml:space="preserve"> </w:t>
      </w:r>
      <w:r>
        <w:rPr/>
        <w:t>readability.</w:t>
      </w:r>
      <w:r>
        <w:rPr>
          <w:spacing w:val="-4"/>
        </w:rPr>
        <w:t xml:space="preserve"> </w:t>
      </w:r>
      <w:r>
        <w:rPr/>
        <w:t>Doing</w:t>
      </w:r>
      <w:r>
        <w:rPr>
          <w:spacing w:val="-3"/>
        </w:rPr>
        <w:t xml:space="preserve"> </w:t>
      </w:r>
      <w:r>
        <w:rPr/>
        <w:t>so</w:t>
      </w:r>
      <w:r>
        <w:rPr>
          <w:spacing w:val="-3"/>
        </w:rPr>
        <w:t xml:space="preserve"> </w:t>
      </w:r>
      <w:r>
        <w:rPr/>
        <w:t>also</w:t>
      </w:r>
      <w:r>
        <w:rPr>
          <w:spacing w:val="-4"/>
        </w:rPr>
        <w:t xml:space="preserve"> </w:t>
      </w:r>
      <w:r>
        <w:rPr/>
        <w:t>reduces</w:t>
      </w:r>
      <w:r>
        <w:rPr>
          <w:spacing w:val="-4"/>
        </w:rPr>
        <w:t xml:space="preserve"> </w:t>
      </w:r>
      <w:r>
        <w:rPr/>
        <w:t>nesting in our code, which in turn reduces</w:t>
      </w:r>
      <w:r>
        <w:rPr>
          <w:spacing w:val="-1"/>
        </w:rPr>
        <w:t xml:space="preserve"> </w:t>
      </w:r>
      <w:r>
        <w:rPr/>
        <w:t>the cognitive effort required</w:t>
      </w:r>
      <w:r>
        <w:rPr>
          <w:spacing w:val="-1"/>
        </w:rPr>
        <w:t xml:space="preserve"> </w:t>
      </w:r>
      <w:r>
        <w:rPr/>
        <w:t>to understand it. We then implemented a function to handle just the happy path scenario—when the response is successful and contains valid data. After grabbing the location name,</w:t>
      </w:r>
      <w:r>
        <w:rPr>
          <w:spacing w:val="-1"/>
        </w:rPr>
        <w:t xml:space="preserve"> </w:t>
      </w:r>
      <w:r>
        <w:rPr/>
        <w:t>we</w:t>
      </w:r>
      <w:r>
        <w:rPr>
          <w:spacing w:val="-2"/>
        </w:rPr>
        <w:t xml:space="preserve"> </w:t>
      </w:r>
      <w:r>
        <w:rPr/>
        <w:t>get</w:t>
      </w:r>
      <w:r>
        <w:rPr>
          <w:spacing w:val="-1"/>
        </w:rPr>
        <w:t xml:space="preserve"> </w:t>
      </w:r>
      <w:r>
        <w:rPr/>
        <w:t>the</w:t>
      </w:r>
      <w:r>
        <w:rPr>
          <w:spacing w:val="-2"/>
        </w:rPr>
        <w:t xml:space="preserve"> </w:t>
      </w:r>
      <w:r>
        <w:rPr/>
        <w:t>first</w:t>
      </w:r>
      <w:r>
        <w:rPr>
          <w:spacing w:val="-1"/>
        </w:rPr>
        <w:t xml:space="preserve"> </w:t>
      </w:r>
      <w:r>
        <w:rPr/>
        <w:t>weather</w:t>
      </w:r>
      <w:r>
        <w:rPr>
          <w:spacing w:val="-2"/>
        </w:rPr>
        <w:t xml:space="preserve"> </w:t>
      </w:r>
      <w:r>
        <w:rPr/>
        <w:t>response,</w:t>
      </w:r>
      <w:r>
        <w:rPr>
          <w:spacing w:val="-2"/>
        </w:rPr>
        <w:t xml:space="preserve"> </w:t>
      </w:r>
      <w:r>
        <w:rPr/>
        <w:t>if</w:t>
      </w:r>
      <w:r>
        <w:rPr>
          <w:spacing w:val="-1"/>
        </w:rPr>
        <w:t xml:space="preserve"> </w:t>
      </w:r>
      <w:r>
        <w:rPr/>
        <w:t>any,</w:t>
      </w:r>
      <w:r>
        <w:rPr>
          <w:spacing w:val="-2"/>
        </w:rPr>
        <w:t xml:space="preserve"> </w:t>
      </w:r>
      <w:r>
        <w:rPr/>
        <w:t>and</w:t>
      </w:r>
      <w:r>
        <w:rPr>
          <w:spacing w:val="-2"/>
        </w:rPr>
        <w:t xml:space="preserve"> </w:t>
      </w:r>
      <w:r>
        <w:rPr/>
        <w:t>grab</w:t>
      </w:r>
      <w:r>
        <w:rPr>
          <w:spacing w:val="-1"/>
        </w:rPr>
        <w:t xml:space="preserve"> </w:t>
      </w:r>
      <w:r>
        <w:rPr/>
        <w:t>the</w:t>
      </w:r>
      <w:r>
        <w:rPr>
          <w:spacing w:val="-2"/>
        </w:rPr>
        <w:t xml:space="preserve"> </w:t>
      </w:r>
      <w:r>
        <w:rPr/>
        <w:t>status,</w:t>
      </w:r>
      <w:r>
        <w:rPr>
          <w:spacing w:val="-1"/>
        </w:rPr>
        <w:t xml:space="preserve"> </w:t>
      </w:r>
      <w:r>
        <w:rPr/>
        <w:t xml:space="preserve">description, and icon from it. We took a shortcut by using Glide directly for the sake of keeping this example short. However, you should follow the instructions in this chapter and extract this into a </w:t>
      </w:r>
      <w:r>
        <w:rPr>
          <w:rFonts w:ascii="Courier New" w:hAnsi="Courier New"/>
          <w:b/>
          <w:sz w:val="22"/>
        </w:rPr>
        <w:t>GlideImageLoader</w:t>
      </w:r>
      <w:r>
        <w:rPr>
          <w:rFonts w:ascii="Courier New" w:hAnsi="Courier New"/>
          <w:b/>
          <w:spacing w:val="-67"/>
          <w:sz w:val="22"/>
        </w:rPr>
        <w:t xml:space="preserve"> </w:t>
      </w:r>
      <w:r>
        <w:rPr/>
        <w:t xml:space="preserve">class implementing an </w:t>
      </w:r>
      <w:r>
        <w:rPr>
          <w:rFonts w:ascii="Courier New" w:hAnsi="Courier New"/>
          <w:b/>
          <w:sz w:val="22"/>
        </w:rPr>
        <w:t>ImageLoader</w:t>
      </w:r>
      <w:r>
        <w:rPr>
          <w:rFonts w:ascii="Courier New" w:hAnsi="Courier New"/>
          <w:b/>
          <w:spacing w:val="-80"/>
          <w:sz w:val="22"/>
        </w:rPr>
        <w:t xml:space="preserve"> </w:t>
      </w:r>
      <w:r>
        <w:rPr/>
        <w:t>interface.</w:t>
      </w:r>
      <w:r>
        <w:rPr>
          <w:spacing w:val="-4"/>
        </w:rPr>
        <w:t xml:space="preserve"> </w:t>
      </w:r>
      <w:r>
        <w:rPr/>
        <w:t>Finally,</w:t>
      </w:r>
      <w:r>
        <w:rPr>
          <w:spacing w:val="-2"/>
        </w:rPr>
        <w:t xml:space="preserve"> </w:t>
      </w:r>
      <w:r>
        <w:rPr/>
        <w:t>we</w:t>
      </w:r>
      <w:r>
        <w:rPr>
          <w:spacing w:val="-2"/>
        </w:rPr>
        <w:t xml:space="preserve"> </w:t>
      </w:r>
      <w:r>
        <w:rPr/>
        <w:t>obtain</w:t>
      </w:r>
      <w:r>
        <w:rPr>
          <w:spacing w:val="-2"/>
        </w:rPr>
        <w:t xml:space="preserve"> </w:t>
      </w:r>
      <w:r>
        <w:rPr/>
        <w:t>the</w:t>
      </w:r>
      <w:r>
        <w:rPr>
          <w:spacing w:val="-2"/>
        </w:rPr>
        <w:t xml:space="preserve"> </w:t>
      </w:r>
      <w:r>
        <w:rPr/>
        <w:t>icon's</w:t>
      </w:r>
      <w:r>
        <w:rPr>
          <w:spacing w:val="-2"/>
        </w:rPr>
        <w:t xml:space="preserve"> </w:t>
      </w:r>
      <w:r>
        <w:rPr/>
        <w:t>URL</w:t>
      </w:r>
      <w:r>
        <w:rPr>
          <w:spacing w:val="-2"/>
        </w:rPr>
        <w:t xml:space="preserve"> </w:t>
      </w:r>
      <w:r>
        <w:rPr/>
        <w:t>template</w:t>
      </w:r>
      <w:r>
        <w:rPr>
          <w:spacing w:val="-2"/>
        </w:rPr>
        <w:t xml:space="preserve"> </w:t>
      </w:r>
      <w:r>
        <w:rPr/>
        <w:t>from</w:t>
      </w:r>
      <w:r>
        <w:rPr>
          <w:spacing w:val="-3"/>
        </w:rPr>
        <w:t xml:space="preserve"> </w:t>
      </w:r>
      <w:hyperlink r:id="rId173">
        <w:r>
          <w:rPr>
            <w:color w:val="275B9B"/>
            <w:sz w:val="18"/>
            <w:u w:val="single" w:color="275B9B"/>
          </w:rPr>
          <w:t>https://</w:t>
        </w:r>
      </w:hyperlink>
      <w:r>
        <w:rPr>
          <w:color w:val="275B9B"/>
          <w:sz w:val="18"/>
        </w:rPr>
        <w:t xml:space="preserve"> </w:t>
      </w:r>
      <w:hyperlink r:id="rId174">
        <w:r>
          <w:rPr>
            <w:color w:val="275B9B"/>
            <w:sz w:val="18"/>
            <w:u w:val="single" w:color="275B9B"/>
          </w:rPr>
          <w:t>openweathermap.org/weather-conditions</w:t>
        </w:r>
      </w:hyperlink>
      <w:r>
        <w:rPr/>
        <w:t>. We replaced the provided HTTP URL with an HTTPS one for security reasons. Now, when you run the app, you should get an output similar to the following:</w:t>
      </w:r>
    </w:p>
    <w:p>
      <w:pPr>
        <w:pStyle w:val="TextBody"/>
        <w:spacing w:before="6" w:after="1"/>
        <w:rPr/>
      </w:pPr>
      <w:r>
        <w:rPr/>
      </w:r>
    </w:p>
    <w:p>
      <w:pPr>
        <w:pStyle w:val="TextBody"/>
        <w:ind w:left="2412" w:hanging="0"/>
        <w:rPr/>
      </w:pPr>
      <w:r>
        <w:rPr/>
        <w:drawing>
          <wp:inline distT="0" distB="0" distL="0" distR="0">
            <wp:extent cx="3067050" cy="5459095"/>
            <wp:effectExtent l="0" t="0" r="0" b="0"/>
            <wp:docPr id="489" name="image11.jpeg" descr="Figure 5.9: Showing the weather and a relevant ic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image11.jpeg" descr="Figure 5.9: Showing the weather and a relevant icon "/>
                    <pic:cNvPicPr>
                      <a:picLocks noChangeAspect="1" noChangeArrowheads="1"/>
                    </pic:cNvPicPr>
                  </pic:nvPicPr>
                  <pic:blipFill>
                    <a:blip r:embed="rId177"/>
                    <a:stretch>
                      <a:fillRect/>
                    </a:stretch>
                  </pic:blipFill>
                  <pic:spPr bwMode="auto">
                    <a:xfrm>
                      <a:off x="0" y="0"/>
                      <a:ext cx="3067050" cy="5459095"/>
                    </a:xfrm>
                    <a:prstGeom prst="rect">
                      <a:avLst/>
                    </a:prstGeom>
                  </pic:spPr>
                </pic:pic>
              </a:graphicData>
            </a:graphic>
          </wp:inline>
        </w:drawing>
      </w:r>
    </w:p>
    <w:p>
      <w:pPr>
        <w:pStyle w:val="TextBody"/>
        <w:spacing w:before="4" w:after="0"/>
        <w:rPr>
          <w:sz w:val="5"/>
        </w:rPr>
      </w:pPr>
      <w:r>
        <w:rPr>
          <w:sz w:val="5"/>
        </w:rPr>
      </w:r>
    </w:p>
    <w:p>
      <w:pPr>
        <w:pStyle w:val="Normal"/>
        <w:spacing w:before="100" w:after="0"/>
        <w:ind w:left="2577" w:hanging="0"/>
        <w:rPr>
          <w:rFonts w:ascii="Open Sans SemiBold" w:hAnsi="Open Sans SemiBold"/>
          <w:b/>
          <w:b/>
          <w:sz w:val="18"/>
        </w:rPr>
      </w:pPr>
      <w:r>
        <w:rPr>
          <w:rFonts w:ascii="Open Sans SemiBold" w:hAnsi="Open Sans SemiBold"/>
          <w:b/>
          <w:sz w:val="18"/>
        </w:rPr>
        <w:t>Figure</w:t>
      </w:r>
      <w:r>
        <w:rPr>
          <w:rFonts w:ascii="Open Sans SemiBold" w:hAnsi="Open Sans SemiBold"/>
          <w:b/>
          <w:spacing w:val="-3"/>
          <w:sz w:val="18"/>
        </w:rPr>
        <w:t xml:space="preserve"> </w:t>
      </w:r>
      <w:r>
        <w:rPr>
          <w:rFonts w:ascii="Open Sans SemiBold" w:hAnsi="Open Sans SemiBold"/>
          <w:b/>
          <w:sz w:val="18"/>
        </w:rPr>
        <w:t>5.9:</w:t>
      </w:r>
      <w:r>
        <w:rPr>
          <w:rFonts w:ascii="Open Sans SemiBold" w:hAnsi="Open Sans SemiBold"/>
          <w:b/>
          <w:spacing w:val="-2"/>
          <w:sz w:val="18"/>
        </w:rPr>
        <w:t xml:space="preserve"> </w:t>
      </w:r>
      <w:r>
        <w:rPr>
          <w:rFonts w:ascii="Open Sans SemiBold" w:hAnsi="Open Sans SemiBold"/>
          <w:b/>
          <w:sz w:val="18"/>
        </w:rPr>
        <w:t>Showing</w:t>
      </w:r>
      <w:r>
        <w:rPr>
          <w:rFonts w:ascii="Open Sans SemiBold" w:hAnsi="Open Sans SemiBold"/>
          <w:b/>
          <w:spacing w:val="-2"/>
          <w:sz w:val="18"/>
        </w:rPr>
        <w:t xml:space="preserve"> </w:t>
      </w:r>
      <w:r>
        <w:rPr>
          <w:rFonts w:ascii="Open Sans SemiBold" w:hAnsi="Open Sans SemiBold"/>
          <w:b/>
          <w:sz w:val="18"/>
        </w:rPr>
        <w:t>the</w:t>
      </w:r>
      <w:r>
        <w:rPr>
          <w:rFonts w:ascii="Open Sans SemiBold" w:hAnsi="Open Sans SemiBold"/>
          <w:b/>
          <w:spacing w:val="-2"/>
          <w:sz w:val="18"/>
        </w:rPr>
        <w:t xml:space="preserve"> </w:t>
      </w:r>
      <w:r>
        <w:rPr>
          <w:rFonts w:ascii="Open Sans SemiBold" w:hAnsi="Open Sans SemiBold"/>
          <w:b/>
          <w:sz w:val="18"/>
        </w:rPr>
        <w:t>weather</w:t>
      </w:r>
      <w:r>
        <w:rPr>
          <w:rFonts w:ascii="Open Sans SemiBold" w:hAnsi="Open Sans SemiBold"/>
          <w:b/>
          <w:spacing w:val="-3"/>
          <w:sz w:val="18"/>
        </w:rPr>
        <w:t xml:space="preserve"> </w:t>
      </w:r>
      <w:r>
        <w:rPr>
          <w:rFonts w:ascii="Open Sans SemiBold" w:hAnsi="Open Sans SemiBold"/>
          <w:b/>
          <w:sz w:val="18"/>
        </w:rPr>
        <w:t>and</w:t>
      </w:r>
      <w:r>
        <w:rPr>
          <w:rFonts w:ascii="Open Sans SemiBold" w:hAnsi="Open Sans SemiBold"/>
          <w:b/>
          <w:spacing w:val="-2"/>
          <w:sz w:val="18"/>
        </w:rPr>
        <w:t xml:space="preserve"> </w:t>
      </w:r>
      <w:r>
        <w:rPr>
          <w:rFonts w:ascii="Open Sans SemiBold" w:hAnsi="Open Sans SemiBold"/>
          <w:b/>
          <w:sz w:val="18"/>
        </w:rPr>
        <w:t>a</w:t>
      </w:r>
      <w:r>
        <w:rPr>
          <w:rFonts w:ascii="Open Sans SemiBold" w:hAnsi="Open Sans SemiBold"/>
          <w:b/>
          <w:spacing w:val="-2"/>
          <w:sz w:val="18"/>
        </w:rPr>
        <w:t xml:space="preserve"> </w:t>
      </w:r>
      <w:r>
        <w:rPr>
          <w:rFonts w:ascii="Open Sans SemiBold" w:hAnsi="Open Sans SemiBold"/>
          <w:b/>
          <w:sz w:val="18"/>
        </w:rPr>
        <w:t>relevant</w:t>
      </w:r>
      <w:r>
        <w:rPr>
          <w:rFonts w:ascii="Open Sans SemiBold" w:hAnsi="Open Sans SemiBold"/>
          <w:b/>
          <w:spacing w:val="-2"/>
          <w:sz w:val="18"/>
        </w:rPr>
        <w:t xml:space="preserve"> </w:t>
      </w:r>
      <w:r>
        <w:rPr>
          <w:rFonts w:ascii="Open Sans SemiBold" w:hAnsi="Open Sans SemiBold"/>
          <w:b/>
          <w:spacing w:val="-4"/>
          <w:sz w:val="18"/>
        </w:rPr>
        <w:t>icon</w:t>
      </w:r>
    </w:p>
    <w:p>
      <w:pPr>
        <w:pStyle w:val="ListParagraph"/>
        <w:numPr>
          <w:ilvl w:val="0"/>
          <w:numId w:val="12"/>
        </w:numPr>
        <w:tabs>
          <w:tab w:val="clear" w:pos="720"/>
          <w:tab w:val="left" w:pos="1274" w:leader="none"/>
        </w:tabs>
        <w:spacing w:before="153" w:after="0"/>
        <w:ind w:left="1274" w:hanging="360"/>
        <w:jc w:val="left"/>
        <w:rPr>
          <w:sz w:val="20"/>
        </w:rPr>
      </w:pPr>
      <w:r>
        <w:rPr>
          <w:sz w:val="20"/>
        </w:rPr>
        <w:t>Handle</w:t>
      </w:r>
      <w:r>
        <w:rPr>
          <w:spacing w:val="-3"/>
          <w:sz w:val="20"/>
        </w:rPr>
        <w:t xml:space="preserve"> </w:t>
      </w:r>
      <w:r>
        <w:rPr>
          <w:sz w:val="20"/>
        </w:rPr>
        <w:t>the</w:t>
      </w:r>
      <w:r>
        <w:rPr>
          <w:spacing w:val="-1"/>
          <w:sz w:val="20"/>
        </w:rPr>
        <w:t xml:space="preserve"> </w:t>
      </w:r>
      <w:r>
        <w:rPr>
          <w:sz w:val="20"/>
        </w:rPr>
        <w:t>different</w:t>
      </w:r>
      <w:r>
        <w:rPr>
          <w:spacing w:val="-1"/>
          <w:sz w:val="20"/>
        </w:rPr>
        <w:t xml:space="preserve"> </w:t>
      </w:r>
      <w:r>
        <w:rPr>
          <w:sz w:val="20"/>
        </w:rPr>
        <w:t>possible</w:t>
      </w:r>
      <w:r>
        <w:rPr>
          <w:spacing w:val="-1"/>
          <w:sz w:val="20"/>
        </w:rPr>
        <w:t xml:space="preserve"> </w:t>
      </w:r>
      <w:r>
        <w:rPr>
          <w:sz w:val="20"/>
        </w:rPr>
        <w:t>failure</w:t>
      </w:r>
      <w:r>
        <w:rPr>
          <w:spacing w:val="-2"/>
          <w:sz w:val="20"/>
        </w:rPr>
        <w:t xml:space="preserve"> </w:t>
      </w:r>
      <w:r>
        <w:rPr>
          <w:sz w:val="20"/>
        </w:rPr>
        <w:t>outcomes</w:t>
      </w:r>
      <w:r>
        <w:rPr>
          <w:spacing w:val="-1"/>
          <w:sz w:val="20"/>
        </w:rPr>
        <w:t xml:space="preserve"> </w:t>
      </w:r>
      <w:r>
        <w:rPr>
          <w:sz w:val="20"/>
        </w:rPr>
        <w:t>of</w:t>
      </w:r>
      <w:r>
        <w:rPr>
          <w:spacing w:val="-1"/>
          <w:sz w:val="20"/>
        </w:rPr>
        <w:t xml:space="preserve"> </w:t>
      </w:r>
      <w:r>
        <w:rPr>
          <w:sz w:val="20"/>
        </w:rPr>
        <w:t>making</w:t>
      </w:r>
      <w:r>
        <w:rPr>
          <w:spacing w:val="-1"/>
          <w:sz w:val="20"/>
        </w:rPr>
        <w:t xml:space="preserve"> </w:t>
      </w:r>
      <w:r>
        <w:rPr>
          <w:sz w:val="20"/>
        </w:rPr>
        <w:t>the</w:t>
      </w:r>
      <w:r>
        <w:rPr>
          <w:spacing w:val="-1"/>
          <w:sz w:val="20"/>
        </w:rPr>
        <w:t xml:space="preserve"> </w:t>
      </w:r>
      <w:r>
        <w:rPr>
          <w:spacing w:val="-2"/>
          <w:sz w:val="20"/>
        </w:rPr>
        <w:t>request:</w:t>
      </w:r>
    </w:p>
    <w:p>
      <w:pPr>
        <w:sectPr>
          <w:headerReference w:type="even" r:id="rId178"/>
          <w:headerReference w:type="default" r:id="rId179"/>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5" w:after="0"/>
        <w:rPr>
          <w:sz w:val="9"/>
        </w:rPr>
      </w:pPr>
      <w:r>
        <w:rPr>
          <w:sz w:val="9"/>
        </w:rPr>
        <mc:AlternateContent>
          <mc:Choice Requires="wpg">
            <w:drawing>
              <wp:anchor behindDoc="0" distT="635" distB="0" distL="0" distR="4445" simplePos="0" locked="0" layoutInCell="0" allowOverlap="1" relativeHeight="1593" wp14:anchorId="22A65443">
                <wp:simplePos x="0" y="0"/>
                <wp:positionH relativeFrom="page">
                  <wp:posOffset>1120140</wp:posOffset>
                </wp:positionH>
                <wp:positionV relativeFrom="paragraph">
                  <wp:posOffset>95885</wp:posOffset>
                </wp:positionV>
                <wp:extent cx="5074920" cy="930275"/>
                <wp:effectExtent l="0" t="635" r="635" b="0"/>
                <wp:wrapTopAndBottom/>
                <wp:docPr id="490" name="docshapegroup336"/>
                <a:graphic xmlns:a="http://schemas.openxmlformats.org/drawingml/2006/main">
                  <a:graphicData uri="http://schemas.microsoft.com/office/word/2010/wordprocessingGroup">
                    <wpg:wgp>
                      <wpg:cNvGrpSpPr/>
                      <wpg:grpSpPr>
                        <a:xfrm>
                          <a:off x="0" y="0"/>
                          <a:ext cx="5074920" cy="930240"/>
                          <a:chOff x="0" y="0"/>
                          <a:chExt cx="5074920" cy="930240"/>
                        </a:xfrm>
                      </wpg:grpSpPr>
                      <wps:wsp>
                        <wps:cNvSpPr/>
                        <wps:spPr>
                          <a:xfrm>
                            <a:off x="0" y="6480"/>
                            <a:ext cx="5074920" cy="917640"/>
                          </a:xfrm>
                          <a:prstGeom prst="rect">
                            <a:avLst/>
                          </a:prstGeom>
                          <a:solidFill>
                            <a:srgbClr val="f6f6f6"/>
                          </a:solidFill>
                          <a:ln w="0">
                            <a:noFill/>
                          </a:ln>
                        </wps:spPr>
                        <wps:style>
                          <a:lnRef idx="0"/>
                          <a:fillRef idx="0"/>
                          <a:effectRef idx="0"/>
                          <a:fontRef idx="minor"/>
                        </wps:style>
                        <wps:bodyPr/>
                      </wps:wsp>
                      <wps:wsp>
                        <wps:cNvSpPr/>
                        <wps:spPr>
                          <a:xfrm>
                            <a:off x="0" y="0"/>
                            <a:ext cx="5074920" cy="930240"/>
                          </a:xfrm>
                          <a:custGeom>
                            <a:avLst/>
                            <a:gdLst>
                              <a:gd name="textAreaLeft" fmla="*/ 0 w 2877120"/>
                              <a:gd name="textAreaRight" fmla="*/ 2879280 w 2877120"/>
                              <a:gd name="textAreaTop" fmla="*/ 0 h 527400"/>
                              <a:gd name="textAreaBottom" fmla="*/ 529560 h 527400"/>
                            </a:gdLst>
                            <a:ahLst/>
                            <a:rect l="textAreaLeft" t="textAreaTop" r="textAreaRight" b="textAreaBottom"/>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90504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class</w:t>
                              </w:r>
                              <w:r>
                                <w:rPr>
                                  <w:rFonts w:ascii="Courier New" w:hAnsi="Courier New"/>
                                  <w:spacing w:val="-10"/>
                                  <w:sz w:val="18"/>
                                </w:rPr>
                                <w:t xml:space="preserve"> </w:t>
                              </w:r>
                              <w:r>
                                <w:rPr>
                                  <w:rFonts w:ascii="Courier New" w:hAnsi="Courier New"/>
                                  <w:sz w:val="18"/>
                                </w:rPr>
                                <w:t>MainActivity</w:t>
                              </w:r>
                              <w:r>
                                <w:rPr>
                                  <w:rFonts w:ascii="Courier New" w:hAnsi="Courier New"/>
                                  <w:spacing w:val="-9"/>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AppCompatActivity()</w:t>
                              </w:r>
                              <w:r>
                                <w:rPr>
                                  <w:rFonts w:ascii="Courier New" w:hAnsi="Courier New"/>
                                  <w:spacing w:val="-9"/>
                                  <w:sz w:val="18"/>
                                </w:rPr>
                                <w:t xml:space="preserve"> </w:t>
                              </w:r>
                              <w:r>
                                <w:rPr>
                                  <w:rFonts w:ascii="Courier New" w:hAnsi="Courier New"/>
                                  <w:spacing w:val="-10"/>
                                  <w:sz w:val="18"/>
                                </w:rPr>
                                <w:t>{</w:t>
                              </w:r>
                            </w:p>
                            <w:p>
                              <w:pPr>
                                <w:pStyle w:val="Normal"/>
                                <w:spacing w:before="76" w:after="0"/>
                                <w:ind w:left="885" w:hanging="0"/>
                                <w:rPr>
                                  <w:rFonts w:ascii="Courier New" w:hAnsi="Courier New"/>
                                  <w:sz w:val="18"/>
                                </w:rPr>
                              </w:pPr>
                              <w:r>
                                <w:rPr>
                                  <w:rFonts w:ascii="Courier New" w:hAnsi="Courier New"/>
                                  <w:spacing w:val="-5"/>
                                  <w:sz w:val="18"/>
                                </w:rPr>
                                <w:t>...</w:t>
                              </w:r>
                            </w:p>
                            <w:p>
                              <w:pPr>
                                <w:pStyle w:val="Normal"/>
                                <w:spacing w:before="76" w:after="0"/>
                                <w:ind w:left="885" w:hanging="0"/>
                                <w:rPr>
                                  <w:rFonts w:ascii="Courier New" w:hAnsi="Courier New"/>
                                  <w:sz w:val="18"/>
                                </w:rPr>
                              </w:pPr>
                              <w:r>
                                <w:rPr>
                                  <w:rFonts w:ascii="Courier New" w:hAnsi="Courier New"/>
                                  <w:sz w:val="18"/>
                                </w:rPr>
                                <w:t>override</w:t>
                              </w:r>
                              <w:r>
                                <w:rPr>
                                  <w:rFonts w:ascii="Courier New" w:hAnsi="Courier New"/>
                                  <w:spacing w:val="-12"/>
                                  <w:sz w:val="18"/>
                                </w:rPr>
                                <w:t xml:space="preserve"> </w:t>
                              </w:r>
                              <w:r>
                                <w:rPr>
                                  <w:rFonts w:ascii="Courier New" w:hAnsi="Courier New"/>
                                  <w:sz w:val="18"/>
                                </w:rPr>
                                <w:t>fun</w:t>
                              </w:r>
                              <w:r>
                                <w:rPr>
                                  <w:rFonts w:ascii="Courier New" w:hAnsi="Courier New"/>
                                  <w:spacing w:val="-12"/>
                                  <w:sz w:val="18"/>
                                </w:rPr>
                                <w:t xml:space="preserve"> </w:t>
                              </w:r>
                              <w:r>
                                <w:rPr>
                                  <w:rFonts w:ascii="Courier New" w:hAnsi="Courier New"/>
                                  <w:sz w:val="18"/>
                                </w:rPr>
                                <w:t>onCreate(savedInstanceState:</w:t>
                              </w:r>
                              <w:r>
                                <w:rPr>
                                  <w:rFonts w:ascii="Courier New" w:hAnsi="Courier New"/>
                                  <w:spacing w:val="-12"/>
                                  <w:sz w:val="18"/>
                                </w:rPr>
                                <w:t xml:space="preserve"> </w:t>
                              </w:r>
                              <w:r>
                                <w:rPr>
                                  <w:rFonts w:ascii="Courier New" w:hAnsi="Courier New"/>
                                  <w:sz w:val="18"/>
                                </w:rPr>
                                <w:t>Bundle?)</w:t>
                              </w:r>
                              <w:r>
                                <w:rPr>
                                  <w:rFonts w:ascii="Courier New" w:hAnsi="Courier New"/>
                                  <w:spacing w:val="-11"/>
                                  <w:sz w:val="18"/>
                                </w:rPr>
                                <w:t xml:space="preserve"> </w:t>
                              </w:r>
                              <w:r>
                                <w:rPr>
                                  <w:rFonts w:ascii="Courier New" w:hAnsi="Courier New"/>
                                  <w:spacing w:val="-10"/>
                                  <w:sz w:val="18"/>
                                </w:rPr>
                                <w:t>{</w:t>
                              </w:r>
                            </w:p>
                            <w:p>
                              <w:pPr>
                                <w:pStyle w:val="Normal"/>
                                <w:spacing w:before="76" w:after="0"/>
                                <w:ind w:left="1317" w:hanging="0"/>
                                <w:rPr>
                                  <w:rFonts w:ascii="Courier New" w:hAnsi="Courier New"/>
                                  <w:sz w:val="18"/>
                                </w:rPr>
                              </w:pPr>
                              <w:r>
                                <w:rPr>
                                  <w:rFonts w:ascii="Courier New" w:hAnsi="Courier New"/>
                                  <w:spacing w:val="-5"/>
                                  <w:sz w:val="18"/>
                                </w:rPr>
                                <w:t>...</w:t>
                              </w:r>
                            </w:p>
                            <w:p>
                              <w:pPr>
                                <w:pStyle w:val="Normal"/>
                                <w:spacing w:before="77" w:after="0"/>
                                <w:ind w:left="1317" w:hanging="0"/>
                                <w:rPr>
                                  <w:rFonts w:ascii="Courier New" w:hAnsi="Courier New"/>
                                  <w:sz w:val="18"/>
                                </w:rPr>
                              </w:pPr>
                              <w:r>
                                <w:rPr>
                                  <w:rFonts w:ascii="Courier New" w:hAnsi="Courier New"/>
                                  <w:spacing w:val="-2"/>
                                  <w:sz w:val="18"/>
                                </w:rPr>
                                <w:t>weatherApiService</w:t>
                              </w:r>
                            </w:p>
                          </w:txbxContent>
                        </wps:txbx>
                        <wps:bodyPr lIns="0" rIns="0" tIns="0" bIns="0" anchor="t">
                          <a:noAutofit/>
                        </wps:bodyPr>
                      </wps:wsp>
                    </wpg:wgp>
                  </a:graphicData>
                </a:graphic>
              </wp:anchor>
            </w:drawing>
          </mc:Choice>
          <mc:Fallback>
            <w:pict>
              <v:group id="shape_0" alt="docshapegroup336" style="position:absolute;margin-left:88.2pt;margin-top:7.55pt;width:399.6pt;height:73.25pt" coordorigin="1764,151" coordsize="7992,1465">
                <v:rect id="shape_0" path="m0,0l-2147483645,0l-2147483645,-2147483646l0,-2147483646xe" fillcolor="#f6f6f6" stroked="f" o:allowincell="f" style="position:absolute;left:1764;top:161;width:7991;height:144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71;width:7991;height:142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class</w:t>
                        </w:r>
                        <w:r>
                          <w:rPr>
                            <w:rFonts w:ascii="Courier New" w:hAnsi="Courier New"/>
                            <w:spacing w:val="-10"/>
                            <w:sz w:val="18"/>
                          </w:rPr>
                          <w:t xml:space="preserve"> </w:t>
                        </w:r>
                        <w:r>
                          <w:rPr>
                            <w:rFonts w:ascii="Courier New" w:hAnsi="Courier New"/>
                            <w:sz w:val="18"/>
                          </w:rPr>
                          <w:t>MainActivity</w:t>
                        </w:r>
                        <w:r>
                          <w:rPr>
                            <w:rFonts w:ascii="Courier New" w:hAnsi="Courier New"/>
                            <w:spacing w:val="-9"/>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AppCompatActivity()</w:t>
                        </w:r>
                        <w:r>
                          <w:rPr>
                            <w:rFonts w:ascii="Courier New" w:hAnsi="Courier New"/>
                            <w:spacing w:val="-9"/>
                            <w:sz w:val="18"/>
                          </w:rPr>
                          <w:t xml:space="preserve"> </w:t>
                        </w:r>
                        <w:r>
                          <w:rPr>
                            <w:rFonts w:ascii="Courier New" w:hAnsi="Courier New"/>
                            <w:spacing w:val="-10"/>
                            <w:sz w:val="18"/>
                          </w:rPr>
                          <w:t>{</w:t>
                        </w:r>
                      </w:p>
                      <w:p>
                        <w:pPr>
                          <w:pStyle w:val="Normal"/>
                          <w:spacing w:before="76" w:after="0"/>
                          <w:ind w:left="885" w:hanging="0"/>
                          <w:rPr>
                            <w:rFonts w:ascii="Courier New" w:hAnsi="Courier New"/>
                            <w:sz w:val="18"/>
                          </w:rPr>
                        </w:pPr>
                        <w:r>
                          <w:rPr>
                            <w:rFonts w:ascii="Courier New" w:hAnsi="Courier New"/>
                            <w:spacing w:val="-5"/>
                            <w:sz w:val="18"/>
                          </w:rPr>
                          <w:t>...</w:t>
                        </w:r>
                      </w:p>
                      <w:p>
                        <w:pPr>
                          <w:pStyle w:val="Normal"/>
                          <w:spacing w:before="76" w:after="0"/>
                          <w:ind w:left="885" w:hanging="0"/>
                          <w:rPr>
                            <w:rFonts w:ascii="Courier New" w:hAnsi="Courier New"/>
                            <w:sz w:val="18"/>
                          </w:rPr>
                        </w:pPr>
                        <w:r>
                          <w:rPr>
                            <w:rFonts w:ascii="Courier New" w:hAnsi="Courier New"/>
                            <w:sz w:val="18"/>
                          </w:rPr>
                          <w:t>override</w:t>
                        </w:r>
                        <w:r>
                          <w:rPr>
                            <w:rFonts w:ascii="Courier New" w:hAnsi="Courier New"/>
                            <w:spacing w:val="-12"/>
                            <w:sz w:val="18"/>
                          </w:rPr>
                          <w:t xml:space="preserve"> </w:t>
                        </w:r>
                        <w:r>
                          <w:rPr>
                            <w:rFonts w:ascii="Courier New" w:hAnsi="Courier New"/>
                            <w:sz w:val="18"/>
                          </w:rPr>
                          <w:t>fun</w:t>
                        </w:r>
                        <w:r>
                          <w:rPr>
                            <w:rFonts w:ascii="Courier New" w:hAnsi="Courier New"/>
                            <w:spacing w:val="-12"/>
                            <w:sz w:val="18"/>
                          </w:rPr>
                          <w:t xml:space="preserve"> </w:t>
                        </w:r>
                        <w:r>
                          <w:rPr>
                            <w:rFonts w:ascii="Courier New" w:hAnsi="Courier New"/>
                            <w:sz w:val="18"/>
                          </w:rPr>
                          <w:t>onCreate(savedInstanceState:</w:t>
                        </w:r>
                        <w:r>
                          <w:rPr>
                            <w:rFonts w:ascii="Courier New" w:hAnsi="Courier New"/>
                            <w:spacing w:val="-12"/>
                            <w:sz w:val="18"/>
                          </w:rPr>
                          <w:t xml:space="preserve"> </w:t>
                        </w:r>
                        <w:r>
                          <w:rPr>
                            <w:rFonts w:ascii="Courier New" w:hAnsi="Courier New"/>
                            <w:sz w:val="18"/>
                          </w:rPr>
                          <w:t>Bundle?)</w:t>
                        </w:r>
                        <w:r>
                          <w:rPr>
                            <w:rFonts w:ascii="Courier New" w:hAnsi="Courier New"/>
                            <w:spacing w:val="-11"/>
                            <w:sz w:val="18"/>
                          </w:rPr>
                          <w:t xml:space="preserve"> </w:t>
                        </w:r>
                        <w:r>
                          <w:rPr>
                            <w:rFonts w:ascii="Courier New" w:hAnsi="Courier New"/>
                            <w:spacing w:val="-10"/>
                            <w:sz w:val="18"/>
                          </w:rPr>
                          <w:t>{</w:t>
                        </w:r>
                      </w:p>
                      <w:p>
                        <w:pPr>
                          <w:pStyle w:val="Normal"/>
                          <w:spacing w:before="76" w:after="0"/>
                          <w:ind w:left="1317" w:hanging="0"/>
                          <w:rPr>
                            <w:rFonts w:ascii="Courier New" w:hAnsi="Courier New"/>
                            <w:sz w:val="18"/>
                          </w:rPr>
                        </w:pPr>
                        <w:r>
                          <w:rPr>
                            <w:rFonts w:ascii="Courier New" w:hAnsi="Courier New"/>
                            <w:spacing w:val="-5"/>
                            <w:sz w:val="18"/>
                          </w:rPr>
                          <w:t>...</w:t>
                        </w:r>
                      </w:p>
                      <w:p>
                        <w:pPr>
                          <w:pStyle w:val="Normal"/>
                          <w:spacing w:before="77" w:after="0"/>
                          <w:ind w:left="1317" w:hanging="0"/>
                          <w:rPr>
                            <w:rFonts w:ascii="Courier New" w:hAnsi="Courier New"/>
                            <w:sz w:val="18"/>
                          </w:rPr>
                        </w:pPr>
                        <w:r>
                          <w:rPr>
                            <w:rFonts w:ascii="Courier New" w:hAnsi="Courier New"/>
                            <w:spacing w:val="-2"/>
                            <w:sz w:val="18"/>
                          </w:rPr>
                          <w:t>weatherApiService</w:t>
                        </w:r>
                      </w:p>
                    </w:txbxContent>
                  </v:textbox>
                  <w10:wrap type="topAndBottom"/>
                </v:rect>
              </v:group>
            </w:pict>
          </mc:Fallback>
        </mc:AlternateContent>
      </w:r>
    </w:p>
    <w:p>
      <w:pPr>
        <w:pStyle w:val="TextBody"/>
        <w:spacing w:before="3" w:after="0"/>
        <w:rPr>
          <w:sz w:val="5"/>
        </w:rPr>
      </w:pPr>
      <w:r>
        <w:rPr>
          <w:sz w:val="5"/>
        </w:rPr>
      </w:r>
    </w:p>
    <w:p>
      <w:pPr>
        <w:pStyle w:val="TextBody"/>
        <w:ind w:left="104" w:hanging="0"/>
        <w:rPr/>
      </w:pPr>
      <w:r>
        <w:rPr/>
        <mc:AlternateContent>
          <mc:Choice Requires="wpg">
            <w:drawing>
              <wp:inline distT="0" distB="0" distL="0" distR="0" wp14:anchorId="03DE69A3">
                <wp:extent cx="5074920" cy="3775075"/>
                <wp:effectExtent l="0" t="0" r="5080" b="0"/>
                <wp:docPr id="498" name="Shape308"/>
                <a:graphic xmlns:a="http://schemas.openxmlformats.org/drawingml/2006/main">
                  <a:graphicData uri="http://schemas.microsoft.com/office/word/2010/wordprocessingGroup">
                    <wpg:wgp>
                      <wpg:cNvGrpSpPr/>
                      <wpg:grpSpPr>
                        <a:xfrm>
                          <a:off x="0" y="0"/>
                          <a:ext cx="5074920" cy="3774960"/>
                          <a:chOff x="0" y="0"/>
                          <a:chExt cx="5074920" cy="3774960"/>
                        </a:xfrm>
                      </wpg:grpSpPr>
                      <wps:wsp>
                        <wps:cNvSpPr/>
                        <wps:spPr>
                          <a:xfrm>
                            <a:off x="0" y="6480"/>
                            <a:ext cx="5074920" cy="3762360"/>
                          </a:xfrm>
                          <a:prstGeom prst="rect">
                            <a:avLst/>
                          </a:prstGeom>
                          <a:solidFill>
                            <a:srgbClr val="f6f6f6"/>
                          </a:solidFill>
                          <a:ln w="0">
                            <a:noFill/>
                          </a:ln>
                        </wps:spPr>
                        <wps:style>
                          <a:lnRef idx="0"/>
                          <a:fillRef idx="0"/>
                          <a:effectRef idx="0"/>
                          <a:fontRef idx="minor"/>
                        </wps:style>
                        <wps:bodyPr/>
                      </wps:wsp>
                      <wps:wsp>
                        <wps:cNvSpPr/>
                        <wps:spPr>
                          <a:xfrm>
                            <a:off x="0" y="0"/>
                            <a:ext cx="5074920" cy="3774960"/>
                          </a:xfrm>
                          <a:custGeom>
                            <a:avLst/>
                            <a:gdLst>
                              <a:gd name="textAreaLeft" fmla="*/ 0 w 2877120"/>
                              <a:gd name="textAreaRight" fmla="*/ 2879280 w 2877120"/>
                              <a:gd name="textAreaTop" fmla="*/ 0 h 2140200"/>
                              <a:gd name="textAreaBottom" fmla="*/ 2142360 h 2140200"/>
                            </a:gdLst>
                            <a:ahLst/>
                            <a:rect l="textAreaLeft" t="textAreaTop" r="textAreaRight" b="textAreaBottom"/>
                            <a:pathLst>
                              <a:path w="7992" h="5945">
                                <a:moveTo>
                                  <a:pt x="7992" y="5924"/>
                                </a:moveTo>
                                <a:lnTo>
                                  <a:pt x="0" y="5924"/>
                                </a:lnTo>
                                <a:lnTo>
                                  <a:pt x="0" y="5944"/>
                                </a:lnTo>
                                <a:lnTo>
                                  <a:pt x="7992" y="5944"/>
                                </a:lnTo>
                                <a:lnTo>
                                  <a:pt x="7992" y="59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3749760"/>
                          </a:xfrm>
                          <a:prstGeom prst="rect">
                            <a:avLst/>
                          </a:prstGeom>
                          <a:noFill/>
                          <a:ln w="0">
                            <a:noFill/>
                          </a:ln>
                        </wps:spPr>
                        <wps:style>
                          <a:lnRef idx="0"/>
                          <a:fillRef idx="0"/>
                          <a:effectRef idx="0"/>
                          <a:fontRef idx="minor"/>
                        </wps:style>
                        <wps:txbx>
                          <w:txbxContent>
                            <w:p>
                              <w:pPr>
                                <w:pStyle w:val="Normal"/>
                                <w:spacing w:before="40" w:after="0"/>
                                <w:ind w:left="1749" w:hanging="0"/>
                                <w:rPr>
                                  <w:rFonts w:ascii="Courier New" w:hAnsi="Courier New"/>
                                  <w:sz w:val="18"/>
                                </w:rPr>
                              </w:pPr>
                              <w:r>
                                <w:rPr>
                                  <w:rFonts w:ascii="Courier New" w:hAnsi="Courier New"/>
                                  <w:sz w:val="18"/>
                                </w:rPr>
                                <w:t>.getWeather("New</w:t>
                              </w:r>
                              <w:r>
                                <w:rPr>
                                  <w:rFonts w:ascii="Courier New" w:hAnsi="Courier New"/>
                                  <w:spacing w:val="-10"/>
                                  <w:sz w:val="18"/>
                                </w:rPr>
                                <w:t xml:space="preserve"> </w:t>
                              </w:r>
                              <w:r>
                                <w:rPr>
                                  <w:rFonts w:ascii="Courier New" w:hAnsi="Courier New"/>
                                  <w:sz w:val="18"/>
                                </w:rPr>
                                <w:t>York",</w:t>
                              </w:r>
                              <w:r>
                                <w:rPr>
                                  <w:rFonts w:ascii="Courier New" w:hAnsi="Courier New"/>
                                  <w:spacing w:val="-9"/>
                                  <w:sz w:val="18"/>
                                </w:rPr>
                                <w:t xml:space="preserve"> </w:t>
                              </w:r>
                              <w:r>
                                <w:rPr>
                                  <w:rFonts w:ascii="Courier New" w:hAnsi="Courier New"/>
                                  <w:sz w:val="18"/>
                                </w:rPr>
                                <w:t>"[YOUR</w:t>
                              </w:r>
                              <w:r>
                                <w:rPr>
                                  <w:rFonts w:ascii="Courier New" w:hAnsi="Courier New"/>
                                  <w:spacing w:val="-9"/>
                                  <w:sz w:val="18"/>
                                </w:rPr>
                                <w:t xml:space="preserve"> </w:t>
                              </w:r>
                              <w:r>
                                <w:rPr>
                                  <w:rFonts w:ascii="Courier New" w:hAnsi="Courier New"/>
                                  <w:spacing w:val="-2"/>
                                  <w:sz w:val="18"/>
                                </w:rPr>
                                <w:t>TOKEN]")</w:t>
                              </w:r>
                            </w:p>
                            <w:p>
                              <w:pPr>
                                <w:pStyle w:val="Normal"/>
                                <w:spacing w:lineRule="atLeast" w:line="280"/>
                                <w:ind w:left="2181" w:hanging="432"/>
                                <w:rPr>
                                  <w:rFonts w:ascii="Courier New" w:hAnsi="Courier New"/>
                                  <w:sz w:val="18"/>
                                </w:rPr>
                              </w:pPr>
                              <w:r>
                                <w:rPr>
                                  <w:rFonts w:ascii="Courier New" w:hAnsi="Courier New"/>
                                  <w:sz w:val="18"/>
                                </w:rPr>
                                <w:t>.enqueue(object</w:t>
                              </w:r>
                              <w:r>
                                <w:rPr>
                                  <w:rFonts w:ascii="Courier New" w:hAnsi="Courier New"/>
                                  <w:spacing w:val="-14"/>
                                  <w:sz w:val="18"/>
                                </w:rPr>
                                <w:t xml:space="preserve"> </w:t>
                              </w:r>
                              <w:r>
                                <w:rPr>
                                  <w:rFonts w:ascii="Courier New" w:hAnsi="Courier New"/>
                                  <w:sz w:val="18"/>
                                </w:rPr>
                                <w:t>:</w:t>
                              </w:r>
                              <w:r>
                                <w:rPr>
                                  <w:rFonts w:ascii="Courier New" w:hAnsi="Courier New"/>
                                  <w:spacing w:val="-14"/>
                                  <w:sz w:val="18"/>
                                </w:rPr>
                                <w:t xml:space="preserve"> </w:t>
                              </w:r>
                              <w:r>
                                <w:rPr>
                                  <w:rFonts w:ascii="Courier New" w:hAnsi="Courier New"/>
                                  <w:sz w:val="18"/>
                                </w:rPr>
                                <w:t>Callback&lt;OpenWeatherMapResponseData&gt;</w:t>
                              </w:r>
                              <w:r>
                                <w:rPr>
                                  <w:rFonts w:ascii="Courier New" w:hAnsi="Courier New"/>
                                  <w:spacing w:val="-14"/>
                                  <w:sz w:val="18"/>
                                </w:rPr>
                                <w:t xml:space="preserve"> </w:t>
                              </w:r>
                              <w:r>
                                <w:rPr>
                                  <w:rFonts w:ascii="Courier New" w:hAnsi="Courier New"/>
                                  <w:sz w:val="18"/>
                                </w:rPr>
                                <w:t>{ override fun onFailure(call:</w:t>
                              </w:r>
                            </w:p>
                            <w:p>
                              <w:pPr>
                                <w:pStyle w:val="Normal"/>
                                <w:spacing w:lineRule="exact" w:line="200"/>
                                <w:ind w:left="2397" w:hanging="0"/>
                                <w:rPr>
                                  <w:rFonts w:ascii="Courier New" w:hAnsi="Courier New"/>
                                  <w:sz w:val="18"/>
                                </w:rPr>
                              </w:pPr>
                              <w:r>
                                <w:rPr>
                                  <w:rFonts w:ascii="Courier New" w:hAnsi="Courier New"/>
                                  <w:sz w:val="18"/>
                                </w:rPr>
                                <w:t>Call&lt;OpenWeatherMapResponseData&gt;,</w:t>
                              </w:r>
                              <w:r>
                                <w:rPr>
                                  <w:rFonts w:ascii="Courier New" w:hAnsi="Courier New"/>
                                  <w:spacing w:val="-17"/>
                                  <w:sz w:val="18"/>
                                </w:rPr>
                                <w:t xml:space="preserve"> </w:t>
                              </w:r>
                              <w:r>
                                <w:rPr>
                                  <w:rFonts w:ascii="Courier New" w:hAnsi="Courier New"/>
                                  <w:sz w:val="18"/>
                                </w:rPr>
                                <w:t>t:</w:t>
                              </w:r>
                              <w:r>
                                <w:rPr>
                                  <w:rFonts w:ascii="Courier New" w:hAnsi="Courier New"/>
                                  <w:spacing w:val="-15"/>
                                  <w:sz w:val="18"/>
                                </w:rPr>
                                <w:t xml:space="preserve"> </w:t>
                              </w:r>
                              <w:r>
                                <w:rPr>
                                  <w:rFonts w:ascii="Courier New" w:hAnsi="Courier New"/>
                                  <w:sz w:val="18"/>
                                </w:rPr>
                                <w:t>Throwable)</w:t>
                              </w:r>
                              <w:r>
                                <w:rPr>
                                  <w:rFonts w:ascii="Courier New" w:hAnsi="Courier New"/>
                                  <w:spacing w:val="-15"/>
                                  <w:sz w:val="18"/>
                                </w:rPr>
                                <w:t xml:space="preserve"> </w:t>
                              </w:r>
                              <w:r>
                                <w:rPr>
                                  <w:rFonts w:ascii="Courier New" w:hAnsi="Courier New"/>
                                  <w:spacing w:val="-10"/>
                                  <w:sz w:val="18"/>
                                </w:rPr>
                                <w:t>{</w:t>
                              </w:r>
                            </w:p>
                            <w:p>
                              <w:pPr>
                                <w:pStyle w:val="Normal"/>
                                <w:spacing w:before="16" w:after="0"/>
                                <w:ind w:left="2613" w:hanging="0"/>
                                <w:rPr>
                                  <w:rFonts w:ascii="Courier New" w:hAnsi="Courier New"/>
                                  <w:b/>
                                  <w:b/>
                                  <w:sz w:val="18"/>
                                </w:rPr>
                              </w:pPr>
                              <w:r>
                                <w:rPr>
                                  <w:rFonts w:ascii="Courier New" w:hAnsi="Courier New"/>
                                  <w:b/>
                                  <w:sz w:val="18"/>
                                </w:rPr>
                                <w:t>showError("Response</w:t>
                              </w:r>
                              <w:r>
                                <w:rPr>
                                  <w:rFonts w:ascii="Courier New" w:hAnsi="Courier New"/>
                                  <w:b/>
                                  <w:spacing w:val="-13"/>
                                  <w:sz w:val="18"/>
                                </w:rPr>
                                <w:t xml:space="preserve"> </w:t>
                              </w:r>
                              <w:r>
                                <w:rPr>
                                  <w:rFonts w:ascii="Courier New" w:hAnsi="Courier New"/>
                                  <w:b/>
                                  <w:sz w:val="18"/>
                                </w:rPr>
                                <w:t>failed:</w:t>
                              </w:r>
                              <w:r>
                                <w:rPr>
                                  <w:rFonts w:ascii="Courier New" w:hAnsi="Courier New"/>
                                  <w:b/>
                                  <w:spacing w:val="-13"/>
                                  <w:sz w:val="18"/>
                                </w:rPr>
                                <w:t xml:space="preserve"> </w:t>
                              </w:r>
                              <w:r>
                                <w:rPr>
                                  <w:rFonts w:ascii="Courier New" w:hAnsi="Courier New"/>
                                  <w:b/>
                                  <w:spacing w:val="-2"/>
                                  <w:sz w:val="18"/>
                                </w:rPr>
                                <w:t>${t.message}")</w:t>
                              </w:r>
                            </w:p>
                            <w:p>
                              <w:pPr>
                                <w:pStyle w:val="Normal"/>
                                <w:spacing w:before="76" w:after="0"/>
                                <w:ind w:left="2181" w:hanging="0"/>
                                <w:rPr>
                                  <w:rFonts w:ascii="Courier New" w:hAnsi="Courier New"/>
                                  <w:sz w:val="18"/>
                                </w:rPr>
                              </w:pPr>
                              <w:r>
                                <w:rPr>
                                  <w:rFonts w:ascii="Courier New" w:hAnsi="Courier New"/>
                                  <w:sz w:val="18"/>
                                </w:rPr>
                                <w:t>}</w:t>
                              </w:r>
                            </w:p>
                            <w:p>
                              <w:pPr>
                                <w:pStyle w:val="Normal"/>
                                <w:spacing w:before="76" w:after="0"/>
                                <w:ind w:left="1749" w:hanging="0"/>
                                <w:rPr>
                                  <w:rFonts w:ascii="Courier New" w:hAnsi="Courier New"/>
                                  <w:sz w:val="18"/>
                                </w:rPr>
                              </w:pPr>
                              <w:r>
                                <w:rPr>
                                  <w:rFonts w:ascii="Courier New" w:hAnsi="Courier New"/>
                                  <w:spacing w:val="-5"/>
                                  <w:sz w:val="18"/>
                                </w:rPr>
                                <w:t>})</w:t>
                              </w:r>
                            </w:p>
                            <w:p>
                              <w:pPr>
                                <w:pStyle w:val="Normal"/>
                                <w:spacing w:before="77"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235" w:before="132" w:after="0"/>
                                <w:ind w:left="1101" w:right="1185" w:hanging="216"/>
                                <w:rPr>
                                  <w:rFonts w:ascii="Courier New" w:hAnsi="Courier New"/>
                                  <w:sz w:val="18"/>
                                </w:rPr>
                              </w:pPr>
                              <w:r>
                                <w:rPr>
                                  <w:rFonts w:ascii="Courier New" w:hAnsi="Courier New"/>
                                  <w:sz w:val="18"/>
                                </w:rPr>
                                <w:t>private fun handleResponse(response: Response&lt;OpenWeatherMapResponseData&gt;)</w:t>
                              </w:r>
                              <w:r>
                                <w:rPr>
                                  <w:rFonts w:ascii="Courier New" w:hAnsi="Courier New"/>
                                  <w:spacing w:val="-29"/>
                                  <w:sz w:val="18"/>
                                </w:rPr>
                                <w:t xml:space="preserve"> </w:t>
                              </w:r>
                              <w:r>
                                <w:rPr>
                                  <w:rFonts w:ascii="Courier New" w:hAnsi="Courier New"/>
                                  <w:sz w:val="18"/>
                                </w:rPr>
                                <w:t>=</w:t>
                              </w:r>
                            </w:p>
                            <w:p>
                              <w:pPr>
                                <w:pStyle w:val="Normal"/>
                                <w:spacing w:before="17" w:after="0"/>
                                <w:ind w:left="1317" w:hanging="0"/>
                                <w:rPr>
                                  <w:rFonts w:ascii="Courier New" w:hAnsi="Courier New"/>
                                  <w:sz w:val="18"/>
                                </w:rPr>
                              </w:pPr>
                              <w:r>
                                <w:rPr>
                                  <w:rFonts w:ascii="Courier New" w:hAnsi="Courier New"/>
                                  <w:sz w:val="18"/>
                                </w:rPr>
                                <w:t>if</w:t>
                              </w:r>
                              <w:r>
                                <w:rPr>
                                  <w:rFonts w:ascii="Courier New" w:hAnsi="Courier New"/>
                                  <w:spacing w:val="-13"/>
                                  <w:sz w:val="18"/>
                                </w:rPr>
                                <w:t xml:space="preserve"> </w:t>
                              </w:r>
                              <w:r>
                                <w:rPr>
                                  <w:rFonts w:ascii="Courier New" w:hAnsi="Courier New"/>
                                  <w:sz w:val="18"/>
                                </w:rPr>
                                <w:t>(response.isSuccessful)</w:t>
                              </w:r>
                              <w:r>
                                <w:rPr>
                                  <w:rFonts w:ascii="Courier New" w:hAnsi="Courier New"/>
                                  <w:spacing w:val="-12"/>
                                  <w:sz w:val="18"/>
                                </w:rPr>
                                <w:t xml:space="preserve"> </w:t>
                              </w:r>
                              <w:r>
                                <w:rPr>
                                  <w:rFonts w:ascii="Courier New" w:hAnsi="Courier New"/>
                                  <w:spacing w:val="-10"/>
                                  <w:sz w:val="18"/>
                                </w:rPr>
                                <w:t>{</w:t>
                              </w:r>
                            </w:p>
                            <w:p>
                              <w:pPr>
                                <w:pStyle w:val="Normal"/>
                                <w:spacing w:before="76" w:after="0"/>
                                <w:ind w:left="1749" w:hanging="0"/>
                                <w:rPr>
                                  <w:rFonts w:ascii="Courier New" w:hAnsi="Courier New"/>
                                  <w:sz w:val="18"/>
                                </w:rPr>
                              </w:pPr>
                              <w:r>
                                <w:rPr>
                                  <w:rFonts w:ascii="Courier New" w:hAnsi="Courier New"/>
                                  <w:spacing w:val="-5"/>
                                  <w:sz w:val="18"/>
                                </w:rPr>
                                <w:t>...</w:t>
                              </w:r>
                            </w:p>
                            <w:p>
                              <w:pPr>
                                <w:pStyle w:val="Normal"/>
                                <w:spacing w:before="77" w:after="0"/>
                                <w:ind w:left="1317" w:hanging="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else</w:t>
                              </w:r>
                              <w:r>
                                <w:rPr>
                                  <w:rFonts w:ascii="Courier New" w:hAnsi="Courier New"/>
                                  <w:spacing w:val="-2"/>
                                  <w:sz w:val="18"/>
                                </w:rPr>
                                <w:t xml:space="preserve"> </w:t>
                              </w:r>
                              <w:r>
                                <w:rPr>
                                  <w:rFonts w:ascii="Courier New" w:hAnsi="Courier New"/>
                                  <w:spacing w:val="-10"/>
                                  <w:sz w:val="18"/>
                                </w:rPr>
                                <w:t>{</w:t>
                              </w:r>
                            </w:p>
                            <w:p>
                              <w:pPr>
                                <w:pStyle w:val="Normal"/>
                                <w:spacing w:before="76" w:after="0"/>
                                <w:ind w:left="1749" w:hanging="0"/>
                                <w:rPr>
                                  <w:rFonts w:ascii="Courier New" w:hAnsi="Courier New"/>
                                  <w:b/>
                                  <w:b/>
                                  <w:sz w:val="18"/>
                                </w:rPr>
                              </w:pPr>
                              <w:r>
                                <w:rPr>
                                  <w:rFonts w:ascii="Courier New" w:hAnsi="Courier New"/>
                                  <w:b/>
                                  <w:sz w:val="18"/>
                                </w:rPr>
                                <w:t>showError("Response</w:t>
                              </w:r>
                              <w:r>
                                <w:rPr>
                                  <w:rFonts w:ascii="Courier New" w:hAnsi="Courier New"/>
                                  <w:b/>
                                  <w:spacing w:val="-11"/>
                                  <w:sz w:val="18"/>
                                </w:rPr>
                                <w:t xml:space="preserve"> </w:t>
                              </w:r>
                              <w:r>
                                <w:rPr>
                                  <w:rFonts w:ascii="Courier New" w:hAnsi="Courier New"/>
                                  <w:b/>
                                  <w:sz w:val="18"/>
                                </w:rPr>
                                <w:t>was</w:t>
                              </w:r>
                              <w:r>
                                <w:rPr>
                                  <w:rFonts w:ascii="Courier New" w:hAnsi="Courier New"/>
                                  <w:b/>
                                  <w:spacing w:val="-11"/>
                                  <w:sz w:val="18"/>
                                </w:rPr>
                                <w:t xml:space="preserve"> </w:t>
                              </w:r>
                              <w:r>
                                <w:rPr>
                                  <w:rFonts w:ascii="Courier New" w:hAnsi="Courier New"/>
                                  <w:b/>
                                  <w:spacing w:val="-2"/>
                                  <w:sz w:val="18"/>
                                </w:rPr>
                                <w:t>unsuccessful:</w:t>
                              </w:r>
                            </w:p>
                            <w:p>
                              <w:pPr>
                                <w:pStyle w:val="Normal"/>
                                <w:spacing w:before="76" w:after="0"/>
                                <w:ind w:left="1965" w:hanging="0"/>
                                <w:rPr>
                                  <w:rFonts w:ascii="Courier New" w:hAnsi="Courier New"/>
                                  <w:b/>
                                  <w:b/>
                                  <w:sz w:val="18"/>
                                </w:rPr>
                              </w:pPr>
                              <w:r>
                                <w:rPr>
                                  <w:rFonts w:ascii="Courier New" w:hAnsi="Courier New"/>
                                  <w:b/>
                                  <w:spacing w:val="-2"/>
                                  <w:sz w:val="18"/>
                                </w:rPr>
                                <w:t>${response.errorBody()}")</w:t>
                              </w:r>
                            </w:p>
                            <w:p>
                              <w:pPr>
                                <w:pStyle w:val="Normal"/>
                                <w:spacing w:before="76" w:after="0"/>
                                <w:ind w:left="1317"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324" w:before="129" w:after="0"/>
                                <w:ind w:left="1317" w:right="840" w:hanging="432"/>
                                <w:rPr>
                                  <w:rFonts w:ascii="Courier New" w:hAnsi="Courier New"/>
                                  <w:b/>
                                  <w:b/>
                                  <w:sz w:val="18"/>
                                </w:rPr>
                              </w:pPr>
                              <w:r>
                                <w:rPr>
                                  <w:rFonts w:ascii="Courier New" w:hAnsi="Courier New"/>
                                  <w:b/>
                                  <w:sz w:val="18"/>
                                </w:rPr>
                                <w:t>private fun showError(message: String) = Toast.makeText(this,</w:t>
                              </w:r>
                              <w:r>
                                <w:rPr>
                                  <w:rFonts w:ascii="Courier New" w:hAnsi="Courier New"/>
                                  <w:b/>
                                  <w:spacing w:val="-20"/>
                                  <w:sz w:val="18"/>
                                </w:rPr>
                                <w:t xml:space="preserve"> </w:t>
                              </w:r>
                              <w:r>
                                <w:rPr>
                                  <w:rFonts w:ascii="Courier New" w:hAnsi="Courier New"/>
                                  <w:b/>
                                  <w:sz w:val="18"/>
                                </w:rPr>
                                <w:t>message,</w:t>
                              </w:r>
                              <w:r>
                                <w:rPr>
                                  <w:rFonts w:ascii="Courier New" w:hAnsi="Courier New"/>
                                  <w:b/>
                                  <w:spacing w:val="-20"/>
                                  <w:sz w:val="18"/>
                                </w:rPr>
                                <w:t xml:space="preserve"> </w:t>
                              </w:r>
                              <w:r>
                                <w:rPr>
                                  <w:rFonts w:ascii="Courier New" w:hAnsi="Courier New"/>
                                  <w:b/>
                                  <w:sz w:val="18"/>
                                </w:rPr>
                                <w:t>Toast.LENGTH_SHORT)</w:t>
                              </w:r>
                            </w:p>
                            <w:p>
                              <w:pPr>
                                <w:pStyle w:val="Normal"/>
                                <w:spacing w:before="2" w:after="0"/>
                                <w:ind w:left="1749" w:hanging="0"/>
                                <w:rPr>
                                  <w:rFonts w:ascii="Courier New" w:hAnsi="Courier New"/>
                                  <w:b/>
                                  <w:b/>
                                  <w:sz w:val="18"/>
                                </w:rPr>
                              </w:pPr>
                              <w:r>
                                <w:rPr>
                                  <w:rFonts w:ascii="Courier New" w:hAnsi="Courier New"/>
                                  <w:b/>
                                  <w:spacing w:val="-2"/>
                                  <w:sz w:val="18"/>
                                </w:rPr>
                                <w:t>.show()</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inline>
            </w:drawing>
          </mc:Choice>
          <mc:Fallback>
            <w:pict>
              <v:group id="shape_0" alt="Shape308" style="position:absolute;margin-left:0pt;margin-top:-297.3pt;width:399.6pt;height:297.25pt" coordorigin="0,-5946" coordsize="7992,5945">
                <v:rect id="shape_0" path="m0,0l-2147483645,0l-2147483645,-2147483646l0,-2147483646xe" fillcolor="#f6f6f6" stroked="f" o:allowincell="f" style="position:absolute;left:0;top:-5936;width:7991;height:5924;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5926;width:7991;height:5904;mso-wrap-style:square;v-text-anchor:top;mso-position-vertical:top">
                  <v:fill o:detectmouseclick="t" on="false"/>
                  <v:stroke color="#3465a4" joinstyle="round" endcap="flat"/>
                  <v:textbox>
                    <w:txbxContent>
                      <w:p>
                        <w:pPr>
                          <w:pStyle w:val="Normal"/>
                          <w:spacing w:before="40" w:after="0"/>
                          <w:ind w:left="1749" w:hanging="0"/>
                          <w:rPr>
                            <w:rFonts w:ascii="Courier New" w:hAnsi="Courier New"/>
                            <w:sz w:val="18"/>
                          </w:rPr>
                        </w:pPr>
                        <w:r>
                          <w:rPr>
                            <w:rFonts w:ascii="Courier New" w:hAnsi="Courier New"/>
                            <w:sz w:val="18"/>
                          </w:rPr>
                          <w:t>.getWeather("New</w:t>
                        </w:r>
                        <w:r>
                          <w:rPr>
                            <w:rFonts w:ascii="Courier New" w:hAnsi="Courier New"/>
                            <w:spacing w:val="-10"/>
                            <w:sz w:val="18"/>
                          </w:rPr>
                          <w:t xml:space="preserve"> </w:t>
                        </w:r>
                        <w:r>
                          <w:rPr>
                            <w:rFonts w:ascii="Courier New" w:hAnsi="Courier New"/>
                            <w:sz w:val="18"/>
                          </w:rPr>
                          <w:t>York",</w:t>
                        </w:r>
                        <w:r>
                          <w:rPr>
                            <w:rFonts w:ascii="Courier New" w:hAnsi="Courier New"/>
                            <w:spacing w:val="-9"/>
                            <w:sz w:val="18"/>
                          </w:rPr>
                          <w:t xml:space="preserve"> </w:t>
                        </w:r>
                        <w:r>
                          <w:rPr>
                            <w:rFonts w:ascii="Courier New" w:hAnsi="Courier New"/>
                            <w:sz w:val="18"/>
                          </w:rPr>
                          <w:t>"[YOUR</w:t>
                        </w:r>
                        <w:r>
                          <w:rPr>
                            <w:rFonts w:ascii="Courier New" w:hAnsi="Courier New"/>
                            <w:spacing w:val="-9"/>
                            <w:sz w:val="18"/>
                          </w:rPr>
                          <w:t xml:space="preserve"> </w:t>
                        </w:r>
                        <w:r>
                          <w:rPr>
                            <w:rFonts w:ascii="Courier New" w:hAnsi="Courier New"/>
                            <w:spacing w:val="-2"/>
                            <w:sz w:val="18"/>
                          </w:rPr>
                          <w:t>TOKEN]")</w:t>
                        </w:r>
                      </w:p>
                      <w:p>
                        <w:pPr>
                          <w:pStyle w:val="Normal"/>
                          <w:spacing w:lineRule="atLeast" w:line="280"/>
                          <w:ind w:left="2181" w:hanging="432"/>
                          <w:rPr>
                            <w:rFonts w:ascii="Courier New" w:hAnsi="Courier New"/>
                            <w:sz w:val="18"/>
                          </w:rPr>
                        </w:pPr>
                        <w:r>
                          <w:rPr>
                            <w:rFonts w:ascii="Courier New" w:hAnsi="Courier New"/>
                            <w:sz w:val="18"/>
                          </w:rPr>
                          <w:t>.enqueue(object</w:t>
                        </w:r>
                        <w:r>
                          <w:rPr>
                            <w:rFonts w:ascii="Courier New" w:hAnsi="Courier New"/>
                            <w:spacing w:val="-14"/>
                            <w:sz w:val="18"/>
                          </w:rPr>
                          <w:t xml:space="preserve"> </w:t>
                        </w:r>
                        <w:r>
                          <w:rPr>
                            <w:rFonts w:ascii="Courier New" w:hAnsi="Courier New"/>
                            <w:sz w:val="18"/>
                          </w:rPr>
                          <w:t>:</w:t>
                        </w:r>
                        <w:r>
                          <w:rPr>
                            <w:rFonts w:ascii="Courier New" w:hAnsi="Courier New"/>
                            <w:spacing w:val="-14"/>
                            <w:sz w:val="18"/>
                          </w:rPr>
                          <w:t xml:space="preserve"> </w:t>
                        </w:r>
                        <w:r>
                          <w:rPr>
                            <w:rFonts w:ascii="Courier New" w:hAnsi="Courier New"/>
                            <w:sz w:val="18"/>
                          </w:rPr>
                          <w:t>Callback&lt;OpenWeatherMapResponseData&gt;</w:t>
                        </w:r>
                        <w:r>
                          <w:rPr>
                            <w:rFonts w:ascii="Courier New" w:hAnsi="Courier New"/>
                            <w:spacing w:val="-14"/>
                            <w:sz w:val="18"/>
                          </w:rPr>
                          <w:t xml:space="preserve"> </w:t>
                        </w:r>
                        <w:r>
                          <w:rPr>
                            <w:rFonts w:ascii="Courier New" w:hAnsi="Courier New"/>
                            <w:sz w:val="18"/>
                          </w:rPr>
                          <w:t>{ override fun onFailure(call:</w:t>
                        </w:r>
                      </w:p>
                      <w:p>
                        <w:pPr>
                          <w:pStyle w:val="Normal"/>
                          <w:spacing w:lineRule="exact" w:line="200"/>
                          <w:ind w:left="2397" w:hanging="0"/>
                          <w:rPr>
                            <w:rFonts w:ascii="Courier New" w:hAnsi="Courier New"/>
                            <w:sz w:val="18"/>
                          </w:rPr>
                        </w:pPr>
                        <w:r>
                          <w:rPr>
                            <w:rFonts w:ascii="Courier New" w:hAnsi="Courier New"/>
                            <w:sz w:val="18"/>
                          </w:rPr>
                          <w:t>Call&lt;OpenWeatherMapResponseData&gt;,</w:t>
                        </w:r>
                        <w:r>
                          <w:rPr>
                            <w:rFonts w:ascii="Courier New" w:hAnsi="Courier New"/>
                            <w:spacing w:val="-17"/>
                            <w:sz w:val="18"/>
                          </w:rPr>
                          <w:t xml:space="preserve"> </w:t>
                        </w:r>
                        <w:r>
                          <w:rPr>
                            <w:rFonts w:ascii="Courier New" w:hAnsi="Courier New"/>
                            <w:sz w:val="18"/>
                          </w:rPr>
                          <w:t>t:</w:t>
                        </w:r>
                        <w:r>
                          <w:rPr>
                            <w:rFonts w:ascii="Courier New" w:hAnsi="Courier New"/>
                            <w:spacing w:val="-15"/>
                            <w:sz w:val="18"/>
                          </w:rPr>
                          <w:t xml:space="preserve"> </w:t>
                        </w:r>
                        <w:r>
                          <w:rPr>
                            <w:rFonts w:ascii="Courier New" w:hAnsi="Courier New"/>
                            <w:sz w:val="18"/>
                          </w:rPr>
                          <w:t>Throwable)</w:t>
                        </w:r>
                        <w:r>
                          <w:rPr>
                            <w:rFonts w:ascii="Courier New" w:hAnsi="Courier New"/>
                            <w:spacing w:val="-15"/>
                            <w:sz w:val="18"/>
                          </w:rPr>
                          <w:t xml:space="preserve"> </w:t>
                        </w:r>
                        <w:r>
                          <w:rPr>
                            <w:rFonts w:ascii="Courier New" w:hAnsi="Courier New"/>
                            <w:spacing w:val="-10"/>
                            <w:sz w:val="18"/>
                          </w:rPr>
                          <w:t>{</w:t>
                        </w:r>
                      </w:p>
                      <w:p>
                        <w:pPr>
                          <w:pStyle w:val="Normal"/>
                          <w:spacing w:before="16" w:after="0"/>
                          <w:ind w:left="2613" w:hanging="0"/>
                          <w:rPr>
                            <w:rFonts w:ascii="Courier New" w:hAnsi="Courier New"/>
                            <w:b/>
                            <w:b/>
                            <w:sz w:val="18"/>
                          </w:rPr>
                        </w:pPr>
                        <w:r>
                          <w:rPr>
                            <w:rFonts w:ascii="Courier New" w:hAnsi="Courier New"/>
                            <w:b/>
                            <w:sz w:val="18"/>
                          </w:rPr>
                          <w:t>showError("Response</w:t>
                        </w:r>
                        <w:r>
                          <w:rPr>
                            <w:rFonts w:ascii="Courier New" w:hAnsi="Courier New"/>
                            <w:b/>
                            <w:spacing w:val="-13"/>
                            <w:sz w:val="18"/>
                          </w:rPr>
                          <w:t xml:space="preserve"> </w:t>
                        </w:r>
                        <w:r>
                          <w:rPr>
                            <w:rFonts w:ascii="Courier New" w:hAnsi="Courier New"/>
                            <w:b/>
                            <w:sz w:val="18"/>
                          </w:rPr>
                          <w:t>failed:</w:t>
                        </w:r>
                        <w:r>
                          <w:rPr>
                            <w:rFonts w:ascii="Courier New" w:hAnsi="Courier New"/>
                            <w:b/>
                            <w:spacing w:val="-13"/>
                            <w:sz w:val="18"/>
                          </w:rPr>
                          <w:t xml:space="preserve"> </w:t>
                        </w:r>
                        <w:r>
                          <w:rPr>
                            <w:rFonts w:ascii="Courier New" w:hAnsi="Courier New"/>
                            <w:b/>
                            <w:spacing w:val="-2"/>
                            <w:sz w:val="18"/>
                          </w:rPr>
                          <w:t>${t.message}")</w:t>
                        </w:r>
                      </w:p>
                      <w:p>
                        <w:pPr>
                          <w:pStyle w:val="Normal"/>
                          <w:spacing w:before="76" w:after="0"/>
                          <w:ind w:left="2181" w:hanging="0"/>
                          <w:rPr>
                            <w:rFonts w:ascii="Courier New" w:hAnsi="Courier New"/>
                            <w:sz w:val="18"/>
                          </w:rPr>
                        </w:pPr>
                        <w:r>
                          <w:rPr>
                            <w:rFonts w:ascii="Courier New" w:hAnsi="Courier New"/>
                            <w:sz w:val="18"/>
                          </w:rPr>
                          <w:t>}</w:t>
                        </w:r>
                      </w:p>
                      <w:p>
                        <w:pPr>
                          <w:pStyle w:val="Normal"/>
                          <w:spacing w:before="76" w:after="0"/>
                          <w:ind w:left="1749" w:hanging="0"/>
                          <w:rPr>
                            <w:rFonts w:ascii="Courier New" w:hAnsi="Courier New"/>
                            <w:sz w:val="18"/>
                          </w:rPr>
                        </w:pPr>
                        <w:r>
                          <w:rPr>
                            <w:rFonts w:ascii="Courier New" w:hAnsi="Courier New"/>
                            <w:spacing w:val="-5"/>
                            <w:sz w:val="18"/>
                          </w:rPr>
                          <w:t>})</w:t>
                        </w:r>
                      </w:p>
                      <w:p>
                        <w:pPr>
                          <w:pStyle w:val="Normal"/>
                          <w:spacing w:before="77"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235" w:before="132" w:after="0"/>
                          <w:ind w:left="1101" w:right="1185" w:hanging="216"/>
                          <w:rPr>
                            <w:rFonts w:ascii="Courier New" w:hAnsi="Courier New"/>
                            <w:sz w:val="18"/>
                          </w:rPr>
                        </w:pPr>
                        <w:r>
                          <w:rPr>
                            <w:rFonts w:ascii="Courier New" w:hAnsi="Courier New"/>
                            <w:sz w:val="18"/>
                          </w:rPr>
                          <w:t>private fun handleResponse(response: Response&lt;OpenWeatherMapResponseData&gt;)</w:t>
                        </w:r>
                        <w:r>
                          <w:rPr>
                            <w:rFonts w:ascii="Courier New" w:hAnsi="Courier New"/>
                            <w:spacing w:val="-29"/>
                            <w:sz w:val="18"/>
                          </w:rPr>
                          <w:t xml:space="preserve"> </w:t>
                        </w:r>
                        <w:r>
                          <w:rPr>
                            <w:rFonts w:ascii="Courier New" w:hAnsi="Courier New"/>
                            <w:sz w:val="18"/>
                          </w:rPr>
                          <w:t>=</w:t>
                        </w:r>
                      </w:p>
                      <w:p>
                        <w:pPr>
                          <w:pStyle w:val="Normal"/>
                          <w:spacing w:before="17" w:after="0"/>
                          <w:ind w:left="1317" w:hanging="0"/>
                          <w:rPr>
                            <w:rFonts w:ascii="Courier New" w:hAnsi="Courier New"/>
                            <w:sz w:val="18"/>
                          </w:rPr>
                        </w:pPr>
                        <w:r>
                          <w:rPr>
                            <w:rFonts w:ascii="Courier New" w:hAnsi="Courier New"/>
                            <w:sz w:val="18"/>
                          </w:rPr>
                          <w:t>if</w:t>
                        </w:r>
                        <w:r>
                          <w:rPr>
                            <w:rFonts w:ascii="Courier New" w:hAnsi="Courier New"/>
                            <w:spacing w:val="-13"/>
                            <w:sz w:val="18"/>
                          </w:rPr>
                          <w:t xml:space="preserve"> </w:t>
                        </w:r>
                        <w:r>
                          <w:rPr>
                            <w:rFonts w:ascii="Courier New" w:hAnsi="Courier New"/>
                            <w:sz w:val="18"/>
                          </w:rPr>
                          <w:t>(response.isSuccessful)</w:t>
                        </w:r>
                        <w:r>
                          <w:rPr>
                            <w:rFonts w:ascii="Courier New" w:hAnsi="Courier New"/>
                            <w:spacing w:val="-12"/>
                            <w:sz w:val="18"/>
                          </w:rPr>
                          <w:t xml:space="preserve"> </w:t>
                        </w:r>
                        <w:r>
                          <w:rPr>
                            <w:rFonts w:ascii="Courier New" w:hAnsi="Courier New"/>
                            <w:spacing w:val="-10"/>
                            <w:sz w:val="18"/>
                          </w:rPr>
                          <w:t>{</w:t>
                        </w:r>
                      </w:p>
                      <w:p>
                        <w:pPr>
                          <w:pStyle w:val="Normal"/>
                          <w:spacing w:before="76" w:after="0"/>
                          <w:ind w:left="1749" w:hanging="0"/>
                          <w:rPr>
                            <w:rFonts w:ascii="Courier New" w:hAnsi="Courier New"/>
                            <w:sz w:val="18"/>
                          </w:rPr>
                        </w:pPr>
                        <w:r>
                          <w:rPr>
                            <w:rFonts w:ascii="Courier New" w:hAnsi="Courier New"/>
                            <w:spacing w:val="-5"/>
                            <w:sz w:val="18"/>
                          </w:rPr>
                          <w:t>...</w:t>
                        </w:r>
                      </w:p>
                      <w:p>
                        <w:pPr>
                          <w:pStyle w:val="Normal"/>
                          <w:spacing w:before="77" w:after="0"/>
                          <w:ind w:left="1317" w:hanging="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else</w:t>
                        </w:r>
                        <w:r>
                          <w:rPr>
                            <w:rFonts w:ascii="Courier New" w:hAnsi="Courier New"/>
                            <w:spacing w:val="-2"/>
                            <w:sz w:val="18"/>
                          </w:rPr>
                          <w:t xml:space="preserve"> </w:t>
                        </w:r>
                        <w:r>
                          <w:rPr>
                            <w:rFonts w:ascii="Courier New" w:hAnsi="Courier New"/>
                            <w:spacing w:val="-10"/>
                            <w:sz w:val="18"/>
                          </w:rPr>
                          <w:t>{</w:t>
                        </w:r>
                      </w:p>
                      <w:p>
                        <w:pPr>
                          <w:pStyle w:val="Normal"/>
                          <w:spacing w:before="76" w:after="0"/>
                          <w:ind w:left="1749" w:hanging="0"/>
                          <w:rPr>
                            <w:rFonts w:ascii="Courier New" w:hAnsi="Courier New"/>
                            <w:b/>
                            <w:b/>
                            <w:sz w:val="18"/>
                          </w:rPr>
                        </w:pPr>
                        <w:r>
                          <w:rPr>
                            <w:rFonts w:ascii="Courier New" w:hAnsi="Courier New"/>
                            <w:b/>
                            <w:sz w:val="18"/>
                          </w:rPr>
                          <w:t>showError("Response</w:t>
                        </w:r>
                        <w:r>
                          <w:rPr>
                            <w:rFonts w:ascii="Courier New" w:hAnsi="Courier New"/>
                            <w:b/>
                            <w:spacing w:val="-11"/>
                            <w:sz w:val="18"/>
                          </w:rPr>
                          <w:t xml:space="preserve"> </w:t>
                        </w:r>
                        <w:r>
                          <w:rPr>
                            <w:rFonts w:ascii="Courier New" w:hAnsi="Courier New"/>
                            <w:b/>
                            <w:sz w:val="18"/>
                          </w:rPr>
                          <w:t>was</w:t>
                        </w:r>
                        <w:r>
                          <w:rPr>
                            <w:rFonts w:ascii="Courier New" w:hAnsi="Courier New"/>
                            <w:b/>
                            <w:spacing w:val="-11"/>
                            <w:sz w:val="18"/>
                          </w:rPr>
                          <w:t xml:space="preserve"> </w:t>
                        </w:r>
                        <w:r>
                          <w:rPr>
                            <w:rFonts w:ascii="Courier New" w:hAnsi="Courier New"/>
                            <w:b/>
                            <w:spacing w:val="-2"/>
                            <w:sz w:val="18"/>
                          </w:rPr>
                          <w:t>unsuccessful:</w:t>
                        </w:r>
                      </w:p>
                      <w:p>
                        <w:pPr>
                          <w:pStyle w:val="Normal"/>
                          <w:spacing w:before="76" w:after="0"/>
                          <w:ind w:left="1965" w:hanging="0"/>
                          <w:rPr>
                            <w:rFonts w:ascii="Courier New" w:hAnsi="Courier New"/>
                            <w:b/>
                            <w:b/>
                            <w:sz w:val="18"/>
                          </w:rPr>
                        </w:pPr>
                        <w:r>
                          <w:rPr>
                            <w:rFonts w:ascii="Courier New" w:hAnsi="Courier New"/>
                            <w:b/>
                            <w:spacing w:val="-2"/>
                            <w:sz w:val="18"/>
                          </w:rPr>
                          <w:t>${response.errorBody()}")</w:t>
                        </w:r>
                      </w:p>
                      <w:p>
                        <w:pPr>
                          <w:pStyle w:val="Normal"/>
                          <w:spacing w:before="76" w:after="0"/>
                          <w:ind w:left="1317"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324" w:before="129" w:after="0"/>
                          <w:ind w:left="1317" w:right="840" w:hanging="432"/>
                          <w:rPr>
                            <w:rFonts w:ascii="Courier New" w:hAnsi="Courier New"/>
                            <w:b/>
                            <w:b/>
                            <w:sz w:val="18"/>
                          </w:rPr>
                        </w:pPr>
                        <w:r>
                          <w:rPr>
                            <w:rFonts w:ascii="Courier New" w:hAnsi="Courier New"/>
                            <w:b/>
                            <w:sz w:val="18"/>
                          </w:rPr>
                          <w:t>private fun showError(message: String) = Toast.makeText(this,</w:t>
                        </w:r>
                        <w:r>
                          <w:rPr>
                            <w:rFonts w:ascii="Courier New" w:hAnsi="Courier New"/>
                            <w:b/>
                            <w:spacing w:val="-20"/>
                            <w:sz w:val="18"/>
                          </w:rPr>
                          <w:t xml:space="preserve"> </w:t>
                        </w:r>
                        <w:r>
                          <w:rPr>
                            <w:rFonts w:ascii="Courier New" w:hAnsi="Courier New"/>
                            <w:b/>
                            <w:sz w:val="18"/>
                          </w:rPr>
                          <w:t>message,</w:t>
                        </w:r>
                        <w:r>
                          <w:rPr>
                            <w:rFonts w:ascii="Courier New" w:hAnsi="Courier New"/>
                            <w:b/>
                            <w:spacing w:val="-20"/>
                            <w:sz w:val="18"/>
                          </w:rPr>
                          <w:t xml:space="preserve"> </w:t>
                        </w:r>
                        <w:r>
                          <w:rPr>
                            <w:rFonts w:ascii="Courier New" w:hAnsi="Courier New"/>
                            <w:b/>
                            <w:sz w:val="18"/>
                          </w:rPr>
                          <w:t>Toast.LENGTH_SHORT)</w:t>
                        </w:r>
                      </w:p>
                      <w:p>
                        <w:pPr>
                          <w:pStyle w:val="Normal"/>
                          <w:spacing w:before="2" w:after="0"/>
                          <w:ind w:left="1749" w:hanging="0"/>
                          <w:rPr>
                            <w:rFonts w:ascii="Courier New" w:hAnsi="Courier New"/>
                            <w:b/>
                            <w:b/>
                            <w:sz w:val="18"/>
                          </w:rPr>
                        </w:pPr>
                        <w:r>
                          <w:rPr>
                            <w:rFonts w:ascii="Courier New" w:hAnsi="Courier New"/>
                            <w:b/>
                            <w:spacing w:val="-2"/>
                            <w:sz w:val="18"/>
                          </w:rPr>
                          <w:t>.show()</w:t>
                        </w:r>
                      </w:p>
                      <w:p>
                        <w:pPr>
                          <w:pStyle w:val="Normal"/>
                          <w:spacing w:before="76" w:after="0"/>
                          <w:ind w:left="453" w:hanging="0"/>
                          <w:rPr>
                            <w:rFonts w:ascii="Courier New" w:hAnsi="Courier New"/>
                            <w:sz w:val="18"/>
                          </w:rPr>
                        </w:pPr>
                        <w:r>
                          <w:rPr>
                            <w:rFonts w:ascii="Courier New" w:hAnsi="Courier New"/>
                            <w:sz w:val="18"/>
                          </w:rPr>
                          <w:t>}</w:t>
                        </w:r>
                      </w:p>
                    </w:txbxContent>
                  </v:textbox>
                  <w10:wrap type="square"/>
                </v:rect>
              </v:group>
            </w:pict>
          </mc:Fallback>
        </mc:AlternateContent>
      </w:r>
    </w:p>
    <w:p>
      <w:pPr>
        <w:pStyle w:val="TextBody"/>
        <w:spacing w:before="37" w:after="0"/>
        <w:ind w:left="104" w:hanging="0"/>
        <w:rPr/>
      </w:pPr>
      <w:r>
        <w:rPr/>
        <w:t>Remember</w:t>
      </w:r>
      <w:r>
        <w:rPr>
          <w:spacing w:val="-8"/>
        </w:rPr>
        <w:t xml:space="preserve"> </w:t>
      </w:r>
      <w:r>
        <w:rPr/>
        <w:t>to</w:t>
      </w:r>
      <w:r>
        <w:rPr>
          <w:spacing w:val="-3"/>
        </w:rPr>
        <w:t xml:space="preserve"> </w:t>
      </w:r>
      <w:r>
        <w:rPr/>
        <w:t>replace</w:t>
      </w:r>
      <w:r>
        <w:rPr>
          <w:spacing w:val="-3"/>
        </w:rPr>
        <w:t xml:space="preserve"> </w:t>
      </w:r>
      <w:r>
        <w:rPr>
          <w:rFonts w:ascii="Courier New" w:hAnsi="Courier New"/>
          <w:b/>
          <w:sz w:val="22"/>
        </w:rPr>
        <w:t>[YOUR</w:t>
      </w:r>
      <w:r>
        <w:rPr>
          <w:rFonts w:ascii="Courier New" w:hAnsi="Courier New"/>
          <w:b/>
          <w:spacing w:val="-8"/>
          <w:sz w:val="22"/>
        </w:rPr>
        <w:t xml:space="preserve"> </w:t>
      </w:r>
      <w:r>
        <w:rPr>
          <w:rFonts w:ascii="Courier New" w:hAnsi="Courier New"/>
          <w:b/>
          <w:sz w:val="22"/>
        </w:rPr>
        <w:t>TOKEN]</w:t>
      </w:r>
      <w:r>
        <w:rPr>
          <w:rFonts w:ascii="Courier New" w:hAnsi="Courier New"/>
          <w:b/>
          <w:spacing w:val="-80"/>
          <w:sz w:val="22"/>
        </w:rPr>
        <w:t xml:space="preserve"> </w:t>
      </w:r>
      <w:r>
        <w:rPr/>
        <w:t>with</w:t>
      </w:r>
      <w:r>
        <w:rPr>
          <w:spacing w:val="-3"/>
        </w:rPr>
        <w:t xml:space="preserve"> </w:t>
      </w:r>
      <w:r>
        <w:rPr/>
        <w:t>the</w:t>
      </w:r>
      <w:r>
        <w:rPr>
          <w:spacing w:val="-3"/>
        </w:rPr>
        <w:t xml:space="preserve"> </w:t>
      </w:r>
      <w:r>
        <w:rPr/>
        <w:t>token</w:t>
      </w:r>
      <w:r>
        <w:rPr>
          <w:spacing w:val="-3"/>
        </w:rPr>
        <w:t xml:space="preserve"> </w:t>
      </w:r>
      <w:r>
        <w:rPr/>
        <w:t>obtained</w:t>
      </w:r>
      <w:r>
        <w:rPr>
          <w:spacing w:val="-3"/>
        </w:rPr>
        <w:t xml:space="preserve"> </w:t>
      </w:r>
      <w:r>
        <w:rPr/>
        <w:t>earlier</w:t>
      </w:r>
      <w:r>
        <w:rPr>
          <w:spacing w:val="-3"/>
        </w:rPr>
        <w:t xml:space="preserve"> </w:t>
      </w:r>
      <w:r>
        <w:rPr>
          <w:spacing w:val="-4"/>
        </w:rPr>
        <w:t>from</w:t>
      </w:r>
    </w:p>
    <w:p>
      <w:pPr>
        <w:pStyle w:val="Normal"/>
        <w:ind w:left="104" w:hanging="0"/>
        <w:rPr>
          <w:sz w:val="20"/>
        </w:rPr>
      </w:pPr>
      <w:hyperlink r:id="rId180">
        <w:r>
          <w:rPr>
            <w:color w:val="275B9B"/>
            <w:spacing w:val="-2"/>
            <w:sz w:val="18"/>
            <w:u w:val="single" w:color="275B9B"/>
          </w:rPr>
          <w:t>https://home.openweathermap.org/users/sign_up</w:t>
        </w:r>
      </w:hyperlink>
      <w:r>
        <w:rPr>
          <w:spacing w:val="-2"/>
          <w:sz w:val="20"/>
        </w:rPr>
        <w:t>.</w:t>
      </w:r>
    </w:p>
    <w:p>
      <w:pPr>
        <w:sectPr>
          <w:headerReference w:type="even" r:id="rId181"/>
          <w:headerReference w:type="default" r:id="rId182"/>
          <w:type w:val="nextPage"/>
          <w:pgSz w:w="10800" w:h="13320"/>
          <w:pgMar w:left="940" w:right="920" w:gutter="0" w:header="695" w:top="1120" w:footer="0" w:bottom="280"/>
          <w:pgNumType w:fmt="decimal"/>
          <w:formProt w:val="false"/>
          <w:textDirection w:val="lrTb"/>
          <w:docGrid w:type="default" w:linePitch="100" w:charSpace="4096"/>
        </w:sectPr>
        <w:pStyle w:val="TextBody"/>
        <w:spacing w:lineRule="auto" w:line="247" w:before="148" w:after="0"/>
        <w:ind w:left="104" w:right="1001" w:hanging="0"/>
        <w:rPr/>
      </w:pPr>
      <w:r>
        <w:rPr/>
        <w:t>We</w:t>
      </w:r>
      <w:r>
        <w:rPr>
          <w:spacing w:val="-3"/>
        </w:rPr>
        <w:t xml:space="preserve"> </w:t>
      </w:r>
      <w:r>
        <w:rPr/>
        <w:t>can</w:t>
      </w:r>
      <w:r>
        <w:rPr>
          <w:spacing w:val="-3"/>
        </w:rPr>
        <w:t xml:space="preserve"> </w:t>
      </w:r>
      <w:r>
        <w:rPr/>
        <w:t>handle</w:t>
      </w:r>
      <w:r>
        <w:rPr>
          <w:spacing w:val="-3"/>
        </w:rPr>
        <w:t xml:space="preserve"> </w:t>
      </w:r>
      <w:r>
        <w:rPr/>
        <w:t>the</w:t>
      </w:r>
      <w:r>
        <w:rPr>
          <w:spacing w:val="-3"/>
        </w:rPr>
        <w:t xml:space="preserve"> </w:t>
      </w:r>
      <w:r>
        <w:rPr/>
        <w:t>two</w:t>
      </w:r>
      <w:r>
        <w:rPr>
          <w:spacing w:val="-3"/>
        </w:rPr>
        <w:t xml:space="preserve"> </w:t>
      </w:r>
      <w:r>
        <w:rPr/>
        <w:t>possible</w:t>
      </w:r>
      <w:r>
        <w:rPr>
          <w:spacing w:val="-3"/>
        </w:rPr>
        <w:t xml:space="preserve"> </w:t>
      </w:r>
      <w:r>
        <w:rPr/>
        <w:t>error</w:t>
      </w:r>
      <w:r>
        <w:rPr>
          <w:spacing w:val="-3"/>
        </w:rPr>
        <w:t xml:space="preserve"> </w:t>
      </w:r>
      <w:r>
        <w:rPr/>
        <w:t>scenarios—when</w:t>
      </w:r>
      <w:r>
        <w:rPr>
          <w:spacing w:val="-3"/>
        </w:rPr>
        <w:t xml:space="preserve"> </w:t>
      </w:r>
      <w:r>
        <w:rPr/>
        <w:t>the</w:t>
      </w:r>
      <w:r>
        <w:rPr>
          <w:spacing w:val="-3"/>
        </w:rPr>
        <w:t xml:space="preserve"> </w:t>
      </w:r>
      <w:r>
        <w:rPr/>
        <w:t>call</w:t>
      </w:r>
      <w:r>
        <w:rPr>
          <w:spacing w:val="-3"/>
        </w:rPr>
        <w:t xml:space="preserve"> </w:t>
      </w:r>
      <w:r>
        <w:rPr/>
        <w:t>fails</w:t>
      </w:r>
      <w:r>
        <w:rPr>
          <w:spacing w:val="-3"/>
        </w:rPr>
        <w:t xml:space="preserve"> </w:t>
      </w:r>
      <w:r>
        <w:rPr/>
        <w:t>altogether</w:t>
      </w:r>
      <w:r>
        <w:rPr>
          <w:spacing w:val="-4"/>
        </w:rPr>
        <w:t xml:space="preserve"> </w:t>
      </w:r>
      <w:r>
        <w:rPr/>
        <w:t>due to an exception and when it fails due to an API failure—optionally with a failure message. Both scenarios result in a toast being presented to the user with some information about what went wrong.</w:t>
      </w:r>
    </w:p>
    <w:p>
      <w:pPr>
        <w:pStyle w:val="Heading1"/>
        <w:rPr/>
      </w:pPr>
      <w:r>
        <w:rPr/>
        <w:t xml:space="preserve">Chapter 6: </w:t>
      </w:r>
      <w:r>
        <w:rPr>
          <w:spacing w:val="-2"/>
        </w:rPr>
        <w:t>RecyclerView</w:t>
      </w:r>
    </w:p>
    <w:p>
      <w:pPr>
        <w:pStyle w:val="Heading2"/>
        <w:rPr/>
      </w:pPr>
      <w:r>
        <w:rPr/>
        <w:t>Activity</w:t>
      </w:r>
      <w:r>
        <w:rPr>
          <w:spacing w:val="-1"/>
        </w:rPr>
        <w:t xml:space="preserve"> </w:t>
      </w:r>
      <w:r>
        <w:rPr/>
        <w:t xml:space="preserve">6.01: Managing a List of </w:t>
      </w:r>
      <w:r>
        <w:rPr>
          <w:spacing w:val="-2"/>
        </w:rPr>
        <w:t>Items</w:t>
      </w:r>
    </w:p>
    <w:p>
      <w:pPr>
        <w:pStyle w:val="Heading3"/>
        <w:ind w:left="824" w:hanging="0"/>
        <w:rPr>
          <w:spacing w:val="-2"/>
        </w:rPr>
      </w:pPr>
      <w:r>
        <w:rPr>
          <w:spacing w:val="-2"/>
        </w:rPr>
        <w:t>Solution:</w:t>
      </w:r>
    </w:p>
    <w:p>
      <w:pPr>
        <w:pStyle w:val="ListParagraph"/>
        <w:numPr>
          <w:ilvl w:val="0"/>
          <w:numId w:val="11"/>
        </w:numPr>
        <w:tabs>
          <w:tab w:val="clear" w:pos="720"/>
          <w:tab w:val="left" w:pos="1274" w:leader="none"/>
        </w:tabs>
        <w:spacing w:before="148" w:after="0"/>
        <w:ind w:left="1274" w:right="458" w:hanging="360"/>
        <w:jc w:val="left"/>
        <w:rPr>
          <w:sz w:val="20"/>
        </w:rPr>
      </w:pPr>
      <w:r>
        <w:rPr>
          <w:sz w:val="20"/>
        </w:rPr>
        <w:t xml:space="preserve">Create a new app by navigating to </w:t>
      </w:r>
      <w:r>
        <w:rPr>
          <w:rFonts w:ascii="Courier New" w:hAnsi="Courier New"/>
          <w:b/>
        </w:rPr>
        <w:t>File</w:t>
      </w:r>
      <w:r>
        <w:rPr>
          <w:rFonts w:ascii="Courier New" w:hAnsi="Courier New"/>
          <w:b/>
          <w:spacing w:val="-71"/>
        </w:rPr>
        <w:t xml:space="preserve"> </w:t>
      </w:r>
      <w:r>
        <w:rPr>
          <w:sz w:val="20"/>
        </w:rPr>
        <w:t xml:space="preserve">| </w:t>
      </w:r>
      <w:r>
        <w:rPr>
          <w:rFonts w:ascii="Courier New" w:hAnsi="Courier New"/>
          <w:b/>
        </w:rPr>
        <w:t>New</w:t>
      </w:r>
      <w:r>
        <w:rPr>
          <w:rFonts w:ascii="Courier New" w:hAnsi="Courier New"/>
          <w:b/>
          <w:spacing w:val="-71"/>
        </w:rPr>
        <w:t xml:space="preserve"> </w:t>
      </w:r>
      <w:r>
        <w:rPr>
          <w:sz w:val="20"/>
        </w:rPr>
        <w:t xml:space="preserve">| </w:t>
      </w:r>
      <w:r>
        <w:rPr>
          <w:rFonts w:ascii="Courier New" w:hAnsi="Courier New"/>
          <w:b/>
        </w:rPr>
        <w:t>New Project</w:t>
      </w:r>
      <w:r>
        <w:rPr>
          <w:sz w:val="20"/>
        </w:rPr>
        <w:t xml:space="preserve">, selecting </w:t>
      </w:r>
      <w:r>
        <w:rPr>
          <w:rFonts w:ascii="Courier New" w:hAnsi="Courier New"/>
          <w:b/>
        </w:rPr>
        <w:t>Empty</w:t>
      </w:r>
      <w:r>
        <w:rPr>
          <w:rFonts w:ascii="Courier New" w:hAnsi="Courier New"/>
          <w:b/>
          <w:spacing w:val="-8"/>
        </w:rPr>
        <w:t xml:space="preserve"> </w:t>
      </w:r>
      <w:r>
        <w:rPr>
          <w:rFonts w:ascii="Courier New" w:hAnsi="Courier New"/>
          <w:b/>
        </w:rPr>
        <w:t>Activity</w:t>
      </w:r>
      <w:r>
        <w:rPr>
          <w:sz w:val="20"/>
        </w:rPr>
        <w:t>,</w:t>
      </w:r>
      <w:r>
        <w:rPr>
          <w:spacing w:val="-3"/>
          <w:sz w:val="20"/>
        </w:rPr>
        <w:t xml:space="preserve"> </w:t>
      </w:r>
      <w:r>
        <w:rPr>
          <w:sz w:val="20"/>
        </w:rPr>
        <w:t>clicking</w:t>
      </w:r>
      <w:r>
        <w:rPr>
          <w:spacing w:val="-3"/>
          <w:sz w:val="20"/>
        </w:rPr>
        <w:t xml:space="preserve"> </w:t>
      </w:r>
      <w:r>
        <w:rPr>
          <w:rFonts w:ascii="Courier New" w:hAnsi="Courier New"/>
          <w:b/>
        </w:rPr>
        <w:t>Next</w:t>
      </w:r>
      <w:r>
        <w:rPr>
          <w:sz w:val="20"/>
        </w:rPr>
        <w:t>,</w:t>
      </w:r>
      <w:r>
        <w:rPr>
          <w:spacing w:val="-3"/>
          <w:sz w:val="20"/>
        </w:rPr>
        <w:t xml:space="preserve"> </w:t>
      </w:r>
      <w:r>
        <w:rPr>
          <w:sz w:val="20"/>
        </w:rPr>
        <w:t>and</w:t>
      </w:r>
      <w:r>
        <w:rPr>
          <w:spacing w:val="-4"/>
          <w:sz w:val="20"/>
        </w:rPr>
        <w:t xml:space="preserve"> </w:t>
      </w:r>
      <w:r>
        <w:rPr>
          <w:sz w:val="20"/>
        </w:rPr>
        <w:t>filling</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app</w:t>
      </w:r>
      <w:r>
        <w:rPr>
          <w:spacing w:val="-4"/>
          <w:sz w:val="20"/>
        </w:rPr>
        <w:t xml:space="preserve"> </w:t>
      </w:r>
      <w:r>
        <w:rPr>
          <w:sz w:val="20"/>
        </w:rPr>
        <w:t>name,</w:t>
      </w:r>
      <w:r>
        <w:rPr>
          <w:spacing w:val="-3"/>
          <w:sz w:val="20"/>
        </w:rPr>
        <w:t xml:space="preserve"> </w:t>
      </w:r>
      <w:r>
        <w:rPr>
          <w:sz w:val="20"/>
        </w:rPr>
        <w:t>and</w:t>
      </w:r>
      <w:r>
        <w:rPr>
          <w:spacing w:val="-4"/>
          <w:sz w:val="20"/>
        </w:rPr>
        <w:t xml:space="preserve"> </w:t>
      </w:r>
      <w:r>
        <w:rPr>
          <w:sz w:val="20"/>
        </w:rPr>
        <w:t>then</w:t>
      </w:r>
      <w:r>
        <w:rPr>
          <w:spacing w:val="-3"/>
          <w:sz w:val="20"/>
        </w:rPr>
        <w:t xml:space="preserve"> </w:t>
      </w:r>
      <w:r>
        <w:rPr>
          <w:sz w:val="20"/>
        </w:rPr>
        <w:t xml:space="preserve">save the location and click </w:t>
      </w:r>
      <w:r>
        <w:rPr>
          <w:rFonts w:ascii="Courier New" w:hAnsi="Courier New"/>
          <w:b/>
        </w:rPr>
        <w:t>Finish</w:t>
      </w:r>
      <w:r>
        <w:rPr>
          <w:sz w:val="20"/>
        </w:rPr>
        <w:t>.</w:t>
      </w:r>
    </w:p>
    <w:p>
      <w:pPr>
        <w:pStyle w:val="ListParagraph"/>
        <w:numPr>
          <w:ilvl w:val="0"/>
          <w:numId w:val="11"/>
        </w:numPr>
        <w:tabs>
          <w:tab w:val="clear" w:pos="720"/>
          <w:tab w:val="left" w:pos="1274" w:leader="none"/>
        </w:tabs>
        <w:spacing w:before="140" w:after="0"/>
        <w:ind w:left="1274" w:right="475" w:hanging="360"/>
        <w:jc w:val="left"/>
        <w:rPr>
          <w:sz w:val="20"/>
        </w:rPr>
      </w:pPr>
      <w:r>
        <w:rPr>
          <w:sz w:val="20"/>
        </w:rPr>
        <w:t xml:space="preserve">Update the </w:t>
      </w:r>
      <w:r>
        <w:rPr>
          <w:rFonts w:ascii="Courier New" w:hAnsi="Courier New"/>
          <w:b/>
        </w:rPr>
        <w:t>activity_main.xml</w:t>
      </w:r>
      <w:r>
        <w:rPr>
          <w:rFonts w:ascii="Courier New" w:hAnsi="Courier New"/>
          <w:b/>
          <w:spacing w:val="-65"/>
        </w:rPr>
        <w:t xml:space="preserve"> </w:t>
      </w:r>
      <w:r>
        <w:rPr>
          <w:sz w:val="20"/>
        </w:rPr>
        <w:t xml:space="preserve">layout file by removing </w:t>
      </w:r>
      <w:r>
        <w:rPr>
          <w:rFonts w:ascii="Courier New" w:hAnsi="Courier New"/>
          <w:b/>
        </w:rPr>
        <w:t>TextView</w:t>
      </w:r>
      <w:r>
        <w:rPr>
          <w:rFonts w:ascii="Courier New" w:hAnsi="Courier New"/>
          <w:b/>
          <w:spacing w:val="-65"/>
        </w:rPr>
        <w:t xml:space="preserve"> </w:t>
      </w:r>
      <w:r>
        <w:rPr>
          <w:sz w:val="20"/>
        </w:rPr>
        <w:t>and adding</w:t>
      </w:r>
      <w:r>
        <w:rPr>
          <w:spacing w:val="-8"/>
          <w:sz w:val="20"/>
        </w:rPr>
        <w:t xml:space="preserve"> </w:t>
      </w:r>
      <w:r>
        <w:rPr>
          <w:rFonts w:ascii="Courier New" w:hAnsi="Courier New"/>
          <w:b/>
        </w:rPr>
        <w:t>RecyclerView</w:t>
      </w:r>
      <w:r>
        <w:rPr>
          <w:sz w:val="20"/>
        </w:rPr>
        <w:t>,</w:t>
      </w:r>
      <w:r>
        <w:rPr>
          <w:spacing w:val="-4"/>
          <w:sz w:val="20"/>
        </w:rPr>
        <w:t xml:space="preserve"> </w:t>
      </w:r>
      <w:r>
        <w:rPr>
          <w:sz w:val="20"/>
        </w:rPr>
        <w:t>two</w:t>
      </w:r>
      <w:r>
        <w:rPr>
          <w:spacing w:val="-4"/>
          <w:sz w:val="20"/>
        </w:rPr>
        <w:t xml:space="preserve"> </w:t>
      </w:r>
      <w:r>
        <w:rPr>
          <w:rFonts w:ascii="Courier New" w:hAnsi="Courier New"/>
          <w:b/>
        </w:rPr>
        <w:t>EditText</w:t>
      </w:r>
      <w:r>
        <w:rPr>
          <w:rFonts w:ascii="Courier New" w:hAnsi="Courier New"/>
          <w:b/>
          <w:spacing w:val="-80"/>
        </w:rPr>
        <w:t xml:space="preserve"> </w:t>
      </w:r>
      <w:r>
        <w:rPr>
          <w:sz w:val="20"/>
        </w:rPr>
        <w:t>fields,</w:t>
      </w:r>
      <w:r>
        <w:rPr>
          <w:spacing w:val="-4"/>
          <w:sz w:val="20"/>
        </w:rPr>
        <w:t xml:space="preserve"> </w:t>
      </w:r>
      <w:r>
        <w:rPr>
          <w:sz w:val="20"/>
        </w:rPr>
        <w:t>and</w:t>
      </w:r>
      <w:r>
        <w:rPr>
          <w:spacing w:val="-5"/>
          <w:sz w:val="20"/>
        </w:rPr>
        <w:t xml:space="preserve"> </w:t>
      </w:r>
      <w:r>
        <w:rPr>
          <w:sz w:val="20"/>
        </w:rPr>
        <w:t>two</w:t>
      </w:r>
      <w:r>
        <w:rPr>
          <w:spacing w:val="-4"/>
          <w:sz w:val="20"/>
        </w:rPr>
        <w:t xml:space="preserve"> </w:t>
      </w:r>
      <w:r>
        <w:rPr>
          <w:sz w:val="20"/>
        </w:rPr>
        <w:t>buttons.</w:t>
      </w:r>
      <w:r>
        <w:rPr>
          <w:spacing w:val="-4"/>
          <w:sz w:val="20"/>
        </w:rPr>
        <w:t xml:space="preserve"> </w:t>
      </w:r>
      <w:r>
        <w:rPr>
          <w:sz w:val="20"/>
        </w:rPr>
        <w:t>Your</w:t>
      </w:r>
      <w:r>
        <w:rPr>
          <w:spacing w:val="-4"/>
          <w:sz w:val="20"/>
        </w:rPr>
        <w:t xml:space="preserve"> </w:t>
      </w:r>
      <w:r>
        <w:rPr>
          <w:sz w:val="20"/>
        </w:rPr>
        <w:t>layout should look like this:</w:t>
      </w:r>
    </w:p>
    <w:p>
      <w:pPr>
        <w:sectPr>
          <w:headerReference w:type="even" r:id="rId183"/>
          <w:headerReference w:type="default" r:id="rId184"/>
          <w:type w:val="nextPage"/>
          <w:pgSz w:w="10800" w:h="13320"/>
          <w:pgMar w:left="940" w:right="920" w:gutter="0" w:header="695" w:top="1120" w:footer="0" w:bottom="280"/>
          <w:pgNumType w:start="61" w:fmt="decimal"/>
          <w:formProt w:val="false"/>
          <w:textDirection w:val="lrTb"/>
          <w:docGrid w:type="default" w:linePitch="100" w:charSpace="4096"/>
        </w:sectPr>
        <w:pStyle w:val="TextBody"/>
        <w:spacing w:before="5" w:after="0"/>
        <w:rPr>
          <w:sz w:val="9"/>
        </w:rPr>
      </w:pPr>
      <w:r>
        <w:rPr>
          <w:sz w:val="9"/>
        </w:rPr>
        <mc:AlternateContent>
          <mc:Choice Requires="wpg">
            <w:drawing>
              <wp:anchor behindDoc="0" distT="635" distB="0" distL="0" distR="4445" simplePos="0" locked="0" layoutInCell="0" allowOverlap="1" relativeHeight="1595" wp14:anchorId="1074F2DC">
                <wp:simplePos x="0" y="0"/>
                <wp:positionH relativeFrom="page">
                  <wp:posOffset>1120140</wp:posOffset>
                </wp:positionH>
                <wp:positionV relativeFrom="paragraph">
                  <wp:posOffset>95885</wp:posOffset>
                </wp:positionV>
                <wp:extent cx="5074920" cy="4486275"/>
                <wp:effectExtent l="0" t="635" r="635" b="0"/>
                <wp:wrapTopAndBottom/>
                <wp:docPr id="506" name="docshapegroup346"/>
                <a:graphic xmlns:a="http://schemas.openxmlformats.org/drawingml/2006/main">
                  <a:graphicData uri="http://schemas.microsoft.com/office/word/2010/wordprocessingGroup">
                    <wpg:wgp>
                      <wpg:cNvGrpSpPr/>
                      <wpg:grpSpPr>
                        <a:xfrm>
                          <a:off x="0" y="0"/>
                          <a:ext cx="5074920" cy="4486320"/>
                          <a:chOff x="0" y="0"/>
                          <a:chExt cx="5074920" cy="4486320"/>
                        </a:xfrm>
                      </wpg:grpSpPr>
                      <wps:wsp>
                        <wps:cNvSpPr/>
                        <wps:spPr>
                          <a:xfrm>
                            <a:off x="0" y="6480"/>
                            <a:ext cx="5074920" cy="4473720"/>
                          </a:xfrm>
                          <a:prstGeom prst="rect">
                            <a:avLst/>
                          </a:prstGeom>
                          <a:solidFill>
                            <a:srgbClr val="f6f6f6"/>
                          </a:solidFill>
                          <a:ln w="0">
                            <a:noFill/>
                          </a:ln>
                        </wps:spPr>
                        <wps:style>
                          <a:lnRef idx="0"/>
                          <a:fillRef idx="0"/>
                          <a:effectRef idx="0"/>
                          <a:fontRef idx="minor"/>
                        </wps:style>
                        <wps:bodyPr/>
                      </wps:wsp>
                      <wps:wsp>
                        <wps:cNvSpPr/>
                        <wps:spPr>
                          <a:xfrm>
                            <a:off x="0" y="0"/>
                            <a:ext cx="5074920" cy="4486320"/>
                          </a:xfrm>
                          <a:custGeom>
                            <a:avLst/>
                            <a:gdLst>
                              <a:gd name="textAreaLeft" fmla="*/ 0 w 2877120"/>
                              <a:gd name="textAreaRight" fmla="*/ 2879280 w 2877120"/>
                              <a:gd name="textAreaTop" fmla="*/ 0 h 2543400"/>
                              <a:gd name="textAreaBottom" fmla="*/ 2545560 h 2543400"/>
                            </a:gdLst>
                            <a:ahLst/>
                            <a:rect l="textAreaLeft" t="textAreaTop" r="textAreaRight" b="textAreaBottom"/>
                            <a:pathLst>
                              <a:path w="7992" h="7065">
                                <a:moveTo>
                                  <a:pt x="7992" y="7044"/>
                                </a:moveTo>
                                <a:lnTo>
                                  <a:pt x="0" y="7044"/>
                                </a:lnTo>
                                <a:lnTo>
                                  <a:pt x="0" y="7064"/>
                                </a:lnTo>
                                <a:lnTo>
                                  <a:pt x="7992" y="7064"/>
                                </a:lnTo>
                                <a:lnTo>
                                  <a:pt x="7992" y="70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446076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&lt;?xml</w:t>
                              </w:r>
                              <w:r>
                                <w:rPr>
                                  <w:rFonts w:ascii="Courier New" w:hAnsi="Courier New"/>
                                  <w:spacing w:val="-16"/>
                                  <w:sz w:val="18"/>
                                </w:rPr>
                                <w:t xml:space="preserve"> </w:t>
                              </w:r>
                              <w:r>
                                <w:rPr>
                                  <w:rFonts w:ascii="Courier New" w:hAnsi="Courier New"/>
                                  <w:sz w:val="18"/>
                                </w:rPr>
                                <w:t>version="1.0"</w:t>
                              </w:r>
                              <w:r>
                                <w:rPr>
                                  <w:rFonts w:ascii="Courier New" w:hAnsi="Courier New"/>
                                  <w:spacing w:val="-16"/>
                                  <w:sz w:val="18"/>
                                </w:rPr>
                                <w:t xml:space="preserve"> </w:t>
                              </w:r>
                              <w:r>
                                <w:rPr>
                                  <w:rFonts w:ascii="Courier New" w:hAnsi="Courier New"/>
                                  <w:sz w:val="18"/>
                                </w:rPr>
                                <w:t>encoding="utf-</w:t>
                              </w:r>
                              <w:r>
                                <w:rPr>
                                  <w:rFonts w:ascii="Courier New" w:hAnsi="Courier New"/>
                                  <w:spacing w:val="-4"/>
                                  <w:sz w:val="18"/>
                                </w:rPr>
                                <w:t>8"?&gt;</w:t>
                              </w:r>
                            </w:p>
                            <w:p>
                              <w:pPr>
                                <w:pStyle w:val="Normal"/>
                                <w:spacing w:before="76" w:after="0"/>
                                <w:ind w:left="453" w:hanging="0"/>
                                <w:rPr>
                                  <w:rFonts w:ascii="Courier New" w:hAnsi="Courier New"/>
                                  <w:sz w:val="18"/>
                                </w:rPr>
                              </w:pPr>
                              <w:r>
                                <w:rPr>
                                  <w:rFonts w:ascii="Courier New" w:hAnsi="Courier New"/>
                                  <w:spacing w:val="-5"/>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1317" w:right="255" w:hanging="432"/>
                                <w:rPr>
                                  <w:rFonts w:ascii="Courier New" w:hAnsi="Courier New"/>
                                  <w:sz w:val="18"/>
                                </w:rPr>
                              </w:pPr>
                              <w:r>
                                <w:rPr>
                                  <w:rFonts w:ascii="Courier New" w:hAnsi="Courier New"/>
                                  <w:spacing w:val="-2"/>
                                  <w:sz w:val="18"/>
                                </w:rPr>
                                <w:t xml:space="preserve">&lt;androidx.recyclerview.widget.RecyclerView android:id="@+id/main_recipes_list" android:layout_width="match_parent" android:layout_height="0dp" app:layout_constraintBottom_toTopOf="@id/main_recipe_title" </w:t>
                              </w:r>
                              <w:r>
                                <w:rPr>
                                  <w:rFonts w:ascii="Courier New" w:hAnsi="Courier New"/>
                                  <w:sz w:val="18"/>
                                </w:rPr>
                                <w:t>app:layout_constraintTop_toTopOf="parent" /&gt;</w:t>
                              </w:r>
                            </w:p>
                            <w:p>
                              <w:pPr>
                                <w:pStyle w:val="Normal"/>
                                <w:rPr>
                                  <w:rFonts w:ascii="Courier New" w:hAnsi="Courier New"/>
                                  <w:sz w:val="25"/>
                                </w:rPr>
                              </w:pPr>
                              <w:r>
                                <w:rPr>
                                  <w:rFonts w:ascii="Courier New" w:hAnsi="Courier New"/>
                                  <w:sz w:val="25"/>
                                </w:rPr>
                              </w:r>
                            </w:p>
                            <w:p>
                              <w:pPr>
                                <w:pStyle w:val="Normal"/>
                                <w:ind w:left="885" w:hanging="0"/>
                                <w:rPr>
                                  <w:rFonts w:ascii="Courier New" w:hAnsi="Courier New"/>
                                  <w:sz w:val="18"/>
                                </w:rPr>
                              </w:pPr>
                              <w:r>
                                <w:rPr>
                                  <w:rFonts w:ascii="Courier New" w:hAnsi="Courier New"/>
                                  <w:spacing w:val="-2"/>
                                  <w:sz w:val="18"/>
                                </w:rPr>
                                <w:t>&lt;EditText</w:t>
                              </w:r>
                            </w:p>
                            <w:p>
                              <w:pPr>
                                <w:pStyle w:val="Normal"/>
                                <w:spacing w:lineRule="auto" w:line="324" w:before="77" w:after="0"/>
                                <w:ind w:left="1317" w:right="840" w:hanging="0"/>
                                <w:rPr>
                                  <w:rFonts w:ascii="Courier New" w:hAnsi="Courier New"/>
                                  <w:sz w:val="18"/>
                                </w:rPr>
                              </w:pPr>
                              <w:r>
                                <w:rPr>
                                  <w:rFonts w:ascii="Courier New" w:hAnsi="Courier New"/>
                                  <w:sz w:val="18"/>
                                </w:rPr>
                                <w:t xml:space="preserve">android:hint="Recipe Title" </w:t>
                              </w:r>
                              <w:r>
                                <w:rPr>
                                  <w:rFonts w:ascii="Courier New" w:hAnsi="Courier New"/>
                                  <w:spacing w:val="-2"/>
                                  <w:sz w:val="18"/>
                                </w:rPr>
                                <w:t>android:id="@+id/main_recipe_title" android:layout_width="match_parent" android:layout_height="wrap_content" app:layout_constraintBottom_toTopOf</w:t>
                              </w:r>
                            </w:p>
                            <w:p>
                              <w:pPr>
                                <w:pStyle w:val="Normal"/>
                                <w:spacing w:before="3" w:after="0"/>
                                <w:ind w:left="1533" w:hanging="0"/>
                                <w:rPr>
                                  <w:rFonts w:ascii="Courier New" w:hAnsi="Courier New"/>
                                  <w:sz w:val="18"/>
                                </w:rPr>
                              </w:pPr>
                              <w:r>
                                <w:rPr>
                                  <w:rFonts w:ascii="Courier New" w:hAnsi="Courier New"/>
                                  <w:spacing w:val="-2"/>
                                  <w:sz w:val="18"/>
                                </w:rPr>
                                <w:t>="@+id/main_recipe_description"</w:t>
                              </w:r>
                              <w:r>
                                <w:rPr>
                                  <w:rFonts w:ascii="Courier New" w:hAnsi="Courier New"/>
                                  <w:spacing w:val="29"/>
                                  <w:sz w:val="18"/>
                                </w:rPr>
                                <w:t xml:space="preserve"> </w:t>
                              </w:r>
                              <w:r>
                                <w:rPr>
                                  <w:rFonts w:ascii="Courier New" w:hAnsi="Courier New"/>
                                  <w:spacing w:val="-5"/>
                                  <w:sz w:val="18"/>
                                </w:rPr>
                                <w:t>/&gt;</w:t>
                              </w:r>
                            </w:p>
                            <w:p>
                              <w:pPr>
                                <w:pStyle w:val="Normal"/>
                                <w:rPr>
                                  <w:rFonts w:ascii="Courier New" w:hAnsi="Courier New"/>
                                  <w:sz w:val="20"/>
                                </w:rPr>
                              </w:pPr>
                              <w:r>
                                <w:rPr>
                                  <w:rFonts w:ascii="Courier New" w:hAnsi="Courier New"/>
                                  <w:sz w:val="20"/>
                                </w:rPr>
                              </w:r>
                            </w:p>
                            <w:p>
                              <w:pPr>
                                <w:pStyle w:val="Normal"/>
                                <w:spacing w:before="129" w:after="0"/>
                                <w:ind w:left="453" w:hanging="0"/>
                                <w:rPr>
                                  <w:rFonts w:ascii="Courier New" w:hAnsi="Courier New"/>
                                  <w:sz w:val="18"/>
                                </w:rPr>
                              </w:pPr>
                              <w:r>
                                <w:rPr>
                                  <w:rFonts w:ascii="Courier New" w:hAnsi="Courier New"/>
                                  <w:spacing w:val="-5"/>
                                  <w:sz w:val="18"/>
                                </w:rPr>
                                <w: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pacing w:val="-2"/>
                                  <w:sz w:val="18"/>
                                </w:rPr>
                                <w:t>&lt;Button</w:t>
                              </w:r>
                            </w:p>
                            <w:p>
                              <w:pPr>
                                <w:pStyle w:val="Normal"/>
                                <w:spacing w:lineRule="auto" w:line="324" w:before="70" w:after="0"/>
                                <w:ind w:left="1317" w:right="1274" w:hanging="0"/>
                                <w:rPr>
                                  <w:rFonts w:ascii="Courier New" w:hAnsi="Courier New"/>
                                  <w:sz w:val="18"/>
                                </w:rPr>
                              </w:pPr>
                              <w:r>
                                <w:rPr>
                                  <w:rFonts w:ascii="Courier New" w:hAnsi="Courier New"/>
                                  <w:spacing w:val="-2"/>
                                  <w:sz w:val="18"/>
                                </w:rPr>
                                <w:t xml:space="preserve">android:id="@+id/main_add_savory_button" android:layout_width="0dp" android:layout_height="wrap_content" </w:t>
                              </w:r>
                              <w:r>
                                <w:rPr>
                                  <w:rFonts w:ascii="Courier New" w:hAnsi="Courier New"/>
                                  <w:sz w:val="18"/>
                                </w:rPr>
                                <w:t>android:text="Add Savory"</w:t>
                              </w:r>
                            </w:p>
                          </w:txbxContent>
                        </wps:txbx>
                        <wps:bodyPr lIns="0" rIns="0" tIns="0" bIns="0" anchor="t">
                          <a:noAutofit/>
                        </wps:bodyPr>
                      </wps:wsp>
                    </wpg:wgp>
                  </a:graphicData>
                </a:graphic>
              </wp:anchor>
            </w:drawing>
          </mc:Choice>
          <mc:Fallback>
            <w:pict>
              <v:group id="shape_0" alt="docshapegroup346" style="position:absolute;margin-left:88.2pt;margin-top:7.55pt;width:399.6pt;height:353.25pt" coordorigin="1764,151" coordsize="7992,7065">
                <v:rect id="shape_0" path="m0,0l-2147483645,0l-2147483645,-2147483646l0,-2147483646xe" fillcolor="#f6f6f6" stroked="f" o:allowincell="f" style="position:absolute;left:1764;top:161;width:7991;height:704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71;width:7991;height:702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&lt;?xml</w:t>
                        </w:r>
                        <w:r>
                          <w:rPr>
                            <w:rFonts w:ascii="Courier New" w:hAnsi="Courier New"/>
                            <w:spacing w:val="-16"/>
                            <w:sz w:val="18"/>
                          </w:rPr>
                          <w:t xml:space="preserve"> </w:t>
                        </w:r>
                        <w:r>
                          <w:rPr>
                            <w:rFonts w:ascii="Courier New" w:hAnsi="Courier New"/>
                            <w:sz w:val="18"/>
                          </w:rPr>
                          <w:t>version="1.0"</w:t>
                        </w:r>
                        <w:r>
                          <w:rPr>
                            <w:rFonts w:ascii="Courier New" w:hAnsi="Courier New"/>
                            <w:spacing w:val="-16"/>
                            <w:sz w:val="18"/>
                          </w:rPr>
                          <w:t xml:space="preserve"> </w:t>
                        </w:r>
                        <w:r>
                          <w:rPr>
                            <w:rFonts w:ascii="Courier New" w:hAnsi="Courier New"/>
                            <w:sz w:val="18"/>
                          </w:rPr>
                          <w:t>encoding="utf-</w:t>
                        </w:r>
                        <w:r>
                          <w:rPr>
                            <w:rFonts w:ascii="Courier New" w:hAnsi="Courier New"/>
                            <w:spacing w:val="-4"/>
                            <w:sz w:val="18"/>
                          </w:rPr>
                          <w:t>8"?&gt;</w:t>
                        </w:r>
                      </w:p>
                      <w:p>
                        <w:pPr>
                          <w:pStyle w:val="Normal"/>
                          <w:spacing w:before="76" w:after="0"/>
                          <w:ind w:left="453" w:hanging="0"/>
                          <w:rPr>
                            <w:rFonts w:ascii="Courier New" w:hAnsi="Courier New"/>
                            <w:sz w:val="18"/>
                          </w:rPr>
                        </w:pPr>
                        <w:r>
                          <w:rPr>
                            <w:rFonts w:ascii="Courier New" w:hAnsi="Courier New"/>
                            <w:spacing w:val="-5"/>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1317" w:right="255" w:hanging="432"/>
                          <w:rPr>
                            <w:rFonts w:ascii="Courier New" w:hAnsi="Courier New"/>
                            <w:sz w:val="18"/>
                          </w:rPr>
                        </w:pPr>
                        <w:r>
                          <w:rPr>
                            <w:rFonts w:ascii="Courier New" w:hAnsi="Courier New"/>
                            <w:spacing w:val="-2"/>
                            <w:sz w:val="18"/>
                          </w:rPr>
                          <w:t xml:space="preserve">&lt;androidx.recyclerview.widget.RecyclerView android:id="@+id/main_recipes_list" android:layout_width="match_parent" android:layout_height="0dp" app:layout_constraintBottom_toTopOf="@id/main_recipe_title" </w:t>
                        </w:r>
                        <w:r>
                          <w:rPr>
                            <w:rFonts w:ascii="Courier New" w:hAnsi="Courier New"/>
                            <w:sz w:val="18"/>
                          </w:rPr>
                          <w:t>app:layout_constraintTop_toTopOf="parent" /&gt;</w:t>
                        </w:r>
                      </w:p>
                      <w:p>
                        <w:pPr>
                          <w:pStyle w:val="Normal"/>
                          <w:rPr>
                            <w:rFonts w:ascii="Courier New" w:hAnsi="Courier New"/>
                            <w:sz w:val="25"/>
                          </w:rPr>
                        </w:pPr>
                        <w:r>
                          <w:rPr>
                            <w:rFonts w:ascii="Courier New" w:hAnsi="Courier New"/>
                            <w:sz w:val="25"/>
                          </w:rPr>
                        </w:r>
                      </w:p>
                      <w:p>
                        <w:pPr>
                          <w:pStyle w:val="Normal"/>
                          <w:ind w:left="885" w:hanging="0"/>
                          <w:rPr>
                            <w:rFonts w:ascii="Courier New" w:hAnsi="Courier New"/>
                            <w:sz w:val="18"/>
                          </w:rPr>
                        </w:pPr>
                        <w:r>
                          <w:rPr>
                            <w:rFonts w:ascii="Courier New" w:hAnsi="Courier New"/>
                            <w:spacing w:val="-2"/>
                            <w:sz w:val="18"/>
                          </w:rPr>
                          <w:t>&lt;EditText</w:t>
                        </w:r>
                      </w:p>
                      <w:p>
                        <w:pPr>
                          <w:pStyle w:val="Normal"/>
                          <w:spacing w:lineRule="auto" w:line="324" w:before="77" w:after="0"/>
                          <w:ind w:left="1317" w:right="840" w:hanging="0"/>
                          <w:rPr>
                            <w:rFonts w:ascii="Courier New" w:hAnsi="Courier New"/>
                            <w:sz w:val="18"/>
                          </w:rPr>
                        </w:pPr>
                        <w:r>
                          <w:rPr>
                            <w:rFonts w:ascii="Courier New" w:hAnsi="Courier New"/>
                            <w:sz w:val="18"/>
                          </w:rPr>
                          <w:t xml:space="preserve">android:hint="Recipe Title" </w:t>
                        </w:r>
                        <w:r>
                          <w:rPr>
                            <w:rFonts w:ascii="Courier New" w:hAnsi="Courier New"/>
                            <w:spacing w:val="-2"/>
                            <w:sz w:val="18"/>
                          </w:rPr>
                          <w:t>android:id="@+id/main_recipe_title" android:layout_width="match_parent" android:layout_height="wrap_content" app:layout_constraintBottom_toTopOf</w:t>
                        </w:r>
                      </w:p>
                      <w:p>
                        <w:pPr>
                          <w:pStyle w:val="Normal"/>
                          <w:spacing w:before="3" w:after="0"/>
                          <w:ind w:left="1533" w:hanging="0"/>
                          <w:rPr>
                            <w:rFonts w:ascii="Courier New" w:hAnsi="Courier New"/>
                            <w:sz w:val="18"/>
                          </w:rPr>
                        </w:pPr>
                        <w:r>
                          <w:rPr>
                            <w:rFonts w:ascii="Courier New" w:hAnsi="Courier New"/>
                            <w:spacing w:val="-2"/>
                            <w:sz w:val="18"/>
                          </w:rPr>
                          <w:t>="@+id/main_recipe_description"</w:t>
                        </w:r>
                        <w:r>
                          <w:rPr>
                            <w:rFonts w:ascii="Courier New" w:hAnsi="Courier New"/>
                            <w:spacing w:val="29"/>
                            <w:sz w:val="18"/>
                          </w:rPr>
                          <w:t xml:space="preserve"> </w:t>
                        </w:r>
                        <w:r>
                          <w:rPr>
                            <w:rFonts w:ascii="Courier New" w:hAnsi="Courier New"/>
                            <w:spacing w:val="-5"/>
                            <w:sz w:val="18"/>
                          </w:rPr>
                          <w:t>/&gt;</w:t>
                        </w:r>
                      </w:p>
                      <w:p>
                        <w:pPr>
                          <w:pStyle w:val="Normal"/>
                          <w:rPr>
                            <w:rFonts w:ascii="Courier New" w:hAnsi="Courier New"/>
                            <w:sz w:val="20"/>
                          </w:rPr>
                        </w:pPr>
                        <w:r>
                          <w:rPr>
                            <w:rFonts w:ascii="Courier New" w:hAnsi="Courier New"/>
                            <w:sz w:val="20"/>
                          </w:rPr>
                        </w:r>
                      </w:p>
                      <w:p>
                        <w:pPr>
                          <w:pStyle w:val="Normal"/>
                          <w:spacing w:before="129" w:after="0"/>
                          <w:ind w:left="453" w:hanging="0"/>
                          <w:rPr>
                            <w:rFonts w:ascii="Courier New" w:hAnsi="Courier New"/>
                            <w:sz w:val="18"/>
                          </w:rPr>
                        </w:pPr>
                        <w:r>
                          <w:rPr>
                            <w:rFonts w:ascii="Courier New" w:hAnsi="Courier New"/>
                            <w:spacing w:val="-5"/>
                            <w:sz w:val="18"/>
                          </w:rPr>
                          <w: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pacing w:val="-2"/>
                            <w:sz w:val="18"/>
                          </w:rPr>
                          <w:t>&lt;Button</w:t>
                        </w:r>
                      </w:p>
                      <w:p>
                        <w:pPr>
                          <w:pStyle w:val="Normal"/>
                          <w:spacing w:lineRule="auto" w:line="324" w:before="70" w:after="0"/>
                          <w:ind w:left="1317" w:right="1274" w:hanging="0"/>
                          <w:rPr>
                            <w:rFonts w:ascii="Courier New" w:hAnsi="Courier New"/>
                            <w:sz w:val="18"/>
                          </w:rPr>
                        </w:pPr>
                        <w:r>
                          <w:rPr>
                            <w:rFonts w:ascii="Courier New" w:hAnsi="Courier New"/>
                            <w:spacing w:val="-2"/>
                            <w:sz w:val="18"/>
                          </w:rPr>
                          <w:t xml:space="preserve">android:id="@+id/main_add_savory_button" android:layout_width="0dp" android:layout_height="wrap_content" </w:t>
                        </w:r>
                        <w:r>
                          <w:rPr>
                            <w:rFonts w:ascii="Courier New" w:hAnsi="Courier New"/>
                            <w:sz w:val="18"/>
                          </w:rPr>
                          <w:t>android:text="Add Savory"</w:t>
                        </w:r>
                      </w:p>
                    </w:txbxContent>
                  </v:textbox>
                  <w10:wrap type="topAndBottom"/>
                </v:rect>
              </v:group>
            </w:pict>
          </mc:Fallback>
        </mc:AlternateConten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spacing w:before="6" w:after="0"/>
        <w:rPr>
          <w:sz w:val="25"/>
        </w:rPr>
      </w:pPr>
      <w:r>
        <w:rPr>
          <w:sz w:val="25"/>
        </w:rPr>
      </w:r>
    </w:p>
    <w:p>
      <w:pPr>
        <w:pStyle w:val="Normal"/>
        <w:spacing w:before="100" w:after="0"/>
        <w:ind w:left="104" w:hanging="0"/>
        <w:rPr>
          <w:rFonts w:ascii="Courier New" w:hAnsi="Courier New"/>
          <w:b/>
          <w:b/>
          <w:sz w:val="16"/>
        </w:rPr>
      </w:pPr>
      <w:r>
        <mc:AlternateContent>
          <mc:Choice Requires="wpg">
            <w:drawing>
              <wp:anchor behindDoc="0" distT="0" distB="0" distL="0" distR="635" simplePos="0" locked="0" layoutInCell="0" allowOverlap="1" relativeHeight="1476" wp14:anchorId="162072BC">
                <wp:simplePos x="0" y="0"/>
                <wp:positionH relativeFrom="page">
                  <wp:posOffset>662940</wp:posOffset>
                </wp:positionH>
                <wp:positionV relativeFrom="paragraph">
                  <wp:posOffset>-1385570</wp:posOffset>
                </wp:positionV>
                <wp:extent cx="5074920" cy="1463675"/>
                <wp:effectExtent l="0" t="0" r="635" b="0"/>
                <wp:wrapNone/>
                <wp:docPr id="514" name="docshapegroup350"/>
                <a:graphic xmlns:a="http://schemas.openxmlformats.org/drawingml/2006/main">
                  <a:graphicData uri="http://schemas.microsoft.com/office/word/2010/wordprocessingGroup">
                    <wpg:wgp>
                      <wpg:cNvGrpSpPr/>
                      <wpg:grpSpPr>
                        <a:xfrm>
                          <a:off x="0" y="0"/>
                          <a:ext cx="5074920" cy="1463760"/>
                          <a:chOff x="0" y="0"/>
                          <a:chExt cx="5074920" cy="1463760"/>
                        </a:xfrm>
                      </wpg:grpSpPr>
                      <wps:wsp>
                        <wps:cNvSpPr/>
                        <wps:spPr>
                          <a:xfrm>
                            <a:off x="0" y="6480"/>
                            <a:ext cx="5074920" cy="1450800"/>
                          </a:xfrm>
                          <a:prstGeom prst="rect">
                            <a:avLst/>
                          </a:prstGeom>
                          <a:solidFill>
                            <a:srgbClr val="f6f6f6"/>
                          </a:solidFill>
                          <a:ln w="0">
                            <a:noFill/>
                          </a:ln>
                        </wps:spPr>
                        <wps:style>
                          <a:lnRef idx="0"/>
                          <a:fillRef idx="0"/>
                          <a:effectRef idx="0"/>
                          <a:fontRef idx="minor"/>
                        </wps:style>
                        <wps:bodyPr/>
                      </wps:wsp>
                      <wps:wsp>
                        <wps:cNvSpPr/>
                        <wps:spPr>
                          <a:xfrm>
                            <a:off x="0" y="0"/>
                            <a:ext cx="5074920" cy="1463760"/>
                          </a:xfrm>
                          <a:custGeom>
                            <a:avLst/>
                            <a:gdLst>
                              <a:gd name="textAreaLeft" fmla="*/ 0 w 2877120"/>
                              <a:gd name="textAreaRight" fmla="*/ 2879280 w 2877120"/>
                              <a:gd name="textAreaTop" fmla="*/ 0 h 829800"/>
                              <a:gd name="textAreaBottom" fmla="*/ 831960 h 829800"/>
                            </a:gdLst>
                            <a:ahLst/>
                            <a:rect l="textAreaLeft" t="textAreaTop" r="textAreaRight" b="textAreaBottom"/>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438200"/>
                          </a:xfrm>
                          <a:prstGeom prst="rect">
                            <a:avLst/>
                          </a:prstGeom>
                          <a:noFill/>
                          <a:ln w="0">
                            <a:noFill/>
                          </a:ln>
                        </wps:spPr>
                        <wps:style>
                          <a:lnRef idx="0"/>
                          <a:fillRef idx="0"/>
                          <a:effectRef idx="0"/>
                          <a:fontRef idx="minor"/>
                        </wps:style>
                        <wps:txbx>
                          <w:txbxContent>
                            <w:p>
                              <w:pPr>
                                <w:pStyle w:val="Normal"/>
                                <w:spacing w:lineRule="auto" w:line="324" w:before="40" w:after="0"/>
                                <w:ind w:left="1317" w:hanging="0"/>
                                <w:rPr>
                                  <w:rFonts w:ascii="Courier New" w:hAnsi="Courier New"/>
                                  <w:sz w:val="18"/>
                                </w:rPr>
                              </w:pPr>
                              <w:r>
                                <w:rPr>
                                  <w:rFonts w:ascii="Courier New" w:hAnsi="Courier New"/>
                                  <w:spacing w:val="-2"/>
                                  <w:sz w:val="18"/>
                                </w:rPr>
                                <w:t>app:layout_constraintBottom_toBottomOf="parent" app:layout_constraintEnd_toStartOf</w:t>
                              </w:r>
                            </w:p>
                            <w:p>
                              <w:pPr>
                                <w:pStyle w:val="Normal"/>
                                <w:spacing w:lineRule="auto" w:line="324" w:before="1" w:after="0"/>
                                <w:ind w:left="1317" w:firstLine="216"/>
                                <w:rPr>
                                  <w:rFonts w:ascii="Courier New" w:hAnsi="Courier New"/>
                                  <w:sz w:val="18"/>
                                </w:rPr>
                              </w:pPr>
                              <w:r>
                                <w:rPr>
                                  <w:rFonts w:ascii="Courier New" w:hAnsi="Courier New"/>
                                  <w:spacing w:val="-2"/>
                                  <w:sz w:val="18"/>
                                </w:rPr>
                                <w:t xml:space="preserve">="@id/main_add_sweet_button" </w:t>
                              </w:r>
                              <w:r>
                                <w:rPr>
                                  <w:rFonts w:ascii="Courier New" w:hAnsi="Courier New"/>
                                  <w:sz w:val="18"/>
                                </w:rPr>
                                <w:t>app:layout_constraintStart_toStartOf="parent"</w:t>
                              </w:r>
                              <w:r>
                                <w:rPr>
                                  <w:rFonts w:ascii="Courier New" w:hAnsi="Courier New"/>
                                  <w:spacing w:val="-29"/>
                                  <w:sz w:val="18"/>
                                </w:rPr>
                                <w:t xml:space="preserve"> </w:t>
                              </w:r>
                              <w:r>
                                <w:rPr>
                                  <w:rFonts w:ascii="Courier New" w:hAnsi="Courier New"/>
                                  <w:sz w:val="18"/>
                                </w:rPr>
                                <w:t>/&gt;</w:t>
                              </w:r>
                            </w:p>
                            <w:p>
                              <w:pPr>
                                <w:pStyle w:val="Normal"/>
                                <w:spacing w:before="10" w:after="0"/>
                                <w:rPr>
                                  <w:rFonts w:ascii="Courier New" w:hAnsi="Courier New"/>
                                  <w:sz w:val="24"/>
                                </w:rPr>
                              </w:pPr>
                              <w:r>
                                <w:rPr>
                                  <w:rFonts w:ascii="Courier New" w:hAnsi="Courier New"/>
                                  <w:sz w:val="24"/>
                                </w:rPr>
                              </w:r>
                            </w:p>
                            <w:p>
                              <w:pPr>
                                <w:pStyle w:val="Normal"/>
                                <w:ind w:left="453" w:hanging="0"/>
                                <w:rPr>
                                  <w:rFonts w:ascii="Courier New" w:hAnsi="Courier New"/>
                                  <w:sz w:val="18"/>
                                </w:rPr>
                              </w:pPr>
                              <w:r>
                                <w:rPr>
                                  <w:rFonts w:ascii="Courier New" w:hAnsi="Courier New"/>
                                  <w:spacing w:val="-5"/>
                                  <w:sz w:val="18"/>
                                </w:rPr>
                                <w:t>...</w:t>
                              </w:r>
                            </w:p>
                            <w:p>
                              <w:pPr>
                                <w:pStyle w:val="Normal"/>
                                <w:rPr>
                                  <w:rFonts w:ascii="Courier New" w:hAnsi="Courier New"/>
                                  <w:sz w:val="20"/>
                                </w:rPr>
                              </w:pPr>
                              <w:r>
                                <w:rPr>
                                  <w:rFonts w:ascii="Courier New" w:hAnsi="Courier New"/>
                                  <w:sz w:val="20"/>
                                </w:rPr>
                              </w:r>
                            </w:p>
                            <w:p>
                              <w:pPr>
                                <w:pStyle w:val="Normal"/>
                                <w:spacing w:before="129" w:after="0"/>
                                <w:ind w:left="453" w:hanging="0"/>
                                <w:rPr>
                                  <w:rFonts w:ascii="Courier New" w:hAnsi="Courier New"/>
                                  <w:sz w:val="18"/>
                                </w:rPr>
                              </w:pPr>
                              <w:r>
                                <w:rPr>
                                  <w:rFonts w:ascii="Courier New" w:hAnsi="Courier New"/>
                                  <w:spacing w:val="-2"/>
                                  <w:sz w:val="18"/>
                                </w:rPr>
                                <w:t>&lt;/androidx.constraintlayout.widget.ConstraintLayout&gt;</w:t>
                              </w:r>
                            </w:p>
                          </w:txbxContent>
                        </wps:txbx>
                        <wps:bodyPr lIns="0" rIns="0" tIns="0" bIns="0" anchor="t">
                          <a:noAutofit/>
                        </wps:bodyPr>
                      </wps:wsp>
                    </wpg:wgp>
                  </a:graphicData>
                </a:graphic>
              </wp:anchor>
            </w:drawing>
          </mc:Choice>
          <mc:Fallback>
            <w:pict>
              <v:group id="shape_0" alt="docshapegroup350" style="position:absolute;margin-left:52.2pt;margin-top:-109.1pt;width:399.6pt;height:115.25pt" coordorigin="1044,-2182" coordsize="7992,2305">
                <v:rect id="shape_0" path="m0,0l-2147483645,0l-2147483645,-2147483646l0,-2147483646xe" fillcolor="#f6f6f6" stroked="f" o:allowincell="f" style="position:absolute;left:1044;top:-2172;width:7991;height:2284;mso-wrap-style:none;v-text-anchor:middle;mso-position-horizontal-relative:page">
                  <v:fill o:detectmouseclick="t" type="solid" color2="#090909"/>
                  <v:stroke color="#3465a4" joinstyle="round" endcap="flat"/>
                  <w10:wrap type="none"/>
                </v:rect>
                <v:rect id="shape_0" path="m0,0l-2147483645,0l-2147483645,-2147483646l0,-2147483646xe" stroked="f" o:allowincell="f" style="position:absolute;left:1044;top:-2162;width:7991;height:2264;mso-wrap-style:square;v-text-anchor:top;mso-position-horizontal-relative:page">
                  <v:fill o:detectmouseclick="t" on="false"/>
                  <v:stroke color="#3465a4" joinstyle="round" endcap="flat"/>
                  <v:textbox>
                    <w:txbxContent>
                      <w:p>
                        <w:pPr>
                          <w:pStyle w:val="Normal"/>
                          <w:spacing w:lineRule="auto" w:line="324" w:before="40" w:after="0"/>
                          <w:ind w:left="1317" w:hanging="0"/>
                          <w:rPr>
                            <w:rFonts w:ascii="Courier New" w:hAnsi="Courier New"/>
                            <w:sz w:val="18"/>
                          </w:rPr>
                        </w:pPr>
                        <w:r>
                          <w:rPr>
                            <w:rFonts w:ascii="Courier New" w:hAnsi="Courier New"/>
                            <w:spacing w:val="-2"/>
                            <w:sz w:val="18"/>
                          </w:rPr>
                          <w:t>app:layout_constraintBottom_toBottomOf="parent" app:layout_constraintEnd_toStartOf</w:t>
                        </w:r>
                      </w:p>
                      <w:p>
                        <w:pPr>
                          <w:pStyle w:val="Normal"/>
                          <w:spacing w:lineRule="auto" w:line="324" w:before="1" w:after="0"/>
                          <w:ind w:left="1317" w:firstLine="216"/>
                          <w:rPr>
                            <w:rFonts w:ascii="Courier New" w:hAnsi="Courier New"/>
                            <w:sz w:val="18"/>
                          </w:rPr>
                        </w:pPr>
                        <w:r>
                          <w:rPr>
                            <w:rFonts w:ascii="Courier New" w:hAnsi="Courier New"/>
                            <w:spacing w:val="-2"/>
                            <w:sz w:val="18"/>
                          </w:rPr>
                          <w:t xml:space="preserve">="@id/main_add_sweet_button" </w:t>
                        </w:r>
                        <w:r>
                          <w:rPr>
                            <w:rFonts w:ascii="Courier New" w:hAnsi="Courier New"/>
                            <w:sz w:val="18"/>
                          </w:rPr>
                          <w:t>app:layout_constraintStart_toStartOf="parent"</w:t>
                        </w:r>
                        <w:r>
                          <w:rPr>
                            <w:rFonts w:ascii="Courier New" w:hAnsi="Courier New"/>
                            <w:spacing w:val="-29"/>
                            <w:sz w:val="18"/>
                          </w:rPr>
                          <w:t xml:space="preserve"> </w:t>
                        </w:r>
                        <w:r>
                          <w:rPr>
                            <w:rFonts w:ascii="Courier New" w:hAnsi="Courier New"/>
                            <w:sz w:val="18"/>
                          </w:rPr>
                          <w:t>/&gt;</w:t>
                        </w:r>
                      </w:p>
                      <w:p>
                        <w:pPr>
                          <w:pStyle w:val="Normal"/>
                          <w:spacing w:before="10" w:after="0"/>
                          <w:rPr>
                            <w:rFonts w:ascii="Courier New" w:hAnsi="Courier New"/>
                            <w:sz w:val="24"/>
                          </w:rPr>
                        </w:pPr>
                        <w:r>
                          <w:rPr>
                            <w:rFonts w:ascii="Courier New" w:hAnsi="Courier New"/>
                            <w:sz w:val="24"/>
                          </w:rPr>
                        </w:r>
                      </w:p>
                      <w:p>
                        <w:pPr>
                          <w:pStyle w:val="Normal"/>
                          <w:ind w:left="453" w:hanging="0"/>
                          <w:rPr>
                            <w:rFonts w:ascii="Courier New" w:hAnsi="Courier New"/>
                            <w:sz w:val="18"/>
                          </w:rPr>
                        </w:pPr>
                        <w:r>
                          <w:rPr>
                            <w:rFonts w:ascii="Courier New" w:hAnsi="Courier New"/>
                            <w:spacing w:val="-5"/>
                            <w:sz w:val="18"/>
                          </w:rPr>
                          <w:t>...</w:t>
                        </w:r>
                      </w:p>
                      <w:p>
                        <w:pPr>
                          <w:pStyle w:val="Normal"/>
                          <w:rPr>
                            <w:rFonts w:ascii="Courier New" w:hAnsi="Courier New"/>
                            <w:sz w:val="20"/>
                          </w:rPr>
                        </w:pPr>
                        <w:r>
                          <w:rPr>
                            <w:rFonts w:ascii="Courier New" w:hAnsi="Courier New"/>
                            <w:sz w:val="20"/>
                          </w:rPr>
                        </w:r>
                      </w:p>
                      <w:p>
                        <w:pPr>
                          <w:pStyle w:val="Normal"/>
                          <w:spacing w:before="129" w:after="0"/>
                          <w:ind w:left="453" w:hanging="0"/>
                          <w:rPr>
                            <w:rFonts w:ascii="Courier New" w:hAnsi="Courier New"/>
                            <w:sz w:val="18"/>
                          </w:rPr>
                        </w:pPr>
                        <w:r>
                          <w:rPr>
                            <w:rFonts w:ascii="Courier New" w:hAnsi="Courier New"/>
                            <w:spacing w:val="-2"/>
                            <w:sz w:val="18"/>
                          </w:rPr>
                          <w:t>&lt;/androidx.constraintlayout.widget.ConstraintLayout&gt;</w:t>
                        </w:r>
                      </w:p>
                    </w:txbxContent>
                  </v:textbox>
                  <w10:wrap type="none"/>
                </v:rect>
              </v:group>
            </w:pict>
          </mc:Fallback>
        </mc:AlternateContent>
      </w:r>
      <w:r>
        <w:rPr>
          <w:rFonts w:ascii="Courier New" w:hAnsi="Courier New"/>
          <w:b/>
          <w:sz w:val="16"/>
        </w:rPr>
        <w:t>The</w:t>
      </w:r>
      <w:r>
        <w:rPr>
          <w:rFonts w:ascii="Courier New" w:hAnsi="Courier New"/>
          <w:b/>
          <w:spacing w:val="-6"/>
          <w:sz w:val="16"/>
        </w:rPr>
        <w:t xml:space="preserve"> </w:t>
      </w:r>
      <w:r>
        <w:rPr>
          <w:rFonts w:ascii="Courier New" w:hAnsi="Courier New"/>
          <w:b/>
          <w:sz w:val="16"/>
        </w:rPr>
        <w:t>complete</w:t>
      </w:r>
      <w:r>
        <w:rPr>
          <w:rFonts w:ascii="Courier New" w:hAnsi="Courier New"/>
          <w:b/>
          <w:spacing w:val="-4"/>
          <w:sz w:val="16"/>
        </w:rPr>
        <w:t xml:space="preserve"> </w:t>
      </w:r>
      <w:r>
        <w:rPr>
          <w:rFonts w:ascii="Courier New" w:hAnsi="Courier New"/>
          <w:b/>
          <w:sz w:val="16"/>
        </w:rPr>
        <w:t>code</w:t>
      </w:r>
      <w:r>
        <w:rPr>
          <w:rFonts w:ascii="Courier New" w:hAnsi="Courier New"/>
          <w:b/>
          <w:spacing w:val="-4"/>
          <w:sz w:val="16"/>
        </w:rPr>
        <w:t xml:space="preserve"> </w:t>
      </w:r>
      <w:r>
        <w:rPr>
          <w:rFonts w:ascii="Courier New" w:hAnsi="Courier New"/>
          <w:b/>
          <w:sz w:val="16"/>
        </w:rPr>
        <w:t>for</w:t>
      </w:r>
      <w:r>
        <w:rPr>
          <w:rFonts w:ascii="Courier New" w:hAnsi="Courier New"/>
          <w:b/>
          <w:spacing w:val="-4"/>
          <w:sz w:val="16"/>
        </w:rPr>
        <w:t xml:space="preserve"> </w:t>
      </w:r>
      <w:r>
        <w:rPr>
          <w:rFonts w:ascii="Courier New" w:hAnsi="Courier New"/>
          <w:b/>
          <w:sz w:val="16"/>
        </w:rPr>
        <w:t>this</w:t>
      </w:r>
      <w:r>
        <w:rPr>
          <w:rFonts w:ascii="Courier New" w:hAnsi="Courier New"/>
          <w:b/>
          <w:spacing w:val="-3"/>
          <w:sz w:val="16"/>
        </w:rPr>
        <w:t xml:space="preserve"> </w:t>
      </w:r>
      <w:r>
        <w:rPr>
          <w:rFonts w:ascii="Courier New" w:hAnsi="Courier New"/>
          <w:b/>
          <w:sz w:val="16"/>
        </w:rPr>
        <w:t>step</w:t>
      </w:r>
      <w:r>
        <w:rPr>
          <w:rFonts w:ascii="Courier New" w:hAnsi="Courier New"/>
          <w:b/>
          <w:spacing w:val="-4"/>
          <w:sz w:val="16"/>
        </w:rPr>
        <w:t xml:space="preserve"> </w:t>
      </w:r>
      <w:r>
        <w:rPr>
          <w:rFonts w:ascii="Courier New" w:hAnsi="Courier New"/>
          <w:b/>
          <w:sz w:val="16"/>
        </w:rPr>
        <w:t>can</w:t>
      </w:r>
      <w:r>
        <w:rPr>
          <w:rFonts w:ascii="Courier New" w:hAnsi="Courier New"/>
          <w:b/>
          <w:spacing w:val="-4"/>
          <w:sz w:val="16"/>
        </w:rPr>
        <w:t xml:space="preserve"> </w:t>
      </w:r>
      <w:r>
        <w:rPr>
          <w:rFonts w:ascii="Courier New" w:hAnsi="Courier New"/>
          <w:b/>
          <w:sz w:val="16"/>
        </w:rPr>
        <w:t>be</w:t>
      </w:r>
      <w:r>
        <w:rPr>
          <w:rFonts w:ascii="Courier New" w:hAnsi="Courier New"/>
          <w:b/>
          <w:spacing w:val="-4"/>
          <w:sz w:val="16"/>
        </w:rPr>
        <w:t xml:space="preserve"> </w:t>
      </w:r>
      <w:r>
        <w:rPr>
          <w:rFonts w:ascii="Courier New" w:hAnsi="Courier New"/>
          <w:b/>
          <w:sz w:val="16"/>
        </w:rPr>
        <w:t>found</w:t>
      </w:r>
      <w:r>
        <w:rPr>
          <w:rFonts w:ascii="Courier New" w:hAnsi="Courier New"/>
          <w:b/>
          <w:spacing w:val="-4"/>
          <w:sz w:val="16"/>
        </w:rPr>
        <w:t xml:space="preserve"> </w:t>
      </w:r>
      <w:r>
        <w:rPr>
          <w:rFonts w:ascii="Courier New" w:hAnsi="Courier New"/>
          <w:b/>
          <w:sz w:val="16"/>
        </w:rPr>
        <w:t>at</w:t>
      </w:r>
      <w:r>
        <w:rPr>
          <w:rFonts w:ascii="Courier New" w:hAnsi="Courier New"/>
          <w:b/>
          <w:spacing w:val="-1"/>
          <w:sz w:val="16"/>
        </w:rPr>
        <w:t xml:space="preserve"> </w:t>
      </w:r>
      <w:hyperlink r:id="rId185">
        <w:r>
          <w:rPr>
            <w:color w:val="275B9B"/>
            <w:spacing w:val="-2"/>
            <w:sz w:val="18"/>
            <w:u w:val="single" w:color="275B9B"/>
          </w:rPr>
          <w:t>http://packt.live/3pgdeZK</w:t>
        </w:r>
      </w:hyperlink>
      <w:r>
        <w:rPr>
          <w:rFonts w:ascii="Courier New" w:hAnsi="Courier New"/>
          <w:b/>
          <w:spacing w:val="-2"/>
          <w:sz w:val="16"/>
        </w:rPr>
        <w:t>.</w:t>
      </w:r>
    </w:p>
    <w:p>
      <w:pPr>
        <w:pStyle w:val="ListParagraph"/>
        <w:numPr>
          <w:ilvl w:val="0"/>
          <w:numId w:val="11"/>
        </w:numPr>
        <w:tabs>
          <w:tab w:val="clear" w:pos="720"/>
          <w:tab w:val="left" w:pos="554" w:leader="none"/>
        </w:tabs>
        <w:spacing w:lineRule="auto" w:line="240" w:before="130" w:after="0"/>
        <w:ind w:left="554" w:right="916" w:hanging="360"/>
        <w:jc w:val="left"/>
        <w:rPr>
          <w:sz w:val="20"/>
        </w:rPr>
      </w:pPr>
      <w:r>
        <w:rPr>
          <w:sz w:val="20"/>
        </w:rPr>
        <w:t>Define your model. One approach would be to define a common interface, then implement</w:t>
      </w:r>
      <w:r>
        <w:rPr>
          <w:spacing w:val="-3"/>
          <w:sz w:val="20"/>
        </w:rPr>
        <w:t xml:space="preserve"> </w:t>
      </w:r>
      <w:r>
        <w:rPr>
          <w:sz w:val="20"/>
        </w:rPr>
        <w:t>it</w:t>
      </w:r>
      <w:r>
        <w:rPr>
          <w:spacing w:val="-3"/>
          <w:sz w:val="20"/>
        </w:rPr>
        <w:t xml:space="preserve"> </w:t>
      </w:r>
      <w:r>
        <w:rPr>
          <w:sz w:val="20"/>
        </w:rPr>
        <w:t>for</w:t>
      </w:r>
      <w:r>
        <w:rPr>
          <w:spacing w:val="-3"/>
          <w:sz w:val="20"/>
        </w:rPr>
        <w:t xml:space="preserve"> </w:t>
      </w:r>
      <w:r>
        <w:rPr>
          <w:sz w:val="20"/>
        </w:rPr>
        <w:t>both</w:t>
      </w:r>
      <w:r>
        <w:rPr>
          <w:spacing w:val="-3"/>
          <w:sz w:val="20"/>
        </w:rPr>
        <w:t xml:space="preserve"> </w:t>
      </w:r>
      <w:r>
        <w:rPr>
          <w:sz w:val="20"/>
        </w:rPr>
        <w:t>the</w:t>
      </w:r>
      <w:r>
        <w:rPr>
          <w:spacing w:val="-3"/>
          <w:sz w:val="20"/>
        </w:rPr>
        <w:t xml:space="preserve"> </w:t>
      </w:r>
      <w:r>
        <w:rPr>
          <w:sz w:val="20"/>
        </w:rPr>
        <w:t>title</w:t>
      </w:r>
      <w:r>
        <w:rPr>
          <w:spacing w:val="-3"/>
          <w:sz w:val="20"/>
        </w:rPr>
        <w:t xml:space="preserve"> </w:t>
      </w:r>
      <w:r>
        <w:rPr>
          <w:sz w:val="20"/>
        </w:rPr>
        <w:t>and</w:t>
      </w:r>
      <w:r>
        <w:rPr>
          <w:spacing w:val="-4"/>
          <w:sz w:val="20"/>
        </w:rPr>
        <w:t xml:space="preserve"> </w:t>
      </w:r>
      <w:r>
        <w:rPr>
          <w:sz w:val="20"/>
        </w:rPr>
        <w:t>the</w:t>
      </w:r>
      <w:r>
        <w:rPr>
          <w:spacing w:val="-3"/>
          <w:sz w:val="20"/>
        </w:rPr>
        <w:t xml:space="preserve"> </w:t>
      </w:r>
      <w:r>
        <w:rPr>
          <w:sz w:val="20"/>
        </w:rPr>
        <w:t>recipe</w:t>
      </w:r>
      <w:r>
        <w:rPr>
          <w:spacing w:val="-4"/>
          <w:sz w:val="20"/>
        </w:rPr>
        <w:t xml:space="preserve"> </w:t>
      </w:r>
      <w:r>
        <w:rPr>
          <w:sz w:val="20"/>
        </w:rPr>
        <w:t>models.</w:t>
      </w:r>
      <w:r>
        <w:rPr>
          <w:spacing w:val="-4"/>
          <w:sz w:val="20"/>
        </w:rPr>
        <w:t xml:space="preserve"> </w:t>
      </w:r>
      <w:r>
        <w:rPr>
          <w:sz w:val="20"/>
        </w:rPr>
        <w:t>Create</w:t>
      </w:r>
      <w:r>
        <w:rPr>
          <w:spacing w:val="-3"/>
          <w:sz w:val="20"/>
        </w:rPr>
        <w:t xml:space="preserve"> </w:t>
      </w:r>
      <w:r>
        <w:rPr>
          <w:sz w:val="20"/>
        </w:rPr>
        <w:t>an</w:t>
      </w:r>
      <w:r>
        <w:rPr>
          <w:spacing w:val="-4"/>
          <w:sz w:val="20"/>
        </w:rPr>
        <w:t xml:space="preserve"> </w:t>
      </w:r>
      <w:r>
        <w:rPr>
          <w:sz w:val="20"/>
        </w:rPr>
        <w:t>empty</w:t>
      </w:r>
      <w:r>
        <w:rPr>
          <w:spacing w:val="-3"/>
          <w:sz w:val="20"/>
        </w:rPr>
        <w:t xml:space="preserve"> </w:t>
      </w:r>
      <w:r>
        <w:rPr>
          <w:sz w:val="20"/>
        </w:rPr>
        <w:t>Kotlin</w:t>
      </w:r>
      <w:r>
        <w:rPr>
          <w:spacing w:val="-3"/>
          <w:sz w:val="20"/>
        </w:rPr>
        <w:t xml:space="preserve"> </w:t>
      </w:r>
      <w:r>
        <w:rPr>
          <w:sz w:val="20"/>
        </w:rPr>
        <w:t xml:space="preserve">file named </w:t>
      </w:r>
      <w:r>
        <w:rPr>
          <w:rFonts w:ascii="Courier New" w:hAnsi="Courier New"/>
          <w:b/>
        </w:rPr>
        <w:t>ListItem.kt</w:t>
      </w:r>
      <w:r>
        <w:rPr>
          <w:rFonts w:ascii="Courier New" w:hAnsi="Courier New"/>
          <w:b/>
          <w:spacing w:val="-68"/>
        </w:rPr>
        <w:t xml:space="preserve"> </w:t>
      </w:r>
      <w:r>
        <w:rPr>
          <w:sz w:val="20"/>
        </w:rPr>
        <w:t xml:space="preserve">and place it under the </w:t>
      </w:r>
      <w:r>
        <w:rPr>
          <w:rFonts w:ascii="Courier New" w:hAnsi="Courier New"/>
          <w:b/>
        </w:rPr>
        <w:t>com.example.recipebook. model</w:t>
      </w:r>
      <w:r>
        <w:rPr>
          <w:rFonts w:ascii="Courier New" w:hAnsi="Courier New"/>
          <w:b/>
          <w:spacing w:val="-59"/>
        </w:rPr>
        <w:t xml:space="preserve"> </w:t>
      </w:r>
      <w:r>
        <w:rPr>
          <w:sz w:val="20"/>
        </w:rPr>
        <w:t>package. Add the following code to it:</w:t>
      </w:r>
    </w:p>
    <w:p>
      <w:pPr>
        <w:pStyle w:val="TextBody"/>
        <w:spacing w:before="4" w:after="0"/>
        <w:rPr>
          <w:sz w:val="8"/>
        </w:rPr>
      </w:pPr>
      <w:r>
        <w:rPr>
          <w:sz w:val="8"/>
        </w:rPr>
        <mc:AlternateContent>
          <mc:Choice Requires="wpg">
            <w:drawing>
              <wp:anchor behindDoc="0" distT="0" distB="0" distL="0" distR="4445" simplePos="0" locked="0" layoutInCell="0" allowOverlap="1" relativeHeight="1597" wp14:anchorId="6B6506BD">
                <wp:simplePos x="0" y="0"/>
                <wp:positionH relativeFrom="page">
                  <wp:posOffset>662940</wp:posOffset>
                </wp:positionH>
                <wp:positionV relativeFrom="paragraph">
                  <wp:posOffset>86995</wp:posOffset>
                </wp:positionV>
                <wp:extent cx="5074920" cy="2886075"/>
                <wp:effectExtent l="0" t="635" r="635" b="0"/>
                <wp:wrapTopAndBottom/>
                <wp:docPr id="516" name="docshapegroup354"/>
                <a:graphic xmlns:a="http://schemas.openxmlformats.org/drawingml/2006/main">
                  <a:graphicData uri="http://schemas.microsoft.com/office/word/2010/wordprocessingGroup">
                    <wpg:wgp>
                      <wpg:cNvGrpSpPr/>
                      <wpg:grpSpPr>
                        <a:xfrm>
                          <a:off x="0" y="0"/>
                          <a:ext cx="5074920" cy="2886120"/>
                          <a:chOff x="0" y="0"/>
                          <a:chExt cx="5074920" cy="2886120"/>
                        </a:xfrm>
                      </wpg:grpSpPr>
                      <wps:wsp>
                        <wps:cNvSpPr/>
                        <wps:spPr>
                          <a:xfrm>
                            <a:off x="0" y="6480"/>
                            <a:ext cx="5074920" cy="2873520"/>
                          </a:xfrm>
                          <a:prstGeom prst="rect">
                            <a:avLst/>
                          </a:prstGeom>
                          <a:solidFill>
                            <a:srgbClr val="f6f6f6"/>
                          </a:solidFill>
                          <a:ln w="0">
                            <a:noFill/>
                          </a:ln>
                        </wps:spPr>
                        <wps:style>
                          <a:lnRef idx="0"/>
                          <a:fillRef idx="0"/>
                          <a:effectRef idx="0"/>
                          <a:fontRef idx="minor"/>
                        </wps:style>
                        <wps:bodyPr/>
                      </wps:wsp>
                      <wps:wsp>
                        <wps:cNvSpPr/>
                        <wps:spPr>
                          <a:xfrm>
                            <a:off x="0" y="0"/>
                            <a:ext cx="5074920" cy="2886120"/>
                          </a:xfrm>
                          <a:custGeom>
                            <a:avLst/>
                            <a:gdLst>
                              <a:gd name="textAreaLeft" fmla="*/ 0 w 2877120"/>
                              <a:gd name="textAreaRight" fmla="*/ 2879280 w 2877120"/>
                              <a:gd name="textAreaTop" fmla="*/ 0 h 1636200"/>
                              <a:gd name="textAreaBottom" fmla="*/ 1638360 h 1636200"/>
                            </a:gdLst>
                            <a:ahLst/>
                            <a:rect l="textAreaLeft" t="textAreaTop" r="textAreaRight" b="textAreaBottom"/>
                            <a:pathLst>
                              <a:path w="7992" h="4545">
                                <a:moveTo>
                                  <a:pt x="7992" y="4525"/>
                                </a:moveTo>
                                <a:lnTo>
                                  <a:pt x="0" y="4525"/>
                                </a:lnTo>
                                <a:lnTo>
                                  <a:pt x="0" y="4545"/>
                                </a:lnTo>
                                <a:lnTo>
                                  <a:pt x="7992" y="4545"/>
                                </a:lnTo>
                                <a:lnTo>
                                  <a:pt x="7992" y="4525"/>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286056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interface</w:t>
                              </w:r>
                              <w:r>
                                <w:rPr>
                                  <w:rFonts w:ascii="Courier New" w:hAnsi="Courier New"/>
                                  <w:spacing w:val="-9"/>
                                  <w:sz w:val="18"/>
                                </w:rPr>
                                <w:t xml:space="preserve"> </w:t>
                              </w:r>
                              <w:r>
                                <w:rPr>
                                  <w:rFonts w:ascii="Courier New" w:hAnsi="Courier New"/>
                                  <w:spacing w:val="-2"/>
                                  <w:sz w:val="18"/>
                                </w:rPr>
                                <w:t>ListItem</w:t>
                              </w:r>
                            </w:p>
                            <w:p>
                              <w:pPr>
                                <w:pStyle w:val="Normal"/>
                                <w:rPr>
                                  <w:rFonts w:ascii="Courier New" w:hAnsi="Courier New"/>
                                  <w:sz w:val="20"/>
                                </w:rPr>
                              </w:pPr>
                              <w:r>
                                <w:rPr>
                                  <w:rFonts w:ascii="Courier New" w:hAnsi="Courier New"/>
                                  <w:sz w:val="20"/>
                                </w:rPr>
                              </w:r>
                            </w:p>
                            <w:p>
                              <w:pPr>
                                <w:pStyle w:val="Normal"/>
                                <w:spacing w:lineRule="auto" w:line="324" w:before="130" w:after="0"/>
                                <w:ind w:left="885" w:right="4944" w:hanging="432"/>
                                <w:rPr>
                                  <w:rFonts w:ascii="Courier New" w:hAnsi="Courier New"/>
                                  <w:sz w:val="18"/>
                                </w:rPr>
                              </w:pPr>
                              <w:r>
                                <w:rPr>
                                  <w:rFonts w:ascii="Courier New" w:hAnsi="Courier New"/>
                                  <w:sz w:val="18"/>
                                </w:rPr>
                                <w:t>data</w:t>
                              </w:r>
                              <w:r>
                                <w:rPr>
                                  <w:rFonts w:ascii="Courier New" w:hAnsi="Courier New"/>
                                  <w:spacing w:val="-19"/>
                                  <w:sz w:val="18"/>
                                </w:rPr>
                                <w:t xml:space="preserve"> </w:t>
                              </w:r>
                              <w:r>
                                <w:rPr>
                                  <w:rFonts w:ascii="Courier New" w:hAnsi="Courier New"/>
                                  <w:sz w:val="18"/>
                                </w:rPr>
                                <w:t>class</w:t>
                              </w:r>
                              <w:r>
                                <w:rPr>
                                  <w:rFonts w:ascii="Courier New" w:hAnsi="Courier New"/>
                                  <w:spacing w:val="-19"/>
                                  <w:sz w:val="18"/>
                                </w:rPr>
                                <w:t xml:space="preserve"> </w:t>
                              </w:r>
                              <w:r>
                                <w:rPr>
                                  <w:rFonts w:ascii="Courier New" w:hAnsi="Courier New"/>
                                  <w:sz w:val="18"/>
                                </w:rPr>
                                <w:t>TitleUiModel( val title: String</w:t>
                              </w:r>
                            </w:p>
                            <w:p>
                              <w:pPr>
                                <w:pStyle w:val="Normal"/>
                                <w:spacing w:before="1" w:after="0"/>
                                <w:ind w:left="453" w:hanging="0"/>
                                <w:rPr>
                                  <w:rFonts w:ascii="Courier New" w:hAnsi="Courier New"/>
                                  <w:sz w:val="18"/>
                                </w:rPr>
                              </w:pPr>
                              <w:r>
                                <w:rPr>
                                  <w:rFonts w:ascii="Courier New" w:hAnsi="Courier New"/>
                                  <w:sz w:val="18"/>
                                </w:rPr>
                                <w:t>)</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pacing w:val="-2"/>
                                  <w:sz w:val="18"/>
                                </w:rPr>
                                <w:t>ListItem</w:t>
                              </w:r>
                            </w:p>
                            <w:p>
                              <w:pPr>
                                <w:pStyle w:val="Normal"/>
                                <w:rPr>
                                  <w:rFonts w:ascii="Courier New" w:hAnsi="Courier New"/>
                                  <w:sz w:val="20"/>
                                </w:rPr>
                              </w:pPr>
                              <w:r>
                                <w:rPr>
                                  <w:rFonts w:ascii="Courier New" w:hAnsi="Courier New"/>
                                  <w:sz w:val="20"/>
                                </w:rPr>
                              </w:r>
                            </w:p>
                            <w:p>
                              <w:pPr>
                                <w:pStyle w:val="Normal"/>
                                <w:spacing w:lineRule="auto" w:line="324" w:before="130" w:after="0"/>
                                <w:ind w:left="885" w:right="4642" w:hanging="432"/>
                                <w:rPr>
                                  <w:rFonts w:ascii="Courier New" w:hAnsi="Courier New"/>
                                  <w:sz w:val="18"/>
                                </w:rPr>
                              </w:pPr>
                              <w:r>
                                <w:rPr>
                                  <w:rFonts w:ascii="Courier New" w:hAnsi="Courier New"/>
                                  <w:sz w:val="18"/>
                                </w:rPr>
                                <w:t>data</w:t>
                              </w:r>
                              <w:r>
                                <w:rPr>
                                  <w:rFonts w:ascii="Courier New" w:hAnsi="Courier New"/>
                                  <w:spacing w:val="-19"/>
                                  <w:sz w:val="18"/>
                                </w:rPr>
                                <w:t xml:space="preserve"> </w:t>
                              </w:r>
                              <w:r>
                                <w:rPr>
                                  <w:rFonts w:ascii="Courier New" w:hAnsi="Courier New"/>
                                  <w:sz w:val="18"/>
                                </w:rPr>
                                <w:t>class</w:t>
                              </w:r>
                              <w:r>
                                <w:rPr>
                                  <w:rFonts w:ascii="Courier New" w:hAnsi="Courier New"/>
                                  <w:spacing w:val="-19"/>
                                  <w:sz w:val="18"/>
                                </w:rPr>
                                <w:t xml:space="preserve"> </w:t>
                              </w:r>
                              <w:r>
                                <w:rPr>
                                  <w:rFonts w:ascii="Courier New" w:hAnsi="Courier New"/>
                                  <w:sz w:val="18"/>
                                </w:rPr>
                                <w:t>RecipeUiModel( val title: String,</w:t>
                              </w:r>
                            </w:p>
                            <w:p>
                              <w:pPr>
                                <w:pStyle w:val="Normal"/>
                                <w:spacing w:before="1" w:after="0"/>
                                <w:ind w:left="885" w:hanging="0"/>
                                <w:rPr>
                                  <w:rFonts w:ascii="Courier New" w:hAnsi="Courier New"/>
                                  <w:sz w:val="18"/>
                                </w:rPr>
                              </w:pPr>
                              <w:r>
                                <w:rPr>
                                  <w:rFonts w:ascii="Courier New" w:hAnsi="Courier New"/>
                                  <w:sz w:val="18"/>
                                </w:rPr>
                                <w:t>val</w:t>
                              </w:r>
                              <w:r>
                                <w:rPr>
                                  <w:rFonts w:ascii="Courier New" w:hAnsi="Courier New"/>
                                  <w:spacing w:val="-8"/>
                                  <w:sz w:val="18"/>
                                </w:rPr>
                                <w:t xml:space="preserve"> </w:t>
                              </w:r>
                              <w:r>
                                <w:rPr>
                                  <w:rFonts w:ascii="Courier New" w:hAnsi="Courier New"/>
                                  <w:sz w:val="18"/>
                                </w:rPr>
                                <w:t>description:</w:t>
                              </w:r>
                              <w:r>
                                <w:rPr>
                                  <w:rFonts w:ascii="Courier New" w:hAnsi="Courier New"/>
                                  <w:spacing w:val="-7"/>
                                  <w:sz w:val="18"/>
                                </w:rPr>
                                <w:t xml:space="preserve"> </w:t>
                              </w:r>
                              <w:r>
                                <w:rPr>
                                  <w:rFonts w:ascii="Courier New" w:hAnsi="Courier New"/>
                                  <w:spacing w:val="-2"/>
                                  <w:sz w:val="18"/>
                                </w:rPr>
                                <w:t>String,</w:t>
                              </w:r>
                            </w:p>
                            <w:p>
                              <w:pPr>
                                <w:pStyle w:val="Normal"/>
                                <w:spacing w:before="76" w:after="0"/>
                                <w:ind w:left="885" w:hanging="0"/>
                                <w:rPr>
                                  <w:rFonts w:ascii="Courier New" w:hAnsi="Courier New"/>
                                  <w:sz w:val="18"/>
                                </w:rPr>
                              </w:pPr>
                              <w:r>
                                <w:rPr>
                                  <w:rFonts w:ascii="Courier New" w:hAnsi="Courier New"/>
                                  <w:w w:val="90"/>
                                  <w:sz w:val="18"/>
                                </w:rPr>
                                <w:t>val</w:t>
                              </w:r>
                              <w:r>
                                <w:rPr>
                                  <w:rFonts w:ascii="Courier New" w:hAnsi="Courier New"/>
                                  <w:spacing w:val="-8"/>
                                  <w:sz w:val="18"/>
                                </w:rPr>
                                <w:t xml:space="preserve"> </w:t>
                              </w:r>
                              <w:r>
                                <w:rPr>
                                  <w:rFonts w:ascii="Courier New" w:hAnsi="Courier New"/>
                                  <w:w w:val="90"/>
                                  <w:sz w:val="18"/>
                                </w:rPr>
                                <w:t>flavor:</w:t>
                              </w:r>
                              <w:r>
                                <w:rPr>
                                  <w:rFonts w:ascii="Courier New" w:hAnsi="Courier New"/>
                                  <w:spacing w:val="-8"/>
                                  <w:sz w:val="18"/>
                                </w:rPr>
                                <w:t xml:space="preserve"> </w:t>
                              </w:r>
                              <w:r>
                                <w:rPr>
                                  <w:rFonts w:ascii="Courier New" w:hAnsi="Courier New"/>
                                  <w:spacing w:val="-2"/>
                                  <w:w w:val="90"/>
                                  <w:sz w:val="18"/>
                                </w:rPr>
                                <w:t>Flavor</w:t>
                              </w:r>
                            </w:p>
                            <w:p>
                              <w:pPr>
                                <w:pStyle w:val="Normal"/>
                                <w:spacing w:before="76" w:after="0"/>
                                <w:ind w:left="453" w:hanging="0"/>
                                <w:rPr>
                                  <w:rFonts w:ascii="Courier New" w:hAnsi="Courier New"/>
                                  <w:sz w:val="18"/>
                                </w:rPr>
                              </w:pPr>
                              <w:r>
                                <w:rPr>
                                  <w:rFonts w:ascii="Courier New" w:hAnsi="Courier New"/>
                                  <w:sz w:val="18"/>
                                </w:rPr>
                                <w:t>)</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pacing w:val="-2"/>
                                  <w:sz w:val="18"/>
                                </w:rPr>
                                <w:t>ListItem</w:t>
                              </w:r>
                            </w:p>
                            <w:p>
                              <w:pPr>
                                <w:pStyle w:val="Normal"/>
                                <w:rPr>
                                  <w:rFonts w:ascii="Courier New" w:hAnsi="Courier New"/>
                                  <w:sz w:val="20"/>
                                </w:rPr>
                              </w:pPr>
                              <w:r>
                                <w:rPr>
                                  <w:rFonts w:ascii="Courier New" w:hAnsi="Courier New"/>
                                  <w:sz w:val="20"/>
                                </w:rPr>
                              </w:r>
                            </w:p>
                            <w:p>
                              <w:pPr>
                                <w:pStyle w:val="Normal"/>
                                <w:spacing w:lineRule="auto" w:line="324" w:before="130" w:after="0"/>
                                <w:ind w:left="885" w:right="4944" w:hanging="432"/>
                                <w:rPr>
                                  <w:rFonts w:ascii="Courier New" w:hAnsi="Courier New"/>
                                  <w:sz w:val="18"/>
                                </w:rPr>
                              </w:pPr>
                              <w:r>
                                <w:rPr>
                                  <w:rFonts w:ascii="Courier New" w:hAnsi="Courier New"/>
                                  <w:sz w:val="18"/>
                                </w:rPr>
                                <w:t>enum</w:t>
                              </w:r>
                              <w:r>
                                <w:rPr>
                                  <w:rFonts w:ascii="Courier New" w:hAnsi="Courier New"/>
                                  <w:spacing w:val="-13"/>
                                  <w:sz w:val="18"/>
                                </w:rPr>
                                <w:t xml:space="preserve"> </w:t>
                              </w:r>
                              <w:r>
                                <w:rPr>
                                  <w:rFonts w:ascii="Courier New" w:hAnsi="Courier New"/>
                                  <w:sz w:val="18"/>
                                </w:rPr>
                                <w:t>class</w:t>
                              </w:r>
                              <w:r>
                                <w:rPr>
                                  <w:rFonts w:ascii="Courier New" w:hAnsi="Courier New"/>
                                  <w:spacing w:val="-13"/>
                                  <w:sz w:val="18"/>
                                </w:rPr>
                                <w:t xml:space="preserve"> </w:t>
                              </w:r>
                              <w:r>
                                <w:rPr>
                                  <w:rFonts w:ascii="Courier New" w:hAnsi="Courier New"/>
                                  <w:sz w:val="18"/>
                                </w:rPr>
                                <w:t>Flavor</w:t>
                              </w:r>
                              <w:r>
                                <w:rPr>
                                  <w:rFonts w:ascii="Courier New" w:hAnsi="Courier New"/>
                                  <w:spacing w:val="-13"/>
                                  <w:sz w:val="18"/>
                                </w:rPr>
                                <w:t xml:space="preserve"> </w:t>
                              </w:r>
                              <w:r>
                                <w:rPr>
                                  <w:rFonts w:ascii="Courier New" w:hAnsi="Courier New"/>
                                  <w:sz w:val="18"/>
                                </w:rPr>
                                <w:t xml:space="preserve">{ </w:t>
                              </w:r>
                              <w:r>
                                <w:rPr>
                                  <w:rFonts w:ascii="Courier New" w:hAnsi="Courier New"/>
                                  <w:spacing w:val="-2"/>
                                  <w:sz w:val="18"/>
                                </w:rPr>
                                <w:t>SAVORY,</w:t>
                              </w:r>
                            </w:p>
                            <w:p>
                              <w:pPr>
                                <w:pStyle w:val="Normal"/>
                                <w:spacing w:before="1" w:after="0"/>
                                <w:ind w:left="885" w:hanging="0"/>
                                <w:rPr>
                                  <w:rFonts w:ascii="Courier New" w:hAnsi="Courier New"/>
                                  <w:sz w:val="18"/>
                                </w:rPr>
                              </w:pPr>
                              <w:r>
                                <w:rPr>
                                  <w:rFonts w:ascii="Courier New" w:hAnsi="Courier New"/>
                                  <w:spacing w:val="-2"/>
                                  <w:sz w:val="18"/>
                                </w:rPr>
                                <w:t>SWEET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354" style="position:absolute;margin-left:52.2pt;margin-top:6.85pt;width:399.6pt;height:227.25pt" coordorigin="1044,137" coordsize="7992,4545">
                <v:rect id="shape_0" path="m0,0l-2147483645,0l-2147483645,-2147483646l0,-2147483646xe" fillcolor="#f6f6f6" stroked="f" o:allowincell="f" style="position:absolute;left:1044;top:147;width:7991;height:452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57;width:7991;height:450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interface</w:t>
                        </w:r>
                        <w:r>
                          <w:rPr>
                            <w:rFonts w:ascii="Courier New" w:hAnsi="Courier New"/>
                            <w:spacing w:val="-9"/>
                            <w:sz w:val="18"/>
                          </w:rPr>
                          <w:t xml:space="preserve"> </w:t>
                        </w:r>
                        <w:r>
                          <w:rPr>
                            <w:rFonts w:ascii="Courier New" w:hAnsi="Courier New"/>
                            <w:spacing w:val="-2"/>
                            <w:sz w:val="18"/>
                          </w:rPr>
                          <w:t>ListItem</w:t>
                        </w:r>
                      </w:p>
                      <w:p>
                        <w:pPr>
                          <w:pStyle w:val="Normal"/>
                          <w:rPr>
                            <w:rFonts w:ascii="Courier New" w:hAnsi="Courier New"/>
                            <w:sz w:val="20"/>
                          </w:rPr>
                        </w:pPr>
                        <w:r>
                          <w:rPr>
                            <w:rFonts w:ascii="Courier New" w:hAnsi="Courier New"/>
                            <w:sz w:val="20"/>
                          </w:rPr>
                        </w:r>
                      </w:p>
                      <w:p>
                        <w:pPr>
                          <w:pStyle w:val="Normal"/>
                          <w:spacing w:lineRule="auto" w:line="324" w:before="130" w:after="0"/>
                          <w:ind w:left="885" w:right="4944" w:hanging="432"/>
                          <w:rPr>
                            <w:rFonts w:ascii="Courier New" w:hAnsi="Courier New"/>
                            <w:sz w:val="18"/>
                          </w:rPr>
                        </w:pPr>
                        <w:r>
                          <w:rPr>
                            <w:rFonts w:ascii="Courier New" w:hAnsi="Courier New"/>
                            <w:sz w:val="18"/>
                          </w:rPr>
                          <w:t>data</w:t>
                        </w:r>
                        <w:r>
                          <w:rPr>
                            <w:rFonts w:ascii="Courier New" w:hAnsi="Courier New"/>
                            <w:spacing w:val="-19"/>
                            <w:sz w:val="18"/>
                          </w:rPr>
                          <w:t xml:space="preserve"> </w:t>
                        </w:r>
                        <w:r>
                          <w:rPr>
                            <w:rFonts w:ascii="Courier New" w:hAnsi="Courier New"/>
                            <w:sz w:val="18"/>
                          </w:rPr>
                          <w:t>class</w:t>
                        </w:r>
                        <w:r>
                          <w:rPr>
                            <w:rFonts w:ascii="Courier New" w:hAnsi="Courier New"/>
                            <w:spacing w:val="-19"/>
                            <w:sz w:val="18"/>
                          </w:rPr>
                          <w:t xml:space="preserve"> </w:t>
                        </w:r>
                        <w:r>
                          <w:rPr>
                            <w:rFonts w:ascii="Courier New" w:hAnsi="Courier New"/>
                            <w:sz w:val="18"/>
                          </w:rPr>
                          <w:t>TitleUiModel( val title: String</w:t>
                        </w:r>
                      </w:p>
                      <w:p>
                        <w:pPr>
                          <w:pStyle w:val="Normal"/>
                          <w:spacing w:before="1" w:after="0"/>
                          <w:ind w:left="453" w:hanging="0"/>
                          <w:rPr>
                            <w:rFonts w:ascii="Courier New" w:hAnsi="Courier New"/>
                            <w:sz w:val="18"/>
                          </w:rPr>
                        </w:pPr>
                        <w:r>
                          <w:rPr>
                            <w:rFonts w:ascii="Courier New" w:hAnsi="Courier New"/>
                            <w:sz w:val="18"/>
                          </w:rPr>
                          <w:t>)</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pacing w:val="-2"/>
                            <w:sz w:val="18"/>
                          </w:rPr>
                          <w:t>ListItem</w:t>
                        </w:r>
                      </w:p>
                      <w:p>
                        <w:pPr>
                          <w:pStyle w:val="Normal"/>
                          <w:rPr>
                            <w:rFonts w:ascii="Courier New" w:hAnsi="Courier New"/>
                            <w:sz w:val="20"/>
                          </w:rPr>
                        </w:pPr>
                        <w:r>
                          <w:rPr>
                            <w:rFonts w:ascii="Courier New" w:hAnsi="Courier New"/>
                            <w:sz w:val="20"/>
                          </w:rPr>
                        </w:r>
                      </w:p>
                      <w:p>
                        <w:pPr>
                          <w:pStyle w:val="Normal"/>
                          <w:spacing w:lineRule="auto" w:line="324" w:before="130" w:after="0"/>
                          <w:ind w:left="885" w:right="4642" w:hanging="432"/>
                          <w:rPr>
                            <w:rFonts w:ascii="Courier New" w:hAnsi="Courier New"/>
                            <w:sz w:val="18"/>
                          </w:rPr>
                        </w:pPr>
                        <w:r>
                          <w:rPr>
                            <w:rFonts w:ascii="Courier New" w:hAnsi="Courier New"/>
                            <w:sz w:val="18"/>
                          </w:rPr>
                          <w:t>data</w:t>
                        </w:r>
                        <w:r>
                          <w:rPr>
                            <w:rFonts w:ascii="Courier New" w:hAnsi="Courier New"/>
                            <w:spacing w:val="-19"/>
                            <w:sz w:val="18"/>
                          </w:rPr>
                          <w:t xml:space="preserve"> </w:t>
                        </w:r>
                        <w:r>
                          <w:rPr>
                            <w:rFonts w:ascii="Courier New" w:hAnsi="Courier New"/>
                            <w:sz w:val="18"/>
                          </w:rPr>
                          <w:t>class</w:t>
                        </w:r>
                        <w:r>
                          <w:rPr>
                            <w:rFonts w:ascii="Courier New" w:hAnsi="Courier New"/>
                            <w:spacing w:val="-19"/>
                            <w:sz w:val="18"/>
                          </w:rPr>
                          <w:t xml:space="preserve"> </w:t>
                        </w:r>
                        <w:r>
                          <w:rPr>
                            <w:rFonts w:ascii="Courier New" w:hAnsi="Courier New"/>
                            <w:sz w:val="18"/>
                          </w:rPr>
                          <w:t>RecipeUiModel( val title: String,</w:t>
                        </w:r>
                      </w:p>
                      <w:p>
                        <w:pPr>
                          <w:pStyle w:val="Normal"/>
                          <w:spacing w:before="1" w:after="0"/>
                          <w:ind w:left="885" w:hanging="0"/>
                          <w:rPr>
                            <w:rFonts w:ascii="Courier New" w:hAnsi="Courier New"/>
                            <w:sz w:val="18"/>
                          </w:rPr>
                        </w:pPr>
                        <w:r>
                          <w:rPr>
                            <w:rFonts w:ascii="Courier New" w:hAnsi="Courier New"/>
                            <w:sz w:val="18"/>
                          </w:rPr>
                          <w:t>val</w:t>
                        </w:r>
                        <w:r>
                          <w:rPr>
                            <w:rFonts w:ascii="Courier New" w:hAnsi="Courier New"/>
                            <w:spacing w:val="-8"/>
                            <w:sz w:val="18"/>
                          </w:rPr>
                          <w:t xml:space="preserve"> </w:t>
                        </w:r>
                        <w:r>
                          <w:rPr>
                            <w:rFonts w:ascii="Courier New" w:hAnsi="Courier New"/>
                            <w:sz w:val="18"/>
                          </w:rPr>
                          <w:t>description:</w:t>
                        </w:r>
                        <w:r>
                          <w:rPr>
                            <w:rFonts w:ascii="Courier New" w:hAnsi="Courier New"/>
                            <w:spacing w:val="-7"/>
                            <w:sz w:val="18"/>
                          </w:rPr>
                          <w:t xml:space="preserve"> </w:t>
                        </w:r>
                        <w:r>
                          <w:rPr>
                            <w:rFonts w:ascii="Courier New" w:hAnsi="Courier New"/>
                            <w:spacing w:val="-2"/>
                            <w:sz w:val="18"/>
                          </w:rPr>
                          <w:t>String,</w:t>
                        </w:r>
                      </w:p>
                      <w:p>
                        <w:pPr>
                          <w:pStyle w:val="Normal"/>
                          <w:spacing w:before="76" w:after="0"/>
                          <w:ind w:left="885" w:hanging="0"/>
                          <w:rPr>
                            <w:rFonts w:ascii="Courier New" w:hAnsi="Courier New"/>
                            <w:sz w:val="18"/>
                          </w:rPr>
                        </w:pPr>
                        <w:r>
                          <w:rPr>
                            <w:rFonts w:ascii="Courier New" w:hAnsi="Courier New"/>
                            <w:w w:val="90"/>
                            <w:sz w:val="18"/>
                          </w:rPr>
                          <w:t>val</w:t>
                        </w:r>
                        <w:r>
                          <w:rPr>
                            <w:rFonts w:ascii="Courier New" w:hAnsi="Courier New"/>
                            <w:spacing w:val="-8"/>
                            <w:sz w:val="18"/>
                          </w:rPr>
                          <w:t xml:space="preserve"> </w:t>
                        </w:r>
                        <w:r>
                          <w:rPr>
                            <w:rFonts w:ascii="Courier New" w:hAnsi="Courier New"/>
                            <w:w w:val="90"/>
                            <w:sz w:val="18"/>
                          </w:rPr>
                          <w:t>flavor:</w:t>
                        </w:r>
                        <w:r>
                          <w:rPr>
                            <w:rFonts w:ascii="Courier New" w:hAnsi="Courier New"/>
                            <w:spacing w:val="-8"/>
                            <w:sz w:val="18"/>
                          </w:rPr>
                          <w:t xml:space="preserve"> </w:t>
                        </w:r>
                        <w:r>
                          <w:rPr>
                            <w:rFonts w:ascii="Courier New" w:hAnsi="Courier New"/>
                            <w:spacing w:val="-2"/>
                            <w:w w:val="90"/>
                            <w:sz w:val="18"/>
                          </w:rPr>
                          <w:t>Flavor</w:t>
                        </w:r>
                      </w:p>
                      <w:p>
                        <w:pPr>
                          <w:pStyle w:val="Normal"/>
                          <w:spacing w:before="76" w:after="0"/>
                          <w:ind w:left="453" w:hanging="0"/>
                          <w:rPr>
                            <w:rFonts w:ascii="Courier New" w:hAnsi="Courier New"/>
                            <w:sz w:val="18"/>
                          </w:rPr>
                        </w:pPr>
                        <w:r>
                          <w:rPr>
                            <w:rFonts w:ascii="Courier New" w:hAnsi="Courier New"/>
                            <w:sz w:val="18"/>
                          </w:rPr>
                          <w:t>)</w:t>
                        </w:r>
                        <w:r>
                          <w:rPr>
                            <w:rFonts w:ascii="Courier New" w:hAnsi="Courier New"/>
                            <w:spacing w:val="-1"/>
                            <w:sz w:val="18"/>
                          </w:rPr>
                          <w:t xml:space="preserve"> </w:t>
                        </w:r>
                        <w:r>
                          <w:rPr>
                            <w:rFonts w:ascii="Courier New" w:hAnsi="Courier New"/>
                            <w:sz w:val="18"/>
                          </w:rPr>
                          <w:t>:</w:t>
                        </w:r>
                        <w:r>
                          <w:rPr>
                            <w:rFonts w:ascii="Courier New" w:hAnsi="Courier New"/>
                            <w:spacing w:val="-1"/>
                            <w:sz w:val="18"/>
                          </w:rPr>
                          <w:t xml:space="preserve"> </w:t>
                        </w:r>
                        <w:r>
                          <w:rPr>
                            <w:rFonts w:ascii="Courier New" w:hAnsi="Courier New"/>
                            <w:spacing w:val="-2"/>
                            <w:sz w:val="18"/>
                          </w:rPr>
                          <w:t>ListItem</w:t>
                        </w:r>
                      </w:p>
                      <w:p>
                        <w:pPr>
                          <w:pStyle w:val="Normal"/>
                          <w:rPr>
                            <w:rFonts w:ascii="Courier New" w:hAnsi="Courier New"/>
                            <w:sz w:val="20"/>
                          </w:rPr>
                        </w:pPr>
                        <w:r>
                          <w:rPr>
                            <w:rFonts w:ascii="Courier New" w:hAnsi="Courier New"/>
                            <w:sz w:val="20"/>
                          </w:rPr>
                        </w:r>
                      </w:p>
                      <w:p>
                        <w:pPr>
                          <w:pStyle w:val="Normal"/>
                          <w:spacing w:lineRule="auto" w:line="324" w:before="130" w:after="0"/>
                          <w:ind w:left="885" w:right="4944" w:hanging="432"/>
                          <w:rPr>
                            <w:rFonts w:ascii="Courier New" w:hAnsi="Courier New"/>
                            <w:sz w:val="18"/>
                          </w:rPr>
                        </w:pPr>
                        <w:r>
                          <w:rPr>
                            <w:rFonts w:ascii="Courier New" w:hAnsi="Courier New"/>
                            <w:sz w:val="18"/>
                          </w:rPr>
                          <w:t>enum</w:t>
                        </w:r>
                        <w:r>
                          <w:rPr>
                            <w:rFonts w:ascii="Courier New" w:hAnsi="Courier New"/>
                            <w:spacing w:val="-13"/>
                            <w:sz w:val="18"/>
                          </w:rPr>
                          <w:t xml:space="preserve"> </w:t>
                        </w:r>
                        <w:r>
                          <w:rPr>
                            <w:rFonts w:ascii="Courier New" w:hAnsi="Courier New"/>
                            <w:sz w:val="18"/>
                          </w:rPr>
                          <w:t>class</w:t>
                        </w:r>
                        <w:r>
                          <w:rPr>
                            <w:rFonts w:ascii="Courier New" w:hAnsi="Courier New"/>
                            <w:spacing w:val="-13"/>
                            <w:sz w:val="18"/>
                          </w:rPr>
                          <w:t xml:space="preserve"> </w:t>
                        </w:r>
                        <w:r>
                          <w:rPr>
                            <w:rFonts w:ascii="Courier New" w:hAnsi="Courier New"/>
                            <w:sz w:val="18"/>
                          </w:rPr>
                          <w:t>Flavor</w:t>
                        </w:r>
                        <w:r>
                          <w:rPr>
                            <w:rFonts w:ascii="Courier New" w:hAnsi="Courier New"/>
                            <w:spacing w:val="-13"/>
                            <w:sz w:val="18"/>
                          </w:rPr>
                          <w:t xml:space="preserve"> </w:t>
                        </w:r>
                        <w:r>
                          <w:rPr>
                            <w:rFonts w:ascii="Courier New" w:hAnsi="Courier New"/>
                            <w:sz w:val="18"/>
                          </w:rPr>
                          <w:t xml:space="preserve">{ </w:t>
                        </w:r>
                        <w:r>
                          <w:rPr>
                            <w:rFonts w:ascii="Courier New" w:hAnsi="Courier New"/>
                            <w:spacing w:val="-2"/>
                            <w:sz w:val="18"/>
                          </w:rPr>
                          <w:t>SAVORY,</w:t>
                        </w:r>
                      </w:p>
                      <w:p>
                        <w:pPr>
                          <w:pStyle w:val="Normal"/>
                          <w:spacing w:before="1" w:after="0"/>
                          <w:ind w:left="885" w:hanging="0"/>
                          <w:rPr>
                            <w:rFonts w:ascii="Courier New" w:hAnsi="Courier New"/>
                            <w:sz w:val="18"/>
                          </w:rPr>
                        </w:pPr>
                        <w:r>
                          <w:rPr>
                            <w:rFonts w:ascii="Courier New" w:hAnsi="Courier New"/>
                            <w:spacing w:val="-2"/>
                            <w:sz w:val="18"/>
                          </w:rPr>
                          <w:t>SWEET</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ListParagraph"/>
        <w:numPr>
          <w:ilvl w:val="0"/>
          <w:numId w:val="11"/>
        </w:numPr>
        <w:tabs>
          <w:tab w:val="clear" w:pos="720"/>
          <w:tab w:val="left" w:pos="554" w:leader="none"/>
        </w:tabs>
        <w:ind w:left="554" w:right="909" w:hanging="360"/>
        <w:jc w:val="left"/>
        <w:rPr>
          <w:sz w:val="20"/>
        </w:rPr>
      </w:pPr>
      <w:r>
        <w:rPr>
          <w:sz w:val="20"/>
        </w:rPr>
        <w:t>Add</w:t>
      </w:r>
      <w:r>
        <w:rPr>
          <w:spacing w:val="-3"/>
          <w:sz w:val="20"/>
        </w:rPr>
        <w:t xml:space="preserve"> </w:t>
      </w:r>
      <w:r>
        <w:rPr>
          <w:sz w:val="20"/>
        </w:rPr>
        <w:t>layouts</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flavor</w:t>
      </w:r>
      <w:r>
        <w:rPr>
          <w:spacing w:val="-3"/>
          <w:sz w:val="20"/>
        </w:rPr>
        <w:t xml:space="preserve"> </w:t>
      </w:r>
      <w:r>
        <w:rPr>
          <w:sz w:val="20"/>
        </w:rPr>
        <w:t>title</w:t>
      </w:r>
      <w:r>
        <w:rPr>
          <w:spacing w:val="-3"/>
          <w:sz w:val="20"/>
        </w:rPr>
        <w:t xml:space="preserve"> </w:t>
      </w:r>
      <w:r>
        <w:rPr>
          <w:sz w:val="20"/>
        </w:rPr>
        <w:t>and</w:t>
      </w:r>
      <w:r>
        <w:rPr>
          <w:spacing w:val="-4"/>
          <w:sz w:val="20"/>
        </w:rPr>
        <w:t xml:space="preserve"> </w:t>
      </w:r>
      <w:r>
        <w:rPr>
          <w:sz w:val="20"/>
        </w:rPr>
        <w:t>the</w:t>
      </w:r>
      <w:r>
        <w:rPr>
          <w:spacing w:val="-3"/>
          <w:sz w:val="20"/>
        </w:rPr>
        <w:t xml:space="preserve"> </w:t>
      </w:r>
      <w:r>
        <w:rPr>
          <w:sz w:val="20"/>
        </w:rPr>
        <w:t>recipe</w:t>
      </w:r>
      <w:r>
        <w:rPr>
          <w:spacing w:val="-4"/>
          <w:sz w:val="20"/>
        </w:rPr>
        <w:t xml:space="preserve"> </w:t>
      </w:r>
      <w:r>
        <w:rPr>
          <w:sz w:val="20"/>
        </w:rPr>
        <w:t>title.</w:t>
      </w:r>
      <w:r>
        <w:rPr>
          <w:spacing w:val="-3"/>
          <w:sz w:val="20"/>
        </w:rPr>
        <w:t xml:space="preserve"> </w:t>
      </w:r>
      <w:r>
        <w:rPr>
          <w:sz w:val="20"/>
        </w:rPr>
        <w:t>The</w:t>
      </w:r>
      <w:r>
        <w:rPr>
          <w:spacing w:val="-4"/>
          <w:sz w:val="20"/>
        </w:rPr>
        <w:t xml:space="preserve"> </w:t>
      </w:r>
      <w:r>
        <w:rPr>
          <w:sz w:val="20"/>
        </w:rPr>
        <w:t>flavor</w:t>
      </w:r>
      <w:r>
        <w:rPr>
          <w:spacing w:val="-3"/>
          <w:sz w:val="20"/>
        </w:rPr>
        <w:t xml:space="preserve"> </w:t>
      </w:r>
      <w:r>
        <w:rPr>
          <w:sz w:val="20"/>
        </w:rPr>
        <w:t>title,</w:t>
      </w:r>
      <w:r>
        <w:rPr>
          <w:spacing w:val="-3"/>
          <w:sz w:val="20"/>
        </w:rPr>
        <w:t xml:space="preserve"> </w:t>
      </w:r>
      <w:r>
        <w:rPr>
          <w:sz w:val="20"/>
        </w:rPr>
        <w:t>named</w:t>
      </w:r>
      <w:r>
        <w:rPr>
          <w:spacing w:val="-5"/>
          <w:sz w:val="20"/>
        </w:rPr>
        <w:t xml:space="preserve"> </w:t>
      </w:r>
      <w:r>
        <w:rPr>
          <w:rFonts w:ascii="Courier New" w:hAnsi="Courier New"/>
          <w:b/>
        </w:rPr>
        <w:t>item_ title.xml</w:t>
      </w:r>
      <w:r>
        <w:rPr>
          <w:sz w:val="20"/>
        </w:rPr>
        <w:t>, could look like this:</w:t>
      </w:r>
    </w:p>
    <w:p>
      <w:pPr>
        <w:sectPr>
          <w:headerReference w:type="even" r:id="rId190"/>
          <w:headerReference w:type="default" r:id="rId191"/>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1" w:after="0"/>
        <w:rPr>
          <w:sz w:val="8"/>
        </w:rPr>
      </w:pPr>
      <w:r>
        <w:rPr>
          <w:sz w:val="8"/>
        </w:rPr>
        <mc:AlternateContent>
          <mc:Choice Requires="wpg">
            <w:drawing>
              <wp:anchor behindDoc="0" distT="0" distB="0" distL="0" distR="4445" simplePos="0" locked="0" layoutInCell="0" allowOverlap="1" relativeHeight="1599" wp14:anchorId="79D515CB">
                <wp:simplePos x="0" y="0"/>
                <wp:positionH relativeFrom="page">
                  <wp:posOffset>662940</wp:posOffset>
                </wp:positionH>
                <wp:positionV relativeFrom="paragraph">
                  <wp:posOffset>91440</wp:posOffset>
                </wp:positionV>
                <wp:extent cx="5074920" cy="1374775"/>
                <wp:effectExtent l="0" t="635" r="635" b="0"/>
                <wp:wrapTopAndBottom/>
                <wp:docPr id="518" name="docshapegroup358"/>
                <a:graphic xmlns:a="http://schemas.openxmlformats.org/drawingml/2006/main">
                  <a:graphicData uri="http://schemas.microsoft.com/office/word/2010/wordprocessingGroup">
                    <wpg:wgp>
                      <wpg:cNvGrpSpPr/>
                      <wpg:grpSpPr>
                        <a:xfrm>
                          <a:off x="0" y="0"/>
                          <a:ext cx="5074920" cy="1374840"/>
                          <a:chOff x="0" y="0"/>
                          <a:chExt cx="5074920" cy="1374840"/>
                        </a:xfrm>
                      </wpg:grpSpPr>
                      <wps:wsp>
                        <wps:cNvSpPr/>
                        <wps:spPr>
                          <a:xfrm>
                            <a:off x="0" y="6480"/>
                            <a:ext cx="5074920" cy="1362240"/>
                          </a:xfrm>
                          <a:prstGeom prst="rect">
                            <a:avLst/>
                          </a:prstGeom>
                          <a:solidFill>
                            <a:srgbClr val="f6f6f6"/>
                          </a:solidFill>
                          <a:ln w="0">
                            <a:noFill/>
                          </a:ln>
                        </wps:spPr>
                        <wps:style>
                          <a:lnRef idx="0"/>
                          <a:fillRef idx="0"/>
                          <a:effectRef idx="0"/>
                          <a:fontRef idx="minor"/>
                        </wps:style>
                        <wps:bodyPr/>
                      </wps:wsp>
                      <wps:wsp>
                        <wps:cNvSpPr/>
                        <wps:spPr>
                          <a:xfrm>
                            <a:off x="0" y="0"/>
                            <a:ext cx="5074920" cy="1374840"/>
                          </a:xfrm>
                          <a:custGeom>
                            <a:avLst/>
                            <a:gdLst>
                              <a:gd name="textAreaLeft" fmla="*/ 0 w 2877120"/>
                              <a:gd name="textAreaRight" fmla="*/ 2879280 w 2877120"/>
                              <a:gd name="textAreaTop" fmla="*/ 0 h 779400"/>
                              <a:gd name="textAreaBottom" fmla="*/ 781560 h 779400"/>
                            </a:gdLst>
                            <a:ahLst/>
                            <a:rect l="textAreaLeft" t="textAreaTop" r="textAreaRight" b="textAreaBottom"/>
                            <a:pathLst>
                              <a:path w="7992" h="2165">
                                <a:moveTo>
                                  <a:pt x="7992" y="2144"/>
                                </a:moveTo>
                                <a:lnTo>
                                  <a:pt x="0" y="2144"/>
                                </a:lnTo>
                                <a:lnTo>
                                  <a:pt x="0" y="2164"/>
                                </a:lnTo>
                                <a:lnTo>
                                  <a:pt x="7992" y="2164"/>
                                </a:lnTo>
                                <a:lnTo>
                                  <a:pt x="7992" y="21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34928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&lt;?xml</w:t>
                              </w:r>
                              <w:r>
                                <w:rPr>
                                  <w:rFonts w:ascii="Courier New" w:hAnsi="Courier New"/>
                                  <w:spacing w:val="-16"/>
                                  <w:sz w:val="18"/>
                                </w:rPr>
                                <w:t xml:space="preserve"> </w:t>
                              </w:r>
                              <w:r>
                                <w:rPr>
                                  <w:rFonts w:ascii="Courier New" w:hAnsi="Courier New"/>
                                  <w:sz w:val="18"/>
                                </w:rPr>
                                <w:t>version="1.0"</w:t>
                              </w:r>
                              <w:r>
                                <w:rPr>
                                  <w:rFonts w:ascii="Courier New" w:hAnsi="Courier New"/>
                                  <w:spacing w:val="-16"/>
                                  <w:sz w:val="18"/>
                                </w:rPr>
                                <w:t xml:space="preserve"> </w:t>
                              </w:r>
                              <w:r>
                                <w:rPr>
                                  <w:rFonts w:ascii="Courier New" w:hAnsi="Courier New"/>
                                  <w:sz w:val="18"/>
                                </w:rPr>
                                <w:t>encoding="utf-</w:t>
                              </w:r>
                              <w:r>
                                <w:rPr>
                                  <w:rFonts w:ascii="Courier New" w:hAnsi="Courier New"/>
                                  <w:spacing w:val="-4"/>
                                  <w:sz w:val="18"/>
                                </w:rPr>
                                <w:t>8"?&gt;</w:t>
                              </w:r>
                            </w:p>
                            <w:p>
                              <w:pPr>
                                <w:pStyle w:val="Normal"/>
                                <w:spacing w:lineRule="auto" w:line="235" w:before="79" w:after="0"/>
                                <w:ind w:left="669" w:hanging="216"/>
                                <w:rPr>
                                  <w:rFonts w:ascii="Courier New" w:hAnsi="Courier New"/>
                                  <w:sz w:val="18"/>
                                </w:rPr>
                              </w:pPr>
                              <w:r>
                                <w:rPr>
                                  <w:rFonts w:ascii="Courier New" w:hAnsi="Courier New"/>
                                  <w:sz w:val="18"/>
                                </w:rPr>
                                <w:t>&lt;FrameLayout</w:t>
                              </w:r>
                              <w:r>
                                <w:rPr>
                                  <w:rFonts w:ascii="Courier New" w:hAnsi="Courier New"/>
                                  <w:spacing w:val="-29"/>
                                  <w:sz w:val="18"/>
                                </w:rPr>
                                <w:t xml:space="preserve"> </w:t>
                              </w:r>
                              <w:hyperlink r:id="rId186">
                                <w:r>
                                  <w:rPr>
                                    <w:rFonts w:ascii="Courier New" w:hAnsi="Courier New"/>
                                    <w:sz w:val="18"/>
                                  </w:rPr>
                                  <w:t>xmlns:android="http://schemas.android.com/apk/res/</w:t>
                                </w:r>
                              </w:hyperlink>
                              <w:r>
                                <w:rPr>
                                  <w:rFonts w:ascii="Courier New" w:hAnsi="Courier New"/>
                                  <w:spacing w:val="-2"/>
                                  <w:sz w:val="18"/>
                                </w:rPr>
                                <w:t>android"</w:t>
                              </w:r>
                            </w:p>
                            <w:p>
                              <w:pPr>
                                <w:pStyle w:val="Normal"/>
                                <w:spacing w:lineRule="auto" w:line="324" w:before="18" w:after="0"/>
                                <w:ind w:left="885" w:right="1274" w:hanging="0"/>
                                <w:rPr>
                                  <w:rFonts w:ascii="Courier New" w:hAnsi="Courier New"/>
                                  <w:sz w:val="18"/>
                                </w:rPr>
                              </w:pPr>
                              <w:hyperlink r:id="rId187">
                                <w:r>
                                  <w:rPr>
                                    <w:rFonts w:ascii="Courier New" w:hAnsi="Courier New"/>
                                    <w:spacing w:val="-2"/>
                                    <w:sz w:val="18"/>
                                  </w:rPr>
                                  <w:t>xmlns:tools="http://schemas.android.com/tools"</w:t>
                                </w:r>
                              </w:hyperlink>
                              <w:r>
                                <w:rPr>
                                  <w:rFonts w:ascii="Courier New" w:hAnsi="Courier New"/>
                                  <w:spacing w:val="-2"/>
                                  <w:sz w:val="18"/>
                                </w:rPr>
                                <w:t xml:space="preserve"> android:layout_width="match_parent" android:layout_height="wrap_content" android:padding="8dp"&gt;</w:t>
                              </w:r>
                            </w:p>
                          </w:txbxContent>
                        </wps:txbx>
                        <wps:bodyPr lIns="0" rIns="0" tIns="0" bIns="0" anchor="t">
                          <a:noAutofit/>
                        </wps:bodyPr>
                      </wps:wsp>
                    </wpg:wgp>
                  </a:graphicData>
                </a:graphic>
              </wp:anchor>
            </w:drawing>
          </mc:Choice>
          <mc:Fallback>
            <w:pict>
              <v:group id="shape_0" alt="docshapegroup358" style="position:absolute;margin-left:52.2pt;margin-top:7.2pt;width:399.6pt;height:108.25pt" coordorigin="1044,144" coordsize="7992,2165">
                <v:rect id="shape_0" path="m0,0l-2147483645,0l-2147483645,-2147483646l0,-2147483646xe" fillcolor="#f6f6f6" stroked="f" o:allowincell="f" style="position:absolute;left:1044;top:154;width:7991;height:214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4;width:7991;height:212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&lt;?xml</w:t>
                        </w:r>
                        <w:r>
                          <w:rPr>
                            <w:rFonts w:ascii="Courier New" w:hAnsi="Courier New"/>
                            <w:spacing w:val="-16"/>
                            <w:sz w:val="18"/>
                          </w:rPr>
                          <w:t xml:space="preserve"> </w:t>
                        </w:r>
                        <w:r>
                          <w:rPr>
                            <w:rFonts w:ascii="Courier New" w:hAnsi="Courier New"/>
                            <w:sz w:val="18"/>
                          </w:rPr>
                          <w:t>version="1.0"</w:t>
                        </w:r>
                        <w:r>
                          <w:rPr>
                            <w:rFonts w:ascii="Courier New" w:hAnsi="Courier New"/>
                            <w:spacing w:val="-16"/>
                            <w:sz w:val="18"/>
                          </w:rPr>
                          <w:t xml:space="preserve"> </w:t>
                        </w:r>
                        <w:r>
                          <w:rPr>
                            <w:rFonts w:ascii="Courier New" w:hAnsi="Courier New"/>
                            <w:sz w:val="18"/>
                          </w:rPr>
                          <w:t>encoding="utf-</w:t>
                        </w:r>
                        <w:r>
                          <w:rPr>
                            <w:rFonts w:ascii="Courier New" w:hAnsi="Courier New"/>
                            <w:spacing w:val="-4"/>
                            <w:sz w:val="18"/>
                          </w:rPr>
                          <w:t>8"?&gt;</w:t>
                        </w:r>
                      </w:p>
                      <w:p>
                        <w:pPr>
                          <w:pStyle w:val="Normal"/>
                          <w:spacing w:lineRule="auto" w:line="235" w:before="79" w:after="0"/>
                          <w:ind w:left="669" w:hanging="216"/>
                          <w:rPr>
                            <w:rFonts w:ascii="Courier New" w:hAnsi="Courier New"/>
                            <w:sz w:val="18"/>
                          </w:rPr>
                        </w:pPr>
                        <w:r>
                          <w:rPr>
                            <w:rFonts w:ascii="Courier New" w:hAnsi="Courier New"/>
                            <w:sz w:val="18"/>
                          </w:rPr>
                          <w:t>&lt;FrameLayout</w:t>
                        </w:r>
                        <w:r>
                          <w:rPr>
                            <w:rFonts w:ascii="Courier New" w:hAnsi="Courier New"/>
                            <w:spacing w:val="-29"/>
                            <w:sz w:val="18"/>
                          </w:rPr>
                          <w:t xml:space="preserve"> </w:t>
                        </w:r>
                        <w:hyperlink r:id="rId188">
                          <w:r>
                            <w:rPr>
                              <w:rFonts w:ascii="Courier New" w:hAnsi="Courier New"/>
                              <w:sz w:val="18"/>
                            </w:rPr>
                            <w:t>xmlns:android="http://schemas.android.com/apk/res/</w:t>
                          </w:r>
                        </w:hyperlink>
                        <w:r>
                          <w:rPr>
                            <w:rFonts w:ascii="Courier New" w:hAnsi="Courier New"/>
                            <w:spacing w:val="-2"/>
                            <w:sz w:val="18"/>
                          </w:rPr>
                          <w:t>android"</w:t>
                        </w:r>
                      </w:p>
                      <w:p>
                        <w:pPr>
                          <w:pStyle w:val="Normal"/>
                          <w:spacing w:lineRule="auto" w:line="324" w:before="18" w:after="0"/>
                          <w:ind w:left="885" w:right="1274" w:hanging="0"/>
                          <w:rPr>
                            <w:rFonts w:ascii="Courier New" w:hAnsi="Courier New"/>
                            <w:sz w:val="18"/>
                          </w:rPr>
                        </w:pPr>
                        <w:hyperlink r:id="rId189">
                          <w:r>
                            <w:rPr>
                              <w:rFonts w:ascii="Courier New" w:hAnsi="Courier New"/>
                              <w:spacing w:val="-2"/>
                              <w:sz w:val="18"/>
                            </w:rPr>
                            <w:t>xmlns:tools="http://schemas.android.com/tools"</w:t>
                          </w:r>
                        </w:hyperlink>
                        <w:r>
                          <w:rPr>
                            <w:rFonts w:ascii="Courier New" w:hAnsi="Courier New"/>
                            <w:spacing w:val="-2"/>
                            <w:sz w:val="18"/>
                          </w:rPr>
                          <w:t xml:space="preserve"> android:layout_width="match_parent" android:layout_height="wrap_content" android:padding="8dp"&gt;</w:t>
                        </w:r>
                      </w:p>
                    </w:txbxContent>
                  </v:textbox>
                  <w10:wrap type="topAndBottom"/>
                </v:rect>
              </v:group>
            </w:pict>
          </mc:Fallback>
        </mc:AlternateContent>
      </w:r>
    </w:p>
    <w:p>
      <w:pPr>
        <w:pStyle w:val="TextBody"/>
        <w:spacing w:before="3" w:after="0"/>
        <w:rPr>
          <w:sz w:val="5"/>
        </w:rPr>
      </w:pPr>
      <w:r>
        <w:rPr>
          <w:sz w:val="5"/>
        </w:rPr>
      </w:r>
    </w:p>
    <w:p>
      <w:pPr>
        <w:pStyle w:val="TextBody"/>
        <w:ind w:left="824" w:hanging="0"/>
        <w:rPr/>
      </w:pPr>
      <w:r>
        <w:rPr/>
        <mc:AlternateContent>
          <mc:Choice Requires="wpg">
            <w:drawing>
              <wp:inline distT="0" distB="0" distL="0" distR="0" wp14:anchorId="0CFE56C1">
                <wp:extent cx="5074920" cy="1641475"/>
                <wp:effectExtent l="0" t="0" r="5080" b="0"/>
                <wp:docPr id="526" name="Shape325"/>
                <a:graphic xmlns:a="http://schemas.openxmlformats.org/drawingml/2006/main">
                  <a:graphicData uri="http://schemas.microsoft.com/office/word/2010/wordprocessingGroup">
                    <wpg:wgp>
                      <wpg:cNvGrpSpPr/>
                      <wpg:grpSpPr>
                        <a:xfrm>
                          <a:off x="0" y="0"/>
                          <a:ext cx="5074920" cy="1641600"/>
                          <a:chOff x="0" y="0"/>
                          <a:chExt cx="5074920" cy="1641600"/>
                        </a:xfrm>
                      </wpg:grpSpPr>
                      <wps:wsp>
                        <wps:cNvSpPr/>
                        <wps:spPr>
                          <a:xfrm>
                            <a:off x="0" y="6480"/>
                            <a:ext cx="5074920" cy="1628640"/>
                          </a:xfrm>
                          <a:prstGeom prst="rect">
                            <a:avLst/>
                          </a:prstGeom>
                          <a:solidFill>
                            <a:srgbClr val="f6f6f6"/>
                          </a:solidFill>
                          <a:ln w="0">
                            <a:noFill/>
                          </a:ln>
                        </wps:spPr>
                        <wps:style>
                          <a:lnRef idx="0"/>
                          <a:fillRef idx="0"/>
                          <a:effectRef idx="0"/>
                          <a:fontRef idx="minor"/>
                        </wps:style>
                        <wps:bodyPr/>
                      </wps:wsp>
                      <wps:wsp>
                        <wps:cNvSpPr/>
                        <wps:spPr>
                          <a:xfrm>
                            <a:off x="0" y="0"/>
                            <a:ext cx="5074920" cy="1641600"/>
                          </a:xfrm>
                          <a:custGeom>
                            <a:avLst/>
                            <a:gdLst>
                              <a:gd name="textAreaLeft" fmla="*/ 0 w 2877120"/>
                              <a:gd name="textAreaRight" fmla="*/ 2879280 w 2877120"/>
                              <a:gd name="textAreaTop" fmla="*/ 0 h 930600"/>
                              <a:gd name="textAreaBottom" fmla="*/ 932760 h 930600"/>
                            </a:gdLst>
                            <a:ahLst/>
                            <a:rect l="textAreaLeft" t="textAreaTop" r="textAreaRight" b="textAreaBottom"/>
                            <a:pathLst>
                              <a:path w="7992" h="2585">
                                <a:moveTo>
                                  <a:pt x="7992" y="2564"/>
                                </a:moveTo>
                                <a:lnTo>
                                  <a:pt x="0" y="2564"/>
                                </a:lnTo>
                                <a:lnTo>
                                  <a:pt x="0" y="2584"/>
                                </a:lnTo>
                                <a:lnTo>
                                  <a:pt x="7992" y="2584"/>
                                </a:lnTo>
                                <a:lnTo>
                                  <a:pt x="7992" y="256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616040"/>
                          </a:xfrm>
                          <a:prstGeom prst="rect">
                            <a:avLst/>
                          </a:prstGeom>
                          <a:noFill/>
                          <a:ln w="0">
                            <a:noFill/>
                          </a:ln>
                        </wps:spPr>
                        <wps:style>
                          <a:lnRef idx="0"/>
                          <a:fillRef idx="0"/>
                          <a:effectRef idx="0"/>
                          <a:fontRef idx="minor"/>
                        </wps:style>
                        <wps:txbx>
                          <w:txbxContent>
                            <w:p>
                              <w:pPr>
                                <w:pStyle w:val="Normal"/>
                                <w:spacing w:before="40" w:after="0"/>
                                <w:ind w:left="885" w:hanging="0"/>
                                <w:rPr>
                                  <w:rFonts w:ascii="Courier New" w:hAnsi="Courier New"/>
                                  <w:sz w:val="18"/>
                                </w:rPr>
                              </w:pPr>
                              <w:r>
                                <w:rPr>
                                  <w:rFonts w:ascii="Courier New" w:hAnsi="Courier New"/>
                                  <w:spacing w:val="-2"/>
                                  <w:sz w:val="18"/>
                                </w:rPr>
                                <w:t>&lt;TextView</w:t>
                              </w:r>
                            </w:p>
                            <w:p>
                              <w:pPr>
                                <w:pStyle w:val="Normal"/>
                                <w:spacing w:lineRule="auto" w:line="324" w:before="76" w:after="0"/>
                                <w:ind w:left="1317" w:right="2784" w:hanging="0"/>
                                <w:rPr>
                                  <w:rFonts w:ascii="Courier New" w:hAnsi="Courier New"/>
                                  <w:sz w:val="18"/>
                                </w:rPr>
                              </w:pPr>
                              <w:r>
                                <w:rPr>
                                  <w:rFonts w:ascii="Courier New" w:hAnsi="Courier New"/>
                                  <w:spacing w:val="-2"/>
                                  <w:sz w:val="18"/>
                                </w:rPr>
                                <w:t xml:space="preserve">android:id="@+id/title_label" android:layout_width="match_parent" android:layout_height="wrap_content" android:textSize="16sp" android:textStyle="bold" </w:t>
                              </w:r>
                              <w:r>
                                <w:rPr>
                                  <w:rFonts w:ascii="Courier New" w:hAnsi="Courier New"/>
                                  <w:sz w:val="18"/>
                                </w:rPr>
                                <w:t>tools:text="Sweet" /&gt;</w:t>
                              </w:r>
                            </w:p>
                            <w:p>
                              <w:pPr>
                                <w:pStyle w:val="Normal"/>
                                <w:spacing w:before="1" w:after="0"/>
                                <w:rPr>
                                  <w:rFonts w:ascii="Courier New" w:hAnsi="Courier New"/>
                                  <w:sz w:val="25"/>
                                </w:rPr>
                              </w:pPr>
                              <w:r>
                                <w:rPr>
                                  <w:rFonts w:ascii="Courier New" w:hAnsi="Courier New"/>
                                  <w:sz w:val="25"/>
                                </w:rPr>
                              </w:r>
                            </w:p>
                            <w:p>
                              <w:pPr>
                                <w:pStyle w:val="Normal"/>
                                <w:ind w:left="453" w:hanging="0"/>
                                <w:rPr>
                                  <w:rFonts w:ascii="Courier New" w:hAnsi="Courier New"/>
                                  <w:sz w:val="18"/>
                                </w:rPr>
                              </w:pPr>
                              <w:r>
                                <w:rPr>
                                  <w:rFonts w:ascii="Courier New" w:hAnsi="Courier New"/>
                                  <w:spacing w:val="-2"/>
                                  <w:sz w:val="18"/>
                                </w:rPr>
                                <w:t>&lt;/FrameLayout&gt;</w:t>
                              </w:r>
                            </w:p>
                          </w:txbxContent>
                        </wps:txbx>
                        <wps:bodyPr lIns="0" rIns="0" tIns="0" bIns="0" anchor="t">
                          <a:noAutofit/>
                        </wps:bodyPr>
                      </wps:wsp>
                    </wpg:wgp>
                  </a:graphicData>
                </a:graphic>
              </wp:inline>
            </w:drawing>
          </mc:Choice>
          <mc:Fallback>
            <w:pict>
              <v:group id="shape_0" alt="Shape325" style="position:absolute;margin-left:0pt;margin-top:-129.3pt;width:399.6pt;height:129.25pt" coordorigin="0,-2586" coordsize="7992,2585">
                <v:rect id="shape_0" path="m0,0l-2147483645,0l-2147483645,-2147483646l0,-2147483646xe" fillcolor="#f6f6f6" stroked="f" o:allowincell="f" style="position:absolute;left:0;top:-2576;width:7991;height:2564;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2566;width:7991;height:2544;mso-wrap-style:square;v-text-anchor:top;mso-position-vertical:top">
                  <v:fill o:detectmouseclick="t" on="false"/>
                  <v:stroke color="#3465a4" joinstyle="round" endcap="flat"/>
                  <v:textbox>
                    <w:txbxContent>
                      <w:p>
                        <w:pPr>
                          <w:pStyle w:val="Normal"/>
                          <w:spacing w:before="40" w:after="0"/>
                          <w:ind w:left="885" w:hanging="0"/>
                          <w:rPr>
                            <w:rFonts w:ascii="Courier New" w:hAnsi="Courier New"/>
                            <w:sz w:val="18"/>
                          </w:rPr>
                        </w:pPr>
                        <w:r>
                          <w:rPr>
                            <w:rFonts w:ascii="Courier New" w:hAnsi="Courier New"/>
                            <w:spacing w:val="-2"/>
                            <w:sz w:val="18"/>
                          </w:rPr>
                          <w:t>&lt;TextView</w:t>
                        </w:r>
                      </w:p>
                      <w:p>
                        <w:pPr>
                          <w:pStyle w:val="Normal"/>
                          <w:spacing w:lineRule="auto" w:line="324" w:before="76" w:after="0"/>
                          <w:ind w:left="1317" w:right="2784" w:hanging="0"/>
                          <w:rPr>
                            <w:rFonts w:ascii="Courier New" w:hAnsi="Courier New"/>
                            <w:sz w:val="18"/>
                          </w:rPr>
                        </w:pPr>
                        <w:r>
                          <w:rPr>
                            <w:rFonts w:ascii="Courier New" w:hAnsi="Courier New"/>
                            <w:spacing w:val="-2"/>
                            <w:sz w:val="18"/>
                          </w:rPr>
                          <w:t xml:space="preserve">android:id="@+id/title_label" android:layout_width="match_parent" android:layout_height="wrap_content" android:textSize="16sp" android:textStyle="bold" </w:t>
                        </w:r>
                        <w:r>
                          <w:rPr>
                            <w:rFonts w:ascii="Courier New" w:hAnsi="Courier New"/>
                            <w:sz w:val="18"/>
                          </w:rPr>
                          <w:t>tools:text="Sweet" /&gt;</w:t>
                        </w:r>
                      </w:p>
                      <w:p>
                        <w:pPr>
                          <w:pStyle w:val="Normal"/>
                          <w:spacing w:before="1" w:after="0"/>
                          <w:rPr>
                            <w:rFonts w:ascii="Courier New" w:hAnsi="Courier New"/>
                            <w:sz w:val="25"/>
                          </w:rPr>
                        </w:pPr>
                        <w:r>
                          <w:rPr>
                            <w:rFonts w:ascii="Courier New" w:hAnsi="Courier New"/>
                            <w:sz w:val="25"/>
                          </w:rPr>
                        </w:r>
                      </w:p>
                      <w:p>
                        <w:pPr>
                          <w:pStyle w:val="Normal"/>
                          <w:ind w:left="453" w:hanging="0"/>
                          <w:rPr>
                            <w:rFonts w:ascii="Courier New" w:hAnsi="Courier New"/>
                            <w:sz w:val="18"/>
                          </w:rPr>
                        </w:pPr>
                        <w:r>
                          <w:rPr>
                            <w:rFonts w:ascii="Courier New" w:hAnsi="Courier New"/>
                            <w:spacing w:val="-2"/>
                            <w:sz w:val="18"/>
                          </w:rPr>
                          <w:t>&lt;/FrameLayout&gt;</w:t>
                        </w:r>
                      </w:p>
                    </w:txbxContent>
                  </v:textbox>
                  <w10:wrap type="square"/>
                </v:rect>
              </v:group>
            </w:pict>
          </mc:Fallback>
        </mc:AlternateContent>
      </w:r>
    </w:p>
    <w:p>
      <w:pPr>
        <w:pStyle w:val="Normal"/>
        <w:spacing w:before="37" w:after="0"/>
        <w:ind w:left="983" w:right="1329" w:hanging="0"/>
        <w:jc w:val="center"/>
        <w:rPr>
          <w:sz w:val="20"/>
        </w:rPr>
      </w:pPr>
      <w:r>
        <w:rPr>
          <w:sz w:val="20"/>
        </w:rPr>
        <w:t>The</w:t>
      </w:r>
      <w:r>
        <w:rPr>
          <w:spacing w:val="-5"/>
          <w:sz w:val="20"/>
        </w:rPr>
        <w:t xml:space="preserve"> </w:t>
      </w:r>
      <w:r>
        <w:rPr>
          <w:sz w:val="20"/>
        </w:rPr>
        <w:t>recipe</w:t>
      </w:r>
      <w:r>
        <w:rPr>
          <w:spacing w:val="-5"/>
          <w:sz w:val="20"/>
        </w:rPr>
        <w:t xml:space="preserve"> </w:t>
      </w:r>
      <w:r>
        <w:rPr>
          <w:sz w:val="20"/>
        </w:rPr>
        <w:t>title,</w:t>
      </w:r>
      <w:r>
        <w:rPr>
          <w:spacing w:val="-4"/>
          <w:sz w:val="20"/>
        </w:rPr>
        <w:t xml:space="preserve"> </w:t>
      </w:r>
      <w:r>
        <w:rPr>
          <w:sz w:val="20"/>
        </w:rPr>
        <w:t>named</w:t>
      </w:r>
      <w:r>
        <w:rPr>
          <w:spacing w:val="-3"/>
          <w:sz w:val="20"/>
        </w:rPr>
        <w:t xml:space="preserve"> </w:t>
      </w:r>
      <w:r>
        <w:rPr>
          <w:rFonts w:ascii="Courier New" w:hAnsi="Courier New"/>
          <w:b/>
        </w:rPr>
        <w:t>item_recipe.xml</w:t>
      </w:r>
      <w:r>
        <w:rPr>
          <w:sz w:val="20"/>
        </w:rPr>
        <w:t>,</w:t>
      </w:r>
      <w:r>
        <w:rPr>
          <w:spacing w:val="-4"/>
          <w:sz w:val="20"/>
        </w:rPr>
        <w:t xml:space="preserve"> </w:t>
      </w:r>
      <w:r>
        <w:rPr>
          <w:sz w:val="20"/>
        </w:rPr>
        <w:t>could</w:t>
      </w:r>
      <w:r>
        <w:rPr>
          <w:spacing w:val="-4"/>
          <w:sz w:val="20"/>
        </w:rPr>
        <w:t xml:space="preserve"> </w:t>
      </w:r>
      <w:r>
        <w:rPr>
          <w:sz w:val="20"/>
        </w:rPr>
        <w:t>look</w:t>
      </w:r>
      <w:r>
        <w:rPr>
          <w:spacing w:val="-4"/>
          <w:sz w:val="20"/>
        </w:rPr>
        <w:t xml:space="preserve"> </w:t>
      </w:r>
      <w:r>
        <w:rPr>
          <w:sz w:val="20"/>
        </w:rPr>
        <w:t>like</w:t>
      </w:r>
      <w:r>
        <w:rPr>
          <w:spacing w:val="-3"/>
          <w:sz w:val="20"/>
        </w:rPr>
        <w:t xml:space="preserve"> </w:t>
      </w:r>
      <w:r>
        <w:rPr>
          <w:spacing w:val="-2"/>
          <w:sz w:val="20"/>
        </w:rPr>
        <w:t>this:</w:t>
      </w:r>
    </w:p>
    <w:p>
      <w:pPr>
        <w:pStyle w:val="TextBody"/>
        <w:spacing w:before="10" w:after="0"/>
        <w:rPr>
          <w:sz w:val="8"/>
        </w:rPr>
      </w:pPr>
      <w:r>
        <w:rPr>
          <w:sz w:val="8"/>
        </w:rPr>
        <mc:AlternateContent>
          <mc:Choice Requires="wpg">
            <w:drawing>
              <wp:anchor behindDoc="0" distT="0" distB="635" distL="0" distR="4445" simplePos="0" locked="0" layoutInCell="0" allowOverlap="1" relativeHeight="1601" wp14:anchorId="48F7C7F1">
                <wp:simplePos x="0" y="0"/>
                <wp:positionH relativeFrom="page">
                  <wp:posOffset>1120140</wp:posOffset>
                </wp:positionH>
                <wp:positionV relativeFrom="paragraph">
                  <wp:posOffset>90805</wp:posOffset>
                </wp:positionV>
                <wp:extent cx="5074920" cy="3152775"/>
                <wp:effectExtent l="0" t="635" r="635" b="0"/>
                <wp:wrapTopAndBottom/>
                <wp:docPr id="528" name="docshapegroup366"/>
                <a:graphic xmlns:a="http://schemas.openxmlformats.org/drawingml/2006/main">
                  <a:graphicData uri="http://schemas.microsoft.com/office/word/2010/wordprocessingGroup">
                    <wpg:wgp>
                      <wpg:cNvGrpSpPr/>
                      <wpg:grpSpPr>
                        <a:xfrm>
                          <a:off x="0" y="0"/>
                          <a:ext cx="5074920" cy="3152880"/>
                          <a:chOff x="0" y="0"/>
                          <a:chExt cx="5074920" cy="3152880"/>
                        </a:xfrm>
                      </wpg:grpSpPr>
                      <wps:wsp>
                        <wps:cNvSpPr/>
                        <wps:spPr>
                          <a:xfrm>
                            <a:off x="0" y="6480"/>
                            <a:ext cx="5074920" cy="3139920"/>
                          </a:xfrm>
                          <a:prstGeom prst="rect">
                            <a:avLst/>
                          </a:prstGeom>
                          <a:solidFill>
                            <a:srgbClr val="f6f6f6"/>
                          </a:solidFill>
                          <a:ln w="0">
                            <a:noFill/>
                          </a:ln>
                        </wps:spPr>
                        <wps:style>
                          <a:lnRef idx="0"/>
                          <a:fillRef idx="0"/>
                          <a:effectRef idx="0"/>
                          <a:fontRef idx="minor"/>
                        </wps:style>
                        <wps:bodyPr/>
                      </wps:wsp>
                      <wps:wsp>
                        <wps:cNvSpPr/>
                        <wps:spPr>
                          <a:xfrm>
                            <a:off x="0" y="0"/>
                            <a:ext cx="5074920" cy="3152880"/>
                          </a:xfrm>
                          <a:custGeom>
                            <a:avLst/>
                            <a:gdLst>
                              <a:gd name="textAreaLeft" fmla="*/ 0 w 2877120"/>
                              <a:gd name="textAreaRight" fmla="*/ 2879280 w 2877120"/>
                              <a:gd name="textAreaTop" fmla="*/ 0 h 1787400"/>
                              <a:gd name="textAreaBottom" fmla="*/ 1789560 h 1787400"/>
                            </a:gdLst>
                            <a:ahLst/>
                            <a:rect l="textAreaLeft" t="textAreaTop" r="textAreaRight" b="textAreaBottom"/>
                            <a:pathLst>
                              <a:path w="7992" h="4965">
                                <a:moveTo>
                                  <a:pt x="7992" y="4944"/>
                                </a:moveTo>
                                <a:lnTo>
                                  <a:pt x="0" y="4944"/>
                                </a:lnTo>
                                <a:lnTo>
                                  <a:pt x="0" y="4964"/>
                                </a:lnTo>
                                <a:lnTo>
                                  <a:pt x="7992" y="4964"/>
                                </a:lnTo>
                                <a:lnTo>
                                  <a:pt x="7992" y="49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312732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&lt;?xml</w:t>
                              </w:r>
                              <w:r>
                                <w:rPr>
                                  <w:rFonts w:ascii="Courier New" w:hAnsi="Courier New"/>
                                  <w:spacing w:val="-16"/>
                                  <w:sz w:val="18"/>
                                </w:rPr>
                                <w:t xml:space="preserve"> </w:t>
                              </w:r>
                              <w:r>
                                <w:rPr>
                                  <w:rFonts w:ascii="Courier New" w:hAnsi="Courier New"/>
                                  <w:sz w:val="18"/>
                                </w:rPr>
                                <w:t>version="1.0"</w:t>
                              </w:r>
                              <w:r>
                                <w:rPr>
                                  <w:rFonts w:ascii="Courier New" w:hAnsi="Courier New"/>
                                  <w:spacing w:val="-16"/>
                                  <w:sz w:val="18"/>
                                </w:rPr>
                                <w:t xml:space="preserve"> </w:t>
                              </w:r>
                              <w:r>
                                <w:rPr>
                                  <w:rFonts w:ascii="Courier New" w:hAnsi="Courier New"/>
                                  <w:sz w:val="18"/>
                                </w:rPr>
                                <w:t>encoding="utf-</w:t>
                              </w:r>
                              <w:r>
                                <w:rPr>
                                  <w:rFonts w:ascii="Courier New" w:hAnsi="Courier New"/>
                                  <w:spacing w:val="-4"/>
                                  <w:sz w:val="18"/>
                                </w:rPr>
                                <w:t>8"?&gt;</w:t>
                              </w:r>
                            </w:p>
                            <w:p>
                              <w:pPr>
                                <w:pStyle w:val="Normal"/>
                                <w:spacing w:lineRule="auto" w:line="235" w:before="79" w:after="0"/>
                                <w:ind w:left="669" w:hanging="216"/>
                                <w:rPr>
                                  <w:rFonts w:ascii="Courier New" w:hAnsi="Courier New"/>
                                  <w:sz w:val="18"/>
                                </w:rPr>
                              </w:pPr>
                              <w:r>
                                <w:rPr>
                                  <w:rFonts w:ascii="Courier New" w:hAnsi="Courier New"/>
                                  <w:sz w:val="18"/>
                                </w:rPr>
                                <w:t>&lt;FrameLayout</w:t>
                              </w:r>
                              <w:r>
                                <w:rPr>
                                  <w:rFonts w:ascii="Courier New" w:hAnsi="Courier New"/>
                                  <w:spacing w:val="-29"/>
                                  <w:sz w:val="18"/>
                                </w:rPr>
                                <w:t xml:space="preserve"> </w:t>
                              </w:r>
                              <w:hyperlink r:id="rId192">
                                <w:r>
                                  <w:rPr>
                                    <w:rFonts w:ascii="Courier New" w:hAnsi="Courier New"/>
                                    <w:sz w:val="18"/>
                                  </w:rPr>
                                  <w:t>xmlns:android="http://schemas.android.com/apk/res/</w:t>
                                </w:r>
                              </w:hyperlink>
                              <w:r>
                                <w:rPr>
                                  <w:rFonts w:ascii="Courier New" w:hAnsi="Courier New"/>
                                  <w:spacing w:val="-2"/>
                                  <w:sz w:val="18"/>
                                </w:rPr>
                                <w:t>android"</w:t>
                              </w:r>
                            </w:p>
                            <w:p>
                              <w:pPr>
                                <w:pStyle w:val="Normal"/>
                                <w:spacing w:lineRule="auto" w:line="324" w:before="18" w:after="0"/>
                                <w:ind w:left="885" w:right="1274" w:hanging="0"/>
                                <w:rPr>
                                  <w:rFonts w:ascii="Courier New" w:hAnsi="Courier New"/>
                                  <w:sz w:val="18"/>
                                </w:rPr>
                              </w:pPr>
                              <w:hyperlink r:id="rId193">
                                <w:r>
                                  <w:rPr>
                                    <w:rFonts w:ascii="Courier New" w:hAnsi="Courier New"/>
                                    <w:spacing w:val="-2"/>
                                    <w:sz w:val="18"/>
                                  </w:rPr>
                                  <w:t>xmlns:tools="http://schemas.android.com/tools"</w:t>
                                </w:r>
                              </w:hyperlink>
                              <w:r>
                                <w:rPr>
                                  <w:rFonts w:ascii="Courier New" w:hAnsi="Courier New"/>
                                  <w:spacing w:val="-2"/>
                                  <w:sz w:val="18"/>
                                </w:rPr>
                                <w:t xml:space="preserve"> android:layout_width="match_parent" android:layout_height="wrap_content" android:padding="8dp"&gt;</w:t>
                              </w:r>
                            </w:p>
                            <w:p>
                              <w:pPr>
                                <w:pStyle w:val="Normal"/>
                                <w:spacing w:before="10" w:after="0"/>
                                <w:rPr>
                                  <w:rFonts w:ascii="Courier New" w:hAnsi="Courier New"/>
                                  <w:sz w:val="24"/>
                                </w:rPr>
                              </w:pPr>
                              <w:r>
                                <w:rPr>
                                  <w:rFonts w:ascii="Courier New" w:hAnsi="Courier New"/>
                                  <w:sz w:val="24"/>
                                </w:rPr>
                              </w:r>
                            </w:p>
                            <w:p>
                              <w:pPr>
                                <w:pStyle w:val="Normal"/>
                                <w:ind w:left="885" w:hanging="0"/>
                                <w:rPr>
                                  <w:rFonts w:ascii="Courier New" w:hAnsi="Courier New"/>
                                  <w:sz w:val="18"/>
                                </w:rPr>
                              </w:pPr>
                              <w:r>
                                <w:rPr>
                                  <w:rFonts w:ascii="Courier New" w:hAnsi="Courier New"/>
                                  <w:spacing w:val="-2"/>
                                  <w:sz w:val="18"/>
                                </w:rPr>
                                <w:t>&lt;TextView</w:t>
                              </w:r>
                            </w:p>
                            <w:p>
                              <w:pPr>
                                <w:pStyle w:val="Normal"/>
                                <w:spacing w:lineRule="auto" w:line="324" w:before="76" w:after="0"/>
                                <w:ind w:left="1317" w:right="2784" w:hanging="0"/>
                                <w:rPr>
                                  <w:rFonts w:ascii="Courier New" w:hAnsi="Courier New"/>
                                  <w:sz w:val="18"/>
                                </w:rPr>
                              </w:pPr>
                              <w:r>
                                <w:rPr>
                                  <w:rFonts w:ascii="Courier New" w:hAnsi="Courier New"/>
                                  <w:spacing w:val="-2"/>
                                  <w:sz w:val="18"/>
                                </w:rPr>
                                <w:t xml:space="preserve">android:id="@+id/recipe_title" android:layout_width="match_parent" android:layout_height="wrap_content" android:layout_marginStart="16dp" android:layout_marginLeft="16dp" android:textSize="12sp" </w:t>
                              </w:r>
                              <w:r>
                                <w:rPr>
                                  <w:rFonts w:ascii="Courier New" w:hAnsi="Courier New"/>
                                  <w:sz w:val="18"/>
                                </w:rPr>
                                <w:t>tools:text="Tex-Mex Eggs" /&gt;</w:t>
                              </w:r>
                            </w:p>
                            <w:p>
                              <w:pPr>
                                <w:pStyle w:val="Normal"/>
                                <w:spacing w:before="2" w:after="0"/>
                                <w:rPr>
                                  <w:rFonts w:ascii="Courier New" w:hAnsi="Courier New"/>
                                  <w:sz w:val="25"/>
                                </w:rPr>
                              </w:pPr>
                              <w:r>
                                <w:rPr>
                                  <w:rFonts w:ascii="Courier New" w:hAnsi="Courier New"/>
                                  <w:sz w:val="25"/>
                                </w:rPr>
                              </w:r>
                            </w:p>
                            <w:p>
                              <w:pPr>
                                <w:pStyle w:val="Normal"/>
                                <w:ind w:left="453" w:hanging="0"/>
                                <w:rPr>
                                  <w:rFonts w:ascii="Courier New" w:hAnsi="Courier New"/>
                                  <w:sz w:val="18"/>
                                </w:rPr>
                              </w:pPr>
                              <w:r>
                                <w:rPr>
                                  <w:rFonts w:ascii="Courier New" w:hAnsi="Courier New"/>
                                  <w:spacing w:val="-2"/>
                                  <w:sz w:val="18"/>
                                </w:rPr>
                                <w:t>&lt;/FrameLayout&gt;</w:t>
                              </w:r>
                            </w:p>
                          </w:txbxContent>
                        </wps:txbx>
                        <wps:bodyPr lIns="0" rIns="0" tIns="0" bIns="0" anchor="t">
                          <a:noAutofit/>
                        </wps:bodyPr>
                      </wps:wsp>
                    </wpg:wgp>
                  </a:graphicData>
                </a:graphic>
              </wp:anchor>
            </w:drawing>
          </mc:Choice>
          <mc:Fallback>
            <w:pict>
              <v:group id="shape_0" alt="docshapegroup366" style="position:absolute;margin-left:88.2pt;margin-top:7.15pt;width:399.6pt;height:248.25pt" coordorigin="1764,143" coordsize="7992,4965">
                <v:rect id="shape_0" path="m0,0l-2147483645,0l-2147483645,-2147483646l0,-2147483646xe" fillcolor="#f6f6f6" stroked="f" o:allowincell="f" style="position:absolute;left:1764;top:153;width:7991;height:494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3;width:7991;height:492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&lt;?xml</w:t>
                        </w:r>
                        <w:r>
                          <w:rPr>
                            <w:rFonts w:ascii="Courier New" w:hAnsi="Courier New"/>
                            <w:spacing w:val="-16"/>
                            <w:sz w:val="18"/>
                          </w:rPr>
                          <w:t xml:space="preserve"> </w:t>
                        </w:r>
                        <w:r>
                          <w:rPr>
                            <w:rFonts w:ascii="Courier New" w:hAnsi="Courier New"/>
                            <w:sz w:val="18"/>
                          </w:rPr>
                          <w:t>version="1.0"</w:t>
                        </w:r>
                        <w:r>
                          <w:rPr>
                            <w:rFonts w:ascii="Courier New" w:hAnsi="Courier New"/>
                            <w:spacing w:val="-16"/>
                            <w:sz w:val="18"/>
                          </w:rPr>
                          <w:t xml:space="preserve"> </w:t>
                        </w:r>
                        <w:r>
                          <w:rPr>
                            <w:rFonts w:ascii="Courier New" w:hAnsi="Courier New"/>
                            <w:sz w:val="18"/>
                          </w:rPr>
                          <w:t>encoding="utf-</w:t>
                        </w:r>
                        <w:r>
                          <w:rPr>
                            <w:rFonts w:ascii="Courier New" w:hAnsi="Courier New"/>
                            <w:spacing w:val="-4"/>
                            <w:sz w:val="18"/>
                          </w:rPr>
                          <w:t>8"?&gt;</w:t>
                        </w:r>
                      </w:p>
                      <w:p>
                        <w:pPr>
                          <w:pStyle w:val="Normal"/>
                          <w:spacing w:lineRule="auto" w:line="235" w:before="79" w:after="0"/>
                          <w:ind w:left="669" w:hanging="216"/>
                          <w:rPr>
                            <w:rFonts w:ascii="Courier New" w:hAnsi="Courier New"/>
                            <w:sz w:val="18"/>
                          </w:rPr>
                        </w:pPr>
                        <w:r>
                          <w:rPr>
                            <w:rFonts w:ascii="Courier New" w:hAnsi="Courier New"/>
                            <w:sz w:val="18"/>
                          </w:rPr>
                          <w:t>&lt;FrameLayout</w:t>
                        </w:r>
                        <w:r>
                          <w:rPr>
                            <w:rFonts w:ascii="Courier New" w:hAnsi="Courier New"/>
                            <w:spacing w:val="-29"/>
                            <w:sz w:val="18"/>
                          </w:rPr>
                          <w:t xml:space="preserve"> </w:t>
                        </w:r>
                        <w:hyperlink r:id="rId194">
                          <w:r>
                            <w:rPr>
                              <w:rFonts w:ascii="Courier New" w:hAnsi="Courier New"/>
                              <w:sz w:val="18"/>
                            </w:rPr>
                            <w:t>xmlns:android="http://schemas.android.com/apk/res/</w:t>
                          </w:r>
                        </w:hyperlink>
                        <w:r>
                          <w:rPr>
                            <w:rFonts w:ascii="Courier New" w:hAnsi="Courier New"/>
                            <w:spacing w:val="-2"/>
                            <w:sz w:val="18"/>
                          </w:rPr>
                          <w:t>android"</w:t>
                        </w:r>
                      </w:p>
                      <w:p>
                        <w:pPr>
                          <w:pStyle w:val="Normal"/>
                          <w:spacing w:lineRule="auto" w:line="324" w:before="18" w:after="0"/>
                          <w:ind w:left="885" w:right="1274" w:hanging="0"/>
                          <w:rPr>
                            <w:rFonts w:ascii="Courier New" w:hAnsi="Courier New"/>
                            <w:sz w:val="18"/>
                          </w:rPr>
                        </w:pPr>
                        <w:hyperlink r:id="rId195">
                          <w:r>
                            <w:rPr>
                              <w:rFonts w:ascii="Courier New" w:hAnsi="Courier New"/>
                              <w:spacing w:val="-2"/>
                              <w:sz w:val="18"/>
                            </w:rPr>
                            <w:t>xmlns:tools="http://schemas.android.com/tools"</w:t>
                          </w:r>
                        </w:hyperlink>
                        <w:r>
                          <w:rPr>
                            <w:rFonts w:ascii="Courier New" w:hAnsi="Courier New"/>
                            <w:spacing w:val="-2"/>
                            <w:sz w:val="18"/>
                          </w:rPr>
                          <w:t xml:space="preserve"> android:layout_width="match_parent" android:layout_height="wrap_content" android:padding="8dp"&gt;</w:t>
                        </w:r>
                      </w:p>
                      <w:p>
                        <w:pPr>
                          <w:pStyle w:val="Normal"/>
                          <w:spacing w:before="10" w:after="0"/>
                          <w:rPr>
                            <w:rFonts w:ascii="Courier New" w:hAnsi="Courier New"/>
                            <w:sz w:val="24"/>
                          </w:rPr>
                        </w:pPr>
                        <w:r>
                          <w:rPr>
                            <w:rFonts w:ascii="Courier New" w:hAnsi="Courier New"/>
                            <w:sz w:val="24"/>
                          </w:rPr>
                        </w:r>
                      </w:p>
                      <w:p>
                        <w:pPr>
                          <w:pStyle w:val="Normal"/>
                          <w:ind w:left="885" w:hanging="0"/>
                          <w:rPr>
                            <w:rFonts w:ascii="Courier New" w:hAnsi="Courier New"/>
                            <w:sz w:val="18"/>
                          </w:rPr>
                        </w:pPr>
                        <w:r>
                          <w:rPr>
                            <w:rFonts w:ascii="Courier New" w:hAnsi="Courier New"/>
                            <w:spacing w:val="-2"/>
                            <w:sz w:val="18"/>
                          </w:rPr>
                          <w:t>&lt;TextView</w:t>
                        </w:r>
                      </w:p>
                      <w:p>
                        <w:pPr>
                          <w:pStyle w:val="Normal"/>
                          <w:spacing w:lineRule="auto" w:line="324" w:before="76" w:after="0"/>
                          <w:ind w:left="1317" w:right="2784" w:hanging="0"/>
                          <w:rPr>
                            <w:rFonts w:ascii="Courier New" w:hAnsi="Courier New"/>
                            <w:sz w:val="18"/>
                          </w:rPr>
                        </w:pPr>
                        <w:r>
                          <w:rPr>
                            <w:rFonts w:ascii="Courier New" w:hAnsi="Courier New"/>
                            <w:spacing w:val="-2"/>
                            <w:sz w:val="18"/>
                          </w:rPr>
                          <w:t xml:space="preserve">android:id="@+id/recipe_title" android:layout_width="match_parent" android:layout_height="wrap_content" android:layout_marginStart="16dp" android:layout_marginLeft="16dp" android:textSize="12sp" </w:t>
                        </w:r>
                        <w:r>
                          <w:rPr>
                            <w:rFonts w:ascii="Courier New" w:hAnsi="Courier New"/>
                            <w:sz w:val="18"/>
                          </w:rPr>
                          <w:t>tools:text="Tex-Mex Eggs" /&gt;</w:t>
                        </w:r>
                      </w:p>
                      <w:p>
                        <w:pPr>
                          <w:pStyle w:val="Normal"/>
                          <w:spacing w:before="2" w:after="0"/>
                          <w:rPr>
                            <w:rFonts w:ascii="Courier New" w:hAnsi="Courier New"/>
                            <w:sz w:val="25"/>
                          </w:rPr>
                        </w:pPr>
                        <w:r>
                          <w:rPr>
                            <w:rFonts w:ascii="Courier New" w:hAnsi="Courier New"/>
                            <w:sz w:val="25"/>
                          </w:rPr>
                        </w:r>
                      </w:p>
                      <w:p>
                        <w:pPr>
                          <w:pStyle w:val="Normal"/>
                          <w:ind w:left="453" w:hanging="0"/>
                          <w:rPr>
                            <w:rFonts w:ascii="Courier New" w:hAnsi="Courier New"/>
                            <w:sz w:val="18"/>
                          </w:rPr>
                        </w:pPr>
                        <w:r>
                          <w:rPr>
                            <w:rFonts w:ascii="Courier New" w:hAnsi="Courier New"/>
                            <w:spacing w:val="-2"/>
                            <w:sz w:val="18"/>
                          </w:rPr>
                          <w:t>&lt;/FrameLayout&gt;</w:t>
                        </w:r>
                      </w:p>
                    </w:txbxContent>
                  </v:textbox>
                  <w10:wrap type="topAndBottom"/>
                </v:rect>
              </v:group>
            </w:pict>
          </mc:Fallback>
        </mc:AlternateContent>
      </w:r>
    </w:p>
    <w:p>
      <w:pPr>
        <w:pStyle w:val="ListParagraph"/>
        <w:numPr>
          <w:ilvl w:val="0"/>
          <w:numId w:val="11"/>
        </w:numPr>
        <w:tabs>
          <w:tab w:val="clear" w:pos="720"/>
          <w:tab w:val="left" w:pos="1274" w:leader="none"/>
        </w:tabs>
        <w:spacing w:lineRule="auto" w:line="240"/>
        <w:ind w:left="1274" w:right="337" w:hanging="360"/>
        <w:jc w:val="left"/>
        <w:rPr>
          <w:sz w:val="20"/>
        </w:rPr>
      </w:pPr>
      <w:r>
        <w:rPr>
          <w:sz w:val="20"/>
        </w:rPr>
        <w:t xml:space="preserve">Create a file named </w:t>
      </w:r>
      <w:r>
        <w:rPr>
          <w:rFonts w:ascii="Courier New" w:hAnsi="Courier New"/>
          <w:b/>
        </w:rPr>
        <w:t>ViewHolder.kt</w:t>
      </w:r>
      <w:r>
        <w:rPr>
          <w:sz w:val="20"/>
        </w:rPr>
        <w:t>. Add an abstract view holder as a superclass</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title</w:t>
      </w:r>
      <w:r>
        <w:rPr>
          <w:spacing w:val="-3"/>
          <w:sz w:val="20"/>
        </w:rPr>
        <w:t xml:space="preserve"> </w:t>
      </w:r>
      <w:r>
        <w:rPr>
          <w:sz w:val="20"/>
        </w:rPr>
        <w:t>and</w:t>
      </w:r>
      <w:r>
        <w:rPr>
          <w:spacing w:val="-4"/>
          <w:sz w:val="20"/>
        </w:rPr>
        <w:t xml:space="preserve"> </w:t>
      </w:r>
      <w:r>
        <w:rPr>
          <w:sz w:val="20"/>
        </w:rPr>
        <w:t>recipe</w:t>
      </w:r>
      <w:r>
        <w:rPr>
          <w:spacing w:val="-4"/>
          <w:sz w:val="20"/>
        </w:rPr>
        <w:t xml:space="preserve"> </w:t>
      </w:r>
      <w:r>
        <w:rPr>
          <w:sz w:val="20"/>
        </w:rPr>
        <w:t>view</w:t>
      </w:r>
      <w:r>
        <w:rPr>
          <w:spacing w:val="-3"/>
          <w:sz w:val="20"/>
        </w:rPr>
        <w:t xml:space="preserve"> </w:t>
      </w:r>
      <w:r>
        <w:rPr>
          <w:sz w:val="20"/>
        </w:rPr>
        <w:t>holders,</w:t>
      </w:r>
      <w:r>
        <w:rPr>
          <w:spacing w:val="-3"/>
          <w:sz w:val="20"/>
        </w:rPr>
        <w:t xml:space="preserve"> </w:t>
      </w:r>
      <w:r>
        <w:rPr>
          <w:sz w:val="20"/>
        </w:rPr>
        <w:t>and</w:t>
      </w:r>
      <w:r>
        <w:rPr>
          <w:spacing w:val="-4"/>
          <w:sz w:val="20"/>
        </w:rPr>
        <w:t xml:space="preserve"> </w:t>
      </w:r>
      <w:r>
        <w:rPr>
          <w:sz w:val="20"/>
        </w:rPr>
        <w:t>extend</w:t>
      </w:r>
      <w:r>
        <w:rPr>
          <w:spacing w:val="-3"/>
          <w:sz w:val="20"/>
        </w:rPr>
        <w:t xml:space="preserve"> </w:t>
      </w:r>
      <w:r>
        <w:rPr>
          <w:sz w:val="20"/>
        </w:rPr>
        <w:t>it</w:t>
      </w:r>
      <w:r>
        <w:rPr>
          <w:spacing w:val="-3"/>
          <w:sz w:val="20"/>
        </w:rPr>
        <w:t xml:space="preserve"> </w:t>
      </w:r>
      <w:r>
        <w:rPr>
          <w:sz w:val="20"/>
        </w:rPr>
        <w:t>to</w:t>
      </w:r>
      <w:r>
        <w:rPr>
          <w:spacing w:val="-3"/>
          <w:sz w:val="20"/>
        </w:rPr>
        <w:t xml:space="preserve"> </w:t>
      </w:r>
      <w:r>
        <w:rPr>
          <w:sz w:val="20"/>
        </w:rPr>
        <w:t>implement</w:t>
      </w:r>
      <w:r>
        <w:rPr>
          <w:spacing w:val="-3"/>
          <w:sz w:val="20"/>
        </w:rPr>
        <w:t xml:space="preserve"> </w:t>
      </w:r>
      <w:r>
        <w:rPr>
          <w:sz w:val="20"/>
        </w:rPr>
        <w:t>the title and recipe view holders:</w:t>
      </w:r>
    </w:p>
    <w:p>
      <w:pPr>
        <w:sectPr>
          <w:headerReference w:type="even" r:id="rId196"/>
          <w:headerReference w:type="default" r:id="rId197"/>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4" w:after="0"/>
        <w:rPr>
          <w:sz w:val="9"/>
        </w:rPr>
      </w:pPr>
      <w:r>
        <w:rPr>
          <w:sz w:val="9"/>
        </w:rPr>
        <mc:AlternateContent>
          <mc:Choice Requires="wpg">
            <w:drawing>
              <wp:anchor behindDoc="0" distT="0" distB="635" distL="0" distR="4445" simplePos="0" locked="0" layoutInCell="0" allowOverlap="1" relativeHeight="1603" wp14:anchorId="73C07415">
                <wp:simplePos x="0" y="0"/>
                <wp:positionH relativeFrom="page">
                  <wp:posOffset>1120140</wp:posOffset>
                </wp:positionH>
                <wp:positionV relativeFrom="paragraph">
                  <wp:posOffset>95250</wp:posOffset>
                </wp:positionV>
                <wp:extent cx="5074920" cy="1374775"/>
                <wp:effectExtent l="0" t="635" r="635" b="0"/>
                <wp:wrapTopAndBottom/>
                <wp:docPr id="530" name="docshapegroup370"/>
                <a:graphic xmlns:a="http://schemas.openxmlformats.org/drawingml/2006/main">
                  <a:graphicData uri="http://schemas.microsoft.com/office/word/2010/wordprocessingGroup">
                    <wpg:wgp>
                      <wpg:cNvGrpSpPr/>
                      <wpg:grpSpPr>
                        <a:xfrm>
                          <a:off x="0" y="0"/>
                          <a:ext cx="5074920" cy="1374840"/>
                          <a:chOff x="0" y="0"/>
                          <a:chExt cx="5074920" cy="1374840"/>
                        </a:xfrm>
                      </wpg:grpSpPr>
                      <wps:wsp>
                        <wps:cNvSpPr/>
                        <wps:spPr>
                          <a:xfrm>
                            <a:off x="0" y="6480"/>
                            <a:ext cx="5074920" cy="1362240"/>
                          </a:xfrm>
                          <a:prstGeom prst="rect">
                            <a:avLst/>
                          </a:prstGeom>
                          <a:solidFill>
                            <a:srgbClr val="f6f6f6"/>
                          </a:solidFill>
                          <a:ln w="0">
                            <a:noFill/>
                          </a:ln>
                        </wps:spPr>
                        <wps:style>
                          <a:lnRef idx="0"/>
                          <a:fillRef idx="0"/>
                          <a:effectRef idx="0"/>
                          <a:fontRef idx="minor"/>
                        </wps:style>
                        <wps:bodyPr/>
                      </wps:wsp>
                      <wps:wsp>
                        <wps:cNvSpPr/>
                        <wps:spPr>
                          <a:xfrm>
                            <a:off x="0" y="0"/>
                            <a:ext cx="5074920" cy="1374840"/>
                          </a:xfrm>
                          <a:custGeom>
                            <a:avLst/>
                            <a:gdLst>
                              <a:gd name="textAreaLeft" fmla="*/ 0 w 2877120"/>
                              <a:gd name="textAreaRight" fmla="*/ 2879280 w 2877120"/>
                              <a:gd name="textAreaTop" fmla="*/ 0 h 779400"/>
                              <a:gd name="textAreaBottom" fmla="*/ 781560 h 779400"/>
                            </a:gdLst>
                            <a:ahLst/>
                            <a:rect l="textAreaLeft" t="textAreaTop" r="textAreaRight" b="textAreaBottom"/>
                            <a:pathLst>
                              <a:path w="7992" h="2165">
                                <a:moveTo>
                                  <a:pt x="7992" y="2144"/>
                                </a:moveTo>
                                <a:lnTo>
                                  <a:pt x="0" y="2144"/>
                                </a:lnTo>
                                <a:lnTo>
                                  <a:pt x="0" y="2164"/>
                                </a:lnTo>
                                <a:lnTo>
                                  <a:pt x="7992" y="2164"/>
                                </a:lnTo>
                                <a:lnTo>
                                  <a:pt x="7992" y="21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349280"/>
                          </a:xfrm>
                          <a:prstGeom prst="rect">
                            <a:avLst/>
                          </a:prstGeom>
                          <a:noFill/>
                          <a:ln w="0">
                            <a:noFill/>
                          </a:ln>
                        </wps:spPr>
                        <wps:style>
                          <a:lnRef idx="0"/>
                          <a:fillRef idx="0"/>
                          <a:effectRef idx="0"/>
                          <a:fontRef idx="minor"/>
                        </wps:style>
                        <wps:txbx>
                          <w:txbxContent>
                            <w:p>
                              <w:pPr>
                                <w:pStyle w:val="Normal"/>
                                <w:spacing w:lineRule="auto" w:line="235" w:before="43" w:after="0"/>
                                <w:ind w:left="669" w:hanging="216"/>
                                <w:rPr>
                                  <w:rFonts w:ascii="Courier New" w:hAnsi="Courier New"/>
                                  <w:sz w:val="18"/>
                                </w:rPr>
                              </w:pPr>
                              <w:r>
                                <w:rPr>
                                  <w:rFonts w:ascii="Courier New" w:hAnsi="Courier New"/>
                                  <w:sz w:val="18"/>
                                </w:rPr>
                                <w:t>class</w:t>
                              </w:r>
                              <w:r>
                                <w:rPr>
                                  <w:rFonts w:ascii="Courier New" w:hAnsi="Courier New"/>
                                  <w:spacing w:val="-13"/>
                                  <w:sz w:val="18"/>
                                </w:rPr>
                                <w:t xml:space="preserve"> </w:t>
                              </w:r>
                              <w:r>
                                <w:rPr>
                                  <w:rFonts w:ascii="Courier New" w:hAnsi="Courier New"/>
                                  <w:sz w:val="18"/>
                                </w:rPr>
                                <w:t>TitleViewHolder(containerView:</w:t>
                              </w:r>
                              <w:r>
                                <w:rPr>
                                  <w:rFonts w:ascii="Courier New" w:hAnsi="Courier New"/>
                                  <w:spacing w:val="-13"/>
                                  <w:sz w:val="18"/>
                                </w:rPr>
                                <w:t xml:space="preserve"> </w:t>
                              </w:r>
                              <w:r>
                                <w:rPr>
                                  <w:rFonts w:ascii="Courier New" w:hAnsi="Courier New"/>
                                  <w:sz w:val="18"/>
                                </w:rPr>
                                <w:t>View)</w:t>
                              </w:r>
                              <w:r>
                                <w:rPr>
                                  <w:rFonts w:ascii="Courier New" w:hAnsi="Courier New"/>
                                  <w:spacing w:val="-13"/>
                                  <w:sz w:val="18"/>
                                </w:rPr>
                                <w:t xml:space="preserve"> </w:t>
                              </w:r>
                              <w:r>
                                <w:rPr>
                                  <w:rFonts w:ascii="Courier New" w:hAnsi="Courier New"/>
                                  <w:sz w:val="18"/>
                                </w:rPr>
                                <w:t>: BaseViewHolder(containerView) {</w:t>
                              </w:r>
                            </w:p>
                            <w:p>
                              <w:pPr>
                                <w:pStyle w:val="Normal"/>
                                <w:spacing w:before="17" w:after="0"/>
                                <w:ind w:left="885" w:hanging="0"/>
                                <w:rPr>
                                  <w:rFonts w:ascii="Courier New" w:hAnsi="Courier New"/>
                                  <w:sz w:val="18"/>
                                </w:rPr>
                              </w:pPr>
                              <w:r>
                                <w:rPr>
                                  <w:rFonts w:ascii="Courier New" w:hAnsi="Courier New"/>
                                  <w:sz w:val="18"/>
                                </w:rPr>
                                <w:t>private</w:t>
                              </w:r>
                              <w:r>
                                <w:rPr>
                                  <w:rFonts w:ascii="Courier New" w:hAnsi="Courier New"/>
                                  <w:spacing w:val="-7"/>
                                  <w:sz w:val="18"/>
                                </w:rPr>
                                <w:t xml:space="preserve"> </w:t>
                              </w:r>
                              <w:r>
                                <w:rPr>
                                  <w:rFonts w:ascii="Courier New" w:hAnsi="Courier New"/>
                                  <w:sz w:val="18"/>
                                </w:rPr>
                                <w:t>val</w:t>
                              </w:r>
                              <w:r>
                                <w:rPr>
                                  <w:rFonts w:ascii="Courier New" w:hAnsi="Courier New"/>
                                  <w:spacing w:val="-7"/>
                                  <w:sz w:val="18"/>
                                </w:rPr>
                                <w:t xml:space="preserve"> </w:t>
                              </w:r>
                              <w:r>
                                <w:rPr>
                                  <w:rFonts w:ascii="Courier New" w:hAnsi="Courier New"/>
                                  <w:sz w:val="18"/>
                                </w:rPr>
                                <w:t>titleView:</w:t>
                              </w:r>
                              <w:r>
                                <w:rPr>
                                  <w:rFonts w:ascii="Courier New" w:hAnsi="Courier New"/>
                                  <w:spacing w:val="-6"/>
                                  <w:sz w:val="18"/>
                                </w:rPr>
                                <w:t xml:space="preserve"> </w:t>
                              </w:r>
                              <w:r>
                                <w:rPr>
                                  <w:rFonts w:ascii="Courier New" w:hAnsi="Courier New"/>
                                  <w:spacing w:val="-2"/>
                                  <w:sz w:val="18"/>
                                </w:rPr>
                                <w:t>TextView</w:t>
                              </w:r>
                            </w:p>
                            <w:p>
                              <w:pPr>
                                <w:pStyle w:val="Normal"/>
                                <w:spacing w:before="77" w:after="0"/>
                                <w:ind w:left="1317" w:hanging="0"/>
                                <w:rPr>
                                  <w:rFonts w:ascii="Courier New" w:hAnsi="Courier New"/>
                                  <w:sz w:val="18"/>
                                </w:rPr>
                              </w:pPr>
                              <w:r>
                                <w:rPr>
                                  <w:rFonts w:ascii="Courier New" w:hAnsi="Courier New"/>
                                  <w:spacing w:val="-2"/>
                                  <w:sz w:val="18"/>
                                </w:rPr>
                                <w:t>by</w:t>
                              </w:r>
                              <w:r>
                                <w:rPr>
                                  <w:rFonts w:ascii="Courier New" w:hAnsi="Courier New"/>
                                  <w:spacing w:val="-23"/>
                                  <w:sz w:val="18"/>
                                </w:rPr>
                                <w:t xml:space="preserve"> </w:t>
                              </w:r>
                              <w:r>
                                <w:rPr>
                                  <w:rFonts w:ascii="Courier New" w:hAnsi="Courier New"/>
                                  <w:spacing w:val="-2"/>
                                  <w:sz w:val="18"/>
                                </w:rPr>
                                <w:t>lazy</w:t>
                              </w:r>
                              <w:r>
                                <w:rPr>
                                  <w:rFonts w:ascii="Courier New" w:hAnsi="Courier New"/>
                                  <w:spacing w:val="-23"/>
                                  <w:sz w:val="18"/>
                                </w:rPr>
                                <w:t xml:space="preserve"> </w:t>
                              </w:r>
                              <w:r>
                                <w:rPr>
                                  <w:rFonts w:ascii="Courier New" w:hAnsi="Courier New"/>
                                  <w:spacing w:val="-2"/>
                                  <w:sz w:val="18"/>
                                </w:rPr>
                                <w:t>{</w:t>
                              </w:r>
                              <w:r>
                                <w:rPr>
                                  <w:rFonts w:ascii="Courier New" w:hAnsi="Courier New"/>
                                  <w:spacing w:val="-23"/>
                                  <w:sz w:val="18"/>
                                </w:rPr>
                                <w:t xml:space="preserve"> </w:t>
                              </w:r>
                              <w:r>
                                <w:rPr>
                                  <w:rFonts w:ascii="Courier New" w:hAnsi="Courier New"/>
                                  <w:spacing w:val="-2"/>
                                  <w:sz w:val="18"/>
                                </w:rPr>
                                <w:t>containerView.findViewById(R.id.title_label)</w:t>
                              </w:r>
                              <w:r>
                                <w:rPr>
                                  <w:rFonts w:ascii="Courier New" w:hAnsi="Courier New"/>
                                  <w:spacing w:val="-23"/>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lineRule="auto" w:line="324" w:before="129" w:after="0"/>
                                <w:ind w:left="1317" w:right="1274" w:hanging="432"/>
                                <w:rPr>
                                  <w:rFonts w:ascii="Courier New" w:hAnsi="Courier New"/>
                                  <w:sz w:val="18"/>
                                </w:rPr>
                              </w:pPr>
                              <w:r>
                                <w:rPr>
                                  <w:rFonts w:ascii="Courier New" w:hAnsi="Courier New"/>
                                  <w:sz w:val="18"/>
                                </w:rPr>
                                <w:t>override fun bindData(listItem: ListItem) { titleView.text</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(listItem</w:t>
                              </w:r>
                              <w:r>
                                <w:rPr>
                                  <w:rFonts w:ascii="Courier New" w:hAnsi="Courier New"/>
                                  <w:spacing w:val="-10"/>
                                  <w:sz w:val="18"/>
                                </w:rPr>
                                <w:t xml:space="preserve"> </w:t>
                              </w:r>
                              <w:r>
                                <w:rPr>
                                  <w:rFonts w:ascii="Courier New" w:hAnsi="Courier New"/>
                                  <w:sz w:val="18"/>
                                </w:rPr>
                                <w:t>as</w:t>
                              </w:r>
                              <w:r>
                                <w:rPr>
                                  <w:rFonts w:ascii="Courier New" w:hAnsi="Courier New"/>
                                  <w:spacing w:val="-10"/>
                                  <w:sz w:val="18"/>
                                </w:rPr>
                                <w:t xml:space="preserve"> </w:t>
                              </w:r>
                              <w:r>
                                <w:rPr>
                                  <w:rFonts w:ascii="Courier New" w:hAnsi="Courier New"/>
                                  <w:sz w:val="18"/>
                                </w:rPr>
                                <w:t>TitleUiModel).title</w:t>
                              </w:r>
                            </w:p>
                            <w:p>
                              <w:pPr>
                                <w:pStyle w:val="Normal"/>
                                <w:spacing w:before="1" w:after="0"/>
                                <w:ind w:left="885"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370" style="position:absolute;margin-left:88.2pt;margin-top:7.5pt;width:399.6pt;height:108.25pt" coordorigin="1764,150" coordsize="7992,2165">
                <v:rect id="shape_0" path="m0,0l-2147483645,0l-2147483645,-2147483646l0,-2147483646xe" fillcolor="#f6f6f6" stroked="f" o:allowincell="f" style="position:absolute;left:1764;top:160;width:7991;height:214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70;width:7991;height:2124;mso-wrap-style:square;v-text-anchor:top;mso-position-horizontal-relative:page">
                  <v:fill o:detectmouseclick="t" on="false"/>
                  <v:stroke color="#3465a4" joinstyle="round" endcap="flat"/>
                  <v:textbox>
                    <w:txbxContent>
                      <w:p>
                        <w:pPr>
                          <w:pStyle w:val="Normal"/>
                          <w:spacing w:lineRule="auto" w:line="235" w:before="43" w:after="0"/>
                          <w:ind w:left="669" w:hanging="216"/>
                          <w:rPr>
                            <w:rFonts w:ascii="Courier New" w:hAnsi="Courier New"/>
                            <w:sz w:val="18"/>
                          </w:rPr>
                        </w:pPr>
                        <w:r>
                          <w:rPr>
                            <w:rFonts w:ascii="Courier New" w:hAnsi="Courier New"/>
                            <w:sz w:val="18"/>
                          </w:rPr>
                          <w:t>class</w:t>
                        </w:r>
                        <w:r>
                          <w:rPr>
                            <w:rFonts w:ascii="Courier New" w:hAnsi="Courier New"/>
                            <w:spacing w:val="-13"/>
                            <w:sz w:val="18"/>
                          </w:rPr>
                          <w:t xml:space="preserve"> </w:t>
                        </w:r>
                        <w:r>
                          <w:rPr>
                            <w:rFonts w:ascii="Courier New" w:hAnsi="Courier New"/>
                            <w:sz w:val="18"/>
                          </w:rPr>
                          <w:t>TitleViewHolder(containerView:</w:t>
                        </w:r>
                        <w:r>
                          <w:rPr>
                            <w:rFonts w:ascii="Courier New" w:hAnsi="Courier New"/>
                            <w:spacing w:val="-13"/>
                            <w:sz w:val="18"/>
                          </w:rPr>
                          <w:t xml:space="preserve"> </w:t>
                        </w:r>
                        <w:r>
                          <w:rPr>
                            <w:rFonts w:ascii="Courier New" w:hAnsi="Courier New"/>
                            <w:sz w:val="18"/>
                          </w:rPr>
                          <w:t>View)</w:t>
                        </w:r>
                        <w:r>
                          <w:rPr>
                            <w:rFonts w:ascii="Courier New" w:hAnsi="Courier New"/>
                            <w:spacing w:val="-13"/>
                            <w:sz w:val="18"/>
                          </w:rPr>
                          <w:t xml:space="preserve"> </w:t>
                        </w:r>
                        <w:r>
                          <w:rPr>
                            <w:rFonts w:ascii="Courier New" w:hAnsi="Courier New"/>
                            <w:sz w:val="18"/>
                          </w:rPr>
                          <w:t>: BaseViewHolder(containerView) {</w:t>
                        </w:r>
                      </w:p>
                      <w:p>
                        <w:pPr>
                          <w:pStyle w:val="Normal"/>
                          <w:spacing w:before="17" w:after="0"/>
                          <w:ind w:left="885" w:hanging="0"/>
                          <w:rPr>
                            <w:rFonts w:ascii="Courier New" w:hAnsi="Courier New"/>
                            <w:sz w:val="18"/>
                          </w:rPr>
                        </w:pPr>
                        <w:r>
                          <w:rPr>
                            <w:rFonts w:ascii="Courier New" w:hAnsi="Courier New"/>
                            <w:sz w:val="18"/>
                          </w:rPr>
                          <w:t>private</w:t>
                        </w:r>
                        <w:r>
                          <w:rPr>
                            <w:rFonts w:ascii="Courier New" w:hAnsi="Courier New"/>
                            <w:spacing w:val="-7"/>
                            <w:sz w:val="18"/>
                          </w:rPr>
                          <w:t xml:space="preserve"> </w:t>
                        </w:r>
                        <w:r>
                          <w:rPr>
                            <w:rFonts w:ascii="Courier New" w:hAnsi="Courier New"/>
                            <w:sz w:val="18"/>
                          </w:rPr>
                          <w:t>val</w:t>
                        </w:r>
                        <w:r>
                          <w:rPr>
                            <w:rFonts w:ascii="Courier New" w:hAnsi="Courier New"/>
                            <w:spacing w:val="-7"/>
                            <w:sz w:val="18"/>
                          </w:rPr>
                          <w:t xml:space="preserve"> </w:t>
                        </w:r>
                        <w:r>
                          <w:rPr>
                            <w:rFonts w:ascii="Courier New" w:hAnsi="Courier New"/>
                            <w:sz w:val="18"/>
                          </w:rPr>
                          <w:t>titleView:</w:t>
                        </w:r>
                        <w:r>
                          <w:rPr>
                            <w:rFonts w:ascii="Courier New" w:hAnsi="Courier New"/>
                            <w:spacing w:val="-6"/>
                            <w:sz w:val="18"/>
                          </w:rPr>
                          <w:t xml:space="preserve"> </w:t>
                        </w:r>
                        <w:r>
                          <w:rPr>
                            <w:rFonts w:ascii="Courier New" w:hAnsi="Courier New"/>
                            <w:spacing w:val="-2"/>
                            <w:sz w:val="18"/>
                          </w:rPr>
                          <w:t>TextView</w:t>
                        </w:r>
                      </w:p>
                      <w:p>
                        <w:pPr>
                          <w:pStyle w:val="Normal"/>
                          <w:spacing w:before="77" w:after="0"/>
                          <w:ind w:left="1317" w:hanging="0"/>
                          <w:rPr>
                            <w:rFonts w:ascii="Courier New" w:hAnsi="Courier New"/>
                            <w:sz w:val="18"/>
                          </w:rPr>
                        </w:pPr>
                        <w:r>
                          <w:rPr>
                            <w:rFonts w:ascii="Courier New" w:hAnsi="Courier New"/>
                            <w:spacing w:val="-2"/>
                            <w:sz w:val="18"/>
                          </w:rPr>
                          <w:t>by</w:t>
                        </w:r>
                        <w:r>
                          <w:rPr>
                            <w:rFonts w:ascii="Courier New" w:hAnsi="Courier New"/>
                            <w:spacing w:val="-23"/>
                            <w:sz w:val="18"/>
                          </w:rPr>
                          <w:t xml:space="preserve"> </w:t>
                        </w:r>
                        <w:r>
                          <w:rPr>
                            <w:rFonts w:ascii="Courier New" w:hAnsi="Courier New"/>
                            <w:spacing w:val="-2"/>
                            <w:sz w:val="18"/>
                          </w:rPr>
                          <w:t>lazy</w:t>
                        </w:r>
                        <w:r>
                          <w:rPr>
                            <w:rFonts w:ascii="Courier New" w:hAnsi="Courier New"/>
                            <w:spacing w:val="-23"/>
                            <w:sz w:val="18"/>
                          </w:rPr>
                          <w:t xml:space="preserve"> </w:t>
                        </w:r>
                        <w:r>
                          <w:rPr>
                            <w:rFonts w:ascii="Courier New" w:hAnsi="Courier New"/>
                            <w:spacing w:val="-2"/>
                            <w:sz w:val="18"/>
                          </w:rPr>
                          <w:t>{</w:t>
                        </w:r>
                        <w:r>
                          <w:rPr>
                            <w:rFonts w:ascii="Courier New" w:hAnsi="Courier New"/>
                            <w:spacing w:val="-23"/>
                            <w:sz w:val="18"/>
                          </w:rPr>
                          <w:t xml:space="preserve"> </w:t>
                        </w:r>
                        <w:r>
                          <w:rPr>
                            <w:rFonts w:ascii="Courier New" w:hAnsi="Courier New"/>
                            <w:spacing w:val="-2"/>
                            <w:sz w:val="18"/>
                          </w:rPr>
                          <w:t>containerView.findViewById(R.id.title_label)</w:t>
                        </w:r>
                        <w:r>
                          <w:rPr>
                            <w:rFonts w:ascii="Courier New" w:hAnsi="Courier New"/>
                            <w:spacing w:val="-23"/>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lineRule="auto" w:line="324" w:before="129" w:after="0"/>
                          <w:ind w:left="1317" w:right="1274" w:hanging="432"/>
                          <w:rPr>
                            <w:rFonts w:ascii="Courier New" w:hAnsi="Courier New"/>
                            <w:sz w:val="18"/>
                          </w:rPr>
                        </w:pPr>
                        <w:r>
                          <w:rPr>
                            <w:rFonts w:ascii="Courier New" w:hAnsi="Courier New"/>
                            <w:sz w:val="18"/>
                          </w:rPr>
                          <w:t>override fun bindData(listItem: ListItem) { titleView.text</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(listItem</w:t>
                        </w:r>
                        <w:r>
                          <w:rPr>
                            <w:rFonts w:ascii="Courier New" w:hAnsi="Courier New"/>
                            <w:spacing w:val="-10"/>
                            <w:sz w:val="18"/>
                          </w:rPr>
                          <w:t xml:space="preserve"> </w:t>
                        </w:r>
                        <w:r>
                          <w:rPr>
                            <w:rFonts w:ascii="Courier New" w:hAnsi="Courier New"/>
                            <w:sz w:val="18"/>
                          </w:rPr>
                          <w:t>as</w:t>
                        </w:r>
                        <w:r>
                          <w:rPr>
                            <w:rFonts w:ascii="Courier New" w:hAnsi="Courier New"/>
                            <w:spacing w:val="-10"/>
                            <w:sz w:val="18"/>
                          </w:rPr>
                          <w:t xml:space="preserve"> </w:t>
                        </w:r>
                        <w:r>
                          <w:rPr>
                            <w:rFonts w:ascii="Courier New" w:hAnsi="Courier New"/>
                            <w:sz w:val="18"/>
                          </w:rPr>
                          <w:t>TitleUiModel).title</w:t>
                        </w:r>
                      </w:p>
                      <w:p>
                        <w:pPr>
                          <w:pStyle w:val="Normal"/>
                          <w:spacing w:before="1" w:after="0"/>
                          <w:ind w:left="885"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TextBody"/>
        <w:spacing w:before="3" w:after="0"/>
        <w:rPr>
          <w:sz w:val="5"/>
        </w:rPr>
      </w:pPr>
      <w:r>
        <w:rPr>
          <w:sz w:val="5"/>
        </w:rPr>
      </w:r>
    </w:p>
    <w:p>
      <w:pPr>
        <w:pStyle w:val="TextBody"/>
        <w:ind w:left="104" w:hanging="0"/>
        <w:rPr/>
      </w:pPr>
      <w:r>
        <w:rPr/>
        <mc:AlternateContent>
          <mc:Choice Requires="wpg">
            <w:drawing>
              <wp:inline distT="0" distB="0" distL="0" distR="0" wp14:anchorId="5616E6DA">
                <wp:extent cx="5074920" cy="2174875"/>
                <wp:effectExtent l="0" t="0" r="5080" b="0"/>
                <wp:docPr id="538" name="Shape332"/>
                <a:graphic xmlns:a="http://schemas.openxmlformats.org/drawingml/2006/main">
                  <a:graphicData uri="http://schemas.microsoft.com/office/word/2010/wordprocessingGroup">
                    <wpg:wgp>
                      <wpg:cNvGrpSpPr/>
                      <wpg:grpSpPr>
                        <a:xfrm>
                          <a:off x="0" y="0"/>
                          <a:ext cx="5074920" cy="2174760"/>
                          <a:chOff x="0" y="0"/>
                          <a:chExt cx="5074920" cy="2174760"/>
                        </a:xfrm>
                      </wpg:grpSpPr>
                      <wps:wsp>
                        <wps:cNvSpPr/>
                        <wps:spPr>
                          <a:xfrm>
                            <a:off x="0" y="6480"/>
                            <a:ext cx="5074920" cy="2162160"/>
                          </a:xfrm>
                          <a:prstGeom prst="rect">
                            <a:avLst/>
                          </a:prstGeom>
                          <a:solidFill>
                            <a:srgbClr val="f6f6f6"/>
                          </a:solidFill>
                          <a:ln w="0">
                            <a:noFill/>
                          </a:ln>
                        </wps:spPr>
                        <wps:style>
                          <a:lnRef idx="0"/>
                          <a:fillRef idx="0"/>
                          <a:effectRef idx="0"/>
                          <a:fontRef idx="minor"/>
                        </wps:style>
                        <wps:bodyPr/>
                      </wps:wsp>
                      <wps:wsp>
                        <wps:cNvSpPr/>
                        <wps:spPr>
                          <a:xfrm>
                            <a:off x="0" y="0"/>
                            <a:ext cx="5074920" cy="2174760"/>
                          </a:xfrm>
                          <a:custGeom>
                            <a:avLst/>
                            <a:gdLst>
                              <a:gd name="textAreaLeft" fmla="*/ 0 w 2877120"/>
                              <a:gd name="textAreaRight" fmla="*/ 2879280 w 2877120"/>
                              <a:gd name="textAreaTop" fmla="*/ 0 h 1233000"/>
                              <a:gd name="textAreaBottom" fmla="*/ 1235160 h 1233000"/>
                            </a:gdLst>
                            <a:ahLst/>
                            <a:rect l="textAreaLeft" t="textAreaTop" r="textAreaRight" b="textAreaBottom"/>
                            <a:pathLst>
                              <a:path w="7992" h="3425">
                                <a:moveTo>
                                  <a:pt x="7992" y="3404"/>
                                </a:moveTo>
                                <a:lnTo>
                                  <a:pt x="0" y="3404"/>
                                </a:lnTo>
                                <a:lnTo>
                                  <a:pt x="0" y="3424"/>
                                </a:lnTo>
                                <a:lnTo>
                                  <a:pt x="7992" y="3424"/>
                                </a:lnTo>
                                <a:lnTo>
                                  <a:pt x="7992" y="340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214956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885" w:right="4318" w:hanging="432"/>
                                <w:rPr>
                                  <w:rFonts w:ascii="Courier New" w:hAnsi="Courier New"/>
                                  <w:sz w:val="18"/>
                                </w:rPr>
                              </w:pPr>
                              <w:r>
                                <w:rPr>
                                  <w:rFonts w:ascii="Courier New" w:hAnsi="Courier New"/>
                                  <w:sz w:val="18"/>
                                </w:rPr>
                                <w:t>class</w:t>
                              </w:r>
                              <w:r>
                                <w:rPr>
                                  <w:rFonts w:ascii="Courier New" w:hAnsi="Courier New"/>
                                  <w:spacing w:val="-29"/>
                                  <w:sz w:val="18"/>
                                </w:rPr>
                                <w:t xml:space="preserve"> </w:t>
                              </w:r>
                              <w:r>
                                <w:rPr>
                                  <w:rFonts w:ascii="Courier New" w:hAnsi="Courier New"/>
                                  <w:sz w:val="18"/>
                                </w:rPr>
                                <w:t>RecipeViewHolder( containerView:</w:t>
                              </w:r>
                              <w:r>
                                <w:rPr>
                                  <w:rFonts w:ascii="Courier New" w:hAnsi="Courier New"/>
                                  <w:spacing w:val="-14"/>
                                  <w:sz w:val="18"/>
                                </w:rPr>
                                <w:t xml:space="preserve"> </w:t>
                              </w:r>
                              <w:r>
                                <w:rPr>
                                  <w:rFonts w:ascii="Courier New" w:hAnsi="Courier New"/>
                                  <w:spacing w:val="-4"/>
                                  <w:sz w:val="18"/>
                                </w:rPr>
                                <w:t>View</w:t>
                              </w:r>
                            </w:p>
                            <w:p>
                              <w:pPr>
                                <w:pStyle w:val="Normal"/>
                                <w:spacing w:lineRule="auto" w:line="324" w:before="1" w:after="0"/>
                                <w:ind w:left="885" w:right="3699" w:hanging="432"/>
                                <w:rPr>
                                  <w:rFonts w:ascii="Courier New" w:hAnsi="Courier New"/>
                                  <w:sz w:val="18"/>
                                </w:rPr>
                              </w:pPr>
                              <w:r>
                                <w:rPr>
                                  <w:rFonts w:ascii="Courier New" w:hAnsi="Courier New"/>
                                  <w:sz w:val="18"/>
                                </w:rPr>
                                <w:t>)</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BaseViewHolder(containerView)</w:t>
                              </w:r>
                              <w:r>
                                <w:rPr>
                                  <w:rFonts w:ascii="Courier New" w:hAnsi="Courier New"/>
                                  <w:spacing w:val="-13"/>
                                  <w:sz w:val="18"/>
                                </w:rPr>
                                <w:t xml:space="preserve"> </w:t>
                              </w:r>
                              <w:r>
                                <w:rPr>
                                  <w:rFonts w:ascii="Courier New" w:hAnsi="Courier New"/>
                                  <w:sz w:val="18"/>
                                </w:rPr>
                                <w:t>{ private</w:t>
                              </w:r>
                              <w:r>
                                <w:rPr>
                                  <w:rFonts w:ascii="Courier New" w:hAnsi="Courier New"/>
                                  <w:spacing w:val="-7"/>
                                  <w:sz w:val="18"/>
                                </w:rPr>
                                <w:t xml:space="preserve"> </w:t>
                              </w:r>
                              <w:r>
                                <w:rPr>
                                  <w:rFonts w:ascii="Courier New" w:hAnsi="Courier New"/>
                                  <w:sz w:val="18"/>
                                </w:rPr>
                                <w:t>val</w:t>
                              </w:r>
                              <w:r>
                                <w:rPr>
                                  <w:rFonts w:ascii="Courier New" w:hAnsi="Courier New"/>
                                  <w:spacing w:val="-7"/>
                                  <w:sz w:val="18"/>
                                </w:rPr>
                                <w:t xml:space="preserve"> </w:t>
                              </w:r>
                              <w:r>
                                <w:rPr>
                                  <w:rFonts w:ascii="Courier New" w:hAnsi="Courier New"/>
                                  <w:sz w:val="18"/>
                                </w:rPr>
                                <w:t>titleView:</w:t>
                              </w:r>
                              <w:r>
                                <w:rPr>
                                  <w:rFonts w:ascii="Courier New" w:hAnsi="Courier New"/>
                                  <w:spacing w:val="-6"/>
                                  <w:sz w:val="18"/>
                                </w:rPr>
                                <w:t xml:space="preserve"> </w:t>
                              </w:r>
                              <w:r>
                                <w:rPr>
                                  <w:rFonts w:ascii="Courier New" w:hAnsi="Courier New"/>
                                  <w:spacing w:val="-2"/>
                                  <w:sz w:val="18"/>
                                </w:rPr>
                                <w:t>TextView</w:t>
                              </w:r>
                            </w:p>
                            <w:p>
                              <w:pPr>
                                <w:pStyle w:val="Normal"/>
                                <w:spacing w:before="1" w:after="0"/>
                                <w:ind w:left="1317" w:hanging="0"/>
                                <w:rPr>
                                  <w:rFonts w:ascii="Courier New" w:hAnsi="Courier New"/>
                                  <w:sz w:val="18"/>
                                </w:rPr>
                              </w:pPr>
                              <w:r>
                                <w:rPr>
                                  <w:rFonts w:ascii="Courier New" w:hAnsi="Courier New"/>
                                  <w:spacing w:val="-2"/>
                                  <w:sz w:val="18"/>
                                </w:rPr>
                                <w:t>by</w:t>
                              </w:r>
                              <w:r>
                                <w:rPr>
                                  <w:rFonts w:ascii="Courier New" w:hAnsi="Courier New"/>
                                  <w:spacing w:val="-24"/>
                                  <w:sz w:val="18"/>
                                </w:rPr>
                                <w:t xml:space="preserve"> </w:t>
                              </w:r>
                              <w:r>
                                <w:rPr>
                                  <w:rFonts w:ascii="Courier New" w:hAnsi="Courier New"/>
                                  <w:spacing w:val="-2"/>
                                  <w:sz w:val="18"/>
                                </w:rPr>
                                <w:t>lazy</w:t>
                              </w:r>
                              <w:r>
                                <w:rPr>
                                  <w:rFonts w:ascii="Courier New" w:hAnsi="Courier New"/>
                                  <w:spacing w:val="-23"/>
                                  <w:sz w:val="18"/>
                                </w:rPr>
                                <w:t xml:space="preserve"> </w:t>
                              </w:r>
                              <w:r>
                                <w:rPr>
                                  <w:rFonts w:ascii="Courier New" w:hAnsi="Courier New"/>
                                  <w:spacing w:val="-2"/>
                                  <w:sz w:val="18"/>
                                </w:rPr>
                                <w:t>{</w:t>
                              </w:r>
                              <w:r>
                                <w:rPr>
                                  <w:rFonts w:ascii="Courier New" w:hAnsi="Courier New"/>
                                  <w:spacing w:val="-24"/>
                                  <w:sz w:val="18"/>
                                </w:rPr>
                                <w:t xml:space="preserve"> </w:t>
                              </w:r>
                              <w:r>
                                <w:rPr>
                                  <w:rFonts w:ascii="Courier New" w:hAnsi="Courier New"/>
                                  <w:spacing w:val="-2"/>
                                  <w:sz w:val="18"/>
                                </w:rPr>
                                <w:t>containerView.findViewById(R.id.recipe_title)</w:t>
                              </w:r>
                              <w:r>
                                <w:rPr>
                                  <w:rFonts w:ascii="Courier New" w:hAnsi="Courier New"/>
                                  <w:spacing w:val="-23"/>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1317" w:right="1274" w:hanging="432"/>
                                <w:rPr>
                                  <w:rFonts w:ascii="Courier New" w:hAnsi="Courier New"/>
                                  <w:sz w:val="18"/>
                                </w:rPr>
                              </w:pPr>
                              <w:r>
                                <w:rPr>
                                  <w:rFonts w:ascii="Courier New" w:hAnsi="Courier New"/>
                                  <w:sz w:val="18"/>
                                </w:rPr>
                                <w:t>override fun bindData(listItem: ListItem) { titleView.text</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(listItem</w:t>
                              </w:r>
                              <w:r>
                                <w:rPr>
                                  <w:rFonts w:ascii="Courier New" w:hAnsi="Courier New"/>
                                  <w:spacing w:val="-10"/>
                                  <w:sz w:val="18"/>
                                </w:rPr>
                                <w:t xml:space="preserve"> </w:t>
                              </w:r>
                              <w:r>
                                <w:rPr>
                                  <w:rFonts w:ascii="Courier New" w:hAnsi="Courier New"/>
                                  <w:sz w:val="18"/>
                                </w:rPr>
                                <w:t>as</w:t>
                              </w:r>
                              <w:r>
                                <w:rPr>
                                  <w:rFonts w:ascii="Courier New" w:hAnsi="Courier New"/>
                                  <w:spacing w:val="-10"/>
                                  <w:sz w:val="18"/>
                                </w:rPr>
                                <w:t xml:space="preserve"> </w:t>
                              </w:r>
                              <w:r>
                                <w:rPr>
                                  <w:rFonts w:ascii="Courier New" w:hAnsi="Courier New"/>
                                  <w:sz w:val="18"/>
                                </w:rPr>
                                <w:t>RecipeUiModel).title</w:t>
                              </w:r>
                            </w:p>
                            <w:p>
                              <w:pPr>
                                <w:pStyle w:val="Normal"/>
                                <w:spacing w:before="1"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inline>
            </w:drawing>
          </mc:Choice>
          <mc:Fallback>
            <w:pict>
              <v:group id="shape_0" alt="Shape332" style="position:absolute;margin-left:0pt;margin-top:-171.3pt;width:399.6pt;height:171.25pt" coordorigin="0,-3426" coordsize="7992,3425">
                <v:rect id="shape_0" path="m0,0l-2147483645,0l-2147483645,-2147483646l0,-2147483646xe" fillcolor="#f6f6f6" stroked="f" o:allowincell="f" style="position:absolute;left:0;top:-3416;width:7991;height:3404;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3406;width:7991;height:3384;mso-wrap-style:square;v-text-anchor:top;mso-position-vertical:top">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885" w:right="4318" w:hanging="432"/>
                          <w:rPr>
                            <w:rFonts w:ascii="Courier New" w:hAnsi="Courier New"/>
                            <w:sz w:val="18"/>
                          </w:rPr>
                        </w:pPr>
                        <w:r>
                          <w:rPr>
                            <w:rFonts w:ascii="Courier New" w:hAnsi="Courier New"/>
                            <w:sz w:val="18"/>
                          </w:rPr>
                          <w:t>class</w:t>
                        </w:r>
                        <w:r>
                          <w:rPr>
                            <w:rFonts w:ascii="Courier New" w:hAnsi="Courier New"/>
                            <w:spacing w:val="-29"/>
                            <w:sz w:val="18"/>
                          </w:rPr>
                          <w:t xml:space="preserve"> </w:t>
                        </w:r>
                        <w:r>
                          <w:rPr>
                            <w:rFonts w:ascii="Courier New" w:hAnsi="Courier New"/>
                            <w:sz w:val="18"/>
                          </w:rPr>
                          <w:t>RecipeViewHolder( containerView:</w:t>
                        </w:r>
                        <w:r>
                          <w:rPr>
                            <w:rFonts w:ascii="Courier New" w:hAnsi="Courier New"/>
                            <w:spacing w:val="-14"/>
                            <w:sz w:val="18"/>
                          </w:rPr>
                          <w:t xml:space="preserve"> </w:t>
                        </w:r>
                        <w:r>
                          <w:rPr>
                            <w:rFonts w:ascii="Courier New" w:hAnsi="Courier New"/>
                            <w:spacing w:val="-4"/>
                            <w:sz w:val="18"/>
                          </w:rPr>
                          <w:t>View</w:t>
                        </w:r>
                      </w:p>
                      <w:p>
                        <w:pPr>
                          <w:pStyle w:val="Normal"/>
                          <w:spacing w:lineRule="auto" w:line="324" w:before="1" w:after="0"/>
                          <w:ind w:left="885" w:right="3699" w:hanging="432"/>
                          <w:rPr>
                            <w:rFonts w:ascii="Courier New" w:hAnsi="Courier New"/>
                            <w:sz w:val="18"/>
                          </w:rPr>
                        </w:pPr>
                        <w:r>
                          <w:rPr>
                            <w:rFonts w:ascii="Courier New" w:hAnsi="Courier New"/>
                            <w:sz w:val="18"/>
                          </w:rPr>
                          <w:t>)</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BaseViewHolder(containerView)</w:t>
                        </w:r>
                        <w:r>
                          <w:rPr>
                            <w:rFonts w:ascii="Courier New" w:hAnsi="Courier New"/>
                            <w:spacing w:val="-13"/>
                            <w:sz w:val="18"/>
                          </w:rPr>
                          <w:t xml:space="preserve"> </w:t>
                        </w:r>
                        <w:r>
                          <w:rPr>
                            <w:rFonts w:ascii="Courier New" w:hAnsi="Courier New"/>
                            <w:sz w:val="18"/>
                          </w:rPr>
                          <w:t>{ private</w:t>
                        </w:r>
                        <w:r>
                          <w:rPr>
                            <w:rFonts w:ascii="Courier New" w:hAnsi="Courier New"/>
                            <w:spacing w:val="-7"/>
                            <w:sz w:val="18"/>
                          </w:rPr>
                          <w:t xml:space="preserve"> </w:t>
                        </w:r>
                        <w:r>
                          <w:rPr>
                            <w:rFonts w:ascii="Courier New" w:hAnsi="Courier New"/>
                            <w:sz w:val="18"/>
                          </w:rPr>
                          <w:t>val</w:t>
                        </w:r>
                        <w:r>
                          <w:rPr>
                            <w:rFonts w:ascii="Courier New" w:hAnsi="Courier New"/>
                            <w:spacing w:val="-7"/>
                            <w:sz w:val="18"/>
                          </w:rPr>
                          <w:t xml:space="preserve"> </w:t>
                        </w:r>
                        <w:r>
                          <w:rPr>
                            <w:rFonts w:ascii="Courier New" w:hAnsi="Courier New"/>
                            <w:sz w:val="18"/>
                          </w:rPr>
                          <w:t>titleView:</w:t>
                        </w:r>
                        <w:r>
                          <w:rPr>
                            <w:rFonts w:ascii="Courier New" w:hAnsi="Courier New"/>
                            <w:spacing w:val="-6"/>
                            <w:sz w:val="18"/>
                          </w:rPr>
                          <w:t xml:space="preserve"> </w:t>
                        </w:r>
                        <w:r>
                          <w:rPr>
                            <w:rFonts w:ascii="Courier New" w:hAnsi="Courier New"/>
                            <w:spacing w:val="-2"/>
                            <w:sz w:val="18"/>
                          </w:rPr>
                          <w:t>TextView</w:t>
                        </w:r>
                      </w:p>
                      <w:p>
                        <w:pPr>
                          <w:pStyle w:val="Normal"/>
                          <w:spacing w:before="1" w:after="0"/>
                          <w:ind w:left="1317" w:hanging="0"/>
                          <w:rPr>
                            <w:rFonts w:ascii="Courier New" w:hAnsi="Courier New"/>
                            <w:sz w:val="18"/>
                          </w:rPr>
                        </w:pPr>
                        <w:r>
                          <w:rPr>
                            <w:rFonts w:ascii="Courier New" w:hAnsi="Courier New"/>
                            <w:spacing w:val="-2"/>
                            <w:sz w:val="18"/>
                          </w:rPr>
                          <w:t>by</w:t>
                        </w:r>
                        <w:r>
                          <w:rPr>
                            <w:rFonts w:ascii="Courier New" w:hAnsi="Courier New"/>
                            <w:spacing w:val="-24"/>
                            <w:sz w:val="18"/>
                          </w:rPr>
                          <w:t xml:space="preserve"> </w:t>
                        </w:r>
                        <w:r>
                          <w:rPr>
                            <w:rFonts w:ascii="Courier New" w:hAnsi="Courier New"/>
                            <w:spacing w:val="-2"/>
                            <w:sz w:val="18"/>
                          </w:rPr>
                          <w:t>lazy</w:t>
                        </w:r>
                        <w:r>
                          <w:rPr>
                            <w:rFonts w:ascii="Courier New" w:hAnsi="Courier New"/>
                            <w:spacing w:val="-23"/>
                            <w:sz w:val="18"/>
                          </w:rPr>
                          <w:t xml:space="preserve"> </w:t>
                        </w:r>
                        <w:r>
                          <w:rPr>
                            <w:rFonts w:ascii="Courier New" w:hAnsi="Courier New"/>
                            <w:spacing w:val="-2"/>
                            <w:sz w:val="18"/>
                          </w:rPr>
                          <w:t>{</w:t>
                        </w:r>
                        <w:r>
                          <w:rPr>
                            <w:rFonts w:ascii="Courier New" w:hAnsi="Courier New"/>
                            <w:spacing w:val="-24"/>
                            <w:sz w:val="18"/>
                          </w:rPr>
                          <w:t xml:space="preserve"> </w:t>
                        </w:r>
                        <w:r>
                          <w:rPr>
                            <w:rFonts w:ascii="Courier New" w:hAnsi="Courier New"/>
                            <w:spacing w:val="-2"/>
                            <w:sz w:val="18"/>
                          </w:rPr>
                          <w:t>containerView.findViewById(R.id.recipe_title)</w:t>
                        </w:r>
                        <w:r>
                          <w:rPr>
                            <w:rFonts w:ascii="Courier New" w:hAnsi="Courier New"/>
                            <w:spacing w:val="-23"/>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1317" w:right="1274" w:hanging="432"/>
                          <w:rPr>
                            <w:rFonts w:ascii="Courier New" w:hAnsi="Courier New"/>
                            <w:sz w:val="18"/>
                          </w:rPr>
                        </w:pPr>
                        <w:r>
                          <w:rPr>
                            <w:rFonts w:ascii="Courier New" w:hAnsi="Courier New"/>
                            <w:sz w:val="18"/>
                          </w:rPr>
                          <w:t>override fun bindData(listItem: ListItem) { titleView.text</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(listItem</w:t>
                        </w:r>
                        <w:r>
                          <w:rPr>
                            <w:rFonts w:ascii="Courier New" w:hAnsi="Courier New"/>
                            <w:spacing w:val="-10"/>
                            <w:sz w:val="18"/>
                          </w:rPr>
                          <w:t xml:space="preserve"> </w:t>
                        </w:r>
                        <w:r>
                          <w:rPr>
                            <w:rFonts w:ascii="Courier New" w:hAnsi="Courier New"/>
                            <w:sz w:val="18"/>
                          </w:rPr>
                          <w:t>as</w:t>
                        </w:r>
                        <w:r>
                          <w:rPr>
                            <w:rFonts w:ascii="Courier New" w:hAnsi="Courier New"/>
                            <w:spacing w:val="-10"/>
                            <w:sz w:val="18"/>
                          </w:rPr>
                          <w:t xml:space="preserve"> </w:t>
                        </w:r>
                        <w:r>
                          <w:rPr>
                            <w:rFonts w:ascii="Courier New" w:hAnsi="Courier New"/>
                            <w:sz w:val="18"/>
                          </w:rPr>
                          <w:t>RecipeUiModel).title</w:t>
                        </w:r>
                      </w:p>
                      <w:p>
                        <w:pPr>
                          <w:pStyle w:val="Normal"/>
                          <w:spacing w:before="1"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square"/>
                </v:rect>
              </v:group>
            </w:pict>
          </mc:Fallback>
        </mc:AlternateContent>
      </w:r>
    </w:p>
    <w:p>
      <w:pPr>
        <w:pStyle w:val="ListParagraph"/>
        <w:numPr>
          <w:ilvl w:val="0"/>
          <w:numId w:val="11"/>
        </w:numPr>
        <w:tabs>
          <w:tab w:val="clear" w:pos="720"/>
          <w:tab w:val="left" w:pos="554" w:leader="none"/>
        </w:tabs>
        <w:spacing w:before="37" w:after="0"/>
        <w:ind w:left="554" w:hanging="360"/>
        <w:jc w:val="left"/>
        <w:rPr>
          <w:sz w:val="20"/>
        </w:rPr>
      </w:pPr>
      <w:r>
        <w:rPr>
          <w:sz w:val="20"/>
        </w:rPr>
        <w:t>Add</w:t>
      </w:r>
      <w:r>
        <w:rPr>
          <w:spacing w:val="-4"/>
          <w:sz w:val="20"/>
        </w:rPr>
        <w:t xml:space="preserve"> </w:t>
      </w:r>
      <w:r>
        <w:rPr>
          <w:sz w:val="20"/>
        </w:rPr>
        <w:t>your</w:t>
      </w:r>
      <w:r>
        <w:rPr>
          <w:spacing w:val="-1"/>
          <w:sz w:val="20"/>
        </w:rPr>
        <w:t xml:space="preserve"> </w:t>
      </w:r>
      <w:r>
        <w:rPr>
          <w:sz w:val="20"/>
        </w:rPr>
        <w:t>adapter</w:t>
      </w:r>
      <w:r>
        <w:rPr>
          <w:spacing w:val="-2"/>
          <w:sz w:val="20"/>
        </w:rPr>
        <w:t xml:space="preserve"> </w:t>
      </w:r>
      <w:r>
        <w:rPr>
          <w:sz w:val="20"/>
        </w:rPr>
        <w:t>by</w:t>
      </w:r>
      <w:r>
        <w:rPr>
          <w:spacing w:val="-1"/>
          <w:sz w:val="20"/>
        </w:rPr>
        <w:t xml:space="preserve"> </w:t>
      </w:r>
      <w:r>
        <w:rPr>
          <w:sz w:val="20"/>
        </w:rPr>
        <w:t>implementing</w:t>
      </w:r>
      <w:r>
        <w:rPr>
          <w:spacing w:val="-2"/>
          <w:sz w:val="20"/>
        </w:rPr>
        <w:t xml:space="preserve"> </w:t>
      </w:r>
      <w:r>
        <w:rPr>
          <w:rFonts w:ascii="Courier New" w:hAnsi="Courier New"/>
          <w:b/>
          <w:spacing w:val="-2"/>
        </w:rPr>
        <w:t>RecyclerView.Adapter</w:t>
      </w:r>
      <w:r>
        <w:rPr>
          <w:spacing w:val="-2"/>
          <w:sz w:val="20"/>
        </w:rPr>
        <w:t>:</w:t>
      </w:r>
    </w:p>
    <w:p>
      <w:pPr>
        <w:pStyle w:val="Normal"/>
        <w:spacing w:lineRule="auto" w:line="324" w:before="204" w:after="0"/>
        <w:ind w:left="557" w:right="3957" w:hanging="0"/>
        <w:rPr>
          <w:rFonts w:ascii="Courier New" w:hAnsi="Courier New"/>
          <w:sz w:val="18"/>
        </w:rPr>
      </w:pPr>
      <w:r>
        <mc:AlternateContent>
          <mc:Choice Requires="wpg">
            <w:drawing>
              <wp:anchor behindDoc="1" distT="635" distB="0" distL="0" distR="635" simplePos="0" locked="0" layoutInCell="0" allowOverlap="1" relativeHeight="1498" wp14:anchorId="5A038510">
                <wp:simplePos x="0" y="0"/>
                <wp:positionH relativeFrom="page">
                  <wp:posOffset>662940</wp:posOffset>
                </wp:positionH>
                <wp:positionV relativeFrom="paragraph">
                  <wp:posOffset>90805</wp:posOffset>
                </wp:positionV>
                <wp:extent cx="5074920" cy="3952875"/>
                <wp:effectExtent l="0" t="635" r="635" b="0"/>
                <wp:wrapNone/>
                <wp:docPr id="540" name="docshapegroup378"/>
                <a:graphic xmlns:a="http://schemas.openxmlformats.org/drawingml/2006/main">
                  <a:graphicData uri="http://schemas.microsoft.com/office/word/2010/wordprocessingGroup">
                    <wpg:wgp>
                      <wpg:cNvGrpSpPr/>
                      <wpg:grpSpPr>
                        <a:xfrm>
                          <a:off x="0" y="0"/>
                          <a:ext cx="5074920" cy="3952800"/>
                          <a:chOff x="0" y="0"/>
                          <a:chExt cx="5074920" cy="3952800"/>
                        </a:xfrm>
                      </wpg:grpSpPr>
                      <wps:wsp>
                        <wps:cNvSpPr/>
                        <wps:spPr>
                          <a:xfrm>
                            <a:off x="0" y="6480"/>
                            <a:ext cx="5074920" cy="3940200"/>
                          </a:xfrm>
                          <a:prstGeom prst="rect">
                            <a:avLst/>
                          </a:prstGeom>
                          <a:solidFill>
                            <a:srgbClr val="f6f6f6"/>
                          </a:solidFill>
                          <a:ln w="0">
                            <a:noFill/>
                          </a:ln>
                        </wps:spPr>
                        <wps:style>
                          <a:lnRef idx="0"/>
                          <a:fillRef idx="0"/>
                          <a:effectRef idx="0"/>
                          <a:fontRef idx="minor"/>
                        </wps:style>
                        <wps:bodyPr/>
                      </wps:wsp>
                      <wps:wsp>
                        <wps:cNvSpPr/>
                        <wps:spPr>
                          <a:xfrm>
                            <a:off x="0" y="0"/>
                            <a:ext cx="5074920" cy="3952800"/>
                          </a:xfrm>
                          <a:custGeom>
                            <a:avLst/>
                            <a:gdLst>
                              <a:gd name="textAreaLeft" fmla="*/ 0 w 2877120"/>
                              <a:gd name="textAreaRight" fmla="*/ 2879280 w 2877120"/>
                              <a:gd name="textAreaTop" fmla="*/ 0 h 2241000"/>
                              <a:gd name="textAreaBottom" fmla="*/ 2243160 h 2241000"/>
                            </a:gdLst>
                            <a:ahLst/>
                            <a:rect l="textAreaLeft" t="textAreaTop" r="textAreaRight" b="textAreaBottom"/>
                            <a:pathLst>
                              <a:path w="7992" h="6225">
                                <a:moveTo>
                                  <a:pt x="7992" y="6204"/>
                                </a:moveTo>
                                <a:lnTo>
                                  <a:pt x="0" y="6204"/>
                                </a:lnTo>
                                <a:lnTo>
                                  <a:pt x="0" y="6224"/>
                                </a:lnTo>
                                <a:lnTo>
                                  <a:pt x="7992" y="6224"/>
                                </a:lnTo>
                                <a:lnTo>
                                  <a:pt x="7992" y="620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g:wgp>
                  </a:graphicData>
                </a:graphic>
              </wp:anchor>
            </w:drawing>
          </mc:Choice>
          <mc:Fallback>
            <w:pict>
              <v:group id="shape_0" alt="docshapegroup378" style="position:absolute;margin-left:52.2pt;margin-top:7.15pt;width:399.6pt;height:311.25pt" coordorigin="1044,143" coordsize="7992,6225">
                <v:rect id="shape_0" path="m0,0l-2147483645,0l-2147483645,-2147483646l0,-2147483646xe" fillcolor="#f6f6f6" stroked="f" o:allowincell="f" style="position:absolute;left:1044;top:153;width:7991;height:6204;mso-wrap-style:none;v-text-anchor:middle;mso-position-horizontal-relative:page">
                  <v:fill o:detectmouseclick="t" type="solid" color2="#090909"/>
                  <v:stroke color="#3465a4" joinstyle="round" endcap="flat"/>
                  <w10:wrap type="none"/>
                </v:rect>
              </v:group>
            </w:pict>
          </mc:Fallback>
        </mc:AlternateContent>
      </w:r>
      <w:r>
        <w:rPr>
          <w:rFonts w:ascii="Courier New" w:hAnsi="Courier New"/>
          <w:sz w:val="18"/>
        </w:rPr>
        <w:t>private const val VIEW_TYPE_TITLE = 0 private</w:t>
      </w:r>
      <w:r>
        <w:rPr>
          <w:rFonts w:ascii="Courier New" w:hAnsi="Courier New"/>
          <w:spacing w:val="-8"/>
          <w:sz w:val="18"/>
        </w:rPr>
        <w:t xml:space="preserve"> </w:t>
      </w:r>
      <w:r>
        <w:rPr>
          <w:rFonts w:ascii="Courier New" w:hAnsi="Courier New"/>
          <w:sz w:val="18"/>
        </w:rPr>
        <w:t>const</w:t>
      </w:r>
      <w:r>
        <w:rPr>
          <w:rFonts w:ascii="Courier New" w:hAnsi="Courier New"/>
          <w:spacing w:val="-8"/>
          <w:sz w:val="18"/>
        </w:rPr>
        <w:t xml:space="preserve"> </w:t>
      </w:r>
      <w:r>
        <w:rPr>
          <w:rFonts w:ascii="Courier New" w:hAnsi="Courier New"/>
          <w:sz w:val="18"/>
        </w:rPr>
        <w:t>val</w:t>
      </w:r>
      <w:r>
        <w:rPr>
          <w:rFonts w:ascii="Courier New" w:hAnsi="Courier New"/>
          <w:spacing w:val="-8"/>
          <w:sz w:val="18"/>
        </w:rPr>
        <w:t xml:space="preserve"> </w:t>
      </w:r>
      <w:r>
        <w:rPr>
          <w:rFonts w:ascii="Courier New" w:hAnsi="Courier New"/>
          <w:sz w:val="18"/>
        </w:rPr>
        <w:t>VIEW_TYPE_RECIPE</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1</w:t>
      </w:r>
    </w:p>
    <w:p>
      <w:pPr>
        <w:pStyle w:val="TextBody"/>
        <w:spacing w:before="9" w:after="0"/>
        <w:rPr>
          <w:rFonts w:ascii="Courier New" w:hAnsi="Courier New"/>
          <w:sz w:val="24"/>
        </w:rPr>
      </w:pPr>
      <w:r>
        <w:rPr>
          <w:rFonts w:ascii="Courier New" w:hAnsi="Courier New"/>
          <w:sz w:val="24"/>
        </w:rPr>
      </w:r>
    </w:p>
    <w:p>
      <w:pPr>
        <w:pStyle w:val="Normal"/>
        <w:ind w:left="557" w:hanging="0"/>
        <w:rPr>
          <w:rFonts w:ascii="Courier New" w:hAnsi="Courier New"/>
          <w:sz w:val="18"/>
        </w:rPr>
      </w:pPr>
      <w:r>
        <w:rPr>
          <w:rFonts w:ascii="Courier New" w:hAnsi="Courier New"/>
          <w:sz w:val="18"/>
        </w:rPr>
        <w:t>class</w:t>
      </w:r>
      <w:r>
        <w:rPr>
          <w:rFonts w:ascii="Courier New" w:hAnsi="Courier New"/>
          <w:spacing w:val="-5"/>
          <w:sz w:val="18"/>
        </w:rPr>
        <w:t xml:space="preserve"> </w:t>
      </w:r>
      <w:r>
        <w:rPr>
          <w:rFonts w:ascii="Courier New" w:hAnsi="Courier New"/>
          <w:spacing w:val="-2"/>
          <w:sz w:val="18"/>
        </w:rPr>
        <w:t>RecipesAdapter(</w:t>
      </w:r>
    </w:p>
    <w:p>
      <w:pPr>
        <w:pStyle w:val="Normal"/>
        <w:spacing w:lineRule="exact" w:line="202" w:before="76" w:after="0"/>
        <w:ind w:left="989" w:hanging="0"/>
        <w:rPr>
          <w:rFonts w:ascii="Courier New" w:hAnsi="Courier New"/>
          <w:sz w:val="18"/>
        </w:rPr>
      </w:pPr>
      <w:r>
        <w:rPr>
          <w:rFonts w:ascii="Courier New" w:hAnsi="Courier New"/>
          <w:spacing w:val="-6"/>
          <w:sz w:val="18"/>
        </w:rPr>
        <w:t>private</w:t>
      </w:r>
      <w:r>
        <w:rPr>
          <w:rFonts w:ascii="Courier New" w:hAnsi="Courier New"/>
          <w:spacing w:val="-7"/>
          <w:sz w:val="18"/>
        </w:rPr>
        <w:t xml:space="preserve"> </w:t>
      </w:r>
      <w:r>
        <w:rPr>
          <w:rFonts w:ascii="Courier New" w:hAnsi="Courier New"/>
          <w:spacing w:val="-6"/>
          <w:sz w:val="18"/>
        </w:rPr>
        <w:t>val</w:t>
      </w:r>
      <w:r>
        <w:rPr>
          <w:rFonts w:ascii="Courier New" w:hAnsi="Courier New"/>
          <w:spacing w:val="-7"/>
          <w:sz w:val="18"/>
        </w:rPr>
        <w:t xml:space="preserve"> </w:t>
      </w:r>
      <w:r>
        <w:rPr>
          <w:rFonts w:ascii="Courier New" w:hAnsi="Courier New"/>
          <w:spacing w:val="-6"/>
          <w:sz w:val="18"/>
        </w:rPr>
        <w:t>layoutInflater:</w:t>
      </w:r>
      <w:r>
        <w:rPr>
          <w:rFonts w:ascii="Courier New" w:hAnsi="Courier New"/>
          <w:spacing w:val="-7"/>
          <w:sz w:val="18"/>
        </w:rPr>
        <w:t xml:space="preserve"> </w:t>
      </w:r>
      <w:r>
        <w:rPr>
          <w:rFonts w:ascii="Courier New" w:hAnsi="Courier New"/>
          <w:spacing w:val="-6"/>
          <w:sz w:val="18"/>
        </w:rPr>
        <w:t xml:space="preserve">LayoutInflater) </w:t>
      </w:r>
      <w:r>
        <w:rPr>
          <w:rFonts w:ascii="Courier New" w:hAnsi="Courier New"/>
          <w:spacing w:val="-10"/>
          <w:sz w:val="18"/>
        </w:rPr>
        <w:t>:</w:t>
      </w:r>
    </w:p>
    <w:p>
      <w:pPr>
        <w:pStyle w:val="Normal"/>
        <w:spacing w:lineRule="auto" w:line="259"/>
        <w:ind w:left="989" w:right="2718" w:firstLine="216"/>
        <w:rPr>
          <w:rFonts w:ascii="Courier New" w:hAnsi="Courier New"/>
          <w:sz w:val="18"/>
        </w:rPr>
      </w:pPr>
      <w:r>
        <w:rPr>
          <w:rFonts w:ascii="Courier New" w:hAnsi="Courier New"/>
          <w:sz w:val="18"/>
        </w:rPr>
        <w:t>RecyclerView.Adapter&lt;BaseViewHolder&gt;() { private</w:t>
      </w:r>
      <w:r>
        <w:rPr>
          <w:rFonts w:ascii="Courier New" w:hAnsi="Courier New"/>
          <w:spacing w:val="-10"/>
          <w:sz w:val="18"/>
        </w:rPr>
        <w:t xml:space="preserve"> </w:t>
      </w:r>
      <w:r>
        <w:rPr>
          <w:rFonts w:ascii="Courier New" w:hAnsi="Courier New"/>
          <w:sz w:val="18"/>
        </w:rPr>
        <w:t>val</w:t>
      </w:r>
      <w:r>
        <w:rPr>
          <w:rFonts w:ascii="Courier New" w:hAnsi="Courier New"/>
          <w:spacing w:val="-10"/>
          <w:sz w:val="18"/>
        </w:rPr>
        <w:t xml:space="preserve"> </w:t>
      </w:r>
      <w:r>
        <w:rPr>
          <w:rFonts w:ascii="Courier New" w:hAnsi="Courier New"/>
          <w:sz w:val="18"/>
        </w:rPr>
        <w:t>savoryTitle</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TitleUiModel("Savory")</w:t>
      </w:r>
    </w:p>
    <w:p>
      <w:pPr>
        <w:pStyle w:val="Normal"/>
        <w:spacing w:before="58" w:after="0"/>
        <w:ind w:left="989" w:hanging="0"/>
        <w:rPr>
          <w:rFonts w:ascii="Courier New" w:hAnsi="Courier New"/>
          <w:sz w:val="18"/>
        </w:rPr>
      </w:pPr>
      <w:r>
        <w:rPr>
          <w:rFonts w:ascii="Courier New" w:hAnsi="Courier New"/>
          <w:sz w:val="18"/>
        </w:rPr>
        <w:t>private</w:t>
      </w:r>
      <w:r>
        <w:rPr>
          <w:rFonts w:ascii="Courier New" w:hAnsi="Courier New"/>
          <w:spacing w:val="-6"/>
          <w:sz w:val="18"/>
        </w:rPr>
        <w:t xml:space="preserve"> </w:t>
      </w:r>
      <w:r>
        <w:rPr>
          <w:rFonts w:ascii="Courier New" w:hAnsi="Courier New"/>
          <w:sz w:val="18"/>
        </w:rPr>
        <w:t>val</w:t>
      </w:r>
      <w:r>
        <w:rPr>
          <w:rFonts w:ascii="Courier New" w:hAnsi="Courier New"/>
          <w:spacing w:val="-5"/>
          <w:sz w:val="18"/>
        </w:rPr>
        <w:t xml:space="preserve"> </w:t>
      </w:r>
      <w:r>
        <w:rPr>
          <w:rFonts w:ascii="Courier New" w:hAnsi="Courier New"/>
          <w:sz w:val="18"/>
        </w:rPr>
        <w:t>sweetTitle</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pacing w:val="-2"/>
          <w:sz w:val="18"/>
        </w:rPr>
        <w:t>TitleUiModel("Sweet")</w:t>
      </w:r>
    </w:p>
    <w:p>
      <w:pPr>
        <w:pStyle w:val="Normal"/>
        <w:spacing w:lineRule="auto" w:line="235" w:before="79" w:after="0"/>
        <w:ind w:left="1205" w:right="882" w:hanging="216"/>
        <w:rPr>
          <w:rFonts w:ascii="Courier New" w:hAnsi="Courier New"/>
          <w:sz w:val="18"/>
        </w:rPr>
      </w:pPr>
      <w:r>
        <w:rPr>
          <w:rFonts w:ascii="Courier New" w:hAnsi="Courier New"/>
          <w:sz w:val="18"/>
        </w:rPr>
        <w:t>private</w:t>
      </w:r>
      <w:r>
        <w:rPr>
          <w:rFonts w:ascii="Courier New" w:hAnsi="Courier New"/>
          <w:spacing w:val="-10"/>
          <w:sz w:val="18"/>
        </w:rPr>
        <w:t xml:space="preserve"> </w:t>
      </w:r>
      <w:r>
        <w:rPr>
          <w:rFonts w:ascii="Courier New" w:hAnsi="Courier New"/>
          <w:sz w:val="18"/>
        </w:rPr>
        <w:t>val</w:t>
      </w:r>
      <w:r>
        <w:rPr>
          <w:rFonts w:ascii="Courier New" w:hAnsi="Courier New"/>
          <w:spacing w:val="-10"/>
          <w:sz w:val="18"/>
        </w:rPr>
        <w:t xml:space="preserve"> </w:t>
      </w:r>
      <w:r>
        <w:rPr>
          <w:rFonts w:ascii="Courier New" w:hAnsi="Courier New"/>
          <w:sz w:val="18"/>
        </w:rPr>
        <w:t>listItems</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 xml:space="preserve">mutableListOf&lt;ListItem&gt;(savoryTitle, </w:t>
      </w:r>
      <w:r>
        <w:rPr>
          <w:rFonts w:ascii="Courier New" w:hAnsi="Courier New"/>
          <w:spacing w:val="-2"/>
          <w:sz w:val="18"/>
        </w:rPr>
        <w:t>sweetTitle)</w:t>
      </w:r>
    </w:p>
    <w:p>
      <w:pPr>
        <w:pStyle w:val="TextBody"/>
        <w:spacing w:before="6" w:after="0"/>
        <w:rPr>
          <w:rFonts w:ascii="Courier New" w:hAnsi="Courier New"/>
          <w:sz w:val="26"/>
        </w:rPr>
      </w:pPr>
      <w:r>
        <w:rPr>
          <w:rFonts w:ascii="Courier New" w:hAnsi="Courier New"/>
          <w:sz w:val="26"/>
        </w:rPr>
      </w:r>
    </w:p>
    <w:p>
      <w:pPr>
        <w:pStyle w:val="Normal"/>
        <w:spacing w:lineRule="auto" w:line="235"/>
        <w:ind w:left="1205" w:right="2718" w:hanging="216"/>
        <w:rPr>
          <w:rFonts w:ascii="Courier New" w:hAnsi="Courier New"/>
          <w:sz w:val="18"/>
        </w:rPr>
      </w:pPr>
      <w:r>
        <w:rPr>
          <w:rFonts w:ascii="Courier New" w:hAnsi="Courier New"/>
          <w:sz w:val="18"/>
        </w:rPr>
        <w:t>override</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getItemViewType(position:</w:t>
      </w:r>
      <w:r>
        <w:rPr>
          <w:rFonts w:ascii="Courier New" w:hAnsi="Courier New"/>
          <w:spacing w:val="-10"/>
          <w:sz w:val="18"/>
        </w:rPr>
        <w:t xml:space="preserve"> </w:t>
      </w:r>
      <w:r>
        <w:rPr>
          <w:rFonts w:ascii="Courier New" w:hAnsi="Courier New"/>
          <w:sz w:val="18"/>
        </w:rPr>
        <w:t>Int)</w:t>
      </w:r>
      <w:r>
        <w:rPr>
          <w:rFonts w:ascii="Courier New" w:hAnsi="Courier New"/>
          <w:spacing w:val="-10"/>
          <w:sz w:val="18"/>
        </w:rPr>
        <w:t xml:space="preserve"> </w:t>
      </w:r>
      <w:r>
        <w:rPr>
          <w:rFonts w:ascii="Courier New" w:hAnsi="Courier New"/>
          <w:sz w:val="18"/>
        </w:rPr>
        <w:t>= when (listItems[position]) {</w:t>
      </w:r>
    </w:p>
    <w:p>
      <w:pPr>
        <w:pStyle w:val="Normal"/>
        <w:spacing w:lineRule="auto" w:line="324" w:before="17" w:after="0"/>
        <w:ind w:left="1421" w:right="3629" w:hanging="0"/>
        <w:rPr>
          <w:rFonts w:ascii="Courier New" w:hAnsi="Courier New"/>
          <w:sz w:val="18"/>
        </w:rPr>
      </w:pPr>
      <w:r>
        <w:rPr>
          <w:rFonts w:ascii="Courier New" w:hAnsi="Courier New"/>
          <w:sz w:val="18"/>
        </w:rPr>
        <w:t>is TitleUiModel -&gt; VIEW_TYPE_TITLE is</w:t>
      </w:r>
      <w:r>
        <w:rPr>
          <w:rFonts w:ascii="Courier New" w:hAnsi="Courier New"/>
          <w:spacing w:val="-13"/>
          <w:sz w:val="18"/>
        </w:rPr>
        <w:t xml:space="preserve"> </w:t>
      </w:r>
      <w:r>
        <w:rPr>
          <w:rFonts w:ascii="Courier New" w:hAnsi="Courier New"/>
          <w:sz w:val="18"/>
        </w:rPr>
        <w:t>RecipeUiModel</w:t>
      </w:r>
      <w:r>
        <w:rPr>
          <w:rFonts w:ascii="Courier New" w:hAnsi="Courier New"/>
          <w:spacing w:val="-13"/>
          <w:sz w:val="18"/>
        </w:rPr>
        <w:t xml:space="preserve"> </w:t>
      </w:r>
      <w:r>
        <w:rPr>
          <w:rFonts w:ascii="Courier New" w:hAnsi="Courier New"/>
          <w:sz w:val="18"/>
        </w:rPr>
        <w:t>-&gt;</w:t>
      </w:r>
      <w:r>
        <w:rPr>
          <w:rFonts w:ascii="Courier New" w:hAnsi="Courier New"/>
          <w:spacing w:val="-13"/>
          <w:sz w:val="18"/>
        </w:rPr>
        <w:t xml:space="preserve"> </w:t>
      </w:r>
      <w:r>
        <w:rPr>
          <w:rFonts w:ascii="Courier New" w:hAnsi="Courier New"/>
          <w:sz w:val="18"/>
        </w:rPr>
        <w:t>VIEW_TYPE_RECIPE</w:t>
      </w:r>
    </w:p>
    <w:p>
      <w:pPr>
        <w:pStyle w:val="Normal"/>
        <w:spacing w:lineRule="exact" w:line="202" w:before="2" w:after="0"/>
        <w:ind w:left="1421" w:hanging="0"/>
        <w:rPr>
          <w:rFonts w:ascii="Courier New" w:hAnsi="Courier New"/>
          <w:sz w:val="18"/>
        </w:rPr>
      </w:pPr>
      <w:r>
        <w:rPr>
          <w:rFonts w:ascii="Courier New" w:hAnsi="Courier New"/>
          <w:sz w:val="18"/>
        </w:rPr>
        <w:t>else</w:t>
      </w:r>
      <w:r>
        <w:rPr>
          <w:rFonts w:ascii="Courier New" w:hAnsi="Courier New"/>
          <w:spacing w:val="-11"/>
          <w:sz w:val="18"/>
        </w:rPr>
        <w:t xml:space="preserve"> </w:t>
      </w:r>
      <w:r>
        <w:rPr>
          <w:rFonts w:ascii="Courier New" w:hAnsi="Courier New"/>
          <w:sz w:val="18"/>
        </w:rPr>
        <w:t>-&gt;</w:t>
      </w:r>
      <w:r>
        <w:rPr>
          <w:rFonts w:ascii="Courier New" w:hAnsi="Courier New"/>
          <w:spacing w:val="-9"/>
          <w:sz w:val="18"/>
        </w:rPr>
        <w:t xml:space="preserve"> </w:t>
      </w:r>
      <w:r>
        <w:rPr>
          <w:rFonts w:ascii="Courier New" w:hAnsi="Courier New"/>
          <w:sz w:val="18"/>
        </w:rPr>
        <w:t>throw</w:t>
      </w:r>
      <w:r>
        <w:rPr>
          <w:rFonts w:ascii="Courier New" w:hAnsi="Courier New"/>
          <w:spacing w:val="-8"/>
          <w:sz w:val="18"/>
        </w:rPr>
        <w:t xml:space="preserve"> </w:t>
      </w:r>
      <w:r>
        <w:rPr>
          <w:rFonts w:ascii="Courier New" w:hAnsi="Courier New"/>
          <w:sz w:val="18"/>
        </w:rPr>
        <w:t>IllegalStateException("Unexpected</w:t>
      </w:r>
      <w:r>
        <w:rPr>
          <w:rFonts w:ascii="Courier New" w:hAnsi="Courier New"/>
          <w:spacing w:val="-9"/>
          <w:sz w:val="18"/>
        </w:rPr>
        <w:t xml:space="preserve"> </w:t>
      </w:r>
      <w:r>
        <w:rPr>
          <w:rFonts w:ascii="Courier New" w:hAnsi="Courier New"/>
          <w:sz w:val="18"/>
        </w:rPr>
        <w:t>data</w:t>
      </w:r>
      <w:r>
        <w:rPr>
          <w:rFonts w:ascii="Courier New" w:hAnsi="Courier New"/>
          <w:spacing w:val="-9"/>
          <w:sz w:val="18"/>
        </w:rPr>
        <w:t xml:space="preserve"> </w:t>
      </w:r>
      <w:r>
        <w:rPr>
          <w:rFonts w:ascii="Courier New" w:hAnsi="Courier New"/>
          <w:sz w:val="18"/>
        </w:rPr>
        <w:t>type</w:t>
      </w:r>
      <w:r>
        <w:rPr>
          <w:rFonts w:ascii="Courier New" w:hAnsi="Courier New"/>
          <w:spacing w:val="-8"/>
          <w:sz w:val="18"/>
        </w:rPr>
        <w:t xml:space="preserve"> </w:t>
      </w:r>
      <w:r>
        <w:rPr>
          <w:rFonts w:ascii="Courier New" w:hAnsi="Courier New"/>
          <w:spacing w:val="-5"/>
          <w:sz w:val="18"/>
        </w:rPr>
        <w:t>at</w:t>
      </w:r>
    </w:p>
    <w:p>
      <w:pPr>
        <w:pStyle w:val="Normal"/>
        <w:spacing w:lineRule="exact" w:line="202"/>
        <w:ind w:left="1637" w:hanging="0"/>
        <w:rPr>
          <w:rFonts w:ascii="Courier New" w:hAnsi="Courier New"/>
          <w:sz w:val="18"/>
        </w:rPr>
      </w:pPr>
      <w:r>
        <w:rPr>
          <w:rFonts w:ascii="Courier New" w:hAnsi="Courier New"/>
          <w:spacing w:val="-2"/>
          <w:sz w:val="18"/>
        </w:rPr>
        <w:t>$position")</w:t>
      </w:r>
    </w:p>
    <w:p>
      <w:pPr>
        <w:pStyle w:val="Normal"/>
        <w:spacing w:before="16" w:after="0"/>
        <w:ind w:left="989" w:hanging="0"/>
        <w:rPr>
          <w:rFonts w:ascii="Courier New" w:hAnsi="Courier New"/>
          <w:sz w:val="18"/>
        </w:rPr>
      </w:pPr>
      <w:r>
        <w:rPr>
          <w:rFonts w:ascii="Courier New" w:hAnsi="Courier New"/>
          <w:sz w:val="18"/>
        </w:rPr>
        <w:t>}</w:t>
      </w:r>
    </w:p>
    <w:p>
      <w:pPr>
        <w:pStyle w:val="TextBody"/>
        <w:rPr>
          <w:rFonts w:ascii="Courier New" w:hAnsi="Courier New"/>
        </w:rPr>
      </w:pPr>
      <w:r>
        <w:rPr>
          <w:rFonts w:ascii="Courier New" w:hAnsi="Courier New"/>
        </w:rPr>
      </w:r>
    </w:p>
    <w:p>
      <w:pPr>
        <w:pStyle w:val="Normal"/>
        <w:spacing w:lineRule="auto" w:line="324" w:before="129" w:after="0"/>
        <w:ind w:left="1205" w:right="1684" w:hanging="216"/>
        <w:rPr>
          <w:rFonts w:ascii="Courier New" w:hAnsi="Courier New"/>
          <w:sz w:val="18"/>
        </w:rPr>
      </w:pPr>
      <w:r>
        <w:rPr>
          <w:rFonts w:ascii="Courier New" w:hAnsi="Courier New"/>
          <w:sz w:val="18"/>
        </w:rPr>
        <w:t>override</w:t>
      </w:r>
      <w:r>
        <w:rPr>
          <w:rFonts w:ascii="Courier New" w:hAnsi="Courier New"/>
          <w:spacing w:val="-14"/>
          <w:sz w:val="18"/>
        </w:rPr>
        <w:t xml:space="preserve"> </w:t>
      </w:r>
      <w:r>
        <w:rPr>
          <w:rFonts w:ascii="Courier New" w:hAnsi="Courier New"/>
          <w:sz w:val="18"/>
        </w:rPr>
        <w:t>fun</w:t>
      </w:r>
      <w:r>
        <w:rPr>
          <w:rFonts w:ascii="Courier New" w:hAnsi="Courier New"/>
          <w:spacing w:val="-14"/>
          <w:sz w:val="18"/>
        </w:rPr>
        <w:t xml:space="preserve"> </w:t>
      </w:r>
      <w:r>
        <w:rPr>
          <w:rFonts w:ascii="Courier New" w:hAnsi="Courier New"/>
          <w:sz w:val="18"/>
        </w:rPr>
        <w:t>onCreateViewHolder(parent:</w:t>
      </w:r>
      <w:r>
        <w:rPr>
          <w:rFonts w:ascii="Courier New" w:hAnsi="Courier New"/>
          <w:spacing w:val="-14"/>
          <w:sz w:val="18"/>
        </w:rPr>
        <w:t xml:space="preserve"> </w:t>
      </w:r>
      <w:r>
        <w:rPr>
          <w:rFonts w:ascii="Courier New" w:hAnsi="Courier New"/>
          <w:sz w:val="18"/>
        </w:rPr>
        <w:t>ViewGroup, viewType: Int): BaseViewHolder =</w:t>
      </w:r>
    </w:p>
    <w:p>
      <w:pPr>
        <w:pStyle w:val="Normal"/>
        <w:spacing w:before="1" w:after="0"/>
        <w:ind w:left="1421" w:hanging="0"/>
        <w:rPr>
          <w:rFonts w:ascii="Courier New" w:hAnsi="Courier New"/>
          <w:sz w:val="18"/>
        </w:rPr>
      </w:pPr>
      <w:r>
        <w:rPr>
          <w:rFonts w:ascii="Courier New" w:hAnsi="Courier New"/>
          <w:sz w:val="18"/>
        </w:rPr>
        <w:t>when</w:t>
      </w:r>
      <w:r>
        <w:rPr>
          <w:rFonts w:ascii="Courier New" w:hAnsi="Courier New"/>
          <w:spacing w:val="-7"/>
          <w:sz w:val="18"/>
        </w:rPr>
        <w:t xml:space="preserve"> </w:t>
      </w:r>
      <w:r>
        <w:rPr>
          <w:rFonts w:ascii="Courier New" w:hAnsi="Courier New"/>
          <w:sz w:val="18"/>
        </w:rPr>
        <w:t>(viewType)</w:t>
      </w:r>
      <w:r>
        <w:rPr>
          <w:rFonts w:ascii="Courier New" w:hAnsi="Courier New"/>
          <w:spacing w:val="-7"/>
          <w:sz w:val="18"/>
        </w:rPr>
        <w:t xml:space="preserve"> </w:t>
      </w:r>
      <w:r>
        <w:rPr>
          <w:rFonts w:ascii="Courier New" w:hAnsi="Courier New"/>
          <w:spacing w:val="-10"/>
          <w:sz w:val="18"/>
        </w:rPr>
        <w:t>{</w:t>
      </w:r>
    </w:p>
    <w:p>
      <w:pPr>
        <w:pStyle w:val="Normal"/>
        <w:spacing w:before="77" w:after="0"/>
        <w:ind w:left="1853" w:hanging="0"/>
        <w:rPr>
          <w:rFonts w:ascii="Courier New" w:hAnsi="Courier New"/>
          <w:sz w:val="18"/>
        </w:rPr>
      </w:pPr>
      <w:r>
        <w:rPr>
          <w:rFonts w:ascii="Courier New" w:hAnsi="Courier New"/>
          <w:sz w:val="18"/>
        </w:rPr>
        <w:t>VIEW_TYPE_TITLE</w:t>
      </w:r>
      <w:r>
        <w:rPr>
          <w:rFonts w:ascii="Courier New" w:hAnsi="Courier New"/>
          <w:spacing w:val="-9"/>
          <w:sz w:val="18"/>
        </w:rPr>
        <w:t xml:space="preserve"> </w:t>
      </w:r>
      <w:r>
        <w:rPr>
          <w:rFonts w:ascii="Courier New" w:hAnsi="Courier New"/>
          <w:sz w:val="18"/>
        </w:rPr>
        <w:t>-&gt;</w:t>
      </w:r>
      <w:r>
        <w:rPr>
          <w:rFonts w:ascii="Courier New" w:hAnsi="Courier New"/>
          <w:spacing w:val="-8"/>
          <w:sz w:val="18"/>
        </w:rPr>
        <w:t xml:space="preserve"> </w:t>
      </w:r>
      <w:r>
        <w:rPr>
          <w:rFonts w:ascii="Courier New" w:hAnsi="Courier New"/>
          <w:spacing w:val="-2"/>
          <w:sz w:val="18"/>
        </w:rPr>
        <w:t>TitleViewHolder(</w:t>
      </w:r>
    </w:p>
    <w:p>
      <w:pPr>
        <w:sectPr>
          <w:headerReference w:type="even" r:id="rId198"/>
          <w:headerReference w:type="default" r:id="rId199"/>
          <w:type w:val="nextPage"/>
          <w:pgSz w:w="10800" w:h="13320"/>
          <w:pgMar w:left="940" w:right="920" w:gutter="0" w:header="695" w:top="1120" w:footer="0" w:bottom="280"/>
          <w:pgNumType w:fmt="decimal"/>
          <w:formProt w:val="false"/>
          <w:textDirection w:val="lrTb"/>
          <w:docGrid w:type="default" w:linePitch="100" w:charSpace="4096"/>
        </w:sectPr>
        <w:pStyle w:val="Normal"/>
        <w:spacing w:before="76" w:after="0"/>
        <w:ind w:left="1273" w:right="1214" w:hanging="0"/>
        <w:jc w:val="center"/>
        <w:rPr>
          <w:rFonts w:ascii="Courier New" w:hAnsi="Courier New"/>
          <w:sz w:val="18"/>
        </w:rPr>
      </w:pPr>
      <w:r>
        <w:rPr>
          <w:rFonts w:ascii="Courier New" w:hAnsi="Courier New"/>
          <w:spacing w:val="-2"/>
          <w:sz w:val="18"/>
        </w:rPr>
        <w:t>layoutInflater.inflate(R.layout.item_title,</w:t>
      </w:r>
    </w:p>
    <w:p>
      <w:pPr>
        <w:pStyle w:val="TextBody"/>
        <w:spacing w:before="3" w:after="0"/>
        <w:rPr>
          <w:rFonts w:ascii="Courier New" w:hAnsi="Courier New"/>
          <w:sz w:val="6"/>
        </w:rPr>
      </w:pPr>
      <w:r>
        <w:rPr>
          <w:rFonts w:ascii="Courier New" w:hAnsi="Courier New"/>
          <w:sz w:val="6"/>
        </w:rPr>
      </w:r>
    </w:p>
    <w:p>
      <w:pPr>
        <w:pStyle w:val="TextBody"/>
        <w:ind w:left="824" w:hanging="0"/>
        <w:rPr>
          <w:rFonts w:ascii="Courier New" w:hAnsi="Courier New"/>
        </w:rPr>
      </w:pPr>
      <w:r>
        <w:rPr/>
        <mc:AlternateContent>
          <mc:Choice Requires="wpg">
            <w:drawing>
              <wp:inline distT="0" distB="0" distL="0" distR="0" wp14:anchorId="38175923">
                <wp:extent cx="5074920" cy="2530475"/>
                <wp:effectExtent l="0" t="0" r="5080" b="0"/>
                <wp:docPr id="547" name="Shape338"/>
                <a:graphic xmlns:a="http://schemas.openxmlformats.org/drawingml/2006/main">
                  <a:graphicData uri="http://schemas.microsoft.com/office/word/2010/wordprocessingGroup">
                    <wpg:wgp>
                      <wpg:cNvGrpSpPr/>
                      <wpg:grpSpPr>
                        <a:xfrm>
                          <a:off x="0" y="0"/>
                          <a:ext cx="5074920" cy="2530440"/>
                          <a:chOff x="0" y="0"/>
                          <a:chExt cx="5074920" cy="2530440"/>
                        </a:xfrm>
                      </wpg:grpSpPr>
                      <wps:wsp>
                        <wps:cNvSpPr/>
                        <wps:spPr>
                          <a:xfrm>
                            <a:off x="0" y="6480"/>
                            <a:ext cx="5074920" cy="2517840"/>
                          </a:xfrm>
                          <a:prstGeom prst="rect">
                            <a:avLst/>
                          </a:prstGeom>
                          <a:solidFill>
                            <a:srgbClr val="f6f6f6"/>
                          </a:solidFill>
                          <a:ln w="0">
                            <a:noFill/>
                          </a:ln>
                        </wps:spPr>
                        <wps:style>
                          <a:lnRef idx="0"/>
                          <a:fillRef idx="0"/>
                          <a:effectRef idx="0"/>
                          <a:fontRef idx="minor"/>
                        </wps:style>
                        <wps:bodyPr/>
                      </wps:wsp>
                      <wps:wsp>
                        <wps:cNvSpPr/>
                        <wps:spPr>
                          <a:xfrm>
                            <a:off x="0" y="0"/>
                            <a:ext cx="5074920" cy="2530440"/>
                          </a:xfrm>
                          <a:custGeom>
                            <a:avLst/>
                            <a:gdLst>
                              <a:gd name="textAreaLeft" fmla="*/ 0 w 2877120"/>
                              <a:gd name="textAreaRight" fmla="*/ 2879280 w 2877120"/>
                              <a:gd name="textAreaTop" fmla="*/ 0 h 1434600"/>
                              <a:gd name="textAreaBottom" fmla="*/ 1436760 h 1434600"/>
                            </a:gdLst>
                            <a:ahLst/>
                            <a:rect l="textAreaLeft" t="textAreaTop" r="textAreaRight" b="textAreaBottom"/>
                            <a:pathLst>
                              <a:path w="7992" h="3985">
                                <a:moveTo>
                                  <a:pt x="7992" y="3964"/>
                                </a:moveTo>
                                <a:lnTo>
                                  <a:pt x="0" y="3964"/>
                                </a:lnTo>
                                <a:lnTo>
                                  <a:pt x="0" y="3984"/>
                                </a:lnTo>
                                <a:lnTo>
                                  <a:pt x="7992" y="3984"/>
                                </a:lnTo>
                                <a:lnTo>
                                  <a:pt x="7992" y="396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2505240"/>
                          </a:xfrm>
                          <a:prstGeom prst="rect">
                            <a:avLst/>
                          </a:prstGeom>
                          <a:noFill/>
                          <a:ln w="0">
                            <a:noFill/>
                          </a:ln>
                        </wps:spPr>
                        <wps:style>
                          <a:lnRef idx="0"/>
                          <a:fillRef idx="0"/>
                          <a:effectRef idx="0"/>
                          <a:fontRef idx="minor"/>
                        </wps:style>
                        <wps:txbx>
                          <w:txbxContent>
                            <w:p>
                              <w:pPr>
                                <w:pStyle w:val="Normal"/>
                                <w:spacing w:before="40" w:after="0"/>
                                <w:ind w:left="2397" w:hanging="0"/>
                                <w:rPr>
                                  <w:rFonts w:ascii="Courier New" w:hAnsi="Courier New"/>
                                  <w:sz w:val="18"/>
                                </w:rPr>
                              </w:pPr>
                              <w:r>
                                <w:rPr>
                                  <w:rFonts w:ascii="Courier New" w:hAnsi="Courier New"/>
                                  <w:sz w:val="18"/>
                                </w:rPr>
                                <w:t>parent,</w:t>
                              </w:r>
                              <w:r>
                                <w:rPr>
                                  <w:rFonts w:ascii="Courier New" w:hAnsi="Courier New"/>
                                  <w:spacing w:val="-7"/>
                                  <w:sz w:val="18"/>
                                </w:rPr>
                                <w:t xml:space="preserve"> </w:t>
                              </w:r>
                              <w:r>
                                <w:rPr>
                                  <w:rFonts w:ascii="Courier New" w:hAnsi="Courier New"/>
                                  <w:spacing w:val="-2"/>
                                  <w:sz w:val="18"/>
                                </w:rPr>
                                <w:t>false)</w:t>
                              </w:r>
                            </w:p>
                            <w:p>
                              <w:pPr>
                                <w:pStyle w:val="Normal"/>
                                <w:spacing w:before="76" w:after="0"/>
                                <w:ind w:left="1749" w:hanging="0"/>
                                <w:rPr>
                                  <w:rFonts w:ascii="Courier New" w:hAnsi="Courier New"/>
                                  <w:sz w:val="18"/>
                                </w:rPr>
                              </w:pPr>
                              <w:r>
                                <w:rPr>
                                  <w:rFonts w:ascii="Courier New" w:hAnsi="Courier New"/>
                                  <w:sz w:val="18"/>
                                </w:rPr>
                                <w:t>)</w:t>
                              </w:r>
                            </w:p>
                            <w:p>
                              <w:pPr>
                                <w:pStyle w:val="Normal"/>
                                <w:spacing w:before="76" w:after="0"/>
                                <w:ind w:left="1749" w:hanging="0"/>
                                <w:rPr>
                                  <w:rFonts w:ascii="Courier New" w:hAnsi="Courier New"/>
                                  <w:sz w:val="18"/>
                                </w:rPr>
                              </w:pPr>
                              <w:r>
                                <w:rPr>
                                  <w:rFonts w:ascii="Courier New" w:hAnsi="Courier New"/>
                                  <w:sz w:val="18"/>
                                </w:rPr>
                                <w:t>VIEW_TYPE_RECIPE</w:t>
                              </w:r>
                              <w:r>
                                <w:rPr>
                                  <w:rFonts w:ascii="Courier New" w:hAnsi="Courier New"/>
                                  <w:spacing w:val="-9"/>
                                  <w:sz w:val="18"/>
                                </w:rPr>
                                <w:t xml:space="preserve"> </w:t>
                              </w:r>
                              <w:r>
                                <w:rPr>
                                  <w:rFonts w:ascii="Courier New" w:hAnsi="Courier New"/>
                                  <w:sz w:val="18"/>
                                </w:rPr>
                                <w:t>-&gt;</w:t>
                              </w:r>
                              <w:r>
                                <w:rPr>
                                  <w:rFonts w:ascii="Courier New" w:hAnsi="Courier New"/>
                                  <w:spacing w:val="-9"/>
                                  <w:sz w:val="18"/>
                                </w:rPr>
                                <w:t xml:space="preserve"> </w:t>
                              </w:r>
                              <w:r>
                                <w:rPr>
                                  <w:rFonts w:ascii="Courier New" w:hAnsi="Courier New"/>
                                  <w:spacing w:val="-2"/>
                                  <w:sz w:val="18"/>
                                </w:rPr>
                                <w:t>RecipeViewHolder(</w:t>
                              </w:r>
                            </w:p>
                            <w:p>
                              <w:pPr>
                                <w:pStyle w:val="Normal"/>
                                <w:spacing w:lineRule="exact" w:line="202" w:before="76" w:after="0"/>
                                <w:ind w:left="2181" w:hanging="0"/>
                                <w:rPr>
                                  <w:rFonts w:ascii="Courier New" w:hAnsi="Courier New"/>
                                  <w:sz w:val="18"/>
                                </w:rPr>
                              </w:pPr>
                              <w:r>
                                <w:rPr>
                                  <w:rFonts w:ascii="Courier New" w:hAnsi="Courier New"/>
                                  <w:spacing w:val="-7"/>
                                  <w:sz w:val="18"/>
                                </w:rPr>
                                <w:t>layoutInflater.inflate(R.layout.item_recipe,</w:t>
                              </w:r>
                              <w:r>
                                <w:rPr>
                                  <w:rFonts w:ascii="Courier New" w:hAnsi="Courier New"/>
                                  <w:spacing w:val="26"/>
                                  <w:sz w:val="18"/>
                                </w:rPr>
                                <w:t xml:space="preserve"> </w:t>
                              </w:r>
                              <w:r>
                                <w:rPr>
                                  <w:rFonts w:ascii="Courier New" w:hAnsi="Courier New"/>
                                  <w:spacing w:val="-2"/>
                                  <w:sz w:val="18"/>
                                </w:rPr>
                                <w:t>parent,</w:t>
                              </w:r>
                            </w:p>
                            <w:p>
                              <w:pPr>
                                <w:pStyle w:val="Normal"/>
                                <w:spacing w:lineRule="exact" w:line="202"/>
                                <w:ind w:left="2397" w:hanging="0"/>
                                <w:rPr>
                                  <w:rFonts w:ascii="Courier New" w:hAnsi="Courier New"/>
                                  <w:sz w:val="18"/>
                                </w:rPr>
                              </w:pPr>
                              <w:r>
                                <w:rPr>
                                  <w:rFonts w:ascii="Courier New" w:hAnsi="Courier New"/>
                                  <w:spacing w:val="-2"/>
                                  <w:sz w:val="18"/>
                                </w:rPr>
                                <w:t>false)</w:t>
                              </w:r>
                            </w:p>
                            <w:p>
                              <w:pPr>
                                <w:pStyle w:val="Normal"/>
                                <w:spacing w:before="17" w:after="0"/>
                                <w:ind w:left="1749" w:hanging="0"/>
                                <w:rPr>
                                  <w:rFonts w:ascii="Courier New" w:hAnsi="Courier New"/>
                                  <w:sz w:val="18"/>
                                </w:rPr>
                              </w:pPr>
                              <w:r>
                                <w:rPr>
                                  <w:rFonts w:ascii="Courier New" w:hAnsi="Courier New"/>
                                  <w:sz w:val="18"/>
                                </w:rPr>
                                <w:t>)</w:t>
                              </w:r>
                            </w:p>
                            <w:p>
                              <w:pPr>
                                <w:pStyle w:val="Normal"/>
                                <w:spacing w:lineRule="exact" w:line="202" w:before="76" w:after="0"/>
                                <w:ind w:left="1749" w:hanging="0"/>
                                <w:rPr>
                                  <w:rFonts w:ascii="Courier New" w:hAnsi="Courier New"/>
                                  <w:sz w:val="18"/>
                                </w:rPr>
                              </w:pPr>
                              <w:r>
                                <w:rPr>
                                  <w:rFonts w:ascii="Courier New" w:hAnsi="Courier New"/>
                                  <w:sz w:val="18"/>
                                </w:rPr>
                                <w:t>else</w:t>
                              </w:r>
                              <w:r>
                                <w:rPr>
                                  <w:rFonts w:ascii="Courier New" w:hAnsi="Courier New"/>
                                  <w:spacing w:val="-12"/>
                                  <w:sz w:val="18"/>
                                </w:rPr>
                                <w:t xml:space="preserve"> </w:t>
                              </w:r>
                              <w:r>
                                <w:rPr>
                                  <w:rFonts w:ascii="Courier New" w:hAnsi="Courier New"/>
                                  <w:sz w:val="18"/>
                                </w:rPr>
                                <w:t>-&gt;</w:t>
                              </w:r>
                              <w:r>
                                <w:rPr>
                                  <w:rFonts w:ascii="Courier New" w:hAnsi="Courier New"/>
                                  <w:spacing w:val="-10"/>
                                  <w:sz w:val="18"/>
                                </w:rPr>
                                <w:t xml:space="preserve"> </w:t>
                              </w:r>
                              <w:r>
                                <w:rPr>
                                  <w:rFonts w:ascii="Courier New" w:hAnsi="Courier New"/>
                                  <w:sz w:val="18"/>
                                </w:rPr>
                                <w:t>throw</w:t>
                              </w:r>
                              <w:r>
                                <w:rPr>
                                  <w:rFonts w:ascii="Courier New" w:hAnsi="Courier New"/>
                                  <w:spacing w:val="-9"/>
                                  <w:sz w:val="18"/>
                                </w:rPr>
                                <w:t xml:space="preserve"> </w:t>
                              </w:r>
                              <w:r>
                                <w:rPr>
                                  <w:rFonts w:ascii="Courier New" w:hAnsi="Courier New"/>
                                  <w:sz w:val="18"/>
                                </w:rPr>
                                <w:t>IllegalStateException("Unexpected</w:t>
                              </w:r>
                              <w:r>
                                <w:rPr>
                                  <w:rFonts w:ascii="Courier New" w:hAnsi="Courier New"/>
                                  <w:spacing w:val="-10"/>
                                  <w:sz w:val="18"/>
                                </w:rPr>
                                <w:t xml:space="preserve"> </w:t>
                              </w:r>
                              <w:r>
                                <w:rPr>
                                  <w:rFonts w:ascii="Courier New" w:hAnsi="Courier New"/>
                                  <w:sz w:val="18"/>
                                </w:rPr>
                                <w:t>view</w:t>
                              </w:r>
                              <w:r>
                                <w:rPr>
                                  <w:rFonts w:ascii="Courier New" w:hAnsi="Courier New"/>
                                  <w:spacing w:val="-9"/>
                                  <w:sz w:val="18"/>
                                </w:rPr>
                                <w:t xml:space="preserve"> </w:t>
                              </w:r>
                              <w:r>
                                <w:rPr>
                                  <w:rFonts w:ascii="Courier New" w:hAnsi="Courier New"/>
                                  <w:spacing w:val="-4"/>
                                  <w:sz w:val="18"/>
                                </w:rPr>
                                <w:t>type</w:t>
                              </w:r>
                            </w:p>
                            <w:p>
                              <w:pPr>
                                <w:pStyle w:val="Normal"/>
                                <w:spacing w:lineRule="exact" w:line="202"/>
                                <w:ind w:left="1965" w:hanging="0"/>
                                <w:rPr>
                                  <w:rFonts w:ascii="Courier New" w:hAnsi="Courier New"/>
                                  <w:sz w:val="18"/>
                                </w:rPr>
                              </w:pPr>
                              <w:r>
                                <w:rPr>
                                  <w:rFonts w:ascii="Courier New" w:hAnsi="Courier New"/>
                                  <w:spacing w:val="-2"/>
                                  <w:sz w:val="18"/>
                                </w:rPr>
                                <w:t>$viewType")</w:t>
                              </w:r>
                            </w:p>
                            <w:p>
                              <w:pPr>
                                <w:pStyle w:val="Normal"/>
                                <w:spacing w:before="16" w:after="0"/>
                                <w:ind w:left="1317" w:hanging="0"/>
                                <w:rPr>
                                  <w:rFonts w:ascii="Courier New" w:hAnsi="Courier New"/>
                                  <w:sz w:val="18"/>
                                </w:rPr>
                              </w:pPr>
                              <w:r>
                                <w:rPr>
                                  <w:rFonts w:ascii="Courier New" w:hAnsi="Courier New"/>
                                  <w:sz w:val="18"/>
                                </w:rPr>
                                <w:t>}</w:t>
                              </w:r>
                            </w:p>
                            <w:p>
                              <w:pPr>
                                <w:pStyle w:val="Normal"/>
                                <w:spacing w:lineRule="atLeast" w:line="560"/>
                                <w:ind w:left="885" w:right="1350" w:hanging="0"/>
                                <w:rPr>
                                  <w:rFonts w:ascii="Courier New" w:hAnsi="Courier New"/>
                                  <w:sz w:val="18"/>
                                </w:rPr>
                              </w:pPr>
                              <w:r>
                                <w:rPr>
                                  <w:rFonts w:ascii="Courier New" w:hAnsi="Courier New"/>
                                  <w:sz w:val="18"/>
                                </w:rPr>
                                <w:t>override</w:t>
                              </w:r>
                              <w:r>
                                <w:rPr>
                                  <w:rFonts w:ascii="Courier New" w:hAnsi="Courier New"/>
                                  <w:spacing w:val="40"/>
                                  <w:sz w:val="18"/>
                                </w:rPr>
                                <w:t xml:space="preserve"> </w:t>
                              </w:r>
                              <w:r>
                                <w:rPr>
                                  <w:rFonts w:ascii="Courier New" w:hAnsi="Courier New"/>
                                  <w:sz w:val="18"/>
                                </w:rPr>
                                <w:t>fun</w:t>
                              </w:r>
                              <w:r>
                                <w:rPr>
                                  <w:rFonts w:ascii="Courier New" w:hAnsi="Courier New"/>
                                  <w:spacing w:val="40"/>
                                  <w:sz w:val="18"/>
                                </w:rPr>
                                <w:t xml:space="preserve"> </w:t>
                              </w:r>
                              <w:r>
                                <w:rPr>
                                  <w:rFonts w:ascii="Courier New" w:hAnsi="Courier New"/>
                                  <w:sz w:val="18"/>
                                </w:rPr>
                                <w:t>getItemCount()</w:t>
                              </w:r>
                              <w:r>
                                <w:rPr>
                                  <w:rFonts w:ascii="Courier New" w:hAnsi="Courier New"/>
                                  <w:spacing w:val="40"/>
                                  <w:sz w:val="18"/>
                                </w:rPr>
                                <w:t xml:space="preserve"> </w:t>
                              </w:r>
                              <w:r>
                                <w:rPr>
                                  <w:rFonts w:ascii="Courier New" w:hAnsi="Courier New"/>
                                  <w:sz w:val="18"/>
                                </w:rPr>
                                <w:t>=</w:t>
                              </w:r>
                              <w:r>
                                <w:rPr>
                                  <w:rFonts w:ascii="Courier New" w:hAnsi="Courier New"/>
                                  <w:spacing w:val="40"/>
                                  <w:sz w:val="18"/>
                                </w:rPr>
                                <w:t xml:space="preserve"> </w:t>
                              </w:r>
                              <w:r>
                                <w:rPr>
                                  <w:rFonts w:ascii="Courier New" w:hAnsi="Courier New"/>
                                  <w:sz w:val="18"/>
                                </w:rPr>
                                <w:t>listItems.size override</w:t>
                              </w:r>
                              <w:r>
                                <w:rPr>
                                  <w:rFonts w:ascii="Courier New" w:hAnsi="Courier New"/>
                                  <w:spacing w:val="-14"/>
                                  <w:sz w:val="18"/>
                                </w:rPr>
                                <w:t xml:space="preserve"> </w:t>
                              </w:r>
                              <w:r>
                                <w:rPr>
                                  <w:rFonts w:ascii="Courier New" w:hAnsi="Courier New"/>
                                  <w:sz w:val="18"/>
                                </w:rPr>
                                <w:t>fun</w:t>
                              </w:r>
                              <w:r>
                                <w:rPr>
                                  <w:rFonts w:ascii="Courier New" w:hAnsi="Courier New"/>
                                  <w:spacing w:val="-14"/>
                                  <w:sz w:val="18"/>
                                </w:rPr>
                                <w:t xml:space="preserve"> </w:t>
                              </w:r>
                              <w:r>
                                <w:rPr>
                                  <w:rFonts w:ascii="Courier New" w:hAnsi="Courier New"/>
                                  <w:sz w:val="18"/>
                                </w:rPr>
                                <w:t>onBindViewHolder(holder:</w:t>
                              </w:r>
                              <w:r>
                                <w:rPr>
                                  <w:rFonts w:ascii="Courier New" w:hAnsi="Courier New"/>
                                  <w:spacing w:val="-14"/>
                                  <w:sz w:val="18"/>
                                </w:rPr>
                                <w:t xml:space="preserve"> </w:t>
                              </w:r>
                              <w:r>
                                <w:rPr>
                                  <w:rFonts w:ascii="Courier New" w:hAnsi="Courier New"/>
                                  <w:sz w:val="18"/>
                                </w:rPr>
                                <w:t>BaseViewHolder,</w:t>
                              </w:r>
                            </w:p>
                            <w:p>
                              <w:pPr>
                                <w:pStyle w:val="Normal"/>
                                <w:spacing w:before="76" w:after="0"/>
                                <w:ind w:left="1101" w:hanging="0"/>
                                <w:rPr>
                                  <w:rFonts w:ascii="Courier New" w:hAnsi="Courier New"/>
                                  <w:sz w:val="18"/>
                                </w:rPr>
                              </w:pPr>
                              <w:r>
                                <w:rPr>
                                  <w:rFonts w:ascii="Courier New" w:hAnsi="Courier New"/>
                                  <w:sz w:val="18"/>
                                </w:rPr>
                                <w:t>position:</w:t>
                              </w:r>
                              <w:r>
                                <w:rPr>
                                  <w:rFonts w:ascii="Courier New" w:hAnsi="Courier New"/>
                                  <w:spacing w:val="-5"/>
                                  <w:sz w:val="18"/>
                                </w:rPr>
                                <w:t xml:space="preserve"> </w:t>
                              </w:r>
                              <w:r>
                                <w:rPr>
                                  <w:rFonts w:ascii="Courier New" w:hAnsi="Courier New"/>
                                  <w:sz w:val="18"/>
                                </w:rPr>
                                <w:t>Int)</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pacing w:val="-2"/>
                                  <w:sz w:val="18"/>
                                </w:rPr>
                                <w:t>holder.bindData(listItems[position])</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inline>
            </w:drawing>
          </mc:Choice>
          <mc:Fallback>
            <w:pict>
              <v:group id="shape_0" alt="Shape338" style="position:absolute;margin-left:0pt;margin-top:-199.3pt;width:399.6pt;height:199.25pt" coordorigin="0,-3986" coordsize="7992,3985">
                <v:rect id="shape_0" path="m0,0l-2147483645,0l-2147483645,-2147483646l0,-2147483646xe" fillcolor="#f6f6f6" stroked="f" o:allowincell="f" style="position:absolute;left:0;top:-3976;width:7991;height:3964;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3966;width:7991;height:3944;mso-wrap-style:square;v-text-anchor:top;mso-position-vertical:top">
                  <v:fill o:detectmouseclick="t" on="false"/>
                  <v:stroke color="#3465a4" joinstyle="round" endcap="flat"/>
                  <v:textbox>
                    <w:txbxContent>
                      <w:p>
                        <w:pPr>
                          <w:pStyle w:val="Normal"/>
                          <w:spacing w:before="40" w:after="0"/>
                          <w:ind w:left="2397" w:hanging="0"/>
                          <w:rPr>
                            <w:rFonts w:ascii="Courier New" w:hAnsi="Courier New"/>
                            <w:sz w:val="18"/>
                          </w:rPr>
                        </w:pPr>
                        <w:r>
                          <w:rPr>
                            <w:rFonts w:ascii="Courier New" w:hAnsi="Courier New"/>
                            <w:sz w:val="18"/>
                          </w:rPr>
                          <w:t>parent,</w:t>
                        </w:r>
                        <w:r>
                          <w:rPr>
                            <w:rFonts w:ascii="Courier New" w:hAnsi="Courier New"/>
                            <w:spacing w:val="-7"/>
                            <w:sz w:val="18"/>
                          </w:rPr>
                          <w:t xml:space="preserve"> </w:t>
                        </w:r>
                        <w:r>
                          <w:rPr>
                            <w:rFonts w:ascii="Courier New" w:hAnsi="Courier New"/>
                            <w:spacing w:val="-2"/>
                            <w:sz w:val="18"/>
                          </w:rPr>
                          <w:t>false)</w:t>
                        </w:r>
                      </w:p>
                      <w:p>
                        <w:pPr>
                          <w:pStyle w:val="Normal"/>
                          <w:spacing w:before="76" w:after="0"/>
                          <w:ind w:left="1749" w:hanging="0"/>
                          <w:rPr>
                            <w:rFonts w:ascii="Courier New" w:hAnsi="Courier New"/>
                            <w:sz w:val="18"/>
                          </w:rPr>
                        </w:pPr>
                        <w:r>
                          <w:rPr>
                            <w:rFonts w:ascii="Courier New" w:hAnsi="Courier New"/>
                            <w:sz w:val="18"/>
                          </w:rPr>
                          <w:t>)</w:t>
                        </w:r>
                      </w:p>
                      <w:p>
                        <w:pPr>
                          <w:pStyle w:val="Normal"/>
                          <w:spacing w:before="76" w:after="0"/>
                          <w:ind w:left="1749" w:hanging="0"/>
                          <w:rPr>
                            <w:rFonts w:ascii="Courier New" w:hAnsi="Courier New"/>
                            <w:sz w:val="18"/>
                          </w:rPr>
                        </w:pPr>
                        <w:r>
                          <w:rPr>
                            <w:rFonts w:ascii="Courier New" w:hAnsi="Courier New"/>
                            <w:sz w:val="18"/>
                          </w:rPr>
                          <w:t>VIEW_TYPE_RECIPE</w:t>
                        </w:r>
                        <w:r>
                          <w:rPr>
                            <w:rFonts w:ascii="Courier New" w:hAnsi="Courier New"/>
                            <w:spacing w:val="-9"/>
                            <w:sz w:val="18"/>
                          </w:rPr>
                          <w:t xml:space="preserve"> </w:t>
                        </w:r>
                        <w:r>
                          <w:rPr>
                            <w:rFonts w:ascii="Courier New" w:hAnsi="Courier New"/>
                            <w:sz w:val="18"/>
                          </w:rPr>
                          <w:t>-&gt;</w:t>
                        </w:r>
                        <w:r>
                          <w:rPr>
                            <w:rFonts w:ascii="Courier New" w:hAnsi="Courier New"/>
                            <w:spacing w:val="-9"/>
                            <w:sz w:val="18"/>
                          </w:rPr>
                          <w:t xml:space="preserve"> </w:t>
                        </w:r>
                        <w:r>
                          <w:rPr>
                            <w:rFonts w:ascii="Courier New" w:hAnsi="Courier New"/>
                            <w:spacing w:val="-2"/>
                            <w:sz w:val="18"/>
                          </w:rPr>
                          <w:t>RecipeViewHolder(</w:t>
                        </w:r>
                      </w:p>
                      <w:p>
                        <w:pPr>
                          <w:pStyle w:val="Normal"/>
                          <w:spacing w:lineRule="exact" w:line="202" w:before="76" w:after="0"/>
                          <w:ind w:left="2181" w:hanging="0"/>
                          <w:rPr>
                            <w:rFonts w:ascii="Courier New" w:hAnsi="Courier New"/>
                            <w:sz w:val="18"/>
                          </w:rPr>
                        </w:pPr>
                        <w:r>
                          <w:rPr>
                            <w:rFonts w:ascii="Courier New" w:hAnsi="Courier New"/>
                            <w:spacing w:val="-7"/>
                            <w:sz w:val="18"/>
                          </w:rPr>
                          <w:t>layoutInflater.inflate(R.layout.item_recipe,</w:t>
                        </w:r>
                        <w:r>
                          <w:rPr>
                            <w:rFonts w:ascii="Courier New" w:hAnsi="Courier New"/>
                            <w:spacing w:val="26"/>
                            <w:sz w:val="18"/>
                          </w:rPr>
                          <w:t xml:space="preserve"> </w:t>
                        </w:r>
                        <w:r>
                          <w:rPr>
                            <w:rFonts w:ascii="Courier New" w:hAnsi="Courier New"/>
                            <w:spacing w:val="-2"/>
                            <w:sz w:val="18"/>
                          </w:rPr>
                          <w:t>parent,</w:t>
                        </w:r>
                      </w:p>
                      <w:p>
                        <w:pPr>
                          <w:pStyle w:val="Normal"/>
                          <w:spacing w:lineRule="exact" w:line="202"/>
                          <w:ind w:left="2397" w:hanging="0"/>
                          <w:rPr>
                            <w:rFonts w:ascii="Courier New" w:hAnsi="Courier New"/>
                            <w:sz w:val="18"/>
                          </w:rPr>
                        </w:pPr>
                        <w:r>
                          <w:rPr>
                            <w:rFonts w:ascii="Courier New" w:hAnsi="Courier New"/>
                            <w:spacing w:val="-2"/>
                            <w:sz w:val="18"/>
                          </w:rPr>
                          <w:t>false)</w:t>
                        </w:r>
                      </w:p>
                      <w:p>
                        <w:pPr>
                          <w:pStyle w:val="Normal"/>
                          <w:spacing w:before="17" w:after="0"/>
                          <w:ind w:left="1749" w:hanging="0"/>
                          <w:rPr>
                            <w:rFonts w:ascii="Courier New" w:hAnsi="Courier New"/>
                            <w:sz w:val="18"/>
                          </w:rPr>
                        </w:pPr>
                        <w:r>
                          <w:rPr>
                            <w:rFonts w:ascii="Courier New" w:hAnsi="Courier New"/>
                            <w:sz w:val="18"/>
                          </w:rPr>
                          <w:t>)</w:t>
                        </w:r>
                      </w:p>
                      <w:p>
                        <w:pPr>
                          <w:pStyle w:val="Normal"/>
                          <w:spacing w:lineRule="exact" w:line="202" w:before="76" w:after="0"/>
                          <w:ind w:left="1749" w:hanging="0"/>
                          <w:rPr>
                            <w:rFonts w:ascii="Courier New" w:hAnsi="Courier New"/>
                            <w:sz w:val="18"/>
                          </w:rPr>
                        </w:pPr>
                        <w:r>
                          <w:rPr>
                            <w:rFonts w:ascii="Courier New" w:hAnsi="Courier New"/>
                            <w:sz w:val="18"/>
                          </w:rPr>
                          <w:t>else</w:t>
                        </w:r>
                        <w:r>
                          <w:rPr>
                            <w:rFonts w:ascii="Courier New" w:hAnsi="Courier New"/>
                            <w:spacing w:val="-12"/>
                            <w:sz w:val="18"/>
                          </w:rPr>
                          <w:t xml:space="preserve"> </w:t>
                        </w:r>
                        <w:r>
                          <w:rPr>
                            <w:rFonts w:ascii="Courier New" w:hAnsi="Courier New"/>
                            <w:sz w:val="18"/>
                          </w:rPr>
                          <w:t>-&gt;</w:t>
                        </w:r>
                        <w:r>
                          <w:rPr>
                            <w:rFonts w:ascii="Courier New" w:hAnsi="Courier New"/>
                            <w:spacing w:val="-10"/>
                            <w:sz w:val="18"/>
                          </w:rPr>
                          <w:t xml:space="preserve"> </w:t>
                        </w:r>
                        <w:r>
                          <w:rPr>
                            <w:rFonts w:ascii="Courier New" w:hAnsi="Courier New"/>
                            <w:sz w:val="18"/>
                          </w:rPr>
                          <w:t>throw</w:t>
                        </w:r>
                        <w:r>
                          <w:rPr>
                            <w:rFonts w:ascii="Courier New" w:hAnsi="Courier New"/>
                            <w:spacing w:val="-9"/>
                            <w:sz w:val="18"/>
                          </w:rPr>
                          <w:t xml:space="preserve"> </w:t>
                        </w:r>
                        <w:r>
                          <w:rPr>
                            <w:rFonts w:ascii="Courier New" w:hAnsi="Courier New"/>
                            <w:sz w:val="18"/>
                          </w:rPr>
                          <w:t>IllegalStateException("Unexpected</w:t>
                        </w:r>
                        <w:r>
                          <w:rPr>
                            <w:rFonts w:ascii="Courier New" w:hAnsi="Courier New"/>
                            <w:spacing w:val="-10"/>
                            <w:sz w:val="18"/>
                          </w:rPr>
                          <w:t xml:space="preserve"> </w:t>
                        </w:r>
                        <w:r>
                          <w:rPr>
                            <w:rFonts w:ascii="Courier New" w:hAnsi="Courier New"/>
                            <w:sz w:val="18"/>
                          </w:rPr>
                          <w:t>view</w:t>
                        </w:r>
                        <w:r>
                          <w:rPr>
                            <w:rFonts w:ascii="Courier New" w:hAnsi="Courier New"/>
                            <w:spacing w:val="-9"/>
                            <w:sz w:val="18"/>
                          </w:rPr>
                          <w:t xml:space="preserve"> </w:t>
                        </w:r>
                        <w:r>
                          <w:rPr>
                            <w:rFonts w:ascii="Courier New" w:hAnsi="Courier New"/>
                            <w:spacing w:val="-4"/>
                            <w:sz w:val="18"/>
                          </w:rPr>
                          <w:t>type</w:t>
                        </w:r>
                      </w:p>
                      <w:p>
                        <w:pPr>
                          <w:pStyle w:val="Normal"/>
                          <w:spacing w:lineRule="exact" w:line="202"/>
                          <w:ind w:left="1965" w:hanging="0"/>
                          <w:rPr>
                            <w:rFonts w:ascii="Courier New" w:hAnsi="Courier New"/>
                            <w:sz w:val="18"/>
                          </w:rPr>
                        </w:pPr>
                        <w:r>
                          <w:rPr>
                            <w:rFonts w:ascii="Courier New" w:hAnsi="Courier New"/>
                            <w:spacing w:val="-2"/>
                            <w:sz w:val="18"/>
                          </w:rPr>
                          <w:t>$viewType")</w:t>
                        </w:r>
                      </w:p>
                      <w:p>
                        <w:pPr>
                          <w:pStyle w:val="Normal"/>
                          <w:spacing w:before="16" w:after="0"/>
                          <w:ind w:left="1317" w:hanging="0"/>
                          <w:rPr>
                            <w:rFonts w:ascii="Courier New" w:hAnsi="Courier New"/>
                            <w:sz w:val="18"/>
                          </w:rPr>
                        </w:pPr>
                        <w:r>
                          <w:rPr>
                            <w:rFonts w:ascii="Courier New" w:hAnsi="Courier New"/>
                            <w:sz w:val="18"/>
                          </w:rPr>
                          <w:t>}</w:t>
                        </w:r>
                      </w:p>
                      <w:p>
                        <w:pPr>
                          <w:pStyle w:val="Normal"/>
                          <w:spacing w:lineRule="atLeast" w:line="560"/>
                          <w:ind w:left="885" w:right="1350" w:hanging="0"/>
                          <w:rPr>
                            <w:rFonts w:ascii="Courier New" w:hAnsi="Courier New"/>
                            <w:sz w:val="18"/>
                          </w:rPr>
                        </w:pPr>
                        <w:r>
                          <w:rPr>
                            <w:rFonts w:ascii="Courier New" w:hAnsi="Courier New"/>
                            <w:sz w:val="18"/>
                          </w:rPr>
                          <w:t>override</w:t>
                        </w:r>
                        <w:r>
                          <w:rPr>
                            <w:rFonts w:ascii="Courier New" w:hAnsi="Courier New"/>
                            <w:spacing w:val="40"/>
                            <w:sz w:val="18"/>
                          </w:rPr>
                          <w:t xml:space="preserve"> </w:t>
                        </w:r>
                        <w:r>
                          <w:rPr>
                            <w:rFonts w:ascii="Courier New" w:hAnsi="Courier New"/>
                            <w:sz w:val="18"/>
                          </w:rPr>
                          <w:t>fun</w:t>
                        </w:r>
                        <w:r>
                          <w:rPr>
                            <w:rFonts w:ascii="Courier New" w:hAnsi="Courier New"/>
                            <w:spacing w:val="40"/>
                            <w:sz w:val="18"/>
                          </w:rPr>
                          <w:t xml:space="preserve"> </w:t>
                        </w:r>
                        <w:r>
                          <w:rPr>
                            <w:rFonts w:ascii="Courier New" w:hAnsi="Courier New"/>
                            <w:sz w:val="18"/>
                          </w:rPr>
                          <w:t>getItemCount()</w:t>
                        </w:r>
                        <w:r>
                          <w:rPr>
                            <w:rFonts w:ascii="Courier New" w:hAnsi="Courier New"/>
                            <w:spacing w:val="40"/>
                            <w:sz w:val="18"/>
                          </w:rPr>
                          <w:t xml:space="preserve"> </w:t>
                        </w:r>
                        <w:r>
                          <w:rPr>
                            <w:rFonts w:ascii="Courier New" w:hAnsi="Courier New"/>
                            <w:sz w:val="18"/>
                          </w:rPr>
                          <w:t>=</w:t>
                        </w:r>
                        <w:r>
                          <w:rPr>
                            <w:rFonts w:ascii="Courier New" w:hAnsi="Courier New"/>
                            <w:spacing w:val="40"/>
                            <w:sz w:val="18"/>
                          </w:rPr>
                          <w:t xml:space="preserve"> </w:t>
                        </w:r>
                        <w:r>
                          <w:rPr>
                            <w:rFonts w:ascii="Courier New" w:hAnsi="Courier New"/>
                            <w:sz w:val="18"/>
                          </w:rPr>
                          <w:t>listItems.size override</w:t>
                        </w:r>
                        <w:r>
                          <w:rPr>
                            <w:rFonts w:ascii="Courier New" w:hAnsi="Courier New"/>
                            <w:spacing w:val="-14"/>
                            <w:sz w:val="18"/>
                          </w:rPr>
                          <w:t xml:space="preserve"> </w:t>
                        </w:r>
                        <w:r>
                          <w:rPr>
                            <w:rFonts w:ascii="Courier New" w:hAnsi="Courier New"/>
                            <w:sz w:val="18"/>
                          </w:rPr>
                          <w:t>fun</w:t>
                        </w:r>
                        <w:r>
                          <w:rPr>
                            <w:rFonts w:ascii="Courier New" w:hAnsi="Courier New"/>
                            <w:spacing w:val="-14"/>
                            <w:sz w:val="18"/>
                          </w:rPr>
                          <w:t xml:space="preserve"> </w:t>
                        </w:r>
                        <w:r>
                          <w:rPr>
                            <w:rFonts w:ascii="Courier New" w:hAnsi="Courier New"/>
                            <w:sz w:val="18"/>
                          </w:rPr>
                          <w:t>onBindViewHolder(holder:</w:t>
                        </w:r>
                        <w:r>
                          <w:rPr>
                            <w:rFonts w:ascii="Courier New" w:hAnsi="Courier New"/>
                            <w:spacing w:val="-14"/>
                            <w:sz w:val="18"/>
                          </w:rPr>
                          <w:t xml:space="preserve"> </w:t>
                        </w:r>
                        <w:r>
                          <w:rPr>
                            <w:rFonts w:ascii="Courier New" w:hAnsi="Courier New"/>
                            <w:sz w:val="18"/>
                          </w:rPr>
                          <w:t>BaseViewHolder,</w:t>
                        </w:r>
                      </w:p>
                      <w:p>
                        <w:pPr>
                          <w:pStyle w:val="Normal"/>
                          <w:spacing w:before="76" w:after="0"/>
                          <w:ind w:left="1101" w:hanging="0"/>
                          <w:rPr>
                            <w:rFonts w:ascii="Courier New" w:hAnsi="Courier New"/>
                            <w:sz w:val="18"/>
                          </w:rPr>
                        </w:pPr>
                        <w:r>
                          <w:rPr>
                            <w:rFonts w:ascii="Courier New" w:hAnsi="Courier New"/>
                            <w:sz w:val="18"/>
                          </w:rPr>
                          <w:t>position:</w:t>
                        </w:r>
                        <w:r>
                          <w:rPr>
                            <w:rFonts w:ascii="Courier New" w:hAnsi="Courier New"/>
                            <w:spacing w:val="-5"/>
                            <w:sz w:val="18"/>
                          </w:rPr>
                          <w:t xml:space="preserve"> </w:t>
                        </w:r>
                        <w:r>
                          <w:rPr>
                            <w:rFonts w:ascii="Courier New" w:hAnsi="Courier New"/>
                            <w:sz w:val="18"/>
                          </w:rPr>
                          <w:t>Int)</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pacing w:val="-2"/>
                            <w:sz w:val="18"/>
                          </w:rPr>
                          <w:t>holder.bindData(listItems[position])</w:t>
                        </w:r>
                      </w:p>
                      <w:p>
                        <w:pPr>
                          <w:pStyle w:val="Normal"/>
                          <w:spacing w:before="76" w:after="0"/>
                          <w:ind w:left="453" w:hanging="0"/>
                          <w:rPr>
                            <w:rFonts w:ascii="Courier New" w:hAnsi="Courier New"/>
                            <w:sz w:val="18"/>
                          </w:rPr>
                        </w:pPr>
                        <w:r>
                          <w:rPr>
                            <w:rFonts w:ascii="Courier New" w:hAnsi="Courier New"/>
                            <w:sz w:val="18"/>
                          </w:rPr>
                          <w:t>}</w:t>
                        </w:r>
                      </w:p>
                    </w:txbxContent>
                  </v:textbox>
                  <w10:wrap type="square"/>
                </v:rect>
              </v:group>
            </w:pict>
          </mc:Fallback>
        </mc:AlternateContent>
      </w:r>
    </w:p>
    <w:p>
      <w:pPr>
        <w:pStyle w:val="ListParagraph"/>
        <w:numPr>
          <w:ilvl w:val="0"/>
          <w:numId w:val="11"/>
        </w:numPr>
        <w:tabs>
          <w:tab w:val="clear" w:pos="720"/>
          <w:tab w:val="left" w:pos="1274" w:leader="none"/>
        </w:tabs>
        <w:spacing w:before="42" w:after="0"/>
        <w:jc w:val="left"/>
        <w:rPr>
          <w:sz w:val="20"/>
        </w:rPr>
      </w:pPr>
      <w:r>
        <w:rPr>
          <w:sz w:val="20"/>
        </w:rPr>
        <w:t>Update</w:t>
      </w:r>
      <w:r>
        <w:rPr>
          <w:spacing w:val="-11"/>
          <w:sz w:val="20"/>
        </w:rPr>
        <w:t xml:space="preserve"> </w:t>
      </w:r>
      <w:r>
        <w:rPr>
          <w:rFonts w:ascii="Courier New" w:hAnsi="Courier New"/>
          <w:b/>
        </w:rPr>
        <w:t>RecipeViewHolder</w:t>
      </w:r>
      <w:r>
        <w:rPr>
          <w:rFonts w:ascii="Courier New" w:hAnsi="Courier New"/>
          <w:b/>
          <w:spacing w:val="-80"/>
        </w:rPr>
        <w:t xml:space="preserve"> </w:t>
      </w:r>
      <w:r>
        <w:rPr>
          <w:sz w:val="20"/>
        </w:rPr>
        <w:t>to</w:t>
      </w:r>
      <w:r>
        <w:rPr>
          <w:spacing w:val="-5"/>
          <w:sz w:val="20"/>
        </w:rPr>
        <w:t xml:space="preserve"> </w:t>
      </w:r>
      <w:r>
        <w:rPr>
          <w:sz w:val="20"/>
        </w:rPr>
        <w:t>handle</w:t>
      </w:r>
      <w:r>
        <w:rPr>
          <w:spacing w:val="-5"/>
          <w:sz w:val="20"/>
        </w:rPr>
        <w:t xml:space="preserve"> </w:t>
      </w:r>
      <w:r>
        <w:rPr>
          <w:spacing w:val="-2"/>
          <w:sz w:val="20"/>
        </w:rPr>
        <w:t>clicks:</w:t>
      </w:r>
    </w:p>
    <w:p>
      <w:pPr>
        <w:sectPr>
          <w:headerReference w:type="even" r:id="rId200"/>
          <w:headerReference w:type="default" r:id="rId201"/>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0" w:after="0"/>
        <w:rPr>
          <w:sz w:val="8"/>
        </w:rPr>
      </w:pPr>
      <w:r>
        <w:rPr>
          <w:sz w:val="8"/>
        </w:rPr>
        <mc:AlternateContent>
          <mc:Choice Requires="wpg">
            <w:drawing>
              <wp:anchor behindDoc="0" distT="635" distB="0" distL="0" distR="4445" simplePos="0" locked="0" layoutInCell="0" allowOverlap="1" relativeHeight="1605" wp14:anchorId="4D09E0DF">
                <wp:simplePos x="0" y="0"/>
                <wp:positionH relativeFrom="page">
                  <wp:posOffset>1120140</wp:posOffset>
                </wp:positionH>
                <wp:positionV relativeFrom="paragraph">
                  <wp:posOffset>90170</wp:posOffset>
                </wp:positionV>
                <wp:extent cx="5074920" cy="3241675"/>
                <wp:effectExtent l="0" t="635" r="635" b="0"/>
                <wp:wrapTopAndBottom/>
                <wp:docPr id="549" name="docshapegroup385"/>
                <a:graphic xmlns:a="http://schemas.openxmlformats.org/drawingml/2006/main">
                  <a:graphicData uri="http://schemas.microsoft.com/office/word/2010/wordprocessingGroup">
                    <wpg:wgp>
                      <wpg:cNvGrpSpPr/>
                      <wpg:grpSpPr>
                        <a:xfrm>
                          <a:off x="0" y="0"/>
                          <a:ext cx="5074920" cy="3241800"/>
                          <a:chOff x="0" y="0"/>
                          <a:chExt cx="5074920" cy="3241800"/>
                        </a:xfrm>
                      </wpg:grpSpPr>
                      <wps:wsp>
                        <wps:cNvSpPr/>
                        <wps:spPr>
                          <a:xfrm>
                            <a:off x="0" y="6480"/>
                            <a:ext cx="5074920" cy="3228840"/>
                          </a:xfrm>
                          <a:prstGeom prst="rect">
                            <a:avLst/>
                          </a:prstGeom>
                          <a:solidFill>
                            <a:srgbClr val="f6f6f6"/>
                          </a:solidFill>
                          <a:ln w="0">
                            <a:noFill/>
                          </a:ln>
                        </wps:spPr>
                        <wps:style>
                          <a:lnRef idx="0"/>
                          <a:fillRef idx="0"/>
                          <a:effectRef idx="0"/>
                          <a:fontRef idx="minor"/>
                        </wps:style>
                        <wps:bodyPr/>
                      </wps:wsp>
                      <wps:wsp>
                        <wps:cNvSpPr/>
                        <wps:spPr>
                          <a:xfrm>
                            <a:off x="0" y="0"/>
                            <a:ext cx="5074920" cy="3241800"/>
                          </a:xfrm>
                          <a:custGeom>
                            <a:avLst/>
                            <a:gdLst>
                              <a:gd name="textAreaLeft" fmla="*/ 0 w 2877120"/>
                              <a:gd name="textAreaRight" fmla="*/ 2879280 w 2877120"/>
                              <a:gd name="textAreaTop" fmla="*/ 0 h 1837800"/>
                              <a:gd name="textAreaBottom" fmla="*/ 1839960 h 1837800"/>
                            </a:gdLst>
                            <a:ahLst/>
                            <a:rect l="textAreaLeft" t="textAreaTop" r="textAreaRight" b="textAreaBottom"/>
                            <a:pathLst>
                              <a:path w="7992" h="5105">
                                <a:moveTo>
                                  <a:pt x="7992" y="5084"/>
                                </a:moveTo>
                                <a:lnTo>
                                  <a:pt x="0" y="5084"/>
                                </a:lnTo>
                                <a:lnTo>
                                  <a:pt x="0" y="5104"/>
                                </a:lnTo>
                                <a:lnTo>
                                  <a:pt x="7992" y="5104"/>
                                </a:lnTo>
                                <a:lnTo>
                                  <a:pt x="7992" y="50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3216240"/>
                          </a:xfrm>
                          <a:prstGeom prst="rect">
                            <a:avLst/>
                          </a:prstGeom>
                          <a:noFill/>
                          <a:ln w="0">
                            <a:noFill/>
                          </a:ln>
                        </wps:spPr>
                        <wps:style>
                          <a:lnRef idx="0"/>
                          <a:fillRef idx="0"/>
                          <a:effectRef idx="0"/>
                          <a:fontRef idx="minor"/>
                        </wps:style>
                        <wps:txbx>
                          <w:txbxContent>
                            <w:p>
                              <w:pPr>
                                <w:pStyle w:val="Normal"/>
                                <w:spacing w:lineRule="auto" w:line="324" w:before="40" w:after="0"/>
                                <w:ind w:left="885" w:right="4318" w:hanging="432"/>
                                <w:rPr>
                                  <w:rFonts w:ascii="Courier New" w:hAnsi="Courier New"/>
                                  <w:b/>
                                  <w:b/>
                                  <w:sz w:val="18"/>
                                </w:rPr>
                              </w:pPr>
                              <w:r>
                                <w:rPr>
                                  <w:rFonts w:ascii="Courier New" w:hAnsi="Courier New"/>
                                  <w:sz w:val="18"/>
                                </w:rPr>
                                <w:t>class RecipeViewHolder( containerView:</w:t>
                              </w:r>
                              <w:r>
                                <w:rPr>
                                  <w:rFonts w:ascii="Courier New" w:hAnsi="Courier New"/>
                                  <w:spacing w:val="-29"/>
                                  <w:sz w:val="18"/>
                                </w:rPr>
                                <w:t xml:space="preserve"> </w:t>
                              </w:r>
                              <w:r>
                                <w:rPr>
                                  <w:rFonts w:ascii="Courier New" w:hAnsi="Courier New"/>
                                  <w:sz w:val="18"/>
                                </w:rPr>
                                <w:t>View</w:t>
                              </w:r>
                              <w:r>
                                <w:rPr>
                                  <w:rFonts w:ascii="Courier New" w:hAnsi="Courier New"/>
                                  <w:b/>
                                  <w:sz w:val="18"/>
                                </w:rPr>
                                <w:t>,</w:t>
                              </w:r>
                            </w:p>
                            <w:p>
                              <w:pPr>
                                <w:pStyle w:val="Normal"/>
                                <w:spacing w:before="1" w:after="0"/>
                                <w:ind w:left="885" w:hanging="0"/>
                                <w:rPr>
                                  <w:rFonts w:ascii="Courier New" w:hAnsi="Courier New"/>
                                  <w:b/>
                                  <w:b/>
                                  <w:sz w:val="18"/>
                                </w:rPr>
                              </w:pPr>
                              <w:r>
                                <w:rPr>
                                  <w:rFonts w:ascii="Courier New" w:hAnsi="Courier New"/>
                                  <w:b/>
                                  <w:sz w:val="18"/>
                                </w:rPr>
                                <w:t>private</w:t>
                              </w:r>
                              <w:r>
                                <w:rPr>
                                  <w:rFonts w:ascii="Courier New" w:hAnsi="Courier New"/>
                                  <w:b/>
                                  <w:spacing w:val="-9"/>
                                  <w:sz w:val="18"/>
                                </w:rPr>
                                <w:t xml:space="preserve"> </w:t>
                              </w:r>
                              <w:r>
                                <w:rPr>
                                  <w:rFonts w:ascii="Courier New" w:hAnsi="Courier New"/>
                                  <w:b/>
                                  <w:sz w:val="18"/>
                                </w:rPr>
                                <w:t>val</w:t>
                              </w:r>
                              <w:r>
                                <w:rPr>
                                  <w:rFonts w:ascii="Courier New" w:hAnsi="Courier New"/>
                                  <w:b/>
                                  <w:spacing w:val="-9"/>
                                  <w:sz w:val="18"/>
                                </w:rPr>
                                <w:t xml:space="preserve"> </w:t>
                              </w:r>
                              <w:r>
                                <w:rPr>
                                  <w:rFonts w:ascii="Courier New" w:hAnsi="Courier New"/>
                                  <w:b/>
                                  <w:sz w:val="18"/>
                                </w:rPr>
                                <w:t>onClickListener:</w:t>
                              </w:r>
                              <w:r>
                                <w:rPr>
                                  <w:rFonts w:ascii="Courier New" w:hAnsi="Courier New"/>
                                  <w:b/>
                                  <w:spacing w:val="-8"/>
                                  <w:sz w:val="18"/>
                                </w:rPr>
                                <w:t xml:space="preserve"> </w:t>
                              </w:r>
                              <w:r>
                                <w:rPr>
                                  <w:rFonts w:ascii="Courier New" w:hAnsi="Courier New"/>
                                  <w:b/>
                                  <w:spacing w:val="-2"/>
                                  <w:sz w:val="18"/>
                                </w:rPr>
                                <w:t>OnClickListener</w:t>
                              </w:r>
                            </w:p>
                            <w:p>
                              <w:pPr>
                                <w:pStyle w:val="Normal"/>
                                <w:spacing w:lineRule="auto" w:line="324" w:before="77" w:after="0"/>
                                <w:ind w:left="885" w:right="3699" w:hanging="432"/>
                                <w:rPr>
                                  <w:rFonts w:ascii="Courier New" w:hAnsi="Courier New"/>
                                  <w:sz w:val="18"/>
                                </w:rPr>
                              </w:pPr>
                              <w:r>
                                <w:rPr>
                                  <w:rFonts w:ascii="Courier New" w:hAnsi="Courier New"/>
                                  <w:sz w:val="18"/>
                                </w:rPr>
                                <w:t>)</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BaseViewHolder(containerView)</w:t>
                              </w:r>
                              <w:r>
                                <w:rPr>
                                  <w:rFonts w:ascii="Courier New" w:hAnsi="Courier New"/>
                                  <w:spacing w:val="-13"/>
                                  <w:sz w:val="18"/>
                                </w:rPr>
                                <w:t xml:space="preserve"> </w:t>
                              </w:r>
                              <w:r>
                                <w:rPr>
                                  <w:rFonts w:ascii="Courier New" w:hAnsi="Courier New"/>
                                  <w:sz w:val="18"/>
                                </w:rPr>
                                <w:t>{ private</w:t>
                              </w:r>
                              <w:r>
                                <w:rPr>
                                  <w:rFonts w:ascii="Courier New" w:hAnsi="Courier New"/>
                                  <w:spacing w:val="-7"/>
                                  <w:sz w:val="18"/>
                                </w:rPr>
                                <w:t xml:space="preserve"> </w:t>
                              </w:r>
                              <w:r>
                                <w:rPr>
                                  <w:rFonts w:ascii="Courier New" w:hAnsi="Courier New"/>
                                  <w:sz w:val="18"/>
                                </w:rPr>
                                <w:t>val</w:t>
                              </w:r>
                              <w:r>
                                <w:rPr>
                                  <w:rFonts w:ascii="Courier New" w:hAnsi="Courier New"/>
                                  <w:spacing w:val="-7"/>
                                  <w:sz w:val="18"/>
                                </w:rPr>
                                <w:t xml:space="preserve"> </w:t>
                              </w:r>
                              <w:r>
                                <w:rPr>
                                  <w:rFonts w:ascii="Courier New" w:hAnsi="Courier New"/>
                                  <w:sz w:val="18"/>
                                </w:rPr>
                                <w:t>titleView:</w:t>
                              </w:r>
                              <w:r>
                                <w:rPr>
                                  <w:rFonts w:ascii="Courier New" w:hAnsi="Courier New"/>
                                  <w:spacing w:val="-6"/>
                                  <w:sz w:val="18"/>
                                </w:rPr>
                                <w:t xml:space="preserve"> </w:t>
                              </w:r>
                              <w:r>
                                <w:rPr>
                                  <w:rFonts w:ascii="Courier New" w:hAnsi="Courier New"/>
                                  <w:spacing w:val="-2"/>
                                  <w:sz w:val="18"/>
                                </w:rPr>
                                <w:t>TextView</w:t>
                              </w:r>
                            </w:p>
                            <w:p>
                              <w:pPr>
                                <w:pStyle w:val="Normal"/>
                                <w:spacing w:before="1" w:after="0"/>
                                <w:ind w:left="1749" w:hanging="0"/>
                                <w:rPr>
                                  <w:rFonts w:ascii="Courier New" w:hAnsi="Courier New"/>
                                  <w:sz w:val="18"/>
                                </w:rPr>
                              </w:pPr>
                              <w:r>
                                <w:rPr>
                                  <w:rFonts w:ascii="Courier New" w:hAnsi="Courier New"/>
                                  <w:spacing w:val="-2"/>
                                  <w:sz w:val="18"/>
                                </w:rPr>
                                <w:t>by</w:t>
                              </w:r>
                              <w:r>
                                <w:rPr>
                                  <w:rFonts w:ascii="Courier New" w:hAnsi="Courier New"/>
                                  <w:spacing w:val="-24"/>
                                  <w:sz w:val="18"/>
                                </w:rPr>
                                <w:t xml:space="preserve"> </w:t>
                              </w:r>
                              <w:r>
                                <w:rPr>
                                  <w:rFonts w:ascii="Courier New" w:hAnsi="Courier New"/>
                                  <w:spacing w:val="-2"/>
                                  <w:sz w:val="18"/>
                                </w:rPr>
                                <w:t>lazy</w:t>
                              </w:r>
                              <w:r>
                                <w:rPr>
                                  <w:rFonts w:ascii="Courier New" w:hAnsi="Courier New"/>
                                  <w:spacing w:val="-23"/>
                                  <w:sz w:val="18"/>
                                </w:rPr>
                                <w:t xml:space="preserve"> </w:t>
                              </w:r>
                              <w:r>
                                <w:rPr>
                                  <w:rFonts w:ascii="Courier New" w:hAnsi="Courier New"/>
                                  <w:spacing w:val="-2"/>
                                  <w:sz w:val="18"/>
                                </w:rPr>
                                <w:t>{</w:t>
                              </w:r>
                              <w:r>
                                <w:rPr>
                                  <w:rFonts w:ascii="Courier New" w:hAnsi="Courier New"/>
                                  <w:spacing w:val="-24"/>
                                  <w:sz w:val="18"/>
                                </w:rPr>
                                <w:t xml:space="preserve"> </w:t>
                              </w:r>
                              <w:r>
                                <w:rPr>
                                  <w:rFonts w:ascii="Courier New" w:hAnsi="Courier New"/>
                                  <w:spacing w:val="-2"/>
                                  <w:sz w:val="18"/>
                                </w:rPr>
                                <w:t>containerView.findViewById(R.id.recipe_title)</w:t>
                              </w:r>
                              <w:r>
                                <w:rPr>
                                  <w:rFonts w:ascii="Courier New" w:hAnsi="Courier New"/>
                                  <w:spacing w:val="-23"/>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lineRule="auto" w:line="324" w:before="129" w:after="0"/>
                                <w:ind w:left="1317" w:right="1274" w:hanging="432"/>
                                <w:rPr>
                                  <w:rFonts w:ascii="Courier New" w:hAnsi="Courier New"/>
                                  <w:b/>
                                  <w:b/>
                                  <w:sz w:val="18"/>
                                </w:rPr>
                              </w:pPr>
                              <w:r>
                                <w:rPr>
                                  <w:rFonts w:ascii="Courier New" w:hAnsi="Courier New"/>
                                  <w:sz w:val="18"/>
                                </w:rPr>
                                <w:t>override fun bindData(listItem: ListItem) { titleView.text</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(listItem</w:t>
                              </w:r>
                              <w:r>
                                <w:rPr>
                                  <w:rFonts w:ascii="Courier New" w:hAnsi="Courier New"/>
                                  <w:spacing w:val="-10"/>
                                  <w:sz w:val="18"/>
                                </w:rPr>
                                <w:t xml:space="preserve"> </w:t>
                              </w:r>
                              <w:r>
                                <w:rPr>
                                  <w:rFonts w:ascii="Courier New" w:hAnsi="Courier New"/>
                                  <w:sz w:val="18"/>
                                </w:rPr>
                                <w:t>as</w:t>
                              </w:r>
                              <w:r>
                                <w:rPr>
                                  <w:rFonts w:ascii="Courier New" w:hAnsi="Courier New"/>
                                  <w:spacing w:val="-10"/>
                                  <w:sz w:val="18"/>
                                </w:rPr>
                                <w:t xml:space="preserve"> </w:t>
                              </w:r>
                              <w:r>
                                <w:rPr>
                                  <w:rFonts w:ascii="Courier New" w:hAnsi="Courier New"/>
                                  <w:sz w:val="18"/>
                                </w:rPr>
                                <w:t xml:space="preserve">RecipeUiModel).title </w:t>
                              </w:r>
                              <w:r>
                                <w:rPr>
                                  <w:rFonts w:ascii="Courier New" w:hAnsi="Courier New"/>
                                  <w:b/>
                                  <w:sz w:val="18"/>
                                </w:rPr>
                                <w:t>titleView.setOnClickListener {</w:t>
                              </w:r>
                            </w:p>
                            <w:p>
                              <w:pPr>
                                <w:pStyle w:val="Normal"/>
                                <w:spacing w:before="2" w:after="0"/>
                                <w:ind w:left="1749" w:hanging="0"/>
                                <w:rPr>
                                  <w:rFonts w:ascii="Courier New" w:hAnsi="Courier New"/>
                                  <w:b/>
                                  <w:b/>
                                  <w:sz w:val="18"/>
                                </w:rPr>
                              </w:pPr>
                              <w:r>
                                <w:rPr>
                                  <w:rFonts w:ascii="Courier New" w:hAnsi="Courier New"/>
                                  <w:b/>
                                  <w:spacing w:val="-2"/>
                                  <w:sz w:val="18"/>
                                </w:rPr>
                                <w:t>onClickListener.onClick(listItem)</w:t>
                              </w:r>
                            </w:p>
                            <w:p>
                              <w:pPr>
                                <w:pStyle w:val="Normal"/>
                                <w:spacing w:before="76" w:after="0"/>
                                <w:ind w:left="1317" w:hanging="0"/>
                                <w:rPr>
                                  <w:rFonts w:ascii="Courier New" w:hAnsi="Courier New"/>
                                  <w:b/>
                                  <w:b/>
                                  <w:sz w:val="18"/>
                                </w:rPr>
                              </w:pPr>
                              <w:r>
                                <w:rPr>
                                  <w:rFonts w:ascii="Courier New" w:hAnsi="Courier New"/>
                                  <w:b/>
                                  <w:sz w:val="18"/>
                                </w:rPr>
                                <w:t>}</w:t>
                              </w:r>
                            </w:p>
                            <w:p>
                              <w:pPr>
                                <w:pStyle w:val="Normal"/>
                                <w:spacing w:before="77"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before="129" w:after="0"/>
                                <w:ind w:left="885" w:hanging="0"/>
                                <w:rPr>
                                  <w:rFonts w:ascii="Courier New" w:hAnsi="Courier New"/>
                                  <w:b/>
                                  <w:b/>
                                  <w:sz w:val="18"/>
                                </w:rPr>
                              </w:pPr>
                              <w:r>
                                <w:rPr>
                                  <w:rFonts w:ascii="Courier New" w:hAnsi="Courier New"/>
                                  <w:b/>
                                  <w:sz w:val="18"/>
                                </w:rPr>
                                <w:t>interface</w:t>
                              </w:r>
                              <w:r>
                                <w:rPr>
                                  <w:rFonts w:ascii="Courier New" w:hAnsi="Courier New"/>
                                  <w:b/>
                                  <w:spacing w:val="-12"/>
                                  <w:sz w:val="18"/>
                                </w:rPr>
                                <w:t xml:space="preserve"> </w:t>
                              </w:r>
                              <w:r>
                                <w:rPr>
                                  <w:rFonts w:ascii="Courier New" w:hAnsi="Courier New"/>
                                  <w:b/>
                                  <w:sz w:val="18"/>
                                </w:rPr>
                                <w:t>OnClickListener</w:t>
                              </w:r>
                              <w:r>
                                <w:rPr>
                                  <w:rFonts w:ascii="Courier New" w:hAnsi="Courier New"/>
                                  <w:b/>
                                  <w:spacing w:val="-12"/>
                                  <w:sz w:val="18"/>
                                </w:rPr>
                                <w:t xml:space="preserve"> </w:t>
                              </w:r>
                              <w:r>
                                <w:rPr>
                                  <w:rFonts w:ascii="Courier New" w:hAnsi="Courier New"/>
                                  <w:b/>
                                  <w:spacing w:val="-10"/>
                                  <w:sz w:val="18"/>
                                </w:rPr>
                                <w:t>{</w:t>
                              </w:r>
                            </w:p>
                            <w:p>
                              <w:pPr>
                                <w:pStyle w:val="Normal"/>
                                <w:spacing w:before="76" w:after="0"/>
                                <w:ind w:left="1317" w:hanging="0"/>
                                <w:rPr>
                                  <w:rFonts w:ascii="Courier New" w:hAnsi="Courier New"/>
                                  <w:b/>
                                  <w:b/>
                                  <w:sz w:val="18"/>
                                </w:rPr>
                              </w:pPr>
                              <w:r>
                                <w:rPr>
                                  <w:rFonts w:ascii="Courier New" w:hAnsi="Courier New"/>
                                  <w:b/>
                                  <w:sz w:val="18"/>
                                </w:rPr>
                                <w:t>fun</w:t>
                              </w:r>
                              <w:r>
                                <w:rPr>
                                  <w:rFonts w:ascii="Courier New" w:hAnsi="Courier New"/>
                                  <w:b/>
                                  <w:spacing w:val="-9"/>
                                  <w:sz w:val="18"/>
                                </w:rPr>
                                <w:t xml:space="preserve"> </w:t>
                              </w:r>
                              <w:r>
                                <w:rPr>
                                  <w:rFonts w:ascii="Courier New" w:hAnsi="Courier New"/>
                                  <w:b/>
                                  <w:sz w:val="18"/>
                                </w:rPr>
                                <w:t>onClick(recipe:</w:t>
                              </w:r>
                              <w:r>
                                <w:rPr>
                                  <w:rFonts w:ascii="Courier New" w:hAnsi="Courier New"/>
                                  <w:b/>
                                  <w:spacing w:val="-9"/>
                                  <w:sz w:val="18"/>
                                </w:rPr>
                                <w:t xml:space="preserve"> </w:t>
                              </w:r>
                              <w:r>
                                <w:rPr>
                                  <w:rFonts w:ascii="Courier New" w:hAnsi="Courier New"/>
                                  <w:b/>
                                  <w:spacing w:val="-2"/>
                                  <w:sz w:val="18"/>
                                </w:rPr>
                                <w:t>RecipeUiModel)</w:t>
                              </w:r>
                            </w:p>
                            <w:p>
                              <w:pPr>
                                <w:pStyle w:val="Normal"/>
                                <w:spacing w:before="76" w:after="0"/>
                                <w:ind w:left="885" w:hanging="0"/>
                                <w:rPr>
                                  <w:rFonts w:ascii="Courier New" w:hAnsi="Courier New"/>
                                  <w:b/>
                                  <w:b/>
                                  <w:sz w:val="18"/>
                                </w:rPr>
                              </w:pPr>
                              <w:r>
                                <w:rPr>
                                  <w:rFonts w:ascii="Courier New" w:hAnsi="Courier New"/>
                                  <w:b/>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385" style="position:absolute;margin-left:88.2pt;margin-top:7.1pt;width:399.6pt;height:255.25pt" coordorigin="1764,142" coordsize="7992,5105">
                <v:rect id="shape_0" path="m0,0l-2147483645,0l-2147483645,-2147483646l0,-2147483646xe" fillcolor="#f6f6f6" stroked="f" o:allowincell="f" style="position:absolute;left:1764;top:152;width:7991;height:508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2;width:7991;height:5064;mso-wrap-style:square;v-text-anchor:top;mso-position-horizontal-relative:page">
                  <v:fill o:detectmouseclick="t" on="false"/>
                  <v:stroke color="#3465a4" joinstyle="round" endcap="flat"/>
                  <v:textbox>
                    <w:txbxContent>
                      <w:p>
                        <w:pPr>
                          <w:pStyle w:val="Normal"/>
                          <w:spacing w:lineRule="auto" w:line="324" w:before="40" w:after="0"/>
                          <w:ind w:left="885" w:right="4318" w:hanging="432"/>
                          <w:rPr>
                            <w:rFonts w:ascii="Courier New" w:hAnsi="Courier New"/>
                            <w:b/>
                            <w:b/>
                            <w:sz w:val="18"/>
                          </w:rPr>
                        </w:pPr>
                        <w:r>
                          <w:rPr>
                            <w:rFonts w:ascii="Courier New" w:hAnsi="Courier New"/>
                            <w:sz w:val="18"/>
                          </w:rPr>
                          <w:t>class RecipeViewHolder( containerView:</w:t>
                        </w:r>
                        <w:r>
                          <w:rPr>
                            <w:rFonts w:ascii="Courier New" w:hAnsi="Courier New"/>
                            <w:spacing w:val="-29"/>
                            <w:sz w:val="18"/>
                          </w:rPr>
                          <w:t xml:space="preserve"> </w:t>
                        </w:r>
                        <w:r>
                          <w:rPr>
                            <w:rFonts w:ascii="Courier New" w:hAnsi="Courier New"/>
                            <w:sz w:val="18"/>
                          </w:rPr>
                          <w:t>View</w:t>
                        </w:r>
                        <w:r>
                          <w:rPr>
                            <w:rFonts w:ascii="Courier New" w:hAnsi="Courier New"/>
                            <w:b/>
                            <w:sz w:val="18"/>
                          </w:rPr>
                          <w:t>,</w:t>
                        </w:r>
                      </w:p>
                      <w:p>
                        <w:pPr>
                          <w:pStyle w:val="Normal"/>
                          <w:spacing w:before="1" w:after="0"/>
                          <w:ind w:left="885" w:hanging="0"/>
                          <w:rPr>
                            <w:rFonts w:ascii="Courier New" w:hAnsi="Courier New"/>
                            <w:b/>
                            <w:b/>
                            <w:sz w:val="18"/>
                          </w:rPr>
                        </w:pPr>
                        <w:r>
                          <w:rPr>
                            <w:rFonts w:ascii="Courier New" w:hAnsi="Courier New"/>
                            <w:b/>
                            <w:sz w:val="18"/>
                          </w:rPr>
                          <w:t>private</w:t>
                        </w:r>
                        <w:r>
                          <w:rPr>
                            <w:rFonts w:ascii="Courier New" w:hAnsi="Courier New"/>
                            <w:b/>
                            <w:spacing w:val="-9"/>
                            <w:sz w:val="18"/>
                          </w:rPr>
                          <w:t xml:space="preserve"> </w:t>
                        </w:r>
                        <w:r>
                          <w:rPr>
                            <w:rFonts w:ascii="Courier New" w:hAnsi="Courier New"/>
                            <w:b/>
                            <w:sz w:val="18"/>
                          </w:rPr>
                          <w:t>val</w:t>
                        </w:r>
                        <w:r>
                          <w:rPr>
                            <w:rFonts w:ascii="Courier New" w:hAnsi="Courier New"/>
                            <w:b/>
                            <w:spacing w:val="-9"/>
                            <w:sz w:val="18"/>
                          </w:rPr>
                          <w:t xml:space="preserve"> </w:t>
                        </w:r>
                        <w:r>
                          <w:rPr>
                            <w:rFonts w:ascii="Courier New" w:hAnsi="Courier New"/>
                            <w:b/>
                            <w:sz w:val="18"/>
                          </w:rPr>
                          <w:t>onClickListener:</w:t>
                        </w:r>
                        <w:r>
                          <w:rPr>
                            <w:rFonts w:ascii="Courier New" w:hAnsi="Courier New"/>
                            <w:b/>
                            <w:spacing w:val="-8"/>
                            <w:sz w:val="18"/>
                          </w:rPr>
                          <w:t xml:space="preserve"> </w:t>
                        </w:r>
                        <w:r>
                          <w:rPr>
                            <w:rFonts w:ascii="Courier New" w:hAnsi="Courier New"/>
                            <w:b/>
                            <w:spacing w:val="-2"/>
                            <w:sz w:val="18"/>
                          </w:rPr>
                          <w:t>OnClickListener</w:t>
                        </w:r>
                      </w:p>
                      <w:p>
                        <w:pPr>
                          <w:pStyle w:val="Normal"/>
                          <w:spacing w:lineRule="auto" w:line="324" w:before="77" w:after="0"/>
                          <w:ind w:left="885" w:right="3699" w:hanging="432"/>
                          <w:rPr>
                            <w:rFonts w:ascii="Courier New" w:hAnsi="Courier New"/>
                            <w:sz w:val="18"/>
                          </w:rPr>
                        </w:pPr>
                        <w:r>
                          <w:rPr>
                            <w:rFonts w:ascii="Courier New" w:hAnsi="Courier New"/>
                            <w:sz w:val="18"/>
                          </w:rPr>
                          <w:t>)</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BaseViewHolder(containerView)</w:t>
                        </w:r>
                        <w:r>
                          <w:rPr>
                            <w:rFonts w:ascii="Courier New" w:hAnsi="Courier New"/>
                            <w:spacing w:val="-13"/>
                            <w:sz w:val="18"/>
                          </w:rPr>
                          <w:t xml:space="preserve"> </w:t>
                        </w:r>
                        <w:r>
                          <w:rPr>
                            <w:rFonts w:ascii="Courier New" w:hAnsi="Courier New"/>
                            <w:sz w:val="18"/>
                          </w:rPr>
                          <w:t>{ private</w:t>
                        </w:r>
                        <w:r>
                          <w:rPr>
                            <w:rFonts w:ascii="Courier New" w:hAnsi="Courier New"/>
                            <w:spacing w:val="-7"/>
                            <w:sz w:val="18"/>
                          </w:rPr>
                          <w:t xml:space="preserve"> </w:t>
                        </w:r>
                        <w:r>
                          <w:rPr>
                            <w:rFonts w:ascii="Courier New" w:hAnsi="Courier New"/>
                            <w:sz w:val="18"/>
                          </w:rPr>
                          <w:t>val</w:t>
                        </w:r>
                        <w:r>
                          <w:rPr>
                            <w:rFonts w:ascii="Courier New" w:hAnsi="Courier New"/>
                            <w:spacing w:val="-7"/>
                            <w:sz w:val="18"/>
                          </w:rPr>
                          <w:t xml:space="preserve"> </w:t>
                        </w:r>
                        <w:r>
                          <w:rPr>
                            <w:rFonts w:ascii="Courier New" w:hAnsi="Courier New"/>
                            <w:sz w:val="18"/>
                          </w:rPr>
                          <w:t>titleView:</w:t>
                        </w:r>
                        <w:r>
                          <w:rPr>
                            <w:rFonts w:ascii="Courier New" w:hAnsi="Courier New"/>
                            <w:spacing w:val="-6"/>
                            <w:sz w:val="18"/>
                          </w:rPr>
                          <w:t xml:space="preserve"> </w:t>
                        </w:r>
                        <w:r>
                          <w:rPr>
                            <w:rFonts w:ascii="Courier New" w:hAnsi="Courier New"/>
                            <w:spacing w:val="-2"/>
                            <w:sz w:val="18"/>
                          </w:rPr>
                          <w:t>TextView</w:t>
                        </w:r>
                      </w:p>
                      <w:p>
                        <w:pPr>
                          <w:pStyle w:val="Normal"/>
                          <w:spacing w:before="1" w:after="0"/>
                          <w:ind w:left="1749" w:hanging="0"/>
                          <w:rPr>
                            <w:rFonts w:ascii="Courier New" w:hAnsi="Courier New"/>
                            <w:sz w:val="18"/>
                          </w:rPr>
                        </w:pPr>
                        <w:r>
                          <w:rPr>
                            <w:rFonts w:ascii="Courier New" w:hAnsi="Courier New"/>
                            <w:spacing w:val="-2"/>
                            <w:sz w:val="18"/>
                          </w:rPr>
                          <w:t>by</w:t>
                        </w:r>
                        <w:r>
                          <w:rPr>
                            <w:rFonts w:ascii="Courier New" w:hAnsi="Courier New"/>
                            <w:spacing w:val="-24"/>
                            <w:sz w:val="18"/>
                          </w:rPr>
                          <w:t xml:space="preserve"> </w:t>
                        </w:r>
                        <w:r>
                          <w:rPr>
                            <w:rFonts w:ascii="Courier New" w:hAnsi="Courier New"/>
                            <w:spacing w:val="-2"/>
                            <w:sz w:val="18"/>
                          </w:rPr>
                          <w:t>lazy</w:t>
                        </w:r>
                        <w:r>
                          <w:rPr>
                            <w:rFonts w:ascii="Courier New" w:hAnsi="Courier New"/>
                            <w:spacing w:val="-23"/>
                            <w:sz w:val="18"/>
                          </w:rPr>
                          <w:t xml:space="preserve"> </w:t>
                        </w:r>
                        <w:r>
                          <w:rPr>
                            <w:rFonts w:ascii="Courier New" w:hAnsi="Courier New"/>
                            <w:spacing w:val="-2"/>
                            <w:sz w:val="18"/>
                          </w:rPr>
                          <w:t>{</w:t>
                        </w:r>
                        <w:r>
                          <w:rPr>
                            <w:rFonts w:ascii="Courier New" w:hAnsi="Courier New"/>
                            <w:spacing w:val="-24"/>
                            <w:sz w:val="18"/>
                          </w:rPr>
                          <w:t xml:space="preserve"> </w:t>
                        </w:r>
                        <w:r>
                          <w:rPr>
                            <w:rFonts w:ascii="Courier New" w:hAnsi="Courier New"/>
                            <w:spacing w:val="-2"/>
                            <w:sz w:val="18"/>
                          </w:rPr>
                          <w:t>containerView.findViewById(R.id.recipe_title)</w:t>
                        </w:r>
                        <w:r>
                          <w:rPr>
                            <w:rFonts w:ascii="Courier New" w:hAnsi="Courier New"/>
                            <w:spacing w:val="-23"/>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lineRule="auto" w:line="324" w:before="129" w:after="0"/>
                          <w:ind w:left="1317" w:right="1274" w:hanging="432"/>
                          <w:rPr>
                            <w:rFonts w:ascii="Courier New" w:hAnsi="Courier New"/>
                            <w:b/>
                            <w:b/>
                            <w:sz w:val="18"/>
                          </w:rPr>
                        </w:pPr>
                        <w:r>
                          <w:rPr>
                            <w:rFonts w:ascii="Courier New" w:hAnsi="Courier New"/>
                            <w:sz w:val="18"/>
                          </w:rPr>
                          <w:t>override fun bindData(listItem: ListItem) { titleView.text</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(listItem</w:t>
                        </w:r>
                        <w:r>
                          <w:rPr>
                            <w:rFonts w:ascii="Courier New" w:hAnsi="Courier New"/>
                            <w:spacing w:val="-10"/>
                            <w:sz w:val="18"/>
                          </w:rPr>
                          <w:t xml:space="preserve"> </w:t>
                        </w:r>
                        <w:r>
                          <w:rPr>
                            <w:rFonts w:ascii="Courier New" w:hAnsi="Courier New"/>
                            <w:sz w:val="18"/>
                          </w:rPr>
                          <w:t>as</w:t>
                        </w:r>
                        <w:r>
                          <w:rPr>
                            <w:rFonts w:ascii="Courier New" w:hAnsi="Courier New"/>
                            <w:spacing w:val="-10"/>
                            <w:sz w:val="18"/>
                          </w:rPr>
                          <w:t xml:space="preserve"> </w:t>
                        </w:r>
                        <w:r>
                          <w:rPr>
                            <w:rFonts w:ascii="Courier New" w:hAnsi="Courier New"/>
                            <w:sz w:val="18"/>
                          </w:rPr>
                          <w:t xml:space="preserve">RecipeUiModel).title </w:t>
                        </w:r>
                        <w:r>
                          <w:rPr>
                            <w:rFonts w:ascii="Courier New" w:hAnsi="Courier New"/>
                            <w:b/>
                            <w:sz w:val="18"/>
                          </w:rPr>
                          <w:t>titleView.setOnClickListener {</w:t>
                        </w:r>
                      </w:p>
                      <w:p>
                        <w:pPr>
                          <w:pStyle w:val="Normal"/>
                          <w:spacing w:before="2" w:after="0"/>
                          <w:ind w:left="1749" w:hanging="0"/>
                          <w:rPr>
                            <w:rFonts w:ascii="Courier New" w:hAnsi="Courier New"/>
                            <w:b/>
                            <w:b/>
                            <w:sz w:val="18"/>
                          </w:rPr>
                        </w:pPr>
                        <w:r>
                          <w:rPr>
                            <w:rFonts w:ascii="Courier New" w:hAnsi="Courier New"/>
                            <w:b/>
                            <w:spacing w:val="-2"/>
                            <w:sz w:val="18"/>
                          </w:rPr>
                          <w:t>onClickListener.onClick(listItem)</w:t>
                        </w:r>
                      </w:p>
                      <w:p>
                        <w:pPr>
                          <w:pStyle w:val="Normal"/>
                          <w:spacing w:before="76" w:after="0"/>
                          <w:ind w:left="1317" w:hanging="0"/>
                          <w:rPr>
                            <w:rFonts w:ascii="Courier New" w:hAnsi="Courier New"/>
                            <w:b/>
                            <w:b/>
                            <w:sz w:val="18"/>
                          </w:rPr>
                        </w:pPr>
                        <w:r>
                          <w:rPr>
                            <w:rFonts w:ascii="Courier New" w:hAnsi="Courier New"/>
                            <w:b/>
                            <w:sz w:val="18"/>
                          </w:rPr>
                          <w:t>}</w:t>
                        </w:r>
                      </w:p>
                      <w:p>
                        <w:pPr>
                          <w:pStyle w:val="Normal"/>
                          <w:spacing w:before="77"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before="129" w:after="0"/>
                          <w:ind w:left="885" w:hanging="0"/>
                          <w:rPr>
                            <w:rFonts w:ascii="Courier New" w:hAnsi="Courier New"/>
                            <w:b/>
                            <w:b/>
                            <w:sz w:val="18"/>
                          </w:rPr>
                        </w:pPr>
                        <w:r>
                          <w:rPr>
                            <w:rFonts w:ascii="Courier New" w:hAnsi="Courier New"/>
                            <w:b/>
                            <w:sz w:val="18"/>
                          </w:rPr>
                          <w:t>interface</w:t>
                        </w:r>
                        <w:r>
                          <w:rPr>
                            <w:rFonts w:ascii="Courier New" w:hAnsi="Courier New"/>
                            <w:b/>
                            <w:spacing w:val="-12"/>
                            <w:sz w:val="18"/>
                          </w:rPr>
                          <w:t xml:space="preserve"> </w:t>
                        </w:r>
                        <w:r>
                          <w:rPr>
                            <w:rFonts w:ascii="Courier New" w:hAnsi="Courier New"/>
                            <w:b/>
                            <w:sz w:val="18"/>
                          </w:rPr>
                          <w:t>OnClickListener</w:t>
                        </w:r>
                        <w:r>
                          <w:rPr>
                            <w:rFonts w:ascii="Courier New" w:hAnsi="Courier New"/>
                            <w:b/>
                            <w:spacing w:val="-12"/>
                            <w:sz w:val="18"/>
                          </w:rPr>
                          <w:t xml:space="preserve"> </w:t>
                        </w:r>
                        <w:r>
                          <w:rPr>
                            <w:rFonts w:ascii="Courier New" w:hAnsi="Courier New"/>
                            <w:b/>
                            <w:spacing w:val="-10"/>
                            <w:sz w:val="18"/>
                          </w:rPr>
                          <w:t>{</w:t>
                        </w:r>
                      </w:p>
                      <w:p>
                        <w:pPr>
                          <w:pStyle w:val="Normal"/>
                          <w:spacing w:before="76" w:after="0"/>
                          <w:ind w:left="1317" w:hanging="0"/>
                          <w:rPr>
                            <w:rFonts w:ascii="Courier New" w:hAnsi="Courier New"/>
                            <w:b/>
                            <w:b/>
                            <w:sz w:val="18"/>
                          </w:rPr>
                        </w:pPr>
                        <w:r>
                          <w:rPr>
                            <w:rFonts w:ascii="Courier New" w:hAnsi="Courier New"/>
                            <w:b/>
                            <w:sz w:val="18"/>
                          </w:rPr>
                          <w:t>fun</w:t>
                        </w:r>
                        <w:r>
                          <w:rPr>
                            <w:rFonts w:ascii="Courier New" w:hAnsi="Courier New"/>
                            <w:b/>
                            <w:spacing w:val="-9"/>
                            <w:sz w:val="18"/>
                          </w:rPr>
                          <w:t xml:space="preserve"> </w:t>
                        </w:r>
                        <w:r>
                          <w:rPr>
                            <w:rFonts w:ascii="Courier New" w:hAnsi="Courier New"/>
                            <w:b/>
                            <w:sz w:val="18"/>
                          </w:rPr>
                          <w:t>onClick(recipe:</w:t>
                        </w:r>
                        <w:r>
                          <w:rPr>
                            <w:rFonts w:ascii="Courier New" w:hAnsi="Courier New"/>
                            <w:b/>
                            <w:spacing w:val="-9"/>
                            <w:sz w:val="18"/>
                          </w:rPr>
                          <w:t xml:space="preserve"> </w:t>
                        </w:r>
                        <w:r>
                          <w:rPr>
                            <w:rFonts w:ascii="Courier New" w:hAnsi="Courier New"/>
                            <w:b/>
                            <w:spacing w:val="-2"/>
                            <w:sz w:val="18"/>
                          </w:rPr>
                          <w:t>RecipeUiModel)</w:t>
                        </w:r>
                      </w:p>
                      <w:p>
                        <w:pPr>
                          <w:pStyle w:val="Normal"/>
                          <w:spacing w:before="76" w:after="0"/>
                          <w:ind w:left="885" w:hanging="0"/>
                          <w:rPr>
                            <w:rFonts w:ascii="Courier New" w:hAnsi="Courier New"/>
                            <w:b/>
                            <w:b/>
                            <w:sz w:val="18"/>
                          </w:rPr>
                        </w:pPr>
                        <w:r>
                          <w:rPr>
                            <w:rFonts w:ascii="Courier New" w:hAnsi="Courier New"/>
                            <w:b/>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TextBody"/>
        <w:spacing w:before="12" w:after="0"/>
        <w:rPr>
          <w:sz w:val="7"/>
        </w:rPr>
      </w:pPr>
      <w:r>
        <w:rPr>
          <w:sz w:val="7"/>
        </w:rPr>
      </w:r>
    </w:p>
    <w:p>
      <w:pPr>
        <w:pStyle w:val="ListParagraph"/>
        <w:numPr>
          <w:ilvl w:val="0"/>
          <w:numId w:val="11"/>
        </w:numPr>
        <w:tabs>
          <w:tab w:val="clear" w:pos="720"/>
          <w:tab w:val="left" w:pos="554" w:leader="none"/>
        </w:tabs>
        <w:spacing w:before="101" w:after="0"/>
        <w:ind w:left="554" w:hanging="360"/>
        <w:jc w:val="left"/>
        <w:rPr>
          <w:sz w:val="20"/>
        </w:rPr>
      </w:pPr>
      <w:r>
        <w:rPr>
          <w:sz w:val="20"/>
        </w:rPr>
        <w:t>Add</w:t>
      </w:r>
      <w:r>
        <w:rPr>
          <w:spacing w:val="-8"/>
          <w:sz w:val="20"/>
        </w:rPr>
        <w:t xml:space="preserve"> </w:t>
      </w:r>
      <w:r>
        <w:rPr>
          <w:sz w:val="20"/>
        </w:rPr>
        <w:t>an</w:t>
      </w:r>
      <w:r>
        <w:rPr>
          <w:spacing w:val="-3"/>
          <w:sz w:val="20"/>
        </w:rPr>
        <w:t xml:space="preserve"> </w:t>
      </w:r>
      <w:r>
        <w:rPr>
          <w:rFonts w:ascii="Courier New" w:hAnsi="Courier New"/>
          <w:b/>
        </w:rPr>
        <w:t>OnClickListener</w:t>
      </w:r>
      <w:r>
        <w:rPr>
          <w:rFonts w:ascii="Courier New" w:hAnsi="Courier New"/>
          <w:b/>
          <w:spacing w:val="-80"/>
        </w:rPr>
        <w:t xml:space="preserve"> </w:t>
      </w:r>
      <w:r>
        <w:rPr>
          <w:sz w:val="20"/>
        </w:rPr>
        <w:t>interface</w:t>
      </w:r>
      <w:r>
        <w:rPr>
          <w:spacing w:val="-3"/>
          <w:sz w:val="20"/>
        </w:rPr>
        <w:t xml:space="preserve"> </w:t>
      </w:r>
      <w:r>
        <w:rPr>
          <w:sz w:val="20"/>
        </w:rPr>
        <w:t>to</w:t>
      </w:r>
      <w:r>
        <w:rPr>
          <w:spacing w:val="-3"/>
          <w:sz w:val="20"/>
        </w:rPr>
        <w:t xml:space="preserve"> </w:t>
      </w:r>
      <w:r>
        <w:rPr>
          <w:sz w:val="20"/>
        </w:rPr>
        <w:t>the</w:t>
      </w:r>
      <w:r>
        <w:rPr>
          <w:spacing w:val="-2"/>
          <w:sz w:val="20"/>
        </w:rPr>
        <w:t xml:space="preserve"> </w:t>
      </w:r>
      <w:r>
        <w:rPr>
          <w:sz w:val="20"/>
        </w:rPr>
        <w:t>adapter</w:t>
      </w:r>
      <w:r>
        <w:rPr>
          <w:spacing w:val="-4"/>
          <w:sz w:val="20"/>
        </w:rPr>
        <w:t xml:space="preserve"> </w:t>
      </w:r>
      <w:r>
        <w:rPr>
          <w:sz w:val="20"/>
        </w:rPr>
        <w:t>and</w:t>
      </w:r>
      <w:r>
        <w:rPr>
          <w:spacing w:val="-3"/>
          <w:sz w:val="20"/>
        </w:rPr>
        <w:t xml:space="preserve"> </w:t>
      </w:r>
      <w:r>
        <w:rPr>
          <w:sz w:val="20"/>
        </w:rPr>
        <w:t>include</w:t>
      </w:r>
      <w:r>
        <w:rPr>
          <w:spacing w:val="-3"/>
          <w:sz w:val="20"/>
        </w:rPr>
        <w:t xml:space="preserve"> </w:t>
      </w:r>
      <w:r>
        <w:rPr>
          <w:sz w:val="20"/>
        </w:rPr>
        <w:t>it</w:t>
      </w:r>
      <w:r>
        <w:rPr>
          <w:spacing w:val="-2"/>
          <w:sz w:val="20"/>
        </w:rPr>
        <w:t xml:space="preserve"> </w:t>
      </w:r>
      <w:r>
        <w:rPr>
          <w:spacing w:val="-5"/>
          <w:sz w:val="20"/>
        </w:rPr>
        <w:t>in</w:t>
      </w:r>
    </w:p>
    <w:p>
      <w:pPr>
        <w:pStyle w:val="TextBody"/>
        <w:ind w:left="554" w:hanging="0"/>
        <w:rPr/>
      </w:pPr>
      <w:r>
        <w:rPr/>
        <w:t>the</w:t>
      </w:r>
      <w:r>
        <w:rPr>
          <w:spacing w:val="-2"/>
        </w:rPr>
        <w:t xml:space="preserve"> constructor:</w:t>
      </w:r>
    </w:p>
    <w:p>
      <w:pPr>
        <w:pStyle w:val="TextBody"/>
        <w:spacing w:before="4" w:after="0"/>
        <w:rPr>
          <w:sz w:val="9"/>
        </w:rPr>
      </w:pPr>
      <w:r>
        <w:rPr>
          <w:sz w:val="9"/>
        </w:rPr>
        <mc:AlternateContent>
          <mc:Choice Requires="wpg">
            <w:drawing>
              <wp:anchor behindDoc="0" distT="635" distB="0" distL="0" distR="4445" simplePos="0" locked="0" layoutInCell="0" allowOverlap="1" relativeHeight="1607" wp14:anchorId="40F2C855">
                <wp:simplePos x="0" y="0"/>
                <wp:positionH relativeFrom="page">
                  <wp:posOffset>662940</wp:posOffset>
                </wp:positionH>
                <wp:positionV relativeFrom="paragraph">
                  <wp:posOffset>95885</wp:posOffset>
                </wp:positionV>
                <wp:extent cx="5074920" cy="1641475"/>
                <wp:effectExtent l="0" t="635" r="635" b="0"/>
                <wp:wrapTopAndBottom/>
                <wp:docPr id="557" name="docshapegroup389"/>
                <a:graphic xmlns:a="http://schemas.openxmlformats.org/drawingml/2006/main">
                  <a:graphicData uri="http://schemas.microsoft.com/office/word/2010/wordprocessingGroup">
                    <wpg:wgp>
                      <wpg:cNvGrpSpPr/>
                      <wpg:grpSpPr>
                        <a:xfrm>
                          <a:off x="0" y="0"/>
                          <a:ext cx="5074920" cy="1641600"/>
                          <a:chOff x="0" y="0"/>
                          <a:chExt cx="5074920" cy="1641600"/>
                        </a:xfrm>
                      </wpg:grpSpPr>
                      <wps:wsp>
                        <wps:cNvSpPr/>
                        <wps:spPr>
                          <a:xfrm>
                            <a:off x="0" y="6480"/>
                            <a:ext cx="5074920" cy="1628640"/>
                          </a:xfrm>
                          <a:prstGeom prst="rect">
                            <a:avLst/>
                          </a:prstGeom>
                          <a:solidFill>
                            <a:srgbClr val="f6f6f6"/>
                          </a:solidFill>
                          <a:ln w="0">
                            <a:noFill/>
                          </a:ln>
                        </wps:spPr>
                        <wps:style>
                          <a:lnRef idx="0"/>
                          <a:fillRef idx="0"/>
                          <a:effectRef idx="0"/>
                          <a:fontRef idx="minor"/>
                        </wps:style>
                        <wps:bodyPr/>
                      </wps:wsp>
                      <wps:wsp>
                        <wps:cNvSpPr/>
                        <wps:spPr>
                          <a:xfrm>
                            <a:off x="0" y="0"/>
                            <a:ext cx="5074920" cy="1641600"/>
                          </a:xfrm>
                          <a:custGeom>
                            <a:avLst/>
                            <a:gdLst>
                              <a:gd name="textAreaLeft" fmla="*/ 0 w 2877120"/>
                              <a:gd name="textAreaRight" fmla="*/ 2879280 w 2877120"/>
                              <a:gd name="textAreaTop" fmla="*/ 0 h 930600"/>
                              <a:gd name="textAreaBottom" fmla="*/ 932760 h 930600"/>
                            </a:gdLst>
                            <a:ahLst/>
                            <a:rect l="textAreaLeft" t="textAreaTop" r="textAreaRight" b="textAreaBottom"/>
                            <a:pathLst>
                              <a:path w="7992" h="2585">
                                <a:moveTo>
                                  <a:pt x="7992" y="2564"/>
                                </a:moveTo>
                                <a:lnTo>
                                  <a:pt x="0" y="2564"/>
                                </a:lnTo>
                                <a:lnTo>
                                  <a:pt x="0" y="2584"/>
                                </a:lnTo>
                                <a:lnTo>
                                  <a:pt x="7992" y="2584"/>
                                </a:lnTo>
                                <a:lnTo>
                                  <a:pt x="7992" y="256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61604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class</w:t>
                              </w:r>
                              <w:r>
                                <w:rPr>
                                  <w:rFonts w:ascii="Courier New" w:hAnsi="Courier New"/>
                                  <w:spacing w:val="-5"/>
                                  <w:sz w:val="18"/>
                                </w:rPr>
                                <w:t xml:space="preserve"> </w:t>
                              </w:r>
                              <w:r>
                                <w:rPr>
                                  <w:rFonts w:ascii="Courier New" w:hAnsi="Courier New"/>
                                  <w:spacing w:val="-2"/>
                                  <w:sz w:val="18"/>
                                </w:rPr>
                                <w:t>RecipesAdapter(</w:t>
                              </w:r>
                            </w:p>
                            <w:p>
                              <w:pPr>
                                <w:pStyle w:val="Normal"/>
                                <w:spacing w:lineRule="auto" w:line="324" w:before="76" w:after="0"/>
                                <w:ind w:left="885" w:right="2128" w:hanging="0"/>
                                <w:rPr>
                                  <w:rFonts w:ascii="Courier New" w:hAnsi="Courier New"/>
                                  <w:b/>
                                  <w:b/>
                                  <w:sz w:val="18"/>
                                </w:rPr>
                              </w:pPr>
                              <w:r>
                                <w:rPr>
                                  <w:rFonts w:ascii="Courier New" w:hAnsi="Courier New"/>
                                  <w:sz w:val="18"/>
                                </w:rPr>
                                <w:t>private</w:t>
                              </w:r>
                              <w:r>
                                <w:rPr>
                                  <w:rFonts w:ascii="Courier New" w:hAnsi="Courier New"/>
                                  <w:spacing w:val="-27"/>
                                  <w:sz w:val="18"/>
                                </w:rPr>
                                <w:t xml:space="preserve"> </w:t>
                              </w:r>
                              <w:r>
                                <w:rPr>
                                  <w:rFonts w:ascii="Courier New" w:hAnsi="Courier New"/>
                                  <w:sz w:val="18"/>
                                </w:rPr>
                                <w:t>val</w:t>
                              </w:r>
                              <w:r>
                                <w:rPr>
                                  <w:rFonts w:ascii="Courier New" w:hAnsi="Courier New"/>
                                  <w:spacing w:val="-27"/>
                                  <w:sz w:val="18"/>
                                </w:rPr>
                                <w:t xml:space="preserve"> </w:t>
                              </w:r>
                              <w:r>
                                <w:rPr>
                                  <w:rFonts w:ascii="Courier New" w:hAnsi="Courier New"/>
                                  <w:sz w:val="18"/>
                                </w:rPr>
                                <w:t>layoutInflater:</w:t>
                              </w:r>
                              <w:r>
                                <w:rPr>
                                  <w:rFonts w:ascii="Courier New" w:hAnsi="Courier New"/>
                                  <w:spacing w:val="-28"/>
                                  <w:sz w:val="18"/>
                                </w:rPr>
                                <w:t xml:space="preserve"> </w:t>
                              </w:r>
                              <w:r>
                                <w:rPr>
                                  <w:rFonts w:ascii="Courier New" w:hAnsi="Courier New"/>
                                  <w:sz w:val="18"/>
                                </w:rPr>
                                <w:t>LayoutInflater</w:t>
                              </w:r>
                              <w:r>
                                <w:rPr>
                                  <w:rFonts w:ascii="Courier New" w:hAnsi="Courier New"/>
                                  <w:b/>
                                  <w:sz w:val="18"/>
                                </w:rPr>
                                <w:t>, private</w:t>
                              </w:r>
                              <w:r>
                                <w:rPr>
                                  <w:rFonts w:ascii="Courier New" w:hAnsi="Courier New"/>
                                  <w:b/>
                                  <w:spacing w:val="-13"/>
                                  <w:sz w:val="18"/>
                                </w:rPr>
                                <w:t xml:space="preserve"> </w:t>
                              </w:r>
                              <w:r>
                                <w:rPr>
                                  <w:rFonts w:ascii="Courier New" w:hAnsi="Courier New"/>
                                  <w:b/>
                                  <w:sz w:val="18"/>
                                </w:rPr>
                                <w:t>val</w:t>
                              </w:r>
                              <w:r>
                                <w:rPr>
                                  <w:rFonts w:ascii="Courier New" w:hAnsi="Courier New"/>
                                  <w:b/>
                                  <w:spacing w:val="-13"/>
                                  <w:sz w:val="18"/>
                                </w:rPr>
                                <w:t xml:space="preserve"> </w:t>
                              </w:r>
                              <w:r>
                                <w:rPr>
                                  <w:rFonts w:ascii="Courier New" w:hAnsi="Courier New"/>
                                  <w:b/>
                                  <w:sz w:val="18"/>
                                </w:rPr>
                                <w:t>onClickListener:</w:t>
                              </w:r>
                              <w:r>
                                <w:rPr>
                                  <w:rFonts w:ascii="Courier New" w:hAnsi="Courier New"/>
                                  <w:b/>
                                  <w:spacing w:val="-13"/>
                                  <w:sz w:val="18"/>
                                </w:rPr>
                                <w:t xml:space="preserve"> </w:t>
                              </w:r>
                              <w:r>
                                <w:rPr>
                                  <w:rFonts w:ascii="Courier New" w:hAnsi="Courier New"/>
                                  <w:b/>
                                  <w:sz w:val="18"/>
                                </w:rPr>
                                <w:t>OnClickListener</w:t>
                              </w:r>
                            </w:p>
                            <w:p>
                              <w:pPr>
                                <w:pStyle w:val="Normal"/>
                                <w:spacing w:before="2" w:after="0"/>
                                <w:ind w:left="453" w:hanging="0"/>
                                <w:rPr>
                                  <w:rFonts w:ascii="Courier New" w:hAnsi="Courier New"/>
                                  <w:sz w:val="18"/>
                                </w:rPr>
                              </w:pPr>
                              <w:r>
                                <w:rPr>
                                  <w:rFonts w:ascii="Courier New" w:hAnsi="Courier New"/>
                                  <w:sz w:val="18"/>
                                </w:rPr>
                                <w:t>)</w:t>
                              </w:r>
                              <w:r>
                                <w:rPr>
                                  <w:rFonts w:ascii="Courier New" w:hAnsi="Courier New"/>
                                  <w:spacing w:val="-16"/>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RecyclerView.Adapter&lt;BaseViewHolder&gt;()</w:t>
                              </w:r>
                              <w:r>
                                <w:rPr>
                                  <w:rFonts w:ascii="Courier New" w:hAnsi="Courier New"/>
                                  <w:spacing w:val="-13"/>
                                  <w:sz w:val="18"/>
                                </w:rPr>
                                <w:t xml:space="preserve"> </w:t>
                              </w:r>
                              <w:r>
                                <w:rPr>
                                  <w:rFonts w:ascii="Courier New" w:hAnsi="Courier New"/>
                                  <w:spacing w:val="-10"/>
                                  <w:sz w:val="18"/>
                                </w:rPr>
                                <w:t>{</w:t>
                              </w:r>
                            </w:p>
                            <w:p>
                              <w:pPr>
                                <w:pStyle w:val="Normal"/>
                                <w:spacing w:before="76" w:after="0"/>
                                <w:ind w:left="885" w:hanging="0"/>
                                <w:rPr>
                                  <w:rFonts w:ascii="Courier New" w:hAnsi="Courier New"/>
                                  <w:sz w:val="18"/>
                                </w:rPr>
                              </w:pPr>
                              <w:r>
                                <w:rPr>
                                  <w:rFonts w:ascii="Courier New" w:hAnsi="Courier New"/>
                                  <w:spacing w:val="-5"/>
                                  <w:sz w:val="18"/>
                                </w:rPr>
                                <w:t>...</w:t>
                              </w:r>
                            </w:p>
                            <w:p>
                              <w:pPr>
                                <w:pStyle w:val="Normal"/>
                                <w:spacing w:before="76" w:after="0"/>
                                <w:ind w:left="885" w:hanging="0"/>
                                <w:rPr>
                                  <w:rFonts w:ascii="Courier New" w:hAnsi="Courier New"/>
                                  <w:b/>
                                  <w:b/>
                                  <w:sz w:val="18"/>
                                </w:rPr>
                              </w:pPr>
                              <w:r>
                                <w:rPr>
                                  <w:rFonts w:ascii="Courier New" w:hAnsi="Courier New"/>
                                  <w:b/>
                                  <w:sz w:val="18"/>
                                </w:rPr>
                                <w:t>interface</w:t>
                              </w:r>
                              <w:r>
                                <w:rPr>
                                  <w:rFonts w:ascii="Courier New" w:hAnsi="Courier New"/>
                                  <w:b/>
                                  <w:spacing w:val="-12"/>
                                  <w:sz w:val="18"/>
                                </w:rPr>
                                <w:t xml:space="preserve"> </w:t>
                              </w:r>
                              <w:r>
                                <w:rPr>
                                  <w:rFonts w:ascii="Courier New" w:hAnsi="Courier New"/>
                                  <w:b/>
                                  <w:sz w:val="18"/>
                                </w:rPr>
                                <w:t>OnClickListener</w:t>
                              </w:r>
                              <w:r>
                                <w:rPr>
                                  <w:rFonts w:ascii="Courier New" w:hAnsi="Courier New"/>
                                  <w:b/>
                                  <w:spacing w:val="-12"/>
                                  <w:sz w:val="18"/>
                                </w:rPr>
                                <w:t xml:space="preserve"> </w:t>
                              </w:r>
                              <w:r>
                                <w:rPr>
                                  <w:rFonts w:ascii="Courier New" w:hAnsi="Courier New"/>
                                  <w:b/>
                                  <w:spacing w:val="-10"/>
                                  <w:sz w:val="18"/>
                                </w:rPr>
                                <w:t>{</w:t>
                              </w:r>
                            </w:p>
                            <w:p>
                              <w:pPr>
                                <w:pStyle w:val="Normal"/>
                                <w:spacing w:before="76" w:after="0"/>
                                <w:ind w:left="1317" w:hanging="0"/>
                                <w:rPr>
                                  <w:rFonts w:ascii="Courier New" w:hAnsi="Courier New"/>
                                  <w:b/>
                                  <w:b/>
                                  <w:sz w:val="18"/>
                                </w:rPr>
                              </w:pPr>
                              <w:r>
                                <w:rPr>
                                  <w:rFonts w:ascii="Courier New" w:hAnsi="Courier New"/>
                                  <w:b/>
                                  <w:sz w:val="18"/>
                                </w:rPr>
                                <w:t>fun</w:t>
                              </w:r>
                              <w:r>
                                <w:rPr>
                                  <w:rFonts w:ascii="Courier New" w:hAnsi="Courier New"/>
                                  <w:b/>
                                  <w:spacing w:val="-11"/>
                                  <w:sz w:val="18"/>
                                </w:rPr>
                                <w:t xml:space="preserve"> </w:t>
                              </w:r>
                              <w:r>
                                <w:rPr>
                                  <w:rFonts w:ascii="Courier New" w:hAnsi="Courier New"/>
                                  <w:b/>
                                  <w:sz w:val="18"/>
                                </w:rPr>
                                <w:t>onItemClick(recipe:</w:t>
                              </w:r>
                              <w:r>
                                <w:rPr>
                                  <w:rFonts w:ascii="Courier New" w:hAnsi="Courier New"/>
                                  <w:b/>
                                  <w:spacing w:val="-11"/>
                                  <w:sz w:val="18"/>
                                </w:rPr>
                                <w:t xml:space="preserve"> </w:t>
                              </w:r>
                              <w:r>
                                <w:rPr>
                                  <w:rFonts w:ascii="Courier New" w:hAnsi="Courier New"/>
                                  <w:b/>
                                  <w:spacing w:val="-2"/>
                                  <w:sz w:val="18"/>
                                </w:rPr>
                                <w:t>RecipeUiModel)</w:t>
                              </w:r>
                            </w:p>
                            <w:p>
                              <w:pPr>
                                <w:pStyle w:val="Normal"/>
                                <w:spacing w:before="76" w:after="0"/>
                                <w:ind w:left="885" w:hanging="0"/>
                                <w:rPr>
                                  <w:rFonts w:ascii="Courier New" w:hAnsi="Courier New"/>
                                  <w:b/>
                                  <w:b/>
                                  <w:sz w:val="18"/>
                                </w:rPr>
                              </w:pPr>
                              <w:r>
                                <w:rPr>
                                  <w:rFonts w:ascii="Courier New" w:hAnsi="Courier New"/>
                                  <w:b/>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389" style="position:absolute;margin-left:52.2pt;margin-top:7.55pt;width:399.6pt;height:129.25pt" coordorigin="1044,151" coordsize="7992,2585">
                <v:rect id="shape_0" path="m0,0l-2147483645,0l-2147483645,-2147483646l0,-2147483646xe" fillcolor="#f6f6f6" stroked="f" o:allowincell="f" style="position:absolute;left:1044;top:161;width:7991;height:256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71;width:7991;height:254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class</w:t>
                        </w:r>
                        <w:r>
                          <w:rPr>
                            <w:rFonts w:ascii="Courier New" w:hAnsi="Courier New"/>
                            <w:spacing w:val="-5"/>
                            <w:sz w:val="18"/>
                          </w:rPr>
                          <w:t xml:space="preserve"> </w:t>
                        </w:r>
                        <w:r>
                          <w:rPr>
                            <w:rFonts w:ascii="Courier New" w:hAnsi="Courier New"/>
                            <w:spacing w:val="-2"/>
                            <w:sz w:val="18"/>
                          </w:rPr>
                          <w:t>RecipesAdapter(</w:t>
                        </w:r>
                      </w:p>
                      <w:p>
                        <w:pPr>
                          <w:pStyle w:val="Normal"/>
                          <w:spacing w:lineRule="auto" w:line="324" w:before="76" w:after="0"/>
                          <w:ind w:left="885" w:right="2128" w:hanging="0"/>
                          <w:rPr>
                            <w:rFonts w:ascii="Courier New" w:hAnsi="Courier New"/>
                            <w:b/>
                            <w:b/>
                            <w:sz w:val="18"/>
                          </w:rPr>
                        </w:pPr>
                        <w:r>
                          <w:rPr>
                            <w:rFonts w:ascii="Courier New" w:hAnsi="Courier New"/>
                            <w:sz w:val="18"/>
                          </w:rPr>
                          <w:t>private</w:t>
                        </w:r>
                        <w:r>
                          <w:rPr>
                            <w:rFonts w:ascii="Courier New" w:hAnsi="Courier New"/>
                            <w:spacing w:val="-27"/>
                            <w:sz w:val="18"/>
                          </w:rPr>
                          <w:t xml:space="preserve"> </w:t>
                        </w:r>
                        <w:r>
                          <w:rPr>
                            <w:rFonts w:ascii="Courier New" w:hAnsi="Courier New"/>
                            <w:sz w:val="18"/>
                          </w:rPr>
                          <w:t>val</w:t>
                        </w:r>
                        <w:r>
                          <w:rPr>
                            <w:rFonts w:ascii="Courier New" w:hAnsi="Courier New"/>
                            <w:spacing w:val="-27"/>
                            <w:sz w:val="18"/>
                          </w:rPr>
                          <w:t xml:space="preserve"> </w:t>
                        </w:r>
                        <w:r>
                          <w:rPr>
                            <w:rFonts w:ascii="Courier New" w:hAnsi="Courier New"/>
                            <w:sz w:val="18"/>
                          </w:rPr>
                          <w:t>layoutInflater:</w:t>
                        </w:r>
                        <w:r>
                          <w:rPr>
                            <w:rFonts w:ascii="Courier New" w:hAnsi="Courier New"/>
                            <w:spacing w:val="-28"/>
                            <w:sz w:val="18"/>
                          </w:rPr>
                          <w:t xml:space="preserve"> </w:t>
                        </w:r>
                        <w:r>
                          <w:rPr>
                            <w:rFonts w:ascii="Courier New" w:hAnsi="Courier New"/>
                            <w:sz w:val="18"/>
                          </w:rPr>
                          <w:t>LayoutInflater</w:t>
                        </w:r>
                        <w:r>
                          <w:rPr>
                            <w:rFonts w:ascii="Courier New" w:hAnsi="Courier New"/>
                            <w:b/>
                            <w:sz w:val="18"/>
                          </w:rPr>
                          <w:t>, private</w:t>
                        </w:r>
                        <w:r>
                          <w:rPr>
                            <w:rFonts w:ascii="Courier New" w:hAnsi="Courier New"/>
                            <w:b/>
                            <w:spacing w:val="-13"/>
                            <w:sz w:val="18"/>
                          </w:rPr>
                          <w:t xml:space="preserve"> </w:t>
                        </w:r>
                        <w:r>
                          <w:rPr>
                            <w:rFonts w:ascii="Courier New" w:hAnsi="Courier New"/>
                            <w:b/>
                            <w:sz w:val="18"/>
                          </w:rPr>
                          <w:t>val</w:t>
                        </w:r>
                        <w:r>
                          <w:rPr>
                            <w:rFonts w:ascii="Courier New" w:hAnsi="Courier New"/>
                            <w:b/>
                            <w:spacing w:val="-13"/>
                            <w:sz w:val="18"/>
                          </w:rPr>
                          <w:t xml:space="preserve"> </w:t>
                        </w:r>
                        <w:r>
                          <w:rPr>
                            <w:rFonts w:ascii="Courier New" w:hAnsi="Courier New"/>
                            <w:b/>
                            <w:sz w:val="18"/>
                          </w:rPr>
                          <w:t>onClickListener:</w:t>
                        </w:r>
                        <w:r>
                          <w:rPr>
                            <w:rFonts w:ascii="Courier New" w:hAnsi="Courier New"/>
                            <w:b/>
                            <w:spacing w:val="-13"/>
                            <w:sz w:val="18"/>
                          </w:rPr>
                          <w:t xml:space="preserve"> </w:t>
                        </w:r>
                        <w:r>
                          <w:rPr>
                            <w:rFonts w:ascii="Courier New" w:hAnsi="Courier New"/>
                            <w:b/>
                            <w:sz w:val="18"/>
                          </w:rPr>
                          <w:t>OnClickListener</w:t>
                        </w:r>
                      </w:p>
                      <w:p>
                        <w:pPr>
                          <w:pStyle w:val="Normal"/>
                          <w:spacing w:before="2" w:after="0"/>
                          <w:ind w:left="453" w:hanging="0"/>
                          <w:rPr>
                            <w:rFonts w:ascii="Courier New" w:hAnsi="Courier New"/>
                            <w:sz w:val="18"/>
                          </w:rPr>
                        </w:pPr>
                        <w:r>
                          <w:rPr>
                            <w:rFonts w:ascii="Courier New" w:hAnsi="Courier New"/>
                            <w:sz w:val="18"/>
                          </w:rPr>
                          <w:t>)</w:t>
                        </w:r>
                        <w:r>
                          <w:rPr>
                            <w:rFonts w:ascii="Courier New" w:hAnsi="Courier New"/>
                            <w:spacing w:val="-16"/>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RecyclerView.Adapter&lt;BaseViewHolder&gt;()</w:t>
                        </w:r>
                        <w:r>
                          <w:rPr>
                            <w:rFonts w:ascii="Courier New" w:hAnsi="Courier New"/>
                            <w:spacing w:val="-13"/>
                            <w:sz w:val="18"/>
                          </w:rPr>
                          <w:t xml:space="preserve"> </w:t>
                        </w:r>
                        <w:r>
                          <w:rPr>
                            <w:rFonts w:ascii="Courier New" w:hAnsi="Courier New"/>
                            <w:spacing w:val="-10"/>
                            <w:sz w:val="18"/>
                          </w:rPr>
                          <w:t>{</w:t>
                        </w:r>
                      </w:p>
                      <w:p>
                        <w:pPr>
                          <w:pStyle w:val="Normal"/>
                          <w:spacing w:before="76" w:after="0"/>
                          <w:ind w:left="885" w:hanging="0"/>
                          <w:rPr>
                            <w:rFonts w:ascii="Courier New" w:hAnsi="Courier New"/>
                            <w:sz w:val="18"/>
                          </w:rPr>
                        </w:pPr>
                        <w:r>
                          <w:rPr>
                            <w:rFonts w:ascii="Courier New" w:hAnsi="Courier New"/>
                            <w:spacing w:val="-5"/>
                            <w:sz w:val="18"/>
                          </w:rPr>
                          <w:t>...</w:t>
                        </w:r>
                      </w:p>
                      <w:p>
                        <w:pPr>
                          <w:pStyle w:val="Normal"/>
                          <w:spacing w:before="76" w:after="0"/>
                          <w:ind w:left="885" w:hanging="0"/>
                          <w:rPr>
                            <w:rFonts w:ascii="Courier New" w:hAnsi="Courier New"/>
                            <w:b/>
                            <w:b/>
                            <w:sz w:val="18"/>
                          </w:rPr>
                        </w:pPr>
                        <w:r>
                          <w:rPr>
                            <w:rFonts w:ascii="Courier New" w:hAnsi="Courier New"/>
                            <w:b/>
                            <w:sz w:val="18"/>
                          </w:rPr>
                          <w:t>interface</w:t>
                        </w:r>
                        <w:r>
                          <w:rPr>
                            <w:rFonts w:ascii="Courier New" w:hAnsi="Courier New"/>
                            <w:b/>
                            <w:spacing w:val="-12"/>
                            <w:sz w:val="18"/>
                          </w:rPr>
                          <w:t xml:space="preserve"> </w:t>
                        </w:r>
                        <w:r>
                          <w:rPr>
                            <w:rFonts w:ascii="Courier New" w:hAnsi="Courier New"/>
                            <w:b/>
                            <w:sz w:val="18"/>
                          </w:rPr>
                          <w:t>OnClickListener</w:t>
                        </w:r>
                        <w:r>
                          <w:rPr>
                            <w:rFonts w:ascii="Courier New" w:hAnsi="Courier New"/>
                            <w:b/>
                            <w:spacing w:val="-12"/>
                            <w:sz w:val="18"/>
                          </w:rPr>
                          <w:t xml:space="preserve"> </w:t>
                        </w:r>
                        <w:r>
                          <w:rPr>
                            <w:rFonts w:ascii="Courier New" w:hAnsi="Courier New"/>
                            <w:b/>
                            <w:spacing w:val="-10"/>
                            <w:sz w:val="18"/>
                          </w:rPr>
                          <w:t>{</w:t>
                        </w:r>
                      </w:p>
                      <w:p>
                        <w:pPr>
                          <w:pStyle w:val="Normal"/>
                          <w:spacing w:before="76" w:after="0"/>
                          <w:ind w:left="1317" w:hanging="0"/>
                          <w:rPr>
                            <w:rFonts w:ascii="Courier New" w:hAnsi="Courier New"/>
                            <w:b/>
                            <w:b/>
                            <w:sz w:val="18"/>
                          </w:rPr>
                        </w:pPr>
                        <w:r>
                          <w:rPr>
                            <w:rFonts w:ascii="Courier New" w:hAnsi="Courier New"/>
                            <w:b/>
                            <w:sz w:val="18"/>
                          </w:rPr>
                          <w:t>fun</w:t>
                        </w:r>
                        <w:r>
                          <w:rPr>
                            <w:rFonts w:ascii="Courier New" w:hAnsi="Courier New"/>
                            <w:b/>
                            <w:spacing w:val="-11"/>
                            <w:sz w:val="18"/>
                          </w:rPr>
                          <w:t xml:space="preserve"> </w:t>
                        </w:r>
                        <w:r>
                          <w:rPr>
                            <w:rFonts w:ascii="Courier New" w:hAnsi="Courier New"/>
                            <w:b/>
                            <w:sz w:val="18"/>
                          </w:rPr>
                          <w:t>onItemClick(recipe:</w:t>
                        </w:r>
                        <w:r>
                          <w:rPr>
                            <w:rFonts w:ascii="Courier New" w:hAnsi="Courier New"/>
                            <w:b/>
                            <w:spacing w:val="-11"/>
                            <w:sz w:val="18"/>
                          </w:rPr>
                          <w:t xml:space="preserve"> </w:t>
                        </w:r>
                        <w:r>
                          <w:rPr>
                            <w:rFonts w:ascii="Courier New" w:hAnsi="Courier New"/>
                            <w:b/>
                            <w:spacing w:val="-2"/>
                            <w:sz w:val="18"/>
                          </w:rPr>
                          <w:t>RecipeUiModel)</w:t>
                        </w:r>
                      </w:p>
                      <w:p>
                        <w:pPr>
                          <w:pStyle w:val="Normal"/>
                          <w:spacing w:before="76" w:after="0"/>
                          <w:ind w:left="885" w:hanging="0"/>
                          <w:rPr>
                            <w:rFonts w:ascii="Courier New" w:hAnsi="Courier New"/>
                            <w:b/>
                            <w:b/>
                            <w:sz w:val="18"/>
                          </w:rPr>
                        </w:pPr>
                        <w:r>
                          <w:rPr>
                            <w:rFonts w:ascii="Courier New" w:hAnsi="Courier New"/>
                            <w:b/>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Normal"/>
        <w:spacing w:before="72" w:after="0"/>
        <w:ind w:left="554" w:hanging="0"/>
        <w:rPr>
          <w:sz w:val="20"/>
        </w:rPr>
      </w:pPr>
      <w:r>
        <w:rPr>
          <w:sz w:val="20"/>
        </w:rPr>
        <w:t>Revise</w:t>
      </w:r>
      <w:r>
        <w:rPr>
          <w:spacing w:val="-13"/>
          <w:sz w:val="20"/>
        </w:rPr>
        <w:t xml:space="preserve"> </w:t>
      </w:r>
      <w:r>
        <w:rPr>
          <w:sz w:val="20"/>
        </w:rPr>
        <w:t>the</w:t>
      </w:r>
      <w:r>
        <w:rPr>
          <w:spacing w:val="-10"/>
          <w:sz w:val="20"/>
        </w:rPr>
        <w:t xml:space="preserve"> </w:t>
      </w:r>
      <w:r>
        <w:rPr>
          <w:rFonts w:ascii="Courier New" w:hAnsi="Courier New"/>
          <w:b/>
        </w:rPr>
        <w:t>RecipeViewHolder</w:t>
      </w:r>
      <w:r>
        <w:rPr>
          <w:rFonts w:ascii="Courier New" w:hAnsi="Courier New"/>
          <w:b/>
          <w:spacing w:val="-80"/>
        </w:rPr>
        <w:t xml:space="preserve"> </w:t>
      </w:r>
      <w:r>
        <w:rPr>
          <w:spacing w:val="-2"/>
          <w:sz w:val="20"/>
        </w:rPr>
        <w:t>construction:</w:t>
      </w:r>
    </w:p>
    <w:p>
      <w:pPr>
        <w:pStyle w:val="TextBody"/>
        <w:spacing w:before="11" w:after="0"/>
        <w:rPr>
          <w:sz w:val="8"/>
        </w:rPr>
      </w:pPr>
      <w:r>
        <w:rPr>
          <w:sz w:val="8"/>
        </w:rPr>
        <mc:AlternateContent>
          <mc:Choice Requires="wpg">
            <w:drawing>
              <wp:anchor behindDoc="0" distT="635" distB="0" distL="0" distR="4445" simplePos="0" locked="0" layoutInCell="0" allowOverlap="1" relativeHeight="1609" wp14:anchorId="3369713E">
                <wp:simplePos x="0" y="0"/>
                <wp:positionH relativeFrom="page">
                  <wp:posOffset>662940</wp:posOffset>
                </wp:positionH>
                <wp:positionV relativeFrom="paragraph">
                  <wp:posOffset>90805</wp:posOffset>
                </wp:positionV>
                <wp:extent cx="5074920" cy="1463675"/>
                <wp:effectExtent l="0" t="1270" r="635" b="0"/>
                <wp:wrapTopAndBottom/>
                <wp:docPr id="559" name="docshapegroup393"/>
                <a:graphic xmlns:a="http://schemas.openxmlformats.org/drawingml/2006/main">
                  <a:graphicData uri="http://schemas.microsoft.com/office/word/2010/wordprocessingGroup">
                    <wpg:wgp>
                      <wpg:cNvGrpSpPr/>
                      <wpg:grpSpPr>
                        <a:xfrm>
                          <a:off x="0" y="0"/>
                          <a:ext cx="5074920" cy="1463760"/>
                          <a:chOff x="0" y="0"/>
                          <a:chExt cx="5074920" cy="1463760"/>
                        </a:xfrm>
                      </wpg:grpSpPr>
                      <wps:wsp>
                        <wps:cNvSpPr/>
                        <wps:spPr>
                          <a:xfrm>
                            <a:off x="0" y="6480"/>
                            <a:ext cx="5074920" cy="1450800"/>
                          </a:xfrm>
                          <a:prstGeom prst="rect">
                            <a:avLst/>
                          </a:prstGeom>
                          <a:solidFill>
                            <a:srgbClr val="f6f6f6"/>
                          </a:solidFill>
                          <a:ln w="0">
                            <a:noFill/>
                          </a:ln>
                        </wps:spPr>
                        <wps:style>
                          <a:lnRef idx="0"/>
                          <a:fillRef idx="0"/>
                          <a:effectRef idx="0"/>
                          <a:fontRef idx="minor"/>
                        </wps:style>
                        <wps:bodyPr/>
                      </wps:wsp>
                      <wps:wsp>
                        <wps:cNvSpPr/>
                        <wps:spPr>
                          <a:xfrm>
                            <a:off x="0" y="0"/>
                            <a:ext cx="5074920" cy="1463760"/>
                          </a:xfrm>
                          <a:custGeom>
                            <a:avLst/>
                            <a:gdLst>
                              <a:gd name="textAreaLeft" fmla="*/ 0 w 2877120"/>
                              <a:gd name="textAreaRight" fmla="*/ 2879280 w 2877120"/>
                              <a:gd name="textAreaTop" fmla="*/ 0 h 829800"/>
                              <a:gd name="textAreaBottom" fmla="*/ 831960 h 829800"/>
                            </a:gdLst>
                            <a:ahLst/>
                            <a:rect l="textAreaLeft" t="textAreaTop" r="textAreaRight" b="textAreaBottom"/>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43820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pacing w:val="-2"/>
                                  <w:sz w:val="18"/>
                                </w:rPr>
                                <w:t>RecipeViewHolder(</w:t>
                              </w:r>
                            </w:p>
                            <w:p>
                              <w:pPr>
                                <w:pStyle w:val="Normal"/>
                                <w:spacing w:before="76" w:after="0"/>
                                <w:ind w:left="885" w:hanging="0"/>
                                <w:rPr>
                                  <w:rFonts w:ascii="Courier New" w:hAnsi="Courier New"/>
                                  <w:b/>
                                  <w:b/>
                                  <w:sz w:val="18"/>
                                </w:rPr>
                              </w:pPr>
                              <w:r>
                                <w:rPr>
                                  <w:rFonts w:ascii="Courier New" w:hAnsi="Courier New"/>
                                  <w:spacing w:val="-6"/>
                                  <w:sz w:val="18"/>
                                </w:rPr>
                                <w:t>layoutInflater.inflate(R.layout.item_recipe,</w:t>
                              </w:r>
                              <w:r>
                                <w:rPr>
                                  <w:rFonts w:ascii="Courier New" w:hAnsi="Courier New"/>
                                  <w:spacing w:val="8"/>
                                  <w:sz w:val="18"/>
                                </w:rPr>
                                <w:t xml:space="preserve"> </w:t>
                              </w:r>
                              <w:r>
                                <w:rPr>
                                  <w:rFonts w:ascii="Courier New" w:hAnsi="Courier New"/>
                                  <w:spacing w:val="-6"/>
                                  <w:sz w:val="18"/>
                                </w:rPr>
                                <w:t>parent,</w:t>
                              </w:r>
                              <w:r>
                                <w:rPr>
                                  <w:rFonts w:ascii="Courier New" w:hAnsi="Courier New"/>
                                  <w:spacing w:val="9"/>
                                  <w:sz w:val="18"/>
                                </w:rPr>
                                <w:t xml:space="preserve"> </w:t>
                              </w:r>
                              <w:r>
                                <w:rPr>
                                  <w:rFonts w:ascii="Courier New" w:hAnsi="Courier New"/>
                                  <w:spacing w:val="-6"/>
                                  <w:sz w:val="18"/>
                                </w:rPr>
                                <w:t>false)</w:t>
                              </w:r>
                              <w:r>
                                <w:rPr>
                                  <w:rFonts w:ascii="Courier New" w:hAnsi="Courier New"/>
                                  <w:b/>
                                  <w:spacing w:val="-6"/>
                                  <w:sz w:val="18"/>
                                </w:rPr>
                                <w:t>,</w:t>
                              </w:r>
                            </w:p>
                            <w:p>
                              <w:pPr>
                                <w:pStyle w:val="Normal"/>
                                <w:spacing w:lineRule="auto" w:line="324" w:before="76" w:after="0"/>
                                <w:ind w:left="1317" w:right="1766" w:hanging="432"/>
                                <w:rPr>
                                  <w:rFonts w:ascii="Courier New" w:hAnsi="Courier New"/>
                                  <w:b/>
                                  <w:b/>
                                  <w:sz w:val="18"/>
                                </w:rPr>
                              </w:pPr>
                              <w:r>
                                <w:rPr>
                                  <w:rFonts w:ascii="Courier New" w:hAnsi="Courier New"/>
                                  <w:b/>
                                  <w:sz w:val="18"/>
                                </w:rPr>
                                <w:t>object : RecipeViewHolder.OnClickListener { override</w:t>
                              </w:r>
                              <w:r>
                                <w:rPr>
                                  <w:rFonts w:ascii="Courier New" w:hAnsi="Courier New"/>
                                  <w:b/>
                                  <w:spacing w:val="-10"/>
                                  <w:sz w:val="18"/>
                                </w:rPr>
                                <w:t xml:space="preserve"> </w:t>
                              </w:r>
                              <w:r>
                                <w:rPr>
                                  <w:rFonts w:ascii="Courier New" w:hAnsi="Courier New"/>
                                  <w:b/>
                                  <w:sz w:val="18"/>
                                </w:rPr>
                                <w:t>fun</w:t>
                              </w:r>
                              <w:r>
                                <w:rPr>
                                  <w:rFonts w:ascii="Courier New" w:hAnsi="Courier New"/>
                                  <w:b/>
                                  <w:spacing w:val="-10"/>
                                  <w:sz w:val="18"/>
                                </w:rPr>
                                <w:t xml:space="preserve"> </w:t>
                              </w:r>
                              <w:r>
                                <w:rPr>
                                  <w:rFonts w:ascii="Courier New" w:hAnsi="Courier New"/>
                                  <w:b/>
                                  <w:sz w:val="18"/>
                                </w:rPr>
                                <w:t>onClick(recipe:</w:t>
                              </w:r>
                              <w:r>
                                <w:rPr>
                                  <w:rFonts w:ascii="Courier New" w:hAnsi="Courier New"/>
                                  <w:b/>
                                  <w:spacing w:val="-10"/>
                                  <w:sz w:val="18"/>
                                </w:rPr>
                                <w:t xml:space="preserve"> </w:t>
                              </w:r>
                              <w:r>
                                <w:rPr>
                                  <w:rFonts w:ascii="Courier New" w:hAnsi="Courier New"/>
                                  <w:b/>
                                  <w:sz w:val="18"/>
                                </w:rPr>
                                <w:t>RecipeUiModel)</w:t>
                              </w:r>
                              <w:r>
                                <w:rPr>
                                  <w:rFonts w:ascii="Courier New" w:hAnsi="Courier New"/>
                                  <w:b/>
                                  <w:spacing w:val="-10"/>
                                  <w:sz w:val="18"/>
                                </w:rPr>
                                <w:t xml:space="preserve"> </w:t>
                              </w:r>
                              <w:r>
                                <w:rPr>
                                  <w:rFonts w:ascii="Courier New" w:hAnsi="Courier New"/>
                                  <w:b/>
                                  <w:sz w:val="18"/>
                                </w:rPr>
                                <w:t>{</w:t>
                              </w:r>
                            </w:p>
                            <w:p>
                              <w:pPr>
                                <w:pStyle w:val="Normal"/>
                                <w:spacing w:before="2" w:after="0"/>
                                <w:ind w:left="1749" w:hanging="0"/>
                                <w:rPr>
                                  <w:rFonts w:ascii="Courier New" w:hAnsi="Courier New"/>
                                  <w:b/>
                                  <w:b/>
                                  <w:sz w:val="18"/>
                                </w:rPr>
                              </w:pPr>
                              <w:r>
                                <w:rPr>
                                  <w:rFonts w:ascii="Courier New" w:hAnsi="Courier New"/>
                                  <w:b/>
                                  <w:spacing w:val="-2"/>
                                  <w:sz w:val="18"/>
                                </w:rPr>
                                <w:t>onClickListener.onItemClick(recipe)</w:t>
                              </w:r>
                            </w:p>
                            <w:p>
                              <w:pPr>
                                <w:pStyle w:val="Normal"/>
                                <w:spacing w:before="76" w:after="0"/>
                                <w:ind w:left="1317" w:hanging="0"/>
                                <w:rPr>
                                  <w:rFonts w:ascii="Courier New" w:hAnsi="Courier New"/>
                                  <w:b/>
                                  <w:b/>
                                  <w:sz w:val="18"/>
                                </w:rPr>
                              </w:pPr>
                              <w:r>
                                <w:rPr>
                                  <w:rFonts w:ascii="Courier New" w:hAnsi="Courier New"/>
                                  <w:b/>
                                  <w:sz w:val="18"/>
                                </w:rPr>
                                <w:t>}</w:t>
                              </w:r>
                            </w:p>
                            <w:p>
                              <w:pPr>
                                <w:pStyle w:val="Normal"/>
                                <w:spacing w:before="76" w:after="0"/>
                                <w:ind w:left="885" w:hanging="0"/>
                                <w:rPr>
                                  <w:rFonts w:ascii="Courier New" w:hAnsi="Courier New"/>
                                  <w:b/>
                                  <w:b/>
                                  <w:sz w:val="18"/>
                                </w:rPr>
                              </w:pPr>
                              <w:r>
                                <w:rPr>
                                  <w:rFonts w:ascii="Courier New" w:hAnsi="Courier New"/>
                                  <w:b/>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393" style="position:absolute;margin-left:52.2pt;margin-top:7.15pt;width:399.6pt;height:115.25pt" coordorigin="1044,143" coordsize="7992,2305">
                <v:rect id="shape_0" path="m0,0l-2147483645,0l-2147483645,-2147483646l0,-2147483646xe" fillcolor="#f6f6f6" stroked="f" o:allowincell="f" style="position:absolute;left:1044;top:153;width:7991;height:228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3;width:7991;height:226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pacing w:val="-2"/>
                            <w:sz w:val="18"/>
                          </w:rPr>
                          <w:t>RecipeViewHolder(</w:t>
                        </w:r>
                      </w:p>
                      <w:p>
                        <w:pPr>
                          <w:pStyle w:val="Normal"/>
                          <w:spacing w:before="76" w:after="0"/>
                          <w:ind w:left="885" w:hanging="0"/>
                          <w:rPr>
                            <w:rFonts w:ascii="Courier New" w:hAnsi="Courier New"/>
                            <w:b/>
                            <w:b/>
                            <w:sz w:val="18"/>
                          </w:rPr>
                        </w:pPr>
                        <w:r>
                          <w:rPr>
                            <w:rFonts w:ascii="Courier New" w:hAnsi="Courier New"/>
                            <w:spacing w:val="-6"/>
                            <w:sz w:val="18"/>
                          </w:rPr>
                          <w:t>layoutInflater.inflate(R.layout.item_recipe,</w:t>
                        </w:r>
                        <w:r>
                          <w:rPr>
                            <w:rFonts w:ascii="Courier New" w:hAnsi="Courier New"/>
                            <w:spacing w:val="8"/>
                            <w:sz w:val="18"/>
                          </w:rPr>
                          <w:t xml:space="preserve"> </w:t>
                        </w:r>
                        <w:r>
                          <w:rPr>
                            <w:rFonts w:ascii="Courier New" w:hAnsi="Courier New"/>
                            <w:spacing w:val="-6"/>
                            <w:sz w:val="18"/>
                          </w:rPr>
                          <w:t>parent,</w:t>
                        </w:r>
                        <w:r>
                          <w:rPr>
                            <w:rFonts w:ascii="Courier New" w:hAnsi="Courier New"/>
                            <w:spacing w:val="9"/>
                            <w:sz w:val="18"/>
                          </w:rPr>
                          <w:t xml:space="preserve"> </w:t>
                        </w:r>
                        <w:r>
                          <w:rPr>
                            <w:rFonts w:ascii="Courier New" w:hAnsi="Courier New"/>
                            <w:spacing w:val="-6"/>
                            <w:sz w:val="18"/>
                          </w:rPr>
                          <w:t>false)</w:t>
                        </w:r>
                        <w:r>
                          <w:rPr>
                            <w:rFonts w:ascii="Courier New" w:hAnsi="Courier New"/>
                            <w:b/>
                            <w:spacing w:val="-6"/>
                            <w:sz w:val="18"/>
                          </w:rPr>
                          <w:t>,</w:t>
                        </w:r>
                      </w:p>
                      <w:p>
                        <w:pPr>
                          <w:pStyle w:val="Normal"/>
                          <w:spacing w:lineRule="auto" w:line="324" w:before="76" w:after="0"/>
                          <w:ind w:left="1317" w:right="1766" w:hanging="432"/>
                          <w:rPr>
                            <w:rFonts w:ascii="Courier New" w:hAnsi="Courier New"/>
                            <w:b/>
                            <w:b/>
                            <w:sz w:val="18"/>
                          </w:rPr>
                        </w:pPr>
                        <w:r>
                          <w:rPr>
                            <w:rFonts w:ascii="Courier New" w:hAnsi="Courier New"/>
                            <w:b/>
                            <w:sz w:val="18"/>
                          </w:rPr>
                          <w:t>object : RecipeViewHolder.OnClickListener { override</w:t>
                        </w:r>
                        <w:r>
                          <w:rPr>
                            <w:rFonts w:ascii="Courier New" w:hAnsi="Courier New"/>
                            <w:b/>
                            <w:spacing w:val="-10"/>
                            <w:sz w:val="18"/>
                          </w:rPr>
                          <w:t xml:space="preserve"> </w:t>
                        </w:r>
                        <w:r>
                          <w:rPr>
                            <w:rFonts w:ascii="Courier New" w:hAnsi="Courier New"/>
                            <w:b/>
                            <w:sz w:val="18"/>
                          </w:rPr>
                          <w:t>fun</w:t>
                        </w:r>
                        <w:r>
                          <w:rPr>
                            <w:rFonts w:ascii="Courier New" w:hAnsi="Courier New"/>
                            <w:b/>
                            <w:spacing w:val="-10"/>
                            <w:sz w:val="18"/>
                          </w:rPr>
                          <w:t xml:space="preserve"> </w:t>
                        </w:r>
                        <w:r>
                          <w:rPr>
                            <w:rFonts w:ascii="Courier New" w:hAnsi="Courier New"/>
                            <w:b/>
                            <w:sz w:val="18"/>
                          </w:rPr>
                          <w:t>onClick(recipe:</w:t>
                        </w:r>
                        <w:r>
                          <w:rPr>
                            <w:rFonts w:ascii="Courier New" w:hAnsi="Courier New"/>
                            <w:b/>
                            <w:spacing w:val="-10"/>
                            <w:sz w:val="18"/>
                          </w:rPr>
                          <w:t xml:space="preserve"> </w:t>
                        </w:r>
                        <w:r>
                          <w:rPr>
                            <w:rFonts w:ascii="Courier New" w:hAnsi="Courier New"/>
                            <w:b/>
                            <w:sz w:val="18"/>
                          </w:rPr>
                          <w:t>RecipeUiModel)</w:t>
                        </w:r>
                        <w:r>
                          <w:rPr>
                            <w:rFonts w:ascii="Courier New" w:hAnsi="Courier New"/>
                            <w:b/>
                            <w:spacing w:val="-10"/>
                            <w:sz w:val="18"/>
                          </w:rPr>
                          <w:t xml:space="preserve"> </w:t>
                        </w:r>
                        <w:r>
                          <w:rPr>
                            <w:rFonts w:ascii="Courier New" w:hAnsi="Courier New"/>
                            <w:b/>
                            <w:sz w:val="18"/>
                          </w:rPr>
                          <w:t>{</w:t>
                        </w:r>
                      </w:p>
                      <w:p>
                        <w:pPr>
                          <w:pStyle w:val="Normal"/>
                          <w:spacing w:before="2" w:after="0"/>
                          <w:ind w:left="1749" w:hanging="0"/>
                          <w:rPr>
                            <w:rFonts w:ascii="Courier New" w:hAnsi="Courier New"/>
                            <w:b/>
                            <w:b/>
                            <w:sz w:val="18"/>
                          </w:rPr>
                        </w:pPr>
                        <w:r>
                          <w:rPr>
                            <w:rFonts w:ascii="Courier New" w:hAnsi="Courier New"/>
                            <w:b/>
                            <w:spacing w:val="-2"/>
                            <w:sz w:val="18"/>
                          </w:rPr>
                          <w:t>onClickListener.onItemClick(recipe)</w:t>
                        </w:r>
                      </w:p>
                      <w:p>
                        <w:pPr>
                          <w:pStyle w:val="Normal"/>
                          <w:spacing w:before="76" w:after="0"/>
                          <w:ind w:left="1317" w:hanging="0"/>
                          <w:rPr>
                            <w:rFonts w:ascii="Courier New" w:hAnsi="Courier New"/>
                            <w:b/>
                            <w:b/>
                            <w:sz w:val="18"/>
                          </w:rPr>
                        </w:pPr>
                        <w:r>
                          <w:rPr>
                            <w:rFonts w:ascii="Courier New" w:hAnsi="Courier New"/>
                            <w:b/>
                            <w:sz w:val="18"/>
                          </w:rPr>
                          <w:t>}</w:t>
                        </w:r>
                      </w:p>
                      <w:p>
                        <w:pPr>
                          <w:pStyle w:val="Normal"/>
                          <w:spacing w:before="76" w:after="0"/>
                          <w:ind w:left="885" w:hanging="0"/>
                          <w:rPr>
                            <w:rFonts w:ascii="Courier New" w:hAnsi="Courier New"/>
                            <w:b/>
                            <w:b/>
                            <w:sz w:val="18"/>
                          </w:rPr>
                        </w:pPr>
                        <w:r>
                          <w:rPr>
                            <w:rFonts w:ascii="Courier New" w:hAnsi="Courier New"/>
                            <w:b/>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ListParagraph"/>
        <w:numPr>
          <w:ilvl w:val="0"/>
          <w:numId w:val="11"/>
        </w:numPr>
        <w:tabs>
          <w:tab w:val="clear" w:pos="720"/>
          <w:tab w:val="left" w:pos="554" w:leader="none"/>
        </w:tabs>
        <w:spacing w:lineRule="auto" w:line="247"/>
        <w:ind w:left="554" w:right="1210" w:hanging="360"/>
        <w:jc w:val="left"/>
        <w:rPr>
          <w:sz w:val="20"/>
        </w:rPr>
      </w:pPr>
      <w:r>
        <w:rPr>
          <w:sz w:val="20"/>
        </w:rPr>
        <w:t>Update</w:t>
      </w:r>
      <w:r>
        <w:rPr>
          <w:spacing w:val="-4"/>
          <w:sz w:val="20"/>
        </w:rPr>
        <w:t xml:space="preserve"> </w:t>
      </w:r>
      <w:r>
        <w:rPr>
          <w:sz w:val="20"/>
        </w:rPr>
        <w:t>the</w:t>
      </w:r>
      <w:r>
        <w:rPr>
          <w:spacing w:val="-4"/>
          <w:sz w:val="20"/>
        </w:rPr>
        <w:t xml:space="preserve"> </w:t>
      </w:r>
      <w:r>
        <w:rPr>
          <w:sz w:val="20"/>
        </w:rPr>
        <w:t>adapter</w:t>
      </w:r>
      <w:r>
        <w:rPr>
          <w:spacing w:val="-5"/>
          <w:sz w:val="20"/>
        </w:rPr>
        <w:t xml:space="preserve"> </w:t>
      </w:r>
      <w:r>
        <w:rPr>
          <w:sz w:val="20"/>
        </w:rPr>
        <w:t>to</w:t>
      </w:r>
      <w:r>
        <w:rPr>
          <w:spacing w:val="-4"/>
          <w:sz w:val="20"/>
        </w:rPr>
        <w:t xml:space="preserve"> </w:t>
      </w:r>
      <w:r>
        <w:rPr>
          <w:sz w:val="20"/>
        </w:rPr>
        <w:t>support</w:t>
      </w:r>
      <w:r>
        <w:rPr>
          <w:spacing w:val="-4"/>
          <w:sz w:val="20"/>
        </w:rPr>
        <w:t xml:space="preserve"> </w:t>
      </w:r>
      <w:r>
        <w:rPr>
          <w:sz w:val="20"/>
        </w:rPr>
        <w:t>adding</w:t>
      </w:r>
      <w:r>
        <w:rPr>
          <w:spacing w:val="-5"/>
          <w:sz w:val="20"/>
        </w:rPr>
        <w:t xml:space="preserve"> </w:t>
      </w:r>
      <w:r>
        <w:rPr>
          <w:sz w:val="20"/>
        </w:rPr>
        <w:t>new</w:t>
      </w:r>
      <w:r>
        <w:rPr>
          <w:spacing w:val="-4"/>
          <w:sz w:val="20"/>
        </w:rPr>
        <w:t xml:space="preserve"> </w:t>
      </w:r>
      <w:r>
        <w:rPr>
          <w:sz w:val="20"/>
        </w:rPr>
        <w:t>recipes.</w:t>
      </w:r>
      <w:r>
        <w:rPr>
          <w:spacing w:val="-5"/>
          <w:sz w:val="20"/>
        </w:rPr>
        <w:t xml:space="preserve"> </w:t>
      </w:r>
      <w:r>
        <w:rPr>
          <w:sz w:val="20"/>
        </w:rPr>
        <w:t>Make</w:t>
      </w:r>
      <w:r>
        <w:rPr>
          <w:spacing w:val="-4"/>
          <w:sz w:val="20"/>
        </w:rPr>
        <w:t xml:space="preserve"> </w:t>
      </w:r>
      <w:r>
        <w:rPr>
          <w:sz w:val="20"/>
        </w:rPr>
        <w:t>sure</w:t>
      </w:r>
      <w:r>
        <w:rPr>
          <w:spacing w:val="-4"/>
          <w:sz w:val="20"/>
        </w:rPr>
        <w:t xml:space="preserve"> </w:t>
      </w:r>
      <w:r>
        <w:rPr>
          <w:sz w:val="20"/>
        </w:rPr>
        <w:t>savory</w:t>
      </w:r>
      <w:r>
        <w:rPr>
          <w:spacing w:val="-4"/>
          <w:sz w:val="20"/>
        </w:rPr>
        <w:t xml:space="preserve"> </w:t>
      </w:r>
      <w:r>
        <w:rPr>
          <w:sz w:val="20"/>
        </w:rPr>
        <w:t xml:space="preserve">recipes appear under the </w:t>
      </w:r>
      <w:r>
        <w:rPr>
          <w:rFonts w:ascii="Courier New" w:hAnsi="Courier New"/>
          <w:b/>
        </w:rPr>
        <w:t>Savory</w:t>
      </w:r>
      <w:r>
        <w:rPr>
          <w:rFonts w:ascii="Courier New" w:hAnsi="Courier New"/>
          <w:b/>
          <w:spacing w:val="-67"/>
        </w:rPr>
        <w:t xml:space="preserve"> </w:t>
      </w:r>
      <w:r>
        <w:rPr>
          <w:sz w:val="20"/>
        </w:rPr>
        <w:t xml:space="preserve">title, and sweet under the </w:t>
      </w:r>
      <w:r>
        <w:rPr>
          <w:rFonts w:ascii="Courier New" w:hAnsi="Courier New"/>
          <w:b/>
        </w:rPr>
        <w:t>Sweet</w:t>
      </w:r>
      <w:r>
        <w:rPr>
          <w:rFonts w:ascii="Courier New" w:hAnsi="Courier New"/>
          <w:b/>
          <w:spacing w:val="-67"/>
        </w:rPr>
        <w:t xml:space="preserve"> </w:t>
      </w:r>
      <w:r>
        <w:rPr>
          <w:sz w:val="20"/>
        </w:rPr>
        <w:t>title:</w:t>
      </w:r>
    </w:p>
    <w:p>
      <w:pPr>
        <w:sectPr>
          <w:headerReference w:type="even" r:id="rId202"/>
          <w:headerReference w:type="default" r:id="rId203"/>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2" w:after="0"/>
        <w:rPr>
          <w:sz w:val="8"/>
        </w:rPr>
      </w:pPr>
      <w:r>
        <w:rPr>
          <w:sz w:val="8"/>
        </w:rPr>
        <mc:AlternateContent>
          <mc:Choice Requires="wpg">
            <w:drawing>
              <wp:anchor behindDoc="0" distT="0" distB="635" distL="0" distR="4445" simplePos="0" locked="0" layoutInCell="0" allowOverlap="1" relativeHeight="1611" wp14:anchorId="3E41EAA7">
                <wp:simplePos x="0" y="0"/>
                <wp:positionH relativeFrom="page">
                  <wp:posOffset>662940</wp:posOffset>
                </wp:positionH>
                <wp:positionV relativeFrom="paragraph">
                  <wp:posOffset>85090</wp:posOffset>
                </wp:positionV>
                <wp:extent cx="5074920" cy="2265680"/>
                <wp:effectExtent l="0" t="0" r="635" b="635"/>
                <wp:wrapTopAndBottom/>
                <wp:docPr id="561" name="docshapegroup397"/>
                <a:graphic xmlns:a="http://schemas.openxmlformats.org/drawingml/2006/main">
                  <a:graphicData uri="http://schemas.microsoft.com/office/word/2010/wordprocessingGroup">
                    <wpg:wgp>
                      <wpg:cNvGrpSpPr/>
                      <wpg:grpSpPr>
                        <a:xfrm>
                          <a:off x="0" y="0"/>
                          <a:ext cx="5074920" cy="2265840"/>
                          <a:chOff x="0" y="0"/>
                          <a:chExt cx="5074920" cy="2265840"/>
                        </a:xfrm>
                      </wpg:grpSpPr>
                      <wps:wsp>
                        <wps:cNvSpPr/>
                        <wps:spPr>
                          <a:xfrm>
                            <a:off x="0" y="6480"/>
                            <a:ext cx="5074920" cy="2252880"/>
                          </a:xfrm>
                          <a:prstGeom prst="rect">
                            <a:avLst/>
                          </a:prstGeom>
                          <a:solidFill>
                            <a:srgbClr val="f6f6f6"/>
                          </a:solidFill>
                          <a:ln w="0">
                            <a:noFill/>
                          </a:ln>
                        </wps:spPr>
                        <wps:style>
                          <a:lnRef idx="0"/>
                          <a:fillRef idx="0"/>
                          <a:effectRef idx="0"/>
                          <a:fontRef idx="minor"/>
                        </wps:style>
                        <wps:bodyPr/>
                      </wps:wsp>
                      <wps:wsp>
                        <wps:cNvSpPr/>
                        <wps:spPr>
                          <a:xfrm>
                            <a:off x="0" y="0"/>
                            <a:ext cx="5074920" cy="2265840"/>
                          </a:xfrm>
                          <a:custGeom>
                            <a:avLst/>
                            <a:gdLst>
                              <a:gd name="textAreaLeft" fmla="*/ 0 w 2877120"/>
                              <a:gd name="textAreaRight" fmla="*/ 2879280 w 2877120"/>
                              <a:gd name="textAreaTop" fmla="*/ 0 h 1284480"/>
                              <a:gd name="textAreaBottom" fmla="*/ 1286640 h 1284480"/>
                            </a:gdLst>
                            <a:ahLst/>
                            <a:rect l="textAreaLeft" t="textAreaTop" r="textAreaRight" b="textAreaBottom"/>
                            <a:pathLst>
                              <a:path w="7992" h="3568">
                                <a:moveTo>
                                  <a:pt x="7992" y="3548"/>
                                </a:moveTo>
                                <a:lnTo>
                                  <a:pt x="0" y="3548"/>
                                </a:lnTo>
                                <a:lnTo>
                                  <a:pt x="0" y="3568"/>
                                </a:lnTo>
                                <a:lnTo>
                                  <a:pt x="7992" y="3568"/>
                                </a:lnTo>
                                <a:lnTo>
                                  <a:pt x="7992" y="3548"/>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2240280"/>
                          </a:xfrm>
                          <a:prstGeom prst="rect">
                            <a:avLst/>
                          </a:prstGeom>
                          <a:noFill/>
                          <a:ln w="0">
                            <a:noFill/>
                          </a:ln>
                        </wps:spPr>
                        <wps:style>
                          <a:lnRef idx="0"/>
                          <a:fillRef idx="0"/>
                          <a:effectRef idx="0"/>
                          <a:fontRef idx="minor"/>
                        </wps:style>
                        <wps:txbx>
                          <w:txbxContent>
                            <w:p>
                              <w:pPr>
                                <w:pStyle w:val="Normal"/>
                                <w:spacing w:lineRule="auto" w:line="324" w:before="40" w:after="0"/>
                                <w:ind w:left="453" w:right="2128" w:hanging="0"/>
                                <w:rPr>
                                  <w:rFonts w:ascii="Courier New" w:hAnsi="Courier New"/>
                                  <w:sz w:val="18"/>
                                </w:rPr>
                              </w:pPr>
                              <w:r>
                                <w:rPr>
                                  <w:rFonts w:ascii="Courier New" w:hAnsi="Courier New"/>
                                  <w:sz w:val="18"/>
                                </w:rPr>
                                <w:t>private</w:t>
                              </w:r>
                              <w:r>
                                <w:rPr>
                                  <w:rFonts w:ascii="Courier New" w:hAnsi="Courier New"/>
                                  <w:spacing w:val="-10"/>
                                  <w:sz w:val="18"/>
                                </w:rPr>
                                <w:t xml:space="preserve"> </w:t>
                              </w:r>
                              <w:r>
                                <w:rPr>
                                  <w:rFonts w:ascii="Courier New" w:hAnsi="Courier New"/>
                                  <w:sz w:val="18"/>
                                </w:rPr>
                                <w:t>val</w:t>
                              </w:r>
                              <w:r>
                                <w:rPr>
                                  <w:rFonts w:ascii="Courier New" w:hAnsi="Courier New"/>
                                  <w:spacing w:val="-10"/>
                                  <w:sz w:val="18"/>
                                </w:rPr>
                                <w:t xml:space="preserve"> </w:t>
                              </w:r>
                              <w:r>
                                <w:rPr>
                                  <w:rFonts w:ascii="Courier New" w:hAnsi="Courier New"/>
                                  <w:sz w:val="18"/>
                                </w:rPr>
                                <w:t>savoryTitle</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TitleUiModel("Savory") private val sweetTitle = TitleUiModel("Sweet")</w:t>
                              </w:r>
                            </w:p>
                            <w:p>
                              <w:pPr>
                                <w:pStyle w:val="Normal"/>
                                <w:spacing w:lineRule="auto" w:line="235" w:before="4" w:after="0"/>
                                <w:ind w:left="669" w:right="1185" w:hanging="216"/>
                                <w:rPr>
                                  <w:rFonts w:ascii="Courier New" w:hAnsi="Courier New"/>
                                  <w:sz w:val="18"/>
                                </w:rPr>
                              </w:pPr>
                              <w:r>
                                <w:rPr>
                                  <w:rFonts w:ascii="Courier New" w:hAnsi="Courier New"/>
                                  <w:sz w:val="18"/>
                                </w:rPr>
                                <w:t>private val listItems = mutableListOf&lt;ListItem&gt;(savoryTitle,</w:t>
                              </w:r>
                              <w:r>
                                <w:rPr>
                                  <w:rFonts w:ascii="Courier New" w:hAnsi="Courier New"/>
                                  <w:spacing w:val="-29"/>
                                  <w:sz w:val="18"/>
                                </w:rPr>
                                <w:t xml:space="preserve"> </w:t>
                              </w:r>
                              <w:r>
                                <w:rPr>
                                  <w:rFonts w:ascii="Courier New" w:hAnsi="Courier New"/>
                                  <w:sz w:val="18"/>
                                </w:rPr>
                                <w:t>sweetTitle)</w:t>
                              </w:r>
                            </w:p>
                            <w:p>
                              <w:pPr>
                                <w:pStyle w:val="Normal"/>
                                <w:spacing w:before="3" w:after="0"/>
                                <w:rPr>
                                  <w:rFonts w:ascii="Courier New" w:hAnsi="Courier New"/>
                                  <w:sz w:val="26"/>
                                </w:rPr>
                              </w:pPr>
                              <w:r>
                                <w:rPr>
                                  <w:rFonts w:ascii="Courier New" w:hAnsi="Courier New"/>
                                  <w:sz w:val="26"/>
                                </w:rPr>
                              </w:r>
                            </w:p>
                            <w:p>
                              <w:pPr>
                                <w:pStyle w:val="Normal"/>
                                <w:ind w:left="453" w:hanging="0"/>
                                <w:rPr>
                                  <w:rFonts w:ascii="Courier New" w:hAnsi="Courier New"/>
                                  <w:b/>
                                  <w:b/>
                                  <w:sz w:val="18"/>
                                </w:rPr>
                              </w:pPr>
                              <w:r>
                                <w:rPr>
                                  <w:rFonts w:ascii="Courier New" w:hAnsi="Courier New"/>
                                  <w:b/>
                                  <w:sz w:val="18"/>
                                </w:rPr>
                                <w:t>fun</w:t>
                              </w:r>
                              <w:r>
                                <w:rPr>
                                  <w:rFonts w:ascii="Courier New" w:hAnsi="Courier New"/>
                                  <w:b/>
                                  <w:spacing w:val="-12"/>
                                  <w:sz w:val="18"/>
                                </w:rPr>
                                <w:t xml:space="preserve"> </w:t>
                              </w:r>
                              <w:r>
                                <w:rPr>
                                  <w:rFonts w:ascii="Courier New" w:hAnsi="Courier New"/>
                                  <w:b/>
                                  <w:sz w:val="18"/>
                                </w:rPr>
                                <w:t>addRecipe(recipe:</w:t>
                              </w:r>
                              <w:r>
                                <w:rPr>
                                  <w:rFonts w:ascii="Courier New" w:hAnsi="Courier New"/>
                                  <w:b/>
                                  <w:spacing w:val="-11"/>
                                  <w:sz w:val="18"/>
                                </w:rPr>
                                <w:t xml:space="preserve"> </w:t>
                              </w:r>
                              <w:r>
                                <w:rPr>
                                  <w:rFonts w:ascii="Courier New" w:hAnsi="Courier New"/>
                                  <w:b/>
                                  <w:sz w:val="18"/>
                                </w:rPr>
                                <w:t>RecipeUiModel)</w:t>
                              </w:r>
                              <w:r>
                                <w:rPr>
                                  <w:rFonts w:ascii="Courier New" w:hAnsi="Courier New"/>
                                  <w:b/>
                                  <w:spacing w:val="-11"/>
                                  <w:sz w:val="18"/>
                                </w:rPr>
                                <w:t xml:space="preserve"> </w:t>
                              </w:r>
                              <w:r>
                                <w:rPr>
                                  <w:rFonts w:ascii="Courier New" w:hAnsi="Courier New"/>
                                  <w:b/>
                                  <w:spacing w:val="-10"/>
                                  <w:sz w:val="18"/>
                                </w:rPr>
                                <w:t>{</w:t>
                              </w:r>
                            </w:p>
                            <w:p>
                              <w:pPr>
                                <w:pStyle w:val="Normal"/>
                                <w:spacing w:before="76" w:after="0"/>
                                <w:ind w:left="885" w:hanging="0"/>
                                <w:rPr>
                                  <w:rFonts w:ascii="Courier New" w:hAnsi="Courier New"/>
                                  <w:b/>
                                  <w:b/>
                                  <w:sz w:val="18"/>
                                </w:rPr>
                              </w:pPr>
                              <w:r>
                                <w:rPr>
                                  <w:rFonts w:ascii="Courier New" w:hAnsi="Courier New"/>
                                  <w:b/>
                                  <w:spacing w:val="-2"/>
                                  <w:sz w:val="18"/>
                                </w:rPr>
                                <w:t>val</w:t>
                              </w:r>
                              <w:r>
                                <w:rPr>
                                  <w:rFonts w:ascii="Courier New" w:hAnsi="Courier New"/>
                                  <w:b/>
                                  <w:spacing w:val="-12"/>
                                  <w:sz w:val="18"/>
                                </w:rPr>
                                <w:t xml:space="preserve"> </w:t>
                              </w:r>
                              <w:r>
                                <w:rPr>
                                  <w:rFonts w:ascii="Courier New" w:hAnsi="Courier New"/>
                                  <w:b/>
                                  <w:spacing w:val="-2"/>
                                  <w:sz w:val="18"/>
                                </w:rPr>
                                <w:t>insertionIndex</w:t>
                              </w:r>
                              <w:r>
                                <w:rPr>
                                  <w:rFonts w:ascii="Courier New" w:hAnsi="Courier New"/>
                                  <w:b/>
                                  <w:spacing w:val="-12"/>
                                  <w:sz w:val="18"/>
                                </w:rPr>
                                <w:t xml:space="preserve"> </w:t>
                              </w:r>
                              <w:r>
                                <w:rPr>
                                  <w:rFonts w:ascii="Courier New" w:hAnsi="Courier New"/>
                                  <w:b/>
                                  <w:spacing w:val="-2"/>
                                  <w:sz w:val="18"/>
                                </w:rPr>
                                <w:t>=</w:t>
                              </w:r>
                              <w:r>
                                <w:rPr>
                                  <w:rFonts w:ascii="Courier New" w:hAnsi="Courier New"/>
                                  <w:b/>
                                  <w:spacing w:val="-12"/>
                                  <w:sz w:val="18"/>
                                </w:rPr>
                                <w:t xml:space="preserve"> </w:t>
                              </w:r>
                              <w:r>
                                <w:rPr>
                                  <w:rFonts w:ascii="Courier New" w:hAnsi="Courier New"/>
                                  <w:b/>
                                  <w:spacing w:val="-2"/>
                                  <w:sz w:val="18"/>
                                </w:rPr>
                                <w:t>listItems.indexOf(when</w:t>
                              </w:r>
                              <w:r>
                                <w:rPr>
                                  <w:rFonts w:ascii="Courier New" w:hAnsi="Courier New"/>
                                  <w:b/>
                                  <w:spacing w:val="-11"/>
                                  <w:sz w:val="18"/>
                                </w:rPr>
                                <w:t xml:space="preserve"> </w:t>
                              </w:r>
                              <w:r>
                                <w:rPr>
                                  <w:rFonts w:ascii="Courier New" w:hAnsi="Courier New"/>
                                  <w:b/>
                                  <w:spacing w:val="-2"/>
                                  <w:sz w:val="18"/>
                                </w:rPr>
                                <w:t>(recipe.flavor)</w:t>
                              </w:r>
                              <w:r>
                                <w:rPr>
                                  <w:rFonts w:ascii="Courier New" w:hAnsi="Courier New"/>
                                  <w:b/>
                                  <w:spacing w:val="-12"/>
                                  <w:sz w:val="18"/>
                                </w:rPr>
                                <w:t xml:space="preserve"> </w:t>
                              </w:r>
                              <w:r>
                                <w:rPr>
                                  <w:rFonts w:ascii="Courier New" w:hAnsi="Courier New"/>
                                  <w:b/>
                                  <w:spacing w:val="-10"/>
                                  <w:sz w:val="18"/>
                                </w:rPr>
                                <w:t>{</w:t>
                              </w:r>
                            </w:p>
                            <w:p>
                              <w:pPr>
                                <w:pStyle w:val="Normal"/>
                                <w:spacing w:lineRule="auto" w:line="324" w:before="76" w:after="0"/>
                                <w:ind w:left="1317" w:right="3062" w:hanging="0"/>
                                <w:rPr>
                                  <w:rFonts w:ascii="Courier New" w:hAnsi="Courier New"/>
                                  <w:b/>
                                  <w:b/>
                                  <w:sz w:val="18"/>
                                </w:rPr>
                              </w:pPr>
                              <w:r>
                                <w:rPr>
                                  <w:rFonts w:ascii="Courier New" w:hAnsi="Courier New"/>
                                  <w:b/>
                                  <w:sz w:val="18"/>
                                </w:rPr>
                                <w:t>Flavor.SAVORY</w:t>
                              </w:r>
                              <w:r>
                                <w:rPr>
                                  <w:rFonts w:ascii="Courier New" w:hAnsi="Courier New"/>
                                  <w:b/>
                                  <w:spacing w:val="-19"/>
                                  <w:sz w:val="18"/>
                                </w:rPr>
                                <w:t xml:space="preserve"> </w:t>
                              </w:r>
                              <w:r>
                                <w:rPr>
                                  <w:rFonts w:ascii="Courier New" w:hAnsi="Courier New"/>
                                  <w:b/>
                                  <w:sz w:val="18"/>
                                </w:rPr>
                                <w:t>-&gt;</w:t>
                              </w:r>
                              <w:r>
                                <w:rPr>
                                  <w:rFonts w:ascii="Courier New" w:hAnsi="Courier New"/>
                                  <w:b/>
                                  <w:spacing w:val="-19"/>
                                  <w:sz w:val="18"/>
                                </w:rPr>
                                <w:t xml:space="preserve"> </w:t>
                              </w:r>
                              <w:r>
                                <w:rPr>
                                  <w:rFonts w:ascii="Courier New" w:hAnsi="Courier New"/>
                                  <w:b/>
                                  <w:sz w:val="18"/>
                                </w:rPr>
                                <w:t>savoryTitle Flavor.SWEET -&gt; sweetTitle</w:t>
                              </w:r>
                            </w:p>
                            <w:p>
                              <w:pPr>
                                <w:pStyle w:val="Normal"/>
                                <w:spacing w:before="2" w:after="0"/>
                                <w:ind w:left="885" w:hanging="0"/>
                                <w:rPr>
                                  <w:rFonts w:ascii="Courier New" w:hAnsi="Courier New"/>
                                  <w:b/>
                                  <w:b/>
                                  <w:sz w:val="18"/>
                                </w:rPr>
                              </w:pPr>
                              <w:r>
                                <w:rPr>
                                  <w:rFonts w:ascii="Courier New" w:hAnsi="Courier New"/>
                                  <w:b/>
                                  <w:sz w:val="18"/>
                                </w:rPr>
                                <w:t>})</w:t>
                              </w:r>
                              <w:r>
                                <w:rPr>
                                  <w:rFonts w:ascii="Courier New" w:hAnsi="Courier New"/>
                                  <w:b/>
                                  <w:spacing w:val="-4"/>
                                  <w:sz w:val="18"/>
                                </w:rPr>
                                <w:t xml:space="preserve"> </w:t>
                              </w:r>
                              <w:r>
                                <w:rPr>
                                  <w:rFonts w:ascii="Courier New" w:hAnsi="Courier New"/>
                                  <w:b/>
                                  <w:sz w:val="18"/>
                                </w:rPr>
                                <w:t>+</w:t>
                              </w:r>
                              <w:r>
                                <w:rPr>
                                  <w:rFonts w:ascii="Courier New" w:hAnsi="Courier New"/>
                                  <w:b/>
                                  <w:spacing w:val="-1"/>
                                  <w:sz w:val="18"/>
                                </w:rPr>
                                <w:t xml:space="preserve"> </w:t>
                              </w:r>
                              <w:r>
                                <w:rPr>
                                  <w:rFonts w:ascii="Courier New" w:hAnsi="Courier New"/>
                                  <w:b/>
                                  <w:spacing w:val="-12"/>
                                  <w:sz w:val="18"/>
                                </w:rPr>
                                <w:t>1</w:t>
                              </w:r>
                            </w:p>
                            <w:p>
                              <w:pPr>
                                <w:pStyle w:val="Normal"/>
                                <w:spacing w:lineRule="auto" w:line="324" w:before="76" w:after="0"/>
                                <w:ind w:left="885" w:hanging="0"/>
                                <w:rPr>
                                  <w:rFonts w:ascii="Courier New" w:hAnsi="Courier New"/>
                                  <w:b/>
                                  <w:b/>
                                  <w:sz w:val="18"/>
                                </w:rPr>
                              </w:pPr>
                              <w:r>
                                <w:rPr>
                                  <w:rFonts w:ascii="Courier New" w:hAnsi="Courier New"/>
                                  <w:b/>
                                  <w:sz w:val="18"/>
                                </w:rPr>
                                <w:t>listItems.add(insertionIndex,</w:t>
                              </w:r>
                              <w:r>
                                <w:rPr>
                                  <w:rFonts w:ascii="Courier New" w:hAnsi="Courier New"/>
                                  <w:b/>
                                  <w:spacing w:val="-29"/>
                                  <w:sz w:val="18"/>
                                </w:rPr>
                                <w:t xml:space="preserve"> </w:t>
                              </w:r>
                              <w:r>
                                <w:rPr>
                                  <w:rFonts w:ascii="Courier New" w:hAnsi="Courier New"/>
                                  <w:b/>
                                  <w:sz w:val="18"/>
                                </w:rPr>
                                <w:t xml:space="preserve">recipe) </w:t>
                              </w:r>
                              <w:r>
                                <w:rPr>
                                  <w:rFonts w:ascii="Courier New" w:hAnsi="Courier New"/>
                                  <w:b/>
                                  <w:spacing w:val="-2"/>
                                  <w:sz w:val="18"/>
                                </w:rPr>
                                <w:t>notifyItemInserted(insertionIndex)</w:t>
                              </w:r>
                            </w:p>
                            <w:p>
                              <w:pPr>
                                <w:pStyle w:val="Normal"/>
                                <w:spacing w:before="1" w:after="0"/>
                                <w:ind w:left="453" w:hanging="0"/>
                                <w:rPr>
                                  <w:rFonts w:ascii="Courier New" w:hAnsi="Courier New"/>
                                  <w:b/>
                                  <w:b/>
                                  <w:sz w:val="18"/>
                                </w:rPr>
                              </w:pPr>
                              <w:r>
                                <w:rPr>
                                  <w:rFonts w:ascii="Courier New" w:hAnsi="Courier New"/>
                                  <w:b/>
                                  <w:sz w:val="18"/>
                                </w:rPr>
                                <w:t>}</w:t>
                              </w:r>
                            </w:p>
                          </w:txbxContent>
                        </wps:txbx>
                        <wps:bodyPr lIns="0" rIns="0" tIns="0" bIns="0" anchor="t">
                          <a:noAutofit/>
                        </wps:bodyPr>
                      </wps:wsp>
                    </wpg:wgp>
                  </a:graphicData>
                </a:graphic>
              </wp:anchor>
            </w:drawing>
          </mc:Choice>
          <mc:Fallback>
            <w:pict>
              <v:group id="shape_0" alt="docshapegroup397" style="position:absolute;margin-left:52.2pt;margin-top:6.7pt;width:399.6pt;height:178.4pt" coordorigin="1044,134" coordsize="7992,3568">
                <v:rect id="shape_0" path="m0,0l-2147483645,0l-2147483645,-2147483646l0,-2147483646xe" fillcolor="#f6f6f6" stroked="f" o:allowincell="f" style="position:absolute;left:1044;top:144;width:7991;height:3547;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54;width:7991;height:3527;mso-wrap-style:square;v-text-anchor:top;mso-position-horizontal-relative:page">
                  <v:fill o:detectmouseclick="t" on="false"/>
                  <v:stroke color="#3465a4" joinstyle="round" endcap="flat"/>
                  <v:textbox>
                    <w:txbxContent>
                      <w:p>
                        <w:pPr>
                          <w:pStyle w:val="Normal"/>
                          <w:spacing w:lineRule="auto" w:line="324" w:before="40" w:after="0"/>
                          <w:ind w:left="453" w:right="2128" w:hanging="0"/>
                          <w:rPr>
                            <w:rFonts w:ascii="Courier New" w:hAnsi="Courier New"/>
                            <w:sz w:val="18"/>
                          </w:rPr>
                        </w:pPr>
                        <w:r>
                          <w:rPr>
                            <w:rFonts w:ascii="Courier New" w:hAnsi="Courier New"/>
                            <w:sz w:val="18"/>
                          </w:rPr>
                          <w:t>private</w:t>
                        </w:r>
                        <w:r>
                          <w:rPr>
                            <w:rFonts w:ascii="Courier New" w:hAnsi="Courier New"/>
                            <w:spacing w:val="-10"/>
                            <w:sz w:val="18"/>
                          </w:rPr>
                          <w:t xml:space="preserve"> </w:t>
                        </w:r>
                        <w:r>
                          <w:rPr>
                            <w:rFonts w:ascii="Courier New" w:hAnsi="Courier New"/>
                            <w:sz w:val="18"/>
                          </w:rPr>
                          <w:t>val</w:t>
                        </w:r>
                        <w:r>
                          <w:rPr>
                            <w:rFonts w:ascii="Courier New" w:hAnsi="Courier New"/>
                            <w:spacing w:val="-10"/>
                            <w:sz w:val="18"/>
                          </w:rPr>
                          <w:t xml:space="preserve"> </w:t>
                        </w:r>
                        <w:r>
                          <w:rPr>
                            <w:rFonts w:ascii="Courier New" w:hAnsi="Courier New"/>
                            <w:sz w:val="18"/>
                          </w:rPr>
                          <w:t>savoryTitle</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TitleUiModel("Savory") private val sweetTitle = TitleUiModel("Sweet")</w:t>
                        </w:r>
                      </w:p>
                      <w:p>
                        <w:pPr>
                          <w:pStyle w:val="Normal"/>
                          <w:spacing w:lineRule="auto" w:line="235" w:before="4" w:after="0"/>
                          <w:ind w:left="669" w:right="1185" w:hanging="216"/>
                          <w:rPr>
                            <w:rFonts w:ascii="Courier New" w:hAnsi="Courier New"/>
                            <w:sz w:val="18"/>
                          </w:rPr>
                        </w:pPr>
                        <w:r>
                          <w:rPr>
                            <w:rFonts w:ascii="Courier New" w:hAnsi="Courier New"/>
                            <w:sz w:val="18"/>
                          </w:rPr>
                          <w:t>private val listItems = mutableListOf&lt;ListItem&gt;(savoryTitle,</w:t>
                        </w:r>
                        <w:r>
                          <w:rPr>
                            <w:rFonts w:ascii="Courier New" w:hAnsi="Courier New"/>
                            <w:spacing w:val="-29"/>
                            <w:sz w:val="18"/>
                          </w:rPr>
                          <w:t xml:space="preserve"> </w:t>
                        </w:r>
                        <w:r>
                          <w:rPr>
                            <w:rFonts w:ascii="Courier New" w:hAnsi="Courier New"/>
                            <w:sz w:val="18"/>
                          </w:rPr>
                          <w:t>sweetTitle)</w:t>
                        </w:r>
                      </w:p>
                      <w:p>
                        <w:pPr>
                          <w:pStyle w:val="Normal"/>
                          <w:spacing w:before="3" w:after="0"/>
                          <w:rPr>
                            <w:rFonts w:ascii="Courier New" w:hAnsi="Courier New"/>
                            <w:sz w:val="26"/>
                          </w:rPr>
                        </w:pPr>
                        <w:r>
                          <w:rPr>
                            <w:rFonts w:ascii="Courier New" w:hAnsi="Courier New"/>
                            <w:sz w:val="26"/>
                          </w:rPr>
                        </w:r>
                      </w:p>
                      <w:p>
                        <w:pPr>
                          <w:pStyle w:val="Normal"/>
                          <w:ind w:left="453" w:hanging="0"/>
                          <w:rPr>
                            <w:rFonts w:ascii="Courier New" w:hAnsi="Courier New"/>
                            <w:b/>
                            <w:b/>
                            <w:sz w:val="18"/>
                          </w:rPr>
                        </w:pPr>
                        <w:r>
                          <w:rPr>
                            <w:rFonts w:ascii="Courier New" w:hAnsi="Courier New"/>
                            <w:b/>
                            <w:sz w:val="18"/>
                          </w:rPr>
                          <w:t>fun</w:t>
                        </w:r>
                        <w:r>
                          <w:rPr>
                            <w:rFonts w:ascii="Courier New" w:hAnsi="Courier New"/>
                            <w:b/>
                            <w:spacing w:val="-12"/>
                            <w:sz w:val="18"/>
                          </w:rPr>
                          <w:t xml:space="preserve"> </w:t>
                        </w:r>
                        <w:r>
                          <w:rPr>
                            <w:rFonts w:ascii="Courier New" w:hAnsi="Courier New"/>
                            <w:b/>
                            <w:sz w:val="18"/>
                          </w:rPr>
                          <w:t>addRecipe(recipe:</w:t>
                        </w:r>
                        <w:r>
                          <w:rPr>
                            <w:rFonts w:ascii="Courier New" w:hAnsi="Courier New"/>
                            <w:b/>
                            <w:spacing w:val="-11"/>
                            <w:sz w:val="18"/>
                          </w:rPr>
                          <w:t xml:space="preserve"> </w:t>
                        </w:r>
                        <w:r>
                          <w:rPr>
                            <w:rFonts w:ascii="Courier New" w:hAnsi="Courier New"/>
                            <w:b/>
                            <w:sz w:val="18"/>
                          </w:rPr>
                          <w:t>RecipeUiModel)</w:t>
                        </w:r>
                        <w:r>
                          <w:rPr>
                            <w:rFonts w:ascii="Courier New" w:hAnsi="Courier New"/>
                            <w:b/>
                            <w:spacing w:val="-11"/>
                            <w:sz w:val="18"/>
                          </w:rPr>
                          <w:t xml:space="preserve"> </w:t>
                        </w:r>
                        <w:r>
                          <w:rPr>
                            <w:rFonts w:ascii="Courier New" w:hAnsi="Courier New"/>
                            <w:b/>
                            <w:spacing w:val="-10"/>
                            <w:sz w:val="18"/>
                          </w:rPr>
                          <w:t>{</w:t>
                        </w:r>
                      </w:p>
                      <w:p>
                        <w:pPr>
                          <w:pStyle w:val="Normal"/>
                          <w:spacing w:before="76" w:after="0"/>
                          <w:ind w:left="885" w:hanging="0"/>
                          <w:rPr>
                            <w:rFonts w:ascii="Courier New" w:hAnsi="Courier New"/>
                            <w:b/>
                            <w:b/>
                            <w:sz w:val="18"/>
                          </w:rPr>
                        </w:pPr>
                        <w:r>
                          <w:rPr>
                            <w:rFonts w:ascii="Courier New" w:hAnsi="Courier New"/>
                            <w:b/>
                            <w:spacing w:val="-2"/>
                            <w:sz w:val="18"/>
                          </w:rPr>
                          <w:t>val</w:t>
                        </w:r>
                        <w:r>
                          <w:rPr>
                            <w:rFonts w:ascii="Courier New" w:hAnsi="Courier New"/>
                            <w:b/>
                            <w:spacing w:val="-12"/>
                            <w:sz w:val="18"/>
                          </w:rPr>
                          <w:t xml:space="preserve"> </w:t>
                        </w:r>
                        <w:r>
                          <w:rPr>
                            <w:rFonts w:ascii="Courier New" w:hAnsi="Courier New"/>
                            <w:b/>
                            <w:spacing w:val="-2"/>
                            <w:sz w:val="18"/>
                          </w:rPr>
                          <w:t>insertionIndex</w:t>
                        </w:r>
                        <w:r>
                          <w:rPr>
                            <w:rFonts w:ascii="Courier New" w:hAnsi="Courier New"/>
                            <w:b/>
                            <w:spacing w:val="-12"/>
                            <w:sz w:val="18"/>
                          </w:rPr>
                          <w:t xml:space="preserve"> </w:t>
                        </w:r>
                        <w:r>
                          <w:rPr>
                            <w:rFonts w:ascii="Courier New" w:hAnsi="Courier New"/>
                            <w:b/>
                            <w:spacing w:val="-2"/>
                            <w:sz w:val="18"/>
                          </w:rPr>
                          <w:t>=</w:t>
                        </w:r>
                        <w:r>
                          <w:rPr>
                            <w:rFonts w:ascii="Courier New" w:hAnsi="Courier New"/>
                            <w:b/>
                            <w:spacing w:val="-12"/>
                            <w:sz w:val="18"/>
                          </w:rPr>
                          <w:t xml:space="preserve"> </w:t>
                        </w:r>
                        <w:r>
                          <w:rPr>
                            <w:rFonts w:ascii="Courier New" w:hAnsi="Courier New"/>
                            <w:b/>
                            <w:spacing w:val="-2"/>
                            <w:sz w:val="18"/>
                          </w:rPr>
                          <w:t>listItems.indexOf(when</w:t>
                        </w:r>
                        <w:r>
                          <w:rPr>
                            <w:rFonts w:ascii="Courier New" w:hAnsi="Courier New"/>
                            <w:b/>
                            <w:spacing w:val="-11"/>
                            <w:sz w:val="18"/>
                          </w:rPr>
                          <w:t xml:space="preserve"> </w:t>
                        </w:r>
                        <w:r>
                          <w:rPr>
                            <w:rFonts w:ascii="Courier New" w:hAnsi="Courier New"/>
                            <w:b/>
                            <w:spacing w:val="-2"/>
                            <w:sz w:val="18"/>
                          </w:rPr>
                          <w:t>(recipe.flavor)</w:t>
                        </w:r>
                        <w:r>
                          <w:rPr>
                            <w:rFonts w:ascii="Courier New" w:hAnsi="Courier New"/>
                            <w:b/>
                            <w:spacing w:val="-12"/>
                            <w:sz w:val="18"/>
                          </w:rPr>
                          <w:t xml:space="preserve"> </w:t>
                        </w:r>
                        <w:r>
                          <w:rPr>
                            <w:rFonts w:ascii="Courier New" w:hAnsi="Courier New"/>
                            <w:b/>
                            <w:spacing w:val="-10"/>
                            <w:sz w:val="18"/>
                          </w:rPr>
                          <w:t>{</w:t>
                        </w:r>
                      </w:p>
                      <w:p>
                        <w:pPr>
                          <w:pStyle w:val="Normal"/>
                          <w:spacing w:lineRule="auto" w:line="324" w:before="76" w:after="0"/>
                          <w:ind w:left="1317" w:right="3062" w:hanging="0"/>
                          <w:rPr>
                            <w:rFonts w:ascii="Courier New" w:hAnsi="Courier New"/>
                            <w:b/>
                            <w:b/>
                            <w:sz w:val="18"/>
                          </w:rPr>
                        </w:pPr>
                        <w:r>
                          <w:rPr>
                            <w:rFonts w:ascii="Courier New" w:hAnsi="Courier New"/>
                            <w:b/>
                            <w:sz w:val="18"/>
                          </w:rPr>
                          <w:t>Flavor.SAVORY</w:t>
                        </w:r>
                        <w:r>
                          <w:rPr>
                            <w:rFonts w:ascii="Courier New" w:hAnsi="Courier New"/>
                            <w:b/>
                            <w:spacing w:val="-19"/>
                            <w:sz w:val="18"/>
                          </w:rPr>
                          <w:t xml:space="preserve"> </w:t>
                        </w:r>
                        <w:r>
                          <w:rPr>
                            <w:rFonts w:ascii="Courier New" w:hAnsi="Courier New"/>
                            <w:b/>
                            <w:sz w:val="18"/>
                          </w:rPr>
                          <w:t>-&gt;</w:t>
                        </w:r>
                        <w:r>
                          <w:rPr>
                            <w:rFonts w:ascii="Courier New" w:hAnsi="Courier New"/>
                            <w:b/>
                            <w:spacing w:val="-19"/>
                            <w:sz w:val="18"/>
                          </w:rPr>
                          <w:t xml:space="preserve"> </w:t>
                        </w:r>
                        <w:r>
                          <w:rPr>
                            <w:rFonts w:ascii="Courier New" w:hAnsi="Courier New"/>
                            <w:b/>
                            <w:sz w:val="18"/>
                          </w:rPr>
                          <w:t>savoryTitle Flavor.SWEET -&gt; sweetTitle</w:t>
                        </w:r>
                      </w:p>
                      <w:p>
                        <w:pPr>
                          <w:pStyle w:val="Normal"/>
                          <w:spacing w:before="2" w:after="0"/>
                          <w:ind w:left="885" w:hanging="0"/>
                          <w:rPr>
                            <w:rFonts w:ascii="Courier New" w:hAnsi="Courier New"/>
                            <w:b/>
                            <w:b/>
                            <w:sz w:val="18"/>
                          </w:rPr>
                        </w:pPr>
                        <w:r>
                          <w:rPr>
                            <w:rFonts w:ascii="Courier New" w:hAnsi="Courier New"/>
                            <w:b/>
                            <w:sz w:val="18"/>
                          </w:rPr>
                          <w:t>})</w:t>
                        </w:r>
                        <w:r>
                          <w:rPr>
                            <w:rFonts w:ascii="Courier New" w:hAnsi="Courier New"/>
                            <w:b/>
                            <w:spacing w:val="-4"/>
                            <w:sz w:val="18"/>
                          </w:rPr>
                          <w:t xml:space="preserve"> </w:t>
                        </w:r>
                        <w:r>
                          <w:rPr>
                            <w:rFonts w:ascii="Courier New" w:hAnsi="Courier New"/>
                            <w:b/>
                            <w:sz w:val="18"/>
                          </w:rPr>
                          <w:t>+</w:t>
                        </w:r>
                        <w:r>
                          <w:rPr>
                            <w:rFonts w:ascii="Courier New" w:hAnsi="Courier New"/>
                            <w:b/>
                            <w:spacing w:val="-1"/>
                            <w:sz w:val="18"/>
                          </w:rPr>
                          <w:t xml:space="preserve"> </w:t>
                        </w:r>
                        <w:r>
                          <w:rPr>
                            <w:rFonts w:ascii="Courier New" w:hAnsi="Courier New"/>
                            <w:b/>
                            <w:spacing w:val="-12"/>
                            <w:sz w:val="18"/>
                          </w:rPr>
                          <w:t>1</w:t>
                        </w:r>
                      </w:p>
                      <w:p>
                        <w:pPr>
                          <w:pStyle w:val="Normal"/>
                          <w:spacing w:lineRule="auto" w:line="324" w:before="76" w:after="0"/>
                          <w:ind w:left="885" w:hanging="0"/>
                          <w:rPr>
                            <w:rFonts w:ascii="Courier New" w:hAnsi="Courier New"/>
                            <w:b/>
                            <w:b/>
                            <w:sz w:val="18"/>
                          </w:rPr>
                        </w:pPr>
                        <w:r>
                          <w:rPr>
                            <w:rFonts w:ascii="Courier New" w:hAnsi="Courier New"/>
                            <w:b/>
                            <w:sz w:val="18"/>
                          </w:rPr>
                          <w:t>listItems.add(insertionIndex,</w:t>
                        </w:r>
                        <w:r>
                          <w:rPr>
                            <w:rFonts w:ascii="Courier New" w:hAnsi="Courier New"/>
                            <w:b/>
                            <w:spacing w:val="-29"/>
                            <w:sz w:val="18"/>
                          </w:rPr>
                          <w:t xml:space="preserve"> </w:t>
                        </w:r>
                        <w:r>
                          <w:rPr>
                            <w:rFonts w:ascii="Courier New" w:hAnsi="Courier New"/>
                            <w:b/>
                            <w:sz w:val="18"/>
                          </w:rPr>
                          <w:t xml:space="preserve">recipe) </w:t>
                        </w:r>
                        <w:r>
                          <w:rPr>
                            <w:rFonts w:ascii="Courier New" w:hAnsi="Courier New"/>
                            <w:b/>
                            <w:spacing w:val="-2"/>
                            <w:sz w:val="18"/>
                          </w:rPr>
                          <w:t>notifyItemInserted(insertionIndex)</w:t>
                        </w:r>
                      </w:p>
                      <w:p>
                        <w:pPr>
                          <w:pStyle w:val="Normal"/>
                          <w:spacing w:before="1" w:after="0"/>
                          <w:ind w:left="453" w:hanging="0"/>
                          <w:rPr>
                            <w:rFonts w:ascii="Courier New" w:hAnsi="Courier New"/>
                            <w:b/>
                            <w:b/>
                            <w:sz w:val="18"/>
                          </w:rPr>
                        </w:pPr>
                        <w:r>
                          <w:rPr>
                            <w:rFonts w:ascii="Courier New" w:hAnsi="Courier New"/>
                            <w:b/>
                            <w:sz w:val="18"/>
                          </w:rPr>
                          <w:t>}</w:t>
                        </w:r>
                      </w:p>
                    </w:txbxContent>
                  </v:textbox>
                  <w10:wrap type="topAndBottom"/>
                </v:rect>
              </v:group>
            </w:pict>
          </mc:Fallback>
        </mc:AlternateContent>
      </w:r>
    </w:p>
    <w:p>
      <w:pPr>
        <w:pStyle w:val="TextBody"/>
        <w:spacing w:before="12" w:after="0"/>
        <w:rPr>
          <w:sz w:val="7"/>
        </w:rPr>
      </w:pPr>
      <w:r>
        <w:rPr>
          <w:sz w:val="7"/>
        </w:rPr>
      </w:r>
    </w:p>
    <w:p>
      <w:pPr>
        <w:pStyle w:val="ListParagraph"/>
        <w:numPr>
          <w:ilvl w:val="0"/>
          <w:numId w:val="11"/>
        </w:numPr>
        <w:tabs>
          <w:tab w:val="clear" w:pos="720"/>
          <w:tab w:val="left" w:pos="1274" w:leader="none"/>
        </w:tabs>
        <w:spacing w:before="101" w:after="0"/>
        <w:jc w:val="left"/>
        <w:rPr>
          <w:sz w:val="20"/>
        </w:rPr>
      </w:pPr>
      <w:r>
        <mc:AlternateContent>
          <mc:Choice Requires="wpg">
            <w:drawing>
              <wp:anchor behindDoc="1" distT="635" distB="0" distL="0" distR="635" simplePos="0" locked="0" layoutInCell="0" allowOverlap="1" relativeHeight="1499" wp14:anchorId="353B8E37">
                <wp:simplePos x="0" y="0"/>
                <wp:positionH relativeFrom="page">
                  <wp:posOffset>1120140</wp:posOffset>
                </wp:positionH>
                <wp:positionV relativeFrom="paragraph">
                  <wp:posOffset>332740</wp:posOffset>
                </wp:positionV>
                <wp:extent cx="5074920" cy="6086475"/>
                <wp:effectExtent l="0" t="635" r="635" b="0"/>
                <wp:wrapNone/>
                <wp:docPr id="569" name="docshapegroup401"/>
                <a:graphic xmlns:a="http://schemas.openxmlformats.org/drawingml/2006/main">
                  <a:graphicData uri="http://schemas.microsoft.com/office/word/2010/wordprocessingGroup">
                    <wpg:wgp>
                      <wpg:cNvGrpSpPr/>
                      <wpg:grpSpPr>
                        <a:xfrm>
                          <a:off x="0" y="0"/>
                          <a:ext cx="5074920" cy="6086520"/>
                          <a:chOff x="0" y="0"/>
                          <a:chExt cx="5074920" cy="6086520"/>
                        </a:xfrm>
                      </wpg:grpSpPr>
                      <wps:wsp>
                        <wps:cNvSpPr/>
                        <wps:spPr>
                          <a:xfrm>
                            <a:off x="0" y="6480"/>
                            <a:ext cx="5074920" cy="6073920"/>
                          </a:xfrm>
                          <a:prstGeom prst="rect">
                            <a:avLst/>
                          </a:prstGeom>
                          <a:solidFill>
                            <a:srgbClr val="f6f6f6"/>
                          </a:solidFill>
                          <a:ln w="0">
                            <a:noFill/>
                          </a:ln>
                        </wps:spPr>
                        <wps:style>
                          <a:lnRef idx="0"/>
                          <a:fillRef idx="0"/>
                          <a:effectRef idx="0"/>
                          <a:fontRef idx="minor"/>
                        </wps:style>
                        <wps:bodyPr/>
                      </wps:wsp>
                      <wps:wsp>
                        <wps:cNvSpPr/>
                        <wps:spPr>
                          <a:xfrm>
                            <a:off x="0" y="0"/>
                            <a:ext cx="5074920" cy="6086520"/>
                          </a:xfrm>
                          <a:custGeom>
                            <a:avLst/>
                            <a:gdLst>
                              <a:gd name="textAreaLeft" fmla="*/ 0 w 2877120"/>
                              <a:gd name="textAreaRight" fmla="*/ 2879280 w 2877120"/>
                              <a:gd name="textAreaTop" fmla="*/ 0 h 3450600"/>
                              <a:gd name="textAreaBottom" fmla="*/ 3452760 h 3450600"/>
                            </a:gdLst>
                            <a:ahLst/>
                            <a:rect l="textAreaLeft" t="textAreaTop" r="textAreaRight" b="textAreaBottom"/>
                            <a:pathLst>
                              <a:path w="7992" h="9585">
                                <a:moveTo>
                                  <a:pt x="7992" y="9565"/>
                                </a:moveTo>
                                <a:lnTo>
                                  <a:pt x="0" y="9565"/>
                                </a:lnTo>
                                <a:lnTo>
                                  <a:pt x="0" y="9585"/>
                                </a:lnTo>
                                <a:lnTo>
                                  <a:pt x="7992" y="9585"/>
                                </a:lnTo>
                                <a:lnTo>
                                  <a:pt x="7992" y="9565"/>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g:wgp>
                  </a:graphicData>
                </a:graphic>
              </wp:anchor>
            </w:drawing>
          </mc:Choice>
          <mc:Fallback>
            <w:pict>
              <v:group id="shape_0" alt="docshapegroup401" style="position:absolute;margin-left:88.2pt;margin-top:26.2pt;width:399.6pt;height:479.25pt" coordorigin="1764,524" coordsize="7992,9585">
                <v:rect id="shape_0" path="m0,0l-2147483645,0l-2147483645,-2147483646l0,-2147483646xe" fillcolor="#f6f6f6" stroked="f" o:allowincell="f" style="position:absolute;left:1764;top:534;width:7991;height:9564;mso-wrap-style:none;v-text-anchor:middle;mso-position-horizontal-relative:page">
                  <v:fill o:detectmouseclick="t" type="solid" color2="#090909"/>
                  <v:stroke color="#3465a4" joinstyle="round" endcap="flat"/>
                  <w10:wrap type="none"/>
                </v:rect>
              </v:group>
            </w:pict>
          </mc:Fallback>
        </mc:AlternateContent>
      </w:r>
      <w:r>
        <w:rPr>
          <w:sz w:val="20"/>
        </w:rPr>
        <w:t>Also,</w:t>
      </w:r>
      <w:r>
        <w:rPr>
          <w:spacing w:val="-3"/>
          <w:sz w:val="20"/>
        </w:rPr>
        <w:t xml:space="preserve"> </w:t>
      </w:r>
      <w:r>
        <w:rPr>
          <w:sz w:val="20"/>
        </w:rPr>
        <w:t>update</w:t>
      </w:r>
      <w:r>
        <w:rPr>
          <w:spacing w:val="-2"/>
          <w:sz w:val="20"/>
        </w:rPr>
        <w:t xml:space="preserve"> </w:t>
      </w:r>
      <w:r>
        <w:rPr>
          <w:sz w:val="20"/>
        </w:rPr>
        <w:t>the</w:t>
      </w:r>
      <w:r>
        <w:rPr>
          <w:spacing w:val="-3"/>
          <w:sz w:val="20"/>
        </w:rPr>
        <w:t xml:space="preserve"> </w:t>
      </w:r>
      <w:r>
        <w:rPr>
          <w:sz w:val="20"/>
        </w:rPr>
        <w:t>adapter</w:t>
      </w:r>
      <w:r>
        <w:rPr>
          <w:spacing w:val="-3"/>
          <w:sz w:val="20"/>
        </w:rPr>
        <w:t xml:space="preserve"> </w:t>
      </w:r>
      <w:r>
        <w:rPr>
          <w:sz w:val="20"/>
        </w:rPr>
        <w:t>by</w:t>
      </w:r>
      <w:r>
        <w:rPr>
          <w:spacing w:val="-3"/>
          <w:sz w:val="20"/>
        </w:rPr>
        <w:t xml:space="preserve"> </w:t>
      </w:r>
      <w:r>
        <w:rPr>
          <w:sz w:val="20"/>
        </w:rPr>
        <w:t>adding</w:t>
      </w:r>
      <w:r>
        <w:rPr>
          <w:spacing w:val="-3"/>
          <w:sz w:val="20"/>
        </w:rPr>
        <w:t xml:space="preserve"> </w:t>
      </w:r>
      <w:r>
        <w:rPr>
          <w:sz w:val="20"/>
        </w:rPr>
        <w:t>swipe</w:t>
      </w:r>
      <w:r>
        <w:rPr>
          <w:spacing w:val="-2"/>
          <w:sz w:val="20"/>
        </w:rPr>
        <w:t xml:space="preserve"> behavior:</w:t>
      </w:r>
    </w:p>
    <w:p>
      <w:pPr>
        <w:sectPr>
          <w:headerReference w:type="even" r:id="rId204"/>
          <w:headerReference w:type="default" r:id="rId205"/>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0" w:after="0"/>
        <w:rPr>
          <w:sz w:val="10"/>
        </w:rPr>
      </w:pPr>
      <w:r>
        <w:rPr>
          <w:sz w:val="10"/>
        </w:rPr>
        <mc:AlternateContent>
          <mc:Choice Requires="wps">
            <w:drawing>
              <wp:anchor behindDoc="0" distT="0" distB="9525" distL="0" distR="5080" simplePos="0" locked="0" layoutInCell="0" allowOverlap="1" relativeHeight="1613" wp14:anchorId="46CD1180">
                <wp:simplePos x="0" y="0"/>
                <wp:positionH relativeFrom="page">
                  <wp:posOffset>1120140</wp:posOffset>
                </wp:positionH>
                <wp:positionV relativeFrom="paragraph">
                  <wp:posOffset>108585</wp:posOffset>
                </wp:positionV>
                <wp:extent cx="5074920" cy="6061075"/>
                <wp:effectExtent l="0" t="635" r="0" b="0"/>
                <wp:wrapTopAndBottom/>
                <wp:docPr id="570" name="docshape404"/>
                <a:graphic xmlns:a="http://schemas.openxmlformats.org/drawingml/2006/main">
                  <a:graphicData uri="http://schemas.microsoft.com/office/word/2010/wordprocessingShape">
                    <wps:wsp>
                      <wps:cNvSpPr/>
                      <wps:spPr>
                        <a:xfrm>
                          <a:off x="0" y="0"/>
                          <a:ext cx="5074920" cy="6060960"/>
                        </a:xfrm>
                        <a:prstGeom prst="rect">
                          <a:avLst/>
                        </a:prstGeom>
                        <a:noFill/>
                        <a:ln w="0">
                          <a:noFill/>
                        </a:ln>
                      </wps:spPr>
                      <wps:style>
                        <a:lnRef idx="0"/>
                        <a:fillRef idx="0"/>
                        <a:effectRef idx="0"/>
                        <a:fontRef idx="minor"/>
                      </wps:style>
                      <wps:txbx>
                        <w:txbxContent>
                          <w:p>
                            <w:pPr>
                              <w:pStyle w:val="FrameContents"/>
                              <w:spacing w:before="40" w:after="0"/>
                              <w:ind w:left="453" w:hanging="0"/>
                              <w:rPr>
                                <w:rFonts w:ascii="Courier New" w:hAnsi="Courier New"/>
                                <w:sz w:val="18"/>
                              </w:rPr>
                            </w:pPr>
                            <w:r>
                              <w:rPr>
                                <w:rFonts w:ascii="Courier New" w:hAnsi="Courier New"/>
                                <w:color w:val="000000"/>
                                <w:sz w:val="18"/>
                              </w:rPr>
                              <w:t>class</w:t>
                            </w:r>
                            <w:r>
                              <w:rPr>
                                <w:rFonts w:ascii="Courier New" w:hAnsi="Courier New"/>
                                <w:color w:val="000000"/>
                                <w:spacing w:val="-18"/>
                                <w:sz w:val="18"/>
                              </w:rPr>
                              <w:t xml:space="preserve"> </w:t>
                            </w:r>
                            <w:r>
                              <w:rPr>
                                <w:rFonts w:ascii="Courier New" w:hAnsi="Courier New"/>
                                <w:color w:val="000000"/>
                                <w:sz w:val="18"/>
                              </w:rPr>
                              <w:t>RecipesAdapter(...)</w:t>
                            </w:r>
                            <w:r>
                              <w:rPr>
                                <w:rFonts w:ascii="Courier New" w:hAnsi="Courier New"/>
                                <w:color w:val="000000"/>
                                <w:spacing w:val="-16"/>
                                <w:sz w:val="18"/>
                              </w:rPr>
                              <w:t xml:space="preserve"> </w:t>
                            </w:r>
                            <w:r>
                              <w:rPr>
                                <w:rFonts w:ascii="Courier New" w:hAnsi="Courier New"/>
                                <w:color w:val="000000"/>
                                <w:sz w:val="18"/>
                              </w:rPr>
                              <w:t>:</w:t>
                            </w:r>
                            <w:r>
                              <w:rPr>
                                <w:rFonts w:ascii="Courier New" w:hAnsi="Courier New"/>
                                <w:color w:val="000000"/>
                                <w:spacing w:val="-16"/>
                                <w:sz w:val="18"/>
                              </w:rPr>
                              <w:t xml:space="preserve"> </w:t>
                            </w:r>
                            <w:r>
                              <w:rPr>
                                <w:rFonts w:ascii="Courier New" w:hAnsi="Courier New"/>
                                <w:color w:val="000000"/>
                                <w:sz w:val="18"/>
                              </w:rPr>
                              <w:t>RecyclerView.Adapter&lt;BaseViewHolder&gt;()</w:t>
                            </w:r>
                            <w:r>
                              <w:rPr>
                                <w:rFonts w:ascii="Courier New" w:hAnsi="Courier New"/>
                                <w:color w:val="000000"/>
                                <w:spacing w:val="-15"/>
                                <w:sz w:val="18"/>
                              </w:rPr>
                              <w:t xml:space="preserve"> </w:t>
                            </w:r>
                            <w:r>
                              <w:rPr>
                                <w:rFonts w:ascii="Courier New" w:hAnsi="Courier New"/>
                                <w:color w:val="000000"/>
                                <w:spacing w:val="-10"/>
                                <w:sz w:val="18"/>
                              </w:rPr>
                              <w:t>{</w:t>
                            </w:r>
                          </w:p>
                          <w:p>
                            <w:pPr>
                              <w:pStyle w:val="FrameContents"/>
                              <w:spacing w:before="76" w:after="0"/>
                              <w:ind w:left="885" w:hanging="0"/>
                              <w:rPr>
                                <w:rFonts w:ascii="Courier New" w:hAnsi="Courier New"/>
                                <w:b/>
                                <w:b/>
                                <w:sz w:val="18"/>
                              </w:rPr>
                            </w:pPr>
                            <w:r>
                              <w:rPr>
                                <w:rFonts w:ascii="Courier New" w:hAnsi="Courier New"/>
                                <w:b/>
                                <w:color w:val="000000"/>
                                <w:sz w:val="18"/>
                              </w:rPr>
                              <w:t>val</w:t>
                            </w:r>
                            <w:r>
                              <w:rPr>
                                <w:rFonts w:ascii="Courier New" w:hAnsi="Courier New"/>
                                <w:b/>
                                <w:color w:val="000000"/>
                                <w:spacing w:val="-9"/>
                                <w:sz w:val="18"/>
                              </w:rPr>
                              <w:t xml:space="preserve"> </w:t>
                            </w:r>
                            <w:r>
                              <w:rPr>
                                <w:rFonts w:ascii="Courier New" w:hAnsi="Courier New"/>
                                <w:b/>
                                <w:color w:val="000000"/>
                                <w:sz w:val="18"/>
                              </w:rPr>
                              <w:t>swipeToDeleteCallback</w:t>
                            </w:r>
                            <w:r>
                              <w:rPr>
                                <w:rFonts w:ascii="Courier New" w:hAnsi="Courier New"/>
                                <w:b/>
                                <w:color w:val="000000"/>
                                <w:spacing w:val="-8"/>
                                <w:sz w:val="18"/>
                              </w:rPr>
                              <w:t xml:space="preserve"> </w:t>
                            </w:r>
                            <w:r>
                              <w:rPr>
                                <w:rFonts w:ascii="Courier New" w:hAnsi="Courier New"/>
                                <w:b/>
                                <w:color w:val="000000"/>
                                <w:sz w:val="18"/>
                              </w:rPr>
                              <w:t>=</w:t>
                            </w:r>
                            <w:r>
                              <w:rPr>
                                <w:rFonts w:ascii="Courier New" w:hAnsi="Courier New"/>
                                <w:b/>
                                <w:color w:val="000000"/>
                                <w:spacing w:val="-8"/>
                                <w:sz w:val="18"/>
                              </w:rPr>
                              <w:t xml:space="preserve"> </w:t>
                            </w:r>
                            <w:r>
                              <w:rPr>
                                <w:rFonts w:ascii="Courier New" w:hAnsi="Courier New"/>
                                <w:b/>
                                <w:color w:val="000000"/>
                                <w:spacing w:val="-2"/>
                                <w:sz w:val="18"/>
                              </w:rPr>
                              <w:t>SwipeToDeleteCallback()</w:t>
                            </w:r>
                          </w:p>
                          <w:p>
                            <w:pPr>
                              <w:pStyle w:val="FrameContents"/>
                              <w:spacing w:before="76" w:after="0"/>
                              <w:ind w:left="885" w:hanging="0"/>
                              <w:rPr>
                                <w:rFonts w:ascii="Courier New" w:hAnsi="Courier New"/>
                                <w:sz w:val="18"/>
                              </w:rPr>
                            </w:pPr>
                            <w:r>
                              <w:rPr>
                                <w:rFonts w:ascii="Courier New" w:hAnsi="Courier New"/>
                                <w:color w:val="000000"/>
                                <w:spacing w:val="-5"/>
                                <w:sz w:val="18"/>
                              </w:rPr>
                              <w:t>...</w:t>
                            </w:r>
                          </w:p>
                          <w:p>
                            <w:pPr>
                              <w:pStyle w:val="FrameContents"/>
                              <w:spacing w:before="76" w:after="0"/>
                              <w:ind w:left="885" w:hanging="0"/>
                              <w:rPr>
                                <w:rFonts w:ascii="Courier New" w:hAnsi="Courier New"/>
                                <w:b/>
                                <w:b/>
                                <w:sz w:val="18"/>
                              </w:rPr>
                            </w:pPr>
                            <w:r>
                              <w:rPr>
                                <w:rFonts w:ascii="Courier New" w:hAnsi="Courier New"/>
                                <w:b/>
                                <w:color w:val="000000"/>
                                <w:sz w:val="18"/>
                              </w:rPr>
                              <w:t>inner</w:t>
                            </w:r>
                            <w:r>
                              <w:rPr>
                                <w:rFonts w:ascii="Courier New" w:hAnsi="Courier New"/>
                                <w:b/>
                                <w:color w:val="000000"/>
                                <w:spacing w:val="-11"/>
                                <w:sz w:val="18"/>
                              </w:rPr>
                              <w:t xml:space="preserve"> </w:t>
                            </w:r>
                            <w:r>
                              <w:rPr>
                                <w:rFonts w:ascii="Courier New" w:hAnsi="Courier New"/>
                                <w:b/>
                                <w:color w:val="000000"/>
                                <w:sz w:val="18"/>
                              </w:rPr>
                              <w:t>class</w:t>
                            </w:r>
                            <w:r>
                              <w:rPr>
                                <w:rFonts w:ascii="Courier New" w:hAnsi="Courier New"/>
                                <w:b/>
                                <w:color w:val="000000"/>
                                <w:spacing w:val="-10"/>
                                <w:sz w:val="18"/>
                              </w:rPr>
                              <w:t xml:space="preserve"> </w:t>
                            </w:r>
                            <w:r>
                              <w:rPr>
                                <w:rFonts w:ascii="Courier New" w:hAnsi="Courier New"/>
                                <w:b/>
                                <w:color w:val="000000"/>
                                <w:sz w:val="18"/>
                              </w:rPr>
                              <w:t>SwipeToDeleteCallback</w:t>
                            </w:r>
                            <w:r>
                              <w:rPr>
                                <w:rFonts w:ascii="Courier New" w:hAnsi="Courier New"/>
                                <w:b/>
                                <w:color w:val="000000"/>
                                <w:spacing w:val="-10"/>
                                <w:sz w:val="18"/>
                              </w:rPr>
                              <w:t xml:space="preserve"> :</w:t>
                            </w:r>
                          </w:p>
                          <w:p>
                            <w:pPr>
                              <w:pStyle w:val="FrameContents"/>
                              <w:spacing w:lineRule="auto" w:line="235" w:before="80" w:after="0"/>
                              <w:ind w:left="1533" w:right="686" w:hanging="216"/>
                              <w:rPr>
                                <w:rFonts w:ascii="Courier New" w:hAnsi="Courier New"/>
                                <w:b/>
                                <w:b/>
                                <w:sz w:val="18"/>
                              </w:rPr>
                            </w:pPr>
                            <w:r>
                              <w:rPr>
                                <w:rFonts w:ascii="Courier New" w:hAnsi="Courier New"/>
                                <w:b/>
                                <w:color w:val="000000"/>
                                <w:sz w:val="18"/>
                              </w:rPr>
                              <w:t>ItemTouchHelper.SimpleCallback(0,</w:t>
                            </w:r>
                            <w:r>
                              <w:rPr>
                                <w:rFonts w:ascii="Courier New" w:hAnsi="Courier New"/>
                                <w:b/>
                                <w:color w:val="000000"/>
                                <w:spacing w:val="-29"/>
                                <w:sz w:val="18"/>
                              </w:rPr>
                              <w:t xml:space="preserve"> </w:t>
                            </w:r>
                            <w:r>
                              <w:rPr>
                                <w:rFonts w:ascii="Courier New" w:hAnsi="Courier New"/>
                                <w:b/>
                                <w:color w:val="000000"/>
                                <w:sz w:val="18"/>
                              </w:rPr>
                              <w:t>ItemTouchHelper.LEFT or ItemTouchHelper.RIGHT) {</w:t>
                            </w:r>
                          </w:p>
                          <w:p>
                            <w:pPr>
                              <w:pStyle w:val="FrameContents"/>
                              <w:spacing w:lineRule="auto" w:line="324" w:before="17" w:after="0"/>
                              <w:ind w:left="1749" w:right="3238" w:hanging="432"/>
                              <w:rPr>
                                <w:rFonts w:ascii="Courier New" w:hAnsi="Courier New"/>
                                <w:b/>
                                <w:b/>
                                <w:sz w:val="18"/>
                              </w:rPr>
                            </w:pPr>
                            <w:r>
                              <w:rPr>
                                <w:rFonts w:ascii="Courier New" w:hAnsi="Courier New"/>
                                <w:b/>
                                <w:color w:val="000000"/>
                                <w:sz w:val="18"/>
                              </w:rPr>
                              <w:t>override fun onMove( recyclerView:</w:t>
                            </w:r>
                            <w:r>
                              <w:rPr>
                                <w:rFonts w:ascii="Courier New" w:hAnsi="Courier New"/>
                                <w:b/>
                                <w:color w:val="000000"/>
                                <w:spacing w:val="-29"/>
                                <w:sz w:val="18"/>
                              </w:rPr>
                              <w:t xml:space="preserve"> </w:t>
                            </w:r>
                            <w:r>
                              <w:rPr>
                                <w:rFonts w:ascii="Courier New" w:hAnsi="Courier New"/>
                                <w:b/>
                                <w:color w:val="000000"/>
                                <w:sz w:val="18"/>
                              </w:rPr>
                              <w:t>RecyclerView,</w:t>
                            </w:r>
                          </w:p>
                          <w:p>
                            <w:pPr>
                              <w:pStyle w:val="FrameContents"/>
                              <w:spacing w:lineRule="auto" w:line="324" w:before="1" w:after="0"/>
                              <w:ind w:left="1749" w:right="2128" w:hanging="0"/>
                              <w:rPr>
                                <w:rFonts w:ascii="Courier New" w:hAnsi="Courier New"/>
                                <w:b/>
                                <w:b/>
                                <w:sz w:val="18"/>
                              </w:rPr>
                            </w:pPr>
                            <w:r>
                              <w:rPr>
                                <w:rFonts w:ascii="Courier New" w:hAnsi="Courier New"/>
                                <w:b/>
                                <w:color w:val="000000"/>
                                <w:sz w:val="18"/>
                              </w:rPr>
                              <w:t>viewHolder:</w:t>
                            </w:r>
                            <w:r>
                              <w:rPr>
                                <w:rFonts w:ascii="Courier New" w:hAnsi="Courier New"/>
                                <w:b/>
                                <w:color w:val="000000"/>
                                <w:spacing w:val="-29"/>
                                <w:sz w:val="18"/>
                              </w:rPr>
                              <w:t xml:space="preserve"> </w:t>
                            </w:r>
                            <w:r>
                              <w:rPr>
                                <w:rFonts w:ascii="Courier New" w:hAnsi="Courier New"/>
                                <w:b/>
                                <w:color w:val="000000"/>
                                <w:sz w:val="18"/>
                              </w:rPr>
                              <w:t>RecyclerView.ViewHolder, target: RecyclerView.ViewHolder</w:t>
                            </w:r>
                          </w:p>
                          <w:p>
                            <w:pPr>
                              <w:pStyle w:val="FrameContents"/>
                              <w:spacing w:before="1" w:after="0"/>
                              <w:ind w:left="1317" w:hanging="0"/>
                              <w:rPr>
                                <w:rFonts w:ascii="Courier New" w:hAnsi="Courier New"/>
                                <w:b/>
                                <w:b/>
                                <w:sz w:val="18"/>
                              </w:rPr>
                            </w:pPr>
                            <w:r>
                              <w:rPr>
                                <w:rFonts w:ascii="Courier New" w:hAnsi="Courier New"/>
                                <w:b/>
                                <w:color w:val="000000"/>
                                <w:sz w:val="18"/>
                              </w:rPr>
                              <w:t>):</w:t>
                            </w:r>
                            <w:r>
                              <w:rPr>
                                <w:rFonts w:ascii="Courier New" w:hAnsi="Courier New"/>
                                <w:b/>
                                <w:color w:val="000000"/>
                                <w:spacing w:val="-4"/>
                                <w:sz w:val="18"/>
                              </w:rPr>
                              <w:t xml:space="preserve"> </w:t>
                            </w:r>
                            <w:r>
                              <w:rPr>
                                <w:rFonts w:ascii="Courier New" w:hAnsi="Courier New"/>
                                <w:b/>
                                <w:color w:val="000000"/>
                                <w:sz w:val="18"/>
                              </w:rPr>
                              <w:t>Boolean</w:t>
                            </w:r>
                            <w:r>
                              <w:rPr>
                                <w:rFonts w:ascii="Courier New" w:hAnsi="Courier New"/>
                                <w:b/>
                                <w:color w:val="000000"/>
                                <w:spacing w:val="-3"/>
                                <w:sz w:val="18"/>
                              </w:rPr>
                              <w:t xml:space="preserve"> </w:t>
                            </w:r>
                            <w:r>
                              <w:rPr>
                                <w:rFonts w:ascii="Courier New" w:hAnsi="Courier New"/>
                                <w:b/>
                                <w:color w:val="000000"/>
                                <w:sz w:val="18"/>
                              </w:rPr>
                              <w:t>=</w:t>
                            </w:r>
                            <w:r>
                              <w:rPr>
                                <w:rFonts w:ascii="Courier New" w:hAnsi="Courier New"/>
                                <w:b/>
                                <w:color w:val="000000"/>
                                <w:spacing w:val="-3"/>
                                <w:sz w:val="18"/>
                              </w:rPr>
                              <w:t xml:space="preserve"> </w:t>
                            </w:r>
                            <w:r>
                              <w:rPr>
                                <w:rFonts w:ascii="Courier New" w:hAnsi="Courier New"/>
                                <w:b/>
                                <w:color w:val="000000"/>
                                <w:spacing w:val="-2"/>
                                <w:sz w:val="18"/>
                              </w:rPr>
                              <w:t>false</w:t>
                            </w:r>
                          </w:p>
                          <w:p>
                            <w:pPr>
                              <w:pStyle w:val="TextBody"/>
                              <w:rPr>
                                <w:rFonts w:ascii="Courier New" w:hAnsi="Courier New"/>
                                <w:b/>
                                <w:b/>
                              </w:rPr>
                            </w:pPr>
                            <w:r>
                              <w:rPr>
                                <w:rFonts w:ascii="Courier New" w:hAnsi="Courier New"/>
                                <w:b/>
                                <w:color w:val="000000"/>
                              </w:rPr>
                            </w:r>
                          </w:p>
                          <w:p>
                            <w:pPr>
                              <w:pStyle w:val="FrameContents"/>
                              <w:spacing w:lineRule="auto" w:line="324" w:before="130" w:after="0"/>
                              <w:ind w:left="1749" w:right="2296" w:hanging="432"/>
                              <w:rPr>
                                <w:rFonts w:ascii="Courier New" w:hAnsi="Courier New"/>
                                <w:b/>
                                <w:b/>
                                <w:sz w:val="18"/>
                              </w:rPr>
                            </w:pPr>
                            <w:r>
                              <w:rPr>
                                <w:rFonts w:ascii="Courier New" w:hAnsi="Courier New"/>
                                <w:b/>
                                <w:color w:val="000000"/>
                                <w:sz w:val="18"/>
                              </w:rPr>
                              <w:t>override fun getMovementFlags( recyclerView: RecyclerView, viewHolder:</w:t>
                            </w:r>
                            <w:r>
                              <w:rPr>
                                <w:rFonts w:ascii="Courier New" w:hAnsi="Courier New"/>
                                <w:b/>
                                <w:color w:val="000000"/>
                                <w:spacing w:val="-29"/>
                                <w:sz w:val="18"/>
                              </w:rPr>
                              <w:t xml:space="preserve"> </w:t>
                            </w:r>
                            <w:r>
                              <w:rPr>
                                <w:rFonts w:ascii="Courier New" w:hAnsi="Courier New"/>
                                <w:b/>
                                <w:color w:val="000000"/>
                                <w:sz w:val="18"/>
                              </w:rPr>
                              <w:t>RecyclerView.ViewHolder</w:t>
                            </w:r>
                          </w:p>
                          <w:p>
                            <w:pPr>
                              <w:pStyle w:val="FrameContents"/>
                              <w:spacing w:before="2" w:after="0"/>
                              <w:ind w:left="1317" w:hanging="0"/>
                              <w:rPr>
                                <w:rFonts w:ascii="Courier New" w:hAnsi="Courier New"/>
                                <w:b/>
                                <w:b/>
                                <w:sz w:val="18"/>
                              </w:rPr>
                            </w:pPr>
                            <w:r>
                              <w:rPr>
                                <w:rFonts w:ascii="Courier New" w:hAnsi="Courier New"/>
                                <w:b/>
                                <w:color w:val="000000"/>
                                <w:sz w:val="18"/>
                              </w:rPr>
                              <w:t>)</w:t>
                            </w:r>
                            <w:r>
                              <w:rPr>
                                <w:rFonts w:ascii="Courier New" w:hAnsi="Courier New"/>
                                <w:b/>
                                <w:color w:val="000000"/>
                                <w:spacing w:val="-6"/>
                                <w:sz w:val="18"/>
                              </w:rPr>
                              <w:t xml:space="preserve"> </w:t>
                            </w:r>
                            <w:r>
                              <w:rPr>
                                <w:rFonts w:ascii="Courier New" w:hAnsi="Courier New"/>
                                <w:b/>
                                <w:color w:val="000000"/>
                                <w:sz w:val="18"/>
                              </w:rPr>
                              <w:t>=</w:t>
                            </w:r>
                            <w:r>
                              <w:rPr>
                                <w:rFonts w:ascii="Courier New" w:hAnsi="Courier New"/>
                                <w:b/>
                                <w:color w:val="000000"/>
                                <w:spacing w:val="-6"/>
                                <w:sz w:val="18"/>
                              </w:rPr>
                              <w:t xml:space="preserve"> </w:t>
                            </w:r>
                            <w:r>
                              <w:rPr>
                                <w:rFonts w:ascii="Courier New" w:hAnsi="Courier New"/>
                                <w:b/>
                                <w:color w:val="000000"/>
                                <w:sz w:val="18"/>
                              </w:rPr>
                              <w:t>if</w:t>
                            </w:r>
                            <w:r>
                              <w:rPr>
                                <w:rFonts w:ascii="Courier New" w:hAnsi="Courier New"/>
                                <w:b/>
                                <w:color w:val="000000"/>
                                <w:spacing w:val="-5"/>
                                <w:sz w:val="18"/>
                              </w:rPr>
                              <w:t xml:space="preserve"> </w:t>
                            </w:r>
                            <w:r>
                              <w:rPr>
                                <w:rFonts w:ascii="Courier New" w:hAnsi="Courier New"/>
                                <w:b/>
                                <w:color w:val="000000"/>
                                <w:sz w:val="18"/>
                              </w:rPr>
                              <w:t>(viewHolder</w:t>
                            </w:r>
                            <w:r>
                              <w:rPr>
                                <w:rFonts w:ascii="Courier New" w:hAnsi="Courier New"/>
                                <w:b/>
                                <w:color w:val="000000"/>
                                <w:spacing w:val="-6"/>
                                <w:sz w:val="18"/>
                              </w:rPr>
                              <w:t xml:space="preserve"> </w:t>
                            </w:r>
                            <w:r>
                              <w:rPr>
                                <w:rFonts w:ascii="Courier New" w:hAnsi="Courier New"/>
                                <w:b/>
                                <w:color w:val="000000"/>
                                <w:sz w:val="18"/>
                              </w:rPr>
                              <w:t>is</w:t>
                            </w:r>
                            <w:r>
                              <w:rPr>
                                <w:rFonts w:ascii="Courier New" w:hAnsi="Courier New"/>
                                <w:b/>
                                <w:color w:val="000000"/>
                                <w:spacing w:val="-6"/>
                                <w:sz w:val="18"/>
                              </w:rPr>
                              <w:t xml:space="preserve"> </w:t>
                            </w:r>
                            <w:r>
                              <w:rPr>
                                <w:rFonts w:ascii="Courier New" w:hAnsi="Courier New"/>
                                <w:b/>
                                <w:color w:val="000000"/>
                                <w:sz w:val="18"/>
                              </w:rPr>
                              <w:t>RecipeViewHolder)</w:t>
                            </w:r>
                            <w:r>
                              <w:rPr>
                                <w:rFonts w:ascii="Courier New" w:hAnsi="Courier New"/>
                                <w:b/>
                                <w:color w:val="000000"/>
                                <w:spacing w:val="-5"/>
                                <w:sz w:val="18"/>
                              </w:rPr>
                              <w:t xml:space="preserve"> </w:t>
                            </w:r>
                            <w:r>
                              <w:rPr>
                                <w:rFonts w:ascii="Courier New" w:hAnsi="Courier New"/>
                                <w:b/>
                                <w:color w:val="000000"/>
                                <w:spacing w:val="-10"/>
                                <w:sz w:val="18"/>
                              </w:rPr>
                              <w:t>{</w:t>
                            </w:r>
                          </w:p>
                          <w:p>
                            <w:pPr>
                              <w:pStyle w:val="FrameContents"/>
                              <w:spacing w:lineRule="auto" w:line="324" w:before="76" w:after="0"/>
                              <w:ind w:left="2181" w:right="840" w:hanging="432"/>
                              <w:rPr>
                                <w:rFonts w:ascii="Courier New" w:hAnsi="Courier New"/>
                                <w:b/>
                                <w:b/>
                                <w:sz w:val="18"/>
                              </w:rPr>
                            </w:pPr>
                            <w:r>
                              <w:rPr>
                                <w:rFonts w:ascii="Courier New" w:hAnsi="Courier New"/>
                                <w:b/>
                                <w:color w:val="000000"/>
                                <w:spacing w:val="-2"/>
                                <w:sz w:val="18"/>
                              </w:rPr>
                              <w:t xml:space="preserve">makeMovementFlags( ItemTouchHelper.ACTION_STATE_IDLE, </w:t>
                            </w:r>
                            <w:r>
                              <w:rPr>
                                <w:rFonts w:ascii="Courier New" w:hAnsi="Courier New"/>
                                <w:b/>
                                <w:color w:val="000000"/>
                                <w:sz w:val="18"/>
                              </w:rPr>
                              <w:t>ItemTouchHelper.LEFT</w:t>
                            </w:r>
                            <w:r>
                              <w:rPr>
                                <w:rFonts w:ascii="Courier New" w:hAnsi="Courier New"/>
                                <w:b/>
                                <w:color w:val="000000"/>
                                <w:spacing w:val="-19"/>
                                <w:sz w:val="18"/>
                              </w:rPr>
                              <w:t xml:space="preserve"> </w:t>
                            </w:r>
                            <w:r>
                              <w:rPr>
                                <w:rFonts w:ascii="Courier New" w:hAnsi="Courier New"/>
                                <w:b/>
                                <w:color w:val="000000"/>
                                <w:sz w:val="18"/>
                              </w:rPr>
                              <w:t>or</w:t>
                            </w:r>
                            <w:r>
                              <w:rPr>
                                <w:rFonts w:ascii="Courier New" w:hAnsi="Courier New"/>
                                <w:b/>
                                <w:color w:val="000000"/>
                                <w:spacing w:val="-19"/>
                                <w:sz w:val="18"/>
                              </w:rPr>
                              <w:t xml:space="preserve"> </w:t>
                            </w:r>
                            <w:r>
                              <w:rPr>
                                <w:rFonts w:ascii="Courier New" w:hAnsi="Courier New"/>
                                <w:b/>
                                <w:color w:val="000000"/>
                                <w:sz w:val="18"/>
                              </w:rPr>
                              <w:t>ItemTouchHelper.RIGHT</w:t>
                            </w:r>
                          </w:p>
                          <w:p>
                            <w:pPr>
                              <w:pStyle w:val="FrameContents"/>
                              <w:spacing w:lineRule="auto" w:line="324" w:before="2" w:after="0"/>
                              <w:ind w:left="2181" w:right="840" w:hanging="432"/>
                              <w:rPr>
                                <w:rFonts w:ascii="Courier New" w:hAnsi="Courier New"/>
                                <w:b/>
                                <w:b/>
                                <w:sz w:val="18"/>
                              </w:rPr>
                            </w:pPr>
                            <w:r>
                              <w:rPr>
                                <w:rFonts w:ascii="Courier New" w:hAnsi="Courier New"/>
                                <w:b/>
                                <w:color w:val="000000"/>
                                <w:sz w:val="18"/>
                              </w:rPr>
                              <w:t xml:space="preserve">) or makeMovementFlags( </w:t>
                            </w:r>
                            <w:r>
                              <w:rPr>
                                <w:rFonts w:ascii="Courier New" w:hAnsi="Courier New"/>
                                <w:b/>
                                <w:color w:val="000000"/>
                                <w:spacing w:val="-2"/>
                                <w:sz w:val="18"/>
                              </w:rPr>
                              <w:t xml:space="preserve">ItemTouchHelper.ACTION_STATE_SWIPE, </w:t>
                            </w:r>
                            <w:r>
                              <w:rPr>
                                <w:rFonts w:ascii="Courier New" w:hAnsi="Courier New"/>
                                <w:b/>
                                <w:color w:val="000000"/>
                                <w:sz w:val="18"/>
                              </w:rPr>
                              <w:t>ItemTouchHelper.LEFT</w:t>
                            </w:r>
                            <w:r>
                              <w:rPr>
                                <w:rFonts w:ascii="Courier New" w:hAnsi="Courier New"/>
                                <w:b/>
                                <w:color w:val="000000"/>
                                <w:spacing w:val="-19"/>
                                <w:sz w:val="18"/>
                              </w:rPr>
                              <w:t xml:space="preserve"> </w:t>
                            </w:r>
                            <w:r>
                              <w:rPr>
                                <w:rFonts w:ascii="Courier New" w:hAnsi="Courier New"/>
                                <w:b/>
                                <w:color w:val="000000"/>
                                <w:sz w:val="18"/>
                              </w:rPr>
                              <w:t>or</w:t>
                            </w:r>
                            <w:r>
                              <w:rPr>
                                <w:rFonts w:ascii="Courier New" w:hAnsi="Courier New"/>
                                <w:b/>
                                <w:color w:val="000000"/>
                                <w:spacing w:val="-19"/>
                                <w:sz w:val="18"/>
                              </w:rPr>
                              <w:t xml:space="preserve"> </w:t>
                            </w:r>
                            <w:r>
                              <w:rPr>
                                <w:rFonts w:ascii="Courier New" w:hAnsi="Courier New"/>
                                <w:b/>
                                <w:color w:val="000000"/>
                                <w:sz w:val="18"/>
                              </w:rPr>
                              <w:t>ItemTouchHelper.RIGHT</w:t>
                            </w:r>
                          </w:p>
                          <w:p>
                            <w:pPr>
                              <w:pStyle w:val="FrameContents"/>
                              <w:spacing w:before="2" w:after="0"/>
                              <w:ind w:left="1749" w:hanging="0"/>
                              <w:rPr>
                                <w:rFonts w:ascii="Courier New" w:hAnsi="Courier New"/>
                                <w:b/>
                                <w:b/>
                                <w:sz w:val="18"/>
                              </w:rPr>
                            </w:pPr>
                            <w:r>
                              <w:rPr>
                                <w:rFonts w:ascii="Courier New" w:hAnsi="Courier New"/>
                                <w:b/>
                                <w:color w:val="000000"/>
                                <w:sz w:val="18"/>
                              </w:rPr>
                              <w:t>)</w:t>
                            </w:r>
                          </w:p>
                          <w:p>
                            <w:pPr>
                              <w:pStyle w:val="FrameContents"/>
                              <w:spacing w:lineRule="auto" w:line="324" w:before="76" w:after="0"/>
                              <w:ind w:left="1749" w:right="5770" w:hanging="432"/>
                              <w:rPr>
                                <w:rFonts w:ascii="Courier New" w:hAnsi="Courier New"/>
                                <w:b/>
                                <w:b/>
                                <w:sz w:val="18"/>
                              </w:rPr>
                            </w:pPr>
                            <w:r>
                              <w:rPr>
                                <w:rFonts w:ascii="Courier New" w:hAnsi="Courier New"/>
                                <w:b/>
                                <w:color w:val="000000"/>
                                <w:sz w:val="18"/>
                              </w:rPr>
                              <w:t>}</w:t>
                            </w:r>
                            <w:r>
                              <w:rPr>
                                <w:rFonts w:ascii="Courier New" w:hAnsi="Courier New"/>
                                <w:b/>
                                <w:color w:val="000000"/>
                                <w:spacing w:val="-19"/>
                                <w:sz w:val="18"/>
                              </w:rPr>
                              <w:t xml:space="preserve"> </w:t>
                            </w:r>
                            <w:r>
                              <w:rPr>
                                <w:rFonts w:ascii="Courier New" w:hAnsi="Courier New"/>
                                <w:b/>
                                <w:color w:val="000000"/>
                                <w:sz w:val="18"/>
                              </w:rPr>
                              <w:t>else</w:t>
                            </w:r>
                            <w:r>
                              <w:rPr>
                                <w:rFonts w:ascii="Courier New" w:hAnsi="Courier New"/>
                                <w:b/>
                                <w:color w:val="000000"/>
                                <w:spacing w:val="-19"/>
                                <w:sz w:val="18"/>
                              </w:rPr>
                              <w:t xml:space="preserve"> </w:t>
                            </w:r>
                            <w:r>
                              <w:rPr>
                                <w:rFonts w:ascii="Courier New" w:hAnsi="Courier New"/>
                                <w:b/>
                                <w:color w:val="000000"/>
                                <w:sz w:val="18"/>
                              </w:rPr>
                              <w:t xml:space="preserve">{ </w:t>
                            </w:r>
                            <w:r>
                              <w:rPr>
                                <w:rFonts w:ascii="Courier New" w:hAnsi="Courier New"/>
                                <w:b/>
                                <w:color w:val="000000"/>
                                <w:spacing w:val="-10"/>
                                <w:sz w:val="18"/>
                              </w:rPr>
                              <w:t>0</w:t>
                            </w:r>
                          </w:p>
                          <w:p>
                            <w:pPr>
                              <w:pStyle w:val="FrameContents"/>
                              <w:spacing w:before="1" w:after="0"/>
                              <w:ind w:left="1317" w:hanging="0"/>
                              <w:rPr>
                                <w:rFonts w:ascii="Courier New" w:hAnsi="Courier New"/>
                                <w:b/>
                                <w:b/>
                                <w:sz w:val="18"/>
                              </w:rPr>
                            </w:pPr>
                            <w:r>
                              <w:rPr>
                                <w:rFonts w:ascii="Courier New" w:hAnsi="Courier New"/>
                                <w:b/>
                                <w:color w:val="000000"/>
                                <w:sz w:val="18"/>
                              </w:rPr>
                              <w:t>}</w:t>
                            </w:r>
                          </w:p>
                          <w:p>
                            <w:pPr>
                              <w:pStyle w:val="TextBody"/>
                              <w:rPr>
                                <w:rFonts w:ascii="Courier New" w:hAnsi="Courier New"/>
                                <w:b/>
                                <w:b/>
                              </w:rPr>
                            </w:pPr>
                            <w:r>
                              <w:rPr>
                                <w:rFonts w:ascii="Courier New" w:hAnsi="Courier New"/>
                                <w:b/>
                                <w:color w:val="000000"/>
                              </w:rPr>
                            </w:r>
                          </w:p>
                          <w:p>
                            <w:pPr>
                              <w:pStyle w:val="FrameContents"/>
                              <w:spacing w:lineRule="exact" w:line="202" w:before="130" w:after="0"/>
                              <w:ind w:left="1317" w:hanging="0"/>
                              <w:rPr>
                                <w:rFonts w:ascii="Courier New" w:hAnsi="Courier New"/>
                                <w:b/>
                                <w:b/>
                                <w:sz w:val="18"/>
                              </w:rPr>
                            </w:pPr>
                            <w:r>
                              <w:rPr>
                                <w:rFonts w:ascii="Courier New" w:hAnsi="Courier New"/>
                                <w:b/>
                                <w:color w:val="000000"/>
                                <w:sz w:val="18"/>
                              </w:rPr>
                              <w:t>override</w:t>
                            </w:r>
                            <w:r>
                              <w:rPr>
                                <w:rFonts w:ascii="Courier New" w:hAnsi="Courier New"/>
                                <w:b/>
                                <w:color w:val="000000"/>
                                <w:spacing w:val="-11"/>
                                <w:sz w:val="18"/>
                              </w:rPr>
                              <w:t xml:space="preserve"> </w:t>
                            </w:r>
                            <w:r>
                              <w:rPr>
                                <w:rFonts w:ascii="Courier New" w:hAnsi="Courier New"/>
                                <w:b/>
                                <w:color w:val="000000"/>
                                <w:sz w:val="18"/>
                              </w:rPr>
                              <w:t>fun</w:t>
                            </w:r>
                            <w:r>
                              <w:rPr>
                                <w:rFonts w:ascii="Courier New" w:hAnsi="Courier New"/>
                                <w:b/>
                                <w:color w:val="000000"/>
                                <w:spacing w:val="-10"/>
                                <w:sz w:val="18"/>
                              </w:rPr>
                              <w:t xml:space="preserve"> </w:t>
                            </w:r>
                            <w:r>
                              <w:rPr>
                                <w:rFonts w:ascii="Courier New" w:hAnsi="Courier New"/>
                                <w:b/>
                                <w:color w:val="000000"/>
                                <w:sz w:val="18"/>
                              </w:rPr>
                              <w:t>onSwiped(viewHolder:</w:t>
                            </w:r>
                            <w:r>
                              <w:rPr>
                                <w:rFonts w:ascii="Courier New" w:hAnsi="Courier New"/>
                                <w:b/>
                                <w:color w:val="000000"/>
                                <w:spacing w:val="-10"/>
                                <w:sz w:val="18"/>
                              </w:rPr>
                              <w:t xml:space="preserve"> </w:t>
                            </w:r>
                            <w:r>
                              <w:rPr>
                                <w:rFonts w:ascii="Courier New" w:hAnsi="Courier New"/>
                                <w:b/>
                                <w:color w:val="000000"/>
                                <w:spacing w:val="-2"/>
                                <w:sz w:val="18"/>
                              </w:rPr>
                              <w:t>RecyclerView.ViewHolder,</w:t>
                            </w:r>
                          </w:p>
                          <w:p>
                            <w:pPr>
                              <w:pStyle w:val="FrameContents"/>
                              <w:spacing w:lineRule="exact" w:line="202"/>
                              <w:ind w:left="1533" w:hanging="0"/>
                              <w:rPr>
                                <w:rFonts w:ascii="Courier New" w:hAnsi="Courier New"/>
                                <w:b/>
                                <w:b/>
                                <w:sz w:val="18"/>
                              </w:rPr>
                            </w:pPr>
                            <w:r>
                              <w:rPr>
                                <w:rFonts w:ascii="Courier New" w:hAnsi="Courier New"/>
                                <w:b/>
                                <w:color w:val="000000"/>
                                <w:sz w:val="18"/>
                              </w:rPr>
                              <w:t>direction:</w:t>
                            </w:r>
                            <w:r>
                              <w:rPr>
                                <w:rFonts w:ascii="Courier New" w:hAnsi="Courier New"/>
                                <w:b/>
                                <w:color w:val="000000"/>
                                <w:spacing w:val="-7"/>
                                <w:sz w:val="18"/>
                              </w:rPr>
                              <w:t xml:space="preserve"> </w:t>
                            </w:r>
                            <w:r>
                              <w:rPr>
                                <w:rFonts w:ascii="Courier New" w:hAnsi="Courier New"/>
                                <w:b/>
                                <w:color w:val="000000"/>
                                <w:sz w:val="18"/>
                              </w:rPr>
                              <w:t>Int)</w:t>
                            </w:r>
                            <w:r>
                              <w:rPr>
                                <w:rFonts w:ascii="Courier New" w:hAnsi="Courier New"/>
                                <w:b/>
                                <w:color w:val="000000"/>
                                <w:spacing w:val="-7"/>
                                <w:sz w:val="18"/>
                              </w:rPr>
                              <w:t xml:space="preserve"> </w:t>
                            </w:r>
                            <w:r>
                              <w:rPr>
                                <w:rFonts w:ascii="Courier New" w:hAnsi="Courier New"/>
                                <w:b/>
                                <w:color w:val="000000"/>
                                <w:spacing w:val="-10"/>
                                <w:sz w:val="18"/>
                              </w:rPr>
                              <w:t>{</w:t>
                            </w:r>
                          </w:p>
                          <w:p>
                            <w:pPr>
                              <w:pStyle w:val="FrameContents"/>
                              <w:spacing w:lineRule="auto" w:line="324" w:before="16" w:after="0"/>
                              <w:ind w:left="1749" w:right="840" w:hanging="0"/>
                              <w:rPr>
                                <w:rFonts w:ascii="Courier New" w:hAnsi="Courier New"/>
                                <w:b/>
                                <w:b/>
                                <w:sz w:val="18"/>
                              </w:rPr>
                            </w:pPr>
                            <w:r>
                              <w:rPr>
                                <w:rFonts w:ascii="Courier New" w:hAnsi="Courier New"/>
                                <w:b/>
                                <w:color w:val="000000"/>
                                <w:sz w:val="18"/>
                              </w:rPr>
                              <w:t>val</w:t>
                            </w:r>
                            <w:r>
                              <w:rPr>
                                <w:rFonts w:ascii="Courier New" w:hAnsi="Courier New"/>
                                <w:b/>
                                <w:color w:val="000000"/>
                                <w:spacing w:val="-13"/>
                                <w:sz w:val="18"/>
                              </w:rPr>
                              <w:t xml:space="preserve"> </w:t>
                            </w:r>
                            <w:r>
                              <w:rPr>
                                <w:rFonts w:ascii="Courier New" w:hAnsi="Courier New"/>
                                <w:b/>
                                <w:color w:val="000000"/>
                                <w:sz w:val="18"/>
                              </w:rPr>
                              <w:t>position</w:t>
                            </w:r>
                            <w:r>
                              <w:rPr>
                                <w:rFonts w:ascii="Courier New" w:hAnsi="Courier New"/>
                                <w:b/>
                                <w:color w:val="000000"/>
                                <w:spacing w:val="-13"/>
                                <w:sz w:val="18"/>
                              </w:rPr>
                              <w:t xml:space="preserve"> </w:t>
                            </w:r>
                            <w:r>
                              <w:rPr>
                                <w:rFonts w:ascii="Courier New" w:hAnsi="Courier New"/>
                                <w:b/>
                                <w:color w:val="000000"/>
                                <w:sz w:val="18"/>
                              </w:rPr>
                              <w:t>=</w:t>
                            </w:r>
                            <w:r>
                              <w:rPr>
                                <w:rFonts w:ascii="Courier New" w:hAnsi="Courier New"/>
                                <w:b/>
                                <w:color w:val="000000"/>
                                <w:spacing w:val="-13"/>
                                <w:sz w:val="18"/>
                              </w:rPr>
                              <w:t xml:space="preserve"> </w:t>
                            </w:r>
                            <w:r>
                              <w:rPr>
                                <w:rFonts w:ascii="Courier New" w:hAnsi="Courier New"/>
                                <w:b/>
                                <w:color w:val="000000"/>
                                <w:sz w:val="18"/>
                              </w:rPr>
                              <w:t xml:space="preserve">viewHolder.adapterPosition </w:t>
                            </w:r>
                            <w:r>
                              <w:rPr>
                                <w:rFonts w:ascii="Courier New" w:hAnsi="Courier New"/>
                                <w:b/>
                                <w:color w:val="000000"/>
                                <w:spacing w:val="-2"/>
                                <w:sz w:val="18"/>
                              </w:rPr>
                              <w:t>listItems.removeAt(position) notifyItemRemoved(position)</w:t>
                            </w:r>
                          </w:p>
                          <w:p>
                            <w:pPr>
                              <w:pStyle w:val="FrameContents"/>
                              <w:spacing w:before="2" w:after="0"/>
                              <w:ind w:left="1317" w:hanging="0"/>
                              <w:rPr>
                                <w:rFonts w:ascii="Courier New" w:hAnsi="Courier New"/>
                                <w:b/>
                                <w:b/>
                                <w:sz w:val="18"/>
                              </w:rPr>
                            </w:pPr>
                            <w:r>
                              <w:rPr>
                                <w:rFonts w:ascii="Courier New" w:hAnsi="Courier New"/>
                                <w:b/>
                                <w:color w:val="000000"/>
                                <w:sz w:val="18"/>
                              </w:rPr>
                              <w:t>}</w:t>
                            </w:r>
                          </w:p>
                          <w:p>
                            <w:pPr>
                              <w:pStyle w:val="FrameContents"/>
                              <w:spacing w:before="76" w:after="0"/>
                              <w:ind w:left="885" w:hanging="0"/>
                              <w:rPr>
                                <w:rFonts w:ascii="Courier New" w:hAnsi="Courier New"/>
                                <w:b/>
                                <w:b/>
                                <w:sz w:val="18"/>
                              </w:rPr>
                            </w:pPr>
                            <w:r>
                              <w:rPr>
                                <w:rFonts w:ascii="Courier New" w:hAnsi="Courier New"/>
                                <w:b/>
                                <w:color w:val="000000"/>
                                <w:sz w:val="18"/>
                              </w:rPr>
                              <w:t>}</w:t>
                            </w:r>
                          </w:p>
                          <w:p>
                            <w:pPr>
                              <w:pStyle w:val="FrameContents"/>
                              <w:spacing w:before="76" w:after="0"/>
                              <w:ind w:left="453" w:hanging="0"/>
                              <w:rPr>
                                <w:rFonts w:ascii="Courier New" w:hAnsi="Courier New"/>
                                <w:sz w:val="18"/>
                              </w:rPr>
                            </w:pPr>
                            <w:r>
                              <w:rPr>
                                <w:rFonts w:ascii="Courier New" w:hAnsi="Courier New"/>
                                <w:color w:val="000000"/>
                                <w:sz w:val="18"/>
                              </w:rPr>
                              <w:t>}</w:t>
                            </w:r>
                          </w:p>
                        </w:txbxContent>
                      </wps:txbx>
                      <wps:bodyPr lIns="0" rIns="0" tIns="0" bIns="0" anchor="t" upright="1">
                        <a:noAutofit/>
                      </wps:bodyPr>
                    </wps:wsp>
                  </a:graphicData>
                </a:graphic>
              </wp:anchor>
            </w:drawing>
          </mc:Choice>
          <mc:Fallback>
            <w:pict>
              <v:rect id="shape_0" ID="docshape404" path="m0,0l-2147483645,0l-2147483645,-2147483646l0,-2147483646xe" stroked="f" o:allowincell="f" style="position:absolute;margin-left:88.2pt;margin-top:8.55pt;width:399.55pt;height:477.2pt;mso-wrap-style:square;v-text-anchor:top;mso-position-horizontal-relative:page" wp14:anchorId="46CD1180">
                <v:fill o:detectmouseclick="t" on="false"/>
                <v:stroke color="#3465a4" joinstyle="round" endcap="flat"/>
                <v:textbox>
                  <w:txbxContent>
                    <w:p>
                      <w:pPr>
                        <w:pStyle w:val="FrameContents"/>
                        <w:spacing w:before="40" w:after="0"/>
                        <w:ind w:left="453" w:hanging="0"/>
                        <w:rPr>
                          <w:rFonts w:ascii="Courier New" w:hAnsi="Courier New"/>
                          <w:sz w:val="18"/>
                        </w:rPr>
                      </w:pPr>
                      <w:r>
                        <w:rPr>
                          <w:rFonts w:ascii="Courier New" w:hAnsi="Courier New"/>
                          <w:color w:val="000000"/>
                          <w:sz w:val="18"/>
                        </w:rPr>
                        <w:t>class</w:t>
                      </w:r>
                      <w:r>
                        <w:rPr>
                          <w:rFonts w:ascii="Courier New" w:hAnsi="Courier New"/>
                          <w:color w:val="000000"/>
                          <w:spacing w:val="-18"/>
                          <w:sz w:val="18"/>
                        </w:rPr>
                        <w:t xml:space="preserve"> </w:t>
                      </w:r>
                      <w:r>
                        <w:rPr>
                          <w:rFonts w:ascii="Courier New" w:hAnsi="Courier New"/>
                          <w:color w:val="000000"/>
                          <w:sz w:val="18"/>
                        </w:rPr>
                        <w:t>RecipesAdapter(...)</w:t>
                      </w:r>
                      <w:r>
                        <w:rPr>
                          <w:rFonts w:ascii="Courier New" w:hAnsi="Courier New"/>
                          <w:color w:val="000000"/>
                          <w:spacing w:val="-16"/>
                          <w:sz w:val="18"/>
                        </w:rPr>
                        <w:t xml:space="preserve"> </w:t>
                      </w:r>
                      <w:r>
                        <w:rPr>
                          <w:rFonts w:ascii="Courier New" w:hAnsi="Courier New"/>
                          <w:color w:val="000000"/>
                          <w:sz w:val="18"/>
                        </w:rPr>
                        <w:t>:</w:t>
                      </w:r>
                      <w:r>
                        <w:rPr>
                          <w:rFonts w:ascii="Courier New" w:hAnsi="Courier New"/>
                          <w:color w:val="000000"/>
                          <w:spacing w:val="-16"/>
                          <w:sz w:val="18"/>
                        </w:rPr>
                        <w:t xml:space="preserve"> </w:t>
                      </w:r>
                      <w:r>
                        <w:rPr>
                          <w:rFonts w:ascii="Courier New" w:hAnsi="Courier New"/>
                          <w:color w:val="000000"/>
                          <w:sz w:val="18"/>
                        </w:rPr>
                        <w:t>RecyclerView.Adapter&lt;BaseViewHolder&gt;()</w:t>
                      </w:r>
                      <w:r>
                        <w:rPr>
                          <w:rFonts w:ascii="Courier New" w:hAnsi="Courier New"/>
                          <w:color w:val="000000"/>
                          <w:spacing w:val="-15"/>
                          <w:sz w:val="18"/>
                        </w:rPr>
                        <w:t xml:space="preserve"> </w:t>
                      </w:r>
                      <w:r>
                        <w:rPr>
                          <w:rFonts w:ascii="Courier New" w:hAnsi="Courier New"/>
                          <w:color w:val="000000"/>
                          <w:spacing w:val="-10"/>
                          <w:sz w:val="18"/>
                        </w:rPr>
                        <w:t>{</w:t>
                      </w:r>
                    </w:p>
                    <w:p>
                      <w:pPr>
                        <w:pStyle w:val="FrameContents"/>
                        <w:spacing w:before="76" w:after="0"/>
                        <w:ind w:left="885" w:hanging="0"/>
                        <w:rPr>
                          <w:rFonts w:ascii="Courier New" w:hAnsi="Courier New"/>
                          <w:b/>
                          <w:b/>
                          <w:sz w:val="18"/>
                        </w:rPr>
                      </w:pPr>
                      <w:r>
                        <w:rPr>
                          <w:rFonts w:ascii="Courier New" w:hAnsi="Courier New"/>
                          <w:b/>
                          <w:color w:val="000000"/>
                          <w:sz w:val="18"/>
                        </w:rPr>
                        <w:t>val</w:t>
                      </w:r>
                      <w:r>
                        <w:rPr>
                          <w:rFonts w:ascii="Courier New" w:hAnsi="Courier New"/>
                          <w:b/>
                          <w:color w:val="000000"/>
                          <w:spacing w:val="-9"/>
                          <w:sz w:val="18"/>
                        </w:rPr>
                        <w:t xml:space="preserve"> </w:t>
                      </w:r>
                      <w:r>
                        <w:rPr>
                          <w:rFonts w:ascii="Courier New" w:hAnsi="Courier New"/>
                          <w:b/>
                          <w:color w:val="000000"/>
                          <w:sz w:val="18"/>
                        </w:rPr>
                        <w:t>swipeToDeleteCallback</w:t>
                      </w:r>
                      <w:r>
                        <w:rPr>
                          <w:rFonts w:ascii="Courier New" w:hAnsi="Courier New"/>
                          <w:b/>
                          <w:color w:val="000000"/>
                          <w:spacing w:val="-8"/>
                          <w:sz w:val="18"/>
                        </w:rPr>
                        <w:t xml:space="preserve"> </w:t>
                      </w:r>
                      <w:r>
                        <w:rPr>
                          <w:rFonts w:ascii="Courier New" w:hAnsi="Courier New"/>
                          <w:b/>
                          <w:color w:val="000000"/>
                          <w:sz w:val="18"/>
                        </w:rPr>
                        <w:t>=</w:t>
                      </w:r>
                      <w:r>
                        <w:rPr>
                          <w:rFonts w:ascii="Courier New" w:hAnsi="Courier New"/>
                          <w:b/>
                          <w:color w:val="000000"/>
                          <w:spacing w:val="-8"/>
                          <w:sz w:val="18"/>
                        </w:rPr>
                        <w:t xml:space="preserve"> </w:t>
                      </w:r>
                      <w:r>
                        <w:rPr>
                          <w:rFonts w:ascii="Courier New" w:hAnsi="Courier New"/>
                          <w:b/>
                          <w:color w:val="000000"/>
                          <w:spacing w:val="-2"/>
                          <w:sz w:val="18"/>
                        </w:rPr>
                        <w:t>SwipeToDeleteCallback()</w:t>
                      </w:r>
                    </w:p>
                    <w:p>
                      <w:pPr>
                        <w:pStyle w:val="FrameContents"/>
                        <w:spacing w:before="76" w:after="0"/>
                        <w:ind w:left="885" w:hanging="0"/>
                        <w:rPr>
                          <w:rFonts w:ascii="Courier New" w:hAnsi="Courier New"/>
                          <w:sz w:val="18"/>
                        </w:rPr>
                      </w:pPr>
                      <w:r>
                        <w:rPr>
                          <w:rFonts w:ascii="Courier New" w:hAnsi="Courier New"/>
                          <w:color w:val="000000"/>
                          <w:spacing w:val="-5"/>
                          <w:sz w:val="18"/>
                        </w:rPr>
                        <w:t>...</w:t>
                      </w:r>
                    </w:p>
                    <w:p>
                      <w:pPr>
                        <w:pStyle w:val="FrameContents"/>
                        <w:spacing w:before="76" w:after="0"/>
                        <w:ind w:left="885" w:hanging="0"/>
                        <w:rPr>
                          <w:rFonts w:ascii="Courier New" w:hAnsi="Courier New"/>
                          <w:b/>
                          <w:b/>
                          <w:sz w:val="18"/>
                        </w:rPr>
                      </w:pPr>
                      <w:r>
                        <w:rPr>
                          <w:rFonts w:ascii="Courier New" w:hAnsi="Courier New"/>
                          <w:b/>
                          <w:color w:val="000000"/>
                          <w:sz w:val="18"/>
                        </w:rPr>
                        <w:t>inner</w:t>
                      </w:r>
                      <w:r>
                        <w:rPr>
                          <w:rFonts w:ascii="Courier New" w:hAnsi="Courier New"/>
                          <w:b/>
                          <w:color w:val="000000"/>
                          <w:spacing w:val="-11"/>
                          <w:sz w:val="18"/>
                        </w:rPr>
                        <w:t xml:space="preserve"> </w:t>
                      </w:r>
                      <w:r>
                        <w:rPr>
                          <w:rFonts w:ascii="Courier New" w:hAnsi="Courier New"/>
                          <w:b/>
                          <w:color w:val="000000"/>
                          <w:sz w:val="18"/>
                        </w:rPr>
                        <w:t>class</w:t>
                      </w:r>
                      <w:r>
                        <w:rPr>
                          <w:rFonts w:ascii="Courier New" w:hAnsi="Courier New"/>
                          <w:b/>
                          <w:color w:val="000000"/>
                          <w:spacing w:val="-10"/>
                          <w:sz w:val="18"/>
                        </w:rPr>
                        <w:t xml:space="preserve"> </w:t>
                      </w:r>
                      <w:r>
                        <w:rPr>
                          <w:rFonts w:ascii="Courier New" w:hAnsi="Courier New"/>
                          <w:b/>
                          <w:color w:val="000000"/>
                          <w:sz w:val="18"/>
                        </w:rPr>
                        <w:t>SwipeToDeleteCallback</w:t>
                      </w:r>
                      <w:r>
                        <w:rPr>
                          <w:rFonts w:ascii="Courier New" w:hAnsi="Courier New"/>
                          <w:b/>
                          <w:color w:val="000000"/>
                          <w:spacing w:val="-10"/>
                          <w:sz w:val="18"/>
                        </w:rPr>
                        <w:t xml:space="preserve"> :</w:t>
                      </w:r>
                    </w:p>
                    <w:p>
                      <w:pPr>
                        <w:pStyle w:val="FrameContents"/>
                        <w:spacing w:lineRule="auto" w:line="235" w:before="80" w:after="0"/>
                        <w:ind w:left="1533" w:right="686" w:hanging="216"/>
                        <w:rPr>
                          <w:rFonts w:ascii="Courier New" w:hAnsi="Courier New"/>
                          <w:b/>
                          <w:b/>
                          <w:sz w:val="18"/>
                        </w:rPr>
                      </w:pPr>
                      <w:r>
                        <w:rPr>
                          <w:rFonts w:ascii="Courier New" w:hAnsi="Courier New"/>
                          <w:b/>
                          <w:color w:val="000000"/>
                          <w:sz w:val="18"/>
                        </w:rPr>
                        <w:t>ItemTouchHelper.SimpleCallback(0,</w:t>
                      </w:r>
                      <w:r>
                        <w:rPr>
                          <w:rFonts w:ascii="Courier New" w:hAnsi="Courier New"/>
                          <w:b/>
                          <w:color w:val="000000"/>
                          <w:spacing w:val="-29"/>
                          <w:sz w:val="18"/>
                        </w:rPr>
                        <w:t xml:space="preserve"> </w:t>
                      </w:r>
                      <w:r>
                        <w:rPr>
                          <w:rFonts w:ascii="Courier New" w:hAnsi="Courier New"/>
                          <w:b/>
                          <w:color w:val="000000"/>
                          <w:sz w:val="18"/>
                        </w:rPr>
                        <w:t>ItemTouchHelper.LEFT or ItemTouchHelper.RIGHT) {</w:t>
                      </w:r>
                    </w:p>
                    <w:p>
                      <w:pPr>
                        <w:pStyle w:val="FrameContents"/>
                        <w:spacing w:lineRule="auto" w:line="324" w:before="17" w:after="0"/>
                        <w:ind w:left="1749" w:right="3238" w:hanging="432"/>
                        <w:rPr>
                          <w:rFonts w:ascii="Courier New" w:hAnsi="Courier New"/>
                          <w:b/>
                          <w:b/>
                          <w:sz w:val="18"/>
                        </w:rPr>
                      </w:pPr>
                      <w:r>
                        <w:rPr>
                          <w:rFonts w:ascii="Courier New" w:hAnsi="Courier New"/>
                          <w:b/>
                          <w:color w:val="000000"/>
                          <w:sz w:val="18"/>
                        </w:rPr>
                        <w:t>override fun onMove( recyclerView:</w:t>
                      </w:r>
                      <w:r>
                        <w:rPr>
                          <w:rFonts w:ascii="Courier New" w:hAnsi="Courier New"/>
                          <w:b/>
                          <w:color w:val="000000"/>
                          <w:spacing w:val="-29"/>
                          <w:sz w:val="18"/>
                        </w:rPr>
                        <w:t xml:space="preserve"> </w:t>
                      </w:r>
                      <w:r>
                        <w:rPr>
                          <w:rFonts w:ascii="Courier New" w:hAnsi="Courier New"/>
                          <w:b/>
                          <w:color w:val="000000"/>
                          <w:sz w:val="18"/>
                        </w:rPr>
                        <w:t>RecyclerView,</w:t>
                      </w:r>
                    </w:p>
                    <w:p>
                      <w:pPr>
                        <w:pStyle w:val="FrameContents"/>
                        <w:spacing w:lineRule="auto" w:line="324" w:before="1" w:after="0"/>
                        <w:ind w:left="1749" w:right="2128" w:hanging="0"/>
                        <w:rPr>
                          <w:rFonts w:ascii="Courier New" w:hAnsi="Courier New"/>
                          <w:b/>
                          <w:b/>
                          <w:sz w:val="18"/>
                        </w:rPr>
                      </w:pPr>
                      <w:r>
                        <w:rPr>
                          <w:rFonts w:ascii="Courier New" w:hAnsi="Courier New"/>
                          <w:b/>
                          <w:color w:val="000000"/>
                          <w:sz w:val="18"/>
                        </w:rPr>
                        <w:t>viewHolder:</w:t>
                      </w:r>
                      <w:r>
                        <w:rPr>
                          <w:rFonts w:ascii="Courier New" w:hAnsi="Courier New"/>
                          <w:b/>
                          <w:color w:val="000000"/>
                          <w:spacing w:val="-29"/>
                          <w:sz w:val="18"/>
                        </w:rPr>
                        <w:t xml:space="preserve"> </w:t>
                      </w:r>
                      <w:r>
                        <w:rPr>
                          <w:rFonts w:ascii="Courier New" w:hAnsi="Courier New"/>
                          <w:b/>
                          <w:color w:val="000000"/>
                          <w:sz w:val="18"/>
                        </w:rPr>
                        <w:t>RecyclerView.ViewHolder, target: RecyclerView.ViewHolder</w:t>
                      </w:r>
                    </w:p>
                    <w:p>
                      <w:pPr>
                        <w:pStyle w:val="FrameContents"/>
                        <w:spacing w:before="1" w:after="0"/>
                        <w:ind w:left="1317" w:hanging="0"/>
                        <w:rPr>
                          <w:rFonts w:ascii="Courier New" w:hAnsi="Courier New"/>
                          <w:b/>
                          <w:b/>
                          <w:sz w:val="18"/>
                        </w:rPr>
                      </w:pPr>
                      <w:r>
                        <w:rPr>
                          <w:rFonts w:ascii="Courier New" w:hAnsi="Courier New"/>
                          <w:b/>
                          <w:color w:val="000000"/>
                          <w:sz w:val="18"/>
                        </w:rPr>
                        <w:t>):</w:t>
                      </w:r>
                      <w:r>
                        <w:rPr>
                          <w:rFonts w:ascii="Courier New" w:hAnsi="Courier New"/>
                          <w:b/>
                          <w:color w:val="000000"/>
                          <w:spacing w:val="-4"/>
                          <w:sz w:val="18"/>
                        </w:rPr>
                        <w:t xml:space="preserve"> </w:t>
                      </w:r>
                      <w:r>
                        <w:rPr>
                          <w:rFonts w:ascii="Courier New" w:hAnsi="Courier New"/>
                          <w:b/>
                          <w:color w:val="000000"/>
                          <w:sz w:val="18"/>
                        </w:rPr>
                        <w:t>Boolean</w:t>
                      </w:r>
                      <w:r>
                        <w:rPr>
                          <w:rFonts w:ascii="Courier New" w:hAnsi="Courier New"/>
                          <w:b/>
                          <w:color w:val="000000"/>
                          <w:spacing w:val="-3"/>
                          <w:sz w:val="18"/>
                        </w:rPr>
                        <w:t xml:space="preserve"> </w:t>
                      </w:r>
                      <w:r>
                        <w:rPr>
                          <w:rFonts w:ascii="Courier New" w:hAnsi="Courier New"/>
                          <w:b/>
                          <w:color w:val="000000"/>
                          <w:sz w:val="18"/>
                        </w:rPr>
                        <w:t>=</w:t>
                      </w:r>
                      <w:r>
                        <w:rPr>
                          <w:rFonts w:ascii="Courier New" w:hAnsi="Courier New"/>
                          <w:b/>
                          <w:color w:val="000000"/>
                          <w:spacing w:val="-3"/>
                          <w:sz w:val="18"/>
                        </w:rPr>
                        <w:t xml:space="preserve"> </w:t>
                      </w:r>
                      <w:r>
                        <w:rPr>
                          <w:rFonts w:ascii="Courier New" w:hAnsi="Courier New"/>
                          <w:b/>
                          <w:color w:val="000000"/>
                          <w:spacing w:val="-2"/>
                          <w:sz w:val="18"/>
                        </w:rPr>
                        <w:t>false</w:t>
                      </w:r>
                    </w:p>
                    <w:p>
                      <w:pPr>
                        <w:pStyle w:val="TextBody"/>
                        <w:rPr>
                          <w:rFonts w:ascii="Courier New" w:hAnsi="Courier New"/>
                          <w:b/>
                          <w:b/>
                        </w:rPr>
                      </w:pPr>
                      <w:r>
                        <w:rPr>
                          <w:rFonts w:ascii="Courier New" w:hAnsi="Courier New"/>
                          <w:b/>
                          <w:color w:val="000000"/>
                        </w:rPr>
                      </w:r>
                    </w:p>
                    <w:p>
                      <w:pPr>
                        <w:pStyle w:val="FrameContents"/>
                        <w:spacing w:lineRule="auto" w:line="324" w:before="130" w:after="0"/>
                        <w:ind w:left="1749" w:right="2296" w:hanging="432"/>
                        <w:rPr>
                          <w:rFonts w:ascii="Courier New" w:hAnsi="Courier New"/>
                          <w:b/>
                          <w:b/>
                          <w:sz w:val="18"/>
                        </w:rPr>
                      </w:pPr>
                      <w:r>
                        <w:rPr>
                          <w:rFonts w:ascii="Courier New" w:hAnsi="Courier New"/>
                          <w:b/>
                          <w:color w:val="000000"/>
                          <w:sz w:val="18"/>
                        </w:rPr>
                        <w:t>override fun getMovementFlags( recyclerView: RecyclerView, viewHolder:</w:t>
                      </w:r>
                      <w:r>
                        <w:rPr>
                          <w:rFonts w:ascii="Courier New" w:hAnsi="Courier New"/>
                          <w:b/>
                          <w:color w:val="000000"/>
                          <w:spacing w:val="-29"/>
                          <w:sz w:val="18"/>
                        </w:rPr>
                        <w:t xml:space="preserve"> </w:t>
                      </w:r>
                      <w:r>
                        <w:rPr>
                          <w:rFonts w:ascii="Courier New" w:hAnsi="Courier New"/>
                          <w:b/>
                          <w:color w:val="000000"/>
                          <w:sz w:val="18"/>
                        </w:rPr>
                        <w:t>RecyclerView.ViewHolder</w:t>
                      </w:r>
                    </w:p>
                    <w:p>
                      <w:pPr>
                        <w:pStyle w:val="FrameContents"/>
                        <w:spacing w:before="2" w:after="0"/>
                        <w:ind w:left="1317" w:hanging="0"/>
                        <w:rPr>
                          <w:rFonts w:ascii="Courier New" w:hAnsi="Courier New"/>
                          <w:b/>
                          <w:b/>
                          <w:sz w:val="18"/>
                        </w:rPr>
                      </w:pPr>
                      <w:r>
                        <w:rPr>
                          <w:rFonts w:ascii="Courier New" w:hAnsi="Courier New"/>
                          <w:b/>
                          <w:color w:val="000000"/>
                          <w:sz w:val="18"/>
                        </w:rPr>
                        <w:t>)</w:t>
                      </w:r>
                      <w:r>
                        <w:rPr>
                          <w:rFonts w:ascii="Courier New" w:hAnsi="Courier New"/>
                          <w:b/>
                          <w:color w:val="000000"/>
                          <w:spacing w:val="-6"/>
                          <w:sz w:val="18"/>
                        </w:rPr>
                        <w:t xml:space="preserve"> </w:t>
                      </w:r>
                      <w:r>
                        <w:rPr>
                          <w:rFonts w:ascii="Courier New" w:hAnsi="Courier New"/>
                          <w:b/>
                          <w:color w:val="000000"/>
                          <w:sz w:val="18"/>
                        </w:rPr>
                        <w:t>=</w:t>
                      </w:r>
                      <w:r>
                        <w:rPr>
                          <w:rFonts w:ascii="Courier New" w:hAnsi="Courier New"/>
                          <w:b/>
                          <w:color w:val="000000"/>
                          <w:spacing w:val="-6"/>
                          <w:sz w:val="18"/>
                        </w:rPr>
                        <w:t xml:space="preserve"> </w:t>
                      </w:r>
                      <w:r>
                        <w:rPr>
                          <w:rFonts w:ascii="Courier New" w:hAnsi="Courier New"/>
                          <w:b/>
                          <w:color w:val="000000"/>
                          <w:sz w:val="18"/>
                        </w:rPr>
                        <w:t>if</w:t>
                      </w:r>
                      <w:r>
                        <w:rPr>
                          <w:rFonts w:ascii="Courier New" w:hAnsi="Courier New"/>
                          <w:b/>
                          <w:color w:val="000000"/>
                          <w:spacing w:val="-5"/>
                          <w:sz w:val="18"/>
                        </w:rPr>
                        <w:t xml:space="preserve"> </w:t>
                      </w:r>
                      <w:r>
                        <w:rPr>
                          <w:rFonts w:ascii="Courier New" w:hAnsi="Courier New"/>
                          <w:b/>
                          <w:color w:val="000000"/>
                          <w:sz w:val="18"/>
                        </w:rPr>
                        <w:t>(viewHolder</w:t>
                      </w:r>
                      <w:r>
                        <w:rPr>
                          <w:rFonts w:ascii="Courier New" w:hAnsi="Courier New"/>
                          <w:b/>
                          <w:color w:val="000000"/>
                          <w:spacing w:val="-6"/>
                          <w:sz w:val="18"/>
                        </w:rPr>
                        <w:t xml:space="preserve"> </w:t>
                      </w:r>
                      <w:r>
                        <w:rPr>
                          <w:rFonts w:ascii="Courier New" w:hAnsi="Courier New"/>
                          <w:b/>
                          <w:color w:val="000000"/>
                          <w:sz w:val="18"/>
                        </w:rPr>
                        <w:t>is</w:t>
                      </w:r>
                      <w:r>
                        <w:rPr>
                          <w:rFonts w:ascii="Courier New" w:hAnsi="Courier New"/>
                          <w:b/>
                          <w:color w:val="000000"/>
                          <w:spacing w:val="-6"/>
                          <w:sz w:val="18"/>
                        </w:rPr>
                        <w:t xml:space="preserve"> </w:t>
                      </w:r>
                      <w:r>
                        <w:rPr>
                          <w:rFonts w:ascii="Courier New" w:hAnsi="Courier New"/>
                          <w:b/>
                          <w:color w:val="000000"/>
                          <w:sz w:val="18"/>
                        </w:rPr>
                        <w:t>RecipeViewHolder)</w:t>
                      </w:r>
                      <w:r>
                        <w:rPr>
                          <w:rFonts w:ascii="Courier New" w:hAnsi="Courier New"/>
                          <w:b/>
                          <w:color w:val="000000"/>
                          <w:spacing w:val="-5"/>
                          <w:sz w:val="18"/>
                        </w:rPr>
                        <w:t xml:space="preserve"> </w:t>
                      </w:r>
                      <w:r>
                        <w:rPr>
                          <w:rFonts w:ascii="Courier New" w:hAnsi="Courier New"/>
                          <w:b/>
                          <w:color w:val="000000"/>
                          <w:spacing w:val="-10"/>
                          <w:sz w:val="18"/>
                        </w:rPr>
                        <w:t>{</w:t>
                      </w:r>
                    </w:p>
                    <w:p>
                      <w:pPr>
                        <w:pStyle w:val="FrameContents"/>
                        <w:spacing w:lineRule="auto" w:line="324" w:before="76" w:after="0"/>
                        <w:ind w:left="2181" w:right="840" w:hanging="432"/>
                        <w:rPr>
                          <w:rFonts w:ascii="Courier New" w:hAnsi="Courier New"/>
                          <w:b/>
                          <w:b/>
                          <w:sz w:val="18"/>
                        </w:rPr>
                      </w:pPr>
                      <w:r>
                        <w:rPr>
                          <w:rFonts w:ascii="Courier New" w:hAnsi="Courier New"/>
                          <w:b/>
                          <w:color w:val="000000"/>
                          <w:spacing w:val="-2"/>
                          <w:sz w:val="18"/>
                        </w:rPr>
                        <w:t xml:space="preserve">makeMovementFlags( ItemTouchHelper.ACTION_STATE_IDLE, </w:t>
                      </w:r>
                      <w:r>
                        <w:rPr>
                          <w:rFonts w:ascii="Courier New" w:hAnsi="Courier New"/>
                          <w:b/>
                          <w:color w:val="000000"/>
                          <w:sz w:val="18"/>
                        </w:rPr>
                        <w:t>ItemTouchHelper.LEFT</w:t>
                      </w:r>
                      <w:r>
                        <w:rPr>
                          <w:rFonts w:ascii="Courier New" w:hAnsi="Courier New"/>
                          <w:b/>
                          <w:color w:val="000000"/>
                          <w:spacing w:val="-19"/>
                          <w:sz w:val="18"/>
                        </w:rPr>
                        <w:t xml:space="preserve"> </w:t>
                      </w:r>
                      <w:r>
                        <w:rPr>
                          <w:rFonts w:ascii="Courier New" w:hAnsi="Courier New"/>
                          <w:b/>
                          <w:color w:val="000000"/>
                          <w:sz w:val="18"/>
                        </w:rPr>
                        <w:t>or</w:t>
                      </w:r>
                      <w:r>
                        <w:rPr>
                          <w:rFonts w:ascii="Courier New" w:hAnsi="Courier New"/>
                          <w:b/>
                          <w:color w:val="000000"/>
                          <w:spacing w:val="-19"/>
                          <w:sz w:val="18"/>
                        </w:rPr>
                        <w:t xml:space="preserve"> </w:t>
                      </w:r>
                      <w:r>
                        <w:rPr>
                          <w:rFonts w:ascii="Courier New" w:hAnsi="Courier New"/>
                          <w:b/>
                          <w:color w:val="000000"/>
                          <w:sz w:val="18"/>
                        </w:rPr>
                        <w:t>ItemTouchHelper.RIGHT</w:t>
                      </w:r>
                    </w:p>
                    <w:p>
                      <w:pPr>
                        <w:pStyle w:val="FrameContents"/>
                        <w:spacing w:lineRule="auto" w:line="324" w:before="2" w:after="0"/>
                        <w:ind w:left="2181" w:right="840" w:hanging="432"/>
                        <w:rPr>
                          <w:rFonts w:ascii="Courier New" w:hAnsi="Courier New"/>
                          <w:b/>
                          <w:b/>
                          <w:sz w:val="18"/>
                        </w:rPr>
                      </w:pPr>
                      <w:r>
                        <w:rPr>
                          <w:rFonts w:ascii="Courier New" w:hAnsi="Courier New"/>
                          <w:b/>
                          <w:color w:val="000000"/>
                          <w:sz w:val="18"/>
                        </w:rPr>
                        <w:t xml:space="preserve">) or makeMovementFlags( </w:t>
                      </w:r>
                      <w:r>
                        <w:rPr>
                          <w:rFonts w:ascii="Courier New" w:hAnsi="Courier New"/>
                          <w:b/>
                          <w:color w:val="000000"/>
                          <w:spacing w:val="-2"/>
                          <w:sz w:val="18"/>
                        </w:rPr>
                        <w:t xml:space="preserve">ItemTouchHelper.ACTION_STATE_SWIPE, </w:t>
                      </w:r>
                      <w:r>
                        <w:rPr>
                          <w:rFonts w:ascii="Courier New" w:hAnsi="Courier New"/>
                          <w:b/>
                          <w:color w:val="000000"/>
                          <w:sz w:val="18"/>
                        </w:rPr>
                        <w:t>ItemTouchHelper.LEFT</w:t>
                      </w:r>
                      <w:r>
                        <w:rPr>
                          <w:rFonts w:ascii="Courier New" w:hAnsi="Courier New"/>
                          <w:b/>
                          <w:color w:val="000000"/>
                          <w:spacing w:val="-19"/>
                          <w:sz w:val="18"/>
                        </w:rPr>
                        <w:t xml:space="preserve"> </w:t>
                      </w:r>
                      <w:r>
                        <w:rPr>
                          <w:rFonts w:ascii="Courier New" w:hAnsi="Courier New"/>
                          <w:b/>
                          <w:color w:val="000000"/>
                          <w:sz w:val="18"/>
                        </w:rPr>
                        <w:t>or</w:t>
                      </w:r>
                      <w:r>
                        <w:rPr>
                          <w:rFonts w:ascii="Courier New" w:hAnsi="Courier New"/>
                          <w:b/>
                          <w:color w:val="000000"/>
                          <w:spacing w:val="-19"/>
                          <w:sz w:val="18"/>
                        </w:rPr>
                        <w:t xml:space="preserve"> </w:t>
                      </w:r>
                      <w:r>
                        <w:rPr>
                          <w:rFonts w:ascii="Courier New" w:hAnsi="Courier New"/>
                          <w:b/>
                          <w:color w:val="000000"/>
                          <w:sz w:val="18"/>
                        </w:rPr>
                        <w:t>ItemTouchHelper.RIGHT</w:t>
                      </w:r>
                    </w:p>
                    <w:p>
                      <w:pPr>
                        <w:pStyle w:val="FrameContents"/>
                        <w:spacing w:before="2" w:after="0"/>
                        <w:ind w:left="1749" w:hanging="0"/>
                        <w:rPr>
                          <w:rFonts w:ascii="Courier New" w:hAnsi="Courier New"/>
                          <w:b/>
                          <w:b/>
                          <w:sz w:val="18"/>
                        </w:rPr>
                      </w:pPr>
                      <w:r>
                        <w:rPr>
                          <w:rFonts w:ascii="Courier New" w:hAnsi="Courier New"/>
                          <w:b/>
                          <w:color w:val="000000"/>
                          <w:sz w:val="18"/>
                        </w:rPr>
                        <w:t>)</w:t>
                      </w:r>
                    </w:p>
                    <w:p>
                      <w:pPr>
                        <w:pStyle w:val="FrameContents"/>
                        <w:spacing w:lineRule="auto" w:line="324" w:before="76" w:after="0"/>
                        <w:ind w:left="1749" w:right="5770" w:hanging="432"/>
                        <w:rPr>
                          <w:rFonts w:ascii="Courier New" w:hAnsi="Courier New"/>
                          <w:b/>
                          <w:b/>
                          <w:sz w:val="18"/>
                        </w:rPr>
                      </w:pPr>
                      <w:r>
                        <w:rPr>
                          <w:rFonts w:ascii="Courier New" w:hAnsi="Courier New"/>
                          <w:b/>
                          <w:color w:val="000000"/>
                          <w:sz w:val="18"/>
                        </w:rPr>
                        <w:t>}</w:t>
                      </w:r>
                      <w:r>
                        <w:rPr>
                          <w:rFonts w:ascii="Courier New" w:hAnsi="Courier New"/>
                          <w:b/>
                          <w:color w:val="000000"/>
                          <w:spacing w:val="-19"/>
                          <w:sz w:val="18"/>
                        </w:rPr>
                        <w:t xml:space="preserve"> </w:t>
                      </w:r>
                      <w:r>
                        <w:rPr>
                          <w:rFonts w:ascii="Courier New" w:hAnsi="Courier New"/>
                          <w:b/>
                          <w:color w:val="000000"/>
                          <w:sz w:val="18"/>
                        </w:rPr>
                        <w:t>else</w:t>
                      </w:r>
                      <w:r>
                        <w:rPr>
                          <w:rFonts w:ascii="Courier New" w:hAnsi="Courier New"/>
                          <w:b/>
                          <w:color w:val="000000"/>
                          <w:spacing w:val="-19"/>
                          <w:sz w:val="18"/>
                        </w:rPr>
                        <w:t xml:space="preserve"> </w:t>
                      </w:r>
                      <w:r>
                        <w:rPr>
                          <w:rFonts w:ascii="Courier New" w:hAnsi="Courier New"/>
                          <w:b/>
                          <w:color w:val="000000"/>
                          <w:sz w:val="18"/>
                        </w:rPr>
                        <w:t xml:space="preserve">{ </w:t>
                      </w:r>
                      <w:r>
                        <w:rPr>
                          <w:rFonts w:ascii="Courier New" w:hAnsi="Courier New"/>
                          <w:b/>
                          <w:color w:val="000000"/>
                          <w:spacing w:val="-10"/>
                          <w:sz w:val="18"/>
                        </w:rPr>
                        <w:t>0</w:t>
                      </w:r>
                    </w:p>
                    <w:p>
                      <w:pPr>
                        <w:pStyle w:val="FrameContents"/>
                        <w:spacing w:before="1" w:after="0"/>
                        <w:ind w:left="1317" w:hanging="0"/>
                        <w:rPr>
                          <w:rFonts w:ascii="Courier New" w:hAnsi="Courier New"/>
                          <w:b/>
                          <w:b/>
                          <w:sz w:val="18"/>
                        </w:rPr>
                      </w:pPr>
                      <w:r>
                        <w:rPr>
                          <w:rFonts w:ascii="Courier New" w:hAnsi="Courier New"/>
                          <w:b/>
                          <w:color w:val="000000"/>
                          <w:sz w:val="18"/>
                        </w:rPr>
                        <w:t>}</w:t>
                      </w:r>
                    </w:p>
                    <w:p>
                      <w:pPr>
                        <w:pStyle w:val="TextBody"/>
                        <w:rPr>
                          <w:rFonts w:ascii="Courier New" w:hAnsi="Courier New"/>
                          <w:b/>
                          <w:b/>
                        </w:rPr>
                      </w:pPr>
                      <w:r>
                        <w:rPr>
                          <w:rFonts w:ascii="Courier New" w:hAnsi="Courier New"/>
                          <w:b/>
                          <w:color w:val="000000"/>
                        </w:rPr>
                      </w:r>
                    </w:p>
                    <w:p>
                      <w:pPr>
                        <w:pStyle w:val="FrameContents"/>
                        <w:spacing w:lineRule="exact" w:line="202" w:before="130" w:after="0"/>
                        <w:ind w:left="1317" w:hanging="0"/>
                        <w:rPr>
                          <w:rFonts w:ascii="Courier New" w:hAnsi="Courier New"/>
                          <w:b/>
                          <w:b/>
                          <w:sz w:val="18"/>
                        </w:rPr>
                      </w:pPr>
                      <w:r>
                        <w:rPr>
                          <w:rFonts w:ascii="Courier New" w:hAnsi="Courier New"/>
                          <w:b/>
                          <w:color w:val="000000"/>
                          <w:sz w:val="18"/>
                        </w:rPr>
                        <w:t>override</w:t>
                      </w:r>
                      <w:r>
                        <w:rPr>
                          <w:rFonts w:ascii="Courier New" w:hAnsi="Courier New"/>
                          <w:b/>
                          <w:color w:val="000000"/>
                          <w:spacing w:val="-11"/>
                          <w:sz w:val="18"/>
                        </w:rPr>
                        <w:t xml:space="preserve"> </w:t>
                      </w:r>
                      <w:r>
                        <w:rPr>
                          <w:rFonts w:ascii="Courier New" w:hAnsi="Courier New"/>
                          <w:b/>
                          <w:color w:val="000000"/>
                          <w:sz w:val="18"/>
                        </w:rPr>
                        <w:t>fun</w:t>
                      </w:r>
                      <w:r>
                        <w:rPr>
                          <w:rFonts w:ascii="Courier New" w:hAnsi="Courier New"/>
                          <w:b/>
                          <w:color w:val="000000"/>
                          <w:spacing w:val="-10"/>
                          <w:sz w:val="18"/>
                        </w:rPr>
                        <w:t xml:space="preserve"> </w:t>
                      </w:r>
                      <w:r>
                        <w:rPr>
                          <w:rFonts w:ascii="Courier New" w:hAnsi="Courier New"/>
                          <w:b/>
                          <w:color w:val="000000"/>
                          <w:sz w:val="18"/>
                        </w:rPr>
                        <w:t>onSwiped(viewHolder:</w:t>
                      </w:r>
                      <w:r>
                        <w:rPr>
                          <w:rFonts w:ascii="Courier New" w:hAnsi="Courier New"/>
                          <w:b/>
                          <w:color w:val="000000"/>
                          <w:spacing w:val="-10"/>
                          <w:sz w:val="18"/>
                        </w:rPr>
                        <w:t xml:space="preserve"> </w:t>
                      </w:r>
                      <w:r>
                        <w:rPr>
                          <w:rFonts w:ascii="Courier New" w:hAnsi="Courier New"/>
                          <w:b/>
                          <w:color w:val="000000"/>
                          <w:spacing w:val="-2"/>
                          <w:sz w:val="18"/>
                        </w:rPr>
                        <w:t>RecyclerView.ViewHolder,</w:t>
                      </w:r>
                    </w:p>
                    <w:p>
                      <w:pPr>
                        <w:pStyle w:val="FrameContents"/>
                        <w:spacing w:lineRule="exact" w:line="202"/>
                        <w:ind w:left="1533" w:hanging="0"/>
                        <w:rPr>
                          <w:rFonts w:ascii="Courier New" w:hAnsi="Courier New"/>
                          <w:b/>
                          <w:b/>
                          <w:sz w:val="18"/>
                        </w:rPr>
                      </w:pPr>
                      <w:r>
                        <w:rPr>
                          <w:rFonts w:ascii="Courier New" w:hAnsi="Courier New"/>
                          <w:b/>
                          <w:color w:val="000000"/>
                          <w:sz w:val="18"/>
                        </w:rPr>
                        <w:t>direction:</w:t>
                      </w:r>
                      <w:r>
                        <w:rPr>
                          <w:rFonts w:ascii="Courier New" w:hAnsi="Courier New"/>
                          <w:b/>
                          <w:color w:val="000000"/>
                          <w:spacing w:val="-7"/>
                          <w:sz w:val="18"/>
                        </w:rPr>
                        <w:t xml:space="preserve"> </w:t>
                      </w:r>
                      <w:r>
                        <w:rPr>
                          <w:rFonts w:ascii="Courier New" w:hAnsi="Courier New"/>
                          <w:b/>
                          <w:color w:val="000000"/>
                          <w:sz w:val="18"/>
                        </w:rPr>
                        <w:t>Int)</w:t>
                      </w:r>
                      <w:r>
                        <w:rPr>
                          <w:rFonts w:ascii="Courier New" w:hAnsi="Courier New"/>
                          <w:b/>
                          <w:color w:val="000000"/>
                          <w:spacing w:val="-7"/>
                          <w:sz w:val="18"/>
                        </w:rPr>
                        <w:t xml:space="preserve"> </w:t>
                      </w:r>
                      <w:r>
                        <w:rPr>
                          <w:rFonts w:ascii="Courier New" w:hAnsi="Courier New"/>
                          <w:b/>
                          <w:color w:val="000000"/>
                          <w:spacing w:val="-10"/>
                          <w:sz w:val="18"/>
                        </w:rPr>
                        <w:t>{</w:t>
                      </w:r>
                    </w:p>
                    <w:p>
                      <w:pPr>
                        <w:pStyle w:val="FrameContents"/>
                        <w:spacing w:lineRule="auto" w:line="324" w:before="16" w:after="0"/>
                        <w:ind w:left="1749" w:right="840" w:hanging="0"/>
                        <w:rPr>
                          <w:rFonts w:ascii="Courier New" w:hAnsi="Courier New"/>
                          <w:b/>
                          <w:b/>
                          <w:sz w:val="18"/>
                        </w:rPr>
                      </w:pPr>
                      <w:r>
                        <w:rPr>
                          <w:rFonts w:ascii="Courier New" w:hAnsi="Courier New"/>
                          <w:b/>
                          <w:color w:val="000000"/>
                          <w:sz w:val="18"/>
                        </w:rPr>
                        <w:t>val</w:t>
                      </w:r>
                      <w:r>
                        <w:rPr>
                          <w:rFonts w:ascii="Courier New" w:hAnsi="Courier New"/>
                          <w:b/>
                          <w:color w:val="000000"/>
                          <w:spacing w:val="-13"/>
                          <w:sz w:val="18"/>
                        </w:rPr>
                        <w:t xml:space="preserve"> </w:t>
                      </w:r>
                      <w:r>
                        <w:rPr>
                          <w:rFonts w:ascii="Courier New" w:hAnsi="Courier New"/>
                          <w:b/>
                          <w:color w:val="000000"/>
                          <w:sz w:val="18"/>
                        </w:rPr>
                        <w:t>position</w:t>
                      </w:r>
                      <w:r>
                        <w:rPr>
                          <w:rFonts w:ascii="Courier New" w:hAnsi="Courier New"/>
                          <w:b/>
                          <w:color w:val="000000"/>
                          <w:spacing w:val="-13"/>
                          <w:sz w:val="18"/>
                        </w:rPr>
                        <w:t xml:space="preserve"> </w:t>
                      </w:r>
                      <w:r>
                        <w:rPr>
                          <w:rFonts w:ascii="Courier New" w:hAnsi="Courier New"/>
                          <w:b/>
                          <w:color w:val="000000"/>
                          <w:sz w:val="18"/>
                        </w:rPr>
                        <w:t>=</w:t>
                      </w:r>
                      <w:r>
                        <w:rPr>
                          <w:rFonts w:ascii="Courier New" w:hAnsi="Courier New"/>
                          <w:b/>
                          <w:color w:val="000000"/>
                          <w:spacing w:val="-13"/>
                          <w:sz w:val="18"/>
                        </w:rPr>
                        <w:t xml:space="preserve"> </w:t>
                      </w:r>
                      <w:r>
                        <w:rPr>
                          <w:rFonts w:ascii="Courier New" w:hAnsi="Courier New"/>
                          <w:b/>
                          <w:color w:val="000000"/>
                          <w:sz w:val="18"/>
                        </w:rPr>
                        <w:t xml:space="preserve">viewHolder.adapterPosition </w:t>
                      </w:r>
                      <w:r>
                        <w:rPr>
                          <w:rFonts w:ascii="Courier New" w:hAnsi="Courier New"/>
                          <w:b/>
                          <w:color w:val="000000"/>
                          <w:spacing w:val="-2"/>
                          <w:sz w:val="18"/>
                        </w:rPr>
                        <w:t>listItems.removeAt(position) notifyItemRemoved(position)</w:t>
                      </w:r>
                    </w:p>
                    <w:p>
                      <w:pPr>
                        <w:pStyle w:val="FrameContents"/>
                        <w:spacing w:before="2" w:after="0"/>
                        <w:ind w:left="1317" w:hanging="0"/>
                        <w:rPr>
                          <w:rFonts w:ascii="Courier New" w:hAnsi="Courier New"/>
                          <w:b/>
                          <w:b/>
                          <w:sz w:val="18"/>
                        </w:rPr>
                      </w:pPr>
                      <w:r>
                        <w:rPr>
                          <w:rFonts w:ascii="Courier New" w:hAnsi="Courier New"/>
                          <w:b/>
                          <w:color w:val="000000"/>
                          <w:sz w:val="18"/>
                        </w:rPr>
                        <w:t>}</w:t>
                      </w:r>
                    </w:p>
                    <w:p>
                      <w:pPr>
                        <w:pStyle w:val="FrameContents"/>
                        <w:spacing w:before="76" w:after="0"/>
                        <w:ind w:left="885" w:hanging="0"/>
                        <w:rPr>
                          <w:rFonts w:ascii="Courier New" w:hAnsi="Courier New"/>
                          <w:b/>
                          <w:b/>
                          <w:sz w:val="18"/>
                        </w:rPr>
                      </w:pPr>
                      <w:r>
                        <w:rPr>
                          <w:rFonts w:ascii="Courier New" w:hAnsi="Courier New"/>
                          <w:b/>
                          <w:color w:val="000000"/>
                          <w:sz w:val="18"/>
                        </w:rPr>
                        <w:t>}</w:t>
                      </w:r>
                    </w:p>
                    <w:p>
                      <w:pPr>
                        <w:pStyle w:val="FrameContents"/>
                        <w:spacing w:before="76" w:after="0"/>
                        <w:ind w:left="453" w:hanging="0"/>
                        <w:rPr>
                          <w:rFonts w:ascii="Courier New" w:hAnsi="Courier New"/>
                          <w:sz w:val="18"/>
                        </w:rPr>
                      </w:pPr>
                      <w:r>
                        <w:rPr>
                          <w:rFonts w:ascii="Courier New" w:hAnsi="Courier New"/>
                          <w:color w:val="000000"/>
                          <w:sz w:val="18"/>
                        </w:rPr>
                        <w:t>}</w:t>
                      </w:r>
                    </w:p>
                  </w:txbxContent>
                </v:textbox>
                <w10:wrap type="topAndBottom"/>
              </v:rect>
            </w:pict>
          </mc:Fallback>
        </mc:AlternateContent>
      </w:r>
    </w:p>
    <w:p>
      <w:pPr>
        <w:pStyle w:val="TextBody"/>
        <w:spacing w:before="12" w:after="0"/>
        <w:rPr>
          <w:sz w:val="7"/>
        </w:rPr>
      </w:pPr>
      <w:r>
        <w:rPr>
          <w:sz w:val="7"/>
        </w:rPr>
        <mc:AlternateContent>
          <mc:Choice Requires="wpg">
            <w:drawing>
              <wp:anchor behindDoc="1" distT="635" distB="0" distL="0" distR="635" simplePos="0" locked="0" layoutInCell="0" allowOverlap="1" relativeHeight="1500" wp14:anchorId="6439A83B">
                <wp:simplePos x="0" y="0"/>
                <wp:positionH relativeFrom="page">
                  <wp:posOffset>662940</wp:posOffset>
                </wp:positionH>
                <wp:positionV relativeFrom="page">
                  <wp:posOffset>1301115</wp:posOffset>
                </wp:positionV>
                <wp:extent cx="5074920" cy="6619875"/>
                <wp:effectExtent l="0" t="635" r="635" b="0"/>
                <wp:wrapNone/>
                <wp:docPr id="578" name="docshapegroup405"/>
                <a:graphic xmlns:a="http://schemas.openxmlformats.org/drawingml/2006/main">
                  <a:graphicData uri="http://schemas.microsoft.com/office/word/2010/wordprocessingGroup">
                    <wpg:wgp>
                      <wpg:cNvGrpSpPr/>
                      <wpg:grpSpPr>
                        <a:xfrm>
                          <a:off x="0" y="0"/>
                          <a:ext cx="5074920" cy="6620040"/>
                          <a:chOff x="0" y="0"/>
                          <a:chExt cx="5074920" cy="6620040"/>
                        </a:xfrm>
                      </wpg:grpSpPr>
                      <wps:wsp>
                        <wps:cNvSpPr/>
                        <wps:spPr>
                          <a:xfrm>
                            <a:off x="0" y="6480"/>
                            <a:ext cx="5074920" cy="6607080"/>
                          </a:xfrm>
                          <a:prstGeom prst="rect">
                            <a:avLst/>
                          </a:prstGeom>
                          <a:solidFill>
                            <a:srgbClr val="f6f6f6"/>
                          </a:solidFill>
                          <a:ln w="0">
                            <a:noFill/>
                          </a:ln>
                        </wps:spPr>
                        <wps:style>
                          <a:lnRef idx="0"/>
                          <a:fillRef idx="0"/>
                          <a:effectRef idx="0"/>
                          <a:fontRef idx="minor"/>
                        </wps:style>
                        <wps:bodyPr/>
                      </wps:wsp>
                      <wps:wsp>
                        <wps:cNvSpPr/>
                        <wps:spPr>
                          <a:xfrm>
                            <a:off x="0" y="0"/>
                            <a:ext cx="5074920" cy="6620040"/>
                          </a:xfrm>
                          <a:custGeom>
                            <a:avLst/>
                            <a:gdLst>
                              <a:gd name="textAreaLeft" fmla="*/ 0 w 2877120"/>
                              <a:gd name="textAreaRight" fmla="*/ 2879280 w 2877120"/>
                              <a:gd name="textAreaTop" fmla="*/ 0 h 3753000"/>
                              <a:gd name="textAreaBottom" fmla="*/ 3755160 h 3753000"/>
                            </a:gdLst>
                            <a:ahLst/>
                            <a:rect l="textAreaLeft" t="textAreaTop" r="textAreaRight" b="textAreaBottom"/>
                            <a:pathLst>
                              <a:path w="7992" h="10425">
                                <a:moveTo>
                                  <a:pt x="7992" y="10404"/>
                                </a:moveTo>
                                <a:lnTo>
                                  <a:pt x="0" y="10404"/>
                                </a:lnTo>
                                <a:lnTo>
                                  <a:pt x="0" y="10424"/>
                                </a:lnTo>
                                <a:lnTo>
                                  <a:pt x="7992" y="10424"/>
                                </a:lnTo>
                                <a:lnTo>
                                  <a:pt x="7992" y="1040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g:wgp>
                  </a:graphicData>
                </a:graphic>
              </wp:anchor>
            </w:drawing>
          </mc:Choice>
          <mc:Fallback>
            <w:pict>
              <v:group id="shape_0" alt="docshapegroup405" style="position:absolute;margin-left:52.2pt;margin-top:102.45pt;width:399.6pt;height:521.25pt" coordorigin="1044,2049" coordsize="7992,10425">
                <v:rect id="shape_0" path="m0,0l-2147483645,0l-2147483645,-2147483646l0,-2147483646xe" fillcolor="#f6f6f6" stroked="f" o:allowincell="f" style="position:absolute;left:1044;top:2059;width:7991;height:10404;mso-wrap-style:none;v-text-anchor:middle;mso-position-horizontal-relative:page;mso-position-vertical-relative:page">
                  <v:fill o:detectmouseclick="t" type="solid" color2="#090909"/>
                  <v:stroke color="#3465a4" joinstyle="round" endcap="flat"/>
                  <w10:wrap type="none"/>
                </v:rect>
              </v:group>
            </w:pict>
          </mc:Fallback>
        </mc:AlternateContent>
      </w:r>
    </w:p>
    <w:p>
      <w:pPr>
        <w:pStyle w:val="ListParagraph"/>
        <w:numPr>
          <w:ilvl w:val="0"/>
          <w:numId w:val="11"/>
        </w:numPr>
        <w:tabs>
          <w:tab w:val="clear" w:pos="720"/>
          <w:tab w:val="left" w:pos="554" w:leader="none"/>
        </w:tabs>
        <w:spacing w:lineRule="auto" w:line="247" w:before="101" w:after="0"/>
        <w:ind w:left="554" w:right="1080" w:hanging="360"/>
        <w:jc w:val="left"/>
        <w:rPr>
          <w:sz w:val="20"/>
        </w:rPr>
      </w:pPr>
      <w:r>
        <w:rPr>
          <w:sz w:val="20"/>
        </w:rPr>
        <w:t>Lastly,</w:t>
      </w:r>
      <w:r>
        <w:rPr>
          <w:spacing w:val="-4"/>
          <w:sz w:val="20"/>
        </w:rPr>
        <w:t xml:space="preserve"> </w:t>
      </w:r>
      <w:r>
        <w:rPr>
          <w:sz w:val="20"/>
        </w:rPr>
        <w:t>update</w:t>
      </w:r>
      <w:r>
        <w:rPr>
          <w:spacing w:val="-4"/>
          <w:sz w:val="20"/>
        </w:rPr>
        <w:t xml:space="preserve"> </w:t>
      </w:r>
      <w:r>
        <w:rPr>
          <w:sz w:val="20"/>
        </w:rPr>
        <w:t>your</w:t>
      </w:r>
      <w:r>
        <w:rPr>
          <w:spacing w:val="-4"/>
          <w:sz w:val="20"/>
        </w:rPr>
        <w:t xml:space="preserve"> </w:t>
      </w:r>
      <w:r>
        <w:rPr>
          <w:sz w:val="20"/>
        </w:rPr>
        <w:t>activity</w:t>
      </w:r>
      <w:r>
        <w:rPr>
          <w:spacing w:val="-5"/>
          <w:sz w:val="20"/>
        </w:rPr>
        <w:t xml:space="preserve"> </w:t>
      </w:r>
      <w:r>
        <w:rPr>
          <w:sz w:val="20"/>
        </w:rPr>
        <w:t>to</w:t>
      </w:r>
      <w:r>
        <w:rPr>
          <w:spacing w:val="-4"/>
          <w:sz w:val="20"/>
        </w:rPr>
        <w:t xml:space="preserve"> </w:t>
      </w:r>
      <w:r>
        <w:rPr>
          <w:sz w:val="20"/>
        </w:rPr>
        <w:t>handle</w:t>
      </w:r>
      <w:r>
        <w:rPr>
          <w:spacing w:val="-4"/>
          <w:sz w:val="20"/>
        </w:rPr>
        <w:t xml:space="preserve"> </w:t>
      </w:r>
      <w:r>
        <w:rPr>
          <w:sz w:val="20"/>
        </w:rPr>
        <w:t>the</w:t>
      </w:r>
      <w:r>
        <w:rPr>
          <w:spacing w:val="-4"/>
          <w:sz w:val="20"/>
        </w:rPr>
        <w:t xml:space="preserve"> </w:t>
      </w:r>
      <w:r>
        <w:rPr>
          <w:sz w:val="20"/>
        </w:rPr>
        <w:t>recipe-adding</w:t>
      </w:r>
      <w:r>
        <w:rPr>
          <w:spacing w:val="-5"/>
          <w:sz w:val="20"/>
        </w:rPr>
        <w:t xml:space="preserve"> </w:t>
      </w:r>
      <w:r>
        <w:rPr>
          <w:sz w:val="20"/>
        </w:rPr>
        <w:t>buttons,</w:t>
      </w:r>
      <w:r>
        <w:rPr>
          <w:spacing w:val="-4"/>
          <w:sz w:val="20"/>
        </w:rPr>
        <w:t xml:space="preserve"> </w:t>
      </w:r>
      <w:r>
        <w:rPr>
          <w:sz w:val="20"/>
        </w:rPr>
        <w:t>adapter</w:t>
      </w:r>
      <w:r>
        <w:rPr>
          <w:spacing w:val="-5"/>
          <w:sz w:val="20"/>
        </w:rPr>
        <w:t xml:space="preserve"> </w:t>
      </w:r>
      <w:r>
        <w:rPr>
          <w:sz w:val="20"/>
        </w:rPr>
        <w:t>clicks, and swipes:</w:t>
      </w:r>
    </w:p>
    <w:p>
      <w:pPr>
        <w:pStyle w:val="Normal"/>
        <w:spacing w:lineRule="auto" w:line="324" w:before="202" w:after="0"/>
        <w:ind w:left="989" w:right="3582" w:hanging="432"/>
        <w:rPr>
          <w:rFonts w:ascii="Courier New" w:hAnsi="Courier New"/>
          <w:sz w:val="18"/>
        </w:rPr>
      </w:pPr>
      <w:r>
        <w:rPr>
          <w:rFonts w:ascii="Courier New" w:hAnsi="Courier New"/>
          <w:sz w:val="18"/>
        </w:rPr>
        <w:t>class</w:t>
      </w:r>
      <w:r>
        <w:rPr>
          <w:rFonts w:ascii="Courier New" w:hAnsi="Courier New"/>
          <w:spacing w:val="-10"/>
          <w:sz w:val="18"/>
        </w:rPr>
        <w:t xml:space="preserve"> </w:t>
      </w:r>
      <w:r>
        <w:rPr>
          <w:rFonts w:ascii="Courier New" w:hAnsi="Courier New"/>
          <w:sz w:val="18"/>
        </w:rPr>
        <w:t>MainActivity</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AppCompatActivity()</w:t>
      </w:r>
      <w:r>
        <w:rPr>
          <w:rFonts w:ascii="Courier New" w:hAnsi="Courier New"/>
          <w:spacing w:val="-10"/>
          <w:sz w:val="18"/>
        </w:rPr>
        <w:t xml:space="preserve"> </w:t>
      </w:r>
      <w:r>
        <w:rPr>
          <w:rFonts w:ascii="Courier New" w:hAnsi="Courier New"/>
          <w:sz w:val="18"/>
        </w:rPr>
        <w:t>{ private val recipesList: RecyclerView</w:t>
      </w:r>
    </w:p>
    <w:p>
      <w:pPr>
        <w:pStyle w:val="Normal"/>
        <w:spacing w:before="2" w:after="0"/>
        <w:ind w:left="1853" w:hanging="0"/>
        <w:rPr>
          <w:rFonts w:ascii="Courier New" w:hAnsi="Courier New"/>
          <w:sz w:val="18"/>
        </w:rPr>
      </w:pPr>
      <w:r>
        <w:rPr>
          <w:rFonts w:ascii="Courier New" w:hAnsi="Courier New"/>
          <w:spacing w:val="-2"/>
          <w:sz w:val="18"/>
        </w:rPr>
        <w:t>by</w:t>
      </w:r>
      <w:r>
        <w:rPr>
          <w:rFonts w:ascii="Courier New" w:hAnsi="Courier New"/>
          <w:spacing w:val="-19"/>
          <w:sz w:val="18"/>
        </w:rPr>
        <w:t xml:space="preserve"> </w:t>
      </w:r>
      <w:r>
        <w:rPr>
          <w:rFonts w:ascii="Courier New" w:hAnsi="Courier New"/>
          <w:spacing w:val="-2"/>
          <w:sz w:val="18"/>
        </w:rPr>
        <w:t>lazy</w:t>
      </w:r>
      <w:r>
        <w:rPr>
          <w:rFonts w:ascii="Courier New" w:hAnsi="Courier New"/>
          <w:spacing w:val="-18"/>
          <w:sz w:val="18"/>
        </w:rPr>
        <w:t xml:space="preserve"> </w:t>
      </w:r>
      <w:r>
        <w:rPr>
          <w:rFonts w:ascii="Courier New" w:hAnsi="Courier New"/>
          <w:spacing w:val="-2"/>
          <w:sz w:val="18"/>
        </w:rPr>
        <w:t>{</w:t>
      </w:r>
      <w:r>
        <w:rPr>
          <w:rFonts w:ascii="Courier New" w:hAnsi="Courier New"/>
          <w:spacing w:val="-19"/>
          <w:sz w:val="18"/>
        </w:rPr>
        <w:t xml:space="preserve"> </w:t>
      </w:r>
      <w:r>
        <w:rPr>
          <w:rFonts w:ascii="Courier New" w:hAnsi="Courier New"/>
          <w:spacing w:val="-2"/>
          <w:sz w:val="18"/>
        </w:rPr>
        <w:t>findViewById(R.id.main_recipes_list)</w:t>
      </w:r>
      <w:r>
        <w:rPr>
          <w:rFonts w:ascii="Courier New" w:hAnsi="Courier New"/>
          <w:spacing w:val="-18"/>
          <w:sz w:val="18"/>
        </w:rPr>
        <w:t xml:space="preserve"> </w:t>
      </w:r>
      <w:r>
        <w:rPr>
          <w:rFonts w:ascii="Courier New" w:hAnsi="Courier New"/>
          <w:spacing w:val="-10"/>
          <w:sz w:val="18"/>
        </w:rPr>
        <w:t>}</w:t>
      </w:r>
    </w:p>
    <w:p>
      <w:pPr>
        <w:pStyle w:val="Normal"/>
        <w:spacing w:before="76" w:after="0"/>
        <w:ind w:left="989" w:hanging="0"/>
        <w:rPr>
          <w:rFonts w:ascii="Courier New" w:hAnsi="Courier New"/>
          <w:sz w:val="18"/>
        </w:rPr>
      </w:pPr>
      <w:r>
        <w:rPr>
          <w:rFonts w:ascii="Courier New" w:hAnsi="Courier New"/>
          <w:sz w:val="18"/>
        </w:rPr>
        <w:t>private</w:t>
      </w:r>
      <w:r>
        <w:rPr>
          <w:rFonts w:ascii="Courier New" w:hAnsi="Courier New"/>
          <w:spacing w:val="-9"/>
          <w:sz w:val="18"/>
        </w:rPr>
        <w:t xml:space="preserve"> </w:t>
      </w:r>
      <w:r>
        <w:rPr>
          <w:rFonts w:ascii="Courier New" w:hAnsi="Courier New"/>
          <w:sz w:val="18"/>
        </w:rPr>
        <w:t>val</w:t>
      </w:r>
      <w:r>
        <w:rPr>
          <w:rFonts w:ascii="Courier New" w:hAnsi="Courier New"/>
          <w:spacing w:val="-9"/>
          <w:sz w:val="18"/>
        </w:rPr>
        <w:t xml:space="preserve"> </w:t>
      </w:r>
      <w:r>
        <w:rPr>
          <w:rFonts w:ascii="Courier New" w:hAnsi="Courier New"/>
          <w:sz w:val="18"/>
        </w:rPr>
        <w:t>addSavoryButton:</w:t>
      </w:r>
      <w:r>
        <w:rPr>
          <w:rFonts w:ascii="Courier New" w:hAnsi="Courier New"/>
          <w:spacing w:val="-8"/>
          <w:sz w:val="18"/>
        </w:rPr>
        <w:t xml:space="preserve"> </w:t>
      </w:r>
      <w:r>
        <w:rPr>
          <w:rFonts w:ascii="Courier New" w:hAnsi="Courier New"/>
          <w:spacing w:val="-4"/>
          <w:sz w:val="18"/>
        </w:rPr>
        <w:t>View</w:t>
      </w:r>
    </w:p>
    <w:p>
      <w:pPr>
        <w:pStyle w:val="Normal"/>
        <w:spacing w:before="76" w:after="0"/>
        <w:ind w:left="1853" w:hanging="0"/>
        <w:rPr>
          <w:rFonts w:ascii="Courier New" w:hAnsi="Courier New"/>
          <w:sz w:val="18"/>
        </w:rPr>
      </w:pPr>
      <w:r>
        <w:rPr>
          <w:rFonts w:ascii="Courier New" w:hAnsi="Courier New"/>
          <w:spacing w:val="-2"/>
          <w:sz w:val="18"/>
        </w:rPr>
        <w:t>by</w:t>
      </w:r>
      <w:r>
        <w:rPr>
          <w:rFonts w:ascii="Courier New" w:hAnsi="Courier New"/>
          <w:spacing w:val="-22"/>
          <w:sz w:val="18"/>
        </w:rPr>
        <w:t xml:space="preserve"> </w:t>
      </w:r>
      <w:r>
        <w:rPr>
          <w:rFonts w:ascii="Courier New" w:hAnsi="Courier New"/>
          <w:spacing w:val="-2"/>
          <w:sz w:val="18"/>
        </w:rPr>
        <w:t>lazy</w:t>
      </w:r>
      <w:r>
        <w:rPr>
          <w:rFonts w:ascii="Courier New" w:hAnsi="Courier New"/>
          <w:spacing w:val="-21"/>
          <w:sz w:val="18"/>
        </w:rPr>
        <w:t xml:space="preserve"> </w:t>
      </w:r>
      <w:r>
        <w:rPr>
          <w:rFonts w:ascii="Courier New" w:hAnsi="Courier New"/>
          <w:spacing w:val="-2"/>
          <w:sz w:val="18"/>
        </w:rPr>
        <w:t>{</w:t>
      </w:r>
      <w:r>
        <w:rPr>
          <w:rFonts w:ascii="Courier New" w:hAnsi="Courier New"/>
          <w:spacing w:val="-21"/>
          <w:sz w:val="18"/>
        </w:rPr>
        <w:t xml:space="preserve"> </w:t>
      </w:r>
      <w:r>
        <w:rPr>
          <w:rFonts w:ascii="Courier New" w:hAnsi="Courier New"/>
          <w:spacing w:val="-2"/>
          <w:sz w:val="18"/>
        </w:rPr>
        <w:t>findViewById(R.id.main_add_savory_button)</w:t>
      </w:r>
      <w:r>
        <w:rPr>
          <w:rFonts w:ascii="Courier New" w:hAnsi="Courier New"/>
          <w:spacing w:val="-21"/>
          <w:sz w:val="18"/>
        </w:rPr>
        <w:t xml:space="preserve"> </w:t>
      </w:r>
      <w:r>
        <w:rPr>
          <w:rFonts w:ascii="Courier New" w:hAnsi="Courier New"/>
          <w:spacing w:val="-10"/>
          <w:sz w:val="18"/>
        </w:rPr>
        <w:t>}</w:t>
      </w:r>
    </w:p>
    <w:p>
      <w:pPr>
        <w:pStyle w:val="Normal"/>
        <w:spacing w:before="76" w:after="0"/>
        <w:ind w:left="989" w:hanging="0"/>
        <w:rPr>
          <w:rFonts w:ascii="Courier New" w:hAnsi="Courier New"/>
          <w:sz w:val="18"/>
        </w:rPr>
      </w:pPr>
      <w:r>
        <w:rPr>
          <w:rFonts w:ascii="Courier New" w:hAnsi="Courier New"/>
          <w:sz w:val="18"/>
        </w:rPr>
        <w:t>private</w:t>
      </w:r>
      <w:r>
        <w:rPr>
          <w:rFonts w:ascii="Courier New" w:hAnsi="Courier New"/>
          <w:spacing w:val="-9"/>
          <w:sz w:val="18"/>
        </w:rPr>
        <w:t xml:space="preserve"> </w:t>
      </w:r>
      <w:r>
        <w:rPr>
          <w:rFonts w:ascii="Courier New" w:hAnsi="Courier New"/>
          <w:sz w:val="18"/>
        </w:rPr>
        <w:t>val</w:t>
      </w:r>
      <w:r>
        <w:rPr>
          <w:rFonts w:ascii="Courier New" w:hAnsi="Courier New"/>
          <w:spacing w:val="-8"/>
          <w:sz w:val="18"/>
        </w:rPr>
        <w:t xml:space="preserve"> </w:t>
      </w:r>
      <w:r>
        <w:rPr>
          <w:rFonts w:ascii="Courier New" w:hAnsi="Courier New"/>
          <w:sz w:val="18"/>
        </w:rPr>
        <w:t>addSweetButton:</w:t>
      </w:r>
      <w:r>
        <w:rPr>
          <w:rFonts w:ascii="Courier New" w:hAnsi="Courier New"/>
          <w:spacing w:val="-8"/>
          <w:sz w:val="18"/>
        </w:rPr>
        <w:t xml:space="preserve"> </w:t>
      </w:r>
      <w:r>
        <w:rPr>
          <w:rFonts w:ascii="Courier New" w:hAnsi="Courier New"/>
          <w:spacing w:val="-4"/>
          <w:sz w:val="18"/>
        </w:rPr>
        <w:t>View</w:t>
      </w:r>
    </w:p>
    <w:p>
      <w:pPr>
        <w:pStyle w:val="Normal"/>
        <w:spacing w:before="76" w:after="0"/>
        <w:ind w:left="1853" w:hanging="0"/>
        <w:rPr>
          <w:rFonts w:ascii="Courier New" w:hAnsi="Courier New"/>
          <w:sz w:val="18"/>
        </w:rPr>
      </w:pPr>
      <w:r>
        <w:rPr>
          <w:rFonts w:ascii="Courier New" w:hAnsi="Courier New"/>
          <w:spacing w:val="-2"/>
          <w:sz w:val="18"/>
        </w:rPr>
        <w:t>by</w:t>
      </w:r>
      <w:r>
        <w:rPr>
          <w:rFonts w:ascii="Courier New" w:hAnsi="Courier New"/>
          <w:spacing w:val="-21"/>
          <w:sz w:val="18"/>
        </w:rPr>
        <w:t xml:space="preserve"> </w:t>
      </w:r>
      <w:r>
        <w:rPr>
          <w:rFonts w:ascii="Courier New" w:hAnsi="Courier New"/>
          <w:spacing w:val="-2"/>
          <w:sz w:val="18"/>
        </w:rPr>
        <w:t>lazy</w:t>
      </w:r>
      <w:r>
        <w:rPr>
          <w:rFonts w:ascii="Courier New" w:hAnsi="Courier New"/>
          <w:spacing w:val="-21"/>
          <w:sz w:val="18"/>
        </w:rPr>
        <w:t xml:space="preserve"> </w:t>
      </w:r>
      <w:r>
        <w:rPr>
          <w:rFonts w:ascii="Courier New" w:hAnsi="Courier New"/>
          <w:spacing w:val="-2"/>
          <w:sz w:val="18"/>
        </w:rPr>
        <w:t>{</w:t>
      </w:r>
      <w:r>
        <w:rPr>
          <w:rFonts w:ascii="Courier New" w:hAnsi="Courier New"/>
          <w:spacing w:val="-20"/>
          <w:sz w:val="18"/>
        </w:rPr>
        <w:t xml:space="preserve"> </w:t>
      </w:r>
      <w:r>
        <w:rPr>
          <w:rFonts w:ascii="Courier New" w:hAnsi="Courier New"/>
          <w:spacing w:val="-2"/>
          <w:sz w:val="18"/>
        </w:rPr>
        <w:t>findViewById(R.id.main_add_sweet_button)</w:t>
      </w:r>
      <w:r>
        <w:rPr>
          <w:rFonts w:ascii="Courier New" w:hAnsi="Courier New"/>
          <w:spacing w:val="-21"/>
          <w:sz w:val="18"/>
        </w:rPr>
        <w:t xml:space="preserve"> </w:t>
      </w:r>
      <w:r>
        <w:rPr>
          <w:rFonts w:ascii="Courier New" w:hAnsi="Courier New"/>
          <w:spacing w:val="-10"/>
          <w:sz w:val="18"/>
        </w:rPr>
        <w:t>}</w:t>
      </w:r>
    </w:p>
    <w:p>
      <w:pPr>
        <w:pStyle w:val="Normal"/>
        <w:spacing w:before="76" w:after="0"/>
        <w:ind w:left="989" w:hanging="0"/>
        <w:rPr>
          <w:rFonts w:ascii="Courier New" w:hAnsi="Courier New"/>
          <w:sz w:val="18"/>
        </w:rPr>
      </w:pPr>
      <w:r>
        <w:rPr>
          <w:rFonts w:ascii="Courier New" w:hAnsi="Courier New"/>
          <w:sz w:val="18"/>
        </w:rPr>
        <w:t>private</w:t>
      </w:r>
      <w:r>
        <w:rPr>
          <w:rFonts w:ascii="Courier New" w:hAnsi="Courier New"/>
          <w:spacing w:val="-7"/>
          <w:sz w:val="18"/>
        </w:rPr>
        <w:t xml:space="preserve"> </w:t>
      </w:r>
      <w:r>
        <w:rPr>
          <w:rFonts w:ascii="Courier New" w:hAnsi="Courier New"/>
          <w:sz w:val="18"/>
        </w:rPr>
        <w:t>val</w:t>
      </w:r>
      <w:r>
        <w:rPr>
          <w:rFonts w:ascii="Courier New" w:hAnsi="Courier New"/>
          <w:spacing w:val="-7"/>
          <w:sz w:val="18"/>
        </w:rPr>
        <w:t xml:space="preserve"> </w:t>
      </w:r>
      <w:r>
        <w:rPr>
          <w:rFonts w:ascii="Courier New" w:hAnsi="Courier New"/>
          <w:sz w:val="18"/>
        </w:rPr>
        <w:t>titleView:</w:t>
      </w:r>
      <w:r>
        <w:rPr>
          <w:rFonts w:ascii="Courier New" w:hAnsi="Courier New"/>
          <w:spacing w:val="-6"/>
          <w:sz w:val="18"/>
        </w:rPr>
        <w:t xml:space="preserve"> </w:t>
      </w:r>
      <w:r>
        <w:rPr>
          <w:rFonts w:ascii="Courier New" w:hAnsi="Courier New"/>
          <w:spacing w:val="-2"/>
          <w:sz w:val="18"/>
        </w:rPr>
        <w:t>TextView</w:t>
      </w:r>
    </w:p>
    <w:p>
      <w:pPr>
        <w:pStyle w:val="Normal"/>
        <w:spacing w:before="76" w:after="0"/>
        <w:ind w:left="1853" w:hanging="0"/>
        <w:rPr>
          <w:rFonts w:ascii="Courier New" w:hAnsi="Courier New"/>
          <w:sz w:val="18"/>
        </w:rPr>
      </w:pPr>
      <w:r>
        <w:rPr>
          <w:rFonts w:ascii="Courier New" w:hAnsi="Courier New"/>
          <w:spacing w:val="-2"/>
          <w:sz w:val="18"/>
        </w:rPr>
        <w:t>by</w:t>
      </w:r>
      <w:r>
        <w:rPr>
          <w:rFonts w:ascii="Courier New" w:hAnsi="Courier New"/>
          <w:spacing w:val="-19"/>
          <w:sz w:val="18"/>
        </w:rPr>
        <w:t xml:space="preserve"> </w:t>
      </w:r>
      <w:r>
        <w:rPr>
          <w:rFonts w:ascii="Courier New" w:hAnsi="Courier New"/>
          <w:spacing w:val="-2"/>
          <w:sz w:val="18"/>
        </w:rPr>
        <w:t>lazy</w:t>
      </w:r>
      <w:r>
        <w:rPr>
          <w:rFonts w:ascii="Courier New" w:hAnsi="Courier New"/>
          <w:spacing w:val="-18"/>
          <w:sz w:val="18"/>
        </w:rPr>
        <w:t xml:space="preserve"> </w:t>
      </w:r>
      <w:r>
        <w:rPr>
          <w:rFonts w:ascii="Courier New" w:hAnsi="Courier New"/>
          <w:spacing w:val="-2"/>
          <w:sz w:val="18"/>
        </w:rPr>
        <w:t>{</w:t>
      </w:r>
      <w:r>
        <w:rPr>
          <w:rFonts w:ascii="Courier New" w:hAnsi="Courier New"/>
          <w:spacing w:val="-19"/>
          <w:sz w:val="18"/>
        </w:rPr>
        <w:t xml:space="preserve"> </w:t>
      </w:r>
      <w:r>
        <w:rPr>
          <w:rFonts w:ascii="Courier New" w:hAnsi="Courier New"/>
          <w:spacing w:val="-2"/>
          <w:sz w:val="18"/>
        </w:rPr>
        <w:t>findViewById(R.id.main_recipe_title)</w:t>
      </w:r>
      <w:r>
        <w:rPr>
          <w:rFonts w:ascii="Courier New" w:hAnsi="Courier New"/>
          <w:spacing w:val="-18"/>
          <w:sz w:val="18"/>
        </w:rPr>
        <w:t xml:space="preserve"> </w:t>
      </w:r>
      <w:r>
        <w:rPr>
          <w:rFonts w:ascii="Courier New" w:hAnsi="Courier New"/>
          <w:spacing w:val="-10"/>
          <w:sz w:val="18"/>
        </w:rPr>
        <w:t>}</w:t>
      </w:r>
    </w:p>
    <w:p>
      <w:pPr>
        <w:pStyle w:val="Normal"/>
        <w:spacing w:before="76" w:after="0"/>
        <w:ind w:left="989" w:hanging="0"/>
        <w:rPr>
          <w:rFonts w:ascii="Courier New" w:hAnsi="Courier New"/>
          <w:sz w:val="18"/>
        </w:rPr>
      </w:pPr>
      <w:r>
        <w:rPr>
          <w:rFonts w:ascii="Courier New" w:hAnsi="Courier New"/>
          <w:sz w:val="18"/>
        </w:rPr>
        <w:t>private</w:t>
      </w:r>
      <w:r>
        <w:rPr>
          <w:rFonts w:ascii="Courier New" w:hAnsi="Courier New"/>
          <w:spacing w:val="-9"/>
          <w:sz w:val="18"/>
        </w:rPr>
        <w:t xml:space="preserve"> </w:t>
      </w:r>
      <w:r>
        <w:rPr>
          <w:rFonts w:ascii="Courier New" w:hAnsi="Courier New"/>
          <w:sz w:val="18"/>
        </w:rPr>
        <w:t>val</w:t>
      </w:r>
      <w:r>
        <w:rPr>
          <w:rFonts w:ascii="Courier New" w:hAnsi="Courier New"/>
          <w:spacing w:val="-9"/>
          <w:sz w:val="18"/>
        </w:rPr>
        <w:t xml:space="preserve"> </w:t>
      </w:r>
      <w:r>
        <w:rPr>
          <w:rFonts w:ascii="Courier New" w:hAnsi="Courier New"/>
          <w:sz w:val="18"/>
        </w:rPr>
        <w:t>descriptionView:</w:t>
      </w:r>
      <w:r>
        <w:rPr>
          <w:rFonts w:ascii="Courier New" w:hAnsi="Courier New"/>
          <w:spacing w:val="-8"/>
          <w:sz w:val="18"/>
        </w:rPr>
        <w:t xml:space="preserve"> </w:t>
      </w:r>
      <w:r>
        <w:rPr>
          <w:rFonts w:ascii="Courier New" w:hAnsi="Courier New"/>
          <w:spacing w:val="-2"/>
          <w:sz w:val="18"/>
        </w:rPr>
        <w:t>TextView</w:t>
      </w:r>
    </w:p>
    <w:p>
      <w:pPr>
        <w:pStyle w:val="Normal"/>
        <w:spacing w:before="76" w:after="0"/>
        <w:ind w:left="1853" w:hanging="0"/>
        <w:rPr>
          <w:rFonts w:ascii="Courier New" w:hAnsi="Courier New"/>
          <w:sz w:val="18"/>
        </w:rPr>
      </w:pPr>
      <w:r>
        <w:rPr>
          <w:rFonts w:ascii="Courier New" w:hAnsi="Courier New"/>
          <w:spacing w:val="-2"/>
          <w:sz w:val="18"/>
        </w:rPr>
        <w:t>by</w:t>
      </w:r>
      <w:r>
        <w:rPr>
          <w:rFonts w:ascii="Courier New" w:hAnsi="Courier New"/>
          <w:spacing w:val="-22"/>
          <w:sz w:val="18"/>
        </w:rPr>
        <w:t xml:space="preserve"> </w:t>
      </w:r>
      <w:r>
        <w:rPr>
          <w:rFonts w:ascii="Courier New" w:hAnsi="Courier New"/>
          <w:spacing w:val="-2"/>
          <w:sz w:val="18"/>
        </w:rPr>
        <w:t>lazy</w:t>
      </w:r>
      <w:r>
        <w:rPr>
          <w:rFonts w:ascii="Courier New" w:hAnsi="Courier New"/>
          <w:spacing w:val="-22"/>
          <w:sz w:val="18"/>
        </w:rPr>
        <w:t xml:space="preserve"> </w:t>
      </w:r>
      <w:r>
        <w:rPr>
          <w:rFonts w:ascii="Courier New" w:hAnsi="Courier New"/>
          <w:spacing w:val="-2"/>
          <w:sz w:val="18"/>
        </w:rPr>
        <w:t>{</w:t>
      </w:r>
      <w:r>
        <w:rPr>
          <w:rFonts w:ascii="Courier New" w:hAnsi="Courier New"/>
          <w:spacing w:val="-22"/>
          <w:sz w:val="18"/>
        </w:rPr>
        <w:t xml:space="preserve"> </w:t>
      </w:r>
      <w:r>
        <w:rPr>
          <w:rFonts w:ascii="Courier New" w:hAnsi="Courier New"/>
          <w:spacing w:val="-2"/>
          <w:sz w:val="18"/>
        </w:rPr>
        <w:t>findViewById(R.id.main_recipe_description)</w:t>
      </w:r>
      <w:r>
        <w:rPr>
          <w:rFonts w:ascii="Courier New" w:hAnsi="Courier New"/>
          <w:spacing w:val="-22"/>
          <w:sz w:val="18"/>
        </w:rPr>
        <w:t xml:space="preserve"> </w:t>
      </w:r>
      <w:r>
        <w:rPr>
          <w:rFonts w:ascii="Courier New" w:hAnsi="Courier New"/>
          <w:spacing w:val="-10"/>
          <w:sz w:val="18"/>
        </w:rPr>
        <w:t>}</w:t>
      </w:r>
    </w:p>
    <w:p>
      <w:pPr>
        <w:pStyle w:val="TextBody"/>
        <w:rPr>
          <w:rFonts w:ascii="Courier New" w:hAnsi="Courier New"/>
        </w:rPr>
      </w:pPr>
      <w:r>
        <w:rPr>
          <w:rFonts w:ascii="Courier New" w:hAnsi="Courier New"/>
        </w:rPr>
      </w:r>
    </w:p>
    <w:p>
      <w:pPr>
        <w:pStyle w:val="Normal"/>
        <w:spacing w:lineRule="auto" w:line="324" w:before="130" w:after="0"/>
        <w:ind w:left="1421" w:right="3582" w:hanging="432"/>
        <w:rPr>
          <w:rFonts w:ascii="Courier New" w:hAnsi="Courier New"/>
          <w:sz w:val="18"/>
        </w:rPr>
      </w:pPr>
      <w:r>
        <w:rPr>
          <w:rFonts w:ascii="Courier New" w:hAnsi="Courier New"/>
          <w:sz w:val="18"/>
        </w:rPr>
        <w:t>private</w:t>
      </w:r>
      <w:r>
        <w:rPr>
          <w:rFonts w:ascii="Courier New" w:hAnsi="Courier New"/>
          <w:spacing w:val="-8"/>
          <w:sz w:val="18"/>
        </w:rPr>
        <w:t xml:space="preserve"> </w:t>
      </w:r>
      <w:r>
        <w:rPr>
          <w:rFonts w:ascii="Courier New" w:hAnsi="Courier New"/>
          <w:sz w:val="18"/>
        </w:rPr>
        <w:t>val</w:t>
      </w:r>
      <w:r>
        <w:rPr>
          <w:rFonts w:ascii="Courier New" w:hAnsi="Courier New"/>
          <w:spacing w:val="-8"/>
          <w:sz w:val="18"/>
        </w:rPr>
        <w:t xml:space="preserve"> </w:t>
      </w:r>
      <w:r>
        <w:rPr>
          <w:rFonts w:ascii="Courier New" w:hAnsi="Courier New"/>
          <w:sz w:val="18"/>
        </w:rPr>
        <w:t>recipesAdapter</w:t>
      </w:r>
      <w:r>
        <w:rPr>
          <w:rFonts w:ascii="Courier New" w:hAnsi="Courier New"/>
          <w:spacing w:val="-8"/>
          <w:sz w:val="18"/>
        </w:rPr>
        <w:t xml:space="preserve"> </w:t>
      </w:r>
      <w:r>
        <w:rPr>
          <w:rFonts w:ascii="Courier New" w:hAnsi="Courier New"/>
          <w:sz w:val="18"/>
        </w:rPr>
        <w:t>by</w:t>
      </w:r>
      <w:r>
        <w:rPr>
          <w:rFonts w:ascii="Courier New" w:hAnsi="Courier New"/>
          <w:spacing w:val="-8"/>
          <w:sz w:val="18"/>
        </w:rPr>
        <w:t xml:space="preserve"> </w:t>
      </w:r>
      <w:r>
        <w:rPr>
          <w:rFonts w:ascii="Courier New" w:hAnsi="Courier New"/>
          <w:sz w:val="18"/>
        </w:rPr>
        <w:t>lazy</w:t>
      </w:r>
      <w:r>
        <w:rPr>
          <w:rFonts w:ascii="Courier New" w:hAnsi="Courier New"/>
          <w:spacing w:val="-8"/>
          <w:sz w:val="18"/>
        </w:rPr>
        <w:t xml:space="preserve"> </w:t>
      </w:r>
      <w:r>
        <w:rPr>
          <w:rFonts w:ascii="Courier New" w:hAnsi="Courier New"/>
          <w:sz w:val="18"/>
        </w:rPr>
        <w:t xml:space="preserve">{ </w:t>
      </w:r>
      <w:r>
        <w:rPr>
          <w:rFonts w:ascii="Courier New" w:hAnsi="Courier New"/>
          <w:spacing w:val="-2"/>
          <w:sz w:val="18"/>
        </w:rPr>
        <w:t>RecipesAdapter(</w:t>
      </w:r>
    </w:p>
    <w:p>
      <w:pPr>
        <w:pStyle w:val="Normal"/>
        <w:spacing w:before="1" w:after="0"/>
        <w:ind w:left="1853" w:hanging="0"/>
        <w:rPr>
          <w:rFonts w:ascii="Courier New" w:hAnsi="Courier New"/>
          <w:sz w:val="18"/>
        </w:rPr>
      </w:pPr>
      <w:r>
        <w:rPr>
          <w:rFonts w:ascii="Courier New" w:hAnsi="Courier New"/>
          <w:spacing w:val="-2"/>
          <w:sz w:val="18"/>
        </w:rPr>
        <w:t>layoutInflater,</w:t>
      </w:r>
    </w:p>
    <w:p>
      <w:pPr>
        <w:pStyle w:val="Normal"/>
        <w:spacing w:before="76" w:after="0"/>
        <w:ind w:left="1853" w:hanging="0"/>
        <w:rPr>
          <w:rFonts w:ascii="Courier New" w:hAnsi="Courier New"/>
          <w:sz w:val="18"/>
        </w:rPr>
      </w:pPr>
      <w:r>
        <w:rPr>
          <w:rFonts w:ascii="Courier New" w:hAnsi="Courier New"/>
          <w:sz w:val="18"/>
        </w:rPr>
        <w:t>object</w:t>
      </w:r>
      <w:r>
        <w:rPr>
          <w:rFonts w:ascii="Courier New" w:hAnsi="Courier New"/>
          <w:spacing w:val="-15"/>
          <w:sz w:val="18"/>
        </w:rPr>
        <w:t xml:space="preserve"> </w:t>
      </w:r>
      <w:r>
        <w:rPr>
          <w:rFonts w:ascii="Courier New" w:hAnsi="Courier New"/>
          <w:sz w:val="18"/>
        </w:rPr>
        <w:t>:</w:t>
      </w:r>
      <w:r>
        <w:rPr>
          <w:rFonts w:ascii="Courier New" w:hAnsi="Courier New"/>
          <w:spacing w:val="-12"/>
          <w:sz w:val="18"/>
        </w:rPr>
        <w:t xml:space="preserve"> </w:t>
      </w:r>
      <w:r>
        <w:rPr>
          <w:rFonts w:ascii="Courier New" w:hAnsi="Courier New"/>
          <w:sz w:val="18"/>
        </w:rPr>
        <w:t>RecipesAdapter.OnClickListener</w:t>
      </w:r>
      <w:r>
        <w:rPr>
          <w:rFonts w:ascii="Courier New" w:hAnsi="Courier New"/>
          <w:spacing w:val="-12"/>
          <w:sz w:val="18"/>
        </w:rPr>
        <w:t xml:space="preserve"> </w:t>
      </w:r>
      <w:r>
        <w:rPr>
          <w:rFonts w:ascii="Courier New" w:hAnsi="Courier New"/>
          <w:spacing w:val="-10"/>
          <w:sz w:val="18"/>
        </w:rPr>
        <w:t>{</w:t>
      </w:r>
    </w:p>
    <w:p>
      <w:pPr>
        <w:pStyle w:val="Normal"/>
        <w:spacing w:lineRule="auto" w:line="324" w:before="76" w:after="0"/>
        <w:ind w:left="2717" w:right="1098" w:hanging="432"/>
        <w:rPr>
          <w:rFonts w:ascii="Courier New" w:hAnsi="Courier New"/>
          <w:sz w:val="18"/>
        </w:rPr>
      </w:pPr>
      <w:r>
        <w:rPr>
          <w:rFonts w:ascii="Courier New" w:hAnsi="Courier New"/>
          <w:sz w:val="18"/>
        </w:rPr>
        <w:t>override</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onItemClick(recipe:</w:t>
      </w:r>
      <w:r>
        <w:rPr>
          <w:rFonts w:ascii="Courier New" w:hAnsi="Courier New"/>
          <w:spacing w:val="-10"/>
          <w:sz w:val="18"/>
        </w:rPr>
        <w:t xml:space="preserve"> </w:t>
      </w:r>
      <w:r>
        <w:rPr>
          <w:rFonts w:ascii="Courier New" w:hAnsi="Courier New"/>
          <w:sz w:val="18"/>
        </w:rPr>
        <w:t>RecipeUiModel)</w:t>
      </w:r>
      <w:r>
        <w:rPr>
          <w:rFonts w:ascii="Courier New" w:hAnsi="Courier New"/>
          <w:spacing w:val="-10"/>
          <w:sz w:val="18"/>
        </w:rPr>
        <w:t xml:space="preserve"> </w:t>
      </w:r>
      <w:r>
        <w:rPr>
          <w:rFonts w:ascii="Courier New" w:hAnsi="Courier New"/>
          <w:sz w:val="18"/>
        </w:rPr>
        <w:t>{ val builder = AlertDialog</w:t>
      </w:r>
    </w:p>
    <w:p>
      <w:pPr>
        <w:pStyle w:val="Normal"/>
        <w:spacing w:lineRule="auto" w:line="324" w:before="2" w:after="0"/>
        <w:ind w:left="2717" w:firstLine="216"/>
        <w:rPr>
          <w:rFonts w:ascii="Courier New" w:hAnsi="Courier New"/>
          <w:sz w:val="18"/>
        </w:rPr>
      </w:pPr>
      <w:r>
        <w:rPr>
          <w:rFonts w:ascii="Courier New" w:hAnsi="Courier New"/>
          <w:spacing w:val="-2"/>
          <w:sz w:val="18"/>
        </w:rPr>
        <w:t>.Builder(this@MainActivity) builder.setMessage(recipe.description)</w:t>
      </w:r>
    </w:p>
    <w:p>
      <w:pPr>
        <w:pStyle w:val="Normal"/>
        <w:spacing w:before="1" w:after="0"/>
        <w:ind w:left="3149" w:hanging="0"/>
        <w:rPr>
          <w:rFonts w:ascii="Courier New" w:hAnsi="Courier New"/>
          <w:sz w:val="18"/>
        </w:rPr>
      </w:pPr>
      <w:r>
        <w:rPr>
          <w:rFonts w:ascii="Courier New" w:hAnsi="Courier New"/>
          <w:sz w:val="18"/>
        </w:rPr>
        <w:t>.setPositiveButton("OK",</w:t>
      </w:r>
      <w:r>
        <w:rPr>
          <w:rFonts w:ascii="Courier New" w:hAnsi="Courier New"/>
          <w:spacing w:val="-24"/>
          <w:sz w:val="18"/>
        </w:rPr>
        <w:t xml:space="preserve"> </w:t>
      </w:r>
      <w:r>
        <w:rPr>
          <w:rFonts w:ascii="Courier New" w:hAnsi="Courier New"/>
          <w:spacing w:val="-2"/>
          <w:sz w:val="18"/>
        </w:rPr>
        <w:t>null)</w:t>
      </w:r>
    </w:p>
    <w:p>
      <w:pPr>
        <w:pStyle w:val="Normal"/>
        <w:spacing w:before="76" w:after="0"/>
        <w:ind w:left="3149" w:hanging="0"/>
        <w:rPr>
          <w:rFonts w:ascii="Courier New" w:hAnsi="Courier New"/>
          <w:sz w:val="18"/>
        </w:rPr>
      </w:pPr>
      <w:r>
        <w:rPr>
          <w:rFonts w:ascii="Courier New" w:hAnsi="Courier New"/>
          <w:spacing w:val="-2"/>
          <w:sz w:val="18"/>
        </w:rPr>
        <w:t>.create()</w:t>
      </w:r>
    </w:p>
    <w:p>
      <w:pPr>
        <w:pStyle w:val="Normal"/>
        <w:spacing w:before="76" w:after="0"/>
        <w:ind w:left="3149" w:hanging="0"/>
        <w:rPr>
          <w:rFonts w:ascii="Courier New" w:hAnsi="Courier New"/>
          <w:sz w:val="18"/>
        </w:rPr>
      </w:pPr>
      <w:r>
        <w:rPr>
          <w:rFonts w:ascii="Courier New" w:hAnsi="Courier New"/>
          <w:spacing w:val="-2"/>
          <w:sz w:val="18"/>
        </w:rPr>
        <w:t>.show()</w:t>
      </w:r>
    </w:p>
    <w:p>
      <w:pPr>
        <w:pStyle w:val="Normal"/>
        <w:spacing w:before="76" w:after="0"/>
        <w:ind w:left="2285" w:hanging="0"/>
        <w:rPr>
          <w:rFonts w:ascii="Courier New" w:hAnsi="Courier New"/>
          <w:sz w:val="18"/>
        </w:rPr>
      </w:pPr>
      <w:r>
        <w:rPr>
          <w:rFonts w:ascii="Courier New" w:hAnsi="Courier New"/>
          <w:sz w:val="18"/>
        </w:rPr>
        <w:t>}</w:t>
      </w:r>
    </w:p>
    <w:p>
      <w:pPr>
        <w:pStyle w:val="Normal"/>
        <w:spacing w:before="76" w:after="0"/>
        <w:ind w:left="1853" w:hanging="0"/>
        <w:rPr>
          <w:rFonts w:ascii="Courier New" w:hAnsi="Courier New"/>
          <w:sz w:val="18"/>
        </w:rPr>
      </w:pPr>
      <w:r>
        <w:rPr>
          <w:rFonts w:ascii="Courier New" w:hAnsi="Courier New"/>
          <w:sz w:val="18"/>
        </w:rPr>
        <w:t>}</w:t>
      </w:r>
    </w:p>
    <w:p>
      <w:pPr>
        <w:pStyle w:val="Normal"/>
        <w:spacing w:before="77" w:after="0"/>
        <w:ind w:left="1421" w:hanging="0"/>
        <w:rPr>
          <w:rFonts w:ascii="Courier New" w:hAnsi="Courier New"/>
          <w:sz w:val="18"/>
        </w:rPr>
      </w:pPr>
      <w:r>
        <w:rPr>
          <w:rFonts w:ascii="Courier New" w:hAnsi="Courier New"/>
          <w:sz w:val="18"/>
        </w:rPr>
        <w:t>)</w:t>
      </w:r>
    </w:p>
    <w:p>
      <w:pPr>
        <w:pStyle w:val="Normal"/>
        <w:spacing w:before="76" w:after="0"/>
        <w:ind w:left="989" w:hanging="0"/>
        <w:rPr>
          <w:rFonts w:ascii="Courier New" w:hAnsi="Courier New"/>
          <w:sz w:val="18"/>
        </w:rPr>
      </w:pPr>
      <w:r>
        <w:rPr>
          <w:rFonts w:ascii="Courier New" w:hAnsi="Courier New"/>
          <w:sz w:val="18"/>
        </w:rPr>
        <w:t>}</w:t>
      </w:r>
    </w:p>
    <w:p>
      <w:pPr>
        <w:pStyle w:val="TextBody"/>
        <w:spacing w:before="6" w:after="0"/>
        <w:rPr>
          <w:rFonts w:ascii="Courier New" w:hAnsi="Courier New"/>
          <w:sz w:val="22"/>
        </w:rPr>
      </w:pPr>
      <w:r>
        <w:rPr>
          <w:rFonts w:ascii="Courier New" w:hAnsi="Courier New"/>
          <w:sz w:val="22"/>
        </w:rPr>
      </w:r>
    </w:p>
    <w:p>
      <w:pPr>
        <w:pStyle w:val="Normal"/>
        <w:spacing w:lineRule="auto" w:line="324" w:before="101" w:after="0"/>
        <w:ind w:left="1421" w:hanging="432"/>
        <w:rPr>
          <w:rFonts w:ascii="Courier New" w:hAnsi="Courier New"/>
          <w:sz w:val="18"/>
        </w:rPr>
      </w:pPr>
      <w:r>
        <w:rPr>
          <w:rFonts w:ascii="Courier New" w:hAnsi="Courier New"/>
          <w:sz w:val="18"/>
        </w:rPr>
        <w:t>override</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onCreate(savedInstanceState:</w:t>
      </w:r>
      <w:r>
        <w:rPr>
          <w:rFonts w:ascii="Courier New" w:hAnsi="Courier New"/>
          <w:spacing w:val="-10"/>
          <w:sz w:val="18"/>
        </w:rPr>
        <w:t xml:space="preserve"> </w:t>
      </w:r>
      <w:r>
        <w:rPr>
          <w:rFonts w:ascii="Courier New" w:hAnsi="Courier New"/>
          <w:sz w:val="18"/>
        </w:rPr>
        <w:t>Bundle?)</w:t>
      </w:r>
      <w:r>
        <w:rPr>
          <w:rFonts w:ascii="Courier New" w:hAnsi="Courier New"/>
          <w:spacing w:val="-10"/>
          <w:sz w:val="18"/>
        </w:rPr>
        <w:t xml:space="preserve"> </w:t>
      </w:r>
      <w:r>
        <w:rPr>
          <w:rFonts w:ascii="Courier New" w:hAnsi="Courier New"/>
          <w:sz w:val="18"/>
        </w:rPr>
        <w:t xml:space="preserve">{ </w:t>
      </w:r>
      <w:r>
        <w:rPr>
          <w:rFonts w:ascii="Courier New" w:hAnsi="Courier New"/>
          <w:spacing w:val="-2"/>
          <w:sz w:val="18"/>
        </w:rPr>
        <w:t>super.onCreate(savedInstanceState) setContentView(R.layout.activity_main)</w:t>
      </w:r>
    </w:p>
    <w:p>
      <w:pPr>
        <w:pStyle w:val="TextBody"/>
        <w:spacing w:before="9" w:after="0"/>
        <w:rPr>
          <w:rFonts w:ascii="Courier New" w:hAnsi="Courier New"/>
          <w:sz w:val="24"/>
        </w:rPr>
      </w:pPr>
      <w:r>
        <w:rPr>
          <w:rFonts w:ascii="Courier New" w:hAnsi="Courier New"/>
          <w:sz w:val="24"/>
        </w:rPr>
      </w:r>
    </w:p>
    <w:p>
      <w:pPr>
        <w:pStyle w:val="Normal"/>
        <w:spacing w:before="1" w:after="0"/>
        <w:ind w:left="1421" w:hanging="0"/>
        <w:rPr>
          <w:rFonts w:ascii="Courier New" w:hAnsi="Courier New"/>
          <w:sz w:val="18"/>
        </w:rPr>
      </w:pPr>
      <w:r>
        <w:rPr>
          <w:rFonts w:ascii="Courier New" w:hAnsi="Courier New"/>
          <w:sz w:val="18"/>
        </w:rPr>
        <w:t>recipesList.apply</w:t>
      </w:r>
      <w:r>
        <w:rPr>
          <w:rFonts w:ascii="Courier New" w:hAnsi="Courier New"/>
          <w:spacing w:val="-17"/>
          <w:sz w:val="18"/>
        </w:rPr>
        <w:t xml:space="preserve"> </w:t>
      </w:r>
      <w:r>
        <w:rPr>
          <w:rFonts w:ascii="Courier New" w:hAnsi="Courier New"/>
          <w:spacing w:val="-10"/>
          <w:sz w:val="18"/>
        </w:rPr>
        <w:t>{</w:t>
      </w:r>
    </w:p>
    <w:p>
      <w:pPr>
        <w:pStyle w:val="Normal"/>
        <w:spacing w:lineRule="auto" w:line="324" w:before="76" w:after="0"/>
        <w:ind w:left="1853" w:right="3110" w:hanging="0"/>
        <w:rPr>
          <w:rFonts w:ascii="Courier New" w:hAnsi="Courier New"/>
          <w:sz w:val="18"/>
        </w:rPr>
      </w:pPr>
      <w:r>
        <w:rPr>
          <w:rFonts w:ascii="Courier New" w:hAnsi="Courier New"/>
          <w:sz w:val="18"/>
        </w:rPr>
        <w:t>adapter = recipesAdapter layoutManager</w:t>
      </w:r>
      <w:r>
        <w:rPr>
          <w:rFonts w:ascii="Courier New" w:hAnsi="Courier New"/>
          <w:spacing w:val="-19"/>
          <w:sz w:val="18"/>
        </w:rPr>
        <w:t xml:space="preserve"> </w:t>
      </w:r>
      <w:r>
        <w:rPr>
          <w:rFonts w:ascii="Courier New" w:hAnsi="Courier New"/>
          <w:sz w:val="18"/>
        </w:rPr>
        <w:t>=</w:t>
      </w:r>
      <w:r>
        <w:rPr>
          <w:rFonts w:ascii="Courier New" w:hAnsi="Courier New"/>
          <w:spacing w:val="-19"/>
          <w:sz w:val="18"/>
        </w:rPr>
        <w:t xml:space="preserve"> </w:t>
      </w:r>
      <w:r>
        <w:rPr>
          <w:rFonts w:ascii="Courier New" w:hAnsi="Courier New"/>
          <w:sz w:val="18"/>
        </w:rPr>
        <w:t>LinearLayoutManager</w:t>
      </w:r>
    </w:p>
    <w:p>
      <w:pPr>
        <w:sectPr>
          <w:headerReference w:type="even" r:id="rId206"/>
          <w:headerReference w:type="default" r:id="rId207"/>
          <w:type w:val="nextPage"/>
          <w:pgSz w:w="10800" w:h="13320"/>
          <w:pgMar w:left="940" w:right="920" w:gutter="0" w:header="695" w:top="1120" w:footer="0" w:bottom="280"/>
          <w:pgNumType w:fmt="decimal"/>
          <w:formProt w:val="false"/>
          <w:textDirection w:val="lrTb"/>
          <w:docGrid w:type="default" w:linePitch="100" w:charSpace="4096"/>
        </w:sectPr>
        <w:pStyle w:val="Normal"/>
        <w:spacing w:before="1" w:after="0"/>
        <w:ind w:left="2069" w:hanging="0"/>
        <w:rPr>
          <w:rFonts w:ascii="Courier New" w:hAnsi="Courier New"/>
          <w:sz w:val="18"/>
        </w:rPr>
      </w:pPr>
      <w:r>
        <w:rPr>
          <w:rFonts w:ascii="Courier New" w:hAnsi="Courier New"/>
          <w:sz w:val="18"/>
        </w:rPr>
        <w:t>(this@MainActivity,</w:t>
      </w:r>
      <w:r>
        <w:rPr>
          <w:rFonts w:ascii="Courier New" w:hAnsi="Courier New"/>
          <w:spacing w:val="-14"/>
          <w:sz w:val="18"/>
        </w:rPr>
        <w:t xml:space="preserve"> </w:t>
      </w:r>
      <w:r>
        <w:rPr>
          <w:rFonts w:ascii="Courier New" w:hAnsi="Courier New"/>
          <w:sz w:val="18"/>
        </w:rPr>
        <w:t>VERTICAL,</w:t>
      </w:r>
      <w:r>
        <w:rPr>
          <w:rFonts w:ascii="Courier New" w:hAnsi="Courier New"/>
          <w:spacing w:val="-14"/>
          <w:sz w:val="18"/>
        </w:rPr>
        <w:t xml:space="preserve"> </w:t>
      </w:r>
      <w:r>
        <w:rPr>
          <w:rFonts w:ascii="Courier New" w:hAnsi="Courier New"/>
          <w:spacing w:val="-2"/>
          <w:sz w:val="18"/>
        </w:rPr>
        <w:t>false)</w:t>
      </w:r>
    </w:p>
    <w:p>
      <w:pPr>
        <w:pStyle w:val="TextBody"/>
        <w:spacing w:before="3" w:after="0"/>
        <w:rPr>
          <w:rFonts w:ascii="Courier New" w:hAnsi="Courier New"/>
          <w:sz w:val="6"/>
        </w:rPr>
      </w:pPr>
      <w:r>
        <w:rPr>
          <w:rFonts w:ascii="Courier New" w:hAnsi="Courier New"/>
          <w:sz w:val="6"/>
        </w:rPr>
      </w:r>
    </w:p>
    <w:p>
      <w:pPr>
        <w:pStyle w:val="TextBody"/>
        <w:ind w:left="824" w:hanging="0"/>
        <w:rPr>
          <w:rFonts w:ascii="Courier New" w:hAnsi="Courier New"/>
        </w:rPr>
      </w:pPr>
      <w:r>
        <w:rPr/>
        <mc:AlternateContent>
          <mc:Choice Requires="wpg">
            <w:drawing>
              <wp:inline distT="0" distB="0" distL="0" distR="0" wp14:anchorId="467CCDBA">
                <wp:extent cx="5074920" cy="4664075"/>
                <wp:effectExtent l="0" t="0" r="5080" b="0"/>
                <wp:docPr id="585" name="Shape362"/>
                <a:graphic xmlns:a="http://schemas.openxmlformats.org/drawingml/2006/main">
                  <a:graphicData uri="http://schemas.microsoft.com/office/word/2010/wordprocessingGroup">
                    <wpg:wgp>
                      <wpg:cNvGrpSpPr/>
                      <wpg:grpSpPr>
                        <a:xfrm>
                          <a:off x="0" y="0"/>
                          <a:ext cx="5074920" cy="4664160"/>
                          <a:chOff x="0" y="0"/>
                          <a:chExt cx="5074920" cy="4664160"/>
                        </a:xfrm>
                      </wpg:grpSpPr>
                      <wps:wsp>
                        <wps:cNvSpPr/>
                        <wps:spPr>
                          <a:xfrm>
                            <a:off x="0" y="6480"/>
                            <a:ext cx="5074920" cy="4651200"/>
                          </a:xfrm>
                          <a:prstGeom prst="rect">
                            <a:avLst/>
                          </a:prstGeom>
                          <a:solidFill>
                            <a:srgbClr val="f6f6f6"/>
                          </a:solidFill>
                          <a:ln w="0">
                            <a:noFill/>
                          </a:ln>
                        </wps:spPr>
                        <wps:style>
                          <a:lnRef idx="0"/>
                          <a:fillRef idx="0"/>
                          <a:effectRef idx="0"/>
                          <a:fontRef idx="minor"/>
                        </wps:style>
                        <wps:bodyPr/>
                      </wps:wsp>
                      <wps:wsp>
                        <wps:cNvSpPr/>
                        <wps:spPr>
                          <a:xfrm>
                            <a:off x="0" y="0"/>
                            <a:ext cx="5074920" cy="4664160"/>
                          </a:xfrm>
                          <a:custGeom>
                            <a:avLst/>
                            <a:gdLst>
                              <a:gd name="textAreaLeft" fmla="*/ 0 w 2877120"/>
                              <a:gd name="textAreaRight" fmla="*/ 2879280 w 2877120"/>
                              <a:gd name="textAreaTop" fmla="*/ 0 h 2644200"/>
                              <a:gd name="textAreaBottom" fmla="*/ 2646360 h 2644200"/>
                            </a:gdLst>
                            <a:ahLst/>
                            <a:rect l="textAreaLeft" t="textAreaTop" r="textAreaRight" b="textAreaBottom"/>
                            <a:pathLst>
                              <a:path w="7992" h="7345">
                                <a:moveTo>
                                  <a:pt x="7992" y="7324"/>
                                </a:moveTo>
                                <a:lnTo>
                                  <a:pt x="0" y="7324"/>
                                </a:lnTo>
                                <a:lnTo>
                                  <a:pt x="0" y="7344"/>
                                </a:lnTo>
                                <a:lnTo>
                                  <a:pt x="7992" y="7344"/>
                                </a:lnTo>
                                <a:lnTo>
                                  <a:pt x="7992" y="73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4638600"/>
                          </a:xfrm>
                          <a:prstGeom prst="rect">
                            <a:avLst/>
                          </a:prstGeom>
                          <a:noFill/>
                          <a:ln w="0">
                            <a:noFill/>
                          </a:ln>
                        </wps:spPr>
                        <wps:style>
                          <a:lnRef idx="0"/>
                          <a:fillRef idx="0"/>
                          <a:effectRef idx="0"/>
                          <a:fontRef idx="minor"/>
                        </wps:style>
                        <wps:txbx>
                          <w:txbxContent>
                            <w:p>
                              <w:pPr>
                                <w:pStyle w:val="Normal"/>
                                <w:spacing w:lineRule="auto" w:line="324" w:before="40" w:after="0"/>
                                <w:ind w:left="2181" w:hanging="432"/>
                                <w:rPr>
                                  <w:rFonts w:ascii="Courier New" w:hAnsi="Courier New"/>
                                  <w:sz w:val="18"/>
                                </w:rPr>
                              </w:pPr>
                              <w:r>
                                <w:rPr>
                                  <w:rFonts w:ascii="Courier New" w:hAnsi="Courier New"/>
                                  <w:sz w:val="18"/>
                                </w:rPr>
                                <w:t xml:space="preserve">val itemTouchHelper = </w:t>
                              </w:r>
                              <w:r>
                                <w:rPr>
                                  <w:rFonts w:ascii="Courier New" w:hAnsi="Courier New"/>
                                  <w:spacing w:val="-2"/>
                                  <w:sz w:val="18"/>
                                </w:rPr>
                                <w:t>ItemTouchHelper(recipesAdapter.swipeToDeleteCallback)</w:t>
                              </w:r>
                            </w:p>
                            <w:p>
                              <w:pPr>
                                <w:pStyle w:val="Normal"/>
                                <w:spacing w:before="1" w:after="0"/>
                                <w:ind w:left="1749" w:hanging="0"/>
                                <w:rPr>
                                  <w:rFonts w:ascii="Courier New" w:hAnsi="Courier New"/>
                                  <w:sz w:val="18"/>
                                </w:rPr>
                              </w:pPr>
                              <w:r>
                                <w:rPr>
                                  <w:rFonts w:ascii="Courier New" w:hAnsi="Courier New"/>
                                  <w:spacing w:val="-2"/>
                                  <w:sz w:val="18"/>
                                </w:rPr>
                                <w:t>itemTouchHelper.attachToRecyclerView(this)</w:t>
                              </w:r>
                            </w:p>
                            <w:p>
                              <w:pPr>
                                <w:pStyle w:val="Normal"/>
                                <w:spacing w:before="77" w:after="0"/>
                                <w:ind w:left="1317"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324" w:before="129" w:after="0"/>
                                <w:ind w:left="1749" w:hanging="432"/>
                                <w:rPr>
                                  <w:rFonts w:ascii="Courier New" w:hAnsi="Courier New"/>
                                  <w:sz w:val="18"/>
                                </w:rPr>
                              </w:pPr>
                              <w:r>
                                <w:rPr>
                                  <w:rFonts w:ascii="Courier New" w:hAnsi="Courier New"/>
                                  <w:sz w:val="18"/>
                                </w:rPr>
                                <w:t xml:space="preserve">addSavoryButton.setOnClickListener { </w:t>
                              </w:r>
                              <w:r>
                                <w:rPr>
                                  <w:rFonts w:ascii="Courier New" w:hAnsi="Courier New"/>
                                  <w:spacing w:val="-2"/>
                                  <w:sz w:val="18"/>
                                </w:rPr>
                                <w:t>addRecipeAndClearForm(Flavor.SAVORY)</w:t>
                              </w:r>
                            </w:p>
                            <w:p>
                              <w:pPr>
                                <w:pStyle w:val="Normal"/>
                                <w:spacing w:before="1" w:after="0"/>
                                <w:ind w:left="1317"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1749" w:hanging="432"/>
                                <w:rPr>
                                  <w:rFonts w:ascii="Courier New" w:hAnsi="Courier New"/>
                                  <w:sz w:val="18"/>
                                </w:rPr>
                              </w:pPr>
                              <w:r>
                                <w:rPr>
                                  <w:rFonts w:ascii="Courier New" w:hAnsi="Courier New"/>
                                  <w:sz w:val="18"/>
                                </w:rPr>
                                <w:t xml:space="preserve">addSweetButton.setOnClickListener { </w:t>
                              </w:r>
                              <w:r>
                                <w:rPr>
                                  <w:rFonts w:ascii="Courier New" w:hAnsi="Courier New"/>
                                  <w:spacing w:val="-2"/>
                                  <w:sz w:val="18"/>
                                </w:rPr>
                                <w:t>addRecipeAndClearForm(Flavor.SWEET)</w:t>
                              </w:r>
                            </w:p>
                            <w:p>
                              <w:pPr>
                                <w:pStyle w:val="Normal"/>
                                <w:spacing w:before="1" w:after="0"/>
                                <w:ind w:left="1317"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pacing w:val="-2"/>
                                  <w:sz w:val="18"/>
                                </w:rPr>
                                <w:t>private</w:t>
                              </w:r>
                              <w:r>
                                <w:rPr>
                                  <w:rFonts w:ascii="Courier New" w:hAnsi="Courier New"/>
                                  <w:spacing w:val="-20"/>
                                  <w:sz w:val="18"/>
                                </w:rPr>
                                <w:t xml:space="preserve"> </w:t>
                              </w:r>
                              <w:r>
                                <w:rPr>
                                  <w:rFonts w:ascii="Courier New" w:hAnsi="Courier New"/>
                                  <w:spacing w:val="-2"/>
                                  <w:sz w:val="18"/>
                                </w:rPr>
                                <w:t>fun</w:t>
                              </w:r>
                              <w:r>
                                <w:rPr>
                                  <w:rFonts w:ascii="Courier New" w:hAnsi="Courier New"/>
                                  <w:spacing w:val="-20"/>
                                  <w:sz w:val="18"/>
                                </w:rPr>
                                <w:t xml:space="preserve"> </w:t>
                              </w:r>
                              <w:r>
                                <w:rPr>
                                  <w:rFonts w:ascii="Courier New" w:hAnsi="Courier New"/>
                                  <w:spacing w:val="-2"/>
                                  <w:sz w:val="18"/>
                                </w:rPr>
                                <w:t>addRecipeAndClearForm(flavor:</w:t>
                              </w:r>
                              <w:r>
                                <w:rPr>
                                  <w:rFonts w:ascii="Courier New" w:hAnsi="Courier New"/>
                                  <w:spacing w:val="-20"/>
                                  <w:sz w:val="18"/>
                                </w:rPr>
                                <w:t xml:space="preserve"> </w:t>
                              </w:r>
                              <w:r>
                                <w:rPr>
                                  <w:rFonts w:ascii="Courier New" w:hAnsi="Courier New"/>
                                  <w:spacing w:val="-2"/>
                                  <w:sz w:val="18"/>
                                </w:rPr>
                                <w:t>Flavor)</w:t>
                              </w:r>
                              <w:r>
                                <w:rPr>
                                  <w:rFonts w:ascii="Courier New" w:hAnsi="Courier New"/>
                                  <w:spacing w:val="-20"/>
                                  <w:sz w:val="18"/>
                                </w:rPr>
                                <w:t xml:space="preserve"> </w:t>
                              </w:r>
                              <w:r>
                                <w:rPr>
                                  <w:rFonts w:ascii="Courier New" w:hAnsi="Courier New"/>
                                  <w:spacing w:val="-10"/>
                                  <w:sz w:val="18"/>
                                </w:rPr>
                                <w:t>{</w:t>
                              </w:r>
                            </w:p>
                            <w:p>
                              <w:pPr>
                                <w:pStyle w:val="Normal"/>
                                <w:spacing w:before="76" w:after="0"/>
                                <w:ind w:left="1317" w:hanging="0"/>
                                <w:rPr>
                                  <w:rFonts w:ascii="Courier New" w:hAnsi="Courier New"/>
                                  <w:sz w:val="18"/>
                                </w:rPr>
                              </w:pPr>
                              <w:r>
                                <w:rPr>
                                  <w:rFonts w:ascii="Courier New" w:hAnsi="Courier New"/>
                                  <w:sz w:val="18"/>
                                </w:rPr>
                                <w:t>val</w:t>
                              </w:r>
                              <w:r>
                                <w:rPr>
                                  <w:rFonts w:ascii="Courier New" w:hAnsi="Courier New"/>
                                  <w:spacing w:val="-3"/>
                                  <w:sz w:val="18"/>
                                </w:rPr>
                                <w:t xml:space="preserve"> </w:t>
                              </w:r>
                              <w:r>
                                <w:rPr>
                                  <w:rFonts w:ascii="Courier New" w:hAnsi="Courier New"/>
                                  <w:sz w:val="18"/>
                                </w:rPr>
                                <w:t>title</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pacing w:val="-2"/>
                                  <w:sz w:val="18"/>
                                </w:rPr>
                                <w:t>titleView.text.toString().trim()</w:t>
                              </w:r>
                            </w:p>
                            <w:p>
                              <w:pPr>
                                <w:pStyle w:val="Normal"/>
                                <w:spacing w:lineRule="auto" w:line="324" w:before="76" w:after="0"/>
                                <w:ind w:left="1317" w:right="468" w:hanging="0"/>
                                <w:rPr>
                                  <w:rFonts w:ascii="Courier New" w:hAnsi="Courier New"/>
                                  <w:sz w:val="18"/>
                                </w:rPr>
                              </w:pPr>
                              <w:r>
                                <w:rPr>
                                  <w:rFonts w:ascii="Courier New" w:hAnsi="Courier New"/>
                                  <w:sz w:val="18"/>
                                </w:rPr>
                                <w:t>val</w:t>
                              </w:r>
                              <w:r>
                                <w:rPr>
                                  <w:rFonts w:ascii="Courier New" w:hAnsi="Courier New"/>
                                  <w:spacing w:val="-13"/>
                                  <w:sz w:val="18"/>
                                </w:rPr>
                                <w:t xml:space="preserve"> </w:t>
                              </w:r>
                              <w:r>
                                <w:rPr>
                                  <w:rFonts w:ascii="Courier New" w:hAnsi="Courier New"/>
                                  <w:sz w:val="18"/>
                                </w:rPr>
                                <w:t>description</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descriptionView.text.toString().trim() if (title.isEmpty() || description.isEmpty()) return</w:t>
                              </w:r>
                            </w:p>
                            <w:p>
                              <w:pPr>
                                <w:pStyle w:val="Normal"/>
                                <w:spacing w:before="9" w:after="0"/>
                                <w:rPr>
                                  <w:rFonts w:ascii="Courier New" w:hAnsi="Courier New"/>
                                  <w:sz w:val="24"/>
                                </w:rPr>
                              </w:pPr>
                              <w:r>
                                <w:rPr>
                                  <w:rFonts w:ascii="Courier New" w:hAnsi="Courier New"/>
                                  <w:sz w:val="24"/>
                                </w:rPr>
                              </w:r>
                            </w:p>
                            <w:p>
                              <w:pPr>
                                <w:pStyle w:val="Normal"/>
                                <w:ind w:left="1317" w:hanging="0"/>
                                <w:rPr>
                                  <w:rFonts w:ascii="Courier New" w:hAnsi="Courier New"/>
                                  <w:sz w:val="18"/>
                                </w:rPr>
                              </w:pPr>
                              <w:r>
                                <w:rPr>
                                  <w:rFonts w:ascii="Courier New" w:hAnsi="Courier New"/>
                                  <w:spacing w:val="-2"/>
                                  <w:sz w:val="18"/>
                                </w:rPr>
                                <w:t>recipesAdapter.addRecipe(</w:t>
                              </w:r>
                            </w:p>
                            <w:p>
                              <w:pPr>
                                <w:pStyle w:val="Normal"/>
                                <w:spacing w:before="77" w:after="0"/>
                                <w:ind w:left="1749" w:hanging="0"/>
                                <w:rPr>
                                  <w:rFonts w:ascii="Courier New" w:hAnsi="Courier New"/>
                                  <w:sz w:val="18"/>
                                </w:rPr>
                              </w:pPr>
                              <w:r>
                                <w:rPr>
                                  <w:rFonts w:ascii="Courier New" w:hAnsi="Courier New"/>
                                  <w:sz w:val="18"/>
                                </w:rPr>
                                <w:t>RecipeUiModel(title,</w:t>
                              </w:r>
                              <w:r>
                                <w:rPr>
                                  <w:rFonts w:ascii="Courier New" w:hAnsi="Courier New"/>
                                  <w:spacing w:val="-16"/>
                                  <w:sz w:val="18"/>
                                </w:rPr>
                                <w:t xml:space="preserve"> </w:t>
                              </w:r>
                              <w:r>
                                <w:rPr>
                                  <w:rFonts w:ascii="Courier New" w:hAnsi="Courier New"/>
                                  <w:sz w:val="18"/>
                                </w:rPr>
                                <w:t>description,</w:t>
                              </w:r>
                              <w:r>
                                <w:rPr>
                                  <w:rFonts w:ascii="Courier New" w:hAnsi="Courier New"/>
                                  <w:spacing w:val="-16"/>
                                  <w:sz w:val="18"/>
                                </w:rPr>
                                <w:t xml:space="preserve"> </w:t>
                              </w:r>
                              <w:r>
                                <w:rPr>
                                  <w:rFonts w:ascii="Courier New" w:hAnsi="Courier New"/>
                                  <w:spacing w:val="-2"/>
                                  <w:sz w:val="18"/>
                                </w:rPr>
                                <w:t>flavor)</w:t>
                              </w:r>
                            </w:p>
                            <w:p>
                              <w:pPr>
                                <w:pStyle w:val="Normal"/>
                                <w:spacing w:before="76" w:after="0"/>
                                <w:ind w:left="1317" w:hanging="0"/>
                                <w:rPr>
                                  <w:rFonts w:ascii="Courier New" w:hAnsi="Courier New"/>
                                  <w:sz w:val="18"/>
                                </w:rPr>
                              </w:pPr>
                              <w:r>
                                <w:rPr>
                                  <w:rFonts w:ascii="Courier New" w:hAnsi="Courier New"/>
                                  <w:sz w:val="18"/>
                                </w:rPr>
                                <w:t>)</w:t>
                              </w:r>
                            </w:p>
                            <w:p>
                              <w:pPr>
                                <w:pStyle w:val="Normal"/>
                                <w:spacing w:lineRule="auto" w:line="324" w:before="76" w:after="0"/>
                                <w:ind w:left="1317" w:right="3699" w:hanging="0"/>
                                <w:rPr>
                                  <w:rFonts w:ascii="Courier New" w:hAnsi="Courier New"/>
                                  <w:sz w:val="18"/>
                                </w:rPr>
                              </w:pPr>
                              <w:r>
                                <w:rPr>
                                  <w:rFonts w:ascii="Courier New" w:hAnsi="Courier New"/>
                                  <w:sz w:val="18"/>
                                </w:rPr>
                                <w:t>titleView.text = "" descriptionView.text</w:t>
                              </w:r>
                              <w:r>
                                <w:rPr>
                                  <w:rFonts w:ascii="Courier New" w:hAnsi="Courier New"/>
                                  <w:spacing w:val="-19"/>
                                  <w:sz w:val="18"/>
                                </w:rPr>
                                <w:t xml:space="preserve"> </w:t>
                              </w:r>
                              <w:r>
                                <w:rPr>
                                  <w:rFonts w:ascii="Courier New" w:hAnsi="Courier New"/>
                                  <w:sz w:val="18"/>
                                </w:rPr>
                                <w:t>=</w:t>
                              </w:r>
                              <w:r>
                                <w:rPr>
                                  <w:rFonts w:ascii="Courier New" w:hAnsi="Courier New"/>
                                  <w:spacing w:val="-19"/>
                                  <w:sz w:val="18"/>
                                </w:rPr>
                                <w:t xml:space="preserve"> </w:t>
                              </w:r>
                              <w:r>
                                <w:rPr>
                                  <w:rFonts w:ascii="Courier New" w:hAnsi="Courier New"/>
                                  <w:sz w:val="18"/>
                                </w:rPr>
                                <w:t>""</w:t>
                              </w:r>
                            </w:p>
                            <w:p>
                              <w:pPr>
                                <w:pStyle w:val="Normal"/>
                                <w:spacing w:before="1"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inline>
            </w:drawing>
          </mc:Choice>
          <mc:Fallback>
            <w:pict>
              <v:group id="shape_0" alt="Shape362" style="position:absolute;margin-left:0pt;margin-top:-367.3pt;width:399.6pt;height:367.25pt" coordorigin="0,-7346" coordsize="7992,7345">
                <v:rect id="shape_0" path="m0,0l-2147483645,0l-2147483645,-2147483646l0,-2147483646xe" fillcolor="#f6f6f6" stroked="f" o:allowincell="f" style="position:absolute;left:0;top:-7336;width:7991;height:7324;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7326;width:7991;height:7304;mso-wrap-style:square;v-text-anchor:top;mso-position-vertical:top">
                  <v:fill o:detectmouseclick="t" on="false"/>
                  <v:stroke color="#3465a4" joinstyle="round" endcap="flat"/>
                  <v:textbox>
                    <w:txbxContent>
                      <w:p>
                        <w:pPr>
                          <w:pStyle w:val="Normal"/>
                          <w:spacing w:lineRule="auto" w:line="324" w:before="40" w:after="0"/>
                          <w:ind w:left="2181" w:hanging="432"/>
                          <w:rPr>
                            <w:rFonts w:ascii="Courier New" w:hAnsi="Courier New"/>
                            <w:sz w:val="18"/>
                          </w:rPr>
                        </w:pPr>
                        <w:r>
                          <w:rPr>
                            <w:rFonts w:ascii="Courier New" w:hAnsi="Courier New"/>
                            <w:sz w:val="18"/>
                          </w:rPr>
                          <w:t xml:space="preserve">val itemTouchHelper = </w:t>
                        </w:r>
                        <w:r>
                          <w:rPr>
                            <w:rFonts w:ascii="Courier New" w:hAnsi="Courier New"/>
                            <w:spacing w:val="-2"/>
                            <w:sz w:val="18"/>
                          </w:rPr>
                          <w:t>ItemTouchHelper(recipesAdapter.swipeToDeleteCallback)</w:t>
                        </w:r>
                      </w:p>
                      <w:p>
                        <w:pPr>
                          <w:pStyle w:val="Normal"/>
                          <w:spacing w:before="1" w:after="0"/>
                          <w:ind w:left="1749" w:hanging="0"/>
                          <w:rPr>
                            <w:rFonts w:ascii="Courier New" w:hAnsi="Courier New"/>
                            <w:sz w:val="18"/>
                          </w:rPr>
                        </w:pPr>
                        <w:r>
                          <w:rPr>
                            <w:rFonts w:ascii="Courier New" w:hAnsi="Courier New"/>
                            <w:spacing w:val="-2"/>
                            <w:sz w:val="18"/>
                          </w:rPr>
                          <w:t>itemTouchHelper.attachToRecyclerView(this)</w:t>
                        </w:r>
                      </w:p>
                      <w:p>
                        <w:pPr>
                          <w:pStyle w:val="Normal"/>
                          <w:spacing w:before="77" w:after="0"/>
                          <w:ind w:left="1317"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324" w:before="129" w:after="0"/>
                          <w:ind w:left="1749" w:hanging="432"/>
                          <w:rPr>
                            <w:rFonts w:ascii="Courier New" w:hAnsi="Courier New"/>
                            <w:sz w:val="18"/>
                          </w:rPr>
                        </w:pPr>
                        <w:r>
                          <w:rPr>
                            <w:rFonts w:ascii="Courier New" w:hAnsi="Courier New"/>
                            <w:sz w:val="18"/>
                          </w:rPr>
                          <w:t xml:space="preserve">addSavoryButton.setOnClickListener { </w:t>
                        </w:r>
                        <w:r>
                          <w:rPr>
                            <w:rFonts w:ascii="Courier New" w:hAnsi="Courier New"/>
                            <w:spacing w:val="-2"/>
                            <w:sz w:val="18"/>
                          </w:rPr>
                          <w:t>addRecipeAndClearForm(Flavor.SAVORY)</w:t>
                        </w:r>
                      </w:p>
                      <w:p>
                        <w:pPr>
                          <w:pStyle w:val="Normal"/>
                          <w:spacing w:before="1" w:after="0"/>
                          <w:ind w:left="1317"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1749" w:hanging="432"/>
                          <w:rPr>
                            <w:rFonts w:ascii="Courier New" w:hAnsi="Courier New"/>
                            <w:sz w:val="18"/>
                          </w:rPr>
                        </w:pPr>
                        <w:r>
                          <w:rPr>
                            <w:rFonts w:ascii="Courier New" w:hAnsi="Courier New"/>
                            <w:sz w:val="18"/>
                          </w:rPr>
                          <w:t xml:space="preserve">addSweetButton.setOnClickListener { </w:t>
                        </w:r>
                        <w:r>
                          <w:rPr>
                            <w:rFonts w:ascii="Courier New" w:hAnsi="Courier New"/>
                            <w:spacing w:val="-2"/>
                            <w:sz w:val="18"/>
                          </w:rPr>
                          <w:t>addRecipeAndClearForm(Flavor.SWEET)</w:t>
                        </w:r>
                      </w:p>
                      <w:p>
                        <w:pPr>
                          <w:pStyle w:val="Normal"/>
                          <w:spacing w:before="1" w:after="0"/>
                          <w:ind w:left="1317"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pacing w:val="-2"/>
                            <w:sz w:val="18"/>
                          </w:rPr>
                          <w:t>private</w:t>
                        </w:r>
                        <w:r>
                          <w:rPr>
                            <w:rFonts w:ascii="Courier New" w:hAnsi="Courier New"/>
                            <w:spacing w:val="-20"/>
                            <w:sz w:val="18"/>
                          </w:rPr>
                          <w:t xml:space="preserve"> </w:t>
                        </w:r>
                        <w:r>
                          <w:rPr>
                            <w:rFonts w:ascii="Courier New" w:hAnsi="Courier New"/>
                            <w:spacing w:val="-2"/>
                            <w:sz w:val="18"/>
                          </w:rPr>
                          <w:t>fun</w:t>
                        </w:r>
                        <w:r>
                          <w:rPr>
                            <w:rFonts w:ascii="Courier New" w:hAnsi="Courier New"/>
                            <w:spacing w:val="-20"/>
                            <w:sz w:val="18"/>
                          </w:rPr>
                          <w:t xml:space="preserve"> </w:t>
                        </w:r>
                        <w:r>
                          <w:rPr>
                            <w:rFonts w:ascii="Courier New" w:hAnsi="Courier New"/>
                            <w:spacing w:val="-2"/>
                            <w:sz w:val="18"/>
                          </w:rPr>
                          <w:t>addRecipeAndClearForm(flavor:</w:t>
                        </w:r>
                        <w:r>
                          <w:rPr>
                            <w:rFonts w:ascii="Courier New" w:hAnsi="Courier New"/>
                            <w:spacing w:val="-20"/>
                            <w:sz w:val="18"/>
                          </w:rPr>
                          <w:t xml:space="preserve"> </w:t>
                        </w:r>
                        <w:r>
                          <w:rPr>
                            <w:rFonts w:ascii="Courier New" w:hAnsi="Courier New"/>
                            <w:spacing w:val="-2"/>
                            <w:sz w:val="18"/>
                          </w:rPr>
                          <w:t>Flavor)</w:t>
                        </w:r>
                        <w:r>
                          <w:rPr>
                            <w:rFonts w:ascii="Courier New" w:hAnsi="Courier New"/>
                            <w:spacing w:val="-20"/>
                            <w:sz w:val="18"/>
                          </w:rPr>
                          <w:t xml:space="preserve"> </w:t>
                        </w:r>
                        <w:r>
                          <w:rPr>
                            <w:rFonts w:ascii="Courier New" w:hAnsi="Courier New"/>
                            <w:spacing w:val="-10"/>
                            <w:sz w:val="18"/>
                          </w:rPr>
                          <w:t>{</w:t>
                        </w:r>
                      </w:p>
                      <w:p>
                        <w:pPr>
                          <w:pStyle w:val="Normal"/>
                          <w:spacing w:before="76" w:after="0"/>
                          <w:ind w:left="1317" w:hanging="0"/>
                          <w:rPr>
                            <w:rFonts w:ascii="Courier New" w:hAnsi="Courier New"/>
                            <w:sz w:val="18"/>
                          </w:rPr>
                        </w:pPr>
                        <w:r>
                          <w:rPr>
                            <w:rFonts w:ascii="Courier New" w:hAnsi="Courier New"/>
                            <w:sz w:val="18"/>
                          </w:rPr>
                          <w:t>val</w:t>
                        </w:r>
                        <w:r>
                          <w:rPr>
                            <w:rFonts w:ascii="Courier New" w:hAnsi="Courier New"/>
                            <w:spacing w:val="-3"/>
                            <w:sz w:val="18"/>
                          </w:rPr>
                          <w:t xml:space="preserve"> </w:t>
                        </w:r>
                        <w:r>
                          <w:rPr>
                            <w:rFonts w:ascii="Courier New" w:hAnsi="Courier New"/>
                            <w:sz w:val="18"/>
                          </w:rPr>
                          <w:t>title</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pacing w:val="-2"/>
                            <w:sz w:val="18"/>
                          </w:rPr>
                          <w:t>titleView.text.toString().trim()</w:t>
                        </w:r>
                      </w:p>
                      <w:p>
                        <w:pPr>
                          <w:pStyle w:val="Normal"/>
                          <w:spacing w:lineRule="auto" w:line="324" w:before="76" w:after="0"/>
                          <w:ind w:left="1317" w:right="468" w:hanging="0"/>
                          <w:rPr>
                            <w:rFonts w:ascii="Courier New" w:hAnsi="Courier New"/>
                            <w:sz w:val="18"/>
                          </w:rPr>
                        </w:pPr>
                        <w:r>
                          <w:rPr>
                            <w:rFonts w:ascii="Courier New" w:hAnsi="Courier New"/>
                            <w:sz w:val="18"/>
                          </w:rPr>
                          <w:t>val</w:t>
                        </w:r>
                        <w:r>
                          <w:rPr>
                            <w:rFonts w:ascii="Courier New" w:hAnsi="Courier New"/>
                            <w:spacing w:val="-13"/>
                            <w:sz w:val="18"/>
                          </w:rPr>
                          <w:t xml:space="preserve"> </w:t>
                        </w:r>
                        <w:r>
                          <w:rPr>
                            <w:rFonts w:ascii="Courier New" w:hAnsi="Courier New"/>
                            <w:sz w:val="18"/>
                          </w:rPr>
                          <w:t>description</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descriptionView.text.toString().trim() if (title.isEmpty() || description.isEmpty()) return</w:t>
                        </w:r>
                      </w:p>
                      <w:p>
                        <w:pPr>
                          <w:pStyle w:val="Normal"/>
                          <w:spacing w:before="9" w:after="0"/>
                          <w:rPr>
                            <w:rFonts w:ascii="Courier New" w:hAnsi="Courier New"/>
                            <w:sz w:val="24"/>
                          </w:rPr>
                        </w:pPr>
                        <w:r>
                          <w:rPr>
                            <w:rFonts w:ascii="Courier New" w:hAnsi="Courier New"/>
                            <w:sz w:val="24"/>
                          </w:rPr>
                        </w:r>
                      </w:p>
                      <w:p>
                        <w:pPr>
                          <w:pStyle w:val="Normal"/>
                          <w:ind w:left="1317" w:hanging="0"/>
                          <w:rPr>
                            <w:rFonts w:ascii="Courier New" w:hAnsi="Courier New"/>
                            <w:sz w:val="18"/>
                          </w:rPr>
                        </w:pPr>
                        <w:r>
                          <w:rPr>
                            <w:rFonts w:ascii="Courier New" w:hAnsi="Courier New"/>
                            <w:spacing w:val="-2"/>
                            <w:sz w:val="18"/>
                          </w:rPr>
                          <w:t>recipesAdapter.addRecipe(</w:t>
                        </w:r>
                      </w:p>
                      <w:p>
                        <w:pPr>
                          <w:pStyle w:val="Normal"/>
                          <w:spacing w:before="77" w:after="0"/>
                          <w:ind w:left="1749" w:hanging="0"/>
                          <w:rPr>
                            <w:rFonts w:ascii="Courier New" w:hAnsi="Courier New"/>
                            <w:sz w:val="18"/>
                          </w:rPr>
                        </w:pPr>
                        <w:r>
                          <w:rPr>
                            <w:rFonts w:ascii="Courier New" w:hAnsi="Courier New"/>
                            <w:sz w:val="18"/>
                          </w:rPr>
                          <w:t>RecipeUiModel(title,</w:t>
                        </w:r>
                        <w:r>
                          <w:rPr>
                            <w:rFonts w:ascii="Courier New" w:hAnsi="Courier New"/>
                            <w:spacing w:val="-16"/>
                            <w:sz w:val="18"/>
                          </w:rPr>
                          <w:t xml:space="preserve"> </w:t>
                        </w:r>
                        <w:r>
                          <w:rPr>
                            <w:rFonts w:ascii="Courier New" w:hAnsi="Courier New"/>
                            <w:sz w:val="18"/>
                          </w:rPr>
                          <w:t>description,</w:t>
                        </w:r>
                        <w:r>
                          <w:rPr>
                            <w:rFonts w:ascii="Courier New" w:hAnsi="Courier New"/>
                            <w:spacing w:val="-16"/>
                            <w:sz w:val="18"/>
                          </w:rPr>
                          <w:t xml:space="preserve"> </w:t>
                        </w:r>
                        <w:r>
                          <w:rPr>
                            <w:rFonts w:ascii="Courier New" w:hAnsi="Courier New"/>
                            <w:spacing w:val="-2"/>
                            <w:sz w:val="18"/>
                          </w:rPr>
                          <w:t>flavor)</w:t>
                        </w:r>
                      </w:p>
                      <w:p>
                        <w:pPr>
                          <w:pStyle w:val="Normal"/>
                          <w:spacing w:before="76" w:after="0"/>
                          <w:ind w:left="1317" w:hanging="0"/>
                          <w:rPr>
                            <w:rFonts w:ascii="Courier New" w:hAnsi="Courier New"/>
                            <w:sz w:val="18"/>
                          </w:rPr>
                        </w:pPr>
                        <w:r>
                          <w:rPr>
                            <w:rFonts w:ascii="Courier New" w:hAnsi="Courier New"/>
                            <w:sz w:val="18"/>
                          </w:rPr>
                          <w:t>)</w:t>
                        </w:r>
                      </w:p>
                      <w:p>
                        <w:pPr>
                          <w:pStyle w:val="Normal"/>
                          <w:spacing w:lineRule="auto" w:line="324" w:before="76" w:after="0"/>
                          <w:ind w:left="1317" w:right="3699" w:hanging="0"/>
                          <w:rPr>
                            <w:rFonts w:ascii="Courier New" w:hAnsi="Courier New"/>
                            <w:sz w:val="18"/>
                          </w:rPr>
                        </w:pPr>
                        <w:r>
                          <w:rPr>
                            <w:rFonts w:ascii="Courier New" w:hAnsi="Courier New"/>
                            <w:sz w:val="18"/>
                          </w:rPr>
                          <w:t>titleView.text = "" descriptionView.text</w:t>
                        </w:r>
                        <w:r>
                          <w:rPr>
                            <w:rFonts w:ascii="Courier New" w:hAnsi="Courier New"/>
                            <w:spacing w:val="-19"/>
                            <w:sz w:val="18"/>
                          </w:rPr>
                          <w:t xml:space="preserve"> </w:t>
                        </w:r>
                        <w:r>
                          <w:rPr>
                            <w:rFonts w:ascii="Courier New" w:hAnsi="Courier New"/>
                            <w:sz w:val="18"/>
                          </w:rPr>
                          <w:t>=</w:t>
                        </w:r>
                        <w:r>
                          <w:rPr>
                            <w:rFonts w:ascii="Courier New" w:hAnsi="Courier New"/>
                            <w:spacing w:val="-19"/>
                            <w:sz w:val="18"/>
                          </w:rPr>
                          <w:t xml:space="preserve"> </w:t>
                        </w:r>
                        <w:r>
                          <w:rPr>
                            <w:rFonts w:ascii="Courier New" w:hAnsi="Courier New"/>
                            <w:sz w:val="18"/>
                          </w:rPr>
                          <w:t>""</w:t>
                        </w:r>
                      </w:p>
                      <w:p>
                        <w:pPr>
                          <w:pStyle w:val="Normal"/>
                          <w:spacing w:before="1"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square"/>
                </v:rect>
              </v:group>
            </w:pict>
          </mc:Fallback>
        </mc:AlternateContent>
      </w:r>
    </w:p>
    <w:p>
      <w:pPr>
        <w:pStyle w:val="TextBody"/>
        <w:spacing w:lineRule="auto" w:line="247" w:before="42" w:after="0"/>
        <w:ind w:left="1274" w:hanging="0"/>
        <w:rPr/>
      </w:pPr>
      <w:r>
        <w:rPr/>
        <w:t>Note</w:t>
      </w:r>
      <w:r>
        <w:rPr>
          <w:spacing w:val="-3"/>
        </w:rPr>
        <w:t xml:space="preserve"> </w:t>
      </w:r>
      <w:r>
        <w:rPr/>
        <w:t>how</w:t>
      </w:r>
      <w:r>
        <w:rPr>
          <w:spacing w:val="-3"/>
        </w:rPr>
        <w:t xml:space="preserve"> </w:t>
      </w:r>
      <w:r>
        <w:rPr/>
        <w:t>we</w:t>
      </w:r>
      <w:r>
        <w:rPr>
          <w:spacing w:val="-3"/>
        </w:rPr>
        <w:t xml:space="preserve"> </w:t>
      </w:r>
      <w:r>
        <w:rPr/>
        <w:t>also</w:t>
      </w:r>
      <w:r>
        <w:rPr>
          <w:spacing w:val="-4"/>
        </w:rPr>
        <w:t xml:space="preserve"> </w:t>
      </w:r>
      <w:r>
        <w:rPr/>
        <w:t>added</w:t>
      </w:r>
      <w:r>
        <w:rPr>
          <w:spacing w:val="-4"/>
        </w:rPr>
        <w:t xml:space="preserve"> </w:t>
      </w:r>
      <w:r>
        <w:rPr/>
        <w:t>validation</w:t>
      </w:r>
      <w:r>
        <w:rPr>
          <w:spacing w:val="-3"/>
        </w:rPr>
        <w:t xml:space="preserve"> </w:t>
      </w:r>
      <w:r>
        <w:rPr/>
        <w:t>to</w:t>
      </w:r>
      <w:r>
        <w:rPr>
          <w:spacing w:val="-3"/>
        </w:rPr>
        <w:t xml:space="preserve"> </w:t>
      </w:r>
      <w:r>
        <w:rPr/>
        <w:t>make</w:t>
      </w:r>
      <w:r>
        <w:rPr>
          <w:spacing w:val="-4"/>
        </w:rPr>
        <w:t xml:space="preserve"> </w:t>
      </w:r>
      <w:r>
        <w:rPr/>
        <w:t>sure</w:t>
      </w:r>
      <w:r>
        <w:rPr>
          <w:spacing w:val="-3"/>
        </w:rPr>
        <w:t xml:space="preserve"> </w:t>
      </w:r>
      <w:r>
        <w:rPr/>
        <w:t>users</w:t>
      </w:r>
      <w:r>
        <w:rPr>
          <w:spacing w:val="-3"/>
        </w:rPr>
        <w:t xml:space="preserve"> </w:t>
      </w:r>
      <w:r>
        <w:rPr/>
        <w:t>can't</w:t>
      </w:r>
      <w:r>
        <w:rPr>
          <w:spacing w:val="-3"/>
        </w:rPr>
        <w:t xml:space="preserve"> </w:t>
      </w:r>
      <w:r>
        <w:rPr/>
        <w:t>add</w:t>
      </w:r>
      <w:r>
        <w:rPr>
          <w:spacing w:val="-4"/>
        </w:rPr>
        <w:t xml:space="preserve"> </w:t>
      </w:r>
      <w:r>
        <w:rPr/>
        <w:t>empty</w:t>
      </w:r>
      <w:r>
        <w:rPr>
          <w:spacing w:val="-3"/>
        </w:rPr>
        <w:t xml:space="preserve"> </w:t>
      </w:r>
      <w:r>
        <w:rPr/>
        <w:t>recipes. This can be handled in different ways:</w:t>
      </w:r>
    </w:p>
    <w:p>
      <w:pPr>
        <w:pStyle w:val="ListParagraph"/>
        <w:numPr>
          <w:ilvl w:val="0"/>
          <w:numId w:val="10"/>
        </w:numPr>
        <w:tabs>
          <w:tab w:val="clear" w:pos="720"/>
          <w:tab w:val="left" w:pos="1274" w:leader="none"/>
        </w:tabs>
        <w:spacing w:before="139" w:after="0"/>
        <w:rPr>
          <w:sz w:val="20"/>
        </w:rPr>
      </w:pPr>
      <w:r>
        <w:rPr>
          <w:sz w:val="20"/>
        </w:rPr>
        <w:t>You</w:t>
      </w:r>
      <w:r>
        <w:rPr>
          <w:spacing w:val="-1"/>
          <w:sz w:val="20"/>
        </w:rPr>
        <w:t xml:space="preserve"> </w:t>
      </w:r>
      <w:r>
        <w:rPr>
          <w:sz w:val="20"/>
        </w:rPr>
        <w:t>could</w:t>
      </w:r>
      <w:r>
        <w:rPr>
          <w:spacing w:val="-1"/>
          <w:sz w:val="20"/>
        </w:rPr>
        <w:t xml:space="preserve"> </w:t>
      </w:r>
      <w:r>
        <w:rPr>
          <w:sz w:val="20"/>
        </w:rPr>
        <w:t>disable</w:t>
      </w:r>
      <w:r>
        <w:rPr>
          <w:spacing w:val="-1"/>
          <w:sz w:val="20"/>
        </w:rPr>
        <w:t xml:space="preserve"> </w:t>
      </w:r>
      <w:r>
        <w:rPr>
          <w:sz w:val="20"/>
        </w:rPr>
        <w:t>the</w:t>
      </w:r>
      <w:r>
        <w:rPr>
          <w:spacing w:val="-1"/>
          <w:sz w:val="20"/>
        </w:rPr>
        <w:t xml:space="preserve"> </w:t>
      </w:r>
      <w:r>
        <w:rPr>
          <w:sz w:val="20"/>
        </w:rPr>
        <w:t>button</w:t>
      </w:r>
      <w:r>
        <w:rPr>
          <w:spacing w:val="-1"/>
          <w:sz w:val="20"/>
        </w:rPr>
        <w:t xml:space="preserve"> </w:t>
      </w:r>
      <w:r>
        <w:rPr>
          <w:sz w:val="20"/>
        </w:rPr>
        <w:t>until</w:t>
      </w:r>
      <w:r>
        <w:rPr>
          <w:spacing w:val="-1"/>
          <w:sz w:val="20"/>
        </w:rPr>
        <w:t xml:space="preserve"> </w:t>
      </w:r>
      <w:r>
        <w:rPr>
          <w:sz w:val="20"/>
        </w:rPr>
        <w:t>a</w:t>
      </w:r>
      <w:r>
        <w:rPr>
          <w:spacing w:val="-2"/>
          <w:sz w:val="20"/>
        </w:rPr>
        <w:t xml:space="preserve"> </w:t>
      </w:r>
      <w:r>
        <w:rPr>
          <w:sz w:val="20"/>
        </w:rPr>
        <w:t>valid</w:t>
      </w:r>
      <w:r>
        <w:rPr>
          <w:spacing w:val="-1"/>
          <w:sz w:val="20"/>
        </w:rPr>
        <w:t xml:space="preserve"> </w:t>
      </w:r>
      <w:r>
        <w:rPr>
          <w:sz w:val="20"/>
        </w:rPr>
        <w:t>date</w:t>
      </w:r>
      <w:r>
        <w:rPr>
          <w:spacing w:val="-1"/>
          <w:sz w:val="20"/>
        </w:rPr>
        <w:t xml:space="preserve"> </w:t>
      </w:r>
      <w:r>
        <w:rPr>
          <w:sz w:val="20"/>
        </w:rPr>
        <w:t>is</w:t>
      </w:r>
      <w:r>
        <w:rPr>
          <w:spacing w:val="-1"/>
          <w:sz w:val="20"/>
        </w:rPr>
        <w:t xml:space="preserve"> </w:t>
      </w:r>
      <w:r>
        <w:rPr>
          <w:sz w:val="20"/>
        </w:rPr>
        <w:t>provided.</w:t>
      </w:r>
      <w:r>
        <w:rPr>
          <w:spacing w:val="-1"/>
          <w:sz w:val="20"/>
        </w:rPr>
        <w:t xml:space="preserve"> </w:t>
      </w:r>
      <w:r>
        <w:rPr>
          <w:sz w:val="20"/>
        </w:rPr>
        <w:t>This</w:t>
      </w:r>
      <w:r>
        <w:rPr>
          <w:spacing w:val="-1"/>
          <w:sz w:val="20"/>
        </w:rPr>
        <w:t xml:space="preserve"> </w:t>
      </w:r>
      <w:r>
        <w:rPr>
          <w:spacing w:val="-2"/>
          <w:sz w:val="20"/>
        </w:rPr>
        <w:t>probably</w:t>
      </w:r>
    </w:p>
    <w:p>
      <w:pPr>
        <w:pStyle w:val="TextBody"/>
        <w:spacing w:before="7" w:after="0"/>
        <w:ind w:left="1274" w:hanging="0"/>
        <w:rPr/>
      </w:pPr>
      <w:r>
        <w:rPr/>
        <w:t>provides</w:t>
      </w:r>
      <w:r>
        <w:rPr>
          <w:spacing w:val="-3"/>
        </w:rPr>
        <w:t xml:space="preserve"> </w:t>
      </w:r>
      <w:r>
        <w:rPr/>
        <w:t>a</w:t>
      </w:r>
      <w:r>
        <w:rPr>
          <w:spacing w:val="-3"/>
        </w:rPr>
        <w:t xml:space="preserve"> </w:t>
      </w:r>
      <w:r>
        <w:rPr/>
        <w:t>preferable</w:t>
      </w:r>
      <w:r>
        <w:rPr>
          <w:spacing w:val="-3"/>
        </w:rPr>
        <w:t xml:space="preserve"> </w:t>
      </w:r>
      <w:r>
        <w:rPr/>
        <w:t>user</w:t>
      </w:r>
      <w:r>
        <w:rPr>
          <w:spacing w:val="-3"/>
        </w:rPr>
        <w:t xml:space="preserve"> </w:t>
      </w:r>
      <w:r>
        <w:rPr/>
        <w:t>experience,</w:t>
      </w:r>
      <w:r>
        <w:rPr>
          <w:spacing w:val="-2"/>
        </w:rPr>
        <w:t xml:space="preserve"> </w:t>
      </w:r>
      <w:r>
        <w:rPr/>
        <w:t>but</w:t>
      </w:r>
      <w:r>
        <w:rPr>
          <w:spacing w:val="-3"/>
        </w:rPr>
        <w:t xml:space="preserve"> </w:t>
      </w:r>
      <w:r>
        <w:rPr/>
        <w:t>requires</w:t>
      </w:r>
      <w:r>
        <w:rPr>
          <w:spacing w:val="-3"/>
        </w:rPr>
        <w:t xml:space="preserve"> </w:t>
      </w:r>
      <w:r>
        <w:rPr/>
        <w:t>more</w:t>
      </w:r>
      <w:r>
        <w:rPr>
          <w:spacing w:val="-3"/>
        </w:rPr>
        <w:t xml:space="preserve"> </w:t>
      </w:r>
      <w:r>
        <w:rPr>
          <w:spacing w:val="-2"/>
        </w:rPr>
        <w:t>code.</w:t>
      </w:r>
    </w:p>
    <w:p>
      <w:pPr>
        <w:sectPr>
          <w:headerReference w:type="even" r:id="rId208"/>
          <w:headerReference w:type="default" r:id="rId209"/>
          <w:type w:val="nextPage"/>
          <w:pgSz w:w="10800" w:h="13320"/>
          <w:pgMar w:left="940" w:right="920" w:gutter="0" w:header="695" w:top="1120" w:footer="0" w:bottom="280"/>
          <w:pgNumType w:fmt="decimal"/>
          <w:formProt w:val="false"/>
          <w:textDirection w:val="lrTb"/>
          <w:docGrid w:type="default" w:linePitch="100" w:charSpace="4096"/>
        </w:sectPr>
        <w:pStyle w:val="ListParagraph"/>
        <w:numPr>
          <w:ilvl w:val="0"/>
          <w:numId w:val="10"/>
        </w:numPr>
        <w:tabs>
          <w:tab w:val="clear" w:pos="720"/>
          <w:tab w:val="left" w:pos="1274" w:leader="none"/>
        </w:tabs>
        <w:spacing w:lineRule="auto" w:line="247" w:before="148" w:after="0"/>
        <w:ind w:left="1274" w:right="481" w:hanging="270"/>
        <w:jc w:val="both"/>
        <w:rPr>
          <w:sz w:val="20"/>
        </w:rPr>
      </w:pPr>
      <w:r>
        <w:rPr>
          <w:sz w:val="20"/>
        </w:rPr>
        <w:t>You could prevent adding invalid items. This is the shortest solution, which is why</w:t>
      </w:r>
      <w:r>
        <w:rPr>
          <w:spacing w:val="-3"/>
          <w:sz w:val="20"/>
        </w:rPr>
        <w:t xml:space="preserve"> </w:t>
      </w:r>
      <w:r>
        <w:rPr>
          <w:sz w:val="20"/>
        </w:rPr>
        <w:t>we</w:t>
      </w:r>
      <w:r>
        <w:rPr>
          <w:spacing w:val="-3"/>
          <w:sz w:val="20"/>
        </w:rPr>
        <w:t xml:space="preserve"> </w:t>
      </w:r>
      <w:r>
        <w:rPr>
          <w:sz w:val="20"/>
        </w:rPr>
        <w:t>opted</w:t>
      </w:r>
      <w:r>
        <w:rPr>
          <w:spacing w:val="-3"/>
          <w:sz w:val="20"/>
        </w:rPr>
        <w:t xml:space="preserve"> </w:t>
      </w:r>
      <w:r>
        <w:rPr>
          <w:sz w:val="20"/>
        </w:rPr>
        <w:t>for</w:t>
      </w:r>
      <w:r>
        <w:rPr>
          <w:spacing w:val="-3"/>
          <w:sz w:val="20"/>
        </w:rPr>
        <w:t xml:space="preserve"> </w:t>
      </w:r>
      <w:r>
        <w:rPr>
          <w:sz w:val="20"/>
        </w:rPr>
        <w:t>it</w:t>
      </w:r>
      <w:r>
        <w:rPr>
          <w:spacing w:val="-3"/>
          <w:sz w:val="20"/>
        </w:rPr>
        <w:t xml:space="preserve"> </w:t>
      </w:r>
      <w:r>
        <w:rPr>
          <w:sz w:val="20"/>
        </w:rPr>
        <w:t>here.</w:t>
      </w:r>
      <w:r>
        <w:rPr>
          <w:spacing w:val="-3"/>
          <w:sz w:val="20"/>
        </w:rPr>
        <w:t xml:space="preserve"> </w:t>
      </w:r>
      <w:r>
        <w:rPr>
          <w:sz w:val="20"/>
        </w:rPr>
        <w:t>However,</w:t>
      </w:r>
      <w:r>
        <w:rPr>
          <w:spacing w:val="-3"/>
          <w:sz w:val="20"/>
        </w:rPr>
        <w:t xml:space="preserve"> </w:t>
      </w:r>
      <w:r>
        <w:rPr>
          <w:sz w:val="20"/>
        </w:rPr>
        <w:t>it</w:t>
      </w:r>
      <w:r>
        <w:rPr>
          <w:spacing w:val="-3"/>
          <w:sz w:val="20"/>
        </w:rPr>
        <w:t xml:space="preserve"> </w:t>
      </w:r>
      <w:r>
        <w:rPr>
          <w:sz w:val="20"/>
        </w:rPr>
        <w:t>doesn't</w:t>
      </w:r>
      <w:r>
        <w:rPr>
          <w:spacing w:val="-3"/>
          <w:sz w:val="20"/>
        </w:rPr>
        <w:t xml:space="preserve"> </w:t>
      </w:r>
      <w:r>
        <w:rPr>
          <w:sz w:val="20"/>
        </w:rPr>
        <w:t>provide</w:t>
      </w:r>
      <w:r>
        <w:rPr>
          <w:spacing w:val="-3"/>
          <w:sz w:val="20"/>
        </w:rPr>
        <w:t xml:space="preserve"> </w:t>
      </w:r>
      <w:r>
        <w:rPr>
          <w:sz w:val="20"/>
        </w:rPr>
        <w:t>a</w:t>
      </w:r>
      <w:r>
        <w:rPr>
          <w:spacing w:val="-4"/>
          <w:sz w:val="20"/>
        </w:rPr>
        <w:t xml:space="preserve"> </w:t>
      </w:r>
      <w:r>
        <w:rPr>
          <w:sz w:val="20"/>
        </w:rPr>
        <w:t>great</w:t>
      </w:r>
      <w:r>
        <w:rPr>
          <w:spacing w:val="-3"/>
          <w:sz w:val="20"/>
        </w:rPr>
        <w:t xml:space="preserve"> </w:t>
      </w:r>
      <w:r>
        <w:rPr>
          <w:sz w:val="20"/>
        </w:rPr>
        <w:t>user</w:t>
      </w:r>
      <w:r>
        <w:rPr>
          <w:spacing w:val="-3"/>
          <w:sz w:val="20"/>
        </w:rPr>
        <w:t xml:space="preserve"> </w:t>
      </w:r>
      <w:r>
        <w:rPr>
          <w:sz w:val="20"/>
        </w:rPr>
        <w:t>experience because the user has to guess why the button doesn't work.</w:t>
      </w:r>
    </w:p>
    <w:p>
      <w:pPr>
        <w:pStyle w:val="TextBody"/>
        <w:spacing w:before="12" w:after="0"/>
        <w:rPr>
          <w:sz w:val="7"/>
        </w:rPr>
      </w:pPr>
      <w:r>
        <w:rPr>
          <w:sz w:val="7"/>
        </w:rPr>
      </w:r>
    </w:p>
    <w:p>
      <w:pPr>
        <w:pStyle w:val="ListParagraph"/>
        <w:numPr>
          <w:ilvl w:val="0"/>
          <w:numId w:val="10"/>
        </w:numPr>
        <w:tabs>
          <w:tab w:val="clear" w:pos="720"/>
          <w:tab w:val="left" w:pos="554" w:leader="none"/>
        </w:tabs>
        <w:spacing w:lineRule="auto" w:line="247" w:before="101" w:after="0"/>
        <w:ind w:left="554" w:right="998" w:hanging="270"/>
        <w:rPr>
          <w:sz w:val="20"/>
        </w:rPr>
      </w:pPr>
      <w:r>
        <w:rPr>
          <w:sz w:val="20"/>
        </w:rPr>
        <w:t>You</w:t>
      </w:r>
      <w:r>
        <w:rPr>
          <w:spacing w:val="-2"/>
          <w:sz w:val="20"/>
        </w:rPr>
        <w:t xml:space="preserve"> </w:t>
      </w:r>
      <w:r>
        <w:rPr>
          <w:sz w:val="20"/>
        </w:rPr>
        <w:t>could</w:t>
      </w:r>
      <w:r>
        <w:rPr>
          <w:spacing w:val="-2"/>
          <w:sz w:val="20"/>
        </w:rPr>
        <w:t xml:space="preserve"> </w:t>
      </w:r>
      <w:r>
        <w:rPr>
          <w:sz w:val="20"/>
        </w:rPr>
        <w:t>present</w:t>
      </w:r>
      <w:r>
        <w:rPr>
          <w:spacing w:val="-2"/>
          <w:sz w:val="20"/>
        </w:rPr>
        <w:t xml:space="preserve"> </w:t>
      </w:r>
      <w:r>
        <w:rPr>
          <w:sz w:val="20"/>
        </w:rPr>
        <w:t>the</w:t>
      </w:r>
      <w:r>
        <w:rPr>
          <w:spacing w:val="-2"/>
          <w:sz w:val="20"/>
        </w:rPr>
        <w:t xml:space="preserve"> </w:t>
      </w:r>
      <w:r>
        <w:rPr>
          <w:sz w:val="20"/>
        </w:rPr>
        <w:t>user</w:t>
      </w:r>
      <w:r>
        <w:rPr>
          <w:spacing w:val="-2"/>
          <w:sz w:val="20"/>
        </w:rPr>
        <w:t xml:space="preserve"> </w:t>
      </w:r>
      <w:r>
        <w:rPr>
          <w:sz w:val="20"/>
        </w:rPr>
        <w:t>with</w:t>
      </w:r>
      <w:r>
        <w:rPr>
          <w:spacing w:val="-2"/>
          <w:sz w:val="20"/>
        </w:rPr>
        <w:t xml:space="preserve"> </w:t>
      </w:r>
      <w:r>
        <w:rPr>
          <w:sz w:val="20"/>
        </w:rPr>
        <w:t>an</w:t>
      </w:r>
      <w:r>
        <w:rPr>
          <w:spacing w:val="-3"/>
          <w:sz w:val="20"/>
        </w:rPr>
        <w:t xml:space="preserve"> </w:t>
      </w:r>
      <w:r>
        <w:rPr>
          <w:sz w:val="20"/>
        </w:rPr>
        <w:t>error</w:t>
      </w:r>
      <w:r>
        <w:rPr>
          <w:spacing w:val="-2"/>
          <w:sz w:val="20"/>
        </w:rPr>
        <w:t xml:space="preserve"> </w:t>
      </w:r>
      <w:r>
        <w:rPr>
          <w:sz w:val="20"/>
        </w:rPr>
        <w:t>message</w:t>
      </w:r>
      <w:r>
        <w:rPr>
          <w:spacing w:val="-3"/>
          <w:sz w:val="20"/>
        </w:rPr>
        <w:t xml:space="preserve"> </w:t>
      </w:r>
      <w:r>
        <w:rPr>
          <w:sz w:val="20"/>
        </w:rPr>
        <w:t>via</w:t>
      </w:r>
      <w:r>
        <w:rPr>
          <w:spacing w:val="-2"/>
          <w:sz w:val="20"/>
        </w:rPr>
        <w:t xml:space="preserve"> </w:t>
      </w:r>
      <w:r>
        <w:rPr>
          <w:sz w:val="20"/>
        </w:rPr>
        <w:t>a</w:t>
      </w:r>
      <w:r>
        <w:rPr>
          <w:spacing w:val="-3"/>
          <w:sz w:val="20"/>
        </w:rPr>
        <w:t xml:space="preserve"> </w:t>
      </w:r>
      <w:r>
        <w:rPr>
          <w:sz w:val="20"/>
        </w:rPr>
        <w:t>dialog</w:t>
      </w:r>
      <w:r>
        <w:rPr>
          <w:spacing w:val="-2"/>
          <w:sz w:val="20"/>
        </w:rPr>
        <w:t xml:space="preserve"> </w:t>
      </w:r>
      <w:r>
        <w:rPr>
          <w:sz w:val="20"/>
        </w:rPr>
        <w:t>for</w:t>
      </w:r>
      <w:r>
        <w:rPr>
          <w:spacing w:val="-2"/>
          <w:sz w:val="20"/>
        </w:rPr>
        <w:t xml:space="preserve"> </w:t>
      </w:r>
      <w:r>
        <w:rPr>
          <w:sz w:val="20"/>
        </w:rPr>
        <w:t>a</w:t>
      </w:r>
      <w:r>
        <w:rPr>
          <w:spacing w:val="-3"/>
          <w:sz w:val="20"/>
        </w:rPr>
        <w:t xml:space="preserve"> </w:t>
      </w:r>
      <w:r>
        <w:rPr>
          <w:sz w:val="20"/>
        </w:rPr>
        <w:t>view.</w:t>
      </w:r>
      <w:r>
        <w:rPr>
          <w:spacing w:val="-2"/>
          <w:sz w:val="20"/>
        </w:rPr>
        <w:t xml:space="preserve"> </w:t>
      </w:r>
      <w:r>
        <w:rPr>
          <w:sz w:val="20"/>
        </w:rPr>
        <w:t>This</w:t>
      </w:r>
      <w:r>
        <w:rPr>
          <w:spacing w:val="-3"/>
          <w:sz w:val="20"/>
        </w:rPr>
        <w:t xml:space="preserve"> </w:t>
      </w:r>
      <w:r>
        <w:rPr>
          <w:sz w:val="20"/>
        </w:rPr>
        <w:t>is somewhat better than the option we opted for and is still easier to implement than disabling the button:</w:t>
      </w:r>
    </w:p>
    <w:p>
      <w:pPr>
        <w:pStyle w:val="TextBody"/>
        <w:spacing w:before="8" w:after="0"/>
        <w:rPr>
          <w:sz w:val="13"/>
        </w:rPr>
      </w:pPr>
      <w:r>
        <w:rPr>
          <w:sz w:val="13"/>
        </w:rPr>
        <w:drawing>
          <wp:anchor behindDoc="0" distT="0" distB="0" distL="0" distR="0" simplePos="0" locked="0" layoutInCell="0" allowOverlap="1" relativeHeight="1467">
            <wp:simplePos x="0" y="0"/>
            <wp:positionH relativeFrom="page">
              <wp:posOffset>1722120</wp:posOffset>
            </wp:positionH>
            <wp:positionV relativeFrom="paragraph">
              <wp:posOffset>132715</wp:posOffset>
            </wp:positionV>
            <wp:extent cx="2962910" cy="6093460"/>
            <wp:effectExtent l="0" t="0" r="0" b="0"/>
            <wp:wrapTopAndBottom/>
            <wp:docPr id="593" name="image12.png" descr="Figure 6.19: The Recipe Book app with some recip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image12.png" descr="Figure 6.19: The Recipe Book app with some recipes "/>
                    <pic:cNvPicPr>
                      <a:picLocks noChangeAspect="1" noChangeArrowheads="1"/>
                    </pic:cNvPicPr>
                  </pic:nvPicPr>
                  <pic:blipFill>
                    <a:blip r:embed="rId210"/>
                    <a:stretch>
                      <a:fillRect/>
                    </a:stretch>
                  </pic:blipFill>
                  <pic:spPr bwMode="auto">
                    <a:xfrm>
                      <a:off x="0" y="0"/>
                      <a:ext cx="2962910" cy="6093460"/>
                    </a:xfrm>
                    <a:prstGeom prst="rect">
                      <a:avLst/>
                    </a:prstGeom>
                  </pic:spPr>
                </pic:pic>
              </a:graphicData>
            </a:graphic>
          </wp:anchor>
        </w:drawing>
      </w:r>
    </w:p>
    <w:p>
      <w:pPr>
        <w:sectPr>
          <w:headerReference w:type="even" r:id="rId211"/>
          <w:headerReference w:type="default" r:id="rId212"/>
          <w:type w:val="nextPage"/>
          <w:pgSz w:w="10800" w:h="13320"/>
          <w:pgMar w:left="940" w:right="920" w:gutter="0" w:header="695" w:top="1120" w:footer="0" w:bottom="280"/>
          <w:pgNumType w:fmt="decimal"/>
          <w:formProt w:val="false"/>
          <w:textDirection w:val="lrTb"/>
          <w:docGrid w:type="default" w:linePitch="100" w:charSpace="4096"/>
        </w:sectPr>
        <w:pStyle w:val="Normal"/>
        <w:spacing w:before="154" w:after="0"/>
        <w:ind w:left="1866" w:hanging="0"/>
        <w:rPr>
          <w:rFonts w:ascii="Open Sans SemiBold" w:hAnsi="Open Sans SemiBold"/>
          <w:b/>
          <w:b/>
          <w:sz w:val="18"/>
        </w:rPr>
      </w:pPr>
      <w:r>
        <w:rPr>
          <w:rFonts w:ascii="Open Sans SemiBold" w:hAnsi="Open Sans SemiBold"/>
          <w:b/>
          <w:sz w:val="18"/>
        </w:rPr>
        <w:t>Figure</w:t>
      </w:r>
      <w:r>
        <w:rPr>
          <w:rFonts w:ascii="Open Sans SemiBold" w:hAnsi="Open Sans SemiBold"/>
          <w:b/>
          <w:spacing w:val="-3"/>
          <w:sz w:val="18"/>
        </w:rPr>
        <w:t xml:space="preserve"> </w:t>
      </w:r>
      <w:r>
        <w:rPr>
          <w:rFonts w:ascii="Open Sans SemiBold" w:hAnsi="Open Sans SemiBold"/>
          <w:b/>
          <w:sz w:val="18"/>
        </w:rPr>
        <w:t>6.19:</w:t>
      </w:r>
      <w:r>
        <w:rPr>
          <w:rFonts w:ascii="Open Sans SemiBold" w:hAnsi="Open Sans SemiBold"/>
          <w:b/>
          <w:spacing w:val="-2"/>
          <w:sz w:val="18"/>
        </w:rPr>
        <w:t xml:space="preserve"> </w:t>
      </w:r>
      <w:r>
        <w:rPr>
          <w:rFonts w:ascii="Open Sans SemiBold" w:hAnsi="Open Sans SemiBold"/>
          <w:b/>
          <w:sz w:val="18"/>
        </w:rPr>
        <w:t>The</w:t>
      </w:r>
      <w:r>
        <w:rPr>
          <w:rFonts w:ascii="Open Sans SemiBold" w:hAnsi="Open Sans SemiBold"/>
          <w:b/>
          <w:spacing w:val="-2"/>
          <w:sz w:val="18"/>
        </w:rPr>
        <w:t xml:space="preserve"> </w:t>
      </w:r>
      <w:r>
        <w:rPr>
          <w:rFonts w:ascii="Open Sans SemiBold" w:hAnsi="Open Sans SemiBold"/>
          <w:b/>
          <w:sz w:val="18"/>
        </w:rPr>
        <w:t>Recipe</w:t>
      </w:r>
      <w:r>
        <w:rPr>
          <w:rFonts w:ascii="Open Sans SemiBold" w:hAnsi="Open Sans SemiBold"/>
          <w:b/>
          <w:spacing w:val="-3"/>
          <w:sz w:val="18"/>
        </w:rPr>
        <w:t xml:space="preserve"> </w:t>
      </w:r>
      <w:r>
        <w:rPr>
          <w:rFonts w:ascii="Open Sans SemiBold" w:hAnsi="Open Sans SemiBold"/>
          <w:b/>
          <w:sz w:val="18"/>
        </w:rPr>
        <w:t>Book</w:t>
      </w:r>
      <w:r>
        <w:rPr>
          <w:rFonts w:ascii="Open Sans SemiBold" w:hAnsi="Open Sans SemiBold"/>
          <w:b/>
          <w:spacing w:val="-3"/>
          <w:sz w:val="18"/>
        </w:rPr>
        <w:t xml:space="preserve"> </w:t>
      </w:r>
      <w:r>
        <w:rPr>
          <w:rFonts w:ascii="Open Sans SemiBold" w:hAnsi="Open Sans SemiBold"/>
          <w:b/>
          <w:sz w:val="18"/>
        </w:rPr>
        <w:t>app</w:t>
      </w:r>
      <w:r>
        <w:rPr>
          <w:rFonts w:ascii="Open Sans SemiBold" w:hAnsi="Open Sans SemiBold"/>
          <w:b/>
          <w:spacing w:val="-2"/>
          <w:sz w:val="18"/>
        </w:rPr>
        <w:t xml:space="preserve"> </w:t>
      </w:r>
      <w:r>
        <w:rPr>
          <w:rFonts w:ascii="Open Sans SemiBold" w:hAnsi="Open Sans SemiBold"/>
          <w:b/>
          <w:sz w:val="18"/>
        </w:rPr>
        <w:t>with</w:t>
      </w:r>
      <w:r>
        <w:rPr>
          <w:rFonts w:ascii="Open Sans SemiBold" w:hAnsi="Open Sans SemiBold"/>
          <w:b/>
          <w:spacing w:val="-2"/>
          <w:sz w:val="18"/>
        </w:rPr>
        <w:t xml:space="preserve"> </w:t>
      </w:r>
      <w:r>
        <w:rPr>
          <w:rFonts w:ascii="Open Sans SemiBold" w:hAnsi="Open Sans SemiBold"/>
          <w:b/>
          <w:sz w:val="18"/>
        </w:rPr>
        <w:t>some</w:t>
      </w:r>
      <w:r>
        <w:rPr>
          <w:rFonts w:ascii="Open Sans SemiBold" w:hAnsi="Open Sans SemiBold"/>
          <w:b/>
          <w:spacing w:val="-1"/>
          <w:sz w:val="18"/>
        </w:rPr>
        <w:t xml:space="preserve"> </w:t>
      </w:r>
      <w:r>
        <w:rPr>
          <w:rFonts w:ascii="Open Sans SemiBold" w:hAnsi="Open Sans SemiBold"/>
          <w:b/>
          <w:spacing w:val="-2"/>
          <w:sz w:val="18"/>
        </w:rPr>
        <w:t>recipes</w:t>
      </w:r>
    </w:p>
    <w:p>
      <w:pPr>
        <w:pStyle w:val="Heading1"/>
        <w:rPr/>
      </w:pPr>
      <w:r>
        <w:rPr/>
        <w:t xml:space="preserve">Chapter 7: Android Permissions and Google </w:t>
      </w:r>
      <w:r>
        <w:rPr>
          <w:spacing w:val="-4"/>
        </w:rPr>
        <w:t>Maps</w:t>
      </w:r>
    </w:p>
    <w:p>
      <w:pPr>
        <w:pStyle w:val="Heading2"/>
        <w:rPr/>
      </w:pPr>
      <w:r>
        <w:rPr/>
        <w:t>Activity</w:t>
      </w:r>
      <w:r>
        <w:rPr>
          <w:spacing w:val="-5"/>
        </w:rPr>
        <w:t xml:space="preserve"> </w:t>
      </w:r>
      <w:r>
        <w:rPr/>
        <w:t>7.01:</w:t>
      </w:r>
      <w:r>
        <w:rPr>
          <w:spacing w:val="-2"/>
        </w:rPr>
        <w:t xml:space="preserve"> </w:t>
      </w:r>
      <w:r>
        <w:rPr/>
        <w:t>Creating</w:t>
      </w:r>
      <w:r>
        <w:rPr>
          <w:spacing w:val="-2"/>
        </w:rPr>
        <w:t xml:space="preserve"> </w:t>
      </w:r>
      <w:r>
        <w:rPr/>
        <w:t>an</w:t>
      </w:r>
      <w:r>
        <w:rPr>
          <w:spacing w:val="-3"/>
        </w:rPr>
        <w:t xml:space="preserve"> </w:t>
      </w:r>
      <w:r>
        <w:rPr/>
        <w:t>App</w:t>
      </w:r>
      <w:r>
        <w:rPr>
          <w:spacing w:val="-2"/>
        </w:rPr>
        <w:t xml:space="preserve"> </w:t>
      </w:r>
      <w:r>
        <w:rPr/>
        <w:t>to</w:t>
      </w:r>
      <w:r>
        <w:rPr>
          <w:spacing w:val="-2"/>
        </w:rPr>
        <w:t xml:space="preserve"> </w:t>
      </w:r>
      <w:r>
        <w:rPr/>
        <w:t>Find</w:t>
      </w:r>
      <w:r>
        <w:rPr>
          <w:spacing w:val="-3"/>
        </w:rPr>
        <w:t xml:space="preserve"> </w:t>
      </w:r>
      <w:r>
        <w:rPr/>
        <w:t>the</w:t>
      </w:r>
      <w:r>
        <w:rPr>
          <w:spacing w:val="-2"/>
        </w:rPr>
        <w:t xml:space="preserve"> </w:t>
      </w:r>
      <w:r>
        <w:rPr/>
        <w:t>Location</w:t>
      </w:r>
      <w:r>
        <w:rPr>
          <w:spacing w:val="-2"/>
        </w:rPr>
        <w:t xml:space="preserve"> </w:t>
      </w:r>
      <w:r>
        <w:rPr/>
        <w:t>of</w:t>
      </w:r>
      <w:r>
        <w:rPr>
          <w:spacing w:val="-3"/>
        </w:rPr>
        <w:t xml:space="preserve"> </w:t>
      </w:r>
      <w:r>
        <w:rPr/>
        <w:t>a</w:t>
      </w:r>
      <w:r>
        <w:rPr>
          <w:spacing w:val="-2"/>
        </w:rPr>
        <w:t xml:space="preserve"> </w:t>
      </w:r>
      <w:r>
        <w:rPr/>
        <w:t>Parked</w:t>
      </w:r>
      <w:r>
        <w:rPr>
          <w:spacing w:val="-2"/>
        </w:rPr>
        <w:t xml:space="preserve"> </w:t>
      </w:r>
      <w:r>
        <w:rPr>
          <w:spacing w:val="-5"/>
        </w:rPr>
        <w:t>Car</w:t>
      </w:r>
    </w:p>
    <w:p>
      <w:pPr>
        <w:pStyle w:val="Heading3"/>
        <w:ind w:left="824" w:hanging="0"/>
        <w:rPr>
          <w:b w:val="false"/>
          <w:b w:val="false"/>
        </w:rPr>
      </w:pPr>
      <w:r>
        <w:rPr>
          <w:spacing w:val="-2"/>
        </w:rPr>
        <w:t>Solution</w:t>
      </w:r>
      <w:r>
        <w:rPr>
          <w:b w:val="false"/>
          <w:spacing w:val="-2"/>
        </w:rPr>
        <w:t>:</w:t>
      </w:r>
    </w:p>
    <w:p>
      <w:pPr>
        <w:pStyle w:val="ListParagraph"/>
        <w:numPr>
          <w:ilvl w:val="0"/>
          <w:numId w:val="9"/>
        </w:numPr>
        <w:tabs>
          <w:tab w:val="clear" w:pos="720"/>
          <w:tab w:val="left" w:pos="1274" w:leader="none"/>
        </w:tabs>
        <w:spacing w:before="148" w:after="0"/>
        <w:jc w:val="left"/>
        <w:rPr>
          <w:sz w:val="20"/>
        </w:rPr>
      </w:pPr>
      <w:r>
        <w:rPr>
          <w:sz w:val="20"/>
        </w:rPr>
        <w:t>Create</w:t>
      </w:r>
      <w:r>
        <w:rPr>
          <w:spacing w:val="-3"/>
          <w:sz w:val="20"/>
        </w:rPr>
        <w:t xml:space="preserve"> </w:t>
      </w:r>
      <w:r>
        <w:rPr>
          <w:sz w:val="20"/>
        </w:rPr>
        <w:t>a</w:t>
      </w:r>
      <w:r>
        <w:rPr>
          <w:spacing w:val="-2"/>
          <w:sz w:val="20"/>
        </w:rPr>
        <w:t xml:space="preserve"> </w:t>
      </w:r>
      <w:r>
        <w:rPr>
          <w:sz w:val="20"/>
        </w:rPr>
        <w:t>Google</w:t>
      </w:r>
      <w:r>
        <w:rPr>
          <w:spacing w:val="-1"/>
          <w:sz w:val="20"/>
        </w:rPr>
        <w:t xml:space="preserve"> </w:t>
      </w:r>
      <w:r>
        <w:rPr>
          <w:sz w:val="20"/>
        </w:rPr>
        <w:t>Maps</w:t>
      </w:r>
      <w:r>
        <w:rPr>
          <w:spacing w:val="-1"/>
          <w:sz w:val="20"/>
        </w:rPr>
        <w:t xml:space="preserve"> </w:t>
      </w:r>
      <w:r>
        <w:rPr>
          <w:sz w:val="20"/>
        </w:rPr>
        <w:t>Activity</w:t>
      </w:r>
      <w:r>
        <w:rPr>
          <w:spacing w:val="-1"/>
          <w:sz w:val="20"/>
        </w:rPr>
        <w:t xml:space="preserve"> </w:t>
      </w:r>
      <w:r>
        <w:rPr>
          <w:sz w:val="20"/>
        </w:rPr>
        <w:t>app</w:t>
      </w:r>
      <w:r>
        <w:rPr>
          <w:spacing w:val="-2"/>
          <w:sz w:val="20"/>
        </w:rPr>
        <w:t xml:space="preserve"> </w:t>
      </w:r>
      <w:r>
        <w:rPr>
          <w:sz w:val="20"/>
        </w:rPr>
        <w:t>named</w:t>
      </w:r>
      <w:r>
        <w:rPr>
          <w:spacing w:val="-3"/>
          <w:sz w:val="20"/>
        </w:rPr>
        <w:t xml:space="preserve"> </w:t>
      </w:r>
      <w:r>
        <w:rPr>
          <w:rFonts w:ascii="Courier New" w:hAnsi="Courier New"/>
          <w:b/>
        </w:rPr>
        <w:t>Find</w:t>
      </w:r>
      <w:r>
        <w:rPr>
          <w:rFonts w:ascii="Courier New" w:hAnsi="Courier New"/>
          <w:b/>
          <w:spacing w:val="-3"/>
        </w:rPr>
        <w:t xml:space="preserve"> </w:t>
      </w:r>
      <w:r>
        <w:rPr>
          <w:rFonts w:ascii="Courier New" w:hAnsi="Courier New"/>
          <w:b/>
        </w:rPr>
        <w:t>My</w:t>
      </w:r>
      <w:r>
        <w:rPr>
          <w:rFonts w:ascii="Courier New" w:hAnsi="Courier New"/>
          <w:b/>
          <w:spacing w:val="-3"/>
        </w:rPr>
        <w:t xml:space="preserve"> </w:t>
      </w:r>
      <w:r>
        <w:rPr>
          <w:rFonts w:ascii="Courier New" w:hAnsi="Courier New"/>
          <w:b/>
          <w:spacing w:val="-4"/>
        </w:rPr>
        <w:t>Car</w:t>
      </w:r>
      <w:r>
        <w:rPr>
          <w:spacing w:val="-4"/>
          <w:sz w:val="20"/>
        </w:rPr>
        <w:t>.</w:t>
      </w:r>
    </w:p>
    <w:p>
      <w:pPr>
        <w:pStyle w:val="ListParagraph"/>
        <w:numPr>
          <w:ilvl w:val="0"/>
          <w:numId w:val="9"/>
        </w:numPr>
        <w:tabs>
          <w:tab w:val="clear" w:pos="720"/>
          <w:tab w:val="left" w:pos="1274" w:leader="none"/>
        </w:tabs>
        <w:spacing w:lineRule="auto" w:line="240" w:before="140" w:after="0"/>
        <w:ind w:left="1274" w:right="169" w:hanging="360"/>
        <w:jc w:val="left"/>
        <w:rPr>
          <w:sz w:val="20"/>
        </w:rPr>
      </w:pPr>
      <w:r>
        <w:rPr>
          <w:sz w:val="20"/>
        </w:rPr>
        <w:t>Obtain</w:t>
      </w:r>
      <w:r>
        <w:rPr>
          <w:spacing w:val="-3"/>
          <w:sz w:val="20"/>
        </w:rPr>
        <w:t xml:space="preserve"> </w:t>
      </w:r>
      <w:r>
        <w:rPr>
          <w:sz w:val="20"/>
        </w:rPr>
        <w:t>an</w:t>
      </w:r>
      <w:r>
        <w:rPr>
          <w:spacing w:val="-4"/>
          <w:sz w:val="20"/>
        </w:rPr>
        <w:t xml:space="preserve"> </w:t>
      </w:r>
      <w:r>
        <w:rPr>
          <w:sz w:val="20"/>
        </w:rPr>
        <w:t>API</w:t>
      </w:r>
      <w:r>
        <w:rPr>
          <w:spacing w:val="-3"/>
          <w:sz w:val="20"/>
        </w:rPr>
        <w:t xml:space="preserve"> </w:t>
      </w:r>
      <w:r>
        <w:rPr>
          <w:sz w:val="20"/>
        </w:rPr>
        <w:t>key</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app</w:t>
      </w:r>
      <w:r>
        <w:rPr>
          <w:spacing w:val="-4"/>
          <w:sz w:val="20"/>
        </w:rPr>
        <w:t xml:space="preserve"> </w:t>
      </w:r>
      <w:r>
        <w:rPr>
          <w:sz w:val="20"/>
        </w:rPr>
        <w:t>by</w:t>
      </w:r>
      <w:r>
        <w:rPr>
          <w:spacing w:val="-3"/>
          <w:sz w:val="20"/>
        </w:rPr>
        <w:t xml:space="preserve"> </w:t>
      </w:r>
      <w:r>
        <w:rPr>
          <w:sz w:val="20"/>
        </w:rPr>
        <w:t>following</w:t>
      </w:r>
      <w:r>
        <w:rPr>
          <w:spacing w:val="-3"/>
          <w:sz w:val="20"/>
        </w:rPr>
        <w:t xml:space="preserve"> </w:t>
      </w:r>
      <w:r>
        <w:rPr>
          <w:sz w:val="20"/>
        </w:rPr>
        <w:t>the</w:t>
      </w:r>
      <w:r>
        <w:rPr>
          <w:spacing w:val="-3"/>
          <w:sz w:val="20"/>
        </w:rPr>
        <w:t xml:space="preserve"> </w:t>
      </w:r>
      <w:r>
        <w:rPr>
          <w:sz w:val="20"/>
        </w:rPr>
        <w:t>instructions</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link</w:t>
      </w:r>
      <w:r>
        <w:rPr>
          <w:spacing w:val="-3"/>
          <w:sz w:val="20"/>
        </w:rPr>
        <w:t xml:space="preserve"> </w:t>
      </w:r>
      <w:r>
        <w:rPr>
          <w:sz w:val="20"/>
        </w:rPr>
        <w:t>provided</w:t>
      </w:r>
      <w:r>
        <w:rPr>
          <w:spacing w:val="-3"/>
          <w:sz w:val="20"/>
        </w:rPr>
        <w:t xml:space="preserve"> </w:t>
      </w:r>
      <w:r>
        <w:rPr>
          <w:sz w:val="20"/>
        </w:rPr>
        <w:t xml:space="preserve">in your </w:t>
      </w:r>
      <w:r>
        <w:rPr>
          <w:rFonts w:ascii="Courier New" w:hAnsi="Courier New"/>
          <w:b/>
        </w:rPr>
        <w:t>google_maps_api.xml</w:t>
      </w:r>
      <w:r>
        <w:rPr>
          <w:rFonts w:ascii="Courier New" w:hAnsi="Courier New"/>
          <w:b/>
          <w:spacing w:val="-64"/>
        </w:rPr>
        <w:t xml:space="preserve"> </w:t>
      </w:r>
      <w:r>
        <w:rPr>
          <w:sz w:val="20"/>
        </w:rPr>
        <w:t xml:space="preserve">file located under </w:t>
      </w:r>
      <w:r>
        <w:rPr>
          <w:rFonts w:ascii="Courier New" w:hAnsi="Courier New"/>
          <w:b/>
        </w:rPr>
        <w:t>app/res/values</w:t>
      </w:r>
      <w:r>
        <w:rPr>
          <w:sz w:val="20"/>
        </w:rPr>
        <w:t>. Update your</w:t>
      </w:r>
      <w:r>
        <w:rPr>
          <w:spacing w:val="-1"/>
          <w:sz w:val="20"/>
        </w:rPr>
        <w:t xml:space="preserve"> </w:t>
      </w:r>
      <w:r>
        <w:rPr>
          <w:rFonts w:ascii="Courier New" w:hAnsi="Courier New"/>
          <w:b/>
        </w:rPr>
        <w:t>google_maps_api.xml</w:t>
      </w:r>
      <w:r>
        <w:rPr>
          <w:rFonts w:ascii="Courier New" w:hAnsi="Courier New"/>
          <w:b/>
          <w:spacing w:val="-80"/>
        </w:rPr>
        <w:t xml:space="preserve"> </w:t>
      </w:r>
      <w:r>
        <w:rPr>
          <w:sz w:val="20"/>
        </w:rPr>
        <w:t xml:space="preserve">file by replacing </w:t>
      </w:r>
      <w:r>
        <w:rPr>
          <w:rFonts w:ascii="Courier New" w:hAnsi="Courier New"/>
          <w:b/>
        </w:rPr>
        <w:t>YOUR_KEY_HERE</w:t>
      </w:r>
      <w:r>
        <w:rPr>
          <w:rFonts w:ascii="Courier New" w:hAnsi="Courier New"/>
          <w:b/>
          <w:spacing w:val="-80"/>
        </w:rPr>
        <w:t xml:space="preserve"> </w:t>
      </w:r>
      <w:r>
        <w:rPr>
          <w:sz w:val="20"/>
        </w:rPr>
        <w:t>with the key you obtained in the following string:</w:t>
      </w:r>
    </w:p>
    <w:p>
      <w:pPr>
        <w:pStyle w:val="TextBody"/>
        <w:spacing w:before="1" w:after="0"/>
        <w:rPr>
          <w:sz w:val="9"/>
        </w:rPr>
      </w:pPr>
      <w:r>
        <w:rPr>
          <w:sz w:val="9"/>
        </w:rPr>
        <mc:AlternateContent>
          <mc:Choice Requires="wpg">
            <w:drawing>
              <wp:anchor behindDoc="0" distT="635" distB="0" distL="0" distR="4445" simplePos="0" locked="0" layoutInCell="0" allowOverlap="1" relativeHeight="1615" wp14:anchorId="7971199F">
                <wp:simplePos x="0" y="0"/>
                <wp:positionH relativeFrom="page">
                  <wp:posOffset>1120140</wp:posOffset>
                </wp:positionH>
                <wp:positionV relativeFrom="paragraph">
                  <wp:posOffset>93345</wp:posOffset>
                </wp:positionV>
                <wp:extent cx="5074920" cy="346075"/>
                <wp:effectExtent l="0" t="635" r="635" b="0"/>
                <wp:wrapTopAndBottom/>
                <wp:docPr id="600" name="docshapegroup414"/>
                <a:graphic xmlns:a="http://schemas.openxmlformats.org/drawingml/2006/main">
                  <a:graphicData uri="http://schemas.microsoft.com/office/word/2010/wordprocessingGroup">
                    <wpg:wgp>
                      <wpg:cNvGrpSpPr/>
                      <wpg:grpSpPr>
                        <a:xfrm>
                          <a:off x="0" y="0"/>
                          <a:ext cx="5074920" cy="345960"/>
                          <a:chOff x="0" y="0"/>
                          <a:chExt cx="5074920" cy="345960"/>
                        </a:xfrm>
                      </wpg:grpSpPr>
                      <wps:wsp>
                        <wps:cNvSpPr/>
                        <wps:spPr>
                          <a:xfrm>
                            <a:off x="0" y="6480"/>
                            <a:ext cx="5074920" cy="333360"/>
                          </a:xfrm>
                          <a:prstGeom prst="rect">
                            <a:avLst/>
                          </a:prstGeom>
                          <a:solidFill>
                            <a:srgbClr val="f6f6f6"/>
                          </a:solidFill>
                          <a:ln w="0">
                            <a:noFill/>
                          </a:ln>
                        </wps:spPr>
                        <wps:style>
                          <a:lnRef idx="0"/>
                          <a:fillRef idx="0"/>
                          <a:effectRef idx="0"/>
                          <a:fontRef idx="minor"/>
                        </wps:style>
                        <wps:bodyPr/>
                      </wps:wsp>
                      <wps:wsp>
                        <wps:cNvSpPr/>
                        <wps:spPr>
                          <a:xfrm>
                            <a:off x="0" y="0"/>
                            <a:ext cx="5074920" cy="345960"/>
                          </a:xfrm>
                          <a:custGeom>
                            <a:avLst/>
                            <a:gdLst>
                              <a:gd name="textAreaLeft" fmla="*/ 0 w 2877120"/>
                              <a:gd name="textAreaRight" fmla="*/ 2879280 w 2877120"/>
                              <a:gd name="textAreaTop" fmla="*/ 0 h 196200"/>
                              <a:gd name="textAreaBottom" fmla="*/ 198360 h 196200"/>
                            </a:gdLst>
                            <a:ahLst/>
                            <a:rect l="textAreaLeft" t="textAreaTop" r="textAreaRight" b="textAreaBottom"/>
                            <a:pathLst>
                              <a:path w="7992" h="545">
                                <a:moveTo>
                                  <a:pt x="7992" y="524"/>
                                </a:moveTo>
                                <a:lnTo>
                                  <a:pt x="0" y="524"/>
                                </a:lnTo>
                                <a:lnTo>
                                  <a:pt x="0" y="544"/>
                                </a:lnTo>
                                <a:lnTo>
                                  <a:pt x="7992" y="544"/>
                                </a:lnTo>
                                <a:lnTo>
                                  <a:pt x="7992" y="5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320760"/>
                          </a:xfrm>
                          <a:prstGeom prst="rect">
                            <a:avLst/>
                          </a:prstGeom>
                          <a:noFill/>
                          <a:ln w="0">
                            <a:noFill/>
                          </a:ln>
                        </wps:spPr>
                        <wps:style>
                          <a:lnRef idx="0"/>
                          <a:fillRef idx="0"/>
                          <a:effectRef idx="0"/>
                          <a:fontRef idx="minor"/>
                        </wps:style>
                        <wps:txbx>
                          <w:txbxContent>
                            <w:p>
                              <w:pPr>
                                <w:pStyle w:val="Normal"/>
                                <w:spacing w:lineRule="auto" w:line="235" w:before="43" w:after="0"/>
                                <w:ind w:left="669" w:hanging="216"/>
                                <w:rPr>
                                  <w:rFonts w:ascii="Courier New" w:hAnsi="Courier New"/>
                                  <w:sz w:val="18"/>
                                </w:rPr>
                              </w:pPr>
                              <w:r>
                                <w:rPr>
                                  <w:rFonts w:ascii="Courier New" w:hAnsi="Courier New"/>
                                  <w:sz w:val="18"/>
                                </w:rPr>
                                <w:t>&lt;string</w:t>
                              </w:r>
                              <w:r>
                                <w:rPr>
                                  <w:rFonts w:ascii="Courier New" w:hAnsi="Courier New"/>
                                  <w:spacing w:val="-20"/>
                                  <w:sz w:val="18"/>
                                </w:rPr>
                                <w:t xml:space="preserve"> </w:t>
                              </w:r>
                              <w:r>
                                <w:rPr>
                                  <w:rFonts w:ascii="Courier New" w:hAnsi="Courier New"/>
                                  <w:sz w:val="18"/>
                                </w:rPr>
                                <w:t>name="google_maps_key"</w:t>
                              </w:r>
                              <w:r>
                                <w:rPr>
                                  <w:rFonts w:ascii="Courier New" w:hAnsi="Courier New"/>
                                  <w:spacing w:val="-20"/>
                                  <w:sz w:val="18"/>
                                </w:rPr>
                                <w:t xml:space="preserve"> </w:t>
                              </w:r>
                              <w:r>
                                <w:rPr>
                                  <w:rFonts w:ascii="Courier New" w:hAnsi="Courier New"/>
                                  <w:sz w:val="18"/>
                                </w:rPr>
                                <w:t xml:space="preserve">templateMergeStrategy="preserve" </w:t>
                              </w:r>
                              <w:r>
                                <w:rPr>
                                  <w:rFonts w:ascii="Courier New" w:hAnsi="Courier New"/>
                                  <w:spacing w:val="-2"/>
                                  <w:sz w:val="18"/>
                                </w:rPr>
                                <w:t>translatable="false"&gt;YOUR_KEY_HERE&lt;/string&gt;</w:t>
                              </w:r>
                            </w:p>
                          </w:txbxContent>
                        </wps:txbx>
                        <wps:bodyPr lIns="0" rIns="0" tIns="0" bIns="0" anchor="t">
                          <a:noAutofit/>
                        </wps:bodyPr>
                      </wps:wsp>
                    </wpg:wgp>
                  </a:graphicData>
                </a:graphic>
              </wp:anchor>
            </w:drawing>
          </mc:Choice>
          <mc:Fallback>
            <w:pict>
              <v:group id="shape_0" alt="docshapegroup414" style="position:absolute;margin-left:88.2pt;margin-top:7.35pt;width:399.6pt;height:27.25pt" coordorigin="1764,147" coordsize="7992,545">
                <v:rect id="shape_0" path="m0,0l-2147483645,0l-2147483645,-2147483646l0,-2147483646xe" fillcolor="#f6f6f6" stroked="f" o:allowincell="f" style="position:absolute;left:1764;top:157;width:7991;height:52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7;width:7991;height:504;mso-wrap-style:square;v-text-anchor:top;mso-position-horizontal-relative:page">
                  <v:fill o:detectmouseclick="t" on="false"/>
                  <v:stroke color="#3465a4" joinstyle="round" endcap="flat"/>
                  <v:textbox>
                    <w:txbxContent>
                      <w:p>
                        <w:pPr>
                          <w:pStyle w:val="Normal"/>
                          <w:spacing w:lineRule="auto" w:line="235" w:before="43" w:after="0"/>
                          <w:ind w:left="669" w:hanging="216"/>
                          <w:rPr>
                            <w:rFonts w:ascii="Courier New" w:hAnsi="Courier New"/>
                            <w:sz w:val="18"/>
                          </w:rPr>
                        </w:pPr>
                        <w:r>
                          <w:rPr>
                            <w:rFonts w:ascii="Courier New" w:hAnsi="Courier New"/>
                            <w:sz w:val="18"/>
                          </w:rPr>
                          <w:t>&lt;string</w:t>
                        </w:r>
                        <w:r>
                          <w:rPr>
                            <w:rFonts w:ascii="Courier New" w:hAnsi="Courier New"/>
                            <w:spacing w:val="-20"/>
                            <w:sz w:val="18"/>
                          </w:rPr>
                          <w:t xml:space="preserve"> </w:t>
                        </w:r>
                        <w:r>
                          <w:rPr>
                            <w:rFonts w:ascii="Courier New" w:hAnsi="Courier New"/>
                            <w:sz w:val="18"/>
                          </w:rPr>
                          <w:t>name="google_maps_key"</w:t>
                        </w:r>
                        <w:r>
                          <w:rPr>
                            <w:rFonts w:ascii="Courier New" w:hAnsi="Courier New"/>
                            <w:spacing w:val="-20"/>
                            <w:sz w:val="18"/>
                          </w:rPr>
                          <w:t xml:space="preserve"> </w:t>
                        </w:r>
                        <w:r>
                          <w:rPr>
                            <w:rFonts w:ascii="Courier New" w:hAnsi="Courier New"/>
                            <w:sz w:val="18"/>
                          </w:rPr>
                          <w:t xml:space="preserve">templateMergeStrategy="preserve" </w:t>
                        </w:r>
                        <w:r>
                          <w:rPr>
                            <w:rFonts w:ascii="Courier New" w:hAnsi="Courier New"/>
                            <w:spacing w:val="-2"/>
                            <w:sz w:val="18"/>
                          </w:rPr>
                          <w:t>translatable="false"&gt;YOUR_KEY_HERE&lt;/string&gt;</w:t>
                        </w:r>
                      </w:p>
                    </w:txbxContent>
                  </v:textbox>
                  <w10:wrap type="topAndBottom"/>
                </v:rect>
              </v:group>
            </w:pict>
          </mc:Fallback>
        </mc:AlternateContent>
      </w:r>
    </w:p>
    <w:p>
      <w:pPr>
        <w:pStyle w:val="ListParagraph"/>
        <w:numPr>
          <w:ilvl w:val="0"/>
          <w:numId w:val="9"/>
        </w:numPr>
        <w:tabs>
          <w:tab w:val="clear" w:pos="720"/>
          <w:tab w:val="left" w:pos="1274" w:leader="none"/>
        </w:tabs>
        <w:spacing w:before="13" w:after="0"/>
        <w:ind w:left="1274" w:right="480" w:hanging="360"/>
        <w:jc w:val="left"/>
        <w:rPr>
          <w:sz w:val="20"/>
        </w:rPr>
      </w:pPr>
      <w:r>
        <w:rPr>
          <w:sz w:val="20"/>
        </w:rPr>
        <w:t>Update</w:t>
      </w:r>
      <w:r>
        <w:rPr>
          <w:spacing w:val="-3"/>
          <w:sz w:val="20"/>
        </w:rPr>
        <w:t xml:space="preserve"> </w:t>
      </w:r>
      <w:r>
        <w:rPr>
          <w:sz w:val="20"/>
        </w:rPr>
        <w:t>its</w:t>
      </w:r>
      <w:r>
        <w:rPr>
          <w:spacing w:val="-3"/>
          <w:sz w:val="20"/>
        </w:rPr>
        <w:t xml:space="preserve"> </w:t>
      </w:r>
      <w:r>
        <w:rPr>
          <w:sz w:val="20"/>
        </w:rPr>
        <w:t>main</w:t>
      </w:r>
      <w:r>
        <w:rPr>
          <w:spacing w:val="-4"/>
          <w:sz w:val="20"/>
        </w:rPr>
        <w:t xml:space="preserve"> </w:t>
      </w:r>
      <w:r>
        <w:rPr>
          <w:sz w:val="20"/>
        </w:rPr>
        <w:t>layout</w:t>
      </w:r>
      <w:r>
        <w:rPr>
          <w:spacing w:val="-3"/>
          <w:sz w:val="20"/>
        </w:rPr>
        <w:t xml:space="preserve"> </w:t>
      </w:r>
      <w:r>
        <w:rPr>
          <w:sz w:val="20"/>
        </w:rPr>
        <w:t>to</w:t>
      </w:r>
      <w:r>
        <w:rPr>
          <w:spacing w:val="-3"/>
          <w:sz w:val="20"/>
        </w:rPr>
        <w:t xml:space="preserve"> </w:t>
      </w:r>
      <w:r>
        <w:rPr>
          <w:sz w:val="20"/>
        </w:rPr>
        <w:t>show</w:t>
      </w:r>
      <w:r>
        <w:rPr>
          <w:spacing w:val="-3"/>
          <w:sz w:val="20"/>
        </w:rPr>
        <w:t xml:space="preserve"> </w:t>
      </w:r>
      <w:r>
        <w:rPr>
          <w:sz w:val="20"/>
        </w:rPr>
        <w:t>a</w:t>
      </w:r>
      <w:r>
        <w:rPr>
          <w:spacing w:val="-4"/>
          <w:sz w:val="20"/>
        </w:rPr>
        <w:t xml:space="preserve"> </w:t>
      </w:r>
      <w:r>
        <w:rPr>
          <w:sz w:val="20"/>
        </w:rPr>
        <w:t>button</w:t>
      </w:r>
      <w:r>
        <w:rPr>
          <w:spacing w:val="-3"/>
          <w:sz w:val="20"/>
        </w:rPr>
        <w:t xml:space="preserve"> </w:t>
      </w:r>
      <w:r>
        <w:rPr>
          <w:sz w:val="20"/>
        </w:rPr>
        <w:t>at</w:t>
      </w:r>
      <w:r>
        <w:rPr>
          <w:spacing w:val="-4"/>
          <w:sz w:val="20"/>
        </w:rPr>
        <w:t xml:space="preserve"> </w:t>
      </w:r>
      <w:r>
        <w:rPr>
          <w:sz w:val="20"/>
        </w:rPr>
        <w:t>the</w:t>
      </w:r>
      <w:r>
        <w:rPr>
          <w:spacing w:val="-3"/>
          <w:sz w:val="20"/>
        </w:rPr>
        <w:t xml:space="preserve"> </w:t>
      </w:r>
      <w:r>
        <w:rPr>
          <w:sz w:val="20"/>
        </w:rPr>
        <w:t>bottom</w:t>
      </w:r>
      <w:r>
        <w:rPr>
          <w:spacing w:val="-3"/>
          <w:sz w:val="20"/>
        </w:rPr>
        <w:t xml:space="preserve"> </w:t>
      </w:r>
      <w:r>
        <w:rPr>
          <w:sz w:val="20"/>
        </w:rPr>
        <w:t>with</w:t>
      </w:r>
      <w:r>
        <w:rPr>
          <w:spacing w:val="-3"/>
          <w:sz w:val="20"/>
        </w:rPr>
        <w:t xml:space="preserve"> </w:t>
      </w:r>
      <w:r>
        <w:rPr>
          <w:sz w:val="20"/>
        </w:rPr>
        <w:t>an</w:t>
      </w:r>
      <w:r>
        <w:rPr>
          <w:spacing w:val="-4"/>
          <w:sz w:val="20"/>
        </w:rPr>
        <w:t xml:space="preserve"> </w:t>
      </w:r>
      <w:r>
        <w:rPr>
          <w:rFonts w:ascii="Courier New" w:hAnsi="Courier New"/>
          <w:b/>
        </w:rPr>
        <w:t>I'm</w:t>
      </w:r>
      <w:r>
        <w:rPr>
          <w:rFonts w:ascii="Courier New" w:hAnsi="Courier New"/>
          <w:b/>
          <w:spacing w:val="-7"/>
        </w:rPr>
        <w:t xml:space="preserve"> </w:t>
      </w:r>
      <w:r>
        <w:rPr>
          <w:rFonts w:ascii="Courier New" w:hAnsi="Courier New"/>
          <w:b/>
        </w:rPr>
        <w:t>parked here</w:t>
      </w:r>
      <w:r>
        <w:rPr>
          <w:rFonts w:ascii="Courier New" w:hAnsi="Courier New"/>
          <w:b/>
          <w:spacing w:val="-69"/>
        </w:rPr>
        <w:t xml:space="preserve"> </w:t>
      </w:r>
      <w:r>
        <w:rPr>
          <w:sz w:val="20"/>
        </w:rPr>
        <w:t>label:</w:t>
      </w:r>
    </w:p>
    <w:p>
      <w:pPr>
        <w:pStyle w:val="Normal"/>
        <w:spacing w:lineRule="auto" w:line="235" w:before="207" w:after="0"/>
        <w:ind w:left="1493" w:right="1098" w:hanging="216"/>
        <w:rPr>
          <w:rFonts w:ascii="Courier New" w:hAnsi="Courier New"/>
          <w:sz w:val="18"/>
        </w:rPr>
      </w:pPr>
      <w:r>
        <mc:AlternateContent>
          <mc:Choice Requires="wpg">
            <w:drawing>
              <wp:anchor behindDoc="1" distT="1270" distB="0" distL="0" distR="635" simplePos="0" locked="0" layoutInCell="0" allowOverlap="1" relativeHeight="1501" wp14:anchorId="6D06D5FE">
                <wp:simplePos x="0" y="0"/>
                <wp:positionH relativeFrom="page">
                  <wp:posOffset>1120140</wp:posOffset>
                </wp:positionH>
                <wp:positionV relativeFrom="paragraph">
                  <wp:posOffset>90805</wp:posOffset>
                </wp:positionV>
                <wp:extent cx="5074920" cy="4397375"/>
                <wp:effectExtent l="0" t="1270" r="635" b="0"/>
                <wp:wrapNone/>
                <wp:docPr id="602" name="docshapegroup418"/>
                <a:graphic xmlns:a="http://schemas.openxmlformats.org/drawingml/2006/main">
                  <a:graphicData uri="http://schemas.microsoft.com/office/word/2010/wordprocessingGroup">
                    <wpg:wgp>
                      <wpg:cNvGrpSpPr/>
                      <wpg:grpSpPr>
                        <a:xfrm>
                          <a:off x="0" y="0"/>
                          <a:ext cx="5074920" cy="4397400"/>
                          <a:chOff x="0" y="0"/>
                          <a:chExt cx="5074920" cy="4397400"/>
                        </a:xfrm>
                      </wpg:grpSpPr>
                      <wps:wsp>
                        <wps:cNvSpPr/>
                        <wps:spPr>
                          <a:xfrm>
                            <a:off x="0" y="6480"/>
                            <a:ext cx="5074920" cy="4384800"/>
                          </a:xfrm>
                          <a:prstGeom prst="rect">
                            <a:avLst/>
                          </a:prstGeom>
                          <a:solidFill>
                            <a:srgbClr val="f6f6f6"/>
                          </a:solidFill>
                          <a:ln w="0">
                            <a:noFill/>
                          </a:ln>
                        </wps:spPr>
                        <wps:style>
                          <a:lnRef idx="0"/>
                          <a:fillRef idx="0"/>
                          <a:effectRef idx="0"/>
                          <a:fontRef idx="minor"/>
                        </wps:style>
                        <wps:bodyPr/>
                      </wps:wsp>
                      <wps:wsp>
                        <wps:cNvSpPr/>
                        <wps:spPr>
                          <a:xfrm>
                            <a:off x="0" y="0"/>
                            <a:ext cx="5074920" cy="4397400"/>
                          </a:xfrm>
                          <a:custGeom>
                            <a:avLst/>
                            <a:gdLst>
                              <a:gd name="textAreaLeft" fmla="*/ 0 w 2877120"/>
                              <a:gd name="textAreaRight" fmla="*/ 2879280 w 2877120"/>
                              <a:gd name="textAreaTop" fmla="*/ 0 h 2493000"/>
                              <a:gd name="textAreaBottom" fmla="*/ 2495160 h 2493000"/>
                            </a:gdLst>
                            <a:ahLst/>
                            <a:rect l="textAreaLeft" t="textAreaTop" r="textAreaRight" b="textAreaBottom"/>
                            <a:pathLst>
                              <a:path w="7992" h="6925">
                                <a:moveTo>
                                  <a:pt x="7992" y="6904"/>
                                </a:moveTo>
                                <a:lnTo>
                                  <a:pt x="0" y="6904"/>
                                </a:lnTo>
                                <a:lnTo>
                                  <a:pt x="0" y="6924"/>
                                </a:lnTo>
                                <a:lnTo>
                                  <a:pt x="7992" y="6924"/>
                                </a:lnTo>
                                <a:lnTo>
                                  <a:pt x="7992" y="690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g:wgp>
                  </a:graphicData>
                </a:graphic>
              </wp:anchor>
            </w:drawing>
          </mc:Choice>
          <mc:Fallback>
            <w:pict>
              <v:group id="shape_0" alt="docshapegroup418" style="position:absolute;margin-left:88.2pt;margin-top:7.15pt;width:399.6pt;height:346.25pt" coordorigin="1764,143" coordsize="7992,6925">
                <v:rect id="shape_0" path="m0,0l-2147483645,0l-2147483645,-2147483646l0,-2147483646xe" fillcolor="#f6f6f6" stroked="f" o:allowincell="f" style="position:absolute;left:1764;top:153;width:7991;height:6904;mso-wrap-style:none;v-text-anchor:middle;mso-position-horizontal-relative:page">
                  <v:fill o:detectmouseclick="t" type="solid" color2="#090909"/>
                  <v:stroke color="#3465a4" joinstyle="round" endcap="flat"/>
                  <w10:wrap type="none"/>
                </v:rect>
              </v:group>
            </w:pict>
          </mc:Fallback>
        </mc:AlternateContent>
      </w:r>
      <w:r>
        <w:rPr>
          <w:rFonts w:ascii="Courier New" w:hAnsi="Courier New"/>
          <w:spacing w:val="-2"/>
          <w:sz w:val="18"/>
        </w:rPr>
        <w:t xml:space="preserve">&lt;androidx.constraintlayout.widget.ConstraintLayout </w:t>
      </w:r>
      <w:hyperlink r:id="rId213">
        <w:r>
          <w:rPr>
            <w:rFonts w:ascii="Courier New" w:hAnsi="Courier New"/>
            <w:spacing w:val="-2"/>
            <w:sz w:val="18"/>
          </w:rPr>
          <w:t>xmlns:android="http://schemas.android.com/apk/res/android"</w:t>
        </w:r>
      </w:hyperlink>
    </w:p>
    <w:p>
      <w:pPr>
        <w:pStyle w:val="Normal"/>
        <w:spacing w:lineRule="auto" w:line="324" w:before="17" w:after="0"/>
        <w:ind w:left="1709" w:hanging="0"/>
        <w:rPr>
          <w:rFonts w:ascii="Courier New" w:hAnsi="Courier New"/>
          <w:sz w:val="18"/>
        </w:rPr>
      </w:pPr>
      <w:hyperlink r:id="rId214">
        <w:r>
          <w:rPr>
            <w:rFonts w:ascii="Courier New" w:hAnsi="Courier New"/>
            <w:spacing w:val="-2"/>
            <w:sz w:val="18"/>
          </w:rPr>
          <w:t>xmlns:map="http://schemas.android.com/apk/res-auto"</w:t>
        </w:r>
      </w:hyperlink>
      <w:r>
        <w:rPr>
          <w:rFonts w:ascii="Courier New" w:hAnsi="Courier New"/>
          <w:spacing w:val="-2"/>
          <w:sz w:val="18"/>
        </w:rPr>
        <w:t xml:space="preserve"> </w:t>
      </w:r>
      <w:hyperlink r:id="rId215">
        <w:r>
          <w:rPr>
            <w:rFonts w:ascii="Courier New" w:hAnsi="Courier New"/>
            <w:spacing w:val="-2"/>
            <w:sz w:val="18"/>
          </w:rPr>
          <w:t>xmlns:tools="http://schemas.android.com/tools"</w:t>
        </w:r>
      </w:hyperlink>
      <w:r>
        <w:rPr>
          <w:rFonts w:ascii="Courier New" w:hAnsi="Courier New"/>
          <w:spacing w:val="-2"/>
          <w:sz w:val="18"/>
        </w:rPr>
        <w:t xml:space="preserve"> android:layout_width="match_parent" android:layout_height="match_parent"&gt;</w:t>
      </w:r>
    </w:p>
    <w:p>
      <w:pPr>
        <w:pStyle w:val="TextBody"/>
        <w:spacing w:before="11" w:after="0"/>
        <w:rPr>
          <w:rFonts w:ascii="Courier New" w:hAnsi="Courier New"/>
          <w:sz w:val="24"/>
        </w:rPr>
      </w:pPr>
      <w:r>
        <w:rPr>
          <w:rFonts w:ascii="Courier New" w:hAnsi="Courier New"/>
          <w:sz w:val="24"/>
        </w:rPr>
      </w:r>
    </w:p>
    <w:p>
      <w:pPr>
        <w:pStyle w:val="Normal"/>
        <w:ind w:left="1709" w:hanging="0"/>
        <w:rPr>
          <w:rFonts w:ascii="Courier New" w:hAnsi="Courier New"/>
          <w:b/>
          <w:b/>
          <w:sz w:val="18"/>
        </w:rPr>
      </w:pPr>
      <w:r>
        <w:rPr>
          <w:rFonts w:ascii="Courier New" w:hAnsi="Courier New"/>
          <w:b/>
          <w:spacing w:val="-2"/>
          <w:sz w:val="18"/>
        </w:rPr>
        <w:t>&lt;fragment</w:t>
      </w:r>
    </w:p>
    <w:p>
      <w:pPr>
        <w:pStyle w:val="Normal"/>
        <w:spacing w:lineRule="auto" w:line="324" w:before="76" w:after="0"/>
        <w:ind w:left="2141" w:right="244" w:hanging="0"/>
        <w:rPr>
          <w:rFonts w:ascii="Courier New" w:hAnsi="Courier New"/>
          <w:b/>
          <w:b/>
          <w:sz w:val="18"/>
        </w:rPr>
      </w:pPr>
      <w:r>
        <w:rPr>
          <w:rFonts w:ascii="Courier New" w:hAnsi="Courier New"/>
          <w:b/>
          <w:spacing w:val="-2"/>
          <w:sz w:val="18"/>
        </w:rPr>
        <w:t>android:id="@+id/map" android:name="com.google.android.gms.maps.SupportMapFragment" android:layout_width="match_parent" android:layout_height="0dp" map:layout_constraintBottom_toTopOf=</w:t>
      </w:r>
    </w:p>
    <w:p>
      <w:pPr>
        <w:pStyle w:val="Normal"/>
        <w:spacing w:lineRule="auto" w:line="324" w:before="3" w:after="0"/>
        <w:ind w:left="2141" w:firstLine="215"/>
        <w:rPr>
          <w:rFonts w:ascii="Courier New" w:hAnsi="Courier New"/>
          <w:b/>
          <w:b/>
          <w:sz w:val="18"/>
        </w:rPr>
      </w:pPr>
      <w:r>
        <w:rPr>
          <w:rFonts w:ascii="Courier New" w:hAnsi="Courier New"/>
          <w:b/>
          <w:spacing w:val="-2"/>
          <w:sz w:val="18"/>
        </w:rPr>
        <w:t xml:space="preserve">"@+id/maps_mark_location_button" map:layout_constraintTop_toTopOf="parent" </w:t>
      </w:r>
      <w:r>
        <w:rPr>
          <w:rFonts w:ascii="Courier New" w:hAnsi="Courier New"/>
          <w:b/>
          <w:sz w:val="18"/>
        </w:rPr>
        <w:t>tools:context=".MapsActivity" /&gt;</w:t>
      </w:r>
    </w:p>
    <w:p>
      <w:pPr>
        <w:pStyle w:val="TextBody"/>
        <w:spacing w:before="10" w:after="0"/>
        <w:rPr>
          <w:rFonts w:ascii="Courier New" w:hAnsi="Courier New"/>
          <w:b/>
          <w:b/>
          <w:sz w:val="24"/>
        </w:rPr>
      </w:pPr>
      <w:r>
        <w:rPr>
          <w:rFonts w:ascii="Courier New" w:hAnsi="Courier New"/>
          <w:b/>
          <w:sz w:val="24"/>
        </w:rPr>
      </w:r>
    </w:p>
    <w:p>
      <w:pPr>
        <w:pStyle w:val="Normal"/>
        <w:ind w:left="1709" w:hanging="0"/>
        <w:rPr>
          <w:rFonts w:ascii="Courier New" w:hAnsi="Courier New"/>
          <w:b/>
          <w:b/>
          <w:sz w:val="18"/>
        </w:rPr>
      </w:pPr>
      <w:r>
        <w:rPr>
          <w:rFonts w:ascii="Courier New" w:hAnsi="Courier New"/>
          <w:b/>
          <w:spacing w:val="-2"/>
          <w:sz w:val="18"/>
        </w:rPr>
        <w:t>&lt;Button</w:t>
      </w:r>
    </w:p>
    <w:p>
      <w:pPr>
        <w:pStyle w:val="Normal"/>
        <w:spacing w:lineRule="auto" w:line="324" w:before="76" w:after="0"/>
        <w:ind w:left="2141" w:right="1382" w:hanging="0"/>
        <w:rPr>
          <w:rFonts w:ascii="Courier New" w:hAnsi="Courier New"/>
          <w:b/>
          <w:b/>
          <w:sz w:val="18"/>
        </w:rPr>
      </w:pPr>
      <w:r>
        <w:rPr>
          <w:rFonts w:ascii="Courier New" w:hAnsi="Courier New"/>
          <w:b/>
          <w:spacing w:val="-2"/>
          <w:sz w:val="18"/>
        </w:rPr>
        <w:t xml:space="preserve">android:id="@+id/maps_mark_location_button" android:layout_width="match_parent" android:layout_height="wrap_content" </w:t>
      </w:r>
      <w:r>
        <w:rPr>
          <w:rFonts w:ascii="Courier New" w:hAnsi="Courier New"/>
          <w:b/>
          <w:sz w:val="18"/>
        </w:rPr>
        <w:t>android:text="I'm parked here" map:layout_constraintBottom_toBottomOf="parent"</w:t>
      </w:r>
      <w:r>
        <w:rPr>
          <w:rFonts w:ascii="Courier New" w:hAnsi="Courier New"/>
          <w:b/>
          <w:spacing w:val="-29"/>
          <w:sz w:val="18"/>
        </w:rPr>
        <w:t xml:space="preserve"> </w:t>
      </w:r>
      <w:r>
        <w:rPr>
          <w:rFonts w:ascii="Courier New" w:hAnsi="Courier New"/>
          <w:b/>
          <w:sz w:val="18"/>
        </w:rPr>
        <w:t>/&gt;</w:t>
      </w:r>
    </w:p>
    <w:p>
      <w:pPr>
        <w:pStyle w:val="TextBody"/>
        <w:rPr>
          <w:rFonts w:ascii="Courier New" w:hAnsi="Courier New"/>
          <w:b/>
          <w:b/>
          <w:sz w:val="25"/>
        </w:rPr>
      </w:pPr>
      <w:r>
        <w:rPr>
          <w:rFonts w:ascii="Courier New" w:hAnsi="Courier New"/>
          <w:b/>
          <w:sz w:val="25"/>
        </w:rPr>
      </w:r>
    </w:p>
    <w:p>
      <w:pPr>
        <w:sectPr>
          <w:headerReference w:type="even" r:id="rId216"/>
          <w:headerReference w:type="default" r:id="rId217"/>
          <w:type w:val="nextPage"/>
          <w:pgSz w:w="10800" w:h="13320"/>
          <w:pgMar w:left="940" w:right="920" w:gutter="0" w:header="695" w:top="1120" w:footer="0" w:bottom="280"/>
          <w:pgNumType w:start="71" w:fmt="decimal"/>
          <w:formProt w:val="false"/>
          <w:textDirection w:val="lrTb"/>
          <w:docGrid w:type="default" w:linePitch="100" w:charSpace="4096"/>
        </w:sectPr>
        <w:pStyle w:val="Normal"/>
        <w:ind w:left="1277" w:hanging="0"/>
        <w:rPr>
          <w:rFonts w:ascii="Courier New" w:hAnsi="Courier New"/>
          <w:sz w:val="18"/>
        </w:rPr>
      </w:pPr>
      <w:r>
        <w:rPr>
          <w:rFonts w:ascii="Courier New" w:hAnsi="Courier New"/>
          <w:spacing w:val="-2"/>
          <w:sz w:val="18"/>
        </w:rPr>
        <w:t>&lt;/androidx.constraintlayout.widget.ConstraintLayout&gt;</w:t>
      </w:r>
    </w:p>
    <w:p>
      <w:pPr>
        <w:pStyle w:val="TextBody"/>
        <w:spacing w:before="6" w:after="0"/>
        <w:rPr>
          <w:rFonts w:ascii="Courier New" w:hAnsi="Courier New"/>
          <w:sz w:val="9"/>
        </w:rPr>
      </w:pPr>
      <w:r>
        <w:rPr>
          <w:rFonts w:ascii="Courier New" w:hAnsi="Courier New"/>
          <w:sz w:val="9"/>
        </w:rPr>
      </w:r>
    </w:p>
    <w:p>
      <w:pPr>
        <w:pStyle w:val="TextBody"/>
        <w:spacing w:before="100" w:after="0"/>
        <w:ind w:left="554" w:hanging="0"/>
        <w:rPr/>
      </w:pPr>
      <w:r>
        <w:rPr/>
        <w:t>The</w:t>
      </w:r>
      <w:r>
        <w:rPr>
          <w:spacing w:val="-2"/>
        </w:rPr>
        <w:t xml:space="preserve"> </w:t>
      </w:r>
      <w:r>
        <w:rPr/>
        <w:t>output</w:t>
      </w:r>
      <w:r>
        <w:rPr>
          <w:spacing w:val="-1"/>
        </w:rPr>
        <w:t xml:space="preserve"> </w:t>
      </w:r>
      <w:r>
        <w:rPr/>
        <w:t>will be</w:t>
      </w:r>
      <w:r>
        <w:rPr>
          <w:spacing w:val="-1"/>
        </w:rPr>
        <w:t xml:space="preserve"> </w:t>
      </w:r>
      <w:r>
        <w:rPr/>
        <w:t>as</w:t>
      </w:r>
      <w:r>
        <w:rPr>
          <w:spacing w:val="-1"/>
        </w:rPr>
        <w:t xml:space="preserve"> </w:t>
      </w:r>
      <w:r>
        <w:rPr>
          <w:spacing w:val="-2"/>
        </w:rPr>
        <w:t>follows:</w:t>
      </w:r>
    </w:p>
    <w:p>
      <w:pPr>
        <w:pStyle w:val="TextBody"/>
        <w:spacing w:before="4" w:after="0"/>
        <w:rPr>
          <w:sz w:val="14"/>
        </w:rPr>
      </w:pPr>
      <w:r>
        <w:rPr>
          <w:sz w:val="14"/>
        </w:rPr>
        <w:drawing>
          <wp:anchor behindDoc="0" distT="0" distB="0" distL="0" distR="0" simplePos="0" locked="0" layoutInCell="0" allowOverlap="1" relativeHeight="1468">
            <wp:simplePos x="0" y="0"/>
            <wp:positionH relativeFrom="page">
              <wp:posOffset>667385</wp:posOffset>
            </wp:positionH>
            <wp:positionV relativeFrom="paragraph">
              <wp:posOffset>139065</wp:posOffset>
            </wp:positionV>
            <wp:extent cx="5102225" cy="3968750"/>
            <wp:effectExtent l="0" t="0" r="0" b="0"/>
            <wp:wrapTopAndBottom/>
            <wp:docPr id="609" name="image13.jpeg" descr="Figure 7.16: The main layo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image13.jpeg" descr="Figure 7.16: The main layout  "/>
                    <pic:cNvPicPr>
                      <a:picLocks noChangeAspect="1" noChangeArrowheads="1"/>
                    </pic:cNvPicPr>
                  </pic:nvPicPr>
                  <pic:blipFill>
                    <a:blip r:embed="rId218"/>
                    <a:stretch>
                      <a:fillRect/>
                    </a:stretch>
                  </pic:blipFill>
                  <pic:spPr bwMode="auto">
                    <a:xfrm>
                      <a:off x="0" y="0"/>
                      <a:ext cx="5102225" cy="3968750"/>
                    </a:xfrm>
                    <a:prstGeom prst="rect">
                      <a:avLst/>
                    </a:prstGeom>
                  </pic:spPr>
                </pic:pic>
              </a:graphicData>
            </a:graphic>
          </wp:anchor>
        </w:drawing>
      </w:r>
    </w:p>
    <w:p>
      <w:pPr>
        <w:pStyle w:val="Normal"/>
        <w:spacing w:before="140" w:after="0"/>
        <w:ind w:left="2878" w:hanging="0"/>
        <w:rPr>
          <w:rFonts w:ascii="Open Sans SemiBold" w:hAnsi="Open Sans SemiBold"/>
          <w:b/>
          <w:b/>
          <w:sz w:val="18"/>
        </w:rPr>
      </w:pPr>
      <w:r>
        <w:rPr>
          <w:rFonts w:ascii="Open Sans SemiBold" w:hAnsi="Open Sans SemiBold"/>
          <w:b/>
          <w:sz w:val="18"/>
        </w:rPr>
        <w:t>Figure</w:t>
      </w:r>
      <w:r>
        <w:rPr>
          <w:rFonts w:ascii="Open Sans SemiBold" w:hAnsi="Open Sans SemiBold"/>
          <w:b/>
          <w:spacing w:val="-5"/>
          <w:sz w:val="18"/>
        </w:rPr>
        <w:t xml:space="preserve"> </w:t>
      </w:r>
      <w:r>
        <w:rPr>
          <w:rFonts w:ascii="Open Sans SemiBold" w:hAnsi="Open Sans SemiBold"/>
          <w:b/>
          <w:sz w:val="18"/>
        </w:rPr>
        <w:t>7.16:</w:t>
      </w:r>
      <w:r>
        <w:rPr>
          <w:rFonts w:ascii="Open Sans SemiBold" w:hAnsi="Open Sans SemiBold"/>
          <w:b/>
          <w:spacing w:val="-2"/>
          <w:sz w:val="18"/>
        </w:rPr>
        <w:t xml:space="preserve"> </w:t>
      </w:r>
      <w:r>
        <w:rPr>
          <w:rFonts w:ascii="Open Sans SemiBold" w:hAnsi="Open Sans SemiBold"/>
          <w:b/>
          <w:sz w:val="18"/>
        </w:rPr>
        <w:t>The</w:t>
      </w:r>
      <w:r>
        <w:rPr>
          <w:rFonts w:ascii="Open Sans SemiBold" w:hAnsi="Open Sans SemiBold"/>
          <w:b/>
          <w:spacing w:val="-2"/>
          <w:sz w:val="18"/>
        </w:rPr>
        <w:t xml:space="preserve"> </w:t>
      </w:r>
      <w:r>
        <w:rPr>
          <w:rFonts w:ascii="Open Sans SemiBold" w:hAnsi="Open Sans SemiBold"/>
          <w:b/>
          <w:sz w:val="18"/>
        </w:rPr>
        <w:t>main</w:t>
      </w:r>
      <w:r>
        <w:rPr>
          <w:rFonts w:ascii="Open Sans SemiBold" w:hAnsi="Open Sans SemiBold"/>
          <w:b/>
          <w:spacing w:val="-2"/>
          <w:sz w:val="18"/>
        </w:rPr>
        <w:t xml:space="preserve"> layout</w:t>
      </w:r>
    </w:p>
    <w:p>
      <w:pPr>
        <w:pStyle w:val="ListParagraph"/>
        <w:numPr>
          <w:ilvl w:val="0"/>
          <w:numId w:val="9"/>
        </w:numPr>
        <w:tabs>
          <w:tab w:val="clear" w:pos="720"/>
          <w:tab w:val="left" w:pos="554" w:leader="none"/>
        </w:tabs>
        <w:spacing w:before="154" w:after="0"/>
        <w:ind w:left="554" w:hanging="360"/>
        <w:jc w:val="left"/>
        <w:rPr>
          <w:sz w:val="20"/>
        </w:rPr>
      </w:pPr>
      <w:r>
        <w:rPr>
          <w:sz w:val="20"/>
        </w:rPr>
        <w:t>Include</w:t>
      </w:r>
      <w:r>
        <w:rPr>
          <w:spacing w:val="-7"/>
          <w:sz w:val="20"/>
        </w:rPr>
        <w:t xml:space="preserve"> </w:t>
      </w:r>
      <w:r>
        <w:rPr>
          <w:sz w:val="20"/>
        </w:rPr>
        <w:t>the</w:t>
      </w:r>
      <w:r>
        <w:rPr>
          <w:spacing w:val="-3"/>
          <w:sz w:val="20"/>
        </w:rPr>
        <w:t xml:space="preserve"> </w:t>
      </w:r>
      <w:r>
        <w:rPr>
          <w:sz w:val="20"/>
        </w:rPr>
        <w:t>Google</w:t>
      </w:r>
      <w:r>
        <w:rPr>
          <w:spacing w:val="-3"/>
          <w:sz w:val="20"/>
        </w:rPr>
        <w:t xml:space="preserve"> </w:t>
      </w:r>
      <w:r>
        <w:rPr>
          <w:sz w:val="20"/>
        </w:rPr>
        <w:t>Play</w:t>
      </w:r>
      <w:r>
        <w:rPr>
          <w:spacing w:val="-3"/>
          <w:sz w:val="20"/>
        </w:rPr>
        <w:t xml:space="preserve"> </w:t>
      </w:r>
      <w:r>
        <w:rPr>
          <w:sz w:val="20"/>
        </w:rPr>
        <w:t>location</w:t>
      </w:r>
      <w:r>
        <w:rPr>
          <w:spacing w:val="-3"/>
          <w:sz w:val="20"/>
        </w:rPr>
        <w:t xml:space="preserve"> </w:t>
      </w:r>
      <w:r>
        <w:rPr>
          <w:sz w:val="20"/>
        </w:rPr>
        <w:t>service</w:t>
      </w:r>
      <w:r>
        <w:rPr>
          <w:spacing w:val="-3"/>
          <w:sz w:val="20"/>
        </w:rPr>
        <w:t xml:space="preserve"> </w:t>
      </w:r>
      <w:r>
        <w:rPr>
          <w:sz w:val="20"/>
        </w:rPr>
        <w:t>in</w:t>
      </w:r>
      <w:r>
        <w:rPr>
          <w:spacing w:val="-3"/>
          <w:sz w:val="20"/>
        </w:rPr>
        <w:t xml:space="preserve"> </w:t>
      </w:r>
      <w:r>
        <w:rPr>
          <w:sz w:val="20"/>
        </w:rPr>
        <w:t>your</w:t>
      </w:r>
      <w:r>
        <w:rPr>
          <w:spacing w:val="-3"/>
          <w:sz w:val="20"/>
        </w:rPr>
        <w:t xml:space="preserve"> </w:t>
      </w:r>
      <w:r>
        <w:rPr>
          <w:sz w:val="20"/>
        </w:rPr>
        <w:t>app's</w:t>
      </w:r>
      <w:r>
        <w:rPr>
          <w:spacing w:val="-4"/>
          <w:sz w:val="20"/>
        </w:rPr>
        <w:t xml:space="preserve"> </w:t>
      </w:r>
      <w:r>
        <w:rPr>
          <w:rFonts w:ascii="Courier New" w:hAnsi="Courier New"/>
          <w:b/>
        </w:rPr>
        <w:t>build.gradle</w:t>
      </w:r>
      <w:r>
        <w:rPr>
          <w:rFonts w:ascii="Courier New" w:hAnsi="Courier New"/>
          <w:b/>
          <w:spacing w:val="-80"/>
        </w:rPr>
        <w:t xml:space="preserve"> </w:t>
      </w:r>
      <w:r>
        <w:rPr>
          <w:spacing w:val="-2"/>
          <w:sz w:val="20"/>
        </w:rPr>
        <w:t>file:</w:t>
      </w:r>
    </w:p>
    <w:p>
      <w:pPr>
        <w:pStyle w:val="TextBody"/>
        <w:spacing w:before="10" w:after="0"/>
        <w:rPr>
          <w:sz w:val="8"/>
        </w:rPr>
      </w:pPr>
      <w:r>
        <w:rPr>
          <w:sz w:val="8"/>
        </w:rPr>
        <mc:AlternateContent>
          <mc:Choice Requires="wpg">
            <w:drawing>
              <wp:anchor behindDoc="0" distT="0" distB="635" distL="0" distR="4445" simplePos="0" locked="0" layoutInCell="0" allowOverlap="1" relativeHeight="1617" wp14:anchorId="56D4B56B">
                <wp:simplePos x="0" y="0"/>
                <wp:positionH relativeFrom="page">
                  <wp:posOffset>662940</wp:posOffset>
                </wp:positionH>
                <wp:positionV relativeFrom="paragraph">
                  <wp:posOffset>90805</wp:posOffset>
                </wp:positionV>
                <wp:extent cx="5074920" cy="1019175"/>
                <wp:effectExtent l="0" t="635" r="635" b="0"/>
                <wp:wrapTopAndBottom/>
                <wp:docPr id="610" name="docshapegroup421"/>
                <a:graphic xmlns:a="http://schemas.openxmlformats.org/drawingml/2006/main">
                  <a:graphicData uri="http://schemas.microsoft.com/office/word/2010/wordprocessingGroup">
                    <wpg:wgp>
                      <wpg:cNvGrpSpPr/>
                      <wpg:grpSpPr>
                        <a:xfrm>
                          <a:off x="0" y="0"/>
                          <a:ext cx="5074920" cy="1019160"/>
                          <a:chOff x="0" y="0"/>
                          <a:chExt cx="5074920" cy="1019160"/>
                        </a:xfrm>
                      </wpg:grpSpPr>
                      <wps:wsp>
                        <wps:cNvSpPr/>
                        <wps:spPr>
                          <a:xfrm>
                            <a:off x="0" y="6480"/>
                            <a:ext cx="5074920" cy="1006560"/>
                          </a:xfrm>
                          <a:prstGeom prst="rect">
                            <a:avLst/>
                          </a:prstGeom>
                          <a:solidFill>
                            <a:srgbClr val="f6f6f6"/>
                          </a:solidFill>
                          <a:ln w="0">
                            <a:noFill/>
                          </a:ln>
                        </wps:spPr>
                        <wps:style>
                          <a:lnRef idx="0"/>
                          <a:fillRef idx="0"/>
                          <a:effectRef idx="0"/>
                          <a:fontRef idx="minor"/>
                        </wps:style>
                        <wps:bodyPr/>
                      </wps:wsp>
                      <wps:wsp>
                        <wps:cNvSpPr/>
                        <wps:spPr>
                          <a:xfrm>
                            <a:off x="0" y="0"/>
                            <a:ext cx="5074920" cy="1019160"/>
                          </a:xfrm>
                          <a:custGeom>
                            <a:avLst/>
                            <a:gdLst>
                              <a:gd name="textAreaLeft" fmla="*/ 0 w 2877120"/>
                              <a:gd name="textAreaRight" fmla="*/ 2879280 w 2877120"/>
                              <a:gd name="textAreaTop" fmla="*/ 0 h 577800"/>
                              <a:gd name="textAreaBottom" fmla="*/ 579960 h 577800"/>
                            </a:gdLst>
                            <a:ahLst/>
                            <a:rect l="textAreaLeft" t="textAreaTop" r="textAreaRight" b="textAreaBottom"/>
                            <a:pathLst>
                              <a:path w="7992" h="1605">
                                <a:moveTo>
                                  <a:pt x="7992" y="1584"/>
                                </a:moveTo>
                                <a:lnTo>
                                  <a:pt x="0" y="1584"/>
                                </a:lnTo>
                                <a:lnTo>
                                  <a:pt x="0" y="1604"/>
                                </a:lnTo>
                                <a:lnTo>
                                  <a:pt x="7992" y="1604"/>
                                </a:lnTo>
                                <a:lnTo>
                                  <a:pt x="7992" y="15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99360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dependencies</w:t>
                              </w:r>
                              <w:r>
                                <w:rPr>
                                  <w:rFonts w:ascii="Courier New" w:hAnsi="Courier New"/>
                                  <w:spacing w:val="-12"/>
                                  <w:sz w:val="18"/>
                                </w:rPr>
                                <w:t xml:space="preserve"> </w:t>
                              </w:r>
                              <w:r>
                                <w:rPr>
                                  <w:rFonts w:ascii="Courier New" w:hAnsi="Courier New"/>
                                  <w:spacing w:val="-10"/>
                                  <w:sz w:val="18"/>
                                </w:rPr>
                                <w:t>{</w:t>
                              </w:r>
                            </w:p>
                            <w:p>
                              <w:pPr>
                                <w:pStyle w:val="Normal"/>
                                <w:spacing w:lineRule="exact" w:line="202" w:before="76" w:after="0"/>
                                <w:ind w:left="885" w:hanging="0"/>
                                <w:rPr>
                                  <w:rFonts w:ascii="Courier New" w:hAnsi="Courier New"/>
                                  <w:b/>
                                  <w:b/>
                                  <w:sz w:val="18"/>
                                </w:rPr>
                              </w:pPr>
                              <w:r>
                                <w:rPr>
                                  <w:rFonts w:ascii="Courier New" w:hAnsi="Courier New"/>
                                  <w:b/>
                                  <w:spacing w:val="-2"/>
                                  <w:sz w:val="18"/>
                                </w:rPr>
                                <w:t>implementation</w:t>
                              </w:r>
                              <w:r>
                                <w:rPr>
                                  <w:rFonts w:ascii="Courier New" w:hAnsi="Courier New"/>
                                  <w:b/>
                                  <w:spacing w:val="41"/>
                                  <w:sz w:val="18"/>
                                </w:rPr>
                                <w:t xml:space="preserve"> </w:t>
                              </w:r>
                              <w:r>
                                <w:rPr>
                                  <w:rFonts w:ascii="Courier New" w:hAnsi="Courier New"/>
                                  <w:b/>
                                  <w:spacing w:val="-2"/>
                                  <w:sz w:val="18"/>
                                </w:rPr>
                                <w:t>"com.google.android.gms:play-services-</w:t>
                              </w:r>
                            </w:p>
                            <w:p>
                              <w:pPr>
                                <w:pStyle w:val="Normal"/>
                                <w:spacing w:lineRule="exact" w:line="202"/>
                                <w:ind w:left="453" w:hanging="0"/>
                                <w:rPr>
                                  <w:rFonts w:ascii="Courier New" w:hAnsi="Courier New"/>
                                  <w:b/>
                                  <w:b/>
                                  <w:sz w:val="18"/>
                                </w:rPr>
                              </w:pPr>
                              <w:r>
                                <w:rPr>
                                  <w:rFonts w:ascii="Courier New" w:hAnsi="Courier New"/>
                                  <w:b/>
                                  <w:spacing w:val="-2"/>
                                  <w:sz w:val="18"/>
                                </w:rPr>
                                <w:t>location:17.1.0"</w:t>
                              </w:r>
                            </w:p>
                            <w:p>
                              <w:pPr>
                                <w:pStyle w:val="Normal"/>
                                <w:spacing w:before="16" w:after="0"/>
                                <w:ind w:left="885" w:hanging="0"/>
                                <w:rPr>
                                  <w:rFonts w:ascii="Courier New" w:hAnsi="Courier New"/>
                                  <w:sz w:val="18"/>
                                </w:rPr>
                              </w:pPr>
                              <w:r>
                                <w:rPr>
                                  <w:rFonts w:ascii="Courier New" w:hAnsi="Courier New"/>
                                  <w:spacing w:val="-5"/>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421" style="position:absolute;margin-left:52.2pt;margin-top:7.15pt;width:399.6pt;height:80.25pt" coordorigin="1044,143" coordsize="7992,1605">
                <v:rect id="shape_0" path="m0,0l-2147483645,0l-2147483645,-2147483646l0,-2147483646xe" fillcolor="#f6f6f6" stroked="f" o:allowincell="f" style="position:absolute;left:1044;top:153;width:7991;height:158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3;width:7991;height:156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dependencies</w:t>
                        </w:r>
                        <w:r>
                          <w:rPr>
                            <w:rFonts w:ascii="Courier New" w:hAnsi="Courier New"/>
                            <w:spacing w:val="-12"/>
                            <w:sz w:val="18"/>
                          </w:rPr>
                          <w:t xml:space="preserve"> </w:t>
                        </w:r>
                        <w:r>
                          <w:rPr>
                            <w:rFonts w:ascii="Courier New" w:hAnsi="Courier New"/>
                            <w:spacing w:val="-10"/>
                            <w:sz w:val="18"/>
                          </w:rPr>
                          <w:t>{</w:t>
                        </w:r>
                      </w:p>
                      <w:p>
                        <w:pPr>
                          <w:pStyle w:val="Normal"/>
                          <w:spacing w:lineRule="exact" w:line="202" w:before="76" w:after="0"/>
                          <w:ind w:left="885" w:hanging="0"/>
                          <w:rPr>
                            <w:rFonts w:ascii="Courier New" w:hAnsi="Courier New"/>
                            <w:b/>
                            <w:b/>
                            <w:sz w:val="18"/>
                          </w:rPr>
                        </w:pPr>
                        <w:r>
                          <w:rPr>
                            <w:rFonts w:ascii="Courier New" w:hAnsi="Courier New"/>
                            <w:b/>
                            <w:spacing w:val="-2"/>
                            <w:sz w:val="18"/>
                          </w:rPr>
                          <w:t>implementation</w:t>
                        </w:r>
                        <w:r>
                          <w:rPr>
                            <w:rFonts w:ascii="Courier New" w:hAnsi="Courier New"/>
                            <w:b/>
                            <w:spacing w:val="41"/>
                            <w:sz w:val="18"/>
                          </w:rPr>
                          <w:t xml:space="preserve"> </w:t>
                        </w:r>
                        <w:r>
                          <w:rPr>
                            <w:rFonts w:ascii="Courier New" w:hAnsi="Courier New"/>
                            <w:b/>
                            <w:spacing w:val="-2"/>
                            <w:sz w:val="18"/>
                          </w:rPr>
                          <w:t>"com.google.android.gms:play-services-</w:t>
                        </w:r>
                      </w:p>
                      <w:p>
                        <w:pPr>
                          <w:pStyle w:val="Normal"/>
                          <w:spacing w:lineRule="exact" w:line="202"/>
                          <w:ind w:left="453" w:hanging="0"/>
                          <w:rPr>
                            <w:rFonts w:ascii="Courier New" w:hAnsi="Courier New"/>
                            <w:b/>
                            <w:b/>
                            <w:sz w:val="18"/>
                          </w:rPr>
                        </w:pPr>
                        <w:r>
                          <w:rPr>
                            <w:rFonts w:ascii="Courier New" w:hAnsi="Courier New"/>
                            <w:b/>
                            <w:spacing w:val="-2"/>
                            <w:sz w:val="18"/>
                          </w:rPr>
                          <w:t>location:17.1.0"</w:t>
                        </w:r>
                      </w:p>
                      <w:p>
                        <w:pPr>
                          <w:pStyle w:val="Normal"/>
                          <w:spacing w:before="16" w:after="0"/>
                          <w:ind w:left="885" w:hanging="0"/>
                          <w:rPr>
                            <w:rFonts w:ascii="Courier New" w:hAnsi="Courier New"/>
                            <w:sz w:val="18"/>
                          </w:rPr>
                        </w:pPr>
                        <w:r>
                          <w:rPr>
                            <w:rFonts w:ascii="Courier New" w:hAnsi="Courier New"/>
                            <w:spacing w:val="-5"/>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ListParagraph"/>
        <w:numPr>
          <w:ilvl w:val="0"/>
          <w:numId w:val="9"/>
        </w:numPr>
        <w:tabs>
          <w:tab w:val="clear" w:pos="720"/>
          <w:tab w:val="left" w:pos="554" w:leader="none"/>
        </w:tabs>
        <w:spacing w:lineRule="auto" w:line="247"/>
        <w:ind w:left="554" w:right="1157" w:hanging="360"/>
        <w:jc w:val="left"/>
        <w:rPr>
          <w:sz w:val="20"/>
        </w:rPr>
      </w:pPr>
      <w:bookmarkStart w:id="1" w:name="_heading=h.gjdgxs"/>
      <w:bookmarkEnd w:id="1"/>
      <w:r>
        <w:rPr>
          <w:sz w:val="20"/>
        </w:rPr>
        <w:t>Request</w:t>
      </w:r>
      <w:r>
        <w:rPr>
          <w:spacing w:val="-5"/>
          <w:sz w:val="20"/>
        </w:rPr>
        <w:t xml:space="preserve"> </w:t>
      </w:r>
      <w:r>
        <w:rPr>
          <w:sz w:val="20"/>
        </w:rPr>
        <w:t>the</w:t>
      </w:r>
      <w:r>
        <w:rPr>
          <w:spacing w:val="-4"/>
          <w:sz w:val="20"/>
        </w:rPr>
        <w:t xml:space="preserve"> </w:t>
      </w:r>
      <w:r>
        <w:rPr>
          <w:sz w:val="20"/>
        </w:rPr>
        <w:t>user's</w:t>
      </w:r>
      <w:r>
        <w:rPr>
          <w:spacing w:val="-4"/>
          <w:sz w:val="20"/>
        </w:rPr>
        <w:t xml:space="preserve"> </w:t>
      </w:r>
      <w:r>
        <w:rPr>
          <w:sz w:val="20"/>
        </w:rPr>
        <w:t>permission</w:t>
      </w:r>
      <w:r>
        <w:rPr>
          <w:spacing w:val="-4"/>
          <w:sz w:val="20"/>
        </w:rPr>
        <w:t xml:space="preserve"> </w:t>
      </w:r>
      <w:r>
        <w:rPr>
          <w:sz w:val="20"/>
        </w:rPr>
        <w:t>to</w:t>
      </w:r>
      <w:r>
        <w:rPr>
          <w:spacing w:val="-4"/>
          <w:sz w:val="20"/>
        </w:rPr>
        <w:t xml:space="preserve"> </w:t>
      </w:r>
      <w:r>
        <w:rPr>
          <w:sz w:val="20"/>
        </w:rPr>
        <w:t>access</w:t>
      </w:r>
      <w:r>
        <w:rPr>
          <w:spacing w:val="-5"/>
          <w:sz w:val="20"/>
        </w:rPr>
        <w:t xml:space="preserve"> </w:t>
      </w:r>
      <w:r>
        <w:rPr>
          <w:sz w:val="20"/>
        </w:rPr>
        <w:t>their</w:t>
      </w:r>
      <w:r>
        <w:rPr>
          <w:spacing w:val="-4"/>
          <w:sz w:val="20"/>
        </w:rPr>
        <w:t xml:space="preserve"> </w:t>
      </w:r>
      <w:r>
        <w:rPr>
          <w:sz w:val="20"/>
        </w:rPr>
        <w:t>location.</w:t>
      </w:r>
      <w:r>
        <w:rPr>
          <w:spacing w:val="-4"/>
          <w:sz w:val="20"/>
        </w:rPr>
        <w:t xml:space="preserve"> </w:t>
      </w:r>
      <w:r>
        <w:rPr>
          <w:sz w:val="20"/>
        </w:rPr>
        <w:t>Present</w:t>
      </w:r>
      <w:r>
        <w:rPr>
          <w:spacing w:val="-4"/>
          <w:sz w:val="20"/>
        </w:rPr>
        <w:t xml:space="preserve"> </w:t>
      </w:r>
      <w:r>
        <w:rPr>
          <w:sz w:val="20"/>
        </w:rPr>
        <w:t>the</w:t>
      </w:r>
      <w:r>
        <w:rPr>
          <w:spacing w:val="-4"/>
          <w:sz w:val="20"/>
        </w:rPr>
        <w:t xml:space="preserve"> </w:t>
      </w:r>
      <w:r>
        <w:rPr>
          <w:sz w:val="20"/>
        </w:rPr>
        <w:t>rationale</w:t>
      </w:r>
      <w:r>
        <w:rPr>
          <w:spacing w:val="-5"/>
          <w:sz w:val="20"/>
        </w:rPr>
        <w:t xml:space="preserve"> </w:t>
      </w:r>
      <w:r>
        <w:rPr>
          <w:sz w:val="20"/>
        </w:rPr>
        <w:t>if the SDK tells your app it is required:</w:t>
      </w:r>
    </w:p>
    <w:p>
      <w:pPr>
        <w:sectPr>
          <w:headerReference w:type="even" r:id="rId219"/>
          <w:headerReference w:type="default" r:id="rId220"/>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6" w:after="0"/>
        <w:rPr>
          <w:sz w:val="8"/>
        </w:rPr>
      </w:pPr>
      <w:r>
        <w:rPr>
          <w:sz w:val="8"/>
        </w:rPr>
        <mc:AlternateContent>
          <mc:Choice Requires="wpg">
            <w:drawing>
              <wp:anchor behindDoc="0" distT="0" distB="635" distL="0" distR="4445" simplePos="0" locked="0" layoutInCell="0" allowOverlap="1" relativeHeight="1619" wp14:anchorId="7F317628">
                <wp:simplePos x="0" y="0"/>
                <wp:positionH relativeFrom="page">
                  <wp:posOffset>662940</wp:posOffset>
                </wp:positionH>
                <wp:positionV relativeFrom="paragraph">
                  <wp:posOffset>88265</wp:posOffset>
                </wp:positionV>
                <wp:extent cx="5074920" cy="754380"/>
                <wp:effectExtent l="0" t="0" r="635" b="635"/>
                <wp:wrapTopAndBottom/>
                <wp:docPr id="612" name="docshapegroup425"/>
                <a:graphic xmlns:a="http://schemas.openxmlformats.org/drawingml/2006/main">
                  <a:graphicData uri="http://schemas.microsoft.com/office/word/2010/wordprocessingGroup">
                    <wpg:wgp>
                      <wpg:cNvGrpSpPr/>
                      <wpg:grpSpPr>
                        <a:xfrm>
                          <a:off x="0" y="0"/>
                          <a:ext cx="5074920" cy="754560"/>
                          <a:chOff x="0" y="0"/>
                          <a:chExt cx="5074920" cy="754560"/>
                        </a:xfrm>
                      </wpg:grpSpPr>
                      <wps:wsp>
                        <wps:cNvSpPr/>
                        <wps:spPr>
                          <a:xfrm>
                            <a:off x="0" y="6480"/>
                            <a:ext cx="5074920" cy="741600"/>
                          </a:xfrm>
                          <a:prstGeom prst="rect">
                            <a:avLst/>
                          </a:prstGeom>
                          <a:solidFill>
                            <a:srgbClr val="f6f6f6"/>
                          </a:solidFill>
                          <a:ln w="0">
                            <a:noFill/>
                          </a:ln>
                        </wps:spPr>
                        <wps:style>
                          <a:lnRef idx="0"/>
                          <a:fillRef idx="0"/>
                          <a:effectRef idx="0"/>
                          <a:fontRef idx="minor"/>
                        </wps:style>
                        <wps:bodyPr/>
                      </wps:wsp>
                      <wps:wsp>
                        <wps:cNvSpPr/>
                        <wps:spPr>
                          <a:xfrm>
                            <a:off x="0" y="0"/>
                            <a:ext cx="5074920" cy="754560"/>
                          </a:xfrm>
                          <a:custGeom>
                            <a:avLst/>
                            <a:gdLst>
                              <a:gd name="textAreaLeft" fmla="*/ 0 w 2877120"/>
                              <a:gd name="textAreaRight" fmla="*/ 2879280 w 2877120"/>
                              <a:gd name="textAreaTop" fmla="*/ 0 h 427680"/>
                              <a:gd name="textAreaBottom" fmla="*/ 429840 h 427680"/>
                            </a:gdLst>
                            <a:ahLst/>
                            <a:rect l="textAreaLeft" t="textAreaTop" r="textAreaRight" b="textAreaBottom"/>
                            <a:pathLst>
                              <a:path w="7992" h="1188">
                                <a:moveTo>
                                  <a:pt x="7992" y="1168"/>
                                </a:moveTo>
                                <a:lnTo>
                                  <a:pt x="0" y="1168"/>
                                </a:lnTo>
                                <a:lnTo>
                                  <a:pt x="0" y="1188"/>
                                </a:lnTo>
                                <a:lnTo>
                                  <a:pt x="7992" y="1188"/>
                                </a:lnTo>
                                <a:lnTo>
                                  <a:pt x="7992" y="1168"/>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729000"/>
                          </a:xfrm>
                          <a:prstGeom prst="rect">
                            <a:avLst/>
                          </a:prstGeom>
                          <a:noFill/>
                          <a:ln w="0">
                            <a:noFill/>
                          </a:ln>
                        </wps:spPr>
                        <wps:style>
                          <a:lnRef idx="0"/>
                          <a:fillRef idx="0"/>
                          <a:effectRef idx="0"/>
                          <a:fontRef idx="minor"/>
                        </wps:style>
                        <wps:txbx>
                          <w:txbxContent>
                            <w:p>
                              <w:pPr>
                                <w:pStyle w:val="Normal"/>
                                <w:spacing w:before="44" w:after="0"/>
                                <w:ind w:left="453" w:hanging="0"/>
                                <w:rPr>
                                  <w:rFonts w:ascii="Courier New" w:hAnsi="Courier New"/>
                                  <w:b/>
                                  <w:b/>
                                  <w:sz w:val="18"/>
                                </w:rPr>
                              </w:pPr>
                              <w:r>
                                <w:rPr>
                                  <w:rFonts w:ascii="Courier New" w:hAnsi="Courier New"/>
                                  <w:b/>
                                  <w:sz w:val="18"/>
                                </w:rPr>
                                <w:t>private</w:t>
                              </w:r>
                              <w:r>
                                <w:rPr>
                                  <w:rFonts w:ascii="Courier New" w:hAnsi="Courier New"/>
                                  <w:b/>
                                  <w:spacing w:val="-12"/>
                                  <w:sz w:val="18"/>
                                </w:rPr>
                                <w:t xml:space="preserve"> </w:t>
                              </w:r>
                              <w:r>
                                <w:rPr>
                                  <w:rFonts w:ascii="Courier New" w:hAnsi="Courier New"/>
                                  <w:b/>
                                  <w:sz w:val="18"/>
                                </w:rPr>
                                <w:t>const</w:t>
                              </w:r>
                              <w:r>
                                <w:rPr>
                                  <w:rFonts w:ascii="Courier New" w:hAnsi="Courier New"/>
                                  <w:b/>
                                  <w:spacing w:val="-10"/>
                                  <w:sz w:val="18"/>
                                </w:rPr>
                                <w:t xml:space="preserve"> </w:t>
                              </w:r>
                              <w:r>
                                <w:rPr>
                                  <w:rFonts w:ascii="Courier New" w:hAnsi="Courier New"/>
                                  <w:b/>
                                  <w:sz w:val="18"/>
                                </w:rPr>
                                <w:t>val</w:t>
                              </w:r>
                              <w:r>
                                <w:rPr>
                                  <w:rFonts w:ascii="Courier New" w:hAnsi="Courier New"/>
                                  <w:b/>
                                  <w:spacing w:val="-9"/>
                                  <w:sz w:val="18"/>
                                </w:rPr>
                                <w:t xml:space="preserve"> </w:t>
                              </w:r>
                              <w:r>
                                <w:rPr>
                                  <w:rFonts w:ascii="Courier New" w:hAnsi="Courier New"/>
                                  <w:b/>
                                  <w:sz w:val="18"/>
                                </w:rPr>
                                <w:t>PERMISSION_CODE_REQUEST_LOCATION</w:t>
                              </w:r>
                              <w:r>
                                <w:rPr>
                                  <w:rFonts w:ascii="Courier New" w:hAnsi="Courier New"/>
                                  <w:b/>
                                  <w:spacing w:val="-10"/>
                                  <w:sz w:val="18"/>
                                </w:rPr>
                                <w:t xml:space="preserve"> </w:t>
                              </w:r>
                              <w:r>
                                <w:rPr>
                                  <w:rFonts w:ascii="Courier New" w:hAnsi="Courier New"/>
                                  <w:b/>
                                  <w:sz w:val="18"/>
                                </w:rPr>
                                <w:t>=</w:t>
                              </w:r>
                              <w:r>
                                <w:rPr>
                                  <w:rFonts w:ascii="Courier New" w:hAnsi="Courier New"/>
                                  <w:b/>
                                  <w:spacing w:val="-9"/>
                                  <w:sz w:val="18"/>
                                </w:rPr>
                                <w:t xml:space="preserve"> </w:t>
                              </w:r>
                              <w:r>
                                <w:rPr>
                                  <w:rFonts w:ascii="Courier New" w:hAnsi="Courier New"/>
                                  <w:b/>
                                  <w:spacing w:val="-10"/>
                                  <w:sz w:val="18"/>
                                </w:rPr>
                                <w:t>1</w:t>
                              </w:r>
                            </w:p>
                            <w:p>
                              <w:pPr>
                                <w:pStyle w:val="Normal"/>
                                <w:rPr>
                                  <w:rFonts w:ascii="Courier New" w:hAnsi="Courier New"/>
                                  <w:b/>
                                  <w:b/>
                                  <w:sz w:val="20"/>
                                </w:rPr>
                              </w:pPr>
                              <w:r>
                                <w:rPr>
                                  <w:rFonts w:ascii="Courier New" w:hAnsi="Courier New"/>
                                  <w:b/>
                                  <w:sz w:val="20"/>
                                </w:rPr>
                              </w:r>
                            </w:p>
                            <w:p>
                              <w:pPr>
                                <w:pStyle w:val="Normal"/>
                                <w:spacing w:before="129" w:after="0"/>
                                <w:ind w:left="453" w:hanging="0"/>
                                <w:rPr>
                                  <w:rFonts w:ascii="Courier New" w:hAnsi="Courier New"/>
                                  <w:sz w:val="18"/>
                                </w:rPr>
                              </w:pPr>
                              <w:r>
                                <w:rPr>
                                  <w:rFonts w:ascii="Courier New" w:hAnsi="Courier New"/>
                                  <w:sz w:val="18"/>
                                </w:rPr>
                                <w:t>class</w:t>
                              </w:r>
                              <w:r>
                                <w:rPr>
                                  <w:rFonts w:ascii="Courier New" w:hAnsi="Courier New"/>
                                  <w:spacing w:val="-12"/>
                                  <w:sz w:val="18"/>
                                </w:rPr>
                                <w:t xml:space="preserve"> </w:t>
                              </w:r>
                              <w:r>
                                <w:rPr>
                                  <w:rFonts w:ascii="Courier New" w:hAnsi="Courier New"/>
                                  <w:sz w:val="18"/>
                                </w:rPr>
                                <w:t>MapsActivity</w:t>
                              </w:r>
                              <w:r>
                                <w:rPr>
                                  <w:rFonts w:ascii="Courier New" w:hAnsi="Courier New"/>
                                  <w:spacing w:val="-11"/>
                                  <w:sz w:val="18"/>
                                </w:rPr>
                                <w:t xml:space="preserve"> </w:t>
                              </w:r>
                              <w:r>
                                <w:rPr>
                                  <w:rFonts w:ascii="Courier New" w:hAnsi="Courier New"/>
                                  <w:sz w:val="18"/>
                                </w:rPr>
                                <w:t>:</w:t>
                              </w:r>
                              <w:r>
                                <w:rPr>
                                  <w:rFonts w:ascii="Courier New" w:hAnsi="Courier New"/>
                                  <w:spacing w:val="-11"/>
                                  <w:sz w:val="18"/>
                                </w:rPr>
                                <w:t xml:space="preserve"> </w:t>
                              </w:r>
                              <w:r>
                                <w:rPr>
                                  <w:rFonts w:ascii="Courier New" w:hAnsi="Courier New"/>
                                  <w:sz w:val="18"/>
                                </w:rPr>
                                <w:t>AppCompatActivity(),</w:t>
                              </w:r>
                              <w:r>
                                <w:rPr>
                                  <w:rFonts w:ascii="Courier New" w:hAnsi="Courier New"/>
                                  <w:spacing w:val="-11"/>
                                  <w:sz w:val="18"/>
                                </w:rPr>
                                <w:t xml:space="preserve"> </w:t>
                              </w:r>
                              <w:r>
                                <w:rPr>
                                  <w:rFonts w:ascii="Courier New" w:hAnsi="Courier New"/>
                                  <w:sz w:val="18"/>
                                </w:rPr>
                                <w:t>OnMapReadyCallback</w:t>
                              </w:r>
                              <w:r>
                                <w:rPr>
                                  <w:rFonts w:ascii="Courier New" w:hAnsi="Courier New"/>
                                  <w:spacing w:val="-11"/>
                                  <w:sz w:val="18"/>
                                </w:rPr>
                                <w:t xml:space="preserve"> </w:t>
                              </w:r>
                              <w:r>
                                <w:rPr>
                                  <w:rFonts w:ascii="Courier New" w:hAnsi="Courier New"/>
                                  <w:spacing w:val="-10"/>
                                  <w:sz w:val="18"/>
                                </w:rPr>
                                <w:t>{</w:t>
                              </w:r>
                            </w:p>
                            <w:p>
                              <w:pPr>
                                <w:pStyle w:val="Normal"/>
                                <w:spacing w:before="76" w:after="0"/>
                                <w:ind w:left="885" w:hanging="0"/>
                                <w:rPr>
                                  <w:rFonts w:ascii="Courier New" w:hAnsi="Courier New"/>
                                  <w:sz w:val="18"/>
                                </w:rPr>
                              </w:pPr>
                              <w:r>
                                <w:rPr>
                                  <w:rFonts w:ascii="Courier New" w:hAnsi="Courier New"/>
                                  <w:spacing w:val="-5"/>
                                  <w:sz w:val="18"/>
                                </w:rPr>
                                <w:t>...</w:t>
                              </w:r>
                            </w:p>
                          </w:txbxContent>
                        </wps:txbx>
                        <wps:bodyPr lIns="0" rIns="0" tIns="0" bIns="0" anchor="t">
                          <a:noAutofit/>
                        </wps:bodyPr>
                      </wps:wsp>
                    </wpg:wgp>
                  </a:graphicData>
                </a:graphic>
              </wp:anchor>
            </w:drawing>
          </mc:Choice>
          <mc:Fallback>
            <w:pict>
              <v:group id="shape_0" alt="docshapegroup425" style="position:absolute;margin-left:52.2pt;margin-top:6.95pt;width:399.6pt;height:59.4pt" coordorigin="1044,139" coordsize="7992,1188">
                <v:rect id="shape_0" path="m0,0l-2147483645,0l-2147483645,-2147483646l0,-2147483646xe" fillcolor="#f6f6f6" stroked="f" o:allowincell="f" style="position:absolute;left:1044;top:149;width:7991;height:1167;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59;width:7991;height:1147;mso-wrap-style:square;v-text-anchor:top;mso-position-horizontal-relative:page">
                  <v:fill o:detectmouseclick="t" on="false"/>
                  <v:stroke color="#3465a4" joinstyle="round" endcap="flat"/>
                  <v:textbox>
                    <w:txbxContent>
                      <w:p>
                        <w:pPr>
                          <w:pStyle w:val="Normal"/>
                          <w:spacing w:before="44" w:after="0"/>
                          <w:ind w:left="453" w:hanging="0"/>
                          <w:rPr>
                            <w:rFonts w:ascii="Courier New" w:hAnsi="Courier New"/>
                            <w:b/>
                            <w:b/>
                            <w:sz w:val="18"/>
                          </w:rPr>
                        </w:pPr>
                        <w:r>
                          <w:rPr>
                            <w:rFonts w:ascii="Courier New" w:hAnsi="Courier New"/>
                            <w:b/>
                            <w:sz w:val="18"/>
                          </w:rPr>
                          <w:t>private</w:t>
                        </w:r>
                        <w:r>
                          <w:rPr>
                            <w:rFonts w:ascii="Courier New" w:hAnsi="Courier New"/>
                            <w:b/>
                            <w:spacing w:val="-12"/>
                            <w:sz w:val="18"/>
                          </w:rPr>
                          <w:t xml:space="preserve"> </w:t>
                        </w:r>
                        <w:r>
                          <w:rPr>
                            <w:rFonts w:ascii="Courier New" w:hAnsi="Courier New"/>
                            <w:b/>
                            <w:sz w:val="18"/>
                          </w:rPr>
                          <w:t>const</w:t>
                        </w:r>
                        <w:r>
                          <w:rPr>
                            <w:rFonts w:ascii="Courier New" w:hAnsi="Courier New"/>
                            <w:b/>
                            <w:spacing w:val="-10"/>
                            <w:sz w:val="18"/>
                          </w:rPr>
                          <w:t xml:space="preserve"> </w:t>
                        </w:r>
                        <w:r>
                          <w:rPr>
                            <w:rFonts w:ascii="Courier New" w:hAnsi="Courier New"/>
                            <w:b/>
                            <w:sz w:val="18"/>
                          </w:rPr>
                          <w:t>val</w:t>
                        </w:r>
                        <w:r>
                          <w:rPr>
                            <w:rFonts w:ascii="Courier New" w:hAnsi="Courier New"/>
                            <w:b/>
                            <w:spacing w:val="-9"/>
                            <w:sz w:val="18"/>
                          </w:rPr>
                          <w:t xml:space="preserve"> </w:t>
                        </w:r>
                        <w:r>
                          <w:rPr>
                            <w:rFonts w:ascii="Courier New" w:hAnsi="Courier New"/>
                            <w:b/>
                            <w:sz w:val="18"/>
                          </w:rPr>
                          <w:t>PERMISSION_CODE_REQUEST_LOCATION</w:t>
                        </w:r>
                        <w:r>
                          <w:rPr>
                            <w:rFonts w:ascii="Courier New" w:hAnsi="Courier New"/>
                            <w:b/>
                            <w:spacing w:val="-10"/>
                            <w:sz w:val="18"/>
                          </w:rPr>
                          <w:t xml:space="preserve"> </w:t>
                        </w:r>
                        <w:r>
                          <w:rPr>
                            <w:rFonts w:ascii="Courier New" w:hAnsi="Courier New"/>
                            <w:b/>
                            <w:sz w:val="18"/>
                          </w:rPr>
                          <w:t>=</w:t>
                        </w:r>
                        <w:r>
                          <w:rPr>
                            <w:rFonts w:ascii="Courier New" w:hAnsi="Courier New"/>
                            <w:b/>
                            <w:spacing w:val="-9"/>
                            <w:sz w:val="18"/>
                          </w:rPr>
                          <w:t xml:space="preserve"> </w:t>
                        </w:r>
                        <w:r>
                          <w:rPr>
                            <w:rFonts w:ascii="Courier New" w:hAnsi="Courier New"/>
                            <w:b/>
                            <w:spacing w:val="-10"/>
                            <w:sz w:val="18"/>
                          </w:rPr>
                          <w:t>1</w:t>
                        </w:r>
                      </w:p>
                      <w:p>
                        <w:pPr>
                          <w:pStyle w:val="Normal"/>
                          <w:rPr>
                            <w:rFonts w:ascii="Courier New" w:hAnsi="Courier New"/>
                            <w:b/>
                            <w:b/>
                            <w:sz w:val="20"/>
                          </w:rPr>
                        </w:pPr>
                        <w:r>
                          <w:rPr>
                            <w:rFonts w:ascii="Courier New" w:hAnsi="Courier New"/>
                            <w:b/>
                            <w:sz w:val="20"/>
                          </w:rPr>
                        </w:r>
                      </w:p>
                      <w:p>
                        <w:pPr>
                          <w:pStyle w:val="Normal"/>
                          <w:spacing w:before="129" w:after="0"/>
                          <w:ind w:left="453" w:hanging="0"/>
                          <w:rPr>
                            <w:rFonts w:ascii="Courier New" w:hAnsi="Courier New"/>
                            <w:sz w:val="18"/>
                          </w:rPr>
                        </w:pPr>
                        <w:r>
                          <w:rPr>
                            <w:rFonts w:ascii="Courier New" w:hAnsi="Courier New"/>
                            <w:sz w:val="18"/>
                          </w:rPr>
                          <w:t>class</w:t>
                        </w:r>
                        <w:r>
                          <w:rPr>
                            <w:rFonts w:ascii="Courier New" w:hAnsi="Courier New"/>
                            <w:spacing w:val="-12"/>
                            <w:sz w:val="18"/>
                          </w:rPr>
                          <w:t xml:space="preserve"> </w:t>
                        </w:r>
                        <w:r>
                          <w:rPr>
                            <w:rFonts w:ascii="Courier New" w:hAnsi="Courier New"/>
                            <w:sz w:val="18"/>
                          </w:rPr>
                          <w:t>MapsActivity</w:t>
                        </w:r>
                        <w:r>
                          <w:rPr>
                            <w:rFonts w:ascii="Courier New" w:hAnsi="Courier New"/>
                            <w:spacing w:val="-11"/>
                            <w:sz w:val="18"/>
                          </w:rPr>
                          <w:t xml:space="preserve"> </w:t>
                        </w:r>
                        <w:r>
                          <w:rPr>
                            <w:rFonts w:ascii="Courier New" w:hAnsi="Courier New"/>
                            <w:sz w:val="18"/>
                          </w:rPr>
                          <w:t>:</w:t>
                        </w:r>
                        <w:r>
                          <w:rPr>
                            <w:rFonts w:ascii="Courier New" w:hAnsi="Courier New"/>
                            <w:spacing w:val="-11"/>
                            <w:sz w:val="18"/>
                          </w:rPr>
                          <w:t xml:space="preserve"> </w:t>
                        </w:r>
                        <w:r>
                          <w:rPr>
                            <w:rFonts w:ascii="Courier New" w:hAnsi="Courier New"/>
                            <w:sz w:val="18"/>
                          </w:rPr>
                          <w:t>AppCompatActivity(),</w:t>
                        </w:r>
                        <w:r>
                          <w:rPr>
                            <w:rFonts w:ascii="Courier New" w:hAnsi="Courier New"/>
                            <w:spacing w:val="-11"/>
                            <w:sz w:val="18"/>
                          </w:rPr>
                          <w:t xml:space="preserve"> </w:t>
                        </w:r>
                        <w:r>
                          <w:rPr>
                            <w:rFonts w:ascii="Courier New" w:hAnsi="Courier New"/>
                            <w:sz w:val="18"/>
                          </w:rPr>
                          <w:t>OnMapReadyCallback</w:t>
                        </w:r>
                        <w:r>
                          <w:rPr>
                            <w:rFonts w:ascii="Courier New" w:hAnsi="Courier New"/>
                            <w:spacing w:val="-11"/>
                            <w:sz w:val="18"/>
                          </w:rPr>
                          <w:t xml:space="preserve"> </w:t>
                        </w:r>
                        <w:r>
                          <w:rPr>
                            <w:rFonts w:ascii="Courier New" w:hAnsi="Courier New"/>
                            <w:spacing w:val="-10"/>
                            <w:sz w:val="18"/>
                          </w:rPr>
                          <w:t>{</w:t>
                        </w:r>
                      </w:p>
                      <w:p>
                        <w:pPr>
                          <w:pStyle w:val="Normal"/>
                          <w:spacing w:before="76" w:after="0"/>
                          <w:ind w:left="885" w:hanging="0"/>
                          <w:rPr>
                            <w:rFonts w:ascii="Courier New" w:hAnsi="Courier New"/>
                            <w:sz w:val="18"/>
                          </w:rPr>
                        </w:pPr>
                        <w:r>
                          <w:rPr>
                            <w:rFonts w:ascii="Courier New" w:hAnsi="Courier New"/>
                            <w:spacing w:val="-5"/>
                            <w:sz w:val="18"/>
                          </w:rPr>
                          <w:t>...</w:t>
                        </w:r>
                      </w:p>
                    </w:txbxContent>
                  </v:textbox>
                  <w10:wrap type="topAndBottom"/>
                </v:rect>
              </v:group>
            </w:pict>
          </mc:Fallback>
        </mc:AlternateContent>
      </w:r>
    </w:p>
    <w:p>
      <w:pPr>
        <w:pStyle w:val="Normal"/>
        <w:spacing w:before="132" w:after="0"/>
        <w:ind w:left="1709" w:hanging="0"/>
        <w:rPr>
          <w:rFonts w:ascii="Courier New" w:hAnsi="Courier New"/>
          <w:b/>
          <w:b/>
          <w:sz w:val="18"/>
        </w:rPr>
      </w:pPr>
      <w:r>
        <w:rPr>
          <w:rFonts w:ascii="Courier New" w:hAnsi="Courier New"/>
          <w:b/>
          <w:sz w:val="18"/>
        </w:rPr>
        <w:t>override</w:t>
      </w:r>
      <w:r>
        <w:rPr>
          <w:rFonts w:ascii="Courier New" w:hAnsi="Courier New"/>
          <w:b/>
          <w:spacing w:val="-7"/>
          <w:sz w:val="18"/>
        </w:rPr>
        <w:t xml:space="preserve"> </w:t>
      </w:r>
      <w:r>
        <w:rPr>
          <w:rFonts w:ascii="Courier New" w:hAnsi="Courier New"/>
          <w:b/>
          <w:sz w:val="18"/>
        </w:rPr>
        <w:t>fun</w:t>
      </w:r>
      <w:r>
        <w:rPr>
          <w:rFonts w:ascii="Courier New" w:hAnsi="Courier New"/>
          <w:b/>
          <w:spacing w:val="-7"/>
          <w:sz w:val="18"/>
        </w:rPr>
        <w:t xml:space="preserve"> </w:t>
      </w:r>
      <w:r>
        <w:rPr>
          <w:rFonts w:ascii="Courier New" w:hAnsi="Courier New"/>
          <w:b/>
          <w:sz w:val="18"/>
        </w:rPr>
        <w:t>onResume()</w:t>
      </w:r>
      <w:r>
        <w:rPr>
          <w:rFonts w:ascii="Courier New" w:hAnsi="Courier New"/>
          <w:b/>
          <w:spacing w:val="-7"/>
          <w:sz w:val="18"/>
        </w:rPr>
        <w:t xml:space="preserve"> </w:t>
      </w:r>
      <w:r>
        <w:rPr>
          <w:rFonts w:ascii="Courier New" w:hAnsi="Courier New"/>
          <w:b/>
          <w:spacing w:val="-10"/>
          <w:sz w:val="18"/>
        </w:rPr>
        <w:t>{</w:t>
      </w:r>
    </w:p>
    <w:p>
      <w:pPr>
        <w:pStyle w:val="Normal"/>
        <w:spacing w:before="76" w:after="0"/>
        <w:ind w:left="2141" w:hanging="0"/>
        <w:rPr>
          <w:rFonts w:ascii="Courier New" w:hAnsi="Courier New"/>
          <w:b/>
          <w:b/>
          <w:sz w:val="18"/>
        </w:rPr>
      </w:pPr>
      <w:r>
        <w:rPr>
          <w:rFonts w:ascii="Courier New" w:hAnsi="Courier New"/>
          <w:b/>
          <w:spacing w:val="-2"/>
          <w:sz w:val="18"/>
        </w:rPr>
        <w:t>super.onResume()</w:t>
      </w:r>
    </w:p>
    <w:p>
      <w:pPr>
        <w:pStyle w:val="TextBody"/>
        <w:spacing w:before="7" w:after="0"/>
        <w:rPr>
          <w:rFonts w:ascii="Courier New" w:hAnsi="Courier New"/>
          <w:b/>
          <w:b/>
          <w:sz w:val="22"/>
        </w:rPr>
      </w:pPr>
      <w:r>
        <w:rPr>
          <w:rFonts w:ascii="Courier New" w:hAnsi="Courier New"/>
          <w:b/>
          <w:sz w:val="22"/>
        </w:rPr>
      </w:r>
    </w:p>
    <w:p>
      <w:pPr>
        <w:pStyle w:val="Normal"/>
        <w:spacing w:before="100" w:after="0"/>
        <w:ind w:left="2141" w:hanging="0"/>
        <w:rPr>
          <w:rFonts w:ascii="Courier New" w:hAnsi="Courier New"/>
          <w:b/>
          <w:b/>
          <w:sz w:val="18"/>
        </w:rPr>
      </w:pPr>
      <w:r>
        <w:rPr>
          <w:rFonts w:ascii="Courier New" w:hAnsi="Courier New"/>
          <w:b/>
          <w:sz w:val="18"/>
        </w:rPr>
        <w:t>val</w:t>
      </w:r>
      <w:r>
        <w:rPr>
          <w:rFonts w:ascii="Courier New" w:hAnsi="Courier New"/>
          <w:b/>
          <w:spacing w:val="-9"/>
          <w:sz w:val="18"/>
        </w:rPr>
        <w:t xml:space="preserve"> </w:t>
      </w:r>
      <w:r>
        <w:rPr>
          <w:rFonts w:ascii="Courier New" w:hAnsi="Courier New"/>
          <w:b/>
          <w:sz w:val="18"/>
        </w:rPr>
        <w:t>hasLocationPermissions</w:t>
      </w:r>
      <w:r>
        <w:rPr>
          <w:rFonts w:ascii="Courier New" w:hAnsi="Courier New"/>
          <w:b/>
          <w:spacing w:val="-9"/>
          <w:sz w:val="18"/>
        </w:rPr>
        <w:t xml:space="preserve"> </w:t>
      </w:r>
      <w:r>
        <w:rPr>
          <w:rFonts w:ascii="Courier New" w:hAnsi="Courier New"/>
          <w:b/>
          <w:sz w:val="18"/>
        </w:rPr>
        <w:t>=</w:t>
      </w:r>
      <w:r>
        <w:rPr>
          <w:rFonts w:ascii="Courier New" w:hAnsi="Courier New"/>
          <w:b/>
          <w:spacing w:val="-8"/>
          <w:sz w:val="18"/>
        </w:rPr>
        <w:t xml:space="preserve"> </w:t>
      </w:r>
      <w:r>
        <w:rPr>
          <w:rFonts w:ascii="Courier New" w:hAnsi="Courier New"/>
          <w:b/>
          <w:spacing w:val="-2"/>
          <w:sz w:val="18"/>
        </w:rPr>
        <w:t>getHasLocationPermission()</w:t>
      </w:r>
    </w:p>
    <w:p>
      <w:pPr>
        <w:pStyle w:val="Normal"/>
        <w:spacing w:before="76" w:after="0"/>
        <w:ind w:left="1709" w:hanging="0"/>
        <w:rPr>
          <w:rFonts w:ascii="Courier New" w:hAnsi="Courier New"/>
          <w:b/>
          <w:b/>
          <w:sz w:val="18"/>
        </w:rPr>
      </w:pPr>
      <w:r>
        <w:rPr>
          <w:rFonts w:ascii="Courier New" w:hAnsi="Courier New"/>
          <w:b/>
          <w:sz w:val="18"/>
        </w:rPr>
        <w:t>}</w:t>
      </w:r>
    </w:p>
    <w:p>
      <w:pPr>
        <w:pStyle w:val="TextBody"/>
        <w:spacing w:before="7" w:after="0"/>
        <w:rPr>
          <w:rFonts w:ascii="Courier New" w:hAnsi="Courier New"/>
          <w:b/>
          <w:b/>
          <w:sz w:val="22"/>
        </w:rPr>
      </w:pPr>
      <w:r>
        <w:rPr>
          <w:rFonts w:ascii="Courier New" w:hAnsi="Courier New"/>
          <w:b/>
          <w:sz w:val="22"/>
        </w:rPr>
      </w:r>
    </w:p>
    <w:p>
      <w:pPr>
        <w:pStyle w:val="Normal"/>
        <w:spacing w:lineRule="auto" w:line="324" w:before="100" w:after="0"/>
        <w:ind w:left="2141" w:hanging="433"/>
        <w:rPr>
          <w:rFonts w:ascii="Courier New" w:hAnsi="Courier New"/>
          <w:b/>
          <w:b/>
          <w:sz w:val="18"/>
        </w:rPr>
      </w:pPr>
      <w:r>
        <w:rPr>
          <w:rFonts w:ascii="Courier New" w:hAnsi="Courier New"/>
          <w:b/>
          <w:sz w:val="18"/>
        </w:rPr>
        <w:t>private</w:t>
      </w:r>
      <w:r>
        <w:rPr>
          <w:rFonts w:ascii="Courier New" w:hAnsi="Courier New"/>
          <w:b/>
          <w:spacing w:val="-8"/>
          <w:sz w:val="18"/>
        </w:rPr>
        <w:t xml:space="preserve"> </w:t>
      </w:r>
      <w:r>
        <w:rPr>
          <w:rFonts w:ascii="Courier New" w:hAnsi="Courier New"/>
          <w:b/>
          <w:sz w:val="18"/>
        </w:rPr>
        <w:t>fun</w:t>
      </w:r>
      <w:r>
        <w:rPr>
          <w:rFonts w:ascii="Courier New" w:hAnsi="Courier New"/>
          <w:b/>
          <w:spacing w:val="-8"/>
          <w:sz w:val="18"/>
        </w:rPr>
        <w:t xml:space="preserve"> </w:t>
      </w:r>
      <w:r>
        <w:rPr>
          <w:rFonts w:ascii="Courier New" w:hAnsi="Courier New"/>
          <w:b/>
          <w:sz w:val="18"/>
        </w:rPr>
        <w:t>getHasLocationPermission()</w:t>
      </w:r>
      <w:r>
        <w:rPr>
          <w:rFonts w:ascii="Courier New" w:hAnsi="Courier New"/>
          <w:b/>
          <w:spacing w:val="-8"/>
          <w:sz w:val="18"/>
        </w:rPr>
        <w:t xml:space="preserve"> </w:t>
      </w:r>
      <w:r>
        <w:rPr>
          <w:rFonts w:ascii="Courier New" w:hAnsi="Courier New"/>
          <w:b/>
          <w:sz w:val="18"/>
        </w:rPr>
        <w:t>=</w:t>
      </w:r>
      <w:r>
        <w:rPr>
          <w:rFonts w:ascii="Courier New" w:hAnsi="Courier New"/>
          <w:b/>
          <w:spacing w:val="-8"/>
          <w:sz w:val="18"/>
        </w:rPr>
        <w:t xml:space="preserve"> </w:t>
      </w:r>
      <w:r>
        <w:rPr>
          <w:rFonts w:ascii="Courier New" w:hAnsi="Courier New"/>
          <w:b/>
          <w:sz w:val="18"/>
        </w:rPr>
        <w:t>if</w:t>
      </w:r>
      <w:r>
        <w:rPr>
          <w:rFonts w:ascii="Courier New" w:hAnsi="Courier New"/>
          <w:b/>
          <w:spacing w:val="-8"/>
          <w:sz w:val="18"/>
        </w:rPr>
        <w:t xml:space="preserve"> </w:t>
      </w:r>
      <w:r>
        <w:rPr>
          <w:rFonts w:ascii="Courier New" w:hAnsi="Courier New"/>
          <w:b/>
          <w:sz w:val="18"/>
        </w:rPr>
        <w:t xml:space="preserve">( </w:t>
      </w:r>
      <w:r>
        <w:rPr>
          <w:rFonts w:ascii="Courier New" w:hAnsi="Courier New"/>
          <w:b/>
          <w:spacing w:val="-2"/>
          <w:sz w:val="18"/>
        </w:rPr>
        <w:t>ContextCompat.checkSelfPermission(</w:t>
      </w:r>
    </w:p>
    <w:p>
      <w:pPr>
        <w:pStyle w:val="Normal"/>
        <w:spacing w:before="1" w:after="0"/>
        <w:ind w:left="2573" w:hanging="0"/>
        <w:rPr>
          <w:rFonts w:ascii="Courier New" w:hAnsi="Courier New"/>
          <w:b/>
          <w:b/>
          <w:sz w:val="18"/>
        </w:rPr>
      </w:pPr>
      <w:r>
        <w:rPr>
          <w:rFonts w:ascii="Courier New" w:hAnsi="Courier New"/>
          <w:b/>
          <w:sz w:val="18"/>
        </w:rPr>
        <w:t>this,</w:t>
      </w:r>
      <w:r>
        <w:rPr>
          <w:rFonts w:ascii="Courier New" w:hAnsi="Courier New"/>
          <w:b/>
          <w:spacing w:val="-5"/>
          <w:sz w:val="18"/>
        </w:rPr>
        <w:t xml:space="preserve"> </w:t>
      </w:r>
      <w:r>
        <w:rPr>
          <w:rFonts w:ascii="Courier New" w:hAnsi="Courier New"/>
          <w:b/>
          <w:spacing w:val="-2"/>
          <w:sz w:val="18"/>
        </w:rPr>
        <w:t>Manifest.permission.ACCESS_FINE_LOCATION</w:t>
      </w:r>
    </w:p>
    <w:p>
      <w:pPr>
        <w:pStyle w:val="Normal"/>
        <w:spacing w:before="76" w:after="0"/>
        <w:ind w:left="2141" w:hanging="0"/>
        <w:rPr>
          <w:rFonts w:ascii="Courier New" w:hAnsi="Courier New"/>
          <w:b/>
          <w:b/>
          <w:sz w:val="18"/>
        </w:rPr>
      </w:pPr>
      <w:r>
        <w:rPr>
          <w:rFonts w:ascii="Courier New" w:hAnsi="Courier New"/>
          <w:b/>
          <w:sz w:val="18"/>
        </w:rPr>
        <w:t>)</w:t>
      </w:r>
      <w:r>
        <w:rPr>
          <w:rFonts w:ascii="Courier New" w:hAnsi="Courier New"/>
          <w:b/>
          <w:spacing w:val="-2"/>
          <w:sz w:val="18"/>
        </w:rPr>
        <w:t xml:space="preserve"> </w:t>
      </w:r>
      <w:r>
        <w:rPr>
          <w:rFonts w:ascii="Courier New" w:hAnsi="Courier New"/>
          <w:b/>
          <w:sz w:val="18"/>
        </w:rPr>
        <w:t>==</w:t>
      </w:r>
      <w:r>
        <w:rPr>
          <w:rFonts w:ascii="Courier New" w:hAnsi="Courier New"/>
          <w:b/>
          <w:spacing w:val="-1"/>
          <w:sz w:val="18"/>
        </w:rPr>
        <w:t xml:space="preserve"> </w:t>
      </w:r>
      <w:r>
        <w:rPr>
          <w:rFonts w:ascii="Courier New" w:hAnsi="Courier New"/>
          <w:b/>
          <w:spacing w:val="-2"/>
          <w:sz w:val="18"/>
        </w:rPr>
        <w:t>PackageManager.PERMISSION_GRANTED</w:t>
      </w:r>
    </w:p>
    <w:p>
      <w:pPr>
        <w:pStyle w:val="Normal"/>
        <w:spacing w:before="76" w:after="0"/>
        <w:ind w:left="1709" w:hanging="0"/>
        <w:rPr>
          <w:rFonts w:ascii="Courier New" w:hAnsi="Courier New"/>
          <w:b/>
          <w:b/>
          <w:sz w:val="18"/>
        </w:rPr>
      </w:pPr>
      <w:r>
        <w:rPr>
          <w:rFonts w:ascii="Courier New" w:hAnsi="Courier New"/>
          <w:b/>
          <w:sz w:val="18"/>
        </w:rPr>
        <w:t>)</w:t>
      </w:r>
      <w:r>
        <w:rPr>
          <w:rFonts w:ascii="Courier New" w:hAnsi="Courier New"/>
          <w:b/>
          <w:spacing w:val="-1"/>
          <w:sz w:val="18"/>
        </w:rPr>
        <w:t xml:space="preserve"> </w:t>
      </w:r>
      <w:r>
        <w:rPr>
          <w:rFonts w:ascii="Courier New" w:hAnsi="Courier New"/>
          <w:b/>
          <w:spacing w:val="-10"/>
          <w:sz w:val="18"/>
        </w:rPr>
        <w:t>{</w:t>
      </w:r>
    </w:p>
    <w:p>
      <w:pPr>
        <w:pStyle w:val="Normal"/>
        <w:spacing w:before="76" w:after="0"/>
        <w:ind w:left="2141" w:hanging="0"/>
        <w:rPr>
          <w:rFonts w:ascii="Courier New" w:hAnsi="Courier New"/>
          <w:b/>
          <w:b/>
          <w:sz w:val="18"/>
        </w:rPr>
      </w:pPr>
      <w:r>
        <w:rPr>
          <w:rFonts w:ascii="Courier New" w:hAnsi="Courier New"/>
          <w:b/>
          <w:spacing w:val="-4"/>
          <w:sz w:val="18"/>
        </w:rPr>
        <w:t>true</w:t>
      </w:r>
    </w:p>
    <w:p>
      <w:pPr>
        <w:sectPr>
          <w:headerReference w:type="even" r:id="rId221"/>
          <w:headerReference w:type="default" r:id="rId222"/>
          <w:type w:val="nextPage"/>
          <w:pgSz w:w="10800" w:h="13320"/>
          <w:pgMar w:left="940" w:right="920" w:gutter="0" w:header="695" w:top="1120" w:footer="0" w:bottom="280"/>
          <w:pgNumType w:fmt="decimal"/>
          <w:formProt w:val="false"/>
          <w:textDirection w:val="lrTb"/>
          <w:docGrid w:type="default" w:linePitch="100" w:charSpace="4096"/>
        </w:sectPr>
      </w:pPr>
    </w:p>
    <w:p>
      <w:pPr>
        <w:pStyle w:val="Normal"/>
        <w:spacing w:before="76" w:after="0"/>
        <w:ind w:left="1709" w:hanging="0"/>
        <w:rPr>
          <w:rFonts w:ascii="Courier New" w:hAnsi="Courier New"/>
          <w:b/>
          <w:b/>
          <w:sz w:val="18"/>
        </w:rPr>
      </w:pPr>
      <w:r>
        <w:rPr>
          <w:rFonts w:ascii="Courier New" w:hAnsi="Courier New"/>
          <w:b/>
          <w:sz w:val="18"/>
        </w:rPr>
        <w:t>}</w:t>
      </w:r>
      <w:r>
        <w:rPr>
          <w:rFonts w:ascii="Courier New" w:hAnsi="Courier New"/>
          <w:b/>
          <w:spacing w:val="-3"/>
          <w:sz w:val="18"/>
        </w:rPr>
        <w:t xml:space="preserve"> </w:t>
      </w:r>
      <w:r>
        <w:rPr>
          <w:rFonts w:ascii="Courier New" w:hAnsi="Courier New"/>
          <w:b/>
          <w:sz w:val="18"/>
        </w:rPr>
        <w:t>else</w:t>
      </w:r>
      <w:r>
        <w:rPr>
          <w:rFonts w:ascii="Courier New" w:hAnsi="Courier New"/>
          <w:b/>
          <w:spacing w:val="-2"/>
          <w:sz w:val="18"/>
        </w:rPr>
        <w:t xml:space="preserve"> </w:t>
      </w:r>
      <w:r>
        <w:rPr>
          <w:rFonts w:ascii="Courier New" w:hAnsi="Courier New"/>
          <w:b/>
          <w:spacing w:val="-10"/>
          <w:sz w:val="18"/>
        </w:rPr>
        <w:t>{</w:t>
      </w:r>
    </w:p>
    <w:p>
      <w:pPr>
        <w:pStyle w:val="Normal"/>
        <w:rPr>
          <w:rFonts w:ascii="Courier New" w:hAnsi="Courier New"/>
          <w:b/>
          <w:b/>
          <w:sz w:val="20"/>
        </w:rPr>
      </w:pPr>
      <w:r>
        <w:br w:type="column"/>
      </w:r>
      <w:r>
        <w:rPr>
          <w:rFonts w:ascii="Courier New" w:hAnsi="Courier New"/>
          <w:b/>
          <w:sz w:val="20"/>
        </w:rPr>
      </w:r>
    </w:p>
    <w:p>
      <w:pPr>
        <w:pStyle w:val="Normal"/>
        <w:spacing w:lineRule="auto" w:line="324" w:before="130" w:after="0"/>
        <w:ind w:left="392" w:hanging="433"/>
        <w:rPr>
          <w:rFonts w:ascii="Courier New" w:hAnsi="Courier New"/>
          <w:b/>
          <w:b/>
          <w:sz w:val="18"/>
        </w:rPr>
      </w:pPr>
      <w:r>
        <w:rPr>
          <w:rFonts w:ascii="Courier New" w:hAnsi="Courier New"/>
          <w:b/>
          <w:sz w:val="18"/>
        </w:rPr>
        <w:t>if</w:t>
      </w:r>
      <w:r>
        <w:rPr>
          <w:rFonts w:ascii="Courier New" w:hAnsi="Courier New"/>
          <w:b/>
          <w:spacing w:val="-29"/>
          <w:sz w:val="18"/>
        </w:rPr>
        <w:t xml:space="preserve"> </w:t>
      </w:r>
      <w:r>
        <w:rPr>
          <w:rFonts w:ascii="Courier New" w:hAnsi="Courier New"/>
          <w:b/>
          <w:sz w:val="18"/>
        </w:rPr>
        <w:t>(ActivityCompat.shouldShowRequestPermissionRationale( this, Manifest.permission.ACCESS_FINE_LOCATION</w:t>
      </w:r>
    </w:p>
    <w:p>
      <w:pPr>
        <w:sectPr>
          <w:type w:val="continuous"/>
          <w:pgSz w:w="10800" w:h="13320"/>
          <w:pgMar w:left="940" w:right="920" w:gutter="0" w:header="695" w:top="1120" w:footer="0" w:bottom="280"/>
          <w:cols w:num="2" w:equalWidth="false" w:sep="false">
            <w:col w:w="2572" w:space="40"/>
            <w:col w:w="6327"/>
          </w:cols>
          <w:formProt w:val="false"/>
          <w:textDirection w:val="lrTb"/>
          <w:docGrid w:type="default" w:linePitch="100" w:charSpace="4096"/>
        </w:sectPr>
      </w:pPr>
    </w:p>
    <w:p>
      <w:pPr>
        <w:pStyle w:val="Normal"/>
        <w:spacing w:before="1" w:after="0"/>
        <w:ind w:left="2573" w:hanging="0"/>
        <w:rPr>
          <w:rFonts w:ascii="Courier New" w:hAnsi="Courier New"/>
          <w:b/>
          <w:b/>
          <w:sz w:val="18"/>
        </w:rPr>
      </w:pPr>
      <w:r>
        <mc:AlternateContent>
          <mc:Choice Requires="wpg">
            <w:drawing>
              <wp:anchor behindDoc="1" distT="0" distB="635" distL="0" distR="635" simplePos="0" locked="0" layoutInCell="0" allowOverlap="1" relativeHeight="1502" wp14:anchorId="2F5AC299">
                <wp:simplePos x="0" y="0"/>
                <wp:positionH relativeFrom="page">
                  <wp:posOffset>1120140</wp:posOffset>
                </wp:positionH>
                <wp:positionV relativeFrom="page">
                  <wp:posOffset>765810</wp:posOffset>
                </wp:positionV>
                <wp:extent cx="5074920" cy="7246620"/>
                <wp:effectExtent l="0" t="0" r="635" b="635"/>
                <wp:wrapNone/>
                <wp:docPr id="626" name="docshapegroup429"/>
                <a:graphic xmlns:a="http://schemas.openxmlformats.org/drawingml/2006/main">
                  <a:graphicData uri="http://schemas.microsoft.com/office/word/2010/wordprocessingGroup">
                    <wpg:wgp>
                      <wpg:cNvGrpSpPr/>
                      <wpg:grpSpPr>
                        <a:xfrm>
                          <a:off x="0" y="0"/>
                          <a:ext cx="5074920" cy="7246800"/>
                          <a:chOff x="0" y="0"/>
                          <a:chExt cx="5074920" cy="7246800"/>
                        </a:xfrm>
                      </wpg:grpSpPr>
                      <wps:wsp>
                        <wps:cNvSpPr/>
                        <wps:spPr>
                          <a:xfrm>
                            <a:off x="0" y="6480"/>
                            <a:ext cx="5074920" cy="7233840"/>
                          </a:xfrm>
                          <a:prstGeom prst="rect">
                            <a:avLst/>
                          </a:prstGeom>
                          <a:solidFill>
                            <a:srgbClr val="f6f6f6"/>
                          </a:solidFill>
                          <a:ln w="0">
                            <a:noFill/>
                          </a:ln>
                        </wps:spPr>
                        <wps:style>
                          <a:lnRef idx="0"/>
                          <a:fillRef idx="0"/>
                          <a:effectRef idx="0"/>
                          <a:fontRef idx="minor"/>
                        </wps:style>
                        <wps:bodyPr/>
                      </wps:wsp>
                      <wps:wsp>
                        <wps:cNvSpPr/>
                        <wps:spPr>
                          <a:xfrm>
                            <a:off x="0" y="0"/>
                            <a:ext cx="5074920" cy="7246800"/>
                          </a:xfrm>
                          <a:custGeom>
                            <a:avLst/>
                            <a:gdLst>
                              <a:gd name="textAreaLeft" fmla="*/ 0 w 2877120"/>
                              <a:gd name="textAreaRight" fmla="*/ 2879280 w 2877120"/>
                              <a:gd name="textAreaTop" fmla="*/ 0 h 4108320"/>
                              <a:gd name="textAreaBottom" fmla="*/ 4110480 h 4108320"/>
                            </a:gdLst>
                            <a:ahLst/>
                            <a:rect l="textAreaLeft" t="textAreaTop" r="textAreaRight" b="textAreaBottom"/>
                            <a:pathLst>
                              <a:path w="7992" h="11412">
                                <a:moveTo>
                                  <a:pt x="7992" y="11392"/>
                                </a:moveTo>
                                <a:lnTo>
                                  <a:pt x="0" y="11392"/>
                                </a:lnTo>
                                <a:lnTo>
                                  <a:pt x="0" y="11412"/>
                                </a:lnTo>
                                <a:lnTo>
                                  <a:pt x="7992" y="11412"/>
                                </a:lnTo>
                                <a:lnTo>
                                  <a:pt x="7992" y="11392"/>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g:wgp>
                  </a:graphicData>
                </a:graphic>
              </wp:anchor>
            </w:drawing>
          </mc:Choice>
          <mc:Fallback>
            <w:pict>
              <v:group id="shape_0" alt="docshapegroup429" style="position:absolute;margin-left:88.2pt;margin-top:60.3pt;width:399.6pt;height:570.6pt" coordorigin="1764,1206" coordsize="7992,11412">
                <v:rect id="shape_0" path="m0,0l-2147483645,0l-2147483645,-2147483646l0,-2147483646xe" fillcolor="#f6f6f6" stroked="f" o:allowincell="f" style="position:absolute;left:1764;top:1216;width:7991;height:11391;mso-wrap-style:none;v-text-anchor:middle;mso-position-horizontal-relative:page;mso-position-vertical-relative:page">
                  <v:fill o:detectmouseclick="t" type="solid" color2="#090909"/>
                  <v:stroke color="#3465a4" joinstyle="round" endcap="flat"/>
                  <w10:wrap type="none"/>
                </v:rect>
              </v:group>
            </w:pict>
          </mc:Fallback>
        </mc:AlternateContent>
      </w:r>
      <w:r>
        <w:rPr>
          <w:rFonts w:ascii="Courier New" w:hAnsi="Courier New"/>
          <w:b/>
          <w:sz w:val="18"/>
        </w:rPr>
        <w:t>)</w:t>
      </w:r>
    </w:p>
    <w:p>
      <w:pPr>
        <w:pStyle w:val="Normal"/>
        <w:spacing w:before="76" w:after="0"/>
        <w:ind w:left="2141" w:hanging="0"/>
        <w:rPr>
          <w:rFonts w:ascii="Courier New" w:hAnsi="Courier New"/>
          <w:b/>
          <w:b/>
          <w:sz w:val="18"/>
        </w:rPr>
      </w:pPr>
      <w:r>
        <w:rPr>
          <w:rFonts w:ascii="Courier New" w:hAnsi="Courier New"/>
          <w:b/>
          <w:sz w:val="18"/>
        </w:rPr>
        <w:t>)</w:t>
      </w:r>
      <w:r>
        <w:rPr>
          <w:rFonts w:ascii="Courier New" w:hAnsi="Courier New"/>
          <w:b/>
          <w:spacing w:val="-1"/>
          <w:sz w:val="18"/>
        </w:rPr>
        <w:t xml:space="preserve"> </w:t>
      </w:r>
      <w:r>
        <w:rPr>
          <w:rFonts w:ascii="Courier New" w:hAnsi="Courier New"/>
          <w:b/>
          <w:spacing w:val="-10"/>
          <w:sz w:val="18"/>
        </w:rPr>
        <w:t>{</w:t>
      </w:r>
    </w:p>
    <w:p>
      <w:pPr>
        <w:pStyle w:val="Normal"/>
        <w:spacing w:before="76" w:after="0"/>
        <w:ind w:left="2573" w:hanging="0"/>
        <w:rPr>
          <w:rFonts w:ascii="Courier New" w:hAnsi="Courier New"/>
          <w:b/>
          <w:b/>
          <w:sz w:val="18"/>
        </w:rPr>
      </w:pPr>
      <w:r>
        <w:rPr>
          <w:rFonts w:ascii="Courier New" w:hAnsi="Courier New"/>
          <w:b/>
          <w:sz w:val="18"/>
        </w:rPr>
        <w:t>showPermissionRationale</w:t>
      </w:r>
      <w:r>
        <w:rPr>
          <w:rFonts w:ascii="Courier New" w:hAnsi="Courier New"/>
          <w:b/>
          <w:spacing w:val="-17"/>
          <w:sz w:val="18"/>
        </w:rPr>
        <w:t xml:space="preserve"> </w:t>
      </w:r>
      <w:r>
        <w:rPr>
          <w:rFonts w:ascii="Courier New" w:hAnsi="Courier New"/>
          <w:b/>
          <w:sz w:val="18"/>
        </w:rPr>
        <w:t>{</w:t>
      </w:r>
      <w:r>
        <w:rPr>
          <w:rFonts w:ascii="Courier New" w:hAnsi="Courier New"/>
          <w:b/>
          <w:spacing w:val="-17"/>
          <w:sz w:val="18"/>
        </w:rPr>
        <w:t xml:space="preserve"> </w:t>
      </w:r>
      <w:r>
        <w:rPr>
          <w:rFonts w:ascii="Courier New" w:hAnsi="Courier New"/>
          <w:b/>
          <w:sz w:val="18"/>
        </w:rPr>
        <w:t>requestLocationPermission()</w:t>
      </w:r>
      <w:r>
        <w:rPr>
          <w:rFonts w:ascii="Courier New" w:hAnsi="Courier New"/>
          <w:b/>
          <w:spacing w:val="-17"/>
          <w:sz w:val="18"/>
        </w:rPr>
        <w:t xml:space="preserve"> </w:t>
      </w:r>
      <w:r>
        <w:rPr>
          <w:rFonts w:ascii="Courier New" w:hAnsi="Courier New"/>
          <w:b/>
          <w:spacing w:val="-10"/>
          <w:sz w:val="18"/>
        </w:rPr>
        <w:t>}</w:t>
      </w:r>
    </w:p>
    <w:p>
      <w:pPr>
        <w:pStyle w:val="Normal"/>
        <w:spacing w:before="76" w:after="0"/>
        <w:ind w:left="2141" w:hanging="0"/>
        <w:rPr>
          <w:rFonts w:ascii="Courier New" w:hAnsi="Courier New"/>
          <w:b/>
          <w:b/>
          <w:sz w:val="18"/>
        </w:rPr>
      </w:pPr>
      <w:r>
        <w:rPr>
          <w:rFonts w:ascii="Courier New" w:hAnsi="Courier New"/>
          <w:b/>
          <w:sz w:val="18"/>
        </w:rPr>
        <w:t>}</w:t>
      </w:r>
      <w:r>
        <w:rPr>
          <w:rFonts w:ascii="Courier New" w:hAnsi="Courier New"/>
          <w:b/>
          <w:spacing w:val="-3"/>
          <w:sz w:val="18"/>
        </w:rPr>
        <w:t xml:space="preserve"> </w:t>
      </w:r>
      <w:r>
        <w:rPr>
          <w:rFonts w:ascii="Courier New" w:hAnsi="Courier New"/>
          <w:b/>
          <w:sz w:val="18"/>
        </w:rPr>
        <w:t>else</w:t>
      </w:r>
      <w:r>
        <w:rPr>
          <w:rFonts w:ascii="Courier New" w:hAnsi="Courier New"/>
          <w:b/>
          <w:spacing w:val="-2"/>
          <w:sz w:val="18"/>
        </w:rPr>
        <w:t xml:space="preserve"> </w:t>
      </w:r>
      <w:r>
        <w:rPr>
          <w:rFonts w:ascii="Courier New" w:hAnsi="Courier New"/>
          <w:b/>
          <w:spacing w:val="-10"/>
          <w:sz w:val="18"/>
        </w:rPr>
        <w:t>{</w:t>
      </w:r>
    </w:p>
    <w:p>
      <w:pPr>
        <w:pStyle w:val="Normal"/>
        <w:spacing w:before="77" w:after="0"/>
        <w:ind w:left="2573" w:hanging="0"/>
        <w:rPr>
          <w:rFonts w:ascii="Courier New" w:hAnsi="Courier New"/>
          <w:b/>
          <w:b/>
          <w:sz w:val="18"/>
        </w:rPr>
      </w:pPr>
      <w:r>
        <w:rPr>
          <w:rFonts w:ascii="Courier New" w:hAnsi="Courier New"/>
          <w:b/>
          <w:spacing w:val="-2"/>
          <w:sz w:val="18"/>
        </w:rPr>
        <w:t>requestLocationPermission()</w:t>
      </w:r>
    </w:p>
    <w:p>
      <w:pPr>
        <w:pStyle w:val="Normal"/>
        <w:spacing w:before="76" w:after="0"/>
        <w:ind w:left="2141" w:hanging="0"/>
        <w:rPr>
          <w:rFonts w:ascii="Courier New" w:hAnsi="Courier New"/>
          <w:b/>
          <w:b/>
          <w:sz w:val="18"/>
        </w:rPr>
      </w:pPr>
      <w:r>
        <w:rPr>
          <w:rFonts w:ascii="Courier New" w:hAnsi="Courier New"/>
          <w:b/>
          <w:sz w:val="18"/>
        </w:rPr>
        <w:t>}</w:t>
      </w:r>
    </w:p>
    <w:p>
      <w:pPr>
        <w:pStyle w:val="Normal"/>
        <w:spacing w:before="76" w:after="0"/>
        <w:ind w:left="2141" w:hanging="0"/>
        <w:rPr>
          <w:rFonts w:ascii="Courier New" w:hAnsi="Courier New"/>
          <w:b/>
          <w:b/>
          <w:sz w:val="18"/>
        </w:rPr>
      </w:pPr>
      <w:r>
        <w:rPr>
          <w:rFonts w:ascii="Courier New" w:hAnsi="Courier New"/>
          <w:b/>
          <w:spacing w:val="-2"/>
          <w:sz w:val="18"/>
        </w:rPr>
        <w:t>false</w:t>
      </w:r>
    </w:p>
    <w:p>
      <w:pPr>
        <w:pStyle w:val="Normal"/>
        <w:spacing w:before="76" w:after="0"/>
        <w:ind w:left="1709" w:hanging="0"/>
        <w:rPr>
          <w:rFonts w:ascii="Courier New" w:hAnsi="Courier New"/>
          <w:b/>
          <w:b/>
          <w:sz w:val="18"/>
        </w:rPr>
      </w:pPr>
      <w:r>
        <w:rPr>
          <w:rFonts w:ascii="Courier New" w:hAnsi="Courier New"/>
          <w:b/>
          <w:sz w:val="18"/>
        </w:rPr>
        <w:t>}</w:t>
      </w:r>
    </w:p>
    <w:p>
      <w:pPr>
        <w:pStyle w:val="TextBody"/>
        <w:spacing w:before="6" w:after="0"/>
        <w:rPr>
          <w:rFonts w:ascii="Courier New" w:hAnsi="Courier New"/>
          <w:b/>
          <w:b/>
          <w:sz w:val="22"/>
        </w:rPr>
      </w:pPr>
      <w:r>
        <w:rPr>
          <w:rFonts w:ascii="Courier New" w:hAnsi="Courier New"/>
          <w:b/>
          <w:sz w:val="22"/>
        </w:rPr>
      </w:r>
    </w:p>
    <w:p>
      <w:pPr>
        <w:pStyle w:val="Normal"/>
        <w:spacing w:before="101" w:after="0"/>
        <w:ind w:left="1709" w:hanging="0"/>
        <w:rPr>
          <w:rFonts w:ascii="Courier New" w:hAnsi="Courier New"/>
          <w:b/>
          <w:b/>
          <w:sz w:val="18"/>
        </w:rPr>
      </w:pPr>
      <w:r>
        <w:rPr>
          <w:rFonts w:ascii="Courier New" w:hAnsi="Courier New"/>
          <w:b/>
          <w:sz w:val="18"/>
        </w:rPr>
        <w:t>private</w:t>
      </w:r>
      <w:r>
        <w:rPr>
          <w:rFonts w:ascii="Courier New" w:hAnsi="Courier New"/>
          <w:b/>
          <w:spacing w:val="-12"/>
          <w:sz w:val="18"/>
        </w:rPr>
        <w:t xml:space="preserve"> </w:t>
      </w:r>
      <w:r>
        <w:rPr>
          <w:rFonts w:ascii="Courier New" w:hAnsi="Courier New"/>
          <w:b/>
          <w:sz w:val="18"/>
        </w:rPr>
        <w:t>fun</w:t>
      </w:r>
      <w:r>
        <w:rPr>
          <w:rFonts w:ascii="Courier New" w:hAnsi="Courier New"/>
          <w:b/>
          <w:spacing w:val="-10"/>
          <w:sz w:val="18"/>
        </w:rPr>
        <w:t xml:space="preserve"> </w:t>
      </w:r>
      <w:r>
        <w:rPr>
          <w:rFonts w:ascii="Courier New" w:hAnsi="Courier New"/>
          <w:b/>
          <w:sz w:val="18"/>
        </w:rPr>
        <w:t>showPermissionRationale(positiveAction:</w:t>
      </w:r>
      <w:r>
        <w:rPr>
          <w:rFonts w:ascii="Courier New" w:hAnsi="Courier New"/>
          <w:b/>
          <w:spacing w:val="-9"/>
          <w:sz w:val="18"/>
        </w:rPr>
        <w:t xml:space="preserve"> </w:t>
      </w:r>
      <w:r>
        <w:rPr>
          <w:rFonts w:ascii="Courier New" w:hAnsi="Courier New"/>
          <w:b/>
          <w:sz w:val="18"/>
        </w:rPr>
        <w:t>()</w:t>
      </w:r>
      <w:r>
        <w:rPr>
          <w:rFonts w:ascii="Courier New" w:hAnsi="Courier New"/>
          <w:b/>
          <w:spacing w:val="-10"/>
          <w:sz w:val="18"/>
        </w:rPr>
        <w:t xml:space="preserve"> </w:t>
      </w:r>
      <w:r>
        <w:rPr>
          <w:rFonts w:ascii="Courier New" w:hAnsi="Courier New"/>
          <w:b/>
          <w:sz w:val="18"/>
        </w:rPr>
        <w:t>-&gt;</w:t>
      </w:r>
      <w:r>
        <w:rPr>
          <w:rFonts w:ascii="Courier New" w:hAnsi="Courier New"/>
          <w:b/>
          <w:spacing w:val="-10"/>
          <w:sz w:val="18"/>
        </w:rPr>
        <w:t xml:space="preserve"> </w:t>
      </w:r>
      <w:r>
        <w:rPr>
          <w:rFonts w:ascii="Courier New" w:hAnsi="Courier New"/>
          <w:b/>
          <w:sz w:val="18"/>
        </w:rPr>
        <w:t>Unit)</w:t>
      </w:r>
      <w:r>
        <w:rPr>
          <w:rFonts w:ascii="Courier New" w:hAnsi="Courier New"/>
          <w:b/>
          <w:spacing w:val="-9"/>
          <w:sz w:val="18"/>
        </w:rPr>
        <w:t xml:space="preserve"> </w:t>
      </w:r>
      <w:r>
        <w:rPr>
          <w:rFonts w:ascii="Courier New" w:hAnsi="Courier New"/>
          <w:b/>
          <w:spacing w:val="-10"/>
          <w:sz w:val="18"/>
        </w:rPr>
        <w:t>{</w:t>
      </w:r>
    </w:p>
    <w:p>
      <w:pPr>
        <w:pStyle w:val="Normal"/>
        <w:spacing w:before="76" w:after="0"/>
        <w:ind w:left="2141" w:hanging="0"/>
        <w:rPr>
          <w:rFonts w:ascii="Courier New" w:hAnsi="Courier New"/>
          <w:b/>
          <w:b/>
          <w:sz w:val="18"/>
        </w:rPr>
      </w:pPr>
      <w:r>
        <w:rPr>
          <w:rFonts w:ascii="Courier New" w:hAnsi="Courier New"/>
          <w:b/>
          <w:spacing w:val="-2"/>
          <w:sz w:val="18"/>
        </w:rPr>
        <w:t>AlertDialog.Builder(this)</w:t>
      </w:r>
    </w:p>
    <w:p>
      <w:pPr>
        <w:pStyle w:val="Normal"/>
        <w:spacing w:before="76" w:after="0"/>
        <w:ind w:left="2573" w:hanging="0"/>
        <w:rPr>
          <w:rFonts w:ascii="Courier New" w:hAnsi="Courier New"/>
          <w:b/>
          <w:b/>
          <w:sz w:val="18"/>
        </w:rPr>
      </w:pPr>
      <w:r>
        <w:rPr>
          <w:rFonts w:ascii="Courier New" w:hAnsi="Courier New"/>
          <w:b/>
          <w:sz w:val="18"/>
        </w:rPr>
        <w:t>.setTitle("Location</w:t>
      </w:r>
      <w:r>
        <w:rPr>
          <w:rFonts w:ascii="Courier New" w:hAnsi="Courier New"/>
          <w:b/>
          <w:spacing w:val="-19"/>
          <w:sz w:val="18"/>
        </w:rPr>
        <w:t xml:space="preserve"> </w:t>
      </w:r>
      <w:r>
        <w:rPr>
          <w:rFonts w:ascii="Courier New" w:hAnsi="Courier New"/>
          <w:b/>
          <w:spacing w:val="-2"/>
          <w:sz w:val="18"/>
        </w:rPr>
        <w:t>permission")</w:t>
      </w:r>
    </w:p>
    <w:p>
      <w:pPr>
        <w:pStyle w:val="Normal"/>
        <w:spacing w:lineRule="exact" w:line="202" w:before="76" w:after="0"/>
        <w:ind w:left="2573" w:hanging="0"/>
        <w:rPr>
          <w:rFonts w:ascii="Courier New" w:hAnsi="Courier New"/>
          <w:b/>
          <w:b/>
          <w:sz w:val="18"/>
        </w:rPr>
      </w:pPr>
      <w:r>
        <w:rPr>
          <w:rFonts w:ascii="Courier New" w:hAnsi="Courier New"/>
          <w:b/>
          <w:sz w:val="18"/>
        </w:rPr>
        <w:t>.setMessage("We</w:t>
      </w:r>
      <w:r>
        <w:rPr>
          <w:rFonts w:ascii="Courier New" w:hAnsi="Courier New"/>
          <w:b/>
          <w:spacing w:val="-25"/>
          <w:sz w:val="18"/>
        </w:rPr>
        <w:t xml:space="preserve"> </w:t>
      </w:r>
      <w:r>
        <w:rPr>
          <w:rFonts w:ascii="Courier New" w:hAnsi="Courier New"/>
          <w:b/>
          <w:sz w:val="18"/>
        </w:rPr>
        <w:t>need</w:t>
      </w:r>
      <w:r>
        <w:rPr>
          <w:rFonts w:ascii="Courier New" w:hAnsi="Courier New"/>
          <w:b/>
          <w:spacing w:val="-24"/>
          <w:sz w:val="18"/>
        </w:rPr>
        <w:t xml:space="preserve"> </w:t>
      </w:r>
      <w:r>
        <w:rPr>
          <w:rFonts w:ascii="Courier New" w:hAnsi="Courier New"/>
          <w:b/>
          <w:sz w:val="18"/>
        </w:rPr>
        <w:t>your</w:t>
      </w:r>
      <w:r>
        <w:rPr>
          <w:rFonts w:ascii="Courier New" w:hAnsi="Courier New"/>
          <w:b/>
          <w:spacing w:val="-25"/>
          <w:sz w:val="18"/>
        </w:rPr>
        <w:t xml:space="preserve"> </w:t>
      </w:r>
      <w:r>
        <w:rPr>
          <w:rFonts w:ascii="Courier New" w:hAnsi="Courier New"/>
          <w:b/>
          <w:sz w:val="18"/>
        </w:rPr>
        <w:t>permission</w:t>
      </w:r>
      <w:r>
        <w:rPr>
          <w:rFonts w:ascii="Courier New" w:hAnsi="Courier New"/>
          <w:b/>
          <w:spacing w:val="-25"/>
          <w:sz w:val="18"/>
        </w:rPr>
        <w:t xml:space="preserve"> </w:t>
      </w:r>
      <w:r>
        <w:rPr>
          <w:rFonts w:ascii="Courier New" w:hAnsi="Courier New"/>
          <w:b/>
          <w:sz w:val="18"/>
        </w:rPr>
        <w:t>to</w:t>
      </w:r>
      <w:r>
        <w:rPr>
          <w:rFonts w:ascii="Courier New" w:hAnsi="Courier New"/>
          <w:b/>
          <w:spacing w:val="-24"/>
          <w:sz w:val="18"/>
        </w:rPr>
        <w:t xml:space="preserve"> </w:t>
      </w:r>
      <w:r>
        <w:rPr>
          <w:rFonts w:ascii="Courier New" w:hAnsi="Courier New"/>
          <w:b/>
          <w:sz w:val="18"/>
        </w:rPr>
        <w:t>find</w:t>
      </w:r>
      <w:r>
        <w:rPr>
          <w:rFonts w:ascii="Courier New" w:hAnsi="Courier New"/>
          <w:b/>
          <w:spacing w:val="-25"/>
          <w:sz w:val="18"/>
        </w:rPr>
        <w:t xml:space="preserve"> </w:t>
      </w:r>
      <w:r>
        <w:rPr>
          <w:rFonts w:ascii="Courier New" w:hAnsi="Courier New"/>
          <w:b/>
          <w:spacing w:val="-4"/>
          <w:sz w:val="18"/>
        </w:rPr>
        <w:t>your</w:t>
      </w:r>
    </w:p>
    <w:p>
      <w:pPr>
        <w:pStyle w:val="Normal"/>
        <w:spacing w:lineRule="exact" w:line="202"/>
        <w:ind w:left="2789" w:hanging="0"/>
        <w:rPr>
          <w:rFonts w:ascii="Courier New" w:hAnsi="Courier New"/>
          <w:b/>
          <w:b/>
          <w:sz w:val="18"/>
        </w:rPr>
      </w:pPr>
      <w:r>
        <w:rPr>
          <w:rFonts w:ascii="Courier New" w:hAnsi="Courier New"/>
          <w:b/>
          <w:sz w:val="18"/>
        </w:rPr>
        <w:t>current</w:t>
      </w:r>
      <w:r>
        <w:rPr>
          <w:rFonts w:ascii="Courier New" w:hAnsi="Courier New"/>
          <w:b/>
          <w:spacing w:val="-7"/>
          <w:sz w:val="18"/>
        </w:rPr>
        <w:t xml:space="preserve"> </w:t>
      </w:r>
      <w:r>
        <w:rPr>
          <w:rFonts w:ascii="Courier New" w:hAnsi="Courier New"/>
          <w:b/>
          <w:spacing w:val="-2"/>
          <w:sz w:val="18"/>
        </w:rPr>
        <w:t>location")</w:t>
      </w:r>
    </w:p>
    <w:p>
      <w:pPr>
        <w:pStyle w:val="Normal"/>
        <w:spacing w:lineRule="auto" w:line="324" w:before="16" w:after="0"/>
        <w:ind w:left="3005" w:right="3957" w:hanging="433"/>
        <w:rPr>
          <w:rFonts w:ascii="Courier New" w:hAnsi="Courier New"/>
          <w:b/>
          <w:b/>
          <w:sz w:val="18"/>
        </w:rPr>
      </w:pPr>
      <w:r>
        <w:rPr>
          <w:rFonts w:ascii="Courier New" w:hAnsi="Courier New"/>
          <w:b/>
          <w:spacing w:val="-2"/>
          <w:sz w:val="18"/>
        </w:rPr>
        <w:t xml:space="preserve">.setPositiveButton( </w:t>
      </w:r>
      <w:r>
        <w:rPr>
          <w:rFonts w:ascii="Courier New" w:hAnsi="Courier New"/>
          <w:b/>
          <w:spacing w:val="-4"/>
          <w:sz w:val="18"/>
        </w:rPr>
        <w:t>"OK"</w:t>
      </w:r>
    </w:p>
    <w:p>
      <w:pPr>
        <w:pStyle w:val="Normal"/>
        <w:spacing w:before="1" w:after="0"/>
        <w:ind w:left="2573" w:hanging="0"/>
        <w:rPr>
          <w:rFonts w:ascii="Courier New" w:hAnsi="Courier New"/>
          <w:b/>
          <w:b/>
          <w:sz w:val="18"/>
        </w:rPr>
      </w:pPr>
      <w:r>
        <w:rPr>
          <w:rFonts w:ascii="Courier New" w:hAnsi="Courier New"/>
          <w:b/>
          <w:sz w:val="18"/>
        </w:rPr>
        <w:t>)</w:t>
      </w:r>
      <w:r>
        <w:rPr>
          <w:rFonts w:ascii="Courier New" w:hAnsi="Courier New"/>
          <w:b/>
          <w:spacing w:val="-4"/>
          <w:sz w:val="18"/>
        </w:rPr>
        <w:t xml:space="preserve"> </w:t>
      </w:r>
      <w:r>
        <w:rPr>
          <w:rFonts w:ascii="Courier New" w:hAnsi="Courier New"/>
          <w:b/>
          <w:sz w:val="18"/>
        </w:rPr>
        <w:t>{</w:t>
      </w:r>
      <w:r>
        <w:rPr>
          <w:rFonts w:ascii="Courier New" w:hAnsi="Courier New"/>
          <w:b/>
          <w:spacing w:val="-4"/>
          <w:sz w:val="18"/>
        </w:rPr>
        <w:t xml:space="preserve"> </w:t>
      </w:r>
      <w:r>
        <w:rPr>
          <w:rFonts w:ascii="Courier New" w:hAnsi="Courier New"/>
          <w:b/>
          <w:sz w:val="18"/>
        </w:rPr>
        <w:t>_,</w:t>
      </w:r>
      <w:r>
        <w:rPr>
          <w:rFonts w:ascii="Courier New" w:hAnsi="Courier New"/>
          <w:b/>
          <w:spacing w:val="-4"/>
          <w:sz w:val="18"/>
        </w:rPr>
        <w:t xml:space="preserve"> </w:t>
      </w:r>
      <w:r>
        <w:rPr>
          <w:rFonts w:ascii="Courier New" w:hAnsi="Courier New"/>
          <w:b/>
          <w:sz w:val="18"/>
        </w:rPr>
        <w:t>_</w:t>
      </w:r>
      <w:r>
        <w:rPr>
          <w:rFonts w:ascii="Courier New" w:hAnsi="Courier New"/>
          <w:b/>
          <w:spacing w:val="-4"/>
          <w:sz w:val="18"/>
        </w:rPr>
        <w:t xml:space="preserve"> </w:t>
      </w:r>
      <w:r>
        <w:rPr>
          <w:rFonts w:ascii="Courier New" w:hAnsi="Courier New"/>
          <w:b/>
          <w:sz w:val="18"/>
        </w:rPr>
        <w:t>-&gt;</w:t>
      </w:r>
      <w:r>
        <w:rPr>
          <w:rFonts w:ascii="Courier New" w:hAnsi="Courier New"/>
          <w:b/>
          <w:spacing w:val="-4"/>
          <w:sz w:val="18"/>
        </w:rPr>
        <w:t xml:space="preserve"> </w:t>
      </w:r>
      <w:r>
        <w:rPr>
          <w:rFonts w:ascii="Courier New" w:hAnsi="Courier New"/>
          <w:b/>
          <w:sz w:val="18"/>
        </w:rPr>
        <w:t>positiveAction()</w:t>
      </w:r>
      <w:r>
        <w:rPr>
          <w:rFonts w:ascii="Courier New" w:hAnsi="Courier New"/>
          <w:b/>
          <w:spacing w:val="-3"/>
          <w:sz w:val="18"/>
        </w:rPr>
        <w:t xml:space="preserve"> </w:t>
      </w:r>
      <w:r>
        <w:rPr>
          <w:rFonts w:ascii="Courier New" w:hAnsi="Courier New"/>
          <w:b/>
          <w:spacing w:val="-10"/>
          <w:sz w:val="18"/>
        </w:rPr>
        <w:t>}</w:t>
      </w:r>
    </w:p>
    <w:p>
      <w:pPr>
        <w:pStyle w:val="Normal"/>
        <w:spacing w:before="76" w:after="0"/>
        <w:ind w:left="2573" w:hanging="0"/>
        <w:rPr>
          <w:rFonts w:ascii="Courier New" w:hAnsi="Courier New"/>
          <w:b/>
          <w:b/>
          <w:sz w:val="18"/>
        </w:rPr>
      </w:pPr>
      <w:r>
        <w:rPr>
          <w:rFonts w:ascii="Courier New" w:hAnsi="Courier New"/>
          <w:b/>
          <w:spacing w:val="-2"/>
          <w:sz w:val="18"/>
        </w:rPr>
        <w:t>.create()</w:t>
      </w:r>
    </w:p>
    <w:p>
      <w:pPr>
        <w:pStyle w:val="Normal"/>
        <w:spacing w:before="77" w:after="0"/>
        <w:ind w:left="2573" w:hanging="0"/>
        <w:rPr>
          <w:rFonts w:ascii="Courier New" w:hAnsi="Courier New"/>
          <w:b/>
          <w:b/>
          <w:sz w:val="18"/>
        </w:rPr>
      </w:pPr>
      <w:r>
        <w:rPr>
          <w:rFonts w:ascii="Courier New" w:hAnsi="Courier New"/>
          <w:b/>
          <w:spacing w:val="-2"/>
          <w:sz w:val="18"/>
        </w:rPr>
        <w:t>.show()</w:t>
      </w:r>
    </w:p>
    <w:p>
      <w:pPr>
        <w:pStyle w:val="Normal"/>
        <w:spacing w:before="76" w:after="0"/>
        <w:ind w:left="1709" w:hanging="0"/>
        <w:rPr>
          <w:rFonts w:ascii="Courier New" w:hAnsi="Courier New"/>
          <w:b/>
          <w:b/>
          <w:sz w:val="18"/>
        </w:rPr>
      </w:pPr>
      <w:r>
        <w:rPr>
          <w:rFonts w:ascii="Courier New" w:hAnsi="Courier New"/>
          <w:b/>
          <w:sz w:val="18"/>
        </w:rPr>
        <w:t>}</w:t>
      </w:r>
    </w:p>
    <w:p>
      <w:pPr>
        <w:pStyle w:val="TextBody"/>
        <w:rPr>
          <w:rFonts w:ascii="Courier New" w:hAnsi="Courier New"/>
          <w:b/>
          <w:b/>
        </w:rPr>
      </w:pPr>
      <w:r>
        <w:rPr>
          <w:rFonts w:ascii="Courier New" w:hAnsi="Courier New"/>
          <w:b/>
        </w:rPr>
      </w:r>
    </w:p>
    <w:p>
      <w:pPr>
        <w:pStyle w:val="Normal"/>
        <w:spacing w:before="129" w:after="0"/>
        <w:ind w:left="1709" w:hanging="0"/>
        <w:rPr>
          <w:rFonts w:ascii="Courier New" w:hAnsi="Courier New"/>
          <w:b/>
          <w:b/>
          <w:sz w:val="18"/>
        </w:rPr>
      </w:pPr>
      <w:r>
        <w:rPr>
          <w:rFonts w:ascii="Courier New" w:hAnsi="Courier New"/>
          <w:b/>
          <w:sz w:val="18"/>
        </w:rPr>
        <w:t>private</w:t>
      </w:r>
      <w:r>
        <w:rPr>
          <w:rFonts w:ascii="Courier New" w:hAnsi="Courier New"/>
          <w:b/>
          <w:spacing w:val="-13"/>
          <w:sz w:val="18"/>
        </w:rPr>
        <w:t xml:space="preserve"> </w:t>
      </w:r>
      <w:r>
        <w:rPr>
          <w:rFonts w:ascii="Courier New" w:hAnsi="Courier New"/>
          <w:b/>
          <w:sz w:val="18"/>
        </w:rPr>
        <w:t>fun</w:t>
      </w:r>
      <w:r>
        <w:rPr>
          <w:rFonts w:ascii="Courier New" w:hAnsi="Courier New"/>
          <w:b/>
          <w:spacing w:val="-12"/>
          <w:sz w:val="18"/>
        </w:rPr>
        <w:t xml:space="preserve"> </w:t>
      </w:r>
      <w:r>
        <w:rPr>
          <w:rFonts w:ascii="Courier New" w:hAnsi="Courier New"/>
          <w:b/>
          <w:sz w:val="18"/>
        </w:rPr>
        <w:t>requestLocationPermission()</w:t>
      </w:r>
      <w:r>
        <w:rPr>
          <w:rFonts w:ascii="Courier New" w:hAnsi="Courier New"/>
          <w:b/>
          <w:spacing w:val="-12"/>
          <w:sz w:val="18"/>
        </w:rPr>
        <w:t xml:space="preserve"> </w:t>
      </w:r>
      <w:r>
        <w:rPr>
          <w:rFonts w:ascii="Courier New" w:hAnsi="Courier New"/>
          <w:b/>
          <w:spacing w:val="-10"/>
          <w:sz w:val="18"/>
        </w:rPr>
        <w:t>{</w:t>
      </w:r>
    </w:p>
    <w:p>
      <w:pPr>
        <w:pStyle w:val="Normal"/>
        <w:spacing w:lineRule="auto" w:line="324" w:before="76" w:after="0"/>
        <w:ind w:left="2573" w:right="2718" w:hanging="433"/>
        <w:rPr>
          <w:rFonts w:ascii="Courier New" w:hAnsi="Courier New"/>
          <w:b/>
          <w:b/>
          <w:sz w:val="18"/>
        </w:rPr>
      </w:pPr>
      <w:r>
        <w:rPr>
          <w:rFonts w:ascii="Courier New" w:hAnsi="Courier New"/>
          <w:b/>
          <w:spacing w:val="-2"/>
          <w:sz w:val="18"/>
        </w:rPr>
        <w:t>ActivityCompat.requestPermissions( this,</w:t>
      </w:r>
    </w:p>
    <w:p>
      <w:pPr>
        <w:pStyle w:val="Normal"/>
        <w:spacing w:lineRule="auto" w:line="324" w:before="2" w:after="0"/>
        <w:ind w:left="2573" w:right="701" w:hanging="0"/>
        <w:rPr>
          <w:rFonts w:ascii="Courier New" w:hAnsi="Courier New"/>
          <w:b/>
          <w:b/>
          <w:sz w:val="18"/>
        </w:rPr>
      </w:pPr>
      <w:r>
        <w:rPr>
          <w:rFonts w:ascii="Courier New" w:hAnsi="Courier New"/>
          <w:b/>
          <w:spacing w:val="-2"/>
          <w:sz w:val="18"/>
        </w:rPr>
        <w:t>arrayOf(Manifest.permission.ACCESS_FINE_LOCATION), PERMISSION_CODE_REQUEST_LOCATION</w:t>
      </w:r>
    </w:p>
    <w:p>
      <w:pPr>
        <w:sectPr>
          <w:type w:val="continuous"/>
          <w:pgSz w:w="10800" w:h="13320"/>
          <w:pgMar w:left="940" w:right="920" w:gutter="0" w:header="695" w:top="1120" w:footer="0" w:bottom="280"/>
          <w:formProt w:val="false"/>
          <w:textDirection w:val="lrTb"/>
          <w:docGrid w:type="default" w:linePitch="100" w:charSpace="4096"/>
        </w:sectPr>
      </w:pPr>
    </w:p>
    <w:p>
      <w:pPr>
        <w:pStyle w:val="TextBody"/>
        <w:rPr>
          <w:rFonts w:ascii="Courier New" w:hAnsi="Courier New"/>
          <w:b/>
          <w:b/>
          <w:sz w:val="6"/>
        </w:rPr>
      </w:pPr>
      <w:r>
        <w:rPr>
          <w:rFonts w:ascii="Courier New" w:hAnsi="Courier New"/>
          <w:b/>
          <w:sz w:val="6"/>
        </w:rPr>
      </w:r>
    </w:p>
    <w:p>
      <w:pPr>
        <w:pStyle w:val="TextBody"/>
        <w:ind w:left="104" w:hanging="0"/>
        <w:rPr>
          <w:rFonts w:ascii="Courier New" w:hAnsi="Courier New"/>
        </w:rPr>
      </w:pPr>
      <w:r>
        <w:rPr/>
        <mc:AlternateContent>
          <mc:Choice Requires="wpg">
            <w:drawing>
              <wp:inline distT="0" distB="0" distL="0" distR="0" wp14:anchorId="335C46D5">
                <wp:extent cx="5074920" cy="754380"/>
                <wp:effectExtent l="0" t="0" r="5080" b="0"/>
                <wp:docPr id="627" name="Shape388"/>
                <a:graphic xmlns:a="http://schemas.openxmlformats.org/drawingml/2006/main">
                  <a:graphicData uri="http://schemas.microsoft.com/office/word/2010/wordprocessingGroup">
                    <wpg:wgp>
                      <wpg:cNvGrpSpPr/>
                      <wpg:grpSpPr>
                        <a:xfrm>
                          <a:off x="0" y="0"/>
                          <a:ext cx="5074920" cy="754560"/>
                          <a:chOff x="0" y="0"/>
                          <a:chExt cx="5074920" cy="754560"/>
                        </a:xfrm>
                      </wpg:grpSpPr>
                      <wps:wsp>
                        <wps:cNvSpPr/>
                        <wps:spPr>
                          <a:xfrm>
                            <a:off x="0" y="6480"/>
                            <a:ext cx="5074920" cy="741600"/>
                          </a:xfrm>
                          <a:prstGeom prst="rect">
                            <a:avLst/>
                          </a:prstGeom>
                          <a:solidFill>
                            <a:srgbClr val="f6f6f6"/>
                          </a:solidFill>
                          <a:ln w="0">
                            <a:noFill/>
                          </a:ln>
                        </wps:spPr>
                        <wps:style>
                          <a:lnRef idx="0"/>
                          <a:fillRef idx="0"/>
                          <a:effectRef idx="0"/>
                          <a:fontRef idx="minor"/>
                        </wps:style>
                        <wps:bodyPr/>
                      </wps:wsp>
                      <wps:wsp>
                        <wps:cNvSpPr/>
                        <wps:spPr>
                          <a:xfrm>
                            <a:off x="0" y="0"/>
                            <a:ext cx="5074920" cy="754560"/>
                          </a:xfrm>
                          <a:custGeom>
                            <a:avLst/>
                            <a:gdLst>
                              <a:gd name="textAreaLeft" fmla="*/ 0 w 2877120"/>
                              <a:gd name="textAreaRight" fmla="*/ 2879280 w 2877120"/>
                              <a:gd name="textAreaTop" fmla="*/ 0 h 427680"/>
                              <a:gd name="textAreaBottom" fmla="*/ 429840 h 427680"/>
                            </a:gdLst>
                            <a:ahLst/>
                            <a:rect l="textAreaLeft" t="textAreaTop" r="textAreaRight" b="textAreaBottom"/>
                            <a:pathLst>
                              <a:path w="7992" h="1188">
                                <a:moveTo>
                                  <a:pt x="7992" y="1168"/>
                                </a:moveTo>
                                <a:lnTo>
                                  <a:pt x="0" y="1168"/>
                                </a:lnTo>
                                <a:lnTo>
                                  <a:pt x="0" y="1188"/>
                                </a:lnTo>
                                <a:lnTo>
                                  <a:pt x="7992" y="1188"/>
                                </a:lnTo>
                                <a:lnTo>
                                  <a:pt x="7992" y="1168"/>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729000"/>
                          </a:xfrm>
                          <a:prstGeom prst="rect">
                            <a:avLst/>
                          </a:prstGeom>
                          <a:noFill/>
                          <a:ln w="0">
                            <a:noFill/>
                          </a:ln>
                        </wps:spPr>
                        <wps:style>
                          <a:lnRef idx="0"/>
                          <a:fillRef idx="0"/>
                          <a:effectRef idx="0"/>
                          <a:fontRef idx="minor"/>
                        </wps:style>
                        <wps:txbx>
                          <w:txbxContent>
                            <w:p>
                              <w:pPr>
                                <w:pStyle w:val="Normal"/>
                                <w:spacing w:before="44" w:after="0"/>
                                <w:ind w:left="1317" w:hanging="0"/>
                                <w:rPr>
                                  <w:rFonts w:ascii="Courier New" w:hAnsi="Courier New"/>
                                  <w:b/>
                                  <w:b/>
                                  <w:sz w:val="18"/>
                                </w:rPr>
                              </w:pPr>
                              <w:r>
                                <w:rPr>
                                  <w:rFonts w:ascii="Courier New" w:hAnsi="Courier New"/>
                                  <w:b/>
                                  <w:sz w:val="18"/>
                                </w:rPr>
                                <w:t>)</w:t>
                              </w:r>
                            </w:p>
                            <w:p>
                              <w:pPr>
                                <w:pStyle w:val="Normal"/>
                                <w:spacing w:before="76" w:after="0"/>
                                <w:ind w:left="885" w:hanging="0"/>
                                <w:rPr>
                                  <w:rFonts w:ascii="Courier New" w:hAnsi="Courier New"/>
                                  <w:b/>
                                  <w:b/>
                                  <w:sz w:val="18"/>
                                </w:rPr>
                              </w:pPr>
                              <w:r>
                                <w:rPr>
                                  <w:rFonts w:ascii="Courier New" w:hAnsi="Courier New"/>
                                  <w:b/>
                                  <w:sz w:val="18"/>
                                </w:rPr>
                                <w:t>}</w:t>
                              </w:r>
                            </w:p>
                            <w:p>
                              <w:pPr>
                                <w:pStyle w:val="Normal"/>
                                <w:spacing w:before="76" w:after="0"/>
                                <w:ind w:left="885" w:hanging="0"/>
                                <w:rPr>
                                  <w:rFonts w:ascii="Courier New" w:hAnsi="Courier New"/>
                                  <w:sz w:val="18"/>
                                </w:rPr>
                              </w:pPr>
                              <w:r>
                                <w:rPr>
                                  <w:rFonts w:ascii="Courier New" w:hAnsi="Courier New"/>
                                  <w:spacing w:val="-5"/>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inline>
            </w:drawing>
          </mc:Choice>
          <mc:Fallback>
            <w:pict>
              <v:group id="shape_0" alt="Shape388" style="position:absolute;margin-left:0pt;margin-top:-59.45pt;width:399.6pt;height:59.4pt" coordorigin="0,-1189" coordsize="7992,1188">
                <v:rect id="shape_0" path="m0,0l-2147483645,0l-2147483645,-2147483646l0,-2147483646xe" fillcolor="#f6f6f6" stroked="f" o:allowincell="f" style="position:absolute;left:0;top:-1179;width:7991;height:1167;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1169;width:7991;height:1147;mso-wrap-style:square;v-text-anchor:top;mso-position-vertical:top">
                  <v:fill o:detectmouseclick="t" on="false"/>
                  <v:stroke color="#3465a4" joinstyle="round" endcap="flat"/>
                  <v:textbox>
                    <w:txbxContent>
                      <w:p>
                        <w:pPr>
                          <w:pStyle w:val="Normal"/>
                          <w:spacing w:before="44" w:after="0"/>
                          <w:ind w:left="1317" w:hanging="0"/>
                          <w:rPr>
                            <w:rFonts w:ascii="Courier New" w:hAnsi="Courier New"/>
                            <w:b/>
                            <w:b/>
                            <w:sz w:val="18"/>
                          </w:rPr>
                        </w:pPr>
                        <w:r>
                          <w:rPr>
                            <w:rFonts w:ascii="Courier New" w:hAnsi="Courier New"/>
                            <w:b/>
                            <w:sz w:val="18"/>
                          </w:rPr>
                          <w:t>)</w:t>
                        </w:r>
                      </w:p>
                      <w:p>
                        <w:pPr>
                          <w:pStyle w:val="Normal"/>
                          <w:spacing w:before="76" w:after="0"/>
                          <w:ind w:left="885" w:hanging="0"/>
                          <w:rPr>
                            <w:rFonts w:ascii="Courier New" w:hAnsi="Courier New"/>
                            <w:b/>
                            <w:b/>
                            <w:sz w:val="18"/>
                          </w:rPr>
                        </w:pPr>
                        <w:r>
                          <w:rPr>
                            <w:rFonts w:ascii="Courier New" w:hAnsi="Courier New"/>
                            <w:b/>
                            <w:sz w:val="18"/>
                          </w:rPr>
                          <w:t>}</w:t>
                        </w:r>
                      </w:p>
                      <w:p>
                        <w:pPr>
                          <w:pStyle w:val="Normal"/>
                          <w:spacing w:before="76" w:after="0"/>
                          <w:ind w:left="885" w:hanging="0"/>
                          <w:rPr>
                            <w:rFonts w:ascii="Courier New" w:hAnsi="Courier New"/>
                            <w:sz w:val="18"/>
                          </w:rPr>
                        </w:pPr>
                        <w:r>
                          <w:rPr>
                            <w:rFonts w:ascii="Courier New" w:hAnsi="Courier New"/>
                            <w:spacing w:val="-5"/>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square"/>
                </v:rect>
              </v:group>
            </w:pict>
          </mc:Fallback>
        </mc:AlternateContent>
      </w:r>
    </w:p>
    <w:p>
      <w:pPr>
        <w:pStyle w:val="ListParagraph"/>
        <w:numPr>
          <w:ilvl w:val="0"/>
          <w:numId w:val="9"/>
        </w:numPr>
        <w:tabs>
          <w:tab w:val="clear" w:pos="720"/>
          <w:tab w:val="left" w:pos="554" w:leader="none"/>
        </w:tabs>
        <w:spacing w:before="35" w:after="0"/>
        <w:ind w:left="554" w:hanging="360"/>
        <w:jc w:val="left"/>
        <w:rPr>
          <w:sz w:val="20"/>
        </w:rPr>
      </w:pPr>
      <w:r>
        <mc:AlternateContent>
          <mc:Choice Requires="wpg">
            <w:drawing>
              <wp:anchor behindDoc="1" distT="635" distB="0" distL="0" distR="0" simplePos="0" locked="0" layoutInCell="0" allowOverlap="1" relativeHeight="1503" wp14:anchorId="494544B8">
                <wp:simplePos x="0" y="0"/>
                <wp:positionH relativeFrom="page">
                  <wp:posOffset>662940</wp:posOffset>
                </wp:positionH>
                <wp:positionV relativeFrom="paragraph">
                  <wp:posOffset>290830</wp:posOffset>
                </wp:positionV>
                <wp:extent cx="5074920" cy="6170930"/>
                <wp:effectExtent l="0" t="635" r="0" b="0"/>
                <wp:wrapNone/>
                <wp:docPr id="629" name="docshapegroup436"/>
                <a:graphic xmlns:a="http://schemas.openxmlformats.org/drawingml/2006/main">
                  <a:graphicData uri="http://schemas.microsoft.com/office/word/2010/wordprocessingGroup">
                    <wpg:wgp>
                      <wpg:cNvGrpSpPr/>
                      <wpg:grpSpPr>
                        <a:xfrm>
                          <a:off x="0" y="0"/>
                          <a:ext cx="5074920" cy="6170760"/>
                          <a:chOff x="0" y="0"/>
                          <a:chExt cx="5074920" cy="6170760"/>
                        </a:xfrm>
                      </wpg:grpSpPr>
                      <wps:wsp>
                        <wps:cNvSpPr/>
                        <wps:spPr>
                          <a:xfrm>
                            <a:off x="0" y="6480"/>
                            <a:ext cx="5074920" cy="6164640"/>
                          </a:xfrm>
                          <a:prstGeom prst="rect">
                            <a:avLst/>
                          </a:prstGeom>
                          <a:solidFill>
                            <a:srgbClr val="f6f6f6"/>
                          </a:solidFill>
                          <a:ln w="0">
                            <a:noFill/>
                          </a:ln>
                        </wps:spPr>
                        <wps:style>
                          <a:lnRef idx="0"/>
                          <a:fillRef idx="0"/>
                          <a:effectRef idx="0"/>
                          <a:fontRef idx="minor"/>
                        </wps:style>
                        <wps:bodyPr/>
                      </wps:wsp>
                      <wps:wsp>
                        <wps:cNvSpPr/>
                        <wps:spPr>
                          <a:xfrm>
                            <a:off x="0" y="0"/>
                            <a:ext cx="5074920" cy="9000"/>
                          </a:xfrm>
                          <a:prstGeom prst="rect">
                            <a:avLst/>
                          </a:prstGeom>
                          <a:solidFill>
                            <a:srgbClr val="dadada"/>
                          </a:solidFill>
                          <a:ln w="0">
                            <a:noFill/>
                          </a:ln>
                        </wps:spPr>
                        <wps:style>
                          <a:lnRef idx="0"/>
                          <a:fillRef idx="0"/>
                          <a:effectRef idx="0"/>
                          <a:fontRef idx="minor"/>
                        </wps:style>
                        <wps:bodyPr/>
                      </wps:wsp>
                    </wpg:wgp>
                  </a:graphicData>
                </a:graphic>
              </wp:anchor>
            </w:drawing>
          </mc:Choice>
          <mc:Fallback>
            <w:pict>
              <v:group id="shape_0" alt="docshapegroup436" style="position:absolute;margin-left:52.2pt;margin-top:22.9pt;width:399.6pt;height:485.9pt" coordorigin="1044,458" coordsize="7992,9718">
                <v:rect id="shape_0" path="m0,0l-2147483645,0l-2147483645,-2147483646l0,-2147483646xe" fillcolor="#f6f6f6" stroked="f" o:allowincell="f" style="position:absolute;left:1044;top:468;width:7991;height:9707;mso-wrap-style:none;v-text-anchor:middle;mso-position-horizontal-relative:page">
                  <v:fill o:detectmouseclick="t" type="solid" color2="#090909"/>
                  <v:stroke color="#3465a4" joinstyle="round" endcap="flat"/>
                  <w10:wrap type="none"/>
                </v:rect>
                <v:rect id="shape_0" path="m0,0l-2147483645,0l-2147483645,-2147483646l0,-2147483646xe" fillcolor="#dadada" stroked="f" o:allowincell="f" style="position:absolute;left:1044;top:458;width:7991;height:13;mso-wrap-style:none;v-text-anchor:middle;mso-position-horizontal-relative:page">
                  <v:fill o:detectmouseclick="t" type="solid" color2="#252525"/>
                  <v:stroke color="#3465a4" joinstyle="round" endcap="flat"/>
                  <w10:wrap type="none"/>
                </v:rect>
              </v:group>
            </w:pict>
          </mc:Fallback>
        </mc:AlternateContent>
      </w:r>
      <w:r>
        <w:rPr>
          <w:sz w:val="20"/>
        </w:rPr>
        <w:t>Obtain</w:t>
      </w:r>
      <w:r>
        <w:rPr>
          <w:spacing w:val="-1"/>
          <w:sz w:val="20"/>
        </w:rPr>
        <w:t xml:space="preserve"> </w:t>
      </w:r>
      <w:r>
        <w:rPr>
          <w:sz w:val="20"/>
        </w:rPr>
        <w:t>the</w:t>
      </w:r>
      <w:r>
        <w:rPr>
          <w:spacing w:val="-1"/>
          <w:sz w:val="20"/>
        </w:rPr>
        <w:t xml:space="preserve"> </w:t>
      </w:r>
      <w:r>
        <w:rPr>
          <w:sz w:val="20"/>
        </w:rPr>
        <w:t>user's</w:t>
      </w:r>
      <w:r>
        <w:rPr>
          <w:spacing w:val="-1"/>
          <w:sz w:val="20"/>
        </w:rPr>
        <w:t xml:space="preserve"> </w:t>
      </w:r>
      <w:r>
        <w:rPr>
          <w:sz w:val="20"/>
        </w:rPr>
        <w:t>location</w:t>
      </w:r>
      <w:r>
        <w:rPr>
          <w:spacing w:val="-1"/>
          <w:sz w:val="20"/>
        </w:rPr>
        <w:t xml:space="preserve"> </w:t>
      </w:r>
      <w:r>
        <w:rPr>
          <w:sz w:val="20"/>
        </w:rPr>
        <w:t>and</w:t>
      </w:r>
      <w:r>
        <w:rPr>
          <w:spacing w:val="-2"/>
          <w:sz w:val="20"/>
        </w:rPr>
        <w:t xml:space="preserve"> </w:t>
      </w:r>
      <w:r>
        <w:rPr>
          <w:sz w:val="20"/>
        </w:rPr>
        <w:t>place</w:t>
      </w:r>
      <w:r>
        <w:rPr>
          <w:spacing w:val="-1"/>
          <w:sz w:val="20"/>
        </w:rPr>
        <w:t xml:space="preserve"> </w:t>
      </w:r>
      <w:r>
        <w:rPr>
          <w:sz w:val="20"/>
        </w:rPr>
        <w:t>a</w:t>
      </w:r>
      <w:r>
        <w:rPr>
          <w:spacing w:val="-2"/>
          <w:sz w:val="20"/>
        </w:rPr>
        <w:t xml:space="preserve"> </w:t>
      </w:r>
      <w:r>
        <w:rPr>
          <w:sz w:val="20"/>
        </w:rPr>
        <w:t>pin</w:t>
      </w:r>
      <w:r>
        <w:rPr>
          <w:spacing w:val="-1"/>
          <w:sz w:val="20"/>
        </w:rPr>
        <w:t xml:space="preserve"> </w:t>
      </w:r>
      <w:r>
        <w:rPr>
          <w:sz w:val="20"/>
        </w:rPr>
        <w:t>on</w:t>
      </w:r>
      <w:r>
        <w:rPr>
          <w:spacing w:val="-1"/>
          <w:sz w:val="20"/>
        </w:rPr>
        <w:t xml:space="preserve"> </w:t>
      </w:r>
      <w:r>
        <w:rPr>
          <w:sz w:val="20"/>
        </w:rPr>
        <w:t>the</w:t>
      </w:r>
      <w:r>
        <w:rPr>
          <w:spacing w:val="-1"/>
          <w:sz w:val="20"/>
        </w:rPr>
        <w:t xml:space="preserve"> </w:t>
      </w:r>
      <w:r>
        <w:rPr>
          <w:sz w:val="20"/>
        </w:rPr>
        <w:t>map</w:t>
      </w:r>
      <w:r>
        <w:rPr>
          <w:spacing w:val="-2"/>
          <w:sz w:val="20"/>
        </w:rPr>
        <w:t xml:space="preserve"> </w:t>
      </w:r>
      <w:r>
        <w:rPr>
          <w:sz w:val="20"/>
        </w:rPr>
        <w:t>at</w:t>
      </w:r>
      <w:r>
        <w:rPr>
          <w:spacing w:val="-2"/>
          <w:sz w:val="20"/>
        </w:rPr>
        <w:t xml:space="preserve"> </w:t>
      </w:r>
      <w:r>
        <w:rPr>
          <w:sz w:val="20"/>
        </w:rPr>
        <w:t xml:space="preserve">that </w:t>
      </w:r>
      <w:r>
        <w:rPr>
          <w:spacing w:val="-2"/>
          <w:sz w:val="20"/>
        </w:rPr>
        <w:t>location:</w:t>
      </w:r>
    </w:p>
    <w:p>
      <w:pPr>
        <w:sectPr>
          <w:headerReference w:type="even" r:id="rId223"/>
          <w:headerReference w:type="default" r:id="rId224"/>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1" w:after="0"/>
        <w:rPr>
          <w:sz w:val="10"/>
        </w:rPr>
      </w:pPr>
      <w:r>
        <w:rPr>
          <w:sz w:val="10"/>
        </w:rPr>
        <mc:AlternateContent>
          <mc:Choice Requires="wps">
            <w:drawing>
              <wp:anchor behindDoc="0" distT="0" distB="1270" distL="0" distR="5080" simplePos="0" locked="0" layoutInCell="0" allowOverlap="1" relativeHeight="1621" wp14:anchorId="5F46AD50">
                <wp:simplePos x="0" y="0"/>
                <wp:positionH relativeFrom="page">
                  <wp:posOffset>662940</wp:posOffset>
                </wp:positionH>
                <wp:positionV relativeFrom="paragraph">
                  <wp:posOffset>108585</wp:posOffset>
                </wp:positionV>
                <wp:extent cx="5074920" cy="6158230"/>
                <wp:effectExtent l="0" t="0" r="0" b="0"/>
                <wp:wrapTopAndBottom/>
                <wp:docPr id="630" name="docshape439"/>
                <a:graphic xmlns:a="http://schemas.openxmlformats.org/drawingml/2006/main">
                  <a:graphicData uri="http://schemas.microsoft.com/office/word/2010/wordprocessingShape">
                    <wps:wsp>
                      <wps:cNvSpPr/>
                      <wps:spPr>
                        <a:xfrm>
                          <a:off x="0" y="0"/>
                          <a:ext cx="5074920" cy="6158160"/>
                        </a:xfrm>
                        <a:prstGeom prst="rect">
                          <a:avLst/>
                        </a:prstGeom>
                        <a:noFill/>
                        <a:ln w="0">
                          <a:noFill/>
                        </a:ln>
                      </wps:spPr>
                      <wps:style>
                        <a:lnRef idx="0"/>
                        <a:fillRef idx="0"/>
                        <a:effectRef idx="0"/>
                        <a:fontRef idx="minor"/>
                      </wps:style>
                      <wps:txbx>
                        <w:txbxContent>
                          <w:p>
                            <w:pPr>
                              <w:pStyle w:val="FrameContents"/>
                              <w:spacing w:before="40" w:after="0"/>
                              <w:ind w:left="466" w:right="853" w:hanging="0"/>
                              <w:jc w:val="center"/>
                              <w:rPr>
                                <w:rFonts w:ascii="Courier New" w:hAnsi="Courier New"/>
                                <w:sz w:val="18"/>
                              </w:rPr>
                            </w:pPr>
                            <w:r>
                              <w:rPr>
                                <w:rFonts w:ascii="Courier New" w:hAnsi="Courier New"/>
                                <w:color w:val="000000"/>
                                <w:sz w:val="18"/>
                              </w:rPr>
                              <w:t>class</w:t>
                            </w:r>
                            <w:r>
                              <w:rPr>
                                <w:rFonts w:ascii="Courier New" w:hAnsi="Courier New"/>
                                <w:color w:val="000000"/>
                                <w:spacing w:val="-12"/>
                                <w:sz w:val="18"/>
                              </w:rPr>
                              <w:t xml:space="preserve"> </w:t>
                            </w:r>
                            <w:r>
                              <w:rPr>
                                <w:rFonts w:ascii="Courier New" w:hAnsi="Courier New"/>
                                <w:color w:val="000000"/>
                                <w:sz w:val="18"/>
                              </w:rPr>
                              <w:t>MapsActivity</w:t>
                            </w:r>
                            <w:r>
                              <w:rPr>
                                <w:rFonts w:ascii="Courier New" w:hAnsi="Courier New"/>
                                <w:color w:val="000000"/>
                                <w:spacing w:val="-11"/>
                                <w:sz w:val="18"/>
                              </w:rPr>
                              <w:t xml:space="preserve"> </w:t>
                            </w:r>
                            <w:r>
                              <w:rPr>
                                <w:rFonts w:ascii="Courier New" w:hAnsi="Courier New"/>
                                <w:color w:val="000000"/>
                                <w:sz w:val="18"/>
                              </w:rPr>
                              <w:t>:</w:t>
                            </w:r>
                            <w:r>
                              <w:rPr>
                                <w:rFonts w:ascii="Courier New" w:hAnsi="Courier New"/>
                                <w:color w:val="000000"/>
                                <w:spacing w:val="-11"/>
                                <w:sz w:val="18"/>
                              </w:rPr>
                              <w:t xml:space="preserve"> </w:t>
                            </w:r>
                            <w:r>
                              <w:rPr>
                                <w:rFonts w:ascii="Courier New" w:hAnsi="Courier New"/>
                                <w:color w:val="000000"/>
                                <w:sz w:val="18"/>
                              </w:rPr>
                              <w:t>AppCompatActivity(),</w:t>
                            </w:r>
                            <w:r>
                              <w:rPr>
                                <w:rFonts w:ascii="Courier New" w:hAnsi="Courier New"/>
                                <w:color w:val="000000"/>
                                <w:spacing w:val="-11"/>
                                <w:sz w:val="18"/>
                              </w:rPr>
                              <w:t xml:space="preserve"> </w:t>
                            </w:r>
                            <w:r>
                              <w:rPr>
                                <w:rFonts w:ascii="Courier New" w:hAnsi="Courier New"/>
                                <w:color w:val="000000"/>
                                <w:sz w:val="18"/>
                              </w:rPr>
                              <w:t>OnMapReadyCallback</w:t>
                            </w:r>
                            <w:r>
                              <w:rPr>
                                <w:rFonts w:ascii="Courier New" w:hAnsi="Courier New"/>
                                <w:color w:val="000000"/>
                                <w:spacing w:val="-11"/>
                                <w:sz w:val="18"/>
                              </w:rPr>
                              <w:t xml:space="preserve"> </w:t>
                            </w:r>
                            <w:r>
                              <w:rPr>
                                <w:rFonts w:ascii="Courier New" w:hAnsi="Courier New"/>
                                <w:color w:val="000000"/>
                                <w:spacing w:val="-10"/>
                                <w:sz w:val="18"/>
                              </w:rPr>
                              <w:t>{</w:t>
                            </w:r>
                          </w:p>
                          <w:p>
                            <w:pPr>
                              <w:pStyle w:val="FrameContents"/>
                              <w:spacing w:before="76" w:after="0"/>
                              <w:ind w:left="466" w:right="1392" w:hanging="0"/>
                              <w:jc w:val="center"/>
                              <w:rPr>
                                <w:rFonts w:ascii="Courier New" w:hAnsi="Courier New"/>
                                <w:b/>
                                <w:b/>
                                <w:sz w:val="18"/>
                              </w:rPr>
                            </w:pPr>
                            <w:r>
                              <w:rPr>
                                <w:rFonts w:ascii="Courier New" w:hAnsi="Courier New"/>
                                <w:b/>
                                <w:color w:val="000000"/>
                                <w:sz w:val="18"/>
                              </w:rPr>
                              <w:t>private</w:t>
                            </w:r>
                            <w:r>
                              <w:rPr>
                                <w:rFonts w:ascii="Courier New" w:hAnsi="Courier New"/>
                                <w:b/>
                                <w:color w:val="000000"/>
                                <w:spacing w:val="-11"/>
                                <w:sz w:val="18"/>
                              </w:rPr>
                              <w:t xml:space="preserve"> </w:t>
                            </w:r>
                            <w:r>
                              <w:rPr>
                                <w:rFonts w:ascii="Courier New" w:hAnsi="Courier New"/>
                                <w:b/>
                                <w:color w:val="000000"/>
                                <w:sz w:val="18"/>
                              </w:rPr>
                              <w:t>val</w:t>
                            </w:r>
                            <w:r>
                              <w:rPr>
                                <w:rFonts w:ascii="Courier New" w:hAnsi="Courier New"/>
                                <w:b/>
                                <w:color w:val="000000"/>
                                <w:spacing w:val="-9"/>
                                <w:sz w:val="18"/>
                              </w:rPr>
                              <w:t xml:space="preserve"> </w:t>
                            </w:r>
                            <w:r>
                              <w:rPr>
                                <w:rFonts w:ascii="Courier New" w:hAnsi="Courier New"/>
                                <w:b/>
                                <w:color w:val="000000"/>
                                <w:sz w:val="18"/>
                              </w:rPr>
                              <w:t>fusedLocationProviderClient</w:t>
                            </w:r>
                            <w:r>
                              <w:rPr>
                                <w:rFonts w:ascii="Courier New" w:hAnsi="Courier New"/>
                                <w:b/>
                                <w:color w:val="000000"/>
                                <w:spacing w:val="-8"/>
                                <w:sz w:val="18"/>
                              </w:rPr>
                              <w:t xml:space="preserve"> </w:t>
                            </w:r>
                            <w:r>
                              <w:rPr>
                                <w:rFonts w:ascii="Courier New" w:hAnsi="Courier New"/>
                                <w:b/>
                                <w:color w:val="000000"/>
                                <w:sz w:val="18"/>
                              </w:rPr>
                              <w:t>by</w:t>
                            </w:r>
                            <w:r>
                              <w:rPr>
                                <w:rFonts w:ascii="Courier New" w:hAnsi="Courier New"/>
                                <w:b/>
                                <w:color w:val="000000"/>
                                <w:spacing w:val="-9"/>
                                <w:sz w:val="18"/>
                              </w:rPr>
                              <w:t xml:space="preserve"> </w:t>
                            </w:r>
                            <w:r>
                              <w:rPr>
                                <w:rFonts w:ascii="Courier New" w:hAnsi="Courier New"/>
                                <w:b/>
                                <w:color w:val="000000"/>
                                <w:sz w:val="18"/>
                              </w:rPr>
                              <w:t>lazy</w:t>
                            </w:r>
                            <w:r>
                              <w:rPr>
                                <w:rFonts w:ascii="Courier New" w:hAnsi="Courier New"/>
                                <w:b/>
                                <w:color w:val="000000"/>
                                <w:spacing w:val="-8"/>
                                <w:sz w:val="18"/>
                              </w:rPr>
                              <w:t xml:space="preserve"> </w:t>
                            </w:r>
                            <w:r>
                              <w:rPr>
                                <w:rFonts w:ascii="Courier New" w:hAnsi="Courier New"/>
                                <w:b/>
                                <w:color w:val="000000"/>
                                <w:spacing w:val="-10"/>
                                <w:sz w:val="18"/>
                              </w:rPr>
                              <w:t>{</w:t>
                            </w:r>
                          </w:p>
                          <w:p>
                            <w:pPr>
                              <w:pStyle w:val="FrameContents"/>
                              <w:spacing w:before="76" w:after="0"/>
                              <w:ind w:left="466" w:right="99" w:hanging="0"/>
                              <w:jc w:val="center"/>
                              <w:rPr>
                                <w:rFonts w:ascii="Courier New" w:hAnsi="Courier New"/>
                                <w:b/>
                                <w:b/>
                                <w:sz w:val="18"/>
                              </w:rPr>
                            </w:pPr>
                            <w:r>
                              <w:rPr>
                                <w:rFonts w:ascii="Courier New" w:hAnsi="Courier New"/>
                                <w:b/>
                                <w:color w:val="000000"/>
                                <w:spacing w:val="-2"/>
                                <w:sz w:val="18"/>
                              </w:rPr>
                              <w:t>LocationServices.getFusedLocationProviderClient(this)</w:t>
                            </w:r>
                          </w:p>
                          <w:p>
                            <w:pPr>
                              <w:pStyle w:val="FrameContents"/>
                              <w:spacing w:before="76" w:after="0"/>
                              <w:ind w:right="6110" w:hanging="0"/>
                              <w:jc w:val="center"/>
                              <w:rPr>
                                <w:rFonts w:ascii="Courier New" w:hAnsi="Courier New"/>
                                <w:b/>
                                <w:b/>
                                <w:sz w:val="18"/>
                              </w:rPr>
                            </w:pPr>
                            <w:r>
                              <w:rPr>
                                <w:rFonts w:ascii="Courier New" w:hAnsi="Courier New"/>
                                <w:b/>
                                <w:color w:val="000000"/>
                                <w:sz w:val="18"/>
                              </w:rPr>
                              <w:t>}</w:t>
                            </w:r>
                          </w:p>
                          <w:p>
                            <w:pPr>
                              <w:pStyle w:val="TextBody"/>
                              <w:rPr>
                                <w:rFonts w:ascii="Courier New" w:hAnsi="Courier New"/>
                                <w:b/>
                                <w:b/>
                              </w:rPr>
                            </w:pPr>
                            <w:r>
                              <w:rPr>
                                <w:rFonts w:ascii="Courier New" w:hAnsi="Courier New"/>
                                <w:b/>
                                <w:color w:val="000000"/>
                              </w:rPr>
                            </w:r>
                          </w:p>
                          <w:p>
                            <w:pPr>
                              <w:pStyle w:val="FrameContents"/>
                              <w:spacing w:before="130" w:after="0"/>
                              <w:ind w:left="885" w:hanging="0"/>
                              <w:rPr>
                                <w:rFonts w:ascii="Courier New" w:hAnsi="Courier New"/>
                                <w:sz w:val="18"/>
                              </w:rPr>
                            </w:pPr>
                            <w:r>
                              <w:rPr>
                                <w:rFonts w:ascii="Courier New" w:hAnsi="Courier New"/>
                                <w:color w:val="000000"/>
                                <w:spacing w:val="-5"/>
                                <w:sz w:val="18"/>
                              </w:rPr>
                              <w:t>...</w:t>
                            </w:r>
                          </w:p>
                          <w:p>
                            <w:pPr>
                              <w:pStyle w:val="TextBody"/>
                              <w:rPr>
                                <w:rFonts w:ascii="Courier New" w:hAnsi="Courier New"/>
                              </w:rPr>
                            </w:pPr>
                            <w:r>
                              <w:rPr>
                                <w:rFonts w:ascii="Courier New" w:hAnsi="Courier New"/>
                                <w:color w:val="000000"/>
                              </w:rPr>
                            </w:r>
                          </w:p>
                          <w:p>
                            <w:pPr>
                              <w:pStyle w:val="FrameContents"/>
                              <w:spacing w:before="129" w:after="0"/>
                              <w:ind w:left="885" w:hanging="0"/>
                              <w:rPr>
                                <w:rFonts w:ascii="Courier New" w:hAnsi="Courier New"/>
                                <w:sz w:val="18"/>
                              </w:rPr>
                            </w:pPr>
                            <w:r>
                              <w:rPr>
                                <w:rFonts w:ascii="Courier New" w:hAnsi="Courier New"/>
                                <w:color w:val="000000"/>
                                <w:sz w:val="18"/>
                              </w:rPr>
                              <w:t>override</w:t>
                            </w:r>
                            <w:r>
                              <w:rPr>
                                <w:rFonts w:ascii="Courier New" w:hAnsi="Courier New"/>
                                <w:color w:val="000000"/>
                                <w:spacing w:val="-7"/>
                                <w:sz w:val="18"/>
                              </w:rPr>
                              <w:t xml:space="preserve"> </w:t>
                            </w:r>
                            <w:r>
                              <w:rPr>
                                <w:rFonts w:ascii="Courier New" w:hAnsi="Courier New"/>
                                <w:color w:val="000000"/>
                                <w:sz w:val="18"/>
                              </w:rPr>
                              <w:t>fun</w:t>
                            </w:r>
                            <w:r>
                              <w:rPr>
                                <w:rFonts w:ascii="Courier New" w:hAnsi="Courier New"/>
                                <w:color w:val="000000"/>
                                <w:spacing w:val="-7"/>
                                <w:sz w:val="18"/>
                              </w:rPr>
                              <w:t xml:space="preserve"> </w:t>
                            </w:r>
                            <w:r>
                              <w:rPr>
                                <w:rFonts w:ascii="Courier New" w:hAnsi="Courier New"/>
                                <w:color w:val="000000"/>
                                <w:sz w:val="18"/>
                              </w:rPr>
                              <w:t>onResume()</w:t>
                            </w:r>
                            <w:r>
                              <w:rPr>
                                <w:rFonts w:ascii="Courier New" w:hAnsi="Courier New"/>
                                <w:color w:val="000000"/>
                                <w:spacing w:val="-7"/>
                                <w:sz w:val="18"/>
                              </w:rPr>
                              <w:t xml:space="preserve"> </w:t>
                            </w:r>
                            <w:r>
                              <w:rPr>
                                <w:rFonts w:ascii="Courier New" w:hAnsi="Courier New"/>
                                <w:color w:val="000000"/>
                                <w:spacing w:val="-10"/>
                                <w:sz w:val="18"/>
                              </w:rPr>
                              <w:t>{</w:t>
                            </w:r>
                          </w:p>
                          <w:p>
                            <w:pPr>
                              <w:pStyle w:val="FrameContents"/>
                              <w:spacing w:before="77" w:after="0"/>
                              <w:ind w:left="1317" w:hanging="0"/>
                              <w:rPr>
                                <w:rFonts w:ascii="Courier New" w:hAnsi="Courier New"/>
                                <w:sz w:val="18"/>
                              </w:rPr>
                            </w:pPr>
                            <w:r>
                              <w:rPr>
                                <w:rFonts w:ascii="Courier New" w:hAnsi="Courier New"/>
                                <w:color w:val="000000"/>
                                <w:spacing w:val="-5"/>
                                <w:sz w:val="18"/>
                              </w:rPr>
                              <w:t>...</w:t>
                            </w:r>
                          </w:p>
                          <w:p>
                            <w:pPr>
                              <w:pStyle w:val="FrameContents"/>
                              <w:spacing w:before="76" w:after="0"/>
                              <w:ind w:left="1317" w:hanging="0"/>
                              <w:rPr>
                                <w:rFonts w:ascii="Courier New" w:hAnsi="Courier New"/>
                                <w:b/>
                                <w:b/>
                                <w:sz w:val="18"/>
                              </w:rPr>
                            </w:pPr>
                            <w:r>
                              <w:rPr>
                                <w:rFonts w:ascii="Courier New" w:hAnsi="Courier New"/>
                                <w:b/>
                                <w:color w:val="000000"/>
                                <w:sz w:val="18"/>
                              </w:rPr>
                              <w:t>if</w:t>
                            </w:r>
                            <w:r>
                              <w:rPr>
                                <w:rFonts w:ascii="Courier New" w:hAnsi="Courier New"/>
                                <w:b/>
                                <w:color w:val="000000"/>
                                <w:spacing w:val="-13"/>
                                <w:sz w:val="18"/>
                              </w:rPr>
                              <w:t xml:space="preserve"> </w:t>
                            </w:r>
                            <w:r>
                              <w:rPr>
                                <w:rFonts w:ascii="Courier New" w:hAnsi="Courier New"/>
                                <w:b/>
                                <w:color w:val="000000"/>
                                <w:sz w:val="18"/>
                              </w:rPr>
                              <w:t>(hasLocationPermissions)</w:t>
                            </w:r>
                            <w:r>
                              <w:rPr>
                                <w:rFonts w:ascii="Courier New" w:hAnsi="Courier New"/>
                                <w:b/>
                                <w:color w:val="000000"/>
                                <w:spacing w:val="-13"/>
                                <w:sz w:val="18"/>
                              </w:rPr>
                              <w:t xml:space="preserve"> </w:t>
                            </w:r>
                            <w:r>
                              <w:rPr>
                                <w:rFonts w:ascii="Courier New" w:hAnsi="Courier New"/>
                                <w:b/>
                                <w:color w:val="000000"/>
                                <w:spacing w:val="-10"/>
                                <w:sz w:val="18"/>
                              </w:rPr>
                              <w:t>{</w:t>
                            </w:r>
                          </w:p>
                          <w:p>
                            <w:pPr>
                              <w:pStyle w:val="FrameContents"/>
                              <w:spacing w:before="76" w:after="0"/>
                              <w:ind w:left="1749" w:hanging="0"/>
                              <w:rPr>
                                <w:rFonts w:ascii="Courier New" w:hAnsi="Courier New"/>
                                <w:b/>
                                <w:b/>
                                <w:sz w:val="18"/>
                              </w:rPr>
                            </w:pPr>
                            <w:r>
                              <w:rPr>
                                <w:rFonts w:ascii="Courier New" w:hAnsi="Courier New"/>
                                <w:b/>
                                <w:color w:val="000000"/>
                                <w:spacing w:val="-2"/>
                                <w:sz w:val="18"/>
                              </w:rPr>
                              <w:t>getLastLocation()</w:t>
                            </w:r>
                          </w:p>
                          <w:p>
                            <w:pPr>
                              <w:pStyle w:val="FrameContents"/>
                              <w:spacing w:before="76" w:after="0"/>
                              <w:ind w:left="1317" w:hanging="0"/>
                              <w:rPr>
                                <w:rFonts w:ascii="Courier New" w:hAnsi="Courier New"/>
                                <w:b/>
                                <w:b/>
                                <w:sz w:val="18"/>
                              </w:rPr>
                            </w:pPr>
                            <w:r>
                              <w:rPr>
                                <w:rFonts w:ascii="Courier New" w:hAnsi="Courier New"/>
                                <w:b/>
                                <w:color w:val="000000"/>
                                <w:sz w:val="18"/>
                              </w:rPr>
                              <w:t>}</w:t>
                            </w:r>
                          </w:p>
                          <w:p>
                            <w:pPr>
                              <w:pStyle w:val="FrameContents"/>
                              <w:spacing w:before="76" w:after="0"/>
                              <w:ind w:left="885" w:hanging="0"/>
                              <w:rPr>
                                <w:rFonts w:ascii="Courier New" w:hAnsi="Courier New"/>
                                <w:sz w:val="18"/>
                              </w:rPr>
                            </w:pPr>
                            <w:r>
                              <w:rPr>
                                <w:rFonts w:ascii="Courier New" w:hAnsi="Courier New"/>
                                <w:color w:val="000000"/>
                                <w:sz w:val="18"/>
                              </w:rPr>
                              <w:t>}</w:t>
                            </w:r>
                          </w:p>
                          <w:p>
                            <w:pPr>
                              <w:pStyle w:val="TextBody"/>
                              <w:rPr>
                                <w:rFonts w:ascii="Courier New" w:hAnsi="Courier New"/>
                              </w:rPr>
                            </w:pPr>
                            <w:r>
                              <w:rPr>
                                <w:rFonts w:ascii="Courier New" w:hAnsi="Courier New"/>
                                <w:color w:val="000000"/>
                              </w:rPr>
                            </w:r>
                          </w:p>
                          <w:p>
                            <w:pPr>
                              <w:pStyle w:val="FrameContents"/>
                              <w:spacing w:before="129" w:after="0"/>
                              <w:ind w:left="885" w:hanging="0"/>
                              <w:rPr>
                                <w:rFonts w:ascii="Courier New" w:hAnsi="Courier New"/>
                                <w:sz w:val="18"/>
                              </w:rPr>
                            </w:pPr>
                            <w:r>
                              <w:rPr>
                                <w:rFonts w:ascii="Courier New" w:hAnsi="Courier New"/>
                                <w:color w:val="000000"/>
                                <w:spacing w:val="-5"/>
                                <w:sz w:val="18"/>
                              </w:rPr>
                              <w:t>...</w:t>
                            </w:r>
                          </w:p>
                          <w:p>
                            <w:pPr>
                              <w:pStyle w:val="TextBody"/>
                              <w:rPr>
                                <w:rFonts w:ascii="Courier New" w:hAnsi="Courier New"/>
                              </w:rPr>
                            </w:pPr>
                            <w:r>
                              <w:rPr>
                                <w:rFonts w:ascii="Courier New" w:hAnsi="Courier New"/>
                                <w:color w:val="000000"/>
                              </w:rPr>
                            </w:r>
                          </w:p>
                          <w:p>
                            <w:pPr>
                              <w:pStyle w:val="FrameContents"/>
                              <w:spacing w:before="130" w:after="0"/>
                              <w:ind w:left="885" w:hanging="0"/>
                              <w:rPr>
                                <w:rFonts w:ascii="Courier New" w:hAnsi="Courier New"/>
                                <w:b/>
                                <w:b/>
                                <w:sz w:val="18"/>
                              </w:rPr>
                            </w:pPr>
                            <w:r>
                              <w:rPr>
                                <w:rFonts w:ascii="Courier New" w:hAnsi="Courier New"/>
                                <w:b/>
                                <w:color w:val="000000"/>
                                <w:spacing w:val="-2"/>
                                <w:sz w:val="18"/>
                              </w:rPr>
                              <w:t>@SuppressLint("MissingPermission")</w:t>
                            </w:r>
                          </w:p>
                          <w:p>
                            <w:pPr>
                              <w:pStyle w:val="FrameContents"/>
                              <w:spacing w:before="76" w:after="0"/>
                              <w:ind w:left="885" w:hanging="0"/>
                              <w:rPr>
                                <w:rFonts w:ascii="Courier New" w:hAnsi="Courier New"/>
                                <w:b/>
                                <w:b/>
                                <w:sz w:val="18"/>
                              </w:rPr>
                            </w:pPr>
                            <w:r>
                              <w:rPr>
                                <w:rFonts w:ascii="Courier New" w:hAnsi="Courier New"/>
                                <w:b/>
                                <w:color w:val="000000"/>
                                <w:sz w:val="18"/>
                              </w:rPr>
                              <w:t>private</w:t>
                            </w:r>
                            <w:r>
                              <w:rPr>
                                <w:rFonts w:ascii="Courier New" w:hAnsi="Courier New"/>
                                <w:b/>
                                <w:color w:val="000000"/>
                                <w:spacing w:val="-9"/>
                                <w:sz w:val="18"/>
                              </w:rPr>
                              <w:t xml:space="preserve"> </w:t>
                            </w:r>
                            <w:r>
                              <w:rPr>
                                <w:rFonts w:ascii="Courier New" w:hAnsi="Courier New"/>
                                <w:b/>
                                <w:color w:val="000000"/>
                                <w:sz w:val="18"/>
                              </w:rPr>
                              <w:t>fun</w:t>
                            </w:r>
                            <w:r>
                              <w:rPr>
                                <w:rFonts w:ascii="Courier New" w:hAnsi="Courier New"/>
                                <w:b/>
                                <w:color w:val="000000"/>
                                <w:spacing w:val="-9"/>
                                <w:sz w:val="18"/>
                              </w:rPr>
                              <w:t xml:space="preserve"> </w:t>
                            </w:r>
                            <w:r>
                              <w:rPr>
                                <w:rFonts w:ascii="Courier New" w:hAnsi="Courier New"/>
                                <w:b/>
                                <w:color w:val="000000"/>
                                <w:sz w:val="18"/>
                              </w:rPr>
                              <w:t>getLastLocation()</w:t>
                            </w:r>
                            <w:r>
                              <w:rPr>
                                <w:rFonts w:ascii="Courier New" w:hAnsi="Courier New"/>
                                <w:b/>
                                <w:color w:val="000000"/>
                                <w:spacing w:val="-9"/>
                                <w:sz w:val="18"/>
                              </w:rPr>
                              <w:t xml:space="preserve"> </w:t>
                            </w:r>
                            <w:r>
                              <w:rPr>
                                <w:rFonts w:ascii="Courier New" w:hAnsi="Courier New"/>
                                <w:b/>
                                <w:color w:val="000000"/>
                                <w:spacing w:val="-10"/>
                                <w:sz w:val="18"/>
                              </w:rPr>
                              <w:t>{</w:t>
                            </w:r>
                          </w:p>
                          <w:p>
                            <w:pPr>
                              <w:pStyle w:val="FrameContents"/>
                              <w:spacing w:before="76" w:after="0"/>
                              <w:ind w:left="1317" w:hanging="0"/>
                              <w:rPr>
                                <w:rFonts w:ascii="Courier New" w:hAnsi="Courier New"/>
                                <w:b/>
                                <w:b/>
                                <w:sz w:val="18"/>
                              </w:rPr>
                            </w:pPr>
                            <w:r>
                              <w:rPr>
                                <w:rFonts w:ascii="Courier New" w:hAnsi="Courier New"/>
                                <w:b/>
                                <w:color w:val="000000"/>
                                <w:spacing w:val="-2"/>
                                <w:sz w:val="18"/>
                              </w:rPr>
                              <w:t>fusedLocationProviderClient.lastLocation</w:t>
                            </w:r>
                          </w:p>
                          <w:p>
                            <w:pPr>
                              <w:pStyle w:val="FrameContents"/>
                              <w:spacing w:lineRule="auto" w:line="324" w:before="76" w:after="0"/>
                              <w:ind w:left="2181" w:hanging="433"/>
                              <w:rPr>
                                <w:rFonts w:ascii="Courier New" w:hAnsi="Courier New"/>
                                <w:b/>
                                <w:b/>
                                <w:sz w:val="18"/>
                              </w:rPr>
                            </w:pPr>
                            <w:r>
                              <w:rPr>
                                <w:rFonts w:ascii="Courier New" w:hAnsi="Courier New"/>
                                <w:b/>
                                <w:color w:val="000000"/>
                                <w:sz w:val="18"/>
                              </w:rPr>
                              <w:t>.addOnSuccessListener</w:t>
                            </w:r>
                            <w:r>
                              <w:rPr>
                                <w:rFonts w:ascii="Courier New" w:hAnsi="Courier New"/>
                                <w:b/>
                                <w:color w:val="000000"/>
                                <w:spacing w:val="-10"/>
                                <w:sz w:val="18"/>
                              </w:rPr>
                              <w:t xml:space="preserve"> </w:t>
                            </w:r>
                            <w:r>
                              <w:rPr>
                                <w:rFonts w:ascii="Courier New" w:hAnsi="Courier New"/>
                                <w:b/>
                                <w:color w:val="000000"/>
                                <w:sz w:val="18"/>
                              </w:rPr>
                              <w:t>{</w:t>
                            </w:r>
                            <w:r>
                              <w:rPr>
                                <w:rFonts w:ascii="Courier New" w:hAnsi="Courier New"/>
                                <w:b/>
                                <w:color w:val="000000"/>
                                <w:spacing w:val="-10"/>
                                <w:sz w:val="18"/>
                              </w:rPr>
                              <w:t xml:space="preserve"> </w:t>
                            </w:r>
                            <w:r>
                              <w:rPr>
                                <w:rFonts w:ascii="Courier New" w:hAnsi="Courier New"/>
                                <w:b/>
                                <w:color w:val="000000"/>
                                <w:sz w:val="18"/>
                              </w:rPr>
                              <w:t>location:</w:t>
                            </w:r>
                            <w:r>
                              <w:rPr>
                                <w:rFonts w:ascii="Courier New" w:hAnsi="Courier New"/>
                                <w:b/>
                                <w:color w:val="000000"/>
                                <w:spacing w:val="-10"/>
                                <w:sz w:val="18"/>
                              </w:rPr>
                              <w:t xml:space="preserve"> </w:t>
                            </w:r>
                            <w:r>
                              <w:rPr>
                                <w:rFonts w:ascii="Courier New" w:hAnsi="Courier New"/>
                                <w:b/>
                                <w:color w:val="000000"/>
                                <w:sz w:val="18"/>
                              </w:rPr>
                              <w:t>Location?</w:t>
                            </w:r>
                            <w:r>
                              <w:rPr>
                                <w:rFonts w:ascii="Courier New" w:hAnsi="Courier New"/>
                                <w:b/>
                                <w:color w:val="000000"/>
                                <w:spacing w:val="-10"/>
                                <w:sz w:val="18"/>
                              </w:rPr>
                              <w:t xml:space="preserve"> </w:t>
                            </w:r>
                            <w:r>
                              <w:rPr>
                                <w:rFonts w:ascii="Courier New" w:hAnsi="Courier New"/>
                                <w:b/>
                                <w:color w:val="000000"/>
                                <w:sz w:val="18"/>
                              </w:rPr>
                              <w:t>-&gt; location?.let {</w:t>
                            </w:r>
                          </w:p>
                          <w:p>
                            <w:pPr>
                              <w:pStyle w:val="FrameContents"/>
                              <w:spacing w:lineRule="auto" w:line="235" w:before="5" w:after="0"/>
                              <w:ind w:left="2829" w:hanging="216"/>
                              <w:rPr>
                                <w:rFonts w:ascii="Courier New" w:hAnsi="Courier New"/>
                                <w:b/>
                                <w:b/>
                                <w:sz w:val="18"/>
                              </w:rPr>
                            </w:pPr>
                            <w:r>
                              <w:rPr>
                                <w:rFonts w:ascii="Courier New" w:hAnsi="Courier New"/>
                                <w:b/>
                                <w:color w:val="000000"/>
                                <w:sz w:val="18"/>
                              </w:rPr>
                              <w:t>val</w:t>
                            </w:r>
                            <w:r>
                              <w:rPr>
                                <w:rFonts w:ascii="Courier New" w:hAnsi="Courier New"/>
                                <w:b/>
                                <w:color w:val="000000"/>
                                <w:spacing w:val="-13"/>
                                <w:sz w:val="18"/>
                              </w:rPr>
                              <w:t xml:space="preserve"> </w:t>
                            </w:r>
                            <w:r>
                              <w:rPr>
                                <w:rFonts w:ascii="Courier New" w:hAnsi="Courier New"/>
                                <w:b/>
                                <w:color w:val="000000"/>
                                <w:sz w:val="18"/>
                              </w:rPr>
                              <w:t>userLocation</w:t>
                            </w:r>
                            <w:r>
                              <w:rPr>
                                <w:rFonts w:ascii="Courier New" w:hAnsi="Courier New"/>
                                <w:b/>
                                <w:color w:val="000000"/>
                                <w:spacing w:val="-13"/>
                                <w:sz w:val="18"/>
                              </w:rPr>
                              <w:t xml:space="preserve"> </w:t>
                            </w:r>
                            <w:r>
                              <w:rPr>
                                <w:rFonts w:ascii="Courier New" w:hAnsi="Courier New"/>
                                <w:b/>
                                <w:color w:val="000000"/>
                                <w:sz w:val="18"/>
                              </w:rPr>
                              <w:t>=</w:t>
                            </w:r>
                            <w:r>
                              <w:rPr>
                                <w:rFonts w:ascii="Courier New" w:hAnsi="Courier New"/>
                                <w:b/>
                                <w:color w:val="000000"/>
                                <w:spacing w:val="-13"/>
                                <w:sz w:val="18"/>
                              </w:rPr>
                              <w:t xml:space="preserve"> </w:t>
                            </w:r>
                            <w:r>
                              <w:rPr>
                                <w:rFonts w:ascii="Courier New" w:hAnsi="Courier New"/>
                                <w:b/>
                                <w:color w:val="000000"/>
                                <w:sz w:val="18"/>
                              </w:rPr>
                              <w:t xml:space="preserve">LatLng(location.latitude, </w:t>
                            </w:r>
                            <w:r>
                              <w:rPr>
                                <w:rFonts w:ascii="Courier New" w:hAnsi="Courier New"/>
                                <w:b/>
                                <w:color w:val="000000"/>
                                <w:spacing w:val="-2"/>
                                <w:sz w:val="18"/>
                              </w:rPr>
                              <w:t>location.longitude)</w:t>
                            </w:r>
                          </w:p>
                          <w:p>
                            <w:pPr>
                              <w:pStyle w:val="FrameContents"/>
                              <w:spacing w:lineRule="auto" w:line="324" w:before="17" w:after="0"/>
                              <w:ind w:left="2613" w:hanging="0"/>
                              <w:rPr>
                                <w:rFonts w:ascii="Courier New" w:hAnsi="Courier New"/>
                                <w:b/>
                                <w:b/>
                                <w:sz w:val="18"/>
                              </w:rPr>
                            </w:pPr>
                            <w:r>
                              <w:rPr>
                                <w:rFonts w:ascii="Courier New" w:hAnsi="Courier New"/>
                                <w:b/>
                                <w:color w:val="000000"/>
                                <w:spacing w:val="-2"/>
                                <w:sz w:val="18"/>
                              </w:rPr>
                              <w:t xml:space="preserve">updateMapLocation(userLocation) </w:t>
                            </w:r>
                            <w:r>
                              <w:rPr>
                                <w:rFonts w:ascii="Courier New" w:hAnsi="Courier New"/>
                                <w:b/>
                                <w:color w:val="000000"/>
                                <w:sz w:val="18"/>
                              </w:rPr>
                              <w:t>addMarkerAtLocation(userLocation,</w:t>
                            </w:r>
                            <w:r>
                              <w:rPr>
                                <w:rFonts w:ascii="Courier New" w:hAnsi="Courier New"/>
                                <w:b/>
                                <w:color w:val="000000"/>
                                <w:spacing w:val="-29"/>
                                <w:sz w:val="18"/>
                              </w:rPr>
                              <w:t xml:space="preserve"> </w:t>
                            </w:r>
                            <w:r>
                              <w:rPr>
                                <w:rFonts w:ascii="Courier New" w:hAnsi="Courier New"/>
                                <w:b/>
                                <w:color w:val="000000"/>
                                <w:sz w:val="18"/>
                              </w:rPr>
                              <w:t>"You")</w:t>
                            </w:r>
                          </w:p>
                          <w:p>
                            <w:pPr>
                              <w:pStyle w:val="FrameContents"/>
                              <w:spacing w:before="1" w:after="0"/>
                              <w:ind w:left="2181" w:hanging="0"/>
                              <w:rPr>
                                <w:rFonts w:ascii="Courier New" w:hAnsi="Courier New"/>
                                <w:b/>
                                <w:b/>
                                <w:sz w:val="18"/>
                              </w:rPr>
                            </w:pPr>
                            <w:r>
                              <w:rPr>
                                <w:rFonts w:ascii="Courier New" w:hAnsi="Courier New"/>
                                <w:b/>
                                <w:color w:val="000000"/>
                                <w:sz w:val="18"/>
                              </w:rPr>
                              <w:t>}</w:t>
                            </w:r>
                          </w:p>
                          <w:p>
                            <w:pPr>
                              <w:pStyle w:val="FrameContents"/>
                              <w:spacing w:before="76" w:after="0"/>
                              <w:ind w:left="1749" w:hanging="0"/>
                              <w:rPr>
                                <w:rFonts w:ascii="Courier New" w:hAnsi="Courier New"/>
                                <w:b/>
                                <w:b/>
                                <w:sz w:val="18"/>
                              </w:rPr>
                            </w:pPr>
                            <w:r>
                              <w:rPr>
                                <w:rFonts w:ascii="Courier New" w:hAnsi="Courier New"/>
                                <w:b/>
                                <w:color w:val="000000"/>
                                <w:sz w:val="18"/>
                              </w:rPr>
                              <w:t>}</w:t>
                            </w:r>
                          </w:p>
                          <w:p>
                            <w:pPr>
                              <w:pStyle w:val="FrameContents"/>
                              <w:spacing w:before="76" w:after="0"/>
                              <w:ind w:left="885" w:hanging="0"/>
                              <w:rPr>
                                <w:rFonts w:ascii="Courier New" w:hAnsi="Courier New"/>
                                <w:b/>
                                <w:b/>
                                <w:sz w:val="18"/>
                              </w:rPr>
                            </w:pPr>
                            <w:r>
                              <w:rPr>
                                <w:rFonts w:ascii="Courier New" w:hAnsi="Courier New"/>
                                <w:b/>
                                <w:color w:val="000000"/>
                                <w:sz w:val="18"/>
                              </w:rPr>
                              <w:t>}</w:t>
                            </w:r>
                          </w:p>
                          <w:p>
                            <w:pPr>
                              <w:pStyle w:val="TextBody"/>
                              <w:rPr>
                                <w:rFonts w:ascii="Courier New" w:hAnsi="Courier New"/>
                                <w:b/>
                                <w:b/>
                              </w:rPr>
                            </w:pPr>
                            <w:r>
                              <w:rPr>
                                <w:rFonts w:ascii="Courier New" w:hAnsi="Courier New"/>
                                <w:b/>
                                <w:color w:val="000000"/>
                              </w:rPr>
                            </w:r>
                          </w:p>
                          <w:p>
                            <w:pPr>
                              <w:pStyle w:val="FrameContents"/>
                              <w:spacing w:before="130" w:after="0"/>
                              <w:ind w:left="885" w:hanging="0"/>
                              <w:rPr>
                                <w:rFonts w:ascii="Courier New" w:hAnsi="Courier New"/>
                                <w:b/>
                                <w:b/>
                                <w:sz w:val="18"/>
                              </w:rPr>
                            </w:pPr>
                            <w:r>
                              <w:rPr>
                                <w:rFonts w:ascii="Courier New" w:hAnsi="Courier New"/>
                                <w:b/>
                                <w:color w:val="000000"/>
                                <w:sz w:val="18"/>
                              </w:rPr>
                              <w:t>private</w:t>
                            </w:r>
                            <w:r>
                              <w:rPr>
                                <w:rFonts w:ascii="Courier New" w:hAnsi="Courier New"/>
                                <w:b/>
                                <w:color w:val="000000"/>
                                <w:spacing w:val="-11"/>
                                <w:sz w:val="18"/>
                              </w:rPr>
                              <w:t xml:space="preserve"> </w:t>
                            </w:r>
                            <w:r>
                              <w:rPr>
                                <w:rFonts w:ascii="Courier New" w:hAnsi="Courier New"/>
                                <w:b/>
                                <w:color w:val="000000"/>
                                <w:sz w:val="18"/>
                              </w:rPr>
                              <w:t>fun</w:t>
                            </w:r>
                            <w:r>
                              <w:rPr>
                                <w:rFonts w:ascii="Courier New" w:hAnsi="Courier New"/>
                                <w:b/>
                                <w:color w:val="000000"/>
                                <w:spacing w:val="-11"/>
                                <w:sz w:val="18"/>
                              </w:rPr>
                              <w:t xml:space="preserve"> </w:t>
                            </w:r>
                            <w:r>
                              <w:rPr>
                                <w:rFonts w:ascii="Courier New" w:hAnsi="Courier New"/>
                                <w:b/>
                                <w:color w:val="000000"/>
                                <w:sz w:val="18"/>
                              </w:rPr>
                              <w:t>updateMapLocation(location:</w:t>
                            </w:r>
                            <w:r>
                              <w:rPr>
                                <w:rFonts w:ascii="Courier New" w:hAnsi="Courier New"/>
                                <w:b/>
                                <w:color w:val="000000"/>
                                <w:spacing w:val="-11"/>
                                <w:sz w:val="18"/>
                              </w:rPr>
                              <w:t xml:space="preserve"> </w:t>
                            </w:r>
                            <w:r>
                              <w:rPr>
                                <w:rFonts w:ascii="Courier New" w:hAnsi="Courier New"/>
                                <w:b/>
                                <w:color w:val="000000"/>
                                <w:sz w:val="18"/>
                              </w:rPr>
                              <w:t>LatLng)</w:t>
                            </w:r>
                            <w:r>
                              <w:rPr>
                                <w:rFonts w:ascii="Courier New" w:hAnsi="Courier New"/>
                                <w:b/>
                                <w:color w:val="000000"/>
                                <w:spacing w:val="-11"/>
                                <w:sz w:val="18"/>
                              </w:rPr>
                              <w:t xml:space="preserve"> </w:t>
                            </w:r>
                            <w:r>
                              <w:rPr>
                                <w:rFonts w:ascii="Courier New" w:hAnsi="Courier New"/>
                                <w:b/>
                                <w:color w:val="000000"/>
                                <w:spacing w:val="-10"/>
                                <w:sz w:val="18"/>
                              </w:rPr>
                              <w:t>{</w:t>
                            </w:r>
                          </w:p>
                          <w:p>
                            <w:pPr>
                              <w:pStyle w:val="FrameContents"/>
                              <w:spacing w:before="76" w:after="0"/>
                              <w:ind w:left="1317" w:hanging="0"/>
                              <w:rPr>
                                <w:rFonts w:ascii="Courier New" w:hAnsi="Courier New"/>
                                <w:b/>
                                <w:b/>
                                <w:sz w:val="18"/>
                              </w:rPr>
                            </w:pPr>
                            <w:r>
                              <w:rPr>
                                <w:rFonts w:ascii="Courier New" w:hAnsi="Courier New"/>
                                <w:b/>
                                <w:color w:val="000000"/>
                                <w:spacing w:val="-2"/>
                                <w:sz w:val="18"/>
                              </w:rPr>
                              <w:t>mMap.moveCamera(CameraUpdateFactory</w:t>
                            </w:r>
                          </w:p>
                          <w:p>
                            <w:pPr>
                              <w:pStyle w:val="FrameContents"/>
                              <w:spacing w:before="76" w:after="0"/>
                              <w:ind w:left="1533" w:hanging="0"/>
                              <w:rPr>
                                <w:rFonts w:ascii="Courier New" w:hAnsi="Courier New"/>
                                <w:b/>
                                <w:b/>
                                <w:sz w:val="18"/>
                              </w:rPr>
                            </w:pPr>
                            <w:r>
                              <w:rPr>
                                <w:rFonts w:ascii="Courier New" w:hAnsi="Courier New"/>
                                <w:b/>
                                <w:color w:val="000000"/>
                                <w:sz w:val="18"/>
                              </w:rPr>
                              <w:t>.newLatLngZoom(location,</w:t>
                            </w:r>
                            <w:r>
                              <w:rPr>
                                <w:rFonts w:ascii="Courier New" w:hAnsi="Courier New"/>
                                <w:b/>
                                <w:color w:val="000000"/>
                                <w:spacing w:val="-24"/>
                                <w:sz w:val="18"/>
                              </w:rPr>
                              <w:t xml:space="preserve"> </w:t>
                            </w:r>
                            <w:r>
                              <w:rPr>
                                <w:rFonts w:ascii="Courier New" w:hAnsi="Courier New"/>
                                <w:b/>
                                <w:color w:val="000000"/>
                                <w:spacing w:val="-4"/>
                                <w:sz w:val="18"/>
                              </w:rPr>
                              <w:t>7f))</w:t>
                            </w:r>
                          </w:p>
                          <w:p>
                            <w:pPr>
                              <w:pStyle w:val="FrameContents"/>
                              <w:spacing w:before="76" w:after="0"/>
                              <w:ind w:left="885" w:hanging="0"/>
                              <w:rPr>
                                <w:rFonts w:ascii="Courier New" w:hAnsi="Courier New"/>
                                <w:b/>
                                <w:b/>
                                <w:sz w:val="18"/>
                              </w:rPr>
                            </w:pPr>
                            <w:r>
                              <w:rPr>
                                <w:rFonts w:ascii="Courier New" w:hAnsi="Courier New"/>
                                <w:b/>
                                <w:color w:val="000000"/>
                                <w:sz w:val="18"/>
                              </w:rPr>
                              <w:t>}</w:t>
                            </w:r>
                          </w:p>
                          <w:p>
                            <w:pPr>
                              <w:pStyle w:val="TextBody"/>
                              <w:rPr>
                                <w:rFonts w:ascii="Courier New" w:hAnsi="Courier New"/>
                                <w:b/>
                                <w:b/>
                              </w:rPr>
                            </w:pPr>
                            <w:r>
                              <w:rPr>
                                <w:rFonts w:ascii="Courier New" w:hAnsi="Courier New"/>
                                <w:b/>
                                <w:color w:val="000000"/>
                              </w:rPr>
                            </w:r>
                          </w:p>
                          <w:p>
                            <w:pPr>
                              <w:pStyle w:val="FrameContents"/>
                              <w:spacing w:before="130" w:after="0"/>
                              <w:ind w:left="885" w:hanging="0"/>
                              <w:rPr>
                                <w:rFonts w:ascii="Courier New" w:hAnsi="Courier New"/>
                                <w:b/>
                                <w:b/>
                                <w:sz w:val="18"/>
                              </w:rPr>
                            </w:pPr>
                            <w:r>
                              <w:rPr>
                                <w:rFonts w:ascii="Courier New" w:hAnsi="Courier New"/>
                                <w:b/>
                                <w:color w:val="000000"/>
                                <w:sz w:val="18"/>
                              </w:rPr>
                              <w:t>private</w:t>
                            </w:r>
                            <w:r>
                              <w:rPr>
                                <w:rFonts w:ascii="Courier New" w:hAnsi="Courier New"/>
                                <w:b/>
                                <w:color w:val="000000"/>
                                <w:spacing w:val="-11"/>
                                <w:sz w:val="18"/>
                              </w:rPr>
                              <w:t xml:space="preserve"> </w:t>
                            </w:r>
                            <w:r>
                              <w:rPr>
                                <w:rFonts w:ascii="Courier New" w:hAnsi="Courier New"/>
                                <w:b/>
                                <w:color w:val="000000"/>
                                <w:sz w:val="18"/>
                              </w:rPr>
                              <w:t>fun</w:t>
                            </w:r>
                            <w:r>
                              <w:rPr>
                                <w:rFonts w:ascii="Courier New" w:hAnsi="Courier New"/>
                                <w:b/>
                                <w:color w:val="000000"/>
                                <w:spacing w:val="-10"/>
                                <w:sz w:val="18"/>
                              </w:rPr>
                              <w:t xml:space="preserve"> </w:t>
                            </w:r>
                            <w:r>
                              <w:rPr>
                                <w:rFonts w:ascii="Courier New" w:hAnsi="Courier New"/>
                                <w:b/>
                                <w:color w:val="000000"/>
                                <w:sz w:val="18"/>
                              </w:rPr>
                              <w:t>addMarkerAtLocation(location:</w:t>
                            </w:r>
                            <w:r>
                              <w:rPr>
                                <w:rFonts w:ascii="Courier New" w:hAnsi="Courier New"/>
                                <w:b/>
                                <w:color w:val="000000"/>
                                <w:spacing w:val="-11"/>
                                <w:sz w:val="18"/>
                              </w:rPr>
                              <w:t xml:space="preserve"> </w:t>
                            </w:r>
                            <w:r>
                              <w:rPr>
                                <w:rFonts w:ascii="Courier New" w:hAnsi="Courier New"/>
                                <w:b/>
                                <w:color w:val="000000"/>
                                <w:sz w:val="18"/>
                              </w:rPr>
                              <w:t>LatLng,</w:t>
                            </w:r>
                            <w:r>
                              <w:rPr>
                                <w:rFonts w:ascii="Courier New" w:hAnsi="Courier New"/>
                                <w:b/>
                                <w:color w:val="000000"/>
                                <w:spacing w:val="-10"/>
                                <w:sz w:val="18"/>
                              </w:rPr>
                              <w:t xml:space="preserve"> </w:t>
                            </w:r>
                            <w:r>
                              <w:rPr>
                                <w:rFonts w:ascii="Courier New" w:hAnsi="Courier New"/>
                                <w:b/>
                                <w:color w:val="000000"/>
                                <w:sz w:val="18"/>
                              </w:rPr>
                              <w:t>title:</w:t>
                            </w:r>
                            <w:r>
                              <w:rPr>
                                <w:rFonts w:ascii="Courier New" w:hAnsi="Courier New"/>
                                <w:b/>
                                <w:color w:val="000000"/>
                                <w:spacing w:val="-10"/>
                                <w:sz w:val="18"/>
                              </w:rPr>
                              <w:t xml:space="preserve"> </w:t>
                            </w:r>
                            <w:r>
                              <w:rPr>
                                <w:rFonts w:ascii="Courier New" w:hAnsi="Courier New"/>
                                <w:b/>
                                <w:color w:val="000000"/>
                                <w:spacing w:val="-2"/>
                                <w:sz w:val="18"/>
                              </w:rPr>
                              <w:t>String)</w:t>
                            </w:r>
                          </w:p>
                        </w:txbxContent>
                      </wps:txbx>
                      <wps:bodyPr lIns="0" rIns="0" tIns="0" bIns="0" anchor="t" upright="1">
                        <a:noAutofit/>
                      </wps:bodyPr>
                    </wps:wsp>
                  </a:graphicData>
                </a:graphic>
              </wp:anchor>
            </w:drawing>
          </mc:Choice>
          <mc:Fallback>
            <w:pict>
              <v:rect id="shape_0" ID="docshape439" path="m0,0l-2147483645,0l-2147483645,-2147483646l0,-2147483646xe" stroked="f" o:allowincell="f" style="position:absolute;margin-left:52.2pt;margin-top:8.55pt;width:399.55pt;height:484.85pt;mso-wrap-style:square;v-text-anchor:top;mso-position-horizontal-relative:page" wp14:anchorId="5F46AD50">
                <v:fill o:detectmouseclick="t" on="false"/>
                <v:stroke color="#3465a4" joinstyle="round" endcap="flat"/>
                <v:textbox>
                  <w:txbxContent>
                    <w:p>
                      <w:pPr>
                        <w:pStyle w:val="FrameContents"/>
                        <w:spacing w:before="40" w:after="0"/>
                        <w:ind w:left="466" w:right="853" w:hanging="0"/>
                        <w:jc w:val="center"/>
                        <w:rPr>
                          <w:rFonts w:ascii="Courier New" w:hAnsi="Courier New"/>
                          <w:sz w:val="18"/>
                        </w:rPr>
                      </w:pPr>
                      <w:r>
                        <w:rPr>
                          <w:rFonts w:ascii="Courier New" w:hAnsi="Courier New"/>
                          <w:color w:val="000000"/>
                          <w:sz w:val="18"/>
                        </w:rPr>
                        <w:t>class</w:t>
                      </w:r>
                      <w:r>
                        <w:rPr>
                          <w:rFonts w:ascii="Courier New" w:hAnsi="Courier New"/>
                          <w:color w:val="000000"/>
                          <w:spacing w:val="-12"/>
                          <w:sz w:val="18"/>
                        </w:rPr>
                        <w:t xml:space="preserve"> </w:t>
                      </w:r>
                      <w:r>
                        <w:rPr>
                          <w:rFonts w:ascii="Courier New" w:hAnsi="Courier New"/>
                          <w:color w:val="000000"/>
                          <w:sz w:val="18"/>
                        </w:rPr>
                        <w:t>MapsActivity</w:t>
                      </w:r>
                      <w:r>
                        <w:rPr>
                          <w:rFonts w:ascii="Courier New" w:hAnsi="Courier New"/>
                          <w:color w:val="000000"/>
                          <w:spacing w:val="-11"/>
                          <w:sz w:val="18"/>
                        </w:rPr>
                        <w:t xml:space="preserve"> </w:t>
                      </w:r>
                      <w:r>
                        <w:rPr>
                          <w:rFonts w:ascii="Courier New" w:hAnsi="Courier New"/>
                          <w:color w:val="000000"/>
                          <w:sz w:val="18"/>
                        </w:rPr>
                        <w:t>:</w:t>
                      </w:r>
                      <w:r>
                        <w:rPr>
                          <w:rFonts w:ascii="Courier New" w:hAnsi="Courier New"/>
                          <w:color w:val="000000"/>
                          <w:spacing w:val="-11"/>
                          <w:sz w:val="18"/>
                        </w:rPr>
                        <w:t xml:space="preserve"> </w:t>
                      </w:r>
                      <w:r>
                        <w:rPr>
                          <w:rFonts w:ascii="Courier New" w:hAnsi="Courier New"/>
                          <w:color w:val="000000"/>
                          <w:sz w:val="18"/>
                        </w:rPr>
                        <w:t>AppCompatActivity(),</w:t>
                      </w:r>
                      <w:r>
                        <w:rPr>
                          <w:rFonts w:ascii="Courier New" w:hAnsi="Courier New"/>
                          <w:color w:val="000000"/>
                          <w:spacing w:val="-11"/>
                          <w:sz w:val="18"/>
                        </w:rPr>
                        <w:t xml:space="preserve"> </w:t>
                      </w:r>
                      <w:r>
                        <w:rPr>
                          <w:rFonts w:ascii="Courier New" w:hAnsi="Courier New"/>
                          <w:color w:val="000000"/>
                          <w:sz w:val="18"/>
                        </w:rPr>
                        <w:t>OnMapReadyCallback</w:t>
                      </w:r>
                      <w:r>
                        <w:rPr>
                          <w:rFonts w:ascii="Courier New" w:hAnsi="Courier New"/>
                          <w:color w:val="000000"/>
                          <w:spacing w:val="-11"/>
                          <w:sz w:val="18"/>
                        </w:rPr>
                        <w:t xml:space="preserve"> </w:t>
                      </w:r>
                      <w:r>
                        <w:rPr>
                          <w:rFonts w:ascii="Courier New" w:hAnsi="Courier New"/>
                          <w:color w:val="000000"/>
                          <w:spacing w:val="-10"/>
                          <w:sz w:val="18"/>
                        </w:rPr>
                        <w:t>{</w:t>
                      </w:r>
                    </w:p>
                    <w:p>
                      <w:pPr>
                        <w:pStyle w:val="FrameContents"/>
                        <w:spacing w:before="76" w:after="0"/>
                        <w:ind w:left="466" w:right="1392" w:hanging="0"/>
                        <w:jc w:val="center"/>
                        <w:rPr>
                          <w:rFonts w:ascii="Courier New" w:hAnsi="Courier New"/>
                          <w:b/>
                          <w:b/>
                          <w:sz w:val="18"/>
                        </w:rPr>
                      </w:pPr>
                      <w:r>
                        <w:rPr>
                          <w:rFonts w:ascii="Courier New" w:hAnsi="Courier New"/>
                          <w:b/>
                          <w:color w:val="000000"/>
                          <w:sz w:val="18"/>
                        </w:rPr>
                        <w:t>private</w:t>
                      </w:r>
                      <w:r>
                        <w:rPr>
                          <w:rFonts w:ascii="Courier New" w:hAnsi="Courier New"/>
                          <w:b/>
                          <w:color w:val="000000"/>
                          <w:spacing w:val="-11"/>
                          <w:sz w:val="18"/>
                        </w:rPr>
                        <w:t xml:space="preserve"> </w:t>
                      </w:r>
                      <w:r>
                        <w:rPr>
                          <w:rFonts w:ascii="Courier New" w:hAnsi="Courier New"/>
                          <w:b/>
                          <w:color w:val="000000"/>
                          <w:sz w:val="18"/>
                        </w:rPr>
                        <w:t>val</w:t>
                      </w:r>
                      <w:r>
                        <w:rPr>
                          <w:rFonts w:ascii="Courier New" w:hAnsi="Courier New"/>
                          <w:b/>
                          <w:color w:val="000000"/>
                          <w:spacing w:val="-9"/>
                          <w:sz w:val="18"/>
                        </w:rPr>
                        <w:t xml:space="preserve"> </w:t>
                      </w:r>
                      <w:r>
                        <w:rPr>
                          <w:rFonts w:ascii="Courier New" w:hAnsi="Courier New"/>
                          <w:b/>
                          <w:color w:val="000000"/>
                          <w:sz w:val="18"/>
                        </w:rPr>
                        <w:t>fusedLocationProviderClient</w:t>
                      </w:r>
                      <w:r>
                        <w:rPr>
                          <w:rFonts w:ascii="Courier New" w:hAnsi="Courier New"/>
                          <w:b/>
                          <w:color w:val="000000"/>
                          <w:spacing w:val="-8"/>
                          <w:sz w:val="18"/>
                        </w:rPr>
                        <w:t xml:space="preserve"> </w:t>
                      </w:r>
                      <w:r>
                        <w:rPr>
                          <w:rFonts w:ascii="Courier New" w:hAnsi="Courier New"/>
                          <w:b/>
                          <w:color w:val="000000"/>
                          <w:sz w:val="18"/>
                        </w:rPr>
                        <w:t>by</w:t>
                      </w:r>
                      <w:r>
                        <w:rPr>
                          <w:rFonts w:ascii="Courier New" w:hAnsi="Courier New"/>
                          <w:b/>
                          <w:color w:val="000000"/>
                          <w:spacing w:val="-9"/>
                          <w:sz w:val="18"/>
                        </w:rPr>
                        <w:t xml:space="preserve"> </w:t>
                      </w:r>
                      <w:r>
                        <w:rPr>
                          <w:rFonts w:ascii="Courier New" w:hAnsi="Courier New"/>
                          <w:b/>
                          <w:color w:val="000000"/>
                          <w:sz w:val="18"/>
                        </w:rPr>
                        <w:t>lazy</w:t>
                      </w:r>
                      <w:r>
                        <w:rPr>
                          <w:rFonts w:ascii="Courier New" w:hAnsi="Courier New"/>
                          <w:b/>
                          <w:color w:val="000000"/>
                          <w:spacing w:val="-8"/>
                          <w:sz w:val="18"/>
                        </w:rPr>
                        <w:t xml:space="preserve"> </w:t>
                      </w:r>
                      <w:r>
                        <w:rPr>
                          <w:rFonts w:ascii="Courier New" w:hAnsi="Courier New"/>
                          <w:b/>
                          <w:color w:val="000000"/>
                          <w:spacing w:val="-10"/>
                          <w:sz w:val="18"/>
                        </w:rPr>
                        <w:t>{</w:t>
                      </w:r>
                    </w:p>
                    <w:p>
                      <w:pPr>
                        <w:pStyle w:val="FrameContents"/>
                        <w:spacing w:before="76" w:after="0"/>
                        <w:ind w:left="466" w:right="99" w:hanging="0"/>
                        <w:jc w:val="center"/>
                        <w:rPr>
                          <w:rFonts w:ascii="Courier New" w:hAnsi="Courier New"/>
                          <w:b/>
                          <w:b/>
                          <w:sz w:val="18"/>
                        </w:rPr>
                      </w:pPr>
                      <w:r>
                        <w:rPr>
                          <w:rFonts w:ascii="Courier New" w:hAnsi="Courier New"/>
                          <w:b/>
                          <w:color w:val="000000"/>
                          <w:spacing w:val="-2"/>
                          <w:sz w:val="18"/>
                        </w:rPr>
                        <w:t>LocationServices.getFusedLocationProviderClient(this)</w:t>
                      </w:r>
                    </w:p>
                    <w:p>
                      <w:pPr>
                        <w:pStyle w:val="FrameContents"/>
                        <w:spacing w:before="76" w:after="0"/>
                        <w:ind w:right="6110" w:hanging="0"/>
                        <w:jc w:val="center"/>
                        <w:rPr>
                          <w:rFonts w:ascii="Courier New" w:hAnsi="Courier New"/>
                          <w:b/>
                          <w:b/>
                          <w:sz w:val="18"/>
                        </w:rPr>
                      </w:pPr>
                      <w:r>
                        <w:rPr>
                          <w:rFonts w:ascii="Courier New" w:hAnsi="Courier New"/>
                          <w:b/>
                          <w:color w:val="000000"/>
                          <w:sz w:val="18"/>
                        </w:rPr>
                        <w:t>}</w:t>
                      </w:r>
                    </w:p>
                    <w:p>
                      <w:pPr>
                        <w:pStyle w:val="TextBody"/>
                        <w:rPr>
                          <w:rFonts w:ascii="Courier New" w:hAnsi="Courier New"/>
                          <w:b/>
                          <w:b/>
                        </w:rPr>
                      </w:pPr>
                      <w:r>
                        <w:rPr>
                          <w:rFonts w:ascii="Courier New" w:hAnsi="Courier New"/>
                          <w:b/>
                          <w:color w:val="000000"/>
                        </w:rPr>
                      </w:r>
                    </w:p>
                    <w:p>
                      <w:pPr>
                        <w:pStyle w:val="FrameContents"/>
                        <w:spacing w:before="130" w:after="0"/>
                        <w:ind w:left="885" w:hanging="0"/>
                        <w:rPr>
                          <w:rFonts w:ascii="Courier New" w:hAnsi="Courier New"/>
                          <w:sz w:val="18"/>
                        </w:rPr>
                      </w:pPr>
                      <w:r>
                        <w:rPr>
                          <w:rFonts w:ascii="Courier New" w:hAnsi="Courier New"/>
                          <w:color w:val="000000"/>
                          <w:spacing w:val="-5"/>
                          <w:sz w:val="18"/>
                        </w:rPr>
                        <w:t>...</w:t>
                      </w:r>
                    </w:p>
                    <w:p>
                      <w:pPr>
                        <w:pStyle w:val="TextBody"/>
                        <w:rPr>
                          <w:rFonts w:ascii="Courier New" w:hAnsi="Courier New"/>
                        </w:rPr>
                      </w:pPr>
                      <w:r>
                        <w:rPr>
                          <w:rFonts w:ascii="Courier New" w:hAnsi="Courier New"/>
                          <w:color w:val="000000"/>
                        </w:rPr>
                      </w:r>
                    </w:p>
                    <w:p>
                      <w:pPr>
                        <w:pStyle w:val="FrameContents"/>
                        <w:spacing w:before="129" w:after="0"/>
                        <w:ind w:left="885" w:hanging="0"/>
                        <w:rPr>
                          <w:rFonts w:ascii="Courier New" w:hAnsi="Courier New"/>
                          <w:sz w:val="18"/>
                        </w:rPr>
                      </w:pPr>
                      <w:r>
                        <w:rPr>
                          <w:rFonts w:ascii="Courier New" w:hAnsi="Courier New"/>
                          <w:color w:val="000000"/>
                          <w:sz w:val="18"/>
                        </w:rPr>
                        <w:t>override</w:t>
                      </w:r>
                      <w:r>
                        <w:rPr>
                          <w:rFonts w:ascii="Courier New" w:hAnsi="Courier New"/>
                          <w:color w:val="000000"/>
                          <w:spacing w:val="-7"/>
                          <w:sz w:val="18"/>
                        </w:rPr>
                        <w:t xml:space="preserve"> </w:t>
                      </w:r>
                      <w:r>
                        <w:rPr>
                          <w:rFonts w:ascii="Courier New" w:hAnsi="Courier New"/>
                          <w:color w:val="000000"/>
                          <w:sz w:val="18"/>
                        </w:rPr>
                        <w:t>fun</w:t>
                      </w:r>
                      <w:r>
                        <w:rPr>
                          <w:rFonts w:ascii="Courier New" w:hAnsi="Courier New"/>
                          <w:color w:val="000000"/>
                          <w:spacing w:val="-7"/>
                          <w:sz w:val="18"/>
                        </w:rPr>
                        <w:t xml:space="preserve"> </w:t>
                      </w:r>
                      <w:r>
                        <w:rPr>
                          <w:rFonts w:ascii="Courier New" w:hAnsi="Courier New"/>
                          <w:color w:val="000000"/>
                          <w:sz w:val="18"/>
                        </w:rPr>
                        <w:t>onResume()</w:t>
                      </w:r>
                      <w:r>
                        <w:rPr>
                          <w:rFonts w:ascii="Courier New" w:hAnsi="Courier New"/>
                          <w:color w:val="000000"/>
                          <w:spacing w:val="-7"/>
                          <w:sz w:val="18"/>
                        </w:rPr>
                        <w:t xml:space="preserve"> </w:t>
                      </w:r>
                      <w:r>
                        <w:rPr>
                          <w:rFonts w:ascii="Courier New" w:hAnsi="Courier New"/>
                          <w:color w:val="000000"/>
                          <w:spacing w:val="-10"/>
                          <w:sz w:val="18"/>
                        </w:rPr>
                        <w:t>{</w:t>
                      </w:r>
                    </w:p>
                    <w:p>
                      <w:pPr>
                        <w:pStyle w:val="FrameContents"/>
                        <w:spacing w:before="77" w:after="0"/>
                        <w:ind w:left="1317" w:hanging="0"/>
                        <w:rPr>
                          <w:rFonts w:ascii="Courier New" w:hAnsi="Courier New"/>
                          <w:sz w:val="18"/>
                        </w:rPr>
                      </w:pPr>
                      <w:r>
                        <w:rPr>
                          <w:rFonts w:ascii="Courier New" w:hAnsi="Courier New"/>
                          <w:color w:val="000000"/>
                          <w:spacing w:val="-5"/>
                          <w:sz w:val="18"/>
                        </w:rPr>
                        <w:t>...</w:t>
                      </w:r>
                    </w:p>
                    <w:p>
                      <w:pPr>
                        <w:pStyle w:val="FrameContents"/>
                        <w:spacing w:before="76" w:after="0"/>
                        <w:ind w:left="1317" w:hanging="0"/>
                        <w:rPr>
                          <w:rFonts w:ascii="Courier New" w:hAnsi="Courier New"/>
                          <w:b/>
                          <w:b/>
                          <w:sz w:val="18"/>
                        </w:rPr>
                      </w:pPr>
                      <w:r>
                        <w:rPr>
                          <w:rFonts w:ascii="Courier New" w:hAnsi="Courier New"/>
                          <w:b/>
                          <w:color w:val="000000"/>
                          <w:sz w:val="18"/>
                        </w:rPr>
                        <w:t>if</w:t>
                      </w:r>
                      <w:r>
                        <w:rPr>
                          <w:rFonts w:ascii="Courier New" w:hAnsi="Courier New"/>
                          <w:b/>
                          <w:color w:val="000000"/>
                          <w:spacing w:val="-13"/>
                          <w:sz w:val="18"/>
                        </w:rPr>
                        <w:t xml:space="preserve"> </w:t>
                      </w:r>
                      <w:r>
                        <w:rPr>
                          <w:rFonts w:ascii="Courier New" w:hAnsi="Courier New"/>
                          <w:b/>
                          <w:color w:val="000000"/>
                          <w:sz w:val="18"/>
                        </w:rPr>
                        <w:t>(hasLocationPermissions)</w:t>
                      </w:r>
                      <w:r>
                        <w:rPr>
                          <w:rFonts w:ascii="Courier New" w:hAnsi="Courier New"/>
                          <w:b/>
                          <w:color w:val="000000"/>
                          <w:spacing w:val="-13"/>
                          <w:sz w:val="18"/>
                        </w:rPr>
                        <w:t xml:space="preserve"> </w:t>
                      </w:r>
                      <w:r>
                        <w:rPr>
                          <w:rFonts w:ascii="Courier New" w:hAnsi="Courier New"/>
                          <w:b/>
                          <w:color w:val="000000"/>
                          <w:spacing w:val="-10"/>
                          <w:sz w:val="18"/>
                        </w:rPr>
                        <w:t>{</w:t>
                      </w:r>
                    </w:p>
                    <w:p>
                      <w:pPr>
                        <w:pStyle w:val="FrameContents"/>
                        <w:spacing w:before="76" w:after="0"/>
                        <w:ind w:left="1749" w:hanging="0"/>
                        <w:rPr>
                          <w:rFonts w:ascii="Courier New" w:hAnsi="Courier New"/>
                          <w:b/>
                          <w:b/>
                          <w:sz w:val="18"/>
                        </w:rPr>
                      </w:pPr>
                      <w:r>
                        <w:rPr>
                          <w:rFonts w:ascii="Courier New" w:hAnsi="Courier New"/>
                          <w:b/>
                          <w:color w:val="000000"/>
                          <w:spacing w:val="-2"/>
                          <w:sz w:val="18"/>
                        </w:rPr>
                        <w:t>getLastLocation()</w:t>
                      </w:r>
                    </w:p>
                    <w:p>
                      <w:pPr>
                        <w:pStyle w:val="FrameContents"/>
                        <w:spacing w:before="76" w:after="0"/>
                        <w:ind w:left="1317" w:hanging="0"/>
                        <w:rPr>
                          <w:rFonts w:ascii="Courier New" w:hAnsi="Courier New"/>
                          <w:b/>
                          <w:b/>
                          <w:sz w:val="18"/>
                        </w:rPr>
                      </w:pPr>
                      <w:r>
                        <w:rPr>
                          <w:rFonts w:ascii="Courier New" w:hAnsi="Courier New"/>
                          <w:b/>
                          <w:color w:val="000000"/>
                          <w:sz w:val="18"/>
                        </w:rPr>
                        <w:t>}</w:t>
                      </w:r>
                    </w:p>
                    <w:p>
                      <w:pPr>
                        <w:pStyle w:val="FrameContents"/>
                        <w:spacing w:before="76" w:after="0"/>
                        <w:ind w:left="885" w:hanging="0"/>
                        <w:rPr>
                          <w:rFonts w:ascii="Courier New" w:hAnsi="Courier New"/>
                          <w:sz w:val="18"/>
                        </w:rPr>
                      </w:pPr>
                      <w:r>
                        <w:rPr>
                          <w:rFonts w:ascii="Courier New" w:hAnsi="Courier New"/>
                          <w:color w:val="000000"/>
                          <w:sz w:val="18"/>
                        </w:rPr>
                        <w:t>}</w:t>
                      </w:r>
                    </w:p>
                    <w:p>
                      <w:pPr>
                        <w:pStyle w:val="TextBody"/>
                        <w:rPr>
                          <w:rFonts w:ascii="Courier New" w:hAnsi="Courier New"/>
                        </w:rPr>
                      </w:pPr>
                      <w:r>
                        <w:rPr>
                          <w:rFonts w:ascii="Courier New" w:hAnsi="Courier New"/>
                          <w:color w:val="000000"/>
                        </w:rPr>
                      </w:r>
                    </w:p>
                    <w:p>
                      <w:pPr>
                        <w:pStyle w:val="FrameContents"/>
                        <w:spacing w:before="129" w:after="0"/>
                        <w:ind w:left="885" w:hanging="0"/>
                        <w:rPr>
                          <w:rFonts w:ascii="Courier New" w:hAnsi="Courier New"/>
                          <w:sz w:val="18"/>
                        </w:rPr>
                      </w:pPr>
                      <w:r>
                        <w:rPr>
                          <w:rFonts w:ascii="Courier New" w:hAnsi="Courier New"/>
                          <w:color w:val="000000"/>
                          <w:spacing w:val="-5"/>
                          <w:sz w:val="18"/>
                        </w:rPr>
                        <w:t>...</w:t>
                      </w:r>
                    </w:p>
                    <w:p>
                      <w:pPr>
                        <w:pStyle w:val="TextBody"/>
                        <w:rPr>
                          <w:rFonts w:ascii="Courier New" w:hAnsi="Courier New"/>
                        </w:rPr>
                      </w:pPr>
                      <w:r>
                        <w:rPr>
                          <w:rFonts w:ascii="Courier New" w:hAnsi="Courier New"/>
                          <w:color w:val="000000"/>
                        </w:rPr>
                      </w:r>
                    </w:p>
                    <w:p>
                      <w:pPr>
                        <w:pStyle w:val="FrameContents"/>
                        <w:spacing w:before="130" w:after="0"/>
                        <w:ind w:left="885" w:hanging="0"/>
                        <w:rPr>
                          <w:rFonts w:ascii="Courier New" w:hAnsi="Courier New"/>
                          <w:b/>
                          <w:b/>
                          <w:sz w:val="18"/>
                        </w:rPr>
                      </w:pPr>
                      <w:r>
                        <w:rPr>
                          <w:rFonts w:ascii="Courier New" w:hAnsi="Courier New"/>
                          <w:b/>
                          <w:color w:val="000000"/>
                          <w:spacing w:val="-2"/>
                          <w:sz w:val="18"/>
                        </w:rPr>
                        <w:t>@SuppressLint("MissingPermission")</w:t>
                      </w:r>
                    </w:p>
                    <w:p>
                      <w:pPr>
                        <w:pStyle w:val="FrameContents"/>
                        <w:spacing w:before="76" w:after="0"/>
                        <w:ind w:left="885" w:hanging="0"/>
                        <w:rPr>
                          <w:rFonts w:ascii="Courier New" w:hAnsi="Courier New"/>
                          <w:b/>
                          <w:b/>
                          <w:sz w:val="18"/>
                        </w:rPr>
                      </w:pPr>
                      <w:r>
                        <w:rPr>
                          <w:rFonts w:ascii="Courier New" w:hAnsi="Courier New"/>
                          <w:b/>
                          <w:color w:val="000000"/>
                          <w:sz w:val="18"/>
                        </w:rPr>
                        <w:t>private</w:t>
                      </w:r>
                      <w:r>
                        <w:rPr>
                          <w:rFonts w:ascii="Courier New" w:hAnsi="Courier New"/>
                          <w:b/>
                          <w:color w:val="000000"/>
                          <w:spacing w:val="-9"/>
                          <w:sz w:val="18"/>
                        </w:rPr>
                        <w:t xml:space="preserve"> </w:t>
                      </w:r>
                      <w:r>
                        <w:rPr>
                          <w:rFonts w:ascii="Courier New" w:hAnsi="Courier New"/>
                          <w:b/>
                          <w:color w:val="000000"/>
                          <w:sz w:val="18"/>
                        </w:rPr>
                        <w:t>fun</w:t>
                      </w:r>
                      <w:r>
                        <w:rPr>
                          <w:rFonts w:ascii="Courier New" w:hAnsi="Courier New"/>
                          <w:b/>
                          <w:color w:val="000000"/>
                          <w:spacing w:val="-9"/>
                          <w:sz w:val="18"/>
                        </w:rPr>
                        <w:t xml:space="preserve"> </w:t>
                      </w:r>
                      <w:r>
                        <w:rPr>
                          <w:rFonts w:ascii="Courier New" w:hAnsi="Courier New"/>
                          <w:b/>
                          <w:color w:val="000000"/>
                          <w:sz w:val="18"/>
                        </w:rPr>
                        <w:t>getLastLocation()</w:t>
                      </w:r>
                      <w:r>
                        <w:rPr>
                          <w:rFonts w:ascii="Courier New" w:hAnsi="Courier New"/>
                          <w:b/>
                          <w:color w:val="000000"/>
                          <w:spacing w:val="-9"/>
                          <w:sz w:val="18"/>
                        </w:rPr>
                        <w:t xml:space="preserve"> </w:t>
                      </w:r>
                      <w:r>
                        <w:rPr>
                          <w:rFonts w:ascii="Courier New" w:hAnsi="Courier New"/>
                          <w:b/>
                          <w:color w:val="000000"/>
                          <w:spacing w:val="-10"/>
                          <w:sz w:val="18"/>
                        </w:rPr>
                        <w:t>{</w:t>
                      </w:r>
                    </w:p>
                    <w:p>
                      <w:pPr>
                        <w:pStyle w:val="FrameContents"/>
                        <w:spacing w:before="76" w:after="0"/>
                        <w:ind w:left="1317" w:hanging="0"/>
                        <w:rPr>
                          <w:rFonts w:ascii="Courier New" w:hAnsi="Courier New"/>
                          <w:b/>
                          <w:b/>
                          <w:sz w:val="18"/>
                        </w:rPr>
                      </w:pPr>
                      <w:r>
                        <w:rPr>
                          <w:rFonts w:ascii="Courier New" w:hAnsi="Courier New"/>
                          <w:b/>
                          <w:color w:val="000000"/>
                          <w:spacing w:val="-2"/>
                          <w:sz w:val="18"/>
                        </w:rPr>
                        <w:t>fusedLocationProviderClient.lastLocation</w:t>
                      </w:r>
                    </w:p>
                    <w:p>
                      <w:pPr>
                        <w:pStyle w:val="FrameContents"/>
                        <w:spacing w:lineRule="auto" w:line="324" w:before="76" w:after="0"/>
                        <w:ind w:left="2181" w:hanging="433"/>
                        <w:rPr>
                          <w:rFonts w:ascii="Courier New" w:hAnsi="Courier New"/>
                          <w:b/>
                          <w:b/>
                          <w:sz w:val="18"/>
                        </w:rPr>
                      </w:pPr>
                      <w:r>
                        <w:rPr>
                          <w:rFonts w:ascii="Courier New" w:hAnsi="Courier New"/>
                          <w:b/>
                          <w:color w:val="000000"/>
                          <w:sz w:val="18"/>
                        </w:rPr>
                        <w:t>.addOnSuccessListener</w:t>
                      </w:r>
                      <w:r>
                        <w:rPr>
                          <w:rFonts w:ascii="Courier New" w:hAnsi="Courier New"/>
                          <w:b/>
                          <w:color w:val="000000"/>
                          <w:spacing w:val="-10"/>
                          <w:sz w:val="18"/>
                        </w:rPr>
                        <w:t xml:space="preserve"> </w:t>
                      </w:r>
                      <w:r>
                        <w:rPr>
                          <w:rFonts w:ascii="Courier New" w:hAnsi="Courier New"/>
                          <w:b/>
                          <w:color w:val="000000"/>
                          <w:sz w:val="18"/>
                        </w:rPr>
                        <w:t>{</w:t>
                      </w:r>
                      <w:r>
                        <w:rPr>
                          <w:rFonts w:ascii="Courier New" w:hAnsi="Courier New"/>
                          <w:b/>
                          <w:color w:val="000000"/>
                          <w:spacing w:val="-10"/>
                          <w:sz w:val="18"/>
                        </w:rPr>
                        <w:t xml:space="preserve"> </w:t>
                      </w:r>
                      <w:r>
                        <w:rPr>
                          <w:rFonts w:ascii="Courier New" w:hAnsi="Courier New"/>
                          <w:b/>
                          <w:color w:val="000000"/>
                          <w:sz w:val="18"/>
                        </w:rPr>
                        <w:t>location:</w:t>
                      </w:r>
                      <w:r>
                        <w:rPr>
                          <w:rFonts w:ascii="Courier New" w:hAnsi="Courier New"/>
                          <w:b/>
                          <w:color w:val="000000"/>
                          <w:spacing w:val="-10"/>
                          <w:sz w:val="18"/>
                        </w:rPr>
                        <w:t xml:space="preserve"> </w:t>
                      </w:r>
                      <w:r>
                        <w:rPr>
                          <w:rFonts w:ascii="Courier New" w:hAnsi="Courier New"/>
                          <w:b/>
                          <w:color w:val="000000"/>
                          <w:sz w:val="18"/>
                        </w:rPr>
                        <w:t>Location?</w:t>
                      </w:r>
                      <w:r>
                        <w:rPr>
                          <w:rFonts w:ascii="Courier New" w:hAnsi="Courier New"/>
                          <w:b/>
                          <w:color w:val="000000"/>
                          <w:spacing w:val="-10"/>
                          <w:sz w:val="18"/>
                        </w:rPr>
                        <w:t xml:space="preserve"> </w:t>
                      </w:r>
                      <w:r>
                        <w:rPr>
                          <w:rFonts w:ascii="Courier New" w:hAnsi="Courier New"/>
                          <w:b/>
                          <w:color w:val="000000"/>
                          <w:sz w:val="18"/>
                        </w:rPr>
                        <w:t>-&gt; location?.let {</w:t>
                      </w:r>
                    </w:p>
                    <w:p>
                      <w:pPr>
                        <w:pStyle w:val="FrameContents"/>
                        <w:spacing w:lineRule="auto" w:line="235" w:before="5" w:after="0"/>
                        <w:ind w:left="2829" w:hanging="216"/>
                        <w:rPr>
                          <w:rFonts w:ascii="Courier New" w:hAnsi="Courier New"/>
                          <w:b/>
                          <w:b/>
                          <w:sz w:val="18"/>
                        </w:rPr>
                      </w:pPr>
                      <w:r>
                        <w:rPr>
                          <w:rFonts w:ascii="Courier New" w:hAnsi="Courier New"/>
                          <w:b/>
                          <w:color w:val="000000"/>
                          <w:sz w:val="18"/>
                        </w:rPr>
                        <w:t>val</w:t>
                      </w:r>
                      <w:r>
                        <w:rPr>
                          <w:rFonts w:ascii="Courier New" w:hAnsi="Courier New"/>
                          <w:b/>
                          <w:color w:val="000000"/>
                          <w:spacing w:val="-13"/>
                          <w:sz w:val="18"/>
                        </w:rPr>
                        <w:t xml:space="preserve"> </w:t>
                      </w:r>
                      <w:r>
                        <w:rPr>
                          <w:rFonts w:ascii="Courier New" w:hAnsi="Courier New"/>
                          <w:b/>
                          <w:color w:val="000000"/>
                          <w:sz w:val="18"/>
                        </w:rPr>
                        <w:t>userLocation</w:t>
                      </w:r>
                      <w:r>
                        <w:rPr>
                          <w:rFonts w:ascii="Courier New" w:hAnsi="Courier New"/>
                          <w:b/>
                          <w:color w:val="000000"/>
                          <w:spacing w:val="-13"/>
                          <w:sz w:val="18"/>
                        </w:rPr>
                        <w:t xml:space="preserve"> </w:t>
                      </w:r>
                      <w:r>
                        <w:rPr>
                          <w:rFonts w:ascii="Courier New" w:hAnsi="Courier New"/>
                          <w:b/>
                          <w:color w:val="000000"/>
                          <w:sz w:val="18"/>
                        </w:rPr>
                        <w:t>=</w:t>
                      </w:r>
                      <w:r>
                        <w:rPr>
                          <w:rFonts w:ascii="Courier New" w:hAnsi="Courier New"/>
                          <w:b/>
                          <w:color w:val="000000"/>
                          <w:spacing w:val="-13"/>
                          <w:sz w:val="18"/>
                        </w:rPr>
                        <w:t xml:space="preserve"> </w:t>
                      </w:r>
                      <w:r>
                        <w:rPr>
                          <w:rFonts w:ascii="Courier New" w:hAnsi="Courier New"/>
                          <w:b/>
                          <w:color w:val="000000"/>
                          <w:sz w:val="18"/>
                        </w:rPr>
                        <w:t xml:space="preserve">LatLng(location.latitude, </w:t>
                      </w:r>
                      <w:r>
                        <w:rPr>
                          <w:rFonts w:ascii="Courier New" w:hAnsi="Courier New"/>
                          <w:b/>
                          <w:color w:val="000000"/>
                          <w:spacing w:val="-2"/>
                          <w:sz w:val="18"/>
                        </w:rPr>
                        <w:t>location.longitude)</w:t>
                      </w:r>
                    </w:p>
                    <w:p>
                      <w:pPr>
                        <w:pStyle w:val="FrameContents"/>
                        <w:spacing w:lineRule="auto" w:line="324" w:before="17" w:after="0"/>
                        <w:ind w:left="2613" w:hanging="0"/>
                        <w:rPr>
                          <w:rFonts w:ascii="Courier New" w:hAnsi="Courier New"/>
                          <w:b/>
                          <w:b/>
                          <w:sz w:val="18"/>
                        </w:rPr>
                      </w:pPr>
                      <w:r>
                        <w:rPr>
                          <w:rFonts w:ascii="Courier New" w:hAnsi="Courier New"/>
                          <w:b/>
                          <w:color w:val="000000"/>
                          <w:spacing w:val="-2"/>
                          <w:sz w:val="18"/>
                        </w:rPr>
                        <w:t xml:space="preserve">updateMapLocation(userLocation) </w:t>
                      </w:r>
                      <w:r>
                        <w:rPr>
                          <w:rFonts w:ascii="Courier New" w:hAnsi="Courier New"/>
                          <w:b/>
                          <w:color w:val="000000"/>
                          <w:sz w:val="18"/>
                        </w:rPr>
                        <w:t>addMarkerAtLocation(userLocation,</w:t>
                      </w:r>
                      <w:r>
                        <w:rPr>
                          <w:rFonts w:ascii="Courier New" w:hAnsi="Courier New"/>
                          <w:b/>
                          <w:color w:val="000000"/>
                          <w:spacing w:val="-29"/>
                          <w:sz w:val="18"/>
                        </w:rPr>
                        <w:t xml:space="preserve"> </w:t>
                      </w:r>
                      <w:r>
                        <w:rPr>
                          <w:rFonts w:ascii="Courier New" w:hAnsi="Courier New"/>
                          <w:b/>
                          <w:color w:val="000000"/>
                          <w:sz w:val="18"/>
                        </w:rPr>
                        <w:t>"You")</w:t>
                      </w:r>
                    </w:p>
                    <w:p>
                      <w:pPr>
                        <w:pStyle w:val="FrameContents"/>
                        <w:spacing w:before="1" w:after="0"/>
                        <w:ind w:left="2181" w:hanging="0"/>
                        <w:rPr>
                          <w:rFonts w:ascii="Courier New" w:hAnsi="Courier New"/>
                          <w:b/>
                          <w:b/>
                          <w:sz w:val="18"/>
                        </w:rPr>
                      </w:pPr>
                      <w:r>
                        <w:rPr>
                          <w:rFonts w:ascii="Courier New" w:hAnsi="Courier New"/>
                          <w:b/>
                          <w:color w:val="000000"/>
                          <w:sz w:val="18"/>
                        </w:rPr>
                        <w:t>}</w:t>
                      </w:r>
                    </w:p>
                    <w:p>
                      <w:pPr>
                        <w:pStyle w:val="FrameContents"/>
                        <w:spacing w:before="76" w:after="0"/>
                        <w:ind w:left="1749" w:hanging="0"/>
                        <w:rPr>
                          <w:rFonts w:ascii="Courier New" w:hAnsi="Courier New"/>
                          <w:b/>
                          <w:b/>
                          <w:sz w:val="18"/>
                        </w:rPr>
                      </w:pPr>
                      <w:r>
                        <w:rPr>
                          <w:rFonts w:ascii="Courier New" w:hAnsi="Courier New"/>
                          <w:b/>
                          <w:color w:val="000000"/>
                          <w:sz w:val="18"/>
                        </w:rPr>
                        <w:t>}</w:t>
                      </w:r>
                    </w:p>
                    <w:p>
                      <w:pPr>
                        <w:pStyle w:val="FrameContents"/>
                        <w:spacing w:before="76" w:after="0"/>
                        <w:ind w:left="885" w:hanging="0"/>
                        <w:rPr>
                          <w:rFonts w:ascii="Courier New" w:hAnsi="Courier New"/>
                          <w:b/>
                          <w:b/>
                          <w:sz w:val="18"/>
                        </w:rPr>
                      </w:pPr>
                      <w:r>
                        <w:rPr>
                          <w:rFonts w:ascii="Courier New" w:hAnsi="Courier New"/>
                          <w:b/>
                          <w:color w:val="000000"/>
                          <w:sz w:val="18"/>
                        </w:rPr>
                        <w:t>}</w:t>
                      </w:r>
                    </w:p>
                    <w:p>
                      <w:pPr>
                        <w:pStyle w:val="TextBody"/>
                        <w:rPr>
                          <w:rFonts w:ascii="Courier New" w:hAnsi="Courier New"/>
                          <w:b/>
                          <w:b/>
                        </w:rPr>
                      </w:pPr>
                      <w:r>
                        <w:rPr>
                          <w:rFonts w:ascii="Courier New" w:hAnsi="Courier New"/>
                          <w:b/>
                          <w:color w:val="000000"/>
                        </w:rPr>
                      </w:r>
                    </w:p>
                    <w:p>
                      <w:pPr>
                        <w:pStyle w:val="FrameContents"/>
                        <w:spacing w:before="130" w:after="0"/>
                        <w:ind w:left="885" w:hanging="0"/>
                        <w:rPr>
                          <w:rFonts w:ascii="Courier New" w:hAnsi="Courier New"/>
                          <w:b/>
                          <w:b/>
                          <w:sz w:val="18"/>
                        </w:rPr>
                      </w:pPr>
                      <w:r>
                        <w:rPr>
                          <w:rFonts w:ascii="Courier New" w:hAnsi="Courier New"/>
                          <w:b/>
                          <w:color w:val="000000"/>
                          <w:sz w:val="18"/>
                        </w:rPr>
                        <w:t>private</w:t>
                      </w:r>
                      <w:r>
                        <w:rPr>
                          <w:rFonts w:ascii="Courier New" w:hAnsi="Courier New"/>
                          <w:b/>
                          <w:color w:val="000000"/>
                          <w:spacing w:val="-11"/>
                          <w:sz w:val="18"/>
                        </w:rPr>
                        <w:t xml:space="preserve"> </w:t>
                      </w:r>
                      <w:r>
                        <w:rPr>
                          <w:rFonts w:ascii="Courier New" w:hAnsi="Courier New"/>
                          <w:b/>
                          <w:color w:val="000000"/>
                          <w:sz w:val="18"/>
                        </w:rPr>
                        <w:t>fun</w:t>
                      </w:r>
                      <w:r>
                        <w:rPr>
                          <w:rFonts w:ascii="Courier New" w:hAnsi="Courier New"/>
                          <w:b/>
                          <w:color w:val="000000"/>
                          <w:spacing w:val="-11"/>
                          <w:sz w:val="18"/>
                        </w:rPr>
                        <w:t xml:space="preserve"> </w:t>
                      </w:r>
                      <w:r>
                        <w:rPr>
                          <w:rFonts w:ascii="Courier New" w:hAnsi="Courier New"/>
                          <w:b/>
                          <w:color w:val="000000"/>
                          <w:sz w:val="18"/>
                        </w:rPr>
                        <w:t>updateMapLocation(location:</w:t>
                      </w:r>
                      <w:r>
                        <w:rPr>
                          <w:rFonts w:ascii="Courier New" w:hAnsi="Courier New"/>
                          <w:b/>
                          <w:color w:val="000000"/>
                          <w:spacing w:val="-11"/>
                          <w:sz w:val="18"/>
                        </w:rPr>
                        <w:t xml:space="preserve"> </w:t>
                      </w:r>
                      <w:r>
                        <w:rPr>
                          <w:rFonts w:ascii="Courier New" w:hAnsi="Courier New"/>
                          <w:b/>
                          <w:color w:val="000000"/>
                          <w:sz w:val="18"/>
                        </w:rPr>
                        <w:t>LatLng)</w:t>
                      </w:r>
                      <w:r>
                        <w:rPr>
                          <w:rFonts w:ascii="Courier New" w:hAnsi="Courier New"/>
                          <w:b/>
                          <w:color w:val="000000"/>
                          <w:spacing w:val="-11"/>
                          <w:sz w:val="18"/>
                        </w:rPr>
                        <w:t xml:space="preserve"> </w:t>
                      </w:r>
                      <w:r>
                        <w:rPr>
                          <w:rFonts w:ascii="Courier New" w:hAnsi="Courier New"/>
                          <w:b/>
                          <w:color w:val="000000"/>
                          <w:spacing w:val="-10"/>
                          <w:sz w:val="18"/>
                        </w:rPr>
                        <w:t>{</w:t>
                      </w:r>
                    </w:p>
                    <w:p>
                      <w:pPr>
                        <w:pStyle w:val="FrameContents"/>
                        <w:spacing w:before="76" w:after="0"/>
                        <w:ind w:left="1317" w:hanging="0"/>
                        <w:rPr>
                          <w:rFonts w:ascii="Courier New" w:hAnsi="Courier New"/>
                          <w:b/>
                          <w:b/>
                          <w:sz w:val="18"/>
                        </w:rPr>
                      </w:pPr>
                      <w:r>
                        <w:rPr>
                          <w:rFonts w:ascii="Courier New" w:hAnsi="Courier New"/>
                          <w:b/>
                          <w:color w:val="000000"/>
                          <w:spacing w:val="-2"/>
                          <w:sz w:val="18"/>
                        </w:rPr>
                        <w:t>mMap.moveCamera(CameraUpdateFactory</w:t>
                      </w:r>
                    </w:p>
                    <w:p>
                      <w:pPr>
                        <w:pStyle w:val="FrameContents"/>
                        <w:spacing w:before="76" w:after="0"/>
                        <w:ind w:left="1533" w:hanging="0"/>
                        <w:rPr>
                          <w:rFonts w:ascii="Courier New" w:hAnsi="Courier New"/>
                          <w:b/>
                          <w:b/>
                          <w:sz w:val="18"/>
                        </w:rPr>
                      </w:pPr>
                      <w:r>
                        <w:rPr>
                          <w:rFonts w:ascii="Courier New" w:hAnsi="Courier New"/>
                          <w:b/>
                          <w:color w:val="000000"/>
                          <w:sz w:val="18"/>
                        </w:rPr>
                        <w:t>.newLatLngZoom(location,</w:t>
                      </w:r>
                      <w:r>
                        <w:rPr>
                          <w:rFonts w:ascii="Courier New" w:hAnsi="Courier New"/>
                          <w:b/>
                          <w:color w:val="000000"/>
                          <w:spacing w:val="-24"/>
                          <w:sz w:val="18"/>
                        </w:rPr>
                        <w:t xml:space="preserve"> </w:t>
                      </w:r>
                      <w:r>
                        <w:rPr>
                          <w:rFonts w:ascii="Courier New" w:hAnsi="Courier New"/>
                          <w:b/>
                          <w:color w:val="000000"/>
                          <w:spacing w:val="-4"/>
                          <w:sz w:val="18"/>
                        </w:rPr>
                        <w:t>7f))</w:t>
                      </w:r>
                    </w:p>
                    <w:p>
                      <w:pPr>
                        <w:pStyle w:val="FrameContents"/>
                        <w:spacing w:before="76" w:after="0"/>
                        <w:ind w:left="885" w:hanging="0"/>
                        <w:rPr>
                          <w:rFonts w:ascii="Courier New" w:hAnsi="Courier New"/>
                          <w:b/>
                          <w:b/>
                          <w:sz w:val="18"/>
                        </w:rPr>
                      </w:pPr>
                      <w:r>
                        <w:rPr>
                          <w:rFonts w:ascii="Courier New" w:hAnsi="Courier New"/>
                          <w:b/>
                          <w:color w:val="000000"/>
                          <w:sz w:val="18"/>
                        </w:rPr>
                        <w:t>}</w:t>
                      </w:r>
                    </w:p>
                    <w:p>
                      <w:pPr>
                        <w:pStyle w:val="TextBody"/>
                        <w:rPr>
                          <w:rFonts w:ascii="Courier New" w:hAnsi="Courier New"/>
                          <w:b/>
                          <w:b/>
                        </w:rPr>
                      </w:pPr>
                      <w:r>
                        <w:rPr>
                          <w:rFonts w:ascii="Courier New" w:hAnsi="Courier New"/>
                          <w:b/>
                          <w:color w:val="000000"/>
                        </w:rPr>
                      </w:r>
                    </w:p>
                    <w:p>
                      <w:pPr>
                        <w:pStyle w:val="FrameContents"/>
                        <w:spacing w:before="130" w:after="0"/>
                        <w:ind w:left="885" w:hanging="0"/>
                        <w:rPr>
                          <w:rFonts w:ascii="Courier New" w:hAnsi="Courier New"/>
                          <w:b/>
                          <w:b/>
                          <w:sz w:val="18"/>
                        </w:rPr>
                      </w:pPr>
                      <w:r>
                        <w:rPr>
                          <w:rFonts w:ascii="Courier New" w:hAnsi="Courier New"/>
                          <w:b/>
                          <w:color w:val="000000"/>
                          <w:sz w:val="18"/>
                        </w:rPr>
                        <w:t>private</w:t>
                      </w:r>
                      <w:r>
                        <w:rPr>
                          <w:rFonts w:ascii="Courier New" w:hAnsi="Courier New"/>
                          <w:b/>
                          <w:color w:val="000000"/>
                          <w:spacing w:val="-11"/>
                          <w:sz w:val="18"/>
                        </w:rPr>
                        <w:t xml:space="preserve"> </w:t>
                      </w:r>
                      <w:r>
                        <w:rPr>
                          <w:rFonts w:ascii="Courier New" w:hAnsi="Courier New"/>
                          <w:b/>
                          <w:color w:val="000000"/>
                          <w:sz w:val="18"/>
                        </w:rPr>
                        <w:t>fun</w:t>
                      </w:r>
                      <w:r>
                        <w:rPr>
                          <w:rFonts w:ascii="Courier New" w:hAnsi="Courier New"/>
                          <w:b/>
                          <w:color w:val="000000"/>
                          <w:spacing w:val="-10"/>
                          <w:sz w:val="18"/>
                        </w:rPr>
                        <w:t xml:space="preserve"> </w:t>
                      </w:r>
                      <w:r>
                        <w:rPr>
                          <w:rFonts w:ascii="Courier New" w:hAnsi="Courier New"/>
                          <w:b/>
                          <w:color w:val="000000"/>
                          <w:sz w:val="18"/>
                        </w:rPr>
                        <w:t>addMarkerAtLocation(location:</w:t>
                      </w:r>
                      <w:r>
                        <w:rPr>
                          <w:rFonts w:ascii="Courier New" w:hAnsi="Courier New"/>
                          <w:b/>
                          <w:color w:val="000000"/>
                          <w:spacing w:val="-11"/>
                          <w:sz w:val="18"/>
                        </w:rPr>
                        <w:t xml:space="preserve"> </w:t>
                      </w:r>
                      <w:r>
                        <w:rPr>
                          <w:rFonts w:ascii="Courier New" w:hAnsi="Courier New"/>
                          <w:b/>
                          <w:color w:val="000000"/>
                          <w:sz w:val="18"/>
                        </w:rPr>
                        <w:t>LatLng,</w:t>
                      </w:r>
                      <w:r>
                        <w:rPr>
                          <w:rFonts w:ascii="Courier New" w:hAnsi="Courier New"/>
                          <w:b/>
                          <w:color w:val="000000"/>
                          <w:spacing w:val="-10"/>
                          <w:sz w:val="18"/>
                        </w:rPr>
                        <w:t xml:space="preserve"> </w:t>
                      </w:r>
                      <w:r>
                        <w:rPr>
                          <w:rFonts w:ascii="Courier New" w:hAnsi="Courier New"/>
                          <w:b/>
                          <w:color w:val="000000"/>
                          <w:sz w:val="18"/>
                        </w:rPr>
                        <w:t>title:</w:t>
                      </w:r>
                      <w:r>
                        <w:rPr>
                          <w:rFonts w:ascii="Courier New" w:hAnsi="Courier New"/>
                          <w:b/>
                          <w:color w:val="000000"/>
                          <w:spacing w:val="-10"/>
                          <w:sz w:val="18"/>
                        </w:rPr>
                        <w:t xml:space="preserve"> </w:t>
                      </w:r>
                      <w:r>
                        <w:rPr>
                          <w:rFonts w:ascii="Courier New" w:hAnsi="Courier New"/>
                          <w:b/>
                          <w:color w:val="000000"/>
                          <w:spacing w:val="-2"/>
                          <w:sz w:val="18"/>
                        </w:rPr>
                        <w:t>String)</w:t>
                      </w:r>
                    </w:p>
                  </w:txbxContent>
                </v:textbox>
                <w10:wrap type="topAndBottom"/>
              </v:rect>
            </w:pict>
          </mc:Fallback>
        </mc:AlternateContent>
      </w:r>
    </w:p>
    <w:p>
      <w:pPr>
        <w:pStyle w:val="TextBody"/>
        <w:spacing w:before="3" w:after="0"/>
        <w:rPr>
          <w:sz w:val="3"/>
        </w:rPr>
      </w:pPr>
      <w:r>
        <w:rPr>
          <w:sz w:val="3"/>
        </w:rPr>
      </w:r>
    </w:p>
    <w:p>
      <w:pPr>
        <w:pStyle w:val="TextBody"/>
        <w:ind w:left="824" w:hanging="0"/>
        <w:rPr/>
      </w:pPr>
      <w:r>
        <w:rPr/>
        <mc:AlternateContent>
          <mc:Choice Requires="wpg">
            <w:drawing>
              <wp:inline distT="0" distB="0" distL="0" distR="0" wp14:anchorId="36409F3D">
                <wp:extent cx="5074920" cy="3169920"/>
                <wp:effectExtent l="0" t="0" r="5080" b="5080"/>
                <wp:docPr id="638" name="Shape395"/>
                <a:graphic xmlns:a="http://schemas.openxmlformats.org/drawingml/2006/main">
                  <a:graphicData uri="http://schemas.microsoft.com/office/word/2010/wordprocessingGroup">
                    <wpg:wgp>
                      <wpg:cNvGrpSpPr/>
                      <wpg:grpSpPr>
                        <a:xfrm>
                          <a:off x="0" y="0"/>
                          <a:ext cx="5074920" cy="3169800"/>
                          <a:chOff x="0" y="0"/>
                          <a:chExt cx="5074920" cy="3169800"/>
                        </a:xfrm>
                      </wpg:grpSpPr>
                      <wps:wsp>
                        <wps:cNvSpPr/>
                        <wps:spPr>
                          <a:xfrm>
                            <a:off x="0" y="0"/>
                            <a:ext cx="5074920" cy="3164040"/>
                          </a:xfrm>
                          <a:prstGeom prst="rect">
                            <a:avLst/>
                          </a:prstGeom>
                          <a:solidFill>
                            <a:srgbClr val="f6f6f6"/>
                          </a:solidFill>
                          <a:ln w="0">
                            <a:noFill/>
                          </a:ln>
                        </wps:spPr>
                        <wps:style>
                          <a:lnRef idx="0"/>
                          <a:fillRef idx="0"/>
                          <a:effectRef idx="0"/>
                          <a:fontRef idx="minor"/>
                        </wps:style>
                        <wps:bodyPr/>
                      </wps:wsp>
                      <wps:wsp>
                        <wps:cNvSpPr/>
                        <wps:spPr>
                          <a:xfrm>
                            <a:off x="0" y="3161160"/>
                            <a:ext cx="5074920" cy="9000"/>
                          </a:xfrm>
                          <a:prstGeom prst="rect">
                            <a:avLst/>
                          </a:prstGeom>
                          <a:solidFill>
                            <a:srgbClr val="dadada"/>
                          </a:solidFill>
                          <a:ln w="0">
                            <a:noFill/>
                          </a:ln>
                        </wps:spPr>
                        <wps:style>
                          <a:lnRef idx="0"/>
                          <a:fillRef idx="0"/>
                          <a:effectRef idx="0"/>
                          <a:fontRef idx="minor"/>
                        </wps:style>
                        <wps:bodyPr/>
                      </wps:wsp>
                      <wps:wsp>
                        <wps:cNvSpPr/>
                        <wps:spPr>
                          <a:xfrm>
                            <a:off x="0" y="0"/>
                            <a:ext cx="5074920" cy="3157920"/>
                          </a:xfrm>
                          <a:prstGeom prst="rect">
                            <a:avLst/>
                          </a:prstGeom>
                          <a:noFill/>
                          <a:ln w="0">
                            <a:noFill/>
                          </a:ln>
                        </wps:spPr>
                        <wps:style>
                          <a:lnRef idx="0"/>
                          <a:fillRef idx="0"/>
                          <a:effectRef idx="0"/>
                          <a:fontRef idx="minor"/>
                        </wps:style>
                        <wps:txbx>
                          <w:txbxContent>
                            <w:p>
                              <w:pPr>
                                <w:pStyle w:val="Normal"/>
                                <w:spacing w:before="54" w:after="0"/>
                                <w:ind w:left="453" w:hanging="0"/>
                                <w:rPr>
                                  <w:rFonts w:ascii="Courier New" w:hAnsi="Courier New"/>
                                  <w:b/>
                                  <w:b/>
                                  <w:sz w:val="18"/>
                                </w:rPr>
                              </w:pPr>
                              <w:r>
                                <w:rPr>
                                  <w:rFonts w:ascii="Courier New" w:hAnsi="Courier New"/>
                                  <w:b/>
                                  <w:sz w:val="18"/>
                                </w:rPr>
                                <w:t>{</w:t>
                              </w:r>
                            </w:p>
                            <w:p>
                              <w:pPr>
                                <w:pStyle w:val="Normal"/>
                                <w:spacing w:before="110" w:after="0"/>
                                <w:ind w:left="1317" w:hanging="0"/>
                                <w:rPr>
                                  <w:rFonts w:ascii="Courier New" w:hAnsi="Courier New"/>
                                  <w:b/>
                                  <w:b/>
                                  <w:sz w:val="18"/>
                                </w:rPr>
                              </w:pPr>
                              <w:r>
                                <w:rPr>
                                  <w:rFonts w:ascii="Courier New" w:hAnsi="Courier New"/>
                                  <w:b/>
                                  <w:spacing w:val="-2"/>
                                  <w:sz w:val="18"/>
                                </w:rPr>
                                <w:t>mMap.addMarker(MarkerOptions().title(title)</w:t>
                              </w:r>
                            </w:p>
                            <w:p>
                              <w:pPr>
                                <w:pStyle w:val="Normal"/>
                                <w:spacing w:before="76" w:after="0"/>
                                <w:ind w:left="1533" w:hanging="0"/>
                                <w:rPr>
                                  <w:rFonts w:ascii="Courier New" w:hAnsi="Courier New"/>
                                  <w:b/>
                                  <w:b/>
                                  <w:sz w:val="18"/>
                                </w:rPr>
                              </w:pPr>
                              <w:r>
                                <w:rPr>
                                  <w:rFonts w:ascii="Courier New" w:hAnsi="Courier New"/>
                                  <w:b/>
                                  <w:spacing w:val="-2"/>
                                  <w:sz w:val="18"/>
                                </w:rPr>
                                <w:t>.position(location))</w:t>
                              </w:r>
                            </w:p>
                            <w:p>
                              <w:pPr>
                                <w:pStyle w:val="Normal"/>
                                <w:spacing w:before="76" w:after="0"/>
                                <w:ind w:left="885" w:hanging="0"/>
                                <w:rPr>
                                  <w:rFonts w:ascii="Courier New" w:hAnsi="Courier New"/>
                                  <w:b/>
                                  <w:b/>
                                  <w:sz w:val="18"/>
                                </w:rPr>
                              </w:pPr>
                              <w:r>
                                <w:rPr>
                                  <w:rFonts w:ascii="Courier New" w:hAnsi="Courier New"/>
                                  <w:b/>
                                  <w:sz w:val="18"/>
                                </w:rPr>
                                <w:t>}</w:t>
                              </w:r>
                            </w:p>
                            <w:p>
                              <w:pPr>
                                <w:pStyle w:val="Normal"/>
                                <w:rPr>
                                  <w:rFonts w:ascii="Courier New" w:hAnsi="Courier New"/>
                                  <w:b/>
                                  <w:b/>
                                  <w:sz w:val="20"/>
                                </w:rPr>
                              </w:pPr>
                              <w:r>
                                <w:rPr>
                                  <w:rFonts w:ascii="Courier New" w:hAnsi="Courier New"/>
                                  <w:b/>
                                  <w:sz w:val="20"/>
                                </w:rPr>
                              </w:r>
                            </w:p>
                            <w:p>
                              <w:pPr>
                                <w:pStyle w:val="Normal"/>
                                <w:spacing w:lineRule="auto" w:line="324" w:before="129" w:after="0"/>
                                <w:ind w:left="1317" w:right="2128" w:hanging="433"/>
                                <w:rPr>
                                  <w:rFonts w:ascii="Courier New" w:hAnsi="Courier New"/>
                                  <w:b/>
                                  <w:b/>
                                  <w:sz w:val="18"/>
                                </w:rPr>
                              </w:pPr>
                              <w:r>
                                <w:rPr>
                                  <w:rFonts w:ascii="Courier New" w:hAnsi="Courier New"/>
                                  <w:b/>
                                  <w:sz w:val="18"/>
                                </w:rPr>
                                <w:t>override</w:t>
                              </w:r>
                              <w:r>
                                <w:rPr>
                                  <w:rFonts w:ascii="Courier New" w:hAnsi="Courier New"/>
                                  <w:b/>
                                  <w:spacing w:val="-19"/>
                                  <w:sz w:val="18"/>
                                </w:rPr>
                                <w:t xml:space="preserve"> </w:t>
                              </w:r>
                              <w:r>
                                <w:rPr>
                                  <w:rFonts w:ascii="Courier New" w:hAnsi="Courier New"/>
                                  <w:b/>
                                  <w:sz w:val="18"/>
                                </w:rPr>
                                <w:t>fun</w:t>
                              </w:r>
                              <w:r>
                                <w:rPr>
                                  <w:rFonts w:ascii="Courier New" w:hAnsi="Courier New"/>
                                  <w:b/>
                                  <w:spacing w:val="-19"/>
                                  <w:sz w:val="18"/>
                                </w:rPr>
                                <w:t xml:space="preserve"> </w:t>
                              </w:r>
                              <w:r>
                                <w:rPr>
                                  <w:rFonts w:ascii="Courier New" w:hAnsi="Courier New"/>
                                  <w:b/>
                                  <w:sz w:val="18"/>
                                </w:rPr>
                                <w:t>onRequestPermissionsResult( requestCode: Int,</w:t>
                              </w:r>
                            </w:p>
                            <w:p>
                              <w:pPr>
                                <w:pStyle w:val="Normal"/>
                                <w:spacing w:lineRule="auto" w:line="324" w:before="2" w:after="0"/>
                                <w:ind w:left="1317" w:right="2128" w:hanging="0"/>
                                <w:rPr>
                                  <w:rFonts w:ascii="Courier New" w:hAnsi="Courier New"/>
                                  <w:b/>
                                  <w:b/>
                                  <w:sz w:val="18"/>
                                </w:rPr>
                              </w:pPr>
                              <w:r>
                                <w:rPr>
                                  <w:rFonts w:ascii="Courier New" w:hAnsi="Courier New"/>
                                  <w:b/>
                                  <w:sz w:val="18"/>
                                </w:rPr>
                                <w:t>permissions:</w:t>
                              </w:r>
                              <w:r>
                                <w:rPr>
                                  <w:rFonts w:ascii="Courier New" w:hAnsi="Courier New"/>
                                  <w:b/>
                                  <w:spacing w:val="-19"/>
                                  <w:sz w:val="18"/>
                                </w:rPr>
                                <w:t xml:space="preserve"> </w:t>
                              </w:r>
                              <w:r>
                                <w:rPr>
                                  <w:rFonts w:ascii="Courier New" w:hAnsi="Courier New"/>
                                  <w:b/>
                                  <w:sz w:val="18"/>
                                </w:rPr>
                                <w:t>Array&lt;out</w:t>
                              </w:r>
                              <w:r>
                                <w:rPr>
                                  <w:rFonts w:ascii="Courier New" w:hAnsi="Courier New"/>
                                  <w:b/>
                                  <w:spacing w:val="-19"/>
                                  <w:sz w:val="18"/>
                                </w:rPr>
                                <w:t xml:space="preserve"> </w:t>
                              </w:r>
                              <w:r>
                                <w:rPr>
                                  <w:rFonts w:ascii="Courier New" w:hAnsi="Courier New"/>
                                  <w:b/>
                                  <w:sz w:val="18"/>
                                </w:rPr>
                                <w:t>String&gt;, grantResults: IntArray</w:t>
                              </w:r>
                            </w:p>
                            <w:p>
                              <w:pPr>
                                <w:pStyle w:val="Normal"/>
                                <w:spacing w:before="1" w:after="0"/>
                                <w:ind w:left="885" w:hanging="0"/>
                                <w:rPr>
                                  <w:rFonts w:ascii="Courier New" w:hAnsi="Courier New"/>
                                  <w:b/>
                                  <w:b/>
                                  <w:sz w:val="18"/>
                                </w:rPr>
                              </w:pPr>
                              <w:r>
                                <w:rPr>
                                  <w:rFonts w:ascii="Courier New" w:hAnsi="Courier New"/>
                                  <w:b/>
                                  <w:sz w:val="18"/>
                                </w:rPr>
                                <w:t>)</w:t>
                              </w:r>
                              <w:r>
                                <w:rPr>
                                  <w:rFonts w:ascii="Courier New" w:hAnsi="Courier New"/>
                                  <w:b/>
                                  <w:spacing w:val="-1"/>
                                  <w:sz w:val="18"/>
                                </w:rPr>
                                <w:t xml:space="preserve"> </w:t>
                              </w:r>
                              <w:r>
                                <w:rPr>
                                  <w:rFonts w:ascii="Courier New" w:hAnsi="Courier New"/>
                                  <w:b/>
                                  <w:spacing w:val="-10"/>
                                  <w:sz w:val="18"/>
                                </w:rPr>
                                <w:t>{</w:t>
                              </w:r>
                            </w:p>
                            <w:p>
                              <w:pPr>
                                <w:pStyle w:val="Normal"/>
                                <w:spacing w:lineRule="auto" w:line="235" w:before="79" w:after="0"/>
                                <w:ind w:left="1533" w:hanging="216"/>
                                <w:rPr>
                                  <w:rFonts w:ascii="Courier New" w:hAnsi="Courier New"/>
                                  <w:b/>
                                  <w:b/>
                                  <w:sz w:val="18"/>
                                </w:rPr>
                              </w:pPr>
                              <w:r>
                                <w:rPr>
                                  <w:rFonts w:ascii="Courier New" w:hAnsi="Courier New"/>
                                  <w:b/>
                                  <w:sz w:val="18"/>
                                </w:rPr>
                                <w:t>super.onRequestPermissionsResult(requestCode,</w:t>
                              </w:r>
                              <w:r>
                                <w:rPr>
                                  <w:rFonts w:ascii="Courier New" w:hAnsi="Courier New"/>
                                  <w:b/>
                                  <w:spacing w:val="-29"/>
                                  <w:sz w:val="18"/>
                                </w:rPr>
                                <w:t xml:space="preserve"> </w:t>
                              </w:r>
                              <w:r>
                                <w:rPr>
                                  <w:rFonts w:ascii="Courier New" w:hAnsi="Courier New"/>
                                  <w:b/>
                                  <w:sz w:val="18"/>
                                </w:rPr>
                                <w:t xml:space="preserve">permissions, </w:t>
                              </w:r>
                              <w:r>
                                <w:rPr>
                                  <w:rFonts w:ascii="Courier New" w:hAnsi="Courier New"/>
                                  <w:b/>
                                  <w:spacing w:val="-2"/>
                                  <w:sz w:val="18"/>
                                </w:rPr>
                                <w:t>grantResults)</w:t>
                              </w:r>
                            </w:p>
                            <w:p>
                              <w:pPr>
                                <w:pStyle w:val="Normal"/>
                                <w:spacing w:before="3" w:after="0"/>
                                <w:rPr>
                                  <w:rFonts w:ascii="Courier New" w:hAnsi="Courier New"/>
                                  <w:b/>
                                  <w:b/>
                                  <w:sz w:val="26"/>
                                </w:rPr>
                              </w:pPr>
                              <w:r>
                                <w:rPr>
                                  <w:rFonts w:ascii="Courier New" w:hAnsi="Courier New"/>
                                  <w:b/>
                                  <w:sz w:val="26"/>
                                </w:rPr>
                              </w:r>
                            </w:p>
                            <w:p>
                              <w:pPr>
                                <w:pStyle w:val="Normal"/>
                                <w:ind w:left="1317" w:hanging="0"/>
                                <w:rPr>
                                  <w:rFonts w:ascii="Courier New" w:hAnsi="Courier New"/>
                                  <w:b/>
                                  <w:b/>
                                  <w:sz w:val="18"/>
                                </w:rPr>
                              </w:pPr>
                              <w:r>
                                <w:rPr>
                                  <w:rFonts w:ascii="Courier New" w:hAnsi="Courier New"/>
                                  <w:b/>
                                  <w:sz w:val="18"/>
                                </w:rPr>
                                <w:t>when</w:t>
                              </w:r>
                              <w:r>
                                <w:rPr>
                                  <w:rFonts w:ascii="Courier New" w:hAnsi="Courier New"/>
                                  <w:b/>
                                  <w:spacing w:val="-9"/>
                                  <w:sz w:val="18"/>
                                </w:rPr>
                                <w:t xml:space="preserve"> </w:t>
                              </w:r>
                              <w:r>
                                <w:rPr>
                                  <w:rFonts w:ascii="Courier New" w:hAnsi="Courier New"/>
                                  <w:b/>
                                  <w:sz w:val="18"/>
                                </w:rPr>
                                <w:t>(requestCode)</w:t>
                              </w:r>
                              <w:r>
                                <w:rPr>
                                  <w:rFonts w:ascii="Courier New" w:hAnsi="Courier New"/>
                                  <w:b/>
                                  <w:spacing w:val="-8"/>
                                  <w:sz w:val="18"/>
                                </w:rPr>
                                <w:t xml:space="preserve"> </w:t>
                              </w:r>
                              <w:r>
                                <w:rPr>
                                  <w:rFonts w:ascii="Courier New" w:hAnsi="Courier New"/>
                                  <w:b/>
                                  <w:spacing w:val="-10"/>
                                  <w:sz w:val="18"/>
                                </w:rPr>
                                <w:t>{</w:t>
                              </w:r>
                            </w:p>
                            <w:p>
                              <w:pPr>
                                <w:pStyle w:val="Normal"/>
                                <w:spacing w:before="76" w:after="0"/>
                                <w:ind w:left="1749" w:hanging="0"/>
                                <w:rPr>
                                  <w:rFonts w:ascii="Courier New" w:hAnsi="Courier New"/>
                                  <w:b/>
                                  <w:b/>
                                  <w:sz w:val="18"/>
                                </w:rPr>
                              </w:pPr>
                              <w:r>
                                <w:rPr>
                                  <w:rFonts w:ascii="Courier New" w:hAnsi="Courier New"/>
                                  <w:b/>
                                  <w:sz w:val="18"/>
                                </w:rPr>
                                <w:t>PERMISSION_CODE_REQUEST_LOCATION</w:t>
                              </w:r>
                              <w:r>
                                <w:rPr>
                                  <w:rFonts w:ascii="Courier New" w:hAnsi="Courier New"/>
                                  <w:b/>
                                  <w:spacing w:val="-19"/>
                                  <w:sz w:val="18"/>
                                </w:rPr>
                                <w:t xml:space="preserve"> </w:t>
                              </w:r>
                              <w:r>
                                <w:rPr>
                                  <w:rFonts w:ascii="Courier New" w:hAnsi="Courier New"/>
                                  <w:b/>
                                  <w:sz w:val="18"/>
                                </w:rPr>
                                <w:t>-&gt;</w:t>
                              </w:r>
                              <w:r>
                                <w:rPr>
                                  <w:rFonts w:ascii="Courier New" w:hAnsi="Courier New"/>
                                  <w:b/>
                                  <w:spacing w:val="-17"/>
                                  <w:sz w:val="18"/>
                                </w:rPr>
                                <w:t xml:space="preserve"> </w:t>
                              </w:r>
                              <w:r>
                                <w:rPr>
                                  <w:rFonts w:ascii="Courier New" w:hAnsi="Courier New"/>
                                  <w:b/>
                                  <w:spacing w:val="-2"/>
                                  <w:sz w:val="18"/>
                                </w:rPr>
                                <w:t>getLastLocation()</w:t>
                              </w:r>
                            </w:p>
                            <w:p>
                              <w:pPr>
                                <w:pStyle w:val="Normal"/>
                                <w:spacing w:before="76" w:after="0"/>
                                <w:ind w:left="1317" w:hanging="0"/>
                                <w:rPr>
                                  <w:rFonts w:ascii="Courier New" w:hAnsi="Courier New"/>
                                  <w:b/>
                                  <w:b/>
                                  <w:sz w:val="18"/>
                                </w:rPr>
                              </w:pPr>
                              <w:r>
                                <w:rPr>
                                  <w:rFonts w:ascii="Courier New" w:hAnsi="Courier New"/>
                                  <w:b/>
                                  <w:sz w:val="18"/>
                                </w:rPr>
                                <w:t>}</w:t>
                              </w:r>
                            </w:p>
                            <w:p>
                              <w:pPr>
                                <w:pStyle w:val="Normal"/>
                                <w:spacing w:before="76" w:after="0"/>
                                <w:ind w:left="885" w:hanging="0"/>
                                <w:rPr>
                                  <w:rFonts w:ascii="Courier New" w:hAnsi="Courier New"/>
                                  <w:b/>
                                  <w:b/>
                                  <w:sz w:val="18"/>
                                </w:rPr>
                              </w:pPr>
                              <w:r>
                                <w:rPr>
                                  <w:rFonts w:ascii="Courier New" w:hAnsi="Courier New"/>
                                  <w:b/>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inline>
            </w:drawing>
          </mc:Choice>
          <mc:Fallback>
            <w:pict>
              <v:group id="shape_0" alt="Shape395" style="position:absolute;margin-left:0pt;margin-top:-250.05pt;width:399.6pt;height:249.65pt" coordorigin="0,-5001" coordsize="7992,4993">
                <v:rect id="shape_0" path="m0,0l-2147483645,0l-2147483645,-2147483646l0,-2147483646xe" fillcolor="#f6f6f6" stroked="f" o:allowincell="f" style="position:absolute;left:0;top:-5001;width:7991;height:4982;mso-wrap-style:none;v-text-anchor:middle;mso-position-vertical:top">
                  <v:fill o:detectmouseclick="t" type="solid" color2="#090909"/>
                  <v:stroke color="#3465a4" joinstyle="round" endcap="flat"/>
                  <w10:wrap type="square"/>
                </v:rect>
                <v:rect id="shape_0" path="m0,0l-2147483645,0l-2147483645,-2147483646l0,-2147483646xe" fillcolor="#dadada" stroked="f" o:allowincell="f" style="position:absolute;left:0;top:-23;width:7991;height:13;mso-wrap-style:none;v-text-anchor:middle;mso-position-vertical:top">
                  <v:fill o:detectmouseclick="t" type="solid" color2="#252525"/>
                  <v:stroke color="#3465a4" joinstyle="round" endcap="flat"/>
                  <w10:wrap type="square"/>
                </v:rect>
                <v:rect id="shape_0" path="m0,0l-2147483645,0l-2147483645,-2147483646l0,-2147483646xe" stroked="f" o:allowincell="f" style="position:absolute;left:0;top:-5001;width:7991;height:4972;mso-wrap-style:square;v-text-anchor:top;mso-position-vertical:top">
                  <v:fill o:detectmouseclick="t" on="false"/>
                  <v:stroke color="#3465a4" joinstyle="round" endcap="flat"/>
                  <v:textbox>
                    <w:txbxContent>
                      <w:p>
                        <w:pPr>
                          <w:pStyle w:val="Normal"/>
                          <w:spacing w:before="54" w:after="0"/>
                          <w:ind w:left="453" w:hanging="0"/>
                          <w:rPr>
                            <w:rFonts w:ascii="Courier New" w:hAnsi="Courier New"/>
                            <w:b/>
                            <w:b/>
                            <w:sz w:val="18"/>
                          </w:rPr>
                        </w:pPr>
                        <w:r>
                          <w:rPr>
                            <w:rFonts w:ascii="Courier New" w:hAnsi="Courier New"/>
                            <w:b/>
                            <w:sz w:val="18"/>
                          </w:rPr>
                          <w:t>{</w:t>
                        </w:r>
                      </w:p>
                      <w:p>
                        <w:pPr>
                          <w:pStyle w:val="Normal"/>
                          <w:spacing w:before="110" w:after="0"/>
                          <w:ind w:left="1317" w:hanging="0"/>
                          <w:rPr>
                            <w:rFonts w:ascii="Courier New" w:hAnsi="Courier New"/>
                            <w:b/>
                            <w:b/>
                            <w:sz w:val="18"/>
                          </w:rPr>
                        </w:pPr>
                        <w:r>
                          <w:rPr>
                            <w:rFonts w:ascii="Courier New" w:hAnsi="Courier New"/>
                            <w:b/>
                            <w:spacing w:val="-2"/>
                            <w:sz w:val="18"/>
                          </w:rPr>
                          <w:t>mMap.addMarker(MarkerOptions().title(title)</w:t>
                        </w:r>
                      </w:p>
                      <w:p>
                        <w:pPr>
                          <w:pStyle w:val="Normal"/>
                          <w:spacing w:before="76" w:after="0"/>
                          <w:ind w:left="1533" w:hanging="0"/>
                          <w:rPr>
                            <w:rFonts w:ascii="Courier New" w:hAnsi="Courier New"/>
                            <w:b/>
                            <w:b/>
                            <w:sz w:val="18"/>
                          </w:rPr>
                        </w:pPr>
                        <w:r>
                          <w:rPr>
                            <w:rFonts w:ascii="Courier New" w:hAnsi="Courier New"/>
                            <w:b/>
                            <w:spacing w:val="-2"/>
                            <w:sz w:val="18"/>
                          </w:rPr>
                          <w:t>.position(location))</w:t>
                        </w:r>
                      </w:p>
                      <w:p>
                        <w:pPr>
                          <w:pStyle w:val="Normal"/>
                          <w:spacing w:before="76" w:after="0"/>
                          <w:ind w:left="885" w:hanging="0"/>
                          <w:rPr>
                            <w:rFonts w:ascii="Courier New" w:hAnsi="Courier New"/>
                            <w:b/>
                            <w:b/>
                            <w:sz w:val="18"/>
                          </w:rPr>
                        </w:pPr>
                        <w:r>
                          <w:rPr>
                            <w:rFonts w:ascii="Courier New" w:hAnsi="Courier New"/>
                            <w:b/>
                            <w:sz w:val="18"/>
                          </w:rPr>
                          <w:t>}</w:t>
                        </w:r>
                      </w:p>
                      <w:p>
                        <w:pPr>
                          <w:pStyle w:val="Normal"/>
                          <w:rPr>
                            <w:rFonts w:ascii="Courier New" w:hAnsi="Courier New"/>
                            <w:b/>
                            <w:b/>
                            <w:sz w:val="20"/>
                          </w:rPr>
                        </w:pPr>
                        <w:r>
                          <w:rPr>
                            <w:rFonts w:ascii="Courier New" w:hAnsi="Courier New"/>
                            <w:b/>
                            <w:sz w:val="20"/>
                          </w:rPr>
                        </w:r>
                      </w:p>
                      <w:p>
                        <w:pPr>
                          <w:pStyle w:val="Normal"/>
                          <w:spacing w:lineRule="auto" w:line="324" w:before="129" w:after="0"/>
                          <w:ind w:left="1317" w:right="2128" w:hanging="433"/>
                          <w:rPr>
                            <w:rFonts w:ascii="Courier New" w:hAnsi="Courier New"/>
                            <w:b/>
                            <w:b/>
                            <w:sz w:val="18"/>
                          </w:rPr>
                        </w:pPr>
                        <w:r>
                          <w:rPr>
                            <w:rFonts w:ascii="Courier New" w:hAnsi="Courier New"/>
                            <w:b/>
                            <w:sz w:val="18"/>
                          </w:rPr>
                          <w:t>override</w:t>
                        </w:r>
                        <w:r>
                          <w:rPr>
                            <w:rFonts w:ascii="Courier New" w:hAnsi="Courier New"/>
                            <w:b/>
                            <w:spacing w:val="-19"/>
                            <w:sz w:val="18"/>
                          </w:rPr>
                          <w:t xml:space="preserve"> </w:t>
                        </w:r>
                        <w:r>
                          <w:rPr>
                            <w:rFonts w:ascii="Courier New" w:hAnsi="Courier New"/>
                            <w:b/>
                            <w:sz w:val="18"/>
                          </w:rPr>
                          <w:t>fun</w:t>
                        </w:r>
                        <w:r>
                          <w:rPr>
                            <w:rFonts w:ascii="Courier New" w:hAnsi="Courier New"/>
                            <w:b/>
                            <w:spacing w:val="-19"/>
                            <w:sz w:val="18"/>
                          </w:rPr>
                          <w:t xml:space="preserve"> </w:t>
                        </w:r>
                        <w:r>
                          <w:rPr>
                            <w:rFonts w:ascii="Courier New" w:hAnsi="Courier New"/>
                            <w:b/>
                            <w:sz w:val="18"/>
                          </w:rPr>
                          <w:t>onRequestPermissionsResult( requestCode: Int,</w:t>
                        </w:r>
                      </w:p>
                      <w:p>
                        <w:pPr>
                          <w:pStyle w:val="Normal"/>
                          <w:spacing w:lineRule="auto" w:line="324" w:before="2" w:after="0"/>
                          <w:ind w:left="1317" w:right="2128" w:hanging="0"/>
                          <w:rPr>
                            <w:rFonts w:ascii="Courier New" w:hAnsi="Courier New"/>
                            <w:b/>
                            <w:b/>
                            <w:sz w:val="18"/>
                          </w:rPr>
                        </w:pPr>
                        <w:r>
                          <w:rPr>
                            <w:rFonts w:ascii="Courier New" w:hAnsi="Courier New"/>
                            <w:b/>
                            <w:sz w:val="18"/>
                          </w:rPr>
                          <w:t>permissions:</w:t>
                        </w:r>
                        <w:r>
                          <w:rPr>
                            <w:rFonts w:ascii="Courier New" w:hAnsi="Courier New"/>
                            <w:b/>
                            <w:spacing w:val="-19"/>
                            <w:sz w:val="18"/>
                          </w:rPr>
                          <w:t xml:space="preserve"> </w:t>
                        </w:r>
                        <w:r>
                          <w:rPr>
                            <w:rFonts w:ascii="Courier New" w:hAnsi="Courier New"/>
                            <w:b/>
                            <w:sz w:val="18"/>
                          </w:rPr>
                          <w:t>Array&lt;out</w:t>
                        </w:r>
                        <w:r>
                          <w:rPr>
                            <w:rFonts w:ascii="Courier New" w:hAnsi="Courier New"/>
                            <w:b/>
                            <w:spacing w:val="-19"/>
                            <w:sz w:val="18"/>
                          </w:rPr>
                          <w:t xml:space="preserve"> </w:t>
                        </w:r>
                        <w:r>
                          <w:rPr>
                            <w:rFonts w:ascii="Courier New" w:hAnsi="Courier New"/>
                            <w:b/>
                            <w:sz w:val="18"/>
                          </w:rPr>
                          <w:t>String&gt;, grantResults: IntArray</w:t>
                        </w:r>
                      </w:p>
                      <w:p>
                        <w:pPr>
                          <w:pStyle w:val="Normal"/>
                          <w:spacing w:before="1" w:after="0"/>
                          <w:ind w:left="885" w:hanging="0"/>
                          <w:rPr>
                            <w:rFonts w:ascii="Courier New" w:hAnsi="Courier New"/>
                            <w:b/>
                            <w:b/>
                            <w:sz w:val="18"/>
                          </w:rPr>
                        </w:pPr>
                        <w:r>
                          <w:rPr>
                            <w:rFonts w:ascii="Courier New" w:hAnsi="Courier New"/>
                            <w:b/>
                            <w:sz w:val="18"/>
                          </w:rPr>
                          <w:t>)</w:t>
                        </w:r>
                        <w:r>
                          <w:rPr>
                            <w:rFonts w:ascii="Courier New" w:hAnsi="Courier New"/>
                            <w:b/>
                            <w:spacing w:val="-1"/>
                            <w:sz w:val="18"/>
                          </w:rPr>
                          <w:t xml:space="preserve"> </w:t>
                        </w:r>
                        <w:r>
                          <w:rPr>
                            <w:rFonts w:ascii="Courier New" w:hAnsi="Courier New"/>
                            <w:b/>
                            <w:spacing w:val="-10"/>
                            <w:sz w:val="18"/>
                          </w:rPr>
                          <w:t>{</w:t>
                        </w:r>
                      </w:p>
                      <w:p>
                        <w:pPr>
                          <w:pStyle w:val="Normal"/>
                          <w:spacing w:lineRule="auto" w:line="235" w:before="79" w:after="0"/>
                          <w:ind w:left="1533" w:hanging="216"/>
                          <w:rPr>
                            <w:rFonts w:ascii="Courier New" w:hAnsi="Courier New"/>
                            <w:b/>
                            <w:b/>
                            <w:sz w:val="18"/>
                          </w:rPr>
                        </w:pPr>
                        <w:r>
                          <w:rPr>
                            <w:rFonts w:ascii="Courier New" w:hAnsi="Courier New"/>
                            <w:b/>
                            <w:sz w:val="18"/>
                          </w:rPr>
                          <w:t>super.onRequestPermissionsResult(requestCode,</w:t>
                        </w:r>
                        <w:r>
                          <w:rPr>
                            <w:rFonts w:ascii="Courier New" w:hAnsi="Courier New"/>
                            <w:b/>
                            <w:spacing w:val="-29"/>
                            <w:sz w:val="18"/>
                          </w:rPr>
                          <w:t xml:space="preserve"> </w:t>
                        </w:r>
                        <w:r>
                          <w:rPr>
                            <w:rFonts w:ascii="Courier New" w:hAnsi="Courier New"/>
                            <w:b/>
                            <w:sz w:val="18"/>
                          </w:rPr>
                          <w:t xml:space="preserve">permissions, </w:t>
                        </w:r>
                        <w:r>
                          <w:rPr>
                            <w:rFonts w:ascii="Courier New" w:hAnsi="Courier New"/>
                            <w:b/>
                            <w:spacing w:val="-2"/>
                            <w:sz w:val="18"/>
                          </w:rPr>
                          <w:t>grantResults)</w:t>
                        </w:r>
                      </w:p>
                      <w:p>
                        <w:pPr>
                          <w:pStyle w:val="Normal"/>
                          <w:spacing w:before="3" w:after="0"/>
                          <w:rPr>
                            <w:rFonts w:ascii="Courier New" w:hAnsi="Courier New"/>
                            <w:b/>
                            <w:b/>
                            <w:sz w:val="26"/>
                          </w:rPr>
                        </w:pPr>
                        <w:r>
                          <w:rPr>
                            <w:rFonts w:ascii="Courier New" w:hAnsi="Courier New"/>
                            <w:b/>
                            <w:sz w:val="26"/>
                          </w:rPr>
                        </w:r>
                      </w:p>
                      <w:p>
                        <w:pPr>
                          <w:pStyle w:val="Normal"/>
                          <w:ind w:left="1317" w:hanging="0"/>
                          <w:rPr>
                            <w:rFonts w:ascii="Courier New" w:hAnsi="Courier New"/>
                            <w:b/>
                            <w:b/>
                            <w:sz w:val="18"/>
                          </w:rPr>
                        </w:pPr>
                        <w:r>
                          <w:rPr>
                            <w:rFonts w:ascii="Courier New" w:hAnsi="Courier New"/>
                            <w:b/>
                            <w:sz w:val="18"/>
                          </w:rPr>
                          <w:t>when</w:t>
                        </w:r>
                        <w:r>
                          <w:rPr>
                            <w:rFonts w:ascii="Courier New" w:hAnsi="Courier New"/>
                            <w:b/>
                            <w:spacing w:val="-9"/>
                            <w:sz w:val="18"/>
                          </w:rPr>
                          <w:t xml:space="preserve"> </w:t>
                        </w:r>
                        <w:r>
                          <w:rPr>
                            <w:rFonts w:ascii="Courier New" w:hAnsi="Courier New"/>
                            <w:b/>
                            <w:sz w:val="18"/>
                          </w:rPr>
                          <w:t>(requestCode)</w:t>
                        </w:r>
                        <w:r>
                          <w:rPr>
                            <w:rFonts w:ascii="Courier New" w:hAnsi="Courier New"/>
                            <w:b/>
                            <w:spacing w:val="-8"/>
                            <w:sz w:val="18"/>
                          </w:rPr>
                          <w:t xml:space="preserve"> </w:t>
                        </w:r>
                        <w:r>
                          <w:rPr>
                            <w:rFonts w:ascii="Courier New" w:hAnsi="Courier New"/>
                            <w:b/>
                            <w:spacing w:val="-10"/>
                            <w:sz w:val="18"/>
                          </w:rPr>
                          <w:t>{</w:t>
                        </w:r>
                      </w:p>
                      <w:p>
                        <w:pPr>
                          <w:pStyle w:val="Normal"/>
                          <w:spacing w:before="76" w:after="0"/>
                          <w:ind w:left="1749" w:hanging="0"/>
                          <w:rPr>
                            <w:rFonts w:ascii="Courier New" w:hAnsi="Courier New"/>
                            <w:b/>
                            <w:b/>
                            <w:sz w:val="18"/>
                          </w:rPr>
                        </w:pPr>
                        <w:r>
                          <w:rPr>
                            <w:rFonts w:ascii="Courier New" w:hAnsi="Courier New"/>
                            <w:b/>
                            <w:sz w:val="18"/>
                          </w:rPr>
                          <w:t>PERMISSION_CODE_REQUEST_LOCATION</w:t>
                        </w:r>
                        <w:r>
                          <w:rPr>
                            <w:rFonts w:ascii="Courier New" w:hAnsi="Courier New"/>
                            <w:b/>
                            <w:spacing w:val="-19"/>
                            <w:sz w:val="18"/>
                          </w:rPr>
                          <w:t xml:space="preserve"> </w:t>
                        </w:r>
                        <w:r>
                          <w:rPr>
                            <w:rFonts w:ascii="Courier New" w:hAnsi="Courier New"/>
                            <w:b/>
                            <w:sz w:val="18"/>
                          </w:rPr>
                          <w:t>-&gt;</w:t>
                        </w:r>
                        <w:r>
                          <w:rPr>
                            <w:rFonts w:ascii="Courier New" w:hAnsi="Courier New"/>
                            <w:b/>
                            <w:spacing w:val="-17"/>
                            <w:sz w:val="18"/>
                          </w:rPr>
                          <w:t xml:space="preserve"> </w:t>
                        </w:r>
                        <w:r>
                          <w:rPr>
                            <w:rFonts w:ascii="Courier New" w:hAnsi="Courier New"/>
                            <w:b/>
                            <w:spacing w:val="-2"/>
                            <w:sz w:val="18"/>
                          </w:rPr>
                          <w:t>getLastLocation()</w:t>
                        </w:r>
                      </w:p>
                      <w:p>
                        <w:pPr>
                          <w:pStyle w:val="Normal"/>
                          <w:spacing w:before="76" w:after="0"/>
                          <w:ind w:left="1317" w:hanging="0"/>
                          <w:rPr>
                            <w:rFonts w:ascii="Courier New" w:hAnsi="Courier New"/>
                            <w:b/>
                            <w:b/>
                            <w:sz w:val="18"/>
                          </w:rPr>
                        </w:pPr>
                        <w:r>
                          <w:rPr>
                            <w:rFonts w:ascii="Courier New" w:hAnsi="Courier New"/>
                            <w:b/>
                            <w:sz w:val="18"/>
                          </w:rPr>
                          <w:t>}</w:t>
                        </w:r>
                      </w:p>
                      <w:p>
                        <w:pPr>
                          <w:pStyle w:val="Normal"/>
                          <w:spacing w:before="76" w:after="0"/>
                          <w:ind w:left="885" w:hanging="0"/>
                          <w:rPr>
                            <w:rFonts w:ascii="Courier New" w:hAnsi="Courier New"/>
                            <w:b/>
                            <w:b/>
                            <w:sz w:val="18"/>
                          </w:rPr>
                        </w:pPr>
                        <w:r>
                          <w:rPr>
                            <w:rFonts w:ascii="Courier New" w:hAnsi="Courier New"/>
                            <w:b/>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square"/>
                </v:rect>
              </v:group>
            </w:pict>
          </mc:Fallback>
        </mc:AlternateContent>
      </w:r>
    </w:p>
    <w:p>
      <w:pPr>
        <w:pStyle w:val="ListParagraph"/>
        <w:numPr>
          <w:ilvl w:val="0"/>
          <w:numId w:val="9"/>
        </w:numPr>
        <w:tabs>
          <w:tab w:val="clear" w:pos="720"/>
          <w:tab w:val="left" w:pos="1274" w:leader="none"/>
        </w:tabs>
        <w:spacing w:before="44" w:after="0"/>
        <w:jc w:val="left"/>
        <w:rPr>
          <w:sz w:val="20"/>
        </w:rPr>
      </w:pPr>
      <w:r>
        <w:rPr>
          <w:sz w:val="20"/>
        </w:rPr>
        <w:t>Add</w:t>
      </w:r>
      <w:r>
        <w:rPr>
          <w:spacing w:val="-1"/>
          <w:sz w:val="20"/>
        </w:rPr>
        <w:t xml:space="preserve"> </w:t>
      </w:r>
      <w:r>
        <w:rPr>
          <w:sz w:val="20"/>
        </w:rPr>
        <w:t>a</w:t>
      </w:r>
      <w:r>
        <w:rPr>
          <w:spacing w:val="-1"/>
          <w:sz w:val="20"/>
        </w:rPr>
        <w:t xml:space="preserve"> </w:t>
      </w:r>
      <w:r>
        <w:rPr>
          <w:sz w:val="20"/>
        </w:rPr>
        <w:t>car</w:t>
      </w:r>
      <w:r>
        <w:rPr>
          <w:spacing w:val="-1"/>
          <w:sz w:val="20"/>
        </w:rPr>
        <w:t xml:space="preserve"> </w:t>
      </w:r>
      <w:r>
        <w:rPr>
          <w:sz w:val="20"/>
        </w:rPr>
        <w:t>icon to your</w:t>
      </w:r>
      <w:r>
        <w:rPr>
          <w:spacing w:val="-1"/>
          <w:sz w:val="20"/>
        </w:rPr>
        <w:t xml:space="preserve"> </w:t>
      </w:r>
      <w:r>
        <w:rPr>
          <w:sz w:val="20"/>
        </w:rPr>
        <w:t>project from</w:t>
      </w:r>
      <w:r>
        <w:rPr>
          <w:spacing w:val="-1"/>
          <w:sz w:val="20"/>
        </w:rPr>
        <w:t xml:space="preserve"> </w:t>
      </w:r>
      <w:r>
        <w:rPr>
          <w:sz w:val="20"/>
        </w:rPr>
        <w:t>the Android Studio</w:t>
      </w:r>
      <w:r>
        <w:rPr>
          <w:spacing w:val="-1"/>
          <w:sz w:val="20"/>
        </w:rPr>
        <w:t xml:space="preserve"> </w:t>
      </w:r>
      <w:r>
        <w:rPr>
          <w:sz w:val="20"/>
        </w:rPr>
        <w:t xml:space="preserve">Clip Art </w:t>
      </w:r>
      <w:r>
        <w:rPr>
          <w:spacing w:val="-2"/>
          <w:sz w:val="20"/>
        </w:rPr>
        <w:t>library:</w:t>
      </w:r>
    </w:p>
    <w:p>
      <w:pPr>
        <w:pStyle w:val="TextBody"/>
        <w:spacing w:before="4" w:after="0"/>
        <w:rPr>
          <w:sz w:val="14"/>
        </w:rPr>
      </w:pPr>
      <w:r>
        <w:rPr>
          <w:sz w:val="14"/>
        </w:rPr>
        <w:drawing>
          <wp:anchor behindDoc="0" distT="0" distB="0" distL="0" distR="0" simplePos="0" locked="0" layoutInCell="0" allowOverlap="1" relativeHeight="1469">
            <wp:simplePos x="0" y="0"/>
            <wp:positionH relativeFrom="page">
              <wp:posOffset>1200785</wp:posOffset>
            </wp:positionH>
            <wp:positionV relativeFrom="paragraph">
              <wp:posOffset>139065</wp:posOffset>
            </wp:positionV>
            <wp:extent cx="4903470" cy="3448685"/>
            <wp:effectExtent l="0" t="0" r="0" b="0"/>
            <wp:wrapTopAndBottom/>
            <wp:docPr id="640" name="image14.jpeg" descr="Figure 7.17: Choosing the car ic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image14.jpeg" descr="Figure 7.17: Choosing the car icon "/>
                    <pic:cNvPicPr>
                      <a:picLocks noChangeAspect="1" noChangeArrowheads="1"/>
                    </pic:cNvPicPr>
                  </pic:nvPicPr>
                  <pic:blipFill>
                    <a:blip r:embed="rId225"/>
                    <a:stretch>
                      <a:fillRect/>
                    </a:stretch>
                  </pic:blipFill>
                  <pic:spPr bwMode="auto">
                    <a:xfrm>
                      <a:off x="0" y="0"/>
                      <a:ext cx="4903470" cy="3448685"/>
                    </a:xfrm>
                    <a:prstGeom prst="rect">
                      <a:avLst/>
                    </a:prstGeom>
                  </pic:spPr>
                </pic:pic>
              </a:graphicData>
            </a:graphic>
          </wp:anchor>
        </w:drawing>
      </w:r>
    </w:p>
    <w:p>
      <w:pPr>
        <w:sectPr>
          <w:headerReference w:type="even" r:id="rId226"/>
          <w:headerReference w:type="default" r:id="rId227"/>
          <w:type w:val="nextPage"/>
          <w:pgSz w:w="10800" w:h="13320"/>
          <w:pgMar w:left="940" w:right="920" w:gutter="0" w:header="695" w:top="1120" w:footer="0" w:bottom="280"/>
          <w:pgNumType w:fmt="decimal"/>
          <w:formProt w:val="false"/>
          <w:textDirection w:val="lrTb"/>
          <w:docGrid w:type="default" w:linePitch="100" w:charSpace="4096"/>
        </w:sectPr>
        <w:pStyle w:val="Normal"/>
        <w:spacing w:before="119" w:after="0"/>
        <w:ind w:left="3366" w:hanging="0"/>
        <w:rPr>
          <w:rFonts w:ascii="Open Sans SemiBold" w:hAnsi="Open Sans SemiBold"/>
          <w:b/>
          <w:b/>
          <w:sz w:val="18"/>
        </w:rPr>
      </w:pPr>
      <w:r>
        <w:rPr>
          <w:rFonts w:ascii="Open Sans SemiBold" w:hAnsi="Open Sans SemiBold"/>
          <w:b/>
          <w:sz w:val="18"/>
        </w:rPr>
        <w:t>Figure</w:t>
      </w:r>
      <w:r>
        <w:rPr>
          <w:rFonts w:ascii="Open Sans SemiBold" w:hAnsi="Open Sans SemiBold"/>
          <w:b/>
          <w:spacing w:val="-5"/>
          <w:sz w:val="18"/>
        </w:rPr>
        <w:t xml:space="preserve"> </w:t>
      </w:r>
      <w:r>
        <w:rPr>
          <w:rFonts w:ascii="Open Sans SemiBold" w:hAnsi="Open Sans SemiBold"/>
          <w:b/>
          <w:sz w:val="18"/>
        </w:rPr>
        <w:t>7.17:</w:t>
      </w:r>
      <w:r>
        <w:rPr>
          <w:rFonts w:ascii="Open Sans SemiBold" w:hAnsi="Open Sans SemiBold"/>
          <w:b/>
          <w:spacing w:val="-2"/>
          <w:sz w:val="18"/>
        </w:rPr>
        <w:t xml:space="preserve"> </w:t>
      </w:r>
      <w:r>
        <w:rPr>
          <w:rFonts w:ascii="Open Sans SemiBold" w:hAnsi="Open Sans SemiBold"/>
          <w:b/>
          <w:sz w:val="18"/>
        </w:rPr>
        <w:t>Choosing</w:t>
      </w:r>
      <w:r>
        <w:rPr>
          <w:rFonts w:ascii="Open Sans SemiBold" w:hAnsi="Open Sans SemiBold"/>
          <w:b/>
          <w:spacing w:val="-2"/>
          <w:sz w:val="18"/>
        </w:rPr>
        <w:t xml:space="preserve"> </w:t>
      </w:r>
      <w:r>
        <w:rPr>
          <w:rFonts w:ascii="Open Sans SemiBold" w:hAnsi="Open Sans SemiBold"/>
          <w:b/>
          <w:sz w:val="18"/>
        </w:rPr>
        <w:t>the</w:t>
      </w:r>
      <w:r>
        <w:rPr>
          <w:rFonts w:ascii="Open Sans SemiBold" w:hAnsi="Open Sans SemiBold"/>
          <w:b/>
          <w:spacing w:val="-2"/>
          <w:sz w:val="18"/>
        </w:rPr>
        <w:t xml:space="preserve"> </w:t>
      </w:r>
      <w:r>
        <w:rPr>
          <w:rFonts w:ascii="Open Sans SemiBold" w:hAnsi="Open Sans SemiBold"/>
          <w:b/>
          <w:sz w:val="18"/>
        </w:rPr>
        <w:t>car</w:t>
      </w:r>
      <w:r>
        <w:rPr>
          <w:rFonts w:ascii="Open Sans SemiBold" w:hAnsi="Open Sans SemiBold"/>
          <w:b/>
          <w:spacing w:val="-1"/>
          <w:sz w:val="18"/>
        </w:rPr>
        <w:t xml:space="preserve"> </w:t>
      </w:r>
      <w:r>
        <w:rPr>
          <w:rFonts w:ascii="Open Sans SemiBold" w:hAnsi="Open Sans SemiBold"/>
          <w:b/>
          <w:spacing w:val="-4"/>
          <w:sz w:val="18"/>
        </w:rPr>
        <w:t>icon</w:t>
      </w:r>
    </w:p>
    <w:p>
      <w:pPr>
        <w:pStyle w:val="TextBody"/>
        <w:spacing w:before="12" w:after="0"/>
        <w:rPr>
          <w:rFonts w:ascii="Open Sans SemiBold" w:hAnsi="Open Sans SemiBold"/>
          <w:b/>
          <w:b/>
          <w:sz w:val="7"/>
        </w:rPr>
      </w:pPr>
      <w:r>
        <w:rPr>
          <w:rFonts w:ascii="Open Sans SemiBold" w:hAnsi="Open Sans SemiBold"/>
          <w:b/>
          <w:sz w:val="7"/>
        </w:rPr>
      </w:r>
    </w:p>
    <w:p>
      <w:pPr>
        <w:pStyle w:val="ListParagraph"/>
        <w:numPr>
          <w:ilvl w:val="0"/>
          <w:numId w:val="9"/>
        </w:numPr>
        <w:tabs>
          <w:tab w:val="clear" w:pos="720"/>
          <w:tab w:val="left" w:pos="554" w:leader="none"/>
        </w:tabs>
        <w:spacing w:before="101" w:after="0"/>
        <w:ind w:left="554" w:hanging="360"/>
        <w:jc w:val="left"/>
        <w:rPr>
          <w:sz w:val="20"/>
        </w:rPr>
      </w:pPr>
      <w:r>
        <w:rPr>
          <w:sz w:val="20"/>
        </w:rPr>
        <w:t>Add</w:t>
      </w:r>
      <w:r>
        <w:rPr>
          <w:spacing w:val="-6"/>
          <w:sz w:val="20"/>
        </w:rPr>
        <w:t xml:space="preserve"> </w:t>
      </w:r>
      <w:r>
        <w:rPr>
          <w:sz w:val="20"/>
        </w:rPr>
        <w:t>a</w:t>
      </w:r>
      <w:r>
        <w:rPr>
          <w:spacing w:val="-2"/>
          <w:sz w:val="20"/>
        </w:rPr>
        <w:t xml:space="preserve"> </w:t>
      </w:r>
      <w:r>
        <w:rPr>
          <w:sz w:val="20"/>
        </w:rPr>
        <w:t>function</w:t>
      </w:r>
      <w:r>
        <w:rPr>
          <w:spacing w:val="-2"/>
          <w:sz w:val="20"/>
        </w:rPr>
        <w:t xml:space="preserve"> </w:t>
      </w:r>
      <w:r>
        <w:rPr>
          <w:sz w:val="20"/>
        </w:rPr>
        <w:t>to</w:t>
      </w:r>
      <w:r>
        <w:rPr>
          <w:spacing w:val="-2"/>
          <w:sz w:val="20"/>
        </w:rPr>
        <w:t xml:space="preserve"> </w:t>
      </w:r>
      <w:r>
        <w:rPr>
          <w:sz w:val="20"/>
        </w:rPr>
        <w:t>load</w:t>
      </w:r>
      <w:r>
        <w:rPr>
          <w:spacing w:val="-1"/>
          <w:sz w:val="20"/>
        </w:rPr>
        <w:t xml:space="preserve"> </w:t>
      </w:r>
      <w:r>
        <w:rPr>
          <w:sz w:val="20"/>
        </w:rPr>
        <w:t>vector</w:t>
      </w:r>
      <w:r>
        <w:rPr>
          <w:spacing w:val="-2"/>
          <w:sz w:val="20"/>
        </w:rPr>
        <w:t xml:space="preserve"> </w:t>
      </w:r>
      <w:r>
        <w:rPr>
          <w:sz w:val="20"/>
        </w:rPr>
        <w:t>drawable</w:t>
      </w:r>
      <w:r>
        <w:rPr>
          <w:spacing w:val="-2"/>
          <w:sz w:val="20"/>
        </w:rPr>
        <w:t xml:space="preserve"> </w:t>
      </w:r>
      <w:r>
        <w:rPr>
          <w:sz w:val="20"/>
        </w:rPr>
        <w:t>assets</w:t>
      </w:r>
      <w:r>
        <w:rPr>
          <w:spacing w:val="-2"/>
          <w:sz w:val="20"/>
        </w:rPr>
        <w:t xml:space="preserve"> </w:t>
      </w:r>
      <w:r>
        <w:rPr>
          <w:sz w:val="20"/>
        </w:rPr>
        <w:t>to</w:t>
      </w:r>
      <w:r>
        <w:rPr>
          <w:spacing w:val="-2"/>
          <w:sz w:val="20"/>
        </w:rPr>
        <w:t xml:space="preserve"> </w:t>
      </w:r>
      <w:r>
        <w:rPr>
          <w:sz w:val="20"/>
        </w:rPr>
        <w:t>your</w:t>
      </w:r>
      <w:r>
        <w:rPr>
          <w:spacing w:val="-3"/>
          <w:sz w:val="20"/>
        </w:rPr>
        <w:t xml:space="preserve"> </w:t>
      </w:r>
      <w:r>
        <w:rPr>
          <w:rFonts w:ascii="Courier New" w:hAnsi="Courier New"/>
          <w:b/>
        </w:rPr>
        <w:t>MapsActivity</w:t>
      </w:r>
      <w:r>
        <w:rPr>
          <w:rFonts w:ascii="Courier New" w:hAnsi="Courier New"/>
          <w:b/>
          <w:spacing w:val="-80"/>
        </w:rPr>
        <w:t xml:space="preserve"> </w:t>
      </w:r>
      <w:r>
        <w:rPr>
          <w:spacing w:val="-2"/>
          <w:sz w:val="20"/>
        </w:rPr>
        <w:t>class:</w:t>
      </w:r>
    </w:p>
    <w:p>
      <w:pPr>
        <w:pStyle w:val="TextBody"/>
        <w:spacing w:before="10" w:after="0"/>
        <w:rPr>
          <w:sz w:val="8"/>
        </w:rPr>
      </w:pPr>
      <w:r>
        <w:rPr>
          <w:sz w:val="8"/>
        </w:rPr>
        <mc:AlternateContent>
          <mc:Choice Requires="wpg">
            <w:drawing>
              <wp:anchor behindDoc="0" distT="0" distB="635" distL="0" distR="4445" simplePos="0" locked="0" layoutInCell="0" allowOverlap="1" relativeHeight="1623" wp14:anchorId="5B60C572">
                <wp:simplePos x="0" y="0"/>
                <wp:positionH relativeFrom="page">
                  <wp:posOffset>662940</wp:posOffset>
                </wp:positionH>
                <wp:positionV relativeFrom="paragraph">
                  <wp:posOffset>90805</wp:posOffset>
                </wp:positionV>
                <wp:extent cx="5074920" cy="4486275"/>
                <wp:effectExtent l="0" t="635" r="635" b="0"/>
                <wp:wrapTopAndBottom/>
                <wp:docPr id="647" name="docshapegroup444"/>
                <a:graphic xmlns:a="http://schemas.openxmlformats.org/drawingml/2006/main">
                  <a:graphicData uri="http://schemas.microsoft.com/office/word/2010/wordprocessingGroup">
                    <wpg:wgp>
                      <wpg:cNvGrpSpPr/>
                      <wpg:grpSpPr>
                        <a:xfrm>
                          <a:off x="0" y="0"/>
                          <a:ext cx="5074920" cy="4486320"/>
                          <a:chOff x="0" y="0"/>
                          <a:chExt cx="5074920" cy="4486320"/>
                        </a:xfrm>
                      </wpg:grpSpPr>
                      <wps:wsp>
                        <wps:cNvSpPr/>
                        <wps:spPr>
                          <a:xfrm>
                            <a:off x="0" y="6480"/>
                            <a:ext cx="5074920" cy="4473720"/>
                          </a:xfrm>
                          <a:prstGeom prst="rect">
                            <a:avLst/>
                          </a:prstGeom>
                          <a:solidFill>
                            <a:srgbClr val="f6f6f6"/>
                          </a:solidFill>
                          <a:ln w="0">
                            <a:noFill/>
                          </a:ln>
                        </wps:spPr>
                        <wps:style>
                          <a:lnRef idx="0"/>
                          <a:fillRef idx="0"/>
                          <a:effectRef idx="0"/>
                          <a:fontRef idx="minor"/>
                        </wps:style>
                        <wps:bodyPr/>
                      </wps:wsp>
                      <wps:wsp>
                        <wps:cNvSpPr/>
                        <wps:spPr>
                          <a:xfrm>
                            <a:off x="0" y="0"/>
                            <a:ext cx="5074920" cy="4486320"/>
                          </a:xfrm>
                          <a:custGeom>
                            <a:avLst/>
                            <a:gdLst>
                              <a:gd name="textAreaLeft" fmla="*/ 0 w 2877120"/>
                              <a:gd name="textAreaRight" fmla="*/ 2879280 w 2877120"/>
                              <a:gd name="textAreaTop" fmla="*/ 0 h 2543400"/>
                              <a:gd name="textAreaBottom" fmla="*/ 2545560 h 2543400"/>
                            </a:gdLst>
                            <a:ahLst/>
                            <a:rect l="textAreaLeft" t="textAreaTop" r="textAreaRight" b="textAreaBottom"/>
                            <a:pathLst>
                              <a:path w="7992" h="7065">
                                <a:moveTo>
                                  <a:pt x="7992" y="7044"/>
                                </a:moveTo>
                                <a:lnTo>
                                  <a:pt x="0" y="7044"/>
                                </a:lnTo>
                                <a:lnTo>
                                  <a:pt x="0" y="7064"/>
                                </a:lnTo>
                                <a:lnTo>
                                  <a:pt x="7992" y="7064"/>
                                </a:lnTo>
                                <a:lnTo>
                                  <a:pt x="7992" y="70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4460760"/>
                          </a:xfrm>
                          <a:prstGeom prst="rect">
                            <a:avLst/>
                          </a:prstGeom>
                          <a:noFill/>
                          <a:ln w="0">
                            <a:noFill/>
                          </a:ln>
                        </wps:spPr>
                        <wps:style>
                          <a:lnRef idx="0"/>
                          <a:fillRef idx="0"/>
                          <a:effectRef idx="0"/>
                          <a:fontRef idx="minor"/>
                        </wps:style>
                        <wps:txbx>
                          <w:txbxContent>
                            <w:p>
                              <w:pPr>
                                <w:pStyle w:val="Normal"/>
                                <w:spacing w:lineRule="auto" w:line="235" w:before="43" w:after="0"/>
                                <w:ind w:left="1101" w:hanging="216"/>
                                <w:rPr>
                                  <w:rFonts w:ascii="Courier New" w:hAnsi="Courier New"/>
                                  <w:sz w:val="18"/>
                                </w:rPr>
                              </w:pPr>
                              <w:r>
                                <w:rPr>
                                  <w:rFonts w:ascii="Courier New" w:hAnsi="Courier New"/>
                                  <w:sz w:val="18"/>
                                </w:rPr>
                                <w:t>private</w:t>
                              </w:r>
                              <w:r>
                                <w:rPr>
                                  <w:rFonts w:ascii="Courier New" w:hAnsi="Courier New"/>
                                  <w:spacing w:val="-20"/>
                                  <w:sz w:val="18"/>
                                </w:rPr>
                                <w:t xml:space="preserve"> </w:t>
                              </w:r>
                              <w:r>
                                <w:rPr>
                                  <w:rFonts w:ascii="Courier New" w:hAnsi="Courier New"/>
                                  <w:sz w:val="18"/>
                                </w:rPr>
                                <w:t>fun</w:t>
                              </w:r>
                              <w:r>
                                <w:rPr>
                                  <w:rFonts w:ascii="Courier New" w:hAnsi="Courier New"/>
                                  <w:spacing w:val="-20"/>
                                  <w:sz w:val="18"/>
                                </w:rPr>
                                <w:t xml:space="preserve"> </w:t>
                              </w:r>
                              <w:r>
                                <w:rPr>
                                  <w:rFonts w:ascii="Courier New" w:hAnsi="Courier New"/>
                                  <w:sz w:val="18"/>
                                </w:rPr>
                                <w:t>getBitmapDescriptorFromVector(@DrawableRes vectorDrawableResourceId: Int): BitmapDescriptor? {</w:t>
                              </w:r>
                            </w:p>
                            <w:p>
                              <w:pPr>
                                <w:pStyle w:val="Normal"/>
                                <w:spacing w:before="17" w:after="0"/>
                                <w:ind w:left="1317" w:hanging="0"/>
                                <w:rPr>
                                  <w:rFonts w:ascii="Courier New" w:hAnsi="Courier New"/>
                                  <w:sz w:val="18"/>
                                </w:rPr>
                              </w:pPr>
                              <w:r>
                                <w:rPr>
                                  <w:rFonts w:ascii="Courier New" w:hAnsi="Courier New"/>
                                  <w:sz w:val="18"/>
                                </w:rPr>
                                <w:t>val</w:t>
                              </w:r>
                              <w:r>
                                <w:rPr>
                                  <w:rFonts w:ascii="Courier New" w:hAnsi="Courier New"/>
                                  <w:spacing w:val="-5"/>
                                  <w:sz w:val="18"/>
                                </w:rPr>
                                <w:t xml:space="preserve"> </w:t>
                              </w:r>
                              <w:r>
                                <w:rPr>
                                  <w:rFonts w:ascii="Courier New" w:hAnsi="Courier New"/>
                                  <w:sz w:val="18"/>
                                </w:rPr>
                                <w:t>bitmap</w:t>
                              </w:r>
                              <w:r>
                                <w:rPr>
                                  <w:rFonts w:ascii="Courier New" w:hAnsi="Courier New"/>
                                  <w:spacing w:val="-4"/>
                                  <w:sz w:val="18"/>
                                </w:rPr>
                                <w:t xml:space="preserve"> </w:t>
                              </w:r>
                              <w:r>
                                <w:rPr>
                                  <w:rFonts w:ascii="Courier New" w:hAnsi="Courier New"/>
                                  <w:spacing w:val="-10"/>
                                  <w:sz w:val="18"/>
                                </w:rPr>
                                <w:t>=</w:t>
                              </w:r>
                            </w:p>
                            <w:p>
                              <w:pPr>
                                <w:pStyle w:val="Normal"/>
                                <w:spacing w:lineRule="auto" w:line="324" w:before="77" w:after="0"/>
                                <w:ind w:left="1965" w:hanging="216"/>
                                <w:rPr>
                                  <w:rFonts w:ascii="Courier New" w:hAnsi="Courier New"/>
                                  <w:sz w:val="18"/>
                                </w:rPr>
                              </w:pPr>
                              <w:r>
                                <w:rPr>
                                  <w:rFonts w:ascii="Courier New" w:hAnsi="Courier New"/>
                                  <w:spacing w:val="-2"/>
                                  <w:sz w:val="18"/>
                                </w:rPr>
                                <w:t xml:space="preserve">ContextCompat.getDrawable(this, </w:t>
                              </w:r>
                              <w:r>
                                <w:rPr>
                                  <w:rFonts w:ascii="Courier New" w:hAnsi="Courier New"/>
                                  <w:sz w:val="18"/>
                                </w:rPr>
                                <w:t>vectorDrawableResourceId)?.let</w:t>
                              </w:r>
                              <w:r>
                                <w:rPr>
                                  <w:rFonts w:ascii="Courier New" w:hAnsi="Courier New"/>
                                  <w:spacing w:val="-14"/>
                                  <w:sz w:val="18"/>
                                </w:rPr>
                                <w:t xml:space="preserve"> </w:t>
                              </w:r>
                              <w:r>
                                <w:rPr>
                                  <w:rFonts w:ascii="Courier New" w:hAnsi="Courier New"/>
                                  <w:sz w:val="18"/>
                                </w:rPr>
                                <w:t>{</w:t>
                              </w:r>
                              <w:r>
                                <w:rPr>
                                  <w:rFonts w:ascii="Courier New" w:hAnsi="Courier New"/>
                                  <w:spacing w:val="-14"/>
                                  <w:sz w:val="18"/>
                                </w:rPr>
                                <w:t xml:space="preserve"> </w:t>
                              </w:r>
                              <w:r>
                                <w:rPr>
                                  <w:rFonts w:ascii="Courier New" w:hAnsi="Courier New"/>
                                  <w:sz w:val="18"/>
                                </w:rPr>
                                <w:t>vectorDrawable</w:t>
                              </w:r>
                              <w:r>
                                <w:rPr>
                                  <w:rFonts w:ascii="Courier New" w:hAnsi="Courier New"/>
                                  <w:spacing w:val="-14"/>
                                  <w:sz w:val="18"/>
                                </w:rPr>
                                <w:t xml:space="preserve"> </w:t>
                              </w:r>
                              <w:r>
                                <w:rPr>
                                  <w:rFonts w:ascii="Courier New" w:hAnsi="Courier New"/>
                                  <w:sz w:val="18"/>
                                </w:rPr>
                                <w:t>-&gt;</w:t>
                              </w:r>
                            </w:p>
                            <w:p>
                              <w:pPr>
                                <w:pStyle w:val="Normal"/>
                                <w:spacing w:before="1" w:after="0"/>
                                <w:ind w:left="2181" w:hanging="0"/>
                                <w:rPr>
                                  <w:rFonts w:ascii="Courier New" w:hAnsi="Courier New"/>
                                  <w:sz w:val="18"/>
                                </w:rPr>
                              </w:pPr>
                              <w:r>
                                <w:rPr>
                                  <w:rFonts w:ascii="Courier New" w:hAnsi="Courier New"/>
                                  <w:spacing w:val="-2"/>
                                  <w:sz w:val="18"/>
                                </w:rPr>
                                <w:t>vectorDrawable</w:t>
                              </w:r>
                            </w:p>
                            <w:p>
                              <w:pPr>
                                <w:pStyle w:val="Normal"/>
                                <w:spacing w:lineRule="auto" w:line="235" w:before="79" w:after="0"/>
                                <w:ind w:left="2829" w:hanging="216"/>
                                <w:rPr>
                                  <w:rFonts w:ascii="Courier New" w:hAnsi="Courier New"/>
                                  <w:sz w:val="18"/>
                                </w:rPr>
                              </w:pPr>
                              <w:r>
                                <w:rPr>
                                  <w:rFonts w:ascii="Courier New" w:hAnsi="Courier New"/>
                                  <w:sz w:val="18"/>
                                </w:rPr>
                                <w:t>.setBounds(0,</w:t>
                              </w:r>
                              <w:r>
                                <w:rPr>
                                  <w:rFonts w:ascii="Courier New" w:hAnsi="Courier New"/>
                                  <w:spacing w:val="-20"/>
                                  <w:sz w:val="18"/>
                                </w:rPr>
                                <w:t xml:space="preserve"> </w:t>
                              </w:r>
                              <w:r>
                                <w:rPr>
                                  <w:rFonts w:ascii="Courier New" w:hAnsi="Courier New"/>
                                  <w:sz w:val="18"/>
                                </w:rPr>
                                <w:t>0,</w:t>
                              </w:r>
                              <w:r>
                                <w:rPr>
                                  <w:rFonts w:ascii="Courier New" w:hAnsi="Courier New"/>
                                  <w:spacing w:val="-20"/>
                                  <w:sz w:val="18"/>
                                </w:rPr>
                                <w:t xml:space="preserve"> </w:t>
                              </w:r>
                              <w:r>
                                <w:rPr>
                                  <w:rFonts w:ascii="Courier New" w:hAnsi="Courier New"/>
                                  <w:sz w:val="18"/>
                                </w:rPr>
                                <w:t xml:space="preserve">vectorDrawable.intrinsicWidth, </w:t>
                              </w:r>
                              <w:r>
                                <w:rPr>
                                  <w:rFonts w:ascii="Courier New" w:hAnsi="Courier New"/>
                                  <w:spacing w:val="-2"/>
                                  <w:sz w:val="18"/>
                                </w:rPr>
                                <w:t>vectorDrawable.intrinsicHeight)</w:t>
                              </w:r>
                            </w:p>
                            <w:p>
                              <w:pPr>
                                <w:pStyle w:val="Normal"/>
                                <w:spacing w:before="3" w:after="0"/>
                                <w:rPr>
                                  <w:rFonts w:ascii="Courier New" w:hAnsi="Courier New"/>
                                  <w:sz w:val="26"/>
                                </w:rPr>
                              </w:pPr>
                              <w:r>
                                <w:rPr>
                                  <w:rFonts w:ascii="Courier New" w:hAnsi="Courier New"/>
                                  <w:sz w:val="26"/>
                                </w:rPr>
                              </w:r>
                            </w:p>
                            <w:p>
                              <w:pPr>
                                <w:pStyle w:val="Normal"/>
                                <w:ind w:left="2181" w:hanging="0"/>
                                <w:rPr>
                                  <w:rFonts w:ascii="Courier New" w:hAnsi="Courier New"/>
                                  <w:sz w:val="18"/>
                                </w:rPr>
                              </w:pPr>
                              <w:r>
                                <w:rPr>
                                  <w:rFonts w:ascii="Courier New" w:hAnsi="Courier New"/>
                                  <w:sz w:val="18"/>
                                </w:rPr>
                                <w:t>val</w:t>
                              </w:r>
                              <w:r>
                                <w:rPr>
                                  <w:rFonts w:ascii="Courier New" w:hAnsi="Courier New"/>
                                  <w:spacing w:val="-7"/>
                                  <w:sz w:val="18"/>
                                </w:rPr>
                                <w:t xml:space="preserve"> </w:t>
                              </w:r>
                              <w:r>
                                <w:rPr>
                                  <w:rFonts w:ascii="Courier New" w:hAnsi="Courier New"/>
                                  <w:sz w:val="18"/>
                                </w:rPr>
                                <w:t>drawableWithTint</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pacing w:val="-2"/>
                                  <w:sz w:val="18"/>
                                </w:rPr>
                                <w:t>DrawableCompat</w:t>
                              </w:r>
                            </w:p>
                            <w:p>
                              <w:pPr>
                                <w:pStyle w:val="Normal"/>
                                <w:spacing w:lineRule="auto" w:line="324" w:before="76" w:after="0"/>
                                <w:ind w:left="2181" w:firstLine="216"/>
                                <w:rPr>
                                  <w:rFonts w:ascii="Courier New" w:hAnsi="Courier New"/>
                                  <w:sz w:val="18"/>
                                </w:rPr>
                              </w:pPr>
                              <w:r>
                                <w:rPr>
                                  <w:rFonts w:ascii="Courier New" w:hAnsi="Courier New"/>
                                  <w:spacing w:val="-2"/>
                                  <w:sz w:val="18"/>
                                </w:rPr>
                                <w:t xml:space="preserve">.wrap(vectorDrawable) </w:t>
                              </w:r>
                              <w:r>
                                <w:rPr>
                                  <w:rFonts w:ascii="Courier New" w:hAnsi="Courier New"/>
                                  <w:sz w:val="18"/>
                                </w:rPr>
                                <w:t>DrawableCompat.setTint(drawableWithTint,</w:t>
                              </w:r>
                              <w:r>
                                <w:rPr>
                                  <w:rFonts w:ascii="Courier New" w:hAnsi="Courier New"/>
                                  <w:spacing w:val="-29"/>
                                  <w:sz w:val="18"/>
                                </w:rPr>
                                <w:t xml:space="preserve"> </w:t>
                              </w:r>
                              <w:r>
                                <w:rPr>
                                  <w:rFonts w:ascii="Courier New" w:hAnsi="Courier New"/>
                                  <w:sz w:val="18"/>
                                </w:rPr>
                                <w:t>Color.RED)</w:t>
                              </w:r>
                            </w:p>
                            <w:p>
                              <w:pPr>
                                <w:pStyle w:val="Normal"/>
                                <w:spacing w:before="9" w:after="0"/>
                                <w:rPr>
                                  <w:rFonts w:ascii="Courier New" w:hAnsi="Courier New"/>
                                  <w:sz w:val="24"/>
                                </w:rPr>
                              </w:pPr>
                              <w:r>
                                <w:rPr>
                                  <w:rFonts w:ascii="Courier New" w:hAnsi="Courier New"/>
                                  <w:sz w:val="24"/>
                                </w:rPr>
                              </w:r>
                            </w:p>
                            <w:p>
                              <w:pPr>
                                <w:pStyle w:val="Normal"/>
                                <w:spacing w:lineRule="auto" w:line="324"/>
                                <w:ind w:left="2613" w:hanging="432"/>
                                <w:rPr>
                                  <w:rFonts w:ascii="Courier New" w:hAnsi="Courier New"/>
                                  <w:sz w:val="18"/>
                                </w:rPr>
                              </w:pPr>
                              <w:r>
                                <w:rPr>
                                  <w:rFonts w:ascii="Courier New" w:hAnsi="Courier New"/>
                                  <w:sz w:val="18"/>
                                </w:rPr>
                                <w:t xml:space="preserve">val bitmap = Bitmap.createBitmap( </w:t>
                              </w:r>
                              <w:r>
                                <w:rPr>
                                  <w:rFonts w:ascii="Courier New" w:hAnsi="Courier New"/>
                                  <w:spacing w:val="-2"/>
                                  <w:sz w:val="18"/>
                                </w:rPr>
                                <w:t>vectorDrawable.intrinsicWidth, vectorDrawable.intrinsicHeight, Bitmap.Config.ARGB_8888</w:t>
                              </w:r>
                            </w:p>
                            <w:p>
                              <w:pPr>
                                <w:pStyle w:val="Normal"/>
                                <w:spacing w:before="3" w:after="0"/>
                                <w:ind w:left="2181" w:hanging="0"/>
                                <w:rPr>
                                  <w:rFonts w:ascii="Courier New" w:hAnsi="Courier New"/>
                                  <w:sz w:val="18"/>
                                </w:rPr>
                              </w:pPr>
                              <w:r>
                                <w:rPr>
                                  <w:rFonts w:ascii="Courier New" w:hAnsi="Courier New"/>
                                  <w:sz w:val="18"/>
                                </w:rPr>
                                <w:t>)</w:t>
                              </w:r>
                            </w:p>
                            <w:p>
                              <w:pPr>
                                <w:pStyle w:val="Normal"/>
                                <w:spacing w:lineRule="auto" w:line="324" w:before="76" w:after="0"/>
                                <w:ind w:left="2181" w:right="2128" w:hanging="0"/>
                                <w:rPr>
                                  <w:rFonts w:ascii="Courier New" w:hAnsi="Courier New"/>
                                  <w:sz w:val="18"/>
                                </w:rPr>
                              </w:pPr>
                              <w:r>
                                <w:rPr>
                                  <w:rFonts w:ascii="Courier New" w:hAnsi="Courier New"/>
                                  <w:sz w:val="18"/>
                                </w:rPr>
                                <w:t xml:space="preserve">val canvas = Canvas(bitmap) </w:t>
                              </w:r>
                              <w:r>
                                <w:rPr>
                                  <w:rFonts w:ascii="Courier New" w:hAnsi="Courier New"/>
                                  <w:spacing w:val="-2"/>
                                  <w:sz w:val="18"/>
                                </w:rPr>
                                <w:t>drawableWithTint.draw(canvas) bitmap</w:t>
                              </w:r>
                            </w:p>
                            <w:p>
                              <w:pPr>
                                <w:pStyle w:val="Normal"/>
                                <w:spacing w:before="2" w:after="0"/>
                                <w:ind w:left="1749" w:hanging="0"/>
                                <w:rPr>
                                  <w:rFonts w:ascii="Courier New" w:hAnsi="Courier New"/>
                                  <w:sz w:val="18"/>
                                </w:rPr>
                              </w:pPr>
                              <w:r>
                                <w:rPr>
                                  <w:rFonts w:ascii="Courier New" w:hAnsi="Courier New"/>
                                  <w:sz w:val="18"/>
                                </w:rPr>
                                <w:t>}</w:t>
                              </w:r>
                            </w:p>
                            <w:p>
                              <w:pPr>
                                <w:pStyle w:val="Normal"/>
                                <w:spacing w:lineRule="auto" w:line="324" w:before="76" w:after="0"/>
                                <w:ind w:left="1749" w:hanging="432"/>
                                <w:rPr>
                                  <w:rFonts w:ascii="Courier New" w:hAnsi="Courier New"/>
                                  <w:sz w:val="18"/>
                                </w:rPr>
                              </w:pPr>
                              <w:r>
                                <w:rPr>
                                  <w:rFonts w:ascii="Courier New" w:hAnsi="Courier New"/>
                                  <w:sz w:val="18"/>
                                </w:rPr>
                                <w:t>return</w:t>
                              </w:r>
                              <w:r>
                                <w:rPr>
                                  <w:rFonts w:ascii="Courier New" w:hAnsi="Courier New"/>
                                  <w:spacing w:val="-20"/>
                                  <w:sz w:val="18"/>
                                </w:rPr>
                                <w:t xml:space="preserve"> </w:t>
                              </w:r>
                              <w:r>
                                <w:rPr>
                                  <w:rFonts w:ascii="Courier New" w:hAnsi="Courier New"/>
                                  <w:sz w:val="18"/>
                                </w:rPr>
                                <w:t>BitmapDescriptorFactory.fromBitmap(bitmap).also</w:t>
                              </w:r>
                              <w:r>
                                <w:rPr>
                                  <w:rFonts w:ascii="Courier New" w:hAnsi="Courier New"/>
                                  <w:spacing w:val="-20"/>
                                  <w:sz w:val="18"/>
                                </w:rPr>
                                <w:t xml:space="preserve"> </w:t>
                              </w:r>
                              <w:r>
                                <w:rPr>
                                  <w:rFonts w:ascii="Courier New" w:hAnsi="Courier New"/>
                                  <w:sz w:val="18"/>
                                </w:rPr>
                                <w:t xml:space="preserve">{ </w:t>
                              </w:r>
                              <w:r>
                                <w:rPr>
                                  <w:rFonts w:ascii="Courier New" w:hAnsi="Courier New"/>
                                  <w:spacing w:val="-2"/>
                                  <w:sz w:val="18"/>
                                </w:rPr>
                                <w:t>bitmap?.recycle()</w:t>
                              </w:r>
                            </w:p>
                            <w:p>
                              <w:pPr>
                                <w:pStyle w:val="Normal"/>
                                <w:spacing w:before="1" w:after="0"/>
                                <w:ind w:left="1317"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444" style="position:absolute;margin-left:52.2pt;margin-top:7.15pt;width:399.6pt;height:353.25pt" coordorigin="1044,143" coordsize="7992,7065">
                <v:rect id="shape_0" path="m0,0l-2147483645,0l-2147483645,-2147483646l0,-2147483646xe" fillcolor="#f6f6f6" stroked="f" o:allowincell="f" style="position:absolute;left:1044;top:153;width:7991;height:704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3;width:7991;height:7024;mso-wrap-style:square;v-text-anchor:top;mso-position-horizontal-relative:page">
                  <v:fill o:detectmouseclick="t" on="false"/>
                  <v:stroke color="#3465a4" joinstyle="round" endcap="flat"/>
                  <v:textbox>
                    <w:txbxContent>
                      <w:p>
                        <w:pPr>
                          <w:pStyle w:val="Normal"/>
                          <w:spacing w:lineRule="auto" w:line="235" w:before="43" w:after="0"/>
                          <w:ind w:left="1101" w:hanging="216"/>
                          <w:rPr>
                            <w:rFonts w:ascii="Courier New" w:hAnsi="Courier New"/>
                            <w:sz w:val="18"/>
                          </w:rPr>
                        </w:pPr>
                        <w:r>
                          <w:rPr>
                            <w:rFonts w:ascii="Courier New" w:hAnsi="Courier New"/>
                            <w:sz w:val="18"/>
                          </w:rPr>
                          <w:t>private</w:t>
                        </w:r>
                        <w:r>
                          <w:rPr>
                            <w:rFonts w:ascii="Courier New" w:hAnsi="Courier New"/>
                            <w:spacing w:val="-20"/>
                            <w:sz w:val="18"/>
                          </w:rPr>
                          <w:t xml:space="preserve"> </w:t>
                        </w:r>
                        <w:r>
                          <w:rPr>
                            <w:rFonts w:ascii="Courier New" w:hAnsi="Courier New"/>
                            <w:sz w:val="18"/>
                          </w:rPr>
                          <w:t>fun</w:t>
                        </w:r>
                        <w:r>
                          <w:rPr>
                            <w:rFonts w:ascii="Courier New" w:hAnsi="Courier New"/>
                            <w:spacing w:val="-20"/>
                            <w:sz w:val="18"/>
                          </w:rPr>
                          <w:t xml:space="preserve"> </w:t>
                        </w:r>
                        <w:r>
                          <w:rPr>
                            <w:rFonts w:ascii="Courier New" w:hAnsi="Courier New"/>
                            <w:sz w:val="18"/>
                          </w:rPr>
                          <w:t>getBitmapDescriptorFromVector(@DrawableRes vectorDrawableResourceId: Int): BitmapDescriptor? {</w:t>
                        </w:r>
                      </w:p>
                      <w:p>
                        <w:pPr>
                          <w:pStyle w:val="Normal"/>
                          <w:spacing w:before="17" w:after="0"/>
                          <w:ind w:left="1317" w:hanging="0"/>
                          <w:rPr>
                            <w:rFonts w:ascii="Courier New" w:hAnsi="Courier New"/>
                            <w:sz w:val="18"/>
                          </w:rPr>
                        </w:pPr>
                        <w:r>
                          <w:rPr>
                            <w:rFonts w:ascii="Courier New" w:hAnsi="Courier New"/>
                            <w:sz w:val="18"/>
                          </w:rPr>
                          <w:t>val</w:t>
                        </w:r>
                        <w:r>
                          <w:rPr>
                            <w:rFonts w:ascii="Courier New" w:hAnsi="Courier New"/>
                            <w:spacing w:val="-5"/>
                            <w:sz w:val="18"/>
                          </w:rPr>
                          <w:t xml:space="preserve"> </w:t>
                        </w:r>
                        <w:r>
                          <w:rPr>
                            <w:rFonts w:ascii="Courier New" w:hAnsi="Courier New"/>
                            <w:sz w:val="18"/>
                          </w:rPr>
                          <w:t>bitmap</w:t>
                        </w:r>
                        <w:r>
                          <w:rPr>
                            <w:rFonts w:ascii="Courier New" w:hAnsi="Courier New"/>
                            <w:spacing w:val="-4"/>
                            <w:sz w:val="18"/>
                          </w:rPr>
                          <w:t xml:space="preserve"> </w:t>
                        </w:r>
                        <w:r>
                          <w:rPr>
                            <w:rFonts w:ascii="Courier New" w:hAnsi="Courier New"/>
                            <w:spacing w:val="-10"/>
                            <w:sz w:val="18"/>
                          </w:rPr>
                          <w:t>=</w:t>
                        </w:r>
                      </w:p>
                      <w:p>
                        <w:pPr>
                          <w:pStyle w:val="Normal"/>
                          <w:spacing w:lineRule="auto" w:line="324" w:before="77" w:after="0"/>
                          <w:ind w:left="1965" w:hanging="216"/>
                          <w:rPr>
                            <w:rFonts w:ascii="Courier New" w:hAnsi="Courier New"/>
                            <w:sz w:val="18"/>
                          </w:rPr>
                        </w:pPr>
                        <w:r>
                          <w:rPr>
                            <w:rFonts w:ascii="Courier New" w:hAnsi="Courier New"/>
                            <w:spacing w:val="-2"/>
                            <w:sz w:val="18"/>
                          </w:rPr>
                          <w:t xml:space="preserve">ContextCompat.getDrawable(this, </w:t>
                        </w:r>
                        <w:r>
                          <w:rPr>
                            <w:rFonts w:ascii="Courier New" w:hAnsi="Courier New"/>
                            <w:sz w:val="18"/>
                          </w:rPr>
                          <w:t>vectorDrawableResourceId)?.let</w:t>
                        </w:r>
                        <w:r>
                          <w:rPr>
                            <w:rFonts w:ascii="Courier New" w:hAnsi="Courier New"/>
                            <w:spacing w:val="-14"/>
                            <w:sz w:val="18"/>
                          </w:rPr>
                          <w:t xml:space="preserve"> </w:t>
                        </w:r>
                        <w:r>
                          <w:rPr>
                            <w:rFonts w:ascii="Courier New" w:hAnsi="Courier New"/>
                            <w:sz w:val="18"/>
                          </w:rPr>
                          <w:t>{</w:t>
                        </w:r>
                        <w:r>
                          <w:rPr>
                            <w:rFonts w:ascii="Courier New" w:hAnsi="Courier New"/>
                            <w:spacing w:val="-14"/>
                            <w:sz w:val="18"/>
                          </w:rPr>
                          <w:t xml:space="preserve"> </w:t>
                        </w:r>
                        <w:r>
                          <w:rPr>
                            <w:rFonts w:ascii="Courier New" w:hAnsi="Courier New"/>
                            <w:sz w:val="18"/>
                          </w:rPr>
                          <w:t>vectorDrawable</w:t>
                        </w:r>
                        <w:r>
                          <w:rPr>
                            <w:rFonts w:ascii="Courier New" w:hAnsi="Courier New"/>
                            <w:spacing w:val="-14"/>
                            <w:sz w:val="18"/>
                          </w:rPr>
                          <w:t xml:space="preserve"> </w:t>
                        </w:r>
                        <w:r>
                          <w:rPr>
                            <w:rFonts w:ascii="Courier New" w:hAnsi="Courier New"/>
                            <w:sz w:val="18"/>
                          </w:rPr>
                          <w:t>-&gt;</w:t>
                        </w:r>
                      </w:p>
                      <w:p>
                        <w:pPr>
                          <w:pStyle w:val="Normal"/>
                          <w:spacing w:before="1" w:after="0"/>
                          <w:ind w:left="2181" w:hanging="0"/>
                          <w:rPr>
                            <w:rFonts w:ascii="Courier New" w:hAnsi="Courier New"/>
                            <w:sz w:val="18"/>
                          </w:rPr>
                        </w:pPr>
                        <w:r>
                          <w:rPr>
                            <w:rFonts w:ascii="Courier New" w:hAnsi="Courier New"/>
                            <w:spacing w:val="-2"/>
                            <w:sz w:val="18"/>
                          </w:rPr>
                          <w:t>vectorDrawable</w:t>
                        </w:r>
                      </w:p>
                      <w:p>
                        <w:pPr>
                          <w:pStyle w:val="Normal"/>
                          <w:spacing w:lineRule="auto" w:line="235" w:before="79" w:after="0"/>
                          <w:ind w:left="2829" w:hanging="216"/>
                          <w:rPr>
                            <w:rFonts w:ascii="Courier New" w:hAnsi="Courier New"/>
                            <w:sz w:val="18"/>
                          </w:rPr>
                        </w:pPr>
                        <w:r>
                          <w:rPr>
                            <w:rFonts w:ascii="Courier New" w:hAnsi="Courier New"/>
                            <w:sz w:val="18"/>
                          </w:rPr>
                          <w:t>.setBounds(0,</w:t>
                        </w:r>
                        <w:r>
                          <w:rPr>
                            <w:rFonts w:ascii="Courier New" w:hAnsi="Courier New"/>
                            <w:spacing w:val="-20"/>
                            <w:sz w:val="18"/>
                          </w:rPr>
                          <w:t xml:space="preserve"> </w:t>
                        </w:r>
                        <w:r>
                          <w:rPr>
                            <w:rFonts w:ascii="Courier New" w:hAnsi="Courier New"/>
                            <w:sz w:val="18"/>
                          </w:rPr>
                          <w:t>0,</w:t>
                        </w:r>
                        <w:r>
                          <w:rPr>
                            <w:rFonts w:ascii="Courier New" w:hAnsi="Courier New"/>
                            <w:spacing w:val="-20"/>
                            <w:sz w:val="18"/>
                          </w:rPr>
                          <w:t xml:space="preserve"> </w:t>
                        </w:r>
                        <w:r>
                          <w:rPr>
                            <w:rFonts w:ascii="Courier New" w:hAnsi="Courier New"/>
                            <w:sz w:val="18"/>
                          </w:rPr>
                          <w:t xml:space="preserve">vectorDrawable.intrinsicWidth, </w:t>
                        </w:r>
                        <w:r>
                          <w:rPr>
                            <w:rFonts w:ascii="Courier New" w:hAnsi="Courier New"/>
                            <w:spacing w:val="-2"/>
                            <w:sz w:val="18"/>
                          </w:rPr>
                          <w:t>vectorDrawable.intrinsicHeight)</w:t>
                        </w:r>
                      </w:p>
                      <w:p>
                        <w:pPr>
                          <w:pStyle w:val="Normal"/>
                          <w:spacing w:before="3" w:after="0"/>
                          <w:rPr>
                            <w:rFonts w:ascii="Courier New" w:hAnsi="Courier New"/>
                            <w:sz w:val="26"/>
                          </w:rPr>
                        </w:pPr>
                        <w:r>
                          <w:rPr>
                            <w:rFonts w:ascii="Courier New" w:hAnsi="Courier New"/>
                            <w:sz w:val="26"/>
                          </w:rPr>
                        </w:r>
                      </w:p>
                      <w:p>
                        <w:pPr>
                          <w:pStyle w:val="Normal"/>
                          <w:ind w:left="2181" w:hanging="0"/>
                          <w:rPr>
                            <w:rFonts w:ascii="Courier New" w:hAnsi="Courier New"/>
                            <w:sz w:val="18"/>
                          </w:rPr>
                        </w:pPr>
                        <w:r>
                          <w:rPr>
                            <w:rFonts w:ascii="Courier New" w:hAnsi="Courier New"/>
                            <w:sz w:val="18"/>
                          </w:rPr>
                          <w:t>val</w:t>
                        </w:r>
                        <w:r>
                          <w:rPr>
                            <w:rFonts w:ascii="Courier New" w:hAnsi="Courier New"/>
                            <w:spacing w:val="-7"/>
                            <w:sz w:val="18"/>
                          </w:rPr>
                          <w:t xml:space="preserve"> </w:t>
                        </w:r>
                        <w:r>
                          <w:rPr>
                            <w:rFonts w:ascii="Courier New" w:hAnsi="Courier New"/>
                            <w:sz w:val="18"/>
                          </w:rPr>
                          <w:t>drawableWithTint</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pacing w:val="-2"/>
                            <w:sz w:val="18"/>
                          </w:rPr>
                          <w:t>DrawableCompat</w:t>
                        </w:r>
                      </w:p>
                      <w:p>
                        <w:pPr>
                          <w:pStyle w:val="Normal"/>
                          <w:spacing w:lineRule="auto" w:line="324" w:before="76" w:after="0"/>
                          <w:ind w:left="2181" w:firstLine="216"/>
                          <w:rPr>
                            <w:rFonts w:ascii="Courier New" w:hAnsi="Courier New"/>
                            <w:sz w:val="18"/>
                          </w:rPr>
                        </w:pPr>
                        <w:r>
                          <w:rPr>
                            <w:rFonts w:ascii="Courier New" w:hAnsi="Courier New"/>
                            <w:spacing w:val="-2"/>
                            <w:sz w:val="18"/>
                          </w:rPr>
                          <w:t xml:space="preserve">.wrap(vectorDrawable) </w:t>
                        </w:r>
                        <w:r>
                          <w:rPr>
                            <w:rFonts w:ascii="Courier New" w:hAnsi="Courier New"/>
                            <w:sz w:val="18"/>
                          </w:rPr>
                          <w:t>DrawableCompat.setTint(drawableWithTint,</w:t>
                        </w:r>
                        <w:r>
                          <w:rPr>
                            <w:rFonts w:ascii="Courier New" w:hAnsi="Courier New"/>
                            <w:spacing w:val="-29"/>
                            <w:sz w:val="18"/>
                          </w:rPr>
                          <w:t xml:space="preserve"> </w:t>
                        </w:r>
                        <w:r>
                          <w:rPr>
                            <w:rFonts w:ascii="Courier New" w:hAnsi="Courier New"/>
                            <w:sz w:val="18"/>
                          </w:rPr>
                          <w:t>Color.RED)</w:t>
                        </w:r>
                      </w:p>
                      <w:p>
                        <w:pPr>
                          <w:pStyle w:val="Normal"/>
                          <w:spacing w:before="9" w:after="0"/>
                          <w:rPr>
                            <w:rFonts w:ascii="Courier New" w:hAnsi="Courier New"/>
                            <w:sz w:val="24"/>
                          </w:rPr>
                        </w:pPr>
                        <w:r>
                          <w:rPr>
                            <w:rFonts w:ascii="Courier New" w:hAnsi="Courier New"/>
                            <w:sz w:val="24"/>
                          </w:rPr>
                        </w:r>
                      </w:p>
                      <w:p>
                        <w:pPr>
                          <w:pStyle w:val="Normal"/>
                          <w:spacing w:lineRule="auto" w:line="324"/>
                          <w:ind w:left="2613" w:hanging="432"/>
                          <w:rPr>
                            <w:rFonts w:ascii="Courier New" w:hAnsi="Courier New"/>
                            <w:sz w:val="18"/>
                          </w:rPr>
                        </w:pPr>
                        <w:r>
                          <w:rPr>
                            <w:rFonts w:ascii="Courier New" w:hAnsi="Courier New"/>
                            <w:sz w:val="18"/>
                          </w:rPr>
                          <w:t xml:space="preserve">val bitmap = Bitmap.createBitmap( </w:t>
                        </w:r>
                        <w:r>
                          <w:rPr>
                            <w:rFonts w:ascii="Courier New" w:hAnsi="Courier New"/>
                            <w:spacing w:val="-2"/>
                            <w:sz w:val="18"/>
                          </w:rPr>
                          <w:t>vectorDrawable.intrinsicWidth, vectorDrawable.intrinsicHeight, Bitmap.Config.ARGB_8888</w:t>
                        </w:r>
                      </w:p>
                      <w:p>
                        <w:pPr>
                          <w:pStyle w:val="Normal"/>
                          <w:spacing w:before="3" w:after="0"/>
                          <w:ind w:left="2181" w:hanging="0"/>
                          <w:rPr>
                            <w:rFonts w:ascii="Courier New" w:hAnsi="Courier New"/>
                            <w:sz w:val="18"/>
                          </w:rPr>
                        </w:pPr>
                        <w:r>
                          <w:rPr>
                            <w:rFonts w:ascii="Courier New" w:hAnsi="Courier New"/>
                            <w:sz w:val="18"/>
                          </w:rPr>
                          <w:t>)</w:t>
                        </w:r>
                      </w:p>
                      <w:p>
                        <w:pPr>
                          <w:pStyle w:val="Normal"/>
                          <w:spacing w:lineRule="auto" w:line="324" w:before="76" w:after="0"/>
                          <w:ind w:left="2181" w:right="2128" w:hanging="0"/>
                          <w:rPr>
                            <w:rFonts w:ascii="Courier New" w:hAnsi="Courier New"/>
                            <w:sz w:val="18"/>
                          </w:rPr>
                        </w:pPr>
                        <w:r>
                          <w:rPr>
                            <w:rFonts w:ascii="Courier New" w:hAnsi="Courier New"/>
                            <w:sz w:val="18"/>
                          </w:rPr>
                          <w:t xml:space="preserve">val canvas = Canvas(bitmap) </w:t>
                        </w:r>
                        <w:r>
                          <w:rPr>
                            <w:rFonts w:ascii="Courier New" w:hAnsi="Courier New"/>
                            <w:spacing w:val="-2"/>
                            <w:sz w:val="18"/>
                          </w:rPr>
                          <w:t>drawableWithTint.draw(canvas) bitmap</w:t>
                        </w:r>
                      </w:p>
                      <w:p>
                        <w:pPr>
                          <w:pStyle w:val="Normal"/>
                          <w:spacing w:before="2" w:after="0"/>
                          <w:ind w:left="1749" w:hanging="0"/>
                          <w:rPr>
                            <w:rFonts w:ascii="Courier New" w:hAnsi="Courier New"/>
                            <w:sz w:val="18"/>
                          </w:rPr>
                        </w:pPr>
                        <w:r>
                          <w:rPr>
                            <w:rFonts w:ascii="Courier New" w:hAnsi="Courier New"/>
                            <w:sz w:val="18"/>
                          </w:rPr>
                          <w:t>}</w:t>
                        </w:r>
                      </w:p>
                      <w:p>
                        <w:pPr>
                          <w:pStyle w:val="Normal"/>
                          <w:spacing w:lineRule="auto" w:line="324" w:before="76" w:after="0"/>
                          <w:ind w:left="1749" w:hanging="432"/>
                          <w:rPr>
                            <w:rFonts w:ascii="Courier New" w:hAnsi="Courier New"/>
                            <w:sz w:val="18"/>
                          </w:rPr>
                        </w:pPr>
                        <w:r>
                          <w:rPr>
                            <w:rFonts w:ascii="Courier New" w:hAnsi="Courier New"/>
                            <w:sz w:val="18"/>
                          </w:rPr>
                          <w:t>return</w:t>
                        </w:r>
                        <w:r>
                          <w:rPr>
                            <w:rFonts w:ascii="Courier New" w:hAnsi="Courier New"/>
                            <w:spacing w:val="-20"/>
                            <w:sz w:val="18"/>
                          </w:rPr>
                          <w:t xml:space="preserve"> </w:t>
                        </w:r>
                        <w:r>
                          <w:rPr>
                            <w:rFonts w:ascii="Courier New" w:hAnsi="Courier New"/>
                            <w:sz w:val="18"/>
                          </w:rPr>
                          <w:t>BitmapDescriptorFactory.fromBitmap(bitmap).also</w:t>
                        </w:r>
                        <w:r>
                          <w:rPr>
                            <w:rFonts w:ascii="Courier New" w:hAnsi="Courier New"/>
                            <w:spacing w:val="-20"/>
                            <w:sz w:val="18"/>
                          </w:rPr>
                          <w:t xml:space="preserve"> </w:t>
                        </w:r>
                        <w:r>
                          <w:rPr>
                            <w:rFonts w:ascii="Courier New" w:hAnsi="Courier New"/>
                            <w:sz w:val="18"/>
                          </w:rPr>
                          <w:t xml:space="preserve">{ </w:t>
                        </w:r>
                        <w:r>
                          <w:rPr>
                            <w:rFonts w:ascii="Courier New" w:hAnsi="Courier New"/>
                            <w:spacing w:val="-2"/>
                            <w:sz w:val="18"/>
                          </w:rPr>
                          <w:t>bitmap?.recycle()</w:t>
                        </w:r>
                      </w:p>
                      <w:p>
                        <w:pPr>
                          <w:pStyle w:val="Normal"/>
                          <w:spacing w:before="1" w:after="0"/>
                          <w:ind w:left="1317"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ListParagraph"/>
        <w:numPr>
          <w:ilvl w:val="0"/>
          <w:numId w:val="9"/>
        </w:numPr>
        <w:tabs>
          <w:tab w:val="clear" w:pos="720"/>
          <w:tab w:val="left" w:pos="554" w:leader="none"/>
        </w:tabs>
        <w:ind w:left="554" w:right="1215" w:hanging="360"/>
        <w:jc w:val="left"/>
        <w:rPr>
          <w:sz w:val="20"/>
        </w:rPr>
      </w:pPr>
      <w:r>
        <w:rPr>
          <w:sz w:val="20"/>
        </w:rPr>
        <w:t>At</w:t>
      </w:r>
      <w:r>
        <w:rPr>
          <w:spacing w:val="-6"/>
          <w:sz w:val="20"/>
        </w:rPr>
        <w:t xml:space="preserve"> </w:t>
      </w:r>
      <w:r>
        <w:rPr>
          <w:sz w:val="20"/>
        </w:rPr>
        <w:t>the</w:t>
      </w:r>
      <w:r>
        <w:rPr>
          <w:spacing w:val="-3"/>
          <w:sz w:val="20"/>
        </w:rPr>
        <w:t xml:space="preserve"> </w:t>
      </w:r>
      <w:r>
        <w:rPr>
          <w:sz w:val="20"/>
        </w:rPr>
        <w:t>top</w:t>
      </w:r>
      <w:r>
        <w:rPr>
          <w:spacing w:val="-3"/>
          <w:sz w:val="20"/>
        </w:rPr>
        <w:t xml:space="preserve"> </w:t>
      </w:r>
      <w:r>
        <w:rPr>
          <w:sz w:val="20"/>
        </w:rPr>
        <w:t>of</w:t>
      </w:r>
      <w:r>
        <w:rPr>
          <w:spacing w:val="-3"/>
          <w:sz w:val="20"/>
        </w:rPr>
        <w:t xml:space="preserve"> </w:t>
      </w:r>
      <w:r>
        <w:rPr>
          <w:sz w:val="20"/>
        </w:rPr>
        <w:t>the</w:t>
      </w:r>
      <w:r>
        <w:rPr>
          <w:spacing w:val="-4"/>
          <w:sz w:val="20"/>
        </w:rPr>
        <w:t xml:space="preserve"> </w:t>
      </w:r>
      <w:r>
        <w:rPr>
          <w:rFonts w:ascii="Courier New" w:hAnsi="Courier New"/>
          <w:b/>
        </w:rPr>
        <w:t>MapsActivity</w:t>
      </w:r>
      <w:r>
        <w:rPr>
          <w:rFonts w:ascii="Courier New" w:hAnsi="Courier New"/>
          <w:b/>
          <w:spacing w:val="-80"/>
        </w:rPr>
        <w:t xml:space="preserve"> </w:t>
      </w:r>
      <w:r>
        <w:rPr>
          <w:sz w:val="20"/>
        </w:rPr>
        <w:t>class,</w:t>
      </w:r>
      <w:r>
        <w:rPr>
          <w:spacing w:val="-3"/>
          <w:sz w:val="20"/>
        </w:rPr>
        <w:t xml:space="preserve"> </w:t>
      </w:r>
      <w:r>
        <w:rPr>
          <w:sz w:val="20"/>
        </w:rPr>
        <w:t>define</w:t>
      </w:r>
      <w:r>
        <w:rPr>
          <w:spacing w:val="-3"/>
          <w:sz w:val="20"/>
        </w:rPr>
        <w:t xml:space="preserve"> </w:t>
      </w:r>
      <w:r>
        <w:rPr>
          <w:sz w:val="20"/>
        </w:rPr>
        <w:t>two</w:t>
      </w:r>
      <w:r>
        <w:rPr>
          <w:spacing w:val="-3"/>
          <w:sz w:val="20"/>
        </w:rPr>
        <w:t xml:space="preserve"> </w:t>
      </w:r>
      <w:r>
        <w:rPr>
          <w:sz w:val="20"/>
        </w:rPr>
        <w:t>markers,</w:t>
      </w:r>
      <w:r>
        <w:rPr>
          <w:spacing w:val="-4"/>
          <w:sz w:val="20"/>
        </w:rPr>
        <w:t xml:space="preserve"> </w:t>
      </w:r>
      <w:r>
        <w:rPr>
          <w:sz w:val="20"/>
        </w:rPr>
        <w:t>one</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user and one for their car:</w:t>
      </w:r>
    </w:p>
    <w:p>
      <w:pPr>
        <w:pStyle w:val="TextBody"/>
        <w:spacing w:before="5" w:after="0"/>
        <w:rPr>
          <w:sz w:val="9"/>
        </w:rPr>
      </w:pPr>
      <w:r>
        <w:rPr>
          <w:sz w:val="9"/>
        </w:rPr>
        <mc:AlternateContent>
          <mc:Choice Requires="wpg">
            <w:drawing>
              <wp:anchor behindDoc="0" distT="0" distB="635" distL="0" distR="4445" simplePos="0" locked="0" layoutInCell="0" allowOverlap="1" relativeHeight="1625" wp14:anchorId="15C74227">
                <wp:simplePos x="0" y="0"/>
                <wp:positionH relativeFrom="page">
                  <wp:posOffset>662940</wp:posOffset>
                </wp:positionH>
                <wp:positionV relativeFrom="paragraph">
                  <wp:posOffset>95885</wp:posOffset>
                </wp:positionV>
                <wp:extent cx="5074920" cy="754380"/>
                <wp:effectExtent l="0" t="0" r="635" b="0"/>
                <wp:wrapTopAndBottom/>
                <wp:docPr id="649" name="docshapegroup448"/>
                <a:graphic xmlns:a="http://schemas.openxmlformats.org/drawingml/2006/main">
                  <a:graphicData uri="http://schemas.microsoft.com/office/word/2010/wordprocessingGroup">
                    <wpg:wgp>
                      <wpg:cNvGrpSpPr/>
                      <wpg:grpSpPr>
                        <a:xfrm>
                          <a:off x="0" y="0"/>
                          <a:ext cx="5074920" cy="754560"/>
                          <a:chOff x="0" y="0"/>
                          <a:chExt cx="5074920" cy="754560"/>
                        </a:xfrm>
                      </wpg:grpSpPr>
                      <wps:wsp>
                        <wps:cNvSpPr/>
                        <wps:spPr>
                          <a:xfrm>
                            <a:off x="0" y="6480"/>
                            <a:ext cx="5074920" cy="741600"/>
                          </a:xfrm>
                          <a:prstGeom prst="rect">
                            <a:avLst/>
                          </a:prstGeom>
                          <a:solidFill>
                            <a:srgbClr val="f6f6f6"/>
                          </a:solidFill>
                          <a:ln w="0">
                            <a:noFill/>
                          </a:ln>
                        </wps:spPr>
                        <wps:style>
                          <a:lnRef idx="0"/>
                          <a:fillRef idx="0"/>
                          <a:effectRef idx="0"/>
                          <a:fontRef idx="minor"/>
                        </wps:style>
                        <wps:bodyPr/>
                      </wps:wsp>
                      <wps:wsp>
                        <wps:cNvSpPr/>
                        <wps:spPr>
                          <a:xfrm>
                            <a:off x="0" y="0"/>
                            <a:ext cx="5074920" cy="754560"/>
                          </a:xfrm>
                          <a:custGeom>
                            <a:avLst/>
                            <a:gdLst>
                              <a:gd name="textAreaLeft" fmla="*/ 0 w 2877120"/>
                              <a:gd name="textAreaRight" fmla="*/ 2879280 w 2877120"/>
                              <a:gd name="textAreaTop" fmla="*/ 0 h 427680"/>
                              <a:gd name="textAreaBottom" fmla="*/ 429840 h 427680"/>
                            </a:gdLst>
                            <a:ahLst/>
                            <a:rect l="textAreaLeft" t="textAreaTop" r="textAreaRight" b="textAreaBottom"/>
                            <a:pathLst>
                              <a:path w="7992" h="1188">
                                <a:moveTo>
                                  <a:pt x="7992" y="1167"/>
                                </a:moveTo>
                                <a:lnTo>
                                  <a:pt x="0" y="1167"/>
                                </a:lnTo>
                                <a:lnTo>
                                  <a:pt x="0" y="1187"/>
                                </a:lnTo>
                                <a:lnTo>
                                  <a:pt x="7992" y="1187"/>
                                </a:lnTo>
                                <a:lnTo>
                                  <a:pt x="7992" y="1167"/>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729000"/>
                          </a:xfrm>
                          <a:prstGeom prst="rect">
                            <a:avLst/>
                          </a:prstGeom>
                          <a:noFill/>
                          <a:ln w="0">
                            <a:noFill/>
                          </a:ln>
                        </wps:spPr>
                        <wps:style>
                          <a:lnRef idx="0"/>
                          <a:fillRef idx="0"/>
                          <a:effectRef idx="0"/>
                          <a:fontRef idx="minor"/>
                        </wps:style>
                        <wps:txbx>
                          <w:txbxContent>
                            <w:p>
                              <w:pPr>
                                <w:pStyle w:val="Normal"/>
                                <w:spacing w:before="40" w:after="0"/>
                                <w:ind w:left="885" w:hanging="0"/>
                                <w:rPr>
                                  <w:rFonts w:ascii="Courier New" w:hAnsi="Courier New"/>
                                  <w:sz w:val="18"/>
                                </w:rPr>
                              </w:pPr>
                              <w:r>
                                <w:rPr>
                                  <w:rFonts w:ascii="Courier New" w:hAnsi="Courier New"/>
                                  <w:sz w:val="18"/>
                                </w:rPr>
                                <w:t>private</w:t>
                              </w:r>
                              <w:r>
                                <w:rPr>
                                  <w:rFonts w:ascii="Courier New" w:hAnsi="Courier New"/>
                                  <w:spacing w:val="-6"/>
                                  <w:sz w:val="18"/>
                                </w:rPr>
                                <w:t xml:space="preserve"> </w:t>
                              </w:r>
                              <w:r>
                                <w:rPr>
                                  <w:rFonts w:ascii="Courier New" w:hAnsi="Courier New"/>
                                  <w:sz w:val="18"/>
                                </w:rPr>
                                <w:t>lateinit</w:t>
                              </w:r>
                              <w:r>
                                <w:rPr>
                                  <w:rFonts w:ascii="Courier New" w:hAnsi="Courier New"/>
                                  <w:spacing w:val="-6"/>
                                  <w:sz w:val="18"/>
                                </w:rPr>
                                <w:t xml:space="preserve"> </w:t>
                              </w:r>
                              <w:r>
                                <w:rPr>
                                  <w:rFonts w:ascii="Courier New" w:hAnsi="Courier New"/>
                                  <w:sz w:val="18"/>
                                </w:rPr>
                                <w:t>var</w:t>
                              </w:r>
                              <w:r>
                                <w:rPr>
                                  <w:rFonts w:ascii="Courier New" w:hAnsi="Courier New"/>
                                  <w:spacing w:val="-6"/>
                                  <w:sz w:val="18"/>
                                </w:rPr>
                                <w:t xml:space="preserve"> </w:t>
                              </w:r>
                              <w:r>
                                <w:rPr>
                                  <w:rFonts w:ascii="Courier New" w:hAnsi="Courier New"/>
                                  <w:sz w:val="18"/>
                                </w:rPr>
                                <w:t>mMap:</w:t>
                              </w:r>
                              <w:r>
                                <w:rPr>
                                  <w:rFonts w:ascii="Courier New" w:hAnsi="Courier New"/>
                                  <w:spacing w:val="-5"/>
                                  <w:sz w:val="18"/>
                                </w:rPr>
                                <w:t xml:space="preserve"> </w:t>
                              </w:r>
                              <w:r>
                                <w:rPr>
                                  <w:rFonts w:ascii="Courier New" w:hAnsi="Courier New"/>
                                  <w:spacing w:val="-2"/>
                                  <w:sz w:val="18"/>
                                </w:rPr>
                                <w:t>GoogleMap</w:t>
                              </w:r>
                            </w:p>
                            <w:p>
                              <w:pPr>
                                <w:pStyle w:val="Normal"/>
                                <w:rPr>
                                  <w:rFonts w:ascii="Courier New" w:hAnsi="Courier New"/>
                                  <w:sz w:val="20"/>
                                </w:rPr>
                              </w:pPr>
                              <w:r>
                                <w:rPr>
                                  <w:rFonts w:ascii="Courier New" w:hAnsi="Courier New"/>
                                  <w:sz w:val="20"/>
                                </w:rPr>
                              </w:r>
                            </w:p>
                            <w:p>
                              <w:pPr>
                                <w:pStyle w:val="Normal"/>
                                <w:spacing w:lineRule="auto" w:line="324" w:before="124" w:after="0"/>
                                <w:ind w:left="885" w:right="2784" w:hanging="0"/>
                                <w:rPr>
                                  <w:rFonts w:ascii="Courier New" w:hAnsi="Courier New"/>
                                  <w:b/>
                                  <w:b/>
                                  <w:sz w:val="18"/>
                                </w:rPr>
                              </w:pPr>
                              <w:r>
                                <w:rPr>
                                  <w:rFonts w:ascii="Courier New" w:hAnsi="Courier New"/>
                                  <w:b/>
                                  <w:sz w:val="18"/>
                                </w:rPr>
                                <w:t>private</w:t>
                              </w:r>
                              <w:r>
                                <w:rPr>
                                  <w:rFonts w:ascii="Courier New" w:hAnsi="Courier New"/>
                                  <w:b/>
                                  <w:spacing w:val="-8"/>
                                  <w:sz w:val="18"/>
                                </w:rPr>
                                <w:t xml:space="preserve"> </w:t>
                              </w:r>
                              <w:r>
                                <w:rPr>
                                  <w:rFonts w:ascii="Courier New" w:hAnsi="Courier New"/>
                                  <w:b/>
                                  <w:sz w:val="18"/>
                                </w:rPr>
                                <w:t>var</w:t>
                              </w:r>
                              <w:r>
                                <w:rPr>
                                  <w:rFonts w:ascii="Courier New" w:hAnsi="Courier New"/>
                                  <w:b/>
                                  <w:spacing w:val="-8"/>
                                  <w:sz w:val="18"/>
                                </w:rPr>
                                <w:t xml:space="preserve"> </w:t>
                              </w:r>
                              <w:r>
                                <w:rPr>
                                  <w:rFonts w:ascii="Courier New" w:hAnsi="Courier New"/>
                                  <w:b/>
                                  <w:sz w:val="18"/>
                                </w:rPr>
                                <w:t>userMarker:</w:t>
                              </w:r>
                              <w:r>
                                <w:rPr>
                                  <w:rFonts w:ascii="Courier New" w:hAnsi="Courier New"/>
                                  <w:b/>
                                  <w:spacing w:val="-8"/>
                                  <w:sz w:val="18"/>
                                </w:rPr>
                                <w:t xml:space="preserve"> </w:t>
                              </w:r>
                              <w:r>
                                <w:rPr>
                                  <w:rFonts w:ascii="Courier New" w:hAnsi="Courier New"/>
                                  <w:b/>
                                  <w:sz w:val="18"/>
                                </w:rPr>
                                <w:t>Marker?</w:t>
                              </w:r>
                              <w:r>
                                <w:rPr>
                                  <w:rFonts w:ascii="Courier New" w:hAnsi="Courier New"/>
                                  <w:b/>
                                  <w:spacing w:val="-8"/>
                                  <w:sz w:val="18"/>
                                </w:rPr>
                                <w:t xml:space="preserve"> </w:t>
                              </w:r>
                              <w:r>
                                <w:rPr>
                                  <w:rFonts w:ascii="Courier New" w:hAnsi="Courier New"/>
                                  <w:b/>
                                  <w:sz w:val="18"/>
                                </w:rPr>
                                <w:t>=</w:t>
                              </w:r>
                              <w:r>
                                <w:rPr>
                                  <w:rFonts w:ascii="Courier New" w:hAnsi="Courier New"/>
                                  <w:b/>
                                  <w:spacing w:val="-8"/>
                                  <w:sz w:val="18"/>
                                </w:rPr>
                                <w:t xml:space="preserve"> </w:t>
                              </w:r>
                              <w:r>
                                <w:rPr>
                                  <w:rFonts w:ascii="Courier New" w:hAnsi="Courier New"/>
                                  <w:b/>
                                  <w:sz w:val="18"/>
                                </w:rPr>
                                <w:t>null private var carMarker: Marker? = null</w:t>
                              </w:r>
                            </w:p>
                          </w:txbxContent>
                        </wps:txbx>
                        <wps:bodyPr lIns="0" rIns="0" tIns="0" bIns="0" anchor="t">
                          <a:noAutofit/>
                        </wps:bodyPr>
                      </wps:wsp>
                    </wpg:wgp>
                  </a:graphicData>
                </a:graphic>
              </wp:anchor>
            </w:drawing>
          </mc:Choice>
          <mc:Fallback>
            <w:pict>
              <v:group id="shape_0" alt="docshapegroup448" style="position:absolute;margin-left:52.2pt;margin-top:7.55pt;width:399.6pt;height:59.4pt" coordorigin="1044,151" coordsize="7992,1188">
                <v:rect id="shape_0" path="m0,0l-2147483645,0l-2147483645,-2147483646l0,-2147483646xe" fillcolor="#f6f6f6" stroked="f" o:allowincell="f" style="position:absolute;left:1044;top:161;width:7991;height:1167;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71;width:7991;height:1147;mso-wrap-style:square;v-text-anchor:top;mso-position-horizontal-relative:page">
                  <v:fill o:detectmouseclick="t" on="false"/>
                  <v:stroke color="#3465a4" joinstyle="round" endcap="flat"/>
                  <v:textbox>
                    <w:txbxContent>
                      <w:p>
                        <w:pPr>
                          <w:pStyle w:val="Normal"/>
                          <w:spacing w:before="40" w:after="0"/>
                          <w:ind w:left="885" w:hanging="0"/>
                          <w:rPr>
                            <w:rFonts w:ascii="Courier New" w:hAnsi="Courier New"/>
                            <w:sz w:val="18"/>
                          </w:rPr>
                        </w:pPr>
                        <w:r>
                          <w:rPr>
                            <w:rFonts w:ascii="Courier New" w:hAnsi="Courier New"/>
                            <w:sz w:val="18"/>
                          </w:rPr>
                          <w:t>private</w:t>
                        </w:r>
                        <w:r>
                          <w:rPr>
                            <w:rFonts w:ascii="Courier New" w:hAnsi="Courier New"/>
                            <w:spacing w:val="-6"/>
                            <w:sz w:val="18"/>
                          </w:rPr>
                          <w:t xml:space="preserve"> </w:t>
                        </w:r>
                        <w:r>
                          <w:rPr>
                            <w:rFonts w:ascii="Courier New" w:hAnsi="Courier New"/>
                            <w:sz w:val="18"/>
                          </w:rPr>
                          <w:t>lateinit</w:t>
                        </w:r>
                        <w:r>
                          <w:rPr>
                            <w:rFonts w:ascii="Courier New" w:hAnsi="Courier New"/>
                            <w:spacing w:val="-6"/>
                            <w:sz w:val="18"/>
                          </w:rPr>
                          <w:t xml:space="preserve"> </w:t>
                        </w:r>
                        <w:r>
                          <w:rPr>
                            <w:rFonts w:ascii="Courier New" w:hAnsi="Courier New"/>
                            <w:sz w:val="18"/>
                          </w:rPr>
                          <w:t>var</w:t>
                        </w:r>
                        <w:r>
                          <w:rPr>
                            <w:rFonts w:ascii="Courier New" w:hAnsi="Courier New"/>
                            <w:spacing w:val="-6"/>
                            <w:sz w:val="18"/>
                          </w:rPr>
                          <w:t xml:space="preserve"> </w:t>
                        </w:r>
                        <w:r>
                          <w:rPr>
                            <w:rFonts w:ascii="Courier New" w:hAnsi="Courier New"/>
                            <w:sz w:val="18"/>
                          </w:rPr>
                          <w:t>mMap:</w:t>
                        </w:r>
                        <w:r>
                          <w:rPr>
                            <w:rFonts w:ascii="Courier New" w:hAnsi="Courier New"/>
                            <w:spacing w:val="-5"/>
                            <w:sz w:val="18"/>
                          </w:rPr>
                          <w:t xml:space="preserve"> </w:t>
                        </w:r>
                        <w:r>
                          <w:rPr>
                            <w:rFonts w:ascii="Courier New" w:hAnsi="Courier New"/>
                            <w:spacing w:val="-2"/>
                            <w:sz w:val="18"/>
                          </w:rPr>
                          <w:t>GoogleMap</w:t>
                        </w:r>
                      </w:p>
                      <w:p>
                        <w:pPr>
                          <w:pStyle w:val="Normal"/>
                          <w:rPr>
                            <w:rFonts w:ascii="Courier New" w:hAnsi="Courier New"/>
                            <w:sz w:val="20"/>
                          </w:rPr>
                        </w:pPr>
                        <w:r>
                          <w:rPr>
                            <w:rFonts w:ascii="Courier New" w:hAnsi="Courier New"/>
                            <w:sz w:val="20"/>
                          </w:rPr>
                        </w:r>
                      </w:p>
                      <w:p>
                        <w:pPr>
                          <w:pStyle w:val="Normal"/>
                          <w:spacing w:lineRule="auto" w:line="324" w:before="124" w:after="0"/>
                          <w:ind w:left="885" w:right="2784" w:hanging="0"/>
                          <w:rPr>
                            <w:rFonts w:ascii="Courier New" w:hAnsi="Courier New"/>
                            <w:b/>
                            <w:b/>
                            <w:sz w:val="18"/>
                          </w:rPr>
                        </w:pPr>
                        <w:r>
                          <w:rPr>
                            <w:rFonts w:ascii="Courier New" w:hAnsi="Courier New"/>
                            <w:b/>
                            <w:sz w:val="18"/>
                          </w:rPr>
                          <w:t>private</w:t>
                        </w:r>
                        <w:r>
                          <w:rPr>
                            <w:rFonts w:ascii="Courier New" w:hAnsi="Courier New"/>
                            <w:b/>
                            <w:spacing w:val="-8"/>
                            <w:sz w:val="18"/>
                          </w:rPr>
                          <w:t xml:space="preserve"> </w:t>
                        </w:r>
                        <w:r>
                          <w:rPr>
                            <w:rFonts w:ascii="Courier New" w:hAnsi="Courier New"/>
                            <w:b/>
                            <w:sz w:val="18"/>
                          </w:rPr>
                          <w:t>var</w:t>
                        </w:r>
                        <w:r>
                          <w:rPr>
                            <w:rFonts w:ascii="Courier New" w:hAnsi="Courier New"/>
                            <w:b/>
                            <w:spacing w:val="-8"/>
                            <w:sz w:val="18"/>
                          </w:rPr>
                          <w:t xml:space="preserve"> </w:t>
                        </w:r>
                        <w:r>
                          <w:rPr>
                            <w:rFonts w:ascii="Courier New" w:hAnsi="Courier New"/>
                            <w:b/>
                            <w:sz w:val="18"/>
                          </w:rPr>
                          <w:t>userMarker:</w:t>
                        </w:r>
                        <w:r>
                          <w:rPr>
                            <w:rFonts w:ascii="Courier New" w:hAnsi="Courier New"/>
                            <w:b/>
                            <w:spacing w:val="-8"/>
                            <w:sz w:val="18"/>
                          </w:rPr>
                          <w:t xml:space="preserve"> </w:t>
                        </w:r>
                        <w:r>
                          <w:rPr>
                            <w:rFonts w:ascii="Courier New" w:hAnsi="Courier New"/>
                            <w:b/>
                            <w:sz w:val="18"/>
                          </w:rPr>
                          <w:t>Marker?</w:t>
                        </w:r>
                        <w:r>
                          <w:rPr>
                            <w:rFonts w:ascii="Courier New" w:hAnsi="Courier New"/>
                            <w:b/>
                            <w:spacing w:val="-8"/>
                            <w:sz w:val="18"/>
                          </w:rPr>
                          <w:t xml:space="preserve"> </w:t>
                        </w:r>
                        <w:r>
                          <w:rPr>
                            <w:rFonts w:ascii="Courier New" w:hAnsi="Courier New"/>
                            <w:b/>
                            <w:sz w:val="18"/>
                          </w:rPr>
                          <w:t>=</w:t>
                        </w:r>
                        <w:r>
                          <w:rPr>
                            <w:rFonts w:ascii="Courier New" w:hAnsi="Courier New"/>
                            <w:b/>
                            <w:spacing w:val="-8"/>
                            <w:sz w:val="18"/>
                          </w:rPr>
                          <w:t xml:space="preserve"> </w:t>
                        </w:r>
                        <w:r>
                          <w:rPr>
                            <w:rFonts w:ascii="Courier New" w:hAnsi="Courier New"/>
                            <w:b/>
                            <w:sz w:val="18"/>
                          </w:rPr>
                          <w:t>null private var carMarker: Marker? = null</w:t>
                        </w:r>
                      </w:p>
                    </w:txbxContent>
                  </v:textbox>
                  <w10:wrap type="topAndBottom"/>
                </v:rect>
              </v:group>
            </w:pict>
          </mc:Fallback>
        </mc:AlternateContent>
      </w:r>
    </w:p>
    <w:p>
      <w:pPr>
        <w:pStyle w:val="ListParagraph"/>
        <w:numPr>
          <w:ilvl w:val="0"/>
          <w:numId w:val="9"/>
        </w:numPr>
        <w:tabs>
          <w:tab w:val="clear" w:pos="720"/>
          <w:tab w:val="left" w:pos="554" w:leader="none"/>
        </w:tabs>
        <w:spacing w:before="68" w:after="0"/>
        <w:ind w:left="554" w:hanging="360"/>
        <w:jc w:val="left"/>
        <w:rPr>
          <w:sz w:val="20"/>
        </w:rPr>
      </w:pPr>
      <w:r>
        <w:rPr>
          <w:sz w:val="20"/>
        </w:rPr>
        <w:t>Update</w:t>
      </w:r>
      <w:r>
        <w:rPr>
          <w:spacing w:val="-6"/>
          <w:sz w:val="20"/>
        </w:rPr>
        <w:t xml:space="preserve"> </w:t>
      </w:r>
      <w:r>
        <w:rPr>
          <w:sz w:val="20"/>
        </w:rPr>
        <w:t>your</w:t>
      </w:r>
      <w:r>
        <w:rPr>
          <w:spacing w:val="-4"/>
          <w:sz w:val="20"/>
        </w:rPr>
        <w:t xml:space="preserve"> </w:t>
      </w:r>
      <w:r>
        <w:rPr>
          <w:rFonts w:ascii="Courier New" w:hAnsi="Courier New"/>
          <w:b/>
        </w:rPr>
        <w:t>getLastLocation</w:t>
      </w:r>
      <w:r>
        <w:rPr>
          <w:rFonts w:ascii="Courier New" w:hAnsi="Courier New"/>
          <w:b/>
          <w:spacing w:val="-80"/>
        </w:rPr>
        <w:t xml:space="preserve"> </w:t>
      </w:r>
      <w:r>
        <w:rPr>
          <w:sz w:val="20"/>
        </w:rPr>
        <w:t>function</w:t>
      </w:r>
      <w:r>
        <w:rPr>
          <w:spacing w:val="-2"/>
          <w:sz w:val="20"/>
        </w:rPr>
        <w:t xml:space="preserve"> </w:t>
      </w:r>
      <w:r>
        <w:rPr>
          <w:sz w:val="20"/>
        </w:rPr>
        <w:t>to</w:t>
      </w:r>
      <w:r>
        <w:rPr>
          <w:spacing w:val="-3"/>
          <w:sz w:val="20"/>
        </w:rPr>
        <w:t xml:space="preserve"> </w:t>
      </w:r>
      <w:r>
        <w:rPr>
          <w:sz w:val="20"/>
        </w:rPr>
        <w:t>take</w:t>
      </w:r>
      <w:r>
        <w:rPr>
          <w:spacing w:val="-3"/>
          <w:sz w:val="20"/>
        </w:rPr>
        <w:t xml:space="preserve"> </w:t>
      </w:r>
      <w:r>
        <w:rPr>
          <w:sz w:val="20"/>
        </w:rPr>
        <w:t>a</w:t>
      </w:r>
      <w:r>
        <w:rPr>
          <w:spacing w:val="-4"/>
          <w:sz w:val="20"/>
        </w:rPr>
        <w:t xml:space="preserve"> </w:t>
      </w:r>
      <w:r>
        <w:rPr>
          <w:sz w:val="20"/>
        </w:rPr>
        <w:t>lambda</w:t>
      </w:r>
      <w:r>
        <w:rPr>
          <w:spacing w:val="-2"/>
          <w:sz w:val="20"/>
        </w:rPr>
        <w:t xml:space="preserve"> </w:t>
      </w:r>
      <w:r>
        <w:rPr>
          <w:sz w:val="20"/>
        </w:rPr>
        <w:t>to</w:t>
      </w:r>
      <w:r>
        <w:rPr>
          <w:spacing w:val="-3"/>
          <w:sz w:val="20"/>
        </w:rPr>
        <w:t xml:space="preserve"> </w:t>
      </w:r>
      <w:r>
        <w:rPr>
          <w:sz w:val="20"/>
        </w:rPr>
        <w:t>execute</w:t>
      </w:r>
      <w:r>
        <w:rPr>
          <w:spacing w:val="-3"/>
          <w:sz w:val="20"/>
        </w:rPr>
        <w:t xml:space="preserve"> </w:t>
      </w:r>
      <w:r>
        <w:rPr>
          <w:sz w:val="20"/>
        </w:rPr>
        <w:t>once</w:t>
      </w:r>
      <w:r>
        <w:rPr>
          <w:spacing w:val="-2"/>
          <w:sz w:val="20"/>
        </w:rPr>
        <w:t xml:space="preserve"> </w:t>
      </w:r>
      <w:r>
        <w:rPr>
          <w:spacing w:val="-10"/>
          <w:sz w:val="20"/>
        </w:rPr>
        <w:t>a</w:t>
      </w:r>
    </w:p>
    <w:p>
      <w:pPr>
        <w:pStyle w:val="TextBody"/>
        <w:ind w:left="554" w:hanging="0"/>
        <w:rPr/>
      </w:pPr>
      <w:r>
        <w:rPr/>
        <w:t xml:space="preserve">location is </w:t>
      </w:r>
      <w:r>
        <w:rPr>
          <w:spacing w:val="-2"/>
        </w:rPr>
        <w:t>obtained:</w:t>
      </w:r>
    </w:p>
    <w:p>
      <w:pPr>
        <w:sectPr>
          <w:headerReference w:type="even" r:id="rId228"/>
          <w:headerReference w:type="default" r:id="rId229"/>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5" w:after="0"/>
        <w:rPr>
          <w:sz w:val="9"/>
        </w:rPr>
      </w:pPr>
      <w:r>
        <w:rPr>
          <w:sz w:val="9"/>
        </w:rPr>
        <mc:AlternateContent>
          <mc:Choice Requires="wpg">
            <w:drawing>
              <wp:anchor behindDoc="0" distT="635" distB="0" distL="0" distR="4445" simplePos="0" locked="0" layoutInCell="0" allowOverlap="1" relativeHeight="1627" wp14:anchorId="278DDBA3">
                <wp:simplePos x="0" y="0"/>
                <wp:positionH relativeFrom="page">
                  <wp:posOffset>662940</wp:posOffset>
                </wp:positionH>
                <wp:positionV relativeFrom="paragraph">
                  <wp:posOffset>95885</wp:posOffset>
                </wp:positionV>
                <wp:extent cx="5074920" cy="574675"/>
                <wp:effectExtent l="0" t="635" r="635" b="0"/>
                <wp:wrapTopAndBottom/>
                <wp:docPr id="651" name="docshapegroup452"/>
                <a:graphic xmlns:a="http://schemas.openxmlformats.org/drawingml/2006/main">
                  <a:graphicData uri="http://schemas.microsoft.com/office/word/2010/wordprocessingGroup">
                    <wpg:wgp>
                      <wpg:cNvGrpSpPr/>
                      <wpg:grpSpPr>
                        <a:xfrm>
                          <a:off x="0" y="0"/>
                          <a:ext cx="5074920" cy="574560"/>
                          <a:chOff x="0" y="0"/>
                          <a:chExt cx="5074920" cy="574560"/>
                        </a:xfrm>
                      </wpg:grpSpPr>
                      <wps:wsp>
                        <wps:cNvSpPr/>
                        <wps:spPr>
                          <a:xfrm>
                            <a:off x="0" y="6480"/>
                            <a:ext cx="5074920" cy="561960"/>
                          </a:xfrm>
                          <a:prstGeom prst="rect">
                            <a:avLst/>
                          </a:prstGeom>
                          <a:solidFill>
                            <a:srgbClr val="f6f6f6"/>
                          </a:solidFill>
                          <a:ln w="0">
                            <a:noFill/>
                          </a:ln>
                        </wps:spPr>
                        <wps:style>
                          <a:lnRef idx="0"/>
                          <a:fillRef idx="0"/>
                          <a:effectRef idx="0"/>
                          <a:fontRef idx="minor"/>
                        </wps:style>
                        <wps:bodyPr/>
                      </wps:wsp>
                      <wps:wsp>
                        <wps:cNvSpPr/>
                        <wps:spPr>
                          <a:xfrm>
                            <a:off x="0" y="0"/>
                            <a:ext cx="5074920" cy="574560"/>
                          </a:xfrm>
                          <a:custGeom>
                            <a:avLst/>
                            <a:gdLst>
                              <a:gd name="textAreaLeft" fmla="*/ 0 w 2877120"/>
                              <a:gd name="textAreaRight" fmla="*/ 2879280 w 2877120"/>
                              <a:gd name="textAreaTop" fmla="*/ 0 h 325800"/>
                              <a:gd name="textAreaBottom" fmla="*/ 327960 h 325800"/>
                            </a:gdLst>
                            <a:ahLst/>
                            <a:rect l="textAreaLeft" t="textAreaTop" r="textAreaRight" b="textAreaBottom"/>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549360"/>
                          </a:xfrm>
                          <a:prstGeom prst="rect">
                            <a:avLst/>
                          </a:prstGeom>
                          <a:noFill/>
                          <a:ln w="0">
                            <a:noFill/>
                          </a:ln>
                        </wps:spPr>
                        <wps:style>
                          <a:lnRef idx="0"/>
                          <a:fillRef idx="0"/>
                          <a:effectRef idx="0"/>
                          <a:fontRef idx="minor"/>
                        </wps:style>
                        <wps:txbx>
                          <w:txbxContent>
                            <w:p>
                              <w:pPr>
                                <w:pStyle w:val="Normal"/>
                                <w:spacing w:lineRule="auto" w:line="324" w:before="40" w:after="0"/>
                                <w:ind w:left="885" w:right="2784" w:hanging="0"/>
                                <w:rPr>
                                  <w:rFonts w:ascii="Courier New" w:hAnsi="Courier New"/>
                                  <w:sz w:val="18"/>
                                </w:rPr>
                              </w:pPr>
                              <w:r>
                                <w:rPr>
                                  <w:rFonts w:ascii="Courier New" w:hAnsi="Courier New"/>
                                  <w:spacing w:val="-2"/>
                                  <w:sz w:val="18"/>
                                </w:rPr>
                                <w:t xml:space="preserve">@SuppressLint("MissingPermission") </w:t>
                              </w:r>
                              <w:r>
                                <w:rPr>
                                  <w:rFonts w:ascii="Courier New" w:hAnsi="Courier New"/>
                                  <w:sz w:val="18"/>
                                </w:rPr>
                                <w:t>private</w:t>
                              </w:r>
                              <w:r>
                                <w:rPr>
                                  <w:rFonts w:ascii="Courier New" w:hAnsi="Courier New"/>
                                  <w:spacing w:val="-20"/>
                                  <w:sz w:val="18"/>
                                </w:rPr>
                                <w:t xml:space="preserve"> </w:t>
                              </w:r>
                              <w:r>
                                <w:rPr>
                                  <w:rFonts w:ascii="Courier New" w:hAnsi="Courier New"/>
                                  <w:sz w:val="18"/>
                                </w:rPr>
                                <w:t>fun</w:t>
                              </w:r>
                              <w:r>
                                <w:rPr>
                                  <w:rFonts w:ascii="Courier New" w:hAnsi="Courier New"/>
                                  <w:spacing w:val="-20"/>
                                  <w:sz w:val="18"/>
                                </w:rPr>
                                <w:t xml:space="preserve"> </w:t>
                              </w:r>
                              <w:r>
                                <w:rPr>
                                  <w:rFonts w:ascii="Courier New" w:hAnsi="Courier New"/>
                                  <w:sz w:val="18"/>
                                </w:rPr>
                                <w:t>getLastLocation(onLocation:</w:t>
                              </w:r>
                            </w:p>
                            <w:p>
                              <w:pPr>
                                <w:pStyle w:val="Normal"/>
                                <w:spacing w:before="1" w:after="0"/>
                                <w:ind w:left="1101" w:hanging="0"/>
                                <w:rPr>
                                  <w:rFonts w:ascii="Courier New" w:hAnsi="Courier New"/>
                                  <w:sz w:val="18"/>
                                </w:rPr>
                              </w:pPr>
                              <w:r>
                                <w:rPr>
                                  <w:rFonts w:ascii="Courier New" w:hAnsi="Courier New"/>
                                  <w:sz w:val="18"/>
                                </w:rPr>
                                <w:t>(location:</w:t>
                              </w:r>
                              <w:r>
                                <w:rPr>
                                  <w:rFonts w:ascii="Courier New" w:hAnsi="Courier New"/>
                                  <w:spacing w:val="-7"/>
                                  <w:sz w:val="18"/>
                                </w:rPr>
                                <w:t xml:space="preserve"> </w:t>
                              </w:r>
                              <w:r>
                                <w:rPr>
                                  <w:rFonts w:ascii="Courier New" w:hAnsi="Courier New"/>
                                  <w:sz w:val="18"/>
                                </w:rPr>
                                <w:t>Location)</w:t>
                              </w:r>
                              <w:r>
                                <w:rPr>
                                  <w:rFonts w:ascii="Courier New" w:hAnsi="Courier New"/>
                                  <w:spacing w:val="-6"/>
                                  <w:sz w:val="18"/>
                                </w:rPr>
                                <w:t xml:space="preserve"> </w:t>
                              </w:r>
                              <w:r>
                                <w:rPr>
                                  <w:rFonts w:ascii="Courier New" w:hAnsi="Courier New"/>
                                  <w:sz w:val="18"/>
                                </w:rPr>
                                <w:t>-&gt;</w:t>
                              </w:r>
                              <w:r>
                                <w:rPr>
                                  <w:rFonts w:ascii="Courier New" w:hAnsi="Courier New"/>
                                  <w:spacing w:val="-7"/>
                                  <w:sz w:val="18"/>
                                </w:rPr>
                                <w:t xml:space="preserve"> </w:t>
                              </w:r>
                              <w:r>
                                <w:rPr>
                                  <w:rFonts w:ascii="Courier New" w:hAnsi="Courier New"/>
                                  <w:sz w:val="18"/>
                                </w:rPr>
                                <w:t>Unit)</w:t>
                              </w:r>
                              <w:r>
                                <w:rPr>
                                  <w:rFonts w:ascii="Courier New" w:hAnsi="Courier New"/>
                                  <w:spacing w:val="-6"/>
                                  <w:sz w:val="18"/>
                                </w:rPr>
                                <w:t xml:space="preserve"> </w:t>
                              </w:r>
                              <w:r>
                                <w:rPr>
                                  <w:rFonts w:ascii="Courier New" w:hAnsi="Courier New"/>
                                  <w:spacing w:val="-10"/>
                                  <w:sz w:val="18"/>
                                </w:rPr>
                                <w:t>{</w:t>
                              </w:r>
                            </w:p>
                          </w:txbxContent>
                        </wps:txbx>
                        <wps:bodyPr lIns="0" rIns="0" tIns="0" bIns="0" anchor="t">
                          <a:noAutofit/>
                        </wps:bodyPr>
                      </wps:wsp>
                    </wpg:wgp>
                  </a:graphicData>
                </a:graphic>
              </wp:anchor>
            </w:drawing>
          </mc:Choice>
          <mc:Fallback>
            <w:pict>
              <v:group id="shape_0" alt="docshapegroup452" style="position:absolute;margin-left:52.2pt;margin-top:7.55pt;width:399.6pt;height:45.25pt" coordorigin="1044,151" coordsize="7992,905">
                <v:rect id="shape_0" path="m0,0l-2147483645,0l-2147483645,-2147483646l0,-2147483646xe" fillcolor="#f6f6f6" stroked="f" o:allowincell="f" style="position:absolute;left:1044;top:161;width:7991;height:88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71;width:7991;height:864;mso-wrap-style:square;v-text-anchor:top;mso-position-horizontal-relative:page">
                  <v:fill o:detectmouseclick="t" on="false"/>
                  <v:stroke color="#3465a4" joinstyle="round" endcap="flat"/>
                  <v:textbox>
                    <w:txbxContent>
                      <w:p>
                        <w:pPr>
                          <w:pStyle w:val="Normal"/>
                          <w:spacing w:lineRule="auto" w:line="324" w:before="40" w:after="0"/>
                          <w:ind w:left="885" w:right="2784" w:hanging="0"/>
                          <w:rPr>
                            <w:rFonts w:ascii="Courier New" w:hAnsi="Courier New"/>
                            <w:sz w:val="18"/>
                          </w:rPr>
                        </w:pPr>
                        <w:r>
                          <w:rPr>
                            <w:rFonts w:ascii="Courier New" w:hAnsi="Courier New"/>
                            <w:spacing w:val="-2"/>
                            <w:sz w:val="18"/>
                          </w:rPr>
                          <w:t xml:space="preserve">@SuppressLint("MissingPermission") </w:t>
                        </w:r>
                        <w:r>
                          <w:rPr>
                            <w:rFonts w:ascii="Courier New" w:hAnsi="Courier New"/>
                            <w:sz w:val="18"/>
                          </w:rPr>
                          <w:t>private</w:t>
                        </w:r>
                        <w:r>
                          <w:rPr>
                            <w:rFonts w:ascii="Courier New" w:hAnsi="Courier New"/>
                            <w:spacing w:val="-20"/>
                            <w:sz w:val="18"/>
                          </w:rPr>
                          <w:t xml:space="preserve"> </w:t>
                        </w:r>
                        <w:r>
                          <w:rPr>
                            <w:rFonts w:ascii="Courier New" w:hAnsi="Courier New"/>
                            <w:sz w:val="18"/>
                          </w:rPr>
                          <w:t>fun</w:t>
                        </w:r>
                        <w:r>
                          <w:rPr>
                            <w:rFonts w:ascii="Courier New" w:hAnsi="Courier New"/>
                            <w:spacing w:val="-20"/>
                            <w:sz w:val="18"/>
                          </w:rPr>
                          <w:t xml:space="preserve"> </w:t>
                        </w:r>
                        <w:r>
                          <w:rPr>
                            <w:rFonts w:ascii="Courier New" w:hAnsi="Courier New"/>
                            <w:sz w:val="18"/>
                          </w:rPr>
                          <w:t>getLastLocation(onLocation:</w:t>
                        </w:r>
                      </w:p>
                      <w:p>
                        <w:pPr>
                          <w:pStyle w:val="Normal"/>
                          <w:spacing w:before="1" w:after="0"/>
                          <w:ind w:left="1101" w:hanging="0"/>
                          <w:rPr>
                            <w:rFonts w:ascii="Courier New" w:hAnsi="Courier New"/>
                            <w:sz w:val="18"/>
                          </w:rPr>
                        </w:pPr>
                        <w:r>
                          <w:rPr>
                            <w:rFonts w:ascii="Courier New" w:hAnsi="Courier New"/>
                            <w:sz w:val="18"/>
                          </w:rPr>
                          <w:t>(location:</w:t>
                        </w:r>
                        <w:r>
                          <w:rPr>
                            <w:rFonts w:ascii="Courier New" w:hAnsi="Courier New"/>
                            <w:spacing w:val="-7"/>
                            <w:sz w:val="18"/>
                          </w:rPr>
                          <w:t xml:space="preserve"> </w:t>
                        </w:r>
                        <w:r>
                          <w:rPr>
                            <w:rFonts w:ascii="Courier New" w:hAnsi="Courier New"/>
                            <w:sz w:val="18"/>
                          </w:rPr>
                          <w:t>Location)</w:t>
                        </w:r>
                        <w:r>
                          <w:rPr>
                            <w:rFonts w:ascii="Courier New" w:hAnsi="Courier New"/>
                            <w:spacing w:val="-6"/>
                            <w:sz w:val="18"/>
                          </w:rPr>
                          <w:t xml:space="preserve"> </w:t>
                        </w:r>
                        <w:r>
                          <w:rPr>
                            <w:rFonts w:ascii="Courier New" w:hAnsi="Courier New"/>
                            <w:sz w:val="18"/>
                          </w:rPr>
                          <w:t>-&gt;</w:t>
                        </w:r>
                        <w:r>
                          <w:rPr>
                            <w:rFonts w:ascii="Courier New" w:hAnsi="Courier New"/>
                            <w:spacing w:val="-7"/>
                            <w:sz w:val="18"/>
                          </w:rPr>
                          <w:t xml:space="preserve"> </w:t>
                        </w:r>
                        <w:r>
                          <w:rPr>
                            <w:rFonts w:ascii="Courier New" w:hAnsi="Courier New"/>
                            <w:sz w:val="18"/>
                          </w:rPr>
                          <w:t>Unit)</w:t>
                        </w:r>
                        <w:r>
                          <w:rPr>
                            <w:rFonts w:ascii="Courier New" w:hAnsi="Courier New"/>
                            <w:spacing w:val="-6"/>
                            <w:sz w:val="18"/>
                          </w:rPr>
                          <w:t xml:space="preserve"> </w:t>
                        </w:r>
                        <w:r>
                          <w:rPr>
                            <w:rFonts w:ascii="Courier New" w:hAnsi="Courier New"/>
                            <w:spacing w:val="-10"/>
                            <w:sz w:val="18"/>
                          </w:rPr>
                          <w:t>{</w:t>
                        </w:r>
                      </w:p>
                    </w:txbxContent>
                  </v:textbox>
                  <w10:wrap type="topAndBottom"/>
                </v:rect>
              </v:group>
            </w:pict>
          </mc:Fallback>
        </mc:AlternateContent>
      </w:r>
    </w:p>
    <w:p>
      <w:pPr>
        <w:pStyle w:val="TextBody"/>
        <w:spacing w:before="3" w:after="0"/>
        <w:rPr>
          <w:sz w:val="5"/>
        </w:rPr>
      </w:pPr>
      <w:r>
        <w:rPr>
          <w:sz w:val="5"/>
        </w:rPr>
      </w:r>
    </w:p>
    <w:p>
      <w:pPr>
        <w:pStyle w:val="TextBody"/>
        <w:ind w:left="824" w:hanging="0"/>
        <w:rPr/>
      </w:pPr>
      <w:r>
        <w:rPr/>
        <mc:AlternateContent>
          <mc:Choice Requires="wpg">
            <w:drawing>
              <wp:inline distT="0" distB="0" distL="0" distR="0" wp14:anchorId="2BE0A388">
                <wp:extent cx="5074920" cy="930275"/>
                <wp:effectExtent l="0" t="0" r="5080" b="0"/>
                <wp:docPr id="659" name="Shape407"/>
                <a:graphic xmlns:a="http://schemas.openxmlformats.org/drawingml/2006/main">
                  <a:graphicData uri="http://schemas.microsoft.com/office/word/2010/wordprocessingGroup">
                    <wpg:wgp>
                      <wpg:cNvGrpSpPr/>
                      <wpg:grpSpPr>
                        <a:xfrm>
                          <a:off x="0" y="0"/>
                          <a:ext cx="5074920" cy="930240"/>
                          <a:chOff x="0" y="0"/>
                          <a:chExt cx="5074920" cy="930240"/>
                        </a:xfrm>
                      </wpg:grpSpPr>
                      <wps:wsp>
                        <wps:cNvSpPr/>
                        <wps:spPr>
                          <a:xfrm>
                            <a:off x="0" y="6480"/>
                            <a:ext cx="5074920" cy="917640"/>
                          </a:xfrm>
                          <a:prstGeom prst="rect">
                            <a:avLst/>
                          </a:prstGeom>
                          <a:solidFill>
                            <a:srgbClr val="f6f6f6"/>
                          </a:solidFill>
                          <a:ln w="0">
                            <a:noFill/>
                          </a:ln>
                        </wps:spPr>
                        <wps:style>
                          <a:lnRef idx="0"/>
                          <a:fillRef idx="0"/>
                          <a:effectRef idx="0"/>
                          <a:fontRef idx="minor"/>
                        </wps:style>
                        <wps:bodyPr/>
                      </wps:wsp>
                      <wps:wsp>
                        <wps:cNvSpPr/>
                        <wps:spPr>
                          <a:xfrm>
                            <a:off x="0" y="0"/>
                            <a:ext cx="5074920" cy="930240"/>
                          </a:xfrm>
                          <a:custGeom>
                            <a:avLst/>
                            <a:gdLst>
                              <a:gd name="textAreaLeft" fmla="*/ 0 w 2877120"/>
                              <a:gd name="textAreaRight" fmla="*/ 2879280 w 2877120"/>
                              <a:gd name="textAreaTop" fmla="*/ 0 h 527400"/>
                              <a:gd name="textAreaBottom" fmla="*/ 529560 h 527400"/>
                            </a:gdLst>
                            <a:ahLst/>
                            <a:rect l="textAreaLeft" t="textAreaTop" r="textAreaRight" b="textAreaBottom"/>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905040"/>
                          </a:xfrm>
                          <a:prstGeom prst="rect">
                            <a:avLst/>
                          </a:prstGeom>
                          <a:noFill/>
                          <a:ln w="0">
                            <a:noFill/>
                          </a:ln>
                        </wps:spPr>
                        <wps:style>
                          <a:lnRef idx="0"/>
                          <a:fillRef idx="0"/>
                          <a:effectRef idx="0"/>
                          <a:fontRef idx="minor"/>
                        </wps:style>
                        <wps:txbx>
                          <w:txbxContent>
                            <w:p>
                              <w:pPr>
                                <w:pStyle w:val="Normal"/>
                                <w:spacing w:before="40" w:after="0"/>
                                <w:ind w:left="1317" w:hanging="0"/>
                                <w:rPr>
                                  <w:rFonts w:ascii="Courier New" w:hAnsi="Courier New"/>
                                  <w:sz w:val="18"/>
                                </w:rPr>
                              </w:pPr>
                              <w:r>
                                <w:rPr>
                                  <w:rFonts w:ascii="Courier New" w:hAnsi="Courier New"/>
                                  <w:spacing w:val="-2"/>
                                  <w:sz w:val="18"/>
                                </w:rPr>
                                <w:t>fusedLocationProviderClient.lastLocation</w:t>
                              </w:r>
                            </w:p>
                            <w:p>
                              <w:pPr>
                                <w:pStyle w:val="Normal"/>
                                <w:spacing w:lineRule="auto" w:line="324" w:before="76" w:after="0"/>
                                <w:ind w:left="2181" w:hanging="432"/>
                                <w:rPr>
                                  <w:rFonts w:ascii="Courier New" w:hAnsi="Courier New"/>
                                  <w:sz w:val="18"/>
                                </w:rPr>
                              </w:pPr>
                              <w:r>
                                <w:rPr>
                                  <w:rFonts w:ascii="Courier New" w:hAnsi="Courier New"/>
                                  <w:sz w:val="18"/>
                                </w:rPr>
                                <w:t>.addOnSuccessListener</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location:</w:t>
                              </w:r>
                              <w:r>
                                <w:rPr>
                                  <w:rFonts w:ascii="Courier New" w:hAnsi="Courier New"/>
                                  <w:spacing w:val="-10"/>
                                  <w:sz w:val="18"/>
                                </w:rPr>
                                <w:t xml:space="preserve"> </w:t>
                              </w:r>
                              <w:r>
                                <w:rPr>
                                  <w:rFonts w:ascii="Courier New" w:hAnsi="Courier New"/>
                                  <w:sz w:val="18"/>
                                </w:rPr>
                                <w:t>Location?</w:t>
                              </w:r>
                              <w:r>
                                <w:rPr>
                                  <w:rFonts w:ascii="Courier New" w:hAnsi="Courier New"/>
                                  <w:spacing w:val="-10"/>
                                  <w:sz w:val="18"/>
                                </w:rPr>
                                <w:t xml:space="preserve"> </w:t>
                              </w:r>
                              <w:r>
                                <w:rPr>
                                  <w:rFonts w:ascii="Courier New" w:hAnsi="Courier New"/>
                                  <w:sz w:val="18"/>
                                </w:rPr>
                                <w:t xml:space="preserve">-&gt; location?.let { </w:t>
                              </w:r>
                              <w:r>
                                <w:rPr>
                                  <w:rFonts w:ascii="Courier New" w:hAnsi="Courier New"/>
                                  <w:b/>
                                  <w:sz w:val="18"/>
                                </w:rPr>
                                <w:t xml:space="preserve">onLocation(it) </w:t>
                              </w:r>
                              <w:r>
                                <w:rPr>
                                  <w:rFonts w:ascii="Courier New" w:hAnsi="Courier New"/>
                                  <w:sz w:val="18"/>
                                </w:rPr>
                                <w:t>}</w:t>
                              </w:r>
                            </w:p>
                            <w:p>
                              <w:pPr>
                                <w:pStyle w:val="Normal"/>
                                <w:spacing w:before="2" w:after="0"/>
                                <w:ind w:left="1749"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inline>
            </w:drawing>
          </mc:Choice>
          <mc:Fallback>
            <w:pict>
              <v:group id="shape_0" alt="Shape407" style="position:absolute;margin-left:0pt;margin-top:-73.3pt;width:399.6pt;height:73.25pt" coordorigin="0,-1466" coordsize="7992,1465">
                <v:rect id="shape_0" path="m0,0l-2147483645,0l-2147483645,-2147483646l0,-2147483646xe" fillcolor="#f6f6f6" stroked="f" o:allowincell="f" style="position:absolute;left:0;top:-1456;width:7991;height:1444;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1446;width:7991;height:1424;mso-wrap-style:square;v-text-anchor:top;mso-position-vertical:top">
                  <v:fill o:detectmouseclick="t" on="false"/>
                  <v:stroke color="#3465a4" joinstyle="round" endcap="flat"/>
                  <v:textbox>
                    <w:txbxContent>
                      <w:p>
                        <w:pPr>
                          <w:pStyle w:val="Normal"/>
                          <w:spacing w:before="40" w:after="0"/>
                          <w:ind w:left="1317" w:hanging="0"/>
                          <w:rPr>
                            <w:rFonts w:ascii="Courier New" w:hAnsi="Courier New"/>
                            <w:sz w:val="18"/>
                          </w:rPr>
                        </w:pPr>
                        <w:r>
                          <w:rPr>
                            <w:rFonts w:ascii="Courier New" w:hAnsi="Courier New"/>
                            <w:spacing w:val="-2"/>
                            <w:sz w:val="18"/>
                          </w:rPr>
                          <w:t>fusedLocationProviderClient.lastLocation</w:t>
                        </w:r>
                      </w:p>
                      <w:p>
                        <w:pPr>
                          <w:pStyle w:val="Normal"/>
                          <w:spacing w:lineRule="auto" w:line="324" w:before="76" w:after="0"/>
                          <w:ind w:left="2181" w:hanging="432"/>
                          <w:rPr>
                            <w:rFonts w:ascii="Courier New" w:hAnsi="Courier New"/>
                            <w:sz w:val="18"/>
                          </w:rPr>
                        </w:pPr>
                        <w:r>
                          <w:rPr>
                            <w:rFonts w:ascii="Courier New" w:hAnsi="Courier New"/>
                            <w:sz w:val="18"/>
                          </w:rPr>
                          <w:t>.addOnSuccessListener</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location:</w:t>
                        </w:r>
                        <w:r>
                          <w:rPr>
                            <w:rFonts w:ascii="Courier New" w:hAnsi="Courier New"/>
                            <w:spacing w:val="-10"/>
                            <w:sz w:val="18"/>
                          </w:rPr>
                          <w:t xml:space="preserve"> </w:t>
                        </w:r>
                        <w:r>
                          <w:rPr>
                            <w:rFonts w:ascii="Courier New" w:hAnsi="Courier New"/>
                            <w:sz w:val="18"/>
                          </w:rPr>
                          <w:t>Location?</w:t>
                        </w:r>
                        <w:r>
                          <w:rPr>
                            <w:rFonts w:ascii="Courier New" w:hAnsi="Courier New"/>
                            <w:spacing w:val="-10"/>
                            <w:sz w:val="18"/>
                          </w:rPr>
                          <w:t xml:space="preserve"> </w:t>
                        </w:r>
                        <w:r>
                          <w:rPr>
                            <w:rFonts w:ascii="Courier New" w:hAnsi="Courier New"/>
                            <w:sz w:val="18"/>
                          </w:rPr>
                          <w:t xml:space="preserve">-&gt; location?.let { </w:t>
                        </w:r>
                        <w:r>
                          <w:rPr>
                            <w:rFonts w:ascii="Courier New" w:hAnsi="Courier New"/>
                            <w:b/>
                            <w:sz w:val="18"/>
                          </w:rPr>
                          <w:t xml:space="preserve">onLocation(it) </w:t>
                        </w:r>
                        <w:r>
                          <w:rPr>
                            <w:rFonts w:ascii="Courier New" w:hAnsi="Courier New"/>
                            <w:sz w:val="18"/>
                          </w:rPr>
                          <w:t>}</w:t>
                        </w:r>
                      </w:p>
                      <w:p>
                        <w:pPr>
                          <w:pStyle w:val="Normal"/>
                          <w:spacing w:before="2" w:after="0"/>
                          <w:ind w:left="1749"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txbxContent>
                  </v:textbox>
                  <w10:wrap type="square"/>
                </v:rect>
              </v:group>
            </w:pict>
          </mc:Fallback>
        </mc:AlternateContent>
      </w:r>
    </w:p>
    <w:p>
      <w:pPr>
        <w:pStyle w:val="ListParagraph"/>
        <w:numPr>
          <w:ilvl w:val="0"/>
          <w:numId w:val="9"/>
        </w:numPr>
        <w:tabs>
          <w:tab w:val="clear" w:pos="720"/>
          <w:tab w:val="left" w:pos="1274" w:leader="none"/>
        </w:tabs>
        <w:spacing w:before="42" w:after="0"/>
        <w:jc w:val="left"/>
        <w:rPr>
          <w:sz w:val="20"/>
        </w:rPr>
      </w:pPr>
      <w:r>
        <w:rPr>
          <w:sz w:val="20"/>
        </w:rPr>
        <w:t>Update</w:t>
      </w:r>
      <w:r>
        <w:rPr>
          <w:spacing w:val="-13"/>
          <w:sz w:val="20"/>
        </w:rPr>
        <w:t xml:space="preserve"> </w:t>
      </w:r>
      <w:r>
        <w:rPr>
          <w:sz w:val="20"/>
        </w:rPr>
        <w:t>your</w:t>
      </w:r>
      <w:r>
        <w:rPr>
          <w:spacing w:val="-8"/>
          <w:sz w:val="20"/>
        </w:rPr>
        <w:t xml:space="preserve"> </w:t>
      </w:r>
      <w:r>
        <w:rPr>
          <w:sz w:val="20"/>
        </w:rPr>
        <w:t>existing</w:t>
      </w:r>
      <w:r>
        <w:rPr>
          <w:spacing w:val="-7"/>
          <w:sz w:val="20"/>
        </w:rPr>
        <w:t xml:space="preserve"> </w:t>
      </w:r>
      <w:r>
        <w:rPr>
          <w:sz w:val="20"/>
        </w:rPr>
        <w:t>calls</w:t>
      </w:r>
      <w:r>
        <w:rPr>
          <w:spacing w:val="-7"/>
          <w:sz w:val="20"/>
        </w:rPr>
        <w:t xml:space="preserve"> </w:t>
      </w:r>
      <w:r>
        <w:rPr>
          <w:sz w:val="20"/>
        </w:rPr>
        <w:t>in</w:t>
      </w:r>
      <w:r>
        <w:rPr>
          <w:spacing w:val="-7"/>
          <w:sz w:val="20"/>
        </w:rPr>
        <w:t xml:space="preserve"> </w:t>
      </w:r>
      <w:r>
        <w:rPr>
          <w:rFonts w:ascii="Courier New" w:hAnsi="Courier New"/>
          <w:b/>
        </w:rPr>
        <w:t>onRequestPermissionsResult</w:t>
      </w:r>
      <w:r>
        <w:rPr>
          <w:rFonts w:ascii="Courier New" w:hAnsi="Courier New"/>
          <w:b/>
          <w:spacing w:val="-80"/>
        </w:rPr>
        <w:t xml:space="preserve"> </w:t>
      </w:r>
      <w:r>
        <w:rPr>
          <w:spacing w:val="-5"/>
          <w:sz w:val="20"/>
        </w:rPr>
        <w:t>and</w:t>
      </w:r>
    </w:p>
    <w:p>
      <w:pPr>
        <w:pStyle w:val="Normal"/>
        <w:ind w:left="1274" w:hanging="0"/>
        <w:rPr>
          <w:sz w:val="20"/>
        </w:rPr>
      </w:pPr>
      <w:r>
        <w:rPr>
          <w:rFonts w:ascii="Courier New" w:hAnsi="Courier New"/>
          <w:b/>
        </w:rPr>
        <w:t>onResume</w:t>
      </w:r>
      <w:r>
        <w:rPr>
          <w:rFonts w:ascii="Courier New" w:hAnsi="Courier New"/>
          <w:b/>
          <w:spacing w:val="-80"/>
        </w:rPr>
        <w:t xml:space="preserve"> </w:t>
      </w:r>
      <w:r>
        <w:rPr>
          <w:sz w:val="20"/>
        </w:rPr>
        <w:t>to</w:t>
      </w:r>
      <w:r>
        <w:rPr>
          <w:spacing w:val="-7"/>
          <w:sz w:val="20"/>
        </w:rPr>
        <w:t xml:space="preserve"> </w:t>
      </w:r>
      <w:r>
        <w:rPr>
          <w:sz w:val="20"/>
        </w:rPr>
        <w:t>pass</w:t>
      </w:r>
      <w:r>
        <w:rPr>
          <w:spacing w:val="-2"/>
          <w:sz w:val="20"/>
        </w:rPr>
        <w:t xml:space="preserve"> </w:t>
      </w:r>
      <w:r>
        <w:rPr>
          <w:sz w:val="20"/>
        </w:rPr>
        <w:t>in</w:t>
      </w:r>
      <w:r>
        <w:rPr>
          <w:spacing w:val="-2"/>
          <w:sz w:val="20"/>
        </w:rPr>
        <w:t xml:space="preserve"> </w:t>
      </w:r>
      <w:r>
        <w:rPr>
          <w:sz w:val="20"/>
        </w:rPr>
        <w:t>a</w:t>
      </w:r>
      <w:r>
        <w:rPr>
          <w:spacing w:val="-3"/>
          <w:sz w:val="20"/>
        </w:rPr>
        <w:t xml:space="preserve"> </w:t>
      </w:r>
      <w:r>
        <w:rPr>
          <w:rFonts w:ascii="Courier New" w:hAnsi="Courier New"/>
          <w:b/>
        </w:rPr>
        <w:t>lambda</w:t>
      </w:r>
      <w:r>
        <w:rPr>
          <w:rFonts w:ascii="Courier New" w:hAnsi="Courier New"/>
          <w:b/>
          <w:spacing w:val="-80"/>
        </w:rPr>
        <w:t xml:space="preserve"> </w:t>
      </w:r>
      <w:r>
        <w:rPr>
          <w:spacing w:val="-2"/>
          <w:sz w:val="20"/>
        </w:rPr>
        <w:t>function:</w:t>
      </w:r>
    </w:p>
    <w:p>
      <w:pPr>
        <w:pStyle w:val="TextBody"/>
        <w:spacing w:before="10" w:after="0"/>
        <w:rPr>
          <w:sz w:val="8"/>
        </w:rPr>
      </w:pPr>
      <w:r>
        <w:rPr>
          <w:sz w:val="8"/>
        </w:rPr>
        <mc:AlternateContent>
          <mc:Choice Requires="wpg">
            <w:drawing>
              <wp:anchor behindDoc="0" distT="0" distB="635" distL="0" distR="4445" simplePos="0" locked="0" layoutInCell="0" allowOverlap="1" relativeHeight="1629" wp14:anchorId="492C7FE7">
                <wp:simplePos x="0" y="0"/>
                <wp:positionH relativeFrom="page">
                  <wp:posOffset>1120140</wp:posOffset>
                </wp:positionH>
                <wp:positionV relativeFrom="paragraph">
                  <wp:posOffset>90805</wp:posOffset>
                </wp:positionV>
                <wp:extent cx="5074920" cy="4841875"/>
                <wp:effectExtent l="0" t="635" r="635" b="0"/>
                <wp:wrapTopAndBottom/>
                <wp:docPr id="661" name="docshapegroup460"/>
                <a:graphic xmlns:a="http://schemas.openxmlformats.org/drawingml/2006/main">
                  <a:graphicData uri="http://schemas.microsoft.com/office/word/2010/wordprocessingGroup">
                    <wpg:wgp>
                      <wpg:cNvGrpSpPr/>
                      <wpg:grpSpPr>
                        <a:xfrm>
                          <a:off x="0" y="0"/>
                          <a:ext cx="5074920" cy="4842000"/>
                          <a:chOff x="0" y="0"/>
                          <a:chExt cx="5074920" cy="4842000"/>
                        </a:xfrm>
                      </wpg:grpSpPr>
                      <wps:wsp>
                        <wps:cNvSpPr/>
                        <wps:spPr>
                          <a:xfrm>
                            <a:off x="0" y="6480"/>
                            <a:ext cx="5074920" cy="4829040"/>
                          </a:xfrm>
                          <a:prstGeom prst="rect">
                            <a:avLst/>
                          </a:prstGeom>
                          <a:solidFill>
                            <a:srgbClr val="f6f6f6"/>
                          </a:solidFill>
                          <a:ln w="0">
                            <a:noFill/>
                          </a:ln>
                        </wps:spPr>
                        <wps:style>
                          <a:lnRef idx="0"/>
                          <a:fillRef idx="0"/>
                          <a:effectRef idx="0"/>
                          <a:fontRef idx="minor"/>
                        </wps:style>
                        <wps:bodyPr/>
                      </wps:wsp>
                      <wps:wsp>
                        <wps:cNvSpPr/>
                        <wps:spPr>
                          <a:xfrm>
                            <a:off x="0" y="0"/>
                            <a:ext cx="5074920" cy="4842000"/>
                          </a:xfrm>
                          <a:custGeom>
                            <a:avLst/>
                            <a:gdLst>
                              <a:gd name="textAreaLeft" fmla="*/ 0 w 2877120"/>
                              <a:gd name="textAreaRight" fmla="*/ 2879280 w 2877120"/>
                              <a:gd name="textAreaTop" fmla="*/ 0 h 2745000"/>
                              <a:gd name="textAreaBottom" fmla="*/ 2747160 h 2745000"/>
                            </a:gdLst>
                            <a:ahLst/>
                            <a:rect l="textAreaLeft" t="textAreaTop" r="textAreaRight" b="textAreaBottom"/>
                            <a:pathLst>
                              <a:path w="7992" h="7625">
                                <a:moveTo>
                                  <a:pt x="7992" y="7604"/>
                                </a:moveTo>
                                <a:lnTo>
                                  <a:pt x="0" y="7604"/>
                                </a:lnTo>
                                <a:lnTo>
                                  <a:pt x="0" y="7624"/>
                                </a:lnTo>
                                <a:lnTo>
                                  <a:pt x="7992" y="7624"/>
                                </a:lnTo>
                                <a:lnTo>
                                  <a:pt x="7992" y="760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4816440"/>
                          </a:xfrm>
                          <a:prstGeom prst="rect">
                            <a:avLst/>
                          </a:prstGeom>
                          <a:noFill/>
                          <a:ln w="0">
                            <a:noFill/>
                          </a:ln>
                        </wps:spPr>
                        <wps:style>
                          <a:lnRef idx="0"/>
                          <a:fillRef idx="0"/>
                          <a:effectRef idx="0"/>
                          <a:fontRef idx="minor"/>
                        </wps:style>
                        <wps:txbx>
                          <w:txbxContent>
                            <w:p>
                              <w:pPr>
                                <w:pStyle w:val="Normal"/>
                                <w:spacing w:lineRule="auto" w:line="324" w:before="40" w:after="0"/>
                                <w:ind w:left="1317" w:right="2755" w:hanging="432"/>
                                <w:rPr>
                                  <w:rFonts w:ascii="Courier New" w:hAnsi="Courier New"/>
                                  <w:sz w:val="18"/>
                                </w:rPr>
                              </w:pPr>
                              <w:r>
                                <w:rPr>
                                  <w:rFonts w:ascii="Courier New" w:hAnsi="Courier New"/>
                                  <w:sz w:val="18"/>
                                </w:rPr>
                                <w:t>override</w:t>
                              </w:r>
                              <w:r>
                                <w:rPr>
                                  <w:rFonts w:ascii="Courier New" w:hAnsi="Courier New"/>
                                  <w:spacing w:val="-19"/>
                                  <w:sz w:val="18"/>
                                </w:rPr>
                                <w:t xml:space="preserve"> </w:t>
                              </w:r>
                              <w:r>
                                <w:rPr>
                                  <w:rFonts w:ascii="Courier New" w:hAnsi="Courier New"/>
                                  <w:sz w:val="18"/>
                                </w:rPr>
                                <w:t>fun</w:t>
                              </w:r>
                              <w:r>
                                <w:rPr>
                                  <w:rFonts w:ascii="Courier New" w:hAnsi="Courier New"/>
                                  <w:spacing w:val="-19"/>
                                  <w:sz w:val="18"/>
                                </w:rPr>
                                <w:t xml:space="preserve"> </w:t>
                              </w:r>
                              <w:r>
                                <w:rPr>
                                  <w:rFonts w:ascii="Courier New" w:hAnsi="Courier New"/>
                                  <w:sz w:val="18"/>
                                </w:rPr>
                                <w:t>onRequestPermissionsResult( requestCode: Int,</w:t>
                              </w:r>
                            </w:p>
                            <w:p>
                              <w:pPr>
                                <w:pStyle w:val="Normal"/>
                                <w:spacing w:lineRule="auto" w:line="324" w:before="1" w:after="0"/>
                                <w:ind w:left="1317" w:right="2128" w:hanging="0"/>
                                <w:rPr>
                                  <w:rFonts w:ascii="Courier New" w:hAnsi="Courier New"/>
                                  <w:sz w:val="18"/>
                                </w:rPr>
                              </w:pPr>
                              <w:r>
                                <w:rPr>
                                  <w:rFonts w:ascii="Courier New" w:hAnsi="Courier New"/>
                                  <w:sz w:val="18"/>
                                </w:rPr>
                                <w:t>permissions:</w:t>
                              </w:r>
                              <w:r>
                                <w:rPr>
                                  <w:rFonts w:ascii="Courier New" w:hAnsi="Courier New"/>
                                  <w:spacing w:val="-19"/>
                                  <w:sz w:val="18"/>
                                </w:rPr>
                                <w:t xml:space="preserve"> </w:t>
                              </w:r>
                              <w:r>
                                <w:rPr>
                                  <w:rFonts w:ascii="Courier New" w:hAnsi="Courier New"/>
                                  <w:sz w:val="18"/>
                                </w:rPr>
                                <w:t>Array&lt;out</w:t>
                              </w:r>
                              <w:r>
                                <w:rPr>
                                  <w:rFonts w:ascii="Courier New" w:hAnsi="Courier New"/>
                                  <w:spacing w:val="-19"/>
                                  <w:sz w:val="18"/>
                                </w:rPr>
                                <w:t xml:space="preserve"> </w:t>
                              </w:r>
                              <w:r>
                                <w:rPr>
                                  <w:rFonts w:ascii="Courier New" w:hAnsi="Courier New"/>
                                  <w:sz w:val="18"/>
                                </w:rPr>
                                <w:t>String&gt;, grantResults: IntArray</w:t>
                              </w:r>
                            </w:p>
                            <w:p>
                              <w:pPr>
                                <w:pStyle w:val="Normal"/>
                                <w:spacing w:before="2" w:after="0"/>
                                <w:ind w:left="885" w:hanging="0"/>
                                <w:rPr>
                                  <w:rFonts w:ascii="Courier New" w:hAnsi="Courier New"/>
                                  <w:sz w:val="18"/>
                                </w:rPr>
                              </w:pPr>
                              <w:r>
                                <w:rPr>
                                  <w:rFonts w:ascii="Courier New" w:hAnsi="Courier New"/>
                                  <w:sz w:val="18"/>
                                </w:rPr>
                                <w:t>)</w:t>
                              </w:r>
                              <w:r>
                                <w:rPr>
                                  <w:rFonts w:ascii="Courier New" w:hAnsi="Courier New"/>
                                  <w:spacing w:val="-1"/>
                                  <w:sz w:val="18"/>
                                </w:rPr>
                                <w:t xml:space="preserve"> </w:t>
                              </w:r>
                              <w:r>
                                <w:rPr>
                                  <w:rFonts w:ascii="Courier New" w:hAnsi="Courier New"/>
                                  <w:spacing w:val="-10"/>
                                  <w:sz w:val="18"/>
                                </w:rPr>
                                <w:t>{</w:t>
                              </w:r>
                            </w:p>
                            <w:p>
                              <w:pPr>
                                <w:pStyle w:val="Normal"/>
                                <w:spacing w:lineRule="auto" w:line="235" w:before="79" w:after="0"/>
                                <w:ind w:left="1533" w:hanging="216"/>
                                <w:rPr>
                                  <w:rFonts w:ascii="Courier New" w:hAnsi="Courier New"/>
                                  <w:sz w:val="18"/>
                                </w:rPr>
                              </w:pPr>
                              <w:r>
                                <w:rPr>
                                  <w:rFonts w:ascii="Courier New" w:hAnsi="Courier New"/>
                                  <w:sz w:val="18"/>
                                </w:rPr>
                                <w:t>super.onRequestPermissionsResult(requestCode,</w:t>
                              </w:r>
                              <w:r>
                                <w:rPr>
                                  <w:rFonts w:ascii="Courier New" w:hAnsi="Courier New"/>
                                  <w:spacing w:val="-29"/>
                                  <w:sz w:val="18"/>
                                </w:rPr>
                                <w:t xml:space="preserve"> </w:t>
                              </w:r>
                              <w:r>
                                <w:rPr>
                                  <w:rFonts w:ascii="Courier New" w:hAnsi="Courier New"/>
                                  <w:sz w:val="18"/>
                                </w:rPr>
                                <w:t xml:space="preserve">permissions, </w:t>
                              </w:r>
                              <w:r>
                                <w:rPr>
                                  <w:rFonts w:ascii="Courier New" w:hAnsi="Courier New"/>
                                  <w:spacing w:val="-2"/>
                                  <w:sz w:val="18"/>
                                </w:rPr>
                                <w:t>grantResults)</w:t>
                              </w:r>
                            </w:p>
                            <w:p>
                              <w:pPr>
                                <w:pStyle w:val="Normal"/>
                                <w:spacing w:before="6" w:after="0"/>
                                <w:rPr>
                                  <w:rFonts w:ascii="Courier New" w:hAnsi="Courier New"/>
                                  <w:sz w:val="19"/>
                                </w:rPr>
                              </w:pPr>
                              <w:r>
                                <w:rPr>
                                  <w:rFonts w:ascii="Courier New" w:hAnsi="Courier New"/>
                                  <w:sz w:val="19"/>
                                </w:rPr>
                              </w:r>
                            </w:p>
                            <w:p>
                              <w:pPr>
                                <w:pStyle w:val="Normal"/>
                                <w:spacing w:lineRule="atLeast" w:line="280"/>
                                <w:ind w:left="1749" w:right="1274" w:hanging="540"/>
                                <w:rPr>
                                  <w:rFonts w:ascii="Courier New" w:hAnsi="Courier New"/>
                                  <w:sz w:val="18"/>
                                </w:rPr>
                              </w:pPr>
                              <w:r>
                                <w:rPr>
                                  <w:rFonts w:ascii="Courier New" w:hAnsi="Courier New"/>
                                  <w:sz w:val="18"/>
                                </w:rPr>
                                <w:t>when (requestCode) { PERMISSION_CODE_REQUEST_LOCATION</w:t>
                              </w:r>
                              <w:r>
                                <w:rPr>
                                  <w:rFonts w:ascii="Courier New" w:hAnsi="Courier New"/>
                                  <w:spacing w:val="-29"/>
                                  <w:sz w:val="18"/>
                                </w:rPr>
                                <w:t xml:space="preserve"> </w:t>
                              </w:r>
                              <w:r>
                                <w:rPr>
                                  <w:rFonts w:ascii="Courier New" w:hAnsi="Courier New"/>
                                  <w:sz w:val="18"/>
                                </w:rPr>
                                <w:t>-&gt;</w:t>
                              </w:r>
                            </w:p>
                            <w:p>
                              <w:pPr>
                                <w:pStyle w:val="Normal"/>
                                <w:spacing w:lineRule="exact" w:line="200"/>
                                <w:ind w:left="1965" w:hanging="0"/>
                                <w:rPr>
                                  <w:rFonts w:ascii="Courier New" w:hAnsi="Courier New"/>
                                  <w:b/>
                                  <w:b/>
                                  <w:sz w:val="18"/>
                                </w:rPr>
                              </w:pPr>
                              <w:r>
                                <w:rPr>
                                  <w:rFonts w:ascii="Courier New" w:hAnsi="Courier New"/>
                                  <w:sz w:val="18"/>
                                </w:rPr>
                                <w:t>getLastLocation</w:t>
                              </w:r>
                              <w:r>
                                <w:rPr>
                                  <w:rFonts w:ascii="Courier New" w:hAnsi="Courier New"/>
                                  <w:spacing w:val="-8"/>
                                  <w:sz w:val="18"/>
                                </w:rPr>
                                <w:t xml:space="preserve"> </w:t>
                              </w:r>
                              <w:r>
                                <w:rPr>
                                  <w:rFonts w:ascii="Courier New" w:hAnsi="Courier New"/>
                                  <w:b/>
                                  <w:sz w:val="18"/>
                                </w:rPr>
                                <w:t>{</w:t>
                              </w:r>
                              <w:r>
                                <w:rPr>
                                  <w:rFonts w:ascii="Courier New" w:hAnsi="Courier New"/>
                                  <w:b/>
                                  <w:spacing w:val="-8"/>
                                  <w:sz w:val="18"/>
                                </w:rPr>
                                <w:t xml:space="preserve"> </w:t>
                              </w:r>
                              <w:r>
                                <w:rPr>
                                  <w:rFonts w:ascii="Courier New" w:hAnsi="Courier New"/>
                                  <w:b/>
                                  <w:sz w:val="18"/>
                                </w:rPr>
                                <w:t>location</w:t>
                              </w:r>
                              <w:r>
                                <w:rPr>
                                  <w:rFonts w:ascii="Courier New" w:hAnsi="Courier New"/>
                                  <w:b/>
                                  <w:spacing w:val="-8"/>
                                  <w:sz w:val="18"/>
                                </w:rPr>
                                <w:t xml:space="preserve"> </w:t>
                              </w:r>
                              <w:r>
                                <w:rPr>
                                  <w:rFonts w:ascii="Courier New" w:hAnsi="Courier New"/>
                                  <w:b/>
                                  <w:sz w:val="18"/>
                                </w:rPr>
                                <w:t>-</w:t>
                              </w:r>
                              <w:r>
                                <w:rPr>
                                  <w:rFonts w:ascii="Courier New" w:hAnsi="Courier New"/>
                                  <w:b/>
                                  <w:spacing w:val="-10"/>
                                  <w:sz w:val="18"/>
                                </w:rPr>
                                <w:t>&gt;</w:t>
                              </w:r>
                            </w:p>
                            <w:p>
                              <w:pPr>
                                <w:pStyle w:val="Normal"/>
                                <w:spacing w:lineRule="auto" w:line="235" w:before="19" w:after="0"/>
                                <w:ind w:left="2397" w:hanging="216"/>
                                <w:rPr>
                                  <w:rFonts w:ascii="Courier New" w:hAnsi="Courier New"/>
                                  <w:b/>
                                  <w:b/>
                                  <w:sz w:val="18"/>
                                </w:rPr>
                              </w:pPr>
                              <w:r>
                                <w:rPr>
                                  <w:rFonts w:ascii="Courier New" w:hAnsi="Courier New"/>
                                  <w:b/>
                                  <w:sz w:val="18"/>
                                </w:rPr>
                                <w:t>val</w:t>
                              </w:r>
                              <w:r>
                                <w:rPr>
                                  <w:rFonts w:ascii="Courier New" w:hAnsi="Courier New"/>
                                  <w:b/>
                                  <w:spacing w:val="-13"/>
                                  <w:sz w:val="18"/>
                                </w:rPr>
                                <w:t xml:space="preserve"> </w:t>
                              </w:r>
                              <w:r>
                                <w:rPr>
                                  <w:rFonts w:ascii="Courier New" w:hAnsi="Courier New"/>
                                  <w:b/>
                                  <w:sz w:val="18"/>
                                </w:rPr>
                                <w:t>userLocation</w:t>
                              </w:r>
                              <w:r>
                                <w:rPr>
                                  <w:rFonts w:ascii="Courier New" w:hAnsi="Courier New"/>
                                  <w:b/>
                                  <w:spacing w:val="-13"/>
                                  <w:sz w:val="18"/>
                                </w:rPr>
                                <w:t xml:space="preserve"> </w:t>
                              </w:r>
                              <w:r>
                                <w:rPr>
                                  <w:rFonts w:ascii="Courier New" w:hAnsi="Courier New"/>
                                  <w:b/>
                                  <w:sz w:val="18"/>
                                </w:rPr>
                                <w:t>=</w:t>
                              </w:r>
                              <w:r>
                                <w:rPr>
                                  <w:rFonts w:ascii="Courier New" w:hAnsi="Courier New"/>
                                  <w:b/>
                                  <w:spacing w:val="-13"/>
                                  <w:sz w:val="18"/>
                                </w:rPr>
                                <w:t xml:space="preserve"> </w:t>
                              </w:r>
                              <w:r>
                                <w:rPr>
                                  <w:rFonts w:ascii="Courier New" w:hAnsi="Courier New"/>
                                  <w:b/>
                                  <w:sz w:val="18"/>
                                </w:rPr>
                                <w:t xml:space="preserve">LatLng(location.latitude, </w:t>
                              </w:r>
                              <w:r>
                                <w:rPr>
                                  <w:rFonts w:ascii="Courier New" w:hAnsi="Courier New"/>
                                  <w:b/>
                                  <w:spacing w:val="-2"/>
                                  <w:sz w:val="18"/>
                                </w:rPr>
                                <w:t>location.longitude)</w:t>
                              </w:r>
                            </w:p>
                            <w:p>
                              <w:pPr>
                                <w:pStyle w:val="Normal"/>
                                <w:spacing w:before="17" w:after="0"/>
                                <w:ind w:left="2181" w:hanging="0"/>
                                <w:rPr>
                                  <w:rFonts w:ascii="Courier New" w:hAnsi="Courier New"/>
                                  <w:b/>
                                  <w:b/>
                                  <w:sz w:val="18"/>
                                </w:rPr>
                              </w:pPr>
                              <w:r>
                                <w:rPr>
                                  <w:rFonts w:ascii="Courier New" w:hAnsi="Courier New"/>
                                  <w:b/>
                                  <w:spacing w:val="-2"/>
                                  <w:sz w:val="18"/>
                                </w:rPr>
                                <w:t>updateMapLocation(userLocation)</w:t>
                              </w:r>
                            </w:p>
                            <w:p>
                              <w:pPr>
                                <w:pStyle w:val="Normal"/>
                                <w:spacing w:before="76" w:after="0"/>
                                <w:ind w:left="2181" w:hanging="0"/>
                                <w:rPr>
                                  <w:rFonts w:ascii="Courier New" w:hAnsi="Courier New"/>
                                  <w:b/>
                                  <w:b/>
                                  <w:sz w:val="18"/>
                                </w:rPr>
                              </w:pPr>
                              <w:r>
                                <w:rPr>
                                  <w:rFonts w:ascii="Courier New" w:hAnsi="Courier New"/>
                                  <w:b/>
                                  <w:sz w:val="18"/>
                                </w:rPr>
                                <w:t>userMarker</w:t>
                              </w:r>
                              <w:r>
                                <w:rPr>
                                  <w:rFonts w:ascii="Courier New" w:hAnsi="Courier New"/>
                                  <w:b/>
                                  <w:spacing w:val="-17"/>
                                  <w:sz w:val="18"/>
                                </w:rPr>
                                <w:t xml:space="preserve"> </w:t>
                              </w:r>
                              <w:r>
                                <w:rPr>
                                  <w:rFonts w:ascii="Courier New" w:hAnsi="Courier New"/>
                                  <w:b/>
                                  <w:sz w:val="18"/>
                                </w:rPr>
                                <w:t>=</w:t>
                              </w:r>
                              <w:r>
                                <w:rPr>
                                  <w:rFonts w:ascii="Courier New" w:hAnsi="Courier New"/>
                                  <w:b/>
                                  <w:spacing w:val="-15"/>
                                  <w:sz w:val="18"/>
                                </w:rPr>
                                <w:t xml:space="preserve"> </w:t>
                              </w:r>
                              <w:r>
                                <w:rPr>
                                  <w:rFonts w:ascii="Courier New" w:hAnsi="Courier New"/>
                                  <w:b/>
                                  <w:sz w:val="18"/>
                                </w:rPr>
                                <w:t>addMarkerAtLocation(userLocation,</w:t>
                              </w:r>
                              <w:r>
                                <w:rPr>
                                  <w:rFonts w:ascii="Courier New" w:hAnsi="Courier New"/>
                                  <w:b/>
                                  <w:spacing w:val="-14"/>
                                  <w:sz w:val="18"/>
                                </w:rPr>
                                <w:t xml:space="preserve"> </w:t>
                              </w:r>
                              <w:r>
                                <w:rPr>
                                  <w:rFonts w:ascii="Courier New" w:hAnsi="Courier New"/>
                                  <w:b/>
                                  <w:spacing w:val="-2"/>
                                  <w:sz w:val="18"/>
                                </w:rPr>
                                <w:t>"You")</w:t>
                              </w:r>
                            </w:p>
                            <w:p>
                              <w:pPr>
                                <w:pStyle w:val="Normal"/>
                                <w:spacing w:before="76" w:after="0"/>
                                <w:ind w:left="1749" w:hanging="0"/>
                                <w:rPr>
                                  <w:rFonts w:ascii="Courier New" w:hAnsi="Courier New"/>
                                  <w:b/>
                                  <w:b/>
                                  <w:sz w:val="18"/>
                                </w:rPr>
                              </w:pPr>
                              <w:r>
                                <w:rPr>
                                  <w:rFonts w:ascii="Courier New" w:hAnsi="Courier New"/>
                                  <w:b/>
                                  <w:sz w:val="18"/>
                                </w:rPr>
                                <w:t>}</w:t>
                              </w:r>
                            </w:p>
                            <w:p>
                              <w:pPr>
                                <w:pStyle w:val="Normal"/>
                                <w:spacing w:before="77" w:after="0"/>
                                <w:ind w:left="1317"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before="129" w:after="0"/>
                                <w:ind w:left="885" w:hanging="0"/>
                                <w:rPr>
                                  <w:rFonts w:ascii="Courier New" w:hAnsi="Courier New"/>
                                  <w:sz w:val="18"/>
                                </w:rPr>
                              </w:pPr>
                              <w:r>
                                <w:rPr>
                                  <w:rFonts w:ascii="Courier New" w:hAnsi="Courier New"/>
                                  <w:sz w:val="18"/>
                                </w:rPr>
                                <w:t>override</w:t>
                              </w:r>
                              <w:r>
                                <w:rPr>
                                  <w:rFonts w:ascii="Courier New" w:hAnsi="Courier New"/>
                                  <w:spacing w:val="-7"/>
                                  <w:sz w:val="18"/>
                                </w:rPr>
                                <w:t xml:space="preserve"> </w:t>
                              </w:r>
                              <w:r>
                                <w:rPr>
                                  <w:rFonts w:ascii="Courier New" w:hAnsi="Courier New"/>
                                  <w:sz w:val="18"/>
                                </w:rPr>
                                <w:t>fun</w:t>
                              </w:r>
                              <w:r>
                                <w:rPr>
                                  <w:rFonts w:ascii="Courier New" w:hAnsi="Courier New"/>
                                  <w:spacing w:val="-7"/>
                                  <w:sz w:val="18"/>
                                </w:rPr>
                                <w:t xml:space="preserve"> </w:t>
                              </w:r>
                              <w:r>
                                <w:rPr>
                                  <w:rFonts w:ascii="Courier New" w:hAnsi="Courier New"/>
                                  <w:sz w:val="18"/>
                                </w:rPr>
                                <w:t>onResume()</w:t>
                              </w:r>
                              <w:r>
                                <w:rPr>
                                  <w:rFonts w:ascii="Courier New" w:hAnsi="Courier New"/>
                                  <w:spacing w:val="-7"/>
                                  <w:sz w:val="18"/>
                                </w:rPr>
                                <w:t xml:space="preserve"> </w:t>
                              </w:r>
                              <w:r>
                                <w:rPr>
                                  <w:rFonts w:ascii="Courier New" w:hAnsi="Courier New"/>
                                  <w:spacing w:val="-10"/>
                                  <w:sz w:val="18"/>
                                </w:rPr>
                                <w:t>{</w:t>
                              </w:r>
                            </w:p>
                            <w:p>
                              <w:pPr>
                                <w:pStyle w:val="Normal"/>
                                <w:spacing w:lineRule="auto" w:line="324" w:before="76" w:after="0"/>
                                <w:ind w:left="1749" w:right="2128" w:hanging="432"/>
                                <w:rPr>
                                  <w:rFonts w:ascii="Courier New" w:hAnsi="Courier New"/>
                                  <w:b/>
                                  <w:b/>
                                  <w:sz w:val="18"/>
                                </w:rPr>
                              </w:pPr>
                              <w:r>
                                <w:rPr>
                                  <w:rFonts w:ascii="Courier New" w:hAnsi="Courier New"/>
                                  <w:sz w:val="18"/>
                                </w:rPr>
                                <w:t>if (hasLocationPermissions) { getLastLocation</w:t>
                              </w:r>
                              <w:r>
                                <w:rPr>
                                  <w:rFonts w:ascii="Courier New" w:hAnsi="Courier New"/>
                                  <w:spacing w:val="-12"/>
                                  <w:sz w:val="18"/>
                                </w:rPr>
                                <w:t xml:space="preserve"> </w:t>
                              </w:r>
                              <w:r>
                                <w:rPr>
                                  <w:rFonts w:ascii="Courier New" w:hAnsi="Courier New"/>
                                  <w:b/>
                                  <w:sz w:val="18"/>
                                </w:rPr>
                                <w:t>{</w:t>
                              </w:r>
                              <w:r>
                                <w:rPr>
                                  <w:rFonts w:ascii="Courier New" w:hAnsi="Courier New"/>
                                  <w:b/>
                                  <w:spacing w:val="-13"/>
                                  <w:sz w:val="18"/>
                                </w:rPr>
                                <w:t xml:space="preserve"> </w:t>
                              </w:r>
                              <w:r>
                                <w:rPr>
                                  <w:rFonts w:ascii="Courier New" w:hAnsi="Courier New"/>
                                  <w:b/>
                                  <w:sz w:val="18"/>
                                </w:rPr>
                                <w:t>location</w:t>
                              </w:r>
                              <w:r>
                                <w:rPr>
                                  <w:rFonts w:ascii="Courier New" w:hAnsi="Courier New"/>
                                  <w:b/>
                                  <w:spacing w:val="-13"/>
                                  <w:sz w:val="18"/>
                                </w:rPr>
                                <w:t xml:space="preserve"> </w:t>
                              </w:r>
                              <w:r>
                                <w:rPr>
                                  <w:rFonts w:ascii="Courier New" w:hAnsi="Courier New"/>
                                  <w:b/>
                                  <w:sz w:val="18"/>
                                </w:rPr>
                                <w:t>-&gt;</w:t>
                              </w:r>
                            </w:p>
                            <w:p>
                              <w:pPr>
                                <w:pStyle w:val="Normal"/>
                                <w:spacing w:lineRule="auto" w:line="235" w:before="5" w:after="0"/>
                                <w:ind w:left="2397" w:hanging="216"/>
                                <w:rPr>
                                  <w:rFonts w:ascii="Courier New" w:hAnsi="Courier New"/>
                                  <w:b/>
                                  <w:b/>
                                  <w:sz w:val="18"/>
                                </w:rPr>
                              </w:pPr>
                              <w:r>
                                <w:rPr>
                                  <w:rFonts w:ascii="Courier New" w:hAnsi="Courier New"/>
                                  <w:b/>
                                  <w:sz w:val="18"/>
                                </w:rPr>
                                <w:t>val</w:t>
                              </w:r>
                              <w:r>
                                <w:rPr>
                                  <w:rFonts w:ascii="Courier New" w:hAnsi="Courier New"/>
                                  <w:b/>
                                  <w:spacing w:val="-13"/>
                                  <w:sz w:val="18"/>
                                </w:rPr>
                                <w:t xml:space="preserve"> </w:t>
                              </w:r>
                              <w:r>
                                <w:rPr>
                                  <w:rFonts w:ascii="Courier New" w:hAnsi="Courier New"/>
                                  <w:b/>
                                  <w:sz w:val="18"/>
                                </w:rPr>
                                <w:t>userLocation</w:t>
                              </w:r>
                              <w:r>
                                <w:rPr>
                                  <w:rFonts w:ascii="Courier New" w:hAnsi="Courier New"/>
                                  <w:b/>
                                  <w:spacing w:val="-13"/>
                                  <w:sz w:val="18"/>
                                </w:rPr>
                                <w:t xml:space="preserve"> </w:t>
                              </w:r>
                              <w:r>
                                <w:rPr>
                                  <w:rFonts w:ascii="Courier New" w:hAnsi="Courier New"/>
                                  <w:b/>
                                  <w:sz w:val="18"/>
                                </w:rPr>
                                <w:t>=</w:t>
                              </w:r>
                              <w:r>
                                <w:rPr>
                                  <w:rFonts w:ascii="Courier New" w:hAnsi="Courier New"/>
                                  <w:b/>
                                  <w:spacing w:val="-13"/>
                                  <w:sz w:val="18"/>
                                </w:rPr>
                                <w:t xml:space="preserve"> </w:t>
                              </w:r>
                              <w:r>
                                <w:rPr>
                                  <w:rFonts w:ascii="Courier New" w:hAnsi="Courier New"/>
                                  <w:b/>
                                  <w:sz w:val="18"/>
                                </w:rPr>
                                <w:t xml:space="preserve">LatLng(location.latitude, </w:t>
                              </w:r>
                              <w:r>
                                <w:rPr>
                                  <w:rFonts w:ascii="Courier New" w:hAnsi="Courier New"/>
                                  <w:b/>
                                  <w:spacing w:val="-2"/>
                                  <w:sz w:val="18"/>
                                </w:rPr>
                                <w:t>location.longitude)</w:t>
                              </w:r>
                            </w:p>
                            <w:p>
                              <w:pPr>
                                <w:pStyle w:val="Normal"/>
                                <w:spacing w:before="17" w:after="0"/>
                                <w:ind w:left="2181" w:hanging="0"/>
                                <w:rPr>
                                  <w:rFonts w:ascii="Courier New" w:hAnsi="Courier New"/>
                                  <w:b/>
                                  <w:b/>
                                  <w:sz w:val="18"/>
                                </w:rPr>
                              </w:pPr>
                              <w:r>
                                <w:rPr>
                                  <w:rFonts w:ascii="Courier New" w:hAnsi="Courier New"/>
                                  <w:b/>
                                  <w:spacing w:val="-2"/>
                                  <w:sz w:val="18"/>
                                </w:rPr>
                                <w:t>updateMapLocation(userLocation)</w:t>
                              </w:r>
                            </w:p>
                            <w:p>
                              <w:pPr>
                                <w:pStyle w:val="Normal"/>
                                <w:spacing w:before="76" w:after="0"/>
                                <w:ind w:left="2181" w:hanging="0"/>
                                <w:rPr>
                                  <w:rFonts w:ascii="Courier New" w:hAnsi="Courier New"/>
                                  <w:b/>
                                  <w:b/>
                                  <w:sz w:val="18"/>
                                </w:rPr>
                              </w:pPr>
                              <w:r>
                                <w:rPr>
                                  <w:rFonts w:ascii="Courier New" w:hAnsi="Courier New"/>
                                  <w:b/>
                                  <w:sz w:val="18"/>
                                </w:rPr>
                                <w:t>userMarker</w:t>
                              </w:r>
                              <w:r>
                                <w:rPr>
                                  <w:rFonts w:ascii="Courier New" w:hAnsi="Courier New"/>
                                  <w:b/>
                                  <w:spacing w:val="-17"/>
                                  <w:sz w:val="18"/>
                                </w:rPr>
                                <w:t xml:space="preserve"> </w:t>
                              </w:r>
                              <w:r>
                                <w:rPr>
                                  <w:rFonts w:ascii="Courier New" w:hAnsi="Courier New"/>
                                  <w:b/>
                                  <w:sz w:val="18"/>
                                </w:rPr>
                                <w:t>=</w:t>
                              </w:r>
                              <w:r>
                                <w:rPr>
                                  <w:rFonts w:ascii="Courier New" w:hAnsi="Courier New"/>
                                  <w:b/>
                                  <w:spacing w:val="-15"/>
                                  <w:sz w:val="18"/>
                                </w:rPr>
                                <w:t xml:space="preserve"> </w:t>
                              </w:r>
                              <w:r>
                                <w:rPr>
                                  <w:rFonts w:ascii="Courier New" w:hAnsi="Courier New"/>
                                  <w:b/>
                                  <w:sz w:val="18"/>
                                </w:rPr>
                                <w:t>addMarkerAtLocation(userLocation,</w:t>
                              </w:r>
                              <w:r>
                                <w:rPr>
                                  <w:rFonts w:ascii="Courier New" w:hAnsi="Courier New"/>
                                  <w:b/>
                                  <w:spacing w:val="-14"/>
                                  <w:sz w:val="18"/>
                                </w:rPr>
                                <w:t xml:space="preserve"> </w:t>
                              </w:r>
                              <w:r>
                                <w:rPr>
                                  <w:rFonts w:ascii="Courier New" w:hAnsi="Courier New"/>
                                  <w:b/>
                                  <w:spacing w:val="-2"/>
                                  <w:sz w:val="18"/>
                                </w:rPr>
                                <w:t>"You")</w:t>
                              </w:r>
                            </w:p>
                            <w:p>
                              <w:pPr>
                                <w:pStyle w:val="Normal"/>
                                <w:spacing w:before="76" w:after="0"/>
                                <w:ind w:left="1749" w:hanging="0"/>
                                <w:rPr>
                                  <w:rFonts w:ascii="Courier New" w:hAnsi="Courier New"/>
                                  <w:b/>
                                  <w:b/>
                                  <w:sz w:val="18"/>
                                </w:rPr>
                              </w:pPr>
                              <w:r>
                                <w:rPr>
                                  <w:rFonts w:ascii="Courier New" w:hAnsi="Courier New"/>
                                  <w:b/>
                                  <w:sz w:val="18"/>
                                </w:rPr>
                                <w:t>}</w:t>
                              </w:r>
                            </w:p>
                            <w:p>
                              <w:pPr>
                                <w:pStyle w:val="Normal"/>
                                <w:spacing w:before="76" w:after="0"/>
                                <w:ind w:left="1317"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460" style="position:absolute;margin-left:88.2pt;margin-top:7.15pt;width:399.6pt;height:381.25pt" coordorigin="1764,143" coordsize="7992,7625">
                <v:rect id="shape_0" path="m0,0l-2147483645,0l-2147483645,-2147483646l0,-2147483646xe" fillcolor="#f6f6f6" stroked="f" o:allowincell="f" style="position:absolute;left:1764;top:153;width:7991;height:760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3;width:7991;height:7584;mso-wrap-style:square;v-text-anchor:top;mso-position-horizontal-relative:page">
                  <v:fill o:detectmouseclick="t" on="false"/>
                  <v:stroke color="#3465a4" joinstyle="round" endcap="flat"/>
                  <v:textbox>
                    <w:txbxContent>
                      <w:p>
                        <w:pPr>
                          <w:pStyle w:val="Normal"/>
                          <w:spacing w:lineRule="auto" w:line="324" w:before="40" w:after="0"/>
                          <w:ind w:left="1317" w:right="2755" w:hanging="432"/>
                          <w:rPr>
                            <w:rFonts w:ascii="Courier New" w:hAnsi="Courier New"/>
                            <w:sz w:val="18"/>
                          </w:rPr>
                        </w:pPr>
                        <w:r>
                          <w:rPr>
                            <w:rFonts w:ascii="Courier New" w:hAnsi="Courier New"/>
                            <w:sz w:val="18"/>
                          </w:rPr>
                          <w:t>override</w:t>
                        </w:r>
                        <w:r>
                          <w:rPr>
                            <w:rFonts w:ascii="Courier New" w:hAnsi="Courier New"/>
                            <w:spacing w:val="-19"/>
                            <w:sz w:val="18"/>
                          </w:rPr>
                          <w:t xml:space="preserve"> </w:t>
                        </w:r>
                        <w:r>
                          <w:rPr>
                            <w:rFonts w:ascii="Courier New" w:hAnsi="Courier New"/>
                            <w:sz w:val="18"/>
                          </w:rPr>
                          <w:t>fun</w:t>
                        </w:r>
                        <w:r>
                          <w:rPr>
                            <w:rFonts w:ascii="Courier New" w:hAnsi="Courier New"/>
                            <w:spacing w:val="-19"/>
                            <w:sz w:val="18"/>
                          </w:rPr>
                          <w:t xml:space="preserve"> </w:t>
                        </w:r>
                        <w:r>
                          <w:rPr>
                            <w:rFonts w:ascii="Courier New" w:hAnsi="Courier New"/>
                            <w:sz w:val="18"/>
                          </w:rPr>
                          <w:t>onRequestPermissionsResult( requestCode: Int,</w:t>
                        </w:r>
                      </w:p>
                      <w:p>
                        <w:pPr>
                          <w:pStyle w:val="Normal"/>
                          <w:spacing w:lineRule="auto" w:line="324" w:before="1" w:after="0"/>
                          <w:ind w:left="1317" w:right="2128" w:hanging="0"/>
                          <w:rPr>
                            <w:rFonts w:ascii="Courier New" w:hAnsi="Courier New"/>
                            <w:sz w:val="18"/>
                          </w:rPr>
                        </w:pPr>
                        <w:r>
                          <w:rPr>
                            <w:rFonts w:ascii="Courier New" w:hAnsi="Courier New"/>
                            <w:sz w:val="18"/>
                          </w:rPr>
                          <w:t>permissions:</w:t>
                        </w:r>
                        <w:r>
                          <w:rPr>
                            <w:rFonts w:ascii="Courier New" w:hAnsi="Courier New"/>
                            <w:spacing w:val="-19"/>
                            <w:sz w:val="18"/>
                          </w:rPr>
                          <w:t xml:space="preserve"> </w:t>
                        </w:r>
                        <w:r>
                          <w:rPr>
                            <w:rFonts w:ascii="Courier New" w:hAnsi="Courier New"/>
                            <w:sz w:val="18"/>
                          </w:rPr>
                          <w:t>Array&lt;out</w:t>
                        </w:r>
                        <w:r>
                          <w:rPr>
                            <w:rFonts w:ascii="Courier New" w:hAnsi="Courier New"/>
                            <w:spacing w:val="-19"/>
                            <w:sz w:val="18"/>
                          </w:rPr>
                          <w:t xml:space="preserve"> </w:t>
                        </w:r>
                        <w:r>
                          <w:rPr>
                            <w:rFonts w:ascii="Courier New" w:hAnsi="Courier New"/>
                            <w:sz w:val="18"/>
                          </w:rPr>
                          <w:t>String&gt;, grantResults: IntArray</w:t>
                        </w:r>
                      </w:p>
                      <w:p>
                        <w:pPr>
                          <w:pStyle w:val="Normal"/>
                          <w:spacing w:before="2" w:after="0"/>
                          <w:ind w:left="885" w:hanging="0"/>
                          <w:rPr>
                            <w:rFonts w:ascii="Courier New" w:hAnsi="Courier New"/>
                            <w:sz w:val="18"/>
                          </w:rPr>
                        </w:pPr>
                        <w:r>
                          <w:rPr>
                            <w:rFonts w:ascii="Courier New" w:hAnsi="Courier New"/>
                            <w:sz w:val="18"/>
                          </w:rPr>
                          <w:t>)</w:t>
                        </w:r>
                        <w:r>
                          <w:rPr>
                            <w:rFonts w:ascii="Courier New" w:hAnsi="Courier New"/>
                            <w:spacing w:val="-1"/>
                            <w:sz w:val="18"/>
                          </w:rPr>
                          <w:t xml:space="preserve"> </w:t>
                        </w:r>
                        <w:r>
                          <w:rPr>
                            <w:rFonts w:ascii="Courier New" w:hAnsi="Courier New"/>
                            <w:spacing w:val="-10"/>
                            <w:sz w:val="18"/>
                          </w:rPr>
                          <w:t>{</w:t>
                        </w:r>
                      </w:p>
                      <w:p>
                        <w:pPr>
                          <w:pStyle w:val="Normal"/>
                          <w:spacing w:lineRule="auto" w:line="235" w:before="79" w:after="0"/>
                          <w:ind w:left="1533" w:hanging="216"/>
                          <w:rPr>
                            <w:rFonts w:ascii="Courier New" w:hAnsi="Courier New"/>
                            <w:sz w:val="18"/>
                          </w:rPr>
                        </w:pPr>
                        <w:r>
                          <w:rPr>
                            <w:rFonts w:ascii="Courier New" w:hAnsi="Courier New"/>
                            <w:sz w:val="18"/>
                          </w:rPr>
                          <w:t>super.onRequestPermissionsResult(requestCode,</w:t>
                        </w:r>
                        <w:r>
                          <w:rPr>
                            <w:rFonts w:ascii="Courier New" w:hAnsi="Courier New"/>
                            <w:spacing w:val="-29"/>
                            <w:sz w:val="18"/>
                          </w:rPr>
                          <w:t xml:space="preserve"> </w:t>
                        </w:r>
                        <w:r>
                          <w:rPr>
                            <w:rFonts w:ascii="Courier New" w:hAnsi="Courier New"/>
                            <w:sz w:val="18"/>
                          </w:rPr>
                          <w:t xml:space="preserve">permissions, </w:t>
                        </w:r>
                        <w:r>
                          <w:rPr>
                            <w:rFonts w:ascii="Courier New" w:hAnsi="Courier New"/>
                            <w:spacing w:val="-2"/>
                            <w:sz w:val="18"/>
                          </w:rPr>
                          <w:t>grantResults)</w:t>
                        </w:r>
                      </w:p>
                      <w:p>
                        <w:pPr>
                          <w:pStyle w:val="Normal"/>
                          <w:spacing w:before="6" w:after="0"/>
                          <w:rPr>
                            <w:rFonts w:ascii="Courier New" w:hAnsi="Courier New"/>
                            <w:sz w:val="19"/>
                          </w:rPr>
                        </w:pPr>
                        <w:r>
                          <w:rPr>
                            <w:rFonts w:ascii="Courier New" w:hAnsi="Courier New"/>
                            <w:sz w:val="19"/>
                          </w:rPr>
                        </w:r>
                      </w:p>
                      <w:p>
                        <w:pPr>
                          <w:pStyle w:val="Normal"/>
                          <w:spacing w:lineRule="atLeast" w:line="280"/>
                          <w:ind w:left="1749" w:right="1274" w:hanging="540"/>
                          <w:rPr>
                            <w:rFonts w:ascii="Courier New" w:hAnsi="Courier New"/>
                            <w:sz w:val="18"/>
                          </w:rPr>
                        </w:pPr>
                        <w:r>
                          <w:rPr>
                            <w:rFonts w:ascii="Courier New" w:hAnsi="Courier New"/>
                            <w:sz w:val="18"/>
                          </w:rPr>
                          <w:t>when (requestCode) { PERMISSION_CODE_REQUEST_LOCATION</w:t>
                        </w:r>
                        <w:r>
                          <w:rPr>
                            <w:rFonts w:ascii="Courier New" w:hAnsi="Courier New"/>
                            <w:spacing w:val="-29"/>
                            <w:sz w:val="18"/>
                          </w:rPr>
                          <w:t xml:space="preserve"> </w:t>
                        </w:r>
                        <w:r>
                          <w:rPr>
                            <w:rFonts w:ascii="Courier New" w:hAnsi="Courier New"/>
                            <w:sz w:val="18"/>
                          </w:rPr>
                          <w:t>-&gt;</w:t>
                        </w:r>
                      </w:p>
                      <w:p>
                        <w:pPr>
                          <w:pStyle w:val="Normal"/>
                          <w:spacing w:lineRule="exact" w:line="200"/>
                          <w:ind w:left="1965" w:hanging="0"/>
                          <w:rPr>
                            <w:rFonts w:ascii="Courier New" w:hAnsi="Courier New"/>
                            <w:b/>
                            <w:b/>
                            <w:sz w:val="18"/>
                          </w:rPr>
                        </w:pPr>
                        <w:r>
                          <w:rPr>
                            <w:rFonts w:ascii="Courier New" w:hAnsi="Courier New"/>
                            <w:sz w:val="18"/>
                          </w:rPr>
                          <w:t>getLastLocation</w:t>
                        </w:r>
                        <w:r>
                          <w:rPr>
                            <w:rFonts w:ascii="Courier New" w:hAnsi="Courier New"/>
                            <w:spacing w:val="-8"/>
                            <w:sz w:val="18"/>
                          </w:rPr>
                          <w:t xml:space="preserve"> </w:t>
                        </w:r>
                        <w:r>
                          <w:rPr>
                            <w:rFonts w:ascii="Courier New" w:hAnsi="Courier New"/>
                            <w:b/>
                            <w:sz w:val="18"/>
                          </w:rPr>
                          <w:t>{</w:t>
                        </w:r>
                        <w:r>
                          <w:rPr>
                            <w:rFonts w:ascii="Courier New" w:hAnsi="Courier New"/>
                            <w:b/>
                            <w:spacing w:val="-8"/>
                            <w:sz w:val="18"/>
                          </w:rPr>
                          <w:t xml:space="preserve"> </w:t>
                        </w:r>
                        <w:r>
                          <w:rPr>
                            <w:rFonts w:ascii="Courier New" w:hAnsi="Courier New"/>
                            <w:b/>
                            <w:sz w:val="18"/>
                          </w:rPr>
                          <w:t>location</w:t>
                        </w:r>
                        <w:r>
                          <w:rPr>
                            <w:rFonts w:ascii="Courier New" w:hAnsi="Courier New"/>
                            <w:b/>
                            <w:spacing w:val="-8"/>
                            <w:sz w:val="18"/>
                          </w:rPr>
                          <w:t xml:space="preserve"> </w:t>
                        </w:r>
                        <w:r>
                          <w:rPr>
                            <w:rFonts w:ascii="Courier New" w:hAnsi="Courier New"/>
                            <w:b/>
                            <w:sz w:val="18"/>
                          </w:rPr>
                          <w:t>-</w:t>
                        </w:r>
                        <w:r>
                          <w:rPr>
                            <w:rFonts w:ascii="Courier New" w:hAnsi="Courier New"/>
                            <w:b/>
                            <w:spacing w:val="-10"/>
                            <w:sz w:val="18"/>
                          </w:rPr>
                          <w:t>&gt;</w:t>
                        </w:r>
                      </w:p>
                      <w:p>
                        <w:pPr>
                          <w:pStyle w:val="Normal"/>
                          <w:spacing w:lineRule="auto" w:line="235" w:before="19" w:after="0"/>
                          <w:ind w:left="2397" w:hanging="216"/>
                          <w:rPr>
                            <w:rFonts w:ascii="Courier New" w:hAnsi="Courier New"/>
                            <w:b/>
                            <w:b/>
                            <w:sz w:val="18"/>
                          </w:rPr>
                        </w:pPr>
                        <w:r>
                          <w:rPr>
                            <w:rFonts w:ascii="Courier New" w:hAnsi="Courier New"/>
                            <w:b/>
                            <w:sz w:val="18"/>
                          </w:rPr>
                          <w:t>val</w:t>
                        </w:r>
                        <w:r>
                          <w:rPr>
                            <w:rFonts w:ascii="Courier New" w:hAnsi="Courier New"/>
                            <w:b/>
                            <w:spacing w:val="-13"/>
                            <w:sz w:val="18"/>
                          </w:rPr>
                          <w:t xml:space="preserve"> </w:t>
                        </w:r>
                        <w:r>
                          <w:rPr>
                            <w:rFonts w:ascii="Courier New" w:hAnsi="Courier New"/>
                            <w:b/>
                            <w:sz w:val="18"/>
                          </w:rPr>
                          <w:t>userLocation</w:t>
                        </w:r>
                        <w:r>
                          <w:rPr>
                            <w:rFonts w:ascii="Courier New" w:hAnsi="Courier New"/>
                            <w:b/>
                            <w:spacing w:val="-13"/>
                            <w:sz w:val="18"/>
                          </w:rPr>
                          <w:t xml:space="preserve"> </w:t>
                        </w:r>
                        <w:r>
                          <w:rPr>
                            <w:rFonts w:ascii="Courier New" w:hAnsi="Courier New"/>
                            <w:b/>
                            <w:sz w:val="18"/>
                          </w:rPr>
                          <w:t>=</w:t>
                        </w:r>
                        <w:r>
                          <w:rPr>
                            <w:rFonts w:ascii="Courier New" w:hAnsi="Courier New"/>
                            <w:b/>
                            <w:spacing w:val="-13"/>
                            <w:sz w:val="18"/>
                          </w:rPr>
                          <w:t xml:space="preserve"> </w:t>
                        </w:r>
                        <w:r>
                          <w:rPr>
                            <w:rFonts w:ascii="Courier New" w:hAnsi="Courier New"/>
                            <w:b/>
                            <w:sz w:val="18"/>
                          </w:rPr>
                          <w:t xml:space="preserve">LatLng(location.latitude, </w:t>
                        </w:r>
                        <w:r>
                          <w:rPr>
                            <w:rFonts w:ascii="Courier New" w:hAnsi="Courier New"/>
                            <w:b/>
                            <w:spacing w:val="-2"/>
                            <w:sz w:val="18"/>
                          </w:rPr>
                          <w:t>location.longitude)</w:t>
                        </w:r>
                      </w:p>
                      <w:p>
                        <w:pPr>
                          <w:pStyle w:val="Normal"/>
                          <w:spacing w:before="17" w:after="0"/>
                          <w:ind w:left="2181" w:hanging="0"/>
                          <w:rPr>
                            <w:rFonts w:ascii="Courier New" w:hAnsi="Courier New"/>
                            <w:b/>
                            <w:b/>
                            <w:sz w:val="18"/>
                          </w:rPr>
                        </w:pPr>
                        <w:r>
                          <w:rPr>
                            <w:rFonts w:ascii="Courier New" w:hAnsi="Courier New"/>
                            <w:b/>
                            <w:spacing w:val="-2"/>
                            <w:sz w:val="18"/>
                          </w:rPr>
                          <w:t>updateMapLocation(userLocation)</w:t>
                        </w:r>
                      </w:p>
                      <w:p>
                        <w:pPr>
                          <w:pStyle w:val="Normal"/>
                          <w:spacing w:before="76" w:after="0"/>
                          <w:ind w:left="2181" w:hanging="0"/>
                          <w:rPr>
                            <w:rFonts w:ascii="Courier New" w:hAnsi="Courier New"/>
                            <w:b/>
                            <w:b/>
                            <w:sz w:val="18"/>
                          </w:rPr>
                        </w:pPr>
                        <w:r>
                          <w:rPr>
                            <w:rFonts w:ascii="Courier New" w:hAnsi="Courier New"/>
                            <w:b/>
                            <w:sz w:val="18"/>
                          </w:rPr>
                          <w:t>userMarker</w:t>
                        </w:r>
                        <w:r>
                          <w:rPr>
                            <w:rFonts w:ascii="Courier New" w:hAnsi="Courier New"/>
                            <w:b/>
                            <w:spacing w:val="-17"/>
                            <w:sz w:val="18"/>
                          </w:rPr>
                          <w:t xml:space="preserve"> </w:t>
                        </w:r>
                        <w:r>
                          <w:rPr>
                            <w:rFonts w:ascii="Courier New" w:hAnsi="Courier New"/>
                            <w:b/>
                            <w:sz w:val="18"/>
                          </w:rPr>
                          <w:t>=</w:t>
                        </w:r>
                        <w:r>
                          <w:rPr>
                            <w:rFonts w:ascii="Courier New" w:hAnsi="Courier New"/>
                            <w:b/>
                            <w:spacing w:val="-15"/>
                            <w:sz w:val="18"/>
                          </w:rPr>
                          <w:t xml:space="preserve"> </w:t>
                        </w:r>
                        <w:r>
                          <w:rPr>
                            <w:rFonts w:ascii="Courier New" w:hAnsi="Courier New"/>
                            <w:b/>
                            <w:sz w:val="18"/>
                          </w:rPr>
                          <w:t>addMarkerAtLocation(userLocation,</w:t>
                        </w:r>
                        <w:r>
                          <w:rPr>
                            <w:rFonts w:ascii="Courier New" w:hAnsi="Courier New"/>
                            <w:b/>
                            <w:spacing w:val="-14"/>
                            <w:sz w:val="18"/>
                          </w:rPr>
                          <w:t xml:space="preserve"> </w:t>
                        </w:r>
                        <w:r>
                          <w:rPr>
                            <w:rFonts w:ascii="Courier New" w:hAnsi="Courier New"/>
                            <w:b/>
                            <w:spacing w:val="-2"/>
                            <w:sz w:val="18"/>
                          </w:rPr>
                          <w:t>"You")</w:t>
                        </w:r>
                      </w:p>
                      <w:p>
                        <w:pPr>
                          <w:pStyle w:val="Normal"/>
                          <w:spacing w:before="76" w:after="0"/>
                          <w:ind w:left="1749" w:hanging="0"/>
                          <w:rPr>
                            <w:rFonts w:ascii="Courier New" w:hAnsi="Courier New"/>
                            <w:b/>
                            <w:b/>
                            <w:sz w:val="18"/>
                          </w:rPr>
                        </w:pPr>
                        <w:r>
                          <w:rPr>
                            <w:rFonts w:ascii="Courier New" w:hAnsi="Courier New"/>
                            <w:b/>
                            <w:sz w:val="18"/>
                          </w:rPr>
                          <w:t>}</w:t>
                        </w:r>
                      </w:p>
                      <w:p>
                        <w:pPr>
                          <w:pStyle w:val="Normal"/>
                          <w:spacing w:before="77" w:after="0"/>
                          <w:ind w:left="1317"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before="129" w:after="0"/>
                          <w:ind w:left="885" w:hanging="0"/>
                          <w:rPr>
                            <w:rFonts w:ascii="Courier New" w:hAnsi="Courier New"/>
                            <w:sz w:val="18"/>
                          </w:rPr>
                        </w:pPr>
                        <w:r>
                          <w:rPr>
                            <w:rFonts w:ascii="Courier New" w:hAnsi="Courier New"/>
                            <w:sz w:val="18"/>
                          </w:rPr>
                          <w:t>override</w:t>
                        </w:r>
                        <w:r>
                          <w:rPr>
                            <w:rFonts w:ascii="Courier New" w:hAnsi="Courier New"/>
                            <w:spacing w:val="-7"/>
                            <w:sz w:val="18"/>
                          </w:rPr>
                          <w:t xml:space="preserve"> </w:t>
                        </w:r>
                        <w:r>
                          <w:rPr>
                            <w:rFonts w:ascii="Courier New" w:hAnsi="Courier New"/>
                            <w:sz w:val="18"/>
                          </w:rPr>
                          <w:t>fun</w:t>
                        </w:r>
                        <w:r>
                          <w:rPr>
                            <w:rFonts w:ascii="Courier New" w:hAnsi="Courier New"/>
                            <w:spacing w:val="-7"/>
                            <w:sz w:val="18"/>
                          </w:rPr>
                          <w:t xml:space="preserve"> </w:t>
                        </w:r>
                        <w:r>
                          <w:rPr>
                            <w:rFonts w:ascii="Courier New" w:hAnsi="Courier New"/>
                            <w:sz w:val="18"/>
                          </w:rPr>
                          <w:t>onResume()</w:t>
                        </w:r>
                        <w:r>
                          <w:rPr>
                            <w:rFonts w:ascii="Courier New" w:hAnsi="Courier New"/>
                            <w:spacing w:val="-7"/>
                            <w:sz w:val="18"/>
                          </w:rPr>
                          <w:t xml:space="preserve"> </w:t>
                        </w:r>
                        <w:r>
                          <w:rPr>
                            <w:rFonts w:ascii="Courier New" w:hAnsi="Courier New"/>
                            <w:spacing w:val="-10"/>
                            <w:sz w:val="18"/>
                          </w:rPr>
                          <w:t>{</w:t>
                        </w:r>
                      </w:p>
                      <w:p>
                        <w:pPr>
                          <w:pStyle w:val="Normal"/>
                          <w:spacing w:lineRule="auto" w:line="324" w:before="76" w:after="0"/>
                          <w:ind w:left="1749" w:right="2128" w:hanging="432"/>
                          <w:rPr>
                            <w:rFonts w:ascii="Courier New" w:hAnsi="Courier New"/>
                            <w:b/>
                            <w:b/>
                            <w:sz w:val="18"/>
                          </w:rPr>
                        </w:pPr>
                        <w:r>
                          <w:rPr>
                            <w:rFonts w:ascii="Courier New" w:hAnsi="Courier New"/>
                            <w:sz w:val="18"/>
                          </w:rPr>
                          <w:t>if (hasLocationPermissions) { getLastLocation</w:t>
                        </w:r>
                        <w:r>
                          <w:rPr>
                            <w:rFonts w:ascii="Courier New" w:hAnsi="Courier New"/>
                            <w:spacing w:val="-12"/>
                            <w:sz w:val="18"/>
                          </w:rPr>
                          <w:t xml:space="preserve"> </w:t>
                        </w:r>
                        <w:r>
                          <w:rPr>
                            <w:rFonts w:ascii="Courier New" w:hAnsi="Courier New"/>
                            <w:b/>
                            <w:sz w:val="18"/>
                          </w:rPr>
                          <w:t>{</w:t>
                        </w:r>
                        <w:r>
                          <w:rPr>
                            <w:rFonts w:ascii="Courier New" w:hAnsi="Courier New"/>
                            <w:b/>
                            <w:spacing w:val="-13"/>
                            <w:sz w:val="18"/>
                          </w:rPr>
                          <w:t xml:space="preserve"> </w:t>
                        </w:r>
                        <w:r>
                          <w:rPr>
                            <w:rFonts w:ascii="Courier New" w:hAnsi="Courier New"/>
                            <w:b/>
                            <w:sz w:val="18"/>
                          </w:rPr>
                          <w:t>location</w:t>
                        </w:r>
                        <w:r>
                          <w:rPr>
                            <w:rFonts w:ascii="Courier New" w:hAnsi="Courier New"/>
                            <w:b/>
                            <w:spacing w:val="-13"/>
                            <w:sz w:val="18"/>
                          </w:rPr>
                          <w:t xml:space="preserve"> </w:t>
                        </w:r>
                        <w:r>
                          <w:rPr>
                            <w:rFonts w:ascii="Courier New" w:hAnsi="Courier New"/>
                            <w:b/>
                            <w:sz w:val="18"/>
                          </w:rPr>
                          <w:t>-&gt;</w:t>
                        </w:r>
                      </w:p>
                      <w:p>
                        <w:pPr>
                          <w:pStyle w:val="Normal"/>
                          <w:spacing w:lineRule="auto" w:line="235" w:before="5" w:after="0"/>
                          <w:ind w:left="2397" w:hanging="216"/>
                          <w:rPr>
                            <w:rFonts w:ascii="Courier New" w:hAnsi="Courier New"/>
                            <w:b/>
                            <w:b/>
                            <w:sz w:val="18"/>
                          </w:rPr>
                        </w:pPr>
                        <w:r>
                          <w:rPr>
                            <w:rFonts w:ascii="Courier New" w:hAnsi="Courier New"/>
                            <w:b/>
                            <w:sz w:val="18"/>
                          </w:rPr>
                          <w:t>val</w:t>
                        </w:r>
                        <w:r>
                          <w:rPr>
                            <w:rFonts w:ascii="Courier New" w:hAnsi="Courier New"/>
                            <w:b/>
                            <w:spacing w:val="-13"/>
                            <w:sz w:val="18"/>
                          </w:rPr>
                          <w:t xml:space="preserve"> </w:t>
                        </w:r>
                        <w:r>
                          <w:rPr>
                            <w:rFonts w:ascii="Courier New" w:hAnsi="Courier New"/>
                            <w:b/>
                            <w:sz w:val="18"/>
                          </w:rPr>
                          <w:t>userLocation</w:t>
                        </w:r>
                        <w:r>
                          <w:rPr>
                            <w:rFonts w:ascii="Courier New" w:hAnsi="Courier New"/>
                            <w:b/>
                            <w:spacing w:val="-13"/>
                            <w:sz w:val="18"/>
                          </w:rPr>
                          <w:t xml:space="preserve"> </w:t>
                        </w:r>
                        <w:r>
                          <w:rPr>
                            <w:rFonts w:ascii="Courier New" w:hAnsi="Courier New"/>
                            <w:b/>
                            <w:sz w:val="18"/>
                          </w:rPr>
                          <w:t>=</w:t>
                        </w:r>
                        <w:r>
                          <w:rPr>
                            <w:rFonts w:ascii="Courier New" w:hAnsi="Courier New"/>
                            <w:b/>
                            <w:spacing w:val="-13"/>
                            <w:sz w:val="18"/>
                          </w:rPr>
                          <w:t xml:space="preserve"> </w:t>
                        </w:r>
                        <w:r>
                          <w:rPr>
                            <w:rFonts w:ascii="Courier New" w:hAnsi="Courier New"/>
                            <w:b/>
                            <w:sz w:val="18"/>
                          </w:rPr>
                          <w:t xml:space="preserve">LatLng(location.latitude, </w:t>
                        </w:r>
                        <w:r>
                          <w:rPr>
                            <w:rFonts w:ascii="Courier New" w:hAnsi="Courier New"/>
                            <w:b/>
                            <w:spacing w:val="-2"/>
                            <w:sz w:val="18"/>
                          </w:rPr>
                          <w:t>location.longitude)</w:t>
                        </w:r>
                      </w:p>
                      <w:p>
                        <w:pPr>
                          <w:pStyle w:val="Normal"/>
                          <w:spacing w:before="17" w:after="0"/>
                          <w:ind w:left="2181" w:hanging="0"/>
                          <w:rPr>
                            <w:rFonts w:ascii="Courier New" w:hAnsi="Courier New"/>
                            <w:b/>
                            <w:b/>
                            <w:sz w:val="18"/>
                          </w:rPr>
                        </w:pPr>
                        <w:r>
                          <w:rPr>
                            <w:rFonts w:ascii="Courier New" w:hAnsi="Courier New"/>
                            <w:b/>
                            <w:spacing w:val="-2"/>
                            <w:sz w:val="18"/>
                          </w:rPr>
                          <w:t>updateMapLocation(userLocation)</w:t>
                        </w:r>
                      </w:p>
                      <w:p>
                        <w:pPr>
                          <w:pStyle w:val="Normal"/>
                          <w:spacing w:before="76" w:after="0"/>
                          <w:ind w:left="2181" w:hanging="0"/>
                          <w:rPr>
                            <w:rFonts w:ascii="Courier New" w:hAnsi="Courier New"/>
                            <w:b/>
                            <w:b/>
                            <w:sz w:val="18"/>
                          </w:rPr>
                        </w:pPr>
                        <w:r>
                          <w:rPr>
                            <w:rFonts w:ascii="Courier New" w:hAnsi="Courier New"/>
                            <w:b/>
                            <w:sz w:val="18"/>
                          </w:rPr>
                          <w:t>userMarker</w:t>
                        </w:r>
                        <w:r>
                          <w:rPr>
                            <w:rFonts w:ascii="Courier New" w:hAnsi="Courier New"/>
                            <w:b/>
                            <w:spacing w:val="-17"/>
                            <w:sz w:val="18"/>
                          </w:rPr>
                          <w:t xml:space="preserve"> </w:t>
                        </w:r>
                        <w:r>
                          <w:rPr>
                            <w:rFonts w:ascii="Courier New" w:hAnsi="Courier New"/>
                            <w:b/>
                            <w:sz w:val="18"/>
                          </w:rPr>
                          <w:t>=</w:t>
                        </w:r>
                        <w:r>
                          <w:rPr>
                            <w:rFonts w:ascii="Courier New" w:hAnsi="Courier New"/>
                            <w:b/>
                            <w:spacing w:val="-15"/>
                            <w:sz w:val="18"/>
                          </w:rPr>
                          <w:t xml:space="preserve"> </w:t>
                        </w:r>
                        <w:r>
                          <w:rPr>
                            <w:rFonts w:ascii="Courier New" w:hAnsi="Courier New"/>
                            <w:b/>
                            <w:sz w:val="18"/>
                          </w:rPr>
                          <w:t>addMarkerAtLocation(userLocation,</w:t>
                        </w:r>
                        <w:r>
                          <w:rPr>
                            <w:rFonts w:ascii="Courier New" w:hAnsi="Courier New"/>
                            <w:b/>
                            <w:spacing w:val="-14"/>
                            <w:sz w:val="18"/>
                          </w:rPr>
                          <w:t xml:space="preserve"> </w:t>
                        </w:r>
                        <w:r>
                          <w:rPr>
                            <w:rFonts w:ascii="Courier New" w:hAnsi="Courier New"/>
                            <w:b/>
                            <w:spacing w:val="-2"/>
                            <w:sz w:val="18"/>
                          </w:rPr>
                          <w:t>"You")</w:t>
                        </w:r>
                      </w:p>
                      <w:p>
                        <w:pPr>
                          <w:pStyle w:val="Normal"/>
                          <w:spacing w:before="76" w:after="0"/>
                          <w:ind w:left="1749" w:hanging="0"/>
                          <w:rPr>
                            <w:rFonts w:ascii="Courier New" w:hAnsi="Courier New"/>
                            <w:b/>
                            <w:b/>
                            <w:sz w:val="18"/>
                          </w:rPr>
                        </w:pPr>
                        <w:r>
                          <w:rPr>
                            <w:rFonts w:ascii="Courier New" w:hAnsi="Courier New"/>
                            <w:b/>
                            <w:sz w:val="18"/>
                          </w:rPr>
                          <w:t>}</w:t>
                        </w:r>
                      </w:p>
                      <w:p>
                        <w:pPr>
                          <w:pStyle w:val="Normal"/>
                          <w:spacing w:before="76" w:after="0"/>
                          <w:ind w:left="1317"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ListParagraph"/>
        <w:numPr>
          <w:ilvl w:val="0"/>
          <w:numId w:val="9"/>
        </w:numPr>
        <w:tabs>
          <w:tab w:val="clear" w:pos="720"/>
          <w:tab w:val="left" w:pos="1274" w:leader="none"/>
        </w:tabs>
        <w:ind w:left="1274" w:right="467" w:hanging="360"/>
        <w:jc w:val="left"/>
        <w:rPr>
          <w:sz w:val="20"/>
        </w:rPr>
      </w:pPr>
      <w:r>
        <w:rPr>
          <w:sz w:val="20"/>
        </w:rPr>
        <w:t>Still</w:t>
      </w:r>
      <w:r>
        <w:rPr>
          <w:spacing w:val="-3"/>
          <w:sz w:val="20"/>
        </w:rPr>
        <w:t xml:space="preserve"> </w:t>
      </w:r>
      <w:r>
        <w:rPr>
          <w:sz w:val="20"/>
        </w:rPr>
        <w:t>in</w:t>
      </w:r>
      <w:r>
        <w:rPr>
          <w:spacing w:val="-4"/>
          <w:sz w:val="20"/>
        </w:rPr>
        <w:t xml:space="preserve"> </w:t>
      </w:r>
      <w:r>
        <w:rPr>
          <w:rFonts w:ascii="Courier New" w:hAnsi="Courier New"/>
          <w:b/>
        </w:rPr>
        <w:t>MapsActivity</w:t>
      </w:r>
      <w:r>
        <w:rPr>
          <w:sz w:val="20"/>
        </w:rPr>
        <w:t>,</w:t>
      </w:r>
      <w:r>
        <w:rPr>
          <w:spacing w:val="-3"/>
          <w:sz w:val="20"/>
        </w:rPr>
        <w:t xml:space="preserve"> </w:t>
      </w:r>
      <w:r>
        <w:rPr>
          <w:sz w:val="20"/>
        </w:rPr>
        <w:t>introduce</w:t>
      </w:r>
      <w:r>
        <w:rPr>
          <w:spacing w:val="-3"/>
          <w:sz w:val="20"/>
        </w:rPr>
        <w:t xml:space="preserve"> </w:t>
      </w:r>
      <w:r>
        <w:rPr>
          <w:sz w:val="20"/>
        </w:rPr>
        <w:t>a</w:t>
      </w:r>
      <w:r>
        <w:rPr>
          <w:spacing w:val="-4"/>
          <w:sz w:val="20"/>
        </w:rPr>
        <w:t xml:space="preserve"> </w:t>
      </w:r>
      <w:r>
        <w:rPr>
          <w:sz w:val="20"/>
        </w:rPr>
        <w:t>function</w:t>
      </w:r>
      <w:r>
        <w:rPr>
          <w:spacing w:val="-3"/>
          <w:sz w:val="20"/>
        </w:rPr>
        <w:t xml:space="preserve"> </w:t>
      </w:r>
      <w:r>
        <w:rPr>
          <w:sz w:val="20"/>
        </w:rPr>
        <w:t>to</w:t>
      </w:r>
      <w:r>
        <w:rPr>
          <w:spacing w:val="-3"/>
          <w:sz w:val="20"/>
        </w:rPr>
        <w:t xml:space="preserve"> </w:t>
      </w:r>
      <w:r>
        <w:rPr>
          <w:sz w:val="20"/>
        </w:rPr>
        <w:t>add</w:t>
      </w:r>
      <w:r>
        <w:rPr>
          <w:spacing w:val="-4"/>
          <w:sz w:val="20"/>
        </w:rPr>
        <w:t xml:space="preserve"> </w:t>
      </w:r>
      <w:r>
        <w:rPr>
          <w:sz w:val="20"/>
        </w:rPr>
        <w:t>a</w:t>
      </w:r>
      <w:r>
        <w:rPr>
          <w:spacing w:val="-4"/>
          <w:sz w:val="20"/>
        </w:rPr>
        <w:t xml:space="preserve"> </w:t>
      </w:r>
      <w:r>
        <w:rPr>
          <w:sz w:val="20"/>
        </w:rPr>
        <w:t>marker</w:t>
      </w:r>
      <w:r>
        <w:rPr>
          <w:spacing w:val="-4"/>
          <w:sz w:val="20"/>
        </w:rPr>
        <w:t xml:space="preserve"> </w:t>
      </w:r>
      <w:r>
        <w:rPr>
          <w:sz w:val="20"/>
        </w:rPr>
        <w:t>to</w:t>
      </w:r>
      <w:r>
        <w:rPr>
          <w:spacing w:val="-3"/>
          <w:sz w:val="20"/>
        </w:rPr>
        <w:t xml:space="preserve"> </w:t>
      </w:r>
      <w:r>
        <w:rPr>
          <w:sz w:val="20"/>
        </w:rPr>
        <w:t>the</w:t>
      </w:r>
      <w:r>
        <w:rPr>
          <w:spacing w:val="-3"/>
          <w:sz w:val="20"/>
        </w:rPr>
        <w:t xml:space="preserve"> </w:t>
      </w:r>
      <w:r>
        <w:rPr>
          <w:sz w:val="20"/>
        </w:rPr>
        <w:t>map</w:t>
      </w:r>
      <w:r>
        <w:rPr>
          <w:spacing w:val="-4"/>
          <w:sz w:val="20"/>
        </w:rPr>
        <w:t xml:space="preserve"> </w:t>
      </w:r>
      <w:r>
        <w:rPr>
          <w:sz w:val="20"/>
        </w:rPr>
        <w:t>at</w:t>
      </w:r>
      <w:r>
        <w:rPr>
          <w:spacing w:val="-4"/>
          <w:sz w:val="20"/>
        </w:rPr>
        <w:t xml:space="preserve"> </w:t>
      </w:r>
      <w:r>
        <w:rPr>
          <w:sz w:val="20"/>
        </w:rPr>
        <w:t>a given location:</w:t>
      </w:r>
    </w:p>
    <w:p>
      <w:pPr>
        <w:sectPr>
          <w:headerReference w:type="even" r:id="rId230"/>
          <w:headerReference w:type="default" r:id="rId231"/>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 w:after="0"/>
        <w:rPr>
          <w:sz w:val="9"/>
        </w:rPr>
      </w:pPr>
      <w:r>
        <w:rPr>
          <w:sz w:val="9"/>
        </w:rPr>
        <mc:AlternateContent>
          <mc:Choice Requires="wpg">
            <w:drawing>
              <wp:anchor behindDoc="0" distT="0" distB="5715" distL="0" distR="4445" simplePos="0" locked="0" layoutInCell="0" allowOverlap="1" relativeHeight="1631" wp14:anchorId="13AB4E56">
                <wp:simplePos x="0" y="0"/>
                <wp:positionH relativeFrom="page">
                  <wp:posOffset>1120140</wp:posOffset>
                </wp:positionH>
                <wp:positionV relativeFrom="paragraph">
                  <wp:posOffset>93345</wp:posOffset>
                </wp:positionV>
                <wp:extent cx="5074920" cy="401320"/>
                <wp:effectExtent l="0" t="0" r="635" b="0"/>
                <wp:wrapTopAndBottom/>
                <wp:docPr id="663" name="docshapegroup464"/>
                <a:graphic xmlns:a="http://schemas.openxmlformats.org/drawingml/2006/main">
                  <a:graphicData uri="http://schemas.microsoft.com/office/word/2010/wordprocessingGroup">
                    <wpg:wgp>
                      <wpg:cNvGrpSpPr/>
                      <wpg:grpSpPr>
                        <a:xfrm>
                          <a:off x="0" y="0"/>
                          <a:ext cx="5074920" cy="401400"/>
                          <a:chOff x="0" y="0"/>
                          <a:chExt cx="5074920" cy="401400"/>
                        </a:xfrm>
                      </wpg:grpSpPr>
                      <wps:wsp>
                        <wps:cNvSpPr/>
                        <wps:spPr>
                          <a:xfrm>
                            <a:off x="0" y="6480"/>
                            <a:ext cx="5074920" cy="388800"/>
                          </a:xfrm>
                          <a:prstGeom prst="rect">
                            <a:avLst/>
                          </a:prstGeom>
                          <a:solidFill>
                            <a:srgbClr val="f6f6f6"/>
                          </a:solidFill>
                          <a:ln w="0">
                            <a:noFill/>
                          </a:ln>
                        </wps:spPr>
                        <wps:style>
                          <a:lnRef idx="0"/>
                          <a:fillRef idx="0"/>
                          <a:effectRef idx="0"/>
                          <a:fontRef idx="minor"/>
                        </wps:style>
                        <wps:bodyPr/>
                      </wps:wsp>
                      <wps:wsp>
                        <wps:cNvSpPr/>
                        <wps:spPr>
                          <a:xfrm>
                            <a:off x="0" y="0"/>
                            <a:ext cx="5074920" cy="401400"/>
                          </a:xfrm>
                          <a:custGeom>
                            <a:avLst/>
                            <a:gdLst>
                              <a:gd name="textAreaLeft" fmla="*/ 0 w 2877120"/>
                              <a:gd name="textAreaRight" fmla="*/ 2879280 w 2877120"/>
                              <a:gd name="textAreaTop" fmla="*/ 0 h 227520"/>
                              <a:gd name="textAreaBottom" fmla="*/ 229680 h 227520"/>
                            </a:gdLst>
                            <a:ahLst/>
                            <a:rect l="textAreaLeft" t="textAreaTop" r="textAreaRight" b="textAreaBottom"/>
                            <a:pathLst>
                              <a:path w="7992" h="632">
                                <a:moveTo>
                                  <a:pt x="7992" y="611"/>
                                </a:moveTo>
                                <a:lnTo>
                                  <a:pt x="0" y="611"/>
                                </a:lnTo>
                                <a:lnTo>
                                  <a:pt x="0" y="631"/>
                                </a:lnTo>
                                <a:lnTo>
                                  <a:pt x="7992" y="631"/>
                                </a:lnTo>
                                <a:lnTo>
                                  <a:pt x="7992" y="611"/>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375840"/>
                          </a:xfrm>
                          <a:prstGeom prst="rect">
                            <a:avLst/>
                          </a:prstGeom>
                          <a:noFill/>
                          <a:ln w="0">
                            <a:noFill/>
                          </a:ln>
                        </wps:spPr>
                        <wps:style>
                          <a:lnRef idx="0"/>
                          <a:fillRef idx="0"/>
                          <a:effectRef idx="0"/>
                          <a:fontRef idx="minor"/>
                        </wps:style>
                        <wps:txbx>
                          <w:txbxContent>
                            <w:p>
                              <w:pPr>
                                <w:pStyle w:val="Normal"/>
                                <w:spacing w:lineRule="auto" w:line="324" w:before="38" w:after="0"/>
                                <w:ind w:left="1317" w:right="3062" w:hanging="432"/>
                                <w:rPr>
                                  <w:rFonts w:ascii="Courier New" w:hAnsi="Courier New"/>
                                  <w:b/>
                                  <w:b/>
                                  <w:sz w:val="18"/>
                                </w:rPr>
                              </w:pPr>
                              <w:r>
                                <w:rPr>
                                  <w:rFonts w:ascii="Courier New" w:hAnsi="Courier New"/>
                                  <w:b/>
                                  <w:sz w:val="18"/>
                                </w:rPr>
                                <w:t>private</w:t>
                              </w:r>
                              <w:r>
                                <w:rPr>
                                  <w:rFonts w:ascii="Courier New" w:hAnsi="Courier New"/>
                                  <w:b/>
                                  <w:spacing w:val="-19"/>
                                  <w:sz w:val="18"/>
                                </w:rPr>
                                <w:t xml:space="preserve"> </w:t>
                              </w:r>
                              <w:r>
                                <w:rPr>
                                  <w:rFonts w:ascii="Courier New" w:hAnsi="Courier New"/>
                                  <w:b/>
                                  <w:sz w:val="18"/>
                                </w:rPr>
                                <w:t>fun</w:t>
                              </w:r>
                              <w:r>
                                <w:rPr>
                                  <w:rFonts w:ascii="Courier New" w:hAnsi="Courier New"/>
                                  <w:b/>
                                  <w:spacing w:val="-19"/>
                                  <w:sz w:val="18"/>
                                </w:rPr>
                                <w:t xml:space="preserve"> </w:t>
                              </w:r>
                              <w:r>
                                <w:rPr>
                                  <w:rFonts w:ascii="Courier New" w:hAnsi="Courier New"/>
                                  <w:b/>
                                  <w:sz w:val="18"/>
                                </w:rPr>
                                <w:t>addMarkerAtLocation( location: LatLng,</w:t>
                              </w:r>
                            </w:p>
                          </w:txbxContent>
                        </wps:txbx>
                        <wps:bodyPr lIns="0" rIns="0" tIns="0" bIns="0" anchor="t">
                          <a:noAutofit/>
                        </wps:bodyPr>
                      </wps:wsp>
                    </wpg:wgp>
                  </a:graphicData>
                </a:graphic>
              </wp:anchor>
            </w:drawing>
          </mc:Choice>
          <mc:Fallback>
            <w:pict>
              <v:group id="shape_0" alt="docshapegroup464" style="position:absolute;margin-left:88.2pt;margin-top:7.35pt;width:399.6pt;height:31.6pt" coordorigin="1764,147" coordsize="7992,632">
                <v:rect id="shape_0" path="m0,0l-2147483645,0l-2147483645,-2147483646l0,-2147483646xe" fillcolor="#f6f6f6" stroked="f" o:allowincell="f" style="position:absolute;left:1764;top:157;width:7991;height:611;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7;width:7991;height:591;mso-wrap-style:square;v-text-anchor:top;mso-position-horizontal-relative:page">
                  <v:fill o:detectmouseclick="t" on="false"/>
                  <v:stroke color="#3465a4" joinstyle="round" endcap="flat"/>
                  <v:textbox>
                    <w:txbxContent>
                      <w:p>
                        <w:pPr>
                          <w:pStyle w:val="Normal"/>
                          <w:spacing w:lineRule="auto" w:line="324" w:before="38" w:after="0"/>
                          <w:ind w:left="1317" w:right="3062" w:hanging="432"/>
                          <w:rPr>
                            <w:rFonts w:ascii="Courier New" w:hAnsi="Courier New"/>
                            <w:b/>
                            <w:b/>
                            <w:sz w:val="18"/>
                          </w:rPr>
                        </w:pPr>
                        <w:r>
                          <w:rPr>
                            <w:rFonts w:ascii="Courier New" w:hAnsi="Courier New"/>
                            <w:b/>
                            <w:sz w:val="18"/>
                          </w:rPr>
                          <w:t>private</w:t>
                        </w:r>
                        <w:r>
                          <w:rPr>
                            <w:rFonts w:ascii="Courier New" w:hAnsi="Courier New"/>
                            <w:b/>
                            <w:spacing w:val="-19"/>
                            <w:sz w:val="18"/>
                          </w:rPr>
                          <w:t xml:space="preserve"> </w:t>
                        </w:r>
                        <w:r>
                          <w:rPr>
                            <w:rFonts w:ascii="Courier New" w:hAnsi="Courier New"/>
                            <w:b/>
                            <w:sz w:val="18"/>
                          </w:rPr>
                          <w:t>fun</w:t>
                        </w:r>
                        <w:r>
                          <w:rPr>
                            <w:rFonts w:ascii="Courier New" w:hAnsi="Courier New"/>
                            <w:b/>
                            <w:spacing w:val="-19"/>
                            <w:sz w:val="18"/>
                          </w:rPr>
                          <w:t xml:space="preserve"> </w:t>
                        </w:r>
                        <w:r>
                          <w:rPr>
                            <w:rFonts w:ascii="Courier New" w:hAnsi="Courier New"/>
                            <w:b/>
                            <w:sz w:val="18"/>
                          </w:rPr>
                          <w:t>addMarkerAtLocation( location: LatLng,</w:t>
                        </w:r>
                      </w:p>
                    </w:txbxContent>
                  </v:textbox>
                  <w10:wrap type="topAndBottom"/>
                </v:rect>
              </v:group>
            </w:pict>
          </mc:Fallback>
        </mc:AlternateContent>
      </w:r>
    </w:p>
    <w:p>
      <w:pPr>
        <w:pStyle w:val="TextBody"/>
        <w:spacing w:before="13" w:after="0"/>
        <w:rPr>
          <w:sz w:val="4"/>
        </w:rPr>
      </w:pPr>
      <w:r>
        <w:rPr>
          <w:sz w:val="4"/>
        </w:rPr>
      </w:r>
    </w:p>
    <w:p>
      <w:pPr>
        <w:pStyle w:val="TextBody"/>
        <w:ind w:left="104" w:hanging="0"/>
        <w:rPr/>
      </w:pPr>
      <w:r>
        <w:rPr/>
        <mc:AlternateContent>
          <mc:Choice Requires="wpg">
            <w:drawing>
              <wp:inline distT="0" distB="0" distL="0" distR="0" wp14:anchorId="5C3E3B78">
                <wp:extent cx="5074920" cy="1823720"/>
                <wp:effectExtent l="0" t="0" r="5080" b="5080"/>
                <wp:docPr id="671" name="Shape414"/>
                <a:graphic xmlns:a="http://schemas.openxmlformats.org/drawingml/2006/main">
                  <a:graphicData uri="http://schemas.microsoft.com/office/word/2010/wordprocessingGroup">
                    <wpg:wgp>
                      <wpg:cNvGrpSpPr/>
                      <wpg:grpSpPr>
                        <a:xfrm>
                          <a:off x="0" y="0"/>
                          <a:ext cx="5074920" cy="1823760"/>
                          <a:chOff x="0" y="0"/>
                          <a:chExt cx="5074920" cy="1823760"/>
                        </a:xfrm>
                      </wpg:grpSpPr>
                      <wps:wsp>
                        <wps:cNvSpPr/>
                        <wps:spPr>
                          <a:xfrm>
                            <a:off x="0" y="6480"/>
                            <a:ext cx="5074920" cy="1811160"/>
                          </a:xfrm>
                          <a:prstGeom prst="rect">
                            <a:avLst/>
                          </a:prstGeom>
                          <a:solidFill>
                            <a:srgbClr val="f6f6f6"/>
                          </a:solidFill>
                          <a:ln w="0">
                            <a:noFill/>
                          </a:ln>
                        </wps:spPr>
                        <wps:style>
                          <a:lnRef idx="0"/>
                          <a:fillRef idx="0"/>
                          <a:effectRef idx="0"/>
                          <a:fontRef idx="minor"/>
                        </wps:style>
                        <wps:bodyPr/>
                      </wps:wsp>
                      <wps:wsp>
                        <wps:cNvSpPr/>
                        <wps:spPr>
                          <a:xfrm>
                            <a:off x="0" y="0"/>
                            <a:ext cx="5074920" cy="1823760"/>
                          </a:xfrm>
                          <a:custGeom>
                            <a:avLst/>
                            <a:gdLst>
                              <a:gd name="textAreaLeft" fmla="*/ 0 w 2877120"/>
                              <a:gd name="textAreaRight" fmla="*/ 2879280 w 2877120"/>
                              <a:gd name="textAreaTop" fmla="*/ 0 h 1033920"/>
                              <a:gd name="textAreaBottom" fmla="*/ 1036080 h 1033920"/>
                            </a:gdLst>
                            <a:ahLst/>
                            <a:rect l="textAreaLeft" t="textAreaTop" r="textAreaRight" b="textAreaBottom"/>
                            <a:pathLst>
                              <a:path w="7992" h="2872">
                                <a:moveTo>
                                  <a:pt x="7992" y="2852"/>
                                </a:moveTo>
                                <a:lnTo>
                                  <a:pt x="0" y="2852"/>
                                </a:lnTo>
                                <a:lnTo>
                                  <a:pt x="0" y="2872"/>
                                </a:lnTo>
                                <a:lnTo>
                                  <a:pt x="7992" y="2872"/>
                                </a:lnTo>
                                <a:lnTo>
                                  <a:pt x="7992" y="2852"/>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798200"/>
                          </a:xfrm>
                          <a:prstGeom prst="rect">
                            <a:avLst/>
                          </a:prstGeom>
                          <a:noFill/>
                          <a:ln w="0">
                            <a:noFill/>
                          </a:ln>
                        </wps:spPr>
                        <wps:style>
                          <a:lnRef idx="0"/>
                          <a:fillRef idx="0"/>
                          <a:effectRef idx="0"/>
                          <a:fontRef idx="minor"/>
                        </wps:style>
                        <wps:txbx>
                          <w:txbxContent>
                            <w:p>
                              <w:pPr>
                                <w:pStyle w:val="Normal"/>
                                <w:spacing w:before="44" w:after="0"/>
                                <w:ind w:left="1317" w:hanging="0"/>
                                <w:rPr>
                                  <w:rFonts w:ascii="Courier New" w:hAnsi="Courier New"/>
                                  <w:b/>
                                  <w:b/>
                                  <w:sz w:val="18"/>
                                </w:rPr>
                              </w:pPr>
                              <w:r>
                                <w:rPr>
                                  <w:rFonts w:ascii="Courier New" w:hAnsi="Courier New"/>
                                  <w:b/>
                                  <w:sz w:val="18"/>
                                </w:rPr>
                                <w:t>title:</w:t>
                              </w:r>
                              <w:r>
                                <w:rPr>
                                  <w:rFonts w:ascii="Courier New" w:hAnsi="Courier New"/>
                                  <w:b/>
                                  <w:spacing w:val="-6"/>
                                  <w:sz w:val="18"/>
                                </w:rPr>
                                <w:t xml:space="preserve"> </w:t>
                              </w:r>
                              <w:r>
                                <w:rPr>
                                  <w:rFonts w:ascii="Courier New" w:hAnsi="Courier New"/>
                                  <w:b/>
                                  <w:spacing w:val="-2"/>
                                  <w:sz w:val="18"/>
                                </w:rPr>
                                <w:t>String,</w:t>
                              </w:r>
                            </w:p>
                            <w:p>
                              <w:pPr>
                                <w:pStyle w:val="Normal"/>
                                <w:spacing w:before="76" w:after="0"/>
                                <w:ind w:left="1317" w:hanging="0"/>
                                <w:rPr>
                                  <w:rFonts w:ascii="Courier New" w:hAnsi="Courier New"/>
                                  <w:b/>
                                  <w:b/>
                                  <w:sz w:val="18"/>
                                </w:rPr>
                              </w:pPr>
                              <w:r>
                                <w:rPr>
                                  <w:rFonts w:ascii="Courier New" w:hAnsi="Courier New"/>
                                  <w:b/>
                                  <w:sz w:val="18"/>
                                </w:rPr>
                                <w:t>markerIcon:</w:t>
                              </w:r>
                              <w:r>
                                <w:rPr>
                                  <w:rFonts w:ascii="Courier New" w:hAnsi="Courier New"/>
                                  <w:b/>
                                  <w:spacing w:val="-10"/>
                                  <w:sz w:val="18"/>
                                </w:rPr>
                                <w:t xml:space="preserve"> </w:t>
                              </w:r>
                              <w:r>
                                <w:rPr>
                                  <w:rFonts w:ascii="Courier New" w:hAnsi="Courier New"/>
                                  <w:b/>
                                  <w:sz w:val="18"/>
                                </w:rPr>
                                <w:t>BitmapDescriptor?</w:t>
                              </w:r>
                              <w:r>
                                <w:rPr>
                                  <w:rFonts w:ascii="Courier New" w:hAnsi="Courier New"/>
                                  <w:b/>
                                  <w:spacing w:val="-10"/>
                                  <w:sz w:val="18"/>
                                </w:rPr>
                                <w:t xml:space="preserve"> </w:t>
                              </w:r>
                              <w:r>
                                <w:rPr>
                                  <w:rFonts w:ascii="Courier New" w:hAnsi="Courier New"/>
                                  <w:b/>
                                  <w:sz w:val="18"/>
                                </w:rPr>
                                <w:t>=</w:t>
                              </w:r>
                              <w:r>
                                <w:rPr>
                                  <w:rFonts w:ascii="Courier New" w:hAnsi="Courier New"/>
                                  <w:b/>
                                  <w:spacing w:val="-9"/>
                                  <w:sz w:val="18"/>
                                </w:rPr>
                                <w:t xml:space="preserve"> </w:t>
                              </w:r>
                              <w:r>
                                <w:rPr>
                                  <w:rFonts w:ascii="Courier New" w:hAnsi="Courier New"/>
                                  <w:b/>
                                  <w:spacing w:val="-4"/>
                                  <w:sz w:val="18"/>
                                </w:rPr>
                                <w:t>null</w:t>
                              </w:r>
                            </w:p>
                            <w:p>
                              <w:pPr>
                                <w:pStyle w:val="Normal"/>
                                <w:spacing w:lineRule="auto" w:line="324" w:before="76" w:after="0"/>
                                <w:ind w:left="1317" w:right="4318" w:hanging="432"/>
                                <w:rPr>
                                  <w:rFonts w:ascii="Courier New" w:hAnsi="Courier New"/>
                                  <w:b/>
                                  <w:b/>
                                  <w:sz w:val="18"/>
                                </w:rPr>
                              </w:pPr>
                              <w:r>
                                <w:rPr>
                                  <w:rFonts w:ascii="Courier New" w:hAnsi="Courier New"/>
                                  <w:b/>
                                  <w:sz w:val="18"/>
                                </w:rPr>
                                <w:t>)</w:t>
                              </w:r>
                              <w:r>
                                <w:rPr>
                                  <w:rFonts w:ascii="Courier New" w:hAnsi="Courier New"/>
                                  <w:b/>
                                  <w:spacing w:val="-19"/>
                                  <w:sz w:val="18"/>
                                </w:rPr>
                                <w:t xml:space="preserve"> </w:t>
                              </w:r>
                              <w:r>
                                <w:rPr>
                                  <w:rFonts w:ascii="Courier New" w:hAnsi="Courier New"/>
                                  <w:b/>
                                  <w:sz w:val="18"/>
                                </w:rPr>
                                <w:t>=</w:t>
                              </w:r>
                              <w:r>
                                <w:rPr>
                                  <w:rFonts w:ascii="Courier New" w:hAnsi="Courier New"/>
                                  <w:b/>
                                  <w:spacing w:val="-19"/>
                                  <w:sz w:val="18"/>
                                </w:rPr>
                                <w:t xml:space="preserve"> </w:t>
                              </w:r>
                              <w:r>
                                <w:rPr>
                                  <w:rFonts w:ascii="Courier New" w:hAnsi="Courier New"/>
                                  <w:b/>
                                  <w:sz w:val="18"/>
                                </w:rPr>
                                <w:t xml:space="preserve">mMap.addMarker( </w:t>
                              </w:r>
                              <w:r>
                                <w:rPr>
                                  <w:rFonts w:ascii="Courier New" w:hAnsi="Courier New"/>
                                  <w:b/>
                                  <w:spacing w:val="-2"/>
                                  <w:sz w:val="18"/>
                                </w:rPr>
                                <w:t>MarkerOptions()</w:t>
                              </w:r>
                            </w:p>
                            <w:p>
                              <w:pPr>
                                <w:pStyle w:val="Normal"/>
                                <w:spacing w:before="1" w:after="0"/>
                                <w:ind w:left="1749" w:hanging="0"/>
                                <w:rPr>
                                  <w:rFonts w:ascii="Courier New" w:hAnsi="Courier New"/>
                                  <w:b/>
                                  <w:b/>
                                  <w:sz w:val="18"/>
                                </w:rPr>
                              </w:pPr>
                              <w:r>
                                <w:rPr>
                                  <w:rFonts w:ascii="Courier New" w:hAnsi="Courier New"/>
                                  <w:b/>
                                  <w:spacing w:val="-2"/>
                                  <w:sz w:val="18"/>
                                </w:rPr>
                                <w:t>.title(title)</w:t>
                              </w:r>
                            </w:p>
                            <w:p>
                              <w:pPr>
                                <w:pStyle w:val="Normal"/>
                                <w:spacing w:before="76" w:after="0"/>
                                <w:ind w:left="1749" w:hanging="0"/>
                                <w:rPr>
                                  <w:rFonts w:ascii="Courier New" w:hAnsi="Courier New"/>
                                  <w:b/>
                                  <w:b/>
                                  <w:sz w:val="18"/>
                                </w:rPr>
                              </w:pPr>
                              <w:r>
                                <w:rPr>
                                  <w:rFonts w:ascii="Courier New" w:hAnsi="Courier New"/>
                                  <w:b/>
                                  <w:spacing w:val="-2"/>
                                  <w:sz w:val="18"/>
                                </w:rPr>
                                <w:t>.position(location)</w:t>
                              </w:r>
                            </w:p>
                            <w:p>
                              <w:pPr>
                                <w:pStyle w:val="Normal"/>
                                <w:spacing w:before="77" w:after="0"/>
                                <w:ind w:left="1749" w:hanging="0"/>
                                <w:rPr>
                                  <w:rFonts w:ascii="Courier New" w:hAnsi="Courier New"/>
                                  <w:b/>
                                  <w:b/>
                                  <w:sz w:val="18"/>
                                </w:rPr>
                              </w:pPr>
                              <w:r>
                                <w:rPr>
                                  <w:rFonts w:ascii="Courier New" w:hAnsi="Courier New"/>
                                  <w:b/>
                                  <w:sz w:val="18"/>
                                </w:rPr>
                                <w:t>.apply</w:t>
                              </w:r>
                              <w:r>
                                <w:rPr>
                                  <w:rFonts w:ascii="Courier New" w:hAnsi="Courier New"/>
                                  <w:b/>
                                  <w:spacing w:val="-6"/>
                                  <w:sz w:val="18"/>
                                </w:rPr>
                                <w:t xml:space="preserve"> </w:t>
                              </w:r>
                              <w:r>
                                <w:rPr>
                                  <w:rFonts w:ascii="Courier New" w:hAnsi="Courier New"/>
                                  <w:b/>
                                  <w:spacing w:val="-10"/>
                                  <w:sz w:val="18"/>
                                </w:rPr>
                                <w:t>{</w:t>
                              </w:r>
                            </w:p>
                            <w:p>
                              <w:pPr>
                                <w:pStyle w:val="Normal"/>
                                <w:spacing w:before="76" w:after="0"/>
                                <w:ind w:left="2181" w:hanging="0"/>
                                <w:rPr>
                                  <w:rFonts w:ascii="Courier New" w:hAnsi="Courier New"/>
                                  <w:b/>
                                  <w:b/>
                                  <w:sz w:val="18"/>
                                </w:rPr>
                              </w:pPr>
                              <w:r>
                                <w:rPr>
                                  <w:rFonts w:ascii="Courier New" w:hAnsi="Courier New"/>
                                  <w:b/>
                                  <w:sz w:val="18"/>
                                </w:rPr>
                                <w:t>markerIcon?.let</w:t>
                              </w:r>
                              <w:r>
                                <w:rPr>
                                  <w:rFonts w:ascii="Courier New" w:hAnsi="Courier New"/>
                                  <w:b/>
                                  <w:spacing w:val="-11"/>
                                  <w:sz w:val="18"/>
                                </w:rPr>
                                <w:t xml:space="preserve"> </w:t>
                              </w:r>
                              <w:r>
                                <w:rPr>
                                  <w:rFonts w:ascii="Courier New" w:hAnsi="Courier New"/>
                                  <w:b/>
                                  <w:sz w:val="18"/>
                                </w:rPr>
                                <w:t>{</w:t>
                              </w:r>
                              <w:r>
                                <w:rPr>
                                  <w:rFonts w:ascii="Courier New" w:hAnsi="Courier New"/>
                                  <w:b/>
                                  <w:spacing w:val="-11"/>
                                  <w:sz w:val="18"/>
                                </w:rPr>
                                <w:t xml:space="preserve"> </w:t>
                              </w:r>
                              <w:r>
                                <w:rPr>
                                  <w:rFonts w:ascii="Courier New" w:hAnsi="Courier New"/>
                                  <w:b/>
                                  <w:sz w:val="18"/>
                                </w:rPr>
                                <w:t>icon(markerIcon)</w:t>
                              </w:r>
                              <w:r>
                                <w:rPr>
                                  <w:rFonts w:ascii="Courier New" w:hAnsi="Courier New"/>
                                  <w:b/>
                                  <w:spacing w:val="-10"/>
                                  <w:sz w:val="18"/>
                                </w:rPr>
                                <w:t xml:space="preserve"> }</w:t>
                              </w:r>
                            </w:p>
                            <w:p>
                              <w:pPr>
                                <w:pStyle w:val="Normal"/>
                                <w:spacing w:before="76" w:after="0"/>
                                <w:ind w:left="1749" w:hanging="0"/>
                                <w:rPr>
                                  <w:rFonts w:ascii="Courier New" w:hAnsi="Courier New"/>
                                  <w:b/>
                                  <w:b/>
                                  <w:sz w:val="18"/>
                                </w:rPr>
                              </w:pPr>
                              <w:r>
                                <w:rPr>
                                  <w:rFonts w:ascii="Courier New" w:hAnsi="Courier New"/>
                                  <w:b/>
                                  <w:sz w:val="18"/>
                                </w:rPr>
                                <w:t>}</w:t>
                              </w:r>
                            </w:p>
                            <w:p>
                              <w:pPr>
                                <w:pStyle w:val="Normal"/>
                                <w:spacing w:before="76" w:after="0"/>
                                <w:ind w:left="885" w:hanging="0"/>
                                <w:rPr>
                                  <w:rFonts w:ascii="Courier New" w:hAnsi="Courier New"/>
                                  <w:b/>
                                  <w:b/>
                                  <w:sz w:val="18"/>
                                </w:rPr>
                              </w:pPr>
                              <w:r>
                                <w:rPr>
                                  <w:rFonts w:ascii="Courier New" w:hAnsi="Courier New"/>
                                  <w:b/>
                                  <w:sz w:val="18"/>
                                </w:rPr>
                                <w:t>)</w:t>
                              </w:r>
                            </w:p>
                          </w:txbxContent>
                        </wps:txbx>
                        <wps:bodyPr lIns="0" rIns="0" tIns="0" bIns="0" anchor="t">
                          <a:noAutofit/>
                        </wps:bodyPr>
                      </wps:wsp>
                    </wpg:wgp>
                  </a:graphicData>
                </a:graphic>
              </wp:inline>
            </w:drawing>
          </mc:Choice>
          <mc:Fallback>
            <w:pict>
              <v:group id="shape_0" alt="Shape414" style="position:absolute;margin-left:0pt;margin-top:-144.05pt;width:399.6pt;height:143.6pt" coordorigin="0,-2881" coordsize="7992,2872">
                <v:rect id="shape_0" path="m0,0l-2147483645,0l-2147483645,-2147483646l0,-2147483646xe" fillcolor="#f6f6f6" stroked="f" o:allowincell="f" style="position:absolute;left:0;top:-2871;width:7991;height:2851;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2861;width:7991;height:2831;mso-wrap-style:square;v-text-anchor:top;mso-position-vertical:top">
                  <v:fill o:detectmouseclick="t" on="false"/>
                  <v:stroke color="#3465a4" joinstyle="round" endcap="flat"/>
                  <v:textbox>
                    <w:txbxContent>
                      <w:p>
                        <w:pPr>
                          <w:pStyle w:val="Normal"/>
                          <w:spacing w:before="44" w:after="0"/>
                          <w:ind w:left="1317" w:hanging="0"/>
                          <w:rPr>
                            <w:rFonts w:ascii="Courier New" w:hAnsi="Courier New"/>
                            <w:b/>
                            <w:b/>
                            <w:sz w:val="18"/>
                          </w:rPr>
                        </w:pPr>
                        <w:r>
                          <w:rPr>
                            <w:rFonts w:ascii="Courier New" w:hAnsi="Courier New"/>
                            <w:b/>
                            <w:sz w:val="18"/>
                          </w:rPr>
                          <w:t>title:</w:t>
                        </w:r>
                        <w:r>
                          <w:rPr>
                            <w:rFonts w:ascii="Courier New" w:hAnsi="Courier New"/>
                            <w:b/>
                            <w:spacing w:val="-6"/>
                            <w:sz w:val="18"/>
                          </w:rPr>
                          <w:t xml:space="preserve"> </w:t>
                        </w:r>
                        <w:r>
                          <w:rPr>
                            <w:rFonts w:ascii="Courier New" w:hAnsi="Courier New"/>
                            <w:b/>
                            <w:spacing w:val="-2"/>
                            <w:sz w:val="18"/>
                          </w:rPr>
                          <w:t>String,</w:t>
                        </w:r>
                      </w:p>
                      <w:p>
                        <w:pPr>
                          <w:pStyle w:val="Normal"/>
                          <w:spacing w:before="76" w:after="0"/>
                          <w:ind w:left="1317" w:hanging="0"/>
                          <w:rPr>
                            <w:rFonts w:ascii="Courier New" w:hAnsi="Courier New"/>
                            <w:b/>
                            <w:b/>
                            <w:sz w:val="18"/>
                          </w:rPr>
                        </w:pPr>
                        <w:r>
                          <w:rPr>
                            <w:rFonts w:ascii="Courier New" w:hAnsi="Courier New"/>
                            <w:b/>
                            <w:sz w:val="18"/>
                          </w:rPr>
                          <w:t>markerIcon:</w:t>
                        </w:r>
                        <w:r>
                          <w:rPr>
                            <w:rFonts w:ascii="Courier New" w:hAnsi="Courier New"/>
                            <w:b/>
                            <w:spacing w:val="-10"/>
                            <w:sz w:val="18"/>
                          </w:rPr>
                          <w:t xml:space="preserve"> </w:t>
                        </w:r>
                        <w:r>
                          <w:rPr>
                            <w:rFonts w:ascii="Courier New" w:hAnsi="Courier New"/>
                            <w:b/>
                            <w:sz w:val="18"/>
                          </w:rPr>
                          <w:t>BitmapDescriptor?</w:t>
                        </w:r>
                        <w:r>
                          <w:rPr>
                            <w:rFonts w:ascii="Courier New" w:hAnsi="Courier New"/>
                            <w:b/>
                            <w:spacing w:val="-10"/>
                            <w:sz w:val="18"/>
                          </w:rPr>
                          <w:t xml:space="preserve"> </w:t>
                        </w:r>
                        <w:r>
                          <w:rPr>
                            <w:rFonts w:ascii="Courier New" w:hAnsi="Courier New"/>
                            <w:b/>
                            <w:sz w:val="18"/>
                          </w:rPr>
                          <w:t>=</w:t>
                        </w:r>
                        <w:r>
                          <w:rPr>
                            <w:rFonts w:ascii="Courier New" w:hAnsi="Courier New"/>
                            <w:b/>
                            <w:spacing w:val="-9"/>
                            <w:sz w:val="18"/>
                          </w:rPr>
                          <w:t xml:space="preserve"> </w:t>
                        </w:r>
                        <w:r>
                          <w:rPr>
                            <w:rFonts w:ascii="Courier New" w:hAnsi="Courier New"/>
                            <w:b/>
                            <w:spacing w:val="-4"/>
                            <w:sz w:val="18"/>
                          </w:rPr>
                          <w:t>null</w:t>
                        </w:r>
                      </w:p>
                      <w:p>
                        <w:pPr>
                          <w:pStyle w:val="Normal"/>
                          <w:spacing w:lineRule="auto" w:line="324" w:before="76" w:after="0"/>
                          <w:ind w:left="1317" w:right="4318" w:hanging="432"/>
                          <w:rPr>
                            <w:rFonts w:ascii="Courier New" w:hAnsi="Courier New"/>
                            <w:b/>
                            <w:b/>
                            <w:sz w:val="18"/>
                          </w:rPr>
                        </w:pPr>
                        <w:r>
                          <w:rPr>
                            <w:rFonts w:ascii="Courier New" w:hAnsi="Courier New"/>
                            <w:b/>
                            <w:sz w:val="18"/>
                          </w:rPr>
                          <w:t>)</w:t>
                        </w:r>
                        <w:r>
                          <w:rPr>
                            <w:rFonts w:ascii="Courier New" w:hAnsi="Courier New"/>
                            <w:b/>
                            <w:spacing w:val="-19"/>
                            <w:sz w:val="18"/>
                          </w:rPr>
                          <w:t xml:space="preserve"> </w:t>
                        </w:r>
                        <w:r>
                          <w:rPr>
                            <w:rFonts w:ascii="Courier New" w:hAnsi="Courier New"/>
                            <w:b/>
                            <w:sz w:val="18"/>
                          </w:rPr>
                          <w:t>=</w:t>
                        </w:r>
                        <w:r>
                          <w:rPr>
                            <w:rFonts w:ascii="Courier New" w:hAnsi="Courier New"/>
                            <w:b/>
                            <w:spacing w:val="-19"/>
                            <w:sz w:val="18"/>
                          </w:rPr>
                          <w:t xml:space="preserve"> </w:t>
                        </w:r>
                        <w:r>
                          <w:rPr>
                            <w:rFonts w:ascii="Courier New" w:hAnsi="Courier New"/>
                            <w:b/>
                            <w:sz w:val="18"/>
                          </w:rPr>
                          <w:t xml:space="preserve">mMap.addMarker( </w:t>
                        </w:r>
                        <w:r>
                          <w:rPr>
                            <w:rFonts w:ascii="Courier New" w:hAnsi="Courier New"/>
                            <w:b/>
                            <w:spacing w:val="-2"/>
                            <w:sz w:val="18"/>
                          </w:rPr>
                          <w:t>MarkerOptions()</w:t>
                        </w:r>
                      </w:p>
                      <w:p>
                        <w:pPr>
                          <w:pStyle w:val="Normal"/>
                          <w:spacing w:before="1" w:after="0"/>
                          <w:ind w:left="1749" w:hanging="0"/>
                          <w:rPr>
                            <w:rFonts w:ascii="Courier New" w:hAnsi="Courier New"/>
                            <w:b/>
                            <w:b/>
                            <w:sz w:val="18"/>
                          </w:rPr>
                        </w:pPr>
                        <w:r>
                          <w:rPr>
                            <w:rFonts w:ascii="Courier New" w:hAnsi="Courier New"/>
                            <w:b/>
                            <w:spacing w:val="-2"/>
                            <w:sz w:val="18"/>
                          </w:rPr>
                          <w:t>.title(title)</w:t>
                        </w:r>
                      </w:p>
                      <w:p>
                        <w:pPr>
                          <w:pStyle w:val="Normal"/>
                          <w:spacing w:before="76" w:after="0"/>
                          <w:ind w:left="1749" w:hanging="0"/>
                          <w:rPr>
                            <w:rFonts w:ascii="Courier New" w:hAnsi="Courier New"/>
                            <w:b/>
                            <w:b/>
                            <w:sz w:val="18"/>
                          </w:rPr>
                        </w:pPr>
                        <w:r>
                          <w:rPr>
                            <w:rFonts w:ascii="Courier New" w:hAnsi="Courier New"/>
                            <w:b/>
                            <w:spacing w:val="-2"/>
                            <w:sz w:val="18"/>
                          </w:rPr>
                          <w:t>.position(location)</w:t>
                        </w:r>
                      </w:p>
                      <w:p>
                        <w:pPr>
                          <w:pStyle w:val="Normal"/>
                          <w:spacing w:before="77" w:after="0"/>
                          <w:ind w:left="1749" w:hanging="0"/>
                          <w:rPr>
                            <w:rFonts w:ascii="Courier New" w:hAnsi="Courier New"/>
                            <w:b/>
                            <w:b/>
                            <w:sz w:val="18"/>
                          </w:rPr>
                        </w:pPr>
                        <w:r>
                          <w:rPr>
                            <w:rFonts w:ascii="Courier New" w:hAnsi="Courier New"/>
                            <w:b/>
                            <w:sz w:val="18"/>
                          </w:rPr>
                          <w:t>.apply</w:t>
                        </w:r>
                        <w:r>
                          <w:rPr>
                            <w:rFonts w:ascii="Courier New" w:hAnsi="Courier New"/>
                            <w:b/>
                            <w:spacing w:val="-6"/>
                            <w:sz w:val="18"/>
                          </w:rPr>
                          <w:t xml:space="preserve"> </w:t>
                        </w:r>
                        <w:r>
                          <w:rPr>
                            <w:rFonts w:ascii="Courier New" w:hAnsi="Courier New"/>
                            <w:b/>
                            <w:spacing w:val="-10"/>
                            <w:sz w:val="18"/>
                          </w:rPr>
                          <w:t>{</w:t>
                        </w:r>
                      </w:p>
                      <w:p>
                        <w:pPr>
                          <w:pStyle w:val="Normal"/>
                          <w:spacing w:before="76" w:after="0"/>
                          <w:ind w:left="2181" w:hanging="0"/>
                          <w:rPr>
                            <w:rFonts w:ascii="Courier New" w:hAnsi="Courier New"/>
                            <w:b/>
                            <w:b/>
                            <w:sz w:val="18"/>
                          </w:rPr>
                        </w:pPr>
                        <w:r>
                          <w:rPr>
                            <w:rFonts w:ascii="Courier New" w:hAnsi="Courier New"/>
                            <w:b/>
                            <w:sz w:val="18"/>
                          </w:rPr>
                          <w:t>markerIcon?.let</w:t>
                        </w:r>
                        <w:r>
                          <w:rPr>
                            <w:rFonts w:ascii="Courier New" w:hAnsi="Courier New"/>
                            <w:b/>
                            <w:spacing w:val="-11"/>
                            <w:sz w:val="18"/>
                          </w:rPr>
                          <w:t xml:space="preserve"> </w:t>
                        </w:r>
                        <w:r>
                          <w:rPr>
                            <w:rFonts w:ascii="Courier New" w:hAnsi="Courier New"/>
                            <w:b/>
                            <w:sz w:val="18"/>
                          </w:rPr>
                          <w:t>{</w:t>
                        </w:r>
                        <w:r>
                          <w:rPr>
                            <w:rFonts w:ascii="Courier New" w:hAnsi="Courier New"/>
                            <w:b/>
                            <w:spacing w:val="-11"/>
                            <w:sz w:val="18"/>
                          </w:rPr>
                          <w:t xml:space="preserve"> </w:t>
                        </w:r>
                        <w:r>
                          <w:rPr>
                            <w:rFonts w:ascii="Courier New" w:hAnsi="Courier New"/>
                            <w:b/>
                            <w:sz w:val="18"/>
                          </w:rPr>
                          <w:t>icon(markerIcon)</w:t>
                        </w:r>
                        <w:r>
                          <w:rPr>
                            <w:rFonts w:ascii="Courier New" w:hAnsi="Courier New"/>
                            <w:b/>
                            <w:spacing w:val="-10"/>
                            <w:sz w:val="18"/>
                          </w:rPr>
                          <w:t xml:space="preserve"> }</w:t>
                        </w:r>
                      </w:p>
                      <w:p>
                        <w:pPr>
                          <w:pStyle w:val="Normal"/>
                          <w:spacing w:before="76" w:after="0"/>
                          <w:ind w:left="1749" w:hanging="0"/>
                          <w:rPr>
                            <w:rFonts w:ascii="Courier New" w:hAnsi="Courier New"/>
                            <w:b/>
                            <w:b/>
                            <w:sz w:val="18"/>
                          </w:rPr>
                        </w:pPr>
                        <w:r>
                          <w:rPr>
                            <w:rFonts w:ascii="Courier New" w:hAnsi="Courier New"/>
                            <w:b/>
                            <w:sz w:val="18"/>
                          </w:rPr>
                          <w:t>}</w:t>
                        </w:r>
                      </w:p>
                      <w:p>
                        <w:pPr>
                          <w:pStyle w:val="Normal"/>
                          <w:spacing w:before="76" w:after="0"/>
                          <w:ind w:left="885" w:hanging="0"/>
                          <w:rPr>
                            <w:rFonts w:ascii="Courier New" w:hAnsi="Courier New"/>
                            <w:b/>
                            <w:b/>
                            <w:sz w:val="18"/>
                          </w:rPr>
                        </w:pPr>
                        <w:r>
                          <w:rPr>
                            <w:rFonts w:ascii="Courier New" w:hAnsi="Courier New"/>
                            <w:b/>
                            <w:sz w:val="18"/>
                          </w:rPr>
                          <w:t>)</w:t>
                        </w:r>
                      </w:p>
                    </w:txbxContent>
                  </v:textbox>
                  <w10:wrap type="square"/>
                </v:rect>
              </v:group>
            </w:pict>
          </mc:Fallback>
        </mc:AlternateContent>
      </w:r>
    </w:p>
    <w:p>
      <w:pPr>
        <w:pStyle w:val="ListParagraph"/>
        <w:numPr>
          <w:ilvl w:val="0"/>
          <w:numId w:val="9"/>
        </w:numPr>
        <w:tabs>
          <w:tab w:val="clear" w:pos="720"/>
          <w:tab w:val="left" w:pos="554" w:leader="none"/>
        </w:tabs>
        <w:spacing w:before="35" w:after="0"/>
        <w:ind w:left="554" w:hanging="360"/>
        <w:jc w:val="left"/>
        <w:rPr>
          <w:sz w:val="20"/>
        </w:rPr>
      </w:pPr>
      <w:r>
        <w:rPr>
          <w:sz w:val="20"/>
        </w:rPr>
        <w:t>Now,</w:t>
      </w:r>
      <w:r>
        <w:rPr>
          <w:spacing w:val="-1"/>
          <w:sz w:val="20"/>
        </w:rPr>
        <w:t xml:space="preserve"> </w:t>
      </w:r>
      <w:r>
        <w:rPr>
          <w:sz w:val="20"/>
        </w:rPr>
        <w:t>add</w:t>
      </w:r>
      <w:r>
        <w:rPr>
          <w:spacing w:val="-2"/>
          <w:sz w:val="20"/>
        </w:rPr>
        <w:t xml:space="preserve"> </w:t>
      </w:r>
      <w:r>
        <w:rPr>
          <w:sz w:val="20"/>
        </w:rPr>
        <w:t>a</w:t>
      </w:r>
      <w:r>
        <w:rPr>
          <w:spacing w:val="-2"/>
          <w:sz w:val="20"/>
        </w:rPr>
        <w:t xml:space="preserve"> </w:t>
      </w:r>
      <w:r>
        <w:rPr>
          <w:sz w:val="20"/>
        </w:rPr>
        <w:t>function</w:t>
      </w:r>
      <w:r>
        <w:rPr>
          <w:spacing w:val="-1"/>
          <w:sz w:val="20"/>
        </w:rPr>
        <w:t xml:space="preserve"> </w:t>
      </w:r>
      <w:r>
        <w:rPr>
          <w:sz w:val="20"/>
        </w:rPr>
        <w:t>to</w:t>
      </w:r>
      <w:r>
        <w:rPr>
          <w:spacing w:val="-1"/>
          <w:sz w:val="20"/>
        </w:rPr>
        <w:t xml:space="preserve"> </w:t>
      </w:r>
      <w:r>
        <w:rPr>
          <w:sz w:val="20"/>
        </w:rPr>
        <w:t>mark</w:t>
      </w:r>
      <w:r>
        <w:rPr>
          <w:spacing w:val="-2"/>
          <w:sz w:val="20"/>
        </w:rPr>
        <w:t xml:space="preserve"> </w:t>
      </w:r>
      <w:r>
        <w:rPr>
          <w:sz w:val="20"/>
        </w:rPr>
        <w:t>the</w:t>
      </w:r>
      <w:r>
        <w:rPr>
          <w:spacing w:val="-1"/>
          <w:sz w:val="20"/>
        </w:rPr>
        <w:t xml:space="preserve"> </w:t>
      </w:r>
      <w:r>
        <w:rPr>
          <w:sz w:val="20"/>
        </w:rPr>
        <w:t>location</w:t>
      </w:r>
      <w:r>
        <w:rPr>
          <w:spacing w:val="-1"/>
          <w:sz w:val="20"/>
        </w:rPr>
        <w:t xml:space="preserve"> </w:t>
      </w:r>
      <w:r>
        <w:rPr>
          <w:sz w:val="20"/>
        </w:rPr>
        <w:t>of</w:t>
      </w:r>
      <w:r>
        <w:rPr>
          <w:spacing w:val="-1"/>
          <w:sz w:val="20"/>
        </w:rPr>
        <w:t xml:space="preserve"> </w:t>
      </w:r>
      <w:r>
        <w:rPr>
          <w:sz w:val="20"/>
        </w:rPr>
        <w:t>the</w:t>
      </w:r>
      <w:r>
        <w:rPr>
          <w:spacing w:val="-1"/>
          <w:sz w:val="20"/>
        </w:rPr>
        <w:t xml:space="preserve"> </w:t>
      </w:r>
      <w:r>
        <w:rPr>
          <w:spacing w:val="-4"/>
          <w:sz w:val="20"/>
        </w:rPr>
        <w:t>car:</w:t>
      </w:r>
    </w:p>
    <w:p>
      <w:pPr>
        <w:pStyle w:val="TextBody"/>
        <w:spacing w:before="1" w:after="0"/>
        <w:rPr>
          <w:sz w:val="9"/>
        </w:rPr>
      </w:pPr>
      <w:r>
        <w:rPr>
          <w:sz w:val="9"/>
        </w:rPr>
        <mc:AlternateContent>
          <mc:Choice Requires="wpg">
            <w:drawing>
              <wp:anchor behindDoc="0" distT="0" distB="3810" distL="0" distR="4445" simplePos="0" locked="0" layoutInCell="0" allowOverlap="1" relativeHeight="1633" wp14:anchorId="70F1D319">
                <wp:simplePos x="0" y="0"/>
                <wp:positionH relativeFrom="page">
                  <wp:posOffset>662940</wp:posOffset>
                </wp:positionH>
                <wp:positionV relativeFrom="paragraph">
                  <wp:posOffset>93980</wp:posOffset>
                </wp:positionV>
                <wp:extent cx="5074920" cy="2890520"/>
                <wp:effectExtent l="0" t="0" r="635" b="1270"/>
                <wp:wrapTopAndBottom/>
                <wp:docPr id="673" name="docshapegroup472"/>
                <a:graphic xmlns:a="http://schemas.openxmlformats.org/drawingml/2006/main">
                  <a:graphicData uri="http://schemas.microsoft.com/office/word/2010/wordprocessingGroup">
                    <wpg:wgp>
                      <wpg:cNvGrpSpPr/>
                      <wpg:grpSpPr>
                        <a:xfrm>
                          <a:off x="0" y="0"/>
                          <a:ext cx="5074920" cy="2890440"/>
                          <a:chOff x="0" y="0"/>
                          <a:chExt cx="5074920" cy="2890440"/>
                        </a:xfrm>
                      </wpg:grpSpPr>
                      <wps:wsp>
                        <wps:cNvSpPr/>
                        <wps:spPr>
                          <a:xfrm>
                            <a:off x="0" y="6480"/>
                            <a:ext cx="5074920" cy="2877840"/>
                          </a:xfrm>
                          <a:prstGeom prst="rect">
                            <a:avLst/>
                          </a:prstGeom>
                          <a:solidFill>
                            <a:srgbClr val="f6f6f6"/>
                          </a:solidFill>
                          <a:ln w="0">
                            <a:noFill/>
                          </a:ln>
                        </wps:spPr>
                        <wps:style>
                          <a:lnRef idx="0"/>
                          <a:fillRef idx="0"/>
                          <a:effectRef idx="0"/>
                          <a:fontRef idx="minor"/>
                        </wps:style>
                        <wps:bodyPr/>
                      </wps:wsp>
                      <wps:wsp>
                        <wps:cNvSpPr/>
                        <wps:spPr>
                          <a:xfrm>
                            <a:off x="0" y="0"/>
                            <a:ext cx="5074920" cy="2890440"/>
                          </a:xfrm>
                          <a:custGeom>
                            <a:avLst/>
                            <a:gdLst>
                              <a:gd name="textAreaLeft" fmla="*/ 0 w 2877120"/>
                              <a:gd name="textAreaRight" fmla="*/ 2879280 w 2877120"/>
                              <a:gd name="textAreaTop" fmla="*/ 0 h 1638720"/>
                              <a:gd name="textAreaBottom" fmla="*/ 1640880 h 1638720"/>
                            </a:gdLst>
                            <a:ahLst/>
                            <a:rect l="textAreaLeft" t="textAreaTop" r="textAreaRight" b="textAreaBottom"/>
                            <a:pathLst>
                              <a:path w="7992" h="4552">
                                <a:moveTo>
                                  <a:pt x="7992" y="4532"/>
                                </a:moveTo>
                                <a:lnTo>
                                  <a:pt x="0" y="4532"/>
                                </a:lnTo>
                                <a:lnTo>
                                  <a:pt x="0" y="4552"/>
                                </a:lnTo>
                                <a:lnTo>
                                  <a:pt x="7992" y="4552"/>
                                </a:lnTo>
                                <a:lnTo>
                                  <a:pt x="7992" y="4532"/>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2865240"/>
                          </a:xfrm>
                          <a:prstGeom prst="rect">
                            <a:avLst/>
                          </a:prstGeom>
                          <a:noFill/>
                          <a:ln w="0">
                            <a:noFill/>
                          </a:ln>
                        </wps:spPr>
                        <wps:style>
                          <a:lnRef idx="0"/>
                          <a:fillRef idx="0"/>
                          <a:effectRef idx="0"/>
                          <a:fontRef idx="minor"/>
                        </wps:style>
                        <wps:txbx>
                          <w:txbxContent>
                            <w:p>
                              <w:pPr>
                                <w:pStyle w:val="Normal"/>
                                <w:spacing w:lineRule="auto" w:line="324" w:before="44" w:after="0"/>
                                <w:ind w:left="1317" w:right="3062" w:hanging="432"/>
                                <w:rPr>
                                  <w:rFonts w:ascii="Courier New" w:hAnsi="Courier New"/>
                                  <w:b/>
                                  <w:b/>
                                  <w:sz w:val="18"/>
                                </w:rPr>
                              </w:pPr>
                              <w:r>
                                <w:rPr>
                                  <w:rFonts w:ascii="Courier New" w:hAnsi="Courier New"/>
                                  <w:b/>
                                  <w:sz w:val="18"/>
                                </w:rPr>
                                <w:t>private fun markParkedCar() { getLastLocation</w:t>
                              </w:r>
                              <w:r>
                                <w:rPr>
                                  <w:rFonts w:ascii="Courier New" w:hAnsi="Courier New"/>
                                  <w:b/>
                                  <w:spacing w:val="-13"/>
                                  <w:sz w:val="18"/>
                                </w:rPr>
                                <w:t xml:space="preserve"> </w:t>
                              </w:r>
                              <w:r>
                                <w:rPr>
                                  <w:rFonts w:ascii="Courier New" w:hAnsi="Courier New"/>
                                  <w:b/>
                                  <w:sz w:val="18"/>
                                </w:rPr>
                                <w:t>{</w:t>
                              </w:r>
                              <w:r>
                                <w:rPr>
                                  <w:rFonts w:ascii="Courier New" w:hAnsi="Courier New"/>
                                  <w:b/>
                                  <w:spacing w:val="-13"/>
                                  <w:sz w:val="18"/>
                                </w:rPr>
                                <w:t xml:space="preserve"> </w:t>
                              </w:r>
                              <w:r>
                                <w:rPr>
                                  <w:rFonts w:ascii="Courier New" w:hAnsi="Courier New"/>
                                  <w:b/>
                                  <w:sz w:val="18"/>
                                </w:rPr>
                                <w:t>location</w:t>
                              </w:r>
                              <w:r>
                                <w:rPr>
                                  <w:rFonts w:ascii="Courier New" w:hAnsi="Courier New"/>
                                  <w:b/>
                                  <w:spacing w:val="-13"/>
                                  <w:sz w:val="18"/>
                                </w:rPr>
                                <w:t xml:space="preserve"> </w:t>
                              </w:r>
                              <w:r>
                                <w:rPr>
                                  <w:rFonts w:ascii="Courier New" w:hAnsi="Courier New"/>
                                  <w:b/>
                                  <w:sz w:val="18"/>
                                </w:rPr>
                                <w:t>-&gt;</w:t>
                              </w:r>
                            </w:p>
                            <w:p>
                              <w:pPr>
                                <w:pStyle w:val="Normal"/>
                                <w:spacing w:lineRule="auto" w:line="235" w:before="4" w:after="0"/>
                                <w:ind w:left="1965" w:hanging="216"/>
                                <w:rPr>
                                  <w:rFonts w:ascii="Courier New" w:hAnsi="Courier New"/>
                                  <w:b/>
                                  <w:b/>
                                  <w:sz w:val="18"/>
                                </w:rPr>
                              </w:pPr>
                              <w:r>
                                <w:rPr>
                                  <w:rFonts w:ascii="Courier New" w:hAnsi="Courier New"/>
                                  <w:b/>
                                  <w:sz w:val="18"/>
                                </w:rPr>
                                <w:t>val</w:t>
                              </w:r>
                              <w:r>
                                <w:rPr>
                                  <w:rFonts w:ascii="Courier New" w:hAnsi="Courier New"/>
                                  <w:b/>
                                  <w:spacing w:val="-13"/>
                                  <w:sz w:val="18"/>
                                </w:rPr>
                                <w:t xml:space="preserve"> </w:t>
                              </w:r>
                              <w:r>
                                <w:rPr>
                                  <w:rFonts w:ascii="Courier New" w:hAnsi="Courier New"/>
                                  <w:b/>
                                  <w:sz w:val="18"/>
                                </w:rPr>
                                <w:t>userLocation</w:t>
                              </w:r>
                              <w:r>
                                <w:rPr>
                                  <w:rFonts w:ascii="Courier New" w:hAnsi="Courier New"/>
                                  <w:b/>
                                  <w:spacing w:val="-13"/>
                                  <w:sz w:val="18"/>
                                </w:rPr>
                                <w:t xml:space="preserve"> </w:t>
                              </w:r>
                              <w:r>
                                <w:rPr>
                                  <w:rFonts w:ascii="Courier New" w:hAnsi="Courier New"/>
                                  <w:b/>
                                  <w:sz w:val="18"/>
                                </w:rPr>
                                <w:t>=</w:t>
                              </w:r>
                              <w:r>
                                <w:rPr>
                                  <w:rFonts w:ascii="Courier New" w:hAnsi="Courier New"/>
                                  <w:b/>
                                  <w:spacing w:val="-13"/>
                                  <w:sz w:val="18"/>
                                </w:rPr>
                                <w:t xml:space="preserve"> </w:t>
                              </w:r>
                              <w:r>
                                <w:rPr>
                                  <w:rFonts w:ascii="Courier New" w:hAnsi="Courier New"/>
                                  <w:b/>
                                  <w:sz w:val="18"/>
                                </w:rPr>
                                <w:t xml:space="preserve">LatLng(location.latitude, </w:t>
                              </w:r>
                              <w:r>
                                <w:rPr>
                                  <w:rFonts w:ascii="Courier New" w:hAnsi="Courier New"/>
                                  <w:b/>
                                  <w:spacing w:val="-2"/>
                                  <w:sz w:val="18"/>
                                </w:rPr>
                                <w:t>location.longitude)</w:t>
                              </w:r>
                            </w:p>
                            <w:p>
                              <w:pPr>
                                <w:pStyle w:val="Normal"/>
                                <w:spacing w:lineRule="auto" w:line="324" w:before="17" w:after="0"/>
                                <w:ind w:left="1749" w:right="2128" w:hanging="0"/>
                                <w:rPr>
                                  <w:rFonts w:ascii="Courier New" w:hAnsi="Courier New"/>
                                  <w:b/>
                                  <w:b/>
                                  <w:sz w:val="18"/>
                                </w:rPr>
                              </w:pPr>
                              <w:r>
                                <w:rPr>
                                  <w:rFonts w:ascii="Courier New" w:hAnsi="Courier New"/>
                                  <w:b/>
                                  <w:spacing w:val="-2"/>
                                  <w:sz w:val="18"/>
                                </w:rPr>
                                <w:t xml:space="preserve">userMarker?.remove() carMarker?.remove() updateMapLocation(userLocation) </w:t>
                              </w:r>
                              <w:r>
                                <w:rPr>
                                  <w:rFonts w:ascii="Courier New" w:hAnsi="Courier New"/>
                                  <w:b/>
                                  <w:sz w:val="18"/>
                                </w:rPr>
                                <w:t>carMarker</w:t>
                              </w:r>
                              <w:r>
                                <w:rPr>
                                  <w:rFonts w:ascii="Courier New" w:hAnsi="Courier New"/>
                                  <w:b/>
                                  <w:spacing w:val="-19"/>
                                  <w:sz w:val="18"/>
                                </w:rPr>
                                <w:t xml:space="preserve"> </w:t>
                              </w:r>
                              <w:r>
                                <w:rPr>
                                  <w:rFonts w:ascii="Courier New" w:hAnsi="Courier New"/>
                                  <w:b/>
                                  <w:sz w:val="18"/>
                                </w:rPr>
                                <w:t>=</w:t>
                              </w:r>
                              <w:r>
                                <w:rPr>
                                  <w:rFonts w:ascii="Courier New" w:hAnsi="Courier New"/>
                                  <w:b/>
                                  <w:spacing w:val="-19"/>
                                  <w:sz w:val="18"/>
                                </w:rPr>
                                <w:t xml:space="preserve"> </w:t>
                              </w:r>
                              <w:r>
                                <w:rPr>
                                  <w:rFonts w:ascii="Courier New" w:hAnsi="Courier New"/>
                                  <w:b/>
                                  <w:sz w:val="18"/>
                                </w:rPr>
                                <w:t>addMarkerAtLocation(</w:t>
                              </w:r>
                            </w:p>
                            <w:p>
                              <w:pPr>
                                <w:pStyle w:val="Normal"/>
                                <w:spacing w:lineRule="auto" w:line="324" w:before="3" w:after="0"/>
                                <w:ind w:left="2181" w:right="4318" w:hanging="0"/>
                                <w:rPr>
                                  <w:rFonts w:ascii="Courier New" w:hAnsi="Courier New"/>
                                  <w:b/>
                                  <w:b/>
                                  <w:sz w:val="18"/>
                                </w:rPr>
                              </w:pPr>
                              <w:r>
                                <w:rPr>
                                  <w:rFonts w:ascii="Courier New" w:hAnsi="Courier New"/>
                                  <w:b/>
                                  <w:spacing w:val="-2"/>
                                  <w:sz w:val="18"/>
                                </w:rPr>
                                <w:t xml:space="preserve">userLocation, </w:t>
                              </w:r>
                              <w:r>
                                <w:rPr>
                                  <w:rFonts w:ascii="Courier New" w:hAnsi="Courier New"/>
                                  <w:b/>
                                  <w:sz w:val="18"/>
                                </w:rPr>
                                <w:t>"Your Car",</w:t>
                              </w:r>
                            </w:p>
                            <w:p>
                              <w:pPr>
                                <w:pStyle w:val="Normal"/>
                                <w:spacing w:lineRule="exact" w:line="202" w:before="1" w:after="0"/>
                                <w:ind w:left="2181" w:hanging="0"/>
                                <w:rPr>
                                  <w:rFonts w:ascii="Courier New" w:hAnsi="Courier New"/>
                                  <w:b/>
                                  <w:b/>
                                  <w:sz w:val="18"/>
                                </w:rPr>
                              </w:pPr>
                              <w:r>
                                <w:rPr>
                                  <w:rFonts w:ascii="Courier New" w:hAnsi="Courier New"/>
                                  <w:b/>
                                  <w:spacing w:val="-2"/>
                                  <w:sz w:val="18"/>
                                </w:rPr>
                                <w:t>getBitmapDescriptorFromVector</w:t>
                              </w:r>
                            </w:p>
                            <w:p>
                              <w:pPr>
                                <w:pStyle w:val="Normal"/>
                                <w:spacing w:lineRule="exact" w:line="202"/>
                                <w:ind w:left="2397" w:hanging="0"/>
                                <w:rPr>
                                  <w:rFonts w:ascii="Courier New" w:hAnsi="Courier New"/>
                                  <w:b/>
                                  <w:b/>
                                  <w:sz w:val="18"/>
                                </w:rPr>
                              </w:pPr>
                              <w:r>
                                <w:rPr>
                                  <w:rFonts w:ascii="Courier New" w:hAnsi="Courier New"/>
                                  <w:b/>
                                  <w:spacing w:val="-2"/>
                                  <w:sz w:val="18"/>
                                </w:rPr>
                                <w:t>(R.drawable.ic_baseline_directions_car_24)</w:t>
                              </w:r>
                            </w:p>
                            <w:p>
                              <w:pPr>
                                <w:pStyle w:val="Normal"/>
                                <w:spacing w:before="16" w:after="0"/>
                                <w:ind w:left="1749" w:hanging="0"/>
                                <w:rPr>
                                  <w:rFonts w:ascii="Courier New" w:hAnsi="Courier New"/>
                                  <w:b/>
                                  <w:b/>
                                  <w:sz w:val="18"/>
                                </w:rPr>
                              </w:pPr>
                              <w:r>
                                <w:rPr>
                                  <w:rFonts w:ascii="Courier New" w:hAnsi="Courier New"/>
                                  <w:b/>
                                  <w:sz w:val="18"/>
                                </w:rPr>
                                <w:t>)</w:t>
                              </w:r>
                            </w:p>
                            <w:p>
                              <w:pPr>
                                <w:pStyle w:val="Normal"/>
                                <w:spacing w:lineRule="auto" w:line="324" w:before="77" w:after="0"/>
                                <w:ind w:left="1749" w:hanging="0"/>
                                <w:rPr>
                                  <w:rFonts w:ascii="Courier New" w:hAnsi="Courier New"/>
                                  <w:b/>
                                  <w:b/>
                                  <w:sz w:val="18"/>
                                </w:rPr>
                              </w:pPr>
                              <w:r>
                                <w:rPr>
                                  <w:rFonts w:ascii="Courier New" w:hAnsi="Courier New"/>
                                  <w:b/>
                                  <w:sz w:val="18"/>
                                </w:rPr>
                                <w:t>userMarker</w:t>
                              </w:r>
                              <w:r>
                                <w:rPr>
                                  <w:rFonts w:ascii="Courier New" w:hAnsi="Courier New"/>
                                  <w:b/>
                                  <w:spacing w:val="-14"/>
                                  <w:sz w:val="18"/>
                                </w:rPr>
                                <w:t xml:space="preserve"> </w:t>
                              </w:r>
                              <w:r>
                                <w:rPr>
                                  <w:rFonts w:ascii="Courier New" w:hAnsi="Courier New"/>
                                  <w:b/>
                                  <w:sz w:val="18"/>
                                </w:rPr>
                                <w:t>=</w:t>
                              </w:r>
                              <w:r>
                                <w:rPr>
                                  <w:rFonts w:ascii="Courier New" w:hAnsi="Courier New"/>
                                  <w:b/>
                                  <w:spacing w:val="-14"/>
                                  <w:sz w:val="18"/>
                                </w:rPr>
                                <w:t xml:space="preserve"> </w:t>
                              </w:r>
                              <w:r>
                                <w:rPr>
                                  <w:rFonts w:ascii="Courier New" w:hAnsi="Courier New"/>
                                  <w:b/>
                                  <w:sz w:val="18"/>
                                </w:rPr>
                                <w:t>addMarkerAtLocation(userLocation,</w:t>
                              </w:r>
                              <w:r>
                                <w:rPr>
                                  <w:rFonts w:ascii="Courier New" w:hAnsi="Courier New"/>
                                  <w:b/>
                                  <w:spacing w:val="-14"/>
                                  <w:sz w:val="18"/>
                                </w:rPr>
                                <w:t xml:space="preserve"> </w:t>
                              </w:r>
                              <w:r>
                                <w:rPr>
                                  <w:rFonts w:ascii="Courier New" w:hAnsi="Courier New"/>
                                  <w:b/>
                                  <w:sz w:val="18"/>
                                </w:rPr>
                                <w:t xml:space="preserve">"You") </w:t>
                              </w:r>
                              <w:r>
                                <w:rPr>
                                  <w:rFonts w:ascii="Courier New" w:hAnsi="Courier New"/>
                                  <w:b/>
                                  <w:spacing w:val="-2"/>
                                  <w:sz w:val="18"/>
                                </w:rPr>
                                <w:t>saveLocation(userLocation)</w:t>
                              </w:r>
                            </w:p>
                            <w:p>
                              <w:pPr>
                                <w:pStyle w:val="Normal"/>
                                <w:spacing w:before="1" w:after="0"/>
                                <w:ind w:left="1317" w:hanging="0"/>
                                <w:rPr>
                                  <w:rFonts w:ascii="Courier New" w:hAnsi="Courier New"/>
                                  <w:b/>
                                  <w:b/>
                                  <w:sz w:val="18"/>
                                </w:rPr>
                              </w:pPr>
                              <w:r>
                                <w:rPr>
                                  <w:rFonts w:ascii="Courier New" w:hAnsi="Courier New"/>
                                  <w:b/>
                                  <w:sz w:val="18"/>
                                </w:rPr>
                                <w:t>}</w:t>
                              </w:r>
                            </w:p>
                            <w:p>
                              <w:pPr>
                                <w:pStyle w:val="Normal"/>
                                <w:spacing w:before="76" w:after="0"/>
                                <w:ind w:left="885" w:hanging="0"/>
                                <w:rPr>
                                  <w:rFonts w:ascii="Courier New" w:hAnsi="Courier New"/>
                                  <w:b/>
                                  <w:b/>
                                  <w:sz w:val="18"/>
                                </w:rPr>
                              </w:pPr>
                              <w:r>
                                <w:rPr>
                                  <w:rFonts w:ascii="Courier New" w:hAnsi="Courier New"/>
                                  <w:b/>
                                  <w:sz w:val="18"/>
                                </w:rPr>
                                <w:t>}</w:t>
                              </w:r>
                            </w:p>
                          </w:txbxContent>
                        </wps:txbx>
                        <wps:bodyPr lIns="0" rIns="0" tIns="0" bIns="0" anchor="t">
                          <a:noAutofit/>
                        </wps:bodyPr>
                      </wps:wsp>
                    </wpg:wgp>
                  </a:graphicData>
                </a:graphic>
              </wp:anchor>
            </w:drawing>
          </mc:Choice>
          <mc:Fallback>
            <w:pict>
              <v:group id="shape_0" alt="docshapegroup472" style="position:absolute;margin-left:52.2pt;margin-top:7.4pt;width:399.6pt;height:227.6pt" coordorigin="1044,148" coordsize="7992,4552">
                <v:rect id="shape_0" path="m0,0l-2147483645,0l-2147483645,-2147483646l0,-2147483646xe" fillcolor="#f6f6f6" stroked="f" o:allowincell="f" style="position:absolute;left:1044;top:158;width:7991;height:4531;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8;width:7991;height:4511;mso-wrap-style:square;v-text-anchor:top;mso-position-horizontal-relative:page">
                  <v:fill o:detectmouseclick="t" on="false"/>
                  <v:stroke color="#3465a4" joinstyle="round" endcap="flat"/>
                  <v:textbox>
                    <w:txbxContent>
                      <w:p>
                        <w:pPr>
                          <w:pStyle w:val="Normal"/>
                          <w:spacing w:lineRule="auto" w:line="324" w:before="44" w:after="0"/>
                          <w:ind w:left="1317" w:right="3062" w:hanging="432"/>
                          <w:rPr>
                            <w:rFonts w:ascii="Courier New" w:hAnsi="Courier New"/>
                            <w:b/>
                            <w:b/>
                            <w:sz w:val="18"/>
                          </w:rPr>
                        </w:pPr>
                        <w:r>
                          <w:rPr>
                            <w:rFonts w:ascii="Courier New" w:hAnsi="Courier New"/>
                            <w:b/>
                            <w:sz w:val="18"/>
                          </w:rPr>
                          <w:t>private fun markParkedCar() { getLastLocation</w:t>
                        </w:r>
                        <w:r>
                          <w:rPr>
                            <w:rFonts w:ascii="Courier New" w:hAnsi="Courier New"/>
                            <w:b/>
                            <w:spacing w:val="-13"/>
                            <w:sz w:val="18"/>
                          </w:rPr>
                          <w:t xml:space="preserve"> </w:t>
                        </w:r>
                        <w:r>
                          <w:rPr>
                            <w:rFonts w:ascii="Courier New" w:hAnsi="Courier New"/>
                            <w:b/>
                            <w:sz w:val="18"/>
                          </w:rPr>
                          <w:t>{</w:t>
                        </w:r>
                        <w:r>
                          <w:rPr>
                            <w:rFonts w:ascii="Courier New" w:hAnsi="Courier New"/>
                            <w:b/>
                            <w:spacing w:val="-13"/>
                            <w:sz w:val="18"/>
                          </w:rPr>
                          <w:t xml:space="preserve"> </w:t>
                        </w:r>
                        <w:r>
                          <w:rPr>
                            <w:rFonts w:ascii="Courier New" w:hAnsi="Courier New"/>
                            <w:b/>
                            <w:sz w:val="18"/>
                          </w:rPr>
                          <w:t>location</w:t>
                        </w:r>
                        <w:r>
                          <w:rPr>
                            <w:rFonts w:ascii="Courier New" w:hAnsi="Courier New"/>
                            <w:b/>
                            <w:spacing w:val="-13"/>
                            <w:sz w:val="18"/>
                          </w:rPr>
                          <w:t xml:space="preserve"> </w:t>
                        </w:r>
                        <w:r>
                          <w:rPr>
                            <w:rFonts w:ascii="Courier New" w:hAnsi="Courier New"/>
                            <w:b/>
                            <w:sz w:val="18"/>
                          </w:rPr>
                          <w:t>-&gt;</w:t>
                        </w:r>
                      </w:p>
                      <w:p>
                        <w:pPr>
                          <w:pStyle w:val="Normal"/>
                          <w:spacing w:lineRule="auto" w:line="235" w:before="4" w:after="0"/>
                          <w:ind w:left="1965" w:hanging="216"/>
                          <w:rPr>
                            <w:rFonts w:ascii="Courier New" w:hAnsi="Courier New"/>
                            <w:b/>
                            <w:b/>
                            <w:sz w:val="18"/>
                          </w:rPr>
                        </w:pPr>
                        <w:r>
                          <w:rPr>
                            <w:rFonts w:ascii="Courier New" w:hAnsi="Courier New"/>
                            <w:b/>
                            <w:sz w:val="18"/>
                          </w:rPr>
                          <w:t>val</w:t>
                        </w:r>
                        <w:r>
                          <w:rPr>
                            <w:rFonts w:ascii="Courier New" w:hAnsi="Courier New"/>
                            <w:b/>
                            <w:spacing w:val="-13"/>
                            <w:sz w:val="18"/>
                          </w:rPr>
                          <w:t xml:space="preserve"> </w:t>
                        </w:r>
                        <w:r>
                          <w:rPr>
                            <w:rFonts w:ascii="Courier New" w:hAnsi="Courier New"/>
                            <w:b/>
                            <w:sz w:val="18"/>
                          </w:rPr>
                          <w:t>userLocation</w:t>
                        </w:r>
                        <w:r>
                          <w:rPr>
                            <w:rFonts w:ascii="Courier New" w:hAnsi="Courier New"/>
                            <w:b/>
                            <w:spacing w:val="-13"/>
                            <w:sz w:val="18"/>
                          </w:rPr>
                          <w:t xml:space="preserve"> </w:t>
                        </w:r>
                        <w:r>
                          <w:rPr>
                            <w:rFonts w:ascii="Courier New" w:hAnsi="Courier New"/>
                            <w:b/>
                            <w:sz w:val="18"/>
                          </w:rPr>
                          <w:t>=</w:t>
                        </w:r>
                        <w:r>
                          <w:rPr>
                            <w:rFonts w:ascii="Courier New" w:hAnsi="Courier New"/>
                            <w:b/>
                            <w:spacing w:val="-13"/>
                            <w:sz w:val="18"/>
                          </w:rPr>
                          <w:t xml:space="preserve"> </w:t>
                        </w:r>
                        <w:r>
                          <w:rPr>
                            <w:rFonts w:ascii="Courier New" w:hAnsi="Courier New"/>
                            <w:b/>
                            <w:sz w:val="18"/>
                          </w:rPr>
                          <w:t xml:space="preserve">LatLng(location.latitude, </w:t>
                        </w:r>
                        <w:r>
                          <w:rPr>
                            <w:rFonts w:ascii="Courier New" w:hAnsi="Courier New"/>
                            <w:b/>
                            <w:spacing w:val="-2"/>
                            <w:sz w:val="18"/>
                          </w:rPr>
                          <w:t>location.longitude)</w:t>
                        </w:r>
                      </w:p>
                      <w:p>
                        <w:pPr>
                          <w:pStyle w:val="Normal"/>
                          <w:spacing w:lineRule="auto" w:line="324" w:before="17" w:after="0"/>
                          <w:ind w:left="1749" w:right="2128" w:hanging="0"/>
                          <w:rPr>
                            <w:rFonts w:ascii="Courier New" w:hAnsi="Courier New"/>
                            <w:b/>
                            <w:b/>
                            <w:sz w:val="18"/>
                          </w:rPr>
                        </w:pPr>
                        <w:r>
                          <w:rPr>
                            <w:rFonts w:ascii="Courier New" w:hAnsi="Courier New"/>
                            <w:b/>
                            <w:spacing w:val="-2"/>
                            <w:sz w:val="18"/>
                          </w:rPr>
                          <w:t xml:space="preserve">userMarker?.remove() carMarker?.remove() updateMapLocation(userLocation) </w:t>
                        </w:r>
                        <w:r>
                          <w:rPr>
                            <w:rFonts w:ascii="Courier New" w:hAnsi="Courier New"/>
                            <w:b/>
                            <w:sz w:val="18"/>
                          </w:rPr>
                          <w:t>carMarker</w:t>
                        </w:r>
                        <w:r>
                          <w:rPr>
                            <w:rFonts w:ascii="Courier New" w:hAnsi="Courier New"/>
                            <w:b/>
                            <w:spacing w:val="-19"/>
                            <w:sz w:val="18"/>
                          </w:rPr>
                          <w:t xml:space="preserve"> </w:t>
                        </w:r>
                        <w:r>
                          <w:rPr>
                            <w:rFonts w:ascii="Courier New" w:hAnsi="Courier New"/>
                            <w:b/>
                            <w:sz w:val="18"/>
                          </w:rPr>
                          <w:t>=</w:t>
                        </w:r>
                        <w:r>
                          <w:rPr>
                            <w:rFonts w:ascii="Courier New" w:hAnsi="Courier New"/>
                            <w:b/>
                            <w:spacing w:val="-19"/>
                            <w:sz w:val="18"/>
                          </w:rPr>
                          <w:t xml:space="preserve"> </w:t>
                        </w:r>
                        <w:r>
                          <w:rPr>
                            <w:rFonts w:ascii="Courier New" w:hAnsi="Courier New"/>
                            <w:b/>
                            <w:sz w:val="18"/>
                          </w:rPr>
                          <w:t>addMarkerAtLocation(</w:t>
                        </w:r>
                      </w:p>
                      <w:p>
                        <w:pPr>
                          <w:pStyle w:val="Normal"/>
                          <w:spacing w:lineRule="auto" w:line="324" w:before="3" w:after="0"/>
                          <w:ind w:left="2181" w:right="4318" w:hanging="0"/>
                          <w:rPr>
                            <w:rFonts w:ascii="Courier New" w:hAnsi="Courier New"/>
                            <w:b/>
                            <w:b/>
                            <w:sz w:val="18"/>
                          </w:rPr>
                        </w:pPr>
                        <w:r>
                          <w:rPr>
                            <w:rFonts w:ascii="Courier New" w:hAnsi="Courier New"/>
                            <w:b/>
                            <w:spacing w:val="-2"/>
                            <w:sz w:val="18"/>
                          </w:rPr>
                          <w:t xml:space="preserve">userLocation, </w:t>
                        </w:r>
                        <w:r>
                          <w:rPr>
                            <w:rFonts w:ascii="Courier New" w:hAnsi="Courier New"/>
                            <w:b/>
                            <w:sz w:val="18"/>
                          </w:rPr>
                          <w:t>"Your Car",</w:t>
                        </w:r>
                      </w:p>
                      <w:p>
                        <w:pPr>
                          <w:pStyle w:val="Normal"/>
                          <w:spacing w:lineRule="exact" w:line="202" w:before="1" w:after="0"/>
                          <w:ind w:left="2181" w:hanging="0"/>
                          <w:rPr>
                            <w:rFonts w:ascii="Courier New" w:hAnsi="Courier New"/>
                            <w:b/>
                            <w:b/>
                            <w:sz w:val="18"/>
                          </w:rPr>
                        </w:pPr>
                        <w:r>
                          <w:rPr>
                            <w:rFonts w:ascii="Courier New" w:hAnsi="Courier New"/>
                            <w:b/>
                            <w:spacing w:val="-2"/>
                            <w:sz w:val="18"/>
                          </w:rPr>
                          <w:t>getBitmapDescriptorFromVector</w:t>
                        </w:r>
                      </w:p>
                      <w:p>
                        <w:pPr>
                          <w:pStyle w:val="Normal"/>
                          <w:spacing w:lineRule="exact" w:line="202"/>
                          <w:ind w:left="2397" w:hanging="0"/>
                          <w:rPr>
                            <w:rFonts w:ascii="Courier New" w:hAnsi="Courier New"/>
                            <w:b/>
                            <w:b/>
                            <w:sz w:val="18"/>
                          </w:rPr>
                        </w:pPr>
                        <w:r>
                          <w:rPr>
                            <w:rFonts w:ascii="Courier New" w:hAnsi="Courier New"/>
                            <w:b/>
                            <w:spacing w:val="-2"/>
                            <w:sz w:val="18"/>
                          </w:rPr>
                          <w:t>(R.drawable.ic_baseline_directions_car_24)</w:t>
                        </w:r>
                      </w:p>
                      <w:p>
                        <w:pPr>
                          <w:pStyle w:val="Normal"/>
                          <w:spacing w:before="16" w:after="0"/>
                          <w:ind w:left="1749" w:hanging="0"/>
                          <w:rPr>
                            <w:rFonts w:ascii="Courier New" w:hAnsi="Courier New"/>
                            <w:b/>
                            <w:b/>
                            <w:sz w:val="18"/>
                          </w:rPr>
                        </w:pPr>
                        <w:r>
                          <w:rPr>
                            <w:rFonts w:ascii="Courier New" w:hAnsi="Courier New"/>
                            <w:b/>
                            <w:sz w:val="18"/>
                          </w:rPr>
                          <w:t>)</w:t>
                        </w:r>
                      </w:p>
                      <w:p>
                        <w:pPr>
                          <w:pStyle w:val="Normal"/>
                          <w:spacing w:lineRule="auto" w:line="324" w:before="77" w:after="0"/>
                          <w:ind w:left="1749" w:hanging="0"/>
                          <w:rPr>
                            <w:rFonts w:ascii="Courier New" w:hAnsi="Courier New"/>
                            <w:b/>
                            <w:b/>
                            <w:sz w:val="18"/>
                          </w:rPr>
                        </w:pPr>
                        <w:r>
                          <w:rPr>
                            <w:rFonts w:ascii="Courier New" w:hAnsi="Courier New"/>
                            <w:b/>
                            <w:sz w:val="18"/>
                          </w:rPr>
                          <w:t>userMarker</w:t>
                        </w:r>
                        <w:r>
                          <w:rPr>
                            <w:rFonts w:ascii="Courier New" w:hAnsi="Courier New"/>
                            <w:b/>
                            <w:spacing w:val="-14"/>
                            <w:sz w:val="18"/>
                          </w:rPr>
                          <w:t xml:space="preserve"> </w:t>
                        </w:r>
                        <w:r>
                          <w:rPr>
                            <w:rFonts w:ascii="Courier New" w:hAnsi="Courier New"/>
                            <w:b/>
                            <w:sz w:val="18"/>
                          </w:rPr>
                          <w:t>=</w:t>
                        </w:r>
                        <w:r>
                          <w:rPr>
                            <w:rFonts w:ascii="Courier New" w:hAnsi="Courier New"/>
                            <w:b/>
                            <w:spacing w:val="-14"/>
                            <w:sz w:val="18"/>
                          </w:rPr>
                          <w:t xml:space="preserve"> </w:t>
                        </w:r>
                        <w:r>
                          <w:rPr>
                            <w:rFonts w:ascii="Courier New" w:hAnsi="Courier New"/>
                            <w:b/>
                            <w:sz w:val="18"/>
                          </w:rPr>
                          <w:t>addMarkerAtLocation(userLocation,</w:t>
                        </w:r>
                        <w:r>
                          <w:rPr>
                            <w:rFonts w:ascii="Courier New" w:hAnsi="Courier New"/>
                            <w:b/>
                            <w:spacing w:val="-14"/>
                            <w:sz w:val="18"/>
                          </w:rPr>
                          <w:t xml:space="preserve"> </w:t>
                        </w:r>
                        <w:r>
                          <w:rPr>
                            <w:rFonts w:ascii="Courier New" w:hAnsi="Courier New"/>
                            <w:b/>
                            <w:sz w:val="18"/>
                          </w:rPr>
                          <w:t xml:space="preserve">"You") </w:t>
                        </w:r>
                        <w:r>
                          <w:rPr>
                            <w:rFonts w:ascii="Courier New" w:hAnsi="Courier New"/>
                            <w:b/>
                            <w:spacing w:val="-2"/>
                            <w:sz w:val="18"/>
                          </w:rPr>
                          <w:t>saveLocation(userLocation)</w:t>
                        </w:r>
                      </w:p>
                      <w:p>
                        <w:pPr>
                          <w:pStyle w:val="Normal"/>
                          <w:spacing w:before="1" w:after="0"/>
                          <w:ind w:left="1317" w:hanging="0"/>
                          <w:rPr>
                            <w:rFonts w:ascii="Courier New" w:hAnsi="Courier New"/>
                            <w:b/>
                            <w:b/>
                            <w:sz w:val="18"/>
                          </w:rPr>
                        </w:pPr>
                        <w:r>
                          <w:rPr>
                            <w:rFonts w:ascii="Courier New" w:hAnsi="Courier New"/>
                            <w:b/>
                            <w:sz w:val="18"/>
                          </w:rPr>
                          <w:t>}</w:t>
                        </w:r>
                      </w:p>
                      <w:p>
                        <w:pPr>
                          <w:pStyle w:val="Normal"/>
                          <w:spacing w:before="76" w:after="0"/>
                          <w:ind w:left="885" w:hanging="0"/>
                          <w:rPr>
                            <w:rFonts w:ascii="Courier New" w:hAnsi="Courier New"/>
                            <w:b/>
                            <w:b/>
                            <w:sz w:val="18"/>
                          </w:rPr>
                        </w:pPr>
                        <w:r>
                          <w:rPr>
                            <w:rFonts w:ascii="Courier New" w:hAnsi="Courier New"/>
                            <w:b/>
                            <w:sz w:val="18"/>
                          </w:rPr>
                          <w:t>}</w:t>
                        </w:r>
                      </w:p>
                    </w:txbxContent>
                  </v:textbox>
                  <w10:wrap type="topAndBottom"/>
                </v:rect>
              </v:group>
            </w:pict>
          </mc:Fallback>
        </mc:AlternateContent>
      </w:r>
    </w:p>
    <w:p>
      <w:pPr>
        <w:pStyle w:val="ListParagraph"/>
        <w:numPr>
          <w:ilvl w:val="0"/>
          <w:numId w:val="9"/>
        </w:numPr>
        <w:tabs>
          <w:tab w:val="clear" w:pos="720"/>
          <w:tab w:val="left" w:pos="554" w:leader="none"/>
        </w:tabs>
        <w:spacing w:lineRule="auto" w:line="240" w:before="68" w:after="0"/>
        <w:ind w:left="554" w:right="1537" w:hanging="360"/>
        <w:jc w:val="left"/>
        <w:rPr>
          <w:sz w:val="20"/>
        </w:rPr>
      </w:pPr>
      <w:r>
        <w:rPr>
          <w:sz w:val="20"/>
        </w:rPr>
        <w:t xml:space="preserve">To receive user clicks on the </w:t>
      </w:r>
      <w:r>
        <w:rPr>
          <w:rFonts w:ascii="Courier New" w:hAnsi="Courier New"/>
          <w:b/>
        </w:rPr>
        <w:t>I'm parked here</w:t>
      </w:r>
      <w:r>
        <w:rPr>
          <w:rFonts w:ascii="Courier New" w:hAnsi="Courier New"/>
          <w:b/>
          <w:spacing w:val="-73"/>
        </w:rPr>
        <w:t xml:space="preserve"> </w:t>
      </w:r>
      <w:r>
        <w:rPr>
          <w:sz w:val="20"/>
        </w:rPr>
        <w:t>button, you first need to</w:t>
      </w:r>
      <w:r>
        <w:rPr>
          <w:spacing w:val="-3"/>
          <w:sz w:val="20"/>
        </w:rPr>
        <w:t xml:space="preserve"> </w:t>
      </w:r>
      <w:r>
        <w:rPr>
          <w:sz w:val="20"/>
        </w:rPr>
        <w:t>keep</w:t>
      </w:r>
      <w:r>
        <w:rPr>
          <w:spacing w:val="-3"/>
          <w:sz w:val="20"/>
        </w:rPr>
        <w:t xml:space="preserve"> </w:t>
      </w:r>
      <w:r>
        <w:rPr>
          <w:sz w:val="20"/>
        </w:rPr>
        <w:t>a</w:t>
      </w:r>
      <w:r>
        <w:rPr>
          <w:spacing w:val="-4"/>
          <w:sz w:val="20"/>
        </w:rPr>
        <w:t xml:space="preserve"> </w:t>
      </w:r>
      <w:r>
        <w:rPr>
          <w:sz w:val="20"/>
        </w:rPr>
        <w:t>reference</w:t>
      </w:r>
      <w:r>
        <w:rPr>
          <w:spacing w:val="-4"/>
          <w:sz w:val="20"/>
        </w:rPr>
        <w:t xml:space="preserve"> </w:t>
      </w:r>
      <w:r>
        <w:rPr>
          <w:sz w:val="20"/>
        </w:rPr>
        <w:t>to</w:t>
      </w:r>
      <w:r>
        <w:rPr>
          <w:spacing w:val="-3"/>
          <w:sz w:val="20"/>
        </w:rPr>
        <w:t xml:space="preserve"> </w:t>
      </w:r>
      <w:r>
        <w:rPr>
          <w:sz w:val="20"/>
        </w:rPr>
        <w:t>the</w:t>
      </w:r>
      <w:r>
        <w:rPr>
          <w:spacing w:val="-3"/>
          <w:sz w:val="20"/>
        </w:rPr>
        <w:t xml:space="preserve"> </w:t>
      </w:r>
      <w:r>
        <w:rPr>
          <w:sz w:val="20"/>
        </w:rPr>
        <w:t>button.</w:t>
      </w:r>
      <w:r>
        <w:rPr>
          <w:spacing w:val="-3"/>
          <w:sz w:val="20"/>
        </w:rPr>
        <w:t xml:space="preserve"> </w:t>
      </w:r>
      <w:r>
        <w:rPr>
          <w:sz w:val="20"/>
        </w:rPr>
        <w:t>Do</w:t>
      </w:r>
      <w:r>
        <w:rPr>
          <w:spacing w:val="-3"/>
          <w:sz w:val="20"/>
        </w:rPr>
        <w:t xml:space="preserve"> </w:t>
      </w:r>
      <w:r>
        <w:rPr>
          <w:sz w:val="20"/>
        </w:rPr>
        <w:t>so</w:t>
      </w:r>
      <w:r>
        <w:rPr>
          <w:spacing w:val="-3"/>
          <w:sz w:val="20"/>
        </w:rPr>
        <w:t xml:space="preserve"> </w:t>
      </w:r>
      <w:r>
        <w:rPr>
          <w:sz w:val="20"/>
        </w:rPr>
        <w:t>by</w:t>
      </w:r>
      <w:r>
        <w:rPr>
          <w:spacing w:val="-3"/>
          <w:sz w:val="20"/>
        </w:rPr>
        <w:t xml:space="preserve"> </w:t>
      </w:r>
      <w:r>
        <w:rPr>
          <w:sz w:val="20"/>
        </w:rPr>
        <w:t>adding</w:t>
      </w:r>
      <w:r>
        <w:rPr>
          <w:spacing w:val="-4"/>
          <w:sz w:val="20"/>
        </w:rPr>
        <w:t xml:space="preserve"> </w:t>
      </w:r>
      <w:r>
        <w:rPr>
          <w:sz w:val="20"/>
        </w:rPr>
        <w:t>the</w:t>
      </w:r>
      <w:r>
        <w:rPr>
          <w:spacing w:val="-3"/>
          <w:sz w:val="20"/>
        </w:rPr>
        <w:t xml:space="preserve"> </w:t>
      </w:r>
      <w:r>
        <w:rPr>
          <w:sz w:val="20"/>
        </w:rPr>
        <w:t>field</w:t>
      </w:r>
      <w:r>
        <w:rPr>
          <w:spacing w:val="-3"/>
          <w:sz w:val="20"/>
        </w:rPr>
        <w:t xml:space="preserve"> </w:t>
      </w:r>
      <w:r>
        <w:rPr>
          <w:sz w:val="20"/>
        </w:rPr>
        <w:t>below</w:t>
      </w:r>
      <w:r>
        <w:rPr>
          <w:spacing w:val="-3"/>
          <w:sz w:val="20"/>
        </w:rPr>
        <w:t xml:space="preserve"> </w:t>
      </w:r>
      <w:r>
        <w:rPr>
          <w:sz w:val="20"/>
        </w:rPr>
        <w:t>to</w:t>
      </w:r>
      <w:r>
        <w:rPr>
          <w:spacing w:val="-3"/>
          <w:sz w:val="20"/>
        </w:rPr>
        <w:t xml:space="preserve"> </w:t>
      </w:r>
      <w:r>
        <w:rPr>
          <w:sz w:val="20"/>
        </w:rPr>
        <w:t>your MapsActivity class:</w:t>
      </w:r>
    </w:p>
    <w:p>
      <w:pPr>
        <w:sectPr>
          <w:headerReference w:type="even" r:id="rId232"/>
          <w:headerReference w:type="default" r:id="rId233"/>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4" w:after="0"/>
        <w:rPr>
          <w:sz w:val="9"/>
        </w:rPr>
      </w:pPr>
      <w:r>
        <w:rPr>
          <w:sz w:val="9"/>
        </w:rPr>
        <mc:AlternateContent>
          <mc:Choice Requires="wpg">
            <w:drawing>
              <wp:anchor behindDoc="0" distT="0" distB="635" distL="0" distR="4445" simplePos="0" locked="0" layoutInCell="0" allowOverlap="1" relativeHeight="1635" wp14:anchorId="107A6CDA">
                <wp:simplePos x="0" y="0"/>
                <wp:positionH relativeFrom="page">
                  <wp:posOffset>662940</wp:posOffset>
                </wp:positionH>
                <wp:positionV relativeFrom="paragraph">
                  <wp:posOffset>95250</wp:posOffset>
                </wp:positionV>
                <wp:extent cx="5074920" cy="754380"/>
                <wp:effectExtent l="0" t="0" r="635" b="0"/>
                <wp:wrapTopAndBottom/>
                <wp:docPr id="675" name="docshapegroup476"/>
                <a:graphic xmlns:a="http://schemas.openxmlformats.org/drawingml/2006/main">
                  <a:graphicData uri="http://schemas.microsoft.com/office/word/2010/wordprocessingGroup">
                    <wpg:wgp>
                      <wpg:cNvGrpSpPr/>
                      <wpg:grpSpPr>
                        <a:xfrm>
                          <a:off x="0" y="0"/>
                          <a:ext cx="5074920" cy="754560"/>
                          <a:chOff x="0" y="0"/>
                          <a:chExt cx="5074920" cy="754560"/>
                        </a:xfrm>
                      </wpg:grpSpPr>
                      <wps:wsp>
                        <wps:cNvSpPr/>
                        <wps:spPr>
                          <a:xfrm>
                            <a:off x="0" y="6480"/>
                            <a:ext cx="5074920" cy="741600"/>
                          </a:xfrm>
                          <a:prstGeom prst="rect">
                            <a:avLst/>
                          </a:prstGeom>
                          <a:solidFill>
                            <a:srgbClr val="f6f6f6"/>
                          </a:solidFill>
                          <a:ln w="0">
                            <a:noFill/>
                          </a:ln>
                        </wps:spPr>
                        <wps:style>
                          <a:lnRef idx="0"/>
                          <a:fillRef idx="0"/>
                          <a:effectRef idx="0"/>
                          <a:fontRef idx="minor"/>
                        </wps:style>
                        <wps:bodyPr/>
                      </wps:wsp>
                      <wps:wsp>
                        <wps:cNvSpPr/>
                        <wps:spPr>
                          <a:xfrm>
                            <a:off x="0" y="0"/>
                            <a:ext cx="5074920" cy="754560"/>
                          </a:xfrm>
                          <a:custGeom>
                            <a:avLst/>
                            <a:gdLst>
                              <a:gd name="textAreaLeft" fmla="*/ 0 w 2877120"/>
                              <a:gd name="textAreaRight" fmla="*/ 2879280 w 2877120"/>
                              <a:gd name="textAreaTop" fmla="*/ 0 h 427680"/>
                              <a:gd name="textAreaBottom" fmla="*/ 429840 h 427680"/>
                            </a:gdLst>
                            <a:ahLst/>
                            <a:rect l="textAreaLeft" t="textAreaTop" r="textAreaRight" b="textAreaBottom"/>
                            <a:pathLst>
                              <a:path w="7992" h="1188">
                                <a:moveTo>
                                  <a:pt x="7992" y="1167"/>
                                </a:moveTo>
                                <a:lnTo>
                                  <a:pt x="0" y="1167"/>
                                </a:lnTo>
                                <a:lnTo>
                                  <a:pt x="0" y="1187"/>
                                </a:lnTo>
                                <a:lnTo>
                                  <a:pt x="7992" y="1187"/>
                                </a:lnTo>
                                <a:lnTo>
                                  <a:pt x="7992" y="1167"/>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72900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class</w:t>
                              </w:r>
                              <w:r>
                                <w:rPr>
                                  <w:rFonts w:ascii="Courier New" w:hAnsi="Courier New"/>
                                  <w:spacing w:val="-12"/>
                                  <w:sz w:val="18"/>
                                </w:rPr>
                                <w:t xml:space="preserve"> </w:t>
                              </w:r>
                              <w:r>
                                <w:rPr>
                                  <w:rFonts w:ascii="Courier New" w:hAnsi="Courier New"/>
                                  <w:sz w:val="18"/>
                                </w:rPr>
                                <w:t>MapsActivity</w:t>
                              </w:r>
                              <w:r>
                                <w:rPr>
                                  <w:rFonts w:ascii="Courier New" w:hAnsi="Courier New"/>
                                  <w:spacing w:val="-11"/>
                                  <w:sz w:val="18"/>
                                </w:rPr>
                                <w:t xml:space="preserve"> </w:t>
                              </w:r>
                              <w:r>
                                <w:rPr>
                                  <w:rFonts w:ascii="Courier New" w:hAnsi="Courier New"/>
                                  <w:sz w:val="18"/>
                                </w:rPr>
                                <w:t>:</w:t>
                              </w:r>
                              <w:r>
                                <w:rPr>
                                  <w:rFonts w:ascii="Courier New" w:hAnsi="Courier New"/>
                                  <w:spacing w:val="-11"/>
                                  <w:sz w:val="18"/>
                                </w:rPr>
                                <w:t xml:space="preserve"> </w:t>
                              </w:r>
                              <w:r>
                                <w:rPr>
                                  <w:rFonts w:ascii="Courier New" w:hAnsi="Courier New"/>
                                  <w:sz w:val="18"/>
                                </w:rPr>
                                <w:t>AppCompatActivity(),</w:t>
                              </w:r>
                              <w:r>
                                <w:rPr>
                                  <w:rFonts w:ascii="Courier New" w:hAnsi="Courier New"/>
                                  <w:spacing w:val="-11"/>
                                  <w:sz w:val="18"/>
                                </w:rPr>
                                <w:t xml:space="preserve"> </w:t>
                              </w:r>
                              <w:r>
                                <w:rPr>
                                  <w:rFonts w:ascii="Courier New" w:hAnsi="Courier New"/>
                                  <w:sz w:val="18"/>
                                </w:rPr>
                                <w:t>OnMapReadyCallback</w:t>
                              </w:r>
                              <w:r>
                                <w:rPr>
                                  <w:rFonts w:ascii="Courier New" w:hAnsi="Courier New"/>
                                  <w:spacing w:val="-11"/>
                                  <w:sz w:val="18"/>
                                </w:rPr>
                                <w:t xml:space="preserve"> </w:t>
                              </w:r>
                              <w:r>
                                <w:rPr>
                                  <w:rFonts w:ascii="Courier New" w:hAnsi="Courier New"/>
                                  <w:spacing w:val="-10"/>
                                  <w:sz w:val="18"/>
                                </w:rPr>
                                <w:t>{</w:t>
                              </w:r>
                            </w:p>
                            <w:p>
                              <w:pPr>
                                <w:pStyle w:val="Normal"/>
                                <w:spacing w:lineRule="auto" w:line="324" w:before="76" w:after="0"/>
                                <w:ind w:left="1317" w:hanging="432"/>
                                <w:rPr>
                                  <w:rFonts w:ascii="Courier New" w:hAnsi="Courier New"/>
                                  <w:b/>
                                  <w:b/>
                                  <w:sz w:val="18"/>
                                </w:rPr>
                              </w:pPr>
                              <w:r>
                                <w:rPr>
                                  <w:rFonts w:ascii="Courier New" w:hAnsi="Courier New"/>
                                  <w:b/>
                                  <w:sz w:val="18"/>
                                </w:rPr>
                                <w:t xml:space="preserve">private val markLocationButton: View by lazy { </w:t>
                              </w:r>
                              <w:r>
                                <w:rPr>
                                  <w:rFonts w:ascii="Courier New" w:hAnsi="Courier New"/>
                                  <w:b/>
                                  <w:spacing w:val="-4"/>
                                  <w:sz w:val="18"/>
                                </w:rPr>
                                <w:t>findViewById(R.id.maps_mark_location_button)</w:t>
                              </w:r>
                            </w:p>
                            <w:p>
                              <w:pPr>
                                <w:pStyle w:val="Normal"/>
                                <w:spacing w:before="2" w:after="0"/>
                                <w:ind w:left="885" w:hanging="0"/>
                                <w:rPr>
                                  <w:rFonts w:ascii="Courier New" w:hAnsi="Courier New"/>
                                  <w:b/>
                                  <w:b/>
                                  <w:sz w:val="18"/>
                                </w:rPr>
                              </w:pPr>
                              <w:r>
                                <w:rPr>
                                  <w:rFonts w:ascii="Courier New" w:hAnsi="Courier New"/>
                                  <w:b/>
                                  <w:sz w:val="18"/>
                                </w:rPr>
                                <w:t>}</w:t>
                              </w:r>
                            </w:p>
                          </w:txbxContent>
                        </wps:txbx>
                        <wps:bodyPr lIns="0" rIns="0" tIns="0" bIns="0" anchor="t">
                          <a:noAutofit/>
                        </wps:bodyPr>
                      </wps:wsp>
                    </wpg:wgp>
                  </a:graphicData>
                </a:graphic>
              </wp:anchor>
            </w:drawing>
          </mc:Choice>
          <mc:Fallback>
            <w:pict>
              <v:group id="shape_0" alt="docshapegroup476" style="position:absolute;margin-left:52.2pt;margin-top:7.5pt;width:399.6pt;height:59.4pt" coordorigin="1044,150" coordsize="7992,1188">
                <v:rect id="shape_0" path="m0,0l-2147483645,0l-2147483645,-2147483646l0,-2147483646xe" fillcolor="#f6f6f6" stroked="f" o:allowincell="f" style="position:absolute;left:1044;top:160;width:7991;height:1167;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70;width:7991;height:1147;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class</w:t>
                        </w:r>
                        <w:r>
                          <w:rPr>
                            <w:rFonts w:ascii="Courier New" w:hAnsi="Courier New"/>
                            <w:spacing w:val="-12"/>
                            <w:sz w:val="18"/>
                          </w:rPr>
                          <w:t xml:space="preserve"> </w:t>
                        </w:r>
                        <w:r>
                          <w:rPr>
                            <w:rFonts w:ascii="Courier New" w:hAnsi="Courier New"/>
                            <w:sz w:val="18"/>
                          </w:rPr>
                          <w:t>MapsActivity</w:t>
                        </w:r>
                        <w:r>
                          <w:rPr>
                            <w:rFonts w:ascii="Courier New" w:hAnsi="Courier New"/>
                            <w:spacing w:val="-11"/>
                            <w:sz w:val="18"/>
                          </w:rPr>
                          <w:t xml:space="preserve"> </w:t>
                        </w:r>
                        <w:r>
                          <w:rPr>
                            <w:rFonts w:ascii="Courier New" w:hAnsi="Courier New"/>
                            <w:sz w:val="18"/>
                          </w:rPr>
                          <w:t>:</w:t>
                        </w:r>
                        <w:r>
                          <w:rPr>
                            <w:rFonts w:ascii="Courier New" w:hAnsi="Courier New"/>
                            <w:spacing w:val="-11"/>
                            <w:sz w:val="18"/>
                          </w:rPr>
                          <w:t xml:space="preserve"> </w:t>
                        </w:r>
                        <w:r>
                          <w:rPr>
                            <w:rFonts w:ascii="Courier New" w:hAnsi="Courier New"/>
                            <w:sz w:val="18"/>
                          </w:rPr>
                          <w:t>AppCompatActivity(),</w:t>
                        </w:r>
                        <w:r>
                          <w:rPr>
                            <w:rFonts w:ascii="Courier New" w:hAnsi="Courier New"/>
                            <w:spacing w:val="-11"/>
                            <w:sz w:val="18"/>
                          </w:rPr>
                          <w:t xml:space="preserve"> </w:t>
                        </w:r>
                        <w:r>
                          <w:rPr>
                            <w:rFonts w:ascii="Courier New" w:hAnsi="Courier New"/>
                            <w:sz w:val="18"/>
                          </w:rPr>
                          <w:t>OnMapReadyCallback</w:t>
                        </w:r>
                        <w:r>
                          <w:rPr>
                            <w:rFonts w:ascii="Courier New" w:hAnsi="Courier New"/>
                            <w:spacing w:val="-11"/>
                            <w:sz w:val="18"/>
                          </w:rPr>
                          <w:t xml:space="preserve"> </w:t>
                        </w:r>
                        <w:r>
                          <w:rPr>
                            <w:rFonts w:ascii="Courier New" w:hAnsi="Courier New"/>
                            <w:spacing w:val="-10"/>
                            <w:sz w:val="18"/>
                          </w:rPr>
                          <w:t>{</w:t>
                        </w:r>
                      </w:p>
                      <w:p>
                        <w:pPr>
                          <w:pStyle w:val="Normal"/>
                          <w:spacing w:lineRule="auto" w:line="324" w:before="76" w:after="0"/>
                          <w:ind w:left="1317" w:hanging="432"/>
                          <w:rPr>
                            <w:rFonts w:ascii="Courier New" w:hAnsi="Courier New"/>
                            <w:b/>
                            <w:b/>
                            <w:sz w:val="18"/>
                          </w:rPr>
                        </w:pPr>
                        <w:r>
                          <w:rPr>
                            <w:rFonts w:ascii="Courier New" w:hAnsi="Courier New"/>
                            <w:b/>
                            <w:sz w:val="18"/>
                          </w:rPr>
                          <w:t xml:space="preserve">private val markLocationButton: View by lazy { </w:t>
                        </w:r>
                        <w:r>
                          <w:rPr>
                            <w:rFonts w:ascii="Courier New" w:hAnsi="Courier New"/>
                            <w:b/>
                            <w:spacing w:val="-4"/>
                            <w:sz w:val="18"/>
                          </w:rPr>
                          <w:t>findViewById(R.id.maps_mark_location_button)</w:t>
                        </w:r>
                      </w:p>
                      <w:p>
                        <w:pPr>
                          <w:pStyle w:val="Normal"/>
                          <w:spacing w:before="2" w:after="0"/>
                          <w:ind w:left="885" w:hanging="0"/>
                          <w:rPr>
                            <w:rFonts w:ascii="Courier New" w:hAnsi="Courier New"/>
                            <w:b/>
                            <w:b/>
                            <w:sz w:val="18"/>
                          </w:rPr>
                        </w:pPr>
                        <w:r>
                          <w:rPr>
                            <w:rFonts w:ascii="Courier New" w:hAnsi="Courier New"/>
                            <w:b/>
                            <w:sz w:val="18"/>
                          </w:rPr>
                          <w:t>}</w:t>
                        </w:r>
                      </w:p>
                    </w:txbxContent>
                  </v:textbox>
                  <w10:wrap type="topAndBottom"/>
                </v:rect>
              </v:group>
            </w:pict>
          </mc:Fallback>
        </mc:AlternateContent>
      </w:r>
    </w:p>
    <w:p>
      <w:pPr>
        <w:pStyle w:val="TextBody"/>
        <w:spacing w:before="12" w:after="0"/>
        <w:rPr>
          <w:sz w:val="7"/>
        </w:rPr>
      </w:pPr>
      <w:r>
        <w:rPr>
          <w:sz w:val="7"/>
        </w:rPr>
      </w:r>
    </w:p>
    <w:p>
      <w:pPr>
        <w:pStyle w:val="ListParagraph"/>
        <w:numPr>
          <w:ilvl w:val="0"/>
          <w:numId w:val="9"/>
        </w:numPr>
        <w:tabs>
          <w:tab w:val="clear" w:pos="720"/>
          <w:tab w:val="left" w:pos="1274" w:leader="none"/>
        </w:tabs>
        <w:spacing w:before="101" w:after="0"/>
        <w:ind w:left="1274" w:right="439" w:hanging="360"/>
        <w:jc w:val="left"/>
        <w:rPr>
          <w:sz w:val="20"/>
        </w:rPr>
      </w:pPr>
      <w:r>
        <w:rPr>
          <w:sz w:val="20"/>
        </w:rPr>
        <w:t>Lastly,</w:t>
      </w:r>
      <w:r>
        <w:rPr>
          <w:spacing w:val="-5"/>
          <w:sz w:val="20"/>
        </w:rPr>
        <w:t xml:space="preserve"> </w:t>
      </w:r>
      <w:r>
        <w:rPr>
          <w:sz w:val="20"/>
        </w:rPr>
        <w:t>when</w:t>
      </w:r>
      <w:r>
        <w:rPr>
          <w:spacing w:val="-3"/>
          <w:sz w:val="20"/>
        </w:rPr>
        <w:t xml:space="preserve"> </w:t>
      </w:r>
      <w:r>
        <w:rPr>
          <w:sz w:val="20"/>
        </w:rPr>
        <w:t>the</w:t>
      </w:r>
      <w:r>
        <w:rPr>
          <w:spacing w:val="-3"/>
          <w:sz w:val="20"/>
        </w:rPr>
        <w:t xml:space="preserve"> </w:t>
      </w:r>
      <w:r>
        <w:rPr>
          <w:sz w:val="20"/>
        </w:rPr>
        <w:t>user</w:t>
      </w:r>
      <w:r>
        <w:rPr>
          <w:spacing w:val="-3"/>
          <w:sz w:val="20"/>
        </w:rPr>
        <w:t xml:space="preserve"> </w:t>
      </w:r>
      <w:r>
        <w:rPr>
          <w:sz w:val="20"/>
        </w:rPr>
        <w:t>clicks</w:t>
      </w:r>
      <w:r>
        <w:rPr>
          <w:spacing w:val="-3"/>
          <w:sz w:val="20"/>
        </w:rPr>
        <w:t xml:space="preserve"> </w:t>
      </w:r>
      <w:r>
        <w:rPr>
          <w:sz w:val="20"/>
        </w:rPr>
        <w:t>the</w:t>
      </w:r>
      <w:r>
        <w:rPr>
          <w:spacing w:val="-3"/>
          <w:sz w:val="20"/>
        </w:rPr>
        <w:t xml:space="preserve"> </w:t>
      </w:r>
      <w:r>
        <w:rPr>
          <w:rFonts w:ascii="Courier New" w:hAnsi="Courier New"/>
          <w:b/>
        </w:rPr>
        <w:t>I'm</w:t>
      </w:r>
      <w:r>
        <w:rPr>
          <w:rFonts w:ascii="Courier New" w:hAnsi="Courier New"/>
          <w:b/>
          <w:spacing w:val="-7"/>
        </w:rPr>
        <w:t xml:space="preserve"> </w:t>
      </w:r>
      <w:r>
        <w:rPr>
          <w:rFonts w:ascii="Courier New" w:hAnsi="Courier New"/>
          <w:b/>
        </w:rPr>
        <w:t>parked</w:t>
      </w:r>
      <w:r>
        <w:rPr>
          <w:rFonts w:ascii="Courier New" w:hAnsi="Courier New"/>
          <w:b/>
          <w:spacing w:val="-7"/>
        </w:rPr>
        <w:t xml:space="preserve"> </w:t>
      </w:r>
      <w:r>
        <w:rPr>
          <w:rFonts w:ascii="Courier New" w:hAnsi="Courier New"/>
          <w:b/>
        </w:rPr>
        <w:t>here</w:t>
      </w:r>
      <w:r>
        <w:rPr>
          <w:rFonts w:ascii="Courier New" w:hAnsi="Courier New"/>
          <w:b/>
          <w:spacing w:val="-80"/>
        </w:rPr>
        <w:t xml:space="preserve"> </w:t>
      </w:r>
      <w:r>
        <w:rPr>
          <w:sz w:val="20"/>
        </w:rPr>
        <w:t>button,</w:t>
      </w:r>
      <w:r>
        <w:rPr>
          <w:spacing w:val="-3"/>
          <w:sz w:val="20"/>
        </w:rPr>
        <w:t xml:space="preserve"> </w:t>
      </w:r>
      <w:r>
        <w:rPr>
          <w:sz w:val="20"/>
        </w:rPr>
        <w:t>add</w:t>
      </w:r>
      <w:r>
        <w:rPr>
          <w:spacing w:val="-3"/>
          <w:sz w:val="20"/>
        </w:rPr>
        <w:t xml:space="preserve"> </w:t>
      </w:r>
      <w:r>
        <w:rPr>
          <w:sz w:val="20"/>
        </w:rPr>
        <w:t>or</w:t>
      </w:r>
      <w:r>
        <w:rPr>
          <w:spacing w:val="-3"/>
          <w:sz w:val="20"/>
        </w:rPr>
        <w:t xml:space="preserve"> </w:t>
      </w:r>
      <w:r>
        <w:rPr>
          <w:sz w:val="20"/>
        </w:rPr>
        <w:t>move</w:t>
      </w:r>
      <w:r>
        <w:rPr>
          <w:spacing w:val="-3"/>
          <w:sz w:val="20"/>
        </w:rPr>
        <w:t xml:space="preserve"> </w:t>
      </w:r>
      <w:r>
        <w:rPr>
          <w:sz w:val="20"/>
        </w:rPr>
        <w:t>the car icon to the user's current location:</w:t>
      </w:r>
    </w:p>
    <w:p>
      <w:pPr>
        <w:pStyle w:val="TextBody"/>
        <w:spacing w:before="4" w:after="0"/>
        <w:rPr>
          <w:sz w:val="9"/>
        </w:rPr>
      </w:pPr>
      <w:r>
        <w:rPr>
          <w:sz w:val="9"/>
        </w:rPr>
        <mc:AlternateContent>
          <mc:Choice Requires="wpg">
            <w:drawing>
              <wp:anchor behindDoc="0" distT="635" distB="0" distL="0" distR="4445" simplePos="0" locked="0" layoutInCell="0" allowOverlap="1" relativeHeight="1637" wp14:anchorId="1F088C49">
                <wp:simplePos x="0" y="0"/>
                <wp:positionH relativeFrom="page">
                  <wp:posOffset>1120140</wp:posOffset>
                </wp:positionH>
                <wp:positionV relativeFrom="paragraph">
                  <wp:posOffset>95885</wp:posOffset>
                </wp:positionV>
                <wp:extent cx="5074920" cy="1997075"/>
                <wp:effectExtent l="0" t="635" r="635" b="0"/>
                <wp:wrapTopAndBottom/>
                <wp:docPr id="683" name="docshapegroup480"/>
                <a:graphic xmlns:a="http://schemas.openxmlformats.org/drawingml/2006/main">
                  <a:graphicData uri="http://schemas.microsoft.com/office/word/2010/wordprocessingGroup">
                    <wpg:wgp>
                      <wpg:cNvGrpSpPr/>
                      <wpg:grpSpPr>
                        <a:xfrm>
                          <a:off x="0" y="0"/>
                          <a:ext cx="5074920" cy="1996920"/>
                          <a:chOff x="0" y="0"/>
                          <a:chExt cx="5074920" cy="1996920"/>
                        </a:xfrm>
                      </wpg:grpSpPr>
                      <wps:wsp>
                        <wps:cNvSpPr/>
                        <wps:spPr>
                          <a:xfrm>
                            <a:off x="0" y="6480"/>
                            <a:ext cx="5074920" cy="1984320"/>
                          </a:xfrm>
                          <a:prstGeom prst="rect">
                            <a:avLst/>
                          </a:prstGeom>
                          <a:solidFill>
                            <a:srgbClr val="f6f6f6"/>
                          </a:solidFill>
                          <a:ln w="0">
                            <a:noFill/>
                          </a:ln>
                        </wps:spPr>
                        <wps:style>
                          <a:lnRef idx="0"/>
                          <a:fillRef idx="0"/>
                          <a:effectRef idx="0"/>
                          <a:fontRef idx="minor"/>
                        </wps:style>
                        <wps:bodyPr/>
                      </wps:wsp>
                      <wps:wsp>
                        <wps:cNvSpPr/>
                        <wps:spPr>
                          <a:xfrm>
                            <a:off x="0" y="0"/>
                            <a:ext cx="5074920" cy="1996920"/>
                          </a:xfrm>
                          <a:custGeom>
                            <a:avLst/>
                            <a:gdLst>
                              <a:gd name="textAreaLeft" fmla="*/ 0 w 2877120"/>
                              <a:gd name="textAreaRight" fmla="*/ 2879280 w 2877120"/>
                              <a:gd name="textAreaTop" fmla="*/ 0 h 1132200"/>
                              <a:gd name="textAreaBottom" fmla="*/ 1134360 h 1132200"/>
                            </a:gdLst>
                            <a:ahLst/>
                            <a:rect l="textAreaLeft" t="textAreaTop" r="textAreaRight" b="textAreaBottom"/>
                            <a:pathLst>
                              <a:path w="7992" h="3145">
                                <a:moveTo>
                                  <a:pt x="7992" y="3124"/>
                                </a:moveTo>
                                <a:lnTo>
                                  <a:pt x="0" y="3124"/>
                                </a:lnTo>
                                <a:lnTo>
                                  <a:pt x="0" y="3144"/>
                                </a:lnTo>
                                <a:lnTo>
                                  <a:pt x="7992" y="3144"/>
                                </a:lnTo>
                                <a:lnTo>
                                  <a:pt x="7992" y="31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97172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class</w:t>
                              </w:r>
                              <w:r>
                                <w:rPr>
                                  <w:rFonts w:ascii="Courier New" w:hAnsi="Courier New"/>
                                  <w:spacing w:val="-12"/>
                                  <w:sz w:val="18"/>
                                </w:rPr>
                                <w:t xml:space="preserve"> </w:t>
                              </w:r>
                              <w:r>
                                <w:rPr>
                                  <w:rFonts w:ascii="Courier New" w:hAnsi="Courier New"/>
                                  <w:sz w:val="18"/>
                                </w:rPr>
                                <w:t>MapsActivity</w:t>
                              </w:r>
                              <w:r>
                                <w:rPr>
                                  <w:rFonts w:ascii="Courier New" w:hAnsi="Courier New"/>
                                  <w:spacing w:val="-11"/>
                                  <w:sz w:val="18"/>
                                </w:rPr>
                                <w:t xml:space="preserve"> </w:t>
                              </w:r>
                              <w:r>
                                <w:rPr>
                                  <w:rFonts w:ascii="Courier New" w:hAnsi="Courier New"/>
                                  <w:sz w:val="18"/>
                                </w:rPr>
                                <w:t>:</w:t>
                              </w:r>
                              <w:r>
                                <w:rPr>
                                  <w:rFonts w:ascii="Courier New" w:hAnsi="Courier New"/>
                                  <w:spacing w:val="-11"/>
                                  <w:sz w:val="18"/>
                                </w:rPr>
                                <w:t xml:space="preserve"> </w:t>
                              </w:r>
                              <w:r>
                                <w:rPr>
                                  <w:rFonts w:ascii="Courier New" w:hAnsi="Courier New"/>
                                  <w:sz w:val="18"/>
                                </w:rPr>
                                <w:t>AppCompatActivity(),</w:t>
                              </w:r>
                              <w:r>
                                <w:rPr>
                                  <w:rFonts w:ascii="Courier New" w:hAnsi="Courier New"/>
                                  <w:spacing w:val="-11"/>
                                  <w:sz w:val="18"/>
                                </w:rPr>
                                <w:t xml:space="preserve"> </w:t>
                              </w:r>
                              <w:r>
                                <w:rPr>
                                  <w:rFonts w:ascii="Courier New" w:hAnsi="Courier New"/>
                                  <w:sz w:val="18"/>
                                </w:rPr>
                                <w:t>OnMapReadyCallback</w:t>
                              </w:r>
                              <w:r>
                                <w:rPr>
                                  <w:rFonts w:ascii="Courier New" w:hAnsi="Courier New"/>
                                  <w:spacing w:val="-11"/>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z w:val="18"/>
                                </w:rPr>
                                <w:t>override</w:t>
                              </w:r>
                              <w:r>
                                <w:rPr>
                                  <w:rFonts w:ascii="Courier New" w:hAnsi="Courier New"/>
                                  <w:spacing w:val="-12"/>
                                  <w:sz w:val="18"/>
                                </w:rPr>
                                <w:t xml:space="preserve"> </w:t>
                              </w:r>
                              <w:r>
                                <w:rPr>
                                  <w:rFonts w:ascii="Courier New" w:hAnsi="Courier New"/>
                                  <w:sz w:val="18"/>
                                </w:rPr>
                                <w:t>fun</w:t>
                              </w:r>
                              <w:r>
                                <w:rPr>
                                  <w:rFonts w:ascii="Courier New" w:hAnsi="Courier New"/>
                                  <w:spacing w:val="-12"/>
                                  <w:sz w:val="18"/>
                                </w:rPr>
                                <w:t xml:space="preserve"> </w:t>
                              </w:r>
                              <w:r>
                                <w:rPr>
                                  <w:rFonts w:ascii="Courier New" w:hAnsi="Courier New"/>
                                  <w:sz w:val="18"/>
                                </w:rPr>
                                <w:t>onCreate(savedInstanceState:</w:t>
                              </w:r>
                              <w:r>
                                <w:rPr>
                                  <w:rFonts w:ascii="Courier New" w:hAnsi="Courier New"/>
                                  <w:spacing w:val="-12"/>
                                  <w:sz w:val="18"/>
                                </w:rPr>
                                <w:t xml:space="preserve"> </w:t>
                              </w:r>
                              <w:r>
                                <w:rPr>
                                  <w:rFonts w:ascii="Courier New" w:hAnsi="Courier New"/>
                                  <w:sz w:val="18"/>
                                </w:rPr>
                                <w:t>Bundle?)</w:t>
                              </w:r>
                              <w:r>
                                <w:rPr>
                                  <w:rFonts w:ascii="Courier New" w:hAnsi="Courier New"/>
                                  <w:spacing w:val="-11"/>
                                  <w:sz w:val="18"/>
                                </w:rPr>
                                <w:t xml:space="preserve"> </w:t>
                              </w:r>
                              <w:r>
                                <w:rPr>
                                  <w:rFonts w:ascii="Courier New" w:hAnsi="Courier New"/>
                                  <w:spacing w:val="-10"/>
                                  <w:sz w:val="18"/>
                                </w:rPr>
                                <w:t>{</w:t>
                              </w:r>
                            </w:p>
                            <w:p>
                              <w:pPr>
                                <w:pStyle w:val="Normal"/>
                                <w:spacing w:before="76" w:after="0"/>
                                <w:ind w:left="1317" w:hanging="0"/>
                                <w:rPr>
                                  <w:rFonts w:ascii="Courier New" w:hAnsi="Courier New"/>
                                  <w:sz w:val="18"/>
                                </w:rPr>
                              </w:pPr>
                              <w:r>
                                <w:rPr>
                                  <w:rFonts w:ascii="Courier New" w:hAnsi="Courier New"/>
                                  <w:spacing w:val="-5"/>
                                  <w:sz w:val="18"/>
                                </w:rPr>
                                <w:t>...</w:t>
                              </w:r>
                            </w:p>
                            <w:p>
                              <w:pPr>
                                <w:pStyle w:val="Normal"/>
                                <w:spacing w:lineRule="auto" w:line="324" w:before="76" w:after="0"/>
                                <w:ind w:left="1749" w:right="2296" w:hanging="433"/>
                                <w:rPr>
                                  <w:rFonts w:ascii="Courier New" w:hAnsi="Courier New"/>
                                  <w:b/>
                                  <w:b/>
                                  <w:sz w:val="18"/>
                                </w:rPr>
                              </w:pPr>
                              <w:r>
                                <w:rPr>
                                  <w:rFonts w:ascii="Courier New" w:hAnsi="Courier New"/>
                                  <w:b/>
                                  <w:sz w:val="18"/>
                                </w:rPr>
                                <w:t>markLocationButton.setOnClickListener</w:t>
                              </w:r>
                              <w:r>
                                <w:rPr>
                                  <w:rFonts w:ascii="Courier New" w:hAnsi="Courier New"/>
                                  <w:b/>
                                  <w:spacing w:val="-29"/>
                                  <w:sz w:val="18"/>
                                </w:rPr>
                                <w:t xml:space="preserve"> </w:t>
                              </w:r>
                              <w:r>
                                <w:rPr>
                                  <w:rFonts w:ascii="Courier New" w:hAnsi="Courier New"/>
                                  <w:b/>
                                  <w:sz w:val="18"/>
                                </w:rPr>
                                <w:t>{ if (getHasLocationPermission()) {</w:t>
                              </w:r>
                            </w:p>
                            <w:p>
                              <w:pPr>
                                <w:pStyle w:val="Normal"/>
                                <w:spacing w:before="1" w:after="0"/>
                                <w:ind w:left="2181" w:hanging="0"/>
                                <w:rPr>
                                  <w:rFonts w:ascii="Courier New" w:hAnsi="Courier New"/>
                                  <w:b/>
                                  <w:b/>
                                  <w:sz w:val="18"/>
                                </w:rPr>
                              </w:pPr>
                              <w:r>
                                <w:rPr>
                                  <w:rFonts w:ascii="Courier New" w:hAnsi="Courier New"/>
                                  <w:b/>
                                  <w:spacing w:val="-2"/>
                                  <w:sz w:val="18"/>
                                </w:rPr>
                                <w:t>markParkedCar()</w:t>
                              </w:r>
                            </w:p>
                            <w:p>
                              <w:pPr>
                                <w:pStyle w:val="Normal"/>
                                <w:spacing w:before="76" w:after="0"/>
                                <w:ind w:left="1749" w:hanging="0"/>
                                <w:rPr>
                                  <w:rFonts w:ascii="Courier New" w:hAnsi="Courier New"/>
                                  <w:b/>
                                  <w:b/>
                                  <w:sz w:val="18"/>
                                </w:rPr>
                              </w:pPr>
                              <w:r>
                                <w:rPr>
                                  <w:rFonts w:ascii="Courier New" w:hAnsi="Courier New"/>
                                  <w:b/>
                                  <w:sz w:val="18"/>
                                </w:rPr>
                                <w:t>}</w:t>
                              </w:r>
                            </w:p>
                            <w:p>
                              <w:pPr>
                                <w:pStyle w:val="Normal"/>
                                <w:spacing w:before="76" w:after="0"/>
                                <w:ind w:left="1317" w:hanging="0"/>
                                <w:rPr>
                                  <w:rFonts w:ascii="Courier New" w:hAnsi="Courier New"/>
                                  <w:b/>
                                  <w:b/>
                                  <w:sz w:val="18"/>
                                </w:rPr>
                              </w:pPr>
                              <w:r>
                                <w:rPr>
                                  <w:rFonts w:ascii="Courier New" w:hAnsi="Courier New"/>
                                  <w:b/>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7"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480" style="position:absolute;margin-left:88.2pt;margin-top:7.55pt;width:399.6pt;height:157.25pt" coordorigin="1764,151" coordsize="7992,3145">
                <v:rect id="shape_0" path="m0,0l-2147483645,0l-2147483645,-2147483646l0,-2147483646xe" fillcolor="#f6f6f6" stroked="f" o:allowincell="f" style="position:absolute;left:1764;top:161;width:7991;height:312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71;width:7991;height:310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class</w:t>
                        </w:r>
                        <w:r>
                          <w:rPr>
                            <w:rFonts w:ascii="Courier New" w:hAnsi="Courier New"/>
                            <w:spacing w:val="-12"/>
                            <w:sz w:val="18"/>
                          </w:rPr>
                          <w:t xml:space="preserve"> </w:t>
                        </w:r>
                        <w:r>
                          <w:rPr>
                            <w:rFonts w:ascii="Courier New" w:hAnsi="Courier New"/>
                            <w:sz w:val="18"/>
                          </w:rPr>
                          <w:t>MapsActivity</w:t>
                        </w:r>
                        <w:r>
                          <w:rPr>
                            <w:rFonts w:ascii="Courier New" w:hAnsi="Courier New"/>
                            <w:spacing w:val="-11"/>
                            <w:sz w:val="18"/>
                          </w:rPr>
                          <w:t xml:space="preserve"> </w:t>
                        </w:r>
                        <w:r>
                          <w:rPr>
                            <w:rFonts w:ascii="Courier New" w:hAnsi="Courier New"/>
                            <w:sz w:val="18"/>
                          </w:rPr>
                          <w:t>:</w:t>
                        </w:r>
                        <w:r>
                          <w:rPr>
                            <w:rFonts w:ascii="Courier New" w:hAnsi="Courier New"/>
                            <w:spacing w:val="-11"/>
                            <w:sz w:val="18"/>
                          </w:rPr>
                          <w:t xml:space="preserve"> </w:t>
                        </w:r>
                        <w:r>
                          <w:rPr>
                            <w:rFonts w:ascii="Courier New" w:hAnsi="Courier New"/>
                            <w:sz w:val="18"/>
                          </w:rPr>
                          <w:t>AppCompatActivity(),</w:t>
                        </w:r>
                        <w:r>
                          <w:rPr>
                            <w:rFonts w:ascii="Courier New" w:hAnsi="Courier New"/>
                            <w:spacing w:val="-11"/>
                            <w:sz w:val="18"/>
                          </w:rPr>
                          <w:t xml:space="preserve"> </w:t>
                        </w:r>
                        <w:r>
                          <w:rPr>
                            <w:rFonts w:ascii="Courier New" w:hAnsi="Courier New"/>
                            <w:sz w:val="18"/>
                          </w:rPr>
                          <w:t>OnMapReadyCallback</w:t>
                        </w:r>
                        <w:r>
                          <w:rPr>
                            <w:rFonts w:ascii="Courier New" w:hAnsi="Courier New"/>
                            <w:spacing w:val="-11"/>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z w:val="18"/>
                          </w:rPr>
                          <w:t>override</w:t>
                        </w:r>
                        <w:r>
                          <w:rPr>
                            <w:rFonts w:ascii="Courier New" w:hAnsi="Courier New"/>
                            <w:spacing w:val="-12"/>
                            <w:sz w:val="18"/>
                          </w:rPr>
                          <w:t xml:space="preserve"> </w:t>
                        </w:r>
                        <w:r>
                          <w:rPr>
                            <w:rFonts w:ascii="Courier New" w:hAnsi="Courier New"/>
                            <w:sz w:val="18"/>
                          </w:rPr>
                          <w:t>fun</w:t>
                        </w:r>
                        <w:r>
                          <w:rPr>
                            <w:rFonts w:ascii="Courier New" w:hAnsi="Courier New"/>
                            <w:spacing w:val="-12"/>
                            <w:sz w:val="18"/>
                          </w:rPr>
                          <w:t xml:space="preserve"> </w:t>
                        </w:r>
                        <w:r>
                          <w:rPr>
                            <w:rFonts w:ascii="Courier New" w:hAnsi="Courier New"/>
                            <w:sz w:val="18"/>
                          </w:rPr>
                          <w:t>onCreate(savedInstanceState:</w:t>
                        </w:r>
                        <w:r>
                          <w:rPr>
                            <w:rFonts w:ascii="Courier New" w:hAnsi="Courier New"/>
                            <w:spacing w:val="-12"/>
                            <w:sz w:val="18"/>
                          </w:rPr>
                          <w:t xml:space="preserve"> </w:t>
                        </w:r>
                        <w:r>
                          <w:rPr>
                            <w:rFonts w:ascii="Courier New" w:hAnsi="Courier New"/>
                            <w:sz w:val="18"/>
                          </w:rPr>
                          <w:t>Bundle?)</w:t>
                        </w:r>
                        <w:r>
                          <w:rPr>
                            <w:rFonts w:ascii="Courier New" w:hAnsi="Courier New"/>
                            <w:spacing w:val="-11"/>
                            <w:sz w:val="18"/>
                          </w:rPr>
                          <w:t xml:space="preserve"> </w:t>
                        </w:r>
                        <w:r>
                          <w:rPr>
                            <w:rFonts w:ascii="Courier New" w:hAnsi="Courier New"/>
                            <w:spacing w:val="-10"/>
                            <w:sz w:val="18"/>
                          </w:rPr>
                          <w:t>{</w:t>
                        </w:r>
                      </w:p>
                      <w:p>
                        <w:pPr>
                          <w:pStyle w:val="Normal"/>
                          <w:spacing w:before="76" w:after="0"/>
                          <w:ind w:left="1317" w:hanging="0"/>
                          <w:rPr>
                            <w:rFonts w:ascii="Courier New" w:hAnsi="Courier New"/>
                            <w:sz w:val="18"/>
                          </w:rPr>
                        </w:pPr>
                        <w:r>
                          <w:rPr>
                            <w:rFonts w:ascii="Courier New" w:hAnsi="Courier New"/>
                            <w:spacing w:val="-5"/>
                            <w:sz w:val="18"/>
                          </w:rPr>
                          <w:t>...</w:t>
                        </w:r>
                      </w:p>
                      <w:p>
                        <w:pPr>
                          <w:pStyle w:val="Normal"/>
                          <w:spacing w:lineRule="auto" w:line="324" w:before="76" w:after="0"/>
                          <w:ind w:left="1749" w:right="2296" w:hanging="433"/>
                          <w:rPr>
                            <w:rFonts w:ascii="Courier New" w:hAnsi="Courier New"/>
                            <w:b/>
                            <w:b/>
                            <w:sz w:val="18"/>
                          </w:rPr>
                        </w:pPr>
                        <w:r>
                          <w:rPr>
                            <w:rFonts w:ascii="Courier New" w:hAnsi="Courier New"/>
                            <w:b/>
                            <w:sz w:val="18"/>
                          </w:rPr>
                          <w:t>markLocationButton.setOnClickListener</w:t>
                        </w:r>
                        <w:r>
                          <w:rPr>
                            <w:rFonts w:ascii="Courier New" w:hAnsi="Courier New"/>
                            <w:b/>
                            <w:spacing w:val="-29"/>
                            <w:sz w:val="18"/>
                          </w:rPr>
                          <w:t xml:space="preserve"> </w:t>
                        </w:r>
                        <w:r>
                          <w:rPr>
                            <w:rFonts w:ascii="Courier New" w:hAnsi="Courier New"/>
                            <w:b/>
                            <w:sz w:val="18"/>
                          </w:rPr>
                          <w:t>{ if (getHasLocationPermission()) {</w:t>
                        </w:r>
                      </w:p>
                      <w:p>
                        <w:pPr>
                          <w:pStyle w:val="Normal"/>
                          <w:spacing w:before="1" w:after="0"/>
                          <w:ind w:left="2181" w:hanging="0"/>
                          <w:rPr>
                            <w:rFonts w:ascii="Courier New" w:hAnsi="Courier New"/>
                            <w:b/>
                            <w:b/>
                            <w:sz w:val="18"/>
                          </w:rPr>
                        </w:pPr>
                        <w:r>
                          <w:rPr>
                            <w:rFonts w:ascii="Courier New" w:hAnsi="Courier New"/>
                            <w:b/>
                            <w:spacing w:val="-2"/>
                            <w:sz w:val="18"/>
                          </w:rPr>
                          <w:t>markParkedCar()</w:t>
                        </w:r>
                      </w:p>
                      <w:p>
                        <w:pPr>
                          <w:pStyle w:val="Normal"/>
                          <w:spacing w:before="76" w:after="0"/>
                          <w:ind w:left="1749" w:hanging="0"/>
                          <w:rPr>
                            <w:rFonts w:ascii="Courier New" w:hAnsi="Courier New"/>
                            <w:b/>
                            <w:b/>
                            <w:sz w:val="18"/>
                          </w:rPr>
                        </w:pPr>
                        <w:r>
                          <w:rPr>
                            <w:rFonts w:ascii="Courier New" w:hAnsi="Courier New"/>
                            <w:b/>
                            <w:sz w:val="18"/>
                          </w:rPr>
                          <w:t>}</w:t>
                        </w:r>
                      </w:p>
                      <w:p>
                        <w:pPr>
                          <w:pStyle w:val="Normal"/>
                          <w:spacing w:before="76" w:after="0"/>
                          <w:ind w:left="1317" w:hanging="0"/>
                          <w:rPr>
                            <w:rFonts w:ascii="Courier New" w:hAnsi="Courier New"/>
                            <w:b/>
                            <w:b/>
                            <w:sz w:val="18"/>
                          </w:rPr>
                        </w:pPr>
                        <w:r>
                          <w:rPr>
                            <w:rFonts w:ascii="Courier New" w:hAnsi="Courier New"/>
                            <w:b/>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7"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ListParagraph"/>
        <w:numPr>
          <w:ilvl w:val="0"/>
          <w:numId w:val="9"/>
        </w:numPr>
        <w:tabs>
          <w:tab w:val="clear" w:pos="720"/>
          <w:tab w:val="left" w:pos="1274" w:leader="none"/>
        </w:tabs>
        <w:ind w:left="1274" w:right="421" w:hanging="360"/>
        <w:jc w:val="left"/>
        <w:rPr>
          <w:sz w:val="20"/>
        </w:rPr>
      </w:pPr>
      <w:r>
        <w:rPr>
          <w:sz w:val="20"/>
        </w:rPr>
        <w:t>Store</w:t>
      </w:r>
      <w:r>
        <w:rPr>
          <w:spacing w:val="-4"/>
          <w:sz w:val="20"/>
        </w:rPr>
        <w:t xml:space="preserve"> </w:t>
      </w:r>
      <w:r>
        <w:rPr>
          <w:sz w:val="20"/>
        </w:rPr>
        <w:t>the</w:t>
      </w:r>
      <w:r>
        <w:rPr>
          <w:spacing w:val="-4"/>
          <w:sz w:val="20"/>
        </w:rPr>
        <w:t xml:space="preserve"> </w:t>
      </w:r>
      <w:r>
        <w:rPr>
          <w:sz w:val="20"/>
        </w:rPr>
        <w:t>selected</w:t>
      </w:r>
      <w:r>
        <w:rPr>
          <w:spacing w:val="-4"/>
          <w:sz w:val="20"/>
        </w:rPr>
        <w:t xml:space="preserve"> </w:t>
      </w:r>
      <w:r>
        <w:rPr>
          <w:sz w:val="20"/>
        </w:rPr>
        <w:t>location</w:t>
      </w:r>
      <w:r>
        <w:rPr>
          <w:spacing w:val="-4"/>
          <w:sz w:val="20"/>
        </w:rPr>
        <w:t xml:space="preserve"> </w:t>
      </w:r>
      <w:r>
        <w:rPr>
          <w:sz w:val="20"/>
        </w:rPr>
        <w:t>in</w:t>
      </w:r>
      <w:r>
        <w:rPr>
          <w:spacing w:val="-5"/>
          <w:sz w:val="20"/>
        </w:rPr>
        <w:t xml:space="preserve"> </w:t>
      </w:r>
      <w:r>
        <w:rPr>
          <w:rFonts w:ascii="Courier New" w:hAnsi="Courier New"/>
          <w:b/>
        </w:rPr>
        <w:t>SharedPreferences</w:t>
      </w:r>
      <w:r>
        <w:rPr>
          <w:sz w:val="20"/>
        </w:rPr>
        <w:t>.</w:t>
      </w:r>
      <w:r>
        <w:rPr>
          <w:spacing w:val="-4"/>
          <w:sz w:val="20"/>
        </w:rPr>
        <w:t xml:space="preserve"> </w:t>
      </w:r>
      <w:r>
        <w:rPr>
          <w:sz w:val="20"/>
        </w:rPr>
        <w:t>This</w:t>
      </w:r>
      <w:r>
        <w:rPr>
          <w:spacing w:val="-5"/>
          <w:sz w:val="20"/>
        </w:rPr>
        <w:t xml:space="preserve"> </w:t>
      </w:r>
      <w:r>
        <w:rPr>
          <w:sz w:val="20"/>
        </w:rPr>
        <w:t>function,</w:t>
      </w:r>
      <w:r>
        <w:rPr>
          <w:spacing w:val="-4"/>
          <w:sz w:val="20"/>
        </w:rPr>
        <w:t xml:space="preserve"> </w:t>
      </w:r>
      <w:r>
        <w:rPr>
          <w:sz w:val="20"/>
        </w:rPr>
        <w:t>placed</w:t>
      </w:r>
      <w:r>
        <w:rPr>
          <w:spacing w:val="-4"/>
          <w:sz w:val="20"/>
        </w:rPr>
        <w:t xml:space="preserve"> </w:t>
      </w:r>
      <w:r>
        <w:rPr>
          <w:sz w:val="20"/>
        </w:rPr>
        <w:t>in your activity, will help:</w:t>
      </w:r>
    </w:p>
    <w:p>
      <w:pPr>
        <w:pStyle w:val="TextBody"/>
        <w:spacing w:before="5" w:after="0"/>
        <w:rPr>
          <w:sz w:val="9"/>
        </w:rPr>
      </w:pPr>
      <w:r>
        <w:rPr>
          <w:sz w:val="9"/>
        </w:rPr>
        <mc:AlternateContent>
          <mc:Choice Requires="wpg">
            <w:drawing>
              <wp:anchor behindDoc="0" distT="635" distB="0" distL="0" distR="4445" simplePos="0" locked="0" layoutInCell="0" allowOverlap="1" relativeHeight="1639" wp14:anchorId="170CFFCD">
                <wp:simplePos x="0" y="0"/>
                <wp:positionH relativeFrom="page">
                  <wp:posOffset>1120140</wp:posOffset>
                </wp:positionH>
                <wp:positionV relativeFrom="paragraph">
                  <wp:posOffset>95885</wp:posOffset>
                </wp:positionV>
                <wp:extent cx="5074920" cy="1108075"/>
                <wp:effectExtent l="0" t="635" r="635" b="0"/>
                <wp:wrapTopAndBottom/>
                <wp:docPr id="685" name="docshapegroup484"/>
                <a:graphic xmlns:a="http://schemas.openxmlformats.org/drawingml/2006/main">
                  <a:graphicData uri="http://schemas.microsoft.com/office/word/2010/wordprocessingGroup">
                    <wpg:wgp>
                      <wpg:cNvGrpSpPr/>
                      <wpg:grpSpPr>
                        <a:xfrm>
                          <a:off x="0" y="0"/>
                          <a:ext cx="5074920" cy="1108080"/>
                          <a:chOff x="0" y="0"/>
                          <a:chExt cx="5074920" cy="1108080"/>
                        </a:xfrm>
                      </wpg:grpSpPr>
                      <wps:wsp>
                        <wps:cNvSpPr/>
                        <wps:spPr>
                          <a:xfrm>
                            <a:off x="0" y="6480"/>
                            <a:ext cx="5074920" cy="1095480"/>
                          </a:xfrm>
                          <a:prstGeom prst="rect">
                            <a:avLst/>
                          </a:prstGeom>
                          <a:solidFill>
                            <a:srgbClr val="f6f6f6"/>
                          </a:solidFill>
                          <a:ln w="0">
                            <a:noFill/>
                          </a:ln>
                        </wps:spPr>
                        <wps:style>
                          <a:lnRef idx="0"/>
                          <a:fillRef idx="0"/>
                          <a:effectRef idx="0"/>
                          <a:fontRef idx="minor"/>
                        </wps:style>
                        <wps:bodyPr/>
                      </wps:wsp>
                      <wps:wsp>
                        <wps:cNvSpPr/>
                        <wps:spPr>
                          <a:xfrm>
                            <a:off x="0" y="0"/>
                            <a:ext cx="5074920" cy="1108080"/>
                          </a:xfrm>
                          <a:custGeom>
                            <a:avLst/>
                            <a:gdLst>
                              <a:gd name="textAreaLeft" fmla="*/ 0 w 2877120"/>
                              <a:gd name="textAreaRight" fmla="*/ 2879280 w 2877120"/>
                              <a:gd name="textAreaTop" fmla="*/ 0 h 628200"/>
                              <a:gd name="textAreaBottom" fmla="*/ 630360 h 628200"/>
                            </a:gdLst>
                            <a:ahLst/>
                            <a:rect l="textAreaLeft" t="textAreaTop" r="textAreaRight" b="textAreaBottom"/>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082520"/>
                          </a:xfrm>
                          <a:prstGeom prst="rect">
                            <a:avLst/>
                          </a:prstGeom>
                          <a:noFill/>
                          <a:ln w="0">
                            <a:noFill/>
                          </a:ln>
                        </wps:spPr>
                        <wps:style>
                          <a:lnRef idx="0"/>
                          <a:fillRef idx="0"/>
                          <a:effectRef idx="0"/>
                          <a:fontRef idx="minor"/>
                        </wps:style>
                        <wps:txbx>
                          <w:txbxContent>
                            <w:p>
                              <w:pPr>
                                <w:pStyle w:val="Normal"/>
                                <w:spacing w:lineRule="auto" w:line="324" w:before="40" w:after="0"/>
                                <w:ind w:left="885" w:hanging="432"/>
                                <w:rPr>
                                  <w:rFonts w:ascii="Courier New" w:hAnsi="Courier New"/>
                                  <w:sz w:val="18"/>
                                </w:rPr>
                              </w:pPr>
                              <w:r>
                                <w:rPr>
                                  <w:rFonts w:ascii="Courier New" w:hAnsi="Courier New"/>
                                  <w:sz w:val="18"/>
                                </w:rPr>
                                <w:t>private fun saveLocation(latLng: LatLng) = getPreferences(MODE_PRIVATE)?.edit()?.apply</w:t>
                              </w:r>
                              <w:r>
                                <w:rPr>
                                  <w:rFonts w:ascii="Courier New" w:hAnsi="Courier New"/>
                                  <w:spacing w:val="-29"/>
                                  <w:sz w:val="18"/>
                                </w:rPr>
                                <w:t xml:space="preserve"> </w:t>
                              </w:r>
                              <w:r>
                                <w:rPr>
                                  <w:rFonts w:ascii="Courier New" w:hAnsi="Courier New"/>
                                  <w:sz w:val="18"/>
                                </w:rPr>
                                <w:t>{</w:t>
                              </w:r>
                            </w:p>
                            <w:p>
                              <w:pPr>
                                <w:pStyle w:val="Normal"/>
                                <w:spacing w:lineRule="auto" w:line="324" w:before="1" w:after="0"/>
                                <w:ind w:left="1317" w:right="840" w:hanging="0"/>
                                <w:rPr>
                                  <w:rFonts w:ascii="Courier New" w:hAnsi="Courier New"/>
                                  <w:sz w:val="18"/>
                                </w:rPr>
                              </w:pPr>
                              <w:r>
                                <w:rPr>
                                  <w:rFonts w:ascii="Courier New" w:hAnsi="Courier New"/>
                                  <w:sz w:val="18"/>
                                </w:rPr>
                                <w:t>putString("latitude", latLng.latitude.toString()) putString("longitude",</w:t>
                              </w:r>
                              <w:r>
                                <w:rPr>
                                  <w:rFonts w:ascii="Courier New" w:hAnsi="Courier New"/>
                                  <w:spacing w:val="-29"/>
                                  <w:sz w:val="18"/>
                                </w:rPr>
                                <w:t xml:space="preserve"> </w:t>
                              </w:r>
                              <w:r>
                                <w:rPr>
                                  <w:rFonts w:ascii="Courier New" w:hAnsi="Courier New"/>
                                  <w:sz w:val="18"/>
                                </w:rPr>
                                <w:t xml:space="preserve">latLng.longitude.toString()) </w:t>
                              </w:r>
                              <w:r>
                                <w:rPr>
                                  <w:rFonts w:ascii="Courier New" w:hAnsi="Courier New"/>
                                  <w:spacing w:val="-2"/>
                                  <w:sz w:val="18"/>
                                </w:rPr>
                                <w:t>apply()</w:t>
                              </w:r>
                            </w:p>
                            <w:p>
                              <w:pPr>
                                <w:pStyle w:val="Normal"/>
                                <w:spacing w:before="2" w:after="0"/>
                                <w:ind w:left="885"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484" style="position:absolute;margin-left:88.2pt;margin-top:7.55pt;width:399.6pt;height:87.25pt" coordorigin="1764,151" coordsize="7992,1745">
                <v:rect id="shape_0" path="m0,0l-2147483645,0l-2147483645,-2147483646l0,-2147483646xe" fillcolor="#f6f6f6" stroked="f" o:allowincell="f" style="position:absolute;left:1764;top:161;width:7991;height:172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71;width:7991;height:1704;mso-wrap-style:square;v-text-anchor:top;mso-position-horizontal-relative:page">
                  <v:fill o:detectmouseclick="t" on="false"/>
                  <v:stroke color="#3465a4" joinstyle="round" endcap="flat"/>
                  <v:textbox>
                    <w:txbxContent>
                      <w:p>
                        <w:pPr>
                          <w:pStyle w:val="Normal"/>
                          <w:spacing w:lineRule="auto" w:line="324" w:before="40" w:after="0"/>
                          <w:ind w:left="885" w:hanging="432"/>
                          <w:rPr>
                            <w:rFonts w:ascii="Courier New" w:hAnsi="Courier New"/>
                            <w:sz w:val="18"/>
                          </w:rPr>
                        </w:pPr>
                        <w:r>
                          <w:rPr>
                            <w:rFonts w:ascii="Courier New" w:hAnsi="Courier New"/>
                            <w:sz w:val="18"/>
                          </w:rPr>
                          <w:t>private fun saveLocation(latLng: LatLng) = getPreferences(MODE_PRIVATE)?.edit()?.apply</w:t>
                        </w:r>
                        <w:r>
                          <w:rPr>
                            <w:rFonts w:ascii="Courier New" w:hAnsi="Courier New"/>
                            <w:spacing w:val="-29"/>
                            <w:sz w:val="18"/>
                          </w:rPr>
                          <w:t xml:space="preserve"> </w:t>
                        </w:r>
                        <w:r>
                          <w:rPr>
                            <w:rFonts w:ascii="Courier New" w:hAnsi="Courier New"/>
                            <w:sz w:val="18"/>
                          </w:rPr>
                          <w:t>{</w:t>
                        </w:r>
                      </w:p>
                      <w:p>
                        <w:pPr>
                          <w:pStyle w:val="Normal"/>
                          <w:spacing w:lineRule="auto" w:line="324" w:before="1" w:after="0"/>
                          <w:ind w:left="1317" w:right="840" w:hanging="0"/>
                          <w:rPr>
                            <w:rFonts w:ascii="Courier New" w:hAnsi="Courier New"/>
                            <w:sz w:val="18"/>
                          </w:rPr>
                        </w:pPr>
                        <w:r>
                          <w:rPr>
                            <w:rFonts w:ascii="Courier New" w:hAnsi="Courier New"/>
                            <w:sz w:val="18"/>
                          </w:rPr>
                          <w:t>putString("latitude", latLng.latitude.toString()) putString("longitude",</w:t>
                        </w:r>
                        <w:r>
                          <w:rPr>
                            <w:rFonts w:ascii="Courier New" w:hAnsi="Courier New"/>
                            <w:spacing w:val="-29"/>
                            <w:sz w:val="18"/>
                          </w:rPr>
                          <w:t xml:space="preserve"> </w:t>
                        </w:r>
                        <w:r>
                          <w:rPr>
                            <w:rFonts w:ascii="Courier New" w:hAnsi="Courier New"/>
                            <w:sz w:val="18"/>
                          </w:rPr>
                          <w:t xml:space="preserve">latLng.longitude.toString()) </w:t>
                        </w:r>
                        <w:r>
                          <w:rPr>
                            <w:rFonts w:ascii="Courier New" w:hAnsi="Courier New"/>
                            <w:spacing w:val="-2"/>
                            <w:sz w:val="18"/>
                          </w:rPr>
                          <w:t>apply()</w:t>
                        </w:r>
                      </w:p>
                      <w:p>
                        <w:pPr>
                          <w:pStyle w:val="Normal"/>
                          <w:spacing w:before="2" w:after="0"/>
                          <w:ind w:left="885"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ListParagraph"/>
        <w:numPr>
          <w:ilvl w:val="0"/>
          <w:numId w:val="9"/>
        </w:numPr>
        <w:tabs>
          <w:tab w:val="clear" w:pos="720"/>
          <w:tab w:val="left" w:pos="1274" w:leader="none"/>
        </w:tabs>
        <w:spacing w:lineRule="auto" w:line="247"/>
        <w:ind w:left="1274" w:right="286" w:hanging="360"/>
        <w:jc w:val="left"/>
        <w:rPr>
          <w:sz w:val="20"/>
        </w:rPr>
      </w:pPr>
      <w:r>
        <w:rPr>
          <w:sz w:val="20"/>
        </w:rPr>
        <w:t>Upon</w:t>
      </w:r>
      <w:r>
        <w:rPr>
          <w:spacing w:val="-3"/>
          <w:sz w:val="20"/>
        </w:rPr>
        <w:t xml:space="preserve"> </w:t>
      </w:r>
      <w:r>
        <w:rPr>
          <w:sz w:val="20"/>
        </w:rPr>
        <w:t>resuming</w:t>
      </w:r>
      <w:r>
        <w:rPr>
          <w:spacing w:val="-4"/>
          <w:sz w:val="20"/>
        </w:rPr>
        <w:t xml:space="preserve"> </w:t>
      </w:r>
      <w:r>
        <w:rPr>
          <w:sz w:val="20"/>
        </w:rPr>
        <w:t>the</w:t>
      </w:r>
      <w:r>
        <w:rPr>
          <w:spacing w:val="-3"/>
          <w:sz w:val="20"/>
        </w:rPr>
        <w:t xml:space="preserve"> </w:t>
      </w:r>
      <w:r>
        <w:rPr>
          <w:sz w:val="20"/>
        </w:rPr>
        <w:t>activity,</w:t>
      </w:r>
      <w:r>
        <w:rPr>
          <w:spacing w:val="-4"/>
          <w:sz w:val="20"/>
        </w:rPr>
        <w:t xml:space="preserve"> </w:t>
      </w:r>
      <w:r>
        <w:rPr>
          <w:sz w:val="20"/>
        </w:rPr>
        <w:t>restore</w:t>
      </w:r>
      <w:r>
        <w:rPr>
          <w:spacing w:val="-4"/>
          <w:sz w:val="20"/>
        </w:rPr>
        <w:t xml:space="preserve"> </w:t>
      </w:r>
      <w:r>
        <w:rPr>
          <w:sz w:val="20"/>
        </w:rPr>
        <w:t>any</w:t>
      </w:r>
      <w:r>
        <w:rPr>
          <w:spacing w:val="-4"/>
          <w:sz w:val="20"/>
        </w:rPr>
        <w:t xml:space="preserve"> </w:t>
      </w:r>
      <w:r>
        <w:rPr>
          <w:sz w:val="20"/>
        </w:rPr>
        <w:t>saved</w:t>
      </w:r>
      <w:r>
        <w:rPr>
          <w:spacing w:val="-3"/>
          <w:sz w:val="20"/>
        </w:rPr>
        <w:t xml:space="preserve"> </w:t>
      </w:r>
      <w:r>
        <w:rPr>
          <w:sz w:val="20"/>
        </w:rPr>
        <w:t>location</w:t>
      </w:r>
      <w:r>
        <w:rPr>
          <w:spacing w:val="-3"/>
          <w:sz w:val="20"/>
        </w:rPr>
        <w:t xml:space="preserve"> </w:t>
      </w:r>
      <w:r>
        <w:rPr>
          <w:sz w:val="20"/>
        </w:rPr>
        <w:t>and</w:t>
      </w:r>
      <w:r>
        <w:rPr>
          <w:spacing w:val="-4"/>
          <w:sz w:val="20"/>
        </w:rPr>
        <w:t xml:space="preserve"> </w:t>
      </w:r>
      <w:r>
        <w:rPr>
          <w:sz w:val="20"/>
        </w:rPr>
        <w:t>place</w:t>
      </w:r>
      <w:r>
        <w:rPr>
          <w:spacing w:val="-3"/>
          <w:sz w:val="20"/>
        </w:rPr>
        <w:t xml:space="preserve"> </w:t>
      </w:r>
      <w:r>
        <w:rPr>
          <w:sz w:val="20"/>
        </w:rPr>
        <w:t>the</w:t>
      </w:r>
      <w:r>
        <w:rPr>
          <w:spacing w:val="-3"/>
          <w:sz w:val="20"/>
        </w:rPr>
        <w:t xml:space="preserve"> </w:t>
      </w:r>
      <w:r>
        <w:rPr>
          <w:sz w:val="20"/>
        </w:rPr>
        <w:t>car</w:t>
      </w:r>
      <w:r>
        <w:rPr>
          <w:spacing w:val="-3"/>
          <w:sz w:val="20"/>
        </w:rPr>
        <w:t xml:space="preserve"> </w:t>
      </w:r>
      <w:r>
        <w:rPr>
          <w:sz w:val="20"/>
        </w:rPr>
        <w:t>icon</w:t>
      </w:r>
      <w:r>
        <w:rPr>
          <w:spacing w:val="-3"/>
          <w:sz w:val="20"/>
        </w:rPr>
        <w:t xml:space="preserve"> </w:t>
      </w:r>
      <w:r>
        <w:rPr>
          <w:sz w:val="20"/>
        </w:rPr>
        <w:t>at that location. You can use this function:</w:t>
      </w:r>
    </w:p>
    <w:p>
      <w:pPr>
        <w:sectPr>
          <w:headerReference w:type="even" r:id="rId234"/>
          <w:headerReference w:type="default" r:id="rId235"/>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9" w:after="0"/>
        <w:rPr>
          <w:sz w:val="8"/>
        </w:rPr>
      </w:pPr>
      <w:r>
        <w:rPr>
          <w:sz w:val="8"/>
        </w:rPr>
        <mc:AlternateContent>
          <mc:Choice Requires="wpg">
            <w:drawing>
              <wp:anchor behindDoc="0" distT="0" distB="635" distL="0" distR="4445" simplePos="0" locked="0" layoutInCell="0" allowOverlap="1" relativeHeight="1641" wp14:anchorId="60C5D5A0">
                <wp:simplePos x="0" y="0"/>
                <wp:positionH relativeFrom="page">
                  <wp:posOffset>1120140</wp:posOffset>
                </wp:positionH>
                <wp:positionV relativeFrom="paragraph">
                  <wp:posOffset>89535</wp:posOffset>
                </wp:positionV>
                <wp:extent cx="5074920" cy="1819275"/>
                <wp:effectExtent l="0" t="635" r="635" b="0"/>
                <wp:wrapTopAndBottom/>
                <wp:docPr id="687" name="docshapegroup488"/>
                <a:graphic xmlns:a="http://schemas.openxmlformats.org/drawingml/2006/main">
                  <a:graphicData uri="http://schemas.microsoft.com/office/word/2010/wordprocessingGroup">
                    <wpg:wgp>
                      <wpg:cNvGrpSpPr/>
                      <wpg:grpSpPr>
                        <a:xfrm>
                          <a:off x="0" y="0"/>
                          <a:ext cx="5074920" cy="1819440"/>
                          <a:chOff x="0" y="0"/>
                          <a:chExt cx="5074920" cy="1819440"/>
                        </a:xfrm>
                      </wpg:grpSpPr>
                      <wps:wsp>
                        <wps:cNvSpPr/>
                        <wps:spPr>
                          <a:xfrm>
                            <a:off x="0" y="6480"/>
                            <a:ext cx="5074920" cy="1806480"/>
                          </a:xfrm>
                          <a:prstGeom prst="rect">
                            <a:avLst/>
                          </a:prstGeom>
                          <a:solidFill>
                            <a:srgbClr val="f6f6f6"/>
                          </a:solidFill>
                          <a:ln w="0">
                            <a:noFill/>
                          </a:ln>
                        </wps:spPr>
                        <wps:style>
                          <a:lnRef idx="0"/>
                          <a:fillRef idx="0"/>
                          <a:effectRef idx="0"/>
                          <a:fontRef idx="minor"/>
                        </wps:style>
                        <wps:bodyPr/>
                      </wps:wsp>
                      <wps:wsp>
                        <wps:cNvSpPr/>
                        <wps:spPr>
                          <a:xfrm>
                            <a:off x="0" y="0"/>
                            <a:ext cx="5074920" cy="1819440"/>
                          </a:xfrm>
                          <a:custGeom>
                            <a:avLst/>
                            <a:gdLst>
                              <a:gd name="textAreaLeft" fmla="*/ 0 w 2877120"/>
                              <a:gd name="textAreaRight" fmla="*/ 2879280 w 2877120"/>
                              <a:gd name="textAreaTop" fmla="*/ 0 h 1031400"/>
                              <a:gd name="textAreaBottom" fmla="*/ 1033560 h 1031400"/>
                            </a:gdLst>
                            <a:ahLst/>
                            <a:rect l="textAreaLeft" t="textAreaTop" r="textAreaRight" b="textAreaBottom"/>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793880"/>
                          </a:xfrm>
                          <a:prstGeom prst="rect">
                            <a:avLst/>
                          </a:prstGeom>
                          <a:noFill/>
                          <a:ln w="0">
                            <a:noFill/>
                          </a:ln>
                        </wps:spPr>
                        <wps:style>
                          <a:lnRef idx="0"/>
                          <a:fillRef idx="0"/>
                          <a:effectRef idx="0"/>
                          <a:fontRef idx="minor"/>
                        </wps:style>
                        <wps:txbx>
                          <w:txbxContent>
                            <w:p>
                              <w:pPr>
                                <w:pStyle w:val="Normal"/>
                                <w:spacing w:lineRule="auto" w:line="324" w:before="40" w:after="0"/>
                                <w:ind w:left="885" w:hanging="432"/>
                                <w:rPr>
                                  <w:rFonts w:ascii="Courier New" w:hAnsi="Courier New"/>
                                  <w:sz w:val="18"/>
                                </w:rPr>
                              </w:pPr>
                              <w:r>
                                <w:rPr>
                                  <w:rFonts w:ascii="Courier New" w:hAnsi="Courier New"/>
                                  <w:sz w:val="18"/>
                                </w:rPr>
                                <w:t>private fun restoreLocation() = getPreferences(Context.MODE_PRIVATE)?.let</w:t>
                              </w:r>
                              <w:r>
                                <w:rPr>
                                  <w:rFonts w:ascii="Courier New" w:hAnsi="Courier New"/>
                                  <w:spacing w:val="-14"/>
                                  <w:sz w:val="18"/>
                                </w:rPr>
                                <w:t xml:space="preserve"> </w:t>
                              </w:r>
                              <w:r>
                                <w:rPr>
                                  <w:rFonts w:ascii="Courier New" w:hAnsi="Courier New"/>
                                  <w:sz w:val="18"/>
                                </w:rPr>
                                <w:t>{</w:t>
                              </w:r>
                              <w:r>
                                <w:rPr>
                                  <w:rFonts w:ascii="Courier New" w:hAnsi="Courier New"/>
                                  <w:spacing w:val="-14"/>
                                  <w:sz w:val="18"/>
                                </w:rPr>
                                <w:t xml:space="preserve"> </w:t>
                              </w:r>
                              <w:r>
                                <w:rPr>
                                  <w:rFonts w:ascii="Courier New" w:hAnsi="Courier New"/>
                                  <w:sz w:val="18"/>
                                </w:rPr>
                                <w:t>sharedPreferences</w:t>
                              </w:r>
                              <w:r>
                                <w:rPr>
                                  <w:rFonts w:ascii="Courier New" w:hAnsi="Courier New"/>
                                  <w:spacing w:val="-14"/>
                                  <w:sz w:val="18"/>
                                </w:rPr>
                                <w:t xml:space="preserve"> </w:t>
                              </w:r>
                              <w:r>
                                <w:rPr>
                                  <w:rFonts w:ascii="Courier New" w:hAnsi="Courier New"/>
                                  <w:sz w:val="18"/>
                                </w:rPr>
                                <w:t>-&gt;</w:t>
                              </w:r>
                            </w:p>
                            <w:p>
                              <w:pPr>
                                <w:pStyle w:val="Normal"/>
                                <w:spacing w:lineRule="auto" w:line="324" w:before="1" w:after="0"/>
                                <w:ind w:left="1749" w:right="1274" w:hanging="432"/>
                                <w:rPr>
                                  <w:rFonts w:ascii="Courier New" w:hAnsi="Courier New"/>
                                  <w:sz w:val="18"/>
                                </w:rPr>
                              </w:pPr>
                              <w:r>
                                <w:rPr>
                                  <w:rFonts w:ascii="Courier New" w:hAnsi="Courier New"/>
                                  <w:sz w:val="18"/>
                                </w:rPr>
                                <w:t>val latitude = sharedPreferences.getString("latitude",</w:t>
                              </w:r>
                              <w:r>
                                <w:rPr>
                                  <w:rFonts w:ascii="Courier New" w:hAnsi="Courier New"/>
                                  <w:spacing w:val="-29"/>
                                  <w:sz w:val="18"/>
                                </w:rPr>
                                <w:t xml:space="preserve"> </w:t>
                              </w:r>
                              <w:r>
                                <w:rPr>
                                  <w:rFonts w:ascii="Courier New" w:hAnsi="Courier New"/>
                                  <w:sz w:val="18"/>
                                </w:rPr>
                                <w:t>null)</w:t>
                              </w:r>
                            </w:p>
                            <w:p>
                              <w:pPr>
                                <w:pStyle w:val="Normal"/>
                                <w:spacing w:lineRule="auto" w:line="324" w:before="2" w:after="0"/>
                                <w:ind w:left="1317" w:right="2784" w:firstLine="432"/>
                                <w:rPr>
                                  <w:rFonts w:ascii="Courier New" w:hAnsi="Courier New"/>
                                  <w:sz w:val="18"/>
                                </w:rPr>
                              </w:pPr>
                              <w:r>
                                <w:rPr>
                                  <w:rFonts w:ascii="Courier New" w:hAnsi="Courier New"/>
                                  <w:sz w:val="18"/>
                                </w:rPr>
                                <w:t>?.toDoubleOrNull()?:</w:t>
                              </w:r>
                              <w:r>
                                <w:rPr>
                                  <w:rFonts w:ascii="Courier New" w:hAnsi="Courier New"/>
                                  <w:spacing w:val="-19"/>
                                  <w:sz w:val="18"/>
                                </w:rPr>
                                <w:t xml:space="preserve"> </w:t>
                              </w:r>
                              <w:r>
                                <w:rPr>
                                  <w:rFonts w:ascii="Courier New" w:hAnsi="Courier New"/>
                                  <w:sz w:val="18"/>
                                </w:rPr>
                                <w:t>return</w:t>
                              </w:r>
                              <w:r>
                                <w:rPr>
                                  <w:rFonts w:ascii="Courier New" w:hAnsi="Courier New"/>
                                  <w:spacing w:val="-19"/>
                                  <w:sz w:val="18"/>
                                </w:rPr>
                                <w:t xml:space="preserve"> </w:t>
                              </w:r>
                              <w:r>
                                <w:rPr>
                                  <w:rFonts w:ascii="Courier New" w:hAnsi="Courier New"/>
                                  <w:sz w:val="18"/>
                                </w:rPr>
                                <w:t>null val longitude =</w:t>
                              </w:r>
                            </w:p>
                            <w:p>
                              <w:pPr>
                                <w:pStyle w:val="Normal"/>
                                <w:spacing w:before="1" w:after="0"/>
                                <w:ind w:left="1749" w:hanging="0"/>
                                <w:rPr>
                                  <w:rFonts w:ascii="Courier New" w:hAnsi="Courier New"/>
                                  <w:sz w:val="18"/>
                                </w:rPr>
                              </w:pPr>
                              <w:r>
                                <w:rPr>
                                  <w:rFonts w:ascii="Courier New" w:hAnsi="Courier New"/>
                                  <w:spacing w:val="-2"/>
                                  <w:sz w:val="18"/>
                                </w:rPr>
                                <w:t>sharedPreferences.getString("longitude",</w:t>
                              </w:r>
                              <w:r>
                                <w:rPr>
                                  <w:rFonts w:ascii="Courier New" w:hAnsi="Courier New"/>
                                  <w:spacing w:val="38"/>
                                  <w:sz w:val="18"/>
                                </w:rPr>
                                <w:t xml:space="preserve"> </w:t>
                              </w:r>
                              <w:r>
                                <w:rPr>
                                  <w:rFonts w:ascii="Courier New" w:hAnsi="Courier New"/>
                                  <w:spacing w:val="-2"/>
                                  <w:sz w:val="18"/>
                                </w:rPr>
                                <w:t>null)</w:t>
                              </w:r>
                            </w:p>
                            <w:p>
                              <w:pPr>
                                <w:pStyle w:val="Normal"/>
                                <w:spacing w:lineRule="auto" w:line="324" w:before="76" w:after="0"/>
                                <w:ind w:left="1317" w:right="1274" w:firstLine="648"/>
                                <w:rPr>
                                  <w:rFonts w:ascii="Courier New" w:hAnsi="Courier New"/>
                                  <w:sz w:val="18"/>
                                </w:rPr>
                              </w:pPr>
                              <w:r>
                                <w:rPr>
                                  <w:rFonts w:ascii="Courier New" w:hAnsi="Courier New"/>
                                  <w:sz w:val="18"/>
                                </w:rPr>
                                <w:t>?.toDoubleOrNull()?:</w:t>
                              </w:r>
                              <w:r>
                                <w:rPr>
                                  <w:rFonts w:ascii="Courier New" w:hAnsi="Courier New"/>
                                  <w:spacing w:val="-19"/>
                                  <w:sz w:val="18"/>
                                </w:rPr>
                                <w:t xml:space="preserve"> </w:t>
                              </w:r>
                              <w:r>
                                <w:rPr>
                                  <w:rFonts w:ascii="Courier New" w:hAnsi="Courier New"/>
                                  <w:sz w:val="18"/>
                                </w:rPr>
                                <w:t>return</w:t>
                              </w:r>
                              <w:r>
                                <w:rPr>
                                  <w:rFonts w:ascii="Courier New" w:hAnsi="Courier New"/>
                                  <w:spacing w:val="-19"/>
                                  <w:sz w:val="18"/>
                                </w:rPr>
                                <w:t xml:space="preserve"> </w:t>
                              </w:r>
                              <w:r>
                                <w:rPr>
                                  <w:rFonts w:ascii="Courier New" w:hAnsi="Courier New"/>
                                  <w:sz w:val="18"/>
                                </w:rPr>
                                <w:t>null LatLng(latitude, longitude)</w:t>
                              </w:r>
                            </w:p>
                            <w:p>
                              <w:pPr>
                                <w:pStyle w:val="Normal"/>
                                <w:spacing w:before="1" w:after="0"/>
                                <w:ind w:left="885"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488" style="position:absolute;margin-left:88.2pt;margin-top:7.05pt;width:399.6pt;height:143.25pt" coordorigin="1764,141" coordsize="7992,2865">
                <v:rect id="shape_0" path="m0,0l-2147483645,0l-2147483645,-2147483646l0,-2147483646xe" fillcolor="#f6f6f6" stroked="f" o:allowincell="f" style="position:absolute;left:1764;top:151;width:7991;height:284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1;width:7991;height:2824;mso-wrap-style:square;v-text-anchor:top;mso-position-horizontal-relative:page">
                  <v:fill o:detectmouseclick="t" on="false"/>
                  <v:stroke color="#3465a4" joinstyle="round" endcap="flat"/>
                  <v:textbox>
                    <w:txbxContent>
                      <w:p>
                        <w:pPr>
                          <w:pStyle w:val="Normal"/>
                          <w:spacing w:lineRule="auto" w:line="324" w:before="40" w:after="0"/>
                          <w:ind w:left="885" w:hanging="432"/>
                          <w:rPr>
                            <w:rFonts w:ascii="Courier New" w:hAnsi="Courier New"/>
                            <w:sz w:val="18"/>
                          </w:rPr>
                        </w:pPr>
                        <w:r>
                          <w:rPr>
                            <w:rFonts w:ascii="Courier New" w:hAnsi="Courier New"/>
                            <w:sz w:val="18"/>
                          </w:rPr>
                          <w:t>private fun restoreLocation() = getPreferences(Context.MODE_PRIVATE)?.let</w:t>
                        </w:r>
                        <w:r>
                          <w:rPr>
                            <w:rFonts w:ascii="Courier New" w:hAnsi="Courier New"/>
                            <w:spacing w:val="-14"/>
                            <w:sz w:val="18"/>
                          </w:rPr>
                          <w:t xml:space="preserve"> </w:t>
                        </w:r>
                        <w:r>
                          <w:rPr>
                            <w:rFonts w:ascii="Courier New" w:hAnsi="Courier New"/>
                            <w:sz w:val="18"/>
                          </w:rPr>
                          <w:t>{</w:t>
                        </w:r>
                        <w:r>
                          <w:rPr>
                            <w:rFonts w:ascii="Courier New" w:hAnsi="Courier New"/>
                            <w:spacing w:val="-14"/>
                            <w:sz w:val="18"/>
                          </w:rPr>
                          <w:t xml:space="preserve"> </w:t>
                        </w:r>
                        <w:r>
                          <w:rPr>
                            <w:rFonts w:ascii="Courier New" w:hAnsi="Courier New"/>
                            <w:sz w:val="18"/>
                          </w:rPr>
                          <w:t>sharedPreferences</w:t>
                        </w:r>
                        <w:r>
                          <w:rPr>
                            <w:rFonts w:ascii="Courier New" w:hAnsi="Courier New"/>
                            <w:spacing w:val="-14"/>
                            <w:sz w:val="18"/>
                          </w:rPr>
                          <w:t xml:space="preserve"> </w:t>
                        </w:r>
                        <w:r>
                          <w:rPr>
                            <w:rFonts w:ascii="Courier New" w:hAnsi="Courier New"/>
                            <w:sz w:val="18"/>
                          </w:rPr>
                          <w:t>-&gt;</w:t>
                        </w:r>
                      </w:p>
                      <w:p>
                        <w:pPr>
                          <w:pStyle w:val="Normal"/>
                          <w:spacing w:lineRule="auto" w:line="324" w:before="1" w:after="0"/>
                          <w:ind w:left="1749" w:right="1274" w:hanging="432"/>
                          <w:rPr>
                            <w:rFonts w:ascii="Courier New" w:hAnsi="Courier New"/>
                            <w:sz w:val="18"/>
                          </w:rPr>
                        </w:pPr>
                        <w:r>
                          <w:rPr>
                            <w:rFonts w:ascii="Courier New" w:hAnsi="Courier New"/>
                            <w:sz w:val="18"/>
                          </w:rPr>
                          <w:t>val latitude = sharedPreferences.getString("latitude",</w:t>
                        </w:r>
                        <w:r>
                          <w:rPr>
                            <w:rFonts w:ascii="Courier New" w:hAnsi="Courier New"/>
                            <w:spacing w:val="-29"/>
                            <w:sz w:val="18"/>
                          </w:rPr>
                          <w:t xml:space="preserve"> </w:t>
                        </w:r>
                        <w:r>
                          <w:rPr>
                            <w:rFonts w:ascii="Courier New" w:hAnsi="Courier New"/>
                            <w:sz w:val="18"/>
                          </w:rPr>
                          <w:t>null)</w:t>
                        </w:r>
                      </w:p>
                      <w:p>
                        <w:pPr>
                          <w:pStyle w:val="Normal"/>
                          <w:spacing w:lineRule="auto" w:line="324" w:before="2" w:after="0"/>
                          <w:ind w:left="1317" w:right="2784" w:firstLine="432"/>
                          <w:rPr>
                            <w:rFonts w:ascii="Courier New" w:hAnsi="Courier New"/>
                            <w:sz w:val="18"/>
                          </w:rPr>
                        </w:pPr>
                        <w:r>
                          <w:rPr>
                            <w:rFonts w:ascii="Courier New" w:hAnsi="Courier New"/>
                            <w:sz w:val="18"/>
                          </w:rPr>
                          <w:t>?.toDoubleOrNull()?:</w:t>
                        </w:r>
                        <w:r>
                          <w:rPr>
                            <w:rFonts w:ascii="Courier New" w:hAnsi="Courier New"/>
                            <w:spacing w:val="-19"/>
                            <w:sz w:val="18"/>
                          </w:rPr>
                          <w:t xml:space="preserve"> </w:t>
                        </w:r>
                        <w:r>
                          <w:rPr>
                            <w:rFonts w:ascii="Courier New" w:hAnsi="Courier New"/>
                            <w:sz w:val="18"/>
                          </w:rPr>
                          <w:t>return</w:t>
                        </w:r>
                        <w:r>
                          <w:rPr>
                            <w:rFonts w:ascii="Courier New" w:hAnsi="Courier New"/>
                            <w:spacing w:val="-19"/>
                            <w:sz w:val="18"/>
                          </w:rPr>
                          <w:t xml:space="preserve"> </w:t>
                        </w:r>
                        <w:r>
                          <w:rPr>
                            <w:rFonts w:ascii="Courier New" w:hAnsi="Courier New"/>
                            <w:sz w:val="18"/>
                          </w:rPr>
                          <w:t>null val longitude =</w:t>
                        </w:r>
                      </w:p>
                      <w:p>
                        <w:pPr>
                          <w:pStyle w:val="Normal"/>
                          <w:spacing w:before="1" w:after="0"/>
                          <w:ind w:left="1749" w:hanging="0"/>
                          <w:rPr>
                            <w:rFonts w:ascii="Courier New" w:hAnsi="Courier New"/>
                            <w:sz w:val="18"/>
                          </w:rPr>
                        </w:pPr>
                        <w:r>
                          <w:rPr>
                            <w:rFonts w:ascii="Courier New" w:hAnsi="Courier New"/>
                            <w:spacing w:val="-2"/>
                            <w:sz w:val="18"/>
                          </w:rPr>
                          <w:t>sharedPreferences.getString("longitude",</w:t>
                        </w:r>
                        <w:r>
                          <w:rPr>
                            <w:rFonts w:ascii="Courier New" w:hAnsi="Courier New"/>
                            <w:spacing w:val="38"/>
                            <w:sz w:val="18"/>
                          </w:rPr>
                          <w:t xml:space="preserve"> </w:t>
                        </w:r>
                        <w:r>
                          <w:rPr>
                            <w:rFonts w:ascii="Courier New" w:hAnsi="Courier New"/>
                            <w:spacing w:val="-2"/>
                            <w:sz w:val="18"/>
                          </w:rPr>
                          <w:t>null)</w:t>
                        </w:r>
                      </w:p>
                      <w:p>
                        <w:pPr>
                          <w:pStyle w:val="Normal"/>
                          <w:spacing w:lineRule="auto" w:line="324" w:before="76" w:after="0"/>
                          <w:ind w:left="1317" w:right="1274" w:firstLine="648"/>
                          <w:rPr>
                            <w:rFonts w:ascii="Courier New" w:hAnsi="Courier New"/>
                            <w:sz w:val="18"/>
                          </w:rPr>
                        </w:pPr>
                        <w:r>
                          <w:rPr>
                            <w:rFonts w:ascii="Courier New" w:hAnsi="Courier New"/>
                            <w:sz w:val="18"/>
                          </w:rPr>
                          <w:t>?.toDoubleOrNull()?:</w:t>
                        </w:r>
                        <w:r>
                          <w:rPr>
                            <w:rFonts w:ascii="Courier New" w:hAnsi="Courier New"/>
                            <w:spacing w:val="-19"/>
                            <w:sz w:val="18"/>
                          </w:rPr>
                          <w:t xml:space="preserve"> </w:t>
                        </w:r>
                        <w:r>
                          <w:rPr>
                            <w:rFonts w:ascii="Courier New" w:hAnsi="Courier New"/>
                            <w:sz w:val="18"/>
                          </w:rPr>
                          <w:t>return</w:t>
                        </w:r>
                        <w:r>
                          <w:rPr>
                            <w:rFonts w:ascii="Courier New" w:hAnsi="Courier New"/>
                            <w:spacing w:val="-19"/>
                            <w:sz w:val="18"/>
                          </w:rPr>
                          <w:t xml:space="preserve"> </w:t>
                        </w:r>
                        <w:r>
                          <w:rPr>
                            <w:rFonts w:ascii="Courier New" w:hAnsi="Courier New"/>
                            <w:sz w:val="18"/>
                          </w:rPr>
                          <w:t>null LatLng(latitude, longitude)</w:t>
                        </w:r>
                      </w:p>
                      <w:p>
                        <w:pPr>
                          <w:pStyle w:val="Normal"/>
                          <w:spacing w:before="1" w:after="0"/>
                          <w:ind w:left="885"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TextBody"/>
        <w:spacing w:before="12" w:after="0"/>
        <w:rPr>
          <w:sz w:val="7"/>
        </w:rPr>
      </w:pPr>
      <w:r>
        <w:rPr>
          <w:sz w:val="7"/>
        </w:rPr>
      </w:r>
    </w:p>
    <w:p>
      <w:pPr>
        <w:pStyle w:val="ListParagraph"/>
        <w:numPr>
          <w:ilvl w:val="0"/>
          <w:numId w:val="9"/>
        </w:numPr>
        <w:tabs>
          <w:tab w:val="clear" w:pos="720"/>
          <w:tab w:val="left" w:pos="554" w:leader="none"/>
        </w:tabs>
        <w:spacing w:before="101" w:after="0"/>
        <w:ind w:left="554" w:hanging="360"/>
        <w:jc w:val="left"/>
        <w:rPr>
          <w:sz w:val="20"/>
        </w:rPr>
      </w:pPr>
      <w:r>
        <w:rPr>
          <w:sz w:val="20"/>
        </w:rPr>
        <w:t>Call</w:t>
      </w:r>
      <w:r>
        <w:rPr>
          <w:spacing w:val="-13"/>
          <w:sz w:val="20"/>
        </w:rPr>
        <w:t xml:space="preserve"> </w:t>
      </w:r>
      <w:r>
        <w:rPr>
          <w:rFonts w:ascii="Courier New" w:hAnsi="Courier New"/>
          <w:b/>
        </w:rPr>
        <w:t>restoreLocation</w:t>
      </w:r>
      <w:r>
        <w:rPr>
          <w:rFonts w:ascii="Courier New" w:hAnsi="Courier New"/>
          <w:b/>
          <w:spacing w:val="-80"/>
        </w:rPr>
        <w:t xml:space="preserve"> </w:t>
      </w:r>
      <w:r>
        <w:rPr>
          <w:sz w:val="20"/>
        </w:rPr>
        <w:t>from</w:t>
      </w:r>
      <w:r>
        <w:rPr>
          <w:spacing w:val="-13"/>
          <w:sz w:val="20"/>
        </w:rPr>
        <w:t xml:space="preserve"> </w:t>
      </w:r>
      <w:r>
        <w:rPr>
          <w:rFonts w:ascii="Courier New" w:hAnsi="Courier New"/>
          <w:b/>
        </w:rPr>
        <w:t>onMapReady(GoogleMap)</w:t>
      </w:r>
      <w:r>
        <w:rPr>
          <w:rFonts w:ascii="Courier New" w:hAnsi="Courier New"/>
          <w:b/>
          <w:spacing w:val="-80"/>
        </w:rPr>
        <w:t xml:space="preserve"> </w:t>
      </w:r>
      <w:r>
        <w:rPr>
          <w:sz w:val="20"/>
        </w:rPr>
        <w:t>to</w:t>
      </w:r>
      <w:r>
        <w:rPr>
          <w:spacing w:val="-6"/>
          <w:sz w:val="20"/>
        </w:rPr>
        <w:t xml:space="preserve"> </w:t>
      </w:r>
      <w:r>
        <w:rPr>
          <w:sz w:val="20"/>
        </w:rPr>
        <w:t>make</w:t>
      </w:r>
      <w:r>
        <w:rPr>
          <w:spacing w:val="-7"/>
          <w:sz w:val="20"/>
        </w:rPr>
        <w:t xml:space="preserve"> </w:t>
      </w:r>
      <w:r>
        <w:rPr>
          <w:sz w:val="20"/>
        </w:rPr>
        <w:t>sure</w:t>
      </w:r>
      <w:r>
        <w:rPr>
          <w:spacing w:val="-5"/>
          <w:sz w:val="20"/>
        </w:rPr>
        <w:t xml:space="preserve"> you</w:t>
      </w:r>
    </w:p>
    <w:p>
      <w:pPr>
        <w:pStyle w:val="TextBody"/>
        <w:ind w:left="554" w:hanging="0"/>
        <w:rPr/>
      </w:pPr>
      <w:r>
        <w:rPr/>
        <w:t>have</w:t>
      </w:r>
      <w:r>
        <w:rPr>
          <w:spacing w:val="-4"/>
        </w:rPr>
        <w:t xml:space="preserve"> </w:t>
      </w:r>
      <w:r>
        <w:rPr/>
        <w:t>a</w:t>
      </w:r>
      <w:r>
        <w:rPr>
          <w:spacing w:val="-2"/>
        </w:rPr>
        <w:t xml:space="preserve"> </w:t>
      </w:r>
      <w:r>
        <w:rPr/>
        <w:t>map</w:t>
      </w:r>
      <w:r>
        <w:rPr>
          <w:spacing w:val="-3"/>
        </w:rPr>
        <w:t xml:space="preserve"> </w:t>
      </w:r>
      <w:r>
        <w:rPr/>
        <w:t>to</w:t>
      </w:r>
      <w:r>
        <w:rPr>
          <w:spacing w:val="-1"/>
        </w:rPr>
        <w:t xml:space="preserve"> </w:t>
      </w:r>
      <w:r>
        <w:rPr/>
        <w:t>add</w:t>
      </w:r>
      <w:r>
        <w:rPr>
          <w:spacing w:val="-3"/>
        </w:rPr>
        <w:t xml:space="preserve"> </w:t>
      </w:r>
      <w:r>
        <w:rPr/>
        <w:t>a</w:t>
      </w:r>
      <w:r>
        <w:rPr>
          <w:spacing w:val="-2"/>
        </w:rPr>
        <w:t xml:space="preserve"> </w:t>
      </w:r>
      <w:r>
        <w:rPr/>
        <w:t>marker</w:t>
      </w:r>
      <w:r>
        <w:rPr>
          <w:spacing w:val="-2"/>
        </w:rPr>
        <w:t xml:space="preserve"> </w:t>
      </w:r>
      <w:r>
        <w:rPr>
          <w:spacing w:val="-5"/>
        </w:rPr>
        <w:t>to:</w:t>
      </w:r>
    </w:p>
    <w:p>
      <w:pPr>
        <w:sectPr>
          <w:headerReference w:type="even" r:id="rId236"/>
          <w:headerReference w:type="default" r:id="rId237"/>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4" w:after="0"/>
        <w:rPr>
          <w:sz w:val="9"/>
        </w:rPr>
      </w:pPr>
      <w:r>
        <w:rPr>
          <w:sz w:val="9"/>
        </w:rPr>
        <mc:AlternateContent>
          <mc:Choice Requires="wpg">
            <w:drawing>
              <wp:anchor behindDoc="0" distT="0" distB="635" distL="0" distR="4445" simplePos="0" locked="0" layoutInCell="0" allowOverlap="1" relativeHeight="1643" wp14:anchorId="6622FAC0">
                <wp:simplePos x="0" y="0"/>
                <wp:positionH relativeFrom="page">
                  <wp:posOffset>662940</wp:posOffset>
                </wp:positionH>
                <wp:positionV relativeFrom="paragraph">
                  <wp:posOffset>95250</wp:posOffset>
                </wp:positionV>
                <wp:extent cx="5074920" cy="2176780"/>
                <wp:effectExtent l="0" t="0" r="635" b="0"/>
                <wp:wrapTopAndBottom/>
                <wp:docPr id="695" name="docshapegroup492"/>
                <a:graphic xmlns:a="http://schemas.openxmlformats.org/drawingml/2006/main">
                  <a:graphicData uri="http://schemas.microsoft.com/office/word/2010/wordprocessingGroup">
                    <wpg:wgp>
                      <wpg:cNvGrpSpPr/>
                      <wpg:grpSpPr>
                        <a:xfrm>
                          <a:off x="0" y="0"/>
                          <a:ext cx="5074920" cy="2176920"/>
                          <a:chOff x="0" y="0"/>
                          <a:chExt cx="5074920" cy="2176920"/>
                        </a:xfrm>
                      </wpg:grpSpPr>
                      <wps:wsp>
                        <wps:cNvSpPr/>
                        <wps:spPr>
                          <a:xfrm>
                            <a:off x="0" y="6480"/>
                            <a:ext cx="5074920" cy="2163960"/>
                          </a:xfrm>
                          <a:prstGeom prst="rect">
                            <a:avLst/>
                          </a:prstGeom>
                          <a:solidFill>
                            <a:srgbClr val="f6f6f6"/>
                          </a:solidFill>
                          <a:ln w="0">
                            <a:noFill/>
                          </a:ln>
                        </wps:spPr>
                        <wps:style>
                          <a:lnRef idx="0"/>
                          <a:fillRef idx="0"/>
                          <a:effectRef idx="0"/>
                          <a:fontRef idx="minor"/>
                        </wps:style>
                        <wps:bodyPr/>
                      </wps:wsp>
                      <wps:wsp>
                        <wps:cNvSpPr/>
                        <wps:spPr>
                          <a:xfrm>
                            <a:off x="0" y="0"/>
                            <a:ext cx="5074920" cy="2176920"/>
                          </a:xfrm>
                          <a:custGeom>
                            <a:avLst/>
                            <a:gdLst>
                              <a:gd name="textAreaLeft" fmla="*/ 0 w 2877120"/>
                              <a:gd name="textAreaRight" fmla="*/ 2879280 w 2877120"/>
                              <a:gd name="textAreaTop" fmla="*/ 0 h 1234080"/>
                              <a:gd name="textAreaBottom" fmla="*/ 1236240 h 1234080"/>
                            </a:gdLst>
                            <a:ahLst/>
                            <a:rect l="textAreaLeft" t="textAreaTop" r="textAreaRight" b="textAreaBottom"/>
                            <a:pathLst>
                              <a:path w="7992" h="3428">
                                <a:moveTo>
                                  <a:pt x="7992" y="3407"/>
                                </a:moveTo>
                                <a:lnTo>
                                  <a:pt x="0" y="3407"/>
                                </a:lnTo>
                                <a:lnTo>
                                  <a:pt x="0" y="3427"/>
                                </a:lnTo>
                                <a:lnTo>
                                  <a:pt x="7992" y="3427"/>
                                </a:lnTo>
                                <a:lnTo>
                                  <a:pt x="7992" y="3407"/>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215136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override</w:t>
                              </w:r>
                              <w:r>
                                <w:rPr>
                                  <w:rFonts w:ascii="Courier New" w:hAnsi="Courier New"/>
                                  <w:spacing w:val="-11"/>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onMapReady(googleMap:</w:t>
                              </w:r>
                              <w:r>
                                <w:rPr>
                                  <w:rFonts w:ascii="Courier New" w:hAnsi="Courier New"/>
                                  <w:spacing w:val="-11"/>
                                  <w:sz w:val="18"/>
                                </w:rPr>
                                <w:t xml:space="preserve"> </w:t>
                              </w:r>
                              <w:r>
                                <w:rPr>
                                  <w:rFonts w:ascii="Courier New" w:hAnsi="Courier New"/>
                                  <w:sz w:val="18"/>
                                </w:rPr>
                                <w:t>GoogleMap)</w:t>
                              </w:r>
                              <w:r>
                                <w:rPr>
                                  <w:rFonts w:ascii="Courier New" w:hAnsi="Courier New"/>
                                  <w:spacing w:val="-10"/>
                                  <w:sz w:val="18"/>
                                </w:rPr>
                                <w:t xml:space="preserve"> {</w:t>
                              </w:r>
                            </w:p>
                            <w:p>
                              <w:pPr>
                                <w:pStyle w:val="Normal"/>
                                <w:spacing w:before="76" w:after="0"/>
                                <w:ind w:left="885" w:hanging="0"/>
                                <w:rPr>
                                  <w:rFonts w:ascii="Courier New" w:hAnsi="Courier New"/>
                                  <w:b/>
                                  <w:b/>
                                  <w:sz w:val="18"/>
                                </w:rPr>
                              </w:pPr>
                              <w:r>
                                <w:rPr>
                                  <w:rFonts w:ascii="Courier New" w:hAnsi="Courier New"/>
                                  <w:b/>
                                  <w:spacing w:val="-5"/>
                                  <w:sz w:val="18"/>
                                </w:rPr>
                                <w:t>...</w:t>
                              </w:r>
                            </w:p>
                            <w:p>
                              <w:pPr>
                                <w:pStyle w:val="Normal"/>
                                <w:rPr>
                                  <w:rFonts w:ascii="Courier New" w:hAnsi="Courier New"/>
                                  <w:b/>
                                  <w:b/>
                                  <w:sz w:val="20"/>
                                </w:rPr>
                              </w:pPr>
                              <w:r>
                                <w:rPr>
                                  <w:rFonts w:ascii="Courier New" w:hAnsi="Courier New"/>
                                  <w:b/>
                                  <w:sz w:val="20"/>
                                </w:rPr>
                              </w:r>
                            </w:p>
                            <w:p>
                              <w:pPr>
                                <w:pStyle w:val="Normal"/>
                                <w:spacing w:before="130" w:after="0"/>
                                <w:ind w:left="885" w:hanging="0"/>
                                <w:rPr>
                                  <w:rFonts w:ascii="Courier New" w:hAnsi="Courier New"/>
                                  <w:b/>
                                  <w:b/>
                                  <w:sz w:val="18"/>
                                </w:rPr>
                              </w:pPr>
                              <w:r>
                                <w:rPr>
                                  <w:rFonts w:ascii="Courier New" w:hAnsi="Courier New"/>
                                  <w:b/>
                                  <w:sz w:val="18"/>
                                </w:rPr>
                                <w:t>restoreLocation()?.let</w:t>
                              </w:r>
                              <w:r>
                                <w:rPr>
                                  <w:rFonts w:ascii="Courier New" w:hAnsi="Courier New"/>
                                  <w:b/>
                                  <w:spacing w:val="-12"/>
                                  <w:sz w:val="18"/>
                                </w:rPr>
                                <w:t xml:space="preserve"> </w:t>
                              </w:r>
                              <w:r>
                                <w:rPr>
                                  <w:rFonts w:ascii="Courier New" w:hAnsi="Courier New"/>
                                  <w:b/>
                                  <w:sz w:val="18"/>
                                </w:rPr>
                                <w:t>{</w:t>
                              </w:r>
                              <w:r>
                                <w:rPr>
                                  <w:rFonts w:ascii="Courier New" w:hAnsi="Courier New"/>
                                  <w:b/>
                                  <w:spacing w:val="-12"/>
                                  <w:sz w:val="18"/>
                                </w:rPr>
                                <w:t xml:space="preserve"> </w:t>
                              </w:r>
                              <w:r>
                                <w:rPr>
                                  <w:rFonts w:ascii="Courier New" w:hAnsi="Courier New"/>
                                  <w:b/>
                                  <w:sz w:val="18"/>
                                </w:rPr>
                                <w:t>userLocation</w:t>
                              </w:r>
                              <w:r>
                                <w:rPr>
                                  <w:rFonts w:ascii="Courier New" w:hAnsi="Courier New"/>
                                  <w:b/>
                                  <w:spacing w:val="-12"/>
                                  <w:sz w:val="18"/>
                                </w:rPr>
                                <w:t xml:space="preserve"> </w:t>
                              </w:r>
                              <w:r>
                                <w:rPr>
                                  <w:rFonts w:ascii="Courier New" w:hAnsi="Courier New"/>
                                  <w:b/>
                                  <w:sz w:val="18"/>
                                </w:rPr>
                                <w:t>-</w:t>
                              </w:r>
                              <w:r>
                                <w:rPr>
                                  <w:rFonts w:ascii="Courier New" w:hAnsi="Courier New"/>
                                  <w:b/>
                                  <w:spacing w:val="-10"/>
                                  <w:sz w:val="18"/>
                                </w:rPr>
                                <w:t>&gt;</w:t>
                              </w:r>
                            </w:p>
                            <w:p>
                              <w:pPr>
                                <w:pStyle w:val="Normal"/>
                                <w:spacing w:lineRule="auto" w:line="324" w:before="76" w:after="0"/>
                                <w:ind w:left="1749" w:right="2128" w:hanging="432"/>
                                <w:rPr>
                                  <w:rFonts w:ascii="Courier New" w:hAnsi="Courier New"/>
                                  <w:b/>
                                  <w:b/>
                                  <w:sz w:val="18"/>
                                </w:rPr>
                              </w:pPr>
                              <w:r>
                                <w:rPr>
                                  <w:rFonts w:ascii="Courier New" w:hAnsi="Courier New"/>
                                  <w:b/>
                                  <w:sz w:val="18"/>
                                </w:rPr>
                                <w:t>carMarker</w:t>
                              </w:r>
                              <w:r>
                                <w:rPr>
                                  <w:rFonts w:ascii="Courier New" w:hAnsi="Courier New"/>
                                  <w:b/>
                                  <w:spacing w:val="-19"/>
                                  <w:sz w:val="18"/>
                                </w:rPr>
                                <w:t xml:space="preserve"> </w:t>
                              </w:r>
                              <w:r>
                                <w:rPr>
                                  <w:rFonts w:ascii="Courier New" w:hAnsi="Courier New"/>
                                  <w:b/>
                                  <w:sz w:val="18"/>
                                </w:rPr>
                                <w:t>=</w:t>
                              </w:r>
                              <w:r>
                                <w:rPr>
                                  <w:rFonts w:ascii="Courier New" w:hAnsi="Courier New"/>
                                  <w:b/>
                                  <w:spacing w:val="-19"/>
                                  <w:sz w:val="18"/>
                                </w:rPr>
                                <w:t xml:space="preserve"> </w:t>
                              </w:r>
                              <w:r>
                                <w:rPr>
                                  <w:rFonts w:ascii="Courier New" w:hAnsi="Courier New"/>
                                  <w:b/>
                                  <w:sz w:val="18"/>
                                </w:rPr>
                                <w:t xml:space="preserve">addMarkerAtLocation( </w:t>
                              </w:r>
                              <w:r>
                                <w:rPr>
                                  <w:rFonts w:ascii="Courier New" w:hAnsi="Courier New"/>
                                  <w:b/>
                                  <w:spacing w:val="-2"/>
                                  <w:sz w:val="18"/>
                                </w:rPr>
                                <w:t>userLocation,</w:t>
                              </w:r>
                            </w:p>
                            <w:p>
                              <w:pPr>
                                <w:pStyle w:val="Normal"/>
                                <w:spacing w:before="1" w:after="0"/>
                                <w:ind w:left="1749" w:hanging="0"/>
                                <w:rPr>
                                  <w:rFonts w:ascii="Courier New" w:hAnsi="Courier New"/>
                                  <w:b/>
                                  <w:b/>
                                  <w:sz w:val="18"/>
                                </w:rPr>
                              </w:pPr>
                              <w:r>
                                <w:rPr>
                                  <w:rFonts w:ascii="Courier New" w:hAnsi="Courier New"/>
                                  <w:b/>
                                  <w:sz w:val="18"/>
                                </w:rPr>
                                <w:t>"Your</w:t>
                              </w:r>
                              <w:r>
                                <w:rPr>
                                  <w:rFonts w:ascii="Courier New" w:hAnsi="Courier New"/>
                                  <w:b/>
                                  <w:spacing w:val="-5"/>
                                  <w:sz w:val="18"/>
                                </w:rPr>
                                <w:t xml:space="preserve"> </w:t>
                              </w:r>
                              <w:r>
                                <w:rPr>
                                  <w:rFonts w:ascii="Courier New" w:hAnsi="Courier New"/>
                                  <w:b/>
                                  <w:sz w:val="18"/>
                                </w:rPr>
                                <w:t>Car",</w:t>
                              </w:r>
                              <w:r>
                                <w:rPr>
                                  <w:rFonts w:ascii="Courier New" w:hAnsi="Courier New"/>
                                  <w:b/>
                                  <w:spacing w:val="-5"/>
                                  <w:sz w:val="18"/>
                                </w:rPr>
                                <w:t xml:space="preserve"> </w:t>
                              </w:r>
                              <w:r>
                                <w:rPr>
                                  <w:rFonts w:ascii="Courier New" w:hAnsi="Courier New"/>
                                  <w:b/>
                                  <w:spacing w:val="-2"/>
                                  <w:sz w:val="18"/>
                                </w:rPr>
                                <w:t>getBitmapDescriptorFromVector</w:t>
                              </w:r>
                            </w:p>
                            <w:p>
                              <w:pPr>
                                <w:pStyle w:val="Normal"/>
                                <w:spacing w:before="76" w:after="0"/>
                                <w:ind w:left="1965" w:hanging="0"/>
                                <w:rPr>
                                  <w:rFonts w:ascii="Courier New" w:hAnsi="Courier New"/>
                                  <w:b/>
                                  <w:b/>
                                  <w:sz w:val="18"/>
                                </w:rPr>
                              </w:pPr>
                              <w:r>
                                <w:rPr>
                                  <w:rFonts w:ascii="Courier New" w:hAnsi="Courier New"/>
                                  <w:b/>
                                  <w:spacing w:val="-2"/>
                                  <w:sz w:val="18"/>
                                </w:rPr>
                                <w:t>(R.drawable.ic_baseline_directions_car_24)</w:t>
                              </w:r>
                            </w:p>
                            <w:p>
                              <w:pPr>
                                <w:pStyle w:val="Normal"/>
                                <w:spacing w:before="76" w:after="0"/>
                                <w:ind w:left="1317" w:hanging="0"/>
                                <w:rPr>
                                  <w:rFonts w:ascii="Courier New" w:hAnsi="Courier New"/>
                                  <w:b/>
                                  <w:b/>
                                  <w:sz w:val="18"/>
                                </w:rPr>
                              </w:pPr>
                              <w:r>
                                <w:rPr>
                                  <w:rFonts w:ascii="Courier New" w:hAnsi="Courier New"/>
                                  <w:b/>
                                  <w:sz w:val="18"/>
                                </w:rPr>
                                <w:t>)</w:t>
                              </w:r>
                            </w:p>
                            <w:p>
                              <w:pPr>
                                <w:pStyle w:val="Normal"/>
                                <w:spacing w:before="76" w:after="0"/>
                                <w:ind w:left="1317" w:hanging="0"/>
                                <w:rPr>
                                  <w:rFonts w:ascii="Courier New" w:hAnsi="Courier New"/>
                                  <w:b/>
                                  <w:b/>
                                  <w:sz w:val="18"/>
                                </w:rPr>
                              </w:pPr>
                              <w:r>
                                <w:rPr>
                                  <w:rFonts w:ascii="Courier New" w:hAnsi="Courier New"/>
                                  <w:b/>
                                  <w:sz w:val="18"/>
                                </w:rPr>
                                <w:t>userMarker</w:t>
                              </w:r>
                              <w:r>
                                <w:rPr>
                                  <w:rFonts w:ascii="Courier New" w:hAnsi="Courier New"/>
                                  <w:b/>
                                  <w:spacing w:val="-17"/>
                                  <w:sz w:val="18"/>
                                </w:rPr>
                                <w:t xml:space="preserve"> </w:t>
                              </w:r>
                              <w:r>
                                <w:rPr>
                                  <w:rFonts w:ascii="Courier New" w:hAnsi="Courier New"/>
                                  <w:b/>
                                  <w:sz w:val="18"/>
                                </w:rPr>
                                <w:t>=</w:t>
                              </w:r>
                              <w:r>
                                <w:rPr>
                                  <w:rFonts w:ascii="Courier New" w:hAnsi="Courier New"/>
                                  <w:b/>
                                  <w:spacing w:val="-15"/>
                                  <w:sz w:val="18"/>
                                </w:rPr>
                                <w:t xml:space="preserve"> </w:t>
                              </w:r>
                              <w:r>
                                <w:rPr>
                                  <w:rFonts w:ascii="Courier New" w:hAnsi="Courier New"/>
                                  <w:b/>
                                  <w:sz w:val="18"/>
                                </w:rPr>
                                <w:t>addMarkerAtLocation(userLocation,</w:t>
                              </w:r>
                              <w:r>
                                <w:rPr>
                                  <w:rFonts w:ascii="Courier New" w:hAnsi="Courier New"/>
                                  <w:b/>
                                  <w:spacing w:val="-14"/>
                                  <w:sz w:val="18"/>
                                </w:rPr>
                                <w:t xml:space="preserve"> </w:t>
                              </w:r>
                              <w:r>
                                <w:rPr>
                                  <w:rFonts w:ascii="Courier New" w:hAnsi="Courier New"/>
                                  <w:b/>
                                  <w:spacing w:val="-2"/>
                                  <w:sz w:val="18"/>
                                </w:rPr>
                                <w:t>"You")</w:t>
                              </w:r>
                            </w:p>
                            <w:p>
                              <w:pPr>
                                <w:pStyle w:val="Normal"/>
                                <w:spacing w:before="77" w:after="0"/>
                                <w:ind w:left="885" w:hanging="0"/>
                                <w:rPr>
                                  <w:rFonts w:ascii="Courier New" w:hAnsi="Courier New"/>
                                  <w:b/>
                                  <w:b/>
                                  <w:sz w:val="18"/>
                                </w:rPr>
                              </w:pPr>
                              <w:r>
                                <w:rPr>
                                  <w:rFonts w:ascii="Courier New" w:hAnsi="Courier New"/>
                                  <w:b/>
                                  <w:sz w:val="18"/>
                                </w:rPr>
                                <w:t>}</w:t>
                              </w:r>
                            </w:p>
                            <w:p>
                              <w:pPr>
                                <w:pStyle w:val="Normal"/>
                                <w:spacing w:before="76" w:after="0"/>
                                <w:ind w:left="453" w:hanging="0"/>
                                <w:rPr>
                                  <w:rFonts w:ascii="Courier New" w:hAnsi="Courier New"/>
                                  <w:b/>
                                  <w:b/>
                                  <w:sz w:val="18"/>
                                </w:rPr>
                              </w:pPr>
                              <w:r>
                                <w:rPr>
                                  <w:rFonts w:ascii="Courier New" w:hAnsi="Courier New"/>
                                  <w:b/>
                                  <w:sz w:val="18"/>
                                </w:rPr>
                                <w:t>}</w:t>
                              </w:r>
                            </w:p>
                          </w:txbxContent>
                        </wps:txbx>
                        <wps:bodyPr lIns="0" rIns="0" tIns="0" bIns="0" anchor="t">
                          <a:noAutofit/>
                        </wps:bodyPr>
                      </wps:wsp>
                    </wpg:wgp>
                  </a:graphicData>
                </a:graphic>
              </wp:anchor>
            </w:drawing>
          </mc:Choice>
          <mc:Fallback>
            <w:pict>
              <v:group id="shape_0" alt="docshapegroup492" style="position:absolute;margin-left:52.2pt;margin-top:7.5pt;width:399.6pt;height:171.4pt" coordorigin="1044,150" coordsize="7992,3428">
                <v:rect id="shape_0" path="m0,0l-2147483645,0l-2147483645,-2147483646l0,-2147483646xe" fillcolor="#f6f6f6" stroked="f" o:allowincell="f" style="position:absolute;left:1044;top:160;width:7991;height:3407;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70;width:7991;height:3387;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override</w:t>
                        </w:r>
                        <w:r>
                          <w:rPr>
                            <w:rFonts w:ascii="Courier New" w:hAnsi="Courier New"/>
                            <w:spacing w:val="-11"/>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onMapReady(googleMap:</w:t>
                        </w:r>
                        <w:r>
                          <w:rPr>
                            <w:rFonts w:ascii="Courier New" w:hAnsi="Courier New"/>
                            <w:spacing w:val="-11"/>
                            <w:sz w:val="18"/>
                          </w:rPr>
                          <w:t xml:space="preserve"> </w:t>
                        </w:r>
                        <w:r>
                          <w:rPr>
                            <w:rFonts w:ascii="Courier New" w:hAnsi="Courier New"/>
                            <w:sz w:val="18"/>
                          </w:rPr>
                          <w:t>GoogleMap)</w:t>
                        </w:r>
                        <w:r>
                          <w:rPr>
                            <w:rFonts w:ascii="Courier New" w:hAnsi="Courier New"/>
                            <w:spacing w:val="-10"/>
                            <w:sz w:val="18"/>
                          </w:rPr>
                          <w:t xml:space="preserve"> {</w:t>
                        </w:r>
                      </w:p>
                      <w:p>
                        <w:pPr>
                          <w:pStyle w:val="Normal"/>
                          <w:spacing w:before="76" w:after="0"/>
                          <w:ind w:left="885" w:hanging="0"/>
                          <w:rPr>
                            <w:rFonts w:ascii="Courier New" w:hAnsi="Courier New"/>
                            <w:b/>
                            <w:b/>
                            <w:sz w:val="18"/>
                          </w:rPr>
                        </w:pPr>
                        <w:r>
                          <w:rPr>
                            <w:rFonts w:ascii="Courier New" w:hAnsi="Courier New"/>
                            <w:b/>
                            <w:spacing w:val="-5"/>
                            <w:sz w:val="18"/>
                          </w:rPr>
                          <w:t>...</w:t>
                        </w:r>
                      </w:p>
                      <w:p>
                        <w:pPr>
                          <w:pStyle w:val="Normal"/>
                          <w:rPr>
                            <w:rFonts w:ascii="Courier New" w:hAnsi="Courier New"/>
                            <w:b/>
                            <w:b/>
                            <w:sz w:val="20"/>
                          </w:rPr>
                        </w:pPr>
                        <w:r>
                          <w:rPr>
                            <w:rFonts w:ascii="Courier New" w:hAnsi="Courier New"/>
                            <w:b/>
                            <w:sz w:val="20"/>
                          </w:rPr>
                        </w:r>
                      </w:p>
                      <w:p>
                        <w:pPr>
                          <w:pStyle w:val="Normal"/>
                          <w:spacing w:before="130" w:after="0"/>
                          <w:ind w:left="885" w:hanging="0"/>
                          <w:rPr>
                            <w:rFonts w:ascii="Courier New" w:hAnsi="Courier New"/>
                            <w:b/>
                            <w:b/>
                            <w:sz w:val="18"/>
                          </w:rPr>
                        </w:pPr>
                        <w:r>
                          <w:rPr>
                            <w:rFonts w:ascii="Courier New" w:hAnsi="Courier New"/>
                            <w:b/>
                            <w:sz w:val="18"/>
                          </w:rPr>
                          <w:t>restoreLocation()?.let</w:t>
                        </w:r>
                        <w:r>
                          <w:rPr>
                            <w:rFonts w:ascii="Courier New" w:hAnsi="Courier New"/>
                            <w:b/>
                            <w:spacing w:val="-12"/>
                            <w:sz w:val="18"/>
                          </w:rPr>
                          <w:t xml:space="preserve"> </w:t>
                        </w:r>
                        <w:r>
                          <w:rPr>
                            <w:rFonts w:ascii="Courier New" w:hAnsi="Courier New"/>
                            <w:b/>
                            <w:sz w:val="18"/>
                          </w:rPr>
                          <w:t>{</w:t>
                        </w:r>
                        <w:r>
                          <w:rPr>
                            <w:rFonts w:ascii="Courier New" w:hAnsi="Courier New"/>
                            <w:b/>
                            <w:spacing w:val="-12"/>
                            <w:sz w:val="18"/>
                          </w:rPr>
                          <w:t xml:space="preserve"> </w:t>
                        </w:r>
                        <w:r>
                          <w:rPr>
                            <w:rFonts w:ascii="Courier New" w:hAnsi="Courier New"/>
                            <w:b/>
                            <w:sz w:val="18"/>
                          </w:rPr>
                          <w:t>userLocation</w:t>
                        </w:r>
                        <w:r>
                          <w:rPr>
                            <w:rFonts w:ascii="Courier New" w:hAnsi="Courier New"/>
                            <w:b/>
                            <w:spacing w:val="-12"/>
                            <w:sz w:val="18"/>
                          </w:rPr>
                          <w:t xml:space="preserve"> </w:t>
                        </w:r>
                        <w:r>
                          <w:rPr>
                            <w:rFonts w:ascii="Courier New" w:hAnsi="Courier New"/>
                            <w:b/>
                            <w:sz w:val="18"/>
                          </w:rPr>
                          <w:t>-</w:t>
                        </w:r>
                        <w:r>
                          <w:rPr>
                            <w:rFonts w:ascii="Courier New" w:hAnsi="Courier New"/>
                            <w:b/>
                            <w:spacing w:val="-10"/>
                            <w:sz w:val="18"/>
                          </w:rPr>
                          <w:t>&gt;</w:t>
                        </w:r>
                      </w:p>
                      <w:p>
                        <w:pPr>
                          <w:pStyle w:val="Normal"/>
                          <w:spacing w:lineRule="auto" w:line="324" w:before="76" w:after="0"/>
                          <w:ind w:left="1749" w:right="2128" w:hanging="432"/>
                          <w:rPr>
                            <w:rFonts w:ascii="Courier New" w:hAnsi="Courier New"/>
                            <w:b/>
                            <w:b/>
                            <w:sz w:val="18"/>
                          </w:rPr>
                        </w:pPr>
                        <w:r>
                          <w:rPr>
                            <w:rFonts w:ascii="Courier New" w:hAnsi="Courier New"/>
                            <w:b/>
                            <w:sz w:val="18"/>
                          </w:rPr>
                          <w:t>carMarker</w:t>
                        </w:r>
                        <w:r>
                          <w:rPr>
                            <w:rFonts w:ascii="Courier New" w:hAnsi="Courier New"/>
                            <w:b/>
                            <w:spacing w:val="-19"/>
                            <w:sz w:val="18"/>
                          </w:rPr>
                          <w:t xml:space="preserve"> </w:t>
                        </w:r>
                        <w:r>
                          <w:rPr>
                            <w:rFonts w:ascii="Courier New" w:hAnsi="Courier New"/>
                            <w:b/>
                            <w:sz w:val="18"/>
                          </w:rPr>
                          <w:t>=</w:t>
                        </w:r>
                        <w:r>
                          <w:rPr>
                            <w:rFonts w:ascii="Courier New" w:hAnsi="Courier New"/>
                            <w:b/>
                            <w:spacing w:val="-19"/>
                            <w:sz w:val="18"/>
                          </w:rPr>
                          <w:t xml:space="preserve"> </w:t>
                        </w:r>
                        <w:r>
                          <w:rPr>
                            <w:rFonts w:ascii="Courier New" w:hAnsi="Courier New"/>
                            <w:b/>
                            <w:sz w:val="18"/>
                          </w:rPr>
                          <w:t xml:space="preserve">addMarkerAtLocation( </w:t>
                        </w:r>
                        <w:r>
                          <w:rPr>
                            <w:rFonts w:ascii="Courier New" w:hAnsi="Courier New"/>
                            <w:b/>
                            <w:spacing w:val="-2"/>
                            <w:sz w:val="18"/>
                          </w:rPr>
                          <w:t>userLocation,</w:t>
                        </w:r>
                      </w:p>
                      <w:p>
                        <w:pPr>
                          <w:pStyle w:val="Normal"/>
                          <w:spacing w:before="1" w:after="0"/>
                          <w:ind w:left="1749" w:hanging="0"/>
                          <w:rPr>
                            <w:rFonts w:ascii="Courier New" w:hAnsi="Courier New"/>
                            <w:b/>
                            <w:b/>
                            <w:sz w:val="18"/>
                          </w:rPr>
                        </w:pPr>
                        <w:r>
                          <w:rPr>
                            <w:rFonts w:ascii="Courier New" w:hAnsi="Courier New"/>
                            <w:b/>
                            <w:sz w:val="18"/>
                          </w:rPr>
                          <w:t>"Your</w:t>
                        </w:r>
                        <w:r>
                          <w:rPr>
                            <w:rFonts w:ascii="Courier New" w:hAnsi="Courier New"/>
                            <w:b/>
                            <w:spacing w:val="-5"/>
                            <w:sz w:val="18"/>
                          </w:rPr>
                          <w:t xml:space="preserve"> </w:t>
                        </w:r>
                        <w:r>
                          <w:rPr>
                            <w:rFonts w:ascii="Courier New" w:hAnsi="Courier New"/>
                            <w:b/>
                            <w:sz w:val="18"/>
                          </w:rPr>
                          <w:t>Car",</w:t>
                        </w:r>
                        <w:r>
                          <w:rPr>
                            <w:rFonts w:ascii="Courier New" w:hAnsi="Courier New"/>
                            <w:b/>
                            <w:spacing w:val="-5"/>
                            <w:sz w:val="18"/>
                          </w:rPr>
                          <w:t xml:space="preserve"> </w:t>
                        </w:r>
                        <w:r>
                          <w:rPr>
                            <w:rFonts w:ascii="Courier New" w:hAnsi="Courier New"/>
                            <w:b/>
                            <w:spacing w:val="-2"/>
                            <w:sz w:val="18"/>
                          </w:rPr>
                          <w:t>getBitmapDescriptorFromVector</w:t>
                        </w:r>
                      </w:p>
                      <w:p>
                        <w:pPr>
                          <w:pStyle w:val="Normal"/>
                          <w:spacing w:before="76" w:after="0"/>
                          <w:ind w:left="1965" w:hanging="0"/>
                          <w:rPr>
                            <w:rFonts w:ascii="Courier New" w:hAnsi="Courier New"/>
                            <w:b/>
                            <w:b/>
                            <w:sz w:val="18"/>
                          </w:rPr>
                        </w:pPr>
                        <w:r>
                          <w:rPr>
                            <w:rFonts w:ascii="Courier New" w:hAnsi="Courier New"/>
                            <w:b/>
                            <w:spacing w:val="-2"/>
                            <w:sz w:val="18"/>
                          </w:rPr>
                          <w:t>(R.drawable.ic_baseline_directions_car_24)</w:t>
                        </w:r>
                      </w:p>
                      <w:p>
                        <w:pPr>
                          <w:pStyle w:val="Normal"/>
                          <w:spacing w:before="76" w:after="0"/>
                          <w:ind w:left="1317" w:hanging="0"/>
                          <w:rPr>
                            <w:rFonts w:ascii="Courier New" w:hAnsi="Courier New"/>
                            <w:b/>
                            <w:b/>
                            <w:sz w:val="18"/>
                          </w:rPr>
                        </w:pPr>
                        <w:r>
                          <w:rPr>
                            <w:rFonts w:ascii="Courier New" w:hAnsi="Courier New"/>
                            <w:b/>
                            <w:sz w:val="18"/>
                          </w:rPr>
                          <w:t>)</w:t>
                        </w:r>
                      </w:p>
                      <w:p>
                        <w:pPr>
                          <w:pStyle w:val="Normal"/>
                          <w:spacing w:before="76" w:after="0"/>
                          <w:ind w:left="1317" w:hanging="0"/>
                          <w:rPr>
                            <w:rFonts w:ascii="Courier New" w:hAnsi="Courier New"/>
                            <w:b/>
                            <w:b/>
                            <w:sz w:val="18"/>
                          </w:rPr>
                        </w:pPr>
                        <w:r>
                          <w:rPr>
                            <w:rFonts w:ascii="Courier New" w:hAnsi="Courier New"/>
                            <w:b/>
                            <w:sz w:val="18"/>
                          </w:rPr>
                          <w:t>userMarker</w:t>
                        </w:r>
                        <w:r>
                          <w:rPr>
                            <w:rFonts w:ascii="Courier New" w:hAnsi="Courier New"/>
                            <w:b/>
                            <w:spacing w:val="-17"/>
                            <w:sz w:val="18"/>
                          </w:rPr>
                          <w:t xml:space="preserve"> </w:t>
                        </w:r>
                        <w:r>
                          <w:rPr>
                            <w:rFonts w:ascii="Courier New" w:hAnsi="Courier New"/>
                            <w:b/>
                            <w:sz w:val="18"/>
                          </w:rPr>
                          <w:t>=</w:t>
                        </w:r>
                        <w:r>
                          <w:rPr>
                            <w:rFonts w:ascii="Courier New" w:hAnsi="Courier New"/>
                            <w:b/>
                            <w:spacing w:val="-15"/>
                            <w:sz w:val="18"/>
                          </w:rPr>
                          <w:t xml:space="preserve"> </w:t>
                        </w:r>
                        <w:r>
                          <w:rPr>
                            <w:rFonts w:ascii="Courier New" w:hAnsi="Courier New"/>
                            <w:b/>
                            <w:sz w:val="18"/>
                          </w:rPr>
                          <w:t>addMarkerAtLocation(userLocation,</w:t>
                        </w:r>
                        <w:r>
                          <w:rPr>
                            <w:rFonts w:ascii="Courier New" w:hAnsi="Courier New"/>
                            <w:b/>
                            <w:spacing w:val="-14"/>
                            <w:sz w:val="18"/>
                          </w:rPr>
                          <w:t xml:space="preserve"> </w:t>
                        </w:r>
                        <w:r>
                          <w:rPr>
                            <w:rFonts w:ascii="Courier New" w:hAnsi="Courier New"/>
                            <w:b/>
                            <w:spacing w:val="-2"/>
                            <w:sz w:val="18"/>
                          </w:rPr>
                          <w:t>"You")</w:t>
                        </w:r>
                      </w:p>
                      <w:p>
                        <w:pPr>
                          <w:pStyle w:val="Normal"/>
                          <w:spacing w:before="77" w:after="0"/>
                          <w:ind w:left="885" w:hanging="0"/>
                          <w:rPr>
                            <w:rFonts w:ascii="Courier New" w:hAnsi="Courier New"/>
                            <w:b/>
                            <w:b/>
                            <w:sz w:val="18"/>
                          </w:rPr>
                        </w:pPr>
                        <w:r>
                          <w:rPr>
                            <w:rFonts w:ascii="Courier New" w:hAnsi="Courier New"/>
                            <w:b/>
                            <w:sz w:val="18"/>
                          </w:rPr>
                          <w:t>}</w:t>
                        </w:r>
                      </w:p>
                      <w:p>
                        <w:pPr>
                          <w:pStyle w:val="Normal"/>
                          <w:spacing w:before="76" w:after="0"/>
                          <w:ind w:left="453" w:hanging="0"/>
                          <w:rPr>
                            <w:rFonts w:ascii="Courier New" w:hAnsi="Courier New"/>
                            <w:b/>
                            <w:b/>
                            <w:sz w:val="18"/>
                          </w:rPr>
                        </w:pPr>
                        <w:r>
                          <w:rPr>
                            <w:rFonts w:ascii="Courier New" w:hAnsi="Courier New"/>
                            <w:b/>
                            <w:sz w:val="18"/>
                          </w:rPr>
                          <w:t>}</w:t>
                        </w:r>
                      </w:p>
                    </w:txbxContent>
                  </v:textbox>
                  <w10:wrap type="topAndBottom"/>
                </v:rect>
              </v:group>
            </w:pict>
          </mc:Fallback>
        </mc:AlternateContent>
      </w:r>
    </w:p>
    <w:p>
      <w:pPr>
        <w:pStyle w:val="Heading1"/>
        <w:rPr/>
      </w:pPr>
      <w:r>
        <w:rPr/>
        <w:t>Chapter</w:t>
      </w:r>
      <w:r>
        <w:rPr>
          <w:spacing w:val="-1"/>
        </w:rPr>
        <w:t xml:space="preserve"> </w:t>
      </w:r>
      <w:r>
        <w:rPr/>
        <w:t>8:</w:t>
      </w:r>
      <w:r>
        <w:rPr>
          <w:spacing w:val="-1"/>
        </w:rPr>
        <w:t xml:space="preserve"> </w:t>
      </w:r>
      <w:r>
        <w:rPr/>
        <w:t>Services,</w:t>
      </w:r>
      <w:r>
        <w:rPr>
          <w:spacing w:val="-1"/>
        </w:rPr>
        <w:t xml:space="preserve"> </w:t>
      </w:r>
      <w:r>
        <w:rPr/>
        <w:t>WorkManager,</w:t>
      </w:r>
      <w:r>
        <w:rPr>
          <w:spacing w:val="-1"/>
        </w:rPr>
        <w:t xml:space="preserve"> </w:t>
      </w:r>
      <w:r>
        <w:rPr/>
        <w:t xml:space="preserve">and </w:t>
      </w:r>
      <w:r>
        <w:rPr>
          <w:spacing w:val="-2"/>
        </w:rPr>
        <w:t>Notifications</w:t>
      </w:r>
    </w:p>
    <w:p>
      <w:pPr>
        <w:pStyle w:val="Heading2"/>
        <w:rPr/>
      </w:pPr>
      <w:r>
        <w:rPr/>
        <w:t xml:space="preserve">Activity 8.01: Reminder to Drink </w:t>
      </w:r>
      <w:r>
        <w:rPr>
          <w:spacing w:val="-2"/>
        </w:rPr>
        <w:t>Water</w:t>
      </w:r>
    </w:p>
    <w:p>
      <w:pPr>
        <w:pStyle w:val="Heading3"/>
        <w:ind w:left="0" w:right="7231" w:hanging="0"/>
        <w:jc w:val="right"/>
        <w:rPr>
          <w:b w:val="false"/>
          <w:b w:val="false"/>
        </w:rPr>
      </w:pPr>
      <w:r>
        <w:rPr>
          <w:spacing w:val="-2"/>
        </w:rPr>
        <w:t>Solution</w:t>
      </w:r>
      <w:r>
        <w:rPr>
          <w:b w:val="false"/>
          <w:spacing w:val="-2"/>
        </w:rPr>
        <w:t>:</w:t>
      </w:r>
    </w:p>
    <w:p>
      <w:pPr>
        <w:pStyle w:val="ListParagraph"/>
        <w:numPr>
          <w:ilvl w:val="1"/>
          <w:numId w:val="9"/>
        </w:numPr>
        <w:tabs>
          <w:tab w:val="clear" w:pos="720"/>
          <w:tab w:val="left" w:pos="1274" w:leader="none"/>
        </w:tabs>
        <w:spacing w:before="148" w:after="0"/>
        <w:jc w:val="left"/>
        <w:rPr>
          <w:sz w:val="20"/>
        </w:rPr>
      </w:pPr>
      <w:r>
        <w:rPr>
          <w:sz w:val="20"/>
        </w:rPr>
        <w:t>Create</w:t>
      </w:r>
      <w:r>
        <w:rPr>
          <w:spacing w:val="-4"/>
          <w:sz w:val="20"/>
        </w:rPr>
        <w:t xml:space="preserve"> </w:t>
      </w:r>
      <w:r>
        <w:rPr>
          <w:sz w:val="20"/>
        </w:rPr>
        <w:t>an</w:t>
      </w:r>
      <w:r>
        <w:rPr>
          <w:spacing w:val="-3"/>
          <w:sz w:val="20"/>
        </w:rPr>
        <w:t xml:space="preserve"> </w:t>
      </w:r>
      <w:r>
        <w:rPr>
          <w:sz w:val="20"/>
        </w:rPr>
        <w:t>empty</w:t>
      </w:r>
      <w:r>
        <w:rPr>
          <w:spacing w:val="-3"/>
          <w:sz w:val="20"/>
        </w:rPr>
        <w:t xml:space="preserve"> </w:t>
      </w:r>
      <w:r>
        <w:rPr>
          <w:rFonts w:ascii="Courier New" w:hAnsi="Courier New"/>
          <w:b/>
        </w:rPr>
        <w:t>Activity</w:t>
      </w:r>
      <w:r>
        <w:rPr>
          <w:rFonts w:ascii="Courier New" w:hAnsi="Courier New"/>
          <w:b/>
          <w:spacing w:val="-80"/>
        </w:rPr>
        <w:t xml:space="preserve"> </w:t>
      </w:r>
      <w:r>
        <w:rPr>
          <w:sz w:val="20"/>
        </w:rPr>
        <w:t>project.</w:t>
      </w:r>
      <w:r>
        <w:rPr>
          <w:spacing w:val="-1"/>
          <w:sz w:val="20"/>
        </w:rPr>
        <w:t xml:space="preserve"> </w:t>
      </w:r>
      <w:r>
        <w:rPr>
          <w:sz w:val="20"/>
        </w:rPr>
        <w:t>Name</w:t>
      </w:r>
      <w:r>
        <w:rPr>
          <w:spacing w:val="-2"/>
          <w:sz w:val="20"/>
        </w:rPr>
        <w:t xml:space="preserve"> </w:t>
      </w:r>
      <w:r>
        <w:rPr>
          <w:sz w:val="20"/>
        </w:rPr>
        <w:t>your</w:t>
      </w:r>
      <w:r>
        <w:rPr>
          <w:spacing w:val="-2"/>
          <w:sz w:val="20"/>
        </w:rPr>
        <w:t xml:space="preserve"> </w:t>
      </w:r>
      <w:r>
        <w:rPr>
          <w:sz w:val="20"/>
        </w:rPr>
        <w:t>app</w:t>
      </w:r>
      <w:r>
        <w:rPr>
          <w:spacing w:val="-4"/>
          <w:sz w:val="20"/>
        </w:rPr>
        <w:t xml:space="preserve"> </w:t>
      </w:r>
      <w:r>
        <w:rPr>
          <w:rFonts w:ascii="Courier New" w:hAnsi="Courier New"/>
          <w:b/>
        </w:rPr>
        <w:t>My</w:t>
      </w:r>
      <w:r>
        <w:rPr>
          <w:rFonts w:ascii="Courier New" w:hAnsi="Courier New"/>
          <w:b/>
          <w:spacing w:val="-5"/>
        </w:rPr>
        <w:t xml:space="preserve"> </w:t>
      </w:r>
      <w:r>
        <w:rPr>
          <w:rFonts w:ascii="Courier New" w:hAnsi="Courier New"/>
          <w:b/>
        </w:rPr>
        <w:t>Water</w:t>
      </w:r>
      <w:r>
        <w:rPr>
          <w:rFonts w:ascii="Courier New" w:hAnsi="Courier New"/>
          <w:b/>
          <w:spacing w:val="-6"/>
        </w:rPr>
        <w:t xml:space="preserve"> </w:t>
      </w:r>
      <w:r>
        <w:rPr>
          <w:rFonts w:ascii="Courier New" w:hAnsi="Courier New"/>
          <w:b/>
        </w:rPr>
        <w:t>Tracker</w:t>
      </w:r>
      <w:r>
        <w:rPr>
          <w:sz w:val="20"/>
        </w:rPr>
        <w:t>,</w:t>
      </w:r>
      <w:r>
        <w:rPr>
          <w:spacing w:val="-1"/>
          <w:sz w:val="20"/>
        </w:rPr>
        <w:t xml:space="preserve"> </w:t>
      </w:r>
      <w:r>
        <w:rPr>
          <w:spacing w:val="-5"/>
          <w:sz w:val="20"/>
        </w:rPr>
        <w:t>and</w:t>
      </w:r>
    </w:p>
    <w:p>
      <w:pPr>
        <w:pStyle w:val="Normal"/>
        <w:ind w:left="935" w:right="1329" w:hanging="0"/>
        <w:jc w:val="center"/>
        <w:rPr>
          <w:sz w:val="20"/>
        </w:rPr>
      </w:pPr>
      <w:r>
        <w:rPr>
          <w:sz w:val="20"/>
        </w:rPr>
        <w:t>set</w:t>
      </w:r>
      <w:r>
        <w:rPr>
          <w:spacing w:val="-3"/>
          <w:sz w:val="20"/>
        </w:rPr>
        <w:t xml:space="preserve"> </w:t>
      </w:r>
      <w:r>
        <w:rPr>
          <w:sz w:val="20"/>
        </w:rPr>
        <w:t>its</w:t>
      </w:r>
      <w:r>
        <w:rPr>
          <w:spacing w:val="-1"/>
          <w:sz w:val="20"/>
        </w:rPr>
        <w:t xml:space="preserve"> </w:t>
      </w:r>
      <w:r>
        <w:rPr>
          <w:sz w:val="20"/>
        </w:rPr>
        <w:t>package name</w:t>
      </w:r>
      <w:r>
        <w:rPr>
          <w:spacing w:val="-1"/>
          <w:sz w:val="20"/>
        </w:rPr>
        <w:t xml:space="preserve"> </w:t>
      </w:r>
      <w:r>
        <w:rPr>
          <w:sz w:val="20"/>
        </w:rPr>
        <w:t>to</w:t>
      </w:r>
      <w:r>
        <w:rPr>
          <w:spacing w:val="-2"/>
          <w:sz w:val="20"/>
        </w:rPr>
        <w:t xml:space="preserve"> </w:t>
      </w:r>
      <w:r>
        <w:rPr>
          <w:rFonts w:ascii="Courier New" w:hAnsi="Courier New"/>
          <w:b/>
          <w:spacing w:val="-2"/>
        </w:rPr>
        <w:t>com.example.mywatterttracker</w:t>
      </w:r>
      <w:r>
        <w:rPr>
          <w:spacing w:val="-2"/>
          <w:sz w:val="20"/>
        </w:rPr>
        <w:t>.</w:t>
      </w:r>
    </w:p>
    <w:p>
      <w:pPr>
        <w:pStyle w:val="ListParagraph"/>
        <w:numPr>
          <w:ilvl w:val="1"/>
          <w:numId w:val="9"/>
        </w:numPr>
        <w:tabs>
          <w:tab w:val="clear" w:pos="720"/>
          <w:tab w:val="left" w:pos="1274" w:leader="none"/>
        </w:tabs>
        <w:spacing w:before="140" w:after="0"/>
        <w:jc w:val="left"/>
        <w:rPr>
          <w:rFonts w:ascii="Courier New" w:hAnsi="Courier New"/>
          <w:b/>
          <w:b/>
        </w:rPr>
      </w:pPr>
      <w:r>
        <w:rPr>
          <w:sz w:val="20"/>
        </w:rPr>
        <w:t>Add</w:t>
      </w:r>
      <w:r>
        <w:rPr>
          <w:spacing w:val="-7"/>
          <w:sz w:val="20"/>
        </w:rPr>
        <w:t xml:space="preserve"> </w:t>
      </w:r>
      <w:r>
        <w:rPr>
          <w:sz w:val="20"/>
        </w:rPr>
        <w:t>the</w:t>
      </w:r>
      <w:r>
        <w:rPr>
          <w:spacing w:val="-5"/>
          <w:sz w:val="20"/>
        </w:rPr>
        <w:t xml:space="preserve"> </w:t>
      </w:r>
      <w:r>
        <w:rPr>
          <w:rFonts w:ascii="Courier New" w:hAnsi="Courier New"/>
          <w:b/>
        </w:rPr>
        <w:t>FOREGROUND_SERVICE</w:t>
      </w:r>
      <w:r>
        <w:rPr>
          <w:rFonts w:ascii="Courier New" w:hAnsi="Courier New"/>
          <w:b/>
          <w:spacing w:val="-80"/>
        </w:rPr>
        <w:t xml:space="preserve"> </w:t>
      </w:r>
      <w:r>
        <w:rPr>
          <w:sz w:val="20"/>
        </w:rPr>
        <w:t>permission</w:t>
      </w:r>
      <w:r>
        <w:rPr>
          <w:spacing w:val="-3"/>
          <w:sz w:val="20"/>
        </w:rPr>
        <w:t xml:space="preserve"> </w:t>
      </w:r>
      <w:r>
        <w:rPr>
          <w:sz w:val="20"/>
        </w:rPr>
        <w:t>to</w:t>
      </w:r>
      <w:r>
        <w:rPr>
          <w:spacing w:val="-3"/>
          <w:sz w:val="20"/>
        </w:rPr>
        <w:t xml:space="preserve"> </w:t>
      </w:r>
      <w:r>
        <w:rPr>
          <w:sz w:val="20"/>
        </w:rPr>
        <w:t>your</w:t>
      </w:r>
      <w:r>
        <w:rPr>
          <w:spacing w:val="-5"/>
          <w:sz w:val="20"/>
        </w:rPr>
        <w:t xml:space="preserve"> </w:t>
      </w:r>
      <w:r>
        <w:rPr>
          <w:rFonts w:ascii="Courier New" w:hAnsi="Courier New"/>
          <w:b/>
          <w:spacing w:val="-2"/>
        </w:rPr>
        <w:t>AndroidManifest.xml</w:t>
      </w:r>
    </w:p>
    <w:p>
      <w:pPr>
        <w:pStyle w:val="TextBody"/>
        <w:ind w:right="7329" w:hanging="0"/>
        <w:jc w:val="right"/>
        <w:rPr>
          <w:spacing w:val="-2"/>
        </w:rPr>
      </w:pPr>
      <w:r>
        <w:rPr>
          <w:spacing w:val="-2"/>
        </w:rPr>
        <w:t>file:</w:t>
      </w:r>
    </w:p>
    <w:p>
      <w:pPr>
        <w:pStyle w:val="TextBody"/>
        <w:spacing w:before="4" w:after="0"/>
        <w:rPr>
          <w:sz w:val="9"/>
        </w:rPr>
      </w:pPr>
      <w:r>
        <w:rPr>
          <w:sz w:val="9"/>
        </w:rPr>
        <mc:AlternateContent>
          <mc:Choice Requires="wpg">
            <w:drawing>
              <wp:anchor behindDoc="0" distT="635" distB="0" distL="0" distR="4445" simplePos="0" locked="0" layoutInCell="0" allowOverlap="1" relativeHeight="1645" wp14:anchorId="33EF7C7B">
                <wp:simplePos x="0" y="0"/>
                <wp:positionH relativeFrom="page">
                  <wp:posOffset>1120140</wp:posOffset>
                </wp:positionH>
                <wp:positionV relativeFrom="paragraph">
                  <wp:posOffset>95885</wp:posOffset>
                </wp:positionV>
                <wp:extent cx="5074920" cy="1108075"/>
                <wp:effectExtent l="0" t="635" r="635" b="635"/>
                <wp:wrapTopAndBottom/>
                <wp:docPr id="703" name="docshapegroup498"/>
                <a:graphic xmlns:a="http://schemas.openxmlformats.org/drawingml/2006/main">
                  <a:graphicData uri="http://schemas.microsoft.com/office/word/2010/wordprocessingGroup">
                    <wpg:wgp>
                      <wpg:cNvGrpSpPr/>
                      <wpg:grpSpPr>
                        <a:xfrm>
                          <a:off x="0" y="0"/>
                          <a:ext cx="5074920" cy="1108080"/>
                          <a:chOff x="0" y="0"/>
                          <a:chExt cx="5074920" cy="1108080"/>
                        </a:xfrm>
                      </wpg:grpSpPr>
                      <wps:wsp>
                        <wps:cNvSpPr/>
                        <wps:spPr>
                          <a:xfrm>
                            <a:off x="0" y="6480"/>
                            <a:ext cx="5074920" cy="1095480"/>
                          </a:xfrm>
                          <a:prstGeom prst="rect">
                            <a:avLst/>
                          </a:prstGeom>
                          <a:solidFill>
                            <a:srgbClr val="f6f6f6"/>
                          </a:solidFill>
                          <a:ln w="0">
                            <a:noFill/>
                          </a:ln>
                        </wps:spPr>
                        <wps:style>
                          <a:lnRef idx="0"/>
                          <a:fillRef idx="0"/>
                          <a:effectRef idx="0"/>
                          <a:fontRef idx="minor"/>
                        </wps:style>
                        <wps:bodyPr/>
                      </wps:wsp>
                      <wps:wsp>
                        <wps:cNvSpPr/>
                        <wps:spPr>
                          <a:xfrm>
                            <a:off x="0" y="0"/>
                            <a:ext cx="5074920" cy="1108080"/>
                          </a:xfrm>
                          <a:custGeom>
                            <a:avLst/>
                            <a:gdLst>
                              <a:gd name="textAreaLeft" fmla="*/ 0 w 2877120"/>
                              <a:gd name="textAreaRight" fmla="*/ 2879280 w 2877120"/>
                              <a:gd name="textAreaTop" fmla="*/ 0 h 628200"/>
                              <a:gd name="textAreaBottom" fmla="*/ 630360 h 628200"/>
                            </a:gdLst>
                            <a:ahLst/>
                            <a:rect l="textAreaLeft" t="textAreaTop" r="textAreaRight" b="textAreaBottom"/>
                            <a:pathLst>
                              <a:path w="7992" h="1745">
                                <a:moveTo>
                                  <a:pt x="7992" y="1725"/>
                                </a:moveTo>
                                <a:lnTo>
                                  <a:pt x="0" y="1725"/>
                                </a:lnTo>
                                <a:lnTo>
                                  <a:pt x="0" y="1745"/>
                                </a:lnTo>
                                <a:lnTo>
                                  <a:pt x="7992" y="1745"/>
                                </a:lnTo>
                                <a:lnTo>
                                  <a:pt x="7992" y="1725"/>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08252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&lt;manifest</w:t>
                              </w:r>
                              <w:r>
                                <w:rPr>
                                  <w:rFonts w:ascii="Courier New" w:hAnsi="Courier New"/>
                                  <w:spacing w:val="-9"/>
                                  <w:sz w:val="18"/>
                                </w:rPr>
                                <w:t xml:space="preserve"> </w:t>
                              </w:r>
                              <w:r>
                                <w:rPr>
                                  <w:rFonts w:ascii="Courier New" w:hAnsi="Courier New"/>
                                  <w:spacing w:val="-4"/>
                                  <w:sz w:val="18"/>
                                </w:rPr>
                                <w:t>...&gt;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b/>
                                  <w:b/>
                                  <w:sz w:val="18"/>
                                </w:rPr>
                              </w:pPr>
                              <w:r>
                                <w:rPr>
                                  <w:rFonts w:ascii="Courier New" w:hAnsi="Courier New"/>
                                  <w:b/>
                                  <w:sz w:val="18"/>
                                </w:rPr>
                                <w:t>&lt;uses-permission</w:t>
                              </w:r>
                              <w:r>
                                <w:rPr>
                                  <w:rFonts w:ascii="Courier New" w:hAnsi="Courier New"/>
                                  <w:b/>
                                  <w:spacing w:val="-16"/>
                                  <w:sz w:val="18"/>
                                </w:rPr>
                                <w:t xml:space="preserve"> </w:t>
                              </w:r>
                              <w:r>
                                <w:rPr>
                                  <w:rFonts w:ascii="Courier New" w:hAnsi="Courier New"/>
                                  <w:b/>
                                  <w:spacing w:val="-2"/>
                                  <w:sz w:val="18"/>
                                </w:rPr>
                                <w:t>android:name="android.permission</w:t>
                              </w:r>
                            </w:p>
                            <w:p>
                              <w:pPr>
                                <w:pStyle w:val="Normal"/>
                                <w:spacing w:before="76" w:after="0"/>
                                <w:ind w:left="1101" w:hanging="0"/>
                                <w:rPr>
                                  <w:rFonts w:ascii="Courier New" w:hAnsi="Courier New"/>
                                  <w:b/>
                                  <w:b/>
                                  <w:sz w:val="18"/>
                                </w:rPr>
                              </w:pPr>
                              <w:r>
                                <w:rPr>
                                  <w:rFonts w:ascii="Courier New" w:hAnsi="Courier New"/>
                                  <w:b/>
                                  <w:spacing w:val="-2"/>
                                  <w:sz w:val="18"/>
                                </w:rPr>
                                <w:t>.FOREGROUND_SERVICE"/&gt;</w:t>
                              </w:r>
                            </w:p>
                            <w:p>
                              <w:pPr>
                                <w:pStyle w:val="Normal"/>
                                <w:rPr>
                                  <w:rFonts w:ascii="Courier New" w:hAnsi="Courier New"/>
                                  <w:b/>
                                  <w:b/>
                                  <w:sz w:val="20"/>
                                </w:rPr>
                              </w:pPr>
                              <w:r>
                                <w:rPr>
                                  <w:rFonts w:ascii="Courier New" w:hAnsi="Courier New"/>
                                  <w:b/>
                                  <w:sz w:val="20"/>
                                </w:rPr>
                              </w:r>
                            </w:p>
                            <w:p>
                              <w:pPr>
                                <w:pStyle w:val="Normal"/>
                                <w:spacing w:before="129" w:after="0"/>
                                <w:ind w:left="885" w:hanging="0"/>
                                <w:rPr>
                                  <w:rFonts w:ascii="Courier New" w:hAnsi="Courier New"/>
                                  <w:sz w:val="18"/>
                                </w:rPr>
                              </w:pPr>
                              <w:r>
                                <w:rPr>
                                  <w:rFonts w:ascii="Courier New" w:hAnsi="Courier New"/>
                                  <w:sz w:val="18"/>
                                </w:rPr>
                                <w:t>&lt;application</w:t>
                              </w:r>
                              <w:r>
                                <w:rPr>
                                  <w:rFonts w:ascii="Courier New" w:hAnsi="Courier New"/>
                                  <w:spacing w:val="-12"/>
                                  <w:sz w:val="18"/>
                                </w:rPr>
                                <w:t xml:space="preserve"> </w:t>
                              </w:r>
                              <w:r>
                                <w:rPr>
                                  <w:rFonts w:ascii="Courier New" w:hAnsi="Courier New"/>
                                  <w:spacing w:val="-4"/>
                                  <w:sz w:val="18"/>
                                </w:rPr>
                                <w:t>...&gt;</w:t>
                              </w:r>
                            </w:p>
                          </w:txbxContent>
                        </wps:txbx>
                        <wps:bodyPr lIns="0" rIns="0" tIns="0" bIns="0" anchor="t">
                          <a:noAutofit/>
                        </wps:bodyPr>
                      </wps:wsp>
                    </wpg:wgp>
                  </a:graphicData>
                </a:graphic>
              </wp:anchor>
            </w:drawing>
          </mc:Choice>
          <mc:Fallback>
            <w:pict>
              <v:group id="shape_0" alt="docshapegroup498" style="position:absolute;margin-left:88.2pt;margin-top:7.55pt;width:399.6pt;height:87.25pt" coordorigin="1764,151" coordsize="7992,1745">
                <v:rect id="shape_0" path="m0,0l-2147483645,0l-2147483645,-2147483646l0,-2147483646xe" fillcolor="#f6f6f6" stroked="f" o:allowincell="f" style="position:absolute;left:1764;top:161;width:7991;height:172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71;width:7991;height:170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&lt;manifest</w:t>
                        </w:r>
                        <w:r>
                          <w:rPr>
                            <w:rFonts w:ascii="Courier New" w:hAnsi="Courier New"/>
                            <w:spacing w:val="-9"/>
                            <w:sz w:val="18"/>
                          </w:rPr>
                          <w:t xml:space="preserve"> </w:t>
                        </w:r>
                        <w:r>
                          <w:rPr>
                            <w:rFonts w:ascii="Courier New" w:hAnsi="Courier New"/>
                            <w:spacing w:val="-4"/>
                            <w:sz w:val="18"/>
                          </w:rPr>
                          <w:t>...&gt;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b/>
                            <w:b/>
                            <w:sz w:val="18"/>
                          </w:rPr>
                        </w:pPr>
                        <w:r>
                          <w:rPr>
                            <w:rFonts w:ascii="Courier New" w:hAnsi="Courier New"/>
                            <w:b/>
                            <w:sz w:val="18"/>
                          </w:rPr>
                          <w:t>&lt;uses-permission</w:t>
                        </w:r>
                        <w:r>
                          <w:rPr>
                            <w:rFonts w:ascii="Courier New" w:hAnsi="Courier New"/>
                            <w:b/>
                            <w:spacing w:val="-16"/>
                            <w:sz w:val="18"/>
                          </w:rPr>
                          <w:t xml:space="preserve"> </w:t>
                        </w:r>
                        <w:r>
                          <w:rPr>
                            <w:rFonts w:ascii="Courier New" w:hAnsi="Courier New"/>
                            <w:b/>
                            <w:spacing w:val="-2"/>
                            <w:sz w:val="18"/>
                          </w:rPr>
                          <w:t>android:name="android.permission</w:t>
                        </w:r>
                      </w:p>
                      <w:p>
                        <w:pPr>
                          <w:pStyle w:val="Normal"/>
                          <w:spacing w:before="76" w:after="0"/>
                          <w:ind w:left="1101" w:hanging="0"/>
                          <w:rPr>
                            <w:rFonts w:ascii="Courier New" w:hAnsi="Courier New"/>
                            <w:b/>
                            <w:b/>
                            <w:sz w:val="18"/>
                          </w:rPr>
                        </w:pPr>
                        <w:r>
                          <w:rPr>
                            <w:rFonts w:ascii="Courier New" w:hAnsi="Courier New"/>
                            <w:b/>
                            <w:spacing w:val="-2"/>
                            <w:sz w:val="18"/>
                          </w:rPr>
                          <w:t>.FOREGROUND_SERVICE"/&gt;</w:t>
                        </w:r>
                      </w:p>
                      <w:p>
                        <w:pPr>
                          <w:pStyle w:val="Normal"/>
                          <w:rPr>
                            <w:rFonts w:ascii="Courier New" w:hAnsi="Courier New"/>
                            <w:b/>
                            <w:b/>
                            <w:sz w:val="20"/>
                          </w:rPr>
                        </w:pPr>
                        <w:r>
                          <w:rPr>
                            <w:rFonts w:ascii="Courier New" w:hAnsi="Courier New"/>
                            <w:b/>
                            <w:sz w:val="20"/>
                          </w:rPr>
                        </w:r>
                      </w:p>
                      <w:p>
                        <w:pPr>
                          <w:pStyle w:val="Normal"/>
                          <w:spacing w:before="129" w:after="0"/>
                          <w:ind w:left="885" w:hanging="0"/>
                          <w:rPr>
                            <w:rFonts w:ascii="Courier New" w:hAnsi="Courier New"/>
                            <w:sz w:val="18"/>
                          </w:rPr>
                        </w:pPr>
                        <w:r>
                          <w:rPr>
                            <w:rFonts w:ascii="Courier New" w:hAnsi="Courier New"/>
                            <w:sz w:val="18"/>
                          </w:rPr>
                          <w:t>&lt;application</w:t>
                        </w:r>
                        <w:r>
                          <w:rPr>
                            <w:rFonts w:ascii="Courier New" w:hAnsi="Courier New"/>
                            <w:spacing w:val="-12"/>
                            <w:sz w:val="18"/>
                          </w:rPr>
                          <w:t xml:space="preserve"> </w:t>
                        </w:r>
                        <w:r>
                          <w:rPr>
                            <w:rFonts w:ascii="Courier New" w:hAnsi="Courier New"/>
                            <w:spacing w:val="-4"/>
                            <w:sz w:val="18"/>
                          </w:rPr>
                          <w:t>...&gt;</w:t>
                        </w:r>
                      </w:p>
                    </w:txbxContent>
                  </v:textbox>
                  <w10:wrap type="topAndBottom"/>
                </v:rect>
              </v:group>
            </w:pict>
          </mc:Fallback>
        </mc:AlternateContent>
      </w:r>
    </w:p>
    <w:p>
      <w:pPr>
        <w:pStyle w:val="ListParagraph"/>
        <w:numPr>
          <w:ilvl w:val="1"/>
          <w:numId w:val="9"/>
        </w:numPr>
        <w:tabs>
          <w:tab w:val="clear" w:pos="720"/>
          <w:tab w:val="left" w:pos="1274" w:leader="none"/>
        </w:tabs>
        <w:jc w:val="left"/>
        <w:rPr>
          <w:sz w:val="20"/>
        </w:rPr>
      </w:pPr>
      <w:r>
        <w:rPr>
          <w:sz w:val="20"/>
        </w:rPr>
        <w:t>Create</w:t>
      </w:r>
      <w:r>
        <w:rPr>
          <w:spacing w:val="-7"/>
          <w:sz w:val="20"/>
        </w:rPr>
        <w:t xml:space="preserve"> </w:t>
      </w:r>
      <w:r>
        <w:rPr>
          <w:sz w:val="20"/>
        </w:rPr>
        <w:t>a</w:t>
      </w:r>
      <w:r>
        <w:rPr>
          <w:spacing w:val="-3"/>
          <w:sz w:val="20"/>
        </w:rPr>
        <w:t xml:space="preserve"> </w:t>
      </w:r>
      <w:r>
        <w:rPr>
          <w:sz w:val="20"/>
        </w:rPr>
        <w:t>new</w:t>
      </w:r>
      <w:r>
        <w:rPr>
          <w:spacing w:val="-3"/>
          <w:sz w:val="20"/>
        </w:rPr>
        <w:t xml:space="preserve"> </w:t>
      </w:r>
      <w:r>
        <w:rPr>
          <w:rFonts w:ascii="Courier New" w:hAnsi="Courier New"/>
          <w:b/>
        </w:rPr>
        <w:t>Service</w:t>
      </w:r>
      <w:r>
        <w:rPr>
          <w:rFonts w:ascii="Courier New" w:hAnsi="Courier New"/>
          <w:b/>
          <w:spacing w:val="-80"/>
        </w:rPr>
        <w:t xml:space="preserve"> </w:t>
      </w:r>
      <w:r>
        <w:rPr>
          <w:sz w:val="20"/>
        </w:rPr>
        <w:t>called</w:t>
      </w:r>
      <w:r>
        <w:rPr>
          <w:spacing w:val="-2"/>
          <w:sz w:val="20"/>
        </w:rPr>
        <w:t xml:space="preserve"> </w:t>
      </w:r>
      <w:r>
        <w:rPr>
          <w:rFonts w:ascii="Courier New" w:hAnsi="Courier New"/>
          <w:b/>
          <w:spacing w:val="-2"/>
        </w:rPr>
        <w:t>WaterTrackingService</w:t>
      </w:r>
      <w:r>
        <w:rPr>
          <w:spacing w:val="-2"/>
          <w:sz w:val="20"/>
        </w:rPr>
        <w:t>:</w:t>
      </w:r>
    </w:p>
    <w:p>
      <w:pPr>
        <w:pStyle w:val="TextBody"/>
        <w:spacing w:before="11" w:after="0"/>
        <w:rPr>
          <w:sz w:val="8"/>
        </w:rPr>
      </w:pPr>
      <w:r>
        <w:rPr>
          <w:sz w:val="8"/>
        </w:rPr>
        <mc:AlternateContent>
          <mc:Choice Requires="wpg">
            <w:drawing>
              <wp:anchor behindDoc="0" distT="0" distB="0" distL="0" distR="4445" simplePos="0" locked="0" layoutInCell="0" allowOverlap="1" relativeHeight="1647" wp14:anchorId="330D5280">
                <wp:simplePos x="0" y="0"/>
                <wp:positionH relativeFrom="page">
                  <wp:posOffset>1120140</wp:posOffset>
                </wp:positionH>
                <wp:positionV relativeFrom="paragraph">
                  <wp:posOffset>90805</wp:posOffset>
                </wp:positionV>
                <wp:extent cx="5074920" cy="574675"/>
                <wp:effectExtent l="0" t="635" r="635" b="0"/>
                <wp:wrapTopAndBottom/>
                <wp:docPr id="705" name="docshapegroup502"/>
                <a:graphic xmlns:a="http://schemas.openxmlformats.org/drawingml/2006/main">
                  <a:graphicData uri="http://schemas.microsoft.com/office/word/2010/wordprocessingGroup">
                    <wpg:wgp>
                      <wpg:cNvGrpSpPr/>
                      <wpg:grpSpPr>
                        <a:xfrm>
                          <a:off x="0" y="0"/>
                          <a:ext cx="5074920" cy="574560"/>
                          <a:chOff x="0" y="0"/>
                          <a:chExt cx="5074920" cy="574560"/>
                        </a:xfrm>
                      </wpg:grpSpPr>
                      <wps:wsp>
                        <wps:cNvSpPr/>
                        <wps:spPr>
                          <a:xfrm>
                            <a:off x="0" y="6480"/>
                            <a:ext cx="5074920" cy="561960"/>
                          </a:xfrm>
                          <a:prstGeom prst="rect">
                            <a:avLst/>
                          </a:prstGeom>
                          <a:solidFill>
                            <a:srgbClr val="f6f6f6"/>
                          </a:solidFill>
                          <a:ln w="0">
                            <a:noFill/>
                          </a:ln>
                        </wps:spPr>
                        <wps:style>
                          <a:lnRef idx="0"/>
                          <a:fillRef idx="0"/>
                          <a:effectRef idx="0"/>
                          <a:fontRef idx="minor"/>
                        </wps:style>
                        <wps:bodyPr/>
                      </wps:wsp>
                      <wps:wsp>
                        <wps:cNvSpPr/>
                        <wps:spPr>
                          <a:xfrm>
                            <a:off x="0" y="0"/>
                            <a:ext cx="5074920" cy="574560"/>
                          </a:xfrm>
                          <a:custGeom>
                            <a:avLst/>
                            <a:gdLst>
                              <a:gd name="textAreaLeft" fmla="*/ 0 w 2877120"/>
                              <a:gd name="textAreaRight" fmla="*/ 2879280 w 2877120"/>
                              <a:gd name="textAreaTop" fmla="*/ 0 h 325800"/>
                              <a:gd name="textAreaBottom" fmla="*/ 327960 h 325800"/>
                            </a:gdLst>
                            <a:ahLst/>
                            <a:rect l="textAreaLeft" t="textAreaTop" r="textAreaRight" b="textAreaBottom"/>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54936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class</w:t>
                              </w:r>
                              <w:r>
                                <w:rPr>
                                  <w:rFonts w:ascii="Courier New" w:hAnsi="Courier New"/>
                                  <w:spacing w:val="-11"/>
                                  <w:sz w:val="18"/>
                                </w:rPr>
                                <w:t xml:space="preserve"> </w:t>
                              </w:r>
                              <w:r>
                                <w:rPr>
                                  <w:rFonts w:ascii="Courier New" w:hAnsi="Courier New"/>
                                  <w:sz w:val="18"/>
                                </w:rPr>
                                <w:t>WaterTrackingService</w:t>
                              </w:r>
                              <w:r>
                                <w:rPr>
                                  <w:rFonts w:ascii="Courier New" w:hAnsi="Courier New"/>
                                  <w:spacing w:val="-9"/>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Service()</w:t>
                              </w:r>
                              <w:r>
                                <w:rPr>
                                  <w:rFonts w:ascii="Courier New" w:hAnsi="Courier New"/>
                                  <w:spacing w:val="-8"/>
                                  <w:sz w:val="18"/>
                                </w:rPr>
                                <w:t xml:space="preserve"> </w:t>
                              </w:r>
                              <w:r>
                                <w:rPr>
                                  <w:rFonts w:ascii="Courier New" w:hAnsi="Courier New"/>
                                  <w:spacing w:val="-10"/>
                                  <w:sz w:val="18"/>
                                </w:rPr>
                                <w:t>{</w:t>
                              </w:r>
                            </w:p>
                            <w:p>
                              <w:pPr>
                                <w:pStyle w:val="Normal"/>
                                <w:spacing w:before="76" w:after="0"/>
                                <w:ind w:left="885" w:hanging="0"/>
                                <w:rPr>
                                  <w:rFonts w:ascii="Courier New" w:hAnsi="Courier New"/>
                                  <w:sz w:val="18"/>
                                </w:rPr>
                              </w:pPr>
                              <w:r>
                                <w:rPr>
                                  <w:rFonts w:ascii="Courier New" w:hAnsi="Courier New"/>
                                  <w:sz w:val="18"/>
                                </w:rPr>
                                <w:t>override</w:t>
                              </w:r>
                              <w:r>
                                <w:rPr>
                                  <w:rFonts w:ascii="Courier New" w:hAnsi="Courier New"/>
                                  <w:spacing w:val="-10"/>
                                  <w:sz w:val="18"/>
                                </w:rPr>
                                <w:t xml:space="preserve"> </w:t>
                              </w:r>
                              <w:r>
                                <w:rPr>
                                  <w:rFonts w:ascii="Courier New" w:hAnsi="Courier New"/>
                                  <w:sz w:val="18"/>
                                </w:rPr>
                                <w:t>fun</w:t>
                              </w:r>
                              <w:r>
                                <w:rPr>
                                  <w:rFonts w:ascii="Courier New" w:hAnsi="Courier New"/>
                                  <w:spacing w:val="-7"/>
                                  <w:sz w:val="18"/>
                                </w:rPr>
                                <w:t xml:space="preserve"> </w:t>
                              </w:r>
                              <w:r>
                                <w:rPr>
                                  <w:rFonts w:ascii="Courier New" w:hAnsi="Courier New"/>
                                  <w:sz w:val="18"/>
                                </w:rPr>
                                <w:t>onBind(intent:</w:t>
                              </w:r>
                              <w:r>
                                <w:rPr>
                                  <w:rFonts w:ascii="Courier New" w:hAnsi="Courier New"/>
                                  <w:spacing w:val="-7"/>
                                  <w:sz w:val="18"/>
                                </w:rPr>
                                <w:t xml:space="preserve"> </w:t>
                              </w:r>
                              <w:r>
                                <w:rPr>
                                  <w:rFonts w:ascii="Courier New" w:hAnsi="Courier New"/>
                                  <w:sz w:val="18"/>
                                </w:rPr>
                                <w:t>Intent?):</w:t>
                              </w:r>
                              <w:r>
                                <w:rPr>
                                  <w:rFonts w:ascii="Courier New" w:hAnsi="Courier New"/>
                                  <w:spacing w:val="-7"/>
                                  <w:sz w:val="18"/>
                                </w:rPr>
                                <w:t xml:space="preserve"> </w:t>
                              </w:r>
                              <w:r>
                                <w:rPr>
                                  <w:rFonts w:ascii="Courier New" w:hAnsi="Courier New"/>
                                  <w:sz w:val="18"/>
                                </w:rPr>
                                <w:t>IBinder?</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pacing w:val="-4"/>
                                  <w:sz w:val="18"/>
                                </w:rPr>
                                <w:t>null</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502" style="position:absolute;margin-left:88.2pt;margin-top:7.15pt;width:399.6pt;height:45.25pt" coordorigin="1764,143" coordsize="7992,905">
                <v:rect id="shape_0" path="m0,0l-2147483645,0l-2147483645,-2147483646l0,-2147483646xe" fillcolor="#f6f6f6" stroked="f" o:allowincell="f" style="position:absolute;left:1764;top:153;width:7991;height:88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3;width:7991;height:86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class</w:t>
                        </w:r>
                        <w:r>
                          <w:rPr>
                            <w:rFonts w:ascii="Courier New" w:hAnsi="Courier New"/>
                            <w:spacing w:val="-11"/>
                            <w:sz w:val="18"/>
                          </w:rPr>
                          <w:t xml:space="preserve"> </w:t>
                        </w:r>
                        <w:r>
                          <w:rPr>
                            <w:rFonts w:ascii="Courier New" w:hAnsi="Courier New"/>
                            <w:sz w:val="18"/>
                          </w:rPr>
                          <w:t>WaterTrackingService</w:t>
                        </w:r>
                        <w:r>
                          <w:rPr>
                            <w:rFonts w:ascii="Courier New" w:hAnsi="Courier New"/>
                            <w:spacing w:val="-9"/>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Service()</w:t>
                        </w:r>
                        <w:r>
                          <w:rPr>
                            <w:rFonts w:ascii="Courier New" w:hAnsi="Courier New"/>
                            <w:spacing w:val="-8"/>
                            <w:sz w:val="18"/>
                          </w:rPr>
                          <w:t xml:space="preserve"> </w:t>
                        </w:r>
                        <w:r>
                          <w:rPr>
                            <w:rFonts w:ascii="Courier New" w:hAnsi="Courier New"/>
                            <w:spacing w:val="-10"/>
                            <w:sz w:val="18"/>
                          </w:rPr>
                          <w:t>{</w:t>
                        </w:r>
                      </w:p>
                      <w:p>
                        <w:pPr>
                          <w:pStyle w:val="Normal"/>
                          <w:spacing w:before="76" w:after="0"/>
                          <w:ind w:left="885" w:hanging="0"/>
                          <w:rPr>
                            <w:rFonts w:ascii="Courier New" w:hAnsi="Courier New"/>
                            <w:sz w:val="18"/>
                          </w:rPr>
                        </w:pPr>
                        <w:r>
                          <w:rPr>
                            <w:rFonts w:ascii="Courier New" w:hAnsi="Courier New"/>
                            <w:sz w:val="18"/>
                          </w:rPr>
                          <w:t>override</w:t>
                        </w:r>
                        <w:r>
                          <w:rPr>
                            <w:rFonts w:ascii="Courier New" w:hAnsi="Courier New"/>
                            <w:spacing w:val="-10"/>
                            <w:sz w:val="18"/>
                          </w:rPr>
                          <w:t xml:space="preserve"> </w:t>
                        </w:r>
                        <w:r>
                          <w:rPr>
                            <w:rFonts w:ascii="Courier New" w:hAnsi="Courier New"/>
                            <w:sz w:val="18"/>
                          </w:rPr>
                          <w:t>fun</w:t>
                        </w:r>
                        <w:r>
                          <w:rPr>
                            <w:rFonts w:ascii="Courier New" w:hAnsi="Courier New"/>
                            <w:spacing w:val="-7"/>
                            <w:sz w:val="18"/>
                          </w:rPr>
                          <w:t xml:space="preserve"> </w:t>
                        </w:r>
                        <w:r>
                          <w:rPr>
                            <w:rFonts w:ascii="Courier New" w:hAnsi="Courier New"/>
                            <w:sz w:val="18"/>
                          </w:rPr>
                          <w:t>onBind(intent:</w:t>
                        </w:r>
                        <w:r>
                          <w:rPr>
                            <w:rFonts w:ascii="Courier New" w:hAnsi="Courier New"/>
                            <w:spacing w:val="-7"/>
                            <w:sz w:val="18"/>
                          </w:rPr>
                          <w:t xml:space="preserve"> </w:t>
                        </w:r>
                        <w:r>
                          <w:rPr>
                            <w:rFonts w:ascii="Courier New" w:hAnsi="Courier New"/>
                            <w:sz w:val="18"/>
                          </w:rPr>
                          <w:t>Intent?):</w:t>
                        </w:r>
                        <w:r>
                          <w:rPr>
                            <w:rFonts w:ascii="Courier New" w:hAnsi="Courier New"/>
                            <w:spacing w:val="-7"/>
                            <w:sz w:val="18"/>
                          </w:rPr>
                          <w:t xml:space="preserve"> </w:t>
                        </w:r>
                        <w:r>
                          <w:rPr>
                            <w:rFonts w:ascii="Courier New" w:hAnsi="Courier New"/>
                            <w:sz w:val="18"/>
                          </w:rPr>
                          <w:t>IBinder?</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pacing w:val="-4"/>
                            <w:sz w:val="18"/>
                          </w:rPr>
                          <w:t>null</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ListParagraph"/>
        <w:numPr>
          <w:ilvl w:val="1"/>
          <w:numId w:val="9"/>
        </w:numPr>
        <w:tabs>
          <w:tab w:val="clear" w:pos="720"/>
          <w:tab w:val="left" w:pos="1274" w:leader="none"/>
        </w:tabs>
        <w:spacing w:lineRule="auto" w:line="240"/>
        <w:ind w:left="1274" w:right="359" w:hanging="360"/>
        <w:jc w:val="left"/>
        <w:rPr>
          <w:sz w:val="20"/>
        </w:rPr>
      </w:pPr>
      <w:r>
        <w:rPr>
          <w:sz w:val="20"/>
        </w:rPr>
        <w:t>Add a private mutable (</w:t>
      </w:r>
      <w:r>
        <w:rPr>
          <w:rFonts w:ascii="Courier New" w:hAnsi="Courier New"/>
          <w:b/>
        </w:rPr>
        <w:t>var</w:t>
      </w:r>
      <w:r>
        <w:rPr>
          <w:sz w:val="20"/>
        </w:rPr>
        <w:t xml:space="preserve">) </w:t>
      </w:r>
      <w:r>
        <w:rPr>
          <w:rFonts w:ascii="Courier New" w:hAnsi="Courier New"/>
          <w:b/>
        </w:rPr>
        <w:t>fluidBalanceMilliliters</w:t>
      </w:r>
      <w:r>
        <w:rPr>
          <w:rFonts w:ascii="Courier New" w:hAnsi="Courier New"/>
          <w:b/>
          <w:spacing w:val="-64"/>
        </w:rPr>
        <w:t xml:space="preserve"> </w:t>
      </w:r>
      <w:r>
        <w:rPr>
          <w:sz w:val="20"/>
        </w:rPr>
        <w:t xml:space="preserve">field to your class. Set its initial value to </w:t>
      </w:r>
      <w:r>
        <w:rPr>
          <w:rFonts w:ascii="Courier New" w:hAnsi="Courier New"/>
          <w:b/>
        </w:rPr>
        <w:t>0f</w:t>
      </w:r>
      <w:r>
        <w:rPr>
          <w:rFonts w:ascii="Courier New" w:hAnsi="Courier New"/>
          <w:b/>
          <w:spacing w:val="-75"/>
        </w:rPr>
        <w:t xml:space="preserve"> </w:t>
      </w:r>
      <w:r>
        <w:rPr>
          <w:sz w:val="20"/>
        </w:rPr>
        <w:t xml:space="preserve">(the </w:t>
      </w:r>
      <w:r>
        <w:rPr>
          <w:rFonts w:ascii="Courier New" w:hAnsi="Courier New"/>
          <w:b/>
        </w:rPr>
        <w:t>f</w:t>
      </w:r>
      <w:r>
        <w:rPr>
          <w:rFonts w:ascii="Courier New" w:hAnsi="Courier New"/>
          <w:b/>
          <w:spacing w:val="-76"/>
        </w:rPr>
        <w:t xml:space="preserve"> </w:t>
      </w:r>
      <w:r>
        <w:rPr>
          <w:sz w:val="20"/>
        </w:rPr>
        <w:t xml:space="preserve">tells Kotlin this is a float value). This field will store the current user's fluid balance. Also, add late initialization fields for </w:t>
      </w:r>
      <w:r>
        <w:rPr>
          <w:rFonts w:ascii="Courier New" w:hAnsi="Courier New"/>
          <w:b/>
        </w:rPr>
        <w:t>NotificationCompat.Builder</w:t>
      </w:r>
      <w:r>
        <w:rPr>
          <w:rFonts w:ascii="Courier New" w:hAnsi="Courier New"/>
          <w:b/>
          <w:spacing w:val="-80"/>
        </w:rPr>
        <w:t xml:space="preserve"> </w:t>
      </w:r>
      <w:r>
        <w:rPr>
          <w:sz w:val="20"/>
        </w:rPr>
        <w:t>and</w:t>
      </w:r>
      <w:r>
        <w:rPr>
          <w:spacing w:val="-13"/>
          <w:sz w:val="20"/>
        </w:rPr>
        <w:t xml:space="preserve"> </w:t>
      </w:r>
      <w:r>
        <w:rPr>
          <w:rFonts w:ascii="Courier New" w:hAnsi="Courier New"/>
          <w:b/>
        </w:rPr>
        <w:t>serviceHandler</w:t>
      </w:r>
      <w:r>
        <w:rPr>
          <w:sz w:val="20"/>
        </w:rPr>
        <w:t>,</w:t>
      </w:r>
      <w:r>
        <w:rPr>
          <w:spacing w:val="-6"/>
          <w:sz w:val="20"/>
        </w:rPr>
        <w:t xml:space="preserve"> </w:t>
      </w:r>
      <w:r>
        <w:rPr>
          <w:sz w:val="20"/>
        </w:rPr>
        <w:t>to</w:t>
      </w:r>
      <w:r>
        <w:rPr>
          <w:spacing w:val="-7"/>
          <w:sz w:val="20"/>
        </w:rPr>
        <w:t xml:space="preserve"> </w:t>
      </w:r>
      <w:r>
        <w:rPr>
          <w:sz w:val="20"/>
        </w:rPr>
        <w:t>be</w:t>
      </w:r>
      <w:r>
        <w:rPr>
          <w:spacing w:val="-7"/>
          <w:sz w:val="20"/>
        </w:rPr>
        <w:t xml:space="preserve"> </w:t>
      </w:r>
      <w:r>
        <w:rPr>
          <w:sz w:val="20"/>
        </w:rPr>
        <w:t>used</w:t>
      </w:r>
      <w:r>
        <w:rPr>
          <w:spacing w:val="-7"/>
          <w:sz w:val="20"/>
        </w:rPr>
        <w:t xml:space="preserve"> </w:t>
      </w:r>
      <w:r>
        <w:rPr>
          <w:sz w:val="20"/>
        </w:rPr>
        <w:t>later to construct the notification and to execute in the background, respectively:</w:t>
      </w:r>
    </w:p>
    <w:p>
      <w:pPr>
        <w:sectPr>
          <w:headerReference w:type="even" r:id="rId238"/>
          <w:headerReference w:type="default" r:id="rId239"/>
          <w:type w:val="nextPage"/>
          <w:pgSz w:w="10800" w:h="13320"/>
          <w:pgMar w:left="940" w:right="920" w:gutter="0" w:header="695" w:top="1120" w:footer="0" w:bottom="280"/>
          <w:pgNumType w:start="81" w:fmt="decimal"/>
          <w:formProt w:val="false"/>
          <w:textDirection w:val="lrTb"/>
          <w:docGrid w:type="default" w:linePitch="100" w:charSpace="4096"/>
        </w:sectPr>
        <w:pStyle w:val="TextBody"/>
        <w:spacing w:before="12" w:after="0"/>
        <w:rPr>
          <w:sz w:val="8"/>
        </w:rPr>
      </w:pPr>
      <w:r>
        <w:rPr>
          <w:sz w:val="8"/>
        </w:rPr>
        <mc:AlternateContent>
          <mc:Choice Requires="wpg">
            <w:drawing>
              <wp:anchor behindDoc="0" distT="0" distB="635" distL="0" distR="4445" simplePos="0" locked="0" layoutInCell="0" allowOverlap="1" relativeHeight="1649" wp14:anchorId="4E84D571">
                <wp:simplePos x="0" y="0"/>
                <wp:positionH relativeFrom="page">
                  <wp:posOffset>1120140</wp:posOffset>
                </wp:positionH>
                <wp:positionV relativeFrom="paragraph">
                  <wp:posOffset>91440</wp:posOffset>
                </wp:positionV>
                <wp:extent cx="5074920" cy="1463675"/>
                <wp:effectExtent l="0" t="1270" r="635" b="0"/>
                <wp:wrapTopAndBottom/>
                <wp:docPr id="707" name="docshapegroup506"/>
                <a:graphic xmlns:a="http://schemas.openxmlformats.org/drawingml/2006/main">
                  <a:graphicData uri="http://schemas.microsoft.com/office/word/2010/wordprocessingGroup">
                    <wpg:wgp>
                      <wpg:cNvGrpSpPr/>
                      <wpg:grpSpPr>
                        <a:xfrm>
                          <a:off x="0" y="0"/>
                          <a:ext cx="5074920" cy="1463760"/>
                          <a:chOff x="0" y="0"/>
                          <a:chExt cx="5074920" cy="1463760"/>
                        </a:xfrm>
                      </wpg:grpSpPr>
                      <wps:wsp>
                        <wps:cNvSpPr/>
                        <wps:spPr>
                          <a:xfrm>
                            <a:off x="0" y="6480"/>
                            <a:ext cx="5074920" cy="1450800"/>
                          </a:xfrm>
                          <a:prstGeom prst="rect">
                            <a:avLst/>
                          </a:prstGeom>
                          <a:solidFill>
                            <a:srgbClr val="f6f6f6"/>
                          </a:solidFill>
                          <a:ln w="0">
                            <a:noFill/>
                          </a:ln>
                        </wps:spPr>
                        <wps:style>
                          <a:lnRef idx="0"/>
                          <a:fillRef idx="0"/>
                          <a:effectRef idx="0"/>
                          <a:fontRef idx="minor"/>
                        </wps:style>
                        <wps:bodyPr/>
                      </wps:wsp>
                      <wps:wsp>
                        <wps:cNvSpPr/>
                        <wps:spPr>
                          <a:xfrm>
                            <a:off x="0" y="0"/>
                            <a:ext cx="5074920" cy="1463760"/>
                          </a:xfrm>
                          <a:custGeom>
                            <a:avLst/>
                            <a:gdLst>
                              <a:gd name="textAreaLeft" fmla="*/ 0 w 2877120"/>
                              <a:gd name="textAreaRight" fmla="*/ 2879280 w 2877120"/>
                              <a:gd name="textAreaTop" fmla="*/ 0 h 829800"/>
                              <a:gd name="textAreaBottom" fmla="*/ 831960 h 829800"/>
                            </a:gdLst>
                            <a:ahLst/>
                            <a:rect l="textAreaLeft" t="textAreaTop" r="textAreaRight" b="textAreaBottom"/>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438200"/>
                          </a:xfrm>
                          <a:prstGeom prst="rect">
                            <a:avLst/>
                          </a:prstGeom>
                          <a:noFill/>
                          <a:ln w="0">
                            <a:noFill/>
                          </a:ln>
                        </wps:spPr>
                        <wps:style>
                          <a:lnRef idx="0"/>
                          <a:fillRef idx="0"/>
                          <a:effectRef idx="0"/>
                          <a:fontRef idx="minor"/>
                        </wps:style>
                        <wps:txbx>
                          <w:txbxContent>
                            <w:p>
                              <w:pPr>
                                <w:pStyle w:val="Normal"/>
                                <w:spacing w:lineRule="auto" w:line="324" w:before="40" w:after="0"/>
                                <w:ind w:left="885" w:right="2755" w:hanging="432"/>
                                <w:rPr>
                                  <w:rFonts w:ascii="Courier New" w:hAnsi="Courier New"/>
                                  <w:sz w:val="18"/>
                                </w:rPr>
                              </w:pPr>
                              <w:r>
                                <w:rPr>
                                  <w:rFonts w:ascii="Courier New" w:hAnsi="Courier New"/>
                                  <w:sz w:val="18"/>
                                </w:rPr>
                                <w:t>class WaterTrackingService : Service() { private</w:t>
                              </w:r>
                              <w:r>
                                <w:rPr>
                                  <w:rFonts w:ascii="Courier New" w:hAnsi="Courier New"/>
                                  <w:spacing w:val="-10"/>
                                  <w:sz w:val="18"/>
                                </w:rPr>
                                <w:t xml:space="preserve"> </w:t>
                              </w:r>
                              <w:r>
                                <w:rPr>
                                  <w:rFonts w:ascii="Courier New" w:hAnsi="Courier New"/>
                                  <w:sz w:val="18"/>
                                </w:rPr>
                                <w:t>var</w:t>
                              </w:r>
                              <w:r>
                                <w:rPr>
                                  <w:rFonts w:ascii="Courier New" w:hAnsi="Courier New"/>
                                  <w:spacing w:val="-10"/>
                                  <w:sz w:val="18"/>
                                </w:rPr>
                                <w:t xml:space="preserve"> </w:t>
                              </w:r>
                              <w:r>
                                <w:rPr>
                                  <w:rFonts w:ascii="Courier New" w:hAnsi="Courier New"/>
                                  <w:sz w:val="18"/>
                                </w:rPr>
                                <w:t>fluidBalanceMilliliters</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 xml:space="preserve">0f </w:t>
                              </w:r>
                              <w:r>
                                <w:rPr>
                                  <w:rFonts w:ascii="Courier New" w:hAnsi="Courier New"/>
                                  <w:spacing w:val="-2"/>
                                  <w:sz w:val="18"/>
                                </w:rPr>
                                <w:t>private</w:t>
                              </w:r>
                              <w:r>
                                <w:rPr>
                                  <w:rFonts w:ascii="Courier New" w:hAnsi="Courier New"/>
                                  <w:spacing w:val="-24"/>
                                  <w:sz w:val="18"/>
                                </w:rPr>
                                <w:t xml:space="preserve"> </w:t>
                              </w:r>
                              <w:r>
                                <w:rPr>
                                  <w:rFonts w:ascii="Courier New" w:hAnsi="Courier New"/>
                                  <w:spacing w:val="-2"/>
                                  <w:sz w:val="18"/>
                                </w:rPr>
                                <w:t>lateinit</w:t>
                              </w:r>
                              <w:r>
                                <w:rPr>
                                  <w:rFonts w:ascii="Courier New" w:hAnsi="Courier New"/>
                                  <w:spacing w:val="-24"/>
                                  <w:sz w:val="18"/>
                                </w:rPr>
                                <w:t xml:space="preserve"> </w:t>
                              </w:r>
                              <w:r>
                                <w:rPr>
                                  <w:rFonts w:ascii="Courier New" w:hAnsi="Courier New"/>
                                  <w:spacing w:val="-2"/>
                                  <w:sz w:val="18"/>
                                </w:rPr>
                                <w:t>var</w:t>
                              </w:r>
                              <w:r>
                                <w:rPr>
                                  <w:rFonts w:ascii="Courier New" w:hAnsi="Courier New"/>
                                  <w:spacing w:val="-24"/>
                                  <w:sz w:val="18"/>
                                </w:rPr>
                                <w:t xml:space="preserve"> </w:t>
                              </w:r>
                              <w:r>
                                <w:rPr>
                                  <w:rFonts w:ascii="Courier New" w:hAnsi="Courier New"/>
                                  <w:spacing w:val="-2"/>
                                  <w:sz w:val="18"/>
                                </w:rPr>
                                <w:t>notificationBuilder:</w:t>
                              </w:r>
                            </w:p>
                            <w:p>
                              <w:pPr>
                                <w:pStyle w:val="Normal"/>
                                <w:spacing w:before="2" w:after="0"/>
                                <w:ind w:left="1101" w:hanging="0"/>
                                <w:rPr>
                                  <w:rFonts w:ascii="Courier New" w:hAnsi="Courier New"/>
                                  <w:sz w:val="18"/>
                                </w:rPr>
                              </w:pPr>
                              <w:r>
                                <w:rPr>
                                  <w:rFonts w:ascii="Courier New" w:hAnsi="Courier New"/>
                                  <w:spacing w:val="-2"/>
                                  <w:sz w:val="18"/>
                                </w:rPr>
                                <w:t>NotificationCompat.Builder</w:t>
                              </w:r>
                            </w:p>
                            <w:p>
                              <w:pPr>
                                <w:pStyle w:val="Normal"/>
                                <w:spacing w:before="76" w:after="0"/>
                                <w:ind w:left="885" w:hanging="0"/>
                                <w:rPr>
                                  <w:rFonts w:ascii="Courier New" w:hAnsi="Courier New"/>
                                  <w:sz w:val="18"/>
                                </w:rPr>
                              </w:pPr>
                              <w:r>
                                <w:rPr>
                                  <w:rFonts w:ascii="Courier New" w:hAnsi="Courier New"/>
                                  <w:sz w:val="18"/>
                                </w:rPr>
                                <w:t>private</w:t>
                              </w:r>
                              <w:r>
                                <w:rPr>
                                  <w:rFonts w:ascii="Courier New" w:hAnsi="Courier New"/>
                                  <w:spacing w:val="-9"/>
                                  <w:sz w:val="18"/>
                                </w:rPr>
                                <w:t xml:space="preserve"> </w:t>
                              </w:r>
                              <w:r>
                                <w:rPr>
                                  <w:rFonts w:ascii="Courier New" w:hAnsi="Courier New"/>
                                  <w:sz w:val="18"/>
                                </w:rPr>
                                <w:t>lateinit</w:t>
                              </w:r>
                              <w:r>
                                <w:rPr>
                                  <w:rFonts w:ascii="Courier New" w:hAnsi="Courier New"/>
                                  <w:spacing w:val="-8"/>
                                  <w:sz w:val="18"/>
                                </w:rPr>
                                <w:t xml:space="preserve"> </w:t>
                              </w:r>
                              <w:r>
                                <w:rPr>
                                  <w:rFonts w:ascii="Courier New" w:hAnsi="Courier New"/>
                                  <w:sz w:val="18"/>
                                </w:rPr>
                                <w:t>var</w:t>
                              </w:r>
                              <w:r>
                                <w:rPr>
                                  <w:rFonts w:ascii="Courier New" w:hAnsi="Courier New"/>
                                  <w:spacing w:val="-8"/>
                                  <w:sz w:val="18"/>
                                </w:rPr>
                                <w:t xml:space="preserve"> </w:t>
                              </w:r>
                              <w:r>
                                <w:rPr>
                                  <w:rFonts w:ascii="Courier New" w:hAnsi="Courier New"/>
                                  <w:sz w:val="18"/>
                                </w:rPr>
                                <w:t>serviceHandler:</w:t>
                              </w:r>
                              <w:r>
                                <w:rPr>
                                  <w:rFonts w:ascii="Courier New" w:hAnsi="Courier New"/>
                                  <w:spacing w:val="-8"/>
                                  <w:sz w:val="18"/>
                                </w:rPr>
                                <w:t xml:space="preserve"> </w:t>
                              </w:r>
                              <w:r>
                                <w:rPr>
                                  <w:rFonts w:ascii="Courier New" w:hAnsi="Courier New"/>
                                  <w:spacing w:val="-2"/>
                                  <w:sz w:val="18"/>
                                </w:rPr>
                                <w:t>Handler</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z w:val="18"/>
                                </w:rPr>
                                <w:t>override</w:t>
                              </w:r>
                              <w:r>
                                <w:rPr>
                                  <w:rFonts w:ascii="Courier New" w:hAnsi="Courier New"/>
                                  <w:spacing w:val="-10"/>
                                  <w:sz w:val="18"/>
                                </w:rPr>
                                <w:t xml:space="preserve"> </w:t>
                              </w:r>
                              <w:r>
                                <w:rPr>
                                  <w:rFonts w:ascii="Courier New" w:hAnsi="Courier New"/>
                                  <w:sz w:val="18"/>
                                </w:rPr>
                                <w:t>fun</w:t>
                              </w:r>
                              <w:r>
                                <w:rPr>
                                  <w:rFonts w:ascii="Courier New" w:hAnsi="Courier New"/>
                                  <w:spacing w:val="-7"/>
                                  <w:sz w:val="18"/>
                                </w:rPr>
                                <w:t xml:space="preserve"> </w:t>
                              </w:r>
                              <w:r>
                                <w:rPr>
                                  <w:rFonts w:ascii="Courier New" w:hAnsi="Courier New"/>
                                  <w:sz w:val="18"/>
                                </w:rPr>
                                <w:t>onBind(intent:</w:t>
                              </w:r>
                              <w:r>
                                <w:rPr>
                                  <w:rFonts w:ascii="Courier New" w:hAnsi="Courier New"/>
                                  <w:spacing w:val="-7"/>
                                  <w:sz w:val="18"/>
                                </w:rPr>
                                <w:t xml:space="preserve"> </w:t>
                              </w:r>
                              <w:r>
                                <w:rPr>
                                  <w:rFonts w:ascii="Courier New" w:hAnsi="Courier New"/>
                                  <w:sz w:val="18"/>
                                </w:rPr>
                                <w:t>Intent?):</w:t>
                              </w:r>
                              <w:r>
                                <w:rPr>
                                  <w:rFonts w:ascii="Courier New" w:hAnsi="Courier New"/>
                                  <w:spacing w:val="-7"/>
                                  <w:sz w:val="18"/>
                                </w:rPr>
                                <w:t xml:space="preserve"> </w:t>
                              </w:r>
                              <w:r>
                                <w:rPr>
                                  <w:rFonts w:ascii="Courier New" w:hAnsi="Courier New"/>
                                  <w:sz w:val="18"/>
                                </w:rPr>
                                <w:t>IBinder?</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pacing w:val="-4"/>
                                  <w:sz w:val="18"/>
                                </w:rPr>
                                <w:t>null</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506" style="position:absolute;margin-left:88.2pt;margin-top:7.2pt;width:399.6pt;height:115.25pt" coordorigin="1764,144" coordsize="7992,2305">
                <v:rect id="shape_0" path="m0,0l-2147483645,0l-2147483645,-2147483646l0,-2147483646xe" fillcolor="#f6f6f6" stroked="f" o:allowincell="f" style="position:absolute;left:1764;top:154;width:7991;height:228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4;width:7991;height:2264;mso-wrap-style:square;v-text-anchor:top;mso-position-horizontal-relative:page">
                  <v:fill o:detectmouseclick="t" on="false"/>
                  <v:stroke color="#3465a4" joinstyle="round" endcap="flat"/>
                  <v:textbox>
                    <w:txbxContent>
                      <w:p>
                        <w:pPr>
                          <w:pStyle w:val="Normal"/>
                          <w:spacing w:lineRule="auto" w:line="324" w:before="40" w:after="0"/>
                          <w:ind w:left="885" w:right="2755" w:hanging="432"/>
                          <w:rPr>
                            <w:rFonts w:ascii="Courier New" w:hAnsi="Courier New"/>
                            <w:sz w:val="18"/>
                          </w:rPr>
                        </w:pPr>
                        <w:r>
                          <w:rPr>
                            <w:rFonts w:ascii="Courier New" w:hAnsi="Courier New"/>
                            <w:sz w:val="18"/>
                          </w:rPr>
                          <w:t>class WaterTrackingService : Service() { private</w:t>
                        </w:r>
                        <w:r>
                          <w:rPr>
                            <w:rFonts w:ascii="Courier New" w:hAnsi="Courier New"/>
                            <w:spacing w:val="-10"/>
                            <w:sz w:val="18"/>
                          </w:rPr>
                          <w:t xml:space="preserve"> </w:t>
                        </w:r>
                        <w:r>
                          <w:rPr>
                            <w:rFonts w:ascii="Courier New" w:hAnsi="Courier New"/>
                            <w:sz w:val="18"/>
                          </w:rPr>
                          <w:t>var</w:t>
                        </w:r>
                        <w:r>
                          <w:rPr>
                            <w:rFonts w:ascii="Courier New" w:hAnsi="Courier New"/>
                            <w:spacing w:val="-10"/>
                            <w:sz w:val="18"/>
                          </w:rPr>
                          <w:t xml:space="preserve"> </w:t>
                        </w:r>
                        <w:r>
                          <w:rPr>
                            <w:rFonts w:ascii="Courier New" w:hAnsi="Courier New"/>
                            <w:sz w:val="18"/>
                          </w:rPr>
                          <w:t>fluidBalanceMilliliters</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 xml:space="preserve">0f </w:t>
                        </w:r>
                        <w:r>
                          <w:rPr>
                            <w:rFonts w:ascii="Courier New" w:hAnsi="Courier New"/>
                            <w:spacing w:val="-2"/>
                            <w:sz w:val="18"/>
                          </w:rPr>
                          <w:t>private</w:t>
                        </w:r>
                        <w:r>
                          <w:rPr>
                            <w:rFonts w:ascii="Courier New" w:hAnsi="Courier New"/>
                            <w:spacing w:val="-24"/>
                            <w:sz w:val="18"/>
                          </w:rPr>
                          <w:t xml:space="preserve"> </w:t>
                        </w:r>
                        <w:r>
                          <w:rPr>
                            <w:rFonts w:ascii="Courier New" w:hAnsi="Courier New"/>
                            <w:spacing w:val="-2"/>
                            <w:sz w:val="18"/>
                          </w:rPr>
                          <w:t>lateinit</w:t>
                        </w:r>
                        <w:r>
                          <w:rPr>
                            <w:rFonts w:ascii="Courier New" w:hAnsi="Courier New"/>
                            <w:spacing w:val="-24"/>
                            <w:sz w:val="18"/>
                          </w:rPr>
                          <w:t xml:space="preserve"> </w:t>
                        </w:r>
                        <w:r>
                          <w:rPr>
                            <w:rFonts w:ascii="Courier New" w:hAnsi="Courier New"/>
                            <w:spacing w:val="-2"/>
                            <w:sz w:val="18"/>
                          </w:rPr>
                          <w:t>var</w:t>
                        </w:r>
                        <w:r>
                          <w:rPr>
                            <w:rFonts w:ascii="Courier New" w:hAnsi="Courier New"/>
                            <w:spacing w:val="-24"/>
                            <w:sz w:val="18"/>
                          </w:rPr>
                          <w:t xml:space="preserve"> </w:t>
                        </w:r>
                        <w:r>
                          <w:rPr>
                            <w:rFonts w:ascii="Courier New" w:hAnsi="Courier New"/>
                            <w:spacing w:val="-2"/>
                            <w:sz w:val="18"/>
                          </w:rPr>
                          <w:t>notificationBuilder:</w:t>
                        </w:r>
                      </w:p>
                      <w:p>
                        <w:pPr>
                          <w:pStyle w:val="Normal"/>
                          <w:spacing w:before="2" w:after="0"/>
                          <w:ind w:left="1101" w:hanging="0"/>
                          <w:rPr>
                            <w:rFonts w:ascii="Courier New" w:hAnsi="Courier New"/>
                            <w:sz w:val="18"/>
                          </w:rPr>
                        </w:pPr>
                        <w:r>
                          <w:rPr>
                            <w:rFonts w:ascii="Courier New" w:hAnsi="Courier New"/>
                            <w:spacing w:val="-2"/>
                            <w:sz w:val="18"/>
                          </w:rPr>
                          <w:t>NotificationCompat.Builder</w:t>
                        </w:r>
                      </w:p>
                      <w:p>
                        <w:pPr>
                          <w:pStyle w:val="Normal"/>
                          <w:spacing w:before="76" w:after="0"/>
                          <w:ind w:left="885" w:hanging="0"/>
                          <w:rPr>
                            <w:rFonts w:ascii="Courier New" w:hAnsi="Courier New"/>
                            <w:sz w:val="18"/>
                          </w:rPr>
                        </w:pPr>
                        <w:r>
                          <w:rPr>
                            <w:rFonts w:ascii="Courier New" w:hAnsi="Courier New"/>
                            <w:sz w:val="18"/>
                          </w:rPr>
                          <w:t>private</w:t>
                        </w:r>
                        <w:r>
                          <w:rPr>
                            <w:rFonts w:ascii="Courier New" w:hAnsi="Courier New"/>
                            <w:spacing w:val="-9"/>
                            <w:sz w:val="18"/>
                          </w:rPr>
                          <w:t xml:space="preserve"> </w:t>
                        </w:r>
                        <w:r>
                          <w:rPr>
                            <w:rFonts w:ascii="Courier New" w:hAnsi="Courier New"/>
                            <w:sz w:val="18"/>
                          </w:rPr>
                          <w:t>lateinit</w:t>
                        </w:r>
                        <w:r>
                          <w:rPr>
                            <w:rFonts w:ascii="Courier New" w:hAnsi="Courier New"/>
                            <w:spacing w:val="-8"/>
                            <w:sz w:val="18"/>
                          </w:rPr>
                          <w:t xml:space="preserve"> </w:t>
                        </w:r>
                        <w:r>
                          <w:rPr>
                            <w:rFonts w:ascii="Courier New" w:hAnsi="Courier New"/>
                            <w:sz w:val="18"/>
                          </w:rPr>
                          <w:t>var</w:t>
                        </w:r>
                        <w:r>
                          <w:rPr>
                            <w:rFonts w:ascii="Courier New" w:hAnsi="Courier New"/>
                            <w:spacing w:val="-8"/>
                            <w:sz w:val="18"/>
                          </w:rPr>
                          <w:t xml:space="preserve"> </w:t>
                        </w:r>
                        <w:r>
                          <w:rPr>
                            <w:rFonts w:ascii="Courier New" w:hAnsi="Courier New"/>
                            <w:sz w:val="18"/>
                          </w:rPr>
                          <w:t>serviceHandler:</w:t>
                        </w:r>
                        <w:r>
                          <w:rPr>
                            <w:rFonts w:ascii="Courier New" w:hAnsi="Courier New"/>
                            <w:spacing w:val="-8"/>
                            <w:sz w:val="18"/>
                          </w:rPr>
                          <w:t xml:space="preserve"> </w:t>
                        </w:r>
                        <w:r>
                          <w:rPr>
                            <w:rFonts w:ascii="Courier New" w:hAnsi="Courier New"/>
                            <w:spacing w:val="-2"/>
                            <w:sz w:val="18"/>
                          </w:rPr>
                          <w:t>Handler</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z w:val="18"/>
                          </w:rPr>
                          <w:t>override</w:t>
                        </w:r>
                        <w:r>
                          <w:rPr>
                            <w:rFonts w:ascii="Courier New" w:hAnsi="Courier New"/>
                            <w:spacing w:val="-10"/>
                            <w:sz w:val="18"/>
                          </w:rPr>
                          <w:t xml:space="preserve"> </w:t>
                        </w:r>
                        <w:r>
                          <w:rPr>
                            <w:rFonts w:ascii="Courier New" w:hAnsi="Courier New"/>
                            <w:sz w:val="18"/>
                          </w:rPr>
                          <w:t>fun</w:t>
                        </w:r>
                        <w:r>
                          <w:rPr>
                            <w:rFonts w:ascii="Courier New" w:hAnsi="Courier New"/>
                            <w:spacing w:val="-7"/>
                            <w:sz w:val="18"/>
                          </w:rPr>
                          <w:t xml:space="preserve"> </w:t>
                        </w:r>
                        <w:r>
                          <w:rPr>
                            <w:rFonts w:ascii="Courier New" w:hAnsi="Courier New"/>
                            <w:sz w:val="18"/>
                          </w:rPr>
                          <w:t>onBind(intent:</w:t>
                        </w:r>
                        <w:r>
                          <w:rPr>
                            <w:rFonts w:ascii="Courier New" w:hAnsi="Courier New"/>
                            <w:spacing w:val="-7"/>
                            <w:sz w:val="18"/>
                          </w:rPr>
                          <w:t xml:space="preserve"> </w:t>
                        </w:r>
                        <w:r>
                          <w:rPr>
                            <w:rFonts w:ascii="Courier New" w:hAnsi="Courier New"/>
                            <w:sz w:val="18"/>
                          </w:rPr>
                          <w:t>Intent?):</w:t>
                        </w:r>
                        <w:r>
                          <w:rPr>
                            <w:rFonts w:ascii="Courier New" w:hAnsi="Courier New"/>
                            <w:spacing w:val="-7"/>
                            <w:sz w:val="18"/>
                          </w:rPr>
                          <w:t xml:space="preserve"> </w:t>
                        </w:r>
                        <w:r>
                          <w:rPr>
                            <w:rFonts w:ascii="Courier New" w:hAnsi="Courier New"/>
                            <w:sz w:val="18"/>
                          </w:rPr>
                          <w:t>IBinder?</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pacing w:val="-4"/>
                            <w:sz w:val="18"/>
                          </w:rPr>
                          <w:t>null</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TextBody"/>
        <w:spacing w:before="12" w:after="0"/>
        <w:rPr>
          <w:sz w:val="7"/>
        </w:rPr>
      </w:pPr>
      <w:r>
        <w:rPr>
          <w:sz w:val="7"/>
        </w:rPr>
      </w:r>
    </w:p>
    <w:p>
      <w:pPr>
        <w:pStyle w:val="ListParagraph"/>
        <w:numPr>
          <w:ilvl w:val="1"/>
          <w:numId w:val="9"/>
        </w:numPr>
        <w:tabs>
          <w:tab w:val="clear" w:pos="720"/>
          <w:tab w:val="left" w:pos="554" w:leader="none"/>
        </w:tabs>
        <w:spacing w:lineRule="auto" w:line="240" w:before="101" w:after="0"/>
        <w:ind w:left="554" w:right="921" w:hanging="360"/>
        <w:jc w:val="left"/>
        <w:rPr>
          <w:sz w:val="20"/>
        </w:rPr>
      </w:pPr>
      <w:r>
        <w:rPr>
          <w:sz w:val="20"/>
        </w:rPr>
        <w:t xml:space="preserve">Add a companion object to your </w:t>
      </w:r>
      <w:r>
        <w:rPr>
          <w:rFonts w:ascii="Courier New" w:hAnsi="Courier New"/>
          <w:b/>
        </w:rPr>
        <w:t>WaterTrackingService</w:t>
      </w:r>
      <w:r>
        <w:rPr>
          <w:rFonts w:ascii="Courier New" w:hAnsi="Courier New"/>
          <w:b/>
          <w:spacing w:val="-67"/>
        </w:rPr>
        <w:t xml:space="preserve"> </w:t>
      </w:r>
      <w:r>
        <w:rPr>
          <w:sz w:val="20"/>
        </w:rPr>
        <w:t>class with two constants—one</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notification</w:t>
      </w:r>
      <w:r>
        <w:rPr>
          <w:spacing w:val="-3"/>
          <w:sz w:val="20"/>
        </w:rPr>
        <w:t xml:space="preserve"> </w:t>
      </w:r>
      <w:r>
        <w:rPr>
          <w:sz w:val="20"/>
        </w:rPr>
        <w:t>ID</w:t>
      </w:r>
      <w:r>
        <w:rPr>
          <w:spacing w:val="-3"/>
          <w:sz w:val="20"/>
        </w:rPr>
        <w:t xml:space="preserve"> </w:t>
      </w:r>
      <w:r>
        <w:rPr>
          <w:sz w:val="20"/>
        </w:rPr>
        <w:t>and</w:t>
      </w:r>
      <w:r>
        <w:rPr>
          <w:spacing w:val="-4"/>
          <w:sz w:val="20"/>
        </w:rPr>
        <w:t xml:space="preserve"> </w:t>
      </w:r>
      <w:r>
        <w:rPr>
          <w:sz w:val="20"/>
        </w:rPr>
        <w:t>the</w:t>
      </w:r>
      <w:r>
        <w:rPr>
          <w:spacing w:val="-3"/>
          <w:sz w:val="20"/>
        </w:rPr>
        <w:t xml:space="preserve"> </w:t>
      </w:r>
      <w:r>
        <w:rPr>
          <w:sz w:val="20"/>
        </w:rPr>
        <w:t>other</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key</w:t>
      </w:r>
      <w:r>
        <w:rPr>
          <w:spacing w:val="-3"/>
          <w:sz w:val="20"/>
        </w:rPr>
        <w:t xml:space="preserve"> </w:t>
      </w:r>
      <w:r>
        <w:rPr>
          <w:sz w:val="20"/>
        </w:rPr>
        <w:t>used</w:t>
      </w:r>
      <w:r>
        <w:rPr>
          <w:spacing w:val="-3"/>
          <w:sz w:val="20"/>
        </w:rPr>
        <w:t xml:space="preserve"> </w:t>
      </w:r>
      <w:r>
        <w:rPr>
          <w:sz w:val="20"/>
        </w:rPr>
        <w:t>to</w:t>
      </w:r>
      <w:r>
        <w:rPr>
          <w:spacing w:val="-3"/>
          <w:sz w:val="20"/>
        </w:rPr>
        <w:t xml:space="preserve"> </w:t>
      </w:r>
      <w:r>
        <w:rPr>
          <w:sz w:val="20"/>
        </w:rPr>
        <w:t>read</w:t>
      </w:r>
      <w:r>
        <w:rPr>
          <w:spacing w:val="-4"/>
          <w:sz w:val="20"/>
        </w:rPr>
        <w:t xml:space="preserve"> </w:t>
      </w:r>
      <w:r>
        <w:rPr>
          <w:sz w:val="20"/>
        </w:rPr>
        <w:t>the extra intake intent data:</w:t>
      </w:r>
    </w:p>
    <w:p>
      <w:pPr>
        <w:pStyle w:val="TextBody"/>
        <w:spacing w:before="4" w:after="0"/>
        <w:rPr>
          <w:sz w:val="9"/>
        </w:rPr>
      </w:pPr>
      <w:r>
        <w:rPr>
          <w:sz w:val="9"/>
        </w:rPr>
        <mc:AlternateContent>
          <mc:Choice Requires="wpg">
            <w:drawing>
              <wp:anchor behindDoc="0" distT="0" distB="635" distL="0" distR="4445" simplePos="0" locked="0" layoutInCell="0" allowOverlap="1" relativeHeight="1651" wp14:anchorId="05A125F5">
                <wp:simplePos x="0" y="0"/>
                <wp:positionH relativeFrom="page">
                  <wp:posOffset>662940</wp:posOffset>
                </wp:positionH>
                <wp:positionV relativeFrom="paragraph">
                  <wp:posOffset>95250</wp:posOffset>
                </wp:positionV>
                <wp:extent cx="5074920" cy="752475"/>
                <wp:effectExtent l="0" t="635" r="635" b="0"/>
                <wp:wrapTopAndBottom/>
                <wp:docPr id="715" name="docshapegroup510"/>
                <a:graphic xmlns:a="http://schemas.openxmlformats.org/drawingml/2006/main">
                  <a:graphicData uri="http://schemas.microsoft.com/office/word/2010/wordprocessingGroup">
                    <wpg:wgp>
                      <wpg:cNvGrpSpPr/>
                      <wpg:grpSpPr>
                        <a:xfrm>
                          <a:off x="0" y="0"/>
                          <a:ext cx="5074920" cy="752400"/>
                          <a:chOff x="0" y="0"/>
                          <a:chExt cx="5074920" cy="752400"/>
                        </a:xfrm>
                      </wpg:grpSpPr>
                      <wps:wsp>
                        <wps:cNvSpPr/>
                        <wps:spPr>
                          <a:xfrm>
                            <a:off x="0" y="6480"/>
                            <a:ext cx="5074920" cy="739800"/>
                          </a:xfrm>
                          <a:prstGeom prst="rect">
                            <a:avLst/>
                          </a:prstGeom>
                          <a:solidFill>
                            <a:srgbClr val="f6f6f6"/>
                          </a:solidFill>
                          <a:ln w="0">
                            <a:noFill/>
                          </a:ln>
                        </wps:spPr>
                        <wps:style>
                          <a:lnRef idx="0"/>
                          <a:fillRef idx="0"/>
                          <a:effectRef idx="0"/>
                          <a:fontRef idx="minor"/>
                        </wps:style>
                        <wps:bodyPr/>
                      </wps:wsp>
                      <wps:wsp>
                        <wps:cNvSpPr/>
                        <wps:spPr>
                          <a:xfrm>
                            <a:off x="0" y="0"/>
                            <a:ext cx="5074920" cy="752400"/>
                          </a:xfrm>
                          <a:custGeom>
                            <a:avLst/>
                            <a:gdLst>
                              <a:gd name="textAreaLeft" fmla="*/ 0 w 2877120"/>
                              <a:gd name="textAreaRight" fmla="*/ 2879280 w 2877120"/>
                              <a:gd name="textAreaTop" fmla="*/ 0 h 426600"/>
                              <a:gd name="textAreaBottom" fmla="*/ 428760 h 426600"/>
                            </a:gdLst>
                            <a:ahLst/>
                            <a:rect l="textAreaLeft" t="textAreaTop" r="textAreaRight" b="textAreaBottom"/>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72720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companion</w:t>
                              </w:r>
                              <w:r>
                                <w:rPr>
                                  <w:rFonts w:ascii="Courier New" w:hAnsi="Courier New"/>
                                  <w:spacing w:val="-8"/>
                                  <w:sz w:val="18"/>
                                </w:rPr>
                                <w:t xml:space="preserve"> </w:t>
                              </w:r>
                              <w:r>
                                <w:rPr>
                                  <w:rFonts w:ascii="Courier New" w:hAnsi="Courier New"/>
                                  <w:sz w:val="18"/>
                                </w:rPr>
                                <w:t>object</w:t>
                              </w:r>
                              <w:r>
                                <w:rPr>
                                  <w:rFonts w:ascii="Courier New" w:hAnsi="Courier New"/>
                                  <w:spacing w:val="-7"/>
                                  <w:sz w:val="18"/>
                                </w:rPr>
                                <w:t xml:space="preserve"> </w:t>
                              </w:r>
                              <w:r>
                                <w:rPr>
                                  <w:rFonts w:ascii="Courier New" w:hAnsi="Courier New"/>
                                  <w:spacing w:val="-10"/>
                                  <w:sz w:val="18"/>
                                </w:rPr>
                                <w:t>{</w:t>
                              </w:r>
                            </w:p>
                            <w:p>
                              <w:pPr>
                                <w:pStyle w:val="Normal"/>
                                <w:spacing w:lineRule="auto" w:line="324" w:before="76" w:after="0"/>
                                <w:ind w:left="885" w:right="840" w:hanging="0"/>
                                <w:rPr>
                                  <w:rFonts w:ascii="Courier New" w:hAnsi="Courier New"/>
                                  <w:sz w:val="18"/>
                                </w:rPr>
                              </w:pPr>
                              <w:r>
                                <w:rPr>
                                  <w:rFonts w:ascii="Courier New" w:hAnsi="Courier New"/>
                                  <w:sz w:val="18"/>
                                </w:rPr>
                                <w:t>const</w:t>
                              </w:r>
                              <w:r>
                                <w:rPr>
                                  <w:rFonts w:ascii="Courier New" w:hAnsi="Courier New"/>
                                  <w:spacing w:val="-10"/>
                                  <w:sz w:val="18"/>
                                </w:rPr>
                                <w:t xml:space="preserve"> </w:t>
                              </w:r>
                              <w:r>
                                <w:rPr>
                                  <w:rFonts w:ascii="Courier New" w:hAnsi="Courier New"/>
                                  <w:sz w:val="18"/>
                                </w:rPr>
                                <w:t>val</w:t>
                              </w:r>
                              <w:r>
                                <w:rPr>
                                  <w:rFonts w:ascii="Courier New" w:hAnsi="Courier New"/>
                                  <w:spacing w:val="-10"/>
                                  <w:sz w:val="18"/>
                                </w:rPr>
                                <w:t xml:space="preserve"> </w:t>
                              </w:r>
                              <w:r>
                                <w:rPr>
                                  <w:rFonts w:ascii="Courier New" w:hAnsi="Courier New"/>
                                  <w:sz w:val="18"/>
                                </w:rPr>
                                <w:t>EXTRA_INTAKE_AMOUNT_MILLILITERS</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"intake" private const val NOTIFICATION_ID = 0x3A7A</w:t>
                              </w:r>
                            </w:p>
                            <w:p>
                              <w:pPr>
                                <w:pStyle w:val="Normal"/>
                                <w:spacing w:before="2"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510" style="position:absolute;margin-left:52.2pt;margin-top:7.5pt;width:399.6pt;height:59.25pt" coordorigin="1044,150" coordsize="7992,1185">
                <v:rect id="shape_0" path="m0,0l-2147483645,0l-2147483645,-2147483646l0,-2147483646xe" fillcolor="#f6f6f6" stroked="f" o:allowincell="f" style="position:absolute;left:1044;top:160;width:7991;height:116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70;width:7991;height:114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companion</w:t>
                        </w:r>
                        <w:r>
                          <w:rPr>
                            <w:rFonts w:ascii="Courier New" w:hAnsi="Courier New"/>
                            <w:spacing w:val="-8"/>
                            <w:sz w:val="18"/>
                          </w:rPr>
                          <w:t xml:space="preserve"> </w:t>
                        </w:r>
                        <w:r>
                          <w:rPr>
                            <w:rFonts w:ascii="Courier New" w:hAnsi="Courier New"/>
                            <w:sz w:val="18"/>
                          </w:rPr>
                          <w:t>object</w:t>
                        </w:r>
                        <w:r>
                          <w:rPr>
                            <w:rFonts w:ascii="Courier New" w:hAnsi="Courier New"/>
                            <w:spacing w:val="-7"/>
                            <w:sz w:val="18"/>
                          </w:rPr>
                          <w:t xml:space="preserve"> </w:t>
                        </w:r>
                        <w:r>
                          <w:rPr>
                            <w:rFonts w:ascii="Courier New" w:hAnsi="Courier New"/>
                            <w:spacing w:val="-10"/>
                            <w:sz w:val="18"/>
                          </w:rPr>
                          <w:t>{</w:t>
                        </w:r>
                      </w:p>
                      <w:p>
                        <w:pPr>
                          <w:pStyle w:val="Normal"/>
                          <w:spacing w:lineRule="auto" w:line="324" w:before="76" w:after="0"/>
                          <w:ind w:left="885" w:right="840" w:hanging="0"/>
                          <w:rPr>
                            <w:rFonts w:ascii="Courier New" w:hAnsi="Courier New"/>
                            <w:sz w:val="18"/>
                          </w:rPr>
                        </w:pPr>
                        <w:r>
                          <w:rPr>
                            <w:rFonts w:ascii="Courier New" w:hAnsi="Courier New"/>
                            <w:sz w:val="18"/>
                          </w:rPr>
                          <w:t>const</w:t>
                        </w:r>
                        <w:r>
                          <w:rPr>
                            <w:rFonts w:ascii="Courier New" w:hAnsi="Courier New"/>
                            <w:spacing w:val="-10"/>
                            <w:sz w:val="18"/>
                          </w:rPr>
                          <w:t xml:space="preserve"> </w:t>
                        </w:r>
                        <w:r>
                          <w:rPr>
                            <w:rFonts w:ascii="Courier New" w:hAnsi="Courier New"/>
                            <w:sz w:val="18"/>
                          </w:rPr>
                          <w:t>val</w:t>
                        </w:r>
                        <w:r>
                          <w:rPr>
                            <w:rFonts w:ascii="Courier New" w:hAnsi="Courier New"/>
                            <w:spacing w:val="-10"/>
                            <w:sz w:val="18"/>
                          </w:rPr>
                          <w:t xml:space="preserve"> </w:t>
                        </w:r>
                        <w:r>
                          <w:rPr>
                            <w:rFonts w:ascii="Courier New" w:hAnsi="Courier New"/>
                            <w:sz w:val="18"/>
                          </w:rPr>
                          <w:t>EXTRA_INTAKE_AMOUNT_MILLILITERS</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"intake" private const val NOTIFICATION_ID = 0x3A7A</w:t>
                        </w:r>
                      </w:p>
                      <w:p>
                        <w:pPr>
                          <w:pStyle w:val="Normal"/>
                          <w:spacing w:before="2"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ListParagraph"/>
        <w:numPr>
          <w:ilvl w:val="1"/>
          <w:numId w:val="9"/>
        </w:numPr>
        <w:tabs>
          <w:tab w:val="clear" w:pos="720"/>
          <w:tab w:val="left" w:pos="554" w:leader="none"/>
        </w:tabs>
        <w:ind w:left="554" w:hanging="360"/>
        <w:jc w:val="left"/>
        <w:rPr>
          <w:sz w:val="20"/>
        </w:rPr>
      </w:pPr>
      <w:r>
        <w:rPr>
          <w:sz w:val="20"/>
        </w:rPr>
        <w:t>Add</w:t>
      </w:r>
      <w:r>
        <w:rPr>
          <w:spacing w:val="-2"/>
          <w:sz w:val="20"/>
        </w:rPr>
        <w:t xml:space="preserve"> </w:t>
      </w:r>
      <w:r>
        <w:rPr>
          <w:sz w:val="20"/>
        </w:rPr>
        <w:t>the</w:t>
      </w:r>
      <w:r>
        <w:rPr>
          <w:spacing w:val="-2"/>
          <w:sz w:val="20"/>
        </w:rPr>
        <w:t xml:space="preserve"> </w:t>
      </w:r>
      <w:r>
        <w:rPr>
          <w:sz w:val="20"/>
        </w:rPr>
        <w:t>functions</w:t>
      </w:r>
      <w:r>
        <w:rPr>
          <w:spacing w:val="-2"/>
          <w:sz w:val="20"/>
        </w:rPr>
        <w:t xml:space="preserve"> </w:t>
      </w:r>
      <w:r>
        <w:rPr>
          <w:sz w:val="20"/>
        </w:rPr>
        <w:t>required</w:t>
      </w:r>
      <w:r>
        <w:rPr>
          <w:spacing w:val="-2"/>
          <w:sz w:val="20"/>
        </w:rPr>
        <w:t xml:space="preserve"> </w:t>
      </w:r>
      <w:r>
        <w:rPr>
          <w:sz w:val="20"/>
        </w:rPr>
        <w:t>to</w:t>
      </w:r>
      <w:r>
        <w:rPr>
          <w:spacing w:val="-2"/>
          <w:sz w:val="20"/>
        </w:rPr>
        <w:t xml:space="preserve"> </w:t>
      </w:r>
      <w:r>
        <w:rPr>
          <w:sz w:val="20"/>
        </w:rPr>
        <w:t>set</w:t>
      </w:r>
      <w:r>
        <w:rPr>
          <w:spacing w:val="-2"/>
          <w:sz w:val="20"/>
        </w:rPr>
        <w:t xml:space="preserve"> </w:t>
      </w:r>
      <w:r>
        <w:rPr>
          <w:sz w:val="20"/>
        </w:rPr>
        <w:t>up</w:t>
      </w:r>
      <w:r>
        <w:rPr>
          <w:spacing w:val="-2"/>
          <w:sz w:val="20"/>
        </w:rPr>
        <w:t xml:space="preserve"> </w:t>
      </w:r>
      <w:r>
        <w:rPr>
          <w:sz w:val="20"/>
        </w:rPr>
        <w:t>the</w:t>
      </w:r>
      <w:r>
        <w:rPr>
          <w:spacing w:val="-1"/>
          <w:sz w:val="20"/>
        </w:rPr>
        <w:t xml:space="preserve"> </w:t>
      </w:r>
      <w:r>
        <w:rPr>
          <w:spacing w:val="-2"/>
          <w:sz w:val="20"/>
        </w:rPr>
        <w:t>notification:</w:t>
      </w:r>
    </w:p>
    <w:p>
      <w:pPr>
        <w:pStyle w:val="Normal"/>
        <w:spacing w:lineRule="atLeast" w:line="280" w:before="135" w:after="0"/>
        <w:ind w:left="989" w:right="2599" w:hanging="432"/>
        <w:rPr>
          <w:rFonts w:ascii="Courier New" w:hAnsi="Courier New"/>
          <w:sz w:val="18"/>
        </w:rPr>
      </w:pPr>
      <w:r>
        <mc:AlternateContent>
          <mc:Choice Requires="wpg">
            <w:drawing>
              <wp:anchor behindDoc="1" distT="635" distB="0" distL="0" distR="635" simplePos="0" locked="0" layoutInCell="0" allowOverlap="1" relativeHeight="1504" wp14:anchorId="5143E83E">
                <wp:simplePos x="0" y="0"/>
                <wp:positionH relativeFrom="page">
                  <wp:posOffset>662940</wp:posOffset>
                </wp:positionH>
                <wp:positionV relativeFrom="paragraph">
                  <wp:posOffset>95250</wp:posOffset>
                </wp:positionV>
                <wp:extent cx="5074920" cy="4130675"/>
                <wp:effectExtent l="0" t="635" r="635" b="0"/>
                <wp:wrapNone/>
                <wp:docPr id="717" name="docshapegroup514"/>
                <a:graphic xmlns:a="http://schemas.openxmlformats.org/drawingml/2006/main">
                  <a:graphicData uri="http://schemas.microsoft.com/office/word/2010/wordprocessingGroup">
                    <wpg:wgp>
                      <wpg:cNvGrpSpPr/>
                      <wpg:grpSpPr>
                        <a:xfrm>
                          <a:off x="0" y="0"/>
                          <a:ext cx="5074920" cy="4130640"/>
                          <a:chOff x="0" y="0"/>
                          <a:chExt cx="5074920" cy="4130640"/>
                        </a:xfrm>
                      </wpg:grpSpPr>
                      <wps:wsp>
                        <wps:cNvSpPr/>
                        <wps:spPr>
                          <a:xfrm>
                            <a:off x="0" y="6480"/>
                            <a:ext cx="5074920" cy="4118040"/>
                          </a:xfrm>
                          <a:prstGeom prst="rect">
                            <a:avLst/>
                          </a:prstGeom>
                          <a:solidFill>
                            <a:srgbClr val="f6f6f6"/>
                          </a:solidFill>
                          <a:ln w="0">
                            <a:noFill/>
                          </a:ln>
                        </wps:spPr>
                        <wps:style>
                          <a:lnRef idx="0"/>
                          <a:fillRef idx="0"/>
                          <a:effectRef idx="0"/>
                          <a:fontRef idx="minor"/>
                        </wps:style>
                        <wps:bodyPr/>
                      </wps:wsp>
                      <wps:wsp>
                        <wps:cNvSpPr/>
                        <wps:spPr>
                          <a:xfrm>
                            <a:off x="0" y="0"/>
                            <a:ext cx="5074920" cy="4130640"/>
                          </a:xfrm>
                          <a:custGeom>
                            <a:avLst/>
                            <a:gdLst>
                              <a:gd name="textAreaLeft" fmla="*/ 0 w 2877120"/>
                              <a:gd name="textAreaRight" fmla="*/ 2879280 w 2877120"/>
                              <a:gd name="textAreaTop" fmla="*/ 0 h 2341800"/>
                              <a:gd name="textAreaBottom" fmla="*/ 2343960 h 2341800"/>
                            </a:gdLst>
                            <a:ahLst/>
                            <a:rect l="textAreaLeft" t="textAreaTop" r="textAreaRight" b="textAreaBottom"/>
                            <a:pathLst>
                              <a:path w="7992" h="6505">
                                <a:moveTo>
                                  <a:pt x="7992" y="6484"/>
                                </a:moveTo>
                                <a:lnTo>
                                  <a:pt x="0" y="6484"/>
                                </a:lnTo>
                                <a:lnTo>
                                  <a:pt x="0" y="6504"/>
                                </a:lnTo>
                                <a:lnTo>
                                  <a:pt x="7992" y="6504"/>
                                </a:lnTo>
                                <a:lnTo>
                                  <a:pt x="7992" y="64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g:wgp>
                  </a:graphicData>
                </a:graphic>
              </wp:anchor>
            </w:drawing>
          </mc:Choice>
          <mc:Fallback>
            <w:pict>
              <v:group id="shape_0" alt="docshapegroup514" style="position:absolute;margin-left:52.2pt;margin-top:7.5pt;width:399.6pt;height:325.25pt" coordorigin="1044,150" coordsize="7992,6505">
                <v:rect id="shape_0" path="m0,0l-2147483645,0l-2147483645,-2147483646l0,-2147483646xe" fillcolor="#f6f6f6" stroked="f" o:allowincell="f" style="position:absolute;left:1044;top:160;width:7991;height:6484;mso-wrap-style:none;v-text-anchor:middle;mso-position-horizontal-relative:page">
                  <v:fill o:detectmouseclick="t" type="solid" color2="#090909"/>
                  <v:stroke color="#3465a4" joinstyle="round" endcap="flat"/>
                  <w10:wrap type="none"/>
                </v:rect>
              </v:group>
            </w:pict>
          </mc:Fallback>
        </mc:AlternateContent>
      </w:r>
      <w:r>
        <w:rPr>
          <w:rFonts w:ascii="Courier New" w:hAnsi="Courier New"/>
          <w:sz w:val="18"/>
        </w:rPr>
        <w:t>private fun getPendingIntent() = PendingIntent.getActivity(this,</w:t>
      </w:r>
      <w:r>
        <w:rPr>
          <w:rFonts w:ascii="Courier New" w:hAnsi="Courier New"/>
          <w:spacing w:val="-20"/>
          <w:sz w:val="18"/>
        </w:rPr>
        <w:t xml:space="preserve"> </w:t>
      </w:r>
      <w:r>
        <w:rPr>
          <w:rFonts w:ascii="Courier New" w:hAnsi="Courier New"/>
          <w:sz w:val="18"/>
        </w:rPr>
        <w:t>0,</w:t>
      </w:r>
      <w:r>
        <w:rPr>
          <w:rFonts w:ascii="Courier New" w:hAnsi="Courier New"/>
          <w:spacing w:val="-20"/>
          <w:sz w:val="18"/>
        </w:rPr>
        <w:t xml:space="preserve"> </w:t>
      </w:r>
      <w:r>
        <w:rPr>
          <w:rFonts w:ascii="Courier New" w:hAnsi="Courier New"/>
          <w:sz w:val="18"/>
        </w:rPr>
        <w:t>Intent(this,</w:t>
      </w:r>
    </w:p>
    <w:p>
      <w:pPr>
        <w:pStyle w:val="Normal"/>
        <w:spacing w:lineRule="exact" w:line="200"/>
        <w:ind w:left="1205" w:hanging="0"/>
        <w:rPr>
          <w:rFonts w:ascii="Courier New" w:hAnsi="Courier New"/>
          <w:sz w:val="18"/>
        </w:rPr>
      </w:pPr>
      <w:r>
        <w:rPr>
          <w:rFonts w:ascii="Courier New" w:hAnsi="Courier New"/>
          <w:sz w:val="18"/>
        </w:rPr>
        <w:t>MainActivity::class.java),</w:t>
      </w:r>
      <w:r>
        <w:rPr>
          <w:rFonts w:ascii="Courier New" w:hAnsi="Courier New"/>
          <w:spacing w:val="-26"/>
          <w:sz w:val="18"/>
        </w:rPr>
        <w:t xml:space="preserve"> </w:t>
      </w:r>
      <w:r>
        <w:rPr>
          <w:rFonts w:ascii="Courier New" w:hAnsi="Courier New"/>
          <w:spacing w:val="-5"/>
          <w:sz w:val="18"/>
        </w:rPr>
        <w:t>0)</w:t>
      </w:r>
    </w:p>
    <w:p>
      <w:pPr>
        <w:pStyle w:val="TextBody"/>
        <w:spacing w:before="2" w:after="0"/>
        <w:rPr>
          <w:rFonts w:ascii="Courier New" w:hAnsi="Courier New"/>
          <w:sz w:val="26"/>
        </w:rPr>
      </w:pPr>
      <w:r>
        <w:rPr>
          <w:rFonts w:ascii="Courier New" w:hAnsi="Courier New"/>
          <w:sz w:val="26"/>
        </w:rPr>
      </w:r>
    </w:p>
    <w:p>
      <w:pPr>
        <w:pStyle w:val="Normal"/>
        <w:ind w:left="557" w:hanging="0"/>
        <w:rPr>
          <w:rFonts w:ascii="Courier New" w:hAnsi="Courier New"/>
          <w:sz w:val="18"/>
        </w:rPr>
      </w:pPr>
      <w:r>
        <w:rPr>
          <w:rFonts w:ascii="Courier New" w:hAnsi="Courier New"/>
          <w:spacing w:val="-2"/>
          <w:sz w:val="18"/>
        </w:rPr>
        <w:t>@RequiresApi(Build.VERSION_CODES.O)</w:t>
      </w:r>
    </w:p>
    <w:p>
      <w:pPr>
        <w:pStyle w:val="Normal"/>
        <w:spacing w:before="76" w:after="0"/>
        <w:ind w:left="557" w:hanging="0"/>
        <w:rPr>
          <w:rFonts w:ascii="Courier New" w:hAnsi="Courier New"/>
          <w:sz w:val="18"/>
        </w:rPr>
      </w:pPr>
      <w:r>
        <w:rPr>
          <w:rFonts w:ascii="Courier New" w:hAnsi="Courier New"/>
          <w:spacing w:val="-2"/>
          <w:sz w:val="18"/>
        </w:rPr>
        <w:t>private</w:t>
      </w:r>
      <w:r>
        <w:rPr>
          <w:rFonts w:ascii="Courier New" w:hAnsi="Courier New"/>
          <w:spacing w:val="-20"/>
          <w:sz w:val="18"/>
        </w:rPr>
        <w:t xml:space="preserve"> </w:t>
      </w:r>
      <w:r>
        <w:rPr>
          <w:rFonts w:ascii="Courier New" w:hAnsi="Courier New"/>
          <w:spacing w:val="-2"/>
          <w:sz w:val="18"/>
        </w:rPr>
        <w:t>fun</w:t>
      </w:r>
      <w:r>
        <w:rPr>
          <w:rFonts w:ascii="Courier New" w:hAnsi="Courier New"/>
          <w:spacing w:val="-19"/>
          <w:sz w:val="18"/>
        </w:rPr>
        <w:t xml:space="preserve"> </w:t>
      </w:r>
      <w:r>
        <w:rPr>
          <w:rFonts w:ascii="Courier New" w:hAnsi="Courier New"/>
          <w:spacing w:val="-2"/>
          <w:sz w:val="18"/>
        </w:rPr>
        <w:t>createNotificationChannel():</w:t>
      </w:r>
      <w:r>
        <w:rPr>
          <w:rFonts w:ascii="Courier New" w:hAnsi="Courier New"/>
          <w:spacing w:val="-19"/>
          <w:sz w:val="18"/>
        </w:rPr>
        <w:t xml:space="preserve"> </w:t>
      </w:r>
      <w:r>
        <w:rPr>
          <w:rFonts w:ascii="Courier New" w:hAnsi="Courier New"/>
          <w:spacing w:val="-2"/>
          <w:sz w:val="18"/>
        </w:rPr>
        <w:t>String</w:t>
      </w:r>
      <w:r>
        <w:rPr>
          <w:rFonts w:ascii="Courier New" w:hAnsi="Courier New"/>
          <w:spacing w:val="-19"/>
          <w:sz w:val="18"/>
        </w:rPr>
        <w:t xml:space="preserve"> </w:t>
      </w:r>
      <w:r>
        <w:rPr>
          <w:rFonts w:ascii="Courier New" w:hAnsi="Courier New"/>
          <w:spacing w:val="-10"/>
          <w:sz w:val="18"/>
        </w:rPr>
        <w:t>{</w:t>
      </w:r>
    </w:p>
    <w:p>
      <w:pPr>
        <w:pStyle w:val="Normal"/>
        <w:spacing w:lineRule="auto" w:line="324" w:before="76" w:after="0"/>
        <w:ind w:left="989" w:right="3412" w:hanging="0"/>
        <w:rPr>
          <w:rFonts w:ascii="Courier New" w:hAnsi="Courier New"/>
          <w:sz w:val="18"/>
        </w:rPr>
      </w:pPr>
      <w:r>
        <w:rPr>
          <w:rFonts w:ascii="Courier New" w:hAnsi="Courier New"/>
          <w:sz w:val="18"/>
        </w:rPr>
        <w:t>val</w:t>
      </w:r>
      <w:r>
        <w:rPr>
          <w:rFonts w:ascii="Courier New" w:hAnsi="Courier New"/>
          <w:spacing w:val="40"/>
          <w:sz w:val="18"/>
        </w:rPr>
        <w:t xml:space="preserve"> </w:t>
      </w:r>
      <w:r>
        <w:rPr>
          <w:rFonts w:ascii="Courier New" w:hAnsi="Courier New"/>
          <w:sz w:val="18"/>
        </w:rPr>
        <w:t>channelId</w:t>
      </w:r>
      <w:r>
        <w:rPr>
          <w:rFonts w:ascii="Courier New" w:hAnsi="Courier New"/>
          <w:spacing w:val="40"/>
          <w:sz w:val="18"/>
        </w:rPr>
        <w:t xml:space="preserve"> </w:t>
      </w:r>
      <w:r>
        <w:rPr>
          <w:rFonts w:ascii="Courier New" w:hAnsi="Courier New"/>
          <w:sz w:val="18"/>
        </w:rPr>
        <w:t>=</w:t>
      </w:r>
      <w:r>
        <w:rPr>
          <w:rFonts w:ascii="Courier New" w:hAnsi="Courier New"/>
          <w:spacing w:val="40"/>
          <w:sz w:val="18"/>
        </w:rPr>
        <w:t xml:space="preserve"> </w:t>
      </w:r>
      <w:r>
        <w:rPr>
          <w:rFonts w:ascii="Courier New" w:hAnsi="Courier New"/>
          <w:sz w:val="18"/>
        </w:rPr>
        <w:t>"FluidBalanceTracking" val</w:t>
      </w:r>
      <w:r>
        <w:rPr>
          <w:rFonts w:ascii="Courier New" w:hAnsi="Courier New"/>
          <w:spacing w:val="-8"/>
          <w:sz w:val="18"/>
        </w:rPr>
        <w:t xml:space="preserve"> </w:t>
      </w:r>
      <w:r>
        <w:rPr>
          <w:rFonts w:ascii="Courier New" w:hAnsi="Courier New"/>
          <w:sz w:val="18"/>
        </w:rPr>
        <w:t>channelName</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"Fluid</w:t>
      </w:r>
      <w:r>
        <w:rPr>
          <w:rFonts w:ascii="Courier New" w:hAnsi="Courier New"/>
          <w:spacing w:val="-8"/>
          <w:sz w:val="18"/>
        </w:rPr>
        <w:t xml:space="preserve"> </w:t>
      </w:r>
      <w:r>
        <w:rPr>
          <w:rFonts w:ascii="Courier New" w:hAnsi="Courier New"/>
          <w:sz w:val="18"/>
        </w:rPr>
        <w:t>Balance</w:t>
      </w:r>
      <w:r>
        <w:rPr>
          <w:rFonts w:ascii="Courier New" w:hAnsi="Courier New"/>
          <w:spacing w:val="-8"/>
          <w:sz w:val="18"/>
        </w:rPr>
        <w:t xml:space="preserve"> </w:t>
      </w:r>
      <w:r>
        <w:rPr>
          <w:rFonts w:ascii="Courier New" w:hAnsi="Courier New"/>
          <w:sz w:val="18"/>
        </w:rPr>
        <w:t>Tracking" val channel =</w:t>
      </w:r>
    </w:p>
    <w:p>
      <w:pPr>
        <w:pStyle w:val="Normal"/>
        <w:spacing w:lineRule="auto" w:line="235" w:before="5" w:after="0"/>
        <w:ind w:left="1637" w:right="1098" w:hanging="216"/>
        <w:rPr>
          <w:rFonts w:ascii="Courier New" w:hAnsi="Courier New"/>
          <w:sz w:val="18"/>
        </w:rPr>
      </w:pPr>
      <w:r>
        <w:rPr>
          <w:rFonts w:ascii="Courier New" w:hAnsi="Courier New"/>
          <w:spacing w:val="-4"/>
          <w:sz w:val="18"/>
        </w:rPr>
        <w:t xml:space="preserve">NotificationChannel(channelId, channelName, </w:t>
      </w:r>
      <w:r>
        <w:rPr>
          <w:rFonts w:ascii="Courier New" w:hAnsi="Courier New"/>
          <w:spacing w:val="-2"/>
          <w:sz w:val="18"/>
        </w:rPr>
        <w:t>NotificationManager.IMPORTANCE_DEFAULT)</w:t>
      </w:r>
    </w:p>
    <w:p>
      <w:pPr>
        <w:pStyle w:val="Normal"/>
        <w:spacing w:lineRule="exact" w:line="202" w:before="18" w:after="0"/>
        <w:ind w:left="989" w:hanging="0"/>
        <w:rPr>
          <w:rFonts w:ascii="Courier New" w:hAnsi="Courier New"/>
          <w:sz w:val="18"/>
        </w:rPr>
      </w:pPr>
      <w:r>
        <w:rPr>
          <w:rFonts w:ascii="Courier New" w:hAnsi="Courier New"/>
          <w:sz w:val="18"/>
        </w:rPr>
        <w:t>val</w:t>
      </w:r>
      <w:r>
        <w:rPr>
          <w:rFonts w:ascii="Courier New" w:hAnsi="Courier New"/>
          <w:spacing w:val="-17"/>
          <w:sz w:val="18"/>
        </w:rPr>
        <w:t xml:space="preserve"> </w:t>
      </w:r>
      <w:r>
        <w:rPr>
          <w:rFonts w:ascii="Courier New" w:hAnsi="Courier New"/>
          <w:sz w:val="18"/>
        </w:rPr>
        <w:t>service</w:t>
      </w:r>
      <w:r>
        <w:rPr>
          <w:rFonts w:ascii="Courier New" w:hAnsi="Courier New"/>
          <w:spacing w:val="-14"/>
          <w:sz w:val="18"/>
        </w:rPr>
        <w:t xml:space="preserve"> </w:t>
      </w:r>
      <w:r>
        <w:rPr>
          <w:rFonts w:ascii="Courier New" w:hAnsi="Courier New"/>
          <w:sz w:val="18"/>
        </w:rPr>
        <w:t>=</w:t>
      </w:r>
      <w:r>
        <w:rPr>
          <w:rFonts w:ascii="Courier New" w:hAnsi="Courier New"/>
          <w:spacing w:val="-14"/>
          <w:sz w:val="18"/>
        </w:rPr>
        <w:t xml:space="preserve"> </w:t>
      </w:r>
      <w:r>
        <w:rPr>
          <w:rFonts w:ascii="Courier New" w:hAnsi="Courier New"/>
          <w:sz w:val="18"/>
        </w:rPr>
        <w:t>getSystemService(Context.NOTIFICATION_SERVICE)</w:t>
      </w:r>
      <w:r>
        <w:rPr>
          <w:rFonts w:ascii="Courier New" w:hAnsi="Courier New"/>
          <w:spacing w:val="-14"/>
          <w:sz w:val="18"/>
        </w:rPr>
        <w:t xml:space="preserve"> </w:t>
      </w:r>
      <w:r>
        <w:rPr>
          <w:rFonts w:ascii="Courier New" w:hAnsi="Courier New"/>
          <w:spacing w:val="-5"/>
          <w:sz w:val="18"/>
        </w:rPr>
        <w:t>as</w:t>
      </w:r>
    </w:p>
    <w:p>
      <w:pPr>
        <w:pStyle w:val="Normal"/>
        <w:spacing w:lineRule="auto" w:line="259"/>
        <w:ind w:left="989" w:right="2599" w:firstLine="216"/>
        <w:rPr>
          <w:rFonts w:ascii="Courier New" w:hAnsi="Courier New"/>
          <w:sz w:val="18"/>
        </w:rPr>
      </w:pPr>
      <w:r>
        <w:rPr>
          <w:rFonts w:ascii="Courier New" w:hAnsi="Courier New"/>
          <w:spacing w:val="-2"/>
          <w:sz w:val="18"/>
        </w:rPr>
        <w:t xml:space="preserve">NotificationManager </w:t>
      </w:r>
      <w:r>
        <w:rPr>
          <w:rFonts w:ascii="Courier New" w:hAnsi="Courier New"/>
          <w:spacing w:val="-4"/>
          <w:sz w:val="18"/>
        </w:rPr>
        <w:t>service.createNotificationChannel(channel)</w:t>
      </w:r>
    </w:p>
    <w:p>
      <w:pPr>
        <w:pStyle w:val="Normal"/>
        <w:spacing w:before="57" w:after="0"/>
        <w:ind w:left="989" w:hanging="0"/>
        <w:rPr>
          <w:rFonts w:ascii="Courier New" w:hAnsi="Courier New"/>
          <w:sz w:val="18"/>
        </w:rPr>
      </w:pPr>
      <w:r>
        <w:rPr>
          <w:rFonts w:ascii="Courier New" w:hAnsi="Courier New"/>
          <w:sz w:val="18"/>
        </w:rPr>
        <w:t>return</w:t>
      </w:r>
      <w:r>
        <w:rPr>
          <w:rFonts w:ascii="Courier New" w:hAnsi="Courier New"/>
          <w:spacing w:val="-6"/>
          <w:sz w:val="18"/>
        </w:rPr>
        <w:t xml:space="preserve"> </w:t>
      </w:r>
      <w:r>
        <w:rPr>
          <w:rFonts w:ascii="Courier New" w:hAnsi="Courier New"/>
          <w:spacing w:val="-2"/>
          <w:sz w:val="18"/>
        </w:rPr>
        <w:t>channelId</w:t>
      </w:r>
    </w:p>
    <w:p>
      <w:pPr>
        <w:pStyle w:val="Normal"/>
        <w:spacing w:before="76" w:after="0"/>
        <w:ind w:left="557" w:hanging="0"/>
        <w:rPr>
          <w:rFonts w:ascii="Courier New" w:hAnsi="Courier New"/>
          <w:sz w:val="18"/>
        </w:rPr>
      </w:pPr>
      <w:r>
        <w:rPr>
          <w:rFonts w:ascii="Courier New" w:hAnsi="Courier New"/>
          <w:sz w:val="18"/>
        </w:rPr>
        <w:t>}</w:t>
      </w:r>
    </w:p>
    <w:p>
      <w:pPr>
        <w:pStyle w:val="TextBody"/>
        <w:rPr>
          <w:rFonts w:ascii="Courier New" w:hAnsi="Courier New"/>
        </w:rPr>
      </w:pPr>
      <w:r>
        <w:rPr>
          <w:rFonts w:ascii="Courier New" w:hAnsi="Courier New"/>
        </w:rPr>
      </w:r>
    </w:p>
    <w:p>
      <w:pPr>
        <w:pStyle w:val="Normal"/>
        <w:spacing w:lineRule="exact" w:line="202" w:before="130" w:after="0"/>
        <w:ind w:left="557" w:hanging="0"/>
        <w:rPr>
          <w:rFonts w:ascii="Courier New" w:hAnsi="Courier New"/>
          <w:sz w:val="18"/>
        </w:rPr>
      </w:pPr>
      <w:r>
        <w:rPr>
          <w:rFonts w:ascii="Courier New" w:hAnsi="Courier New"/>
          <w:spacing w:val="-2"/>
          <w:sz w:val="18"/>
        </w:rPr>
        <w:t>private</w:t>
      </w:r>
      <w:r>
        <w:rPr>
          <w:rFonts w:ascii="Courier New" w:hAnsi="Courier New"/>
          <w:spacing w:val="-25"/>
          <w:sz w:val="18"/>
        </w:rPr>
        <w:t xml:space="preserve"> </w:t>
      </w:r>
      <w:r>
        <w:rPr>
          <w:rFonts w:ascii="Courier New" w:hAnsi="Courier New"/>
          <w:spacing w:val="-2"/>
          <w:sz w:val="18"/>
        </w:rPr>
        <w:t>fun</w:t>
      </w:r>
      <w:r>
        <w:rPr>
          <w:rFonts w:ascii="Courier New" w:hAnsi="Courier New"/>
          <w:spacing w:val="-24"/>
          <w:sz w:val="18"/>
        </w:rPr>
        <w:t xml:space="preserve"> </w:t>
      </w:r>
      <w:r>
        <w:rPr>
          <w:rFonts w:ascii="Courier New" w:hAnsi="Courier New"/>
          <w:spacing w:val="-2"/>
          <w:sz w:val="18"/>
        </w:rPr>
        <w:t>getNotificationBuilder(pendingIntent:</w:t>
      </w:r>
      <w:r>
        <w:rPr>
          <w:rFonts w:ascii="Courier New" w:hAnsi="Courier New"/>
          <w:spacing w:val="-24"/>
          <w:sz w:val="18"/>
        </w:rPr>
        <w:t xml:space="preserve"> </w:t>
      </w:r>
      <w:r>
        <w:rPr>
          <w:rFonts w:ascii="Courier New" w:hAnsi="Courier New"/>
          <w:spacing w:val="-2"/>
          <w:sz w:val="18"/>
        </w:rPr>
        <w:t>PendingIntent,</w:t>
      </w:r>
    </w:p>
    <w:p>
      <w:pPr>
        <w:pStyle w:val="Normal"/>
        <w:spacing w:lineRule="exact" w:line="202"/>
        <w:ind w:left="773" w:hanging="0"/>
        <w:rPr>
          <w:rFonts w:ascii="Courier New" w:hAnsi="Courier New"/>
          <w:sz w:val="18"/>
        </w:rPr>
      </w:pPr>
      <w:r>
        <w:rPr>
          <w:rFonts w:ascii="Courier New" w:hAnsi="Courier New"/>
          <w:sz w:val="18"/>
        </w:rPr>
        <w:t>channelId:</w:t>
      </w:r>
      <w:r>
        <w:rPr>
          <w:rFonts w:ascii="Courier New" w:hAnsi="Courier New"/>
          <w:spacing w:val="-9"/>
          <w:sz w:val="18"/>
        </w:rPr>
        <w:t xml:space="preserve"> </w:t>
      </w:r>
      <w:r>
        <w:rPr>
          <w:rFonts w:ascii="Courier New" w:hAnsi="Courier New"/>
          <w:sz w:val="18"/>
        </w:rPr>
        <w:t>String)</w:t>
      </w:r>
      <w:r>
        <w:rPr>
          <w:rFonts w:ascii="Courier New" w:hAnsi="Courier New"/>
          <w:spacing w:val="-8"/>
          <w:sz w:val="18"/>
        </w:rPr>
        <w:t xml:space="preserve"> </w:t>
      </w:r>
      <w:r>
        <w:rPr>
          <w:rFonts w:ascii="Courier New" w:hAnsi="Courier New"/>
          <w:spacing w:val="-10"/>
          <w:sz w:val="18"/>
        </w:rPr>
        <w:t>=</w:t>
      </w:r>
    </w:p>
    <w:p>
      <w:pPr>
        <w:pStyle w:val="Normal"/>
        <w:spacing w:before="16" w:after="0"/>
        <w:ind w:left="989" w:hanging="0"/>
        <w:rPr>
          <w:rFonts w:ascii="Courier New" w:hAnsi="Courier New"/>
          <w:sz w:val="18"/>
        </w:rPr>
      </w:pPr>
      <w:r>
        <w:rPr>
          <w:rFonts w:ascii="Courier New" w:hAnsi="Courier New"/>
          <w:spacing w:val="-6"/>
          <w:sz w:val="18"/>
        </w:rPr>
        <w:t>NotificationCompat.Builder(this,</w:t>
      </w:r>
      <w:r>
        <w:rPr>
          <w:rFonts w:ascii="Courier New" w:hAnsi="Courier New"/>
          <w:spacing w:val="21"/>
          <w:sz w:val="18"/>
        </w:rPr>
        <w:t xml:space="preserve"> </w:t>
      </w:r>
      <w:r>
        <w:rPr>
          <w:rFonts w:ascii="Courier New" w:hAnsi="Courier New"/>
          <w:spacing w:val="-2"/>
          <w:sz w:val="18"/>
        </w:rPr>
        <w:t>channelId)</w:t>
      </w:r>
    </w:p>
    <w:p>
      <w:pPr>
        <w:pStyle w:val="Normal"/>
        <w:spacing w:before="76" w:after="0"/>
        <w:ind w:left="1421" w:hanging="0"/>
        <w:rPr>
          <w:rFonts w:ascii="Courier New" w:hAnsi="Courier New"/>
          <w:sz w:val="18"/>
        </w:rPr>
      </w:pPr>
      <w:r>
        <w:rPr>
          <w:rFonts w:ascii="Courier New" w:hAnsi="Courier New"/>
          <w:spacing w:val="-2"/>
          <w:sz w:val="18"/>
        </w:rPr>
        <w:t>.setContentTitle("Tracking</w:t>
      </w:r>
      <w:r>
        <w:rPr>
          <w:rFonts w:ascii="Courier New" w:hAnsi="Courier New"/>
          <w:spacing w:val="-25"/>
          <w:sz w:val="18"/>
        </w:rPr>
        <w:t xml:space="preserve"> </w:t>
      </w:r>
      <w:r>
        <w:rPr>
          <w:rFonts w:ascii="Courier New" w:hAnsi="Courier New"/>
          <w:spacing w:val="-2"/>
          <w:sz w:val="18"/>
        </w:rPr>
        <w:t>your</w:t>
      </w:r>
      <w:r>
        <w:rPr>
          <w:rFonts w:ascii="Courier New" w:hAnsi="Courier New"/>
          <w:spacing w:val="-24"/>
          <w:sz w:val="18"/>
        </w:rPr>
        <w:t xml:space="preserve"> </w:t>
      </w:r>
      <w:r>
        <w:rPr>
          <w:rFonts w:ascii="Courier New" w:hAnsi="Courier New"/>
          <w:spacing w:val="-2"/>
          <w:sz w:val="18"/>
        </w:rPr>
        <w:t>fluid</w:t>
      </w:r>
      <w:r>
        <w:rPr>
          <w:rFonts w:ascii="Courier New" w:hAnsi="Courier New"/>
          <w:spacing w:val="-25"/>
          <w:sz w:val="18"/>
        </w:rPr>
        <w:t xml:space="preserve"> </w:t>
      </w:r>
      <w:r>
        <w:rPr>
          <w:rFonts w:ascii="Courier New" w:hAnsi="Courier New"/>
          <w:spacing w:val="-2"/>
          <w:sz w:val="18"/>
        </w:rPr>
        <w:t>balance")</w:t>
      </w:r>
    </w:p>
    <w:p>
      <w:pPr>
        <w:pStyle w:val="Normal"/>
        <w:spacing w:before="76" w:after="0"/>
        <w:ind w:left="1421" w:hanging="0"/>
        <w:rPr>
          <w:rFonts w:ascii="Courier New" w:hAnsi="Courier New"/>
          <w:sz w:val="18"/>
        </w:rPr>
      </w:pPr>
      <w:r>
        <w:rPr>
          <w:rFonts w:ascii="Courier New" w:hAnsi="Courier New"/>
          <w:spacing w:val="-2"/>
          <w:sz w:val="18"/>
        </w:rPr>
        <w:t>.setContentText("Tracking")</w:t>
      </w:r>
    </w:p>
    <w:p>
      <w:pPr>
        <w:pStyle w:val="Normal"/>
        <w:spacing w:before="76" w:after="0"/>
        <w:ind w:left="1421" w:hanging="0"/>
        <w:rPr>
          <w:rFonts w:ascii="Courier New" w:hAnsi="Courier New"/>
          <w:sz w:val="18"/>
        </w:rPr>
      </w:pPr>
      <w:r>
        <w:rPr>
          <w:rFonts w:ascii="Courier New" w:hAnsi="Courier New"/>
          <w:spacing w:val="-2"/>
          <w:sz w:val="18"/>
        </w:rPr>
        <w:t>.setSmallIcon(R.drawable.ic_launcher_foreground)</w:t>
      </w:r>
    </w:p>
    <w:p>
      <w:pPr>
        <w:pStyle w:val="Normal"/>
        <w:spacing w:before="76" w:after="0"/>
        <w:ind w:left="1421" w:hanging="0"/>
        <w:rPr>
          <w:rFonts w:ascii="Courier New" w:hAnsi="Courier New"/>
          <w:sz w:val="18"/>
        </w:rPr>
      </w:pPr>
      <w:r>
        <w:rPr>
          <w:rFonts w:ascii="Courier New" w:hAnsi="Courier New"/>
          <w:spacing w:val="-2"/>
          <w:sz w:val="18"/>
        </w:rPr>
        <w:t>.setContentIntent(pendingIntent)</w:t>
      </w:r>
    </w:p>
    <w:p>
      <w:pPr>
        <w:sectPr>
          <w:headerReference w:type="even" r:id="rId240"/>
          <w:headerReference w:type="default" r:id="rId241"/>
          <w:type w:val="nextPage"/>
          <w:pgSz w:w="10800" w:h="13320"/>
          <w:pgMar w:left="940" w:right="920" w:gutter="0" w:header="695" w:top="1120" w:footer="0" w:bottom="280"/>
          <w:pgNumType w:fmt="decimal"/>
          <w:formProt w:val="false"/>
          <w:textDirection w:val="lrTb"/>
          <w:docGrid w:type="default" w:linePitch="100" w:charSpace="4096"/>
        </w:sectPr>
        <w:pStyle w:val="Normal"/>
        <w:spacing w:before="76" w:after="0"/>
        <w:ind w:left="1421" w:hanging="0"/>
        <w:rPr>
          <w:rFonts w:ascii="Courier New" w:hAnsi="Courier New"/>
          <w:sz w:val="18"/>
        </w:rPr>
      </w:pPr>
      <w:r>
        <w:rPr>
          <w:rFonts w:ascii="Courier New" w:hAnsi="Courier New"/>
          <w:sz w:val="18"/>
        </w:rPr>
        <w:t>.setTicker("Fluid</w:t>
      </w:r>
      <w:r>
        <w:rPr>
          <w:rFonts w:ascii="Courier New" w:hAnsi="Courier New"/>
          <w:spacing w:val="-11"/>
          <w:sz w:val="18"/>
        </w:rPr>
        <w:t xml:space="preserve"> </w:t>
      </w:r>
      <w:r>
        <w:rPr>
          <w:rFonts w:ascii="Courier New" w:hAnsi="Courier New"/>
          <w:sz w:val="18"/>
        </w:rPr>
        <w:t>balance</w:t>
      </w:r>
      <w:r>
        <w:rPr>
          <w:rFonts w:ascii="Courier New" w:hAnsi="Courier New"/>
          <w:spacing w:val="-11"/>
          <w:sz w:val="18"/>
        </w:rPr>
        <w:t xml:space="preserve"> </w:t>
      </w:r>
      <w:r>
        <w:rPr>
          <w:rFonts w:ascii="Courier New" w:hAnsi="Courier New"/>
          <w:sz w:val="18"/>
        </w:rPr>
        <w:t>tracking</w:t>
      </w:r>
      <w:r>
        <w:rPr>
          <w:rFonts w:ascii="Courier New" w:hAnsi="Courier New"/>
          <w:spacing w:val="-10"/>
          <w:sz w:val="18"/>
        </w:rPr>
        <w:t xml:space="preserve"> </w:t>
      </w:r>
      <w:r>
        <w:rPr>
          <w:rFonts w:ascii="Courier New" w:hAnsi="Courier New"/>
          <w:spacing w:val="-2"/>
          <w:sz w:val="18"/>
        </w:rPr>
        <w:t>started")</w:t>
      </w:r>
    </w:p>
    <w:p>
      <w:pPr>
        <w:pStyle w:val="TextBody"/>
        <w:spacing w:before="6" w:after="0"/>
        <w:rPr>
          <w:rFonts w:ascii="Courier New" w:hAnsi="Courier New"/>
          <w:sz w:val="9"/>
        </w:rPr>
      </w:pPr>
      <w:r>
        <w:rPr>
          <w:rFonts w:ascii="Courier New" w:hAnsi="Courier New"/>
          <w:sz w:val="9"/>
        </w:rPr>
      </w:r>
    </w:p>
    <w:p>
      <w:pPr>
        <w:pStyle w:val="ListParagraph"/>
        <w:numPr>
          <w:ilvl w:val="1"/>
          <w:numId w:val="9"/>
        </w:numPr>
        <w:tabs>
          <w:tab w:val="clear" w:pos="720"/>
          <w:tab w:val="left" w:pos="1274" w:leader="none"/>
        </w:tabs>
        <w:spacing w:before="100" w:after="0"/>
        <w:jc w:val="left"/>
        <w:rPr>
          <w:sz w:val="20"/>
        </w:rPr>
      </w:pPr>
      <w:r>
        <w:rPr>
          <w:sz w:val="20"/>
        </w:rPr>
        <w:t>Now</w:t>
      </w:r>
      <w:r>
        <w:rPr>
          <w:spacing w:val="-2"/>
          <w:sz w:val="20"/>
        </w:rPr>
        <w:t xml:space="preserve"> </w:t>
      </w:r>
      <w:r>
        <w:rPr>
          <w:sz w:val="20"/>
        </w:rPr>
        <w:t>add</w:t>
      </w:r>
      <w:r>
        <w:rPr>
          <w:spacing w:val="-2"/>
          <w:sz w:val="20"/>
        </w:rPr>
        <w:t xml:space="preserve"> </w:t>
      </w:r>
      <w:r>
        <w:rPr>
          <w:sz w:val="20"/>
        </w:rPr>
        <w:t>a</w:t>
      </w:r>
      <w:r>
        <w:rPr>
          <w:spacing w:val="-2"/>
          <w:sz w:val="20"/>
        </w:rPr>
        <w:t xml:space="preserve"> </w:t>
      </w:r>
      <w:r>
        <w:rPr>
          <w:sz w:val="20"/>
        </w:rPr>
        <w:t>function</w:t>
      </w:r>
      <w:r>
        <w:rPr>
          <w:spacing w:val="-1"/>
          <w:sz w:val="20"/>
        </w:rPr>
        <w:t xml:space="preserve"> </w:t>
      </w:r>
      <w:r>
        <w:rPr>
          <w:sz w:val="20"/>
        </w:rPr>
        <w:t>to</w:t>
      </w:r>
      <w:r>
        <w:rPr>
          <w:spacing w:val="-1"/>
          <w:sz w:val="20"/>
        </w:rPr>
        <w:t xml:space="preserve"> </w:t>
      </w:r>
      <w:r>
        <w:rPr>
          <w:sz w:val="20"/>
        </w:rPr>
        <w:t>start</w:t>
      </w:r>
      <w:r>
        <w:rPr>
          <w:spacing w:val="-1"/>
          <w:sz w:val="20"/>
        </w:rPr>
        <w:t xml:space="preserve"> </w:t>
      </w:r>
      <w:r>
        <w:rPr>
          <w:sz w:val="20"/>
        </w:rPr>
        <w:t>the</w:t>
      </w:r>
      <w:r>
        <w:rPr>
          <w:spacing w:val="-1"/>
          <w:sz w:val="20"/>
        </w:rPr>
        <w:t xml:space="preserve"> </w:t>
      </w:r>
      <w:r>
        <w:rPr>
          <w:sz w:val="20"/>
        </w:rPr>
        <w:t>foreground</w:t>
      </w:r>
      <w:r>
        <w:rPr>
          <w:spacing w:val="-1"/>
          <w:sz w:val="20"/>
        </w:rPr>
        <w:t xml:space="preserve"> </w:t>
      </w:r>
      <w:r>
        <w:rPr>
          <w:spacing w:val="-2"/>
          <w:sz w:val="20"/>
        </w:rPr>
        <w:t>service:</w:t>
      </w:r>
    </w:p>
    <w:p>
      <w:pPr>
        <w:pStyle w:val="TextBody"/>
        <w:spacing w:before="4" w:after="0"/>
        <w:rPr>
          <w:sz w:val="9"/>
        </w:rPr>
      </w:pPr>
      <w:r>
        <w:rPr>
          <w:sz w:val="9"/>
        </w:rPr>
        <mc:AlternateContent>
          <mc:Choice Requires="wpg">
            <w:drawing>
              <wp:anchor behindDoc="0" distT="635" distB="0" distL="0" distR="4445" simplePos="0" locked="0" layoutInCell="0" allowOverlap="1" relativeHeight="1653" wp14:anchorId="448CD828">
                <wp:simplePos x="0" y="0"/>
                <wp:positionH relativeFrom="page">
                  <wp:posOffset>1120140</wp:posOffset>
                </wp:positionH>
                <wp:positionV relativeFrom="paragraph">
                  <wp:posOffset>95885</wp:posOffset>
                </wp:positionV>
                <wp:extent cx="5074920" cy="2619375"/>
                <wp:effectExtent l="0" t="635" r="635" b="0"/>
                <wp:wrapTopAndBottom/>
                <wp:docPr id="724" name="docshapegroup517"/>
                <a:graphic xmlns:a="http://schemas.openxmlformats.org/drawingml/2006/main">
                  <a:graphicData uri="http://schemas.microsoft.com/office/word/2010/wordprocessingGroup">
                    <wpg:wgp>
                      <wpg:cNvGrpSpPr/>
                      <wpg:grpSpPr>
                        <a:xfrm>
                          <a:off x="0" y="0"/>
                          <a:ext cx="5074920" cy="2619360"/>
                          <a:chOff x="0" y="0"/>
                          <a:chExt cx="5074920" cy="2619360"/>
                        </a:xfrm>
                      </wpg:grpSpPr>
                      <wps:wsp>
                        <wps:cNvSpPr/>
                        <wps:spPr>
                          <a:xfrm>
                            <a:off x="0" y="6480"/>
                            <a:ext cx="5074920" cy="2606760"/>
                          </a:xfrm>
                          <a:prstGeom prst="rect">
                            <a:avLst/>
                          </a:prstGeom>
                          <a:solidFill>
                            <a:srgbClr val="f6f6f6"/>
                          </a:solidFill>
                          <a:ln w="0">
                            <a:noFill/>
                          </a:ln>
                        </wps:spPr>
                        <wps:style>
                          <a:lnRef idx="0"/>
                          <a:fillRef idx="0"/>
                          <a:effectRef idx="0"/>
                          <a:fontRef idx="minor"/>
                        </wps:style>
                        <wps:bodyPr/>
                      </wps:wsp>
                      <wps:wsp>
                        <wps:cNvSpPr/>
                        <wps:spPr>
                          <a:xfrm>
                            <a:off x="0" y="0"/>
                            <a:ext cx="5074920" cy="2619360"/>
                          </a:xfrm>
                          <a:custGeom>
                            <a:avLst/>
                            <a:gdLst>
                              <a:gd name="textAreaLeft" fmla="*/ 0 w 2877120"/>
                              <a:gd name="textAreaRight" fmla="*/ 2879280 w 2877120"/>
                              <a:gd name="textAreaTop" fmla="*/ 0 h 1485000"/>
                              <a:gd name="textAreaBottom" fmla="*/ 1487160 h 1485000"/>
                            </a:gdLst>
                            <a:ahLst/>
                            <a:rect l="textAreaLeft" t="textAreaTop" r="textAreaRight" b="textAreaBottom"/>
                            <a:pathLst>
                              <a:path w="7992" h="4125">
                                <a:moveTo>
                                  <a:pt x="7992" y="4105"/>
                                </a:moveTo>
                                <a:lnTo>
                                  <a:pt x="0" y="4105"/>
                                </a:lnTo>
                                <a:lnTo>
                                  <a:pt x="0" y="4125"/>
                                </a:lnTo>
                                <a:lnTo>
                                  <a:pt x="7992" y="4125"/>
                                </a:lnTo>
                                <a:lnTo>
                                  <a:pt x="7992" y="4105"/>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259380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pacing w:val="-2"/>
                                  <w:sz w:val="18"/>
                                </w:rPr>
                                <w:t>private</w:t>
                              </w:r>
                              <w:r>
                                <w:rPr>
                                  <w:rFonts w:ascii="Courier New" w:hAnsi="Courier New"/>
                                  <w:spacing w:val="-13"/>
                                  <w:sz w:val="18"/>
                                </w:rPr>
                                <w:t xml:space="preserve"> </w:t>
                              </w:r>
                              <w:r>
                                <w:rPr>
                                  <w:rFonts w:ascii="Courier New" w:hAnsi="Courier New"/>
                                  <w:spacing w:val="-2"/>
                                  <w:sz w:val="18"/>
                                </w:rPr>
                                <w:t>fun</w:t>
                              </w:r>
                              <w:r>
                                <w:rPr>
                                  <w:rFonts w:ascii="Courier New" w:hAnsi="Courier New"/>
                                  <w:spacing w:val="-13"/>
                                  <w:sz w:val="18"/>
                                </w:rPr>
                                <w:t xml:space="preserve"> </w:t>
                              </w:r>
                              <w:r>
                                <w:rPr>
                                  <w:rFonts w:ascii="Courier New" w:hAnsi="Courier New"/>
                                  <w:spacing w:val="-2"/>
                                  <w:sz w:val="18"/>
                                </w:rPr>
                                <w:t>startForegroundService():</w:t>
                              </w:r>
                              <w:r>
                                <w:rPr>
                                  <w:rFonts w:ascii="Courier New" w:hAnsi="Courier New"/>
                                  <w:spacing w:val="-13"/>
                                  <w:sz w:val="18"/>
                                </w:rPr>
                                <w:t xml:space="preserve"> </w:t>
                              </w:r>
                              <w:r>
                                <w:rPr>
                                  <w:rFonts w:ascii="Courier New" w:hAnsi="Courier New"/>
                                  <w:spacing w:val="-2"/>
                                  <w:sz w:val="18"/>
                                </w:rPr>
                                <w:t>NotificationCompat.Builder</w:t>
                              </w:r>
                              <w:r>
                                <w:rPr>
                                  <w:rFonts w:ascii="Courier New" w:hAnsi="Courier New"/>
                                  <w:spacing w:val="-13"/>
                                  <w:sz w:val="18"/>
                                </w:rPr>
                                <w:t xml:space="preserve"> </w:t>
                              </w:r>
                              <w:r>
                                <w:rPr>
                                  <w:rFonts w:ascii="Courier New" w:hAnsi="Courier New"/>
                                  <w:spacing w:val="-10"/>
                                  <w:sz w:val="18"/>
                                </w:rPr>
                                <w:t>{</w:t>
                              </w:r>
                            </w:p>
                            <w:p>
                              <w:pPr>
                                <w:pStyle w:val="Normal"/>
                                <w:spacing w:before="76" w:after="0"/>
                                <w:ind w:left="885" w:hanging="0"/>
                                <w:rPr>
                                  <w:rFonts w:ascii="Courier New" w:hAnsi="Courier New"/>
                                  <w:sz w:val="18"/>
                                </w:rPr>
                              </w:pPr>
                              <w:r>
                                <w:rPr>
                                  <w:rFonts w:ascii="Courier New" w:hAnsi="Courier New"/>
                                  <w:sz w:val="18"/>
                                </w:rPr>
                                <w:t>val</w:t>
                              </w:r>
                              <w:r>
                                <w:rPr>
                                  <w:rFonts w:ascii="Courier New" w:hAnsi="Courier New"/>
                                  <w:spacing w:val="-6"/>
                                  <w:sz w:val="18"/>
                                </w:rPr>
                                <w:t xml:space="preserve"> </w:t>
                              </w:r>
                              <w:r>
                                <w:rPr>
                                  <w:rFonts w:ascii="Courier New" w:hAnsi="Courier New"/>
                                  <w:sz w:val="18"/>
                                </w:rPr>
                                <w:t>pendingIntent</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pacing w:val="-2"/>
                                  <w:sz w:val="18"/>
                                </w:rPr>
                                <w:t>getPendingIntent()</w:t>
                              </w:r>
                            </w:p>
                            <w:p>
                              <w:pPr>
                                <w:pStyle w:val="Normal"/>
                                <w:rPr>
                                  <w:rFonts w:ascii="Courier New" w:hAnsi="Courier New"/>
                                  <w:sz w:val="20"/>
                                </w:rPr>
                              </w:pPr>
                              <w:r>
                                <w:rPr>
                                  <w:rFonts w:ascii="Courier New" w:hAnsi="Courier New"/>
                                  <w:sz w:val="20"/>
                                </w:rPr>
                              </w:r>
                            </w:p>
                            <w:p>
                              <w:pPr>
                                <w:pStyle w:val="Normal"/>
                                <w:spacing w:lineRule="auto" w:line="324" w:before="130" w:after="0"/>
                                <w:ind w:left="1101" w:right="840" w:hanging="216"/>
                                <w:rPr>
                                  <w:rFonts w:ascii="Courier New" w:hAnsi="Courier New"/>
                                  <w:sz w:val="18"/>
                                </w:rPr>
                              </w:pPr>
                              <w:r>
                                <w:rPr>
                                  <w:rFonts w:ascii="Courier New" w:hAnsi="Courier New"/>
                                  <w:sz w:val="18"/>
                                </w:rPr>
                                <w:t>val</w:t>
                              </w:r>
                              <w:r>
                                <w:rPr>
                                  <w:rFonts w:ascii="Courier New" w:hAnsi="Courier New"/>
                                  <w:spacing w:val="-8"/>
                                  <w:sz w:val="18"/>
                                </w:rPr>
                                <w:t xml:space="preserve"> </w:t>
                              </w:r>
                              <w:r>
                                <w:rPr>
                                  <w:rFonts w:ascii="Courier New" w:hAnsi="Courier New"/>
                                  <w:sz w:val="18"/>
                                </w:rPr>
                                <w:t>channelId</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if</w:t>
                              </w:r>
                              <w:r>
                                <w:rPr>
                                  <w:rFonts w:ascii="Courier New" w:hAnsi="Courier New"/>
                                  <w:spacing w:val="-8"/>
                                  <w:sz w:val="18"/>
                                </w:rPr>
                                <w:t xml:space="preserve"> </w:t>
                              </w:r>
                              <w:r>
                                <w:rPr>
                                  <w:rFonts w:ascii="Courier New" w:hAnsi="Courier New"/>
                                  <w:sz w:val="18"/>
                                </w:rPr>
                                <w:t>(Build.VERSION.SDK_INT</w:t>
                              </w:r>
                              <w:r>
                                <w:rPr>
                                  <w:rFonts w:ascii="Courier New" w:hAnsi="Courier New"/>
                                  <w:spacing w:val="-8"/>
                                  <w:sz w:val="18"/>
                                </w:rPr>
                                <w:t xml:space="preserve"> </w:t>
                              </w:r>
                              <w:r>
                                <w:rPr>
                                  <w:rFonts w:ascii="Courier New" w:hAnsi="Courier New"/>
                                  <w:sz w:val="18"/>
                                </w:rPr>
                                <w:t>&gt;= Build.VERSION_CODES.O) {</w:t>
                              </w:r>
                            </w:p>
                            <w:p>
                              <w:pPr>
                                <w:pStyle w:val="Normal"/>
                                <w:spacing w:before="1" w:after="0"/>
                                <w:ind w:left="1317" w:hanging="0"/>
                                <w:rPr>
                                  <w:rFonts w:ascii="Courier New" w:hAnsi="Courier New"/>
                                  <w:sz w:val="18"/>
                                </w:rPr>
                              </w:pPr>
                              <w:r>
                                <w:rPr>
                                  <w:rFonts w:ascii="Courier New" w:hAnsi="Courier New"/>
                                  <w:spacing w:val="-2"/>
                                  <w:sz w:val="18"/>
                                </w:rPr>
                                <w:t>createNotificationChannel()</w:t>
                              </w:r>
                            </w:p>
                            <w:p>
                              <w:pPr>
                                <w:pStyle w:val="Normal"/>
                                <w:spacing w:before="76" w:after="0"/>
                                <w:ind w:left="885" w:hanging="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else</w:t>
                              </w:r>
                              <w:r>
                                <w:rPr>
                                  <w:rFonts w:ascii="Courier New" w:hAnsi="Courier New"/>
                                  <w:spacing w:val="-2"/>
                                  <w:sz w:val="18"/>
                                </w:rPr>
                                <w:t xml:space="preserve"> </w:t>
                              </w:r>
                              <w:r>
                                <w:rPr>
                                  <w:rFonts w:ascii="Courier New" w:hAnsi="Courier New"/>
                                  <w:spacing w:val="-10"/>
                                  <w:sz w:val="18"/>
                                </w:rPr>
                                <w:t>{</w:t>
                              </w:r>
                            </w:p>
                            <w:p>
                              <w:pPr>
                                <w:pStyle w:val="Normal"/>
                                <w:spacing w:before="76" w:after="0"/>
                                <w:ind w:left="1317" w:hanging="0"/>
                                <w:rPr>
                                  <w:rFonts w:ascii="Courier New" w:hAnsi="Courier New"/>
                                  <w:sz w:val="18"/>
                                </w:rPr>
                              </w:pPr>
                              <w:r>
                                <w:rPr>
                                  <w:rFonts w:ascii="Courier New" w:hAnsi="Courier New"/>
                                  <w:spacing w:val="-5"/>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exact" w:line="202" w:before="130" w:after="0"/>
                                <w:ind w:left="885" w:hanging="0"/>
                                <w:rPr>
                                  <w:rFonts w:ascii="Courier New" w:hAnsi="Courier New"/>
                                  <w:sz w:val="18"/>
                                </w:rPr>
                              </w:pPr>
                              <w:r>
                                <w:rPr>
                                  <w:rFonts w:ascii="Courier New" w:hAnsi="Courier New"/>
                                  <w:spacing w:val="-4"/>
                                  <w:sz w:val="18"/>
                                </w:rPr>
                                <w:t>val</w:t>
                              </w:r>
                              <w:r>
                                <w:rPr>
                                  <w:rFonts w:ascii="Courier New" w:hAnsi="Courier New"/>
                                  <w:spacing w:val="-19"/>
                                  <w:sz w:val="18"/>
                                </w:rPr>
                                <w:t xml:space="preserve"> </w:t>
                              </w:r>
                              <w:r>
                                <w:rPr>
                                  <w:rFonts w:ascii="Courier New" w:hAnsi="Courier New"/>
                                  <w:spacing w:val="-4"/>
                                  <w:sz w:val="18"/>
                                </w:rPr>
                                <w:t>notificationBuilder</w:t>
                              </w:r>
                              <w:r>
                                <w:rPr>
                                  <w:rFonts w:ascii="Courier New" w:hAnsi="Courier New"/>
                                  <w:spacing w:val="-18"/>
                                  <w:sz w:val="18"/>
                                </w:rPr>
                                <w:t xml:space="preserve"> </w:t>
                              </w:r>
                              <w:r>
                                <w:rPr>
                                  <w:rFonts w:ascii="Courier New" w:hAnsi="Courier New"/>
                                  <w:spacing w:val="-4"/>
                                  <w:sz w:val="18"/>
                                </w:rPr>
                                <w:t>=</w:t>
                              </w:r>
                              <w:r>
                                <w:rPr>
                                  <w:rFonts w:ascii="Courier New" w:hAnsi="Courier New"/>
                                  <w:spacing w:val="-18"/>
                                  <w:sz w:val="18"/>
                                </w:rPr>
                                <w:t xml:space="preserve"> </w:t>
                              </w:r>
                              <w:r>
                                <w:rPr>
                                  <w:rFonts w:ascii="Courier New" w:hAnsi="Courier New"/>
                                  <w:spacing w:val="-4"/>
                                  <w:sz w:val="18"/>
                                </w:rPr>
                                <w:t>getNotificationBuilder(pendingIntent,</w:t>
                              </w:r>
                            </w:p>
                            <w:p>
                              <w:pPr>
                                <w:pStyle w:val="Normal"/>
                                <w:spacing w:lineRule="exact" w:line="202"/>
                                <w:ind w:left="1101" w:hanging="0"/>
                                <w:rPr>
                                  <w:rFonts w:ascii="Courier New" w:hAnsi="Courier New"/>
                                  <w:sz w:val="18"/>
                                </w:rPr>
                              </w:pPr>
                              <w:r>
                                <w:rPr>
                                  <w:rFonts w:ascii="Courier New" w:hAnsi="Courier New"/>
                                  <w:spacing w:val="-2"/>
                                  <w:sz w:val="18"/>
                                </w:rPr>
                                <w:t>channelId)</w:t>
                              </w:r>
                            </w:p>
                            <w:p>
                              <w:pPr>
                                <w:pStyle w:val="Normal"/>
                                <w:spacing w:lineRule="auto" w:line="324" w:before="16" w:after="0"/>
                                <w:ind w:left="885" w:right="255" w:hanging="0"/>
                                <w:rPr>
                                  <w:rFonts w:ascii="Courier New" w:hAnsi="Courier New"/>
                                  <w:sz w:val="18"/>
                                </w:rPr>
                              </w:pPr>
                              <w:r>
                                <w:rPr>
                                  <w:rFonts w:ascii="Courier New" w:hAnsi="Courier New"/>
                                  <w:spacing w:val="-2"/>
                                  <w:sz w:val="18"/>
                                </w:rPr>
                                <w:t>startForeground(NOTIFICATION_ID,</w:t>
                              </w:r>
                              <w:r>
                                <w:rPr>
                                  <w:rFonts w:ascii="Courier New" w:hAnsi="Courier New"/>
                                  <w:spacing w:val="-27"/>
                                  <w:sz w:val="18"/>
                                </w:rPr>
                                <w:t xml:space="preserve"> </w:t>
                              </w:r>
                              <w:r>
                                <w:rPr>
                                  <w:rFonts w:ascii="Courier New" w:hAnsi="Courier New"/>
                                  <w:spacing w:val="-2"/>
                                  <w:sz w:val="18"/>
                                </w:rPr>
                                <w:t xml:space="preserve">notificationBuilder.build()) </w:t>
                              </w:r>
                              <w:r>
                                <w:rPr>
                                  <w:rFonts w:ascii="Courier New" w:hAnsi="Courier New"/>
                                  <w:sz w:val="18"/>
                                </w:rPr>
                                <w:t>return notificationBuilder</w:t>
                              </w:r>
                            </w:p>
                            <w:p>
                              <w:pPr>
                                <w:pStyle w:val="Normal"/>
                                <w:spacing w:before="1"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517" style="position:absolute;margin-left:88.2pt;margin-top:7.55pt;width:399.6pt;height:206.25pt" coordorigin="1764,151" coordsize="7992,4125">
                <v:rect id="shape_0" path="m0,0l-2147483645,0l-2147483645,-2147483646l0,-2147483646xe" fillcolor="#f6f6f6" stroked="f" o:allowincell="f" style="position:absolute;left:1764;top:161;width:7991;height:410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71;width:7991;height:408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pacing w:val="-2"/>
                            <w:sz w:val="18"/>
                          </w:rPr>
                          <w:t>private</w:t>
                        </w:r>
                        <w:r>
                          <w:rPr>
                            <w:rFonts w:ascii="Courier New" w:hAnsi="Courier New"/>
                            <w:spacing w:val="-13"/>
                            <w:sz w:val="18"/>
                          </w:rPr>
                          <w:t xml:space="preserve"> </w:t>
                        </w:r>
                        <w:r>
                          <w:rPr>
                            <w:rFonts w:ascii="Courier New" w:hAnsi="Courier New"/>
                            <w:spacing w:val="-2"/>
                            <w:sz w:val="18"/>
                          </w:rPr>
                          <w:t>fun</w:t>
                        </w:r>
                        <w:r>
                          <w:rPr>
                            <w:rFonts w:ascii="Courier New" w:hAnsi="Courier New"/>
                            <w:spacing w:val="-13"/>
                            <w:sz w:val="18"/>
                          </w:rPr>
                          <w:t xml:space="preserve"> </w:t>
                        </w:r>
                        <w:r>
                          <w:rPr>
                            <w:rFonts w:ascii="Courier New" w:hAnsi="Courier New"/>
                            <w:spacing w:val="-2"/>
                            <w:sz w:val="18"/>
                          </w:rPr>
                          <w:t>startForegroundService():</w:t>
                        </w:r>
                        <w:r>
                          <w:rPr>
                            <w:rFonts w:ascii="Courier New" w:hAnsi="Courier New"/>
                            <w:spacing w:val="-13"/>
                            <w:sz w:val="18"/>
                          </w:rPr>
                          <w:t xml:space="preserve"> </w:t>
                        </w:r>
                        <w:r>
                          <w:rPr>
                            <w:rFonts w:ascii="Courier New" w:hAnsi="Courier New"/>
                            <w:spacing w:val="-2"/>
                            <w:sz w:val="18"/>
                          </w:rPr>
                          <w:t>NotificationCompat.Builder</w:t>
                        </w:r>
                        <w:r>
                          <w:rPr>
                            <w:rFonts w:ascii="Courier New" w:hAnsi="Courier New"/>
                            <w:spacing w:val="-13"/>
                            <w:sz w:val="18"/>
                          </w:rPr>
                          <w:t xml:space="preserve"> </w:t>
                        </w:r>
                        <w:r>
                          <w:rPr>
                            <w:rFonts w:ascii="Courier New" w:hAnsi="Courier New"/>
                            <w:spacing w:val="-10"/>
                            <w:sz w:val="18"/>
                          </w:rPr>
                          <w:t>{</w:t>
                        </w:r>
                      </w:p>
                      <w:p>
                        <w:pPr>
                          <w:pStyle w:val="Normal"/>
                          <w:spacing w:before="76" w:after="0"/>
                          <w:ind w:left="885" w:hanging="0"/>
                          <w:rPr>
                            <w:rFonts w:ascii="Courier New" w:hAnsi="Courier New"/>
                            <w:sz w:val="18"/>
                          </w:rPr>
                        </w:pPr>
                        <w:r>
                          <w:rPr>
                            <w:rFonts w:ascii="Courier New" w:hAnsi="Courier New"/>
                            <w:sz w:val="18"/>
                          </w:rPr>
                          <w:t>val</w:t>
                        </w:r>
                        <w:r>
                          <w:rPr>
                            <w:rFonts w:ascii="Courier New" w:hAnsi="Courier New"/>
                            <w:spacing w:val="-6"/>
                            <w:sz w:val="18"/>
                          </w:rPr>
                          <w:t xml:space="preserve"> </w:t>
                        </w:r>
                        <w:r>
                          <w:rPr>
                            <w:rFonts w:ascii="Courier New" w:hAnsi="Courier New"/>
                            <w:sz w:val="18"/>
                          </w:rPr>
                          <w:t>pendingIntent</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pacing w:val="-2"/>
                            <w:sz w:val="18"/>
                          </w:rPr>
                          <w:t>getPendingIntent()</w:t>
                        </w:r>
                      </w:p>
                      <w:p>
                        <w:pPr>
                          <w:pStyle w:val="Normal"/>
                          <w:rPr>
                            <w:rFonts w:ascii="Courier New" w:hAnsi="Courier New"/>
                            <w:sz w:val="20"/>
                          </w:rPr>
                        </w:pPr>
                        <w:r>
                          <w:rPr>
                            <w:rFonts w:ascii="Courier New" w:hAnsi="Courier New"/>
                            <w:sz w:val="20"/>
                          </w:rPr>
                        </w:r>
                      </w:p>
                      <w:p>
                        <w:pPr>
                          <w:pStyle w:val="Normal"/>
                          <w:spacing w:lineRule="auto" w:line="324" w:before="130" w:after="0"/>
                          <w:ind w:left="1101" w:right="840" w:hanging="216"/>
                          <w:rPr>
                            <w:rFonts w:ascii="Courier New" w:hAnsi="Courier New"/>
                            <w:sz w:val="18"/>
                          </w:rPr>
                        </w:pPr>
                        <w:r>
                          <w:rPr>
                            <w:rFonts w:ascii="Courier New" w:hAnsi="Courier New"/>
                            <w:sz w:val="18"/>
                          </w:rPr>
                          <w:t>val</w:t>
                        </w:r>
                        <w:r>
                          <w:rPr>
                            <w:rFonts w:ascii="Courier New" w:hAnsi="Courier New"/>
                            <w:spacing w:val="-8"/>
                            <w:sz w:val="18"/>
                          </w:rPr>
                          <w:t xml:space="preserve"> </w:t>
                        </w:r>
                        <w:r>
                          <w:rPr>
                            <w:rFonts w:ascii="Courier New" w:hAnsi="Courier New"/>
                            <w:sz w:val="18"/>
                          </w:rPr>
                          <w:t>channelId</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if</w:t>
                        </w:r>
                        <w:r>
                          <w:rPr>
                            <w:rFonts w:ascii="Courier New" w:hAnsi="Courier New"/>
                            <w:spacing w:val="-8"/>
                            <w:sz w:val="18"/>
                          </w:rPr>
                          <w:t xml:space="preserve"> </w:t>
                        </w:r>
                        <w:r>
                          <w:rPr>
                            <w:rFonts w:ascii="Courier New" w:hAnsi="Courier New"/>
                            <w:sz w:val="18"/>
                          </w:rPr>
                          <w:t>(Build.VERSION.SDK_INT</w:t>
                        </w:r>
                        <w:r>
                          <w:rPr>
                            <w:rFonts w:ascii="Courier New" w:hAnsi="Courier New"/>
                            <w:spacing w:val="-8"/>
                            <w:sz w:val="18"/>
                          </w:rPr>
                          <w:t xml:space="preserve"> </w:t>
                        </w:r>
                        <w:r>
                          <w:rPr>
                            <w:rFonts w:ascii="Courier New" w:hAnsi="Courier New"/>
                            <w:sz w:val="18"/>
                          </w:rPr>
                          <w:t>&gt;= Build.VERSION_CODES.O) {</w:t>
                        </w:r>
                      </w:p>
                      <w:p>
                        <w:pPr>
                          <w:pStyle w:val="Normal"/>
                          <w:spacing w:before="1" w:after="0"/>
                          <w:ind w:left="1317" w:hanging="0"/>
                          <w:rPr>
                            <w:rFonts w:ascii="Courier New" w:hAnsi="Courier New"/>
                            <w:sz w:val="18"/>
                          </w:rPr>
                        </w:pPr>
                        <w:r>
                          <w:rPr>
                            <w:rFonts w:ascii="Courier New" w:hAnsi="Courier New"/>
                            <w:spacing w:val="-2"/>
                            <w:sz w:val="18"/>
                          </w:rPr>
                          <w:t>createNotificationChannel()</w:t>
                        </w:r>
                      </w:p>
                      <w:p>
                        <w:pPr>
                          <w:pStyle w:val="Normal"/>
                          <w:spacing w:before="76" w:after="0"/>
                          <w:ind w:left="885" w:hanging="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else</w:t>
                        </w:r>
                        <w:r>
                          <w:rPr>
                            <w:rFonts w:ascii="Courier New" w:hAnsi="Courier New"/>
                            <w:spacing w:val="-2"/>
                            <w:sz w:val="18"/>
                          </w:rPr>
                          <w:t xml:space="preserve"> </w:t>
                        </w:r>
                        <w:r>
                          <w:rPr>
                            <w:rFonts w:ascii="Courier New" w:hAnsi="Courier New"/>
                            <w:spacing w:val="-10"/>
                            <w:sz w:val="18"/>
                          </w:rPr>
                          <w:t>{</w:t>
                        </w:r>
                      </w:p>
                      <w:p>
                        <w:pPr>
                          <w:pStyle w:val="Normal"/>
                          <w:spacing w:before="76" w:after="0"/>
                          <w:ind w:left="1317" w:hanging="0"/>
                          <w:rPr>
                            <w:rFonts w:ascii="Courier New" w:hAnsi="Courier New"/>
                            <w:sz w:val="18"/>
                          </w:rPr>
                        </w:pPr>
                        <w:r>
                          <w:rPr>
                            <w:rFonts w:ascii="Courier New" w:hAnsi="Courier New"/>
                            <w:spacing w:val="-5"/>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exact" w:line="202" w:before="130" w:after="0"/>
                          <w:ind w:left="885" w:hanging="0"/>
                          <w:rPr>
                            <w:rFonts w:ascii="Courier New" w:hAnsi="Courier New"/>
                            <w:sz w:val="18"/>
                          </w:rPr>
                        </w:pPr>
                        <w:r>
                          <w:rPr>
                            <w:rFonts w:ascii="Courier New" w:hAnsi="Courier New"/>
                            <w:spacing w:val="-4"/>
                            <w:sz w:val="18"/>
                          </w:rPr>
                          <w:t>val</w:t>
                        </w:r>
                        <w:r>
                          <w:rPr>
                            <w:rFonts w:ascii="Courier New" w:hAnsi="Courier New"/>
                            <w:spacing w:val="-19"/>
                            <w:sz w:val="18"/>
                          </w:rPr>
                          <w:t xml:space="preserve"> </w:t>
                        </w:r>
                        <w:r>
                          <w:rPr>
                            <w:rFonts w:ascii="Courier New" w:hAnsi="Courier New"/>
                            <w:spacing w:val="-4"/>
                            <w:sz w:val="18"/>
                          </w:rPr>
                          <w:t>notificationBuilder</w:t>
                        </w:r>
                        <w:r>
                          <w:rPr>
                            <w:rFonts w:ascii="Courier New" w:hAnsi="Courier New"/>
                            <w:spacing w:val="-18"/>
                            <w:sz w:val="18"/>
                          </w:rPr>
                          <w:t xml:space="preserve"> </w:t>
                        </w:r>
                        <w:r>
                          <w:rPr>
                            <w:rFonts w:ascii="Courier New" w:hAnsi="Courier New"/>
                            <w:spacing w:val="-4"/>
                            <w:sz w:val="18"/>
                          </w:rPr>
                          <w:t>=</w:t>
                        </w:r>
                        <w:r>
                          <w:rPr>
                            <w:rFonts w:ascii="Courier New" w:hAnsi="Courier New"/>
                            <w:spacing w:val="-18"/>
                            <w:sz w:val="18"/>
                          </w:rPr>
                          <w:t xml:space="preserve"> </w:t>
                        </w:r>
                        <w:r>
                          <w:rPr>
                            <w:rFonts w:ascii="Courier New" w:hAnsi="Courier New"/>
                            <w:spacing w:val="-4"/>
                            <w:sz w:val="18"/>
                          </w:rPr>
                          <w:t>getNotificationBuilder(pendingIntent,</w:t>
                        </w:r>
                      </w:p>
                      <w:p>
                        <w:pPr>
                          <w:pStyle w:val="Normal"/>
                          <w:spacing w:lineRule="exact" w:line="202"/>
                          <w:ind w:left="1101" w:hanging="0"/>
                          <w:rPr>
                            <w:rFonts w:ascii="Courier New" w:hAnsi="Courier New"/>
                            <w:sz w:val="18"/>
                          </w:rPr>
                        </w:pPr>
                        <w:r>
                          <w:rPr>
                            <w:rFonts w:ascii="Courier New" w:hAnsi="Courier New"/>
                            <w:spacing w:val="-2"/>
                            <w:sz w:val="18"/>
                          </w:rPr>
                          <w:t>channelId)</w:t>
                        </w:r>
                      </w:p>
                      <w:p>
                        <w:pPr>
                          <w:pStyle w:val="Normal"/>
                          <w:spacing w:lineRule="auto" w:line="324" w:before="16" w:after="0"/>
                          <w:ind w:left="885" w:right="255" w:hanging="0"/>
                          <w:rPr>
                            <w:rFonts w:ascii="Courier New" w:hAnsi="Courier New"/>
                            <w:sz w:val="18"/>
                          </w:rPr>
                        </w:pPr>
                        <w:r>
                          <w:rPr>
                            <w:rFonts w:ascii="Courier New" w:hAnsi="Courier New"/>
                            <w:spacing w:val="-2"/>
                            <w:sz w:val="18"/>
                          </w:rPr>
                          <w:t>startForeground(NOTIFICATION_ID,</w:t>
                        </w:r>
                        <w:r>
                          <w:rPr>
                            <w:rFonts w:ascii="Courier New" w:hAnsi="Courier New"/>
                            <w:spacing w:val="-27"/>
                            <w:sz w:val="18"/>
                          </w:rPr>
                          <w:t xml:space="preserve"> </w:t>
                        </w:r>
                        <w:r>
                          <w:rPr>
                            <w:rFonts w:ascii="Courier New" w:hAnsi="Courier New"/>
                            <w:spacing w:val="-2"/>
                            <w:sz w:val="18"/>
                          </w:rPr>
                          <w:t xml:space="preserve">notificationBuilder.build()) </w:t>
                        </w:r>
                        <w:r>
                          <w:rPr>
                            <w:rFonts w:ascii="Courier New" w:hAnsi="Courier New"/>
                            <w:sz w:val="18"/>
                          </w:rPr>
                          <w:t>return notificationBuilder</w:t>
                        </w:r>
                      </w:p>
                      <w:p>
                        <w:pPr>
                          <w:pStyle w:val="Normal"/>
                          <w:spacing w:before="1"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ListParagraph"/>
        <w:numPr>
          <w:ilvl w:val="1"/>
          <w:numId w:val="9"/>
        </w:numPr>
        <w:tabs>
          <w:tab w:val="clear" w:pos="720"/>
          <w:tab w:val="left" w:pos="1274" w:leader="none"/>
        </w:tabs>
        <w:spacing w:lineRule="auto" w:line="247"/>
        <w:ind w:left="1274" w:right="944" w:hanging="360"/>
        <w:jc w:val="left"/>
        <w:rPr>
          <w:sz w:val="20"/>
        </w:rPr>
      </w:pPr>
      <w:r>
        <w:rPr>
          <w:sz w:val="20"/>
        </w:rPr>
        <w:t>Add</w:t>
      </w:r>
      <w:r>
        <w:rPr>
          <w:spacing w:val="-3"/>
          <w:sz w:val="20"/>
        </w:rPr>
        <w:t xml:space="preserve"> </w:t>
      </w:r>
      <w:r>
        <w:rPr>
          <w:sz w:val="20"/>
        </w:rPr>
        <w:t>a</w:t>
      </w:r>
      <w:r>
        <w:rPr>
          <w:spacing w:val="-4"/>
          <w:sz w:val="20"/>
        </w:rPr>
        <w:t xml:space="preserve"> </w:t>
      </w:r>
      <w:r>
        <w:rPr>
          <w:sz w:val="20"/>
        </w:rPr>
        <w:t>function</w:t>
      </w:r>
      <w:r>
        <w:rPr>
          <w:spacing w:val="-3"/>
          <w:sz w:val="20"/>
        </w:rPr>
        <w:t xml:space="preserve"> </w:t>
      </w:r>
      <w:r>
        <w:rPr>
          <w:sz w:val="20"/>
        </w:rPr>
        <w:t>to</w:t>
      </w:r>
      <w:r>
        <w:rPr>
          <w:spacing w:val="-3"/>
          <w:sz w:val="20"/>
        </w:rPr>
        <w:t xml:space="preserve"> </w:t>
      </w:r>
      <w:r>
        <w:rPr>
          <w:sz w:val="20"/>
        </w:rPr>
        <w:t>update</w:t>
      </w:r>
      <w:r>
        <w:rPr>
          <w:spacing w:val="-3"/>
          <w:sz w:val="20"/>
        </w:rPr>
        <w:t xml:space="preserve"> </w:t>
      </w:r>
      <w:r>
        <w:rPr>
          <w:sz w:val="20"/>
        </w:rPr>
        <w:t>the</w:t>
      </w:r>
      <w:r>
        <w:rPr>
          <w:spacing w:val="-3"/>
          <w:sz w:val="20"/>
        </w:rPr>
        <w:t xml:space="preserve"> </w:t>
      </w:r>
      <w:r>
        <w:rPr>
          <w:sz w:val="20"/>
        </w:rPr>
        <w:t>water</w:t>
      </w:r>
      <w:r>
        <w:rPr>
          <w:spacing w:val="-3"/>
          <w:sz w:val="20"/>
        </w:rPr>
        <w:t xml:space="preserve"> </w:t>
      </w:r>
      <w:r>
        <w:rPr>
          <w:sz w:val="20"/>
        </w:rPr>
        <w:t>balance.</w:t>
      </w:r>
      <w:r>
        <w:rPr>
          <w:spacing w:val="-3"/>
          <w:sz w:val="20"/>
        </w:rPr>
        <w:t xml:space="preserve"> </w:t>
      </w:r>
      <w:r>
        <w:rPr>
          <w:sz w:val="20"/>
        </w:rPr>
        <w:t>Because</w:t>
      </w:r>
      <w:r>
        <w:rPr>
          <w:spacing w:val="-3"/>
          <w:sz w:val="20"/>
        </w:rPr>
        <w:t xml:space="preserve"> </w:t>
      </w:r>
      <w:r>
        <w:rPr>
          <w:sz w:val="20"/>
        </w:rPr>
        <w:t>we</w:t>
      </w:r>
      <w:r>
        <w:rPr>
          <w:spacing w:val="-3"/>
          <w:sz w:val="20"/>
        </w:rPr>
        <w:t xml:space="preserve"> </w:t>
      </w:r>
      <w:r>
        <w:rPr>
          <w:sz w:val="20"/>
        </w:rPr>
        <w:t>operate</w:t>
      </w:r>
      <w:r>
        <w:rPr>
          <w:spacing w:val="-3"/>
          <w:sz w:val="20"/>
        </w:rPr>
        <w:t xml:space="preserve"> </w:t>
      </w:r>
      <w:r>
        <w:rPr>
          <w:sz w:val="20"/>
        </w:rPr>
        <w:t>on</w:t>
      </w:r>
      <w:r>
        <w:rPr>
          <w:spacing w:val="-3"/>
          <w:sz w:val="20"/>
        </w:rPr>
        <w:t xml:space="preserve"> </w:t>
      </w:r>
      <w:r>
        <w:rPr>
          <w:sz w:val="20"/>
        </w:rPr>
        <w:t>two different threads, don't forget to synchronize the call:</w:t>
      </w:r>
    </w:p>
    <w:p>
      <w:pPr>
        <w:pStyle w:val="TextBody"/>
        <w:spacing w:before="9" w:after="0"/>
        <w:rPr>
          <w:sz w:val="8"/>
        </w:rPr>
      </w:pPr>
      <w:r>
        <w:rPr>
          <w:sz w:val="8"/>
        </w:rPr>
        <mc:AlternateContent>
          <mc:Choice Requires="wpg">
            <w:drawing>
              <wp:anchor behindDoc="0" distT="635" distB="0" distL="0" distR="4445" simplePos="0" locked="0" layoutInCell="0" allowOverlap="1" relativeHeight="1655" wp14:anchorId="30ACD9BB">
                <wp:simplePos x="0" y="0"/>
                <wp:positionH relativeFrom="page">
                  <wp:posOffset>1120140</wp:posOffset>
                </wp:positionH>
                <wp:positionV relativeFrom="paragraph">
                  <wp:posOffset>90170</wp:posOffset>
                </wp:positionV>
                <wp:extent cx="5074920" cy="930275"/>
                <wp:effectExtent l="0" t="635" r="635" b="0"/>
                <wp:wrapTopAndBottom/>
                <wp:docPr id="726" name="docshapegroup521"/>
                <a:graphic xmlns:a="http://schemas.openxmlformats.org/drawingml/2006/main">
                  <a:graphicData uri="http://schemas.microsoft.com/office/word/2010/wordprocessingGroup">
                    <wpg:wgp>
                      <wpg:cNvGrpSpPr/>
                      <wpg:grpSpPr>
                        <a:xfrm>
                          <a:off x="0" y="0"/>
                          <a:ext cx="5074920" cy="930240"/>
                          <a:chOff x="0" y="0"/>
                          <a:chExt cx="5074920" cy="930240"/>
                        </a:xfrm>
                      </wpg:grpSpPr>
                      <wps:wsp>
                        <wps:cNvSpPr/>
                        <wps:spPr>
                          <a:xfrm>
                            <a:off x="0" y="6480"/>
                            <a:ext cx="5074920" cy="917640"/>
                          </a:xfrm>
                          <a:prstGeom prst="rect">
                            <a:avLst/>
                          </a:prstGeom>
                          <a:solidFill>
                            <a:srgbClr val="f6f6f6"/>
                          </a:solidFill>
                          <a:ln w="0">
                            <a:noFill/>
                          </a:ln>
                        </wps:spPr>
                        <wps:style>
                          <a:lnRef idx="0"/>
                          <a:fillRef idx="0"/>
                          <a:effectRef idx="0"/>
                          <a:fontRef idx="minor"/>
                        </wps:style>
                        <wps:bodyPr/>
                      </wps:wsp>
                      <wps:wsp>
                        <wps:cNvSpPr/>
                        <wps:spPr>
                          <a:xfrm>
                            <a:off x="0" y="0"/>
                            <a:ext cx="5074920" cy="930240"/>
                          </a:xfrm>
                          <a:custGeom>
                            <a:avLst/>
                            <a:gdLst>
                              <a:gd name="textAreaLeft" fmla="*/ 0 w 2877120"/>
                              <a:gd name="textAreaRight" fmla="*/ 2879280 w 2877120"/>
                              <a:gd name="textAreaTop" fmla="*/ 0 h 527400"/>
                              <a:gd name="textAreaBottom" fmla="*/ 529560 h 527400"/>
                            </a:gdLst>
                            <a:ahLst/>
                            <a:rect l="textAreaLeft" t="textAreaTop" r="textAreaRight" b="textAreaBottom"/>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905040"/>
                          </a:xfrm>
                          <a:prstGeom prst="rect">
                            <a:avLst/>
                          </a:prstGeom>
                          <a:noFill/>
                          <a:ln w="0">
                            <a:noFill/>
                          </a:ln>
                        </wps:spPr>
                        <wps:style>
                          <a:lnRef idx="0"/>
                          <a:fillRef idx="0"/>
                          <a:effectRef idx="0"/>
                          <a:fontRef idx="minor"/>
                        </wps:style>
                        <wps:txbx>
                          <w:txbxContent>
                            <w:p>
                              <w:pPr>
                                <w:pStyle w:val="Normal"/>
                                <w:spacing w:lineRule="auto" w:line="324" w:before="40" w:after="0"/>
                                <w:ind w:left="885" w:hanging="432"/>
                                <w:rPr>
                                  <w:rFonts w:ascii="Courier New" w:hAnsi="Courier New"/>
                                  <w:sz w:val="18"/>
                                </w:rPr>
                              </w:pPr>
                              <w:r>
                                <w:rPr>
                                  <w:rFonts w:ascii="Courier New" w:hAnsi="Courier New"/>
                                  <w:sz w:val="18"/>
                                </w:rPr>
                                <w:t>private</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addToFluidBalance(amountMilliliters:</w:t>
                              </w:r>
                              <w:r>
                                <w:rPr>
                                  <w:rFonts w:ascii="Courier New" w:hAnsi="Courier New"/>
                                  <w:spacing w:val="-10"/>
                                  <w:sz w:val="18"/>
                                </w:rPr>
                                <w:t xml:space="preserve"> </w:t>
                              </w:r>
                              <w:r>
                                <w:rPr>
                                  <w:rFonts w:ascii="Courier New" w:hAnsi="Courier New"/>
                                  <w:sz w:val="18"/>
                                </w:rPr>
                                <w:t>Float)</w:t>
                              </w:r>
                              <w:r>
                                <w:rPr>
                                  <w:rFonts w:ascii="Courier New" w:hAnsi="Courier New"/>
                                  <w:spacing w:val="-10"/>
                                  <w:sz w:val="18"/>
                                </w:rPr>
                                <w:t xml:space="preserve"> </w:t>
                              </w:r>
                              <w:r>
                                <w:rPr>
                                  <w:rFonts w:ascii="Courier New" w:hAnsi="Courier New"/>
                                  <w:sz w:val="18"/>
                                </w:rPr>
                                <w:t>{ synchronized(this) {</w:t>
                              </w:r>
                            </w:p>
                            <w:p>
                              <w:pPr>
                                <w:pStyle w:val="Normal"/>
                                <w:spacing w:before="1" w:after="0"/>
                                <w:ind w:left="1317" w:hanging="0"/>
                                <w:rPr>
                                  <w:rFonts w:ascii="Courier New" w:hAnsi="Courier New"/>
                                  <w:sz w:val="18"/>
                                </w:rPr>
                              </w:pPr>
                              <w:r>
                                <w:rPr>
                                  <w:rFonts w:ascii="Courier New" w:hAnsi="Courier New"/>
                                  <w:spacing w:val="-6"/>
                                  <w:sz w:val="18"/>
                                </w:rPr>
                                <w:t>fluidBalanceMilliliters</w:t>
                              </w:r>
                              <w:r>
                                <w:rPr>
                                  <w:rFonts w:ascii="Courier New" w:hAnsi="Courier New"/>
                                  <w:sz w:val="18"/>
                                </w:rPr>
                                <w:t xml:space="preserve"> </w:t>
                              </w:r>
                              <w:r>
                                <w:rPr>
                                  <w:rFonts w:ascii="Courier New" w:hAnsi="Courier New"/>
                                  <w:spacing w:val="-6"/>
                                  <w:sz w:val="18"/>
                                </w:rPr>
                                <w:t>+=</w:t>
                              </w:r>
                              <w:r>
                                <w:rPr>
                                  <w:rFonts w:ascii="Courier New" w:hAnsi="Courier New"/>
                                  <w:sz w:val="18"/>
                                </w:rPr>
                                <w:t xml:space="preserve"> </w:t>
                              </w:r>
                              <w:r>
                                <w:rPr>
                                  <w:rFonts w:ascii="Courier New" w:hAnsi="Courier New"/>
                                  <w:spacing w:val="-6"/>
                                  <w:sz w:val="18"/>
                                </w:rPr>
                                <w:t>amountMilliliters</w:t>
                              </w:r>
                            </w:p>
                            <w:p>
                              <w:pPr>
                                <w:pStyle w:val="Normal"/>
                                <w:spacing w:before="77"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521" style="position:absolute;margin-left:88.2pt;margin-top:7.1pt;width:399.6pt;height:73.25pt" coordorigin="1764,142" coordsize="7992,1465">
                <v:rect id="shape_0" path="m0,0l-2147483645,0l-2147483645,-2147483646l0,-2147483646xe" fillcolor="#f6f6f6" stroked="f" o:allowincell="f" style="position:absolute;left:1764;top:152;width:7991;height:144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2;width:7991;height:1424;mso-wrap-style:square;v-text-anchor:top;mso-position-horizontal-relative:page">
                  <v:fill o:detectmouseclick="t" on="false"/>
                  <v:stroke color="#3465a4" joinstyle="round" endcap="flat"/>
                  <v:textbox>
                    <w:txbxContent>
                      <w:p>
                        <w:pPr>
                          <w:pStyle w:val="Normal"/>
                          <w:spacing w:lineRule="auto" w:line="324" w:before="40" w:after="0"/>
                          <w:ind w:left="885" w:hanging="432"/>
                          <w:rPr>
                            <w:rFonts w:ascii="Courier New" w:hAnsi="Courier New"/>
                            <w:sz w:val="18"/>
                          </w:rPr>
                        </w:pPr>
                        <w:r>
                          <w:rPr>
                            <w:rFonts w:ascii="Courier New" w:hAnsi="Courier New"/>
                            <w:sz w:val="18"/>
                          </w:rPr>
                          <w:t>private</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addToFluidBalance(amountMilliliters:</w:t>
                        </w:r>
                        <w:r>
                          <w:rPr>
                            <w:rFonts w:ascii="Courier New" w:hAnsi="Courier New"/>
                            <w:spacing w:val="-10"/>
                            <w:sz w:val="18"/>
                          </w:rPr>
                          <w:t xml:space="preserve"> </w:t>
                        </w:r>
                        <w:r>
                          <w:rPr>
                            <w:rFonts w:ascii="Courier New" w:hAnsi="Courier New"/>
                            <w:sz w:val="18"/>
                          </w:rPr>
                          <w:t>Float)</w:t>
                        </w:r>
                        <w:r>
                          <w:rPr>
                            <w:rFonts w:ascii="Courier New" w:hAnsi="Courier New"/>
                            <w:spacing w:val="-10"/>
                            <w:sz w:val="18"/>
                          </w:rPr>
                          <w:t xml:space="preserve"> </w:t>
                        </w:r>
                        <w:r>
                          <w:rPr>
                            <w:rFonts w:ascii="Courier New" w:hAnsi="Courier New"/>
                            <w:sz w:val="18"/>
                          </w:rPr>
                          <w:t>{ synchronized(this) {</w:t>
                        </w:r>
                      </w:p>
                      <w:p>
                        <w:pPr>
                          <w:pStyle w:val="Normal"/>
                          <w:spacing w:before="1" w:after="0"/>
                          <w:ind w:left="1317" w:hanging="0"/>
                          <w:rPr>
                            <w:rFonts w:ascii="Courier New" w:hAnsi="Courier New"/>
                            <w:sz w:val="18"/>
                          </w:rPr>
                        </w:pPr>
                        <w:r>
                          <w:rPr>
                            <w:rFonts w:ascii="Courier New" w:hAnsi="Courier New"/>
                            <w:spacing w:val="-6"/>
                            <w:sz w:val="18"/>
                          </w:rPr>
                          <w:t>fluidBalanceMilliliters</w:t>
                        </w:r>
                        <w:r>
                          <w:rPr>
                            <w:rFonts w:ascii="Courier New" w:hAnsi="Courier New"/>
                            <w:sz w:val="18"/>
                          </w:rPr>
                          <w:t xml:space="preserve"> </w:t>
                        </w:r>
                        <w:r>
                          <w:rPr>
                            <w:rFonts w:ascii="Courier New" w:hAnsi="Courier New"/>
                            <w:spacing w:val="-6"/>
                            <w:sz w:val="18"/>
                          </w:rPr>
                          <w:t>+=</w:t>
                        </w:r>
                        <w:r>
                          <w:rPr>
                            <w:rFonts w:ascii="Courier New" w:hAnsi="Courier New"/>
                            <w:sz w:val="18"/>
                          </w:rPr>
                          <w:t xml:space="preserve"> </w:t>
                        </w:r>
                        <w:r>
                          <w:rPr>
                            <w:rFonts w:ascii="Courier New" w:hAnsi="Courier New"/>
                            <w:spacing w:val="-6"/>
                            <w:sz w:val="18"/>
                          </w:rPr>
                          <w:t>amountMilliliters</w:t>
                        </w:r>
                      </w:p>
                      <w:p>
                        <w:pPr>
                          <w:pStyle w:val="Normal"/>
                          <w:spacing w:before="77"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ListParagraph"/>
        <w:numPr>
          <w:ilvl w:val="1"/>
          <w:numId w:val="9"/>
        </w:numPr>
        <w:tabs>
          <w:tab w:val="clear" w:pos="720"/>
          <w:tab w:val="left" w:pos="1274" w:leader="none"/>
        </w:tabs>
        <w:jc w:val="left"/>
        <w:rPr>
          <w:sz w:val="20"/>
        </w:rPr>
      </w:pPr>
      <w:r>
        <w:rPr>
          <w:sz w:val="20"/>
        </w:rPr>
        <w:t>Create</w:t>
      </w:r>
      <w:r>
        <w:rPr>
          <w:spacing w:val="-1"/>
          <w:sz w:val="20"/>
        </w:rPr>
        <w:t xml:space="preserve"> </w:t>
      </w:r>
      <w:r>
        <w:rPr>
          <w:sz w:val="20"/>
        </w:rPr>
        <w:t>a</w:t>
      </w:r>
      <w:r>
        <w:rPr>
          <w:spacing w:val="-2"/>
          <w:sz w:val="20"/>
        </w:rPr>
        <w:t xml:space="preserve"> </w:t>
      </w:r>
      <w:r>
        <w:rPr>
          <w:sz w:val="20"/>
        </w:rPr>
        <w:t>function</w:t>
      </w:r>
      <w:r>
        <w:rPr>
          <w:spacing w:val="-1"/>
          <w:sz w:val="20"/>
        </w:rPr>
        <w:t xml:space="preserve"> </w:t>
      </w:r>
      <w:r>
        <w:rPr>
          <w:sz w:val="20"/>
        </w:rPr>
        <w:t>to update</w:t>
      </w:r>
      <w:r>
        <w:rPr>
          <w:spacing w:val="-1"/>
          <w:sz w:val="20"/>
        </w:rPr>
        <w:t xml:space="preserve"> </w:t>
      </w:r>
      <w:r>
        <w:rPr>
          <w:sz w:val="20"/>
        </w:rPr>
        <w:t>the</w:t>
      </w:r>
      <w:r>
        <w:rPr>
          <w:spacing w:val="-1"/>
          <w:sz w:val="20"/>
        </w:rPr>
        <w:t xml:space="preserve"> </w:t>
      </w:r>
      <w:r>
        <w:rPr>
          <w:sz w:val="20"/>
        </w:rPr>
        <w:t>fluid balance</w:t>
      </w:r>
      <w:r>
        <w:rPr>
          <w:spacing w:val="-1"/>
          <w:sz w:val="20"/>
        </w:rPr>
        <w:t xml:space="preserve"> </w:t>
      </w:r>
      <w:r>
        <w:rPr>
          <w:sz w:val="20"/>
        </w:rPr>
        <w:t>every</w:t>
      </w:r>
      <w:r>
        <w:rPr>
          <w:spacing w:val="-1"/>
          <w:sz w:val="20"/>
        </w:rPr>
        <w:t xml:space="preserve"> </w:t>
      </w:r>
      <w:r>
        <w:rPr>
          <w:sz w:val="20"/>
        </w:rPr>
        <w:t xml:space="preserve">5 </w:t>
      </w:r>
      <w:r>
        <w:rPr>
          <w:spacing w:val="-2"/>
          <w:sz w:val="20"/>
        </w:rPr>
        <w:t>seconds:</w:t>
      </w:r>
    </w:p>
    <w:p>
      <w:pPr>
        <w:sectPr>
          <w:headerReference w:type="even" r:id="rId242"/>
          <w:headerReference w:type="default" r:id="rId243"/>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4" w:after="0"/>
        <w:rPr>
          <w:sz w:val="9"/>
        </w:rPr>
      </w:pPr>
      <w:r>
        <w:rPr>
          <w:sz w:val="9"/>
        </w:rPr>
        <mc:AlternateContent>
          <mc:Choice Requires="wpg">
            <w:drawing>
              <wp:anchor behindDoc="0" distT="0" distB="635" distL="0" distR="4445" simplePos="0" locked="0" layoutInCell="0" allowOverlap="1" relativeHeight="1657" wp14:anchorId="44484A44">
                <wp:simplePos x="0" y="0"/>
                <wp:positionH relativeFrom="page">
                  <wp:posOffset>1120140</wp:posOffset>
                </wp:positionH>
                <wp:positionV relativeFrom="paragraph">
                  <wp:posOffset>95250</wp:posOffset>
                </wp:positionV>
                <wp:extent cx="5074920" cy="1819275"/>
                <wp:effectExtent l="0" t="635" r="635" b="0"/>
                <wp:wrapTopAndBottom/>
                <wp:docPr id="728" name="docshapegroup525"/>
                <a:graphic xmlns:a="http://schemas.openxmlformats.org/drawingml/2006/main">
                  <a:graphicData uri="http://schemas.microsoft.com/office/word/2010/wordprocessingGroup">
                    <wpg:wgp>
                      <wpg:cNvGrpSpPr/>
                      <wpg:grpSpPr>
                        <a:xfrm>
                          <a:off x="0" y="0"/>
                          <a:ext cx="5074920" cy="1819440"/>
                          <a:chOff x="0" y="0"/>
                          <a:chExt cx="5074920" cy="1819440"/>
                        </a:xfrm>
                      </wpg:grpSpPr>
                      <wps:wsp>
                        <wps:cNvSpPr/>
                        <wps:spPr>
                          <a:xfrm>
                            <a:off x="0" y="6480"/>
                            <a:ext cx="5074920" cy="1806480"/>
                          </a:xfrm>
                          <a:prstGeom prst="rect">
                            <a:avLst/>
                          </a:prstGeom>
                          <a:solidFill>
                            <a:srgbClr val="f6f6f6"/>
                          </a:solidFill>
                          <a:ln w="0">
                            <a:noFill/>
                          </a:ln>
                        </wps:spPr>
                        <wps:style>
                          <a:lnRef idx="0"/>
                          <a:fillRef idx="0"/>
                          <a:effectRef idx="0"/>
                          <a:fontRef idx="minor"/>
                        </wps:style>
                        <wps:bodyPr/>
                      </wps:wsp>
                      <wps:wsp>
                        <wps:cNvSpPr/>
                        <wps:spPr>
                          <a:xfrm>
                            <a:off x="0" y="0"/>
                            <a:ext cx="5074920" cy="1819440"/>
                          </a:xfrm>
                          <a:custGeom>
                            <a:avLst/>
                            <a:gdLst>
                              <a:gd name="textAreaLeft" fmla="*/ 0 w 2877120"/>
                              <a:gd name="textAreaRight" fmla="*/ 2879280 w 2877120"/>
                              <a:gd name="textAreaTop" fmla="*/ 0 h 1031400"/>
                              <a:gd name="textAreaBottom" fmla="*/ 1033560 h 1031400"/>
                            </a:gdLst>
                            <a:ahLst/>
                            <a:rect l="textAreaLeft" t="textAreaTop" r="textAreaRight" b="textAreaBottom"/>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793880"/>
                          </a:xfrm>
                          <a:prstGeom prst="rect">
                            <a:avLst/>
                          </a:prstGeom>
                          <a:noFill/>
                          <a:ln w="0">
                            <a:noFill/>
                          </a:ln>
                        </wps:spPr>
                        <wps:style>
                          <a:lnRef idx="0"/>
                          <a:fillRef idx="0"/>
                          <a:effectRef idx="0"/>
                          <a:fontRef idx="minor"/>
                        </wps:style>
                        <wps:txbx>
                          <w:txbxContent>
                            <w:p>
                              <w:pPr>
                                <w:pStyle w:val="Normal"/>
                                <w:spacing w:lineRule="auto" w:line="324" w:before="40" w:after="0"/>
                                <w:ind w:left="885" w:right="1274" w:hanging="432"/>
                                <w:rPr>
                                  <w:rFonts w:ascii="Courier New" w:hAnsi="Courier New"/>
                                  <w:sz w:val="18"/>
                                </w:rPr>
                              </w:pPr>
                              <w:r>
                                <w:rPr>
                                  <w:rFonts w:ascii="Courier New" w:hAnsi="Courier New"/>
                                  <w:sz w:val="18"/>
                                </w:rPr>
                                <w:t>private</w:t>
                              </w:r>
                              <w:r>
                                <w:rPr>
                                  <w:rFonts w:ascii="Courier New" w:hAnsi="Courier New"/>
                                  <w:spacing w:val="-13"/>
                                  <w:sz w:val="18"/>
                                </w:rPr>
                                <w:t xml:space="preserve"> </w:t>
                              </w:r>
                              <w:r>
                                <w:rPr>
                                  <w:rFonts w:ascii="Courier New" w:hAnsi="Courier New"/>
                                  <w:sz w:val="18"/>
                                </w:rPr>
                                <w:t>fun</w:t>
                              </w:r>
                              <w:r>
                                <w:rPr>
                                  <w:rFonts w:ascii="Courier New" w:hAnsi="Courier New"/>
                                  <w:spacing w:val="-13"/>
                                  <w:sz w:val="18"/>
                                </w:rPr>
                                <w:t xml:space="preserve"> </w:t>
                              </w:r>
                              <w:r>
                                <w:rPr>
                                  <w:rFonts w:ascii="Courier New" w:hAnsi="Courier New"/>
                                  <w:sz w:val="18"/>
                                </w:rPr>
                                <w:t>updateFluidBalance()</w:t>
                              </w:r>
                              <w:r>
                                <w:rPr>
                                  <w:rFonts w:ascii="Courier New" w:hAnsi="Courier New"/>
                                  <w:spacing w:val="-13"/>
                                  <w:sz w:val="18"/>
                                </w:rPr>
                                <w:t xml:space="preserve"> </w:t>
                              </w:r>
                              <w:r>
                                <w:rPr>
                                  <w:rFonts w:ascii="Courier New" w:hAnsi="Courier New"/>
                                  <w:sz w:val="18"/>
                                </w:rPr>
                                <w:t xml:space="preserve">{ </w:t>
                              </w:r>
                              <w:r>
                                <w:rPr>
                                  <w:rFonts w:ascii="Courier New" w:hAnsi="Courier New"/>
                                  <w:spacing w:val="-2"/>
                                  <w:sz w:val="18"/>
                                </w:rPr>
                                <w:t>serviceHandler.postDelayed({</w:t>
                              </w:r>
                            </w:p>
                            <w:p>
                              <w:pPr>
                                <w:pStyle w:val="Normal"/>
                                <w:spacing w:lineRule="auto" w:line="324" w:before="1" w:after="0"/>
                                <w:ind w:left="1317" w:right="3000" w:hanging="0"/>
                                <w:rPr>
                                  <w:rFonts w:ascii="Courier New" w:hAnsi="Courier New"/>
                                  <w:sz w:val="18"/>
                                </w:rPr>
                              </w:pPr>
                              <w:r>
                                <w:rPr>
                                  <w:rFonts w:ascii="Courier New" w:hAnsi="Courier New"/>
                                  <w:spacing w:val="-2"/>
                                  <w:sz w:val="18"/>
                                </w:rPr>
                                <w:t xml:space="preserve">updateFluidBalance() addToFluidBalance(-0.144f) </w:t>
                              </w:r>
                              <w:r>
                                <w:rPr>
                                  <w:rFonts w:ascii="Courier New" w:hAnsi="Courier New"/>
                                  <w:spacing w:val="-4"/>
                                  <w:sz w:val="18"/>
                                </w:rPr>
                                <w:t>notificationBuilder.setContentText(</w:t>
                              </w:r>
                            </w:p>
                            <w:p>
                              <w:pPr>
                                <w:pStyle w:val="Normal"/>
                                <w:spacing w:before="2" w:after="0"/>
                                <w:ind w:left="1749" w:hanging="0"/>
                                <w:rPr>
                                  <w:rFonts w:ascii="Courier New" w:hAnsi="Courier New"/>
                                  <w:sz w:val="18"/>
                                </w:rPr>
                              </w:pPr>
                              <w:r>
                                <w:rPr>
                                  <w:rFonts w:ascii="Courier New" w:hAnsi="Courier New"/>
                                  <w:spacing w:val="-4"/>
                                  <w:sz w:val="18"/>
                                </w:rPr>
                                <w:t>"Your</w:t>
                              </w:r>
                              <w:r>
                                <w:rPr>
                                  <w:rFonts w:ascii="Courier New" w:hAnsi="Courier New"/>
                                  <w:spacing w:val="-18"/>
                                  <w:sz w:val="18"/>
                                </w:rPr>
                                <w:t xml:space="preserve"> </w:t>
                              </w:r>
                              <w:r>
                                <w:rPr>
                                  <w:rFonts w:ascii="Courier New" w:hAnsi="Courier New"/>
                                  <w:spacing w:val="-4"/>
                                  <w:sz w:val="18"/>
                                </w:rPr>
                                <w:t>fluid</w:t>
                              </w:r>
                              <w:r>
                                <w:rPr>
                                  <w:rFonts w:ascii="Courier New" w:hAnsi="Courier New"/>
                                  <w:spacing w:val="-19"/>
                                  <w:sz w:val="18"/>
                                </w:rPr>
                                <w:t xml:space="preserve"> </w:t>
                              </w:r>
                              <w:r>
                                <w:rPr>
                                  <w:rFonts w:ascii="Courier New" w:hAnsi="Courier New"/>
                                  <w:spacing w:val="-4"/>
                                  <w:sz w:val="18"/>
                                </w:rPr>
                                <w:t>balance:</w:t>
                              </w:r>
                              <w:r>
                                <w:rPr>
                                  <w:rFonts w:ascii="Courier New" w:hAnsi="Courier New"/>
                                  <w:spacing w:val="-18"/>
                                  <w:sz w:val="18"/>
                                </w:rPr>
                                <w:t xml:space="preserve"> </w:t>
                              </w:r>
                              <w:r>
                                <w:rPr>
                                  <w:rFonts w:ascii="Courier New" w:hAnsi="Courier New"/>
                                  <w:spacing w:val="-4"/>
                                  <w:sz w:val="18"/>
                                </w:rPr>
                                <w:t>%.2f".format(fluidBalanceMilliliters)</w:t>
                              </w:r>
                            </w:p>
                            <w:p>
                              <w:pPr>
                                <w:pStyle w:val="Normal"/>
                                <w:spacing w:before="76" w:after="0"/>
                                <w:ind w:left="1317" w:hanging="0"/>
                                <w:rPr>
                                  <w:rFonts w:ascii="Courier New" w:hAnsi="Courier New"/>
                                  <w:sz w:val="18"/>
                                </w:rPr>
                              </w:pPr>
                              <w:r>
                                <w:rPr>
                                  <w:rFonts w:ascii="Courier New" w:hAnsi="Courier New"/>
                                  <w:sz w:val="18"/>
                                </w:rPr>
                                <w:t>)</w:t>
                              </w:r>
                            </w:p>
                            <w:p>
                              <w:pPr>
                                <w:pStyle w:val="Normal"/>
                                <w:spacing w:before="77" w:after="0"/>
                                <w:ind w:left="1317" w:hanging="0"/>
                                <w:rPr>
                                  <w:rFonts w:ascii="Courier New" w:hAnsi="Courier New"/>
                                  <w:sz w:val="18"/>
                                </w:rPr>
                              </w:pPr>
                              <w:r>
                                <w:rPr>
                                  <w:rFonts w:ascii="Courier New" w:hAnsi="Courier New"/>
                                  <w:spacing w:val="-2"/>
                                  <w:sz w:val="18"/>
                                </w:rPr>
                                <w:t>startForeground(NOTIFICATION_ID,</w:t>
                              </w:r>
                              <w:r>
                                <w:rPr>
                                  <w:rFonts w:ascii="Courier New" w:hAnsi="Courier New"/>
                                  <w:spacing w:val="30"/>
                                  <w:sz w:val="18"/>
                                </w:rPr>
                                <w:t xml:space="preserve"> </w:t>
                              </w:r>
                              <w:r>
                                <w:rPr>
                                  <w:rFonts w:ascii="Courier New" w:hAnsi="Courier New"/>
                                  <w:spacing w:val="-2"/>
                                  <w:sz w:val="18"/>
                                </w:rPr>
                                <w:t>notificationBuilder.build())</w:t>
                              </w:r>
                            </w:p>
                            <w:p>
                              <w:pPr>
                                <w:pStyle w:val="Normal"/>
                                <w:spacing w:before="76" w:after="0"/>
                                <w:ind w:left="885" w:hanging="0"/>
                                <w:rPr>
                                  <w:rFonts w:ascii="Courier New" w:hAnsi="Courier New"/>
                                  <w:sz w:val="18"/>
                                </w:rPr>
                              </w:pPr>
                              <w:r>
                                <w:rPr>
                                  <w:rFonts w:ascii="Courier New" w:hAnsi="Courier New"/>
                                  <w:sz w:val="18"/>
                                </w:rPr>
                                <w:t>},</w:t>
                              </w:r>
                              <w:r>
                                <w:rPr>
                                  <w:rFonts w:ascii="Courier New" w:hAnsi="Courier New"/>
                                  <w:spacing w:val="-2"/>
                                  <w:sz w:val="18"/>
                                </w:rPr>
                                <w:t xml:space="preserve"> 5000L)</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525" style="position:absolute;margin-left:88.2pt;margin-top:7.5pt;width:399.6pt;height:143.25pt" coordorigin="1764,150" coordsize="7992,2865">
                <v:rect id="shape_0" path="m0,0l-2147483645,0l-2147483645,-2147483646l0,-2147483646xe" fillcolor="#f6f6f6" stroked="f" o:allowincell="f" style="position:absolute;left:1764;top:160;width:7991;height:284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70;width:7991;height:2824;mso-wrap-style:square;v-text-anchor:top;mso-position-horizontal-relative:page">
                  <v:fill o:detectmouseclick="t" on="false"/>
                  <v:stroke color="#3465a4" joinstyle="round" endcap="flat"/>
                  <v:textbox>
                    <w:txbxContent>
                      <w:p>
                        <w:pPr>
                          <w:pStyle w:val="Normal"/>
                          <w:spacing w:lineRule="auto" w:line="324" w:before="40" w:after="0"/>
                          <w:ind w:left="885" w:right="1274" w:hanging="432"/>
                          <w:rPr>
                            <w:rFonts w:ascii="Courier New" w:hAnsi="Courier New"/>
                            <w:sz w:val="18"/>
                          </w:rPr>
                        </w:pPr>
                        <w:r>
                          <w:rPr>
                            <w:rFonts w:ascii="Courier New" w:hAnsi="Courier New"/>
                            <w:sz w:val="18"/>
                          </w:rPr>
                          <w:t>private</w:t>
                        </w:r>
                        <w:r>
                          <w:rPr>
                            <w:rFonts w:ascii="Courier New" w:hAnsi="Courier New"/>
                            <w:spacing w:val="-13"/>
                            <w:sz w:val="18"/>
                          </w:rPr>
                          <w:t xml:space="preserve"> </w:t>
                        </w:r>
                        <w:r>
                          <w:rPr>
                            <w:rFonts w:ascii="Courier New" w:hAnsi="Courier New"/>
                            <w:sz w:val="18"/>
                          </w:rPr>
                          <w:t>fun</w:t>
                        </w:r>
                        <w:r>
                          <w:rPr>
                            <w:rFonts w:ascii="Courier New" w:hAnsi="Courier New"/>
                            <w:spacing w:val="-13"/>
                            <w:sz w:val="18"/>
                          </w:rPr>
                          <w:t xml:space="preserve"> </w:t>
                        </w:r>
                        <w:r>
                          <w:rPr>
                            <w:rFonts w:ascii="Courier New" w:hAnsi="Courier New"/>
                            <w:sz w:val="18"/>
                          </w:rPr>
                          <w:t>updateFluidBalance()</w:t>
                        </w:r>
                        <w:r>
                          <w:rPr>
                            <w:rFonts w:ascii="Courier New" w:hAnsi="Courier New"/>
                            <w:spacing w:val="-13"/>
                            <w:sz w:val="18"/>
                          </w:rPr>
                          <w:t xml:space="preserve"> </w:t>
                        </w:r>
                        <w:r>
                          <w:rPr>
                            <w:rFonts w:ascii="Courier New" w:hAnsi="Courier New"/>
                            <w:sz w:val="18"/>
                          </w:rPr>
                          <w:t xml:space="preserve">{ </w:t>
                        </w:r>
                        <w:r>
                          <w:rPr>
                            <w:rFonts w:ascii="Courier New" w:hAnsi="Courier New"/>
                            <w:spacing w:val="-2"/>
                            <w:sz w:val="18"/>
                          </w:rPr>
                          <w:t>serviceHandler.postDelayed({</w:t>
                        </w:r>
                      </w:p>
                      <w:p>
                        <w:pPr>
                          <w:pStyle w:val="Normal"/>
                          <w:spacing w:lineRule="auto" w:line="324" w:before="1" w:after="0"/>
                          <w:ind w:left="1317" w:right="3000" w:hanging="0"/>
                          <w:rPr>
                            <w:rFonts w:ascii="Courier New" w:hAnsi="Courier New"/>
                            <w:sz w:val="18"/>
                          </w:rPr>
                        </w:pPr>
                        <w:r>
                          <w:rPr>
                            <w:rFonts w:ascii="Courier New" w:hAnsi="Courier New"/>
                            <w:spacing w:val="-2"/>
                            <w:sz w:val="18"/>
                          </w:rPr>
                          <w:t xml:space="preserve">updateFluidBalance() addToFluidBalance(-0.144f) </w:t>
                        </w:r>
                        <w:r>
                          <w:rPr>
                            <w:rFonts w:ascii="Courier New" w:hAnsi="Courier New"/>
                            <w:spacing w:val="-4"/>
                            <w:sz w:val="18"/>
                          </w:rPr>
                          <w:t>notificationBuilder.setContentText(</w:t>
                        </w:r>
                      </w:p>
                      <w:p>
                        <w:pPr>
                          <w:pStyle w:val="Normal"/>
                          <w:spacing w:before="2" w:after="0"/>
                          <w:ind w:left="1749" w:hanging="0"/>
                          <w:rPr>
                            <w:rFonts w:ascii="Courier New" w:hAnsi="Courier New"/>
                            <w:sz w:val="18"/>
                          </w:rPr>
                        </w:pPr>
                        <w:r>
                          <w:rPr>
                            <w:rFonts w:ascii="Courier New" w:hAnsi="Courier New"/>
                            <w:spacing w:val="-4"/>
                            <w:sz w:val="18"/>
                          </w:rPr>
                          <w:t>"Your</w:t>
                        </w:r>
                        <w:r>
                          <w:rPr>
                            <w:rFonts w:ascii="Courier New" w:hAnsi="Courier New"/>
                            <w:spacing w:val="-18"/>
                            <w:sz w:val="18"/>
                          </w:rPr>
                          <w:t xml:space="preserve"> </w:t>
                        </w:r>
                        <w:r>
                          <w:rPr>
                            <w:rFonts w:ascii="Courier New" w:hAnsi="Courier New"/>
                            <w:spacing w:val="-4"/>
                            <w:sz w:val="18"/>
                          </w:rPr>
                          <w:t>fluid</w:t>
                        </w:r>
                        <w:r>
                          <w:rPr>
                            <w:rFonts w:ascii="Courier New" w:hAnsi="Courier New"/>
                            <w:spacing w:val="-19"/>
                            <w:sz w:val="18"/>
                          </w:rPr>
                          <w:t xml:space="preserve"> </w:t>
                        </w:r>
                        <w:r>
                          <w:rPr>
                            <w:rFonts w:ascii="Courier New" w:hAnsi="Courier New"/>
                            <w:spacing w:val="-4"/>
                            <w:sz w:val="18"/>
                          </w:rPr>
                          <w:t>balance:</w:t>
                        </w:r>
                        <w:r>
                          <w:rPr>
                            <w:rFonts w:ascii="Courier New" w:hAnsi="Courier New"/>
                            <w:spacing w:val="-18"/>
                            <w:sz w:val="18"/>
                          </w:rPr>
                          <w:t xml:space="preserve"> </w:t>
                        </w:r>
                        <w:r>
                          <w:rPr>
                            <w:rFonts w:ascii="Courier New" w:hAnsi="Courier New"/>
                            <w:spacing w:val="-4"/>
                            <w:sz w:val="18"/>
                          </w:rPr>
                          <w:t>%.2f".format(fluidBalanceMilliliters)</w:t>
                        </w:r>
                      </w:p>
                      <w:p>
                        <w:pPr>
                          <w:pStyle w:val="Normal"/>
                          <w:spacing w:before="76" w:after="0"/>
                          <w:ind w:left="1317" w:hanging="0"/>
                          <w:rPr>
                            <w:rFonts w:ascii="Courier New" w:hAnsi="Courier New"/>
                            <w:sz w:val="18"/>
                          </w:rPr>
                        </w:pPr>
                        <w:r>
                          <w:rPr>
                            <w:rFonts w:ascii="Courier New" w:hAnsi="Courier New"/>
                            <w:sz w:val="18"/>
                          </w:rPr>
                          <w:t>)</w:t>
                        </w:r>
                      </w:p>
                      <w:p>
                        <w:pPr>
                          <w:pStyle w:val="Normal"/>
                          <w:spacing w:before="77" w:after="0"/>
                          <w:ind w:left="1317" w:hanging="0"/>
                          <w:rPr>
                            <w:rFonts w:ascii="Courier New" w:hAnsi="Courier New"/>
                            <w:sz w:val="18"/>
                          </w:rPr>
                        </w:pPr>
                        <w:r>
                          <w:rPr>
                            <w:rFonts w:ascii="Courier New" w:hAnsi="Courier New"/>
                            <w:spacing w:val="-2"/>
                            <w:sz w:val="18"/>
                          </w:rPr>
                          <w:t>startForeground(NOTIFICATION_ID,</w:t>
                        </w:r>
                        <w:r>
                          <w:rPr>
                            <w:rFonts w:ascii="Courier New" w:hAnsi="Courier New"/>
                            <w:spacing w:val="30"/>
                            <w:sz w:val="18"/>
                          </w:rPr>
                          <w:t xml:space="preserve"> </w:t>
                        </w:r>
                        <w:r>
                          <w:rPr>
                            <w:rFonts w:ascii="Courier New" w:hAnsi="Courier New"/>
                            <w:spacing w:val="-2"/>
                            <w:sz w:val="18"/>
                          </w:rPr>
                          <w:t>notificationBuilder.build())</w:t>
                        </w:r>
                      </w:p>
                      <w:p>
                        <w:pPr>
                          <w:pStyle w:val="Normal"/>
                          <w:spacing w:before="76" w:after="0"/>
                          <w:ind w:left="885" w:hanging="0"/>
                          <w:rPr>
                            <w:rFonts w:ascii="Courier New" w:hAnsi="Courier New"/>
                            <w:sz w:val="18"/>
                          </w:rPr>
                        </w:pPr>
                        <w:r>
                          <w:rPr>
                            <w:rFonts w:ascii="Courier New" w:hAnsi="Courier New"/>
                            <w:sz w:val="18"/>
                          </w:rPr>
                          <w:t>},</w:t>
                        </w:r>
                        <w:r>
                          <w:rPr>
                            <w:rFonts w:ascii="Courier New" w:hAnsi="Courier New"/>
                            <w:spacing w:val="-2"/>
                            <w:sz w:val="18"/>
                          </w:rPr>
                          <w:t xml:space="preserve"> 5000L)</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TextBody"/>
        <w:spacing w:before="12" w:after="0"/>
        <w:rPr>
          <w:sz w:val="7"/>
        </w:rPr>
      </w:pPr>
      <w:r>
        <w:rPr>
          <w:sz w:val="7"/>
        </w:rPr>
      </w:r>
    </w:p>
    <w:p>
      <w:pPr>
        <w:pStyle w:val="TextBody"/>
        <w:spacing w:lineRule="auto" w:line="240" w:before="101" w:after="0"/>
        <w:ind w:left="554" w:right="845" w:hanging="0"/>
        <w:rPr/>
      </w:pPr>
      <w:r>
        <w:rPr/>
        <w:t>A few things to note here. We made a very inaccurate assumption that, since a human</w:t>
      </w:r>
      <w:r>
        <w:rPr>
          <w:spacing w:val="-9"/>
        </w:rPr>
        <w:t xml:space="preserve"> </w:t>
      </w:r>
      <w:r>
        <w:rPr/>
        <w:t>loses</w:t>
      </w:r>
      <w:r>
        <w:rPr>
          <w:spacing w:val="-4"/>
        </w:rPr>
        <w:t xml:space="preserve"> </w:t>
      </w:r>
      <w:r>
        <w:rPr>
          <w:rFonts w:ascii="Courier New" w:hAnsi="Courier New"/>
          <w:b/>
          <w:sz w:val="22"/>
        </w:rPr>
        <w:t>2500ml</w:t>
      </w:r>
      <w:r>
        <w:rPr>
          <w:rFonts w:ascii="Courier New" w:hAnsi="Courier New"/>
          <w:b/>
          <w:spacing w:val="-80"/>
          <w:sz w:val="22"/>
        </w:rPr>
        <w:t xml:space="preserve"> </w:t>
      </w:r>
      <w:r>
        <w:rPr/>
        <w:t>in</w:t>
      </w:r>
      <w:r>
        <w:rPr>
          <w:spacing w:val="-3"/>
        </w:rPr>
        <w:t xml:space="preserve"> </w:t>
      </w:r>
      <w:r>
        <w:rPr/>
        <w:t>a</w:t>
      </w:r>
      <w:r>
        <w:rPr>
          <w:spacing w:val="-4"/>
        </w:rPr>
        <w:t xml:space="preserve"> </w:t>
      </w:r>
      <w:r>
        <w:rPr/>
        <w:t>day,</w:t>
      </w:r>
      <w:r>
        <w:rPr>
          <w:spacing w:val="-3"/>
        </w:rPr>
        <w:t xml:space="preserve"> </w:t>
      </w:r>
      <w:r>
        <w:rPr/>
        <w:t>they</w:t>
      </w:r>
      <w:r>
        <w:rPr>
          <w:spacing w:val="-3"/>
        </w:rPr>
        <w:t xml:space="preserve"> </w:t>
      </w:r>
      <w:r>
        <w:rPr/>
        <w:t>lose</w:t>
      </w:r>
      <w:r>
        <w:rPr>
          <w:spacing w:val="-3"/>
        </w:rPr>
        <w:t xml:space="preserve"> </w:t>
      </w:r>
      <w:r>
        <w:rPr/>
        <w:t>roughly</w:t>
      </w:r>
      <w:r>
        <w:rPr>
          <w:spacing w:val="-4"/>
        </w:rPr>
        <w:t xml:space="preserve"> </w:t>
      </w:r>
      <w:r>
        <w:rPr>
          <w:rFonts w:ascii="Courier New" w:hAnsi="Courier New"/>
          <w:b/>
          <w:sz w:val="22"/>
        </w:rPr>
        <w:t>104.16ml</w:t>
      </w:r>
      <w:r>
        <w:rPr>
          <w:rFonts w:ascii="Courier New" w:hAnsi="Courier New"/>
          <w:b/>
          <w:spacing w:val="-80"/>
          <w:sz w:val="22"/>
        </w:rPr>
        <w:t xml:space="preserve"> </w:t>
      </w:r>
      <w:r>
        <w:rPr/>
        <w:t>per</w:t>
      </w:r>
      <w:r>
        <w:rPr>
          <w:spacing w:val="-3"/>
        </w:rPr>
        <w:t xml:space="preserve"> </w:t>
      </w:r>
      <w:r>
        <w:rPr/>
        <w:t>hour,</w:t>
      </w:r>
      <w:r>
        <w:rPr>
          <w:spacing w:val="-4"/>
        </w:rPr>
        <w:t xml:space="preserve"> </w:t>
      </w:r>
      <w:r>
        <w:rPr>
          <w:rFonts w:ascii="Courier New" w:hAnsi="Courier New"/>
          <w:b/>
          <w:sz w:val="22"/>
        </w:rPr>
        <w:t xml:space="preserve">1.736ml </w:t>
      </w:r>
      <w:r>
        <w:rPr/>
        <w:t xml:space="preserve">per minute, and so </w:t>
      </w:r>
      <w:r>
        <w:rPr>
          <w:rFonts w:ascii="Courier New" w:hAnsi="Courier New"/>
          <w:b/>
          <w:sz w:val="22"/>
        </w:rPr>
        <w:t>0.029ml</w:t>
      </w:r>
      <w:r>
        <w:rPr>
          <w:rFonts w:ascii="Courier New" w:hAnsi="Courier New"/>
          <w:b/>
          <w:spacing w:val="-70"/>
          <w:sz w:val="22"/>
        </w:rPr>
        <w:t xml:space="preserve"> </w:t>
      </w:r>
      <w:r>
        <w:rPr/>
        <w:t xml:space="preserve">per second, or </w:t>
      </w:r>
      <w:r>
        <w:rPr>
          <w:rFonts w:ascii="Courier New" w:hAnsi="Courier New"/>
          <w:b/>
          <w:sz w:val="22"/>
        </w:rPr>
        <w:t>0.144ml</w:t>
      </w:r>
      <w:r>
        <w:rPr>
          <w:rFonts w:ascii="Courier New" w:hAnsi="Courier New"/>
          <w:b/>
          <w:spacing w:val="-70"/>
          <w:sz w:val="22"/>
        </w:rPr>
        <w:t xml:space="preserve"> </w:t>
      </w:r>
      <w:r>
        <w:rPr/>
        <w:t>every 5 seconds (the value we used). We also ignored the fact that over time, we would probably get even less accurate values, as each call would not be precisely 5 seconds apart from the previous one (handlers are inaccurate that way). We could have used</w:t>
      </w:r>
    </w:p>
    <w:p>
      <w:pPr>
        <w:pStyle w:val="TextBody"/>
        <w:spacing w:lineRule="auto" w:line="240"/>
        <w:ind w:left="554" w:right="882" w:hanging="0"/>
        <w:rPr/>
      </w:pPr>
      <w:r>
        <w:rPr/>
        <w:t>a field to store the last time the method was called and used that to get a more accurate result, but that would have complicated our example. We should have also used a string resource, and not a hardcoded string. Lastly, we should have used</w:t>
      </w:r>
      <w:r>
        <w:rPr>
          <w:spacing w:val="-4"/>
        </w:rPr>
        <w:t xml:space="preserve"> </w:t>
      </w:r>
      <w:r>
        <w:rPr/>
        <w:t>constants</w:t>
      </w:r>
      <w:r>
        <w:rPr>
          <w:spacing w:val="-4"/>
        </w:rPr>
        <w:t xml:space="preserve"> </w:t>
      </w:r>
      <w:r>
        <w:rPr/>
        <w:t>or</w:t>
      </w:r>
      <w:r>
        <w:rPr>
          <w:spacing w:val="-4"/>
        </w:rPr>
        <w:t xml:space="preserve"> </w:t>
      </w:r>
      <w:r>
        <w:rPr/>
        <w:t>variables</w:t>
      </w:r>
      <w:r>
        <w:rPr>
          <w:spacing w:val="-4"/>
        </w:rPr>
        <w:t xml:space="preserve"> </w:t>
      </w:r>
      <w:r>
        <w:rPr/>
        <w:t>instead</w:t>
      </w:r>
      <w:r>
        <w:rPr>
          <w:spacing w:val="-4"/>
        </w:rPr>
        <w:t xml:space="preserve"> </w:t>
      </w:r>
      <w:r>
        <w:rPr/>
        <w:t>of</w:t>
      </w:r>
      <w:r>
        <w:rPr>
          <w:spacing w:val="-4"/>
        </w:rPr>
        <w:t xml:space="preserve"> </w:t>
      </w:r>
      <w:r>
        <w:rPr/>
        <w:t>the</w:t>
      </w:r>
      <w:r>
        <w:rPr>
          <w:spacing w:val="-4"/>
        </w:rPr>
        <w:t xml:space="preserve"> </w:t>
      </w:r>
      <w:r>
        <w:rPr/>
        <w:t>magic</w:t>
      </w:r>
      <w:r>
        <w:rPr>
          <w:spacing w:val="-5"/>
        </w:rPr>
        <w:t xml:space="preserve"> </w:t>
      </w:r>
      <w:r>
        <w:rPr/>
        <w:t>numbers</w:t>
      </w:r>
      <w:r>
        <w:rPr>
          <w:spacing w:val="-4"/>
        </w:rPr>
        <w:t xml:space="preserve"> </w:t>
      </w:r>
      <w:r>
        <w:rPr/>
        <w:t>(</w:t>
      </w:r>
      <w:r>
        <w:rPr>
          <w:rFonts w:ascii="Courier New" w:hAnsi="Courier New"/>
          <w:b/>
          <w:sz w:val="22"/>
        </w:rPr>
        <w:t>-0.144f,</w:t>
      </w:r>
      <w:r>
        <w:rPr>
          <w:rFonts w:ascii="Courier New" w:hAnsi="Courier New"/>
          <w:b/>
          <w:spacing w:val="-9"/>
          <w:sz w:val="22"/>
        </w:rPr>
        <w:t xml:space="preserve"> </w:t>
      </w:r>
      <w:r>
        <w:rPr>
          <w:rFonts w:ascii="Courier New" w:hAnsi="Courier New"/>
          <w:b/>
          <w:sz w:val="22"/>
        </w:rPr>
        <w:t>5000L</w:t>
      </w:r>
      <w:r>
        <w:rPr/>
        <w:t>). Again, for the sake of simplicity, we didn't. But you really should.</w:t>
      </w:r>
    </w:p>
    <w:p>
      <w:pPr>
        <w:pStyle w:val="ListParagraph"/>
        <w:numPr>
          <w:ilvl w:val="1"/>
          <w:numId w:val="9"/>
        </w:numPr>
        <w:tabs>
          <w:tab w:val="clear" w:pos="720"/>
          <w:tab w:val="left" w:pos="554" w:leader="none"/>
        </w:tabs>
        <w:spacing w:before="141" w:after="0"/>
        <w:ind w:left="554" w:hanging="360"/>
        <w:jc w:val="left"/>
        <w:rPr>
          <w:sz w:val="20"/>
        </w:rPr>
      </w:pPr>
      <w:r>
        <w:rPr>
          <w:sz w:val="20"/>
        </w:rPr>
        <w:t>Next,</w:t>
      </w:r>
      <w:r>
        <w:rPr>
          <w:spacing w:val="-3"/>
          <w:sz w:val="20"/>
        </w:rPr>
        <w:t xml:space="preserve"> </w:t>
      </w:r>
      <w:r>
        <w:rPr>
          <w:sz w:val="20"/>
        </w:rPr>
        <w:t>make</w:t>
      </w:r>
      <w:r>
        <w:rPr>
          <w:spacing w:val="-4"/>
          <w:sz w:val="20"/>
        </w:rPr>
        <w:t xml:space="preserve"> </w:t>
      </w:r>
      <w:r>
        <w:rPr>
          <w:sz w:val="20"/>
        </w:rPr>
        <w:t>sure</w:t>
      </w:r>
      <w:r>
        <w:rPr>
          <w:spacing w:val="-3"/>
          <w:sz w:val="20"/>
        </w:rPr>
        <w:t xml:space="preserve"> </w:t>
      </w:r>
      <w:r>
        <w:rPr>
          <w:sz w:val="20"/>
        </w:rPr>
        <w:t>that</w:t>
      </w:r>
      <w:r>
        <w:rPr>
          <w:spacing w:val="-3"/>
          <w:sz w:val="20"/>
        </w:rPr>
        <w:t xml:space="preserve"> </w:t>
      </w:r>
      <w:r>
        <w:rPr>
          <w:sz w:val="20"/>
        </w:rPr>
        <w:t>when</w:t>
      </w:r>
      <w:r>
        <w:rPr>
          <w:spacing w:val="-3"/>
          <w:sz w:val="20"/>
        </w:rPr>
        <w:t xml:space="preserve"> </w:t>
      </w:r>
      <w:r>
        <w:rPr>
          <w:sz w:val="20"/>
        </w:rPr>
        <w:t>the</w:t>
      </w:r>
      <w:r>
        <w:rPr>
          <w:spacing w:val="-3"/>
          <w:sz w:val="20"/>
        </w:rPr>
        <w:t xml:space="preserve"> </w:t>
      </w:r>
      <w:r>
        <w:rPr>
          <w:sz w:val="20"/>
        </w:rPr>
        <w:t>service</w:t>
      </w:r>
      <w:r>
        <w:rPr>
          <w:spacing w:val="-3"/>
          <w:sz w:val="20"/>
        </w:rPr>
        <w:t xml:space="preserve"> </w:t>
      </w:r>
      <w:r>
        <w:rPr>
          <w:sz w:val="20"/>
        </w:rPr>
        <w:t>is</w:t>
      </w:r>
      <w:r>
        <w:rPr>
          <w:spacing w:val="-3"/>
          <w:sz w:val="20"/>
        </w:rPr>
        <w:t xml:space="preserve"> </w:t>
      </w:r>
      <w:r>
        <w:rPr>
          <w:sz w:val="20"/>
        </w:rPr>
        <w:t>created,</w:t>
      </w:r>
      <w:r>
        <w:rPr>
          <w:spacing w:val="-3"/>
          <w:sz w:val="20"/>
        </w:rPr>
        <w:t xml:space="preserve"> </w:t>
      </w:r>
      <w:r>
        <w:rPr>
          <w:sz w:val="20"/>
        </w:rPr>
        <w:t>the</w:t>
      </w:r>
      <w:r>
        <w:rPr>
          <w:spacing w:val="-3"/>
          <w:sz w:val="20"/>
        </w:rPr>
        <w:t xml:space="preserve"> </w:t>
      </w:r>
      <w:r>
        <w:rPr>
          <w:sz w:val="20"/>
        </w:rPr>
        <w:t>service</w:t>
      </w:r>
      <w:r>
        <w:rPr>
          <w:spacing w:val="-3"/>
          <w:sz w:val="20"/>
        </w:rPr>
        <w:t xml:space="preserve"> </w:t>
      </w:r>
      <w:r>
        <w:rPr>
          <w:sz w:val="20"/>
        </w:rPr>
        <w:t>is</w:t>
      </w:r>
      <w:r>
        <w:rPr>
          <w:spacing w:val="-3"/>
          <w:sz w:val="20"/>
        </w:rPr>
        <w:t xml:space="preserve"> </w:t>
      </w:r>
      <w:r>
        <w:rPr>
          <w:sz w:val="20"/>
        </w:rPr>
        <w:t>started</w:t>
      </w:r>
      <w:r>
        <w:rPr>
          <w:spacing w:val="-2"/>
          <w:sz w:val="20"/>
        </w:rPr>
        <w:t xml:space="preserve"> </w:t>
      </w:r>
      <w:r>
        <w:rPr>
          <w:spacing w:val="-5"/>
          <w:sz w:val="20"/>
        </w:rPr>
        <w:t>in</w:t>
      </w:r>
    </w:p>
    <w:p>
      <w:pPr>
        <w:pStyle w:val="Normal"/>
        <w:spacing w:before="8" w:after="0"/>
        <w:ind w:left="554" w:hanging="0"/>
        <w:rPr>
          <w:sz w:val="20"/>
        </w:rPr>
      </w:pPr>
      <w:r>
        <w:rPr>
          <w:sz w:val="20"/>
        </w:rPr>
        <w:t>the</w:t>
      </w:r>
      <w:r>
        <w:rPr>
          <w:spacing w:val="-6"/>
          <w:sz w:val="20"/>
        </w:rPr>
        <w:t xml:space="preserve"> </w:t>
      </w:r>
      <w:r>
        <w:rPr>
          <w:sz w:val="20"/>
        </w:rPr>
        <w:t>foreground,</w:t>
      </w:r>
      <w:r>
        <w:rPr>
          <w:spacing w:val="-6"/>
          <w:sz w:val="20"/>
        </w:rPr>
        <w:t xml:space="preserve"> </w:t>
      </w:r>
      <w:r>
        <w:rPr>
          <w:sz w:val="20"/>
        </w:rPr>
        <w:t>a</w:t>
      </w:r>
      <w:r>
        <w:rPr>
          <w:spacing w:val="-6"/>
          <w:sz w:val="20"/>
        </w:rPr>
        <w:t xml:space="preserve"> </w:t>
      </w:r>
      <w:r>
        <w:rPr>
          <w:sz w:val="20"/>
        </w:rPr>
        <w:t>reference</w:t>
      </w:r>
      <w:r>
        <w:rPr>
          <w:spacing w:val="-6"/>
          <w:sz w:val="20"/>
        </w:rPr>
        <w:t xml:space="preserve"> </w:t>
      </w:r>
      <w:r>
        <w:rPr>
          <w:sz w:val="20"/>
        </w:rPr>
        <w:t>is</w:t>
      </w:r>
      <w:r>
        <w:rPr>
          <w:spacing w:val="-6"/>
          <w:sz w:val="20"/>
        </w:rPr>
        <w:t xml:space="preserve"> </w:t>
      </w:r>
      <w:r>
        <w:rPr>
          <w:sz w:val="20"/>
        </w:rPr>
        <w:t>stored</w:t>
      </w:r>
      <w:r>
        <w:rPr>
          <w:spacing w:val="-6"/>
          <w:sz w:val="20"/>
        </w:rPr>
        <w:t xml:space="preserve"> </w:t>
      </w:r>
      <w:r>
        <w:rPr>
          <w:sz w:val="20"/>
        </w:rPr>
        <w:t>to</w:t>
      </w:r>
      <w:r>
        <w:rPr>
          <w:spacing w:val="-6"/>
          <w:sz w:val="20"/>
        </w:rPr>
        <w:t xml:space="preserve"> </w:t>
      </w:r>
      <w:r>
        <w:rPr>
          <w:rFonts w:ascii="Courier New" w:hAnsi="Courier New"/>
          <w:b/>
        </w:rPr>
        <w:t>NotificationCompat.Builder</w:t>
      </w:r>
      <w:r>
        <w:rPr>
          <w:sz w:val="20"/>
        </w:rPr>
        <w:t xml:space="preserve">, </w:t>
      </w:r>
      <w:r>
        <w:rPr>
          <w:rFonts w:ascii="Courier New" w:hAnsi="Courier New"/>
          <w:b/>
        </w:rPr>
        <w:t>serviceHandler</w:t>
      </w:r>
      <w:r>
        <w:rPr>
          <w:rFonts w:ascii="Courier New" w:hAnsi="Courier New"/>
          <w:b/>
          <w:spacing w:val="-70"/>
        </w:rPr>
        <w:t xml:space="preserve"> </w:t>
      </w:r>
      <w:r>
        <w:rPr>
          <w:sz w:val="20"/>
        </w:rPr>
        <w:t>is instantiated, and you start updating the fluid balance:</w:t>
      </w:r>
    </w:p>
    <w:p>
      <w:pPr>
        <w:pStyle w:val="TextBody"/>
        <w:spacing w:before="11" w:after="0"/>
        <w:rPr>
          <w:sz w:val="8"/>
        </w:rPr>
      </w:pPr>
      <w:r>
        <w:rPr>
          <w:sz w:val="8"/>
        </w:rPr>
        <mc:AlternateContent>
          <mc:Choice Requires="wpg">
            <w:drawing>
              <wp:anchor behindDoc="0" distT="0" distB="635" distL="0" distR="4445" simplePos="0" locked="0" layoutInCell="0" allowOverlap="1" relativeHeight="1659" wp14:anchorId="107455C2">
                <wp:simplePos x="0" y="0"/>
                <wp:positionH relativeFrom="page">
                  <wp:posOffset>662940</wp:posOffset>
                </wp:positionH>
                <wp:positionV relativeFrom="paragraph">
                  <wp:posOffset>90805</wp:posOffset>
                </wp:positionV>
                <wp:extent cx="5074920" cy="1552575"/>
                <wp:effectExtent l="0" t="635" r="635" b="0"/>
                <wp:wrapTopAndBottom/>
                <wp:docPr id="736" name="docshapegroup529"/>
                <a:graphic xmlns:a="http://schemas.openxmlformats.org/drawingml/2006/main">
                  <a:graphicData uri="http://schemas.microsoft.com/office/word/2010/wordprocessingGroup">
                    <wpg:wgp>
                      <wpg:cNvGrpSpPr/>
                      <wpg:grpSpPr>
                        <a:xfrm>
                          <a:off x="0" y="0"/>
                          <a:ext cx="5074920" cy="1552680"/>
                          <a:chOff x="0" y="0"/>
                          <a:chExt cx="5074920" cy="1552680"/>
                        </a:xfrm>
                      </wpg:grpSpPr>
                      <wps:wsp>
                        <wps:cNvSpPr/>
                        <wps:spPr>
                          <a:xfrm>
                            <a:off x="0" y="6480"/>
                            <a:ext cx="5074920" cy="1539720"/>
                          </a:xfrm>
                          <a:prstGeom prst="rect">
                            <a:avLst/>
                          </a:prstGeom>
                          <a:solidFill>
                            <a:srgbClr val="f6f6f6"/>
                          </a:solidFill>
                          <a:ln w="0">
                            <a:noFill/>
                          </a:ln>
                        </wps:spPr>
                        <wps:style>
                          <a:lnRef idx="0"/>
                          <a:fillRef idx="0"/>
                          <a:effectRef idx="0"/>
                          <a:fontRef idx="minor"/>
                        </wps:style>
                        <wps:bodyPr/>
                      </wps:wsp>
                      <wps:wsp>
                        <wps:cNvSpPr/>
                        <wps:spPr>
                          <a:xfrm>
                            <a:off x="0" y="0"/>
                            <a:ext cx="5074920" cy="1552680"/>
                          </a:xfrm>
                          <a:custGeom>
                            <a:avLst/>
                            <a:gdLst>
                              <a:gd name="textAreaLeft" fmla="*/ 0 w 2877120"/>
                              <a:gd name="textAreaRight" fmla="*/ 2879280 w 2877120"/>
                              <a:gd name="textAreaTop" fmla="*/ 0 h 880200"/>
                              <a:gd name="textAreaBottom" fmla="*/ 882360 h 880200"/>
                            </a:gdLst>
                            <a:ahLst/>
                            <a:rect l="textAreaLeft" t="textAreaTop" r="textAreaRight" b="textAreaBottom"/>
                            <a:pathLst>
                              <a:path w="7992" h="2445">
                                <a:moveTo>
                                  <a:pt x="7992" y="2424"/>
                                </a:moveTo>
                                <a:lnTo>
                                  <a:pt x="0" y="2424"/>
                                </a:lnTo>
                                <a:lnTo>
                                  <a:pt x="0" y="2444"/>
                                </a:lnTo>
                                <a:lnTo>
                                  <a:pt x="7992" y="2444"/>
                                </a:lnTo>
                                <a:lnTo>
                                  <a:pt x="7992" y="24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527120"/>
                          </a:xfrm>
                          <a:prstGeom prst="rect">
                            <a:avLst/>
                          </a:prstGeom>
                          <a:noFill/>
                          <a:ln w="0">
                            <a:noFill/>
                          </a:ln>
                        </wps:spPr>
                        <wps:style>
                          <a:lnRef idx="0"/>
                          <a:fillRef idx="0"/>
                          <a:effectRef idx="0"/>
                          <a:fontRef idx="minor"/>
                        </wps:style>
                        <wps:txbx>
                          <w:txbxContent>
                            <w:p>
                              <w:pPr>
                                <w:pStyle w:val="Normal"/>
                                <w:spacing w:lineRule="auto" w:line="324" w:before="40" w:after="0"/>
                                <w:ind w:left="885" w:right="4318" w:hanging="432"/>
                                <w:rPr>
                                  <w:rFonts w:ascii="Courier New" w:hAnsi="Courier New"/>
                                  <w:sz w:val="18"/>
                                </w:rPr>
                              </w:pPr>
                              <w:r>
                                <w:rPr>
                                  <w:rFonts w:ascii="Courier New" w:hAnsi="Courier New"/>
                                  <w:sz w:val="18"/>
                                </w:rPr>
                                <w:t>override</w:t>
                              </w:r>
                              <w:r>
                                <w:rPr>
                                  <w:rFonts w:ascii="Courier New" w:hAnsi="Courier New"/>
                                  <w:spacing w:val="-13"/>
                                  <w:sz w:val="18"/>
                                </w:rPr>
                                <w:t xml:space="preserve"> </w:t>
                              </w:r>
                              <w:r>
                                <w:rPr>
                                  <w:rFonts w:ascii="Courier New" w:hAnsi="Courier New"/>
                                  <w:sz w:val="18"/>
                                </w:rPr>
                                <w:t>fun</w:t>
                              </w:r>
                              <w:r>
                                <w:rPr>
                                  <w:rFonts w:ascii="Courier New" w:hAnsi="Courier New"/>
                                  <w:spacing w:val="-13"/>
                                  <w:sz w:val="18"/>
                                </w:rPr>
                                <w:t xml:space="preserve"> </w:t>
                              </w:r>
                              <w:r>
                                <w:rPr>
                                  <w:rFonts w:ascii="Courier New" w:hAnsi="Courier New"/>
                                  <w:sz w:val="18"/>
                                </w:rPr>
                                <w:t>onCreate()</w:t>
                              </w:r>
                              <w:r>
                                <w:rPr>
                                  <w:rFonts w:ascii="Courier New" w:hAnsi="Courier New"/>
                                  <w:spacing w:val="-13"/>
                                  <w:sz w:val="18"/>
                                </w:rPr>
                                <w:t xml:space="preserve"> </w:t>
                              </w:r>
                              <w:r>
                                <w:rPr>
                                  <w:rFonts w:ascii="Courier New" w:hAnsi="Courier New"/>
                                  <w:sz w:val="18"/>
                                </w:rPr>
                                <w:t xml:space="preserve">{ </w:t>
                              </w:r>
                              <w:r>
                                <w:rPr>
                                  <w:rFonts w:ascii="Courier New" w:hAnsi="Courier New"/>
                                  <w:spacing w:val="-2"/>
                                  <w:sz w:val="18"/>
                                </w:rPr>
                                <w:t>super.onCreate()</w:t>
                              </w:r>
                            </w:p>
                            <w:p>
                              <w:pPr>
                                <w:pStyle w:val="Normal"/>
                                <w:spacing w:before="9" w:after="0"/>
                                <w:rPr>
                                  <w:rFonts w:ascii="Courier New" w:hAnsi="Courier New"/>
                                  <w:sz w:val="24"/>
                                </w:rPr>
                              </w:pPr>
                              <w:r>
                                <w:rPr>
                                  <w:rFonts w:ascii="Courier New" w:hAnsi="Courier New"/>
                                  <w:sz w:val="24"/>
                                </w:rPr>
                              </w:r>
                            </w:p>
                            <w:p>
                              <w:pPr>
                                <w:pStyle w:val="Normal"/>
                                <w:spacing w:before="1" w:after="0"/>
                                <w:ind w:left="885" w:hanging="0"/>
                                <w:rPr>
                                  <w:rFonts w:ascii="Courier New" w:hAnsi="Courier New"/>
                                  <w:sz w:val="18"/>
                                </w:rPr>
                              </w:pPr>
                              <w:r>
                                <w:rPr>
                                  <w:rFonts w:ascii="Courier New" w:hAnsi="Courier New"/>
                                  <w:spacing w:val="-6"/>
                                  <w:sz w:val="18"/>
                                </w:rPr>
                                <w:t>notificationBuilder</w:t>
                              </w:r>
                              <w:r>
                                <w:rPr>
                                  <w:rFonts w:ascii="Courier New" w:hAnsi="Courier New"/>
                                  <w:spacing w:val="-12"/>
                                  <w:sz w:val="18"/>
                                </w:rPr>
                                <w:t xml:space="preserve"> </w:t>
                              </w:r>
                              <w:r>
                                <w:rPr>
                                  <w:rFonts w:ascii="Courier New" w:hAnsi="Courier New"/>
                                  <w:spacing w:val="-6"/>
                                  <w:sz w:val="18"/>
                                </w:rPr>
                                <w:t>=</w:t>
                              </w:r>
                              <w:r>
                                <w:rPr>
                                  <w:rFonts w:ascii="Courier New" w:hAnsi="Courier New"/>
                                  <w:spacing w:val="-12"/>
                                  <w:sz w:val="18"/>
                                </w:rPr>
                                <w:t xml:space="preserve"> </w:t>
                              </w:r>
                              <w:r>
                                <w:rPr>
                                  <w:rFonts w:ascii="Courier New" w:hAnsi="Courier New"/>
                                  <w:spacing w:val="-6"/>
                                  <w:sz w:val="18"/>
                                </w:rPr>
                                <w:t>startForegroundService()</w:t>
                              </w:r>
                            </w:p>
                            <w:p>
                              <w:pPr>
                                <w:pStyle w:val="Normal"/>
                                <w:spacing w:lineRule="exact" w:line="202" w:before="76" w:after="0"/>
                                <w:ind w:left="885" w:hanging="0"/>
                                <w:rPr>
                                  <w:rFonts w:ascii="Courier New" w:hAnsi="Courier New"/>
                                  <w:sz w:val="18"/>
                                </w:rPr>
                              </w:pPr>
                              <w:r>
                                <w:rPr>
                                  <w:rFonts w:ascii="Courier New" w:hAnsi="Courier New"/>
                                  <w:sz w:val="18"/>
                                </w:rPr>
                                <w:t>val</w:t>
                              </w:r>
                              <w:r>
                                <w:rPr>
                                  <w:rFonts w:ascii="Courier New" w:hAnsi="Courier New"/>
                                  <w:spacing w:val="-6"/>
                                  <w:sz w:val="18"/>
                                </w:rPr>
                                <w:t xml:space="preserve"> </w:t>
                              </w:r>
                              <w:r>
                                <w:rPr>
                                  <w:rFonts w:ascii="Courier New" w:hAnsi="Courier New"/>
                                  <w:sz w:val="18"/>
                                </w:rPr>
                                <w:t>handlerThread</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pacing w:val="-2"/>
                                  <w:sz w:val="18"/>
                                </w:rPr>
                                <w:t>HandlerThread("RouteTracking").apply</w:t>
                              </w:r>
                            </w:p>
                            <w:p>
                              <w:pPr>
                                <w:pStyle w:val="Normal"/>
                                <w:spacing w:lineRule="exact" w:line="202"/>
                                <w:ind w:left="1101" w:hanging="0"/>
                                <w:rPr>
                                  <w:rFonts w:ascii="Courier New" w:hAnsi="Courier New"/>
                                  <w:sz w:val="18"/>
                                </w:rPr>
                              </w:pPr>
                              <w:r>
                                <w:rPr>
                                  <w:rFonts w:ascii="Courier New" w:hAnsi="Courier New"/>
                                  <w:sz w:val="18"/>
                                </w:rPr>
                                <w:t>{</w:t>
                              </w:r>
                              <w:r>
                                <w:rPr>
                                  <w:rFonts w:ascii="Courier New" w:hAnsi="Courier New"/>
                                  <w:spacing w:val="-4"/>
                                  <w:sz w:val="18"/>
                                </w:rPr>
                                <w:t xml:space="preserve"> </w:t>
                              </w:r>
                              <w:r>
                                <w:rPr>
                                  <w:rFonts w:ascii="Courier New" w:hAnsi="Courier New"/>
                                  <w:sz w:val="18"/>
                                </w:rPr>
                                <w:t>start()</w:t>
                              </w:r>
                              <w:r>
                                <w:rPr>
                                  <w:rFonts w:ascii="Courier New" w:hAnsi="Courier New"/>
                                  <w:spacing w:val="-4"/>
                                  <w:sz w:val="18"/>
                                </w:rPr>
                                <w:t xml:space="preserve"> </w:t>
                              </w:r>
                              <w:r>
                                <w:rPr>
                                  <w:rFonts w:ascii="Courier New" w:hAnsi="Courier New"/>
                                  <w:spacing w:val="-10"/>
                                  <w:sz w:val="18"/>
                                </w:rPr>
                                <w:t>}</w:t>
                              </w:r>
                            </w:p>
                            <w:p>
                              <w:pPr>
                                <w:pStyle w:val="Normal"/>
                                <w:spacing w:lineRule="auto" w:line="324" w:before="16" w:after="0"/>
                                <w:ind w:left="885" w:right="840" w:hanging="0"/>
                                <w:rPr>
                                  <w:rFonts w:ascii="Courier New" w:hAnsi="Courier New"/>
                                  <w:sz w:val="18"/>
                                </w:rPr>
                              </w:pPr>
                              <w:r>
                                <w:rPr>
                                  <w:rFonts w:ascii="Courier New" w:hAnsi="Courier New"/>
                                  <w:sz w:val="18"/>
                                </w:rPr>
                                <w:t>serviceHandler</w:t>
                              </w:r>
                              <w:r>
                                <w:rPr>
                                  <w:rFonts w:ascii="Courier New" w:hAnsi="Courier New"/>
                                  <w:spacing w:val="-21"/>
                                  <w:sz w:val="18"/>
                                </w:rPr>
                                <w:t xml:space="preserve"> </w:t>
                              </w:r>
                              <w:r>
                                <w:rPr>
                                  <w:rFonts w:ascii="Courier New" w:hAnsi="Courier New"/>
                                  <w:sz w:val="18"/>
                                </w:rPr>
                                <w:t>=</w:t>
                              </w:r>
                              <w:r>
                                <w:rPr>
                                  <w:rFonts w:ascii="Courier New" w:hAnsi="Courier New"/>
                                  <w:spacing w:val="-19"/>
                                  <w:sz w:val="18"/>
                                </w:rPr>
                                <w:t xml:space="preserve"> </w:t>
                              </w:r>
                              <w:r>
                                <w:rPr>
                                  <w:rFonts w:ascii="Courier New" w:hAnsi="Courier New"/>
                                  <w:sz w:val="18"/>
                                </w:rPr>
                                <w:t xml:space="preserve">Handler(handlerThread.looper) </w:t>
                              </w:r>
                              <w:r>
                                <w:rPr>
                                  <w:rFonts w:ascii="Courier New" w:hAnsi="Courier New"/>
                                  <w:spacing w:val="-2"/>
                                  <w:sz w:val="18"/>
                                </w:rPr>
                                <w:t>updateFluidBalance()</w:t>
                              </w:r>
                            </w:p>
                            <w:p>
                              <w:pPr>
                                <w:pStyle w:val="Normal"/>
                                <w:spacing w:before="1"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529" style="position:absolute;margin-left:52.2pt;margin-top:7.15pt;width:399.6pt;height:122.25pt" coordorigin="1044,143" coordsize="7992,2445">
                <v:rect id="shape_0" path="m0,0l-2147483645,0l-2147483645,-2147483646l0,-2147483646xe" fillcolor="#f6f6f6" stroked="f" o:allowincell="f" style="position:absolute;left:1044;top:153;width:7991;height:242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3;width:7991;height:2404;mso-wrap-style:square;v-text-anchor:top;mso-position-horizontal-relative:page">
                  <v:fill o:detectmouseclick="t" on="false"/>
                  <v:stroke color="#3465a4" joinstyle="round" endcap="flat"/>
                  <v:textbox>
                    <w:txbxContent>
                      <w:p>
                        <w:pPr>
                          <w:pStyle w:val="Normal"/>
                          <w:spacing w:lineRule="auto" w:line="324" w:before="40" w:after="0"/>
                          <w:ind w:left="885" w:right="4318" w:hanging="432"/>
                          <w:rPr>
                            <w:rFonts w:ascii="Courier New" w:hAnsi="Courier New"/>
                            <w:sz w:val="18"/>
                          </w:rPr>
                        </w:pPr>
                        <w:r>
                          <w:rPr>
                            <w:rFonts w:ascii="Courier New" w:hAnsi="Courier New"/>
                            <w:sz w:val="18"/>
                          </w:rPr>
                          <w:t>override</w:t>
                        </w:r>
                        <w:r>
                          <w:rPr>
                            <w:rFonts w:ascii="Courier New" w:hAnsi="Courier New"/>
                            <w:spacing w:val="-13"/>
                            <w:sz w:val="18"/>
                          </w:rPr>
                          <w:t xml:space="preserve"> </w:t>
                        </w:r>
                        <w:r>
                          <w:rPr>
                            <w:rFonts w:ascii="Courier New" w:hAnsi="Courier New"/>
                            <w:sz w:val="18"/>
                          </w:rPr>
                          <w:t>fun</w:t>
                        </w:r>
                        <w:r>
                          <w:rPr>
                            <w:rFonts w:ascii="Courier New" w:hAnsi="Courier New"/>
                            <w:spacing w:val="-13"/>
                            <w:sz w:val="18"/>
                          </w:rPr>
                          <w:t xml:space="preserve"> </w:t>
                        </w:r>
                        <w:r>
                          <w:rPr>
                            <w:rFonts w:ascii="Courier New" w:hAnsi="Courier New"/>
                            <w:sz w:val="18"/>
                          </w:rPr>
                          <w:t>onCreate()</w:t>
                        </w:r>
                        <w:r>
                          <w:rPr>
                            <w:rFonts w:ascii="Courier New" w:hAnsi="Courier New"/>
                            <w:spacing w:val="-13"/>
                            <w:sz w:val="18"/>
                          </w:rPr>
                          <w:t xml:space="preserve"> </w:t>
                        </w:r>
                        <w:r>
                          <w:rPr>
                            <w:rFonts w:ascii="Courier New" w:hAnsi="Courier New"/>
                            <w:sz w:val="18"/>
                          </w:rPr>
                          <w:t xml:space="preserve">{ </w:t>
                        </w:r>
                        <w:r>
                          <w:rPr>
                            <w:rFonts w:ascii="Courier New" w:hAnsi="Courier New"/>
                            <w:spacing w:val="-2"/>
                            <w:sz w:val="18"/>
                          </w:rPr>
                          <w:t>super.onCreate()</w:t>
                        </w:r>
                      </w:p>
                      <w:p>
                        <w:pPr>
                          <w:pStyle w:val="Normal"/>
                          <w:spacing w:before="9" w:after="0"/>
                          <w:rPr>
                            <w:rFonts w:ascii="Courier New" w:hAnsi="Courier New"/>
                            <w:sz w:val="24"/>
                          </w:rPr>
                        </w:pPr>
                        <w:r>
                          <w:rPr>
                            <w:rFonts w:ascii="Courier New" w:hAnsi="Courier New"/>
                            <w:sz w:val="24"/>
                          </w:rPr>
                        </w:r>
                      </w:p>
                      <w:p>
                        <w:pPr>
                          <w:pStyle w:val="Normal"/>
                          <w:spacing w:before="1" w:after="0"/>
                          <w:ind w:left="885" w:hanging="0"/>
                          <w:rPr>
                            <w:rFonts w:ascii="Courier New" w:hAnsi="Courier New"/>
                            <w:sz w:val="18"/>
                          </w:rPr>
                        </w:pPr>
                        <w:r>
                          <w:rPr>
                            <w:rFonts w:ascii="Courier New" w:hAnsi="Courier New"/>
                            <w:spacing w:val="-6"/>
                            <w:sz w:val="18"/>
                          </w:rPr>
                          <w:t>notificationBuilder</w:t>
                        </w:r>
                        <w:r>
                          <w:rPr>
                            <w:rFonts w:ascii="Courier New" w:hAnsi="Courier New"/>
                            <w:spacing w:val="-12"/>
                            <w:sz w:val="18"/>
                          </w:rPr>
                          <w:t xml:space="preserve"> </w:t>
                        </w:r>
                        <w:r>
                          <w:rPr>
                            <w:rFonts w:ascii="Courier New" w:hAnsi="Courier New"/>
                            <w:spacing w:val="-6"/>
                            <w:sz w:val="18"/>
                          </w:rPr>
                          <w:t>=</w:t>
                        </w:r>
                        <w:r>
                          <w:rPr>
                            <w:rFonts w:ascii="Courier New" w:hAnsi="Courier New"/>
                            <w:spacing w:val="-12"/>
                            <w:sz w:val="18"/>
                          </w:rPr>
                          <w:t xml:space="preserve"> </w:t>
                        </w:r>
                        <w:r>
                          <w:rPr>
                            <w:rFonts w:ascii="Courier New" w:hAnsi="Courier New"/>
                            <w:spacing w:val="-6"/>
                            <w:sz w:val="18"/>
                          </w:rPr>
                          <w:t>startForegroundService()</w:t>
                        </w:r>
                      </w:p>
                      <w:p>
                        <w:pPr>
                          <w:pStyle w:val="Normal"/>
                          <w:spacing w:lineRule="exact" w:line="202" w:before="76" w:after="0"/>
                          <w:ind w:left="885" w:hanging="0"/>
                          <w:rPr>
                            <w:rFonts w:ascii="Courier New" w:hAnsi="Courier New"/>
                            <w:sz w:val="18"/>
                          </w:rPr>
                        </w:pPr>
                        <w:r>
                          <w:rPr>
                            <w:rFonts w:ascii="Courier New" w:hAnsi="Courier New"/>
                            <w:sz w:val="18"/>
                          </w:rPr>
                          <w:t>val</w:t>
                        </w:r>
                        <w:r>
                          <w:rPr>
                            <w:rFonts w:ascii="Courier New" w:hAnsi="Courier New"/>
                            <w:spacing w:val="-6"/>
                            <w:sz w:val="18"/>
                          </w:rPr>
                          <w:t xml:space="preserve"> </w:t>
                        </w:r>
                        <w:r>
                          <w:rPr>
                            <w:rFonts w:ascii="Courier New" w:hAnsi="Courier New"/>
                            <w:sz w:val="18"/>
                          </w:rPr>
                          <w:t>handlerThread</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pacing w:val="-2"/>
                            <w:sz w:val="18"/>
                          </w:rPr>
                          <w:t>HandlerThread("RouteTracking").apply</w:t>
                        </w:r>
                      </w:p>
                      <w:p>
                        <w:pPr>
                          <w:pStyle w:val="Normal"/>
                          <w:spacing w:lineRule="exact" w:line="202"/>
                          <w:ind w:left="1101" w:hanging="0"/>
                          <w:rPr>
                            <w:rFonts w:ascii="Courier New" w:hAnsi="Courier New"/>
                            <w:sz w:val="18"/>
                          </w:rPr>
                        </w:pPr>
                        <w:r>
                          <w:rPr>
                            <w:rFonts w:ascii="Courier New" w:hAnsi="Courier New"/>
                            <w:sz w:val="18"/>
                          </w:rPr>
                          <w:t>{</w:t>
                        </w:r>
                        <w:r>
                          <w:rPr>
                            <w:rFonts w:ascii="Courier New" w:hAnsi="Courier New"/>
                            <w:spacing w:val="-4"/>
                            <w:sz w:val="18"/>
                          </w:rPr>
                          <w:t xml:space="preserve"> </w:t>
                        </w:r>
                        <w:r>
                          <w:rPr>
                            <w:rFonts w:ascii="Courier New" w:hAnsi="Courier New"/>
                            <w:sz w:val="18"/>
                          </w:rPr>
                          <w:t>start()</w:t>
                        </w:r>
                        <w:r>
                          <w:rPr>
                            <w:rFonts w:ascii="Courier New" w:hAnsi="Courier New"/>
                            <w:spacing w:val="-4"/>
                            <w:sz w:val="18"/>
                          </w:rPr>
                          <w:t xml:space="preserve"> </w:t>
                        </w:r>
                        <w:r>
                          <w:rPr>
                            <w:rFonts w:ascii="Courier New" w:hAnsi="Courier New"/>
                            <w:spacing w:val="-10"/>
                            <w:sz w:val="18"/>
                          </w:rPr>
                          <w:t>}</w:t>
                        </w:r>
                      </w:p>
                      <w:p>
                        <w:pPr>
                          <w:pStyle w:val="Normal"/>
                          <w:spacing w:lineRule="auto" w:line="324" w:before="16" w:after="0"/>
                          <w:ind w:left="885" w:right="840" w:hanging="0"/>
                          <w:rPr>
                            <w:rFonts w:ascii="Courier New" w:hAnsi="Courier New"/>
                            <w:sz w:val="18"/>
                          </w:rPr>
                        </w:pPr>
                        <w:r>
                          <w:rPr>
                            <w:rFonts w:ascii="Courier New" w:hAnsi="Courier New"/>
                            <w:sz w:val="18"/>
                          </w:rPr>
                          <w:t>serviceHandler</w:t>
                        </w:r>
                        <w:r>
                          <w:rPr>
                            <w:rFonts w:ascii="Courier New" w:hAnsi="Courier New"/>
                            <w:spacing w:val="-21"/>
                            <w:sz w:val="18"/>
                          </w:rPr>
                          <w:t xml:space="preserve"> </w:t>
                        </w:r>
                        <w:r>
                          <w:rPr>
                            <w:rFonts w:ascii="Courier New" w:hAnsi="Courier New"/>
                            <w:sz w:val="18"/>
                          </w:rPr>
                          <w:t>=</w:t>
                        </w:r>
                        <w:r>
                          <w:rPr>
                            <w:rFonts w:ascii="Courier New" w:hAnsi="Courier New"/>
                            <w:spacing w:val="-19"/>
                            <w:sz w:val="18"/>
                          </w:rPr>
                          <w:t xml:space="preserve"> </w:t>
                        </w:r>
                        <w:r>
                          <w:rPr>
                            <w:rFonts w:ascii="Courier New" w:hAnsi="Courier New"/>
                            <w:sz w:val="18"/>
                          </w:rPr>
                          <w:t xml:space="preserve">Handler(handlerThread.looper) </w:t>
                        </w:r>
                        <w:r>
                          <w:rPr>
                            <w:rFonts w:ascii="Courier New" w:hAnsi="Courier New"/>
                            <w:spacing w:val="-2"/>
                            <w:sz w:val="18"/>
                          </w:rPr>
                          <w:t>updateFluidBalance()</w:t>
                        </w:r>
                      </w:p>
                      <w:p>
                        <w:pPr>
                          <w:pStyle w:val="Normal"/>
                          <w:spacing w:before="1"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ListParagraph"/>
        <w:numPr>
          <w:ilvl w:val="1"/>
          <w:numId w:val="9"/>
        </w:numPr>
        <w:tabs>
          <w:tab w:val="clear" w:pos="720"/>
          <w:tab w:val="left" w:pos="554" w:leader="none"/>
        </w:tabs>
        <w:spacing w:lineRule="auto" w:line="240"/>
        <w:ind w:left="554" w:right="1494" w:hanging="360"/>
        <w:jc w:val="left"/>
        <w:rPr>
          <w:sz w:val="20"/>
        </w:rPr>
      </w:pPr>
      <w:r>
        <w:rPr>
          <w:sz w:val="20"/>
        </w:rPr>
        <w:t>Now, handle the addition of fluids (such as drinking a glass of water) by overriding</w:t>
      </w:r>
      <w:r>
        <w:rPr>
          <w:spacing w:val="-8"/>
          <w:sz w:val="20"/>
        </w:rPr>
        <w:t xml:space="preserve"> </w:t>
      </w:r>
      <w:r>
        <w:rPr>
          <w:rFonts w:ascii="Courier New" w:hAnsi="Courier New"/>
          <w:b/>
        </w:rPr>
        <w:t>onStartCommand(Intent?,</w:t>
      </w:r>
      <w:r>
        <w:rPr>
          <w:rFonts w:ascii="Courier New" w:hAnsi="Courier New"/>
          <w:b/>
          <w:spacing w:val="-11"/>
        </w:rPr>
        <w:t xml:space="preserve"> </w:t>
      </w:r>
      <w:r>
        <w:rPr>
          <w:rFonts w:ascii="Courier New" w:hAnsi="Courier New"/>
          <w:b/>
        </w:rPr>
        <w:t>Int,</w:t>
      </w:r>
      <w:r>
        <w:rPr>
          <w:rFonts w:ascii="Courier New" w:hAnsi="Courier New"/>
          <w:b/>
          <w:spacing w:val="-11"/>
        </w:rPr>
        <w:t xml:space="preserve"> </w:t>
      </w:r>
      <w:r>
        <w:rPr>
          <w:rFonts w:ascii="Courier New" w:hAnsi="Courier New"/>
          <w:b/>
        </w:rPr>
        <w:t>Int)</w:t>
      </w:r>
      <w:r>
        <w:rPr>
          <w:rFonts w:ascii="Courier New" w:hAnsi="Courier New"/>
          <w:b/>
          <w:spacing w:val="-79"/>
        </w:rPr>
        <w:t xml:space="preserve"> </w:t>
      </w:r>
      <w:r>
        <w:rPr>
          <w:sz w:val="20"/>
        </w:rPr>
        <w:t>and</w:t>
      </w:r>
      <w:r>
        <w:rPr>
          <w:spacing w:val="-5"/>
          <w:sz w:val="20"/>
        </w:rPr>
        <w:t xml:space="preserve"> </w:t>
      </w:r>
      <w:r>
        <w:rPr>
          <w:sz w:val="20"/>
        </w:rPr>
        <w:t>reading</w:t>
      </w:r>
      <w:r>
        <w:rPr>
          <w:spacing w:val="-5"/>
          <w:sz w:val="20"/>
        </w:rPr>
        <w:t xml:space="preserve"> </w:t>
      </w:r>
      <w:r>
        <w:rPr>
          <w:sz w:val="20"/>
        </w:rPr>
        <w:t xml:space="preserve">the provided </w:t>
      </w:r>
      <w:r>
        <w:rPr>
          <w:rFonts w:ascii="Courier New" w:hAnsi="Courier New"/>
          <w:b/>
        </w:rPr>
        <w:t>Intent</w:t>
      </w:r>
      <w:r>
        <w:rPr>
          <w:sz w:val="20"/>
        </w:rPr>
        <w:t>, if available:</w:t>
      </w:r>
    </w:p>
    <w:p>
      <w:pPr>
        <w:sectPr>
          <w:headerReference w:type="even" r:id="rId244"/>
          <w:headerReference w:type="default" r:id="rId245"/>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0" w:after="0"/>
        <w:rPr>
          <w:sz w:val="8"/>
        </w:rPr>
      </w:pPr>
      <w:r>
        <w:rPr>
          <w:sz w:val="8"/>
        </w:rPr>
        <mc:AlternateContent>
          <mc:Choice Requires="wpg">
            <w:drawing>
              <wp:anchor behindDoc="0" distT="635" distB="0" distL="0" distR="4445" simplePos="0" locked="0" layoutInCell="0" allowOverlap="1" relativeHeight="1661" wp14:anchorId="63D685C7">
                <wp:simplePos x="0" y="0"/>
                <wp:positionH relativeFrom="page">
                  <wp:posOffset>662940</wp:posOffset>
                </wp:positionH>
                <wp:positionV relativeFrom="paragraph">
                  <wp:posOffset>90170</wp:posOffset>
                </wp:positionV>
                <wp:extent cx="5074920" cy="1997075"/>
                <wp:effectExtent l="0" t="635" r="635" b="0"/>
                <wp:wrapTopAndBottom/>
                <wp:docPr id="738" name="docshapegroup533"/>
                <a:graphic xmlns:a="http://schemas.openxmlformats.org/drawingml/2006/main">
                  <a:graphicData uri="http://schemas.microsoft.com/office/word/2010/wordprocessingGroup">
                    <wpg:wgp>
                      <wpg:cNvGrpSpPr/>
                      <wpg:grpSpPr>
                        <a:xfrm>
                          <a:off x="0" y="0"/>
                          <a:ext cx="5074920" cy="1996920"/>
                          <a:chOff x="0" y="0"/>
                          <a:chExt cx="5074920" cy="1996920"/>
                        </a:xfrm>
                      </wpg:grpSpPr>
                      <wps:wsp>
                        <wps:cNvSpPr/>
                        <wps:spPr>
                          <a:xfrm>
                            <a:off x="0" y="6480"/>
                            <a:ext cx="5074920" cy="1984320"/>
                          </a:xfrm>
                          <a:prstGeom prst="rect">
                            <a:avLst/>
                          </a:prstGeom>
                          <a:solidFill>
                            <a:srgbClr val="f6f6f6"/>
                          </a:solidFill>
                          <a:ln w="0">
                            <a:noFill/>
                          </a:ln>
                        </wps:spPr>
                        <wps:style>
                          <a:lnRef idx="0"/>
                          <a:fillRef idx="0"/>
                          <a:effectRef idx="0"/>
                          <a:fontRef idx="minor"/>
                        </wps:style>
                        <wps:bodyPr/>
                      </wps:wsp>
                      <wps:wsp>
                        <wps:cNvSpPr/>
                        <wps:spPr>
                          <a:xfrm>
                            <a:off x="0" y="0"/>
                            <a:ext cx="5074920" cy="1996920"/>
                          </a:xfrm>
                          <a:custGeom>
                            <a:avLst/>
                            <a:gdLst>
                              <a:gd name="textAreaLeft" fmla="*/ 0 w 2877120"/>
                              <a:gd name="textAreaRight" fmla="*/ 2879280 w 2877120"/>
                              <a:gd name="textAreaTop" fmla="*/ 0 h 1132200"/>
                              <a:gd name="textAreaBottom" fmla="*/ 1134360 h 1132200"/>
                            </a:gdLst>
                            <a:ahLst/>
                            <a:rect l="textAreaLeft" t="textAreaTop" r="textAreaRight" b="textAreaBottom"/>
                            <a:pathLst>
                              <a:path w="7992" h="3145">
                                <a:moveTo>
                                  <a:pt x="7992" y="3124"/>
                                </a:moveTo>
                                <a:lnTo>
                                  <a:pt x="0" y="3124"/>
                                </a:lnTo>
                                <a:lnTo>
                                  <a:pt x="0" y="3144"/>
                                </a:lnTo>
                                <a:lnTo>
                                  <a:pt x="7992" y="3144"/>
                                </a:lnTo>
                                <a:lnTo>
                                  <a:pt x="7992" y="31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971720"/>
                          </a:xfrm>
                          <a:prstGeom prst="rect">
                            <a:avLst/>
                          </a:prstGeom>
                          <a:noFill/>
                          <a:ln w="0">
                            <a:noFill/>
                          </a:ln>
                        </wps:spPr>
                        <wps:style>
                          <a:lnRef idx="0"/>
                          <a:fillRef idx="0"/>
                          <a:effectRef idx="0"/>
                          <a:fontRef idx="minor"/>
                        </wps:style>
                        <wps:txbx>
                          <w:txbxContent>
                            <w:p>
                              <w:pPr>
                                <w:pStyle w:val="Normal"/>
                                <w:spacing w:lineRule="exact" w:line="202" w:before="40" w:after="0"/>
                                <w:ind w:left="453" w:hanging="0"/>
                                <w:rPr>
                                  <w:rFonts w:ascii="Courier New" w:hAnsi="Courier New"/>
                                  <w:sz w:val="18"/>
                                </w:rPr>
                              </w:pPr>
                              <w:r>
                                <w:rPr>
                                  <w:rFonts w:ascii="Courier New" w:hAnsi="Courier New"/>
                                  <w:sz w:val="18"/>
                                </w:rPr>
                                <w:t>override</w:t>
                              </w:r>
                              <w:r>
                                <w:rPr>
                                  <w:rFonts w:ascii="Courier New" w:hAnsi="Courier New"/>
                                  <w:spacing w:val="-27"/>
                                  <w:sz w:val="18"/>
                                </w:rPr>
                                <w:t xml:space="preserve"> </w:t>
                              </w:r>
                              <w:r>
                                <w:rPr>
                                  <w:rFonts w:ascii="Courier New" w:hAnsi="Courier New"/>
                                  <w:sz w:val="18"/>
                                </w:rPr>
                                <w:t>fun</w:t>
                              </w:r>
                              <w:r>
                                <w:rPr>
                                  <w:rFonts w:ascii="Courier New" w:hAnsi="Courier New"/>
                                  <w:spacing w:val="-27"/>
                                  <w:sz w:val="18"/>
                                </w:rPr>
                                <w:t xml:space="preserve"> </w:t>
                              </w:r>
                              <w:r>
                                <w:rPr>
                                  <w:rFonts w:ascii="Courier New" w:hAnsi="Courier New"/>
                                  <w:sz w:val="18"/>
                                </w:rPr>
                                <w:t>onStartCommand(intent:</w:t>
                              </w:r>
                              <w:r>
                                <w:rPr>
                                  <w:rFonts w:ascii="Courier New" w:hAnsi="Courier New"/>
                                  <w:spacing w:val="-27"/>
                                  <w:sz w:val="18"/>
                                </w:rPr>
                                <w:t xml:space="preserve"> </w:t>
                              </w:r>
                              <w:r>
                                <w:rPr>
                                  <w:rFonts w:ascii="Courier New" w:hAnsi="Courier New"/>
                                  <w:sz w:val="18"/>
                                </w:rPr>
                                <w:t>Intent?,</w:t>
                              </w:r>
                              <w:r>
                                <w:rPr>
                                  <w:rFonts w:ascii="Courier New" w:hAnsi="Courier New"/>
                                  <w:spacing w:val="-27"/>
                                  <w:sz w:val="18"/>
                                </w:rPr>
                                <w:t xml:space="preserve"> </w:t>
                              </w:r>
                              <w:r>
                                <w:rPr>
                                  <w:rFonts w:ascii="Courier New" w:hAnsi="Courier New"/>
                                  <w:sz w:val="18"/>
                                </w:rPr>
                                <w:t>flags:</w:t>
                              </w:r>
                              <w:r>
                                <w:rPr>
                                  <w:rFonts w:ascii="Courier New" w:hAnsi="Courier New"/>
                                  <w:spacing w:val="-27"/>
                                  <w:sz w:val="18"/>
                                </w:rPr>
                                <w:t xml:space="preserve"> </w:t>
                              </w:r>
                              <w:r>
                                <w:rPr>
                                  <w:rFonts w:ascii="Courier New" w:hAnsi="Courier New"/>
                                  <w:sz w:val="18"/>
                                </w:rPr>
                                <w:t>Int,</w:t>
                              </w:r>
                              <w:r>
                                <w:rPr>
                                  <w:rFonts w:ascii="Courier New" w:hAnsi="Courier New"/>
                                  <w:spacing w:val="-27"/>
                                  <w:sz w:val="18"/>
                                </w:rPr>
                                <w:t xml:space="preserve"> </w:t>
                              </w:r>
                              <w:r>
                                <w:rPr>
                                  <w:rFonts w:ascii="Courier New" w:hAnsi="Courier New"/>
                                  <w:spacing w:val="-2"/>
                                  <w:sz w:val="18"/>
                                </w:rPr>
                                <w:t>startId:</w:t>
                              </w:r>
                            </w:p>
                            <w:p>
                              <w:pPr>
                                <w:pStyle w:val="Normal"/>
                                <w:spacing w:lineRule="exact" w:line="202"/>
                                <w:ind w:left="669" w:hanging="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pacing w:val="-10"/>
                                  <w:sz w:val="18"/>
                                </w:rPr>
                                <w:t>{</w:t>
                              </w:r>
                            </w:p>
                            <w:p>
                              <w:pPr>
                                <w:pStyle w:val="Normal"/>
                                <w:spacing w:before="16" w:after="0"/>
                                <w:ind w:left="885" w:hanging="0"/>
                                <w:rPr>
                                  <w:rFonts w:ascii="Courier New" w:hAnsi="Courier New"/>
                                  <w:sz w:val="18"/>
                                </w:rPr>
                              </w:pPr>
                              <w:r>
                                <w:rPr>
                                  <w:rFonts w:ascii="Courier New" w:hAnsi="Courier New"/>
                                  <w:spacing w:val="-2"/>
                                  <w:sz w:val="18"/>
                                </w:rPr>
                                <w:t>val</w:t>
                              </w:r>
                              <w:r>
                                <w:rPr>
                                  <w:rFonts w:ascii="Courier New" w:hAnsi="Courier New"/>
                                  <w:spacing w:val="-13"/>
                                  <w:sz w:val="18"/>
                                </w:rPr>
                                <w:t xml:space="preserve"> </w:t>
                              </w:r>
                              <w:r>
                                <w:rPr>
                                  <w:rFonts w:ascii="Courier New" w:hAnsi="Courier New"/>
                                  <w:spacing w:val="-2"/>
                                  <w:sz w:val="18"/>
                                </w:rPr>
                                <w:t>returnValue</w:t>
                              </w:r>
                              <w:r>
                                <w:rPr>
                                  <w:rFonts w:ascii="Courier New" w:hAnsi="Courier New"/>
                                  <w:spacing w:val="-12"/>
                                  <w:sz w:val="18"/>
                                </w:rPr>
                                <w:t xml:space="preserve"> </w:t>
                              </w:r>
                              <w:r>
                                <w:rPr>
                                  <w:rFonts w:ascii="Courier New" w:hAnsi="Courier New"/>
                                  <w:spacing w:val="-2"/>
                                  <w:sz w:val="18"/>
                                </w:rPr>
                                <w:t>=</w:t>
                              </w:r>
                              <w:r>
                                <w:rPr>
                                  <w:rFonts w:ascii="Courier New" w:hAnsi="Courier New"/>
                                  <w:spacing w:val="-12"/>
                                  <w:sz w:val="18"/>
                                </w:rPr>
                                <w:t xml:space="preserve"> </w:t>
                              </w:r>
                              <w:r>
                                <w:rPr>
                                  <w:rFonts w:ascii="Courier New" w:hAnsi="Courier New"/>
                                  <w:spacing w:val="-2"/>
                                  <w:sz w:val="18"/>
                                </w:rPr>
                                <w:t>super.onStartCommand(intent,</w:t>
                              </w:r>
                              <w:r>
                                <w:rPr>
                                  <w:rFonts w:ascii="Courier New" w:hAnsi="Courier New"/>
                                  <w:spacing w:val="-12"/>
                                  <w:sz w:val="18"/>
                                </w:rPr>
                                <w:t xml:space="preserve"> </w:t>
                              </w:r>
                              <w:r>
                                <w:rPr>
                                  <w:rFonts w:ascii="Courier New" w:hAnsi="Courier New"/>
                                  <w:spacing w:val="-2"/>
                                  <w:sz w:val="18"/>
                                </w:rPr>
                                <w:t>flags,</w:t>
                              </w:r>
                              <w:r>
                                <w:rPr>
                                  <w:rFonts w:ascii="Courier New" w:hAnsi="Courier New"/>
                                  <w:spacing w:val="-13"/>
                                  <w:sz w:val="18"/>
                                </w:rPr>
                                <w:t xml:space="preserve"> </w:t>
                              </w:r>
                              <w:r>
                                <w:rPr>
                                  <w:rFonts w:ascii="Courier New" w:hAnsi="Courier New"/>
                                  <w:spacing w:val="-2"/>
                                  <w:sz w:val="18"/>
                                </w:rPr>
                                <w:t>startId)</w:t>
                              </w:r>
                            </w:p>
                            <w:p>
                              <w:pPr>
                                <w:pStyle w:val="Normal"/>
                                <w:rPr>
                                  <w:rFonts w:ascii="Courier New" w:hAnsi="Courier New"/>
                                  <w:sz w:val="20"/>
                                </w:rPr>
                              </w:pPr>
                              <w:r>
                                <w:rPr>
                                  <w:rFonts w:ascii="Courier New" w:hAnsi="Courier New"/>
                                  <w:sz w:val="20"/>
                                </w:rPr>
                              </w:r>
                            </w:p>
                            <w:p>
                              <w:pPr>
                                <w:pStyle w:val="Normal"/>
                                <w:spacing w:lineRule="auto" w:line="235" w:before="133" w:after="0"/>
                                <w:ind w:left="1101" w:hanging="216"/>
                                <w:rPr>
                                  <w:rFonts w:ascii="Courier New" w:hAnsi="Courier New"/>
                                  <w:sz w:val="18"/>
                                </w:rPr>
                              </w:pPr>
                              <w:r>
                                <w:rPr>
                                  <w:rFonts w:ascii="Courier New" w:hAnsi="Courier New"/>
                                  <w:sz w:val="18"/>
                                </w:rPr>
                                <w:t>val intakeAmountMilliliters = intent?.getFloatExtra(EXTRA_INTAKE_AMOUNT_MILLILITERS,</w:t>
                              </w:r>
                              <w:r>
                                <w:rPr>
                                  <w:rFonts w:ascii="Courier New" w:hAnsi="Courier New"/>
                                  <w:spacing w:val="-29"/>
                                  <w:sz w:val="18"/>
                                </w:rPr>
                                <w:t xml:space="preserve"> </w:t>
                              </w:r>
                              <w:r>
                                <w:rPr>
                                  <w:rFonts w:ascii="Courier New" w:hAnsi="Courier New"/>
                                  <w:sz w:val="18"/>
                                </w:rPr>
                                <w:t>0f)</w:t>
                              </w:r>
                            </w:p>
                            <w:p>
                              <w:pPr>
                                <w:pStyle w:val="Normal"/>
                                <w:spacing w:lineRule="auto" w:line="324" w:before="17" w:after="0"/>
                                <w:ind w:left="1317" w:right="2128" w:hanging="432"/>
                                <w:rPr>
                                  <w:rFonts w:ascii="Courier New" w:hAnsi="Courier New"/>
                                  <w:sz w:val="18"/>
                                </w:rPr>
                              </w:pPr>
                              <w:r>
                                <w:rPr>
                                  <w:rFonts w:ascii="Courier New" w:hAnsi="Courier New"/>
                                  <w:sz w:val="18"/>
                                </w:rPr>
                                <w:t>intakeAmountMilliliters?.let</w:t>
                              </w:r>
                              <w:r>
                                <w:rPr>
                                  <w:rFonts w:ascii="Courier New" w:hAnsi="Courier New"/>
                                  <w:spacing w:val="-29"/>
                                  <w:sz w:val="18"/>
                                </w:rPr>
                                <w:t xml:space="preserve"> </w:t>
                              </w:r>
                              <w:r>
                                <w:rPr>
                                  <w:rFonts w:ascii="Courier New" w:hAnsi="Courier New"/>
                                  <w:sz w:val="18"/>
                                </w:rPr>
                                <w:t xml:space="preserve">{ </w:t>
                              </w:r>
                              <w:r>
                                <w:rPr>
                                  <w:rFonts w:ascii="Courier New" w:hAnsi="Courier New"/>
                                  <w:spacing w:val="-2"/>
                                  <w:sz w:val="18"/>
                                </w:rPr>
                                <w:t>addToFluidBalance(it)</w:t>
                              </w:r>
                            </w:p>
                            <w:p>
                              <w:pPr>
                                <w:pStyle w:val="Normal"/>
                                <w:spacing w:before="1"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z w:val="18"/>
                                </w:rPr>
                                <w:t>return</w:t>
                              </w:r>
                              <w:r>
                                <w:rPr>
                                  <w:rFonts w:ascii="Courier New" w:hAnsi="Courier New"/>
                                  <w:spacing w:val="-6"/>
                                  <w:sz w:val="18"/>
                                </w:rPr>
                                <w:t xml:space="preserve"> </w:t>
                              </w:r>
                              <w:r>
                                <w:rPr>
                                  <w:rFonts w:ascii="Courier New" w:hAnsi="Courier New"/>
                                  <w:spacing w:val="-2"/>
                                  <w:sz w:val="18"/>
                                </w:rPr>
                                <w:t>returnValue</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533" style="position:absolute;margin-left:52.2pt;margin-top:7.1pt;width:399.6pt;height:157.25pt" coordorigin="1044,142" coordsize="7992,3145">
                <v:rect id="shape_0" path="m0,0l-2147483645,0l-2147483645,-2147483646l0,-2147483646xe" fillcolor="#f6f6f6" stroked="f" o:allowincell="f" style="position:absolute;left:1044;top:152;width:7991;height:312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2;width:7991;height:3104;mso-wrap-style:square;v-text-anchor:top;mso-position-horizontal-relative:page">
                  <v:fill o:detectmouseclick="t" on="false"/>
                  <v:stroke color="#3465a4" joinstyle="round" endcap="flat"/>
                  <v:textbox>
                    <w:txbxContent>
                      <w:p>
                        <w:pPr>
                          <w:pStyle w:val="Normal"/>
                          <w:spacing w:lineRule="exact" w:line="202" w:before="40" w:after="0"/>
                          <w:ind w:left="453" w:hanging="0"/>
                          <w:rPr>
                            <w:rFonts w:ascii="Courier New" w:hAnsi="Courier New"/>
                            <w:sz w:val="18"/>
                          </w:rPr>
                        </w:pPr>
                        <w:r>
                          <w:rPr>
                            <w:rFonts w:ascii="Courier New" w:hAnsi="Courier New"/>
                            <w:sz w:val="18"/>
                          </w:rPr>
                          <w:t>override</w:t>
                        </w:r>
                        <w:r>
                          <w:rPr>
                            <w:rFonts w:ascii="Courier New" w:hAnsi="Courier New"/>
                            <w:spacing w:val="-27"/>
                            <w:sz w:val="18"/>
                          </w:rPr>
                          <w:t xml:space="preserve"> </w:t>
                        </w:r>
                        <w:r>
                          <w:rPr>
                            <w:rFonts w:ascii="Courier New" w:hAnsi="Courier New"/>
                            <w:sz w:val="18"/>
                          </w:rPr>
                          <w:t>fun</w:t>
                        </w:r>
                        <w:r>
                          <w:rPr>
                            <w:rFonts w:ascii="Courier New" w:hAnsi="Courier New"/>
                            <w:spacing w:val="-27"/>
                            <w:sz w:val="18"/>
                          </w:rPr>
                          <w:t xml:space="preserve"> </w:t>
                        </w:r>
                        <w:r>
                          <w:rPr>
                            <w:rFonts w:ascii="Courier New" w:hAnsi="Courier New"/>
                            <w:sz w:val="18"/>
                          </w:rPr>
                          <w:t>onStartCommand(intent:</w:t>
                        </w:r>
                        <w:r>
                          <w:rPr>
                            <w:rFonts w:ascii="Courier New" w:hAnsi="Courier New"/>
                            <w:spacing w:val="-27"/>
                            <w:sz w:val="18"/>
                          </w:rPr>
                          <w:t xml:space="preserve"> </w:t>
                        </w:r>
                        <w:r>
                          <w:rPr>
                            <w:rFonts w:ascii="Courier New" w:hAnsi="Courier New"/>
                            <w:sz w:val="18"/>
                          </w:rPr>
                          <w:t>Intent?,</w:t>
                        </w:r>
                        <w:r>
                          <w:rPr>
                            <w:rFonts w:ascii="Courier New" w:hAnsi="Courier New"/>
                            <w:spacing w:val="-27"/>
                            <w:sz w:val="18"/>
                          </w:rPr>
                          <w:t xml:space="preserve"> </w:t>
                        </w:r>
                        <w:r>
                          <w:rPr>
                            <w:rFonts w:ascii="Courier New" w:hAnsi="Courier New"/>
                            <w:sz w:val="18"/>
                          </w:rPr>
                          <w:t>flags:</w:t>
                        </w:r>
                        <w:r>
                          <w:rPr>
                            <w:rFonts w:ascii="Courier New" w:hAnsi="Courier New"/>
                            <w:spacing w:val="-27"/>
                            <w:sz w:val="18"/>
                          </w:rPr>
                          <w:t xml:space="preserve"> </w:t>
                        </w:r>
                        <w:r>
                          <w:rPr>
                            <w:rFonts w:ascii="Courier New" w:hAnsi="Courier New"/>
                            <w:sz w:val="18"/>
                          </w:rPr>
                          <w:t>Int,</w:t>
                        </w:r>
                        <w:r>
                          <w:rPr>
                            <w:rFonts w:ascii="Courier New" w:hAnsi="Courier New"/>
                            <w:spacing w:val="-27"/>
                            <w:sz w:val="18"/>
                          </w:rPr>
                          <w:t xml:space="preserve"> </w:t>
                        </w:r>
                        <w:r>
                          <w:rPr>
                            <w:rFonts w:ascii="Courier New" w:hAnsi="Courier New"/>
                            <w:spacing w:val="-2"/>
                            <w:sz w:val="18"/>
                          </w:rPr>
                          <w:t>startId:</w:t>
                        </w:r>
                      </w:p>
                      <w:p>
                        <w:pPr>
                          <w:pStyle w:val="Normal"/>
                          <w:spacing w:lineRule="exact" w:line="202"/>
                          <w:ind w:left="669" w:hanging="0"/>
                          <w:rPr>
                            <w:rFonts w:ascii="Courier New" w:hAnsi="Courier New"/>
                            <w:sz w:val="18"/>
                          </w:rPr>
                        </w:pPr>
                        <w:r>
                          <w:rPr>
                            <w:rFonts w:ascii="Courier New" w:hAnsi="Courier New"/>
                            <w:sz w:val="18"/>
                          </w:rPr>
                          <w:t>Int):</w:t>
                        </w:r>
                        <w:r>
                          <w:rPr>
                            <w:rFonts w:ascii="Courier New" w:hAnsi="Courier New"/>
                            <w:spacing w:val="-4"/>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pacing w:val="-10"/>
                            <w:sz w:val="18"/>
                          </w:rPr>
                          <w:t>{</w:t>
                        </w:r>
                      </w:p>
                      <w:p>
                        <w:pPr>
                          <w:pStyle w:val="Normal"/>
                          <w:spacing w:before="16" w:after="0"/>
                          <w:ind w:left="885" w:hanging="0"/>
                          <w:rPr>
                            <w:rFonts w:ascii="Courier New" w:hAnsi="Courier New"/>
                            <w:sz w:val="18"/>
                          </w:rPr>
                        </w:pPr>
                        <w:r>
                          <w:rPr>
                            <w:rFonts w:ascii="Courier New" w:hAnsi="Courier New"/>
                            <w:spacing w:val="-2"/>
                            <w:sz w:val="18"/>
                          </w:rPr>
                          <w:t>val</w:t>
                        </w:r>
                        <w:r>
                          <w:rPr>
                            <w:rFonts w:ascii="Courier New" w:hAnsi="Courier New"/>
                            <w:spacing w:val="-13"/>
                            <w:sz w:val="18"/>
                          </w:rPr>
                          <w:t xml:space="preserve"> </w:t>
                        </w:r>
                        <w:r>
                          <w:rPr>
                            <w:rFonts w:ascii="Courier New" w:hAnsi="Courier New"/>
                            <w:spacing w:val="-2"/>
                            <w:sz w:val="18"/>
                          </w:rPr>
                          <w:t>returnValue</w:t>
                        </w:r>
                        <w:r>
                          <w:rPr>
                            <w:rFonts w:ascii="Courier New" w:hAnsi="Courier New"/>
                            <w:spacing w:val="-12"/>
                            <w:sz w:val="18"/>
                          </w:rPr>
                          <w:t xml:space="preserve"> </w:t>
                        </w:r>
                        <w:r>
                          <w:rPr>
                            <w:rFonts w:ascii="Courier New" w:hAnsi="Courier New"/>
                            <w:spacing w:val="-2"/>
                            <w:sz w:val="18"/>
                          </w:rPr>
                          <w:t>=</w:t>
                        </w:r>
                        <w:r>
                          <w:rPr>
                            <w:rFonts w:ascii="Courier New" w:hAnsi="Courier New"/>
                            <w:spacing w:val="-12"/>
                            <w:sz w:val="18"/>
                          </w:rPr>
                          <w:t xml:space="preserve"> </w:t>
                        </w:r>
                        <w:r>
                          <w:rPr>
                            <w:rFonts w:ascii="Courier New" w:hAnsi="Courier New"/>
                            <w:spacing w:val="-2"/>
                            <w:sz w:val="18"/>
                          </w:rPr>
                          <w:t>super.onStartCommand(intent,</w:t>
                        </w:r>
                        <w:r>
                          <w:rPr>
                            <w:rFonts w:ascii="Courier New" w:hAnsi="Courier New"/>
                            <w:spacing w:val="-12"/>
                            <w:sz w:val="18"/>
                          </w:rPr>
                          <w:t xml:space="preserve"> </w:t>
                        </w:r>
                        <w:r>
                          <w:rPr>
                            <w:rFonts w:ascii="Courier New" w:hAnsi="Courier New"/>
                            <w:spacing w:val="-2"/>
                            <w:sz w:val="18"/>
                          </w:rPr>
                          <w:t>flags,</w:t>
                        </w:r>
                        <w:r>
                          <w:rPr>
                            <w:rFonts w:ascii="Courier New" w:hAnsi="Courier New"/>
                            <w:spacing w:val="-13"/>
                            <w:sz w:val="18"/>
                          </w:rPr>
                          <w:t xml:space="preserve"> </w:t>
                        </w:r>
                        <w:r>
                          <w:rPr>
                            <w:rFonts w:ascii="Courier New" w:hAnsi="Courier New"/>
                            <w:spacing w:val="-2"/>
                            <w:sz w:val="18"/>
                          </w:rPr>
                          <w:t>startId)</w:t>
                        </w:r>
                      </w:p>
                      <w:p>
                        <w:pPr>
                          <w:pStyle w:val="Normal"/>
                          <w:rPr>
                            <w:rFonts w:ascii="Courier New" w:hAnsi="Courier New"/>
                            <w:sz w:val="20"/>
                          </w:rPr>
                        </w:pPr>
                        <w:r>
                          <w:rPr>
                            <w:rFonts w:ascii="Courier New" w:hAnsi="Courier New"/>
                            <w:sz w:val="20"/>
                          </w:rPr>
                        </w:r>
                      </w:p>
                      <w:p>
                        <w:pPr>
                          <w:pStyle w:val="Normal"/>
                          <w:spacing w:lineRule="auto" w:line="235" w:before="133" w:after="0"/>
                          <w:ind w:left="1101" w:hanging="216"/>
                          <w:rPr>
                            <w:rFonts w:ascii="Courier New" w:hAnsi="Courier New"/>
                            <w:sz w:val="18"/>
                          </w:rPr>
                        </w:pPr>
                        <w:r>
                          <w:rPr>
                            <w:rFonts w:ascii="Courier New" w:hAnsi="Courier New"/>
                            <w:sz w:val="18"/>
                          </w:rPr>
                          <w:t>val intakeAmountMilliliters = intent?.getFloatExtra(EXTRA_INTAKE_AMOUNT_MILLILITERS,</w:t>
                        </w:r>
                        <w:r>
                          <w:rPr>
                            <w:rFonts w:ascii="Courier New" w:hAnsi="Courier New"/>
                            <w:spacing w:val="-29"/>
                            <w:sz w:val="18"/>
                          </w:rPr>
                          <w:t xml:space="preserve"> </w:t>
                        </w:r>
                        <w:r>
                          <w:rPr>
                            <w:rFonts w:ascii="Courier New" w:hAnsi="Courier New"/>
                            <w:sz w:val="18"/>
                          </w:rPr>
                          <w:t>0f)</w:t>
                        </w:r>
                      </w:p>
                      <w:p>
                        <w:pPr>
                          <w:pStyle w:val="Normal"/>
                          <w:spacing w:lineRule="auto" w:line="324" w:before="17" w:after="0"/>
                          <w:ind w:left="1317" w:right="2128" w:hanging="432"/>
                          <w:rPr>
                            <w:rFonts w:ascii="Courier New" w:hAnsi="Courier New"/>
                            <w:sz w:val="18"/>
                          </w:rPr>
                        </w:pPr>
                        <w:r>
                          <w:rPr>
                            <w:rFonts w:ascii="Courier New" w:hAnsi="Courier New"/>
                            <w:sz w:val="18"/>
                          </w:rPr>
                          <w:t>intakeAmountMilliliters?.let</w:t>
                        </w:r>
                        <w:r>
                          <w:rPr>
                            <w:rFonts w:ascii="Courier New" w:hAnsi="Courier New"/>
                            <w:spacing w:val="-29"/>
                            <w:sz w:val="18"/>
                          </w:rPr>
                          <w:t xml:space="preserve"> </w:t>
                        </w:r>
                        <w:r>
                          <w:rPr>
                            <w:rFonts w:ascii="Courier New" w:hAnsi="Courier New"/>
                            <w:sz w:val="18"/>
                          </w:rPr>
                          <w:t xml:space="preserve">{ </w:t>
                        </w:r>
                        <w:r>
                          <w:rPr>
                            <w:rFonts w:ascii="Courier New" w:hAnsi="Courier New"/>
                            <w:spacing w:val="-2"/>
                            <w:sz w:val="18"/>
                          </w:rPr>
                          <w:t>addToFluidBalance(it)</w:t>
                        </w:r>
                      </w:p>
                      <w:p>
                        <w:pPr>
                          <w:pStyle w:val="Normal"/>
                          <w:spacing w:before="1"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z w:val="18"/>
                          </w:rPr>
                          <w:t>return</w:t>
                        </w:r>
                        <w:r>
                          <w:rPr>
                            <w:rFonts w:ascii="Courier New" w:hAnsi="Courier New"/>
                            <w:spacing w:val="-6"/>
                            <w:sz w:val="18"/>
                          </w:rPr>
                          <w:t xml:space="preserve"> </w:t>
                        </w:r>
                        <w:r>
                          <w:rPr>
                            <w:rFonts w:ascii="Courier New" w:hAnsi="Courier New"/>
                            <w:spacing w:val="-2"/>
                            <w:sz w:val="18"/>
                          </w:rPr>
                          <w:t>returnValue</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TextBody"/>
        <w:spacing w:before="12" w:after="0"/>
        <w:rPr>
          <w:sz w:val="7"/>
        </w:rPr>
      </w:pPr>
      <w:r>
        <w:rPr>
          <w:sz w:val="7"/>
        </w:rPr>
      </w:r>
    </w:p>
    <w:p>
      <w:pPr>
        <w:pStyle w:val="ListParagraph"/>
        <w:numPr>
          <w:ilvl w:val="1"/>
          <w:numId w:val="9"/>
        </w:numPr>
        <w:tabs>
          <w:tab w:val="clear" w:pos="720"/>
          <w:tab w:val="left" w:pos="1274" w:leader="none"/>
        </w:tabs>
        <w:spacing w:before="101" w:after="0"/>
        <w:jc w:val="left"/>
        <w:rPr>
          <w:sz w:val="20"/>
        </w:rPr>
      </w:pPr>
      <w:r>
        <w:rPr>
          <w:sz w:val="20"/>
        </w:rPr>
        <w:t>Lastly,</w:t>
      </w:r>
      <w:r>
        <w:rPr>
          <w:spacing w:val="-3"/>
          <w:sz w:val="20"/>
        </w:rPr>
        <w:t xml:space="preserve"> </w:t>
      </w:r>
      <w:r>
        <w:rPr>
          <w:sz w:val="20"/>
        </w:rPr>
        <w:t>clean</w:t>
      </w:r>
      <w:r>
        <w:rPr>
          <w:spacing w:val="-2"/>
          <w:sz w:val="20"/>
        </w:rPr>
        <w:t xml:space="preserve"> </w:t>
      </w:r>
      <w:r>
        <w:rPr>
          <w:sz w:val="20"/>
        </w:rPr>
        <w:t>up</w:t>
      </w:r>
      <w:r>
        <w:rPr>
          <w:spacing w:val="-3"/>
          <w:sz w:val="20"/>
        </w:rPr>
        <w:t xml:space="preserve"> </w:t>
      </w:r>
      <w:r>
        <w:rPr>
          <w:sz w:val="20"/>
        </w:rPr>
        <w:t>when</w:t>
      </w:r>
      <w:r>
        <w:rPr>
          <w:spacing w:val="-2"/>
          <w:sz w:val="20"/>
        </w:rPr>
        <w:t xml:space="preserve"> </w:t>
      </w:r>
      <w:r>
        <w:rPr>
          <w:sz w:val="20"/>
        </w:rPr>
        <w:t>the</w:t>
      </w:r>
      <w:r>
        <w:rPr>
          <w:spacing w:val="-3"/>
          <w:sz w:val="20"/>
        </w:rPr>
        <w:t xml:space="preserve"> </w:t>
      </w:r>
      <w:r>
        <w:rPr>
          <w:sz w:val="20"/>
        </w:rPr>
        <w:t>service</w:t>
      </w:r>
      <w:r>
        <w:rPr>
          <w:spacing w:val="-2"/>
          <w:sz w:val="20"/>
        </w:rPr>
        <w:t xml:space="preserve"> </w:t>
      </w:r>
      <w:r>
        <w:rPr>
          <w:sz w:val="20"/>
        </w:rPr>
        <w:t>is</w:t>
      </w:r>
      <w:r>
        <w:rPr>
          <w:spacing w:val="-3"/>
          <w:sz w:val="20"/>
        </w:rPr>
        <w:t xml:space="preserve"> </w:t>
      </w:r>
      <w:r>
        <w:rPr>
          <w:sz w:val="20"/>
        </w:rPr>
        <w:t>destroyed,</w:t>
      </w:r>
      <w:r>
        <w:rPr>
          <w:spacing w:val="-2"/>
          <w:sz w:val="20"/>
        </w:rPr>
        <w:t xml:space="preserve"> </w:t>
      </w:r>
      <w:r>
        <w:rPr>
          <w:sz w:val="20"/>
        </w:rPr>
        <w:t>stopping</w:t>
      </w:r>
      <w:r>
        <w:rPr>
          <w:spacing w:val="-3"/>
          <w:sz w:val="20"/>
        </w:rPr>
        <w:t xml:space="preserve"> </w:t>
      </w:r>
      <w:r>
        <w:rPr>
          <w:sz w:val="20"/>
        </w:rPr>
        <w:t>the</w:t>
      </w:r>
      <w:r>
        <w:rPr>
          <w:spacing w:val="-2"/>
          <w:sz w:val="20"/>
        </w:rPr>
        <w:t xml:space="preserve"> </w:t>
      </w:r>
      <w:r>
        <w:rPr>
          <w:sz w:val="20"/>
        </w:rPr>
        <w:t>handler</w:t>
      </w:r>
      <w:r>
        <w:rPr>
          <w:spacing w:val="-2"/>
          <w:sz w:val="20"/>
        </w:rPr>
        <w:t xml:space="preserve"> loop:</w:t>
      </w:r>
    </w:p>
    <w:p>
      <w:pPr>
        <w:pStyle w:val="TextBody"/>
        <w:spacing w:before="4" w:after="0"/>
        <w:rPr>
          <w:sz w:val="9"/>
        </w:rPr>
      </w:pPr>
      <w:r>
        <w:rPr>
          <w:sz w:val="9"/>
        </w:rPr>
        <mc:AlternateContent>
          <mc:Choice Requires="wpg">
            <w:drawing>
              <wp:anchor behindDoc="0" distT="0" distB="0" distL="0" distR="4445" simplePos="0" locked="0" layoutInCell="0" allowOverlap="1" relativeHeight="1663" wp14:anchorId="52711CB5">
                <wp:simplePos x="0" y="0"/>
                <wp:positionH relativeFrom="page">
                  <wp:posOffset>1120140</wp:posOffset>
                </wp:positionH>
                <wp:positionV relativeFrom="paragraph">
                  <wp:posOffset>95250</wp:posOffset>
                </wp:positionV>
                <wp:extent cx="5074920" cy="574675"/>
                <wp:effectExtent l="0" t="635" r="635" b="0"/>
                <wp:wrapTopAndBottom/>
                <wp:docPr id="746" name="docshapegroup537"/>
                <a:graphic xmlns:a="http://schemas.openxmlformats.org/drawingml/2006/main">
                  <a:graphicData uri="http://schemas.microsoft.com/office/word/2010/wordprocessingGroup">
                    <wpg:wgp>
                      <wpg:cNvGrpSpPr/>
                      <wpg:grpSpPr>
                        <a:xfrm>
                          <a:off x="0" y="0"/>
                          <a:ext cx="5074920" cy="574560"/>
                          <a:chOff x="0" y="0"/>
                          <a:chExt cx="5074920" cy="574560"/>
                        </a:xfrm>
                      </wpg:grpSpPr>
                      <wps:wsp>
                        <wps:cNvSpPr/>
                        <wps:spPr>
                          <a:xfrm>
                            <a:off x="0" y="6480"/>
                            <a:ext cx="5074920" cy="561960"/>
                          </a:xfrm>
                          <a:prstGeom prst="rect">
                            <a:avLst/>
                          </a:prstGeom>
                          <a:solidFill>
                            <a:srgbClr val="f6f6f6"/>
                          </a:solidFill>
                          <a:ln w="0">
                            <a:noFill/>
                          </a:ln>
                        </wps:spPr>
                        <wps:style>
                          <a:lnRef idx="0"/>
                          <a:fillRef idx="0"/>
                          <a:effectRef idx="0"/>
                          <a:fontRef idx="minor"/>
                        </wps:style>
                        <wps:bodyPr/>
                      </wps:wsp>
                      <wps:wsp>
                        <wps:cNvSpPr/>
                        <wps:spPr>
                          <a:xfrm>
                            <a:off x="0" y="0"/>
                            <a:ext cx="5074920" cy="574560"/>
                          </a:xfrm>
                          <a:custGeom>
                            <a:avLst/>
                            <a:gdLst>
                              <a:gd name="textAreaLeft" fmla="*/ 0 w 2877120"/>
                              <a:gd name="textAreaRight" fmla="*/ 2879280 w 2877120"/>
                              <a:gd name="textAreaTop" fmla="*/ 0 h 325800"/>
                              <a:gd name="textAreaBottom" fmla="*/ 327960 h 325800"/>
                            </a:gdLst>
                            <a:ahLst/>
                            <a:rect l="textAreaLeft" t="textAreaTop" r="textAreaRight" b="textAreaBottom"/>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549360"/>
                          </a:xfrm>
                          <a:prstGeom prst="rect">
                            <a:avLst/>
                          </a:prstGeom>
                          <a:noFill/>
                          <a:ln w="0">
                            <a:noFill/>
                          </a:ln>
                        </wps:spPr>
                        <wps:style>
                          <a:lnRef idx="0"/>
                          <a:fillRef idx="0"/>
                          <a:effectRef idx="0"/>
                          <a:fontRef idx="minor"/>
                        </wps:style>
                        <wps:txbx>
                          <w:txbxContent>
                            <w:p>
                              <w:pPr>
                                <w:pStyle w:val="Normal"/>
                                <w:spacing w:lineRule="auto" w:line="324" w:before="40" w:after="0"/>
                                <w:ind w:left="885" w:hanging="432"/>
                                <w:rPr>
                                  <w:rFonts w:ascii="Courier New" w:hAnsi="Courier New"/>
                                  <w:sz w:val="18"/>
                                </w:rPr>
                              </w:pPr>
                              <w:r>
                                <w:rPr>
                                  <w:rFonts w:ascii="Courier New" w:hAnsi="Courier New"/>
                                  <w:sz w:val="18"/>
                                </w:rPr>
                                <w:t xml:space="preserve">override fun onDestroy() { </w:t>
                              </w:r>
                              <w:r>
                                <w:rPr>
                                  <w:rFonts w:ascii="Courier New" w:hAnsi="Courier New"/>
                                  <w:spacing w:val="-2"/>
                                  <w:sz w:val="18"/>
                                </w:rPr>
                                <w:t>serviceHandler.removeCallbacksAndMessages(null)</w:t>
                              </w:r>
                            </w:p>
                            <w:p>
                              <w:pPr>
                                <w:pStyle w:val="Normal"/>
                                <w:spacing w:before="1"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537" style="position:absolute;margin-left:88.2pt;margin-top:7.5pt;width:399.6pt;height:45.25pt" coordorigin="1764,150" coordsize="7992,905">
                <v:rect id="shape_0" path="m0,0l-2147483645,0l-2147483645,-2147483646l0,-2147483646xe" fillcolor="#f6f6f6" stroked="f" o:allowincell="f" style="position:absolute;left:1764;top:160;width:7991;height:88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70;width:7991;height:864;mso-wrap-style:square;v-text-anchor:top;mso-position-horizontal-relative:page">
                  <v:fill o:detectmouseclick="t" on="false"/>
                  <v:stroke color="#3465a4" joinstyle="round" endcap="flat"/>
                  <v:textbox>
                    <w:txbxContent>
                      <w:p>
                        <w:pPr>
                          <w:pStyle w:val="Normal"/>
                          <w:spacing w:lineRule="auto" w:line="324" w:before="40" w:after="0"/>
                          <w:ind w:left="885" w:hanging="432"/>
                          <w:rPr>
                            <w:rFonts w:ascii="Courier New" w:hAnsi="Courier New"/>
                            <w:sz w:val="18"/>
                          </w:rPr>
                        </w:pPr>
                        <w:r>
                          <w:rPr>
                            <w:rFonts w:ascii="Courier New" w:hAnsi="Courier New"/>
                            <w:sz w:val="18"/>
                          </w:rPr>
                          <w:t xml:space="preserve">override fun onDestroy() { </w:t>
                        </w:r>
                        <w:r>
                          <w:rPr>
                            <w:rFonts w:ascii="Courier New" w:hAnsi="Courier New"/>
                            <w:spacing w:val="-2"/>
                            <w:sz w:val="18"/>
                          </w:rPr>
                          <w:t>serviceHandler.removeCallbacksAndMessages(null)</w:t>
                        </w:r>
                      </w:p>
                      <w:p>
                        <w:pPr>
                          <w:pStyle w:val="Normal"/>
                          <w:spacing w:before="1"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ListParagraph"/>
        <w:numPr>
          <w:ilvl w:val="1"/>
          <w:numId w:val="9"/>
        </w:numPr>
        <w:tabs>
          <w:tab w:val="clear" w:pos="720"/>
          <w:tab w:val="left" w:pos="1274" w:leader="none"/>
        </w:tabs>
        <w:jc w:val="left"/>
        <w:rPr>
          <w:sz w:val="20"/>
        </w:rPr>
      </w:pPr>
      <w:r>
        <w:rPr>
          <w:sz w:val="20"/>
        </w:rPr>
        <w:t>To</w:t>
      </w:r>
      <w:r>
        <w:rPr>
          <w:spacing w:val="-5"/>
          <w:sz w:val="20"/>
        </w:rPr>
        <w:t xml:space="preserve"> </w:t>
      </w:r>
      <w:r>
        <w:rPr>
          <w:sz w:val="20"/>
        </w:rPr>
        <w:t>launch</w:t>
      </w:r>
      <w:r>
        <w:rPr>
          <w:spacing w:val="-2"/>
          <w:sz w:val="20"/>
        </w:rPr>
        <w:t xml:space="preserve"> </w:t>
      </w:r>
      <w:r>
        <w:rPr>
          <w:sz w:val="20"/>
        </w:rPr>
        <w:t>the</w:t>
      </w:r>
      <w:r>
        <w:rPr>
          <w:spacing w:val="-2"/>
          <w:sz w:val="20"/>
        </w:rPr>
        <w:t xml:space="preserve"> </w:t>
      </w:r>
      <w:r>
        <w:rPr>
          <w:sz w:val="20"/>
        </w:rPr>
        <w:t>service,</w:t>
      </w:r>
      <w:r>
        <w:rPr>
          <w:spacing w:val="-2"/>
          <w:sz w:val="20"/>
        </w:rPr>
        <w:t xml:space="preserve"> </w:t>
      </w:r>
      <w:r>
        <w:rPr>
          <w:sz w:val="20"/>
        </w:rPr>
        <w:t>you</w:t>
      </w:r>
      <w:r>
        <w:rPr>
          <w:spacing w:val="-2"/>
          <w:sz w:val="20"/>
        </w:rPr>
        <w:t xml:space="preserve"> </w:t>
      </w:r>
      <w:r>
        <w:rPr>
          <w:sz w:val="20"/>
        </w:rPr>
        <w:t>must</w:t>
      </w:r>
      <w:r>
        <w:rPr>
          <w:spacing w:val="-2"/>
          <w:sz w:val="20"/>
        </w:rPr>
        <w:t xml:space="preserve"> </w:t>
      </w:r>
      <w:r>
        <w:rPr>
          <w:sz w:val="20"/>
        </w:rPr>
        <w:t>first</w:t>
      </w:r>
      <w:r>
        <w:rPr>
          <w:spacing w:val="-2"/>
          <w:sz w:val="20"/>
        </w:rPr>
        <w:t xml:space="preserve"> </w:t>
      </w:r>
      <w:r>
        <w:rPr>
          <w:sz w:val="20"/>
        </w:rPr>
        <w:t>register</w:t>
      </w:r>
      <w:r>
        <w:rPr>
          <w:spacing w:val="-3"/>
          <w:sz w:val="20"/>
        </w:rPr>
        <w:t xml:space="preserve"> </w:t>
      </w:r>
      <w:r>
        <w:rPr>
          <w:sz w:val="20"/>
        </w:rPr>
        <w:t>it</w:t>
      </w:r>
      <w:r>
        <w:rPr>
          <w:spacing w:val="-2"/>
          <w:sz w:val="20"/>
        </w:rPr>
        <w:t xml:space="preserve"> </w:t>
      </w:r>
      <w:r>
        <w:rPr>
          <w:sz w:val="20"/>
        </w:rPr>
        <w:t>in</w:t>
      </w:r>
      <w:r>
        <w:rPr>
          <w:spacing w:val="-2"/>
          <w:sz w:val="20"/>
        </w:rPr>
        <w:t xml:space="preserve"> </w:t>
      </w:r>
      <w:r>
        <w:rPr>
          <w:sz w:val="20"/>
        </w:rPr>
        <w:t>your</w:t>
      </w:r>
      <w:r>
        <w:rPr>
          <w:spacing w:val="-1"/>
          <w:sz w:val="20"/>
        </w:rPr>
        <w:t xml:space="preserve"> </w:t>
      </w:r>
      <w:r>
        <w:rPr>
          <w:spacing w:val="-2"/>
          <w:sz w:val="20"/>
        </w:rPr>
        <w:t>app's</w:t>
      </w:r>
    </w:p>
    <w:p>
      <w:pPr>
        <w:pStyle w:val="Normal"/>
        <w:spacing w:before="8" w:after="0"/>
        <w:ind w:left="1274" w:hanging="0"/>
        <w:rPr>
          <w:sz w:val="20"/>
        </w:rPr>
      </w:pPr>
      <w:r>
        <w:rPr>
          <w:rFonts w:ascii="Courier New" w:hAnsi="Courier New"/>
          <w:b/>
          <w:spacing w:val="-2"/>
        </w:rPr>
        <w:t>AndroidManifest.xml</w:t>
      </w:r>
      <w:r>
        <w:rPr>
          <w:rFonts w:ascii="Courier New" w:hAnsi="Courier New"/>
          <w:b/>
          <w:spacing w:val="-62"/>
        </w:rPr>
        <w:t xml:space="preserve"> </w:t>
      </w:r>
      <w:r>
        <w:rPr>
          <w:spacing w:val="-2"/>
          <w:sz w:val="20"/>
        </w:rPr>
        <w:t>file:</w:t>
      </w:r>
    </w:p>
    <w:p>
      <w:pPr>
        <w:pStyle w:val="TextBody"/>
        <w:spacing w:before="10" w:after="0"/>
        <w:rPr>
          <w:sz w:val="8"/>
        </w:rPr>
      </w:pPr>
      <w:r>
        <w:rPr>
          <w:sz w:val="8"/>
        </w:rPr>
        <mc:AlternateContent>
          <mc:Choice Requires="wpg">
            <w:drawing>
              <wp:anchor behindDoc="0" distT="635" distB="0" distL="0" distR="4445" simplePos="0" locked="0" layoutInCell="0" allowOverlap="1" relativeHeight="1665" wp14:anchorId="075C526E">
                <wp:simplePos x="0" y="0"/>
                <wp:positionH relativeFrom="page">
                  <wp:posOffset>1120140</wp:posOffset>
                </wp:positionH>
                <wp:positionV relativeFrom="paragraph">
                  <wp:posOffset>90805</wp:posOffset>
                </wp:positionV>
                <wp:extent cx="5074920" cy="1463675"/>
                <wp:effectExtent l="0" t="1270" r="635" b="0"/>
                <wp:wrapTopAndBottom/>
                <wp:docPr id="748" name="docshapegroup541"/>
                <a:graphic xmlns:a="http://schemas.openxmlformats.org/drawingml/2006/main">
                  <a:graphicData uri="http://schemas.microsoft.com/office/word/2010/wordprocessingGroup">
                    <wpg:wgp>
                      <wpg:cNvGrpSpPr/>
                      <wpg:grpSpPr>
                        <a:xfrm>
                          <a:off x="0" y="0"/>
                          <a:ext cx="5074920" cy="1463760"/>
                          <a:chOff x="0" y="0"/>
                          <a:chExt cx="5074920" cy="1463760"/>
                        </a:xfrm>
                      </wpg:grpSpPr>
                      <wps:wsp>
                        <wps:cNvSpPr/>
                        <wps:spPr>
                          <a:xfrm>
                            <a:off x="0" y="6480"/>
                            <a:ext cx="5074920" cy="1450800"/>
                          </a:xfrm>
                          <a:prstGeom prst="rect">
                            <a:avLst/>
                          </a:prstGeom>
                          <a:solidFill>
                            <a:srgbClr val="f6f6f6"/>
                          </a:solidFill>
                          <a:ln w="0">
                            <a:noFill/>
                          </a:ln>
                        </wps:spPr>
                        <wps:style>
                          <a:lnRef idx="0"/>
                          <a:fillRef idx="0"/>
                          <a:effectRef idx="0"/>
                          <a:fontRef idx="minor"/>
                        </wps:style>
                        <wps:bodyPr/>
                      </wps:wsp>
                      <wps:wsp>
                        <wps:cNvSpPr/>
                        <wps:spPr>
                          <a:xfrm>
                            <a:off x="0" y="0"/>
                            <a:ext cx="5074920" cy="1463760"/>
                          </a:xfrm>
                          <a:custGeom>
                            <a:avLst/>
                            <a:gdLst>
                              <a:gd name="textAreaLeft" fmla="*/ 0 w 2877120"/>
                              <a:gd name="textAreaRight" fmla="*/ 2879280 w 2877120"/>
                              <a:gd name="textAreaTop" fmla="*/ 0 h 829800"/>
                              <a:gd name="textAreaBottom" fmla="*/ 831960 h 829800"/>
                            </a:gdLst>
                            <a:ahLst/>
                            <a:rect l="textAreaLeft" t="textAreaTop" r="textAreaRight" b="textAreaBottom"/>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43820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&lt;application</w:t>
                              </w:r>
                              <w:r>
                                <w:rPr>
                                  <w:rFonts w:ascii="Courier New" w:hAnsi="Courier New"/>
                                  <w:spacing w:val="-12"/>
                                  <w:sz w:val="18"/>
                                </w:rPr>
                                <w:t xml:space="preserve"> </w:t>
                              </w:r>
                              <w:r>
                                <w:rPr>
                                  <w:rFonts w:ascii="Courier New" w:hAnsi="Courier New"/>
                                  <w:spacing w:val="-4"/>
                                  <w:sz w:val="18"/>
                                </w:rPr>
                                <w:t>...&gt;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b/>
                                  <w:b/>
                                  <w:sz w:val="18"/>
                                </w:rPr>
                              </w:pPr>
                              <w:r>
                                <w:rPr>
                                  <w:rFonts w:ascii="Courier New" w:hAnsi="Courier New"/>
                                  <w:b/>
                                  <w:spacing w:val="-2"/>
                                  <w:sz w:val="18"/>
                                </w:rPr>
                                <w:t>&lt;service</w:t>
                              </w:r>
                            </w:p>
                            <w:p>
                              <w:pPr>
                                <w:pStyle w:val="Normal"/>
                                <w:spacing w:lineRule="auto" w:line="324" w:before="76" w:after="0"/>
                                <w:ind w:left="1317" w:right="2128" w:hanging="0"/>
                                <w:rPr>
                                  <w:rFonts w:ascii="Courier New" w:hAnsi="Courier New"/>
                                  <w:b/>
                                  <w:b/>
                                  <w:sz w:val="18"/>
                                </w:rPr>
                              </w:pPr>
                              <w:r>
                                <w:rPr>
                                  <w:rFonts w:ascii="Courier New" w:hAnsi="Courier New"/>
                                  <w:b/>
                                  <w:spacing w:val="-2"/>
                                  <w:sz w:val="18"/>
                                </w:rPr>
                                <w:t>android:name=".WaterTrackingService" android:enabled="true" android:exported="true"/&gt;</w:t>
                              </w:r>
                            </w:p>
                            <w:p>
                              <w:pPr>
                                <w:pStyle w:val="Normal"/>
                                <w:spacing w:before="10" w:after="0"/>
                                <w:rPr>
                                  <w:rFonts w:ascii="Courier New" w:hAnsi="Courier New"/>
                                  <w:b/>
                                  <w:b/>
                                  <w:sz w:val="24"/>
                                </w:rPr>
                              </w:pPr>
                              <w:r>
                                <w:rPr>
                                  <w:rFonts w:ascii="Courier New" w:hAnsi="Courier New"/>
                                  <w:b/>
                                  <w:sz w:val="24"/>
                                </w:rPr>
                              </w:r>
                            </w:p>
                            <w:p>
                              <w:pPr>
                                <w:pStyle w:val="Normal"/>
                                <w:ind w:left="885" w:hanging="0"/>
                                <w:rPr>
                                  <w:rFonts w:ascii="Courier New" w:hAnsi="Courier New"/>
                                  <w:sz w:val="18"/>
                                </w:rPr>
                              </w:pPr>
                              <w:r>
                                <w:rPr>
                                  <w:rFonts w:ascii="Courier New" w:hAnsi="Courier New"/>
                                  <w:sz w:val="18"/>
                                </w:rPr>
                                <w:t>&lt;activity</w:t>
                              </w:r>
                              <w:r>
                                <w:rPr>
                                  <w:rFonts w:ascii="Courier New" w:hAnsi="Courier New"/>
                                  <w:spacing w:val="-9"/>
                                  <w:sz w:val="18"/>
                                </w:rPr>
                                <w:t xml:space="preserve"> </w:t>
                              </w:r>
                              <w:r>
                                <w:rPr>
                                  <w:rFonts w:ascii="Courier New" w:hAnsi="Courier New"/>
                                  <w:spacing w:val="-2"/>
                                  <w:sz w:val="18"/>
                                </w:rPr>
                                <w:t>android:name=".MainActivity"&gt;</w:t>
                              </w:r>
                            </w:p>
                          </w:txbxContent>
                        </wps:txbx>
                        <wps:bodyPr lIns="0" rIns="0" tIns="0" bIns="0" anchor="t">
                          <a:noAutofit/>
                        </wps:bodyPr>
                      </wps:wsp>
                    </wpg:wgp>
                  </a:graphicData>
                </a:graphic>
              </wp:anchor>
            </w:drawing>
          </mc:Choice>
          <mc:Fallback>
            <w:pict>
              <v:group id="shape_0" alt="docshapegroup541" style="position:absolute;margin-left:88.2pt;margin-top:7.15pt;width:399.6pt;height:115.25pt" coordorigin="1764,143" coordsize="7992,2305">
                <v:rect id="shape_0" path="m0,0l-2147483645,0l-2147483645,-2147483646l0,-2147483646xe" fillcolor="#f6f6f6" stroked="f" o:allowincell="f" style="position:absolute;left:1764;top:153;width:7991;height:228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3;width:7991;height:226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&lt;application</w:t>
                        </w:r>
                        <w:r>
                          <w:rPr>
                            <w:rFonts w:ascii="Courier New" w:hAnsi="Courier New"/>
                            <w:spacing w:val="-12"/>
                            <w:sz w:val="18"/>
                          </w:rPr>
                          <w:t xml:space="preserve"> </w:t>
                        </w:r>
                        <w:r>
                          <w:rPr>
                            <w:rFonts w:ascii="Courier New" w:hAnsi="Courier New"/>
                            <w:spacing w:val="-4"/>
                            <w:sz w:val="18"/>
                          </w:rPr>
                          <w:t>...&gt;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b/>
                            <w:b/>
                            <w:sz w:val="18"/>
                          </w:rPr>
                        </w:pPr>
                        <w:r>
                          <w:rPr>
                            <w:rFonts w:ascii="Courier New" w:hAnsi="Courier New"/>
                            <w:b/>
                            <w:spacing w:val="-2"/>
                            <w:sz w:val="18"/>
                          </w:rPr>
                          <w:t>&lt;service</w:t>
                        </w:r>
                      </w:p>
                      <w:p>
                        <w:pPr>
                          <w:pStyle w:val="Normal"/>
                          <w:spacing w:lineRule="auto" w:line="324" w:before="76" w:after="0"/>
                          <w:ind w:left="1317" w:right="2128" w:hanging="0"/>
                          <w:rPr>
                            <w:rFonts w:ascii="Courier New" w:hAnsi="Courier New"/>
                            <w:b/>
                            <w:b/>
                            <w:sz w:val="18"/>
                          </w:rPr>
                        </w:pPr>
                        <w:r>
                          <w:rPr>
                            <w:rFonts w:ascii="Courier New" w:hAnsi="Courier New"/>
                            <w:b/>
                            <w:spacing w:val="-2"/>
                            <w:sz w:val="18"/>
                          </w:rPr>
                          <w:t>android:name=".WaterTrackingService" android:enabled="true" android:exported="true"/&gt;</w:t>
                        </w:r>
                      </w:p>
                      <w:p>
                        <w:pPr>
                          <w:pStyle w:val="Normal"/>
                          <w:spacing w:before="10" w:after="0"/>
                          <w:rPr>
                            <w:rFonts w:ascii="Courier New" w:hAnsi="Courier New"/>
                            <w:b/>
                            <w:b/>
                            <w:sz w:val="24"/>
                          </w:rPr>
                        </w:pPr>
                        <w:r>
                          <w:rPr>
                            <w:rFonts w:ascii="Courier New" w:hAnsi="Courier New"/>
                            <w:b/>
                            <w:sz w:val="24"/>
                          </w:rPr>
                        </w:r>
                      </w:p>
                      <w:p>
                        <w:pPr>
                          <w:pStyle w:val="Normal"/>
                          <w:ind w:left="885" w:hanging="0"/>
                          <w:rPr>
                            <w:rFonts w:ascii="Courier New" w:hAnsi="Courier New"/>
                            <w:sz w:val="18"/>
                          </w:rPr>
                        </w:pPr>
                        <w:r>
                          <w:rPr>
                            <w:rFonts w:ascii="Courier New" w:hAnsi="Courier New"/>
                            <w:sz w:val="18"/>
                          </w:rPr>
                          <w:t>&lt;activity</w:t>
                        </w:r>
                        <w:r>
                          <w:rPr>
                            <w:rFonts w:ascii="Courier New" w:hAnsi="Courier New"/>
                            <w:spacing w:val="-9"/>
                            <w:sz w:val="18"/>
                          </w:rPr>
                          <w:t xml:space="preserve"> </w:t>
                        </w:r>
                        <w:r>
                          <w:rPr>
                            <w:rFonts w:ascii="Courier New" w:hAnsi="Courier New"/>
                            <w:spacing w:val="-2"/>
                            <w:sz w:val="18"/>
                          </w:rPr>
                          <w:t>android:name=".MainActivity"&gt;</w:t>
                        </w:r>
                      </w:p>
                    </w:txbxContent>
                  </v:textbox>
                  <w10:wrap type="topAndBottom"/>
                </v:rect>
              </v:group>
            </w:pict>
          </mc:Fallback>
        </mc:AlternateContent>
      </w:r>
    </w:p>
    <w:p>
      <w:pPr>
        <w:pStyle w:val="ListParagraph"/>
        <w:numPr>
          <w:ilvl w:val="1"/>
          <w:numId w:val="9"/>
        </w:numPr>
        <w:tabs>
          <w:tab w:val="clear" w:pos="720"/>
          <w:tab w:val="left" w:pos="1274" w:leader="none"/>
        </w:tabs>
        <w:ind w:left="1274" w:right="805" w:hanging="360"/>
        <w:jc w:val="left"/>
        <w:rPr>
          <w:sz w:val="20"/>
        </w:rPr>
      </w:pPr>
      <w:r>
        <w:rPr>
          <w:sz w:val="20"/>
        </w:rPr>
        <w:t>Then,</w:t>
      </w:r>
      <w:r>
        <w:rPr>
          <w:spacing w:val="-7"/>
          <w:sz w:val="20"/>
        </w:rPr>
        <w:t xml:space="preserve"> </w:t>
      </w:r>
      <w:r>
        <w:rPr>
          <w:sz w:val="20"/>
        </w:rPr>
        <w:t>in</w:t>
      </w:r>
      <w:r>
        <w:rPr>
          <w:spacing w:val="-3"/>
          <w:sz w:val="20"/>
        </w:rPr>
        <w:t xml:space="preserve"> </w:t>
      </w:r>
      <w:r>
        <w:rPr>
          <w:sz w:val="20"/>
        </w:rPr>
        <w:t>your</w:t>
      </w:r>
      <w:r>
        <w:rPr>
          <w:spacing w:val="-3"/>
          <w:sz w:val="20"/>
        </w:rPr>
        <w:t xml:space="preserve"> </w:t>
      </w:r>
      <w:r>
        <w:rPr>
          <w:rFonts w:ascii="Courier New" w:hAnsi="Courier New"/>
          <w:b/>
        </w:rPr>
        <w:t>MainActivity</w:t>
      </w:r>
      <w:r>
        <w:rPr>
          <w:rFonts w:ascii="Courier New" w:hAnsi="Courier New"/>
          <w:b/>
          <w:spacing w:val="-80"/>
        </w:rPr>
        <w:t xml:space="preserve"> </w:t>
      </w:r>
      <w:r>
        <w:rPr>
          <w:sz w:val="20"/>
        </w:rPr>
        <w:t>class,</w:t>
      </w:r>
      <w:r>
        <w:rPr>
          <w:spacing w:val="-3"/>
          <w:sz w:val="20"/>
        </w:rPr>
        <w:t xml:space="preserve"> </w:t>
      </w:r>
      <w:r>
        <w:rPr>
          <w:sz w:val="20"/>
        </w:rPr>
        <w:t>you</w:t>
      </w:r>
      <w:r>
        <w:rPr>
          <w:spacing w:val="-3"/>
          <w:sz w:val="20"/>
        </w:rPr>
        <w:t xml:space="preserve"> </w:t>
      </w:r>
      <w:r>
        <w:rPr>
          <w:sz w:val="20"/>
        </w:rPr>
        <w:t>can</w:t>
      </w:r>
      <w:r>
        <w:rPr>
          <w:spacing w:val="-3"/>
          <w:sz w:val="20"/>
        </w:rPr>
        <w:t xml:space="preserve"> </w:t>
      </w:r>
      <w:r>
        <w:rPr>
          <w:sz w:val="20"/>
        </w:rPr>
        <w:t>add</w:t>
      </w:r>
      <w:r>
        <w:rPr>
          <w:spacing w:val="-4"/>
          <w:sz w:val="20"/>
        </w:rPr>
        <w:t xml:space="preserve"> </w:t>
      </w:r>
      <w:r>
        <w:rPr>
          <w:sz w:val="20"/>
        </w:rPr>
        <w:t>a</w:t>
      </w:r>
      <w:r>
        <w:rPr>
          <w:spacing w:val="-4"/>
          <w:sz w:val="20"/>
        </w:rPr>
        <w:t xml:space="preserve"> </w:t>
      </w:r>
      <w:r>
        <w:rPr>
          <w:sz w:val="20"/>
        </w:rPr>
        <w:t>function</w:t>
      </w:r>
      <w:r>
        <w:rPr>
          <w:spacing w:val="-3"/>
          <w:sz w:val="20"/>
        </w:rPr>
        <w:t xml:space="preserve"> </w:t>
      </w:r>
      <w:r>
        <w:rPr>
          <w:sz w:val="20"/>
        </w:rPr>
        <w:t>to</w:t>
      </w:r>
      <w:r>
        <w:rPr>
          <w:spacing w:val="-3"/>
          <w:sz w:val="20"/>
        </w:rPr>
        <w:t xml:space="preserve"> </w:t>
      </w:r>
      <w:r>
        <w:rPr>
          <w:sz w:val="20"/>
        </w:rPr>
        <w:t>launch</w:t>
      </w:r>
      <w:r>
        <w:rPr>
          <w:spacing w:val="-3"/>
          <w:sz w:val="20"/>
        </w:rPr>
        <w:t xml:space="preserve"> </w:t>
      </w:r>
      <w:r>
        <w:rPr>
          <w:sz w:val="20"/>
        </w:rPr>
        <w:t>the service, with an optional intake value:</w:t>
      </w:r>
    </w:p>
    <w:p>
      <w:pPr>
        <w:pStyle w:val="TextBody"/>
        <w:spacing w:before="5" w:after="0"/>
        <w:rPr>
          <w:sz w:val="9"/>
        </w:rPr>
      </w:pPr>
      <w:r>
        <w:rPr>
          <w:sz w:val="9"/>
        </w:rPr>
        <mc:AlternateContent>
          <mc:Choice Requires="wpg">
            <w:drawing>
              <wp:anchor behindDoc="0" distT="635" distB="0" distL="0" distR="4445" simplePos="0" locked="0" layoutInCell="0" allowOverlap="1" relativeHeight="1667" wp14:anchorId="682B0A2F">
                <wp:simplePos x="0" y="0"/>
                <wp:positionH relativeFrom="page">
                  <wp:posOffset>1120140</wp:posOffset>
                </wp:positionH>
                <wp:positionV relativeFrom="paragraph">
                  <wp:posOffset>95885</wp:posOffset>
                </wp:positionV>
                <wp:extent cx="5074920" cy="1285875"/>
                <wp:effectExtent l="0" t="1270" r="635" b="0"/>
                <wp:wrapTopAndBottom/>
                <wp:docPr id="750" name="docshapegroup545"/>
                <a:graphic xmlns:a="http://schemas.openxmlformats.org/drawingml/2006/main">
                  <a:graphicData uri="http://schemas.microsoft.com/office/word/2010/wordprocessingGroup">
                    <wpg:wgp>
                      <wpg:cNvGrpSpPr/>
                      <wpg:grpSpPr>
                        <a:xfrm>
                          <a:off x="0" y="0"/>
                          <a:ext cx="5074920" cy="1285920"/>
                          <a:chOff x="0" y="0"/>
                          <a:chExt cx="5074920" cy="1285920"/>
                        </a:xfrm>
                      </wpg:grpSpPr>
                      <wps:wsp>
                        <wps:cNvSpPr/>
                        <wps:spPr>
                          <a:xfrm>
                            <a:off x="0" y="6480"/>
                            <a:ext cx="5074920" cy="1273320"/>
                          </a:xfrm>
                          <a:prstGeom prst="rect">
                            <a:avLst/>
                          </a:prstGeom>
                          <a:solidFill>
                            <a:srgbClr val="f6f6f6"/>
                          </a:solidFill>
                          <a:ln w="0">
                            <a:noFill/>
                          </a:ln>
                        </wps:spPr>
                        <wps:style>
                          <a:lnRef idx="0"/>
                          <a:fillRef idx="0"/>
                          <a:effectRef idx="0"/>
                          <a:fontRef idx="minor"/>
                        </wps:style>
                        <wps:bodyPr/>
                      </wps:wsp>
                      <wps:wsp>
                        <wps:cNvSpPr/>
                        <wps:spPr>
                          <a:xfrm>
                            <a:off x="0" y="0"/>
                            <a:ext cx="5074920" cy="1285920"/>
                          </a:xfrm>
                          <a:custGeom>
                            <a:avLst/>
                            <a:gdLst>
                              <a:gd name="textAreaLeft" fmla="*/ 0 w 2877120"/>
                              <a:gd name="textAreaRight" fmla="*/ 2879280 w 2877120"/>
                              <a:gd name="textAreaTop" fmla="*/ 0 h 729000"/>
                              <a:gd name="textAreaBottom" fmla="*/ 731160 h 729000"/>
                            </a:gdLst>
                            <a:ahLst/>
                            <a:rect l="textAreaLeft" t="textAreaTop" r="textAreaRight" b="textAreaBottom"/>
                            <a:pathLst>
                              <a:path w="7992" h="2025">
                                <a:moveTo>
                                  <a:pt x="7992" y="2004"/>
                                </a:moveTo>
                                <a:lnTo>
                                  <a:pt x="0" y="2004"/>
                                </a:lnTo>
                                <a:lnTo>
                                  <a:pt x="0" y="2024"/>
                                </a:lnTo>
                                <a:lnTo>
                                  <a:pt x="7992" y="2024"/>
                                </a:lnTo>
                                <a:lnTo>
                                  <a:pt x="7992" y="200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260360"/>
                          </a:xfrm>
                          <a:prstGeom prst="rect">
                            <a:avLst/>
                          </a:prstGeom>
                          <a:noFill/>
                          <a:ln w="0">
                            <a:noFill/>
                          </a:ln>
                        </wps:spPr>
                        <wps:style>
                          <a:lnRef idx="0"/>
                          <a:fillRef idx="0"/>
                          <a:effectRef idx="0"/>
                          <a:fontRef idx="minor"/>
                        </wps:style>
                        <wps:txbx>
                          <w:txbxContent>
                            <w:p>
                              <w:pPr>
                                <w:pStyle w:val="Normal"/>
                                <w:spacing w:lineRule="auto" w:line="324" w:before="40" w:after="0"/>
                                <w:ind w:left="885" w:right="840" w:hanging="432"/>
                                <w:rPr>
                                  <w:rFonts w:ascii="Courier New" w:hAnsi="Courier New"/>
                                  <w:sz w:val="18"/>
                                </w:rPr>
                              </w:pPr>
                              <w:r>
                                <w:rPr>
                                  <w:rFonts w:ascii="Courier New" w:hAnsi="Courier New"/>
                                  <w:sz w:val="18"/>
                                </w:rPr>
                                <w:t>private</w:t>
                              </w:r>
                              <w:r>
                                <w:rPr>
                                  <w:rFonts w:ascii="Courier New" w:hAnsi="Courier New"/>
                                  <w:spacing w:val="-7"/>
                                  <w:sz w:val="18"/>
                                </w:rPr>
                                <w:t xml:space="preserve"> </w:t>
                              </w:r>
                              <w:r>
                                <w:rPr>
                                  <w:rFonts w:ascii="Courier New" w:hAnsi="Courier New"/>
                                  <w:sz w:val="18"/>
                                </w:rPr>
                                <w:t>fun</w:t>
                              </w:r>
                              <w:r>
                                <w:rPr>
                                  <w:rFonts w:ascii="Courier New" w:hAnsi="Courier New"/>
                                  <w:spacing w:val="-7"/>
                                  <w:sz w:val="18"/>
                                </w:rPr>
                                <w:t xml:space="preserve"> </w:t>
                              </w:r>
                              <w:r>
                                <w:rPr>
                                  <w:rFonts w:ascii="Courier New" w:hAnsi="Courier New"/>
                                  <w:sz w:val="18"/>
                                </w:rPr>
                                <w:t>launchTrackingService(intakeAmount:</w:t>
                              </w:r>
                              <w:r>
                                <w:rPr>
                                  <w:rFonts w:ascii="Courier New" w:hAnsi="Courier New"/>
                                  <w:spacing w:val="-7"/>
                                  <w:sz w:val="18"/>
                                </w:rPr>
                                <w:t xml:space="preserve"> </w:t>
                              </w:r>
                              <w:r>
                                <w:rPr>
                                  <w:rFonts w:ascii="Courier New" w:hAnsi="Courier New"/>
                                  <w:sz w:val="18"/>
                                </w:rPr>
                                <w:t>Float</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0f)</w:t>
                              </w:r>
                              <w:r>
                                <w:rPr>
                                  <w:rFonts w:ascii="Courier New" w:hAnsi="Courier New"/>
                                  <w:spacing w:val="-7"/>
                                  <w:sz w:val="18"/>
                                </w:rPr>
                                <w:t xml:space="preserve"> </w:t>
                              </w:r>
                              <w:r>
                                <w:rPr>
                                  <w:rFonts w:ascii="Courier New" w:hAnsi="Courier New"/>
                                  <w:sz w:val="18"/>
                                </w:rPr>
                                <w:t>{ val serviceIntent =</w:t>
                              </w:r>
                            </w:p>
                            <w:p>
                              <w:pPr>
                                <w:pStyle w:val="Normal"/>
                                <w:spacing w:lineRule="auto" w:line="324" w:before="1" w:after="0"/>
                                <w:ind w:left="1317" w:right="686" w:hanging="216"/>
                                <w:rPr>
                                  <w:rFonts w:ascii="Courier New" w:hAnsi="Courier New"/>
                                  <w:sz w:val="18"/>
                                </w:rPr>
                              </w:pPr>
                              <w:r>
                                <w:rPr>
                                  <w:rFonts w:ascii="Courier New" w:hAnsi="Courier New"/>
                                  <w:sz w:val="18"/>
                                </w:rPr>
                                <w:t>Intent(this, WaterTrackingService::class.java).apply { putExtra(EXTRA_INTAKE_AMOUNT_MILLILITERS,</w:t>
                              </w:r>
                              <w:r>
                                <w:rPr>
                                  <w:rFonts w:ascii="Courier New" w:hAnsi="Courier New"/>
                                  <w:spacing w:val="-29"/>
                                  <w:sz w:val="18"/>
                                </w:rPr>
                                <w:t xml:space="preserve"> </w:t>
                              </w:r>
                              <w:r>
                                <w:rPr>
                                  <w:rFonts w:ascii="Courier New" w:hAnsi="Courier New"/>
                                  <w:sz w:val="18"/>
                                </w:rPr>
                                <w:t>intakeAmount)</w:t>
                              </w:r>
                            </w:p>
                            <w:p>
                              <w:pPr>
                                <w:pStyle w:val="Normal"/>
                                <w:spacing w:before="2" w:after="0"/>
                                <w:ind w:left="885"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pacing w:val="-2"/>
                                  <w:sz w:val="18"/>
                                </w:rPr>
                                <w:t>ContextCompat.startForegroundService(this,</w:t>
                              </w:r>
                              <w:r>
                                <w:rPr>
                                  <w:rFonts w:ascii="Courier New" w:hAnsi="Courier New"/>
                                  <w:spacing w:val="40"/>
                                  <w:sz w:val="18"/>
                                </w:rPr>
                                <w:t xml:space="preserve"> </w:t>
                              </w:r>
                              <w:r>
                                <w:rPr>
                                  <w:rFonts w:ascii="Courier New" w:hAnsi="Courier New"/>
                                  <w:spacing w:val="-2"/>
                                  <w:sz w:val="18"/>
                                </w:rPr>
                                <w:t>serviceIntent)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545" style="position:absolute;margin-left:88.2pt;margin-top:7.55pt;width:399.6pt;height:101.25pt" coordorigin="1764,151" coordsize="7992,2025">
                <v:rect id="shape_0" path="m0,0l-2147483645,0l-2147483645,-2147483646l0,-2147483646xe" fillcolor="#f6f6f6" stroked="f" o:allowincell="f" style="position:absolute;left:1764;top:161;width:7991;height:200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71;width:7991;height:1984;mso-wrap-style:square;v-text-anchor:top;mso-position-horizontal-relative:page">
                  <v:fill o:detectmouseclick="t" on="false"/>
                  <v:stroke color="#3465a4" joinstyle="round" endcap="flat"/>
                  <v:textbox>
                    <w:txbxContent>
                      <w:p>
                        <w:pPr>
                          <w:pStyle w:val="Normal"/>
                          <w:spacing w:lineRule="auto" w:line="324" w:before="40" w:after="0"/>
                          <w:ind w:left="885" w:right="840" w:hanging="432"/>
                          <w:rPr>
                            <w:rFonts w:ascii="Courier New" w:hAnsi="Courier New"/>
                            <w:sz w:val="18"/>
                          </w:rPr>
                        </w:pPr>
                        <w:r>
                          <w:rPr>
                            <w:rFonts w:ascii="Courier New" w:hAnsi="Courier New"/>
                            <w:sz w:val="18"/>
                          </w:rPr>
                          <w:t>private</w:t>
                        </w:r>
                        <w:r>
                          <w:rPr>
                            <w:rFonts w:ascii="Courier New" w:hAnsi="Courier New"/>
                            <w:spacing w:val="-7"/>
                            <w:sz w:val="18"/>
                          </w:rPr>
                          <w:t xml:space="preserve"> </w:t>
                        </w:r>
                        <w:r>
                          <w:rPr>
                            <w:rFonts w:ascii="Courier New" w:hAnsi="Courier New"/>
                            <w:sz w:val="18"/>
                          </w:rPr>
                          <w:t>fun</w:t>
                        </w:r>
                        <w:r>
                          <w:rPr>
                            <w:rFonts w:ascii="Courier New" w:hAnsi="Courier New"/>
                            <w:spacing w:val="-7"/>
                            <w:sz w:val="18"/>
                          </w:rPr>
                          <w:t xml:space="preserve"> </w:t>
                        </w:r>
                        <w:r>
                          <w:rPr>
                            <w:rFonts w:ascii="Courier New" w:hAnsi="Courier New"/>
                            <w:sz w:val="18"/>
                          </w:rPr>
                          <w:t>launchTrackingService(intakeAmount:</w:t>
                        </w:r>
                        <w:r>
                          <w:rPr>
                            <w:rFonts w:ascii="Courier New" w:hAnsi="Courier New"/>
                            <w:spacing w:val="-7"/>
                            <w:sz w:val="18"/>
                          </w:rPr>
                          <w:t xml:space="preserve"> </w:t>
                        </w:r>
                        <w:r>
                          <w:rPr>
                            <w:rFonts w:ascii="Courier New" w:hAnsi="Courier New"/>
                            <w:sz w:val="18"/>
                          </w:rPr>
                          <w:t>Float</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0f)</w:t>
                        </w:r>
                        <w:r>
                          <w:rPr>
                            <w:rFonts w:ascii="Courier New" w:hAnsi="Courier New"/>
                            <w:spacing w:val="-7"/>
                            <w:sz w:val="18"/>
                          </w:rPr>
                          <w:t xml:space="preserve"> </w:t>
                        </w:r>
                        <w:r>
                          <w:rPr>
                            <w:rFonts w:ascii="Courier New" w:hAnsi="Courier New"/>
                            <w:sz w:val="18"/>
                          </w:rPr>
                          <w:t>{ val serviceIntent =</w:t>
                        </w:r>
                      </w:p>
                      <w:p>
                        <w:pPr>
                          <w:pStyle w:val="Normal"/>
                          <w:spacing w:lineRule="auto" w:line="324" w:before="1" w:after="0"/>
                          <w:ind w:left="1317" w:right="686" w:hanging="216"/>
                          <w:rPr>
                            <w:rFonts w:ascii="Courier New" w:hAnsi="Courier New"/>
                            <w:sz w:val="18"/>
                          </w:rPr>
                        </w:pPr>
                        <w:r>
                          <w:rPr>
                            <w:rFonts w:ascii="Courier New" w:hAnsi="Courier New"/>
                            <w:sz w:val="18"/>
                          </w:rPr>
                          <w:t>Intent(this, WaterTrackingService::class.java).apply { putExtra(EXTRA_INTAKE_AMOUNT_MILLILITERS,</w:t>
                        </w:r>
                        <w:r>
                          <w:rPr>
                            <w:rFonts w:ascii="Courier New" w:hAnsi="Courier New"/>
                            <w:spacing w:val="-29"/>
                            <w:sz w:val="18"/>
                          </w:rPr>
                          <w:t xml:space="preserve"> </w:t>
                        </w:r>
                        <w:r>
                          <w:rPr>
                            <w:rFonts w:ascii="Courier New" w:hAnsi="Courier New"/>
                            <w:sz w:val="18"/>
                          </w:rPr>
                          <w:t>intakeAmount)</w:t>
                        </w:r>
                      </w:p>
                      <w:p>
                        <w:pPr>
                          <w:pStyle w:val="Normal"/>
                          <w:spacing w:before="2" w:after="0"/>
                          <w:ind w:left="885"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pacing w:val="-2"/>
                            <w:sz w:val="18"/>
                          </w:rPr>
                          <w:t>ContextCompat.startForegroundService(this,</w:t>
                        </w:r>
                        <w:r>
                          <w:rPr>
                            <w:rFonts w:ascii="Courier New" w:hAnsi="Courier New"/>
                            <w:spacing w:val="40"/>
                            <w:sz w:val="18"/>
                          </w:rPr>
                          <w:t xml:space="preserve"> </w:t>
                        </w:r>
                        <w:r>
                          <w:rPr>
                            <w:rFonts w:ascii="Courier New" w:hAnsi="Courier New"/>
                            <w:spacing w:val="-2"/>
                            <w:sz w:val="18"/>
                          </w:rPr>
                          <w:t>serviceIntent)</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ListParagraph"/>
        <w:numPr>
          <w:ilvl w:val="1"/>
          <w:numId w:val="9"/>
        </w:numPr>
        <w:tabs>
          <w:tab w:val="clear" w:pos="720"/>
          <w:tab w:val="left" w:pos="1274" w:leader="none"/>
        </w:tabs>
        <w:jc w:val="left"/>
        <w:rPr>
          <w:sz w:val="20"/>
        </w:rPr>
      </w:pPr>
      <w:r>
        <w:rPr>
          <w:sz w:val="20"/>
        </w:rPr>
        <w:t>After</w:t>
      </w:r>
      <w:r>
        <w:rPr>
          <w:spacing w:val="-6"/>
          <w:sz w:val="20"/>
        </w:rPr>
        <w:t xml:space="preserve"> </w:t>
      </w:r>
      <w:r>
        <w:rPr>
          <w:sz w:val="20"/>
        </w:rPr>
        <w:t>that,</w:t>
      </w:r>
      <w:r>
        <w:rPr>
          <w:spacing w:val="-3"/>
          <w:sz w:val="20"/>
        </w:rPr>
        <w:t xml:space="preserve"> </w:t>
      </w:r>
      <w:r>
        <w:rPr>
          <w:sz w:val="20"/>
        </w:rPr>
        <w:t>call</w:t>
      </w:r>
      <w:r>
        <w:rPr>
          <w:spacing w:val="-3"/>
          <w:sz w:val="20"/>
        </w:rPr>
        <w:t xml:space="preserve"> </w:t>
      </w:r>
      <w:r>
        <w:rPr>
          <w:sz w:val="20"/>
        </w:rPr>
        <w:t>it</w:t>
      </w:r>
      <w:r>
        <w:rPr>
          <w:spacing w:val="-2"/>
          <w:sz w:val="20"/>
        </w:rPr>
        <w:t xml:space="preserve"> </w:t>
      </w:r>
      <w:r>
        <w:rPr>
          <w:sz w:val="20"/>
        </w:rPr>
        <w:t>from</w:t>
      </w:r>
      <w:r>
        <w:rPr>
          <w:spacing w:val="-3"/>
          <w:sz w:val="20"/>
        </w:rPr>
        <w:t xml:space="preserve"> </w:t>
      </w:r>
      <w:r>
        <w:rPr>
          <w:sz w:val="20"/>
        </w:rPr>
        <w:t>the</w:t>
      </w:r>
      <w:r>
        <w:rPr>
          <w:spacing w:val="-4"/>
          <w:sz w:val="20"/>
        </w:rPr>
        <w:t xml:space="preserve"> </w:t>
      </w:r>
      <w:r>
        <w:rPr>
          <w:rFonts w:ascii="Courier New" w:hAnsi="Courier New"/>
          <w:b/>
        </w:rPr>
        <w:t>onCreate(Bundle?)</w:t>
      </w:r>
      <w:r>
        <w:rPr>
          <w:rFonts w:ascii="Courier New" w:hAnsi="Courier New"/>
          <w:b/>
          <w:spacing w:val="-80"/>
        </w:rPr>
        <w:t xml:space="preserve"> </w:t>
      </w:r>
      <w:r>
        <w:rPr>
          <w:sz w:val="20"/>
        </w:rPr>
        <w:t>function,</w:t>
      </w:r>
      <w:r>
        <w:rPr>
          <w:spacing w:val="-3"/>
          <w:sz w:val="20"/>
        </w:rPr>
        <w:t xml:space="preserve"> </w:t>
      </w:r>
      <w:r>
        <w:rPr>
          <w:sz w:val="20"/>
        </w:rPr>
        <w:t>omitting</w:t>
      </w:r>
      <w:r>
        <w:rPr>
          <w:spacing w:val="-2"/>
          <w:sz w:val="20"/>
        </w:rPr>
        <w:t xml:space="preserve"> </w:t>
      </w:r>
      <w:r>
        <w:rPr>
          <w:spacing w:val="-5"/>
          <w:sz w:val="20"/>
        </w:rPr>
        <w:t>the</w:t>
      </w:r>
    </w:p>
    <w:p>
      <w:pPr>
        <w:pStyle w:val="Normal"/>
        <w:ind w:left="1274" w:hanging="0"/>
        <w:rPr>
          <w:sz w:val="20"/>
        </w:rPr>
      </w:pPr>
      <w:r>
        <w:rPr>
          <w:rFonts w:ascii="Courier New" w:hAnsi="Courier New"/>
          <w:b/>
          <w:spacing w:val="-2"/>
        </w:rPr>
        <w:t>intakeAmount</w:t>
      </w:r>
      <w:r>
        <w:rPr>
          <w:rFonts w:ascii="Courier New" w:hAnsi="Courier New"/>
          <w:b/>
          <w:spacing w:val="-67"/>
        </w:rPr>
        <w:t xml:space="preserve"> </w:t>
      </w:r>
      <w:r>
        <w:rPr>
          <w:spacing w:val="-2"/>
          <w:sz w:val="20"/>
        </w:rPr>
        <w:t>value:</w:t>
      </w:r>
    </w:p>
    <w:p>
      <w:pPr>
        <w:sectPr>
          <w:headerReference w:type="even" r:id="rId246"/>
          <w:headerReference w:type="default" r:id="rId247"/>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1" w:after="0"/>
        <w:rPr>
          <w:sz w:val="8"/>
        </w:rPr>
      </w:pPr>
      <w:r>
        <w:rPr>
          <w:sz w:val="8"/>
        </w:rPr>
        <mc:AlternateContent>
          <mc:Choice Requires="wpg">
            <w:drawing>
              <wp:anchor behindDoc="0" distT="0" distB="0" distL="0" distR="4445" simplePos="0" locked="0" layoutInCell="0" allowOverlap="1" relativeHeight="1669" wp14:anchorId="6F6DE2A3">
                <wp:simplePos x="0" y="0"/>
                <wp:positionH relativeFrom="page">
                  <wp:posOffset>1120140</wp:posOffset>
                </wp:positionH>
                <wp:positionV relativeFrom="paragraph">
                  <wp:posOffset>91440</wp:posOffset>
                </wp:positionV>
                <wp:extent cx="5074920" cy="1108075"/>
                <wp:effectExtent l="0" t="635" r="635" b="0"/>
                <wp:wrapTopAndBottom/>
                <wp:docPr id="752" name="docshapegroup549"/>
                <a:graphic xmlns:a="http://schemas.openxmlformats.org/drawingml/2006/main">
                  <a:graphicData uri="http://schemas.microsoft.com/office/word/2010/wordprocessingGroup">
                    <wpg:wgp>
                      <wpg:cNvGrpSpPr/>
                      <wpg:grpSpPr>
                        <a:xfrm>
                          <a:off x="0" y="0"/>
                          <a:ext cx="5074920" cy="1108080"/>
                          <a:chOff x="0" y="0"/>
                          <a:chExt cx="5074920" cy="1108080"/>
                        </a:xfrm>
                      </wpg:grpSpPr>
                      <wps:wsp>
                        <wps:cNvSpPr/>
                        <wps:spPr>
                          <a:xfrm>
                            <a:off x="0" y="6480"/>
                            <a:ext cx="5074920" cy="1095480"/>
                          </a:xfrm>
                          <a:prstGeom prst="rect">
                            <a:avLst/>
                          </a:prstGeom>
                          <a:solidFill>
                            <a:srgbClr val="f6f6f6"/>
                          </a:solidFill>
                          <a:ln w="0">
                            <a:noFill/>
                          </a:ln>
                        </wps:spPr>
                        <wps:style>
                          <a:lnRef idx="0"/>
                          <a:fillRef idx="0"/>
                          <a:effectRef idx="0"/>
                          <a:fontRef idx="minor"/>
                        </wps:style>
                        <wps:bodyPr/>
                      </wps:wsp>
                      <wps:wsp>
                        <wps:cNvSpPr/>
                        <wps:spPr>
                          <a:xfrm>
                            <a:off x="0" y="0"/>
                            <a:ext cx="5074920" cy="1108080"/>
                          </a:xfrm>
                          <a:custGeom>
                            <a:avLst/>
                            <a:gdLst>
                              <a:gd name="textAreaLeft" fmla="*/ 0 w 2877120"/>
                              <a:gd name="textAreaRight" fmla="*/ 2879280 w 2877120"/>
                              <a:gd name="textAreaTop" fmla="*/ 0 h 628200"/>
                              <a:gd name="textAreaBottom" fmla="*/ 630360 h 628200"/>
                            </a:gdLst>
                            <a:ahLst/>
                            <a:rect l="textAreaLeft" t="textAreaTop" r="textAreaRight" b="textAreaBottom"/>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082520"/>
                          </a:xfrm>
                          <a:prstGeom prst="rect">
                            <a:avLst/>
                          </a:prstGeom>
                          <a:noFill/>
                          <a:ln w="0">
                            <a:noFill/>
                          </a:ln>
                        </wps:spPr>
                        <wps:style>
                          <a:lnRef idx="0"/>
                          <a:fillRef idx="0"/>
                          <a:effectRef idx="0"/>
                          <a:fontRef idx="minor"/>
                        </wps:style>
                        <wps:txbx>
                          <w:txbxContent>
                            <w:p>
                              <w:pPr>
                                <w:pStyle w:val="Normal"/>
                                <w:spacing w:lineRule="auto" w:line="324" w:before="40" w:after="0"/>
                                <w:ind w:left="885" w:hanging="432"/>
                                <w:rPr>
                                  <w:rFonts w:ascii="Courier New" w:hAnsi="Courier New"/>
                                  <w:sz w:val="18"/>
                                </w:rPr>
                              </w:pPr>
                              <w:r>
                                <w:rPr>
                                  <w:rFonts w:ascii="Courier New" w:hAnsi="Courier New"/>
                                  <w:sz w:val="18"/>
                                </w:rPr>
                                <w:t>override</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onCreate(savedInstanceState:</w:t>
                              </w:r>
                              <w:r>
                                <w:rPr>
                                  <w:rFonts w:ascii="Courier New" w:hAnsi="Courier New"/>
                                  <w:spacing w:val="-10"/>
                                  <w:sz w:val="18"/>
                                </w:rPr>
                                <w:t xml:space="preserve"> </w:t>
                              </w:r>
                              <w:r>
                                <w:rPr>
                                  <w:rFonts w:ascii="Courier New" w:hAnsi="Courier New"/>
                                  <w:sz w:val="18"/>
                                </w:rPr>
                                <w:t>Bundle?)</w:t>
                              </w:r>
                              <w:r>
                                <w:rPr>
                                  <w:rFonts w:ascii="Courier New" w:hAnsi="Courier New"/>
                                  <w:spacing w:val="-10"/>
                                  <w:sz w:val="18"/>
                                </w:rPr>
                                <w:t xml:space="preserve"> </w:t>
                              </w:r>
                              <w:r>
                                <w:rPr>
                                  <w:rFonts w:ascii="Courier New" w:hAnsi="Courier New"/>
                                  <w:sz w:val="18"/>
                                </w:rPr>
                                <w:t xml:space="preserve">{ </w:t>
                              </w:r>
                              <w:r>
                                <w:rPr>
                                  <w:rFonts w:ascii="Courier New" w:hAnsi="Courier New"/>
                                  <w:spacing w:val="-2"/>
                                  <w:sz w:val="18"/>
                                </w:rPr>
                                <w:t>super.onCreate(savedInstanceState) setContentView(R.layout.activity_main)</w:t>
                              </w:r>
                            </w:p>
                            <w:p>
                              <w:pPr>
                                <w:pStyle w:val="Normal"/>
                                <w:spacing w:before="10" w:after="0"/>
                                <w:rPr>
                                  <w:rFonts w:ascii="Courier New" w:hAnsi="Courier New"/>
                                  <w:sz w:val="24"/>
                                </w:rPr>
                              </w:pPr>
                              <w:r>
                                <w:rPr>
                                  <w:rFonts w:ascii="Courier New" w:hAnsi="Courier New"/>
                                  <w:sz w:val="24"/>
                                </w:rPr>
                              </w:r>
                            </w:p>
                            <w:p>
                              <w:pPr>
                                <w:pStyle w:val="Normal"/>
                                <w:ind w:left="885" w:hanging="0"/>
                                <w:rPr>
                                  <w:rFonts w:ascii="Courier New" w:hAnsi="Courier New"/>
                                  <w:b/>
                                  <w:b/>
                                  <w:sz w:val="18"/>
                                </w:rPr>
                              </w:pPr>
                              <w:r>
                                <w:rPr>
                                  <w:rFonts w:ascii="Courier New" w:hAnsi="Courier New"/>
                                  <w:b/>
                                  <w:spacing w:val="-2"/>
                                  <w:sz w:val="18"/>
                                </w:rPr>
                                <w:t>launchTrackingService()</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549" style="position:absolute;margin-left:88.2pt;margin-top:7.2pt;width:399.6pt;height:87.25pt" coordorigin="1764,144" coordsize="7992,1745">
                <v:rect id="shape_0" path="m0,0l-2147483645,0l-2147483645,-2147483646l0,-2147483646xe" fillcolor="#f6f6f6" stroked="f" o:allowincell="f" style="position:absolute;left:1764;top:154;width:7991;height:172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4;width:7991;height:1704;mso-wrap-style:square;v-text-anchor:top;mso-position-horizontal-relative:page">
                  <v:fill o:detectmouseclick="t" on="false"/>
                  <v:stroke color="#3465a4" joinstyle="round" endcap="flat"/>
                  <v:textbox>
                    <w:txbxContent>
                      <w:p>
                        <w:pPr>
                          <w:pStyle w:val="Normal"/>
                          <w:spacing w:lineRule="auto" w:line="324" w:before="40" w:after="0"/>
                          <w:ind w:left="885" w:hanging="432"/>
                          <w:rPr>
                            <w:rFonts w:ascii="Courier New" w:hAnsi="Courier New"/>
                            <w:sz w:val="18"/>
                          </w:rPr>
                        </w:pPr>
                        <w:r>
                          <w:rPr>
                            <w:rFonts w:ascii="Courier New" w:hAnsi="Courier New"/>
                            <w:sz w:val="18"/>
                          </w:rPr>
                          <w:t>override</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onCreate(savedInstanceState:</w:t>
                        </w:r>
                        <w:r>
                          <w:rPr>
                            <w:rFonts w:ascii="Courier New" w:hAnsi="Courier New"/>
                            <w:spacing w:val="-10"/>
                            <w:sz w:val="18"/>
                          </w:rPr>
                          <w:t xml:space="preserve"> </w:t>
                        </w:r>
                        <w:r>
                          <w:rPr>
                            <w:rFonts w:ascii="Courier New" w:hAnsi="Courier New"/>
                            <w:sz w:val="18"/>
                          </w:rPr>
                          <w:t>Bundle?)</w:t>
                        </w:r>
                        <w:r>
                          <w:rPr>
                            <w:rFonts w:ascii="Courier New" w:hAnsi="Courier New"/>
                            <w:spacing w:val="-10"/>
                            <w:sz w:val="18"/>
                          </w:rPr>
                          <w:t xml:space="preserve"> </w:t>
                        </w:r>
                        <w:r>
                          <w:rPr>
                            <w:rFonts w:ascii="Courier New" w:hAnsi="Courier New"/>
                            <w:sz w:val="18"/>
                          </w:rPr>
                          <w:t xml:space="preserve">{ </w:t>
                        </w:r>
                        <w:r>
                          <w:rPr>
                            <w:rFonts w:ascii="Courier New" w:hAnsi="Courier New"/>
                            <w:spacing w:val="-2"/>
                            <w:sz w:val="18"/>
                          </w:rPr>
                          <w:t>super.onCreate(savedInstanceState) setContentView(R.layout.activity_main)</w:t>
                        </w:r>
                      </w:p>
                      <w:p>
                        <w:pPr>
                          <w:pStyle w:val="Normal"/>
                          <w:spacing w:before="10" w:after="0"/>
                          <w:rPr>
                            <w:rFonts w:ascii="Courier New" w:hAnsi="Courier New"/>
                            <w:sz w:val="24"/>
                          </w:rPr>
                        </w:pPr>
                        <w:r>
                          <w:rPr>
                            <w:rFonts w:ascii="Courier New" w:hAnsi="Courier New"/>
                            <w:sz w:val="24"/>
                          </w:rPr>
                        </w:r>
                      </w:p>
                      <w:p>
                        <w:pPr>
                          <w:pStyle w:val="Normal"/>
                          <w:ind w:left="885" w:hanging="0"/>
                          <w:rPr>
                            <w:rFonts w:ascii="Courier New" w:hAnsi="Courier New"/>
                            <w:b/>
                            <w:b/>
                            <w:sz w:val="18"/>
                          </w:rPr>
                        </w:pPr>
                        <w:r>
                          <w:rPr>
                            <w:rFonts w:ascii="Courier New" w:hAnsi="Courier New"/>
                            <w:b/>
                            <w:spacing w:val="-2"/>
                            <w:sz w:val="18"/>
                          </w:rPr>
                          <w:t>launchTrackingService()</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TextBody"/>
        <w:spacing w:before="12" w:after="0"/>
        <w:rPr>
          <w:sz w:val="7"/>
        </w:rPr>
      </w:pPr>
      <w:r>
        <w:rPr>
          <w:sz w:val="7"/>
        </w:rPr>
      </w:r>
    </w:p>
    <w:p>
      <w:pPr>
        <w:pStyle w:val="ListParagraph"/>
        <w:numPr>
          <w:ilvl w:val="1"/>
          <w:numId w:val="9"/>
        </w:numPr>
        <w:tabs>
          <w:tab w:val="clear" w:pos="720"/>
          <w:tab w:val="left" w:pos="554" w:leader="none"/>
        </w:tabs>
        <w:spacing w:lineRule="auto" w:line="240" w:before="101" w:after="0"/>
        <w:ind w:left="554" w:right="938" w:hanging="360"/>
        <w:jc w:val="left"/>
        <w:rPr>
          <w:sz w:val="20"/>
        </w:rPr>
      </w:pPr>
      <w:r>
        <w:rPr>
          <w:sz w:val="20"/>
        </w:rPr>
        <w:t xml:space="preserve">To allow users to let the app know that they drank a glass of water, replace the </w:t>
      </w:r>
      <w:r>
        <w:rPr>
          <w:rFonts w:ascii="Courier New" w:hAnsi="Courier New"/>
          <w:b/>
        </w:rPr>
        <w:t>Hello</w:t>
      </w:r>
      <w:r>
        <w:rPr>
          <w:rFonts w:ascii="Courier New" w:hAnsi="Courier New"/>
          <w:b/>
          <w:spacing w:val="-21"/>
        </w:rPr>
        <w:t xml:space="preserve"> </w:t>
      </w:r>
      <w:r>
        <w:rPr>
          <w:rFonts w:ascii="Courier New" w:hAnsi="Courier New"/>
          <w:b/>
        </w:rPr>
        <w:t>World!</w:t>
      </w:r>
      <w:r>
        <w:rPr>
          <w:rFonts w:ascii="Courier New" w:hAnsi="Courier New"/>
          <w:b/>
          <w:spacing w:val="-80"/>
        </w:rPr>
        <w:t xml:space="preserve"> </w:t>
      </w:r>
      <w:r>
        <w:rPr>
          <w:rFonts w:ascii="Courier New" w:hAnsi="Courier New"/>
          <w:b/>
        </w:rPr>
        <w:t>TextView</w:t>
      </w:r>
      <w:r>
        <w:rPr>
          <w:rFonts w:ascii="Courier New" w:hAnsi="Courier New"/>
          <w:b/>
          <w:spacing w:val="-80"/>
        </w:rPr>
        <w:t xml:space="preserve"> </w:t>
      </w:r>
      <w:r>
        <w:rPr>
          <w:sz w:val="20"/>
        </w:rPr>
        <w:t>in</w:t>
      </w:r>
      <w:r>
        <w:rPr>
          <w:spacing w:val="-5"/>
          <w:sz w:val="20"/>
        </w:rPr>
        <w:t xml:space="preserve"> </w:t>
      </w:r>
      <w:r>
        <w:rPr>
          <w:rFonts w:ascii="Courier New" w:hAnsi="Courier New"/>
          <w:b/>
        </w:rPr>
        <w:t>activity_main.xml</w:t>
      </w:r>
      <w:r>
        <w:rPr>
          <w:rFonts w:ascii="Courier New" w:hAnsi="Courier New"/>
          <w:b/>
          <w:spacing w:val="-80"/>
        </w:rPr>
        <w:t xml:space="preserve"> </w:t>
      </w:r>
      <w:r>
        <w:rPr>
          <w:sz w:val="20"/>
        </w:rPr>
        <w:t>with</w:t>
      </w:r>
      <w:r>
        <w:rPr>
          <w:spacing w:val="-4"/>
          <w:sz w:val="20"/>
        </w:rPr>
        <w:t xml:space="preserve"> </w:t>
      </w:r>
      <w:r>
        <w:rPr>
          <w:sz w:val="20"/>
        </w:rPr>
        <w:t>a</w:t>
      </w:r>
      <w:r>
        <w:rPr>
          <w:spacing w:val="-5"/>
          <w:sz w:val="20"/>
        </w:rPr>
        <w:t xml:space="preserve"> </w:t>
      </w:r>
      <w:r>
        <w:rPr>
          <w:sz w:val="20"/>
        </w:rPr>
        <w:t>button,</w:t>
      </w:r>
      <w:r>
        <w:rPr>
          <w:spacing w:val="-4"/>
          <w:sz w:val="20"/>
        </w:rPr>
        <w:t xml:space="preserve"> </w:t>
      </w:r>
      <w:r>
        <w:rPr>
          <w:sz w:val="20"/>
        </w:rPr>
        <w:t>updating its text and assigning it an ID like so:</w:t>
      </w:r>
    </w:p>
    <w:p>
      <w:pPr>
        <w:pStyle w:val="TextBody"/>
        <w:spacing w:before="4" w:after="0"/>
        <w:rPr>
          <w:sz w:val="9"/>
        </w:rPr>
      </w:pPr>
      <w:r>
        <w:rPr>
          <w:sz w:val="9"/>
        </w:rPr>
        <mc:AlternateContent>
          <mc:Choice Requires="wpg">
            <w:drawing>
              <wp:anchor behindDoc="0" distT="0" distB="635" distL="0" distR="4445" simplePos="0" locked="0" layoutInCell="0" allowOverlap="1" relativeHeight="1671" wp14:anchorId="3F8E366E">
                <wp:simplePos x="0" y="0"/>
                <wp:positionH relativeFrom="page">
                  <wp:posOffset>662940</wp:posOffset>
                </wp:positionH>
                <wp:positionV relativeFrom="paragraph">
                  <wp:posOffset>95250</wp:posOffset>
                </wp:positionV>
                <wp:extent cx="5074920" cy="2530475"/>
                <wp:effectExtent l="0" t="1270" r="635" b="0"/>
                <wp:wrapTopAndBottom/>
                <wp:docPr id="760" name="docshapegroup553"/>
                <a:graphic xmlns:a="http://schemas.openxmlformats.org/drawingml/2006/main">
                  <a:graphicData uri="http://schemas.microsoft.com/office/word/2010/wordprocessingGroup">
                    <wpg:wgp>
                      <wpg:cNvGrpSpPr/>
                      <wpg:grpSpPr>
                        <a:xfrm>
                          <a:off x="0" y="0"/>
                          <a:ext cx="5074920" cy="2530440"/>
                          <a:chOff x="0" y="0"/>
                          <a:chExt cx="5074920" cy="2530440"/>
                        </a:xfrm>
                      </wpg:grpSpPr>
                      <wps:wsp>
                        <wps:cNvSpPr/>
                        <wps:spPr>
                          <a:xfrm>
                            <a:off x="0" y="6480"/>
                            <a:ext cx="5074920" cy="2517840"/>
                          </a:xfrm>
                          <a:prstGeom prst="rect">
                            <a:avLst/>
                          </a:prstGeom>
                          <a:solidFill>
                            <a:srgbClr val="f6f6f6"/>
                          </a:solidFill>
                          <a:ln w="0">
                            <a:noFill/>
                          </a:ln>
                        </wps:spPr>
                        <wps:style>
                          <a:lnRef idx="0"/>
                          <a:fillRef idx="0"/>
                          <a:effectRef idx="0"/>
                          <a:fontRef idx="minor"/>
                        </wps:style>
                        <wps:bodyPr/>
                      </wps:wsp>
                      <wps:wsp>
                        <wps:cNvSpPr/>
                        <wps:spPr>
                          <a:xfrm>
                            <a:off x="0" y="0"/>
                            <a:ext cx="5074920" cy="2530440"/>
                          </a:xfrm>
                          <a:custGeom>
                            <a:avLst/>
                            <a:gdLst>
                              <a:gd name="textAreaLeft" fmla="*/ 0 w 2877120"/>
                              <a:gd name="textAreaRight" fmla="*/ 2879280 w 2877120"/>
                              <a:gd name="textAreaTop" fmla="*/ 0 h 1434600"/>
                              <a:gd name="textAreaBottom" fmla="*/ 1436760 h 1434600"/>
                            </a:gdLst>
                            <a:ahLst/>
                            <a:rect l="textAreaLeft" t="textAreaTop" r="textAreaRight" b="textAreaBottom"/>
                            <a:pathLst>
                              <a:path w="7992" h="3985">
                                <a:moveTo>
                                  <a:pt x="7992" y="3964"/>
                                </a:moveTo>
                                <a:lnTo>
                                  <a:pt x="0" y="3964"/>
                                </a:lnTo>
                                <a:lnTo>
                                  <a:pt x="0" y="3984"/>
                                </a:lnTo>
                                <a:lnTo>
                                  <a:pt x="7992" y="3984"/>
                                </a:lnTo>
                                <a:lnTo>
                                  <a:pt x="7992" y="396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250524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&lt;?xml</w:t>
                              </w:r>
                              <w:r>
                                <w:rPr>
                                  <w:rFonts w:ascii="Courier New" w:hAnsi="Courier New"/>
                                  <w:spacing w:val="-16"/>
                                  <w:sz w:val="18"/>
                                </w:rPr>
                                <w:t xml:space="preserve"> </w:t>
                              </w:r>
                              <w:r>
                                <w:rPr>
                                  <w:rFonts w:ascii="Courier New" w:hAnsi="Courier New"/>
                                  <w:sz w:val="18"/>
                                </w:rPr>
                                <w:t>version="1.0"</w:t>
                              </w:r>
                              <w:r>
                                <w:rPr>
                                  <w:rFonts w:ascii="Courier New" w:hAnsi="Courier New"/>
                                  <w:spacing w:val="-16"/>
                                  <w:sz w:val="18"/>
                                </w:rPr>
                                <w:t xml:space="preserve"> </w:t>
                              </w:r>
                              <w:r>
                                <w:rPr>
                                  <w:rFonts w:ascii="Courier New" w:hAnsi="Courier New"/>
                                  <w:sz w:val="18"/>
                                </w:rPr>
                                <w:t>encoding="utf-</w:t>
                              </w:r>
                              <w:r>
                                <w:rPr>
                                  <w:rFonts w:ascii="Courier New" w:hAnsi="Courier New"/>
                                  <w:spacing w:val="-4"/>
                                  <w:sz w:val="18"/>
                                </w:rPr>
                                <w:t>8"?&gt;</w:t>
                              </w:r>
                            </w:p>
                            <w:p>
                              <w:pPr>
                                <w:pStyle w:val="Normal"/>
                                <w:spacing w:before="76" w:after="0"/>
                                <w:ind w:left="453" w:hanging="0"/>
                                <w:rPr>
                                  <w:rFonts w:ascii="Courier New" w:hAnsi="Courier New"/>
                                  <w:sz w:val="18"/>
                                </w:rPr>
                              </w:pPr>
                              <w:r>
                                <w:rPr>
                                  <w:rFonts w:ascii="Courier New" w:hAnsi="Courier New"/>
                                  <w:spacing w:val="-2"/>
                                  <w:sz w:val="18"/>
                                </w:rPr>
                                <w:t>&lt;androidx.constraintlayout.widget.ConstraintLayout</w:t>
                              </w:r>
                              <w:r>
                                <w:rPr>
                                  <w:rFonts w:ascii="Courier New" w:hAnsi="Courier New"/>
                                  <w:spacing w:val="48"/>
                                  <w:sz w:val="18"/>
                                </w:rPr>
                                <w:t xml:space="preserve"> </w:t>
                              </w:r>
                              <w:r>
                                <w:rPr>
                                  <w:rFonts w:ascii="Courier New" w:hAnsi="Courier New"/>
                                  <w:spacing w:val="-4"/>
                                  <w:sz w:val="18"/>
                                </w:rPr>
                                <w:t>...&gt;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b/>
                                  <w:b/>
                                  <w:sz w:val="18"/>
                                </w:rPr>
                              </w:pPr>
                              <w:r>
                                <w:rPr>
                                  <w:rFonts w:ascii="Courier New" w:hAnsi="Courier New"/>
                                  <w:b/>
                                  <w:spacing w:val="-2"/>
                                  <w:sz w:val="18"/>
                                </w:rPr>
                                <w:t>&lt;Button</w:t>
                              </w:r>
                            </w:p>
                            <w:p>
                              <w:pPr>
                                <w:pStyle w:val="Normal"/>
                                <w:spacing w:lineRule="auto" w:line="324" w:before="76" w:after="0"/>
                                <w:ind w:left="1317" w:right="840" w:hanging="0"/>
                                <w:rPr>
                                  <w:rFonts w:ascii="Courier New" w:hAnsi="Courier New"/>
                                  <w:sz w:val="18"/>
                                </w:rPr>
                              </w:pPr>
                              <w:r>
                                <w:rPr>
                                  <w:rFonts w:ascii="Courier New" w:hAnsi="Courier New"/>
                                  <w:b/>
                                  <w:spacing w:val="-2"/>
                                  <w:sz w:val="18"/>
                                </w:rPr>
                                <w:t xml:space="preserve">android:id="@+id/main_water_button" </w:t>
                              </w:r>
                              <w:r>
                                <w:rPr>
                                  <w:rFonts w:ascii="Courier New" w:hAnsi="Courier New"/>
                                  <w:spacing w:val="-2"/>
                                  <w:sz w:val="18"/>
                                </w:rPr>
                                <w:t xml:space="preserve">android:layout_width="wrap_content" android:layout_height="wrap_content" </w:t>
                              </w:r>
                              <w:r>
                                <w:rPr>
                                  <w:rFonts w:ascii="Courier New" w:hAnsi="Courier New"/>
                                  <w:b/>
                                  <w:sz w:val="18"/>
                                </w:rPr>
                                <w:t xml:space="preserve">android:text="Drank a Glass of Water" </w:t>
                              </w:r>
                              <w:r>
                                <w:rPr>
                                  <w:rFonts w:ascii="Courier New" w:hAnsi="Courier New"/>
                                  <w:spacing w:val="-2"/>
                                  <w:sz w:val="18"/>
                                </w:rPr>
                                <w:t xml:space="preserve">app:layout_constraintBottom_toBottomOf="parent" app:layout_constraintLeft_toLeftOf="parent" app:layout_constraintRight_toRightOf="parent" </w:t>
                              </w:r>
                              <w:r>
                                <w:rPr>
                                  <w:rFonts w:ascii="Courier New" w:hAnsi="Courier New"/>
                                  <w:sz w:val="18"/>
                                </w:rPr>
                                <w:t>app:layout_constraintTop_toTopOf="parent" /&gt;</w:t>
                              </w:r>
                            </w:p>
                            <w:p>
                              <w:pPr>
                                <w:pStyle w:val="Normal"/>
                                <w:spacing w:before="2" w:after="0"/>
                                <w:rPr>
                                  <w:rFonts w:ascii="Courier New" w:hAnsi="Courier New"/>
                                  <w:sz w:val="25"/>
                                </w:rPr>
                              </w:pPr>
                              <w:r>
                                <w:rPr>
                                  <w:rFonts w:ascii="Courier New" w:hAnsi="Courier New"/>
                                  <w:sz w:val="25"/>
                                </w:rPr>
                              </w:r>
                            </w:p>
                            <w:p>
                              <w:pPr>
                                <w:pStyle w:val="Normal"/>
                                <w:ind w:left="453" w:hanging="0"/>
                                <w:rPr>
                                  <w:rFonts w:ascii="Courier New" w:hAnsi="Courier New"/>
                                  <w:sz w:val="18"/>
                                </w:rPr>
                              </w:pPr>
                              <w:r>
                                <w:rPr>
                                  <w:rFonts w:ascii="Courier New" w:hAnsi="Courier New"/>
                                  <w:spacing w:val="-2"/>
                                  <w:sz w:val="18"/>
                                </w:rPr>
                                <w:t>&lt;/androidx.constraintlayout.widget.ConstraintLayout&gt;</w:t>
                              </w:r>
                            </w:p>
                          </w:txbxContent>
                        </wps:txbx>
                        <wps:bodyPr lIns="0" rIns="0" tIns="0" bIns="0" anchor="t">
                          <a:noAutofit/>
                        </wps:bodyPr>
                      </wps:wsp>
                    </wpg:wgp>
                  </a:graphicData>
                </a:graphic>
              </wp:anchor>
            </w:drawing>
          </mc:Choice>
          <mc:Fallback>
            <w:pict>
              <v:group id="shape_0" alt="docshapegroup553" style="position:absolute;margin-left:52.2pt;margin-top:7.5pt;width:399.6pt;height:199.25pt" coordorigin="1044,150" coordsize="7992,3985">
                <v:rect id="shape_0" path="m0,0l-2147483645,0l-2147483645,-2147483646l0,-2147483646xe" fillcolor="#f6f6f6" stroked="f" o:allowincell="f" style="position:absolute;left:1044;top:160;width:7991;height:396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70;width:7991;height:394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&lt;?xml</w:t>
                        </w:r>
                        <w:r>
                          <w:rPr>
                            <w:rFonts w:ascii="Courier New" w:hAnsi="Courier New"/>
                            <w:spacing w:val="-16"/>
                            <w:sz w:val="18"/>
                          </w:rPr>
                          <w:t xml:space="preserve"> </w:t>
                        </w:r>
                        <w:r>
                          <w:rPr>
                            <w:rFonts w:ascii="Courier New" w:hAnsi="Courier New"/>
                            <w:sz w:val="18"/>
                          </w:rPr>
                          <w:t>version="1.0"</w:t>
                        </w:r>
                        <w:r>
                          <w:rPr>
                            <w:rFonts w:ascii="Courier New" w:hAnsi="Courier New"/>
                            <w:spacing w:val="-16"/>
                            <w:sz w:val="18"/>
                          </w:rPr>
                          <w:t xml:space="preserve"> </w:t>
                        </w:r>
                        <w:r>
                          <w:rPr>
                            <w:rFonts w:ascii="Courier New" w:hAnsi="Courier New"/>
                            <w:sz w:val="18"/>
                          </w:rPr>
                          <w:t>encoding="utf-</w:t>
                        </w:r>
                        <w:r>
                          <w:rPr>
                            <w:rFonts w:ascii="Courier New" w:hAnsi="Courier New"/>
                            <w:spacing w:val="-4"/>
                            <w:sz w:val="18"/>
                          </w:rPr>
                          <w:t>8"?&gt;</w:t>
                        </w:r>
                      </w:p>
                      <w:p>
                        <w:pPr>
                          <w:pStyle w:val="Normal"/>
                          <w:spacing w:before="76" w:after="0"/>
                          <w:ind w:left="453" w:hanging="0"/>
                          <w:rPr>
                            <w:rFonts w:ascii="Courier New" w:hAnsi="Courier New"/>
                            <w:sz w:val="18"/>
                          </w:rPr>
                        </w:pPr>
                        <w:r>
                          <w:rPr>
                            <w:rFonts w:ascii="Courier New" w:hAnsi="Courier New"/>
                            <w:spacing w:val="-2"/>
                            <w:sz w:val="18"/>
                          </w:rPr>
                          <w:t>&lt;androidx.constraintlayout.widget.ConstraintLayout</w:t>
                        </w:r>
                        <w:r>
                          <w:rPr>
                            <w:rFonts w:ascii="Courier New" w:hAnsi="Courier New"/>
                            <w:spacing w:val="48"/>
                            <w:sz w:val="18"/>
                          </w:rPr>
                          <w:t xml:space="preserve"> </w:t>
                        </w:r>
                        <w:r>
                          <w:rPr>
                            <w:rFonts w:ascii="Courier New" w:hAnsi="Courier New"/>
                            <w:spacing w:val="-4"/>
                            <w:sz w:val="18"/>
                          </w:rPr>
                          <w:t>...&gt;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b/>
                            <w:b/>
                            <w:sz w:val="18"/>
                          </w:rPr>
                        </w:pPr>
                        <w:r>
                          <w:rPr>
                            <w:rFonts w:ascii="Courier New" w:hAnsi="Courier New"/>
                            <w:b/>
                            <w:spacing w:val="-2"/>
                            <w:sz w:val="18"/>
                          </w:rPr>
                          <w:t>&lt;Button</w:t>
                        </w:r>
                      </w:p>
                      <w:p>
                        <w:pPr>
                          <w:pStyle w:val="Normal"/>
                          <w:spacing w:lineRule="auto" w:line="324" w:before="76" w:after="0"/>
                          <w:ind w:left="1317" w:right="840" w:hanging="0"/>
                          <w:rPr>
                            <w:rFonts w:ascii="Courier New" w:hAnsi="Courier New"/>
                            <w:sz w:val="18"/>
                          </w:rPr>
                        </w:pPr>
                        <w:r>
                          <w:rPr>
                            <w:rFonts w:ascii="Courier New" w:hAnsi="Courier New"/>
                            <w:b/>
                            <w:spacing w:val="-2"/>
                            <w:sz w:val="18"/>
                          </w:rPr>
                          <w:t xml:space="preserve">android:id="@+id/main_water_button" </w:t>
                        </w:r>
                        <w:r>
                          <w:rPr>
                            <w:rFonts w:ascii="Courier New" w:hAnsi="Courier New"/>
                            <w:spacing w:val="-2"/>
                            <w:sz w:val="18"/>
                          </w:rPr>
                          <w:t xml:space="preserve">android:layout_width="wrap_content" android:layout_height="wrap_content" </w:t>
                        </w:r>
                        <w:r>
                          <w:rPr>
                            <w:rFonts w:ascii="Courier New" w:hAnsi="Courier New"/>
                            <w:b/>
                            <w:sz w:val="18"/>
                          </w:rPr>
                          <w:t xml:space="preserve">android:text="Drank a Glass of Water" </w:t>
                        </w:r>
                        <w:r>
                          <w:rPr>
                            <w:rFonts w:ascii="Courier New" w:hAnsi="Courier New"/>
                            <w:spacing w:val="-2"/>
                            <w:sz w:val="18"/>
                          </w:rPr>
                          <w:t xml:space="preserve">app:layout_constraintBottom_toBottomOf="parent" app:layout_constraintLeft_toLeftOf="parent" app:layout_constraintRight_toRightOf="parent" </w:t>
                        </w:r>
                        <w:r>
                          <w:rPr>
                            <w:rFonts w:ascii="Courier New" w:hAnsi="Courier New"/>
                            <w:sz w:val="18"/>
                          </w:rPr>
                          <w:t>app:layout_constraintTop_toTopOf="parent" /&gt;</w:t>
                        </w:r>
                      </w:p>
                      <w:p>
                        <w:pPr>
                          <w:pStyle w:val="Normal"/>
                          <w:spacing w:before="2" w:after="0"/>
                          <w:rPr>
                            <w:rFonts w:ascii="Courier New" w:hAnsi="Courier New"/>
                            <w:sz w:val="25"/>
                          </w:rPr>
                        </w:pPr>
                        <w:r>
                          <w:rPr>
                            <w:rFonts w:ascii="Courier New" w:hAnsi="Courier New"/>
                            <w:sz w:val="25"/>
                          </w:rPr>
                        </w:r>
                      </w:p>
                      <w:p>
                        <w:pPr>
                          <w:pStyle w:val="Normal"/>
                          <w:ind w:left="453" w:hanging="0"/>
                          <w:rPr>
                            <w:rFonts w:ascii="Courier New" w:hAnsi="Courier New"/>
                            <w:sz w:val="18"/>
                          </w:rPr>
                        </w:pPr>
                        <w:r>
                          <w:rPr>
                            <w:rFonts w:ascii="Courier New" w:hAnsi="Courier New"/>
                            <w:spacing w:val="-2"/>
                            <w:sz w:val="18"/>
                          </w:rPr>
                          <w:t>&lt;/androidx.constraintlayout.widget.ConstraintLayout&gt;</w:t>
                        </w:r>
                      </w:p>
                    </w:txbxContent>
                  </v:textbox>
                  <w10:wrap type="topAndBottom"/>
                </v:rect>
              </v:group>
            </w:pict>
          </mc:Fallback>
        </mc:AlternateContent>
      </w:r>
    </w:p>
    <w:p>
      <w:pPr>
        <w:pStyle w:val="TextBody"/>
        <w:spacing w:before="72" w:after="0"/>
        <w:ind w:left="554" w:right="882" w:hanging="0"/>
        <w:rPr/>
      </w:pPr>
      <w:r>
        <w:rPr/>
        <w:t>Remember,</w:t>
      </w:r>
      <w:r>
        <w:rPr>
          <w:spacing w:val="-5"/>
        </w:rPr>
        <w:t xml:space="preserve"> </w:t>
      </w:r>
      <w:r>
        <w:rPr/>
        <w:t>you</w:t>
      </w:r>
      <w:r>
        <w:rPr>
          <w:spacing w:val="-4"/>
        </w:rPr>
        <w:t xml:space="preserve"> </w:t>
      </w:r>
      <w:r>
        <w:rPr/>
        <w:t>should</w:t>
      </w:r>
      <w:r>
        <w:rPr>
          <w:spacing w:val="-4"/>
        </w:rPr>
        <w:t xml:space="preserve"> </w:t>
      </w:r>
      <w:r>
        <w:rPr/>
        <w:t>not</w:t>
      </w:r>
      <w:r>
        <w:rPr>
          <w:spacing w:val="-4"/>
        </w:rPr>
        <w:t xml:space="preserve"> </w:t>
      </w:r>
      <w:r>
        <w:rPr/>
        <w:t>really</w:t>
      </w:r>
      <w:r>
        <w:rPr>
          <w:spacing w:val="-5"/>
        </w:rPr>
        <w:t xml:space="preserve"> </w:t>
      </w:r>
      <w:r>
        <w:rPr/>
        <w:t>hardcode</w:t>
      </w:r>
      <w:r>
        <w:rPr>
          <w:spacing w:val="-4"/>
        </w:rPr>
        <w:t xml:space="preserve"> </w:t>
      </w:r>
      <w:r>
        <w:rPr/>
        <w:t>text</w:t>
      </w:r>
      <w:r>
        <w:rPr>
          <w:spacing w:val="-4"/>
        </w:rPr>
        <w:t xml:space="preserve"> </w:t>
      </w:r>
      <w:r>
        <w:rPr/>
        <w:t>values.</w:t>
      </w:r>
      <w:r>
        <w:rPr>
          <w:spacing w:val="-4"/>
        </w:rPr>
        <w:t xml:space="preserve"> </w:t>
      </w:r>
      <w:r>
        <w:rPr/>
        <w:t>Instead,</w:t>
      </w:r>
      <w:r>
        <w:rPr>
          <w:spacing w:val="-4"/>
        </w:rPr>
        <w:t xml:space="preserve"> </w:t>
      </w:r>
      <w:r>
        <w:rPr/>
        <w:t>use</w:t>
      </w:r>
      <w:r>
        <w:rPr>
          <w:spacing w:val="-6"/>
        </w:rPr>
        <w:t xml:space="preserve"> </w:t>
      </w:r>
      <w:r>
        <w:rPr>
          <w:rFonts w:ascii="Courier New" w:hAnsi="Courier New"/>
          <w:b/>
          <w:sz w:val="22"/>
        </w:rPr>
        <w:t xml:space="preserve">strings. </w:t>
      </w:r>
      <w:r>
        <w:rPr>
          <w:rFonts w:ascii="Courier New" w:hAnsi="Courier New"/>
          <w:b/>
          <w:spacing w:val="-4"/>
          <w:sz w:val="22"/>
        </w:rPr>
        <w:t>xml</w:t>
      </w:r>
      <w:r>
        <w:rPr>
          <w:spacing w:val="-4"/>
        </w:rPr>
        <w:t>.</w:t>
      </w:r>
    </w:p>
    <w:p>
      <w:pPr>
        <w:pStyle w:val="ListParagraph"/>
        <w:numPr>
          <w:ilvl w:val="1"/>
          <w:numId w:val="9"/>
        </w:numPr>
        <w:tabs>
          <w:tab w:val="clear" w:pos="720"/>
          <w:tab w:val="left" w:pos="554" w:leader="none"/>
        </w:tabs>
        <w:spacing w:before="140" w:after="0"/>
        <w:ind w:left="554" w:hanging="360"/>
        <w:jc w:val="left"/>
        <w:rPr>
          <w:sz w:val="20"/>
        </w:rPr>
      </w:pPr>
      <w:r>
        <w:rPr>
          <w:sz w:val="20"/>
        </w:rPr>
        <w:t>Hold</w:t>
      </w:r>
      <w:r>
        <w:rPr>
          <w:spacing w:val="-5"/>
          <w:sz w:val="20"/>
        </w:rPr>
        <w:t xml:space="preserve"> </w:t>
      </w:r>
      <w:r>
        <w:rPr>
          <w:sz w:val="20"/>
        </w:rPr>
        <w:t>a</w:t>
      </w:r>
      <w:r>
        <w:rPr>
          <w:spacing w:val="-3"/>
          <w:sz w:val="20"/>
        </w:rPr>
        <w:t xml:space="preserve"> </w:t>
      </w:r>
      <w:r>
        <w:rPr>
          <w:sz w:val="20"/>
        </w:rPr>
        <w:t>reference</w:t>
      </w:r>
      <w:r>
        <w:rPr>
          <w:spacing w:val="-3"/>
          <w:sz w:val="20"/>
        </w:rPr>
        <w:t xml:space="preserve"> </w:t>
      </w:r>
      <w:r>
        <w:rPr>
          <w:sz w:val="20"/>
        </w:rPr>
        <w:t>to</w:t>
      </w:r>
      <w:r>
        <w:rPr>
          <w:spacing w:val="-2"/>
          <w:sz w:val="20"/>
        </w:rPr>
        <w:t xml:space="preserve"> </w:t>
      </w:r>
      <w:r>
        <w:rPr>
          <w:sz w:val="20"/>
        </w:rPr>
        <w:t>your</w:t>
      </w:r>
      <w:r>
        <w:rPr>
          <w:spacing w:val="-3"/>
          <w:sz w:val="20"/>
        </w:rPr>
        <w:t xml:space="preserve"> </w:t>
      </w:r>
      <w:r>
        <w:rPr>
          <w:sz w:val="20"/>
        </w:rPr>
        <w:t>newly</w:t>
      </w:r>
      <w:r>
        <w:rPr>
          <w:spacing w:val="-2"/>
          <w:sz w:val="20"/>
        </w:rPr>
        <w:t xml:space="preserve"> </w:t>
      </w:r>
      <w:r>
        <w:rPr>
          <w:sz w:val="20"/>
        </w:rPr>
        <w:t>added</w:t>
      </w:r>
      <w:r>
        <w:rPr>
          <w:spacing w:val="-3"/>
          <w:sz w:val="20"/>
        </w:rPr>
        <w:t xml:space="preserve"> </w:t>
      </w:r>
      <w:r>
        <w:rPr>
          <w:sz w:val="20"/>
        </w:rPr>
        <w:t>view</w:t>
      </w:r>
      <w:r>
        <w:rPr>
          <w:spacing w:val="-2"/>
          <w:sz w:val="20"/>
        </w:rPr>
        <w:t xml:space="preserve"> </w:t>
      </w:r>
      <w:r>
        <w:rPr>
          <w:sz w:val="20"/>
        </w:rPr>
        <w:t>in</w:t>
      </w:r>
      <w:r>
        <w:rPr>
          <w:spacing w:val="-2"/>
          <w:sz w:val="20"/>
        </w:rPr>
        <w:t xml:space="preserve"> </w:t>
      </w:r>
      <w:r>
        <w:rPr>
          <w:sz w:val="20"/>
        </w:rPr>
        <w:t>your</w:t>
      </w:r>
      <w:r>
        <w:rPr>
          <w:spacing w:val="-3"/>
          <w:sz w:val="20"/>
        </w:rPr>
        <w:t xml:space="preserve"> </w:t>
      </w:r>
      <w:r>
        <w:rPr>
          <w:rFonts w:ascii="Courier New" w:hAnsi="Courier New"/>
          <w:b/>
        </w:rPr>
        <w:t>MainActivity</w:t>
      </w:r>
      <w:r>
        <w:rPr>
          <w:rFonts w:ascii="Courier New" w:hAnsi="Courier New"/>
          <w:b/>
          <w:spacing w:val="-80"/>
        </w:rPr>
        <w:t xml:space="preserve"> </w:t>
      </w:r>
      <w:r>
        <w:rPr>
          <w:spacing w:val="-2"/>
          <w:sz w:val="20"/>
        </w:rPr>
        <w:t>class:</w:t>
      </w:r>
    </w:p>
    <w:p>
      <w:pPr>
        <w:sectPr>
          <w:headerReference w:type="even" r:id="rId248"/>
          <w:headerReference w:type="default" r:id="rId249"/>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1" w:after="0"/>
        <w:rPr>
          <w:sz w:val="8"/>
        </w:rPr>
      </w:pPr>
      <w:r>
        <w:rPr>
          <w:sz w:val="8"/>
        </w:rPr>
        <mc:AlternateContent>
          <mc:Choice Requires="wpg">
            <w:drawing>
              <wp:anchor behindDoc="0" distT="0" distB="635" distL="0" distR="4445" simplePos="0" locked="0" layoutInCell="0" allowOverlap="1" relativeHeight="1673" wp14:anchorId="7EBE2838">
                <wp:simplePos x="0" y="0"/>
                <wp:positionH relativeFrom="page">
                  <wp:posOffset>662940</wp:posOffset>
                </wp:positionH>
                <wp:positionV relativeFrom="paragraph">
                  <wp:posOffset>90805</wp:posOffset>
                </wp:positionV>
                <wp:extent cx="5074920" cy="1108075"/>
                <wp:effectExtent l="0" t="635" r="635" b="0"/>
                <wp:wrapTopAndBottom/>
                <wp:docPr id="762" name="docshapegroup557"/>
                <a:graphic xmlns:a="http://schemas.openxmlformats.org/drawingml/2006/main">
                  <a:graphicData uri="http://schemas.microsoft.com/office/word/2010/wordprocessingGroup">
                    <wpg:wgp>
                      <wpg:cNvGrpSpPr/>
                      <wpg:grpSpPr>
                        <a:xfrm>
                          <a:off x="0" y="0"/>
                          <a:ext cx="5074920" cy="1108080"/>
                          <a:chOff x="0" y="0"/>
                          <a:chExt cx="5074920" cy="1108080"/>
                        </a:xfrm>
                      </wpg:grpSpPr>
                      <wps:wsp>
                        <wps:cNvSpPr/>
                        <wps:spPr>
                          <a:xfrm>
                            <a:off x="0" y="6480"/>
                            <a:ext cx="5074920" cy="1095480"/>
                          </a:xfrm>
                          <a:prstGeom prst="rect">
                            <a:avLst/>
                          </a:prstGeom>
                          <a:solidFill>
                            <a:srgbClr val="f6f6f6"/>
                          </a:solidFill>
                          <a:ln w="0">
                            <a:noFill/>
                          </a:ln>
                        </wps:spPr>
                        <wps:style>
                          <a:lnRef idx="0"/>
                          <a:fillRef idx="0"/>
                          <a:effectRef idx="0"/>
                          <a:fontRef idx="minor"/>
                        </wps:style>
                        <wps:bodyPr/>
                      </wps:wsp>
                      <wps:wsp>
                        <wps:cNvSpPr/>
                        <wps:spPr>
                          <a:xfrm>
                            <a:off x="0" y="0"/>
                            <a:ext cx="5074920" cy="1108080"/>
                          </a:xfrm>
                          <a:custGeom>
                            <a:avLst/>
                            <a:gdLst>
                              <a:gd name="textAreaLeft" fmla="*/ 0 w 2877120"/>
                              <a:gd name="textAreaRight" fmla="*/ 2879280 w 2877120"/>
                              <a:gd name="textAreaTop" fmla="*/ 0 h 628200"/>
                              <a:gd name="textAreaBottom" fmla="*/ 630360 h 628200"/>
                            </a:gdLst>
                            <a:ahLst/>
                            <a:rect l="textAreaLeft" t="textAreaTop" r="textAreaRight" b="textAreaBottom"/>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08252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class</w:t>
                              </w:r>
                              <w:r>
                                <w:rPr>
                                  <w:rFonts w:ascii="Courier New" w:hAnsi="Courier New"/>
                                  <w:spacing w:val="-10"/>
                                  <w:sz w:val="18"/>
                                </w:rPr>
                                <w:t xml:space="preserve"> </w:t>
                              </w:r>
                              <w:r>
                                <w:rPr>
                                  <w:rFonts w:ascii="Courier New" w:hAnsi="Courier New"/>
                                  <w:sz w:val="18"/>
                                </w:rPr>
                                <w:t>MainActivity</w:t>
                              </w:r>
                              <w:r>
                                <w:rPr>
                                  <w:rFonts w:ascii="Courier New" w:hAnsi="Courier New"/>
                                  <w:spacing w:val="-9"/>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AppCompatActivity()</w:t>
                              </w:r>
                              <w:r>
                                <w:rPr>
                                  <w:rFonts w:ascii="Courier New" w:hAnsi="Courier New"/>
                                  <w:spacing w:val="-9"/>
                                  <w:sz w:val="18"/>
                                </w:rPr>
                                <w:t xml:space="preserve"> </w:t>
                              </w:r>
                              <w:r>
                                <w:rPr>
                                  <w:rFonts w:ascii="Courier New" w:hAnsi="Courier New"/>
                                  <w:spacing w:val="-10"/>
                                  <w:sz w:val="18"/>
                                </w:rPr>
                                <w:t>{</w:t>
                              </w:r>
                            </w:p>
                            <w:p>
                              <w:pPr>
                                <w:pStyle w:val="Normal"/>
                                <w:spacing w:lineRule="auto" w:line="324" w:before="76" w:after="0"/>
                                <w:ind w:left="1317" w:hanging="432"/>
                                <w:rPr>
                                  <w:rFonts w:ascii="Courier New" w:hAnsi="Courier New"/>
                                  <w:b/>
                                  <w:b/>
                                  <w:sz w:val="18"/>
                                </w:rPr>
                              </w:pPr>
                              <w:r>
                                <w:rPr>
                                  <w:rFonts w:ascii="Courier New" w:hAnsi="Courier New"/>
                                  <w:b/>
                                  <w:sz w:val="18"/>
                                </w:rPr>
                                <w:t>private</w:t>
                              </w:r>
                              <w:r>
                                <w:rPr>
                                  <w:rFonts w:ascii="Courier New" w:hAnsi="Courier New"/>
                                  <w:b/>
                                  <w:spacing w:val="-7"/>
                                  <w:sz w:val="18"/>
                                </w:rPr>
                                <w:t xml:space="preserve"> </w:t>
                              </w:r>
                              <w:r>
                                <w:rPr>
                                  <w:rFonts w:ascii="Courier New" w:hAnsi="Courier New"/>
                                  <w:b/>
                                  <w:sz w:val="18"/>
                                </w:rPr>
                                <w:t>val</w:t>
                              </w:r>
                              <w:r>
                                <w:rPr>
                                  <w:rFonts w:ascii="Courier New" w:hAnsi="Courier New"/>
                                  <w:b/>
                                  <w:spacing w:val="-7"/>
                                  <w:sz w:val="18"/>
                                </w:rPr>
                                <w:t xml:space="preserve"> </w:t>
                              </w:r>
                              <w:r>
                                <w:rPr>
                                  <w:rFonts w:ascii="Courier New" w:hAnsi="Courier New"/>
                                  <w:b/>
                                  <w:sz w:val="18"/>
                                </w:rPr>
                                <w:t>waterButton:</w:t>
                              </w:r>
                              <w:r>
                                <w:rPr>
                                  <w:rFonts w:ascii="Courier New" w:hAnsi="Courier New"/>
                                  <w:b/>
                                  <w:spacing w:val="-7"/>
                                  <w:sz w:val="18"/>
                                </w:rPr>
                                <w:t xml:space="preserve"> </w:t>
                              </w:r>
                              <w:r>
                                <w:rPr>
                                  <w:rFonts w:ascii="Courier New" w:hAnsi="Courier New"/>
                                  <w:b/>
                                  <w:sz w:val="18"/>
                                </w:rPr>
                                <w:t>View</w:t>
                              </w:r>
                              <w:r>
                                <w:rPr>
                                  <w:rFonts w:ascii="Courier New" w:hAnsi="Courier New"/>
                                  <w:b/>
                                  <w:spacing w:val="-7"/>
                                  <w:sz w:val="18"/>
                                </w:rPr>
                                <w:t xml:space="preserve"> </w:t>
                              </w:r>
                              <w:r>
                                <w:rPr>
                                  <w:rFonts w:ascii="Courier New" w:hAnsi="Courier New"/>
                                  <w:b/>
                                  <w:sz w:val="18"/>
                                </w:rPr>
                                <w:t>by</w:t>
                              </w:r>
                              <w:r>
                                <w:rPr>
                                  <w:rFonts w:ascii="Courier New" w:hAnsi="Courier New"/>
                                  <w:b/>
                                  <w:spacing w:val="-7"/>
                                  <w:sz w:val="18"/>
                                </w:rPr>
                                <w:t xml:space="preserve"> </w:t>
                              </w:r>
                              <w:r>
                                <w:rPr>
                                  <w:rFonts w:ascii="Courier New" w:hAnsi="Courier New"/>
                                  <w:b/>
                                  <w:sz w:val="18"/>
                                </w:rPr>
                                <w:t>lazy</w:t>
                              </w:r>
                              <w:r>
                                <w:rPr>
                                  <w:rFonts w:ascii="Courier New" w:hAnsi="Courier New"/>
                                  <w:b/>
                                  <w:spacing w:val="-7"/>
                                  <w:sz w:val="18"/>
                                </w:rPr>
                                <w:t xml:space="preserve"> </w:t>
                              </w:r>
                              <w:r>
                                <w:rPr>
                                  <w:rFonts w:ascii="Courier New" w:hAnsi="Courier New"/>
                                  <w:b/>
                                  <w:sz w:val="18"/>
                                </w:rPr>
                                <w:t xml:space="preserve">{ </w:t>
                              </w:r>
                              <w:r>
                                <w:rPr>
                                  <w:rFonts w:ascii="Courier New" w:hAnsi="Courier New"/>
                                  <w:b/>
                                  <w:spacing w:val="-5"/>
                                  <w:sz w:val="18"/>
                                </w:rPr>
                                <w:t>findViewById(R.id.main_water_button)</w:t>
                              </w:r>
                            </w:p>
                            <w:p>
                              <w:pPr>
                                <w:pStyle w:val="Normal"/>
                                <w:spacing w:before="2" w:after="0"/>
                                <w:ind w:left="885" w:hanging="0"/>
                                <w:rPr>
                                  <w:rFonts w:ascii="Courier New" w:hAnsi="Courier New"/>
                                  <w:b/>
                                  <w:b/>
                                  <w:sz w:val="18"/>
                                </w:rPr>
                              </w:pPr>
                              <w:r>
                                <w:rPr>
                                  <w:rFonts w:ascii="Courier New" w:hAnsi="Courier New"/>
                                  <w:b/>
                                  <w:sz w:val="18"/>
                                </w:rPr>
                                <w:t>}</w:t>
                              </w:r>
                            </w:p>
                            <w:p>
                              <w:pPr>
                                <w:pStyle w:val="Normal"/>
                                <w:spacing w:before="76" w:after="0"/>
                                <w:ind w:left="885" w:hanging="0"/>
                                <w:rPr>
                                  <w:rFonts w:ascii="Courier New" w:hAnsi="Courier New"/>
                                  <w:sz w:val="18"/>
                                </w:rPr>
                              </w:pPr>
                              <w:r>
                                <w:rPr>
                                  <w:rFonts w:ascii="Courier New" w:hAnsi="Courier New"/>
                                  <w:spacing w:val="-5"/>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557" style="position:absolute;margin-left:52.2pt;margin-top:7.15pt;width:399.6pt;height:87.25pt" coordorigin="1044,143" coordsize="7992,1745">
                <v:rect id="shape_0" path="m0,0l-2147483645,0l-2147483645,-2147483646l0,-2147483646xe" fillcolor="#f6f6f6" stroked="f" o:allowincell="f" style="position:absolute;left:1044;top:153;width:7991;height:172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3;width:7991;height:170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class</w:t>
                        </w:r>
                        <w:r>
                          <w:rPr>
                            <w:rFonts w:ascii="Courier New" w:hAnsi="Courier New"/>
                            <w:spacing w:val="-10"/>
                            <w:sz w:val="18"/>
                          </w:rPr>
                          <w:t xml:space="preserve"> </w:t>
                        </w:r>
                        <w:r>
                          <w:rPr>
                            <w:rFonts w:ascii="Courier New" w:hAnsi="Courier New"/>
                            <w:sz w:val="18"/>
                          </w:rPr>
                          <w:t>MainActivity</w:t>
                        </w:r>
                        <w:r>
                          <w:rPr>
                            <w:rFonts w:ascii="Courier New" w:hAnsi="Courier New"/>
                            <w:spacing w:val="-9"/>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AppCompatActivity()</w:t>
                        </w:r>
                        <w:r>
                          <w:rPr>
                            <w:rFonts w:ascii="Courier New" w:hAnsi="Courier New"/>
                            <w:spacing w:val="-9"/>
                            <w:sz w:val="18"/>
                          </w:rPr>
                          <w:t xml:space="preserve"> </w:t>
                        </w:r>
                        <w:r>
                          <w:rPr>
                            <w:rFonts w:ascii="Courier New" w:hAnsi="Courier New"/>
                            <w:spacing w:val="-10"/>
                            <w:sz w:val="18"/>
                          </w:rPr>
                          <w:t>{</w:t>
                        </w:r>
                      </w:p>
                      <w:p>
                        <w:pPr>
                          <w:pStyle w:val="Normal"/>
                          <w:spacing w:lineRule="auto" w:line="324" w:before="76" w:after="0"/>
                          <w:ind w:left="1317" w:hanging="432"/>
                          <w:rPr>
                            <w:rFonts w:ascii="Courier New" w:hAnsi="Courier New"/>
                            <w:b/>
                            <w:b/>
                            <w:sz w:val="18"/>
                          </w:rPr>
                        </w:pPr>
                        <w:r>
                          <w:rPr>
                            <w:rFonts w:ascii="Courier New" w:hAnsi="Courier New"/>
                            <w:b/>
                            <w:sz w:val="18"/>
                          </w:rPr>
                          <w:t>private</w:t>
                        </w:r>
                        <w:r>
                          <w:rPr>
                            <w:rFonts w:ascii="Courier New" w:hAnsi="Courier New"/>
                            <w:b/>
                            <w:spacing w:val="-7"/>
                            <w:sz w:val="18"/>
                          </w:rPr>
                          <w:t xml:space="preserve"> </w:t>
                        </w:r>
                        <w:r>
                          <w:rPr>
                            <w:rFonts w:ascii="Courier New" w:hAnsi="Courier New"/>
                            <w:b/>
                            <w:sz w:val="18"/>
                          </w:rPr>
                          <w:t>val</w:t>
                        </w:r>
                        <w:r>
                          <w:rPr>
                            <w:rFonts w:ascii="Courier New" w:hAnsi="Courier New"/>
                            <w:b/>
                            <w:spacing w:val="-7"/>
                            <w:sz w:val="18"/>
                          </w:rPr>
                          <w:t xml:space="preserve"> </w:t>
                        </w:r>
                        <w:r>
                          <w:rPr>
                            <w:rFonts w:ascii="Courier New" w:hAnsi="Courier New"/>
                            <w:b/>
                            <w:sz w:val="18"/>
                          </w:rPr>
                          <w:t>waterButton:</w:t>
                        </w:r>
                        <w:r>
                          <w:rPr>
                            <w:rFonts w:ascii="Courier New" w:hAnsi="Courier New"/>
                            <w:b/>
                            <w:spacing w:val="-7"/>
                            <w:sz w:val="18"/>
                          </w:rPr>
                          <w:t xml:space="preserve"> </w:t>
                        </w:r>
                        <w:r>
                          <w:rPr>
                            <w:rFonts w:ascii="Courier New" w:hAnsi="Courier New"/>
                            <w:b/>
                            <w:sz w:val="18"/>
                          </w:rPr>
                          <w:t>View</w:t>
                        </w:r>
                        <w:r>
                          <w:rPr>
                            <w:rFonts w:ascii="Courier New" w:hAnsi="Courier New"/>
                            <w:b/>
                            <w:spacing w:val="-7"/>
                            <w:sz w:val="18"/>
                          </w:rPr>
                          <w:t xml:space="preserve"> </w:t>
                        </w:r>
                        <w:r>
                          <w:rPr>
                            <w:rFonts w:ascii="Courier New" w:hAnsi="Courier New"/>
                            <w:b/>
                            <w:sz w:val="18"/>
                          </w:rPr>
                          <w:t>by</w:t>
                        </w:r>
                        <w:r>
                          <w:rPr>
                            <w:rFonts w:ascii="Courier New" w:hAnsi="Courier New"/>
                            <w:b/>
                            <w:spacing w:val="-7"/>
                            <w:sz w:val="18"/>
                          </w:rPr>
                          <w:t xml:space="preserve"> </w:t>
                        </w:r>
                        <w:r>
                          <w:rPr>
                            <w:rFonts w:ascii="Courier New" w:hAnsi="Courier New"/>
                            <w:b/>
                            <w:sz w:val="18"/>
                          </w:rPr>
                          <w:t>lazy</w:t>
                        </w:r>
                        <w:r>
                          <w:rPr>
                            <w:rFonts w:ascii="Courier New" w:hAnsi="Courier New"/>
                            <w:b/>
                            <w:spacing w:val="-7"/>
                            <w:sz w:val="18"/>
                          </w:rPr>
                          <w:t xml:space="preserve"> </w:t>
                        </w:r>
                        <w:r>
                          <w:rPr>
                            <w:rFonts w:ascii="Courier New" w:hAnsi="Courier New"/>
                            <w:b/>
                            <w:sz w:val="18"/>
                          </w:rPr>
                          <w:t xml:space="preserve">{ </w:t>
                        </w:r>
                        <w:r>
                          <w:rPr>
                            <w:rFonts w:ascii="Courier New" w:hAnsi="Courier New"/>
                            <w:b/>
                            <w:spacing w:val="-5"/>
                            <w:sz w:val="18"/>
                          </w:rPr>
                          <w:t>findViewById(R.id.main_water_button)</w:t>
                        </w:r>
                      </w:p>
                      <w:p>
                        <w:pPr>
                          <w:pStyle w:val="Normal"/>
                          <w:spacing w:before="2" w:after="0"/>
                          <w:ind w:left="885" w:hanging="0"/>
                          <w:rPr>
                            <w:rFonts w:ascii="Courier New" w:hAnsi="Courier New"/>
                            <w:b/>
                            <w:b/>
                            <w:sz w:val="18"/>
                          </w:rPr>
                        </w:pPr>
                        <w:r>
                          <w:rPr>
                            <w:rFonts w:ascii="Courier New" w:hAnsi="Courier New"/>
                            <w:b/>
                            <w:sz w:val="18"/>
                          </w:rPr>
                          <w:t>}</w:t>
                        </w:r>
                      </w:p>
                      <w:p>
                        <w:pPr>
                          <w:pStyle w:val="Normal"/>
                          <w:spacing w:before="76" w:after="0"/>
                          <w:ind w:left="885" w:hanging="0"/>
                          <w:rPr>
                            <w:rFonts w:ascii="Courier New" w:hAnsi="Courier New"/>
                            <w:sz w:val="18"/>
                          </w:rPr>
                        </w:pPr>
                        <w:r>
                          <w:rPr>
                            <w:rFonts w:ascii="Courier New" w:hAnsi="Courier New"/>
                            <w:spacing w:val="-5"/>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TextBody"/>
        <w:spacing w:before="12" w:after="0"/>
        <w:rPr>
          <w:sz w:val="7"/>
        </w:rPr>
      </w:pPr>
      <w:r>
        <w:rPr>
          <w:sz w:val="7"/>
        </w:rPr>
      </w:r>
    </w:p>
    <w:p>
      <w:pPr>
        <w:pStyle w:val="ListParagraph"/>
        <w:numPr>
          <w:ilvl w:val="1"/>
          <w:numId w:val="9"/>
        </w:numPr>
        <w:tabs>
          <w:tab w:val="clear" w:pos="720"/>
          <w:tab w:val="left" w:pos="1274" w:leader="none"/>
        </w:tabs>
        <w:spacing w:before="101" w:after="0"/>
        <w:jc w:val="left"/>
        <w:rPr>
          <w:sz w:val="20"/>
        </w:rPr>
      </w:pPr>
      <w:r>
        <w:rPr>
          <w:sz w:val="20"/>
        </w:rPr>
        <w:t>Now,</w:t>
      </w:r>
      <w:r>
        <w:rPr>
          <w:spacing w:val="-5"/>
          <w:sz w:val="20"/>
        </w:rPr>
        <w:t xml:space="preserve"> </w:t>
      </w:r>
      <w:r>
        <w:rPr>
          <w:sz w:val="20"/>
        </w:rPr>
        <w:t>in</w:t>
      </w:r>
      <w:r>
        <w:rPr>
          <w:spacing w:val="-3"/>
          <w:sz w:val="20"/>
        </w:rPr>
        <w:t xml:space="preserve"> </w:t>
      </w:r>
      <w:r>
        <w:rPr>
          <w:sz w:val="20"/>
        </w:rPr>
        <w:t>your</w:t>
      </w:r>
      <w:r>
        <w:rPr>
          <w:spacing w:val="-3"/>
          <w:sz w:val="20"/>
        </w:rPr>
        <w:t xml:space="preserve"> </w:t>
      </w:r>
      <w:r>
        <w:rPr>
          <w:rFonts w:ascii="Courier New" w:hAnsi="Courier New"/>
          <w:b/>
        </w:rPr>
        <w:t>MainActivity</w:t>
      </w:r>
      <w:r>
        <w:rPr>
          <w:rFonts w:ascii="Courier New" w:hAnsi="Courier New"/>
          <w:b/>
          <w:spacing w:val="-80"/>
        </w:rPr>
        <w:t xml:space="preserve"> </w:t>
      </w:r>
      <w:r>
        <w:rPr>
          <w:sz w:val="20"/>
        </w:rPr>
        <w:t>class,</w:t>
      </w:r>
      <w:r>
        <w:rPr>
          <w:spacing w:val="-2"/>
          <w:sz w:val="20"/>
        </w:rPr>
        <w:t xml:space="preserve"> </w:t>
      </w:r>
      <w:r>
        <w:rPr>
          <w:sz w:val="20"/>
        </w:rPr>
        <w:t>attach</w:t>
      </w:r>
      <w:r>
        <w:rPr>
          <w:spacing w:val="-4"/>
          <w:sz w:val="20"/>
        </w:rPr>
        <w:t xml:space="preserve"> </w:t>
      </w:r>
      <w:r>
        <w:rPr>
          <w:sz w:val="20"/>
        </w:rPr>
        <w:t>a</w:t>
      </w:r>
      <w:r>
        <w:rPr>
          <w:spacing w:val="-3"/>
          <w:sz w:val="20"/>
        </w:rPr>
        <w:t xml:space="preserve"> </w:t>
      </w:r>
      <w:r>
        <w:rPr>
          <w:sz w:val="20"/>
        </w:rPr>
        <w:t>click</w:t>
      </w:r>
      <w:r>
        <w:rPr>
          <w:spacing w:val="-2"/>
          <w:sz w:val="20"/>
        </w:rPr>
        <w:t xml:space="preserve"> </w:t>
      </w:r>
      <w:r>
        <w:rPr>
          <w:sz w:val="20"/>
        </w:rPr>
        <w:t>listener</w:t>
      </w:r>
      <w:r>
        <w:rPr>
          <w:spacing w:val="-3"/>
          <w:sz w:val="20"/>
        </w:rPr>
        <w:t xml:space="preserve"> </w:t>
      </w:r>
      <w:r>
        <w:rPr>
          <w:sz w:val="20"/>
        </w:rPr>
        <w:t>to</w:t>
      </w:r>
      <w:r>
        <w:rPr>
          <w:spacing w:val="-2"/>
          <w:sz w:val="20"/>
        </w:rPr>
        <w:t xml:space="preserve"> </w:t>
      </w:r>
      <w:r>
        <w:rPr>
          <w:sz w:val="20"/>
        </w:rPr>
        <w:t>your</w:t>
      </w:r>
      <w:r>
        <w:rPr>
          <w:spacing w:val="-2"/>
          <w:sz w:val="20"/>
        </w:rPr>
        <w:t xml:space="preserve"> button:</w:t>
      </w:r>
    </w:p>
    <w:p>
      <w:pPr>
        <w:pStyle w:val="TextBody"/>
        <w:spacing w:before="10" w:after="0"/>
        <w:rPr>
          <w:sz w:val="8"/>
        </w:rPr>
      </w:pPr>
      <w:r>
        <w:rPr>
          <w:sz w:val="8"/>
        </w:rPr>
        <mc:AlternateContent>
          <mc:Choice Requires="wpg">
            <w:drawing>
              <wp:anchor behindDoc="0" distT="0" distB="635" distL="0" distR="4445" simplePos="0" locked="0" layoutInCell="0" allowOverlap="1" relativeHeight="1675" wp14:anchorId="5B24C4BE">
                <wp:simplePos x="0" y="0"/>
                <wp:positionH relativeFrom="page">
                  <wp:posOffset>1120140</wp:posOffset>
                </wp:positionH>
                <wp:positionV relativeFrom="paragraph">
                  <wp:posOffset>90805</wp:posOffset>
                </wp:positionV>
                <wp:extent cx="5074920" cy="1819275"/>
                <wp:effectExtent l="0" t="635" r="635" b="0"/>
                <wp:wrapTopAndBottom/>
                <wp:docPr id="770" name="docshapegroup561"/>
                <a:graphic xmlns:a="http://schemas.openxmlformats.org/drawingml/2006/main">
                  <a:graphicData uri="http://schemas.microsoft.com/office/word/2010/wordprocessingGroup">
                    <wpg:wgp>
                      <wpg:cNvGrpSpPr/>
                      <wpg:grpSpPr>
                        <a:xfrm>
                          <a:off x="0" y="0"/>
                          <a:ext cx="5074920" cy="1819440"/>
                          <a:chOff x="0" y="0"/>
                          <a:chExt cx="5074920" cy="1819440"/>
                        </a:xfrm>
                      </wpg:grpSpPr>
                      <wps:wsp>
                        <wps:cNvSpPr/>
                        <wps:spPr>
                          <a:xfrm>
                            <a:off x="0" y="6480"/>
                            <a:ext cx="5074920" cy="1806480"/>
                          </a:xfrm>
                          <a:prstGeom prst="rect">
                            <a:avLst/>
                          </a:prstGeom>
                          <a:solidFill>
                            <a:srgbClr val="f6f6f6"/>
                          </a:solidFill>
                          <a:ln w="0">
                            <a:noFill/>
                          </a:ln>
                        </wps:spPr>
                        <wps:style>
                          <a:lnRef idx="0"/>
                          <a:fillRef idx="0"/>
                          <a:effectRef idx="0"/>
                          <a:fontRef idx="minor"/>
                        </wps:style>
                        <wps:bodyPr/>
                      </wps:wsp>
                      <wps:wsp>
                        <wps:cNvSpPr/>
                        <wps:spPr>
                          <a:xfrm>
                            <a:off x="0" y="0"/>
                            <a:ext cx="5074920" cy="1819440"/>
                          </a:xfrm>
                          <a:custGeom>
                            <a:avLst/>
                            <a:gdLst>
                              <a:gd name="textAreaLeft" fmla="*/ 0 w 2877120"/>
                              <a:gd name="textAreaRight" fmla="*/ 2879280 w 2877120"/>
                              <a:gd name="textAreaTop" fmla="*/ 0 h 1031400"/>
                              <a:gd name="textAreaBottom" fmla="*/ 1033560 h 1031400"/>
                            </a:gdLst>
                            <a:ahLst/>
                            <a:rect l="textAreaLeft" t="textAreaTop" r="textAreaRight" b="textAreaBottom"/>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793880"/>
                          </a:xfrm>
                          <a:prstGeom prst="rect">
                            <a:avLst/>
                          </a:prstGeom>
                          <a:noFill/>
                          <a:ln w="0">
                            <a:noFill/>
                          </a:ln>
                        </wps:spPr>
                        <wps:style>
                          <a:lnRef idx="0"/>
                          <a:fillRef idx="0"/>
                          <a:effectRef idx="0"/>
                          <a:fontRef idx="minor"/>
                        </wps:style>
                        <wps:txbx>
                          <w:txbxContent>
                            <w:p>
                              <w:pPr>
                                <w:pStyle w:val="Normal"/>
                                <w:spacing w:lineRule="auto" w:line="324" w:before="40" w:after="0"/>
                                <w:ind w:left="885" w:hanging="432"/>
                                <w:rPr>
                                  <w:rFonts w:ascii="Courier New" w:hAnsi="Courier New"/>
                                  <w:sz w:val="18"/>
                                </w:rPr>
                              </w:pPr>
                              <w:r>
                                <w:rPr>
                                  <w:rFonts w:ascii="Courier New" w:hAnsi="Courier New"/>
                                  <w:sz w:val="18"/>
                                </w:rPr>
                                <w:t>override</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onCreate(savedInstanceState:</w:t>
                              </w:r>
                              <w:r>
                                <w:rPr>
                                  <w:rFonts w:ascii="Courier New" w:hAnsi="Courier New"/>
                                  <w:spacing w:val="-10"/>
                                  <w:sz w:val="18"/>
                                </w:rPr>
                                <w:t xml:space="preserve"> </w:t>
                              </w:r>
                              <w:r>
                                <w:rPr>
                                  <w:rFonts w:ascii="Courier New" w:hAnsi="Courier New"/>
                                  <w:sz w:val="18"/>
                                </w:rPr>
                                <w:t>Bundle?)</w:t>
                              </w:r>
                              <w:r>
                                <w:rPr>
                                  <w:rFonts w:ascii="Courier New" w:hAnsi="Courier New"/>
                                  <w:spacing w:val="-10"/>
                                  <w:sz w:val="18"/>
                                </w:rPr>
                                <w:t xml:space="preserve"> </w:t>
                              </w:r>
                              <w:r>
                                <w:rPr>
                                  <w:rFonts w:ascii="Courier New" w:hAnsi="Courier New"/>
                                  <w:sz w:val="18"/>
                                </w:rPr>
                                <w:t xml:space="preserve">{ </w:t>
                              </w:r>
                              <w:r>
                                <w:rPr>
                                  <w:rFonts w:ascii="Courier New" w:hAnsi="Courier New"/>
                                  <w:spacing w:val="-2"/>
                                  <w:sz w:val="18"/>
                                </w:rPr>
                                <w:t>super.onCreate(savedInstanceState) setContentView(R.layout.activity_main)</w:t>
                              </w:r>
                            </w:p>
                            <w:p>
                              <w:pPr>
                                <w:pStyle w:val="Normal"/>
                                <w:spacing w:before="10" w:after="0"/>
                                <w:rPr>
                                  <w:rFonts w:ascii="Courier New" w:hAnsi="Courier New"/>
                                  <w:sz w:val="24"/>
                                </w:rPr>
                              </w:pPr>
                              <w:r>
                                <w:rPr>
                                  <w:rFonts w:ascii="Courier New" w:hAnsi="Courier New"/>
                                  <w:sz w:val="24"/>
                                </w:rPr>
                              </w:r>
                            </w:p>
                            <w:p>
                              <w:pPr>
                                <w:pStyle w:val="Normal"/>
                                <w:ind w:left="885" w:hanging="0"/>
                                <w:rPr>
                                  <w:rFonts w:ascii="Courier New" w:hAnsi="Courier New"/>
                                  <w:sz w:val="18"/>
                                </w:rPr>
                              </w:pPr>
                              <w:r>
                                <w:rPr>
                                  <w:rFonts w:ascii="Courier New" w:hAnsi="Courier New"/>
                                  <w:spacing w:val="-2"/>
                                  <w:sz w:val="18"/>
                                </w:rPr>
                                <w:t>launchTrackingService()</w:t>
                              </w:r>
                            </w:p>
                            <w:p>
                              <w:pPr>
                                <w:pStyle w:val="Normal"/>
                                <w:rPr>
                                  <w:rFonts w:ascii="Courier New" w:hAnsi="Courier New"/>
                                  <w:sz w:val="20"/>
                                </w:rPr>
                              </w:pPr>
                              <w:r>
                                <w:rPr>
                                  <w:rFonts w:ascii="Courier New" w:hAnsi="Courier New"/>
                                  <w:sz w:val="20"/>
                                </w:rPr>
                              </w:r>
                            </w:p>
                            <w:p>
                              <w:pPr>
                                <w:pStyle w:val="Normal"/>
                                <w:spacing w:lineRule="auto" w:line="324" w:before="130" w:after="0"/>
                                <w:ind w:left="1317" w:right="840" w:hanging="432"/>
                                <w:rPr>
                                  <w:rFonts w:ascii="Courier New" w:hAnsi="Courier New"/>
                                  <w:sz w:val="18"/>
                                </w:rPr>
                              </w:pPr>
                              <w:r>
                                <w:rPr>
                                  <w:rFonts w:ascii="Courier New" w:hAnsi="Courier New"/>
                                  <w:sz w:val="18"/>
                                </w:rPr>
                                <w:t>waterButton.setOnClickListener</w:t>
                              </w:r>
                              <w:r>
                                <w:rPr>
                                  <w:rFonts w:ascii="Courier New" w:hAnsi="Courier New"/>
                                  <w:spacing w:val="-29"/>
                                  <w:sz w:val="18"/>
                                </w:rPr>
                                <w:t xml:space="preserve"> </w:t>
                              </w:r>
                              <w:r>
                                <w:rPr>
                                  <w:rFonts w:ascii="Courier New" w:hAnsi="Courier New"/>
                                  <w:sz w:val="18"/>
                                </w:rPr>
                                <w:t xml:space="preserve">{ </w:t>
                              </w:r>
                              <w:r>
                                <w:rPr>
                                  <w:rFonts w:ascii="Courier New" w:hAnsi="Courier New"/>
                                  <w:spacing w:val="-2"/>
                                  <w:sz w:val="18"/>
                                </w:rPr>
                                <w:t>launchTrackingService(250f)</w:t>
                              </w:r>
                            </w:p>
                            <w:p>
                              <w:pPr>
                                <w:pStyle w:val="Normal"/>
                                <w:spacing w:before="1"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561" style="position:absolute;margin-left:88.2pt;margin-top:7.15pt;width:399.6pt;height:143.25pt" coordorigin="1764,143" coordsize="7992,2865">
                <v:rect id="shape_0" path="m0,0l-2147483645,0l-2147483645,-2147483646l0,-2147483646xe" fillcolor="#f6f6f6" stroked="f" o:allowincell="f" style="position:absolute;left:1764;top:153;width:7991;height:284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3;width:7991;height:2824;mso-wrap-style:square;v-text-anchor:top;mso-position-horizontal-relative:page">
                  <v:fill o:detectmouseclick="t" on="false"/>
                  <v:stroke color="#3465a4" joinstyle="round" endcap="flat"/>
                  <v:textbox>
                    <w:txbxContent>
                      <w:p>
                        <w:pPr>
                          <w:pStyle w:val="Normal"/>
                          <w:spacing w:lineRule="auto" w:line="324" w:before="40" w:after="0"/>
                          <w:ind w:left="885" w:hanging="432"/>
                          <w:rPr>
                            <w:rFonts w:ascii="Courier New" w:hAnsi="Courier New"/>
                            <w:sz w:val="18"/>
                          </w:rPr>
                        </w:pPr>
                        <w:r>
                          <w:rPr>
                            <w:rFonts w:ascii="Courier New" w:hAnsi="Courier New"/>
                            <w:sz w:val="18"/>
                          </w:rPr>
                          <w:t>override</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onCreate(savedInstanceState:</w:t>
                        </w:r>
                        <w:r>
                          <w:rPr>
                            <w:rFonts w:ascii="Courier New" w:hAnsi="Courier New"/>
                            <w:spacing w:val="-10"/>
                            <w:sz w:val="18"/>
                          </w:rPr>
                          <w:t xml:space="preserve"> </w:t>
                        </w:r>
                        <w:r>
                          <w:rPr>
                            <w:rFonts w:ascii="Courier New" w:hAnsi="Courier New"/>
                            <w:sz w:val="18"/>
                          </w:rPr>
                          <w:t>Bundle?)</w:t>
                        </w:r>
                        <w:r>
                          <w:rPr>
                            <w:rFonts w:ascii="Courier New" w:hAnsi="Courier New"/>
                            <w:spacing w:val="-10"/>
                            <w:sz w:val="18"/>
                          </w:rPr>
                          <w:t xml:space="preserve"> </w:t>
                        </w:r>
                        <w:r>
                          <w:rPr>
                            <w:rFonts w:ascii="Courier New" w:hAnsi="Courier New"/>
                            <w:sz w:val="18"/>
                          </w:rPr>
                          <w:t xml:space="preserve">{ </w:t>
                        </w:r>
                        <w:r>
                          <w:rPr>
                            <w:rFonts w:ascii="Courier New" w:hAnsi="Courier New"/>
                            <w:spacing w:val="-2"/>
                            <w:sz w:val="18"/>
                          </w:rPr>
                          <w:t>super.onCreate(savedInstanceState) setContentView(R.layout.activity_main)</w:t>
                        </w:r>
                      </w:p>
                      <w:p>
                        <w:pPr>
                          <w:pStyle w:val="Normal"/>
                          <w:spacing w:before="10" w:after="0"/>
                          <w:rPr>
                            <w:rFonts w:ascii="Courier New" w:hAnsi="Courier New"/>
                            <w:sz w:val="24"/>
                          </w:rPr>
                        </w:pPr>
                        <w:r>
                          <w:rPr>
                            <w:rFonts w:ascii="Courier New" w:hAnsi="Courier New"/>
                            <w:sz w:val="24"/>
                          </w:rPr>
                        </w:r>
                      </w:p>
                      <w:p>
                        <w:pPr>
                          <w:pStyle w:val="Normal"/>
                          <w:ind w:left="885" w:hanging="0"/>
                          <w:rPr>
                            <w:rFonts w:ascii="Courier New" w:hAnsi="Courier New"/>
                            <w:sz w:val="18"/>
                          </w:rPr>
                        </w:pPr>
                        <w:r>
                          <w:rPr>
                            <w:rFonts w:ascii="Courier New" w:hAnsi="Courier New"/>
                            <w:spacing w:val="-2"/>
                            <w:sz w:val="18"/>
                          </w:rPr>
                          <w:t>launchTrackingService()</w:t>
                        </w:r>
                      </w:p>
                      <w:p>
                        <w:pPr>
                          <w:pStyle w:val="Normal"/>
                          <w:rPr>
                            <w:rFonts w:ascii="Courier New" w:hAnsi="Courier New"/>
                            <w:sz w:val="20"/>
                          </w:rPr>
                        </w:pPr>
                        <w:r>
                          <w:rPr>
                            <w:rFonts w:ascii="Courier New" w:hAnsi="Courier New"/>
                            <w:sz w:val="20"/>
                          </w:rPr>
                        </w:r>
                      </w:p>
                      <w:p>
                        <w:pPr>
                          <w:pStyle w:val="Normal"/>
                          <w:spacing w:lineRule="auto" w:line="324" w:before="130" w:after="0"/>
                          <w:ind w:left="1317" w:right="840" w:hanging="432"/>
                          <w:rPr>
                            <w:rFonts w:ascii="Courier New" w:hAnsi="Courier New"/>
                            <w:sz w:val="18"/>
                          </w:rPr>
                        </w:pPr>
                        <w:r>
                          <w:rPr>
                            <w:rFonts w:ascii="Courier New" w:hAnsi="Courier New"/>
                            <w:sz w:val="18"/>
                          </w:rPr>
                          <w:t>waterButton.setOnClickListener</w:t>
                        </w:r>
                        <w:r>
                          <w:rPr>
                            <w:rFonts w:ascii="Courier New" w:hAnsi="Courier New"/>
                            <w:spacing w:val="-29"/>
                            <w:sz w:val="18"/>
                          </w:rPr>
                          <w:t xml:space="preserve"> </w:t>
                        </w:r>
                        <w:r>
                          <w:rPr>
                            <w:rFonts w:ascii="Courier New" w:hAnsi="Courier New"/>
                            <w:sz w:val="18"/>
                          </w:rPr>
                          <w:t xml:space="preserve">{ </w:t>
                        </w:r>
                        <w:r>
                          <w:rPr>
                            <w:rFonts w:ascii="Courier New" w:hAnsi="Courier New"/>
                            <w:spacing w:val="-2"/>
                            <w:sz w:val="18"/>
                          </w:rPr>
                          <w:t>launchTrackingService(250f)</w:t>
                        </w:r>
                      </w:p>
                      <w:p>
                        <w:pPr>
                          <w:pStyle w:val="Normal"/>
                          <w:spacing w:before="1"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TextBody"/>
        <w:spacing w:before="72" w:after="0"/>
        <w:ind w:left="1274" w:right="288" w:hanging="0"/>
        <w:jc w:val="both"/>
        <w:rPr/>
      </w:pPr>
      <w:r>
        <w:rPr/>
        <w:t>Remember</w:t>
      </w:r>
      <w:r>
        <w:rPr>
          <w:spacing w:val="-13"/>
        </w:rPr>
        <w:t xml:space="preserve"> </w:t>
      </w:r>
      <w:r>
        <w:rPr/>
        <w:t>to</w:t>
      </w:r>
      <w:r>
        <w:rPr>
          <w:spacing w:val="-13"/>
        </w:rPr>
        <w:t xml:space="preserve"> </w:t>
      </w:r>
      <w:r>
        <w:rPr/>
        <w:t>use</w:t>
      </w:r>
      <w:r>
        <w:rPr>
          <w:spacing w:val="-13"/>
        </w:rPr>
        <w:t xml:space="preserve"> </w:t>
      </w:r>
      <w:r>
        <w:rPr/>
        <w:t>constants</w:t>
      </w:r>
      <w:r>
        <w:rPr>
          <w:spacing w:val="-13"/>
        </w:rPr>
        <w:t xml:space="preserve"> </w:t>
      </w:r>
      <w:r>
        <w:rPr/>
        <w:t>rather</w:t>
      </w:r>
      <w:r>
        <w:rPr>
          <w:spacing w:val="-13"/>
        </w:rPr>
        <w:t xml:space="preserve"> </w:t>
      </w:r>
      <w:r>
        <w:rPr/>
        <w:t>than</w:t>
      </w:r>
      <w:r>
        <w:rPr>
          <w:spacing w:val="-6"/>
        </w:rPr>
        <w:t xml:space="preserve"> </w:t>
      </w:r>
      <w:r>
        <w:rPr/>
        <w:t>magic</w:t>
      </w:r>
      <w:r>
        <w:rPr>
          <w:spacing w:val="-5"/>
        </w:rPr>
        <w:t xml:space="preserve"> </w:t>
      </w:r>
      <w:r>
        <w:rPr/>
        <w:t>numbers</w:t>
      </w:r>
      <w:r>
        <w:rPr>
          <w:spacing w:val="-4"/>
        </w:rPr>
        <w:t xml:space="preserve"> </w:t>
      </w:r>
      <w:r>
        <w:rPr/>
        <w:t>(</w:t>
      </w:r>
      <w:r>
        <w:rPr>
          <w:rFonts w:ascii="Courier New" w:hAnsi="Courier New"/>
          <w:b/>
          <w:sz w:val="22"/>
        </w:rPr>
        <w:t>250f</w:t>
      </w:r>
      <w:r>
        <w:rPr>
          <w:rFonts w:ascii="Courier New" w:hAnsi="Courier New"/>
          <w:b/>
          <w:spacing w:val="-33"/>
          <w:sz w:val="22"/>
        </w:rPr>
        <w:t xml:space="preserve"> </w:t>
      </w:r>
      <w:r>
        <w:rPr/>
        <w:t>could</w:t>
      </w:r>
      <w:r>
        <w:rPr>
          <w:spacing w:val="-4"/>
        </w:rPr>
        <w:t xml:space="preserve"> </w:t>
      </w:r>
      <w:r>
        <w:rPr/>
        <w:t>be</w:t>
      </w:r>
      <w:r>
        <w:rPr>
          <w:spacing w:val="-4"/>
        </w:rPr>
        <w:t xml:space="preserve"> </w:t>
      </w:r>
      <w:r>
        <w:rPr/>
        <w:t>stored as</w:t>
      </w:r>
      <w:r>
        <w:rPr>
          <w:spacing w:val="-6"/>
        </w:rPr>
        <w:t xml:space="preserve"> </w:t>
      </w:r>
      <w:r>
        <w:rPr>
          <w:rFonts w:ascii="Courier New" w:hAnsi="Courier New"/>
          <w:b/>
          <w:sz w:val="22"/>
        </w:rPr>
        <w:t>GLASS_WATER_AMOUNT_MILLILITER</w:t>
      </w:r>
      <w:r>
        <w:rPr/>
        <w:t>,</w:t>
      </w:r>
      <w:r>
        <w:rPr>
          <w:spacing w:val="-6"/>
        </w:rPr>
        <w:t xml:space="preserve"> </w:t>
      </w:r>
      <w:r>
        <w:rPr/>
        <w:t>for</w:t>
      </w:r>
      <w:r>
        <w:rPr>
          <w:spacing w:val="-6"/>
        </w:rPr>
        <w:t xml:space="preserve"> </w:t>
      </w:r>
      <w:r>
        <w:rPr/>
        <w:t>example).</w:t>
      </w:r>
      <w:r>
        <w:rPr>
          <w:spacing w:val="-6"/>
        </w:rPr>
        <w:t xml:space="preserve"> </w:t>
      </w:r>
      <w:r>
        <w:rPr/>
        <w:t>This</w:t>
      </w:r>
      <w:r>
        <w:rPr>
          <w:spacing w:val="-7"/>
        </w:rPr>
        <w:t xml:space="preserve"> </w:t>
      </w:r>
      <w:r>
        <w:rPr/>
        <w:t>makes</w:t>
      </w:r>
      <w:r>
        <w:rPr>
          <w:spacing w:val="-7"/>
        </w:rPr>
        <w:t xml:space="preserve"> </w:t>
      </w:r>
      <w:r>
        <w:rPr/>
        <w:t>the</w:t>
      </w:r>
      <w:r>
        <w:rPr>
          <w:spacing w:val="-6"/>
        </w:rPr>
        <w:t xml:space="preserve"> </w:t>
      </w:r>
      <w:r>
        <w:rPr/>
        <w:t>code easier to understand and easier to maintain.</w:t>
      </w:r>
    </w:p>
    <w:p>
      <w:pPr>
        <w:pStyle w:val="ListParagraph"/>
        <w:numPr>
          <w:ilvl w:val="1"/>
          <w:numId w:val="9"/>
        </w:numPr>
        <w:tabs>
          <w:tab w:val="clear" w:pos="720"/>
          <w:tab w:val="left" w:pos="1274" w:leader="none"/>
        </w:tabs>
        <w:spacing w:lineRule="auto" w:line="240" w:before="148" w:after="0"/>
        <w:ind w:left="1274" w:right="551" w:hanging="360"/>
        <w:jc w:val="left"/>
        <w:rPr>
          <w:sz w:val="20"/>
        </w:rPr>
      </w:pPr>
      <w:r>
        <w:rPr>
          <w:sz w:val="20"/>
        </w:rPr>
        <w:t>Run</w:t>
      </w:r>
      <w:r>
        <w:rPr>
          <w:spacing w:val="-4"/>
          <w:sz w:val="20"/>
        </w:rPr>
        <w:t xml:space="preserve"> </w:t>
      </w:r>
      <w:r>
        <w:rPr>
          <w:sz w:val="20"/>
        </w:rPr>
        <w:t>your</w:t>
      </w:r>
      <w:r>
        <w:rPr>
          <w:spacing w:val="-3"/>
          <w:sz w:val="20"/>
        </w:rPr>
        <w:t xml:space="preserve"> </w:t>
      </w:r>
      <w:r>
        <w:rPr>
          <w:sz w:val="20"/>
        </w:rPr>
        <w:t>app.</w:t>
      </w:r>
      <w:r>
        <w:rPr>
          <w:spacing w:val="-4"/>
          <w:sz w:val="20"/>
        </w:rPr>
        <w:t xml:space="preserve"> </w:t>
      </w:r>
      <w:r>
        <w:rPr>
          <w:sz w:val="20"/>
        </w:rPr>
        <w:t>As</w:t>
      </w:r>
      <w:r>
        <w:rPr>
          <w:spacing w:val="-3"/>
          <w:sz w:val="20"/>
        </w:rPr>
        <w:t xml:space="preserve"> </w:t>
      </w:r>
      <w:r>
        <w:rPr>
          <w:sz w:val="20"/>
        </w:rPr>
        <w:t>soon</w:t>
      </w:r>
      <w:r>
        <w:rPr>
          <w:spacing w:val="-3"/>
          <w:sz w:val="20"/>
        </w:rPr>
        <w:t xml:space="preserve"> </w:t>
      </w:r>
      <w:r>
        <w:rPr>
          <w:sz w:val="20"/>
        </w:rPr>
        <w:t>as</w:t>
      </w:r>
      <w:r>
        <w:rPr>
          <w:spacing w:val="-4"/>
          <w:sz w:val="20"/>
        </w:rPr>
        <w:t xml:space="preserve"> </w:t>
      </w:r>
      <w:r>
        <w:rPr>
          <w:sz w:val="20"/>
        </w:rPr>
        <w:t>the</w:t>
      </w:r>
      <w:r>
        <w:rPr>
          <w:spacing w:val="-3"/>
          <w:sz w:val="20"/>
        </w:rPr>
        <w:t xml:space="preserve"> </w:t>
      </w:r>
      <w:r>
        <w:rPr>
          <w:sz w:val="20"/>
        </w:rPr>
        <w:t>app</w:t>
      </w:r>
      <w:r>
        <w:rPr>
          <w:spacing w:val="-4"/>
          <w:sz w:val="20"/>
        </w:rPr>
        <w:t xml:space="preserve"> </w:t>
      </w:r>
      <w:r>
        <w:rPr>
          <w:sz w:val="20"/>
        </w:rPr>
        <w:t>starts,</w:t>
      </w:r>
      <w:r>
        <w:rPr>
          <w:spacing w:val="-3"/>
          <w:sz w:val="20"/>
        </w:rPr>
        <w:t xml:space="preserve"> </w:t>
      </w:r>
      <w:r>
        <w:rPr>
          <w:sz w:val="20"/>
        </w:rPr>
        <w:t>you</w:t>
      </w:r>
      <w:r>
        <w:rPr>
          <w:spacing w:val="-3"/>
          <w:sz w:val="20"/>
        </w:rPr>
        <w:t xml:space="preserve"> </w:t>
      </w:r>
      <w:r>
        <w:rPr>
          <w:sz w:val="20"/>
        </w:rPr>
        <w:t>should</w:t>
      </w:r>
      <w:r>
        <w:rPr>
          <w:spacing w:val="-3"/>
          <w:sz w:val="20"/>
        </w:rPr>
        <w:t xml:space="preserve"> </w:t>
      </w:r>
      <w:r>
        <w:rPr>
          <w:sz w:val="20"/>
        </w:rPr>
        <w:t>see</w:t>
      </w:r>
      <w:r>
        <w:rPr>
          <w:spacing w:val="-3"/>
          <w:sz w:val="20"/>
        </w:rPr>
        <w:t xml:space="preserve"> </w:t>
      </w:r>
      <w:r>
        <w:rPr>
          <w:sz w:val="20"/>
        </w:rPr>
        <w:t>a</w:t>
      </w:r>
      <w:r>
        <w:rPr>
          <w:spacing w:val="-4"/>
          <w:sz w:val="20"/>
        </w:rPr>
        <w:t xml:space="preserve"> </w:t>
      </w:r>
      <w:r>
        <w:rPr>
          <w:sz w:val="20"/>
        </w:rPr>
        <w:t>notification</w:t>
      </w:r>
      <w:r>
        <w:rPr>
          <w:spacing w:val="-3"/>
          <w:sz w:val="20"/>
        </w:rPr>
        <w:t xml:space="preserve"> </w:t>
      </w:r>
      <w:r>
        <w:rPr>
          <w:sz w:val="20"/>
        </w:rPr>
        <w:t>added to your status bar. It's a</w:t>
      </w:r>
      <w:r>
        <w:rPr>
          <w:spacing w:val="-1"/>
          <w:sz w:val="20"/>
        </w:rPr>
        <w:t xml:space="preserve"> </w:t>
      </w:r>
      <w:r>
        <w:rPr>
          <w:sz w:val="20"/>
        </w:rPr>
        <w:t>sticky notification, so it will keep running</w:t>
      </w:r>
      <w:r>
        <w:rPr>
          <w:spacing w:val="-1"/>
          <w:sz w:val="20"/>
        </w:rPr>
        <w:t xml:space="preserve"> </w:t>
      </w:r>
      <w:r>
        <w:rPr>
          <w:sz w:val="20"/>
        </w:rPr>
        <w:t xml:space="preserve">even if you stopped your </w:t>
      </w:r>
      <w:r>
        <w:rPr>
          <w:rFonts w:ascii="Courier New" w:hAnsi="Courier New"/>
          <w:b/>
        </w:rPr>
        <w:t>MainActivity</w:t>
      </w:r>
      <w:r>
        <w:rPr>
          <w:sz w:val="20"/>
        </w:rPr>
        <w:t>. It will be removed if, for example, you force stopped</w:t>
      </w:r>
      <w:r>
        <w:rPr>
          <w:spacing w:val="-2"/>
          <w:sz w:val="20"/>
        </w:rPr>
        <w:t xml:space="preserve"> </w:t>
      </w:r>
      <w:r>
        <w:rPr>
          <w:sz w:val="20"/>
        </w:rPr>
        <w:t>the</w:t>
      </w:r>
      <w:r>
        <w:rPr>
          <w:spacing w:val="-2"/>
          <w:sz w:val="20"/>
        </w:rPr>
        <w:t xml:space="preserve"> </w:t>
      </w:r>
      <w:r>
        <w:rPr>
          <w:sz w:val="20"/>
        </w:rPr>
        <w:t>app,</w:t>
      </w:r>
      <w:r>
        <w:rPr>
          <w:spacing w:val="-3"/>
          <w:sz w:val="20"/>
        </w:rPr>
        <w:t xml:space="preserve"> </w:t>
      </w:r>
      <w:r>
        <w:rPr>
          <w:sz w:val="20"/>
        </w:rPr>
        <w:t>uninstalled</w:t>
      </w:r>
      <w:r>
        <w:rPr>
          <w:spacing w:val="-2"/>
          <w:sz w:val="20"/>
        </w:rPr>
        <w:t xml:space="preserve"> </w:t>
      </w:r>
      <w:r>
        <w:rPr>
          <w:sz w:val="20"/>
        </w:rPr>
        <w:t>it,</w:t>
      </w:r>
      <w:r>
        <w:rPr>
          <w:spacing w:val="-2"/>
          <w:sz w:val="20"/>
        </w:rPr>
        <w:t xml:space="preserve"> </w:t>
      </w:r>
      <w:r>
        <w:rPr>
          <w:sz w:val="20"/>
        </w:rPr>
        <w:t>or</w:t>
      </w:r>
      <w:r>
        <w:rPr>
          <w:spacing w:val="-2"/>
          <w:sz w:val="20"/>
        </w:rPr>
        <w:t xml:space="preserve"> </w:t>
      </w:r>
      <w:r>
        <w:rPr>
          <w:sz w:val="20"/>
        </w:rPr>
        <w:t>restarted</w:t>
      </w:r>
      <w:r>
        <w:rPr>
          <w:spacing w:val="-3"/>
          <w:sz w:val="20"/>
        </w:rPr>
        <w:t xml:space="preserve"> </w:t>
      </w:r>
      <w:r>
        <w:rPr>
          <w:sz w:val="20"/>
        </w:rPr>
        <w:t>your</w:t>
      </w:r>
      <w:r>
        <w:rPr>
          <w:spacing w:val="-2"/>
          <w:sz w:val="20"/>
        </w:rPr>
        <w:t xml:space="preserve"> </w:t>
      </w:r>
      <w:r>
        <w:rPr>
          <w:sz w:val="20"/>
        </w:rPr>
        <w:t>device.</w:t>
      </w:r>
      <w:r>
        <w:rPr>
          <w:spacing w:val="-2"/>
          <w:sz w:val="20"/>
        </w:rPr>
        <w:t xml:space="preserve"> </w:t>
      </w:r>
      <w:r>
        <w:rPr>
          <w:sz w:val="20"/>
        </w:rPr>
        <w:t>The</w:t>
      </w:r>
      <w:r>
        <w:rPr>
          <w:spacing w:val="-3"/>
          <w:sz w:val="20"/>
        </w:rPr>
        <w:t xml:space="preserve"> </w:t>
      </w:r>
      <w:r>
        <w:rPr>
          <w:sz w:val="20"/>
        </w:rPr>
        <w:t>notification</w:t>
      </w:r>
      <w:r>
        <w:rPr>
          <w:spacing w:val="-2"/>
          <w:sz w:val="20"/>
        </w:rPr>
        <w:t xml:space="preserve"> </w:t>
      </w:r>
      <w:r>
        <w:rPr>
          <w:sz w:val="20"/>
        </w:rPr>
        <w:t>will</w:t>
      </w:r>
    </w:p>
    <w:p>
      <w:pPr>
        <w:sectPr>
          <w:headerReference w:type="even" r:id="rId250"/>
          <w:headerReference w:type="default" r:id="rId251"/>
          <w:type w:val="nextPage"/>
          <w:pgSz w:w="10800" w:h="13320"/>
          <w:pgMar w:left="940" w:right="920" w:gutter="0" w:header="695" w:top="1120" w:footer="0" w:bottom="280"/>
          <w:pgNumType w:fmt="decimal"/>
          <w:formProt w:val="false"/>
          <w:textDirection w:val="lrTb"/>
          <w:docGrid w:type="default" w:linePitch="100" w:charSpace="4096"/>
        </w:sectPr>
        <w:pStyle w:val="TextBody"/>
        <w:spacing w:lineRule="auto" w:line="247" w:before="1" w:after="0"/>
        <w:ind w:left="1274" w:hanging="0"/>
        <w:rPr/>
      </w:pPr>
      <w:r>
        <w:rPr/>
        <w:t>count</w:t>
      </w:r>
      <w:r>
        <w:rPr>
          <w:spacing w:val="-3"/>
        </w:rPr>
        <w:t xml:space="preserve"> </w:t>
      </w:r>
      <w:r>
        <w:rPr/>
        <w:t>down</w:t>
      </w:r>
      <w:r>
        <w:rPr>
          <w:spacing w:val="-3"/>
        </w:rPr>
        <w:t xml:space="preserve"> </w:t>
      </w:r>
      <w:r>
        <w:rPr/>
        <w:t>from</w:t>
      </w:r>
      <w:r>
        <w:rPr>
          <w:spacing w:val="-3"/>
        </w:rPr>
        <w:t xml:space="preserve"> </w:t>
      </w:r>
      <w:r>
        <w:rPr/>
        <w:t>5</w:t>
      </w:r>
      <w:r>
        <w:rPr>
          <w:spacing w:val="-3"/>
        </w:rPr>
        <w:t xml:space="preserve"> </w:t>
      </w:r>
      <w:r>
        <w:rPr/>
        <w:t>and</w:t>
      </w:r>
      <w:r>
        <w:rPr>
          <w:spacing w:val="-4"/>
        </w:rPr>
        <w:t xml:space="preserve"> </w:t>
      </w:r>
      <w:r>
        <w:rPr/>
        <w:t>refresh</w:t>
      </w:r>
      <w:r>
        <w:rPr>
          <w:spacing w:val="-4"/>
        </w:rPr>
        <w:t xml:space="preserve"> </w:t>
      </w:r>
      <w:r>
        <w:rPr/>
        <w:t>every</w:t>
      </w:r>
      <w:r>
        <w:rPr>
          <w:spacing w:val="-3"/>
        </w:rPr>
        <w:t xml:space="preserve"> </w:t>
      </w:r>
      <w:r>
        <w:rPr/>
        <w:t>5</w:t>
      </w:r>
      <w:r>
        <w:rPr>
          <w:spacing w:val="-3"/>
        </w:rPr>
        <w:t xml:space="preserve"> </w:t>
      </w:r>
      <w:r>
        <w:rPr/>
        <w:t>seconds.</w:t>
      </w:r>
      <w:r>
        <w:rPr>
          <w:spacing w:val="-3"/>
        </w:rPr>
        <w:t xml:space="preserve"> </w:t>
      </w:r>
      <w:r>
        <w:rPr/>
        <w:t>If</w:t>
      </w:r>
      <w:r>
        <w:rPr>
          <w:spacing w:val="-3"/>
        </w:rPr>
        <w:t xml:space="preserve"> </w:t>
      </w:r>
      <w:r>
        <w:rPr/>
        <w:t>you</w:t>
      </w:r>
      <w:r>
        <w:rPr>
          <w:spacing w:val="-3"/>
        </w:rPr>
        <w:t xml:space="preserve"> </w:t>
      </w:r>
      <w:r>
        <w:rPr/>
        <w:t>click</w:t>
      </w:r>
      <w:r>
        <w:rPr>
          <w:spacing w:val="-3"/>
        </w:rPr>
        <w:t xml:space="preserve"> </w:t>
      </w:r>
      <w:r>
        <w:rPr/>
        <w:t>the</w:t>
      </w:r>
      <w:r>
        <w:rPr>
          <w:spacing w:val="-3"/>
        </w:rPr>
        <w:t xml:space="preserve"> </w:t>
      </w:r>
      <w:r>
        <w:rPr/>
        <w:t>button,</w:t>
      </w:r>
      <w:r>
        <w:rPr>
          <w:spacing w:val="-3"/>
        </w:rPr>
        <w:t xml:space="preserve"> </w:t>
      </w:r>
      <w:r>
        <w:rPr/>
        <w:t>the</w:t>
      </w:r>
      <w:r>
        <w:rPr>
          <w:spacing w:val="-3"/>
        </w:rPr>
        <w:t xml:space="preserve"> </w:t>
      </w:r>
      <w:r>
        <w:rPr/>
        <w:t>next refresh will reflect the added fluids.</w:t>
      </w:r>
    </w:p>
    <w:p>
      <w:pPr>
        <w:pStyle w:val="Heading1"/>
        <w:spacing w:lineRule="auto" w:line="228" w:before="107" w:after="0"/>
        <w:ind w:left="104" w:right="1001" w:hanging="0"/>
        <w:rPr/>
      </w:pPr>
      <w:bookmarkStart w:id="2" w:name="_k2ensqfar6r4"/>
      <w:bookmarkEnd w:id="2"/>
      <w:r>
        <w:rPr/>
        <w:t>Chapter</w:t>
      </w:r>
      <w:r>
        <w:rPr>
          <w:spacing w:val="-9"/>
        </w:rPr>
        <w:t xml:space="preserve"> </w:t>
      </w:r>
      <w:r>
        <w:rPr/>
        <w:t>9:</w:t>
      </w:r>
      <w:r>
        <w:rPr>
          <w:spacing w:val="-9"/>
        </w:rPr>
        <w:t xml:space="preserve"> </w:t>
      </w:r>
      <w:r>
        <w:rPr/>
        <w:t>Unit</w:t>
      </w:r>
      <w:r>
        <w:rPr>
          <w:spacing w:val="-9"/>
        </w:rPr>
        <w:t xml:space="preserve"> </w:t>
      </w:r>
      <w:r>
        <w:rPr/>
        <w:t>Tests</w:t>
      </w:r>
      <w:r>
        <w:rPr>
          <w:spacing w:val="-9"/>
        </w:rPr>
        <w:t xml:space="preserve"> </w:t>
      </w:r>
      <w:r>
        <w:rPr/>
        <w:t>and</w:t>
      </w:r>
      <w:r>
        <w:rPr>
          <w:spacing w:val="-9"/>
        </w:rPr>
        <w:t xml:space="preserve"> </w:t>
      </w:r>
      <w:r>
        <w:rPr/>
        <w:t>Integration</w:t>
      </w:r>
      <w:r>
        <w:rPr>
          <w:spacing w:val="-9"/>
        </w:rPr>
        <w:t xml:space="preserve"> </w:t>
      </w:r>
      <w:r>
        <w:rPr/>
        <w:t>Tests</w:t>
      </w:r>
      <w:r>
        <w:rPr>
          <w:spacing w:val="-9"/>
        </w:rPr>
        <w:t xml:space="preserve"> </w:t>
      </w:r>
      <w:r>
        <w:rPr/>
        <w:t>with</w:t>
      </w:r>
      <w:r>
        <w:rPr>
          <w:spacing w:val="-9"/>
        </w:rPr>
        <w:t xml:space="preserve"> </w:t>
      </w:r>
      <w:r>
        <w:rPr/>
        <w:t>JUnit,</w:t>
      </w:r>
      <w:r>
        <w:rPr>
          <w:spacing w:val="-9"/>
        </w:rPr>
        <w:t xml:space="preserve"> </w:t>
      </w:r>
      <w:r>
        <w:rPr/>
        <w:t>Mockito, and Espresso</w:t>
      </w:r>
    </w:p>
    <w:p>
      <w:pPr>
        <w:pStyle w:val="Heading2"/>
        <w:spacing w:before="187" w:after="0"/>
        <w:ind w:left="104" w:hanging="0"/>
        <w:rPr/>
      </w:pPr>
      <w:r>
        <w:rPr/>
        <w:t xml:space="preserve">Activity 9.01: Developing with </w:t>
      </w:r>
      <w:r>
        <w:rPr>
          <w:spacing w:val="-5"/>
        </w:rPr>
        <w:t>TDD</w:t>
      </w:r>
    </w:p>
    <w:p>
      <w:pPr>
        <w:pStyle w:val="Heading3"/>
        <w:rPr>
          <w:b w:val="false"/>
          <w:b w:val="false"/>
        </w:rPr>
      </w:pPr>
      <w:r>
        <w:rPr>
          <w:spacing w:val="-2"/>
        </w:rPr>
        <w:t>Solution</w:t>
      </w:r>
      <w:r>
        <w:rPr>
          <w:b w:val="false"/>
          <w:spacing w:val="-2"/>
        </w:rPr>
        <w:t>:</w:t>
      </w:r>
    </w:p>
    <w:p>
      <w:pPr>
        <w:pStyle w:val="ListParagraph"/>
        <w:numPr>
          <w:ilvl w:val="0"/>
          <w:numId w:val="8"/>
        </w:numPr>
        <w:tabs>
          <w:tab w:val="clear" w:pos="720"/>
          <w:tab w:val="left" w:pos="554" w:leader="none"/>
        </w:tabs>
        <w:spacing w:before="147" w:after="0"/>
        <w:jc w:val="left"/>
        <w:rPr>
          <w:sz w:val="20"/>
        </w:rPr>
      </w:pPr>
      <w:r>
        <w:rPr>
          <w:sz w:val="20"/>
        </w:rPr>
        <w:t>Let's</w:t>
      </w:r>
      <w:r>
        <w:rPr>
          <w:spacing w:val="-2"/>
          <w:sz w:val="20"/>
        </w:rPr>
        <w:t xml:space="preserve"> </w:t>
      </w:r>
      <w:r>
        <w:rPr>
          <w:sz w:val="20"/>
        </w:rPr>
        <w:t>start</w:t>
      </w:r>
      <w:r>
        <w:rPr>
          <w:spacing w:val="-2"/>
          <w:sz w:val="20"/>
        </w:rPr>
        <w:t xml:space="preserve"> </w:t>
      </w:r>
      <w:r>
        <w:rPr>
          <w:sz w:val="20"/>
        </w:rPr>
        <w:t>by</w:t>
      </w:r>
      <w:r>
        <w:rPr>
          <w:spacing w:val="-2"/>
          <w:sz w:val="20"/>
        </w:rPr>
        <w:t xml:space="preserve"> </w:t>
      </w:r>
      <w:r>
        <w:rPr>
          <w:sz w:val="20"/>
        </w:rPr>
        <w:t>adding</w:t>
      </w:r>
      <w:r>
        <w:rPr>
          <w:spacing w:val="-3"/>
          <w:sz w:val="20"/>
        </w:rPr>
        <w:t xml:space="preserve"> </w:t>
      </w:r>
      <w:r>
        <w:rPr>
          <w:sz w:val="20"/>
        </w:rPr>
        <w:t>the</w:t>
      </w:r>
      <w:r>
        <w:rPr>
          <w:spacing w:val="-2"/>
          <w:sz w:val="20"/>
        </w:rPr>
        <w:t xml:space="preserve"> </w:t>
      </w:r>
      <w:r>
        <w:rPr>
          <w:sz w:val="20"/>
        </w:rPr>
        <w:t>necessary</w:t>
      </w:r>
      <w:r>
        <w:rPr>
          <w:spacing w:val="-2"/>
          <w:sz w:val="20"/>
        </w:rPr>
        <w:t xml:space="preserve"> </w:t>
      </w:r>
      <w:r>
        <w:rPr>
          <w:sz w:val="20"/>
        </w:rPr>
        <w:t>files</w:t>
      </w:r>
      <w:r>
        <w:rPr>
          <w:spacing w:val="-2"/>
          <w:sz w:val="20"/>
        </w:rPr>
        <w:t xml:space="preserve"> </w:t>
      </w:r>
      <w:r>
        <w:rPr>
          <w:sz w:val="20"/>
        </w:rPr>
        <w:t>in</w:t>
      </w:r>
      <w:r>
        <w:rPr>
          <w:spacing w:val="-1"/>
          <w:sz w:val="20"/>
        </w:rPr>
        <w:t xml:space="preserve"> </w:t>
      </w:r>
      <w:r>
        <w:rPr>
          <w:spacing w:val="-2"/>
          <w:sz w:val="20"/>
        </w:rPr>
        <w:t>Gradle:</w:t>
      </w:r>
    </w:p>
    <w:p>
      <w:pPr>
        <w:pStyle w:val="TextBody"/>
        <w:spacing w:before="5" w:after="0"/>
        <w:rPr>
          <w:sz w:val="9"/>
        </w:rPr>
      </w:pPr>
      <w:r>
        <w:rPr>
          <w:sz w:val="9"/>
        </w:rPr>
        <mc:AlternateContent>
          <mc:Choice Requires="wpg">
            <w:drawing>
              <wp:anchor behindDoc="0" distT="635" distB="0" distL="0" distR="4445" simplePos="0" locked="0" layoutInCell="0" allowOverlap="1" relativeHeight="1677" wp14:anchorId="0FBD121E">
                <wp:simplePos x="0" y="0"/>
                <wp:positionH relativeFrom="page">
                  <wp:posOffset>662940</wp:posOffset>
                </wp:positionH>
                <wp:positionV relativeFrom="paragraph">
                  <wp:posOffset>95885</wp:posOffset>
                </wp:positionV>
                <wp:extent cx="5074920" cy="3241675"/>
                <wp:effectExtent l="0" t="1270" r="635" b="0"/>
                <wp:wrapTopAndBottom/>
                <wp:docPr id="778" name="docshapegroup565"/>
                <a:graphic xmlns:a="http://schemas.openxmlformats.org/drawingml/2006/main">
                  <a:graphicData uri="http://schemas.microsoft.com/office/word/2010/wordprocessingGroup">
                    <wpg:wgp>
                      <wpg:cNvGrpSpPr/>
                      <wpg:grpSpPr>
                        <a:xfrm>
                          <a:off x="0" y="0"/>
                          <a:ext cx="5074920" cy="3241800"/>
                          <a:chOff x="0" y="0"/>
                          <a:chExt cx="5074920" cy="3241800"/>
                        </a:xfrm>
                      </wpg:grpSpPr>
                      <wps:wsp>
                        <wps:cNvSpPr/>
                        <wps:spPr>
                          <a:xfrm>
                            <a:off x="0" y="6480"/>
                            <a:ext cx="5074920" cy="3228840"/>
                          </a:xfrm>
                          <a:prstGeom prst="rect">
                            <a:avLst/>
                          </a:prstGeom>
                          <a:solidFill>
                            <a:srgbClr val="f6f6f6"/>
                          </a:solidFill>
                          <a:ln w="0">
                            <a:noFill/>
                          </a:ln>
                        </wps:spPr>
                        <wps:style>
                          <a:lnRef idx="0"/>
                          <a:fillRef idx="0"/>
                          <a:effectRef idx="0"/>
                          <a:fontRef idx="minor"/>
                        </wps:style>
                        <wps:bodyPr/>
                      </wps:wsp>
                      <wps:wsp>
                        <wps:cNvSpPr/>
                        <wps:spPr>
                          <a:xfrm>
                            <a:off x="0" y="0"/>
                            <a:ext cx="5074920" cy="3241800"/>
                          </a:xfrm>
                          <a:custGeom>
                            <a:avLst/>
                            <a:gdLst>
                              <a:gd name="textAreaLeft" fmla="*/ 0 w 2877120"/>
                              <a:gd name="textAreaRight" fmla="*/ 2879280 w 2877120"/>
                              <a:gd name="textAreaTop" fmla="*/ 0 h 1837800"/>
                              <a:gd name="textAreaBottom" fmla="*/ 1839960 h 1837800"/>
                            </a:gdLst>
                            <a:ahLst/>
                            <a:rect l="textAreaLeft" t="textAreaTop" r="textAreaRight" b="textAreaBottom"/>
                            <a:pathLst>
                              <a:path w="7992" h="5105">
                                <a:moveTo>
                                  <a:pt x="7992" y="5084"/>
                                </a:moveTo>
                                <a:lnTo>
                                  <a:pt x="0" y="5084"/>
                                </a:lnTo>
                                <a:lnTo>
                                  <a:pt x="0" y="5104"/>
                                </a:lnTo>
                                <a:lnTo>
                                  <a:pt x="7992" y="5104"/>
                                </a:lnTo>
                                <a:lnTo>
                                  <a:pt x="7992" y="50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3216240"/>
                          </a:xfrm>
                          <a:prstGeom prst="rect">
                            <a:avLst/>
                          </a:prstGeom>
                          <a:noFill/>
                          <a:ln w="0">
                            <a:noFill/>
                          </a:ln>
                        </wps:spPr>
                        <wps:style>
                          <a:lnRef idx="0"/>
                          <a:fillRef idx="0"/>
                          <a:effectRef idx="0"/>
                          <a:fontRef idx="minor"/>
                        </wps:style>
                        <wps:txbx>
                          <w:txbxContent>
                            <w:p>
                              <w:pPr>
                                <w:pStyle w:val="Normal"/>
                                <w:spacing w:lineRule="auto" w:line="324" w:before="40" w:after="0"/>
                                <w:ind w:left="885" w:hanging="0"/>
                                <w:rPr>
                                  <w:rFonts w:ascii="Courier New" w:hAnsi="Courier New"/>
                                  <w:sz w:val="18"/>
                                </w:rPr>
                              </w:pPr>
                              <w:r>
                                <w:rPr>
                                  <w:rFonts w:ascii="Courier New" w:hAnsi="Courier New"/>
                                  <w:sz w:val="18"/>
                                </w:rPr>
                                <w:t>implementation "androidx.recyclerview:recyclerview:1.1.0" implementation</w:t>
                              </w:r>
                              <w:r>
                                <w:rPr>
                                  <w:rFonts w:ascii="Courier New" w:hAnsi="Courier New"/>
                                  <w:spacing w:val="-29"/>
                                  <w:sz w:val="18"/>
                                </w:rPr>
                                <w:t xml:space="preserve"> </w:t>
                              </w:r>
                              <w:r>
                                <w:rPr>
                                  <w:rFonts w:ascii="Courier New" w:hAnsi="Courier New"/>
                                  <w:sz w:val="18"/>
                                </w:rPr>
                                <w:t>'androidx.test.espresso:espresso-core:3.3.0' testImplementation 'junit:junit:4.13.1'</w:t>
                              </w:r>
                            </w:p>
                            <w:p>
                              <w:pPr>
                                <w:pStyle w:val="Normal"/>
                                <w:spacing w:lineRule="auto" w:line="324" w:before="2" w:after="0"/>
                                <w:ind w:left="885" w:hanging="0"/>
                                <w:rPr>
                                  <w:rFonts w:ascii="Courier New" w:hAnsi="Courier New"/>
                                  <w:sz w:val="18"/>
                                </w:rPr>
                              </w:pPr>
                              <w:r>
                                <w:rPr>
                                  <w:rFonts w:ascii="Courier New" w:hAnsi="Courier New"/>
                                  <w:sz w:val="18"/>
                                </w:rPr>
                                <w:t>testImplementation</w:t>
                              </w:r>
                              <w:r>
                                <w:rPr>
                                  <w:rFonts w:ascii="Courier New" w:hAnsi="Courier New"/>
                                  <w:spacing w:val="-29"/>
                                  <w:sz w:val="18"/>
                                </w:rPr>
                                <w:t xml:space="preserve"> </w:t>
                              </w:r>
                              <w:r>
                                <w:rPr>
                                  <w:rFonts w:ascii="Courier New" w:hAnsi="Courier New"/>
                                  <w:sz w:val="18"/>
                                </w:rPr>
                                <w:t>'org.mockito:mockito-core:3.6.0' testImplementation 'com.nhaarman.mockitokotlin2</w:t>
                              </w:r>
                            </w:p>
                            <w:p>
                              <w:pPr>
                                <w:pStyle w:val="Normal"/>
                                <w:spacing w:before="1" w:after="0"/>
                                <w:ind w:left="1101" w:hanging="0"/>
                                <w:rPr>
                                  <w:rFonts w:ascii="Courier New" w:hAnsi="Courier New"/>
                                  <w:sz w:val="18"/>
                                </w:rPr>
                              </w:pPr>
                              <w:r>
                                <w:rPr>
                                  <w:rFonts w:ascii="Courier New" w:hAnsi="Courier New"/>
                                  <w:spacing w:val="-2"/>
                                  <w:sz w:val="18"/>
                                </w:rPr>
                                <w:t>:mockito-kotlin:2.2.0'</w:t>
                              </w:r>
                            </w:p>
                            <w:p>
                              <w:pPr>
                                <w:pStyle w:val="Normal"/>
                                <w:spacing w:lineRule="auto" w:line="324" w:before="76" w:after="0"/>
                                <w:ind w:left="885" w:hanging="0"/>
                                <w:rPr>
                                  <w:rFonts w:ascii="Courier New" w:hAnsi="Courier New"/>
                                  <w:sz w:val="18"/>
                                </w:rPr>
                              </w:pPr>
                              <w:r>
                                <w:rPr>
                                  <w:rFonts w:ascii="Courier New" w:hAnsi="Courier New"/>
                                  <w:sz w:val="18"/>
                                </w:rPr>
                                <w:t>testImplementation 'org.robolectric:robolectric:4.4' testImplementation 'androidx.test.ext:junit:1.1.2' testImplementation</w:t>
                              </w:r>
                              <w:r>
                                <w:rPr>
                                  <w:rFonts w:ascii="Courier New" w:hAnsi="Courier New"/>
                                  <w:spacing w:val="-29"/>
                                  <w:sz w:val="18"/>
                                </w:rPr>
                                <w:t xml:space="preserve"> </w:t>
                              </w:r>
                              <w:r>
                                <w:rPr>
                                  <w:rFonts w:ascii="Courier New" w:hAnsi="Courier New"/>
                                  <w:sz w:val="18"/>
                                </w:rPr>
                                <w:t>'androidx.test.espresso:espresso-intents</w:t>
                              </w:r>
                            </w:p>
                            <w:p>
                              <w:pPr>
                                <w:pStyle w:val="Normal"/>
                                <w:spacing w:before="2" w:after="0"/>
                                <w:ind w:left="1101" w:hanging="0"/>
                                <w:rPr>
                                  <w:rFonts w:ascii="Courier New" w:hAnsi="Courier New"/>
                                  <w:sz w:val="18"/>
                                </w:rPr>
                              </w:pPr>
                              <w:r>
                                <w:rPr>
                                  <w:rFonts w:ascii="Courier New" w:hAnsi="Courier New"/>
                                  <w:spacing w:val="-2"/>
                                  <w:sz w:val="18"/>
                                </w:rPr>
                                <w:t>:3.3.0'</w:t>
                              </w:r>
                            </w:p>
                            <w:p>
                              <w:pPr>
                                <w:pStyle w:val="Normal"/>
                                <w:spacing w:before="77" w:after="0"/>
                                <w:ind w:left="885" w:hanging="0"/>
                                <w:rPr>
                                  <w:rFonts w:ascii="Courier New" w:hAnsi="Courier New"/>
                                  <w:sz w:val="18"/>
                                </w:rPr>
                              </w:pPr>
                              <w:r>
                                <w:rPr>
                                  <w:rFonts w:ascii="Courier New" w:hAnsi="Courier New"/>
                                  <w:sz w:val="18"/>
                                </w:rPr>
                                <w:t>testImplementation</w:t>
                              </w:r>
                              <w:r>
                                <w:rPr>
                                  <w:rFonts w:ascii="Courier New" w:hAnsi="Courier New"/>
                                  <w:spacing w:val="-18"/>
                                  <w:sz w:val="18"/>
                                </w:rPr>
                                <w:t xml:space="preserve"> </w:t>
                              </w:r>
                              <w:r>
                                <w:rPr>
                                  <w:rFonts w:ascii="Courier New" w:hAnsi="Courier New"/>
                                  <w:spacing w:val="-2"/>
                                  <w:sz w:val="18"/>
                                </w:rPr>
                                <w:t>'com.android.support.test</w:t>
                              </w:r>
                            </w:p>
                            <w:p>
                              <w:pPr>
                                <w:pStyle w:val="Normal"/>
                                <w:spacing w:lineRule="auto" w:line="324" w:before="76" w:after="0"/>
                                <w:ind w:left="885" w:right="840" w:firstLine="216"/>
                                <w:rPr>
                                  <w:rFonts w:ascii="Courier New" w:hAnsi="Courier New"/>
                                  <w:sz w:val="18"/>
                                </w:rPr>
                              </w:pPr>
                              <w:r>
                                <w:rPr>
                                  <w:rFonts w:ascii="Courier New" w:hAnsi="Courier New"/>
                                  <w:spacing w:val="-2"/>
                                  <w:sz w:val="18"/>
                                </w:rPr>
                                <w:t xml:space="preserve">.espresso:espresso-contrib:3.3.0' </w:t>
                              </w:r>
                              <w:r>
                                <w:rPr>
                                  <w:rFonts w:ascii="Courier New" w:hAnsi="Courier New"/>
                                  <w:sz w:val="18"/>
                                </w:rPr>
                                <w:t>androidTestImplementation</w:t>
                              </w:r>
                              <w:r>
                                <w:rPr>
                                  <w:rFonts w:ascii="Courier New" w:hAnsi="Courier New"/>
                                  <w:spacing w:val="-29"/>
                                  <w:sz w:val="18"/>
                                </w:rPr>
                                <w:t xml:space="preserve"> </w:t>
                              </w:r>
                              <w:r>
                                <w:rPr>
                                  <w:rFonts w:ascii="Courier New" w:hAnsi="Courier New"/>
                                  <w:sz w:val="18"/>
                                </w:rPr>
                                <w:t>'androidx.test.ext:junit:1.1.2' androidTestImplementation 'androidx.test</w:t>
                              </w:r>
                            </w:p>
                            <w:p>
                              <w:pPr>
                                <w:pStyle w:val="Normal"/>
                                <w:spacing w:lineRule="auto" w:line="324" w:before="2" w:after="0"/>
                                <w:ind w:left="885" w:right="1274" w:firstLine="216"/>
                                <w:rPr>
                                  <w:rFonts w:ascii="Courier New" w:hAnsi="Courier New"/>
                                  <w:sz w:val="18"/>
                                </w:rPr>
                              </w:pPr>
                              <w:r>
                                <w:rPr>
                                  <w:rFonts w:ascii="Courier New" w:hAnsi="Courier New"/>
                                  <w:spacing w:val="-2"/>
                                  <w:sz w:val="18"/>
                                </w:rPr>
                                <w:t xml:space="preserve">.espresso:espresso-core:3.3.0' </w:t>
                              </w:r>
                              <w:r>
                                <w:rPr>
                                  <w:rFonts w:ascii="Courier New" w:hAnsi="Courier New"/>
                                  <w:sz w:val="18"/>
                                </w:rPr>
                                <w:t>androidTestImplementation</w:t>
                              </w:r>
                              <w:r>
                                <w:rPr>
                                  <w:rFonts w:ascii="Courier New" w:hAnsi="Courier New"/>
                                  <w:spacing w:val="-29"/>
                                  <w:sz w:val="18"/>
                                </w:rPr>
                                <w:t xml:space="preserve"> </w:t>
                              </w:r>
                              <w:r>
                                <w:rPr>
                                  <w:rFonts w:ascii="Courier New" w:hAnsi="Courier New"/>
                                  <w:sz w:val="18"/>
                                </w:rPr>
                                <w:t>'androidx.test:rules:1.3.0' androidTestImplementation 'com.android.support.test</w:t>
                              </w:r>
                            </w:p>
                            <w:p>
                              <w:pPr>
                                <w:pStyle w:val="Normal"/>
                                <w:spacing w:before="2" w:after="0"/>
                                <w:ind w:left="1101" w:hanging="0"/>
                                <w:rPr>
                                  <w:rFonts w:ascii="Courier New" w:hAnsi="Courier New"/>
                                  <w:sz w:val="18"/>
                                </w:rPr>
                              </w:pPr>
                              <w:r>
                                <w:rPr>
                                  <w:rFonts w:ascii="Courier New" w:hAnsi="Courier New"/>
                                  <w:spacing w:val="-2"/>
                                  <w:sz w:val="18"/>
                                </w:rPr>
                                <w:t>.espresso:espresso-contrib:3.3.0'</w:t>
                              </w:r>
                            </w:p>
                          </w:txbxContent>
                        </wps:txbx>
                        <wps:bodyPr lIns="0" rIns="0" tIns="0" bIns="0" anchor="t">
                          <a:noAutofit/>
                        </wps:bodyPr>
                      </wps:wsp>
                    </wpg:wgp>
                  </a:graphicData>
                </a:graphic>
              </wp:anchor>
            </w:drawing>
          </mc:Choice>
          <mc:Fallback>
            <w:pict>
              <v:group id="shape_0" alt="docshapegroup565" style="position:absolute;margin-left:52.2pt;margin-top:7.55pt;width:399.6pt;height:255.25pt" coordorigin="1044,151" coordsize="7992,5105">
                <v:rect id="shape_0" path="m0,0l-2147483645,0l-2147483645,-2147483646l0,-2147483646xe" fillcolor="#f6f6f6" stroked="f" o:allowincell="f" style="position:absolute;left:1044;top:161;width:7991;height:508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71;width:7991;height:5064;mso-wrap-style:square;v-text-anchor:top;mso-position-horizontal-relative:page">
                  <v:fill o:detectmouseclick="t" on="false"/>
                  <v:stroke color="#3465a4" joinstyle="round" endcap="flat"/>
                  <v:textbox>
                    <w:txbxContent>
                      <w:p>
                        <w:pPr>
                          <w:pStyle w:val="Normal"/>
                          <w:spacing w:lineRule="auto" w:line="324" w:before="40" w:after="0"/>
                          <w:ind w:left="885" w:hanging="0"/>
                          <w:rPr>
                            <w:rFonts w:ascii="Courier New" w:hAnsi="Courier New"/>
                            <w:sz w:val="18"/>
                          </w:rPr>
                        </w:pPr>
                        <w:r>
                          <w:rPr>
                            <w:rFonts w:ascii="Courier New" w:hAnsi="Courier New"/>
                            <w:sz w:val="18"/>
                          </w:rPr>
                          <w:t>implementation "androidx.recyclerview:recyclerview:1.1.0" implementation</w:t>
                        </w:r>
                        <w:r>
                          <w:rPr>
                            <w:rFonts w:ascii="Courier New" w:hAnsi="Courier New"/>
                            <w:spacing w:val="-29"/>
                            <w:sz w:val="18"/>
                          </w:rPr>
                          <w:t xml:space="preserve"> </w:t>
                        </w:r>
                        <w:r>
                          <w:rPr>
                            <w:rFonts w:ascii="Courier New" w:hAnsi="Courier New"/>
                            <w:sz w:val="18"/>
                          </w:rPr>
                          <w:t>'androidx.test.espresso:espresso-core:3.3.0' testImplementation 'junit:junit:4.13.1'</w:t>
                        </w:r>
                      </w:p>
                      <w:p>
                        <w:pPr>
                          <w:pStyle w:val="Normal"/>
                          <w:spacing w:lineRule="auto" w:line="324" w:before="2" w:after="0"/>
                          <w:ind w:left="885" w:hanging="0"/>
                          <w:rPr>
                            <w:rFonts w:ascii="Courier New" w:hAnsi="Courier New"/>
                            <w:sz w:val="18"/>
                          </w:rPr>
                        </w:pPr>
                        <w:r>
                          <w:rPr>
                            <w:rFonts w:ascii="Courier New" w:hAnsi="Courier New"/>
                            <w:sz w:val="18"/>
                          </w:rPr>
                          <w:t>testImplementation</w:t>
                        </w:r>
                        <w:r>
                          <w:rPr>
                            <w:rFonts w:ascii="Courier New" w:hAnsi="Courier New"/>
                            <w:spacing w:val="-29"/>
                            <w:sz w:val="18"/>
                          </w:rPr>
                          <w:t xml:space="preserve"> </w:t>
                        </w:r>
                        <w:r>
                          <w:rPr>
                            <w:rFonts w:ascii="Courier New" w:hAnsi="Courier New"/>
                            <w:sz w:val="18"/>
                          </w:rPr>
                          <w:t>'org.mockito:mockito-core:3.6.0' testImplementation 'com.nhaarman.mockitokotlin2</w:t>
                        </w:r>
                      </w:p>
                      <w:p>
                        <w:pPr>
                          <w:pStyle w:val="Normal"/>
                          <w:spacing w:before="1" w:after="0"/>
                          <w:ind w:left="1101" w:hanging="0"/>
                          <w:rPr>
                            <w:rFonts w:ascii="Courier New" w:hAnsi="Courier New"/>
                            <w:sz w:val="18"/>
                          </w:rPr>
                        </w:pPr>
                        <w:r>
                          <w:rPr>
                            <w:rFonts w:ascii="Courier New" w:hAnsi="Courier New"/>
                            <w:spacing w:val="-2"/>
                            <w:sz w:val="18"/>
                          </w:rPr>
                          <w:t>:mockito-kotlin:2.2.0'</w:t>
                        </w:r>
                      </w:p>
                      <w:p>
                        <w:pPr>
                          <w:pStyle w:val="Normal"/>
                          <w:spacing w:lineRule="auto" w:line="324" w:before="76" w:after="0"/>
                          <w:ind w:left="885" w:hanging="0"/>
                          <w:rPr>
                            <w:rFonts w:ascii="Courier New" w:hAnsi="Courier New"/>
                            <w:sz w:val="18"/>
                          </w:rPr>
                        </w:pPr>
                        <w:r>
                          <w:rPr>
                            <w:rFonts w:ascii="Courier New" w:hAnsi="Courier New"/>
                            <w:sz w:val="18"/>
                          </w:rPr>
                          <w:t>testImplementation 'org.robolectric:robolectric:4.4' testImplementation 'androidx.test.ext:junit:1.1.2' testImplementation</w:t>
                        </w:r>
                        <w:r>
                          <w:rPr>
                            <w:rFonts w:ascii="Courier New" w:hAnsi="Courier New"/>
                            <w:spacing w:val="-29"/>
                            <w:sz w:val="18"/>
                          </w:rPr>
                          <w:t xml:space="preserve"> </w:t>
                        </w:r>
                        <w:r>
                          <w:rPr>
                            <w:rFonts w:ascii="Courier New" w:hAnsi="Courier New"/>
                            <w:sz w:val="18"/>
                          </w:rPr>
                          <w:t>'androidx.test.espresso:espresso-intents</w:t>
                        </w:r>
                      </w:p>
                      <w:p>
                        <w:pPr>
                          <w:pStyle w:val="Normal"/>
                          <w:spacing w:before="2" w:after="0"/>
                          <w:ind w:left="1101" w:hanging="0"/>
                          <w:rPr>
                            <w:rFonts w:ascii="Courier New" w:hAnsi="Courier New"/>
                            <w:sz w:val="18"/>
                          </w:rPr>
                        </w:pPr>
                        <w:r>
                          <w:rPr>
                            <w:rFonts w:ascii="Courier New" w:hAnsi="Courier New"/>
                            <w:spacing w:val="-2"/>
                            <w:sz w:val="18"/>
                          </w:rPr>
                          <w:t>:3.3.0'</w:t>
                        </w:r>
                      </w:p>
                      <w:p>
                        <w:pPr>
                          <w:pStyle w:val="Normal"/>
                          <w:spacing w:before="77" w:after="0"/>
                          <w:ind w:left="885" w:hanging="0"/>
                          <w:rPr>
                            <w:rFonts w:ascii="Courier New" w:hAnsi="Courier New"/>
                            <w:sz w:val="18"/>
                          </w:rPr>
                        </w:pPr>
                        <w:r>
                          <w:rPr>
                            <w:rFonts w:ascii="Courier New" w:hAnsi="Courier New"/>
                            <w:sz w:val="18"/>
                          </w:rPr>
                          <w:t>testImplementation</w:t>
                        </w:r>
                        <w:r>
                          <w:rPr>
                            <w:rFonts w:ascii="Courier New" w:hAnsi="Courier New"/>
                            <w:spacing w:val="-18"/>
                            <w:sz w:val="18"/>
                          </w:rPr>
                          <w:t xml:space="preserve"> </w:t>
                        </w:r>
                        <w:r>
                          <w:rPr>
                            <w:rFonts w:ascii="Courier New" w:hAnsi="Courier New"/>
                            <w:spacing w:val="-2"/>
                            <w:sz w:val="18"/>
                          </w:rPr>
                          <w:t>'com.android.support.test</w:t>
                        </w:r>
                      </w:p>
                      <w:p>
                        <w:pPr>
                          <w:pStyle w:val="Normal"/>
                          <w:spacing w:lineRule="auto" w:line="324" w:before="76" w:after="0"/>
                          <w:ind w:left="885" w:right="840" w:firstLine="216"/>
                          <w:rPr>
                            <w:rFonts w:ascii="Courier New" w:hAnsi="Courier New"/>
                            <w:sz w:val="18"/>
                          </w:rPr>
                        </w:pPr>
                        <w:r>
                          <w:rPr>
                            <w:rFonts w:ascii="Courier New" w:hAnsi="Courier New"/>
                            <w:spacing w:val="-2"/>
                            <w:sz w:val="18"/>
                          </w:rPr>
                          <w:t xml:space="preserve">.espresso:espresso-contrib:3.3.0' </w:t>
                        </w:r>
                        <w:r>
                          <w:rPr>
                            <w:rFonts w:ascii="Courier New" w:hAnsi="Courier New"/>
                            <w:sz w:val="18"/>
                          </w:rPr>
                          <w:t>androidTestImplementation</w:t>
                        </w:r>
                        <w:r>
                          <w:rPr>
                            <w:rFonts w:ascii="Courier New" w:hAnsi="Courier New"/>
                            <w:spacing w:val="-29"/>
                            <w:sz w:val="18"/>
                          </w:rPr>
                          <w:t xml:space="preserve"> </w:t>
                        </w:r>
                        <w:r>
                          <w:rPr>
                            <w:rFonts w:ascii="Courier New" w:hAnsi="Courier New"/>
                            <w:sz w:val="18"/>
                          </w:rPr>
                          <w:t>'androidx.test.ext:junit:1.1.2' androidTestImplementation 'androidx.test</w:t>
                        </w:r>
                      </w:p>
                      <w:p>
                        <w:pPr>
                          <w:pStyle w:val="Normal"/>
                          <w:spacing w:lineRule="auto" w:line="324" w:before="2" w:after="0"/>
                          <w:ind w:left="885" w:right="1274" w:firstLine="216"/>
                          <w:rPr>
                            <w:rFonts w:ascii="Courier New" w:hAnsi="Courier New"/>
                            <w:sz w:val="18"/>
                          </w:rPr>
                        </w:pPr>
                        <w:r>
                          <w:rPr>
                            <w:rFonts w:ascii="Courier New" w:hAnsi="Courier New"/>
                            <w:spacing w:val="-2"/>
                            <w:sz w:val="18"/>
                          </w:rPr>
                          <w:t xml:space="preserve">.espresso:espresso-core:3.3.0' </w:t>
                        </w:r>
                        <w:r>
                          <w:rPr>
                            <w:rFonts w:ascii="Courier New" w:hAnsi="Courier New"/>
                            <w:sz w:val="18"/>
                          </w:rPr>
                          <w:t>androidTestImplementation</w:t>
                        </w:r>
                        <w:r>
                          <w:rPr>
                            <w:rFonts w:ascii="Courier New" w:hAnsi="Courier New"/>
                            <w:spacing w:val="-29"/>
                            <w:sz w:val="18"/>
                          </w:rPr>
                          <w:t xml:space="preserve"> </w:t>
                        </w:r>
                        <w:r>
                          <w:rPr>
                            <w:rFonts w:ascii="Courier New" w:hAnsi="Courier New"/>
                            <w:sz w:val="18"/>
                          </w:rPr>
                          <w:t>'androidx.test:rules:1.3.0' androidTestImplementation 'com.android.support.test</w:t>
                        </w:r>
                      </w:p>
                      <w:p>
                        <w:pPr>
                          <w:pStyle w:val="Normal"/>
                          <w:spacing w:before="2" w:after="0"/>
                          <w:ind w:left="1101" w:hanging="0"/>
                          <w:rPr>
                            <w:rFonts w:ascii="Courier New" w:hAnsi="Courier New"/>
                            <w:sz w:val="18"/>
                          </w:rPr>
                        </w:pPr>
                        <w:r>
                          <w:rPr>
                            <w:rFonts w:ascii="Courier New" w:hAnsi="Courier New"/>
                            <w:spacing w:val="-2"/>
                            <w:sz w:val="18"/>
                          </w:rPr>
                          <w:t>.espresso:espresso-contrib:3.3.0'</w:t>
                        </w:r>
                      </w:p>
                    </w:txbxContent>
                  </v:textbox>
                  <w10:wrap type="topAndBottom"/>
                </v:rect>
              </v:group>
            </w:pict>
          </mc:Fallback>
        </mc:AlternateContent>
      </w:r>
    </w:p>
    <w:p>
      <w:pPr>
        <w:pStyle w:val="ListParagraph"/>
        <w:numPr>
          <w:ilvl w:val="0"/>
          <w:numId w:val="8"/>
        </w:numPr>
        <w:tabs>
          <w:tab w:val="clear" w:pos="720"/>
          <w:tab w:val="left" w:pos="554" w:leader="none"/>
        </w:tabs>
        <w:ind w:left="554" w:right="1345" w:hanging="360"/>
        <w:jc w:val="left"/>
        <w:rPr>
          <w:sz w:val="20"/>
        </w:rPr>
      </w:pPr>
      <w:r>
        <w:rPr>
          <w:sz w:val="20"/>
        </w:rPr>
        <w:t>We</w:t>
      </w:r>
      <w:r>
        <w:rPr>
          <w:spacing w:val="-6"/>
          <w:sz w:val="20"/>
        </w:rPr>
        <w:t xml:space="preserve"> </w:t>
      </w:r>
      <w:r>
        <w:rPr>
          <w:sz w:val="20"/>
        </w:rPr>
        <w:t>can</w:t>
      </w:r>
      <w:r>
        <w:rPr>
          <w:spacing w:val="-3"/>
          <w:sz w:val="20"/>
        </w:rPr>
        <w:t xml:space="preserve"> </w:t>
      </w:r>
      <w:r>
        <w:rPr>
          <w:sz w:val="20"/>
        </w:rPr>
        <w:t>put</w:t>
      </w:r>
      <w:r>
        <w:rPr>
          <w:spacing w:val="-3"/>
          <w:sz w:val="20"/>
        </w:rPr>
        <w:t xml:space="preserve"> </w:t>
      </w:r>
      <w:r>
        <w:rPr>
          <w:sz w:val="20"/>
        </w:rPr>
        <w:t>these</w:t>
      </w:r>
      <w:r>
        <w:rPr>
          <w:spacing w:val="-3"/>
          <w:sz w:val="20"/>
        </w:rPr>
        <w:t xml:space="preserve"> </w:t>
      </w:r>
      <w:r>
        <w:rPr>
          <w:sz w:val="20"/>
        </w:rPr>
        <w:t>strings</w:t>
      </w:r>
      <w:r>
        <w:rPr>
          <w:spacing w:val="-3"/>
          <w:sz w:val="20"/>
        </w:rPr>
        <w:t xml:space="preserve"> </w:t>
      </w:r>
      <w:r>
        <w:rPr>
          <w:sz w:val="20"/>
        </w:rPr>
        <w:t>in</w:t>
      </w:r>
      <w:r>
        <w:rPr>
          <w:spacing w:val="-3"/>
          <w:sz w:val="20"/>
        </w:rPr>
        <w:t xml:space="preserve"> </w:t>
      </w:r>
      <w:r>
        <w:rPr>
          <w:sz w:val="20"/>
        </w:rPr>
        <w:t>the</w:t>
      </w:r>
      <w:r>
        <w:rPr>
          <w:spacing w:val="-4"/>
          <w:sz w:val="20"/>
        </w:rPr>
        <w:t xml:space="preserve"> </w:t>
      </w:r>
      <w:r>
        <w:rPr>
          <w:rFonts w:ascii="Courier New" w:hAnsi="Courier New"/>
          <w:b/>
        </w:rPr>
        <w:t>res/strings.xml</w:t>
      </w:r>
      <w:r>
        <w:rPr>
          <w:rFonts w:ascii="Courier New" w:hAnsi="Courier New"/>
          <w:b/>
          <w:spacing w:val="-80"/>
        </w:rPr>
        <w:t xml:space="preserve"> </w:t>
      </w:r>
      <w:r>
        <w:rPr>
          <w:sz w:val="20"/>
        </w:rPr>
        <w:t>file,</w:t>
      </w:r>
      <w:r>
        <w:rPr>
          <w:spacing w:val="-3"/>
          <w:sz w:val="20"/>
        </w:rPr>
        <w:t xml:space="preserve"> </w:t>
      </w:r>
      <w:r>
        <w:rPr>
          <w:sz w:val="20"/>
        </w:rPr>
        <w:t>which</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used across the application:</w:t>
      </w:r>
    </w:p>
    <w:p>
      <w:pPr>
        <w:pStyle w:val="TextBody"/>
        <w:spacing w:before="5" w:after="0"/>
        <w:rPr>
          <w:sz w:val="9"/>
        </w:rPr>
      </w:pPr>
      <w:r>
        <w:rPr>
          <w:sz w:val="9"/>
        </w:rPr>
        <mc:AlternateContent>
          <mc:Choice Requires="wpg">
            <w:drawing>
              <wp:anchor behindDoc="0" distT="635" distB="0" distL="0" distR="4445" simplePos="0" locked="0" layoutInCell="0" allowOverlap="1" relativeHeight="1679" wp14:anchorId="60CDBAA7">
                <wp:simplePos x="0" y="0"/>
                <wp:positionH relativeFrom="page">
                  <wp:posOffset>662940</wp:posOffset>
                </wp:positionH>
                <wp:positionV relativeFrom="paragraph">
                  <wp:posOffset>95885</wp:posOffset>
                </wp:positionV>
                <wp:extent cx="5074920" cy="574675"/>
                <wp:effectExtent l="0" t="635" r="635" b="0"/>
                <wp:wrapTopAndBottom/>
                <wp:docPr id="780" name="docshapegroup569"/>
                <a:graphic xmlns:a="http://schemas.openxmlformats.org/drawingml/2006/main">
                  <a:graphicData uri="http://schemas.microsoft.com/office/word/2010/wordprocessingGroup">
                    <wpg:wgp>
                      <wpg:cNvGrpSpPr/>
                      <wpg:grpSpPr>
                        <a:xfrm>
                          <a:off x="0" y="0"/>
                          <a:ext cx="5074920" cy="574560"/>
                          <a:chOff x="0" y="0"/>
                          <a:chExt cx="5074920" cy="574560"/>
                        </a:xfrm>
                      </wpg:grpSpPr>
                      <wps:wsp>
                        <wps:cNvSpPr/>
                        <wps:spPr>
                          <a:xfrm>
                            <a:off x="0" y="6480"/>
                            <a:ext cx="5074920" cy="561960"/>
                          </a:xfrm>
                          <a:prstGeom prst="rect">
                            <a:avLst/>
                          </a:prstGeom>
                          <a:solidFill>
                            <a:srgbClr val="f6f6f6"/>
                          </a:solidFill>
                          <a:ln w="0">
                            <a:noFill/>
                          </a:ln>
                        </wps:spPr>
                        <wps:style>
                          <a:lnRef idx="0"/>
                          <a:fillRef idx="0"/>
                          <a:effectRef idx="0"/>
                          <a:fontRef idx="minor"/>
                        </wps:style>
                        <wps:bodyPr/>
                      </wps:wsp>
                      <wps:wsp>
                        <wps:cNvSpPr/>
                        <wps:spPr>
                          <a:xfrm>
                            <a:off x="0" y="0"/>
                            <a:ext cx="5074920" cy="574560"/>
                          </a:xfrm>
                          <a:custGeom>
                            <a:avLst/>
                            <a:gdLst>
                              <a:gd name="textAreaLeft" fmla="*/ 0 w 2877120"/>
                              <a:gd name="textAreaRight" fmla="*/ 2879280 w 2877120"/>
                              <a:gd name="textAreaTop" fmla="*/ 0 h 325800"/>
                              <a:gd name="textAreaBottom" fmla="*/ 327960 h 325800"/>
                            </a:gdLst>
                            <a:ahLst/>
                            <a:rect l="textAreaLeft" t="textAreaTop" r="textAreaRight" b="textAreaBottom"/>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549360"/>
                          </a:xfrm>
                          <a:prstGeom prst="rect">
                            <a:avLst/>
                          </a:prstGeom>
                          <a:noFill/>
                          <a:ln w="0">
                            <a:noFill/>
                          </a:ln>
                        </wps:spPr>
                        <wps:style>
                          <a:lnRef idx="0"/>
                          <a:fillRef idx="0"/>
                          <a:effectRef idx="0"/>
                          <a:fontRef idx="minor"/>
                        </wps:style>
                        <wps:txbx>
                          <w:txbxContent>
                            <w:p>
                              <w:pPr>
                                <w:pStyle w:val="Normal"/>
                                <w:spacing w:before="40" w:after="0"/>
                                <w:ind w:left="885" w:hanging="0"/>
                                <w:rPr>
                                  <w:rFonts w:ascii="Courier New" w:hAnsi="Courier New"/>
                                  <w:sz w:val="18"/>
                                </w:rPr>
                              </w:pPr>
                              <w:r>
                                <w:rPr>
                                  <w:rFonts w:ascii="Courier New" w:hAnsi="Courier New"/>
                                  <w:sz w:val="18"/>
                                </w:rPr>
                                <w:t>&lt;string</w:t>
                              </w:r>
                              <w:r>
                                <w:rPr>
                                  <w:rFonts w:ascii="Courier New" w:hAnsi="Courier New"/>
                                  <w:spacing w:val="-7"/>
                                  <w:sz w:val="18"/>
                                </w:rPr>
                                <w:t xml:space="preserve"> </w:t>
                              </w:r>
                              <w:r>
                                <w:rPr>
                                  <w:rFonts w:ascii="Courier New" w:hAnsi="Courier New"/>
                                  <w:spacing w:val="-2"/>
                                  <w:sz w:val="18"/>
                                </w:rPr>
                                <w:t>name="submit"&gt;Submit&lt;/string&gt;</w:t>
                              </w:r>
                            </w:p>
                            <w:p>
                              <w:pPr>
                                <w:pStyle w:val="Normal"/>
                                <w:spacing w:before="76" w:after="0"/>
                                <w:ind w:left="885" w:hanging="0"/>
                                <w:rPr>
                                  <w:rFonts w:ascii="Courier New" w:hAnsi="Courier New"/>
                                  <w:sz w:val="18"/>
                                </w:rPr>
                              </w:pPr>
                              <w:r>
                                <w:rPr>
                                  <w:rFonts w:ascii="Courier New" w:hAnsi="Courier New"/>
                                  <w:sz w:val="18"/>
                                </w:rPr>
                                <w:t>&lt;string</w:t>
                              </w:r>
                              <w:r>
                                <w:rPr>
                                  <w:rFonts w:ascii="Courier New" w:hAnsi="Courier New"/>
                                  <w:spacing w:val="-13"/>
                                  <w:sz w:val="18"/>
                                </w:rPr>
                                <w:t xml:space="preserve"> </w:t>
                              </w:r>
                              <w:r>
                                <w:rPr>
                                  <w:rFonts w:ascii="Courier New" w:hAnsi="Courier New"/>
                                  <w:sz w:val="18"/>
                                </w:rPr>
                                <w:t>name="item_x"&gt;Item</w:t>
                              </w:r>
                              <w:r>
                                <w:rPr>
                                  <w:rFonts w:ascii="Courier New" w:hAnsi="Courier New"/>
                                  <w:spacing w:val="-12"/>
                                  <w:sz w:val="18"/>
                                </w:rPr>
                                <w:t xml:space="preserve"> </w:t>
                              </w:r>
                              <w:r>
                                <w:rPr>
                                  <w:rFonts w:ascii="Courier New" w:hAnsi="Courier New"/>
                                  <w:spacing w:val="-2"/>
                                  <w:sz w:val="18"/>
                                </w:rPr>
                                <w:t>%d&lt;/string&gt;</w:t>
                              </w:r>
                            </w:p>
                            <w:p>
                              <w:pPr>
                                <w:pStyle w:val="Normal"/>
                                <w:spacing w:before="76" w:after="0"/>
                                <w:ind w:left="885" w:hanging="0"/>
                                <w:rPr>
                                  <w:rFonts w:ascii="Courier New" w:hAnsi="Courier New"/>
                                  <w:sz w:val="18"/>
                                </w:rPr>
                              </w:pPr>
                              <w:r>
                                <w:rPr>
                                  <w:rFonts w:ascii="Courier New" w:hAnsi="Courier New"/>
                                  <w:sz w:val="18"/>
                                </w:rPr>
                                <w:t>&lt;string</w:t>
                              </w:r>
                              <w:r>
                                <w:rPr>
                                  <w:rFonts w:ascii="Courier New" w:hAnsi="Courier New"/>
                                  <w:spacing w:val="-13"/>
                                  <w:sz w:val="18"/>
                                </w:rPr>
                                <w:t xml:space="preserve"> </w:t>
                              </w:r>
                              <w:r>
                                <w:rPr>
                                  <w:rFonts w:ascii="Courier New" w:hAnsi="Courier New"/>
                                  <w:sz w:val="18"/>
                                </w:rPr>
                                <w:t>name="you_clicked_y"&gt;You</w:t>
                              </w:r>
                              <w:r>
                                <w:rPr>
                                  <w:rFonts w:ascii="Courier New" w:hAnsi="Courier New"/>
                                  <w:spacing w:val="-13"/>
                                  <w:sz w:val="18"/>
                                </w:rPr>
                                <w:t xml:space="preserve"> </w:t>
                              </w:r>
                              <w:r>
                                <w:rPr>
                                  <w:rFonts w:ascii="Courier New" w:hAnsi="Courier New"/>
                                  <w:sz w:val="18"/>
                                </w:rPr>
                                <w:t>clicked</w:t>
                              </w:r>
                              <w:r>
                                <w:rPr>
                                  <w:rFonts w:ascii="Courier New" w:hAnsi="Courier New"/>
                                  <w:spacing w:val="-12"/>
                                  <w:sz w:val="18"/>
                                </w:rPr>
                                <w:t xml:space="preserve"> </w:t>
                              </w:r>
                              <w:r>
                                <w:rPr>
                                  <w:rFonts w:ascii="Courier New" w:hAnsi="Courier New"/>
                                  <w:spacing w:val="-2"/>
                                  <w:sz w:val="18"/>
                                </w:rPr>
                                <w:t>%s&lt;/string&gt;</w:t>
                              </w:r>
                            </w:p>
                          </w:txbxContent>
                        </wps:txbx>
                        <wps:bodyPr lIns="0" rIns="0" tIns="0" bIns="0" anchor="t">
                          <a:noAutofit/>
                        </wps:bodyPr>
                      </wps:wsp>
                    </wpg:wgp>
                  </a:graphicData>
                </a:graphic>
              </wp:anchor>
            </w:drawing>
          </mc:Choice>
          <mc:Fallback>
            <w:pict>
              <v:group id="shape_0" alt="docshapegroup569" style="position:absolute;margin-left:52.2pt;margin-top:7.55pt;width:399.6pt;height:45.25pt" coordorigin="1044,151" coordsize="7992,905">
                <v:rect id="shape_0" path="m0,0l-2147483645,0l-2147483645,-2147483646l0,-2147483646xe" fillcolor="#f6f6f6" stroked="f" o:allowincell="f" style="position:absolute;left:1044;top:161;width:7991;height:88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71;width:7991;height:864;mso-wrap-style:square;v-text-anchor:top;mso-position-horizontal-relative:page">
                  <v:fill o:detectmouseclick="t" on="false"/>
                  <v:stroke color="#3465a4" joinstyle="round" endcap="flat"/>
                  <v:textbox>
                    <w:txbxContent>
                      <w:p>
                        <w:pPr>
                          <w:pStyle w:val="Normal"/>
                          <w:spacing w:before="40" w:after="0"/>
                          <w:ind w:left="885" w:hanging="0"/>
                          <w:rPr>
                            <w:rFonts w:ascii="Courier New" w:hAnsi="Courier New"/>
                            <w:sz w:val="18"/>
                          </w:rPr>
                        </w:pPr>
                        <w:r>
                          <w:rPr>
                            <w:rFonts w:ascii="Courier New" w:hAnsi="Courier New"/>
                            <w:sz w:val="18"/>
                          </w:rPr>
                          <w:t>&lt;string</w:t>
                        </w:r>
                        <w:r>
                          <w:rPr>
                            <w:rFonts w:ascii="Courier New" w:hAnsi="Courier New"/>
                            <w:spacing w:val="-7"/>
                            <w:sz w:val="18"/>
                          </w:rPr>
                          <w:t xml:space="preserve"> </w:t>
                        </w:r>
                        <w:r>
                          <w:rPr>
                            <w:rFonts w:ascii="Courier New" w:hAnsi="Courier New"/>
                            <w:spacing w:val="-2"/>
                            <w:sz w:val="18"/>
                          </w:rPr>
                          <w:t>name="submit"&gt;Submit&lt;/string&gt;</w:t>
                        </w:r>
                      </w:p>
                      <w:p>
                        <w:pPr>
                          <w:pStyle w:val="Normal"/>
                          <w:spacing w:before="76" w:after="0"/>
                          <w:ind w:left="885" w:hanging="0"/>
                          <w:rPr>
                            <w:rFonts w:ascii="Courier New" w:hAnsi="Courier New"/>
                            <w:sz w:val="18"/>
                          </w:rPr>
                        </w:pPr>
                        <w:r>
                          <w:rPr>
                            <w:rFonts w:ascii="Courier New" w:hAnsi="Courier New"/>
                            <w:sz w:val="18"/>
                          </w:rPr>
                          <w:t>&lt;string</w:t>
                        </w:r>
                        <w:r>
                          <w:rPr>
                            <w:rFonts w:ascii="Courier New" w:hAnsi="Courier New"/>
                            <w:spacing w:val="-13"/>
                            <w:sz w:val="18"/>
                          </w:rPr>
                          <w:t xml:space="preserve"> </w:t>
                        </w:r>
                        <w:r>
                          <w:rPr>
                            <w:rFonts w:ascii="Courier New" w:hAnsi="Courier New"/>
                            <w:sz w:val="18"/>
                          </w:rPr>
                          <w:t>name="item_x"&gt;Item</w:t>
                        </w:r>
                        <w:r>
                          <w:rPr>
                            <w:rFonts w:ascii="Courier New" w:hAnsi="Courier New"/>
                            <w:spacing w:val="-12"/>
                            <w:sz w:val="18"/>
                          </w:rPr>
                          <w:t xml:space="preserve"> </w:t>
                        </w:r>
                        <w:r>
                          <w:rPr>
                            <w:rFonts w:ascii="Courier New" w:hAnsi="Courier New"/>
                            <w:spacing w:val="-2"/>
                            <w:sz w:val="18"/>
                          </w:rPr>
                          <w:t>%d&lt;/string&gt;</w:t>
                        </w:r>
                      </w:p>
                      <w:p>
                        <w:pPr>
                          <w:pStyle w:val="Normal"/>
                          <w:spacing w:before="76" w:after="0"/>
                          <w:ind w:left="885" w:hanging="0"/>
                          <w:rPr>
                            <w:rFonts w:ascii="Courier New" w:hAnsi="Courier New"/>
                            <w:sz w:val="18"/>
                          </w:rPr>
                        </w:pPr>
                        <w:r>
                          <w:rPr>
                            <w:rFonts w:ascii="Courier New" w:hAnsi="Courier New"/>
                            <w:sz w:val="18"/>
                          </w:rPr>
                          <w:t>&lt;string</w:t>
                        </w:r>
                        <w:r>
                          <w:rPr>
                            <w:rFonts w:ascii="Courier New" w:hAnsi="Courier New"/>
                            <w:spacing w:val="-13"/>
                            <w:sz w:val="18"/>
                          </w:rPr>
                          <w:t xml:space="preserve"> </w:t>
                        </w:r>
                        <w:r>
                          <w:rPr>
                            <w:rFonts w:ascii="Courier New" w:hAnsi="Courier New"/>
                            <w:sz w:val="18"/>
                          </w:rPr>
                          <w:t>name="you_clicked_y"&gt;You</w:t>
                        </w:r>
                        <w:r>
                          <w:rPr>
                            <w:rFonts w:ascii="Courier New" w:hAnsi="Courier New"/>
                            <w:spacing w:val="-13"/>
                            <w:sz w:val="18"/>
                          </w:rPr>
                          <w:t xml:space="preserve"> </w:t>
                        </w:r>
                        <w:r>
                          <w:rPr>
                            <w:rFonts w:ascii="Courier New" w:hAnsi="Courier New"/>
                            <w:sz w:val="18"/>
                          </w:rPr>
                          <w:t>clicked</w:t>
                        </w:r>
                        <w:r>
                          <w:rPr>
                            <w:rFonts w:ascii="Courier New" w:hAnsi="Courier New"/>
                            <w:spacing w:val="-12"/>
                            <w:sz w:val="18"/>
                          </w:rPr>
                          <w:t xml:space="preserve"> </w:t>
                        </w:r>
                        <w:r>
                          <w:rPr>
                            <w:rFonts w:ascii="Courier New" w:hAnsi="Courier New"/>
                            <w:spacing w:val="-2"/>
                            <w:sz w:val="18"/>
                          </w:rPr>
                          <w:t>%s&lt;/string&gt;</w:t>
                        </w:r>
                      </w:p>
                    </w:txbxContent>
                  </v:textbox>
                  <w10:wrap type="topAndBottom"/>
                </v:rect>
              </v:group>
            </w:pict>
          </mc:Fallback>
        </mc:AlternateContent>
      </w:r>
    </w:p>
    <w:p>
      <w:pPr>
        <w:pStyle w:val="ListParagraph"/>
        <w:numPr>
          <w:ilvl w:val="0"/>
          <w:numId w:val="8"/>
        </w:numPr>
        <w:tabs>
          <w:tab w:val="clear" w:pos="720"/>
          <w:tab w:val="left" w:pos="554" w:leader="none"/>
        </w:tabs>
        <w:jc w:val="left"/>
        <w:rPr>
          <w:sz w:val="20"/>
        </w:rPr>
      </w:pPr>
      <w:r>
        <w:rPr>
          <w:sz w:val="20"/>
        </w:rPr>
        <w:t>Let's</w:t>
      </w:r>
      <w:r>
        <w:rPr>
          <w:spacing w:val="-3"/>
          <w:sz w:val="20"/>
        </w:rPr>
        <w:t xml:space="preserve"> </w:t>
      </w:r>
      <w:r>
        <w:rPr>
          <w:sz w:val="20"/>
        </w:rPr>
        <w:t>create</w:t>
      </w:r>
      <w:r>
        <w:rPr>
          <w:spacing w:val="-3"/>
          <w:sz w:val="20"/>
        </w:rPr>
        <w:t xml:space="preserve"> </w:t>
      </w:r>
      <w:r>
        <w:rPr>
          <w:sz w:val="20"/>
        </w:rPr>
        <w:t>a</w:t>
      </w:r>
      <w:r>
        <w:rPr>
          <w:spacing w:val="-4"/>
          <w:sz w:val="20"/>
        </w:rPr>
        <w:t xml:space="preserve"> </w:t>
      </w:r>
      <w:r>
        <w:rPr>
          <w:sz w:val="20"/>
        </w:rPr>
        <w:t>layout</w:t>
      </w:r>
      <w:r>
        <w:rPr>
          <w:spacing w:val="-3"/>
          <w:sz w:val="20"/>
        </w:rPr>
        <w:t xml:space="preserve"> </w:t>
      </w:r>
      <w:r>
        <w:rPr>
          <w:sz w:val="20"/>
        </w:rPr>
        <w:t>called</w:t>
      </w:r>
      <w:r>
        <w:rPr>
          <w:spacing w:val="-2"/>
          <w:sz w:val="20"/>
        </w:rPr>
        <w:t xml:space="preserve"> </w:t>
      </w:r>
      <w:r>
        <w:rPr>
          <w:rFonts w:ascii="Courier New" w:hAnsi="Courier New"/>
          <w:b/>
          <w:spacing w:val="-2"/>
        </w:rPr>
        <w:t>activity_1.xml</w:t>
      </w:r>
      <w:r>
        <w:rPr>
          <w:spacing w:val="-2"/>
          <w:sz w:val="20"/>
        </w:rPr>
        <w:t>:</w:t>
      </w:r>
    </w:p>
    <w:p>
      <w:pPr>
        <w:sectPr>
          <w:headerReference w:type="even" r:id="rId254"/>
          <w:headerReference w:type="default" r:id="rId255"/>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1" w:after="0"/>
        <w:rPr>
          <w:sz w:val="8"/>
        </w:rPr>
      </w:pPr>
      <w:r>
        <w:rPr>
          <w:sz w:val="8"/>
        </w:rPr>
        <mc:AlternateContent>
          <mc:Choice Requires="wpg">
            <w:drawing>
              <wp:anchor behindDoc="0" distT="0" distB="635" distL="0" distR="4445" simplePos="0" locked="0" layoutInCell="0" allowOverlap="1" relativeHeight="1681" wp14:anchorId="43EFB4E3">
                <wp:simplePos x="0" y="0"/>
                <wp:positionH relativeFrom="page">
                  <wp:posOffset>662940</wp:posOffset>
                </wp:positionH>
                <wp:positionV relativeFrom="paragraph">
                  <wp:posOffset>90805</wp:posOffset>
                </wp:positionV>
                <wp:extent cx="5074920" cy="1019175"/>
                <wp:effectExtent l="0" t="635" r="635" b="0"/>
                <wp:wrapTopAndBottom/>
                <wp:docPr id="782" name="docshapegroup573"/>
                <a:graphic xmlns:a="http://schemas.openxmlformats.org/drawingml/2006/main">
                  <a:graphicData uri="http://schemas.microsoft.com/office/word/2010/wordprocessingGroup">
                    <wpg:wgp>
                      <wpg:cNvGrpSpPr/>
                      <wpg:grpSpPr>
                        <a:xfrm>
                          <a:off x="0" y="0"/>
                          <a:ext cx="5074920" cy="1019160"/>
                          <a:chOff x="0" y="0"/>
                          <a:chExt cx="5074920" cy="1019160"/>
                        </a:xfrm>
                      </wpg:grpSpPr>
                      <wps:wsp>
                        <wps:cNvSpPr/>
                        <wps:spPr>
                          <a:xfrm>
                            <a:off x="0" y="6480"/>
                            <a:ext cx="5074920" cy="1006560"/>
                          </a:xfrm>
                          <a:prstGeom prst="rect">
                            <a:avLst/>
                          </a:prstGeom>
                          <a:solidFill>
                            <a:srgbClr val="f6f6f6"/>
                          </a:solidFill>
                          <a:ln w="0">
                            <a:noFill/>
                          </a:ln>
                        </wps:spPr>
                        <wps:style>
                          <a:lnRef idx="0"/>
                          <a:fillRef idx="0"/>
                          <a:effectRef idx="0"/>
                          <a:fontRef idx="minor"/>
                        </wps:style>
                        <wps:bodyPr/>
                      </wps:wsp>
                      <wps:wsp>
                        <wps:cNvSpPr/>
                        <wps:spPr>
                          <a:xfrm>
                            <a:off x="0" y="0"/>
                            <a:ext cx="5074920" cy="1019160"/>
                          </a:xfrm>
                          <a:custGeom>
                            <a:avLst/>
                            <a:gdLst>
                              <a:gd name="textAreaLeft" fmla="*/ 0 w 2877120"/>
                              <a:gd name="textAreaRight" fmla="*/ 2879280 w 2877120"/>
                              <a:gd name="textAreaTop" fmla="*/ 0 h 577800"/>
                              <a:gd name="textAreaBottom" fmla="*/ 579960 h 577800"/>
                            </a:gdLst>
                            <a:ahLst/>
                            <a:rect l="textAreaLeft" t="textAreaTop" r="textAreaRight" b="textAreaBottom"/>
                            <a:pathLst>
                              <a:path w="7992" h="1605">
                                <a:moveTo>
                                  <a:pt x="7992" y="1584"/>
                                </a:moveTo>
                                <a:lnTo>
                                  <a:pt x="0" y="1584"/>
                                </a:lnTo>
                                <a:lnTo>
                                  <a:pt x="0" y="1604"/>
                                </a:lnTo>
                                <a:lnTo>
                                  <a:pt x="7992" y="1604"/>
                                </a:lnTo>
                                <a:lnTo>
                                  <a:pt x="7992" y="15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993600"/>
                          </a:xfrm>
                          <a:prstGeom prst="rect">
                            <a:avLst/>
                          </a:prstGeom>
                          <a:noFill/>
                          <a:ln w="0">
                            <a:noFill/>
                          </a:ln>
                        </wps:spPr>
                        <wps:style>
                          <a:lnRef idx="0"/>
                          <a:fillRef idx="0"/>
                          <a:effectRef idx="0"/>
                          <a:fontRef idx="minor"/>
                        </wps:style>
                        <wps:txbx>
                          <w:txbxContent>
                            <w:p>
                              <w:pPr>
                                <w:pStyle w:val="Normal"/>
                                <w:spacing w:lineRule="auto" w:line="235" w:before="43" w:after="0"/>
                                <w:ind w:left="669" w:hanging="216"/>
                                <w:rPr>
                                  <w:rFonts w:ascii="Courier New" w:hAnsi="Courier New"/>
                                  <w:sz w:val="18"/>
                                </w:rPr>
                              </w:pPr>
                              <w:r>
                                <w:rPr>
                                  <w:rFonts w:ascii="Courier New" w:hAnsi="Courier New"/>
                                  <w:sz w:val="18"/>
                                </w:rPr>
                                <w:t>&lt;LinearLayout</w:t>
                              </w:r>
                              <w:r>
                                <w:rPr>
                                  <w:rFonts w:ascii="Courier New" w:hAnsi="Courier New"/>
                                  <w:spacing w:val="-29"/>
                                  <w:sz w:val="18"/>
                                </w:rPr>
                                <w:t xml:space="preserve"> </w:t>
                              </w:r>
                              <w:hyperlink r:id="rId252">
                                <w:r>
                                  <w:rPr>
                                    <w:rFonts w:ascii="Courier New" w:hAnsi="Courier New"/>
                                    <w:sz w:val="18"/>
                                  </w:rPr>
                                  <w:t>xmlns:android="http://schemas.android.com/apk/res/</w:t>
                                </w:r>
                              </w:hyperlink>
                              <w:r>
                                <w:rPr>
                                  <w:rFonts w:ascii="Courier New" w:hAnsi="Courier New"/>
                                  <w:spacing w:val="-2"/>
                                  <w:sz w:val="18"/>
                                </w:rPr>
                                <w:t>android"</w:t>
                              </w:r>
                            </w:p>
                            <w:p>
                              <w:pPr>
                                <w:pStyle w:val="Normal"/>
                                <w:spacing w:lineRule="auto" w:line="324" w:before="17" w:after="0"/>
                                <w:ind w:left="885" w:right="840" w:hanging="0"/>
                                <w:rPr>
                                  <w:rFonts w:ascii="Courier New" w:hAnsi="Courier New"/>
                                  <w:sz w:val="18"/>
                                </w:rPr>
                              </w:pPr>
                              <w:r>
                                <w:rPr>
                                  <w:rFonts w:ascii="Courier New" w:hAnsi="Courier New"/>
                                  <w:spacing w:val="-2"/>
                                  <w:sz w:val="18"/>
                                </w:rPr>
                                <w:t>android:layout_width="match_parent" android:layout_height="match_parent" android:orientation="vertical"&gt;</w:t>
                              </w:r>
                            </w:p>
                          </w:txbxContent>
                        </wps:txbx>
                        <wps:bodyPr lIns="0" rIns="0" tIns="0" bIns="0" anchor="t">
                          <a:noAutofit/>
                        </wps:bodyPr>
                      </wps:wsp>
                    </wpg:wgp>
                  </a:graphicData>
                </a:graphic>
              </wp:anchor>
            </w:drawing>
          </mc:Choice>
          <mc:Fallback>
            <w:pict>
              <v:group id="shape_0" alt="docshapegroup573" style="position:absolute;margin-left:52.2pt;margin-top:7.15pt;width:399.6pt;height:80.25pt" coordorigin="1044,143" coordsize="7992,1605">
                <v:rect id="shape_0" path="m0,0l-2147483645,0l-2147483645,-2147483646l0,-2147483646xe" fillcolor="#f6f6f6" stroked="f" o:allowincell="f" style="position:absolute;left:1044;top:153;width:7991;height:158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3;width:7991;height:1564;mso-wrap-style:square;v-text-anchor:top;mso-position-horizontal-relative:page">
                  <v:fill o:detectmouseclick="t" on="false"/>
                  <v:stroke color="#3465a4" joinstyle="round" endcap="flat"/>
                  <v:textbox>
                    <w:txbxContent>
                      <w:p>
                        <w:pPr>
                          <w:pStyle w:val="Normal"/>
                          <w:spacing w:lineRule="auto" w:line="235" w:before="43" w:after="0"/>
                          <w:ind w:left="669" w:hanging="216"/>
                          <w:rPr>
                            <w:rFonts w:ascii="Courier New" w:hAnsi="Courier New"/>
                            <w:sz w:val="18"/>
                          </w:rPr>
                        </w:pPr>
                        <w:r>
                          <w:rPr>
                            <w:rFonts w:ascii="Courier New" w:hAnsi="Courier New"/>
                            <w:sz w:val="18"/>
                          </w:rPr>
                          <w:t>&lt;LinearLayout</w:t>
                        </w:r>
                        <w:r>
                          <w:rPr>
                            <w:rFonts w:ascii="Courier New" w:hAnsi="Courier New"/>
                            <w:spacing w:val="-29"/>
                            <w:sz w:val="18"/>
                          </w:rPr>
                          <w:t xml:space="preserve"> </w:t>
                        </w:r>
                        <w:hyperlink r:id="rId253">
                          <w:r>
                            <w:rPr>
                              <w:rFonts w:ascii="Courier New" w:hAnsi="Courier New"/>
                              <w:sz w:val="18"/>
                            </w:rPr>
                            <w:t>xmlns:android="http://schemas.android.com/apk/res/</w:t>
                          </w:r>
                        </w:hyperlink>
                        <w:r>
                          <w:rPr>
                            <w:rFonts w:ascii="Courier New" w:hAnsi="Courier New"/>
                            <w:spacing w:val="-2"/>
                            <w:sz w:val="18"/>
                          </w:rPr>
                          <w:t>android"</w:t>
                        </w:r>
                      </w:p>
                      <w:p>
                        <w:pPr>
                          <w:pStyle w:val="Normal"/>
                          <w:spacing w:lineRule="auto" w:line="324" w:before="17" w:after="0"/>
                          <w:ind w:left="885" w:right="840" w:hanging="0"/>
                          <w:rPr>
                            <w:rFonts w:ascii="Courier New" w:hAnsi="Courier New"/>
                            <w:sz w:val="18"/>
                          </w:rPr>
                        </w:pPr>
                        <w:r>
                          <w:rPr>
                            <w:rFonts w:ascii="Courier New" w:hAnsi="Courier New"/>
                            <w:spacing w:val="-2"/>
                            <w:sz w:val="18"/>
                          </w:rPr>
                          <w:t>android:layout_width="match_parent" android:layout_height="match_parent" android:orientation="vertical"&gt;</w:t>
                        </w:r>
                      </w:p>
                    </w:txbxContent>
                  </v:textbox>
                  <w10:wrap type="topAndBottom"/>
                </v:rect>
              </v:group>
            </w:pict>
          </mc:Fallback>
        </mc:AlternateContent>
      </w:r>
    </w:p>
    <w:p>
      <w:pPr>
        <w:pStyle w:val="TextBody"/>
        <w:spacing w:before="3" w:after="0"/>
        <w:rPr>
          <w:sz w:val="5"/>
        </w:rPr>
      </w:pPr>
      <w:r>
        <w:rPr>
          <w:sz w:val="5"/>
        </w:rPr>
      </w:r>
    </w:p>
    <w:p>
      <w:pPr>
        <w:pStyle w:val="TextBody"/>
        <w:ind w:left="824" w:hanging="0"/>
        <w:rPr/>
      </w:pPr>
      <w:r>
        <w:rPr/>
        <mc:AlternateContent>
          <mc:Choice Requires="wpg">
            <w:drawing>
              <wp:inline distT="0" distB="0" distL="0" distR="0" wp14:anchorId="09A76D78">
                <wp:extent cx="5074920" cy="2352675"/>
                <wp:effectExtent l="0" t="0" r="5080" b="0"/>
                <wp:docPr id="790" name="Shape485"/>
                <a:graphic xmlns:a="http://schemas.openxmlformats.org/drawingml/2006/main">
                  <a:graphicData uri="http://schemas.microsoft.com/office/word/2010/wordprocessingGroup">
                    <wpg:wgp>
                      <wpg:cNvGrpSpPr/>
                      <wpg:grpSpPr>
                        <a:xfrm>
                          <a:off x="0" y="0"/>
                          <a:ext cx="5074920" cy="2352600"/>
                          <a:chOff x="0" y="0"/>
                          <a:chExt cx="5074920" cy="2352600"/>
                        </a:xfrm>
                      </wpg:grpSpPr>
                      <wps:wsp>
                        <wps:cNvSpPr/>
                        <wps:spPr>
                          <a:xfrm>
                            <a:off x="0" y="6480"/>
                            <a:ext cx="5074920" cy="2340000"/>
                          </a:xfrm>
                          <a:prstGeom prst="rect">
                            <a:avLst/>
                          </a:prstGeom>
                          <a:solidFill>
                            <a:srgbClr val="f6f6f6"/>
                          </a:solidFill>
                          <a:ln w="0">
                            <a:noFill/>
                          </a:ln>
                        </wps:spPr>
                        <wps:style>
                          <a:lnRef idx="0"/>
                          <a:fillRef idx="0"/>
                          <a:effectRef idx="0"/>
                          <a:fontRef idx="minor"/>
                        </wps:style>
                        <wps:bodyPr/>
                      </wps:wsp>
                      <wps:wsp>
                        <wps:cNvSpPr/>
                        <wps:spPr>
                          <a:xfrm>
                            <a:off x="0" y="0"/>
                            <a:ext cx="5074920" cy="2352600"/>
                          </a:xfrm>
                          <a:custGeom>
                            <a:avLst/>
                            <a:gdLst>
                              <a:gd name="textAreaLeft" fmla="*/ 0 w 2877120"/>
                              <a:gd name="textAreaRight" fmla="*/ 2879280 w 2877120"/>
                              <a:gd name="textAreaTop" fmla="*/ 0 h 1333800"/>
                              <a:gd name="textAreaBottom" fmla="*/ 1335960 h 1333800"/>
                            </a:gdLst>
                            <a:ahLst/>
                            <a:rect l="textAreaLeft" t="textAreaTop" r="textAreaRight" b="textAreaBottom"/>
                            <a:pathLst>
                              <a:path w="7992" h="3705">
                                <a:moveTo>
                                  <a:pt x="7992" y="3684"/>
                                </a:moveTo>
                                <a:lnTo>
                                  <a:pt x="0" y="3684"/>
                                </a:lnTo>
                                <a:lnTo>
                                  <a:pt x="0" y="3704"/>
                                </a:lnTo>
                                <a:lnTo>
                                  <a:pt x="7992" y="3704"/>
                                </a:lnTo>
                                <a:lnTo>
                                  <a:pt x="7992" y="36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2327400"/>
                          </a:xfrm>
                          <a:prstGeom prst="rect">
                            <a:avLst/>
                          </a:prstGeom>
                          <a:noFill/>
                          <a:ln w="0">
                            <a:noFill/>
                          </a:ln>
                        </wps:spPr>
                        <wps:style>
                          <a:lnRef idx="0"/>
                          <a:fillRef idx="0"/>
                          <a:effectRef idx="0"/>
                          <a:fontRef idx="minor"/>
                        </wps:style>
                        <wps:txbx>
                          <w:txbxContent>
                            <w:p>
                              <w:pPr>
                                <w:pStyle w:val="Normal"/>
                                <w:spacing w:before="40" w:after="0"/>
                                <w:ind w:left="885" w:hanging="0"/>
                                <w:rPr>
                                  <w:rFonts w:ascii="Courier New" w:hAnsi="Courier New"/>
                                  <w:sz w:val="18"/>
                                </w:rPr>
                              </w:pPr>
                              <w:r>
                                <w:rPr>
                                  <w:rFonts w:ascii="Courier New" w:hAnsi="Courier New"/>
                                  <w:spacing w:val="-2"/>
                                  <w:sz w:val="18"/>
                                </w:rPr>
                                <w:t>&lt;EditText</w:t>
                              </w:r>
                            </w:p>
                            <w:p>
                              <w:pPr>
                                <w:pStyle w:val="Normal"/>
                                <w:spacing w:lineRule="auto" w:line="324" w:before="76" w:after="0"/>
                                <w:ind w:left="1317" w:right="840" w:hanging="0"/>
                                <w:rPr>
                                  <w:rFonts w:ascii="Courier New" w:hAnsi="Courier New"/>
                                  <w:sz w:val="18"/>
                                </w:rPr>
                              </w:pPr>
                              <w:r>
                                <w:rPr>
                                  <w:rFonts w:ascii="Courier New" w:hAnsi="Courier New"/>
                                  <w:spacing w:val="-2"/>
                                  <w:sz w:val="18"/>
                                </w:rPr>
                                <w:t xml:space="preserve">android:id="@+id/activity_1_edit_text" android:layout_width="match_parent" android:layout_height="wrap_content" </w:t>
                              </w:r>
                              <w:r>
                                <w:rPr>
                                  <w:rFonts w:ascii="Courier New" w:hAnsi="Courier New"/>
                                  <w:sz w:val="18"/>
                                </w:rPr>
                                <w:t>android:inputType="number" /&gt;</w:t>
                              </w:r>
                            </w:p>
                            <w:p>
                              <w:pPr>
                                <w:pStyle w:val="Normal"/>
                                <w:spacing w:before="11" w:after="0"/>
                                <w:rPr>
                                  <w:rFonts w:ascii="Courier New" w:hAnsi="Courier New"/>
                                  <w:sz w:val="24"/>
                                </w:rPr>
                              </w:pPr>
                              <w:r>
                                <w:rPr>
                                  <w:rFonts w:ascii="Courier New" w:hAnsi="Courier New"/>
                                  <w:sz w:val="24"/>
                                </w:rPr>
                              </w:r>
                            </w:p>
                            <w:p>
                              <w:pPr>
                                <w:pStyle w:val="Normal"/>
                                <w:ind w:left="885" w:hanging="0"/>
                                <w:rPr>
                                  <w:rFonts w:ascii="Courier New" w:hAnsi="Courier New"/>
                                  <w:sz w:val="18"/>
                                </w:rPr>
                              </w:pPr>
                              <w:r>
                                <w:rPr>
                                  <w:rFonts w:ascii="Courier New" w:hAnsi="Courier New"/>
                                  <w:spacing w:val="-2"/>
                                  <w:sz w:val="18"/>
                                </w:rPr>
                                <w:t>&lt;Button</w:t>
                              </w:r>
                            </w:p>
                            <w:p>
                              <w:pPr>
                                <w:pStyle w:val="Normal"/>
                                <w:spacing w:lineRule="auto" w:line="324" w:before="76" w:after="0"/>
                                <w:ind w:left="1317" w:hanging="0"/>
                                <w:rPr>
                                  <w:rFonts w:ascii="Courier New" w:hAnsi="Courier New"/>
                                  <w:sz w:val="18"/>
                                </w:rPr>
                              </w:pPr>
                              <w:r>
                                <w:rPr>
                                  <w:rFonts w:ascii="Courier New" w:hAnsi="Courier New"/>
                                  <w:spacing w:val="-2"/>
                                  <w:sz w:val="18"/>
                                </w:rPr>
                                <w:t xml:space="preserve">android:id="@+id/activity_1_button" android:layout_width="wrap_content" android:layout_height="wrap_content" android:layout_gravity="center_horizontal" </w:t>
                              </w:r>
                              <w:r>
                                <w:rPr>
                                  <w:rFonts w:ascii="Courier New" w:hAnsi="Courier New"/>
                                  <w:sz w:val="18"/>
                                </w:rPr>
                                <w:t>android:text="@string/submit" /&gt;</w:t>
                              </w:r>
                            </w:p>
                            <w:p>
                              <w:pPr>
                                <w:pStyle w:val="Normal"/>
                                <w:spacing w:before="3" w:after="0"/>
                                <w:ind w:left="453" w:hanging="0"/>
                                <w:rPr>
                                  <w:rFonts w:ascii="Courier New" w:hAnsi="Courier New"/>
                                  <w:sz w:val="18"/>
                                </w:rPr>
                              </w:pPr>
                              <w:r>
                                <w:rPr>
                                  <w:rFonts w:ascii="Courier New" w:hAnsi="Courier New"/>
                                  <w:spacing w:val="-2"/>
                                  <w:sz w:val="18"/>
                                </w:rPr>
                                <w:t>&lt;/LinearLayout&gt;</w:t>
                              </w:r>
                            </w:p>
                          </w:txbxContent>
                        </wps:txbx>
                        <wps:bodyPr lIns="0" rIns="0" tIns="0" bIns="0" anchor="t">
                          <a:noAutofit/>
                        </wps:bodyPr>
                      </wps:wsp>
                    </wpg:wgp>
                  </a:graphicData>
                </a:graphic>
              </wp:inline>
            </w:drawing>
          </mc:Choice>
          <mc:Fallback>
            <w:pict>
              <v:group id="shape_0" alt="Shape485" style="position:absolute;margin-left:0pt;margin-top:-185.3pt;width:399.6pt;height:185.25pt" coordorigin="0,-3706" coordsize="7992,3705">
                <v:rect id="shape_0" path="m0,0l-2147483645,0l-2147483645,-2147483646l0,-2147483646xe" fillcolor="#f6f6f6" stroked="f" o:allowincell="f" style="position:absolute;left:0;top:-3696;width:7991;height:3684;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3686;width:7991;height:3664;mso-wrap-style:square;v-text-anchor:top;mso-position-vertical:top">
                  <v:fill o:detectmouseclick="t" on="false"/>
                  <v:stroke color="#3465a4" joinstyle="round" endcap="flat"/>
                  <v:textbox>
                    <w:txbxContent>
                      <w:p>
                        <w:pPr>
                          <w:pStyle w:val="Normal"/>
                          <w:spacing w:before="40" w:after="0"/>
                          <w:ind w:left="885" w:hanging="0"/>
                          <w:rPr>
                            <w:rFonts w:ascii="Courier New" w:hAnsi="Courier New"/>
                            <w:sz w:val="18"/>
                          </w:rPr>
                        </w:pPr>
                        <w:r>
                          <w:rPr>
                            <w:rFonts w:ascii="Courier New" w:hAnsi="Courier New"/>
                            <w:spacing w:val="-2"/>
                            <w:sz w:val="18"/>
                          </w:rPr>
                          <w:t>&lt;EditText</w:t>
                        </w:r>
                      </w:p>
                      <w:p>
                        <w:pPr>
                          <w:pStyle w:val="Normal"/>
                          <w:spacing w:lineRule="auto" w:line="324" w:before="76" w:after="0"/>
                          <w:ind w:left="1317" w:right="840" w:hanging="0"/>
                          <w:rPr>
                            <w:rFonts w:ascii="Courier New" w:hAnsi="Courier New"/>
                            <w:sz w:val="18"/>
                          </w:rPr>
                        </w:pPr>
                        <w:r>
                          <w:rPr>
                            <w:rFonts w:ascii="Courier New" w:hAnsi="Courier New"/>
                            <w:spacing w:val="-2"/>
                            <w:sz w:val="18"/>
                          </w:rPr>
                          <w:t xml:space="preserve">android:id="@+id/activity_1_edit_text" android:layout_width="match_parent" android:layout_height="wrap_content" </w:t>
                        </w:r>
                        <w:r>
                          <w:rPr>
                            <w:rFonts w:ascii="Courier New" w:hAnsi="Courier New"/>
                            <w:sz w:val="18"/>
                          </w:rPr>
                          <w:t>android:inputType="number" /&gt;</w:t>
                        </w:r>
                      </w:p>
                      <w:p>
                        <w:pPr>
                          <w:pStyle w:val="Normal"/>
                          <w:spacing w:before="11" w:after="0"/>
                          <w:rPr>
                            <w:rFonts w:ascii="Courier New" w:hAnsi="Courier New"/>
                            <w:sz w:val="24"/>
                          </w:rPr>
                        </w:pPr>
                        <w:r>
                          <w:rPr>
                            <w:rFonts w:ascii="Courier New" w:hAnsi="Courier New"/>
                            <w:sz w:val="24"/>
                          </w:rPr>
                        </w:r>
                      </w:p>
                      <w:p>
                        <w:pPr>
                          <w:pStyle w:val="Normal"/>
                          <w:ind w:left="885" w:hanging="0"/>
                          <w:rPr>
                            <w:rFonts w:ascii="Courier New" w:hAnsi="Courier New"/>
                            <w:sz w:val="18"/>
                          </w:rPr>
                        </w:pPr>
                        <w:r>
                          <w:rPr>
                            <w:rFonts w:ascii="Courier New" w:hAnsi="Courier New"/>
                            <w:spacing w:val="-2"/>
                            <w:sz w:val="18"/>
                          </w:rPr>
                          <w:t>&lt;Button</w:t>
                        </w:r>
                      </w:p>
                      <w:p>
                        <w:pPr>
                          <w:pStyle w:val="Normal"/>
                          <w:spacing w:lineRule="auto" w:line="324" w:before="76" w:after="0"/>
                          <w:ind w:left="1317" w:hanging="0"/>
                          <w:rPr>
                            <w:rFonts w:ascii="Courier New" w:hAnsi="Courier New"/>
                            <w:sz w:val="18"/>
                          </w:rPr>
                        </w:pPr>
                        <w:r>
                          <w:rPr>
                            <w:rFonts w:ascii="Courier New" w:hAnsi="Courier New"/>
                            <w:spacing w:val="-2"/>
                            <w:sz w:val="18"/>
                          </w:rPr>
                          <w:t xml:space="preserve">android:id="@+id/activity_1_button" android:layout_width="wrap_content" android:layout_height="wrap_content" android:layout_gravity="center_horizontal" </w:t>
                        </w:r>
                        <w:r>
                          <w:rPr>
                            <w:rFonts w:ascii="Courier New" w:hAnsi="Courier New"/>
                            <w:sz w:val="18"/>
                          </w:rPr>
                          <w:t>android:text="@string/submit" /&gt;</w:t>
                        </w:r>
                      </w:p>
                      <w:p>
                        <w:pPr>
                          <w:pStyle w:val="Normal"/>
                          <w:spacing w:before="3" w:after="0"/>
                          <w:ind w:left="453" w:hanging="0"/>
                          <w:rPr>
                            <w:rFonts w:ascii="Courier New" w:hAnsi="Courier New"/>
                            <w:sz w:val="18"/>
                          </w:rPr>
                        </w:pPr>
                        <w:r>
                          <w:rPr>
                            <w:rFonts w:ascii="Courier New" w:hAnsi="Courier New"/>
                            <w:spacing w:val="-2"/>
                            <w:sz w:val="18"/>
                          </w:rPr>
                          <w:t>&lt;/LinearLayout&gt;</w:t>
                        </w:r>
                      </w:p>
                    </w:txbxContent>
                  </v:textbox>
                  <w10:wrap type="square"/>
                </v:rect>
              </v:group>
            </w:pict>
          </mc:Fallback>
        </mc:AlternateContent>
      </w:r>
    </w:p>
    <w:p>
      <w:pPr>
        <w:pStyle w:val="ListParagraph"/>
        <w:numPr>
          <w:ilvl w:val="0"/>
          <w:numId w:val="8"/>
        </w:numPr>
        <w:tabs>
          <w:tab w:val="clear" w:pos="720"/>
          <w:tab w:val="left" w:pos="1274" w:leader="none"/>
        </w:tabs>
        <w:spacing w:before="47" w:after="0"/>
        <w:ind w:left="1274" w:hanging="360"/>
        <w:jc w:val="left"/>
        <w:rPr>
          <w:sz w:val="20"/>
        </w:rPr>
      </w:pPr>
      <w:r>
        <w:rPr>
          <w:sz w:val="20"/>
        </w:rPr>
        <w:t>Next,</w:t>
      </w:r>
      <w:r>
        <w:rPr>
          <w:spacing w:val="-7"/>
          <w:sz w:val="20"/>
        </w:rPr>
        <w:t xml:space="preserve"> </w:t>
      </w:r>
      <w:r>
        <w:rPr>
          <w:sz w:val="20"/>
        </w:rPr>
        <w:t>let's</w:t>
      </w:r>
      <w:r>
        <w:rPr>
          <w:spacing w:val="-3"/>
          <w:sz w:val="20"/>
        </w:rPr>
        <w:t xml:space="preserve"> </w:t>
      </w:r>
      <w:r>
        <w:rPr>
          <w:sz w:val="20"/>
        </w:rPr>
        <w:t>create</w:t>
      </w:r>
      <w:r>
        <w:rPr>
          <w:spacing w:val="-3"/>
          <w:sz w:val="20"/>
        </w:rPr>
        <w:t xml:space="preserve"> </w:t>
      </w:r>
      <w:r>
        <w:rPr>
          <w:sz w:val="20"/>
        </w:rPr>
        <w:t>the</w:t>
      </w:r>
      <w:r>
        <w:rPr>
          <w:spacing w:val="-3"/>
          <w:sz w:val="20"/>
        </w:rPr>
        <w:t xml:space="preserve"> </w:t>
      </w:r>
      <w:r>
        <w:rPr>
          <w:rFonts w:ascii="Courier New" w:hAnsi="Courier New"/>
          <w:b/>
        </w:rPr>
        <w:t>Activity1</w:t>
      </w:r>
      <w:r>
        <w:rPr>
          <w:rFonts w:ascii="Courier New" w:hAnsi="Courier New"/>
          <w:b/>
          <w:spacing w:val="-80"/>
        </w:rPr>
        <w:t xml:space="preserve"> </w:t>
      </w:r>
      <w:r>
        <w:rPr>
          <w:spacing w:val="-2"/>
          <w:sz w:val="20"/>
        </w:rPr>
        <w:t>class:</w:t>
      </w:r>
    </w:p>
    <w:p>
      <w:pPr>
        <w:pStyle w:val="TextBody"/>
        <w:spacing w:before="10" w:after="0"/>
        <w:rPr>
          <w:sz w:val="8"/>
        </w:rPr>
      </w:pPr>
      <w:r>
        <w:rPr>
          <w:sz w:val="8"/>
        </w:rPr>
        <mc:AlternateContent>
          <mc:Choice Requires="wpg">
            <w:drawing>
              <wp:anchor behindDoc="0" distT="635" distB="0" distL="0" distR="4445" simplePos="0" locked="0" layoutInCell="0" allowOverlap="1" relativeHeight="1683" wp14:anchorId="08EE2BC1">
                <wp:simplePos x="0" y="0"/>
                <wp:positionH relativeFrom="page">
                  <wp:posOffset>1120140</wp:posOffset>
                </wp:positionH>
                <wp:positionV relativeFrom="paragraph">
                  <wp:posOffset>90805</wp:posOffset>
                </wp:positionV>
                <wp:extent cx="5074920" cy="1463675"/>
                <wp:effectExtent l="0" t="1270" r="635" b="0"/>
                <wp:wrapTopAndBottom/>
                <wp:docPr id="792" name="docshapegroup583"/>
                <a:graphic xmlns:a="http://schemas.openxmlformats.org/drawingml/2006/main">
                  <a:graphicData uri="http://schemas.microsoft.com/office/word/2010/wordprocessingGroup">
                    <wpg:wgp>
                      <wpg:cNvGrpSpPr/>
                      <wpg:grpSpPr>
                        <a:xfrm>
                          <a:off x="0" y="0"/>
                          <a:ext cx="5074920" cy="1463760"/>
                          <a:chOff x="0" y="0"/>
                          <a:chExt cx="5074920" cy="1463760"/>
                        </a:xfrm>
                      </wpg:grpSpPr>
                      <wps:wsp>
                        <wps:cNvSpPr/>
                        <wps:spPr>
                          <a:xfrm>
                            <a:off x="0" y="6480"/>
                            <a:ext cx="5074920" cy="1450800"/>
                          </a:xfrm>
                          <a:prstGeom prst="rect">
                            <a:avLst/>
                          </a:prstGeom>
                          <a:solidFill>
                            <a:srgbClr val="f6f6f6"/>
                          </a:solidFill>
                          <a:ln w="0">
                            <a:noFill/>
                          </a:ln>
                        </wps:spPr>
                        <wps:style>
                          <a:lnRef idx="0"/>
                          <a:fillRef idx="0"/>
                          <a:effectRef idx="0"/>
                          <a:fontRef idx="minor"/>
                        </wps:style>
                        <wps:bodyPr/>
                      </wps:wsp>
                      <wps:wsp>
                        <wps:cNvSpPr/>
                        <wps:spPr>
                          <a:xfrm>
                            <a:off x="0" y="0"/>
                            <a:ext cx="5074920" cy="1463760"/>
                          </a:xfrm>
                          <a:custGeom>
                            <a:avLst/>
                            <a:gdLst>
                              <a:gd name="textAreaLeft" fmla="*/ 0 w 2877120"/>
                              <a:gd name="textAreaRight" fmla="*/ 2879280 w 2877120"/>
                              <a:gd name="textAreaTop" fmla="*/ 0 h 829800"/>
                              <a:gd name="textAreaBottom" fmla="*/ 831960 h 829800"/>
                            </a:gdLst>
                            <a:ahLst/>
                            <a:rect l="textAreaLeft" t="textAreaTop" r="textAreaRight" b="textAreaBottom"/>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438200"/>
                          </a:xfrm>
                          <a:prstGeom prst="rect">
                            <a:avLst/>
                          </a:prstGeom>
                          <a:noFill/>
                          <a:ln w="0">
                            <a:noFill/>
                          </a:ln>
                        </wps:spPr>
                        <wps:style>
                          <a:lnRef idx="0"/>
                          <a:fillRef idx="0"/>
                          <a:effectRef idx="0"/>
                          <a:fontRef idx="minor"/>
                        </wps:style>
                        <wps:txbx>
                          <w:txbxContent>
                            <w:p>
                              <w:pPr>
                                <w:pStyle w:val="Normal"/>
                                <w:spacing w:before="7" w:after="0"/>
                                <w:rPr>
                                  <w:sz w:val="23"/>
                                </w:rPr>
                              </w:pPr>
                              <w:r>
                                <w:rPr>
                                  <w:sz w:val="23"/>
                                </w:rPr>
                              </w:r>
                            </w:p>
                            <w:p>
                              <w:pPr>
                                <w:pStyle w:val="Normal"/>
                                <w:ind w:left="453" w:hanging="0"/>
                                <w:rPr>
                                  <w:rFonts w:ascii="Courier New" w:hAnsi="Courier New"/>
                                  <w:sz w:val="18"/>
                                </w:rPr>
                              </w:pPr>
                              <w:r>
                                <w:rPr>
                                  <w:rFonts w:ascii="Courier New" w:hAnsi="Courier New"/>
                                  <w:sz w:val="18"/>
                                </w:rPr>
                                <w:t>class</w:t>
                              </w:r>
                              <w:r>
                                <w:rPr>
                                  <w:rFonts w:ascii="Courier New" w:hAnsi="Courier New"/>
                                  <w:spacing w:val="-9"/>
                                  <w:sz w:val="18"/>
                                </w:rPr>
                                <w:t xml:space="preserve"> </w:t>
                              </w:r>
                              <w:r>
                                <w:rPr>
                                  <w:rFonts w:ascii="Courier New" w:hAnsi="Courier New"/>
                                  <w:sz w:val="18"/>
                                </w:rPr>
                                <w:t>Activity1</w:t>
                              </w:r>
                              <w:r>
                                <w:rPr>
                                  <w:rFonts w:ascii="Courier New" w:hAnsi="Courier New"/>
                                  <w:spacing w:val="-8"/>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AppCompatActivity()</w:t>
                              </w:r>
                              <w:r>
                                <w:rPr>
                                  <w:rFonts w:ascii="Courier New" w:hAnsi="Courier New"/>
                                  <w:spacing w:val="-8"/>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lineRule="auto" w:line="324" w:before="129" w:after="0"/>
                                <w:ind w:left="1317" w:right="1185" w:hanging="432"/>
                                <w:rPr>
                                  <w:rFonts w:ascii="Courier New" w:hAnsi="Courier New"/>
                                  <w:sz w:val="18"/>
                                </w:rPr>
                              </w:pPr>
                              <w:r>
                                <w:rPr>
                                  <w:rFonts w:ascii="Courier New" w:hAnsi="Courier New"/>
                                  <w:sz w:val="18"/>
                                </w:rPr>
                                <w:t>override</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onCreate(savedInstanceState:</w:t>
                              </w:r>
                              <w:r>
                                <w:rPr>
                                  <w:rFonts w:ascii="Courier New" w:hAnsi="Courier New"/>
                                  <w:spacing w:val="-10"/>
                                  <w:sz w:val="18"/>
                                </w:rPr>
                                <w:t xml:space="preserve"> </w:t>
                              </w:r>
                              <w:r>
                                <w:rPr>
                                  <w:rFonts w:ascii="Courier New" w:hAnsi="Courier New"/>
                                  <w:sz w:val="18"/>
                                </w:rPr>
                                <w:t>Bundle?)</w:t>
                              </w:r>
                              <w:r>
                                <w:rPr>
                                  <w:rFonts w:ascii="Courier New" w:hAnsi="Courier New"/>
                                  <w:spacing w:val="-10"/>
                                  <w:sz w:val="18"/>
                                </w:rPr>
                                <w:t xml:space="preserve"> </w:t>
                              </w:r>
                              <w:r>
                                <w:rPr>
                                  <w:rFonts w:ascii="Courier New" w:hAnsi="Courier New"/>
                                  <w:sz w:val="18"/>
                                </w:rPr>
                                <w:t xml:space="preserve">{ </w:t>
                              </w:r>
                              <w:r>
                                <w:rPr>
                                  <w:rFonts w:ascii="Courier New" w:hAnsi="Courier New"/>
                                  <w:spacing w:val="-2"/>
                                  <w:sz w:val="18"/>
                                </w:rPr>
                                <w:t>super.onCreate(savedInstanceState) setContentView(R.layout.activity_1)</w:t>
                              </w:r>
                            </w:p>
                            <w:p>
                              <w:pPr>
                                <w:pStyle w:val="Normal"/>
                                <w:spacing w:before="2" w:after="0"/>
                                <w:ind w:left="885" w:hanging="0"/>
                                <w:rPr>
                                  <w:rFonts w:ascii="Courier New" w:hAnsi="Courier New"/>
                                  <w:sz w:val="18"/>
                                </w:rPr>
                              </w:pPr>
                              <w:r>
                                <w:rPr>
                                  <w:rFonts w:ascii="Courier New" w:hAnsi="Courier New"/>
                                  <w:sz w:val="18"/>
                                </w:rPr>
                                <w:t>}</w:t>
                              </w:r>
                            </w:p>
                            <w:p>
                              <w:pPr>
                                <w:pStyle w:val="Normal"/>
                                <w:spacing w:before="77"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583" style="position:absolute;margin-left:88.2pt;margin-top:7.15pt;width:399.6pt;height:115.25pt" coordorigin="1764,143" coordsize="7992,2305">
                <v:rect id="shape_0" path="m0,0l-2147483645,0l-2147483645,-2147483646l0,-2147483646xe" fillcolor="#f6f6f6" stroked="f" o:allowincell="f" style="position:absolute;left:1764;top:153;width:7991;height:228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3;width:7991;height:2264;mso-wrap-style:square;v-text-anchor:top;mso-position-horizontal-relative:page">
                  <v:fill o:detectmouseclick="t" on="false"/>
                  <v:stroke color="#3465a4" joinstyle="round" endcap="flat"/>
                  <v:textbox>
                    <w:txbxContent>
                      <w:p>
                        <w:pPr>
                          <w:pStyle w:val="Normal"/>
                          <w:spacing w:before="7" w:after="0"/>
                          <w:rPr>
                            <w:sz w:val="23"/>
                          </w:rPr>
                        </w:pPr>
                        <w:r>
                          <w:rPr>
                            <w:sz w:val="23"/>
                          </w:rPr>
                        </w:r>
                      </w:p>
                      <w:p>
                        <w:pPr>
                          <w:pStyle w:val="Normal"/>
                          <w:ind w:left="453" w:hanging="0"/>
                          <w:rPr>
                            <w:rFonts w:ascii="Courier New" w:hAnsi="Courier New"/>
                            <w:sz w:val="18"/>
                          </w:rPr>
                        </w:pPr>
                        <w:r>
                          <w:rPr>
                            <w:rFonts w:ascii="Courier New" w:hAnsi="Courier New"/>
                            <w:sz w:val="18"/>
                          </w:rPr>
                          <w:t>class</w:t>
                        </w:r>
                        <w:r>
                          <w:rPr>
                            <w:rFonts w:ascii="Courier New" w:hAnsi="Courier New"/>
                            <w:spacing w:val="-9"/>
                            <w:sz w:val="18"/>
                          </w:rPr>
                          <w:t xml:space="preserve"> </w:t>
                        </w:r>
                        <w:r>
                          <w:rPr>
                            <w:rFonts w:ascii="Courier New" w:hAnsi="Courier New"/>
                            <w:sz w:val="18"/>
                          </w:rPr>
                          <w:t>Activity1</w:t>
                        </w:r>
                        <w:r>
                          <w:rPr>
                            <w:rFonts w:ascii="Courier New" w:hAnsi="Courier New"/>
                            <w:spacing w:val="-8"/>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AppCompatActivity()</w:t>
                        </w:r>
                        <w:r>
                          <w:rPr>
                            <w:rFonts w:ascii="Courier New" w:hAnsi="Courier New"/>
                            <w:spacing w:val="-8"/>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lineRule="auto" w:line="324" w:before="129" w:after="0"/>
                          <w:ind w:left="1317" w:right="1185" w:hanging="432"/>
                          <w:rPr>
                            <w:rFonts w:ascii="Courier New" w:hAnsi="Courier New"/>
                            <w:sz w:val="18"/>
                          </w:rPr>
                        </w:pPr>
                        <w:r>
                          <w:rPr>
                            <w:rFonts w:ascii="Courier New" w:hAnsi="Courier New"/>
                            <w:sz w:val="18"/>
                          </w:rPr>
                          <w:t>override</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onCreate(savedInstanceState:</w:t>
                        </w:r>
                        <w:r>
                          <w:rPr>
                            <w:rFonts w:ascii="Courier New" w:hAnsi="Courier New"/>
                            <w:spacing w:val="-10"/>
                            <w:sz w:val="18"/>
                          </w:rPr>
                          <w:t xml:space="preserve"> </w:t>
                        </w:r>
                        <w:r>
                          <w:rPr>
                            <w:rFonts w:ascii="Courier New" w:hAnsi="Courier New"/>
                            <w:sz w:val="18"/>
                          </w:rPr>
                          <w:t>Bundle?)</w:t>
                        </w:r>
                        <w:r>
                          <w:rPr>
                            <w:rFonts w:ascii="Courier New" w:hAnsi="Courier New"/>
                            <w:spacing w:val="-10"/>
                            <w:sz w:val="18"/>
                          </w:rPr>
                          <w:t xml:space="preserve"> </w:t>
                        </w:r>
                        <w:r>
                          <w:rPr>
                            <w:rFonts w:ascii="Courier New" w:hAnsi="Courier New"/>
                            <w:sz w:val="18"/>
                          </w:rPr>
                          <w:t xml:space="preserve">{ </w:t>
                        </w:r>
                        <w:r>
                          <w:rPr>
                            <w:rFonts w:ascii="Courier New" w:hAnsi="Courier New"/>
                            <w:spacing w:val="-2"/>
                            <w:sz w:val="18"/>
                          </w:rPr>
                          <w:t>super.onCreate(savedInstanceState) setContentView(R.layout.activity_1)</w:t>
                        </w:r>
                      </w:p>
                      <w:p>
                        <w:pPr>
                          <w:pStyle w:val="Normal"/>
                          <w:spacing w:before="2" w:after="0"/>
                          <w:ind w:left="885" w:hanging="0"/>
                          <w:rPr>
                            <w:rFonts w:ascii="Courier New" w:hAnsi="Courier New"/>
                            <w:sz w:val="18"/>
                          </w:rPr>
                        </w:pPr>
                        <w:r>
                          <w:rPr>
                            <w:rFonts w:ascii="Courier New" w:hAnsi="Courier New"/>
                            <w:sz w:val="18"/>
                          </w:rPr>
                          <w:t>}</w:t>
                        </w:r>
                      </w:p>
                      <w:p>
                        <w:pPr>
                          <w:pStyle w:val="Normal"/>
                          <w:spacing w:before="77"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ListParagraph"/>
        <w:numPr>
          <w:ilvl w:val="0"/>
          <w:numId w:val="8"/>
        </w:numPr>
        <w:tabs>
          <w:tab w:val="clear" w:pos="720"/>
          <w:tab w:val="left" w:pos="1274" w:leader="none"/>
        </w:tabs>
        <w:ind w:left="1274" w:hanging="360"/>
        <w:jc w:val="left"/>
        <w:rPr>
          <w:sz w:val="20"/>
        </w:rPr>
      </w:pPr>
      <w:r>
        <w:rPr>
          <w:sz w:val="20"/>
        </w:rPr>
        <w:t>Repeat</w:t>
      </w:r>
      <w:r>
        <w:rPr>
          <w:spacing w:val="-9"/>
          <w:sz w:val="20"/>
        </w:rPr>
        <w:t xml:space="preserve"> </w:t>
      </w:r>
      <w:r>
        <w:rPr>
          <w:sz w:val="20"/>
        </w:rPr>
        <w:t>the</w:t>
      </w:r>
      <w:r>
        <w:rPr>
          <w:spacing w:val="-3"/>
          <w:sz w:val="20"/>
        </w:rPr>
        <w:t xml:space="preserve"> </w:t>
      </w:r>
      <w:r>
        <w:rPr>
          <w:sz w:val="20"/>
        </w:rPr>
        <w:t>process</w:t>
      </w:r>
      <w:r>
        <w:rPr>
          <w:spacing w:val="-4"/>
          <w:sz w:val="20"/>
        </w:rPr>
        <w:t xml:space="preserve"> </w:t>
      </w:r>
      <w:r>
        <w:rPr>
          <w:sz w:val="20"/>
        </w:rPr>
        <w:t>for</w:t>
      </w:r>
      <w:r>
        <w:rPr>
          <w:spacing w:val="-4"/>
          <w:sz w:val="20"/>
        </w:rPr>
        <w:t xml:space="preserve"> </w:t>
      </w:r>
      <w:r>
        <w:rPr>
          <w:sz w:val="20"/>
        </w:rPr>
        <w:t>the</w:t>
      </w:r>
      <w:r>
        <w:rPr>
          <w:spacing w:val="-4"/>
          <w:sz w:val="20"/>
        </w:rPr>
        <w:t xml:space="preserve"> </w:t>
      </w:r>
      <w:r>
        <w:rPr>
          <w:rFonts w:ascii="Courier New" w:hAnsi="Courier New"/>
          <w:b/>
        </w:rPr>
        <w:t>activity_2.xml</w:t>
      </w:r>
      <w:r>
        <w:rPr>
          <w:rFonts w:ascii="Courier New" w:hAnsi="Courier New"/>
          <w:b/>
          <w:spacing w:val="-80"/>
        </w:rPr>
        <w:t xml:space="preserve"> </w:t>
      </w:r>
      <w:r>
        <w:rPr>
          <w:spacing w:val="-2"/>
          <w:sz w:val="20"/>
        </w:rPr>
        <w:t>layout:</w:t>
      </w:r>
    </w:p>
    <w:p>
      <w:pPr>
        <w:pStyle w:val="TextBody"/>
        <w:spacing w:before="11" w:after="0"/>
        <w:rPr>
          <w:sz w:val="8"/>
        </w:rPr>
      </w:pPr>
      <w:r>
        <w:rPr>
          <w:sz w:val="8"/>
        </w:rPr>
        <mc:AlternateContent>
          <mc:Choice Requires="wpg">
            <w:drawing>
              <wp:anchor behindDoc="0" distT="0" distB="0" distL="0" distR="4445" simplePos="0" locked="0" layoutInCell="0" allowOverlap="1" relativeHeight="1685" wp14:anchorId="14C336B8">
                <wp:simplePos x="0" y="0"/>
                <wp:positionH relativeFrom="page">
                  <wp:posOffset>1120140</wp:posOffset>
                </wp:positionH>
                <wp:positionV relativeFrom="paragraph">
                  <wp:posOffset>90805</wp:posOffset>
                </wp:positionV>
                <wp:extent cx="5074920" cy="2085975"/>
                <wp:effectExtent l="0" t="635" r="635" b="0"/>
                <wp:wrapTopAndBottom/>
                <wp:docPr id="794" name="docshapegroup587"/>
                <a:graphic xmlns:a="http://schemas.openxmlformats.org/drawingml/2006/main">
                  <a:graphicData uri="http://schemas.microsoft.com/office/word/2010/wordprocessingGroup">
                    <wpg:wgp>
                      <wpg:cNvGrpSpPr/>
                      <wpg:grpSpPr>
                        <a:xfrm>
                          <a:off x="0" y="0"/>
                          <a:ext cx="5074920" cy="2085840"/>
                          <a:chOff x="0" y="0"/>
                          <a:chExt cx="5074920" cy="2085840"/>
                        </a:xfrm>
                      </wpg:grpSpPr>
                      <wps:wsp>
                        <wps:cNvSpPr/>
                        <wps:spPr>
                          <a:xfrm>
                            <a:off x="0" y="6480"/>
                            <a:ext cx="5074920" cy="2073240"/>
                          </a:xfrm>
                          <a:prstGeom prst="rect">
                            <a:avLst/>
                          </a:prstGeom>
                          <a:solidFill>
                            <a:srgbClr val="f6f6f6"/>
                          </a:solidFill>
                          <a:ln w="0">
                            <a:noFill/>
                          </a:ln>
                        </wps:spPr>
                        <wps:style>
                          <a:lnRef idx="0"/>
                          <a:fillRef idx="0"/>
                          <a:effectRef idx="0"/>
                          <a:fontRef idx="minor"/>
                        </wps:style>
                        <wps:bodyPr/>
                      </wps:wsp>
                      <wps:wsp>
                        <wps:cNvSpPr/>
                        <wps:spPr>
                          <a:xfrm>
                            <a:off x="0" y="0"/>
                            <a:ext cx="5074920" cy="2085840"/>
                          </a:xfrm>
                          <a:custGeom>
                            <a:avLst/>
                            <a:gdLst>
                              <a:gd name="textAreaLeft" fmla="*/ 0 w 2877120"/>
                              <a:gd name="textAreaRight" fmla="*/ 2879280 w 2877120"/>
                              <a:gd name="textAreaTop" fmla="*/ 0 h 1182600"/>
                              <a:gd name="textAreaBottom" fmla="*/ 1184760 h 1182600"/>
                            </a:gdLst>
                            <a:ahLst/>
                            <a:rect l="textAreaLeft" t="textAreaTop" r="textAreaRight" b="textAreaBottom"/>
                            <a:pathLst>
                              <a:path w="7992" h="3285">
                                <a:moveTo>
                                  <a:pt x="7992" y="3264"/>
                                </a:moveTo>
                                <a:lnTo>
                                  <a:pt x="0" y="3264"/>
                                </a:lnTo>
                                <a:lnTo>
                                  <a:pt x="0" y="3284"/>
                                </a:lnTo>
                                <a:lnTo>
                                  <a:pt x="7992" y="3284"/>
                                </a:lnTo>
                                <a:lnTo>
                                  <a:pt x="7992" y="326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2060640"/>
                          </a:xfrm>
                          <a:prstGeom prst="rect">
                            <a:avLst/>
                          </a:prstGeom>
                          <a:noFill/>
                          <a:ln w="0">
                            <a:noFill/>
                          </a:ln>
                        </wps:spPr>
                        <wps:style>
                          <a:lnRef idx="0"/>
                          <a:fillRef idx="0"/>
                          <a:effectRef idx="0"/>
                          <a:fontRef idx="minor"/>
                        </wps:style>
                        <wps:txbx>
                          <w:txbxContent>
                            <w:p>
                              <w:pPr>
                                <w:pStyle w:val="Normal"/>
                                <w:spacing w:lineRule="auto" w:line="235" w:before="43" w:after="0"/>
                                <w:ind w:left="669" w:hanging="216"/>
                                <w:rPr>
                                  <w:rFonts w:ascii="Courier New" w:hAnsi="Courier New"/>
                                  <w:sz w:val="18"/>
                                </w:rPr>
                              </w:pPr>
                              <w:r>
                                <w:rPr>
                                  <w:rFonts w:ascii="Courier New" w:hAnsi="Courier New"/>
                                  <w:sz w:val="18"/>
                                </w:rPr>
                                <w:t>&lt;LinearLayout</w:t>
                              </w:r>
                              <w:r>
                                <w:rPr>
                                  <w:rFonts w:ascii="Courier New" w:hAnsi="Courier New"/>
                                  <w:spacing w:val="-29"/>
                                  <w:sz w:val="18"/>
                                </w:rPr>
                                <w:t xml:space="preserve"> </w:t>
                              </w:r>
                              <w:hyperlink r:id="rId256">
                                <w:r>
                                  <w:rPr>
                                    <w:rFonts w:ascii="Courier New" w:hAnsi="Courier New"/>
                                    <w:sz w:val="18"/>
                                  </w:rPr>
                                  <w:t>xmlns:android="http://schemas.android.com/apk/res/</w:t>
                                </w:r>
                              </w:hyperlink>
                              <w:r>
                                <w:rPr>
                                  <w:rFonts w:ascii="Courier New" w:hAnsi="Courier New"/>
                                  <w:spacing w:val="-2"/>
                                  <w:sz w:val="18"/>
                                </w:rPr>
                                <w:t>android"</w:t>
                              </w:r>
                            </w:p>
                            <w:p>
                              <w:pPr>
                                <w:pStyle w:val="Normal"/>
                                <w:spacing w:lineRule="auto" w:line="324" w:before="17" w:after="0"/>
                                <w:ind w:left="885" w:right="840" w:hanging="0"/>
                                <w:rPr>
                                  <w:rFonts w:ascii="Courier New" w:hAnsi="Courier New"/>
                                  <w:sz w:val="18"/>
                                </w:rPr>
                              </w:pPr>
                              <w:r>
                                <w:rPr>
                                  <w:rFonts w:ascii="Courier New" w:hAnsi="Courier New"/>
                                  <w:spacing w:val="-2"/>
                                  <w:sz w:val="18"/>
                                </w:rPr>
                                <w:t>android:layout_width="match_parent" android:layout_height="match_parent" android:orientation="vertical"&gt;</w:t>
                              </w:r>
                            </w:p>
                            <w:p>
                              <w:pPr>
                                <w:pStyle w:val="Normal"/>
                                <w:spacing w:before="10" w:after="0"/>
                                <w:rPr>
                                  <w:rFonts w:ascii="Courier New" w:hAnsi="Courier New"/>
                                  <w:sz w:val="24"/>
                                </w:rPr>
                              </w:pPr>
                              <w:r>
                                <w:rPr>
                                  <w:rFonts w:ascii="Courier New" w:hAnsi="Courier New"/>
                                  <w:sz w:val="24"/>
                                </w:rPr>
                              </w:r>
                            </w:p>
                            <w:p>
                              <w:pPr>
                                <w:pStyle w:val="Normal"/>
                                <w:spacing w:lineRule="auto" w:line="324" w:before="1" w:after="0"/>
                                <w:ind w:left="1317" w:right="1185" w:hanging="432"/>
                                <w:rPr>
                                  <w:rFonts w:ascii="Courier New" w:hAnsi="Courier New"/>
                                  <w:sz w:val="18"/>
                                </w:rPr>
                              </w:pPr>
                              <w:r>
                                <w:rPr>
                                  <w:rFonts w:ascii="Courier New" w:hAnsi="Courier New"/>
                                  <w:spacing w:val="-2"/>
                                  <w:sz w:val="18"/>
                                </w:rPr>
                                <w:t xml:space="preserve">&lt;androidx.recyclerview.widget.RecyclerView android:id="@+id/activity_2_recycler_view" android:layout_width="match_parent" </w:t>
                              </w:r>
                              <w:r>
                                <w:rPr>
                                  <w:rFonts w:ascii="Courier New" w:hAnsi="Courier New"/>
                                  <w:sz w:val="18"/>
                                </w:rPr>
                                <w:t>android:layout_height="match_parent" /&gt;</w:t>
                              </w:r>
                            </w:p>
                            <w:p>
                              <w:pPr>
                                <w:pStyle w:val="Normal"/>
                                <w:spacing w:before="10" w:after="0"/>
                                <w:rPr>
                                  <w:rFonts w:ascii="Courier New" w:hAnsi="Courier New"/>
                                  <w:sz w:val="24"/>
                                </w:rPr>
                              </w:pPr>
                              <w:r>
                                <w:rPr>
                                  <w:rFonts w:ascii="Courier New" w:hAnsi="Courier New"/>
                                  <w:sz w:val="24"/>
                                </w:rPr>
                              </w:r>
                            </w:p>
                            <w:p>
                              <w:pPr>
                                <w:pStyle w:val="Normal"/>
                                <w:ind w:left="453" w:hanging="0"/>
                                <w:rPr>
                                  <w:rFonts w:ascii="Courier New" w:hAnsi="Courier New"/>
                                  <w:sz w:val="18"/>
                                </w:rPr>
                              </w:pPr>
                              <w:r>
                                <w:rPr>
                                  <w:rFonts w:ascii="Courier New" w:hAnsi="Courier New"/>
                                  <w:spacing w:val="-2"/>
                                  <w:sz w:val="18"/>
                                </w:rPr>
                                <w:t>&lt;/LinearLayout&gt;</w:t>
                              </w:r>
                            </w:p>
                          </w:txbxContent>
                        </wps:txbx>
                        <wps:bodyPr lIns="0" rIns="0" tIns="0" bIns="0" anchor="t">
                          <a:noAutofit/>
                        </wps:bodyPr>
                      </wps:wsp>
                    </wpg:wgp>
                  </a:graphicData>
                </a:graphic>
              </wp:anchor>
            </w:drawing>
          </mc:Choice>
          <mc:Fallback>
            <w:pict>
              <v:group id="shape_0" alt="docshapegroup587" style="position:absolute;margin-left:88.2pt;margin-top:7.15pt;width:399.6pt;height:164.25pt" coordorigin="1764,143" coordsize="7992,3285">
                <v:rect id="shape_0" path="m0,0l-2147483645,0l-2147483645,-2147483646l0,-2147483646xe" fillcolor="#f6f6f6" stroked="f" o:allowincell="f" style="position:absolute;left:1764;top:153;width:7991;height:326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3;width:7991;height:3244;mso-wrap-style:square;v-text-anchor:top;mso-position-horizontal-relative:page">
                  <v:fill o:detectmouseclick="t" on="false"/>
                  <v:stroke color="#3465a4" joinstyle="round" endcap="flat"/>
                  <v:textbox>
                    <w:txbxContent>
                      <w:p>
                        <w:pPr>
                          <w:pStyle w:val="Normal"/>
                          <w:spacing w:lineRule="auto" w:line="235" w:before="43" w:after="0"/>
                          <w:ind w:left="669" w:hanging="216"/>
                          <w:rPr>
                            <w:rFonts w:ascii="Courier New" w:hAnsi="Courier New"/>
                            <w:sz w:val="18"/>
                          </w:rPr>
                        </w:pPr>
                        <w:r>
                          <w:rPr>
                            <w:rFonts w:ascii="Courier New" w:hAnsi="Courier New"/>
                            <w:sz w:val="18"/>
                          </w:rPr>
                          <w:t>&lt;LinearLayout</w:t>
                        </w:r>
                        <w:r>
                          <w:rPr>
                            <w:rFonts w:ascii="Courier New" w:hAnsi="Courier New"/>
                            <w:spacing w:val="-29"/>
                            <w:sz w:val="18"/>
                          </w:rPr>
                          <w:t xml:space="preserve"> </w:t>
                        </w:r>
                        <w:hyperlink r:id="rId257">
                          <w:r>
                            <w:rPr>
                              <w:rFonts w:ascii="Courier New" w:hAnsi="Courier New"/>
                              <w:sz w:val="18"/>
                            </w:rPr>
                            <w:t>xmlns:android="http://schemas.android.com/apk/res/</w:t>
                          </w:r>
                        </w:hyperlink>
                        <w:r>
                          <w:rPr>
                            <w:rFonts w:ascii="Courier New" w:hAnsi="Courier New"/>
                            <w:spacing w:val="-2"/>
                            <w:sz w:val="18"/>
                          </w:rPr>
                          <w:t>android"</w:t>
                        </w:r>
                      </w:p>
                      <w:p>
                        <w:pPr>
                          <w:pStyle w:val="Normal"/>
                          <w:spacing w:lineRule="auto" w:line="324" w:before="17" w:after="0"/>
                          <w:ind w:left="885" w:right="840" w:hanging="0"/>
                          <w:rPr>
                            <w:rFonts w:ascii="Courier New" w:hAnsi="Courier New"/>
                            <w:sz w:val="18"/>
                          </w:rPr>
                        </w:pPr>
                        <w:r>
                          <w:rPr>
                            <w:rFonts w:ascii="Courier New" w:hAnsi="Courier New"/>
                            <w:spacing w:val="-2"/>
                            <w:sz w:val="18"/>
                          </w:rPr>
                          <w:t>android:layout_width="match_parent" android:layout_height="match_parent" android:orientation="vertical"&gt;</w:t>
                        </w:r>
                      </w:p>
                      <w:p>
                        <w:pPr>
                          <w:pStyle w:val="Normal"/>
                          <w:spacing w:before="10" w:after="0"/>
                          <w:rPr>
                            <w:rFonts w:ascii="Courier New" w:hAnsi="Courier New"/>
                            <w:sz w:val="24"/>
                          </w:rPr>
                        </w:pPr>
                        <w:r>
                          <w:rPr>
                            <w:rFonts w:ascii="Courier New" w:hAnsi="Courier New"/>
                            <w:sz w:val="24"/>
                          </w:rPr>
                        </w:r>
                      </w:p>
                      <w:p>
                        <w:pPr>
                          <w:pStyle w:val="Normal"/>
                          <w:spacing w:lineRule="auto" w:line="324" w:before="1" w:after="0"/>
                          <w:ind w:left="1317" w:right="1185" w:hanging="432"/>
                          <w:rPr>
                            <w:rFonts w:ascii="Courier New" w:hAnsi="Courier New"/>
                            <w:sz w:val="18"/>
                          </w:rPr>
                        </w:pPr>
                        <w:r>
                          <w:rPr>
                            <w:rFonts w:ascii="Courier New" w:hAnsi="Courier New"/>
                            <w:spacing w:val="-2"/>
                            <w:sz w:val="18"/>
                          </w:rPr>
                          <w:t xml:space="preserve">&lt;androidx.recyclerview.widget.RecyclerView android:id="@+id/activity_2_recycler_view" android:layout_width="match_parent" </w:t>
                        </w:r>
                        <w:r>
                          <w:rPr>
                            <w:rFonts w:ascii="Courier New" w:hAnsi="Courier New"/>
                            <w:sz w:val="18"/>
                          </w:rPr>
                          <w:t>android:layout_height="match_parent" /&gt;</w:t>
                        </w:r>
                      </w:p>
                      <w:p>
                        <w:pPr>
                          <w:pStyle w:val="Normal"/>
                          <w:spacing w:before="10" w:after="0"/>
                          <w:rPr>
                            <w:rFonts w:ascii="Courier New" w:hAnsi="Courier New"/>
                            <w:sz w:val="24"/>
                          </w:rPr>
                        </w:pPr>
                        <w:r>
                          <w:rPr>
                            <w:rFonts w:ascii="Courier New" w:hAnsi="Courier New"/>
                            <w:sz w:val="24"/>
                          </w:rPr>
                        </w:r>
                      </w:p>
                      <w:p>
                        <w:pPr>
                          <w:pStyle w:val="Normal"/>
                          <w:ind w:left="453" w:hanging="0"/>
                          <w:rPr>
                            <w:rFonts w:ascii="Courier New" w:hAnsi="Courier New"/>
                            <w:sz w:val="18"/>
                          </w:rPr>
                        </w:pPr>
                        <w:r>
                          <w:rPr>
                            <w:rFonts w:ascii="Courier New" w:hAnsi="Courier New"/>
                            <w:spacing w:val="-2"/>
                            <w:sz w:val="18"/>
                          </w:rPr>
                          <w:t>&lt;/LinearLayout&gt;</w:t>
                        </w:r>
                      </w:p>
                    </w:txbxContent>
                  </v:textbox>
                  <w10:wrap type="topAndBottom"/>
                </v:rect>
              </v:group>
            </w:pict>
          </mc:Fallback>
        </mc:AlternateContent>
      </w:r>
    </w:p>
    <w:p>
      <w:pPr>
        <w:pStyle w:val="ListParagraph"/>
        <w:numPr>
          <w:ilvl w:val="0"/>
          <w:numId w:val="8"/>
        </w:numPr>
        <w:tabs>
          <w:tab w:val="clear" w:pos="720"/>
          <w:tab w:val="left" w:pos="1274" w:leader="none"/>
        </w:tabs>
        <w:ind w:left="1274" w:hanging="360"/>
        <w:jc w:val="left"/>
        <w:rPr>
          <w:sz w:val="20"/>
        </w:rPr>
      </w:pPr>
      <w:r>
        <w:rPr>
          <w:sz w:val="20"/>
        </w:rPr>
        <w:t>The</w:t>
      </w:r>
      <w:r>
        <w:rPr>
          <w:spacing w:val="-6"/>
          <w:sz w:val="20"/>
        </w:rPr>
        <w:t xml:space="preserve"> </w:t>
      </w:r>
      <w:r>
        <w:rPr>
          <w:rFonts w:ascii="Courier New" w:hAnsi="Courier New"/>
          <w:b/>
        </w:rPr>
        <w:t>Activity2</w:t>
      </w:r>
      <w:r>
        <w:rPr>
          <w:rFonts w:ascii="Courier New" w:hAnsi="Courier New"/>
          <w:b/>
          <w:spacing w:val="-80"/>
        </w:rPr>
        <w:t xml:space="preserve"> </w:t>
      </w:r>
      <w:r>
        <w:rPr>
          <w:sz w:val="20"/>
        </w:rPr>
        <w:t>class</w:t>
      </w:r>
      <w:r>
        <w:rPr>
          <w:spacing w:val="-2"/>
          <w:sz w:val="20"/>
        </w:rPr>
        <w:t xml:space="preserve"> </w:t>
      </w:r>
      <w:r>
        <w:rPr>
          <w:sz w:val="20"/>
        </w:rPr>
        <w:t>will</w:t>
      </w:r>
      <w:r>
        <w:rPr>
          <w:spacing w:val="-3"/>
          <w:sz w:val="20"/>
        </w:rPr>
        <w:t xml:space="preserve"> </w:t>
      </w:r>
      <w:r>
        <w:rPr>
          <w:sz w:val="20"/>
        </w:rPr>
        <w:t>be</w:t>
      </w:r>
      <w:r>
        <w:rPr>
          <w:spacing w:val="-2"/>
          <w:sz w:val="20"/>
        </w:rPr>
        <w:t xml:space="preserve"> </w:t>
      </w:r>
      <w:r>
        <w:rPr>
          <w:sz w:val="20"/>
        </w:rPr>
        <w:t>as</w:t>
      </w:r>
      <w:r>
        <w:rPr>
          <w:spacing w:val="-3"/>
          <w:sz w:val="20"/>
        </w:rPr>
        <w:t xml:space="preserve"> </w:t>
      </w:r>
      <w:r>
        <w:rPr>
          <w:spacing w:val="-2"/>
          <w:sz w:val="20"/>
        </w:rPr>
        <w:t>follows:</w:t>
      </w:r>
    </w:p>
    <w:p>
      <w:pPr>
        <w:sectPr>
          <w:headerReference w:type="even" r:id="rId258"/>
          <w:headerReference w:type="default" r:id="rId259"/>
          <w:type w:val="nextPage"/>
          <w:pgSz w:w="10800" w:h="13320"/>
          <w:pgMar w:left="940" w:right="920" w:gutter="0" w:header="695" w:top="1120" w:footer="0" w:bottom="280"/>
          <w:pgNumType w:start="89" w:fmt="decimal"/>
          <w:formProt w:val="false"/>
          <w:textDirection w:val="lrTb"/>
          <w:docGrid w:type="default" w:linePitch="100" w:charSpace="4096"/>
        </w:sectPr>
        <w:pStyle w:val="TextBody"/>
        <w:spacing w:before="11" w:after="0"/>
        <w:rPr>
          <w:sz w:val="8"/>
        </w:rPr>
      </w:pPr>
      <w:r>
        <w:rPr>
          <w:sz w:val="8"/>
        </w:rPr>
        <mc:AlternateContent>
          <mc:Choice Requires="wpg">
            <w:drawing>
              <wp:anchor behindDoc="0" distT="0" distB="0" distL="0" distR="4445" simplePos="0" locked="0" layoutInCell="0" allowOverlap="1" relativeHeight="1687" wp14:anchorId="2C0ACF64">
                <wp:simplePos x="0" y="0"/>
                <wp:positionH relativeFrom="page">
                  <wp:posOffset>1120140</wp:posOffset>
                </wp:positionH>
                <wp:positionV relativeFrom="paragraph">
                  <wp:posOffset>90805</wp:posOffset>
                </wp:positionV>
                <wp:extent cx="5074920" cy="396875"/>
                <wp:effectExtent l="0" t="635" r="635" b="0"/>
                <wp:wrapTopAndBottom/>
                <wp:docPr id="796" name="docshapegroup591"/>
                <a:graphic xmlns:a="http://schemas.openxmlformats.org/drawingml/2006/main">
                  <a:graphicData uri="http://schemas.microsoft.com/office/word/2010/wordprocessingGroup">
                    <wpg:wgp>
                      <wpg:cNvGrpSpPr/>
                      <wpg:grpSpPr>
                        <a:xfrm>
                          <a:off x="0" y="0"/>
                          <a:ext cx="5074920" cy="396720"/>
                          <a:chOff x="0" y="0"/>
                          <a:chExt cx="5074920" cy="396720"/>
                        </a:xfrm>
                      </wpg:grpSpPr>
                      <wps:wsp>
                        <wps:cNvSpPr/>
                        <wps:spPr>
                          <a:xfrm>
                            <a:off x="0" y="6480"/>
                            <a:ext cx="5074920" cy="384120"/>
                          </a:xfrm>
                          <a:prstGeom prst="rect">
                            <a:avLst/>
                          </a:prstGeom>
                          <a:solidFill>
                            <a:srgbClr val="f6f6f6"/>
                          </a:solidFill>
                          <a:ln w="0">
                            <a:noFill/>
                          </a:ln>
                        </wps:spPr>
                        <wps:style>
                          <a:lnRef idx="0"/>
                          <a:fillRef idx="0"/>
                          <a:effectRef idx="0"/>
                          <a:fontRef idx="minor"/>
                        </wps:style>
                        <wps:bodyPr/>
                      </wps:wsp>
                      <wps:wsp>
                        <wps:cNvSpPr/>
                        <wps:spPr>
                          <a:xfrm>
                            <a:off x="0" y="0"/>
                            <a:ext cx="5074920" cy="396720"/>
                          </a:xfrm>
                          <a:custGeom>
                            <a:avLst/>
                            <a:gdLst>
                              <a:gd name="textAreaLeft" fmla="*/ 0 w 2877120"/>
                              <a:gd name="textAreaRight" fmla="*/ 2879280 w 2877120"/>
                              <a:gd name="textAreaTop" fmla="*/ 0 h 225000"/>
                              <a:gd name="textAreaBottom" fmla="*/ 227160 h 225000"/>
                            </a:gdLst>
                            <a:ahLst/>
                            <a:rect l="textAreaLeft" t="textAreaTop" r="textAreaRight" b="textAreaBottom"/>
                            <a:pathLst>
                              <a:path w="7992" h="625">
                                <a:moveTo>
                                  <a:pt x="7992" y="604"/>
                                </a:moveTo>
                                <a:lnTo>
                                  <a:pt x="0" y="604"/>
                                </a:lnTo>
                                <a:lnTo>
                                  <a:pt x="0" y="624"/>
                                </a:lnTo>
                                <a:lnTo>
                                  <a:pt x="7992" y="624"/>
                                </a:lnTo>
                                <a:lnTo>
                                  <a:pt x="7992" y="60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37152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class</w:t>
                              </w:r>
                              <w:r>
                                <w:rPr>
                                  <w:rFonts w:ascii="Courier New" w:hAnsi="Courier New"/>
                                  <w:spacing w:val="-9"/>
                                  <w:sz w:val="18"/>
                                </w:rPr>
                                <w:t xml:space="preserve"> </w:t>
                              </w:r>
                              <w:r>
                                <w:rPr>
                                  <w:rFonts w:ascii="Courier New" w:hAnsi="Courier New"/>
                                  <w:sz w:val="18"/>
                                </w:rPr>
                                <w:t>Activity2</w:t>
                              </w:r>
                              <w:r>
                                <w:rPr>
                                  <w:rFonts w:ascii="Courier New" w:hAnsi="Courier New"/>
                                  <w:spacing w:val="-8"/>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AppCompatActivity()</w:t>
                              </w:r>
                              <w:r>
                                <w:rPr>
                                  <w:rFonts w:ascii="Courier New" w:hAnsi="Courier New"/>
                                  <w:spacing w:val="-8"/>
                                  <w:sz w:val="18"/>
                                </w:rPr>
                                <w:t xml:space="preserve"> </w:t>
                              </w:r>
                              <w:r>
                                <w:rPr>
                                  <w:rFonts w:ascii="Courier New" w:hAnsi="Courier New"/>
                                  <w:spacing w:val="-10"/>
                                  <w:sz w:val="18"/>
                                </w:rPr>
                                <w:t>{</w:t>
                              </w:r>
                            </w:p>
                          </w:txbxContent>
                        </wps:txbx>
                        <wps:bodyPr lIns="0" rIns="0" tIns="0" bIns="0" anchor="t">
                          <a:noAutofit/>
                        </wps:bodyPr>
                      </wps:wsp>
                    </wpg:wgp>
                  </a:graphicData>
                </a:graphic>
              </wp:anchor>
            </w:drawing>
          </mc:Choice>
          <mc:Fallback>
            <w:pict>
              <v:group id="shape_0" alt="docshapegroup591" style="position:absolute;margin-left:88.2pt;margin-top:7.15pt;width:399.6pt;height:31.25pt" coordorigin="1764,143" coordsize="7992,625">
                <v:rect id="shape_0" path="m0,0l-2147483645,0l-2147483645,-2147483646l0,-2147483646xe" fillcolor="#f6f6f6" stroked="f" o:allowincell="f" style="position:absolute;left:1764;top:153;width:7991;height:60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3;width:7991;height:58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class</w:t>
                        </w:r>
                        <w:r>
                          <w:rPr>
                            <w:rFonts w:ascii="Courier New" w:hAnsi="Courier New"/>
                            <w:spacing w:val="-9"/>
                            <w:sz w:val="18"/>
                          </w:rPr>
                          <w:t xml:space="preserve"> </w:t>
                        </w:r>
                        <w:r>
                          <w:rPr>
                            <w:rFonts w:ascii="Courier New" w:hAnsi="Courier New"/>
                            <w:sz w:val="18"/>
                          </w:rPr>
                          <w:t>Activity2</w:t>
                        </w:r>
                        <w:r>
                          <w:rPr>
                            <w:rFonts w:ascii="Courier New" w:hAnsi="Courier New"/>
                            <w:spacing w:val="-8"/>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AppCompatActivity()</w:t>
                        </w:r>
                        <w:r>
                          <w:rPr>
                            <w:rFonts w:ascii="Courier New" w:hAnsi="Courier New"/>
                            <w:spacing w:val="-8"/>
                            <w:sz w:val="18"/>
                          </w:rPr>
                          <w:t xml:space="preserve"> </w:t>
                        </w:r>
                        <w:r>
                          <w:rPr>
                            <w:rFonts w:ascii="Courier New" w:hAnsi="Courier New"/>
                            <w:spacing w:val="-10"/>
                            <w:sz w:val="18"/>
                          </w:rPr>
                          <w:t>{</w:t>
                        </w:r>
                      </w:p>
                    </w:txbxContent>
                  </v:textbox>
                  <w10:wrap type="topAndBottom"/>
                </v:rect>
              </v:group>
            </w:pict>
          </mc:Fallback>
        </mc:AlternateContent>
      </w:r>
    </w:p>
    <w:p>
      <w:pPr>
        <w:pStyle w:val="TextBody"/>
        <w:spacing w:before="3" w:after="0"/>
        <w:rPr>
          <w:sz w:val="5"/>
        </w:rPr>
      </w:pPr>
      <w:r>
        <w:rPr>
          <w:sz w:val="5"/>
        </w:rPr>
      </w:r>
    </w:p>
    <w:p>
      <w:pPr>
        <w:pStyle w:val="TextBody"/>
        <w:ind w:left="104" w:hanging="0"/>
        <w:rPr/>
      </w:pPr>
      <w:r>
        <w:rPr/>
        <mc:AlternateContent>
          <mc:Choice Requires="wpg">
            <w:drawing>
              <wp:inline distT="0" distB="0" distL="0" distR="0" wp14:anchorId="1283737E">
                <wp:extent cx="5074920" cy="930275"/>
                <wp:effectExtent l="0" t="0" r="5080" b="0"/>
                <wp:docPr id="804" name="Shape493"/>
                <a:graphic xmlns:a="http://schemas.openxmlformats.org/drawingml/2006/main">
                  <a:graphicData uri="http://schemas.microsoft.com/office/word/2010/wordprocessingGroup">
                    <wpg:wgp>
                      <wpg:cNvGrpSpPr/>
                      <wpg:grpSpPr>
                        <a:xfrm>
                          <a:off x="0" y="0"/>
                          <a:ext cx="5074920" cy="930240"/>
                          <a:chOff x="0" y="0"/>
                          <a:chExt cx="5074920" cy="930240"/>
                        </a:xfrm>
                      </wpg:grpSpPr>
                      <wps:wsp>
                        <wps:cNvSpPr/>
                        <wps:spPr>
                          <a:xfrm>
                            <a:off x="0" y="6480"/>
                            <a:ext cx="5074920" cy="917640"/>
                          </a:xfrm>
                          <a:prstGeom prst="rect">
                            <a:avLst/>
                          </a:prstGeom>
                          <a:solidFill>
                            <a:srgbClr val="f6f6f6"/>
                          </a:solidFill>
                          <a:ln w="0">
                            <a:noFill/>
                          </a:ln>
                        </wps:spPr>
                        <wps:style>
                          <a:lnRef idx="0"/>
                          <a:fillRef idx="0"/>
                          <a:effectRef idx="0"/>
                          <a:fontRef idx="minor"/>
                        </wps:style>
                        <wps:bodyPr/>
                      </wps:wsp>
                      <wps:wsp>
                        <wps:cNvSpPr/>
                        <wps:spPr>
                          <a:xfrm>
                            <a:off x="0" y="0"/>
                            <a:ext cx="5074920" cy="930240"/>
                          </a:xfrm>
                          <a:custGeom>
                            <a:avLst/>
                            <a:gdLst>
                              <a:gd name="textAreaLeft" fmla="*/ 0 w 2877120"/>
                              <a:gd name="textAreaRight" fmla="*/ 2879280 w 2877120"/>
                              <a:gd name="textAreaTop" fmla="*/ 0 h 527400"/>
                              <a:gd name="textAreaBottom" fmla="*/ 529560 h 527400"/>
                            </a:gdLst>
                            <a:ahLst/>
                            <a:rect l="textAreaLeft" t="textAreaTop" r="textAreaRight" b="textAreaBottom"/>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905040"/>
                          </a:xfrm>
                          <a:prstGeom prst="rect">
                            <a:avLst/>
                          </a:prstGeom>
                          <a:noFill/>
                          <a:ln w="0">
                            <a:noFill/>
                          </a:ln>
                        </wps:spPr>
                        <wps:style>
                          <a:lnRef idx="0"/>
                          <a:fillRef idx="0"/>
                          <a:effectRef idx="0"/>
                          <a:fontRef idx="minor"/>
                        </wps:style>
                        <wps:txbx>
                          <w:txbxContent>
                            <w:p>
                              <w:pPr>
                                <w:pStyle w:val="Normal"/>
                                <w:spacing w:lineRule="auto" w:line="324" w:before="40" w:after="0"/>
                                <w:ind w:left="1317" w:right="1185" w:hanging="432"/>
                                <w:rPr>
                                  <w:rFonts w:ascii="Courier New" w:hAnsi="Courier New"/>
                                  <w:sz w:val="18"/>
                                </w:rPr>
                              </w:pPr>
                              <w:r>
                                <w:rPr>
                                  <w:rFonts w:ascii="Courier New" w:hAnsi="Courier New"/>
                                  <w:sz w:val="18"/>
                                </w:rPr>
                                <w:t>override</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onCreate(savedInstanceState:</w:t>
                              </w:r>
                              <w:r>
                                <w:rPr>
                                  <w:rFonts w:ascii="Courier New" w:hAnsi="Courier New"/>
                                  <w:spacing w:val="-10"/>
                                  <w:sz w:val="18"/>
                                </w:rPr>
                                <w:t xml:space="preserve"> </w:t>
                              </w:r>
                              <w:r>
                                <w:rPr>
                                  <w:rFonts w:ascii="Courier New" w:hAnsi="Courier New"/>
                                  <w:sz w:val="18"/>
                                </w:rPr>
                                <w:t>Bundle?)</w:t>
                              </w:r>
                              <w:r>
                                <w:rPr>
                                  <w:rFonts w:ascii="Courier New" w:hAnsi="Courier New"/>
                                  <w:spacing w:val="-10"/>
                                  <w:sz w:val="18"/>
                                </w:rPr>
                                <w:t xml:space="preserve"> </w:t>
                              </w:r>
                              <w:r>
                                <w:rPr>
                                  <w:rFonts w:ascii="Courier New" w:hAnsi="Courier New"/>
                                  <w:sz w:val="18"/>
                                </w:rPr>
                                <w:t xml:space="preserve">{ </w:t>
                              </w:r>
                              <w:r>
                                <w:rPr>
                                  <w:rFonts w:ascii="Courier New" w:hAnsi="Courier New"/>
                                  <w:spacing w:val="-2"/>
                                  <w:sz w:val="18"/>
                                </w:rPr>
                                <w:t>super.onCreate(savedInstanceState) setContentView(R.layout.activity_2)</w:t>
                              </w:r>
                            </w:p>
                            <w:p>
                              <w:pPr>
                                <w:pStyle w:val="Normal"/>
                                <w:spacing w:before="2"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inline>
            </w:drawing>
          </mc:Choice>
          <mc:Fallback>
            <w:pict>
              <v:group id="shape_0" alt="Shape493" style="position:absolute;margin-left:0pt;margin-top:-73.3pt;width:399.6pt;height:73.25pt" coordorigin="0,-1466" coordsize="7992,1465">
                <v:rect id="shape_0" path="m0,0l-2147483645,0l-2147483645,-2147483646l0,-2147483646xe" fillcolor="#f6f6f6" stroked="f" o:allowincell="f" style="position:absolute;left:0;top:-1456;width:7991;height:1444;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1446;width:7991;height:1424;mso-wrap-style:square;v-text-anchor:top;mso-position-vertical:top">
                  <v:fill o:detectmouseclick="t" on="false"/>
                  <v:stroke color="#3465a4" joinstyle="round" endcap="flat"/>
                  <v:textbox>
                    <w:txbxContent>
                      <w:p>
                        <w:pPr>
                          <w:pStyle w:val="Normal"/>
                          <w:spacing w:lineRule="auto" w:line="324" w:before="40" w:after="0"/>
                          <w:ind w:left="1317" w:right="1185" w:hanging="432"/>
                          <w:rPr>
                            <w:rFonts w:ascii="Courier New" w:hAnsi="Courier New"/>
                            <w:sz w:val="18"/>
                          </w:rPr>
                        </w:pPr>
                        <w:r>
                          <w:rPr>
                            <w:rFonts w:ascii="Courier New" w:hAnsi="Courier New"/>
                            <w:sz w:val="18"/>
                          </w:rPr>
                          <w:t>override</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onCreate(savedInstanceState:</w:t>
                        </w:r>
                        <w:r>
                          <w:rPr>
                            <w:rFonts w:ascii="Courier New" w:hAnsi="Courier New"/>
                            <w:spacing w:val="-10"/>
                            <w:sz w:val="18"/>
                          </w:rPr>
                          <w:t xml:space="preserve"> </w:t>
                        </w:r>
                        <w:r>
                          <w:rPr>
                            <w:rFonts w:ascii="Courier New" w:hAnsi="Courier New"/>
                            <w:sz w:val="18"/>
                          </w:rPr>
                          <w:t>Bundle?)</w:t>
                        </w:r>
                        <w:r>
                          <w:rPr>
                            <w:rFonts w:ascii="Courier New" w:hAnsi="Courier New"/>
                            <w:spacing w:val="-10"/>
                            <w:sz w:val="18"/>
                          </w:rPr>
                          <w:t xml:space="preserve"> </w:t>
                        </w:r>
                        <w:r>
                          <w:rPr>
                            <w:rFonts w:ascii="Courier New" w:hAnsi="Courier New"/>
                            <w:sz w:val="18"/>
                          </w:rPr>
                          <w:t xml:space="preserve">{ </w:t>
                        </w:r>
                        <w:r>
                          <w:rPr>
                            <w:rFonts w:ascii="Courier New" w:hAnsi="Courier New"/>
                            <w:spacing w:val="-2"/>
                            <w:sz w:val="18"/>
                          </w:rPr>
                          <w:t>super.onCreate(savedInstanceState) setContentView(R.layout.activity_2)</w:t>
                        </w:r>
                      </w:p>
                      <w:p>
                        <w:pPr>
                          <w:pStyle w:val="Normal"/>
                          <w:spacing w:before="2"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square"/>
                </v:rect>
              </v:group>
            </w:pict>
          </mc:Fallback>
        </mc:AlternateContent>
      </w:r>
    </w:p>
    <w:p>
      <w:pPr>
        <w:pStyle w:val="ListParagraph"/>
        <w:numPr>
          <w:ilvl w:val="0"/>
          <w:numId w:val="8"/>
        </w:numPr>
        <w:tabs>
          <w:tab w:val="clear" w:pos="720"/>
          <w:tab w:val="left" w:pos="554" w:leader="none"/>
        </w:tabs>
        <w:spacing w:before="42" w:after="0"/>
        <w:jc w:val="left"/>
        <w:rPr>
          <w:sz w:val="20"/>
        </w:rPr>
      </w:pPr>
      <w:r>
        <w:rPr>
          <w:sz w:val="20"/>
        </w:rPr>
        <w:t>Repeat</w:t>
      </w:r>
      <w:r>
        <w:rPr>
          <w:spacing w:val="-9"/>
          <w:sz w:val="20"/>
        </w:rPr>
        <w:t xml:space="preserve"> </w:t>
      </w:r>
      <w:r>
        <w:rPr>
          <w:sz w:val="20"/>
        </w:rPr>
        <w:t>the</w:t>
      </w:r>
      <w:r>
        <w:rPr>
          <w:spacing w:val="-3"/>
          <w:sz w:val="20"/>
        </w:rPr>
        <w:t xml:space="preserve"> </w:t>
      </w:r>
      <w:r>
        <w:rPr>
          <w:sz w:val="20"/>
        </w:rPr>
        <w:t>same</w:t>
      </w:r>
      <w:r>
        <w:rPr>
          <w:spacing w:val="-4"/>
          <w:sz w:val="20"/>
        </w:rPr>
        <w:t xml:space="preserve"> </w:t>
      </w:r>
      <w:r>
        <w:rPr>
          <w:sz w:val="20"/>
        </w:rPr>
        <w:t>process</w:t>
      </w:r>
      <w:r>
        <w:rPr>
          <w:spacing w:val="-3"/>
          <w:sz w:val="20"/>
        </w:rPr>
        <w:t xml:space="preserve"> </w:t>
      </w:r>
      <w:r>
        <w:rPr>
          <w:sz w:val="20"/>
        </w:rPr>
        <w:t>for</w:t>
      </w:r>
      <w:r>
        <w:rPr>
          <w:spacing w:val="-4"/>
          <w:sz w:val="20"/>
        </w:rPr>
        <w:t xml:space="preserve"> </w:t>
      </w:r>
      <w:r>
        <w:rPr>
          <w:sz w:val="20"/>
        </w:rPr>
        <w:t>the</w:t>
      </w:r>
      <w:r>
        <w:rPr>
          <w:spacing w:val="-4"/>
          <w:sz w:val="20"/>
        </w:rPr>
        <w:t xml:space="preserve"> </w:t>
      </w:r>
      <w:r>
        <w:rPr>
          <w:rFonts w:ascii="Courier New" w:hAnsi="Courier New"/>
          <w:b/>
        </w:rPr>
        <w:t>activity_3.xml</w:t>
      </w:r>
      <w:r>
        <w:rPr>
          <w:rFonts w:ascii="Courier New" w:hAnsi="Courier New"/>
          <w:b/>
          <w:spacing w:val="-80"/>
        </w:rPr>
        <w:t xml:space="preserve"> </w:t>
      </w:r>
      <w:r>
        <w:rPr>
          <w:spacing w:val="-2"/>
          <w:sz w:val="20"/>
        </w:rPr>
        <w:t>layout:</w:t>
      </w:r>
    </w:p>
    <w:p>
      <w:pPr>
        <w:pStyle w:val="TextBody"/>
        <w:spacing w:before="10" w:after="0"/>
        <w:rPr>
          <w:sz w:val="8"/>
        </w:rPr>
      </w:pPr>
      <w:r>
        <w:rPr>
          <w:sz w:val="8"/>
        </w:rPr>
        <mc:AlternateContent>
          <mc:Choice Requires="wpg">
            <w:drawing>
              <wp:anchor behindDoc="0" distT="0" distB="0" distL="0" distR="4445" simplePos="0" locked="0" layoutInCell="0" allowOverlap="1" relativeHeight="1689" wp14:anchorId="07065DB8">
                <wp:simplePos x="0" y="0"/>
                <wp:positionH relativeFrom="page">
                  <wp:posOffset>662940</wp:posOffset>
                </wp:positionH>
                <wp:positionV relativeFrom="paragraph">
                  <wp:posOffset>90805</wp:posOffset>
                </wp:positionV>
                <wp:extent cx="5074920" cy="2263775"/>
                <wp:effectExtent l="0" t="635" r="635" b="0"/>
                <wp:wrapTopAndBottom/>
                <wp:docPr id="806" name="docshapegroup599"/>
                <a:graphic xmlns:a="http://schemas.openxmlformats.org/drawingml/2006/main">
                  <a:graphicData uri="http://schemas.microsoft.com/office/word/2010/wordprocessingGroup">
                    <wpg:wgp>
                      <wpg:cNvGrpSpPr/>
                      <wpg:grpSpPr>
                        <a:xfrm>
                          <a:off x="0" y="0"/>
                          <a:ext cx="5074920" cy="2263680"/>
                          <a:chOff x="0" y="0"/>
                          <a:chExt cx="5074920" cy="2263680"/>
                        </a:xfrm>
                      </wpg:grpSpPr>
                      <wps:wsp>
                        <wps:cNvSpPr/>
                        <wps:spPr>
                          <a:xfrm>
                            <a:off x="0" y="6480"/>
                            <a:ext cx="5074920" cy="2251080"/>
                          </a:xfrm>
                          <a:prstGeom prst="rect">
                            <a:avLst/>
                          </a:prstGeom>
                          <a:solidFill>
                            <a:srgbClr val="f6f6f6"/>
                          </a:solidFill>
                          <a:ln w="0">
                            <a:noFill/>
                          </a:ln>
                        </wps:spPr>
                        <wps:style>
                          <a:lnRef idx="0"/>
                          <a:fillRef idx="0"/>
                          <a:effectRef idx="0"/>
                          <a:fontRef idx="minor"/>
                        </wps:style>
                        <wps:bodyPr/>
                      </wps:wsp>
                      <wps:wsp>
                        <wps:cNvSpPr/>
                        <wps:spPr>
                          <a:xfrm>
                            <a:off x="0" y="0"/>
                            <a:ext cx="5074920" cy="2263680"/>
                          </a:xfrm>
                          <a:custGeom>
                            <a:avLst/>
                            <a:gdLst>
                              <a:gd name="textAreaLeft" fmla="*/ 0 w 2877120"/>
                              <a:gd name="textAreaRight" fmla="*/ 2879280 w 2877120"/>
                              <a:gd name="textAreaTop" fmla="*/ 0 h 1283400"/>
                              <a:gd name="textAreaBottom" fmla="*/ 1285560 h 1283400"/>
                            </a:gdLst>
                            <a:ahLst/>
                            <a:rect l="textAreaLeft" t="textAreaTop" r="textAreaRight" b="textAreaBottom"/>
                            <a:pathLst>
                              <a:path w="7992" h="3565">
                                <a:moveTo>
                                  <a:pt x="7992" y="3544"/>
                                </a:moveTo>
                                <a:lnTo>
                                  <a:pt x="0" y="3544"/>
                                </a:lnTo>
                                <a:lnTo>
                                  <a:pt x="0" y="3564"/>
                                </a:lnTo>
                                <a:lnTo>
                                  <a:pt x="7992" y="3564"/>
                                </a:lnTo>
                                <a:lnTo>
                                  <a:pt x="7992" y="35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2238480"/>
                          </a:xfrm>
                          <a:prstGeom prst="rect">
                            <a:avLst/>
                          </a:prstGeom>
                          <a:noFill/>
                          <a:ln w="0">
                            <a:noFill/>
                          </a:ln>
                        </wps:spPr>
                        <wps:style>
                          <a:lnRef idx="0"/>
                          <a:fillRef idx="0"/>
                          <a:effectRef idx="0"/>
                          <a:fontRef idx="minor"/>
                        </wps:style>
                        <wps:txbx>
                          <w:txbxContent>
                            <w:p>
                              <w:pPr>
                                <w:pStyle w:val="Normal"/>
                                <w:spacing w:lineRule="auto" w:line="235" w:before="43" w:after="0"/>
                                <w:ind w:left="669" w:hanging="216"/>
                                <w:rPr>
                                  <w:rFonts w:ascii="Courier New" w:hAnsi="Courier New"/>
                                  <w:sz w:val="18"/>
                                </w:rPr>
                              </w:pPr>
                              <w:r>
                                <w:rPr>
                                  <w:rFonts w:ascii="Courier New" w:hAnsi="Courier New"/>
                                  <w:sz w:val="18"/>
                                </w:rPr>
                                <w:t>&lt;LinearLayout</w:t>
                              </w:r>
                              <w:r>
                                <w:rPr>
                                  <w:rFonts w:ascii="Courier New" w:hAnsi="Courier New"/>
                                  <w:spacing w:val="-29"/>
                                  <w:sz w:val="18"/>
                                </w:rPr>
                                <w:t xml:space="preserve"> </w:t>
                              </w:r>
                              <w:hyperlink r:id="rId260">
                                <w:r>
                                  <w:rPr>
                                    <w:rFonts w:ascii="Courier New" w:hAnsi="Courier New"/>
                                    <w:sz w:val="18"/>
                                  </w:rPr>
                                  <w:t>xmlns:android="http://schemas.android.com/apk/res/</w:t>
                                </w:r>
                              </w:hyperlink>
                              <w:r>
                                <w:rPr>
                                  <w:rFonts w:ascii="Courier New" w:hAnsi="Courier New"/>
                                  <w:spacing w:val="-2"/>
                                  <w:sz w:val="18"/>
                                </w:rPr>
                                <w:t>android"</w:t>
                              </w:r>
                            </w:p>
                            <w:p>
                              <w:pPr>
                                <w:pStyle w:val="Normal"/>
                                <w:spacing w:lineRule="auto" w:line="324" w:before="17" w:after="0"/>
                                <w:ind w:left="885" w:right="840" w:hanging="0"/>
                                <w:rPr>
                                  <w:rFonts w:ascii="Courier New" w:hAnsi="Courier New"/>
                                  <w:sz w:val="18"/>
                                </w:rPr>
                              </w:pPr>
                              <w:r>
                                <w:rPr>
                                  <w:rFonts w:ascii="Courier New" w:hAnsi="Courier New"/>
                                  <w:spacing w:val="-2"/>
                                  <w:sz w:val="18"/>
                                </w:rPr>
                                <w:t>android:layout_width="match_parent" android:layout_height="match_parent" android:orientation="vertical"&gt;</w:t>
                              </w:r>
                            </w:p>
                            <w:p>
                              <w:pPr>
                                <w:pStyle w:val="Normal"/>
                                <w:spacing w:before="10" w:after="0"/>
                                <w:rPr>
                                  <w:rFonts w:ascii="Courier New" w:hAnsi="Courier New"/>
                                  <w:sz w:val="24"/>
                                </w:rPr>
                              </w:pPr>
                              <w:r>
                                <w:rPr>
                                  <w:rFonts w:ascii="Courier New" w:hAnsi="Courier New"/>
                                  <w:sz w:val="24"/>
                                </w:rPr>
                              </w:r>
                            </w:p>
                            <w:p>
                              <w:pPr>
                                <w:pStyle w:val="Normal"/>
                                <w:spacing w:before="1" w:after="0"/>
                                <w:ind w:left="885" w:hanging="0"/>
                                <w:rPr>
                                  <w:rFonts w:ascii="Courier New" w:hAnsi="Courier New"/>
                                  <w:sz w:val="18"/>
                                </w:rPr>
                              </w:pPr>
                              <w:r>
                                <w:rPr>
                                  <w:rFonts w:ascii="Courier New" w:hAnsi="Courier New"/>
                                  <w:spacing w:val="-2"/>
                                  <w:sz w:val="18"/>
                                </w:rPr>
                                <w:t>&lt;TextView</w:t>
                              </w:r>
                            </w:p>
                            <w:p>
                              <w:pPr>
                                <w:pStyle w:val="Normal"/>
                                <w:spacing w:lineRule="auto" w:line="324" w:before="76" w:after="0"/>
                                <w:ind w:left="1317" w:hanging="0"/>
                                <w:rPr>
                                  <w:rFonts w:ascii="Courier New" w:hAnsi="Courier New"/>
                                  <w:sz w:val="18"/>
                                </w:rPr>
                              </w:pPr>
                              <w:r>
                                <w:rPr>
                                  <w:rFonts w:ascii="Courier New" w:hAnsi="Courier New"/>
                                  <w:spacing w:val="-2"/>
                                  <w:sz w:val="18"/>
                                </w:rPr>
                                <w:t xml:space="preserve">android:id="@+id/activity_3_text_view" android:layout_width="wrap_content" android:layout_height="wrap_content" </w:t>
                              </w:r>
                              <w:r>
                                <w:rPr>
                                  <w:rFonts w:ascii="Courier New" w:hAnsi="Courier New"/>
                                  <w:sz w:val="18"/>
                                </w:rPr>
                                <w:t>android:layout_gravity="center" /&gt;</w:t>
                              </w:r>
                            </w:p>
                            <w:p>
                              <w:pPr>
                                <w:pStyle w:val="Normal"/>
                                <w:spacing w:before="10" w:after="0"/>
                                <w:rPr>
                                  <w:rFonts w:ascii="Courier New" w:hAnsi="Courier New"/>
                                  <w:sz w:val="24"/>
                                </w:rPr>
                              </w:pPr>
                              <w:r>
                                <w:rPr>
                                  <w:rFonts w:ascii="Courier New" w:hAnsi="Courier New"/>
                                  <w:sz w:val="24"/>
                                </w:rPr>
                              </w:r>
                            </w:p>
                            <w:p>
                              <w:pPr>
                                <w:pStyle w:val="Normal"/>
                                <w:ind w:left="453" w:hanging="0"/>
                                <w:rPr>
                                  <w:rFonts w:ascii="Courier New" w:hAnsi="Courier New"/>
                                  <w:sz w:val="18"/>
                                </w:rPr>
                              </w:pPr>
                              <w:r>
                                <w:rPr>
                                  <w:rFonts w:ascii="Courier New" w:hAnsi="Courier New"/>
                                  <w:spacing w:val="-2"/>
                                  <w:sz w:val="18"/>
                                </w:rPr>
                                <w:t>&lt;/LinearLayout&gt;</w:t>
                              </w:r>
                            </w:p>
                          </w:txbxContent>
                        </wps:txbx>
                        <wps:bodyPr lIns="0" rIns="0" tIns="0" bIns="0" anchor="t">
                          <a:noAutofit/>
                        </wps:bodyPr>
                      </wps:wsp>
                    </wpg:wgp>
                  </a:graphicData>
                </a:graphic>
              </wp:anchor>
            </w:drawing>
          </mc:Choice>
          <mc:Fallback>
            <w:pict>
              <v:group id="shape_0" alt="docshapegroup599" style="position:absolute;margin-left:52.2pt;margin-top:7.15pt;width:399.6pt;height:178.25pt" coordorigin="1044,143" coordsize="7992,3565">
                <v:rect id="shape_0" path="m0,0l-2147483645,0l-2147483645,-2147483646l0,-2147483646xe" fillcolor="#f6f6f6" stroked="f" o:allowincell="f" style="position:absolute;left:1044;top:153;width:7991;height:354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3;width:7991;height:3524;mso-wrap-style:square;v-text-anchor:top;mso-position-horizontal-relative:page">
                  <v:fill o:detectmouseclick="t" on="false"/>
                  <v:stroke color="#3465a4" joinstyle="round" endcap="flat"/>
                  <v:textbox>
                    <w:txbxContent>
                      <w:p>
                        <w:pPr>
                          <w:pStyle w:val="Normal"/>
                          <w:spacing w:lineRule="auto" w:line="235" w:before="43" w:after="0"/>
                          <w:ind w:left="669" w:hanging="216"/>
                          <w:rPr>
                            <w:rFonts w:ascii="Courier New" w:hAnsi="Courier New"/>
                            <w:sz w:val="18"/>
                          </w:rPr>
                        </w:pPr>
                        <w:r>
                          <w:rPr>
                            <w:rFonts w:ascii="Courier New" w:hAnsi="Courier New"/>
                            <w:sz w:val="18"/>
                          </w:rPr>
                          <w:t>&lt;LinearLayout</w:t>
                        </w:r>
                        <w:r>
                          <w:rPr>
                            <w:rFonts w:ascii="Courier New" w:hAnsi="Courier New"/>
                            <w:spacing w:val="-29"/>
                            <w:sz w:val="18"/>
                          </w:rPr>
                          <w:t xml:space="preserve"> </w:t>
                        </w:r>
                        <w:hyperlink r:id="rId261">
                          <w:r>
                            <w:rPr>
                              <w:rFonts w:ascii="Courier New" w:hAnsi="Courier New"/>
                              <w:sz w:val="18"/>
                            </w:rPr>
                            <w:t>xmlns:android="http://schemas.android.com/apk/res/</w:t>
                          </w:r>
                        </w:hyperlink>
                        <w:r>
                          <w:rPr>
                            <w:rFonts w:ascii="Courier New" w:hAnsi="Courier New"/>
                            <w:spacing w:val="-2"/>
                            <w:sz w:val="18"/>
                          </w:rPr>
                          <w:t>android"</w:t>
                        </w:r>
                      </w:p>
                      <w:p>
                        <w:pPr>
                          <w:pStyle w:val="Normal"/>
                          <w:spacing w:lineRule="auto" w:line="324" w:before="17" w:after="0"/>
                          <w:ind w:left="885" w:right="840" w:hanging="0"/>
                          <w:rPr>
                            <w:rFonts w:ascii="Courier New" w:hAnsi="Courier New"/>
                            <w:sz w:val="18"/>
                          </w:rPr>
                        </w:pPr>
                        <w:r>
                          <w:rPr>
                            <w:rFonts w:ascii="Courier New" w:hAnsi="Courier New"/>
                            <w:spacing w:val="-2"/>
                            <w:sz w:val="18"/>
                          </w:rPr>
                          <w:t>android:layout_width="match_parent" android:layout_height="match_parent" android:orientation="vertical"&gt;</w:t>
                        </w:r>
                      </w:p>
                      <w:p>
                        <w:pPr>
                          <w:pStyle w:val="Normal"/>
                          <w:spacing w:before="10" w:after="0"/>
                          <w:rPr>
                            <w:rFonts w:ascii="Courier New" w:hAnsi="Courier New"/>
                            <w:sz w:val="24"/>
                          </w:rPr>
                        </w:pPr>
                        <w:r>
                          <w:rPr>
                            <w:rFonts w:ascii="Courier New" w:hAnsi="Courier New"/>
                            <w:sz w:val="24"/>
                          </w:rPr>
                        </w:r>
                      </w:p>
                      <w:p>
                        <w:pPr>
                          <w:pStyle w:val="Normal"/>
                          <w:spacing w:before="1" w:after="0"/>
                          <w:ind w:left="885" w:hanging="0"/>
                          <w:rPr>
                            <w:rFonts w:ascii="Courier New" w:hAnsi="Courier New"/>
                            <w:sz w:val="18"/>
                          </w:rPr>
                        </w:pPr>
                        <w:r>
                          <w:rPr>
                            <w:rFonts w:ascii="Courier New" w:hAnsi="Courier New"/>
                            <w:spacing w:val="-2"/>
                            <w:sz w:val="18"/>
                          </w:rPr>
                          <w:t>&lt;TextView</w:t>
                        </w:r>
                      </w:p>
                      <w:p>
                        <w:pPr>
                          <w:pStyle w:val="Normal"/>
                          <w:spacing w:lineRule="auto" w:line="324" w:before="76" w:after="0"/>
                          <w:ind w:left="1317" w:hanging="0"/>
                          <w:rPr>
                            <w:rFonts w:ascii="Courier New" w:hAnsi="Courier New"/>
                            <w:sz w:val="18"/>
                          </w:rPr>
                        </w:pPr>
                        <w:r>
                          <w:rPr>
                            <w:rFonts w:ascii="Courier New" w:hAnsi="Courier New"/>
                            <w:spacing w:val="-2"/>
                            <w:sz w:val="18"/>
                          </w:rPr>
                          <w:t xml:space="preserve">android:id="@+id/activity_3_text_view" android:layout_width="wrap_content" android:layout_height="wrap_content" </w:t>
                        </w:r>
                        <w:r>
                          <w:rPr>
                            <w:rFonts w:ascii="Courier New" w:hAnsi="Courier New"/>
                            <w:sz w:val="18"/>
                          </w:rPr>
                          <w:t>android:layout_gravity="center" /&gt;</w:t>
                        </w:r>
                      </w:p>
                      <w:p>
                        <w:pPr>
                          <w:pStyle w:val="Normal"/>
                          <w:spacing w:before="10" w:after="0"/>
                          <w:rPr>
                            <w:rFonts w:ascii="Courier New" w:hAnsi="Courier New"/>
                            <w:sz w:val="24"/>
                          </w:rPr>
                        </w:pPr>
                        <w:r>
                          <w:rPr>
                            <w:rFonts w:ascii="Courier New" w:hAnsi="Courier New"/>
                            <w:sz w:val="24"/>
                          </w:rPr>
                        </w:r>
                      </w:p>
                      <w:p>
                        <w:pPr>
                          <w:pStyle w:val="Normal"/>
                          <w:ind w:left="453" w:hanging="0"/>
                          <w:rPr>
                            <w:rFonts w:ascii="Courier New" w:hAnsi="Courier New"/>
                            <w:sz w:val="18"/>
                          </w:rPr>
                        </w:pPr>
                        <w:r>
                          <w:rPr>
                            <w:rFonts w:ascii="Courier New" w:hAnsi="Courier New"/>
                            <w:spacing w:val="-2"/>
                            <w:sz w:val="18"/>
                          </w:rPr>
                          <w:t>&lt;/LinearLayout&gt;</w:t>
                        </w:r>
                      </w:p>
                    </w:txbxContent>
                  </v:textbox>
                  <w10:wrap type="topAndBottom"/>
                </v:rect>
              </v:group>
            </w:pict>
          </mc:Fallback>
        </mc:AlternateContent>
      </w:r>
    </w:p>
    <w:p>
      <w:pPr>
        <w:pStyle w:val="ListParagraph"/>
        <w:numPr>
          <w:ilvl w:val="0"/>
          <w:numId w:val="8"/>
        </w:numPr>
        <w:tabs>
          <w:tab w:val="clear" w:pos="720"/>
          <w:tab w:val="left" w:pos="554" w:leader="none"/>
        </w:tabs>
        <w:jc w:val="left"/>
        <w:rPr>
          <w:sz w:val="20"/>
        </w:rPr>
      </w:pPr>
      <w:r>
        <w:rPr>
          <w:sz w:val="20"/>
        </w:rPr>
        <w:t>The</w:t>
      </w:r>
      <w:r>
        <w:rPr>
          <w:spacing w:val="-6"/>
          <w:sz w:val="20"/>
        </w:rPr>
        <w:t xml:space="preserve"> </w:t>
      </w:r>
      <w:r>
        <w:rPr>
          <w:rFonts w:ascii="Courier New" w:hAnsi="Courier New"/>
          <w:b/>
        </w:rPr>
        <w:t>Activity3</w:t>
      </w:r>
      <w:r>
        <w:rPr>
          <w:rFonts w:ascii="Courier New" w:hAnsi="Courier New"/>
          <w:b/>
          <w:spacing w:val="-80"/>
        </w:rPr>
        <w:t xml:space="preserve"> </w:t>
      </w:r>
      <w:r>
        <w:rPr>
          <w:sz w:val="20"/>
        </w:rPr>
        <w:t>class</w:t>
      </w:r>
      <w:r>
        <w:rPr>
          <w:spacing w:val="-2"/>
          <w:sz w:val="20"/>
        </w:rPr>
        <w:t xml:space="preserve"> </w:t>
      </w:r>
      <w:r>
        <w:rPr>
          <w:sz w:val="20"/>
        </w:rPr>
        <w:t>will</w:t>
      </w:r>
      <w:r>
        <w:rPr>
          <w:spacing w:val="-3"/>
          <w:sz w:val="20"/>
        </w:rPr>
        <w:t xml:space="preserve"> </w:t>
      </w:r>
      <w:r>
        <w:rPr>
          <w:sz w:val="20"/>
        </w:rPr>
        <w:t>be</w:t>
      </w:r>
      <w:r>
        <w:rPr>
          <w:spacing w:val="-2"/>
          <w:sz w:val="20"/>
        </w:rPr>
        <w:t xml:space="preserve"> </w:t>
      </w:r>
      <w:r>
        <w:rPr>
          <w:sz w:val="20"/>
        </w:rPr>
        <w:t>as</w:t>
      </w:r>
      <w:r>
        <w:rPr>
          <w:spacing w:val="-3"/>
          <w:sz w:val="20"/>
        </w:rPr>
        <w:t xml:space="preserve"> </w:t>
      </w:r>
      <w:r>
        <w:rPr>
          <w:spacing w:val="-2"/>
          <w:sz w:val="20"/>
        </w:rPr>
        <w:t>follows:</w:t>
      </w:r>
    </w:p>
    <w:p>
      <w:pPr>
        <w:pStyle w:val="TextBody"/>
        <w:spacing w:before="11" w:after="0"/>
        <w:rPr>
          <w:sz w:val="8"/>
        </w:rPr>
      </w:pPr>
      <w:r>
        <w:rPr>
          <w:sz w:val="8"/>
        </w:rPr>
        <mc:AlternateContent>
          <mc:Choice Requires="wpg">
            <w:drawing>
              <wp:anchor behindDoc="0" distT="0" distB="635" distL="0" distR="4445" simplePos="0" locked="0" layoutInCell="0" allowOverlap="1" relativeHeight="1691" wp14:anchorId="0E75BB11">
                <wp:simplePos x="0" y="0"/>
                <wp:positionH relativeFrom="page">
                  <wp:posOffset>662940</wp:posOffset>
                </wp:positionH>
                <wp:positionV relativeFrom="paragraph">
                  <wp:posOffset>90805</wp:posOffset>
                </wp:positionV>
                <wp:extent cx="5074920" cy="1285875"/>
                <wp:effectExtent l="0" t="635" r="635" b="0"/>
                <wp:wrapTopAndBottom/>
                <wp:docPr id="808" name="docshapegroup603"/>
                <a:graphic xmlns:a="http://schemas.openxmlformats.org/drawingml/2006/main">
                  <a:graphicData uri="http://schemas.microsoft.com/office/word/2010/wordprocessingGroup">
                    <wpg:wgp>
                      <wpg:cNvGrpSpPr/>
                      <wpg:grpSpPr>
                        <a:xfrm>
                          <a:off x="0" y="0"/>
                          <a:ext cx="5074920" cy="1285920"/>
                          <a:chOff x="0" y="0"/>
                          <a:chExt cx="5074920" cy="1285920"/>
                        </a:xfrm>
                      </wpg:grpSpPr>
                      <wps:wsp>
                        <wps:cNvSpPr/>
                        <wps:spPr>
                          <a:xfrm>
                            <a:off x="0" y="6480"/>
                            <a:ext cx="5074920" cy="1273320"/>
                          </a:xfrm>
                          <a:prstGeom prst="rect">
                            <a:avLst/>
                          </a:prstGeom>
                          <a:solidFill>
                            <a:srgbClr val="f6f6f6"/>
                          </a:solidFill>
                          <a:ln w="0">
                            <a:noFill/>
                          </a:ln>
                        </wps:spPr>
                        <wps:style>
                          <a:lnRef idx="0"/>
                          <a:fillRef idx="0"/>
                          <a:effectRef idx="0"/>
                          <a:fontRef idx="minor"/>
                        </wps:style>
                        <wps:bodyPr/>
                      </wps:wsp>
                      <wps:wsp>
                        <wps:cNvSpPr/>
                        <wps:spPr>
                          <a:xfrm>
                            <a:off x="0" y="0"/>
                            <a:ext cx="5074920" cy="1285920"/>
                          </a:xfrm>
                          <a:custGeom>
                            <a:avLst/>
                            <a:gdLst>
                              <a:gd name="textAreaLeft" fmla="*/ 0 w 2877120"/>
                              <a:gd name="textAreaRight" fmla="*/ 2879280 w 2877120"/>
                              <a:gd name="textAreaTop" fmla="*/ 0 h 729000"/>
                              <a:gd name="textAreaBottom" fmla="*/ 731160 h 729000"/>
                            </a:gdLst>
                            <a:ahLst/>
                            <a:rect l="textAreaLeft" t="textAreaTop" r="textAreaRight" b="textAreaBottom"/>
                            <a:pathLst>
                              <a:path w="7992" h="2025">
                                <a:moveTo>
                                  <a:pt x="7992" y="2004"/>
                                </a:moveTo>
                                <a:lnTo>
                                  <a:pt x="0" y="2004"/>
                                </a:lnTo>
                                <a:lnTo>
                                  <a:pt x="0" y="2024"/>
                                </a:lnTo>
                                <a:lnTo>
                                  <a:pt x="7992" y="2024"/>
                                </a:lnTo>
                                <a:lnTo>
                                  <a:pt x="7992" y="200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26036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class</w:t>
                              </w:r>
                              <w:r>
                                <w:rPr>
                                  <w:rFonts w:ascii="Courier New" w:hAnsi="Courier New"/>
                                  <w:spacing w:val="-9"/>
                                  <w:sz w:val="18"/>
                                </w:rPr>
                                <w:t xml:space="preserve"> </w:t>
                              </w:r>
                              <w:r>
                                <w:rPr>
                                  <w:rFonts w:ascii="Courier New" w:hAnsi="Courier New"/>
                                  <w:sz w:val="18"/>
                                </w:rPr>
                                <w:t>Activity3</w:t>
                              </w:r>
                              <w:r>
                                <w:rPr>
                                  <w:rFonts w:ascii="Courier New" w:hAnsi="Courier New"/>
                                  <w:spacing w:val="-8"/>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AppCompatActivity()</w:t>
                              </w:r>
                              <w:r>
                                <w:rPr>
                                  <w:rFonts w:ascii="Courier New" w:hAnsi="Courier New"/>
                                  <w:spacing w:val="-8"/>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1317" w:right="1185" w:hanging="432"/>
                                <w:rPr>
                                  <w:rFonts w:ascii="Courier New" w:hAnsi="Courier New"/>
                                  <w:sz w:val="18"/>
                                </w:rPr>
                              </w:pPr>
                              <w:r>
                                <w:rPr>
                                  <w:rFonts w:ascii="Courier New" w:hAnsi="Courier New"/>
                                  <w:sz w:val="18"/>
                                </w:rPr>
                                <w:t>override</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onCreate(savedInstanceState:</w:t>
                              </w:r>
                              <w:r>
                                <w:rPr>
                                  <w:rFonts w:ascii="Courier New" w:hAnsi="Courier New"/>
                                  <w:spacing w:val="-10"/>
                                  <w:sz w:val="18"/>
                                </w:rPr>
                                <w:t xml:space="preserve"> </w:t>
                              </w:r>
                              <w:r>
                                <w:rPr>
                                  <w:rFonts w:ascii="Courier New" w:hAnsi="Courier New"/>
                                  <w:sz w:val="18"/>
                                </w:rPr>
                                <w:t>Bundle?)</w:t>
                              </w:r>
                              <w:r>
                                <w:rPr>
                                  <w:rFonts w:ascii="Courier New" w:hAnsi="Courier New"/>
                                  <w:spacing w:val="-10"/>
                                  <w:sz w:val="18"/>
                                </w:rPr>
                                <w:t xml:space="preserve"> </w:t>
                              </w:r>
                              <w:r>
                                <w:rPr>
                                  <w:rFonts w:ascii="Courier New" w:hAnsi="Courier New"/>
                                  <w:sz w:val="18"/>
                                </w:rPr>
                                <w:t xml:space="preserve">{ </w:t>
                              </w:r>
                              <w:r>
                                <w:rPr>
                                  <w:rFonts w:ascii="Courier New" w:hAnsi="Courier New"/>
                                  <w:spacing w:val="-2"/>
                                  <w:sz w:val="18"/>
                                </w:rPr>
                                <w:t>super.onCreate(savedInstanceState) setContentView(R.layout.activity_3)</w:t>
                              </w:r>
                            </w:p>
                            <w:p>
                              <w:pPr>
                                <w:pStyle w:val="Normal"/>
                                <w:spacing w:before="2"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603" style="position:absolute;margin-left:52.2pt;margin-top:7.15pt;width:399.6pt;height:101.25pt" coordorigin="1044,143" coordsize="7992,2025">
                <v:rect id="shape_0" path="m0,0l-2147483645,0l-2147483645,-2147483646l0,-2147483646xe" fillcolor="#f6f6f6" stroked="f" o:allowincell="f" style="position:absolute;left:1044;top:153;width:7991;height:200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3;width:7991;height:198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class</w:t>
                        </w:r>
                        <w:r>
                          <w:rPr>
                            <w:rFonts w:ascii="Courier New" w:hAnsi="Courier New"/>
                            <w:spacing w:val="-9"/>
                            <w:sz w:val="18"/>
                          </w:rPr>
                          <w:t xml:space="preserve"> </w:t>
                        </w:r>
                        <w:r>
                          <w:rPr>
                            <w:rFonts w:ascii="Courier New" w:hAnsi="Courier New"/>
                            <w:sz w:val="18"/>
                          </w:rPr>
                          <w:t>Activity3</w:t>
                        </w:r>
                        <w:r>
                          <w:rPr>
                            <w:rFonts w:ascii="Courier New" w:hAnsi="Courier New"/>
                            <w:spacing w:val="-8"/>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AppCompatActivity()</w:t>
                        </w:r>
                        <w:r>
                          <w:rPr>
                            <w:rFonts w:ascii="Courier New" w:hAnsi="Courier New"/>
                            <w:spacing w:val="-8"/>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1317" w:right="1185" w:hanging="432"/>
                          <w:rPr>
                            <w:rFonts w:ascii="Courier New" w:hAnsi="Courier New"/>
                            <w:sz w:val="18"/>
                          </w:rPr>
                        </w:pPr>
                        <w:r>
                          <w:rPr>
                            <w:rFonts w:ascii="Courier New" w:hAnsi="Courier New"/>
                            <w:sz w:val="18"/>
                          </w:rPr>
                          <w:t>override</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onCreate(savedInstanceState:</w:t>
                        </w:r>
                        <w:r>
                          <w:rPr>
                            <w:rFonts w:ascii="Courier New" w:hAnsi="Courier New"/>
                            <w:spacing w:val="-10"/>
                            <w:sz w:val="18"/>
                          </w:rPr>
                          <w:t xml:space="preserve"> </w:t>
                        </w:r>
                        <w:r>
                          <w:rPr>
                            <w:rFonts w:ascii="Courier New" w:hAnsi="Courier New"/>
                            <w:sz w:val="18"/>
                          </w:rPr>
                          <w:t>Bundle?)</w:t>
                        </w:r>
                        <w:r>
                          <w:rPr>
                            <w:rFonts w:ascii="Courier New" w:hAnsi="Courier New"/>
                            <w:spacing w:val="-10"/>
                            <w:sz w:val="18"/>
                          </w:rPr>
                          <w:t xml:space="preserve"> </w:t>
                        </w:r>
                        <w:r>
                          <w:rPr>
                            <w:rFonts w:ascii="Courier New" w:hAnsi="Courier New"/>
                            <w:sz w:val="18"/>
                          </w:rPr>
                          <w:t xml:space="preserve">{ </w:t>
                        </w:r>
                        <w:r>
                          <w:rPr>
                            <w:rFonts w:ascii="Courier New" w:hAnsi="Courier New"/>
                            <w:spacing w:val="-2"/>
                            <w:sz w:val="18"/>
                          </w:rPr>
                          <w:t>super.onCreate(savedInstanceState) setContentView(R.layout.activity_3)</w:t>
                        </w:r>
                      </w:p>
                      <w:p>
                        <w:pPr>
                          <w:pStyle w:val="Normal"/>
                          <w:spacing w:before="2"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ListParagraph"/>
        <w:numPr>
          <w:ilvl w:val="0"/>
          <w:numId w:val="8"/>
        </w:numPr>
        <w:tabs>
          <w:tab w:val="clear" w:pos="720"/>
          <w:tab w:val="left" w:pos="554" w:leader="none"/>
        </w:tabs>
        <w:jc w:val="left"/>
        <w:rPr>
          <w:sz w:val="20"/>
        </w:rPr>
      </w:pPr>
      <w:r>
        <w:rPr>
          <w:sz w:val="20"/>
        </w:rPr>
        <w:t>Add</w:t>
      </w:r>
      <w:r>
        <w:rPr>
          <w:spacing w:val="-4"/>
          <w:sz w:val="20"/>
        </w:rPr>
        <w:t xml:space="preserve"> </w:t>
      </w:r>
      <w:r>
        <w:rPr>
          <w:sz w:val="20"/>
        </w:rPr>
        <w:t>all</w:t>
      </w:r>
      <w:r>
        <w:rPr>
          <w:spacing w:val="-4"/>
          <w:sz w:val="20"/>
        </w:rPr>
        <w:t xml:space="preserve"> </w:t>
      </w:r>
      <w:r>
        <w:rPr>
          <w:sz w:val="20"/>
        </w:rPr>
        <w:t>three</w:t>
      </w:r>
      <w:r>
        <w:rPr>
          <w:spacing w:val="-3"/>
          <w:sz w:val="20"/>
        </w:rPr>
        <w:t xml:space="preserve"> </w:t>
      </w:r>
      <w:r>
        <w:rPr>
          <w:sz w:val="20"/>
        </w:rPr>
        <w:t>activities</w:t>
      </w:r>
      <w:r>
        <w:rPr>
          <w:spacing w:val="-4"/>
          <w:sz w:val="20"/>
        </w:rPr>
        <w:t xml:space="preserve"> </w:t>
      </w:r>
      <w:r>
        <w:rPr>
          <w:sz w:val="20"/>
        </w:rPr>
        <w:t>to</w:t>
      </w:r>
      <w:r>
        <w:rPr>
          <w:spacing w:val="-3"/>
          <w:sz w:val="20"/>
        </w:rPr>
        <w:t xml:space="preserve"> </w:t>
      </w:r>
      <w:r>
        <w:rPr>
          <w:rFonts w:ascii="Courier New" w:hAnsi="Courier New"/>
          <w:b/>
          <w:spacing w:val="-2"/>
        </w:rPr>
        <w:t>AndroidManifest.xml</w:t>
      </w:r>
      <w:r>
        <w:rPr>
          <w:spacing w:val="-2"/>
          <w:sz w:val="20"/>
        </w:rPr>
        <w:t>:</w:t>
      </w:r>
    </w:p>
    <w:p>
      <w:pPr>
        <w:sectPr>
          <w:headerReference w:type="even" r:id="rId262"/>
          <w:headerReference w:type="default" r:id="rId263"/>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1" w:after="0"/>
        <w:rPr>
          <w:sz w:val="8"/>
        </w:rPr>
      </w:pPr>
      <w:r>
        <w:rPr>
          <w:sz w:val="8"/>
        </w:rPr>
        <mc:AlternateContent>
          <mc:Choice Requires="wpg">
            <w:drawing>
              <wp:anchor behindDoc="0" distT="0" distB="635" distL="0" distR="4445" simplePos="0" locked="0" layoutInCell="0" allowOverlap="1" relativeHeight="1693" wp14:anchorId="7CD0969D">
                <wp:simplePos x="0" y="0"/>
                <wp:positionH relativeFrom="page">
                  <wp:posOffset>662940</wp:posOffset>
                </wp:positionH>
                <wp:positionV relativeFrom="paragraph">
                  <wp:posOffset>90805</wp:posOffset>
                </wp:positionV>
                <wp:extent cx="5074920" cy="1819275"/>
                <wp:effectExtent l="0" t="635" r="635" b="0"/>
                <wp:wrapTopAndBottom/>
                <wp:docPr id="810" name="docshapegroup607"/>
                <a:graphic xmlns:a="http://schemas.openxmlformats.org/drawingml/2006/main">
                  <a:graphicData uri="http://schemas.microsoft.com/office/word/2010/wordprocessingGroup">
                    <wpg:wgp>
                      <wpg:cNvGrpSpPr/>
                      <wpg:grpSpPr>
                        <a:xfrm>
                          <a:off x="0" y="0"/>
                          <a:ext cx="5074920" cy="1819440"/>
                          <a:chOff x="0" y="0"/>
                          <a:chExt cx="5074920" cy="1819440"/>
                        </a:xfrm>
                      </wpg:grpSpPr>
                      <wps:wsp>
                        <wps:cNvSpPr/>
                        <wps:spPr>
                          <a:xfrm>
                            <a:off x="0" y="6480"/>
                            <a:ext cx="5074920" cy="1806480"/>
                          </a:xfrm>
                          <a:prstGeom prst="rect">
                            <a:avLst/>
                          </a:prstGeom>
                          <a:solidFill>
                            <a:srgbClr val="f6f6f6"/>
                          </a:solidFill>
                          <a:ln w="0">
                            <a:noFill/>
                          </a:ln>
                        </wps:spPr>
                        <wps:style>
                          <a:lnRef idx="0"/>
                          <a:fillRef idx="0"/>
                          <a:effectRef idx="0"/>
                          <a:fontRef idx="minor"/>
                        </wps:style>
                        <wps:bodyPr/>
                      </wps:wsp>
                      <wps:wsp>
                        <wps:cNvSpPr/>
                        <wps:spPr>
                          <a:xfrm>
                            <a:off x="0" y="0"/>
                            <a:ext cx="5074920" cy="1819440"/>
                          </a:xfrm>
                          <a:custGeom>
                            <a:avLst/>
                            <a:gdLst>
                              <a:gd name="textAreaLeft" fmla="*/ 0 w 2877120"/>
                              <a:gd name="textAreaRight" fmla="*/ 2879280 w 2877120"/>
                              <a:gd name="textAreaTop" fmla="*/ 0 h 1031400"/>
                              <a:gd name="textAreaBottom" fmla="*/ 1033560 h 1031400"/>
                            </a:gdLst>
                            <a:ahLst/>
                            <a:rect l="textAreaLeft" t="textAreaTop" r="textAreaRight" b="textAreaBottom"/>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79388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pacing w:val="-2"/>
                                  <w:sz w:val="18"/>
                                </w:rPr>
                                <w:t>&lt;application</w:t>
                              </w:r>
                            </w:p>
                            <w:p>
                              <w:pPr>
                                <w:pStyle w:val="Normal"/>
                                <w:spacing w:lineRule="auto" w:line="324" w:before="76" w:after="0"/>
                                <w:ind w:left="1317" w:right="840" w:hanging="0"/>
                                <w:rPr>
                                  <w:rFonts w:ascii="Courier New" w:hAnsi="Courier New"/>
                                  <w:sz w:val="18"/>
                                </w:rPr>
                              </w:pPr>
                              <w:r>
                                <w:rPr>
                                  <w:rFonts w:ascii="Courier New" w:hAnsi="Courier New"/>
                                  <w:spacing w:val="-2"/>
                                  <w:sz w:val="18"/>
                                </w:rPr>
                                <w:t>android:allowBackup="true" android:icon="@mipmap/ic_launcher" android:label="@string/app_name" android:roundIcon="@mipmap/ic_launcher_round" android:supportsRtl="true" android:theme="@style/AppTheme"&gt;</w:t>
                              </w:r>
                            </w:p>
                            <w:p>
                              <w:pPr>
                                <w:pStyle w:val="Normal"/>
                                <w:spacing w:before="4" w:after="0"/>
                                <w:ind w:left="1317" w:hanging="0"/>
                                <w:rPr>
                                  <w:rFonts w:ascii="Courier New" w:hAnsi="Courier New"/>
                                  <w:sz w:val="18"/>
                                </w:rPr>
                              </w:pPr>
                              <w:r>
                                <w:rPr>
                                  <w:rFonts w:ascii="Courier New" w:hAnsi="Courier New"/>
                                  <w:sz w:val="18"/>
                                </w:rPr>
                                <w:t>&lt;activity</w:t>
                              </w:r>
                              <w:r>
                                <w:rPr>
                                  <w:rFonts w:ascii="Courier New" w:hAnsi="Courier New"/>
                                  <w:spacing w:val="-9"/>
                                  <w:sz w:val="18"/>
                                </w:rPr>
                                <w:t xml:space="preserve"> </w:t>
                              </w:r>
                              <w:r>
                                <w:rPr>
                                  <w:rFonts w:ascii="Courier New" w:hAnsi="Courier New"/>
                                  <w:spacing w:val="-2"/>
                                  <w:sz w:val="18"/>
                                </w:rPr>
                                <w:t>android:name=".Activity1"&gt;</w:t>
                              </w:r>
                            </w:p>
                            <w:p>
                              <w:pPr>
                                <w:pStyle w:val="Normal"/>
                                <w:spacing w:before="76" w:after="0"/>
                                <w:ind w:left="1749" w:hanging="0"/>
                                <w:rPr>
                                  <w:rFonts w:ascii="Courier New" w:hAnsi="Courier New"/>
                                  <w:sz w:val="18"/>
                                </w:rPr>
                              </w:pPr>
                              <w:r>
                                <w:rPr>
                                  <w:rFonts w:ascii="Courier New" w:hAnsi="Courier New"/>
                                  <w:w w:val="90"/>
                                  <w:sz w:val="18"/>
                                </w:rPr>
                                <w:t>&lt;intent-</w:t>
                              </w:r>
                              <w:r>
                                <w:rPr>
                                  <w:rFonts w:ascii="Courier New" w:hAnsi="Courier New"/>
                                  <w:spacing w:val="-2"/>
                                  <w:sz w:val="18"/>
                                </w:rPr>
                                <w:t>filter&gt;</w:t>
                              </w:r>
                            </w:p>
                            <w:p>
                              <w:pPr>
                                <w:pStyle w:val="Normal"/>
                                <w:spacing w:before="76" w:after="0"/>
                                <w:ind w:left="2181" w:hanging="0"/>
                                <w:rPr>
                                  <w:rFonts w:ascii="Courier New" w:hAnsi="Courier New"/>
                                  <w:sz w:val="18"/>
                                </w:rPr>
                              </w:pPr>
                              <w:r>
                                <w:rPr>
                                  <w:rFonts w:ascii="Courier New" w:hAnsi="Courier New"/>
                                  <w:sz w:val="18"/>
                                </w:rPr>
                                <w:t>&lt;action</w:t>
                              </w:r>
                              <w:r>
                                <w:rPr>
                                  <w:rFonts w:ascii="Courier New" w:hAnsi="Courier New"/>
                                  <w:spacing w:val="-26"/>
                                  <w:sz w:val="18"/>
                                </w:rPr>
                                <w:t xml:space="preserve"> </w:t>
                              </w:r>
                              <w:r>
                                <w:rPr>
                                  <w:rFonts w:ascii="Courier New" w:hAnsi="Courier New"/>
                                  <w:sz w:val="18"/>
                                </w:rPr>
                                <w:t>android:name="android.intent.action.MAIN"</w:t>
                              </w:r>
                              <w:r>
                                <w:rPr>
                                  <w:rFonts w:ascii="Courier New" w:hAnsi="Courier New"/>
                                  <w:spacing w:val="-24"/>
                                  <w:sz w:val="18"/>
                                </w:rPr>
                                <w:t xml:space="preserve"> </w:t>
                              </w:r>
                              <w:r>
                                <w:rPr>
                                  <w:rFonts w:ascii="Courier New" w:hAnsi="Courier New"/>
                                  <w:spacing w:val="-5"/>
                                  <w:sz w:val="18"/>
                                </w:rPr>
                                <w:t>/&gt;</w:t>
                              </w:r>
                            </w:p>
                          </w:txbxContent>
                        </wps:txbx>
                        <wps:bodyPr lIns="0" rIns="0" tIns="0" bIns="0" anchor="t">
                          <a:noAutofit/>
                        </wps:bodyPr>
                      </wps:wsp>
                    </wpg:wgp>
                  </a:graphicData>
                </a:graphic>
              </wp:anchor>
            </w:drawing>
          </mc:Choice>
          <mc:Fallback>
            <w:pict>
              <v:group id="shape_0" alt="docshapegroup607" style="position:absolute;margin-left:52.2pt;margin-top:7.15pt;width:399.6pt;height:143.25pt" coordorigin="1044,143" coordsize="7992,2865">
                <v:rect id="shape_0" path="m0,0l-2147483645,0l-2147483645,-2147483646l0,-2147483646xe" fillcolor="#f6f6f6" stroked="f" o:allowincell="f" style="position:absolute;left:1044;top:153;width:7991;height:284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3;width:7991;height:282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pacing w:val="-2"/>
                            <w:sz w:val="18"/>
                          </w:rPr>
                          <w:t>&lt;application</w:t>
                        </w:r>
                      </w:p>
                      <w:p>
                        <w:pPr>
                          <w:pStyle w:val="Normal"/>
                          <w:spacing w:lineRule="auto" w:line="324" w:before="76" w:after="0"/>
                          <w:ind w:left="1317" w:right="840" w:hanging="0"/>
                          <w:rPr>
                            <w:rFonts w:ascii="Courier New" w:hAnsi="Courier New"/>
                            <w:sz w:val="18"/>
                          </w:rPr>
                        </w:pPr>
                        <w:r>
                          <w:rPr>
                            <w:rFonts w:ascii="Courier New" w:hAnsi="Courier New"/>
                            <w:spacing w:val="-2"/>
                            <w:sz w:val="18"/>
                          </w:rPr>
                          <w:t>android:allowBackup="true" android:icon="@mipmap/ic_launcher" android:label="@string/app_name" android:roundIcon="@mipmap/ic_launcher_round" android:supportsRtl="true" android:theme="@style/AppTheme"&gt;</w:t>
                        </w:r>
                      </w:p>
                      <w:p>
                        <w:pPr>
                          <w:pStyle w:val="Normal"/>
                          <w:spacing w:before="4" w:after="0"/>
                          <w:ind w:left="1317" w:hanging="0"/>
                          <w:rPr>
                            <w:rFonts w:ascii="Courier New" w:hAnsi="Courier New"/>
                            <w:sz w:val="18"/>
                          </w:rPr>
                        </w:pPr>
                        <w:r>
                          <w:rPr>
                            <w:rFonts w:ascii="Courier New" w:hAnsi="Courier New"/>
                            <w:sz w:val="18"/>
                          </w:rPr>
                          <w:t>&lt;activity</w:t>
                        </w:r>
                        <w:r>
                          <w:rPr>
                            <w:rFonts w:ascii="Courier New" w:hAnsi="Courier New"/>
                            <w:spacing w:val="-9"/>
                            <w:sz w:val="18"/>
                          </w:rPr>
                          <w:t xml:space="preserve"> </w:t>
                        </w:r>
                        <w:r>
                          <w:rPr>
                            <w:rFonts w:ascii="Courier New" w:hAnsi="Courier New"/>
                            <w:spacing w:val="-2"/>
                            <w:sz w:val="18"/>
                          </w:rPr>
                          <w:t>android:name=".Activity1"&gt;</w:t>
                        </w:r>
                      </w:p>
                      <w:p>
                        <w:pPr>
                          <w:pStyle w:val="Normal"/>
                          <w:spacing w:before="76" w:after="0"/>
                          <w:ind w:left="1749" w:hanging="0"/>
                          <w:rPr>
                            <w:rFonts w:ascii="Courier New" w:hAnsi="Courier New"/>
                            <w:sz w:val="18"/>
                          </w:rPr>
                        </w:pPr>
                        <w:r>
                          <w:rPr>
                            <w:rFonts w:ascii="Courier New" w:hAnsi="Courier New"/>
                            <w:w w:val="90"/>
                            <w:sz w:val="18"/>
                          </w:rPr>
                          <w:t>&lt;intent-</w:t>
                        </w:r>
                        <w:r>
                          <w:rPr>
                            <w:rFonts w:ascii="Courier New" w:hAnsi="Courier New"/>
                            <w:spacing w:val="-2"/>
                            <w:sz w:val="18"/>
                          </w:rPr>
                          <w:t>filter&gt;</w:t>
                        </w:r>
                      </w:p>
                      <w:p>
                        <w:pPr>
                          <w:pStyle w:val="Normal"/>
                          <w:spacing w:before="76" w:after="0"/>
                          <w:ind w:left="2181" w:hanging="0"/>
                          <w:rPr>
                            <w:rFonts w:ascii="Courier New" w:hAnsi="Courier New"/>
                            <w:sz w:val="18"/>
                          </w:rPr>
                        </w:pPr>
                        <w:r>
                          <w:rPr>
                            <w:rFonts w:ascii="Courier New" w:hAnsi="Courier New"/>
                            <w:sz w:val="18"/>
                          </w:rPr>
                          <w:t>&lt;action</w:t>
                        </w:r>
                        <w:r>
                          <w:rPr>
                            <w:rFonts w:ascii="Courier New" w:hAnsi="Courier New"/>
                            <w:spacing w:val="-26"/>
                            <w:sz w:val="18"/>
                          </w:rPr>
                          <w:t xml:space="preserve"> </w:t>
                        </w:r>
                        <w:r>
                          <w:rPr>
                            <w:rFonts w:ascii="Courier New" w:hAnsi="Courier New"/>
                            <w:sz w:val="18"/>
                          </w:rPr>
                          <w:t>android:name="android.intent.action.MAIN"</w:t>
                        </w:r>
                        <w:r>
                          <w:rPr>
                            <w:rFonts w:ascii="Courier New" w:hAnsi="Courier New"/>
                            <w:spacing w:val="-24"/>
                            <w:sz w:val="18"/>
                          </w:rPr>
                          <w:t xml:space="preserve"> </w:t>
                        </w:r>
                        <w:r>
                          <w:rPr>
                            <w:rFonts w:ascii="Courier New" w:hAnsi="Courier New"/>
                            <w:spacing w:val="-5"/>
                            <w:sz w:val="18"/>
                          </w:rPr>
                          <w:t>/&gt;</w:t>
                        </w:r>
                      </w:p>
                    </w:txbxContent>
                  </v:textbox>
                  <w10:wrap type="topAndBottom"/>
                </v:rect>
              </v:group>
            </w:pict>
          </mc:Fallback>
        </mc:AlternateContent>
      </w:r>
    </w:p>
    <w:p>
      <w:pPr>
        <w:pStyle w:val="TextBody"/>
        <w:spacing w:before="3" w:after="0"/>
        <w:rPr>
          <w:sz w:val="5"/>
        </w:rPr>
      </w:pPr>
      <w:r>
        <w:rPr>
          <w:sz w:val="5"/>
        </w:rPr>
      </w:r>
    </w:p>
    <w:p>
      <w:pPr>
        <w:pStyle w:val="TextBody"/>
        <w:ind w:left="824" w:hanging="0"/>
        <w:rPr/>
      </w:pPr>
      <w:r>
        <w:rPr/>
        <mc:AlternateContent>
          <mc:Choice Requires="wpg">
            <w:drawing>
              <wp:inline distT="0" distB="0" distL="0" distR="0" wp14:anchorId="4B1F8FF6">
                <wp:extent cx="5074920" cy="1463675"/>
                <wp:effectExtent l="0" t="0" r="5080" b="0"/>
                <wp:docPr id="818" name="Shape501"/>
                <a:graphic xmlns:a="http://schemas.openxmlformats.org/drawingml/2006/main">
                  <a:graphicData uri="http://schemas.microsoft.com/office/word/2010/wordprocessingGroup">
                    <wpg:wgp>
                      <wpg:cNvGrpSpPr/>
                      <wpg:grpSpPr>
                        <a:xfrm>
                          <a:off x="0" y="0"/>
                          <a:ext cx="5074920" cy="1463760"/>
                          <a:chOff x="0" y="0"/>
                          <a:chExt cx="5074920" cy="1463760"/>
                        </a:xfrm>
                      </wpg:grpSpPr>
                      <wps:wsp>
                        <wps:cNvSpPr/>
                        <wps:spPr>
                          <a:xfrm>
                            <a:off x="0" y="6480"/>
                            <a:ext cx="5074920" cy="1450800"/>
                          </a:xfrm>
                          <a:prstGeom prst="rect">
                            <a:avLst/>
                          </a:prstGeom>
                          <a:solidFill>
                            <a:srgbClr val="f6f6f6"/>
                          </a:solidFill>
                          <a:ln w="0">
                            <a:noFill/>
                          </a:ln>
                        </wps:spPr>
                        <wps:style>
                          <a:lnRef idx="0"/>
                          <a:fillRef idx="0"/>
                          <a:effectRef idx="0"/>
                          <a:fontRef idx="minor"/>
                        </wps:style>
                        <wps:bodyPr/>
                      </wps:wsp>
                      <wps:wsp>
                        <wps:cNvSpPr/>
                        <wps:spPr>
                          <a:xfrm>
                            <a:off x="0" y="0"/>
                            <a:ext cx="5074920" cy="1463760"/>
                          </a:xfrm>
                          <a:custGeom>
                            <a:avLst/>
                            <a:gdLst>
                              <a:gd name="textAreaLeft" fmla="*/ 0 w 2877120"/>
                              <a:gd name="textAreaRight" fmla="*/ 2879280 w 2877120"/>
                              <a:gd name="textAreaTop" fmla="*/ 0 h 829800"/>
                              <a:gd name="textAreaBottom" fmla="*/ 831960 h 829800"/>
                            </a:gdLst>
                            <a:ahLst/>
                            <a:rect l="textAreaLeft" t="textAreaTop" r="textAreaRight" b="textAreaBottom"/>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438200"/>
                          </a:xfrm>
                          <a:prstGeom prst="rect">
                            <a:avLst/>
                          </a:prstGeom>
                          <a:noFill/>
                          <a:ln w="0">
                            <a:noFill/>
                          </a:ln>
                        </wps:spPr>
                        <wps:style>
                          <a:lnRef idx="0"/>
                          <a:fillRef idx="0"/>
                          <a:effectRef idx="0"/>
                          <a:fontRef idx="minor"/>
                        </wps:style>
                        <wps:txbx>
                          <w:txbxContent>
                            <w:p>
                              <w:pPr>
                                <w:pStyle w:val="Normal"/>
                                <w:spacing w:before="7" w:after="0"/>
                                <w:rPr>
                                  <w:sz w:val="23"/>
                                </w:rPr>
                              </w:pPr>
                              <w:r>
                                <w:rPr>
                                  <w:sz w:val="23"/>
                                </w:rPr>
                              </w:r>
                            </w:p>
                            <w:p>
                              <w:pPr>
                                <w:pStyle w:val="Normal"/>
                                <w:spacing w:lineRule="auto" w:line="324"/>
                                <w:ind w:left="2397" w:right="1185" w:hanging="216"/>
                                <w:rPr>
                                  <w:rFonts w:ascii="Courier New" w:hAnsi="Courier New"/>
                                  <w:sz w:val="18"/>
                                </w:rPr>
                              </w:pPr>
                              <w:r>
                                <w:rPr>
                                  <w:rFonts w:ascii="Courier New" w:hAnsi="Courier New"/>
                                  <w:sz w:val="18"/>
                                </w:rPr>
                                <w:t>&lt;category android:name= "android.intent.category.LAUNCHER"</w:t>
                              </w:r>
                              <w:r>
                                <w:rPr>
                                  <w:rFonts w:ascii="Courier New" w:hAnsi="Courier New"/>
                                  <w:spacing w:val="-29"/>
                                  <w:sz w:val="18"/>
                                </w:rPr>
                                <w:t xml:space="preserve"> </w:t>
                              </w:r>
                              <w:r>
                                <w:rPr>
                                  <w:rFonts w:ascii="Courier New" w:hAnsi="Courier New"/>
                                  <w:sz w:val="18"/>
                                </w:rPr>
                                <w:t>/&gt;</w:t>
                              </w:r>
                            </w:p>
                            <w:p>
                              <w:pPr>
                                <w:pStyle w:val="Normal"/>
                                <w:spacing w:before="1" w:after="0"/>
                                <w:ind w:left="1749" w:hanging="0"/>
                                <w:rPr>
                                  <w:rFonts w:ascii="Courier New" w:hAnsi="Courier New"/>
                                  <w:sz w:val="18"/>
                                </w:rPr>
                              </w:pPr>
                              <w:r>
                                <w:rPr>
                                  <w:rFonts w:ascii="Courier New" w:hAnsi="Courier New"/>
                                  <w:w w:val="90"/>
                                  <w:sz w:val="18"/>
                                </w:rPr>
                                <w:t>&lt;/intent-</w:t>
                              </w:r>
                              <w:r>
                                <w:rPr>
                                  <w:rFonts w:ascii="Courier New" w:hAnsi="Courier New"/>
                                  <w:spacing w:val="-2"/>
                                  <w:sz w:val="18"/>
                                </w:rPr>
                                <w:t>filter&gt;</w:t>
                              </w:r>
                            </w:p>
                            <w:p>
                              <w:pPr>
                                <w:pStyle w:val="Normal"/>
                                <w:spacing w:before="76" w:after="0"/>
                                <w:ind w:left="1317" w:hanging="0"/>
                                <w:rPr>
                                  <w:rFonts w:ascii="Courier New" w:hAnsi="Courier New"/>
                                  <w:sz w:val="18"/>
                                </w:rPr>
                              </w:pPr>
                              <w:r>
                                <w:rPr>
                                  <w:rFonts w:ascii="Courier New" w:hAnsi="Courier New"/>
                                  <w:spacing w:val="-2"/>
                                  <w:sz w:val="18"/>
                                </w:rPr>
                                <w:t>&lt;/activity&gt;</w:t>
                              </w:r>
                            </w:p>
                            <w:p>
                              <w:pPr>
                                <w:pStyle w:val="Normal"/>
                                <w:spacing w:before="76" w:after="0"/>
                                <w:ind w:left="1317" w:hanging="0"/>
                                <w:rPr>
                                  <w:rFonts w:ascii="Courier New" w:hAnsi="Courier New"/>
                                  <w:sz w:val="18"/>
                                </w:rPr>
                              </w:pPr>
                              <w:r>
                                <w:rPr>
                                  <w:rFonts w:ascii="Courier New" w:hAnsi="Courier New"/>
                                  <w:sz w:val="18"/>
                                </w:rPr>
                                <w:t>&lt;activity</w:t>
                              </w:r>
                              <w:r>
                                <w:rPr>
                                  <w:rFonts w:ascii="Courier New" w:hAnsi="Courier New"/>
                                  <w:spacing w:val="-17"/>
                                  <w:sz w:val="18"/>
                                </w:rPr>
                                <w:t xml:space="preserve"> </w:t>
                              </w:r>
                              <w:r>
                                <w:rPr>
                                  <w:rFonts w:ascii="Courier New" w:hAnsi="Courier New"/>
                                  <w:sz w:val="18"/>
                                </w:rPr>
                                <w:t>android:name=".Activity2"</w:t>
                              </w:r>
                              <w:r>
                                <w:rPr>
                                  <w:rFonts w:ascii="Courier New" w:hAnsi="Courier New"/>
                                  <w:spacing w:val="-17"/>
                                  <w:sz w:val="18"/>
                                </w:rPr>
                                <w:t xml:space="preserve"> </w:t>
                              </w:r>
                              <w:r>
                                <w:rPr>
                                  <w:rFonts w:ascii="Courier New" w:hAnsi="Courier New"/>
                                  <w:spacing w:val="-5"/>
                                  <w:sz w:val="18"/>
                                </w:rPr>
                                <w:t>/&gt;</w:t>
                              </w:r>
                            </w:p>
                            <w:p>
                              <w:pPr>
                                <w:pStyle w:val="Normal"/>
                                <w:spacing w:before="77" w:after="0"/>
                                <w:ind w:left="1317" w:hanging="0"/>
                                <w:rPr>
                                  <w:rFonts w:ascii="Courier New" w:hAnsi="Courier New"/>
                                  <w:sz w:val="18"/>
                                </w:rPr>
                              </w:pPr>
                              <w:r>
                                <w:rPr>
                                  <w:rFonts w:ascii="Courier New" w:hAnsi="Courier New"/>
                                  <w:sz w:val="18"/>
                                </w:rPr>
                                <w:t>&lt;activity</w:t>
                              </w:r>
                              <w:r>
                                <w:rPr>
                                  <w:rFonts w:ascii="Courier New" w:hAnsi="Courier New"/>
                                  <w:spacing w:val="-17"/>
                                  <w:sz w:val="18"/>
                                </w:rPr>
                                <w:t xml:space="preserve"> </w:t>
                              </w:r>
                              <w:r>
                                <w:rPr>
                                  <w:rFonts w:ascii="Courier New" w:hAnsi="Courier New"/>
                                  <w:sz w:val="18"/>
                                </w:rPr>
                                <w:t>android:name=".Activity3"</w:t>
                              </w:r>
                              <w:r>
                                <w:rPr>
                                  <w:rFonts w:ascii="Courier New" w:hAnsi="Courier New"/>
                                  <w:spacing w:val="-17"/>
                                  <w:sz w:val="18"/>
                                </w:rPr>
                                <w:t xml:space="preserve"> </w:t>
                              </w:r>
                              <w:r>
                                <w:rPr>
                                  <w:rFonts w:ascii="Courier New" w:hAnsi="Courier New"/>
                                  <w:spacing w:val="-5"/>
                                  <w:sz w:val="18"/>
                                </w:rPr>
                                <w:t>/&gt;</w:t>
                              </w:r>
                            </w:p>
                            <w:p>
                              <w:pPr>
                                <w:pStyle w:val="Normal"/>
                                <w:spacing w:before="76" w:after="0"/>
                                <w:ind w:left="885" w:hanging="0"/>
                                <w:rPr>
                                  <w:rFonts w:ascii="Courier New" w:hAnsi="Courier New"/>
                                  <w:sz w:val="18"/>
                                </w:rPr>
                              </w:pPr>
                              <w:r>
                                <w:rPr>
                                  <w:rFonts w:ascii="Courier New" w:hAnsi="Courier New"/>
                                  <w:spacing w:val="-2"/>
                                  <w:sz w:val="18"/>
                                </w:rPr>
                                <w:t>&lt;/application&gt;</w:t>
                              </w:r>
                            </w:p>
                          </w:txbxContent>
                        </wps:txbx>
                        <wps:bodyPr lIns="0" rIns="0" tIns="0" bIns="0" anchor="t">
                          <a:noAutofit/>
                        </wps:bodyPr>
                      </wps:wsp>
                    </wpg:wgp>
                  </a:graphicData>
                </a:graphic>
              </wp:inline>
            </w:drawing>
          </mc:Choice>
          <mc:Fallback>
            <w:pict>
              <v:group id="shape_0" alt="Shape501" style="position:absolute;margin-left:0pt;margin-top:-115.3pt;width:399.6pt;height:115.25pt" coordorigin="0,-2306" coordsize="7992,2305">
                <v:rect id="shape_0" path="m0,0l-2147483645,0l-2147483645,-2147483646l0,-2147483646xe" fillcolor="#f6f6f6" stroked="f" o:allowincell="f" style="position:absolute;left:0;top:-2296;width:7991;height:2284;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2286;width:7991;height:2264;mso-wrap-style:square;v-text-anchor:top;mso-position-vertical:top">
                  <v:fill o:detectmouseclick="t" on="false"/>
                  <v:stroke color="#3465a4" joinstyle="round" endcap="flat"/>
                  <v:textbox>
                    <w:txbxContent>
                      <w:p>
                        <w:pPr>
                          <w:pStyle w:val="Normal"/>
                          <w:spacing w:before="7" w:after="0"/>
                          <w:rPr>
                            <w:sz w:val="23"/>
                          </w:rPr>
                        </w:pPr>
                        <w:r>
                          <w:rPr>
                            <w:sz w:val="23"/>
                          </w:rPr>
                        </w:r>
                      </w:p>
                      <w:p>
                        <w:pPr>
                          <w:pStyle w:val="Normal"/>
                          <w:spacing w:lineRule="auto" w:line="324"/>
                          <w:ind w:left="2397" w:right="1185" w:hanging="216"/>
                          <w:rPr>
                            <w:rFonts w:ascii="Courier New" w:hAnsi="Courier New"/>
                            <w:sz w:val="18"/>
                          </w:rPr>
                        </w:pPr>
                        <w:r>
                          <w:rPr>
                            <w:rFonts w:ascii="Courier New" w:hAnsi="Courier New"/>
                            <w:sz w:val="18"/>
                          </w:rPr>
                          <w:t>&lt;category android:name= "android.intent.category.LAUNCHER"</w:t>
                        </w:r>
                        <w:r>
                          <w:rPr>
                            <w:rFonts w:ascii="Courier New" w:hAnsi="Courier New"/>
                            <w:spacing w:val="-29"/>
                            <w:sz w:val="18"/>
                          </w:rPr>
                          <w:t xml:space="preserve"> </w:t>
                        </w:r>
                        <w:r>
                          <w:rPr>
                            <w:rFonts w:ascii="Courier New" w:hAnsi="Courier New"/>
                            <w:sz w:val="18"/>
                          </w:rPr>
                          <w:t>/&gt;</w:t>
                        </w:r>
                      </w:p>
                      <w:p>
                        <w:pPr>
                          <w:pStyle w:val="Normal"/>
                          <w:spacing w:before="1" w:after="0"/>
                          <w:ind w:left="1749" w:hanging="0"/>
                          <w:rPr>
                            <w:rFonts w:ascii="Courier New" w:hAnsi="Courier New"/>
                            <w:sz w:val="18"/>
                          </w:rPr>
                        </w:pPr>
                        <w:r>
                          <w:rPr>
                            <w:rFonts w:ascii="Courier New" w:hAnsi="Courier New"/>
                            <w:w w:val="90"/>
                            <w:sz w:val="18"/>
                          </w:rPr>
                          <w:t>&lt;/intent-</w:t>
                        </w:r>
                        <w:r>
                          <w:rPr>
                            <w:rFonts w:ascii="Courier New" w:hAnsi="Courier New"/>
                            <w:spacing w:val="-2"/>
                            <w:sz w:val="18"/>
                          </w:rPr>
                          <w:t>filter&gt;</w:t>
                        </w:r>
                      </w:p>
                      <w:p>
                        <w:pPr>
                          <w:pStyle w:val="Normal"/>
                          <w:spacing w:before="76" w:after="0"/>
                          <w:ind w:left="1317" w:hanging="0"/>
                          <w:rPr>
                            <w:rFonts w:ascii="Courier New" w:hAnsi="Courier New"/>
                            <w:sz w:val="18"/>
                          </w:rPr>
                        </w:pPr>
                        <w:r>
                          <w:rPr>
                            <w:rFonts w:ascii="Courier New" w:hAnsi="Courier New"/>
                            <w:spacing w:val="-2"/>
                            <w:sz w:val="18"/>
                          </w:rPr>
                          <w:t>&lt;/activity&gt;</w:t>
                        </w:r>
                      </w:p>
                      <w:p>
                        <w:pPr>
                          <w:pStyle w:val="Normal"/>
                          <w:spacing w:before="76" w:after="0"/>
                          <w:ind w:left="1317" w:hanging="0"/>
                          <w:rPr>
                            <w:rFonts w:ascii="Courier New" w:hAnsi="Courier New"/>
                            <w:sz w:val="18"/>
                          </w:rPr>
                        </w:pPr>
                        <w:r>
                          <w:rPr>
                            <w:rFonts w:ascii="Courier New" w:hAnsi="Courier New"/>
                            <w:sz w:val="18"/>
                          </w:rPr>
                          <w:t>&lt;activity</w:t>
                        </w:r>
                        <w:r>
                          <w:rPr>
                            <w:rFonts w:ascii="Courier New" w:hAnsi="Courier New"/>
                            <w:spacing w:val="-17"/>
                            <w:sz w:val="18"/>
                          </w:rPr>
                          <w:t xml:space="preserve"> </w:t>
                        </w:r>
                        <w:r>
                          <w:rPr>
                            <w:rFonts w:ascii="Courier New" w:hAnsi="Courier New"/>
                            <w:sz w:val="18"/>
                          </w:rPr>
                          <w:t>android:name=".Activity2"</w:t>
                        </w:r>
                        <w:r>
                          <w:rPr>
                            <w:rFonts w:ascii="Courier New" w:hAnsi="Courier New"/>
                            <w:spacing w:val="-17"/>
                            <w:sz w:val="18"/>
                          </w:rPr>
                          <w:t xml:space="preserve"> </w:t>
                        </w:r>
                        <w:r>
                          <w:rPr>
                            <w:rFonts w:ascii="Courier New" w:hAnsi="Courier New"/>
                            <w:spacing w:val="-5"/>
                            <w:sz w:val="18"/>
                          </w:rPr>
                          <w:t>/&gt;</w:t>
                        </w:r>
                      </w:p>
                      <w:p>
                        <w:pPr>
                          <w:pStyle w:val="Normal"/>
                          <w:spacing w:before="77" w:after="0"/>
                          <w:ind w:left="1317" w:hanging="0"/>
                          <w:rPr>
                            <w:rFonts w:ascii="Courier New" w:hAnsi="Courier New"/>
                            <w:sz w:val="18"/>
                          </w:rPr>
                        </w:pPr>
                        <w:r>
                          <w:rPr>
                            <w:rFonts w:ascii="Courier New" w:hAnsi="Courier New"/>
                            <w:sz w:val="18"/>
                          </w:rPr>
                          <w:t>&lt;activity</w:t>
                        </w:r>
                        <w:r>
                          <w:rPr>
                            <w:rFonts w:ascii="Courier New" w:hAnsi="Courier New"/>
                            <w:spacing w:val="-17"/>
                            <w:sz w:val="18"/>
                          </w:rPr>
                          <w:t xml:space="preserve"> </w:t>
                        </w:r>
                        <w:r>
                          <w:rPr>
                            <w:rFonts w:ascii="Courier New" w:hAnsi="Courier New"/>
                            <w:sz w:val="18"/>
                          </w:rPr>
                          <w:t>android:name=".Activity3"</w:t>
                        </w:r>
                        <w:r>
                          <w:rPr>
                            <w:rFonts w:ascii="Courier New" w:hAnsi="Courier New"/>
                            <w:spacing w:val="-17"/>
                            <w:sz w:val="18"/>
                          </w:rPr>
                          <w:t xml:space="preserve"> </w:t>
                        </w:r>
                        <w:r>
                          <w:rPr>
                            <w:rFonts w:ascii="Courier New" w:hAnsi="Courier New"/>
                            <w:spacing w:val="-5"/>
                            <w:sz w:val="18"/>
                          </w:rPr>
                          <w:t>/&gt;</w:t>
                        </w:r>
                      </w:p>
                      <w:p>
                        <w:pPr>
                          <w:pStyle w:val="Normal"/>
                          <w:spacing w:before="76" w:after="0"/>
                          <w:ind w:left="885" w:hanging="0"/>
                          <w:rPr>
                            <w:rFonts w:ascii="Courier New" w:hAnsi="Courier New"/>
                            <w:sz w:val="18"/>
                          </w:rPr>
                        </w:pPr>
                        <w:r>
                          <w:rPr>
                            <w:rFonts w:ascii="Courier New" w:hAnsi="Courier New"/>
                            <w:spacing w:val="-2"/>
                            <w:sz w:val="18"/>
                          </w:rPr>
                          <w:t>&lt;/application&gt;</w:t>
                        </w:r>
                      </w:p>
                    </w:txbxContent>
                  </v:textbox>
                  <w10:wrap type="square"/>
                </v:rect>
              </v:group>
            </w:pict>
          </mc:Fallback>
        </mc:AlternateContent>
      </w:r>
    </w:p>
    <w:p>
      <w:pPr>
        <w:pStyle w:val="ListParagraph"/>
        <w:numPr>
          <w:ilvl w:val="0"/>
          <w:numId w:val="8"/>
        </w:numPr>
        <w:tabs>
          <w:tab w:val="clear" w:pos="720"/>
          <w:tab w:val="left" w:pos="1274" w:leader="none"/>
        </w:tabs>
        <w:spacing w:before="42" w:after="0"/>
        <w:ind w:left="1274" w:hanging="360"/>
        <w:jc w:val="left"/>
        <w:rPr>
          <w:sz w:val="20"/>
        </w:rPr>
      </w:pPr>
      <w:r>
        <w:rPr>
          <w:sz w:val="20"/>
        </w:rPr>
        <w:t>Let's</w:t>
      </w:r>
      <w:r>
        <w:rPr>
          <w:spacing w:val="-10"/>
          <w:sz w:val="20"/>
        </w:rPr>
        <w:t xml:space="preserve"> </w:t>
      </w:r>
      <w:r>
        <w:rPr>
          <w:sz w:val="20"/>
        </w:rPr>
        <w:t>start</w:t>
      </w:r>
      <w:r>
        <w:rPr>
          <w:spacing w:val="-4"/>
          <w:sz w:val="20"/>
        </w:rPr>
        <w:t xml:space="preserve"> </w:t>
      </w:r>
      <w:r>
        <w:rPr>
          <w:sz w:val="20"/>
        </w:rPr>
        <w:t>creating</w:t>
      </w:r>
      <w:r>
        <w:rPr>
          <w:spacing w:val="-4"/>
          <w:sz w:val="20"/>
        </w:rPr>
        <w:t xml:space="preserve"> </w:t>
      </w:r>
      <w:r>
        <w:rPr>
          <w:sz w:val="20"/>
        </w:rPr>
        <w:t>the</w:t>
      </w:r>
      <w:r>
        <w:rPr>
          <w:spacing w:val="-3"/>
          <w:sz w:val="20"/>
        </w:rPr>
        <w:t xml:space="preserve"> </w:t>
      </w:r>
      <w:r>
        <w:rPr>
          <w:sz w:val="20"/>
        </w:rPr>
        <w:t>robots</w:t>
      </w:r>
      <w:r>
        <w:rPr>
          <w:spacing w:val="-5"/>
          <w:sz w:val="20"/>
        </w:rPr>
        <w:t xml:space="preserve"> </w:t>
      </w:r>
      <w:r>
        <w:rPr>
          <w:sz w:val="20"/>
        </w:rPr>
        <w:t>in</w:t>
      </w:r>
      <w:r>
        <w:rPr>
          <w:spacing w:val="-4"/>
          <w:sz w:val="20"/>
        </w:rPr>
        <w:t xml:space="preserve"> </w:t>
      </w:r>
      <w:r>
        <w:rPr>
          <w:sz w:val="20"/>
        </w:rPr>
        <w:t>the</w:t>
      </w:r>
      <w:r>
        <w:rPr>
          <w:spacing w:val="-4"/>
          <w:sz w:val="20"/>
        </w:rPr>
        <w:t xml:space="preserve"> </w:t>
      </w:r>
      <w:r>
        <w:rPr>
          <w:rFonts w:ascii="Courier New" w:hAnsi="Courier New"/>
          <w:b/>
        </w:rPr>
        <w:t>androidTest</w:t>
      </w:r>
      <w:r>
        <w:rPr>
          <w:rFonts w:ascii="Courier New" w:hAnsi="Courier New"/>
          <w:b/>
          <w:spacing w:val="-80"/>
        </w:rPr>
        <w:t xml:space="preserve"> </w:t>
      </w:r>
      <w:r>
        <w:rPr>
          <w:sz w:val="20"/>
        </w:rPr>
        <w:t>directory.</w:t>
      </w:r>
      <w:r>
        <w:rPr>
          <w:spacing w:val="-3"/>
          <w:sz w:val="20"/>
        </w:rPr>
        <w:t xml:space="preserve"> </w:t>
      </w:r>
      <w:r>
        <w:rPr>
          <w:spacing w:val="-5"/>
          <w:sz w:val="20"/>
        </w:rPr>
        <w:t>For</w:t>
      </w:r>
    </w:p>
    <w:p>
      <w:pPr>
        <w:pStyle w:val="Normal"/>
        <w:ind w:left="1274" w:hanging="0"/>
        <w:rPr>
          <w:sz w:val="20"/>
        </w:rPr>
      </w:pPr>
      <w:r>
        <w:rPr>
          <w:rFonts w:ascii="Courier New" w:hAnsi="Courier New"/>
          <w:b/>
        </w:rPr>
        <w:t>Activity1Robot</w:t>
      </w:r>
      <w:r>
        <w:rPr>
          <w:sz w:val="20"/>
        </w:rPr>
        <w:t>,</w:t>
      </w:r>
      <w:r>
        <w:rPr>
          <w:spacing w:val="-4"/>
          <w:sz w:val="20"/>
        </w:rPr>
        <w:t xml:space="preserve"> </w:t>
      </w:r>
      <w:r>
        <w:rPr>
          <w:sz w:val="20"/>
        </w:rPr>
        <w:t>we</w:t>
      </w:r>
      <w:r>
        <w:rPr>
          <w:spacing w:val="-4"/>
          <w:sz w:val="20"/>
        </w:rPr>
        <w:t xml:space="preserve"> </w:t>
      </w:r>
      <w:r>
        <w:rPr>
          <w:sz w:val="20"/>
        </w:rPr>
        <w:t>have</w:t>
      </w:r>
      <w:r>
        <w:rPr>
          <w:spacing w:val="-4"/>
          <w:sz w:val="20"/>
        </w:rPr>
        <w:t xml:space="preserve"> </w:t>
      </w:r>
      <w:r>
        <w:rPr>
          <w:sz w:val="20"/>
        </w:rPr>
        <w:t>the</w:t>
      </w:r>
      <w:r>
        <w:rPr>
          <w:spacing w:val="-3"/>
          <w:sz w:val="20"/>
        </w:rPr>
        <w:t xml:space="preserve"> </w:t>
      </w:r>
      <w:r>
        <w:rPr>
          <w:spacing w:val="-2"/>
          <w:sz w:val="20"/>
        </w:rPr>
        <w:t>following:</w:t>
      </w:r>
    </w:p>
    <w:p>
      <w:pPr>
        <w:pStyle w:val="TextBody"/>
        <w:spacing w:before="10" w:after="0"/>
        <w:rPr>
          <w:sz w:val="8"/>
        </w:rPr>
      </w:pPr>
      <w:r>
        <w:rPr>
          <w:sz w:val="8"/>
        </w:rPr>
        <mc:AlternateContent>
          <mc:Choice Requires="wpg">
            <w:drawing>
              <wp:anchor behindDoc="0" distT="0" distB="635" distL="0" distR="4445" simplePos="0" locked="0" layoutInCell="0" allowOverlap="1" relativeHeight="1695" wp14:anchorId="54DF797D">
                <wp:simplePos x="0" y="0"/>
                <wp:positionH relativeFrom="page">
                  <wp:posOffset>1120140</wp:posOffset>
                </wp:positionH>
                <wp:positionV relativeFrom="paragraph">
                  <wp:posOffset>90805</wp:posOffset>
                </wp:positionV>
                <wp:extent cx="5074920" cy="2441575"/>
                <wp:effectExtent l="0" t="635" r="635" b="0"/>
                <wp:wrapTopAndBottom/>
                <wp:docPr id="820" name="docshapegroup615"/>
                <a:graphic xmlns:a="http://schemas.openxmlformats.org/drawingml/2006/main">
                  <a:graphicData uri="http://schemas.microsoft.com/office/word/2010/wordprocessingGroup">
                    <wpg:wgp>
                      <wpg:cNvGrpSpPr/>
                      <wpg:grpSpPr>
                        <a:xfrm>
                          <a:off x="0" y="0"/>
                          <a:ext cx="5074920" cy="2441520"/>
                          <a:chOff x="0" y="0"/>
                          <a:chExt cx="5074920" cy="2441520"/>
                        </a:xfrm>
                      </wpg:grpSpPr>
                      <wps:wsp>
                        <wps:cNvSpPr/>
                        <wps:spPr>
                          <a:xfrm>
                            <a:off x="0" y="6480"/>
                            <a:ext cx="5074920" cy="2428920"/>
                          </a:xfrm>
                          <a:prstGeom prst="rect">
                            <a:avLst/>
                          </a:prstGeom>
                          <a:solidFill>
                            <a:srgbClr val="f6f6f6"/>
                          </a:solidFill>
                          <a:ln w="0">
                            <a:noFill/>
                          </a:ln>
                        </wps:spPr>
                        <wps:style>
                          <a:lnRef idx="0"/>
                          <a:fillRef idx="0"/>
                          <a:effectRef idx="0"/>
                          <a:fontRef idx="minor"/>
                        </wps:style>
                        <wps:bodyPr/>
                      </wps:wsp>
                      <wps:wsp>
                        <wps:cNvSpPr/>
                        <wps:spPr>
                          <a:xfrm>
                            <a:off x="0" y="0"/>
                            <a:ext cx="5074920" cy="2441520"/>
                          </a:xfrm>
                          <a:custGeom>
                            <a:avLst/>
                            <a:gdLst>
                              <a:gd name="textAreaLeft" fmla="*/ 0 w 2877120"/>
                              <a:gd name="textAreaRight" fmla="*/ 2879280 w 2877120"/>
                              <a:gd name="textAreaTop" fmla="*/ 0 h 1384200"/>
                              <a:gd name="textAreaBottom" fmla="*/ 1386360 h 1384200"/>
                            </a:gdLst>
                            <a:ahLst/>
                            <a:rect l="textAreaLeft" t="textAreaTop" r="textAreaRight" b="textAreaBottom"/>
                            <a:pathLst>
                              <a:path w="7992" h="3845">
                                <a:moveTo>
                                  <a:pt x="7992" y="3824"/>
                                </a:moveTo>
                                <a:lnTo>
                                  <a:pt x="0" y="3824"/>
                                </a:lnTo>
                                <a:lnTo>
                                  <a:pt x="0" y="3844"/>
                                </a:lnTo>
                                <a:lnTo>
                                  <a:pt x="7992" y="3844"/>
                                </a:lnTo>
                                <a:lnTo>
                                  <a:pt x="7992" y="38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2416320"/>
                          </a:xfrm>
                          <a:prstGeom prst="rect">
                            <a:avLst/>
                          </a:prstGeom>
                          <a:noFill/>
                          <a:ln w="0">
                            <a:noFill/>
                          </a:ln>
                        </wps:spPr>
                        <wps:style>
                          <a:lnRef idx="0"/>
                          <a:fillRef idx="0"/>
                          <a:effectRef idx="0"/>
                          <a:fontRef idx="minor"/>
                        </wps:style>
                        <wps:txbx>
                          <w:txbxContent>
                            <w:p>
                              <w:pPr>
                                <w:pStyle w:val="Normal"/>
                                <w:spacing w:before="7" w:after="0"/>
                                <w:rPr>
                                  <w:sz w:val="23"/>
                                </w:rPr>
                              </w:pPr>
                              <w:r>
                                <w:rPr>
                                  <w:sz w:val="23"/>
                                </w:rPr>
                              </w:r>
                            </w:p>
                            <w:p>
                              <w:pPr>
                                <w:pStyle w:val="Normal"/>
                                <w:ind w:left="453" w:hanging="0"/>
                                <w:rPr>
                                  <w:rFonts w:ascii="Courier New" w:hAnsi="Courier New"/>
                                  <w:sz w:val="18"/>
                                </w:rPr>
                              </w:pPr>
                              <w:r>
                                <w:rPr>
                                  <w:rFonts w:ascii="Courier New" w:hAnsi="Courier New"/>
                                  <w:sz w:val="18"/>
                                </w:rPr>
                                <w:t>class</w:t>
                              </w:r>
                              <w:r>
                                <w:rPr>
                                  <w:rFonts w:ascii="Courier New" w:hAnsi="Courier New"/>
                                  <w:spacing w:val="-10"/>
                                  <w:sz w:val="18"/>
                                </w:rPr>
                                <w:t xml:space="preserve"> </w:t>
                              </w:r>
                              <w:r>
                                <w:rPr>
                                  <w:rFonts w:ascii="Courier New" w:hAnsi="Courier New"/>
                                  <w:sz w:val="18"/>
                                </w:rPr>
                                <w:t>Activity1Robot</w:t>
                              </w:r>
                              <w:r>
                                <w:rPr>
                                  <w:rFonts w:ascii="Courier New" w:hAnsi="Courier New"/>
                                  <w:spacing w:val="-9"/>
                                  <w:sz w:val="18"/>
                                </w:rPr>
                                <w:t xml:space="preserve"> </w:t>
                              </w:r>
                              <w:r>
                                <w:rPr>
                                  <w:rFonts w:ascii="Courier New" w:hAnsi="Courier New"/>
                                  <w:spacing w:val="-10"/>
                                  <w:sz w:val="18"/>
                                </w:rPr>
                                <w:t>{</w:t>
                              </w:r>
                            </w:p>
                            <w:p>
                              <w:pPr>
                                <w:pStyle w:val="Normal"/>
                                <w:spacing w:before="8" w:after="0"/>
                                <w:rPr>
                                  <w:rFonts w:ascii="Courier New" w:hAnsi="Courier New"/>
                                  <w:sz w:val="24"/>
                                </w:rPr>
                              </w:pPr>
                              <w:r>
                                <w:rPr>
                                  <w:rFonts w:ascii="Courier New" w:hAnsi="Courier New"/>
                                  <w:sz w:val="24"/>
                                </w:rPr>
                              </w:r>
                            </w:p>
                            <w:p>
                              <w:pPr>
                                <w:pStyle w:val="Normal"/>
                                <w:spacing w:lineRule="atLeast" w:line="280"/>
                                <w:ind w:left="1317" w:hanging="432"/>
                                <w:rPr>
                                  <w:rFonts w:ascii="Courier New" w:hAnsi="Courier New"/>
                                  <w:sz w:val="18"/>
                                </w:rPr>
                              </w:pPr>
                              <w:r>
                                <w:rPr>
                                  <w:rFonts w:ascii="Courier New" w:hAnsi="Courier New"/>
                                  <w:sz w:val="18"/>
                                </w:rPr>
                                <w:t>fun</w:t>
                              </w:r>
                              <w:r>
                                <w:rPr>
                                  <w:rFonts w:ascii="Courier New" w:hAnsi="Courier New"/>
                                  <w:spacing w:val="-10"/>
                                  <w:sz w:val="18"/>
                                </w:rPr>
                                <w:t xml:space="preserve"> </w:t>
                              </w:r>
                              <w:r>
                                <w:rPr>
                                  <w:rFonts w:ascii="Courier New" w:hAnsi="Courier New"/>
                                  <w:sz w:val="18"/>
                                </w:rPr>
                                <w:t>insertText(text:</w:t>
                              </w:r>
                              <w:r>
                                <w:rPr>
                                  <w:rFonts w:ascii="Courier New" w:hAnsi="Courier New"/>
                                  <w:spacing w:val="-10"/>
                                  <w:sz w:val="18"/>
                                </w:rPr>
                                <w:t xml:space="preserve"> </w:t>
                              </w:r>
                              <w:r>
                                <w:rPr>
                                  <w:rFonts w:ascii="Courier New" w:hAnsi="Courier New"/>
                                  <w:sz w:val="18"/>
                                </w:rPr>
                                <w:t>String):</w:t>
                              </w:r>
                              <w:r>
                                <w:rPr>
                                  <w:rFonts w:ascii="Courier New" w:hAnsi="Courier New"/>
                                  <w:spacing w:val="-10"/>
                                  <w:sz w:val="18"/>
                                </w:rPr>
                                <w:t xml:space="preserve"> </w:t>
                              </w:r>
                              <w:r>
                                <w:rPr>
                                  <w:rFonts w:ascii="Courier New" w:hAnsi="Courier New"/>
                                  <w:sz w:val="18"/>
                                </w:rPr>
                                <w:t>Activity1Robot</w:t>
                              </w:r>
                              <w:r>
                                <w:rPr>
                                  <w:rFonts w:ascii="Courier New" w:hAnsi="Courier New"/>
                                  <w:spacing w:val="-10"/>
                                  <w:sz w:val="18"/>
                                </w:rPr>
                                <w:t xml:space="preserve"> </w:t>
                              </w:r>
                              <w:r>
                                <w:rPr>
                                  <w:rFonts w:ascii="Courier New" w:hAnsi="Courier New"/>
                                  <w:sz w:val="18"/>
                                </w:rPr>
                                <w:t xml:space="preserve">{ </w:t>
                              </w:r>
                              <w:r>
                                <w:rPr>
                                  <w:rFonts w:ascii="Courier New" w:hAnsi="Courier New"/>
                                  <w:spacing w:val="-2"/>
                                  <w:sz w:val="18"/>
                                </w:rPr>
                                <w:t>onView(withId(R.id.activity_1_edit_text))</w:t>
                              </w:r>
                            </w:p>
                            <w:p>
                              <w:pPr>
                                <w:pStyle w:val="Normal"/>
                                <w:spacing w:lineRule="auto" w:line="259"/>
                                <w:ind w:left="1317" w:right="3062" w:firstLine="216"/>
                                <w:rPr>
                                  <w:rFonts w:ascii="Courier New" w:hAnsi="Courier New"/>
                                  <w:sz w:val="18"/>
                                </w:rPr>
                              </w:pPr>
                              <w:r>
                                <w:rPr>
                                  <w:rFonts w:ascii="Courier New" w:hAnsi="Courier New"/>
                                  <w:spacing w:val="-2"/>
                                  <w:sz w:val="18"/>
                                </w:rPr>
                                <w:t xml:space="preserve">.perform(replaceText(text)) </w:t>
                              </w:r>
                              <w:r>
                                <w:rPr>
                                  <w:rFonts w:ascii="Courier New" w:hAnsi="Courier New"/>
                                  <w:sz w:val="18"/>
                                </w:rPr>
                                <w:t>return this</w:t>
                              </w:r>
                            </w:p>
                            <w:p>
                              <w:pPr>
                                <w:pStyle w:val="Normal"/>
                                <w:spacing w:before="5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324" w:before="129" w:after="0"/>
                                <w:ind w:left="1317" w:right="255" w:hanging="432"/>
                                <w:rPr>
                                  <w:rFonts w:ascii="Courier New" w:hAnsi="Courier New"/>
                                  <w:sz w:val="18"/>
                                </w:rPr>
                              </w:pPr>
                              <w:r>
                                <w:rPr>
                                  <w:rFonts w:ascii="Courier New" w:hAnsi="Courier New"/>
                                  <w:sz w:val="18"/>
                                </w:rPr>
                                <w:t xml:space="preserve">fun submit(): Activity1Robot { </w:t>
                              </w:r>
                              <w:r>
                                <w:rPr>
                                  <w:rFonts w:ascii="Courier New" w:hAnsi="Courier New"/>
                                  <w:spacing w:val="-2"/>
                                  <w:sz w:val="18"/>
                                </w:rPr>
                                <w:t xml:space="preserve">onView(withId(R.id.activity_1_button)).perform(click()) </w:t>
                              </w:r>
                              <w:r>
                                <w:rPr>
                                  <w:rFonts w:ascii="Courier New" w:hAnsi="Courier New"/>
                                  <w:sz w:val="18"/>
                                </w:rPr>
                                <w:t>return this</w:t>
                              </w:r>
                            </w:p>
                            <w:p>
                              <w:pPr>
                                <w:pStyle w:val="Normal"/>
                                <w:spacing w:before="2"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615" style="position:absolute;margin-left:88.2pt;margin-top:7.15pt;width:399.6pt;height:192.25pt" coordorigin="1764,143" coordsize="7992,3845">
                <v:rect id="shape_0" path="m0,0l-2147483645,0l-2147483645,-2147483646l0,-2147483646xe" fillcolor="#f6f6f6" stroked="f" o:allowincell="f" style="position:absolute;left:1764;top:153;width:7991;height:382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3;width:7991;height:3804;mso-wrap-style:square;v-text-anchor:top;mso-position-horizontal-relative:page">
                  <v:fill o:detectmouseclick="t" on="false"/>
                  <v:stroke color="#3465a4" joinstyle="round" endcap="flat"/>
                  <v:textbox>
                    <w:txbxContent>
                      <w:p>
                        <w:pPr>
                          <w:pStyle w:val="Normal"/>
                          <w:spacing w:before="7" w:after="0"/>
                          <w:rPr>
                            <w:sz w:val="23"/>
                          </w:rPr>
                        </w:pPr>
                        <w:r>
                          <w:rPr>
                            <w:sz w:val="23"/>
                          </w:rPr>
                        </w:r>
                      </w:p>
                      <w:p>
                        <w:pPr>
                          <w:pStyle w:val="Normal"/>
                          <w:ind w:left="453" w:hanging="0"/>
                          <w:rPr>
                            <w:rFonts w:ascii="Courier New" w:hAnsi="Courier New"/>
                            <w:sz w:val="18"/>
                          </w:rPr>
                        </w:pPr>
                        <w:r>
                          <w:rPr>
                            <w:rFonts w:ascii="Courier New" w:hAnsi="Courier New"/>
                            <w:sz w:val="18"/>
                          </w:rPr>
                          <w:t>class</w:t>
                        </w:r>
                        <w:r>
                          <w:rPr>
                            <w:rFonts w:ascii="Courier New" w:hAnsi="Courier New"/>
                            <w:spacing w:val="-10"/>
                            <w:sz w:val="18"/>
                          </w:rPr>
                          <w:t xml:space="preserve"> </w:t>
                        </w:r>
                        <w:r>
                          <w:rPr>
                            <w:rFonts w:ascii="Courier New" w:hAnsi="Courier New"/>
                            <w:sz w:val="18"/>
                          </w:rPr>
                          <w:t>Activity1Robot</w:t>
                        </w:r>
                        <w:r>
                          <w:rPr>
                            <w:rFonts w:ascii="Courier New" w:hAnsi="Courier New"/>
                            <w:spacing w:val="-9"/>
                            <w:sz w:val="18"/>
                          </w:rPr>
                          <w:t xml:space="preserve"> </w:t>
                        </w:r>
                        <w:r>
                          <w:rPr>
                            <w:rFonts w:ascii="Courier New" w:hAnsi="Courier New"/>
                            <w:spacing w:val="-10"/>
                            <w:sz w:val="18"/>
                          </w:rPr>
                          <w:t>{</w:t>
                        </w:r>
                      </w:p>
                      <w:p>
                        <w:pPr>
                          <w:pStyle w:val="Normal"/>
                          <w:spacing w:before="8" w:after="0"/>
                          <w:rPr>
                            <w:rFonts w:ascii="Courier New" w:hAnsi="Courier New"/>
                            <w:sz w:val="24"/>
                          </w:rPr>
                        </w:pPr>
                        <w:r>
                          <w:rPr>
                            <w:rFonts w:ascii="Courier New" w:hAnsi="Courier New"/>
                            <w:sz w:val="24"/>
                          </w:rPr>
                        </w:r>
                      </w:p>
                      <w:p>
                        <w:pPr>
                          <w:pStyle w:val="Normal"/>
                          <w:spacing w:lineRule="atLeast" w:line="280"/>
                          <w:ind w:left="1317" w:hanging="432"/>
                          <w:rPr>
                            <w:rFonts w:ascii="Courier New" w:hAnsi="Courier New"/>
                            <w:sz w:val="18"/>
                          </w:rPr>
                        </w:pPr>
                        <w:r>
                          <w:rPr>
                            <w:rFonts w:ascii="Courier New" w:hAnsi="Courier New"/>
                            <w:sz w:val="18"/>
                          </w:rPr>
                          <w:t>fun</w:t>
                        </w:r>
                        <w:r>
                          <w:rPr>
                            <w:rFonts w:ascii="Courier New" w:hAnsi="Courier New"/>
                            <w:spacing w:val="-10"/>
                            <w:sz w:val="18"/>
                          </w:rPr>
                          <w:t xml:space="preserve"> </w:t>
                        </w:r>
                        <w:r>
                          <w:rPr>
                            <w:rFonts w:ascii="Courier New" w:hAnsi="Courier New"/>
                            <w:sz w:val="18"/>
                          </w:rPr>
                          <w:t>insertText(text:</w:t>
                        </w:r>
                        <w:r>
                          <w:rPr>
                            <w:rFonts w:ascii="Courier New" w:hAnsi="Courier New"/>
                            <w:spacing w:val="-10"/>
                            <w:sz w:val="18"/>
                          </w:rPr>
                          <w:t xml:space="preserve"> </w:t>
                        </w:r>
                        <w:r>
                          <w:rPr>
                            <w:rFonts w:ascii="Courier New" w:hAnsi="Courier New"/>
                            <w:sz w:val="18"/>
                          </w:rPr>
                          <w:t>String):</w:t>
                        </w:r>
                        <w:r>
                          <w:rPr>
                            <w:rFonts w:ascii="Courier New" w:hAnsi="Courier New"/>
                            <w:spacing w:val="-10"/>
                            <w:sz w:val="18"/>
                          </w:rPr>
                          <w:t xml:space="preserve"> </w:t>
                        </w:r>
                        <w:r>
                          <w:rPr>
                            <w:rFonts w:ascii="Courier New" w:hAnsi="Courier New"/>
                            <w:sz w:val="18"/>
                          </w:rPr>
                          <w:t>Activity1Robot</w:t>
                        </w:r>
                        <w:r>
                          <w:rPr>
                            <w:rFonts w:ascii="Courier New" w:hAnsi="Courier New"/>
                            <w:spacing w:val="-10"/>
                            <w:sz w:val="18"/>
                          </w:rPr>
                          <w:t xml:space="preserve"> </w:t>
                        </w:r>
                        <w:r>
                          <w:rPr>
                            <w:rFonts w:ascii="Courier New" w:hAnsi="Courier New"/>
                            <w:sz w:val="18"/>
                          </w:rPr>
                          <w:t xml:space="preserve">{ </w:t>
                        </w:r>
                        <w:r>
                          <w:rPr>
                            <w:rFonts w:ascii="Courier New" w:hAnsi="Courier New"/>
                            <w:spacing w:val="-2"/>
                            <w:sz w:val="18"/>
                          </w:rPr>
                          <w:t>onView(withId(R.id.activity_1_edit_text))</w:t>
                        </w:r>
                      </w:p>
                      <w:p>
                        <w:pPr>
                          <w:pStyle w:val="Normal"/>
                          <w:spacing w:lineRule="auto" w:line="259"/>
                          <w:ind w:left="1317" w:right="3062" w:firstLine="216"/>
                          <w:rPr>
                            <w:rFonts w:ascii="Courier New" w:hAnsi="Courier New"/>
                            <w:sz w:val="18"/>
                          </w:rPr>
                        </w:pPr>
                        <w:r>
                          <w:rPr>
                            <w:rFonts w:ascii="Courier New" w:hAnsi="Courier New"/>
                            <w:spacing w:val="-2"/>
                            <w:sz w:val="18"/>
                          </w:rPr>
                          <w:t xml:space="preserve">.perform(replaceText(text)) </w:t>
                        </w:r>
                        <w:r>
                          <w:rPr>
                            <w:rFonts w:ascii="Courier New" w:hAnsi="Courier New"/>
                            <w:sz w:val="18"/>
                          </w:rPr>
                          <w:t>return this</w:t>
                        </w:r>
                      </w:p>
                      <w:p>
                        <w:pPr>
                          <w:pStyle w:val="Normal"/>
                          <w:spacing w:before="5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324" w:before="129" w:after="0"/>
                          <w:ind w:left="1317" w:right="255" w:hanging="432"/>
                          <w:rPr>
                            <w:rFonts w:ascii="Courier New" w:hAnsi="Courier New"/>
                            <w:sz w:val="18"/>
                          </w:rPr>
                        </w:pPr>
                        <w:r>
                          <w:rPr>
                            <w:rFonts w:ascii="Courier New" w:hAnsi="Courier New"/>
                            <w:sz w:val="18"/>
                          </w:rPr>
                          <w:t xml:space="preserve">fun submit(): Activity1Robot { </w:t>
                        </w:r>
                        <w:r>
                          <w:rPr>
                            <w:rFonts w:ascii="Courier New" w:hAnsi="Courier New"/>
                            <w:spacing w:val="-2"/>
                            <w:sz w:val="18"/>
                          </w:rPr>
                          <w:t xml:space="preserve">onView(withId(R.id.activity_1_button)).perform(click()) </w:t>
                        </w:r>
                        <w:r>
                          <w:rPr>
                            <w:rFonts w:ascii="Courier New" w:hAnsi="Courier New"/>
                            <w:sz w:val="18"/>
                          </w:rPr>
                          <w:t>return this</w:t>
                        </w:r>
                      </w:p>
                      <w:p>
                        <w:pPr>
                          <w:pStyle w:val="Normal"/>
                          <w:spacing w:before="2"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ListParagraph"/>
        <w:numPr>
          <w:ilvl w:val="0"/>
          <w:numId w:val="8"/>
        </w:numPr>
        <w:tabs>
          <w:tab w:val="clear" w:pos="720"/>
          <w:tab w:val="left" w:pos="1274" w:leader="none"/>
        </w:tabs>
        <w:ind w:left="1274" w:right="887" w:hanging="360"/>
        <w:jc w:val="left"/>
        <w:rPr>
          <w:sz w:val="20"/>
        </w:rPr>
      </w:pPr>
      <w:r>
        <w:rPr>
          <w:sz w:val="20"/>
        </w:rPr>
        <w:t>Because</w:t>
      </w:r>
      <w:r>
        <w:rPr>
          <w:spacing w:val="-8"/>
          <w:sz w:val="20"/>
        </w:rPr>
        <w:t xml:space="preserve"> </w:t>
      </w:r>
      <w:r>
        <w:rPr>
          <w:rFonts w:ascii="Courier New" w:hAnsi="Courier New"/>
          <w:b/>
        </w:rPr>
        <w:t>Activity2</w:t>
      </w:r>
      <w:r>
        <w:rPr>
          <w:rFonts w:ascii="Courier New" w:hAnsi="Courier New"/>
          <w:b/>
          <w:spacing w:val="-80"/>
        </w:rPr>
        <w:t xml:space="preserve"> </w:t>
      </w:r>
      <w:r>
        <w:rPr>
          <w:sz w:val="20"/>
        </w:rPr>
        <w:t>has</w:t>
      </w:r>
      <w:r>
        <w:rPr>
          <w:spacing w:val="-4"/>
          <w:sz w:val="20"/>
        </w:rPr>
        <w:t xml:space="preserve"> </w:t>
      </w:r>
      <w:r>
        <w:rPr>
          <w:sz w:val="20"/>
        </w:rPr>
        <w:t>a</w:t>
      </w:r>
      <w:r>
        <w:rPr>
          <w:spacing w:val="-5"/>
          <w:sz w:val="20"/>
        </w:rPr>
        <w:t xml:space="preserve"> </w:t>
      </w:r>
      <w:r>
        <w:rPr>
          <w:sz w:val="20"/>
        </w:rPr>
        <w:t>list</w:t>
      </w:r>
      <w:r>
        <w:rPr>
          <w:spacing w:val="-4"/>
          <w:sz w:val="20"/>
        </w:rPr>
        <w:t xml:space="preserve"> </w:t>
      </w:r>
      <w:r>
        <w:rPr>
          <w:sz w:val="20"/>
        </w:rPr>
        <w:t>of</w:t>
      </w:r>
      <w:r>
        <w:rPr>
          <w:spacing w:val="-4"/>
          <w:sz w:val="20"/>
        </w:rPr>
        <w:t xml:space="preserve"> </w:t>
      </w:r>
      <w:r>
        <w:rPr>
          <w:sz w:val="20"/>
        </w:rPr>
        <w:t>items</w:t>
      </w:r>
      <w:r>
        <w:rPr>
          <w:spacing w:val="-4"/>
          <w:sz w:val="20"/>
        </w:rPr>
        <w:t xml:space="preserve"> </w:t>
      </w:r>
      <w:r>
        <w:rPr>
          <w:sz w:val="20"/>
        </w:rPr>
        <w:t>that</w:t>
      </w:r>
      <w:r>
        <w:rPr>
          <w:spacing w:val="-4"/>
          <w:sz w:val="20"/>
        </w:rPr>
        <w:t xml:space="preserve"> </w:t>
      </w:r>
      <w:r>
        <w:rPr>
          <w:sz w:val="20"/>
        </w:rPr>
        <w:t>require</w:t>
      </w:r>
      <w:r>
        <w:rPr>
          <w:spacing w:val="-5"/>
          <w:sz w:val="20"/>
        </w:rPr>
        <w:t xml:space="preserve"> </w:t>
      </w:r>
      <w:r>
        <w:rPr>
          <w:sz w:val="20"/>
        </w:rPr>
        <w:t>special</w:t>
      </w:r>
      <w:r>
        <w:rPr>
          <w:spacing w:val="-4"/>
          <w:sz w:val="20"/>
        </w:rPr>
        <w:t xml:space="preserve"> </w:t>
      </w:r>
      <w:r>
        <w:rPr>
          <w:sz w:val="20"/>
        </w:rPr>
        <w:t>handling,</w:t>
      </w:r>
      <w:r>
        <w:rPr>
          <w:spacing w:val="-4"/>
          <w:sz w:val="20"/>
        </w:rPr>
        <w:t xml:space="preserve"> </w:t>
      </w:r>
      <w:r>
        <w:rPr>
          <w:sz w:val="20"/>
        </w:rPr>
        <w:t xml:space="preserve">we will next define </w:t>
      </w:r>
      <w:r>
        <w:rPr>
          <w:rFonts w:ascii="Courier New" w:hAnsi="Courier New"/>
          <w:b/>
        </w:rPr>
        <w:t>Activity3Robot</w:t>
      </w:r>
      <w:r>
        <w:rPr>
          <w:rFonts w:ascii="Courier New" w:hAnsi="Courier New"/>
          <w:b/>
          <w:spacing w:val="-66"/>
        </w:rPr>
        <w:t xml:space="preserve"> </w:t>
      </w:r>
      <w:r>
        <w:rPr>
          <w:sz w:val="20"/>
        </w:rPr>
        <w:t xml:space="preserve">because it has a similar complexity to </w:t>
      </w:r>
      <w:r>
        <w:rPr>
          <w:rFonts w:ascii="Courier New" w:hAnsi="Courier New"/>
          <w:b/>
        </w:rPr>
        <w:t>Activity1</w:t>
      </w:r>
      <w:r>
        <w:rPr>
          <w:sz w:val="20"/>
        </w:rPr>
        <w:t>:</w:t>
      </w:r>
    </w:p>
    <w:p>
      <w:pPr>
        <w:sectPr>
          <w:headerReference w:type="even" r:id="rId264"/>
          <w:headerReference w:type="default" r:id="rId265"/>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1" w:after="0"/>
        <w:rPr>
          <w:sz w:val="8"/>
        </w:rPr>
      </w:pPr>
      <w:r>
        <w:rPr>
          <w:sz w:val="8"/>
        </w:rPr>
        <mc:AlternateContent>
          <mc:Choice Requires="wpg">
            <w:drawing>
              <wp:anchor behindDoc="0" distT="0" distB="0" distL="0" distR="4445" simplePos="0" locked="0" layoutInCell="0" allowOverlap="1" relativeHeight="1697" wp14:anchorId="0CDD2666">
                <wp:simplePos x="0" y="0"/>
                <wp:positionH relativeFrom="page">
                  <wp:posOffset>1120140</wp:posOffset>
                </wp:positionH>
                <wp:positionV relativeFrom="paragraph">
                  <wp:posOffset>90805</wp:posOffset>
                </wp:positionV>
                <wp:extent cx="5074920" cy="2174875"/>
                <wp:effectExtent l="0" t="635" r="635" b="0"/>
                <wp:wrapTopAndBottom/>
                <wp:docPr id="822" name="docshapegroup619"/>
                <a:graphic xmlns:a="http://schemas.openxmlformats.org/drawingml/2006/main">
                  <a:graphicData uri="http://schemas.microsoft.com/office/word/2010/wordprocessingGroup">
                    <wpg:wgp>
                      <wpg:cNvGrpSpPr/>
                      <wpg:grpSpPr>
                        <a:xfrm>
                          <a:off x="0" y="0"/>
                          <a:ext cx="5074920" cy="2174760"/>
                          <a:chOff x="0" y="0"/>
                          <a:chExt cx="5074920" cy="2174760"/>
                        </a:xfrm>
                      </wpg:grpSpPr>
                      <wps:wsp>
                        <wps:cNvSpPr/>
                        <wps:spPr>
                          <a:xfrm>
                            <a:off x="0" y="6480"/>
                            <a:ext cx="5074920" cy="2162160"/>
                          </a:xfrm>
                          <a:prstGeom prst="rect">
                            <a:avLst/>
                          </a:prstGeom>
                          <a:solidFill>
                            <a:srgbClr val="f6f6f6"/>
                          </a:solidFill>
                          <a:ln w="0">
                            <a:noFill/>
                          </a:ln>
                        </wps:spPr>
                        <wps:style>
                          <a:lnRef idx="0"/>
                          <a:fillRef idx="0"/>
                          <a:effectRef idx="0"/>
                          <a:fontRef idx="minor"/>
                        </wps:style>
                        <wps:bodyPr/>
                      </wps:wsp>
                      <wps:wsp>
                        <wps:cNvSpPr/>
                        <wps:spPr>
                          <a:xfrm>
                            <a:off x="0" y="0"/>
                            <a:ext cx="5074920" cy="2174760"/>
                          </a:xfrm>
                          <a:custGeom>
                            <a:avLst/>
                            <a:gdLst>
                              <a:gd name="textAreaLeft" fmla="*/ 0 w 2877120"/>
                              <a:gd name="textAreaRight" fmla="*/ 2879280 w 2877120"/>
                              <a:gd name="textAreaTop" fmla="*/ 0 h 1233000"/>
                              <a:gd name="textAreaBottom" fmla="*/ 1235160 h 1233000"/>
                            </a:gdLst>
                            <a:ahLst/>
                            <a:rect l="textAreaLeft" t="textAreaTop" r="textAreaRight" b="textAreaBottom"/>
                            <a:pathLst>
                              <a:path w="7992" h="3425">
                                <a:moveTo>
                                  <a:pt x="7992" y="3404"/>
                                </a:moveTo>
                                <a:lnTo>
                                  <a:pt x="0" y="3404"/>
                                </a:lnTo>
                                <a:lnTo>
                                  <a:pt x="0" y="3424"/>
                                </a:lnTo>
                                <a:lnTo>
                                  <a:pt x="7992" y="3424"/>
                                </a:lnTo>
                                <a:lnTo>
                                  <a:pt x="7992" y="340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2149560"/>
                          </a:xfrm>
                          <a:prstGeom prst="rect">
                            <a:avLst/>
                          </a:prstGeom>
                          <a:noFill/>
                          <a:ln w="0">
                            <a:noFill/>
                          </a:ln>
                        </wps:spPr>
                        <wps:style>
                          <a:lnRef idx="0"/>
                          <a:fillRef idx="0"/>
                          <a:effectRef idx="0"/>
                          <a:fontRef idx="minor"/>
                        </wps:style>
                        <wps:txbx>
                          <w:txbxContent>
                            <w:p>
                              <w:pPr>
                                <w:pStyle w:val="Normal"/>
                                <w:ind w:left="453" w:hanging="0"/>
                                <w:rPr>
                                  <w:rFonts w:ascii="Courier New" w:hAnsi="Courier New"/>
                                  <w:sz w:val="18"/>
                                </w:rPr>
                              </w:pPr>
                              <w:r>
                                <w:rPr>
                                  <w:rFonts w:ascii="Courier New" w:hAnsi="Courier New"/>
                                  <w:sz w:val="18"/>
                                </w:rPr>
                                <w:t>class</w:t>
                              </w:r>
                              <w:r>
                                <w:rPr>
                                  <w:rFonts w:ascii="Courier New" w:hAnsi="Courier New"/>
                                  <w:spacing w:val="-10"/>
                                  <w:sz w:val="18"/>
                                </w:rPr>
                                <w:t xml:space="preserve"> </w:t>
                              </w:r>
                              <w:r>
                                <w:rPr>
                                  <w:rFonts w:ascii="Courier New" w:hAnsi="Courier New"/>
                                  <w:sz w:val="18"/>
                                </w:rPr>
                                <w:t>Activity3Robot</w:t>
                              </w:r>
                              <w:r>
                                <w:rPr>
                                  <w:rFonts w:ascii="Courier New" w:hAnsi="Courier New"/>
                                  <w:spacing w:val="-9"/>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lineRule="auto" w:line="235" w:before="132" w:after="0"/>
                                <w:ind w:left="1101" w:hanging="216"/>
                                <w:rPr>
                                  <w:rFonts w:ascii="Courier New" w:hAnsi="Courier New"/>
                                  <w:sz w:val="18"/>
                                </w:rPr>
                              </w:pPr>
                              <w:r>
                                <w:rPr>
                                  <w:rFonts w:ascii="Courier New" w:hAnsi="Courier New"/>
                                  <w:sz w:val="18"/>
                                </w:rPr>
                                <w:t xml:space="preserve">private val myApplication = </w:t>
                              </w:r>
                              <w:r>
                                <w:rPr>
                                  <w:rFonts w:ascii="Courier New" w:hAnsi="Courier New"/>
                                  <w:spacing w:val="-2"/>
                                  <w:sz w:val="18"/>
                                </w:rPr>
                                <w:t>ApplicationProvider.getApplicationContext&lt;Application&gt;()</w:t>
                              </w:r>
                            </w:p>
                            <w:p>
                              <w:pPr>
                                <w:pStyle w:val="Normal"/>
                                <w:spacing w:before="6" w:after="0"/>
                                <w:rPr>
                                  <w:rFonts w:ascii="Courier New" w:hAnsi="Courier New"/>
                                  <w:sz w:val="19"/>
                                </w:rPr>
                              </w:pPr>
                              <w:r>
                                <w:rPr>
                                  <w:rFonts w:ascii="Courier New" w:hAnsi="Courier New"/>
                                  <w:sz w:val="19"/>
                                </w:rPr>
                              </w:r>
                            </w:p>
                            <w:p>
                              <w:pPr>
                                <w:pStyle w:val="Normal"/>
                                <w:spacing w:lineRule="atLeast" w:line="280"/>
                                <w:ind w:left="1317" w:right="686" w:hanging="432"/>
                                <w:rPr>
                                  <w:rFonts w:ascii="Courier New" w:hAnsi="Courier New"/>
                                  <w:sz w:val="18"/>
                                </w:rPr>
                              </w:pPr>
                              <w:r>
                                <w:rPr>
                                  <w:rFonts w:ascii="Courier New" w:hAnsi="Courier New"/>
                                  <w:sz w:val="18"/>
                                </w:rPr>
                                <w:t>fun</w:t>
                              </w:r>
                              <w:r>
                                <w:rPr>
                                  <w:rFonts w:ascii="Courier New" w:hAnsi="Courier New"/>
                                  <w:spacing w:val="-10"/>
                                  <w:sz w:val="18"/>
                                </w:rPr>
                                <w:t xml:space="preserve"> </w:t>
                              </w:r>
                              <w:r>
                                <w:rPr>
                                  <w:rFonts w:ascii="Courier New" w:hAnsi="Courier New"/>
                                  <w:sz w:val="18"/>
                                </w:rPr>
                                <w:t>verifyText(expectedItemText:</w:t>
                              </w:r>
                              <w:r>
                                <w:rPr>
                                  <w:rFonts w:ascii="Courier New" w:hAnsi="Courier New"/>
                                  <w:spacing w:val="-10"/>
                                  <w:sz w:val="18"/>
                                </w:rPr>
                                <w:t xml:space="preserve"> </w:t>
                              </w:r>
                              <w:r>
                                <w:rPr>
                                  <w:rFonts w:ascii="Courier New" w:hAnsi="Courier New"/>
                                  <w:sz w:val="18"/>
                                </w:rPr>
                                <w:t>String):</w:t>
                              </w:r>
                              <w:r>
                                <w:rPr>
                                  <w:rFonts w:ascii="Courier New" w:hAnsi="Courier New"/>
                                  <w:spacing w:val="-10"/>
                                  <w:sz w:val="18"/>
                                </w:rPr>
                                <w:t xml:space="preserve"> </w:t>
                              </w:r>
                              <w:r>
                                <w:rPr>
                                  <w:rFonts w:ascii="Courier New" w:hAnsi="Courier New"/>
                                  <w:sz w:val="18"/>
                                </w:rPr>
                                <w:t>Activity3Robot</w:t>
                              </w:r>
                              <w:r>
                                <w:rPr>
                                  <w:rFonts w:ascii="Courier New" w:hAnsi="Courier New"/>
                                  <w:spacing w:val="-10"/>
                                  <w:sz w:val="18"/>
                                </w:rPr>
                                <w:t xml:space="preserve"> </w:t>
                              </w:r>
                              <w:r>
                                <w:rPr>
                                  <w:rFonts w:ascii="Courier New" w:hAnsi="Courier New"/>
                                  <w:sz w:val="18"/>
                                </w:rPr>
                                <w:t xml:space="preserve">{ </w:t>
                              </w:r>
                              <w:r>
                                <w:rPr>
                                  <w:rFonts w:ascii="Courier New" w:hAnsi="Courier New"/>
                                  <w:spacing w:val="-2"/>
                                  <w:sz w:val="18"/>
                                </w:rPr>
                                <w:t>onView(withId(R.id.activity_3_text_view))</w:t>
                              </w:r>
                            </w:p>
                            <w:p>
                              <w:pPr>
                                <w:pStyle w:val="Normal"/>
                                <w:spacing w:lineRule="exact" w:line="198"/>
                                <w:ind w:left="1425" w:hanging="0"/>
                                <w:rPr>
                                  <w:rFonts w:ascii="Courier New" w:hAnsi="Courier New"/>
                                  <w:sz w:val="18"/>
                                </w:rPr>
                              </w:pPr>
                              <w:r>
                                <w:rPr>
                                  <w:rFonts w:ascii="Courier New" w:hAnsi="Courier New"/>
                                  <w:spacing w:val="-2"/>
                                  <w:sz w:val="18"/>
                                </w:rPr>
                                <w:t>.check(matches(withText(myApplication</w:t>
                              </w:r>
                            </w:p>
                            <w:p>
                              <w:pPr>
                                <w:pStyle w:val="Normal"/>
                                <w:spacing w:lineRule="auto" w:line="348"/>
                                <w:ind w:left="1317" w:firstLine="324"/>
                                <w:rPr>
                                  <w:rFonts w:ascii="Courier New" w:hAnsi="Courier New"/>
                                  <w:sz w:val="18"/>
                                </w:rPr>
                              </w:pPr>
                              <w:r>
                                <w:rPr>
                                  <w:rFonts w:ascii="Courier New" w:hAnsi="Courier New"/>
                                  <w:sz w:val="18"/>
                                </w:rPr>
                                <w:t>.getString(R.string.you_clicked_y,</w:t>
                              </w:r>
                              <w:r>
                                <w:rPr>
                                  <w:rFonts w:ascii="Courier New" w:hAnsi="Courier New"/>
                                  <w:spacing w:val="-29"/>
                                  <w:sz w:val="18"/>
                                </w:rPr>
                                <w:t xml:space="preserve"> </w:t>
                              </w:r>
                              <w:r>
                                <w:rPr>
                                  <w:rFonts w:ascii="Courier New" w:hAnsi="Courier New"/>
                                  <w:sz w:val="18"/>
                                </w:rPr>
                                <w:t>expectedItemText)))) return this</w:t>
                              </w:r>
                            </w:p>
                            <w:p>
                              <w:pPr>
                                <w:pStyle w:val="Normal"/>
                                <w:spacing w:lineRule="exact" w:line="184"/>
                                <w:ind w:left="885" w:hanging="0"/>
                                <w:rPr>
                                  <w:rFonts w:ascii="Courier New" w:hAnsi="Courier New"/>
                                  <w:sz w:val="18"/>
                                </w:rPr>
                              </w:pPr>
                              <w:r>
                                <w:rPr>
                                  <w:rFonts w:ascii="Courier New" w:hAnsi="Courier New"/>
                                  <w:sz w:val="18"/>
                                </w:rPr>
                                <w:t>}</w:t>
                              </w:r>
                            </w:p>
                            <w:p>
                              <w:pPr>
                                <w:pStyle w:val="Normal"/>
                                <w:spacing w:before="75"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619" style="position:absolute;margin-left:88.2pt;margin-top:7.15pt;width:399.6pt;height:171.25pt" coordorigin="1764,143" coordsize="7992,3425">
                <v:rect id="shape_0" path="m0,0l-2147483645,0l-2147483645,-2147483646l0,-2147483646xe" fillcolor="#f6f6f6" stroked="f" o:allowincell="f" style="position:absolute;left:1764;top:153;width:7991;height:340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3;width:7991;height:3384;mso-wrap-style:square;v-text-anchor:top;mso-position-horizontal-relative:page">
                  <v:fill o:detectmouseclick="t" on="false"/>
                  <v:stroke color="#3465a4" joinstyle="round" endcap="flat"/>
                  <v:textbox>
                    <w:txbxContent>
                      <w:p>
                        <w:pPr>
                          <w:pStyle w:val="Normal"/>
                          <w:ind w:left="453" w:hanging="0"/>
                          <w:rPr>
                            <w:rFonts w:ascii="Courier New" w:hAnsi="Courier New"/>
                            <w:sz w:val="18"/>
                          </w:rPr>
                        </w:pPr>
                        <w:r>
                          <w:rPr>
                            <w:rFonts w:ascii="Courier New" w:hAnsi="Courier New"/>
                            <w:sz w:val="18"/>
                          </w:rPr>
                          <w:t>class</w:t>
                        </w:r>
                        <w:r>
                          <w:rPr>
                            <w:rFonts w:ascii="Courier New" w:hAnsi="Courier New"/>
                            <w:spacing w:val="-10"/>
                            <w:sz w:val="18"/>
                          </w:rPr>
                          <w:t xml:space="preserve"> </w:t>
                        </w:r>
                        <w:r>
                          <w:rPr>
                            <w:rFonts w:ascii="Courier New" w:hAnsi="Courier New"/>
                            <w:sz w:val="18"/>
                          </w:rPr>
                          <w:t>Activity3Robot</w:t>
                        </w:r>
                        <w:r>
                          <w:rPr>
                            <w:rFonts w:ascii="Courier New" w:hAnsi="Courier New"/>
                            <w:spacing w:val="-9"/>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lineRule="auto" w:line="235" w:before="132" w:after="0"/>
                          <w:ind w:left="1101" w:hanging="216"/>
                          <w:rPr>
                            <w:rFonts w:ascii="Courier New" w:hAnsi="Courier New"/>
                            <w:sz w:val="18"/>
                          </w:rPr>
                        </w:pPr>
                        <w:r>
                          <w:rPr>
                            <w:rFonts w:ascii="Courier New" w:hAnsi="Courier New"/>
                            <w:sz w:val="18"/>
                          </w:rPr>
                          <w:t xml:space="preserve">private val myApplication = </w:t>
                        </w:r>
                        <w:r>
                          <w:rPr>
                            <w:rFonts w:ascii="Courier New" w:hAnsi="Courier New"/>
                            <w:spacing w:val="-2"/>
                            <w:sz w:val="18"/>
                          </w:rPr>
                          <w:t>ApplicationProvider.getApplicationContext&lt;Application&gt;()</w:t>
                        </w:r>
                      </w:p>
                      <w:p>
                        <w:pPr>
                          <w:pStyle w:val="Normal"/>
                          <w:spacing w:before="6" w:after="0"/>
                          <w:rPr>
                            <w:rFonts w:ascii="Courier New" w:hAnsi="Courier New"/>
                            <w:sz w:val="19"/>
                          </w:rPr>
                        </w:pPr>
                        <w:r>
                          <w:rPr>
                            <w:rFonts w:ascii="Courier New" w:hAnsi="Courier New"/>
                            <w:sz w:val="19"/>
                          </w:rPr>
                        </w:r>
                      </w:p>
                      <w:p>
                        <w:pPr>
                          <w:pStyle w:val="Normal"/>
                          <w:spacing w:lineRule="atLeast" w:line="280"/>
                          <w:ind w:left="1317" w:right="686" w:hanging="432"/>
                          <w:rPr>
                            <w:rFonts w:ascii="Courier New" w:hAnsi="Courier New"/>
                            <w:sz w:val="18"/>
                          </w:rPr>
                        </w:pPr>
                        <w:r>
                          <w:rPr>
                            <w:rFonts w:ascii="Courier New" w:hAnsi="Courier New"/>
                            <w:sz w:val="18"/>
                          </w:rPr>
                          <w:t>fun</w:t>
                        </w:r>
                        <w:r>
                          <w:rPr>
                            <w:rFonts w:ascii="Courier New" w:hAnsi="Courier New"/>
                            <w:spacing w:val="-10"/>
                            <w:sz w:val="18"/>
                          </w:rPr>
                          <w:t xml:space="preserve"> </w:t>
                        </w:r>
                        <w:r>
                          <w:rPr>
                            <w:rFonts w:ascii="Courier New" w:hAnsi="Courier New"/>
                            <w:sz w:val="18"/>
                          </w:rPr>
                          <w:t>verifyText(expectedItemText:</w:t>
                        </w:r>
                        <w:r>
                          <w:rPr>
                            <w:rFonts w:ascii="Courier New" w:hAnsi="Courier New"/>
                            <w:spacing w:val="-10"/>
                            <w:sz w:val="18"/>
                          </w:rPr>
                          <w:t xml:space="preserve"> </w:t>
                        </w:r>
                        <w:r>
                          <w:rPr>
                            <w:rFonts w:ascii="Courier New" w:hAnsi="Courier New"/>
                            <w:sz w:val="18"/>
                          </w:rPr>
                          <w:t>String):</w:t>
                        </w:r>
                        <w:r>
                          <w:rPr>
                            <w:rFonts w:ascii="Courier New" w:hAnsi="Courier New"/>
                            <w:spacing w:val="-10"/>
                            <w:sz w:val="18"/>
                          </w:rPr>
                          <w:t xml:space="preserve"> </w:t>
                        </w:r>
                        <w:r>
                          <w:rPr>
                            <w:rFonts w:ascii="Courier New" w:hAnsi="Courier New"/>
                            <w:sz w:val="18"/>
                          </w:rPr>
                          <w:t>Activity3Robot</w:t>
                        </w:r>
                        <w:r>
                          <w:rPr>
                            <w:rFonts w:ascii="Courier New" w:hAnsi="Courier New"/>
                            <w:spacing w:val="-10"/>
                            <w:sz w:val="18"/>
                          </w:rPr>
                          <w:t xml:space="preserve"> </w:t>
                        </w:r>
                        <w:r>
                          <w:rPr>
                            <w:rFonts w:ascii="Courier New" w:hAnsi="Courier New"/>
                            <w:sz w:val="18"/>
                          </w:rPr>
                          <w:t xml:space="preserve">{ </w:t>
                        </w:r>
                        <w:r>
                          <w:rPr>
                            <w:rFonts w:ascii="Courier New" w:hAnsi="Courier New"/>
                            <w:spacing w:val="-2"/>
                            <w:sz w:val="18"/>
                          </w:rPr>
                          <w:t>onView(withId(R.id.activity_3_text_view))</w:t>
                        </w:r>
                      </w:p>
                      <w:p>
                        <w:pPr>
                          <w:pStyle w:val="Normal"/>
                          <w:spacing w:lineRule="exact" w:line="198"/>
                          <w:ind w:left="1425" w:hanging="0"/>
                          <w:rPr>
                            <w:rFonts w:ascii="Courier New" w:hAnsi="Courier New"/>
                            <w:sz w:val="18"/>
                          </w:rPr>
                        </w:pPr>
                        <w:r>
                          <w:rPr>
                            <w:rFonts w:ascii="Courier New" w:hAnsi="Courier New"/>
                            <w:spacing w:val="-2"/>
                            <w:sz w:val="18"/>
                          </w:rPr>
                          <w:t>.check(matches(withText(myApplication</w:t>
                        </w:r>
                      </w:p>
                      <w:p>
                        <w:pPr>
                          <w:pStyle w:val="Normal"/>
                          <w:spacing w:lineRule="auto" w:line="348"/>
                          <w:ind w:left="1317" w:firstLine="324"/>
                          <w:rPr>
                            <w:rFonts w:ascii="Courier New" w:hAnsi="Courier New"/>
                            <w:sz w:val="18"/>
                          </w:rPr>
                        </w:pPr>
                        <w:r>
                          <w:rPr>
                            <w:rFonts w:ascii="Courier New" w:hAnsi="Courier New"/>
                            <w:sz w:val="18"/>
                          </w:rPr>
                          <w:t>.getString(R.string.you_clicked_y,</w:t>
                        </w:r>
                        <w:r>
                          <w:rPr>
                            <w:rFonts w:ascii="Courier New" w:hAnsi="Courier New"/>
                            <w:spacing w:val="-29"/>
                            <w:sz w:val="18"/>
                          </w:rPr>
                          <w:t xml:space="preserve"> </w:t>
                        </w:r>
                        <w:r>
                          <w:rPr>
                            <w:rFonts w:ascii="Courier New" w:hAnsi="Courier New"/>
                            <w:sz w:val="18"/>
                          </w:rPr>
                          <w:t>expectedItemText)))) return this</w:t>
                        </w:r>
                      </w:p>
                      <w:p>
                        <w:pPr>
                          <w:pStyle w:val="Normal"/>
                          <w:spacing w:lineRule="exact" w:line="184"/>
                          <w:ind w:left="885" w:hanging="0"/>
                          <w:rPr>
                            <w:rFonts w:ascii="Courier New" w:hAnsi="Courier New"/>
                            <w:sz w:val="18"/>
                          </w:rPr>
                        </w:pPr>
                        <w:r>
                          <w:rPr>
                            <w:rFonts w:ascii="Courier New" w:hAnsi="Courier New"/>
                            <w:sz w:val="18"/>
                          </w:rPr>
                          <w:t>}</w:t>
                        </w:r>
                      </w:p>
                      <w:p>
                        <w:pPr>
                          <w:pStyle w:val="Normal"/>
                          <w:spacing w:before="75"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TextBody"/>
        <w:spacing w:before="12" w:after="0"/>
        <w:rPr>
          <w:sz w:val="7"/>
        </w:rPr>
      </w:pPr>
      <w:r>
        <w:rPr>
          <w:sz w:val="7"/>
        </w:rPr>
      </w:r>
    </w:p>
    <w:p>
      <w:pPr>
        <w:pStyle w:val="ListParagraph"/>
        <w:numPr>
          <w:ilvl w:val="0"/>
          <w:numId w:val="8"/>
        </w:numPr>
        <w:tabs>
          <w:tab w:val="clear" w:pos="720"/>
          <w:tab w:val="left" w:pos="554" w:leader="none"/>
        </w:tabs>
        <w:spacing w:lineRule="auto" w:line="240" w:before="101" w:after="0"/>
        <w:ind w:left="554" w:right="876" w:hanging="360"/>
        <w:jc w:val="left"/>
        <w:rPr>
          <w:sz w:val="20"/>
        </w:rPr>
      </w:pPr>
      <w:r>
        <w:rPr>
          <w:sz w:val="20"/>
        </w:rPr>
        <w:t xml:space="preserve">Now, let's look at </w:t>
      </w:r>
      <w:r>
        <w:rPr>
          <w:rFonts w:ascii="Courier New" w:hAnsi="Courier New"/>
          <w:b/>
        </w:rPr>
        <w:t>Activity2Robot</w:t>
      </w:r>
      <w:r>
        <w:rPr>
          <w:sz w:val="20"/>
        </w:rPr>
        <w:t xml:space="preserve">. Here, we need to assert the total number of items in </w:t>
      </w:r>
      <w:r>
        <w:rPr>
          <w:rFonts w:ascii="Courier New" w:hAnsi="Courier New"/>
          <w:b/>
        </w:rPr>
        <w:t>RecyclerView</w:t>
      </w:r>
      <w:r>
        <w:rPr>
          <w:sz w:val="20"/>
        </w:rPr>
        <w:t>. The support library provides no method for this, but we can write a custom implementation that will check this. We can write a class</w:t>
      </w:r>
      <w:r>
        <w:rPr>
          <w:spacing w:val="-6"/>
          <w:sz w:val="20"/>
        </w:rPr>
        <w:t xml:space="preserve"> </w:t>
      </w:r>
      <w:r>
        <w:rPr>
          <w:sz w:val="20"/>
        </w:rPr>
        <w:t>that</w:t>
      </w:r>
      <w:r>
        <w:rPr>
          <w:spacing w:val="-3"/>
          <w:sz w:val="20"/>
        </w:rPr>
        <w:t xml:space="preserve"> </w:t>
      </w:r>
      <w:r>
        <w:rPr>
          <w:sz w:val="20"/>
        </w:rPr>
        <w:t>will</w:t>
      </w:r>
      <w:r>
        <w:rPr>
          <w:spacing w:val="-3"/>
          <w:sz w:val="20"/>
        </w:rPr>
        <w:t xml:space="preserve"> </w:t>
      </w:r>
      <w:r>
        <w:rPr>
          <w:sz w:val="20"/>
        </w:rPr>
        <w:t>implement</w:t>
      </w:r>
      <w:r>
        <w:rPr>
          <w:spacing w:val="-4"/>
          <w:sz w:val="20"/>
        </w:rPr>
        <w:t xml:space="preserve"> </w:t>
      </w:r>
      <w:r>
        <w:rPr>
          <w:rFonts w:ascii="Courier New" w:hAnsi="Courier New"/>
          <w:b/>
        </w:rPr>
        <w:t>ViewAssertion</w:t>
      </w:r>
      <w:r>
        <w:rPr>
          <w:rFonts w:ascii="Courier New" w:hAnsi="Courier New"/>
          <w:b/>
          <w:spacing w:val="-80"/>
        </w:rPr>
        <w:t xml:space="preserve"> </w:t>
      </w:r>
      <w:r>
        <w:rPr>
          <w:sz w:val="20"/>
        </w:rPr>
        <w:t>and</w:t>
      </w:r>
      <w:r>
        <w:rPr>
          <w:spacing w:val="-4"/>
          <w:sz w:val="20"/>
        </w:rPr>
        <w:t xml:space="preserve"> </w:t>
      </w:r>
      <w:r>
        <w:rPr>
          <w:sz w:val="20"/>
        </w:rPr>
        <w:t>there</w:t>
      </w:r>
      <w:r>
        <w:rPr>
          <w:spacing w:val="-3"/>
          <w:sz w:val="20"/>
        </w:rPr>
        <w:t xml:space="preserve"> </w:t>
      </w:r>
      <w:r>
        <w:rPr>
          <w:sz w:val="20"/>
        </w:rPr>
        <w:t>we</w:t>
      </w:r>
      <w:r>
        <w:rPr>
          <w:spacing w:val="-3"/>
          <w:sz w:val="20"/>
        </w:rPr>
        <w:t xml:space="preserve"> </w:t>
      </w:r>
      <w:r>
        <w:rPr>
          <w:sz w:val="20"/>
        </w:rPr>
        <w:t>will</w:t>
      </w:r>
      <w:r>
        <w:rPr>
          <w:spacing w:val="-3"/>
          <w:sz w:val="20"/>
        </w:rPr>
        <w:t xml:space="preserve"> </w:t>
      </w:r>
      <w:r>
        <w:rPr>
          <w:sz w:val="20"/>
        </w:rPr>
        <w:t>assert</w:t>
      </w:r>
      <w:r>
        <w:rPr>
          <w:spacing w:val="-4"/>
          <w:sz w:val="20"/>
        </w:rPr>
        <w:t xml:space="preserve"> </w:t>
      </w:r>
      <w:r>
        <w:rPr>
          <w:sz w:val="20"/>
        </w:rPr>
        <w:t>the</w:t>
      </w:r>
      <w:r>
        <w:rPr>
          <w:spacing w:val="-3"/>
          <w:sz w:val="20"/>
        </w:rPr>
        <w:t xml:space="preserve"> </w:t>
      </w:r>
      <w:r>
        <w:rPr>
          <w:sz w:val="20"/>
        </w:rPr>
        <w:t>count</w:t>
      </w:r>
      <w:r>
        <w:rPr>
          <w:spacing w:val="-3"/>
          <w:sz w:val="20"/>
        </w:rPr>
        <w:t xml:space="preserve"> </w:t>
      </w:r>
      <w:r>
        <w:rPr>
          <w:sz w:val="20"/>
        </w:rPr>
        <w:t xml:space="preserve">of </w:t>
      </w:r>
      <w:r>
        <w:rPr>
          <w:rFonts w:ascii="Courier New" w:hAnsi="Courier New"/>
          <w:b/>
          <w:spacing w:val="-2"/>
        </w:rPr>
        <w:t>RecyclerView</w:t>
      </w:r>
      <w:r>
        <w:rPr>
          <w:spacing w:val="-2"/>
          <w:sz w:val="20"/>
        </w:rPr>
        <w:t>:</w:t>
      </w:r>
    </w:p>
    <w:p>
      <w:pPr>
        <w:pStyle w:val="TextBody"/>
        <w:spacing w:before="5" w:after="0"/>
        <w:rPr>
          <w:sz w:val="8"/>
        </w:rPr>
      </w:pPr>
      <w:r>
        <w:rPr>
          <w:sz w:val="8"/>
        </w:rPr>
        <mc:AlternateContent>
          <mc:Choice Requires="wpg">
            <w:drawing>
              <wp:anchor behindDoc="0" distT="635" distB="0" distL="0" distR="4445" simplePos="0" locked="0" layoutInCell="0" allowOverlap="1" relativeHeight="1699" wp14:anchorId="55B4E5F2">
                <wp:simplePos x="0" y="0"/>
                <wp:positionH relativeFrom="page">
                  <wp:posOffset>662940</wp:posOffset>
                </wp:positionH>
                <wp:positionV relativeFrom="paragraph">
                  <wp:posOffset>87630</wp:posOffset>
                </wp:positionV>
                <wp:extent cx="5074920" cy="1819275"/>
                <wp:effectExtent l="0" t="635" r="635" b="0"/>
                <wp:wrapTopAndBottom/>
                <wp:docPr id="830" name="docshapegroup623"/>
                <a:graphic xmlns:a="http://schemas.openxmlformats.org/drawingml/2006/main">
                  <a:graphicData uri="http://schemas.microsoft.com/office/word/2010/wordprocessingGroup">
                    <wpg:wgp>
                      <wpg:cNvGrpSpPr/>
                      <wpg:grpSpPr>
                        <a:xfrm>
                          <a:off x="0" y="0"/>
                          <a:ext cx="5074920" cy="1819440"/>
                          <a:chOff x="0" y="0"/>
                          <a:chExt cx="5074920" cy="1819440"/>
                        </a:xfrm>
                      </wpg:grpSpPr>
                      <wps:wsp>
                        <wps:cNvSpPr/>
                        <wps:spPr>
                          <a:xfrm>
                            <a:off x="0" y="6480"/>
                            <a:ext cx="5074920" cy="1806480"/>
                          </a:xfrm>
                          <a:prstGeom prst="rect">
                            <a:avLst/>
                          </a:prstGeom>
                          <a:solidFill>
                            <a:srgbClr val="f6f6f6"/>
                          </a:solidFill>
                          <a:ln w="0">
                            <a:noFill/>
                          </a:ln>
                        </wps:spPr>
                        <wps:style>
                          <a:lnRef idx="0"/>
                          <a:fillRef idx="0"/>
                          <a:effectRef idx="0"/>
                          <a:fontRef idx="minor"/>
                        </wps:style>
                        <wps:bodyPr/>
                      </wps:wsp>
                      <wps:wsp>
                        <wps:cNvSpPr/>
                        <wps:spPr>
                          <a:xfrm>
                            <a:off x="0" y="0"/>
                            <a:ext cx="5074920" cy="1819440"/>
                          </a:xfrm>
                          <a:custGeom>
                            <a:avLst/>
                            <a:gdLst>
                              <a:gd name="textAreaLeft" fmla="*/ 0 w 2877120"/>
                              <a:gd name="textAreaRight" fmla="*/ 2879280 w 2877120"/>
                              <a:gd name="textAreaTop" fmla="*/ 0 h 1031400"/>
                              <a:gd name="textAreaBottom" fmla="*/ 1033560 h 1031400"/>
                            </a:gdLst>
                            <a:ahLst/>
                            <a:rect l="textAreaLeft" t="textAreaTop" r="textAreaRight" b="textAreaBottom"/>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793880"/>
                          </a:xfrm>
                          <a:prstGeom prst="rect">
                            <a:avLst/>
                          </a:prstGeom>
                          <a:noFill/>
                          <a:ln w="0">
                            <a:noFill/>
                          </a:ln>
                        </wps:spPr>
                        <wps:style>
                          <a:lnRef idx="0"/>
                          <a:fillRef idx="0"/>
                          <a:effectRef idx="0"/>
                          <a:fontRef idx="minor"/>
                        </wps:style>
                        <wps:txbx>
                          <w:txbxContent>
                            <w:p>
                              <w:pPr>
                                <w:pStyle w:val="Normal"/>
                                <w:spacing w:lineRule="exact" w:line="202" w:before="40" w:after="0"/>
                                <w:ind w:left="453" w:hanging="0"/>
                                <w:rPr>
                                  <w:rFonts w:ascii="Courier New" w:hAnsi="Courier New"/>
                                  <w:sz w:val="18"/>
                                </w:rPr>
                              </w:pPr>
                              <w:r>
                                <w:rPr>
                                  <w:rFonts w:ascii="Courier New" w:hAnsi="Courier New"/>
                                  <w:sz w:val="18"/>
                                </w:rPr>
                                <w:t>class</w:t>
                              </w:r>
                              <w:r>
                                <w:rPr>
                                  <w:rFonts w:ascii="Courier New" w:hAnsi="Courier New"/>
                                  <w:spacing w:val="-17"/>
                                  <w:sz w:val="18"/>
                                </w:rPr>
                                <w:t xml:space="preserve"> </w:t>
                              </w:r>
                              <w:r>
                                <w:rPr>
                                  <w:rFonts w:ascii="Courier New" w:hAnsi="Courier New"/>
                                  <w:sz w:val="18"/>
                                </w:rPr>
                                <w:t>RecyclerViewItemCountAssertion(private</w:t>
                              </w:r>
                              <w:r>
                                <w:rPr>
                                  <w:rFonts w:ascii="Courier New" w:hAnsi="Courier New"/>
                                  <w:spacing w:val="-15"/>
                                  <w:sz w:val="18"/>
                                </w:rPr>
                                <w:t xml:space="preserve"> </w:t>
                              </w:r>
                              <w:r>
                                <w:rPr>
                                  <w:rFonts w:ascii="Courier New" w:hAnsi="Courier New"/>
                                  <w:sz w:val="18"/>
                                </w:rPr>
                                <w:t>val</w:t>
                              </w:r>
                              <w:r>
                                <w:rPr>
                                  <w:rFonts w:ascii="Courier New" w:hAnsi="Courier New"/>
                                  <w:spacing w:val="-15"/>
                                  <w:sz w:val="18"/>
                                </w:rPr>
                                <w:t xml:space="preserve"> </w:t>
                              </w:r>
                              <w:r>
                                <w:rPr>
                                  <w:rFonts w:ascii="Courier New" w:hAnsi="Courier New"/>
                                  <w:sz w:val="18"/>
                                </w:rPr>
                                <w:t>expectedCount:</w:t>
                              </w:r>
                              <w:r>
                                <w:rPr>
                                  <w:rFonts w:ascii="Courier New" w:hAnsi="Courier New"/>
                                  <w:spacing w:val="-15"/>
                                  <w:sz w:val="18"/>
                                </w:rPr>
                                <w:t xml:space="preserve"> </w:t>
                              </w:r>
                              <w:r>
                                <w:rPr>
                                  <w:rFonts w:ascii="Courier New" w:hAnsi="Courier New"/>
                                  <w:spacing w:val="-4"/>
                                  <w:sz w:val="18"/>
                                </w:rPr>
                                <w:t>Int)</w:t>
                              </w:r>
                            </w:p>
                            <w:p>
                              <w:pPr>
                                <w:pStyle w:val="Normal"/>
                                <w:spacing w:lineRule="exact" w:line="202"/>
                                <w:ind w:left="669" w:hanging="0"/>
                                <w:rPr>
                                  <w:rFonts w:ascii="Courier New" w:hAnsi="Courier New"/>
                                  <w:sz w:val="18"/>
                                </w:rPr>
                              </w:pPr>
                              <w:r>
                                <w:rPr>
                                  <w:rFonts w:ascii="Courier New" w:hAnsi="Courier New"/>
                                  <w:sz w:val="18"/>
                                </w:rPr>
                                <w:t>:</w:t>
                              </w:r>
                              <w:r>
                                <w:rPr>
                                  <w:rFonts w:ascii="Courier New" w:hAnsi="Courier New"/>
                                  <w:spacing w:val="-7"/>
                                  <w:sz w:val="18"/>
                                </w:rPr>
                                <w:t xml:space="preserve"> </w:t>
                              </w:r>
                              <w:r>
                                <w:rPr>
                                  <w:rFonts w:ascii="Courier New" w:hAnsi="Courier New"/>
                                  <w:sz w:val="18"/>
                                </w:rPr>
                                <w:t>ViewAssertion</w:t>
                              </w:r>
                              <w:r>
                                <w:rPr>
                                  <w:rFonts w:ascii="Courier New" w:hAnsi="Courier New"/>
                                  <w:spacing w:val="-7"/>
                                  <w:sz w:val="18"/>
                                </w:rPr>
                                <w:t xml:space="preserve"> </w:t>
                              </w:r>
                              <w:r>
                                <w:rPr>
                                  <w:rFonts w:ascii="Courier New" w:hAnsi="Courier New"/>
                                  <w:spacing w:val="-10"/>
                                  <w:sz w:val="18"/>
                                </w:rPr>
                                <w:t>{</w:t>
                              </w:r>
                            </w:p>
                            <w:p>
                              <w:pPr>
                                <w:pStyle w:val="Normal"/>
                                <w:spacing w:before="5" w:after="0"/>
                                <w:rPr>
                                  <w:rFonts w:ascii="Courier New" w:hAnsi="Courier New"/>
                                  <w:sz w:val="26"/>
                                </w:rPr>
                              </w:pPr>
                              <w:r>
                                <w:rPr>
                                  <w:rFonts w:ascii="Courier New" w:hAnsi="Courier New"/>
                                  <w:sz w:val="26"/>
                                </w:rPr>
                              </w:r>
                            </w:p>
                            <w:p>
                              <w:pPr>
                                <w:pStyle w:val="Normal"/>
                                <w:spacing w:lineRule="auto" w:line="235"/>
                                <w:ind w:left="1101" w:hanging="216"/>
                                <w:rPr>
                                  <w:rFonts w:ascii="Courier New" w:hAnsi="Courier New"/>
                                  <w:sz w:val="18"/>
                                </w:rPr>
                              </w:pPr>
                              <w:r>
                                <w:rPr>
                                  <w:rFonts w:ascii="Courier New" w:hAnsi="Courier New"/>
                                  <w:sz w:val="18"/>
                                </w:rPr>
                                <w:t>override</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check(view:</w:t>
                              </w:r>
                              <w:r>
                                <w:rPr>
                                  <w:rFonts w:ascii="Courier New" w:hAnsi="Courier New"/>
                                  <w:spacing w:val="-10"/>
                                  <w:sz w:val="18"/>
                                </w:rPr>
                                <w:t xml:space="preserve"> </w:t>
                              </w:r>
                              <w:r>
                                <w:rPr>
                                  <w:rFonts w:ascii="Courier New" w:hAnsi="Courier New"/>
                                  <w:sz w:val="18"/>
                                </w:rPr>
                                <w:t>View,</w:t>
                              </w:r>
                              <w:r>
                                <w:rPr>
                                  <w:rFonts w:ascii="Courier New" w:hAnsi="Courier New"/>
                                  <w:spacing w:val="-10"/>
                                  <w:sz w:val="18"/>
                                </w:rPr>
                                <w:t xml:space="preserve"> </w:t>
                              </w:r>
                              <w:r>
                                <w:rPr>
                                  <w:rFonts w:ascii="Courier New" w:hAnsi="Courier New"/>
                                  <w:sz w:val="18"/>
                                </w:rPr>
                                <w:t>noViewFoundException: NoMatchingViewException?) {</w:t>
                              </w:r>
                            </w:p>
                            <w:p>
                              <w:pPr>
                                <w:pStyle w:val="Normal"/>
                                <w:spacing w:lineRule="auto" w:line="324" w:before="17" w:after="0"/>
                                <w:ind w:left="1749" w:right="3433" w:hanging="432"/>
                                <w:rPr>
                                  <w:rFonts w:ascii="Courier New" w:hAnsi="Courier New"/>
                                  <w:sz w:val="18"/>
                                </w:rPr>
                              </w:pPr>
                              <w:r>
                                <w:rPr>
                                  <w:rFonts w:ascii="Courier New" w:hAnsi="Courier New"/>
                                  <w:sz w:val="18"/>
                                </w:rPr>
                                <w:t>if (view is RecyclerView) { val</w:t>
                              </w:r>
                              <w:r>
                                <w:rPr>
                                  <w:rFonts w:ascii="Courier New" w:hAnsi="Courier New"/>
                                  <w:spacing w:val="-13"/>
                                  <w:sz w:val="18"/>
                                </w:rPr>
                                <w:t xml:space="preserve"> </w:t>
                              </w:r>
                              <w:r>
                                <w:rPr>
                                  <w:rFonts w:ascii="Courier New" w:hAnsi="Courier New"/>
                                  <w:sz w:val="18"/>
                                </w:rPr>
                                <w:t>adapter</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view.adapter</w:t>
                              </w:r>
                            </w:p>
                            <w:p>
                              <w:pPr>
                                <w:pStyle w:val="Normal"/>
                                <w:spacing w:before="1" w:after="0"/>
                                <w:ind w:left="1749" w:hanging="0"/>
                                <w:rPr>
                                  <w:rFonts w:ascii="Courier New" w:hAnsi="Courier New"/>
                                  <w:sz w:val="18"/>
                                </w:rPr>
                              </w:pPr>
                              <w:r>
                                <w:rPr>
                                  <w:rFonts w:ascii="Courier New" w:hAnsi="Courier New"/>
                                  <w:sz w:val="18"/>
                                </w:rPr>
                                <w:t>assertEquals(expectedCount,</w:t>
                              </w:r>
                              <w:r>
                                <w:rPr>
                                  <w:rFonts w:ascii="Courier New" w:hAnsi="Courier New"/>
                                  <w:spacing w:val="-27"/>
                                  <w:sz w:val="18"/>
                                </w:rPr>
                                <w:t xml:space="preserve"> </w:t>
                              </w:r>
                              <w:r>
                                <w:rPr>
                                  <w:rFonts w:ascii="Courier New" w:hAnsi="Courier New"/>
                                  <w:spacing w:val="-2"/>
                                  <w:sz w:val="18"/>
                                </w:rPr>
                                <w:t>adapter!!.itemCount)</w:t>
                              </w:r>
                            </w:p>
                            <w:p>
                              <w:pPr>
                                <w:pStyle w:val="Normal"/>
                                <w:spacing w:before="76" w:after="0"/>
                                <w:ind w:left="1317" w:hanging="0"/>
                                <w:rPr>
                                  <w:rFonts w:ascii="Courier New" w:hAnsi="Courier New"/>
                                  <w:sz w:val="18"/>
                                </w:rPr>
                              </w:pPr>
                              <w:r>
                                <w:rPr>
                                  <w:rFonts w:ascii="Courier New" w:hAnsi="Courier New"/>
                                  <w:sz w:val="18"/>
                                </w:rPr>
                                <w:t>}</w:t>
                              </w:r>
                            </w:p>
                            <w:p>
                              <w:pPr>
                                <w:pStyle w:val="Normal"/>
                                <w:spacing w:before="77"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623" style="position:absolute;margin-left:52.2pt;margin-top:6.9pt;width:399.6pt;height:143.25pt" coordorigin="1044,138" coordsize="7992,2865">
                <v:rect id="shape_0" path="m0,0l-2147483645,0l-2147483645,-2147483646l0,-2147483646xe" fillcolor="#f6f6f6" stroked="f" o:allowincell="f" style="position:absolute;left:1044;top:148;width:7991;height:284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58;width:7991;height:2824;mso-wrap-style:square;v-text-anchor:top;mso-position-horizontal-relative:page">
                  <v:fill o:detectmouseclick="t" on="false"/>
                  <v:stroke color="#3465a4" joinstyle="round" endcap="flat"/>
                  <v:textbox>
                    <w:txbxContent>
                      <w:p>
                        <w:pPr>
                          <w:pStyle w:val="Normal"/>
                          <w:spacing w:lineRule="exact" w:line="202" w:before="40" w:after="0"/>
                          <w:ind w:left="453" w:hanging="0"/>
                          <w:rPr>
                            <w:rFonts w:ascii="Courier New" w:hAnsi="Courier New"/>
                            <w:sz w:val="18"/>
                          </w:rPr>
                        </w:pPr>
                        <w:r>
                          <w:rPr>
                            <w:rFonts w:ascii="Courier New" w:hAnsi="Courier New"/>
                            <w:sz w:val="18"/>
                          </w:rPr>
                          <w:t>class</w:t>
                        </w:r>
                        <w:r>
                          <w:rPr>
                            <w:rFonts w:ascii="Courier New" w:hAnsi="Courier New"/>
                            <w:spacing w:val="-17"/>
                            <w:sz w:val="18"/>
                          </w:rPr>
                          <w:t xml:space="preserve"> </w:t>
                        </w:r>
                        <w:r>
                          <w:rPr>
                            <w:rFonts w:ascii="Courier New" w:hAnsi="Courier New"/>
                            <w:sz w:val="18"/>
                          </w:rPr>
                          <w:t>RecyclerViewItemCountAssertion(private</w:t>
                        </w:r>
                        <w:r>
                          <w:rPr>
                            <w:rFonts w:ascii="Courier New" w:hAnsi="Courier New"/>
                            <w:spacing w:val="-15"/>
                            <w:sz w:val="18"/>
                          </w:rPr>
                          <w:t xml:space="preserve"> </w:t>
                        </w:r>
                        <w:r>
                          <w:rPr>
                            <w:rFonts w:ascii="Courier New" w:hAnsi="Courier New"/>
                            <w:sz w:val="18"/>
                          </w:rPr>
                          <w:t>val</w:t>
                        </w:r>
                        <w:r>
                          <w:rPr>
                            <w:rFonts w:ascii="Courier New" w:hAnsi="Courier New"/>
                            <w:spacing w:val="-15"/>
                            <w:sz w:val="18"/>
                          </w:rPr>
                          <w:t xml:space="preserve"> </w:t>
                        </w:r>
                        <w:r>
                          <w:rPr>
                            <w:rFonts w:ascii="Courier New" w:hAnsi="Courier New"/>
                            <w:sz w:val="18"/>
                          </w:rPr>
                          <w:t>expectedCount:</w:t>
                        </w:r>
                        <w:r>
                          <w:rPr>
                            <w:rFonts w:ascii="Courier New" w:hAnsi="Courier New"/>
                            <w:spacing w:val="-15"/>
                            <w:sz w:val="18"/>
                          </w:rPr>
                          <w:t xml:space="preserve"> </w:t>
                        </w:r>
                        <w:r>
                          <w:rPr>
                            <w:rFonts w:ascii="Courier New" w:hAnsi="Courier New"/>
                            <w:spacing w:val="-4"/>
                            <w:sz w:val="18"/>
                          </w:rPr>
                          <w:t>Int)</w:t>
                        </w:r>
                      </w:p>
                      <w:p>
                        <w:pPr>
                          <w:pStyle w:val="Normal"/>
                          <w:spacing w:lineRule="exact" w:line="202"/>
                          <w:ind w:left="669" w:hanging="0"/>
                          <w:rPr>
                            <w:rFonts w:ascii="Courier New" w:hAnsi="Courier New"/>
                            <w:sz w:val="18"/>
                          </w:rPr>
                        </w:pPr>
                        <w:r>
                          <w:rPr>
                            <w:rFonts w:ascii="Courier New" w:hAnsi="Courier New"/>
                            <w:sz w:val="18"/>
                          </w:rPr>
                          <w:t>:</w:t>
                        </w:r>
                        <w:r>
                          <w:rPr>
                            <w:rFonts w:ascii="Courier New" w:hAnsi="Courier New"/>
                            <w:spacing w:val="-7"/>
                            <w:sz w:val="18"/>
                          </w:rPr>
                          <w:t xml:space="preserve"> </w:t>
                        </w:r>
                        <w:r>
                          <w:rPr>
                            <w:rFonts w:ascii="Courier New" w:hAnsi="Courier New"/>
                            <w:sz w:val="18"/>
                          </w:rPr>
                          <w:t>ViewAssertion</w:t>
                        </w:r>
                        <w:r>
                          <w:rPr>
                            <w:rFonts w:ascii="Courier New" w:hAnsi="Courier New"/>
                            <w:spacing w:val="-7"/>
                            <w:sz w:val="18"/>
                          </w:rPr>
                          <w:t xml:space="preserve"> </w:t>
                        </w:r>
                        <w:r>
                          <w:rPr>
                            <w:rFonts w:ascii="Courier New" w:hAnsi="Courier New"/>
                            <w:spacing w:val="-10"/>
                            <w:sz w:val="18"/>
                          </w:rPr>
                          <w:t>{</w:t>
                        </w:r>
                      </w:p>
                      <w:p>
                        <w:pPr>
                          <w:pStyle w:val="Normal"/>
                          <w:spacing w:before="5" w:after="0"/>
                          <w:rPr>
                            <w:rFonts w:ascii="Courier New" w:hAnsi="Courier New"/>
                            <w:sz w:val="26"/>
                          </w:rPr>
                        </w:pPr>
                        <w:r>
                          <w:rPr>
                            <w:rFonts w:ascii="Courier New" w:hAnsi="Courier New"/>
                            <w:sz w:val="26"/>
                          </w:rPr>
                        </w:r>
                      </w:p>
                      <w:p>
                        <w:pPr>
                          <w:pStyle w:val="Normal"/>
                          <w:spacing w:lineRule="auto" w:line="235"/>
                          <w:ind w:left="1101" w:hanging="216"/>
                          <w:rPr>
                            <w:rFonts w:ascii="Courier New" w:hAnsi="Courier New"/>
                            <w:sz w:val="18"/>
                          </w:rPr>
                        </w:pPr>
                        <w:r>
                          <w:rPr>
                            <w:rFonts w:ascii="Courier New" w:hAnsi="Courier New"/>
                            <w:sz w:val="18"/>
                          </w:rPr>
                          <w:t>override</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check(view:</w:t>
                        </w:r>
                        <w:r>
                          <w:rPr>
                            <w:rFonts w:ascii="Courier New" w:hAnsi="Courier New"/>
                            <w:spacing w:val="-10"/>
                            <w:sz w:val="18"/>
                          </w:rPr>
                          <w:t xml:space="preserve"> </w:t>
                        </w:r>
                        <w:r>
                          <w:rPr>
                            <w:rFonts w:ascii="Courier New" w:hAnsi="Courier New"/>
                            <w:sz w:val="18"/>
                          </w:rPr>
                          <w:t>View,</w:t>
                        </w:r>
                        <w:r>
                          <w:rPr>
                            <w:rFonts w:ascii="Courier New" w:hAnsi="Courier New"/>
                            <w:spacing w:val="-10"/>
                            <w:sz w:val="18"/>
                          </w:rPr>
                          <w:t xml:space="preserve"> </w:t>
                        </w:r>
                        <w:r>
                          <w:rPr>
                            <w:rFonts w:ascii="Courier New" w:hAnsi="Courier New"/>
                            <w:sz w:val="18"/>
                          </w:rPr>
                          <w:t>noViewFoundException: NoMatchingViewException?) {</w:t>
                        </w:r>
                      </w:p>
                      <w:p>
                        <w:pPr>
                          <w:pStyle w:val="Normal"/>
                          <w:spacing w:lineRule="auto" w:line="324" w:before="17" w:after="0"/>
                          <w:ind w:left="1749" w:right="3433" w:hanging="432"/>
                          <w:rPr>
                            <w:rFonts w:ascii="Courier New" w:hAnsi="Courier New"/>
                            <w:sz w:val="18"/>
                          </w:rPr>
                        </w:pPr>
                        <w:r>
                          <w:rPr>
                            <w:rFonts w:ascii="Courier New" w:hAnsi="Courier New"/>
                            <w:sz w:val="18"/>
                          </w:rPr>
                          <w:t>if (view is RecyclerView) { val</w:t>
                        </w:r>
                        <w:r>
                          <w:rPr>
                            <w:rFonts w:ascii="Courier New" w:hAnsi="Courier New"/>
                            <w:spacing w:val="-13"/>
                            <w:sz w:val="18"/>
                          </w:rPr>
                          <w:t xml:space="preserve"> </w:t>
                        </w:r>
                        <w:r>
                          <w:rPr>
                            <w:rFonts w:ascii="Courier New" w:hAnsi="Courier New"/>
                            <w:sz w:val="18"/>
                          </w:rPr>
                          <w:t>adapter</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view.adapter</w:t>
                        </w:r>
                      </w:p>
                      <w:p>
                        <w:pPr>
                          <w:pStyle w:val="Normal"/>
                          <w:spacing w:before="1" w:after="0"/>
                          <w:ind w:left="1749" w:hanging="0"/>
                          <w:rPr>
                            <w:rFonts w:ascii="Courier New" w:hAnsi="Courier New"/>
                            <w:sz w:val="18"/>
                          </w:rPr>
                        </w:pPr>
                        <w:r>
                          <w:rPr>
                            <w:rFonts w:ascii="Courier New" w:hAnsi="Courier New"/>
                            <w:sz w:val="18"/>
                          </w:rPr>
                          <w:t>assertEquals(expectedCount,</w:t>
                        </w:r>
                        <w:r>
                          <w:rPr>
                            <w:rFonts w:ascii="Courier New" w:hAnsi="Courier New"/>
                            <w:spacing w:val="-27"/>
                            <w:sz w:val="18"/>
                          </w:rPr>
                          <w:t xml:space="preserve"> </w:t>
                        </w:r>
                        <w:r>
                          <w:rPr>
                            <w:rFonts w:ascii="Courier New" w:hAnsi="Courier New"/>
                            <w:spacing w:val="-2"/>
                            <w:sz w:val="18"/>
                          </w:rPr>
                          <w:t>adapter!!.itemCount)</w:t>
                        </w:r>
                      </w:p>
                      <w:p>
                        <w:pPr>
                          <w:pStyle w:val="Normal"/>
                          <w:spacing w:before="76" w:after="0"/>
                          <w:ind w:left="1317" w:hanging="0"/>
                          <w:rPr>
                            <w:rFonts w:ascii="Courier New" w:hAnsi="Courier New"/>
                            <w:sz w:val="18"/>
                          </w:rPr>
                        </w:pPr>
                        <w:r>
                          <w:rPr>
                            <w:rFonts w:ascii="Courier New" w:hAnsi="Courier New"/>
                            <w:sz w:val="18"/>
                          </w:rPr>
                          <w:t>}</w:t>
                        </w:r>
                      </w:p>
                      <w:p>
                        <w:pPr>
                          <w:pStyle w:val="Normal"/>
                          <w:spacing w:before="77"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ListParagraph"/>
        <w:numPr>
          <w:ilvl w:val="0"/>
          <w:numId w:val="8"/>
        </w:numPr>
        <w:tabs>
          <w:tab w:val="clear" w:pos="720"/>
          <w:tab w:val="left" w:pos="554" w:leader="none"/>
        </w:tabs>
        <w:spacing w:lineRule="auto" w:line="240"/>
        <w:ind w:left="554" w:right="1201" w:hanging="360"/>
        <w:jc w:val="left"/>
        <w:rPr>
          <w:sz w:val="20"/>
        </w:rPr>
      </w:pPr>
      <w:r>
        <w:rPr>
          <w:sz w:val="20"/>
        </w:rPr>
        <w:t xml:space="preserve">We can now create a Kotlin file in the </w:t>
      </w:r>
      <w:r>
        <w:rPr>
          <w:rFonts w:ascii="Courier New" w:hAnsi="Courier New"/>
          <w:b/>
        </w:rPr>
        <w:t>androidTest</w:t>
      </w:r>
      <w:r>
        <w:rPr>
          <w:rFonts w:ascii="Courier New" w:hAnsi="Courier New"/>
          <w:b/>
          <w:spacing w:val="-70"/>
        </w:rPr>
        <w:t xml:space="preserve"> </w:t>
      </w:r>
      <w:r>
        <w:rPr>
          <w:sz w:val="20"/>
        </w:rPr>
        <w:t>folder, which we will provide with our own view assertion to keep it consistent with the Espresso syntax.</w:t>
      </w:r>
      <w:r>
        <w:rPr>
          <w:spacing w:val="-8"/>
          <w:sz w:val="20"/>
        </w:rPr>
        <w:t xml:space="preserve"> </w:t>
      </w:r>
      <w:r>
        <w:rPr>
          <w:sz w:val="20"/>
        </w:rPr>
        <w:t>In</w:t>
      </w:r>
      <w:r>
        <w:rPr>
          <w:spacing w:val="-4"/>
          <w:sz w:val="20"/>
        </w:rPr>
        <w:t xml:space="preserve"> </w:t>
      </w:r>
      <w:r>
        <w:rPr>
          <w:sz w:val="20"/>
        </w:rPr>
        <w:t>the</w:t>
      </w:r>
      <w:r>
        <w:rPr>
          <w:spacing w:val="-5"/>
          <w:sz w:val="20"/>
        </w:rPr>
        <w:t xml:space="preserve"> </w:t>
      </w:r>
      <w:r>
        <w:rPr>
          <w:rFonts w:ascii="Courier New" w:hAnsi="Courier New"/>
          <w:b/>
        </w:rPr>
        <w:t>MyViewAssertions.kt</w:t>
      </w:r>
      <w:r>
        <w:rPr>
          <w:rFonts w:ascii="Courier New" w:hAnsi="Courier New"/>
          <w:b/>
          <w:spacing w:val="-80"/>
        </w:rPr>
        <w:t xml:space="preserve"> </w:t>
      </w:r>
      <w:r>
        <w:rPr>
          <w:sz w:val="20"/>
        </w:rPr>
        <w:t>file,</w:t>
      </w:r>
      <w:r>
        <w:rPr>
          <w:spacing w:val="-4"/>
          <w:sz w:val="20"/>
        </w:rPr>
        <w:t xml:space="preserve"> </w:t>
      </w:r>
      <w:r>
        <w:rPr>
          <w:sz w:val="20"/>
        </w:rPr>
        <w:t>we</w:t>
      </w:r>
      <w:r>
        <w:rPr>
          <w:spacing w:val="-4"/>
          <w:sz w:val="20"/>
        </w:rPr>
        <w:t xml:space="preserve"> </w:t>
      </w:r>
      <w:r>
        <w:rPr>
          <w:sz w:val="20"/>
        </w:rPr>
        <w:t>will</w:t>
      </w:r>
      <w:r>
        <w:rPr>
          <w:spacing w:val="-4"/>
          <w:sz w:val="20"/>
        </w:rPr>
        <w:t xml:space="preserve"> </w:t>
      </w:r>
      <w:r>
        <w:rPr>
          <w:sz w:val="20"/>
        </w:rPr>
        <w:t>have</w:t>
      </w:r>
      <w:r>
        <w:rPr>
          <w:spacing w:val="-4"/>
          <w:sz w:val="20"/>
        </w:rPr>
        <w:t xml:space="preserve"> </w:t>
      </w:r>
      <w:r>
        <w:rPr>
          <w:sz w:val="20"/>
        </w:rPr>
        <w:t>the</w:t>
      </w:r>
      <w:r>
        <w:rPr>
          <w:spacing w:val="-4"/>
          <w:sz w:val="20"/>
        </w:rPr>
        <w:t xml:space="preserve"> </w:t>
      </w:r>
      <w:r>
        <w:rPr>
          <w:sz w:val="20"/>
        </w:rPr>
        <w:t>following</w:t>
      </w:r>
      <w:r>
        <w:rPr>
          <w:spacing w:val="-4"/>
          <w:sz w:val="20"/>
        </w:rPr>
        <w:t xml:space="preserve"> </w:t>
      </w:r>
      <w:r>
        <w:rPr>
          <w:sz w:val="20"/>
        </w:rPr>
        <w:t>code:</w:t>
      </w:r>
    </w:p>
    <w:p>
      <w:pPr>
        <w:pStyle w:val="TextBody"/>
        <w:spacing w:before="10" w:after="0"/>
        <w:rPr>
          <w:sz w:val="8"/>
        </w:rPr>
      </w:pPr>
      <w:r>
        <w:rPr>
          <w:sz w:val="8"/>
        </w:rPr>
        <mc:AlternateContent>
          <mc:Choice Requires="wpg">
            <w:drawing>
              <wp:anchor behindDoc="0" distT="0" distB="0" distL="0" distR="4445" simplePos="0" locked="0" layoutInCell="0" allowOverlap="1" relativeHeight="1701" wp14:anchorId="7BD217FA">
                <wp:simplePos x="0" y="0"/>
                <wp:positionH relativeFrom="page">
                  <wp:posOffset>662940</wp:posOffset>
                </wp:positionH>
                <wp:positionV relativeFrom="paragraph">
                  <wp:posOffset>90805</wp:posOffset>
                </wp:positionV>
                <wp:extent cx="5074920" cy="574675"/>
                <wp:effectExtent l="0" t="635" r="635" b="0"/>
                <wp:wrapTopAndBottom/>
                <wp:docPr id="832" name="docshapegroup627"/>
                <a:graphic xmlns:a="http://schemas.openxmlformats.org/drawingml/2006/main">
                  <a:graphicData uri="http://schemas.microsoft.com/office/word/2010/wordprocessingGroup">
                    <wpg:wgp>
                      <wpg:cNvGrpSpPr/>
                      <wpg:grpSpPr>
                        <a:xfrm>
                          <a:off x="0" y="0"/>
                          <a:ext cx="5074920" cy="574560"/>
                          <a:chOff x="0" y="0"/>
                          <a:chExt cx="5074920" cy="574560"/>
                        </a:xfrm>
                      </wpg:grpSpPr>
                      <wps:wsp>
                        <wps:cNvSpPr/>
                        <wps:spPr>
                          <a:xfrm>
                            <a:off x="0" y="6480"/>
                            <a:ext cx="5074920" cy="561960"/>
                          </a:xfrm>
                          <a:prstGeom prst="rect">
                            <a:avLst/>
                          </a:prstGeom>
                          <a:solidFill>
                            <a:srgbClr val="f6f6f6"/>
                          </a:solidFill>
                          <a:ln w="0">
                            <a:noFill/>
                          </a:ln>
                        </wps:spPr>
                        <wps:style>
                          <a:lnRef idx="0"/>
                          <a:fillRef idx="0"/>
                          <a:effectRef idx="0"/>
                          <a:fontRef idx="minor"/>
                        </wps:style>
                        <wps:bodyPr/>
                      </wps:wsp>
                      <wps:wsp>
                        <wps:cNvSpPr/>
                        <wps:spPr>
                          <a:xfrm>
                            <a:off x="0" y="0"/>
                            <a:ext cx="5074920" cy="574560"/>
                          </a:xfrm>
                          <a:custGeom>
                            <a:avLst/>
                            <a:gdLst>
                              <a:gd name="textAreaLeft" fmla="*/ 0 w 2877120"/>
                              <a:gd name="textAreaRight" fmla="*/ 2879280 w 2877120"/>
                              <a:gd name="textAreaTop" fmla="*/ 0 h 325800"/>
                              <a:gd name="textAreaBottom" fmla="*/ 327960 h 325800"/>
                            </a:gdLst>
                            <a:ahLst/>
                            <a:rect l="textAreaLeft" t="textAreaTop" r="textAreaRight" b="textAreaBottom"/>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549360"/>
                          </a:xfrm>
                          <a:prstGeom prst="rect">
                            <a:avLst/>
                          </a:prstGeom>
                          <a:noFill/>
                          <a:ln w="0">
                            <a:noFill/>
                          </a:ln>
                        </wps:spPr>
                        <wps:style>
                          <a:lnRef idx="0"/>
                          <a:fillRef idx="0"/>
                          <a:effectRef idx="0"/>
                          <a:fontRef idx="minor"/>
                        </wps:style>
                        <wps:txbx>
                          <w:txbxContent>
                            <w:p>
                              <w:pPr>
                                <w:pStyle w:val="Normal"/>
                                <w:spacing w:lineRule="auto" w:line="324" w:before="40" w:after="0"/>
                                <w:ind w:left="885" w:right="1274" w:hanging="432"/>
                                <w:rPr>
                                  <w:rFonts w:ascii="Courier New" w:hAnsi="Courier New"/>
                                  <w:sz w:val="18"/>
                                </w:rPr>
                              </w:pPr>
                              <w:r>
                                <w:rPr>
                                  <w:rFonts w:ascii="Courier New" w:hAnsi="Courier New"/>
                                  <w:sz w:val="18"/>
                                </w:rPr>
                                <w:t>fun</w:t>
                              </w:r>
                              <w:r>
                                <w:rPr>
                                  <w:rFonts w:ascii="Courier New" w:hAnsi="Courier New"/>
                                  <w:spacing w:val="-10"/>
                                  <w:sz w:val="18"/>
                                </w:rPr>
                                <w:t xml:space="preserve"> </w:t>
                              </w:r>
                              <w:r>
                                <w:rPr>
                                  <w:rFonts w:ascii="Courier New" w:hAnsi="Courier New"/>
                                  <w:sz w:val="18"/>
                                </w:rPr>
                                <w:t>checkRecyclerViewItems(count:</w:t>
                              </w:r>
                              <w:r>
                                <w:rPr>
                                  <w:rFonts w:ascii="Courier New" w:hAnsi="Courier New"/>
                                  <w:spacing w:val="-10"/>
                                  <w:sz w:val="18"/>
                                </w:rPr>
                                <w:t xml:space="preserve"> </w:t>
                              </w:r>
                              <w:r>
                                <w:rPr>
                                  <w:rFonts w:ascii="Courier New" w:hAnsi="Courier New"/>
                                  <w:sz w:val="18"/>
                                </w:rPr>
                                <w:t>Int):</w:t>
                              </w:r>
                              <w:r>
                                <w:rPr>
                                  <w:rFonts w:ascii="Courier New" w:hAnsi="Courier New"/>
                                  <w:spacing w:val="-10"/>
                                  <w:sz w:val="18"/>
                                </w:rPr>
                                <w:t xml:space="preserve"> </w:t>
                              </w:r>
                              <w:r>
                                <w:rPr>
                                  <w:rFonts w:ascii="Courier New" w:hAnsi="Courier New"/>
                                  <w:sz w:val="18"/>
                                </w:rPr>
                                <w:t>ViewAssertion</w:t>
                              </w:r>
                              <w:r>
                                <w:rPr>
                                  <w:rFonts w:ascii="Courier New" w:hAnsi="Courier New"/>
                                  <w:spacing w:val="-10"/>
                                  <w:sz w:val="18"/>
                                </w:rPr>
                                <w:t xml:space="preserve"> </w:t>
                              </w:r>
                              <w:r>
                                <w:rPr>
                                  <w:rFonts w:ascii="Courier New" w:hAnsi="Courier New"/>
                                  <w:sz w:val="18"/>
                                </w:rPr>
                                <w:t>{ return RecyclerViewItemCountAssertion(count)</w:t>
                              </w:r>
                            </w:p>
                            <w:p>
                              <w:pPr>
                                <w:pStyle w:val="Normal"/>
                                <w:spacing w:before="1"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627" style="position:absolute;margin-left:52.2pt;margin-top:7.15pt;width:399.6pt;height:45.25pt" coordorigin="1044,143" coordsize="7992,905">
                <v:rect id="shape_0" path="m0,0l-2147483645,0l-2147483645,-2147483646l0,-2147483646xe" fillcolor="#f6f6f6" stroked="f" o:allowincell="f" style="position:absolute;left:1044;top:153;width:7991;height:88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3;width:7991;height:864;mso-wrap-style:square;v-text-anchor:top;mso-position-horizontal-relative:page">
                  <v:fill o:detectmouseclick="t" on="false"/>
                  <v:stroke color="#3465a4" joinstyle="round" endcap="flat"/>
                  <v:textbox>
                    <w:txbxContent>
                      <w:p>
                        <w:pPr>
                          <w:pStyle w:val="Normal"/>
                          <w:spacing w:lineRule="auto" w:line="324" w:before="40" w:after="0"/>
                          <w:ind w:left="885" w:right="1274" w:hanging="432"/>
                          <w:rPr>
                            <w:rFonts w:ascii="Courier New" w:hAnsi="Courier New"/>
                            <w:sz w:val="18"/>
                          </w:rPr>
                        </w:pPr>
                        <w:r>
                          <w:rPr>
                            <w:rFonts w:ascii="Courier New" w:hAnsi="Courier New"/>
                            <w:sz w:val="18"/>
                          </w:rPr>
                          <w:t>fun</w:t>
                        </w:r>
                        <w:r>
                          <w:rPr>
                            <w:rFonts w:ascii="Courier New" w:hAnsi="Courier New"/>
                            <w:spacing w:val="-10"/>
                            <w:sz w:val="18"/>
                          </w:rPr>
                          <w:t xml:space="preserve"> </w:t>
                        </w:r>
                        <w:r>
                          <w:rPr>
                            <w:rFonts w:ascii="Courier New" w:hAnsi="Courier New"/>
                            <w:sz w:val="18"/>
                          </w:rPr>
                          <w:t>checkRecyclerViewItems(count:</w:t>
                        </w:r>
                        <w:r>
                          <w:rPr>
                            <w:rFonts w:ascii="Courier New" w:hAnsi="Courier New"/>
                            <w:spacing w:val="-10"/>
                            <w:sz w:val="18"/>
                          </w:rPr>
                          <w:t xml:space="preserve"> </w:t>
                        </w:r>
                        <w:r>
                          <w:rPr>
                            <w:rFonts w:ascii="Courier New" w:hAnsi="Courier New"/>
                            <w:sz w:val="18"/>
                          </w:rPr>
                          <w:t>Int):</w:t>
                        </w:r>
                        <w:r>
                          <w:rPr>
                            <w:rFonts w:ascii="Courier New" w:hAnsi="Courier New"/>
                            <w:spacing w:val="-10"/>
                            <w:sz w:val="18"/>
                          </w:rPr>
                          <w:t xml:space="preserve"> </w:t>
                        </w:r>
                        <w:r>
                          <w:rPr>
                            <w:rFonts w:ascii="Courier New" w:hAnsi="Courier New"/>
                            <w:sz w:val="18"/>
                          </w:rPr>
                          <w:t>ViewAssertion</w:t>
                        </w:r>
                        <w:r>
                          <w:rPr>
                            <w:rFonts w:ascii="Courier New" w:hAnsi="Courier New"/>
                            <w:spacing w:val="-10"/>
                            <w:sz w:val="18"/>
                          </w:rPr>
                          <w:t xml:space="preserve"> </w:t>
                        </w:r>
                        <w:r>
                          <w:rPr>
                            <w:rFonts w:ascii="Courier New" w:hAnsi="Courier New"/>
                            <w:sz w:val="18"/>
                          </w:rPr>
                          <w:t>{ return RecyclerViewItemCountAssertion(count)</w:t>
                        </w:r>
                      </w:p>
                      <w:p>
                        <w:pPr>
                          <w:pStyle w:val="Normal"/>
                          <w:spacing w:before="1"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ListParagraph"/>
        <w:numPr>
          <w:ilvl w:val="0"/>
          <w:numId w:val="8"/>
        </w:numPr>
        <w:tabs>
          <w:tab w:val="clear" w:pos="720"/>
          <w:tab w:val="left" w:pos="554" w:leader="none"/>
        </w:tabs>
        <w:jc w:val="left"/>
        <w:rPr>
          <w:sz w:val="20"/>
        </w:rPr>
      </w:pPr>
      <w:r>
        <w:rPr>
          <w:sz w:val="20"/>
        </w:rPr>
        <w:t>Finally,</w:t>
      </w:r>
      <w:r>
        <w:rPr>
          <w:spacing w:val="-4"/>
          <w:sz w:val="20"/>
        </w:rPr>
        <w:t xml:space="preserve"> </w:t>
      </w:r>
      <w:r>
        <w:rPr>
          <w:sz w:val="20"/>
        </w:rPr>
        <w:t>we</w:t>
      </w:r>
      <w:r>
        <w:rPr>
          <w:spacing w:val="-3"/>
          <w:sz w:val="20"/>
        </w:rPr>
        <w:t xml:space="preserve"> </w:t>
      </w:r>
      <w:r>
        <w:rPr>
          <w:sz w:val="20"/>
        </w:rPr>
        <w:t>can</w:t>
      </w:r>
      <w:r>
        <w:rPr>
          <w:spacing w:val="-4"/>
          <w:sz w:val="20"/>
        </w:rPr>
        <w:t xml:space="preserve"> </w:t>
      </w:r>
      <w:r>
        <w:rPr>
          <w:sz w:val="20"/>
        </w:rPr>
        <w:t>create</w:t>
      </w:r>
      <w:r>
        <w:rPr>
          <w:spacing w:val="-3"/>
          <w:sz w:val="20"/>
        </w:rPr>
        <w:t xml:space="preserve"> </w:t>
      </w:r>
      <w:r>
        <w:rPr>
          <w:rFonts w:ascii="Courier New" w:hAnsi="Courier New"/>
          <w:b/>
          <w:spacing w:val="-2"/>
        </w:rPr>
        <w:t>Activity2Robot</w:t>
      </w:r>
      <w:r>
        <w:rPr>
          <w:spacing w:val="-2"/>
          <w:sz w:val="20"/>
        </w:rPr>
        <w:t>:</w:t>
      </w:r>
    </w:p>
    <w:p>
      <w:pPr>
        <w:sectPr>
          <w:headerReference w:type="even" r:id="rId266"/>
          <w:headerReference w:type="default" r:id="rId267"/>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1" w:after="0"/>
        <w:rPr>
          <w:sz w:val="8"/>
        </w:rPr>
      </w:pPr>
      <w:r>
        <w:rPr>
          <w:sz w:val="8"/>
        </w:rPr>
        <mc:AlternateContent>
          <mc:Choice Requires="wpg">
            <w:drawing>
              <wp:anchor behindDoc="0" distT="0" distB="635" distL="0" distR="4445" simplePos="0" locked="0" layoutInCell="0" allowOverlap="1" relativeHeight="1703" wp14:anchorId="755DE8F6">
                <wp:simplePos x="0" y="0"/>
                <wp:positionH relativeFrom="page">
                  <wp:posOffset>662940</wp:posOffset>
                </wp:positionH>
                <wp:positionV relativeFrom="paragraph">
                  <wp:posOffset>90805</wp:posOffset>
                </wp:positionV>
                <wp:extent cx="5074920" cy="2530475"/>
                <wp:effectExtent l="0" t="635" r="635" b="0"/>
                <wp:wrapTopAndBottom/>
                <wp:docPr id="834" name="docshapegroup631"/>
                <a:graphic xmlns:a="http://schemas.openxmlformats.org/drawingml/2006/main">
                  <a:graphicData uri="http://schemas.microsoft.com/office/word/2010/wordprocessingGroup">
                    <wpg:wgp>
                      <wpg:cNvGrpSpPr/>
                      <wpg:grpSpPr>
                        <a:xfrm>
                          <a:off x="0" y="0"/>
                          <a:ext cx="5074920" cy="2530440"/>
                          <a:chOff x="0" y="0"/>
                          <a:chExt cx="5074920" cy="2530440"/>
                        </a:xfrm>
                      </wpg:grpSpPr>
                      <wps:wsp>
                        <wps:cNvSpPr/>
                        <wps:spPr>
                          <a:xfrm>
                            <a:off x="0" y="6480"/>
                            <a:ext cx="5074920" cy="2517840"/>
                          </a:xfrm>
                          <a:prstGeom prst="rect">
                            <a:avLst/>
                          </a:prstGeom>
                          <a:solidFill>
                            <a:srgbClr val="f6f6f6"/>
                          </a:solidFill>
                          <a:ln w="0">
                            <a:noFill/>
                          </a:ln>
                        </wps:spPr>
                        <wps:style>
                          <a:lnRef idx="0"/>
                          <a:fillRef idx="0"/>
                          <a:effectRef idx="0"/>
                          <a:fontRef idx="minor"/>
                        </wps:style>
                        <wps:bodyPr/>
                      </wps:wsp>
                      <wps:wsp>
                        <wps:cNvSpPr/>
                        <wps:spPr>
                          <a:xfrm>
                            <a:off x="0" y="0"/>
                            <a:ext cx="5074920" cy="2530440"/>
                          </a:xfrm>
                          <a:custGeom>
                            <a:avLst/>
                            <a:gdLst>
                              <a:gd name="textAreaLeft" fmla="*/ 0 w 2877120"/>
                              <a:gd name="textAreaRight" fmla="*/ 2879280 w 2877120"/>
                              <a:gd name="textAreaTop" fmla="*/ 0 h 1434600"/>
                              <a:gd name="textAreaBottom" fmla="*/ 1436760 h 1434600"/>
                            </a:gdLst>
                            <a:ahLst/>
                            <a:rect l="textAreaLeft" t="textAreaTop" r="textAreaRight" b="textAreaBottom"/>
                            <a:pathLst>
                              <a:path w="7992" h="3985">
                                <a:moveTo>
                                  <a:pt x="7992" y="3964"/>
                                </a:moveTo>
                                <a:lnTo>
                                  <a:pt x="0" y="3964"/>
                                </a:lnTo>
                                <a:lnTo>
                                  <a:pt x="0" y="3984"/>
                                </a:lnTo>
                                <a:lnTo>
                                  <a:pt x="7992" y="3984"/>
                                </a:lnTo>
                                <a:lnTo>
                                  <a:pt x="7992" y="396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250524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class</w:t>
                              </w:r>
                              <w:r>
                                <w:rPr>
                                  <w:rFonts w:ascii="Courier New" w:hAnsi="Courier New"/>
                                  <w:spacing w:val="-10"/>
                                  <w:sz w:val="18"/>
                                </w:rPr>
                                <w:t xml:space="preserve"> </w:t>
                              </w:r>
                              <w:r>
                                <w:rPr>
                                  <w:rFonts w:ascii="Courier New" w:hAnsi="Courier New"/>
                                  <w:sz w:val="18"/>
                                </w:rPr>
                                <w:t>Activity2Robot</w:t>
                              </w:r>
                              <w:r>
                                <w:rPr>
                                  <w:rFonts w:ascii="Courier New" w:hAnsi="Courier New"/>
                                  <w:spacing w:val="-9"/>
                                  <w:sz w:val="18"/>
                                </w:rPr>
                                <w:t xml:space="preserve"> </w:t>
                              </w:r>
                              <w:r>
                                <w:rPr>
                                  <w:rFonts w:ascii="Courier New" w:hAnsi="Courier New"/>
                                  <w:spacing w:val="-10"/>
                                  <w:sz w:val="18"/>
                                </w:rPr>
                                <w:t>{</w:t>
                              </w:r>
                            </w:p>
                            <w:p>
                              <w:pPr>
                                <w:pStyle w:val="Normal"/>
                                <w:spacing w:lineRule="auto" w:line="235" w:before="79" w:after="0"/>
                                <w:ind w:left="1101" w:hanging="216"/>
                                <w:rPr>
                                  <w:rFonts w:ascii="Courier New" w:hAnsi="Courier New"/>
                                  <w:sz w:val="18"/>
                                </w:rPr>
                              </w:pPr>
                              <w:r>
                                <w:rPr>
                                  <w:rFonts w:ascii="Courier New" w:hAnsi="Courier New"/>
                                  <w:sz w:val="18"/>
                                </w:rPr>
                                <w:t xml:space="preserve">private val myApplication = </w:t>
                              </w:r>
                              <w:r>
                                <w:rPr>
                                  <w:rFonts w:ascii="Courier New" w:hAnsi="Courier New"/>
                                  <w:spacing w:val="-2"/>
                                  <w:sz w:val="18"/>
                                </w:rPr>
                                <w:t>ApplicationProvider.getApplicationContext&lt;Application&gt;()</w:t>
                              </w:r>
                            </w:p>
                            <w:p>
                              <w:pPr>
                                <w:pStyle w:val="Normal"/>
                                <w:spacing w:before="6" w:after="0"/>
                                <w:rPr>
                                  <w:rFonts w:ascii="Courier New" w:hAnsi="Courier New"/>
                                  <w:sz w:val="19"/>
                                </w:rPr>
                              </w:pPr>
                              <w:r>
                                <w:rPr>
                                  <w:rFonts w:ascii="Courier New" w:hAnsi="Courier New"/>
                                  <w:sz w:val="19"/>
                                </w:rPr>
                              </w:r>
                            </w:p>
                            <w:p>
                              <w:pPr>
                                <w:pStyle w:val="Normal"/>
                                <w:spacing w:lineRule="atLeast" w:line="280"/>
                                <w:ind w:left="1317" w:right="1185" w:hanging="432"/>
                                <w:rPr>
                                  <w:rFonts w:ascii="Courier New" w:hAnsi="Courier New"/>
                                  <w:sz w:val="18"/>
                                </w:rPr>
                              </w:pPr>
                              <w:r>
                                <w:rPr>
                                  <w:rFonts w:ascii="Courier New" w:hAnsi="Courier New"/>
                                  <w:sz w:val="18"/>
                                </w:rPr>
                                <w:t>fun</w:t>
                              </w:r>
                              <w:r>
                                <w:rPr>
                                  <w:rFonts w:ascii="Courier New" w:hAnsi="Courier New"/>
                                  <w:spacing w:val="-10"/>
                                  <w:sz w:val="18"/>
                                </w:rPr>
                                <w:t xml:space="preserve"> </w:t>
                              </w:r>
                              <w:r>
                                <w:rPr>
                                  <w:rFonts w:ascii="Courier New" w:hAnsi="Courier New"/>
                                  <w:sz w:val="18"/>
                                </w:rPr>
                                <w:t>verifyItemNumber(expected:</w:t>
                              </w:r>
                              <w:r>
                                <w:rPr>
                                  <w:rFonts w:ascii="Courier New" w:hAnsi="Courier New"/>
                                  <w:spacing w:val="-10"/>
                                  <w:sz w:val="18"/>
                                </w:rPr>
                                <w:t xml:space="preserve"> </w:t>
                              </w:r>
                              <w:r>
                                <w:rPr>
                                  <w:rFonts w:ascii="Courier New" w:hAnsi="Courier New"/>
                                  <w:sz w:val="18"/>
                                </w:rPr>
                                <w:t>Int):</w:t>
                              </w:r>
                              <w:r>
                                <w:rPr>
                                  <w:rFonts w:ascii="Courier New" w:hAnsi="Courier New"/>
                                  <w:spacing w:val="-10"/>
                                  <w:sz w:val="18"/>
                                </w:rPr>
                                <w:t xml:space="preserve"> </w:t>
                              </w:r>
                              <w:r>
                                <w:rPr>
                                  <w:rFonts w:ascii="Courier New" w:hAnsi="Courier New"/>
                                  <w:sz w:val="18"/>
                                </w:rPr>
                                <w:t>Activity2Robot</w:t>
                              </w:r>
                              <w:r>
                                <w:rPr>
                                  <w:rFonts w:ascii="Courier New" w:hAnsi="Courier New"/>
                                  <w:spacing w:val="-10"/>
                                  <w:sz w:val="18"/>
                                </w:rPr>
                                <w:t xml:space="preserve"> </w:t>
                              </w:r>
                              <w:r>
                                <w:rPr>
                                  <w:rFonts w:ascii="Courier New" w:hAnsi="Courier New"/>
                                  <w:sz w:val="18"/>
                                </w:rPr>
                                <w:t xml:space="preserve">{ </w:t>
                              </w:r>
                              <w:r>
                                <w:rPr>
                                  <w:rFonts w:ascii="Courier New" w:hAnsi="Courier New"/>
                                  <w:spacing w:val="-2"/>
                                  <w:sz w:val="18"/>
                                </w:rPr>
                                <w:t>onView(withId(R.id.activity_2_recycler_view))</w:t>
                              </w:r>
                            </w:p>
                            <w:p>
                              <w:pPr>
                                <w:pStyle w:val="Normal"/>
                                <w:spacing w:lineRule="auto" w:line="259"/>
                                <w:ind w:left="1317" w:right="2128" w:firstLine="216"/>
                                <w:rPr>
                                  <w:rFonts w:ascii="Courier New" w:hAnsi="Courier New"/>
                                  <w:sz w:val="18"/>
                                </w:rPr>
                              </w:pPr>
                              <w:r>
                                <w:rPr>
                                  <w:rFonts w:ascii="Courier New" w:hAnsi="Courier New"/>
                                  <w:spacing w:val="-2"/>
                                  <w:sz w:val="18"/>
                                </w:rPr>
                                <w:t xml:space="preserve">.check(checkRecyclerViewItems(expected)) </w:t>
                              </w:r>
                              <w:r>
                                <w:rPr>
                                  <w:rFonts w:ascii="Courier New" w:hAnsi="Courier New"/>
                                  <w:sz w:val="18"/>
                                </w:rPr>
                                <w:t>return this</w:t>
                              </w:r>
                            </w:p>
                            <w:p>
                              <w:pPr>
                                <w:pStyle w:val="Normal"/>
                                <w:spacing w:before="5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324" w:before="129" w:after="0"/>
                                <w:ind w:left="1317" w:hanging="432"/>
                                <w:rPr>
                                  <w:rFonts w:ascii="Courier New" w:hAnsi="Courier New"/>
                                  <w:sz w:val="18"/>
                                </w:rPr>
                              </w:pPr>
                              <w:r>
                                <w:rPr>
                                  <w:rFonts w:ascii="Courier New" w:hAnsi="Courier New"/>
                                  <w:sz w:val="18"/>
                                </w:rPr>
                                <w:t>fun</w:t>
                              </w:r>
                              <w:r>
                                <w:rPr>
                                  <w:rFonts w:ascii="Courier New" w:hAnsi="Courier New"/>
                                  <w:spacing w:val="-10"/>
                                  <w:sz w:val="18"/>
                                </w:rPr>
                                <w:t xml:space="preserve"> </w:t>
                              </w:r>
                              <w:r>
                                <w:rPr>
                                  <w:rFonts w:ascii="Courier New" w:hAnsi="Courier New"/>
                                  <w:sz w:val="18"/>
                                </w:rPr>
                                <w:t>verifyItemText(itemPosition:</w:t>
                              </w:r>
                              <w:r>
                                <w:rPr>
                                  <w:rFonts w:ascii="Courier New" w:hAnsi="Courier New"/>
                                  <w:spacing w:val="-10"/>
                                  <w:sz w:val="18"/>
                                </w:rPr>
                                <w:t xml:space="preserve"> </w:t>
                              </w:r>
                              <w:r>
                                <w:rPr>
                                  <w:rFonts w:ascii="Courier New" w:hAnsi="Courier New"/>
                                  <w:sz w:val="18"/>
                                </w:rPr>
                                <w:t>Int):</w:t>
                              </w:r>
                              <w:r>
                                <w:rPr>
                                  <w:rFonts w:ascii="Courier New" w:hAnsi="Courier New"/>
                                  <w:spacing w:val="-10"/>
                                  <w:sz w:val="18"/>
                                </w:rPr>
                                <w:t xml:space="preserve"> </w:t>
                              </w:r>
                              <w:r>
                                <w:rPr>
                                  <w:rFonts w:ascii="Courier New" w:hAnsi="Courier New"/>
                                  <w:sz w:val="18"/>
                                </w:rPr>
                                <w:t>Activity2Robot</w:t>
                              </w:r>
                              <w:r>
                                <w:rPr>
                                  <w:rFonts w:ascii="Courier New" w:hAnsi="Courier New"/>
                                  <w:spacing w:val="-10"/>
                                  <w:sz w:val="18"/>
                                </w:rPr>
                                <w:t xml:space="preserve"> </w:t>
                              </w:r>
                              <w:r>
                                <w:rPr>
                                  <w:rFonts w:ascii="Courier New" w:hAnsi="Courier New"/>
                                  <w:sz w:val="18"/>
                                </w:rPr>
                                <w:t xml:space="preserve">{ </w:t>
                              </w:r>
                              <w:r>
                                <w:rPr>
                                  <w:rFonts w:ascii="Courier New" w:hAnsi="Courier New"/>
                                  <w:spacing w:val="-2"/>
                                  <w:sz w:val="18"/>
                                </w:rPr>
                                <w:t>onView(withId(R.id.activity_2_recycler_view))</w:t>
                              </w:r>
                            </w:p>
                            <w:p>
                              <w:pPr>
                                <w:pStyle w:val="Normal"/>
                                <w:spacing w:before="2" w:after="0"/>
                                <w:ind w:left="1533" w:hanging="0"/>
                                <w:rPr>
                                  <w:rFonts w:ascii="Courier New" w:hAnsi="Courier New"/>
                                  <w:sz w:val="18"/>
                                </w:rPr>
                              </w:pPr>
                              <w:r>
                                <w:rPr>
                                  <w:rFonts w:ascii="Courier New" w:hAnsi="Courier New"/>
                                  <w:spacing w:val="-2"/>
                                  <w:sz w:val="18"/>
                                </w:rPr>
                                <w:t>.perform(scrollToPosition</w:t>
                              </w:r>
                            </w:p>
                            <w:p>
                              <w:pPr>
                                <w:pStyle w:val="Normal"/>
                                <w:spacing w:lineRule="auto" w:line="324" w:before="70" w:after="0"/>
                                <w:ind w:left="1317" w:right="1766" w:firstLine="432"/>
                                <w:rPr>
                                  <w:rFonts w:ascii="Courier New" w:hAnsi="Courier New"/>
                                  <w:sz w:val="18"/>
                                </w:rPr>
                              </w:pPr>
                              <w:r>
                                <w:rPr>
                                  <w:rFonts w:ascii="Courier New" w:hAnsi="Courier New"/>
                                  <w:spacing w:val="-2"/>
                                  <w:sz w:val="18"/>
                                </w:rPr>
                                <w:t xml:space="preserve">&lt;RecyclerView.ViewHolder&gt;(itemPosition)) </w:t>
                              </w:r>
                              <w:r>
                                <w:rPr>
                                  <w:rFonts w:ascii="Courier New" w:hAnsi="Courier New"/>
                                  <w:sz w:val="18"/>
                                </w:rPr>
                                <w:t>return this</w:t>
                              </w:r>
                            </w:p>
                          </w:txbxContent>
                        </wps:txbx>
                        <wps:bodyPr lIns="0" rIns="0" tIns="0" bIns="0" anchor="t">
                          <a:noAutofit/>
                        </wps:bodyPr>
                      </wps:wsp>
                    </wpg:wgp>
                  </a:graphicData>
                </a:graphic>
              </wp:anchor>
            </w:drawing>
          </mc:Choice>
          <mc:Fallback>
            <w:pict>
              <v:group id="shape_0" alt="docshapegroup631" style="position:absolute;margin-left:52.2pt;margin-top:7.15pt;width:399.6pt;height:199.25pt" coordorigin="1044,143" coordsize="7992,3985">
                <v:rect id="shape_0" path="m0,0l-2147483645,0l-2147483645,-2147483646l0,-2147483646xe" fillcolor="#f6f6f6" stroked="f" o:allowincell="f" style="position:absolute;left:1044;top:153;width:7991;height:396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3;width:7991;height:394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class</w:t>
                        </w:r>
                        <w:r>
                          <w:rPr>
                            <w:rFonts w:ascii="Courier New" w:hAnsi="Courier New"/>
                            <w:spacing w:val="-10"/>
                            <w:sz w:val="18"/>
                          </w:rPr>
                          <w:t xml:space="preserve"> </w:t>
                        </w:r>
                        <w:r>
                          <w:rPr>
                            <w:rFonts w:ascii="Courier New" w:hAnsi="Courier New"/>
                            <w:sz w:val="18"/>
                          </w:rPr>
                          <w:t>Activity2Robot</w:t>
                        </w:r>
                        <w:r>
                          <w:rPr>
                            <w:rFonts w:ascii="Courier New" w:hAnsi="Courier New"/>
                            <w:spacing w:val="-9"/>
                            <w:sz w:val="18"/>
                          </w:rPr>
                          <w:t xml:space="preserve"> </w:t>
                        </w:r>
                        <w:r>
                          <w:rPr>
                            <w:rFonts w:ascii="Courier New" w:hAnsi="Courier New"/>
                            <w:spacing w:val="-10"/>
                            <w:sz w:val="18"/>
                          </w:rPr>
                          <w:t>{</w:t>
                        </w:r>
                      </w:p>
                      <w:p>
                        <w:pPr>
                          <w:pStyle w:val="Normal"/>
                          <w:spacing w:lineRule="auto" w:line="235" w:before="79" w:after="0"/>
                          <w:ind w:left="1101" w:hanging="216"/>
                          <w:rPr>
                            <w:rFonts w:ascii="Courier New" w:hAnsi="Courier New"/>
                            <w:sz w:val="18"/>
                          </w:rPr>
                        </w:pPr>
                        <w:r>
                          <w:rPr>
                            <w:rFonts w:ascii="Courier New" w:hAnsi="Courier New"/>
                            <w:sz w:val="18"/>
                          </w:rPr>
                          <w:t xml:space="preserve">private val myApplication = </w:t>
                        </w:r>
                        <w:r>
                          <w:rPr>
                            <w:rFonts w:ascii="Courier New" w:hAnsi="Courier New"/>
                            <w:spacing w:val="-2"/>
                            <w:sz w:val="18"/>
                          </w:rPr>
                          <w:t>ApplicationProvider.getApplicationContext&lt;Application&gt;()</w:t>
                        </w:r>
                      </w:p>
                      <w:p>
                        <w:pPr>
                          <w:pStyle w:val="Normal"/>
                          <w:spacing w:before="6" w:after="0"/>
                          <w:rPr>
                            <w:rFonts w:ascii="Courier New" w:hAnsi="Courier New"/>
                            <w:sz w:val="19"/>
                          </w:rPr>
                        </w:pPr>
                        <w:r>
                          <w:rPr>
                            <w:rFonts w:ascii="Courier New" w:hAnsi="Courier New"/>
                            <w:sz w:val="19"/>
                          </w:rPr>
                        </w:r>
                      </w:p>
                      <w:p>
                        <w:pPr>
                          <w:pStyle w:val="Normal"/>
                          <w:spacing w:lineRule="atLeast" w:line="280"/>
                          <w:ind w:left="1317" w:right="1185" w:hanging="432"/>
                          <w:rPr>
                            <w:rFonts w:ascii="Courier New" w:hAnsi="Courier New"/>
                            <w:sz w:val="18"/>
                          </w:rPr>
                        </w:pPr>
                        <w:r>
                          <w:rPr>
                            <w:rFonts w:ascii="Courier New" w:hAnsi="Courier New"/>
                            <w:sz w:val="18"/>
                          </w:rPr>
                          <w:t>fun</w:t>
                        </w:r>
                        <w:r>
                          <w:rPr>
                            <w:rFonts w:ascii="Courier New" w:hAnsi="Courier New"/>
                            <w:spacing w:val="-10"/>
                            <w:sz w:val="18"/>
                          </w:rPr>
                          <w:t xml:space="preserve"> </w:t>
                        </w:r>
                        <w:r>
                          <w:rPr>
                            <w:rFonts w:ascii="Courier New" w:hAnsi="Courier New"/>
                            <w:sz w:val="18"/>
                          </w:rPr>
                          <w:t>verifyItemNumber(expected:</w:t>
                        </w:r>
                        <w:r>
                          <w:rPr>
                            <w:rFonts w:ascii="Courier New" w:hAnsi="Courier New"/>
                            <w:spacing w:val="-10"/>
                            <w:sz w:val="18"/>
                          </w:rPr>
                          <w:t xml:space="preserve"> </w:t>
                        </w:r>
                        <w:r>
                          <w:rPr>
                            <w:rFonts w:ascii="Courier New" w:hAnsi="Courier New"/>
                            <w:sz w:val="18"/>
                          </w:rPr>
                          <w:t>Int):</w:t>
                        </w:r>
                        <w:r>
                          <w:rPr>
                            <w:rFonts w:ascii="Courier New" w:hAnsi="Courier New"/>
                            <w:spacing w:val="-10"/>
                            <w:sz w:val="18"/>
                          </w:rPr>
                          <w:t xml:space="preserve"> </w:t>
                        </w:r>
                        <w:r>
                          <w:rPr>
                            <w:rFonts w:ascii="Courier New" w:hAnsi="Courier New"/>
                            <w:sz w:val="18"/>
                          </w:rPr>
                          <w:t>Activity2Robot</w:t>
                        </w:r>
                        <w:r>
                          <w:rPr>
                            <w:rFonts w:ascii="Courier New" w:hAnsi="Courier New"/>
                            <w:spacing w:val="-10"/>
                            <w:sz w:val="18"/>
                          </w:rPr>
                          <w:t xml:space="preserve"> </w:t>
                        </w:r>
                        <w:r>
                          <w:rPr>
                            <w:rFonts w:ascii="Courier New" w:hAnsi="Courier New"/>
                            <w:sz w:val="18"/>
                          </w:rPr>
                          <w:t xml:space="preserve">{ </w:t>
                        </w:r>
                        <w:r>
                          <w:rPr>
                            <w:rFonts w:ascii="Courier New" w:hAnsi="Courier New"/>
                            <w:spacing w:val="-2"/>
                            <w:sz w:val="18"/>
                          </w:rPr>
                          <w:t>onView(withId(R.id.activity_2_recycler_view))</w:t>
                        </w:r>
                      </w:p>
                      <w:p>
                        <w:pPr>
                          <w:pStyle w:val="Normal"/>
                          <w:spacing w:lineRule="auto" w:line="259"/>
                          <w:ind w:left="1317" w:right="2128" w:firstLine="216"/>
                          <w:rPr>
                            <w:rFonts w:ascii="Courier New" w:hAnsi="Courier New"/>
                            <w:sz w:val="18"/>
                          </w:rPr>
                        </w:pPr>
                        <w:r>
                          <w:rPr>
                            <w:rFonts w:ascii="Courier New" w:hAnsi="Courier New"/>
                            <w:spacing w:val="-2"/>
                            <w:sz w:val="18"/>
                          </w:rPr>
                          <w:t xml:space="preserve">.check(checkRecyclerViewItems(expected)) </w:t>
                        </w:r>
                        <w:r>
                          <w:rPr>
                            <w:rFonts w:ascii="Courier New" w:hAnsi="Courier New"/>
                            <w:sz w:val="18"/>
                          </w:rPr>
                          <w:t>return this</w:t>
                        </w:r>
                      </w:p>
                      <w:p>
                        <w:pPr>
                          <w:pStyle w:val="Normal"/>
                          <w:spacing w:before="5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324" w:before="129" w:after="0"/>
                          <w:ind w:left="1317" w:hanging="432"/>
                          <w:rPr>
                            <w:rFonts w:ascii="Courier New" w:hAnsi="Courier New"/>
                            <w:sz w:val="18"/>
                          </w:rPr>
                        </w:pPr>
                        <w:r>
                          <w:rPr>
                            <w:rFonts w:ascii="Courier New" w:hAnsi="Courier New"/>
                            <w:sz w:val="18"/>
                          </w:rPr>
                          <w:t>fun</w:t>
                        </w:r>
                        <w:r>
                          <w:rPr>
                            <w:rFonts w:ascii="Courier New" w:hAnsi="Courier New"/>
                            <w:spacing w:val="-10"/>
                            <w:sz w:val="18"/>
                          </w:rPr>
                          <w:t xml:space="preserve"> </w:t>
                        </w:r>
                        <w:r>
                          <w:rPr>
                            <w:rFonts w:ascii="Courier New" w:hAnsi="Courier New"/>
                            <w:sz w:val="18"/>
                          </w:rPr>
                          <w:t>verifyItemText(itemPosition:</w:t>
                        </w:r>
                        <w:r>
                          <w:rPr>
                            <w:rFonts w:ascii="Courier New" w:hAnsi="Courier New"/>
                            <w:spacing w:val="-10"/>
                            <w:sz w:val="18"/>
                          </w:rPr>
                          <w:t xml:space="preserve"> </w:t>
                        </w:r>
                        <w:r>
                          <w:rPr>
                            <w:rFonts w:ascii="Courier New" w:hAnsi="Courier New"/>
                            <w:sz w:val="18"/>
                          </w:rPr>
                          <w:t>Int):</w:t>
                        </w:r>
                        <w:r>
                          <w:rPr>
                            <w:rFonts w:ascii="Courier New" w:hAnsi="Courier New"/>
                            <w:spacing w:val="-10"/>
                            <w:sz w:val="18"/>
                          </w:rPr>
                          <w:t xml:space="preserve"> </w:t>
                        </w:r>
                        <w:r>
                          <w:rPr>
                            <w:rFonts w:ascii="Courier New" w:hAnsi="Courier New"/>
                            <w:sz w:val="18"/>
                          </w:rPr>
                          <w:t>Activity2Robot</w:t>
                        </w:r>
                        <w:r>
                          <w:rPr>
                            <w:rFonts w:ascii="Courier New" w:hAnsi="Courier New"/>
                            <w:spacing w:val="-10"/>
                            <w:sz w:val="18"/>
                          </w:rPr>
                          <w:t xml:space="preserve"> </w:t>
                        </w:r>
                        <w:r>
                          <w:rPr>
                            <w:rFonts w:ascii="Courier New" w:hAnsi="Courier New"/>
                            <w:sz w:val="18"/>
                          </w:rPr>
                          <w:t xml:space="preserve">{ </w:t>
                        </w:r>
                        <w:r>
                          <w:rPr>
                            <w:rFonts w:ascii="Courier New" w:hAnsi="Courier New"/>
                            <w:spacing w:val="-2"/>
                            <w:sz w:val="18"/>
                          </w:rPr>
                          <w:t>onView(withId(R.id.activity_2_recycler_view))</w:t>
                        </w:r>
                      </w:p>
                      <w:p>
                        <w:pPr>
                          <w:pStyle w:val="Normal"/>
                          <w:spacing w:before="2" w:after="0"/>
                          <w:ind w:left="1533" w:hanging="0"/>
                          <w:rPr>
                            <w:rFonts w:ascii="Courier New" w:hAnsi="Courier New"/>
                            <w:sz w:val="18"/>
                          </w:rPr>
                        </w:pPr>
                        <w:r>
                          <w:rPr>
                            <w:rFonts w:ascii="Courier New" w:hAnsi="Courier New"/>
                            <w:spacing w:val="-2"/>
                            <w:sz w:val="18"/>
                          </w:rPr>
                          <w:t>.perform(scrollToPosition</w:t>
                        </w:r>
                      </w:p>
                      <w:p>
                        <w:pPr>
                          <w:pStyle w:val="Normal"/>
                          <w:spacing w:lineRule="auto" w:line="324" w:before="70" w:after="0"/>
                          <w:ind w:left="1317" w:right="1766" w:firstLine="432"/>
                          <w:rPr>
                            <w:rFonts w:ascii="Courier New" w:hAnsi="Courier New"/>
                            <w:sz w:val="18"/>
                          </w:rPr>
                        </w:pPr>
                        <w:r>
                          <w:rPr>
                            <w:rFonts w:ascii="Courier New" w:hAnsi="Courier New"/>
                            <w:spacing w:val="-2"/>
                            <w:sz w:val="18"/>
                          </w:rPr>
                          <w:t xml:space="preserve">&lt;RecyclerView.ViewHolder&gt;(itemPosition)) </w:t>
                        </w:r>
                        <w:r>
                          <w:rPr>
                            <w:rFonts w:ascii="Courier New" w:hAnsi="Courier New"/>
                            <w:sz w:val="18"/>
                          </w:rPr>
                          <w:t>return this</w:t>
                        </w:r>
                      </w:p>
                    </w:txbxContent>
                  </v:textbox>
                  <w10:wrap type="topAndBottom"/>
                </v:rect>
              </v:group>
            </w:pict>
          </mc:Fallback>
        </mc:AlternateContent>
      </w:r>
    </w:p>
    <w:p>
      <w:pPr>
        <w:pStyle w:val="TextBody"/>
        <w:spacing w:before="3" w:after="0"/>
        <w:rPr>
          <w:sz w:val="5"/>
        </w:rPr>
      </w:pPr>
      <w:r>
        <w:rPr>
          <w:sz w:val="5"/>
        </w:rPr>
      </w:r>
    </w:p>
    <w:p>
      <w:pPr>
        <w:pStyle w:val="TextBody"/>
        <w:ind w:left="824" w:hanging="0"/>
        <w:rPr/>
      </w:pPr>
      <w:r>
        <w:rPr/>
        <mc:AlternateContent>
          <mc:Choice Requires="wpg">
            <w:drawing>
              <wp:inline distT="0" distB="0" distL="0" distR="0" wp14:anchorId="7578CAB6">
                <wp:extent cx="5074920" cy="1997075"/>
                <wp:effectExtent l="0" t="0" r="5080" b="0"/>
                <wp:docPr id="842" name="Shape515"/>
                <a:graphic xmlns:a="http://schemas.openxmlformats.org/drawingml/2006/main">
                  <a:graphicData uri="http://schemas.microsoft.com/office/word/2010/wordprocessingGroup">
                    <wpg:wgp>
                      <wpg:cNvGrpSpPr/>
                      <wpg:grpSpPr>
                        <a:xfrm>
                          <a:off x="0" y="0"/>
                          <a:ext cx="5074920" cy="1996920"/>
                          <a:chOff x="0" y="0"/>
                          <a:chExt cx="5074920" cy="1996920"/>
                        </a:xfrm>
                      </wpg:grpSpPr>
                      <wps:wsp>
                        <wps:cNvSpPr/>
                        <wps:spPr>
                          <a:xfrm>
                            <a:off x="0" y="6480"/>
                            <a:ext cx="5074920" cy="1984320"/>
                          </a:xfrm>
                          <a:prstGeom prst="rect">
                            <a:avLst/>
                          </a:prstGeom>
                          <a:solidFill>
                            <a:srgbClr val="f6f6f6"/>
                          </a:solidFill>
                          <a:ln w="0">
                            <a:noFill/>
                          </a:ln>
                        </wps:spPr>
                        <wps:style>
                          <a:lnRef idx="0"/>
                          <a:fillRef idx="0"/>
                          <a:effectRef idx="0"/>
                          <a:fontRef idx="minor"/>
                        </wps:style>
                        <wps:bodyPr/>
                      </wps:wsp>
                      <wps:wsp>
                        <wps:cNvSpPr/>
                        <wps:spPr>
                          <a:xfrm>
                            <a:off x="0" y="0"/>
                            <a:ext cx="5074920" cy="1996920"/>
                          </a:xfrm>
                          <a:custGeom>
                            <a:avLst/>
                            <a:gdLst>
                              <a:gd name="textAreaLeft" fmla="*/ 0 w 2877120"/>
                              <a:gd name="textAreaRight" fmla="*/ 2879280 w 2877120"/>
                              <a:gd name="textAreaTop" fmla="*/ 0 h 1132200"/>
                              <a:gd name="textAreaBottom" fmla="*/ 1134360 h 1132200"/>
                            </a:gdLst>
                            <a:ahLst/>
                            <a:rect l="textAreaLeft" t="textAreaTop" r="textAreaRight" b="textAreaBottom"/>
                            <a:pathLst>
                              <a:path w="7992" h="3145">
                                <a:moveTo>
                                  <a:pt x="7992" y="3124"/>
                                </a:moveTo>
                                <a:lnTo>
                                  <a:pt x="0" y="3124"/>
                                </a:lnTo>
                                <a:lnTo>
                                  <a:pt x="0" y="3144"/>
                                </a:lnTo>
                                <a:lnTo>
                                  <a:pt x="7992" y="3144"/>
                                </a:lnTo>
                                <a:lnTo>
                                  <a:pt x="7992" y="31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971720"/>
                          </a:xfrm>
                          <a:prstGeom prst="rect">
                            <a:avLst/>
                          </a:prstGeom>
                          <a:noFill/>
                          <a:ln w="0">
                            <a:noFill/>
                          </a:ln>
                        </wps:spPr>
                        <wps:style>
                          <a:lnRef idx="0"/>
                          <a:fillRef idx="0"/>
                          <a:effectRef idx="0"/>
                          <a:fontRef idx="minor"/>
                        </wps:style>
                        <wps:txbx>
                          <w:txbxContent>
                            <w:p>
                              <w:pPr>
                                <w:pStyle w:val="Normal"/>
                                <w:spacing w:before="40" w:after="0"/>
                                <w:ind w:left="885" w:hanging="0"/>
                                <w:rPr>
                                  <w:rFonts w:ascii="Courier New" w:hAnsi="Courier New"/>
                                  <w:sz w:val="18"/>
                                </w:rPr>
                              </w:pPr>
                              <w:r>
                                <w:rPr>
                                  <w:rFonts w:ascii="Courier New" w:hAnsi="Courier New"/>
                                  <w:sz w:val="18"/>
                                </w:rPr>
                                <w:t>}</w:t>
                              </w:r>
                            </w:p>
                            <w:p>
                              <w:pPr>
                                <w:pStyle w:val="Normal"/>
                                <w:spacing w:before="8" w:after="0"/>
                                <w:rPr>
                                  <w:rFonts w:ascii="Courier New" w:hAnsi="Courier New"/>
                                  <w:sz w:val="24"/>
                                </w:rPr>
                              </w:pPr>
                              <w:r>
                                <w:rPr>
                                  <w:rFonts w:ascii="Courier New" w:hAnsi="Courier New"/>
                                  <w:sz w:val="24"/>
                                </w:rPr>
                              </w:r>
                            </w:p>
                            <w:p>
                              <w:pPr>
                                <w:pStyle w:val="Normal"/>
                                <w:spacing w:lineRule="atLeast" w:line="280"/>
                                <w:ind w:left="1317" w:right="1185" w:hanging="432"/>
                                <w:rPr>
                                  <w:rFonts w:ascii="Courier New" w:hAnsi="Courier New"/>
                                  <w:sz w:val="18"/>
                                </w:rPr>
                              </w:pPr>
                              <w:r>
                                <w:rPr>
                                  <w:rFonts w:ascii="Courier New" w:hAnsi="Courier New"/>
                                  <w:sz w:val="18"/>
                                </w:rPr>
                                <w:t>fun</w:t>
                              </w:r>
                              <w:r>
                                <w:rPr>
                                  <w:rFonts w:ascii="Courier New" w:hAnsi="Courier New"/>
                                  <w:spacing w:val="-10"/>
                                  <w:sz w:val="18"/>
                                </w:rPr>
                                <w:t xml:space="preserve"> </w:t>
                              </w:r>
                              <w:r>
                                <w:rPr>
                                  <w:rFonts w:ascii="Courier New" w:hAnsi="Courier New"/>
                                  <w:sz w:val="18"/>
                                </w:rPr>
                                <w:t>clickOnItem(itemPosition:</w:t>
                              </w:r>
                              <w:r>
                                <w:rPr>
                                  <w:rFonts w:ascii="Courier New" w:hAnsi="Courier New"/>
                                  <w:spacing w:val="-10"/>
                                  <w:sz w:val="18"/>
                                </w:rPr>
                                <w:t xml:space="preserve"> </w:t>
                              </w:r>
                              <w:r>
                                <w:rPr>
                                  <w:rFonts w:ascii="Courier New" w:hAnsi="Courier New"/>
                                  <w:sz w:val="18"/>
                                </w:rPr>
                                <w:t>Int):</w:t>
                              </w:r>
                              <w:r>
                                <w:rPr>
                                  <w:rFonts w:ascii="Courier New" w:hAnsi="Courier New"/>
                                  <w:spacing w:val="-10"/>
                                  <w:sz w:val="18"/>
                                </w:rPr>
                                <w:t xml:space="preserve"> </w:t>
                              </w:r>
                              <w:r>
                                <w:rPr>
                                  <w:rFonts w:ascii="Courier New" w:hAnsi="Courier New"/>
                                  <w:sz w:val="18"/>
                                </w:rPr>
                                <w:t>Activity2Robot</w:t>
                              </w:r>
                              <w:r>
                                <w:rPr>
                                  <w:rFonts w:ascii="Courier New" w:hAnsi="Courier New"/>
                                  <w:spacing w:val="-10"/>
                                  <w:sz w:val="18"/>
                                </w:rPr>
                                <w:t xml:space="preserve"> </w:t>
                              </w:r>
                              <w:r>
                                <w:rPr>
                                  <w:rFonts w:ascii="Courier New" w:hAnsi="Courier New"/>
                                  <w:sz w:val="18"/>
                                </w:rPr>
                                <w:t xml:space="preserve">{ </w:t>
                              </w:r>
                              <w:r>
                                <w:rPr>
                                  <w:rFonts w:ascii="Courier New" w:hAnsi="Courier New"/>
                                  <w:spacing w:val="-2"/>
                                  <w:sz w:val="18"/>
                                </w:rPr>
                                <w:t>onView(withId(R.id.activity_2_recycler_view))</w:t>
                              </w:r>
                            </w:p>
                            <w:p>
                              <w:pPr>
                                <w:pStyle w:val="Normal"/>
                                <w:spacing w:lineRule="exact" w:line="198"/>
                                <w:ind w:left="1533" w:hanging="0"/>
                                <w:rPr>
                                  <w:rFonts w:ascii="Courier New" w:hAnsi="Courier New"/>
                                  <w:sz w:val="18"/>
                                </w:rPr>
                              </w:pPr>
                              <w:r>
                                <w:rPr>
                                  <w:rFonts w:ascii="Courier New" w:hAnsi="Courier New"/>
                                  <w:spacing w:val="-2"/>
                                  <w:sz w:val="18"/>
                                </w:rPr>
                                <w:t>.perform(scrollToPosition</w:t>
                              </w:r>
                            </w:p>
                            <w:p>
                              <w:pPr>
                                <w:pStyle w:val="Normal"/>
                                <w:spacing w:lineRule="exact" w:line="202"/>
                                <w:ind w:left="1749" w:hanging="0"/>
                                <w:rPr>
                                  <w:rFonts w:ascii="Courier New" w:hAnsi="Courier New"/>
                                  <w:sz w:val="18"/>
                                </w:rPr>
                              </w:pPr>
                              <w:r>
                                <w:rPr>
                                  <w:rFonts w:ascii="Courier New" w:hAnsi="Courier New"/>
                                  <w:spacing w:val="-2"/>
                                  <w:sz w:val="18"/>
                                </w:rPr>
                                <w:t>&lt;RecyclerView.ViewHolder&gt;(itemPosition))</w:t>
                              </w:r>
                            </w:p>
                            <w:p>
                              <w:pPr>
                                <w:pStyle w:val="Normal"/>
                                <w:spacing w:lineRule="exact" w:line="202" w:before="96" w:after="0"/>
                                <w:ind w:left="1317" w:hanging="0"/>
                                <w:rPr>
                                  <w:rFonts w:ascii="Courier New" w:hAnsi="Courier New"/>
                                  <w:sz w:val="18"/>
                                </w:rPr>
                              </w:pPr>
                              <w:r>
                                <w:rPr>
                                  <w:rFonts w:ascii="Courier New" w:hAnsi="Courier New"/>
                                  <w:spacing w:val="-2"/>
                                  <w:sz w:val="18"/>
                                </w:rPr>
                                <w:t>onView(withId(R.id.activity_2_recycler_view))</w:t>
                              </w:r>
                            </w:p>
                            <w:p>
                              <w:pPr>
                                <w:pStyle w:val="Normal"/>
                                <w:spacing w:lineRule="auto" w:line="235" w:before="1" w:after="0"/>
                                <w:ind w:left="1749" w:hanging="216"/>
                                <w:rPr>
                                  <w:rFonts w:ascii="Courier New" w:hAnsi="Courier New"/>
                                  <w:sz w:val="18"/>
                                </w:rPr>
                              </w:pPr>
                              <w:r>
                                <w:rPr>
                                  <w:rFonts w:ascii="Courier New" w:hAnsi="Courier New"/>
                                  <w:spacing w:val="-2"/>
                                  <w:sz w:val="18"/>
                                </w:rPr>
                                <w:t>.perform(actionOnItemAtPosition&lt;RecyclerView.ViewHolder&gt;</w:t>
                              </w:r>
                              <w:r>
                                <w:rPr>
                                  <w:rFonts w:ascii="Courier New" w:hAnsi="Courier New"/>
                                  <w:sz w:val="18"/>
                                </w:rPr>
                                <w:t>(itemPosition, click()))</w:t>
                              </w:r>
                            </w:p>
                            <w:p>
                              <w:pPr>
                                <w:pStyle w:val="Normal"/>
                                <w:spacing w:before="98" w:after="0"/>
                                <w:ind w:left="1317" w:hanging="0"/>
                                <w:rPr>
                                  <w:rFonts w:ascii="Courier New" w:hAnsi="Courier New"/>
                                  <w:sz w:val="18"/>
                                </w:rPr>
                              </w:pPr>
                              <w:r>
                                <w:rPr>
                                  <w:rFonts w:ascii="Courier New" w:hAnsi="Courier New"/>
                                  <w:sz w:val="18"/>
                                </w:rPr>
                                <w:t>return</w:t>
                              </w:r>
                              <w:r>
                                <w:rPr>
                                  <w:rFonts w:ascii="Courier New" w:hAnsi="Courier New"/>
                                  <w:spacing w:val="-6"/>
                                  <w:sz w:val="18"/>
                                </w:rPr>
                                <w:t xml:space="preserve"> </w:t>
                              </w:r>
                              <w:r>
                                <w:rPr>
                                  <w:rFonts w:ascii="Courier New" w:hAnsi="Courier New"/>
                                  <w:spacing w:val="-4"/>
                                  <w:sz w:val="18"/>
                                </w:rPr>
                                <w:t>this</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inline>
            </w:drawing>
          </mc:Choice>
          <mc:Fallback>
            <w:pict>
              <v:group id="shape_0" alt="Shape515" style="position:absolute;margin-left:0pt;margin-top:-157.3pt;width:399.6pt;height:157.25pt" coordorigin="0,-3146" coordsize="7992,3145">
                <v:rect id="shape_0" path="m0,0l-2147483645,0l-2147483645,-2147483646l0,-2147483646xe" fillcolor="#f6f6f6" stroked="f" o:allowincell="f" style="position:absolute;left:0;top:-3136;width:7991;height:3124;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3126;width:7991;height:3104;mso-wrap-style:square;v-text-anchor:top;mso-position-vertical:top">
                  <v:fill o:detectmouseclick="t" on="false"/>
                  <v:stroke color="#3465a4" joinstyle="round" endcap="flat"/>
                  <v:textbox>
                    <w:txbxContent>
                      <w:p>
                        <w:pPr>
                          <w:pStyle w:val="Normal"/>
                          <w:spacing w:before="40" w:after="0"/>
                          <w:ind w:left="885" w:hanging="0"/>
                          <w:rPr>
                            <w:rFonts w:ascii="Courier New" w:hAnsi="Courier New"/>
                            <w:sz w:val="18"/>
                          </w:rPr>
                        </w:pPr>
                        <w:r>
                          <w:rPr>
                            <w:rFonts w:ascii="Courier New" w:hAnsi="Courier New"/>
                            <w:sz w:val="18"/>
                          </w:rPr>
                          <w:t>}</w:t>
                        </w:r>
                      </w:p>
                      <w:p>
                        <w:pPr>
                          <w:pStyle w:val="Normal"/>
                          <w:spacing w:before="8" w:after="0"/>
                          <w:rPr>
                            <w:rFonts w:ascii="Courier New" w:hAnsi="Courier New"/>
                            <w:sz w:val="24"/>
                          </w:rPr>
                        </w:pPr>
                        <w:r>
                          <w:rPr>
                            <w:rFonts w:ascii="Courier New" w:hAnsi="Courier New"/>
                            <w:sz w:val="24"/>
                          </w:rPr>
                        </w:r>
                      </w:p>
                      <w:p>
                        <w:pPr>
                          <w:pStyle w:val="Normal"/>
                          <w:spacing w:lineRule="atLeast" w:line="280"/>
                          <w:ind w:left="1317" w:right="1185" w:hanging="432"/>
                          <w:rPr>
                            <w:rFonts w:ascii="Courier New" w:hAnsi="Courier New"/>
                            <w:sz w:val="18"/>
                          </w:rPr>
                        </w:pPr>
                        <w:r>
                          <w:rPr>
                            <w:rFonts w:ascii="Courier New" w:hAnsi="Courier New"/>
                            <w:sz w:val="18"/>
                          </w:rPr>
                          <w:t>fun</w:t>
                        </w:r>
                        <w:r>
                          <w:rPr>
                            <w:rFonts w:ascii="Courier New" w:hAnsi="Courier New"/>
                            <w:spacing w:val="-10"/>
                            <w:sz w:val="18"/>
                          </w:rPr>
                          <w:t xml:space="preserve"> </w:t>
                        </w:r>
                        <w:r>
                          <w:rPr>
                            <w:rFonts w:ascii="Courier New" w:hAnsi="Courier New"/>
                            <w:sz w:val="18"/>
                          </w:rPr>
                          <w:t>clickOnItem(itemPosition:</w:t>
                        </w:r>
                        <w:r>
                          <w:rPr>
                            <w:rFonts w:ascii="Courier New" w:hAnsi="Courier New"/>
                            <w:spacing w:val="-10"/>
                            <w:sz w:val="18"/>
                          </w:rPr>
                          <w:t xml:space="preserve"> </w:t>
                        </w:r>
                        <w:r>
                          <w:rPr>
                            <w:rFonts w:ascii="Courier New" w:hAnsi="Courier New"/>
                            <w:sz w:val="18"/>
                          </w:rPr>
                          <w:t>Int):</w:t>
                        </w:r>
                        <w:r>
                          <w:rPr>
                            <w:rFonts w:ascii="Courier New" w:hAnsi="Courier New"/>
                            <w:spacing w:val="-10"/>
                            <w:sz w:val="18"/>
                          </w:rPr>
                          <w:t xml:space="preserve"> </w:t>
                        </w:r>
                        <w:r>
                          <w:rPr>
                            <w:rFonts w:ascii="Courier New" w:hAnsi="Courier New"/>
                            <w:sz w:val="18"/>
                          </w:rPr>
                          <w:t>Activity2Robot</w:t>
                        </w:r>
                        <w:r>
                          <w:rPr>
                            <w:rFonts w:ascii="Courier New" w:hAnsi="Courier New"/>
                            <w:spacing w:val="-10"/>
                            <w:sz w:val="18"/>
                          </w:rPr>
                          <w:t xml:space="preserve"> </w:t>
                        </w:r>
                        <w:r>
                          <w:rPr>
                            <w:rFonts w:ascii="Courier New" w:hAnsi="Courier New"/>
                            <w:sz w:val="18"/>
                          </w:rPr>
                          <w:t xml:space="preserve">{ </w:t>
                        </w:r>
                        <w:r>
                          <w:rPr>
                            <w:rFonts w:ascii="Courier New" w:hAnsi="Courier New"/>
                            <w:spacing w:val="-2"/>
                            <w:sz w:val="18"/>
                          </w:rPr>
                          <w:t>onView(withId(R.id.activity_2_recycler_view))</w:t>
                        </w:r>
                      </w:p>
                      <w:p>
                        <w:pPr>
                          <w:pStyle w:val="Normal"/>
                          <w:spacing w:lineRule="exact" w:line="198"/>
                          <w:ind w:left="1533" w:hanging="0"/>
                          <w:rPr>
                            <w:rFonts w:ascii="Courier New" w:hAnsi="Courier New"/>
                            <w:sz w:val="18"/>
                          </w:rPr>
                        </w:pPr>
                        <w:r>
                          <w:rPr>
                            <w:rFonts w:ascii="Courier New" w:hAnsi="Courier New"/>
                            <w:spacing w:val="-2"/>
                            <w:sz w:val="18"/>
                          </w:rPr>
                          <w:t>.perform(scrollToPosition</w:t>
                        </w:r>
                      </w:p>
                      <w:p>
                        <w:pPr>
                          <w:pStyle w:val="Normal"/>
                          <w:spacing w:lineRule="exact" w:line="202"/>
                          <w:ind w:left="1749" w:hanging="0"/>
                          <w:rPr>
                            <w:rFonts w:ascii="Courier New" w:hAnsi="Courier New"/>
                            <w:sz w:val="18"/>
                          </w:rPr>
                        </w:pPr>
                        <w:r>
                          <w:rPr>
                            <w:rFonts w:ascii="Courier New" w:hAnsi="Courier New"/>
                            <w:spacing w:val="-2"/>
                            <w:sz w:val="18"/>
                          </w:rPr>
                          <w:t>&lt;RecyclerView.ViewHolder&gt;(itemPosition))</w:t>
                        </w:r>
                      </w:p>
                      <w:p>
                        <w:pPr>
                          <w:pStyle w:val="Normal"/>
                          <w:spacing w:lineRule="exact" w:line="202" w:before="96" w:after="0"/>
                          <w:ind w:left="1317" w:hanging="0"/>
                          <w:rPr>
                            <w:rFonts w:ascii="Courier New" w:hAnsi="Courier New"/>
                            <w:sz w:val="18"/>
                          </w:rPr>
                        </w:pPr>
                        <w:r>
                          <w:rPr>
                            <w:rFonts w:ascii="Courier New" w:hAnsi="Courier New"/>
                            <w:spacing w:val="-2"/>
                            <w:sz w:val="18"/>
                          </w:rPr>
                          <w:t>onView(withId(R.id.activity_2_recycler_view))</w:t>
                        </w:r>
                      </w:p>
                      <w:p>
                        <w:pPr>
                          <w:pStyle w:val="Normal"/>
                          <w:spacing w:lineRule="auto" w:line="235" w:before="1" w:after="0"/>
                          <w:ind w:left="1749" w:hanging="216"/>
                          <w:rPr>
                            <w:rFonts w:ascii="Courier New" w:hAnsi="Courier New"/>
                            <w:sz w:val="18"/>
                          </w:rPr>
                        </w:pPr>
                        <w:r>
                          <w:rPr>
                            <w:rFonts w:ascii="Courier New" w:hAnsi="Courier New"/>
                            <w:spacing w:val="-2"/>
                            <w:sz w:val="18"/>
                          </w:rPr>
                          <w:t>.perform(actionOnItemAtPosition&lt;RecyclerView.ViewHolder&gt;</w:t>
                        </w:r>
                        <w:r>
                          <w:rPr>
                            <w:rFonts w:ascii="Courier New" w:hAnsi="Courier New"/>
                            <w:sz w:val="18"/>
                          </w:rPr>
                          <w:t>(itemPosition, click()))</w:t>
                        </w:r>
                      </w:p>
                      <w:p>
                        <w:pPr>
                          <w:pStyle w:val="Normal"/>
                          <w:spacing w:before="98" w:after="0"/>
                          <w:ind w:left="1317" w:hanging="0"/>
                          <w:rPr>
                            <w:rFonts w:ascii="Courier New" w:hAnsi="Courier New"/>
                            <w:sz w:val="18"/>
                          </w:rPr>
                        </w:pPr>
                        <w:r>
                          <w:rPr>
                            <w:rFonts w:ascii="Courier New" w:hAnsi="Courier New"/>
                            <w:sz w:val="18"/>
                          </w:rPr>
                          <w:t>return</w:t>
                        </w:r>
                        <w:r>
                          <w:rPr>
                            <w:rFonts w:ascii="Courier New" w:hAnsi="Courier New"/>
                            <w:spacing w:val="-6"/>
                            <w:sz w:val="18"/>
                          </w:rPr>
                          <w:t xml:space="preserve"> </w:t>
                        </w:r>
                        <w:r>
                          <w:rPr>
                            <w:rFonts w:ascii="Courier New" w:hAnsi="Courier New"/>
                            <w:spacing w:val="-4"/>
                            <w:sz w:val="18"/>
                          </w:rPr>
                          <w:t>this</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square"/>
                </v:rect>
              </v:group>
            </w:pict>
          </mc:Fallback>
        </mc:AlternateContent>
      </w:r>
    </w:p>
    <w:p>
      <w:pPr>
        <w:pStyle w:val="ListParagraph"/>
        <w:numPr>
          <w:ilvl w:val="0"/>
          <w:numId w:val="8"/>
        </w:numPr>
        <w:tabs>
          <w:tab w:val="clear" w:pos="720"/>
          <w:tab w:val="left" w:pos="1274" w:leader="none"/>
        </w:tabs>
        <w:spacing w:before="42" w:after="0"/>
        <w:ind w:left="1274" w:right="322" w:hanging="360"/>
        <w:jc w:val="left"/>
        <w:rPr>
          <w:sz w:val="20"/>
        </w:rPr>
      </w:pPr>
      <w:r>
        <w:rPr>
          <w:sz w:val="20"/>
        </w:rPr>
        <w:t>Now,</w:t>
      </w:r>
      <w:r>
        <w:rPr>
          <w:spacing w:val="-3"/>
          <w:sz w:val="20"/>
        </w:rPr>
        <w:t xml:space="preserve"> </w:t>
      </w:r>
      <w:r>
        <w:rPr>
          <w:sz w:val="20"/>
        </w:rPr>
        <w:t>let's</w:t>
      </w:r>
      <w:r>
        <w:rPr>
          <w:spacing w:val="-3"/>
          <w:sz w:val="20"/>
        </w:rPr>
        <w:t xml:space="preserve"> </w:t>
      </w:r>
      <w:r>
        <w:rPr>
          <w:sz w:val="20"/>
        </w:rPr>
        <w:t>create</w:t>
      </w:r>
      <w:r>
        <w:rPr>
          <w:spacing w:val="-3"/>
          <w:sz w:val="20"/>
        </w:rPr>
        <w:t xml:space="preserve"> </w:t>
      </w:r>
      <w:r>
        <w:rPr>
          <w:sz w:val="20"/>
        </w:rPr>
        <w:t>our</w:t>
      </w:r>
      <w:r>
        <w:rPr>
          <w:spacing w:val="-3"/>
          <w:sz w:val="20"/>
        </w:rPr>
        <w:t xml:space="preserve"> </w:t>
      </w:r>
      <w:r>
        <w:rPr>
          <w:sz w:val="20"/>
        </w:rPr>
        <w:t>test</w:t>
      </w:r>
      <w:r>
        <w:rPr>
          <w:spacing w:val="-3"/>
          <w:sz w:val="20"/>
        </w:rPr>
        <w:t xml:space="preserve"> </w:t>
      </w:r>
      <w:r>
        <w:rPr>
          <w:sz w:val="20"/>
        </w:rPr>
        <w:t>suite,</w:t>
      </w:r>
      <w:r>
        <w:rPr>
          <w:spacing w:val="-3"/>
          <w:sz w:val="20"/>
        </w:rPr>
        <w:t xml:space="preserve"> </w:t>
      </w:r>
      <w:r>
        <w:rPr>
          <w:sz w:val="20"/>
        </w:rPr>
        <w:t>which</w:t>
      </w:r>
      <w:r>
        <w:rPr>
          <w:spacing w:val="-3"/>
          <w:sz w:val="20"/>
        </w:rPr>
        <w:t xml:space="preserve"> </w:t>
      </w:r>
      <w:r>
        <w:rPr>
          <w:sz w:val="20"/>
        </w:rPr>
        <w:t>we</w:t>
      </w:r>
      <w:r>
        <w:rPr>
          <w:spacing w:val="-3"/>
          <w:sz w:val="20"/>
        </w:rPr>
        <w:t xml:space="preserve"> </w:t>
      </w:r>
      <w:r>
        <w:rPr>
          <w:sz w:val="20"/>
        </w:rPr>
        <w:t>will</w:t>
      </w:r>
      <w:r>
        <w:rPr>
          <w:spacing w:val="-3"/>
          <w:sz w:val="20"/>
        </w:rPr>
        <w:t xml:space="preserve"> </w:t>
      </w:r>
      <w:r>
        <w:rPr>
          <w:sz w:val="20"/>
        </w:rPr>
        <w:t>name</w:t>
      </w:r>
      <w:r>
        <w:rPr>
          <w:spacing w:val="-5"/>
          <w:sz w:val="20"/>
        </w:rPr>
        <w:t xml:space="preserve"> </w:t>
      </w:r>
      <w:r>
        <w:rPr>
          <w:rFonts w:ascii="Courier New" w:hAnsi="Courier New"/>
          <w:b/>
        </w:rPr>
        <w:t>UiTest</w:t>
      </w:r>
      <w:r>
        <w:rPr>
          <w:sz w:val="20"/>
        </w:rPr>
        <w:t>.</w:t>
      </w:r>
      <w:r>
        <w:rPr>
          <w:spacing w:val="-3"/>
          <w:sz w:val="20"/>
        </w:rPr>
        <w:t xml:space="preserve"> </w:t>
      </w:r>
      <w:r>
        <w:rPr>
          <w:sz w:val="20"/>
        </w:rPr>
        <w:t>If</w:t>
      </w:r>
      <w:r>
        <w:rPr>
          <w:spacing w:val="-3"/>
          <w:sz w:val="20"/>
        </w:rPr>
        <w:t xml:space="preserve"> </w:t>
      </w:r>
      <w:r>
        <w:rPr>
          <w:sz w:val="20"/>
        </w:rPr>
        <w:t>we</w:t>
      </w:r>
      <w:r>
        <w:rPr>
          <w:spacing w:val="-3"/>
          <w:sz w:val="20"/>
        </w:rPr>
        <w:t xml:space="preserve"> </w:t>
      </w:r>
      <w:r>
        <w:rPr>
          <w:sz w:val="20"/>
        </w:rPr>
        <w:t>run</w:t>
      </w:r>
      <w:r>
        <w:rPr>
          <w:spacing w:val="-4"/>
          <w:sz w:val="20"/>
        </w:rPr>
        <w:t xml:space="preserve"> </w:t>
      </w:r>
      <w:r>
        <w:rPr>
          <w:sz w:val="20"/>
        </w:rPr>
        <w:t>this</w:t>
      </w:r>
      <w:r>
        <w:rPr>
          <w:spacing w:val="-3"/>
          <w:sz w:val="20"/>
        </w:rPr>
        <w:t xml:space="preserve"> </w:t>
      </w:r>
      <w:r>
        <w:rPr>
          <w:sz w:val="20"/>
        </w:rPr>
        <w:t>test, we will indeed see that it will fail:</w:t>
      </w:r>
    </w:p>
    <w:p>
      <w:pPr>
        <w:sectPr>
          <w:headerReference w:type="even" r:id="rId268"/>
          <w:headerReference w:type="default" r:id="rId269"/>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4" w:after="0"/>
        <w:rPr>
          <w:sz w:val="9"/>
        </w:rPr>
      </w:pPr>
      <w:r>
        <w:rPr>
          <w:sz w:val="9"/>
        </w:rPr>
        <mc:AlternateContent>
          <mc:Choice Requires="wpg">
            <w:drawing>
              <wp:anchor behindDoc="0" distT="0" distB="0" distL="0" distR="4445" simplePos="0" locked="0" layoutInCell="0" allowOverlap="1" relativeHeight="1705" wp14:anchorId="125940A4">
                <wp:simplePos x="0" y="0"/>
                <wp:positionH relativeFrom="page">
                  <wp:posOffset>1120140</wp:posOffset>
                </wp:positionH>
                <wp:positionV relativeFrom="paragraph">
                  <wp:posOffset>95250</wp:posOffset>
                </wp:positionV>
                <wp:extent cx="5074920" cy="4740275"/>
                <wp:effectExtent l="0" t="635" r="635" b="0"/>
                <wp:wrapTopAndBottom/>
                <wp:docPr id="844" name="docshapegroup639"/>
                <a:graphic xmlns:a="http://schemas.openxmlformats.org/drawingml/2006/main">
                  <a:graphicData uri="http://schemas.microsoft.com/office/word/2010/wordprocessingGroup">
                    <wpg:wgp>
                      <wpg:cNvGrpSpPr/>
                      <wpg:grpSpPr>
                        <a:xfrm>
                          <a:off x="0" y="0"/>
                          <a:ext cx="5074920" cy="4740120"/>
                          <a:chOff x="0" y="0"/>
                          <a:chExt cx="5074920" cy="4740120"/>
                        </a:xfrm>
                      </wpg:grpSpPr>
                      <wps:wsp>
                        <wps:cNvSpPr/>
                        <wps:spPr>
                          <a:xfrm>
                            <a:off x="0" y="6480"/>
                            <a:ext cx="5074920" cy="4727520"/>
                          </a:xfrm>
                          <a:prstGeom prst="rect">
                            <a:avLst/>
                          </a:prstGeom>
                          <a:solidFill>
                            <a:srgbClr val="f6f6f6"/>
                          </a:solidFill>
                          <a:ln w="0">
                            <a:noFill/>
                          </a:ln>
                        </wps:spPr>
                        <wps:style>
                          <a:lnRef idx="0"/>
                          <a:fillRef idx="0"/>
                          <a:effectRef idx="0"/>
                          <a:fontRef idx="minor"/>
                        </wps:style>
                        <wps:bodyPr/>
                      </wps:wsp>
                      <wps:wsp>
                        <wps:cNvSpPr/>
                        <wps:spPr>
                          <a:xfrm>
                            <a:off x="0" y="0"/>
                            <a:ext cx="5074920" cy="4740120"/>
                          </a:xfrm>
                          <a:custGeom>
                            <a:avLst/>
                            <a:gdLst>
                              <a:gd name="textAreaLeft" fmla="*/ 0 w 2877120"/>
                              <a:gd name="textAreaRight" fmla="*/ 2879280 w 2877120"/>
                              <a:gd name="textAreaTop" fmla="*/ 0 h 2687400"/>
                              <a:gd name="textAreaBottom" fmla="*/ 2689560 h 2687400"/>
                            </a:gdLst>
                            <a:ahLst/>
                            <a:rect l="textAreaLeft" t="textAreaTop" r="textAreaRight" b="textAreaBottom"/>
                            <a:pathLst>
                              <a:path w="7992" h="7465">
                                <a:moveTo>
                                  <a:pt x="7992" y="7444"/>
                                </a:moveTo>
                                <a:lnTo>
                                  <a:pt x="0" y="7444"/>
                                </a:lnTo>
                                <a:lnTo>
                                  <a:pt x="0" y="7464"/>
                                </a:lnTo>
                                <a:lnTo>
                                  <a:pt x="7992" y="7464"/>
                                </a:lnTo>
                                <a:lnTo>
                                  <a:pt x="7992" y="74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4714920"/>
                          </a:xfrm>
                          <a:prstGeom prst="rect">
                            <a:avLst/>
                          </a:prstGeom>
                          <a:noFill/>
                          <a:ln w="0">
                            <a:noFill/>
                          </a:ln>
                        </wps:spPr>
                        <wps:style>
                          <a:lnRef idx="0"/>
                          <a:fillRef idx="0"/>
                          <a:effectRef idx="0"/>
                          <a:fontRef idx="minor"/>
                        </wps:style>
                        <wps:txbx>
                          <w:txbxContent>
                            <w:p>
                              <w:pPr>
                                <w:pStyle w:val="Normal"/>
                                <w:spacing w:lineRule="auto" w:line="324" w:before="40" w:after="0"/>
                                <w:ind w:left="453" w:right="4032" w:hanging="0"/>
                                <w:rPr>
                                  <w:rFonts w:ascii="Courier New" w:hAnsi="Courier New"/>
                                  <w:sz w:val="18"/>
                                </w:rPr>
                              </w:pPr>
                              <w:r>
                                <w:rPr>
                                  <w:rFonts w:ascii="Courier New" w:hAnsi="Courier New"/>
                                  <w:spacing w:val="-2"/>
                                  <w:sz w:val="18"/>
                                </w:rPr>
                                <w:t xml:space="preserve">@LargeTest @RunWith(AndroidJUnit4::class) </w:t>
                              </w:r>
                              <w:r>
                                <w:rPr>
                                  <w:rFonts w:ascii="Courier New" w:hAnsi="Courier New"/>
                                  <w:sz w:val="18"/>
                                </w:rPr>
                                <w:t>class UiTest {</w:t>
                              </w:r>
                            </w:p>
                            <w:p>
                              <w:pPr>
                                <w:pStyle w:val="Normal"/>
                                <w:spacing w:before="10" w:after="0"/>
                                <w:rPr>
                                  <w:rFonts w:ascii="Courier New" w:hAnsi="Courier New"/>
                                  <w:sz w:val="24"/>
                                </w:rPr>
                              </w:pPr>
                              <w:r>
                                <w:rPr>
                                  <w:rFonts w:ascii="Courier New" w:hAnsi="Courier New"/>
                                  <w:sz w:val="24"/>
                                </w:rPr>
                              </w:r>
                            </w:p>
                            <w:p>
                              <w:pPr>
                                <w:pStyle w:val="Normal"/>
                                <w:spacing w:lineRule="auto" w:line="324"/>
                                <w:ind w:left="885" w:right="5770" w:hanging="0"/>
                                <w:rPr>
                                  <w:rFonts w:ascii="Courier New" w:hAnsi="Courier New"/>
                                  <w:sz w:val="18"/>
                                </w:rPr>
                              </w:pPr>
                              <w:r>
                                <w:rPr>
                                  <w:rFonts w:ascii="Courier New" w:hAnsi="Courier New"/>
                                  <w:spacing w:val="-2"/>
                                  <w:sz w:val="18"/>
                                </w:rPr>
                                <w:t>@JvmField @Rule</w:t>
                              </w:r>
                            </w:p>
                            <w:p>
                              <w:pPr>
                                <w:pStyle w:val="Normal"/>
                                <w:spacing w:lineRule="exact" w:line="202" w:before="2" w:after="0"/>
                                <w:ind w:left="885" w:hanging="0"/>
                                <w:rPr>
                                  <w:rFonts w:ascii="Courier New" w:hAnsi="Courier New"/>
                                  <w:sz w:val="18"/>
                                </w:rPr>
                              </w:pPr>
                              <w:r>
                                <w:rPr>
                                  <w:rFonts w:ascii="Courier New" w:hAnsi="Courier New"/>
                                  <w:sz w:val="18"/>
                                </w:rPr>
                                <w:t>var</w:t>
                              </w:r>
                              <w:r>
                                <w:rPr>
                                  <w:rFonts w:ascii="Courier New" w:hAnsi="Courier New"/>
                                  <w:spacing w:val="-8"/>
                                  <w:sz w:val="18"/>
                                </w:rPr>
                                <w:t xml:space="preserve"> </w:t>
                              </w:r>
                              <w:r>
                                <w:rPr>
                                  <w:rFonts w:ascii="Courier New" w:hAnsi="Courier New"/>
                                  <w:sz w:val="18"/>
                                </w:rPr>
                                <w:t>activityRule:</w:t>
                              </w:r>
                              <w:r>
                                <w:rPr>
                                  <w:rFonts w:ascii="Courier New" w:hAnsi="Courier New"/>
                                  <w:spacing w:val="-8"/>
                                  <w:sz w:val="18"/>
                                </w:rPr>
                                <w:t xml:space="preserve"> </w:t>
                              </w:r>
                              <w:r>
                                <w:rPr>
                                  <w:rFonts w:ascii="Courier New" w:hAnsi="Courier New"/>
                                  <w:spacing w:val="-2"/>
                                  <w:sz w:val="18"/>
                                </w:rPr>
                                <w:t>ActivityTestRule&lt;Activity1&gt;</w:t>
                              </w:r>
                            </w:p>
                            <w:p>
                              <w:pPr>
                                <w:pStyle w:val="Normal"/>
                                <w:spacing w:lineRule="auto" w:line="259"/>
                                <w:ind w:left="885" w:right="2128" w:firstLine="216"/>
                                <w:rPr>
                                  <w:rFonts w:ascii="Courier New" w:hAnsi="Courier New"/>
                                  <w:sz w:val="18"/>
                                </w:rPr>
                              </w:pPr>
                              <w:r>
                                <w:rPr>
                                  <w:rFonts w:ascii="Courier New" w:hAnsi="Courier New"/>
                                  <w:sz w:val="18"/>
                                </w:rPr>
                                <w:t>=</w:t>
                              </w:r>
                              <w:r>
                                <w:rPr>
                                  <w:rFonts w:ascii="Courier New" w:hAnsi="Courier New"/>
                                  <w:spacing w:val="-29"/>
                                  <w:sz w:val="18"/>
                                </w:rPr>
                                <w:t xml:space="preserve"> </w:t>
                              </w:r>
                              <w:r>
                                <w:rPr>
                                  <w:rFonts w:ascii="Courier New" w:hAnsi="Courier New"/>
                                  <w:sz w:val="18"/>
                                </w:rPr>
                                <w:t>ActivityTestRule(Activity1::class.java) private val myApplication</w:t>
                              </w:r>
                            </w:p>
                            <w:p>
                              <w:pPr>
                                <w:pStyle w:val="Normal"/>
                                <w:spacing w:lineRule="exact" w:line="183"/>
                                <w:ind w:left="1101" w:hanging="0"/>
                                <w:rPr>
                                  <w:rFonts w:ascii="Courier New" w:hAnsi="Courier New"/>
                                  <w:sz w:val="18"/>
                                </w:rPr>
                              </w:pPr>
                              <w:r>
                                <w:rPr>
                                  <w:rFonts w:ascii="Courier New" w:hAnsi="Courier New"/>
                                  <w:sz w:val="18"/>
                                </w:rPr>
                                <w:t>=</w:t>
                              </w:r>
                              <w:r>
                                <w:rPr>
                                  <w:rFonts w:ascii="Courier New" w:hAnsi="Courier New"/>
                                  <w:spacing w:val="-1"/>
                                  <w:sz w:val="18"/>
                                </w:rPr>
                                <w:t xml:space="preserve"> </w:t>
                              </w:r>
                              <w:r>
                                <w:rPr>
                                  <w:rFonts w:ascii="Courier New" w:hAnsi="Courier New"/>
                                  <w:spacing w:val="-2"/>
                                  <w:sz w:val="18"/>
                                </w:rPr>
                                <w:t>ApplicationProvider.getApplicationContext&lt;Application&gt;()</w:t>
                              </w:r>
                            </w:p>
                            <w:p>
                              <w:pPr>
                                <w:pStyle w:val="Normal"/>
                                <w:spacing w:before="10" w:after="0"/>
                                <w:rPr>
                                  <w:rFonts w:ascii="Courier New" w:hAnsi="Courier New"/>
                                  <w:sz w:val="25"/>
                                </w:rPr>
                              </w:pPr>
                              <w:r>
                                <w:rPr>
                                  <w:rFonts w:ascii="Courier New" w:hAnsi="Courier New"/>
                                  <w:sz w:val="25"/>
                                </w:rPr>
                              </w:r>
                            </w:p>
                            <w:p>
                              <w:pPr>
                                <w:pStyle w:val="Normal"/>
                                <w:ind w:left="885" w:hanging="0"/>
                                <w:rPr>
                                  <w:rFonts w:ascii="Courier New" w:hAnsi="Courier New"/>
                                  <w:sz w:val="18"/>
                                </w:rPr>
                              </w:pPr>
                              <w:r>
                                <w:rPr>
                                  <w:rFonts w:ascii="Courier New" w:hAnsi="Courier New"/>
                                  <w:spacing w:val="-2"/>
                                  <w:sz w:val="18"/>
                                </w:rPr>
                                <w:t>@Test</w:t>
                              </w:r>
                            </w:p>
                            <w:p>
                              <w:pPr>
                                <w:pStyle w:val="Normal"/>
                                <w:spacing w:before="77" w:after="0"/>
                                <w:ind w:left="885" w:hanging="0"/>
                                <w:rPr>
                                  <w:rFonts w:ascii="Courier New" w:hAnsi="Courier New"/>
                                  <w:sz w:val="18"/>
                                </w:rPr>
                              </w:pPr>
                              <w:r>
                                <w:rPr>
                                  <w:rFonts w:ascii="Courier New" w:hAnsi="Courier New"/>
                                  <w:sz w:val="18"/>
                                </w:rPr>
                                <w:t>fun</w:t>
                              </w:r>
                              <w:r>
                                <w:rPr>
                                  <w:rFonts w:ascii="Courier New" w:hAnsi="Courier New"/>
                                  <w:spacing w:val="-8"/>
                                  <w:sz w:val="18"/>
                                </w:rPr>
                                <w:t xml:space="preserve"> </w:t>
                              </w:r>
                              <w:r>
                                <w:rPr>
                                  <w:rFonts w:ascii="Courier New" w:hAnsi="Courier New"/>
                                  <w:sz w:val="18"/>
                                </w:rPr>
                                <w:t>testMyFlow()</w:t>
                              </w:r>
                              <w:r>
                                <w:rPr>
                                  <w:rFonts w:ascii="Courier New" w:hAnsi="Courier New"/>
                                  <w:spacing w:val="-7"/>
                                  <w:sz w:val="18"/>
                                </w:rPr>
                                <w:t xml:space="preserve"> </w:t>
                              </w:r>
                              <w:r>
                                <w:rPr>
                                  <w:rFonts w:ascii="Courier New" w:hAnsi="Courier New"/>
                                  <w:spacing w:val="-10"/>
                                  <w:sz w:val="18"/>
                                </w:rPr>
                                <w:t>{</w:t>
                              </w:r>
                            </w:p>
                            <w:p>
                              <w:pPr>
                                <w:pStyle w:val="Normal"/>
                                <w:spacing w:before="76" w:after="0"/>
                                <w:ind w:left="1317" w:hanging="0"/>
                                <w:rPr>
                                  <w:rFonts w:ascii="Courier New" w:hAnsi="Courier New"/>
                                  <w:sz w:val="18"/>
                                </w:rPr>
                              </w:pPr>
                              <w:r>
                                <w:rPr>
                                  <w:rFonts w:ascii="Courier New" w:hAnsi="Courier New"/>
                                  <w:sz w:val="18"/>
                                </w:rPr>
                                <w:t>val</w:t>
                              </w:r>
                              <w:r>
                                <w:rPr>
                                  <w:rFonts w:ascii="Courier New" w:hAnsi="Courier New"/>
                                  <w:spacing w:val="-6"/>
                                  <w:sz w:val="18"/>
                                </w:rPr>
                                <w:t xml:space="preserve"> </w:t>
                              </w:r>
                              <w:r>
                                <w:rPr>
                                  <w:rFonts w:ascii="Courier New" w:hAnsi="Courier New"/>
                                  <w:sz w:val="18"/>
                                </w:rPr>
                                <w:t>numberOfItems</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pacing w:val="-10"/>
                                  <w:sz w:val="18"/>
                                </w:rPr>
                                <w:t>5</w:t>
                              </w:r>
                            </w:p>
                            <w:p>
                              <w:pPr>
                                <w:pStyle w:val="Normal"/>
                                <w:rPr>
                                  <w:rFonts w:ascii="Courier New" w:hAnsi="Courier New"/>
                                  <w:sz w:val="20"/>
                                </w:rPr>
                              </w:pPr>
                              <w:r>
                                <w:rPr>
                                  <w:rFonts w:ascii="Courier New" w:hAnsi="Courier New"/>
                                  <w:sz w:val="20"/>
                                </w:rPr>
                              </w:r>
                            </w:p>
                            <w:p>
                              <w:pPr>
                                <w:pStyle w:val="Normal"/>
                                <w:spacing w:before="129" w:after="0"/>
                                <w:ind w:left="1317" w:hanging="0"/>
                                <w:rPr>
                                  <w:rFonts w:ascii="Courier New" w:hAnsi="Courier New"/>
                                  <w:sz w:val="18"/>
                                </w:rPr>
                              </w:pPr>
                              <w:r>
                                <w:rPr>
                                  <w:rFonts w:ascii="Courier New" w:hAnsi="Courier New"/>
                                  <w:spacing w:val="-2"/>
                                  <w:sz w:val="18"/>
                                </w:rPr>
                                <w:t>Activity1Robot()</w:t>
                              </w:r>
                            </w:p>
                            <w:p>
                              <w:pPr>
                                <w:pStyle w:val="Normal"/>
                                <w:spacing w:before="76" w:after="0"/>
                                <w:ind w:left="1749" w:hanging="0"/>
                                <w:rPr>
                                  <w:rFonts w:ascii="Courier New" w:hAnsi="Courier New"/>
                                  <w:sz w:val="18"/>
                                </w:rPr>
                              </w:pPr>
                              <w:r>
                                <w:rPr>
                                  <w:rFonts w:ascii="Courier New" w:hAnsi="Courier New"/>
                                  <w:spacing w:val="-2"/>
                                  <w:sz w:val="18"/>
                                </w:rPr>
                                <w:t>.insertText(numberOfItems.toString())</w:t>
                              </w:r>
                            </w:p>
                            <w:p>
                              <w:pPr>
                                <w:pStyle w:val="Normal"/>
                                <w:spacing w:before="76" w:after="0"/>
                                <w:ind w:left="1749" w:hanging="0"/>
                                <w:rPr>
                                  <w:rFonts w:ascii="Courier New" w:hAnsi="Courier New"/>
                                  <w:sz w:val="18"/>
                                </w:rPr>
                              </w:pPr>
                              <w:r>
                                <w:rPr>
                                  <w:rFonts w:ascii="Courier New" w:hAnsi="Courier New"/>
                                  <w:spacing w:val="-2"/>
                                  <w:sz w:val="18"/>
                                </w:rPr>
                                <w:t>.submit()</w:t>
                              </w:r>
                            </w:p>
                            <w:p>
                              <w:pPr>
                                <w:pStyle w:val="Normal"/>
                                <w:rPr>
                                  <w:rFonts w:ascii="Courier New" w:hAnsi="Courier New"/>
                                  <w:sz w:val="20"/>
                                </w:rPr>
                              </w:pPr>
                              <w:r>
                                <w:rPr>
                                  <w:rFonts w:ascii="Courier New" w:hAnsi="Courier New"/>
                                  <w:sz w:val="20"/>
                                </w:rPr>
                              </w:r>
                            </w:p>
                            <w:p>
                              <w:pPr>
                                <w:pStyle w:val="Normal"/>
                                <w:spacing w:lineRule="auto" w:line="324" w:before="130" w:after="0"/>
                                <w:ind w:left="1317" w:right="3699" w:hanging="0"/>
                                <w:rPr>
                                  <w:rFonts w:ascii="Courier New" w:hAnsi="Courier New"/>
                                  <w:sz w:val="18"/>
                                </w:rPr>
                              </w:pPr>
                              <w:r>
                                <w:rPr>
                                  <w:rFonts w:ascii="Courier New" w:hAnsi="Courier New"/>
                                  <w:sz w:val="18"/>
                                </w:rPr>
                                <w:t>val</w:t>
                              </w:r>
                              <w:r>
                                <w:rPr>
                                  <w:rFonts w:ascii="Courier New" w:hAnsi="Courier New"/>
                                  <w:spacing w:val="-13"/>
                                  <w:sz w:val="18"/>
                                </w:rPr>
                                <w:t xml:space="preserve"> </w:t>
                              </w:r>
                              <w:r>
                                <w:rPr>
                                  <w:rFonts w:ascii="Courier New" w:hAnsi="Courier New"/>
                                  <w:sz w:val="18"/>
                                </w:rPr>
                                <w:t>selectedPosition</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 xml:space="preserve">3 </w:t>
                              </w:r>
                              <w:r>
                                <w:rPr>
                                  <w:rFonts w:ascii="Courier New" w:hAnsi="Courier New"/>
                                  <w:spacing w:val="-2"/>
                                  <w:sz w:val="18"/>
                                </w:rPr>
                                <w:t>Activity2Robot()</w:t>
                              </w:r>
                            </w:p>
                            <w:p>
                              <w:pPr>
                                <w:pStyle w:val="Normal"/>
                                <w:spacing w:before="1" w:after="0"/>
                                <w:ind w:left="1749" w:hanging="0"/>
                                <w:rPr>
                                  <w:rFonts w:ascii="Courier New" w:hAnsi="Courier New"/>
                                  <w:sz w:val="18"/>
                                </w:rPr>
                              </w:pPr>
                              <w:r>
                                <w:rPr>
                                  <w:rFonts w:ascii="Courier New" w:hAnsi="Courier New"/>
                                  <w:spacing w:val="-2"/>
                                  <w:sz w:val="18"/>
                                </w:rPr>
                                <w:t>.verifyItemNumber(numberOfItems)</w:t>
                              </w:r>
                            </w:p>
                            <w:p>
                              <w:pPr>
                                <w:pStyle w:val="Normal"/>
                                <w:spacing w:before="76" w:after="0"/>
                                <w:ind w:left="1749" w:hanging="0"/>
                                <w:rPr>
                                  <w:rFonts w:ascii="Courier New" w:hAnsi="Courier New"/>
                                  <w:sz w:val="18"/>
                                </w:rPr>
                              </w:pPr>
                              <w:r>
                                <w:rPr>
                                  <w:rFonts w:ascii="Courier New" w:hAnsi="Courier New"/>
                                  <w:spacing w:val="-2"/>
                                  <w:sz w:val="18"/>
                                </w:rPr>
                                <w:t>.verifyItemText(selectedPosition)</w:t>
                              </w:r>
                            </w:p>
                            <w:p>
                              <w:pPr>
                                <w:pStyle w:val="Normal"/>
                                <w:spacing w:before="76" w:after="0"/>
                                <w:ind w:left="1749" w:hanging="0"/>
                                <w:rPr>
                                  <w:rFonts w:ascii="Courier New" w:hAnsi="Courier New"/>
                                  <w:sz w:val="18"/>
                                </w:rPr>
                              </w:pPr>
                              <w:r>
                                <w:rPr>
                                  <w:rFonts w:ascii="Courier New" w:hAnsi="Courier New"/>
                                  <w:spacing w:val="-2"/>
                                  <w:sz w:val="18"/>
                                </w:rPr>
                                <w:t>.clickOnItem(selectedPosition)</w:t>
                              </w:r>
                            </w:p>
                            <w:p>
                              <w:pPr>
                                <w:pStyle w:val="Normal"/>
                                <w:rPr>
                                  <w:rFonts w:ascii="Courier New" w:hAnsi="Courier New"/>
                                  <w:sz w:val="20"/>
                                </w:rPr>
                              </w:pPr>
                              <w:r>
                                <w:rPr>
                                  <w:rFonts w:ascii="Courier New" w:hAnsi="Courier New"/>
                                  <w:sz w:val="20"/>
                                </w:rPr>
                              </w:r>
                            </w:p>
                            <w:p>
                              <w:pPr>
                                <w:pStyle w:val="Normal"/>
                                <w:spacing w:lineRule="auto" w:line="235" w:before="133" w:after="0"/>
                                <w:ind w:left="1533" w:right="1185" w:hanging="216"/>
                                <w:rPr>
                                  <w:rFonts w:ascii="Courier New" w:hAnsi="Courier New"/>
                                  <w:sz w:val="18"/>
                                </w:rPr>
                              </w:pPr>
                              <w:r>
                                <w:rPr>
                                  <w:rFonts w:ascii="Courier New" w:hAnsi="Courier New"/>
                                  <w:sz w:val="18"/>
                                </w:rPr>
                                <w:t xml:space="preserve">val expectedTest = </w:t>
                              </w:r>
                              <w:r>
                                <w:rPr>
                                  <w:rFonts w:ascii="Courier New" w:hAnsi="Courier New"/>
                                  <w:spacing w:val="-2"/>
                                  <w:sz w:val="18"/>
                                </w:rPr>
                                <w:t xml:space="preserve">myApplication.getString(R.string.item_x, </w:t>
                              </w:r>
                              <w:r>
                                <w:rPr>
                                  <w:rFonts w:ascii="Courier New" w:hAnsi="Courier New"/>
                                  <w:sz w:val="18"/>
                                </w:rPr>
                                <w:t>(selectedPosition + 1))</w:t>
                              </w:r>
                            </w:p>
                          </w:txbxContent>
                        </wps:txbx>
                        <wps:bodyPr lIns="0" rIns="0" tIns="0" bIns="0" anchor="t">
                          <a:noAutofit/>
                        </wps:bodyPr>
                      </wps:wsp>
                    </wpg:wgp>
                  </a:graphicData>
                </a:graphic>
              </wp:anchor>
            </w:drawing>
          </mc:Choice>
          <mc:Fallback>
            <w:pict>
              <v:group id="shape_0" alt="docshapegroup639" style="position:absolute;margin-left:88.2pt;margin-top:7.5pt;width:399.6pt;height:373.25pt" coordorigin="1764,150" coordsize="7992,7465">
                <v:rect id="shape_0" path="m0,0l-2147483645,0l-2147483645,-2147483646l0,-2147483646xe" fillcolor="#f6f6f6" stroked="f" o:allowincell="f" style="position:absolute;left:1764;top:160;width:7991;height:744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70;width:7991;height:7424;mso-wrap-style:square;v-text-anchor:top;mso-position-horizontal-relative:page">
                  <v:fill o:detectmouseclick="t" on="false"/>
                  <v:stroke color="#3465a4" joinstyle="round" endcap="flat"/>
                  <v:textbox>
                    <w:txbxContent>
                      <w:p>
                        <w:pPr>
                          <w:pStyle w:val="Normal"/>
                          <w:spacing w:lineRule="auto" w:line="324" w:before="40" w:after="0"/>
                          <w:ind w:left="453" w:right="4032" w:hanging="0"/>
                          <w:rPr>
                            <w:rFonts w:ascii="Courier New" w:hAnsi="Courier New"/>
                            <w:sz w:val="18"/>
                          </w:rPr>
                        </w:pPr>
                        <w:r>
                          <w:rPr>
                            <w:rFonts w:ascii="Courier New" w:hAnsi="Courier New"/>
                            <w:spacing w:val="-2"/>
                            <w:sz w:val="18"/>
                          </w:rPr>
                          <w:t xml:space="preserve">@LargeTest @RunWith(AndroidJUnit4::class) </w:t>
                        </w:r>
                        <w:r>
                          <w:rPr>
                            <w:rFonts w:ascii="Courier New" w:hAnsi="Courier New"/>
                            <w:sz w:val="18"/>
                          </w:rPr>
                          <w:t>class UiTest {</w:t>
                        </w:r>
                      </w:p>
                      <w:p>
                        <w:pPr>
                          <w:pStyle w:val="Normal"/>
                          <w:spacing w:before="10" w:after="0"/>
                          <w:rPr>
                            <w:rFonts w:ascii="Courier New" w:hAnsi="Courier New"/>
                            <w:sz w:val="24"/>
                          </w:rPr>
                        </w:pPr>
                        <w:r>
                          <w:rPr>
                            <w:rFonts w:ascii="Courier New" w:hAnsi="Courier New"/>
                            <w:sz w:val="24"/>
                          </w:rPr>
                        </w:r>
                      </w:p>
                      <w:p>
                        <w:pPr>
                          <w:pStyle w:val="Normal"/>
                          <w:spacing w:lineRule="auto" w:line="324"/>
                          <w:ind w:left="885" w:right="5770" w:hanging="0"/>
                          <w:rPr>
                            <w:rFonts w:ascii="Courier New" w:hAnsi="Courier New"/>
                            <w:sz w:val="18"/>
                          </w:rPr>
                        </w:pPr>
                        <w:r>
                          <w:rPr>
                            <w:rFonts w:ascii="Courier New" w:hAnsi="Courier New"/>
                            <w:spacing w:val="-2"/>
                            <w:sz w:val="18"/>
                          </w:rPr>
                          <w:t>@JvmField @Rule</w:t>
                        </w:r>
                      </w:p>
                      <w:p>
                        <w:pPr>
                          <w:pStyle w:val="Normal"/>
                          <w:spacing w:lineRule="exact" w:line="202" w:before="2" w:after="0"/>
                          <w:ind w:left="885" w:hanging="0"/>
                          <w:rPr>
                            <w:rFonts w:ascii="Courier New" w:hAnsi="Courier New"/>
                            <w:sz w:val="18"/>
                          </w:rPr>
                        </w:pPr>
                        <w:r>
                          <w:rPr>
                            <w:rFonts w:ascii="Courier New" w:hAnsi="Courier New"/>
                            <w:sz w:val="18"/>
                          </w:rPr>
                          <w:t>var</w:t>
                        </w:r>
                        <w:r>
                          <w:rPr>
                            <w:rFonts w:ascii="Courier New" w:hAnsi="Courier New"/>
                            <w:spacing w:val="-8"/>
                            <w:sz w:val="18"/>
                          </w:rPr>
                          <w:t xml:space="preserve"> </w:t>
                        </w:r>
                        <w:r>
                          <w:rPr>
                            <w:rFonts w:ascii="Courier New" w:hAnsi="Courier New"/>
                            <w:sz w:val="18"/>
                          </w:rPr>
                          <w:t>activityRule:</w:t>
                        </w:r>
                        <w:r>
                          <w:rPr>
                            <w:rFonts w:ascii="Courier New" w:hAnsi="Courier New"/>
                            <w:spacing w:val="-8"/>
                            <w:sz w:val="18"/>
                          </w:rPr>
                          <w:t xml:space="preserve"> </w:t>
                        </w:r>
                        <w:r>
                          <w:rPr>
                            <w:rFonts w:ascii="Courier New" w:hAnsi="Courier New"/>
                            <w:spacing w:val="-2"/>
                            <w:sz w:val="18"/>
                          </w:rPr>
                          <w:t>ActivityTestRule&lt;Activity1&gt;</w:t>
                        </w:r>
                      </w:p>
                      <w:p>
                        <w:pPr>
                          <w:pStyle w:val="Normal"/>
                          <w:spacing w:lineRule="auto" w:line="259"/>
                          <w:ind w:left="885" w:right="2128" w:firstLine="216"/>
                          <w:rPr>
                            <w:rFonts w:ascii="Courier New" w:hAnsi="Courier New"/>
                            <w:sz w:val="18"/>
                          </w:rPr>
                        </w:pPr>
                        <w:r>
                          <w:rPr>
                            <w:rFonts w:ascii="Courier New" w:hAnsi="Courier New"/>
                            <w:sz w:val="18"/>
                          </w:rPr>
                          <w:t>=</w:t>
                        </w:r>
                        <w:r>
                          <w:rPr>
                            <w:rFonts w:ascii="Courier New" w:hAnsi="Courier New"/>
                            <w:spacing w:val="-29"/>
                            <w:sz w:val="18"/>
                          </w:rPr>
                          <w:t xml:space="preserve"> </w:t>
                        </w:r>
                        <w:r>
                          <w:rPr>
                            <w:rFonts w:ascii="Courier New" w:hAnsi="Courier New"/>
                            <w:sz w:val="18"/>
                          </w:rPr>
                          <w:t>ActivityTestRule(Activity1::class.java) private val myApplication</w:t>
                        </w:r>
                      </w:p>
                      <w:p>
                        <w:pPr>
                          <w:pStyle w:val="Normal"/>
                          <w:spacing w:lineRule="exact" w:line="183"/>
                          <w:ind w:left="1101" w:hanging="0"/>
                          <w:rPr>
                            <w:rFonts w:ascii="Courier New" w:hAnsi="Courier New"/>
                            <w:sz w:val="18"/>
                          </w:rPr>
                        </w:pPr>
                        <w:r>
                          <w:rPr>
                            <w:rFonts w:ascii="Courier New" w:hAnsi="Courier New"/>
                            <w:sz w:val="18"/>
                          </w:rPr>
                          <w:t>=</w:t>
                        </w:r>
                        <w:r>
                          <w:rPr>
                            <w:rFonts w:ascii="Courier New" w:hAnsi="Courier New"/>
                            <w:spacing w:val="-1"/>
                            <w:sz w:val="18"/>
                          </w:rPr>
                          <w:t xml:space="preserve"> </w:t>
                        </w:r>
                        <w:r>
                          <w:rPr>
                            <w:rFonts w:ascii="Courier New" w:hAnsi="Courier New"/>
                            <w:spacing w:val="-2"/>
                            <w:sz w:val="18"/>
                          </w:rPr>
                          <w:t>ApplicationProvider.getApplicationContext&lt;Application&gt;()</w:t>
                        </w:r>
                      </w:p>
                      <w:p>
                        <w:pPr>
                          <w:pStyle w:val="Normal"/>
                          <w:spacing w:before="10" w:after="0"/>
                          <w:rPr>
                            <w:rFonts w:ascii="Courier New" w:hAnsi="Courier New"/>
                            <w:sz w:val="25"/>
                          </w:rPr>
                        </w:pPr>
                        <w:r>
                          <w:rPr>
                            <w:rFonts w:ascii="Courier New" w:hAnsi="Courier New"/>
                            <w:sz w:val="25"/>
                          </w:rPr>
                        </w:r>
                      </w:p>
                      <w:p>
                        <w:pPr>
                          <w:pStyle w:val="Normal"/>
                          <w:ind w:left="885" w:hanging="0"/>
                          <w:rPr>
                            <w:rFonts w:ascii="Courier New" w:hAnsi="Courier New"/>
                            <w:sz w:val="18"/>
                          </w:rPr>
                        </w:pPr>
                        <w:r>
                          <w:rPr>
                            <w:rFonts w:ascii="Courier New" w:hAnsi="Courier New"/>
                            <w:spacing w:val="-2"/>
                            <w:sz w:val="18"/>
                          </w:rPr>
                          <w:t>@Test</w:t>
                        </w:r>
                      </w:p>
                      <w:p>
                        <w:pPr>
                          <w:pStyle w:val="Normal"/>
                          <w:spacing w:before="77" w:after="0"/>
                          <w:ind w:left="885" w:hanging="0"/>
                          <w:rPr>
                            <w:rFonts w:ascii="Courier New" w:hAnsi="Courier New"/>
                            <w:sz w:val="18"/>
                          </w:rPr>
                        </w:pPr>
                        <w:r>
                          <w:rPr>
                            <w:rFonts w:ascii="Courier New" w:hAnsi="Courier New"/>
                            <w:sz w:val="18"/>
                          </w:rPr>
                          <w:t>fun</w:t>
                        </w:r>
                        <w:r>
                          <w:rPr>
                            <w:rFonts w:ascii="Courier New" w:hAnsi="Courier New"/>
                            <w:spacing w:val="-8"/>
                            <w:sz w:val="18"/>
                          </w:rPr>
                          <w:t xml:space="preserve"> </w:t>
                        </w:r>
                        <w:r>
                          <w:rPr>
                            <w:rFonts w:ascii="Courier New" w:hAnsi="Courier New"/>
                            <w:sz w:val="18"/>
                          </w:rPr>
                          <w:t>testMyFlow()</w:t>
                        </w:r>
                        <w:r>
                          <w:rPr>
                            <w:rFonts w:ascii="Courier New" w:hAnsi="Courier New"/>
                            <w:spacing w:val="-7"/>
                            <w:sz w:val="18"/>
                          </w:rPr>
                          <w:t xml:space="preserve"> </w:t>
                        </w:r>
                        <w:r>
                          <w:rPr>
                            <w:rFonts w:ascii="Courier New" w:hAnsi="Courier New"/>
                            <w:spacing w:val="-10"/>
                            <w:sz w:val="18"/>
                          </w:rPr>
                          <w:t>{</w:t>
                        </w:r>
                      </w:p>
                      <w:p>
                        <w:pPr>
                          <w:pStyle w:val="Normal"/>
                          <w:spacing w:before="76" w:after="0"/>
                          <w:ind w:left="1317" w:hanging="0"/>
                          <w:rPr>
                            <w:rFonts w:ascii="Courier New" w:hAnsi="Courier New"/>
                            <w:sz w:val="18"/>
                          </w:rPr>
                        </w:pPr>
                        <w:r>
                          <w:rPr>
                            <w:rFonts w:ascii="Courier New" w:hAnsi="Courier New"/>
                            <w:sz w:val="18"/>
                          </w:rPr>
                          <w:t>val</w:t>
                        </w:r>
                        <w:r>
                          <w:rPr>
                            <w:rFonts w:ascii="Courier New" w:hAnsi="Courier New"/>
                            <w:spacing w:val="-6"/>
                            <w:sz w:val="18"/>
                          </w:rPr>
                          <w:t xml:space="preserve"> </w:t>
                        </w:r>
                        <w:r>
                          <w:rPr>
                            <w:rFonts w:ascii="Courier New" w:hAnsi="Courier New"/>
                            <w:sz w:val="18"/>
                          </w:rPr>
                          <w:t>numberOfItems</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pacing w:val="-10"/>
                            <w:sz w:val="18"/>
                          </w:rPr>
                          <w:t>5</w:t>
                        </w:r>
                      </w:p>
                      <w:p>
                        <w:pPr>
                          <w:pStyle w:val="Normal"/>
                          <w:rPr>
                            <w:rFonts w:ascii="Courier New" w:hAnsi="Courier New"/>
                            <w:sz w:val="20"/>
                          </w:rPr>
                        </w:pPr>
                        <w:r>
                          <w:rPr>
                            <w:rFonts w:ascii="Courier New" w:hAnsi="Courier New"/>
                            <w:sz w:val="20"/>
                          </w:rPr>
                        </w:r>
                      </w:p>
                      <w:p>
                        <w:pPr>
                          <w:pStyle w:val="Normal"/>
                          <w:spacing w:before="129" w:after="0"/>
                          <w:ind w:left="1317" w:hanging="0"/>
                          <w:rPr>
                            <w:rFonts w:ascii="Courier New" w:hAnsi="Courier New"/>
                            <w:sz w:val="18"/>
                          </w:rPr>
                        </w:pPr>
                        <w:r>
                          <w:rPr>
                            <w:rFonts w:ascii="Courier New" w:hAnsi="Courier New"/>
                            <w:spacing w:val="-2"/>
                            <w:sz w:val="18"/>
                          </w:rPr>
                          <w:t>Activity1Robot()</w:t>
                        </w:r>
                      </w:p>
                      <w:p>
                        <w:pPr>
                          <w:pStyle w:val="Normal"/>
                          <w:spacing w:before="76" w:after="0"/>
                          <w:ind w:left="1749" w:hanging="0"/>
                          <w:rPr>
                            <w:rFonts w:ascii="Courier New" w:hAnsi="Courier New"/>
                            <w:sz w:val="18"/>
                          </w:rPr>
                        </w:pPr>
                        <w:r>
                          <w:rPr>
                            <w:rFonts w:ascii="Courier New" w:hAnsi="Courier New"/>
                            <w:spacing w:val="-2"/>
                            <w:sz w:val="18"/>
                          </w:rPr>
                          <w:t>.insertText(numberOfItems.toString())</w:t>
                        </w:r>
                      </w:p>
                      <w:p>
                        <w:pPr>
                          <w:pStyle w:val="Normal"/>
                          <w:spacing w:before="76" w:after="0"/>
                          <w:ind w:left="1749" w:hanging="0"/>
                          <w:rPr>
                            <w:rFonts w:ascii="Courier New" w:hAnsi="Courier New"/>
                            <w:sz w:val="18"/>
                          </w:rPr>
                        </w:pPr>
                        <w:r>
                          <w:rPr>
                            <w:rFonts w:ascii="Courier New" w:hAnsi="Courier New"/>
                            <w:spacing w:val="-2"/>
                            <w:sz w:val="18"/>
                          </w:rPr>
                          <w:t>.submit()</w:t>
                        </w:r>
                      </w:p>
                      <w:p>
                        <w:pPr>
                          <w:pStyle w:val="Normal"/>
                          <w:rPr>
                            <w:rFonts w:ascii="Courier New" w:hAnsi="Courier New"/>
                            <w:sz w:val="20"/>
                          </w:rPr>
                        </w:pPr>
                        <w:r>
                          <w:rPr>
                            <w:rFonts w:ascii="Courier New" w:hAnsi="Courier New"/>
                            <w:sz w:val="20"/>
                          </w:rPr>
                        </w:r>
                      </w:p>
                      <w:p>
                        <w:pPr>
                          <w:pStyle w:val="Normal"/>
                          <w:spacing w:lineRule="auto" w:line="324" w:before="130" w:after="0"/>
                          <w:ind w:left="1317" w:right="3699" w:hanging="0"/>
                          <w:rPr>
                            <w:rFonts w:ascii="Courier New" w:hAnsi="Courier New"/>
                            <w:sz w:val="18"/>
                          </w:rPr>
                        </w:pPr>
                        <w:r>
                          <w:rPr>
                            <w:rFonts w:ascii="Courier New" w:hAnsi="Courier New"/>
                            <w:sz w:val="18"/>
                          </w:rPr>
                          <w:t>val</w:t>
                        </w:r>
                        <w:r>
                          <w:rPr>
                            <w:rFonts w:ascii="Courier New" w:hAnsi="Courier New"/>
                            <w:spacing w:val="-13"/>
                            <w:sz w:val="18"/>
                          </w:rPr>
                          <w:t xml:space="preserve"> </w:t>
                        </w:r>
                        <w:r>
                          <w:rPr>
                            <w:rFonts w:ascii="Courier New" w:hAnsi="Courier New"/>
                            <w:sz w:val="18"/>
                          </w:rPr>
                          <w:t>selectedPosition</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 xml:space="preserve">3 </w:t>
                        </w:r>
                        <w:r>
                          <w:rPr>
                            <w:rFonts w:ascii="Courier New" w:hAnsi="Courier New"/>
                            <w:spacing w:val="-2"/>
                            <w:sz w:val="18"/>
                          </w:rPr>
                          <w:t>Activity2Robot()</w:t>
                        </w:r>
                      </w:p>
                      <w:p>
                        <w:pPr>
                          <w:pStyle w:val="Normal"/>
                          <w:spacing w:before="1" w:after="0"/>
                          <w:ind w:left="1749" w:hanging="0"/>
                          <w:rPr>
                            <w:rFonts w:ascii="Courier New" w:hAnsi="Courier New"/>
                            <w:sz w:val="18"/>
                          </w:rPr>
                        </w:pPr>
                        <w:r>
                          <w:rPr>
                            <w:rFonts w:ascii="Courier New" w:hAnsi="Courier New"/>
                            <w:spacing w:val="-2"/>
                            <w:sz w:val="18"/>
                          </w:rPr>
                          <w:t>.verifyItemNumber(numberOfItems)</w:t>
                        </w:r>
                      </w:p>
                      <w:p>
                        <w:pPr>
                          <w:pStyle w:val="Normal"/>
                          <w:spacing w:before="76" w:after="0"/>
                          <w:ind w:left="1749" w:hanging="0"/>
                          <w:rPr>
                            <w:rFonts w:ascii="Courier New" w:hAnsi="Courier New"/>
                            <w:sz w:val="18"/>
                          </w:rPr>
                        </w:pPr>
                        <w:r>
                          <w:rPr>
                            <w:rFonts w:ascii="Courier New" w:hAnsi="Courier New"/>
                            <w:spacing w:val="-2"/>
                            <w:sz w:val="18"/>
                          </w:rPr>
                          <w:t>.verifyItemText(selectedPosition)</w:t>
                        </w:r>
                      </w:p>
                      <w:p>
                        <w:pPr>
                          <w:pStyle w:val="Normal"/>
                          <w:spacing w:before="76" w:after="0"/>
                          <w:ind w:left="1749" w:hanging="0"/>
                          <w:rPr>
                            <w:rFonts w:ascii="Courier New" w:hAnsi="Courier New"/>
                            <w:sz w:val="18"/>
                          </w:rPr>
                        </w:pPr>
                        <w:r>
                          <w:rPr>
                            <w:rFonts w:ascii="Courier New" w:hAnsi="Courier New"/>
                            <w:spacing w:val="-2"/>
                            <w:sz w:val="18"/>
                          </w:rPr>
                          <w:t>.clickOnItem(selectedPosition)</w:t>
                        </w:r>
                      </w:p>
                      <w:p>
                        <w:pPr>
                          <w:pStyle w:val="Normal"/>
                          <w:rPr>
                            <w:rFonts w:ascii="Courier New" w:hAnsi="Courier New"/>
                            <w:sz w:val="20"/>
                          </w:rPr>
                        </w:pPr>
                        <w:r>
                          <w:rPr>
                            <w:rFonts w:ascii="Courier New" w:hAnsi="Courier New"/>
                            <w:sz w:val="20"/>
                          </w:rPr>
                        </w:r>
                      </w:p>
                      <w:p>
                        <w:pPr>
                          <w:pStyle w:val="Normal"/>
                          <w:spacing w:lineRule="auto" w:line="235" w:before="133" w:after="0"/>
                          <w:ind w:left="1533" w:right="1185" w:hanging="216"/>
                          <w:rPr>
                            <w:rFonts w:ascii="Courier New" w:hAnsi="Courier New"/>
                            <w:sz w:val="18"/>
                          </w:rPr>
                        </w:pPr>
                        <w:r>
                          <w:rPr>
                            <w:rFonts w:ascii="Courier New" w:hAnsi="Courier New"/>
                            <w:sz w:val="18"/>
                          </w:rPr>
                          <w:t xml:space="preserve">val expectedTest = </w:t>
                        </w:r>
                        <w:r>
                          <w:rPr>
                            <w:rFonts w:ascii="Courier New" w:hAnsi="Courier New"/>
                            <w:spacing w:val="-2"/>
                            <w:sz w:val="18"/>
                          </w:rPr>
                          <w:t xml:space="preserve">myApplication.getString(R.string.item_x, </w:t>
                        </w:r>
                        <w:r>
                          <w:rPr>
                            <w:rFonts w:ascii="Courier New" w:hAnsi="Courier New"/>
                            <w:sz w:val="18"/>
                          </w:rPr>
                          <w:t>(selectedPosition + 1))</w:t>
                        </w:r>
                      </w:p>
                    </w:txbxContent>
                  </v:textbox>
                  <w10:wrap type="topAndBottom"/>
                </v:rect>
              </v:group>
            </w:pict>
          </mc:Fallback>
        </mc:AlternateContent>
      </w:r>
    </w:p>
    <w:p>
      <w:pPr>
        <w:pStyle w:val="TextBody"/>
        <w:spacing w:before="3" w:after="0"/>
        <w:rPr>
          <w:sz w:val="5"/>
        </w:rPr>
      </w:pPr>
      <w:r>
        <w:rPr>
          <w:sz w:val="5"/>
        </w:rPr>
      </w:r>
    </w:p>
    <w:p>
      <w:pPr>
        <w:pStyle w:val="TextBody"/>
        <w:ind w:left="104" w:hanging="0"/>
        <w:rPr/>
      </w:pPr>
      <w:r>
        <w:rPr/>
        <mc:AlternateContent>
          <mc:Choice Requires="wpg">
            <w:drawing>
              <wp:inline distT="0" distB="0" distL="0" distR="0" wp14:anchorId="0BC79DA6">
                <wp:extent cx="5074920" cy="930275"/>
                <wp:effectExtent l="0" t="0" r="5080" b="0"/>
                <wp:docPr id="852" name="Shape521"/>
                <a:graphic xmlns:a="http://schemas.openxmlformats.org/drawingml/2006/main">
                  <a:graphicData uri="http://schemas.microsoft.com/office/word/2010/wordprocessingGroup">
                    <wpg:wgp>
                      <wpg:cNvGrpSpPr/>
                      <wpg:grpSpPr>
                        <a:xfrm>
                          <a:off x="0" y="0"/>
                          <a:ext cx="5074920" cy="930240"/>
                          <a:chOff x="0" y="0"/>
                          <a:chExt cx="5074920" cy="930240"/>
                        </a:xfrm>
                      </wpg:grpSpPr>
                      <wps:wsp>
                        <wps:cNvSpPr/>
                        <wps:spPr>
                          <a:xfrm>
                            <a:off x="0" y="6480"/>
                            <a:ext cx="5074920" cy="917640"/>
                          </a:xfrm>
                          <a:prstGeom prst="rect">
                            <a:avLst/>
                          </a:prstGeom>
                          <a:solidFill>
                            <a:srgbClr val="f6f6f6"/>
                          </a:solidFill>
                          <a:ln w="0">
                            <a:noFill/>
                          </a:ln>
                        </wps:spPr>
                        <wps:style>
                          <a:lnRef idx="0"/>
                          <a:fillRef idx="0"/>
                          <a:effectRef idx="0"/>
                          <a:fontRef idx="minor"/>
                        </wps:style>
                        <wps:bodyPr/>
                      </wps:wsp>
                      <wps:wsp>
                        <wps:cNvSpPr/>
                        <wps:spPr>
                          <a:xfrm>
                            <a:off x="0" y="0"/>
                            <a:ext cx="5074920" cy="930240"/>
                          </a:xfrm>
                          <a:custGeom>
                            <a:avLst/>
                            <a:gdLst>
                              <a:gd name="textAreaLeft" fmla="*/ 0 w 2877120"/>
                              <a:gd name="textAreaRight" fmla="*/ 2879280 w 2877120"/>
                              <a:gd name="textAreaTop" fmla="*/ 0 h 527400"/>
                              <a:gd name="textAreaBottom" fmla="*/ 529560 h 527400"/>
                            </a:gdLst>
                            <a:ahLst/>
                            <a:rect l="textAreaLeft" t="textAreaTop" r="textAreaRight" b="textAreaBottom"/>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905040"/>
                          </a:xfrm>
                          <a:prstGeom prst="rect">
                            <a:avLst/>
                          </a:prstGeom>
                          <a:noFill/>
                          <a:ln w="0">
                            <a:noFill/>
                          </a:ln>
                        </wps:spPr>
                        <wps:style>
                          <a:lnRef idx="0"/>
                          <a:fillRef idx="0"/>
                          <a:effectRef idx="0"/>
                          <a:fontRef idx="minor"/>
                        </wps:style>
                        <wps:txbx>
                          <w:txbxContent>
                            <w:p>
                              <w:pPr>
                                <w:pStyle w:val="Normal"/>
                                <w:spacing w:before="40" w:after="0"/>
                                <w:ind w:left="1317" w:hanging="0"/>
                                <w:rPr>
                                  <w:rFonts w:ascii="Courier New" w:hAnsi="Courier New"/>
                                  <w:sz w:val="18"/>
                                </w:rPr>
                              </w:pPr>
                              <w:r>
                                <w:rPr>
                                  <w:rFonts w:ascii="Courier New" w:hAnsi="Courier New"/>
                                  <w:spacing w:val="-2"/>
                                  <w:sz w:val="18"/>
                                </w:rPr>
                                <w:t>Activity3Robot()</w:t>
                              </w:r>
                            </w:p>
                            <w:p>
                              <w:pPr>
                                <w:pStyle w:val="Normal"/>
                                <w:spacing w:before="76" w:after="0"/>
                                <w:ind w:left="1749" w:hanging="0"/>
                                <w:rPr>
                                  <w:rFonts w:ascii="Courier New" w:hAnsi="Courier New"/>
                                  <w:sz w:val="18"/>
                                </w:rPr>
                              </w:pPr>
                              <w:r>
                                <w:rPr>
                                  <w:rFonts w:ascii="Courier New" w:hAnsi="Courier New"/>
                                  <w:spacing w:val="-2"/>
                                  <w:sz w:val="18"/>
                                </w:rPr>
                                <w:t>.verifyText(expectedTest)</w:t>
                              </w:r>
                            </w:p>
                            <w:p>
                              <w:pPr>
                                <w:pStyle w:val="Normal"/>
                                <w:spacing w:before="7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before="130"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inline>
            </w:drawing>
          </mc:Choice>
          <mc:Fallback>
            <w:pict>
              <v:group id="shape_0" alt="Shape521" style="position:absolute;margin-left:0pt;margin-top:-73.3pt;width:399.6pt;height:73.25pt" coordorigin="0,-1466" coordsize="7992,1465">
                <v:rect id="shape_0" path="m0,0l-2147483645,0l-2147483645,-2147483646l0,-2147483646xe" fillcolor="#f6f6f6" stroked="f" o:allowincell="f" style="position:absolute;left:0;top:-1456;width:7991;height:1444;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1446;width:7991;height:1424;mso-wrap-style:square;v-text-anchor:top;mso-position-vertical:top">
                  <v:fill o:detectmouseclick="t" on="false"/>
                  <v:stroke color="#3465a4" joinstyle="round" endcap="flat"/>
                  <v:textbox>
                    <w:txbxContent>
                      <w:p>
                        <w:pPr>
                          <w:pStyle w:val="Normal"/>
                          <w:spacing w:before="40" w:after="0"/>
                          <w:ind w:left="1317" w:hanging="0"/>
                          <w:rPr>
                            <w:rFonts w:ascii="Courier New" w:hAnsi="Courier New"/>
                            <w:sz w:val="18"/>
                          </w:rPr>
                        </w:pPr>
                        <w:r>
                          <w:rPr>
                            <w:rFonts w:ascii="Courier New" w:hAnsi="Courier New"/>
                            <w:spacing w:val="-2"/>
                            <w:sz w:val="18"/>
                          </w:rPr>
                          <w:t>Activity3Robot()</w:t>
                        </w:r>
                      </w:p>
                      <w:p>
                        <w:pPr>
                          <w:pStyle w:val="Normal"/>
                          <w:spacing w:before="76" w:after="0"/>
                          <w:ind w:left="1749" w:hanging="0"/>
                          <w:rPr>
                            <w:rFonts w:ascii="Courier New" w:hAnsi="Courier New"/>
                            <w:sz w:val="18"/>
                          </w:rPr>
                        </w:pPr>
                        <w:r>
                          <w:rPr>
                            <w:rFonts w:ascii="Courier New" w:hAnsi="Courier New"/>
                            <w:spacing w:val="-2"/>
                            <w:sz w:val="18"/>
                          </w:rPr>
                          <w:t>.verifyText(expectedTest)</w:t>
                        </w:r>
                      </w:p>
                      <w:p>
                        <w:pPr>
                          <w:pStyle w:val="Normal"/>
                          <w:spacing w:before="7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before="130" w:after="0"/>
                          <w:ind w:left="453" w:hanging="0"/>
                          <w:rPr>
                            <w:rFonts w:ascii="Courier New" w:hAnsi="Courier New"/>
                            <w:sz w:val="18"/>
                          </w:rPr>
                        </w:pPr>
                        <w:r>
                          <w:rPr>
                            <w:rFonts w:ascii="Courier New" w:hAnsi="Courier New"/>
                            <w:sz w:val="18"/>
                          </w:rPr>
                          <w:t>}</w:t>
                        </w:r>
                      </w:p>
                    </w:txbxContent>
                  </v:textbox>
                  <w10:wrap type="square"/>
                </v:rect>
              </v:group>
            </w:pict>
          </mc:Fallback>
        </mc:AlternateContent>
      </w:r>
    </w:p>
    <w:p>
      <w:pPr>
        <w:pStyle w:val="ListParagraph"/>
        <w:numPr>
          <w:ilvl w:val="0"/>
          <w:numId w:val="8"/>
        </w:numPr>
        <w:tabs>
          <w:tab w:val="clear" w:pos="720"/>
          <w:tab w:val="left" w:pos="554" w:leader="none"/>
        </w:tabs>
        <w:spacing w:before="42" w:after="0"/>
        <w:ind w:left="554" w:right="1356" w:hanging="360"/>
        <w:jc w:val="left"/>
        <w:rPr>
          <w:sz w:val="20"/>
        </w:rPr>
      </w:pPr>
      <w:r>
        <w:rPr>
          <w:sz w:val="20"/>
        </w:rPr>
        <w:t>Now,</w:t>
      </w:r>
      <w:r>
        <w:rPr>
          <w:spacing w:val="-7"/>
          <w:sz w:val="20"/>
        </w:rPr>
        <w:t xml:space="preserve"> </w:t>
      </w:r>
      <w:r>
        <w:rPr>
          <w:sz w:val="20"/>
        </w:rPr>
        <w:t>let's</w:t>
      </w:r>
      <w:r>
        <w:rPr>
          <w:spacing w:val="-4"/>
          <w:sz w:val="20"/>
        </w:rPr>
        <w:t xml:space="preserve"> </w:t>
      </w:r>
      <w:r>
        <w:rPr>
          <w:sz w:val="20"/>
        </w:rPr>
        <w:t>create</w:t>
      </w:r>
      <w:r>
        <w:rPr>
          <w:spacing w:val="-4"/>
          <w:sz w:val="20"/>
        </w:rPr>
        <w:t xml:space="preserve"> </w:t>
      </w:r>
      <w:r>
        <w:rPr>
          <w:sz w:val="20"/>
        </w:rPr>
        <w:t>the</w:t>
      </w:r>
      <w:r>
        <w:rPr>
          <w:spacing w:val="-5"/>
          <w:sz w:val="20"/>
        </w:rPr>
        <w:t xml:space="preserve"> </w:t>
      </w:r>
      <w:r>
        <w:rPr>
          <w:rFonts w:ascii="Courier New" w:hAnsi="Courier New"/>
          <w:b/>
        </w:rPr>
        <w:t>Application</w:t>
      </w:r>
      <w:r>
        <w:rPr>
          <w:rFonts w:ascii="Courier New" w:hAnsi="Courier New"/>
          <w:b/>
          <w:spacing w:val="-80"/>
        </w:rPr>
        <w:t xml:space="preserve"> </w:t>
      </w:r>
      <w:r>
        <w:rPr>
          <w:sz w:val="20"/>
        </w:rPr>
        <w:t>class</w:t>
      </w:r>
      <w:r>
        <w:rPr>
          <w:spacing w:val="-4"/>
          <w:sz w:val="20"/>
        </w:rPr>
        <w:t xml:space="preserve"> </w:t>
      </w:r>
      <w:r>
        <w:rPr>
          <w:sz w:val="20"/>
        </w:rPr>
        <w:t>and</w:t>
      </w:r>
      <w:r>
        <w:rPr>
          <w:spacing w:val="-5"/>
          <w:sz w:val="20"/>
        </w:rPr>
        <w:t xml:space="preserve"> </w:t>
      </w:r>
      <w:r>
        <w:rPr>
          <w:sz w:val="20"/>
        </w:rPr>
        <w:t>replace</w:t>
      </w:r>
      <w:r>
        <w:rPr>
          <w:spacing w:val="-5"/>
          <w:sz w:val="20"/>
        </w:rPr>
        <w:t xml:space="preserve"> </w:t>
      </w:r>
      <w:r>
        <w:rPr>
          <w:sz w:val="20"/>
        </w:rPr>
        <w:t>the</w:t>
      </w:r>
      <w:r>
        <w:rPr>
          <w:spacing w:val="-4"/>
          <w:sz w:val="20"/>
        </w:rPr>
        <w:t xml:space="preserve"> </w:t>
      </w:r>
      <w:r>
        <w:rPr>
          <w:sz w:val="20"/>
        </w:rPr>
        <w:t>references</w:t>
      </w:r>
      <w:r>
        <w:rPr>
          <w:spacing w:val="-5"/>
          <w:sz w:val="20"/>
        </w:rPr>
        <w:t xml:space="preserve"> </w:t>
      </w:r>
      <w:r>
        <w:rPr>
          <w:sz w:val="20"/>
        </w:rPr>
        <w:t>in</w:t>
      </w:r>
      <w:r>
        <w:rPr>
          <w:spacing w:val="-4"/>
          <w:sz w:val="20"/>
        </w:rPr>
        <w:t xml:space="preserve"> </w:t>
      </w:r>
      <w:r>
        <w:rPr>
          <w:sz w:val="20"/>
        </w:rPr>
        <w:t xml:space="preserve">the robots and </w:t>
      </w:r>
      <w:r>
        <w:rPr>
          <w:rFonts w:ascii="Courier New" w:hAnsi="Courier New"/>
          <w:b/>
        </w:rPr>
        <w:t>UiTest</w:t>
      </w:r>
      <w:r>
        <w:rPr>
          <w:rFonts w:ascii="Courier New" w:hAnsi="Courier New"/>
          <w:b/>
          <w:spacing w:val="-62"/>
        </w:rPr>
        <w:t xml:space="preserve"> </w:t>
      </w:r>
      <w:r>
        <w:rPr>
          <w:sz w:val="20"/>
        </w:rPr>
        <w:t xml:space="preserve">with the new </w:t>
      </w:r>
      <w:r>
        <w:rPr>
          <w:rFonts w:ascii="Courier New" w:hAnsi="Courier New"/>
          <w:b/>
        </w:rPr>
        <w:t>Application</w:t>
      </w:r>
      <w:r>
        <w:rPr>
          <w:rFonts w:ascii="Courier New" w:hAnsi="Courier New"/>
          <w:b/>
          <w:spacing w:val="-62"/>
        </w:rPr>
        <w:t xml:space="preserve"> </w:t>
      </w:r>
      <w:r>
        <w:rPr>
          <w:sz w:val="20"/>
        </w:rPr>
        <w:t>class:</w:t>
      </w:r>
    </w:p>
    <w:p>
      <w:pPr>
        <w:pStyle w:val="TextBody"/>
        <w:spacing w:before="10" w:after="0"/>
        <w:rPr>
          <w:sz w:val="8"/>
        </w:rPr>
      </w:pPr>
      <w:r>
        <w:rPr>
          <w:sz w:val="8"/>
        </w:rPr>
        <mc:AlternateContent>
          <mc:Choice Requires="wpg">
            <w:drawing>
              <wp:anchor behindDoc="0" distT="0" distB="635" distL="0" distR="4445" simplePos="0" locked="0" layoutInCell="0" allowOverlap="1" relativeHeight="1707" wp14:anchorId="5062B281">
                <wp:simplePos x="0" y="0"/>
                <wp:positionH relativeFrom="page">
                  <wp:posOffset>662940</wp:posOffset>
                </wp:positionH>
                <wp:positionV relativeFrom="paragraph">
                  <wp:posOffset>90805</wp:posOffset>
                </wp:positionV>
                <wp:extent cx="5074920" cy="1108075"/>
                <wp:effectExtent l="0" t="635" r="635" b="0"/>
                <wp:wrapTopAndBottom/>
                <wp:docPr id="854" name="docshapegroup647"/>
                <a:graphic xmlns:a="http://schemas.openxmlformats.org/drawingml/2006/main">
                  <a:graphicData uri="http://schemas.microsoft.com/office/word/2010/wordprocessingGroup">
                    <wpg:wgp>
                      <wpg:cNvGrpSpPr/>
                      <wpg:grpSpPr>
                        <a:xfrm>
                          <a:off x="0" y="0"/>
                          <a:ext cx="5074920" cy="1108080"/>
                          <a:chOff x="0" y="0"/>
                          <a:chExt cx="5074920" cy="1108080"/>
                        </a:xfrm>
                      </wpg:grpSpPr>
                      <wps:wsp>
                        <wps:cNvSpPr/>
                        <wps:spPr>
                          <a:xfrm>
                            <a:off x="0" y="6480"/>
                            <a:ext cx="5074920" cy="1095480"/>
                          </a:xfrm>
                          <a:prstGeom prst="rect">
                            <a:avLst/>
                          </a:prstGeom>
                          <a:solidFill>
                            <a:srgbClr val="f6f6f6"/>
                          </a:solidFill>
                          <a:ln w="0">
                            <a:noFill/>
                          </a:ln>
                        </wps:spPr>
                        <wps:style>
                          <a:lnRef idx="0"/>
                          <a:fillRef idx="0"/>
                          <a:effectRef idx="0"/>
                          <a:fontRef idx="minor"/>
                        </wps:style>
                        <wps:bodyPr/>
                      </wps:wsp>
                      <wps:wsp>
                        <wps:cNvSpPr/>
                        <wps:spPr>
                          <a:xfrm>
                            <a:off x="0" y="0"/>
                            <a:ext cx="5074920" cy="1108080"/>
                          </a:xfrm>
                          <a:custGeom>
                            <a:avLst/>
                            <a:gdLst>
                              <a:gd name="textAreaLeft" fmla="*/ 0 w 2877120"/>
                              <a:gd name="textAreaRight" fmla="*/ 2879280 w 2877120"/>
                              <a:gd name="textAreaTop" fmla="*/ 0 h 628200"/>
                              <a:gd name="textAreaBottom" fmla="*/ 630360 h 628200"/>
                            </a:gdLst>
                            <a:ahLst/>
                            <a:rect l="textAreaLeft" t="textAreaTop" r="textAreaRight" b="textAreaBottom"/>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08252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class</w:t>
                              </w:r>
                              <w:r>
                                <w:rPr>
                                  <w:rFonts w:ascii="Courier New" w:hAnsi="Courier New"/>
                                  <w:spacing w:val="-8"/>
                                  <w:sz w:val="18"/>
                                </w:rPr>
                                <w:t xml:space="preserve"> </w:t>
                              </w:r>
                              <w:r>
                                <w:rPr>
                                  <w:rFonts w:ascii="Courier New" w:hAnsi="Courier New"/>
                                  <w:sz w:val="18"/>
                                </w:rPr>
                                <w:t>MyApplication</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Application()</w:t>
                              </w:r>
                              <w:r>
                                <w:rPr>
                                  <w:rFonts w:ascii="Courier New" w:hAnsi="Courier New"/>
                                  <w:spacing w:val="-8"/>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1317" w:right="4318" w:hanging="432"/>
                                <w:rPr>
                                  <w:rFonts w:ascii="Courier New" w:hAnsi="Courier New"/>
                                  <w:sz w:val="18"/>
                                </w:rPr>
                              </w:pPr>
                              <w:r>
                                <w:rPr>
                                  <w:rFonts w:ascii="Courier New" w:hAnsi="Courier New"/>
                                  <w:sz w:val="18"/>
                                </w:rPr>
                                <w:t>override</w:t>
                              </w:r>
                              <w:r>
                                <w:rPr>
                                  <w:rFonts w:ascii="Courier New" w:hAnsi="Courier New"/>
                                  <w:spacing w:val="-13"/>
                                  <w:sz w:val="18"/>
                                </w:rPr>
                                <w:t xml:space="preserve"> </w:t>
                              </w:r>
                              <w:r>
                                <w:rPr>
                                  <w:rFonts w:ascii="Courier New" w:hAnsi="Courier New"/>
                                  <w:sz w:val="18"/>
                                </w:rPr>
                                <w:t>fun</w:t>
                              </w:r>
                              <w:r>
                                <w:rPr>
                                  <w:rFonts w:ascii="Courier New" w:hAnsi="Courier New"/>
                                  <w:spacing w:val="-13"/>
                                  <w:sz w:val="18"/>
                                </w:rPr>
                                <w:t xml:space="preserve"> </w:t>
                              </w:r>
                              <w:r>
                                <w:rPr>
                                  <w:rFonts w:ascii="Courier New" w:hAnsi="Courier New"/>
                                  <w:sz w:val="18"/>
                                </w:rPr>
                                <w:t>onCreate()</w:t>
                              </w:r>
                              <w:r>
                                <w:rPr>
                                  <w:rFonts w:ascii="Courier New" w:hAnsi="Courier New"/>
                                  <w:spacing w:val="-13"/>
                                  <w:sz w:val="18"/>
                                </w:rPr>
                                <w:t xml:space="preserve"> </w:t>
                              </w:r>
                              <w:r>
                                <w:rPr>
                                  <w:rFonts w:ascii="Courier New" w:hAnsi="Courier New"/>
                                  <w:sz w:val="18"/>
                                </w:rPr>
                                <w:t xml:space="preserve">{ </w:t>
                              </w:r>
                              <w:r>
                                <w:rPr>
                                  <w:rFonts w:ascii="Courier New" w:hAnsi="Courier New"/>
                                  <w:spacing w:val="-2"/>
                                  <w:sz w:val="18"/>
                                </w:rPr>
                                <w:t>super.onCreate()</w:t>
                              </w:r>
                            </w:p>
                            <w:p>
                              <w:pPr>
                                <w:pStyle w:val="Normal"/>
                                <w:spacing w:before="1"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647" style="position:absolute;margin-left:52.2pt;margin-top:7.15pt;width:399.6pt;height:87.25pt" coordorigin="1044,143" coordsize="7992,1745">
                <v:rect id="shape_0" path="m0,0l-2147483645,0l-2147483645,-2147483646l0,-2147483646xe" fillcolor="#f6f6f6" stroked="f" o:allowincell="f" style="position:absolute;left:1044;top:153;width:7991;height:172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3;width:7991;height:170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class</w:t>
                        </w:r>
                        <w:r>
                          <w:rPr>
                            <w:rFonts w:ascii="Courier New" w:hAnsi="Courier New"/>
                            <w:spacing w:val="-8"/>
                            <w:sz w:val="18"/>
                          </w:rPr>
                          <w:t xml:space="preserve"> </w:t>
                        </w:r>
                        <w:r>
                          <w:rPr>
                            <w:rFonts w:ascii="Courier New" w:hAnsi="Courier New"/>
                            <w:sz w:val="18"/>
                          </w:rPr>
                          <w:t>MyApplication</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Application()</w:t>
                        </w:r>
                        <w:r>
                          <w:rPr>
                            <w:rFonts w:ascii="Courier New" w:hAnsi="Courier New"/>
                            <w:spacing w:val="-8"/>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1317" w:right="4318" w:hanging="432"/>
                          <w:rPr>
                            <w:rFonts w:ascii="Courier New" w:hAnsi="Courier New"/>
                            <w:sz w:val="18"/>
                          </w:rPr>
                        </w:pPr>
                        <w:r>
                          <w:rPr>
                            <w:rFonts w:ascii="Courier New" w:hAnsi="Courier New"/>
                            <w:sz w:val="18"/>
                          </w:rPr>
                          <w:t>override</w:t>
                        </w:r>
                        <w:r>
                          <w:rPr>
                            <w:rFonts w:ascii="Courier New" w:hAnsi="Courier New"/>
                            <w:spacing w:val="-13"/>
                            <w:sz w:val="18"/>
                          </w:rPr>
                          <w:t xml:space="preserve"> </w:t>
                        </w:r>
                        <w:r>
                          <w:rPr>
                            <w:rFonts w:ascii="Courier New" w:hAnsi="Courier New"/>
                            <w:sz w:val="18"/>
                          </w:rPr>
                          <w:t>fun</w:t>
                        </w:r>
                        <w:r>
                          <w:rPr>
                            <w:rFonts w:ascii="Courier New" w:hAnsi="Courier New"/>
                            <w:spacing w:val="-13"/>
                            <w:sz w:val="18"/>
                          </w:rPr>
                          <w:t xml:space="preserve"> </w:t>
                        </w:r>
                        <w:r>
                          <w:rPr>
                            <w:rFonts w:ascii="Courier New" w:hAnsi="Courier New"/>
                            <w:sz w:val="18"/>
                          </w:rPr>
                          <w:t>onCreate()</w:t>
                        </w:r>
                        <w:r>
                          <w:rPr>
                            <w:rFonts w:ascii="Courier New" w:hAnsi="Courier New"/>
                            <w:spacing w:val="-13"/>
                            <w:sz w:val="18"/>
                          </w:rPr>
                          <w:t xml:space="preserve"> </w:t>
                        </w:r>
                        <w:r>
                          <w:rPr>
                            <w:rFonts w:ascii="Courier New" w:hAnsi="Courier New"/>
                            <w:sz w:val="18"/>
                          </w:rPr>
                          <w:t xml:space="preserve">{ </w:t>
                        </w:r>
                        <w:r>
                          <w:rPr>
                            <w:rFonts w:ascii="Courier New" w:hAnsi="Courier New"/>
                            <w:spacing w:val="-2"/>
                            <w:sz w:val="18"/>
                          </w:rPr>
                          <w:t>super.onCreate()</w:t>
                        </w:r>
                      </w:p>
                      <w:p>
                        <w:pPr>
                          <w:pStyle w:val="Normal"/>
                          <w:spacing w:before="1"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ListParagraph"/>
        <w:numPr>
          <w:ilvl w:val="0"/>
          <w:numId w:val="8"/>
        </w:numPr>
        <w:tabs>
          <w:tab w:val="clear" w:pos="720"/>
          <w:tab w:val="left" w:pos="554" w:leader="none"/>
        </w:tabs>
        <w:jc w:val="left"/>
        <w:rPr>
          <w:rFonts w:ascii="Courier New" w:hAnsi="Courier New"/>
          <w:b/>
          <w:b/>
        </w:rPr>
      </w:pPr>
      <w:r>
        <w:rPr>
          <w:sz w:val="20"/>
        </w:rPr>
        <w:t>Let's</w:t>
      </w:r>
      <w:r>
        <w:rPr>
          <w:spacing w:val="-9"/>
          <w:sz w:val="20"/>
        </w:rPr>
        <w:t xml:space="preserve"> </w:t>
      </w:r>
      <w:r>
        <w:rPr>
          <w:sz w:val="20"/>
        </w:rPr>
        <w:t>update</w:t>
      </w:r>
      <w:r>
        <w:rPr>
          <w:spacing w:val="-3"/>
          <w:sz w:val="20"/>
        </w:rPr>
        <w:t xml:space="preserve"> </w:t>
      </w:r>
      <w:r>
        <w:rPr>
          <w:sz w:val="20"/>
        </w:rPr>
        <w:t>the</w:t>
      </w:r>
      <w:r>
        <w:rPr>
          <w:spacing w:val="-4"/>
          <w:sz w:val="20"/>
        </w:rPr>
        <w:t xml:space="preserve"> </w:t>
      </w:r>
      <w:r>
        <w:rPr>
          <w:rFonts w:ascii="Courier New" w:hAnsi="Courier New"/>
          <w:b/>
        </w:rPr>
        <w:t>AndroidManifest.xml</w:t>
      </w:r>
      <w:r>
        <w:rPr>
          <w:rFonts w:ascii="Courier New" w:hAnsi="Courier New"/>
          <w:b/>
          <w:spacing w:val="-80"/>
        </w:rPr>
        <w:t xml:space="preserve"> </w:t>
      </w:r>
      <w:r>
        <w:rPr>
          <w:sz w:val="20"/>
        </w:rPr>
        <w:t>file</w:t>
      </w:r>
      <w:r>
        <w:rPr>
          <w:spacing w:val="-4"/>
          <w:sz w:val="20"/>
        </w:rPr>
        <w:t xml:space="preserve"> </w:t>
      </w:r>
      <w:r>
        <w:rPr>
          <w:sz w:val="20"/>
        </w:rPr>
        <w:t>to</w:t>
      </w:r>
      <w:r>
        <w:rPr>
          <w:spacing w:val="-3"/>
          <w:sz w:val="20"/>
        </w:rPr>
        <w:t xml:space="preserve"> </w:t>
      </w:r>
      <w:r>
        <w:rPr>
          <w:sz w:val="20"/>
        </w:rPr>
        <w:t>add</w:t>
      </w:r>
      <w:r>
        <w:rPr>
          <w:spacing w:val="-4"/>
          <w:sz w:val="20"/>
        </w:rPr>
        <w:t xml:space="preserve"> </w:t>
      </w:r>
      <w:r>
        <w:rPr>
          <w:sz w:val="20"/>
        </w:rPr>
        <w:t>the</w:t>
      </w:r>
      <w:r>
        <w:rPr>
          <w:spacing w:val="-3"/>
          <w:sz w:val="20"/>
        </w:rPr>
        <w:t xml:space="preserve"> </w:t>
      </w:r>
      <w:r>
        <w:rPr>
          <w:sz w:val="20"/>
        </w:rPr>
        <w:t>new</w:t>
      </w:r>
      <w:r>
        <w:rPr>
          <w:spacing w:val="-4"/>
          <w:sz w:val="20"/>
        </w:rPr>
        <w:t xml:space="preserve"> </w:t>
      </w:r>
      <w:r>
        <w:rPr>
          <w:rFonts w:ascii="Courier New" w:hAnsi="Courier New"/>
          <w:b/>
          <w:spacing w:val="-2"/>
        </w:rPr>
        <w:t>Application</w:t>
      </w:r>
    </w:p>
    <w:p>
      <w:pPr>
        <w:pStyle w:val="Normal"/>
        <w:ind w:left="554" w:hanging="0"/>
        <w:rPr>
          <w:sz w:val="20"/>
        </w:rPr>
      </w:pPr>
      <w:r>
        <w:rPr>
          <w:sz w:val="20"/>
        </w:rPr>
        <w:t>class</w:t>
      </w:r>
      <w:r>
        <w:rPr>
          <w:spacing w:val="-13"/>
          <w:sz w:val="20"/>
        </w:rPr>
        <w:t xml:space="preserve"> </w:t>
      </w:r>
      <w:r>
        <w:rPr>
          <w:sz w:val="20"/>
        </w:rPr>
        <w:t>to</w:t>
      </w:r>
      <w:r>
        <w:rPr>
          <w:spacing w:val="-4"/>
          <w:sz w:val="20"/>
        </w:rPr>
        <w:t xml:space="preserve"> </w:t>
      </w:r>
      <w:r>
        <w:rPr>
          <w:sz w:val="20"/>
        </w:rPr>
        <w:t>the</w:t>
      </w:r>
      <w:r>
        <w:rPr>
          <w:spacing w:val="-4"/>
          <w:sz w:val="20"/>
        </w:rPr>
        <w:t xml:space="preserve"> </w:t>
      </w:r>
      <w:r>
        <w:rPr>
          <w:rFonts w:ascii="Courier New" w:hAnsi="Courier New"/>
          <w:b/>
        </w:rPr>
        <w:t>application</w:t>
      </w:r>
      <w:r>
        <w:rPr>
          <w:rFonts w:ascii="Courier New" w:hAnsi="Courier New"/>
          <w:b/>
          <w:spacing w:val="-80"/>
        </w:rPr>
        <w:t xml:space="preserve"> </w:t>
      </w:r>
      <w:r>
        <w:rPr>
          <w:sz w:val="20"/>
        </w:rPr>
        <w:t>tag</w:t>
      </w:r>
      <w:r>
        <w:rPr>
          <w:spacing w:val="-4"/>
          <w:sz w:val="20"/>
        </w:rPr>
        <w:t xml:space="preserve"> </w:t>
      </w:r>
      <w:r>
        <w:rPr>
          <w:sz w:val="20"/>
        </w:rPr>
        <w:t>with</w:t>
      </w:r>
      <w:r>
        <w:rPr>
          <w:spacing w:val="-4"/>
          <w:sz w:val="20"/>
        </w:rPr>
        <w:t xml:space="preserve"> </w:t>
      </w:r>
      <w:r>
        <w:rPr>
          <w:sz w:val="20"/>
        </w:rPr>
        <w:t>the</w:t>
      </w:r>
      <w:r>
        <w:rPr>
          <w:spacing w:val="-4"/>
          <w:sz w:val="20"/>
        </w:rPr>
        <w:t xml:space="preserve"> </w:t>
      </w:r>
      <w:r>
        <w:rPr>
          <w:rFonts w:ascii="Courier New" w:hAnsi="Courier New"/>
          <w:b/>
        </w:rPr>
        <w:t>android:name</w:t>
      </w:r>
      <w:r>
        <w:rPr>
          <w:rFonts w:ascii="Courier New" w:hAnsi="Courier New"/>
          <w:b/>
          <w:spacing w:val="-80"/>
        </w:rPr>
        <w:t xml:space="preserve"> </w:t>
      </w:r>
      <w:r>
        <w:rPr>
          <w:spacing w:val="-2"/>
          <w:sz w:val="20"/>
        </w:rPr>
        <w:t>attribute.</w:t>
      </w:r>
    </w:p>
    <w:p>
      <w:pPr>
        <w:pStyle w:val="ListParagraph"/>
        <w:numPr>
          <w:ilvl w:val="0"/>
          <w:numId w:val="8"/>
        </w:numPr>
        <w:tabs>
          <w:tab w:val="clear" w:pos="720"/>
          <w:tab w:val="left" w:pos="554" w:leader="none"/>
        </w:tabs>
        <w:spacing w:lineRule="auto" w:line="240" w:before="140" w:after="0"/>
        <w:ind w:left="554" w:right="930" w:hanging="360"/>
        <w:jc w:val="left"/>
        <w:rPr>
          <w:sz w:val="20"/>
        </w:rPr>
      </w:pPr>
      <w:r>
        <w:rPr>
          <w:sz w:val="20"/>
        </w:rPr>
        <w:t xml:space="preserve">Let's move on to the integration tests. Make sure to set up the Robolectric configurations. Before we write the tests, we will need to update </w:t>
      </w:r>
      <w:r>
        <w:rPr>
          <w:rFonts w:ascii="Courier New" w:hAnsi="Courier New"/>
          <w:b/>
        </w:rPr>
        <w:t xml:space="preserve">Activity2 </w:t>
      </w:r>
      <w:r>
        <w:rPr>
          <w:sz w:val="20"/>
        </w:rPr>
        <w:t xml:space="preserve">and </w:t>
      </w:r>
      <w:r>
        <w:rPr>
          <w:rFonts w:ascii="Courier New" w:hAnsi="Courier New"/>
          <w:b/>
        </w:rPr>
        <w:t>Activity3</w:t>
      </w:r>
      <w:r>
        <w:rPr>
          <w:rFonts w:ascii="Courier New" w:hAnsi="Courier New"/>
          <w:b/>
          <w:spacing w:val="-78"/>
        </w:rPr>
        <w:t xml:space="preserve"> </w:t>
      </w:r>
      <w:r>
        <w:rPr>
          <w:sz w:val="20"/>
        </w:rPr>
        <w:t xml:space="preserve">with the </w:t>
      </w:r>
      <w:r>
        <w:rPr>
          <w:rFonts w:ascii="Courier New" w:hAnsi="Courier New"/>
          <w:b/>
        </w:rPr>
        <w:t>newIntent</w:t>
      </w:r>
      <w:r>
        <w:rPr>
          <w:rFonts w:ascii="Courier New" w:hAnsi="Courier New"/>
          <w:b/>
          <w:spacing w:val="-78"/>
        </w:rPr>
        <w:t xml:space="preserve"> </w:t>
      </w:r>
      <w:r>
        <w:rPr>
          <w:sz w:val="20"/>
        </w:rPr>
        <w:t>methods in order to properly assert the tests.</w:t>
      </w:r>
      <w:r>
        <w:rPr>
          <w:spacing w:val="-5"/>
          <w:sz w:val="20"/>
        </w:rPr>
        <w:t xml:space="preserve"> </w:t>
      </w:r>
      <w:r>
        <w:rPr>
          <w:sz w:val="20"/>
        </w:rPr>
        <w:t>We</w:t>
      </w:r>
      <w:r>
        <w:rPr>
          <w:spacing w:val="-3"/>
          <w:sz w:val="20"/>
        </w:rPr>
        <w:t xml:space="preserve"> </w:t>
      </w:r>
      <w:r>
        <w:rPr>
          <w:sz w:val="20"/>
        </w:rPr>
        <w:t>will</w:t>
      </w:r>
      <w:r>
        <w:rPr>
          <w:spacing w:val="-3"/>
          <w:sz w:val="20"/>
        </w:rPr>
        <w:t xml:space="preserve"> </w:t>
      </w:r>
      <w:r>
        <w:rPr>
          <w:sz w:val="20"/>
        </w:rPr>
        <w:t>also</w:t>
      </w:r>
      <w:r>
        <w:rPr>
          <w:spacing w:val="-4"/>
          <w:sz w:val="20"/>
        </w:rPr>
        <w:t xml:space="preserve"> </w:t>
      </w:r>
      <w:r>
        <w:rPr>
          <w:sz w:val="20"/>
        </w:rPr>
        <w:t>need</w:t>
      </w:r>
      <w:r>
        <w:rPr>
          <w:spacing w:val="-3"/>
          <w:sz w:val="20"/>
        </w:rPr>
        <w:t xml:space="preserve"> </w:t>
      </w:r>
      <w:r>
        <w:rPr>
          <w:sz w:val="20"/>
        </w:rPr>
        <w:t>to</w:t>
      </w:r>
      <w:r>
        <w:rPr>
          <w:spacing w:val="-3"/>
          <w:sz w:val="20"/>
        </w:rPr>
        <w:t xml:space="preserve"> </w:t>
      </w:r>
      <w:r>
        <w:rPr>
          <w:sz w:val="20"/>
        </w:rPr>
        <w:t>create</w:t>
      </w:r>
      <w:r>
        <w:rPr>
          <w:spacing w:val="-3"/>
          <w:sz w:val="20"/>
        </w:rPr>
        <w:t xml:space="preserve"> </w:t>
      </w:r>
      <w:r>
        <w:rPr>
          <w:sz w:val="20"/>
        </w:rPr>
        <w:t>the</w:t>
      </w:r>
      <w:r>
        <w:rPr>
          <w:spacing w:val="-4"/>
          <w:sz w:val="20"/>
        </w:rPr>
        <w:t xml:space="preserve"> </w:t>
      </w:r>
      <w:r>
        <w:rPr>
          <w:rFonts w:ascii="Courier New" w:hAnsi="Courier New"/>
          <w:b/>
        </w:rPr>
        <w:t>Item</w:t>
      </w:r>
      <w:r>
        <w:rPr>
          <w:rFonts w:ascii="Courier New" w:hAnsi="Courier New"/>
          <w:b/>
          <w:spacing w:val="-80"/>
        </w:rPr>
        <w:t xml:space="preserve"> </w:t>
      </w:r>
      <w:r>
        <w:rPr>
          <w:sz w:val="20"/>
        </w:rPr>
        <w:t>data</w:t>
      </w:r>
      <w:r>
        <w:rPr>
          <w:spacing w:val="-3"/>
          <w:sz w:val="20"/>
        </w:rPr>
        <w:t xml:space="preserve"> </w:t>
      </w:r>
      <w:r>
        <w:rPr>
          <w:sz w:val="20"/>
        </w:rPr>
        <w:t>class,</w:t>
      </w:r>
      <w:r>
        <w:rPr>
          <w:spacing w:val="-3"/>
          <w:sz w:val="20"/>
        </w:rPr>
        <w:t xml:space="preserve"> </w:t>
      </w:r>
      <w:r>
        <w:rPr>
          <w:sz w:val="20"/>
        </w:rPr>
        <w:t>which</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used</w:t>
      </w:r>
      <w:r>
        <w:rPr>
          <w:spacing w:val="-3"/>
          <w:sz w:val="20"/>
        </w:rPr>
        <w:t xml:space="preserve"> </w:t>
      </w:r>
      <w:r>
        <w:rPr>
          <w:sz w:val="20"/>
        </w:rPr>
        <w:t>to</w:t>
      </w:r>
      <w:r>
        <w:rPr>
          <w:spacing w:val="-3"/>
          <w:sz w:val="20"/>
        </w:rPr>
        <w:t xml:space="preserve"> </w:t>
      </w:r>
      <w:r>
        <w:rPr>
          <w:sz w:val="20"/>
        </w:rPr>
        <w:t xml:space="preserve">hold the data for </w:t>
      </w:r>
      <w:r>
        <w:rPr>
          <w:rFonts w:ascii="Courier New" w:hAnsi="Courier New"/>
          <w:b/>
        </w:rPr>
        <w:t>Activity2</w:t>
      </w:r>
      <w:r>
        <w:rPr>
          <w:sz w:val="20"/>
        </w:rPr>
        <w:t>:</w:t>
      </w:r>
    </w:p>
    <w:p>
      <w:pPr>
        <w:pStyle w:val="TextBody"/>
        <w:spacing w:before="5" w:after="0"/>
        <w:rPr>
          <w:sz w:val="8"/>
        </w:rPr>
      </w:pPr>
      <w:r>
        <w:rPr>
          <w:sz w:val="8"/>
        </w:rPr>
        <mc:AlternateContent>
          <mc:Choice Requires="wpg">
            <w:drawing>
              <wp:anchor behindDoc="0" distT="635" distB="0" distL="0" distR="4445" simplePos="0" locked="0" layoutInCell="0" allowOverlap="1" relativeHeight="1709" wp14:anchorId="06EA53AD">
                <wp:simplePos x="0" y="0"/>
                <wp:positionH relativeFrom="page">
                  <wp:posOffset>662940</wp:posOffset>
                </wp:positionH>
                <wp:positionV relativeFrom="paragraph">
                  <wp:posOffset>87630</wp:posOffset>
                </wp:positionV>
                <wp:extent cx="5074920" cy="396875"/>
                <wp:effectExtent l="0" t="635" r="635" b="0"/>
                <wp:wrapTopAndBottom/>
                <wp:docPr id="856" name="docshapegroup651"/>
                <a:graphic xmlns:a="http://schemas.openxmlformats.org/drawingml/2006/main">
                  <a:graphicData uri="http://schemas.microsoft.com/office/word/2010/wordprocessingGroup">
                    <wpg:wgp>
                      <wpg:cNvGrpSpPr/>
                      <wpg:grpSpPr>
                        <a:xfrm>
                          <a:off x="0" y="0"/>
                          <a:ext cx="5074920" cy="396720"/>
                          <a:chOff x="0" y="0"/>
                          <a:chExt cx="5074920" cy="396720"/>
                        </a:xfrm>
                      </wpg:grpSpPr>
                      <wps:wsp>
                        <wps:cNvSpPr/>
                        <wps:spPr>
                          <a:xfrm>
                            <a:off x="0" y="6480"/>
                            <a:ext cx="5074920" cy="384120"/>
                          </a:xfrm>
                          <a:prstGeom prst="rect">
                            <a:avLst/>
                          </a:prstGeom>
                          <a:solidFill>
                            <a:srgbClr val="f6f6f6"/>
                          </a:solidFill>
                          <a:ln w="0">
                            <a:noFill/>
                          </a:ln>
                        </wps:spPr>
                        <wps:style>
                          <a:lnRef idx="0"/>
                          <a:fillRef idx="0"/>
                          <a:effectRef idx="0"/>
                          <a:fontRef idx="minor"/>
                        </wps:style>
                        <wps:bodyPr/>
                      </wps:wsp>
                      <wps:wsp>
                        <wps:cNvSpPr/>
                        <wps:spPr>
                          <a:xfrm>
                            <a:off x="0" y="0"/>
                            <a:ext cx="5074920" cy="396720"/>
                          </a:xfrm>
                          <a:custGeom>
                            <a:avLst/>
                            <a:gdLst>
                              <a:gd name="textAreaLeft" fmla="*/ 0 w 2877120"/>
                              <a:gd name="textAreaRight" fmla="*/ 2879280 w 2877120"/>
                              <a:gd name="textAreaTop" fmla="*/ 0 h 225000"/>
                              <a:gd name="textAreaBottom" fmla="*/ 227160 h 225000"/>
                            </a:gdLst>
                            <a:ahLst/>
                            <a:rect l="textAreaLeft" t="textAreaTop" r="textAreaRight" b="textAreaBottom"/>
                            <a:pathLst>
                              <a:path w="7992" h="625">
                                <a:moveTo>
                                  <a:pt x="7992" y="604"/>
                                </a:moveTo>
                                <a:lnTo>
                                  <a:pt x="0" y="604"/>
                                </a:lnTo>
                                <a:lnTo>
                                  <a:pt x="0" y="624"/>
                                </a:lnTo>
                                <a:lnTo>
                                  <a:pt x="7992" y="624"/>
                                </a:lnTo>
                                <a:lnTo>
                                  <a:pt x="7992" y="60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371520"/>
                          </a:xfrm>
                          <a:prstGeom prst="rect">
                            <a:avLst/>
                          </a:prstGeom>
                          <a:noFill/>
                          <a:ln w="0">
                            <a:noFill/>
                          </a:ln>
                        </wps:spPr>
                        <wps:style>
                          <a:lnRef idx="0"/>
                          <a:fillRef idx="0"/>
                          <a:effectRef idx="0"/>
                          <a:fontRef idx="minor"/>
                        </wps:style>
                        <wps:txbx>
                          <w:txbxContent>
                            <w:p>
                              <w:pPr>
                                <w:pStyle w:val="Normal"/>
                                <w:spacing w:before="40" w:after="0"/>
                                <w:ind w:left="561" w:hanging="0"/>
                                <w:rPr>
                                  <w:rFonts w:ascii="Courier New" w:hAnsi="Courier New"/>
                                  <w:sz w:val="18"/>
                                </w:rPr>
                              </w:pPr>
                              <w:r>
                                <w:rPr>
                                  <w:rFonts w:ascii="Courier New" w:hAnsi="Courier New"/>
                                  <w:spacing w:val="-2"/>
                                  <w:sz w:val="18"/>
                                </w:rPr>
                                <w:t>@Parcelize</w:t>
                              </w:r>
                            </w:p>
                            <w:p>
                              <w:pPr>
                                <w:pStyle w:val="Normal"/>
                                <w:spacing w:before="76" w:after="0"/>
                                <w:ind w:left="453" w:hanging="0"/>
                                <w:rPr>
                                  <w:rFonts w:ascii="Courier New" w:hAnsi="Courier New"/>
                                  <w:sz w:val="18"/>
                                </w:rPr>
                              </w:pPr>
                              <w:r>
                                <w:rPr>
                                  <w:rFonts w:ascii="Courier New" w:hAnsi="Courier New"/>
                                  <w:sz w:val="18"/>
                                </w:rPr>
                                <w:t>data</w:t>
                              </w:r>
                              <w:r>
                                <w:rPr>
                                  <w:rFonts w:ascii="Courier New" w:hAnsi="Courier New"/>
                                  <w:spacing w:val="-5"/>
                                  <w:sz w:val="18"/>
                                </w:rPr>
                                <w:t xml:space="preserve"> </w:t>
                              </w:r>
                              <w:r>
                                <w:rPr>
                                  <w:rFonts w:ascii="Courier New" w:hAnsi="Courier New"/>
                                  <w:sz w:val="18"/>
                                </w:rPr>
                                <w:t>class</w:t>
                              </w:r>
                              <w:r>
                                <w:rPr>
                                  <w:rFonts w:ascii="Courier New" w:hAnsi="Courier New"/>
                                  <w:spacing w:val="-5"/>
                                  <w:sz w:val="18"/>
                                </w:rPr>
                                <w:t xml:space="preserve"> </w:t>
                              </w:r>
                              <w:r>
                                <w:rPr>
                                  <w:rFonts w:ascii="Courier New" w:hAnsi="Courier New"/>
                                  <w:sz w:val="18"/>
                                </w:rPr>
                                <w:t>Item(val</w:t>
                              </w:r>
                              <w:r>
                                <w:rPr>
                                  <w:rFonts w:ascii="Courier New" w:hAnsi="Courier New"/>
                                  <w:spacing w:val="-5"/>
                                  <w:sz w:val="18"/>
                                </w:rPr>
                                <w:t xml:space="preserve"> </w:t>
                              </w:r>
                              <w:r>
                                <w:rPr>
                                  <w:rFonts w:ascii="Courier New" w:hAnsi="Courier New"/>
                                  <w:sz w:val="18"/>
                                </w:rPr>
                                <w:t>text:</w:t>
                              </w:r>
                              <w:r>
                                <w:rPr>
                                  <w:rFonts w:ascii="Courier New" w:hAnsi="Courier New"/>
                                  <w:spacing w:val="-5"/>
                                  <w:sz w:val="18"/>
                                </w:rPr>
                                <w:t xml:space="preserve"> </w:t>
                              </w:r>
                              <w:r>
                                <w:rPr>
                                  <w:rFonts w:ascii="Courier New" w:hAnsi="Courier New"/>
                                  <w:sz w:val="18"/>
                                </w:rPr>
                                <w:t>String)</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pacing w:val="-2"/>
                                  <w:sz w:val="18"/>
                                </w:rPr>
                                <w:t>Parcelable</w:t>
                              </w:r>
                            </w:p>
                          </w:txbxContent>
                        </wps:txbx>
                        <wps:bodyPr lIns="0" rIns="0" tIns="0" bIns="0" anchor="t">
                          <a:noAutofit/>
                        </wps:bodyPr>
                      </wps:wsp>
                    </wpg:wgp>
                  </a:graphicData>
                </a:graphic>
              </wp:anchor>
            </w:drawing>
          </mc:Choice>
          <mc:Fallback>
            <w:pict>
              <v:group id="shape_0" alt="docshapegroup651" style="position:absolute;margin-left:52.2pt;margin-top:6.9pt;width:399.6pt;height:31.25pt" coordorigin="1044,138" coordsize="7992,625">
                <v:rect id="shape_0" path="m0,0l-2147483645,0l-2147483645,-2147483646l0,-2147483646xe" fillcolor="#f6f6f6" stroked="f" o:allowincell="f" style="position:absolute;left:1044;top:148;width:7991;height:60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58;width:7991;height:584;mso-wrap-style:square;v-text-anchor:top;mso-position-horizontal-relative:page">
                  <v:fill o:detectmouseclick="t" on="false"/>
                  <v:stroke color="#3465a4" joinstyle="round" endcap="flat"/>
                  <v:textbox>
                    <w:txbxContent>
                      <w:p>
                        <w:pPr>
                          <w:pStyle w:val="Normal"/>
                          <w:spacing w:before="40" w:after="0"/>
                          <w:ind w:left="561" w:hanging="0"/>
                          <w:rPr>
                            <w:rFonts w:ascii="Courier New" w:hAnsi="Courier New"/>
                            <w:sz w:val="18"/>
                          </w:rPr>
                        </w:pPr>
                        <w:r>
                          <w:rPr>
                            <w:rFonts w:ascii="Courier New" w:hAnsi="Courier New"/>
                            <w:spacing w:val="-2"/>
                            <w:sz w:val="18"/>
                          </w:rPr>
                          <w:t>@Parcelize</w:t>
                        </w:r>
                      </w:p>
                      <w:p>
                        <w:pPr>
                          <w:pStyle w:val="Normal"/>
                          <w:spacing w:before="76" w:after="0"/>
                          <w:ind w:left="453" w:hanging="0"/>
                          <w:rPr>
                            <w:rFonts w:ascii="Courier New" w:hAnsi="Courier New"/>
                            <w:sz w:val="18"/>
                          </w:rPr>
                        </w:pPr>
                        <w:r>
                          <w:rPr>
                            <w:rFonts w:ascii="Courier New" w:hAnsi="Courier New"/>
                            <w:sz w:val="18"/>
                          </w:rPr>
                          <w:t>data</w:t>
                        </w:r>
                        <w:r>
                          <w:rPr>
                            <w:rFonts w:ascii="Courier New" w:hAnsi="Courier New"/>
                            <w:spacing w:val="-5"/>
                            <w:sz w:val="18"/>
                          </w:rPr>
                          <w:t xml:space="preserve"> </w:t>
                        </w:r>
                        <w:r>
                          <w:rPr>
                            <w:rFonts w:ascii="Courier New" w:hAnsi="Courier New"/>
                            <w:sz w:val="18"/>
                          </w:rPr>
                          <w:t>class</w:t>
                        </w:r>
                        <w:r>
                          <w:rPr>
                            <w:rFonts w:ascii="Courier New" w:hAnsi="Courier New"/>
                            <w:spacing w:val="-5"/>
                            <w:sz w:val="18"/>
                          </w:rPr>
                          <w:t xml:space="preserve"> </w:t>
                        </w:r>
                        <w:r>
                          <w:rPr>
                            <w:rFonts w:ascii="Courier New" w:hAnsi="Courier New"/>
                            <w:sz w:val="18"/>
                          </w:rPr>
                          <w:t>Item(val</w:t>
                        </w:r>
                        <w:r>
                          <w:rPr>
                            <w:rFonts w:ascii="Courier New" w:hAnsi="Courier New"/>
                            <w:spacing w:val="-5"/>
                            <w:sz w:val="18"/>
                          </w:rPr>
                          <w:t xml:space="preserve"> </w:t>
                        </w:r>
                        <w:r>
                          <w:rPr>
                            <w:rFonts w:ascii="Courier New" w:hAnsi="Courier New"/>
                            <w:sz w:val="18"/>
                          </w:rPr>
                          <w:t>text:</w:t>
                        </w:r>
                        <w:r>
                          <w:rPr>
                            <w:rFonts w:ascii="Courier New" w:hAnsi="Courier New"/>
                            <w:spacing w:val="-5"/>
                            <w:sz w:val="18"/>
                          </w:rPr>
                          <w:t xml:space="preserve"> </w:t>
                        </w:r>
                        <w:r>
                          <w:rPr>
                            <w:rFonts w:ascii="Courier New" w:hAnsi="Courier New"/>
                            <w:sz w:val="18"/>
                          </w:rPr>
                          <w:t>String)</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pacing w:val="-2"/>
                            <w:sz w:val="18"/>
                          </w:rPr>
                          <w:t>Parcelable</w:t>
                        </w:r>
                      </w:p>
                    </w:txbxContent>
                  </v:textbox>
                  <w10:wrap type="topAndBottom"/>
                </v:rect>
              </v:group>
            </w:pict>
          </mc:Fallback>
        </mc:AlternateContent>
      </w:r>
    </w:p>
    <w:p>
      <w:pPr>
        <w:pStyle w:val="ListParagraph"/>
        <w:numPr>
          <w:ilvl w:val="0"/>
          <w:numId w:val="8"/>
        </w:numPr>
        <w:tabs>
          <w:tab w:val="clear" w:pos="720"/>
          <w:tab w:val="left" w:pos="554" w:leader="none"/>
        </w:tabs>
        <w:jc w:val="left"/>
        <w:rPr>
          <w:sz w:val="20"/>
        </w:rPr>
      </w:pPr>
      <w:r>
        <w:rPr>
          <w:rFonts w:ascii="Courier New" w:hAnsi="Courier New"/>
          <w:b/>
        </w:rPr>
        <w:t>Activity2</w:t>
      </w:r>
      <w:r>
        <w:rPr>
          <w:rFonts w:ascii="Courier New" w:hAnsi="Courier New"/>
          <w:b/>
          <w:spacing w:val="-80"/>
        </w:rPr>
        <w:t xml:space="preserve"> </w:t>
      </w:r>
      <w:r>
        <w:rPr>
          <w:sz w:val="20"/>
        </w:rPr>
        <w:t>will</w:t>
      </w:r>
      <w:r>
        <w:rPr>
          <w:spacing w:val="-4"/>
          <w:sz w:val="20"/>
        </w:rPr>
        <w:t xml:space="preserve"> </w:t>
      </w:r>
      <w:r>
        <w:rPr>
          <w:sz w:val="20"/>
        </w:rPr>
        <w:t>be</w:t>
      </w:r>
      <w:r>
        <w:rPr>
          <w:spacing w:val="-2"/>
          <w:sz w:val="20"/>
        </w:rPr>
        <w:t xml:space="preserve"> </w:t>
      </w:r>
      <w:r>
        <w:rPr>
          <w:sz w:val="20"/>
        </w:rPr>
        <w:t>updated</w:t>
      </w:r>
      <w:r>
        <w:rPr>
          <w:spacing w:val="-2"/>
          <w:sz w:val="20"/>
        </w:rPr>
        <w:t xml:space="preserve"> </w:t>
      </w:r>
      <w:r>
        <w:rPr>
          <w:sz w:val="20"/>
        </w:rPr>
        <w:t>as</w:t>
      </w:r>
      <w:r>
        <w:rPr>
          <w:spacing w:val="-2"/>
          <w:sz w:val="20"/>
        </w:rPr>
        <w:t xml:space="preserve"> follows:</w:t>
      </w:r>
    </w:p>
    <w:p>
      <w:pPr>
        <w:sectPr>
          <w:headerReference w:type="even" r:id="rId270"/>
          <w:headerReference w:type="default" r:id="rId271"/>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1" w:after="0"/>
        <w:rPr>
          <w:sz w:val="8"/>
        </w:rPr>
      </w:pPr>
      <w:r>
        <w:rPr>
          <w:sz w:val="8"/>
        </w:rPr>
        <mc:AlternateContent>
          <mc:Choice Requires="wpg">
            <w:drawing>
              <wp:anchor behindDoc="0" distT="0" distB="635" distL="0" distR="4445" simplePos="0" locked="0" layoutInCell="0" allowOverlap="1" relativeHeight="1711" wp14:anchorId="0F543F1E">
                <wp:simplePos x="0" y="0"/>
                <wp:positionH relativeFrom="page">
                  <wp:posOffset>662940</wp:posOffset>
                </wp:positionH>
                <wp:positionV relativeFrom="paragraph">
                  <wp:posOffset>90805</wp:posOffset>
                </wp:positionV>
                <wp:extent cx="5074920" cy="1908175"/>
                <wp:effectExtent l="0" t="635" r="635" b="0"/>
                <wp:wrapTopAndBottom/>
                <wp:docPr id="858" name="docshapegroup655"/>
                <a:graphic xmlns:a="http://schemas.openxmlformats.org/drawingml/2006/main">
                  <a:graphicData uri="http://schemas.microsoft.com/office/word/2010/wordprocessingGroup">
                    <wpg:wgp>
                      <wpg:cNvGrpSpPr/>
                      <wpg:grpSpPr>
                        <a:xfrm>
                          <a:off x="0" y="0"/>
                          <a:ext cx="5074920" cy="1908000"/>
                          <a:chOff x="0" y="0"/>
                          <a:chExt cx="5074920" cy="1908000"/>
                        </a:xfrm>
                      </wpg:grpSpPr>
                      <wps:wsp>
                        <wps:cNvSpPr/>
                        <wps:spPr>
                          <a:xfrm>
                            <a:off x="0" y="6480"/>
                            <a:ext cx="5074920" cy="1895400"/>
                          </a:xfrm>
                          <a:prstGeom prst="rect">
                            <a:avLst/>
                          </a:prstGeom>
                          <a:solidFill>
                            <a:srgbClr val="f6f6f6"/>
                          </a:solidFill>
                          <a:ln w="0">
                            <a:noFill/>
                          </a:ln>
                        </wps:spPr>
                        <wps:style>
                          <a:lnRef idx="0"/>
                          <a:fillRef idx="0"/>
                          <a:effectRef idx="0"/>
                          <a:fontRef idx="minor"/>
                        </wps:style>
                        <wps:bodyPr/>
                      </wps:wsp>
                      <wps:wsp>
                        <wps:cNvSpPr/>
                        <wps:spPr>
                          <a:xfrm>
                            <a:off x="0" y="0"/>
                            <a:ext cx="5074920" cy="1908000"/>
                          </a:xfrm>
                          <a:custGeom>
                            <a:avLst/>
                            <a:gdLst>
                              <a:gd name="textAreaLeft" fmla="*/ 0 w 2877120"/>
                              <a:gd name="textAreaRight" fmla="*/ 2879280 w 2877120"/>
                              <a:gd name="textAreaTop" fmla="*/ 0 h 1081800"/>
                              <a:gd name="textAreaBottom" fmla="*/ 1083960 h 1081800"/>
                            </a:gdLst>
                            <a:ahLst/>
                            <a:rect l="textAreaLeft" t="textAreaTop" r="textAreaRight" b="textAreaBottom"/>
                            <a:pathLst>
                              <a:path w="7992" h="3005">
                                <a:moveTo>
                                  <a:pt x="7992" y="2984"/>
                                </a:moveTo>
                                <a:lnTo>
                                  <a:pt x="0" y="2984"/>
                                </a:lnTo>
                                <a:lnTo>
                                  <a:pt x="0" y="3004"/>
                                </a:lnTo>
                                <a:lnTo>
                                  <a:pt x="7992" y="3004"/>
                                </a:lnTo>
                                <a:lnTo>
                                  <a:pt x="7992" y="29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88280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Activity2</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AppCompatActivity()</w:t>
                              </w:r>
                              <w:r>
                                <w:rPr>
                                  <w:rFonts w:ascii="Courier New" w:hAnsi="Courier New"/>
                                  <w:spacing w:val="-9"/>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z w:val="18"/>
                                </w:rPr>
                                <w:t>companion</w:t>
                              </w:r>
                              <w:r>
                                <w:rPr>
                                  <w:rFonts w:ascii="Courier New" w:hAnsi="Courier New"/>
                                  <w:spacing w:val="-8"/>
                                  <w:sz w:val="18"/>
                                </w:rPr>
                                <w:t xml:space="preserve"> </w:t>
                              </w:r>
                              <w:r>
                                <w:rPr>
                                  <w:rFonts w:ascii="Courier New" w:hAnsi="Courier New"/>
                                  <w:sz w:val="18"/>
                                </w:rPr>
                                <w:t>object</w:t>
                              </w:r>
                              <w:r>
                                <w:rPr>
                                  <w:rFonts w:ascii="Courier New" w:hAnsi="Courier New"/>
                                  <w:spacing w:val="-7"/>
                                  <w:sz w:val="18"/>
                                </w:rPr>
                                <w:t xml:space="preserve"> </w:t>
                              </w:r>
                              <w:r>
                                <w:rPr>
                                  <w:rFonts w:ascii="Courier New" w:hAnsi="Courier New"/>
                                  <w:spacing w:val="-10"/>
                                  <w:sz w:val="18"/>
                                </w:rPr>
                                <w:t>{</w:t>
                              </w:r>
                            </w:p>
                            <w:p>
                              <w:pPr>
                                <w:pStyle w:val="Normal"/>
                                <w:spacing w:before="76" w:after="0"/>
                                <w:ind w:left="466" w:right="745" w:hanging="0"/>
                                <w:jc w:val="center"/>
                                <w:rPr>
                                  <w:rFonts w:ascii="Courier New" w:hAnsi="Courier New"/>
                                  <w:sz w:val="18"/>
                                </w:rPr>
                              </w:pPr>
                              <w:r>
                                <w:rPr>
                                  <w:rFonts w:ascii="Courier New" w:hAnsi="Courier New"/>
                                  <w:sz w:val="18"/>
                                </w:rPr>
                                <w:t>const</w:t>
                              </w:r>
                              <w:r>
                                <w:rPr>
                                  <w:rFonts w:ascii="Courier New" w:hAnsi="Courier New"/>
                                  <w:spacing w:val="-7"/>
                                  <w:sz w:val="18"/>
                                </w:rPr>
                                <w:t xml:space="preserve"> </w:t>
                              </w:r>
                              <w:r>
                                <w:rPr>
                                  <w:rFonts w:ascii="Courier New" w:hAnsi="Courier New"/>
                                  <w:sz w:val="18"/>
                                </w:rPr>
                                <w:t>val</w:t>
                              </w:r>
                              <w:r>
                                <w:rPr>
                                  <w:rFonts w:ascii="Courier New" w:hAnsi="Courier New"/>
                                  <w:spacing w:val="-6"/>
                                  <w:sz w:val="18"/>
                                </w:rPr>
                                <w:t xml:space="preserve"> </w:t>
                              </w:r>
                              <w:r>
                                <w:rPr>
                                  <w:rFonts w:ascii="Courier New" w:hAnsi="Courier New"/>
                                  <w:sz w:val="18"/>
                                </w:rPr>
                                <w:t>EXTRA_ITEM_COUNT</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pacing w:val="-2"/>
                                  <w:sz w:val="18"/>
                                </w:rPr>
                                <w:t>"EXTRA_ITEM_COUNT"</w:t>
                              </w:r>
                            </w:p>
                            <w:p>
                              <w:pPr>
                                <w:pStyle w:val="Normal"/>
                                <w:rPr>
                                  <w:rFonts w:ascii="Courier New" w:hAnsi="Courier New"/>
                                  <w:sz w:val="20"/>
                                </w:rPr>
                              </w:pPr>
                              <w:r>
                                <w:rPr>
                                  <w:rFonts w:ascii="Courier New" w:hAnsi="Courier New"/>
                                  <w:sz w:val="20"/>
                                </w:rPr>
                              </w:r>
                            </w:p>
                            <w:p>
                              <w:pPr>
                                <w:pStyle w:val="Normal"/>
                                <w:spacing w:lineRule="exact" w:line="202" w:before="129" w:after="0"/>
                                <w:ind w:left="466" w:right="745" w:hanging="0"/>
                                <w:jc w:val="center"/>
                                <w:rPr>
                                  <w:rFonts w:ascii="Courier New" w:hAnsi="Courier New"/>
                                  <w:sz w:val="18"/>
                                </w:rPr>
                              </w:pPr>
                              <w:r>
                                <w:rPr>
                                  <w:rFonts w:ascii="Courier New" w:hAnsi="Courier New"/>
                                  <w:sz w:val="18"/>
                                </w:rPr>
                                <w:t>fun</w:t>
                              </w:r>
                              <w:r>
                                <w:rPr>
                                  <w:rFonts w:ascii="Courier New" w:hAnsi="Courier New"/>
                                  <w:spacing w:val="-10"/>
                                  <w:sz w:val="18"/>
                                </w:rPr>
                                <w:t xml:space="preserve"> </w:t>
                              </w:r>
                              <w:r>
                                <w:rPr>
                                  <w:rFonts w:ascii="Courier New" w:hAnsi="Courier New"/>
                                  <w:sz w:val="18"/>
                                </w:rPr>
                                <w:t>newIntent(context:</w:t>
                              </w:r>
                              <w:r>
                                <w:rPr>
                                  <w:rFonts w:ascii="Courier New" w:hAnsi="Courier New"/>
                                  <w:spacing w:val="-10"/>
                                  <w:sz w:val="18"/>
                                </w:rPr>
                                <w:t xml:space="preserve"> </w:t>
                              </w:r>
                              <w:r>
                                <w:rPr>
                                  <w:rFonts w:ascii="Courier New" w:hAnsi="Courier New"/>
                                  <w:sz w:val="18"/>
                                </w:rPr>
                                <w:t>Context,</w:t>
                              </w:r>
                              <w:r>
                                <w:rPr>
                                  <w:rFonts w:ascii="Courier New" w:hAnsi="Courier New"/>
                                  <w:spacing w:val="-10"/>
                                  <w:sz w:val="18"/>
                                </w:rPr>
                                <w:t xml:space="preserve"> </w:t>
                              </w:r>
                              <w:r>
                                <w:rPr>
                                  <w:rFonts w:ascii="Courier New" w:hAnsi="Courier New"/>
                                  <w:sz w:val="18"/>
                                </w:rPr>
                                <w:t>itemCount:</w:t>
                              </w:r>
                              <w:r>
                                <w:rPr>
                                  <w:rFonts w:ascii="Courier New" w:hAnsi="Courier New"/>
                                  <w:spacing w:val="-9"/>
                                  <w:sz w:val="18"/>
                                </w:rPr>
                                <w:t xml:space="preserve"> </w:t>
                              </w:r>
                              <w:r>
                                <w:rPr>
                                  <w:rFonts w:ascii="Courier New" w:hAnsi="Courier New"/>
                                  <w:spacing w:val="-4"/>
                                  <w:sz w:val="18"/>
                                </w:rPr>
                                <w:t>Int)</w:t>
                              </w:r>
                            </w:p>
                            <w:p>
                              <w:pPr>
                                <w:pStyle w:val="Normal"/>
                                <w:spacing w:lineRule="exact" w:line="200"/>
                                <w:ind w:left="466" w:right="1069" w:hanging="0"/>
                                <w:jc w:val="center"/>
                                <w:rPr>
                                  <w:rFonts w:ascii="Courier New" w:hAnsi="Courier New"/>
                                  <w:sz w:val="18"/>
                                </w:rPr>
                              </w:pPr>
                              <w:r>
                                <w:rPr>
                                  <w:rFonts w:ascii="Courier New" w:hAnsi="Courier New"/>
                                  <w:sz w:val="18"/>
                                </w:rPr>
                                <w:t>=</w:t>
                              </w:r>
                              <w:r>
                                <w:rPr>
                                  <w:rFonts w:ascii="Courier New" w:hAnsi="Courier New"/>
                                  <w:spacing w:val="-8"/>
                                  <w:sz w:val="18"/>
                                </w:rPr>
                                <w:t xml:space="preserve"> </w:t>
                              </w:r>
                              <w:r>
                                <w:rPr>
                                  <w:rFonts w:ascii="Courier New" w:hAnsi="Courier New"/>
                                  <w:sz w:val="18"/>
                                </w:rPr>
                                <w:t>Intent(context,</w:t>
                              </w:r>
                              <w:r>
                                <w:rPr>
                                  <w:rFonts w:ascii="Courier New" w:hAnsi="Courier New"/>
                                  <w:spacing w:val="-8"/>
                                  <w:sz w:val="18"/>
                                </w:rPr>
                                <w:t xml:space="preserve"> </w:t>
                              </w:r>
                              <w:r>
                                <w:rPr>
                                  <w:rFonts w:ascii="Courier New" w:hAnsi="Courier New"/>
                                  <w:spacing w:val="-2"/>
                                  <w:sz w:val="18"/>
                                </w:rPr>
                                <w:t>Activity2::class.java)</w:t>
                              </w:r>
                            </w:p>
                            <w:p>
                              <w:pPr>
                                <w:pStyle w:val="Normal"/>
                                <w:spacing w:lineRule="exact" w:line="202"/>
                                <w:ind w:left="466" w:right="1069" w:hanging="0"/>
                                <w:jc w:val="center"/>
                                <w:rPr>
                                  <w:rFonts w:ascii="Courier New" w:hAnsi="Courier New"/>
                                  <w:sz w:val="18"/>
                                </w:rPr>
                              </w:pPr>
                              <w:r>
                                <w:rPr>
                                  <w:rFonts w:ascii="Courier New" w:hAnsi="Courier New"/>
                                  <w:sz w:val="18"/>
                                </w:rPr>
                                <w:t>.putExtra(EXTRA_ITEM_COUNT,</w:t>
                              </w:r>
                              <w:r>
                                <w:rPr>
                                  <w:rFonts w:ascii="Courier New" w:hAnsi="Courier New"/>
                                  <w:spacing w:val="-27"/>
                                  <w:sz w:val="18"/>
                                </w:rPr>
                                <w:t xml:space="preserve"> </w:t>
                              </w:r>
                              <w:r>
                                <w:rPr>
                                  <w:rFonts w:ascii="Courier New" w:hAnsi="Courier New"/>
                                  <w:spacing w:val="-2"/>
                                  <w:sz w:val="18"/>
                                </w:rPr>
                                <w:t>itemCount)</w:t>
                              </w:r>
                            </w:p>
                            <w:p>
                              <w:pPr>
                                <w:pStyle w:val="Normal"/>
                                <w:spacing w:before="96"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pacing w:val="-5"/>
                                  <w:sz w:val="18"/>
                                </w:rPr>
                                <w:t>...</w:t>
                              </w:r>
                            </w:p>
                            <w:p>
                              <w:pPr>
                                <w:pStyle w:val="Normal"/>
                                <w:spacing w:before="77"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655" style="position:absolute;margin-left:52.2pt;margin-top:7.15pt;width:399.6pt;height:150.25pt" coordorigin="1044,143" coordsize="7992,3005">
                <v:rect id="shape_0" path="m0,0l-2147483645,0l-2147483645,-2147483646l0,-2147483646xe" fillcolor="#f6f6f6" stroked="f" o:allowincell="f" style="position:absolute;left:1044;top:153;width:7991;height:298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3;width:7991;height:296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Activity2</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AppCompatActivity()</w:t>
                        </w:r>
                        <w:r>
                          <w:rPr>
                            <w:rFonts w:ascii="Courier New" w:hAnsi="Courier New"/>
                            <w:spacing w:val="-9"/>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z w:val="18"/>
                          </w:rPr>
                          <w:t>companion</w:t>
                        </w:r>
                        <w:r>
                          <w:rPr>
                            <w:rFonts w:ascii="Courier New" w:hAnsi="Courier New"/>
                            <w:spacing w:val="-8"/>
                            <w:sz w:val="18"/>
                          </w:rPr>
                          <w:t xml:space="preserve"> </w:t>
                        </w:r>
                        <w:r>
                          <w:rPr>
                            <w:rFonts w:ascii="Courier New" w:hAnsi="Courier New"/>
                            <w:sz w:val="18"/>
                          </w:rPr>
                          <w:t>object</w:t>
                        </w:r>
                        <w:r>
                          <w:rPr>
                            <w:rFonts w:ascii="Courier New" w:hAnsi="Courier New"/>
                            <w:spacing w:val="-7"/>
                            <w:sz w:val="18"/>
                          </w:rPr>
                          <w:t xml:space="preserve"> </w:t>
                        </w:r>
                        <w:r>
                          <w:rPr>
                            <w:rFonts w:ascii="Courier New" w:hAnsi="Courier New"/>
                            <w:spacing w:val="-10"/>
                            <w:sz w:val="18"/>
                          </w:rPr>
                          <w:t>{</w:t>
                        </w:r>
                      </w:p>
                      <w:p>
                        <w:pPr>
                          <w:pStyle w:val="Normal"/>
                          <w:spacing w:before="76" w:after="0"/>
                          <w:ind w:left="466" w:right="745" w:hanging="0"/>
                          <w:jc w:val="center"/>
                          <w:rPr>
                            <w:rFonts w:ascii="Courier New" w:hAnsi="Courier New"/>
                            <w:sz w:val="18"/>
                          </w:rPr>
                        </w:pPr>
                        <w:r>
                          <w:rPr>
                            <w:rFonts w:ascii="Courier New" w:hAnsi="Courier New"/>
                            <w:sz w:val="18"/>
                          </w:rPr>
                          <w:t>const</w:t>
                        </w:r>
                        <w:r>
                          <w:rPr>
                            <w:rFonts w:ascii="Courier New" w:hAnsi="Courier New"/>
                            <w:spacing w:val="-7"/>
                            <w:sz w:val="18"/>
                          </w:rPr>
                          <w:t xml:space="preserve"> </w:t>
                        </w:r>
                        <w:r>
                          <w:rPr>
                            <w:rFonts w:ascii="Courier New" w:hAnsi="Courier New"/>
                            <w:sz w:val="18"/>
                          </w:rPr>
                          <w:t>val</w:t>
                        </w:r>
                        <w:r>
                          <w:rPr>
                            <w:rFonts w:ascii="Courier New" w:hAnsi="Courier New"/>
                            <w:spacing w:val="-6"/>
                            <w:sz w:val="18"/>
                          </w:rPr>
                          <w:t xml:space="preserve"> </w:t>
                        </w:r>
                        <w:r>
                          <w:rPr>
                            <w:rFonts w:ascii="Courier New" w:hAnsi="Courier New"/>
                            <w:sz w:val="18"/>
                          </w:rPr>
                          <w:t>EXTRA_ITEM_COUNT</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pacing w:val="-2"/>
                            <w:sz w:val="18"/>
                          </w:rPr>
                          <w:t>"EXTRA_ITEM_COUNT"</w:t>
                        </w:r>
                      </w:p>
                      <w:p>
                        <w:pPr>
                          <w:pStyle w:val="Normal"/>
                          <w:rPr>
                            <w:rFonts w:ascii="Courier New" w:hAnsi="Courier New"/>
                            <w:sz w:val="20"/>
                          </w:rPr>
                        </w:pPr>
                        <w:r>
                          <w:rPr>
                            <w:rFonts w:ascii="Courier New" w:hAnsi="Courier New"/>
                            <w:sz w:val="20"/>
                          </w:rPr>
                        </w:r>
                      </w:p>
                      <w:p>
                        <w:pPr>
                          <w:pStyle w:val="Normal"/>
                          <w:spacing w:lineRule="exact" w:line="202" w:before="129" w:after="0"/>
                          <w:ind w:left="466" w:right="745" w:hanging="0"/>
                          <w:jc w:val="center"/>
                          <w:rPr>
                            <w:rFonts w:ascii="Courier New" w:hAnsi="Courier New"/>
                            <w:sz w:val="18"/>
                          </w:rPr>
                        </w:pPr>
                        <w:r>
                          <w:rPr>
                            <w:rFonts w:ascii="Courier New" w:hAnsi="Courier New"/>
                            <w:sz w:val="18"/>
                          </w:rPr>
                          <w:t>fun</w:t>
                        </w:r>
                        <w:r>
                          <w:rPr>
                            <w:rFonts w:ascii="Courier New" w:hAnsi="Courier New"/>
                            <w:spacing w:val="-10"/>
                            <w:sz w:val="18"/>
                          </w:rPr>
                          <w:t xml:space="preserve"> </w:t>
                        </w:r>
                        <w:r>
                          <w:rPr>
                            <w:rFonts w:ascii="Courier New" w:hAnsi="Courier New"/>
                            <w:sz w:val="18"/>
                          </w:rPr>
                          <w:t>newIntent(context:</w:t>
                        </w:r>
                        <w:r>
                          <w:rPr>
                            <w:rFonts w:ascii="Courier New" w:hAnsi="Courier New"/>
                            <w:spacing w:val="-10"/>
                            <w:sz w:val="18"/>
                          </w:rPr>
                          <w:t xml:space="preserve"> </w:t>
                        </w:r>
                        <w:r>
                          <w:rPr>
                            <w:rFonts w:ascii="Courier New" w:hAnsi="Courier New"/>
                            <w:sz w:val="18"/>
                          </w:rPr>
                          <w:t>Context,</w:t>
                        </w:r>
                        <w:r>
                          <w:rPr>
                            <w:rFonts w:ascii="Courier New" w:hAnsi="Courier New"/>
                            <w:spacing w:val="-10"/>
                            <w:sz w:val="18"/>
                          </w:rPr>
                          <w:t xml:space="preserve"> </w:t>
                        </w:r>
                        <w:r>
                          <w:rPr>
                            <w:rFonts w:ascii="Courier New" w:hAnsi="Courier New"/>
                            <w:sz w:val="18"/>
                          </w:rPr>
                          <w:t>itemCount:</w:t>
                        </w:r>
                        <w:r>
                          <w:rPr>
                            <w:rFonts w:ascii="Courier New" w:hAnsi="Courier New"/>
                            <w:spacing w:val="-9"/>
                            <w:sz w:val="18"/>
                          </w:rPr>
                          <w:t xml:space="preserve"> </w:t>
                        </w:r>
                        <w:r>
                          <w:rPr>
                            <w:rFonts w:ascii="Courier New" w:hAnsi="Courier New"/>
                            <w:spacing w:val="-4"/>
                            <w:sz w:val="18"/>
                          </w:rPr>
                          <w:t>Int)</w:t>
                        </w:r>
                      </w:p>
                      <w:p>
                        <w:pPr>
                          <w:pStyle w:val="Normal"/>
                          <w:spacing w:lineRule="exact" w:line="200"/>
                          <w:ind w:left="466" w:right="1069" w:hanging="0"/>
                          <w:jc w:val="center"/>
                          <w:rPr>
                            <w:rFonts w:ascii="Courier New" w:hAnsi="Courier New"/>
                            <w:sz w:val="18"/>
                          </w:rPr>
                        </w:pPr>
                        <w:r>
                          <w:rPr>
                            <w:rFonts w:ascii="Courier New" w:hAnsi="Courier New"/>
                            <w:sz w:val="18"/>
                          </w:rPr>
                          <w:t>=</w:t>
                        </w:r>
                        <w:r>
                          <w:rPr>
                            <w:rFonts w:ascii="Courier New" w:hAnsi="Courier New"/>
                            <w:spacing w:val="-8"/>
                            <w:sz w:val="18"/>
                          </w:rPr>
                          <w:t xml:space="preserve"> </w:t>
                        </w:r>
                        <w:r>
                          <w:rPr>
                            <w:rFonts w:ascii="Courier New" w:hAnsi="Courier New"/>
                            <w:sz w:val="18"/>
                          </w:rPr>
                          <w:t>Intent(context,</w:t>
                        </w:r>
                        <w:r>
                          <w:rPr>
                            <w:rFonts w:ascii="Courier New" w:hAnsi="Courier New"/>
                            <w:spacing w:val="-8"/>
                            <w:sz w:val="18"/>
                          </w:rPr>
                          <w:t xml:space="preserve"> </w:t>
                        </w:r>
                        <w:r>
                          <w:rPr>
                            <w:rFonts w:ascii="Courier New" w:hAnsi="Courier New"/>
                            <w:spacing w:val="-2"/>
                            <w:sz w:val="18"/>
                          </w:rPr>
                          <w:t>Activity2::class.java)</w:t>
                        </w:r>
                      </w:p>
                      <w:p>
                        <w:pPr>
                          <w:pStyle w:val="Normal"/>
                          <w:spacing w:lineRule="exact" w:line="202"/>
                          <w:ind w:left="466" w:right="1069" w:hanging="0"/>
                          <w:jc w:val="center"/>
                          <w:rPr>
                            <w:rFonts w:ascii="Courier New" w:hAnsi="Courier New"/>
                            <w:sz w:val="18"/>
                          </w:rPr>
                        </w:pPr>
                        <w:r>
                          <w:rPr>
                            <w:rFonts w:ascii="Courier New" w:hAnsi="Courier New"/>
                            <w:sz w:val="18"/>
                          </w:rPr>
                          <w:t>.putExtra(EXTRA_ITEM_COUNT,</w:t>
                        </w:r>
                        <w:r>
                          <w:rPr>
                            <w:rFonts w:ascii="Courier New" w:hAnsi="Courier New"/>
                            <w:spacing w:val="-27"/>
                            <w:sz w:val="18"/>
                          </w:rPr>
                          <w:t xml:space="preserve"> </w:t>
                        </w:r>
                        <w:r>
                          <w:rPr>
                            <w:rFonts w:ascii="Courier New" w:hAnsi="Courier New"/>
                            <w:spacing w:val="-2"/>
                            <w:sz w:val="18"/>
                          </w:rPr>
                          <w:t>itemCount)</w:t>
                        </w:r>
                      </w:p>
                      <w:p>
                        <w:pPr>
                          <w:pStyle w:val="Normal"/>
                          <w:spacing w:before="96"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pacing w:val="-5"/>
                            <w:sz w:val="18"/>
                          </w:rPr>
                          <w:t>...</w:t>
                        </w:r>
                      </w:p>
                      <w:p>
                        <w:pPr>
                          <w:pStyle w:val="Normal"/>
                          <w:spacing w:before="77"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TextBody"/>
        <w:spacing w:before="12" w:after="0"/>
        <w:rPr>
          <w:sz w:val="7"/>
        </w:rPr>
      </w:pPr>
      <w:r>
        <w:rPr>
          <w:sz w:val="7"/>
        </w:rPr>
      </w:r>
    </w:p>
    <w:p>
      <w:pPr>
        <w:pStyle w:val="ListParagraph"/>
        <w:numPr>
          <w:ilvl w:val="0"/>
          <w:numId w:val="8"/>
        </w:numPr>
        <w:tabs>
          <w:tab w:val="clear" w:pos="720"/>
          <w:tab w:val="left" w:pos="1274" w:leader="none"/>
        </w:tabs>
        <w:spacing w:before="101" w:after="0"/>
        <w:ind w:left="1274" w:hanging="360"/>
        <w:jc w:val="left"/>
        <w:rPr>
          <w:sz w:val="20"/>
        </w:rPr>
      </w:pPr>
      <w:r>
        <w:rPr>
          <w:rFonts w:ascii="Courier New" w:hAnsi="Courier New"/>
          <w:b/>
        </w:rPr>
        <w:t>Activity3</w:t>
      </w:r>
      <w:r>
        <w:rPr>
          <w:rFonts w:ascii="Courier New" w:hAnsi="Courier New"/>
          <w:b/>
          <w:spacing w:val="-80"/>
        </w:rPr>
        <w:t xml:space="preserve"> </w:t>
      </w:r>
      <w:r>
        <w:rPr>
          <w:sz w:val="20"/>
        </w:rPr>
        <w:t>will</w:t>
      </w:r>
      <w:r>
        <w:rPr>
          <w:spacing w:val="-4"/>
          <w:sz w:val="20"/>
        </w:rPr>
        <w:t xml:space="preserve"> </w:t>
      </w:r>
      <w:r>
        <w:rPr>
          <w:sz w:val="20"/>
        </w:rPr>
        <w:t>be</w:t>
      </w:r>
      <w:r>
        <w:rPr>
          <w:spacing w:val="-2"/>
          <w:sz w:val="20"/>
        </w:rPr>
        <w:t xml:space="preserve"> </w:t>
      </w:r>
      <w:r>
        <w:rPr>
          <w:sz w:val="20"/>
        </w:rPr>
        <w:t>updated</w:t>
      </w:r>
      <w:r>
        <w:rPr>
          <w:spacing w:val="-2"/>
          <w:sz w:val="20"/>
        </w:rPr>
        <w:t xml:space="preserve"> </w:t>
      </w:r>
      <w:r>
        <w:rPr>
          <w:sz w:val="20"/>
        </w:rPr>
        <w:t>as</w:t>
      </w:r>
      <w:r>
        <w:rPr>
          <w:spacing w:val="-2"/>
          <w:sz w:val="20"/>
        </w:rPr>
        <w:t xml:space="preserve"> follows:</w:t>
      </w:r>
    </w:p>
    <w:p>
      <w:pPr>
        <w:pStyle w:val="TextBody"/>
        <w:spacing w:before="10" w:after="0"/>
        <w:rPr>
          <w:sz w:val="8"/>
        </w:rPr>
      </w:pPr>
      <w:r>
        <w:rPr>
          <w:sz w:val="8"/>
        </w:rPr>
        <mc:AlternateContent>
          <mc:Choice Requires="wpg">
            <w:drawing>
              <wp:anchor behindDoc="0" distT="0" distB="635" distL="0" distR="4445" simplePos="0" locked="0" layoutInCell="0" allowOverlap="1" relativeHeight="1713" wp14:anchorId="3DE42DB7">
                <wp:simplePos x="0" y="0"/>
                <wp:positionH relativeFrom="page">
                  <wp:posOffset>1120140</wp:posOffset>
                </wp:positionH>
                <wp:positionV relativeFrom="paragraph">
                  <wp:posOffset>90805</wp:posOffset>
                </wp:positionV>
                <wp:extent cx="5074920" cy="1819275"/>
                <wp:effectExtent l="0" t="635" r="635" b="0"/>
                <wp:wrapTopAndBottom/>
                <wp:docPr id="866" name="docshapegroup659"/>
                <a:graphic xmlns:a="http://schemas.openxmlformats.org/drawingml/2006/main">
                  <a:graphicData uri="http://schemas.microsoft.com/office/word/2010/wordprocessingGroup">
                    <wpg:wgp>
                      <wpg:cNvGrpSpPr/>
                      <wpg:grpSpPr>
                        <a:xfrm>
                          <a:off x="0" y="0"/>
                          <a:ext cx="5074920" cy="1819440"/>
                          <a:chOff x="0" y="0"/>
                          <a:chExt cx="5074920" cy="1819440"/>
                        </a:xfrm>
                      </wpg:grpSpPr>
                      <wps:wsp>
                        <wps:cNvSpPr/>
                        <wps:spPr>
                          <a:xfrm>
                            <a:off x="0" y="6480"/>
                            <a:ext cx="5074920" cy="1806480"/>
                          </a:xfrm>
                          <a:prstGeom prst="rect">
                            <a:avLst/>
                          </a:prstGeom>
                          <a:solidFill>
                            <a:srgbClr val="f6f6f6"/>
                          </a:solidFill>
                          <a:ln w="0">
                            <a:noFill/>
                          </a:ln>
                        </wps:spPr>
                        <wps:style>
                          <a:lnRef idx="0"/>
                          <a:fillRef idx="0"/>
                          <a:effectRef idx="0"/>
                          <a:fontRef idx="minor"/>
                        </wps:style>
                        <wps:bodyPr/>
                      </wps:wsp>
                      <wps:wsp>
                        <wps:cNvSpPr/>
                        <wps:spPr>
                          <a:xfrm>
                            <a:off x="0" y="0"/>
                            <a:ext cx="5074920" cy="1819440"/>
                          </a:xfrm>
                          <a:custGeom>
                            <a:avLst/>
                            <a:gdLst>
                              <a:gd name="textAreaLeft" fmla="*/ 0 w 2877120"/>
                              <a:gd name="textAreaRight" fmla="*/ 2879280 w 2877120"/>
                              <a:gd name="textAreaTop" fmla="*/ 0 h 1031400"/>
                              <a:gd name="textAreaBottom" fmla="*/ 1033560 h 1031400"/>
                            </a:gdLst>
                            <a:ahLst/>
                            <a:rect l="textAreaLeft" t="textAreaTop" r="textAreaRight" b="textAreaBottom"/>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79388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class</w:t>
                              </w:r>
                              <w:r>
                                <w:rPr>
                                  <w:rFonts w:ascii="Courier New" w:hAnsi="Courier New"/>
                                  <w:spacing w:val="-9"/>
                                  <w:sz w:val="18"/>
                                </w:rPr>
                                <w:t xml:space="preserve"> </w:t>
                              </w:r>
                              <w:r>
                                <w:rPr>
                                  <w:rFonts w:ascii="Courier New" w:hAnsi="Courier New"/>
                                  <w:sz w:val="18"/>
                                </w:rPr>
                                <w:t>Activity3</w:t>
                              </w:r>
                              <w:r>
                                <w:rPr>
                                  <w:rFonts w:ascii="Courier New" w:hAnsi="Courier New"/>
                                  <w:spacing w:val="-8"/>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AppCompatActivity()</w:t>
                              </w:r>
                              <w:r>
                                <w:rPr>
                                  <w:rFonts w:ascii="Courier New" w:hAnsi="Courier New"/>
                                  <w:spacing w:val="-8"/>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z w:val="18"/>
                                </w:rPr>
                                <w:t>companion</w:t>
                              </w:r>
                              <w:r>
                                <w:rPr>
                                  <w:rFonts w:ascii="Courier New" w:hAnsi="Courier New"/>
                                  <w:spacing w:val="-8"/>
                                  <w:sz w:val="18"/>
                                </w:rPr>
                                <w:t xml:space="preserve"> </w:t>
                              </w:r>
                              <w:r>
                                <w:rPr>
                                  <w:rFonts w:ascii="Courier New" w:hAnsi="Courier New"/>
                                  <w:sz w:val="18"/>
                                </w:rPr>
                                <w:t>object</w:t>
                              </w:r>
                              <w:r>
                                <w:rPr>
                                  <w:rFonts w:ascii="Courier New" w:hAnsi="Courier New"/>
                                  <w:spacing w:val="-7"/>
                                  <w:sz w:val="18"/>
                                </w:rPr>
                                <w:t xml:space="preserve"> </w:t>
                              </w:r>
                              <w:r>
                                <w:rPr>
                                  <w:rFonts w:ascii="Courier New" w:hAnsi="Courier New"/>
                                  <w:spacing w:val="-10"/>
                                  <w:sz w:val="18"/>
                                </w:rPr>
                                <w:t>{</w:t>
                              </w:r>
                            </w:p>
                            <w:p>
                              <w:pPr>
                                <w:pStyle w:val="Normal"/>
                                <w:spacing w:before="76" w:after="0"/>
                                <w:ind w:left="1317" w:hanging="0"/>
                                <w:rPr>
                                  <w:rFonts w:ascii="Courier New" w:hAnsi="Courier New"/>
                                  <w:sz w:val="18"/>
                                </w:rPr>
                              </w:pPr>
                              <w:r>
                                <w:rPr>
                                  <w:rFonts w:ascii="Courier New" w:hAnsi="Courier New"/>
                                  <w:sz w:val="18"/>
                                </w:rPr>
                                <w:t>const</w:t>
                              </w:r>
                              <w:r>
                                <w:rPr>
                                  <w:rFonts w:ascii="Courier New" w:hAnsi="Courier New"/>
                                  <w:spacing w:val="-5"/>
                                  <w:sz w:val="18"/>
                                </w:rPr>
                                <w:t xml:space="preserve"> </w:t>
                              </w:r>
                              <w:r>
                                <w:rPr>
                                  <w:rFonts w:ascii="Courier New" w:hAnsi="Courier New"/>
                                  <w:sz w:val="18"/>
                                </w:rPr>
                                <w:t>val</w:t>
                              </w:r>
                              <w:r>
                                <w:rPr>
                                  <w:rFonts w:ascii="Courier New" w:hAnsi="Courier New"/>
                                  <w:spacing w:val="-5"/>
                                  <w:sz w:val="18"/>
                                </w:rPr>
                                <w:t xml:space="preserve"> </w:t>
                              </w:r>
                              <w:r>
                                <w:rPr>
                                  <w:rFonts w:ascii="Courier New" w:hAnsi="Courier New"/>
                                  <w:sz w:val="18"/>
                                </w:rPr>
                                <w:t>EXTRA_ITEM</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pacing w:val="-2"/>
                                  <w:sz w:val="18"/>
                                </w:rPr>
                                <w:t>"EXTRA_ITEM"</w:t>
                              </w:r>
                            </w:p>
                            <w:p>
                              <w:pPr>
                                <w:pStyle w:val="Normal"/>
                                <w:rPr>
                                  <w:rFonts w:ascii="Courier New" w:hAnsi="Courier New"/>
                                  <w:sz w:val="20"/>
                                </w:rPr>
                              </w:pPr>
                              <w:r>
                                <w:rPr>
                                  <w:rFonts w:ascii="Courier New" w:hAnsi="Courier New"/>
                                  <w:sz w:val="20"/>
                                </w:rPr>
                              </w:r>
                            </w:p>
                            <w:p>
                              <w:pPr>
                                <w:pStyle w:val="Normal"/>
                                <w:spacing w:lineRule="auto" w:line="324" w:before="129" w:after="0"/>
                                <w:ind w:left="1533" w:hanging="216"/>
                                <w:rPr>
                                  <w:rFonts w:ascii="Courier New" w:hAnsi="Courier New"/>
                                  <w:sz w:val="18"/>
                                </w:rPr>
                              </w:pPr>
                              <w:r>
                                <w:rPr>
                                  <w:rFonts w:ascii="Courier New" w:hAnsi="Courier New"/>
                                  <w:sz w:val="18"/>
                                </w:rPr>
                                <w:t>fun</w:t>
                              </w:r>
                              <w:r>
                                <w:rPr>
                                  <w:rFonts w:ascii="Courier New" w:hAnsi="Courier New"/>
                                  <w:spacing w:val="-7"/>
                                  <w:sz w:val="18"/>
                                </w:rPr>
                                <w:t xml:space="preserve"> </w:t>
                              </w:r>
                              <w:r>
                                <w:rPr>
                                  <w:rFonts w:ascii="Courier New" w:hAnsi="Courier New"/>
                                  <w:sz w:val="18"/>
                                </w:rPr>
                                <w:t>newIntent(context:</w:t>
                              </w:r>
                              <w:r>
                                <w:rPr>
                                  <w:rFonts w:ascii="Courier New" w:hAnsi="Courier New"/>
                                  <w:spacing w:val="-7"/>
                                  <w:sz w:val="18"/>
                                </w:rPr>
                                <w:t xml:space="preserve"> </w:t>
                              </w:r>
                              <w:r>
                                <w:rPr>
                                  <w:rFonts w:ascii="Courier New" w:hAnsi="Courier New"/>
                                  <w:sz w:val="18"/>
                                </w:rPr>
                                <w:t>Context,</w:t>
                              </w:r>
                              <w:r>
                                <w:rPr>
                                  <w:rFonts w:ascii="Courier New" w:hAnsi="Courier New"/>
                                  <w:spacing w:val="-7"/>
                                  <w:sz w:val="18"/>
                                </w:rPr>
                                <w:t xml:space="preserve"> </w:t>
                              </w:r>
                              <w:r>
                                <w:rPr>
                                  <w:rFonts w:ascii="Courier New" w:hAnsi="Courier New"/>
                                  <w:sz w:val="18"/>
                                </w:rPr>
                                <w:t>item:</w:t>
                              </w:r>
                              <w:r>
                                <w:rPr>
                                  <w:rFonts w:ascii="Courier New" w:hAnsi="Courier New"/>
                                  <w:spacing w:val="-7"/>
                                  <w:sz w:val="18"/>
                                </w:rPr>
                                <w:t xml:space="preserve"> </w:t>
                              </w:r>
                              <w:r>
                                <w:rPr>
                                  <w:rFonts w:ascii="Courier New" w:hAnsi="Courier New"/>
                                  <w:sz w:val="18"/>
                                </w:rPr>
                                <w:t>Item)</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Intent(context, Activity3::class.java).putExtra(EXTRA_ITEM, item)</w:t>
                              </w:r>
                            </w:p>
                            <w:p>
                              <w:pPr>
                                <w:pStyle w:val="Normal"/>
                                <w:spacing w:before="10" w:after="0"/>
                                <w:rPr>
                                  <w:rFonts w:ascii="Courier New" w:hAnsi="Courier New"/>
                                  <w:sz w:val="24"/>
                                </w:rPr>
                              </w:pPr>
                              <w:r>
                                <w:rPr>
                                  <w:rFonts w:ascii="Courier New" w:hAnsi="Courier New"/>
                                  <w:sz w:val="24"/>
                                </w:rPr>
                              </w:r>
                            </w:p>
                            <w:p>
                              <w:pPr>
                                <w:pStyle w:val="Normal"/>
                                <w:ind w:left="453" w:hanging="0"/>
                                <w:rPr>
                                  <w:rFonts w:ascii="Courier New" w:hAnsi="Courier New"/>
                                  <w:sz w:val="18"/>
                                </w:rPr>
                              </w:pPr>
                              <w:r>
                                <w:rPr>
                                  <w:rFonts w:ascii="Courier New" w:hAnsi="Courier New"/>
                                  <w:spacing w:val="-5"/>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659" style="position:absolute;margin-left:88.2pt;margin-top:7.15pt;width:399.6pt;height:143.25pt" coordorigin="1764,143" coordsize="7992,2865">
                <v:rect id="shape_0" path="m0,0l-2147483645,0l-2147483645,-2147483646l0,-2147483646xe" fillcolor="#f6f6f6" stroked="f" o:allowincell="f" style="position:absolute;left:1764;top:153;width:7991;height:284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3;width:7991;height:282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class</w:t>
                        </w:r>
                        <w:r>
                          <w:rPr>
                            <w:rFonts w:ascii="Courier New" w:hAnsi="Courier New"/>
                            <w:spacing w:val="-9"/>
                            <w:sz w:val="18"/>
                          </w:rPr>
                          <w:t xml:space="preserve"> </w:t>
                        </w:r>
                        <w:r>
                          <w:rPr>
                            <w:rFonts w:ascii="Courier New" w:hAnsi="Courier New"/>
                            <w:sz w:val="18"/>
                          </w:rPr>
                          <w:t>Activity3</w:t>
                        </w:r>
                        <w:r>
                          <w:rPr>
                            <w:rFonts w:ascii="Courier New" w:hAnsi="Courier New"/>
                            <w:spacing w:val="-8"/>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AppCompatActivity()</w:t>
                        </w:r>
                        <w:r>
                          <w:rPr>
                            <w:rFonts w:ascii="Courier New" w:hAnsi="Courier New"/>
                            <w:spacing w:val="-8"/>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z w:val="18"/>
                          </w:rPr>
                          <w:t>companion</w:t>
                        </w:r>
                        <w:r>
                          <w:rPr>
                            <w:rFonts w:ascii="Courier New" w:hAnsi="Courier New"/>
                            <w:spacing w:val="-8"/>
                            <w:sz w:val="18"/>
                          </w:rPr>
                          <w:t xml:space="preserve"> </w:t>
                        </w:r>
                        <w:r>
                          <w:rPr>
                            <w:rFonts w:ascii="Courier New" w:hAnsi="Courier New"/>
                            <w:sz w:val="18"/>
                          </w:rPr>
                          <w:t>object</w:t>
                        </w:r>
                        <w:r>
                          <w:rPr>
                            <w:rFonts w:ascii="Courier New" w:hAnsi="Courier New"/>
                            <w:spacing w:val="-7"/>
                            <w:sz w:val="18"/>
                          </w:rPr>
                          <w:t xml:space="preserve"> </w:t>
                        </w:r>
                        <w:r>
                          <w:rPr>
                            <w:rFonts w:ascii="Courier New" w:hAnsi="Courier New"/>
                            <w:spacing w:val="-10"/>
                            <w:sz w:val="18"/>
                          </w:rPr>
                          <w:t>{</w:t>
                        </w:r>
                      </w:p>
                      <w:p>
                        <w:pPr>
                          <w:pStyle w:val="Normal"/>
                          <w:spacing w:before="76" w:after="0"/>
                          <w:ind w:left="1317" w:hanging="0"/>
                          <w:rPr>
                            <w:rFonts w:ascii="Courier New" w:hAnsi="Courier New"/>
                            <w:sz w:val="18"/>
                          </w:rPr>
                        </w:pPr>
                        <w:r>
                          <w:rPr>
                            <w:rFonts w:ascii="Courier New" w:hAnsi="Courier New"/>
                            <w:sz w:val="18"/>
                          </w:rPr>
                          <w:t>const</w:t>
                        </w:r>
                        <w:r>
                          <w:rPr>
                            <w:rFonts w:ascii="Courier New" w:hAnsi="Courier New"/>
                            <w:spacing w:val="-5"/>
                            <w:sz w:val="18"/>
                          </w:rPr>
                          <w:t xml:space="preserve"> </w:t>
                        </w:r>
                        <w:r>
                          <w:rPr>
                            <w:rFonts w:ascii="Courier New" w:hAnsi="Courier New"/>
                            <w:sz w:val="18"/>
                          </w:rPr>
                          <w:t>val</w:t>
                        </w:r>
                        <w:r>
                          <w:rPr>
                            <w:rFonts w:ascii="Courier New" w:hAnsi="Courier New"/>
                            <w:spacing w:val="-5"/>
                            <w:sz w:val="18"/>
                          </w:rPr>
                          <w:t xml:space="preserve"> </w:t>
                        </w:r>
                        <w:r>
                          <w:rPr>
                            <w:rFonts w:ascii="Courier New" w:hAnsi="Courier New"/>
                            <w:sz w:val="18"/>
                          </w:rPr>
                          <w:t>EXTRA_ITEM</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pacing w:val="-2"/>
                            <w:sz w:val="18"/>
                          </w:rPr>
                          <w:t>"EXTRA_ITEM"</w:t>
                        </w:r>
                      </w:p>
                      <w:p>
                        <w:pPr>
                          <w:pStyle w:val="Normal"/>
                          <w:rPr>
                            <w:rFonts w:ascii="Courier New" w:hAnsi="Courier New"/>
                            <w:sz w:val="20"/>
                          </w:rPr>
                        </w:pPr>
                        <w:r>
                          <w:rPr>
                            <w:rFonts w:ascii="Courier New" w:hAnsi="Courier New"/>
                            <w:sz w:val="20"/>
                          </w:rPr>
                        </w:r>
                      </w:p>
                      <w:p>
                        <w:pPr>
                          <w:pStyle w:val="Normal"/>
                          <w:spacing w:lineRule="auto" w:line="324" w:before="129" w:after="0"/>
                          <w:ind w:left="1533" w:hanging="216"/>
                          <w:rPr>
                            <w:rFonts w:ascii="Courier New" w:hAnsi="Courier New"/>
                            <w:sz w:val="18"/>
                          </w:rPr>
                        </w:pPr>
                        <w:r>
                          <w:rPr>
                            <w:rFonts w:ascii="Courier New" w:hAnsi="Courier New"/>
                            <w:sz w:val="18"/>
                          </w:rPr>
                          <w:t>fun</w:t>
                        </w:r>
                        <w:r>
                          <w:rPr>
                            <w:rFonts w:ascii="Courier New" w:hAnsi="Courier New"/>
                            <w:spacing w:val="-7"/>
                            <w:sz w:val="18"/>
                          </w:rPr>
                          <w:t xml:space="preserve"> </w:t>
                        </w:r>
                        <w:r>
                          <w:rPr>
                            <w:rFonts w:ascii="Courier New" w:hAnsi="Courier New"/>
                            <w:sz w:val="18"/>
                          </w:rPr>
                          <w:t>newIntent(context:</w:t>
                        </w:r>
                        <w:r>
                          <w:rPr>
                            <w:rFonts w:ascii="Courier New" w:hAnsi="Courier New"/>
                            <w:spacing w:val="-7"/>
                            <w:sz w:val="18"/>
                          </w:rPr>
                          <w:t xml:space="preserve"> </w:t>
                        </w:r>
                        <w:r>
                          <w:rPr>
                            <w:rFonts w:ascii="Courier New" w:hAnsi="Courier New"/>
                            <w:sz w:val="18"/>
                          </w:rPr>
                          <w:t>Context,</w:t>
                        </w:r>
                        <w:r>
                          <w:rPr>
                            <w:rFonts w:ascii="Courier New" w:hAnsi="Courier New"/>
                            <w:spacing w:val="-7"/>
                            <w:sz w:val="18"/>
                          </w:rPr>
                          <w:t xml:space="preserve"> </w:t>
                        </w:r>
                        <w:r>
                          <w:rPr>
                            <w:rFonts w:ascii="Courier New" w:hAnsi="Courier New"/>
                            <w:sz w:val="18"/>
                          </w:rPr>
                          <w:t>item:</w:t>
                        </w:r>
                        <w:r>
                          <w:rPr>
                            <w:rFonts w:ascii="Courier New" w:hAnsi="Courier New"/>
                            <w:spacing w:val="-7"/>
                            <w:sz w:val="18"/>
                          </w:rPr>
                          <w:t xml:space="preserve"> </w:t>
                        </w:r>
                        <w:r>
                          <w:rPr>
                            <w:rFonts w:ascii="Courier New" w:hAnsi="Courier New"/>
                            <w:sz w:val="18"/>
                          </w:rPr>
                          <w:t>Item)</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Intent(context, Activity3::class.java).putExtra(EXTRA_ITEM, item)</w:t>
                        </w:r>
                      </w:p>
                      <w:p>
                        <w:pPr>
                          <w:pStyle w:val="Normal"/>
                          <w:spacing w:before="10" w:after="0"/>
                          <w:rPr>
                            <w:rFonts w:ascii="Courier New" w:hAnsi="Courier New"/>
                            <w:sz w:val="24"/>
                          </w:rPr>
                        </w:pPr>
                        <w:r>
                          <w:rPr>
                            <w:rFonts w:ascii="Courier New" w:hAnsi="Courier New"/>
                            <w:sz w:val="24"/>
                          </w:rPr>
                        </w:r>
                      </w:p>
                      <w:p>
                        <w:pPr>
                          <w:pStyle w:val="Normal"/>
                          <w:ind w:left="453" w:hanging="0"/>
                          <w:rPr>
                            <w:rFonts w:ascii="Courier New" w:hAnsi="Courier New"/>
                            <w:sz w:val="18"/>
                          </w:rPr>
                        </w:pPr>
                        <w:r>
                          <w:rPr>
                            <w:rFonts w:ascii="Courier New" w:hAnsi="Courier New"/>
                            <w:spacing w:val="-5"/>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ListParagraph"/>
        <w:numPr>
          <w:ilvl w:val="0"/>
          <w:numId w:val="8"/>
        </w:numPr>
        <w:tabs>
          <w:tab w:val="clear" w:pos="720"/>
          <w:tab w:val="left" w:pos="1274" w:leader="none"/>
        </w:tabs>
        <w:ind w:left="1274" w:right="203" w:hanging="360"/>
        <w:jc w:val="left"/>
        <w:rPr>
          <w:sz w:val="20"/>
        </w:rPr>
      </w:pPr>
      <w:r>
        <w:rPr>
          <w:sz w:val="20"/>
        </w:rPr>
        <w:t xml:space="preserve">Let's move on to the integration tests. For </w:t>
      </w:r>
      <w:r>
        <w:rPr>
          <w:rFonts w:ascii="Courier New" w:hAnsi="Courier New"/>
          <w:b/>
        </w:rPr>
        <w:t>Activity1Test</w:t>
      </w:r>
      <w:r>
        <w:rPr>
          <w:sz w:val="20"/>
        </w:rPr>
        <w:t>, we have the following</w:t>
      </w:r>
      <w:r>
        <w:rPr>
          <w:spacing w:val="-4"/>
          <w:sz w:val="20"/>
        </w:rPr>
        <w:t xml:space="preserve"> </w:t>
      </w:r>
      <w:r>
        <w:rPr>
          <w:sz w:val="20"/>
        </w:rPr>
        <w:t>code</w:t>
      </w:r>
      <w:r>
        <w:rPr>
          <w:spacing w:val="-2"/>
          <w:sz w:val="20"/>
        </w:rPr>
        <w:t xml:space="preserve"> </w:t>
      </w:r>
      <w:r>
        <w:rPr>
          <w:sz w:val="20"/>
        </w:rPr>
        <w:t>in</w:t>
      </w:r>
      <w:r>
        <w:rPr>
          <w:spacing w:val="-2"/>
          <w:sz w:val="20"/>
        </w:rPr>
        <w:t xml:space="preserve"> </w:t>
      </w:r>
      <w:r>
        <w:rPr>
          <w:sz w:val="20"/>
        </w:rPr>
        <w:t>which</w:t>
      </w:r>
      <w:r>
        <w:rPr>
          <w:spacing w:val="-2"/>
          <w:sz w:val="20"/>
        </w:rPr>
        <w:t xml:space="preserve"> </w:t>
      </w:r>
      <w:r>
        <w:rPr>
          <w:sz w:val="20"/>
        </w:rPr>
        <w:t>we</w:t>
      </w:r>
      <w:r>
        <w:rPr>
          <w:spacing w:val="-2"/>
          <w:sz w:val="20"/>
        </w:rPr>
        <w:t xml:space="preserve"> </w:t>
      </w:r>
      <w:r>
        <w:rPr>
          <w:sz w:val="20"/>
        </w:rPr>
        <w:t>insert</w:t>
      </w:r>
      <w:r>
        <w:rPr>
          <w:spacing w:val="-2"/>
          <w:sz w:val="20"/>
        </w:rPr>
        <w:t xml:space="preserve"> </w:t>
      </w:r>
      <w:r>
        <w:rPr>
          <w:sz w:val="20"/>
        </w:rPr>
        <w:t>the</w:t>
      </w:r>
      <w:r>
        <w:rPr>
          <w:spacing w:val="-2"/>
          <w:sz w:val="20"/>
        </w:rPr>
        <w:t xml:space="preserve"> </w:t>
      </w:r>
      <w:r>
        <w:rPr>
          <w:sz w:val="20"/>
        </w:rPr>
        <w:t>number</w:t>
      </w:r>
      <w:r>
        <w:rPr>
          <w:spacing w:val="-4"/>
          <w:sz w:val="20"/>
        </w:rPr>
        <w:t xml:space="preserve"> </w:t>
      </w:r>
      <w:r>
        <w:rPr>
          <w:rFonts w:ascii="Courier New" w:hAnsi="Courier New"/>
          <w:b/>
        </w:rPr>
        <w:t>5</w:t>
      </w:r>
      <w:r>
        <w:rPr>
          <w:rFonts w:ascii="Courier New" w:hAnsi="Courier New"/>
          <w:b/>
          <w:spacing w:val="-81"/>
        </w:rPr>
        <w:t xml:space="preserve"> </w:t>
      </w:r>
      <w:r>
        <w:rPr>
          <w:sz w:val="20"/>
        </w:rPr>
        <w:t>into</w:t>
      </w:r>
      <w:r>
        <w:rPr>
          <w:spacing w:val="-2"/>
          <w:sz w:val="20"/>
        </w:rPr>
        <w:t xml:space="preserve"> </w:t>
      </w:r>
      <w:r>
        <w:rPr>
          <w:sz w:val="20"/>
        </w:rPr>
        <w:t>a</w:t>
      </w:r>
      <w:r>
        <w:rPr>
          <w:spacing w:val="-3"/>
          <w:sz w:val="20"/>
        </w:rPr>
        <w:t xml:space="preserve"> </w:t>
      </w:r>
      <w:r>
        <w:rPr>
          <w:sz w:val="20"/>
        </w:rPr>
        <w:t>text</w:t>
      </w:r>
      <w:r>
        <w:rPr>
          <w:spacing w:val="-2"/>
          <w:sz w:val="20"/>
        </w:rPr>
        <w:t xml:space="preserve"> </w:t>
      </w:r>
      <w:r>
        <w:rPr>
          <w:sz w:val="20"/>
        </w:rPr>
        <w:t>field,</w:t>
      </w:r>
      <w:r>
        <w:rPr>
          <w:spacing w:val="-2"/>
          <w:sz w:val="20"/>
        </w:rPr>
        <w:t xml:space="preserve"> </w:t>
      </w:r>
      <w:r>
        <w:rPr>
          <w:sz w:val="20"/>
        </w:rPr>
        <w:t>click</w:t>
      </w:r>
      <w:r>
        <w:rPr>
          <w:spacing w:val="-2"/>
          <w:sz w:val="20"/>
        </w:rPr>
        <w:t xml:space="preserve"> </w:t>
      </w:r>
      <w:r>
        <w:rPr>
          <w:sz w:val="20"/>
        </w:rPr>
        <w:t>the</w:t>
      </w:r>
      <w:r>
        <w:rPr>
          <w:spacing w:val="-2"/>
          <w:sz w:val="20"/>
        </w:rPr>
        <w:t xml:space="preserve"> </w:t>
      </w:r>
      <w:r>
        <w:rPr>
          <w:sz w:val="20"/>
        </w:rPr>
        <w:t>button, and</w:t>
      </w:r>
      <w:r>
        <w:rPr>
          <w:spacing w:val="-6"/>
          <w:sz w:val="20"/>
        </w:rPr>
        <w:t xml:space="preserve"> </w:t>
      </w:r>
      <w:r>
        <w:rPr>
          <w:sz w:val="20"/>
        </w:rPr>
        <w:t>verify</w:t>
      </w:r>
      <w:r>
        <w:rPr>
          <w:spacing w:val="-1"/>
          <w:sz w:val="20"/>
        </w:rPr>
        <w:t xml:space="preserve"> </w:t>
      </w:r>
      <w:r>
        <w:rPr>
          <w:sz w:val="20"/>
        </w:rPr>
        <w:t>that</w:t>
      </w:r>
      <w:r>
        <w:rPr>
          <w:spacing w:val="-2"/>
          <w:sz w:val="20"/>
        </w:rPr>
        <w:t xml:space="preserve"> </w:t>
      </w:r>
      <w:r>
        <w:rPr>
          <w:rFonts w:ascii="Courier New" w:hAnsi="Courier New"/>
          <w:b/>
        </w:rPr>
        <w:t>Activity2</w:t>
      </w:r>
      <w:r>
        <w:rPr>
          <w:rFonts w:ascii="Courier New" w:hAnsi="Courier New"/>
          <w:b/>
          <w:spacing w:val="-80"/>
        </w:rPr>
        <w:t xml:space="preserve"> </w:t>
      </w:r>
      <w:r>
        <w:rPr>
          <w:sz w:val="20"/>
        </w:rPr>
        <w:t>will</w:t>
      </w:r>
      <w:r>
        <w:rPr>
          <w:spacing w:val="-1"/>
          <w:sz w:val="20"/>
        </w:rPr>
        <w:t xml:space="preserve"> </w:t>
      </w:r>
      <w:r>
        <w:rPr>
          <w:sz w:val="20"/>
        </w:rPr>
        <w:t>be</w:t>
      </w:r>
      <w:r>
        <w:rPr>
          <w:spacing w:val="-1"/>
          <w:sz w:val="20"/>
        </w:rPr>
        <w:t xml:space="preserve"> </w:t>
      </w:r>
      <w:r>
        <w:rPr>
          <w:sz w:val="20"/>
        </w:rPr>
        <w:t>opened</w:t>
      </w:r>
      <w:r>
        <w:rPr>
          <w:spacing w:val="-2"/>
          <w:sz w:val="20"/>
        </w:rPr>
        <w:t xml:space="preserve"> </w:t>
      </w:r>
      <w:r>
        <w:rPr>
          <w:sz w:val="20"/>
        </w:rPr>
        <w:t>and</w:t>
      </w:r>
      <w:r>
        <w:rPr>
          <w:spacing w:val="-2"/>
          <w:sz w:val="20"/>
        </w:rPr>
        <w:t xml:space="preserve"> </w:t>
      </w:r>
      <w:r>
        <w:rPr>
          <w:sz w:val="20"/>
        </w:rPr>
        <w:t>will</w:t>
      </w:r>
      <w:r>
        <w:rPr>
          <w:spacing w:val="-1"/>
          <w:sz w:val="20"/>
        </w:rPr>
        <w:t xml:space="preserve"> </w:t>
      </w:r>
      <w:r>
        <w:rPr>
          <w:sz w:val="20"/>
        </w:rPr>
        <w:t>have</w:t>
      </w:r>
      <w:r>
        <w:rPr>
          <w:spacing w:val="-1"/>
          <w:sz w:val="20"/>
        </w:rPr>
        <w:t xml:space="preserve"> </w:t>
      </w:r>
      <w:r>
        <w:rPr>
          <w:sz w:val="20"/>
        </w:rPr>
        <w:t>as</w:t>
      </w:r>
      <w:r>
        <w:rPr>
          <w:spacing w:val="-3"/>
          <w:sz w:val="20"/>
        </w:rPr>
        <w:t xml:space="preserve"> </w:t>
      </w:r>
      <w:r>
        <w:rPr>
          <w:sz w:val="20"/>
        </w:rPr>
        <w:t>input</w:t>
      </w:r>
      <w:r>
        <w:rPr>
          <w:spacing w:val="-1"/>
          <w:sz w:val="20"/>
        </w:rPr>
        <w:t xml:space="preserve"> </w:t>
      </w:r>
      <w:r>
        <w:rPr>
          <w:sz w:val="20"/>
        </w:rPr>
        <w:t>the</w:t>
      </w:r>
      <w:r>
        <w:rPr>
          <w:spacing w:val="-1"/>
          <w:sz w:val="20"/>
        </w:rPr>
        <w:t xml:space="preserve"> </w:t>
      </w:r>
      <w:r>
        <w:rPr>
          <w:sz w:val="20"/>
        </w:rPr>
        <w:t>number</w:t>
      </w:r>
      <w:r>
        <w:rPr>
          <w:spacing w:val="-3"/>
          <w:sz w:val="20"/>
        </w:rPr>
        <w:t xml:space="preserve"> </w:t>
      </w:r>
      <w:r>
        <w:rPr>
          <w:rFonts w:ascii="Courier New" w:hAnsi="Courier New"/>
          <w:b/>
          <w:spacing w:val="-5"/>
        </w:rPr>
        <w:t>5</w:t>
      </w:r>
      <w:r>
        <w:rPr>
          <w:spacing w:val="-5"/>
          <w:sz w:val="20"/>
        </w:rPr>
        <w:t>:</w:t>
      </w:r>
    </w:p>
    <w:p>
      <w:pPr>
        <w:sectPr>
          <w:headerReference w:type="even" r:id="rId272"/>
          <w:headerReference w:type="default" r:id="rId273"/>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1" w:after="0"/>
        <w:rPr>
          <w:sz w:val="8"/>
        </w:rPr>
      </w:pPr>
      <w:r>
        <w:rPr>
          <w:sz w:val="8"/>
        </w:rPr>
        <mc:AlternateContent>
          <mc:Choice Requires="wpg">
            <w:drawing>
              <wp:anchor behindDoc="0" distT="0" distB="635" distL="0" distR="4445" simplePos="0" locked="0" layoutInCell="0" allowOverlap="1" relativeHeight="1715" wp14:anchorId="12EF24EE">
                <wp:simplePos x="0" y="0"/>
                <wp:positionH relativeFrom="page">
                  <wp:posOffset>1120140</wp:posOffset>
                </wp:positionH>
                <wp:positionV relativeFrom="paragraph">
                  <wp:posOffset>90805</wp:posOffset>
                </wp:positionV>
                <wp:extent cx="5074920" cy="2886075"/>
                <wp:effectExtent l="0" t="635" r="635" b="0"/>
                <wp:wrapTopAndBottom/>
                <wp:docPr id="868" name="docshapegroup663"/>
                <a:graphic xmlns:a="http://schemas.openxmlformats.org/drawingml/2006/main">
                  <a:graphicData uri="http://schemas.microsoft.com/office/word/2010/wordprocessingGroup">
                    <wpg:wgp>
                      <wpg:cNvGrpSpPr/>
                      <wpg:grpSpPr>
                        <a:xfrm>
                          <a:off x="0" y="0"/>
                          <a:ext cx="5074920" cy="2886120"/>
                          <a:chOff x="0" y="0"/>
                          <a:chExt cx="5074920" cy="2886120"/>
                        </a:xfrm>
                      </wpg:grpSpPr>
                      <wps:wsp>
                        <wps:cNvSpPr/>
                        <wps:spPr>
                          <a:xfrm>
                            <a:off x="0" y="6480"/>
                            <a:ext cx="5074920" cy="2873520"/>
                          </a:xfrm>
                          <a:prstGeom prst="rect">
                            <a:avLst/>
                          </a:prstGeom>
                          <a:solidFill>
                            <a:srgbClr val="f6f6f6"/>
                          </a:solidFill>
                          <a:ln w="0">
                            <a:noFill/>
                          </a:ln>
                        </wps:spPr>
                        <wps:style>
                          <a:lnRef idx="0"/>
                          <a:fillRef idx="0"/>
                          <a:effectRef idx="0"/>
                          <a:fontRef idx="minor"/>
                        </wps:style>
                        <wps:bodyPr/>
                      </wps:wsp>
                      <wps:wsp>
                        <wps:cNvSpPr/>
                        <wps:spPr>
                          <a:xfrm>
                            <a:off x="0" y="0"/>
                            <a:ext cx="5074920" cy="2886120"/>
                          </a:xfrm>
                          <a:custGeom>
                            <a:avLst/>
                            <a:gdLst>
                              <a:gd name="textAreaLeft" fmla="*/ 0 w 2877120"/>
                              <a:gd name="textAreaRight" fmla="*/ 2879280 w 2877120"/>
                              <a:gd name="textAreaTop" fmla="*/ 0 h 1636200"/>
                              <a:gd name="textAreaBottom" fmla="*/ 1638360 h 1636200"/>
                            </a:gdLst>
                            <a:ahLst/>
                            <a:rect l="textAreaLeft" t="textAreaTop" r="textAreaRight" b="textAreaBottom"/>
                            <a:pathLst>
                              <a:path w="7992" h="4545">
                                <a:moveTo>
                                  <a:pt x="7992" y="4524"/>
                                </a:moveTo>
                                <a:lnTo>
                                  <a:pt x="0" y="4524"/>
                                </a:lnTo>
                                <a:lnTo>
                                  <a:pt x="0" y="4544"/>
                                </a:lnTo>
                                <a:lnTo>
                                  <a:pt x="7992" y="4544"/>
                                </a:lnTo>
                                <a:lnTo>
                                  <a:pt x="7992" y="45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2860560"/>
                          </a:xfrm>
                          <a:prstGeom prst="rect">
                            <a:avLst/>
                          </a:prstGeom>
                          <a:noFill/>
                          <a:ln w="0">
                            <a:noFill/>
                          </a:ln>
                        </wps:spPr>
                        <wps:style>
                          <a:lnRef idx="0"/>
                          <a:fillRef idx="0"/>
                          <a:effectRef idx="0"/>
                          <a:fontRef idx="minor"/>
                        </wps:style>
                        <wps:txbx>
                          <w:txbxContent>
                            <w:p>
                              <w:pPr>
                                <w:pStyle w:val="Normal"/>
                                <w:spacing w:lineRule="auto" w:line="324" w:before="40" w:after="0"/>
                                <w:ind w:left="453" w:right="4032" w:hanging="0"/>
                                <w:rPr>
                                  <w:rFonts w:ascii="Courier New" w:hAnsi="Courier New"/>
                                  <w:sz w:val="18"/>
                                </w:rPr>
                              </w:pPr>
                              <w:r>
                                <w:rPr>
                                  <w:rFonts w:ascii="Courier New" w:hAnsi="Courier New"/>
                                  <w:spacing w:val="-2"/>
                                  <w:sz w:val="18"/>
                                </w:rPr>
                                <w:t xml:space="preserve">@MediumTest @RunWith(AndroidJUnit4::class) </w:t>
                              </w:r>
                              <w:r>
                                <w:rPr>
                                  <w:rFonts w:ascii="Courier New" w:hAnsi="Courier New"/>
                                  <w:sz w:val="18"/>
                                </w:rPr>
                                <w:t>class Activity1Test {</w:t>
                              </w:r>
                            </w:p>
                            <w:p>
                              <w:pPr>
                                <w:pStyle w:val="Normal"/>
                                <w:spacing w:before="10" w:after="0"/>
                                <w:rPr>
                                  <w:rFonts w:ascii="Courier New" w:hAnsi="Courier New"/>
                                  <w:sz w:val="24"/>
                                </w:rPr>
                              </w:pPr>
                              <w:r>
                                <w:rPr>
                                  <w:rFonts w:ascii="Courier New" w:hAnsi="Courier New"/>
                                  <w:sz w:val="24"/>
                                </w:rPr>
                              </w:r>
                            </w:p>
                            <w:p>
                              <w:pPr>
                                <w:pStyle w:val="Normal"/>
                                <w:spacing w:lineRule="auto" w:line="324"/>
                                <w:ind w:left="885" w:right="5770" w:hanging="0"/>
                                <w:rPr>
                                  <w:rFonts w:ascii="Courier New" w:hAnsi="Courier New"/>
                                  <w:sz w:val="18"/>
                                </w:rPr>
                              </w:pPr>
                              <w:r>
                                <w:rPr>
                                  <w:rFonts w:ascii="Courier New" w:hAnsi="Courier New"/>
                                  <w:spacing w:val="-2"/>
                                  <w:sz w:val="18"/>
                                </w:rPr>
                                <w:t>@JvmField @Rule</w:t>
                              </w:r>
                            </w:p>
                            <w:p>
                              <w:pPr>
                                <w:pStyle w:val="Normal"/>
                                <w:spacing w:before="2" w:after="0"/>
                                <w:ind w:left="885" w:hanging="0"/>
                                <w:rPr>
                                  <w:rFonts w:ascii="Courier New" w:hAnsi="Courier New"/>
                                  <w:sz w:val="18"/>
                                </w:rPr>
                              </w:pPr>
                              <w:r>
                                <w:rPr>
                                  <w:rFonts w:ascii="Courier New" w:hAnsi="Courier New"/>
                                  <w:sz w:val="18"/>
                                </w:rPr>
                                <w:t>val</w:t>
                              </w:r>
                              <w:r>
                                <w:rPr>
                                  <w:rFonts w:ascii="Courier New" w:hAnsi="Courier New"/>
                                  <w:spacing w:val="-3"/>
                                  <w:sz w:val="18"/>
                                </w:rPr>
                                <w:t xml:space="preserve"> </w:t>
                              </w:r>
                              <w:r>
                                <w:rPr>
                                  <w:rFonts w:ascii="Courier New" w:hAnsi="Courier New"/>
                                  <w:sz w:val="18"/>
                                </w:rPr>
                                <w:t>rule</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IntentsTestRule(Activity1::class.java)</w:t>
                              </w:r>
                            </w:p>
                            <w:p>
                              <w:pPr>
                                <w:pStyle w:val="Normal"/>
                                <w:rPr>
                                  <w:rFonts w:ascii="Courier New" w:hAnsi="Courier New"/>
                                  <w:sz w:val="20"/>
                                </w:rPr>
                              </w:pPr>
                              <w:r>
                                <w:rPr>
                                  <w:rFonts w:ascii="Courier New" w:hAnsi="Courier New"/>
                                  <w:sz w:val="20"/>
                                </w:rPr>
                              </w:r>
                            </w:p>
                            <w:p>
                              <w:pPr>
                                <w:pStyle w:val="Normal"/>
                                <w:spacing w:before="129" w:after="0"/>
                                <w:ind w:left="885" w:hanging="0"/>
                                <w:rPr>
                                  <w:rFonts w:ascii="Courier New" w:hAnsi="Courier New"/>
                                  <w:sz w:val="18"/>
                                </w:rPr>
                              </w:pPr>
                              <w:r>
                                <w:rPr>
                                  <w:rFonts w:ascii="Courier New" w:hAnsi="Courier New"/>
                                  <w:spacing w:val="-2"/>
                                  <w:sz w:val="18"/>
                                </w:rPr>
                                <w:t>@Test</w:t>
                              </w:r>
                            </w:p>
                            <w:p>
                              <w:pPr>
                                <w:pStyle w:val="Normal"/>
                                <w:spacing w:lineRule="atLeast" w:line="280"/>
                                <w:ind w:left="1317" w:right="1185" w:hanging="432"/>
                                <w:rPr>
                                  <w:rFonts w:ascii="Courier New" w:hAnsi="Courier New"/>
                                  <w:sz w:val="18"/>
                                </w:rPr>
                              </w:pPr>
                              <w:r>
                                <w:rPr>
                                  <w:rFonts w:ascii="Courier New" w:hAnsi="Courier New"/>
                                  <w:sz w:val="18"/>
                                </w:rPr>
                                <w:t xml:space="preserve">fun 'test enter number and submit'() { </w:t>
                              </w:r>
                              <w:r>
                                <w:rPr>
                                  <w:rFonts w:ascii="Courier New" w:hAnsi="Courier New"/>
                                  <w:spacing w:val="-2"/>
                                  <w:sz w:val="18"/>
                                </w:rPr>
                                <w:t>onView(withId(R.id.activity_1_edit_text))</w:t>
                              </w:r>
                            </w:p>
                            <w:p>
                              <w:pPr>
                                <w:pStyle w:val="Normal"/>
                                <w:spacing w:lineRule="auto" w:line="259"/>
                                <w:ind w:left="1317" w:firstLine="216"/>
                                <w:rPr>
                                  <w:rFonts w:ascii="Courier New" w:hAnsi="Courier New"/>
                                  <w:sz w:val="18"/>
                                </w:rPr>
                              </w:pPr>
                              <w:r>
                                <w:rPr>
                                  <w:rFonts w:ascii="Courier New" w:hAnsi="Courier New"/>
                                  <w:spacing w:val="-2"/>
                                  <w:sz w:val="18"/>
                                </w:rPr>
                                <w:t>.perform(replaceText(5.toString())) onView(withId(R.id.activity_1_button)).perform(click())</w:t>
                              </w:r>
                            </w:p>
                            <w:p>
                              <w:pPr>
                                <w:pStyle w:val="Normal"/>
                                <w:spacing w:lineRule="auto" w:line="235" w:before="59" w:after="0"/>
                                <w:ind w:left="1533" w:hanging="216"/>
                                <w:rPr>
                                  <w:rFonts w:ascii="Courier New" w:hAnsi="Courier New"/>
                                  <w:sz w:val="18"/>
                                </w:rPr>
                              </w:pPr>
                              <w:r>
                                <w:rPr>
                                  <w:rFonts w:ascii="Courier New" w:hAnsi="Courier New"/>
                                  <w:spacing w:val="-2"/>
                                  <w:sz w:val="18"/>
                                </w:rPr>
                                <w:t xml:space="preserve">intended(allOf(hasComponent(hasShortClassName(".Activity2")), </w:t>
                              </w:r>
                              <w:r>
                                <w:rPr>
                                  <w:rFonts w:ascii="Courier New" w:hAnsi="Courier New"/>
                                  <w:sz w:val="18"/>
                                </w:rPr>
                                <w:t>hasExtra(Activity2.EXTRA_ITEM_COUNT, 5)))</w:t>
                              </w:r>
                            </w:p>
                            <w:p>
                              <w:pPr>
                                <w:pStyle w:val="Normal"/>
                                <w:spacing w:before="17"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663" style="position:absolute;margin-left:88.2pt;margin-top:7.15pt;width:399.6pt;height:227.25pt" coordorigin="1764,143" coordsize="7992,4545">
                <v:rect id="shape_0" path="m0,0l-2147483645,0l-2147483645,-2147483646l0,-2147483646xe" fillcolor="#f6f6f6" stroked="f" o:allowincell="f" style="position:absolute;left:1764;top:153;width:7991;height:452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3;width:7991;height:4504;mso-wrap-style:square;v-text-anchor:top;mso-position-horizontal-relative:page">
                  <v:fill o:detectmouseclick="t" on="false"/>
                  <v:stroke color="#3465a4" joinstyle="round" endcap="flat"/>
                  <v:textbox>
                    <w:txbxContent>
                      <w:p>
                        <w:pPr>
                          <w:pStyle w:val="Normal"/>
                          <w:spacing w:lineRule="auto" w:line="324" w:before="40" w:after="0"/>
                          <w:ind w:left="453" w:right="4032" w:hanging="0"/>
                          <w:rPr>
                            <w:rFonts w:ascii="Courier New" w:hAnsi="Courier New"/>
                            <w:sz w:val="18"/>
                          </w:rPr>
                        </w:pPr>
                        <w:r>
                          <w:rPr>
                            <w:rFonts w:ascii="Courier New" w:hAnsi="Courier New"/>
                            <w:spacing w:val="-2"/>
                            <w:sz w:val="18"/>
                          </w:rPr>
                          <w:t xml:space="preserve">@MediumTest @RunWith(AndroidJUnit4::class) </w:t>
                        </w:r>
                        <w:r>
                          <w:rPr>
                            <w:rFonts w:ascii="Courier New" w:hAnsi="Courier New"/>
                            <w:sz w:val="18"/>
                          </w:rPr>
                          <w:t>class Activity1Test {</w:t>
                        </w:r>
                      </w:p>
                      <w:p>
                        <w:pPr>
                          <w:pStyle w:val="Normal"/>
                          <w:spacing w:before="10" w:after="0"/>
                          <w:rPr>
                            <w:rFonts w:ascii="Courier New" w:hAnsi="Courier New"/>
                            <w:sz w:val="24"/>
                          </w:rPr>
                        </w:pPr>
                        <w:r>
                          <w:rPr>
                            <w:rFonts w:ascii="Courier New" w:hAnsi="Courier New"/>
                            <w:sz w:val="24"/>
                          </w:rPr>
                        </w:r>
                      </w:p>
                      <w:p>
                        <w:pPr>
                          <w:pStyle w:val="Normal"/>
                          <w:spacing w:lineRule="auto" w:line="324"/>
                          <w:ind w:left="885" w:right="5770" w:hanging="0"/>
                          <w:rPr>
                            <w:rFonts w:ascii="Courier New" w:hAnsi="Courier New"/>
                            <w:sz w:val="18"/>
                          </w:rPr>
                        </w:pPr>
                        <w:r>
                          <w:rPr>
                            <w:rFonts w:ascii="Courier New" w:hAnsi="Courier New"/>
                            <w:spacing w:val="-2"/>
                            <w:sz w:val="18"/>
                          </w:rPr>
                          <w:t>@JvmField @Rule</w:t>
                        </w:r>
                      </w:p>
                      <w:p>
                        <w:pPr>
                          <w:pStyle w:val="Normal"/>
                          <w:spacing w:before="2" w:after="0"/>
                          <w:ind w:left="885" w:hanging="0"/>
                          <w:rPr>
                            <w:rFonts w:ascii="Courier New" w:hAnsi="Courier New"/>
                            <w:sz w:val="18"/>
                          </w:rPr>
                        </w:pPr>
                        <w:r>
                          <w:rPr>
                            <w:rFonts w:ascii="Courier New" w:hAnsi="Courier New"/>
                            <w:sz w:val="18"/>
                          </w:rPr>
                          <w:t>val</w:t>
                        </w:r>
                        <w:r>
                          <w:rPr>
                            <w:rFonts w:ascii="Courier New" w:hAnsi="Courier New"/>
                            <w:spacing w:val="-3"/>
                            <w:sz w:val="18"/>
                          </w:rPr>
                          <w:t xml:space="preserve"> </w:t>
                        </w:r>
                        <w:r>
                          <w:rPr>
                            <w:rFonts w:ascii="Courier New" w:hAnsi="Courier New"/>
                            <w:sz w:val="18"/>
                          </w:rPr>
                          <w:t>rule</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IntentsTestRule(Activity1::class.java)</w:t>
                        </w:r>
                      </w:p>
                      <w:p>
                        <w:pPr>
                          <w:pStyle w:val="Normal"/>
                          <w:rPr>
                            <w:rFonts w:ascii="Courier New" w:hAnsi="Courier New"/>
                            <w:sz w:val="20"/>
                          </w:rPr>
                        </w:pPr>
                        <w:r>
                          <w:rPr>
                            <w:rFonts w:ascii="Courier New" w:hAnsi="Courier New"/>
                            <w:sz w:val="20"/>
                          </w:rPr>
                        </w:r>
                      </w:p>
                      <w:p>
                        <w:pPr>
                          <w:pStyle w:val="Normal"/>
                          <w:spacing w:before="129" w:after="0"/>
                          <w:ind w:left="885" w:hanging="0"/>
                          <w:rPr>
                            <w:rFonts w:ascii="Courier New" w:hAnsi="Courier New"/>
                            <w:sz w:val="18"/>
                          </w:rPr>
                        </w:pPr>
                        <w:r>
                          <w:rPr>
                            <w:rFonts w:ascii="Courier New" w:hAnsi="Courier New"/>
                            <w:spacing w:val="-2"/>
                            <w:sz w:val="18"/>
                          </w:rPr>
                          <w:t>@Test</w:t>
                        </w:r>
                      </w:p>
                      <w:p>
                        <w:pPr>
                          <w:pStyle w:val="Normal"/>
                          <w:spacing w:lineRule="atLeast" w:line="280"/>
                          <w:ind w:left="1317" w:right="1185" w:hanging="432"/>
                          <w:rPr>
                            <w:rFonts w:ascii="Courier New" w:hAnsi="Courier New"/>
                            <w:sz w:val="18"/>
                          </w:rPr>
                        </w:pPr>
                        <w:r>
                          <w:rPr>
                            <w:rFonts w:ascii="Courier New" w:hAnsi="Courier New"/>
                            <w:sz w:val="18"/>
                          </w:rPr>
                          <w:t xml:space="preserve">fun 'test enter number and submit'() { </w:t>
                        </w:r>
                        <w:r>
                          <w:rPr>
                            <w:rFonts w:ascii="Courier New" w:hAnsi="Courier New"/>
                            <w:spacing w:val="-2"/>
                            <w:sz w:val="18"/>
                          </w:rPr>
                          <w:t>onView(withId(R.id.activity_1_edit_text))</w:t>
                        </w:r>
                      </w:p>
                      <w:p>
                        <w:pPr>
                          <w:pStyle w:val="Normal"/>
                          <w:spacing w:lineRule="auto" w:line="259"/>
                          <w:ind w:left="1317" w:firstLine="216"/>
                          <w:rPr>
                            <w:rFonts w:ascii="Courier New" w:hAnsi="Courier New"/>
                            <w:sz w:val="18"/>
                          </w:rPr>
                        </w:pPr>
                        <w:r>
                          <w:rPr>
                            <w:rFonts w:ascii="Courier New" w:hAnsi="Courier New"/>
                            <w:spacing w:val="-2"/>
                            <w:sz w:val="18"/>
                          </w:rPr>
                          <w:t>.perform(replaceText(5.toString())) onView(withId(R.id.activity_1_button)).perform(click())</w:t>
                        </w:r>
                      </w:p>
                      <w:p>
                        <w:pPr>
                          <w:pStyle w:val="Normal"/>
                          <w:spacing w:lineRule="auto" w:line="235" w:before="59" w:after="0"/>
                          <w:ind w:left="1533" w:hanging="216"/>
                          <w:rPr>
                            <w:rFonts w:ascii="Courier New" w:hAnsi="Courier New"/>
                            <w:sz w:val="18"/>
                          </w:rPr>
                        </w:pPr>
                        <w:r>
                          <w:rPr>
                            <w:rFonts w:ascii="Courier New" w:hAnsi="Courier New"/>
                            <w:spacing w:val="-2"/>
                            <w:sz w:val="18"/>
                          </w:rPr>
                          <w:t xml:space="preserve">intended(allOf(hasComponent(hasShortClassName(".Activity2")), </w:t>
                        </w:r>
                        <w:r>
                          <w:rPr>
                            <w:rFonts w:ascii="Courier New" w:hAnsi="Courier New"/>
                            <w:sz w:val="18"/>
                          </w:rPr>
                          <w:t>hasExtra(Activity2.EXTRA_ITEM_COUNT, 5)))</w:t>
                        </w:r>
                      </w:p>
                      <w:p>
                        <w:pPr>
                          <w:pStyle w:val="Normal"/>
                          <w:spacing w:before="17"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TextBody"/>
        <w:spacing w:before="12" w:after="0"/>
        <w:rPr>
          <w:sz w:val="7"/>
        </w:rPr>
      </w:pPr>
      <w:r>
        <w:rPr>
          <w:sz w:val="7"/>
        </w:rPr>
      </w:r>
    </w:p>
    <w:p>
      <w:pPr>
        <w:pStyle w:val="ListParagraph"/>
        <w:numPr>
          <w:ilvl w:val="0"/>
          <w:numId w:val="8"/>
        </w:numPr>
        <w:tabs>
          <w:tab w:val="clear" w:pos="720"/>
          <w:tab w:val="left" w:pos="554" w:leader="none"/>
        </w:tabs>
        <w:spacing w:before="101" w:after="0"/>
        <w:ind w:left="554" w:right="943" w:hanging="360"/>
        <w:jc w:val="left"/>
        <w:rPr>
          <w:sz w:val="20"/>
        </w:rPr>
      </w:pPr>
      <w:r>
        <w:rPr>
          <w:sz w:val="20"/>
        </w:rPr>
        <w:t xml:space="preserve">For </w:t>
      </w:r>
      <w:r>
        <w:rPr>
          <w:rFonts w:ascii="Courier New" w:hAnsi="Courier New"/>
          <w:b/>
        </w:rPr>
        <w:t>Activity2Test</w:t>
      </w:r>
      <w:r>
        <w:rPr>
          <w:sz w:val="20"/>
        </w:rPr>
        <w:t xml:space="preserve">, we will launch </w:t>
      </w:r>
      <w:r>
        <w:rPr>
          <w:rFonts w:ascii="Courier New" w:hAnsi="Courier New"/>
          <w:b/>
        </w:rPr>
        <w:t>Activity2</w:t>
      </w:r>
      <w:r>
        <w:rPr>
          <w:rFonts w:ascii="Courier New" w:hAnsi="Courier New"/>
          <w:b/>
          <w:spacing w:val="-67"/>
        </w:rPr>
        <w:t xml:space="preserve"> </w:t>
      </w:r>
      <w:r>
        <w:rPr>
          <w:sz w:val="20"/>
        </w:rPr>
        <w:t>with five items, then verify the</w:t>
      </w:r>
      <w:r>
        <w:rPr>
          <w:spacing w:val="-6"/>
          <w:sz w:val="20"/>
        </w:rPr>
        <w:t xml:space="preserve"> </w:t>
      </w:r>
      <w:r>
        <w:rPr>
          <w:sz w:val="20"/>
        </w:rPr>
        <w:t>text</w:t>
      </w:r>
      <w:r>
        <w:rPr>
          <w:spacing w:val="-3"/>
          <w:sz w:val="20"/>
        </w:rPr>
        <w:t xml:space="preserve"> </w:t>
      </w:r>
      <w:r>
        <w:rPr>
          <w:sz w:val="20"/>
        </w:rPr>
        <w:t>on</w:t>
      </w:r>
      <w:r>
        <w:rPr>
          <w:spacing w:val="-3"/>
          <w:sz w:val="20"/>
        </w:rPr>
        <w:t xml:space="preserve"> </w:t>
      </w:r>
      <w:r>
        <w:rPr>
          <w:sz w:val="20"/>
        </w:rPr>
        <w:t>the</w:t>
      </w:r>
      <w:r>
        <w:rPr>
          <w:spacing w:val="-3"/>
          <w:sz w:val="20"/>
        </w:rPr>
        <w:t xml:space="preserve"> </w:t>
      </w:r>
      <w:r>
        <w:rPr>
          <w:sz w:val="20"/>
        </w:rPr>
        <w:t>fourth</w:t>
      </w:r>
      <w:r>
        <w:rPr>
          <w:spacing w:val="-3"/>
          <w:sz w:val="20"/>
        </w:rPr>
        <w:t xml:space="preserve"> </w:t>
      </w:r>
      <w:r>
        <w:rPr>
          <w:sz w:val="20"/>
        </w:rPr>
        <w:t>item,</w:t>
      </w:r>
      <w:r>
        <w:rPr>
          <w:spacing w:val="-3"/>
          <w:sz w:val="20"/>
        </w:rPr>
        <w:t xml:space="preserve"> </w:t>
      </w:r>
      <w:r>
        <w:rPr>
          <w:sz w:val="20"/>
        </w:rPr>
        <w:t>clicking</w:t>
      </w:r>
      <w:r>
        <w:rPr>
          <w:spacing w:val="-3"/>
          <w:sz w:val="20"/>
        </w:rPr>
        <w:t xml:space="preserve"> </w:t>
      </w:r>
      <w:r>
        <w:rPr>
          <w:sz w:val="20"/>
        </w:rPr>
        <w:t>that</w:t>
      </w:r>
      <w:r>
        <w:rPr>
          <w:spacing w:val="-3"/>
          <w:sz w:val="20"/>
        </w:rPr>
        <w:t xml:space="preserve"> </w:t>
      </w:r>
      <w:r>
        <w:rPr>
          <w:sz w:val="20"/>
        </w:rPr>
        <w:t>item</w:t>
      </w:r>
      <w:r>
        <w:rPr>
          <w:spacing w:val="-3"/>
          <w:sz w:val="20"/>
        </w:rPr>
        <w:t xml:space="preserve"> </w:t>
      </w:r>
      <w:r>
        <w:rPr>
          <w:sz w:val="20"/>
        </w:rPr>
        <w:t>and</w:t>
      </w:r>
      <w:r>
        <w:rPr>
          <w:spacing w:val="-4"/>
          <w:sz w:val="20"/>
        </w:rPr>
        <w:t xml:space="preserve"> </w:t>
      </w:r>
      <w:r>
        <w:rPr>
          <w:sz w:val="20"/>
        </w:rPr>
        <w:t>verifying</w:t>
      </w:r>
      <w:r>
        <w:rPr>
          <w:spacing w:val="-3"/>
          <w:sz w:val="20"/>
        </w:rPr>
        <w:t xml:space="preserve"> </w:t>
      </w:r>
      <w:r>
        <w:rPr>
          <w:sz w:val="20"/>
        </w:rPr>
        <w:t>that</w:t>
      </w:r>
      <w:r>
        <w:rPr>
          <w:spacing w:val="-4"/>
          <w:sz w:val="20"/>
        </w:rPr>
        <w:t xml:space="preserve"> </w:t>
      </w:r>
      <w:r>
        <w:rPr>
          <w:rFonts w:ascii="Courier New" w:hAnsi="Courier New"/>
          <w:b/>
        </w:rPr>
        <w:t>Activity3</w:t>
      </w:r>
      <w:r>
        <w:rPr>
          <w:rFonts w:ascii="Courier New" w:hAnsi="Courier New"/>
          <w:b/>
          <w:spacing w:val="-80"/>
        </w:rPr>
        <w:t xml:space="preserve"> </w:t>
      </w:r>
      <w:r>
        <w:rPr>
          <w:sz w:val="20"/>
        </w:rPr>
        <w:t>will be opened with the correct text as input:</w:t>
      </w:r>
    </w:p>
    <w:p>
      <w:pPr>
        <w:sectPr>
          <w:headerReference w:type="even" r:id="rId274"/>
          <w:headerReference w:type="default" r:id="rId275"/>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4" w:after="0"/>
        <w:rPr>
          <w:sz w:val="9"/>
        </w:rPr>
      </w:pPr>
      <w:r>
        <w:rPr>
          <w:sz w:val="9"/>
        </w:rPr>
        <mc:AlternateContent>
          <mc:Choice Requires="wpg">
            <w:drawing>
              <wp:anchor behindDoc="0" distT="0" distB="0" distL="0" distR="4445" simplePos="0" locked="0" layoutInCell="0" allowOverlap="1" relativeHeight="1717" wp14:anchorId="72F8BE10">
                <wp:simplePos x="0" y="0"/>
                <wp:positionH relativeFrom="page">
                  <wp:posOffset>662940</wp:posOffset>
                </wp:positionH>
                <wp:positionV relativeFrom="paragraph">
                  <wp:posOffset>95250</wp:posOffset>
                </wp:positionV>
                <wp:extent cx="5074920" cy="5375275"/>
                <wp:effectExtent l="0" t="635" r="635" b="0"/>
                <wp:wrapTopAndBottom/>
                <wp:docPr id="876" name="docshapegroup667"/>
                <a:graphic xmlns:a="http://schemas.openxmlformats.org/drawingml/2006/main">
                  <a:graphicData uri="http://schemas.microsoft.com/office/word/2010/wordprocessingGroup">
                    <wpg:wgp>
                      <wpg:cNvGrpSpPr/>
                      <wpg:grpSpPr>
                        <a:xfrm>
                          <a:off x="0" y="0"/>
                          <a:ext cx="5074920" cy="5375160"/>
                          <a:chOff x="0" y="0"/>
                          <a:chExt cx="5074920" cy="5375160"/>
                        </a:xfrm>
                      </wpg:grpSpPr>
                      <wps:wsp>
                        <wps:cNvSpPr/>
                        <wps:spPr>
                          <a:xfrm>
                            <a:off x="0" y="6480"/>
                            <a:ext cx="5074920" cy="5362560"/>
                          </a:xfrm>
                          <a:prstGeom prst="rect">
                            <a:avLst/>
                          </a:prstGeom>
                          <a:solidFill>
                            <a:srgbClr val="f6f6f6"/>
                          </a:solidFill>
                          <a:ln w="0">
                            <a:noFill/>
                          </a:ln>
                        </wps:spPr>
                        <wps:style>
                          <a:lnRef idx="0"/>
                          <a:fillRef idx="0"/>
                          <a:effectRef idx="0"/>
                          <a:fontRef idx="minor"/>
                        </wps:style>
                        <wps:bodyPr/>
                      </wps:wsp>
                      <wps:wsp>
                        <wps:cNvSpPr/>
                        <wps:spPr>
                          <a:xfrm>
                            <a:off x="0" y="0"/>
                            <a:ext cx="5074920" cy="5375160"/>
                          </a:xfrm>
                          <a:custGeom>
                            <a:avLst/>
                            <a:gdLst>
                              <a:gd name="textAreaLeft" fmla="*/ 0 w 2877120"/>
                              <a:gd name="textAreaRight" fmla="*/ 2879280 w 2877120"/>
                              <a:gd name="textAreaTop" fmla="*/ 0 h 3047400"/>
                              <a:gd name="textAreaBottom" fmla="*/ 3049560 h 3047400"/>
                            </a:gdLst>
                            <a:ahLst/>
                            <a:rect l="textAreaLeft" t="textAreaTop" r="textAreaRight" b="textAreaBottom"/>
                            <a:pathLst>
                              <a:path w="7992" h="8465">
                                <a:moveTo>
                                  <a:pt x="7992" y="8444"/>
                                </a:moveTo>
                                <a:lnTo>
                                  <a:pt x="0" y="8444"/>
                                </a:lnTo>
                                <a:lnTo>
                                  <a:pt x="0" y="8464"/>
                                </a:lnTo>
                                <a:lnTo>
                                  <a:pt x="7992" y="8464"/>
                                </a:lnTo>
                                <a:lnTo>
                                  <a:pt x="7992" y="84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5349960"/>
                          </a:xfrm>
                          <a:prstGeom prst="rect">
                            <a:avLst/>
                          </a:prstGeom>
                          <a:noFill/>
                          <a:ln w="0">
                            <a:noFill/>
                          </a:ln>
                        </wps:spPr>
                        <wps:style>
                          <a:lnRef idx="0"/>
                          <a:fillRef idx="0"/>
                          <a:effectRef idx="0"/>
                          <a:fontRef idx="minor"/>
                        </wps:style>
                        <wps:txbx>
                          <w:txbxContent>
                            <w:p>
                              <w:pPr>
                                <w:pStyle w:val="Normal"/>
                                <w:spacing w:lineRule="auto" w:line="324" w:before="40" w:after="0"/>
                                <w:ind w:left="453" w:right="4032" w:hanging="0"/>
                                <w:rPr>
                                  <w:rFonts w:ascii="Courier New" w:hAnsi="Courier New"/>
                                  <w:sz w:val="18"/>
                                </w:rPr>
                              </w:pPr>
                              <w:r>
                                <w:rPr>
                                  <w:rFonts w:ascii="Courier New" w:hAnsi="Courier New"/>
                                  <w:spacing w:val="-2"/>
                                  <w:sz w:val="18"/>
                                </w:rPr>
                                <w:t xml:space="preserve">@MediumTest @RunWith(AndroidJUnit4::class) </w:t>
                              </w:r>
                              <w:r>
                                <w:rPr>
                                  <w:rFonts w:ascii="Courier New" w:hAnsi="Courier New"/>
                                  <w:sz w:val="18"/>
                                </w:rPr>
                                <w:t>class Activity2Test {</w:t>
                              </w:r>
                            </w:p>
                            <w:p>
                              <w:pPr>
                                <w:pStyle w:val="Normal"/>
                                <w:spacing w:before="10" w:after="0"/>
                                <w:rPr>
                                  <w:rFonts w:ascii="Courier New" w:hAnsi="Courier New"/>
                                  <w:sz w:val="24"/>
                                </w:rPr>
                              </w:pPr>
                              <w:r>
                                <w:rPr>
                                  <w:rFonts w:ascii="Courier New" w:hAnsi="Courier New"/>
                                  <w:sz w:val="24"/>
                                </w:rPr>
                              </w:r>
                            </w:p>
                            <w:p>
                              <w:pPr>
                                <w:pStyle w:val="Normal"/>
                                <w:spacing w:lineRule="auto" w:line="324"/>
                                <w:ind w:left="885" w:right="5770" w:hanging="0"/>
                                <w:rPr>
                                  <w:rFonts w:ascii="Courier New" w:hAnsi="Courier New"/>
                                  <w:sz w:val="18"/>
                                </w:rPr>
                              </w:pPr>
                              <w:r>
                                <w:rPr>
                                  <w:rFonts w:ascii="Courier New" w:hAnsi="Courier New"/>
                                  <w:spacing w:val="-2"/>
                                  <w:sz w:val="18"/>
                                </w:rPr>
                                <w:t>@JvmField @Rule</w:t>
                              </w:r>
                            </w:p>
                            <w:p>
                              <w:pPr>
                                <w:pStyle w:val="Normal"/>
                                <w:spacing w:lineRule="auto" w:line="324" w:before="2" w:after="0"/>
                                <w:ind w:left="885" w:hanging="0"/>
                                <w:rPr>
                                  <w:rFonts w:ascii="Courier New" w:hAnsi="Courier New"/>
                                  <w:sz w:val="18"/>
                                </w:rPr>
                              </w:pPr>
                              <w:r>
                                <w:rPr>
                                  <w:rFonts w:ascii="Courier New" w:hAnsi="Courier New"/>
                                  <w:sz w:val="18"/>
                                </w:rPr>
                                <w:t>val</w:t>
                              </w:r>
                              <w:r>
                                <w:rPr>
                                  <w:rFonts w:ascii="Courier New" w:hAnsi="Courier New"/>
                                  <w:spacing w:val="-8"/>
                                  <w:sz w:val="18"/>
                                </w:rPr>
                                <w:t xml:space="preserve"> </w:t>
                              </w:r>
                              <w:r>
                                <w:rPr>
                                  <w:rFonts w:ascii="Courier New" w:hAnsi="Courier New"/>
                                  <w:sz w:val="18"/>
                                </w:rPr>
                                <w:t>rule</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IntentsTestRule(Activity2::class.java,</w:t>
                              </w:r>
                              <w:r>
                                <w:rPr>
                                  <w:rFonts w:ascii="Courier New" w:hAnsi="Courier New"/>
                                  <w:spacing w:val="-8"/>
                                  <w:sz w:val="18"/>
                                </w:rPr>
                                <w:t xml:space="preserve"> </w:t>
                              </w:r>
                              <w:r>
                                <w:rPr>
                                  <w:rFonts w:ascii="Courier New" w:hAnsi="Courier New"/>
                                  <w:sz w:val="18"/>
                                </w:rPr>
                                <w:t>false,</w:t>
                              </w:r>
                              <w:r>
                                <w:rPr>
                                  <w:rFonts w:ascii="Courier New" w:hAnsi="Courier New"/>
                                  <w:spacing w:val="-8"/>
                                  <w:sz w:val="18"/>
                                </w:rPr>
                                <w:t xml:space="preserve"> </w:t>
                              </w:r>
                              <w:r>
                                <w:rPr>
                                  <w:rFonts w:ascii="Courier New" w:hAnsi="Courier New"/>
                                  <w:sz w:val="18"/>
                                </w:rPr>
                                <w:t>false) private val itemCount = 5</w:t>
                              </w:r>
                            </w:p>
                            <w:p>
                              <w:pPr>
                                <w:pStyle w:val="Normal"/>
                                <w:spacing w:before="9" w:after="0"/>
                                <w:rPr>
                                  <w:rFonts w:ascii="Courier New" w:hAnsi="Courier New"/>
                                  <w:sz w:val="24"/>
                                </w:rPr>
                              </w:pPr>
                              <w:r>
                                <w:rPr>
                                  <w:rFonts w:ascii="Courier New" w:hAnsi="Courier New"/>
                                  <w:sz w:val="24"/>
                                </w:rPr>
                              </w:r>
                            </w:p>
                            <w:p>
                              <w:pPr>
                                <w:pStyle w:val="Normal"/>
                                <w:ind w:left="885" w:hanging="0"/>
                                <w:rPr>
                                  <w:rFonts w:ascii="Courier New" w:hAnsi="Courier New"/>
                                  <w:sz w:val="18"/>
                                </w:rPr>
                              </w:pPr>
                              <w:r>
                                <w:rPr>
                                  <w:rFonts w:ascii="Courier New" w:hAnsi="Courier New"/>
                                  <w:spacing w:val="-2"/>
                                  <w:sz w:val="18"/>
                                </w:rPr>
                                <w:t>@Before</w:t>
                              </w:r>
                            </w:p>
                            <w:p>
                              <w:pPr>
                                <w:pStyle w:val="Normal"/>
                                <w:spacing w:before="76" w:after="0"/>
                                <w:ind w:left="885" w:hanging="0"/>
                                <w:rPr>
                                  <w:rFonts w:ascii="Courier New" w:hAnsi="Courier New"/>
                                  <w:sz w:val="18"/>
                                </w:rPr>
                              </w:pPr>
                              <w:r>
                                <w:rPr>
                                  <w:rFonts w:ascii="Courier New" w:hAnsi="Courier New"/>
                                  <w:sz w:val="18"/>
                                </w:rPr>
                                <w:t>fun</w:t>
                              </w:r>
                              <w:r>
                                <w:rPr>
                                  <w:rFonts w:ascii="Courier New" w:hAnsi="Courier New"/>
                                  <w:spacing w:val="-5"/>
                                  <w:sz w:val="18"/>
                                </w:rPr>
                                <w:t xml:space="preserve"> </w:t>
                              </w:r>
                              <w:r>
                                <w:rPr>
                                  <w:rFonts w:ascii="Courier New" w:hAnsi="Courier New"/>
                                  <w:sz w:val="18"/>
                                </w:rPr>
                                <w:t>setUp()</w:t>
                              </w:r>
                              <w:r>
                                <w:rPr>
                                  <w:rFonts w:ascii="Courier New" w:hAnsi="Courier New"/>
                                  <w:spacing w:val="-5"/>
                                  <w:sz w:val="18"/>
                                </w:rPr>
                                <w:t xml:space="preserve"> </w:t>
                              </w:r>
                              <w:r>
                                <w:rPr>
                                  <w:rFonts w:ascii="Courier New" w:hAnsi="Courier New"/>
                                  <w:spacing w:val="-10"/>
                                  <w:sz w:val="18"/>
                                </w:rPr>
                                <w:t>{</w:t>
                              </w:r>
                            </w:p>
                            <w:p>
                              <w:pPr>
                                <w:pStyle w:val="Normal"/>
                                <w:spacing w:lineRule="exact" w:line="202" w:before="76" w:after="0"/>
                                <w:ind w:left="1317" w:hanging="0"/>
                                <w:rPr>
                                  <w:rFonts w:ascii="Courier New" w:hAnsi="Courier New"/>
                                  <w:sz w:val="18"/>
                                </w:rPr>
                              </w:pPr>
                              <w:r>
                                <w:rPr>
                                  <w:rFonts w:ascii="Courier New" w:hAnsi="Courier New"/>
                                  <w:spacing w:val="-2"/>
                                  <w:sz w:val="18"/>
                                </w:rPr>
                                <w:t>rule.launchActivity(Intent()</w:t>
                              </w:r>
                            </w:p>
                            <w:p>
                              <w:pPr>
                                <w:pStyle w:val="Normal"/>
                                <w:spacing w:lineRule="exact" w:line="202"/>
                                <w:ind w:left="1533" w:hanging="0"/>
                                <w:rPr>
                                  <w:rFonts w:ascii="Courier New" w:hAnsi="Courier New"/>
                                  <w:sz w:val="18"/>
                                </w:rPr>
                              </w:pPr>
                              <w:r>
                                <w:rPr>
                                  <w:rFonts w:ascii="Courier New" w:hAnsi="Courier New"/>
                                  <w:spacing w:val="-2"/>
                                  <w:sz w:val="18"/>
                                </w:rPr>
                                <w:t>.putExtra(Activity2.EXTRA_ITEM_COUNT,</w:t>
                              </w:r>
                              <w:r>
                                <w:rPr>
                                  <w:rFonts w:ascii="Courier New" w:hAnsi="Courier New"/>
                                  <w:spacing w:val="35"/>
                                  <w:sz w:val="18"/>
                                </w:rPr>
                                <w:t xml:space="preserve"> </w:t>
                              </w:r>
                              <w:r>
                                <w:rPr>
                                  <w:rFonts w:ascii="Courier New" w:hAnsi="Courier New"/>
                                  <w:spacing w:val="-2"/>
                                  <w:sz w:val="18"/>
                                </w:rPr>
                                <w:t>itemCount))</w:t>
                              </w:r>
                            </w:p>
                            <w:p>
                              <w:pPr>
                                <w:pStyle w:val="Normal"/>
                                <w:spacing w:before="1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pacing w:val="-2"/>
                                  <w:sz w:val="18"/>
                                </w:rPr>
                                <w:t>@Test</w:t>
                              </w:r>
                            </w:p>
                            <w:p>
                              <w:pPr>
                                <w:pStyle w:val="Normal"/>
                                <w:spacing w:lineRule="auto" w:line="324" w:before="76" w:after="0"/>
                                <w:ind w:left="1317" w:right="3062" w:hanging="432"/>
                                <w:rPr>
                                  <w:rFonts w:ascii="Courier New" w:hAnsi="Courier New"/>
                                  <w:sz w:val="18"/>
                                </w:rPr>
                              </w:pPr>
                              <w:r>
                                <w:rPr>
                                  <w:rFonts w:ascii="Courier New" w:hAnsi="Courier New"/>
                                  <w:sz w:val="18"/>
                                </w:rPr>
                                <w:t>fun</w:t>
                              </w:r>
                              <w:r>
                                <w:rPr>
                                  <w:rFonts w:ascii="Courier New" w:hAnsi="Courier New"/>
                                  <w:spacing w:val="-7"/>
                                  <w:sz w:val="18"/>
                                </w:rPr>
                                <w:t xml:space="preserve"> </w:t>
                              </w:r>
                              <w:r>
                                <w:rPr>
                                  <w:rFonts w:ascii="Courier New" w:hAnsi="Courier New"/>
                                  <w:sz w:val="18"/>
                                </w:rPr>
                                <w:t>'test</w:t>
                              </w:r>
                              <w:r>
                                <w:rPr>
                                  <w:rFonts w:ascii="Courier New" w:hAnsi="Courier New"/>
                                  <w:spacing w:val="-7"/>
                                  <w:sz w:val="18"/>
                                </w:rPr>
                                <w:t xml:space="preserve"> </w:t>
                              </w:r>
                              <w:r>
                                <w:rPr>
                                  <w:rFonts w:ascii="Courier New" w:hAnsi="Courier New"/>
                                  <w:sz w:val="18"/>
                                </w:rPr>
                                <w:t>click</w:t>
                              </w:r>
                              <w:r>
                                <w:rPr>
                                  <w:rFonts w:ascii="Courier New" w:hAnsi="Courier New"/>
                                  <w:spacing w:val="-7"/>
                                  <w:sz w:val="18"/>
                                </w:rPr>
                                <w:t xml:space="preserve"> </w:t>
                              </w:r>
                              <w:r>
                                <w:rPr>
                                  <w:rFonts w:ascii="Courier New" w:hAnsi="Courier New"/>
                                  <w:sz w:val="18"/>
                                </w:rPr>
                                <w:t>opens</w:t>
                              </w:r>
                              <w:r>
                                <w:rPr>
                                  <w:rFonts w:ascii="Courier New" w:hAnsi="Courier New"/>
                                  <w:spacing w:val="-7"/>
                                  <w:sz w:val="18"/>
                                </w:rPr>
                                <w:t xml:space="preserve"> </w:t>
                              </w:r>
                              <w:r>
                                <w:rPr>
                                  <w:rFonts w:ascii="Courier New" w:hAnsi="Courier New"/>
                                  <w:sz w:val="18"/>
                                </w:rPr>
                                <w:t>activity</w:t>
                              </w:r>
                              <w:r>
                                <w:rPr>
                                  <w:rFonts w:ascii="Courier New" w:hAnsi="Courier New"/>
                                  <w:spacing w:val="-7"/>
                                  <w:sz w:val="18"/>
                                </w:rPr>
                                <w:t xml:space="preserve"> </w:t>
                              </w:r>
                              <w:r>
                                <w:rPr>
                                  <w:rFonts w:ascii="Courier New" w:hAnsi="Courier New"/>
                                  <w:sz w:val="18"/>
                                </w:rPr>
                                <w:t>3'()</w:t>
                              </w:r>
                              <w:r>
                                <w:rPr>
                                  <w:rFonts w:ascii="Courier New" w:hAnsi="Courier New"/>
                                  <w:spacing w:val="-7"/>
                                  <w:sz w:val="18"/>
                                </w:rPr>
                                <w:t xml:space="preserve"> </w:t>
                              </w:r>
                              <w:r>
                                <w:rPr>
                                  <w:rFonts w:ascii="Courier New" w:hAnsi="Courier New"/>
                                  <w:sz w:val="18"/>
                                </w:rPr>
                                <w:t>{ val position = 3</w:t>
                              </w:r>
                            </w:p>
                            <w:p>
                              <w:pPr>
                                <w:pStyle w:val="Normal"/>
                                <w:spacing w:lineRule="auto" w:line="235" w:before="4" w:after="0"/>
                                <w:ind w:left="1533" w:right="686" w:hanging="216"/>
                                <w:rPr>
                                  <w:rFonts w:ascii="Courier New" w:hAnsi="Courier New"/>
                                  <w:sz w:val="18"/>
                                </w:rPr>
                              </w:pPr>
                              <w:r>
                                <w:rPr>
                                  <w:rFonts w:ascii="Courier New" w:hAnsi="Courier New"/>
                                  <w:sz w:val="18"/>
                                </w:rPr>
                                <w:t>val</w:t>
                              </w:r>
                              <w:r>
                                <w:rPr>
                                  <w:rFonts w:ascii="Courier New" w:hAnsi="Courier New"/>
                                  <w:spacing w:val="-13"/>
                                  <w:sz w:val="18"/>
                                </w:rPr>
                                <w:t xml:space="preserve"> </w:t>
                              </w:r>
                              <w:r>
                                <w:rPr>
                                  <w:rFonts w:ascii="Courier New" w:hAnsi="Courier New"/>
                                  <w:sz w:val="18"/>
                                </w:rPr>
                                <w:t>itemText</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rule.activity.getString(R.string.item_x, (position + 1))</w:t>
                              </w:r>
                            </w:p>
                            <w:p>
                              <w:pPr>
                                <w:pStyle w:val="Normal"/>
                                <w:spacing w:lineRule="auto" w:line="324" w:before="17" w:after="0"/>
                                <w:ind w:left="1317" w:hanging="0"/>
                                <w:rPr>
                                  <w:rFonts w:ascii="Courier New" w:hAnsi="Courier New"/>
                                  <w:sz w:val="18"/>
                                </w:rPr>
                              </w:pPr>
                              <w:r>
                                <w:rPr>
                                  <w:rFonts w:ascii="Courier New" w:hAnsi="Courier New"/>
                                  <w:spacing w:val="-2"/>
                                  <w:sz w:val="18"/>
                                </w:rPr>
                                <w:t>onView(withText(itemText)).check(matches(isDisplayed())) onView(withId(R.id.activity_2_recycler_view))</w:t>
                              </w:r>
                            </w:p>
                            <w:p>
                              <w:pPr>
                                <w:pStyle w:val="Normal"/>
                                <w:spacing w:before="2" w:after="0"/>
                                <w:ind w:left="1533" w:hanging="0"/>
                                <w:rPr>
                                  <w:rFonts w:ascii="Courier New" w:hAnsi="Courier New"/>
                                  <w:sz w:val="18"/>
                                </w:rPr>
                              </w:pPr>
                              <w:r>
                                <w:rPr>
                                  <w:rFonts w:ascii="Courier New" w:hAnsi="Courier New"/>
                                  <w:spacing w:val="-2"/>
                                  <w:sz w:val="18"/>
                                </w:rPr>
                                <w:t>.perform(scrollToPosition&lt;RecyclerView</w:t>
                              </w:r>
                            </w:p>
                            <w:p>
                              <w:pPr>
                                <w:pStyle w:val="Normal"/>
                                <w:spacing w:lineRule="atLeast" w:line="280"/>
                                <w:ind w:left="1317" w:firstLine="216"/>
                                <w:rPr>
                                  <w:rFonts w:ascii="Courier New" w:hAnsi="Courier New"/>
                                  <w:sz w:val="18"/>
                                </w:rPr>
                              </w:pPr>
                              <w:r>
                                <w:rPr>
                                  <w:rFonts w:ascii="Courier New" w:hAnsi="Courier New"/>
                                  <w:spacing w:val="-2"/>
                                  <w:sz w:val="18"/>
                                </w:rPr>
                                <w:t>.ViewHolder&gt;(position)) onView(withId(R.id.activity_2_recycler_view))</w:t>
                              </w:r>
                            </w:p>
                            <w:p>
                              <w:pPr>
                                <w:pStyle w:val="Normal"/>
                                <w:spacing w:lineRule="auto" w:line="235"/>
                                <w:ind w:left="1533" w:hanging="0"/>
                                <w:rPr>
                                  <w:rFonts w:ascii="Courier New" w:hAnsi="Courier New"/>
                                  <w:sz w:val="18"/>
                                </w:rPr>
                              </w:pPr>
                              <w:r>
                                <w:rPr>
                                  <w:rFonts w:ascii="Courier New" w:hAnsi="Courier New"/>
                                  <w:spacing w:val="-2"/>
                                  <w:sz w:val="18"/>
                                </w:rPr>
                                <w:t>.perform(actionOnItemAtPosition&lt;RecyclerView.ViewHolder&gt;</w:t>
                              </w:r>
                              <w:r>
                                <w:rPr>
                                  <w:rFonts w:ascii="Courier New" w:hAnsi="Courier New"/>
                                  <w:sz w:val="18"/>
                                </w:rPr>
                                <w:t>(position, click()))</w:t>
                              </w:r>
                            </w:p>
                            <w:p>
                              <w:pPr>
                                <w:pStyle w:val="Normal"/>
                                <w:spacing w:lineRule="auto" w:line="235" w:before="99" w:after="0"/>
                                <w:ind w:left="1533" w:hanging="216"/>
                                <w:rPr>
                                  <w:rFonts w:ascii="Courier New" w:hAnsi="Courier New"/>
                                  <w:sz w:val="18"/>
                                </w:rPr>
                              </w:pPr>
                              <w:r>
                                <w:rPr>
                                  <w:rFonts w:ascii="Courier New" w:hAnsi="Courier New"/>
                                  <w:spacing w:val="-2"/>
                                  <w:sz w:val="18"/>
                                </w:rPr>
                                <w:t xml:space="preserve">intended(allOf(hasComponent(hasShortClassName(".Activity3")), </w:t>
                              </w:r>
                              <w:r>
                                <w:rPr>
                                  <w:rFonts w:ascii="Courier New" w:hAnsi="Courier New"/>
                                  <w:sz w:val="18"/>
                                </w:rPr>
                                <w:t>hasExtra(Activity3.EXTRA_ITEM, Item(itemText))))</w:t>
                              </w:r>
                            </w:p>
                            <w:p>
                              <w:pPr>
                                <w:pStyle w:val="Normal"/>
                                <w:spacing w:before="3" w:after="0"/>
                                <w:rPr>
                                  <w:rFonts w:ascii="Courier New" w:hAnsi="Courier New"/>
                                  <w:sz w:val="26"/>
                                </w:rPr>
                              </w:pPr>
                              <w:r>
                                <w:rPr>
                                  <w:rFonts w:ascii="Courier New" w:hAnsi="Courier New"/>
                                  <w:sz w:val="26"/>
                                </w:rPr>
                              </w:r>
                            </w:p>
                            <w:p>
                              <w:pPr>
                                <w:pStyle w:val="Normal"/>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667" style="position:absolute;margin-left:52.2pt;margin-top:7.5pt;width:399.6pt;height:423.25pt" coordorigin="1044,150" coordsize="7992,8465">
                <v:rect id="shape_0" path="m0,0l-2147483645,0l-2147483645,-2147483646l0,-2147483646xe" fillcolor="#f6f6f6" stroked="f" o:allowincell="f" style="position:absolute;left:1044;top:160;width:7991;height:844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70;width:7991;height:8424;mso-wrap-style:square;v-text-anchor:top;mso-position-horizontal-relative:page">
                  <v:fill o:detectmouseclick="t" on="false"/>
                  <v:stroke color="#3465a4" joinstyle="round" endcap="flat"/>
                  <v:textbox>
                    <w:txbxContent>
                      <w:p>
                        <w:pPr>
                          <w:pStyle w:val="Normal"/>
                          <w:spacing w:lineRule="auto" w:line="324" w:before="40" w:after="0"/>
                          <w:ind w:left="453" w:right="4032" w:hanging="0"/>
                          <w:rPr>
                            <w:rFonts w:ascii="Courier New" w:hAnsi="Courier New"/>
                            <w:sz w:val="18"/>
                          </w:rPr>
                        </w:pPr>
                        <w:r>
                          <w:rPr>
                            <w:rFonts w:ascii="Courier New" w:hAnsi="Courier New"/>
                            <w:spacing w:val="-2"/>
                            <w:sz w:val="18"/>
                          </w:rPr>
                          <w:t xml:space="preserve">@MediumTest @RunWith(AndroidJUnit4::class) </w:t>
                        </w:r>
                        <w:r>
                          <w:rPr>
                            <w:rFonts w:ascii="Courier New" w:hAnsi="Courier New"/>
                            <w:sz w:val="18"/>
                          </w:rPr>
                          <w:t>class Activity2Test {</w:t>
                        </w:r>
                      </w:p>
                      <w:p>
                        <w:pPr>
                          <w:pStyle w:val="Normal"/>
                          <w:spacing w:before="10" w:after="0"/>
                          <w:rPr>
                            <w:rFonts w:ascii="Courier New" w:hAnsi="Courier New"/>
                            <w:sz w:val="24"/>
                          </w:rPr>
                        </w:pPr>
                        <w:r>
                          <w:rPr>
                            <w:rFonts w:ascii="Courier New" w:hAnsi="Courier New"/>
                            <w:sz w:val="24"/>
                          </w:rPr>
                        </w:r>
                      </w:p>
                      <w:p>
                        <w:pPr>
                          <w:pStyle w:val="Normal"/>
                          <w:spacing w:lineRule="auto" w:line="324"/>
                          <w:ind w:left="885" w:right="5770" w:hanging="0"/>
                          <w:rPr>
                            <w:rFonts w:ascii="Courier New" w:hAnsi="Courier New"/>
                            <w:sz w:val="18"/>
                          </w:rPr>
                        </w:pPr>
                        <w:r>
                          <w:rPr>
                            <w:rFonts w:ascii="Courier New" w:hAnsi="Courier New"/>
                            <w:spacing w:val="-2"/>
                            <w:sz w:val="18"/>
                          </w:rPr>
                          <w:t>@JvmField @Rule</w:t>
                        </w:r>
                      </w:p>
                      <w:p>
                        <w:pPr>
                          <w:pStyle w:val="Normal"/>
                          <w:spacing w:lineRule="auto" w:line="324" w:before="2" w:after="0"/>
                          <w:ind w:left="885" w:hanging="0"/>
                          <w:rPr>
                            <w:rFonts w:ascii="Courier New" w:hAnsi="Courier New"/>
                            <w:sz w:val="18"/>
                          </w:rPr>
                        </w:pPr>
                        <w:r>
                          <w:rPr>
                            <w:rFonts w:ascii="Courier New" w:hAnsi="Courier New"/>
                            <w:sz w:val="18"/>
                          </w:rPr>
                          <w:t>val</w:t>
                        </w:r>
                        <w:r>
                          <w:rPr>
                            <w:rFonts w:ascii="Courier New" w:hAnsi="Courier New"/>
                            <w:spacing w:val="-8"/>
                            <w:sz w:val="18"/>
                          </w:rPr>
                          <w:t xml:space="preserve"> </w:t>
                        </w:r>
                        <w:r>
                          <w:rPr>
                            <w:rFonts w:ascii="Courier New" w:hAnsi="Courier New"/>
                            <w:sz w:val="18"/>
                          </w:rPr>
                          <w:t>rule</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IntentsTestRule(Activity2::class.java,</w:t>
                        </w:r>
                        <w:r>
                          <w:rPr>
                            <w:rFonts w:ascii="Courier New" w:hAnsi="Courier New"/>
                            <w:spacing w:val="-8"/>
                            <w:sz w:val="18"/>
                          </w:rPr>
                          <w:t xml:space="preserve"> </w:t>
                        </w:r>
                        <w:r>
                          <w:rPr>
                            <w:rFonts w:ascii="Courier New" w:hAnsi="Courier New"/>
                            <w:sz w:val="18"/>
                          </w:rPr>
                          <w:t>false,</w:t>
                        </w:r>
                        <w:r>
                          <w:rPr>
                            <w:rFonts w:ascii="Courier New" w:hAnsi="Courier New"/>
                            <w:spacing w:val="-8"/>
                            <w:sz w:val="18"/>
                          </w:rPr>
                          <w:t xml:space="preserve"> </w:t>
                        </w:r>
                        <w:r>
                          <w:rPr>
                            <w:rFonts w:ascii="Courier New" w:hAnsi="Courier New"/>
                            <w:sz w:val="18"/>
                          </w:rPr>
                          <w:t>false) private val itemCount = 5</w:t>
                        </w:r>
                      </w:p>
                      <w:p>
                        <w:pPr>
                          <w:pStyle w:val="Normal"/>
                          <w:spacing w:before="9" w:after="0"/>
                          <w:rPr>
                            <w:rFonts w:ascii="Courier New" w:hAnsi="Courier New"/>
                            <w:sz w:val="24"/>
                          </w:rPr>
                        </w:pPr>
                        <w:r>
                          <w:rPr>
                            <w:rFonts w:ascii="Courier New" w:hAnsi="Courier New"/>
                            <w:sz w:val="24"/>
                          </w:rPr>
                        </w:r>
                      </w:p>
                      <w:p>
                        <w:pPr>
                          <w:pStyle w:val="Normal"/>
                          <w:ind w:left="885" w:hanging="0"/>
                          <w:rPr>
                            <w:rFonts w:ascii="Courier New" w:hAnsi="Courier New"/>
                            <w:sz w:val="18"/>
                          </w:rPr>
                        </w:pPr>
                        <w:r>
                          <w:rPr>
                            <w:rFonts w:ascii="Courier New" w:hAnsi="Courier New"/>
                            <w:spacing w:val="-2"/>
                            <w:sz w:val="18"/>
                          </w:rPr>
                          <w:t>@Before</w:t>
                        </w:r>
                      </w:p>
                      <w:p>
                        <w:pPr>
                          <w:pStyle w:val="Normal"/>
                          <w:spacing w:before="76" w:after="0"/>
                          <w:ind w:left="885" w:hanging="0"/>
                          <w:rPr>
                            <w:rFonts w:ascii="Courier New" w:hAnsi="Courier New"/>
                            <w:sz w:val="18"/>
                          </w:rPr>
                        </w:pPr>
                        <w:r>
                          <w:rPr>
                            <w:rFonts w:ascii="Courier New" w:hAnsi="Courier New"/>
                            <w:sz w:val="18"/>
                          </w:rPr>
                          <w:t>fun</w:t>
                        </w:r>
                        <w:r>
                          <w:rPr>
                            <w:rFonts w:ascii="Courier New" w:hAnsi="Courier New"/>
                            <w:spacing w:val="-5"/>
                            <w:sz w:val="18"/>
                          </w:rPr>
                          <w:t xml:space="preserve"> </w:t>
                        </w:r>
                        <w:r>
                          <w:rPr>
                            <w:rFonts w:ascii="Courier New" w:hAnsi="Courier New"/>
                            <w:sz w:val="18"/>
                          </w:rPr>
                          <w:t>setUp()</w:t>
                        </w:r>
                        <w:r>
                          <w:rPr>
                            <w:rFonts w:ascii="Courier New" w:hAnsi="Courier New"/>
                            <w:spacing w:val="-5"/>
                            <w:sz w:val="18"/>
                          </w:rPr>
                          <w:t xml:space="preserve"> </w:t>
                        </w:r>
                        <w:r>
                          <w:rPr>
                            <w:rFonts w:ascii="Courier New" w:hAnsi="Courier New"/>
                            <w:spacing w:val="-10"/>
                            <w:sz w:val="18"/>
                          </w:rPr>
                          <w:t>{</w:t>
                        </w:r>
                      </w:p>
                      <w:p>
                        <w:pPr>
                          <w:pStyle w:val="Normal"/>
                          <w:spacing w:lineRule="exact" w:line="202" w:before="76" w:after="0"/>
                          <w:ind w:left="1317" w:hanging="0"/>
                          <w:rPr>
                            <w:rFonts w:ascii="Courier New" w:hAnsi="Courier New"/>
                            <w:sz w:val="18"/>
                          </w:rPr>
                        </w:pPr>
                        <w:r>
                          <w:rPr>
                            <w:rFonts w:ascii="Courier New" w:hAnsi="Courier New"/>
                            <w:spacing w:val="-2"/>
                            <w:sz w:val="18"/>
                          </w:rPr>
                          <w:t>rule.launchActivity(Intent()</w:t>
                        </w:r>
                      </w:p>
                      <w:p>
                        <w:pPr>
                          <w:pStyle w:val="Normal"/>
                          <w:spacing w:lineRule="exact" w:line="202"/>
                          <w:ind w:left="1533" w:hanging="0"/>
                          <w:rPr>
                            <w:rFonts w:ascii="Courier New" w:hAnsi="Courier New"/>
                            <w:sz w:val="18"/>
                          </w:rPr>
                        </w:pPr>
                        <w:r>
                          <w:rPr>
                            <w:rFonts w:ascii="Courier New" w:hAnsi="Courier New"/>
                            <w:spacing w:val="-2"/>
                            <w:sz w:val="18"/>
                          </w:rPr>
                          <w:t>.putExtra(Activity2.EXTRA_ITEM_COUNT,</w:t>
                        </w:r>
                        <w:r>
                          <w:rPr>
                            <w:rFonts w:ascii="Courier New" w:hAnsi="Courier New"/>
                            <w:spacing w:val="35"/>
                            <w:sz w:val="18"/>
                          </w:rPr>
                          <w:t xml:space="preserve"> </w:t>
                        </w:r>
                        <w:r>
                          <w:rPr>
                            <w:rFonts w:ascii="Courier New" w:hAnsi="Courier New"/>
                            <w:spacing w:val="-2"/>
                            <w:sz w:val="18"/>
                          </w:rPr>
                          <w:t>itemCount))</w:t>
                        </w:r>
                      </w:p>
                      <w:p>
                        <w:pPr>
                          <w:pStyle w:val="Normal"/>
                          <w:spacing w:before="1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pacing w:val="-2"/>
                            <w:sz w:val="18"/>
                          </w:rPr>
                          <w:t>@Test</w:t>
                        </w:r>
                      </w:p>
                      <w:p>
                        <w:pPr>
                          <w:pStyle w:val="Normal"/>
                          <w:spacing w:lineRule="auto" w:line="324" w:before="76" w:after="0"/>
                          <w:ind w:left="1317" w:right="3062" w:hanging="432"/>
                          <w:rPr>
                            <w:rFonts w:ascii="Courier New" w:hAnsi="Courier New"/>
                            <w:sz w:val="18"/>
                          </w:rPr>
                        </w:pPr>
                        <w:r>
                          <w:rPr>
                            <w:rFonts w:ascii="Courier New" w:hAnsi="Courier New"/>
                            <w:sz w:val="18"/>
                          </w:rPr>
                          <w:t>fun</w:t>
                        </w:r>
                        <w:r>
                          <w:rPr>
                            <w:rFonts w:ascii="Courier New" w:hAnsi="Courier New"/>
                            <w:spacing w:val="-7"/>
                            <w:sz w:val="18"/>
                          </w:rPr>
                          <w:t xml:space="preserve"> </w:t>
                        </w:r>
                        <w:r>
                          <w:rPr>
                            <w:rFonts w:ascii="Courier New" w:hAnsi="Courier New"/>
                            <w:sz w:val="18"/>
                          </w:rPr>
                          <w:t>'test</w:t>
                        </w:r>
                        <w:r>
                          <w:rPr>
                            <w:rFonts w:ascii="Courier New" w:hAnsi="Courier New"/>
                            <w:spacing w:val="-7"/>
                            <w:sz w:val="18"/>
                          </w:rPr>
                          <w:t xml:space="preserve"> </w:t>
                        </w:r>
                        <w:r>
                          <w:rPr>
                            <w:rFonts w:ascii="Courier New" w:hAnsi="Courier New"/>
                            <w:sz w:val="18"/>
                          </w:rPr>
                          <w:t>click</w:t>
                        </w:r>
                        <w:r>
                          <w:rPr>
                            <w:rFonts w:ascii="Courier New" w:hAnsi="Courier New"/>
                            <w:spacing w:val="-7"/>
                            <w:sz w:val="18"/>
                          </w:rPr>
                          <w:t xml:space="preserve"> </w:t>
                        </w:r>
                        <w:r>
                          <w:rPr>
                            <w:rFonts w:ascii="Courier New" w:hAnsi="Courier New"/>
                            <w:sz w:val="18"/>
                          </w:rPr>
                          <w:t>opens</w:t>
                        </w:r>
                        <w:r>
                          <w:rPr>
                            <w:rFonts w:ascii="Courier New" w:hAnsi="Courier New"/>
                            <w:spacing w:val="-7"/>
                            <w:sz w:val="18"/>
                          </w:rPr>
                          <w:t xml:space="preserve"> </w:t>
                        </w:r>
                        <w:r>
                          <w:rPr>
                            <w:rFonts w:ascii="Courier New" w:hAnsi="Courier New"/>
                            <w:sz w:val="18"/>
                          </w:rPr>
                          <w:t>activity</w:t>
                        </w:r>
                        <w:r>
                          <w:rPr>
                            <w:rFonts w:ascii="Courier New" w:hAnsi="Courier New"/>
                            <w:spacing w:val="-7"/>
                            <w:sz w:val="18"/>
                          </w:rPr>
                          <w:t xml:space="preserve"> </w:t>
                        </w:r>
                        <w:r>
                          <w:rPr>
                            <w:rFonts w:ascii="Courier New" w:hAnsi="Courier New"/>
                            <w:sz w:val="18"/>
                          </w:rPr>
                          <w:t>3'()</w:t>
                        </w:r>
                        <w:r>
                          <w:rPr>
                            <w:rFonts w:ascii="Courier New" w:hAnsi="Courier New"/>
                            <w:spacing w:val="-7"/>
                            <w:sz w:val="18"/>
                          </w:rPr>
                          <w:t xml:space="preserve"> </w:t>
                        </w:r>
                        <w:r>
                          <w:rPr>
                            <w:rFonts w:ascii="Courier New" w:hAnsi="Courier New"/>
                            <w:sz w:val="18"/>
                          </w:rPr>
                          <w:t>{ val position = 3</w:t>
                        </w:r>
                      </w:p>
                      <w:p>
                        <w:pPr>
                          <w:pStyle w:val="Normal"/>
                          <w:spacing w:lineRule="auto" w:line="235" w:before="4" w:after="0"/>
                          <w:ind w:left="1533" w:right="686" w:hanging="216"/>
                          <w:rPr>
                            <w:rFonts w:ascii="Courier New" w:hAnsi="Courier New"/>
                            <w:sz w:val="18"/>
                          </w:rPr>
                        </w:pPr>
                        <w:r>
                          <w:rPr>
                            <w:rFonts w:ascii="Courier New" w:hAnsi="Courier New"/>
                            <w:sz w:val="18"/>
                          </w:rPr>
                          <w:t>val</w:t>
                        </w:r>
                        <w:r>
                          <w:rPr>
                            <w:rFonts w:ascii="Courier New" w:hAnsi="Courier New"/>
                            <w:spacing w:val="-13"/>
                            <w:sz w:val="18"/>
                          </w:rPr>
                          <w:t xml:space="preserve"> </w:t>
                        </w:r>
                        <w:r>
                          <w:rPr>
                            <w:rFonts w:ascii="Courier New" w:hAnsi="Courier New"/>
                            <w:sz w:val="18"/>
                          </w:rPr>
                          <w:t>itemText</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rule.activity.getString(R.string.item_x, (position + 1))</w:t>
                        </w:r>
                      </w:p>
                      <w:p>
                        <w:pPr>
                          <w:pStyle w:val="Normal"/>
                          <w:spacing w:lineRule="auto" w:line="324" w:before="17" w:after="0"/>
                          <w:ind w:left="1317" w:hanging="0"/>
                          <w:rPr>
                            <w:rFonts w:ascii="Courier New" w:hAnsi="Courier New"/>
                            <w:sz w:val="18"/>
                          </w:rPr>
                        </w:pPr>
                        <w:r>
                          <w:rPr>
                            <w:rFonts w:ascii="Courier New" w:hAnsi="Courier New"/>
                            <w:spacing w:val="-2"/>
                            <w:sz w:val="18"/>
                          </w:rPr>
                          <w:t>onView(withText(itemText)).check(matches(isDisplayed())) onView(withId(R.id.activity_2_recycler_view))</w:t>
                        </w:r>
                      </w:p>
                      <w:p>
                        <w:pPr>
                          <w:pStyle w:val="Normal"/>
                          <w:spacing w:before="2" w:after="0"/>
                          <w:ind w:left="1533" w:hanging="0"/>
                          <w:rPr>
                            <w:rFonts w:ascii="Courier New" w:hAnsi="Courier New"/>
                            <w:sz w:val="18"/>
                          </w:rPr>
                        </w:pPr>
                        <w:r>
                          <w:rPr>
                            <w:rFonts w:ascii="Courier New" w:hAnsi="Courier New"/>
                            <w:spacing w:val="-2"/>
                            <w:sz w:val="18"/>
                          </w:rPr>
                          <w:t>.perform(scrollToPosition&lt;RecyclerView</w:t>
                        </w:r>
                      </w:p>
                      <w:p>
                        <w:pPr>
                          <w:pStyle w:val="Normal"/>
                          <w:spacing w:lineRule="atLeast" w:line="280"/>
                          <w:ind w:left="1317" w:firstLine="216"/>
                          <w:rPr>
                            <w:rFonts w:ascii="Courier New" w:hAnsi="Courier New"/>
                            <w:sz w:val="18"/>
                          </w:rPr>
                        </w:pPr>
                        <w:r>
                          <w:rPr>
                            <w:rFonts w:ascii="Courier New" w:hAnsi="Courier New"/>
                            <w:spacing w:val="-2"/>
                            <w:sz w:val="18"/>
                          </w:rPr>
                          <w:t>.ViewHolder&gt;(position)) onView(withId(R.id.activity_2_recycler_view))</w:t>
                        </w:r>
                      </w:p>
                      <w:p>
                        <w:pPr>
                          <w:pStyle w:val="Normal"/>
                          <w:spacing w:lineRule="auto" w:line="235"/>
                          <w:ind w:left="1533" w:hanging="0"/>
                          <w:rPr>
                            <w:rFonts w:ascii="Courier New" w:hAnsi="Courier New"/>
                            <w:sz w:val="18"/>
                          </w:rPr>
                        </w:pPr>
                        <w:r>
                          <w:rPr>
                            <w:rFonts w:ascii="Courier New" w:hAnsi="Courier New"/>
                            <w:spacing w:val="-2"/>
                            <w:sz w:val="18"/>
                          </w:rPr>
                          <w:t>.perform(actionOnItemAtPosition&lt;RecyclerView.ViewHolder&gt;</w:t>
                        </w:r>
                        <w:r>
                          <w:rPr>
                            <w:rFonts w:ascii="Courier New" w:hAnsi="Courier New"/>
                            <w:sz w:val="18"/>
                          </w:rPr>
                          <w:t>(position, click()))</w:t>
                        </w:r>
                      </w:p>
                      <w:p>
                        <w:pPr>
                          <w:pStyle w:val="Normal"/>
                          <w:spacing w:lineRule="auto" w:line="235" w:before="99" w:after="0"/>
                          <w:ind w:left="1533" w:hanging="216"/>
                          <w:rPr>
                            <w:rFonts w:ascii="Courier New" w:hAnsi="Courier New"/>
                            <w:sz w:val="18"/>
                          </w:rPr>
                        </w:pPr>
                        <w:r>
                          <w:rPr>
                            <w:rFonts w:ascii="Courier New" w:hAnsi="Courier New"/>
                            <w:spacing w:val="-2"/>
                            <w:sz w:val="18"/>
                          </w:rPr>
                          <w:t xml:space="preserve">intended(allOf(hasComponent(hasShortClassName(".Activity3")), </w:t>
                        </w:r>
                        <w:r>
                          <w:rPr>
                            <w:rFonts w:ascii="Courier New" w:hAnsi="Courier New"/>
                            <w:sz w:val="18"/>
                          </w:rPr>
                          <w:t>hasExtra(Activity3.EXTRA_ITEM, Item(itemText))))</w:t>
                        </w:r>
                      </w:p>
                      <w:p>
                        <w:pPr>
                          <w:pStyle w:val="Normal"/>
                          <w:spacing w:before="3" w:after="0"/>
                          <w:rPr>
                            <w:rFonts w:ascii="Courier New" w:hAnsi="Courier New"/>
                            <w:sz w:val="26"/>
                          </w:rPr>
                        </w:pPr>
                        <w:r>
                          <w:rPr>
                            <w:rFonts w:ascii="Courier New" w:hAnsi="Courier New"/>
                            <w:sz w:val="26"/>
                          </w:rPr>
                        </w:r>
                      </w:p>
                      <w:p>
                        <w:pPr>
                          <w:pStyle w:val="Normal"/>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TextBody"/>
        <w:spacing w:before="12" w:after="0"/>
        <w:rPr>
          <w:sz w:val="7"/>
        </w:rPr>
      </w:pPr>
      <w:r>
        <w:rPr>
          <w:sz w:val="7"/>
        </w:rPr>
      </w:r>
    </w:p>
    <w:p>
      <w:pPr>
        <w:pStyle w:val="ListParagraph"/>
        <w:numPr>
          <w:ilvl w:val="0"/>
          <w:numId w:val="8"/>
        </w:numPr>
        <w:tabs>
          <w:tab w:val="clear" w:pos="720"/>
          <w:tab w:val="left" w:pos="1274" w:leader="none"/>
        </w:tabs>
        <w:spacing w:before="101" w:after="0"/>
        <w:ind w:left="1274" w:hanging="360"/>
        <w:jc w:val="left"/>
        <w:rPr>
          <w:sz w:val="20"/>
        </w:rPr>
      </w:pPr>
      <w:r>
        <w:rPr>
          <w:sz w:val="20"/>
        </w:rPr>
        <w:t>For</w:t>
      </w:r>
      <w:r>
        <w:rPr>
          <w:spacing w:val="-9"/>
          <w:sz w:val="20"/>
        </w:rPr>
        <w:t xml:space="preserve"> </w:t>
      </w:r>
      <w:r>
        <w:rPr>
          <w:rFonts w:ascii="Courier New" w:hAnsi="Courier New"/>
          <w:b/>
        </w:rPr>
        <w:t>Activity3Test</w:t>
      </w:r>
      <w:r>
        <w:rPr>
          <w:sz w:val="20"/>
        </w:rPr>
        <w:t>,</w:t>
      </w:r>
      <w:r>
        <w:rPr>
          <w:spacing w:val="-3"/>
          <w:sz w:val="20"/>
        </w:rPr>
        <w:t xml:space="preserve"> </w:t>
      </w:r>
      <w:r>
        <w:rPr>
          <w:sz w:val="20"/>
        </w:rPr>
        <w:t>we</w:t>
      </w:r>
      <w:r>
        <w:rPr>
          <w:spacing w:val="-3"/>
          <w:sz w:val="20"/>
        </w:rPr>
        <w:t xml:space="preserve"> </w:t>
      </w:r>
      <w:r>
        <w:rPr>
          <w:sz w:val="20"/>
        </w:rPr>
        <w:t>verify</w:t>
      </w:r>
      <w:r>
        <w:rPr>
          <w:spacing w:val="-3"/>
          <w:sz w:val="20"/>
        </w:rPr>
        <w:t xml:space="preserve"> </w:t>
      </w:r>
      <w:r>
        <w:rPr>
          <w:sz w:val="20"/>
        </w:rPr>
        <w:t>that</w:t>
      </w:r>
      <w:r>
        <w:rPr>
          <w:spacing w:val="-4"/>
          <w:sz w:val="20"/>
        </w:rPr>
        <w:t xml:space="preserve"> </w:t>
      </w:r>
      <w:r>
        <w:rPr>
          <w:rFonts w:ascii="Courier New" w:hAnsi="Courier New"/>
          <w:b/>
        </w:rPr>
        <w:t>Activity3</w:t>
      </w:r>
      <w:r>
        <w:rPr>
          <w:rFonts w:ascii="Courier New" w:hAnsi="Courier New"/>
          <w:b/>
          <w:spacing w:val="-80"/>
        </w:rPr>
        <w:t xml:space="preserve"> </w:t>
      </w:r>
      <w:r>
        <w:rPr>
          <w:sz w:val="20"/>
        </w:rPr>
        <w:t>is</w:t>
      </w:r>
      <w:r>
        <w:rPr>
          <w:spacing w:val="-3"/>
          <w:sz w:val="20"/>
        </w:rPr>
        <w:t xml:space="preserve"> </w:t>
      </w:r>
      <w:r>
        <w:rPr>
          <w:sz w:val="20"/>
        </w:rPr>
        <w:t>opened</w:t>
      </w:r>
      <w:r>
        <w:rPr>
          <w:spacing w:val="-3"/>
          <w:sz w:val="20"/>
        </w:rPr>
        <w:t xml:space="preserve"> </w:t>
      </w:r>
      <w:r>
        <w:rPr>
          <w:sz w:val="20"/>
        </w:rPr>
        <w:t>with</w:t>
      </w:r>
      <w:r>
        <w:rPr>
          <w:spacing w:val="-3"/>
          <w:sz w:val="20"/>
        </w:rPr>
        <w:t xml:space="preserve"> </w:t>
      </w:r>
      <w:r>
        <w:rPr>
          <w:sz w:val="20"/>
        </w:rPr>
        <w:t>certain</w:t>
      </w:r>
      <w:r>
        <w:rPr>
          <w:spacing w:val="-3"/>
          <w:sz w:val="20"/>
        </w:rPr>
        <w:t xml:space="preserve"> </w:t>
      </w:r>
      <w:r>
        <w:rPr>
          <w:sz w:val="20"/>
        </w:rPr>
        <w:t>text</w:t>
      </w:r>
      <w:r>
        <w:rPr>
          <w:spacing w:val="-3"/>
          <w:sz w:val="20"/>
        </w:rPr>
        <w:t xml:space="preserve"> </w:t>
      </w:r>
      <w:r>
        <w:rPr>
          <w:spacing w:val="-5"/>
          <w:sz w:val="20"/>
        </w:rPr>
        <w:t>as</w:t>
      </w:r>
    </w:p>
    <w:p>
      <w:pPr>
        <w:pStyle w:val="TextBody"/>
        <w:ind w:left="1274" w:hanging="0"/>
        <w:rPr/>
      </w:pPr>
      <w:r>
        <w:rPr/>
        <w:t>input,</w:t>
      </w:r>
      <w:r>
        <w:rPr>
          <w:spacing w:val="-2"/>
        </w:rPr>
        <w:t xml:space="preserve"> </w:t>
      </w:r>
      <w:r>
        <w:rPr/>
        <w:t>and</w:t>
      </w:r>
      <w:r>
        <w:rPr>
          <w:spacing w:val="-2"/>
        </w:rPr>
        <w:t xml:space="preserve"> </w:t>
      </w:r>
      <w:r>
        <w:rPr/>
        <w:t>then</w:t>
      </w:r>
      <w:r>
        <w:rPr>
          <w:spacing w:val="-2"/>
        </w:rPr>
        <w:t xml:space="preserve"> </w:t>
      </w:r>
      <w:r>
        <w:rPr/>
        <w:t>verify</w:t>
      </w:r>
      <w:r>
        <w:rPr>
          <w:spacing w:val="-1"/>
        </w:rPr>
        <w:t xml:space="preserve"> </w:t>
      </w:r>
      <w:r>
        <w:rPr/>
        <w:t>that</w:t>
      </w:r>
      <w:r>
        <w:rPr>
          <w:spacing w:val="-1"/>
        </w:rPr>
        <w:t xml:space="preserve"> </w:t>
      </w:r>
      <w:r>
        <w:rPr/>
        <w:t>the</w:t>
      </w:r>
      <w:r>
        <w:rPr>
          <w:spacing w:val="-2"/>
        </w:rPr>
        <w:t xml:space="preserve"> </w:t>
      </w:r>
      <w:r>
        <w:rPr/>
        <w:t>text</w:t>
      </w:r>
      <w:r>
        <w:rPr>
          <w:spacing w:val="-1"/>
        </w:rPr>
        <w:t xml:space="preserve"> </w:t>
      </w:r>
      <w:r>
        <w:rPr/>
        <w:t>is</w:t>
      </w:r>
      <w:r>
        <w:rPr>
          <w:spacing w:val="-1"/>
        </w:rPr>
        <w:t xml:space="preserve"> </w:t>
      </w:r>
      <w:r>
        <w:rPr/>
        <w:t>displayed</w:t>
      </w:r>
      <w:r>
        <w:rPr>
          <w:spacing w:val="-2"/>
        </w:rPr>
        <w:t xml:space="preserve"> </w:t>
      </w:r>
      <w:r>
        <w:rPr/>
        <w:t>on</w:t>
      </w:r>
      <w:r>
        <w:rPr>
          <w:spacing w:val="-1"/>
        </w:rPr>
        <w:t xml:space="preserve"> </w:t>
      </w:r>
      <w:r>
        <w:rPr/>
        <w:t>the</w:t>
      </w:r>
      <w:r>
        <w:rPr>
          <w:spacing w:val="-1"/>
        </w:rPr>
        <w:t xml:space="preserve"> </w:t>
      </w:r>
      <w:r>
        <w:rPr>
          <w:spacing w:val="-2"/>
        </w:rPr>
        <w:t>screen:</w:t>
      </w:r>
    </w:p>
    <w:p>
      <w:pPr>
        <w:pStyle w:val="TextBody"/>
        <w:spacing w:before="4" w:after="0"/>
        <w:rPr>
          <w:sz w:val="9"/>
        </w:rPr>
      </w:pPr>
      <w:r>
        <w:rPr>
          <w:sz w:val="9"/>
        </w:rPr>
        <mc:AlternateContent>
          <mc:Choice Requires="wpg">
            <w:drawing>
              <wp:anchor behindDoc="0" distT="635" distB="0" distL="0" distR="4445" simplePos="0" locked="0" layoutInCell="0" allowOverlap="1" relativeHeight="1719" wp14:anchorId="5FEA5A69">
                <wp:simplePos x="0" y="0"/>
                <wp:positionH relativeFrom="page">
                  <wp:posOffset>1120140</wp:posOffset>
                </wp:positionH>
                <wp:positionV relativeFrom="paragraph">
                  <wp:posOffset>95885</wp:posOffset>
                </wp:positionV>
                <wp:extent cx="5074920" cy="4041775"/>
                <wp:effectExtent l="0" t="635" r="635" b="0"/>
                <wp:wrapTopAndBottom/>
                <wp:docPr id="884" name="docshapegroup671"/>
                <a:graphic xmlns:a="http://schemas.openxmlformats.org/drawingml/2006/main">
                  <a:graphicData uri="http://schemas.microsoft.com/office/word/2010/wordprocessingGroup">
                    <wpg:wgp>
                      <wpg:cNvGrpSpPr/>
                      <wpg:grpSpPr>
                        <a:xfrm>
                          <a:off x="0" y="0"/>
                          <a:ext cx="5074920" cy="4041720"/>
                          <a:chOff x="0" y="0"/>
                          <a:chExt cx="5074920" cy="4041720"/>
                        </a:xfrm>
                      </wpg:grpSpPr>
                      <wps:wsp>
                        <wps:cNvSpPr/>
                        <wps:spPr>
                          <a:xfrm>
                            <a:off x="0" y="6480"/>
                            <a:ext cx="5074920" cy="4029120"/>
                          </a:xfrm>
                          <a:prstGeom prst="rect">
                            <a:avLst/>
                          </a:prstGeom>
                          <a:solidFill>
                            <a:srgbClr val="f6f6f6"/>
                          </a:solidFill>
                          <a:ln w="0">
                            <a:noFill/>
                          </a:ln>
                        </wps:spPr>
                        <wps:style>
                          <a:lnRef idx="0"/>
                          <a:fillRef idx="0"/>
                          <a:effectRef idx="0"/>
                          <a:fontRef idx="minor"/>
                        </wps:style>
                        <wps:bodyPr/>
                      </wps:wsp>
                      <wps:wsp>
                        <wps:cNvSpPr/>
                        <wps:spPr>
                          <a:xfrm>
                            <a:off x="0" y="0"/>
                            <a:ext cx="5074920" cy="4041720"/>
                          </a:xfrm>
                          <a:custGeom>
                            <a:avLst/>
                            <a:gdLst>
                              <a:gd name="textAreaLeft" fmla="*/ 0 w 2877120"/>
                              <a:gd name="textAreaRight" fmla="*/ 2879280 w 2877120"/>
                              <a:gd name="textAreaTop" fmla="*/ 0 h 2291400"/>
                              <a:gd name="textAreaBottom" fmla="*/ 2293560 h 2291400"/>
                            </a:gdLst>
                            <a:ahLst/>
                            <a:rect l="textAreaLeft" t="textAreaTop" r="textAreaRight" b="textAreaBottom"/>
                            <a:pathLst>
                              <a:path w="7992" h="6365">
                                <a:moveTo>
                                  <a:pt x="7992" y="6344"/>
                                </a:moveTo>
                                <a:lnTo>
                                  <a:pt x="0" y="6344"/>
                                </a:lnTo>
                                <a:lnTo>
                                  <a:pt x="0" y="6364"/>
                                </a:lnTo>
                                <a:lnTo>
                                  <a:pt x="7992" y="6364"/>
                                </a:lnTo>
                                <a:lnTo>
                                  <a:pt x="7992" y="63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4016520"/>
                          </a:xfrm>
                          <a:prstGeom prst="rect">
                            <a:avLst/>
                          </a:prstGeom>
                          <a:noFill/>
                          <a:ln w="0">
                            <a:noFill/>
                          </a:ln>
                        </wps:spPr>
                        <wps:style>
                          <a:lnRef idx="0"/>
                          <a:fillRef idx="0"/>
                          <a:effectRef idx="0"/>
                          <a:fontRef idx="minor"/>
                        </wps:style>
                        <wps:txbx>
                          <w:txbxContent>
                            <w:p>
                              <w:pPr>
                                <w:pStyle w:val="Normal"/>
                                <w:spacing w:lineRule="auto" w:line="324" w:before="40" w:after="0"/>
                                <w:ind w:left="453" w:right="4032" w:hanging="0"/>
                                <w:rPr>
                                  <w:rFonts w:ascii="Courier New" w:hAnsi="Courier New"/>
                                  <w:sz w:val="18"/>
                                </w:rPr>
                              </w:pPr>
                              <w:r>
                                <w:rPr>
                                  <w:rFonts w:ascii="Courier New" w:hAnsi="Courier New"/>
                                  <w:spacing w:val="-2"/>
                                  <w:sz w:val="18"/>
                                </w:rPr>
                                <w:t xml:space="preserve">@MediumTest @RunWith(AndroidJUnit4::class) </w:t>
                              </w:r>
                              <w:r>
                                <w:rPr>
                                  <w:rFonts w:ascii="Courier New" w:hAnsi="Courier New"/>
                                  <w:sz w:val="18"/>
                                </w:rPr>
                                <w:t>class Activity3Test {</w:t>
                              </w:r>
                            </w:p>
                            <w:p>
                              <w:pPr>
                                <w:pStyle w:val="Normal"/>
                                <w:spacing w:before="10" w:after="0"/>
                                <w:rPr>
                                  <w:rFonts w:ascii="Courier New" w:hAnsi="Courier New"/>
                                  <w:sz w:val="24"/>
                                </w:rPr>
                              </w:pPr>
                              <w:r>
                                <w:rPr>
                                  <w:rFonts w:ascii="Courier New" w:hAnsi="Courier New"/>
                                  <w:sz w:val="24"/>
                                </w:rPr>
                              </w:r>
                            </w:p>
                            <w:p>
                              <w:pPr>
                                <w:pStyle w:val="Normal"/>
                                <w:spacing w:lineRule="auto" w:line="324"/>
                                <w:ind w:left="885" w:right="5770" w:hanging="0"/>
                                <w:rPr>
                                  <w:rFonts w:ascii="Courier New" w:hAnsi="Courier New"/>
                                  <w:sz w:val="18"/>
                                </w:rPr>
                              </w:pPr>
                              <w:r>
                                <w:rPr>
                                  <w:rFonts w:ascii="Courier New" w:hAnsi="Courier New"/>
                                  <w:spacing w:val="-2"/>
                                  <w:sz w:val="18"/>
                                </w:rPr>
                                <w:t>@JvmField @Rule</w:t>
                              </w:r>
                            </w:p>
                            <w:p>
                              <w:pPr>
                                <w:pStyle w:val="Normal"/>
                                <w:spacing w:lineRule="auto" w:line="660" w:before="2" w:after="0"/>
                                <w:ind w:left="885" w:hanging="0"/>
                                <w:rPr>
                                  <w:rFonts w:ascii="Courier New" w:hAnsi="Courier New"/>
                                  <w:sz w:val="18"/>
                                </w:rPr>
                              </w:pPr>
                              <w:r>
                                <w:rPr>
                                  <w:rFonts w:ascii="Courier New" w:hAnsi="Courier New"/>
                                  <w:sz w:val="18"/>
                                </w:rPr>
                                <w:t>val</w:t>
                              </w:r>
                              <w:r>
                                <w:rPr>
                                  <w:rFonts w:ascii="Courier New" w:hAnsi="Courier New"/>
                                  <w:spacing w:val="-8"/>
                                  <w:sz w:val="18"/>
                                </w:rPr>
                                <w:t xml:space="preserve"> </w:t>
                              </w:r>
                              <w:r>
                                <w:rPr>
                                  <w:rFonts w:ascii="Courier New" w:hAnsi="Courier New"/>
                                  <w:sz w:val="18"/>
                                </w:rPr>
                                <w:t>rule</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IntentsTestRule(Activity3::class.java,</w:t>
                              </w:r>
                              <w:r>
                                <w:rPr>
                                  <w:rFonts w:ascii="Courier New" w:hAnsi="Courier New"/>
                                  <w:spacing w:val="-8"/>
                                  <w:sz w:val="18"/>
                                </w:rPr>
                                <w:t xml:space="preserve"> </w:t>
                              </w:r>
                              <w:r>
                                <w:rPr>
                                  <w:rFonts w:ascii="Courier New" w:hAnsi="Courier New"/>
                                  <w:sz w:val="18"/>
                                </w:rPr>
                                <w:t>false,</w:t>
                              </w:r>
                              <w:r>
                                <w:rPr>
                                  <w:rFonts w:ascii="Courier New" w:hAnsi="Courier New"/>
                                  <w:spacing w:val="-8"/>
                                  <w:sz w:val="18"/>
                                </w:rPr>
                                <w:t xml:space="preserve"> </w:t>
                              </w:r>
                              <w:r>
                                <w:rPr>
                                  <w:rFonts w:ascii="Courier New" w:hAnsi="Courier New"/>
                                  <w:sz w:val="18"/>
                                </w:rPr>
                                <w:t>false) private val item = Item("Text to display")</w:t>
                              </w:r>
                            </w:p>
                            <w:p>
                              <w:pPr>
                                <w:pStyle w:val="Normal"/>
                                <w:spacing w:lineRule="exact" w:line="202"/>
                                <w:ind w:left="885" w:hanging="0"/>
                                <w:rPr>
                                  <w:rFonts w:ascii="Courier New" w:hAnsi="Courier New"/>
                                  <w:sz w:val="18"/>
                                </w:rPr>
                              </w:pPr>
                              <w:r>
                                <w:rPr>
                                  <w:rFonts w:ascii="Courier New" w:hAnsi="Courier New"/>
                                  <w:spacing w:val="-2"/>
                                  <w:sz w:val="18"/>
                                </w:rPr>
                                <w:t>@Before</w:t>
                              </w:r>
                            </w:p>
                            <w:p>
                              <w:pPr>
                                <w:pStyle w:val="Normal"/>
                                <w:spacing w:before="76" w:after="0"/>
                                <w:ind w:left="885" w:hanging="0"/>
                                <w:rPr>
                                  <w:rFonts w:ascii="Courier New" w:hAnsi="Courier New"/>
                                  <w:sz w:val="18"/>
                                </w:rPr>
                              </w:pPr>
                              <w:r>
                                <w:rPr>
                                  <w:rFonts w:ascii="Courier New" w:hAnsi="Courier New"/>
                                  <w:sz w:val="18"/>
                                </w:rPr>
                                <w:t>fun</w:t>
                              </w:r>
                              <w:r>
                                <w:rPr>
                                  <w:rFonts w:ascii="Courier New" w:hAnsi="Courier New"/>
                                  <w:spacing w:val="-5"/>
                                  <w:sz w:val="18"/>
                                </w:rPr>
                                <w:t xml:space="preserve"> </w:t>
                              </w:r>
                              <w:r>
                                <w:rPr>
                                  <w:rFonts w:ascii="Courier New" w:hAnsi="Courier New"/>
                                  <w:sz w:val="18"/>
                                </w:rPr>
                                <w:t>setUp()</w:t>
                              </w:r>
                              <w:r>
                                <w:rPr>
                                  <w:rFonts w:ascii="Courier New" w:hAnsi="Courier New"/>
                                  <w:spacing w:val="-5"/>
                                  <w:sz w:val="18"/>
                                </w:rPr>
                                <w:t xml:space="preserve"> </w:t>
                              </w:r>
                              <w:r>
                                <w:rPr>
                                  <w:rFonts w:ascii="Courier New" w:hAnsi="Courier New"/>
                                  <w:spacing w:val="-10"/>
                                  <w:sz w:val="18"/>
                                </w:rPr>
                                <w:t>{</w:t>
                              </w:r>
                            </w:p>
                            <w:p>
                              <w:pPr>
                                <w:pStyle w:val="Normal"/>
                                <w:spacing w:before="76" w:after="0"/>
                                <w:ind w:left="1317" w:hanging="0"/>
                                <w:rPr>
                                  <w:rFonts w:ascii="Courier New" w:hAnsi="Courier New"/>
                                  <w:sz w:val="18"/>
                                </w:rPr>
                              </w:pPr>
                              <w:r>
                                <w:rPr>
                                  <w:rFonts w:ascii="Courier New" w:hAnsi="Courier New"/>
                                  <w:spacing w:val="-2"/>
                                  <w:sz w:val="18"/>
                                </w:rPr>
                                <w:t>rule.launchActivity(Intent()</w:t>
                              </w:r>
                            </w:p>
                            <w:p>
                              <w:pPr>
                                <w:pStyle w:val="Normal"/>
                                <w:spacing w:before="76" w:after="0"/>
                                <w:ind w:left="1533" w:hanging="0"/>
                                <w:rPr>
                                  <w:rFonts w:ascii="Courier New" w:hAnsi="Courier New"/>
                                  <w:sz w:val="18"/>
                                </w:rPr>
                              </w:pPr>
                              <w:r>
                                <w:rPr>
                                  <w:rFonts w:ascii="Courier New" w:hAnsi="Courier New"/>
                                  <w:spacing w:val="-2"/>
                                  <w:sz w:val="18"/>
                                </w:rPr>
                                <w:t>.putExtra(Activity3.EXTRA_ITEM,</w:t>
                              </w:r>
                              <w:r>
                                <w:rPr>
                                  <w:rFonts w:ascii="Courier New" w:hAnsi="Courier New"/>
                                  <w:spacing w:val="29"/>
                                  <w:sz w:val="18"/>
                                </w:rPr>
                                <w:t xml:space="preserve"> </w:t>
                              </w:r>
                              <w:r>
                                <w:rPr>
                                  <w:rFonts w:ascii="Courier New" w:hAnsi="Courier New"/>
                                  <w:spacing w:val="-2"/>
                                  <w:sz w:val="18"/>
                                </w:rPr>
                                <w:t>item))</w:t>
                              </w:r>
                            </w:p>
                            <w:p>
                              <w:pPr>
                                <w:pStyle w:val="Normal"/>
                                <w:spacing w:before="7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before="129" w:after="0"/>
                                <w:ind w:left="885" w:hanging="0"/>
                                <w:rPr>
                                  <w:rFonts w:ascii="Courier New" w:hAnsi="Courier New"/>
                                  <w:sz w:val="18"/>
                                </w:rPr>
                              </w:pPr>
                              <w:r>
                                <w:rPr>
                                  <w:rFonts w:ascii="Courier New" w:hAnsi="Courier New"/>
                                  <w:spacing w:val="-2"/>
                                  <w:sz w:val="18"/>
                                </w:rPr>
                                <w:t>@Test</w:t>
                              </w:r>
                            </w:p>
                            <w:p>
                              <w:pPr>
                                <w:pStyle w:val="Normal"/>
                                <w:spacing w:lineRule="atLeast" w:line="280"/>
                                <w:ind w:left="1317" w:right="1185" w:hanging="432"/>
                                <w:rPr>
                                  <w:rFonts w:ascii="Courier New" w:hAnsi="Courier New"/>
                                  <w:sz w:val="18"/>
                                </w:rPr>
                              </w:pPr>
                              <w:r>
                                <w:rPr>
                                  <w:rFonts w:ascii="Courier New" w:hAnsi="Courier New"/>
                                  <w:sz w:val="18"/>
                                </w:rPr>
                                <w:t xml:space="preserve">fun 'test displays correct text'() { </w:t>
                              </w:r>
                              <w:r>
                                <w:rPr>
                                  <w:rFonts w:ascii="Courier New" w:hAnsi="Courier New"/>
                                  <w:spacing w:val="-2"/>
                                  <w:sz w:val="18"/>
                                </w:rPr>
                                <w:t>onView(withId(R.id.activity_3_text_view))</w:t>
                              </w:r>
                            </w:p>
                            <w:p>
                              <w:pPr>
                                <w:pStyle w:val="Normal"/>
                                <w:spacing w:lineRule="exact" w:line="198"/>
                                <w:ind w:left="1533" w:hanging="0"/>
                                <w:rPr>
                                  <w:rFonts w:ascii="Courier New" w:hAnsi="Courier New"/>
                                  <w:sz w:val="18"/>
                                </w:rPr>
                              </w:pPr>
                              <w:r>
                                <w:rPr>
                                  <w:rFonts w:ascii="Courier New" w:hAnsi="Courier New"/>
                                  <w:spacing w:val="-2"/>
                                  <w:sz w:val="18"/>
                                </w:rPr>
                                <w:t>.check(matches(withText(rule.activity</w:t>
                              </w:r>
                            </w:p>
                            <w:p>
                              <w:pPr>
                                <w:pStyle w:val="Normal"/>
                                <w:spacing w:lineRule="exact" w:line="202"/>
                                <w:ind w:left="1533" w:hanging="0"/>
                                <w:rPr>
                                  <w:rFonts w:ascii="Courier New" w:hAnsi="Courier New"/>
                                  <w:sz w:val="18"/>
                                </w:rPr>
                              </w:pPr>
                              <w:r>
                                <w:rPr>
                                  <w:rFonts w:ascii="Courier New" w:hAnsi="Courier New"/>
                                  <w:spacing w:val="-2"/>
                                  <w:sz w:val="18"/>
                                </w:rPr>
                                <w:t>.getString(R.string.you_clicked_y,</w:t>
                              </w:r>
                              <w:r>
                                <w:rPr>
                                  <w:rFonts w:ascii="Courier New" w:hAnsi="Courier New"/>
                                  <w:spacing w:val="32"/>
                                  <w:sz w:val="18"/>
                                </w:rPr>
                                <w:t xml:space="preserve"> </w:t>
                              </w:r>
                              <w:r>
                                <w:rPr>
                                  <w:rFonts w:ascii="Courier New" w:hAnsi="Courier New"/>
                                  <w:spacing w:val="-2"/>
                                  <w:sz w:val="18"/>
                                </w:rPr>
                                <w:t>item.text))))</w:t>
                              </w:r>
                            </w:p>
                            <w:p>
                              <w:pPr>
                                <w:pStyle w:val="Normal"/>
                                <w:spacing w:before="97"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671" style="position:absolute;margin-left:88.2pt;margin-top:7.55pt;width:399.6pt;height:318.25pt" coordorigin="1764,151" coordsize="7992,6365">
                <v:rect id="shape_0" path="m0,0l-2147483645,0l-2147483645,-2147483646l0,-2147483646xe" fillcolor="#f6f6f6" stroked="f" o:allowincell="f" style="position:absolute;left:1764;top:161;width:7991;height:634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71;width:7991;height:6324;mso-wrap-style:square;v-text-anchor:top;mso-position-horizontal-relative:page">
                  <v:fill o:detectmouseclick="t" on="false"/>
                  <v:stroke color="#3465a4" joinstyle="round" endcap="flat"/>
                  <v:textbox>
                    <w:txbxContent>
                      <w:p>
                        <w:pPr>
                          <w:pStyle w:val="Normal"/>
                          <w:spacing w:lineRule="auto" w:line="324" w:before="40" w:after="0"/>
                          <w:ind w:left="453" w:right="4032" w:hanging="0"/>
                          <w:rPr>
                            <w:rFonts w:ascii="Courier New" w:hAnsi="Courier New"/>
                            <w:sz w:val="18"/>
                          </w:rPr>
                        </w:pPr>
                        <w:r>
                          <w:rPr>
                            <w:rFonts w:ascii="Courier New" w:hAnsi="Courier New"/>
                            <w:spacing w:val="-2"/>
                            <w:sz w:val="18"/>
                          </w:rPr>
                          <w:t xml:space="preserve">@MediumTest @RunWith(AndroidJUnit4::class) </w:t>
                        </w:r>
                        <w:r>
                          <w:rPr>
                            <w:rFonts w:ascii="Courier New" w:hAnsi="Courier New"/>
                            <w:sz w:val="18"/>
                          </w:rPr>
                          <w:t>class Activity3Test {</w:t>
                        </w:r>
                      </w:p>
                      <w:p>
                        <w:pPr>
                          <w:pStyle w:val="Normal"/>
                          <w:spacing w:before="10" w:after="0"/>
                          <w:rPr>
                            <w:rFonts w:ascii="Courier New" w:hAnsi="Courier New"/>
                            <w:sz w:val="24"/>
                          </w:rPr>
                        </w:pPr>
                        <w:r>
                          <w:rPr>
                            <w:rFonts w:ascii="Courier New" w:hAnsi="Courier New"/>
                            <w:sz w:val="24"/>
                          </w:rPr>
                        </w:r>
                      </w:p>
                      <w:p>
                        <w:pPr>
                          <w:pStyle w:val="Normal"/>
                          <w:spacing w:lineRule="auto" w:line="324"/>
                          <w:ind w:left="885" w:right="5770" w:hanging="0"/>
                          <w:rPr>
                            <w:rFonts w:ascii="Courier New" w:hAnsi="Courier New"/>
                            <w:sz w:val="18"/>
                          </w:rPr>
                        </w:pPr>
                        <w:r>
                          <w:rPr>
                            <w:rFonts w:ascii="Courier New" w:hAnsi="Courier New"/>
                            <w:spacing w:val="-2"/>
                            <w:sz w:val="18"/>
                          </w:rPr>
                          <w:t>@JvmField @Rule</w:t>
                        </w:r>
                      </w:p>
                      <w:p>
                        <w:pPr>
                          <w:pStyle w:val="Normal"/>
                          <w:spacing w:lineRule="auto" w:line="660" w:before="2" w:after="0"/>
                          <w:ind w:left="885" w:hanging="0"/>
                          <w:rPr>
                            <w:rFonts w:ascii="Courier New" w:hAnsi="Courier New"/>
                            <w:sz w:val="18"/>
                          </w:rPr>
                        </w:pPr>
                        <w:r>
                          <w:rPr>
                            <w:rFonts w:ascii="Courier New" w:hAnsi="Courier New"/>
                            <w:sz w:val="18"/>
                          </w:rPr>
                          <w:t>val</w:t>
                        </w:r>
                        <w:r>
                          <w:rPr>
                            <w:rFonts w:ascii="Courier New" w:hAnsi="Courier New"/>
                            <w:spacing w:val="-8"/>
                            <w:sz w:val="18"/>
                          </w:rPr>
                          <w:t xml:space="preserve"> </w:t>
                        </w:r>
                        <w:r>
                          <w:rPr>
                            <w:rFonts w:ascii="Courier New" w:hAnsi="Courier New"/>
                            <w:sz w:val="18"/>
                          </w:rPr>
                          <w:t>rule</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IntentsTestRule(Activity3::class.java,</w:t>
                        </w:r>
                        <w:r>
                          <w:rPr>
                            <w:rFonts w:ascii="Courier New" w:hAnsi="Courier New"/>
                            <w:spacing w:val="-8"/>
                            <w:sz w:val="18"/>
                          </w:rPr>
                          <w:t xml:space="preserve"> </w:t>
                        </w:r>
                        <w:r>
                          <w:rPr>
                            <w:rFonts w:ascii="Courier New" w:hAnsi="Courier New"/>
                            <w:sz w:val="18"/>
                          </w:rPr>
                          <w:t>false,</w:t>
                        </w:r>
                        <w:r>
                          <w:rPr>
                            <w:rFonts w:ascii="Courier New" w:hAnsi="Courier New"/>
                            <w:spacing w:val="-8"/>
                            <w:sz w:val="18"/>
                          </w:rPr>
                          <w:t xml:space="preserve"> </w:t>
                        </w:r>
                        <w:r>
                          <w:rPr>
                            <w:rFonts w:ascii="Courier New" w:hAnsi="Courier New"/>
                            <w:sz w:val="18"/>
                          </w:rPr>
                          <w:t>false) private val item = Item("Text to display")</w:t>
                        </w:r>
                      </w:p>
                      <w:p>
                        <w:pPr>
                          <w:pStyle w:val="Normal"/>
                          <w:spacing w:lineRule="exact" w:line="202"/>
                          <w:ind w:left="885" w:hanging="0"/>
                          <w:rPr>
                            <w:rFonts w:ascii="Courier New" w:hAnsi="Courier New"/>
                            <w:sz w:val="18"/>
                          </w:rPr>
                        </w:pPr>
                        <w:r>
                          <w:rPr>
                            <w:rFonts w:ascii="Courier New" w:hAnsi="Courier New"/>
                            <w:spacing w:val="-2"/>
                            <w:sz w:val="18"/>
                          </w:rPr>
                          <w:t>@Before</w:t>
                        </w:r>
                      </w:p>
                      <w:p>
                        <w:pPr>
                          <w:pStyle w:val="Normal"/>
                          <w:spacing w:before="76" w:after="0"/>
                          <w:ind w:left="885" w:hanging="0"/>
                          <w:rPr>
                            <w:rFonts w:ascii="Courier New" w:hAnsi="Courier New"/>
                            <w:sz w:val="18"/>
                          </w:rPr>
                        </w:pPr>
                        <w:r>
                          <w:rPr>
                            <w:rFonts w:ascii="Courier New" w:hAnsi="Courier New"/>
                            <w:sz w:val="18"/>
                          </w:rPr>
                          <w:t>fun</w:t>
                        </w:r>
                        <w:r>
                          <w:rPr>
                            <w:rFonts w:ascii="Courier New" w:hAnsi="Courier New"/>
                            <w:spacing w:val="-5"/>
                            <w:sz w:val="18"/>
                          </w:rPr>
                          <w:t xml:space="preserve"> </w:t>
                        </w:r>
                        <w:r>
                          <w:rPr>
                            <w:rFonts w:ascii="Courier New" w:hAnsi="Courier New"/>
                            <w:sz w:val="18"/>
                          </w:rPr>
                          <w:t>setUp()</w:t>
                        </w:r>
                        <w:r>
                          <w:rPr>
                            <w:rFonts w:ascii="Courier New" w:hAnsi="Courier New"/>
                            <w:spacing w:val="-5"/>
                            <w:sz w:val="18"/>
                          </w:rPr>
                          <w:t xml:space="preserve"> </w:t>
                        </w:r>
                        <w:r>
                          <w:rPr>
                            <w:rFonts w:ascii="Courier New" w:hAnsi="Courier New"/>
                            <w:spacing w:val="-10"/>
                            <w:sz w:val="18"/>
                          </w:rPr>
                          <w:t>{</w:t>
                        </w:r>
                      </w:p>
                      <w:p>
                        <w:pPr>
                          <w:pStyle w:val="Normal"/>
                          <w:spacing w:before="76" w:after="0"/>
                          <w:ind w:left="1317" w:hanging="0"/>
                          <w:rPr>
                            <w:rFonts w:ascii="Courier New" w:hAnsi="Courier New"/>
                            <w:sz w:val="18"/>
                          </w:rPr>
                        </w:pPr>
                        <w:r>
                          <w:rPr>
                            <w:rFonts w:ascii="Courier New" w:hAnsi="Courier New"/>
                            <w:spacing w:val="-2"/>
                            <w:sz w:val="18"/>
                          </w:rPr>
                          <w:t>rule.launchActivity(Intent()</w:t>
                        </w:r>
                      </w:p>
                      <w:p>
                        <w:pPr>
                          <w:pStyle w:val="Normal"/>
                          <w:spacing w:before="76" w:after="0"/>
                          <w:ind w:left="1533" w:hanging="0"/>
                          <w:rPr>
                            <w:rFonts w:ascii="Courier New" w:hAnsi="Courier New"/>
                            <w:sz w:val="18"/>
                          </w:rPr>
                        </w:pPr>
                        <w:r>
                          <w:rPr>
                            <w:rFonts w:ascii="Courier New" w:hAnsi="Courier New"/>
                            <w:spacing w:val="-2"/>
                            <w:sz w:val="18"/>
                          </w:rPr>
                          <w:t>.putExtra(Activity3.EXTRA_ITEM,</w:t>
                        </w:r>
                        <w:r>
                          <w:rPr>
                            <w:rFonts w:ascii="Courier New" w:hAnsi="Courier New"/>
                            <w:spacing w:val="29"/>
                            <w:sz w:val="18"/>
                          </w:rPr>
                          <w:t xml:space="preserve"> </w:t>
                        </w:r>
                        <w:r>
                          <w:rPr>
                            <w:rFonts w:ascii="Courier New" w:hAnsi="Courier New"/>
                            <w:spacing w:val="-2"/>
                            <w:sz w:val="18"/>
                          </w:rPr>
                          <w:t>item))</w:t>
                        </w:r>
                      </w:p>
                      <w:p>
                        <w:pPr>
                          <w:pStyle w:val="Normal"/>
                          <w:spacing w:before="7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before="129" w:after="0"/>
                          <w:ind w:left="885" w:hanging="0"/>
                          <w:rPr>
                            <w:rFonts w:ascii="Courier New" w:hAnsi="Courier New"/>
                            <w:sz w:val="18"/>
                          </w:rPr>
                        </w:pPr>
                        <w:r>
                          <w:rPr>
                            <w:rFonts w:ascii="Courier New" w:hAnsi="Courier New"/>
                            <w:spacing w:val="-2"/>
                            <w:sz w:val="18"/>
                          </w:rPr>
                          <w:t>@Test</w:t>
                        </w:r>
                      </w:p>
                      <w:p>
                        <w:pPr>
                          <w:pStyle w:val="Normal"/>
                          <w:spacing w:lineRule="atLeast" w:line="280"/>
                          <w:ind w:left="1317" w:right="1185" w:hanging="432"/>
                          <w:rPr>
                            <w:rFonts w:ascii="Courier New" w:hAnsi="Courier New"/>
                            <w:sz w:val="18"/>
                          </w:rPr>
                        </w:pPr>
                        <w:r>
                          <w:rPr>
                            <w:rFonts w:ascii="Courier New" w:hAnsi="Courier New"/>
                            <w:sz w:val="18"/>
                          </w:rPr>
                          <w:t xml:space="preserve">fun 'test displays correct text'() { </w:t>
                        </w:r>
                        <w:r>
                          <w:rPr>
                            <w:rFonts w:ascii="Courier New" w:hAnsi="Courier New"/>
                            <w:spacing w:val="-2"/>
                            <w:sz w:val="18"/>
                          </w:rPr>
                          <w:t>onView(withId(R.id.activity_3_text_view))</w:t>
                        </w:r>
                      </w:p>
                      <w:p>
                        <w:pPr>
                          <w:pStyle w:val="Normal"/>
                          <w:spacing w:lineRule="exact" w:line="198"/>
                          <w:ind w:left="1533" w:hanging="0"/>
                          <w:rPr>
                            <w:rFonts w:ascii="Courier New" w:hAnsi="Courier New"/>
                            <w:sz w:val="18"/>
                          </w:rPr>
                        </w:pPr>
                        <w:r>
                          <w:rPr>
                            <w:rFonts w:ascii="Courier New" w:hAnsi="Courier New"/>
                            <w:spacing w:val="-2"/>
                            <w:sz w:val="18"/>
                          </w:rPr>
                          <w:t>.check(matches(withText(rule.activity</w:t>
                        </w:r>
                      </w:p>
                      <w:p>
                        <w:pPr>
                          <w:pStyle w:val="Normal"/>
                          <w:spacing w:lineRule="exact" w:line="202"/>
                          <w:ind w:left="1533" w:hanging="0"/>
                          <w:rPr>
                            <w:rFonts w:ascii="Courier New" w:hAnsi="Courier New"/>
                            <w:sz w:val="18"/>
                          </w:rPr>
                        </w:pPr>
                        <w:r>
                          <w:rPr>
                            <w:rFonts w:ascii="Courier New" w:hAnsi="Courier New"/>
                            <w:spacing w:val="-2"/>
                            <w:sz w:val="18"/>
                          </w:rPr>
                          <w:t>.getString(R.string.you_clicked_y,</w:t>
                        </w:r>
                        <w:r>
                          <w:rPr>
                            <w:rFonts w:ascii="Courier New" w:hAnsi="Courier New"/>
                            <w:spacing w:val="32"/>
                            <w:sz w:val="18"/>
                          </w:rPr>
                          <w:t xml:space="preserve"> </w:t>
                        </w:r>
                        <w:r>
                          <w:rPr>
                            <w:rFonts w:ascii="Courier New" w:hAnsi="Courier New"/>
                            <w:spacing w:val="-2"/>
                            <w:sz w:val="18"/>
                          </w:rPr>
                          <w:t>item.text))))</w:t>
                        </w:r>
                      </w:p>
                      <w:p>
                        <w:pPr>
                          <w:pStyle w:val="Normal"/>
                          <w:spacing w:before="97"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ListParagraph"/>
        <w:numPr>
          <w:ilvl w:val="0"/>
          <w:numId w:val="8"/>
        </w:numPr>
        <w:tabs>
          <w:tab w:val="clear" w:pos="720"/>
          <w:tab w:val="left" w:pos="1274" w:leader="none"/>
        </w:tabs>
        <w:spacing w:lineRule="auto" w:line="247"/>
        <w:ind w:left="1274" w:right="372" w:hanging="360"/>
        <w:jc w:val="left"/>
        <w:rPr>
          <w:sz w:val="20"/>
        </w:rPr>
      </w:pPr>
      <w:r>
        <w:rPr>
          <w:sz w:val="20"/>
        </w:rPr>
        <w:t>If</w:t>
      </w:r>
      <w:r>
        <w:rPr>
          <w:spacing w:val="-3"/>
          <w:sz w:val="20"/>
        </w:rPr>
        <w:t xml:space="preserve"> </w:t>
      </w:r>
      <w:r>
        <w:rPr>
          <w:sz w:val="20"/>
        </w:rPr>
        <w:t>we</w:t>
      </w:r>
      <w:r>
        <w:rPr>
          <w:spacing w:val="-3"/>
          <w:sz w:val="20"/>
        </w:rPr>
        <w:t xml:space="preserve"> </w:t>
      </w:r>
      <w:r>
        <w:rPr>
          <w:sz w:val="20"/>
        </w:rPr>
        <w:t>were</w:t>
      </w:r>
      <w:r>
        <w:rPr>
          <w:spacing w:val="-3"/>
          <w:sz w:val="20"/>
        </w:rPr>
        <w:t xml:space="preserve"> </w:t>
      </w:r>
      <w:r>
        <w:rPr>
          <w:sz w:val="20"/>
        </w:rPr>
        <w:t>to</w:t>
      </w:r>
      <w:r>
        <w:rPr>
          <w:spacing w:val="-3"/>
          <w:sz w:val="20"/>
        </w:rPr>
        <w:t xml:space="preserve"> </w:t>
      </w:r>
      <w:r>
        <w:rPr>
          <w:sz w:val="20"/>
        </w:rPr>
        <w:t>run</w:t>
      </w:r>
      <w:r>
        <w:rPr>
          <w:spacing w:val="-4"/>
          <w:sz w:val="20"/>
        </w:rPr>
        <w:t xml:space="preserve"> </w:t>
      </w:r>
      <w:r>
        <w:rPr>
          <w:sz w:val="20"/>
        </w:rPr>
        <w:t>all</w:t>
      </w:r>
      <w:r>
        <w:rPr>
          <w:spacing w:val="-4"/>
          <w:sz w:val="20"/>
        </w:rPr>
        <w:t xml:space="preserve"> </w:t>
      </w:r>
      <w:r>
        <w:rPr>
          <w:sz w:val="20"/>
        </w:rPr>
        <w:t>these</w:t>
      </w:r>
      <w:r>
        <w:rPr>
          <w:spacing w:val="-3"/>
          <w:sz w:val="20"/>
        </w:rPr>
        <w:t xml:space="preserve"> </w:t>
      </w:r>
      <w:r>
        <w:rPr>
          <w:sz w:val="20"/>
        </w:rPr>
        <w:t>tests,</w:t>
      </w:r>
      <w:r>
        <w:rPr>
          <w:spacing w:val="-3"/>
          <w:sz w:val="20"/>
        </w:rPr>
        <w:t xml:space="preserve"> </w:t>
      </w:r>
      <w:r>
        <w:rPr>
          <w:sz w:val="20"/>
        </w:rPr>
        <w:t>they</w:t>
      </w:r>
      <w:r>
        <w:rPr>
          <w:spacing w:val="-3"/>
          <w:sz w:val="20"/>
        </w:rPr>
        <w:t xml:space="preserve"> </w:t>
      </w:r>
      <w:r>
        <w:rPr>
          <w:sz w:val="20"/>
        </w:rPr>
        <w:t>would</w:t>
      </w:r>
      <w:r>
        <w:rPr>
          <w:spacing w:val="-3"/>
          <w:sz w:val="20"/>
        </w:rPr>
        <w:t xml:space="preserve"> </w:t>
      </w:r>
      <w:r>
        <w:rPr>
          <w:sz w:val="20"/>
        </w:rPr>
        <w:t>fail.</w:t>
      </w:r>
      <w:r>
        <w:rPr>
          <w:spacing w:val="-3"/>
          <w:sz w:val="20"/>
        </w:rPr>
        <w:t xml:space="preserve"> </w:t>
      </w:r>
      <w:r>
        <w:rPr>
          <w:sz w:val="20"/>
        </w:rPr>
        <w:t>Now,</w:t>
      </w:r>
      <w:r>
        <w:rPr>
          <w:spacing w:val="-3"/>
          <w:sz w:val="20"/>
        </w:rPr>
        <w:t xml:space="preserve"> </w:t>
      </w:r>
      <w:r>
        <w:rPr>
          <w:sz w:val="20"/>
        </w:rPr>
        <w:t>let's</w:t>
      </w:r>
      <w:r>
        <w:rPr>
          <w:spacing w:val="-3"/>
          <w:sz w:val="20"/>
        </w:rPr>
        <w:t xml:space="preserve"> </w:t>
      </w:r>
      <w:r>
        <w:rPr>
          <w:sz w:val="20"/>
        </w:rPr>
        <w:t>move</w:t>
      </w:r>
      <w:r>
        <w:rPr>
          <w:spacing w:val="-4"/>
          <w:sz w:val="20"/>
        </w:rPr>
        <w:t xml:space="preserve"> </w:t>
      </w:r>
      <w:r>
        <w:rPr>
          <w:sz w:val="20"/>
        </w:rPr>
        <w:t>on</w:t>
      </w:r>
      <w:r>
        <w:rPr>
          <w:spacing w:val="-3"/>
          <w:sz w:val="20"/>
        </w:rPr>
        <w:t xml:space="preserve"> </w:t>
      </w:r>
      <w:r>
        <w:rPr>
          <w:sz w:val="20"/>
        </w:rPr>
        <w:t>to</w:t>
      </w:r>
      <w:r>
        <w:rPr>
          <w:spacing w:val="-3"/>
          <w:sz w:val="20"/>
        </w:rPr>
        <w:t xml:space="preserve"> </w:t>
      </w:r>
      <w:r>
        <w:rPr>
          <w:sz w:val="20"/>
        </w:rPr>
        <w:t xml:space="preserve">creating our logic. We will start with </w:t>
      </w:r>
      <w:r>
        <w:rPr>
          <w:rFonts w:ascii="Courier New" w:hAnsi="Courier New"/>
          <w:b/>
        </w:rPr>
        <w:t>StringProvider</w:t>
      </w:r>
      <w:r>
        <w:rPr>
          <w:sz w:val="20"/>
        </w:rPr>
        <w:t>:</w:t>
      </w:r>
    </w:p>
    <w:p>
      <w:pPr>
        <w:sectPr>
          <w:headerReference w:type="even" r:id="rId276"/>
          <w:headerReference w:type="default" r:id="rId277"/>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2" w:after="0"/>
        <w:rPr>
          <w:sz w:val="8"/>
        </w:rPr>
      </w:pPr>
      <w:r>
        <w:rPr>
          <w:sz w:val="8"/>
        </w:rPr>
        <mc:AlternateContent>
          <mc:Choice Requires="wpg">
            <w:drawing>
              <wp:anchor behindDoc="0" distT="635" distB="0" distL="0" distR="4445" simplePos="0" locked="0" layoutInCell="0" allowOverlap="1" relativeHeight="1721" wp14:anchorId="3038D146">
                <wp:simplePos x="0" y="0"/>
                <wp:positionH relativeFrom="page">
                  <wp:posOffset>1120140</wp:posOffset>
                </wp:positionH>
                <wp:positionV relativeFrom="paragraph">
                  <wp:posOffset>85090</wp:posOffset>
                </wp:positionV>
                <wp:extent cx="5074920" cy="1108075"/>
                <wp:effectExtent l="0" t="635" r="635" b="0"/>
                <wp:wrapTopAndBottom/>
                <wp:docPr id="886" name="docshapegroup675"/>
                <a:graphic xmlns:a="http://schemas.openxmlformats.org/drawingml/2006/main">
                  <a:graphicData uri="http://schemas.microsoft.com/office/word/2010/wordprocessingGroup">
                    <wpg:wgp>
                      <wpg:cNvGrpSpPr/>
                      <wpg:grpSpPr>
                        <a:xfrm>
                          <a:off x="0" y="0"/>
                          <a:ext cx="5074920" cy="1108080"/>
                          <a:chOff x="0" y="0"/>
                          <a:chExt cx="5074920" cy="1108080"/>
                        </a:xfrm>
                      </wpg:grpSpPr>
                      <wps:wsp>
                        <wps:cNvSpPr/>
                        <wps:spPr>
                          <a:xfrm>
                            <a:off x="0" y="6480"/>
                            <a:ext cx="5074920" cy="1095480"/>
                          </a:xfrm>
                          <a:prstGeom prst="rect">
                            <a:avLst/>
                          </a:prstGeom>
                          <a:solidFill>
                            <a:srgbClr val="f6f6f6"/>
                          </a:solidFill>
                          <a:ln w="0">
                            <a:noFill/>
                          </a:ln>
                        </wps:spPr>
                        <wps:style>
                          <a:lnRef idx="0"/>
                          <a:fillRef idx="0"/>
                          <a:effectRef idx="0"/>
                          <a:fontRef idx="minor"/>
                        </wps:style>
                        <wps:bodyPr/>
                      </wps:wsp>
                      <wps:wsp>
                        <wps:cNvSpPr/>
                        <wps:spPr>
                          <a:xfrm>
                            <a:off x="0" y="0"/>
                            <a:ext cx="5074920" cy="1108080"/>
                          </a:xfrm>
                          <a:custGeom>
                            <a:avLst/>
                            <a:gdLst>
                              <a:gd name="textAreaLeft" fmla="*/ 0 w 2877120"/>
                              <a:gd name="textAreaRight" fmla="*/ 2879280 w 2877120"/>
                              <a:gd name="textAreaTop" fmla="*/ 0 h 628200"/>
                              <a:gd name="textAreaBottom" fmla="*/ 630360 h 628200"/>
                            </a:gdLst>
                            <a:ahLst/>
                            <a:rect l="textAreaLeft" t="textAreaTop" r="textAreaRight" b="textAreaBottom"/>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082520"/>
                          </a:xfrm>
                          <a:prstGeom prst="rect">
                            <a:avLst/>
                          </a:prstGeom>
                          <a:noFill/>
                          <a:ln w="0">
                            <a:noFill/>
                          </a:ln>
                        </wps:spPr>
                        <wps:style>
                          <a:lnRef idx="0"/>
                          <a:fillRef idx="0"/>
                          <a:effectRef idx="0"/>
                          <a:fontRef idx="minor"/>
                        </wps:style>
                        <wps:txbx>
                          <w:txbxContent>
                            <w:p>
                              <w:pPr>
                                <w:pStyle w:val="Normal"/>
                                <w:spacing w:lineRule="auto" w:line="660" w:before="40" w:after="0"/>
                                <w:ind w:left="885" w:right="1766" w:hanging="432"/>
                                <w:rPr>
                                  <w:rFonts w:ascii="Courier New" w:hAnsi="Courier New"/>
                                  <w:sz w:val="18"/>
                                </w:rPr>
                              </w:pPr>
                              <w:r>
                                <w:rPr>
                                  <w:rFonts w:ascii="Courier New" w:hAnsi="Courier New"/>
                                  <w:sz w:val="18"/>
                                </w:rPr>
                                <w:t>class</w:t>
                              </w:r>
                              <w:r>
                                <w:rPr>
                                  <w:rFonts w:ascii="Courier New" w:hAnsi="Courier New"/>
                                  <w:spacing w:val="-8"/>
                                  <w:sz w:val="18"/>
                                </w:rPr>
                                <w:t xml:space="preserve"> </w:t>
                              </w:r>
                              <w:r>
                                <w:rPr>
                                  <w:rFonts w:ascii="Courier New" w:hAnsi="Courier New"/>
                                  <w:sz w:val="18"/>
                                </w:rPr>
                                <w:t>StringProvider(private</w:t>
                              </w:r>
                              <w:r>
                                <w:rPr>
                                  <w:rFonts w:ascii="Courier New" w:hAnsi="Courier New"/>
                                  <w:spacing w:val="-8"/>
                                  <w:sz w:val="18"/>
                                </w:rPr>
                                <w:t xml:space="preserve"> </w:t>
                              </w:r>
                              <w:r>
                                <w:rPr>
                                  <w:rFonts w:ascii="Courier New" w:hAnsi="Courier New"/>
                                  <w:sz w:val="18"/>
                                </w:rPr>
                                <w:t>val</w:t>
                              </w:r>
                              <w:r>
                                <w:rPr>
                                  <w:rFonts w:ascii="Courier New" w:hAnsi="Courier New"/>
                                  <w:spacing w:val="-8"/>
                                  <w:sz w:val="18"/>
                                </w:rPr>
                                <w:t xml:space="preserve"> </w:t>
                              </w:r>
                              <w:r>
                                <w:rPr>
                                  <w:rFonts w:ascii="Courier New" w:hAnsi="Courier New"/>
                                  <w:sz w:val="18"/>
                                </w:rPr>
                                <w:t>context:</w:t>
                              </w:r>
                              <w:r>
                                <w:rPr>
                                  <w:rFonts w:ascii="Courier New" w:hAnsi="Courier New"/>
                                  <w:spacing w:val="-8"/>
                                  <w:sz w:val="18"/>
                                </w:rPr>
                                <w:t xml:space="preserve"> </w:t>
                              </w:r>
                              <w:r>
                                <w:rPr>
                                  <w:rFonts w:ascii="Courier New" w:hAnsi="Courier New"/>
                                  <w:sz w:val="18"/>
                                </w:rPr>
                                <w:t>Context)</w:t>
                              </w:r>
                              <w:r>
                                <w:rPr>
                                  <w:rFonts w:ascii="Courier New" w:hAnsi="Courier New"/>
                                  <w:spacing w:val="-8"/>
                                  <w:sz w:val="18"/>
                                </w:rPr>
                                <w:t xml:space="preserve"> </w:t>
                              </w:r>
                              <w:r>
                                <w:rPr>
                                  <w:rFonts w:ascii="Courier New" w:hAnsi="Courier New"/>
                                  <w:sz w:val="18"/>
                                </w:rPr>
                                <w:t>{ fun provideItemString(number: Int): String = ""</w:t>
                              </w:r>
                            </w:p>
                            <w:p>
                              <w:pPr>
                                <w:pStyle w:val="Normal"/>
                                <w:spacing w:lineRule="exact" w:line="202"/>
                                <w:ind w:left="885" w:hanging="0"/>
                                <w:rPr>
                                  <w:rFonts w:ascii="Courier New" w:hAnsi="Courier New"/>
                                  <w:sz w:val="18"/>
                                </w:rPr>
                              </w:pPr>
                              <w:r>
                                <w:rPr>
                                  <w:rFonts w:ascii="Courier New" w:hAnsi="Courier New"/>
                                  <w:sz w:val="18"/>
                                </w:rPr>
                                <w:t>fun</w:t>
                              </w:r>
                              <w:r>
                                <w:rPr>
                                  <w:rFonts w:ascii="Courier New" w:hAnsi="Courier New"/>
                                  <w:spacing w:val="-13"/>
                                  <w:sz w:val="18"/>
                                </w:rPr>
                                <w:t xml:space="preserve"> </w:t>
                              </w:r>
                              <w:r>
                                <w:rPr>
                                  <w:rFonts w:ascii="Courier New" w:hAnsi="Courier New"/>
                                  <w:sz w:val="18"/>
                                </w:rPr>
                                <w:t>provideYouClickedString(itemText:</w:t>
                              </w:r>
                              <w:r>
                                <w:rPr>
                                  <w:rFonts w:ascii="Courier New" w:hAnsi="Courier New"/>
                                  <w:spacing w:val="-11"/>
                                  <w:sz w:val="18"/>
                                </w:rPr>
                                <w:t xml:space="preserve"> </w:t>
                              </w:r>
                              <w:r>
                                <w:rPr>
                                  <w:rFonts w:ascii="Courier New" w:hAnsi="Courier New"/>
                                  <w:sz w:val="18"/>
                                </w:rPr>
                                <w:t>String)</w:t>
                              </w:r>
                              <w:r>
                                <w:rPr>
                                  <w:rFonts w:ascii="Courier New" w:hAnsi="Courier New"/>
                                  <w:spacing w:val="-11"/>
                                  <w:sz w:val="18"/>
                                </w:rPr>
                                <w:t xml:space="preserve"> </w:t>
                              </w:r>
                              <w:r>
                                <w:rPr>
                                  <w:rFonts w:ascii="Courier New" w:hAnsi="Courier New"/>
                                  <w:sz w:val="18"/>
                                </w:rPr>
                                <w:t>=</w:t>
                              </w:r>
                              <w:r>
                                <w:rPr>
                                  <w:rFonts w:ascii="Courier New" w:hAnsi="Courier New"/>
                                  <w:spacing w:val="-11"/>
                                  <w:sz w:val="18"/>
                                </w:rPr>
                                <w:t xml:space="preserve"> </w:t>
                              </w:r>
                              <w:r>
                                <w:rPr>
                                  <w:rFonts w:ascii="Courier New" w:hAnsi="Courier New"/>
                                  <w:spacing w:val="-5"/>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675" style="position:absolute;margin-left:88.2pt;margin-top:6.7pt;width:399.6pt;height:87.25pt" coordorigin="1764,134" coordsize="7992,1745">
                <v:rect id="shape_0" path="m0,0l-2147483645,0l-2147483645,-2147483646l0,-2147483646xe" fillcolor="#f6f6f6" stroked="f" o:allowincell="f" style="position:absolute;left:1764;top:144;width:7991;height:172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54;width:7991;height:1704;mso-wrap-style:square;v-text-anchor:top;mso-position-horizontal-relative:page">
                  <v:fill o:detectmouseclick="t" on="false"/>
                  <v:stroke color="#3465a4" joinstyle="round" endcap="flat"/>
                  <v:textbox>
                    <w:txbxContent>
                      <w:p>
                        <w:pPr>
                          <w:pStyle w:val="Normal"/>
                          <w:spacing w:lineRule="auto" w:line="660" w:before="40" w:after="0"/>
                          <w:ind w:left="885" w:right="1766" w:hanging="432"/>
                          <w:rPr>
                            <w:rFonts w:ascii="Courier New" w:hAnsi="Courier New"/>
                            <w:sz w:val="18"/>
                          </w:rPr>
                        </w:pPr>
                        <w:r>
                          <w:rPr>
                            <w:rFonts w:ascii="Courier New" w:hAnsi="Courier New"/>
                            <w:sz w:val="18"/>
                          </w:rPr>
                          <w:t>class</w:t>
                        </w:r>
                        <w:r>
                          <w:rPr>
                            <w:rFonts w:ascii="Courier New" w:hAnsi="Courier New"/>
                            <w:spacing w:val="-8"/>
                            <w:sz w:val="18"/>
                          </w:rPr>
                          <w:t xml:space="preserve"> </w:t>
                        </w:r>
                        <w:r>
                          <w:rPr>
                            <w:rFonts w:ascii="Courier New" w:hAnsi="Courier New"/>
                            <w:sz w:val="18"/>
                          </w:rPr>
                          <w:t>StringProvider(private</w:t>
                        </w:r>
                        <w:r>
                          <w:rPr>
                            <w:rFonts w:ascii="Courier New" w:hAnsi="Courier New"/>
                            <w:spacing w:val="-8"/>
                            <w:sz w:val="18"/>
                          </w:rPr>
                          <w:t xml:space="preserve"> </w:t>
                        </w:r>
                        <w:r>
                          <w:rPr>
                            <w:rFonts w:ascii="Courier New" w:hAnsi="Courier New"/>
                            <w:sz w:val="18"/>
                          </w:rPr>
                          <w:t>val</w:t>
                        </w:r>
                        <w:r>
                          <w:rPr>
                            <w:rFonts w:ascii="Courier New" w:hAnsi="Courier New"/>
                            <w:spacing w:val="-8"/>
                            <w:sz w:val="18"/>
                          </w:rPr>
                          <w:t xml:space="preserve"> </w:t>
                        </w:r>
                        <w:r>
                          <w:rPr>
                            <w:rFonts w:ascii="Courier New" w:hAnsi="Courier New"/>
                            <w:sz w:val="18"/>
                          </w:rPr>
                          <w:t>context:</w:t>
                        </w:r>
                        <w:r>
                          <w:rPr>
                            <w:rFonts w:ascii="Courier New" w:hAnsi="Courier New"/>
                            <w:spacing w:val="-8"/>
                            <w:sz w:val="18"/>
                          </w:rPr>
                          <w:t xml:space="preserve"> </w:t>
                        </w:r>
                        <w:r>
                          <w:rPr>
                            <w:rFonts w:ascii="Courier New" w:hAnsi="Courier New"/>
                            <w:sz w:val="18"/>
                          </w:rPr>
                          <w:t>Context)</w:t>
                        </w:r>
                        <w:r>
                          <w:rPr>
                            <w:rFonts w:ascii="Courier New" w:hAnsi="Courier New"/>
                            <w:spacing w:val="-8"/>
                            <w:sz w:val="18"/>
                          </w:rPr>
                          <w:t xml:space="preserve"> </w:t>
                        </w:r>
                        <w:r>
                          <w:rPr>
                            <w:rFonts w:ascii="Courier New" w:hAnsi="Courier New"/>
                            <w:sz w:val="18"/>
                          </w:rPr>
                          <w:t>{ fun provideItemString(number: Int): String = ""</w:t>
                        </w:r>
                      </w:p>
                      <w:p>
                        <w:pPr>
                          <w:pStyle w:val="Normal"/>
                          <w:spacing w:lineRule="exact" w:line="202"/>
                          <w:ind w:left="885" w:hanging="0"/>
                          <w:rPr>
                            <w:rFonts w:ascii="Courier New" w:hAnsi="Courier New"/>
                            <w:sz w:val="18"/>
                          </w:rPr>
                        </w:pPr>
                        <w:r>
                          <w:rPr>
                            <w:rFonts w:ascii="Courier New" w:hAnsi="Courier New"/>
                            <w:sz w:val="18"/>
                          </w:rPr>
                          <w:t>fun</w:t>
                        </w:r>
                        <w:r>
                          <w:rPr>
                            <w:rFonts w:ascii="Courier New" w:hAnsi="Courier New"/>
                            <w:spacing w:val="-13"/>
                            <w:sz w:val="18"/>
                          </w:rPr>
                          <w:t xml:space="preserve"> </w:t>
                        </w:r>
                        <w:r>
                          <w:rPr>
                            <w:rFonts w:ascii="Courier New" w:hAnsi="Courier New"/>
                            <w:sz w:val="18"/>
                          </w:rPr>
                          <w:t>provideYouClickedString(itemText:</w:t>
                        </w:r>
                        <w:r>
                          <w:rPr>
                            <w:rFonts w:ascii="Courier New" w:hAnsi="Courier New"/>
                            <w:spacing w:val="-11"/>
                            <w:sz w:val="18"/>
                          </w:rPr>
                          <w:t xml:space="preserve"> </w:t>
                        </w:r>
                        <w:r>
                          <w:rPr>
                            <w:rFonts w:ascii="Courier New" w:hAnsi="Courier New"/>
                            <w:sz w:val="18"/>
                          </w:rPr>
                          <w:t>String)</w:t>
                        </w:r>
                        <w:r>
                          <w:rPr>
                            <w:rFonts w:ascii="Courier New" w:hAnsi="Courier New"/>
                            <w:spacing w:val="-11"/>
                            <w:sz w:val="18"/>
                          </w:rPr>
                          <w:t xml:space="preserve"> </w:t>
                        </w:r>
                        <w:r>
                          <w:rPr>
                            <w:rFonts w:ascii="Courier New" w:hAnsi="Courier New"/>
                            <w:sz w:val="18"/>
                          </w:rPr>
                          <w:t>=</w:t>
                        </w:r>
                        <w:r>
                          <w:rPr>
                            <w:rFonts w:ascii="Courier New" w:hAnsi="Courier New"/>
                            <w:spacing w:val="-11"/>
                            <w:sz w:val="18"/>
                          </w:rPr>
                          <w:t xml:space="preserve"> </w:t>
                        </w:r>
                        <w:r>
                          <w:rPr>
                            <w:rFonts w:ascii="Courier New" w:hAnsi="Courier New"/>
                            <w:spacing w:val="-5"/>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TextBody"/>
        <w:spacing w:before="12" w:after="0"/>
        <w:rPr>
          <w:sz w:val="7"/>
        </w:rPr>
      </w:pPr>
      <w:r>
        <w:rPr>
          <w:sz w:val="7"/>
        </w:rPr>
      </w:r>
    </w:p>
    <w:p>
      <w:pPr>
        <w:pStyle w:val="ListParagraph"/>
        <w:numPr>
          <w:ilvl w:val="0"/>
          <w:numId w:val="8"/>
        </w:numPr>
        <w:tabs>
          <w:tab w:val="clear" w:pos="720"/>
          <w:tab w:val="left" w:pos="554" w:leader="none"/>
        </w:tabs>
        <w:spacing w:lineRule="auto" w:line="240" w:before="101" w:after="0"/>
        <w:ind w:left="554" w:right="1217" w:hanging="360"/>
        <w:jc w:val="left"/>
        <w:rPr>
          <w:sz w:val="20"/>
        </w:rPr>
      </w:pPr>
      <w:r>
        <w:rPr>
          <w:sz w:val="20"/>
        </w:rPr>
        <w:t xml:space="preserve">Now, we will need to test this. In order to do so, we will need </w:t>
      </w:r>
      <w:r>
        <w:rPr>
          <w:rFonts w:ascii="Courier New" w:hAnsi="Courier New"/>
          <w:b/>
        </w:rPr>
        <w:t>mockito</w:t>
      </w:r>
      <w:r>
        <w:rPr>
          <w:sz w:val="20"/>
        </w:rPr>
        <w:t>, and we</w:t>
      </w:r>
      <w:r>
        <w:rPr>
          <w:spacing w:val="-4"/>
          <w:sz w:val="20"/>
        </w:rPr>
        <w:t xml:space="preserve"> </w:t>
      </w:r>
      <w:r>
        <w:rPr>
          <w:sz w:val="20"/>
        </w:rPr>
        <w:t>will</w:t>
      </w:r>
      <w:r>
        <w:rPr>
          <w:spacing w:val="-4"/>
          <w:sz w:val="20"/>
        </w:rPr>
        <w:t xml:space="preserve"> </w:t>
      </w:r>
      <w:r>
        <w:rPr>
          <w:sz w:val="20"/>
        </w:rPr>
        <w:t>need</w:t>
      </w:r>
      <w:r>
        <w:rPr>
          <w:spacing w:val="-4"/>
          <w:sz w:val="20"/>
        </w:rPr>
        <w:t xml:space="preserve"> </w:t>
      </w:r>
      <w:r>
        <w:rPr>
          <w:sz w:val="20"/>
        </w:rPr>
        <w:t>the</w:t>
      </w:r>
      <w:r>
        <w:rPr>
          <w:spacing w:val="-4"/>
          <w:sz w:val="20"/>
        </w:rPr>
        <w:t xml:space="preserve"> </w:t>
      </w:r>
      <w:r>
        <w:rPr>
          <w:sz w:val="20"/>
        </w:rPr>
        <w:t>Mockito</w:t>
      </w:r>
      <w:r>
        <w:rPr>
          <w:spacing w:val="-4"/>
          <w:sz w:val="20"/>
        </w:rPr>
        <w:t xml:space="preserve"> </w:t>
      </w:r>
      <w:r>
        <w:rPr>
          <w:sz w:val="20"/>
        </w:rPr>
        <w:t>configuration</w:t>
      </w:r>
      <w:r>
        <w:rPr>
          <w:spacing w:val="-4"/>
          <w:sz w:val="20"/>
        </w:rPr>
        <w:t xml:space="preserve"> </w:t>
      </w:r>
      <w:r>
        <w:rPr>
          <w:sz w:val="20"/>
        </w:rPr>
        <w:t>for</w:t>
      </w:r>
      <w:r>
        <w:rPr>
          <w:spacing w:val="-4"/>
          <w:sz w:val="20"/>
        </w:rPr>
        <w:t xml:space="preserve"> </w:t>
      </w:r>
      <w:r>
        <w:rPr>
          <w:sz w:val="20"/>
        </w:rPr>
        <w:t>Kotlin</w:t>
      </w:r>
      <w:r>
        <w:rPr>
          <w:spacing w:val="-4"/>
          <w:sz w:val="20"/>
        </w:rPr>
        <w:t xml:space="preserve"> </w:t>
      </w:r>
      <w:r>
        <w:rPr>
          <w:sz w:val="20"/>
        </w:rPr>
        <w:t>defined</w:t>
      </w:r>
      <w:r>
        <w:rPr>
          <w:spacing w:val="-4"/>
          <w:sz w:val="20"/>
        </w:rPr>
        <w:t xml:space="preserve"> </w:t>
      </w:r>
      <w:r>
        <w:rPr>
          <w:sz w:val="20"/>
        </w:rPr>
        <w:t>in</w:t>
      </w:r>
      <w:r>
        <w:rPr>
          <w:spacing w:val="-4"/>
          <w:sz w:val="20"/>
        </w:rPr>
        <w:t xml:space="preserve"> </w:t>
      </w:r>
      <w:r>
        <w:rPr>
          <w:sz w:val="20"/>
        </w:rPr>
        <w:t>the</w:t>
      </w:r>
      <w:r>
        <w:rPr>
          <w:spacing w:val="-6"/>
          <w:sz w:val="20"/>
        </w:rPr>
        <w:t xml:space="preserve"> </w:t>
      </w:r>
      <w:r>
        <w:rPr>
          <w:i/>
          <w:sz w:val="20"/>
        </w:rPr>
        <w:t xml:space="preserve">mockito-kotlin </w:t>
      </w:r>
      <w:r>
        <w:rPr>
          <w:sz w:val="20"/>
        </w:rPr>
        <w:t xml:space="preserve">section. After this, we can create </w:t>
      </w:r>
      <w:r>
        <w:rPr>
          <w:rFonts w:ascii="Courier New" w:hAnsi="Courier New"/>
          <w:b/>
        </w:rPr>
        <w:t>StringProviderTest</w:t>
      </w:r>
      <w:r>
        <w:rPr>
          <w:sz w:val="20"/>
        </w:rPr>
        <w:t>, which will look like this:</w:t>
      </w:r>
    </w:p>
    <w:p>
      <w:pPr>
        <w:sectPr>
          <w:headerReference w:type="even" r:id="rId278"/>
          <w:headerReference w:type="default" r:id="rId279"/>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 w:after="0"/>
        <w:rPr>
          <w:sz w:val="9"/>
        </w:rPr>
      </w:pPr>
      <w:r>
        <w:rPr>
          <w:sz w:val="9"/>
        </w:rPr>
        <mc:AlternateContent>
          <mc:Choice Requires="wpg">
            <w:drawing>
              <wp:anchor behindDoc="0" distT="635" distB="0" distL="0" distR="4445" simplePos="0" locked="0" layoutInCell="0" allowOverlap="1" relativeHeight="1723" wp14:anchorId="275C3D21">
                <wp:simplePos x="0" y="0"/>
                <wp:positionH relativeFrom="page">
                  <wp:posOffset>662940</wp:posOffset>
                </wp:positionH>
                <wp:positionV relativeFrom="paragraph">
                  <wp:posOffset>93345</wp:posOffset>
                </wp:positionV>
                <wp:extent cx="5074920" cy="5553075"/>
                <wp:effectExtent l="0" t="635" r="635" b="0"/>
                <wp:wrapTopAndBottom/>
                <wp:docPr id="894" name="docshapegroup679"/>
                <a:graphic xmlns:a="http://schemas.openxmlformats.org/drawingml/2006/main">
                  <a:graphicData uri="http://schemas.microsoft.com/office/word/2010/wordprocessingGroup">
                    <wpg:wgp>
                      <wpg:cNvGrpSpPr/>
                      <wpg:grpSpPr>
                        <a:xfrm>
                          <a:off x="0" y="0"/>
                          <a:ext cx="5074920" cy="5553000"/>
                          <a:chOff x="0" y="0"/>
                          <a:chExt cx="5074920" cy="5553000"/>
                        </a:xfrm>
                      </wpg:grpSpPr>
                      <wps:wsp>
                        <wps:cNvSpPr/>
                        <wps:spPr>
                          <a:xfrm>
                            <a:off x="0" y="6480"/>
                            <a:ext cx="5074920" cy="5540400"/>
                          </a:xfrm>
                          <a:prstGeom prst="rect">
                            <a:avLst/>
                          </a:prstGeom>
                          <a:solidFill>
                            <a:srgbClr val="f6f6f6"/>
                          </a:solidFill>
                          <a:ln w="0">
                            <a:noFill/>
                          </a:ln>
                        </wps:spPr>
                        <wps:style>
                          <a:lnRef idx="0"/>
                          <a:fillRef idx="0"/>
                          <a:effectRef idx="0"/>
                          <a:fontRef idx="minor"/>
                        </wps:style>
                        <wps:bodyPr/>
                      </wps:wsp>
                      <wps:wsp>
                        <wps:cNvSpPr/>
                        <wps:spPr>
                          <a:xfrm>
                            <a:off x="0" y="0"/>
                            <a:ext cx="5074920" cy="5553000"/>
                          </a:xfrm>
                          <a:custGeom>
                            <a:avLst/>
                            <a:gdLst>
                              <a:gd name="textAreaLeft" fmla="*/ 0 w 2877120"/>
                              <a:gd name="textAreaRight" fmla="*/ 2879280 w 2877120"/>
                              <a:gd name="textAreaTop" fmla="*/ 0 h 3148200"/>
                              <a:gd name="textAreaBottom" fmla="*/ 3150360 h 3148200"/>
                            </a:gdLst>
                            <a:ahLst/>
                            <a:rect l="textAreaLeft" t="textAreaTop" r="textAreaRight" b="textAreaBottom"/>
                            <a:pathLst>
                              <a:path w="7992" h="8745">
                                <a:moveTo>
                                  <a:pt x="7992" y="8724"/>
                                </a:moveTo>
                                <a:lnTo>
                                  <a:pt x="0" y="8724"/>
                                </a:lnTo>
                                <a:lnTo>
                                  <a:pt x="0" y="8744"/>
                                </a:lnTo>
                                <a:lnTo>
                                  <a:pt x="7992" y="8744"/>
                                </a:lnTo>
                                <a:lnTo>
                                  <a:pt x="7992" y="87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5527800"/>
                          </a:xfrm>
                          <a:prstGeom prst="rect">
                            <a:avLst/>
                          </a:prstGeom>
                          <a:noFill/>
                          <a:ln w="0">
                            <a:noFill/>
                          </a:ln>
                        </wps:spPr>
                        <wps:style>
                          <a:lnRef idx="0"/>
                          <a:fillRef idx="0"/>
                          <a:effectRef idx="0"/>
                          <a:fontRef idx="minor"/>
                        </wps:style>
                        <wps:txbx>
                          <w:txbxContent>
                            <w:p>
                              <w:pPr>
                                <w:pStyle w:val="Normal"/>
                                <w:spacing w:lineRule="auto" w:line="324" w:before="40" w:after="0"/>
                                <w:ind w:left="453" w:right="3699" w:hanging="0"/>
                                <w:rPr>
                                  <w:rFonts w:ascii="Courier New" w:hAnsi="Courier New"/>
                                  <w:sz w:val="18"/>
                                </w:rPr>
                              </w:pPr>
                              <w:r>
                                <w:rPr>
                                  <w:rFonts w:ascii="Courier New" w:hAnsi="Courier New"/>
                                  <w:spacing w:val="-2"/>
                                  <w:sz w:val="18"/>
                                </w:rPr>
                                <w:t xml:space="preserve">@RunWith(MockitoJUnitRunner::class) </w:t>
                              </w:r>
                              <w:r>
                                <w:rPr>
                                  <w:rFonts w:ascii="Courier New" w:hAnsi="Courier New"/>
                                  <w:sz w:val="18"/>
                                </w:rPr>
                                <w:t>class StringProviderTest {</w:t>
                              </w:r>
                            </w:p>
                            <w:p>
                              <w:pPr>
                                <w:pStyle w:val="Normal"/>
                                <w:spacing w:before="9" w:after="0"/>
                                <w:rPr>
                                  <w:rFonts w:ascii="Courier New" w:hAnsi="Courier New"/>
                                  <w:sz w:val="24"/>
                                </w:rPr>
                              </w:pPr>
                              <w:r>
                                <w:rPr>
                                  <w:rFonts w:ascii="Courier New" w:hAnsi="Courier New"/>
                                  <w:sz w:val="24"/>
                                </w:rPr>
                              </w:r>
                            </w:p>
                            <w:p>
                              <w:pPr>
                                <w:pStyle w:val="Normal"/>
                                <w:spacing w:before="1" w:after="0"/>
                                <w:ind w:left="885" w:hanging="0"/>
                                <w:rPr>
                                  <w:rFonts w:ascii="Courier New" w:hAnsi="Courier New"/>
                                  <w:sz w:val="18"/>
                                </w:rPr>
                              </w:pPr>
                              <w:r>
                                <w:rPr>
                                  <w:rFonts w:ascii="Courier New" w:hAnsi="Courier New"/>
                                  <w:spacing w:val="-2"/>
                                  <w:sz w:val="18"/>
                                </w:rPr>
                                <w:t>@InjectMocks</w:t>
                              </w:r>
                            </w:p>
                            <w:p>
                              <w:pPr>
                                <w:pStyle w:val="Normal"/>
                                <w:spacing w:lineRule="auto" w:line="324" w:before="76" w:after="0"/>
                                <w:ind w:left="885" w:right="2128" w:hanging="0"/>
                                <w:rPr>
                                  <w:rFonts w:ascii="Courier New" w:hAnsi="Courier New"/>
                                  <w:sz w:val="18"/>
                                </w:rPr>
                              </w:pPr>
                              <w:r>
                                <w:rPr>
                                  <w:rFonts w:ascii="Courier New" w:hAnsi="Courier New"/>
                                  <w:sz w:val="18"/>
                                </w:rPr>
                                <w:t>lateinit</w:t>
                              </w:r>
                              <w:r>
                                <w:rPr>
                                  <w:rFonts w:ascii="Courier New" w:hAnsi="Courier New"/>
                                  <w:spacing w:val="-13"/>
                                  <w:sz w:val="18"/>
                                </w:rPr>
                                <w:t xml:space="preserve"> </w:t>
                              </w:r>
                              <w:r>
                                <w:rPr>
                                  <w:rFonts w:ascii="Courier New" w:hAnsi="Courier New"/>
                                  <w:sz w:val="18"/>
                                </w:rPr>
                                <w:t>var</w:t>
                              </w:r>
                              <w:r>
                                <w:rPr>
                                  <w:rFonts w:ascii="Courier New" w:hAnsi="Courier New"/>
                                  <w:spacing w:val="-13"/>
                                  <w:sz w:val="18"/>
                                </w:rPr>
                                <w:t xml:space="preserve"> </w:t>
                              </w:r>
                              <w:r>
                                <w:rPr>
                                  <w:rFonts w:ascii="Courier New" w:hAnsi="Courier New"/>
                                  <w:sz w:val="18"/>
                                </w:rPr>
                                <w:t>stringProvider:</w:t>
                              </w:r>
                              <w:r>
                                <w:rPr>
                                  <w:rFonts w:ascii="Courier New" w:hAnsi="Courier New"/>
                                  <w:spacing w:val="-13"/>
                                  <w:sz w:val="18"/>
                                </w:rPr>
                                <w:t xml:space="preserve"> </w:t>
                              </w:r>
                              <w:r>
                                <w:rPr>
                                  <w:rFonts w:ascii="Courier New" w:hAnsi="Courier New"/>
                                  <w:sz w:val="18"/>
                                </w:rPr>
                                <w:t xml:space="preserve">StringProvider </w:t>
                              </w:r>
                              <w:r>
                                <w:rPr>
                                  <w:rFonts w:ascii="Courier New" w:hAnsi="Courier New"/>
                                  <w:spacing w:val="-2"/>
                                  <w:sz w:val="18"/>
                                </w:rPr>
                                <w:t>@Mock</w:t>
                              </w:r>
                            </w:p>
                            <w:p>
                              <w:pPr>
                                <w:pStyle w:val="Normal"/>
                                <w:spacing w:before="1" w:after="0"/>
                                <w:ind w:left="885" w:hanging="0"/>
                                <w:rPr>
                                  <w:rFonts w:ascii="Courier New" w:hAnsi="Courier New"/>
                                  <w:sz w:val="18"/>
                                </w:rPr>
                              </w:pPr>
                              <w:r>
                                <w:rPr>
                                  <w:rFonts w:ascii="Courier New" w:hAnsi="Courier New"/>
                                  <w:sz w:val="18"/>
                                </w:rPr>
                                <w:t>lateinit</w:t>
                              </w:r>
                              <w:r>
                                <w:rPr>
                                  <w:rFonts w:ascii="Courier New" w:hAnsi="Courier New"/>
                                  <w:spacing w:val="-7"/>
                                  <w:sz w:val="18"/>
                                </w:rPr>
                                <w:t xml:space="preserve"> </w:t>
                              </w:r>
                              <w:r>
                                <w:rPr>
                                  <w:rFonts w:ascii="Courier New" w:hAnsi="Courier New"/>
                                  <w:sz w:val="18"/>
                                </w:rPr>
                                <w:t>var</w:t>
                              </w:r>
                              <w:r>
                                <w:rPr>
                                  <w:rFonts w:ascii="Courier New" w:hAnsi="Courier New"/>
                                  <w:spacing w:val="-6"/>
                                  <w:sz w:val="18"/>
                                </w:rPr>
                                <w:t xml:space="preserve"> </w:t>
                              </w:r>
                              <w:r>
                                <w:rPr>
                                  <w:rFonts w:ascii="Courier New" w:hAnsi="Courier New"/>
                                  <w:sz w:val="18"/>
                                </w:rPr>
                                <w:t>context:</w:t>
                              </w:r>
                              <w:r>
                                <w:rPr>
                                  <w:rFonts w:ascii="Courier New" w:hAnsi="Courier New"/>
                                  <w:spacing w:val="-6"/>
                                  <w:sz w:val="18"/>
                                </w:rPr>
                                <w:t xml:space="preserve"> </w:t>
                              </w:r>
                              <w:r>
                                <w:rPr>
                                  <w:rFonts w:ascii="Courier New" w:hAnsi="Courier New"/>
                                  <w:spacing w:val="-2"/>
                                  <w:sz w:val="18"/>
                                </w:rPr>
                                <w:t>Context</w:t>
                              </w:r>
                            </w:p>
                            <w:p>
                              <w:pPr>
                                <w:pStyle w:val="Normal"/>
                                <w:rPr>
                                  <w:rFonts w:ascii="Courier New" w:hAnsi="Courier New"/>
                                  <w:sz w:val="20"/>
                                </w:rPr>
                              </w:pPr>
                              <w:r>
                                <w:rPr>
                                  <w:rFonts w:ascii="Courier New" w:hAnsi="Courier New"/>
                                  <w:sz w:val="20"/>
                                </w:rPr>
                              </w:r>
                            </w:p>
                            <w:p>
                              <w:pPr>
                                <w:pStyle w:val="Normal"/>
                                <w:spacing w:before="129" w:after="0"/>
                                <w:ind w:left="885" w:hanging="0"/>
                                <w:rPr>
                                  <w:rFonts w:ascii="Courier New" w:hAnsi="Courier New"/>
                                  <w:sz w:val="18"/>
                                </w:rPr>
                              </w:pPr>
                              <w:r>
                                <w:rPr>
                                  <w:rFonts w:ascii="Courier New" w:hAnsi="Courier New"/>
                                  <w:spacing w:val="-2"/>
                                  <w:sz w:val="18"/>
                                </w:rPr>
                                <w:t>@Test</w:t>
                              </w:r>
                            </w:p>
                            <w:p>
                              <w:pPr>
                                <w:pStyle w:val="Normal"/>
                                <w:spacing w:lineRule="auto" w:line="324" w:before="77" w:after="0"/>
                                <w:ind w:left="1317" w:right="4318" w:hanging="432"/>
                                <w:rPr>
                                  <w:rFonts w:ascii="Courier New" w:hAnsi="Courier New"/>
                                  <w:sz w:val="18"/>
                                </w:rPr>
                              </w:pPr>
                              <w:r>
                                <w:rPr>
                                  <w:rFonts w:ascii="Courier New" w:hAnsi="Courier New"/>
                                  <w:sz w:val="18"/>
                                </w:rPr>
                                <w:t>fun</w:t>
                              </w:r>
                              <w:r>
                                <w:rPr>
                                  <w:rFonts w:ascii="Courier New" w:hAnsi="Courier New"/>
                                  <w:spacing w:val="-19"/>
                                  <w:sz w:val="18"/>
                                </w:rPr>
                                <w:t xml:space="preserve"> </w:t>
                              </w:r>
                              <w:r>
                                <w:rPr>
                                  <w:rFonts w:ascii="Courier New" w:hAnsi="Courier New"/>
                                  <w:sz w:val="18"/>
                                </w:rPr>
                                <w:t>provideItemString()</w:t>
                              </w:r>
                              <w:r>
                                <w:rPr>
                                  <w:rFonts w:ascii="Courier New" w:hAnsi="Courier New"/>
                                  <w:spacing w:val="-19"/>
                                  <w:sz w:val="18"/>
                                </w:rPr>
                                <w:t xml:space="preserve"> </w:t>
                              </w:r>
                              <w:r>
                                <w:rPr>
                                  <w:rFonts w:ascii="Courier New" w:hAnsi="Courier New"/>
                                  <w:sz w:val="18"/>
                                </w:rPr>
                                <w:t>{ val number = 5</w:t>
                              </w:r>
                            </w:p>
                            <w:p>
                              <w:pPr>
                                <w:pStyle w:val="Normal"/>
                                <w:spacing w:before="1" w:after="0"/>
                                <w:ind w:left="1317" w:hanging="0"/>
                                <w:rPr>
                                  <w:rFonts w:ascii="Courier New" w:hAnsi="Courier New"/>
                                  <w:sz w:val="18"/>
                                </w:rPr>
                              </w:pPr>
                              <w:r>
                                <w:rPr>
                                  <w:rFonts w:ascii="Courier New" w:hAnsi="Courier New"/>
                                  <w:sz w:val="18"/>
                                </w:rPr>
                                <w:t>val</w:t>
                              </w:r>
                              <w:r>
                                <w:rPr>
                                  <w:rFonts w:ascii="Courier New" w:hAnsi="Courier New"/>
                                  <w:spacing w:val="-4"/>
                                  <w:sz w:val="18"/>
                                </w:rPr>
                                <w:t xml:space="preserve"> </w:t>
                              </w:r>
                              <w:r>
                                <w:rPr>
                                  <w:rFonts w:ascii="Courier New" w:hAnsi="Courier New"/>
                                  <w:sz w:val="18"/>
                                </w:rPr>
                                <w:t>expected</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pacing w:val="-2"/>
                                  <w:sz w:val="18"/>
                                </w:rPr>
                                <w:t>"expected"</w:t>
                              </w:r>
                            </w:p>
                            <w:p>
                              <w:pPr>
                                <w:pStyle w:val="Normal"/>
                                <w:spacing w:lineRule="auto" w:line="235" w:before="79" w:after="0"/>
                                <w:ind w:left="1533" w:hanging="216"/>
                                <w:rPr>
                                  <w:rFonts w:ascii="Courier New" w:hAnsi="Courier New"/>
                                  <w:sz w:val="18"/>
                                </w:rPr>
                              </w:pPr>
                              <w:r>
                                <w:rPr>
                                  <w:rFonts w:ascii="Courier New" w:hAnsi="Courier New"/>
                                  <w:spacing w:val="-2"/>
                                  <w:sz w:val="18"/>
                                </w:rPr>
                                <w:t>whenever(context.getString(R.string.item_x, number)).thenReturn(expected)</w:t>
                              </w:r>
                            </w:p>
                            <w:p>
                              <w:pPr>
                                <w:pStyle w:val="Normal"/>
                                <w:spacing w:before="3" w:after="0"/>
                                <w:rPr>
                                  <w:rFonts w:ascii="Courier New" w:hAnsi="Courier New"/>
                                  <w:sz w:val="26"/>
                                </w:rPr>
                              </w:pPr>
                              <w:r>
                                <w:rPr>
                                  <w:rFonts w:ascii="Courier New" w:hAnsi="Courier New"/>
                                  <w:sz w:val="26"/>
                                </w:rPr>
                              </w:r>
                            </w:p>
                            <w:p>
                              <w:pPr>
                                <w:pStyle w:val="Normal"/>
                                <w:ind w:left="1317" w:hanging="0"/>
                                <w:rPr>
                                  <w:rFonts w:ascii="Courier New" w:hAnsi="Courier New"/>
                                  <w:sz w:val="18"/>
                                </w:rPr>
                              </w:pPr>
                              <w:r>
                                <w:rPr>
                                  <w:rFonts w:ascii="Courier New" w:hAnsi="Courier New"/>
                                  <w:sz w:val="18"/>
                                </w:rPr>
                                <w:t>val</w:t>
                              </w:r>
                              <w:r>
                                <w:rPr>
                                  <w:rFonts w:ascii="Courier New" w:hAnsi="Courier New"/>
                                  <w:spacing w:val="-4"/>
                                  <w:sz w:val="18"/>
                                </w:rPr>
                                <w:t xml:space="preserve"> </w:t>
                              </w:r>
                              <w:r>
                                <w:rPr>
                                  <w:rFonts w:ascii="Courier New" w:hAnsi="Courier New"/>
                                  <w:sz w:val="18"/>
                                </w:rPr>
                                <w:t>result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pacing w:val="-2"/>
                                  <w:sz w:val="18"/>
                                </w:rPr>
                                <w:t>stringProvider.provideItemString(number)</w:t>
                              </w:r>
                            </w:p>
                            <w:p>
                              <w:pPr>
                                <w:pStyle w:val="Normal"/>
                                <w:rPr>
                                  <w:rFonts w:ascii="Courier New" w:hAnsi="Courier New"/>
                                  <w:sz w:val="20"/>
                                </w:rPr>
                              </w:pPr>
                              <w:r>
                                <w:rPr>
                                  <w:rFonts w:ascii="Courier New" w:hAnsi="Courier New"/>
                                  <w:sz w:val="20"/>
                                </w:rPr>
                              </w:r>
                            </w:p>
                            <w:p>
                              <w:pPr>
                                <w:pStyle w:val="Normal"/>
                                <w:spacing w:before="129" w:after="0"/>
                                <w:ind w:left="1317" w:hanging="0"/>
                                <w:rPr>
                                  <w:rFonts w:ascii="Courier New" w:hAnsi="Courier New"/>
                                  <w:sz w:val="18"/>
                                </w:rPr>
                              </w:pPr>
                              <w:r>
                                <w:rPr>
                                  <w:rFonts w:ascii="Courier New" w:hAnsi="Courier New"/>
                                  <w:sz w:val="18"/>
                                </w:rPr>
                                <w:t>assertEquals(expected,</w:t>
                              </w:r>
                              <w:r>
                                <w:rPr>
                                  <w:rFonts w:ascii="Courier New" w:hAnsi="Courier New"/>
                                  <w:spacing w:val="-22"/>
                                  <w:sz w:val="18"/>
                                </w:rPr>
                                <w:t xml:space="preserve"> </w:t>
                              </w:r>
                              <w:r>
                                <w:rPr>
                                  <w:rFonts w:ascii="Courier New" w:hAnsi="Courier New"/>
                                  <w:spacing w:val="-2"/>
                                  <w:sz w:val="18"/>
                                </w:rPr>
                                <w:t>result)</w:t>
                              </w:r>
                            </w:p>
                            <w:p>
                              <w:pPr>
                                <w:pStyle w:val="Normal"/>
                                <w:spacing w:before="7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pacing w:val="-2"/>
                                  <w:sz w:val="18"/>
                                </w:rPr>
                                <w:t>@Test</w:t>
                              </w:r>
                            </w:p>
                            <w:p>
                              <w:pPr>
                                <w:pStyle w:val="Normal"/>
                                <w:spacing w:lineRule="auto" w:line="324" w:before="76" w:after="0"/>
                                <w:ind w:left="1317" w:right="3699" w:hanging="432"/>
                                <w:rPr>
                                  <w:rFonts w:ascii="Courier New" w:hAnsi="Courier New"/>
                                  <w:sz w:val="18"/>
                                </w:rPr>
                              </w:pPr>
                              <w:r>
                                <w:rPr>
                                  <w:rFonts w:ascii="Courier New" w:hAnsi="Courier New"/>
                                  <w:sz w:val="18"/>
                                </w:rPr>
                                <w:t>fun</w:t>
                              </w:r>
                              <w:r>
                                <w:rPr>
                                  <w:rFonts w:ascii="Courier New" w:hAnsi="Courier New"/>
                                  <w:spacing w:val="-19"/>
                                  <w:sz w:val="18"/>
                                </w:rPr>
                                <w:t xml:space="preserve"> </w:t>
                              </w:r>
                              <w:r>
                                <w:rPr>
                                  <w:rFonts w:ascii="Courier New" w:hAnsi="Courier New"/>
                                  <w:sz w:val="18"/>
                                </w:rPr>
                                <w:t>provideYouClickedString()</w:t>
                              </w:r>
                              <w:r>
                                <w:rPr>
                                  <w:rFonts w:ascii="Courier New" w:hAnsi="Courier New"/>
                                  <w:spacing w:val="-19"/>
                                  <w:sz w:val="18"/>
                                </w:rPr>
                                <w:t xml:space="preserve"> </w:t>
                              </w:r>
                              <w:r>
                                <w:rPr>
                                  <w:rFonts w:ascii="Courier New" w:hAnsi="Courier New"/>
                                  <w:sz w:val="18"/>
                                </w:rPr>
                                <w:t>{ val itemText = "itemText" val expected = "expected"</w:t>
                              </w:r>
                            </w:p>
                            <w:p>
                              <w:pPr>
                                <w:pStyle w:val="Normal"/>
                                <w:spacing w:lineRule="auto" w:line="235" w:before="5" w:after="0"/>
                                <w:ind w:left="1533" w:right="1185" w:hanging="216"/>
                                <w:rPr>
                                  <w:rFonts w:ascii="Courier New" w:hAnsi="Courier New"/>
                                  <w:sz w:val="18"/>
                                </w:rPr>
                              </w:pPr>
                              <w:r>
                                <w:rPr>
                                  <w:rFonts w:ascii="Courier New" w:hAnsi="Courier New"/>
                                  <w:spacing w:val="-2"/>
                                  <w:sz w:val="18"/>
                                </w:rPr>
                                <w:t>whenever(context.getString(R.string.you_clicked_y, itemText)).thenReturn(expected)</w:t>
                              </w:r>
                            </w:p>
                            <w:p>
                              <w:pPr>
                                <w:pStyle w:val="Normal"/>
                                <w:spacing w:before="3" w:after="0"/>
                                <w:rPr>
                                  <w:rFonts w:ascii="Courier New" w:hAnsi="Courier New"/>
                                  <w:sz w:val="26"/>
                                </w:rPr>
                              </w:pPr>
                              <w:r>
                                <w:rPr>
                                  <w:rFonts w:ascii="Courier New" w:hAnsi="Courier New"/>
                                  <w:sz w:val="26"/>
                                </w:rPr>
                              </w:r>
                            </w:p>
                            <w:p>
                              <w:pPr>
                                <w:pStyle w:val="Normal"/>
                                <w:ind w:left="1317" w:hanging="0"/>
                                <w:rPr>
                                  <w:rFonts w:ascii="Courier New" w:hAnsi="Courier New"/>
                                  <w:sz w:val="18"/>
                                </w:rPr>
                              </w:pPr>
                              <w:r>
                                <w:rPr>
                                  <w:rFonts w:ascii="Courier New" w:hAnsi="Courier New"/>
                                  <w:sz w:val="18"/>
                                </w:rPr>
                                <w:t>val</w:t>
                              </w:r>
                              <w:r>
                                <w:rPr>
                                  <w:rFonts w:ascii="Courier New" w:hAnsi="Courier New"/>
                                  <w:spacing w:val="-4"/>
                                  <w:sz w:val="18"/>
                                </w:rPr>
                                <w:t xml:space="preserve"> </w:t>
                              </w:r>
                              <w:r>
                                <w:rPr>
                                  <w:rFonts w:ascii="Courier New" w:hAnsi="Courier New"/>
                                  <w:sz w:val="18"/>
                                </w:rPr>
                                <w:t>result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pacing w:val="-2"/>
                                  <w:sz w:val="18"/>
                                </w:rPr>
                                <w:t>stringProvider.provideYouClickedString(itemText)</w:t>
                              </w:r>
                            </w:p>
                            <w:p>
                              <w:pPr>
                                <w:pStyle w:val="Normal"/>
                                <w:rPr>
                                  <w:rFonts w:ascii="Courier New" w:hAnsi="Courier New"/>
                                  <w:sz w:val="20"/>
                                </w:rPr>
                              </w:pPr>
                              <w:r>
                                <w:rPr>
                                  <w:rFonts w:ascii="Courier New" w:hAnsi="Courier New"/>
                                  <w:sz w:val="20"/>
                                </w:rPr>
                              </w:r>
                            </w:p>
                            <w:p>
                              <w:pPr>
                                <w:pStyle w:val="Normal"/>
                                <w:spacing w:before="129" w:after="0"/>
                                <w:ind w:left="1317" w:hanging="0"/>
                                <w:rPr>
                                  <w:rFonts w:ascii="Courier New" w:hAnsi="Courier New"/>
                                  <w:sz w:val="18"/>
                                </w:rPr>
                              </w:pPr>
                              <w:r>
                                <w:rPr>
                                  <w:rFonts w:ascii="Courier New" w:hAnsi="Courier New"/>
                                  <w:sz w:val="18"/>
                                </w:rPr>
                                <w:t>assertEquals(expected,</w:t>
                              </w:r>
                              <w:r>
                                <w:rPr>
                                  <w:rFonts w:ascii="Courier New" w:hAnsi="Courier New"/>
                                  <w:spacing w:val="-22"/>
                                  <w:sz w:val="18"/>
                                </w:rPr>
                                <w:t xml:space="preserve"> </w:t>
                              </w:r>
                              <w:r>
                                <w:rPr>
                                  <w:rFonts w:ascii="Courier New" w:hAnsi="Courier New"/>
                                  <w:spacing w:val="-2"/>
                                  <w:sz w:val="18"/>
                                </w:rPr>
                                <w:t>result)</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7"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679" style="position:absolute;margin-left:52.2pt;margin-top:7.35pt;width:399.6pt;height:437.25pt" coordorigin="1044,147" coordsize="7992,8745">
                <v:rect id="shape_0" path="m0,0l-2147483645,0l-2147483645,-2147483646l0,-2147483646xe" fillcolor="#f6f6f6" stroked="f" o:allowincell="f" style="position:absolute;left:1044;top:157;width:7991;height:872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7;width:7991;height:8704;mso-wrap-style:square;v-text-anchor:top;mso-position-horizontal-relative:page">
                  <v:fill o:detectmouseclick="t" on="false"/>
                  <v:stroke color="#3465a4" joinstyle="round" endcap="flat"/>
                  <v:textbox>
                    <w:txbxContent>
                      <w:p>
                        <w:pPr>
                          <w:pStyle w:val="Normal"/>
                          <w:spacing w:lineRule="auto" w:line="324" w:before="40" w:after="0"/>
                          <w:ind w:left="453" w:right="3699" w:hanging="0"/>
                          <w:rPr>
                            <w:rFonts w:ascii="Courier New" w:hAnsi="Courier New"/>
                            <w:sz w:val="18"/>
                          </w:rPr>
                        </w:pPr>
                        <w:r>
                          <w:rPr>
                            <w:rFonts w:ascii="Courier New" w:hAnsi="Courier New"/>
                            <w:spacing w:val="-2"/>
                            <w:sz w:val="18"/>
                          </w:rPr>
                          <w:t xml:space="preserve">@RunWith(MockitoJUnitRunner::class) </w:t>
                        </w:r>
                        <w:r>
                          <w:rPr>
                            <w:rFonts w:ascii="Courier New" w:hAnsi="Courier New"/>
                            <w:sz w:val="18"/>
                          </w:rPr>
                          <w:t>class StringProviderTest {</w:t>
                        </w:r>
                      </w:p>
                      <w:p>
                        <w:pPr>
                          <w:pStyle w:val="Normal"/>
                          <w:spacing w:before="9" w:after="0"/>
                          <w:rPr>
                            <w:rFonts w:ascii="Courier New" w:hAnsi="Courier New"/>
                            <w:sz w:val="24"/>
                          </w:rPr>
                        </w:pPr>
                        <w:r>
                          <w:rPr>
                            <w:rFonts w:ascii="Courier New" w:hAnsi="Courier New"/>
                            <w:sz w:val="24"/>
                          </w:rPr>
                        </w:r>
                      </w:p>
                      <w:p>
                        <w:pPr>
                          <w:pStyle w:val="Normal"/>
                          <w:spacing w:before="1" w:after="0"/>
                          <w:ind w:left="885" w:hanging="0"/>
                          <w:rPr>
                            <w:rFonts w:ascii="Courier New" w:hAnsi="Courier New"/>
                            <w:sz w:val="18"/>
                          </w:rPr>
                        </w:pPr>
                        <w:r>
                          <w:rPr>
                            <w:rFonts w:ascii="Courier New" w:hAnsi="Courier New"/>
                            <w:spacing w:val="-2"/>
                            <w:sz w:val="18"/>
                          </w:rPr>
                          <w:t>@InjectMocks</w:t>
                        </w:r>
                      </w:p>
                      <w:p>
                        <w:pPr>
                          <w:pStyle w:val="Normal"/>
                          <w:spacing w:lineRule="auto" w:line="324" w:before="76" w:after="0"/>
                          <w:ind w:left="885" w:right="2128" w:hanging="0"/>
                          <w:rPr>
                            <w:rFonts w:ascii="Courier New" w:hAnsi="Courier New"/>
                            <w:sz w:val="18"/>
                          </w:rPr>
                        </w:pPr>
                        <w:r>
                          <w:rPr>
                            <w:rFonts w:ascii="Courier New" w:hAnsi="Courier New"/>
                            <w:sz w:val="18"/>
                          </w:rPr>
                          <w:t>lateinit</w:t>
                        </w:r>
                        <w:r>
                          <w:rPr>
                            <w:rFonts w:ascii="Courier New" w:hAnsi="Courier New"/>
                            <w:spacing w:val="-13"/>
                            <w:sz w:val="18"/>
                          </w:rPr>
                          <w:t xml:space="preserve"> </w:t>
                        </w:r>
                        <w:r>
                          <w:rPr>
                            <w:rFonts w:ascii="Courier New" w:hAnsi="Courier New"/>
                            <w:sz w:val="18"/>
                          </w:rPr>
                          <w:t>var</w:t>
                        </w:r>
                        <w:r>
                          <w:rPr>
                            <w:rFonts w:ascii="Courier New" w:hAnsi="Courier New"/>
                            <w:spacing w:val="-13"/>
                            <w:sz w:val="18"/>
                          </w:rPr>
                          <w:t xml:space="preserve"> </w:t>
                        </w:r>
                        <w:r>
                          <w:rPr>
                            <w:rFonts w:ascii="Courier New" w:hAnsi="Courier New"/>
                            <w:sz w:val="18"/>
                          </w:rPr>
                          <w:t>stringProvider:</w:t>
                        </w:r>
                        <w:r>
                          <w:rPr>
                            <w:rFonts w:ascii="Courier New" w:hAnsi="Courier New"/>
                            <w:spacing w:val="-13"/>
                            <w:sz w:val="18"/>
                          </w:rPr>
                          <w:t xml:space="preserve"> </w:t>
                        </w:r>
                        <w:r>
                          <w:rPr>
                            <w:rFonts w:ascii="Courier New" w:hAnsi="Courier New"/>
                            <w:sz w:val="18"/>
                          </w:rPr>
                          <w:t xml:space="preserve">StringProvider </w:t>
                        </w:r>
                        <w:r>
                          <w:rPr>
                            <w:rFonts w:ascii="Courier New" w:hAnsi="Courier New"/>
                            <w:spacing w:val="-2"/>
                            <w:sz w:val="18"/>
                          </w:rPr>
                          <w:t>@Mock</w:t>
                        </w:r>
                      </w:p>
                      <w:p>
                        <w:pPr>
                          <w:pStyle w:val="Normal"/>
                          <w:spacing w:before="1" w:after="0"/>
                          <w:ind w:left="885" w:hanging="0"/>
                          <w:rPr>
                            <w:rFonts w:ascii="Courier New" w:hAnsi="Courier New"/>
                            <w:sz w:val="18"/>
                          </w:rPr>
                        </w:pPr>
                        <w:r>
                          <w:rPr>
                            <w:rFonts w:ascii="Courier New" w:hAnsi="Courier New"/>
                            <w:sz w:val="18"/>
                          </w:rPr>
                          <w:t>lateinit</w:t>
                        </w:r>
                        <w:r>
                          <w:rPr>
                            <w:rFonts w:ascii="Courier New" w:hAnsi="Courier New"/>
                            <w:spacing w:val="-7"/>
                            <w:sz w:val="18"/>
                          </w:rPr>
                          <w:t xml:space="preserve"> </w:t>
                        </w:r>
                        <w:r>
                          <w:rPr>
                            <w:rFonts w:ascii="Courier New" w:hAnsi="Courier New"/>
                            <w:sz w:val="18"/>
                          </w:rPr>
                          <w:t>var</w:t>
                        </w:r>
                        <w:r>
                          <w:rPr>
                            <w:rFonts w:ascii="Courier New" w:hAnsi="Courier New"/>
                            <w:spacing w:val="-6"/>
                            <w:sz w:val="18"/>
                          </w:rPr>
                          <w:t xml:space="preserve"> </w:t>
                        </w:r>
                        <w:r>
                          <w:rPr>
                            <w:rFonts w:ascii="Courier New" w:hAnsi="Courier New"/>
                            <w:sz w:val="18"/>
                          </w:rPr>
                          <w:t>context:</w:t>
                        </w:r>
                        <w:r>
                          <w:rPr>
                            <w:rFonts w:ascii="Courier New" w:hAnsi="Courier New"/>
                            <w:spacing w:val="-6"/>
                            <w:sz w:val="18"/>
                          </w:rPr>
                          <w:t xml:space="preserve"> </w:t>
                        </w:r>
                        <w:r>
                          <w:rPr>
                            <w:rFonts w:ascii="Courier New" w:hAnsi="Courier New"/>
                            <w:spacing w:val="-2"/>
                            <w:sz w:val="18"/>
                          </w:rPr>
                          <w:t>Context</w:t>
                        </w:r>
                      </w:p>
                      <w:p>
                        <w:pPr>
                          <w:pStyle w:val="Normal"/>
                          <w:rPr>
                            <w:rFonts w:ascii="Courier New" w:hAnsi="Courier New"/>
                            <w:sz w:val="20"/>
                          </w:rPr>
                        </w:pPr>
                        <w:r>
                          <w:rPr>
                            <w:rFonts w:ascii="Courier New" w:hAnsi="Courier New"/>
                            <w:sz w:val="20"/>
                          </w:rPr>
                        </w:r>
                      </w:p>
                      <w:p>
                        <w:pPr>
                          <w:pStyle w:val="Normal"/>
                          <w:spacing w:before="129" w:after="0"/>
                          <w:ind w:left="885" w:hanging="0"/>
                          <w:rPr>
                            <w:rFonts w:ascii="Courier New" w:hAnsi="Courier New"/>
                            <w:sz w:val="18"/>
                          </w:rPr>
                        </w:pPr>
                        <w:r>
                          <w:rPr>
                            <w:rFonts w:ascii="Courier New" w:hAnsi="Courier New"/>
                            <w:spacing w:val="-2"/>
                            <w:sz w:val="18"/>
                          </w:rPr>
                          <w:t>@Test</w:t>
                        </w:r>
                      </w:p>
                      <w:p>
                        <w:pPr>
                          <w:pStyle w:val="Normal"/>
                          <w:spacing w:lineRule="auto" w:line="324" w:before="77" w:after="0"/>
                          <w:ind w:left="1317" w:right="4318" w:hanging="432"/>
                          <w:rPr>
                            <w:rFonts w:ascii="Courier New" w:hAnsi="Courier New"/>
                            <w:sz w:val="18"/>
                          </w:rPr>
                        </w:pPr>
                        <w:r>
                          <w:rPr>
                            <w:rFonts w:ascii="Courier New" w:hAnsi="Courier New"/>
                            <w:sz w:val="18"/>
                          </w:rPr>
                          <w:t>fun</w:t>
                        </w:r>
                        <w:r>
                          <w:rPr>
                            <w:rFonts w:ascii="Courier New" w:hAnsi="Courier New"/>
                            <w:spacing w:val="-19"/>
                            <w:sz w:val="18"/>
                          </w:rPr>
                          <w:t xml:space="preserve"> </w:t>
                        </w:r>
                        <w:r>
                          <w:rPr>
                            <w:rFonts w:ascii="Courier New" w:hAnsi="Courier New"/>
                            <w:sz w:val="18"/>
                          </w:rPr>
                          <w:t>provideItemString()</w:t>
                        </w:r>
                        <w:r>
                          <w:rPr>
                            <w:rFonts w:ascii="Courier New" w:hAnsi="Courier New"/>
                            <w:spacing w:val="-19"/>
                            <w:sz w:val="18"/>
                          </w:rPr>
                          <w:t xml:space="preserve"> </w:t>
                        </w:r>
                        <w:r>
                          <w:rPr>
                            <w:rFonts w:ascii="Courier New" w:hAnsi="Courier New"/>
                            <w:sz w:val="18"/>
                          </w:rPr>
                          <w:t>{ val number = 5</w:t>
                        </w:r>
                      </w:p>
                      <w:p>
                        <w:pPr>
                          <w:pStyle w:val="Normal"/>
                          <w:spacing w:before="1" w:after="0"/>
                          <w:ind w:left="1317" w:hanging="0"/>
                          <w:rPr>
                            <w:rFonts w:ascii="Courier New" w:hAnsi="Courier New"/>
                            <w:sz w:val="18"/>
                          </w:rPr>
                        </w:pPr>
                        <w:r>
                          <w:rPr>
                            <w:rFonts w:ascii="Courier New" w:hAnsi="Courier New"/>
                            <w:sz w:val="18"/>
                          </w:rPr>
                          <w:t>val</w:t>
                        </w:r>
                        <w:r>
                          <w:rPr>
                            <w:rFonts w:ascii="Courier New" w:hAnsi="Courier New"/>
                            <w:spacing w:val="-4"/>
                            <w:sz w:val="18"/>
                          </w:rPr>
                          <w:t xml:space="preserve"> </w:t>
                        </w:r>
                        <w:r>
                          <w:rPr>
                            <w:rFonts w:ascii="Courier New" w:hAnsi="Courier New"/>
                            <w:sz w:val="18"/>
                          </w:rPr>
                          <w:t>expected</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pacing w:val="-2"/>
                            <w:sz w:val="18"/>
                          </w:rPr>
                          <w:t>"expected"</w:t>
                        </w:r>
                      </w:p>
                      <w:p>
                        <w:pPr>
                          <w:pStyle w:val="Normal"/>
                          <w:spacing w:lineRule="auto" w:line="235" w:before="79" w:after="0"/>
                          <w:ind w:left="1533" w:hanging="216"/>
                          <w:rPr>
                            <w:rFonts w:ascii="Courier New" w:hAnsi="Courier New"/>
                            <w:sz w:val="18"/>
                          </w:rPr>
                        </w:pPr>
                        <w:r>
                          <w:rPr>
                            <w:rFonts w:ascii="Courier New" w:hAnsi="Courier New"/>
                            <w:spacing w:val="-2"/>
                            <w:sz w:val="18"/>
                          </w:rPr>
                          <w:t>whenever(context.getString(R.string.item_x, number)).thenReturn(expected)</w:t>
                        </w:r>
                      </w:p>
                      <w:p>
                        <w:pPr>
                          <w:pStyle w:val="Normal"/>
                          <w:spacing w:before="3" w:after="0"/>
                          <w:rPr>
                            <w:rFonts w:ascii="Courier New" w:hAnsi="Courier New"/>
                            <w:sz w:val="26"/>
                          </w:rPr>
                        </w:pPr>
                        <w:r>
                          <w:rPr>
                            <w:rFonts w:ascii="Courier New" w:hAnsi="Courier New"/>
                            <w:sz w:val="26"/>
                          </w:rPr>
                        </w:r>
                      </w:p>
                      <w:p>
                        <w:pPr>
                          <w:pStyle w:val="Normal"/>
                          <w:ind w:left="1317" w:hanging="0"/>
                          <w:rPr>
                            <w:rFonts w:ascii="Courier New" w:hAnsi="Courier New"/>
                            <w:sz w:val="18"/>
                          </w:rPr>
                        </w:pPr>
                        <w:r>
                          <w:rPr>
                            <w:rFonts w:ascii="Courier New" w:hAnsi="Courier New"/>
                            <w:sz w:val="18"/>
                          </w:rPr>
                          <w:t>val</w:t>
                        </w:r>
                        <w:r>
                          <w:rPr>
                            <w:rFonts w:ascii="Courier New" w:hAnsi="Courier New"/>
                            <w:spacing w:val="-4"/>
                            <w:sz w:val="18"/>
                          </w:rPr>
                          <w:t xml:space="preserve"> </w:t>
                        </w:r>
                        <w:r>
                          <w:rPr>
                            <w:rFonts w:ascii="Courier New" w:hAnsi="Courier New"/>
                            <w:sz w:val="18"/>
                          </w:rPr>
                          <w:t>result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pacing w:val="-2"/>
                            <w:sz w:val="18"/>
                          </w:rPr>
                          <w:t>stringProvider.provideItemString(number)</w:t>
                        </w:r>
                      </w:p>
                      <w:p>
                        <w:pPr>
                          <w:pStyle w:val="Normal"/>
                          <w:rPr>
                            <w:rFonts w:ascii="Courier New" w:hAnsi="Courier New"/>
                            <w:sz w:val="20"/>
                          </w:rPr>
                        </w:pPr>
                        <w:r>
                          <w:rPr>
                            <w:rFonts w:ascii="Courier New" w:hAnsi="Courier New"/>
                            <w:sz w:val="20"/>
                          </w:rPr>
                        </w:r>
                      </w:p>
                      <w:p>
                        <w:pPr>
                          <w:pStyle w:val="Normal"/>
                          <w:spacing w:before="129" w:after="0"/>
                          <w:ind w:left="1317" w:hanging="0"/>
                          <w:rPr>
                            <w:rFonts w:ascii="Courier New" w:hAnsi="Courier New"/>
                            <w:sz w:val="18"/>
                          </w:rPr>
                        </w:pPr>
                        <w:r>
                          <w:rPr>
                            <w:rFonts w:ascii="Courier New" w:hAnsi="Courier New"/>
                            <w:sz w:val="18"/>
                          </w:rPr>
                          <w:t>assertEquals(expected,</w:t>
                        </w:r>
                        <w:r>
                          <w:rPr>
                            <w:rFonts w:ascii="Courier New" w:hAnsi="Courier New"/>
                            <w:spacing w:val="-22"/>
                            <w:sz w:val="18"/>
                          </w:rPr>
                          <w:t xml:space="preserve"> </w:t>
                        </w:r>
                        <w:r>
                          <w:rPr>
                            <w:rFonts w:ascii="Courier New" w:hAnsi="Courier New"/>
                            <w:spacing w:val="-2"/>
                            <w:sz w:val="18"/>
                          </w:rPr>
                          <w:t>result)</w:t>
                        </w:r>
                      </w:p>
                      <w:p>
                        <w:pPr>
                          <w:pStyle w:val="Normal"/>
                          <w:spacing w:before="7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pacing w:val="-2"/>
                            <w:sz w:val="18"/>
                          </w:rPr>
                          <w:t>@Test</w:t>
                        </w:r>
                      </w:p>
                      <w:p>
                        <w:pPr>
                          <w:pStyle w:val="Normal"/>
                          <w:spacing w:lineRule="auto" w:line="324" w:before="76" w:after="0"/>
                          <w:ind w:left="1317" w:right="3699" w:hanging="432"/>
                          <w:rPr>
                            <w:rFonts w:ascii="Courier New" w:hAnsi="Courier New"/>
                            <w:sz w:val="18"/>
                          </w:rPr>
                        </w:pPr>
                        <w:r>
                          <w:rPr>
                            <w:rFonts w:ascii="Courier New" w:hAnsi="Courier New"/>
                            <w:sz w:val="18"/>
                          </w:rPr>
                          <w:t>fun</w:t>
                        </w:r>
                        <w:r>
                          <w:rPr>
                            <w:rFonts w:ascii="Courier New" w:hAnsi="Courier New"/>
                            <w:spacing w:val="-19"/>
                            <w:sz w:val="18"/>
                          </w:rPr>
                          <w:t xml:space="preserve"> </w:t>
                        </w:r>
                        <w:r>
                          <w:rPr>
                            <w:rFonts w:ascii="Courier New" w:hAnsi="Courier New"/>
                            <w:sz w:val="18"/>
                          </w:rPr>
                          <w:t>provideYouClickedString()</w:t>
                        </w:r>
                        <w:r>
                          <w:rPr>
                            <w:rFonts w:ascii="Courier New" w:hAnsi="Courier New"/>
                            <w:spacing w:val="-19"/>
                            <w:sz w:val="18"/>
                          </w:rPr>
                          <w:t xml:space="preserve"> </w:t>
                        </w:r>
                        <w:r>
                          <w:rPr>
                            <w:rFonts w:ascii="Courier New" w:hAnsi="Courier New"/>
                            <w:sz w:val="18"/>
                          </w:rPr>
                          <w:t>{ val itemText = "itemText" val expected = "expected"</w:t>
                        </w:r>
                      </w:p>
                      <w:p>
                        <w:pPr>
                          <w:pStyle w:val="Normal"/>
                          <w:spacing w:lineRule="auto" w:line="235" w:before="5" w:after="0"/>
                          <w:ind w:left="1533" w:right="1185" w:hanging="216"/>
                          <w:rPr>
                            <w:rFonts w:ascii="Courier New" w:hAnsi="Courier New"/>
                            <w:sz w:val="18"/>
                          </w:rPr>
                        </w:pPr>
                        <w:r>
                          <w:rPr>
                            <w:rFonts w:ascii="Courier New" w:hAnsi="Courier New"/>
                            <w:spacing w:val="-2"/>
                            <w:sz w:val="18"/>
                          </w:rPr>
                          <w:t>whenever(context.getString(R.string.you_clicked_y, itemText)).thenReturn(expected)</w:t>
                        </w:r>
                      </w:p>
                      <w:p>
                        <w:pPr>
                          <w:pStyle w:val="Normal"/>
                          <w:spacing w:before="3" w:after="0"/>
                          <w:rPr>
                            <w:rFonts w:ascii="Courier New" w:hAnsi="Courier New"/>
                            <w:sz w:val="26"/>
                          </w:rPr>
                        </w:pPr>
                        <w:r>
                          <w:rPr>
                            <w:rFonts w:ascii="Courier New" w:hAnsi="Courier New"/>
                            <w:sz w:val="26"/>
                          </w:rPr>
                        </w:r>
                      </w:p>
                      <w:p>
                        <w:pPr>
                          <w:pStyle w:val="Normal"/>
                          <w:ind w:left="1317" w:hanging="0"/>
                          <w:rPr>
                            <w:rFonts w:ascii="Courier New" w:hAnsi="Courier New"/>
                            <w:sz w:val="18"/>
                          </w:rPr>
                        </w:pPr>
                        <w:r>
                          <w:rPr>
                            <w:rFonts w:ascii="Courier New" w:hAnsi="Courier New"/>
                            <w:sz w:val="18"/>
                          </w:rPr>
                          <w:t>val</w:t>
                        </w:r>
                        <w:r>
                          <w:rPr>
                            <w:rFonts w:ascii="Courier New" w:hAnsi="Courier New"/>
                            <w:spacing w:val="-4"/>
                            <w:sz w:val="18"/>
                          </w:rPr>
                          <w:t xml:space="preserve"> </w:t>
                        </w:r>
                        <w:r>
                          <w:rPr>
                            <w:rFonts w:ascii="Courier New" w:hAnsi="Courier New"/>
                            <w:sz w:val="18"/>
                          </w:rPr>
                          <w:t>result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pacing w:val="-2"/>
                            <w:sz w:val="18"/>
                          </w:rPr>
                          <w:t>stringProvider.provideYouClickedString(itemText)</w:t>
                        </w:r>
                      </w:p>
                      <w:p>
                        <w:pPr>
                          <w:pStyle w:val="Normal"/>
                          <w:rPr>
                            <w:rFonts w:ascii="Courier New" w:hAnsi="Courier New"/>
                            <w:sz w:val="20"/>
                          </w:rPr>
                        </w:pPr>
                        <w:r>
                          <w:rPr>
                            <w:rFonts w:ascii="Courier New" w:hAnsi="Courier New"/>
                            <w:sz w:val="20"/>
                          </w:rPr>
                        </w:r>
                      </w:p>
                      <w:p>
                        <w:pPr>
                          <w:pStyle w:val="Normal"/>
                          <w:spacing w:before="129" w:after="0"/>
                          <w:ind w:left="1317" w:hanging="0"/>
                          <w:rPr>
                            <w:rFonts w:ascii="Courier New" w:hAnsi="Courier New"/>
                            <w:sz w:val="18"/>
                          </w:rPr>
                        </w:pPr>
                        <w:r>
                          <w:rPr>
                            <w:rFonts w:ascii="Courier New" w:hAnsi="Courier New"/>
                            <w:sz w:val="18"/>
                          </w:rPr>
                          <w:t>assertEquals(expected,</w:t>
                        </w:r>
                        <w:r>
                          <w:rPr>
                            <w:rFonts w:ascii="Courier New" w:hAnsi="Courier New"/>
                            <w:spacing w:val="-22"/>
                            <w:sz w:val="18"/>
                          </w:rPr>
                          <w:t xml:space="preserve"> </w:t>
                        </w:r>
                        <w:r>
                          <w:rPr>
                            <w:rFonts w:ascii="Courier New" w:hAnsi="Courier New"/>
                            <w:spacing w:val="-2"/>
                            <w:sz w:val="18"/>
                          </w:rPr>
                          <w:t>result)</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7"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TextBody"/>
        <w:spacing w:before="12" w:after="0"/>
        <w:rPr>
          <w:sz w:val="7"/>
        </w:rPr>
      </w:pPr>
      <w:r>
        <w:rPr>
          <w:sz w:val="7"/>
        </w:rPr>
      </w:r>
    </w:p>
    <w:p>
      <w:pPr>
        <w:pStyle w:val="ListParagraph"/>
        <w:numPr>
          <w:ilvl w:val="0"/>
          <w:numId w:val="8"/>
        </w:numPr>
        <w:tabs>
          <w:tab w:val="clear" w:pos="720"/>
          <w:tab w:val="left" w:pos="1274" w:leader="none"/>
        </w:tabs>
        <w:spacing w:lineRule="auto" w:line="240" w:before="101" w:after="0"/>
        <w:ind w:left="1274" w:right="134" w:hanging="360"/>
        <w:jc w:val="left"/>
        <w:rPr>
          <w:sz w:val="20"/>
        </w:rPr>
      </w:pPr>
      <w:r>
        <w:rPr>
          <w:sz w:val="20"/>
        </w:rPr>
        <w:t>If we run the test, it will fail. This will allow us to correct our mistake and fix the implementation.</w:t>
      </w:r>
      <w:r>
        <w:rPr>
          <w:spacing w:val="-4"/>
          <w:sz w:val="20"/>
        </w:rPr>
        <w:t xml:space="preserve"> </w:t>
      </w:r>
      <w:r>
        <w:rPr>
          <w:sz w:val="20"/>
        </w:rPr>
        <w:t>When</w:t>
      </w:r>
      <w:r>
        <w:rPr>
          <w:spacing w:val="-4"/>
          <w:sz w:val="20"/>
        </w:rPr>
        <w:t xml:space="preserve"> </w:t>
      </w:r>
      <w:r>
        <w:rPr>
          <w:sz w:val="20"/>
        </w:rPr>
        <w:t>the</w:t>
      </w:r>
      <w:r>
        <w:rPr>
          <w:spacing w:val="-4"/>
          <w:sz w:val="20"/>
        </w:rPr>
        <w:t xml:space="preserve"> </w:t>
      </w:r>
      <w:r>
        <w:rPr>
          <w:sz w:val="20"/>
        </w:rPr>
        <w:t>test</w:t>
      </w:r>
      <w:r>
        <w:rPr>
          <w:spacing w:val="-4"/>
          <w:sz w:val="20"/>
        </w:rPr>
        <w:t xml:space="preserve"> </w:t>
      </w:r>
      <w:r>
        <w:rPr>
          <w:sz w:val="20"/>
        </w:rPr>
        <w:t>passes,</w:t>
      </w:r>
      <w:r>
        <w:rPr>
          <w:spacing w:val="-4"/>
          <w:sz w:val="20"/>
        </w:rPr>
        <w:t xml:space="preserve"> </w:t>
      </w:r>
      <w:r>
        <w:rPr>
          <w:sz w:val="20"/>
        </w:rPr>
        <w:t>we</w:t>
      </w:r>
      <w:r>
        <w:rPr>
          <w:spacing w:val="-4"/>
          <w:sz w:val="20"/>
        </w:rPr>
        <w:t xml:space="preserve"> </w:t>
      </w:r>
      <w:r>
        <w:rPr>
          <w:sz w:val="20"/>
        </w:rPr>
        <w:t>will</w:t>
      </w:r>
      <w:r>
        <w:rPr>
          <w:spacing w:val="-4"/>
          <w:sz w:val="20"/>
        </w:rPr>
        <w:t xml:space="preserve"> </w:t>
      </w:r>
      <w:r>
        <w:rPr>
          <w:sz w:val="20"/>
        </w:rPr>
        <w:t>end</w:t>
      </w:r>
      <w:r>
        <w:rPr>
          <w:spacing w:val="-4"/>
          <w:sz w:val="20"/>
        </w:rPr>
        <w:t xml:space="preserve"> </w:t>
      </w:r>
      <w:r>
        <w:rPr>
          <w:sz w:val="20"/>
        </w:rPr>
        <w:t>up</w:t>
      </w:r>
      <w:r>
        <w:rPr>
          <w:spacing w:val="-4"/>
          <w:sz w:val="20"/>
        </w:rPr>
        <w:t xml:space="preserve"> </w:t>
      </w:r>
      <w:r>
        <w:rPr>
          <w:sz w:val="20"/>
        </w:rPr>
        <w:t>with</w:t>
      </w:r>
      <w:r>
        <w:rPr>
          <w:spacing w:val="-4"/>
          <w:sz w:val="20"/>
        </w:rPr>
        <w:t xml:space="preserve"> </w:t>
      </w:r>
      <w:r>
        <w:rPr>
          <w:sz w:val="20"/>
        </w:rPr>
        <w:t>a</w:t>
      </w:r>
      <w:r>
        <w:rPr>
          <w:spacing w:val="-6"/>
          <w:sz w:val="20"/>
        </w:rPr>
        <w:t xml:space="preserve"> </w:t>
      </w:r>
      <w:r>
        <w:rPr>
          <w:rFonts w:ascii="Courier New" w:hAnsi="Courier New"/>
          <w:b/>
        </w:rPr>
        <w:t xml:space="preserve">StringProvider </w:t>
      </w:r>
      <w:r>
        <w:rPr>
          <w:sz w:val="20"/>
        </w:rPr>
        <w:t>class that will look like this:</w:t>
      </w:r>
    </w:p>
    <w:p>
      <w:pPr>
        <w:pStyle w:val="TextBody"/>
        <w:spacing w:before="4" w:after="0"/>
        <w:rPr>
          <w:sz w:val="9"/>
        </w:rPr>
      </w:pPr>
      <w:r>
        <w:rPr>
          <w:sz w:val="9"/>
        </w:rPr>
        <mc:AlternateContent>
          <mc:Choice Requires="wpg">
            <w:drawing>
              <wp:anchor behindDoc="0" distT="0" distB="635" distL="0" distR="4445" simplePos="0" locked="0" layoutInCell="0" allowOverlap="1" relativeHeight="1725" wp14:anchorId="14438858">
                <wp:simplePos x="0" y="0"/>
                <wp:positionH relativeFrom="page">
                  <wp:posOffset>1120140</wp:posOffset>
                </wp:positionH>
                <wp:positionV relativeFrom="paragraph">
                  <wp:posOffset>95250</wp:posOffset>
                </wp:positionV>
                <wp:extent cx="5074920" cy="1285875"/>
                <wp:effectExtent l="0" t="1270" r="635" b="0"/>
                <wp:wrapTopAndBottom/>
                <wp:docPr id="902" name="docshapegroup683"/>
                <a:graphic xmlns:a="http://schemas.openxmlformats.org/drawingml/2006/main">
                  <a:graphicData uri="http://schemas.microsoft.com/office/word/2010/wordprocessingGroup">
                    <wpg:wgp>
                      <wpg:cNvGrpSpPr/>
                      <wpg:grpSpPr>
                        <a:xfrm>
                          <a:off x="0" y="0"/>
                          <a:ext cx="5074920" cy="1285920"/>
                          <a:chOff x="0" y="0"/>
                          <a:chExt cx="5074920" cy="1285920"/>
                        </a:xfrm>
                      </wpg:grpSpPr>
                      <wps:wsp>
                        <wps:cNvSpPr/>
                        <wps:spPr>
                          <a:xfrm>
                            <a:off x="0" y="6480"/>
                            <a:ext cx="5074920" cy="1273320"/>
                          </a:xfrm>
                          <a:prstGeom prst="rect">
                            <a:avLst/>
                          </a:prstGeom>
                          <a:solidFill>
                            <a:srgbClr val="f6f6f6"/>
                          </a:solidFill>
                          <a:ln w="0">
                            <a:noFill/>
                          </a:ln>
                        </wps:spPr>
                        <wps:style>
                          <a:lnRef idx="0"/>
                          <a:fillRef idx="0"/>
                          <a:effectRef idx="0"/>
                          <a:fontRef idx="minor"/>
                        </wps:style>
                        <wps:bodyPr/>
                      </wps:wsp>
                      <wps:wsp>
                        <wps:cNvSpPr/>
                        <wps:spPr>
                          <a:xfrm>
                            <a:off x="0" y="0"/>
                            <a:ext cx="5074920" cy="1285920"/>
                          </a:xfrm>
                          <a:custGeom>
                            <a:avLst/>
                            <a:gdLst>
                              <a:gd name="textAreaLeft" fmla="*/ 0 w 2877120"/>
                              <a:gd name="textAreaRight" fmla="*/ 2879280 w 2877120"/>
                              <a:gd name="textAreaTop" fmla="*/ 0 h 729000"/>
                              <a:gd name="textAreaBottom" fmla="*/ 731160 h 729000"/>
                            </a:gdLst>
                            <a:ahLst/>
                            <a:rect l="textAreaLeft" t="textAreaTop" r="textAreaRight" b="textAreaBottom"/>
                            <a:pathLst>
                              <a:path w="7992" h="2025">
                                <a:moveTo>
                                  <a:pt x="7992" y="2004"/>
                                </a:moveTo>
                                <a:lnTo>
                                  <a:pt x="0" y="2004"/>
                                </a:lnTo>
                                <a:lnTo>
                                  <a:pt x="0" y="2024"/>
                                </a:lnTo>
                                <a:lnTo>
                                  <a:pt x="7992" y="2024"/>
                                </a:lnTo>
                                <a:lnTo>
                                  <a:pt x="7992" y="200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26036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class</w:t>
                              </w:r>
                              <w:r>
                                <w:rPr>
                                  <w:rFonts w:ascii="Courier New" w:hAnsi="Courier New"/>
                                  <w:spacing w:val="-12"/>
                                  <w:sz w:val="18"/>
                                </w:rPr>
                                <w:t xml:space="preserve"> </w:t>
                              </w:r>
                              <w:r>
                                <w:rPr>
                                  <w:rFonts w:ascii="Courier New" w:hAnsi="Courier New"/>
                                  <w:sz w:val="18"/>
                                </w:rPr>
                                <w:t>StringProvider(private</w:t>
                              </w:r>
                              <w:r>
                                <w:rPr>
                                  <w:rFonts w:ascii="Courier New" w:hAnsi="Courier New"/>
                                  <w:spacing w:val="-9"/>
                                  <w:sz w:val="18"/>
                                </w:rPr>
                                <w:t xml:space="preserve"> </w:t>
                              </w:r>
                              <w:r>
                                <w:rPr>
                                  <w:rFonts w:ascii="Courier New" w:hAnsi="Courier New"/>
                                  <w:sz w:val="18"/>
                                </w:rPr>
                                <w:t>val</w:t>
                              </w:r>
                              <w:r>
                                <w:rPr>
                                  <w:rFonts w:ascii="Courier New" w:hAnsi="Courier New"/>
                                  <w:spacing w:val="-9"/>
                                  <w:sz w:val="18"/>
                                </w:rPr>
                                <w:t xml:space="preserve"> </w:t>
                              </w:r>
                              <w:r>
                                <w:rPr>
                                  <w:rFonts w:ascii="Courier New" w:hAnsi="Courier New"/>
                                  <w:sz w:val="18"/>
                                </w:rPr>
                                <w:t>context:</w:t>
                              </w:r>
                              <w:r>
                                <w:rPr>
                                  <w:rFonts w:ascii="Courier New" w:hAnsi="Courier New"/>
                                  <w:spacing w:val="-9"/>
                                  <w:sz w:val="18"/>
                                </w:rPr>
                                <w:t xml:space="preserve"> </w:t>
                              </w:r>
                              <w:r>
                                <w:rPr>
                                  <w:rFonts w:ascii="Courier New" w:hAnsi="Courier New"/>
                                  <w:sz w:val="18"/>
                                </w:rPr>
                                <w:t>Context)</w:t>
                              </w:r>
                              <w:r>
                                <w:rPr>
                                  <w:rFonts w:ascii="Courier New" w:hAnsi="Courier New"/>
                                  <w:spacing w:val="-9"/>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lineRule="exact" w:line="202" w:before="130" w:after="0"/>
                                <w:ind w:left="885" w:hanging="0"/>
                                <w:rPr>
                                  <w:rFonts w:ascii="Courier New" w:hAnsi="Courier New"/>
                                  <w:sz w:val="18"/>
                                </w:rPr>
                              </w:pPr>
                              <w:r>
                                <w:rPr>
                                  <w:rFonts w:ascii="Courier New" w:hAnsi="Courier New"/>
                                  <w:sz w:val="18"/>
                                </w:rPr>
                                <w:t>fun</w:t>
                              </w:r>
                              <w:r>
                                <w:rPr>
                                  <w:rFonts w:ascii="Courier New" w:hAnsi="Courier New"/>
                                  <w:spacing w:val="-11"/>
                                  <w:sz w:val="18"/>
                                </w:rPr>
                                <w:t xml:space="preserve"> </w:t>
                              </w:r>
                              <w:r>
                                <w:rPr>
                                  <w:rFonts w:ascii="Courier New" w:hAnsi="Courier New"/>
                                  <w:sz w:val="18"/>
                                </w:rPr>
                                <w:t>provideItemString(number:</w:t>
                              </w:r>
                              <w:r>
                                <w:rPr>
                                  <w:rFonts w:ascii="Courier New" w:hAnsi="Courier New"/>
                                  <w:spacing w:val="-11"/>
                                  <w:sz w:val="18"/>
                                </w:rPr>
                                <w:t xml:space="preserve"> </w:t>
                              </w:r>
                              <w:r>
                                <w:rPr>
                                  <w:rFonts w:ascii="Courier New" w:hAnsi="Courier New"/>
                                  <w:sz w:val="18"/>
                                </w:rPr>
                                <w:t>Int):</w:t>
                              </w:r>
                              <w:r>
                                <w:rPr>
                                  <w:rFonts w:ascii="Courier New" w:hAnsi="Courier New"/>
                                  <w:spacing w:val="-11"/>
                                  <w:sz w:val="18"/>
                                </w:rPr>
                                <w:t xml:space="preserve"> </w:t>
                              </w:r>
                              <w:r>
                                <w:rPr>
                                  <w:rFonts w:ascii="Courier New" w:hAnsi="Courier New"/>
                                  <w:spacing w:val="-2"/>
                                  <w:sz w:val="18"/>
                                </w:rPr>
                                <w:t>String</w:t>
                              </w:r>
                            </w:p>
                            <w:p>
                              <w:pPr>
                                <w:pStyle w:val="Normal"/>
                                <w:spacing w:lineRule="exact" w:line="202"/>
                                <w:ind w:left="1101" w:hanging="0"/>
                                <w:rPr>
                                  <w:rFonts w:ascii="Courier New" w:hAnsi="Courier New"/>
                                  <w:sz w:val="18"/>
                                </w:rPr>
                              </w:pPr>
                              <w:r>
                                <w:rPr>
                                  <w:rFonts w:ascii="Courier New" w:hAnsi="Courier New"/>
                                  <w:sz w:val="18"/>
                                </w:rPr>
                                <w:t>=</w:t>
                              </w:r>
                              <w:r>
                                <w:rPr>
                                  <w:rFonts w:ascii="Courier New" w:hAnsi="Courier New"/>
                                  <w:spacing w:val="-20"/>
                                  <w:sz w:val="18"/>
                                </w:rPr>
                                <w:t xml:space="preserve"> </w:t>
                              </w:r>
                              <w:r>
                                <w:rPr>
                                  <w:rFonts w:ascii="Courier New" w:hAnsi="Courier New"/>
                                  <w:sz w:val="18"/>
                                </w:rPr>
                                <w:t>context.getString(R.string.item_x,</w:t>
                              </w:r>
                              <w:r>
                                <w:rPr>
                                  <w:rFonts w:ascii="Courier New" w:hAnsi="Courier New"/>
                                  <w:spacing w:val="-17"/>
                                  <w:sz w:val="18"/>
                                </w:rPr>
                                <w:t xml:space="preserve"> </w:t>
                              </w:r>
                              <w:r>
                                <w:rPr>
                                  <w:rFonts w:ascii="Courier New" w:hAnsi="Courier New"/>
                                  <w:spacing w:val="-2"/>
                                  <w:sz w:val="18"/>
                                </w:rPr>
                                <w:t>number)</w:t>
                              </w:r>
                            </w:p>
                            <w:p>
                              <w:pPr>
                                <w:pStyle w:val="Normal"/>
                                <w:spacing w:before="1" w:after="0"/>
                                <w:rPr>
                                  <w:rFonts w:ascii="Courier New" w:hAnsi="Courier New"/>
                                  <w:sz w:val="26"/>
                                </w:rPr>
                              </w:pPr>
                              <w:r>
                                <w:rPr>
                                  <w:rFonts w:ascii="Courier New" w:hAnsi="Courier New"/>
                                  <w:sz w:val="26"/>
                                </w:rPr>
                              </w:r>
                            </w:p>
                            <w:p>
                              <w:pPr>
                                <w:pStyle w:val="Normal"/>
                                <w:spacing w:lineRule="exact" w:line="202"/>
                                <w:ind w:left="885" w:hanging="0"/>
                                <w:rPr>
                                  <w:rFonts w:ascii="Courier New" w:hAnsi="Courier New"/>
                                  <w:sz w:val="18"/>
                                </w:rPr>
                              </w:pPr>
                              <w:r>
                                <w:rPr>
                                  <w:rFonts w:ascii="Courier New" w:hAnsi="Courier New"/>
                                  <w:sz w:val="18"/>
                                </w:rPr>
                                <w:t>fun</w:t>
                              </w:r>
                              <w:r>
                                <w:rPr>
                                  <w:rFonts w:ascii="Courier New" w:hAnsi="Courier New"/>
                                  <w:spacing w:val="-20"/>
                                  <w:sz w:val="18"/>
                                </w:rPr>
                                <w:t xml:space="preserve"> </w:t>
                              </w:r>
                              <w:r>
                                <w:rPr>
                                  <w:rFonts w:ascii="Courier New" w:hAnsi="Courier New"/>
                                  <w:sz w:val="18"/>
                                </w:rPr>
                                <w:t>provideYouClickedString(itemText:</w:t>
                              </w:r>
                              <w:r>
                                <w:rPr>
                                  <w:rFonts w:ascii="Courier New" w:hAnsi="Courier New"/>
                                  <w:spacing w:val="-18"/>
                                  <w:sz w:val="18"/>
                                </w:rPr>
                                <w:t xml:space="preserve"> </w:t>
                              </w:r>
                              <w:r>
                                <w:rPr>
                                  <w:rFonts w:ascii="Courier New" w:hAnsi="Courier New"/>
                                  <w:spacing w:val="-2"/>
                                  <w:sz w:val="18"/>
                                </w:rPr>
                                <w:t>String)</w:t>
                              </w:r>
                            </w:p>
                            <w:p>
                              <w:pPr>
                                <w:pStyle w:val="Normal"/>
                                <w:spacing w:lineRule="exact" w:line="202"/>
                                <w:ind w:left="1101" w:hanging="0"/>
                                <w:rPr>
                                  <w:rFonts w:ascii="Courier New" w:hAnsi="Courier New"/>
                                  <w:sz w:val="18"/>
                                </w:rPr>
                              </w:pPr>
                              <w:r>
                                <w:rPr>
                                  <w:rFonts w:ascii="Courier New" w:hAnsi="Courier New"/>
                                  <w:sz w:val="18"/>
                                </w:rPr>
                                <w:t>=</w:t>
                              </w:r>
                              <w:r>
                                <w:rPr>
                                  <w:rFonts w:ascii="Courier New" w:hAnsi="Courier New"/>
                                  <w:spacing w:val="-23"/>
                                  <w:sz w:val="18"/>
                                </w:rPr>
                                <w:t xml:space="preserve"> </w:t>
                              </w:r>
                              <w:r>
                                <w:rPr>
                                  <w:rFonts w:ascii="Courier New" w:hAnsi="Courier New"/>
                                  <w:sz w:val="18"/>
                                </w:rPr>
                                <w:t>context.getString(R.string.you_clicked_y,</w:t>
                              </w:r>
                              <w:r>
                                <w:rPr>
                                  <w:rFonts w:ascii="Courier New" w:hAnsi="Courier New"/>
                                  <w:spacing w:val="-21"/>
                                  <w:sz w:val="18"/>
                                </w:rPr>
                                <w:t xml:space="preserve"> </w:t>
                              </w:r>
                              <w:r>
                                <w:rPr>
                                  <w:rFonts w:ascii="Courier New" w:hAnsi="Courier New"/>
                                  <w:spacing w:val="-2"/>
                                  <w:sz w:val="18"/>
                                </w:rPr>
                                <w:t>itemText)</w:t>
                              </w:r>
                            </w:p>
                            <w:p>
                              <w:pPr>
                                <w:pStyle w:val="Normal"/>
                                <w:spacing w:before="1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683" style="position:absolute;margin-left:88.2pt;margin-top:7.5pt;width:399.6pt;height:101.25pt" coordorigin="1764,150" coordsize="7992,2025">
                <v:rect id="shape_0" path="m0,0l-2147483645,0l-2147483645,-2147483646l0,-2147483646xe" fillcolor="#f6f6f6" stroked="f" o:allowincell="f" style="position:absolute;left:1764;top:160;width:7991;height:200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70;width:7991;height:198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class</w:t>
                        </w:r>
                        <w:r>
                          <w:rPr>
                            <w:rFonts w:ascii="Courier New" w:hAnsi="Courier New"/>
                            <w:spacing w:val="-12"/>
                            <w:sz w:val="18"/>
                          </w:rPr>
                          <w:t xml:space="preserve"> </w:t>
                        </w:r>
                        <w:r>
                          <w:rPr>
                            <w:rFonts w:ascii="Courier New" w:hAnsi="Courier New"/>
                            <w:sz w:val="18"/>
                          </w:rPr>
                          <w:t>StringProvider(private</w:t>
                        </w:r>
                        <w:r>
                          <w:rPr>
                            <w:rFonts w:ascii="Courier New" w:hAnsi="Courier New"/>
                            <w:spacing w:val="-9"/>
                            <w:sz w:val="18"/>
                          </w:rPr>
                          <w:t xml:space="preserve"> </w:t>
                        </w:r>
                        <w:r>
                          <w:rPr>
                            <w:rFonts w:ascii="Courier New" w:hAnsi="Courier New"/>
                            <w:sz w:val="18"/>
                          </w:rPr>
                          <w:t>val</w:t>
                        </w:r>
                        <w:r>
                          <w:rPr>
                            <w:rFonts w:ascii="Courier New" w:hAnsi="Courier New"/>
                            <w:spacing w:val="-9"/>
                            <w:sz w:val="18"/>
                          </w:rPr>
                          <w:t xml:space="preserve"> </w:t>
                        </w:r>
                        <w:r>
                          <w:rPr>
                            <w:rFonts w:ascii="Courier New" w:hAnsi="Courier New"/>
                            <w:sz w:val="18"/>
                          </w:rPr>
                          <w:t>context:</w:t>
                        </w:r>
                        <w:r>
                          <w:rPr>
                            <w:rFonts w:ascii="Courier New" w:hAnsi="Courier New"/>
                            <w:spacing w:val="-9"/>
                            <w:sz w:val="18"/>
                          </w:rPr>
                          <w:t xml:space="preserve"> </w:t>
                        </w:r>
                        <w:r>
                          <w:rPr>
                            <w:rFonts w:ascii="Courier New" w:hAnsi="Courier New"/>
                            <w:sz w:val="18"/>
                          </w:rPr>
                          <w:t>Context)</w:t>
                        </w:r>
                        <w:r>
                          <w:rPr>
                            <w:rFonts w:ascii="Courier New" w:hAnsi="Courier New"/>
                            <w:spacing w:val="-9"/>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lineRule="exact" w:line="202" w:before="130" w:after="0"/>
                          <w:ind w:left="885" w:hanging="0"/>
                          <w:rPr>
                            <w:rFonts w:ascii="Courier New" w:hAnsi="Courier New"/>
                            <w:sz w:val="18"/>
                          </w:rPr>
                        </w:pPr>
                        <w:r>
                          <w:rPr>
                            <w:rFonts w:ascii="Courier New" w:hAnsi="Courier New"/>
                            <w:sz w:val="18"/>
                          </w:rPr>
                          <w:t>fun</w:t>
                        </w:r>
                        <w:r>
                          <w:rPr>
                            <w:rFonts w:ascii="Courier New" w:hAnsi="Courier New"/>
                            <w:spacing w:val="-11"/>
                            <w:sz w:val="18"/>
                          </w:rPr>
                          <w:t xml:space="preserve"> </w:t>
                        </w:r>
                        <w:r>
                          <w:rPr>
                            <w:rFonts w:ascii="Courier New" w:hAnsi="Courier New"/>
                            <w:sz w:val="18"/>
                          </w:rPr>
                          <w:t>provideItemString(number:</w:t>
                        </w:r>
                        <w:r>
                          <w:rPr>
                            <w:rFonts w:ascii="Courier New" w:hAnsi="Courier New"/>
                            <w:spacing w:val="-11"/>
                            <w:sz w:val="18"/>
                          </w:rPr>
                          <w:t xml:space="preserve"> </w:t>
                        </w:r>
                        <w:r>
                          <w:rPr>
                            <w:rFonts w:ascii="Courier New" w:hAnsi="Courier New"/>
                            <w:sz w:val="18"/>
                          </w:rPr>
                          <w:t>Int):</w:t>
                        </w:r>
                        <w:r>
                          <w:rPr>
                            <w:rFonts w:ascii="Courier New" w:hAnsi="Courier New"/>
                            <w:spacing w:val="-11"/>
                            <w:sz w:val="18"/>
                          </w:rPr>
                          <w:t xml:space="preserve"> </w:t>
                        </w:r>
                        <w:r>
                          <w:rPr>
                            <w:rFonts w:ascii="Courier New" w:hAnsi="Courier New"/>
                            <w:spacing w:val="-2"/>
                            <w:sz w:val="18"/>
                          </w:rPr>
                          <w:t>String</w:t>
                        </w:r>
                      </w:p>
                      <w:p>
                        <w:pPr>
                          <w:pStyle w:val="Normal"/>
                          <w:spacing w:lineRule="exact" w:line="202"/>
                          <w:ind w:left="1101" w:hanging="0"/>
                          <w:rPr>
                            <w:rFonts w:ascii="Courier New" w:hAnsi="Courier New"/>
                            <w:sz w:val="18"/>
                          </w:rPr>
                        </w:pPr>
                        <w:r>
                          <w:rPr>
                            <w:rFonts w:ascii="Courier New" w:hAnsi="Courier New"/>
                            <w:sz w:val="18"/>
                          </w:rPr>
                          <w:t>=</w:t>
                        </w:r>
                        <w:r>
                          <w:rPr>
                            <w:rFonts w:ascii="Courier New" w:hAnsi="Courier New"/>
                            <w:spacing w:val="-20"/>
                            <w:sz w:val="18"/>
                          </w:rPr>
                          <w:t xml:space="preserve"> </w:t>
                        </w:r>
                        <w:r>
                          <w:rPr>
                            <w:rFonts w:ascii="Courier New" w:hAnsi="Courier New"/>
                            <w:sz w:val="18"/>
                          </w:rPr>
                          <w:t>context.getString(R.string.item_x,</w:t>
                        </w:r>
                        <w:r>
                          <w:rPr>
                            <w:rFonts w:ascii="Courier New" w:hAnsi="Courier New"/>
                            <w:spacing w:val="-17"/>
                            <w:sz w:val="18"/>
                          </w:rPr>
                          <w:t xml:space="preserve"> </w:t>
                        </w:r>
                        <w:r>
                          <w:rPr>
                            <w:rFonts w:ascii="Courier New" w:hAnsi="Courier New"/>
                            <w:spacing w:val="-2"/>
                            <w:sz w:val="18"/>
                          </w:rPr>
                          <w:t>number)</w:t>
                        </w:r>
                      </w:p>
                      <w:p>
                        <w:pPr>
                          <w:pStyle w:val="Normal"/>
                          <w:spacing w:before="1" w:after="0"/>
                          <w:rPr>
                            <w:rFonts w:ascii="Courier New" w:hAnsi="Courier New"/>
                            <w:sz w:val="26"/>
                          </w:rPr>
                        </w:pPr>
                        <w:r>
                          <w:rPr>
                            <w:rFonts w:ascii="Courier New" w:hAnsi="Courier New"/>
                            <w:sz w:val="26"/>
                          </w:rPr>
                        </w:r>
                      </w:p>
                      <w:p>
                        <w:pPr>
                          <w:pStyle w:val="Normal"/>
                          <w:spacing w:lineRule="exact" w:line="202"/>
                          <w:ind w:left="885" w:hanging="0"/>
                          <w:rPr>
                            <w:rFonts w:ascii="Courier New" w:hAnsi="Courier New"/>
                            <w:sz w:val="18"/>
                          </w:rPr>
                        </w:pPr>
                        <w:r>
                          <w:rPr>
                            <w:rFonts w:ascii="Courier New" w:hAnsi="Courier New"/>
                            <w:sz w:val="18"/>
                          </w:rPr>
                          <w:t>fun</w:t>
                        </w:r>
                        <w:r>
                          <w:rPr>
                            <w:rFonts w:ascii="Courier New" w:hAnsi="Courier New"/>
                            <w:spacing w:val="-20"/>
                            <w:sz w:val="18"/>
                          </w:rPr>
                          <w:t xml:space="preserve"> </w:t>
                        </w:r>
                        <w:r>
                          <w:rPr>
                            <w:rFonts w:ascii="Courier New" w:hAnsi="Courier New"/>
                            <w:sz w:val="18"/>
                          </w:rPr>
                          <w:t>provideYouClickedString(itemText:</w:t>
                        </w:r>
                        <w:r>
                          <w:rPr>
                            <w:rFonts w:ascii="Courier New" w:hAnsi="Courier New"/>
                            <w:spacing w:val="-18"/>
                            <w:sz w:val="18"/>
                          </w:rPr>
                          <w:t xml:space="preserve"> </w:t>
                        </w:r>
                        <w:r>
                          <w:rPr>
                            <w:rFonts w:ascii="Courier New" w:hAnsi="Courier New"/>
                            <w:spacing w:val="-2"/>
                            <w:sz w:val="18"/>
                          </w:rPr>
                          <w:t>String)</w:t>
                        </w:r>
                      </w:p>
                      <w:p>
                        <w:pPr>
                          <w:pStyle w:val="Normal"/>
                          <w:spacing w:lineRule="exact" w:line="202"/>
                          <w:ind w:left="1101" w:hanging="0"/>
                          <w:rPr>
                            <w:rFonts w:ascii="Courier New" w:hAnsi="Courier New"/>
                            <w:sz w:val="18"/>
                          </w:rPr>
                        </w:pPr>
                        <w:r>
                          <w:rPr>
                            <w:rFonts w:ascii="Courier New" w:hAnsi="Courier New"/>
                            <w:sz w:val="18"/>
                          </w:rPr>
                          <w:t>=</w:t>
                        </w:r>
                        <w:r>
                          <w:rPr>
                            <w:rFonts w:ascii="Courier New" w:hAnsi="Courier New"/>
                            <w:spacing w:val="-23"/>
                            <w:sz w:val="18"/>
                          </w:rPr>
                          <w:t xml:space="preserve"> </w:t>
                        </w:r>
                        <w:r>
                          <w:rPr>
                            <w:rFonts w:ascii="Courier New" w:hAnsi="Courier New"/>
                            <w:sz w:val="18"/>
                          </w:rPr>
                          <w:t>context.getString(R.string.you_clicked_y,</w:t>
                        </w:r>
                        <w:r>
                          <w:rPr>
                            <w:rFonts w:ascii="Courier New" w:hAnsi="Courier New"/>
                            <w:spacing w:val="-21"/>
                            <w:sz w:val="18"/>
                          </w:rPr>
                          <w:t xml:space="preserve"> </w:t>
                        </w:r>
                        <w:r>
                          <w:rPr>
                            <w:rFonts w:ascii="Courier New" w:hAnsi="Courier New"/>
                            <w:spacing w:val="-2"/>
                            <w:sz w:val="18"/>
                          </w:rPr>
                          <w:t>itemText)</w:t>
                        </w:r>
                      </w:p>
                      <w:p>
                        <w:pPr>
                          <w:pStyle w:val="Normal"/>
                          <w:spacing w:before="1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ListParagraph"/>
        <w:numPr>
          <w:ilvl w:val="0"/>
          <w:numId w:val="8"/>
        </w:numPr>
        <w:tabs>
          <w:tab w:val="clear" w:pos="720"/>
          <w:tab w:val="left" w:pos="1274" w:leader="none"/>
        </w:tabs>
        <w:spacing w:lineRule="auto" w:line="240"/>
        <w:ind w:left="1274" w:right="201" w:hanging="360"/>
        <w:jc w:val="left"/>
        <w:rPr>
          <w:sz w:val="20"/>
        </w:rPr>
      </w:pPr>
      <w:r>
        <w:rPr>
          <w:sz w:val="20"/>
        </w:rPr>
        <w:t xml:space="preserve">Now, let's move to an empty </w:t>
      </w:r>
      <w:r>
        <w:rPr>
          <w:rFonts w:ascii="Courier New" w:hAnsi="Courier New"/>
          <w:b/>
        </w:rPr>
        <w:t>ItemGenerator</w:t>
      </w:r>
      <w:r>
        <w:rPr>
          <w:rFonts w:ascii="Courier New" w:hAnsi="Courier New"/>
          <w:b/>
          <w:spacing w:val="-69"/>
        </w:rPr>
        <w:t xml:space="preserve"> </w:t>
      </w:r>
      <w:r>
        <w:rPr>
          <w:sz w:val="20"/>
        </w:rPr>
        <w:t>class, which will contain two methods, one to generate the items asynchronously, and the other to generate them</w:t>
      </w:r>
      <w:r>
        <w:rPr>
          <w:spacing w:val="-3"/>
          <w:sz w:val="20"/>
        </w:rPr>
        <w:t xml:space="preserve"> </w:t>
      </w:r>
      <w:r>
        <w:rPr>
          <w:sz w:val="20"/>
        </w:rPr>
        <w:t>synchronously.</w:t>
      </w:r>
      <w:r>
        <w:rPr>
          <w:spacing w:val="-3"/>
          <w:sz w:val="20"/>
        </w:rPr>
        <w:t xml:space="preserve"> </w:t>
      </w:r>
      <w:r>
        <w:rPr>
          <w:sz w:val="20"/>
        </w:rPr>
        <w:t>The</w:t>
      </w:r>
      <w:r>
        <w:rPr>
          <w:spacing w:val="-4"/>
          <w:sz w:val="20"/>
        </w:rPr>
        <w:t xml:space="preserve"> </w:t>
      </w:r>
      <w:r>
        <w:rPr>
          <w:sz w:val="20"/>
        </w:rPr>
        <w:t>reason</w:t>
      </w:r>
      <w:r>
        <w:rPr>
          <w:spacing w:val="-4"/>
          <w:sz w:val="20"/>
        </w:rPr>
        <w:t xml:space="preserve"> </w:t>
      </w:r>
      <w:r>
        <w:rPr>
          <w:sz w:val="20"/>
        </w:rPr>
        <w:t>for</w:t>
      </w:r>
      <w:r>
        <w:rPr>
          <w:spacing w:val="-3"/>
          <w:sz w:val="20"/>
        </w:rPr>
        <w:t xml:space="preserve"> </w:t>
      </w:r>
      <w:r>
        <w:rPr>
          <w:sz w:val="20"/>
        </w:rPr>
        <w:t>this</w:t>
      </w:r>
      <w:r>
        <w:rPr>
          <w:spacing w:val="-3"/>
          <w:sz w:val="20"/>
        </w:rPr>
        <w:t xml:space="preserve"> </w:t>
      </w:r>
      <w:r>
        <w:rPr>
          <w:sz w:val="20"/>
        </w:rPr>
        <w:t>approach</w:t>
      </w:r>
      <w:r>
        <w:rPr>
          <w:spacing w:val="-4"/>
          <w:sz w:val="20"/>
        </w:rPr>
        <w:t xml:space="preserve"> </w:t>
      </w:r>
      <w:r>
        <w:rPr>
          <w:sz w:val="20"/>
        </w:rPr>
        <w:t>is</w:t>
      </w:r>
      <w:r>
        <w:rPr>
          <w:spacing w:val="-3"/>
          <w:sz w:val="20"/>
        </w:rPr>
        <w:t xml:space="preserve"> </w:t>
      </w:r>
      <w:r>
        <w:rPr>
          <w:sz w:val="20"/>
        </w:rPr>
        <w:t>that</w:t>
      </w:r>
      <w:r>
        <w:rPr>
          <w:spacing w:val="-3"/>
          <w:sz w:val="20"/>
        </w:rPr>
        <w:t xml:space="preserve"> </w:t>
      </w:r>
      <w:r>
        <w:rPr>
          <w:sz w:val="20"/>
        </w:rPr>
        <w:t>we</w:t>
      </w:r>
      <w:r>
        <w:rPr>
          <w:spacing w:val="-3"/>
          <w:sz w:val="20"/>
        </w:rPr>
        <w:t xml:space="preserve"> </w:t>
      </w:r>
      <w:r>
        <w:rPr>
          <w:sz w:val="20"/>
        </w:rPr>
        <w:t>will</w:t>
      </w:r>
      <w:r>
        <w:rPr>
          <w:spacing w:val="-3"/>
          <w:sz w:val="20"/>
        </w:rPr>
        <w:t xml:space="preserve"> </w:t>
      </w:r>
      <w:r>
        <w:rPr>
          <w:sz w:val="20"/>
        </w:rPr>
        <w:t>need</w:t>
      </w:r>
      <w:r>
        <w:rPr>
          <w:spacing w:val="-3"/>
          <w:sz w:val="20"/>
        </w:rPr>
        <w:t xml:space="preserve"> </w:t>
      </w:r>
      <w:r>
        <w:rPr>
          <w:sz w:val="20"/>
        </w:rPr>
        <w:t>to</w:t>
      </w:r>
      <w:r>
        <w:rPr>
          <w:spacing w:val="-3"/>
          <w:sz w:val="20"/>
        </w:rPr>
        <w:t xml:space="preserve"> </w:t>
      </w:r>
      <w:r>
        <w:rPr>
          <w:sz w:val="20"/>
        </w:rPr>
        <w:t>extend this class in the integration test to get it to run fast:</w:t>
      </w:r>
    </w:p>
    <w:p>
      <w:pPr>
        <w:sectPr>
          <w:headerReference w:type="even" r:id="rId280"/>
          <w:headerReference w:type="default" r:id="rId281"/>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2" w:after="0"/>
        <w:rPr>
          <w:sz w:val="8"/>
        </w:rPr>
      </w:pPr>
      <w:r>
        <w:rPr>
          <w:sz w:val="8"/>
        </w:rPr>
        <mc:AlternateContent>
          <mc:Choice Requires="wpg">
            <w:drawing>
              <wp:anchor behindDoc="0" distT="0" distB="0" distL="0" distR="4445" simplePos="0" locked="0" layoutInCell="0" allowOverlap="1" relativeHeight="1727" wp14:anchorId="071E0C2B">
                <wp:simplePos x="0" y="0"/>
                <wp:positionH relativeFrom="page">
                  <wp:posOffset>1120140</wp:posOffset>
                </wp:positionH>
                <wp:positionV relativeFrom="paragraph">
                  <wp:posOffset>92075</wp:posOffset>
                </wp:positionV>
                <wp:extent cx="5074920" cy="2886075"/>
                <wp:effectExtent l="0" t="635" r="635" b="0"/>
                <wp:wrapTopAndBottom/>
                <wp:docPr id="904" name="docshapegroup687"/>
                <a:graphic xmlns:a="http://schemas.openxmlformats.org/drawingml/2006/main">
                  <a:graphicData uri="http://schemas.microsoft.com/office/word/2010/wordprocessingGroup">
                    <wpg:wgp>
                      <wpg:cNvGrpSpPr/>
                      <wpg:grpSpPr>
                        <a:xfrm>
                          <a:off x="0" y="0"/>
                          <a:ext cx="5074920" cy="2886120"/>
                          <a:chOff x="0" y="0"/>
                          <a:chExt cx="5074920" cy="2886120"/>
                        </a:xfrm>
                      </wpg:grpSpPr>
                      <wps:wsp>
                        <wps:cNvSpPr/>
                        <wps:spPr>
                          <a:xfrm>
                            <a:off x="0" y="6480"/>
                            <a:ext cx="5074920" cy="2873520"/>
                          </a:xfrm>
                          <a:prstGeom prst="rect">
                            <a:avLst/>
                          </a:prstGeom>
                          <a:solidFill>
                            <a:srgbClr val="f6f6f6"/>
                          </a:solidFill>
                          <a:ln w="0">
                            <a:noFill/>
                          </a:ln>
                        </wps:spPr>
                        <wps:style>
                          <a:lnRef idx="0"/>
                          <a:fillRef idx="0"/>
                          <a:effectRef idx="0"/>
                          <a:fontRef idx="minor"/>
                        </wps:style>
                        <wps:bodyPr/>
                      </wps:wsp>
                      <wps:wsp>
                        <wps:cNvSpPr/>
                        <wps:spPr>
                          <a:xfrm>
                            <a:off x="0" y="0"/>
                            <a:ext cx="5074920" cy="2886120"/>
                          </a:xfrm>
                          <a:custGeom>
                            <a:avLst/>
                            <a:gdLst>
                              <a:gd name="textAreaLeft" fmla="*/ 0 w 2877120"/>
                              <a:gd name="textAreaRight" fmla="*/ 2879280 w 2877120"/>
                              <a:gd name="textAreaTop" fmla="*/ 0 h 1636200"/>
                              <a:gd name="textAreaBottom" fmla="*/ 1638360 h 1636200"/>
                            </a:gdLst>
                            <a:ahLst/>
                            <a:rect l="textAreaLeft" t="textAreaTop" r="textAreaRight" b="textAreaBottom"/>
                            <a:pathLst>
                              <a:path w="7992" h="4545">
                                <a:moveTo>
                                  <a:pt x="7992" y="4524"/>
                                </a:moveTo>
                                <a:lnTo>
                                  <a:pt x="0" y="4524"/>
                                </a:lnTo>
                                <a:lnTo>
                                  <a:pt x="0" y="4544"/>
                                </a:lnTo>
                                <a:lnTo>
                                  <a:pt x="7992" y="4544"/>
                                </a:lnTo>
                                <a:lnTo>
                                  <a:pt x="7992" y="45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2860560"/>
                          </a:xfrm>
                          <a:prstGeom prst="rect">
                            <a:avLst/>
                          </a:prstGeom>
                          <a:noFill/>
                          <a:ln w="0">
                            <a:noFill/>
                          </a:ln>
                        </wps:spPr>
                        <wps:style>
                          <a:lnRef idx="0"/>
                          <a:fillRef idx="0"/>
                          <a:effectRef idx="0"/>
                          <a:fontRef idx="minor"/>
                        </wps:style>
                        <wps:txbx>
                          <w:txbxContent>
                            <w:p>
                              <w:pPr>
                                <w:pStyle w:val="Normal"/>
                                <w:spacing w:lineRule="auto" w:line="324" w:before="40" w:after="0"/>
                                <w:ind w:left="885" w:right="4318" w:hanging="432"/>
                                <w:rPr>
                                  <w:rFonts w:ascii="Courier New" w:hAnsi="Courier New"/>
                                  <w:sz w:val="18"/>
                                </w:rPr>
                              </w:pPr>
                              <w:r>
                                <w:rPr>
                                  <w:rFonts w:ascii="Courier New" w:hAnsi="Courier New"/>
                                  <w:sz w:val="18"/>
                                </w:rPr>
                                <w:t>open class ItemGenerator( private</w:t>
                              </w:r>
                              <w:r>
                                <w:rPr>
                                  <w:rFonts w:ascii="Courier New" w:hAnsi="Courier New"/>
                                  <w:spacing w:val="-13"/>
                                  <w:sz w:val="18"/>
                                </w:rPr>
                                <w:t xml:space="preserve"> </w:t>
                              </w:r>
                              <w:r>
                                <w:rPr>
                                  <w:rFonts w:ascii="Courier New" w:hAnsi="Courier New"/>
                                  <w:sz w:val="18"/>
                                </w:rPr>
                                <w:t>val</w:t>
                              </w:r>
                              <w:r>
                                <w:rPr>
                                  <w:rFonts w:ascii="Courier New" w:hAnsi="Courier New"/>
                                  <w:spacing w:val="-13"/>
                                  <w:sz w:val="18"/>
                                </w:rPr>
                                <w:t xml:space="preserve"> </w:t>
                              </w:r>
                              <w:r>
                                <w:rPr>
                                  <w:rFonts w:ascii="Courier New" w:hAnsi="Courier New"/>
                                  <w:sz w:val="18"/>
                                </w:rPr>
                                <w:t>timer:</w:t>
                              </w:r>
                              <w:r>
                                <w:rPr>
                                  <w:rFonts w:ascii="Courier New" w:hAnsi="Courier New"/>
                                  <w:spacing w:val="-13"/>
                                  <w:sz w:val="18"/>
                                </w:rPr>
                                <w:t xml:space="preserve"> </w:t>
                              </w:r>
                              <w:r>
                                <w:rPr>
                                  <w:rFonts w:ascii="Courier New" w:hAnsi="Courier New"/>
                                  <w:sz w:val="18"/>
                                </w:rPr>
                                <w:t>Timer,</w:t>
                              </w:r>
                            </w:p>
                            <w:p>
                              <w:pPr>
                                <w:pStyle w:val="Normal"/>
                                <w:spacing w:lineRule="auto" w:line="324" w:before="1" w:after="0"/>
                                <w:ind w:left="885" w:right="2128" w:hanging="0"/>
                                <w:rPr>
                                  <w:rFonts w:ascii="Courier New" w:hAnsi="Courier New"/>
                                  <w:sz w:val="18"/>
                                </w:rPr>
                              </w:pPr>
                              <w:r>
                                <w:rPr>
                                  <w:rFonts w:ascii="Courier New" w:hAnsi="Courier New"/>
                                  <w:sz w:val="18"/>
                                </w:rPr>
                                <w:t>private</w:t>
                              </w:r>
                              <w:r>
                                <w:rPr>
                                  <w:rFonts w:ascii="Courier New" w:hAnsi="Courier New"/>
                                  <w:spacing w:val="-13"/>
                                  <w:sz w:val="18"/>
                                </w:rPr>
                                <w:t xml:space="preserve"> </w:t>
                              </w:r>
                              <w:r>
                                <w:rPr>
                                  <w:rFonts w:ascii="Courier New" w:hAnsi="Courier New"/>
                                  <w:sz w:val="18"/>
                                </w:rPr>
                                <w:t>val</w:t>
                              </w:r>
                              <w:r>
                                <w:rPr>
                                  <w:rFonts w:ascii="Courier New" w:hAnsi="Courier New"/>
                                  <w:spacing w:val="-13"/>
                                  <w:sz w:val="18"/>
                                </w:rPr>
                                <w:t xml:space="preserve"> </w:t>
                              </w:r>
                              <w:r>
                                <w:rPr>
                                  <w:rFonts w:ascii="Courier New" w:hAnsi="Courier New"/>
                                  <w:sz w:val="18"/>
                                </w:rPr>
                                <w:t>stringProvider:</w:t>
                              </w:r>
                              <w:r>
                                <w:rPr>
                                  <w:rFonts w:ascii="Courier New" w:hAnsi="Courier New"/>
                                  <w:spacing w:val="-13"/>
                                  <w:sz w:val="18"/>
                                </w:rPr>
                                <w:t xml:space="preserve"> </w:t>
                              </w:r>
                              <w:r>
                                <w:rPr>
                                  <w:rFonts w:ascii="Courier New" w:hAnsi="Courier New"/>
                                  <w:sz w:val="18"/>
                                </w:rPr>
                                <w:t>StringProvider, private val initialDelay: Long,</w:t>
                              </w:r>
                            </w:p>
                            <w:p>
                              <w:pPr>
                                <w:pStyle w:val="Normal"/>
                                <w:spacing w:before="2" w:after="0"/>
                                <w:ind w:left="885" w:hanging="0"/>
                                <w:rPr>
                                  <w:rFonts w:ascii="Courier New" w:hAnsi="Courier New"/>
                                  <w:sz w:val="18"/>
                                </w:rPr>
                              </w:pPr>
                              <w:r>
                                <w:rPr>
                                  <w:rFonts w:ascii="Courier New" w:hAnsi="Courier New"/>
                                  <w:sz w:val="18"/>
                                </w:rPr>
                                <w:t>private</w:t>
                              </w:r>
                              <w:r>
                                <w:rPr>
                                  <w:rFonts w:ascii="Courier New" w:hAnsi="Courier New"/>
                                  <w:spacing w:val="-11"/>
                                  <w:sz w:val="18"/>
                                </w:rPr>
                                <w:t xml:space="preserve"> </w:t>
                              </w:r>
                              <w:r>
                                <w:rPr>
                                  <w:rFonts w:ascii="Courier New" w:hAnsi="Courier New"/>
                                  <w:sz w:val="18"/>
                                </w:rPr>
                                <w:t>val</w:t>
                              </w:r>
                              <w:r>
                                <w:rPr>
                                  <w:rFonts w:ascii="Courier New" w:hAnsi="Courier New"/>
                                  <w:spacing w:val="-11"/>
                                  <w:sz w:val="18"/>
                                </w:rPr>
                                <w:t xml:space="preserve"> </w:t>
                              </w:r>
                              <w:r>
                                <w:rPr>
                                  <w:rFonts w:ascii="Courier New" w:hAnsi="Courier New"/>
                                  <w:sz w:val="18"/>
                                </w:rPr>
                                <w:t>countingIdlingResource:</w:t>
                              </w:r>
                              <w:r>
                                <w:rPr>
                                  <w:rFonts w:ascii="Courier New" w:hAnsi="Courier New"/>
                                  <w:spacing w:val="-11"/>
                                  <w:sz w:val="18"/>
                                </w:rPr>
                                <w:t xml:space="preserve"> </w:t>
                              </w:r>
                              <w:r>
                                <w:rPr>
                                  <w:rFonts w:ascii="Courier New" w:hAnsi="Courier New"/>
                                  <w:spacing w:val="-2"/>
                                  <w:sz w:val="18"/>
                                </w:rPr>
                                <w:t>CountingIdlingResource</w:t>
                              </w:r>
                            </w:p>
                            <w:p>
                              <w:pPr>
                                <w:pStyle w:val="Normal"/>
                                <w:spacing w:before="76" w:after="0"/>
                                <w:ind w:left="453" w:hanging="0"/>
                                <w:rPr>
                                  <w:rFonts w:ascii="Courier New" w:hAnsi="Courier New"/>
                                  <w:sz w:val="18"/>
                                </w:rPr>
                              </w:pPr>
                              <w:r>
                                <w:rPr>
                                  <w:rFonts w:ascii="Courier New" w:hAnsi="Courier New"/>
                                  <w:sz w:val="18"/>
                                </w:rPr>
                                <w:t>)</w:t>
                              </w:r>
                              <w:r>
                                <w:rPr>
                                  <w:rFonts w:ascii="Courier New" w:hAnsi="Courier New"/>
                                  <w:spacing w:val="-1"/>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lineRule="auto" w:line="324" w:before="129" w:after="0"/>
                                <w:ind w:left="1101" w:right="840" w:hanging="216"/>
                                <w:rPr>
                                  <w:rFonts w:ascii="Courier New" w:hAnsi="Courier New"/>
                                  <w:sz w:val="18"/>
                                </w:rPr>
                              </w:pPr>
                              <w:r>
                                <w:rPr>
                                  <w:rFonts w:ascii="Courier New" w:hAnsi="Courier New"/>
                                  <w:sz w:val="18"/>
                                </w:rPr>
                                <w:t>fun</w:t>
                              </w:r>
                              <w:r>
                                <w:rPr>
                                  <w:rFonts w:ascii="Courier New" w:hAnsi="Courier New"/>
                                  <w:spacing w:val="-14"/>
                                  <w:sz w:val="18"/>
                                </w:rPr>
                                <w:t xml:space="preserve"> </w:t>
                              </w:r>
                              <w:r>
                                <w:rPr>
                                  <w:rFonts w:ascii="Courier New" w:hAnsi="Courier New"/>
                                  <w:sz w:val="18"/>
                                </w:rPr>
                                <w:t>generateItemsAsync(itemCount:</w:t>
                              </w:r>
                              <w:r>
                                <w:rPr>
                                  <w:rFonts w:ascii="Courier New" w:hAnsi="Courier New"/>
                                  <w:spacing w:val="-14"/>
                                  <w:sz w:val="18"/>
                                </w:rPr>
                                <w:t xml:space="preserve"> </w:t>
                              </w:r>
                              <w:r>
                                <w:rPr>
                                  <w:rFonts w:ascii="Courier New" w:hAnsi="Courier New"/>
                                  <w:sz w:val="18"/>
                                </w:rPr>
                                <w:t>Int,</w:t>
                              </w:r>
                              <w:r>
                                <w:rPr>
                                  <w:rFonts w:ascii="Courier New" w:hAnsi="Courier New"/>
                                  <w:spacing w:val="-14"/>
                                  <w:sz w:val="18"/>
                                </w:rPr>
                                <w:t xml:space="preserve"> </w:t>
                              </w:r>
                              <w:r>
                                <w:rPr>
                                  <w:rFonts w:ascii="Courier New" w:hAnsi="Courier New"/>
                                  <w:sz w:val="18"/>
                                </w:rPr>
                                <w:t>callback: (List&lt;Item&gt;) -&gt; Unit) {</w:t>
                              </w:r>
                            </w:p>
                            <w:p>
                              <w:pPr>
                                <w:pStyle w:val="Normal"/>
                                <w:spacing w:before="10" w:after="0"/>
                                <w:rPr>
                                  <w:rFonts w:ascii="Courier New" w:hAnsi="Courier New"/>
                                  <w:sz w:val="24"/>
                                </w:rPr>
                              </w:pPr>
                              <w:r>
                                <w:rPr>
                                  <w:rFonts w:ascii="Courier New" w:hAnsi="Courier New"/>
                                  <w:sz w:val="24"/>
                                </w:rPr>
                              </w:r>
                            </w:p>
                            <w:p>
                              <w:pPr>
                                <w:pStyle w:val="Normal"/>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324" w:before="129" w:after="0"/>
                                <w:ind w:left="1317" w:right="1185" w:hanging="432"/>
                                <w:rPr>
                                  <w:rFonts w:ascii="Courier New" w:hAnsi="Courier New"/>
                                  <w:sz w:val="18"/>
                                </w:rPr>
                              </w:pPr>
                              <w:r>
                                <w:rPr>
                                  <w:rFonts w:ascii="Courier New" w:hAnsi="Courier New"/>
                                  <w:sz w:val="18"/>
                                </w:rPr>
                                <w:t>open</w:t>
                              </w:r>
                              <w:r>
                                <w:rPr>
                                  <w:rFonts w:ascii="Courier New" w:hAnsi="Courier New"/>
                                  <w:spacing w:val="-10"/>
                                  <w:sz w:val="18"/>
                                </w:rPr>
                                <w:t xml:space="preserve"> </w:t>
                              </w:r>
                              <w:r>
                                <w:rPr>
                                  <w:rFonts w:ascii="Courier New" w:hAnsi="Courier New"/>
                                  <w:sz w:val="18"/>
                                </w:rPr>
                                <w:t>internal</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generateItems(itemCount:</w:t>
                              </w:r>
                              <w:r>
                                <w:rPr>
                                  <w:rFonts w:ascii="Courier New" w:hAnsi="Courier New"/>
                                  <w:spacing w:val="-10"/>
                                  <w:sz w:val="18"/>
                                </w:rPr>
                                <w:t xml:space="preserve"> </w:t>
                              </w:r>
                              <w:r>
                                <w:rPr>
                                  <w:rFonts w:ascii="Courier New" w:hAnsi="Courier New"/>
                                  <w:sz w:val="18"/>
                                </w:rPr>
                                <w:t>Int): List&lt;Item&gt; = listOf()</w:t>
                              </w:r>
                            </w:p>
                            <w:p>
                              <w:pPr>
                                <w:pStyle w:val="Normal"/>
                                <w:spacing w:before="10" w:after="0"/>
                                <w:rPr>
                                  <w:rFonts w:ascii="Courier New" w:hAnsi="Courier New"/>
                                  <w:sz w:val="24"/>
                                </w:rPr>
                              </w:pPr>
                              <w:r>
                                <w:rPr>
                                  <w:rFonts w:ascii="Courier New" w:hAnsi="Courier New"/>
                                  <w:sz w:val="24"/>
                                </w:rPr>
                              </w:r>
                            </w:p>
                            <w:p>
                              <w:pPr>
                                <w:pStyle w:val="Normal"/>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687" style="position:absolute;margin-left:88.2pt;margin-top:7.25pt;width:399.6pt;height:227.25pt" coordorigin="1764,145" coordsize="7992,4545">
                <v:rect id="shape_0" path="m0,0l-2147483645,0l-2147483645,-2147483646l0,-2147483646xe" fillcolor="#f6f6f6" stroked="f" o:allowincell="f" style="position:absolute;left:1764;top:155;width:7991;height:452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5;width:7991;height:4504;mso-wrap-style:square;v-text-anchor:top;mso-position-horizontal-relative:page">
                  <v:fill o:detectmouseclick="t" on="false"/>
                  <v:stroke color="#3465a4" joinstyle="round" endcap="flat"/>
                  <v:textbox>
                    <w:txbxContent>
                      <w:p>
                        <w:pPr>
                          <w:pStyle w:val="Normal"/>
                          <w:spacing w:lineRule="auto" w:line="324" w:before="40" w:after="0"/>
                          <w:ind w:left="885" w:right="4318" w:hanging="432"/>
                          <w:rPr>
                            <w:rFonts w:ascii="Courier New" w:hAnsi="Courier New"/>
                            <w:sz w:val="18"/>
                          </w:rPr>
                        </w:pPr>
                        <w:r>
                          <w:rPr>
                            <w:rFonts w:ascii="Courier New" w:hAnsi="Courier New"/>
                            <w:sz w:val="18"/>
                          </w:rPr>
                          <w:t>open class ItemGenerator( private</w:t>
                        </w:r>
                        <w:r>
                          <w:rPr>
                            <w:rFonts w:ascii="Courier New" w:hAnsi="Courier New"/>
                            <w:spacing w:val="-13"/>
                            <w:sz w:val="18"/>
                          </w:rPr>
                          <w:t xml:space="preserve"> </w:t>
                        </w:r>
                        <w:r>
                          <w:rPr>
                            <w:rFonts w:ascii="Courier New" w:hAnsi="Courier New"/>
                            <w:sz w:val="18"/>
                          </w:rPr>
                          <w:t>val</w:t>
                        </w:r>
                        <w:r>
                          <w:rPr>
                            <w:rFonts w:ascii="Courier New" w:hAnsi="Courier New"/>
                            <w:spacing w:val="-13"/>
                            <w:sz w:val="18"/>
                          </w:rPr>
                          <w:t xml:space="preserve"> </w:t>
                        </w:r>
                        <w:r>
                          <w:rPr>
                            <w:rFonts w:ascii="Courier New" w:hAnsi="Courier New"/>
                            <w:sz w:val="18"/>
                          </w:rPr>
                          <w:t>timer:</w:t>
                        </w:r>
                        <w:r>
                          <w:rPr>
                            <w:rFonts w:ascii="Courier New" w:hAnsi="Courier New"/>
                            <w:spacing w:val="-13"/>
                            <w:sz w:val="18"/>
                          </w:rPr>
                          <w:t xml:space="preserve"> </w:t>
                        </w:r>
                        <w:r>
                          <w:rPr>
                            <w:rFonts w:ascii="Courier New" w:hAnsi="Courier New"/>
                            <w:sz w:val="18"/>
                          </w:rPr>
                          <w:t>Timer,</w:t>
                        </w:r>
                      </w:p>
                      <w:p>
                        <w:pPr>
                          <w:pStyle w:val="Normal"/>
                          <w:spacing w:lineRule="auto" w:line="324" w:before="1" w:after="0"/>
                          <w:ind w:left="885" w:right="2128" w:hanging="0"/>
                          <w:rPr>
                            <w:rFonts w:ascii="Courier New" w:hAnsi="Courier New"/>
                            <w:sz w:val="18"/>
                          </w:rPr>
                        </w:pPr>
                        <w:r>
                          <w:rPr>
                            <w:rFonts w:ascii="Courier New" w:hAnsi="Courier New"/>
                            <w:sz w:val="18"/>
                          </w:rPr>
                          <w:t>private</w:t>
                        </w:r>
                        <w:r>
                          <w:rPr>
                            <w:rFonts w:ascii="Courier New" w:hAnsi="Courier New"/>
                            <w:spacing w:val="-13"/>
                            <w:sz w:val="18"/>
                          </w:rPr>
                          <w:t xml:space="preserve"> </w:t>
                        </w:r>
                        <w:r>
                          <w:rPr>
                            <w:rFonts w:ascii="Courier New" w:hAnsi="Courier New"/>
                            <w:sz w:val="18"/>
                          </w:rPr>
                          <w:t>val</w:t>
                        </w:r>
                        <w:r>
                          <w:rPr>
                            <w:rFonts w:ascii="Courier New" w:hAnsi="Courier New"/>
                            <w:spacing w:val="-13"/>
                            <w:sz w:val="18"/>
                          </w:rPr>
                          <w:t xml:space="preserve"> </w:t>
                        </w:r>
                        <w:r>
                          <w:rPr>
                            <w:rFonts w:ascii="Courier New" w:hAnsi="Courier New"/>
                            <w:sz w:val="18"/>
                          </w:rPr>
                          <w:t>stringProvider:</w:t>
                        </w:r>
                        <w:r>
                          <w:rPr>
                            <w:rFonts w:ascii="Courier New" w:hAnsi="Courier New"/>
                            <w:spacing w:val="-13"/>
                            <w:sz w:val="18"/>
                          </w:rPr>
                          <w:t xml:space="preserve"> </w:t>
                        </w:r>
                        <w:r>
                          <w:rPr>
                            <w:rFonts w:ascii="Courier New" w:hAnsi="Courier New"/>
                            <w:sz w:val="18"/>
                          </w:rPr>
                          <w:t>StringProvider, private val initialDelay: Long,</w:t>
                        </w:r>
                      </w:p>
                      <w:p>
                        <w:pPr>
                          <w:pStyle w:val="Normal"/>
                          <w:spacing w:before="2" w:after="0"/>
                          <w:ind w:left="885" w:hanging="0"/>
                          <w:rPr>
                            <w:rFonts w:ascii="Courier New" w:hAnsi="Courier New"/>
                            <w:sz w:val="18"/>
                          </w:rPr>
                        </w:pPr>
                        <w:r>
                          <w:rPr>
                            <w:rFonts w:ascii="Courier New" w:hAnsi="Courier New"/>
                            <w:sz w:val="18"/>
                          </w:rPr>
                          <w:t>private</w:t>
                        </w:r>
                        <w:r>
                          <w:rPr>
                            <w:rFonts w:ascii="Courier New" w:hAnsi="Courier New"/>
                            <w:spacing w:val="-11"/>
                            <w:sz w:val="18"/>
                          </w:rPr>
                          <w:t xml:space="preserve"> </w:t>
                        </w:r>
                        <w:r>
                          <w:rPr>
                            <w:rFonts w:ascii="Courier New" w:hAnsi="Courier New"/>
                            <w:sz w:val="18"/>
                          </w:rPr>
                          <w:t>val</w:t>
                        </w:r>
                        <w:r>
                          <w:rPr>
                            <w:rFonts w:ascii="Courier New" w:hAnsi="Courier New"/>
                            <w:spacing w:val="-11"/>
                            <w:sz w:val="18"/>
                          </w:rPr>
                          <w:t xml:space="preserve"> </w:t>
                        </w:r>
                        <w:r>
                          <w:rPr>
                            <w:rFonts w:ascii="Courier New" w:hAnsi="Courier New"/>
                            <w:sz w:val="18"/>
                          </w:rPr>
                          <w:t>countingIdlingResource:</w:t>
                        </w:r>
                        <w:r>
                          <w:rPr>
                            <w:rFonts w:ascii="Courier New" w:hAnsi="Courier New"/>
                            <w:spacing w:val="-11"/>
                            <w:sz w:val="18"/>
                          </w:rPr>
                          <w:t xml:space="preserve"> </w:t>
                        </w:r>
                        <w:r>
                          <w:rPr>
                            <w:rFonts w:ascii="Courier New" w:hAnsi="Courier New"/>
                            <w:spacing w:val="-2"/>
                            <w:sz w:val="18"/>
                          </w:rPr>
                          <w:t>CountingIdlingResource</w:t>
                        </w:r>
                      </w:p>
                      <w:p>
                        <w:pPr>
                          <w:pStyle w:val="Normal"/>
                          <w:spacing w:before="76" w:after="0"/>
                          <w:ind w:left="453" w:hanging="0"/>
                          <w:rPr>
                            <w:rFonts w:ascii="Courier New" w:hAnsi="Courier New"/>
                            <w:sz w:val="18"/>
                          </w:rPr>
                        </w:pPr>
                        <w:r>
                          <w:rPr>
                            <w:rFonts w:ascii="Courier New" w:hAnsi="Courier New"/>
                            <w:sz w:val="18"/>
                          </w:rPr>
                          <w:t>)</w:t>
                        </w:r>
                        <w:r>
                          <w:rPr>
                            <w:rFonts w:ascii="Courier New" w:hAnsi="Courier New"/>
                            <w:spacing w:val="-1"/>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lineRule="auto" w:line="324" w:before="129" w:after="0"/>
                          <w:ind w:left="1101" w:right="840" w:hanging="216"/>
                          <w:rPr>
                            <w:rFonts w:ascii="Courier New" w:hAnsi="Courier New"/>
                            <w:sz w:val="18"/>
                          </w:rPr>
                        </w:pPr>
                        <w:r>
                          <w:rPr>
                            <w:rFonts w:ascii="Courier New" w:hAnsi="Courier New"/>
                            <w:sz w:val="18"/>
                          </w:rPr>
                          <w:t>fun</w:t>
                        </w:r>
                        <w:r>
                          <w:rPr>
                            <w:rFonts w:ascii="Courier New" w:hAnsi="Courier New"/>
                            <w:spacing w:val="-14"/>
                            <w:sz w:val="18"/>
                          </w:rPr>
                          <w:t xml:space="preserve"> </w:t>
                        </w:r>
                        <w:r>
                          <w:rPr>
                            <w:rFonts w:ascii="Courier New" w:hAnsi="Courier New"/>
                            <w:sz w:val="18"/>
                          </w:rPr>
                          <w:t>generateItemsAsync(itemCount:</w:t>
                        </w:r>
                        <w:r>
                          <w:rPr>
                            <w:rFonts w:ascii="Courier New" w:hAnsi="Courier New"/>
                            <w:spacing w:val="-14"/>
                            <w:sz w:val="18"/>
                          </w:rPr>
                          <w:t xml:space="preserve"> </w:t>
                        </w:r>
                        <w:r>
                          <w:rPr>
                            <w:rFonts w:ascii="Courier New" w:hAnsi="Courier New"/>
                            <w:sz w:val="18"/>
                          </w:rPr>
                          <w:t>Int,</w:t>
                        </w:r>
                        <w:r>
                          <w:rPr>
                            <w:rFonts w:ascii="Courier New" w:hAnsi="Courier New"/>
                            <w:spacing w:val="-14"/>
                            <w:sz w:val="18"/>
                          </w:rPr>
                          <w:t xml:space="preserve"> </w:t>
                        </w:r>
                        <w:r>
                          <w:rPr>
                            <w:rFonts w:ascii="Courier New" w:hAnsi="Courier New"/>
                            <w:sz w:val="18"/>
                          </w:rPr>
                          <w:t>callback: (List&lt;Item&gt;) -&gt; Unit) {</w:t>
                        </w:r>
                      </w:p>
                      <w:p>
                        <w:pPr>
                          <w:pStyle w:val="Normal"/>
                          <w:spacing w:before="10" w:after="0"/>
                          <w:rPr>
                            <w:rFonts w:ascii="Courier New" w:hAnsi="Courier New"/>
                            <w:sz w:val="24"/>
                          </w:rPr>
                        </w:pPr>
                        <w:r>
                          <w:rPr>
                            <w:rFonts w:ascii="Courier New" w:hAnsi="Courier New"/>
                            <w:sz w:val="24"/>
                          </w:rPr>
                        </w:r>
                      </w:p>
                      <w:p>
                        <w:pPr>
                          <w:pStyle w:val="Normal"/>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324" w:before="129" w:after="0"/>
                          <w:ind w:left="1317" w:right="1185" w:hanging="432"/>
                          <w:rPr>
                            <w:rFonts w:ascii="Courier New" w:hAnsi="Courier New"/>
                            <w:sz w:val="18"/>
                          </w:rPr>
                        </w:pPr>
                        <w:r>
                          <w:rPr>
                            <w:rFonts w:ascii="Courier New" w:hAnsi="Courier New"/>
                            <w:sz w:val="18"/>
                          </w:rPr>
                          <w:t>open</w:t>
                        </w:r>
                        <w:r>
                          <w:rPr>
                            <w:rFonts w:ascii="Courier New" w:hAnsi="Courier New"/>
                            <w:spacing w:val="-10"/>
                            <w:sz w:val="18"/>
                          </w:rPr>
                          <w:t xml:space="preserve"> </w:t>
                        </w:r>
                        <w:r>
                          <w:rPr>
                            <w:rFonts w:ascii="Courier New" w:hAnsi="Courier New"/>
                            <w:sz w:val="18"/>
                          </w:rPr>
                          <w:t>internal</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generateItems(itemCount:</w:t>
                        </w:r>
                        <w:r>
                          <w:rPr>
                            <w:rFonts w:ascii="Courier New" w:hAnsi="Courier New"/>
                            <w:spacing w:val="-10"/>
                            <w:sz w:val="18"/>
                          </w:rPr>
                          <w:t xml:space="preserve"> </w:t>
                        </w:r>
                        <w:r>
                          <w:rPr>
                            <w:rFonts w:ascii="Courier New" w:hAnsi="Courier New"/>
                            <w:sz w:val="18"/>
                          </w:rPr>
                          <w:t>Int): List&lt;Item&gt; = listOf()</w:t>
                        </w:r>
                      </w:p>
                      <w:p>
                        <w:pPr>
                          <w:pStyle w:val="Normal"/>
                          <w:spacing w:before="10" w:after="0"/>
                          <w:rPr>
                            <w:rFonts w:ascii="Courier New" w:hAnsi="Courier New"/>
                            <w:sz w:val="24"/>
                          </w:rPr>
                        </w:pPr>
                        <w:r>
                          <w:rPr>
                            <w:rFonts w:ascii="Courier New" w:hAnsi="Courier New"/>
                            <w:sz w:val="24"/>
                          </w:rPr>
                        </w:r>
                      </w:p>
                      <w:p>
                        <w:pPr>
                          <w:pStyle w:val="Normal"/>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TextBody"/>
        <w:spacing w:before="12" w:after="0"/>
        <w:rPr>
          <w:sz w:val="7"/>
        </w:rPr>
      </w:pPr>
      <w:r>
        <w:rPr>
          <w:sz w:val="7"/>
        </w:rPr>
      </w:r>
    </w:p>
    <w:p>
      <w:pPr>
        <w:pStyle w:val="ListParagraph"/>
        <w:numPr>
          <w:ilvl w:val="0"/>
          <w:numId w:val="8"/>
        </w:numPr>
        <w:tabs>
          <w:tab w:val="clear" w:pos="720"/>
          <w:tab w:val="left" w:pos="554" w:leader="none"/>
        </w:tabs>
        <w:spacing w:lineRule="auto" w:line="240" w:before="101" w:after="0"/>
        <w:ind w:left="554" w:right="1222" w:hanging="360"/>
        <w:jc w:val="left"/>
        <w:rPr>
          <w:sz w:val="20"/>
        </w:rPr>
      </w:pPr>
      <w:r>
        <mc:AlternateContent>
          <mc:Choice Requires="wpg">
            <w:drawing>
              <wp:anchor behindDoc="1" distT="1270" distB="0" distL="0" distR="635" simplePos="0" locked="0" layoutInCell="0" allowOverlap="1" relativeHeight="1505" wp14:anchorId="022FEB2C">
                <wp:simplePos x="0" y="0"/>
                <wp:positionH relativeFrom="page">
                  <wp:posOffset>662940</wp:posOffset>
                </wp:positionH>
                <wp:positionV relativeFrom="paragraph">
                  <wp:posOffset>1221740</wp:posOffset>
                </wp:positionV>
                <wp:extent cx="5074920" cy="5908675"/>
                <wp:effectExtent l="0" t="1270" r="635" b="0"/>
                <wp:wrapNone/>
                <wp:docPr id="912" name="docshapegroup691"/>
                <a:graphic xmlns:a="http://schemas.openxmlformats.org/drawingml/2006/main">
                  <a:graphicData uri="http://schemas.microsoft.com/office/word/2010/wordprocessingGroup">
                    <wpg:wgp>
                      <wpg:cNvGrpSpPr/>
                      <wpg:grpSpPr>
                        <a:xfrm>
                          <a:off x="0" y="0"/>
                          <a:ext cx="5074920" cy="5908680"/>
                          <a:chOff x="0" y="0"/>
                          <a:chExt cx="5074920" cy="5908680"/>
                        </a:xfrm>
                      </wpg:grpSpPr>
                      <wps:wsp>
                        <wps:cNvSpPr/>
                        <wps:spPr>
                          <a:xfrm>
                            <a:off x="0" y="6480"/>
                            <a:ext cx="5074920" cy="5896080"/>
                          </a:xfrm>
                          <a:prstGeom prst="rect">
                            <a:avLst/>
                          </a:prstGeom>
                          <a:solidFill>
                            <a:srgbClr val="f6f6f6"/>
                          </a:solidFill>
                          <a:ln w="0">
                            <a:noFill/>
                          </a:ln>
                        </wps:spPr>
                        <wps:style>
                          <a:lnRef idx="0"/>
                          <a:fillRef idx="0"/>
                          <a:effectRef idx="0"/>
                          <a:fontRef idx="minor"/>
                        </wps:style>
                        <wps:bodyPr/>
                      </wps:wsp>
                      <wps:wsp>
                        <wps:cNvSpPr/>
                        <wps:spPr>
                          <a:xfrm>
                            <a:off x="0" y="0"/>
                            <a:ext cx="5074920" cy="5908680"/>
                          </a:xfrm>
                          <a:custGeom>
                            <a:avLst/>
                            <a:gdLst>
                              <a:gd name="textAreaLeft" fmla="*/ 0 w 2877120"/>
                              <a:gd name="textAreaRight" fmla="*/ 2879280 w 2877120"/>
                              <a:gd name="textAreaTop" fmla="*/ 0 h 3349800"/>
                              <a:gd name="textAreaBottom" fmla="*/ 3351960 h 3349800"/>
                            </a:gdLst>
                            <a:ahLst/>
                            <a:rect l="textAreaLeft" t="textAreaTop" r="textAreaRight" b="textAreaBottom"/>
                            <a:pathLst>
                              <a:path w="7992" h="9305">
                                <a:moveTo>
                                  <a:pt x="7992" y="9285"/>
                                </a:moveTo>
                                <a:lnTo>
                                  <a:pt x="0" y="9285"/>
                                </a:lnTo>
                                <a:lnTo>
                                  <a:pt x="0" y="9305"/>
                                </a:lnTo>
                                <a:lnTo>
                                  <a:pt x="7992" y="9305"/>
                                </a:lnTo>
                                <a:lnTo>
                                  <a:pt x="7992" y="9285"/>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g:wgp>
                  </a:graphicData>
                </a:graphic>
              </wp:anchor>
            </w:drawing>
          </mc:Choice>
          <mc:Fallback>
            <w:pict>
              <v:group id="shape_0" alt="docshapegroup691" style="position:absolute;margin-left:52.2pt;margin-top:96.2pt;width:399.6pt;height:465.25pt" coordorigin="1044,1924" coordsize="7992,9305">
                <v:rect id="shape_0" path="m0,0l-2147483645,0l-2147483645,-2147483646l0,-2147483646xe" fillcolor="#f6f6f6" stroked="f" o:allowincell="f" style="position:absolute;left:1044;top:1934;width:7991;height:9284;mso-wrap-style:none;v-text-anchor:middle;mso-position-horizontal-relative:page">
                  <v:fill o:detectmouseclick="t" type="solid" color2="#090909"/>
                  <v:stroke color="#3465a4" joinstyle="round" endcap="flat"/>
                  <w10:wrap type="none"/>
                </v:rect>
              </v:group>
            </w:pict>
          </mc:Fallback>
        </mc:AlternateContent>
      </w:r>
      <w:r>
        <w:rPr>
          <w:sz w:val="20"/>
        </w:rPr>
        <w:t xml:space="preserve">Next, there is the test for </w:t>
      </w:r>
      <w:r>
        <w:rPr>
          <w:rFonts w:ascii="Courier New" w:hAnsi="Courier New"/>
          <w:b/>
        </w:rPr>
        <w:t>ItemGenerator</w:t>
      </w:r>
      <w:r>
        <w:rPr>
          <w:sz w:val="20"/>
        </w:rPr>
        <w:t xml:space="preserve">. In order to generate data asynchronously with a callback, we can take advantage of Mockito's </w:t>
      </w:r>
      <w:r>
        <w:rPr>
          <w:rFonts w:ascii="Courier New" w:hAnsi="Courier New"/>
          <w:b/>
        </w:rPr>
        <w:t>thenAnswer</w:t>
      </w:r>
      <w:r>
        <w:rPr>
          <w:rFonts w:ascii="Courier New" w:hAnsi="Courier New"/>
          <w:b/>
          <w:spacing w:val="-70"/>
        </w:rPr>
        <w:t xml:space="preserve"> </w:t>
      </w:r>
      <w:r>
        <w:rPr>
          <w:sz w:val="20"/>
        </w:rPr>
        <w:t xml:space="preserve">method. What we can do is call </w:t>
      </w:r>
      <w:r>
        <w:rPr>
          <w:rFonts w:ascii="Courier New" w:hAnsi="Courier New"/>
          <w:b/>
        </w:rPr>
        <w:t>TimerTask</w:t>
      </w:r>
      <w:r>
        <w:rPr>
          <w:rFonts w:ascii="Courier New" w:hAnsi="Courier New"/>
          <w:b/>
          <w:spacing w:val="-70"/>
        </w:rPr>
        <w:t xml:space="preserve"> </w:t>
      </w:r>
      <w:r>
        <w:rPr>
          <w:sz w:val="20"/>
        </w:rPr>
        <w:t xml:space="preserve">every time it is scheduled on the timer. In the </w:t>
      </w:r>
      <w:r>
        <w:rPr>
          <w:rFonts w:ascii="Courier New" w:hAnsi="Courier New"/>
          <w:b/>
        </w:rPr>
        <w:t>thenAnswer</w:t>
      </w:r>
      <w:r>
        <w:rPr>
          <w:rFonts w:ascii="Courier New" w:hAnsi="Courier New"/>
          <w:b/>
          <w:spacing w:val="-70"/>
        </w:rPr>
        <w:t xml:space="preserve"> </w:t>
      </w:r>
      <w:r>
        <w:rPr>
          <w:sz w:val="20"/>
        </w:rPr>
        <w:t>method, we can access the parameters</w:t>
      </w:r>
      <w:r>
        <w:rPr>
          <w:spacing w:val="-3"/>
          <w:sz w:val="20"/>
        </w:rPr>
        <w:t xml:space="preserve"> </w:t>
      </w:r>
      <w:r>
        <w:rPr>
          <w:sz w:val="20"/>
        </w:rPr>
        <w:t>in</w:t>
      </w:r>
      <w:r>
        <w:rPr>
          <w:spacing w:val="-3"/>
          <w:sz w:val="20"/>
        </w:rPr>
        <w:t xml:space="preserve"> </w:t>
      </w:r>
      <w:r>
        <w:rPr>
          <w:sz w:val="20"/>
        </w:rPr>
        <w:t>a</w:t>
      </w:r>
      <w:r>
        <w:rPr>
          <w:spacing w:val="-4"/>
          <w:sz w:val="20"/>
        </w:rPr>
        <w:t xml:space="preserve"> </w:t>
      </w:r>
      <w:r>
        <w:rPr>
          <w:sz w:val="20"/>
        </w:rPr>
        <w:t>method</w:t>
      </w:r>
      <w:r>
        <w:rPr>
          <w:spacing w:val="-4"/>
          <w:sz w:val="20"/>
        </w:rPr>
        <w:t xml:space="preserve"> </w:t>
      </w:r>
      <w:r>
        <w:rPr>
          <w:sz w:val="20"/>
        </w:rPr>
        <w:t>and</w:t>
      </w:r>
      <w:r>
        <w:rPr>
          <w:spacing w:val="-4"/>
          <w:sz w:val="20"/>
        </w:rPr>
        <w:t xml:space="preserve"> </w:t>
      </w:r>
      <w:r>
        <w:rPr>
          <w:sz w:val="20"/>
        </w:rPr>
        <w:t>invoke</w:t>
      </w:r>
      <w:r>
        <w:rPr>
          <w:spacing w:val="-3"/>
          <w:sz w:val="20"/>
        </w:rPr>
        <w:t xml:space="preserve"> </w:t>
      </w:r>
      <w:r>
        <w:rPr>
          <w:sz w:val="20"/>
        </w:rPr>
        <w:t>them.</w:t>
      </w:r>
      <w:r>
        <w:rPr>
          <w:spacing w:val="-3"/>
          <w:sz w:val="20"/>
        </w:rPr>
        <w:t xml:space="preserve"> </w:t>
      </w:r>
      <w:r>
        <w:rPr>
          <w:sz w:val="20"/>
        </w:rPr>
        <w:t>This</w:t>
      </w:r>
      <w:r>
        <w:rPr>
          <w:spacing w:val="-4"/>
          <w:sz w:val="20"/>
        </w:rPr>
        <w:t xml:space="preserve"> </w:t>
      </w:r>
      <w:r>
        <w:rPr>
          <w:sz w:val="20"/>
        </w:rPr>
        <w:t>is</w:t>
      </w:r>
      <w:r>
        <w:rPr>
          <w:spacing w:val="-3"/>
          <w:sz w:val="20"/>
        </w:rPr>
        <w:t xml:space="preserve"> </w:t>
      </w:r>
      <w:r>
        <w:rPr>
          <w:sz w:val="20"/>
        </w:rPr>
        <w:t>the</w:t>
      </w:r>
      <w:r>
        <w:rPr>
          <w:spacing w:val="-3"/>
          <w:sz w:val="20"/>
        </w:rPr>
        <w:t xml:space="preserve"> </w:t>
      </w:r>
      <w:r>
        <w:rPr>
          <w:sz w:val="20"/>
        </w:rPr>
        <w:t>approach</w:t>
      </w:r>
      <w:r>
        <w:rPr>
          <w:spacing w:val="-4"/>
          <w:sz w:val="20"/>
        </w:rPr>
        <w:t xml:space="preserve"> </w:t>
      </w:r>
      <w:r>
        <w:rPr>
          <w:sz w:val="20"/>
        </w:rPr>
        <w:t>we</w:t>
      </w:r>
      <w:r>
        <w:rPr>
          <w:spacing w:val="-3"/>
          <w:sz w:val="20"/>
        </w:rPr>
        <w:t xml:space="preserve"> </w:t>
      </w:r>
      <w:r>
        <w:rPr>
          <w:sz w:val="20"/>
        </w:rPr>
        <w:t>will</w:t>
      </w:r>
      <w:r>
        <w:rPr>
          <w:spacing w:val="-3"/>
          <w:sz w:val="20"/>
        </w:rPr>
        <w:t xml:space="preserve"> </w:t>
      </w:r>
      <w:r>
        <w:rPr>
          <w:sz w:val="20"/>
        </w:rPr>
        <w:t>use</w:t>
      </w:r>
      <w:r>
        <w:rPr>
          <w:spacing w:val="-3"/>
          <w:sz w:val="20"/>
        </w:rPr>
        <w:t xml:space="preserve"> </w:t>
      </w:r>
      <w:r>
        <w:rPr>
          <w:sz w:val="20"/>
        </w:rPr>
        <w:t>to handle an async call making it a sync call:</w:t>
      </w:r>
    </w:p>
    <w:p>
      <w:pPr>
        <w:sectPr>
          <w:headerReference w:type="even" r:id="rId282"/>
          <w:headerReference w:type="default" r:id="rId283"/>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0" w:after="0"/>
        <w:rPr>
          <w:sz w:val="10"/>
        </w:rPr>
      </w:pPr>
      <w:r>
        <w:rPr>
          <w:sz w:val="10"/>
        </w:rPr>
        <mc:AlternateContent>
          <mc:Choice Requires="wps">
            <w:drawing>
              <wp:anchor behindDoc="0" distT="0" distB="9525" distL="0" distR="5080" simplePos="0" locked="0" layoutInCell="0" allowOverlap="1" relativeHeight="1729" wp14:anchorId="3A758D26">
                <wp:simplePos x="0" y="0"/>
                <wp:positionH relativeFrom="page">
                  <wp:posOffset>662940</wp:posOffset>
                </wp:positionH>
                <wp:positionV relativeFrom="paragraph">
                  <wp:posOffset>107950</wp:posOffset>
                </wp:positionV>
                <wp:extent cx="5074920" cy="5883275"/>
                <wp:effectExtent l="0" t="635" r="0" b="0"/>
                <wp:wrapTopAndBottom/>
                <wp:docPr id="913" name="docshape694"/>
                <a:graphic xmlns:a="http://schemas.openxmlformats.org/drawingml/2006/main">
                  <a:graphicData uri="http://schemas.microsoft.com/office/word/2010/wordprocessingShape">
                    <wps:wsp>
                      <wps:cNvSpPr/>
                      <wps:spPr>
                        <a:xfrm>
                          <a:off x="0" y="0"/>
                          <a:ext cx="5074920" cy="5883120"/>
                        </a:xfrm>
                        <a:prstGeom prst="rect">
                          <a:avLst/>
                        </a:prstGeom>
                        <a:noFill/>
                        <a:ln w="0">
                          <a:noFill/>
                        </a:ln>
                      </wps:spPr>
                      <wps:style>
                        <a:lnRef idx="0"/>
                        <a:fillRef idx="0"/>
                        <a:effectRef idx="0"/>
                        <a:fontRef idx="minor"/>
                      </wps:style>
                      <wps:txbx>
                        <w:txbxContent>
                          <w:p>
                            <w:pPr>
                              <w:pStyle w:val="FrameContents"/>
                              <w:spacing w:lineRule="auto" w:line="324" w:before="40" w:after="0"/>
                              <w:ind w:left="453" w:right="3699" w:hanging="0"/>
                              <w:rPr>
                                <w:rFonts w:ascii="Courier New" w:hAnsi="Courier New"/>
                                <w:sz w:val="18"/>
                              </w:rPr>
                            </w:pPr>
                            <w:r>
                              <w:rPr>
                                <w:rFonts w:ascii="Courier New" w:hAnsi="Courier New"/>
                                <w:color w:val="000000"/>
                                <w:spacing w:val="-2"/>
                                <w:sz w:val="18"/>
                              </w:rPr>
                              <w:t xml:space="preserve">@RunWith(MockitoJUnitRunner::class) </w:t>
                            </w:r>
                            <w:r>
                              <w:rPr>
                                <w:rFonts w:ascii="Courier New" w:hAnsi="Courier New"/>
                                <w:color w:val="000000"/>
                                <w:sz w:val="18"/>
                              </w:rPr>
                              <w:t>class ItemGeneratorTest {</w:t>
                            </w:r>
                          </w:p>
                          <w:p>
                            <w:pPr>
                              <w:pStyle w:val="TextBody"/>
                              <w:spacing w:before="9" w:after="0"/>
                              <w:rPr>
                                <w:rFonts w:ascii="Courier New" w:hAnsi="Courier New"/>
                                <w:sz w:val="24"/>
                              </w:rPr>
                            </w:pPr>
                            <w:r>
                              <w:rPr>
                                <w:rFonts w:ascii="Courier New" w:hAnsi="Courier New"/>
                                <w:color w:val="000000"/>
                                <w:sz w:val="24"/>
                              </w:rPr>
                            </w:r>
                          </w:p>
                          <w:p>
                            <w:pPr>
                              <w:pStyle w:val="FrameContents"/>
                              <w:spacing w:lineRule="auto" w:line="324" w:before="1" w:after="0"/>
                              <w:ind w:left="885" w:right="1766" w:hanging="0"/>
                              <w:rPr>
                                <w:rFonts w:ascii="Courier New" w:hAnsi="Courier New"/>
                                <w:sz w:val="18"/>
                              </w:rPr>
                            </w:pPr>
                            <w:r>
                              <w:rPr>
                                <w:rFonts w:ascii="Courier New" w:hAnsi="Courier New"/>
                                <w:color w:val="000000"/>
                                <w:sz w:val="18"/>
                              </w:rPr>
                              <w:t>private</w:t>
                            </w:r>
                            <w:r>
                              <w:rPr>
                                <w:rFonts w:ascii="Courier New" w:hAnsi="Courier New"/>
                                <w:color w:val="000000"/>
                                <w:spacing w:val="-10"/>
                                <w:sz w:val="18"/>
                              </w:rPr>
                              <w:t xml:space="preserve"> </w:t>
                            </w:r>
                            <w:r>
                              <w:rPr>
                                <w:rFonts w:ascii="Courier New" w:hAnsi="Courier New"/>
                                <w:color w:val="000000"/>
                                <w:sz w:val="18"/>
                              </w:rPr>
                              <w:t>lateinit</w:t>
                            </w:r>
                            <w:r>
                              <w:rPr>
                                <w:rFonts w:ascii="Courier New" w:hAnsi="Courier New"/>
                                <w:color w:val="000000"/>
                                <w:spacing w:val="-10"/>
                                <w:sz w:val="18"/>
                              </w:rPr>
                              <w:t xml:space="preserve"> </w:t>
                            </w:r>
                            <w:r>
                              <w:rPr>
                                <w:rFonts w:ascii="Courier New" w:hAnsi="Courier New"/>
                                <w:color w:val="000000"/>
                                <w:sz w:val="18"/>
                              </w:rPr>
                              <w:t>var</w:t>
                            </w:r>
                            <w:r>
                              <w:rPr>
                                <w:rFonts w:ascii="Courier New" w:hAnsi="Courier New"/>
                                <w:color w:val="000000"/>
                                <w:spacing w:val="-10"/>
                                <w:sz w:val="18"/>
                              </w:rPr>
                              <w:t xml:space="preserve"> </w:t>
                            </w:r>
                            <w:r>
                              <w:rPr>
                                <w:rFonts w:ascii="Courier New" w:hAnsi="Courier New"/>
                                <w:color w:val="000000"/>
                                <w:sz w:val="18"/>
                              </w:rPr>
                              <w:t>itemGenerator:</w:t>
                            </w:r>
                            <w:r>
                              <w:rPr>
                                <w:rFonts w:ascii="Courier New" w:hAnsi="Courier New"/>
                                <w:color w:val="000000"/>
                                <w:spacing w:val="-10"/>
                                <w:sz w:val="18"/>
                              </w:rPr>
                              <w:t xml:space="preserve"> </w:t>
                            </w:r>
                            <w:r>
                              <w:rPr>
                                <w:rFonts w:ascii="Courier New" w:hAnsi="Courier New"/>
                                <w:color w:val="000000"/>
                                <w:sz w:val="18"/>
                              </w:rPr>
                              <w:t xml:space="preserve">ItemGenerator </w:t>
                            </w:r>
                            <w:r>
                              <w:rPr>
                                <w:rFonts w:ascii="Courier New" w:hAnsi="Courier New"/>
                                <w:color w:val="000000"/>
                                <w:spacing w:val="-2"/>
                                <w:sz w:val="18"/>
                              </w:rPr>
                              <w:t>@Mock</w:t>
                            </w:r>
                          </w:p>
                          <w:p>
                            <w:pPr>
                              <w:pStyle w:val="FrameContents"/>
                              <w:spacing w:lineRule="auto" w:line="324" w:before="1" w:after="0"/>
                              <w:ind w:left="885" w:right="4318" w:hanging="0"/>
                              <w:rPr>
                                <w:rFonts w:ascii="Courier New" w:hAnsi="Courier New"/>
                                <w:sz w:val="18"/>
                              </w:rPr>
                            </w:pPr>
                            <w:r>
                              <w:rPr>
                                <w:rFonts w:ascii="Courier New" w:hAnsi="Courier New"/>
                                <w:color w:val="000000"/>
                                <w:sz w:val="18"/>
                              </w:rPr>
                              <w:t>lateinit</w:t>
                            </w:r>
                            <w:r>
                              <w:rPr>
                                <w:rFonts w:ascii="Courier New" w:hAnsi="Courier New"/>
                                <w:color w:val="000000"/>
                                <w:spacing w:val="-13"/>
                                <w:sz w:val="18"/>
                              </w:rPr>
                              <w:t xml:space="preserve"> </w:t>
                            </w:r>
                            <w:r>
                              <w:rPr>
                                <w:rFonts w:ascii="Courier New" w:hAnsi="Courier New"/>
                                <w:color w:val="000000"/>
                                <w:sz w:val="18"/>
                              </w:rPr>
                              <w:t>var</w:t>
                            </w:r>
                            <w:r>
                              <w:rPr>
                                <w:rFonts w:ascii="Courier New" w:hAnsi="Courier New"/>
                                <w:color w:val="000000"/>
                                <w:spacing w:val="-13"/>
                                <w:sz w:val="18"/>
                              </w:rPr>
                              <w:t xml:space="preserve"> </w:t>
                            </w:r>
                            <w:r>
                              <w:rPr>
                                <w:rFonts w:ascii="Courier New" w:hAnsi="Courier New"/>
                                <w:color w:val="000000"/>
                                <w:sz w:val="18"/>
                              </w:rPr>
                              <w:t>timer:</w:t>
                            </w:r>
                            <w:r>
                              <w:rPr>
                                <w:rFonts w:ascii="Courier New" w:hAnsi="Courier New"/>
                                <w:color w:val="000000"/>
                                <w:spacing w:val="-13"/>
                                <w:sz w:val="18"/>
                              </w:rPr>
                              <w:t xml:space="preserve"> </w:t>
                            </w:r>
                            <w:r>
                              <w:rPr>
                                <w:rFonts w:ascii="Courier New" w:hAnsi="Courier New"/>
                                <w:color w:val="000000"/>
                                <w:sz w:val="18"/>
                              </w:rPr>
                              <w:t xml:space="preserve">Timer </w:t>
                            </w:r>
                            <w:r>
                              <w:rPr>
                                <w:rFonts w:ascii="Courier New" w:hAnsi="Courier New"/>
                                <w:color w:val="000000"/>
                                <w:spacing w:val="-2"/>
                                <w:sz w:val="18"/>
                              </w:rPr>
                              <w:t>@Mock</w:t>
                            </w:r>
                          </w:p>
                          <w:p>
                            <w:pPr>
                              <w:pStyle w:val="FrameContents"/>
                              <w:spacing w:lineRule="auto" w:line="324" w:before="1" w:after="0"/>
                              <w:ind w:left="885" w:right="2128" w:hanging="0"/>
                              <w:rPr>
                                <w:rFonts w:ascii="Courier New" w:hAnsi="Courier New"/>
                                <w:sz w:val="18"/>
                              </w:rPr>
                            </w:pPr>
                            <w:r>
                              <w:rPr>
                                <w:rFonts w:ascii="Courier New" w:hAnsi="Courier New"/>
                                <w:color w:val="000000"/>
                                <w:sz w:val="18"/>
                              </w:rPr>
                              <w:t>lateinit</w:t>
                            </w:r>
                            <w:r>
                              <w:rPr>
                                <w:rFonts w:ascii="Courier New" w:hAnsi="Courier New"/>
                                <w:color w:val="000000"/>
                                <w:spacing w:val="-13"/>
                                <w:sz w:val="18"/>
                              </w:rPr>
                              <w:t xml:space="preserve"> </w:t>
                            </w:r>
                            <w:r>
                              <w:rPr>
                                <w:rFonts w:ascii="Courier New" w:hAnsi="Courier New"/>
                                <w:color w:val="000000"/>
                                <w:sz w:val="18"/>
                              </w:rPr>
                              <w:t>var</w:t>
                            </w:r>
                            <w:r>
                              <w:rPr>
                                <w:rFonts w:ascii="Courier New" w:hAnsi="Courier New"/>
                                <w:color w:val="000000"/>
                                <w:spacing w:val="-13"/>
                                <w:sz w:val="18"/>
                              </w:rPr>
                              <w:t xml:space="preserve"> </w:t>
                            </w:r>
                            <w:r>
                              <w:rPr>
                                <w:rFonts w:ascii="Courier New" w:hAnsi="Courier New"/>
                                <w:color w:val="000000"/>
                                <w:sz w:val="18"/>
                              </w:rPr>
                              <w:t>stringProvider:</w:t>
                            </w:r>
                            <w:r>
                              <w:rPr>
                                <w:rFonts w:ascii="Courier New" w:hAnsi="Courier New"/>
                                <w:color w:val="000000"/>
                                <w:spacing w:val="-13"/>
                                <w:sz w:val="18"/>
                              </w:rPr>
                              <w:t xml:space="preserve"> </w:t>
                            </w:r>
                            <w:r>
                              <w:rPr>
                                <w:rFonts w:ascii="Courier New" w:hAnsi="Courier New"/>
                                <w:color w:val="000000"/>
                                <w:sz w:val="18"/>
                              </w:rPr>
                              <w:t>StringProvider private val initialDelay = 5L</w:t>
                            </w:r>
                          </w:p>
                          <w:p>
                            <w:pPr>
                              <w:pStyle w:val="FrameContents"/>
                              <w:spacing w:before="1" w:after="0"/>
                              <w:ind w:left="885" w:hanging="0"/>
                              <w:rPr>
                                <w:rFonts w:ascii="Courier New" w:hAnsi="Courier New"/>
                                <w:sz w:val="18"/>
                              </w:rPr>
                            </w:pPr>
                            <w:r>
                              <w:rPr>
                                <w:rFonts w:ascii="Courier New" w:hAnsi="Courier New"/>
                                <w:color w:val="000000"/>
                                <w:spacing w:val="-2"/>
                                <w:sz w:val="18"/>
                              </w:rPr>
                              <w:t>@Mock</w:t>
                            </w:r>
                          </w:p>
                          <w:p>
                            <w:pPr>
                              <w:pStyle w:val="FrameContents"/>
                              <w:spacing w:before="77" w:after="0"/>
                              <w:ind w:left="885" w:hanging="0"/>
                              <w:rPr>
                                <w:rFonts w:ascii="Courier New" w:hAnsi="Courier New"/>
                                <w:sz w:val="18"/>
                              </w:rPr>
                            </w:pPr>
                            <w:r>
                              <w:rPr>
                                <w:rFonts w:ascii="Courier New" w:hAnsi="Courier New"/>
                                <w:color w:val="000000"/>
                                <w:sz w:val="18"/>
                              </w:rPr>
                              <w:t>lateinit</w:t>
                            </w:r>
                            <w:r>
                              <w:rPr>
                                <w:rFonts w:ascii="Courier New" w:hAnsi="Courier New"/>
                                <w:color w:val="000000"/>
                                <w:spacing w:val="-12"/>
                                <w:sz w:val="18"/>
                              </w:rPr>
                              <w:t xml:space="preserve"> </w:t>
                            </w:r>
                            <w:r>
                              <w:rPr>
                                <w:rFonts w:ascii="Courier New" w:hAnsi="Courier New"/>
                                <w:color w:val="000000"/>
                                <w:sz w:val="18"/>
                              </w:rPr>
                              <w:t>var</w:t>
                            </w:r>
                            <w:r>
                              <w:rPr>
                                <w:rFonts w:ascii="Courier New" w:hAnsi="Courier New"/>
                                <w:color w:val="000000"/>
                                <w:spacing w:val="-11"/>
                                <w:sz w:val="18"/>
                              </w:rPr>
                              <w:t xml:space="preserve"> </w:t>
                            </w:r>
                            <w:r>
                              <w:rPr>
                                <w:rFonts w:ascii="Courier New" w:hAnsi="Courier New"/>
                                <w:color w:val="000000"/>
                                <w:sz w:val="18"/>
                              </w:rPr>
                              <w:t>countingIdlingResource:</w:t>
                            </w:r>
                            <w:r>
                              <w:rPr>
                                <w:rFonts w:ascii="Courier New" w:hAnsi="Courier New"/>
                                <w:color w:val="000000"/>
                                <w:spacing w:val="-11"/>
                                <w:sz w:val="18"/>
                              </w:rPr>
                              <w:t xml:space="preserve"> </w:t>
                            </w:r>
                            <w:r>
                              <w:rPr>
                                <w:rFonts w:ascii="Courier New" w:hAnsi="Courier New"/>
                                <w:color w:val="000000"/>
                                <w:spacing w:val="-2"/>
                                <w:sz w:val="18"/>
                              </w:rPr>
                              <w:t>CountingIdlingResource</w:t>
                            </w:r>
                          </w:p>
                          <w:p>
                            <w:pPr>
                              <w:pStyle w:val="TextBody"/>
                              <w:rPr>
                                <w:rFonts w:ascii="Courier New" w:hAnsi="Courier New"/>
                              </w:rPr>
                            </w:pPr>
                            <w:r>
                              <w:rPr>
                                <w:rFonts w:ascii="Courier New" w:hAnsi="Courier New"/>
                                <w:color w:val="000000"/>
                              </w:rPr>
                            </w:r>
                          </w:p>
                          <w:p>
                            <w:pPr>
                              <w:pStyle w:val="FrameContents"/>
                              <w:spacing w:before="129" w:after="0"/>
                              <w:ind w:left="885" w:hanging="0"/>
                              <w:rPr>
                                <w:rFonts w:ascii="Courier New" w:hAnsi="Courier New"/>
                                <w:sz w:val="18"/>
                              </w:rPr>
                            </w:pPr>
                            <w:r>
                              <w:rPr>
                                <w:rFonts w:ascii="Courier New" w:hAnsi="Courier New"/>
                                <w:color w:val="000000"/>
                                <w:spacing w:val="-2"/>
                                <w:sz w:val="18"/>
                              </w:rPr>
                              <w:t>@Before</w:t>
                            </w:r>
                          </w:p>
                          <w:p>
                            <w:pPr>
                              <w:pStyle w:val="FrameContents"/>
                              <w:spacing w:before="76" w:after="0"/>
                              <w:ind w:left="885" w:hanging="0"/>
                              <w:rPr>
                                <w:rFonts w:ascii="Courier New" w:hAnsi="Courier New"/>
                                <w:sz w:val="18"/>
                              </w:rPr>
                            </w:pPr>
                            <w:r>
                              <w:rPr>
                                <w:rFonts w:ascii="Courier New" w:hAnsi="Courier New"/>
                                <w:color w:val="000000"/>
                                <w:sz w:val="18"/>
                              </w:rPr>
                              <w:t>fun</w:t>
                            </w:r>
                            <w:r>
                              <w:rPr>
                                <w:rFonts w:ascii="Courier New" w:hAnsi="Courier New"/>
                                <w:color w:val="000000"/>
                                <w:spacing w:val="-5"/>
                                <w:sz w:val="18"/>
                              </w:rPr>
                              <w:t xml:space="preserve"> </w:t>
                            </w:r>
                            <w:r>
                              <w:rPr>
                                <w:rFonts w:ascii="Courier New" w:hAnsi="Courier New"/>
                                <w:color w:val="000000"/>
                                <w:sz w:val="18"/>
                              </w:rPr>
                              <w:t>setUp()</w:t>
                            </w:r>
                            <w:r>
                              <w:rPr>
                                <w:rFonts w:ascii="Courier New" w:hAnsi="Courier New"/>
                                <w:color w:val="000000"/>
                                <w:spacing w:val="-5"/>
                                <w:sz w:val="18"/>
                              </w:rPr>
                              <w:t xml:space="preserve"> </w:t>
                            </w:r>
                            <w:r>
                              <w:rPr>
                                <w:rFonts w:ascii="Courier New" w:hAnsi="Courier New"/>
                                <w:color w:val="000000"/>
                                <w:spacing w:val="-10"/>
                                <w:sz w:val="18"/>
                              </w:rPr>
                              <w:t>{</w:t>
                            </w:r>
                          </w:p>
                          <w:p>
                            <w:pPr>
                              <w:pStyle w:val="FrameContents"/>
                              <w:spacing w:lineRule="exact" w:line="202" w:before="76" w:after="0"/>
                              <w:ind w:left="1317" w:hanging="0"/>
                              <w:rPr>
                                <w:rFonts w:ascii="Courier New" w:hAnsi="Courier New"/>
                                <w:sz w:val="18"/>
                              </w:rPr>
                            </w:pPr>
                            <w:r>
                              <w:rPr>
                                <w:rFonts w:ascii="Courier New" w:hAnsi="Courier New"/>
                                <w:color w:val="000000"/>
                                <w:spacing w:val="-2"/>
                                <w:sz w:val="18"/>
                              </w:rPr>
                              <w:t>itemGenerator</w:t>
                            </w:r>
                          </w:p>
                          <w:p>
                            <w:pPr>
                              <w:pStyle w:val="FrameContents"/>
                              <w:spacing w:lineRule="auto" w:line="235" w:before="1" w:after="0"/>
                              <w:ind w:left="1749" w:right="686" w:hanging="216"/>
                              <w:rPr>
                                <w:rFonts w:ascii="Courier New" w:hAnsi="Courier New"/>
                                <w:sz w:val="18"/>
                              </w:rPr>
                            </w:pPr>
                            <w:r>
                              <w:rPr>
                                <w:rFonts w:ascii="Courier New" w:hAnsi="Courier New"/>
                                <w:color w:val="000000"/>
                                <w:sz w:val="18"/>
                              </w:rPr>
                              <w:t>=</w:t>
                            </w:r>
                            <w:r>
                              <w:rPr>
                                <w:rFonts w:ascii="Courier New" w:hAnsi="Courier New"/>
                                <w:color w:val="000000"/>
                                <w:spacing w:val="-14"/>
                                <w:sz w:val="18"/>
                              </w:rPr>
                              <w:t xml:space="preserve"> </w:t>
                            </w:r>
                            <w:r>
                              <w:rPr>
                                <w:rFonts w:ascii="Courier New" w:hAnsi="Courier New"/>
                                <w:color w:val="000000"/>
                                <w:sz w:val="18"/>
                              </w:rPr>
                              <w:t>ItemGenerator(timer,</w:t>
                            </w:r>
                            <w:r>
                              <w:rPr>
                                <w:rFonts w:ascii="Courier New" w:hAnsi="Courier New"/>
                                <w:color w:val="000000"/>
                                <w:spacing w:val="-14"/>
                                <w:sz w:val="18"/>
                              </w:rPr>
                              <w:t xml:space="preserve"> </w:t>
                            </w:r>
                            <w:r>
                              <w:rPr>
                                <w:rFonts w:ascii="Courier New" w:hAnsi="Courier New"/>
                                <w:color w:val="000000"/>
                                <w:sz w:val="18"/>
                              </w:rPr>
                              <w:t>stringProvider,</w:t>
                            </w:r>
                            <w:r>
                              <w:rPr>
                                <w:rFonts w:ascii="Courier New" w:hAnsi="Courier New"/>
                                <w:color w:val="000000"/>
                                <w:spacing w:val="-14"/>
                                <w:sz w:val="18"/>
                              </w:rPr>
                              <w:t xml:space="preserve"> </w:t>
                            </w:r>
                            <w:r>
                              <w:rPr>
                                <w:rFonts w:ascii="Courier New" w:hAnsi="Courier New"/>
                                <w:color w:val="000000"/>
                                <w:sz w:val="18"/>
                              </w:rPr>
                              <w:t xml:space="preserve">initialDelay, </w:t>
                            </w:r>
                            <w:r>
                              <w:rPr>
                                <w:rFonts w:ascii="Courier New" w:hAnsi="Courier New"/>
                                <w:color w:val="000000"/>
                                <w:spacing w:val="-2"/>
                                <w:sz w:val="18"/>
                              </w:rPr>
                              <w:t>countingIdlingResource)</w:t>
                            </w:r>
                          </w:p>
                          <w:p>
                            <w:pPr>
                              <w:pStyle w:val="FrameContents"/>
                              <w:spacing w:before="98" w:after="0"/>
                              <w:ind w:left="885" w:hanging="0"/>
                              <w:rPr>
                                <w:rFonts w:ascii="Courier New" w:hAnsi="Courier New"/>
                                <w:sz w:val="18"/>
                              </w:rPr>
                            </w:pPr>
                            <w:r>
                              <w:rPr>
                                <w:rFonts w:ascii="Courier New" w:hAnsi="Courier New"/>
                                <w:color w:val="000000"/>
                                <w:sz w:val="18"/>
                              </w:rPr>
                              <w:t>}</w:t>
                            </w:r>
                          </w:p>
                          <w:p>
                            <w:pPr>
                              <w:pStyle w:val="TextBody"/>
                              <w:rPr>
                                <w:rFonts w:ascii="Courier New" w:hAnsi="Courier New"/>
                              </w:rPr>
                            </w:pPr>
                            <w:r>
                              <w:rPr>
                                <w:rFonts w:ascii="Courier New" w:hAnsi="Courier New"/>
                                <w:color w:val="000000"/>
                              </w:rPr>
                            </w:r>
                          </w:p>
                          <w:p>
                            <w:pPr>
                              <w:pStyle w:val="FrameContents"/>
                              <w:spacing w:before="129" w:after="0"/>
                              <w:ind w:left="885" w:hanging="0"/>
                              <w:rPr>
                                <w:rFonts w:ascii="Courier New" w:hAnsi="Courier New"/>
                                <w:sz w:val="18"/>
                              </w:rPr>
                            </w:pPr>
                            <w:r>
                              <w:rPr>
                                <w:rFonts w:ascii="Courier New" w:hAnsi="Courier New"/>
                                <w:color w:val="000000"/>
                                <w:spacing w:val="-2"/>
                                <w:sz w:val="18"/>
                              </w:rPr>
                              <w:t>@Test</w:t>
                            </w:r>
                          </w:p>
                          <w:p>
                            <w:pPr>
                              <w:pStyle w:val="FrameContents"/>
                              <w:spacing w:before="76" w:after="0"/>
                              <w:ind w:left="885" w:hanging="0"/>
                              <w:rPr>
                                <w:rFonts w:ascii="Courier New" w:hAnsi="Courier New"/>
                                <w:sz w:val="18"/>
                              </w:rPr>
                            </w:pPr>
                            <w:r>
                              <w:rPr>
                                <w:rFonts w:ascii="Courier New" w:hAnsi="Courier New"/>
                                <w:color w:val="000000"/>
                                <w:sz w:val="18"/>
                              </w:rPr>
                              <w:t>fun</w:t>
                            </w:r>
                            <w:r>
                              <w:rPr>
                                <w:rFonts w:ascii="Courier New" w:hAnsi="Courier New"/>
                                <w:color w:val="000000"/>
                                <w:spacing w:val="-12"/>
                                <w:sz w:val="18"/>
                              </w:rPr>
                              <w:t xml:space="preserve"> </w:t>
                            </w:r>
                            <w:r>
                              <w:rPr>
                                <w:rFonts w:ascii="Courier New" w:hAnsi="Courier New"/>
                                <w:color w:val="000000"/>
                                <w:sz w:val="18"/>
                              </w:rPr>
                              <w:t>generateItemsAsync()</w:t>
                            </w:r>
                            <w:r>
                              <w:rPr>
                                <w:rFonts w:ascii="Courier New" w:hAnsi="Courier New"/>
                                <w:color w:val="000000"/>
                                <w:spacing w:val="-11"/>
                                <w:sz w:val="18"/>
                              </w:rPr>
                              <w:t xml:space="preserve"> </w:t>
                            </w:r>
                            <w:r>
                              <w:rPr>
                                <w:rFonts w:ascii="Courier New" w:hAnsi="Courier New"/>
                                <w:color w:val="000000"/>
                                <w:spacing w:val="-10"/>
                                <w:sz w:val="18"/>
                              </w:rPr>
                              <w:t>{</w:t>
                            </w:r>
                          </w:p>
                          <w:p>
                            <w:pPr>
                              <w:pStyle w:val="FrameContents"/>
                              <w:spacing w:before="76" w:after="0"/>
                              <w:ind w:left="1317" w:hanging="0"/>
                              <w:rPr>
                                <w:rFonts w:ascii="Courier New" w:hAnsi="Courier New"/>
                                <w:sz w:val="18"/>
                              </w:rPr>
                            </w:pPr>
                            <w:r>
                              <w:rPr>
                                <w:rFonts w:ascii="Courier New" w:hAnsi="Courier New"/>
                                <w:color w:val="000000"/>
                                <w:sz w:val="18"/>
                              </w:rPr>
                              <w:t>val</w:t>
                            </w:r>
                            <w:r>
                              <w:rPr>
                                <w:rFonts w:ascii="Courier New" w:hAnsi="Courier New"/>
                                <w:color w:val="000000"/>
                                <w:spacing w:val="-3"/>
                                <w:sz w:val="18"/>
                              </w:rPr>
                              <w:t xml:space="preserve"> </w:t>
                            </w:r>
                            <w:r>
                              <w:rPr>
                                <w:rFonts w:ascii="Courier New" w:hAnsi="Courier New"/>
                                <w:color w:val="000000"/>
                                <w:sz w:val="18"/>
                              </w:rPr>
                              <w:t>spy</w:t>
                            </w:r>
                            <w:r>
                              <w:rPr>
                                <w:rFonts w:ascii="Courier New" w:hAnsi="Courier New"/>
                                <w:color w:val="000000"/>
                                <w:spacing w:val="-2"/>
                                <w:sz w:val="18"/>
                              </w:rPr>
                              <w:t xml:space="preserve"> </w:t>
                            </w:r>
                            <w:r>
                              <w:rPr>
                                <w:rFonts w:ascii="Courier New" w:hAnsi="Courier New"/>
                                <w:color w:val="000000"/>
                                <w:sz w:val="18"/>
                              </w:rPr>
                              <w:t>=</w:t>
                            </w:r>
                            <w:r>
                              <w:rPr>
                                <w:rFonts w:ascii="Courier New" w:hAnsi="Courier New"/>
                                <w:color w:val="000000"/>
                                <w:spacing w:val="-2"/>
                                <w:sz w:val="18"/>
                              </w:rPr>
                              <w:t xml:space="preserve"> spy(itemGenerator)</w:t>
                            </w:r>
                          </w:p>
                          <w:p>
                            <w:pPr>
                              <w:pStyle w:val="FrameContents"/>
                              <w:spacing w:lineRule="auto" w:line="324" w:before="76" w:after="0"/>
                              <w:ind w:left="1317" w:right="1766" w:hanging="0"/>
                              <w:rPr>
                                <w:rFonts w:ascii="Courier New" w:hAnsi="Courier New"/>
                                <w:sz w:val="18"/>
                              </w:rPr>
                            </w:pPr>
                            <w:r>
                              <w:rPr>
                                <w:rFonts w:ascii="Courier New" w:hAnsi="Courier New"/>
                                <w:color w:val="000000"/>
                                <w:sz w:val="18"/>
                              </w:rPr>
                              <w:t>val</w:t>
                            </w:r>
                            <w:r>
                              <w:rPr>
                                <w:rFonts w:ascii="Courier New" w:hAnsi="Courier New"/>
                                <w:color w:val="000000"/>
                                <w:spacing w:val="-8"/>
                                <w:sz w:val="18"/>
                              </w:rPr>
                              <w:t xml:space="preserve"> </w:t>
                            </w:r>
                            <w:r>
                              <w:rPr>
                                <w:rFonts w:ascii="Courier New" w:hAnsi="Courier New"/>
                                <w:color w:val="000000"/>
                                <w:sz w:val="18"/>
                              </w:rPr>
                              <w:t>callback</w:t>
                            </w:r>
                            <w:r>
                              <w:rPr>
                                <w:rFonts w:ascii="Courier New" w:hAnsi="Courier New"/>
                                <w:color w:val="000000"/>
                                <w:spacing w:val="-8"/>
                                <w:sz w:val="18"/>
                              </w:rPr>
                              <w:t xml:space="preserve"> </w:t>
                            </w:r>
                            <w:r>
                              <w:rPr>
                                <w:rFonts w:ascii="Courier New" w:hAnsi="Courier New"/>
                                <w:color w:val="000000"/>
                                <w:sz w:val="18"/>
                              </w:rPr>
                              <w:t>=</w:t>
                            </w:r>
                            <w:r>
                              <w:rPr>
                                <w:rFonts w:ascii="Courier New" w:hAnsi="Courier New"/>
                                <w:color w:val="000000"/>
                                <w:spacing w:val="-8"/>
                                <w:sz w:val="18"/>
                              </w:rPr>
                              <w:t xml:space="preserve"> </w:t>
                            </w:r>
                            <w:r>
                              <w:rPr>
                                <w:rFonts w:ascii="Courier New" w:hAnsi="Courier New"/>
                                <w:color w:val="000000"/>
                                <w:sz w:val="18"/>
                              </w:rPr>
                              <w:t>mock&lt;(List&lt;Item&gt;)</w:t>
                            </w:r>
                            <w:r>
                              <w:rPr>
                                <w:rFonts w:ascii="Courier New" w:hAnsi="Courier New"/>
                                <w:color w:val="000000"/>
                                <w:spacing w:val="-8"/>
                                <w:sz w:val="18"/>
                              </w:rPr>
                              <w:t xml:space="preserve"> </w:t>
                            </w:r>
                            <w:r>
                              <w:rPr>
                                <w:rFonts w:ascii="Courier New" w:hAnsi="Courier New"/>
                                <w:color w:val="000000"/>
                                <w:sz w:val="18"/>
                              </w:rPr>
                              <w:t>-&gt;</w:t>
                            </w:r>
                            <w:r>
                              <w:rPr>
                                <w:rFonts w:ascii="Courier New" w:hAnsi="Courier New"/>
                                <w:color w:val="000000"/>
                                <w:spacing w:val="-8"/>
                                <w:sz w:val="18"/>
                              </w:rPr>
                              <w:t xml:space="preserve"> </w:t>
                            </w:r>
                            <w:r>
                              <w:rPr>
                                <w:rFonts w:ascii="Courier New" w:hAnsi="Courier New"/>
                                <w:color w:val="000000"/>
                                <w:sz w:val="18"/>
                              </w:rPr>
                              <w:t>Unit&gt;() val itemCount = 10</w:t>
                            </w:r>
                          </w:p>
                          <w:p>
                            <w:pPr>
                              <w:pStyle w:val="FrameContents"/>
                              <w:spacing w:lineRule="auto" w:line="324" w:before="2" w:after="0"/>
                              <w:ind w:left="1317" w:hanging="0"/>
                              <w:rPr>
                                <w:rFonts w:ascii="Courier New" w:hAnsi="Courier New"/>
                                <w:sz w:val="18"/>
                              </w:rPr>
                            </w:pPr>
                            <w:r>
                              <w:rPr>
                                <w:rFonts w:ascii="Courier New" w:hAnsi="Courier New"/>
                                <w:color w:val="000000"/>
                                <w:sz w:val="18"/>
                              </w:rPr>
                              <w:t xml:space="preserve">val items = listOf(Item("1"), Item("2")) </w:t>
                            </w:r>
                            <w:r>
                              <w:rPr>
                                <w:rFonts w:ascii="Courier New" w:hAnsi="Courier New"/>
                                <w:color w:val="000000"/>
                                <w:spacing w:val="-2"/>
                                <w:sz w:val="18"/>
                              </w:rPr>
                              <w:t>doReturn(items).whenever(spy).generateItems(itemCount)</w:t>
                            </w:r>
                          </w:p>
                          <w:p>
                            <w:pPr>
                              <w:pStyle w:val="FrameContents"/>
                              <w:spacing w:lineRule="auto" w:line="235" w:before="4" w:after="0"/>
                              <w:ind w:left="1533" w:right="840" w:hanging="216"/>
                              <w:rPr>
                                <w:rFonts w:ascii="Courier New" w:hAnsi="Courier New"/>
                                <w:sz w:val="18"/>
                              </w:rPr>
                            </w:pPr>
                            <w:r>
                              <w:rPr>
                                <w:rFonts w:ascii="Courier New" w:hAnsi="Courier New"/>
                                <w:color w:val="000000"/>
                                <w:spacing w:val="-2"/>
                                <w:sz w:val="18"/>
                              </w:rPr>
                              <w:t xml:space="preserve">whenever(timer.schedule(any(), </w:t>
                            </w:r>
                            <w:r>
                              <w:rPr>
                                <w:rFonts w:ascii="Courier New" w:hAnsi="Courier New"/>
                                <w:color w:val="000000"/>
                                <w:sz w:val="18"/>
                              </w:rPr>
                              <w:t>eq(initialDelay))).thenAnswer</w:t>
                            </w:r>
                            <w:r>
                              <w:rPr>
                                <w:rFonts w:ascii="Courier New" w:hAnsi="Courier New"/>
                                <w:color w:val="000000"/>
                                <w:spacing w:val="-29"/>
                                <w:sz w:val="18"/>
                              </w:rPr>
                              <w:t xml:space="preserve"> </w:t>
                            </w:r>
                            <w:r>
                              <w:rPr>
                                <w:rFonts w:ascii="Courier New" w:hAnsi="Courier New"/>
                                <w:color w:val="000000"/>
                                <w:sz w:val="18"/>
                              </w:rPr>
                              <w:t>{</w:t>
                            </w:r>
                          </w:p>
                          <w:p>
                            <w:pPr>
                              <w:pStyle w:val="FrameContents"/>
                              <w:spacing w:before="17" w:after="0"/>
                              <w:ind w:left="1749" w:hanging="0"/>
                              <w:rPr>
                                <w:rFonts w:ascii="Courier New" w:hAnsi="Courier New"/>
                                <w:sz w:val="18"/>
                              </w:rPr>
                            </w:pPr>
                            <w:r>
                              <w:rPr>
                                <w:rFonts w:ascii="Courier New" w:hAnsi="Courier New"/>
                                <w:color w:val="000000"/>
                                <w:sz w:val="18"/>
                              </w:rPr>
                              <w:t>(it.arguments[0]</w:t>
                            </w:r>
                            <w:r>
                              <w:rPr>
                                <w:rFonts w:ascii="Courier New" w:hAnsi="Courier New"/>
                                <w:color w:val="000000"/>
                                <w:spacing w:val="-9"/>
                                <w:sz w:val="18"/>
                              </w:rPr>
                              <w:t xml:space="preserve"> </w:t>
                            </w:r>
                            <w:r>
                              <w:rPr>
                                <w:rFonts w:ascii="Courier New" w:hAnsi="Courier New"/>
                                <w:color w:val="000000"/>
                                <w:sz w:val="18"/>
                              </w:rPr>
                              <w:t>as</w:t>
                            </w:r>
                            <w:r>
                              <w:rPr>
                                <w:rFonts w:ascii="Courier New" w:hAnsi="Courier New"/>
                                <w:color w:val="000000"/>
                                <w:spacing w:val="-9"/>
                                <w:sz w:val="18"/>
                              </w:rPr>
                              <w:t xml:space="preserve"> </w:t>
                            </w:r>
                            <w:r>
                              <w:rPr>
                                <w:rFonts w:ascii="Courier New" w:hAnsi="Courier New"/>
                                <w:color w:val="000000"/>
                                <w:spacing w:val="-2"/>
                                <w:sz w:val="18"/>
                              </w:rPr>
                              <w:t>TimerTask).run()</w:t>
                            </w:r>
                          </w:p>
                          <w:p>
                            <w:pPr>
                              <w:pStyle w:val="FrameContents"/>
                              <w:spacing w:before="77" w:after="0"/>
                              <w:ind w:left="1317" w:hanging="0"/>
                              <w:rPr>
                                <w:rFonts w:ascii="Courier New" w:hAnsi="Courier New"/>
                                <w:sz w:val="18"/>
                              </w:rPr>
                            </w:pPr>
                            <w:r>
                              <w:rPr>
                                <w:rFonts w:ascii="Courier New" w:hAnsi="Courier New"/>
                                <w:color w:val="000000"/>
                                <w:sz w:val="18"/>
                              </w:rPr>
                              <w:t>}</w:t>
                            </w:r>
                          </w:p>
                          <w:p>
                            <w:pPr>
                              <w:pStyle w:val="FrameContents"/>
                              <w:spacing w:lineRule="atLeast" w:line="560"/>
                              <w:ind w:left="1317" w:hanging="0"/>
                              <w:rPr>
                                <w:rFonts w:ascii="Courier New" w:hAnsi="Courier New"/>
                                <w:sz w:val="18"/>
                              </w:rPr>
                            </w:pPr>
                            <w:r>
                              <w:rPr>
                                <w:rFonts w:ascii="Courier New" w:hAnsi="Courier New"/>
                                <w:color w:val="000000"/>
                                <w:sz w:val="18"/>
                              </w:rPr>
                              <w:t>spy.generateItemsAsync(itemCount,</w:t>
                            </w:r>
                            <w:r>
                              <w:rPr>
                                <w:rFonts w:ascii="Courier New" w:hAnsi="Courier New"/>
                                <w:color w:val="000000"/>
                                <w:spacing w:val="-29"/>
                                <w:sz w:val="18"/>
                              </w:rPr>
                              <w:t xml:space="preserve"> </w:t>
                            </w:r>
                            <w:r>
                              <w:rPr>
                                <w:rFonts w:ascii="Courier New" w:hAnsi="Courier New"/>
                                <w:color w:val="000000"/>
                                <w:sz w:val="18"/>
                              </w:rPr>
                              <w:t xml:space="preserve">callback) </w:t>
                            </w:r>
                            <w:r>
                              <w:rPr>
                                <w:rFonts w:ascii="Courier New" w:hAnsi="Courier New"/>
                                <w:color w:val="000000"/>
                                <w:spacing w:val="-2"/>
                                <w:sz w:val="18"/>
                              </w:rPr>
                              <w:t>verify(callback).invoke(items)</w:t>
                            </w:r>
                          </w:p>
                        </w:txbxContent>
                      </wps:txbx>
                      <wps:bodyPr lIns="0" rIns="0" tIns="0" bIns="0" anchor="t" upright="1">
                        <a:noAutofit/>
                      </wps:bodyPr>
                    </wps:wsp>
                  </a:graphicData>
                </a:graphic>
              </wp:anchor>
            </w:drawing>
          </mc:Choice>
          <mc:Fallback>
            <w:pict>
              <v:rect id="shape_0" ID="docshape694" path="m0,0l-2147483645,0l-2147483645,-2147483646l0,-2147483646xe" stroked="f" o:allowincell="f" style="position:absolute;margin-left:52.2pt;margin-top:8.5pt;width:399.55pt;height:463.2pt;mso-wrap-style:square;v-text-anchor:top;mso-position-horizontal-relative:page" wp14:anchorId="3A758D26">
                <v:fill o:detectmouseclick="t" on="false"/>
                <v:stroke color="#3465a4" joinstyle="round" endcap="flat"/>
                <v:textbox>
                  <w:txbxContent>
                    <w:p>
                      <w:pPr>
                        <w:pStyle w:val="FrameContents"/>
                        <w:spacing w:lineRule="auto" w:line="324" w:before="40" w:after="0"/>
                        <w:ind w:left="453" w:right="3699" w:hanging="0"/>
                        <w:rPr>
                          <w:rFonts w:ascii="Courier New" w:hAnsi="Courier New"/>
                          <w:sz w:val="18"/>
                        </w:rPr>
                      </w:pPr>
                      <w:r>
                        <w:rPr>
                          <w:rFonts w:ascii="Courier New" w:hAnsi="Courier New"/>
                          <w:color w:val="000000"/>
                          <w:spacing w:val="-2"/>
                          <w:sz w:val="18"/>
                        </w:rPr>
                        <w:t xml:space="preserve">@RunWith(MockitoJUnitRunner::class) </w:t>
                      </w:r>
                      <w:r>
                        <w:rPr>
                          <w:rFonts w:ascii="Courier New" w:hAnsi="Courier New"/>
                          <w:color w:val="000000"/>
                          <w:sz w:val="18"/>
                        </w:rPr>
                        <w:t>class ItemGeneratorTest {</w:t>
                      </w:r>
                    </w:p>
                    <w:p>
                      <w:pPr>
                        <w:pStyle w:val="TextBody"/>
                        <w:spacing w:before="9" w:after="0"/>
                        <w:rPr>
                          <w:rFonts w:ascii="Courier New" w:hAnsi="Courier New"/>
                          <w:sz w:val="24"/>
                        </w:rPr>
                      </w:pPr>
                      <w:r>
                        <w:rPr>
                          <w:rFonts w:ascii="Courier New" w:hAnsi="Courier New"/>
                          <w:color w:val="000000"/>
                          <w:sz w:val="24"/>
                        </w:rPr>
                      </w:r>
                    </w:p>
                    <w:p>
                      <w:pPr>
                        <w:pStyle w:val="FrameContents"/>
                        <w:spacing w:lineRule="auto" w:line="324" w:before="1" w:after="0"/>
                        <w:ind w:left="885" w:right="1766" w:hanging="0"/>
                        <w:rPr>
                          <w:rFonts w:ascii="Courier New" w:hAnsi="Courier New"/>
                          <w:sz w:val="18"/>
                        </w:rPr>
                      </w:pPr>
                      <w:r>
                        <w:rPr>
                          <w:rFonts w:ascii="Courier New" w:hAnsi="Courier New"/>
                          <w:color w:val="000000"/>
                          <w:sz w:val="18"/>
                        </w:rPr>
                        <w:t>private</w:t>
                      </w:r>
                      <w:r>
                        <w:rPr>
                          <w:rFonts w:ascii="Courier New" w:hAnsi="Courier New"/>
                          <w:color w:val="000000"/>
                          <w:spacing w:val="-10"/>
                          <w:sz w:val="18"/>
                        </w:rPr>
                        <w:t xml:space="preserve"> </w:t>
                      </w:r>
                      <w:r>
                        <w:rPr>
                          <w:rFonts w:ascii="Courier New" w:hAnsi="Courier New"/>
                          <w:color w:val="000000"/>
                          <w:sz w:val="18"/>
                        </w:rPr>
                        <w:t>lateinit</w:t>
                      </w:r>
                      <w:r>
                        <w:rPr>
                          <w:rFonts w:ascii="Courier New" w:hAnsi="Courier New"/>
                          <w:color w:val="000000"/>
                          <w:spacing w:val="-10"/>
                          <w:sz w:val="18"/>
                        </w:rPr>
                        <w:t xml:space="preserve"> </w:t>
                      </w:r>
                      <w:r>
                        <w:rPr>
                          <w:rFonts w:ascii="Courier New" w:hAnsi="Courier New"/>
                          <w:color w:val="000000"/>
                          <w:sz w:val="18"/>
                        </w:rPr>
                        <w:t>var</w:t>
                      </w:r>
                      <w:r>
                        <w:rPr>
                          <w:rFonts w:ascii="Courier New" w:hAnsi="Courier New"/>
                          <w:color w:val="000000"/>
                          <w:spacing w:val="-10"/>
                          <w:sz w:val="18"/>
                        </w:rPr>
                        <w:t xml:space="preserve"> </w:t>
                      </w:r>
                      <w:r>
                        <w:rPr>
                          <w:rFonts w:ascii="Courier New" w:hAnsi="Courier New"/>
                          <w:color w:val="000000"/>
                          <w:sz w:val="18"/>
                        </w:rPr>
                        <w:t>itemGenerator:</w:t>
                      </w:r>
                      <w:r>
                        <w:rPr>
                          <w:rFonts w:ascii="Courier New" w:hAnsi="Courier New"/>
                          <w:color w:val="000000"/>
                          <w:spacing w:val="-10"/>
                          <w:sz w:val="18"/>
                        </w:rPr>
                        <w:t xml:space="preserve"> </w:t>
                      </w:r>
                      <w:r>
                        <w:rPr>
                          <w:rFonts w:ascii="Courier New" w:hAnsi="Courier New"/>
                          <w:color w:val="000000"/>
                          <w:sz w:val="18"/>
                        </w:rPr>
                        <w:t xml:space="preserve">ItemGenerator </w:t>
                      </w:r>
                      <w:r>
                        <w:rPr>
                          <w:rFonts w:ascii="Courier New" w:hAnsi="Courier New"/>
                          <w:color w:val="000000"/>
                          <w:spacing w:val="-2"/>
                          <w:sz w:val="18"/>
                        </w:rPr>
                        <w:t>@Mock</w:t>
                      </w:r>
                    </w:p>
                    <w:p>
                      <w:pPr>
                        <w:pStyle w:val="FrameContents"/>
                        <w:spacing w:lineRule="auto" w:line="324" w:before="1" w:after="0"/>
                        <w:ind w:left="885" w:right="4318" w:hanging="0"/>
                        <w:rPr>
                          <w:rFonts w:ascii="Courier New" w:hAnsi="Courier New"/>
                          <w:sz w:val="18"/>
                        </w:rPr>
                      </w:pPr>
                      <w:r>
                        <w:rPr>
                          <w:rFonts w:ascii="Courier New" w:hAnsi="Courier New"/>
                          <w:color w:val="000000"/>
                          <w:sz w:val="18"/>
                        </w:rPr>
                        <w:t>lateinit</w:t>
                      </w:r>
                      <w:r>
                        <w:rPr>
                          <w:rFonts w:ascii="Courier New" w:hAnsi="Courier New"/>
                          <w:color w:val="000000"/>
                          <w:spacing w:val="-13"/>
                          <w:sz w:val="18"/>
                        </w:rPr>
                        <w:t xml:space="preserve"> </w:t>
                      </w:r>
                      <w:r>
                        <w:rPr>
                          <w:rFonts w:ascii="Courier New" w:hAnsi="Courier New"/>
                          <w:color w:val="000000"/>
                          <w:sz w:val="18"/>
                        </w:rPr>
                        <w:t>var</w:t>
                      </w:r>
                      <w:r>
                        <w:rPr>
                          <w:rFonts w:ascii="Courier New" w:hAnsi="Courier New"/>
                          <w:color w:val="000000"/>
                          <w:spacing w:val="-13"/>
                          <w:sz w:val="18"/>
                        </w:rPr>
                        <w:t xml:space="preserve"> </w:t>
                      </w:r>
                      <w:r>
                        <w:rPr>
                          <w:rFonts w:ascii="Courier New" w:hAnsi="Courier New"/>
                          <w:color w:val="000000"/>
                          <w:sz w:val="18"/>
                        </w:rPr>
                        <w:t>timer:</w:t>
                      </w:r>
                      <w:r>
                        <w:rPr>
                          <w:rFonts w:ascii="Courier New" w:hAnsi="Courier New"/>
                          <w:color w:val="000000"/>
                          <w:spacing w:val="-13"/>
                          <w:sz w:val="18"/>
                        </w:rPr>
                        <w:t xml:space="preserve"> </w:t>
                      </w:r>
                      <w:r>
                        <w:rPr>
                          <w:rFonts w:ascii="Courier New" w:hAnsi="Courier New"/>
                          <w:color w:val="000000"/>
                          <w:sz w:val="18"/>
                        </w:rPr>
                        <w:t xml:space="preserve">Timer </w:t>
                      </w:r>
                      <w:r>
                        <w:rPr>
                          <w:rFonts w:ascii="Courier New" w:hAnsi="Courier New"/>
                          <w:color w:val="000000"/>
                          <w:spacing w:val="-2"/>
                          <w:sz w:val="18"/>
                        </w:rPr>
                        <w:t>@Mock</w:t>
                      </w:r>
                    </w:p>
                    <w:p>
                      <w:pPr>
                        <w:pStyle w:val="FrameContents"/>
                        <w:spacing w:lineRule="auto" w:line="324" w:before="1" w:after="0"/>
                        <w:ind w:left="885" w:right="2128" w:hanging="0"/>
                        <w:rPr>
                          <w:rFonts w:ascii="Courier New" w:hAnsi="Courier New"/>
                          <w:sz w:val="18"/>
                        </w:rPr>
                      </w:pPr>
                      <w:r>
                        <w:rPr>
                          <w:rFonts w:ascii="Courier New" w:hAnsi="Courier New"/>
                          <w:color w:val="000000"/>
                          <w:sz w:val="18"/>
                        </w:rPr>
                        <w:t>lateinit</w:t>
                      </w:r>
                      <w:r>
                        <w:rPr>
                          <w:rFonts w:ascii="Courier New" w:hAnsi="Courier New"/>
                          <w:color w:val="000000"/>
                          <w:spacing w:val="-13"/>
                          <w:sz w:val="18"/>
                        </w:rPr>
                        <w:t xml:space="preserve"> </w:t>
                      </w:r>
                      <w:r>
                        <w:rPr>
                          <w:rFonts w:ascii="Courier New" w:hAnsi="Courier New"/>
                          <w:color w:val="000000"/>
                          <w:sz w:val="18"/>
                        </w:rPr>
                        <w:t>var</w:t>
                      </w:r>
                      <w:r>
                        <w:rPr>
                          <w:rFonts w:ascii="Courier New" w:hAnsi="Courier New"/>
                          <w:color w:val="000000"/>
                          <w:spacing w:val="-13"/>
                          <w:sz w:val="18"/>
                        </w:rPr>
                        <w:t xml:space="preserve"> </w:t>
                      </w:r>
                      <w:r>
                        <w:rPr>
                          <w:rFonts w:ascii="Courier New" w:hAnsi="Courier New"/>
                          <w:color w:val="000000"/>
                          <w:sz w:val="18"/>
                        </w:rPr>
                        <w:t>stringProvider:</w:t>
                      </w:r>
                      <w:r>
                        <w:rPr>
                          <w:rFonts w:ascii="Courier New" w:hAnsi="Courier New"/>
                          <w:color w:val="000000"/>
                          <w:spacing w:val="-13"/>
                          <w:sz w:val="18"/>
                        </w:rPr>
                        <w:t xml:space="preserve"> </w:t>
                      </w:r>
                      <w:r>
                        <w:rPr>
                          <w:rFonts w:ascii="Courier New" w:hAnsi="Courier New"/>
                          <w:color w:val="000000"/>
                          <w:sz w:val="18"/>
                        </w:rPr>
                        <w:t>StringProvider private val initialDelay = 5L</w:t>
                      </w:r>
                    </w:p>
                    <w:p>
                      <w:pPr>
                        <w:pStyle w:val="FrameContents"/>
                        <w:spacing w:before="1" w:after="0"/>
                        <w:ind w:left="885" w:hanging="0"/>
                        <w:rPr>
                          <w:rFonts w:ascii="Courier New" w:hAnsi="Courier New"/>
                          <w:sz w:val="18"/>
                        </w:rPr>
                      </w:pPr>
                      <w:r>
                        <w:rPr>
                          <w:rFonts w:ascii="Courier New" w:hAnsi="Courier New"/>
                          <w:color w:val="000000"/>
                          <w:spacing w:val="-2"/>
                          <w:sz w:val="18"/>
                        </w:rPr>
                        <w:t>@Mock</w:t>
                      </w:r>
                    </w:p>
                    <w:p>
                      <w:pPr>
                        <w:pStyle w:val="FrameContents"/>
                        <w:spacing w:before="77" w:after="0"/>
                        <w:ind w:left="885" w:hanging="0"/>
                        <w:rPr>
                          <w:rFonts w:ascii="Courier New" w:hAnsi="Courier New"/>
                          <w:sz w:val="18"/>
                        </w:rPr>
                      </w:pPr>
                      <w:r>
                        <w:rPr>
                          <w:rFonts w:ascii="Courier New" w:hAnsi="Courier New"/>
                          <w:color w:val="000000"/>
                          <w:sz w:val="18"/>
                        </w:rPr>
                        <w:t>lateinit</w:t>
                      </w:r>
                      <w:r>
                        <w:rPr>
                          <w:rFonts w:ascii="Courier New" w:hAnsi="Courier New"/>
                          <w:color w:val="000000"/>
                          <w:spacing w:val="-12"/>
                          <w:sz w:val="18"/>
                        </w:rPr>
                        <w:t xml:space="preserve"> </w:t>
                      </w:r>
                      <w:r>
                        <w:rPr>
                          <w:rFonts w:ascii="Courier New" w:hAnsi="Courier New"/>
                          <w:color w:val="000000"/>
                          <w:sz w:val="18"/>
                        </w:rPr>
                        <w:t>var</w:t>
                      </w:r>
                      <w:r>
                        <w:rPr>
                          <w:rFonts w:ascii="Courier New" w:hAnsi="Courier New"/>
                          <w:color w:val="000000"/>
                          <w:spacing w:val="-11"/>
                          <w:sz w:val="18"/>
                        </w:rPr>
                        <w:t xml:space="preserve"> </w:t>
                      </w:r>
                      <w:r>
                        <w:rPr>
                          <w:rFonts w:ascii="Courier New" w:hAnsi="Courier New"/>
                          <w:color w:val="000000"/>
                          <w:sz w:val="18"/>
                        </w:rPr>
                        <w:t>countingIdlingResource:</w:t>
                      </w:r>
                      <w:r>
                        <w:rPr>
                          <w:rFonts w:ascii="Courier New" w:hAnsi="Courier New"/>
                          <w:color w:val="000000"/>
                          <w:spacing w:val="-11"/>
                          <w:sz w:val="18"/>
                        </w:rPr>
                        <w:t xml:space="preserve"> </w:t>
                      </w:r>
                      <w:r>
                        <w:rPr>
                          <w:rFonts w:ascii="Courier New" w:hAnsi="Courier New"/>
                          <w:color w:val="000000"/>
                          <w:spacing w:val="-2"/>
                          <w:sz w:val="18"/>
                        </w:rPr>
                        <w:t>CountingIdlingResource</w:t>
                      </w:r>
                    </w:p>
                    <w:p>
                      <w:pPr>
                        <w:pStyle w:val="TextBody"/>
                        <w:rPr>
                          <w:rFonts w:ascii="Courier New" w:hAnsi="Courier New"/>
                        </w:rPr>
                      </w:pPr>
                      <w:r>
                        <w:rPr>
                          <w:rFonts w:ascii="Courier New" w:hAnsi="Courier New"/>
                          <w:color w:val="000000"/>
                        </w:rPr>
                      </w:r>
                    </w:p>
                    <w:p>
                      <w:pPr>
                        <w:pStyle w:val="FrameContents"/>
                        <w:spacing w:before="129" w:after="0"/>
                        <w:ind w:left="885" w:hanging="0"/>
                        <w:rPr>
                          <w:rFonts w:ascii="Courier New" w:hAnsi="Courier New"/>
                          <w:sz w:val="18"/>
                        </w:rPr>
                      </w:pPr>
                      <w:r>
                        <w:rPr>
                          <w:rFonts w:ascii="Courier New" w:hAnsi="Courier New"/>
                          <w:color w:val="000000"/>
                          <w:spacing w:val="-2"/>
                          <w:sz w:val="18"/>
                        </w:rPr>
                        <w:t>@Before</w:t>
                      </w:r>
                    </w:p>
                    <w:p>
                      <w:pPr>
                        <w:pStyle w:val="FrameContents"/>
                        <w:spacing w:before="76" w:after="0"/>
                        <w:ind w:left="885" w:hanging="0"/>
                        <w:rPr>
                          <w:rFonts w:ascii="Courier New" w:hAnsi="Courier New"/>
                          <w:sz w:val="18"/>
                        </w:rPr>
                      </w:pPr>
                      <w:r>
                        <w:rPr>
                          <w:rFonts w:ascii="Courier New" w:hAnsi="Courier New"/>
                          <w:color w:val="000000"/>
                          <w:sz w:val="18"/>
                        </w:rPr>
                        <w:t>fun</w:t>
                      </w:r>
                      <w:r>
                        <w:rPr>
                          <w:rFonts w:ascii="Courier New" w:hAnsi="Courier New"/>
                          <w:color w:val="000000"/>
                          <w:spacing w:val="-5"/>
                          <w:sz w:val="18"/>
                        </w:rPr>
                        <w:t xml:space="preserve"> </w:t>
                      </w:r>
                      <w:r>
                        <w:rPr>
                          <w:rFonts w:ascii="Courier New" w:hAnsi="Courier New"/>
                          <w:color w:val="000000"/>
                          <w:sz w:val="18"/>
                        </w:rPr>
                        <w:t>setUp()</w:t>
                      </w:r>
                      <w:r>
                        <w:rPr>
                          <w:rFonts w:ascii="Courier New" w:hAnsi="Courier New"/>
                          <w:color w:val="000000"/>
                          <w:spacing w:val="-5"/>
                          <w:sz w:val="18"/>
                        </w:rPr>
                        <w:t xml:space="preserve"> </w:t>
                      </w:r>
                      <w:r>
                        <w:rPr>
                          <w:rFonts w:ascii="Courier New" w:hAnsi="Courier New"/>
                          <w:color w:val="000000"/>
                          <w:spacing w:val="-10"/>
                          <w:sz w:val="18"/>
                        </w:rPr>
                        <w:t>{</w:t>
                      </w:r>
                    </w:p>
                    <w:p>
                      <w:pPr>
                        <w:pStyle w:val="FrameContents"/>
                        <w:spacing w:lineRule="exact" w:line="202" w:before="76" w:after="0"/>
                        <w:ind w:left="1317" w:hanging="0"/>
                        <w:rPr>
                          <w:rFonts w:ascii="Courier New" w:hAnsi="Courier New"/>
                          <w:sz w:val="18"/>
                        </w:rPr>
                      </w:pPr>
                      <w:r>
                        <w:rPr>
                          <w:rFonts w:ascii="Courier New" w:hAnsi="Courier New"/>
                          <w:color w:val="000000"/>
                          <w:spacing w:val="-2"/>
                          <w:sz w:val="18"/>
                        </w:rPr>
                        <w:t>itemGenerator</w:t>
                      </w:r>
                    </w:p>
                    <w:p>
                      <w:pPr>
                        <w:pStyle w:val="FrameContents"/>
                        <w:spacing w:lineRule="auto" w:line="235" w:before="1" w:after="0"/>
                        <w:ind w:left="1749" w:right="686" w:hanging="216"/>
                        <w:rPr>
                          <w:rFonts w:ascii="Courier New" w:hAnsi="Courier New"/>
                          <w:sz w:val="18"/>
                        </w:rPr>
                      </w:pPr>
                      <w:r>
                        <w:rPr>
                          <w:rFonts w:ascii="Courier New" w:hAnsi="Courier New"/>
                          <w:color w:val="000000"/>
                          <w:sz w:val="18"/>
                        </w:rPr>
                        <w:t>=</w:t>
                      </w:r>
                      <w:r>
                        <w:rPr>
                          <w:rFonts w:ascii="Courier New" w:hAnsi="Courier New"/>
                          <w:color w:val="000000"/>
                          <w:spacing w:val="-14"/>
                          <w:sz w:val="18"/>
                        </w:rPr>
                        <w:t xml:space="preserve"> </w:t>
                      </w:r>
                      <w:r>
                        <w:rPr>
                          <w:rFonts w:ascii="Courier New" w:hAnsi="Courier New"/>
                          <w:color w:val="000000"/>
                          <w:sz w:val="18"/>
                        </w:rPr>
                        <w:t>ItemGenerator(timer,</w:t>
                      </w:r>
                      <w:r>
                        <w:rPr>
                          <w:rFonts w:ascii="Courier New" w:hAnsi="Courier New"/>
                          <w:color w:val="000000"/>
                          <w:spacing w:val="-14"/>
                          <w:sz w:val="18"/>
                        </w:rPr>
                        <w:t xml:space="preserve"> </w:t>
                      </w:r>
                      <w:r>
                        <w:rPr>
                          <w:rFonts w:ascii="Courier New" w:hAnsi="Courier New"/>
                          <w:color w:val="000000"/>
                          <w:sz w:val="18"/>
                        </w:rPr>
                        <w:t>stringProvider,</w:t>
                      </w:r>
                      <w:r>
                        <w:rPr>
                          <w:rFonts w:ascii="Courier New" w:hAnsi="Courier New"/>
                          <w:color w:val="000000"/>
                          <w:spacing w:val="-14"/>
                          <w:sz w:val="18"/>
                        </w:rPr>
                        <w:t xml:space="preserve"> </w:t>
                      </w:r>
                      <w:r>
                        <w:rPr>
                          <w:rFonts w:ascii="Courier New" w:hAnsi="Courier New"/>
                          <w:color w:val="000000"/>
                          <w:sz w:val="18"/>
                        </w:rPr>
                        <w:t xml:space="preserve">initialDelay, </w:t>
                      </w:r>
                      <w:r>
                        <w:rPr>
                          <w:rFonts w:ascii="Courier New" w:hAnsi="Courier New"/>
                          <w:color w:val="000000"/>
                          <w:spacing w:val="-2"/>
                          <w:sz w:val="18"/>
                        </w:rPr>
                        <w:t>countingIdlingResource)</w:t>
                      </w:r>
                    </w:p>
                    <w:p>
                      <w:pPr>
                        <w:pStyle w:val="FrameContents"/>
                        <w:spacing w:before="98" w:after="0"/>
                        <w:ind w:left="885" w:hanging="0"/>
                        <w:rPr>
                          <w:rFonts w:ascii="Courier New" w:hAnsi="Courier New"/>
                          <w:sz w:val="18"/>
                        </w:rPr>
                      </w:pPr>
                      <w:r>
                        <w:rPr>
                          <w:rFonts w:ascii="Courier New" w:hAnsi="Courier New"/>
                          <w:color w:val="000000"/>
                          <w:sz w:val="18"/>
                        </w:rPr>
                        <w:t>}</w:t>
                      </w:r>
                    </w:p>
                    <w:p>
                      <w:pPr>
                        <w:pStyle w:val="TextBody"/>
                        <w:rPr>
                          <w:rFonts w:ascii="Courier New" w:hAnsi="Courier New"/>
                        </w:rPr>
                      </w:pPr>
                      <w:r>
                        <w:rPr>
                          <w:rFonts w:ascii="Courier New" w:hAnsi="Courier New"/>
                          <w:color w:val="000000"/>
                        </w:rPr>
                      </w:r>
                    </w:p>
                    <w:p>
                      <w:pPr>
                        <w:pStyle w:val="FrameContents"/>
                        <w:spacing w:before="129" w:after="0"/>
                        <w:ind w:left="885" w:hanging="0"/>
                        <w:rPr>
                          <w:rFonts w:ascii="Courier New" w:hAnsi="Courier New"/>
                          <w:sz w:val="18"/>
                        </w:rPr>
                      </w:pPr>
                      <w:r>
                        <w:rPr>
                          <w:rFonts w:ascii="Courier New" w:hAnsi="Courier New"/>
                          <w:color w:val="000000"/>
                          <w:spacing w:val="-2"/>
                          <w:sz w:val="18"/>
                        </w:rPr>
                        <w:t>@Test</w:t>
                      </w:r>
                    </w:p>
                    <w:p>
                      <w:pPr>
                        <w:pStyle w:val="FrameContents"/>
                        <w:spacing w:before="76" w:after="0"/>
                        <w:ind w:left="885" w:hanging="0"/>
                        <w:rPr>
                          <w:rFonts w:ascii="Courier New" w:hAnsi="Courier New"/>
                          <w:sz w:val="18"/>
                        </w:rPr>
                      </w:pPr>
                      <w:r>
                        <w:rPr>
                          <w:rFonts w:ascii="Courier New" w:hAnsi="Courier New"/>
                          <w:color w:val="000000"/>
                          <w:sz w:val="18"/>
                        </w:rPr>
                        <w:t>fun</w:t>
                      </w:r>
                      <w:r>
                        <w:rPr>
                          <w:rFonts w:ascii="Courier New" w:hAnsi="Courier New"/>
                          <w:color w:val="000000"/>
                          <w:spacing w:val="-12"/>
                          <w:sz w:val="18"/>
                        </w:rPr>
                        <w:t xml:space="preserve"> </w:t>
                      </w:r>
                      <w:r>
                        <w:rPr>
                          <w:rFonts w:ascii="Courier New" w:hAnsi="Courier New"/>
                          <w:color w:val="000000"/>
                          <w:sz w:val="18"/>
                        </w:rPr>
                        <w:t>generateItemsAsync()</w:t>
                      </w:r>
                      <w:r>
                        <w:rPr>
                          <w:rFonts w:ascii="Courier New" w:hAnsi="Courier New"/>
                          <w:color w:val="000000"/>
                          <w:spacing w:val="-11"/>
                          <w:sz w:val="18"/>
                        </w:rPr>
                        <w:t xml:space="preserve"> </w:t>
                      </w:r>
                      <w:r>
                        <w:rPr>
                          <w:rFonts w:ascii="Courier New" w:hAnsi="Courier New"/>
                          <w:color w:val="000000"/>
                          <w:spacing w:val="-10"/>
                          <w:sz w:val="18"/>
                        </w:rPr>
                        <w:t>{</w:t>
                      </w:r>
                    </w:p>
                    <w:p>
                      <w:pPr>
                        <w:pStyle w:val="FrameContents"/>
                        <w:spacing w:before="76" w:after="0"/>
                        <w:ind w:left="1317" w:hanging="0"/>
                        <w:rPr>
                          <w:rFonts w:ascii="Courier New" w:hAnsi="Courier New"/>
                          <w:sz w:val="18"/>
                        </w:rPr>
                      </w:pPr>
                      <w:r>
                        <w:rPr>
                          <w:rFonts w:ascii="Courier New" w:hAnsi="Courier New"/>
                          <w:color w:val="000000"/>
                          <w:sz w:val="18"/>
                        </w:rPr>
                        <w:t>val</w:t>
                      </w:r>
                      <w:r>
                        <w:rPr>
                          <w:rFonts w:ascii="Courier New" w:hAnsi="Courier New"/>
                          <w:color w:val="000000"/>
                          <w:spacing w:val="-3"/>
                          <w:sz w:val="18"/>
                        </w:rPr>
                        <w:t xml:space="preserve"> </w:t>
                      </w:r>
                      <w:r>
                        <w:rPr>
                          <w:rFonts w:ascii="Courier New" w:hAnsi="Courier New"/>
                          <w:color w:val="000000"/>
                          <w:sz w:val="18"/>
                        </w:rPr>
                        <w:t>spy</w:t>
                      </w:r>
                      <w:r>
                        <w:rPr>
                          <w:rFonts w:ascii="Courier New" w:hAnsi="Courier New"/>
                          <w:color w:val="000000"/>
                          <w:spacing w:val="-2"/>
                          <w:sz w:val="18"/>
                        </w:rPr>
                        <w:t xml:space="preserve"> </w:t>
                      </w:r>
                      <w:r>
                        <w:rPr>
                          <w:rFonts w:ascii="Courier New" w:hAnsi="Courier New"/>
                          <w:color w:val="000000"/>
                          <w:sz w:val="18"/>
                        </w:rPr>
                        <w:t>=</w:t>
                      </w:r>
                      <w:r>
                        <w:rPr>
                          <w:rFonts w:ascii="Courier New" w:hAnsi="Courier New"/>
                          <w:color w:val="000000"/>
                          <w:spacing w:val="-2"/>
                          <w:sz w:val="18"/>
                        </w:rPr>
                        <w:t xml:space="preserve"> spy(itemGenerator)</w:t>
                      </w:r>
                    </w:p>
                    <w:p>
                      <w:pPr>
                        <w:pStyle w:val="FrameContents"/>
                        <w:spacing w:lineRule="auto" w:line="324" w:before="76" w:after="0"/>
                        <w:ind w:left="1317" w:right="1766" w:hanging="0"/>
                        <w:rPr>
                          <w:rFonts w:ascii="Courier New" w:hAnsi="Courier New"/>
                          <w:sz w:val="18"/>
                        </w:rPr>
                      </w:pPr>
                      <w:r>
                        <w:rPr>
                          <w:rFonts w:ascii="Courier New" w:hAnsi="Courier New"/>
                          <w:color w:val="000000"/>
                          <w:sz w:val="18"/>
                        </w:rPr>
                        <w:t>val</w:t>
                      </w:r>
                      <w:r>
                        <w:rPr>
                          <w:rFonts w:ascii="Courier New" w:hAnsi="Courier New"/>
                          <w:color w:val="000000"/>
                          <w:spacing w:val="-8"/>
                          <w:sz w:val="18"/>
                        </w:rPr>
                        <w:t xml:space="preserve"> </w:t>
                      </w:r>
                      <w:r>
                        <w:rPr>
                          <w:rFonts w:ascii="Courier New" w:hAnsi="Courier New"/>
                          <w:color w:val="000000"/>
                          <w:sz w:val="18"/>
                        </w:rPr>
                        <w:t>callback</w:t>
                      </w:r>
                      <w:r>
                        <w:rPr>
                          <w:rFonts w:ascii="Courier New" w:hAnsi="Courier New"/>
                          <w:color w:val="000000"/>
                          <w:spacing w:val="-8"/>
                          <w:sz w:val="18"/>
                        </w:rPr>
                        <w:t xml:space="preserve"> </w:t>
                      </w:r>
                      <w:r>
                        <w:rPr>
                          <w:rFonts w:ascii="Courier New" w:hAnsi="Courier New"/>
                          <w:color w:val="000000"/>
                          <w:sz w:val="18"/>
                        </w:rPr>
                        <w:t>=</w:t>
                      </w:r>
                      <w:r>
                        <w:rPr>
                          <w:rFonts w:ascii="Courier New" w:hAnsi="Courier New"/>
                          <w:color w:val="000000"/>
                          <w:spacing w:val="-8"/>
                          <w:sz w:val="18"/>
                        </w:rPr>
                        <w:t xml:space="preserve"> </w:t>
                      </w:r>
                      <w:r>
                        <w:rPr>
                          <w:rFonts w:ascii="Courier New" w:hAnsi="Courier New"/>
                          <w:color w:val="000000"/>
                          <w:sz w:val="18"/>
                        </w:rPr>
                        <w:t>mock&lt;(List&lt;Item&gt;)</w:t>
                      </w:r>
                      <w:r>
                        <w:rPr>
                          <w:rFonts w:ascii="Courier New" w:hAnsi="Courier New"/>
                          <w:color w:val="000000"/>
                          <w:spacing w:val="-8"/>
                          <w:sz w:val="18"/>
                        </w:rPr>
                        <w:t xml:space="preserve"> </w:t>
                      </w:r>
                      <w:r>
                        <w:rPr>
                          <w:rFonts w:ascii="Courier New" w:hAnsi="Courier New"/>
                          <w:color w:val="000000"/>
                          <w:sz w:val="18"/>
                        </w:rPr>
                        <w:t>-&gt;</w:t>
                      </w:r>
                      <w:r>
                        <w:rPr>
                          <w:rFonts w:ascii="Courier New" w:hAnsi="Courier New"/>
                          <w:color w:val="000000"/>
                          <w:spacing w:val="-8"/>
                          <w:sz w:val="18"/>
                        </w:rPr>
                        <w:t xml:space="preserve"> </w:t>
                      </w:r>
                      <w:r>
                        <w:rPr>
                          <w:rFonts w:ascii="Courier New" w:hAnsi="Courier New"/>
                          <w:color w:val="000000"/>
                          <w:sz w:val="18"/>
                        </w:rPr>
                        <w:t>Unit&gt;() val itemCount = 10</w:t>
                      </w:r>
                    </w:p>
                    <w:p>
                      <w:pPr>
                        <w:pStyle w:val="FrameContents"/>
                        <w:spacing w:lineRule="auto" w:line="324" w:before="2" w:after="0"/>
                        <w:ind w:left="1317" w:hanging="0"/>
                        <w:rPr>
                          <w:rFonts w:ascii="Courier New" w:hAnsi="Courier New"/>
                          <w:sz w:val="18"/>
                        </w:rPr>
                      </w:pPr>
                      <w:r>
                        <w:rPr>
                          <w:rFonts w:ascii="Courier New" w:hAnsi="Courier New"/>
                          <w:color w:val="000000"/>
                          <w:sz w:val="18"/>
                        </w:rPr>
                        <w:t xml:space="preserve">val items = listOf(Item("1"), Item("2")) </w:t>
                      </w:r>
                      <w:r>
                        <w:rPr>
                          <w:rFonts w:ascii="Courier New" w:hAnsi="Courier New"/>
                          <w:color w:val="000000"/>
                          <w:spacing w:val="-2"/>
                          <w:sz w:val="18"/>
                        </w:rPr>
                        <w:t>doReturn(items).whenever(spy).generateItems(itemCount)</w:t>
                      </w:r>
                    </w:p>
                    <w:p>
                      <w:pPr>
                        <w:pStyle w:val="FrameContents"/>
                        <w:spacing w:lineRule="auto" w:line="235" w:before="4" w:after="0"/>
                        <w:ind w:left="1533" w:right="840" w:hanging="216"/>
                        <w:rPr>
                          <w:rFonts w:ascii="Courier New" w:hAnsi="Courier New"/>
                          <w:sz w:val="18"/>
                        </w:rPr>
                      </w:pPr>
                      <w:r>
                        <w:rPr>
                          <w:rFonts w:ascii="Courier New" w:hAnsi="Courier New"/>
                          <w:color w:val="000000"/>
                          <w:spacing w:val="-2"/>
                          <w:sz w:val="18"/>
                        </w:rPr>
                        <w:t xml:space="preserve">whenever(timer.schedule(any(), </w:t>
                      </w:r>
                      <w:r>
                        <w:rPr>
                          <w:rFonts w:ascii="Courier New" w:hAnsi="Courier New"/>
                          <w:color w:val="000000"/>
                          <w:sz w:val="18"/>
                        </w:rPr>
                        <w:t>eq(initialDelay))).thenAnswer</w:t>
                      </w:r>
                      <w:r>
                        <w:rPr>
                          <w:rFonts w:ascii="Courier New" w:hAnsi="Courier New"/>
                          <w:color w:val="000000"/>
                          <w:spacing w:val="-29"/>
                          <w:sz w:val="18"/>
                        </w:rPr>
                        <w:t xml:space="preserve"> </w:t>
                      </w:r>
                      <w:r>
                        <w:rPr>
                          <w:rFonts w:ascii="Courier New" w:hAnsi="Courier New"/>
                          <w:color w:val="000000"/>
                          <w:sz w:val="18"/>
                        </w:rPr>
                        <w:t>{</w:t>
                      </w:r>
                    </w:p>
                    <w:p>
                      <w:pPr>
                        <w:pStyle w:val="FrameContents"/>
                        <w:spacing w:before="17" w:after="0"/>
                        <w:ind w:left="1749" w:hanging="0"/>
                        <w:rPr>
                          <w:rFonts w:ascii="Courier New" w:hAnsi="Courier New"/>
                          <w:sz w:val="18"/>
                        </w:rPr>
                      </w:pPr>
                      <w:r>
                        <w:rPr>
                          <w:rFonts w:ascii="Courier New" w:hAnsi="Courier New"/>
                          <w:color w:val="000000"/>
                          <w:sz w:val="18"/>
                        </w:rPr>
                        <w:t>(it.arguments[0]</w:t>
                      </w:r>
                      <w:r>
                        <w:rPr>
                          <w:rFonts w:ascii="Courier New" w:hAnsi="Courier New"/>
                          <w:color w:val="000000"/>
                          <w:spacing w:val="-9"/>
                          <w:sz w:val="18"/>
                        </w:rPr>
                        <w:t xml:space="preserve"> </w:t>
                      </w:r>
                      <w:r>
                        <w:rPr>
                          <w:rFonts w:ascii="Courier New" w:hAnsi="Courier New"/>
                          <w:color w:val="000000"/>
                          <w:sz w:val="18"/>
                        </w:rPr>
                        <w:t>as</w:t>
                      </w:r>
                      <w:r>
                        <w:rPr>
                          <w:rFonts w:ascii="Courier New" w:hAnsi="Courier New"/>
                          <w:color w:val="000000"/>
                          <w:spacing w:val="-9"/>
                          <w:sz w:val="18"/>
                        </w:rPr>
                        <w:t xml:space="preserve"> </w:t>
                      </w:r>
                      <w:r>
                        <w:rPr>
                          <w:rFonts w:ascii="Courier New" w:hAnsi="Courier New"/>
                          <w:color w:val="000000"/>
                          <w:spacing w:val="-2"/>
                          <w:sz w:val="18"/>
                        </w:rPr>
                        <w:t>TimerTask).run()</w:t>
                      </w:r>
                    </w:p>
                    <w:p>
                      <w:pPr>
                        <w:pStyle w:val="FrameContents"/>
                        <w:spacing w:before="77" w:after="0"/>
                        <w:ind w:left="1317" w:hanging="0"/>
                        <w:rPr>
                          <w:rFonts w:ascii="Courier New" w:hAnsi="Courier New"/>
                          <w:sz w:val="18"/>
                        </w:rPr>
                      </w:pPr>
                      <w:r>
                        <w:rPr>
                          <w:rFonts w:ascii="Courier New" w:hAnsi="Courier New"/>
                          <w:color w:val="000000"/>
                          <w:sz w:val="18"/>
                        </w:rPr>
                        <w:t>}</w:t>
                      </w:r>
                    </w:p>
                    <w:p>
                      <w:pPr>
                        <w:pStyle w:val="FrameContents"/>
                        <w:spacing w:lineRule="atLeast" w:line="560"/>
                        <w:ind w:left="1317" w:hanging="0"/>
                        <w:rPr>
                          <w:rFonts w:ascii="Courier New" w:hAnsi="Courier New"/>
                          <w:sz w:val="18"/>
                        </w:rPr>
                      </w:pPr>
                      <w:r>
                        <w:rPr>
                          <w:rFonts w:ascii="Courier New" w:hAnsi="Courier New"/>
                          <w:color w:val="000000"/>
                          <w:sz w:val="18"/>
                        </w:rPr>
                        <w:t>spy.generateItemsAsync(itemCount,</w:t>
                      </w:r>
                      <w:r>
                        <w:rPr>
                          <w:rFonts w:ascii="Courier New" w:hAnsi="Courier New"/>
                          <w:color w:val="000000"/>
                          <w:spacing w:val="-29"/>
                          <w:sz w:val="18"/>
                        </w:rPr>
                        <w:t xml:space="preserve"> </w:t>
                      </w:r>
                      <w:r>
                        <w:rPr>
                          <w:rFonts w:ascii="Courier New" w:hAnsi="Courier New"/>
                          <w:color w:val="000000"/>
                          <w:sz w:val="18"/>
                        </w:rPr>
                        <w:t xml:space="preserve">callback) </w:t>
                      </w:r>
                      <w:r>
                        <w:rPr>
                          <w:rFonts w:ascii="Courier New" w:hAnsi="Courier New"/>
                          <w:color w:val="000000"/>
                          <w:spacing w:val="-2"/>
                          <w:sz w:val="18"/>
                        </w:rPr>
                        <w:t>verify(callback).invoke(items)</w:t>
                      </w:r>
                    </w:p>
                  </w:txbxContent>
                </v:textbox>
                <w10:wrap type="topAndBottom"/>
              </v:rect>
            </w:pict>
          </mc:Fallback>
        </mc:AlternateContent>
      </w:r>
    </w:p>
    <w:p>
      <w:pPr>
        <w:pStyle w:val="TextBody"/>
        <w:spacing w:before="3" w:after="0"/>
        <w:rPr>
          <w:sz w:val="5"/>
        </w:rPr>
      </w:pPr>
      <w:r>
        <w:rPr>
          <w:sz w:val="5"/>
        </w:rPr>
      </w:r>
    </w:p>
    <w:p>
      <w:pPr>
        <w:pStyle w:val="TextBody"/>
        <w:ind w:left="824" w:hanging="0"/>
        <w:rPr/>
      </w:pPr>
      <w:r>
        <w:rPr/>
        <mc:AlternateContent>
          <mc:Choice Requires="wpg">
            <w:drawing>
              <wp:inline distT="0" distB="0" distL="0" distR="0" wp14:anchorId="10702B91">
                <wp:extent cx="5074920" cy="3508375"/>
                <wp:effectExtent l="0" t="0" r="5080" b="0"/>
                <wp:docPr id="921" name="Shape563"/>
                <a:graphic xmlns:a="http://schemas.openxmlformats.org/drawingml/2006/main">
                  <a:graphicData uri="http://schemas.microsoft.com/office/word/2010/wordprocessingGroup">
                    <wpg:wgp>
                      <wpg:cNvGrpSpPr/>
                      <wpg:grpSpPr>
                        <a:xfrm>
                          <a:off x="0" y="0"/>
                          <a:ext cx="5074920" cy="3508200"/>
                          <a:chOff x="0" y="0"/>
                          <a:chExt cx="5074920" cy="3508200"/>
                        </a:xfrm>
                      </wpg:grpSpPr>
                      <wps:wsp>
                        <wps:cNvSpPr/>
                        <wps:spPr>
                          <a:xfrm>
                            <a:off x="0" y="6480"/>
                            <a:ext cx="5074920" cy="3495600"/>
                          </a:xfrm>
                          <a:prstGeom prst="rect">
                            <a:avLst/>
                          </a:prstGeom>
                          <a:solidFill>
                            <a:srgbClr val="f6f6f6"/>
                          </a:solidFill>
                          <a:ln w="0">
                            <a:noFill/>
                          </a:ln>
                        </wps:spPr>
                        <wps:style>
                          <a:lnRef idx="0"/>
                          <a:fillRef idx="0"/>
                          <a:effectRef idx="0"/>
                          <a:fontRef idx="minor"/>
                        </wps:style>
                        <wps:bodyPr/>
                      </wps:wsp>
                      <wps:wsp>
                        <wps:cNvSpPr/>
                        <wps:spPr>
                          <a:xfrm>
                            <a:off x="0" y="0"/>
                            <a:ext cx="5074920" cy="3508200"/>
                          </a:xfrm>
                          <a:custGeom>
                            <a:avLst/>
                            <a:gdLst>
                              <a:gd name="textAreaLeft" fmla="*/ 0 w 2877120"/>
                              <a:gd name="textAreaRight" fmla="*/ 2879280 w 2877120"/>
                              <a:gd name="textAreaTop" fmla="*/ 0 h 1989000"/>
                              <a:gd name="textAreaBottom" fmla="*/ 1991160 h 1989000"/>
                            </a:gdLst>
                            <a:ahLst/>
                            <a:rect l="textAreaLeft" t="textAreaTop" r="textAreaRight" b="textAreaBottom"/>
                            <a:pathLst>
                              <a:path w="7992" h="5525">
                                <a:moveTo>
                                  <a:pt x="7992" y="5504"/>
                                </a:moveTo>
                                <a:lnTo>
                                  <a:pt x="0" y="5504"/>
                                </a:lnTo>
                                <a:lnTo>
                                  <a:pt x="0" y="5524"/>
                                </a:lnTo>
                                <a:lnTo>
                                  <a:pt x="7992" y="5524"/>
                                </a:lnTo>
                                <a:lnTo>
                                  <a:pt x="7992" y="550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3483000"/>
                          </a:xfrm>
                          <a:prstGeom prst="rect">
                            <a:avLst/>
                          </a:prstGeom>
                          <a:noFill/>
                          <a:ln w="0">
                            <a:noFill/>
                          </a:ln>
                        </wps:spPr>
                        <wps:style>
                          <a:lnRef idx="0"/>
                          <a:fillRef idx="0"/>
                          <a:effectRef idx="0"/>
                          <a:fontRef idx="minor"/>
                        </wps:style>
                        <wps:txbx>
                          <w:txbxContent>
                            <w:p>
                              <w:pPr>
                                <w:pStyle w:val="Normal"/>
                                <w:spacing w:lineRule="auto" w:line="324" w:before="40" w:after="0"/>
                                <w:ind w:left="1317" w:hanging="0"/>
                                <w:rPr>
                                  <w:rFonts w:ascii="Courier New" w:hAnsi="Courier New"/>
                                  <w:sz w:val="18"/>
                                </w:rPr>
                              </w:pPr>
                              <w:r>
                                <w:rPr>
                                  <w:rFonts w:ascii="Courier New" w:hAnsi="Courier New"/>
                                  <w:spacing w:val="-2"/>
                                  <w:sz w:val="18"/>
                                </w:rPr>
                                <w:t>verify(countingIdlingResource).increment() verify(countingIdlingResource).decrement()</w:t>
                              </w:r>
                            </w:p>
                            <w:p>
                              <w:pPr>
                                <w:pStyle w:val="Normal"/>
                                <w:spacing w:before="1"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pacing w:val="-2"/>
                                  <w:sz w:val="18"/>
                                </w:rPr>
                                <w:t>@Test</w:t>
                              </w:r>
                            </w:p>
                            <w:p>
                              <w:pPr>
                                <w:pStyle w:val="Normal"/>
                                <w:spacing w:lineRule="auto" w:line="324" w:before="76" w:after="0"/>
                                <w:ind w:left="1317" w:right="4642" w:hanging="432"/>
                                <w:rPr>
                                  <w:rFonts w:ascii="Courier New" w:hAnsi="Courier New"/>
                                  <w:sz w:val="18"/>
                                </w:rPr>
                              </w:pPr>
                              <w:r>
                                <w:rPr>
                                  <w:rFonts w:ascii="Courier New" w:hAnsi="Courier New"/>
                                  <w:sz w:val="18"/>
                                </w:rPr>
                                <w:t>fun generateItems() { val</w:t>
                              </w:r>
                              <w:r>
                                <w:rPr>
                                  <w:rFonts w:ascii="Courier New" w:hAnsi="Courier New"/>
                                  <w:spacing w:val="-13"/>
                                  <w:sz w:val="18"/>
                                </w:rPr>
                                <w:t xml:space="preserve"> </w:t>
                              </w:r>
                              <w:r>
                                <w:rPr>
                                  <w:rFonts w:ascii="Courier New" w:hAnsi="Courier New"/>
                                  <w:sz w:val="18"/>
                                </w:rPr>
                                <w:t>itemCount</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10</w:t>
                              </w:r>
                            </w:p>
                            <w:p>
                              <w:pPr>
                                <w:pStyle w:val="Normal"/>
                                <w:spacing w:lineRule="auto" w:line="324" w:before="1" w:after="0"/>
                                <w:ind w:left="1317" w:right="2784" w:hanging="0"/>
                                <w:rPr>
                                  <w:rFonts w:ascii="Courier New" w:hAnsi="Courier New"/>
                                  <w:sz w:val="18"/>
                                </w:rPr>
                              </w:pPr>
                              <w:r>
                                <w:rPr>
                                  <w:rFonts w:ascii="Courier New" w:hAnsi="Courier New"/>
                                  <w:sz w:val="18"/>
                                </w:rPr>
                                <w:t>val</w:t>
                              </w:r>
                              <w:r>
                                <w:rPr>
                                  <w:rFonts w:ascii="Courier New" w:hAnsi="Courier New"/>
                                  <w:spacing w:val="-13"/>
                                  <w:sz w:val="18"/>
                                </w:rPr>
                                <w:t xml:space="preserve"> </w:t>
                              </w:r>
                              <w:r>
                                <w:rPr>
                                  <w:rFonts w:ascii="Courier New" w:hAnsi="Courier New"/>
                                  <w:sz w:val="18"/>
                                </w:rPr>
                                <w:t>expected</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mutableListOf&lt;Item&gt;() for (i in 1..itemCount) {</w:t>
                              </w:r>
                            </w:p>
                            <w:p>
                              <w:pPr>
                                <w:pStyle w:val="Normal"/>
                                <w:spacing w:before="2" w:after="0"/>
                                <w:ind w:left="1749" w:hanging="0"/>
                                <w:rPr>
                                  <w:rFonts w:ascii="Courier New" w:hAnsi="Courier New"/>
                                  <w:sz w:val="18"/>
                                </w:rPr>
                              </w:pPr>
                              <w:r>
                                <w:rPr>
                                  <w:rFonts w:ascii="Courier New" w:hAnsi="Courier New"/>
                                  <w:sz w:val="18"/>
                                </w:rPr>
                                <w:t>val</w:t>
                              </w:r>
                              <w:r>
                                <w:rPr>
                                  <w:rFonts w:ascii="Courier New" w:hAnsi="Courier New"/>
                                  <w:spacing w:val="-4"/>
                                  <w:sz w:val="18"/>
                                </w:rPr>
                                <w:t xml:space="preserve"> </w:t>
                              </w:r>
                              <w:r>
                                <w:rPr>
                                  <w:rFonts w:ascii="Courier New" w:hAnsi="Courier New"/>
                                  <w:sz w:val="18"/>
                                </w:rPr>
                                <w:t>itemText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pacing w:val="-2"/>
                                  <w:sz w:val="18"/>
                                </w:rPr>
                                <w:t>"itemText$i"</w:t>
                              </w:r>
                            </w:p>
                            <w:p>
                              <w:pPr>
                                <w:pStyle w:val="Normal"/>
                                <w:spacing w:lineRule="exact" w:line="202" w:before="76" w:after="0"/>
                                <w:ind w:left="1749" w:hanging="0"/>
                                <w:rPr>
                                  <w:rFonts w:ascii="Courier New" w:hAnsi="Courier New"/>
                                  <w:sz w:val="18"/>
                                </w:rPr>
                              </w:pPr>
                              <w:r>
                                <w:rPr>
                                  <w:rFonts w:ascii="Courier New" w:hAnsi="Courier New"/>
                                  <w:spacing w:val="-2"/>
                                  <w:sz w:val="18"/>
                                </w:rPr>
                                <w:t>whenever(stringProvider.provideItemString(i))</w:t>
                              </w:r>
                            </w:p>
                            <w:p>
                              <w:pPr>
                                <w:pStyle w:val="Normal"/>
                                <w:spacing w:lineRule="auto" w:line="259"/>
                                <w:ind w:left="1749" w:right="1274" w:firstLine="216"/>
                                <w:rPr>
                                  <w:rFonts w:ascii="Courier New" w:hAnsi="Courier New"/>
                                  <w:sz w:val="18"/>
                                </w:rPr>
                              </w:pPr>
                              <w:r>
                                <w:rPr>
                                  <w:rFonts w:ascii="Courier New" w:hAnsi="Courier New"/>
                                  <w:spacing w:val="-2"/>
                                  <w:sz w:val="18"/>
                                </w:rPr>
                                <w:t>.thenReturn(itemText) expected.add(Item(itemText))</w:t>
                              </w:r>
                            </w:p>
                            <w:p>
                              <w:pPr>
                                <w:pStyle w:val="Normal"/>
                                <w:spacing w:before="57" w:after="0"/>
                                <w:ind w:left="1317" w:hanging="0"/>
                                <w:rPr>
                                  <w:rFonts w:ascii="Courier New" w:hAnsi="Courier New"/>
                                  <w:sz w:val="18"/>
                                </w:rPr>
                              </w:pPr>
                              <w:r>
                                <w:rPr>
                                  <w:rFonts w:ascii="Courier New" w:hAnsi="Courier New"/>
                                  <w:sz w:val="18"/>
                                </w:rPr>
                                <w:t>}</w:t>
                              </w:r>
                            </w:p>
                            <w:p>
                              <w:pPr>
                                <w:pStyle w:val="Normal"/>
                                <w:spacing w:lineRule="atLeast" w:line="560"/>
                                <w:ind w:left="1317" w:hanging="0"/>
                                <w:rPr>
                                  <w:rFonts w:ascii="Courier New" w:hAnsi="Courier New"/>
                                  <w:sz w:val="18"/>
                                </w:rPr>
                              </w:pPr>
                              <w:r>
                                <w:rPr>
                                  <w:rFonts w:ascii="Courier New" w:hAnsi="Courier New"/>
                                  <w:sz w:val="18"/>
                                </w:rPr>
                                <w:t>val</w:t>
                              </w:r>
                              <w:r>
                                <w:rPr>
                                  <w:rFonts w:ascii="Courier New" w:hAnsi="Courier New"/>
                                  <w:spacing w:val="-13"/>
                                  <w:sz w:val="18"/>
                                </w:rPr>
                                <w:t xml:space="preserve"> </w:t>
                              </w:r>
                              <w:r>
                                <w:rPr>
                                  <w:rFonts w:ascii="Courier New" w:hAnsi="Courier New"/>
                                  <w:sz w:val="18"/>
                                </w:rPr>
                                <w:t>result</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itemGenerator.generateItems(itemCount) assertEquals(expected, result)</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7"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inline>
            </w:drawing>
          </mc:Choice>
          <mc:Fallback>
            <w:pict>
              <v:group id="shape_0" alt="Shape563" style="position:absolute;margin-left:0pt;margin-top:-276.3pt;width:399.6pt;height:276.25pt" coordorigin="0,-5526" coordsize="7992,5525">
                <v:rect id="shape_0" path="m0,0l-2147483645,0l-2147483645,-2147483646l0,-2147483646xe" fillcolor="#f6f6f6" stroked="f" o:allowincell="f" style="position:absolute;left:0;top:-5516;width:7991;height:5504;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5506;width:7991;height:5484;mso-wrap-style:square;v-text-anchor:top;mso-position-vertical:top">
                  <v:fill o:detectmouseclick="t" on="false"/>
                  <v:stroke color="#3465a4" joinstyle="round" endcap="flat"/>
                  <v:textbox>
                    <w:txbxContent>
                      <w:p>
                        <w:pPr>
                          <w:pStyle w:val="Normal"/>
                          <w:spacing w:lineRule="auto" w:line="324" w:before="40" w:after="0"/>
                          <w:ind w:left="1317" w:hanging="0"/>
                          <w:rPr>
                            <w:rFonts w:ascii="Courier New" w:hAnsi="Courier New"/>
                            <w:sz w:val="18"/>
                          </w:rPr>
                        </w:pPr>
                        <w:r>
                          <w:rPr>
                            <w:rFonts w:ascii="Courier New" w:hAnsi="Courier New"/>
                            <w:spacing w:val="-2"/>
                            <w:sz w:val="18"/>
                          </w:rPr>
                          <w:t>verify(countingIdlingResource).increment() verify(countingIdlingResource).decrement()</w:t>
                        </w:r>
                      </w:p>
                      <w:p>
                        <w:pPr>
                          <w:pStyle w:val="Normal"/>
                          <w:spacing w:before="1"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pacing w:val="-2"/>
                            <w:sz w:val="18"/>
                          </w:rPr>
                          <w:t>@Test</w:t>
                        </w:r>
                      </w:p>
                      <w:p>
                        <w:pPr>
                          <w:pStyle w:val="Normal"/>
                          <w:spacing w:lineRule="auto" w:line="324" w:before="76" w:after="0"/>
                          <w:ind w:left="1317" w:right="4642" w:hanging="432"/>
                          <w:rPr>
                            <w:rFonts w:ascii="Courier New" w:hAnsi="Courier New"/>
                            <w:sz w:val="18"/>
                          </w:rPr>
                        </w:pPr>
                        <w:r>
                          <w:rPr>
                            <w:rFonts w:ascii="Courier New" w:hAnsi="Courier New"/>
                            <w:sz w:val="18"/>
                          </w:rPr>
                          <w:t>fun generateItems() { val</w:t>
                        </w:r>
                        <w:r>
                          <w:rPr>
                            <w:rFonts w:ascii="Courier New" w:hAnsi="Courier New"/>
                            <w:spacing w:val="-13"/>
                            <w:sz w:val="18"/>
                          </w:rPr>
                          <w:t xml:space="preserve"> </w:t>
                        </w:r>
                        <w:r>
                          <w:rPr>
                            <w:rFonts w:ascii="Courier New" w:hAnsi="Courier New"/>
                            <w:sz w:val="18"/>
                          </w:rPr>
                          <w:t>itemCount</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10</w:t>
                        </w:r>
                      </w:p>
                      <w:p>
                        <w:pPr>
                          <w:pStyle w:val="Normal"/>
                          <w:spacing w:lineRule="auto" w:line="324" w:before="1" w:after="0"/>
                          <w:ind w:left="1317" w:right="2784" w:hanging="0"/>
                          <w:rPr>
                            <w:rFonts w:ascii="Courier New" w:hAnsi="Courier New"/>
                            <w:sz w:val="18"/>
                          </w:rPr>
                        </w:pPr>
                        <w:r>
                          <w:rPr>
                            <w:rFonts w:ascii="Courier New" w:hAnsi="Courier New"/>
                            <w:sz w:val="18"/>
                          </w:rPr>
                          <w:t>val</w:t>
                        </w:r>
                        <w:r>
                          <w:rPr>
                            <w:rFonts w:ascii="Courier New" w:hAnsi="Courier New"/>
                            <w:spacing w:val="-13"/>
                            <w:sz w:val="18"/>
                          </w:rPr>
                          <w:t xml:space="preserve"> </w:t>
                        </w:r>
                        <w:r>
                          <w:rPr>
                            <w:rFonts w:ascii="Courier New" w:hAnsi="Courier New"/>
                            <w:sz w:val="18"/>
                          </w:rPr>
                          <w:t>expected</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mutableListOf&lt;Item&gt;() for (i in 1..itemCount) {</w:t>
                        </w:r>
                      </w:p>
                      <w:p>
                        <w:pPr>
                          <w:pStyle w:val="Normal"/>
                          <w:spacing w:before="2" w:after="0"/>
                          <w:ind w:left="1749" w:hanging="0"/>
                          <w:rPr>
                            <w:rFonts w:ascii="Courier New" w:hAnsi="Courier New"/>
                            <w:sz w:val="18"/>
                          </w:rPr>
                        </w:pPr>
                        <w:r>
                          <w:rPr>
                            <w:rFonts w:ascii="Courier New" w:hAnsi="Courier New"/>
                            <w:sz w:val="18"/>
                          </w:rPr>
                          <w:t>val</w:t>
                        </w:r>
                        <w:r>
                          <w:rPr>
                            <w:rFonts w:ascii="Courier New" w:hAnsi="Courier New"/>
                            <w:spacing w:val="-4"/>
                            <w:sz w:val="18"/>
                          </w:rPr>
                          <w:t xml:space="preserve"> </w:t>
                        </w:r>
                        <w:r>
                          <w:rPr>
                            <w:rFonts w:ascii="Courier New" w:hAnsi="Courier New"/>
                            <w:sz w:val="18"/>
                          </w:rPr>
                          <w:t>itemText</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pacing w:val="-2"/>
                            <w:sz w:val="18"/>
                          </w:rPr>
                          <w:t>"itemText$i"</w:t>
                        </w:r>
                      </w:p>
                      <w:p>
                        <w:pPr>
                          <w:pStyle w:val="Normal"/>
                          <w:spacing w:lineRule="exact" w:line="202" w:before="76" w:after="0"/>
                          <w:ind w:left="1749" w:hanging="0"/>
                          <w:rPr>
                            <w:rFonts w:ascii="Courier New" w:hAnsi="Courier New"/>
                            <w:sz w:val="18"/>
                          </w:rPr>
                        </w:pPr>
                        <w:r>
                          <w:rPr>
                            <w:rFonts w:ascii="Courier New" w:hAnsi="Courier New"/>
                            <w:spacing w:val="-2"/>
                            <w:sz w:val="18"/>
                          </w:rPr>
                          <w:t>whenever(stringProvider.provideItemString(i))</w:t>
                        </w:r>
                      </w:p>
                      <w:p>
                        <w:pPr>
                          <w:pStyle w:val="Normal"/>
                          <w:spacing w:lineRule="auto" w:line="259"/>
                          <w:ind w:left="1749" w:right="1274" w:firstLine="216"/>
                          <w:rPr>
                            <w:rFonts w:ascii="Courier New" w:hAnsi="Courier New"/>
                            <w:sz w:val="18"/>
                          </w:rPr>
                        </w:pPr>
                        <w:r>
                          <w:rPr>
                            <w:rFonts w:ascii="Courier New" w:hAnsi="Courier New"/>
                            <w:spacing w:val="-2"/>
                            <w:sz w:val="18"/>
                          </w:rPr>
                          <w:t>.thenReturn(itemText) expected.add(Item(itemText))</w:t>
                        </w:r>
                      </w:p>
                      <w:p>
                        <w:pPr>
                          <w:pStyle w:val="Normal"/>
                          <w:spacing w:before="57" w:after="0"/>
                          <w:ind w:left="1317" w:hanging="0"/>
                          <w:rPr>
                            <w:rFonts w:ascii="Courier New" w:hAnsi="Courier New"/>
                            <w:sz w:val="18"/>
                          </w:rPr>
                        </w:pPr>
                        <w:r>
                          <w:rPr>
                            <w:rFonts w:ascii="Courier New" w:hAnsi="Courier New"/>
                            <w:sz w:val="18"/>
                          </w:rPr>
                          <w:t>}</w:t>
                        </w:r>
                      </w:p>
                      <w:p>
                        <w:pPr>
                          <w:pStyle w:val="Normal"/>
                          <w:spacing w:lineRule="atLeast" w:line="560"/>
                          <w:ind w:left="1317" w:hanging="0"/>
                          <w:rPr>
                            <w:rFonts w:ascii="Courier New" w:hAnsi="Courier New"/>
                            <w:sz w:val="18"/>
                          </w:rPr>
                        </w:pPr>
                        <w:r>
                          <w:rPr>
                            <w:rFonts w:ascii="Courier New" w:hAnsi="Courier New"/>
                            <w:sz w:val="18"/>
                          </w:rPr>
                          <w:t>val</w:t>
                        </w:r>
                        <w:r>
                          <w:rPr>
                            <w:rFonts w:ascii="Courier New" w:hAnsi="Courier New"/>
                            <w:spacing w:val="-13"/>
                            <w:sz w:val="18"/>
                          </w:rPr>
                          <w:t xml:space="preserve"> </w:t>
                        </w:r>
                        <w:r>
                          <w:rPr>
                            <w:rFonts w:ascii="Courier New" w:hAnsi="Courier New"/>
                            <w:sz w:val="18"/>
                          </w:rPr>
                          <w:t>result</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itemGenerator.generateItems(itemCount) assertEquals(expected, result)</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7" w:after="0"/>
                          <w:ind w:left="453" w:hanging="0"/>
                          <w:rPr>
                            <w:rFonts w:ascii="Courier New" w:hAnsi="Courier New"/>
                            <w:sz w:val="18"/>
                          </w:rPr>
                        </w:pPr>
                        <w:r>
                          <w:rPr>
                            <w:rFonts w:ascii="Courier New" w:hAnsi="Courier New"/>
                            <w:sz w:val="18"/>
                          </w:rPr>
                          <w:t>}</w:t>
                        </w:r>
                      </w:p>
                    </w:txbxContent>
                  </v:textbox>
                  <w10:wrap type="square"/>
                </v:rect>
              </v:group>
            </w:pict>
          </mc:Fallback>
        </mc:AlternateContent>
      </w:r>
    </w:p>
    <w:p>
      <w:pPr>
        <w:pStyle w:val="ListParagraph"/>
        <w:numPr>
          <w:ilvl w:val="0"/>
          <w:numId w:val="8"/>
        </w:numPr>
        <w:tabs>
          <w:tab w:val="clear" w:pos="720"/>
          <w:tab w:val="left" w:pos="1274" w:leader="none"/>
        </w:tabs>
        <w:spacing w:before="37" w:after="0"/>
        <w:ind w:left="1274" w:hanging="360"/>
        <w:jc w:val="left"/>
        <w:rPr>
          <w:sz w:val="20"/>
        </w:rPr>
      </w:pPr>
      <w:r>
        <w:rPr>
          <w:sz w:val="20"/>
        </w:rPr>
        <w:t>We</w:t>
      </w:r>
      <w:r>
        <w:rPr>
          <w:spacing w:val="-6"/>
          <w:sz w:val="20"/>
        </w:rPr>
        <w:t xml:space="preserve"> </w:t>
      </w:r>
      <w:r>
        <w:rPr>
          <w:sz w:val="20"/>
        </w:rPr>
        <w:t>can</w:t>
      </w:r>
      <w:r>
        <w:rPr>
          <w:spacing w:val="-3"/>
          <w:sz w:val="20"/>
        </w:rPr>
        <w:t xml:space="preserve"> </w:t>
      </w:r>
      <w:r>
        <w:rPr>
          <w:sz w:val="20"/>
        </w:rPr>
        <w:t>then</w:t>
      </w:r>
      <w:r>
        <w:rPr>
          <w:spacing w:val="-3"/>
          <w:sz w:val="20"/>
        </w:rPr>
        <w:t xml:space="preserve"> </w:t>
      </w:r>
      <w:r>
        <w:rPr>
          <w:sz w:val="20"/>
        </w:rPr>
        <w:t>use</w:t>
      </w:r>
      <w:r>
        <w:rPr>
          <w:spacing w:val="-3"/>
          <w:sz w:val="20"/>
        </w:rPr>
        <w:t xml:space="preserve"> </w:t>
      </w:r>
      <w:r>
        <w:rPr>
          <w:sz w:val="20"/>
        </w:rPr>
        <w:t>the</w:t>
      </w:r>
      <w:r>
        <w:rPr>
          <w:spacing w:val="-3"/>
          <w:sz w:val="20"/>
        </w:rPr>
        <w:t xml:space="preserve"> </w:t>
      </w:r>
      <w:r>
        <w:rPr>
          <w:sz w:val="20"/>
        </w:rPr>
        <w:t>continuous</w:t>
      </w:r>
      <w:r>
        <w:rPr>
          <w:spacing w:val="-3"/>
          <w:sz w:val="20"/>
        </w:rPr>
        <w:t xml:space="preserve"> </w:t>
      </w:r>
      <w:r>
        <w:rPr>
          <w:sz w:val="20"/>
        </w:rPr>
        <w:t>test</w:t>
      </w:r>
      <w:r>
        <w:rPr>
          <w:spacing w:val="-3"/>
          <w:sz w:val="20"/>
        </w:rPr>
        <w:t xml:space="preserve"> </w:t>
      </w:r>
      <w:r>
        <w:rPr>
          <w:sz w:val="20"/>
        </w:rPr>
        <w:t>failure</w:t>
      </w:r>
      <w:r>
        <w:rPr>
          <w:spacing w:val="-3"/>
          <w:sz w:val="20"/>
        </w:rPr>
        <w:t xml:space="preserve"> </w:t>
      </w:r>
      <w:r>
        <w:rPr>
          <w:sz w:val="20"/>
        </w:rPr>
        <w:t>to</w:t>
      </w:r>
      <w:r>
        <w:rPr>
          <w:spacing w:val="-3"/>
          <w:sz w:val="20"/>
        </w:rPr>
        <w:t xml:space="preserve"> </w:t>
      </w:r>
      <w:r>
        <w:rPr>
          <w:sz w:val="20"/>
        </w:rPr>
        <w:t>update</w:t>
      </w:r>
      <w:r>
        <w:rPr>
          <w:spacing w:val="-4"/>
          <w:sz w:val="20"/>
        </w:rPr>
        <w:t xml:space="preserve"> </w:t>
      </w:r>
      <w:r>
        <w:rPr>
          <w:rFonts w:ascii="Courier New" w:hAnsi="Courier New"/>
          <w:b/>
        </w:rPr>
        <w:t>ItemGenerator</w:t>
      </w:r>
      <w:r>
        <w:rPr>
          <w:rFonts w:ascii="Courier New" w:hAnsi="Courier New"/>
          <w:b/>
          <w:spacing w:val="-80"/>
        </w:rPr>
        <w:t xml:space="preserve"> </w:t>
      </w:r>
      <w:r>
        <w:rPr>
          <w:spacing w:val="-2"/>
          <w:sz w:val="20"/>
        </w:rPr>
        <w:t>until</w:t>
      </w:r>
    </w:p>
    <w:p>
      <w:pPr>
        <w:pStyle w:val="TextBody"/>
        <w:ind w:left="1274" w:hanging="0"/>
        <w:rPr/>
      </w:pPr>
      <w:r>
        <w:rPr/>
        <w:t xml:space="preserve">we get </w:t>
      </w:r>
      <w:r>
        <w:rPr>
          <w:spacing w:val="-2"/>
        </w:rPr>
        <w:t>this:</w:t>
      </w:r>
    </w:p>
    <w:p>
      <w:pPr>
        <w:sectPr>
          <w:headerReference w:type="even" r:id="rId284"/>
          <w:headerReference w:type="default" r:id="rId285"/>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4" w:after="0"/>
        <w:rPr>
          <w:sz w:val="9"/>
        </w:rPr>
      </w:pPr>
      <w:r>
        <w:rPr>
          <w:sz w:val="9"/>
        </w:rPr>
        <mc:AlternateContent>
          <mc:Choice Requires="wpg">
            <w:drawing>
              <wp:anchor behindDoc="0" distT="0" distB="635" distL="0" distR="4445" simplePos="0" locked="0" layoutInCell="0" allowOverlap="1" relativeHeight="1731" wp14:anchorId="60743A6F">
                <wp:simplePos x="0" y="0"/>
                <wp:positionH relativeFrom="page">
                  <wp:posOffset>1120140</wp:posOffset>
                </wp:positionH>
                <wp:positionV relativeFrom="paragraph">
                  <wp:posOffset>95250</wp:posOffset>
                </wp:positionV>
                <wp:extent cx="5074920" cy="3241675"/>
                <wp:effectExtent l="0" t="635" r="635" b="0"/>
                <wp:wrapTopAndBottom/>
                <wp:docPr id="923" name="docshapegroup699"/>
                <a:graphic xmlns:a="http://schemas.openxmlformats.org/drawingml/2006/main">
                  <a:graphicData uri="http://schemas.microsoft.com/office/word/2010/wordprocessingGroup">
                    <wpg:wgp>
                      <wpg:cNvGrpSpPr/>
                      <wpg:grpSpPr>
                        <a:xfrm>
                          <a:off x="0" y="0"/>
                          <a:ext cx="5074920" cy="3241800"/>
                          <a:chOff x="0" y="0"/>
                          <a:chExt cx="5074920" cy="3241800"/>
                        </a:xfrm>
                      </wpg:grpSpPr>
                      <wps:wsp>
                        <wps:cNvSpPr/>
                        <wps:spPr>
                          <a:xfrm>
                            <a:off x="0" y="6480"/>
                            <a:ext cx="5074920" cy="3228840"/>
                          </a:xfrm>
                          <a:prstGeom prst="rect">
                            <a:avLst/>
                          </a:prstGeom>
                          <a:solidFill>
                            <a:srgbClr val="f6f6f6"/>
                          </a:solidFill>
                          <a:ln w="0">
                            <a:noFill/>
                          </a:ln>
                        </wps:spPr>
                        <wps:style>
                          <a:lnRef idx="0"/>
                          <a:fillRef idx="0"/>
                          <a:effectRef idx="0"/>
                          <a:fontRef idx="minor"/>
                        </wps:style>
                        <wps:bodyPr/>
                      </wps:wsp>
                      <wps:wsp>
                        <wps:cNvSpPr/>
                        <wps:spPr>
                          <a:xfrm>
                            <a:off x="0" y="0"/>
                            <a:ext cx="5074920" cy="3241800"/>
                          </a:xfrm>
                          <a:custGeom>
                            <a:avLst/>
                            <a:gdLst>
                              <a:gd name="textAreaLeft" fmla="*/ 0 w 2877120"/>
                              <a:gd name="textAreaRight" fmla="*/ 2879280 w 2877120"/>
                              <a:gd name="textAreaTop" fmla="*/ 0 h 1837800"/>
                              <a:gd name="textAreaBottom" fmla="*/ 1839960 h 1837800"/>
                            </a:gdLst>
                            <a:ahLst/>
                            <a:rect l="textAreaLeft" t="textAreaTop" r="textAreaRight" b="textAreaBottom"/>
                            <a:pathLst>
                              <a:path w="7992" h="5105">
                                <a:moveTo>
                                  <a:pt x="7992" y="5084"/>
                                </a:moveTo>
                                <a:lnTo>
                                  <a:pt x="0" y="5084"/>
                                </a:lnTo>
                                <a:lnTo>
                                  <a:pt x="0" y="5104"/>
                                </a:lnTo>
                                <a:lnTo>
                                  <a:pt x="7992" y="5104"/>
                                </a:lnTo>
                                <a:lnTo>
                                  <a:pt x="7992" y="50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3216240"/>
                          </a:xfrm>
                          <a:prstGeom prst="rect">
                            <a:avLst/>
                          </a:prstGeom>
                          <a:noFill/>
                          <a:ln w="0">
                            <a:noFill/>
                          </a:ln>
                        </wps:spPr>
                        <wps:style>
                          <a:lnRef idx="0"/>
                          <a:fillRef idx="0"/>
                          <a:effectRef idx="0"/>
                          <a:fontRef idx="minor"/>
                        </wps:style>
                        <wps:txbx>
                          <w:txbxContent>
                            <w:p>
                              <w:pPr>
                                <w:pStyle w:val="Normal"/>
                                <w:spacing w:lineRule="auto" w:line="324"/>
                                <w:ind w:left="885" w:right="4318" w:hanging="432"/>
                                <w:rPr>
                                  <w:rFonts w:ascii="Courier New" w:hAnsi="Courier New"/>
                                  <w:sz w:val="18"/>
                                </w:rPr>
                              </w:pPr>
                              <w:r>
                                <w:rPr>
                                  <w:rFonts w:ascii="Courier New" w:hAnsi="Courier New"/>
                                  <w:sz w:val="18"/>
                                </w:rPr>
                                <w:t>open class ItemGenerator( private</w:t>
                              </w:r>
                              <w:r>
                                <w:rPr>
                                  <w:rFonts w:ascii="Courier New" w:hAnsi="Courier New"/>
                                  <w:spacing w:val="-13"/>
                                  <w:sz w:val="18"/>
                                </w:rPr>
                                <w:t xml:space="preserve"> </w:t>
                              </w:r>
                              <w:r>
                                <w:rPr>
                                  <w:rFonts w:ascii="Courier New" w:hAnsi="Courier New"/>
                                  <w:sz w:val="18"/>
                                </w:rPr>
                                <w:t>val</w:t>
                              </w:r>
                              <w:r>
                                <w:rPr>
                                  <w:rFonts w:ascii="Courier New" w:hAnsi="Courier New"/>
                                  <w:spacing w:val="-13"/>
                                  <w:sz w:val="18"/>
                                </w:rPr>
                                <w:t xml:space="preserve"> </w:t>
                              </w:r>
                              <w:r>
                                <w:rPr>
                                  <w:rFonts w:ascii="Courier New" w:hAnsi="Courier New"/>
                                  <w:sz w:val="18"/>
                                </w:rPr>
                                <w:t>timer:</w:t>
                              </w:r>
                              <w:r>
                                <w:rPr>
                                  <w:rFonts w:ascii="Courier New" w:hAnsi="Courier New"/>
                                  <w:spacing w:val="-13"/>
                                  <w:sz w:val="18"/>
                                </w:rPr>
                                <w:t xml:space="preserve"> </w:t>
                              </w:r>
                              <w:r>
                                <w:rPr>
                                  <w:rFonts w:ascii="Courier New" w:hAnsi="Courier New"/>
                                  <w:sz w:val="18"/>
                                </w:rPr>
                                <w:t>Timer,</w:t>
                              </w:r>
                            </w:p>
                            <w:p>
                              <w:pPr>
                                <w:pStyle w:val="Normal"/>
                                <w:spacing w:lineRule="auto" w:line="324" w:before="1" w:after="0"/>
                                <w:ind w:left="885" w:right="2128" w:hanging="0"/>
                                <w:rPr>
                                  <w:rFonts w:ascii="Courier New" w:hAnsi="Courier New"/>
                                  <w:sz w:val="18"/>
                                </w:rPr>
                              </w:pPr>
                              <w:r>
                                <w:rPr>
                                  <w:rFonts w:ascii="Courier New" w:hAnsi="Courier New"/>
                                  <w:sz w:val="18"/>
                                </w:rPr>
                                <w:t>private</w:t>
                              </w:r>
                              <w:r>
                                <w:rPr>
                                  <w:rFonts w:ascii="Courier New" w:hAnsi="Courier New"/>
                                  <w:spacing w:val="-13"/>
                                  <w:sz w:val="18"/>
                                </w:rPr>
                                <w:t xml:space="preserve"> </w:t>
                              </w:r>
                              <w:r>
                                <w:rPr>
                                  <w:rFonts w:ascii="Courier New" w:hAnsi="Courier New"/>
                                  <w:sz w:val="18"/>
                                </w:rPr>
                                <w:t>val</w:t>
                              </w:r>
                              <w:r>
                                <w:rPr>
                                  <w:rFonts w:ascii="Courier New" w:hAnsi="Courier New"/>
                                  <w:spacing w:val="-13"/>
                                  <w:sz w:val="18"/>
                                </w:rPr>
                                <w:t xml:space="preserve"> </w:t>
                              </w:r>
                              <w:r>
                                <w:rPr>
                                  <w:rFonts w:ascii="Courier New" w:hAnsi="Courier New"/>
                                  <w:sz w:val="18"/>
                                </w:rPr>
                                <w:t>stringProvider:</w:t>
                              </w:r>
                              <w:r>
                                <w:rPr>
                                  <w:rFonts w:ascii="Courier New" w:hAnsi="Courier New"/>
                                  <w:spacing w:val="-13"/>
                                  <w:sz w:val="18"/>
                                </w:rPr>
                                <w:t xml:space="preserve"> </w:t>
                              </w:r>
                              <w:r>
                                <w:rPr>
                                  <w:rFonts w:ascii="Courier New" w:hAnsi="Courier New"/>
                                  <w:sz w:val="18"/>
                                </w:rPr>
                                <w:t>StringProvider, private val initialDelay: Long,</w:t>
                              </w:r>
                            </w:p>
                            <w:p>
                              <w:pPr>
                                <w:pStyle w:val="Normal"/>
                                <w:spacing w:before="2" w:after="0"/>
                                <w:ind w:left="885" w:hanging="0"/>
                                <w:rPr>
                                  <w:rFonts w:ascii="Courier New" w:hAnsi="Courier New"/>
                                  <w:sz w:val="18"/>
                                </w:rPr>
                              </w:pPr>
                              <w:r>
                                <w:rPr>
                                  <w:rFonts w:ascii="Courier New" w:hAnsi="Courier New"/>
                                  <w:sz w:val="18"/>
                                </w:rPr>
                                <w:t>private</w:t>
                              </w:r>
                              <w:r>
                                <w:rPr>
                                  <w:rFonts w:ascii="Courier New" w:hAnsi="Courier New"/>
                                  <w:spacing w:val="-11"/>
                                  <w:sz w:val="18"/>
                                </w:rPr>
                                <w:t xml:space="preserve"> </w:t>
                              </w:r>
                              <w:r>
                                <w:rPr>
                                  <w:rFonts w:ascii="Courier New" w:hAnsi="Courier New"/>
                                  <w:sz w:val="18"/>
                                </w:rPr>
                                <w:t>val</w:t>
                              </w:r>
                              <w:r>
                                <w:rPr>
                                  <w:rFonts w:ascii="Courier New" w:hAnsi="Courier New"/>
                                  <w:spacing w:val="-11"/>
                                  <w:sz w:val="18"/>
                                </w:rPr>
                                <w:t xml:space="preserve"> </w:t>
                              </w:r>
                              <w:r>
                                <w:rPr>
                                  <w:rFonts w:ascii="Courier New" w:hAnsi="Courier New"/>
                                  <w:sz w:val="18"/>
                                </w:rPr>
                                <w:t>countingIdlingResource:</w:t>
                              </w:r>
                              <w:r>
                                <w:rPr>
                                  <w:rFonts w:ascii="Courier New" w:hAnsi="Courier New"/>
                                  <w:spacing w:val="-11"/>
                                  <w:sz w:val="18"/>
                                </w:rPr>
                                <w:t xml:space="preserve"> </w:t>
                              </w:r>
                              <w:r>
                                <w:rPr>
                                  <w:rFonts w:ascii="Courier New" w:hAnsi="Courier New"/>
                                  <w:spacing w:val="-2"/>
                                  <w:sz w:val="18"/>
                                </w:rPr>
                                <w:t>CountingIdlingResource</w:t>
                              </w:r>
                            </w:p>
                            <w:p>
                              <w:pPr>
                                <w:pStyle w:val="Normal"/>
                                <w:spacing w:before="76" w:after="0"/>
                                <w:ind w:left="453" w:hanging="0"/>
                                <w:rPr>
                                  <w:rFonts w:ascii="Courier New" w:hAnsi="Courier New"/>
                                  <w:sz w:val="18"/>
                                </w:rPr>
                              </w:pPr>
                              <w:r>
                                <w:rPr>
                                  <w:rFonts w:ascii="Courier New" w:hAnsi="Courier New"/>
                                  <w:sz w:val="18"/>
                                </w:rPr>
                                <w:t>)</w:t>
                              </w:r>
                              <w:r>
                                <w:rPr>
                                  <w:rFonts w:ascii="Courier New" w:hAnsi="Courier New"/>
                                  <w:spacing w:val="-1"/>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lineRule="auto" w:line="324" w:before="129" w:after="0"/>
                                <w:ind w:left="1101" w:right="840" w:hanging="216"/>
                                <w:rPr>
                                  <w:rFonts w:ascii="Courier New" w:hAnsi="Courier New"/>
                                  <w:sz w:val="18"/>
                                </w:rPr>
                              </w:pPr>
                              <w:r>
                                <w:rPr>
                                  <w:rFonts w:ascii="Courier New" w:hAnsi="Courier New"/>
                                  <w:sz w:val="18"/>
                                </w:rPr>
                                <w:t>fun</w:t>
                              </w:r>
                              <w:r>
                                <w:rPr>
                                  <w:rFonts w:ascii="Courier New" w:hAnsi="Courier New"/>
                                  <w:spacing w:val="-14"/>
                                  <w:sz w:val="18"/>
                                </w:rPr>
                                <w:t xml:space="preserve"> </w:t>
                              </w:r>
                              <w:r>
                                <w:rPr>
                                  <w:rFonts w:ascii="Courier New" w:hAnsi="Courier New"/>
                                  <w:sz w:val="18"/>
                                </w:rPr>
                                <w:t>generateItemsAsync(itemCount:</w:t>
                              </w:r>
                              <w:r>
                                <w:rPr>
                                  <w:rFonts w:ascii="Courier New" w:hAnsi="Courier New"/>
                                  <w:spacing w:val="-14"/>
                                  <w:sz w:val="18"/>
                                </w:rPr>
                                <w:t xml:space="preserve"> </w:t>
                              </w:r>
                              <w:r>
                                <w:rPr>
                                  <w:rFonts w:ascii="Courier New" w:hAnsi="Courier New"/>
                                  <w:sz w:val="18"/>
                                </w:rPr>
                                <w:t>Int,</w:t>
                              </w:r>
                              <w:r>
                                <w:rPr>
                                  <w:rFonts w:ascii="Courier New" w:hAnsi="Courier New"/>
                                  <w:spacing w:val="-14"/>
                                  <w:sz w:val="18"/>
                                </w:rPr>
                                <w:t xml:space="preserve"> </w:t>
                              </w:r>
                              <w:r>
                                <w:rPr>
                                  <w:rFonts w:ascii="Courier New" w:hAnsi="Courier New"/>
                                  <w:sz w:val="18"/>
                                </w:rPr>
                                <w:t>callback: (List&lt;Item&gt;) -&gt; Unit) {</w:t>
                              </w:r>
                            </w:p>
                            <w:p>
                              <w:pPr>
                                <w:pStyle w:val="Normal"/>
                                <w:spacing w:lineRule="auto" w:line="324" w:before="1" w:after="0"/>
                                <w:ind w:left="1317" w:hanging="0"/>
                                <w:rPr>
                                  <w:rFonts w:ascii="Courier New" w:hAnsi="Courier New"/>
                                  <w:sz w:val="18"/>
                                </w:rPr>
                              </w:pPr>
                              <w:r>
                                <w:rPr>
                                  <w:rFonts w:ascii="Courier New" w:hAnsi="Courier New"/>
                                  <w:spacing w:val="-2"/>
                                  <w:sz w:val="18"/>
                                </w:rPr>
                                <w:t xml:space="preserve">countingIdlingResource.increment() </w:t>
                              </w:r>
                              <w:r>
                                <w:rPr>
                                  <w:rFonts w:ascii="Courier New" w:hAnsi="Courier New"/>
                                  <w:sz w:val="18"/>
                                </w:rPr>
                                <w:t>timer.schedule(ItemGeneratorTask(itemCount,</w:t>
                              </w:r>
                              <w:r>
                                <w:rPr>
                                  <w:rFonts w:ascii="Courier New" w:hAnsi="Courier New"/>
                                  <w:spacing w:val="-29"/>
                                  <w:sz w:val="18"/>
                                </w:rPr>
                                <w:t xml:space="preserve"> </w:t>
                              </w:r>
                              <w:r>
                                <w:rPr>
                                  <w:rFonts w:ascii="Courier New" w:hAnsi="Courier New"/>
                                  <w:sz w:val="18"/>
                                </w:rPr>
                                <w:t>callback),</w:t>
                              </w:r>
                            </w:p>
                            <w:p>
                              <w:pPr>
                                <w:pStyle w:val="Normal"/>
                                <w:spacing w:before="2" w:after="0"/>
                                <w:ind w:left="1533" w:hanging="0"/>
                                <w:rPr>
                                  <w:rFonts w:ascii="Courier New" w:hAnsi="Courier New"/>
                                  <w:sz w:val="18"/>
                                </w:rPr>
                              </w:pPr>
                              <w:r>
                                <w:rPr>
                                  <w:rFonts w:ascii="Courier New" w:hAnsi="Courier New"/>
                                  <w:spacing w:val="-2"/>
                                  <w:sz w:val="18"/>
                                </w:rPr>
                                <w:t>initialDelay)</w:t>
                              </w:r>
                            </w:p>
                            <w:p>
                              <w:pPr>
                                <w:pStyle w:val="Normal"/>
                                <w:spacing w:before="7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324" w:before="129" w:after="0"/>
                                <w:ind w:left="1317" w:right="255" w:hanging="432"/>
                                <w:rPr>
                                  <w:rFonts w:ascii="Courier New" w:hAnsi="Courier New"/>
                                  <w:sz w:val="18"/>
                                </w:rPr>
                              </w:pPr>
                              <w:r>
                                <w:rPr>
                                  <w:rFonts w:ascii="Courier New" w:hAnsi="Courier New"/>
                                  <w:sz w:val="18"/>
                                </w:rPr>
                                <w:t>internal</w:t>
                              </w:r>
                              <w:r>
                                <w:rPr>
                                  <w:rFonts w:ascii="Courier New" w:hAnsi="Courier New"/>
                                  <w:spacing w:val="-7"/>
                                  <w:sz w:val="18"/>
                                </w:rPr>
                                <w:t xml:space="preserve"> </w:t>
                              </w:r>
                              <w:r>
                                <w:rPr>
                                  <w:rFonts w:ascii="Courier New" w:hAnsi="Courier New"/>
                                  <w:sz w:val="18"/>
                                </w:rPr>
                                <w:t>open</w:t>
                              </w:r>
                              <w:r>
                                <w:rPr>
                                  <w:rFonts w:ascii="Courier New" w:hAnsi="Courier New"/>
                                  <w:spacing w:val="-7"/>
                                  <w:sz w:val="18"/>
                                </w:rPr>
                                <w:t xml:space="preserve"> </w:t>
                              </w:r>
                              <w:r>
                                <w:rPr>
                                  <w:rFonts w:ascii="Courier New" w:hAnsi="Courier New"/>
                                  <w:sz w:val="18"/>
                                </w:rPr>
                                <w:t>fun</w:t>
                              </w:r>
                              <w:r>
                                <w:rPr>
                                  <w:rFonts w:ascii="Courier New" w:hAnsi="Courier New"/>
                                  <w:spacing w:val="-7"/>
                                  <w:sz w:val="18"/>
                                </w:rPr>
                                <w:t xml:space="preserve"> </w:t>
                              </w:r>
                              <w:r>
                                <w:rPr>
                                  <w:rFonts w:ascii="Courier New" w:hAnsi="Courier New"/>
                                  <w:sz w:val="18"/>
                                </w:rPr>
                                <w:t>generateItems(itemCount:</w:t>
                              </w:r>
                              <w:r>
                                <w:rPr>
                                  <w:rFonts w:ascii="Courier New" w:hAnsi="Courier New"/>
                                  <w:spacing w:val="-7"/>
                                  <w:sz w:val="18"/>
                                </w:rPr>
                                <w:t xml:space="preserve"> </w:t>
                              </w:r>
                              <w:r>
                                <w:rPr>
                                  <w:rFonts w:ascii="Courier New" w:hAnsi="Courier New"/>
                                  <w:sz w:val="18"/>
                                </w:rPr>
                                <w:t>Int):</w:t>
                              </w:r>
                              <w:r>
                                <w:rPr>
                                  <w:rFonts w:ascii="Courier New" w:hAnsi="Courier New"/>
                                  <w:spacing w:val="-7"/>
                                  <w:sz w:val="18"/>
                                </w:rPr>
                                <w:t xml:space="preserve"> </w:t>
                              </w:r>
                              <w:r>
                                <w:rPr>
                                  <w:rFonts w:ascii="Courier New" w:hAnsi="Courier New"/>
                                  <w:sz w:val="18"/>
                                </w:rPr>
                                <w:t>List&lt;Item&gt;</w:t>
                              </w:r>
                              <w:r>
                                <w:rPr>
                                  <w:rFonts w:ascii="Courier New" w:hAnsi="Courier New"/>
                                  <w:spacing w:val="-7"/>
                                  <w:sz w:val="18"/>
                                </w:rPr>
                                <w:t xml:space="preserve"> </w:t>
                              </w:r>
                              <w:r>
                                <w:rPr>
                                  <w:rFonts w:ascii="Courier New" w:hAnsi="Courier New"/>
                                  <w:sz w:val="18"/>
                                </w:rPr>
                                <w:t>{ val result = mutableListOf&lt;Item&gt;()</w:t>
                              </w:r>
                            </w:p>
                            <w:p>
                              <w:pPr>
                                <w:pStyle w:val="Normal"/>
                                <w:spacing w:before="2" w:after="0"/>
                                <w:ind w:left="1317" w:hanging="0"/>
                                <w:rPr>
                                  <w:rFonts w:ascii="Courier New" w:hAnsi="Courier New"/>
                                  <w:sz w:val="18"/>
                                </w:rPr>
                              </w:pPr>
                              <w:r>
                                <w:rPr>
                                  <w:rFonts w:ascii="Courier New" w:hAnsi="Courier New"/>
                                  <w:sz w:val="18"/>
                                </w:rPr>
                                <w:t>for</w:t>
                              </w:r>
                              <w:r>
                                <w:rPr>
                                  <w:rFonts w:ascii="Courier New" w:hAnsi="Courier New"/>
                                  <w:spacing w:val="-5"/>
                                  <w:sz w:val="18"/>
                                </w:rPr>
                                <w:t xml:space="preserve"> </w:t>
                              </w:r>
                              <w:r>
                                <w:rPr>
                                  <w:rFonts w:ascii="Courier New" w:hAnsi="Courier New"/>
                                  <w:sz w:val="18"/>
                                </w:rPr>
                                <w:t>(i</w:t>
                              </w:r>
                              <w:r>
                                <w:rPr>
                                  <w:rFonts w:ascii="Courier New" w:hAnsi="Courier New"/>
                                  <w:spacing w:val="-5"/>
                                  <w:sz w:val="18"/>
                                </w:rPr>
                                <w:t xml:space="preserve"> </w:t>
                              </w:r>
                              <w:r>
                                <w:rPr>
                                  <w:rFonts w:ascii="Courier New" w:hAnsi="Courier New"/>
                                  <w:sz w:val="18"/>
                                </w:rPr>
                                <w:t>in</w:t>
                              </w:r>
                              <w:r>
                                <w:rPr>
                                  <w:rFonts w:ascii="Courier New" w:hAnsi="Courier New"/>
                                  <w:spacing w:val="-5"/>
                                  <w:sz w:val="18"/>
                                </w:rPr>
                                <w:t xml:space="preserve"> </w:t>
                              </w:r>
                              <w:r>
                                <w:rPr>
                                  <w:rFonts w:ascii="Courier New" w:hAnsi="Courier New"/>
                                  <w:sz w:val="18"/>
                                </w:rPr>
                                <w:t>1..itemCount)</w:t>
                              </w:r>
                              <w:r>
                                <w:rPr>
                                  <w:rFonts w:ascii="Courier New" w:hAnsi="Courier New"/>
                                  <w:spacing w:val="-5"/>
                                  <w:sz w:val="18"/>
                                </w:rPr>
                                <w:t xml:space="preserve"> </w:t>
                              </w:r>
                              <w:r>
                                <w:rPr>
                                  <w:rFonts w:ascii="Courier New" w:hAnsi="Courier New"/>
                                  <w:spacing w:val="-10"/>
                                  <w:sz w:val="18"/>
                                </w:rPr>
                                <w:t>{</w:t>
                              </w:r>
                            </w:p>
                          </w:txbxContent>
                        </wps:txbx>
                        <wps:bodyPr lIns="0" rIns="0" tIns="0" bIns="0" anchor="t">
                          <a:noAutofit/>
                        </wps:bodyPr>
                      </wps:wsp>
                    </wpg:wgp>
                  </a:graphicData>
                </a:graphic>
              </wp:anchor>
            </w:drawing>
          </mc:Choice>
          <mc:Fallback>
            <w:pict>
              <v:group id="shape_0" alt="docshapegroup699" style="position:absolute;margin-left:88.2pt;margin-top:7.5pt;width:399.6pt;height:255.25pt" coordorigin="1764,150" coordsize="7992,5105">
                <v:rect id="shape_0" path="m0,0l-2147483645,0l-2147483645,-2147483646l0,-2147483646xe" fillcolor="#f6f6f6" stroked="f" o:allowincell="f" style="position:absolute;left:1764;top:160;width:7991;height:508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70;width:7991;height:5064;mso-wrap-style:square;v-text-anchor:top;mso-position-horizontal-relative:page">
                  <v:fill o:detectmouseclick="t" on="false"/>
                  <v:stroke color="#3465a4" joinstyle="round" endcap="flat"/>
                  <v:textbox>
                    <w:txbxContent>
                      <w:p>
                        <w:pPr>
                          <w:pStyle w:val="Normal"/>
                          <w:spacing w:lineRule="auto" w:line="324"/>
                          <w:ind w:left="885" w:right="4318" w:hanging="432"/>
                          <w:rPr>
                            <w:rFonts w:ascii="Courier New" w:hAnsi="Courier New"/>
                            <w:sz w:val="18"/>
                          </w:rPr>
                        </w:pPr>
                        <w:r>
                          <w:rPr>
                            <w:rFonts w:ascii="Courier New" w:hAnsi="Courier New"/>
                            <w:sz w:val="18"/>
                          </w:rPr>
                          <w:t>open class ItemGenerator( private</w:t>
                        </w:r>
                        <w:r>
                          <w:rPr>
                            <w:rFonts w:ascii="Courier New" w:hAnsi="Courier New"/>
                            <w:spacing w:val="-13"/>
                            <w:sz w:val="18"/>
                          </w:rPr>
                          <w:t xml:space="preserve"> </w:t>
                        </w:r>
                        <w:r>
                          <w:rPr>
                            <w:rFonts w:ascii="Courier New" w:hAnsi="Courier New"/>
                            <w:sz w:val="18"/>
                          </w:rPr>
                          <w:t>val</w:t>
                        </w:r>
                        <w:r>
                          <w:rPr>
                            <w:rFonts w:ascii="Courier New" w:hAnsi="Courier New"/>
                            <w:spacing w:val="-13"/>
                            <w:sz w:val="18"/>
                          </w:rPr>
                          <w:t xml:space="preserve"> </w:t>
                        </w:r>
                        <w:r>
                          <w:rPr>
                            <w:rFonts w:ascii="Courier New" w:hAnsi="Courier New"/>
                            <w:sz w:val="18"/>
                          </w:rPr>
                          <w:t>timer:</w:t>
                        </w:r>
                        <w:r>
                          <w:rPr>
                            <w:rFonts w:ascii="Courier New" w:hAnsi="Courier New"/>
                            <w:spacing w:val="-13"/>
                            <w:sz w:val="18"/>
                          </w:rPr>
                          <w:t xml:space="preserve"> </w:t>
                        </w:r>
                        <w:r>
                          <w:rPr>
                            <w:rFonts w:ascii="Courier New" w:hAnsi="Courier New"/>
                            <w:sz w:val="18"/>
                          </w:rPr>
                          <w:t>Timer,</w:t>
                        </w:r>
                      </w:p>
                      <w:p>
                        <w:pPr>
                          <w:pStyle w:val="Normal"/>
                          <w:spacing w:lineRule="auto" w:line="324" w:before="1" w:after="0"/>
                          <w:ind w:left="885" w:right="2128" w:hanging="0"/>
                          <w:rPr>
                            <w:rFonts w:ascii="Courier New" w:hAnsi="Courier New"/>
                            <w:sz w:val="18"/>
                          </w:rPr>
                        </w:pPr>
                        <w:r>
                          <w:rPr>
                            <w:rFonts w:ascii="Courier New" w:hAnsi="Courier New"/>
                            <w:sz w:val="18"/>
                          </w:rPr>
                          <w:t>private</w:t>
                        </w:r>
                        <w:r>
                          <w:rPr>
                            <w:rFonts w:ascii="Courier New" w:hAnsi="Courier New"/>
                            <w:spacing w:val="-13"/>
                            <w:sz w:val="18"/>
                          </w:rPr>
                          <w:t xml:space="preserve"> </w:t>
                        </w:r>
                        <w:r>
                          <w:rPr>
                            <w:rFonts w:ascii="Courier New" w:hAnsi="Courier New"/>
                            <w:sz w:val="18"/>
                          </w:rPr>
                          <w:t>val</w:t>
                        </w:r>
                        <w:r>
                          <w:rPr>
                            <w:rFonts w:ascii="Courier New" w:hAnsi="Courier New"/>
                            <w:spacing w:val="-13"/>
                            <w:sz w:val="18"/>
                          </w:rPr>
                          <w:t xml:space="preserve"> </w:t>
                        </w:r>
                        <w:r>
                          <w:rPr>
                            <w:rFonts w:ascii="Courier New" w:hAnsi="Courier New"/>
                            <w:sz w:val="18"/>
                          </w:rPr>
                          <w:t>stringProvider:</w:t>
                        </w:r>
                        <w:r>
                          <w:rPr>
                            <w:rFonts w:ascii="Courier New" w:hAnsi="Courier New"/>
                            <w:spacing w:val="-13"/>
                            <w:sz w:val="18"/>
                          </w:rPr>
                          <w:t xml:space="preserve"> </w:t>
                        </w:r>
                        <w:r>
                          <w:rPr>
                            <w:rFonts w:ascii="Courier New" w:hAnsi="Courier New"/>
                            <w:sz w:val="18"/>
                          </w:rPr>
                          <w:t>StringProvider, private val initialDelay: Long,</w:t>
                        </w:r>
                      </w:p>
                      <w:p>
                        <w:pPr>
                          <w:pStyle w:val="Normal"/>
                          <w:spacing w:before="2" w:after="0"/>
                          <w:ind w:left="885" w:hanging="0"/>
                          <w:rPr>
                            <w:rFonts w:ascii="Courier New" w:hAnsi="Courier New"/>
                            <w:sz w:val="18"/>
                          </w:rPr>
                        </w:pPr>
                        <w:r>
                          <w:rPr>
                            <w:rFonts w:ascii="Courier New" w:hAnsi="Courier New"/>
                            <w:sz w:val="18"/>
                          </w:rPr>
                          <w:t>private</w:t>
                        </w:r>
                        <w:r>
                          <w:rPr>
                            <w:rFonts w:ascii="Courier New" w:hAnsi="Courier New"/>
                            <w:spacing w:val="-11"/>
                            <w:sz w:val="18"/>
                          </w:rPr>
                          <w:t xml:space="preserve"> </w:t>
                        </w:r>
                        <w:r>
                          <w:rPr>
                            <w:rFonts w:ascii="Courier New" w:hAnsi="Courier New"/>
                            <w:sz w:val="18"/>
                          </w:rPr>
                          <w:t>val</w:t>
                        </w:r>
                        <w:r>
                          <w:rPr>
                            <w:rFonts w:ascii="Courier New" w:hAnsi="Courier New"/>
                            <w:spacing w:val="-11"/>
                            <w:sz w:val="18"/>
                          </w:rPr>
                          <w:t xml:space="preserve"> </w:t>
                        </w:r>
                        <w:r>
                          <w:rPr>
                            <w:rFonts w:ascii="Courier New" w:hAnsi="Courier New"/>
                            <w:sz w:val="18"/>
                          </w:rPr>
                          <w:t>countingIdlingResource:</w:t>
                        </w:r>
                        <w:r>
                          <w:rPr>
                            <w:rFonts w:ascii="Courier New" w:hAnsi="Courier New"/>
                            <w:spacing w:val="-11"/>
                            <w:sz w:val="18"/>
                          </w:rPr>
                          <w:t xml:space="preserve"> </w:t>
                        </w:r>
                        <w:r>
                          <w:rPr>
                            <w:rFonts w:ascii="Courier New" w:hAnsi="Courier New"/>
                            <w:spacing w:val="-2"/>
                            <w:sz w:val="18"/>
                          </w:rPr>
                          <w:t>CountingIdlingResource</w:t>
                        </w:r>
                      </w:p>
                      <w:p>
                        <w:pPr>
                          <w:pStyle w:val="Normal"/>
                          <w:spacing w:before="76" w:after="0"/>
                          <w:ind w:left="453" w:hanging="0"/>
                          <w:rPr>
                            <w:rFonts w:ascii="Courier New" w:hAnsi="Courier New"/>
                            <w:sz w:val="18"/>
                          </w:rPr>
                        </w:pPr>
                        <w:r>
                          <w:rPr>
                            <w:rFonts w:ascii="Courier New" w:hAnsi="Courier New"/>
                            <w:sz w:val="18"/>
                          </w:rPr>
                          <w:t>)</w:t>
                        </w:r>
                        <w:r>
                          <w:rPr>
                            <w:rFonts w:ascii="Courier New" w:hAnsi="Courier New"/>
                            <w:spacing w:val="-1"/>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lineRule="auto" w:line="324" w:before="129" w:after="0"/>
                          <w:ind w:left="1101" w:right="840" w:hanging="216"/>
                          <w:rPr>
                            <w:rFonts w:ascii="Courier New" w:hAnsi="Courier New"/>
                            <w:sz w:val="18"/>
                          </w:rPr>
                        </w:pPr>
                        <w:r>
                          <w:rPr>
                            <w:rFonts w:ascii="Courier New" w:hAnsi="Courier New"/>
                            <w:sz w:val="18"/>
                          </w:rPr>
                          <w:t>fun</w:t>
                        </w:r>
                        <w:r>
                          <w:rPr>
                            <w:rFonts w:ascii="Courier New" w:hAnsi="Courier New"/>
                            <w:spacing w:val="-14"/>
                            <w:sz w:val="18"/>
                          </w:rPr>
                          <w:t xml:space="preserve"> </w:t>
                        </w:r>
                        <w:r>
                          <w:rPr>
                            <w:rFonts w:ascii="Courier New" w:hAnsi="Courier New"/>
                            <w:sz w:val="18"/>
                          </w:rPr>
                          <w:t>generateItemsAsync(itemCount:</w:t>
                        </w:r>
                        <w:r>
                          <w:rPr>
                            <w:rFonts w:ascii="Courier New" w:hAnsi="Courier New"/>
                            <w:spacing w:val="-14"/>
                            <w:sz w:val="18"/>
                          </w:rPr>
                          <w:t xml:space="preserve"> </w:t>
                        </w:r>
                        <w:r>
                          <w:rPr>
                            <w:rFonts w:ascii="Courier New" w:hAnsi="Courier New"/>
                            <w:sz w:val="18"/>
                          </w:rPr>
                          <w:t>Int,</w:t>
                        </w:r>
                        <w:r>
                          <w:rPr>
                            <w:rFonts w:ascii="Courier New" w:hAnsi="Courier New"/>
                            <w:spacing w:val="-14"/>
                            <w:sz w:val="18"/>
                          </w:rPr>
                          <w:t xml:space="preserve"> </w:t>
                        </w:r>
                        <w:r>
                          <w:rPr>
                            <w:rFonts w:ascii="Courier New" w:hAnsi="Courier New"/>
                            <w:sz w:val="18"/>
                          </w:rPr>
                          <w:t>callback: (List&lt;Item&gt;) -&gt; Unit) {</w:t>
                        </w:r>
                      </w:p>
                      <w:p>
                        <w:pPr>
                          <w:pStyle w:val="Normal"/>
                          <w:spacing w:lineRule="auto" w:line="324" w:before="1" w:after="0"/>
                          <w:ind w:left="1317" w:hanging="0"/>
                          <w:rPr>
                            <w:rFonts w:ascii="Courier New" w:hAnsi="Courier New"/>
                            <w:sz w:val="18"/>
                          </w:rPr>
                        </w:pPr>
                        <w:r>
                          <w:rPr>
                            <w:rFonts w:ascii="Courier New" w:hAnsi="Courier New"/>
                            <w:spacing w:val="-2"/>
                            <w:sz w:val="18"/>
                          </w:rPr>
                          <w:t xml:space="preserve">countingIdlingResource.increment() </w:t>
                        </w:r>
                        <w:r>
                          <w:rPr>
                            <w:rFonts w:ascii="Courier New" w:hAnsi="Courier New"/>
                            <w:sz w:val="18"/>
                          </w:rPr>
                          <w:t>timer.schedule(ItemGeneratorTask(itemCount,</w:t>
                        </w:r>
                        <w:r>
                          <w:rPr>
                            <w:rFonts w:ascii="Courier New" w:hAnsi="Courier New"/>
                            <w:spacing w:val="-29"/>
                            <w:sz w:val="18"/>
                          </w:rPr>
                          <w:t xml:space="preserve"> </w:t>
                        </w:r>
                        <w:r>
                          <w:rPr>
                            <w:rFonts w:ascii="Courier New" w:hAnsi="Courier New"/>
                            <w:sz w:val="18"/>
                          </w:rPr>
                          <w:t>callback),</w:t>
                        </w:r>
                      </w:p>
                      <w:p>
                        <w:pPr>
                          <w:pStyle w:val="Normal"/>
                          <w:spacing w:before="2" w:after="0"/>
                          <w:ind w:left="1533" w:hanging="0"/>
                          <w:rPr>
                            <w:rFonts w:ascii="Courier New" w:hAnsi="Courier New"/>
                            <w:sz w:val="18"/>
                          </w:rPr>
                        </w:pPr>
                        <w:r>
                          <w:rPr>
                            <w:rFonts w:ascii="Courier New" w:hAnsi="Courier New"/>
                            <w:spacing w:val="-2"/>
                            <w:sz w:val="18"/>
                          </w:rPr>
                          <w:t>initialDelay)</w:t>
                        </w:r>
                      </w:p>
                      <w:p>
                        <w:pPr>
                          <w:pStyle w:val="Normal"/>
                          <w:spacing w:before="7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324" w:before="129" w:after="0"/>
                          <w:ind w:left="1317" w:right="255" w:hanging="432"/>
                          <w:rPr>
                            <w:rFonts w:ascii="Courier New" w:hAnsi="Courier New"/>
                            <w:sz w:val="18"/>
                          </w:rPr>
                        </w:pPr>
                        <w:r>
                          <w:rPr>
                            <w:rFonts w:ascii="Courier New" w:hAnsi="Courier New"/>
                            <w:sz w:val="18"/>
                          </w:rPr>
                          <w:t>internal</w:t>
                        </w:r>
                        <w:r>
                          <w:rPr>
                            <w:rFonts w:ascii="Courier New" w:hAnsi="Courier New"/>
                            <w:spacing w:val="-7"/>
                            <w:sz w:val="18"/>
                          </w:rPr>
                          <w:t xml:space="preserve"> </w:t>
                        </w:r>
                        <w:r>
                          <w:rPr>
                            <w:rFonts w:ascii="Courier New" w:hAnsi="Courier New"/>
                            <w:sz w:val="18"/>
                          </w:rPr>
                          <w:t>open</w:t>
                        </w:r>
                        <w:r>
                          <w:rPr>
                            <w:rFonts w:ascii="Courier New" w:hAnsi="Courier New"/>
                            <w:spacing w:val="-7"/>
                            <w:sz w:val="18"/>
                          </w:rPr>
                          <w:t xml:space="preserve"> </w:t>
                        </w:r>
                        <w:r>
                          <w:rPr>
                            <w:rFonts w:ascii="Courier New" w:hAnsi="Courier New"/>
                            <w:sz w:val="18"/>
                          </w:rPr>
                          <w:t>fun</w:t>
                        </w:r>
                        <w:r>
                          <w:rPr>
                            <w:rFonts w:ascii="Courier New" w:hAnsi="Courier New"/>
                            <w:spacing w:val="-7"/>
                            <w:sz w:val="18"/>
                          </w:rPr>
                          <w:t xml:space="preserve"> </w:t>
                        </w:r>
                        <w:r>
                          <w:rPr>
                            <w:rFonts w:ascii="Courier New" w:hAnsi="Courier New"/>
                            <w:sz w:val="18"/>
                          </w:rPr>
                          <w:t>generateItems(itemCount:</w:t>
                        </w:r>
                        <w:r>
                          <w:rPr>
                            <w:rFonts w:ascii="Courier New" w:hAnsi="Courier New"/>
                            <w:spacing w:val="-7"/>
                            <w:sz w:val="18"/>
                          </w:rPr>
                          <w:t xml:space="preserve"> </w:t>
                        </w:r>
                        <w:r>
                          <w:rPr>
                            <w:rFonts w:ascii="Courier New" w:hAnsi="Courier New"/>
                            <w:sz w:val="18"/>
                          </w:rPr>
                          <w:t>Int):</w:t>
                        </w:r>
                        <w:r>
                          <w:rPr>
                            <w:rFonts w:ascii="Courier New" w:hAnsi="Courier New"/>
                            <w:spacing w:val="-7"/>
                            <w:sz w:val="18"/>
                          </w:rPr>
                          <w:t xml:space="preserve"> </w:t>
                        </w:r>
                        <w:r>
                          <w:rPr>
                            <w:rFonts w:ascii="Courier New" w:hAnsi="Courier New"/>
                            <w:sz w:val="18"/>
                          </w:rPr>
                          <w:t>List&lt;Item&gt;</w:t>
                        </w:r>
                        <w:r>
                          <w:rPr>
                            <w:rFonts w:ascii="Courier New" w:hAnsi="Courier New"/>
                            <w:spacing w:val="-7"/>
                            <w:sz w:val="18"/>
                          </w:rPr>
                          <w:t xml:space="preserve"> </w:t>
                        </w:r>
                        <w:r>
                          <w:rPr>
                            <w:rFonts w:ascii="Courier New" w:hAnsi="Courier New"/>
                            <w:sz w:val="18"/>
                          </w:rPr>
                          <w:t>{ val result = mutableListOf&lt;Item&gt;()</w:t>
                        </w:r>
                      </w:p>
                      <w:p>
                        <w:pPr>
                          <w:pStyle w:val="Normal"/>
                          <w:spacing w:before="2" w:after="0"/>
                          <w:ind w:left="1317" w:hanging="0"/>
                          <w:rPr>
                            <w:rFonts w:ascii="Courier New" w:hAnsi="Courier New"/>
                            <w:sz w:val="18"/>
                          </w:rPr>
                        </w:pPr>
                        <w:r>
                          <w:rPr>
                            <w:rFonts w:ascii="Courier New" w:hAnsi="Courier New"/>
                            <w:sz w:val="18"/>
                          </w:rPr>
                          <w:t>for</w:t>
                        </w:r>
                        <w:r>
                          <w:rPr>
                            <w:rFonts w:ascii="Courier New" w:hAnsi="Courier New"/>
                            <w:spacing w:val="-5"/>
                            <w:sz w:val="18"/>
                          </w:rPr>
                          <w:t xml:space="preserve"> </w:t>
                        </w:r>
                        <w:r>
                          <w:rPr>
                            <w:rFonts w:ascii="Courier New" w:hAnsi="Courier New"/>
                            <w:sz w:val="18"/>
                          </w:rPr>
                          <w:t>(i</w:t>
                        </w:r>
                        <w:r>
                          <w:rPr>
                            <w:rFonts w:ascii="Courier New" w:hAnsi="Courier New"/>
                            <w:spacing w:val="-5"/>
                            <w:sz w:val="18"/>
                          </w:rPr>
                          <w:t xml:space="preserve"> </w:t>
                        </w:r>
                        <w:r>
                          <w:rPr>
                            <w:rFonts w:ascii="Courier New" w:hAnsi="Courier New"/>
                            <w:sz w:val="18"/>
                          </w:rPr>
                          <w:t>in</w:t>
                        </w:r>
                        <w:r>
                          <w:rPr>
                            <w:rFonts w:ascii="Courier New" w:hAnsi="Courier New"/>
                            <w:spacing w:val="-5"/>
                            <w:sz w:val="18"/>
                          </w:rPr>
                          <w:t xml:space="preserve"> </w:t>
                        </w:r>
                        <w:r>
                          <w:rPr>
                            <w:rFonts w:ascii="Courier New" w:hAnsi="Courier New"/>
                            <w:sz w:val="18"/>
                          </w:rPr>
                          <w:t>1..itemCount)</w:t>
                        </w:r>
                        <w:r>
                          <w:rPr>
                            <w:rFonts w:ascii="Courier New" w:hAnsi="Courier New"/>
                            <w:spacing w:val="-5"/>
                            <w:sz w:val="18"/>
                          </w:rPr>
                          <w:t xml:space="preserve"> </w:t>
                        </w:r>
                        <w:r>
                          <w:rPr>
                            <w:rFonts w:ascii="Courier New" w:hAnsi="Courier New"/>
                            <w:spacing w:val="-10"/>
                            <w:sz w:val="18"/>
                          </w:rPr>
                          <w:t>{</w:t>
                        </w:r>
                      </w:p>
                    </w:txbxContent>
                  </v:textbox>
                  <w10:wrap type="topAndBottom"/>
                </v:rect>
              </v:group>
            </w:pict>
          </mc:Fallback>
        </mc:AlternateContent>
      </w:r>
    </w:p>
    <w:p>
      <w:pPr>
        <w:pStyle w:val="TextBody"/>
        <w:spacing w:before="3" w:after="0"/>
        <w:rPr>
          <w:sz w:val="5"/>
        </w:rPr>
      </w:pPr>
      <w:r>
        <w:rPr>
          <w:sz w:val="5"/>
        </w:rPr>
      </w:r>
    </w:p>
    <w:p>
      <w:pPr>
        <w:pStyle w:val="TextBody"/>
        <w:ind w:left="104" w:hanging="0"/>
        <w:rPr/>
      </w:pPr>
      <w:r>
        <w:rPr/>
        <mc:AlternateContent>
          <mc:Choice Requires="wpg">
            <w:drawing>
              <wp:inline distT="0" distB="0" distL="0" distR="0" wp14:anchorId="254D528B">
                <wp:extent cx="5074920" cy="3063875"/>
                <wp:effectExtent l="0" t="0" r="5080" b="0"/>
                <wp:docPr id="931" name="Shape569"/>
                <a:graphic xmlns:a="http://schemas.openxmlformats.org/drawingml/2006/main">
                  <a:graphicData uri="http://schemas.microsoft.com/office/word/2010/wordprocessingGroup">
                    <wpg:wgp>
                      <wpg:cNvGrpSpPr/>
                      <wpg:grpSpPr>
                        <a:xfrm>
                          <a:off x="0" y="0"/>
                          <a:ext cx="5074920" cy="3063960"/>
                          <a:chOff x="0" y="0"/>
                          <a:chExt cx="5074920" cy="3063960"/>
                        </a:xfrm>
                      </wpg:grpSpPr>
                      <wps:wsp>
                        <wps:cNvSpPr/>
                        <wps:spPr>
                          <a:xfrm>
                            <a:off x="0" y="6480"/>
                            <a:ext cx="5074920" cy="3051000"/>
                          </a:xfrm>
                          <a:prstGeom prst="rect">
                            <a:avLst/>
                          </a:prstGeom>
                          <a:solidFill>
                            <a:srgbClr val="f6f6f6"/>
                          </a:solidFill>
                          <a:ln w="0">
                            <a:noFill/>
                          </a:ln>
                        </wps:spPr>
                        <wps:style>
                          <a:lnRef idx="0"/>
                          <a:fillRef idx="0"/>
                          <a:effectRef idx="0"/>
                          <a:fontRef idx="minor"/>
                        </wps:style>
                        <wps:bodyPr/>
                      </wps:wsp>
                      <wps:wsp>
                        <wps:cNvSpPr/>
                        <wps:spPr>
                          <a:xfrm>
                            <a:off x="0" y="0"/>
                            <a:ext cx="5074920" cy="3063960"/>
                          </a:xfrm>
                          <a:custGeom>
                            <a:avLst/>
                            <a:gdLst>
                              <a:gd name="textAreaLeft" fmla="*/ 0 w 2877120"/>
                              <a:gd name="textAreaRight" fmla="*/ 2879280 w 2877120"/>
                              <a:gd name="textAreaTop" fmla="*/ 0 h 1737000"/>
                              <a:gd name="textAreaBottom" fmla="*/ 1739160 h 1737000"/>
                            </a:gdLst>
                            <a:ahLst/>
                            <a:rect l="textAreaLeft" t="textAreaTop" r="textAreaRight" b="textAreaBottom"/>
                            <a:pathLst>
                              <a:path w="7992" h="4825">
                                <a:moveTo>
                                  <a:pt x="7992" y="4804"/>
                                </a:moveTo>
                                <a:lnTo>
                                  <a:pt x="0" y="4804"/>
                                </a:lnTo>
                                <a:lnTo>
                                  <a:pt x="0" y="4824"/>
                                </a:lnTo>
                                <a:lnTo>
                                  <a:pt x="7992" y="4824"/>
                                </a:lnTo>
                                <a:lnTo>
                                  <a:pt x="7992" y="480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3038400"/>
                          </a:xfrm>
                          <a:prstGeom prst="rect">
                            <a:avLst/>
                          </a:prstGeom>
                          <a:noFill/>
                          <a:ln w="0">
                            <a:noFill/>
                          </a:ln>
                        </wps:spPr>
                        <wps:style>
                          <a:lnRef idx="0"/>
                          <a:fillRef idx="0"/>
                          <a:effectRef idx="0"/>
                          <a:fontRef idx="minor"/>
                        </wps:style>
                        <wps:txbx>
                          <w:txbxContent>
                            <w:p>
                              <w:pPr>
                                <w:pStyle w:val="Normal"/>
                                <w:spacing w:before="40" w:after="0"/>
                                <w:ind w:left="1749" w:hanging="0"/>
                                <w:rPr>
                                  <w:rFonts w:ascii="Courier New" w:hAnsi="Courier New"/>
                                  <w:sz w:val="18"/>
                                </w:rPr>
                              </w:pPr>
                              <w:r>
                                <w:rPr>
                                  <w:rFonts w:ascii="Courier New" w:hAnsi="Courier New"/>
                                  <w:spacing w:val="-2"/>
                                  <w:sz w:val="18"/>
                                </w:rPr>
                                <w:t>result.add(Item(stringProvider.provideItemString(i)))</w:t>
                              </w:r>
                            </w:p>
                            <w:p>
                              <w:pPr>
                                <w:pStyle w:val="Normal"/>
                                <w:spacing w:before="76" w:after="0"/>
                                <w:ind w:left="1317" w:hanging="0"/>
                                <w:rPr>
                                  <w:rFonts w:ascii="Courier New" w:hAnsi="Courier New"/>
                                  <w:sz w:val="18"/>
                                </w:rPr>
                              </w:pPr>
                              <w:r>
                                <w:rPr>
                                  <w:rFonts w:ascii="Courier New" w:hAnsi="Courier New"/>
                                  <w:sz w:val="18"/>
                                </w:rPr>
                                <w:t>}</w:t>
                              </w:r>
                            </w:p>
                            <w:p>
                              <w:pPr>
                                <w:pStyle w:val="Normal"/>
                                <w:spacing w:before="76" w:after="0"/>
                                <w:ind w:left="1317" w:hanging="0"/>
                                <w:rPr>
                                  <w:rFonts w:ascii="Courier New" w:hAnsi="Courier New"/>
                                  <w:sz w:val="18"/>
                                </w:rPr>
                              </w:pPr>
                              <w:r>
                                <w:rPr>
                                  <w:rFonts w:ascii="Courier New" w:hAnsi="Courier New"/>
                                  <w:sz w:val="18"/>
                                </w:rPr>
                                <w:t>return</w:t>
                              </w:r>
                              <w:r>
                                <w:rPr>
                                  <w:rFonts w:ascii="Courier New" w:hAnsi="Courier New"/>
                                  <w:spacing w:val="-6"/>
                                  <w:sz w:val="18"/>
                                </w:rPr>
                                <w:t xml:space="preserve"> </w:t>
                              </w:r>
                              <w:r>
                                <w:rPr>
                                  <w:rFonts w:ascii="Courier New" w:hAnsi="Courier New"/>
                                  <w:spacing w:val="-2"/>
                                  <w:sz w:val="18"/>
                                </w:rPr>
                                <w:t>result</w:t>
                              </w:r>
                            </w:p>
                            <w:p>
                              <w:pPr>
                                <w:pStyle w:val="Normal"/>
                                <w:spacing w:before="7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rPr>
                                  <w:rFonts w:ascii="Courier New" w:hAnsi="Courier New"/>
                                  <w:sz w:val="20"/>
                                </w:rPr>
                              </w:pPr>
                              <w:r>
                                <w:rPr>
                                  <w:rFonts w:ascii="Courier New" w:hAnsi="Courier New"/>
                                  <w:sz w:val="20"/>
                                </w:rPr>
                              </w:r>
                            </w:p>
                            <w:p>
                              <w:pPr>
                                <w:pStyle w:val="Normal"/>
                                <w:spacing w:before="2" w:after="0"/>
                                <w:rPr>
                                  <w:rFonts w:ascii="Courier New" w:hAnsi="Courier New"/>
                                  <w:sz w:val="16"/>
                                </w:rPr>
                              </w:pPr>
                              <w:r>
                                <w:rPr>
                                  <w:rFonts w:ascii="Courier New" w:hAnsi="Courier New"/>
                                  <w:sz w:val="16"/>
                                </w:rPr>
                              </w:r>
                            </w:p>
                            <w:p>
                              <w:pPr>
                                <w:pStyle w:val="Normal"/>
                                <w:spacing w:lineRule="auto" w:line="324"/>
                                <w:ind w:left="1317" w:right="3699" w:hanging="432"/>
                                <w:rPr>
                                  <w:rFonts w:ascii="Courier New" w:hAnsi="Courier New"/>
                                  <w:sz w:val="18"/>
                                </w:rPr>
                              </w:pPr>
                              <w:r>
                                <w:rPr>
                                  <w:rFonts w:ascii="Courier New" w:hAnsi="Courier New"/>
                                  <w:sz w:val="18"/>
                                </w:rPr>
                                <w:t>inner class ItemGeneratorTask( private</w:t>
                              </w:r>
                              <w:r>
                                <w:rPr>
                                  <w:rFonts w:ascii="Courier New" w:hAnsi="Courier New"/>
                                  <w:spacing w:val="-13"/>
                                  <w:sz w:val="18"/>
                                </w:rPr>
                                <w:t xml:space="preserve"> </w:t>
                              </w:r>
                              <w:r>
                                <w:rPr>
                                  <w:rFonts w:ascii="Courier New" w:hAnsi="Courier New"/>
                                  <w:sz w:val="18"/>
                                </w:rPr>
                                <w:t>val</w:t>
                              </w:r>
                              <w:r>
                                <w:rPr>
                                  <w:rFonts w:ascii="Courier New" w:hAnsi="Courier New"/>
                                  <w:spacing w:val="-13"/>
                                  <w:sz w:val="18"/>
                                </w:rPr>
                                <w:t xml:space="preserve"> </w:t>
                              </w:r>
                              <w:r>
                                <w:rPr>
                                  <w:rFonts w:ascii="Courier New" w:hAnsi="Courier New"/>
                                  <w:sz w:val="18"/>
                                </w:rPr>
                                <w:t>itemCount:</w:t>
                              </w:r>
                              <w:r>
                                <w:rPr>
                                  <w:rFonts w:ascii="Courier New" w:hAnsi="Courier New"/>
                                  <w:spacing w:val="-13"/>
                                  <w:sz w:val="18"/>
                                </w:rPr>
                                <w:t xml:space="preserve"> </w:t>
                              </w:r>
                              <w:r>
                                <w:rPr>
                                  <w:rFonts w:ascii="Courier New" w:hAnsi="Courier New"/>
                                  <w:sz w:val="18"/>
                                </w:rPr>
                                <w:t>Int,</w:t>
                              </w:r>
                            </w:p>
                            <w:p>
                              <w:pPr>
                                <w:pStyle w:val="Normal"/>
                                <w:spacing w:before="1" w:after="0"/>
                                <w:ind w:left="1317" w:hanging="0"/>
                                <w:rPr>
                                  <w:rFonts w:ascii="Courier New" w:hAnsi="Courier New"/>
                                  <w:sz w:val="18"/>
                                </w:rPr>
                              </w:pPr>
                              <w:r>
                                <w:rPr>
                                  <w:rFonts w:ascii="Courier New" w:hAnsi="Courier New"/>
                                  <w:sz w:val="18"/>
                                </w:rPr>
                                <w:t>private</w:t>
                              </w:r>
                              <w:r>
                                <w:rPr>
                                  <w:rFonts w:ascii="Courier New" w:hAnsi="Courier New"/>
                                  <w:spacing w:val="-7"/>
                                  <w:sz w:val="18"/>
                                </w:rPr>
                                <w:t xml:space="preserve"> </w:t>
                              </w:r>
                              <w:r>
                                <w:rPr>
                                  <w:rFonts w:ascii="Courier New" w:hAnsi="Courier New"/>
                                  <w:sz w:val="18"/>
                                </w:rPr>
                                <w:t>val</w:t>
                              </w:r>
                              <w:r>
                                <w:rPr>
                                  <w:rFonts w:ascii="Courier New" w:hAnsi="Courier New"/>
                                  <w:spacing w:val="-7"/>
                                  <w:sz w:val="18"/>
                                </w:rPr>
                                <w:t xml:space="preserve"> </w:t>
                              </w:r>
                              <w:r>
                                <w:rPr>
                                  <w:rFonts w:ascii="Courier New" w:hAnsi="Courier New"/>
                                  <w:sz w:val="18"/>
                                </w:rPr>
                                <w:t>callback:</w:t>
                              </w:r>
                              <w:r>
                                <w:rPr>
                                  <w:rFonts w:ascii="Courier New" w:hAnsi="Courier New"/>
                                  <w:spacing w:val="-6"/>
                                  <w:sz w:val="18"/>
                                </w:rPr>
                                <w:t xml:space="preserve"> </w:t>
                              </w:r>
                              <w:r>
                                <w:rPr>
                                  <w:rFonts w:ascii="Courier New" w:hAnsi="Courier New"/>
                                  <w:sz w:val="18"/>
                                </w:rPr>
                                <w:t>(List&lt;Item&gt;)</w:t>
                              </w:r>
                              <w:r>
                                <w:rPr>
                                  <w:rFonts w:ascii="Courier New" w:hAnsi="Courier New"/>
                                  <w:spacing w:val="-7"/>
                                  <w:sz w:val="18"/>
                                </w:rPr>
                                <w:t xml:space="preserve"> </w:t>
                              </w:r>
                              <w:r>
                                <w:rPr>
                                  <w:rFonts w:ascii="Courier New" w:hAnsi="Courier New"/>
                                  <w:sz w:val="18"/>
                                </w:rPr>
                                <w:t>-&gt;</w:t>
                              </w:r>
                              <w:r>
                                <w:rPr>
                                  <w:rFonts w:ascii="Courier New" w:hAnsi="Courier New"/>
                                  <w:spacing w:val="-6"/>
                                  <w:sz w:val="18"/>
                                </w:rPr>
                                <w:t xml:space="preserve"> </w:t>
                              </w:r>
                              <w:r>
                                <w:rPr>
                                  <w:rFonts w:ascii="Courier New" w:hAnsi="Courier New"/>
                                  <w:spacing w:val="-4"/>
                                  <w:sz w:val="18"/>
                                </w:rPr>
                                <w:t>Unit</w:t>
                              </w:r>
                            </w:p>
                            <w:p>
                              <w:pPr>
                                <w:pStyle w:val="Normal"/>
                                <w:spacing w:lineRule="auto" w:line="324" w:before="77" w:after="0"/>
                                <w:ind w:left="1317" w:right="4426" w:hanging="432"/>
                                <w:rPr>
                                  <w:rFonts w:ascii="Courier New" w:hAnsi="Courier New"/>
                                  <w:sz w:val="18"/>
                                </w:rPr>
                              </w:pPr>
                              <w:r>
                                <w:rPr>
                                  <w:rFonts w:ascii="Courier New" w:hAnsi="Courier New"/>
                                  <w:sz w:val="18"/>
                                </w:rPr>
                                <w:t>) : TimerTask() { override</w:t>
                              </w:r>
                              <w:r>
                                <w:rPr>
                                  <w:rFonts w:ascii="Courier New" w:hAnsi="Courier New"/>
                                  <w:spacing w:val="-13"/>
                                  <w:sz w:val="18"/>
                                </w:rPr>
                                <w:t xml:space="preserve"> </w:t>
                              </w:r>
                              <w:r>
                                <w:rPr>
                                  <w:rFonts w:ascii="Courier New" w:hAnsi="Courier New"/>
                                  <w:sz w:val="18"/>
                                </w:rPr>
                                <w:t>fun</w:t>
                              </w:r>
                              <w:r>
                                <w:rPr>
                                  <w:rFonts w:ascii="Courier New" w:hAnsi="Courier New"/>
                                  <w:spacing w:val="-13"/>
                                  <w:sz w:val="18"/>
                                </w:rPr>
                                <w:t xml:space="preserve"> </w:t>
                              </w:r>
                              <w:r>
                                <w:rPr>
                                  <w:rFonts w:ascii="Courier New" w:hAnsi="Courier New"/>
                                  <w:sz w:val="18"/>
                                </w:rPr>
                                <w:t>run()</w:t>
                              </w:r>
                              <w:r>
                                <w:rPr>
                                  <w:rFonts w:ascii="Courier New" w:hAnsi="Courier New"/>
                                  <w:spacing w:val="-13"/>
                                  <w:sz w:val="18"/>
                                </w:rPr>
                                <w:t xml:space="preserve"> </w:t>
                              </w:r>
                              <w:r>
                                <w:rPr>
                                  <w:rFonts w:ascii="Courier New" w:hAnsi="Courier New"/>
                                  <w:sz w:val="18"/>
                                </w:rPr>
                                <w:t>{</w:t>
                              </w:r>
                            </w:p>
                            <w:p>
                              <w:pPr>
                                <w:pStyle w:val="Normal"/>
                                <w:spacing w:lineRule="auto" w:line="324" w:before="1" w:after="0"/>
                                <w:ind w:left="1749" w:hanging="0"/>
                                <w:rPr>
                                  <w:rFonts w:ascii="Courier New" w:hAnsi="Courier New"/>
                                  <w:sz w:val="18"/>
                                </w:rPr>
                              </w:pPr>
                              <w:r>
                                <w:rPr>
                                  <w:rFonts w:ascii="Courier New" w:hAnsi="Courier New"/>
                                  <w:spacing w:val="-2"/>
                                  <w:sz w:val="18"/>
                                </w:rPr>
                                <w:t>callback.invoke(generateItems(itemCount)) countingIdlingResource.decrement()</w:t>
                              </w:r>
                            </w:p>
                            <w:p>
                              <w:pPr>
                                <w:pStyle w:val="Normal"/>
                                <w:spacing w:before="1" w:after="0"/>
                                <w:ind w:left="1317"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inline>
            </w:drawing>
          </mc:Choice>
          <mc:Fallback>
            <w:pict>
              <v:group id="shape_0" alt="Shape569" style="position:absolute;margin-left:0pt;margin-top:-241.3pt;width:399.6pt;height:241.25pt" coordorigin="0,-4826" coordsize="7992,4825">
                <v:rect id="shape_0" path="m0,0l-2147483645,0l-2147483645,-2147483646l0,-2147483646xe" fillcolor="#f6f6f6" stroked="f" o:allowincell="f" style="position:absolute;left:0;top:-4816;width:7991;height:4804;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4806;width:7991;height:4784;mso-wrap-style:square;v-text-anchor:top;mso-position-vertical:top">
                  <v:fill o:detectmouseclick="t" on="false"/>
                  <v:stroke color="#3465a4" joinstyle="round" endcap="flat"/>
                  <v:textbox>
                    <w:txbxContent>
                      <w:p>
                        <w:pPr>
                          <w:pStyle w:val="Normal"/>
                          <w:spacing w:before="40" w:after="0"/>
                          <w:ind w:left="1749" w:hanging="0"/>
                          <w:rPr>
                            <w:rFonts w:ascii="Courier New" w:hAnsi="Courier New"/>
                            <w:sz w:val="18"/>
                          </w:rPr>
                        </w:pPr>
                        <w:r>
                          <w:rPr>
                            <w:rFonts w:ascii="Courier New" w:hAnsi="Courier New"/>
                            <w:spacing w:val="-2"/>
                            <w:sz w:val="18"/>
                          </w:rPr>
                          <w:t>result.add(Item(stringProvider.provideItemString(i)))</w:t>
                        </w:r>
                      </w:p>
                      <w:p>
                        <w:pPr>
                          <w:pStyle w:val="Normal"/>
                          <w:spacing w:before="76" w:after="0"/>
                          <w:ind w:left="1317" w:hanging="0"/>
                          <w:rPr>
                            <w:rFonts w:ascii="Courier New" w:hAnsi="Courier New"/>
                            <w:sz w:val="18"/>
                          </w:rPr>
                        </w:pPr>
                        <w:r>
                          <w:rPr>
                            <w:rFonts w:ascii="Courier New" w:hAnsi="Courier New"/>
                            <w:sz w:val="18"/>
                          </w:rPr>
                          <w:t>}</w:t>
                        </w:r>
                      </w:p>
                      <w:p>
                        <w:pPr>
                          <w:pStyle w:val="Normal"/>
                          <w:spacing w:before="76" w:after="0"/>
                          <w:ind w:left="1317" w:hanging="0"/>
                          <w:rPr>
                            <w:rFonts w:ascii="Courier New" w:hAnsi="Courier New"/>
                            <w:sz w:val="18"/>
                          </w:rPr>
                        </w:pPr>
                        <w:r>
                          <w:rPr>
                            <w:rFonts w:ascii="Courier New" w:hAnsi="Courier New"/>
                            <w:sz w:val="18"/>
                          </w:rPr>
                          <w:t>return</w:t>
                        </w:r>
                        <w:r>
                          <w:rPr>
                            <w:rFonts w:ascii="Courier New" w:hAnsi="Courier New"/>
                            <w:spacing w:val="-6"/>
                            <w:sz w:val="18"/>
                          </w:rPr>
                          <w:t xml:space="preserve"> </w:t>
                        </w:r>
                        <w:r>
                          <w:rPr>
                            <w:rFonts w:ascii="Courier New" w:hAnsi="Courier New"/>
                            <w:spacing w:val="-2"/>
                            <w:sz w:val="18"/>
                          </w:rPr>
                          <w:t>result</w:t>
                        </w:r>
                      </w:p>
                      <w:p>
                        <w:pPr>
                          <w:pStyle w:val="Normal"/>
                          <w:spacing w:before="7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rPr>
                            <w:rFonts w:ascii="Courier New" w:hAnsi="Courier New"/>
                            <w:sz w:val="20"/>
                          </w:rPr>
                        </w:pPr>
                        <w:r>
                          <w:rPr>
                            <w:rFonts w:ascii="Courier New" w:hAnsi="Courier New"/>
                            <w:sz w:val="20"/>
                          </w:rPr>
                        </w:r>
                      </w:p>
                      <w:p>
                        <w:pPr>
                          <w:pStyle w:val="Normal"/>
                          <w:spacing w:before="2" w:after="0"/>
                          <w:rPr>
                            <w:rFonts w:ascii="Courier New" w:hAnsi="Courier New"/>
                            <w:sz w:val="16"/>
                          </w:rPr>
                        </w:pPr>
                        <w:r>
                          <w:rPr>
                            <w:rFonts w:ascii="Courier New" w:hAnsi="Courier New"/>
                            <w:sz w:val="16"/>
                          </w:rPr>
                        </w:r>
                      </w:p>
                      <w:p>
                        <w:pPr>
                          <w:pStyle w:val="Normal"/>
                          <w:spacing w:lineRule="auto" w:line="324"/>
                          <w:ind w:left="1317" w:right="3699" w:hanging="432"/>
                          <w:rPr>
                            <w:rFonts w:ascii="Courier New" w:hAnsi="Courier New"/>
                            <w:sz w:val="18"/>
                          </w:rPr>
                        </w:pPr>
                        <w:r>
                          <w:rPr>
                            <w:rFonts w:ascii="Courier New" w:hAnsi="Courier New"/>
                            <w:sz w:val="18"/>
                          </w:rPr>
                          <w:t>inner class ItemGeneratorTask( private</w:t>
                        </w:r>
                        <w:r>
                          <w:rPr>
                            <w:rFonts w:ascii="Courier New" w:hAnsi="Courier New"/>
                            <w:spacing w:val="-13"/>
                            <w:sz w:val="18"/>
                          </w:rPr>
                          <w:t xml:space="preserve"> </w:t>
                        </w:r>
                        <w:r>
                          <w:rPr>
                            <w:rFonts w:ascii="Courier New" w:hAnsi="Courier New"/>
                            <w:sz w:val="18"/>
                          </w:rPr>
                          <w:t>val</w:t>
                        </w:r>
                        <w:r>
                          <w:rPr>
                            <w:rFonts w:ascii="Courier New" w:hAnsi="Courier New"/>
                            <w:spacing w:val="-13"/>
                            <w:sz w:val="18"/>
                          </w:rPr>
                          <w:t xml:space="preserve"> </w:t>
                        </w:r>
                        <w:r>
                          <w:rPr>
                            <w:rFonts w:ascii="Courier New" w:hAnsi="Courier New"/>
                            <w:sz w:val="18"/>
                          </w:rPr>
                          <w:t>itemCount:</w:t>
                        </w:r>
                        <w:r>
                          <w:rPr>
                            <w:rFonts w:ascii="Courier New" w:hAnsi="Courier New"/>
                            <w:spacing w:val="-13"/>
                            <w:sz w:val="18"/>
                          </w:rPr>
                          <w:t xml:space="preserve"> </w:t>
                        </w:r>
                        <w:r>
                          <w:rPr>
                            <w:rFonts w:ascii="Courier New" w:hAnsi="Courier New"/>
                            <w:sz w:val="18"/>
                          </w:rPr>
                          <w:t>Int,</w:t>
                        </w:r>
                      </w:p>
                      <w:p>
                        <w:pPr>
                          <w:pStyle w:val="Normal"/>
                          <w:spacing w:before="1" w:after="0"/>
                          <w:ind w:left="1317" w:hanging="0"/>
                          <w:rPr>
                            <w:rFonts w:ascii="Courier New" w:hAnsi="Courier New"/>
                            <w:sz w:val="18"/>
                          </w:rPr>
                        </w:pPr>
                        <w:r>
                          <w:rPr>
                            <w:rFonts w:ascii="Courier New" w:hAnsi="Courier New"/>
                            <w:sz w:val="18"/>
                          </w:rPr>
                          <w:t>private</w:t>
                        </w:r>
                        <w:r>
                          <w:rPr>
                            <w:rFonts w:ascii="Courier New" w:hAnsi="Courier New"/>
                            <w:spacing w:val="-7"/>
                            <w:sz w:val="18"/>
                          </w:rPr>
                          <w:t xml:space="preserve"> </w:t>
                        </w:r>
                        <w:r>
                          <w:rPr>
                            <w:rFonts w:ascii="Courier New" w:hAnsi="Courier New"/>
                            <w:sz w:val="18"/>
                          </w:rPr>
                          <w:t>val</w:t>
                        </w:r>
                        <w:r>
                          <w:rPr>
                            <w:rFonts w:ascii="Courier New" w:hAnsi="Courier New"/>
                            <w:spacing w:val="-7"/>
                            <w:sz w:val="18"/>
                          </w:rPr>
                          <w:t xml:space="preserve"> </w:t>
                        </w:r>
                        <w:r>
                          <w:rPr>
                            <w:rFonts w:ascii="Courier New" w:hAnsi="Courier New"/>
                            <w:sz w:val="18"/>
                          </w:rPr>
                          <w:t>callback:</w:t>
                        </w:r>
                        <w:r>
                          <w:rPr>
                            <w:rFonts w:ascii="Courier New" w:hAnsi="Courier New"/>
                            <w:spacing w:val="-6"/>
                            <w:sz w:val="18"/>
                          </w:rPr>
                          <w:t xml:space="preserve"> </w:t>
                        </w:r>
                        <w:r>
                          <w:rPr>
                            <w:rFonts w:ascii="Courier New" w:hAnsi="Courier New"/>
                            <w:sz w:val="18"/>
                          </w:rPr>
                          <w:t>(List&lt;Item&gt;)</w:t>
                        </w:r>
                        <w:r>
                          <w:rPr>
                            <w:rFonts w:ascii="Courier New" w:hAnsi="Courier New"/>
                            <w:spacing w:val="-7"/>
                            <w:sz w:val="18"/>
                          </w:rPr>
                          <w:t xml:space="preserve"> </w:t>
                        </w:r>
                        <w:r>
                          <w:rPr>
                            <w:rFonts w:ascii="Courier New" w:hAnsi="Courier New"/>
                            <w:sz w:val="18"/>
                          </w:rPr>
                          <w:t>-&gt;</w:t>
                        </w:r>
                        <w:r>
                          <w:rPr>
                            <w:rFonts w:ascii="Courier New" w:hAnsi="Courier New"/>
                            <w:spacing w:val="-6"/>
                            <w:sz w:val="18"/>
                          </w:rPr>
                          <w:t xml:space="preserve"> </w:t>
                        </w:r>
                        <w:r>
                          <w:rPr>
                            <w:rFonts w:ascii="Courier New" w:hAnsi="Courier New"/>
                            <w:spacing w:val="-4"/>
                            <w:sz w:val="18"/>
                          </w:rPr>
                          <w:t>Unit</w:t>
                        </w:r>
                      </w:p>
                      <w:p>
                        <w:pPr>
                          <w:pStyle w:val="Normal"/>
                          <w:spacing w:lineRule="auto" w:line="324" w:before="77" w:after="0"/>
                          <w:ind w:left="1317" w:right="4426" w:hanging="432"/>
                          <w:rPr>
                            <w:rFonts w:ascii="Courier New" w:hAnsi="Courier New"/>
                            <w:sz w:val="18"/>
                          </w:rPr>
                        </w:pPr>
                        <w:r>
                          <w:rPr>
                            <w:rFonts w:ascii="Courier New" w:hAnsi="Courier New"/>
                            <w:sz w:val="18"/>
                          </w:rPr>
                          <w:t>) : TimerTask() { override</w:t>
                        </w:r>
                        <w:r>
                          <w:rPr>
                            <w:rFonts w:ascii="Courier New" w:hAnsi="Courier New"/>
                            <w:spacing w:val="-13"/>
                            <w:sz w:val="18"/>
                          </w:rPr>
                          <w:t xml:space="preserve"> </w:t>
                        </w:r>
                        <w:r>
                          <w:rPr>
                            <w:rFonts w:ascii="Courier New" w:hAnsi="Courier New"/>
                            <w:sz w:val="18"/>
                          </w:rPr>
                          <w:t>fun</w:t>
                        </w:r>
                        <w:r>
                          <w:rPr>
                            <w:rFonts w:ascii="Courier New" w:hAnsi="Courier New"/>
                            <w:spacing w:val="-13"/>
                            <w:sz w:val="18"/>
                          </w:rPr>
                          <w:t xml:space="preserve"> </w:t>
                        </w:r>
                        <w:r>
                          <w:rPr>
                            <w:rFonts w:ascii="Courier New" w:hAnsi="Courier New"/>
                            <w:sz w:val="18"/>
                          </w:rPr>
                          <w:t>run()</w:t>
                        </w:r>
                        <w:r>
                          <w:rPr>
                            <w:rFonts w:ascii="Courier New" w:hAnsi="Courier New"/>
                            <w:spacing w:val="-13"/>
                            <w:sz w:val="18"/>
                          </w:rPr>
                          <w:t xml:space="preserve"> </w:t>
                        </w:r>
                        <w:r>
                          <w:rPr>
                            <w:rFonts w:ascii="Courier New" w:hAnsi="Courier New"/>
                            <w:sz w:val="18"/>
                          </w:rPr>
                          <w:t>{</w:t>
                        </w:r>
                      </w:p>
                      <w:p>
                        <w:pPr>
                          <w:pStyle w:val="Normal"/>
                          <w:spacing w:lineRule="auto" w:line="324" w:before="1" w:after="0"/>
                          <w:ind w:left="1749" w:hanging="0"/>
                          <w:rPr>
                            <w:rFonts w:ascii="Courier New" w:hAnsi="Courier New"/>
                            <w:sz w:val="18"/>
                          </w:rPr>
                        </w:pPr>
                        <w:r>
                          <w:rPr>
                            <w:rFonts w:ascii="Courier New" w:hAnsi="Courier New"/>
                            <w:spacing w:val="-2"/>
                            <w:sz w:val="18"/>
                          </w:rPr>
                          <w:t>callback.invoke(generateItems(itemCount)) countingIdlingResource.decrement()</w:t>
                        </w:r>
                      </w:p>
                      <w:p>
                        <w:pPr>
                          <w:pStyle w:val="Normal"/>
                          <w:spacing w:before="1" w:after="0"/>
                          <w:ind w:left="1317"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square"/>
                </v:rect>
              </v:group>
            </w:pict>
          </mc:Fallback>
        </mc:AlternateContent>
      </w:r>
    </w:p>
    <w:p>
      <w:pPr>
        <w:pStyle w:val="ListParagraph"/>
        <w:numPr>
          <w:ilvl w:val="0"/>
          <w:numId w:val="8"/>
        </w:numPr>
        <w:tabs>
          <w:tab w:val="clear" w:pos="720"/>
          <w:tab w:val="left" w:pos="554" w:leader="none"/>
        </w:tabs>
        <w:spacing w:lineRule="auto" w:line="240" w:before="42" w:after="0"/>
        <w:ind w:left="554" w:right="887" w:hanging="360"/>
        <w:jc w:val="left"/>
        <w:rPr>
          <w:sz w:val="20"/>
        </w:rPr>
      </w:pPr>
      <w:r>
        <w:rPr>
          <w:sz w:val="20"/>
        </w:rPr>
        <w:t>Now</w:t>
      </w:r>
      <w:r>
        <w:rPr>
          <w:spacing w:val="-3"/>
          <w:sz w:val="20"/>
        </w:rPr>
        <w:t xml:space="preserve"> </w:t>
      </w:r>
      <w:r>
        <w:rPr>
          <w:sz w:val="20"/>
        </w:rPr>
        <w:t>we</w:t>
      </w:r>
      <w:r>
        <w:rPr>
          <w:spacing w:val="-3"/>
          <w:sz w:val="20"/>
        </w:rPr>
        <w:t xml:space="preserve"> </w:t>
      </w:r>
      <w:r>
        <w:rPr>
          <w:sz w:val="20"/>
        </w:rPr>
        <w:t>are</w:t>
      </w:r>
      <w:r>
        <w:rPr>
          <w:spacing w:val="-4"/>
          <w:sz w:val="20"/>
        </w:rPr>
        <w:t xml:space="preserve"> </w:t>
      </w:r>
      <w:r>
        <w:rPr>
          <w:sz w:val="20"/>
        </w:rPr>
        <w:t>done</w:t>
      </w:r>
      <w:r>
        <w:rPr>
          <w:spacing w:val="-3"/>
          <w:sz w:val="20"/>
        </w:rPr>
        <w:t xml:space="preserve"> </w:t>
      </w:r>
      <w:r>
        <w:rPr>
          <w:sz w:val="20"/>
        </w:rPr>
        <w:t>with</w:t>
      </w:r>
      <w:r>
        <w:rPr>
          <w:spacing w:val="-3"/>
          <w:sz w:val="20"/>
        </w:rPr>
        <w:t xml:space="preserve"> </w:t>
      </w:r>
      <w:r>
        <w:rPr>
          <w:sz w:val="20"/>
        </w:rPr>
        <w:t>the</w:t>
      </w:r>
      <w:r>
        <w:rPr>
          <w:spacing w:val="-3"/>
          <w:sz w:val="20"/>
        </w:rPr>
        <w:t xml:space="preserve"> </w:t>
      </w:r>
      <w:r>
        <w:rPr>
          <w:sz w:val="20"/>
        </w:rPr>
        <w:t>unit</w:t>
      </w:r>
      <w:r>
        <w:rPr>
          <w:spacing w:val="-3"/>
          <w:sz w:val="20"/>
        </w:rPr>
        <w:t xml:space="preserve"> </w:t>
      </w:r>
      <w:r>
        <w:rPr>
          <w:sz w:val="20"/>
        </w:rPr>
        <w:t>tests.</w:t>
      </w:r>
      <w:r>
        <w:rPr>
          <w:spacing w:val="-3"/>
          <w:sz w:val="20"/>
        </w:rPr>
        <w:t xml:space="preserve"> </w:t>
      </w:r>
      <w:r>
        <w:rPr>
          <w:sz w:val="20"/>
        </w:rPr>
        <w:t>Let's</w:t>
      </w:r>
      <w:r>
        <w:rPr>
          <w:spacing w:val="-3"/>
          <w:sz w:val="20"/>
        </w:rPr>
        <w:t xml:space="preserve"> </w:t>
      </w:r>
      <w:r>
        <w:rPr>
          <w:sz w:val="20"/>
        </w:rPr>
        <w:t>move</w:t>
      </w:r>
      <w:r>
        <w:rPr>
          <w:spacing w:val="-4"/>
          <w:sz w:val="20"/>
        </w:rPr>
        <w:t xml:space="preserve"> </w:t>
      </w:r>
      <w:r>
        <w:rPr>
          <w:sz w:val="20"/>
        </w:rPr>
        <w:t>on</w:t>
      </w:r>
      <w:r>
        <w:rPr>
          <w:spacing w:val="-3"/>
          <w:sz w:val="20"/>
        </w:rPr>
        <w:t xml:space="preserve"> </w:t>
      </w:r>
      <w:r>
        <w:rPr>
          <w:sz w:val="20"/>
        </w:rPr>
        <w:t>to</w:t>
      </w:r>
      <w:r>
        <w:rPr>
          <w:spacing w:val="-3"/>
          <w:sz w:val="20"/>
        </w:rPr>
        <w:t xml:space="preserve"> </w:t>
      </w:r>
      <w:r>
        <w:rPr>
          <w:sz w:val="20"/>
        </w:rPr>
        <w:t>make</w:t>
      </w:r>
      <w:r>
        <w:rPr>
          <w:spacing w:val="-4"/>
          <w:sz w:val="20"/>
        </w:rPr>
        <w:t xml:space="preserve"> </w:t>
      </w:r>
      <w:r>
        <w:rPr>
          <w:sz w:val="20"/>
        </w:rPr>
        <w:t>the</w:t>
      </w:r>
      <w:r>
        <w:rPr>
          <w:spacing w:val="-3"/>
          <w:sz w:val="20"/>
        </w:rPr>
        <w:t xml:space="preserve"> </w:t>
      </w:r>
      <w:r>
        <w:rPr>
          <w:sz w:val="20"/>
        </w:rPr>
        <w:t>integration</w:t>
      </w:r>
      <w:r>
        <w:rPr>
          <w:spacing w:val="-3"/>
          <w:sz w:val="20"/>
        </w:rPr>
        <w:t xml:space="preserve"> </w:t>
      </w:r>
      <w:r>
        <w:rPr>
          <w:sz w:val="20"/>
        </w:rPr>
        <w:t xml:space="preserve">tests pass. We will start with </w:t>
      </w:r>
      <w:r>
        <w:rPr>
          <w:rFonts w:ascii="Courier New" w:hAnsi="Courier New"/>
          <w:b/>
        </w:rPr>
        <w:t>Activity1Test</w:t>
      </w:r>
      <w:r>
        <w:rPr>
          <w:sz w:val="20"/>
        </w:rPr>
        <w:t>. Here, we will need to connect the</w:t>
      </w:r>
      <w:r>
        <w:rPr>
          <w:spacing w:val="40"/>
          <w:sz w:val="20"/>
        </w:rPr>
        <w:t xml:space="preserve"> </w:t>
      </w:r>
      <w:r>
        <w:rPr>
          <w:sz w:val="20"/>
        </w:rPr>
        <w:t xml:space="preserve">click listener to the button to open </w:t>
      </w:r>
      <w:r>
        <w:rPr>
          <w:rFonts w:ascii="Courier New" w:hAnsi="Courier New"/>
          <w:b/>
        </w:rPr>
        <w:t>Activity2</w:t>
      </w:r>
      <w:r>
        <w:rPr>
          <w:sz w:val="20"/>
        </w:rPr>
        <w:t xml:space="preserve">. We can update the </w:t>
      </w:r>
      <w:r>
        <w:rPr>
          <w:rFonts w:ascii="Courier New" w:hAnsi="Courier New"/>
          <w:b/>
        </w:rPr>
        <w:t xml:space="preserve">onCreate </w:t>
      </w:r>
      <w:r>
        <w:rPr>
          <w:sz w:val="20"/>
        </w:rPr>
        <w:t xml:space="preserve">method of </w:t>
      </w:r>
      <w:r>
        <w:rPr>
          <w:rFonts w:ascii="Courier New" w:hAnsi="Courier New"/>
          <w:b/>
        </w:rPr>
        <w:t>Activity1</w:t>
      </w:r>
      <w:r>
        <w:rPr>
          <w:rFonts w:ascii="Courier New" w:hAnsi="Courier New"/>
          <w:b/>
          <w:spacing w:val="-57"/>
        </w:rPr>
        <w:t xml:space="preserve"> </w:t>
      </w:r>
      <w:r>
        <w:rPr>
          <w:sz w:val="20"/>
        </w:rPr>
        <w:t>to add the following:</w:t>
      </w:r>
    </w:p>
    <w:p>
      <w:pPr>
        <w:sectPr>
          <w:headerReference w:type="even" r:id="rId286"/>
          <w:headerReference w:type="default" r:id="rId287"/>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7" w:after="0"/>
        <w:rPr>
          <w:sz w:val="8"/>
        </w:rPr>
      </w:pPr>
      <w:r>
        <w:rPr>
          <w:sz w:val="8"/>
        </w:rPr>
        <mc:AlternateContent>
          <mc:Choice Requires="wpg">
            <w:drawing>
              <wp:anchor behindDoc="0" distT="0" distB="635" distL="0" distR="4445" simplePos="0" locked="0" layoutInCell="0" allowOverlap="1" relativeHeight="1733" wp14:anchorId="017DC308">
                <wp:simplePos x="0" y="0"/>
                <wp:positionH relativeFrom="page">
                  <wp:posOffset>662940</wp:posOffset>
                </wp:positionH>
                <wp:positionV relativeFrom="paragraph">
                  <wp:posOffset>88265</wp:posOffset>
                </wp:positionV>
                <wp:extent cx="5074920" cy="2886075"/>
                <wp:effectExtent l="0" t="635" r="635" b="0"/>
                <wp:wrapTopAndBottom/>
                <wp:docPr id="933" name="docshapegroup707"/>
                <a:graphic xmlns:a="http://schemas.openxmlformats.org/drawingml/2006/main">
                  <a:graphicData uri="http://schemas.microsoft.com/office/word/2010/wordprocessingGroup">
                    <wpg:wgp>
                      <wpg:cNvGrpSpPr/>
                      <wpg:grpSpPr>
                        <a:xfrm>
                          <a:off x="0" y="0"/>
                          <a:ext cx="5074920" cy="2886120"/>
                          <a:chOff x="0" y="0"/>
                          <a:chExt cx="5074920" cy="2886120"/>
                        </a:xfrm>
                      </wpg:grpSpPr>
                      <wps:wsp>
                        <wps:cNvSpPr/>
                        <wps:spPr>
                          <a:xfrm>
                            <a:off x="0" y="6480"/>
                            <a:ext cx="5074920" cy="2873520"/>
                          </a:xfrm>
                          <a:prstGeom prst="rect">
                            <a:avLst/>
                          </a:prstGeom>
                          <a:solidFill>
                            <a:srgbClr val="f6f6f6"/>
                          </a:solidFill>
                          <a:ln w="0">
                            <a:noFill/>
                          </a:ln>
                        </wps:spPr>
                        <wps:style>
                          <a:lnRef idx="0"/>
                          <a:fillRef idx="0"/>
                          <a:effectRef idx="0"/>
                          <a:fontRef idx="minor"/>
                        </wps:style>
                        <wps:bodyPr/>
                      </wps:wsp>
                      <wps:wsp>
                        <wps:cNvSpPr/>
                        <wps:spPr>
                          <a:xfrm>
                            <a:off x="0" y="0"/>
                            <a:ext cx="5074920" cy="2886120"/>
                          </a:xfrm>
                          <a:custGeom>
                            <a:avLst/>
                            <a:gdLst>
                              <a:gd name="textAreaLeft" fmla="*/ 0 w 2877120"/>
                              <a:gd name="textAreaRight" fmla="*/ 2879280 w 2877120"/>
                              <a:gd name="textAreaTop" fmla="*/ 0 h 1636200"/>
                              <a:gd name="textAreaBottom" fmla="*/ 1638360 h 1636200"/>
                            </a:gdLst>
                            <a:ahLst/>
                            <a:rect l="textAreaLeft" t="textAreaTop" r="textAreaRight" b="textAreaBottom"/>
                            <a:pathLst>
                              <a:path w="7992" h="4545">
                                <a:moveTo>
                                  <a:pt x="7992" y="4524"/>
                                </a:moveTo>
                                <a:lnTo>
                                  <a:pt x="0" y="4524"/>
                                </a:lnTo>
                                <a:lnTo>
                                  <a:pt x="0" y="4544"/>
                                </a:lnTo>
                                <a:lnTo>
                                  <a:pt x="7992" y="4544"/>
                                </a:lnTo>
                                <a:lnTo>
                                  <a:pt x="7992" y="45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2860560"/>
                          </a:xfrm>
                          <a:prstGeom prst="rect">
                            <a:avLst/>
                          </a:prstGeom>
                          <a:noFill/>
                          <a:ln w="0">
                            <a:noFill/>
                          </a:ln>
                        </wps:spPr>
                        <wps:style>
                          <a:lnRef idx="0"/>
                          <a:fillRef idx="0"/>
                          <a:effectRef idx="0"/>
                          <a:fontRef idx="minor"/>
                        </wps:style>
                        <wps:txbx>
                          <w:txbxContent>
                            <w:p>
                              <w:pPr>
                                <w:pStyle w:val="Normal"/>
                                <w:spacing w:before="40" w:after="0"/>
                                <w:ind w:left="561" w:hanging="0"/>
                                <w:rPr>
                                  <w:rFonts w:ascii="Courier New" w:hAnsi="Courier New"/>
                                  <w:sz w:val="18"/>
                                </w:rPr>
                              </w:pPr>
                              <w:r>
                                <w:rPr>
                                  <w:rFonts w:ascii="Courier New" w:hAnsi="Courier New"/>
                                  <w:sz w:val="18"/>
                                </w:rPr>
                                <w:t>override</w:t>
                              </w:r>
                              <w:r>
                                <w:rPr>
                                  <w:rFonts w:ascii="Courier New" w:hAnsi="Courier New"/>
                                  <w:spacing w:val="-12"/>
                                  <w:sz w:val="18"/>
                                </w:rPr>
                                <w:t xml:space="preserve"> </w:t>
                              </w:r>
                              <w:r>
                                <w:rPr>
                                  <w:rFonts w:ascii="Courier New" w:hAnsi="Courier New"/>
                                  <w:sz w:val="18"/>
                                </w:rPr>
                                <w:t>fun</w:t>
                              </w:r>
                              <w:r>
                                <w:rPr>
                                  <w:rFonts w:ascii="Courier New" w:hAnsi="Courier New"/>
                                  <w:spacing w:val="-12"/>
                                  <w:sz w:val="18"/>
                                </w:rPr>
                                <w:t xml:space="preserve"> </w:t>
                              </w:r>
                              <w:r>
                                <w:rPr>
                                  <w:rFonts w:ascii="Courier New" w:hAnsi="Courier New"/>
                                  <w:sz w:val="18"/>
                                </w:rPr>
                                <w:t>onCreate(savedInstanceState:</w:t>
                              </w:r>
                              <w:r>
                                <w:rPr>
                                  <w:rFonts w:ascii="Courier New" w:hAnsi="Courier New"/>
                                  <w:spacing w:val="-12"/>
                                  <w:sz w:val="18"/>
                                </w:rPr>
                                <w:t xml:space="preserve"> </w:t>
                              </w:r>
                              <w:r>
                                <w:rPr>
                                  <w:rFonts w:ascii="Courier New" w:hAnsi="Courier New"/>
                                  <w:sz w:val="18"/>
                                </w:rPr>
                                <w:t>Bundle?)</w:t>
                              </w:r>
                              <w:r>
                                <w:rPr>
                                  <w:rFonts w:ascii="Courier New" w:hAnsi="Courier New"/>
                                  <w:spacing w:val="-11"/>
                                  <w:sz w:val="18"/>
                                </w:rPr>
                                <w:t xml:space="preserve"> </w:t>
                              </w:r>
                              <w:r>
                                <w:rPr>
                                  <w:rFonts w:ascii="Courier New" w:hAnsi="Courier New"/>
                                  <w:spacing w:val="-10"/>
                                  <w:sz w:val="18"/>
                                </w:rPr>
                                <w:t>{</w:t>
                              </w:r>
                            </w:p>
                            <w:p>
                              <w:pPr>
                                <w:pStyle w:val="Normal"/>
                                <w:spacing w:before="76" w:after="0"/>
                                <w:ind w:left="1317" w:hanging="0"/>
                                <w:rPr>
                                  <w:rFonts w:ascii="Courier New" w:hAnsi="Courier New"/>
                                  <w:sz w:val="18"/>
                                </w:rPr>
                              </w:pPr>
                              <w:r>
                                <w:rPr>
                                  <w:rFonts w:ascii="Courier New" w:hAnsi="Courier New"/>
                                  <w:spacing w:val="-5"/>
                                  <w:sz w:val="18"/>
                                </w:rPr>
                                <w:t>...</w:t>
                              </w:r>
                            </w:p>
                            <w:p>
                              <w:pPr>
                                <w:pStyle w:val="Normal"/>
                                <w:spacing w:before="76" w:after="0"/>
                                <w:ind w:left="1317" w:hanging="0"/>
                                <w:rPr>
                                  <w:rFonts w:ascii="Courier New" w:hAnsi="Courier New"/>
                                  <w:sz w:val="18"/>
                                </w:rPr>
                              </w:pPr>
                              <w:r>
                                <w:rPr>
                                  <w:rFonts w:ascii="Courier New" w:hAnsi="Courier New"/>
                                  <w:spacing w:val="-2"/>
                                  <w:sz w:val="18"/>
                                </w:rPr>
                                <w:t>findViewById&lt;Button&gt;(R.id.activity_1_button)</w:t>
                              </w:r>
                            </w:p>
                            <w:p>
                              <w:pPr>
                                <w:pStyle w:val="Normal"/>
                                <w:spacing w:lineRule="auto" w:line="324" w:before="76" w:after="0"/>
                                <w:ind w:left="1749" w:right="2755" w:hanging="216"/>
                                <w:rPr>
                                  <w:rFonts w:ascii="Courier New" w:hAnsi="Courier New"/>
                                  <w:sz w:val="18"/>
                                </w:rPr>
                              </w:pPr>
                              <w:r>
                                <w:rPr>
                                  <w:rFonts w:ascii="Courier New" w:hAnsi="Courier New"/>
                                  <w:sz w:val="18"/>
                                </w:rPr>
                                <w:t>.setOnClickListener</w:t>
                              </w:r>
                              <w:r>
                                <w:rPr>
                                  <w:rFonts w:ascii="Courier New" w:hAnsi="Courier New"/>
                                  <w:spacing w:val="-29"/>
                                  <w:sz w:val="18"/>
                                </w:rPr>
                                <w:t xml:space="preserve"> </w:t>
                              </w:r>
                              <w:r>
                                <w:rPr>
                                  <w:rFonts w:ascii="Courier New" w:hAnsi="Courier New"/>
                                  <w:sz w:val="18"/>
                                </w:rPr>
                                <w:t xml:space="preserve">{ </w:t>
                              </w:r>
                              <w:r>
                                <w:rPr>
                                  <w:rFonts w:ascii="Courier New" w:hAnsi="Courier New"/>
                                  <w:spacing w:val="-2"/>
                                  <w:sz w:val="18"/>
                                </w:rPr>
                                <w:t>startActivity(</w:t>
                              </w:r>
                            </w:p>
                            <w:p>
                              <w:pPr>
                                <w:pStyle w:val="Normal"/>
                                <w:spacing w:lineRule="auto" w:line="324" w:before="2" w:after="0"/>
                                <w:ind w:left="2613" w:right="3238" w:hanging="432"/>
                                <w:rPr>
                                  <w:rFonts w:ascii="Courier New" w:hAnsi="Courier New"/>
                                  <w:sz w:val="18"/>
                                </w:rPr>
                              </w:pPr>
                              <w:r>
                                <w:rPr>
                                  <w:rFonts w:ascii="Courier New" w:hAnsi="Courier New"/>
                                  <w:spacing w:val="-2"/>
                                  <w:sz w:val="18"/>
                                </w:rPr>
                                <w:t>Activity2.newIntent( this,</w:t>
                              </w:r>
                            </w:p>
                            <w:p>
                              <w:pPr>
                                <w:pStyle w:val="Normal"/>
                                <w:spacing w:before="1" w:after="0"/>
                                <w:ind w:left="3045" w:hanging="0"/>
                                <w:rPr>
                                  <w:rFonts w:ascii="Courier New" w:hAnsi="Courier New"/>
                                  <w:sz w:val="18"/>
                                </w:rPr>
                              </w:pPr>
                              <w:r>
                                <w:rPr>
                                  <w:rFonts w:ascii="Courier New" w:hAnsi="Courier New"/>
                                  <w:spacing w:val="-2"/>
                                  <w:sz w:val="18"/>
                                </w:rPr>
                                <w:t>findViewById&lt;EditText&gt;</w:t>
                              </w:r>
                            </w:p>
                            <w:p>
                              <w:pPr>
                                <w:pStyle w:val="Normal"/>
                                <w:spacing w:before="76" w:after="0"/>
                                <w:ind w:left="3261" w:hanging="0"/>
                                <w:rPr>
                                  <w:rFonts w:ascii="Courier New" w:hAnsi="Courier New"/>
                                  <w:sz w:val="18"/>
                                </w:rPr>
                              </w:pPr>
                              <w:r>
                                <w:rPr>
                                  <w:rFonts w:ascii="Courier New" w:hAnsi="Courier New"/>
                                  <w:spacing w:val="-2"/>
                                  <w:sz w:val="18"/>
                                </w:rPr>
                                <w:t>(R.id.activity_1_edit_text)</w:t>
                              </w:r>
                            </w:p>
                            <w:p>
                              <w:pPr>
                                <w:pStyle w:val="Normal"/>
                                <w:spacing w:before="76" w:after="0"/>
                                <w:ind w:left="3261" w:hanging="0"/>
                                <w:rPr>
                                  <w:rFonts w:ascii="Courier New" w:hAnsi="Courier New"/>
                                  <w:sz w:val="18"/>
                                </w:rPr>
                              </w:pPr>
                              <w:r>
                                <w:rPr>
                                  <w:rFonts w:ascii="Courier New" w:hAnsi="Courier New"/>
                                  <w:spacing w:val="-2"/>
                                  <w:sz w:val="18"/>
                                </w:rPr>
                                <w:t>.text.toString().toIntOrNull()</w:t>
                              </w:r>
                            </w:p>
                            <w:p>
                              <w:pPr>
                                <w:pStyle w:val="Normal"/>
                                <w:spacing w:before="76" w:after="0"/>
                                <w:ind w:left="2613" w:hanging="0"/>
                                <w:rPr>
                                  <w:rFonts w:ascii="Courier New" w:hAnsi="Courier New"/>
                                  <w:sz w:val="18"/>
                                </w:rPr>
                              </w:pPr>
                              <w:r>
                                <w:rPr>
                                  <w:rFonts w:ascii="Courier New" w:hAnsi="Courier New"/>
                                  <w:sz w:val="18"/>
                                </w:rPr>
                                <w:t>?:</w:t>
                              </w:r>
                              <w:r>
                                <w:rPr>
                                  <w:rFonts w:ascii="Courier New" w:hAnsi="Courier New"/>
                                  <w:spacing w:val="-2"/>
                                  <w:sz w:val="18"/>
                                </w:rPr>
                                <w:t xml:space="preserve"> </w:t>
                              </w:r>
                              <w:r>
                                <w:rPr>
                                  <w:rFonts w:ascii="Courier New" w:hAnsi="Courier New"/>
                                  <w:spacing w:val="-10"/>
                                  <w:sz w:val="18"/>
                                </w:rPr>
                                <w:t>0</w:t>
                              </w:r>
                            </w:p>
                            <w:p>
                              <w:pPr>
                                <w:pStyle w:val="Normal"/>
                                <w:spacing w:before="76" w:after="0"/>
                                <w:ind w:left="2181" w:hanging="0"/>
                                <w:rPr>
                                  <w:rFonts w:ascii="Courier New" w:hAnsi="Courier New"/>
                                  <w:sz w:val="18"/>
                                </w:rPr>
                              </w:pPr>
                              <w:r>
                                <w:rPr>
                                  <w:rFonts w:ascii="Courier New" w:hAnsi="Courier New"/>
                                  <w:sz w:val="18"/>
                                </w:rPr>
                                <w:t>)</w:t>
                              </w:r>
                            </w:p>
                            <w:p>
                              <w:pPr>
                                <w:pStyle w:val="Normal"/>
                                <w:spacing w:before="76" w:after="0"/>
                                <w:ind w:left="1749" w:hanging="0"/>
                                <w:rPr>
                                  <w:rFonts w:ascii="Courier New" w:hAnsi="Courier New"/>
                                  <w:sz w:val="18"/>
                                </w:rPr>
                              </w:pPr>
                              <w:r>
                                <w:rPr>
                                  <w:rFonts w:ascii="Courier New" w:hAnsi="Courier New"/>
                                  <w:sz w:val="18"/>
                                </w:rPr>
                                <w:t>)</w:t>
                              </w:r>
                            </w:p>
                            <w:p>
                              <w:pPr>
                                <w:pStyle w:val="Normal"/>
                                <w:spacing w:before="77" w:after="0"/>
                                <w:ind w:left="1317" w:hanging="0"/>
                                <w:rPr>
                                  <w:rFonts w:ascii="Courier New" w:hAnsi="Courier New"/>
                                  <w:sz w:val="18"/>
                                </w:rPr>
                              </w:pPr>
                              <w:r>
                                <w:rPr>
                                  <w:rFonts w:ascii="Courier New" w:hAnsi="Courier New"/>
                                  <w:sz w:val="18"/>
                                </w:rPr>
                                <w:t>}</w:t>
                              </w:r>
                            </w:p>
                            <w:p>
                              <w:pPr>
                                <w:pStyle w:val="Normal"/>
                                <w:spacing w:before="76" w:after="0"/>
                                <w:ind w:left="1317" w:hanging="0"/>
                                <w:rPr>
                                  <w:rFonts w:ascii="Courier New" w:hAnsi="Courier New"/>
                                  <w:sz w:val="18"/>
                                </w:rPr>
                              </w:pPr>
                              <w:r>
                                <w:rPr>
                                  <w:rFonts w:ascii="Courier New" w:hAnsi="Courier New"/>
                                  <w:spacing w:val="-5"/>
                                  <w:sz w:val="18"/>
                                </w:rPr>
                                <w:t>...</w:t>
                              </w:r>
                            </w:p>
                            <w:p>
                              <w:pPr>
                                <w:pStyle w:val="Normal"/>
                                <w:spacing w:before="76" w:after="0"/>
                                <w:ind w:left="885"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707" style="position:absolute;margin-left:52.2pt;margin-top:6.95pt;width:399.6pt;height:227.25pt" coordorigin="1044,139" coordsize="7992,4545">
                <v:rect id="shape_0" path="m0,0l-2147483645,0l-2147483645,-2147483646l0,-2147483646xe" fillcolor="#f6f6f6" stroked="f" o:allowincell="f" style="position:absolute;left:1044;top:149;width:7991;height:452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59;width:7991;height:4504;mso-wrap-style:square;v-text-anchor:top;mso-position-horizontal-relative:page">
                  <v:fill o:detectmouseclick="t" on="false"/>
                  <v:stroke color="#3465a4" joinstyle="round" endcap="flat"/>
                  <v:textbox>
                    <w:txbxContent>
                      <w:p>
                        <w:pPr>
                          <w:pStyle w:val="Normal"/>
                          <w:spacing w:before="40" w:after="0"/>
                          <w:ind w:left="561" w:hanging="0"/>
                          <w:rPr>
                            <w:rFonts w:ascii="Courier New" w:hAnsi="Courier New"/>
                            <w:sz w:val="18"/>
                          </w:rPr>
                        </w:pPr>
                        <w:r>
                          <w:rPr>
                            <w:rFonts w:ascii="Courier New" w:hAnsi="Courier New"/>
                            <w:sz w:val="18"/>
                          </w:rPr>
                          <w:t>override</w:t>
                        </w:r>
                        <w:r>
                          <w:rPr>
                            <w:rFonts w:ascii="Courier New" w:hAnsi="Courier New"/>
                            <w:spacing w:val="-12"/>
                            <w:sz w:val="18"/>
                          </w:rPr>
                          <w:t xml:space="preserve"> </w:t>
                        </w:r>
                        <w:r>
                          <w:rPr>
                            <w:rFonts w:ascii="Courier New" w:hAnsi="Courier New"/>
                            <w:sz w:val="18"/>
                          </w:rPr>
                          <w:t>fun</w:t>
                        </w:r>
                        <w:r>
                          <w:rPr>
                            <w:rFonts w:ascii="Courier New" w:hAnsi="Courier New"/>
                            <w:spacing w:val="-12"/>
                            <w:sz w:val="18"/>
                          </w:rPr>
                          <w:t xml:space="preserve"> </w:t>
                        </w:r>
                        <w:r>
                          <w:rPr>
                            <w:rFonts w:ascii="Courier New" w:hAnsi="Courier New"/>
                            <w:sz w:val="18"/>
                          </w:rPr>
                          <w:t>onCreate(savedInstanceState:</w:t>
                        </w:r>
                        <w:r>
                          <w:rPr>
                            <w:rFonts w:ascii="Courier New" w:hAnsi="Courier New"/>
                            <w:spacing w:val="-12"/>
                            <w:sz w:val="18"/>
                          </w:rPr>
                          <w:t xml:space="preserve"> </w:t>
                        </w:r>
                        <w:r>
                          <w:rPr>
                            <w:rFonts w:ascii="Courier New" w:hAnsi="Courier New"/>
                            <w:sz w:val="18"/>
                          </w:rPr>
                          <w:t>Bundle?)</w:t>
                        </w:r>
                        <w:r>
                          <w:rPr>
                            <w:rFonts w:ascii="Courier New" w:hAnsi="Courier New"/>
                            <w:spacing w:val="-11"/>
                            <w:sz w:val="18"/>
                          </w:rPr>
                          <w:t xml:space="preserve"> </w:t>
                        </w:r>
                        <w:r>
                          <w:rPr>
                            <w:rFonts w:ascii="Courier New" w:hAnsi="Courier New"/>
                            <w:spacing w:val="-10"/>
                            <w:sz w:val="18"/>
                          </w:rPr>
                          <w:t>{</w:t>
                        </w:r>
                      </w:p>
                      <w:p>
                        <w:pPr>
                          <w:pStyle w:val="Normal"/>
                          <w:spacing w:before="76" w:after="0"/>
                          <w:ind w:left="1317" w:hanging="0"/>
                          <w:rPr>
                            <w:rFonts w:ascii="Courier New" w:hAnsi="Courier New"/>
                            <w:sz w:val="18"/>
                          </w:rPr>
                        </w:pPr>
                        <w:r>
                          <w:rPr>
                            <w:rFonts w:ascii="Courier New" w:hAnsi="Courier New"/>
                            <w:spacing w:val="-5"/>
                            <w:sz w:val="18"/>
                          </w:rPr>
                          <w:t>...</w:t>
                        </w:r>
                      </w:p>
                      <w:p>
                        <w:pPr>
                          <w:pStyle w:val="Normal"/>
                          <w:spacing w:before="76" w:after="0"/>
                          <w:ind w:left="1317" w:hanging="0"/>
                          <w:rPr>
                            <w:rFonts w:ascii="Courier New" w:hAnsi="Courier New"/>
                            <w:sz w:val="18"/>
                          </w:rPr>
                        </w:pPr>
                        <w:r>
                          <w:rPr>
                            <w:rFonts w:ascii="Courier New" w:hAnsi="Courier New"/>
                            <w:spacing w:val="-2"/>
                            <w:sz w:val="18"/>
                          </w:rPr>
                          <w:t>findViewById&lt;Button&gt;(R.id.activity_1_button)</w:t>
                        </w:r>
                      </w:p>
                      <w:p>
                        <w:pPr>
                          <w:pStyle w:val="Normal"/>
                          <w:spacing w:lineRule="auto" w:line="324" w:before="76" w:after="0"/>
                          <w:ind w:left="1749" w:right="2755" w:hanging="216"/>
                          <w:rPr>
                            <w:rFonts w:ascii="Courier New" w:hAnsi="Courier New"/>
                            <w:sz w:val="18"/>
                          </w:rPr>
                        </w:pPr>
                        <w:r>
                          <w:rPr>
                            <w:rFonts w:ascii="Courier New" w:hAnsi="Courier New"/>
                            <w:sz w:val="18"/>
                          </w:rPr>
                          <w:t>.setOnClickListener</w:t>
                        </w:r>
                        <w:r>
                          <w:rPr>
                            <w:rFonts w:ascii="Courier New" w:hAnsi="Courier New"/>
                            <w:spacing w:val="-29"/>
                            <w:sz w:val="18"/>
                          </w:rPr>
                          <w:t xml:space="preserve"> </w:t>
                        </w:r>
                        <w:r>
                          <w:rPr>
                            <w:rFonts w:ascii="Courier New" w:hAnsi="Courier New"/>
                            <w:sz w:val="18"/>
                          </w:rPr>
                          <w:t xml:space="preserve">{ </w:t>
                        </w:r>
                        <w:r>
                          <w:rPr>
                            <w:rFonts w:ascii="Courier New" w:hAnsi="Courier New"/>
                            <w:spacing w:val="-2"/>
                            <w:sz w:val="18"/>
                          </w:rPr>
                          <w:t>startActivity(</w:t>
                        </w:r>
                      </w:p>
                      <w:p>
                        <w:pPr>
                          <w:pStyle w:val="Normal"/>
                          <w:spacing w:lineRule="auto" w:line="324" w:before="2" w:after="0"/>
                          <w:ind w:left="2613" w:right="3238" w:hanging="432"/>
                          <w:rPr>
                            <w:rFonts w:ascii="Courier New" w:hAnsi="Courier New"/>
                            <w:sz w:val="18"/>
                          </w:rPr>
                        </w:pPr>
                        <w:r>
                          <w:rPr>
                            <w:rFonts w:ascii="Courier New" w:hAnsi="Courier New"/>
                            <w:spacing w:val="-2"/>
                            <w:sz w:val="18"/>
                          </w:rPr>
                          <w:t>Activity2.newIntent( this,</w:t>
                        </w:r>
                      </w:p>
                      <w:p>
                        <w:pPr>
                          <w:pStyle w:val="Normal"/>
                          <w:spacing w:before="1" w:after="0"/>
                          <w:ind w:left="3045" w:hanging="0"/>
                          <w:rPr>
                            <w:rFonts w:ascii="Courier New" w:hAnsi="Courier New"/>
                            <w:sz w:val="18"/>
                          </w:rPr>
                        </w:pPr>
                        <w:r>
                          <w:rPr>
                            <w:rFonts w:ascii="Courier New" w:hAnsi="Courier New"/>
                            <w:spacing w:val="-2"/>
                            <w:sz w:val="18"/>
                          </w:rPr>
                          <w:t>findViewById&lt;EditText&gt;</w:t>
                        </w:r>
                      </w:p>
                      <w:p>
                        <w:pPr>
                          <w:pStyle w:val="Normal"/>
                          <w:spacing w:before="76" w:after="0"/>
                          <w:ind w:left="3261" w:hanging="0"/>
                          <w:rPr>
                            <w:rFonts w:ascii="Courier New" w:hAnsi="Courier New"/>
                            <w:sz w:val="18"/>
                          </w:rPr>
                        </w:pPr>
                        <w:r>
                          <w:rPr>
                            <w:rFonts w:ascii="Courier New" w:hAnsi="Courier New"/>
                            <w:spacing w:val="-2"/>
                            <w:sz w:val="18"/>
                          </w:rPr>
                          <w:t>(R.id.activity_1_edit_text)</w:t>
                        </w:r>
                      </w:p>
                      <w:p>
                        <w:pPr>
                          <w:pStyle w:val="Normal"/>
                          <w:spacing w:before="76" w:after="0"/>
                          <w:ind w:left="3261" w:hanging="0"/>
                          <w:rPr>
                            <w:rFonts w:ascii="Courier New" w:hAnsi="Courier New"/>
                            <w:sz w:val="18"/>
                          </w:rPr>
                        </w:pPr>
                        <w:r>
                          <w:rPr>
                            <w:rFonts w:ascii="Courier New" w:hAnsi="Courier New"/>
                            <w:spacing w:val="-2"/>
                            <w:sz w:val="18"/>
                          </w:rPr>
                          <w:t>.text.toString().toIntOrNull()</w:t>
                        </w:r>
                      </w:p>
                      <w:p>
                        <w:pPr>
                          <w:pStyle w:val="Normal"/>
                          <w:spacing w:before="76" w:after="0"/>
                          <w:ind w:left="2613" w:hanging="0"/>
                          <w:rPr>
                            <w:rFonts w:ascii="Courier New" w:hAnsi="Courier New"/>
                            <w:sz w:val="18"/>
                          </w:rPr>
                        </w:pPr>
                        <w:r>
                          <w:rPr>
                            <w:rFonts w:ascii="Courier New" w:hAnsi="Courier New"/>
                            <w:sz w:val="18"/>
                          </w:rPr>
                          <w:t>?:</w:t>
                        </w:r>
                        <w:r>
                          <w:rPr>
                            <w:rFonts w:ascii="Courier New" w:hAnsi="Courier New"/>
                            <w:spacing w:val="-2"/>
                            <w:sz w:val="18"/>
                          </w:rPr>
                          <w:t xml:space="preserve"> </w:t>
                        </w:r>
                        <w:r>
                          <w:rPr>
                            <w:rFonts w:ascii="Courier New" w:hAnsi="Courier New"/>
                            <w:spacing w:val="-10"/>
                            <w:sz w:val="18"/>
                          </w:rPr>
                          <w:t>0</w:t>
                        </w:r>
                      </w:p>
                      <w:p>
                        <w:pPr>
                          <w:pStyle w:val="Normal"/>
                          <w:spacing w:before="76" w:after="0"/>
                          <w:ind w:left="2181" w:hanging="0"/>
                          <w:rPr>
                            <w:rFonts w:ascii="Courier New" w:hAnsi="Courier New"/>
                            <w:sz w:val="18"/>
                          </w:rPr>
                        </w:pPr>
                        <w:r>
                          <w:rPr>
                            <w:rFonts w:ascii="Courier New" w:hAnsi="Courier New"/>
                            <w:sz w:val="18"/>
                          </w:rPr>
                          <w:t>)</w:t>
                        </w:r>
                      </w:p>
                      <w:p>
                        <w:pPr>
                          <w:pStyle w:val="Normal"/>
                          <w:spacing w:before="76" w:after="0"/>
                          <w:ind w:left="1749" w:hanging="0"/>
                          <w:rPr>
                            <w:rFonts w:ascii="Courier New" w:hAnsi="Courier New"/>
                            <w:sz w:val="18"/>
                          </w:rPr>
                        </w:pPr>
                        <w:r>
                          <w:rPr>
                            <w:rFonts w:ascii="Courier New" w:hAnsi="Courier New"/>
                            <w:sz w:val="18"/>
                          </w:rPr>
                          <w:t>)</w:t>
                        </w:r>
                      </w:p>
                      <w:p>
                        <w:pPr>
                          <w:pStyle w:val="Normal"/>
                          <w:spacing w:before="77" w:after="0"/>
                          <w:ind w:left="1317" w:hanging="0"/>
                          <w:rPr>
                            <w:rFonts w:ascii="Courier New" w:hAnsi="Courier New"/>
                            <w:sz w:val="18"/>
                          </w:rPr>
                        </w:pPr>
                        <w:r>
                          <w:rPr>
                            <w:rFonts w:ascii="Courier New" w:hAnsi="Courier New"/>
                            <w:sz w:val="18"/>
                          </w:rPr>
                          <w:t>}</w:t>
                        </w:r>
                      </w:p>
                      <w:p>
                        <w:pPr>
                          <w:pStyle w:val="Normal"/>
                          <w:spacing w:before="76" w:after="0"/>
                          <w:ind w:left="1317" w:hanging="0"/>
                          <w:rPr>
                            <w:rFonts w:ascii="Courier New" w:hAnsi="Courier New"/>
                            <w:sz w:val="18"/>
                          </w:rPr>
                        </w:pPr>
                        <w:r>
                          <w:rPr>
                            <w:rFonts w:ascii="Courier New" w:hAnsi="Courier New"/>
                            <w:spacing w:val="-5"/>
                            <w:sz w:val="18"/>
                          </w:rPr>
                          <w:t>...</w:t>
                        </w:r>
                      </w:p>
                      <w:p>
                        <w:pPr>
                          <w:pStyle w:val="Normal"/>
                          <w:spacing w:before="76" w:after="0"/>
                          <w:ind w:left="885"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TextBody"/>
        <w:spacing w:before="12" w:after="0"/>
        <w:rPr>
          <w:sz w:val="7"/>
        </w:rPr>
      </w:pPr>
      <w:r>
        <w:rPr>
          <w:sz w:val="7"/>
        </w:rPr>
      </w:r>
    </w:p>
    <w:p>
      <w:pPr>
        <w:pStyle w:val="ListParagraph"/>
        <w:numPr>
          <w:ilvl w:val="0"/>
          <w:numId w:val="8"/>
        </w:numPr>
        <w:tabs>
          <w:tab w:val="clear" w:pos="720"/>
          <w:tab w:val="left" w:pos="1274" w:leader="none"/>
        </w:tabs>
        <w:spacing w:before="101" w:after="0"/>
        <w:ind w:left="1274" w:right="500" w:hanging="360"/>
        <w:jc w:val="left"/>
        <w:rPr>
          <w:sz w:val="20"/>
        </w:rPr>
      </w:pPr>
      <w:r>
        <w:rPr>
          <w:sz w:val="20"/>
        </w:rPr>
        <w:t xml:space="preserve">For </w:t>
      </w:r>
      <w:r>
        <w:rPr>
          <w:rFonts w:ascii="Courier New" w:hAnsi="Courier New"/>
          <w:b/>
        </w:rPr>
        <w:t>Activity2</w:t>
      </w:r>
      <w:r>
        <w:rPr>
          <w:sz w:val="20"/>
        </w:rPr>
        <w:t xml:space="preserve">, we will need to add </w:t>
      </w:r>
      <w:r>
        <w:rPr>
          <w:rFonts w:ascii="Courier New" w:hAnsi="Courier New"/>
          <w:b/>
        </w:rPr>
        <w:t>ItemGenerator</w:t>
      </w:r>
      <w:r>
        <w:rPr>
          <w:rFonts w:ascii="Courier New" w:hAnsi="Courier New"/>
          <w:b/>
          <w:spacing w:val="-69"/>
        </w:rPr>
        <w:t xml:space="preserve"> </w:t>
      </w:r>
      <w:r>
        <w:rPr>
          <w:sz w:val="20"/>
        </w:rPr>
        <w:t xml:space="preserve">and an adapter to </w:t>
      </w:r>
      <w:r>
        <w:rPr>
          <w:rFonts w:ascii="Courier New" w:hAnsi="Courier New"/>
          <w:b/>
        </w:rPr>
        <w:t>RecyclerView</w:t>
      </w:r>
      <w:r>
        <w:rPr>
          <w:rFonts w:ascii="Courier New" w:hAnsi="Courier New"/>
          <w:b/>
          <w:spacing w:val="-80"/>
        </w:rPr>
        <w:t xml:space="preserve"> </w:t>
      </w:r>
      <w:r>
        <w:rPr>
          <w:sz w:val="20"/>
        </w:rPr>
        <w:t>to</w:t>
      </w:r>
      <w:r>
        <w:rPr>
          <w:spacing w:val="-6"/>
          <w:sz w:val="20"/>
        </w:rPr>
        <w:t xml:space="preserve"> </w:t>
      </w:r>
      <w:r>
        <w:rPr>
          <w:sz w:val="20"/>
        </w:rPr>
        <w:t>render</w:t>
      </w:r>
      <w:r>
        <w:rPr>
          <w:spacing w:val="-4"/>
          <w:sz w:val="20"/>
        </w:rPr>
        <w:t xml:space="preserve"> </w:t>
      </w:r>
      <w:r>
        <w:rPr>
          <w:sz w:val="20"/>
        </w:rPr>
        <w:t>it.</w:t>
      </w:r>
      <w:r>
        <w:rPr>
          <w:spacing w:val="-3"/>
          <w:sz w:val="20"/>
        </w:rPr>
        <w:t xml:space="preserve"> </w:t>
      </w:r>
      <w:r>
        <w:rPr>
          <w:sz w:val="20"/>
        </w:rPr>
        <w:t>Let's</w:t>
      </w:r>
      <w:r>
        <w:rPr>
          <w:spacing w:val="-3"/>
          <w:sz w:val="20"/>
        </w:rPr>
        <w:t xml:space="preserve"> </w:t>
      </w:r>
      <w:r>
        <w:rPr>
          <w:sz w:val="20"/>
        </w:rPr>
        <w:t>start</w:t>
      </w:r>
      <w:r>
        <w:rPr>
          <w:spacing w:val="-3"/>
          <w:sz w:val="20"/>
        </w:rPr>
        <w:t xml:space="preserve"> </w:t>
      </w:r>
      <w:r>
        <w:rPr>
          <w:sz w:val="20"/>
        </w:rPr>
        <w:t>with</w:t>
      </w:r>
      <w:r>
        <w:rPr>
          <w:spacing w:val="-3"/>
          <w:sz w:val="20"/>
        </w:rPr>
        <w:t xml:space="preserve"> </w:t>
      </w:r>
      <w:r>
        <w:rPr>
          <w:sz w:val="20"/>
        </w:rPr>
        <w:t>the</w:t>
      </w:r>
      <w:r>
        <w:rPr>
          <w:spacing w:val="-3"/>
          <w:sz w:val="20"/>
        </w:rPr>
        <w:t xml:space="preserve"> </w:t>
      </w:r>
      <w:r>
        <w:rPr>
          <w:sz w:val="20"/>
        </w:rPr>
        <w:t>layout</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row</w:t>
      </w:r>
      <w:r>
        <w:rPr>
          <w:spacing w:val="-4"/>
          <w:sz w:val="20"/>
        </w:rPr>
        <w:t xml:space="preserve"> </w:t>
      </w:r>
      <w:r>
        <w:rPr>
          <w:sz w:val="20"/>
        </w:rPr>
        <w:t>in</w:t>
      </w:r>
      <w:r>
        <w:rPr>
          <w:spacing w:val="-4"/>
          <w:sz w:val="20"/>
        </w:rPr>
        <w:t xml:space="preserve"> </w:t>
      </w:r>
      <w:r>
        <w:rPr>
          <w:rFonts w:ascii="Courier New" w:hAnsi="Courier New"/>
          <w:b/>
        </w:rPr>
        <w:t xml:space="preserve">item. </w:t>
      </w:r>
      <w:r>
        <w:rPr>
          <w:rFonts w:ascii="Courier New" w:hAnsi="Courier New"/>
          <w:b/>
          <w:spacing w:val="-4"/>
        </w:rPr>
        <w:t>xml</w:t>
      </w:r>
      <w:r>
        <w:rPr>
          <w:spacing w:val="-4"/>
          <w:sz w:val="20"/>
        </w:rPr>
        <w:t>:</w:t>
      </w:r>
    </w:p>
    <w:p>
      <w:pPr>
        <w:pStyle w:val="TextBody"/>
        <w:spacing w:before="10" w:after="0"/>
        <w:rPr>
          <w:sz w:val="8"/>
        </w:rPr>
      </w:pPr>
      <w:r>
        <w:rPr>
          <w:sz w:val="8"/>
        </w:rPr>
        <mc:AlternateContent>
          <mc:Choice Requires="wpg">
            <w:drawing>
              <wp:anchor behindDoc="0" distT="0" distB="0" distL="0" distR="4445" simplePos="0" locked="0" layoutInCell="0" allowOverlap="1" relativeHeight="1735" wp14:anchorId="030F329D">
                <wp:simplePos x="0" y="0"/>
                <wp:positionH relativeFrom="page">
                  <wp:posOffset>1120140</wp:posOffset>
                </wp:positionH>
                <wp:positionV relativeFrom="paragraph">
                  <wp:posOffset>90805</wp:posOffset>
                </wp:positionV>
                <wp:extent cx="5074920" cy="2263775"/>
                <wp:effectExtent l="0" t="635" r="635" b="0"/>
                <wp:wrapTopAndBottom/>
                <wp:docPr id="941" name="docshapegroup711"/>
                <a:graphic xmlns:a="http://schemas.openxmlformats.org/drawingml/2006/main">
                  <a:graphicData uri="http://schemas.microsoft.com/office/word/2010/wordprocessingGroup">
                    <wpg:wgp>
                      <wpg:cNvGrpSpPr/>
                      <wpg:grpSpPr>
                        <a:xfrm>
                          <a:off x="0" y="0"/>
                          <a:ext cx="5074920" cy="2263680"/>
                          <a:chOff x="0" y="0"/>
                          <a:chExt cx="5074920" cy="2263680"/>
                        </a:xfrm>
                      </wpg:grpSpPr>
                      <wps:wsp>
                        <wps:cNvSpPr/>
                        <wps:spPr>
                          <a:xfrm>
                            <a:off x="0" y="6480"/>
                            <a:ext cx="5074920" cy="2251080"/>
                          </a:xfrm>
                          <a:prstGeom prst="rect">
                            <a:avLst/>
                          </a:prstGeom>
                          <a:solidFill>
                            <a:srgbClr val="f6f6f6"/>
                          </a:solidFill>
                          <a:ln w="0">
                            <a:noFill/>
                          </a:ln>
                        </wps:spPr>
                        <wps:style>
                          <a:lnRef idx="0"/>
                          <a:fillRef idx="0"/>
                          <a:effectRef idx="0"/>
                          <a:fontRef idx="minor"/>
                        </wps:style>
                        <wps:bodyPr/>
                      </wps:wsp>
                      <wps:wsp>
                        <wps:cNvSpPr/>
                        <wps:spPr>
                          <a:xfrm>
                            <a:off x="0" y="0"/>
                            <a:ext cx="5074920" cy="2263680"/>
                          </a:xfrm>
                          <a:custGeom>
                            <a:avLst/>
                            <a:gdLst>
                              <a:gd name="textAreaLeft" fmla="*/ 0 w 2877120"/>
                              <a:gd name="textAreaRight" fmla="*/ 2879280 w 2877120"/>
                              <a:gd name="textAreaTop" fmla="*/ 0 h 1283400"/>
                              <a:gd name="textAreaBottom" fmla="*/ 1285560 h 1283400"/>
                            </a:gdLst>
                            <a:ahLst/>
                            <a:rect l="textAreaLeft" t="textAreaTop" r="textAreaRight" b="textAreaBottom"/>
                            <a:pathLst>
                              <a:path w="7992" h="3565">
                                <a:moveTo>
                                  <a:pt x="7992" y="3544"/>
                                </a:moveTo>
                                <a:lnTo>
                                  <a:pt x="0" y="3544"/>
                                </a:lnTo>
                                <a:lnTo>
                                  <a:pt x="0" y="3564"/>
                                </a:lnTo>
                                <a:lnTo>
                                  <a:pt x="7992" y="3564"/>
                                </a:lnTo>
                                <a:lnTo>
                                  <a:pt x="7992" y="35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2238480"/>
                          </a:xfrm>
                          <a:prstGeom prst="rect">
                            <a:avLst/>
                          </a:prstGeom>
                          <a:noFill/>
                          <a:ln w="0">
                            <a:noFill/>
                          </a:ln>
                        </wps:spPr>
                        <wps:style>
                          <a:lnRef idx="0"/>
                          <a:fillRef idx="0"/>
                          <a:effectRef idx="0"/>
                          <a:fontRef idx="minor"/>
                        </wps:style>
                        <wps:txbx>
                          <w:txbxContent>
                            <w:p>
                              <w:pPr>
                                <w:pStyle w:val="Normal"/>
                                <w:spacing w:lineRule="auto" w:line="235" w:before="43" w:after="0"/>
                                <w:ind w:left="453" w:hanging="0"/>
                                <w:rPr>
                                  <w:rFonts w:ascii="Courier New" w:hAnsi="Courier New"/>
                                  <w:sz w:val="18"/>
                                </w:rPr>
                              </w:pPr>
                              <w:r>
                                <w:rPr>
                                  <w:rFonts w:ascii="Courier New" w:hAnsi="Courier New"/>
                                  <w:sz w:val="18"/>
                                </w:rPr>
                                <w:t>&lt;LinearLayout</w:t>
                              </w:r>
                              <w:r>
                                <w:rPr>
                                  <w:rFonts w:ascii="Courier New" w:hAnsi="Courier New"/>
                                  <w:spacing w:val="-29"/>
                                  <w:sz w:val="18"/>
                                </w:rPr>
                                <w:t xml:space="preserve"> </w:t>
                              </w:r>
                              <w:hyperlink r:id="rId288">
                                <w:r>
                                  <w:rPr>
                                    <w:rFonts w:ascii="Courier New" w:hAnsi="Courier New"/>
                                    <w:sz w:val="18"/>
                                  </w:rPr>
                                  <w:t>xmlns:android="http://schemas.android.com/apk/res/</w:t>
                                </w:r>
                              </w:hyperlink>
                              <w:r>
                                <w:rPr>
                                  <w:rFonts w:ascii="Courier New" w:hAnsi="Courier New"/>
                                  <w:spacing w:val="-2"/>
                                  <w:sz w:val="18"/>
                                </w:rPr>
                                <w:t>android"</w:t>
                              </w:r>
                            </w:p>
                            <w:p>
                              <w:pPr>
                                <w:pStyle w:val="Normal"/>
                                <w:spacing w:lineRule="auto" w:line="324" w:before="17" w:after="0"/>
                                <w:ind w:left="885" w:right="2128" w:hanging="0"/>
                                <w:rPr>
                                  <w:rFonts w:ascii="Courier New" w:hAnsi="Courier New"/>
                                  <w:sz w:val="18"/>
                                </w:rPr>
                              </w:pPr>
                              <w:r>
                                <w:rPr>
                                  <w:rFonts w:ascii="Courier New" w:hAnsi="Courier New"/>
                                  <w:spacing w:val="-2"/>
                                  <w:sz w:val="18"/>
                                </w:rPr>
                                <w:t>android:layout_width="match_parent" android:layout_height="wrap_content" android:minHeight="50dp" android:orientation="vertical"&gt;</w:t>
                              </w:r>
                            </w:p>
                            <w:p>
                              <w:pPr>
                                <w:pStyle w:val="Normal"/>
                                <w:rPr>
                                  <w:rFonts w:ascii="Courier New" w:hAnsi="Courier New"/>
                                  <w:sz w:val="25"/>
                                </w:rPr>
                              </w:pPr>
                              <w:r>
                                <w:rPr>
                                  <w:rFonts w:ascii="Courier New" w:hAnsi="Courier New"/>
                                  <w:sz w:val="25"/>
                                </w:rPr>
                              </w:r>
                            </w:p>
                            <w:p>
                              <w:pPr>
                                <w:pStyle w:val="Normal"/>
                                <w:ind w:left="885" w:hanging="0"/>
                                <w:rPr>
                                  <w:rFonts w:ascii="Courier New" w:hAnsi="Courier New"/>
                                  <w:sz w:val="18"/>
                                </w:rPr>
                              </w:pPr>
                              <w:r>
                                <w:rPr>
                                  <w:rFonts w:ascii="Courier New" w:hAnsi="Courier New"/>
                                  <w:spacing w:val="-2"/>
                                  <w:sz w:val="18"/>
                                </w:rPr>
                                <w:t>&lt;TextView</w:t>
                              </w:r>
                            </w:p>
                            <w:p>
                              <w:pPr>
                                <w:pStyle w:val="Normal"/>
                                <w:spacing w:lineRule="auto" w:line="324" w:before="76" w:after="0"/>
                                <w:ind w:left="1317" w:right="840" w:hanging="0"/>
                                <w:rPr>
                                  <w:rFonts w:ascii="Courier New" w:hAnsi="Courier New"/>
                                  <w:sz w:val="18"/>
                                </w:rPr>
                              </w:pPr>
                              <w:r>
                                <w:rPr>
                                  <w:rFonts w:ascii="Courier New" w:hAnsi="Courier New"/>
                                  <w:spacing w:val="-2"/>
                                  <w:sz w:val="18"/>
                                </w:rPr>
                                <w:t xml:space="preserve">android:id="@+id/item_text_view" android:layout_width="match_parent" android:layout_height="match_parent" </w:t>
                              </w:r>
                              <w:r>
                                <w:rPr>
                                  <w:rFonts w:ascii="Courier New" w:hAnsi="Courier New"/>
                                  <w:sz w:val="18"/>
                                </w:rPr>
                                <w:t>android:gravity="center" /&gt;</w:t>
                              </w:r>
                            </w:p>
                            <w:p>
                              <w:pPr>
                                <w:pStyle w:val="Normal"/>
                                <w:spacing w:before="3" w:after="0"/>
                                <w:ind w:left="453" w:hanging="0"/>
                                <w:rPr>
                                  <w:rFonts w:ascii="Courier New" w:hAnsi="Courier New"/>
                                  <w:sz w:val="18"/>
                                </w:rPr>
                              </w:pPr>
                              <w:r>
                                <w:rPr>
                                  <w:rFonts w:ascii="Courier New" w:hAnsi="Courier New"/>
                                  <w:spacing w:val="-2"/>
                                  <w:sz w:val="18"/>
                                </w:rPr>
                                <w:t>&lt;/LinearLayout&gt;</w:t>
                              </w:r>
                            </w:p>
                          </w:txbxContent>
                        </wps:txbx>
                        <wps:bodyPr lIns="0" rIns="0" tIns="0" bIns="0" anchor="t">
                          <a:noAutofit/>
                        </wps:bodyPr>
                      </wps:wsp>
                    </wpg:wgp>
                  </a:graphicData>
                </a:graphic>
              </wp:anchor>
            </w:drawing>
          </mc:Choice>
          <mc:Fallback>
            <w:pict>
              <v:group id="shape_0" alt="docshapegroup711" style="position:absolute;margin-left:88.2pt;margin-top:7.15pt;width:399.6pt;height:178.25pt" coordorigin="1764,143" coordsize="7992,3565">
                <v:rect id="shape_0" path="m0,0l-2147483645,0l-2147483645,-2147483646l0,-2147483646xe" fillcolor="#f6f6f6" stroked="f" o:allowincell="f" style="position:absolute;left:1764;top:153;width:7991;height:354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3;width:7991;height:3524;mso-wrap-style:square;v-text-anchor:top;mso-position-horizontal-relative:page">
                  <v:fill o:detectmouseclick="t" on="false"/>
                  <v:stroke color="#3465a4" joinstyle="round" endcap="flat"/>
                  <v:textbox>
                    <w:txbxContent>
                      <w:p>
                        <w:pPr>
                          <w:pStyle w:val="Normal"/>
                          <w:spacing w:lineRule="auto" w:line="235" w:before="43" w:after="0"/>
                          <w:ind w:left="453" w:hanging="0"/>
                          <w:rPr>
                            <w:rFonts w:ascii="Courier New" w:hAnsi="Courier New"/>
                            <w:sz w:val="18"/>
                          </w:rPr>
                        </w:pPr>
                        <w:r>
                          <w:rPr>
                            <w:rFonts w:ascii="Courier New" w:hAnsi="Courier New"/>
                            <w:sz w:val="18"/>
                          </w:rPr>
                          <w:t>&lt;LinearLayout</w:t>
                        </w:r>
                        <w:r>
                          <w:rPr>
                            <w:rFonts w:ascii="Courier New" w:hAnsi="Courier New"/>
                            <w:spacing w:val="-29"/>
                            <w:sz w:val="18"/>
                          </w:rPr>
                          <w:t xml:space="preserve"> </w:t>
                        </w:r>
                        <w:hyperlink r:id="rId289">
                          <w:r>
                            <w:rPr>
                              <w:rFonts w:ascii="Courier New" w:hAnsi="Courier New"/>
                              <w:sz w:val="18"/>
                            </w:rPr>
                            <w:t>xmlns:android="http://schemas.android.com/apk/res/</w:t>
                          </w:r>
                        </w:hyperlink>
                        <w:r>
                          <w:rPr>
                            <w:rFonts w:ascii="Courier New" w:hAnsi="Courier New"/>
                            <w:spacing w:val="-2"/>
                            <w:sz w:val="18"/>
                          </w:rPr>
                          <w:t>android"</w:t>
                        </w:r>
                      </w:p>
                      <w:p>
                        <w:pPr>
                          <w:pStyle w:val="Normal"/>
                          <w:spacing w:lineRule="auto" w:line="324" w:before="17" w:after="0"/>
                          <w:ind w:left="885" w:right="2128" w:hanging="0"/>
                          <w:rPr>
                            <w:rFonts w:ascii="Courier New" w:hAnsi="Courier New"/>
                            <w:sz w:val="18"/>
                          </w:rPr>
                        </w:pPr>
                        <w:r>
                          <w:rPr>
                            <w:rFonts w:ascii="Courier New" w:hAnsi="Courier New"/>
                            <w:spacing w:val="-2"/>
                            <w:sz w:val="18"/>
                          </w:rPr>
                          <w:t>android:layout_width="match_parent" android:layout_height="wrap_content" android:minHeight="50dp" android:orientation="vertical"&gt;</w:t>
                        </w:r>
                      </w:p>
                      <w:p>
                        <w:pPr>
                          <w:pStyle w:val="Normal"/>
                          <w:rPr>
                            <w:rFonts w:ascii="Courier New" w:hAnsi="Courier New"/>
                            <w:sz w:val="25"/>
                          </w:rPr>
                        </w:pPr>
                        <w:r>
                          <w:rPr>
                            <w:rFonts w:ascii="Courier New" w:hAnsi="Courier New"/>
                            <w:sz w:val="25"/>
                          </w:rPr>
                        </w:r>
                      </w:p>
                      <w:p>
                        <w:pPr>
                          <w:pStyle w:val="Normal"/>
                          <w:ind w:left="885" w:hanging="0"/>
                          <w:rPr>
                            <w:rFonts w:ascii="Courier New" w:hAnsi="Courier New"/>
                            <w:sz w:val="18"/>
                          </w:rPr>
                        </w:pPr>
                        <w:r>
                          <w:rPr>
                            <w:rFonts w:ascii="Courier New" w:hAnsi="Courier New"/>
                            <w:spacing w:val="-2"/>
                            <w:sz w:val="18"/>
                          </w:rPr>
                          <w:t>&lt;TextView</w:t>
                        </w:r>
                      </w:p>
                      <w:p>
                        <w:pPr>
                          <w:pStyle w:val="Normal"/>
                          <w:spacing w:lineRule="auto" w:line="324" w:before="76" w:after="0"/>
                          <w:ind w:left="1317" w:right="840" w:hanging="0"/>
                          <w:rPr>
                            <w:rFonts w:ascii="Courier New" w:hAnsi="Courier New"/>
                            <w:sz w:val="18"/>
                          </w:rPr>
                        </w:pPr>
                        <w:r>
                          <w:rPr>
                            <w:rFonts w:ascii="Courier New" w:hAnsi="Courier New"/>
                            <w:spacing w:val="-2"/>
                            <w:sz w:val="18"/>
                          </w:rPr>
                          <w:t xml:space="preserve">android:id="@+id/item_text_view" android:layout_width="match_parent" android:layout_height="match_parent" </w:t>
                        </w:r>
                        <w:r>
                          <w:rPr>
                            <w:rFonts w:ascii="Courier New" w:hAnsi="Courier New"/>
                            <w:sz w:val="18"/>
                          </w:rPr>
                          <w:t>android:gravity="center" /&gt;</w:t>
                        </w:r>
                      </w:p>
                      <w:p>
                        <w:pPr>
                          <w:pStyle w:val="Normal"/>
                          <w:spacing w:before="3" w:after="0"/>
                          <w:ind w:left="453" w:hanging="0"/>
                          <w:rPr>
                            <w:rFonts w:ascii="Courier New" w:hAnsi="Courier New"/>
                            <w:sz w:val="18"/>
                          </w:rPr>
                        </w:pPr>
                        <w:r>
                          <w:rPr>
                            <w:rFonts w:ascii="Courier New" w:hAnsi="Courier New"/>
                            <w:spacing w:val="-2"/>
                            <w:sz w:val="18"/>
                          </w:rPr>
                          <w:t>&lt;/LinearLayout&gt;</w:t>
                        </w:r>
                      </w:p>
                    </w:txbxContent>
                  </v:textbox>
                  <w10:wrap type="topAndBottom"/>
                </v:rect>
              </v:group>
            </w:pict>
          </mc:Fallback>
        </mc:AlternateContent>
      </w:r>
    </w:p>
    <w:p>
      <w:pPr>
        <w:pStyle w:val="ListParagraph"/>
        <w:numPr>
          <w:ilvl w:val="0"/>
          <w:numId w:val="8"/>
        </w:numPr>
        <w:tabs>
          <w:tab w:val="clear" w:pos="720"/>
          <w:tab w:val="left" w:pos="1274" w:leader="none"/>
        </w:tabs>
        <w:ind w:left="1274" w:hanging="360"/>
        <w:jc w:val="left"/>
        <w:rPr>
          <w:sz w:val="20"/>
        </w:rPr>
      </w:pPr>
      <w:r>
        <w:rPr>
          <w:sz w:val="20"/>
        </w:rPr>
        <w:t>Next,</w:t>
      </w:r>
      <w:r>
        <w:rPr>
          <w:spacing w:val="-2"/>
          <w:sz w:val="20"/>
        </w:rPr>
        <w:t xml:space="preserve"> </w:t>
      </w:r>
      <w:r>
        <w:rPr>
          <w:sz w:val="20"/>
        </w:rPr>
        <w:t>let's</w:t>
      </w:r>
      <w:r>
        <w:rPr>
          <w:spacing w:val="-2"/>
          <w:sz w:val="20"/>
        </w:rPr>
        <w:t xml:space="preserve"> </w:t>
      </w:r>
      <w:r>
        <w:rPr>
          <w:sz w:val="20"/>
        </w:rPr>
        <w:t>create</w:t>
      </w:r>
      <w:r>
        <w:rPr>
          <w:spacing w:val="-3"/>
          <w:sz w:val="20"/>
        </w:rPr>
        <w:t xml:space="preserve"> </w:t>
      </w:r>
      <w:r>
        <w:rPr>
          <w:rFonts w:ascii="Courier New" w:hAnsi="Courier New"/>
          <w:b/>
        </w:rPr>
        <w:t>ItemAdapter</w:t>
      </w:r>
      <w:r>
        <w:rPr>
          <w:sz w:val="20"/>
        </w:rPr>
        <w:t>,</w:t>
      </w:r>
      <w:r>
        <w:rPr>
          <w:spacing w:val="-2"/>
          <w:sz w:val="20"/>
        </w:rPr>
        <w:t xml:space="preserve"> </w:t>
      </w:r>
      <w:r>
        <w:rPr>
          <w:sz w:val="20"/>
        </w:rPr>
        <w:t>which</w:t>
      </w:r>
      <w:r>
        <w:rPr>
          <w:spacing w:val="-2"/>
          <w:sz w:val="20"/>
        </w:rPr>
        <w:t xml:space="preserve"> </w:t>
      </w:r>
      <w:r>
        <w:rPr>
          <w:sz w:val="20"/>
        </w:rPr>
        <w:t>will</w:t>
      </w:r>
      <w:r>
        <w:rPr>
          <w:spacing w:val="-1"/>
          <w:sz w:val="20"/>
        </w:rPr>
        <w:t xml:space="preserve"> </w:t>
      </w:r>
      <w:r>
        <w:rPr>
          <w:sz w:val="20"/>
        </w:rPr>
        <w:t>use</w:t>
      </w:r>
      <w:r>
        <w:rPr>
          <w:spacing w:val="-2"/>
          <w:sz w:val="20"/>
        </w:rPr>
        <w:t xml:space="preserve"> </w:t>
      </w:r>
      <w:r>
        <w:rPr>
          <w:sz w:val="20"/>
        </w:rPr>
        <w:t>the</w:t>
      </w:r>
      <w:r>
        <w:rPr>
          <w:spacing w:val="-2"/>
          <w:sz w:val="20"/>
        </w:rPr>
        <w:t xml:space="preserve"> </w:t>
      </w:r>
      <w:r>
        <w:rPr>
          <w:sz w:val="20"/>
        </w:rPr>
        <w:t>layout</w:t>
      </w:r>
      <w:r>
        <w:rPr>
          <w:spacing w:val="-2"/>
          <w:sz w:val="20"/>
        </w:rPr>
        <w:t xml:space="preserve"> </w:t>
      </w:r>
      <w:r>
        <w:rPr>
          <w:sz w:val="20"/>
        </w:rPr>
        <w:t>for</w:t>
      </w:r>
      <w:r>
        <w:rPr>
          <w:spacing w:val="-2"/>
          <w:sz w:val="20"/>
        </w:rPr>
        <w:t xml:space="preserve"> </w:t>
      </w:r>
      <w:r>
        <w:rPr>
          <w:sz w:val="20"/>
        </w:rPr>
        <w:t>each</w:t>
      </w:r>
      <w:r>
        <w:rPr>
          <w:spacing w:val="-1"/>
          <w:sz w:val="20"/>
        </w:rPr>
        <w:t xml:space="preserve"> </w:t>
      </w:r>
      <w:r>
        <w:rPr>
          <w:spacing w:val="-2"/>
          <w:sz w:val="20"/>
        </w:rPr>
        <w:t>item:</w:t>
      </w:r>
    </w:p>
    <w:p>
      <w:pPr>
        <w:sectPr>
          <w:headerReference w:type="even" r:id="rId290"/>
          <w:headerReference w:type="default" r:id="rId291"/>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1" w:after="0"/>
        <w:rPr>
          <w:sz w:val="8"/>
        </w:rPr>
      </w:pPr>
      <w:r>
        <w:rPr>
          <w:sz w:val="8"/>
        </w:rPr>
        <mc:AlternateContent>
          <mc:Choice Requires="wpg">
            <w:drawing>
              <wp:anchor behindDoc="0" distT="0" distB="635" distL="0" distR="4445" simplePos="0" locked="0" layoutInCell="0" allowOverlap="1" relativeHeight="1737" wp14:anchorId="429B9FD6">
                <wp:simplePos x="0" y="0"/>
                <wp:positionH relativeFrom="page">
                  <wp:posOffset>1120140</wp:posOffset>
                </wp:positionH>
                <wp:positionV relativeFrom="paragraph">
                  <wp:posOffset>90805</wp:posOffset>
                </wp:positionV>
                <wp:extent cx="5074920" cy="3952875"/>
                <wp:effectExtent l="0" t="635" r="635" b="0"/>
                <wp:wrapTopAndBottom/>
                <wp:docPr id="943" name="docshapegroup715"/>
                <a:graphic xmlns:a="http://schemas.openxmlformats.org/drawingml/2006/main">
                  <a:graphicData uri="http://schemas.microsoft.com/office/word/2010/wordprocessingGroup">
                    <wpg:wgp>
                      <wpg:cNvGrpSpPr/>
                      <wpg:grpSpPr>
                        <a:xfrm>
                          <a:off x="0" y="0"/>
                          <a:ext cx="5074920" cy="3952800"/>
                          <a:chOff x="0" y="0"/>
                          <a:chExt cx="5074920" cy="3952800"/>
                        </a:xfrm>
                      </wpg:grpSpPr>
                      <wps:wsp>
                        <wps:cNvSpPr/>
                        <wps:spPr>
                          <a:xfrm>
                            <a:off x="0" y="6480"/>
                            <a:ext cx="5074920" cy="3940200"/>
                          </a:xfrm>
                          <a:prstGeom prst="rect">
                            <a:avLst/>
                          </a:prstGeom>
                          <a:solidFill>
                            <a:srgbClr val="f6f6f6"/>
                          </a:solidFill>
                          <a:ln w="0">
                            <a:noFill/>
                          </a:ln>
                        </wps:spPr>
                        <wps:style>
                          <a:lnRef idx="0"/>
                          <a:fillRef idx="0"/>
                          <a:effectRef idx="0"/>
                          <a:fontRef idx="minor"/>
                        </wps:style>
                        <wps:bodyPr/>
                      </wps:wsp>
                      <wps:wsp>
                        <wps:cNvSpPr/>
                        <wps:spPr>
                          <a:xfrm>
                            <a:off x="0" y="0"/>
                            <a:ext cx="5074920" cy="3952800"/>
                          </a:xfrm>
                          <a:custGeom>
                            <a:avLst/>
                            <a:gdLst>
                              <a:gd name="textAreaLeft" fmla="*/ 0 w 2877120"/>
                              <a:gd name="textAreaRight" fmla="*/ 2879280 w 2877120"/>
                              <a:gd name="textAreaTop" fmla="*/ 0 h 2241000"/>
                              <a:gd name="textAreaBottom" fmla="*/ 2243160 h 2241000"/>
                            </a:gdLst>
                            <a:ahLst/>
                            <a:rect l="textAreaLeft" t="textAreaTop" r="textAreaRight" b="textAreaBottom"/>
                            <a:pathLst>
                              <a:path w="7992" h="6225">
                                <a:moveTo>
                                  <a:pt x="7992" y="6204"/>
                                </a:moveTo>
                                <a:lnTo>
                                  <a:pt x="0" y="6204"/>
                                </a:lnTo>
                                <a:lnTo>
                                  <a:pt x="0" y="6224"/>
                                </a:lnTo>
                                <a:lnTo>
                                  <a:pt x="7992" y="6224"/>
                                </a:lnTo>
                                <a:lnTo>
                                  <a:pt x="7992" y="620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3927600"/>
                          </a:xfrm>
                          <a:prstGeom prst="rect">
                            <a:avLst/>
                          </a:prstGeom>
                          <a:noFill/>
                          <a:ln w="0">
                            <a:noFill/>
                          </a:ln>
                        </wps:spPr>
                        <wps:style>
                          <a:lnRef idx="0"/>
                          <a:fillRef idx="0"/>
                          <a:effectRef idx="0"/>
                          <a:fontRef idx="minor"/>
                        </wps:style>
                        <wps:txbx>
                          <w:txbxContent>
                            <w:p>
                              <w:pPr>
                                <w:pStyle w:val="Normal"/>
                                <w:ind w:left="453" w:hanging="0"/>
                                <w:rPr>
                                  <w:rFonts w:ascii="Courier New" w:hAnsi="Courier New"/>
                                  <w:sz w:val="18"/>
                                </w:rPr>
                              </w:pPr>
                              <w:r>
                                <w:rPr>
                                  <w:rFonts w:ascii="Courier New" w:hAnsi="Courier New"/>
                                  <w:sz w:val="18"/>
                                </w:rPr>
                                <w:t>class</w:t>
                              </w:r>
                              <w:r>
                                <w:rPr>
                                  <w:rFonts w:ascii="Courier New" w:hAnsi="Courier New"/>
                                  <w:spacing w:val="-5"/>
                                  <w:sz w:val="18"/>
                                </w:rPr>
                                <w:t xml:space="preserve"> </w:t>
                              </w:r>
                              <w:r>
                                <w:rPr>
                                  <w:rFonts w:ascii="Courier New" w:hAnsi="Courier New"/>
                                  <w:spacing w:val="-2"/>
                                  <w:sz w:val="18"/>
                                </w:rPr>
                                <w:t>ItemAdapter(</w:t>
                              </w:r>
                            </w:p>
                            <w:p>
                              <w:pPr>
                                <w:pStyle w:val="Normal"/>
                                <w:spacing w:before="76" w:after="0"/>
                                <w:ind w:left="885" w:hanging="0"/>
                                <w:rPr>
                                  <w:rFonts w:ascii="Courier New" w:hAnsi="Courier New"/>
                                  <w:sz w:val="18"/>
                                </w:rPr>
                              </w:pPr>
                              <w:r>
                                <w:rPr>
                                  <w:rFonts w:ascii="Courier New" w:hAnsi="Courier New"/>
                                  <w:spacing w:val="-4"/>
                                  <w:sz w:val="18"/>
                                </w:rPr>
                                <w:t>private</w:t>
                              </w:r>
                              <w:r>
                                <w:rPr>
                                  <w:rFonts w:ascii="Courier New" w:hAnsi="Courier New"/>
                                  <w:spacing w:val="-13"/>
                                  <w:sz w:val="18"/>
                                </w:rPr>
                                <w:t xml:space="preserve"> </w:t>
                              </w:r>
                              <w:r>
                                <w:rPr>
                                  <w:rFonts w:ascii="Courier New" w:hAnsi="Courier New"/>
                                  <w:spacing w:val="-4"/>
                                  <w:sz w:val="18"/>
                                </w:rPr>
                                <w:t>val</w:t>
                              </w:r>
                              <w:r>
                                <w:rPr>
                                  <w:rFonts w:ascii="Courier New" w:hAnsi="Courier New"/>
                                  <w:spacing w:val="-13"/>
                                  <w:sz w:val="18"/>
                                </w:rPr>
                                <w:t xml:space="preserve"> </w:t>
                              </w:r>
                              <w:r>
                                <w:rPr>
                                  <w:rFonts w:ascii="Courier New" w:hAnsi="Courier New"/>
                                  <w:spacing w:val="-4"/>
                                  <w:sz w:val="18"/>
                                </w:rPr>
                                <w:t>layoutInflater:</w:t>
                              </w:r>
                              <w:r>
                                <w:rPr>
                                  <w:rFonts w:ascii="Courier New" w:hAnsi="Courier New"/>
                                  <w:spacing w:val="-13"/>
                                  <w:sz w:val="18"/>
                                </w:rPr>
                                <w:t xml:space="preserve"> </w:t>
                              </w:r>
                              <w:r>
                                <w:rPr>
                                  <w:rFonts w:ascii="Courier New" w:hAnsi="Courier New"/>
                                  <w:spacing w:val="-4"/>
                                  <w:sz w:val="18"/>
                                </w:rPr>
                                <w:t>LayoutInflater,</w:t>
                              </w:r>
                            </w:p>
                            <w:p>
                              <w:pPr>
                                <w:pStyle w:val="Normal"/>
                                <w:spacing w:before="76" w:after="0"/>
                                <w:ind w:left="885" w:hanging="0"/>
                                <w:rPr>
                                  <w:rFonts w:ascii="Courier New" w:hAnsi="Courier New"/>
                                  <w:sz w:val="18"/>
                                </w:rPr>
                              </w:pPr>
                              <w:r>
                                <w:rPr>
                                  <w:rFonts w:ascii="Courier New" w:hAnsi="Courier New"/>
                                  <w:sz w:val="18"/>
                                </w:rPr>
                                <w:t>private</w:t>
                              </w:r>
                              <w:r>
                                <w:rPr>
                                  <w:rFonts w:ascii="Courier New" w:hAnsi="Courier New"/>
                                  <w:spacing w:val="-10"/>
                                  <w:sz w:val="18"/>
                                </w:rPr>
                                <w:t xml:space="preserve"> </w:t>
                              </w:r>
                              <w:r>
                                <w:rPr>
                                  <w:rFonts w:ascii="Courier New" w:hAnsi="Courier New"/>
                                  <w:sz w:val="18"/>
                                </w:rPr>
                                <w:t>val</w:t>
                              </w:r>
                              <w:r>
                                <w:rPr>
                                  <w:rFonts w:ascii="Courier New" w:hAnsi="Courier New"/>
                                  <w:spacing w:val="-7"/>
                                  <w:sz w:val="18"/>
                                </w:rPr>
                                <w:t xml:space="preserve"> </w:t>
                              </w:r>
                              <w:r>
                                <w:rPr>
                                  <w:rFonts w:ascii="Courier New" w:hAnsi="Courier New"/>
                                  <w:sz w:val="18"/>
                                </w:rPr>
                                <w:t>onRowClickListener:</w:t>
                              </w:r>
                              <w:r>
                                <w:rPr>
                                  <w:rFonts w:ascii="Courier New" w:hAnsi="Courier New"/>
                                  <w:spacing w:val="-8"/>
                                  <w:sz w:val="18"/>
                                </w:rPr>
                                <w:t xml:space="preserve"> </w:t>
                              </w:r>
                              <w:r>
                                <w:rPr>
                                  <w:rFonts w:ascii="Courier New" w:hAnsi="Courier New"/>
                                  <w:sz w:val="18"/>
                                </w:rPr>
                                <w:t>(Item)</w:t>
                              </w:r>
                              <w:r>
                                <w:rPr>
                                  <w:rFonts w:ascii="Courier New" w:hAnsi="Courier New"/>
                                  <w:spacing w:val="-7"/>
                                  <w:sz w:val="18"/>
                                </w:rPr>
                                <w:t xml:space="preserve"> </w:t>
                              </w:r>
                              <w:r>
                                <w:rPr>
                                  <w:rFonts w:ascii="Courier New" w:hAnsi="Courier New"/>
                                  <w:sz w:val="18"/>
                                </w:rPr>
                                <w:t>-&gt;</w:t>
                              </w:r>
                              <w:r>
                                <w:rPr>
                                  <w:rFonts w:ascii="Courier New" w:hAnsi="Courier New"/>
                                  <w:spacing w:val="-7"/>
                                  <w:sz w:val="18"/>
                                </w:rPr>
                                <w:t xml:space="preserve"> </w:t>
                              </w:r>
                              <w:r>
                                <w:rPr>
                                  <w:rFonts w:ascii="Courier New" w:hAnsi="Courier New"/>
                                  <w:spacing w:val="-4"/>
                                  <w:sz w:val="18"/>
                                </w:rPr>
                                <w:t>Unit</w:t>
                              </w:r>
                            </w:p>
                            <w:p>
                              <w:pPr>
                                <w:pStyle w:val="Normal"/>
                                <w:spacing w:lineRule="auto" w:line="660" w:before="76" w:after="0"/>
                                <w:ind w:left="885" w:right="840" w:hanging="432"/>
                                <w:rPr>
                                  <w:rFonts w:ascii="Courier New" w:hAnsi="Courier New"/>
                                  <w:sz w:val="18"/>
                                </w:rPr>
                              </w:pPr>
                              <w:r>
                                <w:rPr>
                                  <w:rFonts w:ascii="Courier New" w:hAnsi="Courier New"/>
                                  <w:sz w:val="18"/>
                                </w:rPr>
                                <w:t>)</w:t>
                              </w:r>
                              <w:r>
                                <w:rPr>
                                  <w:rFonts w:ascii="Courier New" w:hAnsi="Courier New"/>
                                  <w:spacing w:val="-14"/>
                                  <w:sz w:val="18"/>
                                </w:rPr>
                                <w:t xml:space="preserve"> </w:t>
                              </w:r>
                              <w:r>
                                <w:rPr>
                                  <w:rFonts w:ascii="Courier New" w:hAnsi="Courier New"/>
                                  <w:sz w:val="18"/>
                                </w:rPr>
                                <w:t>:</w:t>
                              </w:r>
                              <w:r>
                                <w:rPr>
                                  <w:rFonts w:ascii="Courier New" w:hAnsi="Courier New"/>
                                  <w:spacing w:val="-14"/>
                                  <w:sz w:val="18"/>
                                </w:rPr>
                                <w:t xml:space="preserve"> </w:t>
                              </w:r>
                              <w:r>
                                <w:rPr>
                                  <w:rFonts w:ascii="Courier New" w:hAnsi="Courier New"/>
                                  <w:sz w:val="18"/>
                                </w:rPr>
                                <w:t>RecyclerView.Adapter&lt;ItemAdapter.ItemViewHolder&gt;()</w:t>
                              </w:r>
                              <w:r>
                                <w:rPr>
                                  <w:rFonts w:ascii="Courier New" w:hAnsi="Courier New"/>
                                  <w:spacing w:val="-14"/>
                                  <w:sz w:val="18"/>
                                </w:rPr>
                                <w:t xml:space="preserve"> </w:t>
                              </w:r>
                              <w:r>
                                <w:rPr>
                                  <w:rFonts w:ascii="Courier New" w:hAnsi="Courier New"/>
                                  <w:sz w:val="18"/>
                                </w:rPr>
                                <w:t>{ private val items = mutableListOf&lt;Item&gt;()</w:t>
                              </w:r>
                            </w:p>
                            <w:p>
                              <w:pPr>
                                <w:pStyle w:val="Normal"/>
                                <w:spacing w:lineRule="auto" w:line="324"/>
                                <w:ind w:left="1317" w:right="3062" w:hanging="432"/>
                                <w:rPr>
                                  <w:rFonts w:ascii="Courier New" w:hAnsi="Courier New"/>
                                  <w:sz w:val="18"/>
                                </w:rPr>
                              </w:pPr>
                              <w:r>
                                <w:rPr>
                                  <w:rFonts w:ascii="Courier New" w:hAnsi="Courier New"/>
                                  <w:sz w:val="18"/>
                                </w:rPr>
                                <w:t>fun</w:t>
                              </w:r>
                              <w:r>
                                <w:rPr>
                                  <w:rFonts w:ascii="Courier New" w:hAnsi="Courier New"/>
                                  <w:spacing w:val="-13"/>
                                  <w:sz w:val="18"/>
                                </w:rPr>
                                <w:t xml:space="preserve"> </w:t>
                              </w:r>
                              <w:r>
                                <w:rPr>
                                  <w:rFonts w:ascii="Courier New" w:hAnsi="Courier New"/>
                                  <w:sz w:val="18"/>
                                </w:rPr>
                                <w:t>addItems(items:</w:t>
                              </w:r>
                              <w:r>
                                <w:rPr>
                                  <w:rFonts w:ascii="Courier New" w:hAnsi="Courier New"/>
                                  <w:spacing w:val="-13"/>
                                  <w:sz w:val="18"/>
                                </w:rPr>
                                <w:t xml:space="preserve"> </w:t>
                              </w:r>
                              <w:r>
                                <w:rPr>
                                  <w:rFonts w:ascii="Courier New" w:hAnsi="Courier New"/>
                                  <w:sz w:val="18"/>
                                </w:rPr>
                                <w:t>List&lt;Item&gt;)</w:t>
                              </w:r>
                              <w:r>
                                <w:rPr>
                                  <w:rFonts w:ascii="Courier New" w:hAnsi="Courier New"/>
                                  <w:spacing w:val="-13"/>
                                  <w:sz w:val="18"/>
                                </w:rPr>
                                <w:t xml:space="preserve"> </w:t>
                              </w:r>
                              <w:r>
                                <w:rPr>
                                  <w:rFonts w:ascii="Courier New" w:hAnsi="Courier New"/>
                                  <w:sz w:val="18"/>
                                </w:rPr>
                                <w:t xml:space="preserve">{ </w:t>
                              </w:r>
                              <w:r>
                                <w:rPr>
                                  <w:rFonts w:ascii="Courier New" w:hAnsi="Courier New"/>
                                  <w:spacing w:val="-2"/>
                                  <w:sz w:val="18"/>
                                </w:rPr>
                                <w:t>this.items.clear() this.items.addAll(items) notifyDataSetChanged()</w:t>
                              </w:r>
                            </w:p>
                            <w:p>
                              <w:pPr>
                                <w:pStyle w:val="Normal"/>
                                <w:spacing w:before="1"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1101" w:right="1185" w:hanging="216"/>
                                <w:rPr>
                                  <w:rFonts w:ascii="Courier New" w:hAnsi="Courier New"/>
                                  <w:sz w:val="18"/>
                                </w:rPr>
                              </w:pPr>
                              <w:r>
                                <w:rPr>
                                  <w:rFonts w:ascii="Courier New" w:hAnsi="Courier New"/>
                                  <w:sz w:val="18"/>
                                </w:rPr>
                                <w:t>ooverride</w:t>
                              </w:r>
                              <w:r>
                                <w:rPr>
                                  <w:rFonts w:ascii="Courier New" w:hAnsi="Courier New"/>
                                  <w:spacing w:val="-14"/>
                                  <w:sz w:val="18"/>
                                </w:rPr>
                                <w:t xml:space="preserve"> </w:t>
                              </w:r>
                              <w:r>
                                <w:rPr>
                                  <w:rFonts w:ascii="Courier New" w:hAnsi="Courier New"/>
                                  <w:sz w:val="18"/>
                                </w:rPr>
                                <w:t>fun</w:t>
                              </w:r>
                              <w:r>
                                <w:rPr>
                                  <w:rFonts w:ascii="Courier New" w:hAnsi="Courier New"/>
                                  <w:spacing w:val="-14"/>
                                  <w:sz w:val="18"/>
                                </w:rPr>
                                <w:t xml:space="preserve"> </w:t>
                              </w:r>
                              <w:r>
                                <w:rPr>
                                  <w:rFonts w:ascii="Courier New" w:hAnsi="Courier New"/>
                                  <w:sz w:val="18"/>
                                </w:rPr>
                                <w:t>onCreateViewHolder(parent:</w:t>
                              </w:r>
                              <w:r>
                                <w:rPr>
                                  <w:rFonts w:ascii="Courier New" w:hAnsi="Courier New"/>
                                  <w:spacing w:val="-14"/>
                                  <w:sz w:val="18"/>
                                </w:rPr>
                                <w:t xml:space="preserve"> </w:t>
                              </w:r>
                              <w:r>
                                <w:rPr>
                                  <w:rFonts w:ascii="Courier New" w:hAnsi="Courier New"/>
                                  <w:sz w:val="18"/>
                                </w:rPr>
                                <w:t>ViewGroup, viewType: Int): ItemViewHolder {</w:t>
                              </w:r>
                            </w:p>
                            <w:p>
                              <w:pPr>
                                <w:pStyle w:val="Normal"/>
                                <w:spacing w:before="1" w:after="0"/>
                                <w:ind w:left="1317" w:hanging="0"/>
                                <w:rPr>
                                  <w:rFonts w:ascii="Courier New" w:hAnsi="Courier New"/>
                                  <w:sz w:val="18"/>
                                </w:rPr>
                              </w:pPr>
                              <w:r>
                                <w:rPr>
                                  <w:rFonts w:ascii="Courier New" w:hAnsi="Courier New"/>
                                  <w:sz w:val="18"/>
                                </w:rPr>
                                <w:t>return</w:t>
                              </w:r>
                              <w:r>
                                <w:rPr>
                                  <w:rFonts w:ascii="Courier New" w:hAnsi="Courier New"/>
                                  <w:spacing w:val="-6"/>
                                  <w:sz w:val="18"/>
                                </w:rPr>
                                <w:t xml:space="preserve"> </w:t>
                              </w:r>
                              <w:r>
                                <w:rPr>
                                  <w:rFonts w:ascii="Courier New" w:hAnsi="Courier New"/>
                                  <w:spacing w:val="-2"/>
                                  <w:sz w:val="18"/>
                                </w:rPr>
                                <w:t>ItemViewHolder(layoutInflater.inflate</w:t>
                              </w:r>
                            </w:p>
                            <w:p>
                              <w:pPr>
                                <w:pStyle w:val="Normal"/>
                                <w:spacing w:before="76" w:after="0"/>
                                <w:ind w:left="1101" w:hanging="0"/>
                                <w:rPr>
                                  <w:rFonts w:ascii="Courier New" w:hAnsi="Courier New"/>
                                  <w:sz w:val="18"/>
                                </w:rPr>
                              </w:pPr>
                              <w:r>
                                <w:rPr>
                                  <w:rFonts w:ascii="Courier New" w:hAnsi="Courier New"/>
                                  <w:sz w:val="18"/>
                                </w:rPr>
                                <w:t>(R.layout.item,</w:t>
                              </w:r>
                              <w:r>
                                <w:rPr>
                                  <w:rFonts w:ascii="Courier New" w:hAnsi="Courier New"/>
                                  <w:spacing w:val="-11"/>
                                  <w:sz w:val="18"/>
                                </w:rPr>
                                <w:t xml:space="preserve"> </w:t>
                              </w:r>
                              <w:r>
                                <w:rPr>
                                  <w:rFonts w:ascii="Courier New" w:hAnsi="Courier New"/>
                                  <w:sz w:val="18"/>
                                </w:rPr>
                                <w:t>parent,</w:t>
                              </w:r>
                              <w:r>
                                <w:rPr>
                                  <w:rFonts w:ascii="Courier New" w:hAnsi="Courier New"/>
                                  <w:spacing w:val="-11"/>
                                  <w:sz w:val="18"/>
                                </w:rPr>
                                <w:t xml:space="preserve"> </w:t>
                              </w:r>
                              <w:r>
                                <w:rPr>
                                  <w:rFonts w:ascii="Courier New" w:hAnsi="Courier New"/>
                                  <w:spacing w:val="-2"/>
                                  <w:sz w:val="18"/>
                                </w:rPr>
                                <w:t>false))</w:t>
                              </w:r>
                            </w:p>
                            <w:p>
                              <w:pPr>
                                <w:pStyle w:val="Normal"/>
                                <w:spacing w:before="7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324" w:before="124" w:after="0"/>
                                <w:ind w:left="1101" w:right="840" w:hanging="216"/>
                                <w:rPr>
                                  <w:rFonts w:ascii="Courier New" w:hAnsi="Courier New"/>
                                  <w:sz w:val="18"/>
                                </w:rPr>
                              </w:pPr>
                              <w:r>
                                <w:rPr>
                                  <w:rFonts w:ascii="Courier New" w:hAnsi="Courier New"/>
                                  <w:sz w:val="18"/>
                                </w:rPr>
                                <w:t>override</w:t>
                              </w:r>
                              <w:r>
                                <w:rPr>
                                  <w:rFonts w:ascii="Courier New" w:hAnsi="Courier New"/>
                                  <w:spacing w:val="-14"/>
                                  <w:sz w:val="18"/>
                                </w:rPr>
                                <w:t xml:space="preserve"> </w:t>
                              </w:r>
                              <w:r>
                                <w:rPr>
                                  <w:rFonts w:ascii="Courier New" w:hAnsi="Courier New"/>
                                  <w:sz w:val="18"/>
                                </w:rPr>
                                <w:t>fun</w:t>
                              </w:r>
                              <w:r>
                                <w:rPr>
                                  <w:rFonts w:ascii="Courier New" w:hAnsi="Courier New"/>
                                  <w:spacing w:val="-14"/>
                                  <w:sz w:val="18"/>
                                </w:rPr>
                                <w:t xml:space="preserve"> </w:t>
                              </w:r>
                              <w:r>
                                <w:rPr>
                                  <w:rFonts w:ascii="Courier New" w:hAnsi="Courier New"/>
                                  <w:sz w:val="18"/>
                                </w:rPr>
                                <w:t>onBindViewHolder(holder:</w:t>
                              </w:r>
                              <w:r>
                                <w:rPr>
                                  <w:rFonts w:ascii="Courier New" w:hAnsi="Courier New"/>
                                  <w:spacing w:val="-14"/>
                                  <w:sz w:val="18"/>
                                </w:rPr>
                                <w:t xml:space="preserve"> </w:t>
                              </w:r>
                              <w:r>
                                <w:rPr>
                                  <w:rFonts w:ascii="Courier New" w:hAnsi="Courier New"/>
                                  <w:sz w:val="18"/>
                                </w:rPr>
                                <w:t>ItemViewHolder, position: Int) {</w:t>
                              </w:r>
                            </w:p>
                          </w:txbxContent>
                        </wps:txbx>
                        <wps:bodyPr lIns="0" rIns="0" tIns="0" bIns="0" anchor="t">
                          <a:noAutofit/>
                        </wps:bodyPr>
                      </wps:wsp>
                    </wpg:wgp>
                  </a:graphicData>
                </a:graphic>
              </wp:anchor>
            </w:drawing>
          </mc:Choice>
          <mc:Fallback>
            <w:pict>
              <v:group id="shape_0" alt="docshapegroup715" style="position:absolute;margin-left:88.2pt;margin-top:7.15pt;width:399.6pt;height:311.25pt" coordorigin="1764,143" coordsize="7992,6225">
                <v:rect id="shape_0" path="m0,0l-2147483645,0l-2147483645,-2147483646l0,-2147483646xe" fillcolor="#f6f6f6" stroked="f" o:allowincell="f" style="position:absolute;left:1764;top:153;width:7991;height:620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3;width:7991;height:6184;mso-wrap-style:square;v-text-anchor:top;mso-position-horizontal-relative:page">
                  <v:fill o:detectmouseclick="t" on="false"/>
                  <v:stroke color="#3465a4" joinstyle="round" endcap="flat"/>
                  <v:textbox>
                    <w:txbxContent>
                      <w:p>
                        <w:pPr>
                          <w:pStyle w:val="Normal"/>
                          <w:ind w:left="453" w:hanging="0"/>
                          <w:rPr>
                            <w:rFonts w:ascii="Courier New" w:hAnsi="Courier New"/>
                            <w:sz w:val="18"/>
                          </w:rPr>
                        </w:pPr>
                        <w:r>
                          <w:rPr>
                            <w:rFonts w:ascii="Courier New" w:hAnsi="Courier New"/>
                            <w:sz w:val="18"/>
                          </w:rPr>
                          <w:t>class</w:t>
                        </w:r>
                        <w:r>
                          <w:rPr>
                            <w:rFonts w:ascii="Courier New" w:hAnsi="Courier New"/>
                            <w:spacing w:val="-5"/>
                            <w:sz w:val="18"/>
                          </w:rPr>
                          <w:t xml:space="preserve"> </w:t>
                        </w:r>
                        <w:r>
                          <w:rPr>
                            <w:rFonts w:ascii="Courier New" w:hAnsi="Courier New"/>
                            <w:spacing w:val="-2"/>
                            <w:sz w:val="18"/>
                          </w:rPr>
                          <w:t>ItemAdapter(</w:t>
                        </w:r>
                      </w:p>
                      <w:p>
                        <w:pPr>
                          <w:pStyle w:val="Normal"/>
                          <w:spacing w:before="76" w:after="0"/>
                          <w:ind w:left="885" w:hanging="0"/>
                          <w:rPr>
                            <w:rFonts w:ascii="Courier New" w:hAnsi="Courier New"/>
                            <w:sz w:val="18"/>
                          </w:rPr>
                        </w:pPr>
                        <w:r>
                          <w:rPr>
                            <w:rFonts w:ascii="Courier New" w:hAnsi="Courier New"/>
                            <w:spacing w:val="-4"/>
                            <w:sz w:val="18"/>
                          </w:rPr>
                          <w:t>private</w:t>
                        </w:r>
                        <w:r>
                          <w:rPr>
                            <w:rFonts w:ascii="Courier New" w:hAnsi="Courier New"/>
                            <w:spacing w:val="-13"/>
                            <w:sz w:val="18"/>
                          </w:rPr>
                          <w:t xml:space="preserve"> </w:t>
                        </w:r>
                        <w:r>
                          <w:rPr>
                            <w:rFonts w:ascii="Courier New" w:hAnsi="Courier New"/>
                            <w:spacing w:val="-4"/>
                            <w:sz w:val="18"/>
                          </w:rPr>
                          <w:t>val</w:t>
                        </w:r>
                        <w:r>
                          <w:rPr>
                            <w:rFonts w:ascii="Courier New" w:hAnsi="Courier New"/>
                            <w:spacing w:val="-13"/>
                            <w:sz w:val="18"/>
                          </w:rPr>
                          <w:t xml:space="preserve"> </w:t>
                        </w:r>
                        <w:r>
                          <w:rPr>
                            <w:rFonts w:ascii="Courier New" w:hAnsi="Courier New"/>
                            <w:spacing w:val="-4"/>
                            <w:sz w:val="18"/>
                          </w:rPr>
                          <w:t>layoutInflater:</w:t>
                        </w:r>
                        <w:r>
                          <w:rPr>
                            <w:rFonts w:ascii="Courier New" w:hAnsi="Courier New"/>
                            <w:spacing w:val="-13"/>
                            <w:sz w:val="18"/>
                          </w:rPr>
                          <w:t xml:space="preserve"> </w:t>
                        </w:r>
                        <w:r>
                          <w:rPr>
                            <w:rFonts w:ascii="Courier New" w:hAnsi="Courier New"/>
                            <w:spacing w:val="-4"/>
                            <w:sz w:val="18"/>
                          </w:rPr>
                          <w:t>LayoutInflater,</w:t>
                        </w:r>
                      </w:p>
                      <w:p>
                        <w:pPr>
                          <w:pStyle w:val="Normal"/>
                          <w:spacing w:before="76" w:after="0"/>
                          <w:ind w:left="885" w:hanging="0"/>
                          <w:rPr>
                            <w:rFonts w:ascii="Courier New" w:hAnsi="Courier New"/>
                            <w:sz w:val="18"/>
                          </w:rPr>
                        </w:pPr>
                        <w:r>
                          <w:rPr>
                            <w:rFonts w:ascii="Courier New" w:hAnsi="Courier New"/>
                            <w:sz w:val="18"/>
                          </w:rPr>
                          <w:t>private</w:t>
                        </w:r>
                        <w:r>
                          <w:rPr>
                            <w:rFonts w:ascii="Courier New" w:hAnsi="Courier New"/>
                            <w:spacing w:val="-10"/>
                            <w:sz w:val="18"/>
                          </w:rPr>
                          <w:t xml:space="preserve"> </w:t>
                        </w:r>
                        <w:r>
                          <w:rPr>
                            <w:rFonts w:ascii="Courier New" w:hAnsi="Courier New"/>
                            <w:sz w:val="18"/>
                          </w:rPr>
                          <w:t>val</w:t>
                        </w:r>
                        <w:r>
                          <w:rPr>
                            <w:rFonts w:ascii="Courier New" w:hAnsi="Courier New"/>
                            <w:spacing w:val="-7"/>
                            <w:sz w:val="18"/>
                          </w:rPr>
                          <w:t xml:space="preserve"> </w:t>
                        </w:r>
                        <w:r>
                          <w:rPr>
                            <w:rFonts w:ascii="Courier New" w:hAnsi="Courier New"/>
                            <w:sz w:val="18"/>
                          </w:rPr>
                          <w:t>onRowClickListener:</w:t>
                        </w:r>
                        <w:r>
                          <w:rPr>
                            <w:rFonts w:ascii="Courier New" w:hAnsi="Courier New"/>
                            <w:spacing w:val="-8"/>
                            <w:sz w:val="18"/>
                          </w:rPr>
                          <w:t xml:space="preserve"> </w:t>
                        </w:r>
                        <w:r>
                          <w:rPr>
                            <w:rFonts w:ascii="Courier New" w:hAnsi="Courier New"/>
                            <w:sz w:val="18"/>
                          </w:rPr>
                          <w:t>(Item)</w:t>
                        </w:r>
                        <w:r>
                          <w:rPr>
                            <w:rFonts w:ascii="Courier New" w:hAnsi="Courier New"/>
                            <w:spacing w:val="-7"/>
                            <w:sz w:val="18"/>
                          </w:rPr>
                          <w:t xml:space="preserve"> </w:t>
                        </w:r>
                        <w:r>
                          <w:rPr>
                            <w:rFonts w:ascii="Courier New" w:hAnsi="Courier New"/>
                            <w:sz w:val="18"/>
                          </w:rPr>
                          <w:t>-&gt;</w:t>
                        </w:r>
                        <w:r>
                          <w:rPr>
                            <w:rFonts w:ascii="Courier New" w:hAnsi="Courier New"/>
                            <w:spacing w:val="-7"/>
                            <w:sz w:val="18"/>
                          </w:rPr>
                          <w:t xml:space="preserve"> </w:t>
                        </w:r>
                        <w:r>
                          <w:rPr>
                            <w:rFonts w:ascii="Courier New" w:hAnsi="Courier New"/>
                            <w:spacing w:val="-4"/>
                            <w:sz w:val="18"/>
                          </w:rPr>
                          <w:t>Unit</w:t>
                        </w:r>
                      </w:p>
                      <w:p>
                        <w:pPr>
                          <w:pStyle w:val="Normal"/>
                          <w:spacing w:lineRule="auto" w:line="660" w:before="76" w:after="0"/>
                          <w:ind w:left="885" w:right="840" w:hanging="432"/>
                          <w:rPr>
                            <w:rFonts w:ascii="Courier New" w:hAnsi="Courier New"/>
                            <w:sz w:val="18"/>
                          </w:rPr>
                        </w:pPr>
                        <w:r>
                          <w:rPr>
                            <w:rFonts w:ascii="Courier New" w:hAnsi="Courier New"/>
                            <w:sz w:val="18"/>
                          </w:rPr>
                          <w:t>)</w:t>
                        </w:r>
                        <w:r>
                          <w:rPr>
                            <w:rFonts w:ascii="Courier New" w:hAnsi="Courier New"/>
                            <w:spacing w:val="-14"/>
                            <w:sz w:val="18"/>
                          </w:rPr>
                          <w:t xml:space="preserve"> </w:t>
                        </w:r>
                        <w:r>
                          <w:rPr>
                            <w:rFonts w:ascii="Courier New" w:hAnsi="Courier New"/>
                            <w:sz w:val="18"/>
                          </w:rPr>
                          <w:t>:</w:t>
                        </w:r>
                        <w:r>
                          <w:rPr>
                            <w:rFonts w:ascii="Courier New" w:hAnsi="Courier New"/>
                            <w:spacing w:val="-14"/>
                            <w:sz w:val="18"/>
                          </w:rPr>
                          <w:t xml:space="preserve"> </w:t>
                        </w:r>
                        <w:r>
                          <w:rPr>
                            <w:rFonts w:ascii="Courier New" w:hAnsi="Courier New"/>
                            <w:sz w:val="18"/>
                          </w:rPr>
                          <w:t>RecyclerView.Adapter&lt;ItemAdapter.ItemViewHolder&gt;()</w:t>
                        </w:r>
                        <w:r>
                          <w:rPr>
                            <w:rFonts w:ascii="Courier New" w:hAnsi="Courier New"/>
                            <w:spacing w:val="-14"/>
                            <w:sz w:val="18"/>
                          </w:rPr>
                          <w:t xml:space="preserve"> </w:t>
                        </w:r>
                        <w:r>
                          <w:rPr>
                            <w:rFonts w:ascii="Courier New" w:hAnsi="Courier New"/>
                            <w:sz w:val="18"/>
                          </w:rPr>
                          <w:t>{ private val items = mutableListOf&lt;Item&gt;()</w:t>
                        </w:r>
                      </w:p>
                      <w:p>
                        <w:pPr>
                          <w:pStyle w:val="Normal"/>
                          <w:spacing w:lineRule="auto" w:line="324"/>
                          <w:ind w:left="1317" w:right="3062" w:hanging="432"/>
                          <w:rPr>
                            <w:rFonts w:ascii="Courier New" w:hAnsi="Courier New"/>
                            <w:sz w:val="18"/>
                          </w:rPr>
                        </w:pPr>
                        <w:r>
                          <w:rPr>
                            <w:rFonts w:ascii="Courier New" w:hAnsi="Courier New"/>
                            <w:sz w:val="18"/>
                          </w:rPr>
                          <w:t>fun</w:t>
                        </w:r>
                        <w:r>
                          <w:rPr>
                            <w:rFonts w:ascii="Courier New" w:hAnsi="Courier New"/>
                            <w:spacing w:val="-13"/>
                            <w:sz w:val="18"/>
                          </w:rPr>
                          <w:t xml:space="preserve"> </w:t>
                        </w:r>
                        <w:r>
                          <w:rPr>
                            <w:rFonts w:ascii="Courier New" w:hAnsi="Courier New"/>
                            <w:sz w:val="18"/>
                          </w:rPr>
                          <w:t>addItems(items:</w:t>
                        </w:r>
                        <w:r>
                          <w:rPr>
                            <w:rFonts w:ascii="Courier New" w:hAnsi="Courier New"/>
                            <w:spacing w:val="-13"/>
                            <w:sz w:val="18"/>
                          </w:rPr>
                          <w:t xml:space="preserve"> </w:t>
                        </w:r>
                        <w:r>
                          <w:rPr>
                            <w:rFonts w:ascii="Courier New" w:hAnsi="Courier New"/>
                            <w:sz w:val="18"/>
                          </w:rPr>
                          <w:t>List&lt;Item&gt;)</w:t>
                        </w:r>
                        <w:r>
                          <w:rPr>
                            <w:rFonts w:ascii="Courier New" w:hAnsi="Courier New"/>
                            <w:spacing w:val="-13"/>
                            <w:sz w:val="18"/>
                          </w:rPr>
                          <w:t xml:space="preserve"> </w:t>
                        </w:r>
                        <w:r>
                          <w:rPr>
                            <w:rFonts w:ascii="Courier New" w:hAnsi="Courier New"/>
                            <w:sz w:val="18"/>
                          </w:rPr>
                          <w:t xml:space="preserve">{ </w:t>
                        </w:r>
                        <w:r>
                          <w:rPr>
                            <w:rFonts w:ascii="Courier New" w:hAnsi="Courier New"/>
                            <w:spacing w:val="-2"/>
                            <w:sz w:val="18"/>
                          </w:rPr>
                          <w:t>this.items.clear() this.items.addAll(items) notifyDataSetChanged()</w:t>
                        </w:r>
                      </w:p>
                      <w:p>
                        <w:pPr>
                          <w:pStyle w:val="Normal"/>
                          <w:spacing w:before="1"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1101" w:right="1185" w:hanging="216"/>
                          <w:rPr>
                            <w:rFonts w:ascii="Courier New" w:hAnsi="Courier New"/>
                            <w:sz w:val="18"/>
                          </w:rPr>
                        </w:pPr>
                        <w:r>
                          <w:rPr>
                            <w:rFonts w:ascii="Courier New" w:hAnsi="Courier New"/>
                            <w:sz w:val="18"/>
                          </w:rPr>
                          <w:t>ooverride</w:t>
                        </w:r>
                        <w:r>
                          <w:rPr>
                            <w:rFonts w:ascii="Courier New" w:hAnsi="Courier New"/>
                            <w:spacing w:val="-14"/>
                            <w:sz w:val="18"/>
                          </w:rPr>
                          <w:t xml:space="preserve"> </w:t>
                        </w:r>
                        <w:r>
                          <w:rPr>
                            <w:rFonts w:ascii="Courier New" w:hAnsi="Courier New"/>
                            <w:sz w:val="18"/>
                          </w:rPr>
                          <w:t>fun</w:t>
                        </w:r>
                        <w:r>
                          <w:rPr>
                            <w:rFonts w:ascii="Courier New" w:hAnsi="Courier New"/>
                            <w:spacing w:val="-14"/>
                            <w:sz w:val="18"/>
                          </w:rPr>
                          <w:t xml:space="preserve"> </w:t>
                        </w:r>
                        <w:r>
                          <w:rPr>
                            <w:rFonts w:ascii="Courier New" w:hAnsi="Courier New"/>
                            <w:sz w:val="18"/>
                          </w:rPr>
                          <w:t>onCreateViewHolder(parent:</w:t>
                        </w:r>
                        <w:r>
                          <w:rPr>
                            <w:rFonts w:ascii="Courier New" w:hAnsi="Courier New"/>
                            <w:spacing w:val="-14"/>
                            <w:sz w:val="18"/>
                          </w:rPr>
                          <w:t xml:space="preserve"> </w:t>
                        </w:r>
                        <w:r>
                          <w:rPr>
                            <w:rFonts w:ascii="Courier New" w:hAnsi="Courier New"/>
                            <w:sz w:val="18"/>
                          </w:rPr>
                          <w:t>ViewGroup, viewType: Int): ItemViewHolder {</w:t>
                        </w:r>
                      </w:p>
                      <w:p>
                        <w:pPr>
                          <w:pStyle w:val="Normal"/>
                          <w:spacing w:before="1" w:after="0"/>
                          <w:ind w:left="1317" w:hanging="0"/>
                          <w:rPr>
                            <w:rFonts w:ascii="Courier New" w:hAnsi="Courier New"/>
                            <w:sz w:val="18"/>
                          </w:rPr>
                        </w:pPr>
                        <w:r>
                          <w:rPr>
                            <w:rFonts w:ascii="Courier New" w:hAnsi="Courier New"/>
                            <w:sz w:val="18"/>
                          </w:rPr>
                          <w:t>return</w:t>
                        </w:r>
                        <w:r>
                          <w:rPr>
                            <w:rFonts w:ascii="Courier New" w:hAnsi="Courier New"/>
                            <w:spacing w:val="-6"/>
                            <w:sz w:val="18"/>
                          </w:rPr>
                          <w:t xml:space="preserve"> </w:t>
                        </w:r>
                        <w:r>
                          <w:rPr>
                            <w:rFonts w:ascii="Courier New" w:hAnsi="Courier New"/>
                            <w:spacing w:val="-2"/>
                            <w:sz w:val="18"/>
                          </w:rPr>
                          <w:t>ItemViewHolder(layoutInflater.inflate</w:t>
                        </w:r>
                      </w:p>
                      <w:p>
                        <w:pPr>
                          <w:pStyle w:val="Normal"/>
                          <w:spacing w:before="76" w:after="0"/>
                          <w:ind w:left="1101" w:hanging="0"/>
                          <w:rPr>
                            <w:rFonts w:ascii="Courier New" w:hAnsi="Courier New"/>
                            <w:sz w:val="18"/>
                          </w:rPr>
                        </w:pPr>
                        <w:r>
                          <w:rPr>
                            <w:rFonts w:ascii="Courier New" w:hAnsi="Courier New"/>
                            <w:sz w:val="18"/>
                          </w:rPr>
                          <w:t>(R.layout.item,</w:t>
                        </w:r>
                        <w:r>
                          <w:rPr>
                            <w:rFonts w:ascii="Courier New" w:hAnsi="Courier New"/>
                            <w:spacing w:val="-11"/>
                            <w:sz w:val="18"/>
                          </w:rPr>
                          <w:t xml:space="preserve"> </w:t>
                        </w:r>
                        <w:r>
                          <w:rPr>
                            <w:rFonts w:ascii="Courier New" w:hAnsi="Courier New"/>
                            <w:sz w:val="18"/>
                          </w:rPr>
                          <w:t>parent,</w:t>
                        </w:r>
                        <w:r>
                          <w:rPr>
                            <w:rFonts w:ascii="Courier New" w:hAnsi="Courier New"/>
                            <w:spacing w:val="-11"/>
                            <w:sz w:val="18"/>
                          </w:rPr>
                          <w:t xml:space="preserve"> </w:t>
                        </w:r>
                        <w:r>
                          <w:rPr>
                            <w:rFonts w:ascii="Courier New" w:hAnsi="Courier New"/>
                            <w:spacing w:val="-2"/>
                            <w:sz w:val="18"/>
                          </w:rPr>
                          <w:t>false))</w:t>
                        </w:r>
                      </w:p>
                      <w:p>
                        <w:pPr>
                          <w:pStyle w:val="Normal"/>
                          <w:spacing w:before="7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324" w:before="124" w:after="0"/>
                          <w:ind w:left="1101" w:right="840" w:hanging="216"/>
                          <w:rPr>
                            <w:rFonts w:ascii="Courier New" w:hAnsi="Courier New"/>
                            <w:sz w:val="18"/>
                          </w:rPr>
                        </w:pPr>
                        <w:r>
                          <w:rPr>
                            <w:rFonts w:ascii="Courier New" w:hAnsi="Courier New"/>
                            <w:sz w:val="18"/>
                          </w:rPr>
                          <w:t>override</w:t>
                        </w:r>
                        <w:r>
                          <w:rPr>
                            <w:rFonts w:ascii="Courier New" w:hAnsi="Courier New"/>
                            <w:spacing w:val="-14"/>
                            <w:sz w:val="18"/>
                          </w:rPr>
                          <w:t xml:space="preserve"> </w:t>
                        </w:r>
                        <w:r>
                          <w:rPr>
                            <w:rFonts w:ascii="Courier New" w:hAnsi="Courier New"/>
                            <w:sz w:val="18"/>
                          </w:rPr>
                          <w:t>fun</w:t>
                        </w:r>
                        <w:r>
                          <w:rPr>
                            <w:rFonts w:ascii="Courier New" w:hAnsi="Courier New"/>
                            <w:spacing w:val="-14"/>
                            <w:sz w:val="18"/>
                          </w:rPr>
                          <w:t xml:space="preserve"> </w:t>
                        </w:r>
                        <w:r>
                          <w:rPr>
                            <w:rFonts w:ascii="Courier New" w:hAnsi="Courier New"/>
                            <w:sz w:val="18"/>
                          </w:rPr>
                          <w:t>onBindViewHolder(holder:</w:t>
                        </w:r>
                        <w:r>
                          <w:rPr>
                            <w:rFonts w:ascii="Courier New" w:hAnsi="Courier New"/>
                            <w:spacing w:val="-14"/>
                            <w:sz w:val="18"/>
                          </w:rPr>
                          <w:t xml:space="preserve"> </w:t>
                        </w:r>
                        <w:r>
                          <w:rPr>
                            <w:rFonts w:ascii="Courier New" w:hAnsi="Courier New"/>
                            <w:sz w:val="18"/>
                          </w:rPr>
                          <w:t>ItemViewHolder, position: Int) {</w:t>
                        </w:r>
                      </w:p>
                    </w:txbxContent>
                  </v:textbox>
                  <w10:wrap type="topAndBottom"/>
                </v:rect>
              </v:group>
            </w:pict>
          </mc:Fallback>
        </mc:AlternateContent>
      </w:r>
    </w:p>
    <w:p>
      <w:pPr>
        <w:pStyle w:val="TextBody"/>
        <w:spacing w:before="3" w:after="0"/>
        <w:rPr>
          <w:sz w:val="5"/>
        </w:rPr>
      </w:pPr>
      <w:r>
        <w:rPr>
          <w:sz w:val="5"/>
        </w:rPr>
      </w:r>
    </w:p>
    <w:p>
      <w:pPr>
        <w:pStyle w:val="TextBody"/>
        <w:ind w:left="104" w:hanging="0"/>
        <w:rPr/>
      </w:pPr>
      <w:r>
        <w:rPr/>
        <mc:AlternateContent>
          <mc:Choice Requires="wpg">
            <w:drawing>
              <wp:inline distT="0" distB="0" distL="0" distR="0" wp14:anchorId="76E95BCC">
                <wp:extent cx="5074920" cy="4664075"/>
                <wp:effectExtent l="0" t="0" r="5080" b="0"/>
                <wp:docPr id="951" name="Shape581"/>
                <a:graphic xmlns:a="http://schemas.openxmlformats.org/drawingml/2006/main">
                  <a:graphicData uri="http://schemas.microsoft.com/office/word/2010/wordprocessingGroup">
                    <wpg:wgp>
                      <wpg:cNvGrpSpPr/>
                      <wpg:grpSpPr>
                        <a:xfrm>
                          <a:off x="0" y="0"/>
                          <a:ext cx="5074920" cy="4664160"/>
                          <a:chOff x="0" y="0"/>
                          <a:chExt cx="5074920" cy="4664160"/>
                        </a:xfrm>
                      </wpg:grpSpPr>
                      <wps:wsp>
                        <wps:cNvSpPr/>
                        <wps:spPr>
                          <a:xfrm>
                            <a:off x="0" y="6480"/>
                            <a:ext cx="5074920" cy="4651200"/>
                          </a:xfrm>
                          <a:prstGeom prst="rect">
                            <a:avLst/>
                          </a:prstGeom>
                          <a:solidFill>
                            <a:srgbClr val="f6f6f6"/>
                          </a:solidFill>
                          <a:ln w="0">
                            <a:noFill/>
                          </a:ln>
                        </wps:spPr>
                        <wps:style>
                          <a:lnRef idx="0"/>
                          <a:fillRef idx="0"/>
                          <a:effectRef idx="0"/>
                          <a:fontRef idx="minor"/>
                        </wps:style>
                        <wps:bodyPr/>
                      </wps:wsp>
                      <wps:wsp>
                        <wps:cNvSpPr/>
                        <wps:spPr>
                          <a:xfrm>
                            <a:off x="0" y="0"/>
                            <a:ext cx="5074920" cy="4664160"/>
                          </a:xfrm>
                          <a:custGeom>
                            <a:avLst/>
                            <a:gdLst>
                              <a:gd name="textAreaLeft" fmla="*/ 0 w 2877120"/>
                              <a:gd name="textAreaRight" fmla="*/ 2879280 w 2877120"/>
                              <a:gd name="textAreaTop" fmla="*/ 0 h 2644200"/>
                              <a:gd name="textAreaBottom" fmla="*/ 2646360 h 2644200"/>
                            </a:gdLst>
                            <a:ahLst/>
                            <a:rect l="textAreaLeft" t="textAreaTop" r="textAreaRight" b="textAreaBottom"/>
                            <a:pathLst>
                              <a:path w="7992" h="7345">
                                <a:moveTo>
                                  <a:pt x="7992" y="7324"/>
                                </a:moveTo>
                                <a:lnTo>
                                  <a:pt x="0" y="7324"/>
                                </a:lnTo>
                                <a:lnTo>
                                  <a:pt x="0" y="7344"/>
                                </a:lnTo>
                                <a:lnTo>
                                  <a:pt x="7992" y="7344"/>
                                </a:lnTo>
                                <a:lnTo>
                                  <a:pt x="7992" y="73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4638600"/>
                          </a:xfrm>
                          <a:prstGeom prst="rect">
                            <a:avLst/>
                          </a:prstGeom>
                          <a:noFill/>
                          <a:ln w="0">
                            <a:noFill/>
                          </a:ln>
                        </wps:spPr>
                        <wps:style>
                          <a:lnRef idx="0"/>
                          <a:fillRef idx="0"/>
                          <a:effectRef idx="0"/>
                          <a:fontRef idx="minor"/>
                        </wps:style>
                        <wps:txbx>
                          <w:txbxContent>
                            <w:p>
                              <w:pPr>
                                <w:pStyle w:val="Normal"/>
                                <w:spacing w:before="40" w:after="0"/>
                                <w:ind w:left="1317" w:hanging="0"/>
                                <w:rPr>
                                  <w:rFonts w:ascii="Courier New" w:hAnsi="Courier New"/>
                                  <w:sz w:val="18"/>
                                </w:rPr>
                              </w:pPr>
                              <w:r>
                                <w:rPr>
                                  <w:rFonts w:ascii="Courier New" w:hAnsi="Courier New"/>
                                  <w:spacing w:val="-2"/>
                                  <w:sz w:val="18"/>
                                </w:rPr>
                                <w:t>holder.bind(items[position])</w:t>
                              </w:r>
                            </w:p>
                            <w:p>
                              <w:pPr>
                                <w:pStyle w:val="Normal"/>
                                <w:spacing w:before="7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1317" w:right="3062" w:hanging="432"/>
                                <w:rPr>
                                  <w:rFonts w:ascii="Courier New" w:hAnsi="Courier New"/>
                                  <w:sz w:val="18"/>
                                </w:rPr>
                              </w:pPr>
                              <w:r>
                                <w:rPr>
                                  <w:rFonts w:ascii="Courier New" w:hAnsi="Courier New"/>
                                  <w:sz w:val="18"/>
                                </w:rPr>
                                <w:t>override</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getItemCount():</w:t>
                              </w:r>
                              <w:r>
                                <w:rPr>
                                  <w:rFonts w:ascii="Courier New" w:hAnsi="Courier New"/>
                                  <w:spacing w:val="-10"/>
                                  <w:sz w:val="18"/>
                                </w:rPr>
                                <w:t xml:space="preserve"> </w:t>
                              </w:r>
                              <w:r>
                                <w:rPr>
                                  <w:rFonts w:ascii="Courier New" w:hAnsi="Courier New"/>
                                  <w:sz w:val="18"/>
                                </w:rPr>
                                <w:t>Int</w:t>
                              </w:r>
                              <w:r>
                                <w:rPr>
                                  <w:rFonts w:ascii="Courier New" w:hAnsi="Courier New"/>
                                  <w:spacing w:val="-10"/>
                                  <w:sz w:val="18"/>
                                </w:rPr>
                                <w:t xml:space="preserve"> </w:t>
                              </w:r>
                              <w:r>
                                <w:rPr>
                                  <w:rFonts w:ascii="Courier New" w:hAnsi="Courier New"/>
                                  <w:sz w:val="18"/>
                                </w:rPr>
                                <w:t>{ return items.size</w:t>
                              </w:r>
                            </w:p>
                            <w:p>
                              <w:pPr>
                                <w:pStyle w:val="Normal"/>
                                <w:spacing w:before="1"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235" w:before="133" w:after="0"/>
                                <w:ind w:left="1101" w:hanging="216"/>
                                <w:rPr>
                                  <w:rFonts w:ascii="Courier New" w:hAnsi="Courier New"/>
                                  <w:sz w:val="18"/>
                                </w:rPr>
                              </w:pPr>
                              <w:r>
                                <w:rPr>
                                  <w:rFonts w:ascii="Courier New" w:hAnsi="Courier New"/>
                                  <w:sz w:val="18"/>
                                </w:rPr>
                                <w:t>inner</w:t>
                              </w:r>
                              <w:r>
                                <w:rPr>
                                  <w:rFonts w:ascii="Courier New" w:hAnsi="Courier New"/>
                                  <w:spacing w:val="-10"/>
                                  <w:sz w:val="18"/>
                                </w:rPr>
                                <w:t xml:space="preserve"> </w:t>
                              </w:r>
                              <w:r>
                                <w:rPr>
                                  <w:rFonts w:ascii="Courier New" w:hAnsi="Courier New"/>
                                  <w:sz w:val="18"/>
                                </w:rPr>
                                <w:t>class</w:t>
                              </w:r>
                              <w:r>
                                <w:rPr>
                                  <w:rFonts w:ascii="Courier New" w:hAnsi="Courier New"/>
                                  <w:spacing w:val="-10"/>
                                  <w:sz w:val="18"/>
                                </w:rPr>
                                <w:t xml:space="preserve"> </w:t>
                              </w:r>
                              <w:r>
                                <w:rPr>
                                  <w:rFonts w:ascii="Courier New" w:hAnsi="Courier New"/>
                                  <w:sz w:val="18"/>
                                </w:rPr>
                                <w:t>ItemViewHolder(containerView:</w:t>
                              </w:r>
                              <w:r>
                                <w:rPr>
                                  <w:rFonts w:ascii="Courier New" w:hAnsi="Courier New"/>
                                  <w:spacing w:val="-10"/>
                                  <w:sz w:val="18"/>
                                </w:rPr>
                                <w:t xml:space="preserve"> </w:t>
                              </w:r>
                              <w:r>
                                <w:rPr>
                                  <w:rFonts w:ascii="Courier New" w:hAnsi="Courier New"/>
                                  <w:sz w:val="18"/>
                                </w:rPr>
                                <w:t>View)</w:t>
                              </w:r>
                              <w:r>
                                <w:rPr>
                                  <w:rFonts w:ascii="Courier New" w:hAnsi="Courier New"/>
                                  <w:spacing w:val="-10"/>
                                  <w:sz w:val="18"/>
                                </w:rPr>
                                <w:t xml:space="preserve"> </w:t>
                              </w:r>
                              <w:r>
                                <w:rPr>
                                  <w:rFonts w:ascii="Courier New" w:hAnsi="Courier New"/>
                                  <w:sz w:val="18"/>
                                </w:rPr>
                                <w:t>: RecyclerView.ViewHolder(containerView) {</w:t>
                              </w:r>
                            </w:p>
                            <w:p>
                              <w:pPr>
                                <w:pStyle w:val="Normal"/>
                                <w:spacing w:before="2" w:after="0"/>
                                <w:rPr>
                                  <w:rFonts w:ascii="Courier New" w:hAnsi="Courier New"/>
                                  <w:sz w:val="26"/>
                                </w:rPr>
                              </w:pPr>
                              <w:r>
                                <w:rPr>
                                  <w:rFonts w:ascii="Courier New" w:hAnsi="Courier New"/>
                                  <w:sz w:val="26"/>
                                </w:rPr>
                              </w:r>
                            </w:p>
                            <w:p>
                              <w:pPr>
                                <w:pStyle w:val="Normal"/>
                                <w:spacing w:lineRule="exact" w:line="202"/>
                                <w:ind w:left="1317" w:hanging="0"/>
                                <w:rPr>
                                  <w:rFonts w:ascii="Courier New" w:hAnsi="Courier New"/>
                                  <w:sz w:val="18"/>
                                </w:rPr>
                              </w:pPr>
                              <w:r>
                                <w:rPr>
                                  <w:rFonts w:ascii="Courier New" w:hAnsi="Courier New"/>
                                  <w:sz w:val="18"/>
                                </w:rPr>
                                <w:t>private</w:t>
                              </w:r>
                              <w:r>
                                <w:rPr>
                                  <w:rFonts w:ascii="Courier New" w:hAnsi="Courier New"/>
                                  <w:spacing w:val="-8"/>
                                  <w:sz w:val="18"/>
                                </w:rPr>
                                <w:t xml:space="preserve"> </w:t>
                              </w:r>
                              <w:r>
                                <w:rPr>
                                  <w:rFonts w:ascii="Courier New" w:hAnsi="Courier New"/>
                                  <w:sz w:val="18"/>
                                </w:rPr>
                                <w:t>val</w:t>
                              </w:r>
                              <w:r>
                                <w:rPr>
                                  <w:rFonts w:ascii="Courier New" w:hAnsi="Courier New"/>
                                  <w:spacing w:val="-8"/>
                                  <w:sz w:val="18"/>
                                </w:rPr>
                                <w:t xml:space="preserve"> </w:t>
                              </w:r>
                              <w:r>
                                <w:rPr>
                                  <w:rFonts w:ascii="Courier New" w:hAnsi="Courier New"/>
                                  <w:sz w:val="18"/>
                                </w:rPr>
                                <w:t>itemTextView:</w:t>
                              </w:r>
                              <w:r>
                                <w:rPr>
                                  <w:rFonts w:ascii="Courier New" w:hAnsi="Courier New"/>
                                  <w:spacing w:val="-7"/>
                                  <w:sz w:val="18"/>
                                </w:rPr>
                                <w:t xml:space="preserve"> </w:t>
                              </w:r>
                              <w:r>
                                <w:rPr>
                                  <w:rFonts w:ascii="Courier New" w:hAnsi="Courier New"/>
                                  <w:spacing w:val="-2"/>
                                  <w:sz w:val="18"/>
                                </w:rPr>
                                <w:t>TextView</w:t>
                              </w:r>
                            </w:p>
                            <w:p>
                              <w:pPr>
                                <w:pStyle w:val="Normal"/>
                                <w:spacing w:lineRule="exact" w:line="202"/>
                                <w:ind w:left="466" w:right="207" w:hanging="0"/>
                                <w:jc w:val="center"/>
                                <w:rPr>
                                  <w:rFonts w:ascii="Courier New" w:hAnsi="Courier New"/>
                                  <w:sz w:val="18"/>
                                </w:rPr>
                              </w:pPr>
                              <w:r>
                                <w:rPr>
                                  <w:rFonts w:ascii="Courier New" w:hAnsi="Courier New"/>
                                  <w:sz w:val="18"/>
                                </w:rPr>
                                <w:t>=</w:t>
                              </w:r>
                              <w:r>
                                <w:rPr>
                                  <w:rFonts w:ascii="Courier New" w:hAnsi="Courier New"/>
                                  <w:spacing w:val="-1"/>
                                  <w:sz w:val="18"/>
                                </w:rPr>
                                <w:t xml:space="preserve"> </w:t>
                              </w:r>
                              <w:r>
                                <w:rPr>
                                  <w:rFonts w:ascii="Courier New" w:hAnsi="Courier New"/>
                                  <w:spacing w:val="-2"/>
                                  <w:sz w:val="18"/>
                                </w:rPr>
                                <w:t>containerView.findViewById(R.id.item_text_view)</w:t>
                              </w:r>
                            </w:p>
                            <w:p>
                              <w:pPr>
                                <w:pStyle w:val="Normal"/>
                                <w:spacing w:before="2" w:after="0"/>
                                <w:rPr>
                                  <w:rFonts w:ascii="Courier New" w:hAnsi="Courier New"/>
                                  <w:sz w:val="26"/>
                                </w:rPr>
                              </w:pPr>
                              <w:r>
                                <w:rPr>
                                  <w:rFonts w:ascii="Courier New" w:hAnsi="Courier New"/>
                                  <w:sz w:val="26"/>
                                </w:rPr>
                              </w:r>
                            </w:p>
                            <w:p>
                              <w:pPr>
                                <w:pStyle w:val="Normal"/>
                                <w:ind w:left="1317" w:hanging="0"/>
                                <w:rPr>
                                  <w:rFonts w:ascii="Courier New" w:hAnsi="Courier New"/>
                                  <w:sz w:val="18"/>
                                </w:rPr>
                              </w:pPr>
                              <w:r>
                                <w:rPr>
                                  <w:rFonts w:ascii="Courier New" w:hAnsi="Courier New"/>
                                  <w:sz w:val="18"/>
                                </w:rPr>
                                <w:t>init</w:t>
                              </w:r>
                              <w:r>
                                <w:rPr>
                                  <w:rFonts w:ascii="Courier New" w:hAnsi="Courier New"/>
                                  <w:spacing w:val="-6"/>
                                  <w:sz w:val="18"/>
                                </w:rPr>
                                <w:t xml:space="preserve"> </w:t>
                              </w:r>
                              <w:r>
                                <w:rPr>
                                  <w:rFonts w:ascii="Courier New" w:hAnsi="Courier New"/>
                                  <w:spacing w:val="-10"/>
                                  <w:sz w:val="18"/>
                                </w:rPr>
                                <w:t>{</w:t>
                              </w:r>
                            </w:p>
                            <w:p>
                              <w:pPr>
                                <w:pStyle w:val="Normal"/>
                                <w:spacing w:lineRule="auto" w:line="324" w:before="76" w:after="0"/>
                                <w:ind w:left="2181" w:right="2296" w:hanging="432"/>
                                <w:rPr>
                                  <w:rFonts w:ascii="Courier New" w:hAnsi="Courier New"/>
                                  <w:sz w:val="18"/>
                                </w:rPr>
                              </w:pPr>
                              <w:r>
                                <w:rPr>
                                  <w:rFonts w:ascii="Courier New" w:hAnsi="Courier New"/>
                                  <w:sz w:val="18"/>
                                </w:rPr>
                                <w:t>containerView.setOnClickListener</w:t>
                              </w:r>
                              <w:r>
                                <w:rPr>
                                  <w:rFonts w:ascii="Courier New" w:hAnsi="Courier New"/>
                                  <w:spacing w:val="-29"/>
                                  <w:sz w:val="18"/>
                                </w:rPr>
                                <w:t xml:space="preserve"> </w:t>
                              </w:r>
                              <w:r>
                                <w:rPr>
                                  <w:rFonts w:ascii="Courier New" w:hAnsi="Courier New"/>
                                  <w:sz w:val="18"/>
                                </w:rPr>
                                <w:t>{ val</w:t>
                              </w:r>
                              <w:r>
                                <w:rPr>
                                  <w:rFonts w:ascii="Courier New" w:hAnsi="Courier New"/>
                                  <w:spacing w:val="-4"/>
                                  <w:sz w:val="18"/>
                                </w:rPr>
                                <w:t xml:space="preserve"> </w:t>
                              </w:r>
                              <w:r>
                                <w:rPr>
                                  <w:rFonts w:ascii="Courier New" w:hAnsi="Courier New"/>
                                  <w:sz w:val="18"/>
                                </w:rPr>
                                <w:t>position</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pacing w:val="-2"/>
                                  <w:sz w:val="18"/>
                                </w:rPr>
                                <w:t>adapterPosition</w:t>
                              </w:r>
                            </w:p>
                            <w:p>
                              <w:pPr>
                                <w:pStyle w:val="Normal"/>
                                <w:spacing w:lineRule="auto" w:line="324" w:before="1" w:after="0"/>
                                <w:ind w:left="2613" w:hanging="432"/>
                                <w:rPr>
                                  <w:rFonts w:ascii="Courier New" w:hAnsi="Courier New"/>
                                  <w:sz w:val="18"/>
                                </w:rPr>
                              </w:pPr>
                              <w:r>
                                <w:rPr>
                                  <w:rFonts w:ascii="Courier New" w:hAnsi="Courier New"/>
                                  <w:sz w:val="18"/>
                                </w:rPr>
                                <w:t xml:space="preserve">if (position &gt; RecyclerView.NO_POSITION) { </w:t>
                              </w:r>
                              <w:r>
                                <w:rPr>
                                  <w:rFonts w:ascii="Courier New" w:hAnsi="Courier New"/>
                                  <w:spacing w:val="-2"/>
                                  <w:sz w:val="18"/>
                                </w:rPr>
                                <w:t>onRowClickListener.invoke(items[position])</w:t>
                              </w:r>
                            </w:p>
                            <w:p>
                              <w:pPr>
                                <w:pStyle w:val="Normal"/>
                                <w:spacing w:before="2" w:after="0"/>
                                <w:ind w:left="2181" w:hanging="0"/>
                                <w:rPr>
                                  <w:rFonts w:ascii="Courier New" w:hAnsi="Courier New"/>
                                  <w:sz w:val="18"/>
                                </w:rPr>
                              </w:pPr>
                              <w:r>
                                <w:rPr>
                                  <w:rFonts w:ascii="Courier New" w:hAnsi="Courier New"/>
                                  <w:sz w:val="18"/>
                                </w:rPr>
                                <w:t>}</w:t>
                              </w:r>
                            </w:p>
                            <w:p>
                              <w:pPr>
                                <w:pStyle w:val="Normal"/>
                                <w:spacing w:before="76" w:after="0"/>
                                <w:ind w:left="1749" w:hanging="0"/>
                                <w:rPr>
                                  <w:rFonts w:ascii="Courier New" w:hAnsi="Courier New"/>
                                  <w:sz w:val="18"/>
                                </w:rPr>
                              </w:pPr>
                              <w:r>
                                <w:rPr>
                                  <w:rFonts w:ascii="Courier New" w:hAnsi="Courier New"/>
                                  <w:sz w:val="18"/>
                                </w:rPr>
                                <w:t>}</w:t>
                              </w:r>
                            </w:p>
                            <w:p>
                              <w:pPr>
                                <w:pStyle w:val="Normal"/>
                                <w:spacing w:before="76" w:after="0"/>
                                <w:ind w:left="1317"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324" w:before="129" w:after="0"/>
                                <w:ind w:left="1749" w:right="3062" w:hanging="432"/>
                                <w:rPr>
                                  <w:rFonts w:ascii="Courier New" w:hAnsi="Courier New"/>
                                  <w:sz w:val="18"/>
                                </w:rPr>
                              </w:pPr>
                              <w:r>
                                <w:rPr>
                                  <w:rFonts w:ascii="Courier New" w:hAnsi="Courier New"/>
                                  <w:sz w:val="18"/>
                                </w:rPr>
                                <w:t>fun bind(item: Item) { itemTextView.text</w:t>
                              </w:r>
                              <w:r>
                                <w:rPr>
                                  <w:rFonts w:ascii="Courier New" w:hAnsi="Courier New"/>
                                  <w:spacing w:val="-19"/>
                                  <w:sz w:val="18"/>
                                </w:rPr>
                                <w:t xml:space="preserve"> </w:t>
                              </w:r>
                              <w:r>
                                <w:rPr>
                                  <w:rFonts w:ascii="Courier New" w:hAnsi="Courier New"/>
                                  <w:sz w:val="18"/>
                                </w:rPr>
                                <w:t>=</w:t>
                              </w:r>
                              <w:r>
                                <w:rPr>
                                  <w:rFonts w:ascii="Courier New" w:hAnsi="Courier New"/>
                                  <w:spacing w:val="-19"/>
                                  <w:sz w:val="18"/>
                                </w:rPr>
                                <w:t xml:space="preserve"> </w:t>
                              </w:r>
                              <w:r>
                                <w:rPr>
                                  <w:rFonts w:ascii="Courier New" w:hAnsi="Courier New"/>
                                  <w:sz w:val="18"/>
                                </w:rPr>
                                <w:t>item.text</w:t>
                              </w:r>
                            </w:p>
                            <w:p>
                              <w:pPr>
                                <w:pStyle w:val="Normal"/>
                                <w:spacing w:before="2" w:after="0"/>
                                <w:ind w:left="1317"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inline>
            </w:drawing>
          </mc:Choice>
          <mc:Fallback>
            <w:pict>
              <v:group id="shape_0" alt="Shape581" style="position:absolute;margin-left:0pt;margin-top:-367.3pt;width:399.6pt;height:367.25pt" coordorigin="0,-7346" coordsize="7992,7345">
                <v:rect id="shape_0" path="m0,0l-2147483645,0l-2147483645,-2147483646l0,-2147483646xe" fillcolor="#f6f6f6" stroked="f" o:allowincell="f" style="position:absolute;left:0;top:-7336;width:7991;height:7324;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7326;width:7991;height:7304;mso-wrap-style:square;v-text-anchor:top;mso-position-vertical:top">
                  <v:fill o:detectmouseclick="t" on="false"/>
                  <v:stroke color="#3465a4" joinstyle="round" endcap="flat"/>
                  <v:textbox>
                    <w:txbxContent>
                      <w:p>
                        <w:pPr>
                          <w:pStyle w:val="Normal"/>
                          <w:spacing w:before="40" w:after="0"/>
                          <w:ind w:left="1317" w:hanging="0"/>
                          <w:rPr>
                            <w:rFonts w:ascii="Courier New" w:hAnsi="Courier New"/>
                            <w:sz w:val="18"/>
                          </w:rPr>
                        </w:pPr>
                        <w:r>
                          <w:rPr>
                            <w:rFonts w:ascii="Courier New" w:hAnsi="Courier New"/>
                            <w:spacing w:val="-2"/>
                            <w:sz w:val="18"/>
                          </w:rPr>
                          <w:t>holder.bind(items[position])</w:t>
                        </w:r>
                      </w:p>
                      <w:p>
                        <w:pPr>
                          <w:pStyle w:val="Normal"/>
                          <w:spacing w:before="7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1317" w:right="3062" w:hanging="432"/>
                          <w:rPr>
                            <w:rFonts w:ascii="Courier New" w:hAnsi="Courier New"/>
                            <w:sz w:val="18"/>
                          </w:rPr>
                        </w:pPr>
                        <w:r>
                          <w:rPr>
                            <w:rFonts w:ascii="Courier New" w:hAnsi="Courier New"/>
                            <w:sz w:val="18"/>
                          </w:rPr>
                          <w:t>override</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getItemCount():</w:t>
                        </w:r>
                        <w:r>
                          <w:rPr>
                            <w:rFonts w:ascii="Courier New" w:hAnsi="Courier New"/>
                            <w:spacing w:val="-10"/>
                            <w:sz w:val="18"/>
                          </w:rPr>
                          <w:t xml:space="preserve"> </w:t>
                        </w:r>
                        <w:r>
                          <w:rPr>
                            <w:rFonts w:ascii="Courier New" w:hAnsi="Courier New"/>
                            <w:sz w:val="18"/>
                          </w:rPr>
                          <w:t>Int</w:t>
                        </w:r>
                        <w:r>
                          <w:rPr>
                            <w:rFonts w:ascii="Courier New" w:hAnsi="Courier New"/>
                            <w:spacing w:val="-10"/>
                            <w:sz w:val="18"/>
                          </w:rPr>
                          <w:t xml:space="preserve"> </w:t>
                        </w:r>
                        <w:r>
                          <w:rPr>
                            <w:rFonts w:ascii="Courier New" w:hAnsi="Courier New"/>
                            <w:sz w:val="18"/>
                          </w:rPr>
                          <w:t>{ return items.size</w:t>
                        </w:r>
                      </w:p>
                      <w:p>
                        <w:pPr>
                          <w:pStyle w:val="Normal"/>
                          <w:spacing w:before="1"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235" w:before="133" w:after="0"/>
                          <w:ind w:left="1101" w:hanging="216"/>
                          <w:rPr>
                            <w:rFonts w:ascii="Courier New" w:hAnsi="Courier New"/>
                            <w:sz w:val="18"/>
                          </w:rPr>
                        </w:pPr>
                        <w:r>
                          <w:rPr>
                            <w:rFonts w:ascii="Courier New" w:hAnsi="Courier New"/>
                            <w:sz w:val="18"/>
                          </w:rPr>
                          <w:t>inner</w:t>
                        </w:r>
                        <w:r>
                          <w:rPr>
                            <w:rFonts w:ascii="Courier New" w:hAnsi="Courier New"/>
                            <w:spacing w:val="-10"/>
                            <w:sz w:val="18"/>
                          </w:rPr>
                          <w:t xml:space="preserve"> </w:t>
                        </w:r>
                        <w:r>
                          <w:rPr>
                            <w:rFonts w:ascii="Courier New" w:hAnsi="Courier New"/>
                            <w:sz w:val="18"/>
                          </w:rPr>
                          <w:t>class</w:t>
                        </w:r>
                        <w:r>
                          <w:rPr>
                            <w:rFonts w:ascii="Courier New" w:hAnsi="Courier New"/>
                            <w:spacing w:val="-10"/>
                            <w:sz w:val="18"/>
                          </w:rPr>
                          <w:t xml:space="preserve"> </w:t>
                        </w:r>
                        <w:r>
                          <w:rPr>
                            <w:rFonts w:ascii="Courier New" w:hAnsi="Courier New"/>
                            <w:sz w:val="18"/>
                          </w:rPr>
                          <w:t>ItemViewHolder(containerView:</w:t>
                        </w:r>
                        <w:r>
                          <w:rPr>
                            <w:rFonts w:ascii="Courier New" w:hAnsi="Courier New"/>
                            <w:spacing w:val="-10"/>
                            <w:sz w:val="18"/>
                          </w:rPr>
                          <w:t xml:space="preserve"> </w:t>
                        </w:r>
                        <w:r>
                          <w:rPr>
                            <w:rFonts w:ascii="Courier New" w:hAnsi="Courier New"/>
                            <w:sz w:val="18"/>
                          </w:rPr>
                          <w:t>View)</w:t>
                        </w:r>
                        <w:r>
                          <w:rPr>
                            <w:rFonts w:ascii="Courier New" w:hAnsi="Courier New"/>
                            <w:spacing w:val="-10"/>
                            <w:sz w:val="18"/>
                          </w:rPr>
                          <w:t xml:space="preserve"> </w:t>
                        </w:r>
                        <w:r>
                          <w:rPr>
                            <w:rFonts w:ascii="Courier New" w:hAnsi="Courier New"/>
                            <w:sz w:val="18"/>
                          </w:rPr>
                          <w:t>: RecyclerView.ViewHolder(containerView) {</w:t>
                        </w:r>
                      </w:p>
                      <w:p>
                        <w:pPr>
                          <w:pStyle w:val="Normal"/>
                          <w:spacing w:before="2" w:after="0"/>
                          <w:rPr>
                            <w:rFonts w:ascii="Courier New" w:hAnsi="Courier New"/>
                            <w:sz w:val="26"/>
                          </w:rPr>
                        </w:pPr>
                        <w:r>
                          <w:rPr>
                            <w:rFonts w:ascii="Courier New" w:hAnsi="Courier New"/>
                            <w:sz w:val="26"/>
                          </w:rPr>
                        </w:r>
                      </w:p>
                      <w:p>
                        <w:pPr>
                          <w:pStyle w:val="Normal"/>
                          <w:spacing w:lineRule="exact" w:line="202"/>
                          <w:ind w:left="1317" w:hanging="0"/>
                          <w:rPr>
                            <w:rFonts w:ascii="Courier New" w:hAnsi="Courier New"/>
                            <w:sz w:val="18"/>
                          </w:rPr>
                        </w:pPr>
                        <w:r>
                          <w:rPr>
                            <w:rFonts w:ascii="Courier New" w:hAnsi="Courier New"/>
                            <w:sz w:val="18"/>
                          </w:rPr>
                          <w:t>private</w:t>
                        </w:r>
                        <w:r>
                          <w:rPr>
                            <w:rFonts w:ascii="Courier New" w:hAnsi="Courier New"/>
                            <w:spacing w:val="-8"/>
                            <w:sz w:val="18"/>
                          </w:rPr>
                          <w:t xml:space="preserve"> </w:t>
                        </w:r>
                        <w:r>
                          <w:rPr>
                            <w:rFonts w:ascii="Courier New" w:hAnsi="Courier New"/>
                            <w:sz w:val="18"/>
                          </w:rPr>
                          <w:t>val</w:t>
                        </w:r>
                        <w:r>
                          <w:rPr>
                            <w:rFonts w:ascii="Courier New" w:hAnsi="Courier New"/>
                            <w:spacing w:val="-8"/>
                            <w:sz w:val="18"/>
                          </w:rPr>
                          <w:t xml:space="preserve"> </w:t>
                        </w:r>
                        <w:r>
                          <w:rPr>
                            <w:rFonts w:ascii="Courier New" w:hAnsi="Courier New"/>
                            <w:sz w:val="18"/>
                          </w:rPr>
                          <w:t>itemTextView:</w:t>
                        </w:r>
                        <w:r>
                          <w:rPr>
                            <w:rFonts w:ascii="Courier New" w:hAnsi="Courier New"/>
                            <w:spacing w:val="-7"/>
                            <w:sz w:val="18"/>
                          </w:rPr>
                          <w:t xml:space="preserve"> </w:t>
                        </w:r>
                        <w:r>
                          <w:rPr>
                            <w:rFonts w:ascii="Courier New" w:hAnsi="Courier New"/>
                            <w:spacing w:val="-2"/>
                            <w:sz w:val="18"/>
                          </w:rPr>
                          <w:t>TextView</w:t>
                        </w:r>
                      </w:p>
                      <w:p>
                        <w:pPr>
                          <w:pStyle w:val="Normal"/>
                          <w:spacing w:lineRule="exact" w:line="202"/>
                          <w:ind w:left="466" w:right="207" w:hanging="0"/>
                          <w:jc w:val="center"/>
                          <w:rPr>
                            <w:rFonts w:ascii="Courier New" w:hAnsi="Courier New"/>
                            <w:sz w:val="18"/>
                          </w:rPr>
                        </w:pPr>
                        <w:r>
                          <w:rPr>
                            <w:rFonts w:ascii="Courier New" w:hAnsi="Courier New"/>
                            <w:sz w:val="18"/>
                          </w:rPr>
                          <w:t>=</w:t>
                        </w:r>
                        <w:r>
                          <w:rPr>
                            <w:rFonts w:ascii="Courier New" w:hAnsi="Courier New"/>
                            <w:spacing w:val="-1"/>
                            <w:sz w:val="18"/>
                          </w:rPr>
                          <w:t xml:space="preserve"> </w:t>
                        </w:r>
                        <w:r>
                          <w:rPr>
                            <w:rFonts w:ascii="Courier New" w:hAnsi="Courier New"/>
                            <w:spacing w:val="-2"/>
                            <w:sz w:val="18"/>
                          </w:rPr>
                          <w:t>containerView.findViewById(R.id.item_text_view)</w:t>
                        </w:r>
                      </w:p>
                      <w:p>
                        <w:pPr>
                          <w:pStyle w:val="Normal"/>
                          <w:spacing w:before="2" w:after="0"/>
                          <w:rPr>
                            <w:rFonts w:ascii="Courier New" w:hAnsi="Courier New"/>
                            <w:sz w:val="26"/>
                          </w:rPr>
                        </w:pPr>
                        <w:r>
                          <w:rPr>
                            <w:rFonts w:ascii="Courier New" w:hAnsi="Courier New"/>
                            <w:sz w:val="26"/>
                          </w:rPr>
                        </w:r>
                      </w:p>
                      <w:p>
                        <w:pPr>
                          <w:pStyle w:val="Normal"/>
                          <w:ind w:left="1317" w:hanging="0"/>
                          <w:rPr>
                            <w:rFonts w:ascii="Courier New" w:hAnsi="Courier New"/>
                            <w:sz w:val="18"/>
                          </w:rPr>
                        </w:pPr>
                        <w:r>
                          <w:rPr>
                            <w:rFonts w:ascii="Courier New" w:hAnsi="Courier New"/>
                            <w:sz w:val="18"/>
                          </w:rPr>
                          <w:t>init</w:t>
                        </w:r>
                        <w:r>
                          <w:rPr>
                            <w:rFonts w:ascii="Courier New" w:hAnsi="Courier New"/>
                            <w:spacing w:val="-6"/>
                            <w:sz w:val="18"/>
                          </w:rPr>
                          <w:t xml:space="preserve"> </w:t>
                        </w:r>
                        <w:r>
                          <w:rPr>
                            <w:rFonts w:ascii="Courier New" w:hAnsi="Courier New"/>
                            <w:spacing w:val="-10"/>
                            <w:sz w:val="18"/>
                          </w:rPr>
                          <w:t>{</w:t>
                        </w:r>
                      </w:p>
                      <w:p>
                        <w:pPr>
                          <w:pStyle w:val="Normal"/>
                          <w:spacing w:lineRule="auto" w:line="324" w:before="76" w:after="0"/>
                          <w:ind w:left="2181" w:right="2296" w:hanging="432"/>
                          <w:rPr>
                            <w:rFonts w:ascii="Courier New" w:hAnsi="Courier New"/>
                            <w:sz w:val="18"/>
                          </w:rPr>
                        </w:pPr>
                        <w:r>
                          <w:rPr>
                            <w:rFonts w:ascii="Courier New" w:hAnsi="Courier New"/>
                            <w:sz w:val="18"/>
                          </w:rPr>
                          <w:t>containerView.setOnClickListener</w:t>
                        </w:r>
                        <w:r>
                          <w:rPr>
                            <w:rFonts w:ascii="Courier New" w:hAnsi="Courier New"/>
                            <w:spacing w:val="-29"/>
                            <w:sz w:val="18"/>
                          </w:rPr>
                          <w:t xml:space="preserve"> </w:t>
                        </w:r>
                        <w:r>
                          <w:rPr>
                            <w:rFonts w:ascii="Courier New" w:hAnsi="Courier New"/>
                            <w:sz w:val="18"/>
                          </w:rPr>
                          <w:t>{ val</w:t>
                        </w:r>
                        <w:r>
                          <w:rPr>
                            <w:rFonts w:ascii="Courier New" w:hAnsi="Courier New"/>
                            <w:spacing w:val="-4"/>
                            <w:sz w:val="18"/>
                          </w:rPr>
                          <w:t xml:space="preserve"> </w:t>
                        </w:r>
                        <w:r>
                          <w:rPr>
                            <w:rFonts w:ascii="Courier New" w:hAnsi="Courier New"/>
                            <w:sz w:val="18"/>
                          </w:rPr>
                          <w:t>position</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pacing w:val="-2"/>
                            <w:sz w:val="18"/>
                          </w:rPr>
                          <w:t>adapterPosition</w:t>
                        </w:r>
                      </w:p>
                      <w:p>
                        <w:pPr>
                          <w:pStyle w:val="Normal"/>
                          <w:spacing w:lineRule="auto" w:line="324" w:before="1" w:after="0"/>
                          <w:ind w:left="2613" w:hanging="432"/>
                          <w:rPr>
                            <w:rFonts w:ascii="Courier New" w:hAnsi="Courier New"/>
                            <w:sz w:val="18"/>
                          </w:rPr>
                        </w:pPr>
                        <w:r>
                          <w:rPr>
                            <w:rFonts w:ascii="Courier New" w:hAnsi="Courier New"/>
                            <w:sz w:val="18"/>
                          </w:rPr>
                          <w:t xml:space="preserve">if (position &gt; RecyclerView.NO_POSITION) { </w:t>
                        </w:r>
                        <w:r>
                          <w:rPr>
                            <w:rFonts w:ascii="Courier New" w:hAnsi="Courier New"/>
                            <w:spacing w:val="-2"/>
                            <w:sz w:val="18"/>
                          </w:rPr>
                          <w:t>onRowClickListener.invoke(items[position])</w:t>
                        </w:r>
                      </w:p>
                      <w:p>
                        <w:pPr>
                          <w:pStyle w:val="Normal"/>
                          <w:spacing w:before="2" w:after="0"/>
                          <w:ind w:left="2181" w:hanging="0"/>
                          <w:rPr>
                            <w:rFonts w:ascii="Courier New" w:hAnsi="Courier New"/>
                            <w:sz w:val="18"/>
                          </w:rPr>
                        </w:pPr>
                        <w:r>
                          <w:rPr>
                            <w:rFonts w:ascii="Courier New" w:hAnsi="Courier New"/>
                            <w:sz w:val="18"/>
                          </w:rPr>
                          <w:t>}</w:t>
                        </w:r>
                      </w:p>
                      <w:p>
                        <w:pPr>
                          <w:pStyle w:val="Normal"/>
                          <w:spacing w:before="76" w:after="0"/>
                          <w:ind w:left="1749" w:hanging="0"/>
                          <w:rPr>
                            <w:rFonts w:ascii="Courier New" w:hAnsi="Courier New"/>
                            <w:sz w:val="18"/>
                          </w:rPr>
                        </w:pPr>
                        <w:r>
                          <w:rPr>
                            <w:rFonts w:ascii="Courier New" w:hAnsi="Courier New"/>
                            <w:sz w:val="18"/>
                          </w:rPr>
                          <w:t>}</w:t>
                        </w:r>
                      </w:p>
                      <w:p>
                        <w:pPr>
                          <w:pStyle w:val="Normal"/>
                          <w:spacing w:before="76" w:after="0"/>
                          <w:ind w:left="1317"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324" w:before="129" w:after="0"/>
                          <w:ind w:left="1749" w:right="3062" w:hanging="432"/>
                          <w:rPr>
                            <w:rFonts w:ascii="Courier New" w:hAnsi="Courier New"/>
                            <w:sz w:val="18"/>
                          </w:rPr>
                        </w:pPr>
                        <w:r>
                          <w:rPr>
                            <w:rFonts w:ascii="Courier New" w:hAnsi="Courier New"/>
                            <w:sz w:val="18"/>
                          </w:rPr>
                          <w:t>fun bind(item: Item) { itemTextView.text</w:t>
                        </w:r>
                        <w:r>
                          <w:rPr>
                            <w:rFonts w:ascii="Courier New" w:hAnsi="Courier New"/>
                            <w:spacing w:val="-19"/>
                            <w:sz w:val="18"/>
                          </w:rPr>
                          <w:t xml:space="preserve"> </w:t>
                        </w:r>
                        <w:r>
                          <w:rPr>
                            <w:rFonts w:ascii="Courier New" w:hAnsi="Courier New"/>
                            <w:sz w:val="18"/>
                          </w:rPr>
                          <w:t>=</w:t>
                        </w:r>
                        <w:r>
                          <w:rPr>
                            <w:rFonts w:ascii="Courier New" w:hAnsi="Courier New"/>
                            <w:spacing w:val="-19"/>
                            <w:sz w:val="18"/>
                          </w:rPr>
                          <w:t xml:space="preserve"> </w:t>
                        </w:r>
                        <w:r>
                          <w:rPr>
                            <w:rFonts w:ascii="Courier New" w:hAnsi="Courier New"/>
                            <w:sz w:val="18"/>
                          </w:rPr>
                          <w:t>item.text</w:t>
                        </w:r>
                      </w:p>
                      <w:p>
                        <w:pPr>
                          <w:pStyle w:val="Normal"/>
                          <w:spacing w:before="2" w:after="0"/>
                          <w:ind w:left="1317"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square"/>
                </v:rect>
              </v:group>
            </w:pict>
          </mc:Fallback>
        </mc:AlternateContent>
      </w:r>
    </w:p>
    <w:p>
      <w:pPr>
        <w:pStyle w:val="ListParagraph"/>
        <w:numPr>
          <w:ilvl w:val="0"/>
          <w:numId w:val="8"/>
        </w:numPr>
        <w:tabs>
          <w:tab w:val="clear" w:pos="720"/>
          <w:tab w:val="left" w:pos="554" w:leader="none"/>
        </w:tabs>
        <w:spacing w:before="42" w:after="0"/>
        <w:jc w:val="left"/>
        <w:rPr>
          <w:sz w:val="20"/>
        </w:rPr>
      </w:pPr>
      <w:r>
        <w:rPr>
          <w:sz w:val="20"/>
        </w:rPr>
        <w:t>Now,</w:t>
      </w:r>
      <w:r>
        <w:rPr>
          <w:spacing w:val="-9"/>
          <w:sz w:val="20"/>
        </w:rPr>
        <w:t xml:space="preserve"> </w:t>
      </w:r>
      <w:r>
        <w:rPr>
          <w:sz w:val="20"/>
        </w:rPr>
        <w:t>let's</w:t>
      </w:r>
      <w:r>
        <w:rPr>
          <w:spacing w:val="-3"/>
          <w:sz w:val="20"/>
        </w:rPr>
        <w:t xml:space="preserve"> </w:t>
      </w:r>
      <w:r>
        <w:rPr>
          <w:sz w:val="20"/>
        </w:rPr>
        <w:t>update</w:t>
      </w:r>
      <w:r>
        <w:rPr>
          <w:spacing w:val="-3"/>
          <w:sz w:val="20"/>
        </w:rPr>
        <w:t xml:space="preserve"> </w:t>
      </w:r>
      <w:r>
        <w:rPr>
          <w:sz w:val="20"/>
        </w:rPr>
        <w:t>the</w:t>
      </w:r>
      <w:r>
        <w:rPr>
          <w:spacing w:val="-4"/>
          <w:sz w:val="20"/>
        </w:rPr>
        <w:t xml:space="preserve"> </w:t>
      </w:r>
      <w:r>
        <w:rPr>
          <w:rFonts w:ascii="Courier New" w:hAnsi="Courier New"/>
          <w:b/>
        </w:rPr>
        <w:t>MyApplication</w:t>
      </w:r>
      <w:r>
        <w:rPr>
          <w:rFonts w:ascii="Courier New" w:hAnsi="Courier New"/>
          <w:b/>
          <w:spacing w:val="-80"/>
        </w:rPr>
        <w:t xml:space="preserve"> </w:t>
      </w:r>
      <w:r>
        <w:rPr>
          <w:sz w:val="20"/>
        </w:rPr>
        <w:t>class</w:t>
      </w:r>
      <w:r>
        <w:rPr>
          <w:spacing w:val="-3"/>
          <w:sz w:val="20"/>
        </w:rPr>
        <w:t xml:space="preserve"> </w:t>
      </w:r>
      <w:r>
        <w:rPr>
          <w:sz w:val="20"/>
        </w:rPr>
        <w:t>to</w:t>
      </w:r>
      <w:r>
        <w:rPr>
          <w:spacing w:val="-3"/>
          <w:sz w:val="20"/>
        </w:rPr>
        <w:t xml:space="preserve"> </w:t>
      </w:r>
      <w:r>
        <w:rPr>
          <w:sz w:val="20"/>
        </w:rPr>
        <w:t>create</w:t>
      </w:r>
      <w:r>
        <w:rPr>
          <w:spacing w:val="-3"/>
          <w:sz w:val="20"/>
        </w:rPr>
        <w:t xml:space="preserve"> </w:t>
      </w:r>
      <w:r>
        <w:rPr>
          <w:sz w:val="20"/>
        </w:rPr>
        <w:t>all</w:t>
      </w:r>
      <w:r>
        <w:rPr>
          <w:spacing w:val="-4"/>
          <w:sz w:val="20"/>
        </w:rPr>
        <w:t xml:space="preserve"> </w:t>
      </w:r>
      <w:r>
        <w:rPr>
          <w:sz w:val="20"/>
        </w:rPr>
        <w:t>the</w:t>
      </w:r>
      <w:r>
        <w:rPr>
          <w:spacing w:val="-3"/>
          <w:sz w:val="20"/>
        </w:rPr>
        <w:t xml:space="preserve"> </w:t>
      </w:r>
      <w:r>
        <w:rPr>
          <w:sz w:val="20"/>
        </w:rPr>
        <w:t>classes</w:t>
      </w:r>
      <w:r>
        <w:rPr>
          <w:spacing w:val="-3"/>
          <w:sz w:val="20"/>
        </w:rPr>
        <w:t xml:space="preserve"> </w:t>
      </w:r>
      <w:r>
        <w:rPr>
          <w:sz w:val="20"/>
        </w:rPr>
        <w:t>that</w:t>
      </w:r>
      <w:r>
        <w:rPr>
          <w:spacing w:val="-3"/>
          <w:sz w:val="20"/>
        </w:rPr>
        <w:t xml:space="preserve"> </w:t>
      </w:r>
      <w:r>
        <w:rPr>
          <w:spacing w:val="-4"/>
          <w:sz w:val="20"/>
        </w:rPr>
        <w:t>will</w:t>
      </w:r>
    </w:p>
    <w:p>
      <w:pPr>
        <w:pStyle w:val="TextBody"/>
        <w:ind w:left="554" w:hanging="0"/>
        <w:rPr/>
      </w:pPr>
      <w:r>
        <w:rPr/>
        <w:t>perform</w:t>
      </w:r>
      <w:r>
        <w:rPr>
          <w:spacing w:val="-1"/>
        </w:rPr>
        <w:t xml:space="preserve"> </w:t>
      </w:r>
      <w:r>
        <w:rPr/>
        <w:t>the</w:t>
      </w:r>
      <w:r>
        <w:rPr>
          <w:spacing w:val="-1"/>
        </w:rPr>
        <w:t xml:space="preserve"> </w:t>
      </w:r>
      <w:r>
        <w:rPr>
          <w:spacing w:val="-2"/>
        </w:rPr>
        <w:t>logic:</w:t>
      </w:r>
    </w:p>
    <w:p>
      <w:pPr>
        <w:sectPr>
          <w:headerReference w:type="even" r:id="rId292"/>
          <w:headerReference w:type="default" r:id="rId293"/>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4" w:after="0"/>
        <w:rPr>
          <w:sz w:val="9"/>
        </w:rPr>
      </w:pPr>
      <w:r>
        <w:rPr>
          <w:sz w:val="9"/>
        </w:rPr>
        <mc:AlternateContent>
          <mc:Choice Requires="wpg">
            <w:drawing>
              <wp:anchor behindDoc="0" distT="0" distB="0" distL="0" distR="4445" simplePos="0" locked="0" layoutInCell="0" allowOverlap="1" relativeHeight="1739" wp14:anchorId="7BEF0C95">
                <wp:simplePos x="0" y="0"/>
                <wp:positionH relativeFrom="page">
                  <wp:posOffset>662940</wp:posOffset>
                </wp:positionH>
                <wp:positionV relativeFrom="paragraph">
                  <wp:posOffset>95250</wp:posOffset>
                </wp:positionV>
                <wp:extent cx="5074920" cy="1997075"/>
                <wp:effectExtent l="0" t="635" r="635" b="0"/>
                <wp:wrapTopAndBottom/>
                <wp:docPr id="953" name="docshapegroup723"/>
                <a:graphic xmlns:a="http://schemas.openxmlformats.org/drawingml/2006/main">
                  <a:graphicData uri="http://schemas.microsoft.com/office/word/2010/wordprocessingGroup">
                    <wpg:wgp>
                      <wpg:cNvGrpSpPr/>
                      <wpg:grpSpPr>
                        <a:xfrm>
                          <a:off x="0" y="0"/>
                          <a:ext cx="5074920" cy="1996920"/>
                          <a:chOff x="0" y="0"/>
                          <a:chExt cx="5074920" cy="1996920"/>
                        </a:xfrm>
                      </wpg:grpSpPr>
                      <wps:wsp>
                        <wps:cNvSpPr/>
                        <wps:spPr>
                          <a:xfrm>
                            <a:off x="0" y="6480"/>
                            <a:ext cx="5074920" cy="1984320"/>
                          </a:xfrm>
                          <a:prstGeom prst="rect">
                            <a:avLst/>
                          </a:prstGeom>
                          <a:solidFill>
                            <a:srgbClr val="f6f6f6"/>
                          </a:solidFill>
                          <a:ln w="0">
                            <a:noFill/>
                          </a:ln>
                        </wps:spPr>
                        <wps:style>
                          <a:lnRef idx="0"/>
                          <a:fillRef idx="0"/>
                          <a:effectRef idx="0"/>
                          <a:fontRef idx="minor"/>
                        </wps:style>
                        <wps:bodyPr/>
                      </wps:wsp>
                      <wps:wsp>
                        <wps:cNvSpPr/>
                        <wps:spPr>
                          <a:xfrm>
                            <a:off x="0" y="0"/>
                            <a:ext cx="5074920" cy="1996920"/>
                          </a:xfrm>
                          <a:custGeom>
                            <a:avLst/>
                            <a:gdLst>
                              <a:gd name="textAreaLeft" fmla="*/ 0 w 2877120"/>
                              <a:gd name="textAreaRight" fmla="*/ 2879280 w 2877120"/>
                              <a:gd name="textAreaTop" fmla="*/ 0 h 1132200"/>
                              <a:gd name="textAreaBottom" fmla="*/ 1134360 h 1132200"/>
                            </a:gdLst>
                            <a:ahLst/>
                            <a:rect l="textAreaLeft" t="textAreaTop" r="textAreaRight" b="textAreaBottom"/>
                            <a:pathLst>
                              <a:path w="7992" h="3145">
                                <a:moveTo>
                                  <a:pt x="7992" y="3124"/>
                                </a:moveTo>
                                <a:lnTo>
                                  <a:pt x="0" y="3124"/>
                                </a:lnTo>
                                <a:lnTo>
                                  <a:pt x="0" y="3144"/>
                                </a:lnTo>
                                <a:lnTo>
                                  <a:pt x="7992" y="3144"/>
                                </a:lnTo>
                                <a:lnTo>
                                  <a:pt x="7992" y="31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971720"/>
                          </a:xfrm>
                          <a:prstGeom prst="rect">
                            <a:avLst/>
                          </a:prstGeom>
                          <a:noFill/>
                          <a:ln w="0">
                            <a:noFill/>
                          </a:ln>
                        </wps:spPr>
                        <wps:style>
                          <a:lnRef idx="0"/>
                          <a:fillRef idx="0"/>
                          <a:effectRef idx="0"/>
                          <a:fontRef idx="minor"/>
                        </wps:style>
                        <wps:txbx>
                          <w:txbxContent>
                            <w:p>
                              <w:pPr>
                                <w:pStyle w:val="Normal"/>
                                <w:spacing w:before="40" w:after="0"/>
                                <w:ind w:left="885" w:hanging="0"/>
                                <w:rPr>
                                  <w:rFonts w:ascii="Courier New" w:hAnsi="Courier New"/>
                                  <w:sz w:val="18"/>
                                </w:rPr>
                              </w:pPr>
                              <w:r>
                                <w:rPr>
                                  <w:rFonts w:ascii="Courier New" w:hAnsi="Courier New"/>
                                  <w:sz w:val="18"/>
                                </w:rPr>
                                <w:t>open</w:t>
                              </w:r>
                              <w:r>
                                <w:rPr>
                                  <w:rFonts w:ascii="Courier New" w:hAnsi="Courier New"/>
                                  <w:spacing w:val="-10"/>
                                  <w:sz w:val="18"/>
                                </w:rPr>
                                <w:t xml:space="preserve"> </w:t>
                              </w:r>
                              <w:r>
                                <w:rPr>
                                  <w:rFonts w:ascii="Courier New" w:hAnsi="Courier New"/>
                                  <w:sz w:val="18"/>
                                </w:rPr>
                                <w:t>class</w:t>
                              </w:r>
                              <w:r>
                                <w:rPr>
                                  <w:rFonts w:ascii="Courier New" w:hAnsi="Courier New"/>
                                  <w:spacing w:val="-7"/>
                                  <w:sz w:val="18"/>
                                </w:rPr>
                                <w:t xml:space="preserve"> </w:t>
                              </w:r>
                              <w:r>
                                <w:rPr>
                                  <w:rFonts w:ascii="Courier New" w:hAnsi="Courier New"/>
                                  <w:sz w:val="18"/>
                                </w:rPr>
                                <w:t>MyApplication</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Application()</w:t>
                              </w:r>
                              <w:r>
                                <w:rPr>
                                  <w:rFonts w:ascii="Courier New" w:hAnsi="Courier New"/>
                                  <w:spacing w:val="-7"/>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1101" w:hanging="216"/>
                                <w:rPr>
                                  <w:rFonts w:ascii="Courier New" w:hAnsi="Courier New"/>
                                  <w:sz w:val="18"/>
                                </w:rPr>
                              </w:pPr>
                              <w:r>
                                <w:rPr>
                                  <w:rFonts w:ascii="Courier New" w:hAnsi="Courier New"/>
                                  <w:sz w:val="18"/>
                                </w:rPr>
                                <w:t>val</w:t>
                              </w:r>
                              <w:r>
                                <w:rPr>
                                  <w:rFonts w:ascii="Courier New" w:hAnsi="Courier New"/>
                                  <w:spacing w:val="-14"/>
                                  <w:sz w:val="18"/>
                                </w:rPr>
                                <w:t xml:space="preserve"> </w:t>
                              </w:r>
                              <w:r>
                                <w:rPr>
                                  <w:rFonts w:ascii="Courier New" w:hAnsi="Courier New"/>
                                  <w:sz w:val="18"/>
                                </w:rPr>
                                <w:t>countingIdlingResource</w:t>
                              </w:r>
                              <w:r>
                                <w:rPr>
                                  <w:rFonts w:ascii="Courier New" w:hAnsi="Courier New"/>
                                  <w:spacing w:val="-14"/>
                                  <w:sz w:val="18"/>
                                </w:rPr>
                                <w:t xml:space="preserve"> </w:t>
                              </w:r>
                              <w:r>
                                <w:rPr>
                                  <w:rFonts w:ascii="Courier New" w:hAnsi="Courier New"/>
                                  <w:sz w:val="18"/>
                                </w:rPr>
                                <w:t>=</w:t>
                              </w:r>
                              <w:r>
                                <w:rPr>
                                  <w:rFonts w:ascii="Courier New" w:hAnsi="Courier New"/>
                                  <w:spacing w:val="-14"/>
                                  <w:sz w:val="18"/>
                                </w:rPr>
                                <w:t xml:space="preserve"> </w:t>
                              </w:r>
                              <w:r>
                                <w:rPr>
                                  <w:rFonts w:ascii="Courier New" w:hAnsi="Courier New"/>
                                  <w:sz w:val="18"/>
                                </w:rPr>
                                <w:t xml:space="preserve">CountingIdlingResource("Timer </w:t>
                              </w:r>
                              <w:r>
                                <w:rPr>
                                  <w:rFonts w:ascii="Courier New" w:hAnsi="Courier New"/>
                                  <w:spacing w:val="-2"/>
                                  <w:sz w:val="18"/>
                                </w:rPr>
                                <w:t>resource")</w:t>
                              </w:r>
                            </w:p>
                            <w:p>
                              <w:pPr>
                                <w:pStyle w:val="Normal"/>
                                <w:spacing w:before="1" w:after="0"/>
                                <w:ind w:left="885" w:hanging="0"/>
                                <w:rPr>
                                  <w:rFonts w:ascii="Courier New" w:hAnsi="Courier New"/>
                                  <w:sz w:val="18"/>
                                </w:rPr>
                              </w:pPr>
                              <w:r>
                                <w:rPr>
                                  <w:rFonts w:ascii="Courier New" w:hAnsi="Courier New"/>
                                  <w:sz w:val="18"/>
                                </w:rPr>
                                <w:t>val</w:t>
                              </w:r>
                              <w:r>
                                <w:rPr>
                                  <w:rFonts w:ascii="Courier New" w:hAnsi="Courier New"/>
                                  <w:spacing w:val="-3"/>
                                  <w:sz w:val="18"/>
                                </w:rPr>
                                <w:t xml:space="preserve"> </w:t>
                              </w:r>
                              <w:r>
                                <w:rPr>
                                  <w:rFonts w:ascii="Courier New" w:hAnsi="Courier New"/>
                                  <w:sz w:val="18"/>
                                </w:rPr>
                                <w:t>timer</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pacing w:val="-2"/>
                                  <w:sz w:val="18"/>
                                </w:rPr>
                                <w:t>Timer()</w:t>
                              </w:r>
                            </w:p>
                            <w:p>
                              <w:pPr>
                                <w:pStyle w:val="Normal"/>
                                <w:spacing w:lineRule="auto" w:line="324" w:before="76" w:after="0"/>
                                <w:ind w:left="885" w:right="2128" w:hanging="0"/>
                                <w:rPr>
                                  <w:rFonts w:ascii="Courier New" w:hAnsi="Courier New"/>
                                  <w:sz w:val="18"/>
                                </w:rPr>
                              </w:pPr>
                              <w:r>
                                <w:rPr>
                                  <w:rFonts w:ascii="Courier New" w:hAnsi="Courier New"/>
                                  <w:sz w:val="18"/>
                                </w:rPr>
                                <w:t>lateinit</w:t>
                              </w:r>
                              <w:r>
                                <w:rPr>
                                  <w:rFonts w:ascii="Courier New" w:hAnsi="Courier New"/>
                                  <w:spacing w:val="-13"/>
                                  <w:sz w:val="18"/>
                                </w:rPr>
                                <w:t xml:space="preserve"> </w:t>
                              </w:r>
                              <w:r>
                                <w:rPr>
                                  <w:rFonts w:ascii="Courier New" w:hAnsi="Courier New"/>
                                  <w:sz w:val="18"/>
                                </w:rPr>
                                <w:t>var</w:t>
                              </w:r>
                              <w:r>
                                <w:rPr>
                                  <w:rFonts w:ascii="Courier New" w:hAnsi="Courier New"/>
                                  <w:spacing w:val="-13"/>
                                  <w:sz w:val="18"/>
                                </w:rPr>
                                <w:t xml:space="preserve"> </w:t>
                              </w:r>
                              <w:r>
                                <w:rPr>
                                  <w:rFonts w:ascii="Courier New" w:hAnsi="Courier New"/>
                                  <w:sz w:val="18"/>
                                </w:rPr>
                                <w:t>stringProvider:</w:t>
                              </w:r>
                              <w:r>
                                <w:rPr>
                                  <w:rFonts w:ascii="Courier New" w:hAnsi="Courier New"/>
                                  <w:spacing w:val="-13"/>
                                  <w:sz w:val="18"/>
                                </w:rPr>
                                <w:t xml:space="preserve"> </w:t>
                              </w:r>
                              <w:r>
                                <w:rPr>
                                  <w:rFonts w:ascii="Courier New" w:hAnsi="Courier New"/>
                                  <w:sz w:val="18"/>
                                </w:rPr>
                                <w:t>StringProvider lateinit var itemGenerator: ItemGenerator</w:t>
                              </w:r>
                            </w:p>
                            <w:p>
                              <w:pPr>
                                <w:pStyle w:val="Normal"/>
                                <w:spacing w:before="9" w:after="0"/>
                                <w:rPr>
                                  <w:rFonts w:ascii="Courier New" w:hAnsi="Courier New"/>
                                  <w:sz w:val="24"/>
                                </w:rPr>
                              </w:pPr>
                              <w:r>
                                <w:rPr>
                                  <w:rFonts w:ascii="Courier New" w:hAnsi="Courier New"/>
                                  <w:sz w:val="24"/>
                                </w:rPr>
                              </w:r>
                            </w:p>
                            <w:p>
                              <w:pPr>
                                <w:pStyle w:val="Normal"/>
                                <w:spacing w:lineRule="auto" w:line="324"/>
                                <w:ind w:left="1317" w:right="4318" w:hanging="432"/>
                                <w:rPr>
                                  <w:rFonts w:ascii="Courier New" w:hAnsi="Courier New"/>
                                  <w:sz w:val="18"/>
                                </w:rPr>
                              </w:pPr>
                              <w:r>
                                <w:rPr>
                                  <w:rFonts w:ascii="Courier New" w:hAnsi="Courier New"/>
                                  <w:sz w:val="18"/>
                                </w:rPr>
                                <w:t>override</w:t>
                              </w:r>
                              <w:r>
                                <w:rPr>
                                  <w:rFonts w:ascii="Courier New" w:hAnsi="Courier New"/>
                                  <w:spacing w:val="-13"/>
                                  <w:sz w:val="18"/>
                                </w:rPr>
                                <w:t xml:space="preserve"> </w:t>
                              </w:r>
                              <w:r>
                                <w:rPr>
                                  <w:rFonts w:ascii="Courier New" w:hAnsi="Courier New"/>
                                  <w:sz w:val="18"/>
                                </w:rPr>
                                <w:t>fun</w:t>
                              </w:r>
                              <w:r>
                                <w:rPr>
                                  <w:rFonts w:ascii="Courier New" w:hAnsi="Courier New"/>
                                  <w:spacing w:val="-13"/>
                                  <w:sz w:val="18"/>
                                </w:rPr>
                                <w:t xml:space="preserve"> </w:t>
                              </w:r>
                              <w:r>
                                <w:rPr>
                                  <w:rFonts w:ascii="Courier New" w:hAnsi="Courier New"/>
                                  <w:sz w:val="18"/>
                                </w:rPr>
                                <w:t>onCreate()</w:t>
                              </w:r>
                              <w:r>
                                <w:rPr>
                                  <w:rFonts w:ascii="Courier New" w:hAnsi="Courier New"/>
                                  <w:spacing w:val="-13"/>
                                  <w:sz w:val="18"/>
                                </w:rPr>
                                <w:t xml:space="preserve"> </w:t>
                              </w:r>
                              <w:r>
                                <w:rPr>
                                  <w:rFonts w:ascii="Courier New" w:hAnsi="Courier New"/>
                                  <w:sz w:val="18"/>
                                </w:rPr>
                                <w:t xml:space="preserve">{ </w:t>
                              </w:r>
                              <w:r>
                                <w:rPr>
                                  <w:rFonts w:ascii="Courier New" w:hAnsi="Courier New"/>
                                  <w:spacing w:val="-2"/>
                                  <w:sz w:val="18"/>
                                </w:rPr>
                                <w:t>super.onCreate()</w:t>
                              </w:r>
                            </w:p>
                            <w:p>
                              <w:pPr>
                                <w:pStyle w:val="Normal"/>
                                <w:spacing w:before="2" w:after="0"/>
                                <w:ind w:left="1317" w:hanging="0"/>
                                <w:rPr>
                                  <w:rFonts w:ascii="Courier New" w:hAnsi="Courier New"/>
                                  <w:sz w:val="18"/>
                                </w:rPr>
                              </w:pPr>
                              <w:r>
                                <w:rPr>
                                  <w:rFonts w:ascii="Courier New" w:hAnsi="Courier New"/>
                                  <w:sz w:val="18"/>
                                </w:rPr>
                                <w:t>stringProvider</w:t>
                              </w:r>
                              <w:r>
                                <w:rPr>
                                  <w:rFonts w:ascii="Courier New" w:hAnsi="Courier New"/>
                                  <w:spacing w:val="-8"/>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pacing w:val="-2"/>
                                  <w:sz w:val="18"/>
                                </w:rPr>
                                <w:t>StringProvider(this)</w:t>
                              </w:r>
                            </w:p>
                          </w:txbxContent>
                        </wps:txbx>
                        <wps:bodyPr lIns="0" rIns="0" tIns="0" bIns="0" anchor="t">
                          <a:noAutofit/>
                        </wps:bodyPr>
                      </wps:wsp>
                    </wpg:wgp>
                  </a:graphicData>
                </a:graphic>
              </wp:anchor>
            </w:drawing>
          </mc:Choice>
          <mc:Fallback>
            <w:pict>
              <v:group id="shape_0" alt="docshapegroup723" style="position:absolute;margin-left:52.2pt;margin-top:7.5pt;width:399.6pt;height:157.25pt" coordorigin="1044,150" coordsize="7992,3145">
                <v:rect id="shape_0" path="m0,0l-2147483645,0l-2147483645,-2147483646l0,-2147483646xe" fillcolor="#f6f6f6" stroked="f" o:allowincell="f" style="position:absolute;left:1044;top:160;width:7991;height:312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70;width:7991;height:3104;mso-wrap-style:square;v-text-anchor:top;mso-position-horizontal-relative:page">
                  <v:fill o:detectmouseclick="t" on="false"/>
                  <v:stroke color="#3465a4" joinstyle="round" endcap="flat"/>
                  <v:textbox>
                    <w:txbxContent>
                      <w:p>
                        <w:pPr>
                          <w:pStyle w:val="Normal"/>
                          <w:spacing w:before="40" w:after="0"/>
                          <w:ind w:left="885" w:hanging="0"/>
                          <w:rPr>
                            <w:rFonts w:ascii="Courier New" w:hAnsi="Courier New"/>
                            <w:sz w:val="18"/>
                          </w:rPr>
                        </w:pPr>
                        <w:r>
                          <w:rPr>
                            <w:rFonts w:ascii="Courier New" w:hAnsi="Courier New"/>
                            <w:sz w:val="18"/>
                          </w:rPr>
                          <w:t>open</w:t>
                        </w:r>
                        <w:r>
                          <w:rPr>
                            <w:rFonts w:ascii="Courier New" w:hAnsi="Courier New"/>
                            <w:spacing w:val="-10"/>
                            <w:sz w:val="18"/>
                          </w:rPr>
                          <w:t xml:space="preserve"> </w:t>
                        </w:r>
                        <w:r>
                          <w:rPr>
                            <w:rFonts w:ascii="Courier New" w:hAnsi="Courier New"/>
                            <w:sz w:val="18"/>
                          </w:rPr>
                          <w:t>class</w:t>
                        </w:r>
                        <w:r>
                          <w:rPr>
                            <w:rFonts w:ascii="Courier New" w:hAnsi="Courier New"/>
                            <w:spacing w:val="-7"/>
                            <w:sz w:val="18"/>
                          </w:rPr>
                          <w:t xml:space="preserve"> </w:t>
                        </w:r>
                        <w:r>
                          <w:rPr>
                            <w:rFonts w:ascii="Courier New" w:hAnsi="Courier New"/>
                            <w:sz w:val="18"/>
                          </w:rPr>
                          <w:t>MyApplication</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Application()</w:t>
                        </w:r>
                        <w:r>
                          <w:rPr>
                            <w:rFonts w:ascii="Courier New" w:hAnsi="Courier New"/>
                            <w:spacing w:val="-7"/>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1101" w:hanging="216"/>
                          <w:rPr>
                            <w:rFonts w:ascii="Courier New" w:hAnsi="Courier New"/>
                            <w:sz w:val="18"/>
                          </w:rPr>
                        </w:pPr>
                        <w:r>
                          <w:rPr>
                            <w:rFonts w:ascii="Courier New" w:hAnsi="Courier New"/>
                            <w:sz w:val="18"/>
                          </w:rPr>
                          <w:t>val</w:t>
                        </w:r>
                        <w:r>
                          <w:rPr>
                            <w:rFonts w:ascii="Courier New" w:hAnsi="Courier New"/>
                            <w:spacing w:val="-14"/>
                            <w:sz w:val="18"/>
                          </w:rPr>
                          <w:t xml:space="preserve"> </w:t>
                        </w:r>
                        <w:r>
                          <w:rPr>
                            <w:rFonts w:ascii="Courier New" w:hAnsi="Courier New"/>
                            <w:sz w:val="18"/>
                          </w:rPr>
                          <w:t>countingIdlingResource</w:t>
                        </w:r>
                        <w:r>
                          <w:rPr>
                            <w:rFonts w:ascii="Courier New" w:hAnsi="Courier New"/>
                            <w:spacing w:val="-14"/>
                            <w:sz w:val="18"/>
                          </w:rPr>
                          <w:t xml:space="preserve"> </w:t>
                        </w:r>
                        <w:r>
                          <w:rPr>
                            <w:rFonts w:ascii="Courier New" w:hAnsi="Courier New"/>
                            <w:sz w:val="18"/>
                          </w:rPr>
                          <w:t>=</w:t>
                        </w:r>
                        <w:r>
                          <w:rPr>
                            <w:rFonts w:ascii="Courier New" w:hAnsi="Courier New"/>
                            <w:spacing w:val="-14"/>
                            <w:sz w:val="18"/>
                          </w:rPr>
                          <w:t xml:space="preserve"> </w:t>
                        </w:r>
                        <w:r>
                          <w:rPr>
                            <w:rFonts w:ascii="Courier New" w:hAnsi="Courier New"/>
                            <w:sz w:val="18"/>
                          </w:rPr>
                          <w:t xml:space="preserve">CountingIdlingResource("Timer </w:t>
                        </w:r>
                        <w:r>
                          <w:rPr>
                            <w:rFonts w:ascii="Courier New" w:hAnsi="Courier New"/>
                            <w:spacing w:val="-2"/>
                            <w:sz w:val="18"/>
                          </w:rPr>
                          <w:t>resource")</w:t>
                        </w:r>
                      </w:p>
                      <w:p>
                        <w:pPr>
                          <w:pStyle w:val="Normal"/>
                          <w:spacing w:before="1" w:after="0"/>
                          <w:ind w:left="885" w:hanging="0"/>
                          <w:rPr>
                            <w:rFonts w:ascii="Courier New" w:hAnsi="Courier New"/>
                            <w:sz w:val="18"/>
                          </w:rPr>
                        </w:pPr>
                        <w:r>
                          <w:rPr>
                            <w:rFonts w:ascii="Courier New" w:hAnsi="Courier New"/>
                            <w:sz w:val="18"/>
                          </w:rPr>
                          <w:t>val</w:t>
                        </w:r>
                        <w:r>
                          <w:rPr>
                            <w:rFonts w:ascii="Courier New" w:hAnsi="Courier New"/>
                            <w:spacing w:val="-3"/>
                            <w:sz w:val="18"/>
                          </w:rPr>
                          <w:t xml:space="preserve"> </w:t>
                        </w:r>
                        <w:r>
                          <w:rPr>
                            <w:rFonts w:ascii="Courier New" w:hAnsi="Courier New"/>
                            <w:sz w:val="18"/>
                          </w:rPr>
                          <w:t>timer</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pacing w:val="-2"/>
                            <w:sz w:val="18"/>
                          </w:rPr>
                          <w:t>Timer()</w:t>
                        </w:r>
                      </w:p>
                      <w:p>
                        <w:pPr>
                          <w:pStyle w:val="Normal"/>
                          <w:spacing w:lineRule="auto" w:line="324" w:before="76" w:after="0"/>
                          <w:ind w:left="885" w:right="2128" w:hanging="0"/>
                          <w:rPr>
                            <w:rFonts w:ascii="Courier New" w:hAnsi="Courier New"/>
                            <w:sz w:val="18"/>
                          </w:rPr>
                        </w:pPr>
                        <w:r>
                          <w:rPr>
                            <w:rFonts w:ascii="Courier New" w:hAnsi="Courier New"/>
                            <w:sz w:val="18"/>
                          </w:rPr>
                          <w:t>lateinit</w:t>
                        </w:r>
                        <w:r>
                          <w:rPr>
                            <w:rFonts w:ascii="Courier New" w:hAnsi="Courier New"/>
                            <w:spacing w:val="-13"/>
                            <w:sz w:val="18"/>
                          </w:rPr>
                          <w:t xml:space="preserve"> </w:t>
                        </w:r>
                        <w:r>
                          <w:rPr>
                            <w:rFonts w:ascii="Courier New" w:hAnsi="Courier New"/>
                            <w:sz w:val="18"/>
                          </w:rPr>
                          <w:t>var</w:t>
                        </w:r>
                        <w:r>
                          <w:rPr>
                            <w:rFonts w:ascii="Courier New" w:hAnsi="Courier New"/>
                            <w:spacing w:val="-13"/>
                            <w:sz w:val="18"/>
                          </w:rPr>
                          <w:t xml:space="preserve"> </w:t>
                        </w:r>
                        <w:r>
                          <w:rPr>
                            <w:rFonts w:ascii="Courier New" w:hAnsi="Courier New"/>
                            <w:sz w:val="18"/>
                          </w:rPr>
                          <w:t>stringProvider:</w:t>
                        </w:r>
                        <w:r>
                          <w:rPr>
                            <w:rFonts w:ascii="Courier New" w:hAnsi="Courier New"/>
                            <w:spacing w:val="-13"/>
                            <w:sz w:val="18"/>
                          </w:rPr>
                          <w:t xml:space="preserve"> </w:t>
                        </w:r>
                        <w:r>
                          <w:rPr>
                            <w:rFonts w:ascii="Courier New" w:hAnsi="Courier New"/>
                            <w:sz w:val="18"/>
                          </w:rPr>
                          <w:t>StringProvider lateinit var itemGenerator: ItemGenerator</w:t>
                        </w:r>
                      </w:p>
                      <w:p>
                        <w:pPr>
                          <w:pStyle w:val="Normal"/>
                          <w:spacing w:before="9" w:after="0"/>
                          <w:rPr>
                            <w:rFonts w:ascii="Courier New" w:hAnsi="Courier New"/>
                            <w:sz w:val="24"/>
                          </w:rPr>
                        </w:pPr>
                        <w:r>
                          <w:rPr>
                            <w:rFonts w:ascii="Courier New" w:hAnsi="Courier New"/>
                            <w:sz w:val="24"/>
                          </w:rPr>
                        </w:r>
                      </w:p>
                      <w:p>
                        <w:pPr>
                          <w:pStyle w:val="Normal"/>
                          <w:spacing w:lineRule="auto" w:line="324"/>
                          <w:ind w:left="1317" w:right="4318" w:hanging="432"/>
                          <w:rPr>
                            <w:rFonts w:ascii="Courier New" w:hAnsi="Courier New"/>
                            <w:sz w:val="18"/>
                          </w:rPr>
                        </w:pPr>
                        <w:r>
                          <w:rPr>
                            <w:rFonts w:ascii="Courier New" w:hAnsi="Courier New"/>
                            <w:sz w:val="18"/>
                          </w:rPr>
                          <w:t>override</w:t>
                        </w:r>
                        <w:r>
                          <w:rPr>
                            <w:rFonts w:ascii="Courier New" w:hAnsi="Courier New"/>
                            <w:spacing w:val="-13"/>
                            <w:sz w:val="18"/>
                          </w:rPr>
                          <w:t xml:space="preserve"> </w:t>
                        </w:r>
                        <w:r>
                          <w:rPr>
                            <w:rFonts w:ascii="Courier New" w:hAnsi="Courier New"/>
                            <w:sz w:val="18"/>
                          </w:rPr>
                          <w:t>fun</w:t>
                        </w:r>
                        <w:r>
                          <w:rPr>
                            <w:rFonts w:ascii="Courier New" w:hAnsi="Courier New"/>
                            <w:spacing w:val="-13"/>
                            <w:sz w:val="18"/>
                          </w:rPr>
                          <w:t xml:space="preserve"> </w:t>
                        </w:r>
                        <w:r>
                          <w:rPr>
                            <w:rFonts w:ascii="Courier New" w:hAnsi="Courier New"/>
                            <w:sz w:val="18"/>
                          </w:rPr>
                          <w:t>onCreate()</w:t>
                        </w:r>
                        <w:r>
                          <w:rPr>
                            <w:rFonts w:ascii="Courier New" w:hAnsi="Courier New"/>
                            <w:spacing w:val="-13"/>
                            <w:sz w:val="18"/>
                          </w:rPr>
                          <w:t xml:space="preserve"> </w:t>
                        </w:r>
                        <w:r>
                          <w:rPr>
                            <w:rFonts w:ascii="Courier New" w:hAnsi="Courier New"/>
                            <w:sz w:val="18"/>
                          </w:rPr>
                          <w:t xml:space="preserve">{ </w:t>
                        </w:r>
                        <w:r>
                          <w:rPr>
                            <w:rFonts w:ascii="Courier New" w:hAnsi="Courier New"/>
                            <w:spacing w:val="-2"/>
                            <w:sz w:val="18"/>
                          </w:rPr>
                          <w:t>super.onCreate()</w:t>
                        </w:r>
                      </w:p>
                      <w:p>
                        <w:pPr>
                          <w:pStyle w:val="Normal"/>
                          <w:spacing w:before="2" w:after="0"/>
                          <w:ind w:left="1317" w:hanging="0"/>
                          <w:rPr>
                            <w:rFonts w:ascii="Courier New" w:hAnsi="Courier New"/>
                            <w:sz w:val="18"/>
                          </w:rPr>
                        </w:pPr>
                        <w:r>
                          <w:rPr>
                            <w:rFonts w:ascii="Courier New" w:hAnsi="Courier New"/>
                            <w:sz w:val="18"/>
                          </w:rPr>
                          <w:t>stringProvider</w:t>
                        </w:r>
                        <w:r>
                          <w:rPr>
                            <w:rFonts w:ascii="Courier New" w:hAnsi="Courier New"/>
                            <w:spacing w:val="-8"/>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pacing w:val="-2"/>
                            <w:sz w:val="18"/>
                          </w:rPr>
                          <w:t>StringProvider(this)</w:t>
                        </w:r>
                      </w:p>
                    </w:txbxContent>
                  </v:textbox>
                  <w10:wrap type="topAndBottom"/>
                </v:rect>
              </v:group>
            </w:pict>
          </mc:Fallback>
        </mc:AlternateContent>
      </w:r>
    </w:p>
    <w:p>
      <w:pPr>
        <w:pStyle w:val="TextBody"/>
        <w:spacing w:before="3" w:after="0"/>
        <w:rPr>
          <w:sz w:val="5"/>
        </w:rPr>
      </w:pPr>
      <w:r>
        <w:rPr>
          <w:sz w:val="5"/>
        </w:rPr>
      </w:r>
    </w:p>
    <w:p>
      <w:pPr>
        <w:pStyle w:val="TextBody"/>
        <w:ind w:left="824" w:hanging="0"/>
        <w:rPr/>
      </w:pPr>
      <w:r>
        <w:rPr/>
        <mc:AlternateContent>
          <mc:Choice Requires="wpg">
            <w:drawing>
              <wp:inline distT="0" distB="0" distL="0" distR="0" wp14:anchorId="72E54AC8">
                <wp:extent cx="5074920" cy="1196975"/>
                <wp:effectExtent l="0" t="0" r="5080" b="0"/>
                <wp:docPr id="961" name="Shape587"/>
                <a:graphic xmlns:a="http://schemas.openxmlformats.org/drawingml/2006/main">
                  <a:graphicData uri="http://schemas.microsoft.com/office/word/2010/wordprocessingGroup">
                    <wpg:wgp>
                      <wpg:cNvGrpSpPr/>
                      <wpg:grpSpPr>
                        <a:xfrm>
                          <a:off x="0" y="0"/>
                          <a:ext cx="5074920" cy="1197000"/>
                          <a:chOff x="0" y="0"/>
                          <a:chExt cx="5074920" cy="1197000"/>
                        </a:xfrm>
                      </wpg:grpSpPr>
                      <wps:wsp>
                        <wps:cNvSpPr/>
                        <wps:spPr>
                          <a:xfrm>
                            <a:off x="0" y="6480"/>
                            <a:ext cx="5074920" cy="1184400"/>
                          </a:xfrm>
                          <a:prstGeom prst="rect">
                            <a:avLst/>
                          </a:prstGeom>
                          <a:solidFill>
                            <a:srgbClr val="f6f6f6"/>
                          </a:solidFill>
                          <a:ln w="0">
                            <a:noFill/>
                          </a:ln>
                        </wps:spPr>
                        <wps:style>
                          <a:lnRef idx="0"/>
                          <a:fillRef idx="0"/>
                          <a:effectRef idx="0"/>
                          <a:fontRef idx="minor"/>
                        </wps:style>
                        <wps:bodyPr/>
                      </wps:wsp>
                      <wps:wsp>
                        <wps:cNvSpPr/>
                        <wps:spPr>
                          <a:xfrm>
                            <a:off x="0" y="0"/>
                            <a:ext cx="5074920" cy="1197000"/>
                          </a:xfrm>
                          <a:custGeom>
                            <a:avLst/>
                            <a:gdLst>
                              <a:gd name="textAreaLeft" fmla="*/ 0 w 2877120"/>
                              <a:gd name="textAreaRight" fmla="*/ 2879280 w 2877120"/>
                              <a:gd name="textAreaTop" fmla="*/ 0 h 678600"/>
                              <a:gd name="textAreaBottom" fmla="*/ 680760 h 678600"/>
                            </a:gdLst>
                            <a:ahLst/>
                            <a:rect l="textAreaLeft" t="textAreaTop" r="textAreaRight" b="textAreaBottom"/>
                            <a:pathLst>
                              <a:path w="7992" h="1885">
                                <a:moveTo>
                                  <a:pt x="7992" y="1864"/>
                                </a:moveTo>
                                <a:lnTo>
                                  <a:pt x="0" y="1864"/>
                                </a:lnTo>
                                <a:lnTo>
                                  <a:pt x="0" y="1884"/>
                                </a:lnTo>
                                <a:lnTo>
                                  <a:pt x="7992" y="1884"/>
                                </a:lnTo>
                                <a:lnTo>
                                  <a:pt x="7992" y="186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171440"/>
                          </a:xfrm>
                          <a:prstGeom prst="rect">
                            <a:avLst/>
                          </a:prstGeom>
                          <a:noFill/>
                          <a:ln w="0">
                            <a:noFill/>
                          </a:ln>
                        </wps:spPr>
                        <wps:style>
                          <a:lnRef idx="0"/>
                          <a:fillRef idx="0"/>
                          <a:effectRef idx="0"/>
                          <a:fontRef idx="minor"/>
                        </wps:style>
                        <wps:txbx>
                          <w:txbxContent>
                            <w:p>
                              <w:pPr>
                                <w:pStyle w:val="Normal"/>
                                <w:spacing w:before="40" w:after="0"/>
                                <w:ind w:left="1317" w:hanging="0"/>
                                <w:rPr>
                                  <w:rFonts w:ascii="Courier New" w:hAnsi="Courier New"/>
                                  <w:sz w:val="18"/>
                                </w:rPr>
                              </w:pPr>
                              <w:r>
                                <w:rPr>
                                  <w:rFonts w:ascii="Courier New" w:hAnsi="Courier New"/>
                                  <w:sz w:val="18"/>
                                </w:rPr>
                                <w:t>itemGenerator</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pacing w:val="-2"/>
                                  <w:sz w:val="18"/>
                                </w:rPr>
                                <w:t>createItemGenerator()</w:t>
                              </w:r>
                            </w:p>
                            <w:p>
                              <w:pPr>
                                <w:pStyle w:val="Normal"/>
                                <w:spacing w:before="7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235" w:before="133" w:after="0"/>
                                <w:ind w:left="1101" w:hanging="216"/>
                                <w:rPr>
                                  <w:rFonts w:ascii="Courier New" w:hAnsi="Courier New"/>
                                  <w:sz w:val="18"/>
                                </w:rPr>
                              </w:pPr>
                              <w:r>
                                <w:rPr>
                                  <w:rFonts w:ascii="Courier New" w:hAnsi="Courier New"/>
                                  <w:sz w:val="18"/>
                                </w:rPr>
                                <w:t>protected</w:t>
                              </w:r>
                              <w:r>
                                <w:rPr>
                                  <w:rFonts w:ascii="Courier New" w:hAnsi="Courier New"/>
                                  <w:spacing w:val="-8"/>
                                  <w:sz w:val="18"/>
                                </w:rPr>
                                <w:t xml:space="preserve"> </w:t>
                              </w:r>
                              <w:r>
                                <w:rPr>
                                  <w:rFonts w:ascii="Courier New" w:hAnsi="Courier New"/>
                                  <w:sz w:val="18"/>
                                </w:rPr>
                                <w:t>open</w:t>
                              </w:r>
                              <w:r>
                                <w:rPr>
                                  <w:rFonts w:ascii="Courier New" w:hAnsi="Courier New"/>
                                  <w:spacing w:val="-8"/>
                                  <w:sz w:val="18"/>
                                </w:rPr>
                                <w:t xml:space="preserve"> </w:t>
                              </w:r>
                              <w:r>
                                <w:rPr>
                                  <w:rFonts w:ascii="Courier New" w:hAnsi="Courier New"/>
                                  <w:sz w:val="18"/>
                                </w:rPr>
                                <w:t>fun</w:t>
                              </w:r>
                              <w:r>
                                <w:rPr>
                                  <w:rFonts w:ascii="Courier New" w:hAnsi="Courier New"/>
                                  <w:spacing w:val="-8"/>
                                  <w:sz w:val="18"/>
                                </w:rPr>
                                <w:t xml:space="preserve"> </w:t>
                              </w:r>
                              <w:r>
                                <w:rPr>
                                  <w:rFonts w:ascii="Courier New" w:hAnsi="Courier New"/>
                                  <w:sz w:val="18"/>
                                </w:rPr>
                                <w:t>createItemGenerator():</w:t>
                              </w:r>
                              <w:r>
                                <w:rPr>
                                  <w:rFonts w:ascii="Courier New" w:hAnsi="Courier New"/>
                                  <w:spacing w:val="-8"/>
                                  <w:sz w:val="18"/>
                                </w:rPr>
                                <w:t xml:space="preserve"> </w:t>
                              </w:r>
                              <w:r>
                                <w:rPr>
                                  <w:rFonts w:ascii="Courier New" w:hAnsi="Courier New"/>
                                  <w:sz w:val="18"/>
                                </w:rPr>
                                <w:t>ItemGenerator</w:t>
                              </w:r>
                              <w:r>
                                <w:rPr>
                                  <w:rFonts w:ascii="Courier New" w:hAnsi="Courier New"/>
                                  <w:spacing w:val="-8"/>
                                  <w:sz w:val="18"/>
                                </w:rPr>
                                <w:t xml:space="preserve"> </w:t>
                              </w:r>
                              <w:r>
                                <w:rPr>
                                  <w:rFonts w:ascii="Courier New" w:hAnsi="Courier New"/>
                                  <w:sz w:val="18"/>
                                </w:rPr>
                                <w:t>= ItemGenerator(timer, stringProvider, 1000,</w:t>
                              </w:r>
                            </w:p>
                            <w:p>
                              <w:pPr>
                                <w:pStyle w:val="Normal"/>
                                <w:spacing w:lineRule="exact" w:line="201"/>
                                <w:ind w:left="453" w:hanging="0"/>
                                <w:rPr>
                                  <w:rFonts w:ascii="Courier New" w:hAnsi="Courier New"/>
                                  <w:sz w:val="18"/>
                                </w:rPr>
                              </w:pPr>
                              <w:r>
                                <w:rPr>
                                  <w:rFonts w:ascii="Courier New" w:hAnsi="Courier New"/>
                                  <w:spacing w:val="-2"/>
                                  <w:sz w:val="18"/>
                                </w:rPr>
                                <w:t>countingIdlingResource)</w:t>
                              </w:r>
                            </w:p>
                            <w:p>
                              <w:pPr>
                                <w:pStyle w:val="Normal"/>
                                <w:spacing w:before="9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inline>
            </w:drawing>
          </mc:Choice>
          <mc:Fallback>
            <w:pict>
              <v:group id="shape_0" alt="Shape587" style="position:absolute;margin-left:0pt;margin-top:-94.3pt;width:399.6pt;height:94.25pt" coordorigin="0,-1886" coordsize="7992,1885">
                <v:rect id="shape_0" path="m0,0l-2147483645,0l-2147483645,-2147483646l0,-2147483646xe" fillcolor="#f6f6f6" stroked="f" o:allowincell="f" style="position:absolute;left:0;top:-1876;width:7991;height:1864;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1866;width:7991;height:1844;mso-wrap-style:square;v-text-anchor:top;mso-position-vertical:top">
                  <v:fill o:detectmouseclick="t" on="false"/>
                  <v:stroke color="#3465a4" joinstyle="round" endcap="flat"/>
                  <v:textbox>
                    <w:txbxContent>
                      <w:p>
                        <w:pPr>
                          <w:pStyle w:val="Normal"/>
                          <w:spacing w:before="40" w:after="0"/>
                          <w:ind w:left="1317" w:hanging="0"/>
                          <w:rPr>
                            <w:rFonts w:ascii="Courier New" w:hAnsi="Courier New"/>
                            <w:sz w:val="18"/>
                          </w:rPr>
                        </w:pPr>
                        <w:r>
                          <w:rPr>
                            <w:rFonts w:ascii="Courier New" w:hAnsi="Courier New"/>
                            <w:sz w:val="18"/>
                          </w:rPr>
                          <w:t>itemGenerator</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pacing w:val="-2"/>
                            <w:sz w:val="18"/>
                          </w:rPr>
                          <w:t>createItemGenerator()</w:t>
                        </w:r>
                      </w:p>
                      <w:p>
                        <w:pPr>
                          <w:pStyle w:val="Normal"/>
                          <w:spacing w:before="7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235" w:before="133" w:after="0"/>
                          <w:ind w:left="1101" w:hanging="216"/>
                          <w:rPr>
                            <w:rFonts w:ascii="Courier New" w:hAnsi="Courier New"/>
                            <w:sz w:val="18"/>
                          </w:rPr>
                        </w:pPr>
                        <w:r>
                          <w:rPr>
                            <w:rFonts w:ascii="Courier New" w:hAnsi="Courier New"/>
                            <w:sz w:val="18"/>
                          </w:rPr>
                          <w:t>protected</w:t>
                        </w:r>
                        <w:r>
                          <w:rPr>
                            <w:rFonts w:ascii="Courier New" w:hAnsi="Courier New"/>
                            <w:spacing w:val="-8"/>
                            <w:sz w:val="18"/>
                          </w:rPr>
                          <w:t xml:space="preserve"> </w:t>
                        </w:r>
                        <w:r>
                          <w:rPr>
                            <w:rFonts w:ascii="Courier New" w:hAnsi="Courier New"/>
                            <w:sz w:val="18"/>
                          </w:rPr>
                          <w:t>open</w:t>
                        </w:r>
                        <w:r>
                          <w:rPr>
                            <w:rFonts w:ascii="Courier New" w:hAnsi="Courier New"/>
                            <w:spacing w:val="-8"/>
                            <w:sz w:val="18"/>
                          </w:rPr>
                          <w:t xml:space="preserve"> </w:t>
                        </w:r>
                        <w:r>
                          <w:rPr>
                            <w:rFonts w:ascii="Courier New" w:hAnsi="Courier New"/>
                            <w:sz w:val="18"/>
                          </w:rPr>
                          <w:t>fun</w:t>
                        </w:r>
                        <w:r>
                          <w:rPr>
                            <w:rFonts w:ascii="Courier New" w:hAnsi="Courier New"/>
                            <w:spacing w:val="-8"/>
                            <w:sz w:val="18"/>
                          </w:rPr>
                          <w:t xml:space="preserve"> </w:t>
                        </w:r>
                        <w:r>
                          <w:rPr>
                            <w:rFonts w:ascii="Courier New" w:hAnsi="Courier New"/>
                            <w:sz w:val="18"/>
                          </w:rPr>
                          <w:t>createItemGenerator():</w:t>
                        </w:r>
                        <w:r>
                          <w:rPr>
                            <w:rFonts w:ascii="Courier New" w:hAnsi="Courier New"/>
                            <w:spacing w:val="-8"/>
                            <w:sz w:val="18"/>
                          </w:rPr>
                          <w:t xml:space="preserve"> </w:t>
                        </w:r>
                        <w:r>
                          <w:rPr>
                            <w:rFonts w:ascii="Courier New" w:hAnsi="Courier New"/>
                            <w:sz w:val="18"/>
                          </w:rPr>
                          <w:t>ItemGenerator</w:t>
                        </w:r>
                        <w:r>
                          <w:rPr>
                            <w:rFonts w:ascii="Courier New" w:hAnsi="Courier New"/>
                            <w:spacing w:val="-8"/>
                            <w:sz w:val="18"/>
                          </w:rPr>
                          <w:t xml:space="preserve"> </w:t>
                        </w:r>
                        <w:r>
                          <w:rPr>
                            <w:rFonts w:ascii="Courier New" w:hAnsi="Courier New"/>
                            <w:sz w:val="18"/>
                          </w:rPr>
                          <w:t>= ItemGenerator(timer, stringProvider, 1000,</w:t>
                        </w:r>
                      </w:p>
                      <w:p>
                        <w:pPr>
                          <w:pStyle w:val="Normal"/>
                          <w:spacing w:lineRule="exact" w:line="201"/>
                          <w:ind w:left="453" w:hanging="0"/>
                          <w:rPr>
                            <w:rFonts w:ascii="Courier New" w:hAnsi="Courier New"/>
                            <w:sz w:val="18"/>
                          </w:rPr>
                        </w:pPr>
                        <w:r>
                          <w:rPr>
                            <w:rFonts w:ascii="Courier New" w:hAnsi="Courier New"/>
                            <w:spacing w:val="-2"/>
                            <w:sz w:val="18"/>
                          </w:rPr>
                          <w:t>countingIdlingResource)</w:t>
                        </w:r>
                      </w:p>
                      <w:p>
                        <w:pPr>
                          <w:pStyle w:val="Normal"/>
                          <w:spacing w:before="96" w:after="0"/>
                          <w:ind w:left="453" w:hanging="0"/>
                          <w:rPr>
                            <w:rFonts w:ascii="Courier New" w:hAnsi="Courier New"/>
                            <w:sz w:val="18"/>
                          </w:rPr>
                        </w:pPr>
                        <w:r>
                          <w:rPr>
                            <w:rFonts w:ascii="Courier New" w:hAnsi="Courier New"/>
                            <w:sz w:val="18"/>
                          </w:rPr>
                          <w:t>}</w:t>
                        </w:r>
                      </w:p>
                    </w:txbxContent>
                  </v:textbox>
                  <w10:wrap type="square"/>
                </v:rect>
              </v:group>
            </w:pict>
          </mc:Fallback>
        </mc:AlternateContent>
      </w:r>
    </w:p>
    <w:p>
      <w:pPr>
        <w:pStyle w:val="ListParagraph"/>
        <w:numPr>
          <w:ilvl w:val="0"/>
          <w:numId w:val="8"/>
        </w:numPr>
        <w:tabs>
          <w:tab w:val="clear" w:pos="720"/>
          <w:tab w:val="left" w:pos="1274" w:leader="none"/>
        </w:tabs>
        <w:spacing w:before="42" w:after="0"/>
        <w:ind w:left="1274" w:hanging="360"/>
        <w:jc w:val="left"/>
        <w:rPr>
          <w:sz w:val="20"/>
        </w:rPr>
      </w:pPr>
      <w:r>
        <w:rPr>
          <w:sz w:val="20"/>
        </w:rPr>
        <w:t>Now,</w:t>
      </w:r>
      <w:r>
        <w:rPr>
          <w:spacing w:val="-7"/>
          <w:sz w:val="20"/>
        </w:rPr>
        <w:t xml:space="preserve"> </w:t>
      </w:r>
      <w:r>
        <w:rPr>
          <w:sz w:val="20"/>
        </w:rPr>
        <w:t>we</w:t>
      </w:r>
      <w:r>
        <w:rPr>
          <w:spacing w:val="-2"/>
          <w:sz w:val="20"/>
        </w:rPr>
        <w:t xml:space="preserve"> </w:t>
      </w:r>
      <w:r>
        <w:rPr>
          <w:sz w:val="20"/>
        </w:rPr>
        <w:t>need</w:t>
      </w:r>
      <w:r>
        <w:rPr>
          <w:spacing w:val="-2"/>
          <w:sz w:val="20"/>
        </w:rPr>
        <w:t xml:space="preserve"> </w:t>
      </w:r>
      <w:r>
        <w:rPr>
          <w:sz w:val="20"/>
        </w:rPr>
        <w:t>to</w:t>
      </w:r>
      <w:r>
        <w:rPr>
          <w:spacing w:val="-2"/>
          <w:sz w:val="20"/>
        </w:rPr>
        <w:t xml:space="preserve"> </w:t>
      </w:r>
      <w:r>
        <w:rPr>
          <w:sz w:val="20"/>
        </w:rPr>
        <w:t>update</w:t>
      </w:r>
      <w:r>
        <w:rPr>
          <w:spacing w:val="-2"/>
          <w:sz w:val="20"/>
        </w:rPr>
        <w:t xml:space="preserve"> </w:t>
      </w:r>
      <w:r>
        <w:rPr>
          <w:sz w:val="20"/>
        </w:rPr>
        <w:t>the</w:t>
      </w:r>
      <w:r>
        <w:rPr>
          <w:spacing w:val="-3"/>
          <w:sz w:val="20"/>
        </w:rPr>
        <w:t xml:space="preserve"> </w:t>
      </w:r>
      <w:r>
        <w:rPr>
          <w:rFonts w:ascii="Courier New" w:hAnsi="Courier New"/>
          <w:b/>
        </w:rPr>
        <w:t>onCreate</w:t>
      </w:r>
      <w:r>
        <w:rPr>
          <w:rFonts w:ascii="Courier New" w:hAnsi="Courier New"/>
          <w:b/>
          <w:spacing w:val="-80"/>
        </w:rPr>
        <w:t xml:space="preserve"> </w:t>
      </w:r>
      <w:r>
        <w:rPr>
          <w:sz w:val="20"/>
        </w:rPr>
        <w:t>method</w:t>
      </w:r>
      <w:r>
        <w:rPr>
          <w:spacing w:val="-3"/>
          <w:sz w:val="20"/>
        </w:rPr>
        <w:t xml:space="preserve"> </w:t>
      </w:r>
      <w:r>
        <w:rPr>
          <w:sz w:val="20"/>
        </w:rPr>
        <w:t>of</w:t>
      </w:r>
      <w:r>
        <w:rPr>
          <w:spacing w:val="-2"/>
          <w:sz w:val="20"/>
        </w:rPr>
        <w:t xml:space="preserve"> </w:t>
      </w:r>
      <w:r>
        <w:rPr>
          <w:rFonts w:ascii="Courier New" w:hAnsi="Courier New"/>
          <w:b/>
        </w:rPr>
        <w:t>Activity2</w:t>
      </w:r>
      <w:r>
        <w:rPr>
          <w:rFonts w:ascii="Courier New" w:hAnsi="Courier New"/>
          <w:b/>
          <w:spacing w:val="-80"/>
        </w:rPr>
        <w:t xml:space="preserve"> </w:t>
      </w:r>
      <w:r>
        <w:rPr>
          <w:sz w:val="20"/>
        </w:rPr>
        <w:t>to</w:t>
      </w:r>
      <w:r>
        <w:rPr>
          <w:spacing w:val="-2"/>
          <w:sz w:val="20"/>
        </w:rPr>
        <w:t xml:space="preserve"> </w:t>
      </w:r>
      <w:r>
        <w:rPr>
          <w:sz w:val="20"/>
        </w:rPr>
        <w:t>load</w:t>
      </w:r>
      <w:r>
        <w:rPr>
          <w:spacing w:val="-2"/>
          <w:sz w:val="20"/>
        </w:rPr>
        <w:t xml:space="preserve"> </w:t>
      </w:r>
      <w:r>
        <w:rPr>
          <w:spacing w:val="-5"/>
          <w:sz w:val="20"/>
        </w:rPr>
        <w:t>the</w:t>
      </w:r>
    </w:p>
    <w:p>
      <w:pPr>
        <w:pStyle w:val="TextBody"/>
        <w:ind w:left="1274" w:hanging="0"/>
        <w:rPr/>
      </w:pPr>
      <w:r>
        <w:rPr/>
        <w:t>data</w:t>
      </w:r>
      <w:r>
        <w:rPr>
          <w:spacing w:val="-1"/>
        </w:rPr>
        <w:t xml:space="preserve"> </w:t>
      </w:r>
      <w:r>
        <w:rPr/>
        <w:t>in</w:t>
      </w:r>
      <w:r>
        <w:rPr>
          <w:spacing w:val="-1"/>
        </w:rPr>
        <w:t xml:space="preserve"> </w:t>
      </w:r>
      <w:r>
        <w:rPr/>
        <w:t xml:space="preserve">the </w:t>
      </w:r>
      <w:r>
        <w:rPr>
          <w:spacing w:val="-2"/>
        </w:rPr>
        <w:t>list:</w:t>
      </w:r>
    </w:p>
    <w:p>
      <w:pPr>
        <w:pStyle w:val="TextBody"/>
        <w:spacing w:before="4" w:after="0"/>
        <w:rPr>
          <w:sz w:val="9"/>
        </w:rPr>
      </w:pPr>
      <w:r>
        <w:rPr>
          <w:sz w:val="9"/>
        </w:rPr>
        <mc:AlternateContent>
          <mc:Choice Requires="wpg">
            <w:drawing>
              <wp:anchor behindDoc="0" distT="635" distB="0" distL="0" distR="4445" simplePos="0" locked="0" layoutInCell="0" allowOverlap="1" relativeHeight="1741" wp14:anchorId="0A0D0C18">
                <wp:simplePos x="0" y="0"/>
                <wp:positionH relativeFrom="page">
                  <wp:posOffset>1120140</wp:posOffset>
                </wp:positionH>
                <wp:positionV relativeFrom="paragraph">
                  <wp:posOffset>95885</wp:posOffset>
                </wp:positionV>
                <wp:extent cx="5074920" cy="3330575"/>
                <wp:effectExtent l="0" t="635" r="635" b="0"/>
                <wp:wrapTopAndBottom/>
                <wp:docPr id="963" name="docshapegroup731"/>
                <a:graphic xmlns:a="http://schemas.openxmlformats.org/drawingml/2006/main">
                  <a:graphicData uri="http://schemas.microsoft.com/office/word/2010/wordprocessingGroup">
                    <wpg:wgp>
                      <wpg:cNvGrpSpPr/>
                      <wpg:grpSpPr>
                        <a:xfrm>
                          <a:off x="0" y="0"/>
                          <a:ext cx="5074920" cy="3330720"/>
                          <a:chOff x="0" y="0"/>
                          <a:chExt cx="5074920" cy="3330720"/>
                        </a:xfrm>
                      </wpg:grpSpPr>
                      <wps:wsp>
                        <wps:cNvSpPr/>
                        <wps:spPr>
                          <a:xfrm>
                            <a:off x="0" y="6480"/>
                            <a:ext cx="5074920" cy="3317760"/>
                          </a:xfrm>
                          <a:prstGeom prst="rect">
                            <a:avLst/>
                          </a:prstGeom>
                          <a:solidFill>
                            <a:srgbClr val="f6f6f6"/>
                          </a:solidFill>
                          <a:ln w="0">
                            <a:noFill/>
                          </a:ln>
                        </wps:spPr>
                        <wps:style>
                          <a:lnRef idx="0"/>
                          <a:fillRef idx="0"/>
                          <a:effectRef idx="0"/>
                          <a:fontRef idx="minor"/>
                        </wps:style>
                        <wps:bodyPr/>
                      </wps:wsp>
                      <wps:wsp>
                        <wps:cNvSpPr/>
                        <wps:spPr>
                          <a:xfrm>
                            <a:off x="0" y="0"/>
                            <a:ext cx="5074920" cy="3330720"/>
                          </a:xfrm>
                          <a:custGeom>
                            <a:avLst/>
                            <a:gdLst>
                              <a:gd name="textAreaLeft" fmla="*/ 0 w 2877120"/>
                              <a:gd name="textAreaRight" fmla="*/ 2879280 w 2877120"/>
                              <a:gd name="textAreaTop" fmla="*/ 0 h 1888200"/>
                              <a:gd name="textAreaBottom" fmla="*/ 1890360 h 1888200"/>
                            </a:gdLst>
                            <a:ahLst/>
                            <a:rect l="textAreaLeft" t="textAreaTop" r="textAreaRight" b="textAreaBottom"/>
                            <a:pathLst>
                              <a:path w="7992" h="5245">
                                <a:moveTo>
                                  <a:pt x="7992" y="5225"/>
                                </a:moveTo>
                                <a:lnTo>
                                  <a:pt x="0" y="5225"/>
                                </a:lnTo>
                                <a:lnTo>
                                  <a:pt x="0" y="5245"/>
                                </a:lnTo>
                                <a:lnTo>
                                  <a:pt x="7992" y="5245"/>
                                </a:lnTo>
                                <a:lnTo>
                                  <a:pt x="7992" y="5225"/>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3305160"/>
                          </a:xfrm>
                          <a:prstGeom prst="rect">
                            <a:avLst/>
                          </a:prstGeom>
                          <a:noFill/>
                          <a:ln w="0">
                            <a:noFill/>
                          </a:ln>
                        </wps:spPr>
                        <wps:style>
                          <a:lnRef idx="0"/>
                          <a:fillRef idx="0"/>
                          <a:effectRef idx="0"/>
                          <a:fontRef idx="minor"/>
                        </wps:style>
                        <wps:txbx>
                          <w:txbxContent>
                            <w:p>
                              <w:pPr>
                                <w:pStyle w:val="Normal"/>
                                <w:spacing w:before="40" w:after="0"/>
                                <w:ind w:left="885" w:hanging="0"/>
                                <w:rPr>
                                  <w:rFonts w:ascii="Courier New" w:hAnsi="Courier New"/>
                                  <w:sz w:val="18"/>
                                </w:rPr>
                              </w:pPr>
                              <w:r>
                                <w:rPr>
                                  <w:rFonts w:ascii="Courier New" w:hAnsi="Courier New"/>
                                  <w:sz w:val="18"/>
                                </w:rPr>
                                <w:t>private</w:t>
                              </w:r>
                              <w:r>
                                <w:rPr>
                                  <w:rFonts w:ascii="Courier New" w:hAnsi="Courier New"/>
                                  <w:spacing w:val="-6"/>
                                  <w:sz w:val="18"/>
                                </w:rPr>
                                <w:t xml:space="preserve"> </w:t>
                              </w:r>
                              <w:r>
                                <w:rPr>
                                  <w:rFonts w:ascii="Courier New" w:hAnsi="Courier New"/>
                                  <w:sz w:val="18"/>
                                </w:rPr>
                                <w:t>lateinit</w:t>
                              </w:r>
                              <w:r>
                                <w:rPr>
                                  <w:rFonts w:ascii="Courier New" w:hAnsi="Courier New"/>
                                  <w:spacing w:val="-5"/>
                                  <w:sz w:val="18"/>
                                </w:rPr>
                                <w:t xml:space="preserve"> </w:t>
                              </w:r>
                              <w:r>
                                <w:rPr>
                                  <w:rFonts w:ascii="Courier New" w:hAnsi="Courier New"/>
                                  <w:sz w:val="18"/>
                                </w:rPr>
                                <w:t>var</w:t>
                              </w:r>
                              <w:r>
                                <w:rPr>
                                  <w:rFonts w:ascii="Courier New" w:hAnsi="Courier New"/>
                                  <w:spacing w:val="-5"/>
                                  <w:sz w:val="18"/>
                                </w:rPr>
                                <w:t xml:space="preserve"> </w:t>
                              </w:r>
                              <w:r>
                                <w:rPr>
                                  <w:rFonts w:ascii="Courier New" w:hAnsi="Courier New"/>
                                  <w:sz w:val="18"/>
                                </w:rPr>
                                <w:t>adapter</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pacing w:val="-2"/>
                                  <w:sz w:val="18"/>
                                </w:rPr>
                                <w:t>ItemAdapter</w:t>
                              </w:r>
                            </w:p>
                            <w:p>
                              <w:pPr>
                                <w:pStyle w:val="Normal"/>
                                <w:spacing w:lineRule="auto" w:line="324" w:before="76" w:after="0"/>
                                <w:ind w:left="1317" w:right="1185" w:hanging="432"/>
                                <w:rPr>
                                  <w:rFonts w:ascii="Courier New" w:hAnsi="Courier New"/>
                                  <w:sz w:val="18"/>
                                </w:rPr>
                              </w:pPr>
                              <w:r>
                                <w:rPr>
                                  <w:rFonts w:ascii="Courier New" w:hAnsi="Courier New"/>
                                  <w:sz w:val="18"/>
                                </w:rPr>
                                <w:t>override</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onCreate(savedInstanceState:</w:t>
                              </w:r>
                              <w:r>
                                <w:rPr>
                                  <w:rFonts w:ascii="Courier New" w:hAnsi="Courier New"/>
                                  <w:spacing w:val="-10"/>
                                  <w:sz w:val="18"/>
                                </w:rPr>
                                <w:t xml:space="preserve"> </w:t>
                              </w:r>
                              <w:r>
                                <w:rPr>
                                  <w:rFonts w:ascii="Courier New" w:hAnsi="Courier New"/>
                                  <w:sz w:val="18"/>
                                </w:rPr>
                                <w:t>Bundle?)</w:t>
                              </w:r>
                              <w:r>
                                <w:rPr>
                                  <w:rFonts w:ascii="Courier New" w:hAnsi="Courier New"/>
                                  <w:spacing w:val="-10"/>
                                  <w:sz w:val="18"/>
                                </w:rPr>
                                <w:t xml:space="preserve"> </w:t>
                              </w:r>
                              <w:r>
                                <w:rPr>
                                  <w:rFonts w:ascii="Courier New" w:hAnsi="Courier New"/>
                                  <w:sz w:val="18"/>
                                </w:rPr>
                                <w:t xml:space="preserve">{ </w:t>
                              </w:r>
                              <w:r>
                                <w:rPr>
                                  <w:rFonts w:ascii="Courier New" w:hAnsi="Courier New"/>
                                  <w:spacing w:val="-2"/>
                                  <w:sz w:val="18"/>
                                </w:rPr>
                                <w:t>super.onCreate(savedInstanceState) setContentView(R.layout.activity_2)</w:t>
                              </w:r>
                            </w:p>
                            <w:p>
                              <w:pPr>
                                <w:pStyle w:val="Normal"/>
                                <w:spacing w:lineRule="exact" w:line="202" w:before="2" w:after="0"/>
                                <w:ind w:left="1317" w:hanging="0"/>
                                <w:rPr>
                                  <w:rFonts w:ascii="Courier New" w:hAnsi="Courier New"/>
                                  <w:sz w:val="18"/>
                                </w:rPr>
                              </w:pPr>
                              <w:r>
                                <w:rPr>
                                  <w:rFonts w:ascii="Courier New" w:hAnsi="Courier New"/>
                                  <w:sz w:val="18"/>
                                </w:rPr>
                                <w:t>val</w:t>
                              </w:r>
                              <w:r>
                                <w:rPr>
                                  <w:rFonts w:ascii="Courier New" w:hAnsi="Courier New"/>
                                  <w:spacing w:val="-5"/>
                                  <w:sz w:val="18"/>
                                </w:rPr>
                                <w:t xml:space="preserve"> </w:t>
                              </w:r>
                              <w:r>
                                <w:rPr>
                                  <w:rFonts w:ascii="Courier New" w:hAnsi="Courier New"/>
                                  <w:spacing w:val="-2"/>
                                  <w:sz w:val="18"/>
                                </w:rPr>
                                <w:t>recyclerView</w:t>
                              </w:r>
                            </w:p>
                            <w:p>
                              <w:pPr>
                                <w:pStyle w:val="Normal"/>
                                <w:spacing w:lineRule="exact" w:line="202"/>
                                <w:ind w:left="1533" w:hanging="0"/>
                                <w:rPr>
                                  <w:rFonts w:ascii="Courier New" w:hAnsi="Courier New"/>
                                  <w:sz w:val="18"/>
                                </w:rPr>
                              </w:pPr>
                              <w:r>
                                <w:rPr>
                                  <w:rFonts w:ascii="Courier New" w:hAnsi="Courier New"/>
                                  <w:sz w:val="18"/>
                                </w:rPr>
                                <w:t>=</w:t>
                              </w:r>
                              <w:r>
                                <w:rPr>
                                  <w:rFonts w:ascii="Courier New" w:hAnsi="Courier New"/>
                                  <w:spacing w:val="-1"/>
                                  <w:sz w:val="18"/>
                                </w:rPr>
                                <w:t xml:space="preserve"> </w:t>
                              </w:r>
                              <w:r>
                                <w:rPr>
                                  <w:rFonts w:ascii="Courier New" w:hAnsi="Courier New"/>
                                  <w:spacing w:val="-2"/>
                                  <w:sz w:val="18"/>
                                </w:rPr>
                                <w:t>findViewById&lt;RecyclerView&gt;(R.id.activity_2_recycler_view)</w:t>
                              </w:r>
                            </w:p>
                            <w:p>
                              <w:pPr>
                                <w:pStyle w:val="Normal"/>
                                <w:spacing w:before="16" w:after="0"/>
                                <w:ind w:left="1317" w:hanging="0"/>
                                <w:rPr>
                                  <w:rFonts w:ascii="Courier New" w:hAnsi="Courier New"/>
                                  <w:sz w:val="18"/>
                                </w:rPr>
                              </w:pPr>
                              <w:r>
                                <w:rPr>
                                  <w:rFonts w:ascii="Courier New" w:hAnsi="Courier New"/>
                                  <w:sz w:val="18"/>
                                </w:rPr>
                                <w:t>recyclerView.layoutManager</w:t>
                              </w:r>
                              <w:r>
                                <w:rPr>
                                  <w:rFonts w:ascii="Courier New" w:hAnsi="Courier New"/>
                                  <w:spacing w:val="-14"/>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pacing w:val="-2"/>
                                  <w:sz w:val="18"/>
                                </w:rPr>
                                <w:t>LinearLayoutManager(this)</w:t>
                              </w:r>
                            </w:p>
                            <w:p>
                              <w:pPr>
                                <w:pStyle w:val="Normal"/>
                                <w:spacing w:before="76" w:after="0"/>
                                <w:ind w:left="1317" w:hanging="0"/>
                                <w:rPr>
                                  <w:rFonts w:ascii="Courier New" w:hAnsi="Courier New"/>
                                  <w:sz w:val="18"/>
                                </w:rPr>
                              </w:pPr>
                              <w:r>
                                <w:rPr>
                                  <w:rFonts w:ascii="Courier New" w:hAnsi="Courier New"/>
                                  <w:spacing w:val="-4"/>
                                  <w:sz w:val="18"/>
                                </w:rPr>
                                <w:t>adapter=</w:t>
                              </w:r>
                              <w:r>
                                <w:rPr>
                                  <w:rFonts w:ascii="Courier New" w:hAnsi="Courier New"/>
                                  <w:spacing w:val="7"/>
                                  <w:sz w:val="18"/>
                                </w:rPr>
                                <w:t xml:space="preserve"> </w:t>
                              </w:r>
                              <w:r>
                                <w:rPr>
                                  <w:rFonts w:ascii="Courier New" w:hAnsi="Courier New"/>
                                  <w:spacing w:val="-4"/>
                                  <w:sz w:val="18"/>
                                </w:rPr>
                                <w:t>ItemAdapter(LayoutInflater.from(this))</w:t>
                              </w:r>
                              <w:r>
                                <w:rPr>
                                  <w:rFonts w:ascii="Courier New" w:hAnsi="Courier New"/>
                                  <w:spacing w:val="7"/>
                                  <w:sz w:val="18"/>
                                </w:rPr>
                                <w:t xml:space="preserve"> </w:t>
                              </w:r>
                              <w:r>
                                <w:rPr>
                                  <w:rFonts w:ascii="Courier New" w:hAnsi="Courier New"/>
                                  <w:spacing w:val="-12"/>
                                  <w:sz w:val="18"/>
                                </w:rPr>
                                <w:t>{</w:t>
                              </w:r>
                            </w:p>
                            <w:p>
                              <w:pPr>
                                <w:pStyle w:val="Normal"/>
                                <w:spacing w:before="76" w:after="0"/>
                                <w:ind w:left="1749" w:hanging="0"/>
                                <w:rPr>
                                  <w:rFonts w:ascii="Courier New" w:hAnsi="Courier New"/>
                                  <w:sz w:val="18"/>
                                </w:rPr>
                              </w:pPr>
                              <w:r>
                                <w:rPr>
                                  <w:rFonts w:ascii="Courier New" w:hAnsi="Courier New"/>
                                  <w:spacing w:val="-2"/>
                                  <w:sz w:val="18"/>
                                </w:rPr>
                                <w:t>startActivity(Activity3.newIntent(this,</w:t>
                              </w:r>
                              <w:r>
                                <w:rPr>
                                  <w:rFonts w:ascii="Courier New" w:hAnsi="Courier New"/>
                                  <w:spacing w:val="37"/>
                                  <w:sz w:val="18"/>
                                </w:rPr>
                                <w:t xml:space="preserve"> </w:t>
                              </w:r>
                              <w:r>
                                <w:rPr>
                                  <w:rFonts w:ascii="Courier New" w:hAnsi="Courier New"/>
                                  <w:spacing w:val="-4"/>
                                  <w:sz w:val="18"/>
                                </w:rPr>
                                <w:t>it))</w:t>
                              </w:r>
                            </w:p>
                            <w:p>
                              <w:pPr>
                                <w:pStyle w:val="Normal"/>
                                <w:spacing w:before="77" w:after="0"/>
                                <w:ind w:left="1317" w:hanging="0"/>
                                <w:rPr>
                                  <w:rFonts w:ascii="Courier New" w:hAnsi="Courier New"/>
                                  <w:sz w:val="18"/>
                                </w:rPr>
                              </w:pPr>
                              <w:r>
                                <w:rPr>
                                  <w:rFonts w:ascii="Courier New" w:hAnsi="Courier New"/>
                                  <w:sz w:val="18"/>
                                </w:rPr>
                                <w:t>}</w:t>
                              </w:r>
                            </w:p>
                            <w:p>
                              <w:pPr>
                                <w:pStyle w:val="Normal"/>
                                <w:spacing w:before="76" w:after="0"/>
                                <w:ind w:left="1317" w:hanging="0"/>
                                <w:rPr>
                                  <w:rFonts w:ascii="Courier New" w:hAnsi="Courier New"/>
                                  <w:sz w:val="18"/>
                                </w:rPr>
                              </w:pPr>
                              <w:r>
                                <w:rPr>
                                  <w:rFonts w:ascii="Courier New" w:hAnsi="Courier New"/>
                                  <w:sz w:val="18"/>
                                </w:rPr>
                                <w:t>recyclerView.adapter</w:t>
                              </w:r>
                              <w:r>
                                <w:rPr>
                                  <w:rFonts w:ascii="Courier New" w:hAnsi="Courier New"/>
                                  <w:spacing w:val="-11"/>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pacing w:val="-2"/>
                                  <w:sz w:val="18"/>
                                </w:rPr>
                                <w:t>adapter</w:t>
                              </w:r>
                            </w:p>
                            <w:p>
                              <w:pPr>
                                <w:pStyle w:val="Normal"/>
                                <w:spacing w:before="76" w:after="0"/>
                                <w:ind w:left="1317" w:hanging="0"/>
                                <w:rPr>
                                  <w:rFonts w:ascii="Courier New" w:hAnsi="Courier New"/>
                                  <w:sz w:val="18"/>
                                </w:rPr>
                              </w:pPr>
                              <w:r>
                                <w:rPr>
                                  <w:rFonts w:ascii="Courier New" w:hAnsi="Courier New"/>
                                  <w:sz w:val="18"/>
                                </w:rPr>
                                <w:t>(application</w:t>
                              </w:r>
                              <w:r>
                                <w:rPr>
                                  <w:rFonts w:ascii="Courier New" w:hAnsi="Courier New"/>
                                  <w:spacing w:val="-7"/>
                                  <w:sz w:val="18"/>
                                </w:rPr>
                                <w:t xml:space="preserve"> </w:t>
                              </w:r>
                              <w:r>
                                <w:rPr>
                                  <w:rFonts w:ascii="Courier New" w:hAnsi="Courier New"/>
                                  <w:sz w:val="18"/>
                                </w:rPr>
                                <w:t>as</w:t>
                              </w:r>
                              <w:r>
                                <w:rPr>
                                  <w:rFonts w:ascii="Courier New" w:hAnsi="Courier New"/>
                                  <w:spacing w:val="-7"/>
                                  <w:sz w:val="18"/>
                                </w:rPr>
                                <w:t xml:space="preserve"> </w:t>
                              </w:r>
                              <w:r>
                                <w:rPr>
                                  <w:rFonts w:ascii="Courier New" w:hAnsi="Courier New"/>
                                  <w:spacing w:val="-2"/>
                                  <w:sz w:val="18"/>
                                </w:rPr>
                                <w:t>MyApplication).itemGenerator</w:t>
                              </w:r>
                            </w:p>
                            <w:p>
                              <w:pPr>
                                <w:pStyle w:val="Normal"/>
                                <w:spacing w:lineRule="auto" w:line="324" w:before="76" w:after="0"/>
                                <w:ind w:left="1749" w:right="1185" w:hanging="216"/>
                                <w:rPr>
                                  <w:rFonts w:ascii="Courier New" w:hAnsi="Courier New"/>
                                  <w:sz w:val="18"/>
                                </w:rPr>
                              </w:pPr>
                              <w:r>
                                <w:rPr>
                                  <w:rFonts w:ascii="Courier New" w:hAnsi="Courier New"/>
                                  <w:spacing w:val="-2"/>
                                  <w:sz w:val="18"/>
                                </w:rPr>
                                <w:t xml:space="preserve">.generateItemsAsync(intent.getIntExtra </w:t>
                              </w:r>
                              <w:r>
                                <w:rPr>
                                  <w:rFonts w:ascii="Courier New" w:hAnsi="Courier New"/>
                                  <w:sz w:val="18"/>
                                </w:rPr>
                                <w:t>(EXTRA_ITEM_COUNT, 0)) {</w:t>
                              </w:r>
                            </w:p>
                            <w:p>
                              <w:pPr>
                                <w:pStyle w:val="Normal"/>
                                <w:spacing w:lineRule="auto" w:line="324" w:before="1" w:after="0"/>
                                <w:ind w:left="2181" w:right="3062" w:hanging="432"/>
                                <w:rPr>
                                  <w:rFonts w:ascii="Courier New" w:hAnsi="Courier New"/>
                                  <w:sz w:val="18"/>
                                </w:rPr>
                              </w:pPr>
                              <w:r>
                                <w:rPr>
                                  <w:rFonts w:ascii="Courier New" w:hAnsi="Courier New"/>
                                  <w:sz w:val="18"/>
                                </w:rPr>
                                <w:t xml:space="preserve">runOnUiThread { </w:t>
                              </w:r>
                              <w:r>
                                <w:rPr>
                                  <w:rFonts w:ascii="Courier New" w:hAnsi="Courier New"/>
                                  <w:spacing w:val="-2"/>
                                  <w:sz w:val="18"/>
                                </w:rPr>
                                <w:t>adapter.addItems(it)</w:t>
                              </w:r>
                            </w:p>
                            <w:p>
                              <w:pPr>
                                <w:pStyle w:val="Normal"/>
                                <w:spacing w:before="1" w:after="0"/>
                                <w:ind w:left="1749" w:hanging="0"/>
                                <w:rPr>
                                  <w:rFonts w:ascii="Courier New" w:hAnsi="Courier New"/>
                                  <w:sz w:val="18"/>
                                </w:rPr>
                              </w:pPr>
                              <w:r>
                                <w:rPr>
                                  <w:rFonts w:ascii="Courier New" w:hAnsi="Courier New"/>
                                  <w:sz w:val="18"/>
                                </w:rPr>
                                <w:t>}</w:t>
                              </w:r>
                            </w:p>
                            <w:p>
                              <w:pPr>
                                <w:pStyle w:val="Normal"/>
                                <w:spacing w:before="77" w:after="0"/>
                                <w:ind w:left="1317"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731" style="position:absolute;margin-left:88.2pt;margin-top:7.55pt;width:399.6pt;height:262.25pt" coordorigin="1764,151" coordsize="7992,5245">
                <v:rect id="shape_0" path="m0,0l-2147483645,0l-2147483645,-2147483646l0,-2147483646xe" fillcolor="#f6f6f6" stroked="f" o:allowincell="f" style="position:absolute;left:1764;top:161;width:7991;height:522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71;width:7991;height:5204;mso-wrap-style:square;v-text-anchor:top;mso-position-horizontal-relative:page">
                  <v:fill o:detectmouseclick="t" on="false"/>
                  <v:stroke color="#3465a4" joinstyle="round" endcap="flat"/>
                  <v:textbox>
                    <w:txbxContent>
                      <w:p>
                        <w:pPr>
                          <w:pStyle w:val="Normal"/>
                          <w:spacing w:before="40" w:after="0"/>
                          <w:ind w:left="885" w:hanging="0"/>
                          <w:rPr>
                            <w:rFonts w:ascii="Courier New" w:hAnsi="Courier New"/>
                            <w:sz w:val="18"/>
                          </w:rPr>
                        </w:pPr>
                        <w:r>
                          <w:rPr>
                            <w:rFonts w:ascii="Courier New" w:hAnsi="Courier New"/>
                            <w:sz w:val="18"/>
                          </w:rPr>
                          <w:t>private</w:t>
                        </w:r>
                        <w:r>
                          <w:rPr>
                            <w:rFonts w:ascii="Courier New" w:hAnsi="Courier New"/>
                            <w:spacing w:val="-6"/>
                            <w:sz w:val="18"/>
                          </w:rPr>
                          <w:t xml:space="preserve"> </w:t>
                        </w:r>
                        <w:r>
                          <w:rPr>
                            <w:rFonts w:ascii="Courier New" w:hAnsi="Courier New"/>
                            <w:sz w:val="18"/>
                          </w:rPr>
                          <w:t>lateinit</w:t>
                        </w:r>
                        <w:r>
                          <w:rPr>
                            <w:rFonts w:ascii="Courier New" w:hAnsi="Courier New"/>
                            <w:spacing w:val="-5"/>
                            <w:sz w:val="18"/>
                          </w:rPr>
                          <w:t xml:space="preserve"> </w:t>
                        </w:r>
                        <w:r>
                          <w:rPr>
                            <w:rFonts w:ascii="Courier New" w:hAnsi="Courier New"/>
                            <w:sz w:val="18"/>
                          </w:rPr>
                          <w:t>var</w:t>
                        </w:r>
                        <w:r>
                          <w:rPr>
                            <w:rFonts w:ascii="Courier New" w:hAnsi="Courier New"/>
                            <w:spacing w:val="-5"/>
                            <w:sz w:val="18"/>
                          </w:rPr>
                          <w:t xml:space="preserve"> </w:t>
                        </w:r>
                        <w:r>
                          <w:rPr>
                            <w:rFonts w:ascii="Courier New" w:hAnsi="Courier New"/>
                            <w:sz w:val="18"/>
                          </w:rPr>
                          <w:t>adapter</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pacing w:val="-2"/>
                            <w:sz w:val="18"/>
                          </w:rPr>
                          <w:t>ItemAdapter</w:t>
                        </w:r>
                      </w:p>
                      <w:p>
                        <w:pPr>
                          <w:pStyle w:val="Normal"/>
                          <w:spacing w:lineRule="auto" w:line="324" w:before="76" w:after="0"/>
                          <w:ind w:left="1317" w:right="1185" w:hanging="432"/>
                          <w:rPr>
                            <w:rFonts w:ascii="Courier New" w:hAnsi="Courier New"/>
                            <w:sz w:val="18"/>
                          </w:rPr>
                        </w:pPr>
                        <w:r>
                          <w:rPr>
                            <w:rFonts w:ascii="Courier New" w:hAnsi="Courier New"/>
                            <w:sz w:val="18"/>
                          </w:rPr>
                          <w:t>override</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onCreate(savedInstanceState:</w:t>
                        </w:r>
                        <w:r>
                          <w:rPr>
                            <w:rFonts w:ascii="Courier New" w:hAnsi="Courier New"/>
                            <w:spacing w:val="-10"/>
                            <w:sz w:val="18"/>
                          </w:rPr>
                          <w:t xml:space="preserve"> </w:t>
                        </w:r>
                        <w:r>
                          <w:rPr>
                            <w:rFonts w:ascii="Courier New" w:hAnsi="Courier New"/>
                            <w:sz w:val="18"/>
                          </w:rPr>
                          <w:t>Bundle?)</w:t>
                        </w:r>
                        <w:r>
                          <w:rPr>
                            <w:rFonts w:ascii="Courier New" w:hAnsi="Courier New"/>
                            <w:spacing w:val="-10"/>
                            <w:sz w:val="18"/>
                          </w:rPr>
                          <w:t xml:space="preserve"> </w:t>
                        </w:r>
                        <w:r>
                          <w:rPr>
                            <w:rFonts w:ascii="Courier New" w:hAnsi="Courier New"/>
                            <w:sz w:val="18"/>
                          </w:rPr>
                          <w:t xml:space="preserve">{ </w:t>
                        </w:r>
                        <w:r>
                          <w:rPr>
                            <w:rFonts w:ascii="Courier New" w:hAnsi="Courier New"/>
                            <w:spacing w:val="-2"/>
                            <w:sz w:val="18"/>
                          </w:rPr>
                          <w:t>super.onCreate(savedInstanceState) setContentView(R.layout.activity_2)</w:t>
                        </w:r>
                      </w:p>
                      <w:p>
                        <w:pPr>
                          <w:pStyle w:val="Normal"/>
                          <w:spacing w:lineRule="exact" w:line="202" w:before="2" w:after="0"/>
                          <w:ind w:left="1317" w:hanging="0"/>
                          <w:rPr>
                            <w:rFonts w:ascii="Courier New" w:hAnsi="Courier New"/>
                            <w:sz w:val="18"/>
                          </w:rPr>
                        </w:pPr>
                        <w:r>
                          <w:rPr>
                            <w:rFonts w:ascii="Courier New" w:hAnsi="Courier New"/>
                            <w:sz w:val="18"/>
                          </w:rPr>
                          <w:t>val</w:t>
                        </w:r>
                        <w:r>
                          <w:rPr>
                            <w:rFonts w:ascii="Courier New" w:hAnsi="Courier New"/>
                            <w:spacing w:val="-5"/>
                            <w:sz w:val="18"/>
                          </w:rPr>
                          <w:t xml:space="preserve"> </w:t>
                        </w:r>
                        <w:r>
                          <w:rPr>
                            <w:rFonts w:ascii="Courier New" w:hAnsi="Courier New"/>
                            <w:spacing w:val="-2"/>
                            <w:sz w:val="18"/>
                          </w:rPr>
                          <w:t>recyclerView</w:t>
                        </w:r>
                      </w:p>
                      <w:p>
                        <w:pPr>
                          <w:pStyle w:val="Normal"/>
                          <w:spacing w:lineRule="exact" w:line="202"/>
                          <w:ind w:left="1533" w:hanging="0"/>
                          <w:rPr>
                            <w:rFonts w:ascii="Courier New" w:hAnsi="Courier New"/>
                            <w:sz w:val="18"/>
                          </w:rPr>
                        </w:pPr>
                        <w:r>
                          <w:rPr>
                            <w:rFonts w:ascii="Courier New" w:hAnsi="Courier New"/>
                            <w:sz w:val="18"/>
                          </w:rPr>
                          <w:t>=</w:t>
                        </w:r>
                        <w:r>
                          <w:rPr>
                            <w:rFonts w:ascii="Courier New" w:hAnsi="Courier New"/>
                            <w:spacing w:val="-1"/>
                            <w:sz w:val="18"/>
                          </w:rPr>
                          <w:t xml:space="preserve"> </w:t>
                        </w:r>
                        <w:r>
                          <w:rPr>
                            <w:rFonts w:ascii="Courier New" w:hAnsi="Courier New"/>
                            <w:spacing w:val="-2"/>
                            <w:sz w:val="18"/>
                          </w:rPr>
                          <w:t>findViewById&lt;RecyclerView&gt;(R.id.activity_2_recycler_view)</w:t>
                        </w:r>
                      </w:p>
                      <w:p>
                        <w:pPr>
                          <w:pStyle w:val="Normal"/>
                          <w:spacing w:before="16" w:after="0"/>
                          <w:ind w:left="1317" w:hanging="0"/>
                          <w:rPr>
                            <w:rFonts w:ascii="Courier New" w:hAnsi="Courier New"/>
                            <w:sz w:val="18"/>
                          </w:rPr>
                        </w:pPr>
                        <w:r>
                          <w:rPr>
                            <w:rFonts w:ascii="Courier New" w:hAnsi="Courier New"/>
                            <w:sz w:val="18"/>
                          </w:rPr>
                          <w:t>recyclerView.layoutManager</w:t>
                        </w:r>
                        <w:r>
                          <w:rPr>
                            <w:rFonts w:ascii="Courier New" w:hAnsi="Courier New"/>
                            <w:spacing w:val="-14"/>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pacing w:val="-2"/>
                            <w:sz w:val="18"/>
                          </w:rPr>
                          <w:t>LinearLayoutManager(this)</w:t>
                        </w:r>
                      </w:p>
                      <w:p>
                        <w:pPr>
                          <w:pStyle w:val="Normal"/>
                          <w:spacing w:before="76" w:after="0"/>
                          <w:ind w:left="1317" w:hanging="0"/>
                          <w:rPr>
                            <w:rFonts w:ascii="Courier New" w:hAnsi="Courier New"/>
                            <w:sz w:val="18"/>
                          </w:rPr>
                        </w:pPr>
                        <w:r>
                          <w:rPr>
                            <w:rFonts w:ascii="Courier New" w:hAnsi="Courier New"/>
                            <w:spacing w:val="-4"/>
                            <w:sz w:val="18"/>
                          </w:rPr>
                          <w:t>adapter=</w:t>
                        </w:r>
                        <w:r>
                          <w:rPr>
                            <w:rFonts w:ascii="Courier New" w:hAnsi="Courier New"/>
                            <w:spacing w:val="7"/>
                            <w:sz w:val="18"/>
                          </w:rPr>
                          <w:t xml:space="preserve"> </w:t>
                        </w:r>
                        <w:r>
                          <w:rPr>
                            <w:rFonts w:ascii="Courier New" w:hAnsi="Courier New"/>
                            <w:spacing w:val="-4"/>
                            <w:sz w:val="18"/>
                          </w:rPr>
                          <w:t>ItemAdapter(LayoutInflater.from(this))</w:t>
                        </w:r>
                        <w:r>
                          <w:rPr>
                            <w:rFonts w:ascii="Courier New" w:hAnsi="Courier New"/>
                            <w:spacing w:val="7"/>
                            <w:sz w:val="18"/>
                          </w:rPr>
                          <w:t xml:space="preserve"> </w:t>
                        </w:r>
                        <w:r>
                          <w:rPr>
                            <w:rFonts w:ascii="Courier New" w:hAnsi="Courier New"/>
                            <w:spacing w:val="-12"/>
                            <w:sz w:val="18"/>
                          </w:rPr>
                          <w:t>{</w:t>
                        </w:r>
                      </w:p>
                      <w:p>
                        <w:pPr>
                          <w:pStyle w:val="Normal"/>
                          <w:spacing w:before="76" w:after="0"/>
                          <w:ind w:left="1749" w:hanging="0"/>
                          <w:rPr>
                            <w:rFonts w:ascii="Courier New" w:hAnsi="Courier New"/>
                            <w:sz w:val="18"/>
                          </w:rPr>
                        </w:pPr>
                        <w:r>
                          <w:rPr>
                            <w:rFonts w:ascii="Courier New" w:hAnsi="Courier New"/>
                            <w:spacing w:val="-2"/>
                            <w:sz w:val="18"/>
                          </w:rPr>
                          <w:t>startActivity(Activity3.newIntent(this,</w:t>
                        </w:r>
                        <w:r>
                          <w:rPr>
                            <w:rFonts w:ascii="Courier New" w:hAnsi="Courier New"/>
                            <w:spacing w:val="37"/>
                            <w:sz w:val="18"/>
                          </w:rPr>
                          <w:t xml:space="preserve"> </w:t>
                        </w:r>
                        <w:r>
                          <w:rPr>
                            <w:rFonts w:ascii="Courier New" w:hAnsi="Courier New"/>
                            <w:spacing w:val="-4"/>
                            <w:sz w:val="18"/>
                          </w:rPr>
                          <w:t>it))</w:t>
                        </w:r>
                      </w:p>
                      <w:p>
                        <w:pPr>
                          <w:pStyle w:val="Normal"/>
                          <w:spacing w:before="77" w:after="0"/>
                          <w:ind w:left="1317" w:hanging="0"/>
                          <w:rPr>
                            <w:rFonts w:ascii="Courier New" w:hAnsi="Courier New"/>
                            <w:sz w:val="18"/>
                          </w:rPr>
                        </w:pPr>
                        <w:r>
                          <w:rPr>
                            <w:rFonts w:ascii="Courier New" w:hAnsi="Courier New"/>
                            <w:sz w:val="18"/>
                          </w:rPr>
                          <w:t>}</w:t>
                        </w:r>
                      </w:p>
                      <w:p>
                        <w:pPr>
                          <w:pStyle w:val="Normal"/>
                          <w:spacing w:before="76" w:after="0"/>
                          <w:ind w:left="1317" w:hanging="0"/>
                          <w:rPr>
                            <w:rFonts w:ascii="Courier New" w:hAnsi="Courier New"/>
                            <w:sz w:val="18"/>
                          </w:rPr>
                        </w:pPr>
                        <w:r>
                          <w:rPr>
                            <w:rFonts w:ascii="Courier New" w:hAnsi="Courier New"/>
                            <w:sz w:val="18"/>
                          </w:rPr>
                          <w:t>recyclerView.adapter</w:t>
                        </w:r>
                        <w:r>
                          <w:rPr>
                            <w:rFonts w:ascii="Courier New" w:hAnsi="Courier New"/>
                            <w:spacing w:val="-11"/>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pacing w:val="-2"/>
                            <w:sz w:val="18"/>
                          </w:rPr>
                          <w:t>adapter</w:t>
                        </w:r>
                      </w:p>
                      <w:p>
                        <w:pPr>
                          <w:pStyle w:val="Normal"/>
                          <w:spacing w:before="76" w:after="0"/>
                          <w:ind w:left="1317" w:hanging="0"/>
                          <w:rPr>
                            <w:rFonts w:ascii="Courier New" w:hAnsi="Courier New"/>
                            <w:sz w:val="18"/>
                          </w:rPr>
                        </w:pPr>
                        <w:r>
                          <w:rPr>
                            <w:rFonts w:ascii="Courier New" w:hAnsi="Courier New"/>
                            <w:sz w:val="18"/>
                          </w:rPr>
                          <w:t>(application</w:t>
                        </w:r>
                        <w:r>
                          <w:rPr>
                            <w:rFonts w:ascii="Courier New" w:hAnsi="Courier New"/>
                            <w:spacing w:val="-7"/>
                            <w:sz w:val="18"/>
                          </w:rPr>
                          <w:t xml:space="preserve"> </w:t>
                        </w:r>
                        <w:r>
                          <w:rPr>
                            <w:rFonts w:ascii="Courier New" w:hAnsi="Courier New"/>
                            <w:sz w:val="18"/>
                          </w:rPr>
                          <w:t>as</w:t>
                        </w:r>
                        <w:r>
                          <w:rPr>
                            <w:rFonts w:ascii="Courier New" w:hAnsi="Courier New"/>
                            <w:spacing w:val="-7"/>
                            <w:sz w:val="18"/>
                          </w:rPr>
                          <w:t xml:space="preserve"> </w:t>
                        </w:r>
                        <w:r>
                          <w:rPr>
                            <w:rFonts w:ascii="Courier New" w:hAnsi="Courier New"/>
                            <w:spacing w:val="-2"/>
                            <w:sz w:val="18"/>
                          </w:rPr>
                          <w:t>MyApplication).itemGenerator</w:t>
                        </w:r>
                      </w:p>
                      <w:p>
                        <w:pPr>
                          <w:pStyle w:val="Normal"/>
                          <w:spacing w:lineRule="auto" w:line="324" w:before="76" w:after="0"/>
                          <w:ind w:left="1749" w:right="1185" w:hanging="216"/>
                          <w:rPr>
                            <w:rFonts w:ascii="Courier New" w:hAnsi="Courier New"/>
                            <w:sz w:val="18"/>
                          </w:rPr>
                        </w:pPr>
                        <w:r>
                          <w:rPr>
                            <w:rFonts w:ascii="Courier New" w:hAnsi="Courier New"/>
                            <w:spacing w:val="-2"/>
                            <w:sz w:val="18"/>
                          </w:rPr>
                          <w:t xml:space="preserve">.generateItemsAsync(intent.getIntExtra </w:t>
                        </w:r>
                        <w:r>
                          <w:rPr>
                            <w:rFonts w:ascii="Courier New" w:hAnsi="Courier New"/>
                            <w:sz w:val="18"/>
                          </w:rPr>
                          <w:t>(EXTRA_ITEM_COUNT, 0)) {</w:t>
                        </w:r>
                      </w:p>
                      <w:p>
                        <w:pPr>
                          <w:pStyle w:val="Normal"/>
                          <w:spacing w:lineRule="auto" w:line="324" w:before="1" w:after="0"/>
                          <w:ind w:left="2181" w:right="3062" w:hanging="432"/>
                          <w:rPr>
                            <w:rFonts w:ascii="Courier New" w:hAnsi="Courier New"/>
                            <w:sz w:val="18"/>
                          </w:rPr>
                        </w:pPr>
                        <w:r>
                          <w:rPr>
                            <w:rFonts w:ascii="Courier New" w:hAnsi="Courier New"/>
                            <w:sz w:val="18"/>
                          </w:rPr>
                          <w:t xml:space="preserve">runOnUiThread { </w:t>
                        </w:r>
                        <w:r>
                          <w:rPr>
                            <w:rFonts w:ascii="Courier New" w:hAnsi="Courier New"/>
                            <w:spacing w:val="-2"/>
                            <w:sz w:val="18"/>
                          </w:rPr>
                          <w:t>adapter.addItems(it)</w:t>
                        </w:r>
                      </w:p>
                      <w:p>
                        <w:pPr>
                          <w:pStyle w:val="Normal"/>
                          <w:spacing w:before="1" w:after="0"/>
                          <w:ind w:left="1749" w:hanging="0"/>
                          <w:rPr>
                            <w:rFonts w:ascii="Courier New" w:hAnsi="Courier New"/>
                            <w:sz w:val="18"/>
                          </w:rPr>
                        </w:pPr>
                        <w:r>
                          <w:rPr>
                            <w:rFonts w:ascii="Courier New" w:hAnsi="Courier New"/>
                            <w:sz w:val="18"/>
                          </w:rPr>
                          <w:t>}</w:t>
                        </w:r>
                      </w:p>
                      <w:p>
                        <w:pPr>
                          <w:pStyle w:val="Normal"/>
                          <w:spacing w:before="77" w:after="0"/>
                          <w:ind w:left="1317"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ListParagraph"/>
        <w:numPr>
          <w:ilvl w:val="0"/>
          <w:numId w:val="8"/>
        </w:numPr>
        <w:tabs>
          <w:tab w:val="clear" w:pos="720"/>
          <w:tab w:val="left" w:pos="1274" w:leader="none"/>
        </w:tabs>
        <w:spacing w:lineRule="auto" w:line="240"/>
        <w:ind w:left="1274" w:right="121" w:hanging="360"/>
        <w:jc w:val="left"/>
        <w:rPr>
          <w:sz w:val="20"/>
        </w:rPr>
      </w:pPr>
      <w:r>
        <w:rPr>
          <w:sz w:val="20"/>
        </w:rPr>
        <w:t>In order to make the Robolectric test run fast, we can create a shadow implementation</w:t>
      </w:r>
      <w:r>
        <w:rPr>
          <w:spacing w:val="-13"/>
          <w:sz w:val="20"/>
        </w:rPr>
        <w:t xml:space="preserve"> </w:t>
      </w:r>
      <w:r>
        <w:rPr>
          <w:sz w:val="20"/>
        </w:rPr>
        <w:t>of</w:t>
      </w:r>
      <w:r>
        <w:rPr>
          <w:spacing w:val="-8"/>
          <w:sz w:val="20"/>
        </w:rPr>
        <w:t xml:space="preserve"> </w:t>
      </w:r>
      <w:r>
        <w:rPr>
          <w:rFonts w:ascii="Courier New" w:hAnsi="Courier New"/>
          <w:b/>
        </w:rPr>
        <w:t>ItemGenerator</w:t>
      </w:r>
      <w:r>
        <w:rPr>
          <w:rFonts w:ascii="Courier New" w:hAnsi="Courier New"/>
          <w:b/>
          <w:spacing w:val="-81"/>
        </w:rPr>
        <w:t xml:space="preserve"> </w:t>
      </w:r>
      <w:r>
        <w:rPr>
          <w:sz w:val="20"/>
        </w:rPr>
        <w:t>called</w:t>
      </w:r>
      <w:r>
        <w:rPr>
          <w:spacing w:val="-7"/>
          <w:sz w:val="20"/>
        </w:rPr>
        <w:t xml:space="preserve"> </w:t>
      </w:r>
      <w:r>
        <w:rPr>
          <w:rFonts w:ascii="Courier New" w:hAnsi="Courier New"/>
          <w:b/>
        </w:rPr>
        <w:t>InstantItemGenerator</w:t>
      </w:r>
      <w:r>
        <w:rPr>
          <w:sz w:val="20"/>
        </w:rPr>
        <w:t>.</w:t>
      </w:r>
      <w:r>
        <w:rPr>
          <w:spacing w:val="-7"/>
          <w:sz w:val="20"/>
        </w:rPr>
        <w:t xml:space="preserve"> </w:t>
      </w:r>
      <w:r>
        <w:rPr>
          <w:sz w:val="20"/>
        </w:rPr>
        <w:t>We</w:t>
      </w:r>
      <w:r>
        <w:rPr>
          <w:spacing w:val="-7"/>
          <w:sz w:val="20"/>
        </w:rPr>
        <w:t xml:space="preserve"> </w:t>
      </w:r>
      <w:r>
        <w:rPr>
          <w:sz w:val="20"/>
        </w:rPr>
        <w:t>will create this file in the</w:t>
      </w:r>
      <w:r>
        <w:rPr>
          <w:spacing w:val="-1"/>
          <w:sz w:val="20"/>
        </w:rPr>
        <w:t xml:space="preserve"> </w:t>
      </w:r>
      <w:r>
        <w:rPr>
          <w:rFonts w:ascii="Courier New" w:hAnsi="Courier New"/>
          <w:b/>
        </w:rPr>
        <w:t>test</w:t>
      </w:r>
      <w:r>
        <w:rPr>
          <w:rFonts w:ascii="Courier New" w:hAnsi="Courier New"/>
          <w:b/>
          <w:spacing w:val="-79"/>
        </w:rPr>
        <w:t xml:space="preserve"> </w:t>
      </w:r>
      <w:r>
        <w:rPr>
          <w:sz w:val="20"/>
        </w:rPr>
        <w:t>folder. When the</w:t>
      </w:r>
      <w:r>
        <w:rPr>
          <w:spacing w:val="-1"/>
          <w:sz w:val="20"/>
        </w:rPr>
        <w:t xml:space="preserve"> </w:t>
      </w:r>
      <w:r>
        <w:rPr>
          <w:rFonts w:ascii="Courier New" w:hAnsi="Courier New"/>
          <w:b/>
        </w:rPr>
        <w:t>generateItemsAsync</w:t>
      </w:r>
      <w:r>
        <w:rPr>
          <w:rFonts w:ascii="Courier New" w:hAnsi="Courier New"/>
          <w:b/>
          <w:spacing w:val="-79"/>
        </w:rPr>
        <w:t xml:space="preserve"> </w:t>
      </w:r>
      <w:r>
        <w:rPr>
          <w:sz w:val="20"/>
        </w:rPr>
        <w:t>method</w:t>
      </w:r>
      <w:r>
        <w:rPr>
          <w:spacing w:val="-1"/>
          <w:sz w:val="20"/>
        </w:rPr>
        <w:t xml:space="preserve"> </w:t>
      </w:r>
      <w:r>
        <w:rPr>
          <w:sz w:val="20"/>
        </w:rPr>
        <w:t>is called, we will just generate the items instantly and invoke the callback:</w:t>
      </w:r>
    </w:p>
    <w:p>
      <w:pPr>
        <w:sectPr>
          <w:headerReference w:type="even" r:id="rId294"/>
          <w:headerReference w:type="default" r:id="rId295"/>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 w:after="0"/>
        <w:rPr>
          <w:sz w:val="9"/>
        </w:rPr>
      </w:pPr>
      <w:r>
        <w:rPr>
          <w:sz w:val="9"/>
        </w:rPr>
        <mc:AlternateContent>
          <mc:Choice Requires="wpg">
            <w:drawing>
              <wp:anchor behindDoc="0" distT="635" distB="0" distL="0" distR="4445" simplePos="0" locked="0" layoutInCell="0" allowOverlap="1" relativeHeight="1743" wp14:anchorId="56F1E5DC">
                <wp:simplePos x="0" y="0"/>
                <wp:positionH relativeFrom="page">
                  <wp:posOffset>1120140</wp:posOffset>
                </wp:positionH>
                <wp:positionV relativeFrom="paragraph">
                  <wp:posOffset>93345</wp:posOffset>
                </wp:positionV>
                <wp:extent cx="5074920" cy="1285875"/>
                <wp:effectExtent l="0" t="635" r="635" b="0"/>
                <wp:wrapTopAndBottom/>
                <wp:docPr id="965" name="docshapegroup735"/>
                <a:graphic xmlns:a="http://schemas.openxmlformats.org/drawingml/2006/main">
                  <a:graphicData uri="http://schemas.microsoft.com/office/word/2010/wordprocessingGroup">
                    <wpg:wgp>
                      <wpg:cNvGrpSpPr/>
                      <wpg:grpSpPr>
                        <a:xfrm>
                          <a:off x="0" y="0"/>
                          <a:ext cx="5074920" cy="1285920"/>
                          <a:chOff x="0" y="0"/>
                          <a:chExt cx="5074920" cy="1285920"/>
                        </a:xfrm>
                      </wpg:grpSpPr>
                      <wps:wsp>
                        <wps:cNvSpPr/>
                        <wps:spPr>
                          <a:xfrm>
                            <a:off x="0" y="6480"/>
                            <a:ext cx="5074920" cy="1273320"/>
                          </a:xfrm>
                          <a:prstGeom prst="rect">
                            <a:avLst/>
                          </a:prstGeom>
                          <a:solidFill>
                            <a:srgbClr val="f6f6f6"/>
                          </a:solidFill>
                          <a:ln w="0">
                            <a:noFill/>
                          </a:ln>
                        </wps:spPr>
                        <wps:style>
                          <a:lnRef idx="0"/>
                          <a:fillRef idx="0"/>
                          <a:effectRef idx="0"/>
                          <a:fontRef idx="minor"/>
                        </wps:style>
                        <wps:bodyPr/>
                      </wps:wsp>
                      <wps:wsp>
                        <wps:cNvSpPr/>
                        <wps:spPr>
                          <a:xfrm>
                            <a:off x="0" y="0"/>
                            <a:ext cx="5074920" cy="1285920"/>
                          </a:xfrm>
                          <a:custGeom>
                            <a:avLst/>
                            <a:gdLst>
                              <a:gd name="textAreaLeft" fmla="*/ 0 w 2877120"/>
                              <a:gd name="textAreaRight" fmla="*/ 2879280 w 2877120"/>
                              <a:gd name="textAreaTop" fmla="*/ 0 h 729000"/>
                              <a:gd name="textAreaBottom" fmla="*/ 731160 h 729000"/>
                            </a:gdLst>
                            <a:ahLst/>
                            <a:rect l="textAreaLeft" t="textAreaTop" r="textAreaRight" b="textAreaBottom"/>
                            <a:pathLst>
                              <a:path w="7992" h="2025">
                                <a:moveTo>
                                  <a:pt x="7992" y="2004"/>
                                </a:moveTo>
                                <a:lnTo>
                                  <a:pt x="0" y="2004"/>
                                </a:lnTo>
                                <a:lnTo>
                                  <a:pt x="0" y="2024"/>
                                </a:lnTo>
                                <a:lnTo>
                                  <a:pt x="7992" y="2024"/>
                                </a:lnTo>
                                <a:lnTo>
                                  <a:pt x="7992" y="200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260360"/>
                          </a:xfrm>
                          <a:prstGeom prst="rect">
                            <a:avLst/>
                          </a:prstGeom>
                          <a:noFill/>
                          <a:ln w="0">
                            <a:noFill/>
                          </a:ln>
                        </wps:spPr>
                        <wps:style>
                          <a:lnRef idx="0"/>
                          <a:fillRef idx="0"/>
                          <a:effectRef idx="0"/>
                          <a:fontRef idx="minor"/>
                        </wps:style>
                        <wps:txbx>
                          <w:txbxContent>
                            <w:p>
                              <w:pPr>
                                <w:pStyle w:val="Normal"/>
                                <w:spacing w:lineRule="auto" w:line="324" w:before="40" w:after="0"/>
                                <w:ind w:left="453" w:right="3699" w:hanging="0"/>
                                <w:rPr>
                                  <w:rFonts w:ascii="Courier New" w:hAnsi="Courier New"/>
                                  <w:sz w:val="18"/>
                                </w:rPr>
                              </w:pPr>
                              <w:r>
                                <w:rPr>
                                  <w:rFonts w:ascii="Courier New" w:hAnsi="Courier New"/>
                                  <w:spacing w:val="-2"/>
                                  <w:sz w:val="18"/>
                                </w:rPr>
                                <w:t xml:space="preserve">@Implements(ItemGenerator::class) </w:t>
                              </w:r>
                              <w:r>
                                <w:rPr>
                                  <w:rFonts w:ascii="Courier New" w:hAnsi="Courier New"/>
                                  <w:sz w:val="18"/>
                                </w:rPr>
                                <w:t>class InstantItemGenerator {</w:t>
                              </w:r>
                            </w:p>
                            <w:p>
                              <w:pPr>
                                <w:pStyle w:val="Normal"/>
                                <w:spacing w:before="9" w:after="0"/>
                                <w:rPr>
                                  <w:rFonts w:ascii="Courier New" w:hAnsi="Courier New"/>
                                  <w:sz w:val="24"/>
                                </w:rPr>
                              </w:pPr>
                              <w:r>
                                <w:rPr>
                                  <w:rFonts w:ascii="Courier New" w:hAnsi="Courier New"/>
                                  <w:sz w:val="24"/>
                                </w:rPr>
                              </w:r>
                            </w:p>
                            <w:p>
                              <w:pPr>
                                <w:pStyle w:val="Normal"/>
                                <w:spacing w:before="1" w:after="0"/>
                                <w:ind w:left="885" w:hanging="0"/>
                                <w:rPr>
                                  <w:rFonts w:ascii="Courier New" w:hAnsi="Courier New"/>
                                  <w:sz w:val="18"/>
                                </w:rPr>
                              </w:pPr>
                              <w:r>
                                <w:rPr>
                                  <w:rFonts w:ascii="Courier New" w:hAnsi="Courier New"/>
                                  <w:spacing w:val="-2"/>
                                  <w:sz w:val="18"/>
                                </w:rPr>
                                <w:t>@RealObject</w:t>
                              </w:r>
                            </w:p>
                            <w:p>
                              <w:pPr>
                                <w:pStyle w:val="Normal"/>
                                <w:spacing w:before="76" w:after="0"/>
                                <w:ind w:left="885" w:hanging="0"/>
                                <w:rPr>
                                  <w:rFonts w:ascii="Courier New" w:hAnsi="Courier New"/>
                                  <w:sz w:val="18"/>
                                </w:rPr>
                              </w:pPr>
                              <w:r>
                                <w:rPr>
                                  <w:rFonts w:ascii="Courier New" w:hAnsi="Courier New"/>
                                  <w:sz w:val="18"/>
                                </w:rPr>
                                <w:t>lateinit</w:t>
                              </w:r>
                              <w:r>
                                <w:rPr>
                                  <w:rFonts w:ascii="Courier New" w:hAnsi="Courier New"/>
                                  <w:spacing w:val="-9"/>
                                  <w:sz w:val="18"/>
                                </w:rPr>
                                <w:t xml:space="preserve"> </w:t>
                              </w:r>
                              <w:r>
                                <w:rPr>
                                  <w:rFonts w:ascii="Courier New" w:hAnsi="Courier New"/>
                                  <w:sz w:val="18"/>
                                </w:rPr>
                                <w:t>var</w:t>
                              </w:r>
                              <w:r>
                                <w:rPr>
                                  <w:rFonts w:ascii="Courier New" w:hAnsi="Courier New"/>
                                  <w:spacing w:val="-8"/>
                                  <w:sz w:val="18"/>
                                </w:rPr>
                                <w:t xml:space="preserve"> </w:t>
                              </w:r>
                              <w:r>
                                <w:rPr>
                                  <w:rFonts w:ascii="Courier New" w:hAnsi="Courier New"/>
                                  <w:sz w:val="18"/>
                                </w:rPr>
                                <w:t>itemGenerator:</w:t>
                              </w:r>
                              <w:r>
                                <w:rPr>
                                  <w:rFonts w:ascii="Courier New" w:hAnsi="Courier New"/>
                                  <w:spacing w:val="-8"/>
                                  <w:sz w:val="18"/>
                                </w:rPr>
                                <w:t xml:space="preserve"> </w:t>
                              </w:r>
                              <w:r>
                                <w:rPr>
                                  <w:rFonts w:ascii="Courier New" w:hAnsi="Courier New"/>
                                  <w:spacing w:val="-2"/>
                                  <w:sz w:val="18"/>
                                </w:rPr>
                                <w:t>ItemGenerator</w:t>
                              </w:r>
                            </w:p>
                            <w:p>
                              <w:pPr>
                                <w:pStyle w:val="Normal"/>
                                <w:rPr>
                                  <w:rFonts w:ascii="Courier New" w:hAnsi="Courier New"/>
                                  <w:sz w:val="20"/>
                                </w:rPr>
                              </w:pPr>
                              <w:r>
                                <w:rPr>
                                  <w:rFonts w:ascii="Courier New" w:hAnsi="Courier New"/>
                                  <w:sz w:val="20"/>
                                </w:rPr>
                              </w:r>
                            </w:p>
                            <w:p>
                              <w:pPr>
                                <w:pStyle w:val="Normal"/>
                                <w:spacing w:before="129" w:after="0"/>
                                <w:ind w:left="885" w:hanging="0"/>
                                <w:rPr>
                                  <w:rFonts w:ascii="Courier New" w:hAnsi="Courier New"/>
                                  <w:sz w:val="18"/>
                                </w:rPr>
                              </w:pPr>
                              <w:r>
                                <w:rPr>
                                  <w:rFonts w:ascii="Courier New" w:hAnsi="Courier New"/>
                                  <w:spacing w:val="-2"/>
                                  <w:sz w:val="18"/>
                                </w:rPr>
                                <w:t>@Implementation</w:t>
                              </w:r>
                            </w:p>
                          </w:txbxContent>
                        </wps:txbx>
                        <wps:bodyPr lIns="0" rIns="0" tIns="0" bIns="0" anchor="t">
                          <a:noAutofit/>
                        </wps:bodyPr>
                      </wps:wsp>
                    </wpg:wgp>
                  </a:graphicData>
                </a:graphic>
              </wp:anchor>
            </w:drawing>
          </mc:Choice>
          <mc:Fallback>
            <w:pict>
              <v:group id="shape_0" alt="docshapegroup735" style="position:absolute;margin-left:88.2pt;margin-top:7.35pt;width:399.6pt;height:101.25pt" coordorigin="1764,147" coordsize="7992,2025">
                <v:rect id="shape_0" path="m0,0l-2147483645,0l-2147483645,-2147483646l0,-2147483646xe" fillcolor="#f6f6f6" stroked="f" o:allowincell="f" style="position:absolute;left:1764;top:157;width:7991;height:200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7;width:7991;height:1984;mso-wrap-style:square;v-text-anchor:top;mso-position-horizontal-relative:page">
                  <v:fill o:detectmouseclick="t" on="false"/>
                  <v:stroke color="#3465a4" joinstyle="round" endcap="flat"/>
                  <v:textbox>
                    <w:txbxContent>
                      <w:p>
                        <w:pPr>
                          <w:pStyle w:val="Normal"/>
                          <w:spacing w:lineRule="auto" w:line="324" w:before="40" w:after="0"/>
                          <w:ind w:left="453" w:right="3699" w:hanging="0"/>
                          <w:rPr>
                            <w:rFonts w:ascii="Courier New" w:hAnsi="Courier New"/>
                            <w:sz w:val="18"/>
                          </w:rPr>
                        </w:pPr>
                        <w:r>
                          <w:rPr>
                            <w:rFonts w:ascii="Courier New" w:hAnsi="Courier New"/>
                            <w:spacing w:val="-2"/>
                            <w:sz w:val="18"/>
                          </w:rPr>
                          <w:t xml:space="preserve">@Implements(ItemGenerator::class) </w:t>
                        </w:r>
                        <w:r>
                          <w:rPr>
                            <w:rFonts w:ascii="Courier New" w:hAnsi="Courier New"/>
                            <w:sz w:val="18"/>
                          </w:rPr>
                          <w:t>class InstantItemGenerator {</w:t>
                        </w:r>
                      </w:p>
                      <w:p>
                        <w:pPr>
                          <w:pStyle w:val="Normal"/>
                          <w:spacing w:before="9" w:after="0"/>
                          <w:rPr>
                            <w:rFonts w:ascii="Courier New" w:hAnsi="Courier New"/>
                            <w:sz w:val="24"/>
                          </w:rPr>
                        </w:pPr>
                        <w:r>
                          <w:rPr>
                            <w:rFonts w:ascii="Courier New" w:hAnsi="Courier New"/>
                            <w:sz w:val="24"/>
                          </w:rPr>
                        </w:r>
                      </w:p>
                      <w:p>
                        <w:pPr>
                          <w:pStyle w:val="Normal"/>
                          <w:spacing w:before="1" w:after="0"/>
                          <w:ind w:left="885" w:hanging="0"/>
                          <w:rPr>
                            <w:rFonts w:ascii="Courier New" w:hAnsi="Courier New"/>
                            <w:sz w:val="18"/>
                          </w:rPr>
                        </w:pPr>
                        <w:r>
                          <w:rPr>
                            <w:rFonts w:ascii="Courier New" w:hAnsi="Courier New"/>
                            <w:spacing w:val="-2"/>
                            <w:sz w:val="18"/>
                          </w:rPr>
                          <w:t>@RealObject</w:t>
                        </w:r>
                      </w:p>
                      <w:p>
                        <w:pPr>
                          <w:pStyle w:val="Normal"/>
                          <w:spacing w:before="76" w:after="0"/>
                          <w:ind w:left="885" w:hanging="0"/>
                          <w:rPr>
                            <w:rFonts w:ascii="Courier New" w:hAnsi="Courier New"/>
                            <w:sz w:val="18"/>
                          </w:rPr>
                        </w:pPr>
                        <w:r>
                          <w:rPr>
                            <w:rFonts w:ascii="Courier New" w:hAnsi="Courier New"/>
                            <w:sz w:val="18"/>
                          </w:rPr>
                          <w:t>lateinit</w:t>
                        </w:r>
                        <w:r>
                          <w:rPr>
                            <w:rFonts w:ascii="Courier New" w:hAnsi="Courier New"/>
                            <w:spacing w:val="-9"/>
                            <w:sz w:val="18"/>
                          </w:rPr>
                          <w:t xml:space="preserve"> </w:t>
                        </w:r>
                        <w:r>
                          <w:rPr>
                            <w:rFonts w:ascii="Courier New" w:hAnsi="Courier New"/>
                            <w:sz w:val="18"/>
                          </w:rPr>
                          <w:t>var</w:t>
                        </w:r>
                        <w:r>
                          <w:rPr>
                            <w:rFonts w:ascii="Courier New" w:hAnsi="Courier New"/>
                            <w:spacing w:val="-8"/>
                            <w:sz w:val="18"/>
                          </w:rPr>
                          <w:t xml:space="preserve"> </w:t>
                        </w:r>
                        <w:r>
                          <w:rPr>
                            <w:rFonts w:ascii="Courier New" w:hAnsi="Courier New"/>
                            <w:sz w:val="18"/>
                          </w:rPr>
                          <w:t>itemGenerator:</w:t>
                        </w:r>
                        <w:r>
                          <w:rPr>
                            <w:rFonts w:ascii="Courier New" w:hAnsi="Courier New"/>
                            <w:spacing w:val="-8"/>
                            <w:sz w:val="18"/>
                          </w:rPr>
                          <w:t xml:space="preserve"> </w:t>
                        </w:r>
                        <w:r>
                          <w:rPr>
                            <w:rFonts w:ascii="Courier New" w:hAnsi="Courier New"/>
                            <w:spacing w:val="-2"/>
                            <w:sz w:val="18"/>
                          </w:rPr>
                          <w:t>ItemGenerator</w:t>
                        </w:r>
                      </w:p>
                      <w:p>
                        <w:pPr>
                          <w:pStyle w:val="Normal"/>
                          <w:rPr>
                            <w:rFonts w:ascii="Courier New" w:hAnsi="Courier New"/>
                            <w:sz w:val="20"/>
                          </w:rPr>
                        </w:pPr>
                        <w:r>
                          <w:rPr>
                            <w:rFonts w:ascii="Courier New" w:hAnsi="Courier New"/>
                            <w:sz w:val="20"/>
                          </w:rPr>
                        </w:r>
                      </w:p>
                      <w:p>
                        <w:pPr>
                          <w:pStyle w:val="Normal"/>
                          <w:spacing w:before="129" w:after="0"/>
                          <w:ind w:left="885" w:hanging="0"/>
                          <w:rPr>
                            <w:rFonts w:ascii="Courier New" w:hAnsi="Courier New"/>
                            <w:sz w:val="18"/>
                          </w:rPr>
                        </w:pPr>
                        <w:r>
                          <w:rPr>
                            <w:rFonts w:ascii="Courier New" w:hAnsi="Courier New"/>
                            <w:spacing w:val="-2"/>
                            <w:sz w:val="18"/>
                          </w:rPr>
                          <w:t>@Implementation</w:t>
                        </w:r>
                      </w:p>
                    </w:txbxContent>
                  </v:textbox>
                  <w10:wrap type="topAndBottom"/>
                </v:rect>
              </v:group>
            </w:pict>
          </mc:Fallback>
        </mc:AlternateContent>
      </w:r>
    </w:p>
    <w:p>
      <w:pPr>
        <w:pStyle w:val="TextBody"/>
        <w:spacing w:before="3" w:after="0"/>
        <w:rPr>
          <w:sz w:val="5"/>
        </w:rPr>
      </w:pPr>
      <w:r>
        <w:rPr>
          <w:sz w:val="5"/>
        </w:rPr>
      </w:r>
    </w:p>
    <w:p>
      <w:pPr>
        <w:pStyle w:val="TextBody"/>
        <w:ind w:left="104" w:hanging="0"/>
        <w:rPr/>
      </w:pPr>
      <w:r>
        <w:rPr/>
        <mc:AlternateContent>
          <mc:Choice Requires="wpg">
            <w:drawing>
              <wp:inline distT="0" distB="0" distL="0" distR="0" wp14:anchorId="7D2620C2">
                <wp:extent cx="5074920" cy="930275"/>
                <wp:effectExtent l="0" t="0" r="5080" b="0"/>
                <wp:docPr id="973" name="Shape594"/>
                <a:graphic xmlns:a="http://schemas.openxmlformats.org/drawingml/2006/main">
                  <a:graphicData uri="http://schemas.microsoft.com/office/word/2010/wordprocessingGroup">
                    <wpg:wgp>
                      <wpg:cNvGrpSpPr/>
                      <wpg:grpSpPr>
                        <a:xfrm>
                          <a:off x="0" y="0"/>
                          <a:ext cx="5074920" cy="930240"/>
                          <a:chOff x="0" y="0"/>
                          <a:chExt cx="5074920" cy="930240"/>
                        </a:xfrm>
                      </wpg:grpSpPr>
                      <wps:wsp>
                        <wps:cNvSpPr/>
                        <wps:spPr>
                          <a:xfrm>
                            <a:off x="0" y="6480"/>
                            <a:ext cx="5074920" cy="917640"/>
                          </a:xfrm>
                          <a:prstGeom prst="rect">
                            <a:avLst/>
                          </a:prstGeom>
                          <a:solidFill>
                            <a:srgbClr val="f6f6f6"/>
                          </a:solidFill>
                          <a:ln w="0">
                            <a:noFill/>
                          </a:ln>
                        </wps:spPr>
                        <wps:style>
                          <a:lnRef idx="0"/>
                          <a:fillRef idx="0"/>
                          <a:effectRef idx="0"/>
                          <a:fontRef idx="minor"/>
                        </wps:style>
                        <wps:bodyPr/>
                      </wps:wsp>
                      <wps:wsp>
                        <wps:cNvSpPr/>
                        <wps:spPr>
                          <a:xfrm>
                            <a:off x="0" y="0"/>
                            <a:ext cx="5074920" cy="930240"/>
                          </a:xfrm>
                          <a:custGeom>
                            <a:avLst/>
                            <a:gdLst>
                              <a:gd name="textAreaLeft" fmla="*/ 0 w 2877120"/>
                              <a:gd name="textAreaRight" fmla="*/ 2879280 w 2877120"/>
                              <a:gd name="textAreaTop" fmla="*/ 0 h 527400"/>
                              <a:gd name="textAreaBottom" fmla="*/ 529560 h 527400"/>
                            </a:gdLst>
                            <a:ahLst/>
                            <a:rect l="textAreaLeft" t="textAreaTop" r="textAreaRight" b="textAreaBottom"/>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905040"/>
                          </a:xfrm>
                          <a:prstGeom prst="rect">
                            <a:avLst/>
                          </a:prstGeom>
                          <a:noFill/>
                          <a:ln w="0">
                            <a:noFill/>
                          </a:ln>
                        </wps:spPr>
                        <wps:style>
                          <a:lnRef idx="0"/>
                          <a:fillRef idx="0"/>
                          <a:effectRef idx="0"/>
                          <a:fontRef idx="minor"/>
                        </wps:style>
                        <wps:txbx>
                          <w:txbxContent>
                            <w:p>
                              <w:pPr>
                                <w:pStyle w:val="Normal"/>
                                <w:spacing w:lineRule="auto" w:line="324" w:before="40" w:after="0"/>
                                <w:ind w:left="1101" w:right="840" w:hanging="216"/>
                                <w:rPr>
                                  <w:rFonts w:ascii="Courier New" w:hAnsi="Courier New"/>
                                  <w:sz w:val="18"/>
                                </w:rPr>
                              </w:pPr>
                              <w:r>
                                <w:rPr>
                                  <w:rFonts w:ascii="Courier New" w:hAnsi="Courier New"/>
                                  <w:sz w:val="18"/>
                                </w:rPr>
                                <w:t>fun</w:t>
                              </w:r>
                              <w:r>
                                <w:rPr>
                                  <w:rFonts w:ascii="Courier New" w:hAnsi="Courier New"/>
                                  <w:spacing w:val="-14"/>
                                  <w:sz w:val="18"/>
                                </w:rPr>
                                <w:t xml:space="preserve"> </w:t>
                              </w:r>
                              <w:r>
                                <w:rPr>
                                  <w:rFonts w:ascii="Courier New" w:hAnsi="Courier New"/>
                                  <w:sz w:val="18"/>
                                </w:rPr>
                                <w:t>generateItemsAsync(itemCount:</w:t>
                              </w:r>
                              <w:r>
                                <w:rPr>
                                  <w:rFonts w:ascii="Courier New" w:hAnsi="Courier New"/>
                                  <w:spacing w:val="-14"/>
                                  <w:sz w:val="18"/>
                                </w:rPr>
                                <w:t xml:space="preserve"> </w:t>
                              </w:r>
                              <w:r>
                                <w:rPr>
                                  <w:rFonts w:ascii="Courier New" w:hAnsi="Courier New"/>
                                  <w:sz w:val="18"/>
                                </w:rPr>
                                <w:t>Int,</w:t>
                              </w:r>
                              <w:r>
                                <w:rPr>
                                  <w:rFonts w:ascii="Courier New" w:hAnsi="Courier New"/>
                                  <w:spacing w:val="-14"/>
                                  <w:sz w:val="18"/>
                                </w:rPr>
                                <w:t xml:space="preserve"> </w:t>
                              </w:r>
                              <w:r>
                                <w:rPr>
                                  <w:rFonts w:ascii="Courier New" w:hAnsi="Courier New"/>
                                  <w:sz w:val="18"/>
                                </w:rPr>
                                <w:t>callback: (List&lt;Item&gt;) -&gt; Unit) {</w:t>
                              </w:r>
                            </w:p>
                            <w:p>
                              <w:pPr>
                                <w:pStyle w:val="Normal"/>
                                <w:spacing w:before="1" w:after="0"/>
                                <w:ind w:left="1317" w:hanging="0"/>
                                <w:rPr>
                                  <w:rFonts w:ascii="Courier New" w:hAnsi="Courier New"/>
                                  <w:sz w:val="18"/>
                                </w:rPr>
                              </w:pPr>
                              <w:r>
                                <w:rPr>
                                  <w:rFonts w:ascii="Courier New" w:hAnsi="Courier New"/>
                                  <w:spacing w:val="-2"/>
                                  <w:sz w:val="18"/>
                                </w:rPr>
                                <w:t>callback.invoke(itemGenerator.generateItems(itemCount))</w:t>
                              </w:r>
                            </w:p>
                            <w:p>
                              <w:pPr>
                                <w:pStyle w:val="Normal"/>
                                <w:spacing w:before="77"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inline>
            </w:drawing>
          </mc:Choice>
          <mc:Fallback>
            <w:pict>
              <v:group id="shape_0" alt="Shape594" style="position:absolute;margin-left:0pt;margin-top:-73.3pt;width:399.6pt;height:73.25pt" coordorigin="0,-1466" coordsize="7992,1465">
                <v:rect id="shape_0" path="m0,0l-2147483645,0l-2147483645,-2147483646l0,-2147483646xe" fillcolor="#f6f6f6" stroked="f" o:allowincell="f" style="position:absolute;left:0;top:-1456;width:7991;height:1444;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1446;width:7991;height:1424;mso-wrap-style:square;v-text-anchor:top;mso-position-vertical:top">
                  <v:fill o:detectmouseclick="t" on="false"/>
                  <v:stroke color="#3465a4" joinstyle="round" endcap="flat"/>
                  <v:textbox>
                    <w:txbxContent>
                      <w:p>
                        <w:pPr>
                          <w:pStyle w:val="Normal"/>
                          <w:spacing w:lineRule="auto" w:line="324" w:before="40" w:after="0"/>
                          <w:ind w:left="1101" w:right="840" w:hanging="216"/>
                          <w:rPr>
                            <w:rFonts w:ascii="Courier New" w:hAnsi="Courier New"/>
                            <w:sz w:val="18"/>
                          </w:rPr>
                        </w:pPr>
                        <w:r>
                          <w:rPr>
                            <w:rFonts w:ascii="Courier New" w:hAnsi="Courier New"/>
                            <w:sz w:val="18"/>
                          </w:rPr>
                          <w:t>fun</w:t>
                        </w:r>
                        <w:r>
                          <w:rPr>
                            <w:rFonts w:ascii="Courier New" w:hAnsi="Courier New"/>
                            <w:spacing w:val="-14"/>
                            <w:sz w:val="18"/>
                          </w:rPr>
                          <w:t xml:space="preserve"> </w:t>
                        </w:r>
                        <w:r>
                          <w:rPr>
                            <w:rFonts w:ascii="Courier New" w:hAnsi="Courier New"/>
                            <w:sz w:val="18"/>
                          </w:rPr>
                          <w:t>generateItemsAsync(itemCount:</w:t>
                        </w:r>
                        <w:r>
                          <w:rPr>
                            <w:rFonts w:ascii="Courier New" w:hAnsi="Courier New"/>
                            <w:spacing w:val="-14"/>
                            <w:sz w:val="18"/>
                          </w:rPr>
                          <w:t xml:space="preserve"> </w:t>
                        </w:r>
                        <w:r>
                          <w:rPr>
                            <w:rFonts w:ascii="Courier New" w:hAnsi="Courier New"/>
                            <w:sz w:val="18"/>
                          </w:rPr>
                          <w:t>Int,</w:t>
                        </w:r>
                        <w:r>
                          <w:rPr>
                            <w:rFonts w:ascii="Courier New" w:hAnsi="Courier New"/>
                            <w:spacing w:val="-14"/>
                            <w:sz w:val="18"/>
                          </w:rPr>
                          <w:t xml:space="preserve"> </w:t>
                        </w:r>
                        <w:r>
                          <w:rPr>
                            <w:rFonts w:ascii="Courier New" w:hAnsi="Courier New"/>
                            <w:sz w:val="18"/>
                          </w:rPr>
                          <w:t>callback: (List&lt;Item&gt;) -&gt; Unit) {</w:t>
                        </w:r>
                      </w:p>
                      <w:p>
                        <w:pPr>
                          <w:pStyle w:val="Normal"/>
                          <w:spacing w:before="1" w:after="0"/>
                          <w:ind w:left="1317" w:hanging="0"/>
                          <w:rPr>
                            <w:rFonts w:ascii="Courier New" w:hAnsi="Courier New"/>
                            <w:sz w:val="18"/>
                          </w:rPr>
                        </w:pPr>
                        <w:r>
                          <w:rPr>
                            <w:rFonts w:ascii="Courier New" w:hAnsi="Courier New"/>
                            <w:spacing w:val="-2"/>
                            <w:sz w:val="18"/>
                          </w:rPr>
                          <w:t>callback.invoke(itemGenerator.generateItems(itemCount))</w:t>
                        </w:r>
                      </w:p>
                      <w:p>
                        <w:pPr>
                          <w:pStyle w:val="Normal"/>
                          <w:spacing w:before="77"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square"/>
                </v:rect>
              </v:group>
            </w:pict>
          </mc:Fallback>
        </mc:AlternateContent>
      </w:r>
    </w:p>
    <w:p>
      <w:pPr>
        <w:pStyle w:val="ListParagraph"/>
        <w:numPr>
          <w:ilvl w:val="0"/>
          <w:numId w:val="8"/>
        </w:numPr>
        <w:tabs>
          <w:tab w:val="clear" w:pos="720"/>
          <w:tab w:val="left" w:pos="554" w:leader="none"/>
        </w:tabs>
        <w:spacing w:before="42" w:after="0"/>
        <w:ind w:left="554" w:right="848" w:hanging="360"/>
        <w:jc w:val="left"/>
        <w:rPr>
          <w:sz w:val="20"/>
        </w:rPr>
      </w:pPr>
      <w:r>
        <w:rPr>
          <w:sz w:val="20"/>
        </w:rPr>
        <w:t xml:space="preserve">The </w:t>
      </w:r>
      <w:r>
        <w:rPr>
          <w:rFonts w:ascii="Courier New" w:hAnsi="Courier New"/>
          <w:b/>
        </w:rPr>
        <w:t>@Implements</w:t>
      </w:r>
      <w:r>
        <w:rPr>
          <w:rFonts w:ascii="Courier New" w:hAnsi="Courier New"/>
          <w:b/>
          <w:spacing w:val="-73"/>
        </w:rPr>
        <w:t xml:space="preserve"> </w:t>
      </w:r>
      <w:r>
        <w:rPr>
          <w:sz w:val="20"/>
        </w:rPr>
        <w:t>annotation will tell Robolectric that this class is a shadow of the</w:t>
      </w:r>
      <w:r>
        <w:rPr>
          <w:spacing w:val="-6"/>
          <w:sz w:val="20"/>
        </w:rPr>
        <w:t xml:space="preserve"> </w:t>
      </w:r>
      <w:r>
        <w:rPr>
          <w:rFonts w:ascii="Courier New" w:hAnsi="Courier New"/>
          <w:b/>
        </w:rPr>
        <w:t>ItemGenerator</w:t>
      </w:r>
      <w:r>
        <w:rPr>
          <w:rFonts w:ascii="Courier New" w:hAnsi="Courier New"/>
          <w:b/>
          <w:spacing w:val="-80"/>
        </w:rPr>
        <w:t xml:space="preserve"> </w:t>
      </w:r>
      <w:r>
        <w:rPr>
          <w:sz w:val="20"/>
        </w:rPr>
        <w:t>class.</w:t>
      </w:r>
      <w:r>
        <w:rPr>
          <w:spacing w:val="-3"/>
          <w:sz w:val="20"/>
        </w:rPr>
        <w:t xml:space="preserve"> </w:t>
      </w:r>
      <w:r>
        <w:rPr>
          <w:sz w:val="20"/>
        </w:rPr>
        <w:t>This</w:t>
      </w:r>
      <w:r>
        <w:rPr>
          <w:spacing w:val="-4"/>
          <w:sz w:val="20"/>
        </w:rPr>
        <w:t xml:space="preserve"> </w:t>
      </w:r>
      <w:r>
        <w:rPr>
          <w:sz w:val="20"/>
        </w:rPr>
        <w:t>means</w:t>
      </w:r>
      <w:r>
        <w:rPr>
          <w:spacing w:val="-4"/>
          <w:sz w:val="20"/>
        </w:rPr>
        <w:t xml:space="preserve"> </w:t>
      </w:r>
      <w:r>
        <w:rPr>
          <w:sz w:val="20"/>
        </w:rPr>
        <w:t>that</w:t>
      </w:r>
      <w:r>
        <w:rPr>
          <w:spacing w:val="-3"/>
          <w:sz w:val="20"/>
        </w:rPr>
        <w:t xml:space="preserve"> </w:t>
      </w:r>
      <w:r>
        <w:rPr>
          <w:sz w:val="20"/>
        </w:rPr>
        <w:t>when</w:t>
      </w:r>
      <w:r>
        <w:rPr>
          <w:spacing w:val="-3"/>
          <w:sz w:val="20"/>
        </w:rPr>
        <w:t xml:space="preserve"> </w:t>
      </w:r>
      <w:r>
        <w:rPr>
          <w:sz w:val="20"/>
        </w:rPr>
        <w:t>Robolectric</w:t>
      </w:r>
      <w:r>
        <w:rPr>
          <w:spacing w:val="-4"/>
          <w:sz w:val="20"/>
        </w:rPr>
        <w:t xml:space="preserve"> </w:t>
      </w:r>
      <w:r>
        <w:rPr>
          <w:sz w:val="20"/>
        </w:rPr>
        <w:t>sees</w:t>
      </w:r>
      <w:r>
        <w:rPr>
          <w:spacing w:val="-3"/>
          <w:sz w:val="20"/>
        </w:rPr>
        <w:t xml:space="preserve"> </w:t>
      </w:r>
      <w:r>
        <w:rPr>
          <w:sz w:val="20"/>
        </w:rPr>
        <w:t>this</w:t>
      </w:r>
      <w:r>
        <w:rPr>
          <w:spacing w:val="-2"/>
          <w:sz w:val="20"/>
        </w:rPr>
        <w:t xml:space="preserve"> </w:t>
      </w:r>
      <w:r>
        <w:rPr>
          <w:rFonts w:ascii="Courier New" w:hAnsi="Courier New"/>
          <w:b/>
        </w:rPr>
        <w:t xml:space="preserve">Shadow </w:t>
      </w:r>
      <w:r>
        <w:rPr>
          <w:sz w:val="20"/>
        </w:rPr>
        <w:t xml:space="preserve">class in its configuration, it will swap </w:t>
      </w:r>
      <w:r>
        <w:rPr>
          <w:rFonts w:ascii="Courier New" w:hAnsi="Courier New"/>
          <w:b/>
        </w:rPr>
        <w:t>ItemGenerator</w:t>
      </w:r>
      <w:r>
        <w:rPr>
          <w:rFonts w:ascii="Courier New" w:hAnsi="Courier New"/>
          <w:b/>
          <w:spacing w:val="-68"/>
        </w:rPr>
        <w:t xml:space="preserve"> </w:t>
      </w:r>
      <w:r>
        <w:rPr>
          <w:sz w:val="20"/>
        </w:rPr>
        <w:t>instances with this shadow.</w:t>
      </w:r>
      <w:r>
        <w:rPr>
          <w:spacing w:val="-9"/>
          <w:sz w:val="20"/>
        </w:rPr>
        <w:t xml:space="preserve"> </w:t>
      </w:r>
      <w:r>
        <w:rPr>
          <w:rFonts w:ascii="Courier New" w:hAnsi="Courier New"/>
          <w:b/>
        </w:rPr>
        <w:t>@RealObject</w:t>
      </w:r>
      <w:r>
        <w:rPr>
          <w:rFonts w:ascii="Courier New" w:hAnsi="Courier New"/>
          <w:b/>
          <w:spacing w:val="-80"/>
        </w:rPr>
        <w:t xml:space="preserve"> </w:t>
      </w:r>
      <w:r>
        <w:rPr>
          <w:sz w:val="20"/>
        </w:rPr>
        <w:t>indicates</w:t>
      </w:r>
      <w:r>
        <w:rPr>
          <w:spacing w:val="-5"/>
          <w:sz w:val="20"/>
        </w:rPr>
        <w:t xml:space="preserve"> </w:t>
      </w:r>
      <w:r>
        <w:rPr>
          <w:sz w:val="20"/>
        </w:rPr>
        <w:t>that</w:t>
      </w:r>
      <w:r>
        <w:rPr>
          <w:spacing w:val="-5"/>
          <w:sz w:val="20"/>
        </w:rPr>
        <w:t xml:space="preserve"> </w:t>
      </w:r>
      <w:r>
        <w:rPr>
          <w:sz w:val="20"/>
        </w:rPr>
        <w:t>we</w:t>
      </w:r>
      <w:r>
        <w:rPr>
          <w:spacing w:val="-5"/>
          <w:sz w:val="20"/>
        </w:rPr>
        <w:t xml:space="preserve"> </w:t>
      </w:r>
      <w:r>
        <w:rPr>
          <w:sz w:val="20"/>
        </w:rPr>
        <w:t>will</w:t>
      </w:r>
      <w:r>
        <w:rPr>
          <w:spacing w:val="-5"/>
          <w:sz w:val="20"/>
        </w:rPr>
        <w:t xml:space="preserve"> </w:t>
      </w:r>
      <w:r>
        <w:rPr>
          <w:sz w:val="20"/>
        </w:rPr>
        <w:t>need</w:t>
      </w:r>
      <w:r>
        <w:rPr>
          <w:spacing w:val="-5"/>
          <w:sz w:val="20"/>
        </w:rPr>
        <w:t xml:space="preserve"> </w:t>
      </w:r>
      <w:r>
        <w:rPr>
          <w:sz w:val="20"/>
        </w:rPr>
        <w:t>the</w:t>
      </w:r>
      <w:r>
        <w:rPr>
          <w:spacing w:val="-5"/>
          <w:sz w:val="20"/>
        </w:rPr>
        <w:t xml:space="preserve"> </w:t>
      </w:r>
      <w:r>
        <w:rPr>
          <w:sz w:val="20"/>
        </w:rPr>
        <w:t>actual</w:t>
      </w:r>
      <w:r>
        <w:rPr>
          <w:spacing w:val="-6"/>
          <w:sz w:val="20"/>
        </w:rPr>
        <w:t xml:space="preserve"> </w:t>
      </w:r>
      <w:r>
        <w:rPr>
          <w:rFonts w:ascii="Courier New" w:hAnsi="Courier New"/>
          <w:b/>
        </w:rPr>
        <w:t xml:space="preserve">ItemGenerator </w:t>
      </w:r>
      <w:r>
        <w:rPr>
          <w:sz w:val="20"/>
        </w:rPr>
        <w:t xml:space="preserve">instances here for the item generation. </w:t>
      </w:r>
      <w:r>
        <w:rPr>
          <w:rFonts w:ascii="Courier New" w:hAnsi="Courier New"/>
          <w:b/>
        </w:rPr>
        <w:t>@Implementation</w:t>
      </w:r>
      <w:r>
        <w:rPr>
          <w:rFonts w:ascii="Courier New" w:hAnsi="Courier New"/>
          <w:b/>
          <w:spacing w:val="-69"/>
        </w:rPr>
        <w:t xml:space="preserve"> </w:t>
      </w:r>
      <w:r>
        <w:rPr>
          <w:sz w:val="20"/>
        </w:rPr>
        <w:t>will let Robolectric know which methods to invoke on the shadow. In this case, we will change</w:t>
      </w:r>
    </w:p>
    <w:p>
      <w:pPr>
        <w:pStyle w:val="Normal"/>
        <w:spacing w:before="8" w:after="0"/>
        <w:ind w:left="554" w:right="1290" w:hanging="0"/>
        <w:rPr>
          <w:sz w:val="20"/>
        </w:rPr>
      </w:pPr>
      <w:r>
        <w:rPr>
          <w:sz w:val="20"/>
        </w:rPr>
        <w:t xml:space="preserve">the behavior of </w:t>
      </w:r>
      <w:r>
        <w:rPr>
          <w:rFonts w:ascii="Courier New" w:hAnsi="Courier New"/>
          <w:b/>
        </w:rPr>
        <w:t>generateItemsAsync</w:t>
      </w:r>
      <w:r>
        <w:rPr>
          <w:rFonts w:ascii="Courier New" w:hAnsi="Courier New"/>
          <w:b/>
          <w:spacing w:val="-63"/>
        </w:rPr>
        <w:t xml:space="preserve"> </w:t>
      </w:r>
      <w:r>
        <w:rPr>
          <w:sz w:val="20"/>
        </w:rPr>
        <w:t>to generate the items instantly. We</w:t>
      </w:r>
      <w:r>
        <w:rPr>
          <w:spacing w:val="-6"/>
          <w:sz w:val="20"/>
        </w:rPr>
        <w:t xml:space="preserve"> </w:t>
      </w:r>
      <w:r>
        <w:rPr>
          <w:sz w:val="20"/>
        </w:rPr>
        <w:t>will</w:t>
      </w:r>
      <w:r>
        <w:rPr>
          <w:spacing w:val="-3"/>
          <w:sz w:val="20"/>
        </w:rPr>
        <w:t xml:space="preserve"> </w:t>
      </w:r>
      <w:r>
        <w:rPr>
          <w:sz w:val="20"/>
        </w:rPr>
        <w:t>need</w:t>
      </w:r>
      <w:r>
        <w:rPr>
          <w:spacing w:val="-3"/>
          <w:sz w:val="20"/>
        </w:rPr>
        <w:t xml:space="preserve"> </w:t>
      </w:r>
      <w:r>
        <w:rPr>
          <w:sz w:val="20"/>
        </w:rPr>
        <w:t>to</w:t>
      </w:r>
      <w:r>
        <w:rPr>
          <w:spacing w:val="-3"/>
          <w:sz w:val="20"/>
        </w:rPr>
        <w:t xml:space="preserve"> </w:t>
      </w:r>
      <w:r>
        <w:rPr>
          <w:sz w:val="20"/>
        </w:rPr>
        <w:t>modify</w:t>
      </w:r>
      <w:r>
        <w:rPr>
          <w:spacing w:val="-4"/>
          <w:sz w:val="20"/>
        </w:rPr>
        <w:t xml:space="preserve"> </w:t>
      </w:r>
      <w:r>
        <w:rPr>
          <w:rFonts w:ascii="Courier New" w:hAnsi="Courier New"/>
          <w:b/>
        </w:rPr>
        <w:t>Activity2Test</w:t>
      </w:r>
      <w:r>
        <w:rPr>
          <w:rFonts w:ascii="Courier New" w:hAnsi="Courier New"/>
          <w:b/>
          <w:spacing w:val="-80"/>
        </w:rPr>
        <w:t xml:space="preserve"> </w:t>
      </w:r>
      <w:r>
        <w:rPr>
          <w:sz w:val="20"/>
        </w:rPr>
        <w:t>in</w:t>
      </w:r>
      <w:r>
        <w:rPr>
          <w:spacing w:val="-3"/>
          <w:sz w:val="20"/>
        </w:rPr>
        <w:t xml:space="preserve"> </w:t>
      </w:r>
      <w:r>
        <w:rPr>
          <w:sz w:val="20"/>
        </w:rPr>
        <w:t>order</w:t>
      </w:r>
      <w:r>
        <w:rPr>
          <w:spacing w:val="-3"/>
          <w:sz w:val="20"/>
        </w:rPr>
        <w:t xml:space="preserve"> </w:t>
      </w:r>
      <w:r>
        <w:rPr>
          <w:sz w:val="20"/>
        </w:rPr>
        <w:t>to</w:t>
      </w:r>
      <w:r>
        <w:rPr>
          <w:spacing w:val="-3"/>
          <w:sz w:val="20"/>
        </w:rPr>
        <w:t xml:space="preserve"> </w:t>
      </w:r>
      <w:r>
        <w:rPr>
          <w:sz w:val="20"/>
        </w:rPr>
        <w:t>add</w:t>
      </w:r>
      <w:r>
        <w:rPr>
          <w:spacing w:val="-4"/>
          <w:sz w:val="20"/>
        </w:rPr>
        <w:t xml:space="preserve"> </w:t>
      </w:r>
      <w:r>
        <w:rPr>
          <w:sz w:val="20"/>
        </w:rPr>
        <w:t>the</w:t>
      </w:r>
      <w:r>
        <w:rPr>
          <w:spacing w:val="-3"/>
          <w:sz w:val="20"/>
        </w:rPr>
        <w:t xml:space="preserve"> </w:t>
      </w:r>
      <w:r>
        <w:rPr>
          <w:sz w:val="20"/>
        </w:rPr>
        <w:t>shadow</w:t>
      </w:r>
      <w:r>
        <w:rPr>
          <w:spacing w:val="-3"/>
          <w:sz w:val="20"/>
        </w:rPr>
        <w:t xml:space="preserve"> </w:t>
      </w:r>
      <w:r>
        <w:rPr>
          <w:sz w:val="20"/>
        </w:rPr>
        <w:t>to</w:t>
      </w:r>
      <w:r>
        <w:rPr>
          <w:spacing w:val="-3"/>
          <w:sz w:val="20"/>
        </w:rPr>
        <w:t xml:space="preserve"> </w:t>
      </w:r>
      <w:r>
        <w:rPr>
          <w:sz w:val="20"/>
        </w:rPr>
        <w:t xml:space="preserve">the configuration and </w:t>
      </w:r>
      <w:r>
        <w:rPr>
          <w:rFonts w:ascii="Courier New" w:hAnsi="Courier New"/>
          <w:b/>
        </w:rPr>
        <w:t>LooperMode</w:t>
      </w:r>
      <w:r>
        <w:rPr>
          <w:rFonts w:ascii="Courier New" w:hAnsi="Courier New"/>
          <w:b/>
          <w:spacing w:val="-67"/>
        </w:rPr>
        <w:t xml:space="preserve"> </w:t>
      </w:r>
      <w:r>
        <w:rPr>
          <w:sz w:val="20"/>
        </w:rPr>
        <w:t>to the test method for threading issues:</w:t>
      </w:r>
    </w:p>
    <w:p>
      <w:pPr>
        <w:pStyle w:val="TextBody"/>
        <w:spacing w:before="11" w:after="0"/>
        <w:rPr>
          <w:sz w:val="8"/>
        </w:rPr>
      </w:pPr>
      <w:r>
        <w:rPr>
          <w:sz w:val="8"/>
        </w:rPr>
        <mc:AlternateContent>
          <mc:Choice Requires="wpg">
            <w:drawing>
              <wp:anchor behindDoc="0" distT="0" distB="635" distL="0" distR="4445" simplePos="0" locked="0" layoutInCell="0" allowOverlap="1" relativeHeight="1745" wp14:anchorId="7FEFB76F">
                <wp:simplePos x="0" y="0"/>
                <wp:positionH relativeFrom="page">
                  <wp:posOffset>662940</wp:posOffset>
                </wp:positionH>
                <wp:positionV relativeFrom="paragraph">
                  <wp:posOffset>91440</wp:posOffset>
                </wp:positionV>
                <wp:extent cx="5074920" cy="1819275"/>
                <wp:effectExtent l="0" t="635" r="635" b="0"/>
                <wp:wrapTopAndBottom/>
                <wp:docPr id="975" name="docshapegroup743"/>
                <a:graphic xmlns:a="http://schemas.openxmlformats.org/drawingml/2006/main">
                  <a:graphicData uri="http://schemas.microsoft.com/office/word/2010/wordprocessingGroup">
                    <wpg:wgp>
                      <wpg:cNvGrpSpPr/>
                      <wpg:grpSpPr>
                        <a:xfrm>
                          <a:off x="0" y="0"/>
                          <a:ext cx="5074920" cy="1819440"/>
                          <a:chOff x="0" y="0"/>
                          <a:chExt cx="5074920" cy="1819440"/>
                        </a:xfrm>
                      </wpg:grpSpPr>
                      <wps:wsp>
                        <wps:cNvSpPr/>
                        <wps:spPr>
                          <a:xfrm>
                            <a:off x="0" y="6480"/>
                            <a:ext cx="5074920" cy="1806480"/>
                          </a:xfrm>
                          <a:prstGeom prst="rect">
                            <a:avLst/>
                          </a:prstGeom>
                          <a:solidFill>
                            <a:srgbClr val="f6f6f6"/>
                          </a:solidFill>
                          <a:ln w="0">
                            <a:noFill/>
                          </a:ln>
                        </wps:spPr>
                        <wps:style>
                          <a:lnRef idx="0"/>
                          <a:fillRef idx="0"/>
                          <a:effectRef idx="0"/>
                          <a:fontRef idx="minor"/>
                        </wps:style>
                        <wps:bodyPr/>
                      </wps:wsp>
                      <wps:wsp>
                        <wps:cNvSpPr/>
                        <wps:spPr>
                          <a:xfrm>
                            <a:off x="0" y="0"/>
                            <a:ext cx="5074920" cy="1819440"/>
                          </a:xfrm>
                          <a:custGeom>
                            <a:avLst/>
                            <a:gdLst>
                              <a:gd name="textAreaLeft" fmla="*/ 0 w 2877120"/>
                              <a:gd name="textAreaRight" fmla="*/ 2879280 w 2877120"/>
                              <a:gd name="textAreaTop" fmla="*/ 0 h 1031400"/>
                              <a:gd name="textAreaBottom" fmla="*/ 1033560 h 1031400"/>
                            </a:gdLst>
                            <a:ahLst/>
                            <a:rect l="textAreaLeft" t="textAreaTop" r="textAreaRight" b="textAreaBottom"/>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79388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pacing w:val="-2"/>
                                  <w:sz w:val="18"/>
                                </w:rPr>
                                <w:t>@MediumTest</w:t>
                              </w:r>
                            </w:p>
                            <w:p>
                              <w:pPr>
                                <w:pStyle w:val="Normal"/>
                                <w:spacing w:before="76" w:after="0"/>
                                <w:ind w:left="453" w:hanging="0"/>
                                <w:rPr>
                                  <w:rFonts w:ascii="Courier New" w:hAnsi="Courier New"/>
                                  <w:sz w:val="18"/>
                                </w:rPr>
                              </w:pPr>
                              <w:r>
                                <w:rPr>
                                  <w:rFonts w:ascii="Courier New" w:hAnsi="Courier New"/>
                                  <w:spacing w:val="-6"/>
                                  <w:sz w:val="18"/>
                                </w:rPr>
                                <w:t>@Config(shadows</w:t>
                              </w:r>
                              <w:r>
                                <w:rPr>
                                  <w:rFonts w:ascii="Courier New" w:hAnsi="Courier New"/>
                                  <w:spacing w:val="-17"/>
                                  <w:sz w:val="18"/>
                                </w:rPr>
                                <w:t xml:space="preserve"> </w:t>
                              </w:r>
                              <w:r>
                                <w:rPr>
                                  <w:rFonts w:ascii="Courier New" w:hAnsi="Courier New"/>
                                  <w:spacing w:val="-6"/>
                                  <w:sz w:val="18"/>
                                </w:rPr>
                                <w:t>=</w:t>
                              </w:r>
                              <w:r>
                                <w:rPr>
                                  <w:rFonts w:ascii="Courier New" w:hAnsi="Courier New"/>
                                  <w:spacing w:val="-17"/>
                                  <w:sz w:val="18"/>
                                </w:rPr>
                                <w:t xml:space="preserve"> </w:t>
                              </w:r>
                              <w:r>
                                <w:rPr>
                                  <w:rFonts w:ascii="Courier New" w:hAnsi="Courier New"/>
                                  <w:spacing w:val="-6"/>
                                  <w:sz w:val="18"/>
                                </w:rPr>
                                <w:t>[InstantItemGenerator::class])</w:t>
                              </w:r>
                            </w:p>
                            <w:p>
                              <w:pPr>
                                <w:pStyle w:val="Normal"/>
                                <w:spacing w:lineRule="auto" w:line="324" w:before="76" w:after="0"/>
                                <w:ind w:left="453" w:right="4032" w:hanging="0"/>
                                <w:rPr>
                                  <w:rFonts w:ascii="Courier New" w:hAnsi="Courier New"/>
                                  <w:sz w:val="18"/>
                                </w:rPr>
                              </w:pPr>
                              <w:r>
                                <w:rPr>
                                  <w:rFonts w:ascii="Courier New" w:hAnsi="Courier New"/>
                                  <w:spacing w:val="-2"/>
                                  <w:sz w:val="18"/>
                                </w:rPr>
                                <w:t xml:space="preserve">@RunWith(AndroidJUnit4::class) </w:t>
                              </w:r>
                              <w:r>
                                <w:rPr>
                                  <w:rFonts w:ascii="Courier New" w:hAnsi="Courier New"/>
                                  <w:sz w:val="18"/>
                                </w:rPr>
                                <w:t>class Activity2Test {</w:t>
                              </w:r>
                            </w:p>
                            <w:p>
                              <w:pPr>
                                <w:pStyle w:val="Normal"/>
                                <w:spacing w:before="2" w:after="0"/>
                                <w:ind w:left="453" w:hanging="0"/>
                                <w:rPr>
                                  <w:rFonts w:ascii="Courier New" w:hAnsi="Courier New"/>
                                  <w:sz w:val="18"/>
                                </w:rPr>
                              </w:pPr>
                              <w:r>
                                <w:rPr>
                                  <w:rFonts w:ascii="Courier New" w:hAnsi="Courier New"/>
                                  <w:spacing w:val="-5"/>
                                  <w:sz w:val="18"/>
                                </w:rPr>
                                <w:t>...</w:t>
                              </w:r>
                            </w:p>
                            <w:p>
                              <w:pPr>
                                <w:pStyle w:val="Normal"/>
                                <w:rPr>
                                  <w:rFonts w:ascii="Courier New" w:hAnsi="Courier New"/>
                                  <w:sz w:val="20"/>
                                </w:rPr>
                              </w:pPr>
                              <w:r>
                                <w:rPr>
                                  <w:rFonts w:ascii="Courier New" w:hAnsi="Courier New"/>
                                  <w:sz w:val="20"/>
                                </w:rPr>
                              </w:r>
                            </w:p>
                            <w:p>
                              <w:pPr>
                                <w:pStyle w:val="Normal"/>
                                <w:spacing w:lineRule="auto" w:line="324" w:before="129" w:after="0"/>
                                <w:ind w:left="453" w:right="3699" w:hanging="0"/>
                                <w:rPr>
                                  <w:rFonts w:ascii="Courier New" w:hAnsi="Courier New"/>
                                  <w:sz w:val="18"/>
                                </w:rPr>
                              </w:pPr>
                              <w:r>
                                <w:rPr>
                                  <w:rFonts w:ascii="Courier New" w:hAnsi="Courier New"/>
                                  <w:spacing w:val="-2"/>
                                  <w:sz w:val="18"/>
                                </w:rPr>
                                <w:t>@LooperMode(LooperMode.Mode.PAUSED) @Test</w:t>
                              </w:r>
                            </w:p>
                            <w:p>
                              <w:pPr>
                                <w:pStyle w:val="Normal"/>
                                <w:spacing w:before="1" w:after="0"/>
                                <w:ind w:left="453" w:hanging="0"/>
                                <w:rPr>
                                  <w:rFonts w:ascii="Courier New" w:hAnsi="Courier New"/>
                                  <w:sz w:val="18"/>
                                </w:rPr>
                              </w:pPr>
                              <w:r>
                                <w:rPr>
                                  <w:rFonts w:ascii="Courier New" w:hAnsi="Courier New"/>
                                  <w:sz w:val="18"/>
                                </w:rPr>
                                <w:t>fun</w:t>
                              </w:r>
                              <w:r>
                                <w:rPr>
                                  <w:rFonts w:ascii="Courier New" w:hAnsi="Courier New"/>
                                  <w:spacing w:val="-7"/>
                                  <w:sz w:val="18"/>
                                </w:rPr>
                                <w:t xml:space="preserve"> </w:t>
                              </w:r>
                              <w:r>
                                <w:rPr>
                                  <w:rFonts w:ascii="Courier New" w:hAnsi="Courier New"/>
                                  <w:sz w:val="18"/>
                                </w:rPr>
                                <w:t>'test</w:t>
                              </w:r>
                              <w:r>
                                <w:rPr>
                                  <w:rFonts w:ascii="Courier New" w:hAnsi="Courier New"/>
                                  <w:spacing w:val="-5"/>
                                  <w:sz w:val="18"/>
                                </w:rPr>
                                <w:t xml:space="preserve"> </w:t>
                              </w:r>
                              <w:r>
                                <w:rPr>
                                  <w:rFonts w:ascii="Courier New" w:hAnsi="Courier New"/>
                                  <w:sz w:val="18"/>
                                </w:rPr>
                                <w:t>click</w:t>
                              </w:r>
                              <w:r>
                                <w:rPr>
                                  <w:rFonts w:ascii="Courier New" w:hAnsi="Courier New"/>
                                  <w:spacing w:val="-5"/>
                                  <w:sz w:val="18"/>
                                </w:rPr>
                                <w:t xml:space="preserve"> </w:t>
                              </w:r>
                              <w:r>
                                <w:rPr>
                                  <w:rFonts w:ascii="Courier New" w:hAnsi="Courier New"/>
                                  <w:sz w:val="18"/>
                                </w:rPr>
                                <w:t>opens</w:t>
                              </w:r>
                              <w:r>
                                <w:rPr>
                                  <w:rFonts w:ascii="Courier New" w:hAnsi="Courier New"/>
                                  <w:spacing w:val="-5"/>
                                  <w:sz w:val="18"/>
                                </w:rPr>
                                <w:t xml:space="preserve"> </w:t>
                              </w:r>
                              <w:r>
                                <w:rPr>
                                  <w:rFonts w:ascii="Courier New" w:hAnsi="Courier New"/>
                                  <w:sz w:val="18"/>
                                </w:rPr>
                                <w:t>activity</w:t>
                              </w:r>
                              <w:r>
                                <w:rPr>
                                  <w:rFonts w:ascii="Courier New" w:hAnsi="Courier New"/>
                                  <w:spacing w:val="-5"/>
                                  <w:sz w:val="18"/>
                                </w:rPr>
                                <w:t xml:space="preserve"> </w:t>
                              </w:r>
                              <w:r>
                                <w:rPr>
                                  <w:rFonts w:ascii="Courier New" w:hAnsi="Courier New"/>
                                  <w:sz w:val="18"/>
                                </w:rPr>
                                <w:t>3'()</w:t>
                              </w:r>
                              <w:r>
                                <w:rPr>
                                  <w:rFonts w:ascii="Courier New" w:hAnsi="Courier New"/>
                                  <w:spacing w:val="-5"/>
                                  <w:sz w:val="18"/>
                                </w:rPr>
                                <w:t xml:space="preserve"> </w:t>
                              </w:r>
                              <w:r>
                                <w:rPr>
                                  <w:rFonts w:ascii="Courier New" w:hAnsi="Courier New"/>
                                  <w:spacing w:val="-10"/>
                                  <w:sz w:val="18"/>
                                </w:rPr>
                                <w:t>{</w:t>
                              </w:r>
                            </w:p>
                            <w:p>
                              <w:pPr>
                                <w:pStyle w:val="Normal"/>
                                <w:spacing w:before="77" w:after="0"/>
                                <w:ind w:left="453" w:hanging="0"/>
                                <w:rPr>
                                  <w:rFonts w:ascii="Courier New" w:hAnsi="Courier New"/>
                                  <w:sz w:val="18"/>
                                </w:rPr>
                              </w:pPr>
                              <w:r>
                                <w:rPr>
                                  <w:rFonts w:ascii="Courier New" w:hAnsi="Courier New"/>
                                  <w:spacing w:val="-5"/>
                                  <w:sz w:val="18"/>
                                </w:rPr>
                                <w:t>...</w:t>
                              </w:r>
                            </w:p>
                          </w:txbxContent>
                        </wps:txbx>
                        <wps:bodyPr lIns="0" rIns="0" tIns="0" bIns="0" anchor="t">
                          <a:noAutofit/>
                        </wps:bodyPr>
                      </wps:wsp>
                    </wpg:wgp>
                  </a:graphicData>
                </a:graphic>
              </wp:anchor>
            </w:drawing>
          </mc:Choice>
          <mc:Fallback>
            <w:pict>
              <v:group id="shape_0" alt="docshapegroup743" style="position:absolute;margin-left:52.2pt;margin-top:7.2pt;width:399.6pt;height:143.25pt" coordorigin="1044,144" coordsize="7992,2865">
                <v:rect id="shape_0" path="m0,0l-2147483645,0l-2147483645,-2147483646l0,-2147483646xe" fillcolor="#f6f6f6" stroked="f" o:allowincell="f" style="position:absolute;left:1044;top:154;width:7991;height:284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4;width:7991;height:282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pacing w:val="-2"/>
                            <w:sz w:val="18"/>
                          </w:rPr>
                          <w:t>@MediumTest</w:t>
                        </w:r>
                      </w:p>
                      <w:p>
                        <w:pPr>
                          <w:pStyle w:val="Normal"/>
                          <w:spacing w:before="76" w:after="0"/>
                          <w:ind w:left="453" w:hanging="0"/>
                          <w:rPr>
                            <w:rFonts w:ascii="Courier New" w:hAnsi="Courier New"/>
                            <w:sz w:val="18"/>
                          </w:rPr>
                        </w:pPr>
                        <w:r>
                          <w:rPr>
                            <w:rFonts w:ascii="Courier New" w:hAnsi="Courier New"/>
                            <w:spacing w:val="-6"/>
                            <w:sz w:val="18"/>
                          </w:rPr>
                          <w:t>@Config(shadows</w:t>
                        </w:r>
                        <w:r>
                          <w:rPr>
                            <w:rFonts w:ascii="Courier New" w:hAnsi="Courier New"/>
                            <w:spacing w:val="-17"/>
                            <w:sz w:val="18"/>
                          </w:rPr>
                          <w:t xml:space="preserve"> </w:t>
                        </w:r>
                        <w:r>
                          <w:rPr>
                            <w:rFonts w:ascii="Courier New" w:hAnsi="Courier New"/>
                            <w:spacing w:val="-6"/>
                            <w:sz w:val="18"/>
                          </w:rPr>
                          <w:t>=</w:t>
                        </w:r>
                        <w:r>
                          <w:rPr>
                            <w:rFonts w:ascii="Courier New" w:hAnsi="Courier New"/>
                            <w:spacing w:val="-17"/>
                            <w:sz w:val="18"/>
                          </w:rPr>
                          <w:t xml:space="preserve"> </w:t>
                        </w:r>
                        <w:r>
                          <w:rPr>
                            <w:rFonts w:ascii="Courier New" w:hAnsi="Courier New"/>
                            <w:spacing w:val="-6"/>
                            <w:sz w:val="18"/>
                          </w:rPr>
                          <w:t>[InstantItemGenerator::class])</w:t>
                        </w:r>
                      </w:p>
                      <w:p>
                        <w:pPr>
                          <w:pStyle w:val="Normal"/>
                          <w:spacing w:lineRule="auto" w:line="324" w:before="76" w:after="0"/>
                          <w:ind w:left="453" w:right="4032" w:hanging="0"/>
                          <w:rPr>
                            <w:rFonts w:ascii="Courier New" w:hAnsi="Courier New"/>
                            <w:sz w:val="18"/>
                          </w:rPr>
                        </w:pPr>
                        <w:r>
                          <w:rPr>
                            <w:rFonts w:ascii="Courier New" w:hAnsi="Courier New"/>
                            <w:spacing w:val="-2"/>
                            <w:sz w:val="18"/>
                          </w:rPr>
                          <w:t xml:space="preserve">@RunWith(AndroidJUnit4::class) </w:t>
                        </w:r>
                        <w:r>
                          <w:rPr>
                            <w:rFonts w:ascii="Courier New" w:hAnsi="Courier New"/>
                            <w:sz w:val="18"/>
                          </w:rPr>
                          <w:t>class Activity2Test {</w:t>
                        </w:r>
                      </w:p>
                      <w:p>
                        <w:pPr>
                          <w:pStyle w:val="Normal"/>
                          <w:spacing w:before="2" w:after="0"/>
                          <w:ind w:left="453" w:hanging="0"/>
                          <w:rPr>
                            <w:rFonts w:ascii="Courier New" w:hAnsi="Courier New"/>
                            <w:sz w:val="18"/>
                          </w:rPr>
                        </w:pPr>
                        <w:r>
                          <w:rPr>
                            <w:rFonts w:ascii="Courier New" w:hAnsi="Courier New"/>
                            <w:spacing w:val="-5"/>
                            <w:sz w:val="18"/>
                          </w:rPr>
                          <w:t>...</w:t>
                        </w:r>
                      </w:p>
                      <w:p>
                        <w:pPr>
                          <w:pStyle w:val="Normal"/>
                          <w:rPr>
                            <w:rFonts w:ascii="Courier New" w:hAnsi="Courier New"/>
                            <w:sz w:val="20"/>
                          </w:rPr>
                        </w:pPr>
                        <w:r>
                          <w:rPr>
                            <w:rFonts w:ascii="Courier New" w:hAnsi="Courier New"/>
                            <w:sz w:val="20"/>
                          </w:rPr>
                        </w:r>
                      </w:p>
                      <w:p>
                        <w:pPr>
                          <w:pStyle w:val="Normal"/>
                          <w:spacing w:lineRule="auto" w:line="324" w:before="129" w:after="0"/>
                          <w:ind w:left="453" w:right="3699" w:hanging="0"/>
                          <w:rPr>
                            <w:rFonts w:ascii="Courier New" w:hAnsi="Courier New"/>
                            <w:sz w:val="18"/>
                          </w:rPr>
                        </w:pPr>
                        <w:r>
                          <w:rPr>
                            <w:rFonts w:ascii="Courier New" w:hAnsi="Courier New"/>
                            <w:spacing w:val="-2"/>
                            <w:sz w:val="18"/>
                          </w:rPr>
                          <w:t>@LooperMode(LooperMode.Mode.PAUSED) @Test</w:t>
                        </w:r>
                      </w:p>
                      <w:p>
                        <w:pPr>
                          <w:pStyle w:val="Normal"/>
                          <w:spacing w:before="1" w:after="0"/>
                          <w:ind w:left="453" w:hanging="0"/>
                          <w:rPr>
                            <w:rFonts w:ascii="Courier New" w:hAnsi="Courier New"/>
                            <w:sz w:val="18"/>
                          </w:rPr>
                        </w:pPr>
                        <w:r>
                          <w:rPr>
                            <w:rFonts w:ascii="Courier New" w:hAnsi="Courier New"/>
                            <w:sz w:val="18"/>
                          </w:rPr>
                          <w:t>fun</w:t>
                        </w:r>
                        <w:r>
                          <w:rPr>
                            <w:rFonts w:ascii="Courier New" w:hAnsi="Courier New"/>
                            <w:spacing w:val="-7"/>
                            <w:sz w:val="18"/>
                          </w:rPr>
                          <w:t xml:space="preserve"> </w:t>
                        </w:r>
                        <w:r>
                          <w:rPr>
                            <w:rFonts w:ascii="Courier New" w:hAnsi="Courier New"/>
                            <w:sz w:val="18"/>
                          </w:rPr>
                          <w:t>'test</w:t>
                        </w:r>
                        <w:r>
                          <w:rPr>
                            <w:rFonts w:ascii="Courier New" w:hAnsi="Courier New"/>
                            <w:spacing w:val="-5"/>
                            <w:sz w:val="18"/>
                          </w:rPr>
                          <w:t xml:space="preserve"> </w:t>
                        </w:r>
                        <w:r>
                          <w:rPr>
                            <w:rFonts w:ascii="Courier New" w:hAnsi="Courier New"/>
                            <w:sz w:val="18"/>
                          </w:rPr>
                          <w:t>click</w:t>
                        </w:r>
                        <w:r>
                          <w:rPr>
                            <w:rFonts w:ascii="Courier New" w:hAnsi="Courier New"/>
                            <w:spacing w:val="-5"/>
                            <w:sz w:val="18"/>
                          </w:rPr>
                          <w:t xml:space="preserve"> </w:t>
                        </w:r>
                        <w:r>
                          <w:rPr>
                            <w:rFonts w:ascii="Courier New" w:hAnsi="Courier New"/>
                            <w:sz w:val="18"/>
                          </w:rPr>
                          <w:t>opens</w:t>
                        </w:r>
                        <w:r>
                          <w:rPr>
                            <w:rFonts w:ascii="Courier New" w:hAnsi="Courier New"/>
                            <w:spacing w:val="-5"/>
                            <w:sz w:val="18"/>
                          </w:rPr>
                          <w:t xml:space="preserve"> </w:t>
                        </w:r>
                        <w:r>
                          <w:rPr>
                            <w:rFonts w:ascii="Courier New" w:hAnsi="Courier New"/>
                            <w:sz w:val="18"/>
                          </w:rPr>
                          <w:t>activity</w:t>
                        </w:r>
                        <w:r>
                          <w:rPr>
                            <w:rFonts w:ascii="Courier New" w:hAnsi="Courier New"/>
                            <w:spacing w:val="-5"/>
                            <w:sz w:val="18"/>
                          </w:rPr>
                          <w:t xml:space="preserve"> </w:t>
                        </w:r>
                        <w:r>
                          <w:rPr>
                            <w:rFonts w:ascii="Courier New" w:hAnsi="Courier New"/>
                            <w:sz w:val="18"/>
                          </w:rPr>
                          <w:t>3'()</w:t>
                        </w:r>
                        <w:r>
                          <w:rPr>
                            <w:rFonts w:ascii="Courier New" w:hAnsi="Courier New"/>
                            <w:spacing w:val="-5"/>
                            <w:sz w:val="18"/>
                          </w:rPr>
                          <w:t xml:space="preserve"> </w:t>
                        </w:r>
                        <w:r>
                          <w:rPr>
                            <w:rFonts w:ascii="Courier New" w:hAnsi="Courier New"/>
                            <w:spacing w:val="-10"/>
                            <w:sz w:val="18"/>
                          </w:rPr>
                          <w:t>{</w:t>
                        </w:r>
                      </w:p>
                      <w:p>
                        <w:pPr>
                          <w:pStyle w:val="Normal"/>
                          <w:spacing w:before="77" w:after="0"/>
                          <w:ind w:left="453" w:hanging="0"/>
                          <w:rPr>
                            <w:rFonts w:ascii="Courier New" w:hAnsi="Courier New"/>
                            <w:sz w:val="18"/>
                          </w:rPr>
                        </w:pPr>
                        <w:r>
                          <w:rPr>
                            <w:rFonts w:ascii="Courier New" w:hAnsi="Courier New"/>
                            <w:spacing w:val="-5"/>
                            <w:sz w:val="18"/>
                          </w:rPr>
                          <w:t>...</w:t>
                        </w:r>
                      </w:p>
                    </w:txbxContent>
                  </v:textbox>
                  <w10:wrap type="topAndBottom"/>
                </v:rect>
              </v:group>
            </w:pict>
          </mc:Fallback>
        </mc:AlternateContent>
      </w:r>
    </w:p>
    <w:p>
      <w:pPr>
        <w:pStyle w:val="ListParagraph"/>
        <w:numPr>
          <w:ilvl w:val="0"/>
          <w:numId w:val="8"/>
        </w:numPr>
        <w:tabs>
          <w:tab w:val="clear" w:pos="720"/>
          <w:tab w:val="left" w:pos="554" w:leader="none"/>
        </w:tabs>
        <w:jc w:val="left"/>
        <w:rPr>
          <w:rFonts w:ascii="Courier New" w:hAnsi="Courier New"/>
          <w:b/>
          <w:b/>
        </w:rPr>
      </w:pPr>
      <w:r>
        <w:rPr>
          <w:sz w:val="20"/>
        </w:rPr>
        <w:t>In</w:t>
      </w:r>
      <w:r>
        <w:rPr>
          <w:spacing w:val="-4"/>
          <w:sz w:val="20"/>
        </w:rPr>
        <w:t xml:space="preserve"> </w:t>
      </w:r>
      <w:r>
        <w:rPr>
          <w:sz w:val="20"/>
        </w:rPr>
        <w:t>order</w:t>
      </w:r>
      <w:r>
        <w:rPr>
          <w:spacing w:val="-1"/>
          <w:sz w:val="20"/>
        </w:rPr>
        <w:t xml:space="preserve"> </w:t>
      </w:r>
      <w:r>
        <w:rPr>
          <w:sz w:val="20"/>
        </w:rPr>
        <w:t>to</w:t>
      </w:r>
      <w:r>
        <w:rPr>
          <w:spacing w:val="-2"/>
          <w:sz w:val="20"/>
        </w:rPr>
        <w:t xml:space="preserve"> </w:t>
      </w:r>
      <w:r>
        <w:rPr>
          <w:sz w:val="20"/>
        </w:rPr>
        <w:t>make</w:t>
      </w:r>
      <w:r>
        <w:rPr>
          <w:spacing w:val="-2"/>
          <w:sz w:val="20"/>
        </w:rPr>
        <w:t xml:space="preserve"> </w:t>
      </w:r>
      <w:r>
        <w:rPr>
          <w:rFonts w:ascii="Courier New" w:hAnsi="Courier New"/>
          <w:b/>
        </w:rPr>
        <w:t>Activity3Test</w:t>
      </w:r>
      <w:r>
        <w:rPr>
          <w:rFonts w:ascii="Courier New" w:hAnsi="Courier New"/>
          <w:b/>
          <w:spacing w:val="-80"/>
        </w:rPr>
        <w:t xml:space="preserve"> </w:t>
      </w:r>
      <w:r>
        <w:rPr>
          <w:sz w:val="20"/>
        </w:rPr>
        <w:t>pass,</w:t>
      </w:r>
      <w:r>
        <w:rPr>
          <w:spacing w:val="-2"/>
          <w:sz w:val="20"/>
        </w:rPr>
        <w:t xml:space="preserve"> </w:t>
      </w:r>
      <w:r>
        <w:rPr>
          <w:sz w:val="20"/>
        </w:rPr>
        <w:t>we</w:t>
      </w:r>
      <w:r>
        <w:rPr>
          <w:spacing w:val="-1"/>
          <w:sz w:val="20"/>
        </w:rPr>
        <w:t xml:space="preserve"> </w:t>
      </w:r>
      <w:r>
        <w:rPr>
          <w:sz w:val="20"/>
        </w:rPr>
        <w:t>just</w:t>
      </w:r>
      <w:r>
        <w:rPr>
          <w:spacing w:val="-2"/>
          <w:sz w:val="20"/>
        </w:rPr>
        <w:t xml:space="preserve"> </w:t>
      </w:r>
      <w:r>
        <w:rPr>
          <w:sz w:val="20"/>
        </w:rPr>
        <w:t>need</w:t>
      </w:r>
      <w:r>
        <w:rPr>
          <w:spacing w:val="-1"/>
          <w:sz w:val="20"/>
        </w:rPr>
        <w:t xml:space="preserve"> </w:t>
      </w:r>
      <w:r>
        <w:rPr>
          <w:sz w:val="20"/>
        </w:rPr>
        <w:t>to</w:t>
      </w:r>
      <w:r>
        <w:rPr>
          <w:spacing w:val="-2"/>
          <w:sz w:val="20"/>
        </w:rPr>
        <w:t xml:space="preserve"> </w:t>
      </w:r>
      <w:r>
        <w:rPr>
          <w:sz w:val="20"/>
        </w:rPr>
        <w:t>update</w:t>
      </w:r>
      <w:r>
        <w:rPr>
          <w:spacing w:val="-3"/>
          <w:sz w:val="20"/>
        </w:rPr>
        <w:t xml:space="preserve"> </w:t>
      </w:r>
      <w:r>
        <w:rPr>
          <w:rFonts w:ascii="Courier New" w:hAnsi="Courier New"/>
          <w:b/>
          <w:spacing w:val="-2"/>
        </w:rPr>
        <w:t>Activity3</w:t>
      </w:r>
    </w:p>
    <w:p>
      <w:pPr>
        <w:pStyle w:val="TextBody"/>
        <w:ind w:left="554" w:hanging="0"/>
        <w:rPr/>
      </w:pPr>
      <w:r>
        <w:rPr/>
        <w:t>to</w:t>
      </w:r>
      <w:r>
        <w:rPr>
          <w:spacing w:val="-2"/>
        </w:rPr>
        <w:t xml:space="preserve"> </w:t>
      </w:r>
      <w:r>
        <w:rPr/>
        <w:t>set</w:t>
      </w:r>
      <w:r>
        <w:rPr>
          <w:spacing w:val="-2"/>
        </w:rPr>
        <w:t xml:space="preserve"> </w:t>
      </w:r>
      <w:r>
        <w:rPr/>
        <w:t>the</w:t>
      </w:r>
      <w:r>
        <w:rPr>
          <w:spacing w:val="-1"/>
        </w:rPr>
        <w:t xml:space="preserve"> </w:t>
      </w:r>
      <w:r>
        <w:rPr>
          <w:spacing w:val="-2"/>
        </w:rPr>
        <w:t>text:</w:t>
      </w:r>
    </w:p>
    <w:p>
      <w:pPr>
        <w:sectPr>
          <w:headerReference w:type="even" r:id="rId296"/>
          <w:headerReference w:type="default" r:id="rId297"/>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5" w:after="0"/>
        <w:rPr>
          <w:sz w:val="9"/>
        </w:rPr>
      </w:pPr>
      <w:r>
        <w:rPr>
          <w:sz w:val="9"/>
        </w:rPr>
        <mc:AlternateContent>
          <mc:Choice Requires="wpg">
            <w:drawing>
              <wp:anchor behindDoc="0" distT="635" distB="0" distL="0" distR="4445" simplePos="0" locked="0" layoutInCell="0" allowOverlap="1" relativeHeight="1747" wp14:anchorId="532E1FC0">
                <wp:simplePos x="0" y="0"/>
                <wp:positionH relativeFrom="page">
                  <wp:posOffset>662940</wp:posOffset>
                </wp:positionH>
                <wp:positionV relativeFrom="paragraph">
                  <wp:posOffset>95885</wp:posOffset>
                </wp:positionV>
                <wp:extent cx="5074920" cy="1463675"/>
                <wp:effectExtent l="0" t="1270" r="635" b="0"/>
                <wp:wrapTopAndBottom/>
                <wp:docPr id="977" name="docshapegroup747"/>
                <a:graphic xmlns:a="http://schemas.openxmlformats.org/drawingml/2006/main">
                  <a:graphicData uri="http://schemas.microsoft.com/office/word/2010/wordprocessingGroup">
                    <wpg:wgp>
                      <wpg:cNvGrpSpPr/>
                      <wpg:grpSpPr>
                        <a:xfrm>
                          <a:off x="0" y="0"/>
                          <a:ext cx="5074920" cy="1463760"/>
                          <a:chOff x="0" y="0"/>
                          <a:chExt cx="5074920" cy="1463760"/>
                        </a:xfrm>
                      </wpg:grpSpPr>
                      <wps:wsp>
                        <wps:cNvSpPr/>
                        <wps:spPr>
                          <a:xfrm>
                            <a:off x="0" y="6480"/>
                            <a:ext cx="5074920" cy="1450800"/>
                          </a:xfrm>
                          <a:prstGeom prst="rect">
                            <a:avLst/>
                          </a:prstGeom>
                          <a:solidFill>
                            <a:srgbClr val="f6f6f6"/>
                          </a:solidFill>
                          <a:ln w="0">
                            <a:noFill/>
                          </a:ln>
                        </wps:spPr>
                        <wps:style>
                          <a:lnRef idx="0"/>
                          <a:fillRef idx="0"/>
                          <a:effectRef idx="0"/>
                          <a:fontRef idx="minor"/>
                        </wps:style>
                        <wps:bodyPr/>
                      </wps:wsp>
                      <wps:wsp>
                        <wps:cNvSpPr/>
                        <wps:spPr>
                          <a:xfrm>
                            <a:off x="0" y="0"/>
                            <a:ext cx="5074920" cy="1463760"/>
                          </a:xfrm>
                          <a:custGeom>
                            <a:avLst/>
                            <a:gdLst>
                              <a:gd name="textAreaLeft" fmla="*/ 0 w 2877120"/>
                              <a:gd name="textAreaRight" fmla="*/ 2879280 w 2877120"/>
                              <a:gd name="textAreaTop" fmla="*/ 0 h 829800"/>
                              <a:gd name="textAreaBottom" fmla="*/ 831960 h 829800"/>
                            </a:gdLst>
                            <a:ahLst/>
                            <a:rect l="textAreaLeft" t="textAreaTop" r="textAreaRight" b="textAreaBottom"/>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438200"/>
                          </a:xfrm>
                          <a:prstGeom prst="rect">
                            <a:avLst/>
                          </a:prstGeom>
                          <a:noFill/>
                          <a:ln w="0">
                            <a:noFill/>
                          </a:ln>
                        </wps:spPr>
                        <wps:style>
                          <a:lnRef idx="0"/>
                          <a:fillRef idx="0"/>
                          <a:effectRef idx="0"/>
                          <a:fontRef idx="minor"/>
                        </wps:style>
                        <wps:txbx>
                          <w:txbxContent>
                            <w:p>
                              <w:pPr>
                                <w:pStyle w:val="Normal"/>
                                <w:spacing w:lineRule="auto" w:line="324" w:before="40" w:after="0"/>
                                <w:ind w:left="1317" w:hanging="432"/>
                                <w:rPr>
                                  <w:rFonts w:ascii="Courier New" w:hAnsi="Courier New"/>
                                  <w:sz w:val="18"/>
                                </w:rPr>
                              </w:pPr>
                              <w:r>
                                <w:rPr>
                                  <w:rFonts w:ascii="Courier New" w:hAnsi="Courier New"/>
                                  <w:sz w:val="18"/>
                                </w:rPr>
                                <w:t>verride</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onCreate(savedInstanceState:</w:t>
                              </w:r>
                              <w:r>
                                <w:rPr>
                                  <w:rFonts w:ascii="Courier New" w:hAnsi="Courier New"/>
                                  <w:spacing w:val="-10"/>
                                  <w:sz w:val="18"/>
                                </w:rPr>
                                <w:t xml:space="preserve"> </w:t>
                              </w:r>
                              <w:r>
                                <w:rPr>
                                  <w:rFonts w:ascii="Courier New" w:hAnsi="Courier New"/>
                                  <w:sz w:val="18"/>
                                </w:rPr>
                                <w:t>Bundle?)</w:t>
                              </w:r>
                              <w:r>
                                <w:rPr>
                                  <w:rFonts w:ascii="Courier New" w:hAnsi="Courier New"/>
                                  <w:spacing w:val="-10"/>
                                  <w:sz w:val="18"/>
                                </w:rPr>
                                <w:t xml:space="preserve"> </w:t>
                              </w:r>
                              <w:r>
                                <w:rPr>
                                  <w:rFonts w:ascii="Courier New" w:hAnsi="Courier New"/>
                                  <w:sz w:val="18"/>
                                </w:rPr>
                                <w:t xml:space="preserve">{ </w:t>
                              </w:r>
                              <w:r>
                                <w:rPr>
                                  <w:rFonts w:ascii="Courier New" w:hAnsi="Courier New"/>
                                  <w:spacing w:val="-2"/>
                                  <w:sz w:val="18"/>
                                </w:rPr>
                                <w:t>super.onCreate(savedInstanceState) setContentView(R.layout.activity_3)</w:t>
                              </w:r>
                            </w:p>
                            <w:p>
                              <w:pPr>
                                <w:pStyle w:val="Normal"/>
                                <w:spacing w:lineRule="auto" w:line="235" w:before="5" w:after="0"/>
                                <w:ind w:left="1533" w:hanging="216"/>
                                <w:rPr>
                                  <w:rFonts w:ascii="Courier New" w:hAnsi="Courier New"/>
                                  <w:sz w:val="18"/>
                                </w:rPr>
                              </w:pPr>
                              <w:r>
                                <w:rPr>
                                  <w:rFonts w:ascii="Courier New" w:hAnsi="Courier New"/>
                                  <w:sz w:val="18"/>
                                </w:rPr>
                                <w:t>val</w:t>
                              </w:r>
                              <w:r>
                                <w:rPr>
                                  <w:rFonts w:ascii="Courier New" w:hAnsi="Courier New"/>
                                  <w:spacing w:val="-13"/>
                                  <w:sz w:val="18"/>
                                </w:rPr>
                                <w:t xml:space="preserve"> </w:t>
                              </w:r>
                              <w:r>
                                <w:rPr>
                                  <w:rFonts w:ascii="Courier New" w:hAnsi="Courier New"/>
                                  <w:sz w:val="18"/>
                                </w:rPr>
                                <w:t>text</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intent.getParcelableExtra&lt;Item&gt;</w:t>
                              </w:r>
                              <w:r>
                                <w:rPr>
                                  <w:rFonts w:ascii="Courier New" w:hAnsi="Courier New"/>
                                  <w:spacing w:val="-2"/>
                                  <w:sz w:val="18"/>
                                </w:rPr>
                                <w:t>(EXTRA_ITEM)?.text.orEmpty()</w:t>
                              </w:r>
                            </w:p>
                            <w:p>
                              <w:pPr>
                                <w:pStyle w:val="Normal"/>
                                <w:spacing w:lineRule="exact" w:line="202" w:before="17" w:after="0"/>
                                <w:ind w:left="466" w:right="99" w:hanging="0"/>
                                <w:jc w:val="center"/>
                                <w:rPr>
                                  <w:rFonts w:ascii="Courier New" w:hAnsi="Courier New"/>
                                  <w:sz w:val="18"/>
                                </w:rPr>
                              </w:pPr>
                              <w:r>
                                <w:rPr>
                                  <w:rFonts w:ascii="Courier New" w:hAnsi="Courier New"/>
                                  <w:spacing w:val="-2"/>
                                  <w:sz w:val="18"/>
                                </w:rPr>
                                <w:t>findViewById&lt;TextView&gt;(R.id.activity_3_text_view).text</w:t>
                              </w:r>
                            </w:p>
                            <w:p>
                              <w:pPr>
                                <w:pStyle w:val="Normal"/>
                                <w:spacing w:lineRule="exact" w:line="200"/>
                                <w:ind w:left="466" w:right="316" w:hanging="0"/>
                                <w:jc w:val="center"/>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(application</w:t>
                              </w:r>
                              <w:r>
                                <w:rPr>
                                  <w:rFonts w:ascii="Courier New" w:hAnsi="Courier New"/>
                                  <w:spacing w:val="-5"/>
                                  <w:sz w:val="18"/>
                                </w:rPr>
                                <w:t xml:space="preserve"> </w:t>
                              </w:r>
                              <w:r>
                                <w:rPr>
                                  <w:rFonts w:ascii="Courier New" w:hAnsi="Courier New"/>
                                  <w:sz w:val="18"/>
                                </w:rPr>
                                <w:t>as</w:t>
                              </w:r>
                              <w:r>
                                <w:rPr>
                                  <w:rFonts w:ascii="Courier New" w:hAnsi="Courier New"/>
                                  <w:spacing w:val="-5"/>
                                  <w:sz w:val="18"/>
                                </w:rPr>
                                <w:t xml:space="preserve"> </w:t>
                              </w:r>
                              <w:r>
                                <w:rPr>
                                  <w:rFonts w:ascii="Courier New" w:hAnsi="Courier New"/>
                                  <w:spacing w:val="-2"/>
                                  <w:sz w:val="18"/>
                                </w:rPr>
                                <w:t>MyApplication).stringProvider</w:t>
                              </w:r>
                            </w:p>
                            <w:p>
                              <w:pPr>
                                <w:pStyle w:val="Normal"/>
                                <w:spacing w:lineRule="exact" w:line="202"/>
                                <w:ind w:left="466" w:right="1716" w:hanging="0"/>
                                <w:jc w:val="center"/>
                                <w:rPr>
                                  <w:rFonts w:ascii="Courier New" w:hAnsi="Courier New"/>
                                  <w:sz w:val="18"/>
                                </w:rPr>
                              </w:pPr>
                              <w:r>
                                <w:rPr>
                                  <w:rFonts w:ascii="Courier New" w:hAnsi="Courier New"/>
                                  <w:spacing w:val="-2"/>
                                  <w:sz w:val="18"/>
                                </w:rPr>
                                <w:t>.provideYouClickedString(text)</w:t>
                              </w:r>
                            </w:p>
                            <w:p>
                              <w:pPr>
                                <w:pStyle w:val="Normal"/>
                                <w:spacing w:before="97" w:after="0"/>
                                <w:ind w:right="6110" w:hanging="0"/>
                                <w:jc w:val="center"/>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747" style="position:absolute;margin-left:52.2pt;margin-top:7.55pt;width:399.6pt;height:115.25pt" coordorigin="1044,151" coordsize="7992,2305">
                <v:rect id="shape_0" path="m0,0l-2147483645,0l-2147483645,-2147483646l0,-2147483646xe" fillcolor="#f6f6f6" stroked="f" o:allowincell="f" style="position:absolute;left:1044;top:161;width:7991;height:228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71;width:7991;height:2264;mso-wrap-style:square;v-text-anchor:top;mso-position-horizontal-relative:page">
                  <v:fill o:detectmouseclick="t" on="false"/>
                  <v:stroke color="#3465a4" joinstyle="round" endcap="flat"/>
                  <v:textbox>
                    <w:txbxContent>
                      <w:p>
                        <w:pPr>
                          <w:pStyle w:val="Normal"/>
                          <w:spacing w:lineRule="auto" w:line="324" w:before="40" w:after="0"/>
                          <w:ind w:left="1317" w:hanging="432"/>
                          <w:rPr>
                            <w:rFonts w:ascii="Courier New" w:hAnsi="Courier New"/>
                            <w:sz w:val="18"/>
                          </w:rPr>
                        </w:pPr>
                        <w:r>
                          <w:rPr>
                            <w:rFonts w:ascii="Courier New" w:hAnsi="Courier New"/>
                            <w:sz w:val="18"/>
                          </w:rPr>
                          <w:t>verride</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onCreate(savedInstanceState:</w:t>
                        </w:r>
                        <w:r>
                          <w:rPr>
                            <w:rFonts w:ascii="Courier New" w:hAnsi="Courier New"/>
                            <w:spacing w:val="-10"/>
                            <w:sz w:val="18"/>
                          </w:rPr>
                          <w:t xml:space="preserve"> </w:t>
                        </w:r>
                        <w:r>
                          <w:rPr>
                            <w:rFonts w:ascii="Courier New" w:hAnsi="Courier New"/>
                            <w:sz w:val="18"/>
                          </w:rPr>
                          <w:t>Bundle?)</w:t>
                        </w:r>
                        <w:r>
                          <w:rPr>
                            <w:rFonts w:ascii="Courier New" w:hAnsi="Courier New"/>
                            <w:spacing w:val="-10"/>
                            <w:sz w:val="18"/>
                          </w:rPr>
                          <w:t xml:space="preserve"> </w:t>
                        </w:r>
                        <w:r>
                          <w:rPr>
                            <w:rFonts w:ascii="Courier New" w:hAnsi="Courier New"/>
                            <w:sz w:val="18"/>
                          </w:rPr>
                          <w:t xml:space="preserve">{ </w:t>
                        </w:r>
                        <w:r>
                          <w:rPr>
                            <w:rFonts w:ascii="Courier New" w:hAnsi="Courier New"/>
                            <w:spacing w:val="-2"/>
                            <w:sz w:val="18"/>
                          </w:rPr>
                          <w:t>super.onCreate(savedInstanceState) setContentView(R.layout.activity_3)</w:t>
                        </w:r>
                      </w:p>
                      <w:p>
                        <w:pPr>
                          <w:pStyle w:val="Normal"/>
                          <w:spacing w:lineRule="auto" w:line="235" w:before="5" w:after="0"/>
                          <w:ind w:left="1533" w:hanging="216"/>
                          <w:rPr>
                            <w:rFonts w:ascii="Courier New" w:hAnsi="Courier New"/>
                            <w:sz w:val="18"/>
                          </w:rPr>
                        </w:pPr>
                        <w:r>
                          <w:rPr>
                            <w:rFonts w:ascii="Courier New" w:hAnsi="Courier New"/>
                            <w:sz w:val="18"/>
                          </w:rPr>
                          <w:t>val</w:t>
                        </w:r>
                        <w:r>
                          <w:rPr>
                            <w:rFonts w:ascii="Courier New" w:hAnsi="Courier New"/>
                            <w:spacing w:val="-13"/>
                            <w:sz w:val="18"/>
                          </w:rPr>
                          <w:t xml:space="preserve"> </w:t>
                        </w:r>
                        <w:r>
                          <w:rPr>
                            <w:rFonts w:ascii="Courier New" w:hAnsi="Courier New"/>
                            <w:sz w:val="18"/>
                          </w:rPr>
                          <w:t>text</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intent.getParcelableExtra&lt;Item&gt;</w:t>
                        </w:r>
                        <w:r>
                          <w:rPr>
                            <w:rFonts w:ascii="Courier New" w:hAnsi="Courier New"/>
                            <w:spacing w:val="-2"/>
                            <w:sz w:val="18"/>
                          </w:rPr>
                          <w:t>(EXTRA_ITEM)?.text.orEmpty()</w:t>
                        </w:r>
                      </w:p>
                      <w:p>
                        <w:pPr>
                          <w:pStyle w:val="Normal"/>
                          <w:spacing w:lineRule="exact" w:line="202" w:before="17" w:after="0"/>
                          <w:ind w:left="466" w:right="99" w:hanging="0"/>
                          <w:jc w:val="center"/>
                          <w:rPr>
                            <w:rFonts w:ascii="Courier New" w:hAnsi="Courier New"/>
                            <w:sz w:val="18"/>
                          </w:rPr>
                        </w:pPr>
                        <w:r>
                          <w:rPr>
                            <w:rFonts w:ascii="Courier New" w:hAnsi="Courier New"/>
                            <w:spacing w:val="-2"/>
                            <w:sz w:val="18"/>
                          </w:rPr>
                          <w:t>findViewById&lt;TextView&gt;(R.id.activity_3_text_view).text</w:t>
                        </w:r>
                      </w:p>
                      <w:p>
                        <w:pPr>
                          <w:pStyle w:val="Normal"/>
                          <w:spacing w:lineRule="exact" w:line="200"/>
                          <w:ind w:left="466" w:right="316" w:hanging="0"/>
                          <w:jc w:val="center"/>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z w:val="18"/>
                          </w:rPr>
                          <w:t>(application</w:t>
                        </w:r>
                        <w:r>
                          <w:rPr>
                            <w:rFonts w:ascii="Courier New" w:hAnsi="Courier New"/>
                            <w:spacing w:val="-5"/>
                            <w:sz w:val="18"/>
                          </w:rPr>
                          <w:t xml:space="preserve"> </w:t>
                        </w:r>
                        <w:r>
                          <w:rPr>
                            <w:rFonts w:ascii="Courier New" w:hAnsi="Courier New"/>
                            <w:sz w:val="18"/>
                          </w:rPr>
                          <w:t>as</w:t>
                        </w:r>
                        <w:r>
                          <w:rPr>
                            <w:rFonts w:ascii="Courier New" w:hAnsi="Courier New"/>
                            <w:spacing w:val="-5"/>
                            <w:sz w:val="18"/>
                          </w:rPr>
                          <w:t xml:space="preserve"> </w:t>
                        </w:r>
                        <w:r>
                          <w:rPr>
                            <w:rFonts w:ascii="Courier New" w:hAnsi="Courier New"/>
                            <w:spacing w:val="-2"/>
                            <w:sz w:val="18"/>
                          </w:rPr>
                          <w:t>MyApplication).stringProvider</w:t>
                        </w:r>
                      </w:p>
                      <w:p>
                        <w:pPr>
                          <w:pStyle w:val="Normal"/>
                          <w:spacing w:lineRule="exact" w:line="202"/>
                          <w:ind w:left="466" w:right="1716" w:hanging="0"/>
                          <w:jc w:val="center"/>
                          <w:rPr>
                            <w:rFonts w:ascii="Courier New" w:hAnsi="Courier New"/>
                            <w:sz w:val="18"/>
                          </w:rPr>
                        </w:pPr>
                        <w:r>
                          <w:rPr>
                            <w:rFonts w:ascii="Courier New" w:hAnsi="Courier New"/>
                            <w:spacing w:val="-2"/>
                            <w:sz w:val="18"/>
                          </w:rPr>
                          <w:t>.provideYouClickedString(text)</w:t>
                        </w:r>
                      </w:p>
                      <w:p>
                        <w:pPr>
                          <w:pStyle w:val="Normal"/>
                          <w:spacing w:before="97" w:after="0"/>
                          <w:ind w:right="6110" w:hanging="0"/>
                          <w:jc w:val="center"/>
                          <w:rPr>
                            <w:rFonts w:ascii="Courier New" w:hAnsi="Courier New"/>
                            <w:sz w:val="18"/>
                          </w:rPr>
                        </w:pPr>
                        <w:r>
                          <w:rPr>
                            <w:rFonts w:ascii="Courier New" w:hAnsi="Courier New"/>
                            <w:sz w:val="18"/>
                          </w:rPr>
                          <w:t>}</w:t>
                        </w:r>
                      </w:p>
                    </w:txbxContent>
                  </v:textbox>
                  <w10:wrap type="topAndBottom"/>
                </v:rect>
              </v:group>
            </w:pict>
          </mc:Fallback>
        </mc:AlternateContent>
      </w:r>
    </w:p>
    <w:p>
      <w:pPr>
        <w:pStyle w:val="TextBody"/>
        <w:spacing w:before="12" w:after="0"/>
        <w:rPr>
          <w:sz w:val="7"/>
        </w:rPr>
      </w:pPr>
      <w:r>
        <w:rPr>
          <w:sz w:val="7"/>
        </w:rPr>
      </w:r>
    </w:p>
    <w:p>
      <w:pPr>
        <w:pStyle w:val="ListParagraph"/>
        <w:numPr>
          <w:ilvl w:val="0"/>
          <w:numId w:val="8"/>
        </w:numPr>
        <w:tabs>
          <w:tab w:val="clear" w:pos="720"/>
          <w:tab w:val="left" w:pos="1274" w:leader="none"/>
        </w:tabs>
        <w:spacing w:lineRule="auto" w:line="240" w:before="101" w:after="0"/>
        <w:ind w:left="1274" w:right="473" w:hanging="360"/>
        <w:jc w:val="left"/>
        <w:rPr>
          <w:sz w:val="20"/>
        </w:rPr>
      </w:pPr>
      <w:r>
        <w:rPr>
          <w:sz w:val="20"/>
        </w:rPr>
        <w:t>Now, we can finally focus on the UI tests. Here, we just need to change the delay</w:t>
      </w:r>
      <w:r>
        <w:rPr>
          <w:spacing w:val="-6"/>
          <w:sz w:val="20"/>
        </w:rPr>
        <w:t xml:space="preserve"> </w:t>
      </w:r>
      <w:r>
        <w:rPr>
          <w:sz w:val="20"/>
        </w:rPr>
        <w:t>in</w:t>
      </w:r>
      <w:r>
        <w:rPr>
          <w:spacing w:val="-3"/>
          <w:sz w:val="20"/>
        </w:rPr>
        <w:t xml:space="preserve"> </w:t>
      </w:r>
      <w:r>
        <w:rPr>
          <w:sz w:val="20"/>
        </w:rPr>
        <w:t>the</w:t>
      </w:r>
      <w:r>
        <w:rPr>
          <w:spacing w:val="-3"/>
          <w:sz w:val="20"/>
        </w:rPr>
        <w:t xml:space="preserve"> </w:t>
      </w:r>
      <w:r>
        <w:rPr>
          <w:sz w:val="20"/>
        </w:rPr>
        <w:t>list</w:t>
      </w:r>
      <w:r>
        <w:rPr>
          <w:spacing w:val="-3"/>
          <w:sz w:val="20"/>
        </w:rPr>
        <w:t xml:space="preserve"> </w:t>
      </w:r>
      <w:r>
        <w:rPr>
          <w:sz w:val="20"/>
        </w:rPr>
        <w:t>generation</w:t>
      </w:r>
      <w:r>
        <w:rPr>
          <w:spacing w:val="-3"/>
          <w:sz w:val="20"/>
        </w:rPr>
        <w:t xml:space="preserve"> </w:t>
      </w:r>
      <w:r>
        <w:rPr>
          <w:sz w:val="20"/>
        </w:rPr>
        <w:t>to</w:t>
      </w:r>
      <w:r>
        <w:rPr>
          <w:spacing w:val="-5"/>
          <w:sz w:val="20"/>
        </w:rPr>
        <w:t xml:space="preserve"> </w:t>
      </w:r>
      <w:r>
        <w:rPr>
          <w:rFonts w:ascii="Courier New" w:hAnsi="Courier New"/>
          <w:b/>
        </w:rPr>
        <w:t>0</w:t>
      </w:r>
      <w:r>
        <w:rPr>
          <w:sz w:val="20"/>
        </w:rPr>
        <w:t>.</w:t>
      </w:r>
      <w:r>
        <w:rPr>
          <w:spacing w:val="-3"/>
          <w:sz w:val="20"/>
        </w:rPr>
        <w:t xml:space="preserve"> </w:t>
      </w:r>
      <w:r>
        <w:rPr>
          <w:sz w:val="20"/>
        </w:rPr>
        <w:t>We</w:t>
      </w:r>
      <w:r>
        <w:rPr>
          <w:spacing w:val="-3"/>
          <w:sz w:val="20"/>
        </w:rPr>
        <w:t xml:space="preserve"> </w:t>
      </w:r>
      <w:r>
        <w:rPr>
          <w:sz w:val="20"/>
        </w:rPr>
        <w:t>can</w:t>
      </w:r>
      <w:r>
        <w:rPr>
          <w:spacing w:val="-3"/>
          <w:sz w:val="20"/>
        </w:rPr>
        <w:t xml:space="preserve"> </w:t>
      </w:r>
      <w:r>
        <w:rPr>
          <w:sz w:val="20"/>
        </w:rPr>
        <w:t>create</w:t>
      </w:r>
      <w:r>
        <w:rPr>
          <w:spacing w:val="-4"/>
          <w:sz w:val="20"/>
        </w:rPr>
        <w:t xml:space="preserve"> </w:t>
      </w:r>
      <w:r>
        <w:rPr>
          <w:rFonts w:ascii="Courier New" w:hAnsi="Courier New"/>
          <w:b/>
        </w:rPr>
        <w:t>MyInstrumentedApp</w:t>
      </w:r>
      <w:r>
        <w:rPr>
          <w:rFonts w:ascii="Courier New" w:hAnsi="Courier New"/>
          <w:b/>
          <w:spacing w:val="-80"/>
        </w:rPr>
        <w:t xml:space="preserve"> </w:t>
      </w:r>
      <w:r>
        <w:rPr>
          <w:sz w:val="20"/>
        </w:rPr>
        <w:t>in</w:t>
      </w:r>
      <w:r>
        <w:rPr>
          <w:spacing w:val="-3"/>
          <w:sz w:val="20"/>
        </w:rPr>
        <w:t xml:space="preserve"> </w:t>
      </w:r>
      <w:r>
        <w:rPr>
          <w:sz w:val="20"/>
        </w:rPr>
        <w:t xml:space="preserve">the </w:t>
      </w:r>
      <w:r>
        <w:rPr>
          <w:rFonts w:ascii="Courier New" w:hAnsi="Courier New"/>
          <w:b/>
        </w:rPr>
        <w:t>androidTest</w:t>
      </w:r>
      <w:r>
        <w:rPr>
          <w:rFonts w:ascii="Courier New" w:hAnsi="Courier New"/>
          <w:b/>
          <w:spacing w:val="-59"/>
        </w:rPr>
        <w:t xml:space="preserve"> </w:t>
      </w:r>
      <w:r>
        <w:rPr>
          <w:sz w:val="20"/>
        </w:rPr>
        <w:t>package and create a custom runner:</w:t>
      </w:r>
    </w:p>
    <w:p>
      <w:pPr>
        <w:pStyle w:val="TextBody"/>
        <w:spacing w:before="10" w:after="0"/>
        <w:rPr>
          <w:sz w:val="8"/>
        </w:rPr>
      </w:pPr>
      <w:r>
        <w:rPr>
          <w:sz w:val="8"/>
        </w:rPr>
        <mc:AlternateContent>
          <mc:Choice Requires="wpg">
            <w:drawing>
              <wp:anchor behindDoc="0" distT="0" distB="0" distL="0" distR="4445" simplePos="0" locked="0" layoutInCell="0" allowOverlap="1" relativeHeight="1749" wp14:anchorId="23DBADB1">
                <wp:simplePos x="0" y="0"/>
                <wp:positionH relativeFrom="page">
                  <wp:posOffset>1120140</wp:posOffset>
                </wp:positionH>
                <wp:positionV relativeFrom="paragraph">
                  <wp:posOffset>90805</wp:posOffset>
                </wp:positionV>
                <wp:extent cx="5074920" cy="1196975"/>
                <wp:effectExtent l="0" t="635" r="635" b="0"/>
                <wp:wrapTopAndBottom/>
                <wp:docPr id="985" name="docshapegroup751"/>
                <a:graphic xmlns:a="http://schemas.openxmlformats.org/drawingml/2006/main">
                  <a:graphicData uri="http://schemas.microsoft.com/office/word/2010/wordprocessingGroup">
                    <wpg:wgp>
                      <wpg:cNvGrpSpPr/>
                      <wpg:grpSpPr>
                        <a:xfrm>
                          <a:off x="0" y="0"/>
                          <a:ext cx="5074920" cy="1197000"/>
                          <a:chOff x="0" y="0"/>
                          <a:chExt cx="5074920" cy="1197000"/>
                        </a:xfrm>
                      </wpg:grpSpPr>
                      <wps:wsp>
                        <wps:cNvSpPr/>
                        <wps:spPr>
                          <a:xfrm>
                            <a:off x="0" y="6480"/>
                            <a:ext cx="5074920" cy="1184400"/>
                          </a:xfrm>
                          <a:prstGeom prst="rect">
                            <a:avLst/>
                          </a:prstGeom>
                          <a:solidFill>
                            <a:srgbClr val="f6f6f6"/>
                          </a:solidFill>
                          <a:ln w="0">
                            <a:noFill/>
                          </a:ln>
                        </wps:spPr>
                        <wps:style>
                          <a:lnRef idx="0"/>
                          <a:fillRef idx="0"/>
                          <a:effectRef idx="0"/>
                          <a:fontRef idx="minor"/>
                        </wps:style>
                        <wps:bodyPr/>
                      </wps:wsp>
                      <wps:wsp>
                        <wps:cNvSpPr/>
                        <wps:spPr>
                          <a:xfrm>
                            <a:off x="0" y="0"/>
                            <a:ext cx="5074920" cy="1197000"/>
                          </a:xfrm>
                          <a:custGeom>
                            <a:avLst/>
                            <a:gdLst>
                              <a:gd name="textAreaLeft" fmla="*/ 0 w 2877120"/>
                              <a:gd name="textAreaRight" fmla="*/ 2879280 w 2877120"/>
                              <a:gd name="textAreaTop" fmla="*/ 0 h 678600"/>
                              <a:gd name="textAreaBottom" fmla="*/ 680760 h 678600"/>
                            </a:gdLst>
                            <a:ahLst/>
                            <a:rect l="textAreaLeft" t="textAreaTop" r="textAreaRight" b="textAreaBottom"/>
                            <a:pathLst>
                              <a:path w="7992" h="1885">
                                <a:moveTo>
                                  <a:pt x="7992" y="1864"/>
                                </a:moveTo>
                                <a:lnTo>
                                  <a:pt x="0" y="1864"/>
                                </a:lnTo>
                                <a:lnTo>
                                  <a:pt x="0" y="1884"/>
                                </a:lnTo>
                                <a:lnTo>
                                  <a:pt x="7992" y="1884"/>
                                </a:lnTo>
                                <a:lnTo>
                                  <a:pt x="7992" y="186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17144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class</w:t>
                              </w:r>
                              <w:r>
                                <w:rPr>
                                  <w:rFonts w:ascii="Courier New" w:hAnsi="Courier New"/>
                                  <w:spacing w:val="-12"/>
                                  <w:sz w:val="18"/>
                                </w:rPr>
                                <w:t xml:space="preserve"> </w:t>
                              </w:r>
                              <w:r>
                                <w:rPr>
                                  <w:rFonts w:ascii="Courier New" w:hAnsi="Courier New"/>
                                  <w:sz w:val="18"/>
                                </w:rPr>
                                <w:t>MyInstrumentedApplication</w:t>
                              </w:r>
                              <w:r>
                                <w:rPr>
                                  <w:rFonts w:ascii="Courier New" w:hAnsi="Courier New"/>
                                  <w:spacing w:val="-11"/>
                                  <w:sz w:val="18"/>
                                </w:rPr>
                                <w:t xml:space="preserve"> </w:t>
                              </w:r>
                              <w:r>
                                <w:rPr>
                                  <w:rFonts w:ascii="Courier New" w:hAnsi="Courier New"/>
                                  <w:sz w:val="18"/>
                                </w:rPr>
                                <w:t>:</w:t>
                              </w:r>
                              <w:r>
                                <w:rPr>
                                  <w:rFonts w:ascii="Courier New" w:hAnsi="Courier New"/>
                                  <w:spacing w:val="-12"/>
                                  <w:sz w:val="18"/>
                                </w:rPr>
                                <w:t xml:space="preserve"> </w:t>
                              </w:r>
                              <w:r>
                                <w:rPr>
                                  <w:rFonts w:ascii="Courier New" w:hAnsi="Courier New"/>
                                  <w:sz w:val="18"/>
                                </w:rPr>
                                <w:t>MyApplication()</w:t>
                              </w:r>
                              <w:r>
                                <w:rPr>
                                  <w:rFonts w:ascii="Courier New" w:hAnsi="Courier New"/>
                                  <w:spacing w:val="-11"/>
                                  <w:sz w:val="18"/>
                                </w:rPr>
                                <w:t xml:space="preserve"> </w:t>
                              </w:r>
                              <w:r>
                                <w:rPr>
                                  <w:rFonts w:ascii="Courier New" w:hAnsi="Courier New"/>
                                  <w:spacing w:val="-10"/>
                                  <w:sz w:val="18"/>
                                </w:rPr>
                                <w:t>{</w:t>
                              </w:r>
                            </w:p>
                            <w:p>
                              <w:pPr>
                                <w:pStyle w:val="Normal"/>
                                <w:spacing w:before="8" w:after="0"/>
                                <w:rPr>
                                  <w:rFonts w:ascii="Courier New" w:hAnsi="Courier New"/>
                                  <w:sz w:val="24"/>
                                </w:rPr>
                              </w:pPr>
                              <w:r>
                                <w:rPr>
                                  <w:rFonts w:ascii="Courier New" w:hAnsi="Courier New"/>
                                  <w:sz w:val="24"/>
                                </w:rPr>
                              </w:r>
                            </w:p>
                            <w:p>
                              <w:pPr>
                                <w:pStyle w:val="Normal"/>
                                <w:spacing w:lineRule="atLeast" w:line="280"/>
                                <w:ind w:left="1317" w:right="1274" w:hanging="432"/>
                                <w:rPr>
                                  <w:rFonts w:ascii="Courier New" w:hAnsi="Courier New"/>
                                  <w:sz w:val="18"/>
                                </w:rPr>
                              </w:pPr>
                              <w:r>
                                <w:rPr>
                                  <w:rFonts w:ascii="Courier New" w:hAnsi="Courier New"/>
                                  <w:sz w:val="18"/>
                                </w:rPr>
                                <w:t>override</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createItemGenerator():</w:t>
                              </w:r>
                              <w:r>
                                <w:rPr>
                                  <w:rFonts w:ascii="Courier New" w:hAnsi="Courier New"/>
                                  <w:spacing w:val="-10"/>
                                  <w:sz w:val="18"/>
                                </w:rPr>
                                <w:t xml:space="preserve"> </w:t>
                              </w:r>
                              <w:r>
                                <w:rPr>
                                  <w:rFonts w:ascii="Courier New" w:hAnsi="Courier New"/>
                                  <w:sz w:val="18"/>
                                </w:rPr>
                                <w:t>ItemGenerator</w:t>
                              </w:r>
                              <w:r>
                                <w:rPr>
                                  <w:rFonts w:ascii="Courier New" w:hAnsi="Courier New"/>
                                  <w:spacing w:val="-10"/>
                                  <w:sz w:val="18"/>
                                </w:rPr>
                                <w:t xml:space="preserve"> </w:t>
                              </w:r>
                              <w:r>
                                <w:rPr>
                                  <w:rFonts w:ascii="Courier New" w:hAnsi="Courier New"/>
                                  <w:sz w:val="18"/>
                                </w:rPr>
                                <w:t>{ return ItemGenerator(timer, stringProvider, 0,</w:t>
                              </w:r>
                            </w:p>
                            <w:p>
                              <w:pPr>
                                <w:pStyle w:val="Normal"/>
                                <w:spacing w:lineRule="exact" w:line="200"/>
                                <w:ind w:left="1533" w:hanging="0"/>
                                <w:rPr>
                                  <w:rFonts w:ascii="Courier New" w:hAnsi="Courier New"/>
                                  <w:sz w:val="18"/>
                                </w:rPr>
                              </w:pPr>
                              <w:r>
                                <w:rPr>
                                  <w:rFonts w:ascii="Courier New" w:hAnsi="Courier New"/>
                                  <w:spacing w:val="-2"/>
                                  <w:sz w:val="18"/>
                                </w:rPr>
                                <w:t>countingIdlingResource)</w:t>
                              </w:r>
                            </w:p>
                            <w:p>
                              <w:pPr>
                                <w:pStyle w:val="Normal"/>
                                <w:spacing w:before="16"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751" style="position:absolute;margin-left:88.2pt;margin-top:7.15pt;width:399.6pt;height:94.25pt" coordorigin="1764,143" coordsize="7992,1885">
                <v:rect id="shape_0" path="m0,0l-2147483645,0l-2147483645,-2147483646l0,-2147483646xe" fillcolor="#f6f6f6" stroked="f" o:allowincell="f" style="position:absolute;left:1764;top:153;width:7991;height:186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3;width:7991;height:184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class</w:t>
                        </w:r>
                        <w:r>
                          <w:rPr>
                            <w:rFonts w:ascii="Courier New" w:hAnsi="Courier New"/>
                            <w:spacing w:val="-12"/>
                            <w:sz w:val="18"/>
                          </w:rPr>
                          <w:t xml:space="preserve"> </w:t>
                        </w:r>
                        <w:r>
                          <w:rPr>
                            <w:rFonts w:ascii="Courier New" w:hAnsi="Courier New"/>
                            <w:sz w:val="18"/>
                          </w:rPr>
                          <w:t>MyInstrumentedApplication</w:t>
                        </w:r>
                        <w:r>
                          <w:rPr>
                            <w:rFonts w:ascii="Courier New" w:hAnsi="Courier New"/>
                            <w:spacing w:val="-11"/>
                            <w:sz w:val="18"/>
                          </w:rPr>
                          <w:t xml:space="preserve"> </w:t>
                        </w:r>
                        <w:r>
                          <w:rPr>
                            <w:rFonts w:ascii="Courier New" w:hAnsi="Courier New"/>
                            <w:sz w:val="18"/>
                          </w:rPr>
                          <w:t>:</w:t>
                        </w:r>
                        <w:r>
                          <w:rPr>
                            <w:rFonts w:ascii="Courier New" w:hAnsi="Courier New"/>
                            <w:spacing w:val="-12"/>
                            <w:sz w:val="18"/>
                          </w:rPr>
                          <w:t xml:space="preserve"> </w:t>
                        </w:r>
                        <w:r>
                          <w:rPr>
                            <w:rFonts w:ascii="Courier New" w:hAnsi="Courier New"/>
                            <w:sz w:val="18"/>
                          </w:rPr>
                          <w:t>MyApplication()</w:t>
                        </w:r>
                        <w:r>
                          <w:rPr>
                            <w:rFonts w:ascii="Courier New" w:hAnsi="Courier New"/>
                            <w:spacing w:val="-11"/>
                            <w:sz w:val="18"/>
                          </w:rPr>
                          <w:t xml:space="preserve"> </w:t>
                        </w:r>
                        <w:r>
                          <w:rPr>
                            <w:rFonts w:ascii="Courier New" w:hAnsi="Courier New"/>
                            <w:spacing w:val="-10"/>
                            <w:sz w:val="18"/>
                          </w:rPr>
                          <w:t>{</w:t>
                        </w:r>
                      </w:p>
                      <w:p>
                        <w:pPr>
                          <w:pStyle w:val="Normal"/>
                          <w:spacing w:before="8" w:after="0"/>
                          <w:rPr>
                            <w:rFonts w:ascii="Courier New" w:hAnsi="Courier New"/>
                            <w:sz w:val="24"/>
                          </w:rPr>
                        </w:pPr>
                        <w:r>
                          <w:rPr>
                            <w:rFonts w:ascii="Courier New" w:hAnsi="Courier New"/>
                            <w:sz w:val="24"/>
                          </w:rPr>
                        </w:r>
                      </w:p>
                      <w:p>
                        <w:pPr>
                          <w:pStyle w:val="Normal"/>
                          <w:spacing w:lineRule="atLeast" w:line="280"/>
                          <w:ind w:left="1317" w:right="1274" w:hanging="432"/>
                          <w:rPr>
                            <w:rFonts w:ascii="Courier New" w:hAnsi="Courier New"/>
                            <w:sz w:val="18"/>
                          </w:rPr>
                        </w:pPr>
                        <w:r>
                          <w:rPr>
                            <w:rFonts w:ascii="Courier New" w:hAnsi="Courier New"/>
                            <w:sz w:val="18"/>
                          </w:rPr>
                          <w:t>override</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createItemGenerator():</w:t>
                        </w:r>
                        <w:r>
                          <w:rPr>
                            <w:rFonts w:ascii="Courier New" w:hAnsi="Courier New"/>
                            <w:spacing w:val="-10"/>
                            <w:sz w:val="18"/>
                          </w:rPr>
                          <w:t xml:space="preserve"> </w:t>
                        </w:r>
                        <w:r>
                          <w:rPr>
                            <w:rFonts w:ascii="Courier New" w:hAnsi="Courier New"/>
                            <w:sz w:val="18"/>
                          </w:rPr>
                          <w:t>ItemGenerator</w:t>
                        </w:r>
                        <w:r>
                          <w:rPr>
                            <w:rFonts w:ascii="Courier New" w:hAnsi="Courier New"/>
                            <w:spacing w:val="-10"/>
                            <w:sz w:val="18"/>
                          </w:rPr>
                          <w:t xml:space="preserve"> </w:t>
                        </w:r>
                        <w:r>
                          <w:rPr>
                            <w:rFonts w:ascii="Courier New" w:hAnsi="Courier New"/>
                            <w:sz w:val="18"/>
                          </w:rPr>
                          <w:t>{ return ItemGenerator(timer, stringProvider, 0,</w:t>
                        </w:r>
                      </w:p>
                      <w:p>
                        <w:pPr>
                          <w:pStyle w:val="Normal"/>
                          <w:spacing w:lineRule="exact" w:line="200"/>
                          <w:ind w:left="1533" w:hanging="0"/>
                          <w:rPr>
                            <w:rFonts w:ascii="Courier New" w:hAnsi="Courier New"/>
                            <w:sz w:val="18"/>
                          </w:rPr>
                        </w:pPr>
                        <w:r>
                          <w:rPr>
                            <w:rFonts w:ascii="Courier New" w:hAnsi="Courier New"/>
                            <w:spacing w:val="-2"/>
                            <w:sz w:val="18"/>
                          </w:rPr>
                          <w:t>countingIdlingResource)</w:t>
                        </w:r>
                      </w:p>
                      <w:p>
                        <w:pPr>
                          <w:pStyle w:val="Normal"/>
                          <w:spacing w:before="16"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ListParagraph"/>
        <w:numPr>
          <w:ilvl w:val="0"/>
          <w:numId w:val="8"/>
        </w:numPr>
        <w:tabs>
          <w:tab w:val="clear" w:pos="720"/>
          <w:tab w:val="left" w:pos="1274" w:leader="none"/>
        </w:tabs>
        <w:ind w:left="1274" w:right="1012" w:hanging="360"/>
        <w:jc w:val="both"/>
        <w:rPr>
          <w:sz w:val="20"/>
        </w:rPr>
      </w:pPr>
      <w:r>
        <w:rPr>
          <w:sz w:val="20"/>
        </w:rPr>
        <w:t>Create</w:t>
      </w:r>
      <w:r>
        <w:rPr>
          <w:spacing w:val="-13"/>
          <w:sz w:val="20"/>
        </w:rPr>
        <w:t xml:space="preserve"> </w:t>
      </w:r>
      <w:r>
        <w:rPr>
          <w:sz w:val="20"/>
        </w:rPr>
        <w:t>the</w:t>
      </w:r>
      <w:r>
        <w:rPr>
          <w:spacing w:val="-13"/>
          <w:sz w:val="20"/>
        </w:rPr>
        <w:t xml:space="preserve"> </w:t>
      </w:r>
      <w:r>
        <w:rPr>
          <w:sz w:val="20"/>
        </w:rPr>
        <w:t>custom</w:t>
      </w:r>
      <w:r>
        <w:rPr>
          <w:spacing w:val="-13"/>
          <w:sz w:val="20"/>
        </w:rPr>
        <w:t xml:space="preserve"> </w:t>
      </w:r>
      <w:r>
        <w:rPr>
          <w:sz w:val="20"/>
        </w:rPr>
        <w:t>test</w:t>
      </w:r>
      <w:r>
        <w:rPr>
          <w:spacing w:val="-13"/>
          <w:sz w:val="20"/>
        </w:rPr>
        <w:t xml:space="preserve"> </w:t>
      </w:r>
      <w:r>
        <w:rPr>
          <w:sz w:val="20"/>
        </w:rPr>
        <w:t>runner</w:t>
      </w:r>
      <w:r>
        <w:rPr>
          <w:spacing w:val="-13"/>
          <w:sz w:val="20"/>
        </w:rPr>
        <w:t xml:space="preserve"> </w:t>
      </w:r>
      <w:r>
        <w:rPr>
          <w:sz w:val="20"/>
        </w:rPr>
        <w:t>in</w:t>
      </w:r>
      <w:r>
        <w:rPr>
          <w:spacing w:val="-9"/>
          <w:sz w:val="20"/>
        </w:rPr>
        <w:t xml:space="preserve"> </w:t>
      </w:r>
      <w:r>
        <w:rPr>
          <w:sz w:val="20"/>
        </w:rPr>
        <w:t>the</w:t>
      </w:r>
      <w:r>
        <w:rPr>
          <w:spacing w:val="-3"/>
          <w:sz w:val="20"/>
        </w:rPr>
        <w:t xml:space="preserve"> </w:t>
      </w:r>
      <w:r>
        <w:rPr>
          <w:rFonts w:ascii="Courier New" w:hAnsi="Courier New"/>
          <w:b/>
        </w:rPr>
        <w:t>androidTest</w:t>
      </w:r>
      <w:r>
        <w:rPr>
          <w:rFonts w:ascii="Courier New" w:hAnsi="Courier New"/>
          <w:b/>
          <w:spacing w:val="-33"/>
        </w:rPr>
        <w:t xml:space="preserve"> </w:t>
      </w:r>
      <w:r>
        <w:rPr>
          <w:sz w:val="20"/>
        </w:rPr>
        <w:t>folder.</w:t>
      </w:r>
      <w:r>
        <w:rPr>
          <w:spacing w:val="-4"/>
          <w:sz w:val="20"/>
        </w:rPr>
        <w:t xml:space="preserve"> </w:t>
      </w:r>
      <w:r>
        <w:rPr>
          <w:sz w:val="20"/>
        </w:rPr>
        <w:t>The</w:t>
      </w:r>
      <w:r>
        <w:rPr>
          <w:spacing w:val="-5"/>
          <w:sz w:val="20"/>
        </w:rPr>
        <w:t xml:space="preserve"> </w:t>
      </w:r>
      <w:r>
        <w:rPr>
          <w:sz w:val="20"/>
        </w:rPr>
        <w:t>runner will</w:t>
      </w:r>
      <w:r>
        <w:rPr>
          <w:spacing w:val="-13"/>
          <w:sz w:val="20"/>
        </w:rPr>
        <w:t xml:space="preserve"> </w:t>
      </w:r>
      <w:r>
        <w:rPr>
          <w:sz w:val="20"/>
        </w:rPr>
        <w:t>create</w:t>
      </w:r>
      <w:r>
        <w:rPr>
          <w:spacing w:val="-13"/>
          <w:sz w:val="20"/>
        </w:rPr>
        <w:t xml:space="preserve"> </w:t>
      </w:r>
      <w:r>
        <w:rPr>
          <w:sz w:val="20"/>
        </w:rPr>
        <w:t>an</w:t>
      </w:r>
      <w:r>
        <w:rPr>
          <w:spacing w:val="-13"/>
          <w:sz w:val="20"/>
        </w:rPr>
        <w:t xml:space="preserve"> </w:t>
      </w:r>
      <w:r>
        <w:rPr>
          <w:sz w:val="20"/>
        </w:rPr>
        <w:t>instance</w:t>
      </w:r>
      <w:r>
        <w:rPr>
          <w:spacing w:val="-13"/>
          <w:sz w:val="20"/>
        </w:rPr>
        <w:t xml:space="preserve"> </w:t>
      </w:r>
      <w:r>
        <w:rPr>
          <w:sz w:val="20"/>
        </w:rPr>
        <w:t>of</w:t>
      </w:r>
      <w:r>
        <w:rPr>
          <w:spacing w:val="-11"/>
          <w:sz w:val="20"/>
        </w:rPr>
        <w:t xml:space="preserve"> </w:t>
      </w:r>
      <w:r>
        <w:rPr>
          <w:rFonts w:ascii="Courier New" w:hAnsi="Courier New"/>
          <w:b/>
        </w:rPr>
        <w:t>MyInstrumentedApplication</w:t>
      </w:r>
      <w:r>
        <w:rPr>
          <w:rFonts w:ascii="Courier New" w:hAnsi="Courier New"/>
          <w:b/>
          <w:spacing w:val="-33"/>
        </w:rPr>
        <w:t xml:space="preserve"> </w:t>
      </w:r>
      <w:r>
        <w:rPr>
          <w:sz w:val="20"/>
        </w:rPr>
        <w:t>instead</w:t>
      </w:r>
      <w:r>
        <w:rPr>
          <w:spacing w:val="-3"/>
          <w:sz w:val="20"/>
        </w:rPr>
        <w:t xml:space="preserve"> </w:t>
      </w:r>
      <w:r>
        <w:rPr>
          <w:sz w:val="20"/>
        </w:rPr>
        <w:t xml:space="preserve">of </w:t>
      </w:r>
      <w:r>
        <w:rPr>
          <w:rFonts w:ascii="Courier New" w:hAnsi="Courier New"/>
          <w:b/>
          <w:spacing w:val="-2"/>
        </w:rPr>
        <w:t>MyApplication</w:t>
      </w:r>
      <w:r>
        <w:rPr>
          <w:spacing w:val="-2"/>
          <w:sz w:val="20"/>
        </w:rPr>
        <w:t>:</w:t>
      </w:r>
    </w:p>
    <w:p>
      <w:pPr>
        <w:pStyle w:val="TextBody"/>
        <w:spacing w:before="11" w:after="0"/>
        <w:rPr>
          <w:sz w:val="8"/>
        </w:rPr>
      </w:pPr>
      <w:r>
        <w:rPr>
          <w:sz w:val="8"/>
        </w:rPr>
        <mc:AlternateContent>
          <mc:Choice Requires="wpg">
            <w:drawing>
              <wp:anchor behindDoc="0" distT="0" distB="0" distL="0" distR="4445" simplePos="0" locked="0" layoutInCell="0" allowOverlap="1" relativeHeight="1751" wp14:anchorId="3991CEBA">
                <wp:simplePos x="0" y="0"/>
                <wp:positionH relativeFrom="page">
                  <wp:posOffset>1120140</wp:posOffset>
                </wp:positionH>
                <wp:positionV relativeFrom="paragraph">
                  <wp:posOffset>91440</wp:posOffset>
                </wp:positionV>
                <wp:extent cx="5074920" cy="2263775"/>
                <wp:effectExtent l="0" t="635" r="635" b="0"/>
                <wp:wrapTopAndBottom/>
                <wp:docPr id="987" name="docshapegroup755"/>
                <a:graphic xmlns:a="http://schemas.openxmlformats.org/drawingml/2006/main">
                  <a:graphicData uri="http://schemas.microsoft.com/office/word/2010/wordprocessingGroup">
                    <wpg:wgp>
                      <wpg:cNvGrpSpPr/>
                      <wpg:grpSpPr>
                        <a:xfrm>
                          <a:off x="0" y="0"/>
                          <a:ext cx="5074920" cy="2263680"/>
                          <a:chOff x="0" y="0"/>
                          <a:chExt cx="5074920" cy="2263680"/>
                        </a:xfrm>
                      </wpg:grpSpPr>
                      <wps:wsp>
                        <wps:cNvSpPr/>
                        <wps:spPr>
                          <a:xfrm>
                            <a:off x="0" y="6480"/>
                            <a:ext cx="5074920" cy="2251080"/>
                          </a:xfrm>
                          <a:prstGeom prst="rect">
                            <a:avLst/>
                          </a:prstGeom>
                          <a:solidFill>
                            <a:srgbClr val="f6f6f6"/>
                          </a:solidFill>
                          <a:ln w="0">
                            <a:noFill/>
                          </a:ln>
                        </wps:spPr>
                        <wps:style>
                          <a:lnRef idx="0"/>
                          <a:fillRef idx="0"/>
                          <a:effectRef idx="0"/>
                          <a:fontRef idx="minor"/>
                        </wps:style>
                        <wps:bodyPr/>
                      </wps:wsp>
                      <wps:wsp>
                        <wps:cNvSpPr/>
                        <wps:spPr>
                          <a:xfrm>
                            <a:off x="0" y="0"/>
                            <a:ext cx="5074920" cy="2263680"/>
                          </a:xfrm>
                          <a:custGeom>
                            <a:avLst/>
                            <a:gdLst>
                              <a:gd name="textAreaLeft" fmla="*/ 0 w 2877120"/>
                              <a:gd name="textAreaRight" fmla="*/ 2879280 w 2877120"/>
                              <a:gd name="textAreaTop" fmla="*/ 0 h 1283400"/>
                              <a:gd name="textAreaBottom" fmla="*/ 1285560 h 1283400"/>
                            </a:gdLst>
                            <a:ahLst/>
                            <a:rect l="textAreaLeft" t="textAreaTop" r="textAreaRight" b="textAreaBottom"/>
                            <a:pathLst>
                              <a:path w="7992" h="3565">
                                <a:moveTo>
                                  <a:pt x="7992" y="3545"/>
                                </a:moveTo>
                                <a:lnTo>
                                  <a:pt x="0" y="3545"/>
                                </a:lnTo>
                                <a:lnTo>
                                  <a:pt x="0" y="3565"/>
                                </a:lnTo>
                                <a:lnTo>
                                  <a:pt x="7992" y="3565"/>
                                </a:lnTo>
                                <a:lnTo>
                                  <a:pt x="7992" y="3545"/>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2238480"/>
                          </a:xfrm>
                          <a:prstGeom prst="rect">
                            <a:avLst/>
                          </a:prstGeom>
                          <a:noFill/>
                          <a:ln w="0">
                            <a:noFill/>
                          </a:ln>
                        </wps:spPr>
                        <wps:style>
                          <a:lnRef idx="0"/>
                          <a:fillRef idx="0"/>
                          <a:effectRef idx="0"/>
                          <a:fontRef idx="minor"/>
                        </wps:style>
                        <wps:txbx>
                          <w:txbxContent>
                            <w:p>
                              <w:pPr>
                                <w:pStyle w:val="Normal"/>
                                <w:spacing w:lineRule="exact" w:line="560" w:before="22" w:after="0"/>
                                <w:ind w:left="885" w:right="840" w:hanging="432"/>
                                <w:rPr>
                                  <w:rFonts w:ascii="Courier New" w:hAnsi="Courier New"/>
                                  <w:sz w:val="18"/>
                                </w:rPr>
                              </w:pPr>
                              <w:r>
                                <w:rPr>
                                  <w:rFonts w:ascii="Courier New" w:hAnsi="Courier New"/>
                                  <w:sz w:val="18"/>
                                </w:rPr>
                                <w:t>class</w:t>
                              </w:r>
                              <w:r>
                                <w:rPr>
                                  <w:rFonts w:ascii="Courier New" w:hAnsi="Courier New"/>
                                  <w:spacing w:val="-10"/>
                                  <w:sz w:val="18"/>
                                </w:rPr>
                                <w:t xml:space="preserve"> </w:t>
                              </w:r>
                              <w:r>
                                <w:rPr>
                                  <w:rFonts w:ascii="Courier New" w:hAnsi="Courier New"/>
                                  <w:sz w:val="18"/>
                                </w:rPr>
                                <w:t>MyTestRunner</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AndroidJUnitRunner()</w:t>
                              </w:r>
                              <w:r>
                                <w:rPr>
                                  <w:rFonts w:ascii="Courier New" w:hAnsi="Courier New"/>
                                  <w:spacing w:val="-10"/>
                                  <w:sz w:val="18"/>
                                </w:rPr>
                                <w:t xml:space="preserve"> </w:t>
                              </w:r>
                              <w:r>
                                <w:rPr>
                                  <w:rFonts w:ascii="Courier New" w:hAnsi="Courier New"/>
                                  <w:sz w:val="18"/>
                                </w:rPr>
                                <w:t xml:space="preserve">{ </w:t>
                              </w:r>
                              <w:r>
                                <w:rPr>
                                  <w:rFonts w:ascii="Courier New" w:hAnsi="Courier New"/>
                                  <w:spacing w:val="-2"/>
                                  <w:sz w:val="18"/>
                                </w:rPr>
                                <w:t>@Throws(Exception::class)</w:t>
                              </w:r>
                            </w:p>
                            <w:p>
                              <w:pPr>
                                <w:pStyle w:val="Normal"/>
                                <w:spacing w:lineRule="auto" w:line="324" w:before="18" w:after="0"/>
                                <w:ind w:left="1317" w:right="4032" w:hanging="432"/>
                                <w:rPr>
                                  <w:rFonts w:ascii="Courier New" w:hAnsi="Courier New"/>
                                  <w:sz w:val="18"/>
                                </w:rPr>
                              </w:pPr>
                              <w:r>
                                <w:rPr>
                                  <w:rFonts w:ascii="Courier New" w:hAnsi="Courier New"/>
                                  <w:sz w:val="18"/>
                                </w:rPr>
                                <w:t>override</w:t>
                              </w:r>
                              <w:r>
                                <w:rPr>
                                  <w:rFonts w:ascii="Courier New" w:hAnsi="Courier New"/>
                                  <w:spacing w:val="-19"/>
                                  <w:sz w:val="18"/>
                                </w:rPr>
                                <w:t xml:space="preserve"> </w:t>
                              </w:r>
                              <w:r>
                                <w:rPr>
                                  <w:rFonts w:ascii="Courier New" w:hAnsi="Courier New"/>
                                  <w:sz w:val="18"/>
                                </w:rPr>
                                <w:t>fun</w:t>
                              </w:r>
                              <w:r>
                                <w:rPr>
                                  <w:rFonts w:ascii="Courier New" w:hAnsi="Courier New"/>
                                  <w:spacing w:val="-19"/>
                                  <w:sz w:val="18"/>
                                </w:rPr>
                                <w:t xml:space="preserve"> </w:t>
                              </w:r>
                              <w:r>
                                <w:rPr>
                                  <w:rFonts w:ascii="Courier New" w:hAnsi="Courier New"/>
                                  <w:sz w:val="18"/>
                                </w:rPr>
                                <w:t>newApplication( cl: ClassLoader?, className: String?, context: Context?</w:t>
                              </w:r>
                            </w:p>
                            <w:p>
                              <w:pPr>
                                <w:pStyle w:val="Normal"/>
                                <w:spacing w:before="3" w:after="0"/>
                                <w:ind w:left="885" w:hanging="0"/>
                                <w:rPr>
                                  <w:rFonts w:ascii="Courier New" w:hAnsi="Courier New"/>
                                  <w:sz w:val="18"/>
                                </w:rPr>
                              </w:pPr>
                              <w:r>
                                <w:rPr>
                                  <w:rFonts w:ascii="Courier New" w:hAnsi="Courier New"/>
                                  <w:sz w:val="18"/>
                                </w:rPr>
                                <w:t>):</w:t>
                              </w:r>
                              <w:r>
                                <w:rPr>
                                  <w:rFonts w:ascii="Courier New" w:hAnsi="Courier New"/>
                                  <w:spacing w:val="-7"/>
                                  <w:sz w:val="18"/>
                                </w:rPr>
                                <w:t xml:space="preserve"> </w:t>
                              </w:r>
                              <w:r>
                                <w:rPr>
                                  <w:rFonts w:ascii="Courier New" w:hAnsi="Courier New"/>
                                  <w:sz w:val="18"/>
                                </w:rPr>
                                <w:t>Application?</w:t>
                              </w:r>
                              <w:r>
                                <w:rPr>
                                  <w:rFonts w:ascii="Courier New" w:hAnsi="Courier New"/>
                                  <w:spacing w:val="-7"/>
                                  <w:sz w:val="18"/>
                                </w:rPr>
                                <w:t xml:space="preserve"> </w:t>
                              </w:r>
                              <w:r>
                                <w:rPr>
                                  <w:rFonts w:ascii="Courier New" w:hAnsi="Courier New"/>
                                  <w:spacing w:val="-10"/>
                                  <w:sz w:val="18"/>
                                </w:rPr>
                                <w:t>{</w:t>
                              </w:r>
                            </w:p>
                            <w:p>
                              <w:pPr>
                                <w:pStyle w:val="Normal"/>
                                <w:spacing w:lineRule="auto" w:line="235" w:before="79" w:after="0"/>
                                <w:ind w:left="1533" w:hanging="216"/>
                                <w:rPr>
                                  <w:rFonts w:ascii="Courier New" w:hAnsi="Courier New"/>
                                  <w:sz w:val="18"/>
                                </w:rPr>
                              </w:pPr>
                              <w:r>
                                <w:rPr>
                                  <w:rFonts w:ascii="Courier New" w:hAnsi="Courier New"/>
                                  <w:sz w:val="18"/>
                                </w:rPr>
                                <w:t>return super.newApplication(cl, MyInstrumentedApplication::class.java.name,</w:t>
                              </w:r>
                              <w:r>
                                <w:rPr>
                                  <w:rFonts w:ascii="Courier New" w:hAnsi="Courier New"/>
                                  <w:spacing w:val="-29"/>
                                  <w:sz w:val="18"/>
                                </w:rPr>
                                <w:t xml:space="preserve"> </w:t>
                              </w:r>
                              <w:r>
                                <w:rPr>
                                  <w:rFonts w:ascii="Courier New" w:hAnsi="Courier New"/>
                                  <w:sz w:val="18"/>
                                </w:rPr>
                                <w:t>context)</w:t>
                              </w:r>
                            </w:p>
                            <w:p>
                              <w:pPr>
                                <w:pStyle w:val="Normal"/>
                                <w:spacing w:before="17"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755" style="position:absolute;margin-left:88.2pt;margin-top:7.2pt;width:399.6pt;height:178.25pt" coordorigin="1764,144" coordsize="7992,3565">
                <v:rect id="shape_0" path="m0,0l-2147483645,0l-2147483645,-2147483646l0,-2147483646xe" fillcolor="#f6f6f6" stroked="f" o:allowincell="f" style="position:absolute;left:1764;top:154;width:7991;height:354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4;width:7991;height:3524;mso-wrap-style:square;v-text-anchor:top;mso-position-horizontal-relative:page">
                  <v:fill o:detectmouseclick="t" on="false"/>
                  <v:stroke color="#3465a4" joinstyle="round" endcap="flat"/>
                  <v:textbox>
                    <w:txbxContent>
                      <w:p>
                        <w:pPr>
                          <w:pStyle w:val="Normal"/>
                          <w:spacing w:lineRule="exact" w:line="560" w:before="22" w:after="0"/>
                          <w:ind w:left="885" w:right="840" w:hanging="432"/>
                          <w:rPr>
                            <w:rFonts w:ascii="Courier New" w:hAnsi="Courier New"/>
                            <w:sz w:val="18"/>
                          </w:rPr>
                        </w:pPr>
                        <w:r>
                          <w:rPr>
                            <w:rFonts w:ascii="Courier New" w:hAnsi="Courier New"/>
                            <w:sz w:val="18"/>
                          </w:rPr>
                          <w:t>class</w:t>
                        </w:r>
                        <w:r>
                          <w:rPr>
                            <w:rFonts w:ascii="Courier New" w:hAnsi="Courier New"/>
                            <w:spacing w:val="-10"/>
                            <w:sz w:val="18"/>
                          </w:rPr>
                          <w:t xml:space="preserve"> </w:t>
                        </w:r>
                        <w:r>
                          <w:rPr>
                            <w:rFonts w:ascii="Courier New" w:hAnsi="Courier New"/>
                            <w:sz w:val="18"/>
                          </w:rPr>
                          <w:t>MyTestRunner</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AndroidJUnitRunner()</w:t>
                        </w:r>
                        <w:r>
                          <w:rPr>
                            <w:rFonts w:ascii="Courier New" w:hAnsi="Courier New"/>
                            <w:spacing w:val="-10"/>
                            <w:sz w:val="18"/>
                          </w:rPr>
                          <w:t xml:space="preserve"> </w:t>
                        </w:r>
                        <w:r>
                          <w:rPr>
                            <w:rFonts w:ascii="Courier New" w:hAnsi="Courier New"/>
                            <w:sz w:val="18"/>
                          </w:rPr>
                          <w:t xml:space="preserve">{ </w:t>
                        </w:r>
                        <w:r>
                          <w:rPr>
                            <w:rFonts w:ascii="Courier New" w:hAnsi="Courier New"/>
                            <w:spacing w:val="-2"/>
                            <w:sz w:val="18"/>
                          </w:rPr>
                          <w:t>@Throws(Exception::class)</w:t>
                        </w:r>
                      </w:p>
                      <w:p>
                        <w:pPr>
                          <w:pStyle w:val="Normal"/>
                          <w:spacing w:lineRule="auto" w:line="324" w:before="18" w:after="0"/>
                          <w:ind w:left="1317" w:right="4032" w:hanging="432"/>
                          <w:rPr>
                            <w:rFonts w:ascii="Courier New" w:hAnsi="Courier New"/>
                            <w:sz w:val="18"/>
                          </w:rPr>
                        </w:pPr>
                        <w:r>
                          <w:rPr>
                            <w:rFonts w:ascii="Courier New" w:hAnsi="Courier New"/>
                            <w:sz w:val="18"/>
                          </w:rPr>
                          <w:t>override</w:t>
                        </w:r>
                        <w:r>
                          <w:rPr>
                            <w:rFonts w:ascii="Courier New" w:hAnsi="Courier New"/>
                            <w:spacing w:val="-19"/>
                            <w:sz w:val="18"/>
                          </w:rPr>
                          <w:t xml:space="preserve"> </w:t>
                        </w:r>
                        <w:r>
                          <w:rPr>
                            <w:rFonts w:ascii="Courier New" w:hAnsi="Courier New"/>
                            <w:sz w:val="18"/>
                          </w:rPr>
                          <w:t>fun</w:t>
                        </w:r>
                        <w:r>
                          <w:rPr>
                            <w:rFonts w:ascii="Courier New" w:hAnsi="Courier New"/>
                            <w:spacing w:val="-19"/>
                            <w:sz w:val="18"/>
                          </w:rPr>
                          <w:t xml:space="preserve"> </w:t>
                        </w:r>
                        <w:r>
                          <w:rPr>
                            <w:rFonts w:ascii="Courier New" w:hAnsi="Courier New"/>
                            <w:sz w:val="18"/>
                          </w:rPr>
                          <w:t>newApplication( cl: ClassLoader?, className: String?, context: Context?</w:t>
                        </w:r>
                      </w:p>
                      <w:p>
                        <w:pPr>
                          <w:pStyle w:val="Normal"/>
                          <w:spacing w:before="3" w:after="0"/>
                          <w:ind w:left="885" w:hanging="0"/>
                          <w:rPr>
                            <w:rFonts w:ascii="Courier New" w:hAnsi="Courier New"/>
                            <w:sz w:val="18"/>
                          </w:rPr>
                        </w:pPr>
                        <w:r>
                          <w:rPr>
                            <w:rFonts w:ascii="Courier New" w:hAnsi="Courier New"/>
                            <w:sz w:val="18"/>
                          </w:rPr>
                          <w:t>):</w:t>
                        </w:r>
                        <w:r>
                          <w:rPr>
                            <w:rFonts w:ascii="Courier New" w:hAnsi="Courier New"/>
                            <w:spacing w:val="-7"/>
                            <w:sz w:val="18"/>
                          </w:rPr>
                          <w:t xml:space="preserve"> </w:t>
                        </w:r>
                        <w:r>
                          <w:rPr>
                            <w:rFonts w:ascii="Courier New" w:hAnsi="Courier New"/>
                            <w:sz w:val="18"/>
                          </w:rPr>
                          <w:t>Application?</w:t>
                        </w:r>
                        <w:r>
                          <w:rPr>
                            <w:rFonts w:ascii="Courier New" w:hAnsi="Courier New"/>
                            <w:spacing w:val="-7"/>
                            <w:sz w:val="18"/>
                          </w:rPr>
                          <w:t xml:space="preserve"> </w:t>
                        </w:r>
                        <w:r>
                          <w:rPr>
                            <w:rFonts w:ascii="Courier New" w:hAnsi="Courier New"/>
                            <w:spacing w:val="-10"/>
                            <w:sz w:val="18"/>
                          </w:rPr>
                          <w:t>{</w:t>
                        </w:r>
                      </w:p>
                      <w:p>
                        <w:pPr>
                          <w:pStyle w:val="Normal"/>
                          <w:spacing w:lineRule="auto" w:line="235" w:before="79" w:after="0"/>
                          <w:ind w:left="1533" w:hanging="216"/>
                          <w:rPr>
                            <w:rFonts w:ascii="Courier New" w:hAnsi="Courier New"/>
                            <w:sz w:val="18"/>
                          </w:rPr>
                        </w:pPr>
                        <w:r>
                          <w:rPr>
                            <w:rFonts w:ascii="Courier New" w:hAnsi="Courier New"/>
                            <w:sz w:val="18"/>
                          </w:rPr>
                          <w:t>return super.newApplication(cl, MyInstrumentedApplication::class.java.name,</w:t>
                        </w:r>
                        <w:r>
                          <w:rPr>
                            <w:rFonts w:ascii="Courier New" w:hAnsi="Courier New"/>
                            <w:spacing w:val="-29"/>
                            <w:sz w:val="18"/>
                          </w:rPr>
                          <w:t xml:space="preserve"> </w:t>
                        </w:r>
                        <w:r>
                          <w:rPr>
                            <w:rFonts w:ascii="Courier New" w:hAnsi="Courier New"/>
                            <w:sz w:val="18"/>
                          </w:rPr>
                          <w:t>context)</w:t>
                        </w:r>
                      </w:p>
                      <w:p>
                        <w:pPr>
                          <w:pStyle w:val="Normal"/>
                          <w:spacing w:before="17"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ListParagraph"/>
        <w:numPr>
          <w:ilvl w:val="0"/>
          <w:numId w:val="8"/>
        </w:numPr>
        <w:tabs>
          <w:tab w:val="clear" w:pos="720"/>
          <w:tab w:val="left" w:pos="1274" w:leader="none"/>
        </w:tabs>
        <w:spacing w:lineRule="auto" w:line="247"/>
        <w:ind w:left="1274" w:right="505" w:hanging="360"/>
        <w:jc w:val="left"/>
        <w:rPr>
          <w:sz w:val="20"/>
        </w:rPr>
      </w:pPr>
      <w:r>
        <w:rPr>
          <w:sz w:val="20"/>
        </w:rPr>
        <w:t>Finally,</w:t>
      </w:r>
      <w:r>
        <w:rPr>
          <w:spacing w:val="-3"/>
          <w:sz w:val="20"/>
        </w:rPr>
        <w:t xml:space="preserve"> </w:t>
      </w:r>
      <w:r>
        <w:rPr>
          <w:sz w:val="20"/>
        </w:rPr>
        <w:t>add</w:t>
      </w:r>
      <w:r>
        <w:rPr>
          <w:spacing w:val="-4"/>
          <w:sz w:val="20"/>
        </w:rPr>
        <w:t xml:space="preserve"> </w:t>
      </w:r>
      <w:r>
        <w:rPr>
          <w:sz w:val="20"/>
        </w:rPr>
        <w:t>the</w:t>
      </w:r>
      <w:r>
        <w:rPr>
          <w:spacing w:val="-3"/>
          <w:sz w:val="20"/>
        </w:rPr>
        <w:t xml:space="preserve"> </w:t>
      </w:r>
      <w:r>
        <w:rPr>
          <w:sz w:val="20"/>
        </w:rPr>
        <w:t>Gradle</w:t>
      </w:r>
      <w:r>
        <w:rPr>
          <w:spacing w:val="-3"/>
          <w:sz w:val="20"/>
        </w:rPr>
        <w:t xml:space="preserve"> </w:t>
      </w:r>
      <w:r>
        <w:rPr>
          <w:sz w:val="20"/>
        </w:rPr>
        <w:t>configuration</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test</w:t>
      </w:r>
      <w:r>
        <w:rPr>
          <w:spacing w:val="-3"/>
          <w:sz w:val="20"/>
        </w:rPr>
        <w:t xml:space="preserve"> </w:t>
      </w:r>
      <w:r>
        <w:rPr>
          <w:sz w:val="20"/>
        </w:rPr>
        <w:t>runner</w:t>
      </w:r>
      <w:r>
        <w:rPr>
          <w:spacing w:val="-4"/>
          <w:sz w:val="20"/>
        </w:rPr>
        <w:t xml:space="preserve"> </w:t>
      </w:r>
      <w:r>
        <w:rPr>
          <w:sz w:val="20"/>
        </w:rPr>
        <w:t>to</w:t>
      </w:r>
      <w:r>
        <w:rPr>
          <w:spacing w:val="-3"/>
          <w:sz w:val="20"/>
        </w:rPr>
        <w:t xml:space="preserve"> </w:t>
      </w:r>
      <w:r>
        <w:rPr>
          <w:sz w:val="20"/>
        </w:rPr>
        <w:t>let</w:t>
      </w:r>
      <w:r>
        <w:rPr>
          <w:spacing w:val="-3"/>
          <w:sz w:val="20"/>
        </w:rPr>
        <w:t xml:space="preserve"> </w:t>
      </w:r>
      <w:r>
        <w:rPr>
          <w:sz w:val="20"/>
        </w:rPr>
        <w:t>Gradle</w:t>
      </w:r>
      <w:r>
        <w:rPr>
          <w:spacing w:val="-3"/>
          <w:sz w:val="20"/>
        </w:rPr>
        <w:t xml:space="preserve"> </w:t>
      </w:r>
      <w:r>
        <w:rPr>
          <w:sz w:val="20"/>
        </w:rPr>
        <w:t>know</w:t>
      </w:r>
      <w:r>
        <w:rPr>
          <w:spacing w:val="-3"/>
          <w:sz w:val="20"/>
        </w:rPr>
        <w:t xml:space="preserve"> </w:t>
      </w:r>
      <w:r>
        <w:rPr>
          <w:sz w:val="20"/>
        </w:rPr>
        <w:t>to execute our test runner instead of the default one:</w:t>
      </w:r>
    </w:p>
    <w:p>
      <w:pPr>
        <w:sectPr>
          <w:headerReference w:type="even" r:id="rId298"/>
          <w:headerReference w:type="default" r:id="rId299"/>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9" w:after="0"/>
        <w:rPr>
          <w:sz w:val="8"/>
        </w:rPr>
      </w:pPr>
      <w:r>
        <w:rPr>
          <w:sz w:val="8"/>
        </w:rPr>
        <mc:AlternateContent>
          <mc:Choice Requires="wpg">
            <w:drawing>
              <wp:anchor behindDoc="0" distT="0" distB="635" distL="0" distR="4445" simplePos="0" locked="0" layoutInCell="0" allowOverlap="1" relativeHeight="1753" wp14:anchorId="0BD244A5">
                <wp:simplePos x="0" y="0"/>
                <wp:positionH relativeFrom="page">
                  <wp:posOffset>1120140</wp:posOffset>
                </wp:positionH>
                <wp:positionV relativeFrom="paragraph">
                  <wp:posOffset>89535</wp:posOffset>
                </wp:positionV>
                <wp:extent cx="5074920" cy="1374775"/>
                <wp:effectExtent l="0" t="635" r="635" b="0"/>
                <wp:wrapTopAndBottom/>
                <wp:docPr id="989" name="docshapegroup759"/>
                <a:graphic xmlns:a="http://schemas.openxmlformats.org/drawingml/2006/main">
                  <a:graphicData uri="http://schemas.microsoft.com/office/word/2010/wordprocessingGroup">
                    <wpg:wgp>
                      <wpg:cNvGrpSpPr/>
                      <wpg:grpSpPr>
                        <a:xfrm>
                          <a:off x="0" y="0"/>
                          <a:ext cx="5074920" cy="1374840"/>
                          <a:chOff x="0" y="0"/>
                          <a:chExt cx="5074920" cy="1374840"/>
                        </a:xfrm>
                      </wpg:grpSpPr>
                      <wps:wsp>
                        <wps:cNvSpPr/>
                        <wps:spPr>
                          <a:xfrm>
                            <a:off x="0" y="6480"/>
                            <a:ext cx="5074920" cy="1362240"/>
                          </a:xfrm>
                          <a:prstGeom prst="rect">
                            <a:avLst/>
                          </a:prstGeom>
                          <a:solidFill>
                            <a:srgbClr val="f6f6f6"/>
                          </a:solidFill>
                          <a:ln w="0">
                            <a:noFill/>
                          </a:ln>
                        </wps:spPr>
                        <wps:style>
                          <a:lnRef idx="0"/>
                          <a:fillRef idx="0"/>
                          <a:effectRef idx="0"/>
                          <a:fontRef idx="minor"/>
                        </wps:style>
                        <wps:bodyPr/>
                      </wps:wsp>
                      <wps:wsp>
                        <wps:cNvSpPr/>
                        <wps:spPr>
                          <a:xfrm>
                            <a:off x="0" y="0"/>
                            <a:ext cx="5074920" cy="1374840"/>
                          </a:xfrm>
                          <a:custGeom>
                            <a:avLst/>
                            <a:gdLst>
                              <a:gd name="textAreaLeft" fmla="*/ 0 w 2877120"/>
                              <a:gd name="textAreaRight" fmla="*/ 2879280 w 2877120"/>
                              <a:gd name="textAreaTop" fmla="*/ 0 h 779400"/>
                              <a:gd name="textAreaBottom" fmla="*/ 781560 h 779400"/>
                            </a:gdLst>
                            <a:ahLst/>
                            <a:rect l="textAreaLeft" t="textAreaTop" r="textAreaRight" b="textAreaBottom"/>
                            <a:pathLst>
                              <a:path w="7992" h="2165">
                                <a:moveTo>
                                  <a:pt x="7992" y="2144"/>
                                </a:moveTo>
                                <a:lnTo>
                                  <a:pt x="0" y="2144"/>
                                </a:lnTo>
                                <a:lnTo>
                                  <a:pt x="0" y="2164"/>
                                </a:lnTo>
                                <a:lnTo>
                                  <a:pt x="7992" y="2164"/>
                                </a:lnTo>
                                <a:lnTo>
                                  <a:pt x="7992" y="21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34928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android</w:t>
                              </w:r>
                              <w:r>
                                <w:rPr>
                                  <w:rFonts w:ascii="Courier New" w:hAnsi="Courier New"/>
                                  <w:spacing w:val="-7"/>
                                  <w:sz w:val="18"/>
                                </w:rPr>
                                <w:t xml:space="preserve"> </w:t>
                              </w:r>
                              <w:r>
                                <w:rPr>
                                  <w:rFonts w:ascii="Courier New" w:hAnsi="Courier New"/>
                                  <w:spacing w:val="-10"/>
                                  <w:sz w:val="18"/>
                                </w:rPr>
                                <w:t>{</w:t>
                              </w:r>
                            </w:p>
                            <w:p>
                              <w:pPr>
                                <w:pStyle w:val="Normal"/>
                                <w:spacing w:before="76" w:after="0"/>
                                <w:ind w:left="885" w:hanging="0"/>
                                <w:rPr>
                                  <w:rFonts w:ascii="Courier New" w:hAnsi="Courier New"/>
                                  <w:sz w:val="18"/>
                                </w:rPr>
                              </w:pPr>
                              <w:r>
                                <w:rPr>
                                  <w:rFonts w:ascii="Courier New" w:hAnsi="Courier New"/>
                                  <w:spacing w:val="-5"/>
                                  <w:sz w:val="18"/>
                                </w:rPr>
                                <w:t>...</w:t>
                              </w:r>
                            </w:p>
                            <w:p>
                              <w:pPr>
                                <w:pStyle w:val="Normal"/>
                                <w:spacing w:before="76" w:after="0"/>
                                <w:ind w:left="885" w:hanging="0"/>
                                <w:rPr>
                                  <w:rFonts w:ascii="Courier New" w:hAnsi="Courier New"/>
                                  <w:sz w:val="18"/>
                                </w:rPr>
                              </w:pPr>
                              <w:r>
                                <w:rPr>
                                  <w:rFonts w:ascii="Courier New" w:hAnsi="Courier New"/>
                                  <w:w w:val="90"/>
                                  <w:sz w:val="18"/>
                                </w:rPr>
                                <w:t>defaultConfig</w:t>
                              </w:r>
                              <w:r>
                                <w:rPr>
                                  <w:rFonts w:ascii="Courier New" w:hAnsi="Courier New"/>
                                  <w:spacing w:val="15"/>
                                  <w:sz w:val="18"/>
                                </w:rPr>
                                <w:t xml:space="preserve"> </w:t>
                              </w:r>
                              <w:r>
                                <w:rPr>
                                  <w:rFonts w:ascii="Courier New" w:hAnsi="Courier New"/>
                                  <w:spacing w:val="-10"/>
                                  <w:sz w:val="18"/>
                                </w:rPr>
                                <w:t>{</w:t>
                              </w:r>
                            </w:p>
                            <w:p>
                              <w:pPr>
                                <w:pStyle w:val="Normal"/>
                                <w:spacing w:lineRule="auto" w:line="235" w:before="79" w:after="0"/>
                                <w:ind w:left="1533" w:hanging="216"/>
                                <w:rPr>
                                  <w:rFonts w:ascii="Courier New" w:hAnsi="Courier New"/>
                                  <w:sz w:val="18"/>
                                </w:rPr>
                              </w:pPr>
                              <w:r>
                                <w:rPr>
                                  <w:rFonts w:ascii="Courier New" w:hAnsi="Courier New"/>
                                  <w:spacing w:val="-2"/>
                                  <w:sz w:val="18"/>
                                </w:rPr>
                                <w:t>testInstrumentationRunner "com.android.testable.myapplication.MyTestRunner"</w:t>
                              </w:r>
                            </w:p>
                            <w:p>
                              <w:pPr>
                                <w:pStyle w:val="Normal"/>
                                <w:spacing w:before="18" w:after="0"/>
                                <w:ind w:left="885"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pacing w:val="-5"/>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759" style="position:absolute;margin-left:88.2pt;margin-top:7.05pt;width:399.6pt;height:108.25pt" coordorigin="1764,141" coordsize="7992,2165">
                <v:rect id="shape_0" path="m0,0l-2147483645,0l-2147483645,-2147483646l0,-2147483646xe" fillcolor="#f6f6f6" stroked="f" o:allowincell="f" style="position:absolute;left:1764;top:151;width:7991;height:214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1;width:7991;height:212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android</w:t>
                        </w:r>
                        <w:r>
                          <w:rPr>
                            <w:rFonts w:ascii="Courier New" w:hAnsi="Courier New"/>
                            <w:spacing w:val="-7"/>
                            <w:sz w:val="18"/>
                          </w:rPr>
                          <w:t xml:space="preserve"> </w:t>
                        </w:r>
                        <w:r>
                          <w:rPr>
                            <w:rFonts w:ascii="Courier New" w:hAnsi="Courier New"/>
                            <w:spacing w:val="-10"/>
                            <w:sz w:val="18"/>
                          </w:rPr>
                          <w:t>{</w:t>
                        </w:r>
                      </w:p>
                      <w:p>
                        <w:pPr>
                          <w:pStyle w:val="Normal"/>
                          <w:spacing w:before="76" w:after="0"/>
                          <w:ind w:left="885" w:hanging="0"/>
                          <w:rPr>
                            <w:rFonts w:ascii="Courier New" w:hAnsi="Courier New"/>
                            <w:sz w:val="18"/>
                          </w:rPr>
                        </w:pPr>
                        <w:r>
                          <w:rPr>
                            <w:rFonts w:ascii="Courier New" w:hAnsi="Courier New"/>
                            <w:spacing w:val="-5"/>
                            <w:sz w:val="18"/>
                          </w:rPr>
                          <w:t>...</w:t>
                        </w:r>
                      </w:p>
                      <w:p>
                        <w:pPr>
                          <w:pStyle w:val="Normal"/>
                          <w:spacing w:before="76" w:after="0"/>
                          <w:ind w:left="885" w:hanging="0"/>
                          <w:rPr>
                            <w:rFonts w:ascii="Courier New" w:hAnsi="Courier New"/>
                            <w:sz w:val="18"/>
                          </w:rPr>
                        </w:pPr>
                        <w:r>
                          <w:rPr>
                            <w:rFonts w:ascii="Courier New" w:hAnsi="Courier New"/>
                            <w:w w:val="90"/>
                            <w:sz w:val="18"/>
                          </w:rPr>
                          <w:t>defaultConfig</w:t>
                        </w:r>
                        <w:r>
                          <w:rPr>
                            <w:rFonts w:ascii="Courier New" w:hAnsi="Courier New"/>
                            <w:spacing w:val="15"/>
                            <w:sz w:val="18"/>
                          </w:rPr>
                          <w:t xml:space="preserve"> </w:t>
                        </w:r>
                        <w:r>
                          <w:rPr>
                            <w:rFonts w:ascii="Courier New" w:hAnsi="Courier New"/>
                            <w:spacing w:val="-10"/>
                            <w:sz w:val="18"/>
                          </w:rPr>
                          <w:t>{</w:t>
                        </w:r>
                      </w:p>
                      <w:p>
                        <w:pPr>
                          <w:pStyle w:val="Normal"/>
                          <w:spacing w:lineRule="auto" w:line="235" w:before="79" w:after="0"/>
                          <w:ind w:left="1533" w:hanging="216"/>
                          <w:rPr>
                            <w:rFonts w:ascii="Courier New" w:hAnsi="Courier New"/>
                            <w:sz w:val="18"/>
                          </w:rPr>
                        </w:pPr>
                        <w:r>
                          <w:rPr>
                            <w:rFonts w:ascii="Courier New" w:hAnsi="Courier New"/>
                            <w:spacing w:val="-2"/>
                            <w:sz w:val="18"/>
                          </w:rPr>
                          <w:t>testInstrumentationRunner "com.android.testable.myapplication.MyTestRunner"</w:t>
                        </w:r>
                      </w:p>
                      <w:p>
                        <w:pPr>
                          <w:pStyle w:val="Normal"/>
                          <w:spacing w:before="18" w:after="0"/>
                          <w:ind w:left="885"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pacing w:val="-5"/>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TextBody"/>
        <w:spacing w:before="12" w:after="0"/>
        <w:rPr>
          <w:sz w:val="7"/>
        </w:rPr>
      </w:pPr>
      <w:r>
        <w:rPr>
          <w:sz w:val="7"/>
        </w:rPr>
      </w:r>
    </w:p>
    <w:p>
      <w:pPr>
        <w:pStyle w:val="ListParagraph"/>
        <w:numPr>
          <w:ilvl w:val="0"/>
          <w:numId w:val="8"/>
        </w:numPr>
        <w:tabs>
          <w:tab w:val="clear" w:pos="720"/>
          <w:tab w:val="left" w:pos="554" w:leader="none"/>
        </w:tabs>
        <w:spacing w:lineRule="auto" w:line="247" w:before="101" w:after="0"/>
        <w:ind w:left="554" w:right="1217" w:hanging="360"/>
        <w:jc w:val="left"/>
        <w:rPr>
          <w:sz w:val="20"/>
        </w:rPr>
      </w:pPr>
      <w:r>
        <w:rPr>
          <w:sz w:val="20"/>
        </w:rPr>
        <w:t>If</w:t>
      </w:r>
      <w:r>
        <w:rPr>
          <w:spacing w:val="-3"/>
          <w:sz w:val="20"/>
        </w:rPr>
        <w:t xml:space="preserve"> </w:t>
      </w:r>
      <w:r>
        <w:rPr>
          <w:sz w:val="20"/>
        </w:rPr>
        <w:t>you</w:t>
      </w:r>
      <w:r>
        <w:rPr>
          <w:spacing w:val="-3"/>
          <w:sz w:val="20"/>
        </w:rPr>
        <w:t xml:space="preserve"> </w:t>
      </w:r>
      <w:r>
        <w:rPr>
          <w:sz w:val="20"/>
        </w:rPr>
        <w:t>run</w:t>
      </w:r>
      <w:r>
        <w:rPr>
          <w:spacing w:val="-4"/>
          <w:sz w:val="20"/>
        </w:rPr>
        <w:t xml:space="preserve"> </w:t>
      </w:r>
      <w:r>
        <w:rPr>
          <w:sz w:val="20"/>
        </w:rPr>
        <w:t>your</w:t>
      </w:r>
      <w:r>
        <w:rPr>
          <w:spacing w:val="-3"/>
          <w:sz w:val="20"/>
        </w:rPr>
        <w:t xml:space="preserve"> </w:t>
      </w:r>
      <w:r>
        <w:rPr>
          <w:sz w:val="20"/>
        </w:rPr>
        <w:t>UI</w:t>
      </w:r>
      <w:r>
        <w:rPr>
          <w:spacing w:val="-3"/>
          <w:sz w:val="20"/>
        </w:rPr>
        <w:t xml:space="preserve"> </w:t>
      </w:r>
      <w:r>
        <w:rPr>
          <w:sz w:val="20"/>
        </w:rPr>
        <w:t>test</w:t>
      </w:r>
      <w:r>
        <w:rPr>
          <w:spacing w:val="-3"/>
          <w:sz w:val="20"/>
        </w:rPr>
        <w:t xml:space="preserve"> </w:t>
      </w:r>
      <w:r>
        <w:rPr>
          <w:sz w:val="20"/>
        </w:rPr>
        <w:t>now,</w:t>
      </w:r>
      <w:r>
        <w:rPr>
          <w:spacing w:val="-3"/>
          <w:sz w:val="20"/>
        </w:rPr>
        <w:t xml:space="preserve"> </w:t>
      </w:r>
      <w:r>
        <w:rPr>
          <w:sz w:val="20"/>
        </w:rPr>
        <w:t>it</w:t>
      </w:r>
      <w:r>
        <w:rPr>
          <w:spacing w:val="-3"/>
          <w:sz w:val="20"/>
        </w:rPr>
        <w:t xml:space="preserve"> </w:t>
      </w:r>
      <w:r>
        <w:rPr>
          <w:sz w:val="20"/>
        </w:rPr>
        <w:t>should</w:t>
      </w:r>
      <w:r>
        <w:rPr>
          <w:spacing w:val="-3"/>
          <w:sz w:val="20"/>
        </w:rPr>
        <w:t xml:space="preserve"> </w:t>
      </w:r>
      <w:r>
        <w:rPr>
          <w:sz w:val="20"/>
        </w:rPr>
        <w:t>pass,</w:t>
      </w:r>
      <w:r>
        <w:rPr>
          <w:spacing w:val="-3"/>
          <w:sz w:val="20"/>
        </w:rPr>
        <w:t xml:space="preserve"> </w:t>
      </w:r>
      <w:r>
        <w:rPr>
          <w:sz w:val="20"/>
        </w:rPr>
        <w:t>indicating</w:t>
      </w:r>
      <w:r>
        <w:rPr>
          <w:spacing w:val="-3"/>
          <w:sz w:val="20"/>
        </w:rPr>
        <w:t xml:space="preserve"> </w:t>
      </w:r>
      <w:r>
        <w:rPr>
          <w:sz w:val="20"/>
        </w:rPr>
        <w:t>that</w:t>
      </w:r>
      <w:r>
        <w:rPr>
          <w:spacing w:val="-3"/>
          <w:sz w:val="20"/>
        </w:rPr>
        <w:t xml:space="preserve"> </w:t>
      </w:r>
      <w:r>
        <w:rPr>
          <w:sz w:val="20"/>
        </w:rPr>
        <w:t>we</w:t>
      </w:r>
      <w:r>
        <w:rPr>
          <w:spacing w:val="-3"/>
          <w:sz w:val="20"/>
        </w:rPr>
        <w:t xml:space="preserve"> </w:t>
      </w:r>
      <w:r>
        <w:rPr>
          <w:sz w:val="20"/>
        </w:rPr>
        <w:t>have</w:t>
      </w:r>
      <w:r>
        <w:rPr>
          <w:spacing w:val="-3"/>
          <w:sz w:val="20"/>
        </w:rPr>
        <w:t xml:space="preserve"> </w:t>
      </w:r>
      <w:r>
        <w:rPr>
          <w:sz w:val="20"/>
        </w:rPr>
        <w:t>completed the feature.</w:t>
      </w:r>
    </w:p>
    <w:p>
      <w:pPr>
        <w:sectPr>
          <w:headerReference w:type="even" r:id="rId300"/>
          <w:headerReference w:type="default" r:id="rId301"/>
          <w:type w:val="nextPage"/>
          <w:pgSz w:w="10800" w:h="13320"/>
          <w:pgMar w:left="940" w:right="920" w:gutter="0" w:header="695" w:top="1120" w:footer="0" w:bottom="280"/>
          <w:pgNumType w:fmt="decimal"/>
          <w:formProt w:val="false"/>
          <w:textDirection w:val="lrTb"/>
          <w:docGrid w:type="default" w:linePitch="100" w:charSpace="4096"/>
        </w:sectPr>
        <w:pStyle w:val="ListParagraph"/>
        <w:numPr>
          <w:ilvl w:val="0"/>
          <w:numId w:val="8"/>
        </w:numPr>
        <w:tabs>
          <w:tab w:val="clear" w:pos="720"/>
          <w:tab w:val="left" w:pos="554" w:leader="none"/>
        </w:tabs>
        <w:spacing w:before="139" w:after="0"/>
        <w:ind w:left="554" w:right="1347" w:hanging="360"/>
        <w:jc w:val="left"/>
        <w:rPr>
          <w:sz w:val="20"/>
        </w:rPr>
      </w:pPr>
      <w:r>
        <w:rPr>
          <w:sz w:val="20"/>
        </w:rPr>
        <w:t xml:space="preserve">In order to run the local tests from </w:t>
      </w:r>
      <w:r>
        <w:rPr>
          <w:rFonts w:ascii="Courier New" w:hAnsi="Courier New"/>
          <w:b/>
        </w:rPr>
        <w:t>Terminal</w:t>
      </w:r>
      <w:r>
        <w:rPr>
          <w:sz w:val="20"/>
        </w:rPr>
        <w:t xml:space="preserve">, you can use </w:t>
      </w:r>
      <w:r>
        <w:rPr>
          <w:rFonts w:ascii="Courier New" w:hAnsi="Courier New"/>
          <w:b/>
        </w:rPr>
        <w:t>gradlew</w:t>
      </w:r>
      <w:r>
        <w:rPr>
          <w:rFonts w:ascii="Courier New" w:hAnsi="Courier New"/>
          <w:b/>
          <w:spacing w:val="-70"/>
        </w:rPr>
        <w:t xml:space="preserve"> </w:t>
      </w:r>
      <w:r>
        <w:rPr>
          <w:sz w:val="20"/>
        </w:rPr>
        <w:t xml:space="preserve">(or </w:t>
      </w:r>
      <w:r>
        <w:rPr>
          <w:rFonts w:ascii="Courier New" w:hAnsi="Courier New"/>
          <w:b/>
        </w:rPr>
        <w:t>gradlew.bat</w:t>
      </w:r>
      <w:r>
        <w:rPr>
          <w:rFonts w:ascii="Courier New" w:hAnsi="Courier New"/>
          <w:b/>
          <w:spacing w:val="-66"/>
        </w:rPr>
        <w:t xml:space="preserve"> </w:t>
      </w:r>
      <w:r>
        <w:rPr>
          <w:sz w:val="20"/>
        </w:rPr>
        <w:t xml:space="preserve">for Windows) and the </w:t>
      </w:r>
      <w:r>
        <w:rPr>
          <w:rFonts w:ascii="Courier New" w:hAnsi="Courier New"/>
          <w:b/>
        </w:rPr>
        <w:t>test</w:t>
      </w:r>
      <w:r>
        <w:rPr>
          <w:rFonts w:ascii="Courier New" w:hAnsi="Courier New"/>
          <w:b/>
          <w:spacing w:val="-66"/>
        </w:rPr>
        <w:t xml:space="preserve"> </w:t>
      </w:r>
      <w:r>
        <w:rPr>
          <w:sz w:val="20"/>
        </w:rPr>
        <w:t xml:space="preserve">command (for example, </w:t>
      </w:r>
      <w:r>
        <w:rPr>
          <w:rFonts w:ascii="Courier New" w:hAnsi="Courier New"/>
          <w:b/>
        </w:rPr>
        <w:t>./ gradlew</w:t>
      </w:r>
      <w:r>
        <w:rPr>
          <w:rFonts w:ascii="Courier New" w:hAnsi="Courier New"/>
          <w:b/>
          <w:spacing w:val="-9"/>
        </w:rPr>
        <w:t xml:space="preserve"> </w:t>
      </w:r>
      <w:r>
        <w:rPr>
          <w:rFonts w:ascii="Courier New" w:hAnsi="Courier New"/>
          <w:b/>
        </w:rPr>
        <w:t>test</w:t>
      </w:r>
      <w:r>
        <w:rPr>
          <w:sz w:val="20"/>
        </w:rPr>
        <w:t>).</w:t>
      </w:r>
      <w:r>
        <w:rPr>
          <w:spacing w:val="-4"/>
          <w:sz w:val="20"/>
        </w:rPr>
        <w:t xml:space="preserve"> </w:t>
      </w:r>
      <w:r>
        <w:rPr>
          <w:sz w:val="20"/>
        </w:rPr>
        <w:t>For</w:t>
      </w:r>
      <w:r>
        <w:rPr>
          <w:spacing w:val="-4"/>
          <w:sz w:val="20"/>
        </w:rPr>
        <w:t xml:space="preserve"> </w:t>
      </w:r>
      <w:r>
        <w:rPr>
          <w:sz w:val="20"/>
        </w:rPr>
        <w:t>the</w:t>
      </w:r>
      <w:r>
        <w:rPr>
          <w:spacing w:val="-4"/>
          <w:sz w:val="20"/>
        </w:rPr>
        <w:t xml:space="preserve"> </w:t>
      </w:r>
      <w:r>
        <w:rPr>
          <w:sz w:val="20"/>
        </w:rPr>
        <w:t>instrumented</w:t>
      </w:r>
      <w:r>
        <w:rPr>
          <w:spacing w:val="-4"/>
          <w:sz w:val="20"/>
        </w:rPr>
        <w:t xml:space="preserve"> </w:t>
      </w:r>
      <w:r>
        <w:rPr>
          <w:sz w:val="20"/>
        </w:rPr>
        <w:t>tests,</w:t>
      </w:r>
      <w:r>
        <w:rPr>
          <w:spacing w:val="-4"/>
          <w:sz w:val="20"/>
        </w:rPr>
        <w:t xml:space="preserve"> </w:t>
      </w:r>
      <w:r>
        <w:rPr>
          <w:sz w:val="20"/>
        </w:rPr>
        <w:t>you</w:t>
      </w:r>
      <w:r>
        <w:rPr>
          <w:spacing w:val="-4"/>
          <w:sz w:val="20"/>
        </w:rPr>
        <w:t xml:space="preserve"> </w:t>
      </w:r>
      <w:r>
        <w:rPr>
          <w:sz w:val="20"/>
        </w:rPr>
        <w:t>can</w:t>
      </w:r>
      <w:r>
        <w:rPr>
          <w:spacing w:val="-4"/>
          <w:sz w:val="20"/>
        </w:rPr>
        <w:t xml:space="preserve"> </w:t>
      </w:r>
      <w:r>
        <w:rPr>
          <w:sz w:val="20"/>
        </w:rPr>
        <w:t>use</w:t>
      </w:r>
      <w:r>
        <w:rPr>
          <w:spacing w:val="-4"/>
          <w:sz w:val="20"/>
        </w:rPr>
        <w:t xml:space="preserve"> </w:t>
      </w:r>
      <w:r>
        <w:rPr>
          <w:sz w:val="20"/>
        </w:rPr>
        <w:t>the</w:t>
      </w:r>
      <w:r>
        <w:rPr>
          <w:spacing w:val="-5"/>
          <w:sz w:val="20"/>
        </w:rPr>
        <w:t xml:space="preserve"> </w:t>
      </w:r>
      <w:r>
        <w:rPr>
          <w:rFonts w:ascii="Courier New" w:hAnsi="Courier New"/>
          <w:b/>
        </w:rPr>
        <w:t>./gradlew connectedAndroidTest</w:t>
      </w:r>
      <w:r>
        <w:rPr>
          <w:rFonts w:ascii="Courier New" w:hAnsi="Courier New"/>
          <w:b/>
          <w:spacing w:val="-69"/>
        </w:rPr>
        <w:t xml:space="preserve"> </w:t>
      </w:r>
      <w:r>
        <w:rPr>
          <w:sz w:val="20"/>
        </w:rPr>
        <w:t>command.</w:t>
      </w:r>
    </w:p>
    <w:p>
      <w:pPr>
        <w:pStyle w:val="Heading1"/>
        <w:rPr/>
      </w:pPr>
      <w:r>
        <w:rPr/>
        <w:t xml:space="preserve">Chapter 10: Android Architecture </w:t>
      </w:r>
      <w:r>
        <w:rPr>
          <w:spacing w:val="-2"/>
        </w:rPr>
        <w:t>Components</w:t>
      </w:r>
    </w:p>
    <w:p>
      <w:pPr>
        <w:pStyle w:val="Heading2"/>
        <w:rPr/>
      </w:pPr>
      <w:r>
        <w:rPr/>
        <w:t xml:space="preserve">Activity 10.01: Shopping Notes </w:t>
      </w:r>
      <w:r>
        <w:rPr>
          <w:spacing w:val="-5"/>
        </w:rPr>
        <w:t>App</w:t>
      </w:r>
    </w:p>
    <w:p>
      <w:pPr>
        <w:pStyle w:val="Heading3"/>
        <w:ind w:left="824" w:hanging="0"/>
        <w:rPr>
          <w:spacing w:val="-2"/>
        </w:rPr>
      </w:pPr>
      <w:r>
        <w:rPr>
          <w:spacing w:val="-2"/>
        </w:rPr>
        <w:t>Solution:</w:t>
      </w:r>
    </w:p>
    <w:p>
      <w:pPr>
        <w:pStyle w:val="TextBody"/>
        <w:spacing w:before="148" w:after="0"/>
        <w:ind w:left="824" w:hanging="0"/>
        <w:rPr/>
      </w:pPr>
      <w:r>
        <w:rPr/>
        <w:t>Let's</w:t>
      </w:r>
      <w:r>
        <w:rPr>
          <w:spacing w:val="-3"/>
        </w:rPr>
        <w:t xml:space="preserve"> </w:t>
      </w:r>
      <w:r>
        <w:rPr/>
        <w:t>start</w:t>
      </w:r>
      <w:r>
        <w:rPr>
          <w:spacing w:val="-2"/>
        </w:rPr>
        <w:t xml:space="preserve"> </w:t>
      </w:r>
      <w:r>
        <w:rPr/>
        <w:t>with</w:t>
      </w:r>
      <w:r>
        <w:rPr>
          <w:spacing w:val="-2"/>
        </w:rPr>
        <w:t xml:space="preserve"> </w:t>
      </w:r>
      <w:r>
        <w:rPr/>
        <w:t>our</w:t>
      </w:r>
      <w:r>
        <w:rPr>
          <w:spacing w:val="-2"/>
        </w:rPr>
        <w:t xml:space="preserve"> </w:t>
      </w:r>
      <w:r>
        <w:rPr/>
        <w:t>Room</w:t>
      </w:r>
      <w:r>
        <w:rPr>
          <w:spacing w:val="-3"/>
        </w:rPr>
        <w:t xml:space="preserve"> </w:t>
      </w:r>
      <w:r>
        <w:rPr>
          <w:spacing w:val="-2"/>
        </w:rPr>
        <w:t>integration:</w:t>
      </w:r>
    </w:p>
    <w:p>
      <w:pPr>
        <w:pStyle w:val="ListParagraph"/>
        <w:numPr>
          <w:ilvl w:val="1"/>
          <w:numId w:val="8"/>
        </w:numPr>
        <w:tabs>
          <w:tab w:val="clear" w:pos="720"/>
          <w:tab w:val="left" w:pos="1274" w:leader="none"/>
        </w:tabs>
        <w:spacing w:before="147" w:after="0"/>
        <w:jc w:val="left"/>
        <w:rPr>
          <w:sz w:val="20"/>
        </w:rPr>
      </w:pPr>
      <w:r>
        <w:rPr>
          <w:sz w:val="20"/>
        </w:rPr>
        <w:t>The</w:t>
      </w:r>
      <w:r>
        <w:rPr>
          <w:spacing w:val="-5"/>
          <w:sz w:val="20"/>
        </w:rPr>
        <w:t xml:space="preserve"> </w:t>
      </w:r>
      <w:r>
        <w:rPr>
          <w:sz w:val="20"/>
        </w:rPr>
        <w:t>code</w:t>
      </w:r>
      <w:r>
        <w:rPr>
          <w:spacing w:val="-2"/>
          <w:sz w:val="20"/>
        </w:rPr>
        <w:t xml:space="preserve"> </w:t>
      </w:r>
      <w:r>
        <w:rPr>
          <w:sz w:val="20"/>
        </w:rPr>
        <w:t>for</w:t>
      </w:r>
      <w:r>
        <w:rPr>
          <w:spacing w:val="-2"/>
          <w:sz w:val="20"/>
        </w:rPr>
        <w:t xml:space="preserve"> </w:t>
      </w:r>
      <w:r>
        <w:rPr>
          <w:rFonts w:ascii="Courier New" w:hAnsi="Courier New"/>
          <w:b/>
        </w:rPr>
        <w:t>Entity</w:t>
      </w:r>
      <w:r>
        <w:rPr>
          <w:rFonts w:ascii="Courier New" w:hAnsi="Courier New"/>
          <w:b/>
          <w:spacing w:val="-80"/>
        </w:rPr>
        <w:t xml:space="preserve"> </w:t>
      </w:r>
      <w:r>
        <w:rPr>
          <w:sz w:val="20"/>
        </w:rPr>
        <w:t>is</w:t>
      </w:r>
      <w:r>
        <w:rPr>
          <w:spacing w:val="-2"/>
          <w:sz w:val="20"/>
        </w:rPr>
        <w:t xml:space="preserve"> </w:t>
      </w:r>
      <w:r>
        <w:rPr>
          <w:sz w:val="20"/>
        </w:rPr>
        <w:t>as</w:t>
      </w:r>
      <w:r>
        <w:rPr>
          <w:spacing w:val="-2"/>
          <w:sz w:val="20"/>
        </w:rPr>
        <w:t xml:space="preserve"> follows:</w:t>
      </w:r>
    </w:p>
    <w:p>
      <w:pPr>
        <w:pStyle w:val="TextBody"/>
        <w:spacing w:before="11" w:after="0"/>
        <w:rPr>
          <w:sz w:val="8"/>
        </w:rPr>
      </w:pPr>
      <w:r>
        <w:rPr>
          <w:sz w:val="8"/>
        </w:rPr>
        <mc:AlternateContent>
          <mc:Choice Requires="wpg">
            <w:drawing>
              <wp:anchor behindDoc="0" distT="0" distB="0" distL="0" distR="4445" simplePos="0" locked="0" layoutInCell="0" allowOverlap="1" relativeHeight="1755" wp14:anchorId="44B6487C">
                <wp:simplePos x="0" y="0"/>
                <wp:positionH relativeFrom="page">
                  <wp:posOffset>1120140</wp:posOffset>
                </wp:positionH>
                <wp:positionV relativeFrom="paragraph">
                  <wp:posOffset>91440</wp:posOffset>
                </wp:positionV>
                <wp:extent cx="5074920" cy="1019175"/>
                <wp:effectExtent l="0" t="635" r="635" b="0"/>
                <wp:wrapTopAndBottom/>
                <wp:docPr id="1003" name="docshapegroup765"/>
                <a:graphic xmlns:a="http://schemas.openxmlformats.org/drawingml/2006/main">
                  <a:graphicData uri="http://schemas.microsoft.com/office/word/2010/wordprocessingGroup">
                    <wpg:wgp>
                      <wpg:cNvGrpSpPr/>
                      <wpg:grpSpPr>
                        <a:xfrm>
                          <a:off x="0" y="0"/>
                          <a:ext cx="5074920" cy="1019160"/>
                          <a:chOff x="0" y="0"/>
                          <a:chExt cx="5074920" cy="1019160"/>
                        </a:xfrm>
                      </wpg:grpSpPr>
                      <wps:wsp>
                        <wps:cNvSpPr/>
                        <wps:spPr>
                          <a:xfrm>
                            <a:off x="0" y="6480"/>
                            <a:ext cx="5074920" cy="1006560"/>
                          </a:xfrm>
                          <a:prstGeom prst="rect">
                            <a:avLst/>
                          </a:prstGeom>
                          <a:solidFill>
                            <a:srgbClr val="f6f6f6"/>
                          </a:solidFill>
                          <a:ln w="0">
                            <a:noFill/>
                          </a:ln>
                        </wps:spPr>
                        <wps:style>
                          <a:lnRef idx="0"/>
                          <a:fillRef idx="0"/>
                          <a:effectRef idx="0"/>
                          <a:fontRef idx="minor"/>
                        </wps:style>
                        <wps:bodyPr/>
                      </wps:wsp>
                      <wps:wsp>
                        <wps:cNvSpPr/>
                        <wps:spPr>
                          <a:xfrm>
                            <a:off x="0" y="0"/>
                            <a:ext cx="5074920" cy="1019160"/>
                          </a:xfrm>
                          <a:custGeom>
                            <a:avLst/>
                            <a:gdLst>
                              <a:gd name="textAreaLeft" fmla="*/ 0 w 2877120"/>
                              <a:gd name="textAreaRight" fmla="*/ 2879280 w 2877120"/>
                              <a:gd name="textAreaTop" fmla="*/ 0 h 577800"/>
                              <a:gd name="textAreaBottom" fmla="*/ 579960 h 577800"/>
                            </a:gdLst>
                            <a:ahLst/>
                            <a:rect l="textAreaLeft" t="textAreaTop" r="textAreaRight" b="textAreaBottom"/>
                            <a:pathLst>
                              <a:path w="7992" h="1605">
                                <a:moveTo>
                                  <a:pt x="7992" y="1584"/>
                                </a:moveTo>
                                <a:lnTo>
                                  <a:pt x="0" y="1584"/>
                                </a:lnTo>
                                <a:lnTo>
                                  <a:pt x="0" y="1604"/>
                                </a:lnTo>
                                <a:lnTo>
                                  <a:pt x="7992" y="1604"/>
                                </a:lnTo>
                                <a:lnTo>
                                  <a:pt x="7992" y="15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993600"/>
                          </a:xfrm>
                          <a:prstGeom prst="rect">
                            <a:avLst/>
                          </a:prstGeom>
                          <a:noFill/>
                          <a:ln w="0">
                            <a:noFill/>
                          </a:ln>
                        </wps:spPr>
                        <wps:style>
                          <a:lnRef idx="0"/>
                          <a:fillRef idx="0"/>
                          <a:effectRef idx="0"/>
                          <a:fontRef idx="minor"/>
                        </wps:style>
                        <wps:txbx>
                          <w:txbxContent>
                            <w:p>
                              <w:pPr>
                                <w:pStyle w:val="Normal"/>
                                <w:spacing w:lineRule="auto" w:line="324" w:before="40" w:after="0"/>
                                <w:ind w:left="453" w:right="4318" w:hanging="0"/>
                                <w:rPr>
                                  <w:rFonts w:ascii="Courier New" w:hAnsi="Courier New"/>
                                  <w:sz w:val="18"/>
                                </w:rPr>
                              </w:pPr>
                              <w:r>
                                <w:rPr>
                                  <w:rFonts w:ascii="Courier New" w:hAnsi="Courier New"/>
                                  <w:sz w:val="18"/>
                                </w:rPr>
                                <w:t>@Entity(tableName</w:t>
                              </w:r>
                              <w:r>
                                <w:rPr>
                                  <w:rFonts w:ascii="Courier New" w:hAnsi="Courier New"/>
                                  <w:spacing w:val="-19"/>
                                  <w:sz w:val="18"/>
                                </w:rPr>
                                <w:t xml:space="preserve"> </w:t>
                              </w:r>
                              <w:r>
                                <w:rPr>
                                  <w:rFonts w:ascii="Courier New" w:hAnsi="Courier New"/>
                                  <w:sz w:val="18"/>
                                </w:rPr>
                                <w:t>=</w:t>
                              </w:r>
                              <w:r>
                                <w:rPr>
                                  <w:rFonts w:ascii="Courier New" w:hAnsi="Courier New"/>
                                  <w:spacing w:val="-19"/>
                                  <w:sz w:val="18"/>
                                </w:rPr>
                                <w:t xml:space="preserve"> </w:t>
                              </w:r>
                              <w:r>
                                <w:rPr>
                                  <w:rFonts w:ascii="Courier New" w:hAnsi="Courier New"/>
                                  <w:sz w:val="18"/>
                                </w:rPr>
                                <w:t>"notes") data class Note(</w:t>
                              </w:r>
                            </w:p>
                            <w:p>
                              <w:pPr>
                                <w:pStyle w:val="Normal"/>
                                <w:spacing w:lineRule="auto" w:line="235" w:before="4" w:after="0"/>
                                <w:ind w:left="1101" w:right="840" w:hanging="216"/>
                                <w:rPr>
                                  <w:rFonts w:ascii="Courier New" w:hAnsi="Courier New"/>
                                  <w:sz w:val="18"/>
                                </w:rPr>
                              </w:pPr>
                              <w:r>
                                <w:rPr>
                                  <w:rFonts w:ascii="Courier New" w:hAnsi="Courier New"/>
                                  <w:sz w:val="18"/>
                                </w:rPr>
                                <w:t>@PrimaryKey(autoGenerate</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true)</w:t>
                              </w:r>
                              <w:r>
                                <w:rPr>
                                  <w:rFonts w:ascii="Courier New" w:hAnsi="Courier New"/>
                                  <w:spacing w:val="-8"/>
                                  <w:sz w:val="18"/>
                                </w:rPr>
                                <w:t xml:space="preserve"> </w:t>
                              </w:r>
                              <w:r>
                                <w:rPr>
                                  <w:rFonts w:ascii="Courier New" w:hAnsi="Courier New"/>
                                  <w:sz w:val="18"/>
                                </w:rPr>
                                <w:t>@ColumnInfo(name</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"id") val id: Long = 0,</w:t>
                              </w:r>
                            </w:p>
                            <w:p>
                              <w:pPr>
                                <w:pStyle w:val="Normal"/>
                                <w:spacing w:before="18" w:after="0"/>
                                <w:ind w:left="885" w:hanging="0"/>
                                <w:rPr>
                                  <w:rFonts w:ascii="Courier New" w:hAnsi="Courier New"/>
                                  <w:sz w:val="18"/>
                                </w:rPr>
                              </w:pPr>
                              <w:r>
                                <w:rPr>
                                  <w:rFonts w:ascii="Courier New" w:hAnsi="Courier New"/>
                                  <w:sz w:val="18"/>
                                </w:rPr>
                                <w:t>@ColumnInfo(name</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"text")</w:t>
                              </w:r>
                              <w:r>
                                <w:rPr>
                                  <w:rFonts w:ascii="Courier New" w:hAnsi="Courier New"/>
                                  <w:spacing w:val="-7"/>
                                  <w:sz w:val="18"/>
                                </w:rPr>
                                <w:t xml:space="preserve"> </w:t>
                              </w:r>
                              <w:r>
                                <w:rPr>
                                  <w:rFonts w:ascii="Courier New" w:hAnsi="Courier New"/>
                                  <w:sz w:val="18"/>
                                </w:rPr>
                                <w:t>val</w:t>
                              </w:r>
                              <w:r>
                                <w:rPr>
                                  <w:rFonts w:ascii="Courier New" w:hAnsi="Courier New"/>
                                  <w:spacing w:val="-6"/>
                                  <w:sz w:val="18"/>
                                </w:rPr>
                                <w:t xml:space="preserve"> </w:t>
                              </w:r>
                              <w:r>
                                <w:rPr>
                                  <w:rFonts w:ascii="Courier New" w:hAnsi="Courier New"/>
                                  <w:sz w:val="18"/>
                                </w:rPr>
                                <w:t>text:</w:t>
                              </w:r>
                              <w:r>
                                <w:rPr>
                                  <w:rFonts w:ascii="Courier New" w:hAnsi="Courier New"/>
                                  <w:spacing w:val="-6"/>
                                  <w:sz w:val="18"/>
                                </w:rPr>
                                <w:t xml:space="preserve"> </w:t>
                              </w:r>
                              <w:r>
                                <w:rPr>
                                  <w:rFonts w:ascii="Courier New" w:hAnsi="Courier New"/>
                                  <w:spacing w:val="-2"/>
                                  <w:sz w:val="18"/>
                                </w:rPr>
                                <w:t>String</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765" style="position:absolute;margin-left:88.2pt;margin-top:7.2pt;width:399.6pt;height:80.25pt" coordorigin="1764,144" coordsize="7992,1605">
                <v:rect id="shape_0" path="m0,0l-2147483645,0l-2147483645,-2147483646l0,-2147483646xe" fillcolor="#f6f6f6" stroked="f" o:allowincell="f" style="position:absolute;left:1764;top:154;width:7991;height:158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4;width:7991;height:1564;mso-wrap-style:square;v-text-anchor:top;mso-position-horizontal-relative:page">
                  <v:fill o:detectmouseclick="t" on="false"/>
                  <v:stroke color="#3465a4" joinstyle="round" endcap="flat"/>
                  <v:textbox>
                    <w:txbxContent>
                      <w:p>
                        <w:pPr>
                          <w:pStyle w:val="Normal"/>
                          <w:spacing w:lineRule="auto" w:line="324" w:before="40" w:after="0"/>
                          <w:ind w:left="453" w:right="4318" w:hanging="0"/>
                          <w:rPr>
                            <w:rFonts w:ascii="Courier New" w:hAnsi="Courier New"/>
                            <w:sz w:val="18"/>
                          </w:rPr>
                        </w:pPr>
                        <w:r>
                          <w:rPr>
                            <w:rFonts w:ascii="Courier New" w:hAnsi="Courier New"/>
                            <w:sz w:val="18"/>
                          </w:rPr>
                          <w:t>@Entity(tableName</w:t>
                        </w:r>
                        <w:r>
                          <w:rPr>
                            <w:rFonts w:ascii="Courier New" w:hAnsi="Courier New"/>
                            <w:spacing w:val="-19"/>
                            <w:sz w:val="18"/>
                          </w:rPr>
                          <w:t xml:space="preserve"> </w:t>
                        </w:r>
                        <w:r>
                          <w:rPr>
                            <w:rFonts w:ascii="Courier New" w:hAnsi="Courier New"/>
                            <w:sz w:val="18"/>
                          </w:rPr>
                          <w:t>=</w:t>
                        </w:r>
                        <w:r>
                          <w:rPr>
                            <w:rFonts w:ascii="Courier New" w:hAnsi="Courier New"/>
                            <w:spacing w:val="-19"/>
                            <w:sz w:val="18"/>
                          </w:rPr>
                          <w:t xml:space="preserve"> </w:t>
                        </w:r>
                        <w:r>
                          <w:rPr>
                            <w:rFonts w:ascii="Courier New" w:hAnsi="Courier New"/>
                            <w:sz w:val="18"/>
                          </w:rPr>
                          <w:t>"notes") data class Note(</w:t>
                        </w:r>
                      </w:p>
                      <w:p>
                        <w:pPr>
                          <w:pStyle w:val="Normal"/>
                          <w:spacing w:lineRule="auto" w:line="235" w:before="4" w:after="0"/>
                          <w:ind w:left="1101" w:right="840" w:hanging="216"/>
                          <w:rPr>
                            <w:rFonts w:ascii="Courier New" w:hAnsi="Courier New"/>
                            <w:sz w:val="18"/>
                          </w:rPr>
                        </w:pPr>
                        <w:r>
                          <w:rPr>
                            <w:rFonts w:ascii="Courier New" w:hAnsi="Courier New"/>
                            <w:sz w:val="18"/>
                          </w:rPr>
                          <w:t>@PrimaryKey(autoGenerate</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true)</w:t>
                        </w:r>
                        <w:r>
                          <w:rPr>
                            <w:rFonts w:ascii="Courier New" w:hAnsi="Courier New"/>
                            <w:spacing w:val="-8"/>
                            <w:sz w:val="18"/>
                          </w:rPr>
                          <w:t xml:space="preserve"> </w:t>
                        </w:r>
                        <w:r>
                          <w:rPr>
                            <w:rFonts w:ascii="Courier New" w:hAnsi="Courier New"/>
                            <w:sz w:val="18"/>
                          </w:rPr>
                          <w:t>@ColumnInfo(name</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"id") val id: Long = 0,</w:t>
                        </w:r>
                      </w:p>
                      <w:p>
                        <w:pPr>
                          <w:pStyle w:val="Normal"/>
                          <w:spacing w:before="18" w:after="0"/>
                          <w:ind w:left="885" w:hanging="0"/>
                          <w:rPr>
                            <w:rFonts w:ascii="Courier New" w:hAnsi="Courier New"/>
                            <w:sz w:val="18"/>
                          </w:rPr>
                        </w:pPr>
                        <w:r>
                          <w:rPr>
                            <w:rFonts w:ascii="Courier New" w:hAnsi="Courier New"/>
                            <w:sz w:val="18"/>
                          </w:rPr>
                          <w:t>@ColumnInfo(name</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"text")</w:t>
                        </w:r>
                        <w:r>
                          <w:rPr>
                            <w:rFonts w:ascii="Courier New" w:hAnsi="Courier New"/>
                            <w:spacing w:val="-7"/>
                            <w:sz w:val="18"/>
                          </w:rPr>
                          <w:t xml:space="preserve"> </w:t>
                        </w:r>
                        <w:r>
                          <w:rPr>
                            <w:rFonts w:ascii="Courier New" w:hAnsi="Courier New"/>
                            <w:sz w:val="18"/>
                          </w:rPr>
                          <w:t>val</w:t>
                        </w:r>
                        <w:r>
                          <w:rPr>
                            <w:rFonts w:ascii="Courier New" w:hAnsi="Courier New"/>
                            <w:spacing w:val="-6"/>
                            <w:sz w:val="18"/>
                          </w:rPr>
                          <w:t xml:space="preserve"> </w:t>
                        </w:r>
                        <w:r>
                          <w:rPr>
                            <w:rFonts w:ascii="Courier New" w:hAnsi="Courier New"/>
                            <w:sz w:val="18"/>
                          </w:rPr>
                          <w:t>text:</w:t>
                        </w:r>
                        <w:r>
                          <w:rPr>
                            <w:rFonts w:ascii="Courier New" w:hAnsi="Courier New"/>
                            <w:spacing w:val="-6"/>
                            <w:sz w:val="18"/>
                          </w:rPr>
                          <w:t xml:space="preserve"> </w:t>
                        </w:r>
                        <w:r>
                          <w:rPr>
                            <w:rFonts w:ascii="Courier New" w:hAnsi="Courier New"/>
                            <w:spacing w:val="-2"/>
                            <w:sz w:val="18"/>
                          </w:rPr>
                          <w:t>String</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ListParagraph"/>
        <w:numPr>
          <w:ilvl w:val="1"/>
          <w:numId w:val="8"/>
        </w:numPr>
        <w:tabs>
          <w:tab w:val="clear" w:pos="720"/>
          <w:tab w:val="left" w:pos="1274" w:leader="none"/>
        </w:tabs>
        <w:jc w:val="left"/>
        <w:rPr>
          <w:sz w:val="20"/>
        </w:rPr>
      </w:pPr>
      <w:r>
        <w:rPr>
          <w:sz w:val="20"/>
        </w:rPr>
        <w:t>Let's</w:t>
      </w:r>
      <w:r>
        <w:rPr>
          <w:spacing w:val="-5"/>
          <w:sz w:val="20"/>
        </w:rPr>
        <w:t xml:space="preserve"> </w:t>
      </w:r>
      <w:r>
        <w:rPr>
          <w:sz w:val="20"/>
        </w:rPr>
        <w:t>create</w:t>
      </w:r>
      <w:r>
        <w:rPr>
          <w:spacing w:val="-4"/>
          <w:sz w:val="20"/>
        </w:rPr>
        <w:t xml:space="preserve"> </w:t>
      </w:r>
      <w:r>
        <w:rPr>
          <w:rFonts w:ascii="Courier New" w:hAnsi="Courier New"/>
          <w:b/>
        </w:rPr>
        <w:t>NoteDao</w:t>
      </w:r>
      <w:r>
        <w:rPr>
          <w:sz w:val="20"/>
        </w:rPr>
        <w:t>,</w:t>
      </w:r>
      <w:r>
        <w:rPr>
          <w:spacing w:val="-4"/>
          <w:sz w:val="20"/>
        </w:rPr>
        <w:t xml:space="preserve"> </w:t>
      </w:r>
      <w:r>
        <w:rPr>
          <w:sz w:val="20"/>
        </w:rPr>
        <w:t>as</w:t>
      </w:r>
      <w:r>
        <w:rPr>
          <w:spacing w:val="-4"/>
          <w:sz w:val="20"/>
        </w:rPr>
        <w:t xml:space="preserve"> </w:t>
      </w:r>
      <w:r>
        <w:rPr>
          <w:spacing w:val="-2"/>
          <w:sz w:val="20"/>
        </w:rPr>
        <w:t>follows:</w:t>
      </w:r>
    </w:p>
    <w:p>
      <w:pPr>
        <w:pStyle w:val="TextBody"/>
        <w:spacing w:before="11" w:after="0"/>
        <w:rPr>
          <w:sz w:val="8"/>
        </w:rPr>
      </w:pPr>
      <w:r>
        <w:rPr>
          <w:sz w:val="8"/>
        </w:rPr>
        <mc:AlternateContent>
          <mc:Choice Requires="wpg">
            <w:drawing>
              <wp:anchor behindDoc="0" distT="0" distB="0" distL="0" distR="4445" simplePos="0" locked="0" layoutInCell="0" allowOverlap="1" relativeHeight="1757" wp14:anchorId="5E8D7020">
                <wp:simplePos x="0" y="0"/>
                <wp:positionH relativeFrom="page">
                  <wp:posOffset>1120140</wp:posOffset>
                </wp:positionH>
                <wp:positionV relativeFrom="paragraph">
                  <wp:posOffset>90805</wp:posOffset>
                </wp:positionV>
                <wp:extent cx="5074920" cy="2174875"/>
                <wp:effectExtent l="0" t="635" r="635" b="0"/>
                <wp:wrapTopAndBottom/>
                <wp:docPr id="1005" name="docshapegroup769"/>
                <a:graphic xmlns:a="http://schemas.openxmlformats.org/drawingml/2006/main">
                  <a:graphicData uri="http://schemas.microsoft.com/office/word/2010/wordprocessingGroup">
                    <wpg:wgp>
                      <wpg:cNvGrpSpPr/>
                      <wpg:grpSpPr>
                        <a:xfrm>
                          <a:off x="0" y="0"/>
                          <a:ext cx="5074920" cy="2174760"/>
                          <a:chOff x="0" y="0"/>
                          <a:chExt cx="5074920" cy="2174760"/>
                        </a:xfrm>
                      </wpg:grpSpPr>
                      <wps:wsp>
                        <wps:cNvSpPr/>
                        <wps:spPr>
                          <a:xfrm>
                            <a:off x="0" y="6480"/>
                            <a:ext cx="5074920" cy="2162160"/>
                          </a:xfrm>
                          <a:prstGeom prst="rect">
                            <a:avLst/>
                          </a:prstGeom>
                          <a:solidFill>
                            <a:srgbClr val="f6f6f6"/>
                          </a:solidFill>
                          <a:ln w="0">
                            <a:noFill/>
                          </a:ln>
                        </wps:spPr>
                        <wps:style>
                          <a:lnRef idx="0"/>
                          <a:fillRef idx="0"/>
                          <a:effectRef idx="0"/>
                          <a:fontRef idx="minor"/>
                        </wps:style>
                        <wps:bodyPr/>
                      </wps:wsp>
                      <wps:wsp>
                        <wps:cNvSpPr/>
                        <wps:spPr>
                          <a:xfrm>
                            <a:off x="0" y="0"/>
                            <a:ext cx="5074920" cy="2174760"/>
                          </a:xfrm>
                          <a:custGeom>
                            <a:avLst/>
                            <a:gdLst>
                              <a:gd name="textAreaLeft" fmla="*/ 0 w 2877120"/>
                              <a:gd name="textAreaRight" fmla="*/ 2879280 w 2877120"/>
                              <a:gd name="textAreaTop" fmla="*/ 0 h 1233000"/>
                              <a:gd name="textAreaBottom" fmla="*/ 1235160 h 1233000"/>
                            </a:gdLst>
                            <a:ahLst/>
                            <a:rect l="textAreaLeft" t="textAreaTop" r="textAreaRight" b="textAreaBottom"/>
                            <a:pathLst>
                              <a:path w="7992" h="3425">
                                <a:moveTo>
                                  <a:pt x="7992" y="3404"/>
                                </a:moveTo>
                                <a:lnTo>
                                  <a:pt x="0" y="3404"/>
                                </a:lnTo>
                                <a:lnTo>
                                  <a:pt x="0" y="3424"/>
                                </a:lnTo>
                                <a:lnTo>
                                  <a:pt x="7992" y="3424"/>
                                </a:lnTo>
                                <a:lnTo>
                                  <a:pt x="7992" y="340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214956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pacing w:val="-4"/>
                                  <w:sz w:val="18"/>
                                </w:rPr>
                                <w:t>@Dao</w:t>
                              </w:r>
                            </w:p>
                            <w:p>
                              <w:pPr>
                                <w:pStyle w:val="Normal"/>
                                <w:spacing w:before="76" w:after="0"/>
                                <w:ind w:left="453" w:hanging="0"/>
                                <w:rPr>
                                  <w:rFonts w:ascii="Courier New" w:hAnsi="Courier New"/>
                                  <w:sz w:val="18"/>
                                </w:rPr>
                              </w:pPr>
                              <w:r>
                                <w:rPr>
                                  <w:rFonts w:ascii="Courier New" w:hAnsi="Courier New"/>
                                  <w:sz w:val="18"/>
                                </w:rPr>
                                <w:t>interface</w:t>
                              </w:r>
                              <w:r>
                                <w:rPr>
                                  <w:rFonts w:ascii="Courier New" w:hAnsi="Courier New"/>
                                  <w:spacing w:val="-8"/>
                                  <w:sz w:val="18"/>
                                </w:rPr>
                                <w:t xml:space="preserve"> </w:t>
                              </w:r>
                              <w:r>
                                <w:rPr>
                                  <w:rFonts w:ascii="Courier New" w:hAnsi="Courier New"/>
                                  <w:sz w:val="18"/>
                                </w:rPr>
                                <w:t>NoteDao</w:t>
                              </w:r>
                              <w:r>
                                <w:rPr>
                                  <w:rFonts w:ascii="Courier New" w:hAnsi="Courier New"/>
                                  <w:spacing w:val="-8"/>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pacing w:val="-6"/>
                                  <w:sz w:val="18"/>
                                </w:rPr>
                                <w:t>@Insert(onConflict</w:t>
                              </w:r>
                              <w:r>
                                <w:rPr>
                                  <w:rFonts w:ascii="Courier New" w:hAnsi="Courier New"/>
                                  <w:spacing w:val="-11"/>
                                  <w:sz w:val="18"/>
                                </w:rPr>
                                <w:t xml:space="preserve"> </w:t>
                              </w:r>
                              <w:r>
                                <w:rPr>
                                  <w:rFonts w:ascii="Courier New" w:hAnsi="Courier New"/>
                                  <w:spacing w:val="-6"/>
                                  <w:sz w:val="18"/>
                                </w:rPr>
                                <w:t>=</w:t>
                              </w:r>
                              <w:r>
                                <w:rPr>
                                  <w:rFonts w:ascii="Courier New" w:hAnsi="Courier New"/>
                                  <w:spacing w:val="-11"/>
                                  <w:sz w:val="18"/>
                                </w:rPr>
                                <w:t xml:space="preserve"> </w:t>
                              </w:r>
                              <w:r>
                                <w:rPr>
                                  <w:rFonts w:ascii="Courier New" w:hAnsi="Courier New"/>
                                  <w:spacing w:val="-6"/>
                                  <w:sz w:val="18"/>
                                </w:rPr>
                                <w:t>OnConflictStrategy.REPLACE)</w:t>
                              </w:r>
                            </w:p>
                            <w:p>
                              <w:pPr>
                                <w:pStyle w:val="Normal"/>
                                <w:spacing w:before="76" w:after="0"/>
                                <w:ind w:left="885" w:hanging="0"/>
                                <w:rPr>
                                  <w:rFonts w:ascii="Courier New" w:hAnsi="Courier New"/>
                                  <w:sz w:val="18"/>
                                </w:rPr>
                              </w:pPr>
                              <w:r>
                                <w:rPr>
                                  <w:rFonts w:ascii="Courier New" w:hAnsi="Courier New"/>
                                  <w:sz w:val="18"/>
                                </w:rPr>
                                <w:t>fun</w:t>
                              </w:r>
                              <w:r>
                                <w:rPr>
                                  <w:rFonts w:ascii="Courier New" w:hAnsi="Courier New"/>
                                  <w:spacing w:val="-10"/>
                                  <w:sz w:val="18"/>
                                </w:rPr>
                                <w:t xml:space="preserve"> </w:t>
                              </w:r>
                              <w:r>
                                <w:rPr>
                                  <w:rFonts w:ascii="Courier New" w:hAnsi="Courier New"/>
                                  <w:sz w:val="18"/>
                                </w:rPr>
                                <w:t>insertNote(note:</w:t>
                              </w:r>
                              <w:r>
                                <w:rPr>
                                  <w:rFonts w:ascii="Courier New" w:hAnsi="Courier New"/>
                                  <w:spacing w:val="-9"/>
                                  <w:sz w:val="18"/>
                                </w:rPr>
                                <w:t xml:space="preserve"> </w:t>
                              </w:r>
                              <w:r>
                                <w:rPr>
                                  <w:rFonts w:ascii="Courier New" w:hAnsi="Courier New"/>
                                  <w:spacing w:val="-2"/>
                                  <w:sz w:val="18"/>
                                </w:rPr>
                                <w:t>Note)</w:t>
                              </w:r>
                            </w:p>
                            <w:p>
                              <w:pPr>
                                <w:pStyle w:val="Normal"/>
                                <w:rPr>
                                  <w:rFonts w:ascii="Courier New" w:hAnsi="Courier New"/>
                                  <w:sz w:val="20"/>
                                </w:rPr>
                              </w:pPr>
                              <w:r>
                                <w:rPr>
                                  <w:rFonts w:ascii="Courier New" w:hAnsi="Courier New"/>
                                  <w:sz w:val="20"/>
                                </w:rPr>
                              </w:r>
                            </w:p>
                            <w:p>
                              <w:pPr>
                                <w:pStyle w:val="Normal"/>
                                <w:spacing w:before="129" w:after="0"/>
                                <w:ind w:left="885" w:hanging="0"/>
                                <w:rPr>
                                  <w:rFonts w:ascii="Courier New" w:hAnsi="Courier New"/>
                                  <w:sz w:val="18"/>
                                </w:rPr>
                              </w:pPr>
                              <w:r>
                                <w:rPr>
                                  <w:rFonts w:ascii="Courier New" w:hAnsi="Courier New"/>
                                  <w:sz w:val="18"/>
                                </w:rPr>
                                <w:t>@Query("SELECT</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FROM</w:t>
                              </w:r>
                              <w:r>
                                <w:rPr>
                                  <w:rFonts w:ascii="Courier New" w:hAnsi="Courier New"/>
                                  <w:spacing w:val="-6"/>
                                  <w:sz w:val="18"/>
                                </w:rPr>
                                <w:t xml:space="preserve"> </w:t>
                              </w:r>
                              <w:r>
                                <w:rPr>
                                  <w:rFonts w:ascii="Courier New" w:hAnsi="Courier New"/>
                                  <w:spacing w:val="-2"/>
                                  <w:sz w:val="18"/>
                                </w:rPr>
                                <w:t>notes")</w:t>
                              </w:r>
                            </w:p>
                            <w:p>
                              <w:pPr>
                                <w:pStyle w:val="Normal"/>
                                <w:spacing w:before="76" w:after="0"/>
                                <w:ind w:left="885" w:hanging="0"/>
                                <w:rPr>
                                  <w:rFonts w:ascii="Courier New" w:hAnsi="Courier New"/>
                                  <w:b/>
                                  <w:b/>
                                  <w:sz w:val="18"/>
                                </w:rPr>
                              </w:pPr>
                              <w:r>
                                <w:rPr>
                                  <w:rFonts w:ascii="Courier New" w:hAnsi="Courier New"/>
                                  <w:b/>
                                  <w:sz w:val="18"/>
                                </w:rPr>
                                <w:t>fun</w:t>
                              </w:r>
                              <w:r>
                                <w:rPr>
                                  <w:rFonts w:ascii="Courier New" w:hAnsi="Courier New"/>
                                  <w:b/>
                                  <w:spacing w:val="-8"/>
                                  <w:sz w:val="18"/>
                                </w:rPr>
                                <w:t xml:space="preserve"> </w:t>
                              </w:r>
                              <w:r>
                                <w:rPr>
                                  <w:rFonts w:ascii="Courier New" w:hAnsi="Courier New"/>
                                  <w:b/>
                                  <w:sz w:val="18"/>
                                </w:rPr>
                                <w:t>loadNotes():</w:t>
                              </w:r>
                              <w:r>
                                <w:rPr>
                                  <w:rFonts w:ascii="Courier New" w:hAnsi="Courier New"/>
                                  <w:b/>
                                  <w:spacing w:val="-7"/>
                                  <w:sz w:val="18"/>
                                </w:rPr>
                                <w:t xml:space="preserve"> </w:t>
                              </w:r>
                              <w:r>
                                <w:rPr>
                                  <w:rFonts w:ascii="Courier New" w:hAnsi="Courier New"/>
                                  <w:b/>
                                  <w:spacing w:val="-2"/>
                                  <w:sz w:val="18"/>
                                </w:rPr>
                                <w:t>LiveData&lt;List&lt;Note&gt;&gt;</w:t>
                              </w:r>
                            </w:p>
                            <w:p>
                              <w:pPr>
                                <w:pStyle w:val="Normal"/>
                                <w:rPr>
                                  <w:rFonts w:ascii="Courier New" w:hAnsi="Courier New"/>
                                  <w:b/>
                                  <w:b/>
                                  <w:sz w:val="20"/>
                                </w:rPr>
                              </w:pPr>
                              <w:r>
                                <w:rPr>
                                  <w:rFonts w:ascii="Courier New" w:hAnsi="Courier New"/>
                                  <w:b/>
                                  <w:sz w:val="20"/>
                                </w:rPr>
                              </w:r>
                            </w:p>
                            <w:p>
                              <w:pPr>
                                <w:pStyle w:val="Normal"/>
                                <w:spacing w:before="130" w:after="0"/>
                                <w:ind w:left="885" w:hanging="0"/>
                                <w:rPr>
                                  <w:rFonts w:ascii="Courier New" w:hAnsi="Courier New"/>
                                  <w:sz w:val="18"/>
                                </w:rPr>
                              </w:pPr>
                              <w:r>
                                <w:rPr>
                                  <w:rFonts w:ascii="Courier New" w:hAnsi="Courier New"/>
                                  <w:sz w:val="18"/>
                                </w:rPr>
                                <w:t>@Query("SELECT</w:t>
                              </w:r>
                              <w:r>
                                <w:rPr>
                                  <w:rFonts w:ascii="Courier New" w:hAnsi="Courier New"/>
                                  <w:spacing w:val="-9"/>
                                  <w:sz w:val="18"/>
                                </w:rPr>
                                <w:t xml:space="preserve"> </w:t>
                              </w:r>
                              <w:r>
                                <w:rPr>
                                  <w:rFonts w:ascii="Courier New" w:hAnsi="Courier New"/>
                                  <w:sz w:val="18"/>
                                </w:rPr>
                                <w:t>count(*)</w:t>
                              </w:r>
                              <w:r>
                                <w:rPr>
                                  <w:rFonts w:ascii="Courier New" w:hAnsi="Courier New"/>
                                  <w:spacing w:val="-9"/>
                                  <w:sz w:val="18"/>
                                </w:rPr>
                                <w:t xml:space="preserve"> </w:t>
                              </w:r>
                              <w:r>
                                <w:rPr>
                                  <w:rFonts w:ascii="Courier New" w:hAnsi="Courier New"/>
                                  <w:sz w:val="18"/>
                                </w:rPr>
                                <w:t>FROM</w:t>
                              </w:r>
                              <w:r>
                                <w:rPr>
                                  <w:rFonts w:ascii="Courier New" w:hAnsi="Courier New"/>
                                  <w:spacing w:val="-8"/>
                                  <w:sz w:val="18"/>
                                </w:rPr>
                                <w:t xml:space="preserve"> </w:t>
                              </w:r>
                              <w:r>
                                <w:rPr>
                                  <w:rFonts w:ascii="Courier New" w:hAnsi="Courier New"/>
                                  <w:spacing w:val="-2"/>
                                  <w:sz w:val="18"/>
                                </w:rPr>
                                <w:t>notes")</w:t>
                              </w:r>
                            </w:p>
                            <w:p>
                              <w:pPr>
                                <w:pStyle w:val="Normal"/>
                                <w:spacing w:before="76" w:after="0"/>
                                <w:ind w:left="885" w:hanging="0"/>
                                <w:rPr>
                                  <w:rFonts w:ascii="Courier New" w:hAnsi="Courier New"/>
                                  <w:b/>
                                  <w:b/>
                                  <w:sz w:val="18"/>
                                </w:rPr>
                              </w:pPr>
                              <w:r>
                                <w:rPr>
                                  <w:rFonts w:ascii="Courier New" w:hAnsi="Courier New"/>
                                  <w:b/>
                                  <w:sz w:val="18"/>
                                </w:rPr>
                                <w:t>fun</w:t>
                              </w:r>
                              <w:r>
                                <w:rPr>
                                  <w:rFonts w:ascii="Courier New" w:hAnsi="Courier New"/>
                                  <w:b/>
                                  <w:spacing w:val="-10"/>
                                  <w:sz w:val="18"/>
                                </w:rPr>
                                <w:t xml:space="preserve"> </w:t>
                              </w:r>
                              <w:r>
                                <w:rPr>
                                  <w:rFonts w:ascii="Courier New" w:hAnsi="Courier New"/>
                                  <w:b/>
                                  <w:sz w:val="18"/>
                                </w:rPr>
                                <w:t>loadNoteCount():</w:t>
                              </w:r>
                              <w:r>
                                <w:rPr>
                                  <w:rFonts w:ascii="Courier New" w:hAnsi="Courier New"/>
                                  <w:b/>
                                  <w:spacing w:val="-9"/>
                                  <w:sz w:val="18"/>
                                </w:rPr>
                                <w:t xml:space="preserve"> </w:t>
                              </w:r>
                              <w:r>
                                <w:rPr>
                                  <w:rFonts w:ascii="Courier New" w:hAnsi="Courier New"/>
                                  <w:b/>
                                  <w:spacing w:val="-2"/>
                                  <w:sz w:val="18"/>
                                </w:rPr>
                                <w:t>LiveData&lt;Int&gt;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769" style="position:absolute;margin-left:88.2pt;margin-top:7.15pt;width:399.6pt;height:171.25pt" coordorigin="1764,143" coordsize="7992,3425">
                <v:rect id="shape_0" path="m0,0l-2147483645,0l-2147483645,-2147483646l0,-2147483646xe" fillcolor="#f6f6f6" stroked="f" o:allowincell="f" style="position:absolute;left:1764;top:153;width:7991;height:340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3;width:7991;height:338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pacing w:val="-4"/>
                            <w:sz w:val="18"/>
                          </w:rPr>
                          <w:t>@Dao</w:t>
                        </w:r>
                      </w:p>
                      <w:p>
                        <w:pPr>
                          <w:pStyle w:val="Normal"/>
                          <w:spacing w:before="76" w:after="0"/>
                          <w:ind w:left="453" w:hanging="0"/>
                          <w:rPr>
                            <w:rFonts w:ascii="Courier New" w:hAnsi="Courier New"/>
                            <w:sz w:val="18"/>
                          </w:rPr>
                        </w:pPr>
                        <w:r>
                          <w:rPr>
                            <w:rFonts w:ascii="Courier New" w:hAnsi="Courier New"/>
                            <w:sz w:val="18"/>
                          </w:rPr>
                          <w:t>interface</w:t>
                        </w:r>
                        <w:r>
                          <w:rPr>
                            <w:rFonts w:ascii="Courier New" w:hAnsi="Courier New"/>
                            <w:spacing w:val="-8"/>
                            <w:sz w:val="18"/>
                          </w:rPr>
                          <w:t xml:space="preserve"> </w:t>
                        </w:r>
                        <w:r>
                          <w:rPr>
                            <w:rFonts w:ascii="Courier New" w:hAnsi="Courier New"/>
                            <w:sz w:val="18"/>
                          </w:rPr>
                          <w:t>NoteDao</w:t>
                        </w:r>
                        <w:r>
                          <w:rPr>
                            <w:rFonts w:ascii="Courier New" w:hAnsi="Courier New"/>
                            <w:spacing w:val="-8"/>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pacing w:val="-6"/>
                            <w:sz w:val="18"/>
                          </w:rPr>
                          <w:t>@Insert(onConflict</w:t>
                        </w:r>
                        <w:r>
                          <w:rPr>
                            <w:rFonts w:ascii="Courier New" w:hAnsi="Courier New"/>
                            <w:spacing w:val="-11"/>
                            <w:sz w:val="18"/>
                          </w:rPr>
                          <w:t xml:space="preserve"> </w:t>
                        </w:r>
                        <w:r>
                          <w:rPr>
                            <w:rFonts w:ascii="Courier New" w:hAnsi="Courier New"/>
                            <w:spacing w:val="-6"/>
                            <w:sz w:val="18"/>
                          </w:rPr>
                          <w:t>=</w:t>
                        </w:r>
                        <w:r>
                          <w:rPr>
                            <w:rFonts w:ascii="Courier New" w:hAnsi="Courier New"/>
                            <w:spacing w:val="-11"/>
                            <w:sz w:val="18"/>
                          </w:rPr>
                          <w:t xml:space="preserve"> </w:t>
                        </w:r>
                        <w:r>
                          <w:rPr>
                            <w:rFonts w:ascii="Courier New" w:hAnsi="Courier New"/>
                            <w:spacing w:val="-6"/>
                            <w:sz w:val="18"/>
                          </w:rPr>
                          <w:t>OnConflictStrategy.REPLACE)</w:t>
                        </w:r>
                      </w:p>
                      <w:p>
                        <w:pPr>
                          <w:pStyle w:val="Normal"/>
                          <w:spacing w:before="76" w:after="0"/>
                          <w:ind w:left="885" w:hanging="0"/>
                          <w:rPr>
                            <w:rFonts w:ascii="Courier New" w:hAnsi="Courier New"/>
                            <w:sz w:val="18"/>
                          </w:rPr>
                        </w:pPr>
                        <w:r>
                          <w:rPr>
                            <w:rFonts w:ascii="Courier New" w:hAnsi="Courier New"/>
                            <w:sz w:val="18"/>
                          </w:rPr>
                          <w:t>fun</w:t>
                        </w:r>
                        <w:r>
                          <w:rPr>
                            <w:rFonts w:ascii="Courier New" w:hAnsi="Courier New"/>
                            <w:spacing w:val="-10"/>
                            <w:sz w:val="18"/>
                          </w:rPr>
                          <w:t xml:space="preserve"> </w:t>
                        </w:r>
                        <w:r>
                          <w:rPr>
                            <w:rFonts w:ascii="Courier New" w:hAnsi="Courier New"/>
                            <w:sz w:val="18"/>
                          </w:rPr>
                          <w:t>insertNote(note:</w:t>
                        </w:r>
                        <w:r>
                          <w:rPr>
                            <w:rFonts w:ascii="Courier New" w:hAnsi="Courier New"/>
                            <w:spacing w:val="-9"/>
                            <w:sz w:val="18"/>
                          </w:rPr>
                          <w:t xml:space="preserve"> </w:t>
                        </w:r>
                        <w:r>
                          <w:rPr>
                            <w:rFonts w:ascii="Courier New" w:hAnsi="Courier New"/>
                            <w:spacing w:val="-2"/>
                            <w:sz w:val="18"/>
                          </w:rPr>
                          <w:t>Note)</w:t>
                        </w:r>
                      </w:p>
                      <w:p>
                        <w:pPr>
                          <w:pStyle w:val="Normal"/>
                          <w:rPr>
                            <w:rFonts w:ascii="Courier New" w:hAnsi="Courier New"/>
                            <w:sz w:val="20"/>
                          </w:rPr>
                        </w:pPr>
                        <w:r>
                          <w:rPr>
                            <w:rFonts w:ascii="Courier New" w:hAnsi="Courier New"/>
                            <w:sz w:val="20"/>
                          </w:rPr>
                        </w:r>
                      </w:p>
                      <w:p>
                        <w:pPr>
                          <w:pStyle w:val="Normal"/>
                          <w:spacing w:before="129" w:after="0"/>
                          <w:ind w:left="885" w:hanging="0"/>
                          <w:rPr>
                            <w:rFonts w:ascii="Courier New" w:hAnsi="Courier New"/>
                            <w:sz w:val="18"/>
                          </w:rPr>
                        </w:pPr>
                        <w:r>
                          <w:rPr>
                            <w:rFonts w:ascii="Courier New" w:hAnsi="Courier New"/>
                            <w:sz w:val="18"/>
                          </w:rPr>
                          <w:t>@Query("SELECT</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FROM</w:t>
                        </w:r>
                        <w:r>
                          <w:rPr>
                            <w:rFonts w:ascii="Courier New" w:hAnsi="Courier New"/>
                            <w:spacing w:val="-6"/>
                            <w:sz w:val="18"/>
                          </w:rPr>
                          <w:t xml:space="preserve"> </w:t>
                        </w:r>
                        <w:r>
                          <w:rPr>
                            <w:rFonts w:ascii="Courier New" w:hAnsi="Courier New"/>
                            <w:spacing w:val="-2"/>
                            <w:sz w:val="18"/>
                          </w:rPr>
                          <w:t>notes")</w:t>
                        </w:r>
                      </w:p>
                      <w:p>
                        <w:pPr>
                          <w:pStyle w:val="Normal"/>
                          <w:spacing w:before="76" w:after="0"/>
                          <w:ind w:left="885" w:hanging="0"/>
                          <w:rPr>
                            <w:rFonts w:ascii="Courier New" w:hAnsi="Courier New"/>
                            <w:b/>
                            <w:b/>
                            <w:sz w:val="18"/>
                          </w:rPr>
                        </w:pPr>
                        <w:r>
                          <w:rPr>
                            <w:rFonts w:ascii="Courier New" w:hAnsi="Courier New"/>
                            <w:b/>
                            <w:sz w:val="18"/>
                          </w:rPr>
                          <w:t>fun</w:t>
                        </w:r>
                        <w:r>
                          <w:rPr>
                            <w:rFonts w:ascii="Courier New" w:hAnsi="Courier New"/>
                            <w:b/>
                            <w:spacing w:val="-8"/>
                            <w:sz w:val="18"/>
                          </w:rPr>
                          <w:t xml:space="preserve"> </w:t>
                        </w:r>
                        <w:r>
                          <w:rPr>
                            <w:rFonts w:ascii="Courier New" w:hAnsi="Courier New"/>
                            <w:b/>
                            <w:sz w:val="18"/>
                          </w:rPr>
                          <w:t>loadNotes():</w:t>
                        </w:r>
                        <w:r>
                          <w:rPr>
                            <w:rFonts w:ascii="Courier New" w:hAnsi="Courier New"/>
                            <w:b/>
                            <w:spacing w:val="-7"/>
                            <w:sz w:val="18"/>
                          </w:rPr>
                          <w:t xml:space="preserve"> </w:t>
                        </w:r>
                        <w:r>
                          <w:rPr>
                            <w:rFonts w:ascii="Courier New" w:hAnsi="Courier New"/>
                            <w:b/>
                            <w:spacing w:val="-2"/>
                            <w:sz w:val="18"/>
                          </w:rPr>
                          <w:t>LiveData&lt;List&lt;Note&gt;&gt;</w:t>
                        </w:r>
                      </w:p>
                      <w:p>
                        <w:pPr>
                          <w:pStyle w:val="Normal"/>
                          <w:rPr>
                            <w:rFonts w:ascii="Courier New" w:hAnsi="Courier New"/>
                            <w:b/>
                            <w:b/>
                            <w:sz w:val="20"/>
                          </w:rPr>
                        </w:pPr>
                        <w:r>
                          <w:rPr>
                            <w:rFonts w:ascii="Courier New" w:hAnsi="Courier New"/>
                            <w:b/>
                            <w:sz w:val="20"/>
                          </w:rPr>
                        </w:r>
                      </w:p>
                      <w:p>
                        <w:pPr>
                          <w:pStyle w:val="Normal"/>
                          <w:spacing w:before="130" w:after="0"/>
                          <w:ind w:left="885" w:hanging="0"/>
                          <w:rPr>
                            <w:rFonts w:ascii="Courier New" w:hAnsi="Courier New"/>
                            <w:sz w:val="18"/>
                          </w:rPr>
                        </w:pPr>
                        <w:r>
                          <w:rPr>
                            <w:rFonts w:ascii="Courier New" w:hAnsi="Courier New"/>
                            <w:sz w:val="18"/>
                          </w:rPr>
                          <w:t>@Query("SELECT</w:t>
                        </w:r>
                        <w:r>
                          <w:rPr>
                            <w:rFonts w:ascii="Courier New" w:hAnsi="Courier New"/>
                            <w:spacing w:val="-9"/>
                            <w:sz w:val="18"/>
                          </w:rPr>
                          <w:t xml:space="preserve"> </w:t>
                        </w:r>
                        <w:r>
                          <w:rPr>
                            <w:rFonts w:ascii="Courier New" w:hAnsi="Courier New"/>
                            <w:sz w:val="18"/>
                          </w:rPr>
                          <w:t>count(*)</w:t>
                        </w:r>
                        <w:r>
                          <w:rPr>
                            <w:rFonts w:ascii="Courier New" w:hAnsi="Courier New"/>
                            <w:spacing w:val="-9"/>
                            <w:sz w:val="18"/>
                          </w:rPr>
                          <w:t xml:space="preserve"> </w:t>
                        </w:r>
                        <w:r>
                          <w:rPr>
                            <w:rFonts w:ascii="Courier New" w:hAnsi="Courier New"/>
                            <w:sz w:val="18"/>
                          </w:rPr>
                          <w:t>FROM</w:t>
                        </w:r>
                        <w:r>
                          <w:rPr>
                            <w:rFonts w:ascii="Courier New" w:hAnsi="Courier New"/>
                            <w:spacing w:val="-8"/>
                            <w:sz w:val="18"/>
                          </w:rPr>
                          <w:t xml:space="preserve"> </w:t>
                        </w:r>
                        <w:r>
                          <w:rPr>
                            <w:rFonts w:ascii="Courier New" w:hAnsi="Courier New"/>
                            <w:spacing w:val="-2"/>
                            <w:sz w:val="18"/>
                          </w:rPr>
                          <w:t>notes")</w:t>
                        </w:r>
                      </w:p>
                      <w:p>
                        <w:pPr>
                          <w:pStyle w:val="Normal"/>
                          <w:spacing w:before="76" w:after="0"/>
                          <w:ind w:left="885" w:hanging="0"/>
                          <w:rPr>
                            <w:rFonts w:ascii="Courier New" w:hAnsi="Courier New"/>
                            <w:b/>
                            <w:b/>
                            <w:sz w:val="18"/>
                          </w:rPr>
                        </w:pPr>
                        <w:r>
                          <w:rPr>
                            <w:rFonts w:ascii="Courier New" w:hAnsi="Courier New"/>
                            <w:b/>
                            <w:sz w:val="18"/>
                          </w:rPr>
                          <w:t>fun</w:t>
                        </w:r>
                        <w:r>
                          <w:rPr>
                            <w:rFonts w:ascii="Courier New" w:hAnsi="Courier New"/>
                            <w:b/>
                            <w:spacing w:val="-10"/>
                            <w:sz w:val="18"/>
                          </w:rPr>
                          <w:t xml:space="preserve"> </w:t>
                        </w:r>
                        <w:r>
                          <w:rPr>
                            <w:rFonts w:ascii="Courier New" w:hAnsi="Courier New"/>
                            <w:b/>
                            <w:sz w:val="18"/>
                          </w:rPr>
                          <w:t>loadNoteCount():</w:t>
                        </w:r>
                        <w:r>
                          <w:rPr>
                            <w:rFonts w:ascii="Courier New" w:hAnsi="Courier New"/>
                            <w:b/>
                            <w:spacing w:val="-9"/>
                            <w:sz w:val="18"/>
                          </w:rPr>
                          <w:t xml:space="preserve"> </w:t>
                        </w:r>
                        <w:r>
                          <w:rPr>
                            <w:rFonts w:ascii="Courier New" w:hAnsi="Courier New"/>
                            <w:b/>
                            <w:spacing w:val="-2"/>
                            <w:sz w:val="18"/>
                          </w:rPr>
                          <w:t>LiveData&lt;Int&gt;</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sectPr>
          <w:headerReference w:type="even" r:id="rId302"/>
          <w:headerReference w:type="default" r:id="rId303"/>
          <w:type w:val="nextPage"/>
          <w:pgSz w:w="10800" w:h="13320"/>
          <w:pgMar w:left="940" w:right="920" w:gutter="0" w:header="695" w:top="1120" w:footer="0" w:bottom="280"/>
          <w:pgNumType w:start="109" w:fmt="decimal"/>
          <w:formProt w:val="false"/>
          <w:textDirection w:val="lrTb"/>
          <w:docGrid w:type="default" w:linePitch="100" w:charSpace="4096"/>
        </w:sectPr>
        <w:pStyle w:val="TextBody"/>
        <w:spacing w:lineRule="auto" w:line="240" w:before="72" w:after="0"/>
        <w:ind w:left="1274" w:right="534" w:hanging="0"/>
        <w:jc w:val="both"/>
        <w:rPr/>
      </w:pPr>
      <w:r>
        <w:rPr/>
        <w:t xml:space="preserve">Notice that for the queries, we changed the return types to </w:t>
      </w:r>
      <w:r>
        <w:rPr>
          <w:rFonts w:ascii="Courier New" w:hAnsi="Courier New"/>
          <w:b/>
          <w:sz w:val="22"/>
        </w:rPr>
        <w:t>LiveData</w:t>
      </w:r>
      <w:r>
        <w:rPr/>
        <w:t>. This will</w:t>
      </w:r>
      <w:r>
        <w:rPr>
          <w:spacing w:val="-3"/>
        </w:rPr>
        <w:t xml:space="preserve"> </w:t>
      </w:r>
      <w:r>
        <w:rPr/>
        <w:t>solve</w:t>
      </w:r>
      <w:r>
        <w:rPr>
          <w:spacing w:val="-3"/>
        </w:rPr>
        <w:t xml:space="preserve"> </w:t>
      </w:r>
      <w:r>
        <w:rPr/>
        <w:t>two</w:t>
      </w:r>
      <w:r>
        <w:rPr>
          <w:spacing w:val="-3"/>
        </w:rPr>
        <w:t xml:space="preserve"> </w:t>
      </w:r>
      <w:r>
        <w:rPr/>
        <w:t>issues.</w:t>
      </w:r>
      <w:r>
        <w:rPr>
          <w:spacing w:val="-3"/>
        </w:rPr>
        <w:t xml:space="preserve"> </w:t>
      </w:r>
      <w:r>
        <w:rPr/>
        <w:t>First,</w:t>
      </w:r>
      <w:r>
        <w:rPr>
          <w:spacing w:val="-3"/>
        </w:rPr>
        <w:t xml:space="preserve"> </w:t>
      </w:r>
      <w:r>
        <w:rPr/>
        <w:t>the</w:t>
      </w:r>
      <w:r>
        <w:rPr>
          <w:spacing w:val="-3"/>
        </w:rPr>
        <w:t xml:space="preserve"> </w:t>
      </w:r>
      <w:r>
        <w:rPr/>
        <w:t>queries</w:t>
      </w:r>
      <w:r>
        <w:rPr>
          <w:spacing w:val="-3"/>
        </w:rPr>
        <w:t xml:space="preserve"> </w:t>
      </w:r>
      <w:r>
        <w:rPr/>
        <w:t>will</w:t>
      </w:r>
      <w:r>
        <w:rPr>
          <w:spacing w:val="-3"/>
        </w:rPr>
        <w:t xml:space="preserve"> </w:t>
      </w:r>
      <w:r>
        <w:rPr/>
        <w:t>be</w:t>
      </w:r>
      <w:r>
        <w:rPr>
          <w:spacing w:val="-3"/>
        </w:rPr>
        <w:t xml:space="preserve"> </w:t>
      </w:r>
      <w:r>
        <w:rPr/>
        <w:t>executed</w:t>
      </w:r>
      <w:r>
        <w:rPr>
          <w:spacing w:val="-3"/>
        </w:rPr>
        <w:t xml:space="preserve"> </w:t>
      </w:r>
      <w:r>
        <w:rPr/>
        <w:t>on</w:t>
      </w:r>
      <w:r>
        <w:rPr>
          <w:spacing w:val="-3"/>
        </w:rPr>
        <w:t xml:space="preserve"> </w:t>
      </w:r>
      <w:r>
        <w:rPr/>
        <w:t>a</w:t>
      </w:r>
      <w:r>
        <w:rPr>
          <w:spacing w:val="-4"/>
        </w:rPr>
        <w:t xml:space="preserve"> </w:t>
      </w:r>
      <w:r>
        <w:rPr/>
        <w:t>separate</w:t>
      </w:r>
      <w:r>
        <w:rPr>
          <w:spacing w:val="-3"/>
        </w:rPr>
        <w:t xml:space="preserve"> </w:t>
      </w:r>
      <w:r>
        <w:rPr/>
        <w:t>thread. Second,</w:t>
      </w:r>
      <w:r>
        <w:rPr>
          <w:spacing w:val="-13"/>
        </w:rPr>
        <w:t xml:space="preserve"> </w:t>
      </w:r>
      <w:r>
        <w:rPr/>
        <w:t>if</w:t>
      </w:r>
      <w:r>
        <w:rPr>
          <w:spacing w:val="-13"/>
        </w:rPr>
        <w:t xml:space="preserve"> </w:t>
      </w:r>
      <w:r>
        <w:rPr/>
        <w:t>the</w:t>
      </w:r>
      <w:r>
        <w:rPr>
          <w:spacing w:val="-13"/>
        </w:rPr>
        <w:t xml:space="preserve"> </w:t>
      </w:r>
      <w:r>
        <w:rPr/>
        <w:t>data</w:t>
      </w:r>
      <w:r>
        <w:rPr>
          <w:spacing w:val="-13"/>
        </w:rPr>
        <w:t xml:space="preserve"> </w:t>
      </w:r>
      <w:r>
        <w:rPr/>
        <w:t>changes,</w:t>
      </w:r>
      <w:r>
        <w:rPr>
          <w:spacing w:val="-3"/>
        </w:rPr>
        <w:t xml:space="preserve"> </w:t>
      </w:r>
      <w:r>
        <w:rPr>
          <w:rFonts w:ascii="Courier New" w:hAnsi="Courier New"/>
          <w:b/>
          <w:sz w:val="22"/>
        </w:rPr>
        <w:t>LiveData</w:t>
      </w:r>
      <w:r>
        <w:rPr>
          <w:rFonts w:ascii="Courier New" w:hAnsi="Courier New"/>
          <w:b/>
          <w:spacing w:val="-33"/>
          <w:sz w:val="22"/>
        </w:rPr>
        <w:t xml:space="preserve"> </w:t>
      </w:r>
      <w:r>
        <w:rPr/>
        <w:t>will</w:t>
      </w:r>
      <w:r>
        <w:rPr>
          <w:spacing w:val="-2"/>
        </w:rPr>
        <w:t xml:space="preserve"> </w:t>
      </w:r>
      <w:r>
        <w:rPr/>
        <w:t>notify</w:t>
      </w:r>
      <w:r>
        <w:rPr>
          <w:spacing w:val="-2"/>
        </w:rPr>
        <w:t xml:space="preserve"> </w:t>
      </w:r>
      <w:r>
        <w:rPr/>
        <w:t>the</w:t>
      </w:r>
      <w:r>
        <w:rPr>
          <w:spacing w:val="-2"/>
        </w:rPr>
        <w:t xml:space="preserve"> </w:t>
      </w:r>
      <w:r>
        <w:rPr/>
        <w:t>observers</w:t>
      </w:r>
      <w:r>
        <w:rPr>
          <w:spacing w:val="-2"/>
        </w:rPr>
        <w:t xml:space="preserve"> </w:t>
      </w:r>
      <w:r>
        <w:rPr/>
        <w:t>of</w:t>
      </w:r>
      <w:r>
        <w:rPr>
          <w:spacing w:val="-2"/>
        </w:rPr>
        <w:t xml:space="preserve"> </w:t>
      </w:r>
      <w:r>
        <w:rPr/>
        <w:t>the</w:t>
      </w:r>
      <w:r>
        <w:rPr>
          <w:spacing w:val="-2"/>
        </w:rPr>
        <w:t xml:space="preserve"> </w:t>
      </w:r>
      <w:r>
        <w:rPr/>
        <w:t>most recent changes.</w:t>
      </w:r>
    </w:p>
    <w:p>
      <w:pPr>
        <w:pStyle w:val="TextBody"/>
        <w:spacing w:before="12" w:after="0"/>
        <w:rPr>
          <w:sz w:val="7"/>
        </w:rPr>
      </w:pPr>
      <w:r>
        <w:rPr>
          <w:sz w:val="7"/>
        </w:rPr>
      </w:r>
    </w:p>
    <w:p>
      <w:pPr>
        <w:pStyle w:val="ListParagraph"/>
        <w:numPr>
          <w:ilvl w:val="1"/>
          <w:numId w:val="8"/>
        </w:numPr>
        <w:tabs>
          <w:tab w:val="clear" w:pos="720"/>
          <w:tab w:val="left" w:pos="554" w:leader="none"/>
        </w:tabs>
        <w:spacing w:before="101" w:after="0"/>
        <w:ind w:left="554" w:hanging="360"/>
        <w:jc w:val="left"/>
        <w:rPr>
          <w:sz w:val="20"/>
        </w:rPr>
      </w:pPr>
      <w:r>
        <w:rPr>
          <w:sz w:val="20"/>
        </w:rPr>
        <w:t>Now,</w:t>
      </w:r>
      <w:r>
        <w:rPr>
          <w:spacing w:val="-7"/>
          <w:sz w:val="20"/>
        </w:rPr>
        <w:t xml:space="preserve"> </w:t>
      </w:r>
      <w:r>
        <w:rPr>
          <w:sz w:val="20"/>
        </w:rPr>
        <w:t>add</w:t>
      </w:r>
      <w:r>
        <w:rPr>
          <w:spacing w:val="-4"/>
          <w:sz w:val="20"/>
        </w:rPr>
        <w:t xml:space="preserve"> </w:t>
      </w:r>
      <w:r>
        <w:rPr>
          <w:sz w:val="20"/>
        </w:rPr>
        <w:t>the</w:t>
      </w:r>
      <w:r>
        <w:rPr>
          <w:spacing w:val="-4"/>
          <w:sz w:val="20"/>
        </w:rPr>
        <w:t xml:space="preserve"> </w:t>
      </w:r>
      <w:r>
        <w:rPr>
          <w:rFonts w:ascii="Courier New" w:hAnsi="Courier New"/>
          <w:b/>
        </w:rPr>
        <w:t>Note</w:t>
      </w:r>
      <w:r>
        <w:rPr>
          <w:rFonts w:ascii="Courier New" w:hAnsi="Courier New"/>
          <w:b/>
          <w:spacing w:val="-80"/>
        </w:rPr>
        <w:t xml:space="preserve"> </w:t>
      </w:r>
      <w:r>
        <w:rPr>
          <w:sz w:val="20"/>
        </w:rPr>
        <w:t>entity</w:t>
      </w:r>
      <w:r>
        <w:rPr>
          <w:spacing w:val="-4"/>
          <w:sz w:val="20"/>
        </w:rPr>
        <w:t xml:space="preserve"> </w:t>
      </w:r>
      <w:r>
        <w:rPr>
          <w:sz w:val="20"/>
        </w:rPr>
        <w:t>to</w:t>
      </w:r>
      <w:r>
        <w:rPr>
          <w:spacing w:val="-3"/>
          <w:sz w:val="20"/>
        </w:rPr>
        <w:t xml:space="preserve"> </w:t>
      </w:r>
      <w:r>
        <w:rPr>
          <w:rFonts w:ascii="Courier New" w:hAnsi="Courier New"/>
          <w:b/>
        </w:rPr>
        <w:t>NotesDatabase</w:t>
      </w:r>
      <w:r>
        <w:rPr>
          <w:sz w:val="20"/>
        </w:rPr>
        <w:t>,</w:t>
      </w:r>
      <w:r>
        <w:rPr>
          <w:spacing w:val="-3"/>
          <w:sz w:val="20"/>
        </w:rPr>
        <w:t xml:space="preserve"> </w:t>
      </w:r>
      <w:r>
        <w:rPr>
          <w:sz w:val="20"/>
        </w:rPr>
        <w:t>as</w:t>
      </w:r>
      <w:r>
        <w:rPr>
          <w:spacing w:val="-4"/>
          <w:sz w:val="20"/>
        </w:rPr>
        <w:t xml:space="preserve"> </w:t>
      </w:r>
      <w:r>
        <w:rPr>
          <w:spacing w:val="-2"/>
          <w:sz w:val="20"/>
        </w:rPr>
        <w:t>follows:</w:t>
      </w:r>
    </w:p>
    <w:p>
      <w:pPr>
        <w:pStyle w:val="TextBody"/>
        <w:spacing w:before="10" w:after="0"/>
        <w:rPr>
          <w:sz w:val="8"/>
        </w:rPr>
      </w:pPr>
      <w:r>
        <w:rPr>
          <w:sz w:val="8"/>
        </w:rPr>
        <mc:AlternateContent>
          <mc:Choice Requires="wpg">
            <w:drawing>
              <wp:anchor behindDoc="0" distT="635" distB="0" distL="0" distR="4445" simplePos="0" locked="0" layoutInCell="0" allowOverlap="1" relativeHeight="1759" wp14:anchorId="4B8B3C52">
                <wp:simplePos x="0" y="0"/>
                <wp:positionH relativeFrom="page">
                  <wp:posOffset>662940</wp:posOffset>
                </wp:positionH>
                <wp:positionV relativeFrom="paragraph">
                  <wp:posOffset>90805</wp:posOffset>
                </wp:positionV>
                <wp:extent cx="5074920" cy="1463675"/>
                <wp:effectExtent l="0" t="1270" r="635" b="0"/>
                <wp:wrapTopAndBottom/>
                <wp:docPr id="1013" name="docshapegroup773"/>
                <a:graphic xmlns:a="http://schemas.openxmlformats.org/drawingml/2006/main">
                  <a:graphicData uri="http://schemas.microsoft.com/office/word/2010/wordprocessingGroup">
                    <wpg:wgp>
                      <wpg:cNvGrpSpPr/>
                      <wpg:grpSpPr>
                        <a:xfrm>
                          <a:off x="0" y="0"/>
                          <a:ext cx="5074920" cy="1463760"/>
                          <a:chOff x="0" y="0"/>
                          <a:chExt cx="5074920" cy="1463760"/>
                        </a:xfrm>
                      </wpg:grpSpPr>
                      <wps:wsp>
                        <wps:cNvSpPr/>
                        <wps:spPr>
                          <a:xfrm>
                            <a:off x="0" y="6480"/>
                            <a:ext cx="5074920" cy="1450800"/>
                          </a:xfrm>
                          <a:prstGeom prst="rect">
                            <a:avLst/>
                          </a:prstGeom>
                          <a:solidFill>
                            <a:srgbClr val="f6f6f6"/>
                          </a:solidFill>
                          <a:ln w="0">
                            <a:noFill/>
                          </a:ln>
                        </wps:spPr>
                        <wps:style>
                          <a:lnRef idx="0"/>
                          <a:fillRef idx="0"/>
                          <a:effectRef idx="0"/>
                          <a:fontRef idx="minor"/>
                        </wps:style>
                        <wps:bodyPr/>
                      </wps:wsp>
                      <wps:wsp>
                        <wps:cNvSpPr/>
                        <wps:spPr>
                          <a:xfrm>
                            <a:off x="0" y="0"/>
                            <a:ext cx="5074920" cy="1463760"/>
                          </a:xfrm>
                          <a:custGeom>
                            <a:avLst/>
                            <a:gdLst>
                              <a:gd name="textAreaLeft" fmla="*/ 0 w 2877120"/>
                              <a:gd name="textAreaRight" fmla="*/ 2879280 w 2877120"/>
                              <a:gd name="textAreaTop" fmla="*/ 0 h 829800"/>
                              <a:gd name="textAreaBottom" fmla="*/ 831960 h 829800"/>
                            </a:gdLst>
                            <a:ahLst/>
                            <a:rect l="textAreaLeft" t="textAreaTop" r="textAreaRight" b="textAreaBottom"/>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43820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pacing w:val="-2"/>
                                  <w:sz w:val="18"/>
                                </w:rPr>
                                <w:t>@Database(</w:t>
                              </w:r>
                            </w:p>
                            <w:p>
                              <w:pPr>
                                <w:pStyle w:val="Normal"/>
                                <w:spacing w:lineRule="auto" w:line="324" w:before="76" w:after="0"/>
                                <w:ind w:left="885" w:right="4318" w:hanging="0"/>
                                <w:rPr>
                                  <w:rFonts w:ascii="Courier New" w:hAnsi="Courier New"/>
                                  <w:sz w:val="18"/>
                                </w:rPr>
                              </w:pPr>
                              <w:r>
                                <w:rPr>
                                  <w:rFonts w:ascii="Courier New" w:hAnsi="Courier New"/>
                                  <w:sz w:val="18"/>
                                </w:rPr>
                                <w:t>entities</w:t>
                              </w:r>
                              <w:r>
                                <w:rPr>
                                  <w:rFonts w:ascii="Courier New" w:hAnsi="Courier New"/>
                                  <w:spacing w:val="-19"/>
                                  <w:sz w:val="18"/>
                                </w:rPr>
                                <w:t xml:space="preserve"> </w:t>
                              </w:r>
                              <w:r>
                                <w:rPr>
                                  <w:rFonts w:ascii="Courier New" w:hAnsi="Courier New"/>
                                  <w:sz w:val="18"/>
                                </w:rPr>
                                <w:t>=</w:t>
                              </w:r>
                              <w:r>
                                <w:rPr>
                                  <w:rFonts w:ascii="Courier New" w:hAnsi="Courier New"/>
                                  <w:spacing w:val="-19"/>
                                  <w:sz w:val="18"/>
                                </w:rPr>
                                <w:t xml:space="preserve"> </w:t>
                              </w:r>
                              <w:r>
                                <w:rPr>
                                  <w:rFonts w:ascii="Courier New" w:hAnsi="Courier New"/>
                                  <w:sz w:val="18"/>
                                </w:rPr>
                                <w:t>[Note::class], version = 1</w:t>
                              </w:r>
                            </w:p>
                            <w:p>
                              <w:pPr>
                                <w:pStyle w:val="Normal"/>
                                <w:spacing w:before="2" w:after="0"/>
                                <w:ind w:left="453"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abstract</w:t>
                              </w:r>
                              <w:r>
                                <w:rPr>
                                  <w:rFonts w:ascii="Courier New" w:hAnsi="Courier New"/>
                                  <w:spacing w:val="-9"/>
                                  <w:sz w:val="18"/>
                                </w:rPr>
                                <w:t xml:space="preserve"> </w:t>
                              </w:r>
                              <w:r>
                                <w:rPr>
                                  <w:rFonts w:ascii="Courier New" w:hAnsi="Courier New"/>
                                  <w:sz w:val="18"/>
                                </w:rPr>
                                <w:t>class</w:t>
                              </w:r>
                              <w:r>
                                <w:rPr>
                                  <w:rFonts w:ascii="Courier New" w:hAnsi="Courier New"/>
                                  <w:spacing w:val="-8"/>
                                  <w:sz w:val="18"/>
                                </w:rPr>
                                <w:t xml:space="preserve"> </w:t>
                              </w:r>
                              <w:r>
                                <w:rPr>
                                  <w:rFonts w:ascii="Courier New" w:hAnsi="Courier New"/>
                                  <w:sz w:val="18"/>
                                </w:rPr>
                                <w:t>NotesDatabase</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RoomDatabase()</w:t>
                              </w:r>
                              <w:r>
                                <w:rPr>
                                  <w:rFonts w:ascii="Courier New" w:hAnsi="Courier New"/>
                                  <w:spacing w:val="-8"/>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before="129" w:after="0"/>
                                <w:ind w:left="885" w:hanging="0"/>
                                <w:rPr>
                                  <w:rFonts w:ascii="Courier New" w:hAnsi="Courier New"/>
                                  <w:sz w:val="18"/>
                                </w:rPr>
                              </w:pPr>
                              <w:r>
                                <w:rPr>
                                  <w:rFonts w:ascii="Courier New" w:hAnsi="Courier New"/>
                                  <w:sz w:val="18"/>
                                </w:rPr>
                                <w:t>abstract</w:t>
                              </w:r>
                              <w:r>
                                <w:rPr>
                                  <w:rFonts w:ascii="Courier New" w:hAnsi="Courier New"/>
                                  <w:spacing w:val="-7"/>
                                  <w:sz w:val="18"/>
                                </w:rPr>
                                <w:t xml:space="preserve"> </w:t>
                              </w:r>
                              <w:r>
                                <w:rPr>
                                  <w:rFonts w:ascii="Courier New" w:hAnsi="Courier New"/>
                                  <w:sz w:val="18"/>
                                </w:rPr>
                                <w:t>fun</w:t>
                              </w:r>
                              <w:r>
                                <w:rPr>
                                  <w:rFonts w:ascii="Courier New" w:hAnsi="Courier New"/>
                                  <w:spacing w:val="-7"/>
                                  <w:sz w:val="18"/>
                                </w:rPr>
                                <w:t xml:space="preserve"> </w:t>
                              </w:r>
                              <w:r>
                                <w:rPr>
                                  <w:rFonts w:ascii="Courier New" w:hAnsi="Courier New"/>
                                  <w:sz w:val="18"/>
                                </w:rPr>
                                <w:t>noteDao():</w:t>
                              </w:r>
                              <w:r>
                                <w:rPr>
                                  <w:rFonts w:ascii="Courier New" w:hAnsi="Courier New"/>
                                  <w:spacing w:val="-7"/>
                                  <w:sz w:val="18"/>
                                </w:rPr>
                                <w:t xml:space="preserve"> </w:t>
                              </w:r>
                              <w:r>
                                <w:rPr>
                                  <w:rFonts w:ascii="Courier New" w:hAnsi="Courier New"/>
                                  <w:spacing w:val="-2"/>
                                  <w:sz w:val="18"/>
                                </w:rPr>
                                <w:t>NoteDao</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773" style="position:absolute;margin-left:52.2pt;margin-top:7.15pt;width:399.6pt;height:115.25pt" coordorigin="1044,143" coordsize="7992,2305">
                <v:rect id="shape_0" path="m0,0l-2147483645,0l-2147483645,-2147483646l0,-2147483646xe" fillcolor="#f6f6f6" stroked="f" o:allowincell="f" style="position:absolute;left:1044;top:153;width:7991;height:228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3;width:7991;height:226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pacing w:val="-2"/>
                            <w:sz w:val="18"/>
                          </w:rPr>
                          <w:t>@Database(</w:t>
                        </w:r>
                      </w:p>
                      <w:p>
                        <w:pPr>
                          <w:pStyle w:val="Normal"/>
                          <w:spacing w:lineRule="auto" w:line="324" w:before="76" w:after="0"/>
                          <w:ind w:left="885" w:right="4318" w:hanging="0"/>
                          <w:rPr>
                            <w:rFonts w:ascii="Courier New" w:hAnsi="Courier New"/>
                            <w:sz w:val="18"/>
                          </w:rPr>
                        </w:pPr>
                        <w:r>
                          <w:rPr>
                            <w:rFonts w:ascii="Courier New" w:hAnsi="Courier New"/>
                            <w:sz w:val="18"/>
                          </w:rPr>
                          <w:t>entities</w:t>
                        </w:r>
                        <w:r>
                          <w:rPr>
                            <w:rFonts w:ascii="Courier New" w:hAnsi="Courier New"/>
                            <w:spacing w:val="-19"/>
                            <w:sz w:val="18"/>
                          </w:rPr>
                          <w:t xml:space="preserve"> </w:t>
                        </w:r>
                        <w:r>
                          <w:rPr>
                            <w:rFonts w:ascii="Courier New" w:hAnsi="Courier New"/>
                            <w:sz w:val="18"/>
                          </w:rPr>
                          <w:t>=</w:t>
                        </w:r>
                        <w:r>
                          <w:rPr>
                            <w:rFonts w:ascii="Courier New" w:hAnsi="Courier New"/>
                            <w:spacing w:val="-19"/>
                            <w:sz w:val="18"/>
                          </w:rPr>
                          <w:t xml:space="preserve"> </w:t>
                        </w:r>
                        <w:r>
                          <w:rPr>
                            <w:rFonts w:ascii="Courier New" w:hAnsi="Courier New"/>
                            <w:sz w:val="18"/>
                          </w:rPr>
                          <w:t>[Note::class], version = 1</w:t>
                        </w:r>
                      </w:p>
                      <w:p>
                        <w:pPr>
                          <w:pStyle w:val="Normal"/>
                          <w:spacing w:before="2" w:after="0"/>
                          <w:ind w:left="453"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abstract</w:t>
                        </w:r>
                        <w:r>
                          <w:rPr>
                            <w:rFonts w:ascii="Courier New" w:hAnsi="Courier New"/>
                            <w:spacing w:val="-9"/>
                            <w:sz w:val="18"/>
                          </w:rPr>
                          <w:t xml:space="preserve"> </w:t>
                        </w:r>
                        <w:r>
                          <w:rPr>
                            <w:rFonts w:ascii="Courier New" w:hAnsi="Courier New"/>
                            <w:sz w:val="18"/>
                          </w:rPr>
                          <w:t>class</w:t>
                        </w:r>
                        <w:r>
                          <w:rPr>
                            <w:rFonts w:ascii="Courier New" w:hAnsi="Courier New"/>
                            <w:spacing w:val="-8"/>
                            <w:sz w:val="18"/>
                          </w:rPr>
                          <w:t xml:space="preserve"> </w:t>
                        </w:r>
                        <w:r>
                          <w:rPr>
                            <w:rFonts w:ascii="Courier New" w:hAnsi="Courier New"/>
                            <w:sz w:val="18"/>
                          </w:rPr>
                          <w:t>NotesDatabase</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RoomDatabase()</w:t>
                        </w:r>
                        <w:r>
                          <w:rPr>
                            <w:rFonts w:ascii="Courier New" w:hAnsi="Courier New"/>
                            <w:spacing w:val="-8"/>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before="129" w:after="0"/>
                          <w:ind w:left="885" w:hanging="0"/>
                          <w:rPr>
                            <w:rFonts w:ascii="Courier New" w:hAnsi="Courier New"/>
                            <w:sz w:val="18"/>
                          </w:rPr>
                        </w:pPr>
                        <w:r>
                          <w:rPr>
                            <w:rFonts w:ascii="Courier New" w:hAnsi="Courier New"/>
                            <w:sz w:val="18"/>
                          </w:rPr>
                          <w:t>abstract</w:t>
                        </w:r>
                        <w:r>
                          <w:rPr>
                            <w:rFonts w:ascii="Courier New" w:hAnsi="Courier New"/>
                            <w:spacing w:val="-7"/>
                            <w:sz w:val="18"/>
                          </w:rPr>
                          <w:t xml:space="preserve"> </w:t>
                        </w:r>
                        <w:r>
                          <w:rPr>
                            <w:rFonts w:ascii="Courier New" w:hAnsi="Courier New"/>
                            <w:sz w:val="18"/>
                          </w:rPr>
                          <w:t>fun</w:t>
                        </w:r>
                        <w:r>
                          <w:rPr>
                            <w:rFonts w:ascii="Courier New" w:hAnsi="Courier New"/>
                            <w:spacing w:val="-7"/>
                            <w:sz w:val="18"/>
                          </w:rPr>
                          <w:t xml:space="preserve"> </w:t>
                        </w:r>
                        <w:r>
                          <w:rPr>
                            <w:rFonts w:ascii="Courier New" w:hAnsi="Courier New"/>
                            <w:sz w:val="18"/>
                          </w:rPr>
                          <w:t>noteDao():</w:t>
                        </w:r>
                        <w:r>
                          <w:rPr>
                            <w:rFonts w:ascii="Courier New" w:hAnsi="Courier New"/>
                            <w:spacing w:val="-7"/>
                            <w:sz w:val="18"/>
                          </w:rPr>
                          <w:t xml:space="preserve"> </w:t>
                        </w:r>
                        <w:r>
                          <w:rPr>
                            <w:rFonts w:ascii="Courier New" w:hAnsi="Courier New"/>
                            <w:spacing w:val="-2"/>
                            <w:sz w:val="18"/>
                          </w:rPr>
                          <w:t>NoteDao</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TextBody"/>
        <w:spacing w:lineRule="auto" w:line="240" w:before="72" w:after="0"/>
        <w:ind w:left="554" w:right="882" w:hanging="0"/>
        <w:rPr/>
      </w:pPr>
      <w:r>
        <w:rPr/>
        <w:t xml:space="preserve">This is a simple database. Since we are not using a dependency injection framework, we will need to play around with the </w:t>
      </w:r>
      <w:r>
        <w:rPr>
          <w:rFonts w:ascii="Courier New" w:hAnsi="Courier New"/>
          <w:b/>
          <w:sz w:val="22"/>
        </w:rPr>
        <w:t>Application</w:t>
      </w:r>
      <w:r>
        <w:rPr>
          <w:rFonts w:ascii="Courier New" w:hAnsi="Courier New"/>
          <w:b/>
          <w:spacing w:val="-69"/>
          <w:sz w:val="22"/>
        </w:rPr>
        <w:t xml:space="preserve"> </w:t>
      </w:r>
      <w:r>
        <w:rPr/>
        <w:t>class to keep one</w:t>
      </w:r>
      <w:r>
        <w:rPr>
          <w:spacing w:val="-3"/>
        </w:rPr>
        <w:t xml:space="preserve"> </w:t>
      </w:r>
      <w:r>
        <w:rPr/>
        <w:t>instance</w:t>
      </w:r>
      <w:r>
        <w:rPr>
          <w:spacing w:val="-3"/>
        </w:rPr>
        <w:t xml:space="preserve"> </w:t>
      </w:r>
      <w:r>
        <w:rPr/>
        <w:t>of</w:t>
      </w:r>
      <w:r>
        <w:rPr>
          <w:spacing w:val="-3"/>
        </w:rPr>
        <w:t xml:space="preserve"> </w:t>
      </w:r>
      <w:r>
        <w:rPr/>
        <w:t>our</w:t>
      </w:r>
      <w:r>
        <w:rPr>
          <w:spacing w:val="-3"/>
        </w:rPr>
        <w:t xml:space="preserve"> </w:t>
      </w:r>
      <w:r>
        <w:rPr/>
        <w:t>database</w:t>
      </w:r>
      <w:r>
        <w:rPr>
          <w:spacing w:val="-3"/>
        </w:rPr>
        <w:t xml:space="preserve"> </w:t>
      </w:r>
      <w:r>
        <w:rPr/>
        <w:t>for</w:t>
      </w:r>
      <w:r>
        <w:rPr>
          <w:spacing w:val="-3"/>
        </w:rPr>
        <w:t xml:space="preserve"> </w:t>
      </w:r>
      <w:r>
        <w:rPr/>
        <w:t>the</w:t>
      </w:r>
      <w:r>
        <w:rPr>
          <w:spacing w:val="-3"/>
        </w:rPr>
        <w:t xml:space="preserve"> </w:t>
      </w:r>
      <w:r>
        <w:rPr/>
        <w:t>entire</w:t>
      </w:r>
      <w:r>
        <w:rPr>
          <w:spacing w:val="-3"/>
        </w:rPr>
        <w:t xml:space="preserve"> </w:t>
      </w:r>
      <w:r>
        <w:rPr/>
        <w:t>app.</w:t>
      </w:r>
      <w:r>
        <w:rPr>
          <w:spacing w:val="-4"/>
        </w:rPr>
        <w:t xml:space="preserve"> </w:t>
      </w:r>
      <w:r>
        <w:rPr/>
        <w:t>We</w:t>
      </w:r>
      <w:r>
        <w:rPr>
          <w:spacing w:val="-3"/>
        </w:rPr>
        <w:t xml:space="preserve"> </w:t>
      </w:r>
      <w:r>
        <w:rPr/>
        <w:t>will</w:t>
      </w:r>
      <w:r>
        <w:rPr>
          <w:spacing w:val="-3"/>
        </w:rPr>
        <w:t xml:space="preserve"> </w:t>
      </w:r>
      <w:r>
        <w:rPr/>
        <w:t>do</w:t>
      </w:r>
      <w:r>
        <w:rPr>
          <w:spacing w:val="-3"/>
        </w:rPr>
        <w:t xml:space="preserve"> </w:t>
      </w:r>
      <w:r>
        <w:rPr/>
        <w:t>this</w:t>
      </w:r>
      <w:r>
        <w:rPr>
          <w:spacing w:val="-3"/>
        </w:rPr>
        <w:t xml:space="preserve"> </w:t>
      </w:r>
      <w:r>
        <w:rPr/>
        <w:t>by</w:t>
      </w:r>
      <w:r>
        <w:rPr>
          <w:spacing w:val="-3"/>
        </w:rPr>
        <w:t xml:space="preserve"> </w:t>
      </w:r>
      <w:r>
        <w:rPr/>
        <w:t>extending</w:t>
      </w:r>
      <w:r>
        <w:rPr>
          <w:spacing w:val="-3"/>
        </w:rPr>
        <w:t xml:space="preserve"> </w:t>
      </w:r>
      <w:r>
        <w:rPr/>
        <w:t xml:space="preserve">the </w:t>
      </w:r>
      <w:r>
        <w:rPr>
          <w:rFonts w:ascii="Courier New" w:hAnsi="Courier New"/>
          <w:b/>
          <w:sz w:val="22"/>
        </w:rPr>
        <w:t>Application</w:t>
      </w:r>
      <w:r>
        <w:rPr>
          <w:rFonts w:ascii="Courier New" w:hAnsi="Courier New"/>
          <w:b/>
          <w:spacing w:val="-61"/>
          <w:sz w:val="22"/>
        </w:rPr>
        <w:t xml:space="preserve"> </w:t>
      </w:r>
      <w:r>
        <w:rPr/>
        <w:t>class and linking it in the manifest.</w:t>
      </w:r>
    </w:p>
    <w:p>
      <w:pPr>
        <w:pStyle w:val="TextBody"/>
        <w:spacing w:before="4" w:after="0"/>
        <w:rPr>
          <w:sz w:val="8"/>
        </w:rPr>
      </w:pPr>
      <w:r>
        <w:rPr>
          <w:sz w:val="8"/>
        </w:rPr>
        <mc:AlternateContent>
          <mc:Choice Requires="wpg">
            <w:drawing>
              <wp:anchor behindDoc="0" distT="0" distB="635" distL="0" distR="4445" simplePos="0" locked="0" layoutInCell="0" allowOverlap="1" relativeHeight="1761" wp14:anchorId="0CE05321">
                <wp:simplePos x="0" y="0"/>
                <wp:positionH relativeFrom="page">
                  <wp:posOffset>662940</wp:posOffset>
                </wp:positionH>
                <wp:positionV relativeFrom="paragraph">
                  <wp:posOffset>86995</wp:posOffset>
                </wp:positionV>
                <wp:extent cx="5074920" cy="1730375"/>
                <wp:effectExtent l="0" t="635" r="635" b="0"/>
                <wp:wrapTopAndBottom/>
                <wp:docPr id="1015" name="docshapegroup777"/>
                <a:graphic xmlns:a="http://schemas.openxmlformats.org/drawingml/2006/main">
                  <a:graphicData uri="http://schemas.microsoft.com/office/word/2010/wordprocessingGroup">
                    <wpg:wgp>
                      <wpg:cNvGrpSpPr/>
                      <wpg:grpSpPr>
                        <a:xfrm>
                          <a:off x="0" y="0"/>
                          <a:ext cx="5074920" cy="1730520"/>
                          <a:chOff x="0" y="0"/>
                          <a:chExt cx="5074920" cy="1730520"/>
                        </a:xfrm>
                      </wpg:grpSpPr>
                      <wps:wsp>
                        <wps:cNvSpPr/>
                        <wps:spPr>
                          <a:xfrm>
                            <a:off x="0" y="6480"/>
                            <a:ext cx="5074920" cy="1717560"/>
                          </a:xfrm>
                          <a:prstGeom prst="rect">
                            <a:avLst/>
                          </a:prstGeom>
                          <a:solidFill>
                            <a:srgbClr val="f6f6f6"/>
                          </a:solidFill>
                          <a:ln w="0">
                            <a:noFill/>
                          </a:ln>
                        </wps:spPr>
                        <wps:style>
                          <a:lnRef idx="0"/>
                          <a:fillRef idx="0"/>
                          <a:effectRef idx="0"/>
                          <a:fontRef idx="minor"/>
                        </wps:style>
                        <wps:bodyPr/>
                      </wps:wsp>
                      <wps:wsp>
                        <wps:cNvSpPr/>
                        <wps:spPr>
                          <a:xfrm>
                            <a:off x="0" y="0"/>
                            <a:ext cx="5074920" cy="1730520"/>
                          </a:xfrm>
                          <a:custGeom>
                            <a:avLst/>
                            <a:gdLst>
                              <a:gd name="textAreaLeft" fmla="*/ 0 w 2877120"/>
                              <a:gd name="textAreaRight" fmla="*/ 2879280 w 2877120"/>
                              <a:gd name="textAreaTop" fmla="*/ 0 h 981000"/>
                              <a:gd name="textAreaBottom" fmla="*/ 983160 h 981000"/>
                            </a:gdLst>
                            <a:ahLst/>
                            <a:rect l="textAreaLeft" t="textAreaTop" r="textAreaRight" b="textAreaBottom"/>
                            <a:pathLst>
                              <a:path w="7992" h="2725">
                                <a:moveTo>
                                  <a:pt x="7992" y="2704"/>
                                </a:moveTo>
                                <a:lnTo>
                                  <a:pt x="0" y="2704"/>
                                </a:lnTo>
                                <a:lnTo>
                                  <a:pt x="0" y="2724"/>
                                </a:lnTo>
                                <a:lnTo>
                                  <a:pt x="7992" y="2724"/>
                                </a:lnTo>
                                <a:lnTo>
                                  <a:pt x="7992" y="270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704960"/>
                          </a:xfrm>
                          <a:prstGeom prst="rect">
                            <a:avLst/>
                          </a:prstGeom>
                          <a:noFill/>
                          <a:ln w="0">
                            <a:noFill/>
                          </a:ln>
                        </wps:spPr>
                        <wps:style>
                          <a:lnRef idx="0"/>
                          <a:fillRef idx="0"/>
                          <a:effectRef idx="0"/>
                          <a:fontRef idx="minor"/>
                        </wps:style>
                        <wps:txbx>
                          <w:txbxContent>
                            <w:p>
                              <w:pPr>
                                <w:pStyle w:val="Normal"/>
                                <w:spacing w:lineRule="auto" w:line="660" w:before="40" w:after="0"/>
                                <w:ind w:left="885" w:right="2590" w:hanging="432"/>
                                <w:rPr>
                                  <w:rFonts w:ascii="Courier New" w:hAnsi="Courier New"/>
                                  <w:sz w:val="18"/>
                                </w:rPr>
                              </w:pPr>
                              <w:r>
                                <w:rPr>
                                  <w:rFonts w:ascii="Courier New" w:hAnsi="Courier New"/>
                                  <w:sz w:val="18"/>
                                </w:rPr>
                                <w:t>class NotesApplication : Application() { lateinit</w:t>
                              </w:r>
                              <w:r>
                                <w:rPr>
                                  <w:rFonts w:ascii="Courier New" w:hAnsi="Courier New"/>
                                  <w:spacing w:val="-13"/>
                                  <w:sz w:val="18"/>
                                </w:rPr>
                                <w:t xml:space="preserve"> </w:t>
                              </w:r>
                              <w:r>
                                <w:rPr>
                                  <w:rFonts w:ascii="Courier New" w:hAnsi="Courier New"/>
                                  <w:sz w:val="18"/>
                                </w:rPr>
                                <w:t>var</w:t>
                              </w:r>
                              <w:r>
                                <w:rPr>
                                  <w:rFonts w:ascii="Courier New" w:hAnsi="Courier New"/>
                                  <w:spacing w:val="-13"/>
                                  <w:sz w:val="18"/>
                                </w:rPr>
                                <w:t xml:space="preserve"> </w:t>
                              </w:r>
                              <w:r>
                                <w:rPr>
                                  <w:rFonts w:ascii="Courier New" w:hAnsi="Courier New"/>
                                  <w:sz w:val="18"/>
                                </w:rPr>
                                <w:t>notesDatabase:</w:t>
                              </w:r>
                              <w:r>
                                <w:rPr>
                                  <w:rFonts w:ascii="Courier New" w:hAnsi="Courier New"/>
                                  <w:spacing w:val="-13"/>
                                  <w:sz w:val="18"/>
                                </w:rPr>
                                <w:t xml:space="preserve"> </w:t>
                              </w:r>
                              <w:r>
                                <w:rPr>
                                  <w:rFonts w:ascii="Courier New" w:hAnsi="Courier New"/>
                                  <w:sz w:val="18"/>
                                </w:rPr>
                                <w:t>NotesDatabase</w:t>
                              </w:r>
                            </w:p>
                            <w:p>
                              <w:pPr>
                                <w:pStyle w:val="Normal"/>
                                <w:spacing w:lineRule="auto" w:line="324"/>
                                <w:ind w:left="1317" w:right="4318" w:hanging="432"/>
                                <w:rPr>
                                  <w:rFonts w:ascii="Courier New" w:hAnsi="Courier New"/>
                                  <w:sz w:val="18"/>
                                </w:rPr>
                              </w:pPr>
                              <w:r>
                                <w:rPr>
                                  <w:rFonts w:ascii="Courier New" w:hAnsi="Courier New"/>
                                  <w:sz w:val="18"/>
                                </w:rPr>
                                <w:t>override</w:t>
                              </w:r>
                              <w:r>
                                <w:rPr>
                                  <w:rFonts w:ascii="Courier New" w:hAnsi="Courier New"/>
                                  <w:spacing w:val="-13"/>
                                  <w:sz w:val="18"/>
                                </w:rPr>
                                <w:t xml:space="preserve"> </w:t>
                              </w:r>
                              <w:r>
                                <w:rPr>
                                  <w:rFonts w:ascii="Courier New" w:hAnsi="Courier New"/>
                                  <w:sz w:val="18"/>
                                </w:rPr>
                                <w:t>fun</w:t>
                              </w:r>
                              <w:r>
                                <w:rPr>
                                  <w:rFonts w:ascii="Courier New" w:hAnsi="Courier New"/>
                                  <w:spacing w:val="-13"/>
                                  <w:sz w:val="18"/>
                                </w:rPr>
                                <w:t xml:space="preserve"> </w:t>
                              </w:r>
                              <w:r>
                                <w:rPr>
                                  <w:rFonts w:ascii="Courier New" w:hAnsi="Courier New"/>
                                  <w:sz w:val="18"/>
                                </w:rPr>
                                <w:t>onCreate()</w:t>
                              </w:r>
                              <w:r>
                                <w:rPr>
                                  <w:rFonts w:ascii="Courier New" w:hAnsi="Courier New"/>
                                  <w:spacing w:val="-13"/>
                                  <w:sz w:val="18"/>
                                </w:rPr>
                                <w:t xml:space="preserve"> </w:t>
                              </w:r>
                              <w:r>
                                <w:rPr>
                                  <w:rFonts w:ascii="Courier New" w:hAnsi="Courier New"/>
                                  <w:sz w:val="18"/>
                                </w:rPr>
                                <w:t xml:space="preserve">{ </w:t>
                              </w:r>
                              <w:r>
                                <w:rPr>
                                  <w:rFonts w:ascii="Courier New" w:hAnsi="Courier New"/>
                                  <w:spacing w:val="-2"/>
                                  <w:sz w:val="18"/>
                                </w:rPr>
                                <w:t>super.onCreate()</w:t>
                              </w:r>
                            </w:p>
                            <w:p>
                              <w:pPr>
                                <w:pStyle w:val="Normal"/>
                                <w:spacing w:lineRule="auto" w:line="235" w:before="3" w:after="0"/>
                                <w:ind w:left="1533" w:hanging="216"/>
                                <w:rPr>
                                  <w:rFonts w:ascii="Courier New" w:hAnsi="Courier New"/>
                                  <w:sz w:val="18"/>
                                </w:rPr>
                              </w:pPr>
                              <w:r>
                                <w:rPr>
                                  <w:rFonts w:ascii="Courier New" w:hAnsi="Courier New"/>
                                  <w:sz w:val="18"/>
                                </w:rPr>
                                <w:t>notesDatabase</w:t>
                              </w:r>
                              <w:r>
                                <w:rPr>
                                  <w:rFonts w:ascii="Courier New" w:hAnsi="Courier New"/>
                                  <w:spacing w:val="-20"/>
                                  <w:sz w:val="18"/>
                                </w:rPr>
                                <w:t xml:space="preserve"> </w:t>
                              </w:r>
                              <w:r>
                                <w:rPr>
                                  <w:rFonts w:ascii="Courier New" w:hAnsi="Courier New"/>
                                  <w:sz w:val="18"/>
                                </w:rPr>
                                <w:t>=</w:t>
                              </w:r>
                              <w:r>
                                <w:rPr>
                                  <w:rFonts w:ascii="Courier New" w:hAnsi="Courier New"/>
                                  <w:spacing w:val="-20"/>
                                  <w:sz w:val="18"/>
                                </w:rPr>
                                <w:t xml:space="preserve"> </w:t>
                              </w:r>
                              <w:r>
                                <w:rPr>
                                  <w:rFonts w:ascii="Courier New" w:hAnsi="Courier New"/>
                                  <w:sz w:val="18"/>
                                </w:rPr>
                                <w:t>Room.databaseBuilder(applicationContext, NotesDatabase::class.java, "notes-db").build()</w:t>
                              </w:r>
                            </w:p>
                            <w:p>
                              <w:pPr>
                                <w:pStyle w:val="Normal"/>
                                <w:spacing w:before="17"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777" style="position:absolute;margin-left:52.2pt;margin-top:6.85pt;width:399.6pt;height:136.25pt" coordorigin="1044,137" coordsize="7992,2725">
                <v:rect id="shape_0" path="m0,0l-2147483645,0l-2147483645,-2147483646l0,-2147483646xe" fillcolor="#f6f6f6" stroked="f" o:allowincell="f" style="position:absolute;left:1044;top:147;width:7991;height:270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57;width:7991;height:2684;mso-wrap-style:square;v-text-anchor:top;mso-position-horizontal-relative:page">
                  <v:fill o:detectmouseclick="t" on="false"/>
                  <v:stroke color="#3465a4" joinstyle="round" endcap="flat"/>
                  <v:textbox>
                    <w:txbxContent>
                      <w:p>
                        <w:pPr>
                          <w:pStyle w:val="Normal"/>
                          <w:spacing w:lineRule="auto" w:line="660" w:before="40" w:after="0"/>
                          <w:ind w:left="885" w:right="2590" w:hanging="432"/>
                          <w:rPr>
                            <w:rFonts w:ascii="Courier New" w:hAnsi="Courier New"/>
                            <w:sz w:val="18"/>
                          </w:rPr>
                        </w:pPr>
                        <w:r>
                          <w:rPr>
                            <w:rFonts w:ascii="Courier New" w:hAnsi="Courier New"/>
                            <w:sz w:val="18"/>
                          </w:rPr>
                          <w:t>class NotesApplication : Application() { lateinit</w:t>
                        </w:r>
                        <w:r>
                          <w:rPr>
                            <w:rFonts w:ascii="Courier New" w:hAnsi="Courier New"/>
                            <w:spacing w:val="-13"/>
                            <w:sz w:val="18"/>
                          </w:rPr>
                          <w:t xml:space="preserve"> </w:t>
                        </w:r>
                        <w:r>
                          <w:rPr>
                            <w:rFonts w:ascii="Courier New" w:hAnsi="Courier New"/>
                            <w:sz w:val="18"/>
                          </w:rPr>
                          <w:t>var</w:t>
                        </w:r>
                        <w:r>
                          <w:rPr>
                            <w:rFonts w:ascii="Courier New" w:hAnsi="Courier New"/>
                            <w:spacing w:val="-13"/>
                            <w:sz w:val="18"/>
                          </w:rPr>
                          <w:t xml:space="preserve"> </w:t>
                        </w:r>
                        <w:r>
                          <w:rPr>
                            <w:rFonts w:ascii="Courier New" w:hAnsi="Courier New"/>
                            <w:sz w:val="18"/>
                          </w:rPr>
                          <w:t>notesDatabase:</w:t>
                        </w:r>
                        <w:r>
                          <w:rPr>
                            <w:rFonts w:ascii="Courier New" w:hAnsi="Courier New"/>
                            <w:spacing w:val="-13"/>
                            <w:sz w:val="18"/>
                          </w:rPr>
                          <w:t xml:space="preserve"> </w:t>
                        </w:r>
                        <w:r>
                          <w:rPr>
                            <w:rFonts w:ascii="Courier New" w:hAnsi="Courier New"/>
                            <w:sz w:val="18"/>
                          </w:rPr>
                          <w:t>NotesDatabase</w:t>
                        </w:r>
                      </w:p>
                      <w:p>
                        <w:pPr>
                          <w:pStyle w:val="Normal"/>
                          <w:spacing w:lineRule="auto" w:line="324"/>
                          <w:ind w:left="1317" w:right="4318" w:hanging="432"/>
                          <w:rPr>
                            <w:rFonts w:ascii="Courier New" w:hAnsi="Courier New"/>
                            <w:sz w:val="18"/>
                          </w:rPr>
                        </w:pPr>
                        <w:r>
                          <w:rPr>
                            <w:rFonts w:ascii="Courier New" w:hAnsi="Courier New"/>
                            <w:sz w:val="18"/>
                          </w:rPr>
                          <w:t>override</w:t>
                        </w:r>
                        <w:r>
                          <w:rPr>
                            <w:rFonts w:ascii="Courier New" w:hAnsi="Courier New"/>
                            <w:spacing w:val="-13"/>
                            <w:sz w:val="18"/>
                          </w:rPr>
                          <w:t xml:space="preserve"> </w:t>
                        </w:r>
                        <w:r>
                          <w:rPr>
                            <w:rFonts w:ascii="Courier New" w:hAnsi="Courier New"/>
                            <w:sz w:val="18"/>
                          </w:rPr>
                          <w:t>fun</w:t>
                        </w:r>
                        <w:r>
                          <w:rPr>
                            <w:rFonts w:ascii="Courier New" w:hAnsi="Courier New"/>
                            <w:spacing w:val="-13"/>
                            <w:sz w:val="18"/>
                          </w:rPr>
                          <w:t xml:space="preserve"> </w:t>
                        </w:r>
                        <w:r>
                          <w:rPr>
                            <w:rFonts w:ascii="Courier New" w:hAnsi="Courier New"/>
                            <w:sz w:val="18"/>
                          </w:rPr>
                          <w:t>onCreate()</w:t>
                        </w:r>
                        <w:r>
                          <w:rPr>
                            <w:rFonts w:ascii="Courier New" w:hAnsi="Courier New"/>
                            <w:spacing w:val="-13"/>
                            <w:sz w:val="18"/>
                          </w:rPr>
                          <w:t xml:space="preserve"> </w:t>
                        </w:r>
                        <w:r>
                          <w:rPr>
                            <w:rFonts w:ascii="Courier New" w:hAnsi="Courier New"/>
                            <w:sz w:val="18"/>
                          </w:rPr>
                          <w:t xml:space="preserve">{ </w:t>
                        </w:r>
                        <w:r>
                          <w:rPr>
                            <w:rFonts w:ascii="Courier New" w:hAnsi="Courier New"/>
                            <w:spacing w:val="-2"/>
                            <w:sz w:val="18"/>
                          </w:rPr>
                          <w:t>super.onCreate()</w:t>
                        </w:r>
                      </w:p>
                      <w:p>
                        <w:pPr>
                          <w:pStyle w:val="Normal"/>
                          <w:spacing w:lineRule="auto" w:line="235" w:before="3" w:after="0"/>
                          <w:ind w:left="1533" w:hanging="216"/>
                          <w:rPr>
                            <w:rFonts w:ascii="Courier New" w:hAnsi="Courier New"/>
                            <w:sz w:val="18"/>
                          </w:rPr>
                        </w:pPr>
                        <w:r>
                          <w:rPr>
                            <w:rFonts w:ascii="Courier New" w:hAnsi="Courier New"/>
                            <w:sz w:val="18"/>
                          </w:rPr>
                          <w:t>notesDatabase</w:t>
                        </w:r>
                        <w:r>
                          <w:rPr>
                            <w:rFonts w:ascii="Courier New" w:hAnsi="Courier New"/>
                            <w:spacing w:val="-20"/>
                            <w:sz w:val="18"/>
                          </w:rPr>
                          <w:t xml:space="preserve"> </w:t>
                        </w:r>
                        <w:r>
                          <w:rPr>
                            <w:rFonts w:ascii="Courier New" w:hAnsi="Courier New"/>
                            <w:sz w:val="18"/>
                          </w:rPr>
                          <w:t>=</w:t>
                        </w:r>
                        <w:r>
                          <w:rPr>
                            <w:rFonts w:ascii="Courier New" w:hAnsi="Courier New"/>
                            <w:spacing w:val="-20"/>
                            <w:sz w:val="18"/>
                          </w:rPr>
                          <w:t xml:space="preserve"> </w:t>
                        </w:r>
                        <w:r>
                          <w:rPr>
                            <w:rFonts w:ascii="Courier New" w:hAnsi="Courier New"/>
                            <w:sz w:val="18"/>
                          </w:rPr>
                          <w:t>Room.databaseBuilder(applicationContext, NotesDatabase::class.java, "notes-db").build()</w:t>
                        </w:r>
                      </w:p>
                      <w:p>
                        <w:pPr>
                          <w:pStyle w:val="Normal"/>
                          <w:spacing w:before="17"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TextBody"/>
        <w:spacing w:lineRule="auto" w:line="240" w:before="72" w:after="0"/>
        <w:ind w:left="554" w:right="882" w:hanging="0"/>
        <w:rPr/>
      </w:pPr>
      <w:r>
        <w:rPr/>
        <w:t>Here,</w:t>
      </w:r>
      <w:r>
        <w:rPr>
          <w:spacing w:val="-6"/>
        </w:rPr>
        <w:t xml:space="preserve"> </w:t>
      </w:r>
      <w:r>
        <w:rPr/>
        <w:t>we</w:t>
      </w:r>
      <w:r>
        <w:rPr>
          <w:spacing w:val="-3"/>
        </w:rPr>
        <w:t xml:space="preserve"> </w:t>
      </w:r>
      <w:r>
        <w:rPr/>
        <w:t>have</w:t>
      </w:r>
      <w:r>
        <w:rPr>
          <w:spacing w:val="-3"/>
        </w:rPr>
        <w:t xml:space="preserve"> </w:t>
      </w:r>
      <w:r>
        <w:rPr/>
        <w:t>defined</w:t>
      </w:r>
      <w:r>
        <w:rPr>
          <w:spacing w:val="-3"/>
        </w:rPr>
        <w:t xml:space="preserve"> </w:t>
      </w:r>
      <w:r>
        <w:rPr/>
        <w:t>a</w:t>
      </w:r>
      <w:r>
        <w:rPr>
          <w:spacing w:val="-4"/>
        </w:rPr>
        <w:t xml:space="preserve"> </w:t>
      </w:r>
      <w:r>
        <w:rPr/>
        <w:t>new</w:t>
      </w:r>
      <w:r>
        <w:rPr>
          <w:spacing w:val="-5"/>
        </w:rPr>
        <w:t xml:space="preserve"> </w:t>
      </w:r>
      <w:r>
        <w:rPr>
          <w:rFonts w:ascii="Courier New" w:hAnsi="Courier New"/>
          <w:b/>
          <w:sz w:val="22"/>
        </w:rPr>
        <w:t>Application</w:t>
      </w:r>
      <w:r>
        <w:rPr>
          <w:rFonts w:ascii="Courier New" w:hAnsi="Courier New"/>
          <w:b/>
          <w:spacing w:val="-80"/>
          <w:sz w:val="22"/>
        </w:rPr>
        <w:t xml:space="preserve"> </w:t>
      </w:r>
      <w:r>
        <w:rPr/>
        <w:t>class</w:t>
      </w:r>
      <w:r>
        <w:rPr>
          <w:spacing w:val="-3"/>
        </w:rPr>
        <w:t xml:space="preserve"> </w:t>
      </w:r>
      <w:r>
        <w:rPr/>
        <w:t>that</w:t>
      </w:r>
      <w:r>
        <w:rPr>
          <w:spacing w:val="-3"/>
        </w:rPr>
        <w:t xml:space="preserve"> </w:t>
      </w:r>
      <w:r>
        <w:rPr/>
        <w:t>will</w:t>
      </w:r>
      <w:r>
        <w:rPr>
          <w:spacing w:val="-3"/>
        </w:rPr>
        <w:t xml:space="preserve"> </w:t>
      </w:r>
      <w:r>
        <w:rPr/>
        <w:t>have</w:t>
      </w:r>
      <w:r>
        <w:rPr>
          <w:spacing w:val="-3"/>
        </w:rPr>
        <w:t xml:space="preserve"> </w:t>
      </w:r>
      <w:r>
        <w:rPr/>
        <w:t>the</w:t>
      </w:r>
      <w:r>
        <w:rPr>
          <w:spacing w:val="-4"/>
        </w:rPr>
        <w:t xml:space="preserve"> </w:t>
      </w:r>
      <w:r>
        <w:rPr>
          <w:rFonts w:ascii="Courier New" w:hAnsi="Courier New"/>
          <w:b/>
          <w:sz w:val="22"/>
        </w:rPr>
        <w:t xml:space="preserve">onCreate </w:t>
      </w:r>
      <w:r>
        <w:rPr/>
        <w:t>method called when the app is opened. This will ensure that we have one instance of the database that can be used across different components.</w:t>
      </w:r>
    </w:p>
    <w:p>
      <w:pPr>
        <w:pStyle w:val="ListParagraph"/>
        <w:numPr>
          <w:ilvl w:val="1"/>
          <w:numId w:val="8"/>
        </w:numPr>
        <w:tabs>
          <w:tab w:val="clear" w:pos="720"/>
          <w:tab w:val="left" w:pos="554" w:leader="none"/>
        </w:tabs>
        <w:spacing w:before="147" w:after="0"/>
        <w:ind w:left="554" w:right="1163" w:hanging="360"/>
        <w:jc w:val="both"/>
        <w:rPr>
          <w:sz w:val="20"/>
        </w:rPr>
      </w:pPr>
      <w:r>
        <w:rPr>
          <w:sz w:val="20"/>
        </w:rPr>
        <w:t>In</w:t>
      </w:r>
      <w:r>
        <w:rPr>
          <w:spacing w:val="-13"/>
          <w:sz w:val="20"/>
        </w:rPr>
        <w:t xml:space="preserve"> </w:t>
      </w:r>
      <w:r>
        <w:rPr>
          <w:sz w:val="20"/>
        </w:rPr>
        <w:t>the</w:t>
      </w:r>
      <w:r>
        <w:rPr>
          <w:spacing w:val="-13"/>
          <w:sz w:val="20"/>
        </w:rPr>
        <w:t xml:space="preserve"> </w:t>
      </w:r>
      <w:r>
        <w:rPr>
          <w:rFonts w:ascii="Courier New" w:hAnsi="Courier New"/>
          <w:b/>
        </w:rPr>
        <w:t>AndroidManifest.xml</w:t>
      </w:r>
      <w:r>
        <w:rPr>
          <w:rFonts w:ascii="Courier New" w:hAnsi="Courier New"/>
          <w:b/>
          <w:spacing w:val="-33"/>
        </w:rPr>
        <w:t xml:space="preserve"> </w:t>
      </w:r>
      <w:r>
        <w:rPr>
          <w:sz w:val="20"/>
        </w:rPr>
        <w:t>file,</w:t>
      </w:r>
      <w:r>
        <w:rPr>
          <w:spacing w:val="-13"/>
          <w:sz w:val="20"/>
        </w:rPr>
        <w:t xml:space="preserve"> </w:t>
      </w:r>
      <w:r>
        <w:rPr>
          <w:sz w:val="20"/>
        </w:rPr>
        <w:t>we</w:t>
      </w:r>
      <w:r>
        <w:rPr>
          <w:spacing w:val="-13"/>
          <w:sz w:val="20"/>
        </w:rPr>
        <w:t xml:space="preserve"> </w:t>
      </w:r>
      <w:r>
        <w:rPr>
          <w:sz w:val="20"/>
        </w:rPr>
        <w:t>need</w:t>
      </w:r>
      <w:r>
        <w:rPr>
          <w:spacing w:val="-4"/>
          <w:sz w:val="20"/>
        </w:rPr>
        <w:t xml:space="preserve"> </w:t>
      </w:r>
      <w:r>
        <w:rPr>
          <w:sz w:val="20"/>
        </w:rPr>
        <w:t>to</w:t>
      </w:r>
      <w:r>
        <w:rPr>
          <w:spacing w:val="-2"/>
          <w:sz w:val="20"/>
        </w:rPr>
        <w:t xml:space="preserve"> </w:t>
      </w:r>
      <w:r>
        <w:rPr>
          <w:sz w:val="20"/>
        </w:rPr>
        <w:t>define</w:t>
      </w:r>
      <w:r>
        <w:rPr>
          <w:spacing w:val="-2"/>
          <w:sz w:val="20"/>
        </w:rPr>
        <w:t xml:space="preserve"> </w:t>
      </w:r>
      <w:r>
        <w:rPr>
          <w:sz w:val="20"/>
        </w:rPr>
        <w:t>the</w:t>
      </w:r>
      <w:r>
        <w:rPr>
          <w:spacing w:val="-4"/>
          <w:sz w:val="20"/>
        </w:rPr>
        <w:t xml:space="preserve"> </w:t>
      </w:r>
      <w:r>
        <w:rPr>
          <w:rFonts w:ascii="Courier New" w:hAnsi="Courier New"/>
          <w:b/>
        </w:rPr>
        <w:t xml:space="preserve">android:name </w:t>
      </w:r>
      <w:r>
        <w:rPr>
          <w:sz w:val="20"/>
        </w:rPr>
        <w:t>attribute</w:t>
      </w:r>
      <w:r>
        <w:rPr>
          <w:spacing w:val="-13"/>
          <w:sz w:val="20"/>
        </w:rPr>
        <w:t xml:space="preserve"> </w:t>
      </w:r>
      <w:r>
        <w:rPr>
          <w:sz w:val="20"/>
        </w:rPr>
        <w:t>in</w:t>
      </w:r>
      <w:r>
        <w:rPr>
          <w:spacing w:val="-13"/>
          <w:sz w:val="20"/>
        </w:rPr>
        <w:t xml:space="preserve"> </w:t>
      </w:r>
      <w:r>
        <w:rPr>
          <w:sz w:val="20"/>
        </w:rPr>
        <w:t>the</w:t>
      </w:r>
      <w:r>
        <w:rPr>
          <w:spacing w:val="-13"/>
          <w:sz w:val="20"/>
        </w:rPr>
        <w:t xml:space="preserve"> </w:t>
      </w:r>
      <w:r>
        <w:rPr>
          <w:rFonts w:ascii="Courier New" w:hAnsi="Courier New"/>
          <w:b/>
        </w:rPr>
        <w:t>&lt;application&gt;</w:t>
      </w:r>
      <w:r>
        <w:rPr>
          <w:rFonts w:ascii="Courier New" w:hAnsi="Courier New"/>
          <w:b/>
          <w:spacing w:val="-33"/>
        </w:rPr>
        <w:t xml:space="preserve"> </w:t>
      </w:r>
      <w:r>
        <w:rPr>
          <w:sz w:val="20"/>
        </w:rPr>
        <w:t>tag</w:t>
      </w:r>
      <w:r>
        <w:rPr>
          <w:spacing w:val="-13"/>
          <w:sz w:val="20"/>
        </w:rPr>
        <w:t xml:space="preserve"> </w:t>
      </w:r>
      <w:r>
        <w:rPr>
          <w:sz w:val="20"/>
        </w:rPr>
        <w:t>to</w:t>
      </w:r>
      <w:r>
        <w:rPr>
          <w:spacing w:val="-13"/>
          <w:sz w:val="20"/>
        </w:rPr>
        <w:t xml:space="preserve"> </w:t>
      </w:r>
      <w:r>
        <w:rPr>
          <w:sz w:val="20"/>
        </w:rPr>
        <w:t>ensure</w:t>
      </w:r>
      <w:r>
        <w:rPr>
          <w:spacing w:val="-3"/>
          <w:sz w:val="20"/>
        </w:rPr>
        <w:t xml:space="preserve"> </w:t>
      </w:r>
      <w:r>
        <w:rPr>
          <w:sz w:val="20"/>
        </w:rPr>
        <w:t>that</w:t>
      </w:r>
      <w:r>
        <w:rPr>
          <w:spacing w:val="-3"/>
          <w:sz w:val="20"/>
        </w:rPr>
        <w:t xml:space="preserve"> </w:t>
      </w:r>
      <w:r>
        <w:rPr>
          <w:sz w:val="20"/>
        </w:rPr>
        <w:t>the</w:t>
      </w:r>
      <w:r>
        <w:rPr>
          <w:spacing w:val="-3"/>
          <w:sz w:val="20"/>
        </w:rPr>
        <w:t xml:space="preserve"> </w:t>
      </w:r>
      <w:r>
        <w:rPr>
          <w:sz w:val="20"/>
        </w:rPr>
        <w:t>code</w:t>
      </w:r>
      <w:r>
        <w:rPr>
          <w:spacing w:val="-3"/>
          <w:sz w:val="20"/>
        </w:rPr>
        <w:t xml:space="preserve"> </w:t>
      </w:r>
      <w:r>
        <w:rPr>
          <w:sz w:val="20"/>
        </w:rPr>
        <w:t>in</w:t>
      </w:r>
      <w:r>
        <w:rPr>
          <w:spacing w:val="-3"/>
          <w:sz w:val="20"/>
        </w:rPr>
        <w:t xml:space="preserve"> </w:t>
      </w:r>
      <w:r>
        <w:rPr>
          <w:sz w:val="20"/>
        </w:rPr>
        <w:t>our</w:t>
      </w:r>
      <w:r>
        <w:rPr>
          <w:spacing w:val="-3"/>
          <w:sz w:val="20"/>
        </w:rPr>
        <w:t xml:space="preserve"> </w:t>
      </w:r>
      <w:r>
        <w:rPr>
          <w:sz w:val="20"/>
        </w:rPr>
        <w:t>class</w:t>
      </w:r>
      <w:r>
        <w:rPr>
          <w:spacing w:val="-3"/>
          <w:sz w:val="20"/>
        </w:rPr>
        <w:t xml:space="preserve"> </w:t>
      </w:r>
      <w:r>
        <w:rPr>
          <w:sz w:val="20"/>
        </w:rPr>
        <w:t>can be executed:</w:t>
      </w:r>
    </w:p>
    <w:p>
      <w:pPr>
        <w:pStyle w:val="TextBody"/>
        <w:spacing w:before="5" w:after="0"/>
        <w:rPr>
          <w:sz w:val="9"/>
        </w:rPr>
      </w:pPr>
      <w:r>
        <w:rPr>
          <w:sz w:val="9"/>
        </w:rPr>
        <mc:AlternateContent>
          <mc:Choice Requires="wpg">
            <w:drawing>
              <wp:anchor behindDoc="0" distT="0" distB="635" distL="0" distR="4445" simplePos="0" locked="0" layoutInCell="0" allowOverlap="1" relativeHeight="1763" wp14:anchorId="38D1DBD9">
                <wp:simplePos x="0" y="0"/>
                <wp:positionH relativeFrom="page">
                  <wp:posOffset>662940</wp:posOffset>
                </wp:positionH>
                <wp:positionV relativeFrom="paragraph">
                  <wp:posOffset>96520</wp:posOffset>
                </wp:positionV>
                <wp:extent cx="5074920" cy="398780"/>
                <wp:effectExtent l="0" t="0" r="635" b="635"/>
                <wp:wrapTopAndBottom/>
                <wp:docPr id="1017" name="docshapegroup781"/>
                <a:graphic xmlns:a="http://schemas.openxmlformats.org/drawingml/2006/main">
                  <a:graphicData uri="http://schemas.microsoft.com/office/word/2010/wordprocessingGroup">
                    <wpg:wgp>
                      <wpg:cNvGrpSpPr/>
                      <wpg:grpSpPr>
                        <a:xfrm>
                          <a:off x="0" y="0"/>
                          <a:ext cx="5074920" cy="398880"/>
                          <a:chOff x="0" y="0"/>
                          <a:chExt cx="5074920" cy="398880"/>
                        </a:xfrm>
                      </wpg:grpSpPr>
                      <wps:wsp>
                        <wps:cNvSpPr/>
                        <wps:spPr>
                          <a:xfrm>
                            <a:off x="0" y="6480"/>
                            <a:ext cx="5074920" cy="385920"/>
                          </a:xfrm>
                          <a:prstGeom prst="rect">
                            <a:avLst/>
                          </a:prstGeom>
                          <a:solidFill>
                            <a:srgbClr val="f6f6f6"/>
                          </a:solidFill>
                          <a:ln w="0">
                            <a:noFill/>
                          </a:ln>
                        </wps:spPr>
                        <wps:style>
                          <a:lnRef idx="0"/>
                          <a:fillRef idx="0"/>
                          <a:effectRef idx="0"/>
                          <a:fontRef idx="minor"/>
                        </wps:style>
                        <wps:bodyPr/>
                      </wps:wsp>
                      <wps:wsp>
                        <wps:cNvSpPr/>
                        <wps:spPr>
                          <a:xfrm>
                            <a:off x="0" y="0"/>
                            <a:ext cx="5074920" cy="398880"/>
                          </a:xfrm>
                          <a:custGeom>
                            <a:avLst/>
                            <a:gdLst>
                              <a:gd name="textAreaLeft" fmla="*/ 0 w 2877120"/>
                              <a:gd name="textAreaRight" fmla="*/ 2879280 w 2877120"/>
                              <a:gd name="textAreaTop" fmla="*/ 0 h 226080"/>
                              <a:gd name="textAreaBottom" fmla="*/ 228240 h 226080"/>
                            </a:gdLst>
                            <a:ahLst/>
                            <a:rect l="textAreaLeft" t="textAreaTop" r="textAreaRight" b="textAreaBottom"/>
                            <a:pathLst>
                              <a:path w="7992" h="628">
                                <a:moveTo>
                                  <a:pt x="7992" y="608"/>
                                </a:moveTo>
                                <a:lnTo>
                                  <a:pt x="0" y="608"/>
                                </a:lnTo>
                                <a:lnTo>
                                  <a:pt x="0" y="628"/>
                                </a:lnTo>
                                <a:lnTo>
                                  <a:pt x="7992" y="628"/>
                                </a:lnTo>
                                <a:lnTo>
                                  <a:pt x="7992" y="608"/>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373320"/>
                          </a:xfrm>
                          <a:prstGeom prst="rect">
                            <a:avLst/>
                          </a:prstGeom>
                          <a:noFill/>
                          <a:ln w="0">
                            <a:noFill/>
                          </a:ln>
                        </wps:spPr>
                        <wps:style>
                          <a:lnRef idx="0"/>
                          <a:fillRef idx="0"/>
                          <a:effectRef idx="0"/>
                          <a:fontRef idx="minor"/>
                        </wps:style>
                        <wps:txbx>
                          <w:txbxContent>
                            <w:p>
                              <w:pPr>
                                <w:pStyle w:val="Normal"/>
                                <w:spacing w:before="40" w:after="0"/>
                                <w:ind w:left="885" w:hanging="0"/>
                                <w:rPr>
                                  <w:rFonts w:ascii="Courier New" w:hAnsi="Courier New"/>
                                  <w:sz w:val="18"/>
                                </w:rPr>
                              </w:pPr>
                              <w:r>
                                <w:rPr>
                                  <w:rFonts w:ascii="Courier New" w:hAnsi="Courier New"/>
                                  <w:spacing w:val="-2"/>
                                  <w:sz w:val="18"/>
                                </w:rPr>
                                <w:t>&lt;application</w:t>
                              </w:r>
                            </w:p>
                            <w:p>
                              <w:pPr>
                                <w:pStyle w:val="Normal"/>
                                <w:spacing w:before="76" w:after="0"/>
                                <w:ind w:left="1317" w:hanging="0"/>
                                <w:rPr>
                                  <w:rFonts w:ascii="Courier New" w:hAnsi="Courier New"/>
                                  <w:b/>
                                  <w:b/>
                                  <w:sz w:val="18"/>
                                </w:rPr>
                              </w:pPr>
                              <w:r>
                                <w:rPr>
                                  <w:rFonts w:ascii="Courier New" w:hAnsi="Courier New"/>
                                  <w:b/>
                                  <w:spacing w:val="-2"/>
                                  <w:sz w:val="18"/>
                                </w:rPr>
                                <w:t>android:name=".NotesApplication"</w:t>
                              </w:r>
                            </w:p>
                          </w:txbxContent>
                        </wps:txbx>
                        <wps:bodyPr lIns="0" rIns="0" tIns="0" bIns="0" anchor="t">
                          <a:noAutofit/>
                        </wps:bodyPr>
                      </wps:wsp>
                    </wpg:wgp>
                  </a:graphicData>
                </a:graphic>
              </wp:anchor>
            </w:drawing>
          </mc:Choice>
          <mc:Fallback>
            <w:pict>
              <v:group id="shape_0" alt="docshapegroup781" style="position:absolute;margin-left:52.2pt;margin-top:7.6pt;width:399.6pt;height:31.4pt" coordorigin="1044,152" coordsize="7992,628">
                <v:rect id="shape_0" path="m0,0l-2147483645,0l-2147483645,-2147483646l0,-2147483646xe" fillcolor="#f6f6f6" stroked="f" o:allowincell="f" style="position:absolute;left:1044;top:162;width:7991;height:607;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72;width:7991;height:587;mso-wrap-style:square;v-text-anchor:top;mso-position-horizontal-relative:page">
                  <v:fill o:detectmouseclick="t" on="false"/>
                  <v:stroke color="#3465a4" joinstyle="round" endcap="flat"/>
                  <v:textbox>
                    <w:txbxContent>
                      <w:p>
                        <w:pPr>
                          <w:pStyle w:val="Normal"/>
                          <w:spacing w:before="40" w:after="0"/>
                          <w:ind w:left="885" w:hanging="0"/>
                          <w:rPr>
                            <w:rFonts w:ascii="Courier New" w:hAnsi="Courier New"/>
                            <w:sz w:val="18"/>
                          </w:rPr>
                        </w:pPr>
                        <w:r>
                          <w:rPr>
                            <w:rFonts w:ascii="Courier New" w:hAnsi="Courier New"/>
                            <w:spacing w:val="-2"/>
                            <w:sz w:val="18"/>
                          </w:rPr>
                          <w:t>&lt;application</w:t>
                        </w:r>
                      </w:p>
                      <w:p>
                        <w:pPr>
                          <w:pStyle w:val="Normal"/>
                          <w:spacing w:before="76" w:after="0"/>
                          <w:ind w:left="1317" w:hanging="0"/>
                          <w:rPr>
                            <w:rFonts w:ascii="Courier New" w:hAnsi="Courier New"/>
                            <w:b/>
                            <w:b/>
                            <w:sz w:val="18"/>
                          </w:rPr>
                        </w:pPr>
                        <w:r>
                          <w:rPr>
                            <w:rFonts w:ascii="Courier New" w:hAnsi="Courier New"/>
                            <w:b/>
                            <w:spacing w:val="-2"/>
                            <w:sz w:val="18"/>
                          </w:rPr>
                          <w:t>android:name=".NotesApplication"</w:t>
                        </w:r>
                      </w:p>
                    </w:txbxContent>
                  </v:textbox>
                  <w10:wrap type="topAndBottom"/>
                </v:rect>
              </v:group>
            </w:pict>
          </mc:Fallback>
        </mc:AlternateContent>
      </w:r>
    </w:p>
    <w:p>
      <w:pPr>
        <w:sectPr>
          <w:headerReference w:type="even" r:id="rId304"/>
          <w:headerReference w:type="default" r:id="rId305"/>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68" w:after="0"/>
        <w:ind w:left="554" w:hanging="0"/>
        <w:rPr/>
      </w:pPr>
      <w:r>
        <w:rPr/>
        <w:t>Make</w:t>
      </w:r>
      <w:r>
        <w:rPr>
          <w:spacing w:val="-2"/>
        </w:rPr>
        <w:t xml:space="preserve"> </w:t>
      </w:r>
      <w:r>
        <w:rPr/>
        <w:t>sure</w:t>
      </w:r>
      <w:r>
        <w:rPr>
          <w:spacing w:val="-2"/>
        </w:rPr>
        <w:t xml:space="preserve"> </w:t>
      </w:r>
      <w:r>
        <w:rPr/>
        <w:t>to</w:t>
      </w:r>
      <w:r>
        <w:rPr>
          <w:spacing w:val="-1"/>
        </w:rPr>
        <w:t xml:space="preserve"> </w:t>
      </w:r>
      <w:r>
        <w:rPr/>
        <w:t>use</w:t>
      </w:r>
      <w:r>
        <w:rPr>
          <w:spacing w:val="-2"/>
        </w:rPr>
        <w:t xml:space="preserve"> </w:t>
      </w:r>
      <w:r>
        <w:rPr/>
        <w:t>the</w:t>
      </w:r>
      <w:r>
        <w:rPr>
          <w:spacing w:val="-2"/>
        </w:rPr>
        <w:t xml:space="preserve"> </w:t>
      </w:r>
      <w:r>
        <w:rPr/>
        <w:t>appropriate</w:t>
      </w:r>
      <w:r>
        <w:rPr>
          <w:spacing w:val="-2"/>
        </w:rPr>
        <w:t xml:space="preserve"> </w:t>
      </w:r>
      <w:r>
        <w:rPr/>
        <w:t>package</w:t>
      </w:r>
      <w:r>
        <w:rPr>
          <w:spacing w:val="-2"/>
        </w:rPr>
        <w:t xml:space="preserve"> </w:t>
      </w:r>
      <w:r>
        <w:rPr/>
        <w:t>if</w:t>
      </w:r>
      <w:r>
        <w:rPr>
          <w:spacing w:val="-1"/>
        </w:rPr>
        <w:t xml:space="preserve"> </w:t>
      </w:r>
      <w:r>
        <w:rPr/>
        <w:t>one</w:t>
      </w:r>
      <w:r>
        <w:rPr>
          <w:spacing w:val="-2"/>
        </w:rPr>
        <w:t xml:space="preserve"> </w:t>
      </w:r>
      <w:r>
        <w:rPr/>
        <w:t>is</w:t>
      </w:r>
      <w:r>
        <w:rPr>
          <w:spacing w:val="-1"/>
        </w:rPr>
        <w:t xml:space="preserve"> </w:t>
      </w:r>
      <w:r>
        <w:rPr>
          <w:spacing w:val="-2"/>
        </w:rPr>
        <w:t>declared.</w:t>
      </w:r>
    </w:p>
    <w:p>
      <w:pPr>
        <w:pStyle w:val="TextBody"/>
        <w:spacing w:before="12" w:after="0"/>
        <w:rPr>
          <w:sz w:val="7"/>
        </w:rPr>
      </w:pPr>
      <w:r>
        <w:rPr>
          <w:sz w:val="7"/>
        </w:rPr>
      </w:r>
    </w:p>
    <w:p>
      <w:pPr>
        <w:pStyle w:val="ListParagraph"/>
        <w:numPr>
          <w:ilvl w:val="1"/>
          <w:numId w:val="8"/>
        </w:numPr>
        <w:tabs>
          <w:tab w:val="clear" w:pos="720"/>
          <w:tab w:val="left" w:pos="1274" w:leader="none"/>
        </w:tabs>
        <w:spacing w:lineRule="auto" w:line="240" w:before="101" w:after="0"/>
        <w:ind w:left="1274" w:right="171" w:hanging="360"/>
        <w:jc w:val="left"/>
        <w:rPr>
          <w:sz w:val="20"/>
        </w:rPr>
      </w:pPr>
      <w:r>
        <w:rPr>
          <w:sz w:val="20"/>
        </w:rPr>
        <w:t xml:space="preserve">Now, let's define a repository. The </w:t>
      </w:r>
      <w:r>
        <w:rPr>
          <w:rFonts w:ascii="Courier New" w:hAnsi="Courier New"/>
          <w:b/>
        </w:rPr>
        <w:t>Repository</w:t>
      </w:r>
      <w:r>
        <w:rPr>
          <w:rFonts w:ascii="Courier New" w:hAnsi="Courier New"/>
          <w:b/>
          <w:spacing w:val="-69"/>
        </w:rPr>
        <w:t xml:space="preserve"> </w:t>
      </w:r>
      <w:r>
        <w:rPr>
          <w:sz w:val="20"/>
        </w:rPr>
        <w:t>pattern is useful in situations where</w:t>
      </w:r>
      <w:r>
        <w:rPr>
          <w:spacing w:val="-3"/>
          <w:sz w:val="20"/>
        </w:rPr>
        <w:t xml:space="preserve"> </w:t>
      </w:r>
      <w:r>
        <w:rPr>
          <w:sz w:val="20"/>
        </w:rPr>
        <w:t>you</w:t>
      </w:r>
      <w:r>
        <w:rPr>
          <w:spacing w:val="-3"/>
          <w:sz w:val="20"/>
        </w:rPr>
        <w:t xml:space="preserve"> </w:t>
      </w:r>
      <w:r>
        <w:rPr>
          <w:sz w:val="20"/>
        </w:rPr>
        <w:t>have</w:t>
      </w:r>
      <w:r>
        <w:rPr>
          <w:spacing w:val="-3"/>
          <w:sz w:val="20"/>
        </w:rPr>
        <w:t xml:space="preserve"> </w:t>
      </w:r>
      <w:r>
        <w:rPr>
          <w:sz w:val="20"/>
        </w:rPr>
        <w:t>one</w:t>
      </w:r>
      <w:r>
        <w:rPr>
          <w:spacing w:val="-3"/>
          <w:sz w:val="20"/>
        </w:rPr>
        <w:t xml:space="preserve"> </w:t>
      </w:r>
      <w:r>
        <w:rPr>
          <w:sz w:val="20"/>
        </w:rPr>
        <w:t>or</w:t>
      </w:r>
      <w:r>
        <w:rPr>
          <w:spacing w:val="-3"/>
          <w:sz w:val="20"/>
        </w:rPr>
        <w:t xml:space="preserve"> </w:t>
      </w:r>
      <w:r>
        <w:rPr>
          <w:sz w:val="20"/>
        </w:rPr>
        <w:t>more</w:t>
      </w:r>
      <w:r>
        <w:rPr>
          <w:spacing w:val="-4"/>
          <w:sz w:val="20"/>
        </w:rPr>
        <w:t xml:space="preserve"> </w:t>
      </w:r>
      <w:r>
        <w:rPr>
          <w:sz w:val="20"/>
        </w:rPr>
        <w:t>sources</w:t>
      </w:r>
      <w:r>
        <w:rPr>
          <w:spacing w:val="-3"/>
          <w:sz w:val="20"/>
        </w:rPr>
        <w:t xml:space="preserve"> </w:t>
      </w:r>
      <w:r>
        <w:rPr>
          <w:sz w:val="20"/>
        </w:rPr>
        <w:t>of</w:t>
      </w:r>
      <w:r>
        <w:rPr>
          <w:spacing w:val="-3"/>
          <w:sz w:val="20"/>
        </w:rPr>
        <w:t xml:space="preserve"> </w:t>
      </w:r>
      <w:r>
        <w:rPr>
          <w:sz w:val="20"/>
        </w:rPr>
        <w:t>data</w:t>
      </w:r>
      <w:r>
        <w:rPr>
          <w:spacing w:val="-3"/>
          <w:sz w:val="20"/>
        </w:rPr>
        <w:t xml:space="preserve"> </w:t>
      </w:r>
      <w:r>
        <w:rPr>
          <w:sz w:val="20"/>
        </w:rPr>
        <w:t>(server,</w:t>
      </w:r>
      <w:r>
        <w:rPr>
          <w:spacing w:val="-3"/>
          <w:sz w:val="20"/>
        </w:rPr>
        <w:t xml:space="preserve"> </w:t>
      </w:r>
      <w:r>
        <w:rPr>
          <w:sz w:val="20"/>
        </w:rPr>
        <w:t>room,</w:t>
      </w:r>
      <w:r>
        <w:rPr>
          <w:spacing w:val="-4"/>
          <w:sz w:val="20"/>
        </w:rPr>
        <w:t xml:space="preserve"> </w:t>
      </w:r>
      <w:r>
        <w:rPr>
          <w:sz w:val="20"/>
        </w:rPr>
        <w:t>or</w:t>
      </w:r>
      <w:r>
        <w:rPr>
          <w:spacing w:val="-3"/>
          <w:sz w:val="20"/>
        </w:rPr>
        <w:t xml:space="preserve"> </w:t>
      </w:r>
      <w:r>
        <w:rPr>
          <w:sz w:val="20"/>
        </w:rPr>
        <w:t>memory)</w:t>
      </w:r>
      <w:r>
        <w:rPr>
          <w:spacing w:val="-4"/>
          <w:sz w:val="20"/>
        </w:rPr>
        <w:t xml:space="preserve"> </w:t>
      </w:r>
      <w:r>
        <w:rPr>
          <w:sz w:val="20"/>
        </w:rPr>
        <w:t>that</w:t>
      </w:r>
      <w:r>
        <w:rPr>
          <w:spacing w:val="-3"/>
          <w:sz w:val="20"/>
        </w:rPr>
        <w:t xml:space="preserve"> </w:t>
      </w:r>
      <w:r>
        <w:rPr>
          <w:sz w:val="20"/>
        </w:rPr>
        <w:t xml:space="preserve">can be combined, modified, and processed. This will help us centralize our access to the data and decouple the application code from the data sources. In our case, the only data source we have is Room, so our repository will act as a wrapper over </w:t>
      </w:r>
      <w:r>
        <w:rPr>
          <w:rFonts w:ascii="Courier New" w:hAnsi="Courier New"/>
          <w:b/>
        </w:rPr>
        <w:t>NoteDao</w:t>
      </w:r>
      <w:r>
        <w:rPr>
          <w:sz w:val="20"/>
        </w:rPr>
        <w:t>, which will access the data on a separate thread. The reason for multi-threading is because inserting the data would require a separate thread.</w:t>
      </w:r>
    </w:p>
    <w:p>
      <w:pPr>
        <w:pStyle w:val="ListParagraph"/>
        <w:numPr>
          <w:ilvl w:val="1"/>
          <w:numId w:val="8"/>
        </w:numPr>
        <w:tabs>
          <w:tab w:val="clear" w:pos="720"/>
          <w:tab w:val="left" w:pos="1274" w:leader="none"/>
        </w:tabs>
        <w:spacing w:before="140" w:after="0"/>
        <w:jc w:val="left"/>
        <w:rPr>
          <w:sz w:val="20"/>
        </w:rPr>
      </w:pPr>
      <w:r>
        <w:rPr>
          <w:sz w:val="20"/>
        </w:rPr>
        <w:t>Let's</w:t>
      </w:r>
      <w:r>
        <w:rPr>
          <w:spacing w:val="-3"/>
          <w:sz w:val="20"/>
        </w:rPr>
        <w:t xml:space="preserve"> </w:t>
      </w:r>
      <w:r>
        <w:rPr>
          <w:sz w:val="20"/>
        </w:rPr>
        <w:t>start</w:t>
      </w:r>
      <w:r>
        <w:rPr>
          <w:spacing w:val="-2"/>
          <w:sz w:val="20"/>
        </w:rPr>
        <w:t xml:space="preserve"> </w:t>
      </w:r>
      <w:r>
        <w:rPr>
          <w:sz w:val="20"/>
        </w:rPr>
        <w:t>with</w:t>
      </w:r>
      <w:r>
        <w:rPr>
          <w:spacing w:val="-2"/>
          <w:sz w:val="20"/>
        </w:rPr>
        <w:t xml:space="preserve"> </w:t>
      </w:r>
      <w:r>
        <w:rPr>
          <w:sz w:val="20"/>
        </w:rPr>
        <w:t>a</w:t>
      </w:r>
      <w:r>
        <w:rPr>
          <w:spacing w:val="-3"/>
          <w:sz w:val="20"/>
        </w:rPr>
        <w:t xml:space="preserve"> </w:t>
      </w:r>
      <w:r>
        <w:rPr>
          <w:sz w:val="20"/>
        </w:rPr>
        <w:t>template</w:t>
      </w:r>
      <w:r>
        <w:rPr>
          <w:spacing w:val="-2"/>
          <w:sz w:val="20"/>
        </w:rPr>
        <w:t xml:space="preserve"> </w:t>
      </w:r>
      <w:r>
        <w:rPr>
          <w:sz w:val="20"/>
        </w:rPr>
        <w:t>of</w:t>
      </w:r>
      <w:r>
        <w:rPr>
          <w:spacing w:val="-2"/>
          <w:sz w:val="20"/>
        </w:rPr>
        <w:t xml:space="preserve"> </w:t>
      </w:r>
      <w:r>
        <w:rPr>
          <w:sz w:val="20"/>
        </w:rPr>
        <w:t>our</w:t>
      </w:r>
      <w:r>
        <w:rPr>
          <w:spacing w:val="-2"/>
          <w:sz w:val="20"/>
        </w:rPr>
        <w:t xml:space="preserve"> </w:t>
      </w:r>
      <w:r>
        <w:rPr>
          <w:sz w:val="20"/>
        </w:rPr>
        <w:t>repository</w:t>
      </w:r>
      <w:r>
        <w:rPr>
          <w:spacing w:val="-3"/>
          <w:sz w:val="20"/>
        </w:rPr>
        <w:t xml:space="preserve"> </w:t>
      </w:r>
      <w:r>
        <w:rPr>
          <w:sz w:val="20"/>
        </w:rPr>
        <w:t>in</w:t>
      </w:r>
      <w:r>
        <w:rPr>
          <w:spacing w:val="-2"/>
          <w:sz w:val="20"/>
        </w:rPr>
        <w:t xml:space="preserve"> </w:t>
      </w:r>
      <w:r>
        <w:rPr>
          <w:sz w:val="20"/>
        </w:rPr>
        <w:t>the</w:t>
      </w:r>
      <w:r>
        <w:rPr>
          <w:spacing w:val="-2"/>
          <w:sz w:val="20"/>
        </w:rPr>
        <w:t xml:space="preserve"> </w:t>
      </w:r>
      <w:r>
        <w:rPr>
          <w:sz w:val="20"/>
        </w:rPr>
        <w:t>form</w:t>
      </w:r>
      <w:r>
        <w:rPr>
          <w:spacing w:val="-2"/>
          <w:sz w:val="20"/>
        </w:rPr>
        <w:t xml:space="preserve"> </w:t>
      </w:r>
      <w:r>
        <w:rPr>
          <w:sz w:val="20"/>
        </w:rPr>
        <w:t>of</w:t>
      </w:r>
      <w:r>
        <w:rPr>
          <w:spacing w:val="-2"/>
          <w:sz w:val="20"/>
        </w:rPr>
        <w:t xml:space="preserve"> </w:t>
      </w:r>
      <w:r>
        <w:rPr>
          <w:sz w:val="20"/>
        </w:rPr>
        <w:t>an</w:t>
      </w:r>
      <w:r>
        <w:rPr>
          <w:spacing w:val="-3"/>
          <w:sz w:val="20"/>
        </w:rPr>
        <w:t xml:space="preserve"> </w:t>
      </w:r>
      <w:r>
        <w:rPr>
          <w:spacing w:val="-2"/>
          <w:sz w:val="20"/>
        </w:rPr>
        <w:t>interface:</w:t>
      </w:r>
    </w:p>
    <w:p>
      <w:pPr>
        <w:pStyle w:val="TextBody"/>
        <w:spacing w:before="4" w:after="0"/>
        <w:rPr>
          <w:sz w:val="9"/>
        </w:rPr>
      </w:pPr>
      <w:r>
        <w:rPr>
          <w:sz w:val="9"/>
        </w:rPr>
        <mc:AlternateContent>
          <mc:Choice Requires="wpg">
            <w:drawing>
              <wp:anchor behindDoc="0" distT="635" distB="0" distL="0" distR="4445" simplePos="0" locked="0" layoutInCell="0" allowOverlap="1" relativeHeight="1765" wp14:anchorId="246ECF29">
                <wp:simplePos x="0" y="0"/>
                <wp:positionH relativeFrom="page">
                  <wp:posOffset>1120140</wp:posOffset>
                </wp:positionH>
                <wp:positionV relativeFrom="paragraph">
                  <wp:posOffset>95885</wp:posOffset>
                </wp:positionV>
                <wp:extent cx="5074920" cy="1463675"/>
                <wp:effectExtent l="0" t="1270" r="635" b="0"/>
                <wp:wrapTopAndBottom/>
                <wp:docPr id="1025" name="docshapegroup785"/>
                <a:graphic xmlns:a="http://schemas.openxmlformats.org/drawingml/2006/main">
                  <a:graphicData uri="http://schemas.microsoft.com/office/word/2010/wordprocessingGroup">
                    <wpg:wgp>
                      <wpg:cNvGrpSpPr/>
                      <wpg:grpSpPr>
                        <a:xfrm>
                          <a:off x="0" y="0"/>
                          <a:ext cx="5074920" cy="1463760"/>
                          <a:chOff x="0" y="0"/>
                          <a:chExt cx="5074920" cy="1463760"/>
                        </a:xfrm>
                      </wpg:grpSpPr>
                      <wps:wsp>
                        <wps:cNvSpPr/>
                        <wps:spPr>
                          <a:xfrm>
                            <a:off x="0" y="6480"/>
                            <a:ext cx="5074920" cy="1450800"/>
                          </a:xfrm>
                          <a:prstGeom prst="rect">
                            <a:avLst/>
                          </a:prstGeom>
                          <a:solidFill>
                            <a:srgbClr val="f6f6f6"/>
                          </a:solidFill>
                          <a:ln w="0">
                            <a:noFill/>
                          </a:ln>
                        </wps:spPr>
                        <wps:style>
                          <a:lnRef idx="0"/>
                          <a:fillRef idx="0"/>
                          <a:effectRef idx="0"/>
                          <a:fontRef idx="minor"/>
                        </wps:style>
                        <wps:bodyPr/>
                      </wps:wsp>
                      <wps:wsp>
                        <wps:cNvSpPr/>
                        <wps:spPr>
                          <a:xfrm>
                            <a:off x="0" y="0"/>
                            <a:ext cx="5074920" cy="1463760"/>
                          </a:xfrm>
                          <a:custGeom>
                            <a:avLst/>
                            <a:gdLst>
                              <a:gd name="textAreaLeft" fmla="*/ 0 w 2877120"/>
                              <a:gd name="textAreaRight" fmla="*/ 2879280 w 2877120"/>
                              <a:gd name="textAreaTop" fmla="*/ 0 h 829800"/>
                              <a:gd name="textAreaBottom" fmla="*/ 831960 h 829800"/>
                            </a:gdLst>
                            <a:ahLst/>
                            <a:rect l="textAreaLeft" t="textAreaTop" r="textAreaRight" b="textAreaBottom"/>
                            <a:pathLst>
                              <a:path w="7992" h="2305">
                                <a:moveTo>
                                  <a:pt x="7992" y="2285"/>
                                </a:moveTo>
                                <a:lnTo>
                                  <a:pt x="0" y="2285"/>
                                </a:lnTo>
                                <a:lnTo>
                                  <a:pt x="0" y="2305"/>
                                </a:lnTo>
                                <a:lnTo>
                                  <a:pt x="7992" y="2305"/>
                                </a:lnTo>
                                <a:lnTo>
                                  <a:pt x="7992" y="2285"/>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43820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interface</w:t>
                              </w:r>
                              <w:r>
                                <w:rPr>
                                  <w:rFonts w:ascii="Courier New" w:hAnsi="Courier New"/>
                                  <w:spacing w:val="-12"/>
                                  <w:sz w:val="18"/>
                                </w:rPr>
                                <w:t xml:space="preserve"> </w:t>
                              </w:r>
                              <w:r>
                                <w:rPr>
                                  <w:rFonts w:ascii="Courier New" w:hAnsi="Courier New"/>
                                  <w:sz w:val="18"/>
                                </w:rPr>
                                <w:t>NoteRepository</w:t>
                              </w:r>
                              <w:r>
                                <w:rPr>
                                  <w:rFonts w:ascii="Courier New" w:hAnsi="Courier New"/>
                                  <w:spacing w:val="-11"/>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z w:val="18"/>
                                </w:rPr>
                                <w:t>fun</w:t>
                              </w:r>
                              <w:r>
                                <w:rPr>
                                  <w:rFonts w:ascii="Courier New" w:hAnsi="Courier New"/>
                                  <w:spacing w:val="-10"/>
                                  <w:sz w:val="18"/>
                                </w:rPr>
                                <w:t xml:space="preserve"> </w:t>
                              </w:r>
                              <w:r>
                                <w:rPr>
                                  <w:rFonts w:ascii="Courier New" w:hAnsi="Courier New"/>
                                  <w:sz w:val="18"/>
                                </w:rPr>
                                <w:t>insertNote(note:</w:t>
                              </w:r>
                              <w:r>
                                <w:rPr>
                                  <w:rFonts w:ascii="Courier New" w:hAnsi="Courier New"/>
                                  <w:spacing w:val="-9"/>
                                  <w:sz w:val="18"/>
                                </w:rPr>
                                <w:t xml:space="preserve"> </w:t>
                              </w:r>
                              <w:r>
                                <w:rPr>
                                  <w:rFonts w:ascii="Courier New" w:hAnsi="Courier New"/>
                                  <w:spacing w:val="-2"/>
                                  <w:sz w:val="18"/>
                                </w:rPr>
                                <w:t>Note)</w:t>
                              </w:r>
                            </w:p>
                            <w:p>
                              <w:pPr>
                                <w:pStyle w:val="Normal"/>
                                <w:spacing w:lineRule="atLeast" w:line="560"/>
                                <w:ind w:left="885" w:right="2784" w:hanging="0"/>
                                <w:rPr>
                                  <w:rFonts w:ascii="Courier New" w:hAnsi="Courier New"/>
                                  <w:sz w:val="18"/>
                                </w:rPr>
                              </w:pPr>
                              <w:r>
                                <w:rPr>
                                  <w:rFonts w:ascii="Courier New" w:hAnsi="Courier New"/>
                                  <w:sz w:val="18"/>
                                </w:rPr>
                                <w:t>fun</w:t>
                              </w:r>
                              <w:r>
                                <w:rPr>
                                  <w:rFonts w:ascii="Courier New" w:hAnsi="Courier New"/>
                                  <w:spacing w:val="-19"/>
                                  <w:sz w:val="18"/>
                                </w:rPr>
                                <w:t xml:space="preserve"> </w:t>
                              </w:r>
                              <w:r>
                                <w:rPr>
                                  <w:rFonts w:ascii="Courier New" w:hAnsi="Courier New"/>
                                  <w:sz w:val="18"/>
                                </w:rPr>
                                <w:t>getAllNotes():</w:t>
                              </w:r>
                              <w:r>
                                <w:rPr>
                                  <w:rFonts w:ascii="Courier New" w:hAnsi="Courier New"/>
                                  <w:spacing w:val="-19"/>
                                  <w:sz w:val="18"/>
                                </w:rPr>
                                <w:t xml:space="preserve"> </w:t>
                              </w:r>
                              <w:r>
                                <w:rPr>
                                  <w:rFonts w:ascii="Courier New" w:hAnsi="Courier New"/>
                                  <w:sz w:val="18"/>
                                </w:rPr>
                                <w:t>LiveData&lt;List&lt;Note&gt;&gt; fun getNoteCount(): LiveData&lt;Int&gt;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785" style="position:absolute;margin-left:88.2pt;margin-top:7.55pt;width:399.6pt;height:115.25pt" coordorigin="1764,151" coordsize="7992,2305">
                <v:rect id="shape_0" path="m0,0l-2147483645,0l-2147483645,-2147483646l0,-2147483646xe" fillcolor="#f6f6f6" stroked="f" o:allowincell="f" style="position:absolute;left:1764;top:161;width:7991;height:228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71;width:7991;height:226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interface</w:t>
                        </w:r>
                        <w:r>
                          <w:rPr>
                            <w:rFonts w:ascii="Courier New" w:hAnsi="Courier New"/>
                            <w:spacing w:val="-12"/>
                            <w:sz w:val="18"/>
                          </w:rPr>
                          <w:t xml:space="preserve"> </w:t>
                        </w:r>
                        <w:r>
                          <w:rPr>
                            <w:rFonts w:ascii="Courier New" w:hAnsi="Courier New"/>
                            <w:sz w:val="18"/>
                          </w:rPr>
                          <w:t>NoteRepository</w:t>
                        </w:r>
                        <w:r>
                          <w:rPr>
                            <w:rFonts w:ascii="Courier New" w:hAnsi="Courier New"/>
                            <w:spacing w:val="-11"/>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z w:val="18"/>
                          </w:rPr>
                          <w:t>fun</w:t>
                        </w:r>
                        <w:r>
                          <w:rPr>
                            <w:rFonts w:ascii="Courier New" w:hAnsi="Courier New"/>
                            <w:spacing w:val="-10"/>
                            <w:sz w:val="18"/>
                          </w:rPr>
                          <w:t xml:space="preserve"> </w:t>
                        </w:r>
                        <w:r>
                          <w:rPr>
                            <w:rFonts w:ascii="Courier New" w:hAnsi="Courier New"/>
                            <w:sz w:val="18"/>
                          </w:rPr>
                          <w:t>insertNote(note:</w:t>
                        </w:r>
                        <w:r>
                          <w:rPr>
                            <w:rFonts w:ascii="Courier New" w:hAnsi="Courier New"/>
                            <w:spacing w:val="-9"/>
                            <w:sz w:val="18"/>
                          </w:rPr>
                          <w:t xml:space="preserve"> </w:t>
                        </w:r>
                        <w:r>
                          <w:rPr>
                            <w:rFonts w:ascii="Courier New" w:hAnsi="Courier New"/>
                            <w:spacing w:val="-2"/>
                            <w:sz w:val="18"/>
                          </w:rPr>
                          <w:t>Note)</w:t>
                        </w:r>
                      </w:p>
                      <w:p>
                        <w:pPr>
                          <w:pStyle w:val="Normal"/>
                          <w:spacing w:lineRule="atLeast" w:line="560"/>
                          <w:ind w:left="885" w:right="2784" w:hanging="0"/>
                          <w:rPr>
                            <w:rFonts w:ascii="Courier New" w:hAnsi="Courier New"/>
                            <w:sz w:val="18"/>
                          </w:rPr>
                        </w:pPr>
                        <w:r>
                          <w:rPr>
                            <w:rFonts w:ascii="Courier New" w:hAnsi="Courier New"/>
                            <w:sz w:val="18"/>
                          </w:rPr>
                          <w:t>fun</w:t>
                        </w:r>
                        <w:r>
                          <w:rPr>
                            <w:rFonts w:ascii="Courier New" w:hAnsi="Courier New"/>
                            <w:spacing w:val="-19"/>
                            <w:sz w:val="18"/>
                          </w:rPr>
                          <w:t xml:space="preserve"> </w:t>
                        </w:r>
                        <w:r>
                          <w:rPr>
                            <w:rFonts w:ascii="Courier New" w:hAnsi="Courier New"/>
                            <w:sz w:val="18"/>
                          </w:rPr>
                          <w:t>getAllNotes():</w:t>
                        </w:r>
                        <w:r>
                          <w:rPr>
                            <w:rFonts w:ascii="Courier New" w:hAnsi="Courier New"/>
                            <w:spacing w:val="-19"/>
                            <w:sz w:val="18"/>
                          </w:rPr>
                          <w:t xml:space="preserve"> </w:t>
                        </w:r>
                        <w:r>
                          <w:rPr>
                            <w:rFonts w:ascii="Courier New" w:hAnsi="Courier New"/>
                            <w:sz w:val="18"/>
                          </w:rPr>
                          <w:t>LiveData&lt;List&lt;Note&gt;&gt; fun getNoteCount(): LiveData&lt;Int&gt;</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ListParagraph"/>
        <w:numPr>
          <w:ilvl w:val="1"/>
          <w:numId w:val="8"/>
        </w:numPr>
        <w:tabs>
          <w:tab w:val="clear" w:pos="720"/>
          <w:tab w:val="left" w:pos="1274" w:leader="none"/>
        </w:tabs>
        <w:jc w:val="left"/>
        <w:rPr>
          <w:sz w:val="20"/>
        </w:rPr>
      </w:pPr>
      <w:r>
        <w:rPr>
          <w:sz w:val="20"/>
        </w:rPr>
        <w:t>Now,</w:t>
      </w:r>
      <w:r>
        <w:rPr>
          <w:spacing w:val="-1"/>
          <w:sz w:val="20"/>
        </w:rPr>
        <w:t xml:space="preserve"> </w:t>
      </w:r>
      <w:r>
        <w:rPr>
          <w:sz w:val="20"/>
        </w:rPr>
        <w:t>let's</w:t>
      </w:r>
      <w:r>
        <w:rPr>
          <w:spacing w:val="-1"/>
          <w:sz w:val="20"/>
        </w:rPr>
        <w:t xml:space="preserve"> </w:t>
      </w:r>
      <w:r>
        <w:rPr>
          <w:sz w:val="20"/>
        </w:rPr>
        <w:t>add</w:t>
      </w:r>
      <w:r>
        <w:rPr>
          <w:spacing w:val="-1"/>
          <w:sz w:val="20"/>
        </w:rPr>
        <w:t xml:space="preserve"> </w:t>
      </w:r>
      <w:r>
        <w:rPr>
          <w:sz w:val="20"/>
        </w:rPr>
        <w:t>the</w:t>
      </w:r>
      <w:r>
        <w:rPr>
          <w:spacing w:val="-1"/>
          <w:sz w:val="20"/>
        </w:rPr>
        <w:t xml:space="preserve"> </w:t>
      </w:r>
      <w:r>
        <w:rPr>
          <w:sz w:val="20"/>
        </w:rPr>
        <w:t>implementation of</w:t>
      </w:r>
      <w:r>
        <w:rPr>
          <w:spacing w:val="-1"/>
          <w:sz w:val="20"/>
        </w:rPr>
        <w:t xml:space="preserve"> </w:t>
      </w:r>
      <w:r>
        <w:rPr>
          <w:sz w:val="20"/>
        </w:rPr>
        <w:t xml:space="preserve">our </w:t>
      </w:r>
      <w:r>
        <w:rPr>
          <w:spacing w:val="-2"/>
          <w:sz w:val="20"/>
        </w:rPr>
        <w:t>repository:</w:t>
      </w:r>
    </w:p>
    <w:p>
      <w:pPr>
        <w:sectPr>
          <w:headerReference w:type="even" r:id="rId306"/>
          <w:headerReference w:type="default" r:id="rId307"/>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4" w:after="0"/>
        <w:rPr>
          <w:sz w:val="9"/>
        </w:rPr>
      </w:pPr>
      <w:r>
        <w:rPr>
          <w:sz w:val="9"/>
        </w:rPr>
        <mc:AlternateContent>
          <mc:Choice Requires="wpg">
            <w:drawing>
              <wp:anchor behindDoc="0" distT="0" distB="635" distL="0" distR="4445" simplePos="0" locked="0" layoutInCell="0" allowOverlap="1" relativeHeight="1767" wp14:anchorId="1D1290EC">
                <wp:simplePos x="0" y="0"/>
                <wp:positionH relativeFrom="page">
                  <wp:posOffset>1120140</wp:posOffset>
                </wp:positionH>
                <wp:positionV relativeFrom="paragraph">
                  <wp:posOffset>95250</wp:posOffset>
                </wp:positionV>
                <wp:extent cx="5074920" cy="3419475"/>
                <wp:effectExtent l="0" t="635" r="635" b="0"/>
                <wp:wrapTopAndBottom/>
                <wp:docPr id="1027" name="docshapegroup789"/>
                <a:graphic xmlns:a="http://schemas.openxmlformats.org/drawingml/2006/main">
                  <a:graphicData uri="http://schemas.microsoft.com/office/word/2010/wordprocessingGroup">
                    <wpg:wgp>
                      <wpg:cNvGrpSpPr/>
                      <wpg:grpSpPr>
                        <a:xfrm>
                          <a:off x="0" y="0"/>
                          <a:ext cx="5074920" cy="3419640"/>
                          <a:chOff x="0" y="0"/>
                          <a:chExt cx="5074920" cy="3419640"/>
                        </a:xfrm>
                      </wpg:grpSpPr>
                      <wps:wsp>
                        <wps:cNvSpPr/>
                        <wps:spPr>
                          <a:xfrm>
                            <a:off x="0" y="6480"/>
                            <a:ext cx="5074920" cy="3406680"/>
                          </a:xfrm>
                          <a:prstGeom prst="rect">
                            <a:avLst/>
                          </a:prstGeom>
                          <a:solidFill>
                            <a:srgbClr val="f6f6f6"/>
                          </a:solidFill>
                          <a:ln w="0">
                            <a:noFill/>
                          </a:ln>
                        </wps:spPr>
                        <wps:style>
                          <a:lnRef idx="0"/>
                          <a:fillRef idx="0"/>
                          <a:effectRef idx="0"/>
                          <a:fontRef idx="minor"/>
                        </wps:style>
                        <wps:bodyPr/>
                      </wps:wsp>
                      <wps:wsp>
                        <wps:cNvSpPr/>
                        <wps:spPr>
                          <a:xfrm>
                            <a:off x="0" y="0"/>
                            <a:ext cx="5074920" cy="3419640"/>
                          </a:xfrm>
                          <a:custGeom>
                            <a:avLst/>
                            <a:gdLst>
                              <a:gd name="textAreaLeft" fmla="*/ 0 w 2877120"/>
                              <a:gd name="textAreaRight" fmla="*/ 2879280 w 2877120"/>
                              <a:gd name="textAreaTop" fmla="*/ 0 h 1938600"/>
                              <a:gd name="textAreaBottom" fmla="*/ 1940760 h 1938600"/>
                            </a:gdLst>
                            <a:ahLst/>
                            <a:rect l="textAreaLeft" t="textAreaTop" r="textAreaRight" b="textAreaBottom"/>
                            <a:pathLst>
                              <a:path w="7992" h="5385">
                                <a:moveTo>
                                  <a:pt x="7992" y="5364"/>
                                </a:moveTo>
                                <a:lnTo>
                                  <a:pt x="0" y="5364"/>
                                </a:lnTo>
                                <a:lnTo>
                                  <a:pt x="0" y="5384"/>
                                </a:lnTo>
                                <a:lnTo>
                                  <a:pt x="7992" y="5384"/>
                                </a:lnTo>
                                <a:lnTo>
                                  <a:pt x="7992" y="536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339408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class</w:t>
                              </w:r>
                              <w:r>
                                <w:rPr>
                                  <w:rFonts w:ascii="Courier New" w:hAnsi="Courier New"/>
                                  <w:spacing w:val="-5"/>
                                  <w:sz w:val="18"/>
                                </w:rPr>
                                <w:t xml:space="preserve"> </w:t>
                              </w:r>
                              <w:r>
                                <w:rPr>
                                  <w:rFonts w:ascii="Courier New" w:hAnsi="Courier New"/>
                                  <w:spacing w:val="-2"/>
                                  <w:sz w:val="18"/>
                                </w:rPr>
                                <w:t>NoteRepositoryImpl(</w:t>
                              </w:r>
                            </w:p>
                            <w:p>
                              <w:pPr>
                                <w:pStyle w:val="Normal"/>
                                <w:spacing w:lineRule="auto" w:line="324" w:before="76" w:after="0"/>
                                <w:ind w:left="885" w:right="3699" w:hanging="0"/>
                                <w:rPr>
                                  <w:rFonts w:ascii="Courier New" w:hAnsi="Courier New"/>
                                  <w:sz w:val="18"/>
                                </w:rPr>
                              </w:pPr>
                              <w:r>
                                <w:rPr>
                                  <w:rFonts w:ascii="Courier New" w:hAnsi="Courier New"/>
                                  <w:sz w:val="18"/>
                                </w:rPr>
                                <w:t>private</w:t>
                              </w:r>
                              <w:r>
                                <w:rPr>
                                  <w:rFonts w:ascii="Courier New" w:hAnsi="Courier New"/>
                                  <w:spacing w:val="-13"/>
                                  <w:sz w:val="18"/>
                                </w:rPr>
                                <w:t xml:space="preserve"> </w:t>
                              </w:r>
                              <w:r>
                                <w:rPr>
                                  <w:rFonts w:ascii="Courier New" w:hAnsi="Courier New"/>
                                  <w:sz w:val="18"/>
                                </w:rPr>
                                <w:t>val</w:t>
                              </w:r>
                              <w:r>
                                <w:rPr>
                                  <w:rFonts w:ascii="Courier New" w:hAnsi="Courier New"/>
                                  <w:spacing w:val="-13"/>
                                  <w:sz w:val="18"/>
                                </w:rPr>
                                <w:t xml:space="preserve"> </w:t>
                              </w:r>
                              <w:r>
                                <w:rPr>
                                  <w:rFonts w:ascii="Courier New" w:hAnsi="Courier New"/>
                                  <w:sz w:val="18"/>
                                </w:rPr>
                                <w:t>executor:</w:t>
                              </w:r>
                              <w:r>
                                <w:rPr>
                                  <w:rFonts w:ascii="Courier New" w:hAnsi="Courier New"/>
                                  <w:spacing w:val="-13"/>
                                  <w:sz w:val="18"/>
                                </w:rPr>
                                <w:t xml:space="preserve"> </w:t>
                              </w:r>
                              <w:r>
                                <w:rPr>
                                  <w:rFonts w:ascii="Courier New" w:hAnsi="Courier New"/>
                                  <w:sz w:val="18"/>
                                </w:rPr>
                                <w:t>Executor, private val noteDao: NoteDao</w:t>
                              </w:r>
                            </w:p>
                            <w:p>
                              <w:pPr>
                                <w:pStyle w:val="Normal"/>
                                <w:spacing w:before="2" w:after="0"/>
                                <w:ind w:left="453" w:hanging="0"/>
                                <w:rPr>
                                  <w:rFonts w:ascii="Courier New" w:hAnsi="Courier New"/>
                                  <w:sz w:val="18"/>
                                </w:rPr>
                              </w:pPr>
                              <w:r>
                                <w:rPr>
                                  <w:rFonts w:ascii="Courier New" w:hAnsi="Courier New"/>
                                  <w:sz w:val="18"/>
                                </w:rPr>
                                <w:t>)</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NoteRepository</w:t>
                              </w:r>
                              <w:r>
                                <w:rPr>
                                  <w:rFonts w:ascii="Courier New" w:hAnsi="Courier New"/>
                                  <w:spacing w:val="-5"/>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lineRule="auto" w:line="324" w:before="129" w:after="0"/>
                                <w:ind w:left="1317" w:right="2128" w:hanging="432"/>
                                <w:rPr>
                                  <w:rFonts w:ascii="Courier New" w:hAnsi="Courier New"/>
                                  <w:sz w:val="18"/>
                                </w:rPr>
                              </w:pPr>
                              <w:r>
                                <w:rPr>
                                  <w:rFonts w:ascii="Courier New" w:hAnsi="Courier New"/>
                                  <w:sz w:val="18"/>
                                </w:rPr>
                                <w:t>override</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insertNote(note:</w:t>
                              </w:r>
                              <w:r>
                                <w:rPr>
                                  <w:rFonts w:ascii="Courier New" w:hAnsi="Courier New"/>
                                  <w:spacing w:val="-10"/>
                                  <w:sz w:val="18"/>
                                </w:rPr>
                                <w:t xml:space="preserve"> </w:t>
                              </w:r>
                              <w:r>
                                <w:rPr>
                                  <w:rFonts w:ascii="Courier New" w:hAnsi="Courier New"/>
                                  <w:sz w:val="18"/>
                                </w:rPr>
                                <w:t>Note)</w:t>
                              </w:r>
                              <w:r>
                                <w:rPr>
                                  <w:rFonts w:ascii="Courier New" w:hAnsi="Courier New"/>
                                  <w:spacing w:val="-10"/>
                                  <w:sz w:val="18"/>
                                </w:rPr>
                                <w:t xml:space="preserve"> </w:t>
                              </w:r>
                              <w:r>
                                <w:rPr>
                                  <w:rFonts w:ascii="Courier New" w:hAnsi="Courier New"/>
                                  <w:sz w:val="18"/>
                                </w:rPr>
                                <w:t>{ executor.execute {</w:t>
                              </w:r>
                            </w:p>
                            <w:p>
                              <w:pPr>
                                <w:pStyle w:val="Normal"/>
                                <w:spacing w:before="1" w:after="0"/>
                                <w:ind w:left="1749" w:hanging="0"/>
                                <w:rPr>
                                  <w:rFonts w:ascii="Courier New" w:hAnsi="Courier New"/>
                                  <w:sz w:val="18"/>
                                </w:rPr>
                              </w:pPr>
                              <w:r>
                                <w:rPr>
                                  <w:rFonts w:ascii="Courier New" w:hAnsi="Courier New"/>
                                  <w:spacing w:val="-2"/>
                                  <w:sz w:val="18"/>
                                </w:rPr>
                                <w:t>noteDao.insertNote(note)</w:t>
                              </w:r>
                            </w:p>
                            <w:p>
                              <w:pPr>
                                <w:pStyle w:val="Normal"/>
                                <w:spacing w:before="76" w:after="0"/>
                                <w:ind w:left="1317" w:hanging="0"/>
                                <w:rPr>
                                  <w:rFonts w:ascii="Courier New" w:hAnsi="Courier New"/>
                                  <w:sz w:val="18"/>
                                </w:rPr>
                              </w:pPr>
                              <w:r>
                                <w:rPr>
                                  <w:rFonts w:ascii="Courier New" w:hAnsi="Courier New"/>
                                  <w:sz w:val="18"/>
                                </w:rPr>
                                <w:t>}</w:t>
                              </w:r>
                            </w:p>
                            <w:p>
                              <w:pPr>
                                <w:pStyle w:val="Normal"/>
                                <w:spacing w:before="77"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324" w:before="129" w:after="0"/>
                                <w:ind w:left="1317" w:right="1274" w:hanging="432"/>
                                <w:rPr>
                                  <w:rFonts w:ascii="Courier New" w:hAnsi="Courier New"/>
                                  <w:sz w:val="18"/>
                                </w:rPr>
                              </w:pPr>
                              <w:r>
                                <w:rPr>
                                  <w:rFonts w:ascii="Courier New" w:hAnsi="Courier New"/>
                                  <w:sz w:val="18"/>
                                </w:rPr>
                                <w:t>override</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getAllNotes():</w:t>
                              </w:r>
                              <w:r>
                                <w:rPr>
                                  <w:rFonts w:ascii="Courier New" w:hAnsi="Courier New"/>
                                  <w:spacing w:val="-10"/>
                                  <w:sz w:val="18"/>
                                </w:rPr>
                                <w:t xml:space="preserve"> </w:t>
                              </w:r>
                              <w:r>
                                <w:rPr>
                                  <w:rFonts w:ascii="Courier New" w:hAnsi="Courier New"/>
                                  <w:sz w:val="18"/>
                                </w:rPr>
                                <w:t>LiveData&lt;List&lt;Note&gt;&gt;</w:t>
                              </w:r>
                              <w:r>
                                <w:rPr>
                                  <w:rFonts w:ascii="Courier New" w:hAnsi="Courier New"/>
                                  <w:spacing w:val="-10"/>
                                  <w:sz w:val="18"/>
                                </w:rPr>
                                <w:t xml:space="preserve"> </w:t>
                              </w:r>
                              <w:r>
                                <w:rPr>
                                  <w:rFonts w:ascii="Courier New" w:hAnsi="Courier New"/>
                                  <w:sz w:val="18"/>
                                </w:rPr>
                                <w:t>{ return noteDao.loadNotes()</w:t>
                              </w:r>
                            </w:p>
                            <w:p>
                              <w:pPr>
                                <w:pStyle w:val="Normal"/>
                                <w:spacing w:before="1"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1317" w:right="2128" w:hanging="432"/>
                                <w:rPr>
                                  <w:rFonts w:ascii="Courier New" w:hAnsi="Courier New"/>
                                  <w:sz w:val="18"/>
                                </w:rPr>
                              </w:pPr>
                              <w:r>
                                <w:rPr>
                                  <w:rFonts w:ascii="Courier New" w:hAnsi="Courier New"/>
                                  <w:sz w:val="18"/>
                                </w:rPr>
                                <w:t>override</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getNoteCount():</w:t>
                              </w:r>
                              <w:r>
                                <w:rPr>
                                  <w:rFonts w:ascii="Courier New" w:hAnsi="Courier New"/>
                                  <w:spacing w:val="-10"/>
                                  <w:sz w:val="18"/>
                                </w:rPr>
                                <w:t xml:space="preserve"> </w:t>
                              </w:r>
                              <w:r>
                                <w:rPr>
                                  <w:rFonts w:ascii="Courier New" w:hAnsi="Courier New"/>
                                  <w:sz w:val="18"/>
                                </w:rPr>
                                <w:t>LiveData&lt;Int&gt;</w:t>
                              </w:r>
                              <w:r>
                                <w:rPr>
                                  <w:rFonts w:ascii="Courier New" w:hAnsi="Courier New"/>
                                  <w:spacing w:val="-10"/>
                                  <w:sz w:val="18"/>
                                </w:rPr>
                                <w:t xml:space="preserve"> </w:t>
                              </w:r>
                              <w:r>
                                <w:rPr>
                                  <w:rFonts w:ascii="Courier New" w:hAnsi="Courier New"/>
                                  <w:sz w:val="18"/>
                                </w:rPr>
                                <w:t>{ return noteDao.loadNoteCount()</w:t>
                              </w:r>
                            </w:p>
                            <w:p>
                              <w:pPr>
                                <w:pStyle w:val="Normal"/>
                                <w:spacing w:before="1"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789" style="position:absolute;margin-left:88.2pt;margin-top:7.5pt;width:399.6pt;height:269.25pt" coordorigin="1764,150" coordsize="7992,5385">
                <v:rect id="shape_0" path="m0,0l-2147483645,0l-2147483645,-2147483646l0,-2147483646xe" fillcolor="#f6f6f6" stroked="f" o:allowincell="f" style="position:absolute;left:1764;top:160;width:7991;height:536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70;width:7991;height:534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class</w:t>
                        </w:r>
                        <w:r>
                          <w:rPr>
                            <w:rFonts w:ascii="Courier New" w:hAnsi="Courier New"/>
                            <w:spacing w:val="-5"/>
                            <w:sz w:val="18"/>
                          </w:rPr>
                          <w:t xml:space="preserve"> </w:t>
                        </w:r>
                        <w:r>
                          <w:rPr>
                            <w:rFonts w:ascii="Courier New" w:hAnsi="Courier New"/>
                            <w:spacing w:val="-2"/>
                            <w:sz w:val="18"/>
                          </w:rPr>
                          <w:t>NoteRepositoryImpl(</w:t>
                        </w:r>
                      </w:p>
                      <w:p>
                        <w:pPr>
                          <w:pStyle w:val="Normal"/>
                          <w:spacing w:lineRule="auto" w:line="324" w:before="76" w:after="0"/>
                          <w:ind w:left="885" w:right="3699" w:hanging="0"/>
                          <w:rPr>
                            <w:rFonts w:ascii="Courier New" w:hAnsi="Courier New"/>
                            <w:sz w:val="18"/>
                          </w:rPr>
                        </w:pPr>
                        <w:r>
                          <w:rPr>
                            <w:rFonts w:ascii="Courier New" w:hAnsi="Courier New"/>
                            <w:sz w:val="18"/>
                          </w:rPr>
                          <w:t>private</w:t>
                        </w:r>
                        <w:r>
                          <w:rPr>
                            <w:rFonts w:ascii="Courier New" w:hAnsi="Courier New"/>
                            <w:spacing w:val="-13"/>
                            <w:sz w:val="18"/>
                          </w:rPr>
                          <w:t xml:space="preserve"> </w:t>
                        </w:r>
                        <w:r>
                          <w:rPr>
                            <w:rFonts w:ascii="Courier New" w:hAnsi="Courier New"/>
                            <w:sz w:val="18"/>
                          </w:rPr>
                          <w:t>val</w:t>
                        </w:r>
                        <w:r>
                          <w:rPr>
                            <w:rFonts w:ascii="Courier New" w:hAnsi="Courier New"/>
                            <w:spacing w:val="-13"/>
                            <w:sz w:val="18"/>
                          </w:rPr>
                          <w:t xml:space="preserve"> </w:t>
                        </w:r>
                        <w:r>
                          <w:rPr>
                            <w:rFonts w:ascii="Courier New" w:hAnsi="Courier New"/>
                            <w:sz w:val="18"/>
                          </w:rPr>
                          <w:t>executor:</w:t>
                        </w:r>
                        <w:r>
                          <w:rPr>
                            <w:rFonts w:ascii="Courier New" w:hAnsi="Courier New"/>
                            <w:spacing w:val="-13"/>
                            <w:sz w:val="18"/>
                          </w:rPr>
                          <w:t xml:space="preserve"> </w:t>
                        </w:r>
                        <w:r>
                          <w:rPr>
                            <w:rFonts w:ascii="Courier New" w:hAnsi="Courier New"/>
                            <w:sz w:val="18"/>
                          </w:rPr>
                          <w:t>Executor, private val noteDao: NoteDao</w:t>
                        </w:r>
                      </w:p>
                      <w:p>
                        <w:pPr>
                          <w:pStyle w:val="Normal"/>
                          <w:spacing w:before="2" w:after="0"/>
                          <w:ind w:left="453" w:hanging="0"/>
                          <w:rPr>
                            <w:rFonts w:ascii="Courier New" w:hAnsi="Courier New"/>
                            <w:sz w:val="18"/>
                          </w:rPr>
                        </w:pPr>
                        <w:r>
                          <w:rPr>
                            <w:rFonts w:ascii="Courier New" w:hAnsi="Courier New"/>
                            <w:sz w:val="18"/>
                          </w:rPr>
                          <w:t>)</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z w:val="18"/>
                          </w:rPr>
                          <w:t>NoteRepository</w:t>
                        </w:r>
                        <w:r>
                          <w:rPr>
                            <w:rFonts w:ascii="Courier New" w:hAnsi="Courier New"/>
                            <w:spacing w:val="-5"/>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lineRule="auto" w:line="324" w:before="129" w:after="0"/>
                          <w:ind w:left="1317" w:right="2128" w:hanging="432"/>
                          <w:rPr>
                            <w:rFonts w:ascii="Courier New" w:hAnsi="Courier New"/>
                            <w:sz w:val="18"/>
                          </w:rPr>
                        </w:pPr>
                        <w:r>
                          <w:rPr>
                            <w:rFonts w:ascii="Courier New" w:hAnsi="Courier New"/>
                            <w:sz w:val="18"/>
                          </w:rPr>
                          <w:t>override</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insertNote(note:</w:t>
                        </w:r>
                        <w:r>
                          <w:rPr>
                            <w:rFonts w:ascii="Courier New" w:hAnsi="Courier New"/>
                            <w:spacing w:val="-10"/>
                            <w:sz w:val="18"/>
                          </w:rPr>
                          <w:t xml:space="preserve"> </w:t>
                        </w:r>
                        <w:r>
                          <w:rPr>
                            <w:rFonts w:ascii="Courier New" w:hAnsi="Courier New"/>
                            <w:sz w:val="18"/>
                          </w:rPr>
                          <w:t>Note)</w:t>
                        </w:r>
                        <w:r>
                          <w:rPr>
                            <w:rFonts w:ascii="Courier New" w:hAnsi="Courier New"/>
                            <w:spacing w:val="-10"/>
                            <w:sz w:val="18"/>
                          </w:rPr>
                          <w:t xml:space="preserve"> </w:t>
                        </w:r>
                        <w:r>
                          <w:rPr>
                            <w:rFonts w:ascii="Courier New" w:hAnsi="Courier New"/>
                            <w:sz w:val="18"/>
                          </w:rPr>
                          <w:t>{ executor.execute {</w:t>
                        </w:r>
                      </w:p>
                      <w:p>
                        <w:pPr>
                          <w:pStyle w:val="Normal"/>
                          <w:spacing w:before="1" w:after="0"/>
                          <w:ind w:left="1749" w:hanging="0"/>
                          <w:rPr>
                            <w:rFonts w:ascii="Courier New" w:hAnsi="Courier New"/>
                            <w:sz w:val="18"/>
                          </w:rPr>
                        </w:pPr>
                        <w:r>
                          <w:rPr>
                            <w:rFonts w:ascii="Courier New" w:hAnsi="Courier New"/>
                            <w:spacing w:val="-2"/>
                            <w:sz w:val="18"/>
                          </w:rPr>
                          <w:t>noteDao.insertNote(note)</w:t>
                        </w:r>
                      </w:p>
                      <w:p>
                        <w:pPr>
                          <w:pStyle w:val="Normal"/>
                          <w:spacing w:before="76" w:after="0"/>
                          <w:ind w:left="1317" w:hanging="0"/>
                          <w:rPr>
                            <w:rFonts w:ascii="Courier New" w:hAnsi="Courier New"/>
                            <w:sz w:val="18"/>
                          </w:rPr>
                        </w:pPr>
                        <w:r>
                          <w:rPr>
                            <w:rFonts w:ascii="Courier New" w:hAnsi="Courier New"/>
                            <w:sz w:val="18"/>
                          </w:rPr>
                          <w:t>}</w:t>
                        </w:r>
                      </w:p>
                      <w:p>
                        <w:pPr>
                          <w:pStyle w:val="Normal"/>
                          <w:spacing w:before="77"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324" w:before="129" w:after="0"/>
                          <w:ind w:left="1317" w:right="1274" w:hanging="432"/>
                          <w:rPr>
                            <w:rFonts w:ascii="Courier New" w:hAnsi="Courier New"/>
                            <w:sz w:val="18"/>
                          </w:rPr>
                        </w:pPr>
                        <w:r>
                          <w:rPr>
                            <w:rFonts w:ascii="Courier New" w:hAnsi="Courier New"/>
                            <w:sz w:val="18"/>
                          </w:rPr>
                          <w:t>override</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getAllNotes():</w:t>
                        </w:r>
                        <w:r>
                          <w:rPr>
                            <w:rFonts w:ascii="Courier New" w:hAnsi="Courier New"/>
                            <w:spacing w:val="-10"/>
                            <w:sz w:val="18"/>
                          </w:rPr>
                          <w:t xml:space="preserve"> </w:t>
                        </w:r>
                        <w:r>
                          <w:rPr>
                            <w:rFonts w:ascii="Courier New" w:hAnsi="Courier New"/>
                            <w:sz w:val="18"/>
                          </w:rPr>
                          <w:t>LiveData&lt;List&lt;Note&gt;&gt;</w:t>
                        </w:r>
                        <w:r>
                          <w:rPr>
                            <w:rFonts w:ascii="Courier New" w:hAnsi="Courier New"/>
                            <w:spacing w:val="-10"/>
                            <w:sz w:val="18"/>
                          </w:rPr>
                          <w:t xml:space="preserve"> </w:t>
                        </w:r>
                        <w:r>
                          <w:rPr>
                            <w:rFonts w:ascii="Courier New" w:hAnsi="Courier New"/>
                            <w:sz w:val="18"/>
                          </w:rPr>
                          <w:t>{ return noteDao.loadNotes()</w:t>
                        </w:r>
                      </w:p>
                      <w:p>
                        <w:pPr>
                          <w:pStyle w:val="Normal"/>
                          <w:spacing w:before="1"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1317" w:right="2128" w:hanging="432"/>
                          <w:rPr>
                            <w:rFonts w:ascii="Courier New" w:hAnsi="Courier New"/>
                            <w:sz w:val="18"/>
                          </w:rPr>
                        </w:pPr>
                        <w:r>
                          <w:rPr>
                            <w:rFonts w:ascii="Courier New" w:hAnsi="Courier New"/>
                            <w:sz w:val="18"/>
                          </w:rPr>
                          <w:t>override</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getNoteCount():</w:t>
                        </w:r>
                        <w:r>
                          <w:rPr>
                            <w:rFonts w:ascii="Courier New" w:hAnsi="Courier New"/>
                            <w:spacing w:val="-10"/>
                            <w:sz w:val="18"/>
                          </w:rPr>
                          <w:t xml:space="preserve"> </w:t>
                        </w:r>
                        <w:r>
                          <w:rPr>
                            <w:rFonts w:ascii="Courier New" w:hAnsi="Courier New"/>
                            <w:sz w:val="18"/>
                          </w:rPr>
                          <w:t>LiveData&lt;Int&gt;</w:t>
                        </w:r>
                        <w:r>
                          <w:rPr>
                            <w:rFonts w:ascii="Courier New" w:hAnsi="Courier New"/>
                            <w:spacing w:val="-10"/>
                            <w:sz w:val="18"/>
                          </w:rPr>
                          <w:t xml:space="preserve"> </w:t>
                        </w:r>
                        <w:r>
                          <w:rPr>
                            <w:rFonts w:ascii="Courier New" w:hAnsi="Courier New"/>
                            <w:sz w:val="18"/>
                          </w:rPr>
                          <w:t>{ return noteDao.loadNoteCount()</w:t>
                        </w:r>
                      </w:p>
                      <w:p>
                        <w:pPr>
                          <w:pStyle w:val="Normal"/>
                          <w:spacing w:before="1"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TextBody"/>
        <w:spacing w:before="12" w:after="0"/>
        <w:rPr>
          <w:sz w:val="7"/>
        </w:rPr>
      </w:pPr>
      <w:r>
        <w:rPr>
          <w:sz w:val="7"/>
        </w:rPr>
      </w:r>
    </w:p>
    <w:p>
      <w:pPr>
        <w:pStyle w:val="TextBody"/>
        <w:spacing w:lineRule="auto" w:line="240" w:before="101" w:after="0"/>
        <w:ind w:left="554" w:right="910" w:hanging="0"/>
        <w:rPr/>
      </w:pPr>
      <w:r>
        <w:rPr/>
        <w:t>The data retrieval process is automatically handled for us by Room. However,</w:t>
      </w:r>
      <w:r>
        <w:rPr>
          <w:spacing w:val="40"/>
        </w:rPr>
        <w:t xml:space="preserve"> </w:t>
      </w:r>
      <w:r>
        <w:rPr/>
        <w:t>for</w:t>
      </w:r>
      <w:r>
        <w:rPr>
          <w:spacing w:val="-2"/>
        </w:rPr>
        <w:t xml:space="preserve"> </w:t>
      </w:r>
      <w:r>
        <w:rPr/>
        <w:t>inserting</w:t>
      </w:r>
      <w:r>
        <w:rPr>
          <w:spacing w:val="-2"/>
        </w:rPr>
        <w:t xml:space="preserve"> </w:t>
      </w:r>
      <w:r>
        <w:rPr/>
        <w:t>the</w:t>
      </w:r>
      <w:r>
        <w:rPr>
          <w:spacing w:val="-2"/>
        </w:rPr>
        <w:t xml:space="preserve"> </w:t>
      </w:r>
      <w:r>
        <w:rPr/>
        <w:t>data,</w:t>
      </w:r>
      <w:r>
        <w:rPr>
          <w:spacing w:val="-2"/>
        </w:rPr>
        <w:t xml:space="preserve"> </w:t>
      </w:r>
      <w:r>
        <w:rPr/>
        <w:t>we</w:t>
      </w:r>
      <w:r>
        <w:rPr>
          <w:spacing w:val="-2"/>
        </w:rPr>
        <w:t xml:space="preserve"> </w:t>
      </w:r>
      <w:r>
        <w:rPr/>
        <w:t>needed</w:t>
      </w:r>
      <w:r>
        <w:rPr>
          <w:spacing w:val="-2"/>
        </w:rPr>
        <w:t xml:space="preserve"> </w:t>
      </w:r>
      <w:r>
        <w:rPr/>
        <w:t>a</w:t>
      </w:r>
      <w:r>
        <w:rPr>
          <w:spacing w:val="-3"/>
        </w:rPr>
        <w:t xml:space="preserve"> </w:t>
      </w:r>
      <w:r>
        <w:rPr/>
        <w:t>separate</w:t>
      </w:r>
      <w:r>
        <w:rPr>
          <w:spacing w:val="-2"/>
        </w:rPr>
        <w:t xml:space="preserve"> </w:t>
      </w:r>
      <w:r>
        <w:rPr/>
        <w:t>thread,</w:t>
      </w:r>
      <w:r>
        <w:rPr>
          <w:spacing w:val="-2"/>
        </w:rPr>
        <w:t xml:space="preserve"> </w:t>
      </w:r>
      <w:r>
        <w:rPr/>
        <w:t>so</w:t>
      </w:r>
      <w:r>
        <w:rPr>
          <w:spacing w:val="-2"/>
        </w:rPr>
        <w:t xml:space="preserve"> </w:t>
      </w:r>
      <w:r>
        <w:rPr/>
        <w:t>in</w:t>
      </w:r>
      <w:r>
        <w:rPr>
          <w:spacing w:val="-2"/>
        </w:rPr>
        <w:t xml:space="preserve"> </w:t>
      </w:r>
      <w:r>
        <w:rPr/>
        <w:t>this</w:t>
      </w:r>
      <w:r>
        <w:rPr>
          <w:spacing w:val="-2"/>
        </w:rPr>
        <w:t xml:space="preserve"> </w:t>
      </w:r>
      <w:r>
        <w:rPr/>
        <w:t>example,</w:t>
      </w:r>
      <w:r>
        <w:rPr>
          <w:spacing w:val="-2"/>
        </w:rPr>
        <w:t xml:space="preserve"> </w:t>
      </w:r>
      <w:r>
        <w:rPr/>
        <w:t>we</w:t>
      </w:r>
      <w:r>
        <w:rPr>
          <w:spacing w:val="-2"/>
        </w:rPr>
        <w:t xml:space="preserve"> </w:t>
      </w:r>
      <w:r>
        <w:rPr/>
        <w:t>went with</w:t>
      </w:r>
      <w:r>
        <w:rPr>
          <w:spacing w:val="-1"/>
        </w:rPr>
        <w:t xml:space="preserve"> </w:t>
      </w:r>
      <w:r>
        <w:rPr/>
        <w:t>a</w:t>
      </w:r>
      <w:r>
        <w:rPr>
          <w:spacing w:val="-2"/>
        </w:rPr>
        <w:t xml:space="preserve"> </w:t>
      </w:r>
      <w:r>
        <w:rPr/>
        <w:t>Java</w:t>
      </w:r>
      <w:r>
        <w:rPr>
          <w:spacing w:val="-1"/>
        </w:rPr>
        <w:t xml:space="preserve"> </w:t>
      </w:r>
      <w:r>
        <w:rPr/>
        <w:t>executor.</w:t>
      </w:r>
      <w:r>
        <w:rPr>
          <w:spacing w:val="-1"/>
        </w:rPr>
        <w:t xml:space="preserve"> </w:t>
      </w:r>
      <w:r>
        <w:rPr/>
        <w:t>This</w:t>
      </w:r>
      <w:r>
        <w:rPr>
          <w:spacing w:val="-2"/>
        </w:rPr>
        <w:t xml:space="preserve"> </w:t>
      </w:r>
      <w:r>
        <w:rPr/>
        <w:t>will</w:t>
      </w:r>
      <w:r>
        <w:rPr>
          <w:spacing w:val="-1"/>
        </w:rPr>
        <w:t xml:space="preserve"> </w:t>
      </w:r>
      <w:r>
        <w:rPr/>
        <w:t>perform</w:t>
      </w:r>
      <w:r>
        <w:rPr>
          <w:spacing w:val="-1"/>
        </w:rPr>
        <w:t xml:space="preserve"> </w:t>
      </w:r>
      <w:r>
        <w:rPr/>
        <w:t>every</w:t>
      </w:r>
      <w:r>
        <w:rPr>
          <w:spacing w:val="-1"/>
        </w:rPr>
        <w:t xml:space="preserve"> </w:t>
      </w:r>
      <w:r>
        <w:rPr/>
        <w:t>insertion</w:t>
      </w:r>
      <w:r>
        <w:rPr>
          <w:spacing w:val="-1"/>
        </w:rPr>
        <w:t xml:space="preserve"> </w:t>
      </w:r>
      <w:r>
        <w:rPr/>
        <w:t>on</w:t>
      </w:r>
      <w:r>
        <w:rPr>
          <w:spacing w:val="-1"/>
        </w:rPr>
        <w:t xml:space="preserve"> </w:t>
      </w:r>
      <w:r>
        <w:rPr/>
        <w:t>a</w:t>
      </w:r>
      <w:r>
        <w:rPr>
          <w:spacing w:val="-2"/>
        </w:rPr>
        <w:t xml:space="preserve"> </w:t>
      </w:r>
      <w:r>
        <w:rPr/>
        <w:t>separate</w:t>
      </w:r>
      <w:r>
        <w:rPr>
          <w:spacing w:val="-1"/>
        </w:rPr>
        <w:t xml:space="preserve"> </w:t>
      </w:r>
      <w:r>
        <w:rPr/>
        <w:t>thread.</w:t>
      </w:r>
      <w:r>
        <w:rPr>
          <w:spacing w:val="-1"/>
        </w:rPr>
        <w:t xml:space="preserve"> </w:t>
      </w:r>
      <w:r>
        <w:rPr/>
        <w:t xml:space="preserve">This </w:t>
      </w:r>
      <w:r>
        <w:rPr>
          <w:rFonts w:ascii="Courier New" w:hAnsi="Courier New"/>
          <w:b/>
          <w:sz w:val="22"/>
        </w:rPr>
        <w:t>Executor</w:t>
      </w:r>
      <w:r>
        <w:rPr>
          <w:rFonts w:ascii="Courier New" w:hAnsi="Courier New"/>
          <w:b/>
          <w:spacing w:val="-80"/>
          <w:sz w:val="22"/>
        </w:rPr>
        <w:t xml:space="preserve"> </w:t>
      </w:r>
      <w:r>
        <w:rPr/>
        <w:t>will</w:t>
      </w:r>
      <w:r>
        <w:rPr>
          <w:spacing w:val="-7"/>
        </w:rPr>
        <w:t xml:space="preserve"> </w:t>
      </w:r>
      <w:r>
        <w:rPr/>
        <w:t>be</w:t>
      </w:r>
      <w:r>
        <w:rPr>
          <w:spacing w:val="-4"/>
        </w:rPr>
        <w:t xml:space="preserve"> </w:t>
      </w:r>
      <w:r>
        <w:rPr/>
        <w:t>injected</w:t>
      </w:r>
      <w:r>
        <w:rPr>
          <w:spacing w:val="-4"/>
        </w:rPr>
        <w:t xml:space="preserve"> </w:t>
      </w:r>
      <w:r>
        <w:rPr/>
        <w:t>through</w:t>
      </w:r>
      <w:r>
        <w:rPr>
          <w:spacing w:val="-4"/>
        </w:rPr>
        <w:t xml:space="preserve"> </w:t>
      </w:r>
      <w:r>
        <w:rPr/>
        <w:t>the</w:t>
      </w:r>
      <w:r>
        <w:rPr>
          <w:spacing w:val="-4"/>
        </w:rPr>
        <w:t xml:space="preserve"> </w:t>
      </w:r>
      <w:r>
        <w:rPr/>
        <w:t>constructor</w:t>
      </w:r>
      <w:r>
        <w:rPr>
          <w:spacing w:val="-4"/>
        </w:rPr>
        <w:t xml:space="preserve"> </w:t>
      </w:r>
      <w:r>
        <w:rPr/>
        <w:t>to</w:t>
      </w:r>
      <w:r>
        <w:rPr>
          <w:spacing w:val="-4"/>
        </w:rPr>
        <w:t xml:space="preserve"> </w:t>
      </w:r>
      <w:r>
        <w:rPr/>
        <w:t>give</w:t>
      </w:r>
      <w:r>
        <w:rPr>
          <w:spacing w:val="-4"/>
        </w:rPr>
        <w:t xml:space="preserve"> </w:t>
      </w:r>
      <w:r>
        <w:rPr/>
        <w:t>us</w:t>
      </w:r>
      <w:r>
        <w:rPr>
          <w:spacing w:val="-4"/>
        </w:rPr>
        <w:t xml:space="preserve"> </w:t>
      </w:r>
      <w:r>
        <w:rPr/>
        <w:t>the</w:t>
      </w:r>
      <w:r>
        <w:rPr>
          <w:spacing w:val="-4"/>
        </w:rPr>
        <w:t xml:space="preserve"> </w:t>
      </w:r>
      <w:r>
        <w:rPr/>
        <w:t>opportunity</w:t>
      </w:r>
      <w:r>
        <w:rPr>
          <w:spacing w:val="-4"/>
        </w:rPr>
        <w:t xml:space="preserve"> </w:t>
      </w:r>
      <w:r>
        <w:rPr/>
        <w:t>to unit test this repository.</w:t>
      </w:r>
    </w:p>
    <w:p>
      <w:pPr>
        <w:pStyle w:val="ListParagraph"/>
        <w:numPr>
          <w:ilvl w:val="1"/>
          <w:numId w:val="8"/>
        </w:numPr>
        <w:tabs>
          <w:tab w:val="clear" w:pos="720"/>
          <w:tab w:val="left" w:pos="554" w:leader="none"/>
        </w:tabs>
        <w:spacing w:before="143" w:after="0"/>
        <w:ind w:left="554" w:hanging="360"/>
        <w:jc w:val="left"/>
        <w:rPr>
          <w:sz w:val="20"/>
        </w:rPr>
      </w:pPr>
      <w:r>
        <w:rPr>
          <w:sz w:val="20"/>
        </w:rPr>
        <w:t>Now,</w:t>
      </w:r>
      <w:r>
        <w:rPr>
          <w:spacing w:val="-6"/>
          <w:sz w:val="20"/>
        </w:rPr>
        <w:t xml:space="preserve"> </w:t>
      </w:r>
      <w:r>
        <w:rPr>
          <w:sz w:val="20"/>
        </w:rPr>
        <w:t>let's</w:t>
      </w:r>
      <w:r>
        <w:rPr>
          <w:spacing w:val="-2"/>
          <w:sz w:val="20"/>
        </w:rPr>
        <w:t xml:space="preserve"> </w:t>
      </w:r>
      <w:r>
        <w:rPr>
          <w:sz w:val="20"/>
        </w:rPr>
        <w:t>modify</w:t>
      </w:r>
      <w:r>
        <w:rPr>
          <w:spacing w:val="-3"/>
          <w:sz w:val="20"/>
        </w:rPr>
        <w:t xml:space="preserve"> </w:t>
      </w:r>
      <w:r>
        <w:rPr>
          <w:sz w:val="20"/>
        </w:rPr>
        <w:t>our</w:t>
      </w:r>
      <w:r>
        <w:rPr>
          <w:spacing w:val="-3"/>
          <w:sz w:val="20"/>
        </w:rPr>
        <w:t xml:space="preserve"> </w:t>
      </w:r>
      <w:r>
        <w:rPr>
          <w:rFonts w:ascii="Courier New" w:hAnsi="Courier New"/>
          <w:b/>
        </w:rPr>
        <w:t>NotesApplication</w:t>
      </w:r>
      <w:r>
        <w:rPr>
          <w:rFonts w:ascii="Courier New" w:hAnsi="Courier New"/>
          <w:b/>
          <w:spacing w:val="-80"/>
        </w:rPr>
        <w:t xml:space="preserve"> </w:t>
      </w:r>
      <w:r>
        <w:rPr>
          <w:sz w:val="20"/>
        </w:rPr>
        <w:t>class</w:t>
      </w:r>
      <w:r>
        <w:rPr>
          <w:spacing w:val="-2"/>
          <w:sz w:val="20"/>
        </w:rPr>
        <w:t xml:space="preserve"> </w:t>
      </w:r>
      <w:r>
        <w:rPr>
          <w:sz w:val="20"/>
        </w:rPr>
        <w:t>in</w:t>
      </w:r>
      <w:r>
        <w:rPr>
          <w:spacing w:val="-3"/>
          <w:sz w:val="20"/>
        </w:rPr>
        <w:t xml:space="preserve"> </w:t>
      </w:r>
      <w:r>
        <w:rPr>
          <w:sz w:val="20"/>
        </w:rPr>
        <w:t>order</w:t>
      </w:r>
      <w:r>
        <w:rPr>
          <w:spacing w:val="-2"/>
          <w:sz w:val="20"/>
        </w:rPr>
        <w:t xml:space="preserve"> </w:t>
      </w:r>
      <w:r>
        <w:rPr>
          <w:sz w:val="20"/>
        </w:rPr>
        <w:t>to</w:t>
      </w:r>
      <w:r>
        <w:rPr>
          <w:spacing w:val="-3"/>
          <w:sz w:val="20"/>
        </w:rPr>
        <w:t xml:space="preserve"> </w:t>
      </w:r>
      <w:r>
        <w:rPr>
          <w:sz w:val="20"/>
        </w:rPr>
        <w:t>provide</w:t>
      </w:r>
      <w:r>
        <w:rPr>
          <w:spacing w:val="-2"/>
          <w:sz w:val="20"/>
        </w:rPr>
        <w:t xml:space="preserve"> </w:t>
      </w:r>
      <w:r>
        <w:rPr>
          <w:spacing w:val="-5"/>
          <w:sz w:val="20"/>
        </w:rPr>
        <w:t>one</w:t>
      </w:r>
    </w:p>
    <w:p>
      <w:pPr>
        <w:pStyle w:val="TextBody"/>
        <w:ind w:left="554" w:hanging="0"/>
        <w:rPr/>
      </w:pPr>
      <w:r>
        <w:rPr/>
        <w:t>instance</w:t>
      </w:r>
      <w:r>
        <w:rPr>
          <w:spacing w:val="-3"/>
        </w:rPr>
        <w:t xml:space="preserve"> </w:t>
      </w:r>
      <w:r>
        <w:rPr/>
        <w:t>of</w:t>
      </w:r>
      <w:r>
        <w:rPr>
          <w:spacing w:val="-2"/>
        </w:rPr>
        <w:t xml:space="preserve"> </w:t>
      </w:r>
      <w:r>
        <w:rPr/>
        <w:t>the</w:t>
      </w:r>
      <w:r>
        <w:rPr>
          <w:spacing w:val="-2"/>
        </w:rPr>
        <w:t xml:space="preserve"> </w:t>
      </w:r>
      <w:r>
        <w:rPr/>
        <w:t>repository</w:t>
      </w:r>
      <w:r>
        <w:rPr>
          <w:spacing w:val="-3"/>
        </w:rPr>
        <w:t xml:space="preserve"> </w:t>
      </w:r>
      <w:r>
        <w:rPr/>
        <w:t>that</w:t>
      </w:r>
      <w:r>
        <w:rPr>
          <w:spacing w:val="-2"/>
        </w:rPr>
        <w:t xml:space="preserve"> </w:t>
      </w:r>
      <w:r>
        <w:rPr/>
        <w:t>will</w:t>
      </w:r>
      <w:r>
        <w:rPr>
          <w:spacing w:val="-2"/>
        </w:rPr>
        <w:t xml:space="preserve"> </w:t>
      </w:r>
      <w:r>
        <w:rPr/>
        <w:t>be</w:t>
      </w:r>
      <w:r>
        <w:rPr>
          <w:spacing w:val="-2"/>
        </w:rPr>
        <w:t xml:space="preserve"> </w:t>
      </w:r>
      <w:r>
        <w:rPr/>
        <w:t>used</w:t>
      </w:r>
      <w:r>
        <w:rPr>
          <w:spacing w:val="-2"/>
        </w:rPr>
        <w:t xml:space="preserve"> </w:t>
      </w:r>
      <w:r>
        <w:rPr/>
        <w:t>across</w:t>
      </w:r>
      <w:r>
        <w:rPr>
          <w:spacing w:val="-3"/>
        </w:rPr>
        <w:t xml:space="preserve"> </w:t>
      </w:r>
      <w:r>
        <w:rPr/>
        <w:t>the</w:t>
      </w:r>
      <w:r>
        <w:rPr>
          <w:spacing w:val="-2"/>
        </w:rPr>
        <w:t xml:space="preserve"> application:</w:t>
      </w:r>
    </w:p>
    <w:p>
      <w:pPr>
        <w:pStyle w:val="TextBody"/>
        <w:spacing w:before="5" w:after="0"/>
        <w:rPr>
          <w:sz w:val="9"/>
        </w:rPr>
      </w:pPr>
      <w:r>
        <w:rPr>
          <w:sz w:val="9"/>
        </w:rPr>
        <mc:AlternateContent>
          <mc:Choice Requires="wpg">
            <w:drawing>
              <wp:anchor behindDoc="0" distT="635" distB="0" distL="0" distR="4445" simplePos="0" locked="0" layoutInCell="0" allowOverlap="1" relativeHeight="1769" wp14:anchorId="158CAAF3">
                <wp:simplePos x="0" y="0"/>
                <wp:positionH relativeFrom="page">
                  <wp:posOffset>662940</wp:posOffset>
                </wp:positionH>
                <wp:positionV relativeFrom="paragraph">
                  <wp:posOffset>95885</wp:posOffset>
                </wp:positionV>
                <wp:extent cx="5074920" cy="2974975"/>
                <wp:effectExtent l="0" t="635" r="635" b="0"/>
                <wp:wrapTopAndBottom/>
                <wp:docPr id="1035" name="docshapegroup793"/>
                <a:graphic xmlns:a="http://schemas.openxmlformats.org/drawingml/2006/main">
                  <a:graphicData uri="http://schemas.microsoft.com/office/word/2010/wordprocessingGroup">
                    <wpg:wgp>
                      <wpg:cNvGrpSpPr/>
                      <wpg:grpSpPr>
                        <a:xfrm>
                          <a:off x="0" y="0"/>
                          <a:ext cx="5074920" cy="2975040"/>
                          <a:chOff x="0" y="0"/>
                          <a:chExt cx="5074920" cy="2975040"/>
                        </a:xfrm>
                      </wpg:grpSpPr>
                      <wps:wsp>
                        <wps:cNvSpPr/>
                        <wps:spPr>
                          <a:xfrm>
                            <a:off x="0" y="6480"/>
                            <a:ext cx="5074920" cy="2962440"/>
                          </a:xfrm>
                          <a:prstGeom prst="rect">
                            <a:avLst/>
                          </a:prstGeom>
                          <a:solidFill>
                            <a:srgbClr val="f6f6f6"/>
                          </a:solidFill>
                          <a:ln w="0">
                            <a:noFill/>
                          </a:ln>
                        </wps:spPr>
                        <wps:style>
                          <a:lnRef idx="0"/>
                          <a:fillRef idx="0"/>
                          <a:effectRef idx="0"/>
                          <a:fontRef idx="minor"/>
                        </wps:style>
                        <wps:bodyPr/>
                      </wps:wsp>
                      <wps:wsp>
                        <wps:cNvSpPr/>
                        <wps:spPr>
                          <a:xfrm>
                            <a:off x="0" y="0"/>
                            <a:ext cx="5074920" cy="2975040"/>
                          </a:xfrm>
                          <a:custGeom>
                            <a:avLst/>
                            <a:gdLst>
                              <a:gd name="textAreaLeft" fmla="*/ 0 w 2877120"/>
                              <a:gd name="textAreaRight" fmla="*/ 2879280 w 2877120"/>
                              <a:gd name="textAreaTop" fmla="*/ 0 h 1686600"/>
                              <a:gd name="textAreaBottom" fmla="*/ 1688760 h 1686600"/>
                            </a:gdLst>
                            <a:ahLst/>
                            <a:rect l="textAreaLeft" t="textAreaTop" r="textAreaRight" b="textAreaBottom"/>
                            <a:pathLst>
                              <a:path w="7992" h="4685">
                                <a:moveTo>
                                  <a:pt x="7992" y="4664"/>
                                </a:moveTo>
                                <a:lnTo>
                                  <a:pt x="0" y="4664"/>
                                </a:lnTo>
                                <a:lnTo>
                                  <a:pt x="0" y="4684"/>
                                </a:lnTo>
                                <a:lnTo>
                                  <a:pt x="7992" y="4684"/>
                                </a:lnTo>
                                <a:lnTo>
                                  <a:pt x="7992" y="466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294948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class</w:t>
                              </w:r>
                              <w:r>
                                <w:rPr>
                                  <w:rFonts w:ascii="Courier New" w:hAnsi="Courier New"/>
                                  <w:spacing w:val="-9"/>
                                  <w:sz w:val="18"/>
                                </w:rPr>
                                <w:t xml:space="preserve"> </w:t>
                              </w:r>
                              <w:r>
                                <w:rPr>
                                  <w:rFonts w:ascii="Courier New" w:hAnsi="Courier New"/>
                                  <w:sz w:val="18"/>
                                </w:rPr>
                                <w:t>NotesApplication</w:t>
                              </w:r>
                              <w:r>
                                <w:rPr>
                                  <w:rFonts w:ascii="Courier New" w:hAnsi="Courier New"/>
                                  <w:spacing w:val="-9"/>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Application()</w:t>
                              </w:r>
                              <w:r>
                                <w:rPr>
                                  <w:rFonts w:ascii="Courier New" w:hAnsi="Courier New"/>
                                  <w:spacing w:val="-8"/>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z w:val="18"/>
                                </w:rPr>
                                <w:t>lateinit</w:t>
                              </w:r>
                              <w:r>
                                <w:rPr>
                                  <w:rFonts w:ascii="Courier New" w:hAnsi="Courier New"/>
                                  <w:spacing w:val="-9"/>
                                  <w:sz w:val="18"/>
                                </w:rPr>
                                <w:t xml:space="preserve"> </w:t>
                              </w:r>
                              <w:r>
                                <w:rPr>
                                  <w:rFonts w:ascii="Courier New" w:hAnsi="Courier New"/>
                                  <w:sz w:val="18"/>
                                </w:rPr>
                                <w:t>var</w:t>
                              </w:r>
                              <w:r>
                                <w:rPr>
                                  <w:rFonts w:ascii="Courier New" w:hAnsi="Courier New"/>
                                  <w:spacing w:val="-8"/>
                                  <w:sz w:val="18"/>
                                </w:rPr>
                                <w:t xml:space="preserve"> </w:t>
                              </w:r>
                              <w:r>
                                <w:rPr>
                                  <w:rFonts w:ascii="Courier New" w:hAnsi="Courier New"/>
                                  <w:sz w:val="18"/>
                                </w:rPr>
                                <w:t>notesDatabase:</w:t>
                              </w:r>
                              <w:r>
                                <w:rPr>
                                  <w:rFonts w:ascii="Courier New" w:hAnsi="Courier New"/>
                                  <w:spacing w:val="-8"/>
                                  <w:sz w:val="18"/>
                                </w:rPr>
                                <w:t xml:space="preserve"> </w:t>
                              </w:r>
                              <w:r>
                                <w:rPr>
                                  <w:rFonts w:ascii="Courier New" w:hAnsi="Courier New"/>
                                  <w:spacing w:val="-2"/>
                                  <w:sz w:val="18"/>
                                </w:rPr>
                                <w:t>NotesDatabase</w:t>
                              </w:r>
                            </w:p>
                            <w:p>
                              <w:pPr>
                                <w:pStyle w:val="Normal"/>
                                <w:spacing w:before="76" w:after="0"/>
                                <w:ind w:left="885" w:hanging="0"/>
                                <w:rPr>
                                  <w:rFonts w:ascii="Courier New" w:hAnsi="Courier New"/>
                                  <w:b/>
                                  <w:b/>
                                  <w:sz w:val="18"/>
                                </w:rPr>
                              </w:pPr>
                              <w:r>
                                <w:rPr>
                                  <w:rFonts w:ascii="Courier New" w:hAnsi="Courier New"/>
                                  <w:b/>
                                  <w:sz w:val="18"/>
                                </w:rPr>
                                <w:t>lateinit</w:t>
                              </w:r>
                              <w:r>
                                <w:rPr>
                                  <w:rFonts w:ascii="Courier New" w:hAnsi="Courier New"/>
                                  <w:b/>
                                  <w:spacing w:val="-9"/>
                                  <w:sz w:val="18"/>
                                </w:rPr>
                                <w:t xml:space="preserve"> </w:t>
                              </w:r>
                              <w:r>
                                <w:rPr>
                                  <w:rFonts w:ascii="Courier New" w:hAnsi="Courier New"/>
                                  <w:b/>
                                  <w:sz w:val="18"/>
                                </w:rPr>
                                <w:t>var</w:t>
                              </w:r>
                              <w:r>
                                <w:rPr>
                                  <w:rFonts w:ascii="Courier New" w:hAnsi="Courier New"/>
                                  <w:b/>
                                  <w:spacing w:val="-9"/>
                                  <w:sz w:val="18"/>
                                </w:rPr>
                                <w:t xml:space="preserve"> </w:t>
                              </w:r>
                              <w:r>
                                <w:rPr>
                                  <w:rFonts w:ascii="Courier New" w:hAnsi="Courier New"/>
                                  <w:b/>
                                  <w:sz w:val="18"/>
                                </w:rPr>
                                <w:t>noteRepository:</w:t>
                              </w:r>
                              <w:r>
                                <w:rPr>
                                  <w:rFonts w:ascii="Courier New" w:hAnsi="Courier New"/>
                                  <w:b/>
                                  <w:spacing w:val="-8"/>
                                  <w:sz w:val="18"/>
                                </w:rPr>
                                <w:t xml:space="preserve"> </w:t>
                              </w:r>
                              <w:r>
                                <w:rPr>
                                  <w:rFonts w:ascii="Courier New" w:hAnsi="Courier New"/>
                                  <w:b/>
                                  <w:spacing w:val="-2"/>
                                  <w:sz w:val="18"/>
                                </w:rPr>
                                <w:t>NoteRepository</w:t>
                              </w:r>
                            </w:p>
                            <w:p>
                              <w:pPr>
                                <w:pStyle w:val="Normal"/>
                                <w:rPr>
                                  <w:rFonts w:ascii="Courier New" w:hAnsi="Courier New"/>
                                  <w:b/>
                                  <w:b/>
                                  <w:sz w:val="20"/>
                                </w:rPr>
                              </w:pPr>
                              <w:r>
                                <w:rPr>
                                  <w:rFonts w:ascii="Courier New" w:hAnsi="Courier New"/>
                                  <w:b/>
                                  <w:sz w:val="20"/>
                                </w:rPr>
                              </w:r>
                            </w:p>
                            <w:p>
                              <w:pPr>
                                <w:pStyle w:val="Normal"/>
                                <w:spacing w:lineRule="auto" w:line="324" w:before="129" w:after="0"/>
                                <w:ind w:left="1317" w:right="4318" w:hanging="432"/>
                                <w:rPr>
                                  <w:rFonts w:ascii="Courier New" w:hAnsi="Courier New"/>
                                  <w:sz w:val="18"/>
                                </w:rPr>
                              </w:pPr>
                              <w:r>
                                <w:rPr>
                                  <w:rFonts w:ascii="Courier New" w:hAnsi="Courier New"/>
                                  <w:sz w:val="18"/>
                                </w:rPr>
                                <w:t>override</w:t>
                              </w:r>
                              <w:r>
                                <w:rPr>
                                  <w:rFonts w:ascii="Courier New" w:hAnsi="Courier New"/>
                                  <w:spacing w:val="-13"/>
                                  <w:sz w:val="18"/>
                                </w:rPr>
                                <w:t xml:space="preserve"> </w:t>
                              </w:r>
                              <w:r>
                                <w:rPr>
                                  <w:rFonts w:ascii="Courier New" w:hAnsi="Courier New"/>
                                  <w:sz w:val="18"/>
                                </w:rPr>
                                <w:t>fun</w:t>
                              </w:r>
                              <w:r>
                                <w:rPr>
                                  <w:rFonts w:ascii="Courier New" w:hAnsi="Courier New"/>
                                  <w:spacing w:val="-13"/>
                                  <w:sz w:val="18"/>
                                </w:rPr>
                                <w:t xml:space="preserve"> </w:t>
                              </w:r>
                              <w:r>
                                <w:rPr>
                                  <w:rFonts w:ascii="Courier New" w:hAnsi="Courier New"/>
                                  <w:sz w:val="18"/>
                                </w:rPr>
                                <w:t>onCreate()</w:t>
                              </w:r>
                              <w:r>
                                <w:rPr>
                                  <w:rFonts w:ascii="Courier New" w:hAnsi="Courier New"/>
                                  <w:spacing w:val="-13"/>
                                  <w:sz w:val="18"/>
                                </w:rPr>
                                <w:t xml:space="preserve"> </w:t>
                              </w:r>
                              <w:r>
                                <w:rPr>
                                  <w:rFonts w:ascii="Courier New" w:hAnsi="Courier New"/>
                                  <w:sz w:val="18"/>
                                </w:rPr>
                                <w:t xml:space="preserve">{ </w:t>
                              </w:r>
                              <w:r>
                                <w:rPr>
                                  <w:rFonts w:ascii="Courier New" w:hAnsi="Courier New"/>
                                  <w:spacing w:val="-2"/>
                                  <w:sz w:val="18"/>
                                </w:rPr>
                                <w:t xml:space="preserve">super.onCreate() </w:t>
                              </w:r>
                              <w:r>
                                <w:rPr>
                                  <w:rFonts w:ascii="Courier New" w:hAnsi="Courier New"/>
                                  <w:sz w:val="18"/>
                                </w:rPr>
                                <w:t>notesDatabase =</w:t>
                              </w:r>
                            </w:p>
                            <w:p>
                              <w:pPr>
                                <w:pStyle w:val="Normal"/>
                                <w:spacing w:lineRule="auto" w:line="235" w:before="5" w:after="0"/>
                                <w:ind w:left="1965" w:hanging="216"/>
                                <w:rPr>
                                  <w:rFonts w:ascii="Courier New" w:hAnsi="Courier New"/>
                                  <w:sz w:val="18"/>
                                </w:rPr>
                              </w:pPr>
                              <w:r>
                                <w:rPr>
                                  <w:rFonts w:ascii="Courier New" w:hAnsi="Courier New"/>
                                  <w:spacing w:val="-2"/>
                                  <w:sz w:val="18"/>
                                </w:rPr>
                                <w:t>Room.databaseBuilder(applicationContext, NotesDatabase::class.java,</w:t>
                              </w:r>
                              <w:r>
                                <w:rPr>
                                  <w:rFonts w:ascii="Courier New" w:hAnsi="Courier New"/>
                                  <w:spacing w:val="31"/>
                                  <w:sz w:val="18"/>
                                </w:rPr>
                                <w:t xml:space="preserve"> </w:t>
                              </w:r>
                              <w:r>
                                <w:rPr>
                                  <w:rFonts w:ascii="Courier New" w:hAnsi="Courier New"/>
                                  <w:spacing w:val="-2"/>
                                  <w:sz w:val="18"/>
                                </w:rPr>
                                <w:t>"notes-</w:t>
                              </w:r>
                              <w:r>
                                <w:rPr>
                                  <w:rFonts w:ascii="Courier New" w:hAnsi="Courier New"/>
                                  <w:spacing w:val="-4"/>
                                  <w:sz w:val="18"/>
                                </w:rPr>
                                <w:t>db")</w:t>
                              </w:r>
                            </w:p>
                            <w:p>
                              <w:pPr>
                                <w:pStyle w:val="Normal"/>
                                <w:spacing w:before="18" w:after="0"/>
                                <w:ind w:left="2181" w:hanging="0"/>
                                <w:rPr>
                                  <w:rFonts w:ascii="Courier New" w:hAnsi="Courier New"/>
                                  <w:sz w:val="18"/>
                                </w:rPr>
                              </w:pPr>
                              <w:r>
                                <w:rPr>
                                  <w:rFonts w:ascii="Courier New" w:hAnsi="Courier New"/>
                                  <w:spacing w:val="-2"/>
                                  <w:sz w:val="18"/>
                                </w:rPr>
                                <w:t>.build()</w:t>
                              </w:r>
                            </w:p>
                            <w:p>
                              <w:pPr>
                                <w:pStyle w:val="Normal"/>
                                <w:spacing w:lineRule="auto" w:line="324" w:before="76" w:after="0"/>
                                <w:ind w:left="1749" w:right="840" w:hanging="432"/>
                                <w:rPr>
                                  <w:rFonts w:ascii="Courier New" w:hAnsi="Courier New"/>
                                  <w:b/>
                                  <w:b/>
                                  <w:sz w:val="18"/>
                                </w:rPr>
                              </w:pPr>
                              <w:r>
                                <w:rPr>
                                  <w:rFonts w:ascii="Courier New" w:hAnsi="Courier New"/>
                                  <w:b/>
                                  <w:sz w:val="18"/>
                                </w:rPr>
                                <w:t xml:space="preserve">noteRepository = NoteRepositoryImpl( </w:t>
                              </w:r>
                              <w:r>
                                <w:rPr>
                                  <w:rFonts w:ascii="Courier New" w:hAnsi="Courier New"/>
                                  <w:b/>
                                  <w:spacing w:val="-2"/>
                                  <w:sz w:val="18"/>
                                </w:rPr>
                                <w:t>Executors.newSingleThreadExecutor(), notesDatabase.noteDao()</w:t>
                              </w:r>
                            </w:p>
                            <w:p>
                              <w:pPr>
                                <w:pStyle w:val="Normal"/>
                                <w:spacing w:before="2" w:after="0"/>
                                <w:ind w:left="1317" w:hanging="0"/>
                                <w:rPr>
                                  <w:rFonts w:ascii="Courier New" w:hAnsi="Courier New"/>
                                  <w:b/>
                                  <w:b/>
                                  <w:sz w:val="18"/>
                                </w:rPr>
                              </w:pPr>
                              <w:r>
                                <w:rPr>
                                  <w:rFonts w:ascii="Courier New" w:hAnsi="Courier New"/>
                                  <w:b/>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793" style="position:absolute;margin-left:52.2pt;margin-top:7.55pt;width:399.6pt;height:234.25pt" coordorigin="1044,151" coordsize="7992,4685">
                <v:rect id="shape_0" path="m0,0l-2147483645,0l-2147483645,-2147483646l0,-2147483646xe" fillcolor="#f6f6f6" stroked="f" o:allowincell="f" style="position:absolute;left:1044;top:161;width:7991;height:466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71;width:7991;height:464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class</w:t>
                        </w:r>
                        <w:r>
                          <w:rPr>
                            <w:rFonts w:ascii="Courier New" w:hAnsi="Courier New"/>
                            <w:spacing w:val="-9"/>
                            <w:sz w:val="18"/>
                          </w:rPr>
                          <w:t xml:space="preserve"> </w:t>
                        </w:r>
                        <w:r>
                          <w:rPr>
                            <w:rFonts w:ascii="Courier New" w:hAnsi="Courier New"/>
                            <w:sz w:val="18"/>
                          </w:rPr>
                          <w:t>NotesApplication</w:t>
                        </w:r>
                        <w:r>
                          <w:rPr>
                            <w:rFonts w:ascii="Courier New" w:hAnsi="Courier New"/>
                            <w:spacing w:val="-9"/>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Application()</w:t>
                        </w:r>
                        <w:r>
                          <w:rPr>
                            <w:rFonts w:ascii="Courier New" w:hAnsi="Courier New"/>
                            <w:spacing w:val="-8"/>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z w:val="18"/>
                          </w:rPr>
                          <w:t>lateinit</w:t>
                        </w:r>
                        <w:r>
                          <w:rPr>
                            <w:rFonts w:ascii="Courier New" w:hAnsi="Courier New"/>
                            <w:spacing w:val="-9"/>
                            <w:sz w:val="18"/>
                          </w:rPr>
                          <w:t xml:space="preserve"> </w:t>
                        </w:r>
                        <w:r>
                          <w:rPr>
                            <w:rFonts w:ascii="Courier New" w:hAnsi="Courier New"/>
                            <w:sz w:val="18"/>
                          </w:rPr>
                          <w:t>var</w:t>
                        </w:r>
                        <w:r>
                          <w:rPr>
                            <w:rFonts w:ascii="Courier New" w:hAnsi="Courier New"/>
                            <w:spacing w:val="-8"/>
                            <w:sz w:val="18"/>
                          </w:rPr>
                          <w:t xml:space="preserve"> </w:t>
                        </w:r>
                        <w:r>
                          <w:rPr>
                            <w:rFonts w:ascii="Courier New" w:hAnsi="Courier New"/>
                            <w:sz w:val="18"/>
                          </w:rPr>
                          <w:t>notesDatabase:</w:t>
                        </w:r>
                        <w:r>
                          <w:rPr>
                            <w:rFonts w:ascii="Courier New" w:hAnsi="Courier New"/>
                            <w:spacing w:val="-8"/>
                            <w:sz w:val="18"/>
                          </w:rPr>
                          <w:t xml:space="preserve"> </w:t>
                        </w:r>
                        <w:r>
                          <w:rPr>
                            <w:rFonts w:ascii="Courier New" w:hAnsi="Courier New"/>
                            <w:spacing w:val="-2"/>
                            <w:sz w:val="18"/>
                          </w:rPr>
                          <w:t>NotesDatabase</w:t>
                        </w:r>
                      </w:p>
                      <w:p>
                        <w:pPr>
                          <w:pStyle w:val="Normal"/>
                          <w:spacing w:before="76" w:after="0"/>
                          <w:ind w:left="885" w:hanging="0"/>
                          <w:rPr>
                            <w:rFonts w:ascii="Courier New" w:hAnsi="Courier New"/>
                            <w:b/>
                            <w:b/>
                            <w:sz w:val="18"/>
                          </w:rPr>
                        </w:pPr>
                        <w:r>
                          <w:rPr>
                            <w:rFonts w:ascii="Courier New" w:hAnsi="Courier New"/>
                            <w:b/>
                            <w:sz w:val="18"/>
                          </w:rPr>
                          <w:t>lateinit</w:t>
                        </w:r>
                        <w:r>
                          <w:rPr>
                            <w:rFonts w:ascii="Courier New" w:hAnsi="Courier New"/>
                            <w:b/>
                            <w:spacing w:val="-9"/>
                            <w:sz w:val="18"/>
                          </w:rPr>
                          <w:t xml:space="preserve"> </w:t>
                        </w:r>
                        <w:r>
                          <w:rPr>
                            <w:rFonts w:ascii="Courier New" w:hAnsi="Courier New"/>
                            <w:b/>
                            <w:sz w:val="18"/>
                          </w:rPr>
                          <w:t>var</w:t>
                        </w:r>
                        <w:r>
                          <w:rPr>
                            <w:rFonts w:ascii="Courier New" w:hAnsi="Courier New"/>
                            <w:b/>
                            <w:spacing w:val="-9"/>
                            <w:sz w:val="18"/>
                          </w:rPr>
                          <w:t xml:space="preserve"> </w:t>
                        </w:r>
                        <w:r>
                          <w:rPr>
                            <w:rFonts w:ascii="Courier New" w:hAnsi="Courier New"/>
                            <w:b/>
                            <w:sz w:val="18"/>
                          </w:rPr>
                          <w:t>noteRepository:</w:t>
                        </w:r>
                        <w:r>
                          <w:rPr>
                            <w:rFonts w:ascii="Courier New" w:hAnsi="Courier New"/>
                            <w:b/>
                            <w:spacing w:val="-8"/>
                            <w:sz w:val="18"/>
                          </w:rPr>
                          <w:t xml:space="preserve"> </w:t>
                        </w:r>
                        <w:r>
                          <w:rPr>
                            <w:rFonts w:ascii="Courier New" w:hAnsi="Courier New"/>
                            <w:b/>
                            <w:spacing w:val="-2"/>
                            <w:sz w:val="18"/>
                          </w:rPr>
                          <w:t>NoteRepository</w:t>
                        </w:r>
                      </w:p>
                      <w:p>
                        <w:pPr>
                          <w:pStyle w:val="Normal"/>
                          <w:rPr>
                            <w:rFonts w:ascii="Courier New" w:hAnsi="Courier New"/>
                            <w:b/>
                            <w:b/>
                            <w:sz w:val="20"/>
                          </w:rPr>
                        </w:pPr>
                        <w:r>
                          <w:rPr>
                            <w:rFonts w:ascii="Courier New" w:hAnsi="Courier New"/>
                            <w:b/>
                            <w:sz w:val="20"/>
                          </w:rPr>
                        </w:r>
                      </w:p>
                      <w:p>
                        <w:pPr>
                          <w:pStyle w:val="Normal"/>
                          <w:spacing w:lineRule="auto" w:line="324" w:before="129" w:after="0"/>
                          <w:ind w:left="1317" w:right="4318" w:hanging="432"/>
                          <w:rPr>
                            <w:rFonts w:ascii="Courier New" w:hAnsi="Courier New"/>
                            <w:sz w:val="18"/>
                          </w:rPr>
                        </w:pPr>
                        <w:r>
                          <w:rPr>
                            <w:rFonts w:ascii="Courier New" w:hAnsi="Courier New"/>
                            <w:sz w:val="18"/>
                          </w:rPr>
                          <w:t>override</w:t>
                        </w:r>
                        <w:r>
                          <w:rPr>
                            <w:rFonts w:ascii="Courier New" w:hAnsi="Courier New"/>
                            <w:spacing w:val="-13"/>
                            <w:sz w:val="18"/>
                          </w:rPr>
                          <w:t xml:space="preserve"> </w:t>
                        </w:r>
                        <w:r>
                          <w:rPr>
                            <w:rFonts w:ascii="Courier New" w:hAnsi="Courier New"/>
                            <w:sz w:val="18"/>
                          </w:rPr>
                          <w:t>fun</w:t>
                        </w:r>
                        <w:r>
                          <w:rPr>
                            <w:rFonts w:ascii="Courier New" w:hAnsi="Courier New"/>
                            <w:spacing w:val="-13"/>
                            <w:sz w:val="18"/>
                          </w:rPr>
                          <w:t xml:space="preserve"> </w:t>
                        </w:r>
                        <w:r>
                          <w:rPr>
                            <w:rFonts w:ascii="Courier New" w:hAnsi="Courier New"/>
                            <w:sz w:val="18"/>
                          </w:rPr>
                          <w:t>onCreate()</w:t>
                        </w:r>
                        <w:r>
                          <w:rPr>
                            <w:rFonts w:ascii="Courier New" w:hAnsi="Courier New"/>
                            <w:spacing w:val="-13"/>
                            <w:sz w:val="18"/>
                          </w:rPr>
                          <w:t xml:space="preserve"> </w:t>
                        </w:r>
                        <w:r>
                          <w:rPr>
                            <w:rFonts w:ascii="Courier New" w:hAnsi="Courier New"/>
                            <w:sz w:val="18"/>
                          </w:rPr>
                          <w:t xml:space="preserve">{ </w:t>
                        </w:r>
                        <w:r>
                          <w:rPr>
                            <w:rFonts w:ascii="Courier New" w:hAnsi="Courier New"/>
                            <w:spacing w:val="-2"/>
                            <w:sz w:val="18"/>
                          </w:rPr>
                          <w:t xml:space="preserve">super.onCreate() </w:t>
                        </w:r>
                        <w:r>
                          <w:rPr>
                            <w:rFonts w:ascii="Courier New" w:hAnsi="Courier New"/>
                            <w:sz w:val="18"/>
                          </w:rPr>
                          <w:t>notesDatabase =</w:t>
                        </w:r>
                      </w:p>
                      <w:p>
                        <w:pPr>
                          <w:pStyle w:val="Normal"/>
                          <w:spacing w:lineRule="auto" w:line="235" w:before="5" w:after="0"/>
                          <w:ind w:left="1965" w:hanging="216"/>
                          <w:rPr>
                            <w:rFonts w:ascii="Courier New" w:hAnsi="Courier New"/>
                            <w:sz w:val="18"/>
                          </w:rPr>
                        </w:pPr>
                        <w:r>
                          <w:rPr>
                            <w:rFonts w:ascii="Courier New" w:hAnsi="Courier New"/>
                            <w:spacing w:val="-2"/>
                            <w:sz w:val="18"/>
                          </w:rPr>
                          <w:t>Room.databaseBuilder(applicationContext, NotesDatabase::class.java,</w:t>
                        </w:r>
                        <w:r>
                          <w:rPr>
                            <w:rFonts w:ascii="Courier New" w:hAnsi="Courier New"/>
                            <w:spacing w:val="31"/>
                            <w:sz w:val="18"/>
                          </w:rPr>
                          <w:t xml:space="preserve"> </w:t>
                        </w:r>
                        <w:r>
                          <w:rPr>
                            <w:rFonts w:ascii="Courier New" w:hAnsi="Courier New"/>
                            <w:spacing w:val="-2"/>
                            <w:sz w:val="18"/>
                          </w:rPr>
                          <w:t>"notes-</w:t>
                        </w:r>
                        <w:r>
                          <w:rPr>
                            <w:rFonts w:ascii="Courier New" w:hAnsi="Courier New"/>
                            <w:spacing w:val="-4"/>
                            <w:sz w:val="18"/>
                          </w:rPr>
                          <w:t>db")</w:t>
                        </w:r>
                      </w:p>
                      <w:p>
                        <w:pPr>
                          <w:pStyle w:val="Normal"/>
                          <w:spacing w:before="18" w:after="0"/>
                          <w:ind w:left="2181" w:hanging="0"/>
                          <w:rPr>
                            <w:rFonts w:ascii="Courier New" w:hAnsi="Courier New"/>
                            <w:sz w:val="18"/>
                          </w:rPr>
                        </w:pPr>
                        <w:r>
                          <w:rPr>
                            <w:rFonts w:ascii="Courier New" w:hAnsi="Courier New"/>
                            <w:spacing w:val="-2"/>
                            <w:sz w:val="18"/>
                          </w:rPr>
                          <w:t>.build()</w:t>
                        </w:r>
                      </w:p>
                      <w:p>
                        <w:pPr>
                          <w:pStyle w:val="Normal"/>
                          <w:spacing w:lineRule="auto" w:line="324" w:before="76" w:after="0"/>
                          <w:ind w:left="1749" w:right="840" w:hanging="432"/>
                          <w:rPr>
                            <w:rFonts w:ascii="Courier New" w:hAnsi="Courier New"/>
                            <w:b/>
                            <w:b/>
                            <w:sz w:val="18"/>
                          </w:rPr>
                        </w:pPr>
                        <w:r>
                          <w:rPr>
                            <w:rFonts w:ascii="Courier New" w:hAnsi="Courier New"/>
                            <w:b/>
                            <w:sz w:val="18"/>
                          </w:rPr>
                          <w:t xml:space="preserve">noteRepository = NoteRepositoryImpl( </w:t>
                        </w:r>
                        <w:r>
                          <w:rPr>
                            <w:rFonts w:ascii="Courier New" w:hAnsi="Courier New"/>
                            <w:b/>
                            <w:spacing w:val="-2"/>
                            <w:sz w:val="18"/>
                          </w:rPr>
                          <w:t>Executors.newSingleThreadExecutor(), notesDatabase.noteDao()</w:t>
                        </w:r>
                      </w:p>
                      <w:p>
                        <w:pPr>
                          <w:pStyle w:val="Normal"/>
                          <w:spacing w:before="2" w:after="0"/>
                          <w:ind w:left="1317" w:hanging="0"/>
                          <w:rPr>
                            <w:rFonts w:ascii="Courier New" w:hAnsi="Courier New"/>
                            <w:b/>
                            <w:b/>
                            <w:sz w:val="18"/>
                          </w:rPr>
                        </w:pPr>
                        <w:r>
                          <w:rPr>
                            <w:rFonts w:ascii="Courier New" w:hAnsi="Courier New"/>
                            <w:b/>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ListParagraph"/>
        <w:numPr>
          <w:ilvl w:val="1"/>
          <w:numId w:val="8"/>
        </w:numPr>
        <w:tabs>
          <w:tab w:val="clear" w:pos="720"/>
          <w:tab w:val="left" w:pos="554" w:leader="none"/>
        </w:tabs>
        <w:spacing w:lineRule="auto" w:line="240"/>
        <w:ind w:left="554" w:right="1145" w:hanging="360"/>
        <w:jc w:val="left"/>
        <w:rPr>
          <w:sz w:val="20"/>
        </w:rPr>
      </w:pPr>
      <w:r>
        <w:rPr>
          <w:sz w:val="20"/>
        </w:rPr>
        <w:t>Now, let's unit test our repository. For this, we will need the Mockito library. This</w:t>
      </w:r>
      <w:r>
        <w:rPr>
          <w:spacing w:val="-6"/>
          <w:sz w:val="20"/>
        </w:rPr>
        <w:t xml:space="preserve"> </w:t>
      </w:r>
      <w:r>
        <w:rPr>
          <w:sz w:val="20"/>
        </w:rPr>
        <w:t>library</w:t>
      </w:r>
      <w:r>
        <w:rPr>
          <w:spacing w:val="-3"/>
          <w:sz w:val="20"/>
        </w:rPr>
        <w:t xml:space="preserve"> </w:t>
      </w:r>
      <w:r>
        <w:rPr>
          <w:sz w:val="20"/>
        </w:rPr>
        <w:t>will</w:t>
      </w:r>
      <w:r>
        <w:rPr>
          <w:spacing w:val="-3"/>
          <w:sz w:val="20"/>
        </w:rPr>
        <w:t xml:space="preserve"> </w:t>
      </w:r>
      <w:r>
        <w:rPr>
          <w:sz w:val="20"/>
        </w:rPr>
        <w:t>allow</w:t>
      </w:r>
      <w:r>
        <w:rPr>
          <w:spacing w:val="-4"/>
          <w:sz w:val="20"/>
        </w:rPr>
        <w:t xml:space="preserve"> </w:t>
      </w:r>
      <w:r>
        <w:rPr>
          <w:sz w:val="20"/>
        </w:rPr>
        <w:t>us</w:t>
      </w:r>
      <w:r>
        <w:rPr>
          <w:spacing w:val="-3"/>
          <w:sz w:val="20"/>
        </w:rPr>
        <w:t xml:space="preserve"> </w:t>
      </w:r>
      <w:r>
        <w:rPr>
          <w:sz w:val="20"/>
        </w:rPr>
        <w:t>to</w:t>
      </w:r>
      <w:r>
        <w:rPr>
          <w:spacing w:val="-3"/>
          <w:sz w:val="20"/>
        </w:rPr>
        <w:t xml:space="preserve"> </w:t>
      </w:r>
      <w:r>
        <w:rPr>
          <w:sz w:val="20"/>
        </w:rPr>
        <w:t>mock</w:t>
      </w:r>
      <w:r>
        <w:rPr>
          <w:spacing w:val="-4"/>
          <w:sz w:val="20"/>
        </w:rPr>
        <w:t xml:space="preserve"> </w:t>
      </w:r>
      <w:r>
        <w:rPr>
          <w:sz w:val="20"/>
        </w:rPr>
        <w:t>the</w:t>
      </w:r>
      <w:r>
        <w:rPr>
          <w:spacing w:val="-3"/>
          <w:sz w:val="20"/>
        </w:rPr>
        <w:t xml:space="preserve"> </w:t>
      </w:r>
      <w:r>
        <w:rPr>
          <w:sz w:val="20"/>
        </w:rPr>
        <w:t>instances</w:t>
      </w:r>
      <w:r>
        <w:rPr>
          <w:spacing w:val="-3"/>
          <w:sz w:val="20"/>
        </w:rPr>
        <w:t xml:space="preserve"> </w:t>
      </w:r>
      <w:r>
        <w:rPr>
          <w:sz w:val="20"/>
        </w:rPr>
        <w:t>of</w:t>
      </w:r>
      <w:r>
        <w:rPr>
          <w:spacing w:val="-4"/>
          <w:sz w:val="20"/>
        </w:rPr>
        <w:t xml:space="preserve"> </w:t>
      </w:r>
      <w:r>
        <w:rPr>
          <w:rFonts w:ascii="Courier New" w:hAnsi="Courier New"/>
          <w:b/>
        </w:rPr>
        <w:t>Executor</w:t>
      </w:r>
      <w:r>
        <w:rPr>
          <w:rFonts w:ascii="Courier New" w:hAnsi="Courier New"/>
          <w:b/>
          <w:spacing w:val="-80"/>
        </w:rPr>
        <w:t xml:space="preserve"> </w:t>
      </w:r>
      <w:r>
        <w:rPr>
          <w:sz w:val="20"/>
        </w:rPr>
        <w:t>and</w:t>
      </w:r>
      <w:r>
        <w:rPr>
          <w:spacing w:val="-3"/>
          <w:sz w:val="20"/>
        </w:rPr>
        <w:t xml:space="preserve"> </w:t>
      </w:r>
      <w:r>
        <w:rPr>
          <w:rFonts w:ascii="Courier New" w:hAnsi="Courier New"/>
          <w:b/>
        </w:rPr>
        <w:t>Dao</w:t>
      </w:r>
      <w:r>
        <w:rPr>
          <w:sz w:val="20"/>
        </w:rPr>
        <w:t>.</w:t>
      </w:r>
      <w:r>
        <w:rPr>
          <w:spacing w:val="-3"/>
          <w:sz w:val="20"/>
        </w:rPr>
        <w:t xml:space="preserve"> </w:t>
      </w:r>
      <w:r>
        <w:rPr>
          <w:sz w:val="20"/>
        </w:rPr>
        <w:t>To</w:t>
      </w:r>
      <w:r>
        <w:rPr>
          <w:spacing w:val="-4"/>
          <w:sz w:val="20"/>
        </w:rPr>
        <w:t xml:space="preserve"> </w:t>
      </w:r>
      <w:r>
        <w:rPr>
          <w:sz w:val="20"/>
        </w:rPr>
        <w:t xml:space="preserve">add Mockito, go to </w:t>
      </w:r>
      <w:r>
        <w:rPr>
          <w:rFonts w:ascii="Courier New" w:hAnsi="Courier New"/>
          <w:b/>
        </w:rPr>
        <w:t>app/build.gradle</w:t>
      </w:r>
      <w:r>
        <w:rPr>
          <w:rFonts w:ascii="Courier New" w:hAnsi="Courier New"/>
          <w:b/>
          <w:spacing w:val="-64"/>
        </w:rPr>
        <w:t xml:space="preserve"> </w:t>
      </w:r>
      <w:r>
        <w:rPr>
          <w:sz w:val="20"/>
        </w:rPr>
        <w:t>and add the following code:</w:t>
      </w:r>
    </w:p>
    <w:p>
      <w:pPr>
        <w:pStyle w:val="TextBody"/>
        <w:spacing w:before="10" w:after="0"/>
        <w:rPr>
          <w:sz w:val="8"/>
        </w:rPr>
      </w:pPr>
      <w:r>
        <w:rPr>
          <w:sz w:val="8"/>
        </w:rPr>
        <mc:AlternateContent>
          <mc:Choice Requires="wpg">
            <w:drawing>
              <wp:anchor behindDoc="0" distT="0" distB="635" distL="0" distR="4445" simplePos="0" locked="0" layoutInCell="0" allowOverlap="1" relativeHeight="1771" wp14:anchorId="6073CA18">
                <wp:simplePos x="0" y="0"/>
                <wp:positionH relativeFrom="page">
                  <wp:posOffset>662940</wp:posOffset>
                </wp:positionH>
                <wp:positionV relativeFrom="paragraph">
                  <wp:posOffset>90805</wp:posOffset>
                </wp:positionV>
                <wp:extent cx="5074920" cy="219075"/>
                <wp:effectExtent l="0" t="635" r="635" b="0"/>
                <wp:wrapTopAndBottom/>
                <wp:docPr id="1037" name="docshapegroup797"/>
                <a:graphic xmlns:a="http://schemas.openxmlformats.org/drawingml/2006/main">
                  <a:graphicData uri="http://schemas.microsoft.com/office/word/2010/wordprocessingGroup">
                    <wpg:wgp>
                      <wpg:cNvGrpSpPr/>
                      <wpg:grpSpPr>
                        <a:xfrm>
                          <a:off x="0" y="0"/>
                          <a:ext cx="5074920" cy="219240"/>
                          <a:chOff x="0" y="0"/>
                          <a:chExt cx="5074920" cy="219240"/>
                        </a:xfrm>
                      </wpg:grpSpPr>
                      <wps:wsp>
                        <wps:cNvSpPr/>
                        <wps:spPr>
                          <a:xfrm>
                            <a:off x="0" y="6480"/>
                            <a:ext cx="5074920" cy="206280"/>
                          </a:xfrm>
                          <a:prstGeom prst="rect">
                            <a:avLst/>
                          </a:prstGeom>
                          <a:solidFill>
                            <a:srgbClr val="f6f6f6"/>
                          </a:solidFill>
                          <a:ln w="0">
                            <a:noFill/>
                          </a:ln>
                        </wps:spPr>
                        <wps:style>
                          <a:lnRef idx="0"/>
                          <a:fillRef idx="0"/>
                          <a:effectRef idx="0"/>
                          <a:fontRef idx="minor"/>
                        </wps:style>
                        <wps:bodyPr/>
                      </wps:wsp>
                      <wps:wsp>
                        <wps:cNvSpPr/>
                        <wps:spPr>
                          <a:xfrm>
                            <a:off x="0" y="0"/>
                            <a:ext cx="5074920" cy="219240"/>
                          </a:xfrm>
                          <a:custGeom>
                            <a:avLst/>
                            <a:gdLst>
                              <a:gd name="textAreaLeft" fmla="*/ 0 w 2877120"/>
                              <a:gd name="textAreaRight" fmla="*/ 2879280 w 2877120"/>
                              <a:gd name="textAreaTop" fmla="*/ 0 h 124200"/>
                              <a:gd name="textAreaBottom" fmla="*/ 126360 h 124200"/>
                            </a:gdLst>
                            <a:ahLst/>
                            <a:rect l="textAreaLeft" t="textAreaTop" r="textAreaRight" b="textAreaBottom"/>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9368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pacing w:val="-2"/>
                                  <w:sz w:val="18"/>
                                </w:rPr>
                                <w:t>testImplementation</w:t>
                              </w:r>
                              <w:r>
                                <w:rPr>
                                  <w:rFonts w:ascii="Courier New" w:hAnsi="Courier New"/>
                                  <w:spacing w:val="39"/>
                                  <w:sz w:val="18"/>
                                </w:rPr>
                                <w:t xml:space="preserve"> </w:t>
                              </w:r>
                              <w:r>
                                <w:rPr>
                                  <w:rFonts w:ascii="Courier New" w:hAnsi="Courier New"/>
                                  <w:spacing w:val="-2"/>
                                  <w:sz w:val="18"/>
                                </w:rPr>
                                <w:t>'org.mockito:mockito-core:2.23.0'</w:t>
                              </w:r>
                            </w:p>
                          </w:txbxContent>
                        </wps:txbx>
                        <wps:bodyPr lIns="0" rIns="0" tIns="0" bIns="0" anchor="t">
                          <a:noAutofit/>
                        </wps:bodyPr>
                      </wps:wsp>
                    </wpg:wgp>
                  </a:graphicData>
                </a:graphic>
              </wp:anchor>
            </w:drawing>
          </mc:Choice>
          <mc:Fallback>
            <w:pict>
              <v:group id="shape_0" alt="docshapegroup797" style="position:absolute;margin-left:52.2pt;margin-top:7.15pt;width:399.6pt;height:17.25pt" coordorigin="1044,143" coordsize="7992,345">
                <v:rect id="shape_0" path="m0,0l-2147483645,0l-2147483645,-2147483646l0,-2147483646xe" fillcolor="#f6f6f6" stroked="f" o:allowincell="f" style="position:absolute;left:1044;top:153;width:7991;height:32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3;width:7991;height:30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pacing w:val="-2"/>
                            <w:sz w:val="18"/>
                          </w:rPr>
                          <w:t>testImplementation</w:t>
                        </w:r>
                        <w:r>
                          <w:rPr>
                            <w:rFonts w:ascii="Courier New" w:hAnsi="Courier New"/>
                            <w:spacing w:val="39"/>
                            <w:sz w:val="18"/>
                          </w:rPr>
                          <w:t xml:space="preserve"> </w:t>
                        </w:r>
                        <w:r>
                          <w:rPr>
                            <w:rFonts w:ascii="Courier New" w:hAnsi="Courier New"/>
                            <w:spacing w:val="-2"/>
                            <w:sz w:val="18"/>
                          </w:rPr>
                          <w:t>'org.mockito:mockito-core:2.23.0'</w:t>
                        </w:r>
                      </w:p>
                    </w:txbxContent>
                  </v:textbox>
                  <w10:wrap type="topAndBottom"/>
                </v:rect>
              </v:group>
            </w:pict>
          </mc:Fallback>
        </mc:AlternateContent>
      </w:r>
    </w:p>
    <w:p>
      <w:pPr>
        <w:pStyle w:val="TextBody"/>
        <w:spacing w:lineRule="auto" w:line="240" w:before="72" w:after="0"/>
        <w:ind w:left="554" w:right="845" w:hanging="0"/>
        <w:rPr/>
      </w:pPr>
      <w:r>
        <w:rPr/>
        <w:t>To</w:t>
      </w:r>
      <w:r>
        <w:rPr>
          <w:spacing w:val="-4"/>
        </w:rPr>
        <w:t xml:space="preserve"> </w:t>
      </w:r>
      <w:r>
        <w:rPr/>
        <w:t>test</w:t>
      </w:r>
      <w:r>
        <w:rPr>
          <w:spacing w:val="-3"/>
        </w:rPr>
        <w:t xml:space="preserve"> </w:t>
      </w:r>
      <w:r>
        <w:rPr/>
        <w:t>the</w:t>
      </w:r>
      <w:r>
        <w:rPr>
          <w:spacing w:val="-3"/>
        </w:rPr>
        <w:t xml:space="preserve"> </w:t>
      </w:r>
      <w:r>
        <w:rPr/>
        <w:t>Kotlin</w:t>
      </w:r>
      <w:r>
        <w:rPr>
          <w:spacing w:val="-3"/>
        </w:rPr>
        <w:t xml:space="preserve"> </w:t>
      </w:r>
      <w:r>
        <w:rPr/>
        <w:t>code</w:t>
      </w:r>
      <w:r>
        <w:rPr>
          <w:spacing w:val="-3"/>
        </w:rPr>
        <w:t xml:space="preserve"> </w:t>
      </w:r>
      <w:r>
        <w:rPr/>
        <w:t>with</w:t>
      </w:r>
      <w:r>
        <w:rPr>
          <w:spacing w:val="-3"/>
        </w:rPr>
        <w:t xml:space="preserve"> </w:t>
      </w:r>
      <w:r>
        <w:rPr/>
        <w:t>Mockito,</w:t>
      </w:r>
      <w:r>
        <w:rPr>
          <w:spacing w:val="-3"/>
        </w:rPr>
        <w:t xml:space="preserve"> </w:t>
      </w:r>
      <w:r>
        <w:rPr/>
        <w:t>you</w:t>
      </w:r>
      <w:r>
        <w:rPr>
          <w:spacing w:val="-3"/>
        </w:rPr>
        <w:t xml:space="preserve"> </w:t>
      </w:r>
      <w:r>
        <w:rPr/>
        <w:t>will</w:t>
      </w:r>
      <w:r>
        <w:rPr>
          <w:spacing w:val="-3"/>
        </w:rPr>
        <w:t xml:space="preserve"> </w:t>
      </w:r>
      <w:r>
        <w:rPr/>
        <w:t>need</w:t>
      </w:r>
      <w:r>
        <w:rPr>
          <w:spacing w:val="-3"/>
        </w:rPr>
        <w:t xml:space="preserve"> </w:t>
      </w:r>
      <w:r>
        <w:rPr/>
        <w:t>to</w:t>
      </w:r>
      <w:r>
        <w:rPr>
          <w:spacing w:val="-3"/>
        </w:rPr>
        <w:t xml:space="preserve"> </w:t>
      </w:r>
      <w:r>
        <w:rPr/>
        <w:t>add</w:t>
      </w:r>
      <w:r>
        <w:rPr>
          <w:spacing w:val="-4"/>
        </w:rPr>
        <w:t xml:space="preserve"> </w:t>
      </w:r>
      <w:r>
        <w:rPr/>
        <w:t>a</w:t>
      </w:r>
      <w:r>
        <w:rPr>
          <w:spacing w:val="-4"/>
        </w:rPr>
        <w:t xml:space="preserve"> </w:t>
      </w:r>
      <w:r>
        <w:rPr/>
        <w:t>few</w:t>
      </w:r>
      <w:r>
        <w:rPr>
          <w:spacing w:val="-3"/>
        </w:rPr>
        <w:t xml:space="preserve"> </w:t>
      </w:r>
      <w:r>
        <w:rPr/>
        <w:t>configurations.</w:t>
      </w:r>
      <w:r>
        <w:rPr>
          <w:spacing w:val="-3"/>
        </w:rPr>
        <w:t xml:space="preserve"> </w:t>
      </w:r>
      <w:r>
        <w:rPr/>
        <w:t xml:space="preserve">In the </w:t>
      </w:r>
      <w:r>
        <w:rPr>
          <w:rFonts w:ascii="Courier New" w:hAnsi="Courier New"/>
          <w:b/>
          <w:sz w:val="22"/>
        </w:rPr>
        <w:t>test</w:t>
      </w:r>
      <w:r>
        <w:rPr>
          <w:rFonts w:ascii="Courier New" w:hAnsi="Courier New"/>
          <w:b/>
          <w:spacing w:val="-69"/>
          <w:sz w:val="22"/>
        </w:rPr>
        <w:t xml:space="preserve"> </w:t>
      </w:r>
      <w:r>
        <w:rPr/>
        <w:t xml:space="preserve">folder, create a new folder called </w:t>
      </w:r>
      <w:r>
        <w:rPr>
          <w:rFonts w:ascii="Courier New" w:hAnsi="Courier New"/>
          <w:b/>
          <w:sz w:val="22"/>
        </w:rPr>
        <w:t>resources</w:t>
      </w:r>
      <w:r>
        <w:rPr/>
        <w:t xml:space="preserve">, and inside that folder, create a new folder called </w:t>
      </w:r>
      <w:r>
        <w:rPr>
          <w:rFonts w:ascii="Courier New" w:hAnsi="Courier New"/>
          <w:b/>
          <w:sz w:val="22"/>
        </w:rPr>
        <w:t>mockito-extensions</w:t>
      </w:r>
      <w:r>
        <w:rPr/>
        <w:t>. Inside this folder, create</w:t>
      </w:r>
    </w:p>
    <w:p>
      <w:pPr>
        <w:sectPr>
          <w:headerReference w:type="even" r:id="rId308"/>
          <w:headerReference w:type="default" r:id="rId309"/>
          <w:type w:val="nextPage"/>
          <w:pgSz w:w="10800" w:h="13320"/>
          <w:pgMar w:left="940" w:right="920" w:gutter="0" w:header="695" w:top="1120" w:footer="0" w:bottom="280"/>
          <w:pgNumType w:fmt="decimal"/>
          <w:formProt w:val="false"/>
          <w:textDirection w:val="lrTb"/>
          <w:docGrid w:type="default" w:linePitch="100" w:charSpace="4096"/>
        </w:sectPr>
        <w:pStyle w:val="TextBody"/>
        <w:spacing w:lineRule="auto" w:line="240"/>
        <w:ind w:left="554" w:right="845" w:hanging="0"/>
        <w:rPr/>
      </w:pPr>
      <w:r>
        <w:rPr/>
        <w:t xml:space="preserve">a file named </w:t>
      </w:r>
      <w:r>
        <w:rPr>
          <w:rFonts w:ascii="Courier New" w:hAnsi="Courier New"/>
          <w:b/>
          <w:sz w:val="22"/>
        </w:rPr>
        <w:t>org.mockito.plugins.MockMaker</w:t>
      </w:r>
      <w:r>
        <w:rPr>
          <w:rFonts w:ascii="Courier New" w:hAnsi="Courier New"/>
          <w:b/>
          <w:spacing w:val="-65"/>
          <w:sz w:val="22"/>
        </w:rPr>
        <w:t xml:space="preserve"> </w:t>
      </w:r>
      <w:r>
        <w:rPr/>
        <w:t xml:space="preserve">and inside that file, add </w:t>
      </w:r>
      <w:r>
        <w:rPr>
          <w:rFonts w:ascii="Courier New" w:hAnsi="Courier New"/>
          <w:b/>
          <w:sz w:val="22"/>
        </w:rPr>
        <w:t>mock-maker-inline</w:t>
      </w:r>
      <w:r>
        <w:rPr>
          <w:rFonts w:ascii="Courier New" w:hAnsi="Courier New"/>
          <w:b/>
          <w:spacing w:val="-70"/>
          <w:sz w:val="22"/>
        </w:rPr>
        <w:t xml:space="preserve"> </w:t>
      </w:r>
      <w:r>
        <w:rPr/>
        <w:t>as a line of code. This configuration will allow you to mock</w:t>
      </w:r>
      <w:r>
        <w:rPr>
          <w:spacing w:val="-4"/>
        </w:rPr>
        <w:t xml:space="preserve"> </w:t>
      </w:r>
      <w:r>
        <w:rPr/>
        <w:t>Kotlin</w:t>
      </w:r>
      <w:r>
        <w:rPr>
          <w:spacing w:val="-3"/>
        </w:rPr>
        <w:t xml:space="preserve"> </w:t>
      </w:r>
      <w:r>
        <w:rPr/>
        <w:t>classes</w:t>
      </w:r>
      <w:r>
        <w:rPr>
          <w:spacing w:val="-3"/>
        </w:rPr>
        <w:t xml:space="preserve"> </w:t>
      </w:r>
      <w:r>
        <w:rPr/>
        <w:t>(which,</w:t>
      </w:r>
      <w:r>
        <w:rPr>
          <w:spacing w:val="-3"/>
        </w:rPr>
        <w:t xml:space="preserve"> </w:t>
      </w:r>
      <w:r>
        <w:rPr/>
        <w:t>by</w:t>
      </w:r>
      <w:r>
        <w:rPr>
          <w:spacing w:val="-3"/>
        </w:rPr>
        <w:t xml:space="preserve"> </w:t>
      </w:r>
      <w:r>
        <w:rPr/>
        <w:t>default,</w:t>
      </w:r>
      <w:r>
        <w:rPr>
          <w:spacing w:val="-3"/>
        </w:rPr>
        <w:t xml:space="preserve"> </w:t>
      </w:r>
      <w:r>
        <w:rPr/>
        <w:t>are</w:t>
      </w:r>
      <w:r>
        <w:rPr>
          <w:spacing w:val="-4"/>
        </w:rPr>
        <w:t xml:space="preserve"> </w:t>
      </w:r>
      <w:r>
        <w:rPr/>
        <w:t>final</w:t>
      </w:r>
      <w:r>
        <w:rPr>
          <w:spacing w:val="-3"/>
        </w:rPr>
        <w:t xml:space="preserve"> </w:t>
      </w:r>
      <w:r>
        <w:rPr/>
        <w:t>–</w:t>
      </w:r>
      <w:r>
        <w:rPr>
          <w:spacing w:val="-3"/>
        </w:rPr>
        <w:t xml:space="preserve"> </w:t>
      </w:r>
      <w:r>
        <w:rPr/>
        <w:t>Mockito</w:t>
      </w:r>
      <w:r>
        <w:rPr>
          <w:spacing w:val="-3"/>
        </w:rPr>
        <w:t xml:space="preserve"> </w:t>
      </w:r>
      <w:r>
        <w:rPr/>
        <w:t>is</w:t>
      </w:r>
      <w:r>
        <w:rPr>
          <w:spacing w:val="-3"/>
        </w:rPr>
        <w:t xml:space="preserve"> </w:t>
      </w:r>
      <w:r>
        <w:rPr/>
        <w:t>incapable</w:t>
      </w:r>
      <w:r>
        <w:rPr>
          <w:spacing w:val="-3"/>
        </w:rPr>
        <w:t xml:space="preserve"> </w:t>
      </w:r>
      <w:r>
        <w:rPr/>
        <w:t>of</w:t>
      </w:r>
      <w:r>
        <w:rPr>
          <w:spacing w:val="-3"/>
        </w:rPr>
        <w:t xml:space="preserve"> </w:t>
      </w:r>
      <w:r>
        <w:rPr/>
        <w:t>mocking final classes).</w:t>
      </w:r>
    </w:p>
    <w:p>
      <w:pPr>
        <w:pStyle w:val="TextBody"/>
        <w:spacing w:before="12" w:after="0"/>
        <w:rPr>
          <w:sz w:val="7"/>
        </w:rPr>
      </w:pPr>
      <w:r>
        <w:rPr>
          <w:sz w:val="7"/>
        </w:rPr>
        <mc:AlternateContent>
          <mc:Choice Requires="wpg">
            <w:drawing>
              <wp:anchor behindDoc="1" distT="0" distB="635" distL="0" distR="635" simplePos="0" locked="0" layoutInCell="0" allowOverlap="1" relativeHeight="1506" wp14:anchorId="523AD3C5">
                <wp:simplePos x="0" y="0"/>
                <wp:positionH relativeFrom="page">
                  <wp:posOffset>1120140</wp:posOffset>
                </wp:positionH>
                <wp:positionV relativeFrom="page">
                  <wp:posOffset>1121410</wp:posOffset>
                </wp:positionV>
                <wp:extent cx="5074920" cy="6532880"/>
                <wp:effectExtent l="0" t="0" r="635" b="635"/>
                <wp:wrapNone/>
                <wp:docPr id="1045" name="docshapegroup801"/>
                <a:graphic xmlns:a="http://schemas.openxmlformats.org/drawingml/2006/main">
                  <a:graphicData uri="http://schemas.microsoft.com/office/word/2010/wordprocessingGroup">
                    <wpg:wgp>
                      <wpg:cNvGrpSpPr/>
                      <wpg:grpSpPr>
                        <a:xfrm>
                          <a:off x="0" y="0"/>
                          <a:ext cx="5074920" cy="6532920"/>
                          <a:chOff x="0" y="0"/>
                          <a:chExt cx="5074920" cy="6532920"/>
                        </a:xfrm>
                      </wpg:grpSpPr>
                      <wps:wsp>
                        <wps:cNvSpPr/>
                        <wps:spPr>
                          <a:xfrm>
                            <a:off x="0" y="6480"/>
                            <a:ext cx="5074920" cy="6520320"/>
                          </a:xfrm>
                          <a:prstGeom prst="rect">
                            <a:avLst/>
                          </a:prstGeom>
                          <a:solidFill>
                            <a:srgbClr val="f6f6f6"/>
                          </a:solidFill>
                          <a:ln w="0">
                            <a:noFill/>
                          </a:ln>
                        </wps:spPr>
                        <wps:style>
                          <a:lnRef idx="0"/>
                          <a:fillRef idx="0"/>
                          <a:effectRef idx="0"/>
                          <a:fontRef idx="minor"/>
                        </wps:style>
                        <wps:bodyPr/>
                      </wps:wsp>
                      <wps:wsp>
                        <wps:cNvSpPr/>
                        <wps:spPr>
                          <a:xfrm>
                            <a:off x="0" y="0"/>
                            <a:ext cx="5074920" cy="6532920"/>
                          </a:xfrm>
                          <a:custGeom>
                            <a:avLst/>
                            <a:gdLst>
                              <a:gd name="textAreaLeft" fmla="*/ 0 w 2877120"/>
                              <a:gd name="textAreaRight" fmla="*/ 2879280 w 2877120"/>
                              <a:gd name="textAreaTop" fmla="*/ 0 h 3703680"/>
                              <a:gd name="textAreaBottom" fmla="*/ 3705840 h 3703680"/>
                            </a:gdLst>
                            <a:ahLst/>
                            <a:rect l="textAreaLeft" t="textAreaTop" r="textAreaRight" b="textAreaBottom"/>
                            <a:pathLst>
                              <a:path w="7992" h="10288">
                                <a:moveTo>
                                  <a:pt x="7992" y="10268"/>
                                </a:moveTo>
                                <a:lnTo>
                                  <a:pt x="0" y="10268"/>
                                </a:lnTo>
                                <a:lnTo>
                                  <a:pt x="0" y="10288"/>
                                </a:lnTo>
                                <a:lnTo>
                                  <a:pt x="7992" y="10288"/>
                                </a:lnTo>
                                <a:lnTo>
                                  <a:pt x="7992" y="10268"/>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g:wgp>
                  </a:graphicData>
                </a:graphic>
              </wp:anchor>
            </w:drawing>
          </mc:Choice>
          <mc:Fallback>
            <w:pict>
              <v:group id="shape_0" alt="docshapegroup801" style="position:absolute;margin-left:88.2pt;margin-top:88.3pt;width:399.6pt;height:514.4pt" coordorigin="1764,1766" coordsize="7992,10288">
                <v:rect id="shape_0" path="m0,0l-2147483645,0l-2147483645,-2147483646l0,-2147483646xe" fillcolor="#f6f6f6" stroked="f" o:allowincell="f" style="position:absolute;left:1764;top:1776;width:7991;height:10267;mso-wrap-style:none;v-text-anchor:middle;mso-position-horizontal-relative:page;mso-position-vertical-relative:page">
                  <v:fill o:detectmouseclick="t" type="solid" color2="#090909"/>
                  <v:stroke color="#3465a4" joinstyle="round" endcap="flat"/>
                  <w10:wrap type="none"/>
                </v:rect>
              </v:group>
            </w:pict>
          </mc:Fallback>
        </mc:AlternateContent>
      </w:r>
    </w:p>
    <w:p>
      <w:pPr>
        <w:pStyle w:val="ListParagraph"/>
        <w:numPr>
          <w:ilvl w:val="1"/>
          <w:numId w:val="8"/>
        </w:numPr>
        <w:tabs>
          <w:tab w:val="clear" w:pos="720"/>
          <w:tab w:val="left" w:pos="1274" w:leader="none"/>
        </w:tabs>
        <w:spacing w:before="101" w:after="0"/>
        <w:jc w:val="left"/>
        <w:rPr>
          <w:sz w:val="20"/>
        </w:rPr>
      </w:pPr>
      <w:r>
        <w:rPr>
          <w:sz w:val="20"/>
        </w:rPr>
        <w:t>Let's</w:t>
      </w:r>
      <w:r>
        <w:rPr>
          <w:spacing w:val="-2"/>
          <w:sz w:val="20"/>
        </w:rPr>
        <w:t xml:space="preserve"> </w:t>
      </w:r>
      <w:r>
        <w:rPr>
          <w:sz w:val="20"/>
        </w:rPr>
        <w:t>see</w:t>
      </w:r>
      <w:r>
        <w:rPr>
          <w:spacing w:val="-1"/>
          <w:sz w:val="20"/>
        </w:rPr>
        <w:t xml:space="preserve"> </w:t>
      </w:r>
      <w:r>
        <w:rPr>
          <w:sz w:val="20"/>
        </w:rPr>
        <w:t>what</w:t>
      </w:r>
      <w:r>
        <w:rPr>
          <w:spacing w:val="-1"/>
          <w:sz w:val="20"/>
        </w:rPr>
        <w:t xml:space="preserve"> </w:t>
      </w:r>
      <w:r>
        <w:rPr>
          <w:sz w:val="20"/>
        </w:rPr>
        <w:t>our</w:t>
      </w:r>
      <w:r>
        <w:rPr>
          <w:spacing w:val="-1"/>
          <w:sz w:val="20"/>
        </w:rPr>
        <w:t xml:space="preserve"> </w:t>
      </w:r>
      <w:r>
        <w:rPr>
          <w:sz w:val="20"/>
        </w:rPr>
        <w:t>unit</w:t>
      </w:r>
      <w:r>
        <w:rPr>
          <w:spacing w:val="-1"/>
          <w:sz w:val="20"/>
        </w:rPr>
        <w:t xml:space="preserve"> </w:t>
      </w:r>
      <w:r>
        <w:rPr>
          <w:sz w:val="20"/>
        </w:rPr>
        <w:t>test</w:t>
      </w:r>
      <w:r>
        <w:rPr>
          <w:spacing w:val="-1"/>
          <w:sz w:val="20"/>
        </w:rPr>
        <w:t xml:space="preserve"> </w:t>
      </w:r>
      <w:r>
        <w:rPr>
          <w:sz w:val="20"/>
        </w:rPr>
        <w:t>will</w:t>
      </w:r>
      <w:r>
        <w:rPr>
          <w:spacing w:val="-1"/>
          <w:sz w:val="20"/>
        </w:rPr>
        <w:t xml:space="preserve"> </w:t>
      </w:r>
      <w:r>
        <w:rPr>
          <w:sz w:val="20"/>
        </w:rPr>
        <w:t>look</w:t>
      </w:r>
      <w:r>
        <w:rPr>
          <w:spacing w:val="-1"/>
          <w:sz w:val="20"/>
        </w:rPr>
        <w:t xml:space="preserve"> </w:t>
      </w:r>
      <w:r>
        <w:rPr>
          <w:spacing w:val="-2"/>
          <w:sz w:val="20"/>
        </w:rPr>
        <w:t>like:</w:t>
      </w:r>
    </w:p>
    <w:p>
      <w:pPr>
        <w:pStyle w:val="Normal"/>
        <w:spacing w:before="211" w:after="0"/>
        <w:ind w:left="1277" w:hanging="0"/>
        <w:rPr>
          <w:rFonts w:ascii="Courier New" w:hAnsi="Courier New"/>
          <w:b/>
          <w:b/>
          <w:sz w:val="18"/>
        </w:rPr>
      </w:pPr>
      <w:r>
        <w:rPr>
          <w:rFonts w:ascii="Courier New" w:hAnsi="Courier New"/>
          <w:b/>
          <w:spacing w:val="-2"/>
          <w:sz w:val="18"/>
        </w:rPr>
        <w:t>@RunWith(MockitoJUnitRunner::class)</w:t>
      </w:r>
    </w:p>
    <w:p>
      <w:pPr>
        <w:pStyle w:val="Normal"/>
        <w:spacing w:before="76" w:after="0"/>
        <w:ind w:left="1277" w:hanging="0"/>
        <w:rPr>
          <w:rFonts w:ascii="Courier New" w:hAnsi="Courier New"/>
          <w:sz w:val="18"/>
        </w:rPr>
      </w:pPr>
      <w:r>
        <w:rPr>
          <w:rFonts w:ascii="Courier New" w:hAnsi="Courier New"/>
          <w:sz w:val="18"/>
        </w:rPr>
        <w:t>class</w:t>
      </w:r>
      <w:r>
        <w:rPr>
          <w:rFonts w:ascii="Courier New" w:hAnsi="Courier New"/>
          <w:spacing w:val="-14"/>
          <w:sz w:val="18"/>
        </w:rPr>
        <w:t xml:space="preserve"> </w:t>
      </w:r>
      <w:r>
        <w:rPr>
          <w:rFonts w:ascii="Courier New" w:hAnsi="Courier New"/>
          <w:sz w:val="18"/>
        </w:rPr>
        <w:t>NoteRepositoryImplTest</w:t>
      </w:r>
      <w:r>
        <w:rPr>
          <w:rFonts w:ascii="Courier New" w:hAnsi="Courier New"/>
          <w:spacing w:val="-13"/>
          <w:sz w:val="18"/>
        </w:rPr>
        <w:t xml:space="preserve"> </w:t>
      </w:r>
      <w:r>
        <w:rPr>
          <w:rFonts w:ascii="Courier New" w:hAnsi="Courier New"/>
          <w:spacing w:val="-10"/>
          <w:sz w:val="18"/>
        </w:rPr>
        <w:t>{</w:t>
      </w:r>
    </w:p>
    <w:p>
      <w:pPr>
        <w:pStyle w:val="TextBody"/>
        <w:rPr>
          <w:rFonts w:ascii="Courier New" w:hAnsi="Courier New"/>
        </w:rPr>
      </w:pPr>
      <w:r>
        <w:rPr>
          <w:rFonts w:ascii="Courier New" w:hAnsi="Courier New"/>
        </w:rPr>
      </w:r>
    </w:p>
    <w:p>
      <w:pPr>
        <w:pStyle w:val="Normal"/>
        <w:spacing w:before="130" w:after="0"/>
        <w:ind w:left="1709" w:hanging="0"/>
        <w:rPr>
          <w:rFonts w:ascii="Courier New" w:hAnsi="Courier New"/>
          <w:b/>
          <w:b/>
          <w:sz w:val="18"/>
        </w:rPr>
      </w:pPr>
      <w:r>
        <w:rPr>
          <w:rFonts w:ascii="Courier New" w:hAnsi="Courier New"/>
          <w:b/>
          <w:spacing w:val="-2"/>
          <w:sz w:val="18"/>
        </w:rPr>
        <w:t>@InjectMocks</w:t>
      </w:r>
    </w:p>
    <w:p>
      <w:pPr>
        <w:pStyle w:val="Normal"/>
        <w:spacing w:before="76" w:after="0"/>
        <w:ind w:left="1709" w:hanging="0"/>
        <w:rPr>
          <w:rFonts w:ascii="Courier New" w:hAnsi="Courier New"/>
          <w:sz w:val="18"/>
        </w:rPr>
      </w:pPr>
      <w:r>
        <w:rPr>
          <w:rFonts w:ascii="Courier New" w:hAnsi="Courier New"/>
          <w:sz w:val="18"/>
        </w:rPr>
        <w:t>lateinit</w:t>
      </w:r>
      <w:r>
        <w:rPr>
          <w:rFonts w:ascii="Courier New" w:hAnsi="Courier New"/>
          <w:spacing w:val="-9"/>
          <w:sz w:val="18"/>
        </w:rPr>
        <w:t xml:space="preserve"> </w:t>
      </w:r>
      <w:r>
        <w:rPr>
          <w:rFonts w:ascii="Courier New" w:hAnsi="Courier New"/>
          <w:sz w:val="18"/>
        </w:rPr>
        <w:t>var</w:t>
      </w:r>
      <w:r>
        <w:rPr>
          <w:rFonts w:ascii="Courier New" w:hAnsi="Courier New"/>
          <w:spacing w:val="-9"/>
          <w:sz w:val="18"/>
        </w:rPr>
        <w:t xml:space="preserve"> </w:t>
      </w:r>
      <w:r>
        <w:rPr>
          <w:rFonts w:ascii="Courier New" w:hAnsi="Courier New"/>
          <w:sz w:val="18"/>
        </w:rPr>
        <w:t>noteRepository:</w:t>
      </w:r>
      <w:r>
        <w:rPr>
          <w:rFonts w:ascii="Courier New" w:hAnsi="Courier New"/>
          <w:spacing w:val="-8"/>
          <w:sz w:val="18"/>
        </w:rPr>
        <w:t xml:space="preserve"> </w:t>
      </w:r>
      <w:r>
        <w:rPr>
          <w:rFonts w:ascii="Courier New" w:hAnsi="Courier New"/>
          <w:spacing w:val="-2"/>
          <w:sz w:val="18"/>
        </w:rPr>
        <w:t>NoteRepositoryImpl</w:t>
      </w:r>
    </w:p>
    <w:p>
      <w:pPr>
        <w:pStyle w:val="Normal"/>
        <w:spacing w:before="76" w:after="0"/>
        <w:ind w:left="1709" w:hanging="0"/>
        <w:rPr>
          <w:rFonts w:ascii="Courier New" w:hAnsi="Courier New"/>
          <w:b/>
          <w:b/>
          <w:sz w:val="18"/>
        </w:rPr>
      </w:pPr>
      <w:r>
        <w:rPr>
          <w:rFonts w:ascii="Courier New" w:hAnsi="Courier New"/>
          <w:b/>
          <w:spacing w:val="-2"/>
          <w:sz w:val="18"/>
        </w:rPr>
        <w:t>@Mock</w:t>
      </w:r>
    </w:p>
    <w:p>
      <w:pPr>
        <w:pStyle w:val="Normal"/>
        <w:spacing w:before="76" w:after="0"/>
        <w:ind w:left="1709" w:hanging="0"/>
        <w:rPr>
          <w:rFonts w:ascii="Courier New" w:hAnsi="Courier New"/>
          <w:sz w:val="18"/>
        </w:rPr>
      </w:pPr>
      <w:r>
        <w:rPr>
          <w:rFonts w:ascii="Courier New" w:hAnsi="Courier New"/>
          <w:sz w:val="18"/>
        </w:rPr>
        <w:t>lateinit</w:t>
      </w:r>
      <w:r>
        <w:rPr>
          <w:rFonts w:ascii="Courier New" w:hAnsi="Courier New"/>
          <w:spacing w:val="-9"/>
          <w:sz w:val="18"/>
        </w:rPr>
        <w:t xml:space="preserve"> </w:t>
      </w:r>
      <w:r>
        <w:rPr>
          <w:rFonts w:ascii="Courier New" w:hAnsi="Courier New"/>
          <w:sz w:val="18"/>
        </w:rPr>
        <w:t>var</w:t>
      </w:r>
      <w:r>
        <w:rPr>
          <w:rFonts w:ascii="Courier New" w:hAnsi="Courier New"/>
          <w:spacing w:val="-7"/>
          <w:sz w:val="18"/>
        </w:rPr>
        <w:t xml:space="preserve"> </w:t>
      </w:r>
      <w:r>
        <w:rPr>
          <w:rFonts w:ascii="Courier New" w:hAnsi="Courier New"/>
          <w:sz w:val="18"/>
        </w:rPr>
        <w:t>executor:</w:t>
      </w:r>
      <w:r>
        <w:rPr>
          <w:rFonts w:ascii="Courier New" w:hAnsi="Courier New"/>
          <w:spacing w:val="-6"/>
          <w:sz w:val="18"/>
        </w:rPr>
        <w:t xml:space="preserve"> </w:t>
      </w:r>
      <w:r>
        <w:rPr>
          <w:rFonts w:ascii="Courier New" w:hAnsi="Courier New"/>
          <w:spacing w:val="-2"/>
          <w:sz w:val="18"/>
        </w:rPr>
        <w:t>Executor</w:t>
      </w:r>
    </w:p>
    <w:p>
      <w:pPr>
        <w:pStyle w:val="Normal"/>
        <w:spacing w:before="76" w:after="0"/>
        <w:ind w:left="1709" w:hanging="0"/>
        <w:rPr>
          <w:rFonts w:ascii="Courier New" w:hAnsi="Courier New"/>
          <w:b/>
          <w:b/>
          <w:sz w:val="18"/>
        </w:rPr>
      </w:pPr>
      <w:r>
        <w:rPr>
          <w:rFonts w:ascii="Courier New" w:hAnsi="Courier New"/>
          <w:b/>
          <w:spacing w:val="-2"/>
          <w:sz w:val="18"/>
        </w:rPr>
        <w:t>@Mock</w:t>
      </w:r>
    </w:p>
    <w:p>
      <w:pPr>
        <w:pStyle w:val="Normal"/>
        <w:spacing w:before="76" w:after="0"/>
        <w:ind w:left="1709" w:hanging="0"/>
        <w:rPr>
          <w:rFonts w:ascii="Courier New" w:hAnsi="Courier New"/>
          <w:sz w:val="18"/>
        </w:rPr>
      </w:pPr>
      <w:r>
        <w:rPr>
          <w:rFonts w:ascii="Courier New" w:hAnsi="Courier New"/>
          <w:sz w:val="18"/>
        </w:rPr>
        <w:t>lateinit</w:t>
      </w:r>
      <w:r>
        <w:rPr>
          <w:rFonts w:ascii="Courier New" w:hAnsi="Courier New"/>
          <w:spacing w:val="-7"/>
          <w:sz w:val="18"/>
        </w:rPr>
        <w:t xml:space="preserve"> </w:t>
      </w:r>
      <w:r>
        <w:rPr>
          <w:rFonts w:ascii="Courier New" w:hAnsi="Courier New"/>
          <w:sz w:val="18"/>
        </w:rPr>
        <w:t>var</w:t>
      </w:r>
      <w:r>
        <w:rPr>
          <w:rFonts w:ascii="Courier New" w:hAnsi="Courier New"/>
          <w:spacing w:val="-6"/>
          <w:sz w:val="18"/>
        </w:rPr>
        <w:t xml:space="preserve"> </w:t>
      </w:r>
      <w:r>
        <w:rPr>
          <w:rFonts w:ascii="Courier New" w:hAnsi="Courier New"/>
          <w:sz w:val="18"/>
        </w:rPr>
        <w:t>noteDao:</w:t>
      </w:r>
      <w:r>
        <w:rPr>
          <w:rFonts w:ascii="Courier New" w:hAnsi="Courier New"/>
          <w:spacing w:val="-6"/>
          <w:sz w:val="18"/>
        </w:rPr>
        <w:t xml:space="preserve"> </w:t>
      </w:r>
      <w:r>
        <w:rPr>
          <w:rFonts w:ascii="Courier New" w:hAnsi="Courier New"/>
          <w:spacing w:val="-2"/>
          <w:sz w:val="18"/>
        </w:rPr>
        <w:t>NoteDao</w:t>
      </w:r>
    </w:p>
    <w:p>
      <w:pPr>
        <w:pStyle w:val="TextBody"/>
        <w:rPr>
          <w:rFonts w:ascii="Courier New" w:hAnsi="Courier New"/>
        </w:rPr>
      </w:pPr>
      <w:r>
        <w:rPr>
          <w:rFonts w:ascii="Courier New" w:hAnsi="Courier New"/>
        </w:rPr>
      </w:r>
    </w:p>
    <w:p>
      <w:pPr>
        <w:pStyle w:val="Normal"/>
        <w:spacing w:before="130" w:after="0"/>
        <w:ind w:left="1709" w:hanging="0"/>
        <w:rPr>
          <w:rFonts w:ascii="Courier New" w:hAnsi="Courier New"/>
          <w:sz w:val="18"/>
        </w:rPr>
      </w:pPr>
      <w:r>
        <w:rPr>
          <w:rFonts w:ascii="Courier New" w:hAnsi="Courier New"/>
          <w:spacing w:val="-2"/>
          <w:sz w:val="18"/>
        </w:rPr>
        <w:t>@Test</w:t>
      </w:r>
    </w:p>
    <w:p>
      <w:pPr>
        <w:pStyle w:val="Normal"/>
        <w:spacing w:before="76" w:after="0"/>
        <w:ind w:left="1709" w:hanging="0"/>
        <w:rPr>
          <w:rFonts w:ascii="Courier New" w:hAnsi="Courier New"/>
          <w:sz w:val="18"/>
        </w:rPr>
      </w:pPr>
      <w:r>
        <w:rPr>
          <w:rFonts w:ascii="Courier New" w:hAnsi="Courier New"/>
          <w:sz w:val="18"/>
        </w:rPr>
        <w:t>fun</w:t>
      </w:r>
      <w:r>
        <w:rPr>
          <w:rFonts w:ascii="Courier New" w:hAnsi="Courier New"/>
          <w:spacing w:val="-8"/>
          <w:sz w:val="18"/>
        </w:rPr>
        <w:t xml:space="preserve"> </w:t>
      </w:r>
      <w:r>
        <w:rPr>
          <w:rFonts w:ascii="Courier New" w:hAnsi="Courier New"/>
          <w:sz w:val="18"/>
        </w:rPr>
        <w:t>insertNote()</w:t>
      </w:r>
      <w:r>
        <w:rPr>
          <w:rFonts w:ascii="Courier New" w:hAnsi="Courier New"/>
          <w:spacing w:val="-7"/>
          <w:sz w:val="18"/>
        </w:rPr>
        <w:t xml:space="preserve"> </w:t>
      </w:r>
      <w:r>
        <w:rPr>
          <w:rFonts w:ascii="Courier New" w:hAnsi="Courier New"/>
          <w:spacing w:val="-10"/>
          <w:sz w:val="18"/>
        </w:rPr>
        <w:t>{</w:t>
      </w:r>
    </w:p>
    <w:p>
      <w:pPr>
        <w:pStyle w:val="Normal"/>
        <w:spacing w:before="76" w:after="0"/>
        <w:ind w:left="2141" w:hanging="0"/>
        <w:rPr>
          <w:rFonts w:ascii="Courier New" w:hAnsi="Courier New"/>
          <w:sz w:val="18"/>
        </w:rPr>
      </w:pPr>
      <w:r>
        <w:rPr>
          <w:rFonts w:ascii="Courier New" w:hAnsi="Courier New"/>
          <w:sz w:val="18"/>
        </w:rPr>
        <w:t>val</w:t>
      </w:r>
      <w:r>
        <w:rPr>
          <w:rFonts w:ascii="Courier New" w:hAnsi="Courier New"/>
          <w:spacing w:val="-4"/>
          <w:sz w:val="18"/>
        </w:rPr>
        <w:t xml:space="preserve"> </w:t>
      </w:r>
      <w:r>
        <w:rPr>
          <w:rFonts w:ascii="Courier New" w:hAnsi="Courier New"/>
          <w:sz w:val="18"/>
        </w:rPr>
        <w:t>note</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Note(10,</w:t>
      </w:r>
      <w:r>
        <w:rPr>
          <w:rFonts w:ascii="Courier New" w:hAnsi="Courier New"/>
          <w:spacing w:val="-4"/>
          <w:sz w:val="18"/>
        </w:rPr>
        <w:t xml:space="preserve"> </w:t>
      </w:r>
      <w:r>
        <w:rPr>
          <w:rFonts w:ascii="Courier New" w:hAnsi="Courier New"/>
          <w:spacing w:val="-2"/>
          <w:sz w:val="18"/>
        </w:rPr>
        <w:t>"text")</w:t>
      </w:r>
    </w:p>
    <w:p>
      <w:pPr>
        <w:pStyle w:val="Normal"/>
        <w:spacing w:before="76" w:after="0"/>
        <w:ind w:left="2141" w:hanging="0"/>
        <w:rPr>
          <w:rFonts w:ascii="Courier New" w:hAnsi="Courier New"/>
          <w:b/>
          <w:b/>
          <w:sz w:val="18"/>
        </w:rPr>
      </w:pPr>
      <w:r>
        <w:rPr>
          <w:rFonts w:ascii="Courier New" w:hAnsi="Courier New"/>
          <w:b/>
          <w:sz w:val="18"/>
        </w:rPr>
        <w:t>doAnswer</w:t>
      </w:r>
      <w:r>
        <w:rPr>
          <w:rFonts w:ascii="Courier New" w:hAnsi="Courier New"/>
          <w:b/>
          <w:spacing w:val="-8"/>
          <w:sz w:val="18"/>
        </w:rPr>
        <w:t xml:space="preserve"> </w:t>
      </w:r>
      <w:r>
        <w:rPr>
          <w:rFonts w:ascii="Courier New" w:hAnsi="Courier New"/>
          <w:b/>
          <w:spacing w:val="-10"/>
          <w:sz w:val="18"/>
        </w:rPr>
        <w:t>{</w:t>
      </w:r>
    </w:p>
    <w:p>
      <w:pPr>
        <w:pStyle w:val="Normal"/>
        <w:spacing w:before="76" w:after="0"/>
        <w:ind w:left="2573" w:hanging="0"/>
        <w:rPr>
          <w:rFonts w:ascii="Courier New" w:hAnsi="Courier New"/>
          <w:b/>
          <w:b/>
          <w:sz w:val="18"/>
        </w:rPr>
      </w:pPr>
      <w:r>
        <w:rPr>
          <w:rFonts w:ascii="Courier New" w:hAnsi="Courier New"/>
          <w:b/>
          <w:sz w:val="18"/>
        </w:rPr>
        <w:t>(it.arguments[0]</w:t>
      </w:r>
      <w:r>
        <w:rPr>
          <w:rFonts w:ascii="Courier New" w:hAnsi="Courier New"/>
          <w:b/>
          <w:spacing w:val="-9"/>
          <w:sz w:val="18"/>
        </w:rPr>
        <w:t xml:space="preserve"> </w:t>
      </w:r>
      <w:r>
        <w:rPr>
          <w:rFonts w:ascii="Courier New" w:hAnsi="Courier New"/>
          <w:b/>
          <w:sz w:val="18"/>
        </w:rPr>
        <w:t>as</w:t>
      </w:r>
      <w:r>
        <w:rPr>
          <w:rFonts w:ascii="Courier New" w:hAnsi="Courier New"/>
          <w:b/>
          <w:spacing w:val="-9"/>
          <w:sz w:val="18"/>
        </w:rPr>
        <w:t xml:space="preserve"> </w:t>
      </w:r>
      <w:r>
        <w:rPr>
          <w:rFonts w:ascii="Courier New" w:hAnsi="Courier New"/>
          <w:b/>
          <w:spacing w:val="-2"/>
          <w:sz w:val="18"/>
        </w:rPr>
        <w:t>Runnable).run()</w:t>
      </w:r>
    </w:p>
    <w:p>
      <w:pPr>
        <w:pStyle w:val="Normal"/>
        <w:spacing w:lineRule="auto" w:line="660" w:before="76" w:after="0"/>
        <w:ind w:left="2141" w:right="882" w:hanging="0"/>
        <w:rPr>
          <w:rFonts w:ascii="Courier New" w:hAnsi="Courier New"/>
          <w:b/>
          <w:b/>
          <w:sz w:val="18"/>
        </w:rPr>
      </w:pPr>
      <w:r>
        <w:rPr>
          <w:rFonts w:ascii="Courier New" w:hAnsi="Courier New"/>
          <w:b/>
          <w:spacing w:val="-2"/>
          <w:sz w:val="18"/>
        </w:rPr>
        <w:t xml:space="preserve">}.'when'(executor).execute(ArgumentMatchers.any()) </w:t>
      </w:r>
      <w:r>
        <w:rPr>
          <w:rFonts w:ascii="Courier New" w:hAnsi="Courier New"/>
          <w:spacing w:val="-2"/>
          <w:sz w:val="18"/>
        </w:rPr>
        <w:t xml:space="preserve">noteRepository.insertNote(note) </w:t>
      </w:r>
      <w:r>
        <w:rPr>
          <w:rFonts w:ascii="Courier New" w:hAnsi="Courier New"/>
          <w:b/>
          <w:spacing w:val="-2"/>
          <w:sz w:val="18"/>
        </w:rPr>
        <w:t>verify(noteDao).insertNote(note)</w:t>
      </w:r>
    </w:p>
    <w:p>
      <w:pPr>
        <w:pStyle w:val="Normal"/>
        <w:spacing w:lineRule="exact" w:line="202"/>
        <w:ind w:left="1709" w:hanging="0"/>
        <w:rPr>
          <w:rFonts w:ascii="Courier New" w:hAnsi="Courier New"/>
          <w:sz w:val="18"/>
        </w:rPr>
      </w:pPr>
      <w:r>
        <w:rPr>
          <w:rFonts w:ascii="Courier New" w:hAnsi="Courier New"/>
          <w:sz w:val="18"/>
        </w:rPr>
        <w:t>}</w:t>
      </w:r>
    </w:p>
    <w:p>
      <w:pPr>
        <w:pStyle w:val="TextBody"/>
        <w:rPr>
          <w:rFonts w:ascii="Courier New" w:hAnsi="Courier New"/>
        </w:rPr>
      </w:pPr>
      <w:r>
        <w:rPr>
          <w:rFonts w:ascii="Courier New" w:hAnsi="Courier New"/>
        </w:rPr>
      </w:r>
    </w:p>
    <w:p>
      <w:pPr>
        <w:pStyle w:val="Normal"/>
        <w:spacing w:before="130" w:after="0"/>
        <w:ind w:left="1709" w:hanging="0"/>
        <w:rPr>
          <w:rFonts w:ascii="Courier New" w:hAnsi="Courier New"/>
          <w:sz w:val="18"/>
        </w:rPr>
      </w:pPr>
      <w:r>
        <w:rPr>
          <w:rFonts w:ascii="Courier New" w:hAnsi="Courier New"/>
          <w:spacing w:val="-2"/>
          <w:sz w:val="18"/>
        </w:rPr>
        <w:t>@Test</w:t>
      </w:r>
    </w:p>
    <w:p>
      <w:pPr>
        <w:pStyle w:val="Normal"/>
        <w:spacing w:before="76" w:after="0"/>
        <w:ind w:left="1709" w:hanging="0"/>
        <w:rPr>
          <w:rFonts w:ascii="Courier New" w:hAnsi="Courier New"/>
          <w:sz w:val="18"/>
        </w:rPr>
      </w:pPr>
      <w:r>
        <w:rPr>
          <w:rFonts w:ascii="Courier New" w:hAnsi="Courier New"/>
          <w:sz w:val="18"/>
        </w:rPr>
        <w:t>fun</w:t>
      </w:r>
      <w:r>
        <w:rPr>
          <w:rFonts w:ascii="Courier New" w:hAnsi="Courier New"/>
          <w:spacing w:val="-8"/>
          <w:sz w:val="18"/>
        </w:rPr>
        <w:t xml:space="preserve"> </w:t>
      </w:r>
      <w:r>
        <w:rPr>
          <w:rFonts w:ascii="Courier New" w:hAnsi="Courier New"/>
          <w:sz w:val="18"/>
        </w:rPr>
        <w:t>getAllNotes()</w:t>
      </w:r>
      <w:r>
        <w:rPr>
          <w:rFonts w:ascii="Courier New" w:hAnsi="Courier New"/>
          <w:spacing w:val="-8"/>
          <w:sz w:val="18"/>
        </w:rPr>
        <w:t xml:space="preserve"> </w:t>
      </w:r>
      <w:r>
        <w:rPr>
          <w:rFonts w:ascii="Courier New" w:hAnsi="Courier New"/>
          <w:spacing w:val="-10"/>
          <w:sz w:val="18"/>
        </w:rPr>
        <w:t>{</w:t>
      </w:r>
    </w:p>
    <w:p>
      <w:pPr>
        <w:pStyle w:val="Normal"/>
        <w:spacing w:before="76" w:after="0"/>
        <w:ind w:left="2141" w:hanging="0"/>
        <w:rPr>
          <w:rFonts w:ascii="Courier New" w:hAnsi="Courier New"/>
          <w:sz w:val="18"/>
        </w:rPr>
      </w:pPr>
      <w:r>
        <w:rPr>
          <w:rFonts w:ascii="Courier New" w:hAnsi="Courier New"/>
          <w:sz w:val="18"/>
        </w:rPr>
        <w:t>val</w:t>
      </w:r>
      <w:r>
        <w:rPr>
          <w:rFonts w:ascii="Courier New" w:hAnsi="Courier New"/>
          <w:spacing w:val="-3"/>
          <w:sz w:val="18"/>
        </w:rPr>
        <w:t xml:space="preserve"> </w:t>
      </w:r>
      <w:r>
        <w:rPr>
          <w:rFonts w:ascii="Courier New" w:hAnsi="Courier New"/>
          <w:sz w:val="18"/>
        </w:rPr>
        <w:t>notes</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pacing w:val="-2"/>
          <w:sz w:val="18"/>
        </w:rPr>
        <w:t>mock(LiveData::class.java)</w:t>
      </w:r>
    </w:p>
    <w:p>
      <w:pPr>
        <w:pStyle w:val="Normal"/>
        <w:spacing w:lineRule="auto" w:line="235" w:before="79" w:after="0"/>
        <w:ind w:left="2357" w:right="1098" w:hanging="217"/>
        <w:rPr>
          <w:rFonts w:ascii="Courier New" w:hAnsi="Courier New"/>
          <w:b/>
          <w:b/>
          <w:sz w:val="18"/>
        </w:rPr>
      </w:pPr>
      <w:r>
        <w:rPr>
          <w:rFonts w:ascii="Courier New" w:hAnsi="Courier New"/>
          <w:b/>
          <w:sz w:val="18"/>
        </w:rPr>
        <w:t>'when'(noteDao.loadNotes()).thenReturn(notes</w:t>
      </w:r>
      <w:r>
        <w:rPr>
          <w:rFonts w:ascii="Courier New" w:hAnsi="Courier New"/>
          <w:b/>
          <w:spacing w:val="-29"/>
          <w:sz w:val="18"/>
        </w:rPr>
        <w:t xml:space="preserve"> </w:t>
      </w:r>
      <w:r>
        <w:rPr>
          <w:rFonts w:ascii="Courier New" w:hAnsi="Courier New"/>
          <w:b/>
          <w:sz w:val="18"/>
        </w:rPr>
        <w:t xml:space="preserve">as </w:t>
      </w:r>
      <w:r>
        <w:rPr>
          <w:rFonts w:ascii="Courier New" w:hAnsi="Courier New"/>
          <w:b/>
          <w:spacing w:val="-2"/>
          <w:sz w:val="18"/>
        </w:rPr>
        <w:t>LiveData&lt;List&lt;Note&gt;&gt;)</w:t>
      </w:r>
    </w:p>
    <w:p>
      <w:pPr>
        <w:pStyle w:val="TextBody"/>
        <w:spacing w:before="3" w:after="0"/>
        <w:rPr>
          <w:rFonts w:ascii="Courier New" w:hAnsi="Courier New"/>
          <w:b/>
          <w:b/>
          <w:sz w:val="26"/>
        </w:rPr>
      </w:pPr>
      <w:r>
        <w:rPr>
          <w:rFonts w:ascii="Courier New" w:hAnsi="Courier New"/>
          <w:b/>
          <w:sz w:val="26"/>
        </w:rPr>
      </w:r>
    </w:p>
    <w:p>
      <w:pPr>
        <w:pStyle w:val="Normal"/>
        <w:ind w:left="2141" w:hanging="0"/>
        <w:rPr>
          <w:rFonts w:ascii="Courier New" w:hAnsi="Courier New"/>
          <w:sz w:val="18"/>
        </w:rPr>
      </w:pPr>
      <w:r>
        <w:rPr>
          <w:rFonts w:ascii="Courier New" w:hAnsi="Courier New"/>
          <w:sz w:val="18"/>
        </w:rPr>
        <w:t>val</w:t>
      </w:r>
      <w:r>
        <w:rPr>
          <w:rFonts w:ascii="Courier New" w:hAnsi="Courier New"/>
          <w:spacing w:val="-4"/>
          <w:sz w:val="18"/>
        </w:rPr>
        <w:t xml:space="preserve"> </w:t>
      </w:r>
      <w:r>
        <w:rPr>
          <w:rFonts w:ascii="Courier New" w:hAnsi="Courier New"/>
          <w:sz w:val="18"/>
        </w:rPr>
        <w:t>result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pacing w:val="-2"/>
          <w:sz w:val="18"/>
        </w:rPr>
        <w:t>noteRepository.getAllNotes()</w:t>
      </w:r>
    </w:p>
    <w:p>
      <w:pPr>
        <w:pStyle w:val="TextBody"/>
        <w:spacing w:before="7" w:after="0"/>
        <w:rPr>
          <w:rFonts w:ascii="Courier New" w:hAnsi="Courier New"/>
          <w:sz w:val="22"/>
        </w:rPr>
      </w:pPr>
      <w:r>
        <w:rPr>
          <w:rFonts w:ascii="Courier New" w:hAnsi="Courier New"/>
          <w:sz w:val="22"/>
        </w:rPr>
      </w:r>
    </w:p>
    <w:p>
      <w:pPr>
        <w:pStyle w:val="Normal"/>
        <w:spacing w:before="100" w:after="0"/>
        <w:ind w:left="2141" w:hanging="0"/>
        <w:rPr>
          <w:rFonts w:ascii="Courier New" w:hAnsi="Courier New"/>
          <w:sz w:val="18"/>
        </w:rPr>
      </w:pPr>
      <w:r>
        <w:rPr>
          <w:rFonts w:ascii="Courier New" w:hAnsi="Courier New"/>
          <w:sz w:val="18"/>
        </w:rPr>
        <w:t>assertEquals(notes,</w:t>
      </w:r>
      <w:r>
        <w:rPr>
          <w:rFonts w:ascii="Courier New" w:hAnsi="Courier New"/>
          <w:spacing w:val="-19"/>
          <w:sz w:val="18"/>
        </w:rPr>
        <w:t xml:space="preserve"> </w:t>
      </w:r>
      <w:r>
        <w:rPr>
          <w:rFonts w:ascii="Courier New" w:hAnsi="Courier New"/>
          <w:spacing w:val="-2"/>
          <w:sz w:val="18"/>
        </w:rPr>
        <w:t>result)</w:t>
      </w:r>
    </w:p>
    <w:p>
      <w:pPr>
        <w:pStyle w:val="Normal"/>
        <w:spacing w:before="76" w:after="0"/>
        <w:ind w:left="1709" w:hanging="0"/>
        <w:rPr>
          <w:rFonts w:ascii="Courier New" w:hAnsi="Courier New"/>
          <w:sz w:val="18"/>
        </w:rPr>
      </w:pPr>
      <w:r>
        <w:rPr>
          <w:rFonts w:ascii="Courier New" w:hAnsi="Courier New"/>
          <w:sz w:val="18"/>
        </w:rPr>
        <w:t>}</w:t>
      </w:r>
    </w:p>
    <w:p>
      <w:pPr>
        <w:pStyle w:val="TextBody"/>
        <w:spacing w:before="6" w:after="0"/>
        <w:rPr>
          <w:rFonts w:ascii="Courier New" w:hAnsi="Courier New"/>
          <w:sz w:val="22"/>
        </w:rPr>
      </w:pPr>
      <w:r>
        <w:rPr>
          <w:rFonts w:ascii="Courier New" w:hAnsi="Courier New"/>
          <w:sz w:val="22"/>
        </w:rPr>
      </w:r>
    </w:p>
    <w:p>
      <w:pPr>
        <w:pStyle w:val="Normal"/>
        <w:spacing w:before="101" w:after="0"/>
        <w:ind w:left="1709" w:hanging="0"/>
        <w:rPr>
          <w:rFonts w:ascii="Courier New" w:hAnsi="Courier New"/>
          <w:sz w:val="18"/>
        </w:rPr>
      </w:pPr>
      <w:r>
        <w:rPr>
          <w:rFonts w:ascii="Courier New" w:hAnsi="Courier New"/>
          <w:spacing w:val="-2"/>
          <w:sz w:val="18"/>
        </w:rPr>
        <w:t>@Test</w:t>
      </w:r>
    </w:p>
    <w:p>
      <w:pPr>
        <w:pStyle w:val="Normal"/>
        <w:spacing w:before="76" w:after="0"/>
        <w:ind w:left="1709" w:hanging="0"/>
        <w:rPr>
          <w:rFonts w:ascii="Courier New" w:hAnsi="Courier New"/>
          <w:sz w:val="18"/>
        </w:rPr>
      </w:pPr>
      <w:r>
        <w:rPr>
          <w:rFonts w:ascii="Courier New" w:hAnsi="Courier New"/>
          <w:sz w:val="18"/>
        </w:rPr>
        <w:t>fun</w:t>
      </w:r>
      <w:r>
        <w:rPr>
          <w:rFonts w:ascii="Courier New" w:hAnsi="Courier New"/>
          <w:spacing w:val="-9"/>
          <w:sz w:val="18"/>
        </w:rPr>
        <w:t xml:space="preserve"> </w:t>
      </w:r>
      <w:r>
        <w:rPr>
          <w:rFonts w:ascii="Courier New" w:hAnsi="Courier New"/>
          <w:sz w:val="18"/>
        </w:rPr>
        <w:t>getNoteCount()</w:t>
      </w:r>
      <w:r>
        <w:rPr>
          <w:rFonts w:ascii="Courier New" w:hAnsi="Courier New"/>
          <w:spacing w:val="-8"/>
          <w:sz w:val="18"/>
        </w:rPr>
        <w:t xml:space="preserve"> </w:t>
      </w:r>
      <w:r>
        <w:rPr>
          <w:rFonts w:ascii="Courier New" w:hAnsi="Courier New"/>
          <w:spacing w:val="-10"/>
          <w:sz w:val="18"/>
        </w:rPr>
        <w:t>{</w:t>
      </w:r>
    </w:p>
    <w:p>
      <w:pPr>
        <w:sectPr>
          <w:headerReference w:type="even" r:id="rId310"/>
          <w:headerReference w:type="default" r:id="rId311"/>
          <w:type w:val="nextPage"/>
          <w:pgSz w:w="10800" w:h="13320"/>
          <w:pgMar w:left="940" w:right="920" w:gutter="0" w:header="695" w:top="1120" w:footer="0" w:bottom="280"/>
          <w:pgNumType w:fmt="decimal"/>
          <w:formProt w:val="false"/>
          <w:textDirection w:val="lrTb"/>
          <w:docGrid w:type="default" w:linePitch="100" w:charSpace="4096"/>
        </w:sectPr>
        <w:pStyle w:val="Normal"/>
        <w:spacing w:before="76" w:after="0"/>
        <w:ind w:left="2141" w:hanging="0"/>
        <w:rPr>
          <w:rFonts w:ascii="Courier New" w:hAnsi="Courier New"/>
          <w:sz w:val="18"/>
        </w:rPr>
      </w:pPr>
      <w:r>
        <w:rPr>
          <w:rFonts w:ascii="Courier New" w:hAnsi="Courier New"/>
          <w:sz w:val="18"/>
        </w:rPr>
        <w:t>val</w:t>
      </w:r>
      <w:r>
        <w:rPr>
          <w:rFonts w:ascii="Courier New" w:hAnsi="Courier New"/>
          <w:spacing w:val="-3"/>
          <w:sz w:val="18"/>
        </w:rPr>
        <w:t xml:space="preserve"> </w:t>
      </w:r>
      <w:r>
        <w:rPr>
          <w:rFonts w:ascii="Courier New" w:hAnsi="Courier New"/>
          <w:sz w:val="18"/>
        </w:rPr>
        <w:t>count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pacing w:val="-2"/>
          <w:sz w:val="18"/>
        </w:rPr>
        <w:t>mock(LiveData::class.java)</w:t>
      </w:r>
    </w:p>
    <w:p>
      <w:pPr>
        <w:pStyle w:val="TextBody"/>
        <w:rPr>
          <w:rFonts w:ascii="Courier New" w:hAnsi="Courier New"/>
          <w:sz w:val="6"/>
        </w:rPr>
      </w:pPr>
      <w:r>
        <w:rPr>
          <w:rFonts w:ascii="Courier New" w:hAnsi="Courier New"/>
          <w:sz w:val="6"/>
        </w:rPr>
      </w:r>
    </w:p>
    <w:p>
      <w:pPr>
        <w:pStyle w:val="TextBody"/>
        <w:ind w:left="104" w:hanging="0"/>
        <w:rPr>
          <w:rFonts w:ascii="Courier New" w:hAnsi="Courier New"/>
        </w:rPr>
      </w:pPr>
      <w:r>
        <w:rPr/>
        <mc:AlternateContent>
          <mc:Choice Requires="wpg">
            <w:drawing>
              <wp:inline distT="0" distB="0" distL="0" distR="0" wp14:anchorId="2FF6056B">
                <wp:extent cx="5074920" cy="1376680"/>
                <wp:effectExtent l="0" t="0" r="5080" b="0"/>
                <wp:docPr id="1052" name="Shape642"/>
                <a:graphic xmlns:a="http://schemas.openxmlformats.org/drawingml/2006/main">
                  <a:graphicData uri="http://schemas.microsoft.com/office/word/2010/wordprocessingGroup">
                    <wpg:wgp>
                      <wpg:cNvGrpSpPr/>
                      <wpg:grpSpPr>
                        <a:xfrm>
                          <a:off x="0" y="0"/>
                          <a:ext cx="5074920" cy="1376640"/>
                          <a:chOff x="0" y="0"/>
                          <a:chExt cx="5074920" cy="1376640"/>
                        </a:xfrm>
                      </wpg:grpSpPr>
                      <wps:wsp>
                        <wps:cNvSpPr/>
                        <wps:spPr>
                          <a:xfrm>
                            <a:off x="0" y="6480"/>
                            <a:ext cx="5074920" cy="1364040"/>
                          </a:xfrm>
                          <a:prstGeom prst="rect">
                            <a:avLst/>
                          </a:prstGeom>
                          <a:solidFill>
                            <a:srgbClr val="f6f6f6"/>
                          </a:solidFill>
                          <a:ln w="0">
                            <a:noFill/>
                          </a:ln>
                        </wps:spPr>
                        <wps:style>
                          <a:lnRef idx="0"/>
                          <a:fillRef idx="0"/>
                          <a:effectRef idx="0"/>
                          <a:fontRef idx="minor"/>
                        </wps:style>
                        <wps:bodyPr/>
                      </wps:wsp>
                      <wps:wsp>
                        <wps:cNvSpPr/>
                        <wps:spPr>
                          <a:xfrm>
                            <a:off x="0" y="0"/>
                            <a:ext cx="5074920" cy="1376640"/>
                          </a:xfrm>
                          <a:custGeom>
                            <a:avLst/>
                            <a:gdLst>
                              <a:gd name="textAreaLeft" fmla="*/ 0 w 2877120"/>
                              <a:gd name="textAreaRight" fmla="*/ 2879280 w 2877120"/>
                              <a:gd name="textAreaTop" fmla="*/ 0 h 780480"/>
                              <a:gd name="textAreaBottom" fmla="*/ 782640 h 780480"/>
                            </a:gdLst>
                            <a:ahLst/>
                            <a:rect l="textAreaLeft" t="textAreaTop" r="textAreaRight" b="textAreaBottom"/>
                            <a:pathLst>
                              <a:path w="7992" h="2168">
                                <a:moveTo>
                                  <a:pt x="7992" y="2148"/>
                                </a:moveTo>
                                <a:lnTo>
                                  <a:pt x="0" y="2148"/>
                                </a:lnTo>
                                <a:lnTo>
                                  <a:pt x="0" y="2168"/>
                                </a:lnTo>
                                <a:lnTo>
                                  <a:pt x="7992" y="2168"/>
                                </a:lnTo>
                                <a:lnTo>
                                  <a:pt x="7992" y="2148"/>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351440"/>
                          </a:xfrm>
                          <a:prstGeom prst="rect">
                            <a:avLst/>
                          </a:prstGeom>
                          <a:noFill/>
                          <a:ln w="0">
                            <a:noFill/>
                          </a:ln>
                        </wps:spPr>
                        <wps:style>
                          <a:lnRef idx="0"/>
                          <a:fillRef idx="0"/>
                          <a:effectRef idx="0"/>
                          <a:fontRef idx="minor"/>
                        </wps:style>
                        <wps:txbx>
                          <w:txbxContent>
                            <w:p>
                              <w:pPr>
                                <w:pStyle w:val="Normal"/>
                                <w:spacing w:lineRule="auto" w:line="235" w:before="47" w:after="0"/>
                                <w:ind w:left="1533" w:right="686" w:hanging="216"/>
                                <w:rPr>
                                  <w:rFonts w:ascii="Courier New" w:hAnsi="Courier New"/>
                                  <w:b/>
                                  <w:b/>
                                  <w:sz w:val="18"/>
                                </w:rPr>
                              </w:pPr>
                              <w:r>
                                <w:rPr>
                                  <w:rFonts w:ascii="Courier New" w:hAnsi="Courier New"/>
                                  <w:b/>
                                  <w:sz w:val="18"/>
                                </w:rPr>
                                <w:t>'when'(noteDao.loadNoteCount()).thenReturn(count</w:t>
                              </w:r>
                              <w:r>
                                <w:rPr>
                                  <w:rFonts w:ascii="Courier New" w:hAnsi="Courier New"/>
                                  <w:b/>
                                  <w:spacing w:val="-29"/>
                                  <w:sz w:val="18"/>
                                </w:rPr>
                                <w:t xml:space="preserve"> </w:t>
                              </w:r>
                              <w:r>
                                <w:rPr>
                                  <w:rFonts w:ascii="Courier New" w:hAnsi="Courier New"/>
                                  <w:b/>
                                  <w:sz w:val="18"/>
                                </w:rPr>
                                <w:t xml:space="preserve">as </w:t>
                              </w:r>
                              <w:r>
                                <w:rPr>
                                  <w:rFonts w:ascii="Courier New" w:hAnsi="Courier New"/>
                                  <w:b/>
                                  <w:spacing w:val="-2"/>
                                  <w:sz w:val="18"/>
                                </w:rPr>
                                <w:t>LiveData&lt;Int&gt;)</w:t>
                              </w:r>
                            </w:p>
                            <w:p>
                              <w:pPr>
                                <w:pStyle w:val="Normal"/>
                                <w:spacing w:before="2" w:after="0"/>
                                <w:rPr>
                                  <w:rFonts w:ascii="Courier New" w:hAnsi="Courier New"/>
                                  <w:b/>
                                  <w:b/>
                                  <w:sz w:val="26"/>
                                </w:rPr>
                              </w:pPr>
                              <w:r>
                                <w:rPr>
                                  <w:rFonts w:ascii="Courier New" w:hAnsi="Courier New"/>
                                  <w:b/>
                                  <w:sz w:val="26"/>
                                </w:rPr>
                              </w:r>
                            </w:p>
                            <w:p>
                              <w:pPr>
                                <w:pStyle w:val="Normal"/>
                                <w:spacing w:before="1" w:after="0"/>
                                <w:ind w:left="1317" w:hanging="0"/>
                                <w:rPr>
                                  <w:rFonts w:ascii="Courier New" w:hAnsi="Courier New"/>
                                  <w:sz w:val="18"/>
                                </w:rPr>
                              </w:pPr>
                              <w:r>
                                <w:rPr>
                                  <w:rFonts w:ascii="Courier New" w:hAnsi="Courier New"/>
                                  <w:sz w:val="18"/>
                                </w:rPr>
                                <w:t>val</w:t>
                              </w:r>
                              <w:r>
                                <w:rPr>
                                  <w:rFonts w:ascii="Courier New" w:hAnsi="Courier New"/>
                                  <w:spacing w:val="-4"/>
                                  <w:sz w:val="18"/>
                                </w:rPr>
                                <w:t xml:space="preserve"> </w:t>
                              </w:r>
                              <w:r>
                                <w:rPr>
                                  <w:rFonts w:ascii="Courier New" w:hAnsi="Courier New"/>
                                  <w:sz w:val="18"/>
                                </w:rPr>
                                <w:t>result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pacing w:val="-2"/>
                                  <w:sz w:val="18"/>
                                </w:rPr>
                                <w:t>noteRepository.getNoteCount()</w:t>
                              </w:r>
                            </w:p>
                            <w:p>
                              <w:pPr>
                                <w:pStyle w:val="Normal"/>
                                <w:rPr>
                                  <w:rFonts w:ascii="Courier New" w:hAnsi="Courier New"/>
                                  <w:sz w:val="20"/>
                                </w:rPr>
                              </w:pPr>
                              <w:r>
                                <w:rPr>
                                  <w:rFonts w:ascii="Courier New" w:hAnsi="Courier New"/>
                                  <w:sz w:val="20"/>
                                </w:rPr>
                              </w:r>
                            </w:p>
                            <w:p>
                              <w:pPr>
                                <w:pStyle w:val="Normal"/>
                                <w:spacing w:before="129" w:after="0"/>
                                <w:ind w:left="1317" w:hanging="0"/>
                                <w:rPr>
                                  <w:rFonts w:ascii="Courier New" w:hAnsi="Courier New"/>
                                  <w:sz w:val="18"/>
                                </w:rPr>
                              </w:pPr>
                              <w:r>
                                <w:rPr>
                                  <w:rFonts w:ascii="Courier New" w:hAnsi="Courier New"/>
                                  <w:sz w:val="18"/>
                                </w:rPr>
                                <w:t>assertEquals(count,</w:t>
                              </w:r>
                              <w:r>
                                <w:rPr>
                                  <w:rFonts w:ascii="Courier New" w:hAnsi="Courier New"/>
                                  <w:spacing w:val="-19"/>
                                  <w:sz w:val="18"/>
                                </w:rPr>
                                <w:t xml:space="preserve"> </w:t>
                              </w:r>
                              <w:r>
                                <w:rPr>
                                  <w:rFonts w:ascii="Courier New" w:hAnsi="Courier New"/>
                                  <w:spacing w:val="-2"/>
                                  <w:sz w:val="18"/>
                                </w:rPr>
                                <w:t>result)</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inline>
            </w:drawing>
          </mc:Choice>
          <mc:Fallback>
            <w:pict>
              <v:group id="shape_0" alt="Shape642" style="position:absolute;margin-left:0pt;margin-top:-108.45pt;width:399.6pt;height:108.4pt" coordorigin="0,-2169" coordsize="7992,2168">
                <v:rect id="shape_0" path="m0,0l-2147483645,0l-2147483645,-2147483646l0,-2147483646xe" fillcolor="#f6f6f6" stroked="f" o:allowincell="f" style="position:absolute;left:0;top:-2159;width:7991;height:2147;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2149;width:7991;height:2127;mso-wrap-style:square;v-text-anchor:top;mso-position-vertical:top">
                  <v:fill o:detectmouseclick="t" on="false"/>
                  <v:stroke color="#3465a4" joinstyle="round" endcap="flat"/>
                  <v:textbox>
                    <w:txbxContent>
                      <w:p>
                        <w:pPr>
                          <w:pStyle w:val="Normal"/>
                          <w:spacing w:lineRule="auto" w:line="235" w:before="47" w:after="0"/>
                          <w:ind w:left="1533" w:right="686" w:hanging="216"/>
                          <w:rPr>
                            <w:rFonts w:ascii="Courier New" w:hAnsi="Courier New"/>
                            <w:b/>
                            <w:b/>
                            <w:sz w:val="18"/>
                          </w:rPr>
                        </w:pPr>
                        <w:r>
                          <w:rPr>
                            <w:rFonts w:ascii="Courier New" w:hAnsi="Courier New"/>
                            <w:b/>
                            <w:sz w:val="18"/>
                          </w:rPr>
                          <w:t>'when'(noteDao.loadNoteCount()).thenReturn(count</w:t>
                        </w:r>
                        <w:r>
                          <w:rPr>
                            <w:rFonts w:ascii="Courier New" w:hAnsi="Courier New"/>
                            <w:b/>
                            <w:spacing w:val="-29"/>
                            <w:sz w:val="18"/>
                          </w:rPr>
                          <w:t xml:space="preserve"> </w:t>
                        </w:r>
                        <w:r>
                          <w:rPr>
                            <w:rFonts w:ascii="Courier New" w:hAnsi="Courier New"/>
                            <w:b/>
                            <w:sz w:val="18"/>
                          </w:rPr>
                          <w:t xml:space="preserve">as </w:t>
                        </w:r>
                        <w:r>
                          <w:rPr>
                            <w:rFonts w:ascii="Courier New" w:hAnsi="Courier New"/>
                            <w:b/>
                            <w:spacing w:val="-2"/>
                            <w:sz w:val="18"/>
                          </w:rPr>
                          <w:t>LiveData&lt;Int&gt;)</w:t>
                        </w:r>
                      </w:p>
                      <w:p>
                        <w:pPr>
                          <w:pStyle w:val="Normal"/>
                          <w:spacing w:before="2" w:after="0"/>
                          <w:rPr>
                            <w:rFonts w:ascii="Courier New" w:hAnsi="Courier New"/>
                            <w:b/>
                            <w:b/>
                            <w:sz w:val="26"/>
                          </w:rPr>
                        </w:pPr>
                        <w:r>
                          <w:rPr>
                            <w:rFonts w:ascii="Courier New" w:hAnsi="Courier New"/>
                            <w:b/>
                            <w:sz w:val="26"/>
                          </w:rPr>
                        </w:r>
                      </w:p>
                      <w:p>
                        <w:pPr>
                          <w:pStyle w:val="Normal"/>
                          <w:spacing w:before="1" w:after="0"/>
                          <w:ind w:left="1317" w:hanging="0"/>
                          <w:rPr>
                            <w:rFonts w:ascii="Courier New" w:hAnsi="Courier New"/>
                            <w:sz w:val="18"/>
                          </w:rPr>
                        </w:pPr>
                        <w:r>
                          <w:rPr>
                            <w:rFonts w:ascii="Courier New" w:hAnsi="Courier New"/>
                            <w:sz w:val="18"/>
                          </w:rPr>
                          <w:t>val</w:t>
                        </w:r>
                        <w:r>
                          <w:rPr>
                            <w:rFonts w:ascii="Courier New" w:hAnsi="Courier New"/>
                            <w:spacing w:val="-4"/>
                            <w:sz w:val="18"/>
                          </w:rPr>
                          <w:t xml:space="preserve"> </w:t>
                        </w:r>
                        <w:r>
                          <w:rPr>
                            <w:rFonts w:ascii="Courier New" w:hAnsi="Courier New"/>
                            <w:sz w:val="18"/>
                          </w:rPr>
                          <w:t>result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pacing w:val="-2"/>
                            <w:sz w:val="18"/>
                          </w:rPr>
                          <w:t>noteRepository.getNoteCount()</w:t>
                        </w:r>
                      </w:p>
                      <w:p>
                        <w:pPr>
                          <w:pStyle w:val="Normal"/>
                          <w:rPr>
                            <w:rFonts w:ascii="Courier New" w:hAnsi="Courier New"/>
                            <w:sz w:val="20"/>
                          </w:rPr>
                        </w:pPr>
                        <w:r>
                          <w:rPr>
                            <w:rFonts w:ascii="Courier New" w:hAnsi="Courier New"/>
                            <w:sz w:val="20"/>
                          </w:rPr>
                        </w:r>
                      </w:p>
                      <w:p>
                        <w:pPr>
                          <w:pStyle w:val="Normal"/>
                          <w:spacing w:before="129" w:after="0"/>
                          <w:ind w:left="1317" w:hanging="0"/>
                          <w:rPr>
                            <w:rFonts w:ascii="Courier New" w:hAnsi="Courier New"/>
                            <w:sz w:val="18"/>
                          </w:rPr>
                        </w:pPr>
                        <w:r>
                          <w:rPr>
                            <w:rFonts w:ascii="Courier New" w:hAnsi="Courier New"/>
                            <w:sz w:val="18"/>
                          </w:rPr>
                          <w:t>assertEquals(count,</w:t>
                        </w:r>
                        <w:r>
                          <w:rPr>
                            <w:rFonts w:ascii="Courier New" w:hAnsi="Courier New"/>
                            <w:spacing w:val="-19"/>
                            <w:sz w:val="18"/>
                          </w:rPr>
                          <w:t xml:space="preserve"> </w:t>
                        </w:r>
                        <w:r>
                          <w:rPr>
                            <w:rFonts w:ascii="Courier New" w:hAnsi="Courier New"/>
                            <w:spacing w:val="-2"/>
                            <w:sz w:val="18"/>
                          </w:rPr>
                          <w:t>result)</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square"/>
                </v:rect>
              </v:group>
            </w:pict>
          </mc:Fallback>
        </mc:AlternateContent>
      </w:r>
    </w:p>
    <w:p>
      <w:pPr>
        <w:pStyle w:val="TextBody"/>
        <w:spacing w:lineRule="auto" w:line="240" w:before="40" w:after="0"/>
        <w:ind w:left="554" w:right="1001" w:hanging="0"/>
        <w:rPr/>
      </w:pPr>
      <w:r>
        <w:rPr/>
        <w:t>With</w:t>
      </w:r>
      <w:r>
        <w:rPr>
          <w:spacing w:val="-1"/>
        </w:rPr>
        <w:t xml:space="preserve"> </w:t>
      </w:r>
      <w:r>
        <w:rPr/>
        <w:t>Mockito,</w:t>
      </w:r>
      <w:r>
        <w:rPr>
          <w:spacing w:val="-1"/>
        </w:rPr>
        <w:t xml:space="preserve"> </w:t>
      </w:r>
      <w:r>
        <w:rPr/>
        <w:t>we</w:t>
      </w:r>
      <w:r>
        <w:rPr>
          <w:spacing w:val="-1"/>
        </w:rPr>
        <w:t xml:space="preserve"> </w:t>
      </w:r>
      <w:r>
        <w:rPr/>
        <w:t>were</w:t>
      </w:r>
      <w:r>
        <w:rPr>
          <w:spacing w:val="-1"/>
        </w:rPr>
        <w:t xml:space="preserve"> </w:t>
      </w:r>
      <w:r>
        <w:rPr/>
        <w:t>able</w:t>
      </w:r>
      <w:r>
        <w:rPr>
          <w:spacing w:val="-2"/>
        </w:rPr>
        <w:t xml:space="preserve"> </w:t>
      </w:r>
      <w:r>
        <w:rPr/>
        <w:t>to</w:t>
      </w:r>
      <w:r>
        <w:rPr>
          <w:spacing w:val="-1"/>
        </w:rPr>
        <w:t xml:space="preserve"> </w:t>
      </w:r>
      <w:r>
        <w:rPr/>
        <w:t>inject</w:t>
      </w:r>
      <w:r>
        <w:rPr>
          <w:spacing w:val="-1"/>
        </w:rPr>
        <w:t xml:space="preserve"> </w:t>
      </w:r>
      <w:r>
        <w:rPr/>
        <w:t>mocks,</w:t>
      </w:r>
      <w:r>
        <w:rPr>
          <w:spacing w:val="-2"/>
        </w:rPr>
        <w:t xml:space="preserve"> </w:t>
      </w:r>
      <w:r>
        <w:rPr/>
        <w:t>which</w:t>
      </w:r>
      <w:r>
        <w:rPr>
          <w:spacing w:val="-1"/>
        </w:rPr>
        <w:t xml:space="preserve"> </w:t>
      </w:r>
      <w:r>
        <w:rPr/>
        <w:t>are</w:t>
      </w:r>
      <w:r>
        <w:rPr>
          <w:spacing w:val="-2"/>
        </w:rPr>
        <w:t xml:space="preserve"> </w:t>
      </w:r>
      <w:r>
        <w:rPr/>
        <w:t>not</w:t>
      </w:r>
      <w:r>
        <w:rPr>
          <w:spacing w:val="-1"/>
        </w:rPr>
        <w:t xml:space="preserve"> </w:t>
      </w:r>
      <w:r>
        <w:rPr/>
        <w:t>real</w:t>
      </w:r>
      <w:r>
        <w:rPr>
          <w:spacing w:val="-2"/>
        </w:rPr>
        <w:t xml:space="preserve"> </w:t>
      </w:r>
      <w:r>
        <w:rPr/>
        <w:t>instances</w:t>
      </w:r>
      <w:r>
        <w:rPr>
          <w:spacing w:val="-1"/>
        </w:rPr>
        <w:t xml:space="preserve"> </w:t>
      </w:r>
      <w:r>
        <w:rPr/>
        <w:t>of</w:t>
      </w:r>
      <w:r>
        <w:rPr>
          <w:spacing w:val="-1"/>
        </w:rPr>
        <w:t xml:space="preserve"> </w:t>
      </w:r>
      <w:r>
        <w:rPr/>
        <w:t xml:space="preserve">our </w:t>
      </w:r>
      <w:r>
        <w:rPr>
          <w:rFonts w:ascii="Courier New" w:hAnsi="Courier New"/>
          <w:b/>
          <w:sz w:val="22"/>
        </w:rPr>
        <w:t>Executor</w:t>
      </w:r>
      <w:r>
        <w:rPr>
          <w:rFonts w:ascii="Courier New" w:hAnsi="Courier New"/>
          <w:b/>
          <w:spacing w:val="-78"/>
          <w:sz w:val="22"/>
        </w:rPr>
        <w:t xml:space="preserve"> </w:t>
      </w:r>
      <w:r>
        <w:rPr/>
        <w:t xml:space="preserve">and </w:t>
      </w:r>
      <w:r>
        <w:rPr>
          <w:rFonts w:ascii="Courier New" w:hAnsi="Courier New"/>
          <w:b/>
          <w:sz w:val="22"/>
        </w:rPr>
        <w:t>NoteDao</w:t>
      </w:r>
      <w:r>
        <w:rPr/>
        <w:t xml:space="preserve">. Then, before each test, we instructed the mocks on how to behave. For testing the insert, we told our mock </w:t>
      </w:r>
      <w:r>
        <w:rPr>
          <w:rFonts w:ascii="Courier New" w:hAnsi="Courier New"/>
          <w:b/>
          <w:sz w:val="22"/>
        </w:rPr>
        <w:t>Executor</w:t>
      </w:r>
      <w:r>
        <w:rPr>
          <w:rFonts w:ascii="Courier New" w:hAnsi="Courier New"/>
          <w:b/>
          <w:spacing w:val="-76"/>
          <w:sz w:val="22"/>
        </w:rPr>
        <w:t xml:space="preserve"> </w:t>
      </w:r>
      <w:r>
        <w:rPr/>
        <w:t xml:space="preserve">to execute any task on the spot, thus avoiding a threading issue during testing. When testing the loading phase, we instructed the mock </w:t>
      </w:r>
      <w:r>
        <w:rPr>
          <w:rFonts w:ascii="Courier New" w:hAnsi="Courier New"/>
          <w:b/>
          <w:sz w:val="22"/>
        </w:rPr>
        <w:t>NoteDao</w:t>
      </w:r>
      <w:r>
        <w:rPr>
          <w:rFonts w:ascii="Courier New" w:hAnsi="Courier New"/>
          <w:b/>
          <w:spacing w:val="-71"/>
          <w:sz w:val="22"/>
        </w:rPr>
        <w:t xml:space="preserve"> </w:t>
      </w:r>
      <w:r>
        <w:rPr/>
        <w:t xml:space="preserve">to return a mock </w:t>
      </w:r>
      <w:r>
        <w:rPr>
          <w:rFonts w:ascii="Courier New" w:hAnsi="Courier New"/>
          <w:b/>
          <w:sz w:val="22"/>
        </w:rPr>
        <w:t>LiveData</w:t>
      </w:r>
      <w:r>
        <w:rPr/>
        <w:t>.</w:t>
      </w:r>
      <w:r>
        <w:rPr>
          <w:spacing w:val="-3"/>
        </w:rPr>
        <w:t xml:space="preserve"> </w:t>
      </w:r>
      <w:r>
        <w:rPr/>
        <w:t>Then,</w:t>
      </w:r>
      <w:r>
        <w:rPr>
          <w:spacing w:val="-4"/>
        </w:rPr>
        <w:t xml:space="preserve"> </w:t>
      </w:r>
      <w:r>
        <w:rPr/>
        <w:t>we</w:t>
      </w:r>
      <w:r>
        <w:rPr>
          <w:spacing w:val="-3"/>
        </w:rPr>
        <w:t xml:space="preserve"> </w:t>
      </w:r>
      <w:r>
        <w:rPr/>
        <w:t>made</w:t>
      </w:r>
      <w:r>
        <w:rPr>
          <w:spacing w:val="-4"/>
        </w:rPr>
        <w:t xml:space="preserve"> </w:t>
      </w:r>
      <w:r>
        <w:rPr/>
        <w:t>sure</w:t>
      </w:r>
      <w:r>
        <w:rPr>
          <w:spacing w:val="-3"/>
        </w:rPr>
        <w:t xml:space="preserve"> </w:t>
      </w:r>
      <w:r>
        <w:rPr/>
        <w:t>that</w:t>
      </w:r>
      <w:r>
        <w:rPr>
          <w:spacing w:val="-3"/>
        </w:rPr>
        <w:t xml:space="preserve"> </w:t>
      </w:r>
      <w:r>
        <w:rPr/>
        <w:t>the</w:t>
      </w:r>
      <w:r>
        <w:rPr>
          <w:spacing w:val="-3"/>
        </w:rPr>
        <w:t xml:space="preserve"> </w:t>
      </w:r>
      <w:r>
        <w:rPr/>
        <w:t>result</w:t>
      </w:r>
      <w:r>
        <w:rPr>
          <w:spacing w:val="-4"/>
        </w:rPr>
        <w:t xml:space="preserve"> </w:t>
      </w:r>
      <w:r>
        <w:rPr/>
        <w:t>returned</w:t>
      </w:r>
      <w:r>
        <w:rPr>
          <w:spacing w:val="-4"/>
        </w:rPr>
        <w:t xml:space="preserve"> </w:t>
      </w:r>
      <w:r>
        <w:rPr/>
        <w:t>by</w:t>
      </w:r>
      <w:r>
        <w:rPr>
          <w:spacing w:val="-3"/>
        </w:rPr>
        <w:t xml:space="preserve"> </w:t>
      </w:r>
      <w:r>
        <w:rPr/>
        <w:t>our</w:t>
      </w:r>
      <w:r>
        <w:rPr>
          <w:spacing w:val="-3"/>
        </w:rPr>
        <w:t xml:space="preserve"> </w:t>
      </w:r>
      <w:r>
        <w:rPr/>
        <w:t>real</w:t>
      </w:r>
      <w:r>
        <w:rPr>
          <w:spacing w:val="-4"/>
        </w:rPr>
        <w:t xml:space="preserve"> </w:t>
      </w:r>
      <w:r>
        <w:rPr/>
        <w:t>repository (the target of the unit test should never be mocked) is the result returned</w:t>
      </w:r>
    </w:p>
    <w:p>
      <w:pPr>
        <w:pStyle w:val="Normal"/>
        <w:spacing w:before="4" w:after="0"/>
        <w:ind w:left="554" w:hanging="0"/>
        <w:rPr>
          <w:sz w:val="20"/>
        </w:rPr>
      </w:pPr>
      <w:r>
        <w:rPr>
          <w:sz w:val="20"/>
        </w:rPr>
        <w:t>by</w:t>
      </w:r>
      <w:r>
        <w:rPr>
          <w:spacing w:val="-1"/>
          <w:sz w:val="20"/>
        </w:rPr>
        <w:t xml:space="preserve"> </w:t>
      </w:r>
      <w:r>
        <w:rPr>
          <w:rFonts w:ascii="Courier New" w:hAnsi="Courier New"/>
          <w:b/>
          <w:spacing w:val="-2"/>
        </w:rPr>
        <w:t>NoteDao</w:t>
      </w:r>
      <w:r>
        <w:rPr>
          <w:spacing w:val="-2"/>
          <w:sz w:val="20"/>
        </w:rPr>
        <w:t>.</w:t>
      </w:r>
    </w:p>
    <w:p>
      <w:pPr>
        <w:pStyle w:val="TextBody"/>
        <w:spacing w:before="141" w:after="0"/>
        <w:ind w:left="554" w:right="1001" w:hanging="0"/>
        <w:rPr/>
      </w:pPr>
      <w:r>
        <w:rPr/>
        <w:t xml:space="preserve">Now, let's define our </w:t>
      </w:r>
      <w:r>
        <w:rPr>
          <w:rFonts w:ascii="Courier New" w:hAnsi="Courier New"/>
          <w:b/>
          <w:sz w:val="22"/>
        </w:rPr>
        <w:t>ViewModels</w:t>
      </w:r>
      <w:r>
        <w:rPr/>
        <w:t>. Here, we might have a problem. We don't instantiate</w:t>
      </w:r>
      <w:r>
        <w:rPr>
          <w:spacing w:val="-7"/>
        </w:rPr>
        <w:t xml:space="preserve"> </w:t>
      </w:r>
      <w:r>
        <w:rPr>
          <w:rFonts w:ascii="Courier New" w:hAnsi="Courier New"/>
          <w:b/>
          <w:sz w:val="22"/>
        </w:rPr>
        <w:t>ViewModels</w:t>
      </w:r>
      <w:r>
        <w:rPr>
          <w:rFonts w:ascii="Courier New" w:hAnsi="Courier New"/>
          <w:b/>
          <w:spacing w:val="-80"/>
          <w:sz w:val="22"/>
        </w:rPr>
        <w:t xml:space="preserve"> </w:t>
      </w:r>
      <w:r>
        <w:rPr/>
        <w:t>ourselves,</w:t>
      </w:r>
      <w:r>
        <w:rPr>
          <w:spacing w:val="-4"/>
        </w:rPr>
        <w:t xml:space="preserve"> </w:t>
      </w:r>
      <w:r>
        <w:rPr/>
        <w:t>which</w:t>
      </w:r>
      <w:r>
        <w:rPr>
          <w:spacing w:val="-4"/>
        </w:rPr>
        <w:t xml:space="preserve"> </w:t>
      </w:r>
      <w:r>
        <w:rPr/>
        <w:t>means</w:t>
      </w:r>
      <w:r>
        <w:rPr>
          <w:spacing w:val="-4"/>
        </w:rPr>
        <w:t xml:space="preserve"> </w:t>
      </w:r>
      <w:r>
        <w:rPr/>
        <w:t>it's</w:t>
      </w:r>
      <w:r>
        <w:rPr>
          <w:spacing w:val="-4"/>
        </w:rPr>
        <w:t xml:space="preserve"> </w:t>
      </w:r>
      <w:r>
        <w:rPr/>
        <w:t>going</w:t>
      </w:r>
      <w:r>
        <w:rPr>
          <w:spacing w:val="-4"/>
        </w:rPr>
        <w:t xml:space="preserve"> </w:t>
      </w:r>
      <w:r>
        <w:rPr/>
        <w:t>to</w:t>
      </w:r>
      <w:r>
        <w:rPr>
          <w:spacing w:val="-4"/>
        </w:rPr>
        <w:t xml:space="preserve"> </w:t>
      </w:r>
      <w:r>
        <w:rPr/>
        <w:t>be</w:t>
      </w:r>
      <w:r>
        <w:rPr>
          <w:spacing w:val="-4"/>
        </w:rPr>
        <w:t xml:space="preserve"> </w:t>
      </w:r>
      <w:r>
        <w:rPr/>
        <w:t>a</w:t>
      </w:r>
      <w:r>
        <w:rPr>
          <w:spacing w:val="-4"/>
        </w:rPr>
        <w:t xml:space="preserve"> </w:t>
      </w:r>
      <w:r>
        <w:rPr/>
        <w:t>little</w:t>
      </w:r>
      <w:r>
        <w:rPr>
          <w:spacing w:val="-4"/>
        </w:rPr>
        <w:t xml:space="preserve"> </w:t>
      </w:r>
      <w:r>
        <w:rPr/>
        <w:t xml:space="preserve">harder to pass our instance of the repository into </w:t>
      </w:r>
      <w:r>
        <w:rPr>
          <w:rFonts w:ascii="Courier New" w:hAnsi="Courier New"/>
          <w:b/>
          <w:sz w:val="22"/>
        </w:rPr>
        <w:t>ViewModel</w:t>
      </w:r>
      <w:r>
        <w:rPr/>
        <w:t xml:space="preserve">. Luckily, we have two alternatives in our case. The first is to define the repository in the constructor and use a </w:t>
      </w:r>
      <w:r>
        <w:rPr>
          <w:rFonts w:ascii="Courier New" w:hAnsi="Courier New"/>
          <w:b/>
          <w:sz w:val="22"/>
        </w:rPr>
        <w:t>Factory</w:t>
      </w:r>
      <w:r>
        <w:rPr>
          <w:rFonts w:ascii="Courier New" w:hAnsi="Courier New"/>
          <w:b/>
          <w:spacing w:val="-71"/>
          <w:sz w:val="22"/>
        </w:rPr>
        <w:t xml:space="preserve"> </w:t>
      </w:r>
      <w:r>
        <w:rPr/>
        <w:t xml:space="preserve">to pass the instance. The second is to use a specialized subclass of the </w:t>
      </w:r>
      <w:r>
        <w:rPr>
          <w:rFonts w:ascii="Courier New" w:hAnsi="Courier New"/>
          <w:b/>
          <w:sz w:val="22"/>
        </w:rPr>
        <w:t>ViewModel</w:t>
      </w:r>
      <w:r>
        <w:rPr>
          <w:rFonts w:ascii="Courier New" w:hAnsi="Courier New"/>
          <w:b/>
          <w:spacing w:val="-73"/>
          <w:sz w:val="22"/>
        </w:rPr>
        <w:t xml:space="preserve"> </w:t>
      </w:r>
      <w:r>
        <w:rPr/>
        <w:t xml:space="preserve">class, called </w:t>
      </w:r>
      <w:r>
        <w:rPr>
          <w:rFonts w:ascii="Courier New" w:hAnsi="Courier New"/>
          <w:b/>
          <w:sz w:val="22"/>
        </w:rPr>
        <w:t>AndroidViewModel</w:t>
      </w:r>
      <w:r>
        <w:rPr/>
        <w:t xml:space="preserve">, that contains the </w:t>
      </w:r>
      <w:r>
        <w:rPr>
          <w:rFonts w:ascii="Courier New" w:hAnsi="Courier New"/>
          <w:b/>
          <w:sz w:val="22"/>
        </w:rPr>
        <w:t>Application</w:t>
      </w:r>
      <w:r>
        <w:rPr>
          <w:rFonts w:ascii="Courier New" w:hAnsi="Courier New"/>
          <w:b/>
          <w:spacing w:val="-67"/>
          <w:sz w:val="22"/>
        </w:rPr>
        <w:t xml:space="preserve"> </w:t>
      </w:r>
      <w:r>
        <w:rPr/>
        <w:t xml:space="preserve">object as a parameter. Since we defined the instances in the </w:t>
      </w:r>
      <w:r>
        <w:rPr>
          <w:rFonts w:ascii="Courier New" w:hAnsi="Courier New"/>
          <w:b/>
          <w:sz w:val="22"/>
        </w:rPr>
        <w:t>Application</w:t>
      </w:r>
      <w:r>
        <w:rPr>
          <w:rFonts w:ascii="Courier New" w:hAnsi="Courier New"/>
          <w:b/>
          <w:spacing w:val="-76"/>
          <w:sz w:val="22"/>
        </w:rPr>
        <w:t xml:space="preserve"> </w:t>
      </w:r>
      <w:r>
        <w:rPr/>
        <w:t xml:space="preserve">class, we can use that constructor to access the repository instance. Since we will have two </w:t>
      </w:r>
      <w:r>
        <w:rPr>
          <w:rFonts w:ascii="Courier New" w:hAnsi="Courier New"/>
          <w:b/>
          <w:sz w:val="22"/>
        </w:rPr>
        <w:t>ViewModels</w:t>
      </w:r>
      <w:r>
        <w:rPr/>
        <w:t>, let's use both approaches.</w:t>
      </w:r>
    </w:p>
    <w:p>
      <w:pPr>
        <w:pStyle w:val="ListParagraph"/>
        <w:numPr>
          <w:ilvl w:val="1"/>
          <w:numId w:val="8"/>
        </w:numPr>
        <w:tabs>
          <w:tab w:val="clear" w:pos="720"/>
          <w:tab w:val="left" w:pos="554" w:leader="none"/>
        </w:tabs>
        <w:spacing w:before="149" w:after="0"/>
        <w:ind w:left="554" w:hanging="360"/>
        <w:jc w:val="left"/>
        <w:rPr>
          <w:sz w:val="20"/>
        </w:rPr>
      </w:pPr>
      <w:r>
        <w:rPr>
          <w:sz w:val="20"/>
        </w:rPr>
        <w:t>Let's</w:t>
      </w:r>
      <w:r>
        <w:rPr>
          <w:spacing w:val="-3"/>
          <w:sz w:val="20"/>
        </w:rPr>
        <w:t xml:space="preserve"> </w:t>
      </w:r>
      <w:r>
        <w:rPr>
          <w:sz w:val="20"/>
        </w:rPr>
        <w:t>start</w:t>
      </w:r>
      <w:r>
        <w:rPr>
          <w:spacing w:val="-3"/>
          <w:sz w:val="20"/>
        </w:rPr>
        <w:t xml:space="preserve"> </w:t>
      </w:r>
      <w:r>
        <w:rPr>
          <w:sz w:val="20"/>
        </w:rPr>
        <w:t>with</w:t>
      </w:r>
      <w:r>
        <w:rPr>
          <w:spacing w:val="-3"/>
          <w:sz w:val="20"/>
        </w:rPr>
        <w:t xml:space="preserve"> </w:t>
      </w:r>
      <w:r>
        <w:rPr>
          <w:rFonts w:ascii="Courier New" w:hAnsi="Courier New"/>
          <w:b/>
          <w:spacing w:val="-2"/>
        </w:rPr>
        <w:t>NoteListViewModel</w:t>
      </w:r>
      <w:r>
        <w:rPr>
          <w:spacing w:val="-2"/>
          <w:sz w:val="20"/>
        </w:rPr>
        <w:t>:</w:t>
      </w:r>
    </w:p>
    <w:p>
      <w:pPr>
        <w:pStyle w:val="TextBody"/>
        <w:spacing w:before="10" w:after="0"/>
        <w:rPr>
          <w:sz w:val="8"/>
        </w:rPr>
      </w:pPr>
      <w:r>
        <w:rPr>
          <w:sz w:val="8"/>
        </w:rPr>
        <mc:AlternateContent>
          <mc:Choice Requires="wpg">
            <w:drawing>
              <wp:anchor behindDoc="0" distT="0" distB="635" distL="0" distR="4445" simplePos="0" locked="0" layoutInCell="0" allowOverlap="1" relativeHeight="1773" wp14:anchorId="412474C6">
                <wp:simplePos x="0" y="0"/>
                <wp:positionH relativeFrom="page">
                  <wp:posOffset>662940</wp:posOffset>
                </wp:positionH>
                <wp:positionV relativeFrom="paragraph">
                  <wp:posOffset>90805</wp:posOffset>
                </wp:positionV>
                <wp:extent cx="5074920" cy="930275"/>
                <wp:effectExtent l="0" t="635" r="635" b="0"/>
                <wp:wrapTopAndBottom/>
                <wp:docPr id="1054" name="docshapegroup808"/>
                <a:graphic xmlns:a="http://schemas.openxmlformats.org/drawingml/2006/main">
                  <a:graphicData uri="http://schemas.microsoft.com/office/word/2010/wordprocessingGroup">
                    <wpg:wgp>
                      <wpg:cNvGrpSpPr/>
                      <wpg:grpSpPr>
                        <a:xfrm>
                          <a:off x="0" y="0"/>
                          <a:ext cx="5074920" cy="930240"/>
                          <a:chOff x="0" y="0"/>
                          <a:chExt cx="5074920" cy="930240"/>
                        </a:xfrm>
                      </wpg:grpSpPr>
                      <wps:wsp>
                        <wps:cNvSpPr/>
                        <wps:spPr>
                          <a:xfrm>
                            <a:off x="0" y="6480"/>
                            <a:ext cx="5074920" cy="917640"/>
                          </a:xfrm>
                          <a:prstGeom prst="rect">
                            <a:avLst/>
                          </a:prstGeom>
                          <a:solidFill>
                            <a:srgbClr val="f6f6f6"/>
                          </a:solidFill>
                          <a:ln w="0">
                            <a:noFill/>
                          </a:ln>
                        </wps:spPr>
                        <wps:style>
                          <a:lnRef idx="0"/>
                          <a:fillRef idx="0"/>
                          <a:effectRef idx="0"/>
                          <a:fontRef idx="minor"/>
                        </wps:style>
                        <wps:bodyPr/>
                      </wps:wsp>
                      <wps:wsp>
                        <wps:cNvSpPr/>
                        <wps:spPr>
                          <a:xfrm>
                            <a:off x="0" y="0"/>
                            <a:ext cx="5074920" cy="930240"/>
                          </a:xfrm>
                          <a:custGeom>
                            <a:avLst/>
                            <a:gdLst>
                              <a:gd name="textAreaLeft" fmla="*/ 0 w 2877120"/>
                              <a:gd name="textAreaRight" fmla="*/ 2879280 w 2877120"/>
                              <a:gd name="textAreaTop" fmla="*/ 0 h 527400"/>
                              <a:gd name="textAreaBottom" fmla="*/ 529560 h 527400"/>
                            </a:gdLst>
                            <a:ahLst/>
                            <a:rect l="textAreaLeft" t="textAreaTop" r="textAreaRight" b="textAreaBottom"/>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905040"/>
                          </a:xfrm>
                          <a:prstGeom prst="rect">
                            <a:avLst/>
                          </a:prstGeom>
                          <a:noFill/>
                          <a:ln w="0">
                            <a:noFill/>
                          </a:ln>
                        </wps:spPr>
                        <wps:style>
                          <a:lnRef idx="0"/>
                          <a:fillRef idx="0"/>
                          <a:effectRef idx="0"/>
                          <a:fontRef idx="minor"/>
                        </wps:style>
                        <wps:txbx>
                          <w:txbxContent>
                            <w:p>
                              <w:pPr>
                                <w:pStyle w:val="Normal"/>
                                <w:spacing w:lineRule="auto" w:line="235" w:before="43" w:after="0"/>
                                <w:ind w:left="669" w:right="840" w:hanging="216"/>
                                <w:rPr>
                                  <w:rFonts w:ascii="Courier New" w:hAnsi="Courier New"/>
                                  <w:sz w:val="18"/>
                                </w:rPr>
                              </w:pPr>
                              <w:r>
                                <w:rPr>
                                  <w:rFonts w:ascii="Courier New" w:hAnsi="Courier New"/>
                                  <w:sz w:val="18"/>
                                </w:rPr>
                                <w:t>class</w:t>
                              </w:r>
                              <w:r>
                                <w:rPr>
                                  <w:rFonts w:ascii="Courier New" w:hAnsi="Courier New"/>
                                  <w:spacing w:val="-14"/>
                                  <w:sz w:val="18"/>
                                </w:rPr>
                                <w:t xml:space="preserve"> </w:t>
                              </w:r>
                              <w:r>
                                <w:rPr>
                                  <w:rFonts w:ascii="Courier New" w:hAnsi="Courier New"/>
                                  <w:sz w:val="18"/>
                                </w:rPr>
                                <w:t>NoteListViewModel(private</w:t>
                              </w:r>
                              <w:r>
                                <w:rPr>
                                  <w:rFonts w:ascii="Courier New" w:hAnsi="Courier New"/>
                                  <w:spacing w:val="-14"/>
                                  <w:sz w:val="18"/>
                                </w:rPr>
                                <w:t xml:space="preserve"> </w:t>
                              </w:r>
                              <w:r>
                                <w:rPr>
                                  <w:rFonts w:ascii="Courier New" w:hAnsi="Courier New"/>
                                  <w:sz w:val="18"/>
                                </w:rPr>
                                <w:t>val</w:t>
                              </w:r>
                              <w:r>
                                <w:rPr>
                                  <w:rFonts w:ascii="Courier New" w:hAnsi="Courier New"/>
                                  <w:spacing w:val="-14"/>
                                  <w:sz w:val="18"/>
                                </w:rPr>
                                <w:t xml:space="preserve"> </w:t>
                              </w:r>
                              <w:r>
                                <w:rPr>
                                  <w:rFonts w:ascii="Courier New" w:hAnsi="Courier New"/>
                                  <w:sz w:val="18"/>
                                </w:rPr>
                                <w:t>noteRepository: NoteRepository) : ViewModel() {</w:t>
                              </w:r>
                            </w:p>
                            <w:p>
                              <w:pPr>
                                <w:pStyle w:val="Normal"/>
                                <w:spacing w:before="6" w:after="0"/>
                                <w:rPr>
                                  <w:rFonts w:ascii="Courier New" w:hAnsi="Courier New"/>
                                  <w:sz w:val="26"/>
                                </w:rPr>
                              </w:pPr>
                              <w:r>
                                <w:rPr>
                                  <w:rFonts w:ascii="Courier New" w:hAnsi="Courier New"/>
                                  <w:sz w:val="26"/>
                                </w:rPr>
                              </w:r>
                            </w:p>
                            <w:p>
                              <w:pPr>
                                <w:pStyle w:val="Normal"/>
                                <w:spacing w:lineRule="auto" w:line="235"/>
                                <w:ind w:left="1101" w:hanging="216"/>
                                <w:rPr>
                                  <w:rFonts w:ascii="Courier New" w:hAnsi="Courier New"/>
                                  <w:sz w:val="18"/>
                                </w:rPr>
                              </w:pPr>
                              <w:r>
                                <w:rPr>
                                  <w:rFonts w:ascii="Courier New" w:hAnsi="Courier New"/>
                                  <w:sz w:val="18"/>
                                </w:rPr>
                                <w:t>fun</w:t>
                              </w:r>
                              <w:r>
                                <w:rPr>
                                  <w:rFonts w:ascii="Courier New" w:hAnsi="Courier New"/>
                                  <w:spacing w:val="-14"/>
                                  <w:sz w:val="18"/>
                                </w:rPr>
                                <w:t xml:space="preserve"> </w:t>
                              </w:r>
                              <w:r>
                                <w:rPr>
                                  <w:rFonts w:ascii="Courier New" w:hAnsi="Courier New"/>
                                  <w:sz w:val="18"/>
                                </w:rPr>
                                <w:t>getNoteListLiveData():</w:t>
                              </w:r>
                              <w:r>
                                <w:rPr>
                                  <w:rFonts w:ascii="Courier New" w:hAnsi="Courier New"/>
                                  <w:spacing w:val="-14"/>
                                  <w:sz w:val="18"/>
                                </w:rPr>
                                <w:t xml:space="preserve"> </w:t>
                              </w:r>
                              <w:r>
                                <w:rPr>
                                  <w:rFonts w:ascii="Courier New" w:hAnsi="Courier New"/>
                                  <w:sz w:val="18"/>
                                </w:rPr>
                                <w:t>LiveData&lt;List&lt;Note&gt;&gt;</w:t>
                              </w:r>
                              <w:r>
                                <w:rPr>
                                  <w:rFonts w:ascii="Courier New" w:hAnsi="Courier New"/>
                                  <w:spacing w:val="-14"/>
                                  <w:sz w:val="18"/>
                                </w:rPr>
                                <w:t xml:space="preserve"> </w:t>
                              </w:r>
                              <w:r>
                                <w:rPr>
                                  <w:rFonts w:ascii="Courier New" w:hAnsi="Courier New"/>
                                  <w:sz w:val="18"/>
                                </w:rPr>
                                <w:t xml:space="preserve">= </w:t>
                              </w:r>
                              <w:r>
                                <w:rPr>
                                  <w:rFonts w:ascii="Courier New" w:hAnsi="Courier New"/>
                                  <w:spacing w:val="-2"/>
                                  <w:sz w:val="18"/>
                                </w:rPr>
                                <w:t>noteRepository.getAllNotes()</w:t>
                              </w:r>
                            </w:p>
                            <w:p>
                              <w:pPr>
                                <w:pStyle w:val="Normal"/>
                                <w:spacing w:before="17"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808" style="position:absolute;margin-left:52.2pt;margin-top:7.15pt;width:399.6pt;height:73.25pt" coordorigin="1044,143" coordsize="7992,1465">
                <v:rect id="shape_0" path="m0,0l-2147483645,0l-2147483645,-2147483646l0,-2147483646xe" fillcolor="#f6f6f6" stroked="f" o:allowincell="f" style="position:absolute;left:1044;top:153;width:7991;height:144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3;width:7991;height:1424;mso-wrap-style:square;v-text-anchor:top;mso-position-horizontal-relative:page">
                  <v:fill o:detectmouseclick="t" on="false"/>
                  <v:stroke color="#3465a4" joinstyle="round" endcap="flat"/>
                  <v:textbox>
                    <w:txbxContent>
                      <w:p>
                        <w:pPr>
                          <w:pStyle w:val="Normal"/>
                          <w:spacing w:lineRule="auto" w:line="235" w:before="43" w:after="0"/>
                          <w:ind w:left="669" w:right="840" w:hanging="216"/>
                          <w:rPr>
                            <w:rFonts w:ascii="Courier New" w:hAnsi="Courier New"/>
                            <w:sz w:val="18"/>
                          </w:rPr>
                        </w:pPr>
                        <w:r>
                          <w:rPr>
                            <w:rFonts w:ascii="Courier New" w:hAnsi="Courier New"/>
                            <w:sz w:val="18"/>
                          </w:rPr>
                          <w:t>class</w:t>
                        </w:r>
                        <w:r>
                          <w:rPr>
                            <w:rFonts w:ascii="Courier New" w:hAnsi="Courier New"/>
                            <w:spacing w:val="-14"/>
                            <w:sz w:val="18"/>
                          </w:rPr>
                          <w:t xml:space="preserve"> </w:t>
                        </w:r>
                        <w:r>
                          <w:rPr>
                            <w:rFonts w:ascii="Courier New" w:hAnsi="Courier New"/>
                            <w:sz w:val="18"/>
                          </w:rPr>
                          <w:t>NoteListViewModel(private</w:t>
                        </w:r>
                        <w:r>
                          <w:rPr>
                            <w:rFonts w:ascii="Courier New" w:hAnsi="Courier New"/>
                            <w:spacing w:val="-14"/>
                            <w:sz w:val="18"/>
                          </w:rPr>
                          <w:t xml:space="preserve"> </w:t>
                        </w:r>
                        <w:r>
                          <w:rPr>
                            <w:rFonts w:ascii="Courier New" w:hAnsi="Courier New"/>
                            <w:sz w:val="18"/>
                          </w:rPr>
                          <w:t>val</w:t>
                        </w:r>
                        <w:r>
                          <w:rPr>
                            <w:rFonts w:ascii="Courier New" w:hAnsi="Courier New"/>
                            <w:spacing w:val="-14"/>
                            <w:sz w:val="18"/>
                          </w:rPr>
                          <w:t xml:space="preserve"> </w:t>
                        </w:r>
                        <w:r>
                          <w:rPr>
                            <w:rFonts w:ascii="Courier New" w:hAnsi="Courier New"/>
                            <w:sz w:val="18"/>
                          </w:rPr>
                          <w:t>noteRepository: NoteRepository) : ViewModel() {</w:t>
                        </w:r>
                      </w:p>
                      <w:p>
                        <w:pPr>
                          <w:pStyle w:val="Normal"/>
                          <w:spacing w:before="6" w:after="0"/>
                          <w:rPr>
                            <w:rFonts w:ascii="Courier New" w:hAnsi="Courier New"/>
                            <w:sz w:val="26"/>
                          </w:rPr>
                        </w:pPr>
                        <w:r>
                          <w:rPr>
                            <w:rFonts w:ascii="Courier New" w:hAnsi="Courier New"/>
                            <w:sz w:val="26"/>
                          </w:rPr>
                        </w:r>
                      </w:p>
                      <w:p>
                        <w:pPr>
                          <w:pStyle w:val="Normal"/>
                          <w:spacing w:lineRule="auto" w:line="235"/>
                          <w:ind w:left="1101" w:hanging="216"/>
                          <w:rPr>
                            <w:rFonts w:ascii="Courier New" w:hAnsi="Courier New"/>
                            <w:sz w:val="18"/>
                          </w:rPr>
                        </w:pPr>
                        <w:r>
                          <w:rPr>
                            <w:rFonts w:ascii="Courier New" w:hAnsi="Courier New"/>
                            <w:sz w:val="18"/>
                          </w:rPr>
                          <w:t>fun</w:t>
                        </w:r>
                        <w:r>
                          <w:rPr>
                            <w:rFonts w:ascii="Courier New" w:hAnsi="Courier New"/>
                            <w:spacing w:val="-14"/>
                            <w:sz w:val="18"/>
                          </w:rPr>
                          <w:t xml:space="preserve"> </w:t>
                        </w:r>
                        <w:r>
                          <w:rPr>
                            <w:rFonts w:ascii="Courier New" w:hAnsi="Courier New"/>
                            <w:sz w:val="18"/>
                          </w:rPr>
                          <w:t>getNoteListLiveData():</w:t>
                        </w:r>
                        <w:r>
                          <w:rPr>
                            <w:rFonts w:ascii="Courier New" w:hAnsi="Courier New"/>
                            <w:spacing w:val="-14"/>
                            <w:sz w:val="18"/>
                          </w:rPr>
                          <w:t xml:space="preserve"> </w:t>
                        </w:r>
                        <w:r>
                          <w:rPr>
                            <w:rFonts w:ascii="Courier New" w:hAnsi="Courier New"/>
                            <w:sz w:val="18"/>
                          </w:rPr>
                          <w:t>LiveData&lt;List&lt;Note&gt;&gt;</w:t>
                        </w:r>
                        <w:r>
                          <w:rPr>
                            <w:rFonts w:ascii="Courier New" w:hAnsi="Courier New"/>
                            <w:spacing w:val="-14"/>
                            <w:sz w:val="18"/>
                          </w:rPr>
                          <w:t xml:space="preserve"> </w:t>
                        </w:r>
                        <w:r>
                          <w:rPr>
                            <w:rFonts w:ascii="Courier New" w:hAnsi="Courier New"/>
                            <w:sz w:val="18"/>
                          </w:rPr>
                          <w:t xml:space="preserve">= </w:t>
                        </w:r>
                        <w:r>
                          <w:rPr>
                            <w:rFonts w:ascii="Courier New" w:hAnsi="Courier New"/>
                            <w:spacing w:val="-2"/>
                            <w:sz w:val="18"/>
                          </w:rPr>
                          <w:t>noteRepository.getAllNotes()</w:t>
                        </w:r>
                      </w:p>
                      <w:p>
                        <w:pPr>
                          <w:pStyle w:val="Normal"/>
                          <w:spacing w:before="17"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ListParagraph"/>
        <w:numPr>
          <w:ilvl w:val="1"/>
          <w:numId w:val="8"/>
        </w:numPr>
        <w:tabs>
          <w:tab w:val="clear" w:pos="720"/>
          <w:tab w:val="left" w:pos="554" w:leader="none"/>
        </w:tabs>
        <w:ind w:left="554" w:hanging="360"/>
        <w:jc w:val="left"/>
        <w:rPr>
          <w:sz w:val="20"/>
        </w:rPr>
      </w:pPr>
      <w:r>
        <w:rPr>
          <w:rFonts w:ascii="Courier New" w:hAnsi="Courier New"/>
          <w:b/>
        </w:rPr>
        <w:t>NoteListViewModel</w:t>
      </w:r>
      <w:r>
        <w:rPr>
          <w:rFonts w:ascii="Courier New" w:hAnsi="Courier New"/>
          <w:b/>
          <w:spacing w:val="-80"/>
        </w:rPr>
        <w:t xml:space="preserve"> </w:t>
      </w:r>
      <w:r>
        <w:rPr>
          <w:sz w:val="20"/>
        </w:rPr>
        <w:t>has</w:t>
      </w:r>
      <w:r>
        <w:rPr>
          <w:spacing w:val="-9"/>
          <w:sz w:val="20"/>
        </w:rPr>
        <w:t xml:space="preserve"> </w:t>
      </w:r>
      <w:r>
        <w:rPr>
          <w:sz w:val="20"/>
        </w:rPr>
        <w:t>the</w:t>
      </w:r>
      <w:r>
        <w:rPr>
          <w:spacing w:val="-5"/>
          <w:sz w:val="20"/>
        </w:rPr>
        <w:t xml:space="preserve"> </w:t>
      </w:r>
      <w:r>
        <w:rPr>
          <w:sz w:val="20"/>
        </w:rPr>
        <w:t>following</w:t>
      </w:r>
      <w:r>
        <w:rPr>
          <w:spacing w:val="-4"/>
          <w:sz w:val="20"/>
        </w:rPr>
        <w:t xml:space="preserve"> </w:t>
      </w:r>
      <w:r>
        <w:rPr>
          <w:spacing w:val="-2"/>
          <w:sz w:val="20"/>
        </w:rPr>
        <w:t>test:</w:t>
      </w:r>
    </w:p>
    <w:p>
      <w:pPr>
        <w:sectPr>
          <w:headerReference w:type="even" r:id="rId312"/>
          <w:headerReference w:type="default" r:id="rId313"/>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1" w:after="0"/>
        <w:rPr>
          <w:sz w:val="8"/>
        </w:rPr>
      </w:pPr>
      <w:r>
        <w:rPr>
          <w:sz w:val="8"/>
        </w:rPr>
        <mc:AlternateContent>
          <mc:Choice Requires="wpg">
            <w:drawing>
              <wp:anchor behindDoc="0" distT="0" distB="635" distL="0" distR="4445" simplePos="0" locked="0" layoutInCell="0" allowOverlap="1" relativeHeight="1775" wp14:anchorId="660DABAF">
                <wp:simplePos x="0" y="0"/>
                <wp:positionH relativeFrom="page">
                  <wp:posOffset>662940</wp:posOffset>
                </wp:positionH>
                <wp:positionV relativeFrom="paragraph">
                  <wp:posOffset>90805</wp:posOffset>
                </wp:positionV>
                <wp:extent cx="5074920" cy="1108075"/>
                <wp:effectExtent l="0" t="635" r="635" b="0"/>
                <wp:wrapTopAndBottom/>
                <wp:docPr id="1056" name="docshapegroup812"/>
                <a:graphic xmlns:a="http://schemas.openxmlformats.org/drawingml/2006/main">
                  <a:graphicData uri="http://schemas.microsoft.com/office/word/2010/wordprocessingGroup">
                    <wpg:wgp>
                      <wpg:cNvGrpSpPr/>
                      <wpg:grpSpPr>
                        <a:xfrm>
                          <a:off x="0" y="0"/>
                          <a:ext cx="5074920" cy="1108080"/>
                          <a:chOff x="0" y="0"/>
                          <a:chExt cx="5074920" cy="1108080"/>
                        </a:xfrm>
                      </wpg:grpSpPr>
                      <wps:wsp>
                        <wps:cNvSpPr/>
                        <wps:spPr>
                          <a:xfrm>
                            <a:off x="0" y="6480"/>
                            <a:ext cx="5074920" cy="1095480"/>
                          </a:xfrm>
                          <a:prstGeom prst="rect">
                            <a:avLst/>
                          </a:prstGeom>
                          <a:solidFill>
                            <a:srgbClr val="f6f6f6"/>
                          </a:solidFill>
                          <a:ln w="0">
                            <a:noFill/>
                          </a:ln>
                        </wps:spPr>
                        <wps:style>
                          <a:lnRef idx="0"/>
                          <a:fillRef idx="0"/>
                          <a:effectRef idx="0"/>
                          <a:fontRef idx="minor"/>
                        </wps:style>
                        <wps:bodyPr/>
                      </wps:wsp>
                      <wps:wsp>
                        <wps:cNvSpPr/>
                        <wps:spPr>
                          <a:xfrm>
                            <a:off x="0" y="0"/>
                            <a:ext cx="5074920" cy="1108080"/>
                          </a:xfrm>
                          <a:custGeom>
                            <a:avLst/>
                            <a:gdLst>
                              <a:gd name="textAreaLeft" fmla="*/ 0 w 2877120"/>
                              <a:gd name="textAreaRight" fmla="*/ 2879280 w 2877120"/>
                              <a:gd name="textAreaTop" fmla="*/ 0 h 628200"/>
                              <a:gd name="textAreaBottom" fmla="*/ 630360 h 628200"/>
                            </a:gdLst>
                            <a:ahLst/>
                            <a:rect l="textAreaLeft" t="textAreaTop" r="textAreaRight" b="textAreaBottom"/>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082520"/>
                          </a:xfrm>
                          <a:prstGeom prst="rect">
                            <a:avLst/>
                          </a:prstGeom>
                          <a:noFill/>
                          <a:ln w="0">
                            <a:noFill/>
                          </a:ln>
                        </wps:spPr>
                        <wps:style>
                          <a:lnRef idx="0"/>
                          <a:fillRef idx="0"/>
                          <a:effectRef idx="0"/>
                          <a:fontRef idx="minor"/>
                        </wps:style>
                        <wps:txbx>
                          <w:txbxContent>
                            <w:p>
                              <w:pPr>
                                <w:pStyle w:val="Normal"/>
                                <w:spacing w:lineRule="auto" w:line="324" w:before="40" w:after="0"/>
                                <w:ind w:left="453" w:right="3699" w:hanging="0"/>
                                <w:rPr>
                                  <w:rFonts w:ascii="Courier New" w:hAnsi="Courier New"/>
                                  <w:sz w:val="18"/>
                                </w:rPr>
                              </w:pPr>
                              <w:r>
                                <w:rPr>
                                  <w:rFonts w:ascii="Courier New" w:hAnsi="Courier New"/>
                                  <w:spacing w:val="-2"/>
                                  <w:sz w:val="18"/>
                                </w:rPr>
                                <w:t xml:space="preserve">@RunWith(MockitoJUnitRunner::class) </w:t>
                              </w:r>
                              <w:r>
                                <w:rPr>
                                  <w:rFonts w:ascii="Courier New" w:hAnsi="Courier New"/>
                                  <w:sz w:val="18"/>
                                </w:rPr>
                                <w:t>class NoteListViewModelTest {</w:t>
                              </w:r>
                            </w:p>
                            <w:p>
                              <w:pPr>
                                <w:pStyle w:val="Normal"/>
                                <w:spacing w:before="9" w:after="0"/>
                                <w:rPr>
                                  <w:rFonts w:ascii="Courier New" w:hAnsi="Courier New"/>
                                  <w:sz w:val="24"/>
                                </w:rPr>
                              </w:pPr>
                              <w:r>
                                <w:rPr>
                                  <w:rFonts w:ascii="Courier New" w:hAnsi="Courier New"/>
                                  <w:sz w:val="24"/>
                                </w:rPr>
                              </w:r>
                            </w:p>
                            <w:p>
                              <w:pPr>
                                <w:pStyle w:val="Normal"/>
                                <w:spacing w:before="1" w:after="0"/>
                                <w:ind w:left="885" w:hanging="0"/>
                                <w:rPr>
                                  <w:rFonts w:ascii="Courier New" w:hAnsi="Courier New"/>
                                  <w:sz w:val="18"/>
                                </w:rPr>
                              </w:pPr>
                              <w:r>
                                <w:rPr>
                                  <w:rFonts w:ascii="Courier New" w:hAnsi="Courier New"/>
                                  <w:spacing w:val="-2"/>
                                  <w:sz w:val="18"/>
                                </w:rPr>
                                <w:t>@InjectMocks</w:t>
                              </w:r>
                            </w:p>
                            <w:p>
                              <w:pPr>
                                <w:pStyle w:val="Normal"/>
                                <w:spacing w:lineRule="auto" w:line="324" w:before="70" w:after="0"/>
                                <w:ind w:left="885" w:right="1766" w:hanging="0"/>
                                <w:rPr>
                                  <w:rFonts w:ascii="Courier New" w:hAnsi="Courier New"/>
                                  <w:sz w:val="18"/>
                                </w:rPr>
                              </w:pPr>
                              <w:r>
                                <w:rPr>
                                  <w:rFonts w:ascii="Courier New" w:hAnsi="Courier New"/>
                                  <w:sz w:val="18"/>
                                </w:rPr>
                                <w:t>lateinit</w:t>
                              </w:r>
                              <w:r>
                                <w:rPr>
                                  <w:rFonts w:ascii="Courier New" w:hAnsi="Courier New"/>
                                  <w:spacing w:val="-13"/>
                                  <w:sz w:val="18"/>
                                </w:rPr>
                                <w:t xml:space="preserve"> </w:t>
                              </w:r>
                              <w:r>
                                <w:rPr>
                                  <w:rFonts w:ascii="Courier New" w:hAnsi="Courier New"/>
                                  <w:sz w:val="18"/>
                                </w:rPr>
                                <w:t>var</w:t>
                              </w:r>
                              <w:r>
                                <w:rPr>
                                  <w:rFonts w:ascii="Courier New" w:hAnsi="Courier New"/>
                                  <w:spacing w:val="-13"/>
                                  <w:sz w:val="18"/>
                                </w:rPr>
                                <w:t xml:space="preserve"> </w:t>
                              </w:r>
                              <w:r>
                                <w:rPr>
                                  <w:rFonts w:ascii="Courier New" w:hAnsi="Courier New"/>
                                  <w:sz w:val="18"/>
                                </w:rPr>
                                <w:t>noteListViewModel:</w:t>
                              </w:r>
                              <w:r>
                                <w:rPr>
                                  <w:rFonts w:ascii="Courier New" w:hAnsi="Courier New"/>
                                  <w:spacing w:val="-13"/>
                                  <w:sz w:val="18"/>
                                </w:rPr>
                                <w:t xml:space="preserve"> </w:t>
                              </w:r>
                              <w:r>
                                <w:rPr>
                                  <w:rFonts w:ascii="Courier New" w:hAnsi="Courier New"/>
                                  <w:sz w:val="18"/>
                                </w:rPr>
                                <w:t xml:space="preserve">NoteListViewModel </w:t>
                              </w:r>
                              <w:r>
                                <w:rPr>
                                  <w:rFonts w:ascii="Courier New" w:hAnsi="Courier New"/>
                                  <w:spacing w:val="-2"/>
                                  <w:sz w:val="18"/>
                                </w:rPr>
                                <w:t>@Mock</w:t>
                              </w:r>
                            </w:p>
                          </w:txbxContent>
                        </wps:txbx>
                        <wps:bodyPr lIns="0" rIns="0" tIns="0" bIns="0" anchor="t">
                          <a:noAutofit/>
                        </wps:bodyPr>
                      </wps:wsp>
                    </wpg:wgp>
                  </a:graphicData>
                </a:graphic>
              </wp:anchor>
            </w:drawing>
          </mc:Choice>
          <mc:Fallback>
            <w:pict>
              <v:group id="shape_0" alt="docshapegroup812" style="position:absolute;margin-left:52.2pt;margin-top:7.15pt;width:399.6pt;height:87.25pt" coordorigin="1044,143" coordsize="7992,1745">
                <v:rect id="shape_0" path="m0,0l-2147483645,0l-2147483645,-2147483646l0,-2147483646xe" fillcolor="#f6f6f6" stroked="f" o:allowincell="f" style="position:absolute;left:1044;top:153;width:7991;height:172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3;width:7991;height:1704;mso-wrap-style:square;v-text-anchor:top;mso-position-horizontal-relative:page">
                  <v:fill o:detectmouseclick="t" on="false"/>
                  <v:stroke color="#3465a4" joinstyle="round" endcap="flat"/>
                  <v:textbox>
                    <w:txbxContent>
                      <w:p>
                        <w:pPr>
                          <w:pStyle w:val="Normal"/>
                          <w:spacing w:lineRule="auto" w:line="324" w:before="40" w:after="0"/>
                          <w:ind w:left="453" w:right="3699" w:hanging="0"/>
                          <w:rPr>
                            <w:rFonts w:ascii="Courier New" w:hAnsi="Courier New"/>
                            <w:sz w:val="18"/>
                          </w:rPr>
                        </w:pPr>
                        <w:r>
                          <w:rPr>
                            <w:rFonts w:ascii="Courier New" w:hAnsi="Courier New"/>
                            <w:spacing w:val="-2"/>
                            <w:sz w:val="18"/>
                          </w:rPr>
                          <w:t xml:space="preserve">@RunWith(MockitoJUnitRunner::class) </w:t>
                        </w:r>
                        <w:r>
                          <w:rPr>
                            <w:rFonts w:ascii="Courier New" w:hAnsi="Courier New"/>
                            <w:sz w:val="18"/>
                          </w:rPr>
                          <w:t>class NoteListViewModelTest {</w:t>
                        </w:r>
                      </w:p>
                      <w:p>
                        <w:pPr>
                          <w:pStyle w:val="Normal"/>
                          <w:spacing w:before="9" w:after="0"/>
                          <w:rPr>
                            <w:rFonts w:ascii="Courier New" w:hAnsi="Courier New"/>
                            <w:sz w:val="24"/>
                          </w:rPr>
                        </w:pPr>
                        <w:r>
                          <w:rPr>
                            <w:rFonts w:ascii="Courier New" w:hAnsi="Courier New"/>
                            <w:sz w:val="24"/>
                          </w:rPr>
                        </w:r>
                      </w:p>
                      <w:p>
                        <w:pPr>
                          <w:pStyle w:val="Normal"/>
                          <w:spacing w:before="1" w:after="0"/>
                          <w:ind w:left="885" w:hanging="0"/>
                          <w:rPr>
                            <w:rFonts w:ascii="Courier New" w:hAnsi="Courier New"/>
                            <w:sz w:val="18"/>
                          </w:rPr>
                        </w:pPr>
                        <w:r>
                          <w:rPr>
                            <w:rFonts w:ascii="Courier New" w:hAnsi="Courier New"/>
                            <w:spacing w:val="-2"/>
                            <w:sz w:val="18"/>
                          </w:rPr>
                          <w:t>@InjectMocks</w:t>
                        </w:r>
                      </w:p>
                      <w:p>
                        <w:pPr>
                          <w:pStyle w:val="Normal"/>
                          <w:spacing w:lineRule="auto" w:line="324" w:before="70" w:after="0"/>
                          <w:ind w:left="885" w:right="1766" w:hanging="0"/>
                          <w:rPr>
                            <w:rFonts w:ascii="Courier New" w:hAnsi="Courier New"/>
                            <w:sz w:val="18"/>
                          </w:rPr>
                        </w:pPr>
                        <w:r>
                          <w:rPr>
                            <w:rFonts w:ascii="Courier New" w:hAnsi="Courier New"/>
                            <w:sz w:val="18"/>
                          </w:rPr>
                          <w:t>lateinit</w:t>
                        </w:r>
                        <w:r>
                          <w:rPr>
                            <w:rFonts w:ascii="Courier New" w:hAnsi="Courier New"/>
                            <w:spacing w:val="-13"/>
                            <w:sz w:val="18"/>
                          </w:rPr>
                          <w:t xml:space="preserve"> </w:t>
                        </w:r>
                        <w:r>
                          <w:rPr>
                            <w:rFonts w:ascii="Courier New" w:hAnsi="Courier New"/>
                            <w:sz w:val="18"/>
                          </w:rPr>
                          <w:t>var</w:t>
                        </w:r>
                        <w:r>
                          <w:rPr>
                            <w:rFonts w:ascii="Courier New" w:hAnsi="Courier New"/>
                            <w:spacing w:val="-13"/>
                            <w:sz w:val="18"/>
                          </w:rPr>
                          <w:t xml:space="preserve"> </w:t>
                        </w:r>
                        <w:r>
                          <w:rPr>
                            <w:rFonts w:ascii="Courier New" w:hAnsi="Courier New"/>
                            <w:sz w:val="18"/>
                          </w:rPr>
                          <w:t>noteListViewModel:</w:t>
                        </w:r>
                        <w:r>
                          <w:rPr>
                            <w:rFonts w:ascii="Courier New" w:hAnsi="Courier New"/>
                            <w:spacing w:val="-13"/>
                            <w:sz w:val="18"/>
                          </w:rPr>
                          <w:t xml:space="preserve"> </w:t>
                        </w:r>
                        <w:r>
                          <w:rPr>
                            <w:rFonts w:ascii="Courier New" w:hAnsi="Courier New"/>
                            <w:sz w:val="18"/>
                          </w:rPr>
                          <w:t xml:space="preserve">NoteListViewModel </w:t>
                        </w:r>
                        <w:r>
                          <w:rPr>
                            <w:rFonts w:ascii="Courier New" w:hAnsi="Courier New"/>
                            <w:spacing w:val="-2"/>
                            <w:sz w:val="18"/>
                          </w:rPr>
                          <w:t>@Mock</w:t>
                        </w:r>
                      </w:p>
                    </w:txbxContent>
                  </v:textbox>
                  <w10:wrap type="topAndBottom"/>
                </v:rect>
              </v:group>
            </w:pict>
          </mc:Fallback>
        </mc:AlternateContent>
      </w:r>
    </w:p>
    <w:p>
      <w:pPr>
        <w:pStyle w:val="TextBody"/>
        <w:spacing w:before="3" w:after="0"/>
        <w:rPr>
          <w:sz w:val="5"/>
        </w:rPr>
      </w:pPr>
      <w:r>
        <w:rPr>
          <w:sz w:val="5"/>
        </w:rPr>
      </w:r>
    </w:p>
    <w:p>
      <w:pPr>
        <w:pStyle w:val="TextBody"/>
        <w:ind w:left="824" w:hanging="0"/>
        <w:rPr/>
      </w:pPr>
      <w:r>
        <w:rPr/>
        <mc:AlternateContent>
          <mc:Choice Requires="wpg">
            <w:drawing>
              <wp:inline distT="0" distB="0" distL="0" distR="0" wp14:anchorId="13798E68">
                <wp:extent cx="5074920" cy="2263775"/>
                <wp:effectExtent l="0" t="0" r="5080" b="0"/>
                <wp:docPr id="1064" name="Shape649"/>
                <a:graphic xmlns:a="http://schemas.openxmlformats.org/drawingml/2006/main">
                  <a:graphicData uri="http://schemas.microsoft.com/office/word/2010/wordprocessingGroup">
                    <wpg:wgp>
                      <wpg:cNvGrpSpPr/>
                      <wpg:grpSpPr>
                        <a:xfrm>
                          <a:off x="0" y="0"/>
                          <a:ext cx="5074920" cy="2263680"/>
                          <a:chOff x="0" y="0"/>
                          <a:chExt cx="5074920" cy="2263680"/>
                        </a:xfrm>
                      </wpg:grpSpPr>
                      <wps:wsp>
                        <wps:cNvSpPr/>
                        <wps:spPr>
                          <a:xfrm>
                            <a:off x="0" y="6480"/>
                            <a:ext cx="5074920" cy="2251080"/>
                          </a:xfrm>
                          <a:prstGeom prst="rect">
                            <a:avLst/>
                          </a:prstGeom>
                          <a:solidFill>
                            <a:srgbClr val="f6f6f6"/>
                          </a:solidFill>
                          <a:ln w="0">
                            <a:noFill/>
                          </a:ln>
                        </wps:spPr>
                        <wps:style>
                          <a:lnRef idx="0"/>
                          <a:fillRef idx="0"/>
                          <a:effectRef idx="0"/>
                          <a:fontRef idx="minor"/>
                        </wps:style>
                        <wps:bodyPr/>
                      </wps:wsp>
                      <wps:wsp>
                        <wps:cNvSpPr/>
                        <wps:spPr>
                          <a:xfrm>
                            <a:off x="0" y="0"/>
                            <a:ext cx="5074920" cy="2263680"/>
                          </a:xfrm>
                          <a:custGeom>
                            <a:avLst/>
                            <a:gdLst>
                              <a:gd name="textAreaLeft" fmla="*/ 0 w 2877120"/>
                              <a:gd name="textAreaRight" fmla="*/ 2879280 w 2877120"/>
                              <a:gd name="textAreaTop" fmla="*/ 0 h 1283400"/>
                              <a:gd name="textAreaBottom" fmla="*/ 1285560 h 1283400"/>
                            </a:gdLst>
                            <a:ahLst/>
                            <a:rect l="textAreaLeft" t="textAreaTop" r="textAreaRight" b="textAreaBottom"/>
                            <a:pathLst>
                              <a:path w="7992" h="3565">
                                <a:moveTo>
                                  <a:pt x="7992" y="3544"/>
                                </a:moveTo>
                                <a:lnTo>
                                  <a:pt x="0" y="3544"/>
                                </a:lnTo>
                                <a:lnTo>
                                  <a:pt x="0" y="3564"/>
                                </a:lnTo>
                                <a:lnTo>
                                  <a:pt x="7992" y="3564"/>
                                </a:lnTo>
                                <a:lnTo>
                                  <a:pt x="7992" y="35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2238480"/>
                          </a:xfrm>
                          <a:prstGeom prst="rect">
                            <a:avLst/>
                          </a:prstGeom>
                          <a:noFill/>
                          <a:ln w="0">
                            <a:noFill/>
                          </a:ln>
                        </wps:spPr>
                        <wps:style>
                          <a:lnRef idx="0"/>
                          <a:fillRef idx="0"/>
                          <a:effectRef idx="0"/>
                          <a:fontRef idx="minor"/>
                        </wps:style>
                        <wps:txbx>
                          <w:txbxContent>
                            <w:p>
                              <w:pPr>
                                <w:pStyle w:val="Normal"/>
                                <w:spacing w:before="40" w:after="0"/>
                                <w:ind w:left="885" w:hanging="0"/>
                                <w:rPr>
                                  <w:rFonts w:ascii="Courier New" w:hAnsi="Courier New"/>
                                  <w:sz w:val="18"/>
                                </w:rPr>
                              </w:pPr>
                              <w:r>
                                <w:rPr>
                                  <w:rFonts w:ascii="Courier New" w:hAnsi="Courier New"/>
                                  <w:sz w:val="18"/>
                                </w:rPr>
                                <w:t>lateinit</w:t>
                              </w:r>
                              <w:r>
                                <w:rPr>
                                  <w:rFonts w:ascii="Courier New" w:hAnsi="Courier New"/>
                                  <w:spacing w:val="-9"/>
                                  <w:sz w:val="18"/>
                                </w:rPr>
                                <w:t xml:space="preserve"> </w:t>
                              </w:r>
                              <w:r>
                                <w:rPr>
                                  <w:rFonts w:ascii="Courier New" w:hAnsi="Courier New"/>
                                  <w:sz w:val="18"/>
                                </w:rPr>
                                <w:t>var</w:t>
                              </w:r>
                              <w:r>
                                <w:rPr>
                                  <w:rFonts w:ascii="Courier New" w:hAnsi="Courier New"/>
                                  <w:spacing w:val="-9"/>
                                  <w:sz w:val="18"/>
                                </w:rPr>
                                <w:t xml:space="preserve"> </w:t>
                              </w:r>
                              <w:r>
                                <w:rPr>
                                  <w:rFonts w:ascii="Courier New" w:hAnsi="Courier New"/>
                                  <w:sz w:val="18"/>
                                </w:rPr>
                                <w:t>noteRepository:</w:t>
                              </w:r>
                              <w:r>
                                <w:rPr>
                                  <w:rFonts w:ascii="Courier New" w:hAnsi="Courier New"/>
                                  <w:spacing w:val="-8"/>
                                  <w:sz w:val="18"/>
                                </w:rPr>
                                <w:t xml:space="preserve"> </w:t>
                              </w:r>
                              <w:r>
                                <w:rPr>
                                  <w:rFonts w:ascii="Courier New" w:hAnsi="Courier New"/>
                                  <w:spacing w:val="-2"/>
                                  <w:sz w:val="18"/>
                                </w:rPr>
                                <w:t>NoteRepository</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pacing w:val="-2"/>
                                  <w:sz w:val="18"/>
                                </w:rPr>
                                <w:t>@Test</w:t>
                              </w:r>
                            </w:p>
                            <w:p>
                              <w:pPr>
                                <w:pStyle w:val="Normal"/>
                                <w:spacing w:before="76" w:after="0"/>
                                <w:ind w:left="885" w:hanging="0"/>
                                <w:rPr>
                                  <w:rFonts w:ascii="Courier New" w:hAnsi="Courier New"/>
                                  <w:sz w:val="18"/>
                                </w:rPr>
                              </w:pPr>
                              <w:r>
                                <w:rPr>
                                  <w:rFonts w:ascii="Courier New" w:hAnsi="Courier New"/>
                                  <w:sz w:val="18"/>
                                </w:rPr>
                                <w:t>fun</w:t>
                              </w:r>
                              <w:r>
                                <w:rPr>
                                  <w:rFonts w:ascii="Courier New" w:hAnsi="Courier New"/>
                                  <w:spacing w:val="-12"/>
                                  <w:sz w:val="18"/>
                                </w:rPr>
                                <w:t xml:space="preserve"> </w:t>
                              </w:r>
                              <w:r>
                                <w:rPr>
                                  <w:rFonts w:ascii="Courier New" w:hAnsi="Courier New"/>
                                  <w:sz w:val="18"/>
                                </w:rPr>
                                <w:t>getNoteListLiveData()</w:t>
                              </w:r>
                              <w:r>
                                <w:rPr>
                                  <w:rFonts w:ascii="Courier New" w:hAnsi="Courier New"/>
                                  <w:spacing w:val="-12"/>
                                  <w:sz w:val="18"/>
                                </w:rPr>
                                <w:t xml:space="preserve"> </w:t>
                              </w:r>
                              <w:r>
                                <w:rPr>
                                  <w:rFonts w:ascii="Courier New" w:hAnsi="Courier New"/>
                                  <w:spacing w:val="-10"/>
                                  <w:sz w:val="18"/>
                                </w:rPr>
                                <w:t>{</w:t>
                              </w:r>
                            </w:p>
                            <w:p>
                              <w:pPr>
                                <w:pStyle w:val="Normal"/>
                                <w:spacing w:lineRule="atLeast" w:line="280"/>
                                <w:ind w:left="1317" w:hanging="0"/>
                                <w:rPr>
                                  <w:rFonts w:ascii="Courier New" w:hAnsi="Courier New"/>
                                  <w:sz w:val="18"/>
                                </w:rPr>
                              </w:pPr>
                              <w:r>
                                <w:rPr>
                                  <w:rFonts w:ascii="Courier New" w:hAnsi="Courier New"/>
                                  <w:sz w:val="18"/>
                                </w:rPr>
                                <w:t>val</w:t>
                              </w:r>
                              <w:r>
                                <w:rPr>
                                  <w:rFonts w:ascii="Courier New" w:hAnsi="Courier New"/>
                                  <w:spacing w:val="-13"/>
                                  <w:sz w:val="18"/>
                                </w:rPr>
                                <w:t xml:space="preserve"> </w:t>
                              </w:r>
                              <w:r>
                                <w:rPr>
                                  <w:rFonts w:ascii="Courier New" w:hAnsi="Courier New"/>
                                  <w:sz w:val="18"/>
                                </w:rPr>
                                <w:t>notes</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 xml:space="preserve">Mockito.mock(LiveData::class.java) </w:t>
                              </w:r>
                              <w:r>
                                <w:rPr>
                                  <w:rFonts w:ascii="Courier New" w:hAnsi="Courier New"/>
                                  <w:spacing w:val="-2"/>
                                  <w:sz w:val="18"/>
                                </w:rPr>
                                <w:t>Mockito.'when'(noteRepository.getAllNotes())</w:t>
                              </w:r>
                            </w:p>
                            <w:p>
                              <w:pPr>
                                <w:pStyle w:val="Normal"/>
                                <w:spacing w:lineRule="exact" w:line="200"/>
                                <w:ind w:left="1533" w:hanging="0"/>
                                <w:rPr>
                                  <w:rFonts w:ascii="Courier New" w:hAnsi="Courier New"/>
                                  <w:sz w:val="18"/>
                                </w:rPr>
                              </w:pPr>
                              <w:r>
                                <w:rPr>
                                  <w:rFonts w:ascii="Courier New" w:hAnsi="Courier New"/>
                                  <w:sz w:val="18"/>
                                </w:rPr>
                                <w:t>.thenReturn(notes</w:t>
                              </w:r>
                              <w:r>
                                <w:rPr>
                                  <w:rFonts w:ascii="Courier New" w:hAnsi="Courier New"/>
                                  <w:spacing w:val="-10"/>
                                  <w:sz w:val="18"/>
                                </w:rPr>
                                <w:t xml:space="preserve"> </w:t>
                              </w:r>
                              <w:r>
                                <w:rPr>
                                  <w:rFonts w:ascii="Courier New" w:hAnsi="Courier New"/>
                                  <w:sz w:val="18"/>
                                </w:rPr>
                                <w:t>as</w:t>
                              </w:r>
                              <w:r>
                                <w:rPr>
                                  <w:rFonts w:ascii="Courier New" w:hAnsi="Courier New"/>
                                  <w:spacing w:val="-9"/>
                                  <w:sz w:val="18"/>
                                </w:rPr>
                                <w:t xml:space="preserve"> </w:t>
                              </w:r>
                              <w:r>
                                <w:rPr>
                                  <w:rFonts w:ascii="Courier New" w:hAnsi="Courier New"/>
                                  <w:spacing w:val="-2"/>
                                  <w:sz w:val="18"/>
                                </w:rPr>
                                <w:t>LiveData&lt;List&lt;Note&gt;&gt;)</w:t>
                              </w:r>
                            </w:p>
                            <w:p>
                              <w:pPr>
                                <w:pStyle w:val="Normal"/>
                                <w:spacing w:before="1" w:after="0"/>
                                <w:rPr>
                                  <w:rFonts w:ascii="Courier New" w:hAnsi="Courier New"/>
                                  <w:sz w:val="26"/>
                                </w:rPr>
                              </w:pPr>
                              <w:r>
                                <w:rPr>
                                  <w:rFonts w:ascii="Courier New" w:hAnsi="Courier New"/>
                                  <w:sz w:val="26"/>
                                </w:rPr>
                              </w:r>
                            </w:p>
                            <w:p>
                              <w:pPr>
                                <w:pStyle w:val="Normal"/>
                                <w:ind w:left="1317" w:hanging="0"/>
                                <w:rPr>
                                  <w:rFonts w:ascii="Courier New" w:hAnsi="Courier New"/>
                                  <w:sz w:val="18"/>
                                </w:rPr>
                              </w:pPr>
                              <w:r>
                                <w:rPr>
                                  <w:rFonts w:ascii="Courier New" w:hAnsi="Courier New"/>
                                  <w:sz w:val="18"/>
                                </w:rPr>
                                <w:t>val</w:t>
                              </w:r>
                              <w:r>
                                <w:rPr>
                                  <w:rFonts w:ascii="Courier New" w:hAnsi="Courier New"/>
                                  <w:spacing w:val="-4"/>
                                  <w:sz w:val="18"/>
                                </w:rPr>
                                <w:t xml:space="preserve"> </w:t>
                              </w:r>
                              <w:r>
                                <w:rPr>
                                  <w:rFonts w:ascii="Courier New" w:hAnsi="Courier New"/>
                                  <w:sz w:val="18"/>
                                </w:rPr>
                                <w:t>result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pacing w:val="-2"/>
                                  <w:sz w:val="18"/>
                                </w:rPr>
                                <w:t>noteListViewModel.getNoteListLiveData()</w:t>
                              </w:r>
                            </w:p>
                            <w:p>
                              <w:pPr>
                                <w:pStyle w:val="Normal"/>
                                <w:rPr>
                                  <w:rFonts w:ascii="Courier New" w:hAnsi="Courier New"/>
                                  <w:sz w:val="20"/>
                                </w:rPr>
                              </w:pPr>
                              <w:r>
                                <w:rPr>
                                  <w:rFonts w:ascii="Courier New" w:hAnsi="Courier New"/>
                                  <w:sz w:val="20"/>
                                </w:rPr>
                              </w:r>
                            </w:p>
                            <w:p>
                              <w:pPr>
                                <w:pStyle w:val="Normal"/>
                                <w:spacing w:before="130" w:after="0"/>
                                <w:ind w:left="1317" w:hanging="0"/>
                                <w:rPr>
                                  <w:rFonts w:ascii="Courier New" w:hAnsi="Courier New"/>
                                  <w:sz w:val="18"/>
                                </w:rPr>
                              </w:pPr>
                              <w:r>
                                <w:rPr>
                                  <w:rFonts w:ascii="Courier New" w:hAnsi="Courier New"/>
                                  <w:sz w:val="18"/>
                                </w:rPr>
                                <w:t>assertEquals(notes,</w:t>
                              </w:r>
                              <w:r>
                                <w:rPr>
                                  <w:rFonts w:ascii="Courier New" w:hAnsi="Courier New"/>
                                  <w:spacing w:val="-19"/>
                                  <w:sz w:val="18"/>
                                </w:rPr>
                                <w:t xml:space="preserve"> </w:t>
                              </w:r>
                              <w:r>
                                <w:rPr>
                                  <w:rFonts w:ascii="Courier New" w:hAnsi="Courier New"/>
                                  <w:spacing w:val="-2"/>
                                  <w:sz w:val="18"/>
                                </w:rPr>
                                <w:t>result)</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inline>
            </w:drawing>
          </mc:Choice>
          <mc:Fallback>
            <w:pict>
              <v:group id="shape_0" alt="Shape649" style="position:absolute;margin-left:0pt;margin-top:-178.3pt;width:399.6pt;height:178.25pt" coordorigin="0,-3566" coordsize="7992,3565">
                <v:rect id="shape_0" path="m0,0l-2147483645,0l-2147483645,-2147483646l0,-2147483646xe" fillcolor="#f6f6f6" stroked="f" o:allowincell="f" style="position:absolute;left:0;top:-3556;width:7991;height:3544;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3546;width:7991;height:3524;mso-wrap-style:square;v-text-anchor:top;mso-position-vertical:top">
                  <v:fill o:detectmouseclick="t" on="false"/>
                  <v:stroke color="#3465a4" joinstyle="round" endcap="flat"/>
                  <v:textbox>
                    <w:txbxContent>
                      <w:p>
                        <w:pPr>
                          <w:pStyle w:val="Normal"/>
                          <w:spacing w:before="40" w:after="0"/>
                          <w:ind w:left="885" w:hanging="0"/>
                          <w:rPr>
                            <w:rFonts w:ascii="Courier New" w:hAnsi="Courier New"/>
                            <w:sz w:val="18"/>
                          </w:rPr>
                        </w:pPr>
                        <w:r>
                          <w:rPr>
                            <w:rFonts w:ascii="Courier New" w:hAnsi="Courier New"/>
                            <w:sz w:val="18"/>
                          </w:rPr>
                          <w:t>lateinit</w:t>
                        </w:r>
                        <w:r>
                          <w:rPr>
                            <w:rFonts w:ascii="Courier New" w:hAnsi="Courier New"/>
                            <w:spacing w:val="-9"/>
                            <w:sz w:val="18"/>
                          </w:rPr>
                          <w:t xml:space="preserve"> </w:t>
                        </w:r>
                        <w:r>
                          <w:rPr>
                            <w:rFonts w:ascii="Courier New" w:hAnsi="Courier New"/>
                            <w:sz w:val="18"/>
                          </w:rPr>
                          <w:t>var</w:t>
                        </w:r>
                        <w:r>
                          <w:rPr>
                            <w:rFonts w:ascii="Courier New" w:hAnsi="Courier New"/>
                            <w:spacing w:val="-9"/>
                            <w:sz w:val="18"/>
                          </w:rPr>
                          <w:t xml:space="preserve"> </w:t>
                        </w:r>
                        <w:r>
                          <w:rPr>
                            <w:rFonts w:ascii="Courier New" w:hAnsi="Courier New"/>
                            <w:sz w:val="18"/>
                          </w:rPr>
                          <w:t>noteRepository:</w:t>
                        </w:r>
                        <w:r>
                          <w:rPr>
                            <w:rFonts w:ascii="Courier New" w:hAnsi="Courier New"/>
                            <w:spacing w:val="-8"/>
                            <w:sz w:val="18"/>
                          </w:rPr>
                          <w:t xml:space="preserve"> </w:t>
                        </w:r>
                        <w:r>
                          <w:rPr>
                            <w:rFonts w:ascii="Courier New" w:hAnsi="Courier New"/>
                            <w:spacing w:val="-2"/>
                            <w:sz w:val="18"/>
                          </w:rPr>
                          <w:t>NoteRepository</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pacing w:val="-2"/>
                            <w:sz w:val="18"/>
                          </w:rPr>
                          <w:t>@Test</w:t>
                        </w:r>
                      </w:p>
                      <w:p>
                        <w:pPr>
                          <w:pStyle w:val="Normal"/>
                          <w:spacing w:before="76" w:after="0"/>
                          <w:ind w:left="885" w:hanging="0"/>
                          <w:rPr>
                            <w:rFonts w:ascii="Courier New" w:hAnsi="Courier New"/>
                            <w:sz w:val="18"/>
                          </w:rPr>
                        </w:pPr>
                        <w:r>
                          <w:rPr>
                            <w:rFonts w:ascii="Courier New" w:hAnsi="Courier New"/>
                            <w:sz w:val="18"/>
                          </w:rPr>
                          <w:t>fun</w:t>
                        </w:r>
                        <w:r>
                          <w:rPr>
                            <w:rFonts w:ascii="Courier New" w:hAnsi="Courier New"/>
                            <w:spacing w:val="-12"/>
                            <w:sz w:val="18"/>
                          </w:rPr>
                          <w:t xml:space="preserve"> </w:t>
                        </w:r>
                        <w:r>
                          <w:rPr>
                            <w:rFonts w:ascii="Courier New" w:hAnsi="Courier New"/>
                            <w:sz w:val="18"/>
                          </w:rPr>
                          <w:t>getNoteListLiveData()</w:t>
                        </w:r>
                        <w:r>
                          <w:rPr>
                            <w:rFonts w:ascii="Courier New" w:hAnsi="Courier New"/>
                            <w:spacing w:val="-12"/>
                            <w:sz w:val="18"/>
                          </w:rPr>
                          <w:t xml:space="preserve"> </w:t>
                        </w:r>
                        <w:r>
                          <w:rPr>
                            <w:rFonts w:ascii="Courier New" w:hAnsi="Courier New"/>
                            <w:spacing w:val="-10"/>
                            <w:sz w:val="18"/>
                          </w:rPr>
                          <w:t>{</w:t>
                        </w:r>
                      </w:p>
                      <w:p>
                        <w:pPr>
                          <w:pStyle w:val="Normal"/>
                          <w:spacing w:lineRule="atLeast" w:line="280"/>
                          <w:ind w:left="1317" w:hanging="0"/>
                          <w:rPr>
                            <w:rFonts w:ascii="Courier New" w:hAnsi="Courier New"/>
                            <w:sz w:val="18"/>
                          </w:rPr>
                        </w:pPr>
                        <w:r>
                          <w:rPr>
                            <w:rFonts w:ascii="Courier New" w:hAnsi="Courier New"/>
                            <w:sz w:val="18"/>
                          </w:rPr>
                          <w:t>val</w:t>
                        </w:r>
                        <w:r>
                          <w:rPr>
                            <w:rFonts w:ascii="Courier New" w:hAnsi="Courier New"/>
                            <w:spacing w:val="-13"/>
                            <w:sz w:val="18"/>
                          </w:rPr>
                          <w:t xml:space="preserve"> </w:t>
                        </w:r>
                        <w:r>
                          <w:rPr>
                            <w:rFonts w:ascii="Courier New" w:hAnsi="Courier New"/>
                            <w:sz w:val="18"/>
                          </w:rPr>
                          <w:t>notes</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 xml:space="preserve">Mockito.mock(LiveData::class.java) </w:t>
                        </w:r>
                        <w:r>
                          <w:rPr>
                            <w:rFonts w:ascii="Courier New" w:hAnsi="Courier New"/>
                            <w:spacing w:val="-2"/>
                            <w:sz w:val="18"/>
                          </w:rPr>
                          <w:t>Mockito.'when'(noteRepository.getAllNotes())</w:t>
                        </w:r>
                      </w:p>
                      <w:p>
                        <w:pPr>
                          <w:pStyle w:val="Normal"/>
                          <w:spacing w:lineRule="exact" w:line="200"/>
                          <w:ind w:left="1533" w:hanging="0"/>
                          <w:rPr>
                            <w:rFonts w:ascii="Courier New" w:hAnsi="Courier New"/>
                            <w:sz w:val="18"/>
                          </w:rPr>
                        </w:pPr>
                        <w:r>
                          <w:rPr>
                            <w:rFonts w:ascii="Courier New" w:hAnsi="Courier New"/>
                            <w:sz w:val="18"/>
                          </w:rPr>
                          <w:t>.thenReturn(notes</w:t>
                        </w:r>
                        <w:r>
                          <w:rPr>
                            <w:rFonts w:ascii="Courier New" w:hAnsi="Courier New"/>
                            <w:spacing w:val="-10"/>
                            <w:sz w:val="18"/>
                          </w:rPr>
                          <w:t xml:space="preserve"> </w:t>
                        </w:r>
                        <w:r>
                          <w:rPr>
                            <w:rFonts w:ascii="Courier New" w:hAnsi="Courier New"/>
                            <w:sz w:val="18"/>
                          </w:rPr>
                          <w:t>as</w:t>
                        </w:r>
                        <w:r>
                          <w:rPr>
                            <w:rFonts w:ascii="Courier New" w:hAnsi="Courier New"/>
                            <w:spacing w:val="-9"/>
                            <w:sz w:val="18"/>
                          </w:rPr>
                          <w:t xml:space="preserve"> </w:t>
                        </w:r>
                        <w:r>
                          <w:rPr>
                            <w:rFonts w:ascii="Courier New" w:hAnsi="Courier New"/>
                            <w:spacing w:val="-2"/>
                            <w:sz w:val="18"/>
                          </w:rPr>
                          <w:t>LiveData&lt;List&lt;Note&gt;&gt;)</w:t>
                        </w:r>
                      </w:p>
                      <w:p>
                        <w:pPr>
                          <w:pStyle w:val="Normal"/>
                          <w:spacing w:before="1" w:after="0"/>
                          <w:rPr>
                            <w:rFonts w:ascii="Courier New" w:hAnsi="Courier New"/>
                            <w:sz w:val="26"/>
                          </w:rPr>
                        </w:pPr>
                        <w:r>
                          <w:rPr>
                            <w:rFonts w:ascii="Courier New" w:hAnsi="Courier New"/>
                            <w:sz w:val="26"/>
                          </w:rPr>
                        </w:r>
                      </w:p>
                      <w:p>
                        <w:pPr>
                          <w:pStyle w:val="Normal"/>
                          <w:ind w:left="1317" w:hanging="0"/>
                          <w:rPr>
                            <w:rFonts w:ascii="Courier New" w:hAnsi="Courier New"/>
                            <w:sz w:val="18"/>
                          </w:rPr>
                        </w:pPr>
                        <w:r>
                          <w:rPr>
                            <w:rFonts w:ascii="Courier New" w:hAnsi="Courier New"/>
                            <w:sz w:val="18"/>
                          </w:rPr>
                          <w:t>val</w:t>
                        </w:r>
                        <w:r>
                          <w:rPr>
                            <w:rFonts w:ascii="Courier New" w:hAnsi="Courier New"/>
                            <w:spacing w:val="-4"/>
                            <w:sz w:val="18"/>
                          </w:rPr>
                          <w:t xml:space="preserve"> </w:t>
                        </w:r>
                        <w:r>
                          <w:rPr>
                            <w:rFonts w:ascii="Courier New" w:hAnsi="Courier New"/>
                            <w:sz w:val="18"/>
                          </w:rPr>
                          <w:t>result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pacing w:val="-2"/>
                            <w:sz w:val="18"/>
                          </w:rPr>
                          <w:t>noteListViewModel.getNoteListLiveData()</w:t>
                        </w:r>
                      </w:p>
                      <w:p>
                        <w:pPr>
                          <w:pStyle w:val="Normal"/>
                          <w:rPr>
                            <w:rFonts w:ascii="Courier New" w:hAnsi="Courier New"/>
                            <w:sz w:val="20"/>
                          </w:rPr>
                        </w:pPr>
                        <w:r>
                          <w:rPr>
                            <w:rFonts w:ascii="Courier New" w:hAnsi="Courier New"/>
                            <w:sz w:val="20"/>
                          </w:rPr>
                        </w:r>
                      </w:p>
                      <w:p>
                        <w:pPr>
                          <w:pStyle w:val="Normal"/>
                          <w:spacing w:before="130" w:after="0"/>
                          <w:ind w:left="1317" w:hanging="0"/>
                          <w:rPr>
                            <w:rFonts w:ascii="Courier New" w:hAnsi="Courier New"/>
                            <w:sz w:val="18"/>
                          </w:rPr>
                        </w:pPr>
                        <w:r>
                          <w:rPr>
                            <w:rFonts w:ascii="Courier New" w:hAnsi="Courier New"/>
                            <w:sz w:val="18"/>
                          </w:rPr>
                          <w:t>assertEquals(notes,</w:t>
                        </w:r>
                        <w:r>
                          <w:rPr>
                            <w:rFonts w:ascii="Courier New" w:hAnsi="Courier New"/>
                            <w:spacing w:val="-19"/>
                            <w:sz w:val="18"/>
                          </w:rPr>
                          <w:t xml:space="preserve"> </w:t>
                        </w:r>
                        <w:r>
                          <w:rPr>
                            <w:rFonts w:ascii="Courier New" w:hAnsi="Courier New"/>
                            <w:spacing w:val="-2"/>
                            <w:sz w:val="18"/>
                          </w:rPr>
                          <w:t>result)</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square"/>
                </v:rect>
              </v:group>
            </w:pict>
          </mc:Fallback>
        </mc:AlternateContent>
      </w:r>
    </w:p>
    <w:p>
      <w:pPr>
        <w:pStyle w:val="ListParagraph"/>
        <w:numPr>
          <w:ilvl w:val="1"/>
          <w:numId w:val="8"/>
        </w:numPr>
        <w:tabs>
          <w:tab w:val="clear" w:pos="720"/>
          <w:tab w:val="left" w:pos="1274" w:leader="none"/>
        </w:tabs>
        <w:spacing w:before="42" w:after="0"/>
        <w:jc w:val="left"/>
        <w:rPr>
          <w:sz w:val="20"/>
        </w:rPr>
      </w:pPr>
      <w:r>
        <w:rPr>
          <w:sz w:val="20"/>
        </w:rPr>
        <w:t>Now, let's define</w:t>
      </w:r>
      <w:r>
        <w:rPr>
          <w:spacing w:val="-1"/>
          <w:sz w:val="20"/>
        </w:rPr>
        <w:t xml:space="preserve"> </w:t>
      </w:r>
      <w:r>
        <w:rPr>
          <w:rFonts w:ascii="Courier New" w:hAnsi="Courier New"/>
          <w:b/>
          <w:spacing w:val="-2"/>
        </w:rPr>
        <w:t>CountNotesViewModel</w:t>
      </w:r>
      <w:r>
        <w:rPr>
          <w:spacing w:val="-2"/>
          <w:sz w:val="20"/>
        </w:rPr>
        <w:t>:</w:t>
      </w:r>
    </w:p>
    <w:p>
      <w:pPr>
        <w:pStyle w:val="TextBody"/>
        <w:spacing w:before="10" w:after="0"/>
        <w:rPr>
          <w:sz w:val="8"/>
        </w:rPr>
      </w:pPr>
      <w:r>
        <w:rPr>
          <w:sz w:val="8"/>
        </w:rPr>
        <mc:AlternateContent>
          <mc:Choice Requires="wpg">
            <w:drawing>
              <wp:anchor behindDoc="0" distT="0" distB="0" distL="0" distR="4445" simplePos="0" locked="0" layoutInCell="0" allowOverlap="1" relativeHeight="1777" wp14:anchorId="20CD4069">
                <wp:simplePos x="0" y="0"/>
                <wp:positionH relativeFrom="page">
                  <wp:posOffset>1120140</wp:posOffset>
                </wp:positionH>
                <wp:positionV relativeFrom="paragraph">
                  <wp:posOffset>90805</wp:posOffset>
                </wp:positionV>
                <wp:extent cx="5074920" cy="2263775"/>
                <wp:effectExtent l="0" t="635" r="635" b="0"/>
                <wp:wrapTopAndBottom/>
                <wp:docPr id="1066" name="docshapegroup820"/>
                <a:graphic xmlns:a="http://schemas.openxmlformats.org/drawingml/2006/main">
                  <a:graphicData uri="http://schemas.microsoft.com/office/word/2010/wordprocessingGroup">
                    <wpg:wgp>
                      <wpg:cNvGrpSpPr/>
                      <wpg:grpSpPr>
                        <a:xfrm>
                          <a:off x="0" y="0"/>
                          <a:ext cx="5074920" cy="2263680"/>
                          <a:chOff x="0" y="0"/>
                          <a:chExt cx="5074920" cy="2263680"/>
                        </a:xfrm>
                      </wpg:grpSpPr>
                      <wps:wsp>
                        <wps:cNvSpPr/>
                        <wps:spPr>
                          <a:xfrm>
                            <a:off x="0" y="6480"/>
                            <a:ext cx="5074920" cy="2251080"/>
                          </a:xfrm>
                          <a:prstGeom prst="rect">
                            <a:avLst/>
                          </a:prstGeom>
                          <a:solidFill>
                            <a:srgbClr val="f6f6f6"/>
                          </a:solidFill>
                          <a:ln w="0">
                            <a:noFill/>
                          </a:ln>
                        </wps:spPr>
                        <wps:style>
                          <a:lnRef idx="0"/>
                          <a:fillRef idx="0"/>
                          <a:effectRef idx="0"/>
                          <a:fontRef idx="minor"/>
                        </wps:style>
                        <wps:bodyPr/>
                      </wps:wsp>
                      <wps:wsp>
                        <wps:cNvSpPr/>
                        <wps:spPr>
                          <a:xfrm>
                            <a:off x="0" y="0"/>
                            <a:ext cx="5074920" cy="2263680"/>
                          </a:xfrm>
                          <a:custGeom>
                            <a:avLst/>
                            <a:gdLst>
                              <a:gd name="textAreaLeft" fmla="*/ 0 w 2877120"/>
                              <a:gd name="textAreaRight" fmla="*/ 2879280 w 2877120"/>
                              <a:gd name="textAreaTop" fmla="*/ 0 h 1283400"/>
                              <a:gd name="textAreaBottom" fmla="*/ 1285560 h 1283400"/>
                            </a:gdLst>
                            <a:ahLst/>
                            <a:rect l="textAreaLeft" t="textAreaTop" r="textAreaRight" b="textAreaBottom"/>
                            <a:pathLst>
                              <a:path w="7992" h="3565">
                                <a:moveTo>
                                  <a:pt x="7992" y="3544"/>
                                </a:moveTo>
                                <a:lnTo>
                                  <a:pt x="0" y="3544"/>
                                </a:lnTo>
                                <a:lnTo>
                                  <a:pt x="0" y="3564"/>
                                </a:lnTo>
                                <a:lnTo>
                                  <a:pt x="7992" y="3564"/>
                                </a:lnTo>
                                <a:lnTo>
                                  <a:pt x="7992" y="35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2238480"/>
                          </a:xfrm>
                          <a:prstGeom prst="rect">
                            <a:avLst/>
                          </a:prstGeom>
                          <a:noFill/>
                          <a:ln w="0">
                            <a:noFill/>
                          </a:ln>
                        </wps:spPr>
                        <wps:style>
                          <a:lnRef idx="0"/>
                          <a:fillRef idx="0"/>
                          <a:effectRef idx="0"/>
                          <a:fontRef idx="minor"/>
                        </wps:style>
                        <wps:txbx>
                          <w:txbxContent>
                            <w:p>
                              <w:pPr>
                                <w:pStyle w:val="Normal"/>
                                <w:spacing w:lineRule="auto" w:line="235" w:before="43" w:after="0"/>
                                <w:ind w:left="669" w:hanging="216"/>
                                <w:rPr>
                                  <w:rFonts w:ascii="Courier New" w:hAnsi="Courier New"/>
                                  <w:sz w:val="18"/>
                                </w:rPr>
                              </w:pPr>
                              <w:r>
                                <w:rPr>
                                  <w:rFonts w:ascii="Courier New" w:hAnsi="Courier New"/>
                                  <w:sz w:val="18"/>
                                </w:rPr>
                                <w:t>class</w:t>
                              </w:r>
                              <w:r>
                                <w:rPr>
                                  <w:rFonts w:ascii="Courier New" w:hAnsi="Courier New"/>
                                  <w:spacing w:val="-14"/>
                                  <w:sz w:val="18"/>
                                </w:rPr>
                                <w:t xml:space="preserve"> </w:t>
                              </w:r>
                              <w:r>
                                <w:rPr>
                                  <w:rFonts w:ascii="Courier New" w:hAnsi="Courier New"/>
                                  <w:sz w:val="18"/>
                                </w:rPr>
                                <w:t>CountNotesViewModel(application:</w:t>
                              </w:r>
                              <w:r>
                                <w:rPr>
                                  <w:rFonts w:ascii="Courier New" w:hAnsi="Courier New"/>
                                  <w:spacing w:val="-14"/>
                                  <w:sz w:val="18"/>
                                </w:rPr>
                                <w:t xml:space="preserve"> </w:t>
                              </w:r>
                              <w:r>
                                <w:rPr>
                                  <w:rFonts w:ascii="Courier New" w:hAnsi="Courier New"/>
                                  <w:sz w:val="18"/>
                                </w:rPr>
                                <w:t>Application)</w:t>
                              </w:r>
                              <w:r>
                                <w:rPr>
                                  <w:rFonts w:ascii="Courier New" w:hAnsi="Courier New"/>
                                  <w:spacing w:val="-14"/>
                                  <w:sz w:val="18"/>
                                </w:rPr>
                                <w:t xml:space="preserve"> </w:t>
                              </w:r>
                              <w:r>
                                <w:rPr>
                                  <w:rFonts w:ascii="Courier New" w:hAnsi="Courier New"/>
                                  <w:sz w:val="18"/>
                                </w:rPr>
                                <w:t>: AndroidViewModel(application) {</w:t>
                              </w:r>
                            </w:p>
                            <w:p>
                              <w:pPr>
                                <w:pStyle w:val="Normal"/>
                                <w:spacing w:before="6" w:after="0"/>
                                <w:rPr>
                                  <w:rFonts w:ascii="Courier New" w:hAnsi="Courier New"/>
                                  <w:sz w:val="26"/>
                                </w:rPr>
                              </w:pPr>
                              <w:r>
                                <w:rPr>
                                  <w:rFonts w:ascii="Courier New" w:hAnsi="Courier New"/>
                                  <w:sz w:val="26"/>
                                </w:rPr>
                              </w:r>
                            </w:p>
                            <w:p>
                              <w:pPr>
                                <w:pStyle w:val="Normal"/>
                                <w:spacing w:lineRule="auto" w:line="235"/>
                                <w:ind w:left="1101" w:hanging="216"/>
                                <w:rPr>
                                  <w:rFonts w:ascii="Courier New" w:hAnsi="Courier New"/>
                                  <w:sz w:val="18"/>
                                </w:rPr>
                              </w:pPr>
                              <w:r>
                                <w:rPr>
                                  <w:rFonts w:ascii="Courier New" w:hAnsi="Courier New"/>
                                  <w:sz w:val="18"/>
                                </w:rPr>
                                <w:t>private</w:t>
                              </w:r>
                              <w:r>
                                <w:rPr>
                                  <w:rFonts w:ascii="Courier New" w:hAnsi="Courier New"/>
                                  <w:spacing w:val="-7"/>
                                  <w:sz w:val="18"/>
                                </w:rPr>
                                <w:t xml:space="preserve"> </w:t>
                              </w:r>
                              <w:r>
                                <w:rPr>
                                  <w:rFonts w:ascii="Courier New" w:hAnsi="Courier New"/>
                                  <w:sz w:val="18"/>
                                </w:rPr>
                                <w:t>val</w:t>
                              </w:r>
                              <w:r>
                                <w:rPr>
                                  <w:rFonts w:ascii="Courier New" w:hAnsi="Courier New"/>
                                  <w:spacing w:val="-7"/>
                                  <w:sz w:val="18"/>
                                </w:rPr>
                                <w:t xml:space="preserve"> </w:t>
                              </w:r>
                              <w:r>
                                <w:rPr>
                                  <w:rFonts w:ascii="Courier New" w:hAnsi="Courier New"/>
                                  <w:sz w:val="18"/>
                                </w:rPr>
                                <w:t>noteRepository:</w:t>
                              </w:r>
                              <w:r>
                                <w:rPr>
                                  <w:rFonts w:ascii="Courier New" w:hAnsi="Courier New"/>
                                  <w:spacing w:val="-7"/>
                                  <w:sz w:val="18"/>
                                </w:rPr>
                                <w:t xml:space="preserve"> </w:t>
                              </w:r>
                              <w:r>
                                <w:rPr>
                                  <w:rFonts w:ascii="Courier New" w:hAnsi="Courier New"/>
                                  <w:sz w:val="18"/>
                                </w:rPr>
                                <w:t>NoteRepository</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(application</w:t>
                              </w:r>
                              <w:r>
                                <w:rPr>
                                  <w:rFonts w:ascii="Courier New" w:hAnsi="Courier New"/>
                                  <w:spacing w:val="-7"/>
                                  <w:sz w:val="18"/>
                                </w:rPr>
                                <w:t xml:space="preserve"> </w:t>
                              </w:r>
                              <w:r>
                                <w:rPr>
                                  <w:rFonts w:ascii="Courier New" w:hAnsi="Courier New"/>
                                  <w:sz w:val="18"/>
                                </w:rPr>
                                <w:t xml:space="preserve">as </w:t>
                              </w:r>
                              <w:r>
                                <w:rPr>
                                  <w:rFonts w:ascii="Courier New" w:hAnsi="Courier New"/>
                                  <w:spacing w:val="-2"/>
                                  <w:sz w:val="18"/>
                                </w:rPr>
                                <w:t>NotesApplication).noteRepository</w:t>
                              </w:r>
                            </w:p>
                            <w:p>
                              <w:pPr>
                                <w:pStyle w:val="Normal"/>
                                <w:spacing w:before="3" w:after="0"/>
                                <w:rPr>
                                  <w:rFonts w:ascii="Courier New" w:hAnsi="Courier New"/>
                                  <w:sz w:val="26"/>
                                </w:rPr>
                              </w:pPr>
                              <w:r>
                                <w:rPr>
                                  <w:rFonts w:ascii="Courier New" w:hAnsi="Courier New"/>
                                  <w:sz w:val="26"/>
                                </w:rPr>
                              </w:r>
                            </w:p>
                            <w:p>
                              <w:pPr>
                                <w:pStyle w:val="Normal"/>
                                <w:spacing w:lineRule="auto" w:line="324"/>
                                <w:ind w:left="1317" w:right="840" w:hanging="432"/>
                                <w:rPr>
                                  <w:rFonts w:ascii="Courier New" w:hAnsi="Courier New"/>
                                  <w:sz w:val="18"/>
                                </w:rPr>
                              </w:pPr>
                              <w:r>
                                <w:rPr>
                                  <w:rFonts w:ascii="Courier New" w:hAnsi="Courier New"/>
                                  <w:sz w:val="18"/>
                                </w:rPr>
                                <w:t>fun insertNote(text: String) { noteRepository.insertNote(Note(0,</w:t>
                              </w:r>
                              <w:r>
                                <w:rPr>
                                  <w:rFonts w:ascii="Courier New" w:hAnsi="Courier New"/>
                                  <w:spacing w:val="-29"/>
                                  <w:sz w:val="18"/>
                                </w:rPr>
                                <w:t xml:space="preserve"> </w:t>
                              </w:r>
                              <w:r>
                                <w:rPr>
                                  <w:rFonts w:ascii="Courier New" w:hAnsi="Courier New"/>
                                  <w:sz w:val="18"/>
                                </w:rPr>
                                <w:t>text))</w:t>
                              </w:r>
                            </w:p>
                            <w:p>
                              <w:pPr>
                                <w:pStyle w:val="Normal"/>
                                <w:spacing w:before="1"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235" w:before="133" w:after="0"/>
                                <w:ind w:left="885" w:hanging="0"/>
                                <w:rPr>
                                  <w:rFonts w:ascii="Courier New" w:hAnsi="Courier New"/>
                                  <w:sz w:val="18"/>
                                </w:rPr>
                              </w:pPr>
                              <w:r>
                                <w:rPr>
                                  <w:rFonts w:ascii="Courier New" w:hAnsi="Courier New"/>
                                  <w:sz w:val="18"/>
                                </w:rPr>
                                <w:t>fun</w:t>
                              </w:r>
                              <w:r>
                                <w:rPr>
                                  <w:rFonts w:ascii="Courier New" w:hAnsi="Courier New"/>
                                  <w:spacing w:val="-13"/>
                                  <w:sz w:val="18"/>
                                </w:rPr>
                                <w:t xml:space="preserve"> </w:t>
                              </w:r>
                              <w:r>
                                <w:rPr>
                                  <w:rFonts w:ascii="Courier New" w:hAnsi="Courier New"/>
                                  <w:sz w:val="18"/>
                                </w:rPr>
                                <w:t>getNoteCountLiveData():</w:t>
                              </w:r>
                              <w:r>
                                <w:rPr>
                                  <w:rFonts w:ascii="Courier New" w:hAnsi="Courier New"/>
                                  <w:spacing w:val="-13"/>
                                  <w:sz w:val="18"/>
                                </w:rPr>
                                <w:t xml:space="preserve"> </w:t>
                              </w:r>
                              <w:r>
                                <w:rPr>
                                  <w:rFonts w:ascii="Courier New" w:hAnsi="Courier New"/>
                                  <w:sz w:val="18"/>
                                </w:rPr>
                                <w:t>LiveData&lt;Int&gt;</w:t>
                              </w:r>
                              <w:r>
                                <w:rPr>
                                  <w:rFonts w:ascii="Courier New" w:hAnsi="Courier New"/>
                                  <w:spacing w:val="-13"/>
                                  <w:sz w:val="18"/>
                                </w:rPr>
                                <w:t xml:space="preserve"> </w:t>
                              </w:r>
                              <w:r>
                                <w:rPr>
                                  <w:rFonts w:ascii="Courier New" w:hAnsi="Courier New"/>
                                  <w:sz w:val="18"/>
                                </w:rPr>
                                <w:t xml:space="preserve">= </w:t>
                              </w:r>
                              <w:r>
                                <w:rPr>
                                  <w:rFonts w:ascii="Courier New" w:hAnsi="Courier New"/>
                                  <w:spacing w:val="-2"/>
                                  <w:sz w:val="18"/>
                                </w:rPr>
                                <w:t>noteRepository.getNoteCount()</w:t>
                              </w:r>
                            </w:p>
                            <w:p>
                              <w:pPr>
                                <w:pStyle w:val="Normal"/>
                                <w:spacing w:before="2" w:after="0"/>
                                <w:rPr>
                                  <w:rFonts w:ascii="Courier New" w:hAnsi="Courier New"/>
                                  <w:sz w:val="26"/>
                                </w:rPr>
                              </w:pPr>
                              <w:r>
                                <w:rPr>
                                  <w:rFonts w:ascii="Courier New" w:hAnsi="Courier New"/>
                                  <w:sz w:val="26"/>
                                </w:rPr>
                              </w:r>
                            </w:p>
                            <w:p>
                              <w:pPr>
                                <w:pStyle w:val="Normal"/>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820" style="position:absolute;margin-left:88.2pt;margin-top:7.15pt;width:399.6pt;height:178.25pt" coordorigin="1764,143" coordsize="7992,3565">
                <v:rect id="shape_0" path="m0,0l-2147483645,0l-2147483645,-2147483646l0,-2147483646xe" fillcolor="#f6f6f6" stroked="f" o:allowincell="f" style="position:absolute;left:1764;top:153;width:7991;height:354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3;width:7991;height:3524;mso-wrap-style:square;v-text-anchor:top;mso-position-horizontal-relative:page">
                  <v:fill o:detectmouseclick="t" on="false"/>
                  <v:stroke color="#3465a4" joinstyle="round" endcap="flat"/>
                  <v:textbox>
                    <w:txbxContent>
                      <w:p>
                        <w:pPr>
                          <w:pStyle w:val="Normal"/>
                          <w:spacing w:lineRule="auto" w:line="235" w:before="43" w:after="0"/>
                          <w:ind w:left="669" w:hanging="216"/>
                          <w:rPr>
                            <w:rFonts w:ascii="Courier New" w:hAnsi="Courier New"/>
                            <w:sz w:val="18"/>
                          </w:rPr>
                        </w:pPr>
                        <w:r>
                          <w:rPr>
                            <w:rFonts w:ascii="Courier New" w:hAnsi="Courier New"/>
                            <w:sz w:val="18"/>
                          </w:rPr>
                          <w:t>class</w:t>
                        </w:r>
                        <w:r>
                          <w:rPr>
                            <w:rFonts w:ascii="Courier New" w:hAnsi="Courier New"/>
                            <w:spacing w:val="-14"/>
                            <w:sz w:val="18"/>
                          </w:rPr>
                          <w:t xml:space="preserve"> </w:t>
                        </w:r>
                        <w:r>
                          <w:rPr>
                            <w:rFonts w:ascii="Courier New" w:hAnsi="Courier New"/>
                            <w:sz w:val="18"/>
                          </w:rPr>
                          <w:t>CountNotesViewModel(application:</w:t>
                        </w:r>
                        <w:r>
                          <w:rPr>
                            <w:rFonts w:ascii="Courier New" w:hAnsi="Courier New"/>
                            <w:spacing w:val="-14"/>
                            <w:sz w:val="18"/>
                          </w:rPr>
                          <w:t xml:space="preserve"> </w:t>
                        </w:r>
                        <w:r>
                          <w:rPr>
                            <w:rFonts w:ascii="Courier New" w:hAnsi="Courier New"/>
                            <w:sz w:val="18"/>
                          </w:rPr>
                          <w:t>Application)</w:t>
                        </w:r>
                        <w:r>
                          <w:rPr>
                            <w:rFonts w:ascii="Courier New" w:hAnsi="Courier New"/>
                            <w:spacing w:val="-14"/>
                            <w:sz w:val="18"/>
                          </w:rPr>
                          <w:t xml:space="preserve"> </w:t>
                        </w:r>
                        <w:r>
                          <w:rPr>
                            <w:rFonts w:ascii="Courier New" w:hAnsi="Courier New"/>
                            <w:sz w:val="18"/>
                          </w:rPr>
                          <w:t>: AndroidViewModel(application) {</w:t>
                        </w:r>
                      </w:p>
                      <w:p>
                        <w:pPr>
                          <w:pStyle w:val="Normal"/>
                          <w:spacing w:before="6" w:after="0"/>
                          <w:rPr>
                            <w:rFonts w:ascii="Courier New" w:hAnsi="Courier New"/>
                            <w:sz w:val="26"/>
                          </w:rPr>
                        </w:pPr>
                        <w:r>
                          <w:rPr>
                            <w:rFonts w:ascii="Courier New" w:hAnsi="Courier New"/>
                            <w:sz w:val="26"/>
                          </w:rPr>
                        </w:r>
                      </w:p>
                      <w:p>
                        <w:pPr>
                          <w:pStyle w:val="Normal"/>
                          <w:spacing w:lineRule="auto" w:line="235"/>
                          <w:ind w:left="1101" w:hanging="216"/>
                          <w:rPr>
                            <w:rFonts w:ascii="Courier New" w:hAnsi="Courier New"/>
                            <w:sz w:val="18"/>
                          </w:rPr>
                        </w:pPr>
                        <w:r>
                          <w:rPr>
                            <w:rFonts w:ascii="Courier New" w:hAnsi="Courier New"/>
                            <w:sz w:val="18"/>
                          </w:rPr>
                          <w:t>private</w:t>
                        </w:r>
                        <w:r>
                          <w:rPr>
                            <w:rFonts w:ascii="Courier New" w:hAnsi="Courier New"/>
                            <w:spacing w:val="-7"/>
                            <w:sz w:val="18"/>
                          </w:rPr>
                          <w:t xml:space="preserve"> </w:t>
                        </w:r>
                        <w:r>
                          <w:rPr>
                            <w:rFonts w:ascii="Courier New" w:hAnsi="Courier New"/>
                            <w:sz w:val="18"/>
                          </w:rPr>
                          <w:t>val</w:t>
                        </w:r>
                        <w:r>
                          <w:rPr>
                            <w:rFonts w:ascii="Courier New" w:hAnsi="Courier New"/>
                            <w:spacing w:val="-7"/>
                            <w:sz w:val="18"/>
                          </w:rPr>
                          <w:t xml:space="preserve"> </w:t>
                        </w:r>
                        <w:r>
                          <w:rPr>
                            <w:rFonts w:ascii="Courier New" w:hAnsi="Courier New"/>
                            <w:sz w:val="18"/>
                          </w:rPr>
                          <w:t>noteRepository:</w:t>
                        </w:r>
                        <w:r>
                          <w:rPr>
                            <w:rFonts w:ascii="Courier New" w:hAnsi="Courier New"/>
                            <w:spacing w:val="-7"/>
                            <w:sz w:val="18"/>
                          </w:rPr>
                          <w:t xml:space="preserve"> </w:t>
                        </w:r>
                        <w:r>
                          <w:rPr>
                            <w:rFonts w:ascii="Courier New" w:hAnsi="Courier New"/>
                            <w:sz w:val="18"/>
                          </w:rPr>
                          <w:t>NoteRepository</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(application</w:t>
                        </w:r>
                        <w:r>
                          <w:rPr>
                            <w:rFonts w:ascii="Courier New" w:hAnsi="Courier New"/>
                            <w:spacing w:val="-7"/>
                            <w:sz w:val="18"/>
                          </w:rPr>
                          <w:t xml:space="preserve"> </w:t>
                        </w:r>
                        <w:r>
                          <w:rPr>
                            <w:rFonts w:ascii="Courier New" w:hAnsi="Courier New"/>
                            <w:sz w:val="18"/>
                          </w:rPr>
                          <w:t xml:space="preserve">as </w:t>
                        </w:r>
                        <w:r>
                          <w:rPr>
                            <w:rFonts w:ascii="Courier New" w:hAnsi="Courier New"/>
                            <w:spacing w:val="-2"/>
                            <w:sz w:val="18"/>
                          </w:rPr>
                          <w:t>NotesApplication).noteRepository</w:t>
                        </w:r>
                      </w:p>
                      <w:p>
                        <w:pPr>
                          <w:pStyle w:val="Normal"/>
                          <w:spacing w:before="3" w:after="0"/>
                          <w:rPr>
                            <w:rFonts w:ascii="Courier New" w:hAnsi="Courier New"/>
                            <w:sz w:val="26"/>
                          </w:rPr>
                        </w:pPr>
                        <w:r>
                          <w:rPr>
                            <w:rFonts w:ascii="Courier New" w:hAnsi="Courier New"/>
                            <w:sz w:val="26"/>
                          </w:rPr>
                        </w:r>
                      </w:p>
                      <w:p>
                        <w:pPr>
                          <w:pStyle w:val="Normal"/>
                          <w:spacing w:lineRule="auto" w:line="324"/>
                          <w:ind w:left="1317" w:right="840" w:hanging="432"/>
                          <w:rPr>
                            <w:rFonts w:ascii="Courier New" w:hAnsi="Courier New"/>
                            <w:sz w:val="18"/>
                          </w:rPr>
                        </w:pPr>
                        <w:r>
                          <w:rPr>
                            <w:rFonts w:ascii="Courier New" w:hAnsi="Courier New"/>
                            <w:sz w:val="18"/>
                          </w:rPr>
                          <w:t>fun insertNote(text: String) { noteRepository.insertNote(Note(0,</w:t>
                        </w:r>
                        <w:r>
                          <w:rPr>
                            <w:rFonts w:ascii="Courier New" w:hAnsi="Courier New"/>
                            <w:spacing w:val="-29"/>
                            <w:sz w:val="18"/>
                          </w:rPr>
                          <w:t xml:space="preserve"> </w:t>
                        </w:r>
                        <w:r>
                          <w:rPr>
                            <w:rFonts w:ascii="Courier New" w:hAnsi="Courier New"/>
                            <w:sz w:val="18"/>
                          </w:rPr>
                          <w:t>text))</w:t>
                        </w:r>
                      </w:p>
                      <w:p>
                        <w:pPr>
                          <w:pStyle w:val="Normal"/>
                          <w:spacing w:before="1"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235" w:before="133" w:after="0"/>
                          <w:ind w:left="885" w:hanging="0"/>
                          <w:rPr>
                            <w:rFonts w:ascii="Courier New" w:hAnsi="Courier New"/>
                            <w:sz w:val="18"/>
                          </w:rPr>
                        </w:pPr>
                        <w:r>
                          <w:rPr>
                            <w:rFonts w:ascii="Courier New" w:hAnsi="Courier New"/>
                            <w:sz w:val="18"/>
                          </w:rPr>
                          <w:t>fun</w:t>
                        </w:r>
                        <w:r>
                          <w:rPr>
                            <w:rFonts w:ascii="Courier New" w:hAnsi="Courier New"/>
                            <w:spacing w:val="-13"/>
                            <w:sz w:val="18"/>
                          </w:rPr>
                          <w:t xml:space="preserve"> </w:t>
                        </w:r>
                        <w:r>
                          <w:rPr>
                            <w:rFonts w:ascii="Courier New" w:hAnsi="Courier New"/>
                            <w:sz w:val="18"/>
                          </w:rPr>
                          <w:t>getNoteCountLiveData():</w:t>
                        </w:r>
                        <w:r>
                          <w:rPr>
                            <w:rFonts w:ascii="Courier New" w:hAnsi="Courier New"/>
                            <w:spacing w:val="-13"/>
                            <w:sz w:val="18"/>
                          </w:rPr>
                          <w:t xml:space="preserve"> </w:t>
                        </w:r>
                        <w:r>
                          <w:rPr>
                            <w:rFonts w:ascii="Courier New" w:hAnsi="Courier New"/>
                            <w:sz w:val="18"/>
                          </w:rPr>
                          <w:t>LiveData&lt;Int&gt;</w:t>
                        </w:r>
                        <w:r>
                          <w:rPr>
                            <w:rFonts w:ascii="Courier New" w:hAnsi="Courier New"/>
                            <w:spacing w:val="-13"/>
                            <w:sz w:val="18"/>
                          </w:rPr>
                          <w:t xml:space="preserve"> </w:t>
                        </w:r>
                        <w:r>
                          <w:rPr>
                            <w:rFonts w:ascii="Courier New" w:hAnsi="Courier New"/>
                            <w:sz w:val="18"/>
                          </w:rPr>
                          <w:t xml:space="preserve">= </w:t>
                        </w:r>
                        <w:r>
                          <w:rPr>
                            <w:rFonts w:ascii="Courier New" w:hAnsi="Courier New"/>
                            <w:spacing w:val="-2"/>
                            <w:sz w:val="18"/>
                          </w:rPr>
                          <w:t>noteRepository.getNoteCount()</w:t>
                        </w:r>
                      </w:p>
                      <w:p>
                        <w:pPr>
                          <w:pStyle w:val="Normal"/>
                          <w:spacing w:before="2" w:after="0"/>
                          <w:rPr>
                            <w:rFonts w:ascii="Courier New" w:hAnsi="Courier New"/>
                            <w:sz w:val="26"/>
                          </w:rPr>
                        </w:pPr>
                        <w:r>
                          <w:rPr>
                            <w:rFonts w:ascii="Courier New" w:hAnsi="Courier New"/>
                            <w:sz w:val="26"/>
                          </w:rPr>
                        </w:r>
                      </w:p>
                      <w:p>
                        <w:pPr>
                          <w:pStyle w:val="Normal"/>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ListParagraph"/>
        <w:numPr>
          <w:ilvl w:val="1"/>
          <w:numId w:val="8"/>
        </w:numPr>
        <w:tabs>
          <w:tab w:val="clear" w:pos="720"/>
          <w:tab w:val="left" w:pos="1274" w:leader="none"/>
        </w:tabs>
        <w:jc w:val="left"/>
        <w:rPr>
          <w:sz w:val="20"/>
        </w:rPr>
      </w:pPr>
      <w:r>
        <w:rPr>
          <w:sz w:val="20"/>
        </w:rPr>
        <w:t>The</w:t>
      </w:r>
      <w:r>
        <w:rPr>
          <w:spacing w:val="-7"/>
          <w:sz w:val="20"/>
        </w:rPr>
        <w:t xml:space="preserve"> </w:t>
      </w:r>
      <w:r>
        <w:rPr>
          <w:sz w:val="20"/>
        </w:rPr>
        <w:t>test</w:t>
      </w:r>
      <w:r>
        <w:rPr>
          <w:spacing w:val="-3"/>
          <w:sz w:val="20"/>
        </w:rPr>
        <w:t xml:space="preserve"> </w:t>
      </w:r>
      <w:r>
        <w:rPr>
          <w:sz w:val="20"/>
        </w:rPr>
        <w:t>associated</w:t>
      </w:r>
      <w:r>
        <w:rPr>
          <w:spacing w:val="-4"/>
          <w:sz w:val="20"/>
        </w:rPr>
        <w:t xml:space="preserve"> </w:t>
      </w:r>
      <w:r>
        <w:rPr>
          <w:sz w:val="20"/>
        </w:rPr>
        <w:t>with</w:t>
      </w:r>
      <w:r>
        <w:rPr>
          <w:spacing w:val="-3"/>
          <w:sz w:val="20"/>
        </w:rPr>
        <w:t xml:space="preserve"> </w:t>
      </w:r>
      <w:r>
        <w:rPr>
          <w:sz w:val="20"/>
        </w:rPr>
        <w:t>the</w:t>
      </w:r>
      <w:r>
        <w:rPr>
          <w:spacing w:val="-3"/>
          <w:sz w:val="20"/>
        </w:rPr>
        <w:t xml:space="preserve"> </w:t>
      </w:r>
      <w:r>
        <w:rPr>
          <w:sz w:val="20"/>
        </w:rPr>
        <w:t>preceding</w:t>
      </w:r>
      <w:r>
        <w:rPr>
          <w:spacing w:val="-4"/>
          <w:sz w:val="20"/>
        </w:rPr>
        <w:t xml:space="preserve"> </w:t>
      </w:r>
      <w:r>
        <w:rPr>
          <w:rFonts w:ascii="Courier New" w:hAnsi="Courier New"/>
          <w:b/>
        </w:rPr>
        <w:t>ViewModel</w:t>
      </w:r>
      <w:r>
        <w:rPr>
          <w:rFonts w:ascii="Courier New" w:hAnsi="Courier New"/>
          <w:b/>
          <w:spacing w:val="-80"/>
        </w:rPr>
        <w:t xml:space="preserve"> </w:t>
      </w:r>
      <w:r>
        <w:rPr>
          <w:sz w:val="20"/>
        </w:rPr>
        <w:t>class</w:t>
      </w:r>
      <w:r>
        <w:rPr>
          <w:spacing w:val="-3"/>
          <w:sz w:val="20"/>
        </w:rPr>
        <w:t xml:space="preserve"> </w:t>
      </w:r>
      <w:r>
        <w:rPr>
          <w:sz w:val="20"/>
        </w:rPr>
        <w:t>is</w:t>
      </w:r>
      <w:r>
        <w:rPr>
          <w:spacing w:val="-3"/>
          <w:sz w:val="20"/>
        </w:rPr>
        <w:t xml:space="preserve"> </w:t>
      </w:r>
      <w:r>
        <w:rPr>
          <w:sz w:val="20"/>
        </w:rPr>
        <w:t>as</w:t>
      </w:r>
      <w:r>
        <w:rPr>
          <w:spacing w:val="-3"/>
          <w:sz w:val="20"/>
        </w:rPr>
        <w:t xml:space="preserve"> </w:t>
      </w:r>
      <w:r>
        <w:rPr>
          <w:spacing w:val="-2"/>
          <w:sz w:val="20"/>
        </w:rPr>
        <w:t>follows:</w:t>
      </w:r>
    </w:p>
    <w:p>
      <w:pPr>
        <w:sectPr>
          <w:headerReference w:type="even" r:id="rId314"/>
          <w:headerReference w:type="default" r:id="rId315"/>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1" w:after="0"/>
        <w:rPr>
          <w:sz w:val="8"/>
        </w:rPr>
      </w:pPr>
      <w:r>
        <w:rPr>
          <w:sz w:val="8"/>
        </w:rPr>
        <mc:AlternateContent>
          <mc:Choice Requires="wpg">
            <w:drawing>
              <wp:anchor behindDoc="0" distT="0" distB="0" distL="0" distR="4445" simplePos="0" locked="0" layoutInCell="0" allowOverlap="1" relativeHeight="1779" wp14:anchorId="38D85BB9">
                <wp:simplePos x="0" y="0"/>
                <wp:positionH relativeFrom="page">
                  <wp:posOffset>1120140</wp:posOffset>
                </wp:positionH>
                <wp:positionV relativeFrom="paragraph">
                  <wp:posOffset>90805</wp:posOffset>
                </wp:positionV>
                <wp:extent cx="5074920" cy="1997075"/>
                <wp:effectExtent l="0" t="635" r="635" b="0"/>
                <wp:wrapTopAndBottom/>
                <wp:docPr id="1068" name="docshapegroup824"/>
                <a:graphic xmlns:a="http://schemas.openxmlformats.org/drawingml/2006/main">
                  <a:graphicData uri="http://schemas.microsoft.com/office/word/2010/wordprocessingGroup">
                    <wpg:wgp>
                      <wpg:cNvGrpSpPr/>
                      <wpg:grpSpPr>
                        <a:xfrm>
                          <a:off x="0" y="0"/>
                          <a:ext cx="5074920" cy="1996920"/>
                          <a:chOff x="0" y="0"/>
                          <a:chExt cx="5074920" cy="1996920"/>
                        </a:xfrm>
                      </wpg:grpSpPr>
                      <wps:wsp>
                        <wps:cNvSpPr/>
                        <wps:spPr>
                          <a:xfrm>
                            <a:off x="0" y="6480"/>
                            <a:ext cx="5074920" cy="1984320"/>
                          </a:xfrm>
                          <a:prstGeom prst="rect">
                            <a:avLst/>
                          </a:prstGeom>
                          <a:solidFill>
                            <a:srgbClr val="f6f6f6"/>
                          </a:solidFill>
                          <a:ln w="0">
                            <a:noFill/>
                          </a:ln>
                        </wps:spPr>
                        <wps:style>
                          <a:lnRef idx="0"/>
                          <a:fillRef idx="0"/>
                          <a:effectRef idx="0"/>
                          <a:fontRef idx="minor"/>
                        </wps:style>
                        <wps:bodyPr/>
                      </wps:wsp>
                      <wps:wsp>
                        <wps:cNvSpPr/>
                        <wps:spPr>
                          <a:xfrm>
                            <a:off x="0" y="0"/>
                            <a:ext cx="5074920" cy="1996920"/>
                          </a:xfrm>
                          <a:custGeom>
                            <a:avLst/>
                            <a:gdLst>
                              <a:gd name="textAreaLeft" fmla="*/ 0 w 2877120"/>
                              <a:gd name="textAreaRight" fmla="*/ 2879280 w 2877120"/>
                              <a:gd name="textAreaTop" fmla="*/ 0 h 1132200"/>
                              <a:gd name="textAreaBottom" fmla="*/ 1134360 h 1132200"/>
                            </a:gdLst>
                            <a:ahLst/>
                            <a:rect l="textAreaLeft" t="textAreaTop" r="textAreaRight" b="textAreaBottom"/>
                            <a:pathLst>
                              <a:path w="7992" h="3145">
                                <a:moveTo>
                                  <a:pt x="7992" y="3124"/>
                                </a:moveTo>
                                <a:lnTo>
                                  <a:pt x="0" y="3124"/>
                                </a:lnTo>
                                <a:lnTo>
                                  <a:pt x="0" y="3144"/>
                                </a:lnTo>
                                <a:lnTo>
                                  <a:pt x="7992" y="3144"/>
                                </a:lnTo>
                                <a:lnTo>
                                  <a:pt x="7992" y="31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971720"/>
                          </a:xfrm>
                          <a:prstGeom prst="rect">
                            <a:avLst/>
                          </a:prstGeom>
                          <a:noFill/>
                          <a:ln w="0">
                            <a:noFill/>
                          </a:ln>
                        </wps:spPr>
                        <wps:style>
                          <a:lnRef idx="0"/>
                          <a:fillRef idx="0"/>
                          <a:effectRef idx="0"/>
                          <a:fontRef idx="minor"/>
                        </wps:style>
                        <wps:txbx>
                          <w:txbxContent>
                            <w:p>
                              <w:pPr>
                                <w:pStyle w:val="Normal"/>
                                <w:spacing w:lineRule="auto" w:line="324" w:before="40" w:after="0"/>
                                <w:ind w:left="453" w:right="3699" w:hanging="0"/>
                                <w:rPr>
                                  <w:rFonts w:ascii="Courier New" w:hAnsi="Courier New"/>
                                  <w:sz w:val="18"/>
                                </w:rPr>
                              </w:pPr>
                              <w:r>
                                <w:rPr>
                                  <w:rFonts w:ascii="Courier New" w:hAnsi="Courier New"/>
                                  <w:spacing w:val="-2"/>
                                  <w:sz w:val="18"/>
                                </w:rPr>
                                <w:t xml:space="preserve">@RunWith(MockitoJUnitRunner::class) </w:t>
                              </w:r>
                              <w:r>
                                <w:rPr>
                                  <w:rFonts w:ascii="Courier New" w:hAnsi="Courier New"/>
                                  <w:sz w:val="18"/>
                                </w:rPr>
                                <w:t>class CountNotesViewModelTest {</w:t>
                              </w:r>
                            </w:p>
                            <w:p>
                              <w:pPr>
                                <w:pStyle w:val="Normal"/>
                                <w:spacing w:before="9" w:after="0"/>
                                <w:rPr>
                                  <w:rFonts w:ascii="Courier New" w:hAnsi="Courier New"/>
                                  <w:sz w:val="24"/>
                                </w:rPr>
                              </w:pPr>
                              <w:r>
                                <w:rPr>
                                  <w:rFonts w:ascii="Courier New" w:hAnsi="Courier New"/>
                                  <w:sz w:val="24"/>
                                </w:rPr>
                              </w:r>
                            </w:p>
                            <w:p>
                              <w:pPr>
                                <w:pStyle w:val="Normal"/>
                                <w:spacing w:lineRule="auto" w:line="324" w:before="1" w:after="0"/>
                                <w:ind w:left="885" w:right="255" w:hanging="0"/>
                                <w:rPr>
                                  <w:rFonts w:ascii="Courier New" w:hAnsi="Courier New"/>
                                  <w:sz w:val="18"/>
                                </w:rPr>
                              </w:pPr>
                              <w:r>
                                <w:rPr>
                                  <w:rFonts w:ascii="Courier New" w:hAnsi="Courier New"/>
                                  <w:sz w:val="18"/>
                                </w:rPr>
                                <w:t>private</w:t>
                              </w:r>
                              <w:r>
                                <w:rPr>
                                  <w:rFonts w:ascii="Courier New" w:hAnsi="Courier New"/>
                                  <w:spacing w:val="-10"/>
                                  <w:sz w:val="18"/>
                                </w:rPr>
                                <w:t xml:space="preserve"> </w:t>
                              </w:r>
                              <w:r>
                                <w:rPr>
                                  <w:rFonts w:ascii="Courier New" w:hAnsi="Courier New"/>
                                  <w:sz w:val="18"/>
                                </w:rPr>
                                <w:t>lateinit</w:t>
                              </w:r>
                              <w:r>
                                <w:rPr>
                                  <w:rFonts w:ascii="Courier New" w:hAnsi="Courier New"/>
                                  <w:spacing w:val="-10"/>
                                  <w:sz w:val="18"/>
                                </w:rPr>
                                <w:t xml:space="preserve"> </w:t>
                              </w:r>
                              <w:r>
                                <w:rPr>
                                  <w:rFonts w:ascii="Courier New" w:hAnsi="Courier New"/>
                                  <w:sz w:val="18"/>
                                </w:rPr>
                                <w:t>var</w:t>
                              </w:r>
                              <w:r>
                                <w:rPr>
                                  <w:rFonts w:ascii="Courier New" w:hAnsi="Courier New"/>
                                  <w:spacing w:val="-10"/>
                                  <w:sz w:val="18"/>
                                </w:rPr>
                                <w:t xml:space="preserve"> </w:t>
                              </w:r>
                              <w:r>
                                <w:rPr>
                                  <w:rFonts w:ascii="Courier New" w:hAnsi="Courier New"/>
                                  <w:sz w:val="18"/>
                                </w:rPr>
                                <w:t>countNotesViewModel:</w:t>
                              </w:r>
                              <w:r>
                                <w:rPr>
                                  <w:rFonts w:ascii="Courier New" w:hAnsi="Courier New"/>
                                  <w:spacing w:val="-10"/>
                                  <w:sz w:val="18"/>
                                </w:rPr>
                                <w:t xml:space="preserve"> </w:t>
                              </w:r>
                              <w:r>
                                <w:rPr>
                                  <w:rFonts w:ascii="Courier New" w:hAnsi="Courier New"/>
                                  <w:sz w:val="18"/>
                                </w:rPr>
                                <w:t xml:space="preserve">CountNotesViewModel </w:t>
                              </w:r>
                              <w:r>
                                <w:rPr>
                                  <w:rFonts w:ascii="Courier New" w:hAnsi="Courier New"/>
                                  <w:spacing w:val="-2"/>
                                  <w:sz w:val="18"/>
                                </w:rPr>
                                <w:t>@Mock</w:t>
                              </w:r>
                            </w:p>
                            <w:p>
                              <w:pPr>
                                <w:pStyle w:val="Normal"/>
                                <w:spacing w:lineRule="auto" w:line="324" w:before="1" w:after="0"/>
                                <w:ind w:left="885" w:right="2128" w:hanging="0"/>
                                <w:rPr>
                                  <w:rFonts w:ascii="Courier New" w:hAnsi="Courier New"/>
                                  <w:sz w:val="18"/>
                                </w:rPr>
                              </w:pPr>
                              <w:r>
                                <w:rPr>
                                  <w:rFonts w:ascii="Courier New" w:hAnsi="Courier New"/>
                                  <w:sz w:val="18"/>
                                </w:rPr>
                                <w:t>lateinit</w:t>
                              </w:r>
                              <w:r>
                                <w:rPr>
                                  <w:rFonts w:ascii="Courier New" w:hAnsi="Courier New"/>
                                  <w:spacing w:val="-13"/>
                                  <w:sz w:val="18"/>
                                </w:rPr>
                                <w:t xml:space="preserve"> </w:t>
                              </w:r>
                              <w:r>
                                <w:rPr>
                                  <w:rFonts w:ascii="Courier New" w:hAnsi="Courier New"/>
                                  <w:sz w:val="18"/>
                                </w:rPr>
                                <w:t>var</w:t>
                              </w:r>
                              <w:r>
                                <w:rPr>
                                  <w:rFonts w:ascii="Courier New" w:hAnsi="Courier New"/>
                                  <w:spacing w:val="-13"/>
                                  <w:sz w:val="18"/>
                                </w:rPr>
                                <w:t xml:space="preserve"> </w:t>
                              </w:r>
                              <w:r>
                                <w:rPr>
                                  <w:rFonts w:ascii="Courier New" w:hAnsi="Courier New"/>
                                  <w:sz w:val="18"/>
                                </w:rPr>
                                <w:t>application:</w:t>
                              </w:r>
                              <w:r>
                                <w:rPr>
                                  <w:rFonts w:ascii="Courier New" w:hAnsi="Courier New"/>
                                  <w:spacing w:val="-13"/>
                                  <w:sz w:val="18"/>
                                </w:rPr>
                                <w:t xml:space="preserve"> </w:t>
                              </w:r>
                              <w:r>
                                <w:rPr>
                                  <w:rFonts w:ascii="Courier New" w:hAnsi="Courier New"/>
                                  <w:sz w:val="18"/>
                                </w:rPr>
                                <w:t xml:space="preserve">NotesApplication </w:t>
                              </w:r>
                              <w:r>
                                <w:rPr>
                                  <w:rFonts w:ascii="Courier New" w:hAnsi="Courier New"/>
                                  <w:spacing w:val="-2"/>
                                  <w:sz w:val="18"/>
                                </w:rPr>
                                <w:t>@Mock</w:t>
                              </w:r>
                            </w:p>
                            <w:p>
                              <w:pPr>
                                <w:pStyle w:val="Normal"/>
                                <w:spacing w:before="1" w:after="0"/>
                                <w:ind w:left="885" w:hanging="0"/>
                                <w:rPr>
                                  <w:rFonts w:ascii="Courier New" w:hAnsi="Courier New"/>
                                  <w:sz w:val="18"/>
                                </w:rPr>
                              </w:pPr>
                              <w:r>
                                <w:rPr>
                                  <w:rFonts w:ascii="Courier New" w:hAnsi="Courier New"/>
                                  <w:sz w:val="18"/>
                                </w:rPr>
                                <w:t>lateinit</w:t>
                              </w:r>
                              <w:r>
                                <w:rPr>
                                  <w:rFonts w:ascii="Courier New" w:hAnsi="Courier New"/>
                                  <w:spacing w:val="-9"/>
                                  <w:sz w:val="18"/>
                                </w:rPr>
                                <w:t xml:space="preserve"> </w:t>
                              </w:r>
                              <w:r>
                                <w:rPr>
                                  <w:rFonts w:ascii="Courier New" w:hAnsi="Courier New"/>
                                  <w:sz w:val="18"/>
                                </w:rPr>
                                <w:t>var</w:t>
                              </w:r>
                              <w:r>
                                <w:rPr>
                                  <w:rFonts w:ascii="Courier New" w:hAnsi="Courier New"/>
                                  <w:spacing w:val="-9"/>
                                  <w:sz w:val="18"/>
                                </w:rPr>
                                <w:t xml:space="preserve"> </w:t>
                              </w:r>
                              <w:r>
                                <w:rPr>
                                  <w:rFonts w:ascii="Courier New" w:hAnsi="Courier New"/>
                                  <w:sz w:val="18"/>
                                </w:rPr>
                                <w:t>noteRepository:</w:t>
                              </w:r>
                              <w:r>
                                <w:rPr>
                                  <w:rFonts w:ascii="Courier New" w:hAnsi="Courier New"/>
                                  <w:spacing w:val="-8"/>
                                  <w:sz w:val="18"/>
                                </w:rPr>
                                <w:t xml:space="preserve"> </w:t>
                              </w:r>
                              <w:r>
                                <w:rPr>
                                  <w:rFonts w:ascii="Courier New" w:hAnsi="Courier New"/>
                                  <w:spacing w:val="-2"/>
                                  <w:sz w:val="18"/>
                                </w:rPr>
                                <w:t>NoteRepository</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pacing w:val="-2"/>
                                  <w:sz w:val="18"/>
                                </w:rPr>
                                <w:t>@Before</w:t>
                              </w:r>
                            </w:p>
                            <w:p>
                              <w:pPr>
                                <w:pStyle w:val="Normal"/>
                                <w:spacing w:before="76" w:after="0"/>
                                <w:ind w:left="885" w:hanging="0"/>
                                <w:rPr>
                                  <w:rFonts w:ascii="Courier New" w:hAnsi="Courier New"/>
                                  <w:sz w:val="18"/>
                                </w:rPr>
                              </w:pPr>
                              <w:r>
                                <w:rPr>
                                  <w:rFonts w:ascii="Courier New" w:hAnsi="Courier New"/>
                                  <w:sz w:val="18"/>
                                </w:rPr>
                                <w:t>fun</w:t>
                              </w:r>
                              <w:r>
                                <w:rPr>
                                  <w:rFonts w:ascii="Courier New" w:hAnsi="Courier New"/>
                                  <w:spacing w:val="-5"/>
                                  <w:sz w:val="18"/>
                                </w:rPr>
                                <w:t xml:space="preserve"> </w:t>
                              </w:r>
                              <w:r>
                                <w:rPr>
                                  <w:rFonts w:ascii="Courier New" w:hAnsi="Courier New"/>
                                  <w:sz w:val="18"/>
                                </w:rPr>
                                <w:t>setUp()</w:t>
                              </w:r>
                              <w:r>
                                <w:rPr>
                                  <w:rFonts w:ascii="Courier New" w:hAnsi="Courier New"/>
                                  <w:spacing w:val="-5"/>
                                  <w:sz w:val="18"/>
                                </w:rPr>
                                <w:t xml:space="preserve"> </w:t>
                              </w:r>
                              <w:r>
                                <w:rPr>
                                  <w:rFonts w:ascii="Courier New" w:hAnsi="Courier New"/>
                                  <w:spacing w:val="-10"/>
                                  <w:sz w:val="18"/>
                                </w:rPr>
                                <w:t>{</w:t>
                              </w:r>
                            </w:p>
                          </w:txbxContent>
                        </wps:txbx>
                        <wps:bodyPr lIns="0" rIns="0" tIns="0" bIns="0" anchor="t">
                          <a:noAutofit/>
                        </wps:bodyPr>
                      </wps:wsp>
                    </wpg:wgp>
                  </a:graphicData>
                </a:graphic>
              </wp:anchor>
            </w:drawing>
          </mc:Choice>
          <mc:Fallback>
            <w:pict>
              <v:group id="shape_0" alt="docshapegroup824" style="position:absolute;margin-left:88.2pt;margin-top:7.15pt;width:399.6pt;height:157.25pt" coordorigin="1764,143" coordsize="7992,3145">
                <v:rect id="shape_0" path="m0,0l-2147483645,0l-2147483645,-2147483646l0,-2147483646xe" fillcolor="#f6f6f6" stroked="f" o:allowincell="f" style="position:absolute;left:1764;top:153;width:7991;height:312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3;width:7991;height:3104;mso-wrap-style:square;v-text-anchor:top;mso-position-horizontal-relative:page">
                  <v:fill o:detectmouseclick="t" on="false"/>
                  <v:stroke color="#3465a4" joinstyle="round" endcap="flat"/>
                  <v:textbox>
                    <w:txbxContent>
                      <w:p>
                        <w:pPr>
                          <w:pStyle w:val="Normal"/>
                          <w:spacing w:lineRule="auto" w:line="324" w:before="40" w:after="0"/>
                          <w:ind w:left="453" w:right="3699" w:hanging="0"/>
                          <w:rPr>
                            <w:rFonts w:ascii="Courier New" w:hAnsi="Courier New"/>
                            <w:sz w:val="18"/>
                          </w:rPr>
                        </w:pPr>
                        <w:r>
                          <w:rPr>
                            <w:rFonts w:ascii="Courier New" w:hAnsi="Courier New"/>
                            <w:spacing w:val="-2"/>
                            <w:sz w:val="18"/>
                          </w:rPr>
                          <w:t xml:space="preserve">@RunWith(MockitoJUnitRunner::class) </w:t>
                        </w:r>
                        <w:r>
                          <w:rPr>
                            <w:rFonts w:ascii="Courier New" w:hAnsi="Courier New"/>
                            <w:sz w:val="18"/>
                          </w:rPr>
                          <w:t>class CountNotesViewModelTest {</w:t>
                        </w:r>
                      </w:p>
                      <w:p>
                        <w:pPr>
                          <w:pStyle w:val="Normal"/>
                          <w:spacing w:before="9" w:after="0"/>
                          <w:rPr>
                            <w:rFonts w:ascii="Courier New" w:hAnsi="Courier New"/>
                            <w:sz w:val="24"/>
                          </w:rPr>
                        </w:pPr>
                        <w:r>
                          <w:rPr>
                            <w:rFonts w:ascii="Courier New" w:hAnsi="Courier New"/>
                            <w:sz w:val="24"/>
                          </w:rPr>
                        </w:r>
                      </w:p>
                      <w:p>
                        <w:pPr>
                          <w:pStyle w:val="Normal"/>
                          <w:spacing w:lineRule="auto" w:line="324" w:before="1" w:after="0"/>
                          <w:ind w:left="885" w:right="255" w:hanging="0"/>
                          <w:rPr>
                            <w:rFonts w:ascii="Courier New" w:hAnsi="Courier New"/>
                            <w:sz w:val="18"/>
                          </w:rPr>
                        </w:pPr>
                        <w:r>
                          <w:rPr>
                            <w:rFonts w:ascii="Courier New" w:hAnsi="Courier New"/>
                            <w:sz w:val="18"/>
                          </w:rPr>
                          <w:t>private</w:t>
                        </w:r>
                        <w:r>
                          <w:rPr>
                            <w:rFonts w:ascii="Courier New" w:hAnsi="Courier New"/>
                            <w:spacing w:val="-10"/>
                            <w:sz w:val="18"/>
                          </w:rPr>
                          <w:t xml:space="preserve"> </w:t>
                        </w:r>
                        <w:r>
                          <w:rPr>
                            <w:rFonts w:ascii="Courier New" w:hAnsi="Courier New"/>
                            <w:sz w:val="18"/>
                          </w:rPr>
                          <w:t>lateinit</w:t>
                        </w:r>
                        <w:r>
                          <w:rPr>
                            <w:rFonts w:ascii="Courier New" w:hAnsi="Courier New"/>
                            <w:spacing w:val="-10"/>
                            <w:sz w:val="18"/>
                          </w:rPr>
                          <w:t xml:space="preserve"> </w:t>
                        </w:r>
                        <w:r>
                          <w:rPr>
                            <w:rFonts w:ascii="Courier New" w:hAnsi="Courier New"/>
                            <w:sz w:val="18"/>
                          </w:rPr>
                          <w:t>var</w:t>
                        </w:r>
                        <w:r>
                          <w:rPr>
                            <w:rFonts w:ascii="Courier New" w:hAnsi="Courier New"/>
                            <w:spacing w:val="-10"/>
                            <w:sz w:val="18"/>
                          </w:rPr>
                          <w:t xml:space="preserve"> </w:t>
                        </w:r>
                        <w:r>
                          <w:rPr>
                            <w:rFonts w:ascii="Courier New" w:hAnsi="Courier New"/>
                            <w:sz w:val="18"/>
                          </w:rPr>
                          <w:t>countNotesViewModel:</w:t>
                        </w:r>
                        <w:r>
                          <w:rPr>
                            <w:rFonts w:ascii="Courier New" w:hAnsi="Courier New"/>
                            <w:spacing w:val="-10"/>
                            <w:sz w:val="18"/>
                          </w:rPr>
                          <w:t xml:space="preserve"> </w:t>
                        </w:r>
                        <w:r>
                          <w:rPr>
                            <w:rFonts w:ascii="Courier New" w:hAnsi="Courier New"/>
                            <w:sz w:val="18"/>
                          </w:rPr>
                          <w:t xml:space="preserve">CountNotesViewModel </w:t>
                        </w:r>
                        <w:r>
                          <w:rPr>
                            <w:rFonts w:ascii="Courier New" w:hAnsi="Courier New"/>
                            <w:spacing w:val="-2"/>
                            <w:sz w:val="18"/>
                          </w:rPr>
                          <w:t>@Mock</w:t>
                        </w:r>
                      </w:p>
                      <w:p>
                        <w:pPr>
                          <w:pStyle w:val="Normal"/>
                          <w:spacing w:lineRule="auto" w:line="324" w:before="1" w:after="0"/>
                          <w:ind w:left="885" w:right="2128" w:hanging="0"/>
                          <w:rPr>
                            <w:rFonts w:ascii="Courier New" w:hAnsi="Courier New"/>
                            <w:sz w:val="18"/>
                          </w:rPr>
                        </w:pPr>
                        <w:r>
                          <w:rPr>
                            <w:rFonts w:ascii="Courier New" w:hAnsi="Courier New"/>
                            <w:sz w:val="18"/>
                          </w:rPr>
                          <w:t>lateinit</w:t>
                        </w:r>
                        <w:r>
                          <w:rPr>
                            <w:rFonts w:ascii="Courier New" w:hAnsi="Courier New"/>
                            <w:spacing w:val="-13"/>
                            <w:sz w:val="18"/>
                          </w:rPr>
                          <w:t xml:space="preserve"> </w:t>
                        </w:r>
                        <w:r>
                          <w:rPr>
                            <w:rFonts w:ascii="Courier New" w:hAnsi="Courier New"/>
                            <w:sz w:val="18"/>
                          </w:rPr>
                          <w:t>var</w:t>
                        </w:r>
                        <w:r>
                          <w:rPr>
                            <w:rFonts w:ascii="Courier New" w:hAnsi="Courier New"/>
                            <w:spacing w:val="-13"/>
                            <w:sz w:val="18"/>
                          </w:rPr>
                          <w:t xml:space="preserve"> </w:t>
                        </w:r>
                        <w:r>
                          <w:rPr>
                            <w:rFonts w:ascii="Courier New" w:hAnsi="Courier New"/>
                            <w:sz w:val="18"/>
                          </w:rPr>
                          <w:t>application:</w:t>
                        </w:r>
                        <w:r>
                          <w:rPr>
                            <w:rFonts w:ascii="Courier New" w:hAnsi="Courier New"/>
                            <w:spacing w:val="-13"/>
                            <w:sz w:val="18"/>
                          </w:rPr>
                          <w:t xml:space="preserve"> </w:t>
                        </w:r>
                        <w:r>
                          <w:rPr>
                            <w:rFonts w:ascii="Courier New" w:hAnsi="Courier New"/>
                            <w:sz w:val="18"/>
                          </w:rPr>
                          <w:t xml:space="preserve">NotesApplication </w:t>
                        </w:r>
                        <w:r>
                          <w:rPr>
                            <w:rFonts w:ascii="Courier New" w:hAnsi="Courier New"/>
                            <w:spacing w:val="-2"/>
                            <w:sz w:val="18"/>
                          </w:rPr>
                          <w:t>@Mock</w:t>
                        </w:r>
                      </w:p>
                      <w:p>
                        <w:pPr>
                          <w:pStyle w:val="Normal"/>
                          <w:spacing w:before="1" w:after="0"/>
                          <w:ind w:left="885" w:hanging="0"/>
                          <w:rPr>
                            <w:rFonts w:ascii="Courier New" w:hAnsi="Courier New"/>
                            <w:sz w:val="18"/>
                          </w:rPr>
                        </w:pPr>
                        <w:r>
                          <w:rPr>
                            <w:rFonts w:ascii="Courier New" w:hAnsi="Courier New"/>
                            <w:sz w:val="18"/>
                          </w:rPr>
                          <w:t>lateinit</w:t>
                        </w:r>
                        <w:r>
                          <w:rPr>
                            <w:rFonts w:ascii="Courier New" w:hAnsi="Courier New"/>
                            <w:spacing w:val="-9"/>
                            <w:sz w:val="18"/>
                          </w:rPr>
                          <w:t xml:space="preserve"> </w:t>
                        </w:r>
                        <w:r>
                          <w:rPr>
                            <w:rFonts w:ascii="Courier New" w:hAnsi="Courier New"/>
                            <w:sz w:val="18"/>
                          </w:rPr>
                          <w:t>var</w:t>
                        </w:r>
                        <w:r>
                          <w:rPr>
                            <w:rFonts w:ascii="Courier New" w:hAnsi="Courier New"/>
                            <w:spacing w:val="-9"/>
                            <w:sz w:val="18"/>
                          </w:rPr>
                          <w:t xml:space="preserve"> </w:t>
                        </w:r>
                        <w:r>
                          <w:rPr>
                            <w:rFonts w:ascii="Courier New" w:hAnsi="Courier New"/>
                            <w:sz w:val="18"/>
                          </w:rPr>
                          <w:t>noteRepository:</w:t>
                        </w:r>
                        <w:r>
                          <w:rPr>
                            <w:rFonts w:ascii="Courier New" w:hAnsi="Courier New"/>
                            <w:spacing w:val="-8"/>
                            <w:sz w:val="18"/>
                          </w:rPr>
                          <w:t xml:space="preserve"> </w:t>
                        </w:r>
                        <w:r>
                          <w:rPr>
                            <w:rFonts w:ascii="Courier New" w:hAnsi="Courier New"/>
                            <w:spacing w:val="-2"/>
                            <w:sz w:val="18"/>
                          </w:rPr>
                          <w:t>NoteRepository</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pacing w:val="-2"/>
                            <w:sz w:val="18"/>
                          </w:rPr>
                          <w:t>@Before</w:t>
                        </w:r>
                      </w:p>
                      <w:p>
                        <w:pPr>
                          <w:pStyle w:val="Normal"/>
                          <w:spacing w:before="76" w:after="0"/>
                          <w:ind w:left="885" w:hanging="0"/>
                          <w:rPr>
                            <w:rFonts w:ascii="Courier New" w:hAnsi="Courier New"/>
                            <w:sz w:val="18"/>
                          </w:rPr>
                        </w:pPr>
                        <w:r>
                          <w:rPr>
                            <w:rFonts w:ascii="Courier New" w:hAnsi="Courier New"/>
                            <w:sz w:val="18"/>
                          </w:rPr>
                          <w:t>fun</w:t>
                        </w:r>
                        <w:r>
                          <w:rPr>
                            <w:rFonts w:ascii="Courier New" w:hAnsi="Courier New"/>
                            <w:spacing w:val="-5"/>
                            <w:sz w:val="18"/>
                          </w:rPr>
                          <w:t xml:space="preserve"> </w:t>
                        </w:r>
                        <w:r>
                          <w:rPr>
                            <w:rFonts w:ascii="Courier New" w:hAnsi="Courier New"/>
                            <w:sz w:val="18"/>
                          </w:rPr>
                          <w:t>setUp()</w:t>
                        </w:r>
                        <w:r>
                          <w:rPr>
                            <w:rFonts w:ascii="Courier New" w:hAnsi="Courier New"/>
                            <w:spacing w:val="-5"/>
                            <w:sz w:val="18"/>
                          </w:rPr>
                          <w:t xml:space="preserve"> </w:t>
                        </w:r>
                        <w:r>
                          <w:rPr>
                            <w:rFonts w:ascii="Courier New" w:hAnsi="Courier New"/>
                            <w:spacing w:val="-10"/>
                            <w:sz w:val="18"/>
                          </w:rPr>
                          <w:t>{</w:t>
                        </w:r>
                      </w:p>
                    </w:txbxContent>
                  </v:textbox>
                  <w10:wrap type="topAndBottom"/>
                </v:rect>
              </v:group>
            </w:pict>
          </mc:Fallback>
        </mc:AlternateContent>
      </w:r>
    </w:p>
    <w:p>
      <w:pPr>
        <w:pStyle w:val="TextBody"/>
        <w:spacing w:before="3" w:after="0"/>
        <w:rPr>
          <w:sz w:val="5"/>
        </w:rPr>
      </w:pPr>
      <w:r>
        <w:rPr>
          <w:sz w:val="5"/>
        </w:rPr>
      </w:r>
    </w:p>
    <w:p>
      <w:pPr>
        <w:pStyle w:val="TextBody"/>
        <w:ind w:left="104" w:hanging="0"/>
        <w:rPr/>
      </w:pPr>
      <w:r>
        <w:rPr/>
        <mc:AlternateContent>
          <mc:Choice Requires="wpg">
            <w:drawing>
              <wp:inline distT="0" distB="0" distL="0" distR="0" wp14:anchorId="417B6EB8">
                <wp:extent cx="5074920" cy="3952875"/>
                <wp:effectExtent l="0" t="0" r="5080" b="0"/>
                <wp:docPr id="1076" name="Shape656"/>
                <a:graphic xmlns:a="http://schemas.openxmlformats.org/drawingml/2006/main">
                  <a:graphicData uri="http://schemas.microsoft.com/office/word/2010/wordprocessingGroup">
                    <wpg:wgp>
                      <wpg:cNvGrpSpPr/>
                      <wpg:grpSpPr>
                        <a:xfrm>
                          <a:off x="0" y="0"/>
                          <a:ext cx="5074920" cy="3952800"/>
                          <a:chOff x="0" y="0"/>
                          <a:chExt cx="5074920" cy="3952800"/>
                        </a:xfrm>
                      </wpg:grpSpPr>
                      <wps:wsp>
                        <wps:cNvSpPr/>
                        <wps:spPr>
                          <a:xfrm>
                            <a:off x="0" y="6480"/>
                            <a:ext cx="5074920" cy="3940200"/>
                          </a:xfrm>
                          <a:prstGeom prst="rect">
                            <a:avLst/>
                          </a:prstGeom>
                          <a:solidFill>
                            <a:srgbClr val="f6f6f6"/>
                          </a:solidFill>
                          <a:ln w="0">
                            <a:noFill/>
                          </a:ln>
                        </wps:spPr>
                        <wps:style>
                          <a:lnRef idx="0"/>
                          <a:fillRef idx="0"/>
                          <a:effectRef idx="0"/>
                          <a:fontRef idx="minor"/>
                        </wps:style>
                        <wps:bodyPr/>
                      </wps:wsp>
                      <wps:wsp>
                        <wps:cNvSpPr/>
                        <wps:spPr>
                          <a:xfrm>
                            <a:off x="0" y="0"/>
                            <a:ext cx="5074920" cy="3952800"/>
                          </a:xfrm>
                          <a:custGeom>
                            <a:avLst/>
                            <a:gdLst>
                              <a:gd name="textAreaLeft" fmla="*/ 0 w 2877120"/>
                              <a:gd name="textAreaRight" fmla="*/ 2879280 w 2877120"/>
                              <a:gd name="textAreaTop" fmla="*/ 0 h 2241000"/>
                              <a:gd name="textAreaBottom" fmla="*/ 2243160 h 2241000"/>
                            </a:gdLst>
                            <a:ahLst/>
                            <a:rect l="textAreaLeft" t="textAreaTop" r="textAreaRight" b="textAreaBottom"/>
                            <a:pathLst>
                              <a:path w="7992" h="6225">
                                <a:moveTo>
                                  <a:pt x="7992" y="6204"/>
                                </a:moveTo>
                                <a:lnTo>
                                  <a:pt x="0" y="6204"/>
                                </a:lnTo>
                                <a:lnTo>
                                  <a:pt x="0" y="6224"/>
                                </a:lnTo>
                                <a:lnTo>
                                  <a:pt x="7992" y="6224"/>
                                </a:lnTo>
                                <a:lnTo>
                                  <a:pt x="7992" y="620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3927600"/>
                          </a:xfrm>
                          <a:prstGeom prst="rect">
                            <a:avLst/>
                          </a:prstGeom>
                          <a:noFill/>
                          <a:ln w="0">
                            <a:noFill/>
                          </a:ln>
                        </wps:spPr>
                        <wps:style>
                          <a:lnRef idx="0"/>
                          <a:fillRef idx="0"/>
                          <a:effectRef idx="0"/>
                          <a:fontRef idx="minor"/>
                        </wps:style>
                        <wps:txbx>
                          <w:txbxContent>
                            <w:p>
                              <w:pPr>
                                <w:pStyle w:val="Normal"/>
                                <w:spacing w:lineRule="exact" w:line="202" w:before="40" w:after="0"/>
                                <w:ind w:left="1317" w:hanging="0"/>
                                <w:rPr>
                                  <w:rFonts w:ascii="Courier New" w:hAnsi="Courier New"/>
                                  <w:sz w:val="18"/>
                                </w:rPr>
                              </w:pPr>
                              <w:r>
                                <w:rPr>
                                  <w:rFonts w:ascii="Courier New" w:hAnsi="Courier New"/>
                                  <w:spacing w:val="-2"/>
                                  <w:sz w:val="18"/>
                                </w:rPr>
                                <w:t>Mockito.'when'(application.noteRepository)</w:t>
                              </w:r>
                            </w:p>
                            <w:p>
                              <w:pPr>
                                <w:pStyle w:val="Normal"/>
                                <w:spacing w:lineRule="exact" w:line="202"/>
                                <w:ind w:left="1317" w:hanging="0"/>
                                <w:rPr>
                                  <w:rFonts w:ascii="Courier New" w:hAnsi="Courier New"/>
                                  <w:sz w:val="18"/>
                                </w:rPr>
                              </w:pPr>
                              <w:r>
                                <w:rPr>
                                  <w:rFonts w:ascii="Courier New" w:hAnsi="Courier New"/>
                                  <w:spacing w:val="-2"/>
                                  <w:sz w:val="18"/>
                                </w:rPr>
                                <w:t>.thenReturn(noteRepository)</w:t>
                              </w:r>
                            </w:p>
                            <w:p>
                              <w:pPr>
                                <w:pStyle w:val="Normal"/>
                                <w:spacing w:before="16" w:after="0"/>
                                <w:ind w:left="1317" w:hanging="0"/>
                                <w:rPr>
                                  <w:rFonts w:ascii="Courier New" w:hAnsi="Courier New"/>
                                  <w:sz w:val="18"/>
                                </w:rPr>
                              </w:pPr>
                              <w:r>
                                <w:rPr>
                                  <w:rFonts w:ascii="Courier New" w:hAnsi="Courier New"/>
                                  <w:sz w:val="18"/>
                                </w:rPr>
                                <w:t>countNotesViewModel</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pacing w:val="-2"/>
                                  <w:sz w:val="18"/>
                                </w:rPr>
                                <w:t>CountNotesViewModel(application)</w:t>
                              </w:r>
                            </w:p>
                            <w:p>
                              <w:pPr>
                                <w:pStyle w:val="Normal"/>
                                <w:spacing w:before="7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pacing w:val="-2"/>
                                  <w:sz w:val="18"/>
                                </w:rPr>
                                <w:t>@Test</w:t>
                              </w:r>
                            </w:p>
                            <w:p>
                              <w:pPr>
                                <w:pStyle w:val="Normal"/>
                                <w:spacing w:lineRule="auto" w:line="324" w:before="76" w:after="0"/>
                                <w:ind w:left="1317" w:right="4837" w:hanging="432"/>
                                <w:rPr>
                                  <w:rFonts w:ascii="Courier New" w:hAnsi="Courier New"/>
                                  <w:sz w:val="18"/>
                                </w:rPr>
                              </w:pPr>
                              <w:r>
                                <w:rPr>
                                  <w:rFonts w:ascii="Courier New" w:hAnsi="Courier New"/>
                                  <w:sz w:val="18"/>
                                </w:rPr>
                                <w:t>fun insertNote() { val</w:t>
                              </w:r>
                              <w:r>
                                <w:rPr>
                                  <w:rFonts w:ascii="Courier New" w:hAnsi="Courier New"/>
                                  <w:spacing w:val="-13"/>
                                  <w:sz w:val="18"/>
                                </w:rPr>
                                <w:t xml:space="preserve"> </w:t>
                              </w:r>
                              <w:r>
                                <w:rPr>
                                  <w:rFonts w:ascii="Courier New" w:hAnsi="Courier New"/>
                                  <w:sz w:val="18"/>
                                </w:rPr>
                                <w:t>text</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"text"</w:t>
                              </w:r>
                            </w:p>
                            <w:p>
                              <w:pPr>
                                <w:pStyle w:val="Normal"/>
                                <w:spacing w:lineRule="auto" w:line="324" w:before="1" w:after="0"/>
                                <w:ind w:left="1317" w:hanging="0"/>
                                <w:rPr>
                                  <w:rFonts w:ascii="Courier New" w:hAnsi="Courier New"/>
                                  <w:sz w:val="18"/>
                                </w:rPr>
                              </w:pPr>
                              <w:r>
                                <w:rPr>
                                  <w:rFonts w:ascii="Courier New" w:hAnsi="Courier New"/>
                                  <w:spacing w:val="-2"/>
                                  <w:sz w:val="18"/>
                                </w:rPr>
                                <w:t xml:space="preserve">countNotesViewModel.insertNote(text) </w:t>
                              </w:r>
                              <w:r>
                                <w:rPr>
                                  <w:rFonts w:ascii="Courier New" w:hAnsi="Courier New"/>
                                  <w:sz w:val="18"/>
                                </w:rPr>
                                <w:t>Mockito.verify(noteRepository).insertNote(Note(0,</w:t>
                              </w:r>
                              <w:r>
                                <w:rPr>
                                  <w:rFonts w:ascii="Courier New" w:hAnsi="Courier New"/>
                                  <w:spacing w:val="-29"/>
                                  <w:sz w:val="18"/>
                                </w:rPr>
                                <w:t xml:space="preserve"> </w:t>
                              </w:r>
                              <w:r>
                                <w:rPr>
                                  <w:rFonts w:ascii="Courier New" w:hAnsi="Courier New"/>
                                  <w:sz w:val="18"/>
                                </w:rPr>
                                <w:t>text))</w:t>
                              </w:r>
                            </w:p>
                            <w:p>
                              <w:pPr>
                                <w:pStyle w:val="Normal"/>
                                <w:spacing w:before="2"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before="129" w:after="0"/>
                                <w:ind w:left="885" w:hanging="0"/>
                                <w:rPr>
                                  <w:rFonts w:ascii="Courier New" w:hAnsi="Courier New"/>
                                  <w:sz w:val="18"/>
                                </w:rPr>
                              </w:pPr>
                              <w:r>
                                <w:rPr>
                                  <w:rFonts w:ascii="Courier New" w:hAnsi="Courier New"/>
                                  <w:spacing w:val="-2"/>
                                  <w:sz w:val="18"/>
                                </w:rPr>
                                <w:t>@Test</w:t>
                              </w:r>
                            </w:p>
                            <w:p>
                              <w:pPr>
                                <w:pStyle w:val="Normal"/>
                                <w:spacing w:before="76" w:after="0"/>
                                <w:ind w:left="885" w:hanging="0"/>
                                <w:rPr>
                                  <w:rFonts w:ascii="Courier New" w:hAnsi="Courier New"/>
                                  <w:sz w:val="18"/>
                                </w:rPr>
                              </w:pPr>
                              <w:r>
                                <w:rPr>
                                  <w:rFonts w:ascii="Courier New" w:hAnsi="Courier New"/>
                                  <w:sz w:val="18"/>
                                </w:rPr>
                                <w:t>fun</w:t>
                              </w:r>
                              <w:r>
                                <w:rPr>
                                  <w:rFonts w:ascii="Courier New" w:hAnsi="Courier New"/>
                                  <w:spacing w:val="-13"/>
                                  <w:sz w:val="18"/>
                                </w:rPr>
                                <w:t xml:space="preserve"> </w:t>
                              </w:r>
                              <w:r>
                                <w:rPr>
                                  <w:rFonts w:ascii="Courier New" w:hAnsi="Courier New"/>
                                  <w:sz w:val="18"/>
                                </w:rPr>
                                <w:t>getNoteCountLiveData()</w:t>
                              </w:r>
                              <w:r>
                                <w:rPr>
                                  <w:rFonts w:ascii="Courier New" w:hAnsi="Courier New"/>
                                  <w:spacing w:val="-12"/>
                                  <w:sz w:val="18"/>
                                </w:rPr>
                                <w:t xml:space="preserve"> </w:t>
                              </w:r>
                              <w:r>
                                <w:rPr>
                                  <w:rFonts w:ascii="Courier New" w:hAnsi="Courier New"/>
                                  <w:spacing w:val="-10"/>
                                  <w:sz w:val="18"/>
                                </w:rPr>
                                <w:t>{</w:t>
                              </w:r>
                            </w:p>
                            <w:p>
                              <w:pPr>
                                <w:pStyle w:val="Normal"/>
                                <w:spacing w:lineRule="atLeast" w:line="280"/>
                                <w:ind w:left="1317" w:hanging="0"/>
                                <w:rPr>
                                  <w:rFonts w:ascii="Courier New" w:hAnsi="Courier New"/>
                                  <w:sz w:val="18"/>
                                </w:rPr>
                              </w:pPr>
                              <w:r>
                                <w:rPr>
                                  <w:rFonts w:ascii="Courier New" w:hAnsi="Courier New"/>
                                  <w:sz w:val="18"/>
                                </w:rPr>
                                <w:t>val</w:t>
                              </w:r>
                              <w:r>
                                <w:rPr>
                                  <w:rFonts w:ascii="Courier New" w:hAnsi="Courier New"/>
                                  <w:spacing w:val="-13"/>
                                  <w:sz w:val="18"/>
                                </w:rPr>
                                <w:t xml:space="preserve"> </w:t>
                              </w:r>
                              <w:r>
                                <w:rPr>
                                  <w:rFonts w:ascii="Courier New" w:hAnsi="Courier New"/>
                                  <w:sz w:val="18"/>
                                </w:rPr>
                                <w:t>notes</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 xml:space="preserve">Mockito.mock(LiveData::class.java) </w:t>
                              </w:r>
                              <w:r>
                                <w:rPr>
                                  <w:rFonts w:ascii="Courier New" w:hAnsi="Courier New"/>
                                  <w:spacing w:val="-2"/>
                                  <w:sz w:val="18"/>
                                </w:rPr>
                                <w:t>Mockito.'when'(noteRepository.getNoteCount())</w:t>
                              </w:r>
                            </w:p>
                            <w:p>
                              <w:pPr>
                                <w:pStyle w:val="Normal"/>
                                <w:spacing w:lineRule="exact" w:line="200"/>
                                <w:ind w:left="1533" w:hanging="0"/>
                                <w:rPr>
                                  <w:rFonts w:ascii="Courier New" w:hAnsi="Courier New"/>
                                  <w:sz w:val="18"/>
                                </w:rPr>
                              </w:pPr>
                              <w:r>
                                <w:rPr>
                                  <w:rFonts w:ascii="Courier New" w:hAnsi="Courier New"/>
                                  <w:sz w:val="18"/>
                                </w:rPr>
                                <w:t>.thenReturn(notes</w:t>
                              </w:r>
                              <w:r>
                                <w:rPr>
                                  <w:rFonts w:ascii="Courier New" w:hAnsi="Courier New"/>
                                  <w:spacing w:val="-10"/>
                                  <w:sz w:val="18"/>
                                </w:rPr>
                                <w:t xml:space="preserve"> </w:t>
                              </w:r>
                              <w:r>
                                <w:rPr>
                                  <w:rFonts w:ascii="Courier New" w:hAnsi="Courier New"/>
                                  <w:sz w:val="18"/>
                                </w:rPr>
                                <w:t>as</w:t>
                              </w:r>
                              <w:r>
                                <w:rPr>
                                  <w:rFonts w:ascii="Courier New" w:hAnsi="Courier New"/>
                                  <w:spacing w:val="-9"/>
                                  <w:sz w:val="18"/>
                                </w:rPr>
                                <w:t xml:space="preserve"> </w:t>
                              </w:r>
                              <w:r>
                                <w:rPr>
                                  <w:rFonts w:ascii="Courier New" w:hAnsi="Courier New"/>
                                  <w:spacing w:val="-2"/>
                                  <w:sz w:val="18"/>
                                </w:rPr>
                                <w:t>LiveData&lt;Int&gt;)</w:t>
                              </w:r>
                            </w:p>
                            <w:p>
                              <w:pPr>
                                <w:pStyle w:val="Normal"/>
                                <w:spacing w:before="2" w:after="0"/>
                                <w:rPr>
                                  <w:rFonts w:ascii="Courier New" w:hAnsi="Courier New"/>
                                  <w:sz w:val="26"/>
                                </w:rPr>
                              </w:pPr>
                              <w:r>
                                <w:rPr>
                                  <w:rFonts w:ascii="Courier New" w:hAnsi="Courier New"/>
                                  <w:sz w:val="26"/>
                                </w:rPr>
                              </w:r>
                            </w:p>
                            <w:p>
                              <w:pPr>
                                <w:pStyle w:val="Normal"/>
                                <w:ind w:left="1317" w:hanging="0"/>
                                <w:rPr>
                                  <w:rFonts w:ascii="Courier New" w:hAnsi="Courier New"/>
                                  <w:sz w:val="18"/>
                                </w:rPr>
                              </w:pPr>
                              <w:r>
                                <w:rPr>
                                  <w:rFonts w:ascii="Courier New" w:hAnsi="Courier New"/>
                                  <w:sz w:val="18"/>
                                </w:rPr>
                                <w:t>val</w:t>
                              </w:r>
                              <w:r>
                                <w:rPr>
                                  <w:rFonts w:ascii="Courier New" w:hAnsi="Courier New"/>
                                  <w:spacing w:val="-4"/>
                                  <w:sz w:val="18"/>
                                </w:rPr>
                                <w:t xml:space="preserve"> </w:t>
                              </w:r>
                              <w:r>
                                <w:rPr>
                                  <w:rFonts w:ascii="Courier New" w:hAnsi="Courier New"/>
                                  <w:sz w:val="18"/>
                                </w:rPr>
                                <w:t>result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pacing w:val="-2"/>
                                  <w:sz w:val="18"/>
                                </w:rPr>
                                <w:t>countNotesViewModel.getNoteCountLiveData()</w:t>
                              </w:r>
                            </w:p>
                            <w:p>
                              <w:pPr>
                                <w:pStyle w:val="Normal"/>
                                <w:rPr>
                                  <w:rFonts w:ascii="Courier New" w:hAnsi="Courier New"/>
                                  <w:sz w:val="20"/>
                                </w:rPr>
                              </w:pPr>
                              <w:r>
                                <w:rPr>
                                  <w:rFonts w:ascii="Courier New" w:hAnsi="Courier New"/>
                                  <w:sz w:val="20"/>
                                </w:rPr>
                              </w:r>
                            </w:p>
                            <w:p>
                              <w:pPr>
                                <w:pStyle w:val="Normal"/>
                                <w:spacing w:before="129" w:after="0"/>
                                <w:ind w:left="1317" w:hanging="0"/>
                                <w:rPr>
                                  <w:rFonts w:ascii="Courier New" w:hAnsi="Courier New"/>
                                  <w:sz w:val="18"/>
                                </w:rPr>
                              </w:pPr>
                              <w:r>
                                <w:rPr>
                                  <w:rFonts w:ascii="Courier New" w:hAnsi="Courier New"/>
                                  <w:sz w:val="18"/>
                                </w:rPr>
                                <w:t>assertEquals(notes,</w:t>
                              </w:r>
                              <w:r>
                                <w:rPr>
                                  <w:rFonts w:ascii="Courier New" w:hAnsi="Courier New"/>
                                  <w:spacing w:val="-19"/>
                                  <w:sz w:val="18"/>
                                </w:rPr>
                                <w:t xml:space="preserve"> </w:t>
                              </w:r>
                              <w:r>
                                <w:rPr>
                                  <w:rFonts w:ascii="Courier New" w:hAnsi="Courier New"/>
                                  <w:spacing w:val="-2"/>
                                  <w:sz w:val="18"/>
                                </w:rPr>
                                <w:t>result)</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inline>
            </w:drawing>
          </mc:Choice>
          <mc:Fallback>
            <w:pict>
              <v:group id="shape_0" alt="Shape656" style="position:absolute;margin-left:0pt;margin-top:-311.3pt;width:399.6pt;height:311.25pt" coordorigin="0,-6226" coordsize="7992,6225">
                <v:rect id="shape_0" path="m0,0l-2147483645,0l-2147483645,-2147483646l0,-2147483646xe" fillcolor="#f6f6f6" stroked="f" o:allowincell="f" style="position:absolute;left:0;top:-6216;width:7991;height:6204;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6206;width:7991;height:6184;mso-wrap-style:square;v-text-anchor:top;mso-position-vertical:top">
                  <v:fill o:detectmouseclick="t" on="false"/>
                  <v:stroke color="#3465a4" joinstyle="round" endcap="flat"/>
                  <v:textbox>
                    <w:txbxContent>
                      <w:p>
                        <w:pPr>
                          <w:pStyle w:val="Normal"/>
                          <w:spacing w:lineRule="exact" w:line="202" w:before="40" w:after="0"/>
                          <w:ind w:left="1317" w:hanging="0"/>
                          <w:rPr>
                            <w:rFonts w:ascii="Courier New" w:hAnsi="Courier New"/>
                            <w:sz w:val="18"/>
                          </w:rPr>
                        </w:pPr>
                        <w:r>
                          <w:rPr>
                            <w:rFonts w:ascii="Courier New" w:hAnsi="Courier New"/>
                            <w:spacing w:val="-2"/>
                            <w:sz w:val="18"/>
                          </w:rPr>
                          <w:t>Mockito.'when'(application.noteRepository)</w:t>
                        </w:r>
                      </w:p>
                      <w:p>
                        <w:pPr>
                          <w:pStyle w:val="Normal"/>
                          <w:spacing w:lineRule="exact" w:line="202"/>
                          <w:ind w:left="1317" w:hanging="0"/>
                          <w:rPr>
                            <w:rFonts w:ascii="Courier New" w:hAnsi="Courier New"/>
                            <w:sz w:val="18"/>
                          </w:rPr>
                        </w:pPr>
                        <w:r>
                          <w:rPr>
                            <w:rFonts w:ascii="Courier New" w:hAnsi="Courier New"/>
                            <w:spacing w:val="-2"/>
                            <w:sz w:val="18"/>
                          </w:rPr>
                          <w:t>.thenReturn(noteRepository)</w:t>
                        </w:r>
                      </w:p>
                      <w:p>
                        <w:pPr>
                          <w:pStyle w:val="Normal"/>
                          <w:spacing w:before="16" w:after="0"/>
                          <w:ind w:left="1317" w:hanging="0"/>
                          <w:rPr>
                            <w:rFonts w:ascii="Courier New" w:hAnsi="Courier New"/>
                            <w:sz w:val="18"/>
                          </w:rPr>
                        </w:pPr>
                        <w:r>
                          <w:rPr>
                            <w:rFonts w:ascii="Courier New" w:hAnsi="Courier New"/>
                            <w:sz w:val="18"/>
                          </w:rPr>
                          <w:t>countNotesViewModel</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pacing w:val="-2"/>
                            <w:sz w:val="18"/>
                          </w:rPr>
                          <w:t>CountNotesViewModel(application)</w:t>
                        </w:r>
                      </w:p>
                      <w:p>
                        <w:pPr>
                          <w:pStyle w:val="Normal"/>
                          <w:spacing w:before="7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pacing w:val="-2"/>
                            <w:sz w:val="18"/>
                          </w:rPr>
                          <w:t>@Test</w:t>
                        </w:r>
                      </w:p>
                      <w:p>
                        <w:pPr>
                          <w:pStyle w:val="Normal"/>
                          <w:spacing w:lineRule="auto" w:line="324" w:before="76" w:after="0"/>
                          <w:ind w:left="1317" w:right="4837" w:hanging="432"/>
                          <w:rPr>
                            <w:rFonts w:ascii="Courier New" w:hAnsi="Courier New"/>
                            <w:sz w:val="18"/>
                          </w:rPr>
                        </w:pPr>
                        <w:r>
                          <w:rPr>
                            <w:rFonts w:ascii="Courier New" w:hAnsi="Courier New"/>
                            <w:sz w:val="18"/>
                          </w:rPr>
                          <w:t>fun insertNote() { val</w:t>
                        </w:r>
                        <w:r>
                          <w:rPr>
                            <w:rFonts w:ascii="Courier New" w:hAnsi="Courier New"/>
                            <w:spacing w:val="-13"/>
                            <w:sz w:val="18"/>
                          </w:rPr>
                          <w:t xml:space="preserve"> </w:t>
                        </w:r>
                        <w:r>
                          <w:rPr>
                            <w:rFonts w:ascii="Courier New" w:hAnsi="Courier New"/>
                            <w:sz w:val="18"/>
                          </w:rPr>
                          <w:t>text</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"text"</w:t>
                        </w:r>
                      </w:p>
                      <w:p>
                        <w:pPr>
                          <w:pStyle w:val="Normal"/>
                          <w:spacing w:lineRule="auto" w:line="324" w:before="1" w:after="0"/>
                          <w:ind w:left="1317" w:hanging="0"/>
                          <w:rPr>
                            <w:rFonts w:ascii="Courier New" w:hAnsi="Courier New"/>
                            <w:sz w:val="18"/>
                          </w:rPr>
                        </w:pPr>
                        <w:r>
                          <w:rPr>
                            <w:rFonts w:ascii="Courier New" w:hAnsi="Courier New"/>
                            <w:spacing w:val="-2"/>
                            <w:sz w:val="18"/>
                          </w:rPr>
                          <w:t xml:space="preserve">countNotesViewModel.insertNote(text) </w:t>
                        </w:r>
                        <w:r>
                          <w:rPr>
                            <w:rFonts w:ascii="Courier New" w:hAnsi="Courier New"/>
                            <w:sz w:val="18"/>
                          </w:rPr>
                          <w:t>Mockito.verify(noteRepository).insertNote(Note(0,</w:t>
                        </w:r>
                        <w:r>
                          <w:rPr>
                            <w:rFonts w:ascii="Courier New" w:hAnsi="Courier New"/>
                            <w:spacing w:val="-29"/>
                            <w:sz w:val="18"/>
                          </w:rPr>
                          <w:t xml:space="preserve"> </w:t>
                        </w:r>
                        <w:r>
                          <w:rPr>
                            <w:rFonts w:ascii="Courier New" w:hAnsi="Courier New"/>
                            <w:sz w:val="18"/>
                          </w:rPr>
                          <w:t>text))</w:t>
                        </w:r>
                      </w:p>
                      <w:p>
                        <w:pPr>
                          <w:pStyle w:val="Normal"/>
                          <w:spacing w:before="2"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before="129" w:after="0"/>
                          <w:ind w:left="885" w:hanging="0"/>
                          <w:rPr>
                            <w:rFonts w:ascii="Courier New" w:hAnsi="Courier New"/>
                            <w:sz w:val="18"/>
                          </w:rPr>
                        </w:pPr>
                        <w:r>
                          <w:rPr>
                            <w:rFonts w:ascii="Courier New" w:hAnsi="Courier New"/>
                            <w:spacing w:val="-2"/>
                            <w:sz w:val="18"/>
                          </w:rPr>
                          <w:t>@Test</w:t>
                        </w:r>
                      </w:p>
                      <w:p>
                        <w:pPr>
                          <w:pStyle w:val="Normal"/>
                          <w:spacing w:before="76" w:after="0"/>
                          <w:ind w:left="885" w:hanging="0"/>
                          <w:rPr>
                            <w:rFonts w:ascii="Courier New" w:hAnsi="Courier New"/>
                            <w:sz w:val="18"/>
                          </w:rPr>
                        </w:pPr>
                        <w:r>
                          <w:rPr>
                            <w:rFonts w:ascii="Courier New" w:hAnsi="Courier New"/>
                            <w:sz w:val="18"/>
                          </w:rPr>
                          <w:t>fun</w:t>
                        </w:r>
                        <w:r>
                          <w:rPr>
                            <w:rFonts w:ascii="Courier New" w:hAnsi="Courier New"/>
                            <w:spacing w:val="-13"/>
                            <w:sz w:val="18"/>
                          </w:rPr>
                          <w:t xml:space="preserve"> </w:t>
                        </w:r>
                        <w:r>
                          <w:rPr>
                            <w:rFonts w:ascii="Courier New" w:hAnsi="Courier New"/>
                            <w:sz w:val="18"/>
                          </w:rPr>
                          <w:t>getNoteCountLiveData()</w:t>
                        </w:r>
                        <w:r>
                          <w:rPr>
                            <w:rFonts w:ascii="Courier New" w:hAnsi="Courier New"/>
                            <w:spacing w:val="-12"/>
                            <w:sz w:val="18"/>
                          </w:rPr>
                          <w:t xml:space="preserve"> </w:t>
                        </w:r>
                        <w:r>
                          <w:rPr>
                            <w:rFonts w:ascii="Courier New" w:hAnsi="Courier New"/>
                            <w:spacing w:val="-10"/>
                            <w:sz w:val="18"/>
                          </w:rPr>
                          <w:t>{</w:t>
                        </w:r>
                      </w:p>
                      <w:p>
                        <w:pPr>
                          <w:pStyle w:val="Normal"/>
                          <w:spacing w:lineRule="atLeast" w:line="280"/>
                          <w:ind w:left="1317" w:hanging="0"/>
                          <w:rPr>
                            <w:rFonts w:ascii="Courier New" w:hAnsi="Courier New"/>
                            <w:sz w:val="18"/>
                          </w:rPr>
                        </w:pPr>
                        <w:r>
                          <w:rPr>
                            <w:rFonts w:ascii="Courier New" w:hAnsi="Courier New"/>
                            <w:sz w:val="18"/>
                          </w:rPr>
                          <w:t>val</w:t>
                        </w:r>
                        <w:r>
                          <w:rPr>
                            <w:rFonts w:ascii="Courier New" w:hAnsi="Courier New"/>
                            <w:spacing w:val="-13"/>
                            <w:sz w:val="18"/>
                          </w:rPr>
                          <w:t xml:space="preserve"> </w:t>
                        </w:r>
                        <w:r>
                          <w:rPr>
                            <w:rFonts w:ascii="Courier New" w:hAnsi="Courier New"/>
                            <w:sz w:val="18"/>
                          </w:rPr>
                          <w:t>notes</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 xml:space="preserve">Mockito.mock(LiveData::class.java) </w:t>
                        </w:r>
                        <w:r>
                          <w:rPr>
                            <w:rFonts w:ascii="Courier New" w:hAnsi="Courier New"/>
                            <w:spacing w:val="-2"/>
                            <w:sz w:val="18"/>
                          </w:rPr>
                          <w:t>Mockito.'when'(noteRepository.getNoteCount())</w:t>
                        </w:r>
                      </w:p>
                      <w:p>
                        <w:pPr>
                          <w:pStyle w:val="Normal"/>
                          <w:spacing w:lineRule="exact" w:line="200"/>
                          <w:ind w:left="1533" w:hanging="0"/>
                          <w:rPr>
                            <w:rFonts w:ascii="Courier New" w:hAnsi="Courier New"/>
                            <w:sz w:val="18"/>
                          </w:rPr>
                        </w:pPr>
                        <w:r>
                          <w:rPr>
                            <w:rFonts w:ascii="Courier New" w:hAnsi="Courier New"/>
                            <w:sz w:val="18"/>
                          </w:rPr>
                          <w:t>.thenReturn(notes</w:t>
                        </w:r>
                        <w:r>
                          <w:rPr>
                            <w:rFonts w:ascii="Courier New" w:hAnsi="Courier New"/>
                            <w:spacing w:val="-10"/>
                            <w:sz w:val="18"/>
                          </w:rPr>
                          <w:t xml:space="preserve"> </w:t>
                        </w:r>
                        <w:r>
                          <w:rPr>
                            <w:rFonts w:ascii="Courier New" w:hAnsi="Courier New"/>
                            <w:sz w:val="18"/>
                          </w:rPr>
                          <w:t>as</w:t>
                        </w:r>
                        <w:r>
                          <w:rPr>
                            <w:rFonts w:ascii="Courier New" w:hAnsi="Courier New"/>
                            <w:spacing w:val="-9"/>
                            <w:sz w:val="18"/>
                          </w:rPr>
                          <w:t xml:space="preserve"> </w:t>
                        </w:r>
                        <w:r>
                          <w:rPr>
                            <w:rFonts w:ascii="Courier New" w:hAnsi="Courier New"/>
                            <w:spacing w:val="-2"/>
                            <w:sz w:val="18"/>
                          </w:rPr>
                          <w:t>LiveData&lt;Int&gt;)</w:t>
                        </w:r>
                      </w:p>
                      <w:p>
                        <w:pPr>
                          <w:pStyle w:val="Normal"/>
                          <w:spacing w:before="2" w:after="0"/>
                          <w:rPr>
                            <w:rFonts w:ascii="Courier New" w:hAnsi="Courier New"/>
                            <w:sz w:val="26"/>
                          </w:rPr>
                        </w:pPr>
                        <w:r>
                          <w:rPr>
                            <w:rFonts w:ascii="Courier New" w:hAnsi="Courier New"/>
                            <w:sz w:val="26"/>
                          </w:rPr>
                        </w:r>
                      </w:p>
                      <w:p>
                        <w:pPr>
                          <w:pStyle w:val="Normal"/>
                          <w:ind w:left="1317" w:hanging="0"/>
                          <w:rPr>
                            <w:rFonts w:ascii="Courier New" w:hAnsi="Courier New"/>
                            <w:sz w:val="18"/>
                          </w:rPr>
                        </w:pPr>
                        <w:r>
                          <w:rPr>
                            <w:rFonts w:ascii="Courier New" w:hAnsi="Courier New"/>
                            <w:sz w:val="18"/>
                          </w:rPr>
                          <w:t>val</w:t>
                        </w:r>
                        <w:r>
                          <w:rPr>
                            <w:rFonts w:ascii="Courier New" w:hAnsi="Courier New"/>
                            <w:spacing w:val="-4"/>
                            <w:sz w:val="18"/>
                          </w:rPr>
                          <w:t xml:space="preserve"> </w:t>
                        </w:r>
                        <w:r>
                          <w:rPr>
                            <w:rFonts w:ascii="Courier New" w:hAnsi="Courier New"/>
                            <w:sz w:val="18"/>
                          </w:rPr>
                          <w:t>result</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pacing w:val="-2"/>
                            <w:sz w:val="18"/>
                          </w:rPr>
                          <w:t>countNotesViewModel.getNoteCountLiveData()</w:t>
                        </w:r>
                      </w:p>
                      <w:p>
                        <w:pPr>
                          <w:pStyle w:val="Normal"/>
                          <w:rPr>
                            <w:rFonts w:ascii="Courier New" w:hAnsi="Courier New"/>
                            <w:sz w:val="20"/>
                          </w:rPr>
                        </w:pPr>
                        <w:r>
                          <w:rPr>
                            <w:rFonts w:ascii="Courier New" w:hAnsi="Courier New"/>
                            <w:sz w:val="20"/>
                          </w:rPr>
                        </w:r>
                      </w:p>
                      <w:p>
                        <w:pPr>
                          <w:pStyle w:val="Normal"/>
                          <w:spacing w:before="129" w:after="0"/>
                          <w:ind w:left="1317" w:hanging="0"/>
                          <w:rPr>
                            <w:rFonts w:ascii="Courier New" w:hAnsi="Courier New"/>
                            <w:sz w:val="18"/>
                          </w:rPr>
                        </w:pPr>
                        <w:r>
                          <w:rPr>
                            <w:rFonts w:ascii="Courier New" w:hAnsi="Courier New"/>
                            <w:sz w:val="18"/>
                          </w:rPr>
                          <w:t>assertEquals(notes,</w:t>
                        </w:r>
                        <w:r>
                          <w:rPr>
                            <w:rFonts w:ascii="Courier New" w:hAnsi="Courier New"/>
                            <w:spacing w:val="-19"/>
                            <w:sz w:val="18"/>
                          </w:rPr>
                          <w:t xml:space="preserve"> </w:t>
                        </w:r>
                        <w:r>
                          <w:rPr>
                            <w:rFonts w:ascii="Courier New" w:hAnsi="Courier New"/>
                            <w:spacing w:val="-2"/>
                            <w:sz w:val="18"/>
                          </w:rPr>
                          <w:t>result)</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square"/>
                </v:rect>
              </v:group>
            </w:pict>
          </mc:Fallback>
        </mc:AlternateContent>
      </w:r>
    </w:p>
    <w:p>
      <w:pPr>
        <w:pStyle w:val="ListParagraph"/>
        <w:numPr>
          <w:ilvl w:val="1"/>
          <w:numId w:val="8"/>
        </w:numPr>
        <w:tabs>
          <w:tab w:val="clear" w:pos="720"/>
          <w:tab w:val="left" w:pos="554" w:leader="none"/>
        </w:tabs>
        <w:spacing w:before="47" w:after="0"/>
        <w:ind w:left="554" w:hanging="360"/>
        <w:jc w:val="left"/>
        <w:rPr>
          <w:sz w:val="20"/>
        </w:rPr>
      </w:pPr>
      <w:r>
        <w:rPr>
          <w:sz w:val="20"/>
        </w:rPr>
        <w:t>Now,</w:t>
      </w:r>
      <w:r>
        <w:rPr>
          <w:spacing w:val="-4"/>
          <w:sz w:val="20"/>
        </w:rPr>
        <w:t xml:space="preserve"> </w:t>
      </w:r>
      <w:r>
        <w:rPr>
          <w:sz w:val="20"/>
        </w:rPr>
        <w:t>let's</w:t>
      </w:r>
      <w:r>
        <w:rPr>
          <w:spacing w:val="-1"/>
          <w:sz w:val="20"/>
        </w:rPr>
        <w:t xml:space="preserve"> </w:t>
      </w:r>
      <w:r>
        <w:rPr>
          <w:sz w:val="20"/>
        </w:rPr>
        <w:t>build</w:t>
      </w:r>
      <w:r>
        <w:rPr>
          <w:spacing w:val="-2"/>
          <w:sz w:val="20"/>
        </w:rPr>
        <w:t xml:space="preserve"> </w:t>
      </w:r>
      <w:r>
        <w:rPr>
          <w:sz w:val="20"/>
        </w:rPr>
        <w:t>our</w:t>
      </w:r>
      <w:r>
        <w:rPr>
          <w:spacing w:val="-1"/>
          <w:sz w:val="20"/>
        </w:rPr>
        <w:t xml:space="preserve"> </w:t>
      </w:r>
      <w:r>
        <w:rPr>
          <w:sz w:val="20"/>
        </w:rPr>
        <w:t>UI.</w:t>
      </w:r>
      <w:r>
        <w:rPr>
          <w:spacing w:val="-2"/>
          <w:sz w:val="20"/>
        </w:rPr>
        <w:t xml:space="preserve"> </w:t>
      </w:r>
      <w:r>
        <w:rPr>
          <w:sz w:val="20"/>
        </w:rPr>
        <w:t>To</w:t>
      </w:r>
      <w:r>
        <w:rPr>
          <w:spacing w:val="-2"/>
          <w:sz w:val="20"/>
        </w:rPr>
        <w:t xml:space="preserve"> </w:t>
      </w:r>
      <w:r>
        <w:rPr>
          <w:sz w:val="20"/>
        </w:rPr>
        <w:t>do</w:t>
      </w:r>
      <w:r>
        <w:rPr>
          <w:spacing w:val="-2"/>
          <w:sz w:val="20"/>
        </w:rPr>
        <w:t xml:space="preserve"> </w:t>
      </w:r>
      <w:r>
        <w:rPr>
          <w:sz w:val="20"/>
        </w:rPr>
        <w:t>this,</w:t>
      </w:r>
      <w:r>
        <w:rPr>
          <w:spacing w:val="-1"/>
          <w:sz w:val="20"/>
        </w:rPr>
        <w:t xml:space="preserve"> </w:t>
      </w:r>
      <w:r>
        <w:rPr>
          <w:sz w:val="20"/>
        </w:rPr>
        <w:t>first,</w:t>
      </w:r>
      <w:r>
        <w:rPr>
          <w:spacing w:val="-2"/>
          <w:sz w:val="20"/>
        </w:rPr>
        <w:t xml:space="preserve"> </w:t>
      </w:r>
      <w:r>
        <w:rPr>
          <w:sz w:val="20"/>
        </w:rPr>
        <w:t>we</w:t>
      </w:r>
      <w:r>
        <w:rPr>
          <w:spacing w:val="-1"/>
          <w:sz w:val="20"/>
        </w:rPr>
        <w:t xml:space="preserve"> </w:t>
      </w:r>
      <w:r>
        <w:rPr>
          <w:sz w:val="20"/>
        </w:rPr>
        <w:t>need</w:t>
      </w:r>
      <w:r>
        <w:rPr>
          <w:spacing w:val="-2"/>
          <w:sz w:val="20"/>
        </w:rPr>
        <w:t xml:space="preserve"> </w:t>
      </w:r>
      <w:r>
        <w:rPr>
          <w:sz w:val="20"/>
        </w:rPr>
        <w:t>the</w:t>
      </w:r>
      <w:r>
        <w:rPr>
          <w:spacing w:val="-3"/>
          <w:sz w:val="20"/>
        </w:rPr>
        <w:t xml:space="preserve"> </w:t>
      </w:r>
      <w:r>
        <w:rPr>
          <w:rFonts w:ascii="Courier New" w:hAnsi="Courier New"/>
          <w:b/>
        </w:rPr>
        <w:t>RecyclerView</w:t>
      </w:r>
      <w:r>
        <w:rPr>
          <w:rFonts w:ascii="Courier New" w:hAnsi="Courier New"/>
          <w:b/>
          <w:spacing w:val="-80"/>
        </w:rPr>
        <w:t xml:space="preserve"> </w:t>
      </w:r>
      <w:r>
        <w:rPr>
          <w:spacing w:val="-2"/>
          <w:sz w:val="20"/>
        </w:rPr>
        <w:t>library.</w:t>
      </w:r>
    </w:p>
    <w:p>
      <w:pPr>
        <w:pStyle w:val="Normal"/>
        <w:ind w:left="554" w:hanging="0"/>
        <w:rPr>
          <w:sz w:val="20"/>
        </w:rPr>
      </w:pPr>
      <w:r>
        <w:rPr>
          <w:sz w:val="20"/>
        </w:rPr>
        <w:t>Here,</w:t>
      </w:r>
      <w:r>
        <w:rPr>
          <w:spacing w:val="-3"/>
          <w:sz w:val="20"/>
        </w:rPr>
        <w:t xml:space="preserve"> </w:t>
      </w:r>
      <w:r>
        <w:rPr>
          <w:sz w:val="20"/>
        </w:rPr>
        <w:t>you</w:t>
      </w:r>
      <w:r>
        <w:rPr>
          <w:spacing w:val="-1"/>
          <w:sz w:val="20"/>
        </w:rPr>
        <w:t xml:space="preserve"> </w:t>
      </w:r>
      <w:r>
        <w:rPr>
          <w:sz w:val="20"/>
        </w:rPr>
        <w:t>need</w:t>
      </w:r>
      <w:r>
        <w:rPr>
          <w:spacing w:val="-1"/>
          <w:sz w:val="20"/>
        </w:rPr>
        <w:t xml:space="preserve"> </w:t>
      </w:r>
      <w:r>
        <w:rPr>
          <w:sz w:val="20"/>
        </w:rPr>
        <w:t>to</w:t>
      </w:r>
      <w:r>
        <w:rPr>
          <w:spacing w:val="-1"/>
          <w:sz w:val="20"/>
        </w:rPr>
        <w:t xml:space="preserve"> </w:t>
      </w:r>
      <w:r>
        <w:rPr>
          <w:sz w:val="20"/>
        </w:rPr>
        <w:t>add</w:t>
      </w:r>
      <w:r>
        <w:rPr>
          <w:spacing w:val="-1"/>
          <w:sz w:val="20"/>
        </w:rPr>
        <w:t xml:space="preserve"> </w:t>
      </w:r>
      <w:r>
        <w:rPr>
          <w:sz w:val="20"/>
        </w:rPr>
        <w:t>the</w:t>
      </w:r>
      <w:r>
        <w:rPr>
          <w:spacing w:val="-1"/>
          <w:sz w:val="20"/>
        </w:rPr>
        <w:t xml:space="preserve"> </w:t>
      </w:r>
      <w:r>
        <w:rPr>
          <w:sz w:val="20"/>
        </w:rPr>
        <w:t>following</w:t>
      </w:r>
      <w:r>
        <w:rPr>
          <w:spacing w:val="-1"/>
          <w:sz w:val="20"/>
        </w:rPr>
        <w:t xml:space="preserve"> </w:t>
      </w:r>
      <w:r>
        <w:rPr>
          <w:sz w:val="20"/>
        </w:rPr>
        <w:t>to</w:t>
      </w:r>
      <w:r>
        <w:rPr>
          <w:spacing w:val="-2"/>
          <w:sz w:val="20"/>
        </w:rPr>
        <w:t xml:space="preserve"> </w:t>
      </w:r>
      <w:r>
        <w:rPr>
          <w:rFonts w:ascii="Courier New" w:hAnsi="Courier New"/>
          <w:b/>
          <w:spacing w:val="-2"/>
        </w:rPr>
        <w:t>app/build.gradle</w:t>
      </w:r>
      <w:r>
        <w:rPr>
          <w:spacing w:val="-2"/>
          <w:sz w:val="20"/>
        </w:rPr>
        <w:t>:</w:t>
      </w:r>
    </w:p>
    <w:p>
      <w:pPr>
        <w:pStyle w:val="TextBody"/>
        <w:spacing w:before="10" w:after="0"/>
        <w:rPr>
          <w:sz w:val="8"/>
        </w:rPr>
      </w:pPr>
      <w:r>
        <w:rPr>
          <w:sz w:val="8"/>
        </w:rPr>
        <mc:AlternateContent>
          <mc:Choice Requires="wpg">
            <w:drawing>
              <wp:anchor behindDoc="0" distT="0" distB="635" distL="0" distR="4445" simplePos="0" locked="0" layoutInCell="0" allowOverlap="1" relativeHeight="1781" wp14:anchorId="16735470">
                <wp:simplePos x="0" y="0"/>
                <wp:positionH relativeFrom="page">
                  <wp:posOffset>662940</wp:posOffset>
                </wp:positionH>
                <wp:positionV relativeFrom="paragraph">
                  <wp:posOffset>90805</wp:posOffset>
                </wp:positionV>
                <wp:extent cx="5074920" cy="219075"/>
                <wp:effectExtent l="0" t="635" r="635" b="0"/>
                <wp:wrapTopAndBottom/>
                <wp:docPr id="1078" name="docshapegroup832"/>
                <a:graphic xmlns:a="http://schemas.openxmlformats.org/drawingml/2006/main">
                  <a:graphicData uri="http://schemas.microsoft.com/office/word/2010/wordprocessingGroup">
                    <wpg:wgp>
                      <wpg:cNvGrpSpPr/>
                      <wpg:grpSpPr>
                        <a:xfrm>
                          <a:off x="0" y="0"/>
                          <a:ext cx="5074920" cy="219240"/>
                          <a:chOff x="0" y="0"/>
                          <a:chExt cx="5074920" cy="219240"/>
                        </a:xfrm>
                      </wpg:grpSpPr>
                      <wps:wsp>
                        <wps:cNvSpPr/>
                        <wps:spPr>
                          <a:xfrm>
                            <a:off x="0" y="6480"/>
                            <a:ext cx="5074920" cy="206280"/>
                          </a:xfrm>
                          <a:prstGeom prst="rect">
                            <a:avLst/>
                          </a:prstGeom>
                          <a:solidFill>
                            <a:srgbClr val="f6f6f6"/>
                          </a:solidFill>
                          <a:ln w="0">
                            <a:noFill/>
                          </a:ln>
                        </wps:spPr>
                        <wps:style>
                          <a:lnRef idx="0"/>
                          <a:fillRef idx="0"/>
                          <a:effectRef idx="0"/>
                          <a:fontRef idx="minor"/>
                        </wps:style>
                        <wps:bodyPr/>
                      </wps:wsp>
                      <wps:wsp>
                        <wps:cNvSpPr/>
                        <wps:spPr>
                          <a:xfrm>
                            <a:off x="0" y="0"/>
                            <a:ext cx="5074920" cy="219240"/>
                          </a:xfrm>
                          <a:custGeom>
                            <a:avLst/>
                            <a:gdLst>
                              <a:gd name="textAreaLeft" fmla="*/ 0 w 2877120"/>
                              <a:gd name="textAreaRight" fmla="*/ 2879280 w 2877120"/>
                              <a:gd name="textAreaTop" fmla="*/ 0 h 124200"/>
                              <a:gd name="textAreaBottom" fmla="*/ 126360 h 124200"/>
                            </a:gdLst>
                            <a:ahLst/>
                            <a:rect l="textAreaLeft" t="textAreaTop" r="textAreaRight" b="textAreaBottom"/>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9368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implementation</w:t>
                              </w:r>
                              <w:r>
                                <w:rPr>
                                  <w:rFonts w:ascii="Courier New" w:hAnsi="Courier New"/>
                                  <w:spacing w:val="-14"/>
                                  <w:sz w:val="18"/>
                                </w:rPr>
                                <w:t xml:space="preserve"> </w:t>
                              </w:r>
                              <w:r>
                                <w:rPr>
                                  <w:rFonts w:ascii="Courier New" w:hAnsi="Courier New"/>
                                  <w:spacing w:val="-2"/>
                                  <w:sz w:val="18"/>
                                </w:rPr>
                                <w:t>'androidx.recyclerview:recyclerview:1.1.0'</w:t>
                              </w:r>
                            </w:p>
                          </w:txbxContent>
                        </wps:txbx>
                        <wps:bodyPr lIns="0" rIns="0" tIns="0" bIns="0" anchor="t">
                          <a:noAutofit/>
                        </wps:bodyPr>
                      </wps:wsp>
                    </wpg:wgp>
                  </a:graphicData>
                </a:graphic>
              </wp:anchor>
            </w:drawing>
          </mc:Choice>
          <mc:Fallback>
            <w:pict>
              <v:group id="shape_0" alt="docshapegroup832" style="position:absolute;margin-left:52.2pt;margin-top:7.15pt;width:399.6pt;height:17.25pt" coordorigin="1044,143" coordsize="7992,345">
                <v:rect id="shape_0" path="m0,0l-2147483645,0l-2147483645,-2147483646l0,-2147483646xe" fillcolor="#f6f6f6" stroked="f" o:allowincell="f" style="position:absolute;left:1044;top:153;width:7991;height:32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3;width:7991;height:30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implementation</w:t>
                        </w:r>
                        <w:r>
                          <w:rPr>
                            <w:rFonts w:ascii="Courier New" w:hAnsi="Courier New"/>
                            <w:spacing w:val="-14"/>
                            <w:sz w:val="18"/>
                          </w:rPr>
                          <w:t xml:space="preserve"> </w:t>
                        </w:r>
                        <w:r>
                          <w:rPr>
                            <w:rFonts w:ascii="Courier New" w:hAnsi="Courier New"/>
                            <w:spacing w:val="-2"/>
                            <w:sz w:val="18"/>
                          </w:rPr>
                          <w:t>'androidx.recyclerview:recyclerview:1.1.0'</w:t>
                        </w:r>
                      </w:p>
                    </w:txbxContent>
                  </v:textbox>
                  <w10:wrap type="topAndBottom"/>
                </v:rect>
              </v:group>
            </w:pict>
          </mc:Fallback>
        </mc:AlternateContent>
      </w:r>
    </w:p>
    <w:p>
      <w:pPr>
        <w:pStyle w:val="ListParagraph"/>
        <w:numPr>
          <w:ilvl w:val="1"/>
          <w:numId w:val="8"/>
        </w:numPr>
        <w:tabs>
          <w:tab w:val="clear" w:pos="720"/>
          <w:tab w:val="left" w:pos="554" w:leader="none"/>
        </w:tabs>
        <w:ind w:left="554" w:hanging="360"/>
        <w:jc w:val="left"/>
        <w:rPr>
          <w:sz w:val="20"/>
        </w:rPr>
      </w:pPr>
      <w:r>
        <w:rPr>
          <w:sz w:val="20"/>
        </w:rPr>
        <w:t>Let's</w:t>
      </w:r>
      <w:r>
        <w:rPr>
          <w:spacing w:val="-3"/>
          <w:sz w:val="20"/>
        </w:rPr>
        <w:t xml:space="preserve"> </w:t>
      </w:r>
      <w:r>
        <w:rPr>
          <w:sz w:val="20"/>
        </w:rPr>
        <w:t>start</w:t>
      </w:r>
      <w:r>
        <w:rPr>
          <w:spacing w:val="-3"/>
          <w:sz w:val="20"/>
        </w:rPr>
        <w:t xml:space="preserve"> </w:t>
      </w:r>
      <w:r>
        <w:rPr>
          <w:sz w:val="20"/>
        </w:rPr>
        <w:t>with</w:t>
      </w:r>
      <w:r>
        <w:rPr>
          <w:spacing w:val="-3"/>
          <w:sz w:val="20"/>
        </w:rPr>
        <w:t xml:space="preserve"> </w:t>
      </w:r>
      <w:r>
        <w:rPr>
          <w:rFonts w:ascii="Courier New" w:hAnsi="Courier New"/>
          <w:b/>
          <w:spacing w:val="-2"/>
        </w:rPr>
        <w:t>CountNotesFragment</w:t>
      </w:r>
      <w:r>
        <w:rPr>
          <w:spacing w:val="-2"/>
          <w:sz w:val="20"/>
        </w:rPr>
        <w:t>:</w:t>
      </w:r>
    </w:p>
    <w:p>
      <w:pPr>
        <w:sectPr>
          <w:headerReference w:type="even" r:id="rId316"/>
          <w:headerReference w:type="default" r:id="rId317"/>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1" w:after="0"/>
        <w:rPr>
          <w:sz w:val="8"/>
        </w:rPr>
      </w:pPr>
      <w:r>
        <w:rPr>
          <w:sz w:val="8"/>
        </w:rPr>
        <mc:AlternateContent>
          <mc:Choice Requires="wpg">
            <w:drawing>
              <wp:anchor behindDoc="0" distT="0" distB="635" distL="0" distR="4445" simplePos="0" locked="0" layoutInCell="0" allowOverlap="1" relativeHeight="1783" wp14:anchorId="46E49B61">
                <wp:simplePos x="0" y="0"/>
                <wp:positionH relativeFrom="page">
                  <wp:posOffset>662940</wp:posOffset>
                </wp:positionH>
                <wp:positionV relativeFrom="paragraph">
                  <wp:posOffset>90805</wp:posOffset>
                </wp:positionV>
                <wp:extent cx="5074920" cy="2212975"/>
                <wp:effectExtent l="0" t="635" r="635" b="0"/>
                <wp:wrapTopAndBottom/>
                <wp:docPr id="1080" name="docshapegroup836"/>
                <a:graphic xmlns:a="http://schemas.openxmlformats.org/drawingml/2006/main">
                  <a:graphicData uri="http://schemas.microsoft.com/office/word/2010/wordprocessingGroup">
                    <wpg:wgp>
                      <wpg:cNvGrpSpPr/>
                      <wpg:grpSpPr>
                        <a:xfrm>
                          <a:off x="0" y="0"/>
                          <a:ext cx="5074920" cy="2212920"/>
                          <a:chOff x="0" y="0"/>
                          <a:chExt cx="5074920" cy="2212920"/>
                        </a:xfrm>
                      </wpg:grpSpPr>
                      <wps:wsp>
                        <wps:cNvSpPr/>
                        <wps:spPr>
                          <a:xfrm>
                            <a:off x="0" y="6480"/>
                            <a:ext cx="5074920" cy="2200320"/>
                          </a:xfrm>
                          <a:prstGeom prst="rect">
                            <a:avLst/>
                          </a:prstGeom>
                          <a:solidFill>
                            <a:srgbClr val="f6f6f6"/>
                          </a:solidFill>
                          <a:ln w="0">
                            <a:noFill/>
                          </a:ln>
                        </wps:spPr>
                        <wps:style>
                          <a:lnRef idx="0"/>
                          <a:fillRef idx="0"/>
                          <a:effectRef idx="0"/>
                          <a:fontRef idx="minor"/>
                        </wps:style>
                        <wps:bodyPr/>
                      </wps:wsp>
                      <wps:wsp>
                        <wps:cNvSpPr/>
                        <wps:spPr>
                          <a:xfrm>
                            <a:off x="0" y="0"/>
                            <a:ext cx="5074920" cy="2212920"/>
                          </a:xfrm>
                          <a:custGeom>
                            <a:avLst/>
                            <a:gdLst>
                              <a:gd name="textAreaLeft" fmla="*/ 0 w 2877120"/>
                              <a:gd name="textAreaRight" fmla="*/ 2879280 w 2877120"/>
                              <a:gd name="textAreaTop" fmla="*/ 0 h 1254600"/>
                              <a:gd name="textAreaBottom" fmla="*/ 1256760 h 1254600"/>
                            </a:gdLst>
                            <a:ahLst/>
                            <a:rect l="textAreaLeft" t="textAreaTop" r="textAreaRight" b="textAreaBottom"/>
                            <a:pathLst>
                              <a:path w="7992" h="3485">
                                <a:moveTo>
                                  <a:pt x="7992" y="3464"/>
                                </a:moveTo>
                                <a:lnTo>
                                  <a:pt x="0" y="3464"/>
                                </a:lnTo>
                                <a:lnTo>
                                  <a:pt x="0" y="3484"/>
                                </a:lnTo>
                                <a:lnTo>
                                  <a:pt x="7992" y="3484"/>
                                </a:lnTo>
                                <a:lnTo>
                                  <a:pt x="7992" y="346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218772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class</w:t>
                              </w:r>
                              <w:r>
                                <w:rPr>
                                  <w:rFonts w:ascii="Courier New" w:hAnsi="Courier New"/>
                                  <w:spacing w:val="-9"/>
                                  <w:sz w:val="18"/>
                                </w:rPr>
                                <w:t xml:space="preserve"> </w:t>
                              </w:r>
                              <w:r>
                                <w:rPr>
                                  <w:rFonts w:ascii="Courier New" w:hAnsi="Courier New"/>
                                  <w:sz w:val="18"/>
                                </w:rPr>
                                <w:t>CountNotesFragment</w:t>
                              </w:r>
                              <w:r>
                                <w:rPr>
                                  <w:rFonts w:ascii="Courier New" w:hAnsi="Courier New"/>
                                  <w:spacing w:val="-8"/>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Fragment()</w:t>
                              </w:r>
                              <w:r>
                                <w:rPr>
                                  <w:rFonts w:ascii="Courier New" w:hAnsi="Courier New"/>
                                  <w:spacing w:val="-8"/>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1317" w:right="3699" w:hanging="432"/>
                                <w:rPr>
                                  <w:rFonts w:ascii="Courier New" w:hAnsi="Courier New"/>
                                  <w:sz w:val="18"/>
                                </w:rPr>
                              </w:pPr>
                              <w:r>
                                <w:rPr>
                                  <w:rFonts w:ascii="Courier New" w:hAnsi="Courier New"/>
                                  <w:sz w:val="18"/>
                                </w:rPr>
                                <w:t xml:space="preserve">override fun onCreateView( </w:t>
                              </w:r>
                              <w:r>
                                <w:rPr>
                                  <w:rFonts w:ascii="Courier New" w:hAnsi="Courier New"/>
                                  <w:spacing w:val="-2"/>
                                  <w:sz w:val="18"/>
                                </w:rPr>
                                <w:t>inflater:</w:t>
                              </w:r>
                              <w:r>
                                <w:rPr>
                                  <w:rFonts w:ascii="Courier New" w:hAnsi="Courier New"/>
                                  <w:spacing w:val="-27"/>
                                  <w:sz w:val="18"/>
                                </w:rPr>
                                <w:t xml:space="preserve"> </w:t>
                              </w:r>
                              <w:r>
                                <w:rPr>
                                  <w:rFonts w:ascii="Courier New" w:hAnsi="Courier New"/>
                                  <w:spacing w:val="-2"/>
                                  <w:sz w:val="18"/>
                                </w:rPr>
                                <w:t xml:space="preserve">LayoutInflater, </w:t>
                              </w:r>
                              <w:r>
                                <w:rPr>
                                  <w:rFonts w:ascii="Courier New" w:hAnsi="Courier New"/>
                                  <w:sz w:val="18"/>
                                </w:rPr>
                                <w:t>container: ViewGroup?, savedInstanceState:</w:t>
                              </w:r>
                              <w:r>
                                <w:rPr>
                                  <w:rFonts w:ascii="Courier New" w:hAnsi="Courier New"/>
                                  <w:spacing w:val="-29"/>
                                  <w:sz w:val="18"/>
                                </w:rPr>
                                <w:t xml:space="preserve"> </w:t>
                              </w:r>
                              <w:r>
                                <w:rPr>
                                  <w:rFonts w:ascii="Courier New" w:hAnsi="Courier New"/>
                                  <w:sz w:val="18"/>
                                </w:rPr>
                                <w:t>Bundle?</w:t>
                              </w:r>
                            </w:p>
                            <w:p>
                              <w:pPr>
                                <w:pStyle w:val="Normal"/>
                                <w:spacing w:before="2" w:after="0"/>
                                <w:ind w:left="885" w:hanging="0"/>
                                <w:rPr>
                                  <w:rFonts w:ascii="Courier New" w:hAnsi="Courier New"/>
                                  <w:sz w:val="18"/>
                                </w:rPr>
                              </w:pPr>
                              <w:r>
                                <w:rPr>
                                  <w:rFonts w:ascii="Courier New" w:hAnsi="Courier New"/>
                                  <w:sz w:val="18"/>
                                </w:rPr>
                                <w:t>):</w:t>
                              </w:r>
                              <w:r>
                                <w:rPr>
                                  <w:rFonts w:ascii="Courier New" w:hAnsi="Courier New"/>
                                  <w:spacing w:val="-4"/>
                                  <w:sz w:val="18"/>
                                </w:rPr>
                                <w:t xml:space="preserve"> </w:t>
                              </w:r>
                              <w:r>
                                <w:rPr>
                                  <w:rFonts w:ascii="Courier New" w:hAnsi="Courier New"/>
                                  <w:sz w:val="18"/>
                                </w:rPr>
                                <w:t>View?</w:t>
                              </w:r>
                              <w:r>
                                <w:rPr>
                                  <w:rFonts w:ascii="Courier New" w:hAnsi="Courier New"/>
                                  <w:spacing w:val="-3"/>
                                  <w:sz w:val="18"/>
                                </w:rPr>
                                <w:t xml:space="preserve"> </w:t>
                              </w:r>
                              <w:r>
                                <w:rPr>
                                  <w:rFonts w:ascii="Courier New" w:hAnsi="Courier New"/>
                                  <w:spacing w:val="-10"/>
                                  <w:sz w:val="18"/>
                                </w:rPr>
                                <w:t>{</w:t>
                              </w:r>
                            </w:p>
                            <w:p>
                              <w:pPr>
                                <w:pStyle w:val="Normal"/>
                                <w:spacing w:lineRule="exact" w:line="202" w:before="76" w:after="0"/>
                                <w:ind w:left="1317" w:hanging="0"/>
                                <w:rPr>
                                  <w:rFonts w:ascii="Courier New" w:hAnsi="Courier New"/>
                                  <w:sz w:val="18"/>
                                </w:rPr>
                              </w:pPr>
                              <w:r>
                                <w:rPr>
                                  <w:rFonts w:ascii="Courier New" w:hAnsi="Courier New"/>
                                  <w:sz w:val="18"/>
                                </w:rPr>
                                <w:t>return</w:t>
                              </w:r>
                              <w:r>
                                <w:rPr>
                                  <w:rFonts w:ascii="Courier New" w:hAnsi="Courier New"/>
                                  <w:spacing w:val="-6"/>
                                  <w:sz w:val="18"/>
                                </w:rPr>
                                <w:t xml:space="preserve"> </w:t>
                              </w:r>
                              <w:r>
                                <w:rPr>
                                  <w:rFonts w:ascii="Courier New" w:hAnsi="Courier New"/>
                                  <w:spacing w:val="-2"/>
                                  <w:sz w:val="18"/>
                                </w:rPr>
                                <w:t>inflater.inflate(R.layout.fragment_count_notes,</w:t>
                              </w:r>
                            </w:p>
                            <w:p>
                              <w:pPr>
                                <w:pStyle w:val="Normal"/>
                                <w:spacing w:lineRule="exact" w:line="202"/>
                                <w:ind w:left="1533" w:hanging="0"/>
                                <w:rPr>
                                  <w:rFonts w:ascii="Courier New" w:hAnsi="Courier New"/>
                                  <w:sz w:val="18"/>
                                </w:rPr>
                              </w:pPr>
                              <w:r>
                                <w:rPr>
                                  <w:rFonts w:ascii="Courier New" w:hAnsi="Courier New"/>
                                  <w:sz w:val="18"/>
                                </w:rPr>
                                <w:t>container,</w:t>
                              </w:r>
                              <w:r>
                                <w:rPr>
                                  <w:rFonts w:ascii="Courier New" w:hAnsi="Courier New"/>
                                  <w:spacing w:val="-10"/>
                                  <w:sz w:val="18"/>
                                </w:rPr>
                                <w:t xml:space="preserve"> </w:t>
                              </w:r>
                              <w:r>
                                <w:rPr>
                                  <w:rFonts w:ascii="Courier New" w:hAnsi="Courier New"/>
                                  <w:spacing w:val="-2"/>
                                  <w:sz w:val="18"/>
                                </w:rPr>
                                <w:t>false)</w:t>
                              </w:r>
                            </w:p>
                            <w:p>
                              <w:pPr>
                                <w:pStyle w:val="Normal"/>
                                <w:spacing w:before="1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235" w:before="133" w:after="0"/>
                                <w:ind w:left="1101" w:right="840" w:hanging="216"/>
                                <w:rPr>
                                  <w:rFonts w:ascii="Courier New" w:hAnsi="Courier New"/>
                                  <w:sz w:val="18"/>
                                </w:rPr>
                              </w:pPr>
                              <w:r>
                                <w:rPr>
                                  <w:rFonts w:ascii="Courier New" w:hAnsi="Courier New"/>
                                  <w:sz w:val="18"/>
                                </w:rPr>
                                <w:t>override</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onViewCreated(view:</w:t>
                              </w:r>
                              <w:r>
                                <w:rPr>
                                  <w:rFonts w:ascii="Courier New" w:hAnsi="Courier New"/>
                                  <w:spacing w:val="-10"/>
                                  <w:sz w:val="18"/>
                                </w:rPr>
                                <w:t xml:space="preserve"> </w:t>
                              </w:r>
                              <w:r>
                                <w:rPr>
                                  <w:rFonts w:ascii="Courier New" w:hAnsi="Courier New"/>
                                  <w:sz w:val="18"/>
                                </w:rPr>
                                <w:t>View,</w:t>
                              </w:r>
                              <w:r>
                                <w:rPr>
                                  <w:rFonts w:ascii="Courier New" w:hAnsi="Courier New"/>
                                  <w:spacing w:val="-10"/>
                                  <w:sz w:val="18"/>
                                </w:rPr>
                                <w:t xml:space="preserve"> </w:t>
                              </w:r>
                              <w:r>
                                <w:rPr>
                                  <w:rFonts w:ascii="Courier New" w:hAnsi="Courier New"/>
                                  <w:sz w:val="18"/>
                                </w:rPr>
                                <w:t>savedInstanceState: Bundle?) {</w:t>
                              </w:r>
                            </w:p>
                          </w:txbxContent>
                        </wps:txbx>
                        <wps:bodyPr lIns="0" rIns="0" tIns="0" bIns="0" anchor="t">
                          <a:noAutofit/>
                        </wps:bodyPr>
                      </wps:wsp>
                    </wpg:wgp>
                  </a:graphicData>
                </a:graphic>
              </wp:anchor>
            </w:drawing>
          </mc:Choice>
          <mc:Fallback>
            <w:pict>
              <v:group id="shape_0" alt="docshapegroup836" style="position:absolute;margin-left:52.2pt;margin-top:7.15pt;width:399.6pt;height:174.25pt" coordorigin="1044,143" coordsize="7992,3485">
                <v:rect id="shape_0" path="m0,0l-2147483645,0l-2147483645,-2147483646l0,-2147483646xe" fillcolor="#f6f6f6" stroked="f" o:allowincell="f" style="position:absolute;left:1044;top:153;width:7991;height:346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3;width:7991;height:344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class</w:t>
                        </w:r>
                        <w:r>
                          <w:rPr>
                            <w:rFonts w:ascii="Courier New" w:hAnsi="Courier New"/>
                            <w:spacing w:val="-9"/>
                            <w:sz w:val="18"/>
                          </w:rPr>
                          <w:t xml:space="preserve"> </w:t>
                        </w:r>
                        <w:r>
                          <w:rPr>
                            <w:rFonts w:ascii="Courier New" w:hAnsi="Courier New"/>
                            <w:sz w:val="18"/>
                          </w:rPr>
                          <w:t>CountNotesFragment</w:t>
                        </w:r>
                        <w:r>
                          <w:rPr>
                            <w:rFonts w:ascii="Courier New" w:hAnsi="Courier New"/>
                            <w:spacing w:val="-8"/>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Fragment()</w:t>
                        </w:r>
                        <w:r>
                          <w:rPr>
                            <w:rFonts w:ascii="Courier New" w:hAnsi="Courier New"/>
                            <w:spacing w:val="-8"/>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1317" w:right="3699" w:hanging="432"/>
                          <w:rPr>
                            <w:rFonts w:ascii="Courier New" w:hAnsi="Courier New"/>
                            <w:sz w:val="18"/>
                          </w:rPr>
                        </w:pPr>
                        <w:r>
                          <w:rPr>
                            <w:rFonts w:ascii="Courier New" w:hAnsi="Courier New"/>
                            <w:sz w:val="18"/>
                          </w:rPr>
                          <w:t xml:space="preserve">override fun onCreateView( </w:t>
                        </w:r>
                        <w:r>
                          <w:rPr>
                            <w:rFonts w:ascii="Courier New" w:hAnsi="Courier New"/>
                            <w:spacing w:val="-2"/>
                            <w:sz w:val="18"/>
                          </w:rPr>
                          <w:t>inflater:</w:t>
                        </w:r>
                        <w:r>
                          <w:rPr>
                            <w:rFonts w:ascii="Courier New" w:hAnsi="Courier New"/>
                            <w:spacing w:val="-27"/>
                            <w:sz w:val="18"/>
                          </w:rPr>
                          <w:t xml:space="preserve"> </w:t>
                        </w:r>
                        <w:r>
                          <w:rPr>
                            <w:rFonts w:ascii="Courier New" w:hAnsi="Courier New"/>
                            <w:spacing w:val="-2"/>
                            <w:sz w:val="18"/>
                          </w:rPr>
                          <w:t xml:space="preserve">LayoutInflater, </w:t>
                        </w:r>
                        <w:r>
                          <w:rPr>
                            <w:rFonts w:ascii="Courier New" w:hAnsi="Courier New"/>
                            <w:sz w:val="18"/>
                          </w:rPr>
                          <w:t>container: ViewGroup?, savedInstanceState:</w:t>
                        </w:r>
                        <w:r>
                          <w:rPr>
                            <w:rFonts w:ascii="Courier New" w:hAnsi="Courier New"/>
                            <w:spacing w:val="-29"/>
                            <w:sz w:val="18"/>
                          </w:rPr>
                          <w:t xml:space="preserve"> </w:t>
                        </w:r>
                        <w:r>
                          <w:rPr>
                            <w:rFonts w:ascii="Courier New" w:hAnsi="Courier New"/>
                            <w:sz w:val="18"/>
                          </w:rPr>
                          <w:t>Bundle?</w:t>
                        </w:r>
                      </w:p>
                      <w:p>
                        <w:pPr>
                          <w:pStyle w:val="Normal"/>
                          <w:spacing w:before="2" w:after="0"/>
                          <w:ind w:left="885" w:hanging="0"/>
                          <w:rPr>
                            <w:rFonts w:ascii="Courier New" w:hAnsi="Courier New"/>
                            <w:sz w:val="18"/>
                          </w:rPr>
                        </w:pPr>
                        <w:r>
                          <w:rPr>
                            <w:rFonts w:ascii="Courier New" w:hAnsi="Courier New"/>
                            <w:sz w:val="18"/>
                          </w:rPr>
                          <w:t>):</w:t>
                        </w:r>
                        <w:r>
                          <w:rPr>
                            <w:rFonts w:ascii="Courier New" w:hAnsi="Courier New"/>
                            <w:spacing w:val="-4"/>
                            <w:sz w:val="18"/>
                          </w:rPr>
                          <w:t xml:space="preserve"> </w:t>
                        </w:r>
                        <w:r>
                          <w:rPr>
                            <w:rFonts w:ascii="Courier New" w:hAnsi="Courier New"/>
                            <w:sz w:val="18"/>
                          </w:rPr>
                          <w:t>View?</w:t>
                        </w:r>
                        <w:r>
                          <w:rPr>
                            <w:rFonts w:ascii="Courier New" w:hAnsi="Courier New"/>
                            <w:spacing w:val="-3"/>
                            <w:sz w:val="18"/>
                          </w:rPr>
                          <w:t xml:space="preserve"> </w:t>
                        </w:r>
                        <w:r>
                          <w:rPr>
                            <w:rFonts w:ascii="Courier New" w:hAnsi="Courier New"/>
                            <w:spacing w:val="-10"/>
                            <w:sz w:val="18"/>
                          </w:rPr>
                          <w:t>{</w:t>
                        </w:r>
                      </w:p>
                      <w:p>
                        <w:pPr>
                          <w:pStyle w:val="Normal"/>
                          <w:spacing w:lineRule="exact" w:line="202" w:before="76" w:after="0"/>
                          <w:ind w:left="1317" w:hanging="0"/>
                          <w:rPr>
                            <w:rFonts w:ascii="Courier New" w:hAnsi="Courier New"/>
                            <w:sz w:val="18"/>
                          </w:rPr>
                        </w:pPr>
                        <w:r>
                          <w:rPr>
                            <w:rFonts w:ascii="Courier New" w:hAnsi="Courier New"/>
                            <w:sz w:val="18"/>
                          </w:rPr>
                          <w:t>return</w:t>
                        </w:r>
                        <w:r>
                          <w:rPr>
                            <w:rFonts w:ascii="Courier New" w:hAnsi="Courier New"/>
                            <w:spacing w:val="-6"/>
                            <w:sz w:val="18"/>
                          </w:rPr>
                          <w:t xml:space="preserve"> </w:t>
                        </w:r>
                        <w:r>
                          <w:rPr>
                            <w:rFonts w:ascii="Courier New" w:hAnsi="Courier New"/>
                            <w:spacing w:val="-2"/>
                            <w:sz w:val="18"/>
                          </w:rPr>
                          <w:t>inflater.inflate(R.layout.fragment_count_notes,</w:t>
                        </w:r>
                      </w:p>
                      <w:p>
                        <w:pPr>
                          <w:pStyle w:val="Normal"/>
                          <w:spacing w:lineRule="exact" w:line="202"/>
                          <w:ind w:left="1533" w:hanging="0"/>
                          <w:rPr>
                            <w:rFonts w:ascii="Courier New" w:hAnsi="Courier New"/>
                            <w:sz w:val="18"/>
                          </w:rPr>
                        </w:pPr>
                        <w:r>
                          <w:rPr>
                            <w:rFonts w:ascii="Courier New" w:hAnsi="Courier New"/>
                            <w:sz w:val="18"/>
                          </w:rPr>
                          <w:t>container,</w:t>
                        </w:r>
                        <w:r>
                          <w:rPr>
                            <w:rFonts w:ascii="Courier New" w:hAnsi="Courier New"/>
                            <w:spacing w:val="-10"/>
                            <w:sz w:val="18"/>
                          </w:rPr>
                          <w:t xml:space="preserve"> </w:t>
                        </w:r>
                        <w:r>
                          <w:rPr>
                            <w:rFonts w:ascii="Courier New" w:hAnsi="Courier New"/>
                            <w:spacing w:val="-2"/>
                            <w:sz w:val="18"/>
                          </w:rPr>
                          <w:t>false)</w:t>
                        </w:r>
                      </w:p>
                      <w:p>
                        <w:pPr>
                          <w:pStyle w:val="Normal"/>
                          <w:spacing w:before="1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235" w:before="133" w:after="0"/>
                          <w:ind w:left="1101" w:right="840" w:hanging="216"/>
                          <w:rPr>
                            <w:rFonts w:ascii="Courier New" w:hAnsi="Courier New"/>
                            <w:sz w:val="18"/>
                          </w:rPr>
                        </w:pPr>
                        <w:r>
                          <w:rPr>
                            <w:rFonts w:ascii="Courier New" w:hAnsi="Courier New"/>
                            <w:sz w:val="18"/>
                          </w:rPr>
                          <w:t>override</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onViewCreated(view:</w:t>
                        </w:r>
                        <w:r>
                          <w:rPr>
                            <w:rFonts w:ascii="Courier New" w:hAnsi="Courier New"/>
                            <w:spacing w:val="-10"/>
                            <w:sz w:val="18"/>
                          </w:rPr>
                          <w:t xml:space="preserve"> </w:t>
                        </w:r>
                        <w:r>
                          <w:rPr>
                            <w:rFonts w:ascii="Courier New" w:hAnsi="Courier New"/>
                            <w:sz w:val="18"/>
                          </w:rPr>
                          <w:t>View,</w:t>
                        </w:r>
                        <w:r>
                          <w:rPr>
                            <w:rFonts w:ascii="Courier New" w:hAnsi="Courier New"/>
                            <w:spacing w:val="-10"/>
                            <w:sz w:val="18"/>
                          </w:rPr>
                          <w:t xml:space="preserve"> </w:t>
                        </w:r>
                        <w:r>
                          <w:rPr>
                            <w:rFonts w:ascii="Courier New" w:hAnsi="Courier New"/>
                            <w:sz w:val="18"/>
                          </w:rPr>
                          <w:t>savedInstanceState: Bundle?) {</w:t>
                        </w:r>
                      </w:p>
                    </w:txbxContent>
                  </v:textbox>
                  <w10:wrap type="topAndBottom"/>
                </v:rect>
              </v:group>
            </w:pict>
          </mc:Fallback>
        </mc:AlternateContent>
      </w:r>
    </w:p>
    <w:p>
      <w:pPr>
        <w:pStyle w:val="TextBody"/>
        <w:spacing w:before="3" w:after="0"/>
        <w:rPr>
          <w:sz w:val="5"/>
        </w:rPr>
      </w:pPr>
      <w:r>
        <w:rPr>
          <w:sz w:val="5"/>
        </w:rPr>
      </w:r>
    </w:p>
    <w:p>
      <w:pPr>
        <w:pStyle w:val="TextBody"/>
        <w:ind w:left="824" w:hanging="0"/>
        <w:rPr/>
      </w:pPr>
      <w:r>
        <w:rPr/>
        <mc:AlternateContent>
          <mc:Choice Requires="wpg">
            <w:drawing>
              <wp:inline distT="0" distB="0" distL="0" distR="0" wp14:anchorId="17E6CEDB">
                <wp:extent cx="5074920" cy="2797175"/>
                <wp:effectExtent l="0" t="0" r="5080" b="0"/>
                <wp:docPr id="1088" name="Shape663"/>
                <a:graphic xmlns:a="http://schemas.openxmlformats.org/drawingml/2006/main">
                  <a:graphicData uri="http://schemas.microsoft.com/office/word/2010/wordprocessingGroup">
                    <wpg:wgp>
                      <wpg:cNvGrpSpPr/>
                      <wpg:grpSpPr>
                        <a:xfrm>
                          <a:off x="0" y="0"/>
                          <a:ext cx="5074920" cy="2797200"/>
                          <a:chOff x="0" y="0"/>
                          <a:chExt cx="5074920" cy="2797200"/>
                        </a:xfrm>
                      </wpg:grpSpPr>
                      <wps:wsp>
                        <wps:cNvSpPr/>
                        <wps:spPr>
                          <a:xfrm>
                            <a:off x="0" y="6480"/>
                            <a:ext cx="5074920" cy="2784600"/>
                          </a:xfrm>
                          <a:prstGeom prst="rect">
                            <a:avLst/>
                          </a:prstGeom>
                          <a:solidFill>
                            <a:srgbClr val="f6f6f6"/>
                          </a:solidFill>
                          <a:ln w="0">
                            <a:noFill/>
                          </a:ln>
                        </wps:spPr>
                        <wps:style>
                          <a:lnRef idx="0"/>
                          <a:fillRef idx="0"/>
                          <a:effectRef idx="0"/>
                          <a:fontRef idx="minor"/>
                        </wps:style>
                        <wps:bodyPr/>
                      </wps:wsp>
                      <wps:wsp>
                        <wps:cNvSpPr/>
                        <wps:spPr>
                          <a:xfrm>
                            <a:off x="0" y="0"/>
                            <a:ext cx="5074920" cy="2797200"/>
                          </a:xfrm>
                          <a:custGeom>
                            <a:avLst/>
                            <a:gdLst>
                              <a:gd name="textAreaLeft" fmla="*/ 0 w 2877120"/>
                              <a:gd name="textAreaRight" fmla="*/ 2879280 w 2877120"/>
                              <a:gd name="textAreaTop" fmla="*/ 0 h 1585800"/>
                              <a:gd name="textAreaBottom" fmla="*/ 1587960 h 1585800"/>
                            </a:gdLst>
                            <a:ahLst/>
                            <a:rect l="textAreaLeft" t="textAreaTop" r="textAreaRight" b="textAreaBottom"/>
                            <a:pathLst>
                              <a:path w="7992" h="4405">
                                <a:moveTo>
                                  <a:pt x="7992" y="4384"/>
                                </a:moveTo>
                                <a:lnTo>
                                  <a:pt x="0" y="4384"/>
                                </a:lnTo>
                                <a:lnTo>
                                  <a:pt x="0" y="4404"/>
                                </a:lnTo>
                                <a:lnTo>
                                  <a:pt x="7992" y="4404"/>
                                </a:lnTo>
                                <a:lnTo>
                                  <a:pt x="7992" y="43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2771640"/>
                          </a:xfrm>
                          <a:prstGeom prst="rect">
                            <a:avLst/>
                          </a:prstGeom>
                          <a:noFill/>
                          <a:ln w="0">
                            <a:noFill/>
                          </a:ln>
                        </wps:spPr>
                        <wps:style>
                          <a:lnRef idx="0"/>
                          <a:fillRef idx="0"/>
                          <a:effectRef idx="0"/>
                          <a:fontRef idx="minor"/>
                        </wps:style>
                        <wps:txbx>
                          <w:txbxContent>
                            <w:p>
                              <w:pPr>
                                <w:pStyle w:val="Normal"/>
                                <w:spacing w:lineRule="auto" w:line="324" w:before="40" w:after="0"/>
                                <w:ind w:left="1317" w:right="1766" w:hanging="0"/>
                                <w:rPr>
                                  <w:rFonts w:ascii="Courier New" w:hAnsi="Courier New"/>
                                  <w:sz w:val="18"/>
                                </w:rPr>
                              </w:pPr>
                              <w:r>
                                <w:rPr>
                                  <w:rFonts w:ascii="Courier New" w:hAnsi="Courier New"/>
                                  <w:sz w:val="18"/>
                                </w:rPr>
                                <w:t>super.onViewCreated(view,</w:t>
                              </w:r>
                              <w:r>
                                <w:rPr>
                                  <w:rFonts w:ascii="Courier New" w:hAnsi="Courier New"/>
                                  <w:spacing w:val="-29"/>
                                  <w:sz w:val="18"/>
                                </w:rPr>
                                <w:t xml:space="preserve"> </w:t>
                              </w:r>
                              <w:r>
                                <w:rPr>
                                  <w:rFonts w:ascii="Courier New" w:hAnsi="Courier New"/>
                                  <w:sz w:val="18"/>
                                </w:rPr>
                                <w:t>savedInstanceState) val viewModel =</w:t>
                              </w:r>
                            </w:p>
                            <w:p>
                              <w:pPr>
                                <w:pStyle w:val="Normal"/>
                                <w:spacing w:lineRule="exact" w:line="202" w:before="1" w:after="0"/>
                                <w:ind w:left="1749" w:hanging="0"/>
                                <w:rPr>
                                  <w:rFonts w:ascii="Courier New" w:hAnsi="Courier New"/>
                                  <w:sz w:val="18"/>
                                </w:rPr>
                              </w:pPr>
                              <w:r>
                                <w:rPr>
                                  <w:rFonts w:ascii="Courier New" w:hAnsi="Courier New"/>
                                  <w:spacing w:val="-2"/>
                                  <w:sz w:val="18"/>
                                </w:rPr>
                                <w:t>ViewModelProvider(requireActivity())</w:t>
                              </w:r>
                            </w:p>
                            <w:p>
                              <w:pPr>
                                <w:pStyle w:val="Normal"/>
                                <w:spacing w:lineRule="auto" w:line="259"/>
                                <w:ind w:left="1317" w:firstLine="648"/>
                                <w:rPr>
                                  <w:rFonts w:ascii="Courier New" w:hAnsi="Courier New"/>
                                  <w:sz w:val="18"/>
                                </w:rPr>
                              </w:pPr>
                              <w:r>
                                <w:rPr>
                                  <w:rFonts w:ascii="Courier New" w:hAnsi="Courier New"/>
                                  <w:spacing w:val="-2"/>
                                  <w:sz w:val="18"/>
                                </w:rPr>
                                <w:t>.get(CountNotesViewModel::class.java) viewModel.getNoteCountLiveData()</w:t>
                              </w:r>
                            </w:p>
                            <w:p>
                              <w:pPr>
                                <w:pStyle w:val="Normal"/>
                                <w:spacing w:lineRule="exact" w:line="183"/>
                                <w:ind w:left="1533" w:hanging="0"/>
                                <w:rPr>
                                  <w:rFonts w:ascii="Courier New" w:hAnsi="Courier New"/>
                                  <w:sz w:val="18"/>
                                </w:rPr>
                              </w:pPr>
                              <w:r>
                                <w:rPr>
                                  <w:rFonts w:ascii="Courier New" w:hAnsi="Courier New"/>
                                  <w:sz w:val="18"/>
                                </w:rPr>
                                <w:t>.observe(viewLifecycleOwner,</w:t>
                              </w:r>
                              <w:r>
                                <w:rPr>
                                  <w:rFonts w:ascii="Courier New" w:hAnsi="Courier New"/>
                                  <w:spacing w:val="-18"/>
                                  <w:sz w:val="18"/>
                                </w:rPr>
                                <w:t xml:space="preserve"> </w:t>
                              </w:r>
                              <w:r>
                                <w:rPr>
                                  <w:rFonts w:ascii="Courier New" w:hAnsi="Courier New"/>
                                  <w:sz w:val="18"/>
                                </w:rPr>
                                <w:t>Observer</w:t>
                              </w:r>
                              <w:r>
                                <w:rPr>
                                  <w:rFonts w:ascii="Courier New" w:hAnsi="Courier New"/>
                                  <w:spacing w:val="-18"/>
                                  <w:sz w:val="18"/>
                                </w:rPr>
                                <w:t xml:space="preserve"> </w:t>
                              </w:r>
                              <w:r>
                                <w:rPr>
                                  <w:rFonts w:ascii="Courier New" w:hAnsi="Courier New"/>
                                  <w:spacing w:val="-10"/>
                                  <w:sz w:val="18"/>
                                </w:rPr>
                                <w:t>{</w:t>
                              </w:r>
                            </w:p>
                            <w:p>
                              <w:pPr>
                                <w:pStyle w:val="Normal"/>
                                <w:spacing w:lineRule="exact" w:line="202" w:before="15" w:after="0"/>
                                <w:ind w:left="1317" w:hanging="0"/>
                                <w:rPr>
                                  <w:rFonts w:ascii="Courier New" w:hAnsi="Courier New"/>
                                  <w:sz w:val="18"/>
                                </w:rPr>
                              </w:pPr>
                              <w:r>
                                <w:rPr>
                                  <w:rFonts w:ascii="Courier New" w:hAnsi="Courier New"/>
                                  <w:spacing w:val="-2"/>
                                  <w:sz w:val="18"/>
                                </w:rPr>
                                <w:t>view.findViewById&lt;TextView&gt;</w:t>
                              </w:r>
                            </w:p>
                            <w:p>
                              <w:pPr>
                                <w:pStyle w:val="Normal"/>
                                <w:spacing w:lineRule="auto" w:line="235" w:before="1" w:after="0"/>
                                <w:ind w:left="1749" w:hanging="216"/>
                                <w:rPr>
                                  <w:rFonts w:ascii="Courier New" w:hAnsi="Courier New"/>
                                  <w:sz w:val="18"/>
                                </w:rPr>
                              </w:pPr>
                              <w:r>
                                <w:rPr>
                                  <w:rFonts w:ascii="Courier New" w:hAnsi="Courier New"/>
                                  <w:sz w:val="18"/>
                                </w:rPr>
                                <w:t>(R.id.fragment_count_notes_text_view).text</w:t>
                              </w:r>
                              <w:r>
                                <w:rPr>
                                  <w:rFonts w:ascii="Courier New" w:hAnsi="Courier New"/>
                                  <w:spacing w:val="-29"/>
                                  <w:sz w:val="18"/>
                                </w:rPr>
                                <w:t xml:space="preserve"> </w:t>
                              </w:r>
                              <w:r>
                                <w:rPr>
                                  <w:rFonts w:ascii="Courier New" w:hAnsi="Courier New"/>
                                  <w:sz w:val="18"/>
                                </w:rPr>
                                <w:t>= getString(R.string.total, it)</w:t>
                              </w:r>
                            </w:p>
                            <w:p>
                              <w:pPr>
                                <w:pStyle w:val="Normal"/>
                                <w:spacing w:before="97" w:after="0"/>
                                <w:ind w:left="1317" w:hanging="0"/>
                                <w:rPr>
                                  <w:rFonts w:ascii="Courier New" w:hAnsi="Courier New"/>
                                  <w:sz w:val="18"/>
                                </w:rPr>
                              </w:pPr>
                              <w:r>
                                <w:rPr>
                                  <w:rFonts w:ascii="Courier New" w:hAnsi="Courier New"/>
                                  <w:spacing w:val="-5"/>
                                  <w:sz w:val="18"/>
                                </w:rPr>
                                <w:t>})</w:t>
                              </w:r>
                            </w:p>
                            <w:p>
                              <w:pPr>
                                <w:pStyle w:val="Normal"/>
                                <w:spacing w:lineRule="exact" w:line="202" w:before="76" w:after="0"/>
                                <w:ind w:left="1317" w:hanging="0"/>
                                <w:rPr>
                                  <w:rFonts w:ascii="Courier New" w:hAnsi="Courier New"/>
                                  <w:sz w:val="18"/>
                                </w:rPr>
                              </w:pPr>
                              <w:r>
                                <w:rPr>
                                  <w:rFonts w:ascii="Courier New" w:hAnsi="Courier New"/>
                                  <w:spacing w:val="-2"/>
                                  <w:sz w:val="18"/>
                                </w:rPr>
                                <w:t>view.findViewById&lt;Button&gt;</w:t>
                              </w:r>
                            </w:p>
                            <w:p>
                              <w:pPr>
                                <w:pStyle w:val="Normal"/>
                                <w:spacing w:lineRule="exact" w:line="202"/>
                                <w:ind w:left="1533" w:hanging="0"/>
                                <w:rPr>
                                  <w:rFonts w:ascii="Courier New" w:hAnsi="Courier New"/>
                                  <w:sz w:val="18"/>
                                </w:rPr>
                              </w:pPr>
                              <w:r>
                                <w:rPr>
                                  <w:rFonts w:ascii="Courier New" w:hAnsi="Courier New"/>
                                  <w:spacing w:val="-2"/>
                                  <w:sz w:val="18"/>
                                </w:rPr>
                                <w:t>(R.id.fragment_count_notes_button).setOnClickListener</w:t>
                              </w:r>
                              <w:r>
                                <w:rPr>
                                  <w:rFonts w:ascii="Courier New" w:hAnsi="Courier New"/>
                                  <w:spacing w:val="51"/>
                                  <w:sz w:val="18"/>
                                </w:rPr>
                                <w:t xml:space="preserve"> </w:t>
                              </w:r>
                              <w:r>
                                <w:rPr>
                                  <w:rFonts w:ascii="Courier New" w:hAnsi="Courier New"/>
                                  <w:spacing w:val="-10"/>
                                  <w:sz w:val="18"/>
                                </w:rPr>
                                <w:t>{</w:t>
                              </w:r>
                            </w:p>
                            <w:p>
                              <w:pPr>
                                <w:pStyle w:val="Normal"/>
                                <w:spacing w:lineRule="exact" w:line="202" w:before="16" w:after="0"/>
                                <w:ind w:left="1749" w:hanging="0"/>
                                <w:rPr>
                                  <w:rFonts w:ascii="Courier New" w:hAnsi="Courier New"/>
                                  <w:sz w:val="18"/>
                                </w:rPr>
                              </w:pPr>
                              <w:r>
                                <w:rPr>
                                  <w:rFonts w:ascii="Courier New" w:hAnsi="Courier New"/>
                                  <w:spacing w:val="-2"/>
                                  <w:sz w:val="18"/>
                                </w:rPr>
                                <w:t>viewModel.insertNote(view.findViewById&lt;EditText&gt;</w:t>
                              </w:r>
                            </w:p>
                            <w:p>
                              <w:pPr>
                                <w:pStyle w:val="Normal"/>
                                <w:spacing w:lineRule="exact" w:line="202"/>
                                <w:ind w:left="1965" w:hanging="0"/>
                                <w:rPr>
                                  <w:rFonts w:ascii="Courier New" w:hAnsi="Courier New"/>
                                  <w:sz w:val="18"/>
                                </w:rPr>
                              </w:pPr>
                              <w:r>
                                <w:rPr>
                                  <w:rFonts w:ascii="Courier New" w:hAnsi="Courier New"/>
                                  <w:spacing w:val="-2"/>
                                  <w:sz w:val="18"/>
                                </w:rPr>
                                <w:t>(R.id.fragment_count_edit_text).text.toString())</w:t>
                              </w:r>
                            </w:p>
                            <w:p>
                              <w:pPr>
                                <w:pStyle w:val="Normal"/>
                                <w:spacing w:before="16" w:after="0"/>
                                <w:ind w:left="1317"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before="130"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inline>
            </w:drawing>
          </mc:Choice>
          <mc:Fallback>
            <w:pict>
              <v:group id="shape_0" alt="Shape663" style="position:absolute;margin-left:0pt;margin-top:-220.3pt;width:399.6pt;height:220.25pt" coordorigin="0,-4406" coordsize="7992,4405">
                <v:rect id="shape_0" path="m0,0l-2147483645,0l-2147483645,-2147483646l0,-2147483646xe" fillcolor="#f6f6f6" stroked="f" o:allowincell="f" style="position:absolute;left:0;top:-4396;width:7991;height:4384;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4386;width:7991;height:4364;mso-wrap-style:square;v-text-anchor:top;mso-position-vertical:top">
                  <v:fill o:detectmouseclick="t" on="false"/>
                  <v:stroke color="#3465a4" joinstyle="round" endcap="flat"/>
                  <v:textbox>
                    <w:txbxContent>
                      <w:p>
                        <w:pPr>
                          <w:pStyle w:val="Normal"/>
                          <w:spacing w:lineRule="auto" w:line="324" w:before="40" w:after="0"/>
                          <w:ind w:left="1317" w:right="1766" w:hanging="0"/>
                          <w:rPr>
                            <w:rFonts w:ascii="Courier New" w:hAnsi="Courier New"/>
                            <w:sz w:val="18"/>
                          </w:rPr>
                        </w:pPr>
                        <w:r>
                          <w:rPr>
                            <w:rFonts w:ascii="Courier New" w:hAnsi="Courier New"/>
                            <w:sz w:val="18"/>
                          </w:rPr>
                          <w:t>super.onViewCreated(view,</w:t>
                        </w:r>
                        <w:r>
                          <w:rPr>
                            <w:rFonts w:ascii="Courier New" w:hAnsi="Courier New"/>
                            <w:spacing w:val="-29"/>
                            <w:sz w:val="18"/>
                          </w:rPr>
                          <w:t xml:space="preserve"> </w:t>
                        </w:r>
                        <w:r>
                          <w:rPr>
                            <w:rFonts w:ascii="Courier New" w:hAnsi="Courier New"/>
                            <w:sz w:val="18"/>
                          </w:rPr>
                          <w:t>savedInstanceState) val viewModel =</w:t>
                        </w:r>
                      </w:p>
                      <w:p>
                        <w:pPr>
                          <w:pStyle w:val="Normal"/>
                          <w:spacing w:lineRule="exact" w:line="202" w:before="1" w:after="0"/>
                          <w:ind w:left="1749" w:hanging="0"/>
                          <w:rPr>
                            <w:rFonts w:ascii="Courier New" w:hAnsi="Courier New"/>
                            <w:sz w:val="18"/>
                          </w:rPr>
                        </w:pPr>
                        <w:r>
                          <w:rPr>
                            <w:rFonts w:ascii="Courier New" w:hAnsi="Courier New"/>
                            <w:spacing w:val="-2"/>
                            <w:sz w:val="18"/>
                          </w:rPr>
                          <w:t>ViewModelProvider(requireActivity())</w:t>
                        </w:r>
                      </w:p>
                      <w:p>
                        <w:pPr>
                          <w:pStyle w:val="Normal"/>
                          <w:spacing w:lineRule="auto" w:line="259"/>
                          <w:ind w:left="1317" w:firstLine="648"/>
                          <w:rPr>
                            <w:rFonts w:ascii="Courier New" w:hAnsi="Courier New"/>
                            <w:sz w:val="18"/>
                          </w:rPr>
                        </w:pPr>
                        <w:r>
                          <w:rPr>
                            <w:rFonts w:ascii="Courier New" w:hAnsi="Courier New"/>
                            <w:spacing w:val="-2"/>
                            <w:sz w:val="18"/>
                          </w:rPr>
                          <w:t>.get(CountNotesViewModel::class.java) viewModel.getNoteCountLiveData()</w:t>
                        </w:r>
                      </w:p>
                      <w:p>
                        <w:pPr>
                          <w:pStyle w:val="Normal"/>
                          <w:spacing w:lineRule="exact" w:line="183"/>
                          <w:ind w:left="1533" w:hanging="0"/>
                          <w:rPr>
                            <w:rFonts w:ascii="Courier New" w:hAnsi="Courier New"/>
                            <w:sz w:val="18"/>
                          </w:rPr>
                        </w:pPr>
                        <w:r>
                          <w:rPr>
                            <w:rFonts w:ascii="Courier New" w:hAnsi="Courier New"/>
                            <w:sz w:val="18"/>
                          </w:rPr>
                          <w:t>.observe(viewLifecycleOwner,</w:t>
                        </w:r>
                        <w:r>
                          <w:rPr>
                            <w:rFonts w:ascii="Courier New" w:hAnsi="Courier New"/>
                            <w:spacing w:val="-18"/>
                            <w:sz w:val="18"/>
                          </w:rPr>
                          <w:t xml:space="preserve"> </w:t>
                        </w:r>
                        <w:r>
                          <w:rPr>
                            <w:rFonts w:ascii="Courier New" w:hAnsi="Courier New"/>
                            <w:sz w:val="18"/>
                          </w:rPr>
                          <w:t>Observer</w:t>
                        </w:r>
                        <w:r>
                          <w:rPr>
                            <w:rFonts w:ascii="Courier New" w:hAnsi="Courier New"/>
                            <w:spacing w:val="-18"/>
                            <w:sz w:val="18"/>
                          </w:rPr>
                          <w:t xml:space="preserve"> </w:t>
                        </w:r>
                        <w:r>
                          <w:rPr>
                            <w:rFonts w:ascii="Courier New" w:hAnsi="Courier New"/>
                            <w:spacing w:val="-10"/>
                            <w:sz w:val="18"/>
                          </w:rPr>
                          <w:t>{</w:t>
                        </w:r>
                      </w:p>
                      <w:p>
                        <w:pPr>
                          <w:pStyle w:val="Normal"/>
                          <w:spacing w:lineRule="exact" w:line="202" w:before="15" w:after="0"/>
                          <w:ind w:left="1317" w:hanging="0"/>
                          <w:rPr>
                            <w:rFonts w:ascii="Courier New" w:hAnsi="Courier New"/>
                            <w:sz w:val="18"/>
                          </w:rPr>
                        </w:pPr>
                        <w:r>
                          <w:rPr>
                            <w:rFonts w:ascii="Courier New" w:hAnsi="Courier New"/>
                            <w:spacing w:val="-2"/>
                            <w:sz w:val="18"/>
                          </w:rPr>
                          <w:t>view.findViewById&lt;TextView&gt;</w:t>
                        </w:r>
                      </w:p>
                      <w:p>
                        <w:pPr>
                          <w:pStyle w:val="Normal"/>
                          <w:spacing w:lineRule="auto" w:line="235" w:before="1" w:after="0"/>
                          <w:ind w:left="1749" w:hanging="216"/>
                          <w:rPr>
                            <w:rFonts w:ascii="Courier New" w:hAnsi="Courier New"/>
                            <w:sz w:val="18"/>
                          </w:rPr>
                        </w:pPr>
                        <w:r>
                          <w:rPr>
                            <w:rFonts w:ascii="Courier New" w:hAnsi="Courier New"/>
                            <w:sz w:val="18"/>
                          </w:rPr>
                          <w:t>(R.id.fragment_count_notes_text_view).text</w:t>
                        </w:r>
                        <w:r>
                          <w:rPr>
                            <w:rFonts w:ascii="Courier New" w:hAnsi="Courier New"/>
                            <w:spacing w:val="-29"/>
                            <w:sz w:val="18"/>
                          </w:rPr>
                          <w:t xml:space="preserve"> </w:t>
                        </w:r>
                        <w:r>
                          <w:rPr>
                            <w:rFonts w:ascii="Courier New" w:hAnsi="Courier New"/>
                            <w:sz w:val="18"/>
                          </w:rPr>
                          <w:t>= getString(R.string.total, it)</w:t>
                        </w:r>
                      </w:p>
                      <w:p>
                        <w:pPr>
                          <w:pStyle w:val="Normal"/>
                          <w:spacing w:before="97" w:after="0"/>
                          <w:ind w:left="1317" w:hanging="0"/>
                          <w:rPr>
                            <w:rFonts w:ascii="Courier New" w:hAnsi="Courier New"/>
                            <w:sz w:val="18"/>
                          </w:rPr>
                        </w:pPr>
                        <w:r>
                          <w:rPr>
                            <w:rFonts w:ascii="Courier New" w:hAnsi="Courier New"/>
                            <w:spacing w:val="-5"/>
                            <w:sz w:val="18"/>
                          </w:rPr>
                          <w:t>})</w:t>
                        </w:r>
                      </w:p>
                      <w:p>
                        <w:pPr>
                          <w:pStyle w:val="Normal"/>
                          <w:spacing w:lineRule="exact" w:line="202" w:before="76" w:after="0"/>
                          <w:ind w:left="1317" w:hanging="0"/>
                          <w:rPr>
                            <w:rFonts w:ascii="Courier New" w:hAnsi="Courier New"/>
                            <w:sz w:val="18"/>
                          </w:rPr>
                        </w:pPr>
                        <w:r>
                          <w:rPr>
                            <w:rFonts w:ascii="Courier New" w:hAnsi="Courier New"/>
                            <w:spacing w:val="-2"/>
                            <w:sz w:val="18"/>
                          </w:rPr>
                          <w:t>view.findViewById&lt;Button&gt;</w:t>
                        </w:r>
                      </w:p>
                      <w:p>
                        <w:pPr>
                          <w:pStyle w:val="Normal"/>
                          <w:spacing w:lineRule="exact" w:line="202"/>
                          <w:ind w:left="1533" w:hanging="0"/>
                          <w:rPr>
                            <w:rFonts w:ascii="Courier New" w:hAnsi="Courier New"/>
                            <w:sz w:val="18"/>
                          </w:rPr>
                        </w:pPr>
                        <w:r>
                          <w:rPr>
                            <w:rFonts w:ascii="Courier New" w:hAnsi="Courier New"/>
                            <w:spacing w:val="-2"/>
                            <w:sz w:val="18"/>
                          </w:rPr>
                          <w:t>(R.id.fragment_count_notes_button).setOnClickListener</w:t>
                        </w:r>
                        <w:r>
                          <w:rPr>
                            <w:rFonts w:ascii="Courier New" w:hAnsi="Courier New"/>
                            <w:spacing w:val="51"/>
                            <w:sz w:val="18"/>
                          </w:rPr>
                          <w:t xml:space="preserve"> </w:t>
                        </w:r>
                        <w:r>
                          <w:rPr>
                            <w:rFonts w:ascii="Courier New" w:hAnsi="Courier New"/>
                            <w:spacing w:val="-10"/>
                            <w:sz w:val="18"/>
                          </w:rPr>
                          <w:t>{</w:t>
                        </w:r>
                      </w:p>
                      <w:p>
                        <w:pPr>
                          <w:pStyle w:val="Normal"/>
                          <w:spacing w:lineRule="exact" w:line="202" w:before="16" w:after="0"/>
                          <w:ind w:left="1749" w:hanging="0"/>
                          <w:rPr>
                            <w:rFonts w:ascii="Courier New" w:hAnsi="Courier New"/>
                            <w:sz w:val="18"/>
                          </w:rPr>
                        </w:pPr>
                        <w:r>
                          <w:rPr>
                            <w:rFonts w:ascii="Courier New" w:hAnsi="Courier New"/>
                            <w:spacing w:val="-2"/>
                            <w:sz w:val="18"/>
                          </w:rPr>
                          <w:t>viewModel.insertNote(view.findViewById&lt;EditText&gt;</w:t>
                        </w:r>
                      </w:p>
                      <w:p>
                        <w:pPr>
                          <w:pStyle w:val="Normal"/>
                          <w:spacing w:lineRule="exact" w:line="202"/>
                          <w:ind w:left="1965" w:hanging="0"/>
                          <w:rPr>
                            <w:rFonts w:ascii="Courier New" w:hAnsi="Courier New"/>
                            <w:sz w:val="18"/>
                          </w:rPr>
                        </w:pPr>
                        <w:r>
                          <w:rPr>
                            <w:rFonts w:ascii="Courier New" w:hAnsi="Courier New"/>
                            <w:spacing w:val="-2"/>
                            <w:sz w:val="18"/>
                          </w:rPr>
                          <w:t>(R.id.fragment_count_edit_text).text.toString())</w:t>
                        </w:r>
                      </w:p>
                      <w:p>
                        <w:pPr>
                          <w:pStyle w:val="Normal"/>
                          <w:spacing w:before="16" w:after="0"/>
                          <w:ind w:left="1317"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before="130" w:after="0"/>
                          <w:ind w:left="453" w:hanging="0"/>
                          <w:rPr>
                            <w:rFonts w:ascii="Courier New" w:hAnsi="Courier New"/>
                            <w:sz w:val="18"/>
                          </w:rPr>
                        </w:pPr>
                        <w:r>
                          <w:rPr>
                            <w:rFonts w:ascii="Courier New" w:hAnsi="Courier New"/>
                            <w:sz w:val="18"/>
                          </w:rPr>
                          <w:t>}</w:t>
                        </w:r>
                      </w:p>
                    </w:txbxContent>
                  </v:textbox>
                  <w10:wrap type="square"/>
                </v:rect>
              </v:group>
            </w:pict>
          </mc:Fallback>
        </mc:AlternateContent>
      </w:r>
    </w:p>
    <w:p>
      <w:pPr>
        <w:pStyle w:val="ListParagraph"/>
        <w:numPr>
          <w:ilvl w:val="1"/>
          <w:numId w:val="8"/>
        </w:numPr>
        <w:tabs>
          <w:tab w:val="clear" w:pos="720"/>
          <w:tab w:val="left" w:pos="1274" w:leader="none"/>
        </w:tabs>
        <w:spacing w:before="42" w:after="0"/>
        <w:jc w:val="left"/>
        <w:rPr>
          <w:sz w:val="20"/>
        </w:rPr>
      </w:pPr>
      <w:r>
        <w:rPr>
          <w:sz w:val="20"/>
        </w:rPr>
        <w:t>We</w:t>
      </w:r>
      <w:r>
        <w:rPr>
          <w:spacing w:val="-11"/>
          <w:sz w:val="20"/>
        </w:rPr>
        <w:t xml:space="preserve"> </w:t>
      </w:r>
      <w:r>
        <w:rPr>
          <w:sz w:val="20"/>
        </w:rPr>
        <w:t>also</w:t>
      </w:r>
      <w:r>
        <w:rPr>
          <w:spacing w:val="-5"/>
          <w:sz w:val="20"/>
        </w:rPr>
        <w:t xml:space="preserve"> </w:t>
      </w:r>
      <w:r>
        <w:rPr>
          <w:sz w:val="20"/>
        </w:rPr>
        <w:t>need</w:t>
      </w:r>
      <w:r>
        <w:rPr>
          <w:spacing w:val="-5"/>
          <w:sz w:val="20"/>
        </w:rPr>
        <w:t xml:space="preserve"> </w:t>
      </w:r>
      <w:r>
        <w:rPr>
          <w:sz w:val="20"/>
        </w:rPr>
        <w:t>to</w:t>
      </w:r>
      <w:r>
        <w:rPr>
          <w:spacing w:val="-6"/>
          <w:sz w:val="20"/>
        </w:rPr>
        <w:t xml:space="preserve"> </w:t>
      </w:r>
      <w:r>
        <w:rPr>
          <w:sz w:val="20"/>
        </w:rPr>
        <w:t>add</w:t>
      </w:r>
      <w:r>
        <w:rPr>
          <w:spacing w:val="-5"/>
          <w:sz w:val="20"/>
        </w:rPr>
        <w:t xml:space="preserve"> </w:t>
      </w:r>
      <w:r>
        <w:rPr>
          <w:sz w:val="20"/>
        </w:rPr>
        <w:t>the</w:t>
      </w:r>
      <w:r>
        <w:rPr>
          <w:spacing w:val="-5"/>
          <w:sz w:val="20"/>
        </w:rPr>
        <w:t xml:space="preserve"> </w:t>
      </w:r>
      <w:r>
        <w:rPr>
          <w:sz w:val="20"/>
        </w:rPr>
        <w:t>associated</w:t>
      </w:r>
      <w:r>
        <w:rPr>
          <w:spacing w:val="-5"/>
          <w:sz w:val="20"/>
        </w:rPr>
        <w:t xml:space="preserve"> </w:t>
      </w:r>
      <w:r>
        <w:rPr>
          <w:rFonts w:ascii="Courier New" w:hAnsi="Courier New"/>
          <w:b/>
        </w:rPr>
        <w:t>fragment_count_notes.xml</w:t>
      </w:r>
      <w:r>
        <w:rPr>
          <w:rFonts w:ascii="Courier New" w:hAnsi="Courier New"/>
          <w:b/>
          <w:spacing w:val="-80"/>
        </w:rPr>
        <w:t xml:space="preserve"> </w:t>
      </w:r>
      <w:r>
        <w:rPr>
          <w:spacing w:val="-2"/>
          <w:sz w:val="20"/>
        </w:rPr>
        <w:t>layout:</w:t>
      </w:r>
    </w:p>
    <w:p>
      <w:pPr>
        <w:sectPr>
          <w:headerReference w:type="even" r:id="rId320"/>
          <w:headerReference w:type="default" r:id="rId321"/>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0" w:after="0"/>
        <w:rPr>
          <w:sz w:val="8"/>
        </w:rPr>
      </w:pPr>
      <w:r>
        <w:rPr>
          <w:sz w:val="8"/>
        </w:rPr>
        <mc:AlternateContent>
          <mc:Choice Requires="wpg">
            <w:drawing>
              <wp:anchor behindDoc="0" distT="635" distB="0" distL="0" distR="4445" simplePos="0" locked="0" layoutInCell="0" allowOverlap="1" relativeHeight="1785" wp14:anchorId="1BB116C4">
                <wp:simplePos x="0" y="0"/>
                <wp:positionH relativeFrom="page">
                  <wp:posOffset>1120140</wp:posOffset>
                </wp:positionH>
                <wp:positionV relativeFrom="paragraph">
                  <wp:posOffset>90170</wp:posOffset>
                </wp:positionV>
                <wp:extent cx="5074920" cy="4041775"/>
                <wp:effectExtent l="0" t="635" r="635" b="0"/>
                <wp:wrapTopAndBottom/>
                <wp:docPr id="1090" name="docshapegroup844"/>
                <a:graphic xmlns:a="http://schemas.openxmlformats.org/drawingml/2006/main">
                  <a:graphicData uri="http://schemas.microsoft.com/office/word/2010/wordprocessingGroup">
                    <wpg:wgp>
                      <wpg:cNvGrpSpPr/>
                      <wpg:grpSpPr>
                        <a:xfrm>
                          <a:off x="0" y="0"/>
                          <a:ext cx="5074920" cy="4041720"/>
                          <a:chOff x="0" y="0"/>
                          <a:chExt cx="5074920" cy="4041720"/>
                        </a:xfrm>
                      </wpg:grpSpPr>
                      <wps:wsp>
                        <wps:cNvSpPr/>
                        <wps:spPr>
                          <a:xfrm>
                            <a:off x="0" y="6480"/>
                            <a:ext cx="5074920" cy="4029120"/>
                          </a:xfrm>
                          <a:prstGeom prst="rect">
                            <a:avLst/>
                          </a:prstGeom>
                          <a:solidFill>
                            <a:srgbClr val="f6f6f6"/>
                          </a:solidFill>
                          <a:ln w="0">
                            <a:noFill/>
                          </a:ln>
                        </wps:spPr>
                        <wps:style>
                          <a:lnRef idx="0"/>
                          <a:fillRef idx="0"/>
                          <a:effectRef idx="0"/>
                          <a:fontRef idx="minor"/>
                        </wps:style>
                        <wps:bodyPr/>
                      </wps:wsp>
                      <wps:wsp>
                        <wps:cNvSpPr/>
                        <wps:spPr>
                          <a:xfrm>
                            <a:off x="0" y="0"/>
                            <a:ext cx="5074920" cy="4041720"/>
                          </a:xfrm>
                          <a:custGeom>
                            <a:avLst/>
                            <a:gdLst>
                              <a:gd name="textAreaLeft" fmla="*/ 0 w 2877120"/>
                              <a:gd name="textAreaRight" fmla="*/ 2879280 w 2877120"/>
                              <a:gd name="textAreaTop" fmla="*/ 0 h 2291400"/>
                              <a:gd name="textAreaBottom" fmla="*/ 2293560 h 2291400"/>
                            </a:gdLst>
                            <a:ahLst/>
                            <a:rect l="textAreaLeft" t="textAreaTop" r="textAreaRight" b="textAreaBottom"/>
                            <a:pathLst>
                              <a:path w="7992" h="6365">
                                <a:moveTo>
                                  <a:pt x="7992" y="6344"/>
                                </a:moveTo>
                                <a:lnTo>
                                  <a:pt x="0" y="6344"/>
                                </a:lnTo>
                                <a:lnTo>
                                  <a:pt x="0" y="6364"/>
                                </a:lnTo>
                                <a:lnTo>
                                  <a:pt x="7992" y="6364"/>
                                </a:lnTo>
                                <a:lnTo>
                                  <a:pt x="7992" y="63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401652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&lt;?xml</w:t>
                              </w:r>
                              <w:r>
                                <w:rPr>
                                  <w:rFonts w:ascii="Courier New" w:hAnsi="Courier New"/>
                                  <w:spacing w:val="-16"/>
                                  <w:sz w:val="18"/>
                                </w:rPr>
                                <w:t xml:space="preserve"> </w:t>
                              </w:r>
                              <w:r>
                                <w:rPr>
                                  <w:rFonts w:ascii="Courier New" w:hAnsi="Courier New"/>
                                  <w:sz w:val="18"/>
                                </w:rPr>
                                <w:t>version="1.0"</w:t>
                              </w:r>
                              <w:r>
                                <w:rPr>
                                  <w:rFonts w:ascii="Courier New" w:hAnsi="Courier New"/>
                                  <w:spacing w:val="-16"/>
                                  <w:sz w:val="18"/>
                                </w:rPr>
                                <w:t xml:space="preserve"> </w:t>
                              </w:r>
                              <w:r>
                                <w:rPr>
                                  <w:rFonts w:ascii="Courier New" w:hAnsi="Courier New"/>
                                  <w:sz w:val="18"/>
                                </w:rPr>
                                <w:t>encoding="utf-</w:t>
                              </w:r>
                              <w:r>
                                <w:rPr>
                                  <w:rFonts w:ascii="Courier New" w:hAnsi="Courier New"/>
                                  <w:spacing w:val="-4"/>
                                  <w:sz w:val="18"/>
                                </w:rPr>
                                <w:t>8"?&gt;</w:t>
                              </w:r>
                            </w:p>
                            <w:p>
                              <w:pPr>
                                <w:pStyle w:val="Normal"/>
                                <w:spacing w:lineRule="auto" w:line="235" w:before="79" w:after="0"/>
                                <w:ind w:left="669" w:right="840" w:hanging="216"/>
                                <w:rPr>
                                  <w:rFonts w:ascii="Courier New" w:hAnsi="Courier New"/>
                                  <w:sz w:val="18"/>
                                </w:rPr>
                              </w:pPr>
                              <w:r>
                                <w:rPr>
                                  <w:rFonts w:ascii="Courier New" w:hAnsi="Courier New"/>
                                  <w:spacing w:val="-2"/>
                                  <w:sz w:val="18"/>
                                </w:rPr>
                                <w:t xml:space="preserve">&lt;LinearLayout </w:t>
                              </w:r>
                              <w:hyperlink r:id="rId318">
                                <w:r>
                                  <w:rPr>
                                    <w:rFonts w:ascii="Courier New" w:hAnsi="Courier New"/>
                                    <w:spacing w:val="-2"/>
                                    <w:sz w:val="18"/>
                                  </w:rPr>
                                  <w:t>xmlns:android="http://schemas.android.com/apk/res/android"</w:t>
                                </w:r>
                              </w:hyperlink>
                            </w:p>
                            <w:p>
                              <w:pPr>
                                <w:pStyle w:val="Normal"/>
                                <w:spacing w:lineRule="auto" w:line="324" w:before="18" w:after="0"/>
                                <w:ind w:left="885" w:right="2128" w:hanging="0"/>
                                <w:rPr>
                                  <w:rFonts w:ascii="Courier New" w:hAnsi="Courier New"/>
                                  <w:sz w:val="18"/>
                                </w:rPr>
                              </w:pPr>
                              <w:r>
                                <w:rPr>
                                  <w:rFonts w:ascii="Courier New" w:hAnsi="Courier New"/>
                                  <w:spacing w:val="-2"/>
                                  <w:sz w:val="18"/>
                                </w:rPr>
                                <w:t>android:layout_width="match_parent" android:layout_height="match_parent" android:gravity="center" android:orientation="vertical"&gt;</w:t>
                              </w:r>
                            </w:p>
                            <w:p>
                              <w:pPr>
                                <w:pStyle w:val="Normal"/>
                                <w:spacing w:before="10" w:after="0"/>
                                <w:rPr>
                                  <w:rFonts w:ascii="Courier New" w:hAnsi="Courier New"/>
                                  <w:sz w:val="24"/>
                                </w:rPr>
                              </w:pPr>
                              <w:r>
                                <w:rPr>
                                  <w:rFonts w:ascii="Courier New" w:hAnsi="Courier New"/>
                                  <w:sz w:val="24"/>
                                </w:rPr>
                              </w:r>
                            </w:p>
                            <w:p>
                              <w:pPr>
                                <w:pStyle w:val="Normal"/>
                                <w:ind w:left="885" w:hanging="0"/>
                                <w:rPr>
                                  <w:rFonts w:ascii="Courier New" w:hAnsi="Courier New"/>
                                  <w:sz w:val="18"/>
                                </w:rPr>
                              </w:pPr>
                              <w:r>
                                <w:rPr>
                                  <w:rFonts w:ascii="Courier New" w:hAnsi="Courier New"/>
                                  <w:spacing w:val="-2"/>
                                  <w:sz w:val="18"/>
                                </w:rPr>
                                <w:t>&lt;TextView</w:t>
                              </w:r>
                            </w:p>
                            <w:p>
                              <w:pPr>
                                <w:pStyle w:val="Normal"/>
                                <w:spacing w:lineRule="auto" w:line="324" w:before="76" w:after="0"/>
                                <w:ind w:left="1317" w:hanging="0"/>
                                <w:rPr>
                                  <w:rFonts w:ascii="Courier New" w:hAnsi="Courier New"/>
                                  <w:sz w:val="18"/>
                                </w:rPr>
                              </w:pPr>
                              <w:r>
                                <w:rPr>
                                  <w:rFonts w:ascii="Courier New" w:hAnsi="Courier New"/>
                                  <w:spacing w:val="-2"/>
                                  <w:sz w:val="18"/>
                                </w:rPr>
                                <w:t xml:space="preserve">android:id="@+id/fragment_count_notes_text_view" android:layout_width="wrap_content" </w:t>
                              </w:r>
                              <w:r>
                                <w:rPr>
                                  <w:rFonts w:ascii="Courier New" w:hAnsi="Courier New"/>
                                  <w:sz w:val="18"/>
                                </w:rPr>
                                <w:t>android:layout_height="wrap_content" /&gt;</w:t>
                              </w:r>
                            </w:p>
                            <w:p>
                              <w:pPr>
                                <w:pStyle w:val="Normal"/>
                                <w:spacing w:before="10" w:after="0"/>
                                <w:rPr>
                                  <w:rFonts w:ascii="Courier New" w:hAnsi="Courier New"/>
                                  <w:sz w:val="24"/>
                                </w:rPr>
                              </w:pPr>
                              <w:r>
                                <w:rPr>
                                  <w:rFonts w:ascii="Courier New" w:hAnsi="Courier New"/>
                                  <w:sz w:val="24"/>
                                </w:rPr>
                              </w:r>
                            </w:p>
                            <w:p>
                              <w:pPr>
                                <w:pStyle w:val="Normal"/>
                                <w:ind w:left="885" w:hanging="0"/>
                                <w:rPr>
                                  <w:rFonts w:ascii="Courier New" w:hAnsi="Courier New"/>
                                  <w:sz w:val="18"/>
                                </w:rPr>
                              </w:pPr>
                              <w:r>
                                <w:rPr>
                                  <w:rFonts w:ascii="Courier New" w:hAnsi="Courier New"/>
                                  <w:spacing w:val="-2"/>
                                  <w:sz w:val="18"/>
                                </w:rPr>
                                <w:t>&lt;EditText</w:t>
                              </w:r>
                            </w:p>
                            <w:p>
                              <w:pPr>
                                <w:pStyle w:val="Normal"/>
                                <w:spacing w:lineRule="auto" w:line="324" w:before="77" w:after="0"/>
                                <w:ind w:left="1317" w:hanging="0"/>
                                <w:rPr>
                                  <w:rFonts w:ascii="Courier New" w:hAnsi="Courier New"/>
                                  <w:sz w:val="18"/>
                                </w:rPr>
                              </w:pPr>
                              <w:r>
                                <w:rPr>
                                  <w:rFonts w:ascii="Courier New" w:hAnsi="Courier New"/>
                                  <w:spacing w:val="-2"/>
                                  <w:sz w:val="18"/>
                                </w:rPr>
                                <w:t xml:space="preserve">android:id="@+id/fragment_count_edit_text" android:layout_width="match_parent" android:layout_height="wrap_content" android:layout_marginStart="20dp" </w:t>
                              </w:r>
                              <w:r>
                                <w:rPr>
                                  <w:rFonts w:ascii="Courier New" w:hAnsi="Courier New"/>
                                  <w:sz w:val="18"/>
                                </w:rPr>
                                <w:t>android:layout_marginEnd="20dp" /&gt;</w:t>
                              </w:r>
                            </w:p>
                            <w:p>
                              <w:pPr>
                                <w:pStyle w:val="Normal"/>
                                <w:spacing w:before="11" w:after="0"/>
                                <w:rPr>
                                  <w:rFonts w:ascii="Courier New" w:hAnsi="Courier New"/>
                                  <w:sz w:val="24"/>
                                </w:rPr>
                              </w:pPr>
                              <w:r>
                                <w:rPr>
                                  <w:rFonts w:ascii="Courier New" w:hAnsi="Courier New"/>
                                  <w:sz w:val="24"/>
                                </w:rPr>
                              </w:r>
                            </w:p>
                            <w:p>
                              <w:pPr>
                                <w:pStyle w:val="Normal"/>
                                <w:ind w:left="885" w:hanging="0"/>
                                <w:rPr>
                                  <w:rFonts w:ascii="Courier New" w:hAnsi="Courier New"/>
                                  <w:sz w:val="18"/>
                                </w:rPr>
                              </w:pPr>
                              <w:r>
                                <w:rPr>
                                  <w:rFonts w:ascii="Courier New" w:hAnsi="Courier New"/>
                                  <w:spacing w:val="-2"/>
                                  <w:sz w:val="18"/>
                                </w:rPr>
                                <w:t>&lt;Button</w:t>
                              </w:r>
                            </w:p>
                            <w:p>
                              <w:pPr>
                                <w:pStyle w:val="Normal"/>
                                <w:spacing w:lineRule="auto" w:line="324" w:before="71" w:after="0"/>
                                <w:ind w:left="1317" w:hanging="0"/>
                                <w:rPr>
                                  <w:rFonts w:ascii="Courier New" w:hAnsi="Courier New"/>
                                  <w:sz w:val="18"/>
                                </w:rPr>
                              </w:pPr>
                              <w:r>
                                <w:rPr>
                                  <w:rFonts w:ascii="Courier New" w:hAnsi="Courier New"/>
                                  <w:spacing w:val="-2"/>
                                  <w:sz w:val="18"/>
                                </w:rPr>
                                <w:t>android:id="@+id/fragment_count_notes_button" android:layout_width="wrap_content"</w:t>
                              </w:r>
                            </w:p>
                          </w:txbxContent>
                        </wps:txbx>
                        <wps:bodyPr lIns="0" rIns="0" tIns="0" bIns="0" anchor="t">
                          <a:noAutofit/>
                        </wps:bodyPr>
                      </wps:wsp>
                    </wpg:wgp>
                  </a:graphicData>
                </a:graphic>
              </wp:anchor>
            </w:drawing>
          </mc:Choice>
          <mc:Fallback>
            <w:pict>
              <v:group id="shape_0" alt="docshapegroup844" style="position:absolute;margin-left:88.2pt;margin-top:7.1pt;width:399.6pt;height:318.25pt" coordorigin="1764,142" coordsize="7992,6365">
                <v:rect id="shape_0" path="m0,0l-2147483645,0l-2147483645,-2147483646l0,-2147483646xe" fillcolor="#f6f6f6" stroked="f" o:allowincell="f" style="position:absolute;left:1764;top:152;width:7991;height:634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2;width:7991;height:632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&lt;?xml</w:t>
                        </w:r>
                        <w:r>
                          <w:rPr>
                            <w:rFonts w:ascii="Courier New" w:hAnsi="Courier New"/>
                            <w:spacing w:val="-16"/>
                            <w:sz w:val="18"/>
                          </w:rPr>
                          <w:t xml:space="preserve"> </w:t>
                        </w:r>
                        <w:r>
                          <w:rPr>
                            <w:rFonts w:ascii="Courier New" w:hAnsi="Courier New"/>
                            <w:sz w:val="18"/>
                          </w:rPr>
                          <w:t>version="1.0"</w:t>
                        </w:r>
                        <w:r>
                          <w:rPr>
                            <w:rFonts w:ascii="Courier New" w:hAnsi="Courier New"/>
                            <w:spacing w:val="-16"/>
                            <w:sz w:val="18"/>
                          </w:rPr>
                          <w:t xml:space="preserve"> </w:t>
                        </w:r>
                        <w:r>
                          <w:rPr>
                            <w:rFonts w:ascii="Courier New" w:hAnsi="Courier New"/>
                            <w:sz w:val="18"/>
                          </w:rPr>
                          <w:t>encoding="utf-</w:t>
                        </w:r>
                        <w:r>
                          <w:rPr>
                            <w:rFonts w:ascii="Courier New" w:hAnsi="Courier New"/>
                            <w:spacing w:val="-4"/>
                            <w:sz w:val="18"/>
                          </w:rPr>
                          <w:t>8"?&gt;</w:t>
                        </w:r>
                      </w:p>
                      <w:p>
                        <w:pPr>
                          <w:pStyle w:val="Normal"/>
                          <w:spacing w:lineRule="auto" w:line="235" w:before="79" w:after="0"/>
                          <w:ind w:left="669" w:right="840" w:hanging="216"/>
                          <w:rPr>
                            <w:rFonts w:ascii="Courier New" w:hAnsi="Courier New"/>
                            <w:sz w:val="18"/>
                          </w:rPr>
                        </w:pPr>
                        <w:r>
                          <w:rPr>
                            <w:rFonts w:ascii="Courier New" w:hAnsi="Courier New"/>
                            <w:spacing w:val="-2"/>
                            <w:sz w:val="18"/>
                          </w:rPr>
                          <w:t xml:space="preserve">&lt;LinearLayout </w:t>
                        </w:r>
                        <w:hyperlink r:id="rId319">
                          <w:r>
                            <w:rPr>
                              <w:rFonts w:ascii="Courier New" w:hAnsi="Courier New"/>
                              <w:spacing w:val="-2"/>
                              <w:sz w:val="18"/>
                            </w:rPr>
                            <w:t>xmlns:android="http://schemas.android.com/apk/res/android"</w:t>
                          </w:r>
                        </w:hyperlink>
                      </w:p>
                      <w:p>
                        <w:pPr>
                          <w:pStyle w:val="Normal"/>
                          <w:spacing w:lineRule="auto" w:line="324" w:before="18" w:after="0"/>
                          <w:ind w:left="885" w:right="2128" w:hanging="0"/>
                          <w:rPr>
                            <w:rFonts w:ascii="Courier New" w:hAnsi="Courier New"/>
                            <w:sz w:val="18"/>
                          </w:rPr>
                        </w:pPr>
                        <w:r>
                          <w:rPr>
                            <w:rFonts w:ascii="Courier New" w:hAnsi="Courier New"/>
                            <w:spacing w:val="-2"/>
                            <w:sz w:val="18"/>
                          </w:rPr>
                          <w:t>android:layout_width="match_parent" android:layout_height="match_parent" android:gravity="center" android:orientation="vertical"&gt;</w:t>
                        </w:r>
                      </w:p>
                      <w:p>
                        <w:pPr>
                          <w:pStyle w:val="Normal"/>
                          <w:spacing w:before="10" w:after="0"/>
                          <w:rPr>
                            <w:rFonts w:ascii="Courier New" w:hAnsi="Courier New"/>
                            <w:sz w:val="24"/>
                          </w:rPr>
                        </w:pPr>
                        <w:r>
                          <w:rPr>
                            <w:rFonts w:ascii="Courier New" w:hAnsi="Courier New"/>
                            <w:sz w:val="24"/>
                          </w:rPr>
                        </w:r>
                      </w:p>
                      <w:p>
                        <w:pPr>
                          <w:pStyle w:val="Normal"/>
                          <w:ind w:left="885" w:hanging="0"/>
                          <w:rPr>
                            <w:rFonts w:ascii="Courier New" w:hAnsi="Courier New"/>
                            <w:sz w:val="18"/>
                          </w:rPr>
                        </w:pPr>
                        <w:r>
                          <w:rPr>
                            <w:rFonts w:ascii="Courier New" w:hAnsi="Courier New"/>
                            <w:spacing w:val="-2"/>
                            <w:sz w:val="18"/>
                          </w:rPr>
                          <w:t>&lt;TextView</w:t>
                        </w:r>
                      </w:p>
                      <w:p>
                        <w:pPr>
                          <w:pStyle w:val="Normal"/>
                          <w:spacing w:lineRule="auto" w:line="324" w:before="76" w:after="0"/>
                          <w:ind w:left="1317" w:hanging="0"/>
                          <w:rPr>
                            <w:rFonts w:ascii="Courier New" w:hAnsi="Courier New"/>
                            <w:sz w:val="18"/>
                          </w:rPr>
                        </w:pPr>
                        <w:r>
                          <w:rPr>
                            <w:rFonts w:ascii="Courier New" w:hAnsi="Courier New"/>
                            <w:spacing w:val="-2"/>
                            <w:sz w:val="18"/>
                          </w:rPr>
                          <w:t xml:space="preserve">android:id="@+id/fragment_count_notes_text_view" android:layout_width="wrap_content" </w:t>
                        </w:r>
                        <w:r>
                          <w:rPr>
                            <w:rFonts w:ascii="Courier New" w:hAnsi="Courier New"/>
                            <w:sz w:val="18"/>
                          </w:rPr>
                          <w:t>android:layout_height="wrap_content" /&gt;</w:t>
                        </w:r>
                      </w:p>
                      <w:p>
                        <w:pPr>
                          <w:pStyle w:val="Normal"/>
                          <w:spacing w:before="10" w:after="0"/>
                          <w:rPr>
                            <w:rFonts w:ascii="Courier New" w:hAnsi="Courier New"/>
                            <w:sz w:val="24"/>
                          </w:rPr>
                        </w:pPr>
                        <w:r>
                          <w:rPr>
                            <w:rFonts w:ascii="Courier New" w:hAnsi="Courier New"/>
                            <w:sz w:val="24"/>
                          </w:rPr>
                        </w:r>
                      </w:p>
                      <w:p>
                        <w:pPr>
                          <w:pStyle w:val="Normal"/>
                          <w:ind w:left="885" w:hanging="0"/>
                          <w:rPr>
                            <w:rFonts w:ascii="Courier New" w:hAnsi="Courier New"/>
                            <w:sz w:val="18"/>
                          </w:rPr>
                        </w:pPr>
                        <w:r>
                          <w:rPr>
                            <w:rFonts w:ascii="Courier New" w:hAnsi="Courier New"/>
                            <w:spacing w:val="-2"/>
                            <w:sz w:val="18"/>
                          </w:rPr>
                          <w:t>&lt;EditText</w:t>
                        </w:r>
                      </w:p>
                      <w:p>
                        <w:pPr>
                          <w:pStyle w:val="Normal"/>
                          <w:spacing w:lineRule="auto" w:line="324" w:before="77" w:after="0"/>
                          <w:ind w:left="1317" w:hanging="0"/>
                          <w:rPr>
                            <w:rFonts w:ascii="Courier New" w:hAnsi="Courier New"/>
                            <w:sz w:val="18"/>
                          </w:rPr>
                        </w:pPr>
                        <w:r>
                          <w:rPr>
                            <w:rFonts w:ascii="Courier New" w:hAnsi="Courier New"/>
                            <w:spacing w:val="-2"/>
                            <w:sz w:val="18"/>
                          </w:rPr>
                          <w:t xml:space="preserve">android:id="@+id/fragment_count_edit_text" android:layout_width="match_parent" android:layout_height="wrap_content" android:layout_marginStart="20dp" </w:t>
                        </w:r>
                        <w:r>
                          <w:rPr>
                            <w:rFonts w:ascii="Courier New" w:hAnsi="Courier New"/>
                            <w:sz w:val="18"/>
                          </w:rPr>
                          <w:t>android:layout_marginEnd="20dp" /&gt;</w:t>
                        </w:r>
                      </w:p>
                      <w:p>
                        <w:pPr>
                          <w:pStyle w:val="Normal"/>
                          <w:spacing w:before="11" w:after="0"/>
                          <w:rPr>
                            <w:rFonts w:ascii="Courier New" w:hAnsi="Courier New"/>
                            <w:sz w:val="24"/>
                          </w:rPr>
                        </w:pPr>
                        <w:r>
                          <w:rPr>
                            <w:rFonts w:ascii="Courier New" w:hAnsi="Courier New"/>
                            <w:sz w:val="24"/>
                          </w:rPr>
                        </w:r>
                      </w:p>
                      <w:p>
                        <w:pPr>
                          <w:pStyle w:val="Normal"/>
                          <w:ind w:left="885" w:hanging="0"/>
                          <w:rPr>
                            <w:rFonts w:ascii="Courier New" w:hAnsi="Courier New"/>
                            <w:sz w:val="18"/>
                          </w:rPr>
                        </w:pPr>
                        <w:r>
                          <w:rPr>
                            <w:rFonts w:ascii="Courier New" w:hAnsi="Courier New"/>
                            <w:spacing w:val="-2"/>
                            <w:sz w:val="18"/>
                          </w:rPr>
                          <w:t>&lt;Button</w:t>
                        </w:r>
                      </w:p>
                      <w:p>
                        <w:pPr>
                          <w:pStyle w:val="Normal"/>
                          <w:spacing w:lineRule="auto" w:line="324" w:before="71" w:after="0"/>
                          <w:ind w:left="1317" w:hanging="0"/>
                          <w:rPr>
                            <w:rFonts w:ascii="Courier New" w:hAnsi="Courier New"/>
                            <w:sz w:val="18"/>
                          </w:rPr>
                        </w:pPr>
                        <w:r>
                          <w:rPr>
                            <w:rFonts w:ascii="Courier New" w:hAnsi="Courier New"/>
                            <w:spacing w:val="-2"/>
                            <w:sz w:val="18"/>
                          </w:rPr>
                          <w:t>android:id="@+id/fragment_count_notes_button" android:layout_width="wrap_content"</w:t>
                        </w:r>
                      </w:p>
                    </w:txbxContent>
                  </v:textbox>
                  <w10:wrap type="topAndBottom"/>
                </v:rect>
              </v:group>
            </w:pict>
          </mc:Fallback>
        </mc:AlternateContent>
      </w:r>
    </w:p>
    <w:p>
      <w:pPr>
        <w:pStyle w:val="TextBody"/>
        <w:spacing w:before="3" w:after="0"/>
        <w:rPr>
          <w:sz w:val="5"/>
        </w:rPr>
      </w:pPr>
      <w:r>
        <w:rPr>
          <w:sz w:val="5"/>
        </w:rPr>
      </w:r>
    </w:p>
    <w:p>
      <w:pPr>
        <w:pStyle w:val="TextBody"/>
        <w:ind w:left="104" w:hanging="0"/>
        <w:rPr/>
      </w:pPr>
      <w:r>
        <w:rPr/>
        <mc:AlternateContent>
          <mc:Choice Requires="wpg">
            <w:drawing>
              <wp:inline distT="0" distB="0" distL="0" distR="0" wp14:anchorId="21D041EE">
                <wp:extent cx="5074920" cy="752475"/>
                <wp:effectExtent l="0" t="0" r="5080" b="0"/>
                <wp:docPr id="1098" name="Shape669"/>
                <a:graphic xmlns:a="http://schemas.openxmlformats.org/drawingml/2006/main">
                  <a:graphicData uri="http://schemas.microsoft.com/office/word/2010/wordprocessingGroup">
                    <wpg:wgp>
                      <wpg:cNvGrpSpPr/>
                      <wpg:grpSpPr>
                        <a:xfrm>
                          <a:off x="0" y="0"/>
                          <a:ext cx="5074920" cy="752400"/>
                          <a:chOff x="0" y="0"/>
                          <a:chExt cx="5074920" cy="752400"/>
                        </a:xfrm>
                      </wpg:grpSpPr>
                      <wps:wsp>
                        <wps:cNvSpPr/>
                        <wps:spPr>
                          <a:xfrm>
                            <a:off x="0" y="6480"/>
                            <a:ext cx="5074920" cy="739800"/>
                          </a:xfrm>
                          <a:prstGeom prst="rect">
                            <a:avLst/>
                          </a:prstGeom>
                          <a:solidFill>
                            <a:srgbClr val="f6f6f6"/>
                          </a:solidFill>
                          <a:ln w="0">
                            <a:noFill/>
                          </a:ln>
                        </wps:spPr>
                        <wps:style>
                          <a:lnRef idx="0"/>
                          <a:fillRef idx="0"/>
                          <a:effectRef idx="0"/>
                          <a:fontRef idx="minor"/>
                        </wps:style>
                        <wps:bodyPr/>
                      </wps:wsp>
                      <wps:wsp>
                        <wps:cNvSpPr/>
                        <wps:spPr>
                          <a:xfrm>
                            <a:off x="0" y="0"/>
                            <a:ext cx="5074920" cy="752400"/>
                          </a:xfrm>
                          <a:custGeom>
                            <a:avLst/>
                            <a:gdLst>
                              <a:gd name="textAreaLeft" fmla="*/ 0 w 2877120"/>
                              <a:gd name="textAreaRight" fmla="*/ 2879280 w 2877120"/>
                              <a:gd name="textAreaTop" fmla="*/ 0 h 426600"/>
                              <a:gd name="textAreaBottom" fmla="*/ 428760 h 426600"/>
                            </a:gdLst>
                            <a:ahLst/>
                            <a:rect l="textAreaLeft" t="textAreaTop" r="textAreaRight" b="textAreaBottom"/>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727200"/>
                          </a:xfrm>
                          <a:prstGeom prst="rect">
                            <a:avLst/>
                          </a:prstGeom>
                          <a:noFill/>
                          <a:ln w="0">
                            <a:noFill/>
                          </a:ln>
                        </wps:spPr>
                        <wps:style>
                          <a:lnRef idx="0"/>
                          <a:fillRef idx="0"/>
                          <a:effectRef idx="0"/>
                          <a:fontRef idx="minor"/>
                        </wps:style>
                        <wps:txbx>
                          <w:txbxContent>
                            <w:p>
                              <w:pPr>
                                <w:pStyle w:val="Normal"/>
                                <w:spacing w:lineRule="auto" w:line="324" w:before="40" w:after="0"/>
                                <w:ind w:left="1317" w:hanging="0"/>
                                <w:rPr>
                                  <w:rFonts w:ascii="Courier New" w:hAnsi="Courier New"/>
                                  <w:sz w:val="18"/>
                                </w:rPr>
                              </w:pPr>
                              <w:r>
                                <w:rPr>
                                  <w:rFonts w:ascii="Courier New" w:hAnsi="Courier New"/>
                                  <w:spacing w:val="-2"/>
                                  <w:sz w:val="18"/>
                                </w:rPr>
                                <w:t xml:space="preserve">android:layout_height="wrap_content" </w:t>
                              </w:r>
                              <w:r>
                                <w:rPr>
                                  <w:rFonts w:ascii="Courier New" w:hAnsi="Courier New"/>
                                  <w:sz w:val="18"/>
                                </w:rPr>
                                <w:t>android:text="@string/add_note" /&gt;</w:t>
                              </w:r>
                            </w:p>
                            <w:p>
                              <w:pPr>
                                <w:pStyle w:val="Normal"/>
                                <w:spacing w:before="9" w:after="0"/>
                                <w:rPr>
                                  <w:rFonts w:ascii="Courier New" w:hAnsi="Courier New"/>
                                  <w:sz w:val="24"/>
                                </w:rPr>
                              </w:pPr>
                              <w:r>
                                <w:rPr>
                                  <w:rFonts w:ascii="Courier New" w:hAnsi="Courier New"/>
                                  <w:sz w:val="24"/>
                                </w:rPr>
                              </w:r>
                            </w:p>
                            <w:p>
                              <w:pPr>
                                <w:pStyle w:val="Normal"/>
                                <w:spacing w:before="1" w:after="0"/>
                                <w:ind w:left="453" w:hanging="0"/>
                                <w:rPr>
                                  <w:rFonts w:ascii="Courier New" w:hAnsi="Courier New"/>
                                  <w:sz w:val="18"/>
                                </w:rPr>
                              </w:pPr>
                              <w:r>
                                <w:rPr>
                                  <w:rFonts w:ascii="Courier New" w:hAnsi="Courier New"/>
                                  <w:spacing w:val="-2"/>
                                  <w:sz w:val="18"/>
                                </w:rPr>
                                <w:t>&lt;/LinearLayout&gt;</w:t>
                              </w:r>
                            </w:p>
                          </w:txbxContent>
                        </wps:txbx>
                        <wps:bodyPr lIns="0" rIns="0" tIns="0" bIns="0" anchor="t">
                          <a:noAutofit/>
                        </wps:bodyPr>
                      </wps:wsp>
                    </wpg:wgp>
                  </a:graphicData>
                </a:graphic>
              </wp:inline>
            </w:drawing>
          </mc:Choice>
          <mc:Fallback>
            <w:pict>
              <v:group id="shape_0" alt="Shape669" style="position:absolute;margin-left:0pt;margin-top:-59.3pt;width:399.6pt;height:59.25pt" coordorigin="0,-1186" coordsize="7992,1185">
                <v:rect id="shape_0" path="m0,0l-2147483645,0l-2147483645,-2147483646l0,-2147483646xe" fillcolor="#f6f6f6" stroked="f" o:allowincell="f" style="position:absolute;left:0;top:-1176;width:7991;height:1164;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1166;width:7991;height:1144;mso-wrap-style:square;v-text-anchor:top;mso-position-vertical:top">
                  <v:fill o:detectmouseclick="t" on="false"/>
                  <v:stroke color="#3465a4" joinstyle="round" endcap="flat"/>
                  <v:textbox>
                    <w:txbxContent>
                      <w:p>
                        <w:pPr>
                          <w:pStyle w:val="Normal"/>
                          <w:spacing w:lineRule="auto" w:line="324" w:before="40" w:after="0"/>
                          <w:ind w:left="1317" w:hanging="0"/>
                          <w:rPr>
                            <w:rFonts w:ascii="Courier New" w:hAnsi="Courier New"/>
                            <w:sz w:val="18"/>
                          </w:rPr>
                        </w:pPr>
                        <w:r>
                          <w:rPr>
                            <w:rFonts w:ascii="Courier New" w:hAnsi="Courier New"/>
                            <w:spacing w:val="-2"/>
                            <w:sz w:val="18"/>
                          </w:rPr>
                          <w:t xml:space="preserve">android:layout_height="wrap_content" </w:t>
                        </w:r>
                        <w:r>
                          <w:rPr>
                            <w:rFonts w:ascii="Courier New" w:hAnsi="Courier New"/>
                            <w:sz w:val="18"/>
                          </w:rPr>
                          <w:t>android:text="@string/add_note" /&gt;</w:t>
                        </w:r>
                      </w:p>
                      <w:p>
                        <w:pPr>
                          <w:pStyle w:val="Normal"/>
                          <w:spacing w:before="9" w:after="0"/>
                          <w:rPr>
                            <w:rFonts w:ascii="Courier New" w:hAnsi="Courier New"/>
                            <w:sz w:val="24"/>
                          </w:rPr>
                        </w:pPr>
                        <w:r>
                          <w:rPr>
                            <w:rFonts w:ascii="Courier New" w:hAnsi="Courier New"/>
                            <w:sz w:val="24"/>
                          </w:rPr>
                        </w:r>
                      </w:p>
                      <w:p>
                        <w:pPr>
                          <w:pStyle w:val="Normal"/>
                          <w:spacing w:before="1" w:after="0"/>
                          <w:ind w:left="453" w:hanging="0"/>
                          <w:rPr>
                            <w:rFonts w:ascii="Courier New" w:hAnsi="Courier New"/>
                            <w:sz w:val="18"/>
                          </w:rPr>
                        </w:pPr>
                        <w:r>
                          <w:rPr>
                            <w:rFonts w:ascii="Courier New" w:hAnsi="Courier New"/>
                            <w:spacing w:val="-2"/>
                            <w:sz w:val="18"/>
                          </w:rPr>
                          <w:t>&lt;/LinearLayout&gt;</w:t>
                        </w:r>
                      </w:p>
                    </w:txbxContent>
                  </v:textbox>
                  <w10:wrap type="square"/>
                </v:rect>
              </v:group>
            </w:pict>
          </mc:Fallback>
        </mc:AlternateContent>
      </w:r>
    </w:p>
    <w:p>
      <w:pPr>
        <w:pStyle w:val="ListParagraph"/>
        <w:numPr>
          <w:ilvl w:val="1"/>
          <w:numId w:val="8"/>
        </w:numPr>
        <w:tabs>
          <w:tab w:val="clear" w:pos="720"/>
          <w:tab w:val="left" w:pos="554" w:leader="none"/>
        </w:tabs>
        <w:spacing w:before="47" w:after="0"/>
        <w:ind w:left="554" w:hanging="360"/>
        <w:jc w:val="left"/>
        <w:rPr>
          <w:sz w:val="20"/>
        </w:rPr>
      </w:pPr>
      <w:r>
        <mc:AlternateContent>
          <mc:Choice Requires="wpg">
            <w:drawing>
              <wp:anchor behindDoc="1" distT="635" distB="0" distL="0" distR="635" simplePos="0" locked="0" layoutInCell="0" allowOverlap="1" relativeHeight="1507" wp14:anchorId="78E1EEE3">
                <wp:simplePos x="0" y="0"/>
                <wp:positionH relativeFrom="page">
                  <wp:posOffset>662940</wp:posOffset>
                </wp:positionH>
                <wp:positionV relativeFrom="paragraph">
                  <wp:posOffset>298450</wp:posOffset>
                </wp:positionV>
                <wp:extent cx="5074920" cy="6086475"/>
                <wp:effectExtent l="0" t="635" r="635" b="0"/>
                <wp:wrapNone/>
                <wp:docPr id="1100" name="docshapegroup852"/>
                <a:graphic xmlns:a="http://schemas.openxmlformats.org/drawingml/2006/main">
                  <a:graphicData uri="http://schemas.microsoft.com/office/word/2010/wordprocessingGroup">
                    <wpg:wgp>
                      <wpg:cNvGrpSpPr/>
                      <wpg:grpSpPr>
                        <a:xfrm>
                          <a:off x="0" y="0"/>
                          <a:ext cx="5074920" cy="6086520"/>
                          <a:chOff x="0" y="0"/>
                          <a:chExt cx="5074920" cy="6086520"/>
                        </a:xfrm>
                      </wpg:grpSpPr>
                      <wps:wsp>
                        <wps:cNvSpPr/>
                        <wps:spPr>
                          <a:xfrm>
                            <a:off x="0" y="6480"/>
                            <a:ext cx="5074920" cy="6073920"/>
                          </a:xfrm>
                          <a:prstGeom prst="rect">
                            <a:avLst/>
                          </a:prstGeom>
                          <a:solidFill>
                            <a:srgbClr val="f6f6f6"/>
                          </a:solidFill>
                          <a:ln w="0">
                            <a:noFill/>
                          </a:ln>
                        </wps:spPr>
                        <wps:style>
                          <a:lnRef idx="0"/>
                          <a:fillRef idx="0"/>
                          <a:effectRef idx="0"/>
                          <a:fontRef idx="minor"/>
                        </wps:style>
                        <wps:bodyPr/>
                      </wps:wsp>
                      <wps:wsp>
                        <wps:cNvSpPr/>
                        <wps:spPr>
                          <a:xfrm>
                            <a:off x="0" y="0"/>
                            <a:ext cx="5074920" cy="6086520"/>
                          </a:xfrm>
                          <a:custGeom>
                            <a:avLst/>
                            <a:gdLst>
                              <a:gd name="textAreaLeft" fmla="*/ 0 w 2877120"/>
                              <a:gd name="textAreaRight" fmla="*/ 2879280 w 2877120"/>
                              <a:gd name="textAreaTop" fmla="*/ 0 h 3450600"/>
                              <a:gd name="textAreaBottom" fmla="*/ 3452760 h 3450600"/>
                            </a:gdLst>
                            <a:ahLst/>
                            <a:rect l="textAreaLeft" t="textAreaTop" r="textAreaRight" b="textAreaBottom"/>
                            <a:pathLst>
                              <a:path w="7992" h="9585">
                                <a:moveTo>
                                  <a:pt x="7992" y="9565"/>
                                </a:moveTo>
                                <a:lnTo>
                                  <a:pt x="0" y="9565"/>
                                </a:lnTo>
                                <a:lnTo>
                                  <a:pt x="0" y="9585"/>
                                </a:lnTo>
                                <a:lnTo>
                                  <a:pt x="7992" y="9585"/>
                                </a:lnTo>
                                <a:lnTo>
                                  <a:pt x="7992" y="9565"/>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g:wgp>
                  </a:graphicData>
                </a:graphic>
              </wp:anchor>
            </w:drawing>
          </mc:Choice>
          <mc:Fallback>
            <w:pict>
              <v:group id="shape_0" alt="docshapegroup852" style="position:absolute;margin-left:52.2pt;margin-top:23.5pt;width:399.6pt;height:479.25pt" coordorigin="1044,470" coordsize="7992,9585">
                <v:rect id="shape_0" path="m0,0l-2147483645,0l-2147483645,-2147483646l0,-2147483646xe" fillcolor="#f6f6f6" stroked="f" o:allowincell="f" style="position:absolute;left:1044;top:480;width:7991;height:9564;mso-wrap-style:none;v-text-anchor:middle;mso-position-horizontal-relative:page">
                  <v:fill o:detectmouseclick="t" type="solid" color2="#090909"/>
                  <v:stroke color="#3465a4" joinstyle="round" endcap="flat"/>
                  <w10:wrap type="none"/>
                </v:rect>
              </v:group>
            </w:pict>
          </mc:Fallback>
        </mc:AlternateContent>
      </w:r>
      <w:r>
        <w:rPr>
          <w:sz w:val="20"/>
        </w:rPr>
        <w:t>Next,</w:t>
      </w:r>
      <w:r>
        <w:rPr>
          <w:spacing w:val="-4"/>
          <w:sz w:val="20"/>
        </w:rPr>
        <w:t xml:space="preserve"> </w:t>
      </w:r>
      <w:r>
        <w:rPr>
          <w:sz w:val="20"/>
        </w:rPr>
        <w:t>let's</w:t>
      </w:r>
      <w:r>
        <w:rPr>
          <w:spacing w:val="-1"/>
          <w:sz w:val="20"/>
        </w:rPr>
        <w:t xml:space="preserve"> </w:t>
      </w:r>
      <w:r>
        <w:rPr>
          <w:sz w:val="20"/>
        </w:rPr>
        <w:t>define</w:t>
      </w:r>
      <w:r>
        <w:rPr>
          <w:spacing w:val="-2"/>
          <w:sz w:val="20"/>
        </w:rPr>
        <w:t xml:space="preserve"> </w:t>
      </w:r>
      <w:r>
        <w:rPr>
          <w:sz w:val="20"/>
        </w:rPr>
        <w:t>an</w:t>
      </w:r>
      <w:r>
        <w:rPr>
          <w:spacing w:val="-3"/>
          <w:sz w:val="20"/>
        </w:rPr>
        <w:t xml:space="preserve"> </w:t>
      </w:r>
      <w:r>
        <w:rPr>
          <w:sz w:val="20"/>
        </w:rPr>
        <w:t>adapter</w:t>
      </w:r>
      <w:r>
        <w:rPr>
          <w:spacing w:val="-2"/>
          <w:sz w:val="20"/>
        </w:rPr>
        <w:t xml:space="preserve"> </w:t>
      </w:r>
      <w:r>
        <w:rPr>
          <w:sz w:val="20"/>
        </w:rPr>
        <w:t>for</w:t>
      </w:r>
      <w:r>
        <w:rPr>
          <w:spacing w:val="-2"/>
          <w:sz w:val="20"/>
        </w:rPr>
        <w:t xml:space="preserve"> </w:t>
      </w:r>
      <w:r>
        <w:rPr>
          <w:sz w:val="20"/>
        </w:rPr>
        <w:t>the</w:t>
      </w:r>
      <w:r>
        <w:rPr>
          <w:spacing w:val="-2"/>
          <w:sz w:val="20"/>
        </w:rPr>
        <w:t xml:space="preserve"> </w:t>
      </w:r>
      <w:r>
        <w:rPr>
          <w:sz w:val="20"/>
        </w:rPr>
        <w:t>list</w:t>
      </w:r>
      <w:r>
        <w:rPr>
          <w:spacing w:val="-1"/>
          <w:sz w:val="20"/>
        </w:rPr>
        <w:t xml:space="preserve"> </w:t>
      </w:r>
      <w:r>
        <w:rPr>
          <w:sz w:val="20"/>
        </w:rPr>
        <w:t>of</w:t>
      </w:r>
      <w:r>
        <w:rPr>
          <w:spacing w:val="-3"/>
          <w:sz w:val="20"/>
        </w:rPr>
        <w:t xml:space="preserve"> </w:t>
      </w:r>
      <w:r>
        <w:rPr>
          <w:rFonts w:ascii="Courier New" w:hAnsi="Courier New"/>
          <w:b/>
        </w:rPr>
        <w:t>Notes</w:t>
      </w:r>
      <w:r>
        <w:rPr>
          <w:rFonts w:ascii="Courier New" w:hAnsi="Courier New"/>
          <w:b/>
          <w:spacing w:val="-80"/>
        </w:rPr>
        <w:t xml:space="preserve"> </w:t>
      </w:r>
      <w:r>
        <w:rPr>
          <w:sz w:val="20"/>
        </w:rPr>
        <w:t>called</w:t>
      </w:r>
      <w:r>
        <w:rPr>
          <w:spacing w:val="-1"/>
          <w:sz w:val="20"/>
        </w:rPr>
        <w:t xml:space="preserve"> </w:t>
      </w:r>
      <w:r>
        <w:rPr>
          <w:rFonts w:ascii="Courier New" w:hAnsi="Courier New"/>
          <w:b/>
          <w:spacing w:val="-2"/>
        </w:rPr>
        <w:t>NoteListAdapter</w:t>
      </w:r>
      <w:r>
        <w:rPr>
          <w:spacing w:val="-2"/>
          <w:sz w:val="20"/>
        </w:rPr>
        <w:t>:</w:t>
      </w:r>
    </w:p>
    <w:p>
      <w:pPr>
        <w:sectPr>
          <w:headerReference w:type="even" r:id="rId322"/>
          <w:headerReference w:type="default" r:id="rId323"/>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3" w:after="0"/>
        <w:rPr>
          <w:sz w:val="10"/>
        </w:rPr>
      </w:pPr>
      <w:r>
        <w:rPr>
          <w:sz w:val="10"/>
        </w:rPr>
        <mc:AlternateContent>
          <mc:Choice Requires="wps">
            <w:drawing>
              <wp:anchor behindDoc="0" distT="635" distB="5715" distL="0" distR="5080" simplePos="0" locked="0" layoutInCell="0" allowOverlap="1" relativeHeight="1787" wp14:anchorId="3AD9274E">
                <wp:simplePos x="0" y="0"/>
                <wp:positionH relativeFrom="page">
                  <wp:posOffset>662940</wp:posOffset>
                </wp:positionH>
                <wp:positionV relativeFrom="paragraph">
                  <wp:posOffset>104140</wp:posOffset>
                </wp:positionV>
                <wp:extent cx="5074920" cy="6061075"/>
                <wp:effectExtent l="0" t="635" r="0" b="0"/>
                <wp:wrapTopAndBottom/>
                <wp:docPr id="1101" name="docshape855"/>
                <a:graphic xmlns:a="http://schemas.openxmlformats.org/drawingml/2006/main">
                  <a:graphicData uri="http://schemas.microsoft.com/office/word/2010/wordprocessingShape">
                    <wps:wsp>
                      <wps:cNvSpPr/>
                      <wps:spPr>
                        <a:xfrm>
                          <a:off x="0" y="0"/>
                          <a:ext cx="5074920" cy="6060960"/>
                        </a:xfrm>
                        <a:prstGeom prst="rect">
                          <a:avLst/>
                        </a:prstGeom>
                        <a:noFill/>
                        <a:ln w="0">
                          <a:noFill/>
                        </a:ln>
                      </wps:spPr>
                      <wps:style>
                        <a:lnRef idx="0"/>
                        <a:fillRef idx="0"/>
                        <a:effectRef idx="0"/>
                        <a:fontRef idx="minor"/>
                      </wps:style>
                      <wps:txbx>
                        <w:txbxContent>
                          <w:p>
                            <w:pPr>
                              <w:pStyle w:val="FrameContents"/>
                              <w:spacing w:before="40" w:after="0"/>
                              <w:ind w:left="453" w:hanging="0"/>
                              <w:rPr>
                                <w:rFonts w:ascii="Courier New" w:hAnsi="Courier New"/>
                                <w:sz w:val="18"/>
                              </w:rPr>
                            </w:pPr>
                            <w:r>
                              <w:rPr>
                                <w:rFonts w:ascii="Courier New" w:hAnsi="Courier New"/>
                                <w:color w:val="000000"/>
                                <w:spacing w:val="-4"/>
                                <w:sz w:val="18"/>
                              </w:rPr>
                              <w:t>class</w:t>
                            </w:r>
                            <w:r>
                              <w:rPr>
                                <w:rFonts w:ascii="Courier New" w:hAnsi="Courier New"/>
                                <w:color w:val="000000"/>
                                <w:spacing w:val="-14"/>
                                <w:sz w:val="18"/>
                              </w:rPr>
                              <w:t xml:space="preserve"> </w:t>
                            </w:r>
                            <w:r>
                              <w:rPr>
                                <w:rFonts w:ascii="Courier New" w:hAnsi="Courier New"/>
                                <w:color w:val="000000"/>
                                <w:spacing w:val="-4"/>
                                <w:sz w:val="18"/>
                              </w:rPr>
                              <w:t>NoteListAdapter(private</w:t>
                            </w:r>
                            <w:r>
                              <w:rPr>
                                <w:rFonts w:ascii="Courier New" w:hAnsi="Courier New"/>
                                <w:color w:val="000000"/>
                                <w:spacing w:val="-13"/>
                                <w:sz w:val="18"/>
                              </w:rPr>
                              <w:t xml:space="preserve"> </w:t>
                            </w:r>
                            <w:r>
                              <w:rPr>
                                <w:rFonts w:ascii="Courier New" w:hAnsi="Courier New"/>
                                <w:color w:val="000000"/>
                                <w:spacing w:val="-4"/>
                                <w:sz w:val="18"/>
                              </w:rPr>
                              <w:t>val</w:t>
                            </w:r>
                            <w:r>
                              <w:rPr>
                                <w:rFonts w:ascii="Courier New" w:hAnsi="Courier New"/>
                                <w:color w:val="000000"/>
                                <w:spacing w:val="-13"/>
                                <w:sz w:val="18"/>
                              </w:rPr>
                              <w:t xml:space="preserve"> </w:t>
                            </w:r>
                            <w:r>
                              <w:rPr>
                                <w:rFonts w:ascii="Courier New" w:hAnsi="Courier New"/>
                                <w:color w:val="000000"/>
                                <w:spacing w:val="-4"/>
                                <w:sz w:val="18"/>
                              </w:rPr>
                              <w:t>inflater:</w:t>
                            </w:r>
                            <w:r>
                              <w:rPr>
                                <w:rFonts w:ascii="Courier New" w:hAnsi="Courier New"/>
                                <w:color w:val="000000"/>
                                <w:spacing w:val="-13"/>
                                <w:sz w:val="18"/>
                              </w:rPr>
                              <w:t xml:space="preserve"> </w:t>
                            </w:r>
                            <w:r>
                              <w:rPr>
                                <w:rFonts w:ascii="Courier New" w:hAnsi="Courier New"/>
                                <w:color w:val="000000"/>
                                <w:spacing w:val="-4"/>
                                <w:sz w:val="18"/>
                              </w:rPr>
                              <w:t>LayoutInflater)</w:t>
                            </w:r>
                            <w:r>
                              <w:rPr>
                                <w:rFonts w:ascii="Courier New" w:hAnsi="Courier New"/>
                                <w:color w:val="000000"/>
                                <w:spacing w:val="-13"/>
                                <w:sz w:val="18"/>
                              </w:rPr>
                              <w:t xml:space="preserve"> </w:t>
                            </w:r>
                            <w:r>
                              <w:rPr>
                                <w:rFonts w:ascii="Courier New" w:hAnsi="Courier New"/>
                                <w:color w:val="000000"/>
                                <w:spacing w:val="-10"/>
                                <w:sz w:val="18"/>
                              </w:rPr>
                              <w:t>:</w:t>
                            </w:r>
                          </w:p>
                          <w:p>
                            <w:pPr>
                              <w:pStyle w:val="FrameContents"/>
                              <w:spacing w:lineRule="auto" w:line="660" w:before="76" w:after="0"/>
                              <w:ind w:left="885" w:right="840" w:hanging="0"/>
                              <w:rPr>
                                <w:rFonts w:ascii="Courier New" w:hAnsi="Courier New"/>
                                <w:sz w:val="18"/>
                              </w:rPr>
                            </w:pPr>
                            <w:r>
                              <w:rPr>
                                <w:rFonts w:ascii="Courier New" w:hAnsi="Courier New"/>
                                <w:color w:val="000000"/>
                                <w:sz w:val="18"/>
                              </w:rPr>
                              <w:t>RecyclerView.Adapter&lt;NoteListAdapter.NoteViewHolder&gt;()</w:t>
                            </w:r>
                            <w:r>
                              <w:rPr>
                                <w:rFonts w:ascii="Courier New" w:hAnsi="Courier New"/>
                                <w:color w:val="000000"/>
                                <w:spacing w:val="-29"/>
                                <w:sz w:val="18"/>
                              </w:rPr>
                              <w:t xml:space="preserve"> </w:t>
                            </w:r>
                            <w:r>
                              <w:rPr>
                                <w:rFonts w:ascii="Courier New" w:hAnsi="Courier New"/>
                                <w:color w:val="000000"/>
                                <w:sz w:val="18"/>
                              </w:rPr>
                              <w:t>{ private val noteList = mutableListOf&lt;Note&gt;()</w:t>
                            </w:r>
                          </w:p>
                          <w:p>
                            <w:pPr>
                              <w:pStyle w:val="FrameContents"/>
                              <w:spacing w:lineRule="auto" w:line="235" w:before="2" w:after="0"/>
                              <w:ind w:left="1101" w:right="255" w:hanging="216"/>
                              <w:rPr>
                                <w:rFonts w:ascii="Courier New" w:hAnsi="Courier New"/>
                                <w:sz w:val="18"/>
                              </w:rPr>
                            </w:pPr>
                            <w:r>
                              <w:rPr>
                                <w:rFonts w:ascii="Courier New" w:hAnsi="Courier New"/>
                                <w:color w:val="000000"/>
                                <w:sz w:val="18"/>
                              </w:rPr>
                              <w:t>override</w:t>
                            </w:r>
                            <w:r>
                              <w:rPr>
                                <w:rFonts w:ascii="Courier New" w:hAnsi="Courier New"/>
                                <w:color w:val="000000"/>
                                <w:spacing w:val="-10"/>
                                <w:sz w:val="18"/>
                              </w:rPr>
                              <w:t xml:space="preserve"> </w:t>
                            </w:r>
                            <w:r>
                              <w:rPr>
                                <w:rFonts w:ascii="Courier New" w:hAnsi="Courier New"/>
                                <w:color w:val="000000"/>
                                <w:sz w:val="18"/>
                              </w:rPr>
                              <w:t>fun</w:t>
                            </w:r>
                            <w:r>
                              <w:rPr>
                                <w:rFonts w:ascii="Courier New" w:hAnsi="Courier New"/>
                                <w:color w:val="000000"/>
                                <w:spacing w:val="-10"/>
                                <w:sz w:val="18"/>
                              </w:rPr>
                              <w:t xml:space="preserve"> </w:t>
                            </w:r>
                            <w:r>
                              <w:rPr>
                                <w:rFonts w:ascii="Courier New" w:hAnsi="Courier New"/>
                                <w:color w:val="000000"/>
                                <w:sz w:val="18"/>
                              </w:rPr>
                              <w:t>onCreateViewHolder(parent:</w:t>
                            </w:r>
                            <w:r>
                              <w:rPr>
                                <w:rFonts w:ascii="Courier New" w:hAnsi="Courier New"/>
                                <w:color w:val="000000"/>
                                <w:spacing w:val="-10"/>
                                <w:sz w:val="18"/>
                              </w:rPr>
                              <w:t xml:space="preserve"> </w:t>
                            </w:r>
                            <w:r>
                              <w:rPr>
                                <w:rFonts w:ascii="Courier New" w:hAnsi="Courier New"/>
                                <w:color w:val="000000"/>
                                <w:sz w:val="18"/>
                              </w:rPr>
                              <w:t>ViewGroup,</w:t>
                            </w:r>
                            <w:r>
                              <w:rPr>
                                <w:rFonts w:ascii="Courier New" w:hAnsi="Courier New"/>
                                <w:color w:val="000000"/>
                                <w:spacing w:val="-10"/>
                                <w:sz w:val="18"/>
                              </w:rPr>
                              <w:t xml:space="preserve"> </w:t>
                            </w:r>
                            <w:r>
                              <w:rPr>
                                <w:rFonts w:ascii="Courier New" w:hAnsi="Courier New"/>
                                <w:color w:val="000000"/>
                                <w:sz w:val="18"/>
                              </w:rPr>
                              <w:t>viewType: Int): NoteViewHolder {</w:t>
                            </w:r>
                          </w:p>
                          <w:p>
                            <w:pPr>
                              <w:pStyle w:val="FrameContents"/>
                              <w:spacing w:lineRule="exact" w:line="202" w:before="17" w:after="0"/>
                              <w:ind w:left="1317" w:hanging="0"/>
                              <w:rPr>
                                <w:rFonts w:ascii="Courier New" w:hAnsi="Courier New"/>
                                <w:sz w:val="18"/>
                              </w:rPr>
                            </w:pPr>
                            <w:r>
                              <w:rPr>
                                <w:rFonts w:ascii="Courier New" w:hAnsi="Courier New"/>
                                <w:color w:val="000000"/>
                                <w:sz w:val="18"/>
                              </w:rPr>
                              <w:t>return</w:t>
                            </w:r>
                            <w:r>
                              <w:rPr>
                                <w:rFonts w:ascii="Courier New" w:hAnsi="Courier New"/>
                                <w:color w:val="000000"/>
                                <w:spacing w:val="-6"/>
                                <w:sz w:val="18"/>
                              </w:rPr>
                              <w:t xml:space="preserve"> </w:t>
                            </w:r>
                            <w:r>
                              <w:rPr>
                                <w:rFonts w:ascii="Courier New" w:hAnsi="Courier New"/>
                                <w:color w:val="000000"/>
                                <w:spacing w:val="-2"/>
                                <w:sz w:val="18"/>
                              </w:rPr>
                              <w:t>NoteViewHolder(inflater.inflate</w:t>
                            </w:r>
                          </w:p>
                          <w:p>
                            <w:pPr>
                              <w:pStyle w:val="FrameContents"/>
                              <w:spacing w:lineRule="exact" w:line="202"/>
                              <w:ind w:left="1533" w:hanging="0"/>
                              <w:rPr>
                                <w:rFonts w:ascii="Courier New" w:hAnsi="Courier New"/>
                                <w:sz w:val="18"/>
                              </w:rPr>
                            </w:pPr>
                            <w:r>
                              <w:rPr>
                                <w:rFonts w:ascii="Courier New" w:hAnsi="Courier New"/>
                                <w:color w:val="000000"/>
                                <w:sz w:val="18"/>
                              </w:rPr>
                              <w:t>(R.layout.view_note_item,</w:t>
                            </w:r>
                            <w:r>
                              <w:rPr>
                                <w:rFonts w:ascii="Courier New" w:hAnsi="Courier New"/>
                                <w:color w:val="000000"/>
                                <w:spacing w:val="-16"/>
                                <w:sz w:val="18"/>
                              </w:rPr>
                              <w:t xml:space="preserve"> </w:t>
                            </w:r>
                            <w:r>
                              <w:rPr>
                                <w:rFonts w:ascii="Courier New" w:hAnsi="Courier New"/>
                                <w:color w:val="000000"/>
                                <w:sz w:val="18"/>
                              </w:rPr>
                              <w:t>parent,</w:t>
                            </w:r>
                            <w:r>
                              <w:rPr>
                                <w:rFonts w:ascii="Courier New" w:hAnsi="Courier New"/>
                                <w:color w:val="000000"/>
                                <w:spacing w:val="-16"/>
                                <w:sz w:val="18"/>
                              </w:rPr>
                              <w:t xml:space="preserve"> </w:t>
                            </w:r>
                            <w:r>
                              <w:rPr>
                                <w:rFonts w:ascii="Courier New" w:hAnsi="Courier New"/>
                                <w:color w:val="000000"/>
                                <w:spacing w:val="-2"/>
                                <w:sz w:val="18"/>
                              </w:rPr>
                              <w:t>false))</w:t>
                            </w:r>
                          </w:p>
                          <w:p>
                            <w:pPr>
                              <w:pStyle w:val="FrameContents"/>
                              <w:spacing w:before="16" w:after="0"/>
                              <w:ind w:left="885" w:hanging="0"/>
                              <w:rPr>
                                <w:rFonts w:ascii="Courier New" w:hAnsi="Courier New"/>
                                <w:sz w:val="18"/>
                              </w:rPr>
                            </w:pPr>
                            <w:r>
                              <w:rPr>
                                <w:rFonts w:ascii="Courier New" w:hAnsi="Courier New"/>
                                <w:color w:val="000000"/>
                                <w:sz w:val="18"/>
                              </w:rPr>
                              <w:t>}</w:t>
                            </w:r>
                          </w:p>
                          <w:p>
                            <w:pPr>
                              <w:pStyle w:val="TextBody"/>
                              <w:rPr>
                                <w:rFonts w:ascii="Courier New" w:hAnsi="Courier New"/>
                              </w:rPr>
                            </w:pPr>
                            <w:r>
                              <w:rPr>
                                <w:rFonts w:ascii="Courier New" w:hAnsi="Courier New"/>
                                <w:color w:val="000000"/>
                              </w:rPr>
                            </w:r>
                          </w:p>
                          <w:p>
                            <w:pPr>
                              <w:pStyle w:val="FrameContents"/>
                              <w:spacing w:before="130" w:after="0"/>
                              <w:ind w:left="885" w:hanging="0"/>
                              <w:rPr>
                                <w:rFonts w:ascii="Courier New" w:hAnsi="Courier New"/>
                                <w:sz w:val="18"/>
                              </w:rPr>
                            </w:pPr>
                            <w:r>
                              <w:rPr>
                                <w:rFonts w:ascii="Courier New" w:hAnsi="Courier New"/>
                                <w:color w:val="000000"/>
                                <w:sz w:val="18"/>
                              </w:rPr>
                              <w:t>override</w:t>
                            </w:r>
                            <w:r>
                              <w:rPr>
                                <w:rFonts w:ascii="Courier New" w:hAnsi="Courier New"/>
                                <w:color w:val="000000"/>
                                <w:spacing w:val="-9"/>
                                <w:sz w:val="18"/>
                              </w:rPr>
                              <w:t xml:space="preserve"> </w:t>
                            </w:r>
                            <w:r>
                              <w:rPr>
                                <w:rFonts w:ascii="Courier New" w:hAnsi="Courier New"/>
                                <w:color w:val="000000"/>
                                <w:sz w:val="18"/>
                              </w:rPr>
                              <w:t>fun</w:t>
                            </w:r>
                            <w:r>
                              <w:rPr>
                                <w:rFonts w:ascii="Courier New" w:hAnsi="Courier New"/>
                                <w:color w:val="000000"/>
                                <w:spacing w:val="-6"/>
                                <w:sz w:val="18"/>
                              </w:rPr>
                              <w:t xml:space="preserve"> </w:t>
                            </w:r>
                            <w:r>
                              <w:rPr>
                                <w:rFonts w:ascii="Courier New" w:hAnsi="Courier New"/>
                                <w:color w:val="000000"/>
                                <w:sz w:val="18"/>
                              </w:rPr>
                              <w:t>getItemCount()</w:t>
                            </w:r>
                            <w:r>
                              <w:rPr>
                                <w:rFonts w:ascii="Courier New" w:hAnsi="Courier New"/>
                                <w:color w:val="000000"/>
                                <w:spacing w:val="-7"/>
                                <w:sz w:val="18"/>
                              </w:rPr>
                              <w:t xml:space="preserve"> </w:t>
                            </w:r>
                            <w:r>
                              <w:rPr>
                                <w:rFonts w:ascii="Courier New" w:hAnsi="Courier New"/>
                                <w:color w:val="000000"/>
                                <w:sz w:val="18"/>
                              </w:rPr>
                              <w:t>=</w:t>
                            </w:r>
                            <w:r>
                              <w:rPr>
                                <w:rFonts w:ascii="Courier New" w:hAnsi="Courier New"/>
                                <w:color w:val="000000"/>
                                <w:spacing w:val="-6"/>
                                <w:sz w:val="18"/>
                              </w:rPr>
                              <w:t xml:space="preserve"> </w:t>
                            </w:r>
                            <w:r>
                              <w:rPr>
                                <w:rFonts w:ascii="Courier New" w:hAnsi="Courier New"/>
                                <w:color w:val="000000"/>
                                <w:spacing w:val="-2"/>
                                <w:sz w:val="18"/>
                              </w:rPr>
                              <w:t>noteList.size</w:t>
                            </w:r>
                          </w:p>
                          <w:p>
                            <w:pPr>
                              <w:pStyle w:val="TextBody"/>
                              <w:rPr>
                                <w:rFonts w:ascii="Courier New" w:hAnsi="Courier New"/>
                              </w:rPr>
                            </w:pPr>
                            <w:r>
                              <w:rPr>
                                <w:rFonts w:ascii="Courier New" w:hAnsi="Courier New"/>
                                <w:color w:val="000000"/>
                              </w:rPr>
                            </w:r>
                          </w:p>
                          <w:p>
                            <w:pPr>
                              <w:pStyle w:val="FrameContents"/>
                              <w:spacing w:lineRule="auto" w:line="235" w:before="132" w:after="0"/>
                              <w:ind w:left="1101" w:right="840" w:hanging="216"/>
                              <w:rPr>
                                <w:rFonts w:ascii="Courier New" w:hAnsi="Courier New"/>
                                <w:sz w:val="18"/>
                              </w:rPr>
                            </w:pPr>
                            <w:r>
                              <w:rPr>
                                <w:rFonts w:ascii="Courier New" w:hAnsi="Courier New"/>
                                <w:color w:val="000000"/>
                                <w:sz w:val="18"/>
                              </w:rPr>
                              <w:t>override</w:t>
                            </w:r>
                            <w:r>
                              <w:rPr>
                                <w:rFonts w:ascii="Courier New" w:hAnsi="Courier New"/>
                                <w:color w:val="000000"/>
                                <w:spacing w:val="-14"/>
                                <w:sz w:val="18"/>
                              </w:rPr>
                              <w:t xml:space="preserve"> </w:t>
                            </w:r>
                            <w:r>
                              <w:rPr>
                                <w:rFonts w:ascii="Courier New" w:hAnsi="Courier New"/>
                                <w:color w:val="000000"/>
                                <w:sz w:val="18"/>
                              </w:rPr>
                              <w:t>fun</w:t>
                            </w:r>
                            <w:r>
                              <w:rPr>
                                <w:rFonts w:ascii="Courier New" w:hAnsi="Courier New"/>
                                <w:color w:val="000000"/>
                                <w:spacing w:val="-14"/>
                                <w:sz w:val="18"/>
                              </w:rPr>
                              <w:t xml:space="preserve"> </w:t>
                            </w:r>
                            <w:r>
                              <w:rPr>
                                <w:rFonts w:ascii="Courier New" w:hAnsi="Courier New"/>
                                <w:color w:val="000000"/>
                                <w:sz w:val="18"/>
                              </w:rPr>
                              <w:t>onBindViewHolder(holder:</w:t>
                            </w:r>
                            <w:r>
                              <w:rPr>
                                <w:rFonts w:ascii="Courier New" w:hAnsi="Courier New"/>
                                <w:color w:val="000000"/>
                                <w:spacing w:val="-14"/>
                                <w:sz w:val="18"/>
                              </w:rPr>
                              <w:t xml:space="preserve"> </w:t>
                            </w:r>
                            <w:r>
                              <w:rPr>
                                <w:rFonts w:ascii="Courier New" w:hAnsi="Courier New"/>
                                <w:color w:val="000000"/>
                                <w:sz w:val="18"/>
                              </w:rPr>
                              <w:t>NoteViewHolder, position: Int) {</w:t>
                            </w:r>
                          </w:p>
                          <w:p>
                            <w:pPr>
                              <w:pStyle w:val="FrameContents"/>
                              <w:spacing w:before="18" w:after="0"/>
                              <w:ind w:left="1317" w:hanging="0"/>
                              <w:rPr>
                                <w:rFonts w:ascii="Courier New" w:hAnsi="Courier New"/>
                                <w:sz w:val="18"/>
                              </w:rPr>
                            </w:pPr>
                            <w:r>
                              <w:rPr>
                                <w:rFonts w:ascii="Courier New" w:hAnsi="Courier New"/>
                                <w:color w:val="000000"/>
                                <w:spacing w:val="-2"/>
                                <w:sz w:val="18"/>
                              </w:rPr>
                              <w:t>holder.bind(noteList[position])</w:t>
                            </w:r>
                          </w:p>
                          <w:p>
                            <w:pPr>
                              <w:pStyle w:val="FrameContents"/>
                              <w:spacing w:before="76" w:after="0"/>
                              <w:ind w:left="885" w:hanging="0"/>
                              <w:rPr>
                                <w:rFonts w:ascii="Courier New" w:hAnsi="Courier New"/>
                                <w:sz w:val="18"/>
                              </w:rPr>
                            </w:pPr>
                            <w:r>
                              <w:rPr>
                                <w:rFonts w:ascii="Courier New" w:hAnsi="Courier New"/>
                                <w:color w:val="000000"/>
                                <w:sz w:val="18"/>
                              </w:rPr>
                              <w:t>}</w:t>
                            </w:r>
                          </w:p>
                          <w:p>
                            <w:pPr>
                              <w:pStyle w:val="TextBody"/>
                              <w:rPr>
                                <w:rFonts w:ascii="Courier New" w:hAnsi="Courier New"/>
                              </w:rPr>
                            </w:pPr>
                            <w:r>
                              <w:rPr>
                                <w:rFonts w:ascii="Courier New" w:hAnsi="Courier New"/>
                                <w:color w:val="000000"/>
                              </w:rPr>
                            </w:r>
                          </w:p>
                          <w:p>
                            <w:pPr>
                              <w:pStyle w:val="FrameContents"/>
                              <w:spacing w:lineRule="auto" w:line="324" w:before="129" w:after="0"/>
                              <w:ind w:left="1317" w:right="3062" w:hanging="432"/>
                              <w:rPr>
                                <w:rFonts w:ascii="Courier New" w:hAnsi="Courier New"/>
                                <w:sz w:val="18"/>
                              </w:rPr>
                            </w:pPr>
                            <w:r>
                              <w:rPr>
                                <w:rFonts w:ascii="Courier New" w:hAnsi="Courier New"/>
                                <w:color w:val="000000"/>
                                <w:sz w:val="18"/>
                              </w:rPr>
                              <w:t>fun</w:t>
                            </w:r>
                            <w:r>
                              <w:rPr>
                                <w:rFonts w:ascii="Courier New" w:hAnsi="Courier New"/>
                                <w:color w:val="000000"/>
                                <w:spacing w:val="-13"/>
                                <w:sz w:val="18"/>
                              </w:rPr>
                              <w:t xml:space="preserve"> </w:t>
                            </w:r>
                            <w:r>
                              <w:rPr>
                                <w:rFonts w:ascii="Courier New" w:hAnsi="Courier New"/>
                                <w:color w:val="000000"/>
                                <w:sz w:val="18"/>
                              </w:rPr>
                              <w:t>replaceItems(notes:</w:t>
                            </w:r>
                            <w:r>
                              <w:rPr>
                                <w:rFonts w:ascii="Courier New" w:hAnsi="Courier New"/>
                                <w:color w:val="000000"/>
                                <w:spacing w:val="-13"/>
                                <w:sz w:val="18"/>
                              </w:rPr>
                              <w:t xml:space="preserve"> </w:t>
                            </w:r>
                            <w:r>
                              <w:rPr>
                                <w:rFonts w:ascii="Courier New" w:hAnsi="Courier New"/>
                                <w:color w:val="000000"/>
                                <w:sz w:val="18"/>
                              </w:rPr>
                              <w:t>List&lt;Note&gt;)</w:t>
                            </w:r>
                            <w:r>
                              <w:rPr>
                                <w:rFonts w:ascii="Courier New" w:hAnsi="Courier New"/>
                                <w:color w:val="000000"/>
                                <w:spacing w:val="-13"/>
                                <w:sz w:val="18"/>
                              </w:rPr>
                              <w:t xml:space="preserve"> </w:t>
                            </w:r>
                            <w:r>
                              <w:rPr>
                                <w:rFonts w:ascii="Courier New" w:hAnsi="Courier New"/>
                                <w:color w:val="000000"/>
                                <w:sz w:val="18"/>
                              </w:rPr>
                              <w:t xml:space="preserve">{ </w:t>
                            </w:r>
                            <w:r>
                              <w:rPr>
                                <w:rFonts w:ascii="Courier New" w:hAnsi="Courier New"/>
                                <w:color w:val="000000"/>
                                <w:spacing w:val="-2"/>
                                <w:sz w:val="18"/>
                              </w:rPr>
                              <w:t>noteList.clear() noteList.addAll(notes) notifyDataSetChanged()</w:t>
                            </w:r>
                          </w:p>
                          <w:p>
                            <w:pPr>
                              <w:pStyle w:val="FrameContents"/>
                              <w:spacing w:before="3" w:after="0"/>
                              <w:ind w:left="885" w:hanging="0"/>
                              <w:rPr>
                                <w:rFonts w:ascii="Courier New" w:hAnsi="Courier New"/>
                                <w:sz w:val="18"/>
                              </w:rPr>
                            </w:pPr>
                            <w:r>
                              <w:rPr>
                                <w:rFonts w:ascii="Courier New" w:hAnsi="Courier New"/>
                                <w:color w:val="000000"/>
                                <w:sz w:val="18"/>
                              </w:rPr>
                              <w:t>}</w:t>
                            </w:r>
                          </w:p>
                          <w:p>
                            <w:pPr>
                              <w:pStyle w:val="TextBody"/>
                              <w:rPr>
                                <w:rFonts w:ascii="Courier New" w:hAnsi="Courier New"/>
                              </w:rPr>
                            </w:pPr>
                            <w:r>
                              <w:rPr>
                                <w:rFonts w:ascii="Courier New" w:hAnsi="Courier New"/>
                                <w:color w:val="000000"/>
                              </w:rPr>
                            </w:r>
                          </w:p>
                          <w:p>
                            <w:pPr>
                              <w:pStyle w:val="FrameContents"/>
                              <w:spacing w:lineRule="auto" w:line="324" w:before="129" w:after="0"/>
                              <w:ind w:left="1317" w:hanging="432"/>
                              <w:rPr>
                                <w:rFonts w:ascii="Courier New" w:hAnsi="Courier New"/>
                                <w:sz w:val="18"/>
                              </w:rPr>
                            </w:pPr>
                            <w:r>
                              <w:rPr>
                                <w:rFonts w:ascii="Courier New" w:hAnsi="Courier New"/>
                                <w:color w:val="000000"/>
                                <w:sz w:val="18"/>
                              </w:rPr>
                              <w:t>inner</w:t>
                            </w:r>
                            <w:r>
                              <w:rPr>
                                <w:rFonts w:ascii="Courier New" w:hAnsi="Courier New"/>
                                <w:color w:val="000000"/>
                                <w:spacing w:val="-10"/>
                                <w:sz w:val="18"/>
                              </w:rPr>
                              <w:t xml:space="preserve"> </w:t>
                            </w:r>
                            <w:r>
                              <w:rPr>
                                <w:rFonts w:ascii="Courier New" w:hAnsi="Courier New"/>
                                <w:color w:val="000000"/>
                                <w:sz w:val="18"/>
                              </w:rPr>
                              <w:t>class</w:t>
                            </w:r>
                            <w:r>
                              <w:rPr>
                                <w:rFonts w:ascii="Courier New" w:hAnsi="Courier New"/>
                                <w:color w:val="000000"/>
                                <w:spacing w:val="-10"/>
                                <w:sz w:val="18"/>
                              </w:rPr>
                              <w:t xml:space="preserve"> </w:t>
                            </w:r>
                            <w:r>
                              <w:rPr>
                                <w:rFonts w:ascii="Courier New" w:hAnsi="Courier New"/>
                                <w:color w:val="000000"/>
                                <w:sz w:val="18"/>
                              </w:rPr>
                              <w:t>NoteViewHolder(containerView:</w:t>
                            </w:r>
                            <w:r>
                              <w:rPr>
                                <w:rFonts w:ascii="Courier New" w:hAnsi="Courier New"/>
                                <w:color w:val="000000"/>
                                <w:spacing w:val="-10"/>
                                <w:sz w:val="18"/>
                              </w:rPr>
                              <w:t xml:space="preserve"> </w:t>
                            </w:r>
                            <w:r>
                              <w:rPr>
                                <w:rFonts w:ascii="Courier New" w:hAnsi="Courier New"/>
                                <w:color w:val="000000"/>
                                <w:sz w:val="18"/>
                              </w:rPr>
                              <w:t>View)</w:t>
                            </w:r>
                            <w:r>
                              <w:rPr>
                                <w:rFonts w:ascii="Courier New" w:hAnsi="Courier New"/>
                                <w:color w:val="000000"/>
                                <w:spacing w:val="-10"/>
                                <w:sz w:val="18"/>
                              </w:rPr>
                              <w:t xml:space="preserve"> </w:t>
                            </w:r>
                            <w:r>
                              <w:rPr>
                                <w:rFonts w:ascii="Courier New" w:hAnsi="Courier New"/>
                                <w:color w:val="000000"/>
                                <w:sz w:val="18"/>
                              </w:rPr>
                              <w:t>: RecyclerView.ViewHolder(containerView) {</w:t>
                            </w:r>
                          </w:p>
                          <w:p>
                            <w:pPr>
                              <w:pStyle w:val="TextBody"/>
                              <w:spacing w:before="10" w:after="0"/>
                              <w:rPr>
                                <w:rFonts w:ascii="Courier New" w:hAnsi="Courier New"/>
                                <w:sz w:val="24"/>
                              </w:rPr>
                            </w:pPr>
                            <w:r>
                              <w:rPr>
                                <w:rFonts w:ascii="Courier New" w:hAnsi="Courier New"/>
                                <w:color w:val="000000"/>
                                <w:sz w:val="24"/>
                              </w:rPr>
                            </w:r>
                          </w:p>
                          <w:p>
                            <w:pPr>
                              <w:pStyle w:val="FrameContents"/>
                              <w:ind w:left="466" w:right="1069" w:hanging="0"/>
                              <w:jc w:val="center"/>
                              <w:rPr>
                                <w:rFonts w:ascii="Courier New" w:hAnsi="Courier New"/>
                                <w:sz w:val="18"/>
                              </w:rPr>
                            </w:pPr>
                            <w:r>
                              <w:rPr>
                                <w:rFonts w:ascii="Courier New" w:hAnsi="Courier New"/>
                                <w:color w:val="000000"/>
                                <w:sz w:val="18"/>
                              </w:rPr>
                              <w:t>private</w:t>
                            </w:r>
                            <w:r>
                              <w:rPr>
                                <w:rFonts w:ascii="Courier New" w:hAnsi="Courier New"/>
                                <w:color w:val="000000"/>
                                <w:spacing w:val="-8"/>
                                <w:sz w:val="18"/>
                              </w:rPr>
                              <w:t xml:space="preserve"> </w:t>
                            </w:r>
                            <w:r>
                              <w:rPr>
                                <w:rFonts w:ascii="Courier New" w:hAnsi="Courier New"/>
                                <w:color w:val="000000"/>
                                <w:sz w:val="18"/>
                              </w:rPr>
                              <w:t>val</w:t>
                            </w:r>
                            <w:r>
                              <w:rPr>
                                <w:rFonts w:ascii="Courier New" w:hAnsi="Courier New"/>
                                <w:color w:val="000000"/>
                                <w:spacing w:val="-8"/>
                                <w:sz w:val="18"/>
                              </w:rPr>
                              <w:t xml:space="preserve"> </w:t>
                            </w:r>
                            <w:r>
                              <w:rPr>
                                <w:rFonts w:ascii="Courier New" w:hAnsi="Courier New"/>
                                <w:color w:val="000000"/>
                                <w:sz w:val="18"/>
                              </w:rPr>
                              <w:t>noteTextView:</w:t>
                            </w:r>
                            <w:r>
                              <w:rPr>
                                <w:rFonts w:ascii="Courier New" w:hAnsi="Courier New"/>
                                <w:color w:val="000000"/>
                                <w:spacing w:val="-8"/>
                                <w:sz w:val="18"/>
                              </w:rPr>
                              <w:t xml:space="preserve"> </w:t>
                            </w:r>
                            <w:r>
                              <w:rPr>
                                <w:rFonts w:ascii="Courier New" w:hAnsi="Courier New"/>
                                <w:color w:val="000000"/>
                                <w:sz w:val="18"/>
                              </w:rPr>
                              <w:t>TextView</w:t>
                            </w:r>
                            <w:r>
                              <w:rPr>
                                <w:rFonts w:ascii="Courier New" w:hAnsi="Courier New"/>
                                <w:color w:val="000000"/>
                                <w:spacing w:val="-7"/>
                                <w:sz w:val="18"/>
                              </w:rPr>
                              <w:t xml:space="preserve"> </w:t>
                            </w:r>
                            <w:r>
                              <w:rPr>
                                <w:rFonts w:ascii="Courier New" w:hAnsi="Courier New"/>
                                <w:color w:val="000000"/>
                                <w:spacing w:val="-10"/>
                                <w:sz w:val="18"/>
                              </w:rPr>
                              <w:t>=</w:t>
                            </w:r>
                          </w:p>
                          <w:p>
                            <w:pPr>
                              <w:pStyle w:val="FrameContents"/>
                              <w:spacing w:lineRule="exact" w:line="202" w:before="76" w:after="0"/>
                              <w:ind w:left="466" w:right="315" w:hanging="0"/>
                              <w:jc w:val="center"/>
                              <w:rPr>
                                <w:rFonts w:ascii="Courier New" w:hAnsi="Courier New"/>
                                <w:sz w:val="18"/>
                              </w:rPr>
                            </w:pPr>
                            <w:r>
                              <w:rPr>
                                <w:rFonts w:ascii="Courier New" w:hAnsi="Courier New"/>
                                <w:color w:val="000000"/>
                                <w:spacing w:val="-2"/>
                                <w:sz w:val="18"/>
                              </w:rPr>
                              <w:t>containerView.findViewById&lt;TextView&gt;</w:t>
                            </w:r>
                          </w:p>
                          <w:p>
                            <w:pPr>
                              <w:pStyle w:val="FrameContents"/>
                              <w:spacing w:lineRule="exact" w:line="202"/>
                              <w:ind w:left="466" w:right="315" w:hanging="0"/>
                              <w:jc w:val="center"/>
                              <w:rPr>
                                <w:rFonts w:ascii="Courier New" w:hAnsi="Courier New"/>
                                <w:sz w:val="18"/>
                              </w:rPr>
                            </w:pPr>
                            <w:r>
                              <w:rPr>
                                <w:rFonts w:ascii="Courier New" w:hAnsi="Courier New"/>
                                <w:color w:val="000000"/>
                                <w:spacing w:val="-2"/>
                                <w:sz w:val="18"/>
                              </w:rPr>
                              <w:t>(R.id.view_note_list_text_view)</w:t>
                            </w:r>
                          </w:p>
                          <w:p>
                            <w:pPr>
                              <w:pStyle w:val="TextBody"/>
                              <w:spacing w:before="1" w:after="0"/>
                              <w:rPr>
                                <w:rFonts w:ascii="Courier New" w:hAnsi="Courier New"/>
                                <w:sz w:val="26"/>
                              </w:rPr>
                            </w:pPr>
                            <w:r>
                              <w:rPr>
                                <w:rFonts w:ascii="Courier New" w:hAnsi="Courier New"/>
                                <w:color w:val="000000"/>
                                <w:sz w:val="26"/>
                              </w:rPr>
                            </w:r>
                          </w:p>
                          <w:p>
                            <w:pPr>
                              <w:pStyle w:val="FrameContents"/>
                              <w:spacing w:lineRule="auto" w:line="324"/>
                              <w:ind w:left="2181" w:right="2128" w:hanging="432"/>
                              <w:rPr>
                                <w:rFonts w:ascii="Courier New" w:hAnsi="Courier New"/>
                                <w:sz w:val="18"/>
                              </w:rPr>
                            </w:pPr>
                            <w:r>
                              <w:rPr>
                                <w:rFonts w:ascii="Courier New" w:hAnsi="Courier New"/>
                                <w:color w:val="000000"/>
                                <w:sz w:val="18"/>
                              </w:rPr>
                              <w:t>fun bind(note: Note) { noteTextView.text</w:t>
                            </w:r>
                            <w:r>
                              <w:rPr>
                                <w:rFonts w:ascii="Courier New" w:hAnsi="Courier New"/>
                                <w:color w:val="000000"/>
                                <w:spacing w:val="-19"/>
                                <w:sz w:val="18"/>
                              </w:rPr>
                              <w:t xml:space="preserve"> </w:t>
                            </w:r>
                            <w:r>
                              <w:rPr>
                                <w:rFonts w:ascii="Courier New" w:hAnsi="Courier New"/>
                                <w:color w:val="000000"/>
                                <w:sz w:val="18"/>
                              </w:rPr>
                              <w:t>=</w:t>
                            </w:r>
                            <w:r>
                              <w:rPr>
                                <w:rFonts w:ascii="Courier New" w:hAnsi="Courier New"/>
                                <w:color w:val="000000"/>
                                <w:spacing w:val="-19"/>
                                <w:sz w:val="18"/>
                              </w:rPr>
                              <w:t xml:space="preserve"> </w:t>
                            </w:r>
                            <w:r>
                              <w:rPr>
                                <w:rFonts w:ascii="Courier New" w:hAnsi="Courier New"/>
                                <w:color w:val="000000"/>
                                <w:sz w:val="18"/>
                              </w:rPr>
                              <w:t>note.text</w:t>
                            </w:r>
                          </w:p>
                          <w:p>
                            <w:pPr>
                              <w:pStyle w:val="FrameContents"/>
                              <w:spacing w:before="2" w:after="0"/>
                              <w:ind w:left="1317" w:hanging="0"/>
                              <w:rPr>
                                <w:rFonts w:ascii="Courier New" w:hAnsi="Courier New"/>
                                <w:sz w:val="18"/>
                              </w:rPr>
                            </w:pPr>
                            <w:r>
                              <w:rPr>
                                <w:rFonts w:ascii="Courier New" w:hAnsi="Courier New"/>
                                <w:color w:val="000000"/>
                                <w:sz w:val="18"/>
                              </w:rPr>
                              <w:t>}</w:t>
                            </w:r>
                          </w:p>
                          <w:p>
                            <w:pPr>
                              <w:pStyle w:val="FrameContents"/>
                              <w:spacing w:before="76" w:after="0"/>
                              <w:ind w:left="885" w:hanging="0"/>
                              <w:rPr>
                                <w:rFonts w:ascii="Courier New" w:hAnsi="Courier New"/>
                                <w:sz w:val="18"/>
                              </w:rPr>
                            </w:pPr>
                            <w:r>
                              <w:rPr>
                                <w:rFonts w:ascii="Courier New" w:hAnsi="Courier New"/>
                                <w:color w:val="000000"/>
                                <w:sz w:val="18"/>
                              </w:rPr>
                              <w:t>}</w:t>
                            </w:r>
                          </w:p>
                          <w:p>
                            <w:pPr>
                              <w:pStyle w:val="FrameContents"/>
                              <w:spacing w:before="76" w:after="0"/>
                              <w:ind w:left="453" w:hanging="0"/>
                              <w:rPr>
                                <w:rFonts w:ascii="Courier New" w:hAnsi="Courier New"/>
                                <w:sz w:val="18"/>
                              </w:rPr>
                            </w:pPr>
                            <w:r>
                              <w:rPr>
                                <w:rFonts w:ascii="Courier New" w:hAnsi="Courier New"/>
                                <w:color w:val="000000"/>
                                <w:sz w:val="18"/>
                              </w:rPr>
                              <w:t>}</w:t>
                            </w:r>
                          </w:p>
                        </w:txbxContent>
                      </wps:txbx>
                      <wps:bodyPr lIns="0" rIns="0" tIns="0" bIns="0" anchor="t" upright="1">
                        <a:noAutofit/>
                      </wps:bodyPr>
                    </wps:wsp>
                  </a:graphicData>
                </a:graphic>
              </wp:anchor>
            </w:drawing>
          </mc:Choice>
          <mc:Fallback>
            <w:pict>
              <v:rect id="shape_0" ID="docshape855" path="m0,0l-2147483645,0l-2147483645,-2147483646l0,-2147483646xe" stroked="f" o:allowincell="f" style="position:absolute;margin-left:52.2pt;margin-top:8.2pt;width:399.55pt;height:477.2pt;mso-wrap-style:square;v-text-anchor:top;mso-position-horizontal-relative:page" wp14:anchorId="3AD9274E">
                <v:fill o:detectmouseclick="t" on="false"/>
                <v:stroke color="#3465a4" joinstyle="round" endcap="flat"/>
                <v:textbox>
                  <w:txbxContent>
                    <w:p>
                      <w:pPr>
                        <w:pStyle w:val="FrameContents"/>
                        <w:spacing w:before="40" w:after="0"/>
                        <w:ind w:left="453" w:hanging="0"/>
                        <w:rPr>
                          <w:rFonts w:ascii="Courier New" w:hAnsi="Courier New"/>
                          <w:sz w:val="18"/>
                        </w:rPr>
                      </w:pPr>
                      <w:r>
                        <w:rPr>
                          <w:rFonts w:ascii="Courier New" w:hAnsi="Courier New"/>
                          <w:color w:val="000000"/>
                          <w:spacing w:val="-4"/>
                          <w:sz w:val="18"/>
                        </w:rPr>
                        <w:t>class</w:t>
                      </w:r>
                      <w:r>
                        <w:rPr>
                          <w:rFonts w:ascii="Courier New" w:hAnsi="Courier New"/>
                          <w:color w:val="000000"/>
                          <w:spacing w:val="-14"/>
                          <w:sz w:val="18"/>
                        </w:rPr>
                        <w:t xml:space="preserve"> </w:t>
                      </w:r>
                      <w:r>
                        <w:rPr>
                          <w:rFonts w:ascii="Courier New" w:hAnsi="Courier New"/>
                          <w:color w:val="000000"/>
                          <w:spacing w:val="-4"/>
                          <w:sz w:val="18"/>
                        </w:rPr>
                        <w:t>NoteListAdapter(private</w:t>
                      </w:r>
                      <w:r>
                        <w:rPr>
                          <w:rFonts w:ascii="Courier New" w:hAnsi="Courier New"/>
                          <w:color w:val="000000"/>
                          <w:spacing w:val="-13"/>
                          <w:sz w:val="18"/>
                        </w:rPr>
                        <w:t xml:space="preserve"> </w:t>
                      </w:r>
                      <w:r>
                        <w:rPr>
                          <w:rFonts w:ascii="Courier New" w:hAnsi="Courier New"/>
                          <w:color w:val="000000"/>
                          <w:spacing w:val="-4"/>
                          <w:sz w:val="18"/>
                        </w:rPr>
                        <w:t>val</w:t>
                      </w:r>
                      <w:r>
                        <w:rPr>
                          <w:rFonts w:ascii="Courier New" w:hAnsi="Courier New"/>
                          <w:color w:val="000000"/>
                          <w:spacing w:val="-13"/>
                          <w:sz w:val="18"/>
                        </w:rPr>
                        <w:t xml:space="preserve"> </w:t>
                      </w:r>
                      <w:r>
                        <w:rPr>
                          <w:rFonts w:ascii="Courier New" w:hAnsi="Courier New"/>
                          <w:color w:val="000000"/>
                          <w:spacing w:val="-4"/>
                          <w:sz w:val="18"/>
                        </w:rPr>
                        <w:t>inflater:</w:t>
                      </w:r>
                      <w:r>
                        <w:rPr>
                          <w:rFonts w:ascii="Courier New" w:hAnsi="Courier New"/>
                          <w:color w:val="000000"/>
                          <w:spacing w:val="-13"/>
                          <w:sz w:val="18"/>
                        </w:rPr>
                        <w:t xml:space="preserve"> </w:t>
                      </w:r>
                      <w:r>
                        <w:rPr>
                          <w:rFonts w:ascii="Courier New" w:hAnsi="Courier New"/>
                          <w:color w:val="000000"/>
                          <w:spacing w:val="-4"/>
                          <w:sz w:val="18"/>
                        </w:rPr>
                        <w:t>LayoutInflater)</w:t>
                      </w:r>
                      <w:r>
                        <w:rPr>
                          <w:rFonts w:ascii="Courier New" w:hAnsi="Courier New"/>
                          <w:color w:val="000000"/>
                          <w:spacing w:val="-13"/>
                          <w:sz w:val="18"/>
                        </w:rPr>
                        <w:t xml:space="preserve"> </w:t>
                      </w:r>
                      <w:r>
                        <w:rPr>
                          <w:rFonts w:ascii="Courier New" w:hAnsi="Courier New"/>
                          <w:color w:val="000000"/>
                          <w:spacing w:val="-10"/>
                          <w:sz w:val="18"/>
                        </w:rPr>
                        <w:t>:</w:t>
                      </w:r>
                    </w:p>
                    <w:p>
                      <w:pPr>
                        <w:pStyle w:val="FrameContents"/>
                        <w:spacing w:lineRule="auto" w:line="660" w:before="76" w:after="0"/>
                        <w:ind w:left="885" w:right="840" w:hanging="0"/>
                        <w:rPr>
                          <w:rFonts w:ascii="Courier New" w:hAnsi="Courier New"/>
                          <w:sz w:val="18"/>
                        </w:rPr>
                      </w:pPr>
                      <w:r>
                        <w:rPr>
                          <w:rFonts w:ascii="Courier New" w:hAnsi="Courier New"/>
                          <w:color w:val="000000"/>
                          <w:sz w:val="18"/>
                        </w:rPr>
                        <w:t>RecyclerView.Adapter&lt;NoteListAdapter.NoteViewHolder&gt;()</w:t>
                      </w:r>
                      <w:r>
                        <w:rPr>
                          <w:rFonts w:ascii="Courier New" w:hAnsi="Courier New"/>
                          <w:color w:val="000000"/>
                          <w:spacing w:val="-29"/>
                          <w:sz w:val="18"/>
                        </w:rPr>
                        <w:t xml:space="preserve"> </w:t>
                      </w:r>
                      <w:r>
                        <w:rPr>
                          <w:rFonts w:ascii="Courier New" w:hAnsi="Courier New"/>
                          <w:color w:val="000000"/>
                          <w:sz w:val="18"/>
                        </w:rPr>
                        <w:t>{ private val noteList = mutableListOf&lt;Note&gt;()</w:t>
                      </w:r>
                    </w:p>
                    <w:p>
                      <w:pPr>
                        <w:pStyle w:val="FrameContents"/>
                        <w:spacing w:lineRule="auto" w:line="235" w:before="2" w:after="0"/>
                        <w:ind w:left="1101" w:right="255" w:hanging="216"/>
                        <w:rPr>
                          <w:rFonts w:ascii="Courier New" w:hAnsi="Courier New"/>
                          <w:sz w:val="18"/>
                        </w:rPr>
                      </w:pPr>
                      <w:r>
                        <w:rPr>
                          <w:rFonts w:ascii="Courier New" w:hAnsi="Courier New"/>
                          <w:color w:val="000000"/>
                          <w:sz w:val="18"/>
                        </w:rPr>
                        <w:t>override</w:t>
                      </w:r>
                      <w:r>
                        <w:rPr>
                          <w:rFonts w:ascii="Courier New" w:hAnsi="Courier New"/>
                          <w:color w:val="000000"/>
                          <w:spacing w:val="-10"/>
                          <w:sz w:val="18"/>
                        </w:rPr>
                        <w:t xml:space="preserve"> </w:t>
                      </w:r>
                      <w:r>
                        <w:rPr>
                          <w:rFonts w:ascii="Courier New" w:hAnsi="Courier New"/>
                          <w:color w:val="000000"/>
                          <w:sz w:val="18"/>
                        </w:rPr>
                        <w:t>fun</w:t>
                      </w:r>
                      <w:r>
                        <w:rPr>
                          <w:rFonts w:ascii="Courier New" w:hAnsi="Courier New"/>
                          <w:color w:val="000000"/>
                          <w:spacing w:val="-10"/>
                          <w:sz w:val="18"/>
                        </w:rPr>
                        <w:t xml:space="preserve"> </w:t>
                      </w:r>
                      <w:r>
                        <w:rPr>
                          <w:rFonts w:ascii="Courier New" w:hAnsi="Courier New"/>
                          <w:color w:val="000000"/>
                          <w:sz w:val="18"/>
                        </w:rPr>
                        <w:t>onCreateViewHolder(parent:</w:t>
                      </w:r>
                      <w:r>
                        <w:rPr>
                          <w:rFonts w:ascii="Courier New" w:hAnsi="Courier New"/>
                          <w:color w:val="000000"/>
                          <w:spacing w:val="-10"/>
                          <w:sz w:val="18"/>
                        </w:rPr>
                        <w:t xml:space="preserve"> </w:t>
                      </w:r>
                      <w:r>
                        <w:rPr>
                          <w:rFonts w:ascii="Courier New" w:hAnsi="Courier New"/>
                          <w:color w:val="000000"/>
                          <w:sz w:val="18"/>
                        </w:rPr>
                        <w:t>ViewGroup,</w:t>
                      </w:r>
                      <w:r>
                        <w:rPr>
                          <w:rFonts w:ascii="Courier New" w:hAnsi="Courier New"/>
                          <w:color w:val="000000"/>
                          <w:spacing w:val="-10"/>
                          <w:sz w:val="18"/>
                        </w:rPr>
                        <w:t xml:space="preserve"> </w:t>
                      </w:r>
                      <w:r>
                        <w:rPr>
                          <w:rFonts w:ascii="Courier New" w:hAnsi="Courier New"/>
                          <w:color w:val="000000"/>
                          <w:sz w:val="18"/>
                        </w:rPr>
                        <w:t>viewType: Int): NoteViewHolder {</w:t>
                      </w:r>
                    </w:p>
                    <w:p>
                      <w:pPr>
                        <w:pStyle w:val="FrameContents"/>
                        <w:spacing w:lineRule="exact" w:line="202" w:before="17" w:after="0"/>
                        <w:ind w:left="1317" w:hanging="0"/>
                        <w:rPr>
                          <w:rFonts w:ascii="Courier New" w:hAnsi="Courier New"/>
                          <w:sz w:val="18"/>
                        </w:rPr>
                      </w:pPr>
                      <w:r>
                        <w:rPr>
                          <w:rFonts w:ascii="Courier New" w:hAnsi="Courier New"/>
                          <w:color w:val="000000"/>
                          <w:sz w:val="18"/>
                        </w:rPr>
                        <w:t>return</w:t>
                      </w:r>
                      <w:r>
                        <w:rPr>
                          <w:rFonts w:ascii="Courier New" w:hAnsi="Courier New"/>
                          <w:color w:val="000000"/>
                          <w:spacing w:val="-6"/>
                          <w:sz w:val="18"/>
                        </w:rPr>
                        <w:t xml:space="preserve"> </w:t>
                      </w:r>
                      <w:r>
                        <w:rPr>
                          <w:rFonts w:ascii="Courier New" w:hAnsi="Courier New"/>
                          <w:color w:val="000000"/>
                          <w:spacing w:val="-2"/>
                          <w:sz w:val="18"/>
                        </w:rPr>
                        <w:t>NoteViewHolder(inflater.inflate</w:t>
                      </w:r>
                    </w:p>
                    <w:p>
                      <w:pPr>
                        <w:pStyle w:val="FrameContents"/>
                        <w:spacing w:lineRule="exact" w:line="202"/>
                        <w:ind w:left="1533" w:hanging="0"/>
                        <w:rPr>
                          <w:rFonts w:ascii="Courier New" w:hAnsi="Courier New"/>
                          <w:sz w:val="18"/>
                        </w:rPr>
                      </w:pPr>
                      <w:r>
                        <w:rPr>
                          <w:rFonts w:ascii="Courier New" w:hAnsi="Courier New"/>
                          <w:color w:val="000000"/>
                          <w:sz w:val="18"/>
                        </w:rPr>
                        <w:t>(R.layout.view_note_item,</w:t>
                      </w:r>
                      <w:r>
                        <w:rPr>
                          <w:rFonts w:ascii="Courier New" w:hAnsi="Courier New"/>
                          <w:color w:val="000000"/>
                          <w:spacing w:val="-16"/>
                          <w:sz w:val="18"/>
                        </w:rPr>
                        <w:t xml:space="preserve"> </w:t>
                      </w:r>
                      <w:r>
                        <w:rPr>
                          <w:rFonts w:ascii="Courier New" w:hAnsi="Courier New"/>
                          <w:color w:val="000000"/>
                          <w:sz w:val="18"/>
                        </w:rPr>
                        <w:t>parent,</w:t>
                      </w:r>
                      <w:r>
                        <w:rPr>
                          <w:rFonts w:ascii="Courier New" w:hAnsi="Courier New"/>
                          <w:color w:val="000000"/>
                          <w:spacing w:val="-16"/>
                          <w:sz w:val="18"/>
                        </w:rPr>
                        <w:t xml:space="preserve"> </w:t>
                      </w:r>
                      <w:r>
                        <w:rPr>
                          <w:rFonts w:ascii="Courier New" w:hAnsi="Courier New"/>
                          <w:color w:val="000000"/>
                          <w:spacing w:val="-2"/>
                          <w:sz w:val="18"/>
                        </w:rPr>
                        <w:t>false))</w:t>
                      </w:r>
                    </w:p>
                    <w:p>
                      <w:pPr>
                        <w:pStyle w:val="FrameContents"/>
                        <w:spacing w:before="16" w:after="0"/>
                        <w:ind w:left="885" w:hanging="0"/>
                        <w:rPr>
                          <w:rFonts w:ascii="Courier New" w:hAnsi="Courier New"/>
                          <w:sz w:val="18"/>
                        </w:rPr>
                      </w:pPr>
                      <w:r>
                        <w:rPr>
                          <w:rFonts w:ascii="Courier New" w:hAnsi="Courier New"/>
                          <w:color w:val="000000"/>
                          <w:sz w:val="18"/>
                        </w:rPr>
                        <w:t>}</w:t>
                      </w:r>
                    </w:p>
                    <w:p>
                      <w:pPr>
                        <w:pStyle w:val="TextBody"/>
                        <w:rPr>
                          <w:rFonts w:ascii="Courier New" w:hAnsi="Courier New"/>
                        </w:rPr>
                      </w:pPr>
                      <w:r>
                        <w:rPr>
                          <w:rFonts w:ascii="Courier New" w:hAnsi="Courier New"/>
                          <w:color w:val="000000"/>
                        </w:rPr>
                      </w:r>
                    </w:p>
                    <w:p>
                      <w:pPr>
                        <w:pStyle w:val="FrameContents"/>
                        <w:spacing w:before="130" w:after="0"/>
                        <w:ind w:left="885" w:hanging="0"/>
                        <w:rPr>
                          <w:rFonts w:ascii="Courier New" w:hAnsi="Courier New"/>
                          <w:sz w:val="18"/>
                        </w:rPr>
                      </w:pPr>
                      <w:r>
                        <w:rPr>
                          <w:rFonts w:ascii="Courier New" w:hAnsi="Courier New"/>
                          <w:color w:val="000000"/>
                          <w:sz w:val="18"/>
                        </w:rPr>
                        <w:t>override</w:t>
                      </w:r>
                      <w:r>
                        <w:rPr>
                          <w:rFonts w:ascii="Courier New" w:hAnsi="Courier New"/>
                          <w:color w:val="000000"/>
                          <w:spacing w:val="-9"/>
                          <w:sz w:val="18"/>
                        </w:rPr>
                        <w:t xml:space="preserve"> </w:t>
                      </w:r>
                      <w:r>
                        <w:rPr>
                          <w:rFonts w:ascii="Courier New" w:hAnsi="Courier New"/>
                          <w:color w:val="000000"/>
                          <w:sz w:val="18"/>
                        </w:rPr>
                        <w:t>fun</w:t>
                      </w:r>
                      <w:r>
                        <w:rPr>
                          <w:rFonts w:ascii="Courier New" w:hAnsi="Courier New"/>
                          <w:color w:val="000000"/>
                          <w:spacing w:val="-6"/>
                          <w:sz w:val="18"/>
                        </w:rPr>
                        <w:t xml:space="preserve"> </w:t>
                      </w:r>
                      <w:r>
                        <w:rPr>
                          <w:rFonts w:ascii="Courier New" w:hAnsi="Courier New"/>
                          <w:color w:val="000000"/>
                          <w:sz w:val="18"/>
                        </w:rPr>
                        <w:t>getItemCount()</w:t>
                      </w:r>
                      <w:r>
                        <w:rPr>
                          <w:rFonts w:ascii="Courier New" w:hAnsi="Courier New"/>
                          <w:color w:val="000000"/>
                          <w:spacing w:val="-7"/>
                          <w:sz w:val="18"/>
                        </w:rPr>
                        <w:t xml:space="preserve"> </w:t>
                      </w:r>
                      <w:r>
                        <w:rPr>
                          <w:rFonts w:ascii="Courier New" w:hAnsi="Courier New"/>
                          <w:color w:val="000000"/>
                          <w:sz w:val="18"/>
                        </w:rPr>
                        <w:t>=</w:t>
                      </w:r>
                      <w:r>
                        <w:rPr>
                          <w:rFonts w:ascii="Courier New" w:hAnsi="Courier New"/>
                          <w:color w:val="000000"/>
                          <w:spacing w:val="-6"/>
                          <w:sz w:val="18"/>
                        </w:rPr>
                        <w:t xml:space="preserve"> </w:t>
                      </w:r>
                      <w:r>
                        <w:rPr>
                          <w:rFonts w:ascii="Courier New" w:hAnsi="Courier New"/>
                          <w:color w:val="000000"/>
                          <w:spacing w:val="-2"/>
                          <w:sz w:val="18"/>
                        </w:rPr>
                        <w:t>noteList.size</w:t>
                      </w:r>
                    </w:p>
                    <w:p>
                      <w:pPr>
                        <w:pStyle w:val="TextBody"/>
                        <w:rPr>
                          <w:rFonts w:ascii="Courier New" w:hAnsi="Courier New"/>
                        </w:rPr>
                      </w:pPr>
                      <w:r>
                        <w:rPr>
                          <w:rFonts w:ascii="Courier New" w:hAnsi="Courier New"/>
                          <w:color w:val="000000"/>
                        </w:rPr>
                      </w:r>
                    </w:p>
                    <w:p>
                      <w:pPr>
                        <w:pStyle w:val="FrameContents"/>
                        <w:spacing w:lineRule="auto" w:line="235" w:before="132" w:after="0"/>
                        <w:ind w:left="1101" w:right="840" w:hanging="216"/>
                        <w:rPr>
                          <w:rFonts w:ascii="Courier New" w:hAnsi="Courier New"/>
                          <w:sz w:val="18"/>
                        </w:rPr>
                      </w:pPr>
                      <w:r>
                        <w:rPr>
                          <w:rFonts w:ascii="Courier New" w:hAnsi="Courier New"/>
                          <w:color w:val="000000"/>
                          <w:sz w:val="18"/>
                        </w:rPr>
                        <w:t>override</w:t>
                      </w:r>
                      <w:r>
                        <w:rPr>
                          <w:rFonts w:ascii="Courier New" w:hAnsi="Courier New"/>
                          <w:color w:val="000000"/>
                          <w:spacing w:val="-14"/>
                          <w:sz w:val="18"/>
                        </w:rPr>
                        <w:t xml:space="preserve"> </w:t>
                      </w:r>
                      <w:r>
                        <w:rPr>
                          <w:rFonts w:ascii="Courier New" w:hAnsi="Courier New"/>
                          <w:color w:val="000000"/>
                          <w:sz w:val="18"/>
                        </w:rPr>
                        <w:t>fun</w:t>
                      </w:r>
                      <w:r>
                        <w:rPr>
                          <w:rFonts w:ascii="Courier New" w:hAnsi="Courier New"/>
                          <w:color w:val="000000"/>
                          <w:spacing w:val="-14"/>
                          <w:sz w:val="18"/>
                        </w:rPr>
                        <w:t xml:space="preserve"> </w:t>
                      </w:r>
                      <w:r>
                        <w:rPr>
                          <w:rFonts w:ascii="Courier New" w:hAnsi="Courier New"/>
                          <w:color w:val="000000"/>
                          <w:sz w:val="18"/>
                        </w:rPr>
                        <w:t>onBindViewHolder(holder:</w:t>
                      </w:r>
                      <w:r>
                        <w:rPr>
                          <w:rFonts w:ascii="Courier New" w:hAnsi="Courier New"/>
                          <w:color w:val="000000"/>
                          <w:spacing w:val="-14"/>
                          <w:sz w:val="18"/>
                        </w:rPr>
                        <w:t xml:space="preserve"> </w:t>
                      </w:r>
                      <w:r>
                        <w:rPr>
                          <w:rFonts w:ascii="Courier New" w:hAnsi="Courier New"/>
                          <w:color w:val="000000"/>
                          <w:sz w:val="18"/>
                        </w:rPr>
                        <w:t>NoteViewHolder, position: Int) {</w:t>
                      </w:r>
                    </w:p>
                    <w:p>
                      <w:pPr>
                        <w:pStyle w:val="FrameContents"/>
                        <w:spacing w:before="18" w:after="0"/>
                        <w:ind w:left="1317" w:hanging="0"/>
                        <w:rPr>
                          <w:rFonts w:ascii="Courier New" w:hAnsi="Courier New"/>
                          <w:sz w:val="18"/>
                        </w:rPr>
                      </w:pPr>
                      <w:r>
                        <w:rPr>
                          <w:rFonts w:ascii="Courier New" w:hAnsi="Courier New"/>
                          <w:color w:val="000000"/>
                          <w:spacing w:val="-2"/>
                          <w:sz w:val="18"/>
                        </w:rPr>
                        <w:t>holder.bind(noteList[position])</w:t>
                      </w:r>
                    </w:p>
                    <w:p>
                      <w:pPr>
                        <w:pStyle w:val="FrameContents"/>
                        <w:spacing w:before="76" w:after="0"/>
                        <w:ind w:left="885" w:hanging="0"/>
                        <w:rPr>
                          <w:rFonts w:ascii="Courier New" w:hAnsi="Courier New"/>
                          <w:sz w:val="18"/>
                        </w:rPr>
                      </w:pPr>
                      <w:r>
                        <w:rPr>
                          <w:rFonts w:ascii="Courier New" w:hAnsi="Courier New"/>
                          <w:color w:val="000000"/>
                          <w:sz w:val="18"/>
                        </w:rPr>
                        <w:t>}</w:t>
                      </w:r>
                    </w:p>
                    <w:p>
                      <w:pPr>
                        <w:pStyle w:val="TextBody"/>
                        <w:rPr>
                          <w:rFonts w:ascii="Courier New" w:hAnsi="Courier New"/>
                        </w:rPr>
                      </w:pPr>
                      <w:r>
                        <w:rPr>
                          <w:rFonts w:ascii="Courier New" w:hAnsi="Courier New"/>
                          <w:color w:val="000000"/>
                        </w:rPr>
                      </w:r>
                    </w:p>
                    <w:p>
                      <w:pPr>
                        <w:pStyle w:val="FrameContents"/>
                        <w:spacing w:lineRule="auto" w:line="324" w:before="129" w:after="0"/>
                        <w:ind w:left="1317" w:right="3062" w:hanging="432"/>
                        <w:rPr>
                          <w:rFonts w:ascii="Courier New" w:hAnsi="Courier New"/>
                          <w:sz w:val="18"/>
                        </w:rPr>
                      </w:pPr>
                      <w:r>
                        <w:rPr>
                          <w:rFonts w:ascii="Courier New" w:hAnsi="Courier New"/>
                          <w:color w:val="000000"/>
                          <w:sz w:val="18"/>
                        </w:rPr>
                        <w:t>fun</w:t>
                      </w:r>
                      <w:r>
                        <w:rPr>
                          <w:rFonts w:ascii="Courier New" w:hAnsi="Courier New"/>
                          <w:color w:val="000000"/>
                          <w:spacing w:val="-13"/>
                          <w:sz w:val="18"/>
                        </w:rPr>
                        <w:t xml:space="preserve"> </w:t>
                      </w:r>
                      <w:r>
                        <w:rPr>
                          <w:rFonts w:ascii="Courier New" w:hAnsi="Courier New"/>
                          <w:color w:val="000000"/>
                          <w:sz w:val="18"/>
                        </w:rPr>
                        <w:t>replaceItems(notes:</w:t>
                      </w:r>
                      <w:r>
                        <w:rPr>
                          <w:rFonts w:ascii="Courier New" w:hAnsi="Courier New"/>
                          <w:color w:val="000000"/>
                          <w:spacing w:val="-13"/>
                          <w:sz w:val="18"/>
                        </w:rPr>
                        <w:t xml:space="preserve"> </w:t>
                      </w:r>
                      <w:r>
                        <w:rPr>
                          <w:rFonts w:ascii="Courier New" w:hAnsi="Courier New"/>
                          <w:color w:val="000000"/>
                          <w:sz w:val="18"/>
                        </w:rPr>
                        <w:t>List&lt;Note&gt;)</w:t>
                      </w:r>
                      <w:r>
                        <w:rPr>
                          <w:rFonts w:ascii="Courier New" w:hAnsi="Courier New"/>
                          <w:color w:val="000000"/>
                          <w:spacing w:val="-13"/>
                          <w:sz w:val="18"/>
                        </w:rPr>
                        <w:t xml:space="preserve"> </w:t>
                      </w:r>
                      <w:r>
                        <w:rPr>
                          <w:rFonts w:ascii="Courier New" w:hAnsi="Courier New"/>
                          <w:color w:val="000000"/>
                          <w:sz w:val="18"/>
                        </w:rPr>
                        <w:t xml:space="preserve">{ </w:t>
                      </w:r>
                      <w:r>
                        <w:rPr>
                          <w:rFonts w:ascii="Courier New" w:hAnsi="Courier New"/>
                          <w:color w:val="000000"/>
                          <w:spacing w:val="-2"/>
                          <w:sz w:val="18"/>
                        </w:rPr>
                        <w:t>noteList.clear() noteList.addAll(notes) notifyDataSetChanged()</w:t>
                      </w:r>
                    </w:p>
                    <w:p>
                      <w:pPr>
                        <w:pStyle w:val="FrameContents"/>
                        <w:spacing w:before="3" w:after="0"/>
                        <w:ind w:left="885" w:hanging="0"/>
                        <w:rPr>
                          <w:rFonts w:ascii="Courier New" w:hAnsi="Courier New"/>
                          <w:sz w:val="18"/>
                        </w:rPr>
                      </w:pPr>
                      <w:r>
                        <w:rPr>
                          <w:rFonts w:ascii="Courier New" w:hAnsi="Courier New"/>
                          <w:color w:val="000000"/>
                          <w:sz w:val="18"/>
                        </w:rPr>
                        <w:t>}</w:t>
                      </w:r>
                    </w:p>
                    <w:p>
                      <w:pPr>
                        <w:pStyle w:val="TextBody"/>
                        <w:rPr>
                          <w:rFonts w:ascii="Courier New" w:hAnsi="Courier New"/>
                        </w:rPr>
                      </w:pPr>
                      <w:r>
                        <w:rPr>
                          <w:rFonts w:ascii="Courier New" w:hAnsi="Courier New"/>
                          <w:color w:val="000000"/>
                        </w:rPr>
                      </w:r>
                    </w:p>
                    <w:p>
                      <w:pPr>
                        <w:pStyle w:val="FrameContents"/>
                        <w:spacing w:lineRule="auto" w:line="324" w:before="129" w:after="0"/>
                        <w:ind w:left="1317" w:hanging="432"/>
                        <w:rPr>
                          <w:rFonts w:ascii="Courier New" w:hAnsi="Courier New"/>
                          <w:sz w:val="18"/>
                        </w:rPr>
                      </w:pPr>
                      <w:r>
                        <w:rPr>
                          <w:rFonts w:ascii="Courier New" w:hAnsi="Courier New"/>
                          <w:color w:val="000000"/>
                          <w:sz w:val="18"/>
                        </w:rPr>
                        <w:t>inner</w:t>
                      </w:r>
                      <w:r>
                        <w:rPr>
                          <w:rFonts w:ascii="Courier New" w:hAnsi="Courier New"/>
                          <w:color w:val="000000"/>
                          <w:spacing w:val="-10"/>
                          <w:sz w:val="18"/>
                        </w:rPr>
                        <w:t xml:space="preserve"> </w:t>
                      </w:r>
                      <w:r>
                        <w:rPr>
                          <w:rFonts w:ascii="Courier New" w:hAnsi="Courier New"/>
                          <w:color w:val="000000"/>
                          <w:sz w:val="18"/>
                        </w:rPr>
                        <w:t>class</w:t>
                      </w:r>
                      <w:r>
                        <w:rPr>
                          <w:rFonts w:ascii="Courier New" w:hAnsi="Courier New"/>
                          <w:color w:val="000000"/>
                          <w:spacing w:val="-10"/>
                          <w:sz w:val="18"/>
                        </w:rPr>
                        <w:t xml:space="preserve"> </w:t>
                      </w:r>
                      <w:r>
                        <w:rPr>
                          <w:rFonts w:ascii="Courier New" w:hAnsi="Courier New"/>
                          <w:color w:val="000000"/>
                          <w:sz w:val="18"/>
                        </w:rPr>
                        <w:t>NoteViewHolder(containerView:</w:t>
                      </w:r>
                      <w:r>
                        <w:rPr>
                          <w:rFonts w:ascii="Courier New" w:hAnsi="Courier New"/>
                          <w:color w:val="000000"/>
                          <w:spacing w:val="-10"/>
                          <w:sz w:val="18"/>
                        </w:rPr>
                        <w:t xml:space="preserve"> </w:t>
                      </w:r>
                      <w:r>
                        <w:rPr>
                          <w:rFonts w:ascii="Courier New" w:hAnsi="Courier New"/>
                          <w:color w:val="000000"/>
                          <w:sz w:val="18"/>
                        </w:rPr>
                        <w:t>View)</w:t>
                      </w:r>
                      <w:r>
                        <w:rPr>
                          <w:rFonts w:ascii="Courier New" w:hAnsi="Courier New"/>
                          <w:color w:val="000000"/>
                          <w:spacing w:val="-10"/>
                          <w:sz w:val="18"/>
                        </w:rPr>
                        <w:t xml:space="preserve"> </w:t>
                      </w:r>
                      <w:r>
                        <w:rPr>
                          <w:rFonts w:ascii="Courier New" w:hAnsi="Courier New"/>
                          <w:color w:val="000000"/>
                          <w:sz w:val="18"/>
                        </w:rPr>
                        <w:t>: RecyclerView.ViewHolder(containerView) {</w:t>
                      </w:r>
                    </w:p>
                    <w:p>
                      <w:pPr>
                        <w:pStyle w:val="TextBody"/>
                        <w:spacing w:before="10" w:after="0"/>
                        <w:rPr>
                          <w:rFonts w:ascii="Courier New" w:hAnsi="Courier New"/>
                          <w:sz w:val="24"/>
                        </w:rPr>
                      </w:pPr>
                      <w:r>
                        <w:rPr>
                          <w:rFonts w:ascii="Courier New" w:hAnsi="Courier New"/>
                          <w:color w:val="000000"/>
                          <w:sz w:val="24"/>
                        </w:rPr>
                      </w:r>
                    </w:p>
                    <w:p>
                      <w:pPr>
                        <w:pStyle w:val="FrameContents"/>
                        <w:ind w:left="466" w:right="1069" w:hanging="0"/>
                        <w:jc w:val="center"/>
                        <w:rPr>
                          <w:rFonts w:ascii="Courier New" w:hAnsi="Courier New"/>
                          <w:sz w:val="18"/>
                        </w:rPr>
                      </w:pPr>
                      <w:r>
                        <w:rPr>
                          <w:rFonts w:ascii="Courier New" w:hAnsi="Courier New"/>
                          <w:color w:val="000000"/>
                          <w:sz w:val="18"/>
                        </w:rPr>
                        <w:t>private</w:t>
                      </w:r>
                      <w:r>
                        <w:rPr>
                          <w:rFonts w:ascii="Courier New" w:hAnsi="Courier New"/>
                          <w:color w:val="000000"/>
                          <w:spacing w:val="-8"/>
                          <w:sz w:val="18"/>
                        </w:rPr>
                        <w:t xml:space="preserve"> </w:t>
                      </w:r>
                      <w:r>
                        <w:rPr>
                          <w:rFonts w:ascii="Courier New" w:hAnsi="Courier New"/>
                          <w:color w:val="000000"/>
                          <w:sz w:val="18"/>
                        </w:rPr>
                        <w:t>val</w:t>
                      </w:r>
                      <w:r>
                        <w:rPr>
                          <w:rFonts w:ascii="Courier New" w:hAnsi="Courier New"/>
                          <w:color w:val="000000"/>
                          <w:spacing w:val="-8"/>
                          <w:sz w:val="18"/>
                        </w:rPr>
                        <w:t xml:space="preserve"> </w:t>
                      </w:r>
                      <w:r>
                        <w:rPr>
                          <w:rFonts w:ascii="Courier New" w:hAnsi="Courier New"/>
                          <w:color w:val="000000"/>
                          <w:sz w:val="18"/>
                        </w:rPr>
                        <w:t>noteTextView:</w:t>
                      </w:r>
                      <w:r>
                        <w:rPr>
                          <w:rFonts w:ascii="Courier New" w:hAnsi="Courier New"/>
                          <w:color w:val="000000"/>
                          <w:spacing w:val="-8"/>
                          <w:sz w:val="18"/>
                        </w:rPr>
                        <w:t xml:space="preserve"> </w:t>
                      </w:r>
                      <w:r>
                        <w:rPr>
                          <w:rFonts w:ascii="Courier New" w:hAnsi="Courier New"/>
                          <w:color w:val="000000"/>
                          <w:sz w:val="18"/>
                        </w:rPr>
                        <w:t>TextView</w:t>
                      </w:r>
                      <w:r>
                        <w:rPr>
                          <w:rFonts w:ascii="Courier New" w:hAnsi="Courier New"/>
                          <w:color w:val="000000"/>
                          <w:spacing w:val="-7"/>
                          <w:sz w:val="18"/>
                        </w:rPr>
                        <w:t xml:space="preserve"> </w:t>
                      </w:r>
                      <w:r>
                        <w:rPr>
                          <w:rFonts w:ascii="Courier New" w:hAnsi="Courier New"/>
                          <w:color w:val="000000"/>
                          <w:spacing w:val="-10"/>
                          <w:sz w:val="18"/>
                        </w:rPr>
                        <w:t>=</w:t>
                      </w:r>
                    </w:p>
                    <w:p>
                      <w:pPr>
                        <w:pStyle w:val="FrameContents"/>
                        <w:spacing w:lineRule="exact" w:line="202" w:before="76" w:after="0"/>
                        <w:ind w:left="466" w:right="315" w:hanging="0"/>
                        <w:jc w:val="center"/>
                        <w:rPr>
                          <w:rFonts w:ascii="Courier New" w:hAnsi="Courier New"/>
                          <w:sz w:val="18"/>
                        </w:rPr>
                      </w:pPr>
                      <w:r>
                        <w:rPr>
                          <w:rFonts w:ascii="Courier New" w:hAnsi="Courier New"/>
                          <w:color w:val="000000"/>
                          <w:spacing w:val="-2"/>
                          <w:sz w:val="18"/>
                        </w:rPr>
                        <w:t>containerView.findViewById&lt;TextView&gt;</w:t>
                      </w:r>
                    </w:p>
                    <w:p>
                      <w:pPr>
                        <w:pStyle w:val="FrameContents"/>
                        <w:spacing w:lineRule="exact" w:line="202"/>
                        <w:ind w:left="466" w:right="315" w:hanging="0"/>
                        <w:jc w:val="center"/>
                        <w:rPr>
                          <w:rFonts w:ascii="Courier New" w:hAnsi="Courier New"/>
                          <w:sz w:val="18"/>
                        </w:rPr>
                      </w:pPr>
                      <w:r>
                        <w:rPr>
                          <w:rFonts w:ascii="Courier New" w:hAnsi="Courier New"/>
                          <w:color w:val="000000"/>
                          <w:spacing w:val="-2"/>
                          <w:sz w:val="18"/>
                        </w:rPr>
                        <w:t>(R.id.view_note_list_text_view)</w:t>
                      </w:r>
                    </w:p>
                    <w:p>
                      <w:pPr>
                        <w:pStyle w:val="TextBody"/>
                        <w:spacing w:before="1" w:after="0"/>
                        <w:rPr>
                          <w:rFonts w:ascii="Courier New" w:hAnsi="Courier New"/>
                          <w:sz w:val="26"/>
                        </w:rPr>
                      </w:pPr>
                      <w:r>
                        <w:rPr>
                          <w:rFonts w:ascii="Courier New" w:hAnsi="Courier New"/>
                          <w:color w:val="000000"/>
                          <w:sz w:val="26"/>
                        </w:rPr>
                      </w:r>
                    </w:p>
                    <w:p>
                      <w:pPr>
                        <w:pStyle w:val="FrameContents"/>
                        <w:spacing w:lineRule="auto" w:line="324"/>
                        <w:ind w:left="2181" w:right="2128" w:hanging="432"/>
                        <w:rPr>
                          <w:rFonts w:ascii="Courier New" w:hAnsi="Courier New"/>
                          <w:sz w:val="18"/>
                        </w:rPr>
                      </w:pPr>
                      <w:r>
                        <w:rPr>
                          <w:rFonts w:ascii="Courier New" w:hAnsi="Courier New"/>
                          <w:color w:val="000000"/>
                          <w:sz w:val="18"/>
                        </w:rPr>
                        <w:t>fun bind(note: Note) { noteTextView.text</w:t>
                      </w:r>
                      <w:r>
                        <w:rPr>
                          <w:rFonts w:ascii="Courier New" w:hAnsi="Courier New"/>
                          <w:color w:val="000000"/>
                          <w:spacing w:val="-19"/>
                          <w:sz w:val="18"/>
                        </w:rPr>
                        <w:t xml:space="preserve"> </w:t>
                      </w:r>
                      <w:r>
                        <w:rPr>
                          <w:rFonts w:ascii="Courier New" w:hAnsi="Courier New"/>
                          <w:color w:val="000000"/>
                          <w:sz w:val="18"/>
                        </w:rPr>
                        <w:t>=</w:t>
                      </w:r>
                      <w:r>
                        <w:rPr>
                          <w:rFonts w:ascii="Courier New" w:hAnsi="Courier New"/>
                          <w:color w:val="000000"/>
                          <w:spacing w:val="-19"/>
                          <w:sz w:val="18"/>
                        </w:rPr>
                        <w:t xml:space="preserve"> </w:t>
                      </w:r>
                      <w:r>
                        <w:rPr>
                          <w:rFonts w:ascii="Courier New" w:hAnsi="Courier New"/>
                          <w:color w:val="000000"/>
                          <w:sz w:val="18"/>
                        </w:rPr>
                        <w:t>note.text</w:t>
                      </w:r>
                    </w:p>
                    <w:p>
                      <w:pPr>
                        <w:pStyle w:val="FrameContents"/>
                        <w:spacing w:before="2" w:after="0"/>
                        <w:ind w:left="1317" w:hanging="0"/>
                        <w:rPr>
                          <w:rFonts w:ascii="Courier New" w:hAnsi="Courier New"/>
                          <w:sz w:val="18"/>
                        </w:rPr>
                      </w:pPr>
                      <w:r>
                        <w:rPr>
                          <w:rFonts w:ascii="Courier New" w:hAnsi="Courier New"/>
                          <w:color w:val="000000"/>
                          <w:sz w:val="18"/>
                        </w:rPr>
                        <w:t>}</w:t>
                      </w:r>
                    </w:p>
                    <w:p>
                      <w:pPr>
                        <w:pStyle w:val="FrameContents"/>
                        <w:spacing w:before="76" w:after="0"/>
                        <w:ind w:left="885" w:hanging="0"/>
                        <w:rPr>
                          <w:rFonts w:ascii="Courier New" w:hAnsi="Courier New"/>
                          <w:sz w:val="18"/>
                        </w:rPr>
                      </w:pPr>
                      <w:r>
                        <w:rPr>
                          <w:rFonts w:ascii="Courier New" w:hAnsi="Courier New"/>
                          <w:color w:val="000000"/>
                          <w:sz w:val="18"/>
                        </w:rPr>
                        <w:t>}</w:t>
                      </w:r>
                    </w:p>
                    <w:p>
                      <w:pPr>
                        <w:pStyle w:val="FrameContents"/>
                        <w:spacing w:before="76" w:after="0"/>
                        <w:ind w:left="453" w:hanging="0"/>
                        <w:rPr>
                          <w:rFonts w:ascii="Courier New" w:hAnsi="Courier New"/>
                          <w:sz w:val="18"/>
                        </w:rPr>
                      </w:pPr>
                      <w:r>
                        <w:rPr>
                          <w:rFonts w:ascii="Courier New" w:hAnsi="Courier New"/>
                          <w:color w:val="000000"/>
                          <w:sz w:val="18"/>
                        </w:rPr>
                        <w:t>}</w:t>
                      </w:r>
                    </w:p>
                  </w:txbxContent>
                </v:textbox>
                <w10:wrap type="topAndBottom"/>
              </v:rect>
            </w:pict>
          </mc:Fallback>
        </mc:AlternateContent>
      </w:r>
    </w:p>
    <w:p>
      <w:pPr>
        <w:pStyle w:val="TextBody"/>
        <w:spacing w:before="12" w:after="0"/>
        <w:rPr>
          <w:sz w:val="7"/>
        </w:rPr>
      </w:pPr>
      <w:r>
        <w:rPr>
          <w:sz w:val="7"/>
        </w:rPr>
      </w:r>
    </w:p>
    <w:p>
      <w:pPr>
        <w:pStyle w:val="ListParagraph"/>
        <w:numPr>
          <w:ilvl w:val="1"/>
          <w:numId w:val="8"/>
        </w:numPr>
        <w:tabs>
          <w:tab w:val="clear" w:pos="720"/>
          <w:tab w:val="left" w:pos="1274" w:leader="none"/>
        </w:tabs>
        <w:spacing w:before="101" w:after="0"/>
        <w:ind w:left="1274" w:right="286" w:hanging="360"/>
        <w:jc w:val="left"/>
        <w:rPr>
          <w:sz w:val="20"/>
        </w:rPr>
      </w:pPr>
      <w:r>
        <w:rPr>
          <w:sz w:val="20"/>
        </w:rPr>
        <w:t>We'll</w:t>
      </w:r>
      <w:r>
        <w:rPr>
          <w:spacing w:val="-4"/>
          <w:sz w:val="20"/>
        </w:rPr>
        <w:t xml:space="preserve"> </w:t>
      </w:r>
      <w:r>
        <w:rPr>
          <w:sz w:val="20"/>
        </w:rPr>
        <w:t>also</w:t>
      </w:r>
      <w:r>
        <w:rPr>
          <w:spacing w:val="-4"/>
          <w:sz w:val="20"/>
        </w:rPr>
        <w:t xml:space="preserve"> </w:t>
      </w:r>
      <w:r>
        <w:rPr>
          <w:sz w:val="20"/>
        </w:rPr>
        <w:t>add</w:t>
      </w:r>
      <w:r>
        <w:rPr>
          <w:spacing w:val="-4"/>
          <w:sz w:val="20"/>
        </w:rPr>
        <w:t xml:space="preserve"> </w:t>
      </w:r>
      <w:r>
        <w:rPr>
          <w:sz w:val="20"/>
        </w:rPr>
        <w:t>an</w:t>
      </w:r>
      <w:r>
        <w:rPr>
          <w:spacing w:val="-4"/>
          <w:sz w:val="20"/>
        </w:rPr>
        <w:t xml:space="preserve"> </w:t>
      </w:r>
      <w:r>
        <w:rPr>
          <w:sz w:val="20"/>
        </w:rPr>
        <w:t>associated</w:t>
      </w:r>
      <w:r>
        <w:rPr>
          <w:spacing w:val="-4"/>
          <w:sz w:val="20"/>
        </w:rPr>
        <w:t xml:space="preserve"> </w:t>
      </w:r>
      <w:r>
        <w:rPr>
          <w:sz w:val="20"/>
        </w:rPr>
        <w:t>layout</w:t>
      </w:r>
      <w:r>
        <w:rPr>
          <w:spacing w:val="-4"/>
          <w:sz w:val="20"/>
        </w:rPr>
        <w:t xml:space="preserve"> </w:t>
      </w:r>
      <w:r>
        <w:rPr>
          <w:sz w:val="20"/>
        </w:rPr>
        <w:t>file</w:t>
      </w:r>
      <w:r>
        <w:rPr>
          <w:spacing w:val="-4"/>
          <w:sz w:val="20"/>
        </w:rPr>
        <w:t xml:space="preserve"> </w:t>
      </w:r>
      <w:r>
        <w:rPr>
          <w:sz w:val="20"/>
        </w:rPr>
        <w:t>for</w:t>
      </w:r>
      <w:r>
        <w:rPr>
          <w:spacing w:val="-4"/>
          <w:sz w:val="20"/>
        </w:rPr>
        <w:t xml:space="preserve"> </w:t>
      </w:r>
      <w:r>
        <w:rPr>
          <w:sz w:val="20"/>
        </w:rPr>
        <w:t>the</w:t>
      </w:r>
      <w:r>
        <w:rPr>
          <w:spacing w:val="-4"/>
          <w:sz w:val="20"/>
        </w:rPr>
        <w:t xml:space="preserve"> </w:t>
      </w:r>
      <w:r>
        <w:rPr>
          <w:sz w:val="20"/>
        </w:rPr>
        <w:t>rows</w:t>
      </w:r>
      <w:r>
        <w:rPr>
          <w:spacing w:val="-4"/>
          <w:sz w:val="20"/>
        </w:rPr>
        <w:t xml:space="preserve"> </w:t>
      </w:r>
      <w:r>
        <w:rPr>
          <w:sz w:val="20"/>
        </w:rPr>
        <w:t>called</w:t>
      </w:r>
      <w:r>
        <w:rPr>
          <w:spacing w:val="-4"/>
          <w:sz w:val="20"/>
        </w:rPr>
        <w:t xml:space="preserve"> </w:t>
      </w:r>
      <w:r>
        <w:rPr>
          <w:rFonts w:ascii="Courier New" w:hAnsi="Courier New"/>
          <w:b/>
        </w:rPr>
        <w:t xml:space="preserve">view_note_item. </w:t>
      </w:r>
      <w:r>
        <w:rPr>
          <w:rFonts w:ascii="Courier New" w:hAnsi="Courier New"/>
          <w:b/>
          <w:spacing w:val="-4"/>
        </w:rPr>
        <w:t>xml</w:t>
      </w:r>
      <w:r>
        <w:rPr>
          <w:spacing w:val="-4"/>
          <w:sz w:val="20"/>
        </w:rPr>
        <w:t>:</w:t>
      </w:r>
    </w:p>
    <w:p>
      <w:pPr>
        <w:pStyle w:val="TextBody"/>
        <w:spacing w:before="10" w:after="0"/>
        <w:rPr>
          <w:sz w:val="8"/>
        </w:rPr>
      </w:pPr>
      <w:r>
        <w:rPr>
          <w:sz w:val="8"/>
        </w:rPr>
        <mc:AlternateContent>
          <mc:Choice Requires="wpg">
            <w:drawing>
              <wp:anchor behindDoc="0" distT="0" distB="635" distL="0" distR="4445" simplePos="0" locked="0" layoutInCell="0" allowOverlap="1" relativeHeight="1789" wp14:anchorId="347CCB46">
                <wp:simplePos x="0" y="0"/>
                <wp:positionH relativeFrom="page">
                  <wp:posOffset>1120140</wp:posOffset>
                </wp:positionH>
                <wp:positionV relativeFrom="paragraph">
                  <wp:posOffset>90805</wp:posOffset>
                </wp:positionV>
                <wp:extent cx="5074920" cy="1019175"/>
                <wp:effectExtent l="0" t="635" r="635" b="0"/>
                <wp:wrapTopAndBottom/>
                <wp:docPr id="1109" name="docshapegroup856"/>
                <a:graphic xmlns:a="http://schemas.openxmlformats.org/drawingml/2006/main">
                  <a:graphicData uri="http://schemas.microsoft.com/office/word/2010/wordprocessingGroup">
                    <wpg:wgp>
                      <wpg:cNvGrpSpPr/>
                      <wpg:grpSpPr>
                        <a:xfrm>
                          <a:off x="0" y="0"/>
                          <a:ext cx="5074920" cy="1019160"/>
                          <a:chOff x="0" y="0"/>
                          <a:chExt cx="5074920" cy="1019160"/>
                        </a:xfrm>
                      </wpg:grpSpPr>
                      <wps:wsp>
                        <wps:cNvSpPr/>
                        <wps:spPr>
                          <a:xfrm>
                            <a:off x="0" y="6480"/>
                            <a:ext cx="5074920" cy="1006560"/>
                          </a:xfrm>
                          <a:prstGeom prst="rect">
                            <a:avLst/>
                          </a:prstGeom>
                          <a:solidFill>
                            <a:srgbClr val="f6f6f6"/>
                          </a:solidFill>
                          <a:ln w="0">
                            <a:noFill/>
                          </a:ln>
                        </wps:spPr>
                        <wps:style>
                          <a:lnRef idx="0"/>
                          <a:fillRef idx="0"/>
                          <a:effectRef idx="0"/>
                          <a:fontRef idx="minor"/>
                        </wps:style>
                        <wps:bodyPr/>
                      </wps:wsp>
                      <wps:wsp>
                        <wps:cNvSpPr/>
                        <wps:spPr>
                          <a:xfrm>
                            <a:off x="0" y="0"/>
                            <a:ext cx="5074920" cy="1019160"/>
                          </a:xfrm>
                          <a:custGeom>
                            <a:avLst/>
                            <a:gdLst>
                              <a:gd name="textAreaLeft" fmla="*/ 0 w 2877120"/>
                              <a:gd name="textAreaRight" fmla="*/ 2879280 w 2877120"/>
                              <a:gd name="textAreaTop" fmla="*/ 0 h 577800"/>
                              <a:gd name="textAreaBottom" fmla="*/ 579960 h 577800"/>
                            </a:gdLst>
                            <a:ahLst/>
                            <a:rect l="textAreaLeft" t="textAreaTop" r="textAreaRight" b="textAreaBottom"/>
                            <a:pathLst>
                              <a:path w="7992" h="1605">
                                <a:moveTo>
                                  <a:pt x="7992" y="1584"/>
                                </a:moveTo>
                                <a:lnTo>
                                  <a:pt x="0" y="1584"/>
                                </a:lnTo>
                                <a:lnTo>
                                  <a:pt x="0" y="1604"/>
                                </a:lnTo>
                                <a:lnTo>
                                  <a:pt x="7992" y="1604"/>
                                </a:lnTo>
                                <a:lnTo>
                                  <a:pt x="7992" y="15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993600"/>
                          </a:xfrm>
                          <a:prstGeom prst="rect">
                            <a:avLst/>
                          </a:prstGeom>
                          <a:noFill/>
                          <a:ln w="0">
                            <a:noFill/>
                          </a:ln>
                        </wps:spPr>
                        <wps:style>
                          <a:lnRef idx="0"/>
                          <a:fillRef idx="0"/>
                          <a:effectRef idx="0"/>
                          <a:fontRef idx="minor"/>
                        </wps:style>
                        <wps:txbx>
                          <w:txbxContent>
                            <w:p>
                              <w:pPr>
                                <w:pStyle w:val="Normal"/>
                                <w:spacing w:lineRule="auto" w:line="235" w:before="43" w:after="0"/>
                                <w:ind w:left="669" w:hanging="216"/>
                                <w:rPr>
                                  <w:rFonts w:ascii="Courier New" w:hAnsi="Courier New"/>
                                  <w:sz w:val="18"/>
                                </w:rPr>
                              </w:pPr>
                              <w:r>
                                <w:rPr>
                                  <w:rFonts w:ascii="Courier New" w:hAnsi="Courier New"/>
                                  <w:sz w:val="18"/>
                                </w:rPr>
                                <w:t xml:space="preserve">&lt;?xml version="1.0" encoding="utf-8"?&gt; &lt;TextView </w:t>
                              </w:r>
                              <w:hyperlink r:id="rId324">
                                <w:r>
                                  <w:rPr>
                                    <w:rFonts w:ascii="Courier New" w:hAnsi="Courier New"/>
                                    <w:spacing w:val="-2"/>
                                    <w:sz w:val="18"/>
                                  </w:rPr>
                                  <w:t>xmlns:android="http://schemas.android.com/apk/res/android"</w:t>
                                </w:r>
                              </w:hyperlink>
                            </w:p>
                            <w:p>
                              <w:pPr>
                                <w:pStyle w:val="Normal"/>
                                <w:spacing w:lineRule="auto" w:line="324" w:before="12" w:after="0"/>
                                <w:ind w:left="885" w:right="1274" w:hanging="0"/>
                                <w:rPr>
                                  <w:rFonts w:ascii="Courier New" w:hAnsi="Courier New"/>
                                  <w:sz w:val="18"/>
                                </w:rPr>
                              </w:pPr>
                              <w:r>
                                <w:rPr>
                                  <w:rFonts w:ascii="Courier New" w:hAnsi="Courier New"/>
                                  <w:spacing w:val="-2"/>
                                  <w:sz w:val="18"/>
                                </w:rPr>
                                <w:t xml:space="preserve">android:id="@+id/view_note_list_text_view" android:layout_width="wrap_content" android:layout_height="wrap_content" </w:t>
                              </w:r>
                              <w:r>
                                <w:rPr>
                                  <w:rFonts w:ascii="Courier New" w:hAnsi="Courier New"/>
                                  <w:sz w:val="18"/>
                                </w:rPr>
                                <w:t>android:padding="10dp" /&gt;</w:t>
                              </w:r>
                            </w:p>
                          </w:txbxContent>
                        </wps:txbx>
                        <wps:bodyPr lIns="0" rIns="0" tIns="0" bIns="0" anchor="t">
                          <a:noAutofit/>
                        </wps:bodyPr>
                      </wps:wsp>
                    </wpg:wgp>
                  </a:graphicData>
                </a:graphic>
              </wp:anchor>
            </w:drawing>
          </mc:Choice>
          <mc:Fallback>
            <w:pict>
              <v:group id="shape_0" alt="docshapegroup856" style="position:absolute;margin-left:88.2pt;margin-top:7.15pt;width:399.6pt;height:80.25pt" coordorigin="1764,143" coordsize="7992,1605">
                <v:rect id="shape_0" path="m0,0l-2147483645,0l-2147483645,-2147483646l0,-2147483646xe" fillcolor="#f6f6f6" stroked="f" o:allowincell="f" style="position:absolute;left:1764;top:153;width:7991;height:158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3;width:7991;height:1564;mso-wrap-style:square;v-text-anchor:top;mso-position-horizontal-relative:page">
                  <v:fill o:detectmouseclick="t" on="false"/>
                  <v:stroke color="#3465a4" joinstyle="round" endcap="flat"/>
                  <v:textbox>
                    <w:txbxContent>
                      <w:p>
                        <w:pPr>
                          <w:pStyle w:val="Normal"/>
                          <w:spacing w:lineRule="auto" w:line="235" w:before="43" w:after="0"/>
                          <w:ind w:left="669" w:hanging="216"/>
                          <w:rPr>
                            <w:rFonts w:ascii="Courier New" w:hAnsi="Courier New"/>
                            <w:sz w:val="18"/>
                          </w:rPr>
                        </w:pPr>
                        <w:r>
                          <w:rPr>
                            <w:rFonts w:ascii="Courier New" w:hAnsi="Courier New"/>
                            <w:sz w:val="18"/>
                          </w:rPr>
                          <w:t xml:space="preserve">&lt;?xml version="1.0" encoding="utf-8"?&gt; &lt;TextView </w:t>
                        </w:r>
                        <w:hyperlink r:id="rId325">
                          <w:r>
                            <w:rPr>
                              <w:rFonts w:ascii="Courier New" w:hAnsi="Courier New"/>
                              <w:spacing w:val="-2"/>
                              <w:sz w:val="18"/>
                            </w:rPr>
                            <w:t>xmlns:android="http://schemas.android.com/apk/res/android"</w:t>
                          </w:r>
                        </w:hyperlink>
                      </w:p>
                      <w:p>
                        <w:pPr>
                          <w:pStyle w:val="Normal"/>
                          <w:spacing w:lineRule="auto" w:line="324" w:before="12" w:after="0"/>
                          <w:ind w:left="885" w:right="1274" w:hanging="0"/>
                          <w:rPr>
                            <w:rFonts w:ascii="Courier New" w:hAnsi="Courier New"/>
                            <w:sz w:val="18"/>
                          </w:rPr>
                        </w:pPr>
                        <w:r>
                          <w:rPr>
                            <w:rFonts w:ascii="Courier New" w:hAnsi="Courier New"/>
                            <w:spacing w:val="-2"/>
                            <w:sz w:val="18"/>
                          </w:rPr>
                          <w:t xml:space="preserve">android:id="@+id/view_note_list_text_view" android:layout_width="wrap_content" android:layout_height="wrap_content" </w:t>
                        </w:r>
                        <w:r>
                          <w:rPr>
                            <w:rFonts w:ascii="Courier New" w:hAnsi="Courier New"/>
                            <w:sz w:val="18"/>
                          </w:rPr>
                          <w:t>android:padding="10dp" /&gt;</w:t>
                        </w:r>
                      </w:p>
                    </w:txbxContent>
                  </v:textbox>
                  <w10:wrap type="topAndBottom"/>
                </v:rect>
              </v:group>
            </w:pict>
          </mc:Fallback>
        </mc:AlternateContent>
      </w:r>
    </w:p>
    <w:p>
      <w:pPr>
        <w:pStyle w:val="ListParagraph"/>
        <w:numPr>
          <w:ilvl w:val="1"/>
          <w:numId w:val="8"/>
        </w:numPr>
        <w:tabs>
          <w:tab w:val="clear" w:pos="720"/>
          <w:tab w:val="left" w:pos="1274" w:leader="none"/>
        </w:tabs>
        <w:jc w:val="left"/>
        <w:rPr>
          <w:sz w:val="20"/>
        </w:rPr>
      </w:pPr>
      <w:r>
        <w:rPr>
          <w:sz w:val="20"/>
        </w:rPr>
        <w:t>Now, let's write</w:t>
      </w:r>
      <w:r>
        <w:rPr>
          <w:spacing w:val="-1"/>
          <w:sz w:val="20"/>
        </w:rPr>
        <w:t xml:space="preserve"> </w:t>
      </w:r>
      <w:r>
        <w:rPr>
          <w:rFonts w:ascii="Courier New" w:hAnsi="Courier New"/>
          <w:b/>
          <w:spacing w:val="-2"/>
        </w:rPr>
        <w:t>NoteListFragment</w:t>
      </w:r>
      <w:r>
        <w:rPr>
          <w:spacing w:val="-2"/>
          <w:sz w:val="20"/>
        </w:rPr>
        <w:t>:</w:t>
      </w:r>
    </w:p>
    <w:p>
      <w:pPr>
        <w:sectPr>
          <w:headerReference w:type="even" r:id="rId326"/>
          <w:headerReference w:type="default" r:id="rId327"/>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1" w:after="0"/>
        <w:rPr>
          <w:sz w:val="8"/>
        </w:rPr>
      </w:pPr>
      <w:r>
        <w:rPr>
          <w:sz w:val="8"/>
        </w:rPr>
        <mc:AlternateContent>
          <mc:Choice Requires="wpg">
            <w:drawing>
              <wp:anchor behindDoc="0" distT="0" distB="0" distL="0" distR="4445" simplePos="0" locked="0" layoutInCell="0" allowOverlap="1" relativeHeight="1791" wp14:anchorId="35285452">
                <wp:simplePos x="0" y="0"/>
                <wp:positionH relativeFrom="page">
                  <wp:posOffset>1120140</wp:posOffset>
                </wp:positionH>
                <wp:positionV relativeFrom="paragraph">
                  <wp:posOffset>90805</wp:posOffset>
                </wp:positionV>
                <wp:extent cx="5074920" cy="5375275"/>
                <wp:effectExtent l="0" t="635" r="635" b="0"/>
                <wp:wrapTopAndBottom/>
                <wp:docPr id="1111" name="docshapegroup860"/>
                <a:graphic xmlns:a="http://schemas.openxmlformats.org/drawingml/2006/main">
                  <a:graphicData uri="http://schemas.microsoft.com/office/word/2010/wordprocessingGroup">
                    <wpg:wgp>
                      <wpg:cNvGrpSpPr/>
                      <wpg:grpSpPr>
                        <a:xfrm>
                          <a:off x="0" y="0"/>
                          <a:ext cx="5074920" cy="5375160"/>
                          <a:chOff x="0" y="0"/>
                          <a:chExt cx="5074920" cy="5375160"/>
                        </a:xfrm>
                      </wpg:grpSpPr>
                      <wps:wsp>
                        <wps:cNvSpPr/>
                        <wps:spPr>
                          <a:xfrm>
                            <a:off x="0" y="6480"/>
                            <a:ext cx="5074920" cy="5362560"/>
                          </a:xfrm>
                          <a:prstGeom prst="rect">
                            <a:avLst/>
                          </a:prstGeom>
                          <a:solidFill>
                            <a:srgbClr val="f6f6f6"/>
                          </a:solidFill>
                          <a:ln w="0">
                            <a:noFill/>
                          </a:ln>
                        </wps:spPr>
                        <wps:style>
                          <a:lnRef idx="0"/>
                          <a:fillRef idx="0"/>
                          <a:effectRef idx="0"/>
                          <a:fontRef idx="minor"/>
                        </wps:style>
                        <wps:bodyPr/>
                      </wps:wsp>
                      <wps:wsp>
                        <wps:cNvSpPr/>
                        <wps:spPr>
                          <a:xfrm>
                            <a:off x="0" y="0"/>
                            <a:ext cx="5074920" cy="5375160"/>
                          </a:xfrm>
                          <a:custGeom>
                            <a:avLst/>
                            <a:gdLst>
                              <a:gd name="textAreaLeft" fmla="*/ 0 w 2877120"/>
                              <a:gd name="textAreaRight" fmla="*/ 2879280 w 2877120"/>
                              <a:gd name="textAreaTop" fmla="*/ 0 h 3047400"/>
                              <a:gd name="textAreaBottom" fmla="*/ 3049560 h 3047400"/>
                            </a:gdLst>
                            <a:ahLst/>
                            <a:rect l="textAreaLeft" t="textAreaTop" r="textAreaRight" b="textAreaBottom"/>
                            <a:pathLst>
                              <a:path w="7992" h="8465">
                                <a:moveTo>
                                  <a:pt x="7992" y="8444"/>
                                </a:moveTo>
                                <a:lnTo>
                                  <a:pt x="0" y="8444"/>
                                </a:lnTo>
                                <a:lnTo>
                                  <a:pt x="0" y="8464"/>
                                </a:lnTo>
                                <a:lnTo>
                                  <a:pt x="7992" y="8464"/>
                                </a:lnTo>
                                <a:lnTo>
                                  <a:pt x="7992" y="84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534996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class</w:t>
                              </w:r>
                              <w:r>
                                <w:rPr>
                                  <w:rFonts w:ascii="Courier New" w:hAnsi="Courier New"/>
                                  <w:spacing w:val="-8"/>
                                  <w:sz w:val="18"/>
                                </w:rPr>
                                <w:t xml:space="preserve"> </w:t>
                              </w:r>
                              <w:r>
                                <w:rPr>
                                  <w:rFonts w:ascii="Courier New" w:hAnsi="Courier New"/>
                                  <w:sz w:val="18"/>
                                </w:rPr>
                                <w:t>NoteListFragment</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Fragment()</w:t>
                              </w:r>
                              <w:r>
                                <w:rPr>
                                  <w:rFonts w:ascii="Courier New" w:hAnsi="Courier New"/>
                                  <w:spacing w:val="-8"/>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1317" w:right="3699" w:hanging="432"/>
                                <w:rPr>
                                  <w:rFonts w:ascii="Courier New" w:hAnsi="Courier New"/>
                                  <w:sz w:val="18"/>
                                </w:rPr>
                              </w:pPr>
                              <w:r>
                                <w:rPr>
                                  <w:rFonts w:ascii="Courier New" w:hAnsi="Courier New"/>
                                  <w:sz w:val="18"/>
                                </w:rPr>
                                <w:t xml:space="preserve">override fun onCreateView( </w:t>
                              </w:r>
                              <w:r>
                                <w:rPr>
                                  <w:rFonts w:ascii="Courier New" w:hAnsi="Courier New"/>
                                  <w:spacing w:val="-2"/>
                                  <w:sz w:val="18"/>
                                </w:rPr>
                                <w:t>inflater:</w:t>
                              </w:r>
                              <w:r>
                                <w:rPr>
                                  <w:rFonts w:ascii="Courier New" w:hAnsi="Courier New"/>
                                  <w:spacing w:val="-27"/>
                                  <w:sz w:val="18"/>
                                </w:rPr>
                                <w:t xml:space="preserve"> </w:t>
                              </w:r>
                              <w:r>
                                <w:rPr>
                                  <w:rFonts w:ascii="Courier New" w:hAnsi="Courier New"/>
                                  <w:spacing w:val="-2"/>
                                  <w:sz w:val="18"/>
                                </w:rPr>
                                <w:t xml:space="preserve">LayoutInflater, </w:t>
                              </w:r>
                              <w:r>
                                <w:rPr>
                                  <w:rFonts w:ascii="Courier New" w:hAnsi="Courier New"/>
                                  <w:sz w:val="18"/>
                                </w:rPr>
                                <w:t>container: ViewGroup?, savedInstanceState:</w:t>
                              </w:r>
                              <w:r>
                                <w:rPr>
                                  <w:rFonts w:ascii="Courier New" w:hAnsi="Courier New"/>
                                  <w:spacing w:val="-29"/>
                                  <w:sz w:val="18"/>
                                </w:rPr>
                                <w:t xml:space="preserve"> </w:t>
                              </w:r>
                              <w:r>
                                <w:rPr>
                                  <w:rFonts w:ascii="Courier New" w:hAnsi="Courier New"/>
                                  <w:sz w:val="18"/>
                                </w:rPr>
                                <w:t>Bundle?</w:t>
                              </w:r>
                            </w:p>
                            <w:p>
                              <w:pPr>
                                <w:pStyle w:val="Normal"/>
                                <w:spacing w:before="2" w:after="0"/>
                                <w:ind w:left="885" w:hanging="0"/>
                                <w:rPr>
                                  <w:rFonts w:ascii="Courier New" w:hAnsi="Courier New"/>
                                  <w:sz w:val="18"/>
                                </w:rPr>
                              </w:pPr>
                              <w:r>
                                <w:rPr>
                                  <w:rFonts w:ascii="Courier New" w:hAnsi="Courier New"/>
                                  <w:sz w:val="18"/>
                                </w:rPr>
                                <w:t>):</w:t>
                              </w:r>
                              <w:r>
                                <w:rPr>
                                  <w:rFonts w:ascii="Courier New" w:hAnsi="Courier New"/>
                                  <w:spacing w:val="-4"/>
                                  <w:sz w:val="18"/>
                                </w:rPr>
                                <w:t xml:space="preserve"> </w:t>
                              </w:r>
                              <w:r>
                                <w:rPr>
                                  <w:rFonts w:ascii="Courier New" w:hAnsi="Courier New"/>
                                  <w:sz w:val="18"/>
                                </w:rPr>
                                <w:t>View?</w:t>
                              </w:r>
                              <w:r>
                                <w:rPr>
                                  <w:rFonts w:ascii="Courier New" w:hAnsi="Courier New"/>
                                  <w:spacing w:val="-3"/>
                                  <w:sz w:val="18"/>
                                </w:rPr>
                                <w:t xml:space="preserve"> </w:t>
                              </w:r>
                              <w:r>
                                <w:rPr>
                                  <w:rFonts w:ascii="Courier New" w:hAnsi="Courier New"/>
                                  <w:spacing w:val="-10"/>
                                  <w:sz w:val="18"/>
                                </w:rPr>
                                <w:t>{</w:t>
                              </w:r>
                            </w:p>
                            <w:p>
                              <w:pPr>
                                <w:pStyle w:val="Normal"/>
                                <w:spacing w:lineRule="exact" w:line="202" w:before="76" w:after="0"/>
                                <w:ind w:left="1317" w:hanging="0"/>
                                <w:rPr>
                                  <w:rFonts w:ascii="Courier New" w:hAnsi="Courier New"/>
                                  <w:sz w:val="18"/>
                                </w:rPr>
                              </w:pPr>
                              <w:r>
                                <w:rPr>
                                  <w:rFonts w:ascii="Courier New" w:hAnsi="Courier New"/>
                                  <w:sz w:val="18"/>
                                </w:rPr>
                                <w:t>return</w:t>
                              </w:r>
                              <w:r>
                                <w:rPr>
                                  <w:rFonts w:ascii="Courier New" w:hAnsi="Courier New"/>
                                  <w:spacing w:val="-6"/>
                                  <w:sz w:val="18"/>
                                </w:rPr>
                                <w:t xml:space="preserve"> </w:t>
                              </w:r>
                              <w:r>
                                <w:rPr>
                                  <w:rFonts w:ascii="Courier New" w:hAnsi="Courier New"/>
                                  <w:spacing w:val="-2"/>
                                  <w:sz w:val="18"/>
                                </w:rPr>
                                <w:t>inflater.inflate(R.layout.fragment_note_list,</w:t>
                              </w:r>
                            </w:p>
                            <w:p>
                              <w:pPr>
                                <w:pStyle w:val="Normal"/>
                                <w:spacing w:lineRule="exact" w:line="202"/>
                                <w:ind w:left="1533" w:hanging="0"/>
                                <w:rPr>
                                  <w:rFonts w:ascii="Courier New" w:hAnsi="Courier New"/>
                                  <w:sz w:val="18"/>
                                </w:rPr>
                              </w:pPr>
                              <w:r>
                                <w:rPr>
                                  <w:rFonts w:ascii="Courier New" w:hAnsi="Courier New"/>
                                  <w:sz w:val="18"/>
                                </w:rPr>
                                <w:t>container,</w:t>
                              </w:r>
                              <w:r>
                                <w:rPr>
                                  <w:rFonts w:ascii="Courier New" w:hAnsi="Courier New"/>
                                  <w:spacing w:val="-10"/>
                                  <w:sz w:val="18"/>
                                </w:rPr>
                                <w:t xml:space="preserve"> </w:t>
                              </w:r>
                              <w:r>
                                <w:rPr>
                                  <w:rFonts w:ascii="Courier New" w:hAnsi="Courier New"/>
                                  <w:spacing w:val="-2"/>
                                  <w:sz w:val="18"/>
                                </w:rPr>
                                <w:t>false)</w:t>
                              </w:r>
                            </w:p>
                            <w:p>
                              <w:pPr>
                                <w:pStyle w:val="Normal"/>
                                <w:spacing w:before="1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235" w:before="133" w:after="0"/>
                                <w:ind w:left="1101" w:right="840" w:hanging="216"/>
                                <w:rPr>
                                  <w:rFonts w:ascii="Courier New" w:hAnsi="Courier New"/>
                                  <w:sz w:val="18"/>
                                </w:rPr>
                              </w:pPr>
                              <w:r>
                                <w:rPr>
                                  <w:rFonts w:ascii="Courier New" w:hAnsi="Courier New"/>
                                  <w:sz w:val="18"/>
                                </w:rPr>
                                <w:t>override</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onViewCreated(view:</w:t>
                              </w:r>
                              <w:r>
                                <w:rPr>
                                  <w:rFonts w:ascii="Courier New" w:hAnsi="Courier New"/>
                                  <w:spacing w:val="-10"/>
                                  <w:sz w:val="18"/>
                                </w:rPr>
                                <w:t xml:space="preserve"> </w:t>
                              </w:r>
                              <w:r>
                                <w:rPr>
                                  <w:rFonts w:ascii="Courier New" w:hAnsi="Courier New"/>
                                  <w:sz w:val="18"/>
                                </w:rPr>
                                <w:t>View,</w:t>
                              </w:r>
                              <w:r>
                                <w:rPr>
                                  <w:rFonts w:ascii="Courier New" w:hAnsi="Courier New"/>
                                  <w:spacing w:val="-10"/>
                                  <w:sz w:val="18"/>
                                </w:rPr>
                                <w:t xml:space="preserve"> </w:t>
                              </w:r>
                              <w:r>
                                <w:rPr>
                                  <w:rFonts w:ascii="Courier New" w:hAnsi="Courier New"/>
                                  <w:sz w:val="18"/>
                                </w:rPr>
                                <w:t>savedInstanceState: Bundle?) {</w:t>
                              </w:r>
                            </w:p>
                            <w:p>
                              <w:pPr>
                                <w:pStyle w:val="Normal"/>
                                <w:spacing w:before="17" w:after="0"/>
                                <w:ind w:left="1317" w:hanging="0"/>
                                <w:rPr>
                                  <w:rFonts w:ascii="Courier New" w:hAnsi="Courier New"/>
                                  <w:sz w:val="18"/>
                                </w:rPr>
                              </w:pPr>
                              <w:r>
                                <w:rPr>
                                  <w:rFonts w:ascii="Courier New" w:hAnsi="Courier New"/>
                                  <w:sz w:val="18"/>
                                </w:rPr>
                                <w:t>super.onViewCreated(view,</w:t>
                              </w:r>
                              <w:r>
                                <w:rPr>
                                  <w:rFonts w:ascii="Courier New" w:hAnsi="Courier New"/>
                                  <w:spacing w:val="-25"/>
                                  <w:sz w:val="18"/>
                                </w:rPr>
                                <w:t xml:space="preserve"> </w:t>
                              </w:r>
                              <w:r>
                                <w:rPr>
                                  <w:rFonts w:ascii="Courier New" w:hAnsi="Courier New"/>
                                  <w:spacing w:val="-2"/>
                                  <w:sz w:val="18"/>
                                </w:rPr>
                                <w:t>savedInstanceState)</w:t>
                              </w:r>
                            </w:p>
                            <w:p>
                              <w:pPr>
                                <w:pStyle w:val="Normal"/>
                                <w:spacing w:lineRule="exact" w:line="202" w:before="76" w:after="0"/>
                                <w:ind w:left="1317" w:hanging="0"/>
                                <w:rPr>
                                  <w:rFonts w:ascii="Courier New" w:hAnsi="Courier New"/>
                                  <w:sz w:val="18"/>
                                </w:rPr>
                              </w:pPr>
                              <w:r>
                                <w:rPr>
                                  <w:rFonts w:ascii="Courier New" w:hAnsi="Courier New"/>
                                  <w:sz w:val="18"/>
                                </w:rPr>
                                <w:t>val</w:t>
                              </w:r>
                              <w:r>
                                <w:rPr>
                                  <w:rFonts w:ascii="Courier New" w:hAnsi="Courier New"/>
                                  <w:spacing w:val="-6"/>
                                  <w:sz w:val="18"/>
                                </w:rPr>
                                <w:t xml:space="preserve"> </w:t>
                              </w:r>
                              <w:r>
                                <w:rPr>
                                  <w:rFonts w:ascii="Courier New" w:hAnsi="Courier New"/>
                                  <w:sz w:val="18"/>
                                </w:rPr>
                                <w:t>recyclerView</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pacing w:val="-2"/>
                                  <w:sz w:val="18"/>
                                </w:rPr>
                                <w:t>view.findViewById&lt;RecyclerView&gt;</w:t>
                              </w:r>
                            </w:p>
                            <w:p>
                              <w:pPr>
                                <w:pStyle w:val="Normal"/>
                                <w:spacing w:lineRule="auto" w:line="259"/>
                                <w:ind w:left="1317" w:firstLine="216"/>
                                <w:rPr>
                                  <w:rFonts w:ascii="Courier New" w:hAnsi="Courier New"/>
                                  <w:sz w:val="18"/>
                                </w:rPr>
                              </w:pPr>
                              <w:r>
                                <w:rPr>
                                  <w:rFonts w:ascii="Courier New" w:hAnsi="Courier New"/>
                                  <w:spacing w:val="-2"/>
                                  <w:sz w:val="18"/>
                                </w:rPr>
                                <w:t xml:space="preserve">(R.id.fragment_note_list_recycler_view) </w:t>
                              </w:r>
                              <w:r>
                                <w:rPr>
                                  <w:rFonts w:ascii="Courier New" w:hAnsi="Courier New"/>
                                  <w:sz w:val="18"/>
                                </w:rPr>
                                <w:t>recyclerView.layoutManager</w:t>
                              </w:r>
                              <w:r>
                                <w:rPr>
                                  <w:rFonts w:ascii="Courier New" w:hAnsi="Courier New"/>
                                  <w:spacing w:val="-20"/>
                                  <w:sz w:val="18"/>
                                </w:rPr>
                                <w:t xml:space="preserve"> </w:t>
                              </w:r>
                              <w:r>
                                <w:rPr>
                                  <w:rFonts w:ascii="Courier New" w:hAnsi="Courier New"/>
                                  <w:sz w:val="18"/>
                                </w:rPr>
                                <w:t>=</w:t>
                              </w:r>
                              <w:r>
                                <w:rPr>
                                  <w:rFonts w:ascii="Courier New" w:hAnsi="Courier New"/>
                                  <w:spacing w:val="-20"/>
                                  <w:sz w:val="18"/>
                                </w:rPr>
                                <w:t xml:space="preserve"> </w:t>
                              </w:r>
                              <w:r>
                                <w:rPr>
                                  <w:rFonts w:ascii="Courier New" w:hAnsi="Courier New"/>
                                  <w:sz w:val="18"/>
                                </w:rPr>
                                <w:t>LinearLayoutManager(context)</w:t>
                              </w:r>
                            </w:p>
                            <w:p>
                              <w:pPr>
                                <w:pStyle w:val="Normal"/>
                                <w:spacing w:lineRule="exact" w:line="202" w:before="58" w:after="0"/>
                                <w:ind w:left="1317" w:hanging="0"/>
                                <w:rPr>
                                  <w:rFonts w:ascii="Courier New" w:hAnsi="Courier New"/>
                                  <w:sz w:val="18"/>
                                </w:rPr>
                              </w:pPr>
                              <w:r>
                                <w:rPr>
                                  <w:rFonts w:ascii="Courier New" w:hAnsi="Courier New"/>
                                  <w:sz w:val="18"/>
                                </w:rPr>
                                <w:t>val</w:t>
                              </w:r>
                              <w:r>
                                <w:rPr>
                                  <w:rFonts w:ascii="Courier New" w:hAnsi="Courier New"/>
                                  <w:spacing w:val="-5"/>
                                  <w:sz w:val="18"/>
                                </w:rPr>
                                <w:t xml:space="preserve"> </w:t>
                              </w:r>
                              <w:r>
                                <w:rPr>
                                  <w:rFonts w:ascii="Courier New" w:hAnsi="Courier New"/>
                                  <w:sz w:val="18"/>
                                </w:rPr>
                                <w:t>adapter</w:t>
                              </w:r>
                              <w:r>
                                <w:rPr>
                                  <w:rFonts w:ascii="Courier New" w:hAnsi="Courier New"/>
                                  <w:spacing w:val="-5"/>
                                  <w:sz w:val="18"/>
                                </w:rPr>
                                <w:t xml:space="preserve"> </w:t>
                              </w:r>
                              <w:r>
                                <w:rPr>
                                  <w:rFonts w:ascii="Courier New" w:hAnsi="Courier New"/>
                                  <w:spacing w:val="-10"/>
                                  <w:sz w:val="18"/>
                                </w:rPr>
                                <w:t>=</w:t>
                              </w:r>
                            </w:p>
                            <w:p>
                              <w:pPr>
                                <w:pStyle w:val="Normal"/>
                                <w:spacing w:lineRule="exact" w:line="202"/>
                                <w:ind w:left="1533" w:hanging="0"/>
                                <w:rPr>
                                  <w:rFonts w:ascii="Courier New" w:hAnsi="Courier New"/>
                                  <w:sz w:val="18"/>
                                </w:rPr>
                              </w:pPr>
                              <w:r>
                                <w:rPr>
                                  <w:rFonts w:ascii="Courier New" w:hAnsi="Courier New"/>
                                  <w:spacing w:val="-2"/>
                                  <w:sz w:val="18"/>
                                </w:rPr>
                                <w:t>NoteListAdapter(LayoutInflater.from(context))</w:t>
                              </w:r>
                            </w:p>
                            <w:p>
                              <w:pPr>
                                <w:pStyle w:val="Normal"/>
                                <w:spacing w:lineRule="auto" w:line="324" w:before="16" w:after="0"/>
                                <w:ind w:left="1317" w:right="3238" w:hanging="0"/>
                                <w:rPr>
                                  <w:rFonts w:ascii="Courier New" w:hAnsi="Courier New"/>
                                  <w:sz w:val="18"/>
                                </w:rPr>
                              </w:pPr>
                              <w:r>
                                <w:rPr>
                                  <w:rFonts w:ascii="Courier New" w:hAnsi="Courier New"/>
                                  <w:sz w:val="18"/>
                                </w:rPr>
                                <w:t>recyclerView.adapter</w:t>
                              </w:r>
                              <w:r>
                                <w:rPr>
                                  <w:rFonts w:ascii="Courier New" w:hAnsi="Courier New"/>
                                  <w:spacing w:val="-19"/>
                                  <w:sz w:val="18"/>
                                </w:rPr>
                                <w:t xml:space="preserve"> </w:t>
                              </w:r>
                              <w:r>
                                <w:rPr>
                                  <w:rFonts w:ascii="Courier New" w:hAnsi="Courier New"/>
                                  <w:sz w:val="18"/>
                                </w:rPr>
                                <w:t>=</w:t>
                              </w:r>
                              <w:r>
                                <w:rPr>
                                  <w:rFonts w:ascii="Courier New" w:hAnsi="Courier New"/>
                                  <w:spacing w:val="-19"/>
                                  <w:sz w:val="18"/>
                                </w:rPr>
                                <w:t xml:space="preserve"> </w:t>
                              </w:r>
                              <w:r>
                                <w:rPr>
                                  <w:rFonts w:ascii="Courier New" w:hAnsi="Courier New"/>
                                  <w:sz w:val="18"/>
                                </w:rPr>
                                <w:t>adapter val viewModel =</w:t>
                              </w:r>
                            </w:p>
                            <w:p>
                              <w:pPr>
                                <w:pStyle w:val="Normal"/>
                                <w:spacing w:lineRule="exact" w:line="202" w:before="1" w:after="0"/>
                                <w:ind w:left="1749" w:hanging="0"/>
                                <w:rPr>
                                  <w:rFonts w:ascii="Courier New" w:hAnsi="Courier New"/>
                                  <w:b/>
                                  <w:b/>
                                  <w:sz w:val="18"/>
                                </w:rPr>
                              </w:pPr>
                              <w:r>
                                <w:rPr>
                                  <w:rFonts w:ascii="Courier New" w:hAnsi="Courier New"/>
                                  <w:b/>
                                  <w:sz w:val="18"/>
                                </w:rPr>
                                <w:t>ViewModelProvider(requireActivity(),</w:t>
                              </w:r>
                              <w:r>
                                <w:rPr>
                                  <w:rFonts w:ascii="Courier New" w:hAnsi="Courier New"/>
                                  <w:b/>
                                  <w:spacing w:val="-23"/>
                                  <w:sz w:val="18"/>
                                </w:rPr>
                                <w:t xml:space="preserve"> </w:t>
                              </w:r>
                              <w:r>
                                <w:rPr>
                                  <w:rFonts w:ascii="Courier New" w:hAnsi="Courier New"/>
                                  <w:b/>
                                  <w:sz w:val="18"/>
                                </w:rPr>
                                <w:t>object</w:t>
                              </w:r>
                              <w:r>
                                <w:rPr>
                                  <w:rFonts w:ascii="Courier New" w:hAnsi="Courier New"/>
                                  <w:b/>
                                  <w:spacing w:val="-21"/>
                                  <w:sz w:val="18"/>
                                </w:rPr>
                                <w:t xml:space="preserve"> </w:t>
                              </w:r>
                              <w:r>
                                <w:rPr>
                                  <w:rFonts w:ascii="Courier New" w:hAnsi="Courier New"/>
                                  <w:b/>
                                  <w:spacing w:val="-10"/>
                                  <w:sz w:val="18"/>
                                </w:rPr>
                                <w:t>:</w:t>
                              </w:r>
                            </w:p>
                            <w:p>
                              <w:pPr>
                                <w:pStyle w:val="Normal"/>
                                <w:spacing w:lineRule="exact" w:line="202"/>
                                <w:ind w:left="1965" w:hanging="0"/>
                                <w:rPr>
                                  <w:rFonts w:ascii="Courier New" w:hAnsi="Courier New"/>
                                  <w:b/>
                                  <w:b/>
                                  <w:sz w:val="18"/>
                                </w:rPr>
                              </w:pPr>
                              <w:r>
                                <w:rPr>
                                  <w:rFonts w:ascii="Courier New" w:hAnsi="Courier New"/>
                                  <w:b/>
                                  <w:sz w:val="18"/>
                                </w:rPr>
                                <w:t>ViewModelProvider.Factory</w:t>
                              </w:r>
                              <w:r>
                                <w:rPr>
                                  <w:rFonts w:ascii="Courier New" w:hAnsi="Courier New"/>
                                  <w:b/>
                                  <w:spacing w:val="-25"/>
                                  <w:sz w:val="18"/>
                                </w:rPr>
                                <w:t xml:space="preserve"> </w:t>
                              </w:r>
                              <w:r>
                                <w:rPr>
                                  <w:rFonts w:ascii="Courier New" w:hAnsi="Courier New"/>
                                  <w:b/>
                                  <w:spacing w:val="-10"/>
                                  <w:sz w:val="18"/>
                                </w:rPr>
                                <w:t>{</w:t>
                              </w:r>
                            </w:p>
                            <w:p>
                              <w:pPr>
                                <w:pStyle w:val="Normal"/>
                                <w:spacing w:lineRule="exact" w:line="202" w:before="17" w:after="0"/>
                                <w:ind w:left="2181" w:hanging="0"/>
                                <w:rPr>
                                  <w:rFonts w:ascii="Courier New" w:hAnsi="Courier New"/>
                                  <w:b/>
                                  <w:b/>
                                  <w:sz w:val="18"/>
                                </w:rPr>
                              </w:pPr>
                              <w:r>
                                <w:rPr>
                                  <w:rFonts w:ascii="Courier New" w:hAnsi="Courier New"/>
                                  <w:b/>
                                  <w:sz w:val="18"/>
                                </w:rPr>
                                <w:t>override</w:t>
                              </w:r>
                              <w:r>
                                <w:rPr>
                                  <w:rFonts w:ascii="Courier New" w:hAnsi="Courier New"/>
                                  <w:b/>
                                  <w:spacing w:val="-5"/>
                                  <w:sz w:val="18"/>
                                </w:rPr>
                                <w:t xml:space="preserve"> </w:t>
                              </w:r>
                              <w:r>
                                <w:rPr>
                                  <w:rFonts w:ascii="Courier New" w:hAnsi="Courier New"/>
                                  <w:b/>
                                  <w:sz w:val="18"/>
                                </w:rPr>
                                <w:t>fun</w:t>
                              </w:r>
                              <w:r>
                                <w:rPr>
                                  <w:rFonts w:ascii="Courier New" w:hAnsi="Courier New"/>
                                  <w:b/>
                                  <w:spacing w:val="-5"/>
                                  <w:sz w:val="18"/>
                                </w:rPr>
                                <w:t xml:space="preserve"> </w:t>
                              </w:r>
                              <w:r>
                                <w:rPr>
                                  <w:rFonts w:ascii="Courier New" w:hAnsi="Courier New"/>
                                  <w:b/>
                                  <w:sz w:val="18"/>
                                </w:rPr>
                                <w:t>&lt;T</w:t>
                              </w:r>
                              <w:r>
                                <w:rPr>
                                  <w:rFonts w:ascii="Courier New" w:hAnsi="Courier New"/>
                                  <w:b/>
                                  <w:spacing w:val="-5"/>
                                  <w:sz w:val="18"/>
                                </w:rPr>
                                <w:t xml:space="preserve"> </w:t>
                              </w:r>
                              <w:r>
                                <w:rPr>
                                  <w:rFonts w:ascii="Courier New" w:hAnsi="Courier New"/>
                                  <w:b/>
                                  <w:sz w:val="18"/>
                                </w:rPr>
                                <w:t>:</w:t>
                              </w:r>
                              <w:r>
                                <w:rPr>
                                  <w:rFonts w:ascii="Courier New" w:hAnsi="Courier New"/>
                                  <w:b/>
                                  <w:spacing w:val="-5"/>
                                  <w:sz w:val="18"/>
                                </w:rPr>
                                <w:t xml:space="preserve"> </w:t>
                              </w:r>
                              <w:r>
                                <w:rPr>
                                  <w:rFonts w:ascii="Courier New" w:hAnsi="Courier New"/>
                                  <w:b/>
                                  <w:sz w:val="18"/>
                                </w:rPr>
                                <w:t>ViewModel?&gt;</w:t>
                              </w:r>
                              <w:r>
                                <w:rPr>
                                  <w:rFonts w:ascii="Courier New" w:hAnsi="Courier New"/>
                                  <w:b/>
                                  <w:spacing w:val="-5"/>
                                  <w:sz w:val="18"/>
                                </w:rPr>
                                <w:t xml:space="preserve"> </w:t>
                              </w:r>
                              <w:r>
                                <w:rPr>
                                  <w:rFonts w:ascii="Courier New" w:hAnsi="Courier New"/>
                                  <w:b/>
                                  <w:spacing w:val="-2"/>
                                  <w:sz w:val="18"/>
                                </w:rPr>
                                <w:t>create(modelClass:</w:t>
                              </w:r>
                            </w:p>
                            <w:p>
                              <w:pPr>
                                <w:pStyle w:val="Normal"/>
                                <w:spacing w:lineRule="exact" w:line="202"/>
                                <w:ind w:left="2397" w:hanging="0"/>
                                <w:rPr>
                                  <w:rFonts w:ascii="Courier New" w:hAnsi="Courier New"/>
                                  <w:b/>
                                  <w:b/>
                                  <w:sz w:val="18"/>
                                </w:rPr>
                              </w:pPr>
                              <w:r>
                                <w:rPr>
                                  <w:rFonts w:ascii="Courier New" w:hAnsi="Courier New"/>
                                  <w:b/>
                                  <w:sz w:val="18"/>
                                </w:rPr>
                                <w:t>Class&lt;T&gt;):</w:t>
                              </w:r>
                              <w:r>
                                <w:rPr>
                                  <w:rFonts w:ascii="Courier New" w:hAnsi="Courier New"/>
                                  <w:b/>
                                  <w:spacing w:val="-6"/>
                                  <w:sz w:val="18"/>
                                </w:rPr>
                                <w:t xml:space="preserve"> </w:t>
                              </w:r>
                              <w:r>
                                <w:rPr>
                                  <w:rFonts w:ascii="Courier New" w:hAnsi="Courier New"/>
                                  <w:b/>
                                  <w:sz w:val="18"/>
                                </w:rPr>
                                <w:t>T</w:t>
                              </w:r>
                              <w:r>
                                <w:rPr>
                                  <w:rFonts w:ascii="Courier New" w:hAnsi="Courier New"/>
                                  <w:b/>
                                  <w:spacing w:val="-5"/>
                                  <w:sz w:val="18"/>
                                </w:rPr>
                                <w:t xml:space="preserve"> </w:t>
                              </w:r>
                              <w:r>
                                <w:rPr>
                                  <w:rFonts w:ascii="Courier New" w:hAnsi="Courier New"/>
                                  <w:b/>
                                  <w:spacing w:val="-10"/>
                                  <w:sz w:val="18"/>
                                </w:rPr>
                                <w:t>{</w:t>
                              </w:r>
                            </w:p>
                            <w:p>
                              <w:pPr>
                                <w:pStyle w:val="Normal"/>
                                <w:spacing w:lineRule="exact" w:line="202" w:before="16" w:after="0"/>
                                <w:ind w:left="2613" w:hanging="0"/>
                                <w:rPr>
                                  <w:rFonts w:ascii="Courier New" w:hAnsi="Courier New"/>
                                  <w:b/>
                                  <w:b/>
                                  <w:sz w:val="18"/>
                                </w:rPr>
                              </w:pPr>
                              <w:r>
                                <w:rPr>
                                  <w:rFonts w:ascii="Courier New" w:hAnsi="Courier New"/>
                                  <w:b/>
                                  <w:sz w:val="18"/>
                                </w:rPr>
                                <w:t>return</w:t>
                              </w:r>
                              <w:r>
                                <w:rPr>
                                  <w:rFonts w:ascii="Courier New" w:hAnsi="Courier New"/>
                                  <w:b/>
                                  <w:spacing w:val="-6"/>
                                  <w:sz w:val="18"/>
                                </w:rPr>
                                <w:t xml:space="preserve"> </w:t>
                              </w:r>
                              <w:r>
                                <w:rPr>
                                  <w:rFonts w:ascii="Courier New" w:hAnsi="Courier New"/>
                                  <w:b/>
                                  <w:spacing w:val="-2"/>
                                  <w:sz w:val="18"/>
                                </w:rPr>
                                <w:t>NoteListViewModel((requireActivity()</w:t>
                              </w:r>
                            </w:p>
                            <w:p>
                              <w:pPr>
                                <w:pStyle w:val="Normal"/>
                                <w:spacing w:lineRule="auto" w:line="235" w:before="1" w:after="0"/>
                                <w:ind w:left="3045" w:hanging="216"/>
                                <w:rPr>
                                  <w:rFonts w:ascii="Courier New" w:hAnsi="Courier New"/>
                                  <w:b/>
                                  <w:b/>
                                  <w:sz w:val="18"/>
                                </w:rPr>
                              </w:pPr>
                              <w:r>
                                <w:rPr>
                                  <w:rFonts w:ascii="Courier New" w:hAnsi="Courier New"/>
                                  <w:b/>
                                  <w:sz w:val="18"/>
                                </w:rPr>
                                <w:t>.application as NotesApplication).noteRepository)</w:t>
                              </w:r>
                              <w:r>
                                <w:rPr>
                                  <w:rFonts w:ascii="Courier New" w:hAnsi="Courier New"/>
                                  <w:b/>
                                  <w:spacing w:val="-20"/>
                                  <w:sz w:val="18"/>
                                </w:rPr>
                                <w:t xml:space="preserve"> </w:t>
                              </w:r>
                              <w:r>
                                <w:rPr>
                                  <w:rFonts w:ascii="Courier New" w:hAnsi="Courier New"/>
                                  <w:b/>
                                  <w:sz w:val="18"/>
                                </w:rPr>
                                <w:t>as</w:t>
                              </w:r>
                              <w:r>
                                <w:rPr>
                                  <w:rFonts w:ascii="Courier New" w:hAnsi="Courier New"/>
                                  <w:b/>
                                  <w:spacing w:val="-20"/>
                                  <w:sz w:val="18"/>
                                </w:rPr>
                                <w:t xml:space="preserve"> </w:t>
                              </w:r>
                              <w:r>
                                <w:rPr>
                                  <w:rFonts w:ascii="Courier New" w:hAnsi="Courier New"/>
                                  <w:b/>
                                  <w:sz w:val="18"/>
                                </w:rPr>
                                <w:t>T</w:t>
                              </w:r>
                            </w:p>
                            <w:p>
                              <w:pPr>
                                <w:pStyle w:val="Normal"/>
                                <w:spacing w:before="97" w:after="0"/>
                                <w:ind w:left="2181" w:hanging="0"/>
                                <w:rPr>
                                  <w:rFonts w:ascii="Courier New" w:hAnsi="Courier New"/>
                                  <w:b/>
                                  <w:b/>
                                  <w:sz w:val="18"/>
                                </w:rPr>
                              </w:pPr>
                              <w:r>
                                <w:rPr>
                                  <w:rFonts w:ascii="Courier New" w:hAnsi="Courier New"/>
                                  <w:b/>
                                  <w:sz w:val="18"/>
                                </w:rPr>
                                <w:t>}</w:t>
                              </w:r>
                            </w:p>
                            <w:p>
                              <w:pPr>
                                <w:pStyle w:val="Normal"/>
                                <w:rPr>
                                  <w:rFonts w:ascii="Courier New" w:hAnsi="Courier New"/>
                                  <w:b/>
                                  <w:b/>
                                  <w:sz w:val="20"/>
                                </w:rPr>
                              </w:pPr>
                              <w:r>
                                <w:rPr>
                                  <w:rFonts w:ascii="Courier New" w:hAnsi="Courier New"/>
                                  <w:b/>
                                  <w:sz w:val="20"/>
                                </w:rPr>
                              </w:r>
                            </w:p>
                            <w:p>
                              <w:pPr>
                                <w:pStyle w:val="Normal"/>
                                <w:spacing w:before="130" w:after="0"/>
                                <w:ind w:left="1749" w:hanging="0"/>
                                <w:rPr>
                                  <w:rFonts w:ascii="Courier New" w:hAnsi="Courier New"/>
                                  <w:b/>
                                  <w:b/>
                                  <w:sz w:val="18"/>
                                </w:rPr>
                              </w:pPr>
                              <w:r>
                                <w:rPr>
                                  <w:rFonts w:ascii="Courier New" w:hAnsi="Courier New"/>
                                  <w:b/>
                                  <w:spacing w:val="-2"/>
                                  <w:sz w:val="18"/>
                                </w:rPr>
                                <w:t>}).get(NoteListViewModel::class.java)</w:t>
                              </w:r>
                            </w:p>
                            <w:p>
                              <w:pPr>
                                <w:pStyle w:val="Normal"/>
                                <w:spacing w:lineRule="exact" w:line="202" w:before="76" w:after="0"/>
                                <w:ind w:left="1317" w:hanging="0"/>
                                <w:rPr>
                                  <w:rFonts w:ascii="Courier New" w:hAnsi="Courier New"/>
                                  <w:sz w:val="18"/>
                                </w:rPr>
                              </w:pPr>
                              <w:r>
                                <w:rPr>
                                  <w:rFonts w:ascii="Courier New" w:hAnsi="Courier New"/>
                                  <w:spacing w:val="-2"/>
                                  <w:sz w:val="18"/>
                                </w:rPr>
                                <w:t>viewModel.getNoteListLiveData()</w:t>
                              </w:r>
                            </w:p>
                            <w:p>
                              <w:pPr>
                                <w:pStyle w:val="Normal"/>
                                <w:spacing w:lineRule="auto" w:line="259"/>
                                <w:ind w:left="1749" w:hanging="216"/>
                                <w:rPr>
                                  <w:rFonts w:ascii="Courier New" w:hAnsi="Courier New"/>
                                  <w:sz w:val="18"/>
                                </w:rPr>
                              </w:pPr>
                              <w:r>
                                <w:rPr>
                                  <w:rFonts w:ascii="Courier New" w:hAnsi="Courier New"/>
                                  <w:sz w:val="18"/>
                                </w:rPr>
                                <w:t>.observe(viewLifecycleOwner,</w:t>
                              </w:r>
                              <w:r>
                                <w:rPr>
                                  <w:rFonts w:ascii="Courier New" w:hAnsi="Courier New"/>
                                  <w:spacing w:val="-20"/>
                                  <w:sz w:val="18"/>
                                </w:rPr>
                                <w:t xml:space="preserve"> </w:t>
                              </w:r>
                              <w:r>
                                <w:rPr>
                                  <w:rFonts w:ascii="Courier New" w:hAnsi="Courier New"/>
                                  <w:sz w:val="18"/>
                                </w:rPr>
                                <w:t>Observer</w:t>
                              </w:r>
                              <w:r>
                                <w:rPr>
                                  <w:rFonts w:ascii="Courier New" w:hAnsi="Courier New"/>
                                  <w:spacing w:val="-20"/>
                                  <w:sz w:val="18"/>
                                </w:rPr>
                                <w:t xml:space="preserve"> </w:t>
                              </w:r>
                              <w:r>
                                <w:rPr>
                                  <w:rFonts w:ascii="Courier New" w:hAnsi="Courier New"/>
                                  <w:sz w:val="18"/>
                                </w:rPr>
                                <w:t xml:space="preserve">{ </w:t>
                              </w:r>
                              <w:r>
                                <w:rPr>
                                  <w:rFonts w:ascii="Courier New" w:hAnsi="Courier New"/>
                                  <w:spacing w:val="-2"/>
                                  <w:sz w:val="18"/>
                                </w:rPr>
                                <w:t>adapter.replaceItems(it)</w:t>
                              </w:r>
                            </w:p>
                          </w:txbxContent>
                        </wps:txbx>
                        <wps:bodyPr lIns="0" rIns="0" tIns="0" bIns="0" anchor="t">
                          <a:noAutofit/>
                        </wps:bodyPr>
                      </wps:wsp>
                    </wpg:wgp>
                  </a:graphicData>
                </a:graphic>
              </wp:anchor>
            </w:drawing>
          </mc:Choice>
          <mc:Fallback>
            <w:pict>
              <v:group id="shape_0" alt="docshapegroup860" style="position:absolute;margin-left:88.2pt;margin-top:7.15pt;width:399.6pt;height:423.25pt" coordorigin="1764,143" coordsize="7992,8465">
                <v:rect id="shape_0" path="m0,0l-2147483645,0l-2147483645,-2147483646l0,-2147483646xe" fillcolor="#f6f6f6" stroked="f" o:allowincell="f" style="position:absolute;left:1764;top:153;width:7991;height:844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3;width:7991;height:842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class</w:t>
                        </w:r>
                        <w:r>
                          <w:rPr>
                            <w:rFonts w:ascii="Courier New" w:hAnsi="Courier New"/>
                            <w:spacing w:val="-8"/>
                            <w:sz w:val="18"/>
                          </w:rPr>
                          <w:t xml:space="preserve"> </w:t>
                        </w:r>
                        <w:r>
                          <w:rPr>
                            <w:rFonts w:ascii="Courier New" w:hAnsi="Courier New"/>
                            <w:sz w:val="18"/>
                          </w:rPr>
                          <w:t>NoteListFragment</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Fragment()</w:t>
                        </w:r>
                        <w:r>
                          <w:rPr>
                            <w:rFonts w:ascii="Courier New" w:hAnsi="Courier New"/>
                            <w:spacing w:val="-8"/>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1317" w:right="3699" w:hanging="432"/>
                          <w:rPr>
                            <w:rFonts w:ascii="Courier New" w:hAnsi="Courier New"/>
                            <w:sz w:val="18"/>
                          </w:rPr>
                        </w:pPr>
                        <w:r>
                          <w:rPr>
                            <w:rFonts w:ascii="Courier New" w:hAnsi="Courier New"/>
                            <w:sz w:val="18"/>
                          </w:rPr>
                          <w:t xml:space="preserve">override fun onCreateView( </w:t>
                        </w:r>
                        <w:r>
                          <w:rPr>
                            <w:rFonts w:ascii="Courier New" w:hAnsi="Courier New"/>
                            <w:spacing w:val="-2"/>
                            <w:sz w:val="18"/>
                          </w:rPr>
                          <w:t>inflater:</w:t>
                        </w:r>
                        <w:r>
                          <w:rPr>
                            <w:rFonts w:ascii="Courier New" w:hAnsi="Courier New"/>
                            <w:spacing w:val="-27"/>
                            <w:sz w:val="18"/>
                          </w:rPr>
                          <w:t xml:space="preserve"> </w:t>
                        </w:r>
                        <w:r>
                          <w:rPr>
                            <w:rFonts w:ascii="Courier New" w:hAnsi="Courier New"/>
                            <w:spacing w:val="-2"/>
                            <w:sz w:val="18"/>
                          </w:rPr>
                          <w:t xml:space="preserve">LayoutInflater, </w:t>
                        </w:r>
                        <w:r>
                          <w:rPr>
                            <w:rFonts w:ascii="Courier New" w:hAnsi="Courier New"/>
                            <w:sz w:val="18"/>
                          </w:rPr>
                          <w:t>container: ViewGroup?, savedInstanceState:</w:t>
                        </w:r>
                        <w:r>
                          <w:rPr>
                            <w:rFonts w:ascii="Courier New" w:hAnsi="Courier New"/>
                            <w:spacing w:val="-29"/>
                            <w:sz w:val="18"/>
                          </w:rPr>
                          <w:t xml:space="preserve"> </w:t>
                        </w:r>
                        <w:r>
                          <w:rPr>
                            <w:rFonts w:ascii="Courier New" w:hAnsi="Courier New"/>
                            <w:sz w:val="18"/>
                          </w:rPr>
                          <w:t>Bundle?</w:t>
                        </w:r>
                      </w:p>
                      <w:p>
                        <w:pPr>
                          <w:pStyle w:val="Normal"/>
                          <w:spacing w:before="2" w:after="0"/>
                          <w:ind w:left="885" w:hanging="0"/>
                          <w:rPr>
                            <w:rFonts w:ascii="Courier New" w:hAnsi="Courier New"/>
                            <w:sz w:val="18"/>
                          </w:rPr>
                        </w:pPr>
                        <w:r>
                          <w:rPr>
                            <w:rFonts w:ascii="Courier New" w:hAnsi="Courier New"/>
                            <w:sz w:val="18"/>
                          </w:rPr>
                          <w:t>):</w:t>
                        </w:r>
                        <w:r>
                          <w:rPr>
                            <w:rFonts w:ascii="Courier New" w:hAnsi="Courier New"/>
                            <w:spacing w:val="-4"/>
                            <w:sz w:val="18"/>
                          </w:rPr>
                          <w:t xml:space="preserve"> </w:t>
                        </w:r>
                        <w:r>
                          <w:rPr>
                            <w:rFonts w:ascii="Courier New" w:hAnsi="Courier New"/>
                            <w:sz w:val="18"/>
                          </w:rPr>
                          <w:t>View?</w:t>
                        </w:r>
                        <w:r>
                          <w:rPr>
                            <w:rFonts w:ascii="Courier New" w:hAnsi="Courier New"/>
                            <w:spacing w:val="-3"/>
                            <w:sz w:val="18"/>
                          </w:rPr>
                          <w:t xml:space="preserve"> </w:t>
                        </w:r>
                        <w:r>
                          <w:rPr>
                            <w:rFonts w:ascii="Courier New" w:hAnsi="Courier New"/>
                            <w:spacing w:val="-10"/>
                            <w:sz w:val="18"/>
                          </w:rPr>
                          <w:t>{</w:t>
                        </w:r>
                      </w:p>
                      <w:p>
                        <w:pPr>
                          <w:pStyle w:val="Normal"/>
                          <w:spacing w:lineRule="exact" w:line="202" w:before="76" w:after="0"/>
                          <w:ind w:left="1317" w:hanging="0"/>
                          <w:rPr>
                            <w:rFonts w:ascii="Courier New" w:hAnsi="Courier New"/>
                            <w:sz w:val="18"/>
                          </w:rPr>
                        </w:pPr>
                        <w:r>
                          <w:rPr>
                            <w:rFonts w:ascii="Courier New" w:hAnsi="Courier New"/>
                            <w:sz w:val="18"/>
                          </w:rPr>
                          <w:t>return</w:t>
                        </w:r>
                        <w:r>
                          <w:rPr>
                            <w:rFonts w:ascii="Courier New" w:hAnsi="Courier New"/>
                            <w:spacing w:val="-6"/>
                            <w:sz w:val="18"/>
                          </w:rPr>
                          <w:t xml:space="preserve"> </w:t>
                        </w:r>
                        <w:r>
                          <w:rPr>
                            <w:rFonts w:ascii="Courier New" w:hAnsi="Courier New"/>
                            <w:spacing w:val="-2"/>
                            <w:sz w:val="18"/>
                          </w:rPr>
                          <w:t>inflater.inflate(R.layout.fragment_note_list,</w:t>
                        </w:r>
                      </w:p>
                      <w:p>
                        <w:pPr>
                          <w:pStyle w:val="Normal"/>
                          <w:spacing w:lineRule="exact" w:line="202"/>
                          <w:ind w:left="1533" w:hanging="0"/>
                          <w:rPr>
                            <w:rFonts w:ascii="Courier New" w:hAnsi="Courier New"/>
                            <w:sz w:val="18"/>
                          </w:rPr>
                        </w:pPr>
                        <w:r>
                          <w:rPr>
                            <w:rFonts w:ascii="Courier New" w:hAnsi="Courier New"/>
                            <w:sz w:val="18"/>
                          </w:rPr>
                          <w:t>container,</w:t>
                        </w:r>
                        <w:r>
                          <w:rPr>
                            <w:rFonts w:ascii="Courier New" w:hAnsi="Courier New"/>
                            <w:spacing w:val="-10"/>
                            <w:sz w:val="18"/>
                          </w:rPr>
                          <w:t xml:space="preserve"> </w:t>
                        </w:r>
                        <w:r>
                          <w:rPr>
                            <w:rFonts w:ascii="Courier New" w:hAnsi="Courier New"/>
                            <w:spacing w:val="-2"/>
                            <w:sz w:val="18"/>
                          </w:rPr>
                          <w:t>false)</w:t>
                        </w:r>
                      </w:p>
                      <w:p>
                        <w:pPr>
                          <w:pStyle w:val="Normal"/>
                          <w:spacing w:before="1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235" w:before="133" w:after="0"/>
                          <w:ind w:left="1101" w:right="840" w:hanging="216"/>
                          <w:rPr>
                            <w:rFonts w:ascii="Courier New" w:hAnsi="Courier New"/>
                            <w:sz w:val="18"/>
                          </w:rPr>
                        </w:pPr>
                        <w:r>
                          <w:rPr>
                            <w:rFonts w:ascii="Courier New" w:hAnsi="Courier New"/>
                            <w:sz w:val="18"/>
                          </w:rPr>
                          <w:t>override</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onViewCreated(view:</w:t>
                        </w:r>
                        <w:r>
                          <w:rPr>
                            <w:rFonts w:ascii="Courier New" w:hAnsi="Courier New"/>
                            <w:spacing w:val="-10"/>
                            <w:sz w:val="18"/>
                          </w:rPr>
                          <w:t xml:space="preserve"> </w:t>
                        </w:r>
                        <w:r>
                          <w:rPr>
                            <w:rFonts w:ascii="Courier New" w:hAnsi="Courier New"/>
                            <w:sz w:val="18"/>
                          </w:rPr>
                          <w:t>View,</w:t>
                        </w:r>
                        <w:r>
                          <w:rPr>
                            <w:rFonts w:ascii="Courier New" w:hAnsi="Courier New"/>
                            <w:spacing w:val="-10"/>
                            <w:sz w:val="18"/>
                          </w:rPr>
                          <w:t xml:space="preserve"> </w:t>
                        </w:r>
                        <w:r>
                          <w:rPr>
                            <w:rFonts w:ascii="Courier New" w:hAnsi="Courier New"/>
                            <w:sz w:val="18"/>
                          </w:rPr>
                          <w:t>savedInstanceState: Bundle?) {</w:t>
                        </w:r>
                      </w:p>
                      <w:p>
                        <w:pPr>
                          <w:pStyle w:val="Normal"/>
                          <w:spacing w:before="17" w:after="0"/>
                          <w:ind w:left="1317" w:hanging="0"/>
                          <w:rPr>
                            <w:rFonts w:ascii="Courier New" w:hAnsi="Courier New"/>
                            <w:sz w:val="18"/>
                          </w:rPr>
                        </w:pPr>
                        <w:r>
                          <w:rPr>
                            <w:rFonts w:ascii="Courier New" w:hAnsi="Courier New"/>
                            <w:sz w:val="18"/>
                          </w:rPr>
                          <w:t>super.onViewCreated(view,</w:t>
                        </w:r>
                        <w:r>
                          <w:rPr>
                            <w:rFonts w:ascii="Courier New" w:hAnsi="Courier New"/>
                            <w:spacing w:val="-25"/>
                            <w:sz w:val="18"/>
                          </w:rPr>
                          <w:t xml:space="preserve"> </w:t>
                        </w:r>
                        <w:r>
                          <w:rPr>
                            <w:rFonts w:ascii="Courier New" w:hAnsi="Courier New"/>
                            <w:spacing w:val="-2"/>
                            <w:sz w:val="18"/>
                          </w:rPr>
                          <w:t>savedInstanceState)</w:t>
                        </w:r>
                      </w:p>
                      <w:p>
                        <w:pPr>
                          <w:pStyle w:val="Normal"/>
                          <w:spacing w:lineRule="exact" w:line="202" w:before="76" w:after="0"/>
                          <w:ind w:left="1317" w:hanging="0"/>
                          <w:rPr>
                            <w:rFonts w:ascii="Courier New" w:hAnsi="Courier New"/>
                            <w:sz w:val="18"/>
                          </w:rPr>
                        </w:pPr>
                        <w:r>
                          <w:rPr>
                            <w:rFonts w:ascii="Courier New" w:hAnsi="Courier New"/>
                            <w:sz w:val="18"/>
                          </w:rPr>
                          <w:t>val</w:t>
                        </w:r>
                        <w:r>
                          <w:rPr>
                            <w:rFonts w:ascii="Courier New" w:hAnsi="Courier New"/>
                            <w:spacing w:val="-6"/>
                            <w:sz w:val="18"/>
                          </w:rPr>
                          <w:t xml:space="preserve"> </w:t>
                        </w:r>
                        <w:r>
                          <w:rPr>
                            <w:rFonts w:ascii="Courier New" w:hAnsi="Courier New"/>
                            <w:sz w:val="18"/>
                          </w:rPr>
                          <w:t>recyclerView</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pacing w:val="-2"/>
                            <w:sz w:val="18"/>
                          </w:rPr>
                          <w:t>view.findViewById&lt;RecyclerView&gt;</w:t>
                        </w:r>
                      </w:p>
                      <w:p>
                        <w:pPr>
                          <w:pStyle w:val="Normal"/>
                          <w:spacing w:lineRule="auto" w:line="259"/>
                          <w:ind w:left="1317" w:firstLine="216"/>
                          <w:rPr>
                            <w:rFonts w:ascii="Courier New" w:hAnsi="Courier New"/>
                            <w:sz w:val="18"/>
                          </w:rPr>
                        </w:pPr>
                        <w:r>
                          <w:rPr>
                            <w:rFonts w:ascii="Courier New" w:hAnsi="Courier New"/>
                            <w:spacing w:val="-2"/>
                            <w:sz w:val="18"/>
                          </w:rPr>
                          <w:t xml:space="preserve">(R.id.fragment_note_list_recycler_view) </w:t>
                        </w:r>
                        <w:r>
                          <w:rPr>
                            <w:rFonts w:ascii="Courier New" w:hAnsi="Courier New"/>
                            <w:sz w:val="18"/>
                          </w:rPr>
                          <w:t>recyclerView.layoutManager</w:t>
                        </w:r>
                        <w:r>
                          <w:rPr>
                            <w:rFonts w:ascii="Courier New" w:hAnsi="Courier New"/>
                            <w:spacing w:val="-20"/>
                            <w:sz w:val="18"/>
                          </w:rPr>
                          <w:t xml:space="preserve"> </w:t>
                        </w:r>
                        <w:r>
                          <w:rPr>
                            <w:rFonts w:ascii="Courier New" w:hAnsi="Courier New"/>
                            <w:sz w:val="18"/>
                          </w:rPr>
                          <w:t>=</w:t>
                        </w:r>
                        <w:r>
                          <w:rPr>
                            <w:rFonts w:ascii="Courier New" w:hAnsi="Courier New"/>
                            <w:spacing w:val="-20"/>
                            <w:sz w:val="18"/>
                          </w:rPr>
                          <w:t xml:space="preserve"> </w:t>
                        </w:r>
                        <w:r>
                          <w:rPr>
                            <w:rFonts w:ascii="Courier New" w:hAnsi="Courier New"/>
                            <w:sz w:val="18"/>
                          </w:rPr>
                          <w:t>LinearLayoutManager(context)</w:t>
                        </w:r>
                      </w:p>
                      <w:p>
                        <w:pPr>
                          <w:pStyle w:val="Normal"/>
                          <w:spacing w:lineRule="exact" w:line="202" w:before="58" w:after="0"/>
                          <w:ind w:left="1317" w:hanging="0"/>
                          <w:rPr>
                            <w:rFonts w:ascii="Courier New" w:hAnsi="Courier New"/>
                            <w:sz w:val="18"/>
                          </w:rPr>
                        </w:pPr>
                        <w:r>
                          <w:rPr>
                            <w:rFonts w:ascii="Courier New" w:hAnsi="Courier New"/>
                            <w:sz w:val="18"/>
                          </w:rPr>
                          <w:t>val</w:t>
                        </w:r>
                        <w:r>
                          <w:rPr>
                            <w:rFonts w:ascii="Courier New" w:hAnsi="Courier New"/>
                            <w:spacing w:val="-5"/>
                            <w:sz w:val="18"/>
                          </w:rPr>
                          <w:t xml:space="preserve"> </w:t>
                        </w:r>
                        <w:r>
                          <w:rPr>
                            <w:rFonts w:ascii="Courier New" w:hAnsi="Courier New"/>
                            <w:sz w:val="18"/>
                          </w:rPr>
                          <w:t>adapter</w:t>
                        </w:r>
                        <w:r>
                          <w:rPr>
                            <w:rFonts w:ascii="Courier New" w:hAnsi="Courier New"/>
                            <w:spacing w:val="-5"/>
                            <w:sz w:val="18"/>
                          </w:rPr>
                          <w:t xml:space="preserve"> </w:t>
                        </w:r>
                        <w:r>
                          <w:rPr>
                            <w:rFonts w:ascii="Courier New" w:hAnsi="Courier New"/>
                            <w:spacing w:val="-10"/>
                            <w:sz w:val="18"/>
                          </w:rPr>
                          <w:t>=</w:t>
                        </w:r>
                      </w:p>
                      <w:p>
                        <w:pPr>
                          <w:pStyle w:val="Normal"/>
                          <w:spacing w:lineRule="exact" w:line="202"/>
                          <w:ind w:left="1533" w:hanging="0"/>
                          <w:rPr>
                            <w:rFonts w:ascii="Courier New" w:hAnsi="Courier New"/>
                            <w:sz w:val="18"/>
                          </w:rPr>
                        </w:pPr>
                        <w:r>
                          <w:rPr>
                            <w:rFonts w:ascii="Courier New" w:hAnsi="Courier New"/>
                            <w:spacing w:val="-2"/>
                            <w:sz w:val="18"/>
                          </w:rPr>
                          <w:t>NoteListAdapter(LayoutInflater.from(context))</w:t>
                        </w:r>
                      </w:p>
                      <w:p>
                        <w:pPr>
                          <w:pStyle w:val="Normal"/>
                          <w:spacing w:lineRule="auto" w:line="324" w:before="16" w:after="0"/>
                          <w:ind w:left="1317" w:right="3238" w:hanging="0"/>
                          <w:rPr>
                            <w:rFonts w:ascii="Courier New" w:hAnsi="Courier New"/>
                            <w:sz w:val="18"/>
                          </w:rPr>
                        </w:pPr>
                        <w:r>
                          <w:rPr>
                            <w:rFonts w:ascii="Courier New" w:hAnsi="Courier New"/>
                            <w:sz w:val="18"/>
                          </w:rPr>
                          <w:t>recyclerView.adapter</w:t>
                        </w:r>
                        <w:r>
                          <w:rPr>
                            <w:rFonts w:ascii="Courier New" w:hAnsi="Courier New"/>
                            <w:spacing w:val="-19"/>
                            <w:sz w:val="18"/>
                          </w:rPr>
                          <w:t xml:space="preserve"> </w:t>
                        </w:r>
                        <w:r>
                          <w:rPr>
                            <w:rFonts w:ascii="Courier New" w:hAnsi="Courier New"/>
                            <w:sz w:val="18"/>
                          </w:rPr>
                          <w:t>=</w:t>
                        </w:r>
                        <w:r>
                          <w:rPr>
                            <w:rFonts w:ascii="Courier New" w:hAnsi="Courier New"/>
                            <w:spacing w:val="-19"/>
                            <w:sz w:val="18"/>
                          </w:rPr>
                          <w:t xml:space="preserve"> </w:t>
                        </w:r>
                        <w:r>
                          <w:rPr>
                            <w:rFonts w:ascii="Courier New" w:hAnsi="Courier New"/>
                            <w:sz w:val="18"/>
                          </w:rPr>
                          <w:t>adapter val viewModel =</w:t>
                        </w:r>
                      </w:p>
                      <w:p>
                        <w:pPr>
                          <w:pStyle w:val="Normal"/>
                          <w:spacing w:lineRule="exact" w:line="202" w:before="1" w:after="0"/>
                          <w:ind w:left="1749" w:hanging="0"/>
                          <w:rPr>
                            <w:rFonts w:ascii="Courier New" w:hAnsi="Courier New"/>
                            <w:b/>
                            <w:b/>
                            <w:sz w:val="18"/>
                          </w:rPr>
                        </w:pPr>
                        <w:r>
                          <w:rPr>
                            <w:rFonts w:ascii="Courier New" w:hAnsi="Courier New"/>
                            <w:b/>
                            <w:sz w:val="18"/>
                          </w:rPr>
                          <w:t>ViewModelProvider(requireActivity(),</w:t>
                        </w:r>
                        <w:r>
                          <w:rPr>
                            <w:rFonts w:ascii="Courier New" w:hAnsi="Courier New"/>
                            <w:b/>
                            <w:spacing w:val="-23"/>
                            <w:sz w:val="18"/>
                          </w:rPr>
                          <w:t xml:space="preserve"> </w:t>
                        </w:r>
                        <w:r>
                          <w:rPr>
                            <w:rFonts w:ascii="Courier New" w:hAnsi="Courier New"/>
                            <w:b/>
                            <w:sz w:val="18"/>
                          </w:rPr>
                          <w:t>object</w:t>
                        </w:r>
                        <w:r>
                          <w:rPr>
                            <w:rFonts w:ascii="Courier New" w:hAnsi="Courier New"/>
                            <w:b/>
                            <w:spacing w:val="-21"/>
                            <w:sz w:val="18"/>
                          </w:rPr>
                          <w:t xml:space="preserve"> </w:t>
                        </w:r>
                        <w:r>
                          <w:rPr>
                            <w:rFonts w:ascii="Courier New" w:hAnsi="Courier New"/>
                            <w:b/>
                            <w:spacing w:val="-10"/>
                            <w:sz w:val="18"/>
                          </w:rPr>
                          <w:t>:</w:t>
                        </w:r>
                      </w:p>
                      <w:p>
                        <w:pPr>
                          <w:pStyle w:val="Normal"/>
                          <w:spacing w:lineRule="exact" w:line="202"/>
                          <w:ind w:left="1965" w:hanging="0"/>
                          <w:rPr>
                            <w:rFonts w:ascii="Courier New" w:hAnsi="Courier New"/>
                            <w:b/>
                            <w:b/>
                            <w:sz w:val="18"/>
                          </w:rPr>
                        </w:pPr>
                        <w:r>
                          <w:rPr>
                            <w:rFonts w:ascii="Courier New" w:hAnsi="Courier New"/>
                            <w:b/>
                            <w:sz w:val="18"/>
                          </w:rPr>
                          <w:t>ViewModelProvider.Factory</w:t>
                        </w:r>
                        <w:r>
                          <w:rPr>
                            <w:rFonts w:ascii="Courier New" w:hAnsi="Courier New"/>
                            <w:b/>
                            <w:spacing w:val="-25"/>
                            <w:sz w:val="18"/>
                          </w:rPr>
                          <w:t xml:space="preserve"> </w:t>
                        </w:r>
                        <w:r>
                          <w:rPr>
                            <w:rFonts w:ascii="Courier New" w:hAnsi="Courier New"/>
                            <w:b/>
                            <w:spacing w:val="-10"/>
                            <w:sz w:val="18"/>
                          </w:rPr>
                          <w:t>{</w:t>
                        </w:r>
                      </w:p>
                      <w:p>
                        <w:pPr>
                          <w:pStyle w:val="Normal"/>
                          <w:spacing w:lineRule="exact" w:line="202" w:before="17" w:after="0"/>
                          <w:ind w:left="2181" w:hanging="0"/>
                          <w:rPr>
                            <w:rFonts w:ascii="Courier New" w:hAnsi="Courier New"/>
                            <w:b/>
                            <w:b/>
                            <w:sz w:val="18"/>
                          </w:rPr>
                        </w:pPr>
                        <w:r>
                          <w:rPr>
                            <w:rFonts w:ascii="Courier New" w:hAnsi="Courier New"/>
                            <w:b/>
                            <w:sz w:val="18"/>
                          </w:rPr>
                          <w:t>override</w:t>
                        </w:r>
                        <w:r>
                          <w:rPr>
                            <w:rFonts w:ascii="Courier New" w:hAnsi="Courier New"/>
                            <w:b/>
                            <w:spacing w:val="-5"/>
                            <w:sz w:val="18"/>
                          </w:rPr>
                          <w:t xml:space="preserve"> </w:t>
                        </w:r>
                        <w:r>
                          <w:rPr>
                            <w:rFonts w:ascii="Courier New" w:hAnsi="Courier New"/>
                            <w:b/>
                            <w:sz w:val="18"/>
                          </w:rPr>
                          <w:t>fun</w:t>
                        </w:r>
                        <w:r>
                          <w:rPr>
                            <w:rFonts w:ascii="Courier New" w:hAnsi="Courier New"/>
                            <w:b/>
                            <w:spacing w:val="-5"/>
                            <w:sz w:val="18"/>
                          </w:rPr>
                          <w:t xml:space="preserve"> </w:t>
                        </w:r>
                        <w:r>
                          <w:rPr>
                            <w:rFonts w:ascii="Courier New" w:hAnsi="Courier New"/>
                            <w:b/>
                            <w:sz w:val="18"/>
                          </w:rPr>
                          <w:t>&lt;T</w:t>
                        </w:r>
                        <w:r>
                          <w:rPr>
                            <w:rFonts w:ascii="Courier New" w:hAnsi="Courier New"/>
                            <w:b/>
                            <w:spacing w:val="-5"/>
                            <w:sz w:val="18"/>
                          </w:rPr>
                          <w:t xml:space="preserve"> </w:t>
                        </w:r>
                        <w:r>
                          <w:rPr>
                            <w:rFonts w:ascii="Courier New" w:hAnsi="Courier New"/>
                            <w:b/>
                            <w:sz w:val="18"/>
                          </w:rPr>
                          <w:t>:</w:t>
                        </w:r>
                        <w:r>
                          <w:rPr>
                            <w:rFonts w:ascii="Courier New" w:hAnsi="Courier New"/>
                            <w:b/>
                            <w:spacing w:val="-5"/>
                            <w:sz w:val="18"/>
                          </w:rPr>
                          <w:t xml:space="preserve"> </w:t>
                        </w:r>
                        <w:r>
                          <w:rPr>
                            <w:rFonts w:ascii="Courier New" w:hAnsi="Courier New"/>
                            <w:b/>
                            <w:sz w:val="18"/>
                          </w:rPr>
                          <w:t>ViewModel?&gt;</w:t>
                        </w:r>
                        <w:r>
                          <w:rPr>
                            <w:rFonts w:ascii="Courier New" w:hAnsi="Courier New"/>
                            <w:b/>
                            <w:spacing w:val="-5"/>
                            <w:sz w:val="18"/>
                          </w:rPr>
                          <w:t xml:space="preserve"> </w:t>
                        </w:r>
                        <w:r>
                          <w:rPr>
                            <w:rFonts w:ascii="Courier New" w:hAnsi="Courier New"/>
                            <w:b/>
                            <w:spacing w:val="-2"/>
                            <w:sz w:val="18"/>
                          </w:rPr>
                          <w:t>create(modelClass:</w:t>
                        </w:r>
                      </w:p>
                      <w:p>
                        <w:pPr>
                          <w:pStyle w:val="Normal"/>
                          <w:spacing w:lineRule="exact" w:line="202"/>
                          <w:ind w:left="2397" w:hanging="0"/>
                          <w:rPr>
                            <w:rFonts w:ascii="Courier New" w:hAnsi="Courier New"/>
                            <w:b/>
                            <w:b/>
                            <w:sz w:val="18"/>
                          </w:rPr>
                        </w:pPr>
                        <w:r>
                          <w:rPr>
                            <w:rFonts w:ascii="Courier New" w:hAnsi="Courier New"/>
                            <w:b/>
                            <w:sz w:val="18"/>
                          </w:rPr>
                          <w:t>Class&lt;T&gt;):</w:t>
                        </w:r>
                        <w:r>
                          <w:rPr>
                            <w:rFonts w:ascii="Courier New" w:hAnsi="Courier New"/>
                            <w:b/>
                            <w:spacing w:val="-6"/>
                            <w:sz w:val="18"/>
                          </w:rPr>
                          <w:t xml:space="preserve"> </w:t>
                        </w:r>
                        <w:r>
                          <w:rPr>
                            <w:rFonts w:ascii="Courier New" w:hAnsi="Courier New"/>
                            <w:b/>
                            <w:sz w:val="18"/>
                          </w:rPr>
                          <w:t>T</w:t>
                        </w:r>
                        <w:r>
                          <w:rPr>
                            <w:rFonts w:ascii="Courier New" w:hAnsi="Courier New"/>
                            <w:b/>
                            <w:spacing w:val="-5"/>
                            <w:sz w:val="18"/>
                          </w:rPr>
                          <w:t xml:space="preserve"> </w:t>
                        </w:r>
                        <w:r>
                          <w:rPr>
                            <w:rFonts w:ascii="Courier New" w:hAnsi="Courier New"/>
                            <w:b/>
                            <w:spacing w:val="-10"/>
                            <w:sz w:val="18"/>
                          </w:rPr>
                          <w:t>{</w:t>
                        </w:r>
                      </w:p>
                      <w:p>
                        <w:pPr>
                          <w:pStyle w:val="Normal"/>
                          <w:spacing w:lineRule="exact" w:line="202" w:before="16" w:after="0"/>
                          <w:ind w:left="2613" w:hanging="0"/>
                          <w:rPr>
                            <w:rFonts w:ascii="Courier New" w:hAnsi="Courier New"/>
                            <w:b/>
                            <w:b/>
                            <w:sz w:val="18"/>
                          </w:rPr>
                        </w:pPr>
                        <w:r>
                          <w:rPr>
                            <w:rFonts w:ascii="Courier New" w:hAnsi="Courier New"/>
                            <w:b/>
                            <w:sz w:val="18"/>
                          </w:rPr>
                          <w:t>return</w:t>
                        </w:r>
                        <w:r>
                          <w:rPr>
                            <w:rFonts w:ascii="Courier New" w:hAnsi="Courier New"/>
                            <w:b/>
                            <w:spacing w:val="-6"/>
                            <w:sz w:val="18"/>
                          </w:rPr>
                          <w:t xml:space="preserve"> </w:t>
                        </w:r>
                        <w:r>
                          <w:rPr>
                            <w:rFonts w:ascii="Courier New" w:hAnsi="Courier New"/>
                            <w:b/>
                            <w:spacing w:val="-2"/>
                            <w:sz w:val="18"/>
                          </w:rPr>
                          <w:t>NoteListViewModel((requireActivity()</w:t>
                        </w:r>
                      </w:p>
                      <w:p>
                        <w:pPr>
                          <w:pStyle w:val="Normal"/>
                          <w:spacing w:lineRule="auto" w:line="235" w:before="1" w:after="0"/>
                          <w:ind w:left="3045" w:hanging="216"/>
                          <w:rPr>
                            <w:rFonts w:ascii="Courier New" w:hAnsi="Courier New"/>
                            <w:b/>
                            <w:b/>
                            <w:sz w:val="18"/>
                          </w:rPr>
                        </w:pPr>
                        <w:r>
                          <w:rPr>
                            <w:rFonts w:ascii="Courier New" w:hAnsi="Courier New"/>
                            <w:b/>
                            <w:sz w:val="18"/>
                          </w:rPr>
                          <w:t>.application as NotesApplication).noteRepository)</w:t>
                        </w:r>
                        <w:r>
                          <w:rPr>
                            <w:rFonts w:ascii="Courier New" w:hAnsi="Courier New"/>
                            <w:b/>
                            <w:spacing w:val="-20"/>
                            <w:sz w:val="18"/>
                          </w:rPr>
                          <w:t xml:space="preserve"> </w:t>
                        </w:r>
                        <w:r>
                          <w:rPr>
                            <w:rFonts w:ascii="Courier New" w:hAnsi="Courier New"/>
                            <w:b/>
                            <w:sz w:val="18"/>
                          </w:rPr>
                          <w:t>as</w:t>
                        </w:r>
                        <w:r>
                          <w:rPr>
                            <w:rFonts w:ascii="Courier New" w:hAnsi="Courier New"/>
                            <w:b/>
                            <w:spacing w:val="-20"/>
                            <w:sz w:val="18"/>
                          </w:rPr>
                          <w:t xml:space="preserve"> </w:t>
                        </w:r>
                        <w:r>
                          <w:rPr>
                            <w:rFonts w:ascii="Courier New" w:hAnsi="Courier New"/>
                            <w:b/>
                            <w:sz w:val="18"/>
                          </w:rPr>
                          <w:t>T</w:t>
                        </w:r>
                      </w:p>
                      <w:p>
                        <w:pPr>
                          <w:pStyle w:val="Normal"/>
                          <w:spacing w:before="97" w:after="0"/>
                          <w:ind w:left="2181" w:hanging="0"/>
                          <w:rPr>
                            <w:rFonts w:ascii="Courier New" w:hAnsi="Courier New"/>
                            <w:b/>
                            <w:b/>
                            <w:sz w:val="18"/>
                          </w:rPr>
                        </w:pPr>
                        <w:r>
                          <w:rPr>
                            <w:rFonts w:ascii="Courier New" w:hAnsi="Courier New"/>
                            <w:b/>
                            <w:sz w:val="18"/>
                          </w:rPr>
                          <w:t>}</w:t>
                        </w:r>
                      </w:p>
                      <w:p>
                        <w:pPr>
                          <w:pStyle w:val="Normal"/>
                          <w:rPr>
                            <w:rFonts w:ascii="Courier New" w:hAnsi="Courier New"/>
                            <w:b/>
                            <w:b/>
                            <w:sz w:val="20"/>
                          </w:rPr>
                        </w:pPr>
                        <w:r>
                          <w:rPr>
                            <w:rFonts w:ascii="Courier New" w:hAnsi="Courier New"/>
                            <w:b/>
                            <w:sz w:val="20"/>
                          </w:rPr>
                        </w:r>
                      </w:p>
                      <w:p>
                        <w:pPr>
                          <w:pStyle w:val="Normal"/>
                          <w:spacing w:before="130" w:after="0"/>
                          <w:ind w:left="1749" w:hanging="0"/>
                          <w:rPr>
                            <w:rFonts w:ascii="Courier New" w:hAnsi="Courier New"/>
                            <w:b/>
                            <w:b/>
                            <w:sz w:val="18"/>
                          </w:rPr>
                        </w:pPr>
                        <w:r>
                          <w:rPr>
                            <w:rFonts w:ascii="Courier New" w:hAnsi="Courier New"/>
                            <w:b/>
                            <w:spacing w:val="-2"/>
                            <w:sz w:val="18"/>
                          </w:rPr>
                          <w:t>}).get(NoteListViewModel::class.java)</w:t>
                        </w:r>
                      </w:p>
                      <w:p>
                        <w:pPr>
                          <w:pStyle w:val="Normal"/>
                          <w:spacing w:lineRule="exact" w:line="202" w:before="76" w:after="0"/>
                          <w:ind w:left="1317" w:hanging="0"/>
                          <w:rPr>
                            <w:rFonts w:ascii="Courier New" w:hAnsi="Courier New"/>
                            <w:sz w:val="18"/>
                          </w:rPr>
                        </w:pPr>
                        <w:r>
                          <w:rPr>
                            <w:rFonts w:ascii="Courier New" w:hAnsi="Courier New"/>
                            <w:spacing w:val="-2"/>
                            <w:sz w:val="18"/>
                          </w:rPr>
                          <w:t>viewModel.getNoteListLiveData()</w:t>
                        </w:r>
                      </w:p>
                      <w:p>
                        <w:pPr>
                          <w:pStyle w:val="Normal"/>
                          <w:spacing w:lineRule="auto" w:line="259"/>
                          <w:ind w:left="1749" w:hanging="216"/>
                          <w:rPr>
                            <w:rFonts w:ascii="Courier New" w:hAnsi="Courier New"/>
                            <w:sz w:val="18"/>
                          </w:rPr>
                        </w:pPr>
                        <w:r>
                          <w:rPr>
                            <w:rFonts w:ascii="Courier New" w:hAnsi="Courier New"/>
                            <w:sz w:val="18"/>
                          </w:rPr>
                          <w:t>.observe(viewLifecycleOwner,</w:t>
                        </w:r>
                        <w:r>
                          <w:rPr>
                            <w:rFonts w:ascii="Courier New" w:hAnsi="Courier New"/>
                            <w:spacing w:val="-20"/>
                            <w:sz w:val="18"/>
                          </w:rPr>
                          <w:t xml:space="preserve"> </w:t>
                        </w:r>
                        <w:r>
                          <w:rPr>
                            <w:rFonts w:ascii="Courier New" w:hAnsi="Courier New"/>
                            <w:sz w:val="18"/>
                          </w:rPr>
                          <w:t>Observer</w:t>
                        </w:r>
                        <w:r>
                          <w:rPr>
                            <w:rFonts w:ascii="Courier New" w:hAnsi="Courier New"/>
                            <w:spacing w:val="-20"/>
                            <w:sz w:val="18"/>
                          </w:rPr>
                          <w:t xml:space="preserve"> </w:t>
                        </w:r>
                        <w:r>
                          <w:rPr>
                            <w:rFonts w:ascii="Courier New" w:hAnsi="Courier New"/>
                            <w:sz w:val="18"/>
                          </w:rPr>
                          <w:t xml:space="preserve">{ </w:t>
                        </w:r>
                        <w:r>
                          <w:rPr>
                            <w:rFonts w:ascii="Courier New" w:hAnsi="Courier New"/>
                            <w:spacing w:val="-2"/>
                            <w:sz w:val="18"/>
                          </w:rPr>
                          <w:t>adapter.replaceItems(it)</w:t>
                        </w:r>
                      </w:p>
                    </w:txbxContent>
                  </v:textbox>
                  <w10:wrap type="topAndBottom"/>
                </v:rect>
              </v:group>
            </w:pict>
          </mc:Fallback>
        </mc:AlternateContent>
      </w:r>
    </w:p>
    <w:p>
      <w:pPr>
        <w:pStyle w:val="TextBody"/>
        <w:spacing w:before="3" w:after="0"/>
        <w:rPr>
          <w:sz w:val="5"/>
        </w:rPr>
      </w:pPr>
      <w:r>
        <w:rPr>
          <w:sz w:val="5"/>
        </w:rPr>
      </w:r>
    </w:p>
    <w:p>
      <w:pPr>
        <w:pStyle w:val="TextBody"/>
        <w:ind w:left="104" w:hanging="0"/>
        <w:rPr/>
      </w:pPr>
      <w:r>
        <w:rPr/>
        <mc:AlternateContent>
          <mc:Choice Requires="wpg">
            <w:drawing>
              <wp:inline distT="0" distB="0" distL="0" distR="0" wp14:anchorId="58F0ADA8">
                <wp:extent cx="5074920" cy="574675"/>
                <wp:effectExtent l="0" t="0" r="5080" b="0"/>
                <wp:docPr id="1119" name="Shape682"/>
                <a:graphic xmlns:a="http://schemas.openxmlformats.org/drawingml/2006/main">
                  <a:graphicData uri="http://schemas.microsoft.com/office/word/2010/wordprocessingGroup">
                    <wpg:wgp>
                      <wpg:cNvGrpSpPr/>
                      <wpg:grpSpPr>
                        <a:xfrm>
                          <a:off x="0" y="0"/>
                          <a:ext cx="5074920" cy="574560"/>
                          <a:chOff x="0" y="0"/>
                          <a:chExt cx="5074920" cy="574560"/>
                        </a:xfrm>
                      </wpg:grpSpPr>
                      <wps:wsp>
                        <wps:cNvSpPr/>
                        <wps:spPr>
                          <a:xfrm>
                            <a:off x="0" y="6480"/>
                            <a:ext cx="5074920" cy="561960"/>
                          </a:xfrm>
                          <a:prstGeom prst="rect">
                            <a:avLst/>
                          </a:prstGeom>
                          <a:solidFill>
                            <a:srgbClr val="f6f6f6"/>
                          </a:solidFill>
                          <a:ln w="0">
                            <a:noFill/>
                          </a:ln>
                        </wps:spPr>
                        <wps:style>
                          <a:lnRef idx="0"/>
                          <a:fillRef idx="0"/>
                          <a:effectRef idx="0"/>
                          <a:fontRef idx="minor"/>
                        </wps:style>
                        <wps:bodyPr/>
                      </wps:wsp>
                      <wps:wsp>
                        <wps:cNvSpPr/>
                        <wps:spPr>
                          <a:xfrm>
                            <a:off x="0" y="0"/>
                            <a:ext cx="5074920" cy="574560"/>
                          </a:xfrm>
                          <a:custGeom>
                            <a:avLst/>
                            <a:gdLst>
                              <a:gd name="textAreaLeft" fmla="*/ 0 w 2877120"/>
                              <a:gd name="textAreaRight" fmla="*/ 2879280 w 2877120"/>
                              <a:gd name="textAreaTop" fmla="*/ 0 h 325800"/>
                              <a:gd name="textAreaBottom" fmla="*/ 327960 h 325800"/>
                            </a:gdLst>
                            <a:ahLst/>
                            <a:rect l="textAreaLeft" t="textAreaTop" r="textAreaRight" b="textAreaBottom"/>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549360"/>
                          </a:xfrm>
                          <a:prstGeom prst="rect">
                            <a:avLst/>
                          </a:prstGeom>
                          <a:noFill/>
                          <a:ln w="0">
                            <a:noFill/>
                          </a:ln>
                        </wps:spPr>
                        <wps:style>
                          <a:lnRef idx="0"/>
                          <a:fillRef idx="0"/>
                          <a:effectRef idx="0"/>
                          <a:fontRef idx="minor"/>
                        </wps:style>
                        <wps:txbx>
                          <w:txbxContent>
                            <w:p>
                              <w:pPr>
                                <w:pStyle w:val="Normal"/>
                                <w:spacing w:before="40" w:after="0"/>
                                <w:ind w:left="1317" w:hanging="0"/>
                                <w:rPr>
                                  <w:rFonts w:ascii="Courier New" w:hAnsi="Courier New"/>
                                  <w:sz w:val="18"/>
                                </w:rPr>
                              </w:pPr>
                              <w:r>
                                <w:rPr>
                                  <w:rFonts w:ascii="Courier New" w:hAnsi="Courier New"/>
                                  <w:spacing w:val="-5"/>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inline>
            </w:drawing>
          </mc:Choice>
          <mc:Fallback>
            <w:pict>
              <v:group id="shape_0" alt="Shape682" style="position:absolute;margin-left:0pt;margin-top:-45.3pt;width:399.6pt;height:45.25pt" coordorigin="0,-906" coordsize="7992,905">
                <v:rect id="shape_0" path="m0,0l-2147483645,0l-2147483645,-2147483646l0,-2147483646xe" fillcolor="#f6f6f6" stroked="f" o:allowincell="f" style="position:absolute;left:0;top:-896;width:7991;height:884;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886;width:7991;height:864;mso-wrap-style:square;v-text-anchor:top;mso-position-vertical:top">
                  <v:fill o:detectmouseclick="t" on="false"/>
                  <v:stroke color="#3465a4" joinstyle="round" endcap="flat"/>
                  <v:textbox>
                    <w:txbxContent>
                      <w:p>
                        <w:pPr>
                          <w:pStyle w:val="Normal"/>
                          <w:spacing w:before="40" w:after="0"/>
                          <w:ind w:left="1317" w:hanging="0"/>
                          <w:rPr>
                            <w:rFonts w:ascii="Courier New" w:hAnsi="Courier New"/>
                            <w:sz w:val="18"/>
                          </w:rPr>
                        </w:pPr>
                        <w:r>
                          <w:rPr>
                            <w:rFonts w:ascii="Courier New" w:hAnsi="Courier New"/>
                            <w:spacing w:val="-5"/>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square"/>
                </v:rect>
              </v:group>
            </w:pict>
          </mc:Fallback>
        </mc:AlternateContent>
      </w:r>
    </w:p>
    <w:p>
      <w:pPr>
        <w:pStyle w:val="TextBody"/>
        <w:spacing w:before="37" w:after="0"/>
        <w:ind w:left="554" w:right="1001" w:hanging="0"/>
        <w:rPr/>
      </w:pPr>
      <w:r>
        <w:rPr/>
        <w:t>This</w:t>
      </w:r>
      <w:r>
        <w:rPr>
          <w:spacing w:val="-4"/>
        </w:rPr>
        <w:t xml:space="preserve"> </w:t>
      </w:r>
      <w:r>
        <w:rPr/>
        <w:t>is</w:t>
      </w:r>
      <w:r>
        <w:rPr>
          <w:spacing w:val="-3"/>
        </w:rPr>
        <w:t xml:space="preserve"> </w:t>
      </w:r>
      <w:r>
        <w:rPr/>
        <w:t>where</w:t>
      </w:r>
      <w:r>
        <w:rPr>
          <w:spacing w:val="-3"/>
        </w:rPr>
        <w:t xml:space="preserve"> </w:t>
      </w:r>
      <w:r>
        <w:rPr/>
        <w:t>we</w:t>
      </w:r>
      <w:r>
        <w:rPr>
          <w:spacing w:val="-3"/>
        </w:rPr>
        <w:t xml:space="preserve"> </w:t>
      </w:r>
      <w:r>
        <w:rPr/>
        <w:t>define</w:t>
      </w:r>
      <w:r>
        <w:rPr>
          <w:spacing w:val="-3"/>
        </w:rPr>
        <w:t xml:space="preserve"> </w:t>
      </w:r>
      <w:r>
        <w:rPr/>
        <w:t>the</w:t>
      </w:r>
      <w:r>
        <w:rPr>
          <w:spacing w:val="-3"/>
        </w:rPr>
        <w:t xml:space="preserve"> </w:t>
      </w:r>
      <w:r>
        <w:rPr/>
        <w:t>custom</w:t>
      </w:r>
      <w:r>
        <w:rPr>
          <w:spacing w:val="-3"/>
        </w:rPr>
        <w:t xml:space="preserve"> </w:t>
      </w:r>
      <w:r>
        <w:rPr/>
        <w:t>factory</w:t>
      </w:r>
      <w:r>
        <w:rPr>
          <w:spacing w:val="-3"/>
        </w:rPr>
        <w:t xml:space="preserve"> </w:t>
      </w:r>
      <w:r>
        <w:rPr/>
        <w:t>for</w:t>
      </w:r>
      <w:r>
        <w:rPr>
          <w:spacing w:val="-3"/>
        </w:rPr>
        <w:t xml:space="preserve"> </w:t>
      </w:r>
      <w:r>
        <w:rPr/>
        <w:t>our</w:t>
      </w:r>
      <w:r>
        <w:rPr>
          <w:spacing w:val="-5"/>
        </w:rPr>
        <w:t xml:space="preserve"> </w:t>
      </w:r>
      <w:r>
        <w:rPr>
          <w:rFonts w:ascii="Courier New" w:hAnsi="Courier New"/>
          <w:b/>
          <w:sz w:val="22"/>
        </w:rPr>
        <w:t>ViewModel</w:t>
      </w:r>
      <w:r>
        <w:rPr/>
        <w:t>.</w:t>
      </w:r>
      <w:r>
        <w:rPr>
          <w:spacing w:val="-3"/>
        </w:rPr>
        <w:t xml:space="preserve"> </w:t>
      </w:r>
      <w:r>
        <w:rPr/>
        <w:t>This</w:t>
      </w:r>
      <w:r>
        <w:rPr>
          <w:spacing w:val="-4"/>
        </w:rPr>
        <w:t xml:space="preserve"> </w:t>
      </w:r>
      <w:r>
        <w:rPr/>
        <w:t>will</w:t>
      </w:r>
      <w:r>
        <w:rPr>
          <w:spacing w:val="-3"/>
        </w:rPr>
        <w:t xml:space="preserve"> </w:t>
      </w:r>
      <w:r>
        <w:rPr/>
        <w:t xml:space="preserve">allow us to inject the instance of </w:t>
      </w:r>
      <w:r>
        <w:rPr>
          <w:rFonts w:ascii="Courier New" w:hAnsi="Courier New"/>
          <w:b/>
          <w:sz w:val="22"/>
        </w:rPr>
        <w:t>NoteRepository</w:t>
      </w:r>
      <w:r>
        <w:rPr>
          <w:rFonts w:ascii="Courier New" w:hAnsi="Courier New"/>
          <w:b/>
          <w:spacing w:val="-68"/>
          <w:sz w:val="22"/>
        </w:rPr>
        <w:t xml:space="preserve"> </w:t>
      </w:r>
      <w:r>
        <w:rPr/>
        <w:t>through the constructor. This technique may come in useful when using dependency injection frameworks.</w:t>
      </w:r>
    </w:p>
    <w:p>
      <w:pPr>
        <w:pStyle w:val="ListParagraph"/>
        <w:numPr>
          <w:ilvl w:val="1"/>
          <w:numId w:val="8"/>
        </w:numPr>
        <w:tabs>
          <w:tab w:val="clear" w:pos="720"/>
          <w:tab w:val="left" w:pos="554" w:leader="none"/>
        </w:tabs>
        <w:spacing w:before="148" w:after="0"/>
        <w:ind w:left="554" w:right="1282" w:hanging="360"/>
        <w:jc w:val="left"/>
        <w:rPr>
          <w:sz w:val="20"/>
        </w:rPr>
      </w:pPr>
      <w:r>
        <w:rPr>
          <w:sz w:val="20"/>
        </w:rPr>
        <w:t>Now,</w:t>
      </w:r>
      <w:r>
        <w:rPr>
          <w:spacing w:val="-5"/>
          <w:sz w:val="20"/>
        </w:rPr>
        <w:t xml:space="preserve"> </w:t>
      </w:r>
      <w:r>
        <w:rPr>
          <w:sz w:val="20"/>
        </w:rPr>
        <w:t>let's</w:t>
      </w:r>
      <w:r>
        <w:rPr>
          <w:spacing w:val="-5"/>
          <w:sz w:val="20"/>
        </w:rPr>
        <w:t xml:space="preserve"> </w:t>
      </w:r>
      <w:r>
        <w:rPr>
          <w:sz w:val="20"/>
        </w:rPr>
        <w:t>define</w:t>
      </w:r>
      <w:r>
        <w:rPr>
          <w:spacing w:val="-5"/>
          <w:sz w:val="20"/>
        </w:rPr>
        <w:t xml:space="preserve"> </w:t>
      </w:r>
      <w:r>
        <w:rPr>
          <w:sz w:val="20"/>
        </w:rPr>
        <w:t>the</w:t>
      </w:r>
      <w:r>
        <w:rPr>
          <w:spacing w:val="-5"/>
          <w:sz w:val="20"/>
        </w:rPr>
        <w:t xml:space="preserve"> </w:t>
      </w:r>
      <w:r>
        <w:rPr>
          <w:sz w:val="20"/>
        </w:rPr>
        <w:t>associated</w:t>
      </w:r>
      <w:r>
        <w:rPr>
          <w:spacing w:val="-6"/>
          <w:sz w:val="20"/>
        </w:rPr>
        <w:t xml:space="preserve"> </w:t>
      </w:r>
      <w:r>
        <w:rPr>
          <w:sz w:val="20"/>
        </w:rPr>
        <w:t>layout</w:t>
      </w:r>
      <w:r>
        <w:rPr>
          <w:spacing w:val="-5"/>
          <w:sz w:val="20"/>
        </w:rPr>
        <w:t xml:space="preserve"> </w:t>
      </w:r>
      <w:r>
        <w:rPr>
          <w:sz w:val="20"/>
        </w:rPr>
        <w:t>file,</w:t>
      </w:r>
      <w:r>
        <w:rPr>
          <w:spacing w:val="-5"/>
          <w:sz w:val="20"/>
        </w:rPr>
        <w:t xml:space="preserve"> </w:t>
      </w:r>
      <w:r>
        <w:rPr>
          <w:sz w:val="20"/>
        </w:rPr>
        <w:t>called</w:t>
      </w:r>
      <w:r>
        <w:rPr>
          <w:spacing w:val="-6"/>
          <w:sz w:val="20"/>
        </w:rPr>
        <w:t xml:space="preserve"> </w:t>
      </w:r>
      <w:r>
        <w:rPr>
          <w:rFonts w:ascii="Courier New" w:hAnsi="Courier New"/>
          <w:b/>
        </w:rPr>
        <w:t xml:space="preserve">fragment_note_list. </w:t>
      </w:r>
      <w:r>
        <w:rPr>
          <w:rFonts w:ascii="Courier New" w:hAnsi="Courier New"/>
          <w:b/>
          <w:spacing w:val="-4"/>
        </w:rPr>
        <w:t>xml</w:t>
      </w:r>
      <w:r>
        <w:rPr>
          <w:spacing w:val="-4"/>
          <w:sz w:val="20"/>
        </w:rPr>
        <w:t>:</w:t>
      </w:r>
    </w:p>
    <w:p>
      <w:pPr>
        <w:pStyle w:val="TextBody"/>
        <w:spacing w:before="10" w:after="0"/>
        <w:rPr>
          <w:sz w:val="8"/>
        </w:rPr>
      </w:pPr>
      <w:r>
        <w:rPr>
          <w:sz w:val="8"/>
        </w:rPr>
        <mc:AlternateContent>
          <mc:Choice Requires="wpg">
            <w:drawing>
              <wp:anchor behindDoc="0" distT="0" distB="635" distL="0" distR="4445" simplePos="0" locked="0" layoutInCell="0" allowOverlap="1" relativeHeight="1793" wp14:anchorId="3622CDB5">
                <wp:simplePos x="0" y="0"/>
                <wp:positionH relativeFrom="page">
                  <wp:posOffset>662940</wp:posOffset>
                </wp:positionH>
                <wp:positionV relativeFrom="paragraph">
                  <wp:posOffset>90805</wp:posOffset>
                </wp:positionV>
                <wp:extent cx="5074920" cy="1019175"/>
                <wp:effectExtent l="0" t="635" r="635" b="0"/>
                <wp:wrapTopAndBottom/>
                <wp:docPr id="1121" name="docshapegroup868"/>
                <a:graphic xmlns:a="http://schemas.openxmlformats.org/drawingml/2006/main">
                  <a:graphicData uri="http://schemas.microsoft.com/office/word/2010/wordprocessingGroup">
                    <wpg:wgp>
                      <wpg:cNvGrpSpPr/>
                      <wpg:grpSpPr>
                        <a:xfrm>
                          <a:off x="0" y="0"/>
                          <a:ext cx="5074920" cy="1019160"/>
                          <a:chOff x="0" y="0"/>
                          <a:chExt cx="5074920" cy="1019160"/>
                        </a:xfrm>
                      </wpg:grpSpPr>
                      <wps:wsp>
                        <wps:cNvSpPr/>
                        <wps:spPr>
                          <a:xfrm>
                            <a:off x="0" y="6480"/>
                            <a:ext cx="5074920" cy="1006560"/>
                          </a:xfrm>
                          <a:prstGeom prst="rect">
                            <a:avLst/>
                          </a:prstGeom>
                          <a:solidFill>
                            <a:srgbClr val="f6f6f6"/>
                          </a:solidFill>
                          <a:ln w="0">
                            <a:noFill/>
                          </a:ln>
                        </wps:spPr>
                        <wps:style>
                          <a:lnRef idx="0"/>
                          <a:fillRef idx="0"/>
                          <a:effectRef idx="0"/>
                          <a:fontRef idx="minor"/>
                        </wps:style>
                        <wps:bodyPr/>
                      </wps:wsp>
                      <wps:wsp>
                        <wps:cNvSpPr/>
                        <wps:spPr>
                          <a:xfrm>
                            <a:off x="0" y="0"/>
                            <a:ext cx="5074920" cy="1019160"/>
                          </a:xfrm>
                          <a:custGeom>
                            <a:avLst/>
                            <a:gdLst>
                              <a:gd name="textAreaLeft" fmla="*/ 0 w 2877120"/>
                              <a:gd name="textAreaRight" fmla="*/ 2879280 w 2877120"/>
                              <a:gd name="textAreaTop" fmla="*/ 0 h 577800"/>
                              <a:gd name="textAreaBottom" fmla="*/ 579960 h 577800"/>
                            </a:gdLst>
                            <a:ahLst/>
                            <a:rect l="textAreaLeft" t="textAreaTop" r="textAreaRight" b="textAreaBottom"/>
                            <a:pathLst>
                              <a:path w="7992" h="1605">
                                <a:moveTo>
                                  <a:pt x="7992" y="1584"/>
                                </a:moveTo>
                                <a:lnTo>
                                  <a:pt x="0" y="1584"/>
                                </a:lnTo>
                                <a:lnTo>
                                  <a:pt x="0" y="1604"/>
                                </a:lnTo>
                                <a:lnTo>
                                  <a:pt x="7992" y="1604"/>
                                </a:lnTo>
                                <a:lnTo>
                                  <a:pt x="7992" y="15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99360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&lt;?xml</w:t>
                              </w:r>
                              <w:r>
                                <w:rPr>
                                  <w:rFonts w:ascii="Courier New" w:hAnsi="Courier New"/>
                                  <w:spacing w:val="-16"/>
                                  <w:sz w:val="18"/>
                                </w:rPr>
                                <w:t xml:space="preserve"> </w:t>
                              </w:r>
                              <w:r>
                                <w:rPr>
                                  <w:rFonts w:ascii="Courier New" w:hAnsi="Courier New"/>
                                  <w:sz w:val="18"/>
                                </w:rPr>
                                <w:t>version="1.0"</w:t>
                              </w:r>
                              <w:r>
                                <w:rPr>
                                  <w:rFonts w:ascii="Courier New" w:hAnsi="Courier New"/>
                                  <w:spacing w:val="-16"/>
                                  <w:sz w:val="18"/>
                                </w:rPr>
                                <w:t xml:space="preserve"> </w:t>
                              </w:r>
                              <w:r>
                                <w:rPr>
                                  <w:rFonts w:ascii="Courier New" w:hAnsi="Courier New"/>
                                  <w:sz w:val="18"/>
                                </w:rPr>
                                <w:t>encoding="utf-</w:t>
                              </w:r>
                              <w:r>
                                <w:rPr>
                                  <w:rFonts w:ascii="Courier New" w:hAnsi="Courier New"/>
                                  <w:spacing w:val="-4"/>
                                  <w:sz w:val="18"/>
                                </w:rPr>
                                <w:t>8"?&gt;</w:t>
                              </w:r>
                            </w:p>
                            <w:p>
                              <w:pPr>
                                <w:pStyle w:val="Normal"/>
                                <w:spacing w:lineRule="auto" w:line="235" w:before="79" w:after="0"/>
                                <w:ind w:left="669" w:hanging="216"/>
                                <w:rPr>
                                  <w:rFonts w:ascii="Courier New" w:hAnsi="Courier New"/>
                                  <w:sz w:val="18"/>
                                </w:rPr>
                              </w:pPr>
                              <w:r>
                                <w:rPr>
                                  <w:rFonts w:ascii="Courier New" w:hAnsi="Courier New"/>
                                  <w:spacing w:val="-2"/>
                                  <w:sz w:val="18"/>
                                </w:rPr>
                                <w:t xml:space="preserve">&lt;androidx.recyclerview.widget.RecyclerView </w:t>
                              </w:r>
                              <w:hyperlink r:id="rId328">
                                <w:r>
                                  <w:rPr>
                                    <w:rFonts w:ascii="Courier New" w:hAnsi="Courier New"/>
                                    <w:spacing w:val="-2"/>
                                    <w:sz w:val="18"/>
                                  </w:rPr>
                                  <w:t>xmlns:android="http://schemas.android.com/apk/res/android"</w:t>
                                </w:r>
                              </w:hyperlink>
                            </w:p>
                            <w:p>
                              <w:pPr>
                                <w:pStyle w:val="Normal"/>
                                <w:spacing w:lineRule="auto" w:line="324" w:before="12" w:after="0"/>
                                <w:ind w:left="885" w:hanging="0"/>
                                <w:rPr>
                                  <w:rFonts w:ascii="Courier New" w:hAnsi="Courier New"/>
                                  <w:sz w:val="18"/>
                                </w:rPr>
                              </w:pPr>
                              <w:r>
                                <w:rPr>
                                  <w:rFonts w:ascii="Courier New" w:hAnsi="Courier New"/>
                                  <w:spacing w:val="-2"/>
                                  <w:sz w:val="18"/>
                                </w:rPr>
                                <w:t>android:layout_width="match_parent" android:layout_height="match_parent" android:id="@+id/fragment_note_list_recycler_view"/&gt;</w:t>
                              </w:r>
                            </w:p>
                          </w:txbxContent>
                        </wps:txbx>
                        <wps:bodyPr lIns="0" rIns="0" tIns="0" bIns="0" anchor="t">
                          <a:noAutofit/>
                        </wps:bodyPr>
                      </wps:wsp>
                    </wpg:wgp>
                  </a:graphicData>
                </a:graphic>
              </wp:anchor>
            </w:drawing>
          </mc:Choice>
          <mc:Fallback>
            <w:pict>
              <v:group id="shape_0" alt="docshapegroup868" style="position:absolute;margin-left:52.2pt;margin-top:7.15pt;width:399.6pt;height:80.25pt" coordorigin="1044,143" coordsize="7992,1605">
                <v:rect id="shape_0" path="m0,0l-2147483645,0l-2147483645,-2147483646l0,-2147483646xe" fillcolor="#f6f6f6" stroked="f" o:allowincell="f" style="position:absolute;left:1044;top:153;width:7991;height:158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3;width:7991;height:156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&lt;?xml</w:t>
                        </w:r>
                        <w:r>
                          <w:rPr>
                            <w:rFonts w:ascii="Courier New" w:hAnsi="Courier New"/>
                            <w:spacing w:val="-16"/>
                            <w:sz w:val="18"/>
                          </w:rPr>
                          <w:t xml:space="preserve"> </w:t>
                        </w:r>
                        <w:r>
                          <w:rPr>
                            <w:rFonts w:ascii="Courier New" w:hAnsi="Courier New"/>
                            <w:sz w:val="18"/>
                          </w:rPr>
                          <w:t>version="1.0"</w:t>
                        </w:r>
                        <w:r>
                          <w:rPr>
                            <w:rFonts w:ascii="Courier New" w:hAnsi="Courier New"/>
                            <w:spacing w:val="-16"/>
                            <w:sz w:val="18"/>
                          </w:rPr>
                          <w:t xml:space="preserve"> </w:t>
                        </w:r>
                        <w:r>
                          <w:rPr>
                            <w:rFonts w:ascii="Courier New" w:hAnsi="Courier New"/>
                            <w:sz w:val="18"/>
                          </w:rPr>
                          <w:t>encoding="utf-</w:t>
                        </w:r>
                        <w:r>
                          <w:rPr>
                            <w:rFonts w:ascii="Courier New" w:hAnsi="Courier New"/>
                            <w:spacing w:val="-4"/>
                            <w:sz w:val="18"/>
                          </w:rPr>
                          <w:t>8"?&gt;</w:t>
                        </w:r>
                      </w:p>
                      <w:p>
                        <w:pPr>
                          <w:pStyle w:val="Normal"/>
                          <w:spacing w:lineRule="auto" w:line="235" w:before="79" w:after="0"/>
                          <w:ind w:left="669" w:hanging="216"/>
                          <w:rPr>
                            <w:rFonts w:ascii="Courier New" w:hAnsi="Courier New"/>
                            <w:sz w:val="18"/>
                          </w:rPr>
                        </w:pPr>
                        <w:r>
                          <w:rPr>
                            <w:rFonts w:ascii="Courier New" w:hAnsi="Courier New"/>
                            <w:spacing w:val="-2"/>
                            <w:sz w:val="18"/>
                          </w:rPr>
                          <w:t xml:space="preserve">&lt;androidx.recyclerview.widget.RecyclerView </w:t>
                        </w:r>
                        <w:hyperlink r:id="rId329">
                          <w:r>
                            <w:rPr>
                              <w:rFonts w:ascii="Courier New" w:hAnsi="Courier New"/>
                              <w:spacing w:val="-2"/>
                              <w:sz w:val="18"/>
                            </w:rPr>
                            <w:t>xmlns:android="http://schemas.android.com/apk/res/android"</w:t>
                          </w:r>
                        </w:hyperlink>
                      </w:p>
                      <w:p>
                        <w:pPr>
                          <w:pStyle w:val="Normal"/>
                          <w:spacing w:lineRule="auto" w:line="324" w:before="12" w:after="0"/>
                          <w:ind w:left="885" w:hanging="0"/>
                          <w:rPr>
                            <w:rFonts w:ascii="Courier New" w:hAnsi="Courier New"/>
                            <w:sz w:val="18"/>
                          </w:rPr>
                        </w:pPr>
                        <w:r>
                          <w:rPr>
                            <w:rFonts w:ascii="Courier New" w:hAnsi="Courier New"/>
                            <w:spacing w:val="-2"/>
                            <w:sz w:val="18"/>
                          </w:rPr>
                          <w:t>android:layout_width="match_parent" android:layout_height="match_parent" android:id="@+id/fragment_note_list_recycler_view"/&gt;</w:t>
                        </w:r>
                      </w:p>
                    </w:txbxContent>
                  </v:textbox>
                  <w10:wrap type="topAndBottom"/>
                </v:rect>
              </v:group>
            </w:pict>
          </mc:Fallback>
        </mc:AlternateContent>
      </w:r>
    </w:p>
    <w:p>
      <w:pPr>
        <w:pStyle w:val="ListParagraph"/>
        <w:numPr>
          <w:ilvl w:val="1"/>
          <w:numId w:val="8"/>
        </w:numPr>
        <w:tabs>
          <w:tab w:val="clear" w:pos="720"/>
          <w:tab w:val="left" w:pos="554" w:leader="none"/>
        </w:tabs>
        <w:ind w:left="554" w:hanging="360"/>
        <w:jc w:val="left"/>
        <w:rPr>
          <w:sz w:val="20"/>
        </w:rPr>
      </w:pPr>
      <w:r>
        <w:rPr>
          <w:sz w:val="20"/>
        </w:rPr>
        <w:t>Finally,</w:t>
      </w:r>
      <w:r>
        <w:rPr>
          <w:spacing w:val="-3"/>
          <w:sz w:val="20"/>
        </w:rPr>
        <w:t xml:space="preserve"> </w:t>
      </w:r>
      <w:r>
        <w:rPr>
          <w:sz w:val="20"/>
        </w:rPr>
        <w:t>let's</w:t>
      </w:r>
      <w:r>
        <w:rPr>
          <w:spacing w:val="-2"/>
          <w:sz w:val="20"/>
        </w:rPr>
        <w:t xml:space="preserve"> </w:t>
      </w:r>
      <w:r>
        <w:rPr>
          <w:sz w:val="20"/>
        </w:rPr>
        <w:t>define</w:t>
      </w:r>
      <w:r>
        <w:rPr>
          <w:spacing w:val="-2"/>
          <w:sz w:val="20"/>
        </w:rPr>
        <w:t xml:space="preserve"> </w:t>
      </w:r>
      <w:r>
        <w:rPr>
          <w:sz w:val="20"/>
        </w:rPr>
        <w:t>the</w:t>
      </w:r>
      <w:r>
        <w:rPr>
          <w:spacing w:val="-2"/>
          <w:sz w:val="20"/>
        </w:rPr>
        <w:t xml:space="preserve"> activity:</w:t>
      </w:r>
    </w:p>
    <w:p>
      <w:pPr>
        <w:pStyle w:val="TextBody"/>
        <w:spacing w:before="4" w:after="0"/>
        <w:rPr>
          <w:sz w:val="9"/>
        </w:rPr>
      </w:pPr>
      <w:r>
        <w:rPr>
          <w:sz w:val="9"/>
        </w:rPr>
        <mc:AlternateContent>
          <mc:Choice Requires="wpg">
            <w:drawing>
              <wp:anchor behindDoc="0" distT="635" distB="0" distL="0" distR="4445" simplePos="0" locked="0" layoutInCell="0" allowOverlap="1" relativeHeight="1795" wp14:anchorId="0D9E5F25">
                <wp:simplePos x="0" y="0"/>
                <wp:positionH relativeFrom="page">
                  <wp:posOffset>662940</wp:posOffset>
                </wp:positionH>
                <wp:positionV relativeFrom="paragraph">
                  <wp:posOffset>95885</wp:posOffset>
                </wp:positionV>
                <wp:extent cx="5074920" cy="1285875"/>
                <wp:effectExtent l="0" t="635" r="635" b="0"/>
                <wp:wrapTopAndBottom/>
                <wp:docPr id="1123" name="docshapegroup872"/>
                <a:graphic xmlns:a="http://schemas.openxmlformats.org/drawingml/2006/main">
                  <a:graphicData uri="http://schemas.microsoft.com/office/word/2010/wordprocessingGroup">
                    <wpg:wgp>
                      <wpg:cNvGrpSpPr/>
                      <wpg:grpSpPr>
                        <a:xfrm>
                          <a:off x="0" y="0"/>
                          <a:ext cx="5074920" cy="1285920"/>
                          <a:chOff x="0" y="0"/>
                          <a:chExt cx="5074920" cy="1285920"/>
                        </a:xfrm>
                      </wpg:grpSpPr>
                      <wps:wsp>
                        <wps:cNvSpPr/>
                        <wps:spPr>
                          <a:xfrm>
                            <a:off x="0" y="6480"/>
                            <a:ext cx="5074920" cy="1273320"/>
                          </a:xfrm>
                          <a:prstGeom prst="rect">
                            <a:avLst/>
                          </a:prstGeom>
                          <a:solidFill>
                            <a:srgbClr val="f6f6f6"/>
                          </a:solidFill>
                          <a:ln w="0">
                            <a:noFill/>
                          </a:ln>
                        </wps:spPr>
                        <wps:style>
                          <a:lnRef idx="0"/>
                          <a:fillRef idx="0"/>
                          <a:effectRef idx="0"/>
                          <a:fontRef idx="minor"/>
                        </wps:style>
                        <wps:bodyPr/>
                      </wps:wsp>
                      <wps:wsp>
                        <wps:cNvSpPr/>
                        <wps:spPr>
                          <a:xfrm>
                            <a:off x="0" y="0"/>
                            <a:ext cx="5074920" cy="1285920"/>
                          </a:xfrm>
                          <a:custGeom>
                            <a:avLst/>
                            <a:gdLst>
                              <a:gd name="textAreaLeft" fmla="*/ 0 w 2877120"/>
                              <a:gd name="textAreaRight" fmla="*/ 2879280 w 2877120"/>
                              <a:gd name="textAreaTop" fmla="*/ 0 h 729000"/>
                              <a:gd name="textAreaBottom" fmla="*/ 731160 h 729000"/>
                            </a:gdLst>
                            <a:ahLst/>
                            <a:rect l="textAreaLeft" t="textAreaTop" r="textAreaRight" b="textAreaBottom"/>
                            <a:pathLst>
                              <a:path w="7992" h="2025">
                                <a:moveTo>
                                  <a:pt x="7992" y="2005"/>
                                </a:moveTo>
                                <a:lnTo>
                                  <a:pt x="0" y="2005"/>
                                </a:lnTo>
                                <a:lnTo>
                                  <a:pt x="0" y="2025"/>
                                </a:lnTo>
                                <a:lnTo>
                                  <a:pt x="7992" y="2025"/>
                                </a:lnTo>
                                <a:lnTo>
                                  <a:pt x="7992" y="2005"/>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26036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class</w:t>
                              </w:r>
                              <w:r>
                                <w:rPr>
                                  <w:rFonts w:ascii="Courier New" w:hAnsi="Courier New"/>
                                  <w:spacing w:val="-10"/>
                                  <w:sz w:val="18"/>
                                </w:rPr>
                                <w:t xml:space="preserve"> </w:t>
                              </w:r>
                              <w:r>
                                <w:rPr>
                                  <w:rFonts w:ascii="Courier New" w:hAnsi="Courier New"/>
                                  <w:sz w:val="18"/>
                                </w:rPr>
                                <w:t>NotesActivity</w:t>
                              </w:r>
                              <w:r>
                                <w:rPr>
                                  <w:rFonts w:ascii="Courier New" w:hAnsi="Courier New"/>
                                  <w:spacing w:val="-9"/>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AppCompatActivity()</w:t>
                              </w:r>
                              <w:r>
                                <w:rPr>
                                  <w:rFonts w:ascii="Courier New" w:hAnsi="Courier New"/>
                                  <w:spacing w:val="-9"/>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1317" w:right="1185" w:hanging="432"/>
                                <w:rPr>
                                  <w:rFonts w:ascii="Courier New" w:hAnsi="Courier New"/>
                                  <w:sz w:val="18"/>
                                </w:rPr>
                              </w:pPr>
                              <w:r>
                                <w:rPr>
                                  <w:rFonts w:ascii="Courier New" w:hAnsi="Courier New"/>
                                  <w:sz w:val="18"/>
                                </w:rPr>
                                <w:t>override</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onCreate(savedInstanceState:</w:t>
                              </w:r>
                              <w:r>
                                <w:rPr>
                                  <w:rFonts w:ascii="Courier New" w:hAnsi="Courier New"/>
                                  <w:spacing w:val="-10"/>
                                  <w:sz w:val="18"/>
                                </w:rPr>
                                <w:t xml:space="preserve"> </w:t>
                              </w:r>
                              <w:r>
                                <w:rPr>
                                  <w:rFonts w:ascii="Courier New" w:hAnsi="Courier New"/>
                                  <w:sz w:val="18"/>
                                </w:rPr>
                                <w:t>Bundle?)</w:t>
                              </w:r>
                              <w:r>
                                <w:rPr>
                                  <w:rFonts w:ascii="Courier New" w:hAnsi="Courier New"/>
                                  <w:spacing w:val="-10"/>
                                  <w:sz w:val="18"/>
                                </w:rPr>
                                <w:t xml:space="preserve"> </w:t>
                              </w:r>
                              <w:r>
                                <w:rPr>
                                  <w:rFonts w:ascii="Courier New" w:hAnsi="Courier New"/>
                                  <w:sz w:val="18"/>
                                </w:rPr>
                                <w:t xml:space="preserve">{ </w:t>
                              </w:r>
                              <w:r>
                                <w:rPr>
                                  <w:rFonts w:ascii="Courier New" w:hAnsi="Courier New"/>
                                  <w:spacing w:val="-2"/>
                                  <w:sz w:val="18"/>
                                </w:rPr>
                                <w:t>super.onCreate(savedInstanceState) setContentView(R.layout.activity_note)</w:t>
                              </w:r>
                            </w:p>
                            <w:p>
                              <w:pPr>
                                <w:pStyle w:val="Normal"/>
                                <w:spacing w:before="2"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872" style="position:absolute;margin-left:52.2pt;margin-top:7.55pt;width:399.6pt;height:101.25pt" coordorigin="1044,151" coordsize="7992,2025">
                <v:rect id="shape_0" path="m0,0l-2147483645,0l-2147483645,-2147483646l0,-2147483646xe" fillcolor="#f6f6f6" stroked="f" o:allowincell="f" style="position:absolute;left:1044;top:161;width:7991;height:200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71;width:7991;height:198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class</w:t>
                        </w:r>
                        <w:r>
                          <w:rPr>
                            <w:rFonts w:ascii="Courier New" w:hAnsi="Courier New"/>
                            <w:spacing w:val="-10"/>
                            <w:sz w:val="18"/>
                          </w:rPr>
                          <w:t xml:space="preserve"> </w:t>
                        </w:r>
                        <w:r>
                          <w:rPr>
                            <w:rFonts w:ascii="Courier New" w:hAnsi="Courier New"/>
                            <w:sz w:val="18"/>
                          </w:rPr>
                          <w:t>NotesActivity</w:t>
                        </w:r>
                        <w:r>
                          <w:rPr>
                            <w:rFonts w:ascii="Courier New" w:hAnsi="Courier New"/>
                            <w:spacing w:val="-9"/>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AppCompatActivity()</w:t>
                        </w:r>
                        <w:r>
                          <w:rPr>
                            <w:rFonts w:ascii="Courier New" w:hAnsi="Courier New"/>
                            <w:spacing w:val="-9"/>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1317" w:right="1185" w:hanging="432"/>
                          <w:rPr>
                            <w:rFonts w:ascii="Courier New" w:hAnsi="Courier New"/>
                            <w:sz w:val="18"/>
                          </w:rPr>
                        </w:pPr>
                        <w:r>
                          <w:rPr>
                            <w:rFonts w:ascii="Courier New" w:hAnsi="Courier New"/>
                            <w:sz w:val="18"/>
                          </w:rPr>
                          <w:t>override</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onCreate(savedInstanceState:</w:t>
                        </w:r>
                        <w:r>
                          <w:rPr>
                            <w:rFonts w:ascii="Courier New" w:hAnsi="Courier New"/>
                            <w:spacing w:val="-10"/>
                            <w:sz w:val="18"/>
                          </w:rPr>
                          <w:t xml:space="preserve"> </w:t>
                        </w:r>
                        <w:r>
                          <w:rPr>
                            <w:rFonts w:ascii="Courier New" w:hAnsi="Courier New"/>
                            <w:sz w:val="18"/>
                          </w:rPr>
                          <w:t>Bundle?)</w:t>
                        </w:r>
                        <w:r>
                          <w:rPr>
                            <w:rFonts w:ascii="Courier New" w:hAnsi="Courier New"/>
                            <w:spacing w:val="-10"/>
                            <w:sz w:val="18"/>
                          </w:rPr>
                          <w:t xml:space="preserve"> </w:t>
                        </w:r>
                        <w:r>
                          <w:rPr>
                            <w:rFonts w:ascii="Courier New" w:hAnsi="Courier New"/>
                            <w:sz w:val="18"/>
                          </w:rPr>
                          <w:t xml:space="preserve">{ </w:t>
                        </w:r>
                        <w:r>
                          <w:rPr>
                            <w:rFonts w:ascii="Courier New" w:hAnsi="Courier New"/>
                            <w:spacing w:val="-2"/>
                            <w:sz w:val="18"/>
                          </w:rPr>
                          <w:t>super.onCreate(savedInstanceState) setContentView(R.layout.activity_note)</w:t>
                        </w:r>
                      </w:p>
                      <w:p>
                        <w:pPr>
                          <w:pStyle w:val="Normal"/>
                          <w:spacing w:before="2"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ListParagraph"/>
        <w:numPr>
          <w:ilvl w:val="1"/>
          <w:numId w:val="8"/>
        </w:numPr>
        <w:tabs>
          <w:tab w:val="clear" w:pos="720"/>
          <w:tab w:val="left" w:pos="554" w:leader="none"/>
        </w:tabs>
        <w:ind w:left="554" w:right="1197" w:hanging="360"/>
        <w:jc w:val="left"/>
        <w:rPr>
          <w:sz w:val="20"/>
        </w:rPr>
      </w:pPr>
      <w:r>
        <w:rPr>
          <w:sz w:val="20"/>
        </w:rPr>
        <w:t>We</w:t>
      </w:r>
      <w:r>
        <w:rPr>
          <w:spacing w:val="-4"/>
          <w:sz w:val="20"/>
        </w:rPr>
        <w:t xml:space="preserve"> </w:t>
      </w:r>
      <w:r>
        <w:rPr>
          <w:sz w:val="20"/>
        </w:rPr>
        <w:t>need</w:t>
      </w:r>
      <w:r>
        <w:rPr>
          <w:spacing w:val="-4"/>
          <w:sz w:val="20"/>
        </w:rPr>
        <w:t xml:space="preserve"> </w:t>
      </w:r>
      <w:r>
        <w:rPr>
          <w:sz w:val="20"/>
        </w:rPr>
        <w:t>to</w:t>
      </w:r>
      <w:r>
        <w:rPr>
          <w:spacing w:val="-4"/>
          <w:sz w:val="20"/>
        </w:rPr>
        <w:t xml:space="preserve"> </w:t>
      </w:r>
      <w:r>
        <w:rPr>
          <w:sz w:val="20"/>
        </w:rPr>
        <w:t>add</w:t>
      </w:r>
      <w:r>
        <w:rPr>
          <w:spacing w:val="-5"/>
          <w:sz w:val="20"/>
        </w:rPr>
        <w:t xml:space="preserve"> </w:t>
      </w:r>
      <w:r>
        <w:rPr>
          <w:sz w:val="20"/>
        </w:rPr>
        <w:t>the</w:t>
      </w:r>
      <w:r>
        <w:rPr>
          <w:spacing w:val="-4"/>
          <w:sz w:val="20"/>
        </w:rPr>
        <w:t xml:space="preserve"> </w:t>
      </w:r>
      <w:r>
        <w:rPr>
          <w:sz w:val="20"/>
        </w:rPr>
        <w:t>following</w:t>
      </w:r>
      <w:r>
        <w:rPr>
          <w:spacing w:val="-4"/>
          <w:sz w:val="20"/>
        </w:rPr>
        <w:t xml:space="preserve"> </w:t>
      </w:r>
      <w:r>
        <w:rPr>
          <w:sz w:val="20"/>
        </w:rPr>
        <w:t>portrait</w:t>
      </w:r>
      <w:r>
        <w:rPr>
          <w:spacing w:val="-4"/>
          <w:sz w:val="20"/>
        </w:rPr>
        <w:t xml:space="preserve"> </w:t>
      </w:r>
      <w:r>
        <w:rPr>
          <w:sz w:val="20"/>
        </w:rPr>
        <w:t>layout</w:t>
      </w:r>
      <w:r>
        <w:rPr>
          <w:spacing w:val="-4"/>
          <w:sz w:val="20"/>
        </w:rPr>
        <w:t xml:space="preserve"> </w:t>
      </w:r>
      <w:r>
        <w:rPr>
          <w:sz w:val="20"/>
        </w:rPr>
        <w:t>to</w:t>
      </w:r>
      <w:r>
        <w:rPr>
          <w:spacing w:val="-6"/>
          <w:sz w:val="20"/>
        </w:rPr>
        <w:t xml:space="preserve"> </w:t>
      </w:r>
      <w:r>
        <w:rPr>
          <w:rFonts w:ascii="Courier New" w:hAnsi="Courier New"/>
          <w:b/>
        </w:rPr>
        <w:t xml:space="preserve">layout/activity_note. </w:t>
      </w:r>
      <w:r>
        <w:rPr>
          <w:rFonts w:ascii="Courier New" w:hAnsi="Courier New"/>
          <w:b/>
          <w:spacing w:val="-4"/>
        </w:rPr>
        <w:t>xml</w:t>
      </w:r>
      <w:r>
        <w:rPr>
          <w:spacing w:val="-4"/>
          <w:sz w:val="20"/>
        </w:rPr>
        <w:t>:</w:t>
      </w:r>
    </w:p>
    <w:p>
      <w:pPr>
        <w:sectPr>
          <w:headerReference w:type="even" r:id="rId334"/>
          <w:headerReference w:type="default" r:id="rId335"/>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1" w:after="0"/>
        <w:rPr>
          <w:sz w:val="8"/>
        </w:rPr>
      </w:pPr>
      <w:r>
        <w:rPr>
          <w:sz w:val="8"/>
        </w:rPr>
        <mc:AlternateContent>
          <mc:Choice Requires="wpg">
            <w:drawing>
              <wp:anchor behindDoc="0" distT="0" distB="0" distL="0" distR="4445" simplePos="0" locked="0" layoutInCell="0" allowOverlap="1" relativeHeight="1797" wp14:anchorId="23C82E52">
                <wp:simplePos x="0" y="0"/>
                <wp:positionH relativeFrom="page">
                  <wp:posOffset>662940</wp:posOffset>
                </wp:positionH>
                <wp:positionV relativeFrom="paragraph">
                  <wp:posOffset>91440</wp:posOffset>
                </wp:positionV>
                <wp:extent cx="5074920" cy="2352675"/>
                <wp:effectExtent l="0" t="635" r="635" b="0"/>
                <wp:wrapTopAndBottom/>
                <wp:docPr id="1125" name="docshapegroup876"/>
                <a:graphic xmlns:a="http://schemas.openxmlformats.org/drawingml/2006/main">
                  <a:graphicData uri="http://schemas.microsoft.com/office/word/2010/wordprocessingGroup">
                    <wpg:wgp>
                      <wpg:cNvGrpSpPr/>
                      <wpg:grpSpPr>
                        <a:xfrm>
                          <a:off x="0" y="0"/>
                          <a:ext cx="5074920" cy="2352600"/>
                          <a:chOff x="0" y="0"/>
                          <a:chExt cx="5074920" cy="2352600"/>
                        </a:xfrm>
                      </wpg:grpSpPr>
                      <wps:wsp>
                        <wps:cNvSpPr/>
                        <wps:spPr>
                          <a:xfrm>
                            <a:off x="0" y="6480"/>
                            <a:ext cx="5074920" cy="2340000"/>
                          </a:xfrm>
                          <a:prstGeom prst="rect">
                            <a:avLst/>
                          </a:prstGeom>
                          <a:solidFill>
                            <a:srgbClr val="f6f6f6"/>
                          </a:solidFill>
                          <a:ln w="0">
                            <a:noFill/>
                          </a:ln>
                        </wps:spPr>
                        <wps:style>
                          <a:lnRef idx="0"/>
                          <a:fillRef idx="0"/>
                          <a:effectRef idx="0"/>
                          <a:fontRef idx="minor"/>
                        </wps:style>
                        <wps:bodyPr/>
                      </wps:wsp>
                      <wps:wsp>
                        <wps:cNvSpPr/>
                        <wps:spPr>
                          <a:xfrm>
                            <a:off x="0" y="0"/>
                            <a:ext cx="5074920" cy="2352600"/>
                          </a:xfrm>
                          <a:custGeom>
                            <a:avLst/>
                            <a:gdLst>
                              <a:gd name="textAreaLeft" fmla="*/ 0 w 2877120"/>
                              <a:gd name="textAreaRight" fmla="*/ 2879280 w 2877120"/>
                              <a:gd name="textAreaTop" fmla="*/ 0 h 1333800"/>
                              <a:gd name="textAreaBottom" fmla="*/ 1335960 h 1333800"/>
                            </a:gdLst>
                            <a:ahLst/>
                            <a:rect l="textAreaLeft" t="textAreaTop" r="textAreaRight" b="textAreaBottom"/>
                            <a:pathLst>
                              <a:path w="7992" h="3705">
                                <a:moveTo>
                                  <a:pt x="7992" y="3684"/>
                                </a:moveTo>
                                <a:lnTo>
                                  <a:pt x="0" y="3684"/>
                                </a:lnTo>
                                <a:lnTo>
                                  <a:pt x="0" y="3704"/>
                                </a:lnTo>
                                <a:lnTo>
                                  <a:pt x="7992" y="3704"/>
                                </a:lnTo>
                                <a:lnTo>
                                  <a:pt x="7992" y="36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232740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&lt;?xml</w:t>
                              </w:r>
                              <w:r>
                                <w:rPr>
                                  <w:rFonts w:ascii="Courier New" w:hAnsi="Courier New"/>
                                  <w:spacing w:val="-16"/>
                                  <w:sz w:val="18"/>
                                </w:rPr>
                                <w:t xml:space="preserve"> </w:t>
                              </w:r>
                              <w:r>
                                <w:rPr>
                                  <w:rFonts w:ascii="Courier New" w:hAnsi="Courier New"/>
                                  <w:sz w:val="18"/>
                                </w:rPr>
                                <w:t>version="1.0"</w:t>
                              </w:r>
                              <w:r>
                                <w:rPr>
                                  <w:rFonts w:ascii="Courier New" w:hAnsi="Courier New"/>
                                  <w:spacing w:val="-16"/>
                                  <w:sz w:val="18"/>
                                </w:rPr>
                                <w:t xml:space="preserve"> </w:t>
                              </w:r>
                              <w:r>
                                <w:rPr>
                                  <w:rFonts w:ascii="Courier New" w:hAnsi="Courier New"/>
                                  <w:sz w:val="18"/>
                                </w:rPr>
                                <w:t>encoding="utf-</w:t>
                              </w:r>
                              <w:r>
                                <w:rPr>
                                  <w:rFonts w:ascii="Courier New" w:hAnsi="Courier New"/>
                                  <w:spacing w:val="-4"/>
                                  <w:sz w:val="18"/>
                                </w:rPr>
                                <w:t>8"?&gt;</w:t>
                              </w:r>
                            </w:p>
                            <w:p>
                              <w:pPr>
                                <w:pStyle w:val="Normal"/>
                                <w:spacing w:lineRule="auto" w:line="235" w:before="79" w:after="0"/>
                                <w:ind w:left="669" w:right="840" w:hanging="216"/>
                                <w:rPr>
                                  <w:rFonts w:ascii="Courier New" w:hAnsi="Courier New"/>
                                  <w:sz w:val="18"/>
                                </w:rPr>
                              </w:pPr>
                              <w:r>
                                <w:rPr>
                                  <w:rFonts w:ascii="Courier New" w:hAnsi="Courier New"/>
                                  <w:spacing w:val="-2"/>
                                  <w:sz w:val="18"/>
                                </w:rPr>
                                <w:t xml:space="preserve">&lt;LinearLayout </w:t>
                              </w:r>
                              <w:hyperlink r:id="rId330">
                                <w:r>
                                  <w:rPr>
                                    <w:rFonts w:ascii="Courier New" w:hAnsi="Courier New"/>
                                    <w:spacing w:val="-2"/>
                                    <w:sz w:val="18"/>
                                  </w:rPr>
                                  <w:t>xmlns:android="http://schemas.android.com/apk/res/android"</w:t>
                                </w:r>
                              </w:hyperlink>
                            </w:p>
                            <w:p>
                              <w:pPr>
                                <w:pStyle w:val="Normal"/>
                                <w:spacing w:lineRule="auto" w:line="324" w:before="18" w:after="0"/>
                                <w:ind w:left="885" w:right="840" w:hanging="0"/>
                                <w:rPr>
                                  <w:rFonts w:ascii="Courier New" w:hAnsi="Courier New"/>
                                  <w:sz w:val="18"/>
                                </w:rPr>
                              </w:pPr>
                              <w:hyperlink r:id="rId331">
                                <w:r>
                                  <w:rPr>
                                    <w:rFonts w:ascii="Courier New" w:hAnsi="Courier New"/>
                                    <w:spacing w:val="-2"/>
                                    <w:sz w:val="18"/>
                                  </w:rPr>
                                  <w:t>xmlns:tools="http://schemas.android.com/tools"</w:t>
                                </w:r>
                              </w:hyperlink>
                              <w:r>
                                <w:rPr>
                                  <w:rFonts w:ascii="Courier New" w:hAnsi="Courier New"/>
                                  <w:spacing w:val="-2"/>
                                  <w:sz w:val="18"/>
                                </w:rPr>
                                <w:t xml:space="preserve"> android:layout_width="match_parent" android:layout_height="match_parent" android:orientation="vertical" tools:context=".NotesActivity"&gt;</w:t>
                              </w:r>
                            </w:p>
                            <w:p>
                              <w:pPr>
                                <w:pStyle w:val="Normal"/>
                                <w:spacing w:before="11" w:after="0"/>
                                <w:rPr>
                                  <w:rFonts w:ascii="Courier New" w:hAnsi="Courier New"/>
                                  <w:sz w:val="24"/>
                                </w:rPr>
                              </w:pPr>
                              <w:r>
                                <w:rPr>
                                  <w:rFonts w:ascii="Courier New" w:hAnsi="Courier New"/>
                                  <w:sz w:val="24"/>
                                </w:rPr>
                              </w:r>
                            </w:p>
                            <w:p>
                              <w:pPr>
                                <w:pStyle w:val="Normal"/>
                                <w:ind w:left="885" w:hanging="0"/>
                                <w:rPr>
                                  <w:rFonts w:ascii="Courier New" w:hAnsi="Courier New"/>
                                  <w:sz w:val="18"/>
                                </w:rPr>
                              </w:pPr>
                              <w:r>
                                <w:rPr>
                                  <w:rFonts w:ascii="Courier New" w:hAnsi="Courier New"/>
                                  <w:spacing w:val="-2"/>
                                  <w:sz w:val="18"/>
                                </w:rPr>
                                <w:t>&lt;fragment</w:t>
                              </w:r>
                            </w:p>
                            <w:p>
                              <w:pPr>
                                <w:pStyle w:val="Normal"/>
                                <w:spacing w:lineRule="atLeast" w:line="280"/>
                                <w:ind w:left="1317" w:hanging="0"/>
                                <w:rPr>
                                  <w:rFonts w:ascii="Courier New" w:hAnsi="Courier New"/>
                                  <w:sz w:val="18"/>
                                </w:rPr>
                              </w:pPr>
                              <w:r>
                                <w:rPr>
                                  <w:rFonts w:ascii="Courier New" w:hAnsi="Courier New"/>
                                  <w:spacing w:val="-2"/>
                                  <w:sz w:val="18"/>
                                </w:rPr>
                                <w:t>android:id="@+id/activity_note_count_fragment" class="com.android.testable.notesapplication</w:t>
                              </w:r>
                            </w:p>
                            <w:p>
                              <w:pPr>
                                <w:pStyle w:val="Normal"/>
                                <w:spacing w:lineRule="auto" w:line="259"/>
                                <w:ind w:left="1317" w:right="840" w:firstLine="216"/>
                                <w:rPr>
                                  <w:rFonts w:ascii="Courier New" w:hAnsi="Courier New"/>
                                  <w:sz w:val="18"/>
                                </w:rPr>
                              </w:pPr>
                              <w:r>
                                <w:rPr>
                                  <w:rFonts w:ascii="Courier New" w:hAnsi="Courier New"/>
                                  <w:spacing w:val="-2"/>
                                  <w:sz w:val="18"/>
                                </w:rPr>
                                <w:t>.CountNotesFragment" android:layout_width="match_parent"</w:t>
                              </w:r>
                            </w:p>
                          </w:txbxContent>
                        </wps:txbx>
                        <wps:bodyPr lIns="0" rIns="0" tIns="0" bIns="0" anchor="t">
                          <a:noAutofit/>
                        </wps:bodyPr>
                      </wps:wsp>
                    </wpg:wgp>
                  </a:graphicData>
                </a:graphic>
              </wp:anchor>
            </w:drawing>
          </mc:Choice>
          <mc:Fallback>
            <w:pict>
              <v:group id="shape_0" alt="docshapegroup876" style="position:absolute;margin-left:52.2pt;margin-top:7.2pt;width:399.6pt;height:185.25pt" coordorigin="1044,144" coordsize="7992,3705">
                <v:rect id="shape_0" path="m0,0l-2147483645,0l-2147483645,-2147483646l0,-2147483646xe" fillcolor="#f6f6f6" stroked="f" o:allowincell="f" style="position:absolute;left:1044;top:154;width:7991;height:368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4;width:7991;height:366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&lt;?xml</w:t>
                        </w:r>
                        <w:r>
                          <w:rPr>
                            <w:rFonts w:ascii="Courier New" w:hAnsi="Courier New"/>
                            <w:spacing w:val="-16"/>
                            <w:sz w:val="18"/>
                          </w:rPr>
                          <w:t xml:space="preserve"> </w:t>
                        </w:r>
                        <w:r>
                          <w:rPr>
                            <w:rFonts w:ascii="Courier New" w:hAnsi="Courier New"/>
                            <w:sz w:val="18"/>
                          </w:rPr>
                          <w:t>version="1.0"</w:t>
                        </w:r>
                        <w:r>
                          <w:rPr>
                            <w:rFonts w:ascii="Courier New" w:hAnsi="Courier New"/>
                            <w:spacing w:val="-16"/>
                            <w:sz w:val="18"/>
                          </w:rPr>
                          <w:t xml:space="preserve"> </w:t>
                        </w:r>
                        <w:r>
                          <w:rPr>
                            <w:rFonts w:ascii="Courier New" w:hAnsi="Courier New"/>
                            <w:sz w:val="18"/>
                          </w:rPr>
                          <w:t>encoding="utf-</w:t>
                        </w:r>
                        <w:r>
                          <w:rPr>
                            <w:rFonts w:ascii="Courier New" w:hAnsi="Courier New"/>
                            <w:spacing w:val="-4"/>
                            <w:sz w:val="18"/>
                          </w:rPr>
                          <w:t>8"?&gt;</w:t>
                        </w:r>
                      </w:p>
                      <w:p>
                        <w:pPr>
                          <w:pStyle w:val="Normal"/>
                          <w:spacing w:lineRule="auto" w:line="235" w:before="79" w:after="0"/>
                          <w:ind w:left="669" w:right="840" w:hanging="216"/>
                          <w:rPr>
                            <w:rFonts w:ascii="Courier New" w:hAnsi="Courier New"/>
                            <w:sz w:val="18"/>
                          </w:rPr>
                        </w:pPr>
                        <w:r>
                          <w:rPr>
                            <w:rFonts w:ascii="Courier New" w:hAnsi="Courier New"/>
                            <w:spacing w:val="-2"/>
                            <w:sz w:val="18"/>
                          </w:rPr>
                          <w:t xml:space="preserve">&lt;LinearLayout </w:t>
                        </w:r>
                        <w:hyperlink r:id="rId332">
                          <w:r>
                            <w:rPr>
                              <w:rFonts w:ascii="Courier New" w:hAnsi="Courier New"/>
                              <w:spacing w:val="-2"/>
                              <w:sz w:val="18"/>
                            </w:rPr>
                            <w:t>xmlns:android="http://schemas.android.com/apk/res/android"</w:t>
                          </w:r>
                        </w:hyperlink>
                      </w:p>
                      <w:p>
                        <w:pPr>
                          <w:pStyle w:val="Normal"/>
                          <w:spacing w:lineRule="auto" w:line="324" w:before="18" w:after="0"/>
                          <w:ind w:left="885" w:right="840" w:hanging="0"/>
                          <w:rPr>
                            <w:rFonts w:ascii="Courier New" w:hAnsi="Courier New"/>
                            <w:sz w:val="18"/>
                          </w:rPr>
                        </w:pPr>
                        <w:hyperlink r:id="rId333">
                          <w:r>
                            <w:rPr>
                              <w:rFonts w:ascii="Courier New" w:hAnsi="Courier New"/>
                              <w:spacing w:val="-2"/>
                              <w:sz w:val="18"/>
                            </w:rPr>
                            <w:t>xmlns:tools="http://schemas.android.com/tools"</w:t>
                          </w:r>
                        </w:hyperlink>
                        <w:r>
                          <w:rPr>
                            <w:rFonts w:ascii="Courier New" w:hAnsi="Courier New"/>
                            <w:spacing w:val="-2"/>
                            <w:sz w:val="18"/>
                          </w:rPr>
                          <w:t xml:space="preserve"> android:layout_width="match_parent" android:layout_height="match_parent" android:orientation="vertical" tools:context=".NotesActivity"&gt;</w:t>
                        </w:r>
                      </w:p>
                      <w:p>
                        <w:pPr>
                          <w:pStyle w:val="Normal"/>
                          <w:spacing w:before="11" w:after="0"/>
                          <w:rPr>
                            <w:rFonts w:ascii="Courier New" w:hAnsi="Courier New"/>
                            <w:sz w:val="24"/>
                          </w:rPr>
                        </w:pPr>
                        <w:r>
                          <w:rPr>
                            <w:rFonts w:ascii="Courier New" w:hAnsi="Courier New"/>
                            <w:sz w:val="24"/>
                          </w:rPr>
                        </w:r>
                      </w:p>
                      <w:p>
                        <w:pPr>
                          <w:pStyle w:val="Normal"/>
                          <w:ind w:left="885" w:hanging="0"/>
                          <w:rPr>
                            <w:rFonts w:ascii="Courier New" w:hAnsi="Courier New"/>
                            <w:sz w:val="18"/>
                          </w:rPr>
                        </w:pPr>
                        <w:r>
                          <w:rPr>
                            <w:rFonts w:ascii="Courier New" w:hAnsi="Courier New"/>
                            <w:spacing w:val="-2"/>
                            <w:sz w:val="18"/>
                          </w:rPr>
                          <w:t>&lt;fragment</w:t>
                        </w:r>
                      </w:p>
                      <w:p>
                        <w:pPr>
                          <w:pStyle w:val="Normal"/>
                          <w:spacing w:lineRule="atLeast" w:line="280"/>
                          <w:ind w:left="1317" w:hanging="0"/>
                          <w:rPr>
                            <w:rFonts w:ascii="Courier New" w:hAnsi="Courier New"/>
                            <w:sz w:val="18"/>
                          </w:rPr>
                        </w:pPr>
                        <w:r>
                          <w:rPr>
                            <w:rFonts w:ascii="Courier New" w:hAnsi="Courier New"/>
                            <w:spacing w:val="-2"/>
                            <w:sz w:val="18"/>
                          </w:rPr>
                          <w:t>android:id="@+id/activity_note_count_fragment" class="com.android.testable.notesapplication</w:t>
                        </w:r>
                      </w:p>
                      <w:p>
                        <w:pPr>
                          <w:pStyle w:val="Normal"/>
                          <w:spacing w:lineRule="auto" w:line="259"/>
                          <w:ind w:left="1317" w:right="840" w:firstLine="216"/>
                          <w:rPr>
                            <w:rFonts w:ascii="Courier New" w:hAnsi="Courier New"/>
                            <w:sz w:val="18"/>
                          </w:rPr>
                        </w:pPr>
                        <w:r>
                          <w:rPr>
                            <w:rFonts w:ascii="Courier New" w:hAnsi="Courier New"/>
                            <w:spacing w:val="-2"/>
                            <w:sz w:val="18"/>
                          </w:rPr>
                          <w:t>.CountNotesFragment" android:layout_width="match_parent"</w:t>
                        </w:r>
                      </w:p>
                    </w:txbxContent>
                  </v:textbox>
                  <w10:wrap type="topAndBottom"/>
                </v:rect>
              </v:group>
            </w:pict>
          </mc:Fallback>
        </mc:AlternateContent>
      </w:r>
    </w:p>
    <w:p>
      <w:pPr>
        <w:pStyle w:val="TextBody"/>
        <w:spacing w:before="3" w:after="0"/>
        <w:rPr>
          <w:sz w:val="5"/>
        </w:rPr>
      </w:pPr>
      <w:r>
        <w:rPr>
          <w:sz w:val="5"/>
        </w:rPr>
      </w:r>
    </w:p>
    <w:p>
      <w:pPr>
        <w:pStyle w:val="TextBody"/>
        <w:ind w:left="824" w:hanging="0"/>
        <w:rPr/>
      </w:pPr>
      <w:r>
        <w:rPr/>
        <mc:AlternateContent>
          <mc:Choice Requires="wpg">
            <w:drawing>
              <wp:inline distT="0" distB="0" distL="0" distR="0" wp14:anchorId="61D19036">
                <wp:extent cx="5074920" cy="2085975"/>
                <wp:effectExtent l="0" t="0" r="5080" b="0"/>
                <wp:docPr id="1133" name="Shape690"/>
                <a:graphic xmlns:a="http://schemas.openxmlformats.org/drawingml/2006/main">
                  <a:graphicData uri="http://schemas.microsoft.com/office/word/2010/wordprocessingGroup">
                    <wpg:wgp>
                      <wpg:cNvGrpSpPr/>
                      <wpg:grpSpPr>
                        <a:xfrm>
                          <a:off x="0" y="0"/>
                          <a:ext cx="5074920" cy="2085840"/>
                          <a:chOff x="0" y="0"/>
                          <a:chExt cx="5074920" cy="2085840"/>
                        </a:xfrm>
                      </wpg:grpSpPr>
                      <wps:wsp>
                        <wps:cNvSpPr/>
                        <wps:spPr>
                          <a:xfrm>
                            <a:off x="0" y="6480"/>
                            <a:ext cx="5074920" cy="2073240"/>
                          </a:xfrm>
                          <a:prstGeom prst="rect">
                            <a:avLst/>
                          </a:prstGeom>
                          <a:solidFill>
                            <a:srgbClr val="f6f6f6"/>
                          </a:solidFill>
                          <a:ln w="0">
                            <a:noFill/>
                          </a:ln>
                        </wps:spPr>
                        <wps:style>
                          <a:lnRef idx="0"/>
                          <a:fillRef idx="0"/>
                          <a:effectRef idx="0"/>
                          <a:fontRef idx="minor"/>
                        </wps:style>
                        <wps:bodyPr/>
                      </wps:wsp>
                      <wps:wsp>
                        <wps:cNvSpPr/>
                        <wps:spPr>
                          <a:xfrm>
                            <a:off x="0" y="0"/>
                            <a:ext cx="5074920" cy="2085840"/>
                          </a:xfrm>
                          <a:custGeom>
                            <a:avLst/>
                            <a:gdLst>
                              <a:gd name="textAreaLeft" fmla="*/ 0 w 2877120"/>
                              <a:gd name="textAreaRight" fmla="*/ 2879280 w 2877120"/>
                              <a:gd name="textAreaTop" fmla="*/ 0 h 1182600"/>
                              <a:gd name="textAreaBottom" fmla="*/ 1184760 h 1182600"/>
                            </a:gdLst>
                            <a:ahLst/>
                            <a:rect l="textAreaLeft" t="textAreaTop" r="textAreaRight" b="textAreaBottom"/>
                            <a:pathLst>
                              <a:path w="7992" h="3285">
                                <a:moveTo>
                                  <a:pt x="7992" y="3264"/>
                                </a:moveTo>
                                <a:lnTo>
                                  <a:pt x="0" y="3264"/>
                                </a:lnTo>
                                <a:lnTo>
                                  <a:pt x="0" y="3284"/>
                                </a:lnTo>
                                <a:lnTo>
                                  <a:pt x="7992" y="3284"/>
                                </a:lnTo>
                                <a:lnTo>
                                  <a:pt x="7992" y="326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2060640"/>
                          </a:xfrm>
                          <a:prstGeom prst="rect">
                            <a:avLst/>
                          </a:prstGeom>
                          <a:noFill/>
                          <a:ln w="0">
                            <a:noFill/>
                          </a:ln>
                        </wps:spPr>
                        <wps:style>
                          <a:lnRef idx="0"/>
                          <a:fillRef idx="0"/>
                          <a:effectRef idx="0"/>
                          <a:fontRef idx="minor"/>
                        </wps:style>
                        <wps:txbx>
                          <w:txbxContent>
                            <w:p>
                              <w:pPr>
                                <w:pStyle w:val="Normal"/>
                                <w:spacing w:lineRule="auto" w:line="324" w:before="40" w:after="0"/>
                                <w:ind w:left="1317" w:right="1274" w:hanging="0"/>
                                <w:rPr>
                                  <w:rFonts w:ascii="Courier New" w:hAnsi="Courier New"/>
                                  <w:sz w:val="18"/>
                                </w:rPr>
                              </w:pPr>
                              <w:r>
                                <w:rPr>
                                  <w:rFonts w:ascii="Courier New" w:hAnsi="Courier New"/>
                                  <w:spacing w:val="-2"/>
                                  <w:sz w:val="18"/>
                                </w:rPr>
                                <w:t xml:space="preserve">android:layout_height="0dp" </w:t>
                              </w:r>
                              <w:r>
                                <w:rPr>
                                  <w:rFonts w:ascii="Courier New" w:hAnsi="Courier New"/>
                                  <w:sz w:val="18"/>
                                </w:rPr>
                                <w:t>android:layout_weight="1"</w:t>
                              </w:r>
                              <w:r>
                                <w:rPr>
                                  <w:rFonts w:ascii="Courier New" w:hAnsi="Courier New"/>
                                  <w:spacing w:val="-29"/>
                                  <w:sz w:val="18"/>
                                </w:rPr>
                                <w:t xml:space="preserve"> </w:t>
                              </w:r>
                              <w:r>
                                <w:rPr>
                                  <w:rFonts w:ascii="Courier New" w:hAnsi="Courier New"/>
                                  <w:sz w:val="18"/>
                                </w:rPr>
                                <w:t>/&gt;</w:t>
                              </w:r>
                            </w:p>
                            <w:p>
                              <w:pPr>
                                <w:pStyle w:val="Normal"/>
                                <w:spacing w:before="9" w:after="0"/>
                                <w:rPr>
                                  <w:rFonts w:ascii="Courier New" w:hAnsi="Courier New"/>
                                  <w:sz w:val="24"/>
                                </w:rPr>
                              </w:pPr>
                              <w:r>
                                <w:rPr>
                                  <w:rFonts w:ascii="Courier New" w:hAnsi="Courier New"/>
                                  <w:sz w:val="24"/>
                                </w:rPr>
                              </w:r>
                            </w:p>
                            <w:p>
                              <w:pPr>
                                <w:pStyle w:val="Normal"/>
                                <w:spacing w:before="1" w:after="0"/>
                                <w:ind w:left="885" w:hanging="0"/>
                                <w:rPr>
                                  <w:rFonts w:ascii="Courier New" w:hAnsi="Courier New"/>
                                  <w:sz w:val="18"/>
                                </w:rPr>
                              </w:pPr>
                              <w:r>
                                <w:rPr>
                                  <w:rFonts w:ascii="Courier New" w:hAnsi="Courier New"/>
                                  <w:spacing w:val="-2"/>
                                  <w:sz w:val="18"/>
                                </w:rPr>
                                <w:t>&lt;fragment</w:t>
                              </w:r>
                            </w:p>
                            <w:p>
                              <w:pPr>
                                <w:pStyle w:val="Normal"/>
                                <w:spacing w:lineRule="atLeast" w:line="280"/>
                                <w:ind w:left="1317" w:hanging="0"/>
                                <w:rPr>
                                  <w:rFonts w:ascii="Courier New" w:hAnsi="Courier New"/>
                                  <w:sz w:val="18"/>
                                </w:rPr>
                              </w:pPr>
                              <w:r>
                                <w:rPr>
                                  <w:rFonts w:ascii="Courier New" w:hAnsi="Courier New"/>
                                  <w:spacing w:val="-2"/>
                                  <w:sz w:val="18"/>
                                </w:rPr>
                                <w:t>android:id="@+id/activity_note_list_fragment" class="com.android.testable.notesapplication</w:t>
                              </w:r>
                            </w:p>
                            <w:p>
                              <w:pPr>
                                <w:pStyle w:val="Normal"/>
                                <w:spacing w:lineRule="auto" w:line="259"/>
                                <w:ind w:left="1317" w:right="1274" w:firstLine="216"/>
                                <w:rPr>
                                  <w:rFonts w:ascii="Courier New" w:hAnsi="Courier New"/>
                                  <w:sz w:val="18"/>
                                </w:rPr>
                              </w:pPr>
                              <w:r>
                                <w:rPr>
                                  <w:rFonts w:ascii="Courier New" w:hAnsi="Courier New"/>
                                  <w:spacing w:val="-2"/>
                                  <w:sz w:val="18"/>
                                </w:rPr>
                                <w:t>.NoteListFragment" android:layout_width="match_parent"</w:t>
                              </w:r>
                            </w:p>
                            <w:p>
                              <w:pPr>
                                <w:pStyle w:val="Normal"/>
                                <w:spacing w:lineRule="auto" w:line="324" w:before="55" w:after="0"/>
                                <w:ind w:left="1317" w:right="1274" w:hanging="0"/>
                                <w:rPr>
                                  <w:rFonts w:ascii="Courier New" w:hAnsi="Courier New"/>
                                  <w:sz w:val="18"/>
                                </w:rPr>
                              </w:pPr>
                              <w:r>
                                <w:rPr>
                                  <w:rFonts w:ascii="Courier New" w:hAnsi="Courier New"/>
                                  <w:spacing w:val="-2"/>
                                  <w:sz w:val="18"/>
                                </w:rPr>
                                <w:t xml:space="preserve">android:layout_height="0dp" </w:t>
                              </w:r>
                              <w:r>
                                <w:rPr>
                                  <w:rFonts w:ascii="Courier New" w:hAnsi="Courier New"/>
                                  <w:sz w:val="18"/>
                                </w:rPr>
                                <w:t>android:layout_weight="1"</w:t>
                              </w:r>
                              <w:r>
                                <w:rPr>
                                  <w:rFonts w:ascii="Courier New" w:hAnsi="Courier New"/>
                                  <w:spacing w:val="-29"/>
                                  <w:sz w:val="18"/>
                                </w:rPr>
                                <w:t xml:space="preserve"> </w:t>
                              </w:r>
                              <w:r>
                                <w:rPr>
                                  <w:rFonts w:ascii="Courier New" w:hAnsi="Courier New"/>
                                  <w:sz w:val="18"/>
                                </w:rPr>
                                <w:t>/&gt;</w:t>
                              </w:r>
                            </w:p>
                            <w:p>
                              <w:pPr>
                                <w:pStyle w:val="Normal"/>
                                <w:spacing w:before="9" w:after="0"/>
                                <w:rPr>
                                  <w:rFonts w:ascii="Courier New" w:hAnsi="Courier New"/>
                                  <w:sz w:val="24"/>
                                </w:rPr>
                              </w:pPr>
                              <w:r>
                                <w:rPr>
                                  <w:rFonts w:ascii="Courier New" w:hAnsi="Courier New"/>
                                  <w:sz w:val="24"/>
                                </w:rPr>
                              </w:r>
                            </w:p>
                            <w:p>
                              <w:pPr>
                                <w:pStyle w:val="Normal"/>
                                <w:spacing w:before="1" w:after="0"/>
                                <w:ind w:left="453" w:hanging="0"/>
                                <w:rPr>
                                  <w:rFonts w:ascii="Courier New" w:hAnsi="Courier New"/>
                                  <w:sz w:val="18"/>
                                </w:rPr>
                              </w:pPr>
                              <w:r>
                                <w:rPr>
                                  <w:rFonts w:ascii="Courier New" w:hAnsi="Courier New"/>
                                  <w:spacing w:val="-2"/>
                                  <w:sz w:val="18"/>
                                </w:rPr>
                                <w:t>&lt;/LinearLayout&gt;</w:t>
                              </w:r>
                            </w:p>
                          </w:txbxContent>
                        </wps:txbx>
                        <wps:bodyPr lIns="0" rIns="0" tIns="0" bIns="0" anchor="t">
                          <a:noAutofit/>
                        </wps:bodyPr>
                      </wps:wsp>
                    </wpg:wgp>
                  </a:graphicData>
                </a:graphic>
              </wp:inline>
            </w:drawing>
          </mc:Choice>
          <mc:Fallback>
            <w:pict>
              <v:group id="shape_0" alt="Shape690" style="position:absolute;margin-left:0pt;margin-top:-164.3pt;width:399.6pt;height:164.25pt" coordorigin="0,-3286" coordsize="7992,3285">
                <v:rect id="shape_0" path="m0,0l-2147483645,0l-2147483645,-2147483646l0,-2147483646xe" fillcolor="#f6f6f6" stroked="f" o:allowincell="f" style="position:absolute;left:0;top:-3276;width:7991;height:3264;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3266;width:7991;height:3244;mso-wrap-style:square;v-text-anchor:top;mso-position-vertical:top">
                  <v:fill o:detectmouseclick="t" on="false"/>
                  <v:stroke color="#3465a4" joinstyle="round" endcap="flat"/>
                  <v:textbox>
                    <w:txbxContent>
                      <w:p>
                        <w:pPr>
                          <w:pStyle w:val="Normal"/>
                          <w:spacing w:lineRule="auto" w:line="324" w:before="40" w:after="0"/>
                          <w:ind w:left="1317" w:right="1274" w:hanging="0"/>
                          <w:rPr>
                            <w:rFonts w:ascii="Courier New" w:hAnsi="Courier New"/>
                            <w:sz w:val="18"/>
                          </w:rPr>
                        </w:pPr>
                        <w:r>
                          <w:rPr>
                            <w:rFonts w:ascii="Courier New" w:hAnsi="Courier New"/>
                            <w:spacing w:val="-2"/>
                            <w:sz w:val="18"/>
                          </w:rPr>
                          <w:t xml:space="preserve">android:layout_height="0dp" </w:t>
                        </w:r>
                        <w:r>
                          <w:rPr>
                            <w:rFonts w:ascii="Courier New" w:hAnsi="Courier New"/>
                            <w:sz w:val="18"/>
                          </w:rPr>
                          <w:t>android:layout_weight="1"</w:t>
                        </w:r>
                        <w:r>
                          <w:rPr>
                            <w:rFonts w:ascii="Courier New" w:hAnsi="Courier New"/>
                            <w:spacing w:val="-29"/>
                            <w:sz w:val="18"/>
                          </w:rPr>
                          <w:t xml:space="preserve"> </w:t>
                        </w:r>
                        <w:r>
                          <w:rPr>
                            <w:rFonts w:ascii="Courier New" w:hAnsi="Courier New"/>
                            <w:sz w:val="18"/>
                          </w:rPr>
                          <w:t>/&gt;</w:t>
                        </w:r>
                      </w:p>
                      <w:p>
                        <w:pPr>
                          <w:pStyle w:val="Normal"/>
                          <w:spacing w:before="9" w:after="0"/>
                          <w:rPr>
                            <w:rFonts w:ascii="Courier New" w:hAnsi="Courier New"/>
                            <w:sz w:val="24"/>
                          </w:rPr>
                        </w:pPr>
                        <w:r>
                          <w:rPr>
                            <w:rFonts w:ascii="Courier New" w:hAnsi="Courier New"/>
                            <w:sz w:val="24"/>
                          </w:rPr>
                        </w:r>
                      </w:p>
                      <w:p>
                        <w:pPr>
                          <w:pStyle w:val="Normal"/>
                          <w:spacing w:before="1" w:after="0"/>
                          <w:ind w:left="885" w:hanging="0"/>
                          <w:rPr>
                            <w:rFonts w:ascii="Courier New" w:hAnsi="Courier New"/>
                            <w:sz w:val="18"/>
                          </w:rPr>
                        </w:pPr>
                        <w:r>
                          <w:rPr>
                            <w:rFonts w:ascii="Courier New" w:hAnsi="Courier New"/>
                            <w:spacing w:val="-2"/>
                            <w:sz w:val="18"/>
                          </w:rPr>
                          <w:t>&lt;fragment</w:t>
                        </w:r>
                      </w:p>
                      <w:p>
                        <w:pPr>
                          <w:pStyle w:val="Normal"/>
                          <w:spacing w:lineRule="atLeast" w:line="280"/>
                          <w:ind w:left="1317" w:hanging="0"/>
                          <w:rPr>
                            <w:rFonts w:ascii="Courier New" w:hAnsi="Courier New"/>
                            <w:sz w:val="18"/>
                          </w:rPr>
                        </w:pPr>
                        <w:r>
                          <w:rPr>
                            <w:rFonts w:ascii="Courier New" w:hAnsi="Courier New"/>
                            <w:spacing w:val="-2"/>
                            <w:sz w:val="18"/>
                          </w:rPr>
                          <w:t>android:id="@+id/activity_note_list_fragment" class="com.android.testable.notesapplication</w:t>
                        </w:r>
                      </w:p>
                      <w:p>
                        <w:pPr>
                          <w:pStyle w:val="Normal"/>
                          <w:spacing w:lineRule="auto" w:line="259"/>
                          <w:ind w:left="1317" w:right="1274" w:firstLine="216"/>
                          <w:rPr>
                            <w:rFonts w:ascii="Courier New" w:hAnsi="Courier New"/>
                            <w:sz w:val="18"/>
                          </w:rPr>
                        </w:pPr>
                        <w:r>
                          <w:rPr>
                            <w:rFonts w:ascii="Courier New" w:hAnsi="Courier New"/>
                            <w:spacing w:val="-2"/>
                            <w:sz w:val="18"/>
                          </w:rPr>
                          <w:t>.NoteListFragment" android:layout_width="match_parent"</w:t>
                        </w:r>
                      </w:p>
                      <w:p>
                        <w:pPr>
                          <w:pStyle w:val="Normal"/>
                          <w:spacing w:lineRule="auto" w:line="324" w:before="55" w:after="0"/>
                          <w:ind w:left="1317" w:right="1274" w:hanging="0"/>
                          <w:rPr>
                            <w:rFonts w:ascii="Courier New" w:hAnsi="Courier New"/>
                            <w:sz w:val="18"/>
                          </w:rPr>
                        </w:pPr>
                        <w:r>
                          <w:rPr>
                            <w:rFonts w:ascii="Courier New" w:hAnsi="Courier New"/>
                            <w:spacing w:val="-2"/>
                            <w:sz w:val="18"/>
                          </w:rPr>
                          <w:t xml:space="preserve">android:layout_height="0dp" </w:t>
                        </w:r>
                        <w:r>
                          <w:rPr>
                            <w:rFonts w:ascii="Courier New" w:hAnsi="Courier New"/>
                            <w:sz w:val="18"/>
                          </w:rPr>
                          <w:t>android:layout_weight="1"</w:t>
                        </w:r>
                        <w:r>
                          <w:rPr>
                            <w:rFonts w:ascii="Courier New" w:hAnsi="Courier New"/>
                            <w:spacing w:val="-29"/>
                            <w:sz w:val="18"/>
                          </w:rPr>
                          <w:t xml:space="preserve"> </w:t>
                        </w:r>
                        <w:r>
                          <w:rPr>
                            <w:rFonts w:ascii="Courier New" w:hAnsi="Courier New"/>
                            <w:sz w:val="18"/>
                          </w:rPr>
                          <w:t>/&gt;</w:t>
                        </w:r>
                      </w:p>
                      <w:p>
                        <w:pPr>
                          <w:pStyle w:val="Normal"/>
                          <w:spacing w:before="9" w:after="0"/>
                          <w:rPr>
                            <w:rFonts w:ascii="Courier New" w:hAnsi="Courier New"/>
                            <w:sz w:val="24"/>
                          </w:rPr>
                        </w:pPr>
                        <w:r>
                          <w:rPr>
                            <w:rFonts w:ascii="Courier New" w:hAnsi="Courier New"/>
                            <w:sz w:val="24"/>
                          </w:rPr>
                        </w:r>
                      </w:p>
                      <w:p>
                        <w:pPr>
                          <w:pStyle w:val="Normal"/>
                          <w:spacing w:before="1" w:after="0"/>
                          <w:ind w:left="453" w:hanging="0"/>
                          <w:rPr>
                            <w:rFonts w:ascii="Courier New" w:hAnsi="Courier New"/>
                            <w:sz w:val="18"/>
                          </w:rPr>
                        </w:pPr>
                        <w:r>
                          <w:rPr>
                            <w:rFonts w:ascii="Courier New" w:hAnsi="Courier New"/>
                            <w:spacing w:val="-2"/>
                            <w:sz w:val="18"/>
                          </w:rPr>
                          <w:t>&lt;/LinearLayout&gt;</w:t>
                        </w:r>
                      </w:p>
                    </w:txbxContent>
                  </v:textbox>
                  <w10:wrap type="square"/>
                </v:rect>
              </v:group>
            </w:pict>
          </mc:Fallback>
        </mc:AlternateContent>
      </w:r>
    </w:p>
    <w:p>
      <w:pPr>
        <w:pStyle w:val="ListParagraph"/>
        <w:numPr>
          <w:ilvl w:val="1"/>
          <w:numId w:val="8"/>
        </w:numPr>
        <w:tabs>
          <w:tab w:val="clear" w:pos="720"/>
          <w:tab w:val="left" w:pos="1274" w:leader="none"/>
        </w:tabs>
        <w:spacing w:before="47" w:after="0"/>
        <w:ind w:left="1274" w:right="525" w:hanging="360"/>
        <w:jc w:val="left"/>
        <w:rPr>
          <w:sz w:val="20"/>
        </w:rPr>
      </w:pPr>
      <w:r>
        <w:rPr>
          <w:sz w:val="20"/>
        </w:rPr>
        <w:t>We</w:t>
      </w:r>
      <w:r>
        <w:rPr>
          <w:spacing w:val="-4"/>
          <w:sz w:val="20"/>
        </w:rPr>
        <w:t xml:space="preserve"> </w:t>
      </w:r>
      <w:r>
        <w:rPr>
          <w:sz w:val="20"/>
        </w:rPr>
        <w:t>also</w:t>
      </w:r>
      <w:r>
        <w:rPr>
          <w:spacing w:val="-5"/>
          <w:sz w:val="20"/>
        </w:rPr>
        <w:t xml:space="preserve"> </w:t>
      </w:r>
      <w:r>
        <w:rPr>
          <w:sz w:val="20"/>
        </w:rPr>
        <w:t>need</w:t>
      </w:r>
      <w:r>
        <w:rPr>
          <w:spacing w:val="-4"/>
          <w:sz w:val="20"/>
        </w:rPr>
        <w:t xml:space="preserve"> </w:t>
      </w:r>
      <w:r>
        <w:rPr>
          <w:sz w:val="20"/>
        </w:rPr>
        <w:t>to</w:t>
      </w:r>
      <w:r>
        <w:rPr>
          <w:spacing w:val="-4"/>
          <w:sz w:val="20"/>
        </w:rPr>
        <w:t xml:space="preserve"> </w:t>
      </w:r>
      <w:r>
        <w:rPr>
          <w:sz w:val="20"/>
        </w:rPr>
        <w:t>add</w:t>
      </w:r>
      <w:r>
        <w:rPr>
          <w:spacing w:val="-5"/>
          <w:sz w:val="20"/>
        </w:rPr>
        <w:t xml:space="preserve"> </w:t>
      </w:r>
      <w:r>
        <w:rPr>
          <w:sz w:val="20"/>
        </w:rPr>
        <w:t>the</w:t>
      </w:r>
      <w:r>
        <w:rPr>
          <w:spacing w:val="-4"/>
          <w:sz w:val="20"/>
        </w:rPr>
        <w:t xml:space="preserve"> </w:t>
      </w:r>
      <w:r>
        <w:rPr>
          <w:sz w:val="20"/>
        </w:rPr>
        <w:t>landscape</w:t>
      </w:r>
      <w:r>
        <w:rPr>
          <w:spacing w:val="-4"/>
          <w:sz w:val="20"/>
        </w:rPr>
        <w:t xml:space="preserve"> </w:t>
      </w:r>
      <w:r>
        <w:rPr>
          <w:sz w:val="20"/>
        </w:rPr>
        <w:t>file;</w:t>
      </w:r>
      <w:r>
        <w:rPr>
          <w:spacing w:val="-4"/>
          <w:sz w:val="20"/>
        </w:rPr>
        <w:t xml:space="preserve"> </w:t>
      </w:r>
      <w:r>
        <w:rPr>
          <w:sz w:val="20"/>
        </w:rPr>
        <w:t>that</w:t>
      </w:r>
      <w:r>
        <w:rPr>
          <w:spacing w:val="-4"/>
          <w:sz w:val="20"/>
        </w:rPr>
        <w:t xml:space="preserve"> </w:t>
      </w:r>
      <w:r>
        <w:rPr>
          <w:sz w:val="20"/>
        </w:rPr>
        <w:t>is,</w:t>
      </w:r>
      <w:r>
        <w:rPr>
          <w:spacing w:val="-6"/>
          <w:sz w:val="20"/>
        </w:rPr>
        <w:t xml:space="preserve"> </w:t>
      </w:r>
      <w:r>
        <w:rPr>
          <w:rFonts w:ascii="Courier New" w:hAnsi="Courier New"/>
          <w:b/>
        </w:rPr>
        <w:t xml:space="preserve">layout-land/activity_ </w:t>
      </w:r>
      <w:r>
        <w:rPr>
          <w:rFonts w:ascii="Courier New" w:hAnsi="Courier New"/>
          <w:b/>
          <w:spacing w:val="-2"/>
        </w:rPr>
        <w:t>note.xml</w:t>
      </w:r>
      <w:r>
        <w:rPr>
          <w:spacing w:val="-2"/>
          <w:sz w:val="20"/>
        </w:rPr>
        <w:t>:</w:t>
      </w:r>
    </w:p>
    <w:p>
      <w:pPr>
        <w:sectPr>
          <w:headerReference w:type="even" r:id="rId340"/>
          <w:headerReference w:type="default" r:id="rId341"/>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0" w:after="0"/>
        <w:rPr>
          <w:sz w:val="8"/>
        </w:rPr>
      </w:pPr>
      <w:r>
        <w:rPr>
          <w:sz w:val="8"/>
        </w:rPr>
        <mc:AlternateContent>
          <mc:Choice Requires="wpg">
            <w:drawing>
              <wp:anchor behindDoc="0" distT="635" distB="0" distL="0" distR="4445" simplePos="0" locked="0" layoutInCell="0" allowOverlap="1" relativeHeight="1799" wp14:anchorId="0545558E">
                <wp:simplePos x="0" y="0"/>
                <wp:positionH relativeFrom="page">
                  <wp:posOffset>1120140</wp:posOffset>
                </wp:positionH>
                <wp:positionV relativeFrom="paragraph">
                  <wp:posOffset>90170</wp:posOffset>
                </wp:positionV>
                <wp:extent cx="5074920" cy="4575175"/>
                <wp:effectExtent l="0" t="635" r="635" b="0"/>
                <wp:wrapTopAndBottom/>
                <wp:docPr id="1135" name="docshapegroup884"/>
                <a:graphic xmlns:a="http://schemas.openxmlformats.org/drawingml/2006/main">
                  <a:graphicData uri="http://schemas.microsoft.com/office/word/2010/wordprocessingGroup">
                    <wpg:wgp>
                      <wpg:cNvGrpSpPr/>
                      <wpg:grpSpPr>
                        <a:xfrm>
                          <a:off x="0" y="0"/>
                          <a:ext cx="5074920" cy="4575240"/>
                          <a:chOff x="0" y="0"/>
                          <a:chExt cx="5074920" cy="4575240"/>
                        </a:xfrm>
                      </wpg:grpSpPr>
                      <wps:wsp>
                        <wps:cNvSpPr/>
                        <wps:spPr>
                          <a:xfrm>
                            <a:off x="0" y="6480"/>
                            <a:ext cx="5074920" cy="4562640"/>
                          </a:xfrm>
                          <a:prstGeom prst="rect">
                            <a:avLst/>
                          </a:prstGeom>
                          <a:solidFill>
                            <a:srgbClr val="f6f6f6"/>
                          </a:solidFill>
                          <a:ln w="0">
                            <a:noFill/>
                          </a:ln>
                        </wps:spPr>
                        <wps:style>
                          <a:lnRef idx="0"/>
                          <a:fillRef idx="0"/>
                          <a:effectRef idx="0"/>
                          <a:fontRef idx="minor"/>
                        </wps:style>
                        <wps:bodyPr/>
                      </wps:wsp>
                      <wps:wsp>
                        <wps:cNvSpPr/>
                        <wps:spPr>
                          <a:xfrm>
                            <a:off x="0" y="0"/>
                            <a:ext cx="5074920" cy="4575240"/>
                          </a:xfrm>
                          <a:custGeom>
                            <a:avLst/>
                            <a:gdLst>
                              <a:gd name="textAreaLeft" fmla="*/ 0 w 2877120"/>
                              <a:gd name="textAreaRight" fmla="*/ 2879280 w 2877120"/>
                              <a:gd name="textAreaTop" fmla="*/ 0 h 2593800"/>
                              <a:gd name="textAreaBottom" fmla="*/ 2595960 h 2593800"/>
                            </a:gdLst>
                            <a:ahLst/>
                            <a:rect l="textAreaLeft" t="textAreaTop" r="textAreaRight" b="textAreaBottom"/>
                            <a:pathLst>
                              <a:path w="7992" h="7205">
                                <a:moveTo>
                                  <a:pt x="7992" y="7184"/>
                                </a:moveTo>
                                <a:lnTo>
                                  <a:pt x="0" y="7184"/>
                                </a:lnTo>
                                <a:lnTo>
                                  <a:pt x="0" y="7204"/>
                                </a:lnTo>
                                <a:lnTo>
                                  <a:pt x="7992" y="7204"/>
                                </a:lnTo>
                                <a:lnTo>
                                  <a:pt x="7992" y="71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454968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&lt;?xml</w:t>
                              </w:r>
                              <w:r>
                                <w:rPr>
                                  <w:rFonts w:ascii="Courier New" w:hAnsi="Courier New"/>
                                  <w:spacing w:val="-16"/>
                                  <w:sz w:val="18"/>
                                </w:rPr>
                                <w:t xml:space="preserve"> </w:t>
                              </w:r>
                              <w:r>
                                <w:rPr>
                                  <w:rFonts w:ascii="Courier New" w:hAnsi="Courier New"/>
                                  <w:sz w:val="18"/>
                                </w:rPr>
                                <w:t>version="1.0"</w:t>
                              </w:r>
                              <w:r>
                                <w:rPr>
                                  <w:rFonts w:ascii="Courier New" w:hAnsi="Courier New"/>
                                  <w:spacing w:val="-16"/>
                                  <w:sz w:val="18"/>
                                </w:rPr>
                                <w:t xml:space="preserve"> </w:t>
                              </w:r>
                              <w:r>
                                <w:rPr>
                                  <w:rFonts w:ascii="Courier New" w:hAnsi="Courier New"/>
                                  <w:sz w:val="18"/>
                                </w:rPr>
                                <w:t>encoding="utf-</w:t>
                              </w:r>
                              <w:r>
                                <w:rPr>
                                  <w:rFonts w:ascii="Courier New" w:hAnsi="Courier New"/>
                                  <w:spacing w:val="-4"/>
                                  <w:sz w:val="18"/>
                                </w:rPr>
                                <w:t>8"?&gt;</w:t>
                              </w:r>
                            </w:p>
                            <w:p>
                              <w:pPr>
                                <w:pStyle w:val="Normal"/>
                                <w:spacing w:lineRule="auto" w:line="235" w:before="79" w:after="0"/>
                                <w:ind w:left="669" w:right="840" w:hanging="216"/>
                                <w:rPr>
                                  <w:rFonts w:ascii="Courier New" w:hAnsi="Courier New"/>
                                  <w:sz w:val="18"/>
                                </w:rPr>
                              </w:pPr>
                              <w:r>
                                <w:rPr>
                                  <w:rFonts w:ascii="Courier New" w:hAnsi="Courier New"/>
                                  <w:spacing w:val="-2"/>
                                  <w:sz w:val="18"/>
                                </w:rPr>
                                <w:t xml:space="preserve">&lt;LinearLayout </w:t>
                              </w:r>
                              <w:hyperlink r:id="rId336">
                                <w:r>
                                  <w:rPr>
                                    <w:rFonts w:ascii="Courier New" w:hAnsi="Courier New"/>
                                    <w:spacing w:val="-2"/>
                                    <w:sz w:val="18"/>
                                  </w:rPr>
                                  <w:t>xmlns:android="http://schemas.android.com/apk/res/android"</w:t>
                                </w:r>
                              </w:hyperlink>
                            </w:p>
                            <w:p>
                              <w:pPr>
                                <w:pStyle w:val="Normal"/>
                                <w:spacing w:lineRule="auto" w:line="324" w:before="18" w:after="0"/>
                                <w:ind w:left="885" w:right="840" w:hanging="0"/>
                                <w:rPr>
                                  <w:rFonts w:ascii="Courier New" w:hAnsi="Courier New"/>
                                  <w:sz w:val="18"/>
                                </w:rPr>
                              </w:pPr>
                              <w:hyperlink r:id="rId337">
                                <w:r>
                                  <w:rPr>
                                    <w:rFonts w:ascii="Courier New" w:hAnsi="Courier New"/>
                                    <w:spacing w:val="-2"/>
                                    <w:sz w:val="18"/>
                                  </w:rPr>
                                  <w:t>xmlns:tools="http://schemas.android.com/tools"</w:t>
                                </w:r>
                              </w:hyperlink>
                              <w:r>
                                <w:rPr>
                                  <w:rFonts w:ascii="Courier New" w:hAnsi="Courier New"/>
                                  <w:spacing w:val="-2"/>
                                  <w:sz w:val="18"/>
                                </w:rPr>
                                <w:t xml:space="preserve"> android:layout_width="match_parent" android:layout_height="match_parent" android:baselineAligned="false" android:orientation="horizontal" tools:context=".NotesActivity"&gt;</w:t>
                              </w:r>
                            </w:p>
                            <w:p>
                              <w:pPr>
                                <w:pStyle w:val="Normal"/>
                                <w:rPr>
                                  <w:rFonts w:ascii="Courier New" w:hAnsi="Courier New"/>
                                  <w:sz w:val="25"/>
                                </w:rPr>
                              </w:pPr>
                              <w:r>
                                <w:rPr>
                                  <w:rFonts w:ascii="Courier New" w:hAnsi="Courier New"/>
                                  <w:sz w:val="25"/>
                                </w:rPr>
                              </w:r>
                            </w:p>
                            <w:p>
                              <w:pPr>
                                <w:pStyle w:val="Normal"/>
                                <w:ind w:left="885" w:hanging="0"/>
                                <w:rPr>
                                  <w:rFonts w:ascii="Courier New" w:hAnsi="Courier New"/>
                                  <w:sz w:val="18"/>
                                </w:rPr>
                              </w:pPr>
                              <w:r>
                                <w:rPr>
                                  <w:rFonts w:ascii="Courier New" w:hAnsi="Courier New"/>
                                  <w:spacing w:val="-2"/>
                                  <w:sz w:val="18"/>
                                </w:rPr>
                                <w:t>&lt;fragment</w:t>
                              </w:r>
                            </w:p>
                            <w:p>
                              <w:pPr>
                                <w:pStyle w:val="Normal"/>
                                <w:spacing w:lineRule="atLeast" w:line="280"/>
                                <w:ind w:left="1317" w:hanging="0"/>
                                <w:rPr>
                                  <w:rFonts w:ascii="Courier New" w:hAnsi="Courier New"/>
                                  <w:sz w:val="18"/>
                                </w:rPr>
                              </w:pPr>
                              <w:r>
                                <w:rPr>
                                  <w:rFonts w:ascii="Courier New" w:hAnsi="Courier New"/>
                                  <w:spacing w:val="-2"/>
                                  <w:sz w:val="18"/>
                                </w:rPr>
                                <w:t>android:id="@+id/activity_note_count_fragment" class="com.android.testable.notesapplication</w:t>
                              </w:r>
                            </w:p>
                            <w:p>
                              <w:pPr>
                                <w:pStyle w:val="Normal"/>
                                <w:spacing w:lineRule="auto" w:line="259"/>
                                <w:ind w:left="1317" w:right="2128" w:firstLine="216"/>
                                <w:rPr>
                                  <w:rFonts w:ascii="Courier New" w:hAnsi="Courier New"/>
                                  <w:sz w:val="18"/>
                                </w:rPr>
                              </w:pPr>
                              <w:r>
                                <w:rPr>
                                  <w:rFonts w:ascii="Courier New" w:hAnsi="Courier New"/>
                                  <w:spacing w:val="-2"/>
                                  <w:sz w:val="18"/>
                                </w:rPr>
                                <w:t>.CountNotesFragment" android:layout_width="0dp"</w:t>
                              </w:r>
                            </w:p>
                            <w:p>
                              <w:pPr>
                                <w:pStyle w:val="Normal"/>
                                <w:spacing w:lineRule="auto" w:line="324" w:before="56" w:after="0"/>
                                <w:ind w:left="1317" w:right="840" w:hanging="0"/>
                                <w:rPr>
                                  <w:rFonts w:ascii="Courier New" w:hAnsi="Courier New"/>
                                  <w:sz w:val="18"/>
                                </w:rPr>
                              </w:pPr>
                              <w:r>
                                <w:rPr>
                                  <w:rFonts w:ascii="Courier New" w:hAnsi="Courier New"/>
                                  <w:spacing w:val="-2"/>
                                  <w:sz w:val="18"/>
                                </w:rPr>
                                <w:t xml:space="preserve">android:layout_height="match_parent" </w:t>
                              </w:r>
                              <w:r>
                                <w:rPr>
                                  <w:rFonts w:ascii="Courier New" w:hAnsi="Courier New"/>
                                  <w:sz w:val="18"/>
                                </w:rPr>
                                <w:t>android:layout_weight="1" /&gt;</w:t>
                              </w:r>
                            </w:p>
                            <w:p>
                              <w:pPr>
                                <w:pStyle w:val="Normal"/>
                                <w:spacing w:before="9" w:after="0"/>
                                <w:rPr>
                                  <w:rFonts w:ascii="Courier New" w:hAnsi="Courier New"/>
                                  <w:sz w:val="24"/>
                                </w:rPr>
                              </w:pPr>
                              <w:r>
                                <w:rPr>
                                  <w:rFonts w:ascii="Courier New" w:hAnsi="Courier New"/>
                                  <w:sz w:val="24"/>
                                </w:rPr>
                              </w:r>
                            </w:p>
                            <w:p>
                              <w:pPr>
                                <w:pStyle w:val="Normal"/>
                                <w:ind w:left="885" w:hanging="0"/>
                                <w:rPr>
                                  <w:rFonts w:ascii="Courier New" w:hAnsi="Courier New"/>
                                  <w:sz w:val="18"/>
                                </w:rPr>
                              </w:pPr>
                              <w:r>
                                <w:rPr>
                                  <w:rFonts w:ascii="Courier New" w:hAnsi="Courier New"/>
                                  <w:spacing w:val="-2"/>
                                  <w:sz w:val="18"/>
                                </w:rPr>
                                <w:t>&lt;fragment</w:t>
                              </w:r>
                            </w:p>
                            <w:p>
                              <w:pPr>
                                <w:pStyle w:val="Normal"/>
                                <w:spacing w:lineRule="atLeast" w:line="280"/>
                                <w:ind w:left="1317" w:hanging="0"/>
                                <w:rPr>
                                  <w:rFonts w:ascii="Courier New" w:hAnsi="Courier New"/>
                                  <w:sz w:val="18"/>
                                </w:rPr>
                              </w:pPr>
                              <w:r>
                                <w:rPr>
                                  <w:rFonts w:ascii="Courier New" w:hAnsi="Courier New"/>
                                  <w:spacing w:val="-2"/>
                                  <w:sz w:val="18"/>
                                </w:rPr>
                                <w:t>android:id="@+id/activity_note_list_fragment" class="com.android.testable.notesapplication</w:t>
                              </w:r>
                            </w:p>
                            <w:p>
                              <w:pPr>
                                <w:pStyle w:val="Normal"/>
                                <w:spacing w:lineRule="auto" w:line="259"/>
                                <w:ind w:left="1317" w:right="2128" w:firstLine="216"/>
                                <w:rPr>
                                  <w:rFonts w:ascii="Courier New" w:hAnsi="Courier New"/>
                                  <w:sz w:val="18"/>
                                </w:rPr>
                              </w:pPr>
                              <w:r>
                                <w:rPr>
                                  <w:rFonts w:ascii="Courier New" w:hAnsi="Courier New"/>
                                  <w:spacing w:val="-2"/>
                                  <w:sz w:val="18"/>
                                </w:rPr>
                                <w:t>.NoteListFragment" android:layout_width="0dp"</w:t>
                              </w:r>
                            </w:p>
                            <w:p>
                              <w:pPr>
                                <w:pStyle w:val="Normal"/>
                                <w:spacing w:lineRule="auto" w:line="324" w:before="56" w:after="0"/>
                                <w:ind w:left="1317" w:right="840" w:hanging="0"/>
                                <w:rPr>
                                  <w:rFonts w:ascii="Courier New" w:hAnsi="Courier New"/>
                                  <w:sz w:val="18"/>
                                </w:rPr>
                              </w:pPr>
                              <w:r>
                                <w:rPr>
                                  <w:rFonts w:ascii="Courier New" w:hAnsi="Courier New"/>
                                  <w:spacing w:val="-2"/>
                                  <w:sz w:val="18"/>
                                </w:rPr>
                                <w:t xml:space="preserve">android:layout_height="match_parent" </w:t>
                              </w:r>
                              <w:r>
                                <w:rPr>
                                  <w:rFonts w:ascii="Courier New" w:hAnsi="Courier New"/>
                                  <w:sz w:val="18"/>
                                </w:rPr>
                                <w:t>android:layout_weight="1" /&gt;</w:t>
                              </w:r>
                            </w:p>
                            <w:p>
                              <w:pPr>
                                <w:pStyle w:val="Normal"/>
                                <w:spacing w:before="9" w:after="0"/>
                                <w:rPr>
                                  <w:rFonts w:ascii="Courier New" w:hAnsi="Courier New"/>
                                  <w:sz w:val="24"/>
                                </w:rPr>
                              </w:pPr>
                              <w:r>
                                <w:rPr>
                                  <w:rFonts w:ascii="Courier New" w:hAnsi="Courier New"/>
                                  <w:sz w:val="24"/>
                                </w:rPr>
                              </w:r>
                            </w:p>
                            <w:p>
                              <w:pPr>
                                <w:pStyle w:val="Normal"/>
                                <w:ind w:left="453" w:hanging="0"/>
                                <w:rPr>
                                  <w:rFonts w:ascii="Courier New" w:hAnsi="Courier New"/>
                                  <w:sz w:val="18"/>
                                </w:rPr>
                              </w:pPr>
                              <w:r>
                                <w:rPr>
                                  <w:rFonts w:ascii="Courier New" w:hAnsi="Courier New"/>
                                  <w:spacing w:val="-2"/>
                                  <w:sz w:val="18"/>
                                </w:rPr>
                                <w:t>&lt;/LinearLayout&gt;</w:t>
                              </w:r>
                            </w:p>
                          </w:txbxContent>
                        </wps:txbx>
                        <wps:bodyPr lIns="0" rIns="0" tIns="0" bIns="0" anchor="t">
                          <a:noAutofit/>
                        </wps:bodyPr>
                      </wps:wsp>
                    </wpg:wgp>
                  </a:graphicData>
                </a:graphic>
              </wp:anchor>
            </w:drawing>
          </mc:Choice>
          <mc:Fallback>
            <w:pict>
              <v:group id="shape_0" alt="docshapegroup884" style="position:absolute;margin-left:88.2pt;margin-top:7.1pt;width:399.6pt;height:360.25pt" coordorigin="1764,142" coordsize="7992,7205">
                <v:rect id="shape_0" path="m0,0l-2147483645,0l-2147483645,-2147483646l0,-2147483646xe" fillcolor="#f6f6f6" stroked="f" o:allowincell="f" style="position:absolute;left:1764;top:152;width:7991;height:718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2;width:7991;height:716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&lt;?xml</w:t>
                        </w:r>
                        <w:r>
                          <w:rPr>
                            <w:rFonts w:ascii="Courier New" w:hAnsi="Courier New"/>
                            <w:spacing w:val="-16"/>
                            <w:sz w:val="18"/>
                          </w:rPr>
                          <w:t xml:space="preserve"> </w:t>
                        </w:r>
                        <w:r>
                          <w:rPr>
                            <w:rFonts w:ascii="Courier New" w:hAnsi="Courier New"/>
                            <w:sz w:val="18"/>
                          </w:rPr>
                          <w:t>version="1.0"</w:t>
                        </w:r>
                        <w:r>
                          <w:rPr>
                            <w:rFonts w:ascii="Courier New" w:hAnsi="Courier New"/>
                            <w:spacing w:val="-16"/>
                            <w:sz w:val="18"/>
                          </w:rPr>
                          <w:t xml:space="preserve"> </w:t>
                        </w:r>
                        <w:r>
                          <w:rPr>
                            <w:rFonts w:ascii="Courier New" w:hAnsi="Courier New"/>
                            <w:sz w:val="18"/>
                          </w:rPr>
                          <w:t>encoding="utf-</w:t>
                        </w:r>
                        <w:r>
                          <w:rPr>
                            <w:rFonts w:ascii="Courier New" w:hAnsi="Courier New"/>
                            <w:spacing w:val="-4"/>
                            <w:sz w:val="18"/>
                          </w:rPr>
                          <w:t>8"?&gt;</w:t>
                        </w:r>
                      </w:p>
                      <w:p>
                        <w:pPr>
                          <w:pStyle w:val="Normal"/>
                          <w:spacing w:lineRule="auto" w:line="235" w:before="79" w:after="0"/>
                          <w:ind w:left="669" w:right="840" w:hanging="216"/>
                          <w:rPr>
                            <w:rFonts w:ascii="Courier New" w:hAnsi="Courier New"/>
                            <w:sz w:val="18"/>
                          </w:rPr>
                        </w:pPr>
                        <w:r>
                          <w:rPr>
                            <w:rFonts w:ascii="Courier New" w:hAnsi="Courier New"/>
                            <w:spacing w:val="-2"/>
                            <w:sz w:val="18"/>
                          </w:rPr>
                          <w:t xml:space="preserve">&lt;LinearLayout </w:t>
                        </w:r>
                        <w:hyperlink r:id="rId338">
                          <w:r>
                            <w:rPr>
                              <w:rFonts w:ascii="Courier New" w:hAnsi="Courier New"/>
                              <w:spacing w:val="-2"/>
                              <w:sz w:val="18"/>
                            </w:rPr>
                            <w:t>xmlns:android="http://schemas.android.com/apk/res/android"</w:t>
                          </w:r>
                        </w:hyperlink>
                      </w:p>
                      <w:p>
                        <w:pPr>
                          <w:pStyle w:val="Normal"/>
                          <w:spacing w:lineRule="auto" w:line="324" w:before="18" w:after="0"/>
                          <w:ind w:left="885" w:right="840" w:hanging="0"/>
                          <w:rPr>
                            <w:rFonts w:ascii="Courier New" w:hAnsi="Courier New"/>
                            <w:sz w:val="18"/>
                          </w:rPr>
                        </w:pPr>
                        <w:hyperlink r:id="rId339">
                          <w:r>
                            <w:rPr>
                              <w:rFonts w:ascii="Courier New" w:hAnsi="Courier New"/>
                              <w:spacing w:val="-2"/>
                              <w:sz w:val="18"/>
                            </w:rPr>
                            <w:t>xmlns:tools="http://schemas.android.com/tools"</w:t>
                          </w:r>
                        </w:hyperlink>
                        <w:r>
                          <w:rPr>
                            <w:rFonts w:ascii="Courier New" w:hAnsi="Courier New"/>
                            <w:spacing w:val="-2"/>
                            <w:sz w:val="18"/>
                          </w:rPr>
                          <w:t xml:space="preserve"> android:layout_width="match_parent" android:layout_height="match_parent" android:baselineAligned="false" android:orientation="horizontal" tools:context=".NotesActivity"&gt;</w:t>
                        </w:r>
                      </w:p>
                      <w:p>
                        <w:pPr>
                          <w:pStyle w:val="Normal"/>
                          <w:rPr>
                            <w:rFonts w:ascii="Courier New" w:hAnsi="Courier New"/>
                            <w:sz w:val="25"/>
                          </w:rPr>
                        </w:pPr>
                        <w:r>
                          <w:rPr>
                            <w:rFonts w:ascii="Courier New" w:hAnsi="Courier New"/>
                            <w:sz w:val="25"/>
                          </w:rPr>
                        </w:r>
                      </w:p>
                      <w:p>
                        <w:pPr>
                          <w:pStyle w:val="Normal"/>
                          <w:ind w:left="885" w:hanging="0"/>
                          <w:rPr>
                            <w:rFonts w:ascii="Courier New" w:hAnsi="Courier New"/>
                            <w:sz w:val="18"/>
                          </w:rPr>
                        </w:pPr>
                        <w:r>
                          <w:rPr>
                            <w:rFonts w:ascii="Courier New" w:hAnsi="Courier New"/>
                            <w:spacing w:val="-2"/>
                            <w:sz w:val="18"/>
                          </w:rPr>
                          <w:t>&lt;fragment</w:t>
                        </w:r>
                      </w:p>
                      <w:p>
                        <w:pPr>
                          <w:pStyle w:val="Normal"/>
                          <w:spacing w:lineRule="atLeast" w:line="280"/>
                          <w:ind w:left="1317" w:hanging="0"/>
                          <w:rPr>
                            <w:rFonts w:ascii="Courier New" w:hAnsi="Courier New"/>
                            <w:sz w:val="18"/>
                          </w:rPr>
                        </w:pPr>
                        <w:r>
                          <w:rPr>
                            <w:rFonts w:ascii="Courier New" w:hAnsi="Courier New"/>
                            <w:spacing w:val="-2"/>
                            <w:sz w:val="18"/>
                          </w:rPr>
                          <w:t>android:id="@+id/activity_note_count_fragment" class="com.android.testable.notesapplication</w:t>
                        </w:r>
                      </w:p>
                      <w:p>
                        <w:pPr>
                          <w:pStyle w:val="Normal"/>
                          <w:spacing w:lineRule="auto" w:line="259"/>
                          <w:ind w:left="1317" w:right="2128" w:firstLine="216"/>
                          <w:rPr>
                            <w:rFonts w:ascii="Courier New" w:hAnsi="Courier New"/>
                            <w:sz w:val="18"/>
                          </w:rPr>
                        </w:pPr>
                        <w:r>
                          <w:rPr>
                            <w:rFonts w:ascii="Courier New" w:hAnsi="Courier New"/>
                            <w:spacing w:val="-2"/>
                            <w:sz w:val="18"/>
                          </w:rPr>
                          <w:t>.CountNotesFragment" android:layout_width="0dp"</w:t>
                        </w:r>
                      </w:p>
                      <w:p>
                        <w:pPr>
                          <w:pStyle w:val="Normal"/>
                          <w:spacing w:lineRule="auto" w:line="324" w:before="56" w:after="0"/>
                          <w:ind w:left="1317" w:right="840" w:hanging="0"/>
                          <w:rPr>
                            <w:rFonts w:ascii="Courier New" w:hAnsi="Courier New"/>
                            <w:sz w:val="18"/>
                          </w:rPr>
                        </w:pPr>
                        <w:r>
                          <w:rPr>
                            <w:rFonts w:ascii="Courier New" w:hAnsi="Courier New"/>
                            <w:spacing w:val="-2"/>
                            <w:sz w:val="18"/>
                          </w:rPr>
                          <w:t xml:space="preserve">android:layout_height="match_parent" </w:t>
                        </w:r>
                        <w:r>
                          <w:rPr>
                            <w:rFonts w:ascii="Courier New" w:hAnsi="Courier New"/>
                            <w:sz w:val="18"/>
                          </w:rPr>
                          <w:t>android:layout_weight="1" /&gt;</w:t>
                        </w:r>
                      </w:p>
                      <w:p>
                        <w:pPr>
                          <w:pStyle w:val="Normal"/>
                          <w:spacing w:before="9" w:after="0"/>
                          <w:rPr>
                            <w:rFonts w:ascii="Courier New" w:hAnsi="Courier New"/>
                            <w:sz w:val="24"/>
                          </w:rPr>
                        </w:pPr>
                        <w:r>
                          <w:rPr>
                            <w:rFonts w:ascii="Courier New" w:hAnsi="Courier New"/>
                            <w:sz w:val="24"/>
                          </w:rPr>
                        </w:r>
                      </w:p>
                      <w:p>
                        <w:pPr>
                          <w:pStyle w:val="Normal"/>
                          <w:ind w:left="885" w:hanging="0"/>
                          <w:rPr>
                            <w:rFonts w:ascii="Courier New" w:hAnsi="Courier New"/>
                            <w:sz w:val="18"/>
                          </w:rPr>
                        </w:pPr>
                        <w:r>
                          <w:rPr>
                            <w:rFonts w:ascii="Courier New" w:hAnsi="Courier New"/>
                            <w:spacing w:val="-2"/>
                            <w:sz w:val="18"/>
                          </w:rPr>
                          <w:t>&lt;fragment</w:t>
                        </w:r>
                      </w:p>
                      <w:p>
                        <w:pPr>
                          <w:pStyle w:val="Normal"/>
                          <w:spacing w:lineRule="atLeast" w:line="280"/>
                          <w:ind w:left="1317" w:hanging="0"/>
                          <w:rPr>
                            <w:rFonts w:ascii="Courier New" w:hAnsi="Courier New"/>
                            <w:sz w:val="18"/>
                          </w:rPr>
                        </w:pPr>
                        <w:r>
                          <w:rPr>
                            <w:rFonts w:ascii="Courier New" w:hAnsi="Courier New"/>
                            <w:spacing w:val="-2"/>
                            <w:sz w:val="18"/>
                          </w:rPr>
                          <w:t>android:id="@+id/activity_note_list_fragment" class="com.android.testable.notesapplication</w:t>
                        </w:r>
                      </w:p>
                      <w:p>
                        <w:pPr>
                          <w:pStyle w:val="Normal"/>
                          <w:spacing w:lineRule="auto" w:line="259"/>
                          <w:ind w:left="1317" w:right="2128" w:firstLine="216"/>
                          <w:rPr>
                            <w:rFonts w:ascii="Courier New" w:hAnsi="Courier New"/>
                            <w:sz w:val="18"/>
                          </w:rPr>
                        </w:pPr>
                        <w:r>
                          <w:rPr>
                            <w:rFonts w:ascii="Courier New" w:hAnsi="Courier New"/>
                            <w:spacing w:val="-2"/>
                            <w:sz w:val="18"/>
                          </w:rPr>
                          <w:t>.NoteListFragment" android:layout_width="0dp"</w:t>
                        </w:r>
                      </w:p>
                      <w:p>
                        <w:pPr>
                          <w:pStyle w:val="Normal"/>
                          <w:spacing w:lineRule="auto" w:line="324" w:before="56" w:after="0"/>
                          <w:ind w:left="1317" w:right="840" w:hanging="0"/>
                          <w:rPr>
                            <w:rFonts w:ascii="Courier New" w:hAnsi="Courier New"/>
                            <w:sz w:val="18"/>
                          </w:rPr>
                        </w:pPr>
                        <w:r>
                          <w:rPr>
                            <w:rFonts w:ascii="Courier New" w:hAnsi="Courier New"/>
                            <w:spacing w:val="-2"/>
                            <w:sz w:val="18"/>
                          </w:rPr>
                          <w:t xml:space="preserve">android:layout_height="match_parent" </w:t>
                        </w:r>
                        <w:r>
                          <w:rPr>
                            <w:rFonts w:ascii="Courier New" w:hAnsi="Courier New"/>
                            <w:sz w:val="18"/>
                          </w:rPr>
                          <w:t>android:layout_weight="1" /&gt;</w:t>
                        </w:r>
                      </w:p>
                      <w:p>
                        <w:pPr>
                          <w:pStyle w:val="Normal"/>
                          <w:spacing w:before="9" w:after="0"/>
                          <w:rPr>
                            <w:rFonts w:ascii="Courier New" w:hAnsi="Courier New"/>
                            <w:sz w:val="24"/>
                          </w:rPr>
                        </w:pPr>
                        <w:r>
                          <w:rPr>
                            <w:rFonts w:ascii="Courier New" w:hAnsi="Courier New"/>
                            <w:sz w:val="24"/>
                          </w:rPr>
                        </w:r>
                      </w:p>
                      <w:p>
                        <w:pPr>
                          <w:pStyle w:val="Normal"/>
                          <w:ind w:left="453" w:hanging="0"/>
                          <w:rPr>
                            <w:rFonts w:ascii="Courier New" w:hAnsi="Courier New"/>
                            <w:sz w:val="18"/>
                          </w:rPr>
                        </w:pPr>
                        <w:r>
                          <w:rPr>
                            <w:rFonts w:ascii="Courier New" w:hAnsi="Courier New"/>
                            <w:spacing w:val="-2"/>
                            <w:sz w:val="18"/>
                          </w:rPr>
                          <w:t>&lt;/LinearLayout&gt;</w:t>
                        </w:r>
                      </w:p>
                    </w:txbxContent>
                  </v:textbox>
                  <w10:wrap type="topAndBottom"/>
                </v:rect>
              </v:group>
            </w:pict>
          </mc:Fallback>
        </mc:AlternateContent>
      </w:r>
    </w:p>
    <w:p>
      <w:pPr>
        <w:pStyle w:val="TextBody"/>
        <w:spacing w:before="12" w:after="0"/>
        <w:rPr>
          <w:sz w:val="7"/>
        </w:rPr>
      </w:pPr>
      <w:r>
        <w:rPr>
          <w:sz w:val="7"/>
        </w:rPr>
      </w:r>
    </w:p>
    <w:p>
      <w:pPr>
        <w:pStyle w:val="ListParagraph"/>
        <w:numPr>
          <w:ilvl w:val="1"/>
          <w:numId w:val="8"/>
        </w:numPr>
        <w:tabs>
          <w:tab w:val="clear" w:pos="720"/>
          <w:tab w:val="left" w:pos="554" w:leader="none"/>
        </w:tabs>
        <w:spacing w:before="101" w:after="0"/>
        <w:ind w:left="554" w:hanging="360"/>
        <w:jc w:val="left"/>
        <w:rPr>
          <w:sz w:val="20"/>
        </w:rPr>
      </w:pPr>
      <w:r>
        <w:rPr>
          <w:sz w:val="20"/>
        </w:rPr>
        <w:t>Finally,</w:t>
      </w:r>
      <w:r>
        <w:rPr>
          <w:spacing w:val="-5"/>
          <w:sz w:val="20"/>
        </w:rPr>
        <w:t xml:space="preserve"> </w:t>
      </w:r>
      <w:r>
        <w:rPr>
          <w:sz w:val="20"/>
        </w:rPr>
        <w:t>let's</w:t>
      </w:r>
      <w:r>
        <w:rPr>
          <w:spacing w:val="-2"/>
          <w:sz w:val="20"/>
        </w:rPr>
        <w:t xml:space="preserve"> </w:t>
      </w:r>
      <w:r>
        <w:rPr>
          <w:sz w:val="20"/>
        </w:rPr>
        <w:t>make</w:t>
      </w:r>
      <w:r>
        <w:rPr>
          <w:spacing w:val="-3"/>
          <w:sz w:val="20"/>
        </w:rPr>
        <w:t xml:space="preserve"> </w:t>
      </w:r>
      <w:r>
        <w:rPr>
          <w:sz w:val="20"/>
        </w:rPr>
        <w:t>sure</w:t>
      </w:r>
      <w:r>
        <w:rPr>
          <w:spacing w:val="-2"/>
          <w:sz w:val="20"/>
        </w:rPr>
        <w:t xml:space="preserve"> </w:t>
      </w:r>
      <w:r>
        <w:rPr>
          <w:sz w:val="20"/>
        </w:rPr>
        <w:t>we</w:t>
      </w:r>
      <w:r>
        <w:rPr>
          <w:spacing w:val="-2"/>
          <w:sz w:val="20"/>
        </w:rPr>
        <w:t xml:space="preserve"> </w:t>
      </w:r>
      <w:r>
        <w:rPr>
          <w:sz w:val="20"/>
        </w:rPr>
        <w:t>have</w:t>
      </w:r>
      <w:r>
        <w:rPr>
          <w:spacing w:val="-2"/>
          <w:sz w:val="20"/>
        </w:rPr>
        <w:t xml:space="preserve"> </w:t>
      </w:r>
      <w:r>
        <w:rPr>
          <w:sz w:val="20"/>
        </w:rPr>
        <w:t>the</w:t>
      </w:r>
      <w:r>
        <w:rPr>
          <w:spacing w:val="-2"/>
          <w:sz w:val="20"/>
        </w:rPr>
        <w:t xml:space="preserve"> </w:t>
      </w:r>
      <w:r>
        <w:rPr>
          <w:sz w:val="20"/>
        </w:rPr>
        <w:t>following</w:t>
      </w:r>
      <w:r>
        <w:rPr>
          <w:spacing w:val="-2"/>
          <w:sz w:val="20"/>
        </w:rPr>
        <w:t xml:space="preserve"> </w:t>
      </w:r>
      <w:r>
        <w:rPr>
          <w:sz w:val="20"/>
        </w:rPr>
        <w:t>strings</w:t>
      </w:r>
      <w:r>
        <w:rPr>
          <w:spacing w:val="-2"/>
          <w:sz w:val="20"/>
        </w:rPr>
        <w:t xml:space="preserve"> </w:t>
      </w:r>
      <w:r>
        <w:rPr>
          <w:sz w:val="20"/>
        </w:rPr>
        <w:t>in</w:t>
      </w:r>
      <w:r>
        <w:rPr>
          <w:spacing w:val="-3"/>
          <w:sz w:val="20"/>
        </w:rPr>
        <w:t xml:space="preserve"> </w:t>
      </w:r>
      <w:r>
        <w:rPr>
          <w:rFonts w:ascii="Courier New" w:hAnsi="Courier New"/>
          <w:b/>
          <w:spacing w:val="-2"/>
        </w:rPr>
        <w:t>strings.xml</w:t>
      </w:r>
      <w:r>
        <w:rPr>
          <w:spacing w:val="-2"/>
          <w:sz w:val="20"/>
        </w:rPr>
        <w:t>:</w:t>
      </w:r>
    </w:p>
    <w:p>
      <w:pPr>
        <w:pStyle w:val="TextBody"/>
        <w:spacing w:before="10" w:after="0"/>
        <w:rPr>
          <w:sz w:val="8"/>
        </w:rPr>
      </w:pPr>
      <w:r>
        <w:rPr>
          <w:sz w:val="8"/>
        </w:rPr>
        <mc:AlternateContent>
          <mc:Choice Requires="wpg">
            <w:drawing>
              <wp:anchor behindDoc="0" distT="0" distB="0" distL="0" distR="4445" simplePos="0" locked="0" layoutInCell="0" allowOverlap="1" relativeHeight="1801" wp14:anchorId="40305F9B">
                <wp:simplePos x="0" y="0"/>
                <wp:positionH relativeFrom="page">
                  <wp:posOffset>662940</wp:posOffset>
                </wp:positionH>
                <wp:positionV relativeFrom="paragraph">
                  <wp:posOffset>90805</wp:posOffset>
                </wp:positionV>
                <wp:extent cx="5074920" cy="574675"/>
                <wp:effectExtent l="0" t="635" r="635" b="0"/>
                <wp:wrapTopAndBottom/>
                <wp:docPr id="1143" name="docshapegroup888"/>
                <a:graphic xmlns:a="http://schemas.openxmlformats.org/drawingml/2006/main">
                  <a:graphicData uri="http://schemas.microsoft.com/office/word/2010/wordprocessingGroup">
                    <wpg:wgp>
                      <wpg:cNvGrpSpPr/>
                      <wpg:grpSpPr>
                        <a:xfrm>
                          <a:off x="0" y="0"/>
                          <a:ext cx="5074920" cy="574560"/>
                          <a:chOff x="0" y="0"/>
                          <a:chExt cx="5074920" cy="574560"/>
                        </a:xfrm>
                      </wpg:grpSpPr>
                      <wps:wsp>
                        <wps:cNvSpPr/>
                        <wps:spPr>
                          <a:xfrm>
                            <a:off x="0" y="6480"/>
                            <a:ext cx="5074920" cy="561960"/>
                          </a:xfrm>
                          <a:prstGeom prst="rect">
                            <a:avLst/>
                          </a:prstGeom>
                          <a:solidFill>
                            <a:srgbClr val="f6f6f6"/>
                          </a:solidFill>
                          <a:ln w="0">
                            <a:noFill/>
                          </a:ln>
                        </wps:spPr>
                        <wps:style>
                          <a:lnRef idx="0"/>
                          <a:fillRef idx="0"/>
                          <a:effectRef idx="0"/>
                          <a:fontRef idx="minor"/>
                        </wps:style>
                        <wps:bodyPr/>
                      </wps:wsp>
                      <wps:wsp>
                        <wps:cNvSpPr/>
                        <wps:spPr>
                          <a:xfrm>
                            <a:off x="0" y="0"/>
                            <a:ext cx="5074920" cy="574560"/>
                          </a:xfrm>
                          <a:custGeom>
                            <a:avLst/>
                            <a:gdLst>
                              <a:gd name="textAreaLeft" fmla="*/ 0 w 2877120"/>
                              <a:gd name="textAreaRight" fmla="*/ 2879280 w 2877120"/>
                              <a:gd name="textAreaTop" fmla="*/ 0 h 325800"/>
                              <a:gd name="textAreaBottom" fmla="*/ 327960 h 325800"/>
                            </a:gdLst>
                            <a:ahLst/>
                            <a:rect l="textAreaLeft" t="textAreaTop" r="textAreaRight" b="textAreaBottom"/>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54936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&lt;string</w:t>
                              </w:r>
                              <w:r>
                                <w:rPr>
                                  <w:rFonts w:ascii="Courier New" w:hAnsi="Courier New"/>
                                  <w:spacing w:val="-13"/>
                                  <w:sz w:val="18"/>
                                </w:rPr>
                                <w:t xml:space="preserve"> </w:t>
                              </w:r>
                              <w:r>
                                <w:rPr>
                                  <w:rFonts w:ascii="Courier New" w:hAnsi="Courier New"/>
                                  <w:sz w:val="18"/>
                                </w:rPr>
                                <w:t>name="total"&gt;Total</w:t>
                              </w:r>
                              <w:r>
                                <w:rPr>
                                  <w:rFonts w:ascii="Courier New" w:hAnsi="Courier New"/>
                                  <w:spacing w:val="-12"/>
                                  <w:sz w:val="18"/>
                                </w:rPr>
                                <w:t xml:space="preserve"> </w:t>
                              </w:r>
                              <w:r>
                                <w:rPr>
                                  <w:rFonts w:ascii="Courier New" w:hAnsi="Courier New"/>
                                  <w:spacing w:val="-2"/>
                                  <w:sz w:val="18"/>
                                </w:rPr>
                                <w:t>%d&lt;/string&gt;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z w:val="18"/>
                                </w:rPr>
                                <w:t>&lt;string</w:t>
                              </w:r>
                              <w:r>
                                <w:rPr>
                                  <w:rFonts w:ascii="Courier New" w:hAnsi="Courier New"/>
                                  <w:spacing w:val="-13"/>
                                  <w:sz w:val="18"/>
                                </w:rPr>
                                <w:t xml:space="preserve"> </w:t>
                              </w:r>
                              <w:r>
                                <w:rPr>
                                  <w:rFonts w:ascii="Courier New" w:hAnsi="Courier New"/>
                                  <w:sz w:val="18"/>
                                </w:rPr>
                                <w:t>name="add_note"&gt;Add</w:t>
                              </w:r>
                              <w:r>
                                <w:rPr>
                                  <w:rFonts w:ascii="Courier New" w:hAnsi="Courier New"/>
                                  <w:spacing w:val="-13"/>
                                  <w:sz w:val="18"/>
                                </w:rPr>
                                <w:t xml:space="preserve"> </w:t>
                              </w:r>
                              <w:r>
                                <w:rPr>
                                  <w:rFonts w:ascii="Courier New" w:hAnsi="Courier New"/>
                                  <w:spacing w:val="-2"/>
                                  <w:sz w:val="18"/>
                                </w:rPr>
                                <w:t>Note&lt;/string&gt;</w:t>
                              </w:r>
                            </w:p>
                          </w:txbxContent>
                        </wps:txbx>
                        <wps:bodyPr lIns="0" rIns="0" tIns="0" bIns="0" anchor="t">
                          <a:noAutofit/>
                        </wps:bodyPr>
                      </wps:wsp>
                    </wpg:wgp>
                  </a:graphicData>
                </a:graphic>
              </wp:anchor>
            </w:drawing>
          </mc:Choice>
          <mc:Fallback>
            <w:pict>
              <v:group id="shape_0" alt="docshapegroup888" style="position:absolute;margin-left:52.2pt;margin-top:7.15pt;width:399.6pt;height:45.25pt" coordorigin="1044,143" coordsize="7992,905">
                <v:rect id="shape_0" path="m0,0l-2147483645,0l-2147483645,-2147483646l0,-2147483646xe" fillcolor="#f6f6f6" stroked="f" o:allowincell="f" style="position:absolute;left:1044;top:153;width:7991;height:88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3;width:7991;height:86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&lt;string</w:t>
                        </w:r>
                        <w:r>
                          <w:rPr>
                            <w:rFonts w:ascii="Courier New" w:hAnsi="Courier New"/>
                            <w:spacing w:val="-13"/>
                            <w:sz w:val="18"/>
                          </w:rPr>
                          <w:t xml:space="preserve"> </w:t>
                        </w:r>
                        <w:r>
                          <w:rPr>
                            <w:rFonts w:ascii="Courier New" w:hAnsi="Courier New"/>
                            <w:sz w:val="18"/>
                          </w:rPr>
                          <w:t>name="total"&gt;Total</w:t>
                        </w:r>
                        <w:r>
                          <w:rPr>
                            <w:rFonts w:ascii="Courier New" w:hAnsi="Courier New"/>
                            <w:spacing w:val="-12"/>
                            <w:sz w:val="18"/>
                          </w:rPr>
                          <w:t xml:space="preserve"> </w:t>
                        </w:r>
                        <w:r>
                          <w:rPr>
                            <w:rFonts w:ascii="Courier New" w:hAnsi="Courier New"/>
                            <w:spacing w:val="-2"/>
                            <w:sz w:val="18"/>
                          </w:rPr>
                          <w:t>%d&lt;/string&gt;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z w:val="18"/>
                          </w:rPr>
                          <w:t>&lt;string</w:t>
                        </w:r>
                        <w:r>
                          <w:rPr>
                            <w:rFonts w:ascii="Courier New" w:hAnsi="Courier New"/>
                            <w:spacing w:val="-13"/>
                            <w:sz w:val="18"/>
                          </w:rPr>
                          <w:t xml:space="preserve"> </w:t>
                        </w:r>
                        <w:r>
                          <w:rPr>
                            <w:rFonts w:ascii="Courier New" w:hAnsi="Courier New"/>
                            <w:sz w:val="18"/>
                          </w:rPr>
                          <w:t>name="add_note"&gt;Add</w:t>
                        </w:r>
                        <w:r>
                          <w:rPr>
                            <w:rFonts w:ascii="Courier New" w:hAnsi="Courier New"/>
                            <w:spacing w:val="-13"/>
                            <w:sz w:val="18"/>
                          </w:rPr>
                          <w:t xml:space="preserve"> </w:t>
                        </w:r>
                        <w:r>
                          <w:rPr>
                            <w:rFonts w:ascii="Courier New" w:hAnsi="Courier New"/>
                            <w:spacing w:val="-2"/>
                            <w:sz w:val="18"/>
                          </w:rPr>
                          <w:t>Note&lt;/string&gt;</w:t>
                        </w:r>
                      </w:p>
                    </w:txbxContent>
                  </v:textbox>
                  <w10:wrap type="topAndBottom"/>
                </v:rect>
              </v:group>
            </w:pict>
          </mc:Fallback>
        </mc:AlternateContent>
      </w:r>
    </w:p>
    <w:p>
      <w:pPr>
        <w:pStyle w:val="ListParagraph"/>
        <w:numPr>
          <w:ilvl w:val="1"/>
          <w:numId w:val="8"/>
        </w:numPr>
        <w:tabs>
          <w:tab w:val="clear" w:pos="720"/>
          <w:tab w:val="left" w:pos="554" w:leader="none"/>
        </w:tabs>
        <w:ind w:left="554" w:hanging="360"/>
        <w:jc w:val="left"/>
        <w:rPr>
          <w:sz w:val="20"/>
        </w:rPr>
      </w:pPr>
      <w:r>
        <w:rPr>
          <w:sz w:val="20"/>
        </w:rPr>
        <w:t>Now,</w:t>
      </w:r>
      <w:r>
        <w:rPr>
          <w:spacing w:val="-2"/>
          <w:sz w:val="20"/>
        </w:rPr>
        <w:t xml:space="preserve"> </w:t>
      </w:r>
      <w:r>
        <w:rPr>
          <w:sz w:val="20"/>
        </w:rPr>
        <w:t>run</w:t>
      </w:r>
      <w:r>
        <w:rPr>
          <w:spacing w:val="-2"/>
          <w:sz w:val="20"/>
        </w:rPr>
        <w:t xml:space="preserve"> </w:t>
      </w:r>
      <w:r>
        <w:rPr>
          <w:sz w:val="20"/>
        </w:rPr>
        <w:t>the</w:t>
      </w:r>
      <w:r>
        <w:rPr>
          <w:spacing w:val="-1"/>
          <w:sz w:val="20"/>
        </w:rPr>
        <w:t xml:space="preserve"> </w:t>
      </w:r>
      <w:r>
        <w:rPr>
          <w:spacing w:val="-2"/>
          <w:sz w:val="20"/>
        </w:rPr>
        <w:t>application:</w:t>
      </w:r>
    </w:p>
    <w:p>
      <w:pPr>
        <w:pStyle w:val="TextBody"/>
        <w:spacing w:before="4" w:after="0"/>
        <w:rPr>
          <w:sz w:val="14"/>
        </w:rPr>
      </w:pPr>
      <w:r>
        <w:rPr>
          <w:sz w:val="14"/>
        </w:rPr>
        <w:drawing>
          <wp:anchor behindDoc="0" distT="0" distB="0" distL="0" distR="0" simplePos="0" locked="0" layoutInCell="0" allowOverlap="1" relativeHeight="1470">
            <wp:simplePos x="0" y="0"/>
            <wp:positionH relativeFrom="page">
              <wp:posOffset>1680210</wp:posOffset>
            </wp:positionH>
            <wp:positionV relativeFrom="paragraph">
              <wp:posOffset>139065</wp:posOffset>
            </wp:positionV>
            <wp:extent cx="3065780" cy="5448300"/>
            <wp:effectExtent l="0" t="0" r="0" b="0"/>
            <wp:wrapTopAndBottom/>
            <wp:docPr id="1145" name="image15.png" descr="Figure 10.13: The life cycle of an activity compared to the ViewModel life cyc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image15.png" descr="Figure 10.13: The life cycle of an activity compared to the ViewModel life cycle "/>
                    <pic:cNvPicPr>
                      <a:picLocks noChangeAspect="1" noChangeArrowheads="1"/>
                    </pic:cNvPicPr>
                  </pic:nvPicPr>
                  <pic:blipFill>
                    <a:blip r:embed="rId342"/>
                    <a:stretch>
                      <a:fillRect/>
                    </a:stretch>
                  </pic:blipFill>
                  <pic:spPr bwMode="auto">
                    <a:xfrm>
                      <a:off x="0" y="0"/>
                      <a:ext cx="3065780" cy="5448300"/>
                    </a:xfrm>
                    <a:prstGeom prst="rect">
                      <a:avLst/>
                    </a:prstGeom>
                  </pic:spPr>
                </pic:pic>
              </a:graphicData>
            </a:graphic>
          </wp:anchor>
        </w:drawing>
      </w:r>
    </w:p>
    <w:p>
      <w:pPr>
        <w:sectPr>
          <w:headerReference w:type="even" r:id="rId343"/>
          <w:headerReference w:type="default" r:id="rId344"/>
          <w:type w:val="nextPage"/>
          <w:pgSz w:w="10800" w:h="13320"/>
          <w:pgMar w:left="940" w:right="920" w:gutter="0" w:header="695" w:top="1120" w:footer="0" w:bottom="280"/>
          <w:pgNumType w:fmt="decimal"/>
          <w:formProt w:val="false"/>
          <w:textDirection w:val="lrTb"/>
          <w:docGrid w:type="default" w:linePitch="100" w:charSpace="4096"/>
        </w:sectPr>
        <w:pStyle w:val="Normal"/>
        <w:spacing w:before="50" w:after="0"/>
        <w:ind w:left="748" w:hanging="0"/>
        <w:rPr>
          <w:rFonts w:ascii="Open Sans SemiBold" w:hAnsi="Open Sans SemiBold"/>
          <w:b/>
          <w:b/>
          <w:sz w:val="18"/>
        </w:rPr>
      </w:pPr>
      <w:r>
        <w:rPr>
          <w:rFonts w:ascii="Open Sans SemiBold" w:hAnsi="Open Sans SemiBold"/>
          <w:b/>
          <w:sz w:val="18"/>
        </w:rPr>
        <w:t>Figure</w:t>
      </w:r>
      <w:r>
        <w:rPr>
          <w:rFonts w:ascii="Open Sans SemiBold" w:hAnsi="Open Sans SemiBold"/>
          <w:b/>
          <w:spacing w:val="-4"/>
          <w:sz w:val="18"/>
        </w:rPr>
        <w:t xml:space="preserve"> </w:t>
      </w:r>
      <w:r>
        <w:rPr>
          <w:rFonts w:ascii="Open Sans SemiBold" w:hAnsi="Open Sans SemiBold"/>
          <w:b/>
          <w:sz w:val="18"/>
        </w:rPr>
        <w:t>10.13:</w:t>
      </w:r>
      <w:r>
        <w:rPr>
          <w:rFonts w:ascii="Open Sans SemiBold" w:hAnsi="Open Sans SemiBold"/>
          <w:b/>
          <w:spacing w:val="-3"/>
          <w:sz w:val="18"/>
        </w:rPr>
        <w:t xml:space="preserve"> </w:t>
      </w:r>
      <w:r>
        <w:rPr>
          <w:rFonts w:ascii="Open Sans SemiBold" w:hAnsi="Open Sans SemiBold"/>
          <w:b/>
          <w:sz w:val="18"/>
        </w:rPr>
        <w:t>The</w:t>
      </w:r>
      <w:r>
        <w:rPr>
          <w:rFonts w:ascii="Open Sans SemiBold" w:hAnsi="Open Sans SemiBold"/>
          <w:b/>
          <w:spacing w:val="-3"/>
          <w:sz w:val="18"/>
        </w:rPr>
        <w:t xml:space="preserve"> </w:t>
      </w:r>
      <w:r>
        <w:rPr>
          <w:rFonts w:ascii="Open Sans SemiBold" w:hAnsi="Open Sans SemiBold"/>
          <w:b/>
          <w:sz w:val="18"/>
        </w:rPr>
        <w:t>life</w:t>
      </w:r>
      <w:r>
        <w:rPr>
          <w:rFonts w:ascii="Open Sans SemiBold" w:hAnsi="Open Sans SemiBold"/>
          <w:b/>
          <w:spacing w:val="-2"/>
          <w:sz w:val="18"/>
        </w:rPr>
        <w:t xml:space="preserve"> </w:t>
      </w:r>
      <w:r>
        <w:rPr>
          <w:rFonts w:ascii="Open Sans SemiBold" w:hAnsi="Open Sans SemiBold"/>
          <w:b/>
          <w:sz w:val="18"/>
        </w:rPr>
        <w:t>cycle</w:t>
      </w:r>
      <w:r>
        <w:rPr>
          <w:rFonts w:ascii="Open Sans SemiBold" w:hAnsi="Open Sans SemiBold"/>
          <w:b/>
          <w:spacing w:val="-3"/>
          <w:sz w:val="18"/>
        </w:rPr>
        <w:t xml:space="preserve"> </w:t>
      </w:r>
      <w:r>
        <w:rPr>
          <w:rFonts w:ascii="Open Sans SemiBold" w:hAnsi="Open Sans SemiBold"/>
          <w:b/>
          <w:sz w:val="18"/>
        </w:rPr>
        <w:t>of</w:t>
      </w:r>
      <w:r>
        <w:rPr>
          <w:rFonts w:ascii="Open Sans SemiBold" w:hAnsi="Open Sans SemiBold"/>
          <w:b/>
          <w:spacing w:val="-3"/>
          <w:sz w:val="18"/>
        </w:rPr>
        <w:t xml:space="preserve"> </w:t>
      </w:r>
      <w:r>
        <w:rPr>
          <w:rFonts w:ascii="Open Sans SemiBold" w:hAnsi="Open Sans SemiBold"/>
          <w:b/>
          <w:sz w:val="18"/>
        </w:rPr>
        <w:t>an</w:t>
      </w:r>
      <w:r>
        <w:rPr>
          <w:rFonts w:ascii="Open Sans SemiBold" w:hAnsi="Open Sans SemiBold"/>
          <w:b/>
          <w:spacing w:val="-2"/>
          <w:sz w:val="18"/>
        </w:rPr>
        <w:t xml:space="preserve"> </w:t>
      </w:r>
      <w:r>
        <w:rPr>
          <w:rFonts w:ascii="Open Sans SemiBold" w:hAnsi="Open Sans SemiBold"/>
          <w:b/>
          <w:sz w:val="18"/>
        </w:rPr>
        <w:t>activity</w:t>
      </w:r>
      <w:r>
        <w:rPr>
          <w:rFonts w:ascii="Open Sans SemiBold" w:hAnsi="Open Sans SemiBold"/>
          <w:b/>
          <w:spacing w:val="-3"/>
          <w:sz w:val="18"/>
        </w:rPr>
        <w:t xml:space="preserve"> </w:t>
      </w:r>
      <w:r>
        <w:rPr>
          <w:rFonts w:ascii="Open Sans SemiBold" w:hAnsi="Open Sans SemiBold"/>
          <w:b/>
          <w:sz w:val="18"/>
        </w:rPr>
        <w:t>compared</w:t>
      </w:r>
      <w:r>
        <w:rPr>
          <w:rFonts w:ascii="Open Sans SemiBold" w:hAnsi="Open Sans SemiBold"/>
          <w:b/>
          <w:spacing w:val="-3"/>
          <w:sz w:val="18"/>
        </w:rPr>
        <w:t xml:space="preserve"> </w:t>
      </w:r>
      <w:r>
        <w:rPr>
          <w:rFonts w:ascii="Open Sans SemiBold" w:hAnsi="Open Sans SemiBold"/>
          <w:b/>
          <w:sz w:val="18"/>
        </w:rPr>
        <w:t>to</w:t>
      </w:r>
      <w:r>
        <w:rPr>
          <w:rFonts w:ascii="Open Sans SemiBold" w:hAnsi="Open Sans SemiBold"/>
          <w:b/>
          <w:spacing w:val="-2"/>
          <w:sz w:val="18"/>
        </w:rPr>
        <w:t xml:space="preserve"> </w:t>
      </w:r>
      <w:r>
        <w:rPr>
          <w:rFonts w:ascii="Open Sans SemiBold" w:hAnsi="Open Sans SemiBold"/>
          <w:b/>
          <w:sz w:val="18"/>
        </w:rPr>
        <w:t>the</w:t>
      </w:r>
      <w:r>
        <w:rPr>
          <w:rFonts w:ascii="Open Sans SemiBold" w:hAnsi="Open Sans SemiBold"/>
          <w:b/>
          <w:spacing w:val="-3"/>
          <w:sz w:val="18"/>
        </w:rPr>
        <w:t xml:space="preserve"> </w:t>
      </w:r>
      <w:r>
        <w:rPr>
          <w:rFonts w:ascii="Open Sans SemiBold" w:hAnsi="Open Sans SemiBold"/>
          <w:b/>
          <w:sz w:val="18"/>
        </w:rPr>
        <w:t>ViewModel</w:t>
      </w:r>
      <w:r>
        <w:rPr>
          <w:rFonts w:ascii="Open Sans SemiBold" w:hAnsi="Open Sans SemiBold"/>
          <w:b/>
          <w:spacing w:val="-3"/>
          <w:sz w:val="18"/>
        </w:rPr>
        <w:t xml:space="preserve"> </w:t>
      </w:r>
      <w:r>
        <w:rPr>
          <w:rFonts w:ascii="Open Sans SemiBold" w:hAnsi="Open Sans SemiBold"/>
          <w:b/>
          <w:sz w:val="18"/>
        </w:rPr>
        <w:t>life</w:t>
      </w:r>
      <w:r>
        <w:rPr>
          <w:rFonts w:ascii="Open Sans SemiBold" w:hAnsi="Open Sans SemiBold"/>
          <w:b/>
          <w:spacing w:val="-2"/>
          <w:sz w:val="18"/>
        </w:rPr>
        <w:t xml:space="preserve"> cycle</w:t>
      </w:r>
    </w:p>
    <w:p>
      <w:pPr>
        <w:pStyle w:val="TextBody"/>
        <w:spacing w:before="12" w:after="0"/>
        <w:rPr>
          <w:rFonts w:ascii="Open Sans SemiBold" w:hAnsi="Open Sans SemiBold"/>
          <w:b/>
          <w:b/>
          <w:sz w:val="7"/>
        </w:rPr>
      </w:pPr>
      <w:r>
        <w:rPr>
          <w:rFonts w:ascii="Open Sans SemiBold" w:hAnsi="Open Sans SemiBold"/>
          <w:b/>
          <w:sz w:val="7"/>
        </w:rPr>
      </w:r>
    </w:p>
    <w:p>
      <w:pPr>
        <w:pStyle w:val="TextBody"/>
        <w:spacing w:lineRule="auto" w:line="247" w:before="101" w:after="0"/>
        <w:ind w:left="824" w:hanging="0"/>
        <w:rPr/>
      </w:pPr>
      <w:r>
        <w:rPr/>
        <w:t>Feel</w:t>
      </w:r>
      <w:r>
        <w:rPr>
          <w:spacing w:val="-3"/>
        </w:rPr>
        <w:t xml:space="preserve"> </w:t>
      </w:r>
      <w:r>
        <w:rPr/>
        <w:t>free</w:t>
      </w:r>
      <w:r>
        <w:rPr>
          <w:spacing w:val="-3"/>
        </w:rPr>
        <w:t xml:space="preserve"> </w:t>
      </w:r>
      <w:r>
        <w:rPr/>
        <w:t>to</w:t>
      </w:r>
      <w:r>
        <w:rPr>
          <w:spacing w:val="-3"/>
        </w:rPr>
        <w:t xml:space="preserve"> </w:t>
      </w:r>
      <w:r>
        <w:rPr/>
        <w:t>investigate</w:t>
      </w:r>
      <w:r>
        <w:rPr>
          <w:spacing w:val="-3"/>
        </w:rPr>
        <w:t xml:space="preserve"> </w:t>
      </w:r>
      <w:r>
        <w:rPr/>
        <w:t>the</w:t>
      </w:r>
      <w:r>
        <w:rPr>
          <w:spacing w:val="-3"/>
        </w:rPr>
        <w:t xml:space="preserve"> </w:t>
      </w:r>
      <w:r>
        <w:rPr/>
        <w:t>application</w:t>
      </w:r>
      <w:r>
        <w:rPr>
          <w:spacing w:val="-4"/>
        </w:rPr>
        <w:t xml:space="preserve"> </w:t>
      </w:r>
      <w:r>
        <w:rPr/>
        <w:t>and</w:t>
      </w:r>
      <w:r>
        <w:rPr>
          <w:spacing w:val="-4"/>
        </w:rPr>
        <w:t xml:space="preserve"> </w:t>
      </w:r>
      <w:r>
        <w:rPr/>
        <w:t>see</w:t>
      </w:r>
      <w:r>
        <w:rPr>
          <w:spacing w:val="-3"/>
        </w:rPr>
        <w:t xml:space="preserve"> </w:t>
      </w:r>
      <w:r>
        <w:rPr/>
        <w:t>if</w:t>
      </w:r>
      <w:r>
        <w:rPr>
          <w:spacing w:val="-3"/>
        </w:rPr>
        <w:t xml:space="preserve"> </w:t>
      </w:r>
      <w:r>
        <w:rPr/>
        <w:t>you</w:t>
      </w:r>
      <w:r>
        <w:rPr>
          <w:spacing w:val="-3"/>
        </w:rPr>
        <w:t xml:space="preserve"> </w:t>
      </w:r>
      <w:r>
        <w:rPr/>
        <w:t>can</w:t>
      </w:r>
      <w:r>
        <w:rPr>
          <w:spacing w:val="-3"/>
        </w:rPr>
        <w:t xml:space="preserve"> </w:t>
      </w:r>
      <w:r>
        <w:rPr/>
        <w:t>address</w:t>
      </w:r>
      <w:r>
        <w:rPr>
          <w:spacing w:val="-4"/>
        </w:rPr>
        <w:t xml:space="preserve"> </w:t>
      </w:r>
      <w:r>
        <w:rPr/>
        <w:t>any</w:t>
      </w:r>
      <w:r>
        <w:rPr>
          <w:spacing w:val="-4"/>
        </w:rPr>
        <w:t xml:space="preserve"> </w:t>
      </w:r>
      <w:r>
        <w:rPr/>
        <w:t>issues</w:t>
      </w:r>
      <w:r>
        <w:rPr>
          <w:spacing w:val="-3"/>
        </w:rPr>
        <w:t xml:space="preserve"> </w:t>
      </w:r>
      <w:r>
        <w:rPr/>
        <w:t>you</w:t>
      </w:r>
      <w:r>
        <w:rPr>
          <w:spacing w:val="-3"/>
        </w:rPr>
        <w:t xml:space="preserve"> </w:t>
      </w:r>
      <w:r>
        <w:rPr/>
        <w:t>may find. Here are a few to start with:</w:t>
      </w:r>
    </w:p>
    <w:p>
      <w:pPr>
        <w:pStyle w:val="ListParagraph"/>
        <w:numPr>
          <w:ilvl w:val="2"/>
          <w:numId w:val="8"/>
        </w:numPr>
        <w:tabs>
          <w:tab w:val="clear" w:pos="720"/>
          <w:tab w:val="left" w:pos="1274" w:leader="none"/>
        </w:tabs>
        <w:spacing w:before="139" w:after="0"/>
        <w:rPr>
          <w:sz w:val="20"/>
        </w:rPr>
      </w:pPr>
      <w:r>
        <w:rPr>
          <w:sz w:val="20"/>
        </w:rPr>
        <w:t>If</w:t>
      </w:r>
      <w:r>
        <w:rPr>
          <w:spacing w:val="-2"/>
          <w:sz w:val="20"/>
        </w:rPr>
        <w:t xml:space="preserve"> </w:t>
      </w:r>
      <w:r>
        <w:rPr>
          <w:sz w:val="20"/>
        </w:rPr>
        <w:t>no</w:t>
      </w:r>
      <w:r>
        <w:rPr>
          <w:spacing w:val="-1"/>
          <w:sz w:val="20"/>
        </w:rPr>
        <w:t xml:space="preserve"> </w:t>
      </w:r>
      <w:r>
        <w:rPr>
          <w:sz w:val="20"/>
        </w:rPr>
        <w:t>text</w:t>
      </w:r>
      <w:r>
        <w:rPr>
          <w:spacing w:val="-1"/>
          <w:sz w:val="20"/>
        </w:rPr>
        <w:t xml:space="preserve"> </w:t>
      </w:r>
      <w:r>
        <w:rPr>
          <w:sz w:val="20"/>
        </w:rPr>
        <w:t>has</w:t>
      </w:r>
      <w:r>
        <w:rPr>
          <w:spacing w:val="-2"/>
          <w:sz w:val="20"/>
        </w:rPr>
        <w:t xml:space="preserve"> </w:t>
      </w:r>
      <w:r>
        <w:rPr>
          <w:sz w:val="20"/>
        </w:rPr>
        <w:t>been</w:t>
      </w:r>
      <w:r>
        <w:rPr>
          <w:spacing w:val="-1"/>
          <w:sz w:val="20"/>
        </w:rPr>
        <w:t xml:space="preserve"> </w:t>
      </w:r>
      <w:r>
        <w:rPr>
          <w:sz w:val="20"/>
        </w:rPr>
        <w:t>written</w:t>
      </w:r>
      <w:r>
        <w:rPr>
          <w:spacing w:val="-2"/>
          <w:sz w:val="20"/>
        </w:rPr>
        <w:t xml:space="preserve"> </w:t>
      </w:r>
      <w:r>
        <w:rPr>
          <w:sz w:val="20"/>
        </w:rPr>
        <w:t>when</w:t>
      </w:r>
      <w:r>
        <w:rPr>
          <w:spacing w:val="-1"/>
          <w:sz w:val="20"/>
        </w:rPr>
        <w:t xml:space="preserve"> </w:t>
      </w:r>
      <w:r>
        <w:rPr>
          <w:sz w:val="20"/>
        </w:rPr>
        <w:t>the</w:t>
      </w:r>
      <w:r>
        <w:rPr>
          <w:spacing w:val="-1"/>
          <w:sz w:val="20"/>
        </w:rPr>
        <w:t xml:space="preserve"> </w:t>
      </w:r>
      <w:r>
        <w:rPr>
          <w:sz w:val="20"/>
        </w:rPr>
        <w:t>button</w:t>
      </w:r>
      <w:r>
        <w:rPr>
          <w:spacing w:val="-2"/>
          <w:sz w:val="20"/>
        </w:rPr>
        <w:t xml:space="preserve"> </w:t>
      </w:r>
      <w:r>
        <w:rPr>
          <w:sz w:val="20"/>
        </w:rPr>
        <w:t>is</w:t>
      </w:r>
      <w:r>
        <w:rPr>
          <w:spacing w:val="-1"/>
          <w:sz w:val="20"/>
        </w:rPr>
        <w:t xml:space="preserve"> </w:t>
      </w:r>
      <w:r>
        <w:rPr>
          <w:sz w:val="20"/>
        </w:rPr>
        <w:t>clicked,</w:t>
      </w:r>
      <w:r>
        <w:rPr>
          <w:spacing w:val="-1"/>
          <w:sz w:val="20"/>
        </w:rPr>
        <w:t xml:space="preserve"> </w:t>
      </w:r>
      <w:r>
        <w:rPr>
          <w:sz w:val="20"/>
        </w:rPr>
        <w:t>a</w:t>
      </w:r>
      <w:r>
        <w:rPr>
          <w:spacing w:val="-2"/>
          <w:sz w:val="20"/>
        </w:rPr>
        <w:t xml:space="preserve"> </w:t>
      </w:r>
      <w:r>
        <w:rPr>
          <w:sz w:val="20"/>
        </w:rPr>
        <w:t>note</w:t>
      </w:r>
      <w:r>
        <w:rPr>
          <w:spacing w:val="-2"/>
          <w:sz w:val="20"/>
        </w:rPr>
        <w:t xml:space="preserve"> </w:t>
      </w:r>
      <w:r>
        <w:rPr>
          <w:sz w:val="20"/>
        </w:rPr>
        <w:t>shouldn't</w:t>
      </w:r>
      <w:r>
        <w:rPr>
          <w:spacing w:val="-1"/>
          <w:sz w:val="20"/>
        </w:rPr>
        <w:t xml:space="preserve"> </w:t>
      </w:r>
      <w:r>
        <w:rPr>
          <w:sz w:val="20"/>
        </w:rPr>
        <w:t>be</w:t>
      </w:r>
      <w:r>
        <w:rPr>
          <w:spacing w:val="-1"/>
          <w:sz w:val="20"/>
        </w:rPr>
        <w:t xml:space="preserve"> </w:t>
      </w:r>
      <w:r>
        <w:rPr>
          <w:spacing w:val="-2"/>
          <w:sz w:val="20"/>
        </w:rPr>
        <w:t>saved.</w:t>
      </w:r>
    </w:p>
    <w:p>
      <w:pPr>
        <w:pStyle w:val="ListParagraph"/>
        <w:numPr>
          <w:ilvl w:val="2"/>
          <w:numId w:val="8"/>
        </w:numPr>
        <w:tabs>
          <w:tab w:val="clear" w:pos="720"/>
          <w:tab w:val="left" w:pos="1274" w:leader="none"/>
        </w:tabs>
        <w:spacing w:before="147" w:after="0"/>
        <w:rPr>
          <w:sz w:val="20"/>
        </w:rPr>
      </w:pPr>
      <w:r>
        <w:rPr>
          <w:sz w:val="20"/>
        </w:rPr>
        <w:t>Add</w:t>
      </w:r>
      <w:r>
        <w:rPr>
          <w:spacing w:val="-1"/>
          <w:sz w:val="20"/>
        </w:rPr>
        <w:t xml:space="preserve"> </w:t>
      </w:r>
      <w:r>
        <w:rPr>
          <w:sz w:val="20"/>
        </w:rPr>
        <w:t>a</w:t>
      </w:r>
      <w:r>
        <w:rPr>
          <w:spacing w:val="-2"/>
          <w:sz w:val="20"/>
        </w:rPr>
        <w:t xml:space="preserve"> </w:t>
      </w:r>
      <w:r>
        <w:rPr>
          <w:sz w:val="20"/>
        </w:rPr>
        <w:t>test</w:t>
      </w:r>
      <w:r>
        <w:rPr>
          <w:spacing w:val="-1"/>
          <w:sz w:val="20"/>
        </w:rPr>
        <w:t xml:space="preserve"> </w:t>
      </w:r>
      <w:r>
        <w:rPr>
          <w:sz w:val="20"/>
        </w:rPr>
        <w:t>to</w:t>
      </w:r>
      <w:r>
        <w:rPr>
          <w:spacing w:val="-2"/>
          <w:sz w:val="20"/>
        </w:rPr>
        <w:t xml:space="preserve"> </w:t>
      </w:r>
      <w:r>
        <w:rPr>
          <w:rFonts w:ascii="Courier New" w:hAnsi="Courier New"/>
          <w:b/>
          <w:spacing w:val="-2"/>
        </w:rPr>
        <w:t>NoteDatabase</w:t>
      </w:r>
      <w:r>
        <w:rPr>
          <w:spacing w:val="-2"/>
          <w:sz w:val="20"/>
        </w:rPr>
        <w:t>.</w:t>
      </w:r>
    </w:p>
    <w:p>
      <w:pPr>
        <w:sectPr>
          <w:headerReference w:type="even" r:id="rId345"/>
          <w:headerReference w:type="default" r:id="rId346"/>
          <w:type w:val="nextPage"/>
          <w:pgSz w:w="10800" w:h="13320"/>
          <w:pgMar w:left="940" w:right="920" w:gutter="0" w:header="695" w:top="1120" w:footer="0" w:bottom="280"/>
          <w:pgNumType w:fmt="decimal"/>
          <w:formProt w:val="false"/>
          <w:textDirection w:val="lrTb"/>
          <w:docGrid w:type="default" w:linePitch="100" w:charSpace="4096"/>
        </w:sectPr>
        <w:pStyle w:val="ListParagraph"/>
        <w:numPr>
          <w:ilvl w:val="2"/>
          <w:numId w:val="8"/>
        </w:numPr>
        <w:tabs>
          <w:tab w:val="clear" w:pos="720"/>
          <w:tab w:val="left" w:pos="1274" w:leader="none"/>
        </w:tabs>
        <w:spacing w:before="140" w:after="0"/>
        <w:ind w:left="1274" w:right="521" w:hanging="270"/>
        <w:rPr>
          <w:sz w:val="20"/>
        </w:rPr>
      </w:pPr>
      <w:r>
        <w:rPr>
          <w:sz w:val="20"/>
        </w:rPr>
        <w:t>Add</w:t>
      </w:r>
      <w:r>
        <w:rPr>
          <w:spacing w:val="-5"/>
          <w:sz w:val="20"/>
        </w:rPr>
        <w:t xml:space="preserve"> </w:t>
      </w:r>
      <w:r>
        <w:rPr>
          <w:sz w:val="20"/>
        </w:rPr>
        <w:t>a</w:t>
      </w:r>
      <w:r>
        <w:rPr>
          <w:spacing w:val="-4"/>
          <w:sz w:val="20"/>
        </w:rPr>
        <w:t xml:space="preserve"> </w:t>
      </w:r>
      <w:r>
        <w:rPr>
          <w:sz w:val="20"/>
        </w:rPr>
        <w:t>new</w:t>
      </w:r>
      <w:r>
        <w:rPr>
          <w:spacing w:val="-3"/>
          <w:sz w:val="20"/>
        </w:rPr>
        <w:t xml:space="preserve"> </w:t>
      </w:r>
      <w:r>
        <w:rPr>
          <w:sz w:val="20"/>
        </w:rPr>
        <w:t>field</w:t>
      </w:r>
      <w:r>
        <w:rPr>
          <w:spacing w:val="-3"/>
          <w:sz w:val="20"/>
        </w:rPr>
        <w:t xml:space="preserve"> </w:t>
      </w:r>
      <w:r>
        <w:rPr>
          <w:sz w:val="20"/>
        </w:rPr>
        <w:t>to</w:t>
      </w:r>
      <w:r>
        <w:rPr>
          <w:spacing w:val="-3"/>
          <w:sz w:val="20"/>
        </w:rPr>
        <w:t xml:space="preserve"> </w:t>
      </w:r>
      <w:r>
        <w:rPr>
          <w:sz w:val="20"/>
        </w:rPr>
        <w:t>the</w:t>
      </w:r>
      <w:r>
        <w:rPr>
          <w:spacing w:val="-4"/>
          <w:sz w:val="20"/>
        </w:rPr>
        <w:t xml:space="preserve"> </w:t>
      </w:r>
      <w:r>
        <w:rPr>
          <w:rFonts w:ascii="Courier New" w:hAnsi="Courier New"/>
          <w:b/>
        </w:rPr>
        <w:t>Note</w:t>
      </w:r>
      <w:r>
        <w:rPr>
          <w:rFonts w:ascii="Courier New" w:hAnsi="Courier New"/>
          <w:b/>
          <w:spacing w:val="-80"/>
        </w:rPr>
        <w:t xml:space="preserve"> </w:t>
      </w:r>
      <w:r>
        <w:rPr>
          <w:sz w:val="20"/>
        </w:rPr>
        <w:t>entity</w:t>
      </w:r>
      <w:r>
        <w:rPr>
          <w:spacing w:val="-3"/>
          <w:sz w:val="20"/>
        </w:rPr>
        <w:t xml:space="preserve"> </w:t>
      </w:r>
      <w:r>
        <w:rPr>
          <w:sz w:val="20"/>
        </w:rPr>
        <w:t>that</w:t>
      </w:r>
      <w:r>
        <w:rPr>
          <w:spacing w:val="-3"/>
          <w:sz w:val="20"/>
        </w:rPr>
        <w:t xml:space="preserve"> </w:t>
      </w:r>
      <w:r>
        <w:rPr>
          <w:sz w:val="20"/>
        </w:rPr>
        <w:t>will</w:t>
      </w:r>
      <w:r>
        <w:rPr>
          <w:spacing w:val="-3"/>
          <w:sz w:val="20"/>
        </w:rPr>
        <w:t xml:space="preserve"> </w:t>
      </w:r>
      <w:r>
        <w:rPr>
          <w:sz w:val="20"/>
        </w:rPr>
        <w:t>allow</w:t>
      </w:r>
      <w:r>
        <w:rPr>
          <w:spacing w:val="-4"/>
          <w:sz w:val="20"/>
        </w:rPr>
        <w:t xml:space="preserve"> </w:t>
      </w:r>
      <w:r>
        <w:rPr>
          <w:sz w:val="20"/>
        </w:rPr>
        <w:t>users</w:t>
      </w:r>
      <w:r>
        <w:rPr>
          <w:spacing w:val="-3"/>
          <w:sz w:val="20"/>
        </w:rPr>
        <w:t xml:space="preserve"> </w:t>
      </w:r>
      <w:r>
        <w:rPr>
          <w:sz w:val="20"/>
        </w:rPr>
        <w:t>to</w:t>
      </w:r>
      <w:r>
        <w:rPr>
          <w:spacing w:val="-3"/>
          <w:sz w:val="20"/>
        </w:rPr>
        <w:t xml:space="preserve"> </w:t>
      </w:r>
      <w:r>
        <w:rPr>
          <w:sz w:val="20"/>
        </w:rPr>
        <w:t>check</w:t>
      </w:r>
      <w:r>
        <w:rPr>
          <w:spacing w:val="-3"/>
          <w:sz w:val="20"/>
        </w:rPr>
        <w:t xml:space="preserve"> </w:t>
      </w:r>
      <w:r>
        <w:rPr>
          <w:sz w:val="20"/>
        </w:rPr>
        <w:t>and</w:t>
      </w:r>
      <w:r>
        <w:rPr>
          <w:spacing w:val="-4"/>
          <w:sz w:val="20"/>
        </w:rPr>
        <w:t xml:space="preserve"> </w:t>
      </w:r>
      <w:r>
        <w:rPr>
          <w:sz w:val="20"/>
        </w:rPr>
        <w:t>uncheck their notes.</w:t>
      </w:r>
    </w:p>
    <w:p>
      <w:pPr>
        <w:pStyle w:val="Heading1"/>
        <w:ind w:left="104" w:hanging="0"/>
        <w:rPr/>
      </w:pPr>
      <w:r>
        <w:rPr/>
        <w:t xml:space="preserve">Chapter 11: Persisting </w:t>
      </w:r>
      <w:r>
        <w:rPr>
          <w:spacing w:val="-4"/>
        </w:rPr>
        <w:t>Data</w:t>
      </w:r>
    </w:p>
    <w:p>
      <w:pPr>
        <w:pStyle w:val="Heading2"/>
        <w:ind w:left="104" w:hanging="0"/>
        <w:rPr/>
      </w:pPr>
      <w:r>
        <w:rPr/>
        <w:t xml:space="preserve">Activity 11.01: Dog </w:t>
      </w:r>
      <w:r>
        <w:rPr>
          <w:spacing w:val="-2"/>
        </w:rPr>
        <w:t>Downloader</w:t>
      </w:r>
    </w:p>
    <w:p>
      <w:pPr>
        <w:pStyle w:val="Heading3"/>
        <w:rPr>
          <w:b w:val="false"/>
          <w:b w:val="false"/>
        </w:rPr>
      </w:pPr>
      <w:r>
        <w:rPr>
          <w:spacing w:val="-2"/>
        </w:rPr>
        <w:t>Solution</w:t>
      </w:r>
      <w:r>
        <w:rPr>
          <w:b w:val="false"/>
          <w:spacing w:val="-2"/>
        </w:rPr>
        <w:t>:</w:t>
      </w:r>
    </w:p>
    <w:p>
      <w:pPr>
        <w:pStyle w:val="ListParagraph"/>
        <w:numPr>
          <w:ilvl w:val="0"/>
          <w:numId w:val="7"/>
        </w:numPr>
        <w:tabs>
          <w:tab w:val="clear" w:pos="720"/>
          <w:tab w:val="left" w:pos="554" w:leader="none"/>
        </w:tabs>
        <w:spacing w:before="148" w:after="0"/>
        <w:jc w:val="left"/>
        <w:rPr>
          <w:sz w:val="20"/>
        </w:rPr>
      </w:pPr>
      <w:r>
        <w:rPr>
          <w:sz w:val="20"/>
        </w:rPr>
        <w:t>Start</w:t>
      </w:r>
      <w:r>
        <w:rPr>
          <w:spacing w:val="-2"/>
          <w:sz w:val="20"/>
        </w:rPr>
        <w:t xml:space="preserve"> </w:t>
      </w:r>
      <w:r>
        <w:rPr>
          <w:sz w:val="20"/>
        </w:rPr>
        <w:t>by</w:t>
      </w:r>
      <w:r>
        <w:rPr>
          <w:spacing w:val="-1"/>
          <w:sz w:val="20"/>
        </w:rPr>
        <w:t xml:space="preserve"> </w:t>
      </w:r>
      <w:r>
        <w:rPr>
          <w:sz w:val="20"/>
        </w:rPr>
        <w:t>adding</w:t>
      </w:r>
      <w:r>
        <w:rPr>
          <w:spacing w:val="-2"/>
          <w:sz w:val="20"/>
        </w:rPr>
        <w:t xml:space="preserve"> </w:t>
      </w:r>
      <w:r>
        <w:rPr>
          <w:sz w:val="20"/>
        </w:rPr>
        <w:t>the</w:t>
      </w:r>
      <w:r>
        <w:rPr>
          <w:spacing w:val="-1"/>
          <w:sz w:val="20"/>
        </w:rPr>
        <w:t xml:space="preserve"> </w:t>
      </w:r>
      <w:r>
        <w:rPr>
          <w:sz w:val="20"/>
        </w:rPr>
        <w:t>following</w:t>
      </w:r>
      <w:r>
        <w:rPr>
          <w:spacing w:val="-1"/>
          <w:sz w:val="20"/>
        </w:rPr>
        <w:t xml:space="preserve"> </w:t>
      </w:r>
      <w:r>
        <w:rPr>
          <w:sz w:val="20"/>
        </w:rPr>
        <w:t>libraries</w:t>
      </w:r>
      <w:r>
        <w:rPr>
          <w:spacing w:val="-1"/>
          <w:sz w:val="20"/>
        </w:rPr>
        <w:t xml:space="preserve"> </w:t>
      </w:r>
      <w:r>
        <w:rPr>
          <w:sz w:val="20"/>
        </w:rPr>
        <w:t>to</w:t>
      </w:r>
      <w:r>
        <w:rPr>
          <w:spacing w:val="-3"/>
          <w:sz w:val="20"/>
        </w:rPr>
        <w:t xml:space="preserve"> </w:t>
      </w:r>
      <w:r>
        <w:rPr>
          <w:rFonts w:ascii="Courier New" w:hAnsi="Courier New"/>
          <w:b/>
          <w:spacing w:val="-2"/>
        </w:rPr>
        <w:t>app/build.gradle</w:t>
      </w:r>
      <w:r>
        <w:rPr>
          <w:spacing w:val="-2"/>
          <w:sz w:val="20"/>
        </w:rPr>
        <w:t>:</w:t>
      </w:r>
    </w:p>
    <w:p>
      <w:pPr>
        <w:pStyle w:val="TextBody"/>
        <w:spacing w:before="10" w:after="0"/>
        <w:rPr>
          <w:sz w:val="8"/>
        </w:rPr>
      </w:pPr>
      <w:r>
        <w:rPr>
          <w:sz w:val="8"/>
        </w:rPr>
        <mc:AlternateContent>
          <mc:Choice Requires="wpg">
            <w:drawing>
              <wp:anchor behindDoc="0" distT="0" distB="0" distL="0" distR="4445" simplePos="0" locked="0" layoutInCell="0" allowOverlap="1" relativeHeight="1803" wp14:anchorId="22E24703">
                <wp:simplePos x="0" y="0"/>
                <wp:positionH relativeFrom="page">
                  <wp:posOffset>662940</wp:posOffset>
                </wp:positionH>
                <wp:positionV relativeFrom="paragraph">
                  <wp:posOffset>90805</wp:posOffset>
                </wp:positionV>
                <wp:extent cx="5074920" cy="1908175"/>
                <wp:effectExtent l="0" t="635" r="635" b="0"/>
                <wp:wrapTopAndBottom/>
                <wp:docPr id="1158" name="docshapegroup892"/>
                <a:graphic xmlns:a="http://schemas.openxmlformats.org/drawingml/2006/main">
                  <a:graphicData uri="http://schemas.microsoft.com/office/word/2010/wordprocessingGroup">
                    <wpg:wgp>
                      <wpg:cNvGrpSpPr/>
                      <wpg:grpSpPr>
                        <a:xfrm>
                          <a:off x="0" y="0"/>
                          <a:ext cx="5074920" cy="1908000"/>
                          <a:chOff x="0" y="0"/>
                          <a:chExt cx="5074920" cy="1908000"/>
                        </a:xfrm>
                      </wpg:grpSpPr>
                      <wps:wsp>
                        <wps:cNvSpPr/>
                        <wps:spPr>
                          <a:xfrm>
                            <a:off x="0" y="6480"/>
                            <a:ext cx="5074920" cy="1895400"/>
                          </a:xfrm>
                          <a:prstGeom prst="rect">
                            <a:avLst/>
                          </a:prstGeom>
                          <a:solidFill>
                            <a:srgbClr val="f6f6f6"/>
                          </a:solidFill>
                          <a:ln w="0">
                            <a:noFill/>
                          </a:ln>
                        </wps:spPr>
                        <wps:style>
                          <a:lnRef idx="0"/>
                          <a:fillRef idx="0"/>
                          <a:effectRef idx="0"/>
                          <a:fontRef idx="minor"/>
                        </wps:style>
                        <wps:bodyPr/>
                      </wps:wsp>
                      <wps:wsp>
                        <wps:cNvSpPr/>
                        <wps:spPr>
                          <a:xfrm>
                            <a:off x="0" y="0"/>
                            <a:ext cx="5074920" cy="1908000"/>
                          </a:xfrm>
                          <a:custGeom>
                            <a:avLst/>
                            <a:gdLst>
                              <a:gd name="textAreaLeft" fmla="*/ 0 w 2877120"/>
                              <a:gd name="textAreaRight" fmla="*/ 2879280 w 2877120"/>
                              <a:gd name="textAreaTop" fmla="*/ 0 h 1081800"/>
                              <a:gd name="textAreaBottom" fmla="*/ 1083960 h 1081800"/>
                            </a:gdLst>
                            <a:ahLst/>
                            <a:rect l="textAreaLeft" t="textAreaTop" r="textAreaRight" b="textAreaBottom"/>
                            <a:pathLst>
                              <a:path w="7992" h="3005">
                                <a:moveTo>
                                  <a:pt x="7992" y="2985"/>
                                </a:moveTo>
                                <a:lnTo>
                                  <a:pt x="0" y="2985"/>
                                </a:lnTo>
                                <a:lnTo>
                                  <a:pt x="0" y="3005"/>
                                </a:lnTo>
                                <a:lnTo>
                                  <a:pt x="7992" y="3005"/>
                                </a:lnTo>
                                <a:lnTo>
                                  <a:pt x="7992" y="2985"/>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882800"/>
                          </a:xfrm>
                          <a:prstGeom prst="rect">
                            <a:avLst/>
                          </a:prstGeom>
                          <a:noFill/>
                          <a:ln w="0">
                            <a:noFill/>
                          </a:ln>
                        </wps:spPr>
                        <wps:style>
                          <a:lnRef idx="0"/>
                          <a:fillRef idx="0"/>
                          <a:effectRef idx="0"/>
                          <a:fontRef idx="minor"/>
                        </wps:style>
                        <wps:txbx>
                          <w:txbxContent>
                            <w:p>
                              <w:pPr>
                                <w:pStyle w:val="Normal"/>
                                <w:spacing w:lineRule="auto" w:line="324" w:before="40" w:after="0"/>
                                <w:ind w:left="885" w:right="1274" w:hanging="0"/>
                                <w:rPr>
                                  <w:rFonts w:ascii="Courier New" w:hAnsi="Courier New"/>
                                  <w:sz w:val="18"/>
                                </w:rPr>
                              </w:pPr>
                              <w:r>
                                <w:rPr>
                                  <w:rFonts w:ascii="Courier New" w:hAnsi="Courier New"/>
                                  <w:sz w:val="18"/>
                                </w:rPr>
                                <w:t>implementation 'commons-io:commons-io:2.6' implementation</w:t>
                              </w:r>
                              <w:r>
                                <w:rPr>
                                  <w:rFonts w:ascii="Courier New" w:hAnsi="Courier New"/>
                                  <w:spacing w:val="-29"/>
                                  <w:sz w:val="18"/>
                                </w:rPr>
                                <w:t xml:space="preserve"> </w:t>
                              </w:r>
                              <w:r>
                                <w:rPr>
                                  <w:rFonts w:ascii="Courier New" w:hAnsi="Courier New"/>
                                  <w:sz w:val="18"/>
                                </w:rPr>
                                <w:t>'androidx.preference:preference:1.1.1' def lifecycle_version = "2.2.0"</w:t>
                              </w:r>
                            </w:p>
                            <w:p>
                              <w:pPr>
                                <w:pStyle w:val="Normal"/>
                                <w:spacing w:lineRule="auto" w:line="235" w:before="5" w:after="0"/>
                                <w:ind w:left="1101" w:hanging="216"/>
                                <w:rPr>
                                  <w:rFonts w:ascii="Courier New" w:hAnsi="Courier New"/>
                                  <w:sz w:val="18"/>
                                </w:rPr>
                              </w:pPr>
                              <w:r>
                                <w:rPr>
                                  <w:rFonts w:ascii="Courier New" w:hAnsi="Courier New"/>
                                  <w:sz w:val="18"/>
                                </w:rPr>
                                <w:t>implementation</w:t>
                              </w:r>
                              <w:r>
                                <w:rPr>
                                  <w:rFonts w:ascii="Courier New" w:hAnsi="Courier New"/>
                                  <w:spacing w:val="-29"/>
                                  <w:sz w:val="18"/>
                                </w:rPr>
                                <w:t xml:space="preserve"> </w:t>
                              </w:r>
                              <w:r>
                                <w:rPr>
                                  <w:rFonts w:ascii="Courier New" w:hAnsi="Courier New"/>
                                  <w:sz w:val="18"/>
                                </w:rPr>
                                <w:t xml:space="preserve">"androidx.lifecycle:lifecycle- </w:t>
                              </w:r>
                              <w:r>
                                <w:rPr>
                                  <w:rFonts w:ascii="Courier New" w:hAnsi="Courier New"/>
                                  <w:spacing w:val="-2"/>
                                  <w:sz w:val="18"/>
                                </w:rPr>
                                <w:t>extensions:$lifecycle_version"</w:t>
                              </w:r>
                            </w:p>
                            <w:p>
                              <w:pPr>
                                <w:pStyle w:val="Normal"/>
                                <w:spacing w:lineRule="auto" w:line="324" w:before="17" w:after="0"/>
                                <w:ind w:left="885" w:hanging="0"/>
                                <w:rPr>
                                  <w:rFonts w:ascii="Courier New" w:hAnsi="Courier New"/>
                                  <w:sz w:val="18"/>
                                </w:rPr>
                              </w:pPr>
                              <w:r>
                                <w:rPr>
                                  <w:rFonts w:ascii="Courier New" w:hAnsi="Courier New"/>
                                  <w:spacing w:val="-2"/>
                                  <w:sz w:val="18"/>
                                </w:rPr>
                                <w:t>implementation</w:t>
                              </w:r>
                              <w:r>
                                <w:rPr>
                                  <w:rFonts w:ascii="Courier New" w:hAnsi="Courier New"/>
                                  <w:spacing w:val="-4"/>
                                  <w:sz w:val="18"/>
                                </w:rPr>
                                <w:t xml:space="preserve"> </w:t>
                              </w:r>
                              <w:r>
                                <w:rPr>
                                  <w:rFonts w:ascii="Courier New" w:hAnsi="Courier New"/>
                                  <w:spacing w:val="-2"/>
                                  <w:sz w:val="18"/>
                                </w:rPr>
                                <w:t>'com.squareup.retrofit2:retrofit:2.6.2' implementation</w:t>
                              </w:r>
                              <w:r>
                                <w:rPr>
                                  <w:rFonts w:ascii="Courier New" w:hAnsi="Courier New"/>
                                  <w:spacing w:val="-27"/>
                                  <w:sz w:val="18"/>
                                </w:rPr>
                                <w:t xml:space="preserve"> </w:t>
                              </w:r>
                              <w:r>
                                <w:rPr>
                                  <w:rFonts w:ascii="Courier New" w:hAnsi="Courier New"/>
                                  <w:spacing w:val="-2"/>
                                  <w:sz w:val="18"/>
                                </w:rPr>
                                <w:t xml:space="preserve">'com.squareup.retrofit2:converter-gson:2.6.2' </w:t>
                              </w:r>
                              <w:r>
                                <w:rPr>
                                  <w:rFonts w:ascii="Courier New" w:hAnsi="Courier New"/>
                                  <w:sz w:val="18"/>
                                </w:rPr>
                                <w:t>implementation 'com.google.code.gson:gson:2.8.6'</w:t>
                              </w:r>
                            </w:p>
                            <w:p>
                              <w:pPr>
                                <w:pStyle w:val="Normal"/>
                                <w:spacing w:before="2" w:after="0"/>
                                <w:ind w:left="885" w:hanging="0"/>
                                <w:rPr>
                                  <w:rFonts w:ascii="Courier New" w:hAnsi="Courier New"/>
                                  <w:sz w:val="18"/>
                                </w:rPr>
                              </w:pPr>
                              <w:r>
                                <w:rPr>
                                  <w:rFonts w:ascii="Courier New" w:hAnsi="Courier New"/>
                                  <w:sz w:val="18"/>
                                </w:rPr>
                                <w:t>def</w:t>
                              </w:r>
                              <w:r>
                                <w:rPr>
                                  <w:rFonts w:ascii="Courier New" w:hAnsi="Courier New"/>
                                  <w:spacing w:val="-6"/>
                                  <w:sz w:val="18"/>
                                </w:rPr>
                                <w:t xml:space="preserve"> </w:t>
                              </w:r>
                              <w:r>
                                <w:rPr>
                                  <w:rFonts w:ascii="Courier New" w:hAnsi="Courier New"/>
                                  <w:sz w:val="18"/>
                                </w:rPr>
                                <w:t>room_version</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pacing w:val="-2"/>
                                  <w:sz w:val="18"/>
                                </w:rPr>
                                <w:t>"2.2.5"</w:t>
                              </w:r>
                            </w:p>
                            <w:p>
                              <w:pPr>
                                <w:pStyle w:val="Normal"/>
                                <w:spacing w:lineRule="auto" w:line="324" w:before="71" w:after="0"/>
                                <w:ind w:left="885" w:right="840" w:hanging="0"/>
                                <w:rPr>
                                  <w:rFonts w:ascii="Courier New" w:hAnsi="Courier New"/>
                                  <w:sz w:val="18"/>
                                </w:rPr>
                              </w:pPr>
                              <w:r>
                                <w:rPr>
                                  <w:rFonts w:ascii="Courier New" w:hAnsi="Courier New"/>
                                  <w:sz w:val="18"/>
                                </w:rPr>
                                <w:t>implementation</w:t>
                              </w:r>
                              <w:r>
                                <w:rPr>
                                  <w:rFonts w:ascii="Courier New" w:hAnsi="Courier New"/>
                                  <w:spacing w:val="-29"/>
                                  <w:sz w:val="18"/>
                                </w:rPr>
                                <w:t xml:space="preserve"> </w:t>
                              </w:r>
                              <w:r>
                                <w:rPr>
                                  <w:rFonts w:ascii="Courier New" w:hAnsi="Courier New"/>
                                  <w:sz w:val="18"/>
                                </w:rPr>
                                <w:t>"androidx.room:room-runtime:$room_version" kapt "androidx.room:room-compiler:$room_version"</w:t>
                              </w:r>
                            </w:p>
                          </w:txbxContent>
                        </wps:txbx>
                        <wps:bodyPr lIns="0" rIns="0" tIns="0" bIns="0" anchor="t">
                          <a:noAutofit/>
                        </wps:bodyPr>
                      </wps:wsp>
                    </wpg:wgp>
                  </a:graphicData>
                </a:graphic>
              </wp:anchor>
            </w:drawing>
          </mc:Choice>
          <mc:Fallback>
            <w:pict>
              <v:group id="shape_0" alt="docshapegroup892" style="position:absolute;margin-left:52.2pt;margin-top:7.15pt;width:399.6pt;height:150.25pt" coordorigin="1044,143" coordsize="7992,3005">
                <v:rect id="shape_0" path="m0,0l-2147483645,0l-2147483645,-2147483646l0,-2147483646xe" fillcolor="#f6f6f6" stroked="f" o:allowincell="f" style="position:absolute;left:1044;top:153;width:7991;height:298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3;width:7991;height:2964;mso-wrap-style:square;v-text-anchor:top;mso-position-horizontal-relative:page">
                  <v:fill o:detectmouseclick="t" on="false"/>
                  <v:stroke color="#3465a4" joinstyle="round" endcap="flat"/>
                  <v:textbox>
                    <w:txbxContent>
                      <w:p>
                        <w:pPr>
                          <w:pStyle w:val="Normal"/>
                          <w:spacing w:lineRule="auto" w:line="324" w:before="40" w:after="0"/>
                          <w:ind w:left="885" w:right="1274" w:hanging="0"/>
                          <w:rPr>
                            <w:rFonts w:ascii="Courier New" w:hAnsi="Courier New"/>
                            <w:sz w:val="18"/>
                          </w:rPr>
                        </w:pPr>
                        <w:r>
                          <w:rPr>
                            <w:rFonts w:ascii="Courier New" w:hAnsi="Courier New"/>
                            <w:sz w:val="18"/>
                          </w:rPr>
                          <w:t>implementation 'commons-io:commons-io:2.6' implementation</w:t>
                        </w:r>
                        <w:r>
                          <w:rPr>
                            <w:rFonts w:ascii="Courier New" w:hAnsi="Courier New"/>
                            <w:spacing w:val="-29"/>
                            <w:sz w:val="18"/>
                          </w:rPr>
                          <w:t xml:space="preserve"> </w:t>
                        </w:r>
                        <w:r>
                          <w:rPr>
                            <w:rFonts w:ascii="Courier New" w:hAnsi="Courier New"/>
                            <w:sz w:val="18"/>
                          </w:rPr>
                          <w:t>'androidx.preference:preference:1.1.1' def lifecycle_version = "2.2.0"</w:t>
                        </w:r>
                      </w:p>
                      <w:p>
                        <w:pPr>
                          <w:pStyle w:val="Normal"/>
                          <w:spacing w:lineRule="auto" w:line="235" w:before="5" w:after="0"/>
                          <w:ind w:left="1101" w:hanging="216"/>
                          <w:rPr>
                            <w:rFonts w:ascii="Courier New" w:hAnsi="Courier New"/>
                            <w:sz w:val="18"/>
                          </w:rPr>
                        </w:pPr>
                        <w:r>
                          <w:rPr>
                            <w:rFonts w:ascii="Courier New" w:hAnsi="Courier New"/>
                            <w:sz w:val="18"/>
                          </w:rPr>
                          <w:t>implementation</w:t>
                        </w:r>
                        <w:r>
                          <w:rPr>
                            <w:rFonts w:ascii="Courier New" w:hAnsi="Courier New"/>
                            <w:spacing w:val="-29"/>
                            <w:sz w:val="18"/>
                          </w:rPr>
                          <w:t xml:space="preserve"> </w:t>
                        </w:r>
                        <w:r>
                          <w:rPr>
                            <w:rFonts w:ascii="Courier New" w:hAnsi="Courier New"/>
                            <w:sz w:val="18"/>
                          </w:rPr>
                          <w:t xml:space="preserve">"androidx.lifecycle:lifecycle- </w:t>
                        </w:r>
                        <w:r>
                          <w:rPr>
                            <w:rFonts w:ascii="Courier New" w:hAnsi="Courier New"/>
                            <w:spacing w:val="-2"/>
                            <w:sz w:val="18"/>
                          </w:rPr>
                          <w:t>extensions:$lifecycle_version"</w:t>
                        </w:r>
                      </w:p>
                      <w:p>
                        <w:pPr>
                          <w:pStyle w:val="Normal"/>
                          <w:spacing w:lineRule="auto" w:line="324" w:before="17" w:after="0"/>
                          <w:ind w:left="885" w:hanging="0"/>
                          <w:rPr>
                            <w:rFonts w:ascii="Courier New" w:hAnsi="Courier New"/>
                            <w:sz w:val="18"/>
                          </w:rPr>
                        </w:pPr>
                        <w:r>
                          <w:rPr>
                            <w:rFonts w:ascii="Courier New" w:hAnsi="Courier New"/>
                            <w:spacing w:val="-2"/>
                            <w:sz w:val="18"/>
                          </w:rPr>
                          <w:t>implementation</w:t>
                        </w:r>
                        <w:r>
                          <w:rPr>
                            <w:rFonts w:ascii="Courier New" w:hAnsi="Courier New"/>
                            <w:spacing w:val="-4"/>
                            <w:sz w:val="18"/>
                          </w:rPr>
                          <w:t xml:space="preserve"> </w:t>
                        </w:r>
                        <w:r>
                          <w:rPr>
                            <w:rFonts w:ascii="Courier New" w:hAnsi="Courier New"/>
                            <w:spacing w:val="-2"/>
                            <w:sz w:val="18"/>
                          </w:rPr>
                          <w:t>'com.squareup.retrofit2:retrofit:2.6.2' implementation</w:t>
                        </w:r>
                        <w:r>
                          <w:rPr>
                            <w:rFonts w:ascii="Courier New" w:hAnsi="Courier New"/>
                            <w:spacing w:val="-27"/>
                            <w:sz w:val="18"/>
                          </w:rPr>
                          <w:t xml:space="preserve"> </w:t>
                        </w:r>
                        <w:r>
                          <w:rPr>
                            <w:rFonts w:ascii="Courier New" w:hAnsi="Courier New"/>
                            <w:spacing w:val="-2"/>
                            <w:sz w:val="18"/>
                          </w:rPr>
                          <w:t xml:space="preserve">'com.squareup.retrofit2:converter-gson:2.6.2' </w:t>
                        </w:r>
                        <w:r>
                          <w:rPr>
                            <w:rFonts w:ascii="Courier New" w:hAnsi="Courier New"/>
                            <w:sz w:val="18"/>
                          </w:rPr>
                          <w:t>implementation 'com.google.code.gson:gson:2.8.6'</w:t>
                        </w:r>
                      </w:p>
                      <w:p>
                        <w:pPr>
                          <w:pStyle w:val="Normal"/>
                          <w:spacing w:before="2" w:after="0"/>
                          <w:ind w:left="885" w:hanging="0"/>
                          <w:rPr>
                            <w:rFonts w:ascii="Courier New" w:hAnsi="Courier New"/>
                            <w:sz w:val="18"/>
                          </w:rPr>
                        </w:pPr>
                        <w:r>
                          <w:rPr>
                            <w:rFonts w:ascii="Courier New" w:hAnsi="Courier New"/>
                            <w:sz w:val="18"/>
                          </w:rPr>
                          <w:t>def</w:t>
                        </w:r>
                        <w:r>
                          <w:rPr>
                            <w:rFonts w:ascii="Courier New" w:hAnsi="Courier New"/>
                            <w:spacing w:val="-6"/>
                            <w:sz w:val="18"/>
                          </w:rPr>
                          <w:t xml:space="preserve"> </w:t>
                        </w:r>
                        <w:r>
                          <w:rPr>
                            <w:rFonts w:ascii="Courier New" w:hAnsi="Courier New"/>
                            <w:sz w:val="18"/>
                          </w:rPr>
                          <w:t>room_version</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pacing w:val="-2"/>
                            <w:sz w:val="18"/>
                          </w:rPr>
                          <w:t>"2.2.5"</w:t>
                        </w:r>
                      </w:p>
                      <w:p>
                        <w:pPr>
                          <w:pStyle w:val="Normal"/>
                          <w:spacing w:lineRule="auto" w:line="324" w:before="71" w:after="0"/>
                          <w:ind w:left="885" w:right="840" w:hanging="0"/>
                          <w:rPr>
                            <w:rFonts w:ascii="Courier New" w:hAnsi="Courier New"/>
                            <w:sz w:val="18"/>
                          </w:rPr>
                        </w:pPr>
                        <w:r>
                          <w:rPr>
                            <w:rFonts w:ascii="Courier New" w:hAnsi="Courier New"/>
                            <w:sz w:val="18"/>
                          </w:rPr>
                          <w:t>implementation</w:t>
                        </w:r>
                        <w:r>
                          <w:rPr>
                            <w:rFonts w:ascii="Courier New" w:hAnsi="Courier New"/>
                            <w:spacing w:val="-29"/>
                            <w:sz w:val="18"/>
                          </w:rPr>
                          <w:t xml:space="preserve"> </w:t>
                        </w:r>
                        <w:r>
                          <w:rPr>
                            <w:rFonts w:ascii="Courier New" w:hAnsi="Courier New"/>
                            <w:sz w:val="18"/>
                          </w:rPr>
                          <w:t>"androidx.room:room-runtime:$room_version" kapt "androidx.room:room-compiler:$room_version"</w:t>
                        </w:r>
                      </w:p>
                    </w:txbxContent>
                  </v:textbox>
                  <w10:wrap type="topAndBottom"/>
                </v:rect>
              </v:group>
            </w:pict>
          </mc:Fallback>
        </mc:AlternateContent>
      </w:r>
    </w:p>
    <w:p>
      <w:pPr>
        <w:pStyle w:val="ListParagraph"/>
        <w:numPr>
          <w:ilvl w:val="0"/>
          <w:numId w:val="7"/>
        </w:numPr>
        <w:tabs>
          <w:tab w:val="clear" w:pos="720"/>
          <w:tab w:val="left" w:pos="554" w:leader="none"/>
        </w:tabs>
        <w:jc w:val="left"/>
        <w:rPr>
          <w:sz w:val="20"/>
        </w:rPr>
      </w:pPr>
      <w:r>
        <w:rPr>
          <w:sz w:val="20"/>
        </w:rPr>
        <w:t>Create</w:t>
      </w:r>
      <w:r>
        <w:rPr>
          <w:spacing w:val="-3"/>
          <w:sz w:val="20"/>
        </w:rPr>
        <w:t xml:space="preserve"> </w:t>
      </w:r>
      <w:r>
        <w:rPr>
          <w:sz w:val="20"/>
        </w:rPr>
        <w:t>the</w:t>
      </w:r>
      <w:r>
        <w:rPr>
          <w:spacing w:val="-2"/>
          <w:sz w:val="20"/>
        </w:rPr>
        <w:t xml:space="preserve"> </w:t>
      </w:r>
      <w:r>
        <w:rPr>
          <w:rFonts w:ascii="Courier New" w:hAnsi="Courier New"/>
          <w:b/>
        </w:rPr>
        <w:t>api</w:t>
      </w:r>
      <w:r>
        <w:rPr>
          <w:rFonts w:ascii="Courier New" w:hAnsi="Courier New"/>
          <w:b/>
          <w:spacing w:val="-80"/>
        </w:rPr>
        <w:t xml:space="preserve"> </w:t>
      </w:r>
      <w:r>
        <w:rPr>
          <w:spacing w:val="-2"/>
          <w:sz w:val="20"/>
        </w:rPr>
        <w:t>package.</w:t>
      </w:r>
    </w:p>
    <w:p>
      <w:pPr>
        <w:pStyle w:val="ListParagraph"/>
        <w:numPr>
          <w:ilvl w:val="0"/>
          <w:numId w:val="7"/>
        </w:numPr>
        <w:tabs>
          <w:tab w:val="clear" w:pos="720"/>
          <w:tab w:val="left" w:pos="554" w:leader="none"/>
        </w:tabs>
        <w:spacing w:before="140" w:after="0"/>
        <w:ind w:left="554" w:right="1311" w:hanging="360"/>
        <w:jc w:val="left"/>
        <w:rPr>
          <w:sz w:val="20"/>
        </w:rPr>
      </w:pPr>
      <w:r>
        <w:rPr>
          <w:sz w:val="20"/>
        </w:rPr>
        <w:t>Create</w:t>
      </w:r>
      <w:r>
        <w:rPr>
          <w:spacing w:val="-6"/>
          <w:sz w:val="20"/>
        </w:rPr>
        <w:t xml:space="preserve"> </w:t>
      </w:r>
      <w:r>
        <w:rPr>
          <w:sz w:val="20"/>
        </w:rPr>
        <w:t>a</w:t>
      </w:r>
      <w:r>
        <w:rPr>
          <w:spacing w:val="-4"/>
          <w:sz w:val="20"/>
        </w:rPr>
        <w:t xml:space="preserve"> </w:t>
      </w:r>
      <w:r>
        <w:rPr>
          <w:rFonts w:ascii="Courier New" w:hAnsi="Courier New"/>
          <w:b/>
        </w:rPr>
        <w:t>Dog</w:t>
      </w:r>
      <w:r>
        <w:rPr>
          <w:rFonts w:ascii="Courier New" w:hAnsi="Courier New"/>
          <w:b/>
          <w:spacing w:val="-80"/>
        </w:rPr>
        <w:t xml:space="preserve"> </w:t>
      </w:r>
      <w:r>
        <w:rPr>
          <w:sz w:val="20"/>
        </w:rPr>
        <w:t>data</w:t>
      </w:r>
      <w:r>
        <w:rPr>
          <w:spacing w:val="-3"/>
          <w:sz w:val="20"/>
        </w:rPr>
        <w:t xml:space="preserve"> </w:t>
      </w:r>
      <w:r>
        <w:rPr>
          <w:sz w:val="20"/>
        </w:rPr>
        <w:t>class,</w:t>
      </w:r>
      <w:r>
        <w:rPr>
          <w:spacing w:val="-3"/>
          <w:sz w:val="20"/>
        </w:rPr>
        <w:t xml:space="preserve"> </w:t>
      </w:r>
      <w:r>
        <w:rPr>
          <w:sz w:val="20"/>
        </w:rPr>
        <w:t>which</w:t>
      </w:r>
      <w:r>
        <w:rPr>
          <w:spacing w:val="-3"/>
          <w:sz w:val="20"/>
        </w:rPr>
        <w:t xml:space="preserve"> </w:t>
      </w:r>
      <w:r>
        <w:rPr>
          <w:sz w:val="20"/>
        </w:rPr>
        <w:t>will</w:t>
      </w:r>
      <w:r>
        <w:rPr>
          <w:spacing w:val="-3"/>
          <w:sz w:val="20"/>
        </w:rPr>
        <w:t xml:space="preserve"> </w:t>
      </w:r>
      <w:r>
        <w:rPr>
          <w:sz w:val="20"/>
        </w:rPr>
        <w:t>map</w:t>
      </w:r>
      <w:r>
        <w:rPr>
          <w:spacing w:val="-4"/>
          <w:sz w:val="20"/>
        </w:rPr>
        <w:t xml:space="preserve"> </w:t>
      </w:r>
      <w:r>
        <w:rPr>
          <w:sz w:val="20"/>
        </w:rPr>
        <w:t>the</w:t>
      </w:r>
      <w:r>
        <w:rPr>
          <w:spacing w:val="-3"/>
          <w:sz w:val="20"/>
        </w:rPr>
        <w:t xml:space="preserve"> </w:t>
      </w:r>
      <w:r>
        <w:rPr>
          <w:sz w:val="20"/>
        </w:rPr>
        <w:t>JSON</w:t>
      </w:r>
      <w:r>
        <w:rPr>
          <w:spacing w:val="-3"/>
          <w:sz w:val="20"/>
        </w:rPr>
        <w:t xml:space="preserve"> </w:t>
      </w:r>
      <w:r>
        <w:rPr>
          <w:sz w:val="20"/>
        </w:rPr>
        <w:t>data,</w:t>
      </w:r>
      <w:r>
        <w:rPr>
          <w:spacing w:val="-3"/>
          <w:sz w:val="20"/>
        </w:rPr>
        <w:t xml:space="preserve"> </w:t>
      </w:r>
      <w:r>
        <w:rPr>
          <w:sz w:val="20"/>
        </w:rPr>
        <w:t>containing</w:t>
      </w:r>
      <w:r>
        <w:rPr>
          <w:spacing w:val="-3"/>
          <w:sz w:val="20"/>
        </w:rPr>
        <w:t xml:space="preserve"> </w:t>
      </w:r>
      <w:r>
        <w:rPr>
          <w:sz w:val="20"/>
        </w:rPr>
        <w:t>the</w:t>
      </w:r>
      <w:r>
        <w:rPr>
          <w:spacing w:val="-3"/>
          <w:sz w:val="20"/>
        </w:rPr>
        <w:t xml:space="preserve"> </w:t>
      </w:r>
      <w:r>
        <w:rPr>
          <w:sz w:val="20"/>
        </w:rPr>
        <w:t>status and the list of URLs:</w:t>
      </w:r>
    </w:p>
    <w:p>
      <w:pPr>
        <w:pStyle w:val="TextBody"/>
        <w:spacing w:before="5" w:after="0"/>
        <w:rPr>
          <w:sz w:val="9"/>
        </w:rPr>
      </w:pPr>
      <w:r>
        <w:rPr>
          <w:sz w:val="9"/>
        </w:rPr>
        <mc:AlternateContent>
          <mc:Choice Requires="wpg">
            <w:drawing>
              <wp:anchor behindDoc="0" distT="635" distB="0" distL="0" distR="4445" simplePos="0" locked="0" layoutInCell="0" allowOverlap="1" relativeHeight="1805" wp14:anchorId="515C6E69">
                <wp:simplePos x="0" y="0"/>
                <wp:positionH relativeFrom="page">
                  <wp:posOffset>662940</wp:posOffset>
                </wp:positionH>
                <wp:positionV relativeFrom="paragraph">
                  <wp:posOffset>95885</wp:posOffset>
                </wp:positionV>
                <wp:extent cx="5074920" cy="752475"/>
                <wp:effectExtent l="0" t="635" r="635" b="0"/>
                <wp:wrapTopAndBottom/>
                <wp:docPr id="1160" name="docshapegroup896"/>
                <a:graphic xmlns:a="http://schemas.openxmlformats.org/drawingml/2006/main">
                  <a:graphicData uri="http://schemas.microsoft.com/office/word/2010/wordprocessingGroup">
                    <wpg:wgp>
                      <wpg:cNvGrpSpPr/>
                      <wpg:grpSpPr>
                        <a:xfrm>
                          <a:off x="0" y="0"/>
                          <a:ext cx="5074920" cy="752400"/>
                          <a:chOff x="0" y="0"/>
                          <a:chExt cx="5074920" cy="752400"/>
                        </a:xfrm>
                      </wpg:grpSpPr>
                      <wps:wsp>
                        <wps:cNvSpPr/>
                        <wps:spPr>
                          <a:xfrm>
                            <a:off x="0" y="6480"/>
                            <a:ext cx="5074920" cy="739800"/>
                          </a:xfrm>
                          <a:prstGeom prst="rect">
                            <a:avLst/>
                          </a:prstGeom>
                          <a:solidFill>
                            <a:srgbClr val="f6f6f6"/>
                          </a:solidFill>
                          <a:ln w="0">
                            <a:noFill/>
                          </a:ln>
                        </wps:spPr>
                        <wps:style>
                          <a:lnRef idx="0"/>
                          <a:fillRef idx="0"/>
                          <a:effectRef idx="0"/>
                          <a:fontRef idx="minor"/>
                        </wps:style>
                        <wps:bodyPr/>
                      </wps:wsp>
                      <wps:wsp>
                        <wps:cNvSpPr/>
                        <wps:spPr>
                          <a:xfrm>
                            <a:off x="0" y="0"/>
                            <a:ext cx="5074920" cy="752400"/>
                          </a:xfrm>
                          <a:custGeom>
                            <a:avLst/>
                            <a:gdLst>
                              <a:gd name="textAreaLeft" fmla="*/ 0 w 2877120"/>
                              <a:gd name="textAreaRight" fmla="*/ 2879280 w 2877120"/>
                              <a:gd name="textAreaTop" fmla="*/ 0 h 426600"/>
                              <a:gd name="textAreaBottom" fmla="*/ 428760 h 426600"/>
                            </a:gdLst>
                            <a:ahLst/>
                            <a:rect l="textAreaLeft" t="textAreaTop" r="textAreaRight" b="textAreaBottom"/>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72720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data</w:t>
                              </w:r>
                              <w:r>
                                <w:rPr>
                                  <w:rFonts w:ascii="Courier New" w:hAnsi="Courier New"/>
                                  <w:spacing w:val="-5"/>
                                  <w:sz w:val="18"/>
                                </w:rPr>
                                <w:t xml:space="preserve"> </w:t>
                              </w:r>
                              <w:r>
                                <w:rPr>
                                  <w:rFonts w:ascii="Courier New" w:hAnsi="Courier New"/>
                                  <w:sz w:val="18"/>
                                </w:rPr>
                                <w:t>class</w:t>
                              </w:r>
                              <w:r>
                                <w:rPr>
                                  <w:rFonts w:ascii="Courier New" w:hAnsi="Courier New"/>
                                  <w:spacing w:val="-4"/>
                                  <w:sz w:val="18"/>
                                </w:rPr>
                                <w:t xml:space="preserve"> Dog(</w:t>
                              </w:r>
                            </w:p>
                            <w:p>
                              <w:pPr>
                                <w:pStyle w:val="Normal"/>
                                <w:spacing w:lineRule="auto" w:line="324" w:before="76" w:after="0"/>
                                <w:ind w:left="885" w:hanging="0"/>
                                <w:rPr>
                                  <w:rFonts w:ascii="Courier New" w:hAnsi="Courier New"/>
                                  <w:sz w:val="18"/>
                                </w:rPr>
                              </w:pPr>
                              <w:r>
                                <w:rPr>
                                  <w:rFonts w:ascii="Courier New" w:hAnsi="Courier New"/>
                                  <w:sz w:val="18"/>
                                </w:rPr>
                                <w:t>@SerializedName("status") val status: String, @SerializedName("message")</w:t>
                              </w:r>
                              <w:r>
                                <w:rPr>
                                  <w:rFonts w:ascii="Courier New" w:hAnsi="Courier New"/>
                                  <w:spacing w:val="-14"/>
                                  <w:sz w:val="18"/>
                                </w:rPr>
                                <w:t xml:space="preserve"> </w:t>
                              </w:r>
                              <w:r>
                                <w:rPr>
                                  <w:rFonts w:ascii="Courier New" w:hAnsi="Courier New"/>
                                  <w:sz w:val="18"/>
                                </w:rPr>
                                <w:t>val</w:t>
                              </w:r>
                              <w:r>
                                <w:rPr>
                                  <w:rFonts w:ascii="Courier New" w:hAnsi="Courier New"/>
                                  <w:spacing w:val="-14"/>
                                  <w:sz w:val="18"/>
                                </w:rPr>
                                <w:t xml:space="preserve"> </w:t>
                              </w:r>
                              <w:r>
                                <w:rPr>
                                  <w:rFonts w:ascii="Courier New" w:hAnsi="Courier New"/>
                                  <w:sz w:val="18"/>
                                </w:rPr>
                                <w:t>urls:</w:t>
                              </w:r>
                              <w:r>
                                <w:rPr>
                                  <w:rFonts w:ascii="Courier New" w:hAnsi="Courier New"/>
                                  <w:spacing w:val="-14"/>
                                  <w:sz w:val="18"/>
                                </w:rPr>
                                <w:t xml:space="preserve"> </w:t>
                              </w:r>
                              <w:r>
                                <w:rPr>
                                  <w:rFonts w:ascii="Courier New" w:hAnsi="Courier New"/>
                                  <w:sz w:val="18"/>
                                </w:rPr>
                                <w:t>List&lt;String&gt;</w:t>
                              </w:r>
                            </w:p>
                            <w:p>
                              <w:pPr>
                                <w:pStyle w:val="Normal"/>
                                <w:spacing w:before="2"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896" style="position:absolute;margin-left:52.2pt;margin-top:7.55pt;width:399.6pt;height:59.25pt" coordorigin="1044,151" coordsize="7992,1185">
                <v:rect id="shape_0" path="m0,0l-2147483645,0l-2147483645,-2147483646l0,-2147483646xe" fillcolor="#f6f6f6" stroked="f" o:allowincell="f" style="position:absolute;left:1044;top:161;width:7991;height:116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71;width:7991;height:114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data</w:t>
                        </w:r>
                        <w:r>
                          <w:rPr>
                            <w:rFonts w:ascii="Courier New" w:hAnsi="Courier New"/>
                            <w:spacing w:val="-5"/>
                            <w:sz w:val="18"/>
                          </w:rPr>
                          <w:t xml:space="preserve"> </w:t>
                        </w:r>
                        <w:r>
                          <w:rPr>
                            <w:rFonts w:ascii="Courier New" w:hAnsi="Courier New"/>
                            <w:sz w:val="18"/>
                          </w:rPr>
                          <w:t>class</w:t>
                        </w:r>
                        <w:r>
                          <w:rPr>
                            <w:rFonts w:ascii="Courier New" w:hAnsi="Courier New"/>
                            <w:spacing w:val="-4"/>
                            <w:sz w:val="18"/>
                          </w:rPr>
                          <w:t xml:space="preserve"> Dog(</w:t>
                        </w:r>
                      </w:p>
                      <w:p>
                        <w:pPr>
                          <w:pStyle w:val="Normal"/>
                          <w:spacing w:lineRule="auto" w:line="324" w:before="76" w:after="0"/>
                          <w:ind w:left="885" w:hanging="0"/>
                          <w:rPr>
                            <w:rFonts w:ascii="Courier New" w:hAnsi="Courier New"/>
                            <w:sz w:val="18"/>
                          </w:rPr>
                        </w:pPr>
                        <w:r>
                          <w:rPr>
                            <w:rFonts w:ascii="Courier New" w:hAnsi="Courier New"/>
                            <w:sz w:val="18"/>
                          </w:rPr>
                          <w:t>@SerializedName("status") val status: String, @SerializedName("message")</w:t>
                        </w:r>
                        <w:r>
                          <w:rPr>
                            <w:rFonts w:ascii="Courier New" w:hAnsi="Courier New"/>
                            <w:spacing w:val="-14"/>
                            <w:sz w:val="18"/>
                          </w:rPr>
                          <w:t xml:space="preserve"> </w:t>
                        </w:r>
                        <w:r>
                          <w:rPr>
                            <w:rFonts w:ascii="Courier New" w:hAnsi="Courier New"/>
                            <w:sz w:val="18"/>
                          </w:rPr>
                          <w:t>val</w:t>
                        </w:r>
                        <w:r>
                          <w:rPr>
                            <w:rFonts w:ascii="Courier New" w:hAnsi="Courier New"/>
                            <w:spacing w:val="-14"/>
                            <w:sz w:val="18"/>
                          </w:rPr>
                          <w:t xml:space="preserve"> </w:t>
                        </w:r>
                        <w:r>
                          <w:rPr>
                            <w:rFonts w:ascii="Courier New" w:hAnsi="Courier New"/>
                            <w:sz w:val="18"/>
                          </w:rPr>
                          <w:t>urls:</w:t>
                        </w:r>
                        <w:r>
                          <w:rPr>
                            <w:rFonts w:ascii="Courier New" w:hAnsi="Courier New"/>
                            <w:spacing w:val="-14"/>
                            <w:sz w:val="18"/>
                          </w:rPr>
                          <w:t xml:space="preserve"> </w:t>
                        </w:r>
                        <w:r>
                          <w:rPr>
                            <w:rFonts w:ascii="Courier New" w:hAnsi="Courier New"/>
                            <w:sz w:val="18"/>
                          </w:rPr>
                          <w:t>List&lt;String&gt;</w:t>
                        </w:r>
                      </w:p>
                      <w:p>
                        <w:pPr>
                          <w:pStyle w:val="Normal"/>
                          <w:spacing w:before="2"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ListParagraph"/>
        <w:numPr>
          <w:ilvl w:val="0"/>
          <w:numId w:val="7"/>
        </w:numPr>
        <w:tabs>
          <w:tab w:val="clear" w:pos="720"/>
          <w:tab w:val="left" w:pos="554" w:leader="none"/>
        </w:tabs>
        <w:jc w:val="left"/>
        <w:rPr>
          <w:sz w:val="20"/>
        </w:rPr>
      </w:pPr>
      <w:r>
        <w:rPr>
          <w:sz w:val="20"/>
        </w:rPr>
        <w:t>Now,</w:t>
      </w:r>
      <w:r>
        <w:rPr>
          <w:spacing w:val="-3"/>
          <w:sz w:val="20"/>
        </w:rPr>
        <w:t xml:space="preserve"> </w:t>
      </w:r>
      <w:r>
        <w:rPr>
          <w:sz w:val="20"/>
        </w:rPr>
        <w:t>create</w:t>
      </w:r>
      <w:r>
        <w:rPr>
          <w:spacing w:val="-1"/>
          <w:sz w:val="20"/>
        </w:rPr>
        <w:t xml:space="preserve"> </w:t>
      </w:r>
      <w:r>
        <w:rPr>
          <w:sz w:val="20"/>
        </w:rPr>
        <w:t>a</w:t>
      </w:r>
      <w:r>
        <w:rPr>
          <w:spacing w:val="-2"/>
          <w:sz w:val="20"/>
        </w:rPr>
        <w:t xml:space="preserve"> </w:t>
      </w:r>
      <w:r>
        <w:rPr>
          <w:rFonts w:ascii="Courier New" w:hAnsi="Courier New"/>
          <w:b/>
        </w:rPr>
        <w:t>Retrofit</w:t>
      </w:r>
      <w:r>
        <w:rPr>
          <w:rFonts w:ascii="Courier New" w:hAnsi="Courier New"/>
          <w:b/>
          <w:spacing w:val="-80"/>
        </w:rPr>
        <w:t xml:space="preserve"> </w:t>
      </w:r>
      <w:r>
        <w:rPr>
          <w:sz w:val="20"/>
        </w:rPr>
        <w:t>interface,</w:t>
      </w:r>
      <w:r>
        <w:rPr>
          <w:spacing w:val="-1"/>
          <w:sz w:val="20"/>
        </w:rPr>
        <w:t xml:space="preserve"> </w:t>
      </w:r>
      <w:r>
        <w:rPr>
          <w:sz w:val="20"/>
        </w:rPr>
        <w:t>which</w:t>
      </w:r>
      <w:r>
        <w:rPr>
          <w:spacing w:val="-1"/>
          <w:sz w:val="20"/>
        </w:rPr>
        <w:t xml:space="preserve"> </w:t>
      </w:r>
      <w:r>
        <w:rPr>
          <w:sz w:val="20"/>
        </w:rPr>
        <w:t>will</w:t>
      </w:r>
      <w:r>
        <w:rPr>
          <w:spacing w:val="-1"/>
          <w:sz w:val="20"/>
        </w:rPr>
        <w:t xml:space="preserve"> </w:t>
      </w:r>
      <w:r>
        <w:rPr>
          <w:sz w:val="20"/>
        </w:rPr>
        <w:t>define</w:t>
      </w:r>
      <w:r>
        <w:rPr>
          <w:spacing w:val="-1"/>
          <w:sz w:val="20"/>
        </w:rPr>
        <w:t xml:space="preserve"> </w:t>
      </w:r>
      <w:r>
        <w:rPr>
          <w:sz w:val="20"/>
        </w:rPr>
        <w:t>how</w:t>
      </w:r>
      <w:r>
        <w:rPr>
          <w:spacing w:val="-1"/>
          <w:sz w:val="20"/>
        </w:rPr>
        <w:t xml:space="preserve"> </w:t>
      </w:r>
      <w:r>
        <w:rPr>
          <w:sz w:val="20"/>
        </w:rPr>
        <w:t>we</w:t>
      </w:r>
      <w:r>
        <w:rPr>
          <w:spacing w:val="-1"/>
          <w:sz w:val="20"/>
        </w:rPr>
        <w:t xml:space="preserve"> </w:t>
      </w:r>
      <w:r>
        <w:rPr>
          <w:sz w:val="20"/>
        </w:rPr>
        <w:t>load</w:t>
      </w:r>
      <w:r>
        <w:rPr>
          <w:spacing w:val="-1"/>
          <w:sz w:val="20"/>
        </w:rPr>
        <w:t xml:space="preserve"> </w:t>
      </w:r>
      <w:r>
        <w:rPr>
          <w:sz w:val="20"/>
        </w:rPr>
        <w:t>the</w:t>
      </w:r>
      <w:r>
        <w:rPr>
          <w:spacing w:val="-1"/>
          <w:sz w:val="20"/>
        </w:rPr>
        <w:t xml:space="preserve"> </w:t>
      </w:r>
      <w:r>
        <w:rPr>
          <w:sz w:val="20"/>
        </w:rPr>
        <w:t>list</w:t>
      </w:r>
      <w:r>
        <w:rPr>
          <w:spacing w:val="-1"/>
          <w:sz w:val="20"/>
        </w:rPr>
        <w:t xml:space="preserve"> </w:t>
      </w:r>
      <w:r>
        <w:rPr>
          <w:spacing w:val="-5"/>
          <w:sz w:val="20"/>
        </w:rPr>
        <w:t>of</w:t>
      </w:r>
    </w:p>
    <w:p>
      <w:pPr>
        <w:pStyle w:val="TextBody"/>
        <w:ind w:left="554" w:hanging="0"/>
        <w:rPr/>
      </w:pPr>
      <w:r>
        <w:rPr>
          <w:rFonts w:ascii="Courier New" w:hAnsi="Courier New"/>
          <w:b/>
          <w:sz w:val="22"/>
        </w:rPr>
        <w:t>Dogs</w:t>
      </w:r>
      <w:r>
        <w:rPr>
          <w:rFonts w:ascii="Courier New" w:hAnsi="Courier New"/>
          <w:b/>
          <w:spacing w:val="-80"/>
          <w:sz w:val="22"/>
        </w:rPr>
        <w:t xml:space="preserve"> </w:t>
      </w:r>
      <w:r>
        <w:rPr/>
        <w:t>and</w:t>
      </w:r>
      <w:r>
        <w:rPr>
          <w:spacing w:val="-5"/>
        </w:rPr>
        <w:t xml:space="preserve"> </w:t>
      </w:r>
      <w:r>
        <w:rPr/>
        <w:t>how</w:t>
      </w:r>
      <w:r>
        <w:rPr>
          <w:spacing w:val="-2"/>
        </w:rPr>
        <w:t xml:space="preserve"> </w:t>
      </w:r>
      <w:r>
        <w:rPr/>
        <w:t>the</w:t>
      </w:r>
      <w:r>
        <w:rPr>
          <w:spacing w:val="-2"/>
        </w:rPr>
        <w:t xml:space="preserve"> </w:t>
      </w:r>
      <w:r>
        <w:rPr/>
        <w:t>download</w:t>
      </w:r>
      <w:r>
        <w:rPr>
          <w:spacing w:val="-2"/>
        </w:rPr>
        <w:t xml:space="preserve"> </w:t>
      </w:r>
      <w:r>
        <w:rPr/>
        <w:t>will</w:t>
      </w:r>
      <w:r>
        <w:rPr>
          <w:spacing w:val="-1"/>
        </w:rPr>
        <w:t xml:space="preserve"> </w:t>
      </w:r>
      <w:r>
        <w:rPr/>
        <w:t>be</w:t>
      </w:r>
      <w:r>
        <w:rPr>
          <w:spacing w:val="-2"/>
        </w:rPr>
        <w:t xml:space="preserve"> </w:t>
      </w:r>
      <w:r>
        <w:rPr/>
        <w:t>executed</w:t>
      </w:r>
      <w:r>
        <w:rPr>
          <w:spacing w:val="-2"/>
        </w:rPr>
        <w:t xml:space="preserve"> </w:t>
      </w:r>
      <w:r>
        <w:rPr/>
        <w:t>through</w:t>
      </w:r>
      <w:r>
        <w:rPr>
          <w:spacing w:val="-2"/>
        </w:rPr>
        <w:t xml:space="preserve"> </w:t>
      </w:r>
      <w:r>
        <w:rPr/>
        <w:t>a</w:t>
      </w:r>
      <w:r>
        <w:rPr>
          <w:spacing w:val="-3"/>
        </w:rPr>
        <w:t xml:space="preserve"> </w:t>
      </w:r>
      <w:r>
        <w:rPr/>
        <w:t>dynamic</w:t>
      </w:r>
      <w:r>
        <w:rPr>
          <w:spacing w:val="-1"/>
        </w:rPr>
        <w:t xml:space="preserve"> </w:t>
      </w:r>
      <w:r>
        <w:rPr>
          <w:spacing w:val="-4"/>
        </w:rPr>
        <w:t>URL:</w:t>
      </w:r>
    </w:p>
    <w:p>
      <w:pPr>
        <w:sectPr>
          <w:headerReference w:type="even" r:id="rId347"/>
          <w:headerReference w:type="default" r:id="rId348"/>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1" w:after="0"/>
        <w:rPr>
          <w:sz w:val="8"/>
        </w:rPr>
      </w:pPr>
      <w:r>
        <w:rPr>
          <w:sz w:val="8"/>
        </w:rPr>
        <mc:AlternateContent>
          <mc:Choice Requires="wpg">
            <w:drawing>
              <wp:anchor behindDoc="0" distT="0" distB="0" distL="0" distR="4445" simplePos="0" locked="0" layoutInCell="0" allowOverlap="1" relativeHeight="1807" wp14:anchorId="65583EC0">
                <wp:simplePos x="0" y="0"/>
                <wp:positionH relativeFrom="page">
                  <wp:posOffset>662940</wp:posOffset>
                </wp:positionH>
                <wp:positionV relativeFrom="paragraph">
                  <wp:posOffset>91440</wp:posOffset>
                </wp:positionV>
                <wp:extent cx="5074920" cy="1463675"/>
                <wp:effectExtent l="0" t="1270" r="635" b="0"/>
                <wp:wrapTopAndBottom/>
                <wp:docPr id="1162" name="docshapegroup900"/>
                <a:graphic xmlns:a="http://schemas.openxmlformats.org/drawingml/2006/main">
                  <a:graphicData uri="http://schemas.microsoft.com/office/word/2010/wordprocessingGroup">
                    <wpg:wgp>
                      <wpg:cNvGrpSpPr/>
                      <wpg:grpSpPr>
                        <a:xfrm>
                          <a:off x="0" y="0"/>
                          <a:ext cx="5074920" cy="1463760"/>
                          <a:chOff x="0" y="0"/>
                          <a:chExt cx="5074920" cy="1463760"/>
                        </a:xfrm>
                      </wpg:grpSpPr>
                      <wps:wsp>
                        <wps:cNvSpPr/>
                        <wps:spPr>
                          <a:xfrm>
                            <a:off x="0" y="6480"/>
                            <a:ext cx="5074920" cy="1450800"/>
                          </a:xfrm>
                          <a:prstGeom prst="rect">
                            <a:avLst/>
                          </a:prstGeom>
                          <a:solidFill>
                            <a:srgbClr val="f6f6f6"/>
                          </a:solidFill>
                          <a:ln w="0">
                            <a:noFill/>
                          </a:ln>
                        </wps:spPr>
                        <wps:style>
                          <a:lnRef idx="0"/>
                          <a:fillRef idx="0"/>
                          <a:effectRef idx="0"/>
                          <a:fontRef idx="minor"/>
                        </wps:style>
                        <wps:bodyPr/>
                      </wps:wsp>
                      <wps:wsp>
                        <wps:cNvSpPr/>
                        <wps:spPr>
                          <a:xfrm>
                            <a:off x="0" y="0"/>
                            <a:ext cx="5074920" cy="1463760"/>
                          </a:xfrm>
                          <a:custGeom>
                            <a:avLst/>
                            <a:gdLst>
                              <a:gd name="textAreaLeft" fmla="*/ 0 w 2877120"/>
                              <a:gd name="textAreaRight" fmla="*/ 2879280 w 2877120"/>
                              <a:gd name="textAreaTop" fmla="*/ 0 h 829800"/>
                              <a:gd name="textAreaBottom" fmla="*/ 831960 h 829800"/>
                            </a:gdLst>
                            <a:ahLst/>
                            <a:rect l="textAreaLeft" t="textAreaTop" r="textAreaRight" b="textAreaBottom"/>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43820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interface</w:t>
                              </w:r>
                              <w:r>
                                <w:rPr>
                                  <w:rFonts w:ascii="Courier New" w:hAnsi="Courier New"/>
                                  <w:spacing w:val="-12"/>
                                  <w:sz w:val="18"/>
                                </w:rPr>
                                <w:t xml:space="preserve"> </w:t>
                              </w:r>
                              <w:r>
                                <w:rPr>
                                  <w:rFonts w:ascii="Courier New" w:hAnsi="Courier New"/>
                                  <w:sz w:val="18"/>
                                </w:rPr>
                                <w:t>DownloadService</w:t>
                              </w:r>
                              <w:r>
                                <w:rPr>
                                  <w:rFonts w:ascii="Courier New" w:hAnsi="Courier New"/>
                                  <w:spacing w:val="-12"/>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pacing w:val="-2"/>
                                  <w:sz w:val="18"/>
                                </w:rPr>
                                <w:t>@GET("breed/hound/images/random/</w:t>
                              </w:r>
                              <w:r>
                                <w:rPr>
                                  <w:rFonts w:ascii="Courier New" w:hAnsi="Courier New"/>
                                  <w:b/>
                                  <w:spacing w:val="-2"/>
                                  <w:sz w:val="18"/>
                                </w:rPr>
                                <w:t>{number}</w:t>
                              </w:r>
                              <w:r>
                                <w:rPr>
                                  <w:rFonts w:ascii="Courier New" w:hAnsi="Courier New"/>
                                  <w:spacing w:val="-2"/>
                                  <w:sz w:val="18"/>
                                </w:rPr>
                                <w:t>")</w:t>
                              </w:r>
                            </w:p>
                            <w:p>
                              <w:pPr>
                                <w:pStyle w:val="Normal"/>
                                <w:spacing w:before="76" w:after="0"/>
                                <w:ind w:left="885" w:hanging="0"/>
                                <w:rPr>
                                  <w:rFonts w:ascii="Courier New" w:hAnsi="Courier New"/>
                                  <w:sz w:val="18"/>
                                </w:rPr>
                              </w:pPr>
                              <w:r>
                                <w:rPr>
                                  <w:rFonts w:ascii="Courier New" w:hAnsi="Courier New"/>
                                  <w:sz w:val="18"/>
                                </w:rPr>
                                <w:t>fun</w:t>
                              </w:r>
                              <w:r>
                                <w:rPr>
                                  <w:rFonts w:ascii="Courier New" w:hAnsi="Courier New"/>
                                  <w:spacing w:val="-11"/>
                                  <w:sz w:val="18"/>
                                </w:rPr>
                                <w:t xml:space="preserve"> </w:t>
                              </w:r>
                              <w:r>
                                <w:rPr>
                                  <w:rFonts w:ascii="Courier New" w:hAnsi="Courier New"/>
                                  <w:sz w:val="18"/>
                                </w:rPr>
                                <w:t>getDogs(@Path("</w:t>
                              </w:r>
                              <w:r>
                                <w:rPr>
                                  <w:rFonts w:ascii="Courier New" w:hAnsi="Courier New"/>
                                  <w:b/>
                                  <w:sz w:val="18"/>
                                </w:rPr>
                                <w:t>number</w:t>
                              </w:r>
                              <w:r>
                                <w:rPr>
                                  <w:rFonts w:ascii="Courier New" w:hAnsi="Courier New"/>
                                  <w:sz w:val="18"/>
                                </w:rPr>
                                <w:t>")</w:t>
                              </w:r>
                              <w:r>
                                <w:rPr>
                                  <w:rFonts w:ascii="Courier New" w:hAnsi="Courier New"/>
                                  <w:spacing w:val="-9"/>
                                  <w:sz w:val="18"/>
                                </w:rPr>
                                <w:t xml:space="preserve"> </w:t>
                              </w:r>
                              <w:r>
                                <w:rPr>
                                  <w:rFonts w:ascii="Courier New" w:hAnsi="Courier New"/>
                                  <w:sz w:val="18"/>
                                </w:rPr>
                                <w:t>number:</w:t>
                              </w:r>
                              <w:r>
                                <w:rPr>
                                  <w:rFonts w:ascii="Courier New" w:hAnsi="Courier New"/>
                                  <w:spacing w:val="-9"/>
                                  <w:sz w:val="18"/>
                                </w:rPr>
                                <w:t xml:space="preserve"> </w:t>
                              </w:r>
                              <w:r>
                                <w:rPr>
                                  <w:rFonts w:ascii="Courier New" w:hAnsi="Courier New"/>
                                  <w:sz w:val="18"/>
                                </w:rPr>
                                <w:t>Int):</w:t>
                              </w:r>
                              <w:r>
                                <w:rPr>
                                  <w:rFonts w:ascii="Courier New" w:hAnsi="Courier New"/>
                                  <w:spacing w:val="-9"/>
                                  <w:sz w:val="18"/>
                                </w:rPr>
                                <w:t xml:space="preserve"> </w:t>
                              </w:r>
                              <w:r>
                                <w:rPr>
                                  <w:rFonts w:ascii="Courier New" w:hAnsi="Courier New"/>
                                  <w:spacing w:val="-2"/>
                                  <w:sz w:val="18"/>
                                </w:rPr>
                                <w:t>Call&lt;Dog&gt;</w:t>
                              </w:r>
                            </w:p>
                            <w:p>
                              <w:pPr>
                                <w:pStyle w:val="Normal"/>
                                <w:rPr>
                                  <w:rFonts w:ascii="Courier New" w:hAnsi="Courier New"/>
                                  <w:sz w:val="20"/>
                                </w:rPr>
                              </w:pPr>
                              <w:r>
                                <w:rPr>
                                  <w:rFonts w:ascii="Courier New" w:hAnsi="Courier New"/>
                                  <w:sz w:val="20"/>
                                </w:rPr>
                              </w:r>
                            </w:p>
                            <w:p>
                              <w:pPr>
                                <w:pStyle w:val="Normal"/>
                                <w:spacing w:before="129" w:after="0"/>
                                <w:ind w:left="885" w:hanging="0"/>
                                <w:rPr>
                                  <w:rFonts w:ascii="Courier New" w:hAnsi="Courier New"/>
                                  <w:sz w:val="18"/>
                                </w:rPr>
                              </w:pPr>
                              <w:r>
                                <w:rPr>
                                  <w:rFonts w:ascii="Courier New" w:hAnsi="Courier New"/>
                                  <w:spacing w:val="-4"/>
                                  <w:sz w:val="18"/>
                                </w:rPr>
                                <w:t>@GET</w:t>
                              </w:r>
                            </w:p>
                            <w:p>
                              <w:pPr>
                                <w:pStyle w:val="Normal"/>
                                <w:spacing w:before="43" w:after="0"/>
                                <w:ind w:left="885" w:hanging="0"/>
                                <w:rPr>
                                  <w:rFonts w:ascii="Courier New" w:hAnsi="Courier New"/>
                                  <w:sz w:val="18"/>
                                </w:rPr>
                              </w:pPr>
                              <w:r>
                                <w:rPr>
                                  <w:rFonts w:ascii="Courier New" w:hAnsi="Courier New"/>
                                  <w:spacing w:val="-2"/>
                                  <w:sz w:val="18"/>
                                </w:rPr>
                                <w:t>fun</w:t>
                              </w:r>
                              <w:r>
                                <w:rPr>
                                  <w:rFonts w:ascii="Courier New" w:hAnsi="Courier New"/>
                                  <w:spacing w:val="-19"/>
                                  <w:sz w:val="18"/>
                                </w:rPr>
                                <w:t xml:space="preserve"> </w:t>
                              </w:r>
                              <w:r>
                                <w:rPr>
                                  <w:rFonts w:ascii="Courier New" w:hAnsi="Courier New"/>
                                  <w:spacing w:val="-2"/>
                                  <w:sz w:val="18"/>
                                </w:rPr>
                                <w:t>downloadFile(</w:t>
                              </w:r>
                              <w:r>
                                <w:rPr>
                                  <w:rFonts w:ascii="Courier New" w:hAnsi="Courier New"/>
                                  <w:b/>
                                  <w:spacing w:val="-2"/>
                                  <w:sz w:val="18"/>
                                </w:rPr>
                                <w:t>@Url</w:t>
                              </w:r>
                              <w:r>
                                <w:rPr>
                                  <w:rFonts w:ascii="Courier New" w:hAnsi="Courier New"/>
                                  <w:b/>
                                  <w:spacing w:val="-18"/>
                                  <w:sz w:val="18"/>
                                </w:rPr>
                                <w:t xml:space="preserve"> </w:t>
                              </w:r>
                              <w:r>
                                <w:rPr>
                                  <w:rFonts w:ascii="Courier New" w:hAnsi="Courier New"/>
                                  <w:spacing w:val="-2"/>
                                  <w:sz w:val="18"/>
                                </w:rPr>
                                <w:t>fileUrl:</w:t>
                              </w:r>
                              <w:r>
                                <w:rPr>
                                  <w:rFonts w:ascii="Courier New" w:hAnsi="Courier New"/>
                                  <w:spacing w:val="-19"/>
                                  <w:sz w:val="18"/>
                                </w:rPr>
                                <w:t xml:space="preserve"> </w:t>
                              </w:r>
                              <w:r>
                                <w:rPr>
                                  <w:rFonts w:ascii="Courier New" w:hAnsi="Courier New"/>
                                  <w:spacing w:val="-2"/>
                                  <w:sz w:val="18"/>
                                </w:rPr>
                                <w:t>String):</w:t>
                              </w:r>
                              <w:r>
                                <w:rPr>
                                  <w:rFonts w:ascii="Courier New" w:hAnsi="Courier New"/>
                                  <w:spacing w:val="-19"/>
                                  <w:sz w:val="18"/>
                                </w:rPr>
                                <w:t xml:space="preserve"> </w:t>
                              </w:r>
                              <w:r>
                                <w:rPr>
                                  <w:rFonts w:ascii="Courier New" w:hAnsi="Courier New"/>
                                  <w:spacing w:val="-2"/>
                                  <w:sz w:val="18"/>
                                </w:rPr>
                                <w:t>Call&lt;</w:t>
                              </w:r>
                              <w:r>
                                <w:rPr>
                                  <w:rFonts w:ascii="Courier New" w:hAnsi="Courier New"/>
                                  <w:b/>
                                  <w:spacing w:val="-2"/>
                                </w:rPr>
                                <w:t>ResponseBody</w:t>
                              </w:r>
                              <w:r>
                                <w:rPr>
                                  <w:rFonts w:ascii="Courier New" w:hAnsi="Courier New"/>
                                  <w:spacing w:val="-2"/>
                                  <w:sz w:val="18"/>
                                </w:rPr>
                                <w:t>&gt;</w:t>
                              </w:r>
                            </w:p>
                            <w:p>
                              <w:pPr>
                                <w:pStyle w:val="Normal"/>
                                <w:spacing w:before="64"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900" style="position:absolute;margin-left:52.2pt;margin-top:7.2pt;width:399.6pt;height:115.25pt" coordorigin="1044,144" coordsize="7992,2305">
                <v:rect id="shape_0" path="m0,0l-2147483645,0l-2147483645,-2147483646l0,-2147483646xe" fillcolor="#f6f6f6" stroked="f" o:allowincell="f" style="position:absolute;left:1044;top:154;width:7991;height:228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4;width:7991;height:226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interface</w:t>
                        </w:r>
                        <w:r>
                          <w:rPr>
                            <w:rFonts w:ascii="Courier New" w:hAnsi="Courier New"/>
                            <w:spacing w:val="-12"/>
                            <w:sz w:val="18"/>
                          </w:rPr>
                          <w:t xml:space="preserve"> </w:t>
                        </w:r>
                        <w:r>
                          <w:rPr>
                            <w:rFonts w:ascii="Courier New" w:hAnsi="Courier New"/>
                            <w:sz w:val="18"/>
                          </w:rPr>
                          <w:t>DownloadService</w:t>
                        </w:r>
                        <w:r>
                          <w:rPr>
                            <w:rFonts w:ascii="Courier New" w:hAnsi="Courier New"/>
                            <w:spacing w:val="-12"/>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pacing w:val="-2"/>
                            <w:sz w:val="18"/>
                          </w:rPr>
                          <w:t>@GET("breed/hound/images/random/</w:t>
                        </w:r>
                        <w:r>
                          <w:rPr>
                            <w:rFonts w:ascii="Courier New" w:hAnsi="Courier New"/>
                            <w:b/>
                            <w:spacing w:val="-2"/>
                            <w:sz w:val="18"/>
                          </w:rPr>
                          <w:t>{number}</w:t>
                        </w:r>
                        <w:r>
                          <w:rPr>
                            <w:rFonts w:ascii="Courier New" w:hAnsi="Courier New"/>
                            <w:spacing w:val="-2"/>
                            <w:sz w:val="18"/>
                          </w:rPr>
                          <w:t>")</w:t>
                        </w:r>
                      </w:p>
                      <w:p>
                        <w:pPr>
                          <w:pStyle w:val="Normal"/>
                          <w:spacing w:before="76" w:after="0"/>
                          <w:ind w:left="885" w:hanging="0"/>
                          <w:rPr>
                            <w:rFonts w:ascii="Courier New" w:hAnsi="Courier New"/>
                            <w:sz w:val="18"/>
                          </w:rPr>
                        </w:pPr>
                        <w:r>
                          <w:rPr>
                            <w:rFonts w:ascii="Courier New" w:hAnsi="Courier New"/>
                            <w:sz w:val="18"/>
                          </w:rPr>
                          <w:t>fun</w:t>
                        </w:r>
                        <w:r>
                          <w:rPr>
                            <w:rFonts w:ascii="Courier New" w:hAnsi="Courier New"/>
                            <w:spacing w:val="-11"/>
                            <w:sz w:val="18"/>
                          </w:rPr>
                          <w:t xml:space="preserve"> </w:t>
                        </w:r>
                        <w:r>
                          <w:rPr>
                            <w:rFonts w:ascii="Courier New" w:hAnsi="Courier New"/>
                            <w:sz w:val="18"/>
                          </w:rPr>
                          <w:t>getDogs(@Path("</w:t>
                        </w:r>
                        <w:r>
                          <w:rPr>
                            <w:rFonts w:ascii="Courier New" w:hAnsi="Courier New"/>
                            <w:b/>
                            <w:sz w:val="18"/>
                          </w:rPr>
                          <w:t>number</w:t>
                        </w:r>
                        <w:r>
                          <w:rPr>
                            <w:rFonts w:ascii="Courier New" w:hAnsi="Courier New"/>
                            <w:sz w:val="18"/>
                          </w:rPr>
                          <w:t>")</w:t>
                        </w:r>
                        <w:r>
                          <w:rPr>
                            <w:rFonts w:ascii="Courier New" w:hAnsi="Courier New"/>
                            <w:spacing w:val="-9"/>
                            <w:sz w:val="18"/>
                          </w:rPr>
                          <w:t xml:space="preserve"> </w:t>
                        </w:r>
                        <w:r>
                          <w:rPr>
                            <w:rFonts w:ascii="Courier New" w:hAnsi="Courier New"/>
                            <w:sz w:val="18"/>
                          </w:rPr>
                          <w:t>number:</w:t>
                        </w:r>
                        <w:r>
                          <w:rPr>
                            <w:rFonts w:ascii="Courier New" w:hAnsi="Courier New"/>
                            <w:spacing w:val="-9"/>
                            <w:sz w:val="18"/>
                          </w:rPr>
                          <w:t xml:space="preserve"> </w:t>
                        </w:r>
                        <w:r>
                          <w:rPr>
                            <w:rFonts w:ascii="Courier New" w:hAnsi="Courier New"/>
                            <w:sz w:val="18"/>
                          </w:rPr>
                          <w:t>Int):</w:t>
                        </w:r>
                        <w:r>
                          <w:rPr>
                            <w:rFonts w:ascii="Courier New" w:hAnsi="Courier New"/>
                            <w:spacing w:val="-9"/>
                            <w:sz w:val="18"/>
                          </w:rPr>
                          <w:t xml:space="preserve"> </w:t>
                        </w:r>
                        <w:r>
                          <w:rPr>
                            <w:rFonts w:ascii="Courier New" w:hAnsi="Courier New"/>
                            <w:spacing w:val="-2"/>
                            <w:sz w:val="18"/>
                          </w:rPr>
                          <w:t>Call&lt;Dog&gt;</w:t>
                        </w:r>
                      </w:p>
                      <w:p>
                        <w:pPr>
                          <w:pStyle w:val="Normal"/>
                          <w:rPr>
                            <w:rFonts w:ascii="Courier New" w:hAnsi="Courier New"/>
                            <w:sz w:val="20"/>
                          </w:rPr>
                        </w:pPr>
                        <w:r>
                          <w:rPr>
                            <w:rFonts w:ascii="Courier New" w:hAnsi="Courier New"/>
                            <w:sz w:val="20"/>
                          </w:rPr>
                        </w:r>
                      </w:p>
                      <w:p>
                        <w:pPr>
                          <w:pStyle w:val="Normal"/>
                          <w:spacing w:before="129" w:after="0"/>
                          <w:ind w:left="885" w:hanging="0"/>
                          <w:rPr>
                            <w:rFonts w:ascii="Courier New" w:hAnsi="Courier New"/>
                            <w:sz w:val="18"/>
                          </w:rPr>
                        </w:pPr>
                        <w:r>
                          <w:rPr>
                            <w:rFonts w:ascii="Courier New" w:hAnsi="Courier New"/>
                            <w:spacing w:val="-4"/>
                            <w:sz w:val="18"/>
                          </w:rPr>
                          <w:t>@GET</w:t>
                        </w:r>
                      </w:p>
                      <w:p>
                        <w:pPr>
                          <w:pStyle w:val="Normal"/>
                          <w:spacing w:before="43" w:after="0"/>
                          <w:ind w:left="885" w:hanging="0"/>
                          <w:rPr>
                            <w:rFonts w:ascii="Courier New" w:hAnsi="Courier New"/>
                            <w:sz w:val="18"/>
                          </w:rPr>
                        </w:pPr>
                        <w:r>
                          <w:rPr>
                            <w:rFonts w:ascii="Courier New" w:hAnsi="Courier New"/>
                            <w:spacing w:val="-2"/>
                            <w:sz w:val="18"/>
                          </w:rPr>
                          <w:t>fun</w:t>
                        </w:r>
                        <w:r>
                          <w:rPr>
                            <w:rFonts w:ascii="Courier New" w:hAnsi="Courier New"/>
                            <w:spacing w:val="-19"/>
                            <w:sz w:val="18"/>
                          </w:rPr>
                          <w:t xml:space="preserve"> </w:t>
                        </w:r>
                        <w:r>
                          <w:rPr>
                            <w:rFonts w:ascii="Courier New" w:hAnsi="Courier New"/>
                            <w:spacing w:val="-2"/>
                            <w:sz w:val="18"/>
                          </w:rPr>
                          <w:t>downloadFile(</w:t>
                        </w:r>
                        <w:r>
                          <w:rPr>
                            <w:rFonts w:ascii="Courier New" w:hAnsi="Courier New"/>
                            <w:b/>
                            <w:spacing w:val="-2"/>
                            <w:sz w:val="18"/>
                          </w:rPr>
                          <w:t>@Url</w:t>
                        </w:r>
                        <w:r>
                          <w:rPr>
                            <w:rFonts w:ascii="Courier New" w:hAnsi="Courier New"/>
                            <w:b/>
                            <w:spacing w:val="-18"/>
                            <w:sz w:val="18"/>
                          </w:rPr>
                          <w:t xml:space="preserve"> </w:t>
                        </w:r>
                        <w:r>
                          <w:rPr>
                            <w:rFonts w:ascii="Courier New" w:hAnsi="Courier New"/>
                            <w:spacing w:val="-2"/>
                            <w:sz w:val="18"/>
                          </w:rPr>
                          <w:t>fileUrl:</w:t>
                        </w:r>
                        <w:r>
                          <w:rPr>
                            <w:rFonts w:ascii="Courier New" w:hAnsi="Courier New"/>
                            <w:spacing w:val="-19"/>
                            <w:sz w:val="18"/>
                          </w:rPr>
                          <w:t xml:space="preserve"> </w:t>
                        </w:r>
                        <w:r>
                          <w:rPr>
                            <w:rFonts w:ascii="Courier New" w:hAnsi="Courier New"/>
                            <w:spacing w:val="-2"/>
                            <w:sz w:val="18"/>
                          </w:rPr>
                          <w:t>String):</w:t>
                        </w:r>
                        <w:r>
                          <w:rPr>
                            <w:rFonts w:ascii="Courier New" w:hAnsi="Courier New"/>
                            <w:spacing w:val="-19"/>
                            <w:sz w:val="18"/>
                          </w:rPr>
                          <w:t xml:space="preserve"> </w:t>
                        </w:r>
                        <w:r>
                          <w:rPr>
                            <w:rFonts w:ascii="Courier New" w:hAnsi="Courier New"/>
                            <w:spacing w:val="-2"/>
                            <w:sz w:val="18"/>
                          </w:rPr>
                          <w:t>Call&lt;</w:t>
                        </w:r>
                        <w:r>
                          <w:rPr>
                            <w:rFonts w:ascii="Courier New" w:hAnsi="Courier New"/>
                            <w:b/>
                            <w:spacing w:val="-2"/>
                          </w:rPr>
                          <w:t>ResponseBody</w:t>
                        </w:r>
                        <w:r>
                          <w:rPr>
                            <w:rFonts w:ascii="Courier New" w:hAnsi="Courier New"/>
                            <w:spacing w:val="-2"/>
                            <w:sz w:val="18"/>
                          </w:rPr>
                          <w:t>&gt;</w:t>
                        </w:r>
                      </w:p>
                      <w:p>
                        <w:pPr>
                          <w:pStyle w:val="Normal"/>
                          <w:spacing w:before="64"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TextBody"/>
        <w:spacing w:before="12" w:after="0"/>
        <w:rPr>
          <w:sz w:val="7"/>
        </w:rPr>
      </w:pPr>
      <w:r>
        <w:rPr>
          <w:sz w:val="7"/>
        </w:rPr>
      </w:r>
    </w:p>
    <w:p>
      <w:pPr>
        <w:pStyle w:val="TextBody"/>
        <w:spacing w:before="101" w:after="0"/>
        <w:ind w:left="1274" w:right="244" w:hanging="0"/>
        <w:rPr/>
      </w:pPr>
      <w:r>
        <w:rPr/>
        <w:t xml:space="preserve">The </w:t>
      </w:r>
      <w:r>
        <w:rPr>
          <w:rFonts w:ascii="Courier New" w:hAnsi="Courier New"/>
          <w:b/>
          <w:sz w:val="22"/>
        </w:rPr>
        <w:t>@Path</w:t>
      </w:r>
      <w:r>
        <w:rPr>
          <w:rFonts w:ascii="Courier New" w:hAnsi="Courier New"/>
          <w:b/>
          <w:spacing w:val="-70"/>
          <w:sz w:val="22"/>
        </w:rPr>
        <w:t xml:space="preserve"> </w:t>
      </w:r>
      <w:r>
        <w:rPr/>
        <w:t>annotation allows us to dynamically set certain parts of the path and</w:t>
      </w:r>
      <w:r>
        <w:rPr>
          <w:spacing w:val="-9"/>
        </w:rPr>
        <w:t xml:space="preserve"> </w:t>
      </w:r>
      <w:r>
        <w:rPr/>
        <w:t>the</w:t>
      </w:r>
      <w:r>
        <w:rPr>
          <w:spacing w:val="-3"/>
        </w:rPr>
        <w:t xml:space="preserve"> </w:t>
      </w:r>
      <w:r>
        <w:rPr>
          <w:rFonts w:ascii="Courier New" w:hAnsi="Courier New"/>
          <w:b/>
          <w:sz w:val="22"/>
        </w:rPr>
        <w:t>@Url</w:t>
      </w:r>
      <w:r>
        <w:rPr>
          <w:rFonts w:ascii="Courier New" w:hAnsi="Courier New"/>
          <w:b/>
          <w:spacing w:val="-80"/>
          <w:sz w:val="22"/>
        </w:rPr>
        <w:t xml:space="preserve"> </w:t>
      </w:r>
      <w:r>
        <w:rPr/>
        <w:t>allows</w:t>
      </w:r>
      <w:r>
        <w:rPr>
          <w:spacing w:val="-4"/>
        </w:rPr>
        <w:t xml:space="preserve"> </w:t>
      </w:r>
      <w:r>
        <w:rPr/>
        <w:t>us</w:t>
      </w:r>
      <w:r>
        <w:rPr>
          <w:spacing w:val="-3"/>
        </w:rPr>
        <w:t xml:space="preserve"> </w:t>
      </w:r>
      <w:r>
        <w:rPr/>
        <w:t>to</w:t>
      </w:r>
      <w:r>
        <w:rPr>
          <w:spacing w:val="-3"/>
        </w:rPr>
        <w:t xml:space="preserve"> </w:t>
      </w:r>
      <w:r>
        <w:rPr/>
        <w:t>place</w:t>
      </w:r>
      <w:r>
        <w:rPr>
          <w:spacing w:val="-3"/>
        </w:rPr>
        <w:t xml:space="preserve"> </w:t>
      </w:r>
      <w:r>
        <w:rPr/>
        <w:t>a</w:t>
      </w:r>
      <w:r>
        <w:rPr>
          <w:spacing w:val="-4"/>
        </w:rPr>
        <w:t xml:space="preserve"> </w:t>
      </w:r>
      <w:r>
        <w:rPr/>
        <w:t>dynamic</w:t>
      </w:r>
      <w:r>
        <w:rPr>
          <w:spacing w:val="-3"/>
        </w:rPr>
        <w:t xml:space="preserve"> </w:t>
      </w:r>
      <w:r>
        <w:rPr/>
        <w:t>URL</w:t>
      </w:r>
      <w:r>
        <w:rPr>
          <w:spacing w:val="-3"/>
        </w:rPr>
        <w:t xml:space="preserve"> </w:t>
      </w:r>
      <w:r>
        <w:rPr/>
        <w:t>in</w:t>
      </w:r>
      <w:r>
        <w:rPr>
          <w:spacing w:val="-3"/>
        </w:rPr>
        <w:t xml:space="preserve"> </w:t>
      </w:r>
      <w:r>
        <w:rPr/>
        <w:t>the</w:t>
      </w:r>
      <w:r>
        <w:rPr>
          <w:spacing w:val="-5"/>
        </w:rPr>
        <w:t xml:space="preserve"> </w:t>
      </w:r>
      <w:r>
        <w:rPr>
          <w:rFonts w:ascii="Courier New" w:hAnsi="Courier New"/>
          <w:b/>
          <w:sz w:val="22"/>
        </w:rPr>
        <w:t>download</w:t>
      </w:r>
      <w:r>
        <w:rPr>
          <w:rFonts w:ascii="Courier New" w:hAnsi="Courier New"/>
          <w:b/>
          <w:spacing w:val="-80"/>
          <w:sz w:val="22"/>
        </w:rPr>
        <w:t xml:space="preserve"> </w:t>
      </w:r>
      <w:r>
        <w:rPr/>
        <w:t>function.</w:t>
      </w:r>
      <w:r>
        <w:rPr>
          <w:spacing w:val="-3"/>
        </w:rPr>
        <w:t xml:space="preserve"> </w:t>
      </w:r>
      <w:r>
        <w:rPr/>
        <w:t xml:space="preserve">The method will return a </w:t>
      </w:r>
      <w:r>
        <w:rPr>
          <w:rFonts w:ascii="Courier New" w:hAnsi="Courier New"/>
          <w:b/>
          <w:sz w:val="22"/>
        </w:rPr>
        <w:t>ResponseBody</w:t>
      </w:r>
      <w:r>
        <w:rPr>
          <w:rFonts w:ascii="Courier New" w:hAnsi="Courier New"/>
          <w:b/>
          <w:spacing w:val="-68"/>
          <w:sz w:val="22"/>
        </w:rPr>
        <w:t xml:space="preserve"> </w:t>
      </w:r>
      <w:r>
        <w:rPr/>
        <w:t xml:space="preserve">object, which will contain methods to allow us to access the bytes (through </w:t>
      </w:r>
      <w:r>
        <w:rPr>
          <w:rFonts w:ascii="Courier New" w:hAnsi="Courier New"/>
          <w:b/>
          <w:sz w:val="22"/>
        </w:rPr>
        <w:t>InputStream</w:t>
      </w:r>
      <w:r>
        <w:rPr/>
        <w:t>) of the file.</w:t>
      </w:r>
    </w:p>
    <w:p>
      <w:pPr>
        <w:pStyle w:val="ListParagraph"/>
        <w:numPr>
          <w:ilvl w:val="0"/>
          <w:numId w:val="7"/>
        </w:numPr>
        <w:tabs>
          <w:tab w:val="clear" w:pos="720"/>
          <w:tab w:val="left" w:pos="1274" w:leader="none"/>
        </w:tabs>
        <w:spacing w:before="140" w:after="0"/>
        <w:ind w:left="1274" w:hanging="360"/>
        <w:jc w:val="left"/>
        <w:rPr>
          <w:sz w:val="20"/>
        </w:rPr>
      </w:pPr>
      <w:r>
        <w:rPr>
          <w:sz w:val="20"/>
        </w:rPr>
        <w:t>Add</w:t>
      </w:r>
      <w:r>
        <w:rPr>
          <w:spacing w:val="-13"/>
          <w:sz w:val="20"/>
        </w:rPr>
        <w:t xml:space="preserve"> </w:t>
      </w:r>
      <w:r>
        <w:rPr>
          <w:sz w:val="20"/>
        </w:rPr>
        <w:t>the</w:t>
      </w:r>
      <w:r>
        <w:rPr>
          <w:spacing w:val="-6"/>
          <w:sz w:val="20"/>
        </w:rPr>
        <w:t xml:space="preserve"> </w:t>
      </w:r>
      <w:r>
        <w:rPr>
          <w:rFonts w:ascii="Courier New" w:hAnsi="Courier New"/>
          <w:b/>
        </w:rPr>
        <w:t>INTERNET</w:t>
      </w:r>
      <w:r>
        <w:rPr>
          <w:rFonts w:ascii="Courier New" w:hAnsi="Courier New"/>
          <w:b/>
          <w:spacing w:val="-80"/>
        </w:rPr>
        <w:t xml:space="preserve"> </w:t>
      </w:r>
      <w:r>
        <w:rPr>
          <w:sz w:val="20"/>
        </w:rPr>
        <w:t>permission</w:t>
      </w:r>
      <w:r>
        <w:rPr>
          <w:spacing w:val="-4"/>
          <w:sz w:val="20"/>
        </w:rPr>
        <w:t xml:space="preserve"> </w:t>
      </w:r>
      <w:r>
        <w:rPr>
          <w:sz w:val="20"/>
        </w:rPr>
        <w:t>to</w:t>
      </w:r>
      <w:r>
        <w:rPr>
          <w:spacing w:val="-4"/>
          <w:sz w:val="20"/>
        </w:rPr>
        <w:t xml:space="preserve"> </w:t>
      </w:r>
      <w:r>
        <w:rPr>
          <w:sz w:val="20"/>
        </w:rPr>
        <w:t>the</w:t>
      </w:r>
      <w:r>
        <w:rPr>
          <w:spacing w:val="-5"/>
          <w:sz w:val="20"/>
        </w:rPr>
        <w:t xml:space="preserve"> </w:t>
      </w:r>
      <w:r>
        <w:rPr>
          <w:rFonts w:ascii="Courier New" w:hAnsi="Courier New"/>
          <w:b/>
        </w:rPr>
        <w:t>AndroidManifest.xml</w:t>
      </w:r>
      <w:r>
        <w:rPr>
          <w:rFonts w:ascii="Courier New" w:hAnsi="Courier New"/>
          <w:b/>
          <w:spacing w:val="-80"/>
        </w:rPr>
        <w:t xml:space="preserve"> </w:t>
      </w:r>
      <w:r>
        <w:rPr>
          <w:spacing w:val="-2"/>
          <w:sz w:val="20"/>
        </w:rPr>
        <w:t>file:</w:t>
      </w:r>
    </w:p>
    <w:p>
      <w:pPr>
        <w:pStyle w:val="TextBody"/>
        <w:spacing w:before="11" w:after="0"/>
        <w:rPr>
          <w:sz w:val="8"/>
        </w:rPr>
      </w:pPr>
      <w:r>
        <w:rPr>
          <w:sz w:val="8"/>
        </w:rPr>
        <mc:AlternateContent>
          <mc:Choice Requires="wpg">
            <w:drawing>
              <wp:anchor behindDoc="0" distT="0" distB="0" distL="0" distR="4445" simplePos="0" locked="0" layoutInCell="0" allowOverlap="1" relativeHeight="1809" wp14:anchorId="21D0D92F">
                <wp:simplePos x="0" y="0"/>
                <wp:positionH relativeFrom="page">
                  <wp:posOffset>1120140</wp:posOffset>
                </wp:positionH>
                <wp:positionV relativeFrom="paragraph">
                  <wp:posOffset>91440</wp:posOffset>
                </wp:positionV>
                <wp:extent cx="5074920" cy="219075"/>
                <wp:effectExtent l="0" t="635" r="635" b="0"/>
                <wp:wrapTopAndBottom/>
                <wp:docPr id="1170" name="docshapegroup906"/>
                <a:graphic xmlns:a="http://schemas.openxmlformats.org/drawingml/2006/main">
                  <a:graphicData uri="http://schemas.microsoft.com/office/word/2010/wordprocessingGroup">
                    <wpg:wgp>
                      <wpg:cNvGrpSpPr/>
                      <wpg:grpSpPr>
                        <a:xfrm>
                          <a:off x="0" y="0"/>
                          <a:ext cx="5074920" cy="219240"/>
                          <a:chOff x="0" y="0"/>
                          <a:chExt cx="5074920" cy="219240"/>
                        </a:xfrm>
                      </wpg:grpSpPr>
                      <wps:wsp>
                        <wps:cNvSpPr/>
                        <wps:spPr>
                          <a:xfrm>
                            <a:off x="0" y="6480"/>
                            <a:ext cx="5074920" cy="206280"/>
                          </a:xfrm>
                          <a:prstGeom prst="rect">
                            <a:avLst/>
                          </a:prstGeom>
                          <a:solidFill>
                            <a:srgbClr val="f6f6f6"/>
                          </a:solidFill>
                          <a:ln w="0">
                            <a:noFill/>
                          </a:ln>
                        </wps:spPr>
                        <wps:style>
                          <a:lnRef idx="0"/>
                          <a:fillRef idx="0"/>
                          <a:effectRef idx="0"/>
                          <a:fontRef idx="minor"/>
                        </wps:style>
                        <wps:bodyPr/>
                      </wps:wsp>
                      <wps:wsp>
                        <wps:cNvSpPr/>
                        <wps:spPr>
                          <a:xfrm>
                            <a:off x="0" y="0"/>
                            <a:ext cx="5074920" cy="219240"/>
                          </a:xfrm>
                          <a:custGeom>
                            <a:avLst/>
                            <a:gdLst>
                              <a:gd name="textAreaLeft" fmla="*/ 0 w 2877120"/>
                              <a:gd name="textAreaRight" fmla="*/ 2879280 w 2877120"/>
                              <a:gd name="textAreaTop" fmla="*/ 0 h 124200"/>
                              <a:gd name="textAreaBottom" fmla="*/ 126360 h 124200"/>
                            </a:gdLst>
                            <a:ahLst/>
                            <a:rect l="textAreaLeft" t="textAreaTop" r="textAreaRight" b="textAreaBottom"/>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9368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&lt;uses-permission</w:t>
                              </w:r>
                              <w:r>
                                <w:rPr>
                                  <w:rFonts w:ascii="Courier New" w:hAnsi="Courier New"/>
                                  <w:spacing w:val="-16"/>
                                  <w:sz w:val="18"/>
                                </w:rPr>
                                <w:t xml:space="preserve"> </w:t>
                              </w:r>
                              <w:r>
                                <w:rPr>
                                  <w:rFonts w:ascii="Courier New" w:hAnsi="Courier New"/>
                                  <w:spacing w:val="-2"/>
                                  <w:sz w:val="18"/>
                                </w:rPr>
                                <w:t>android:name="android.permission.INTERNET"/&gt;</w:t>
                              </w:r>
                            </w:p>
                          </w:txbxContent>
                        </wps:txbx>
                        <wps:bodyPr lIns="0" rIns="0" tIns="0" bIns="0" anchor="t">
                          <a:noAutofit/>
                        </wps:bodyPr>
                      </wps:wsp>
                    </wpg:wgp>
                  </a:graphicData>
                </a:graphic>
              </wp:anchor>
            </w:drawing>
          </mc:Choice>
          <mc:Fallback>
            <w:pict>
              <v:group id="shape_0" alt="docshapegroup906" style="position:absolute;margin-left:88.2pt;margin-top:7.2pt;width:399.6pt;height:17.25pt" coordorigin="1764,144" coordsize="7992,345">
                <v:rect id="shape_0" path="m0,0l-2147483645,0l-2147483645,-2147483646l0,-2147483646xe" fillcolor="#f6f6f6" stroked="f" o:allowincell="f" style="position:absolute;left:1764;top:154;width:7991;height:32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4;width:7991;height:30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&lt;uses-permission</w:t>
                        </w:r>
                        <w:r>
                          <w:rPr>
                            <w:rFonts w:ascii="Courier New" w:hAnsi="Courier New"/>
                            <w:spacing w:val="-16"/>
                            <w:sz w:val="18"/>
                          </w:rPr>
                          <w:t xml:space="preserve"> </w:t>
                        </w:r>
                        <w:r>
                          <w:rPr>
                            <w:rFonts w:ascii="Courier New" w:hAnsi="Courier New"/>
                            <w:spacing w:val="-2"/>
                            <w:sz w:val="18"/>
                          </w:rPr>
                          <w:t>android:name="android.permission.INTERNET"/&gt;</w:t>
                        </w:r>
                      </w:p>
                    </w:txbxContent>
                  </v:textbox>
                  <w10:wrap type="topAndBottom"/>
                </v:rect>
              </v:group>
            </w:pict>
          </mc:Fallback>
        </mc:AlternateContent>
      </w:r>
    </w:p>
    <w:p>
      <w:pPr>
        <w:pStyle w:val="ListParagraph"/>
        <w:numPr>
          <w:ilvl w:val="0"/>
          <w:numId w:val="7"/>
        </w:numPr>
        <w:tabs>
          <w:tab w:val="clear" w:pos="720"/>
          <w:tab w:val="left" w:pos="1274" w:leader="none"/>
        </w:tabs>
        <w:ind w:left="1274" w:hanging="360"/>
        <w:jc w:val="left"/>
        <w:rPr>
          <w:sz w:val="20"/>
        </w:rPr>
      </w:pPr>
      <w:r>
        <w:rPr>
          <w:sz w:val="20"/>
        </w:rPr>
        <w:t>Create</w:t>
      </w:r>
      <w:r>
        <w:rPr>
          <w:spacing w:val="-8"/>
          <w:sz w:val="20"/>
        </w:rPr>
        <w:t xml:space="preserve"> </w:t>
      </w:r>
      <w:r>
        <w:rPr>
          <w:sz w:val="20"/>
        </w:rPr>
        <w:t>the</w:t>
      </w:r>
      <w:r>
        <w:rPr>
          <w:spacing w:val="-4"/>
          <w:sz w:val="20"/>
        </w:rPr>
        <w:t xml:space="preserve"> </w:t>
      </w:r>
      <w:r>
        <w:rPr>
          <w:rFonts w:ascii="Courier New" w:hAnsi="Courier New"/>
          <w:b/>
        </w:rPr>
        <w:t>storage</w:t>
      </w:r>
      <w:r>
        <w:rPr>
          <w:rFonts w:ascii="Courier New" w:hAnsi="Courier New"/>
          <w:b/>
          <w:spacing w:val="-80"/>
        </w:rPr>
        <w:t xml:space="preserve"> </w:t>
      </w:r>
      <w:r>
        <w:rPr>
          <w:sz w:val="20"/>
        </w:rPr>
        <w:t>package</w:t>
      </w:r>
      <w:r>
        <w:rPr>
          <w:spacing w:val="-2"/>
          <w:sz w:val="20"/>
        </w:rPr>
        <w:t xml:space="preserve"> </w:t>
      </w:r>
      <w:r>
        <w:rPr>
          <w:sz w:val="20"/>
        </w:rPr>
        <w:t>and,</w:t>
      </w:r>
      <w:r>
        <w:rPr>
          <w:spacing w:val="-3"/>
          <w:sz w:val="20"/>
        </w:rPr>
        <w:t xml:space="preserve"> </w:t>
      </w:r>
      <w:r>
        <w:rPr>
          <w:sz w:val="20"/>
        </w:rPr>
        <w:t>inside</w:t>
      </w:r>
      <w:r>
        <w:rPr>
          <w:spacing w:val="-3"/>
          <w:sz w:val="20"/>
        </w:rPr>
        <w:t xml:space="preserve"> </w:t>
      </w:r>
      <w:r>
        <w:rPr>
          <w:sz w:val="20"/>
        </w:rPr>
        <w:t>this,</w:t>
      </w:r>
      <w:r>
        <w:rPr>
          <w:spacing w:val="-3"/>
          <w:sz w:val="20"/>
        </w:rPr>
        <w:t xml:space="preserve"> </w:t>
      </w:r>
      <w:r>
        <w:rPr>
          <w:sz w:val="20"/>
        </w:rPr>
        <w:t>create</w:t>
      </w:r>
      <w:r>
        <w:rPr>
          <w:spacing w:val="-2"/>
          <w:sz w:val="20"/>
        </w:rPr>
        <w:t xml:space="preserve"> </w:t>
      </w:r>
      <w:r>
        <w:rPr>
          <w:sz w:val="20"/>
        </w:rPr>
        <w:t>the</w:t>
      </w:r>
      <w:r>
        <w:rPr>
          <w:spacing w:val="-3"/>
          <w:sz w:val="20"/>
        </w:rPr>
        <w:t xml:space="preserve"> </w:t>
      </w:r>
      <w:r>
        <w:rPr>
          <w:rFonts w:ascii="Courier New" w:hAnsi="Courier New"/>
          <w:b/>
        </w:rPr>
        <w:t>room</w:t>
      </w:r>
      <w:r>
        <w:rPr>
          <w:rFonts w:ascii="Courier New" w:hAnsi="Courier New"/>
          <w:b/>
          <w:spacing w:val="-80"/>
        </w:rPr>
        <w:t xml:space="preserve"> </w:t>
      </w:r>
      <w:r>
        <w:rPr>
          <w:spacing w:val="-2"/>
          <w:sz w:val="20"/>
        </w:rPr>
        <w:t>package.</w:t>
      </w:r>
    </w:p>
    <w:p>
      <w:pPr>
        <w:pStyle w:val="ListParagraph"/>
        <w:numPr>
          <w:ilvl w:val="0"/>
          <w:numId w:val="7"/>
        </w:numPr>
        <w:tabs>
          <w:tab w:val="clear" w:pos="720"/>
          <w:tab w:val="left" w:pos="1274" w:leader="none"/>
        </w:tabs>
        <w:spacing w:before="140" w:after="0"/>
        <w:ind w:left="1274" w:right="1340" w:hanging="360"/>
        <w:jc w:val="left"/>
        <w:rPr>
          <w:sz w:val="20"/>
        </w:rPr>
      </w:pPr>
      <w:r>
        <w:rPr>
          <w:sz w:val="20"/>
        </w:rPr>
        <w:t>Create</w:t>
      </w:r>
      <w:r>
        <w:rPr>
          <w:spacing w:val="-6"/>
          <w:sz w:val="20"/>
        </w:rPr>
        <w:t xml:space="preserve"> </w:t>
      </w:r>
      <w:r>
        <w:rPr>
          <w:sz w:val="20"/>
        </w:rPr>
        <w:t>a</w:t>
      </w:r>
      <w:r>
        <w:rPr>
          <w:spacing w:val="-4"/>
          <w:sz w:val="20"/>
        </w:rPr>
        <w:t xml:space="preserve"> </w:t>
      </w:r>
      <w:r>
        <w:rPr>
          <w:rFonts w:ascii="Courier New" w:hAnsi="Courier New"/>
          <w:b/>
        </w:rPr>
        <w:t>DogEntity</w:t>
      </w:r>
      <w:r>
        <w:rPr>
          <w:rFonts w:ascii="Courier New" w:hAnsi="Courier New"/>
          <w:b/>
          <w:spacing w:val="-80"/>
        </w:rPr>
        <w:t xml:space="preserve"> </w:t>
      </w:r>
      <w:r>
        <w:rPr>
          <w:sz w:val="20"/>
        </w:rPr>
        <w:t>class,</w:t>
      </w:r>
      <w:r>
        <w:rPr>
          <w:spacing w:val="-3"/>
          <w:sz w:val="20"/>
        </w:rPr>
        <w:t xml:space="preserve"> </w:t>
      </w:r>
      <w:r>
        <w:rPr>
          <w:sz w:val="20"/>
        </w:rPr>
        <w:t>which</w:t>
      </w:r>
      <w:r>
        <w:rPr>
          <w:spacing w:val="-3"/>
          <w:sz w:val="20"/>
        </w:rPr>
        <w:t xml:space="preserve"> </w:t>
      </w:r>
      <w:r>
        <w:rPr>
          <w:sz w:val="20"/>
        </w:rPr>
        <w:t>will</w:t>
      </w:r>
      <w:r>
        <w:rPr>
          <w:spacing w:val="-3"/>
          <w:sz w:val="20"/>
        </w:rPr>
        <w:t xml:space="preserve"> </w:t>
      </w:r>
      <w:r>
        <w:rPr>
          <w:sz w:val="20"/>
        </w:rPr>
        <w:t>contain</w:t>
      </w:r>
      <w:r>
        <w:rPr>
          <w:spacing w:val="-3"/>
          <w:sz w:val="20"/>
        </w:rPr>
        <w:t xml:space="preserve"> </w:t>
      </w:r>
      <w:r>
        <w:rPr>
          <w:sz w:val="20"/>
        </w:rPr>
        <w:t>an</w:t>
      </w:r>
      <w:r>
        <w:rPr>
          <w:spacing w:val="-4"/>
          <w:sz w:val="20"/>
        </w:rPr>
        <w:t xml:space="preserve"> </w:t>
      </w:r>
      <w:r>
        <w:rPr>
          <w:sz w:val="20"/>
        </w:rPr>
        <w:t>ID</w:t>
      </w:r>
      <w:r>
        <w:rPr>
          <w:spacing w:val="-3"/>
          <w:sz w:val="20"/>
        </w:rPr>
        <w:t xml:space="preserve"> </w:t>
      </w:r>
      <w:r>
        <w:rPr>
          <w:sz w:val="20"/>
        </w:rPr>
        <w:t>and</w:t>
      </w:r>
      <w:r>
        <w:rPr>
          <w:spacing w:val="-4"/>
          <w:sz w:val="20"/>
        </w:rPr>
        <w:t xml:space="preserve"> </w:t>
      </w:r>
      <w:r>
        <w:rPr>
          <w:sz w:val="20"/>
        </w:rPr>
        <w:t>the</w:t>
      </w:r>
      <w:r>
        <w:rPr>
          <w:spacing w:val="-3"/>
          <w:sz w:val="20"/>
        </w:rPr>
        <w:t xml:space="preserve"> </w:t>
      </w:r>
      <w:r>
        <w:rPr>
          <w:sz w:val="20"/>
        </w:rPr>
        <w:t>URL</w:t>
      </w:r>
      <w:r>
        <w:rPr>
          <w:spacing w:val="-3"/>
          <w:sz w:val="20"/>
        </w:rPr>
        <w:t xml:space="preserve"> </w:t>
      </w:r>
      <w:r>
        <w:rPr>
          <w:sz w:val="20"/>
        </w:rPr>
        <w:t>for the dog photo:</w:t>
      </w:r>
    </w:p>
    <w:p>
      <w:pPr>
        <w:pStyle w:val="TextBody"/>
        <w:spacing w:before="5" w:after="0"/>
        <w:rPr>
          <w:sz w:val="9"/>
        </w:rPr>
      </w:pPr>
      <w:r>
        <w:rPr>
          <w:sz w:val="9"/>
        </w:rPr>
        <mc:AlternateContent>
          <mc:Choice Requires="wpg">
            <w:drawing>
              <wp:anchor behindDoc="0" distT="635" distB="0" distL="0" distR="4445" simplePos="0" locked="0" layoutInCell="0" allowOverlap="1" relativeHeight="1811" wp14:anchorId="05F5FFC6">
                <wp:simplePos x="0" y="0"/>
                <wp:positionH relativeFrom="page">
                  <wp:posOffset>1120140</wp:posOffset>
                </wp:positionH>
                <wp:positionV relativeFrom="paragraph">
                  <wp:posOffset>95885</wp:posOffset>
                </wp:positionV>
                <wp:extent cx="5074920" cy="1019175"/>
                <wp:effectExtent l="0" t="635" r="635" b="0"/>
                <wp:wrapTopAndBottom/>
                <wp:docPr id="1172" name="docshapegroup910"/>
                <a:graphic xmlns:a="http://schemas.openxmlformats.org/drawingml/2006/main">
                  <a:graphicData uri="http://schemas.microsoft.com/office/word/2010/wordprocessingGroup">
                    <wpg:wgp>
                      <wpg:cNvGrpSpPr/>
                      <wpg:grpSpPr>
                        <a:xfrm>
                          <a:off x="0" y="0"/>
                          <a:ext cx="5074920" cy="1019160"/>
                          <a:chOff x="0" y="0"/>
                          <a:chExt cx="5074920" cy="1019160"/>
                        </a:xfrm>
                      </wpg:grpSpPr>
                      <wps:wsp>
                        <wps:cNvSpPr/>
                        <wps:spPr>
                          <a:xfrm>
                            <a:off x="0" y="6480"/>
                            <a:ext cx="5074920" cy="1006560"/>
                          </a:xfrm>
                          <a:prstGeom prst="rect">
                            <a:avLst/>
                          </a:prstGeom>
                          <a:solidFill>
                            <a:srgbClr val="f6f6f6"/>
                          </a:solidFill>
                          <a:ln w="0">
                            <a:noFill/>
                          </a:ln>
                        </wps:spPr>
                        <wps:style>
                          <a:lnRef idx="0"/>
                          <a:fillRef idx="0"/>
                          <a:effectRef idx="0"/>
                          <a:fontRef idx="minor"/>
                        </wps:style>
                        <wps:bodyPr/>
                      </wps:wsp>
                      <wps:wsp>
                        <wps:cNvSpPr/>
                        <wps:spPr>
                          <a:xfrm>
                            <a:off x="0" y="0"/>
                            <a:ext cx="5074920" cy="1019160"/>
                          </a:xfrm>
                          <a:custGeom>
                            <a:avLst/>
                            <a:gdLst>
                              <a:gd name="textAreaLeft" fmla="*/ 0 w 2877120"/>
                              <a:gd name="textAreaRight" fmla="*/ 2879280 w 2877120"/>
                              <a:gd name="textAreaTop" fmla="*/ 0 h 577800"/>
                              <a:gd name="textAreaBottom" fmla="*/ 579960 h 577800"/>
                            </a:gdLst>
                            <a:ahLst/>
                            <a:rect l="textAreaLeft" t="textAreaTop" r="textAreaRight" b="textAreaBottom"/>
                            <a:pathLst>
                              <a:path w="7992" h="1605">
                                <a:moveTo>
                                  <a:pt x="7992" y="1584"/>
                                </a:moveTo>
                                <a:lnTo>
                                  <a:pt x="0" y="1584"/>
                                </a:lnTo>
                                <a:lnTo>
                                  <a:pt x="0" y="1604"/>
                                </a:lnTo>
                                <a:lnTo>
                                  <a:pt x="7992" y="1604"/>
                                </a:lnTo>
                                <a:lnTo>
                                  <a:pt x="7992" y="15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993600"/>
                          </a:xfrm>
                          <a:prstGeom prst="rect">
                            <a:avLst/>
                          </a:prstGeom>
                          <a:noFill/>
                          <a:ln w="0">
                            <a:noFill/>
                          </a:ln>
                        </wps:spPr>
                        <wps:style>
                          <a:lnRef idx="0"/>
                          <a:fillRef idx="0"/>
                          <a:effectRef idx="0"/>
                          <a:fontRef idx="minor"/>
                        </wps:style>
                        <wps:txbx>
                          <w:txbxContent>
                            <w:p>
                              <w:pPr>
                                <w:pStyle w:val="Normal"/>
                                <w:spacing w:lineRule="auto" w:line="324" w:before="40" w:after="0"/>
                                <w:ind w:left="453" w:right="4318" w:hanging="0"/>
                                <w:rPr>
                                  <w:rFonts w:ascii="Courier New" w:hAnsi="Courier New"/>
                                  <w:sz w:val="18"/>
                                </w:rPr>
                              </w:pPr>
                              <w:r>
                                <w:rPr>
                                  <w:rFonts w:ascii="Courier New" w:hAnsi="Courier New"/>
                                  <w:sz w:val="18"/>
                                </w:rPr>
                                <w:t>@Entity(tableName</w:t>
                              </w:r>
                              <w:r>
                                <w:rPr>
                                  <w:rFonts w:ascii="Courier New" w:hAnsi="Courier New"/>
                                  <w:spacing w:val="-19"/>
                                  <w:sz w:val="18"/>
                                </w:rPr>
                                <w:t xml:space="preserve"> </w:t>
                              </w:r>
                              <w:r>
                                <w:rPr>
                                  <w:rFonts w:ascii="Courier New" w:hAnsi="Courier New"/>
                                  <w:sz w:val="18"/>
                                </w:rPr>
                                <w:t>=</w:t>
                              </w:r>
                              <w:r>
                                <w:rPr>
                                  <w:rFonts w:ascii="Courier New" w:hAnsi="Courier New"/>
                                  <w:spacing w:val="-19"/>
                                  <w:sz w:val="18"/>
                                </w:rPr>
                                <w:t xml:space="preserve"> </w:t>
                              </w:r>
                              <w:r>
                                <w:rPr>
                                  <w:rFonts w:ascii="Courier New" w:hAnsi="Courier New"/>
                                  <w:sz w:val="18"/>
                                </w:rPr>
                                <w:t>"dogs") data class DogEntity(</w:t>
                              </w:r>
                            </w:p>
                            <w:p>
                              <w:pPr>
                                <w:pStyle w:val="Normal"/>
                                <w:spacing w:lineRule="auto" w:line="235" w:before="4" w:after="0"/>
                                <w:ind w:left="1101" w:right="840" w:hanging="216"/>
                                <w:rPr>
                                  <w:rFonts w:ascii="Courier New" w:hAnsi="Courier New"/>
                                  <w:sz w:val="18"/>
                                </w:rPr>
                              </w:pPr>
                              <w:r>
                                <w:rPr>
                                  <w:rFonts w:ascii="Courier New" w:hAnsi="Courier New"/>
                                  <w:sz w:val="18"/>
                                </w:rPr>
                                <w:t>@PrimaryKey(autoGenerate</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true)</w:t>
                              </w:r>
                              <w:r>
                                <w:rPr>
                                  <w:rFonts w:ascii="Courier New" w:hAnsi="Courier New"/>
                                  <w:spacing w:val="-8"/>
                                  <w:sz w:val="18"/>
                                </w:rPr>
                                <w:t xml:space="preserve"> </w:t>
                              </w:r>
                              <w:r>
                                <w:rPr>
                                  <w:rFonts w:ascii="Courier New" w:hAnsi="Courier New"/>
                                  <w:sz w:val="18"/>
                                </w:rPr>
                                <w:t>@ColumnInfo(name</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"id") val id: Long,</w:t>
                              </w:r>
                            </w:p>
                            <w:p>
                              <w:pPr>
                                <w:pStyle w:val="Normal"/>
                                <w:spacing w:before="18" w:after="0"/>
                                <w:ind w:left="885" w:hanging="0"/>
                                <w:rPr>
                                  <w:rFonts w:ascii="Courier New" w:hAnsi="Courier New"/>
                                  <w:sz w:val="18"/>
                                </w:rPr>
                              </w:pPr>
                              <w:r>
                                <w:rPr>
                                  <w:rFonts w:ascii="Courier New" w:hAnsi="Courier New"/>
                                  <w:sz w:val="18"/>
                                </w:rPr>
                                <w:t>@ColumnInfo(name</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"url")</w:t>
                              </w:r>
                              <w:r>
                                <w:rPr>
                                  <w:rFonts w:ascii="Courier New" w:hAnsi="Courier New"/>
                                  <w:spacing w:val="-6"/>
                                  <w:sz w:val="18"/>
                                </w:rPr>
                                <w:t xml:space="preserve"> </w:t>
                              </w:r>
                              <w:r>
                                <w:rPr>
                                  <w:rFonts w:ascii="Courier New" w:hAnsi="Courier New"/>
                                  <w:sz w:val="18"/>
                                </w:rPr>
                                <w:t>val</w:t>
                              </w:r>
                              <w:r>
                                <w:rPr>
                                  <w:rFonts w:ascii="Courier New" w:hAnsi="Courier New"/>
                                  <w:spacing w:val="-6"/>
                                  <w:sz w:val="18"/>
                                </w:rPr>
                                <w:t xml:space="preserve"> </w:t>
                              </w:r>
                              <w:r>
                                <w:rPr>
                                  <w:rFonts w:ascii="Courier New" w:hAnsi="Courier New"/>
                                  <w:sz w:val="18"/>
                                </w:rPr>
                                <w:t>url:</w:t>
                              </w:r>
                              <w:r>
                                <w:rPr>
                                  <w:rFonts w:ascii="Courier New" w:hAnsi="Courier New"/>
                                  <w:spacing w:val="-6"/>
                                  <w:sz w:val="18"/>
                                </w:rPr>
                                <w:t xml:space="preserve"> </w:t>
                              </w:r>
                              <w:r>
                                <w:rPr>
                                  <w:rFonts w:ascii="Courier New" w:hAnsi="Courier New"/>
                                  <w:spacing w:val="-2"/>
                                  <w:sz w:val="18"/>
                                </w:rPr>
                                <w:t>String</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910" style="position:absolute;margin-left:88.2pt;margin-top:7.55pt;width:399.6pt;height:80.25pt" coordorigin="1764,151" coordsize="7992,1605">
                <v:rect id="shape_0" path="m0,0l-2147483645,0l-2147483645,-2147483646l0,-2147483646xe" fillcolor="#f6f6f6" stroked="f" o:allowincell="f" style="position:absolute;left:1764;top:161;width:7991;height:158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71;width:7991;height:1564;mso-wrap-style:square;v-text-anchor:top;mso-position-horizontal-relative:page">
                  <v:fill o:detectmouseclick="t" on="false"/>
                  <v:stroke color="#3465a4" joinstyle="round" endcap="flat"/>
                  <v:textbox>
                    <w:txbxContent>
                      <w:p>
                        <w:pPr>
                          <w:pStyle w:val="Normal"/>
                          <w:spacing w:lineRule="auto" w:line="324" w:before="40" w:after="0"/>
                          <w:ind w:left="453" w:right="4318" w:hanging="0"/>
                          <w:rPr>
                            <w:rFonts w:ascii="Courier New" w:hAnsi="Courier New"/>
                            <w:sz w:val="18"/>
                          </w:rPr>
                        </w:pPr>
                        <w:r>
                          <w:rPr>
                            <w:rFonts w:ascii="Courier New" w:hAnsi="Courier New"/>
                            <w:sz w:val="18"/>
                          </w:rPr>
                          <w:t>@Entity(tableName</w:t>
                        </w:r>
                        <w:r>
                          <w:rPr>
                            <w:rFonts w:ascii="Courier New" w:hAnsi="Courier New"/>
                            <w:spacing w:val="-19"/>
                            <w:sz w:val="18"/>
                          </w:rPr>
                          <w:t xml:space="preserve"> </w:t>
                        </w:r>
                        <w:r>
                          <w:rPr>
                            <w:rFonts w:ascii="Courier New" w:hAnsi="Courier New"/>
                            <w:sz w:val="18"/>
                          </w:rPr>
                          <w:t>=</w:t>
                        </w:r>
                        <w:r>
                          <w:rPr>
                            <w:rFonts w:ascii="Courier New" w:hAnsi="Courier New"/>
                            <w:spacing w:val="-19"/>
                            <w:sz w:val="18"/>
                          </w:rPr>
                          <w:t xml:space="preserve"> </w:t>
                        </w:r>
                        <w:r>
                          <w:rPr>
                            <w:rFonts w:ascii="Courier New" w:hAnsi="Courier New"/>
                            <w:sz w:val="18"/>
                          </w:rPr>
                          <w:t>"dogs") data class DogEntity(</w:t>
                        </w:r>
                      </w:p>
                      <w:p>
                        <w:pPr>
                          <w:pStyle w:val="Normal"/>
                          <w:spacing w:lineRule="auto" w:line="235" w:before="4" w:after="0"/>
                          <w:ind w:left="1101" w:right="840" w:hanging="216"/>
                          <w:rPr>
                            <w:rFonts w:ascii="Courier New" w:hAnsi="Courier New"/>
                            <w:sz w:val="18"/>
                          </w:rPr>
                        </w:pPr>
                        <w:r>
                          <w:rPr>
                            <w:rFonts w:ascii="Courier New" w:hAnsi="Courier New"/>
                            <w:sz w:val="18"/>
                          </w:rPr>
                          <w:t>@PrimaryKey(autoGenerate</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true)</w:t>
                        </w:r>
                        <w:r>
                          <w:rPr>
                            <w:rFonts w:ascii="Courier New" w:hAnsi="Courier New"/>
                            <w:spacing w:val="-8"/>
                            <w:sz w:val="18"/>
                          </w:rPr>
                          <w:t xml:space="preserve"> </w:t>
                        </w:r>
                        <w:r>
                          <w:rPr>
                            <w:rFonts w:ascii="Courier New" w:hAnsi="Courier New"/>
                            <w:sz w:val="18"/>
                          </w:rPr>
                          <w:t>@ColumnInfo(name</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"id") val id: Long,</w:t>
                        </w:r>
                      </w:p>
                      <w:p>
                        <w:pPr>
                          <w:pStyle w:val="Normal"/>
                          <w:spacing w:before="18" w:after="0"/>
                          <w:ind w:left="885" w:hanging="0"/>
                          <w:rPr>
                            <w:rFonts w:ascii="Courier New" w:hAnsi="Courier New"/>
                            <w:sz w:val="18"/>
                          </w:rPr>
                        </w:pPr>
                        <w:r>
                          <w:rPr>
                            <w:rFonts w:ascii="Courier New" w:hAnsi="Courier New"/>
                            <w:sz w:val="18"/>
                          </w:rPr>
                          <w:t>@ColumnInfo(name</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"url")</w:t>
                        </w:r>
                        <w:r>
                          <w:rPr>
                            <w:rFonts w:ascii="Courier New" w:hAnsi="Courier New"/>
                            <w:spacing w:val="-6"/>
                            <w:sz w:val="18"/>
                          </w:rPr>
                          <w:t xml:space="preserve"> </w:t>
                        </w:r>
                        <w:r>
                          <w:rPr>
                            <w:rFonts w:ascii="Courier New" w:hAnsi="Courier New"/>
                            <w:sz w:val="18"/>
                          </w:rPr>
                          <w:t>val</w:t>
                        </w:r>
                        <w:r>
                          <w:rPr>
                            <w:rFonts w:ascii="Courier New" w:hAnsi="Courier New"/>
                            <w:spacing w:val="-6"/>
                            <w:sz w:val="18"/>
                          </w:rPr>
                          <w:t xml:space="preserve"> </w:t>
                        </w:r>
                        <w:r>
                          <w:rPr>
                            <w:rFonts w:ascii="Courier New" w:hAnsi="Courier New"/>
                            <w:sz w:val="18"/>
                          </w:rPr>
                          <w:t>url:</w:t>
                        </w:r>
                        <w:r>
                          <w:rPr>
                            <w:rFonts w:ascii="Courier New" w:hAnsi="Courier New"/>
                            <w:spacing w:val="-6"/>
                            <w:sz w:val="18"/>
                          </w:rPr>
                          <w:t xml:space="preserve"> </w:t>
                        </w:r>
                        <w:r>
                          <w:rPr>
                            <w:rFonts w:ascii="Courier New" w:hAnsi="Courier New"/>
                            <w:spacing w:val="-2"/>
                            <w:sz w:val="18"/>
                          </w:rPr>
                          <w:t>String</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ListParagraph"/>
        <w:numPr>
          <w:ilvl w:val="0"/>
          <w:numId w:val="7"/>
        </w:numPr>
        <w:tabs>
          <w:tab w:val="clear" w:pos="720"/>
          <w:tab w:val="left" w:pos="556" w:leader="none"/>
        </w:tabs>
        <w:ind w:left="555" w:hanging="361"/>
        <w:jc w:val="center"/>
        <w:rPr>
          <w:sz w:val="20"/>
        </w:rPr>
      </w:pPr>
      <w:r>
        <w:rPr>
          <w:sz w:val="20"/>
        </w:rPr>
        <w:t>Create</w:t>
      </w:r>
      <w:r>
        <w:rPr>
          <w:spacing w:val="-5"/>
          <w:sz w:val="20"/>
        </w:rPr>
        <w:t xml:space="preserve"> </w:t>
      </w:r>
      <w:r>
        <w:rPr>
          <w:sz w:val="20"/>
        </w:rPr>
        <w:t>a</w:t>
      </w:r>
      <w:r>
        <w:rPr>
          <w:spacing w:val="-3"/>
          <w:sz w:val="20"/>
        </w:rPr>
        <w:t xml:space="preserve"> </w:t>
      </w:r>
      <w:r>
        <w:rPr>
          <w:rFonts w:ascii="Courier New" w:hAnsi="Courier New"/>
          <w:b/>
        </w:rPr>
        <w:t>DogDao</w:t>
      </w:r>
      <w:r>
        <w:rPr>
          <w:rFonts w:ascii="Courier New" w:hAnsi="Courier New"/>
          <w:b/>
          <w:spacing w:val="-80"/>
        </w:rPr>
        <w:t xml:space="preserve"> </w:t>
      </w:r>
      <w:r>
        <w:rPr>
          <w:sz w:val="20"/>
        </w:rPr>
        <w:t>interface,</w:t>
      </w:r>
      <w:r>
        <w:rPr>
          <w:spacing w:val="-1"/>
          <w:sz w:val="20"/>
        </w:rPr>
        <w:t xml:space="preserve"> </w:t>
      </w:r>
      <w:r>
        <w:rPr>
          <w:sz w:val="20"/>
        </w:rPr>
        <w:t>which</w:t>
      </w:r>
      <w:r>
        <w:rPr>
          <w:spacing w:val="-2"/>
          <w:sz w:val="20"/>
        </w:rPr>
        <w:t xml:space="preserve"> </w:t>
      </w:r>
      <w:r>
        <w:rPr>
          <w:sz w:val="20"/>
        </w:rPr>
        <w:t>will</w:t>
      </w:r>
      <w:r>
        <w:rPr>
          <w:spacing w:val="-1"/>
          <w:sz w:val="20"/>
        </w:rPr>
        <w:t xml:space="preserve"> </w:t>
      </w:r>
      <w:r>
        <w:rPr>
          <w:sz w:val="20"/>
        </w:rPr>
        <w:t>contain</w:t>
      </w:r>
      <w:r>
        <w:rPr>
          <w:spacing w:val="-2"/>
          <w:sz w:val="20"/>
        </w:rPr>
        <w:t xml:space="preserve"> </w:t>
      </w:r>
      <w:r>
        <w:rPr>
          <w:sz w:val="20"/>
        </w:rPr>
        <w:t>the</w:t>
      </w:r>
      <w:r>
        <w:rPr>
          <w:spacing w:val="-1"/>
          <w:sz w:val="20"/>
        </w:rPr>
        <w:t xml:space="preserve"> </w:t>
      </w:r>
      <w:r>
        <w:rPr>
          <w:sz w:val="20"/>
        </w:rPr>
        <w:t>method</w:t>
      </w:r>
      <w:r>
        <w:rPr>
          <w:spacing w:val="-3"/>
          <w:sz w:val="20"/>
        </w:rPr>
        <w:t xml:space="preserve"> </w:t>
      </w:r>
      <w:r>
        <w:rPr>
          <w:sz w:val="20"/>
        </w:rPr>
        <w:t>to</w:t>
      </w:r>
      <w:r>
        <w:rPr>
          <w:spacing w:val="-1"/>
          <w:sz w:val="20"/>
        </w:rPr>
        <w:t xml:space="preserve"> </w:t>
      </w:r>
      <w:r>
        <w:rPr>
          <w:sz w:val="20"/>
        </w:rPr>
        <w:t>insert</w:t>
      </w:r>
      <w:r>
        <w:rPr>
          <w:spacing w:val="-2"/>
          <w:sz w:val="20"/>
        </w:rPr>
        <w:t xml:space="preserve"> </w:t>
      </w:r>
      <w:r>
        <w:rPr>
          <w:sz w:val="20"/>
        </w:rPr>
        <w:t>a</w:t>
      </w:r>
      <w:r>
        <w:rPr>
          <w:spacing w:val="-2"/>
          <w:sz w:val="20"/>
        </w:rPr>
        <w:t xml:space="preserve"> </w:t>
      </w:r>
      <w:r>
        <w:rPr>
          <w:sz w:val="20"/>
        </w:rPr>
        <w:t>list</w:t>
      </w:r>
      <w:r>
        <w:rPr>
          <w:spacing w:val="-1"/>
          <w:sz w:val="20"/>
        </w:rPr>
        <w:t xml:space="preserve"> </w:t>
      </w:r>
      <w:r>
        <w:rPr>
          <w:spacing w:val="-5"/>
          <w:sz w:val="20"/>
        </w:rPr>
        <w:t>of</w:t>
      </w:r>
    </w:p>
    <w:p>
      <w:pPr>
        <w:pStyle w:val="TextBody"/>
        <w:ind w:left="1104" w:right="1329" w:hanging="0"/>
        <w:jc w:val="center"/>
        <w:rPr/>
      </w:pPr>
      <w:r>
        <w:rPr>
          <w:rFonts w:ascii="Courier New" w:hAnsi="Courier New"/>
          <w:b/>
          <w:sz w:val="22"/>
        </w:rPr>
        <w:t>Dogs</w:t>
      </w:r>
      <w:r>
        <w:rPr/>
        <w:t>,</w:t>
      </w:r>
      <w:r>
        <w:rPr>
          <w:spacing w:val="-2"/>
        </w:rPr>
        <w:t xml:space="preserve"> </w:t>
      </w:r>
      <w:r>
        <w:rPr/>
        <w:t>query</w:t>
      </w:r>
      <w:r>
        <w:rPr>
          <w:spacing w:val="-2"/>
        </w:rPr>
        <w:t xml:space="preserve"> </w:t>
      </w:r>
      <w:r>
        <w:rPr/>
        <w:t>the</w:t>
      </w:r>
      <w:r>
        <w:rPr>
          <w:spacing w:val="-2"/>
        </w:rPr>
        <w:t xml:space="preserve"> </w:t>
      </w:r>
      <w:r>
        <w:rPr/>
        <w:t>existing</w:t>
      </w:r>
      <w:r>
        <w:rPr>
          <w:spacing w:val="-1"/>
        </w:rPr>
        <w:t xml:space="preserve"> </w:t>
      </w:r>
      <w:r>
        <w:rPr/>
        <w:t>dogs,</w:t>
      </w:r>
      <w:r>
        <w:rPr>
          <w:spacing w:val="-2"/>
        </w:rPr>
        <w:t xml:space="preserve"> </w:t>
      </w:r>
      <w:r>
        <w:rPr/>
        <w:t>and</w:t>
      </w:r>
      <w:r>
        <w:rPr>
          <w:spacing w:val="-2"/>
        </w:rPr>
        <w:t xml:space="preserve"> </w:t>
      </w:r>
      <w:r>
        <w:rPr/>
        <w:t>delete</w:t>
      </w:r>
      <w:r>
        <w:rPr>
          <w:spacing w:val="-2"/>
        </w:rPr>
        <w:t xml:space="preserve"> </w:t>
      </w:r>
      <w:r>
        <w:rPr/>
        <w:t>all</w:t>
      </w:r>
      <w:r>
        <w:rPr>
          <w:spacing w:val="-3"/>
        </w:rPr>
        <w:t xml:space="preserve"> </w:t>
      </w:r>
      <w:r>
        <w:rPr/>
        <w:t>the</w:t>
      </w:r>
      <w:r>
        <w:rPr>
          <w:spacing w:val="-1"/>
        </w:rPr>
        <w:t xml:space="preserve"> </w:t>
      </w:r>
      <w:r>
        <w:rPr/>
        <w:t>dogs</w:t>
      </w:r>
      <w:r>
        <w:rPr>
          <w:spacing w:val="-2"/>
        </w:rPr>
        <w:t xml:space="preserve"> </w:t>
      </w:r>
      <w:r>
        <w:rPr/>
        <w:t>in</w:t>
      </w:r>
      <w:r>
        <w:rPr>
          <w:spacing w:val="-2"/>
        </w:rPr>
        <w:t xml:space="preserve"> </w:t>
      </w:r>
      <w:r>
        <w:rPr/>
        <w:t>the</w:t>
      </w:r>
      <w:r>
        <w:rPr>
          <w:spacing w:val="-1"/>
        </w:rPr>
        <w:t xml:space="preserve"> </w:t>
      </w:r>
      <w:r>
        <w:rPr>
          <w:spacing w:val="-2"/>
        </w:rPr>
        <w:t>table:</w:t>
      </w:r>
    </w:p>
    <w:p>
      <w:pPr>
        <w:sectPr>
          <w:headerReference w:type="even" r:id="rId349"/>
          <w:headerReference w:type="default" r:id="rId350"/>
          <w:type w:val="nextPage"/>
          <w:pgSz w:w="10800" w:h="13320"/>
          <w:pgMar w:left="940" w:right="920" w:gutter="0" w:header="695" w:top="1120" w:footer="0" w:bottom="280"/>
          <w:pgNumType w:start="125" w:fmt="decimal"/>
          <w:formProt w:val="false"/>
          <w:textDirection w:val="lrTb"/>
          <w:docGrid w:type="default" w:linePitch="100" w:charSpace="4096"/>
        </w:sectPr>
        <w:pStyle w:val="TextBody"/>
        <w:spacing w:before="11" w:after="0"/>
        <w:rPr>
          <w:sz w:val="8"/>
        </w:rPr>
      </w:pPr>
      <w:r>
        <w:rPr>
          <w:sz w:val="8"/>
        </w:rPr>
        <mc:AlternateContent>
          <mc:Choice Requires="wpg">
            <w:drawing>
              <wp:anchor behindDoc="0" distT="0" distB="0" distL="0" distR="4445" simplePos="0" locked="0" layoutInCell="0" allowOverlap="1" relativeHeight="1813" wp14:anchorId="51AC8E50">
                <wp:simplePos x="0" y="0"/>
                <wp:positionH relativeFrom="page">
                  <wp:posOffset>1120140</wp:posOffset>
                </wp:positionH>
                <wp:positionV relativeFrom="paragraph">
                  <wp:posOffset>91440</wp:posOffset>
                </wp:positionV>
                <wp:extent cx="5074920" cy="2174875"/>
                <wp:effectExtent l="0" t="1270" r="635" b="0"/>
                <wp:wrapTopAndBottom/>
                <wp:docPr id="1174" name="docshapegroup914"/>
                <a:graphic xmlns:a="http://schemas.openxmlformats.org/drawingml/2006/main">
                  <a:graphicData uri="http://schemas.microsoft.com/office/word/2010/wordprocessingGroup">
                    <wpg:wgp>
                      <wpg:cNvGrpSpPr/>
                      <wpg:grpSpPr>
                        <a:xfrm>
                          <a:off x="0" y="0"/>
                          <a:ext cx="5074920" cy="2174760"/>
                          <a:chOff x="0" y="0"/>
                          <a:chExt cx="5074920" cy="2174760"/>
                        </a:xfrm>
                      </wpg:grpSpPr>
                      <wps:wsp>
                        <wps:cNvSpPr/>
                        <wps:spPr>
                          <a:xfrm>
                            <a:off x="0" y="6480"/>
                            <a:ext cx="5074920" cy="2162160"/>
                          </a:xfrm>
                          <a:prstGeom prst="rect">
                            <a:avLst/>
                          </a:prstGeom>
                          <a:solidFill>
                            <a:srgbClr val="f6f6f6"/>
                          </a:solidFill>
                          <a:ln w="0">
                            <a:noFill/>
                          </a:ln>
                        </wps:spPr>
                        <wps:style>
                          <a:lnRef idx="0"/>
                          <a:fillRef idx="0"/>
                          <a:effectRef idx="0"/>
                          <a:fontRef idx="minor"/>
                        </wps:style>
                        <wps:bodyPr/>
                      </wps:wsp>
                      <wps:wsp>
                        <wps:cNvSpPr/>
                        <wps:spPr>
                          <a:xfrm>
                            <a:off x="0" y="0"/>
                            <a:ext cx="5074920" cy="2174760"/>
                          </a:xfrm>
                          <a:custGeom>
                            <a:avLst/>
                            <a:gdLst>
                              <a:gd name="textAreaLeft" fmla="*/ 0 w 2877120"/>
                              <a:gd name="textAreaRight" fmla="*/ 2879280 w 2877120"/>
                              <a:gd name="textAreaTop" fmla="*/ 0 h 1233000"/>
                              <a:gd name="textAreaBottom" fmla="*/ 1235160 h 1233000"/>
                            </a:gdLst>
                            <a:ahLst/>
                            <a:rect l="textAreaLeft" t="textAreaTop" r="textAreaRight" b="textAreaBottom"/>
                            <a:pathLst>
                              <a:path w="7992" h="3425">
                                <a:moveTo>
                                  <a:pt x="7992" y="3404"/>
                                </a:moveTo>
                                <a:lnTo>
                                  <a:pt x="0" y="3404"/>
                                </a:lnTo>
                                <a:lnTo>
                                  <a:pt x="0" y="3424"/>
                                </a:lnTo>
                                <a:lnTo>
                                  <a:pt x="7992" y="3424"/>
                                </a:lnTo>
                                <a:lnTo>
                                  <a:pt x="7992" y="340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214956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pacing w:val="-4"/>
                                  <w:sz w:val="18"/>
                                </w:rPr>
                                <w:t>@Dao</w:t>
                              </w:r>
                            </w:p>
                            <w:p>
                              <w:pPr>
                                <w:pStyle w:val="Normal"/>
                                <w:spacing w:before="76" w:after="0"/>
                                <w:ind w:left="453" w:hanging="0"/>
                                <w:rPr>
                                  <w:rFonts w:ascii="Courier New" w:hAnsi="Courier New"/>
                                  <w:sz w:val="18"/>
                                </w:rPr>
                              </w:pPr>
                              <w:r>
                                <w:rPr>
                                  <w:rFonts w:ascii="Courier New" w:hAnsi="Courier New"/>
                                  <w:sz w:val="18"/>
                                </w:rPr>
                                <w:t>interface</w:t>
                              </w:r>
                              <w:r>
                                <w:rPr>
                                  <w:rFonts w:ascii="Courier New" w:hAnsi="Courier New"/>
                                  <w:spacing w:val="-8"/>
                                  <w:sz w:val="18"/>
                                </w:rPr>
                                <w:t xml:space="preserve"> </w:t>
                              </w:r>
                              <w:r>
                                <w:rPr>
                                  <w:rFonts w:ascii="Courier New" w:hAnsi="Courier New"/>
                                  <w:sz w:val="18"/>
                                </w:rPr>
                                <w:t>DogDao</w:t>
                              </w:r>
                              <w:r>
                                <w:rPr>
                                  <w:rFonts w:ascii="Courier New" w:hAnsi="Courier New"/>
                                  <w:spacing w:val="-7"/>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pacing w:val="-6"/>
                                  <w:sz w:val="18"/>
                                </w:rPr>
                                <w:t>@Insert(onConflict</w:t>
                              </w:r>
                              <w:r>
                                <w:rPr>
                                  <w:rFonts w:ascii="Courier New" w:hAnsi="Courier New"/>
                                  <w:spacing w:val="-11"/>
                                  <w:sz w:val="18"/>
                                </w:rPr>
                                <w:t xml:space="preserve"> </w:t>
                              </w:r>
                              <w:r>
                                <w:rPr>
                                  <w:rFonts w:ascii="Courier New" w:hAnsi="Courier New"/>
                                  <w:spacing w:val="-6"/>
                                  <w:sz w:val="18"/>
                                </w:rPr>
                                <w:t>=</w:t>
                              </w:r>
                              <w:r>
                                <w:rPr>
                                  <w:rFonts w:ascii="Courier New" w:hAnsi="Courier New"/>
                                  <w:spacing w:val="-11"/>
                                  <w:sz w:val="18"/>
                                </w:rPr>
                                <w:t xml:space="preserve"> </w:t>
                              </w:r>
                              <w:r>
                                <w:rPr>
                                  <w:rFonts w:ascii="Courier New" w:hAnsi="Courier New"/>
                                  <w:spacing w:val="-6"/>
                                  <w:sz w:val="18"/>
                                </w:rPr>
                                <w:t>OnConflictStrategy.REPLACE)</w:t>
                              </w:r>
                            </w:p>
                            <w:p>
                              <w:pPr>
                                <w:pStyle w:val="Normal"/>
                                <w:spacing w:before="76" w:after="0"/>
                                <w:ind w:left="885" w:hanging="0"/>
                                <w:rPr>
                                  <w:rFonts w:ascii="Courier New" w:hAnsi="Courier New"/>
                                  <w:sz w:val="18"/>
                                </w:rPr>
                              </w:pPr>
                              <w:r>
                                <w:rPr>
                                  <w:rFonts w:ascii="Courier New" w:hAnsi="Courier New"/>
                                  <w:sz w:val="18"/>
                                </w:rPr>
                                <w:t>fun</w:t>
                              </w:r>
                              <w:r>
                                <w:rPr>
                                  <w:rFonts w:ascii="Courier New" w:hAnsi="Courier New"/>
                                  <w:spacing w:val="-10"/>
                                  <w:sz w:val="18"/>
                                </w:rPr>
                                <w:t xml:space="preserve"> </w:t>
                              </w:r>
                              <w:r>
                                <w:rPr>
                                  <w:rFonts w:ascii="Courier New" w:hAnsi="Courier New"/>
                                  <w:sz w:val="18"/>
                                </w:rPr>
                                <w:t>insertDogs(dogs:</w:t>
                              </w:r>
                              <w:r>
                                <w:rPr>
                                  <w:rFonts w:ascii="Courier New" w:hAnsi="Courier New"/>
                                  <w:spacing w:val="-9"/>
                                  <w:sz w:val="18"/>
                                </w:rPr>
                                <w:t xml:space="preserve"> </w:t>
                              </w:r>
                              <w:r>
                                <w:rPr>
                                  <w:rFonts w:ascii="Courier New" w:hAnsi="Courier New"/>
                                  <w:spacing w:val="-2"/>
                                  <w:sz w:val="18"/>
                                </w:rPr>
                                <w:t>List&lt;DogEntity&gt;)</w:t>
                              </w:r>
                            </w:p>
                            <w:p>
                              <w:pPr>
                                <w:pStyle w:val="Normal"/>
                                <w:rPr>
                                  <w:rFonts w:ascii="Courier New" w:hAnsi="Courier New"/>
                                  <w:sz w:val="20"/>
                                </w:rPr>
                              </w:pPr>
                              <w:r>
                                <w:rPr>
                                  <w:rFonts w:ascii="Courier New" w:hAnsi="Courier New"/>
                                  <w:sz w:val="20"/>
                                </w:rPr>
                              </w:r>
                            </w:p>
                            <w:p>
                              <w:pPr>
                                <w:pStyle w:val="Normal"/>
                                <w:spacing w:before="129" w:after="0"/>
                                <w:ind w:left="885" w:hanging="0"/>
                                <w:rPr>
                                  <w:rFonts w:ascii="Courier New" w:hAnsi="Courier New"/>
                                  <w:sz w:val="18"/>
                                </w:rPr>
                              </w:pPr>
                              <w:r>
                                <w:rPr>
                                  <w:rFonts w:ascii="Courier New" w:hAnsi="Courier New"/>
                                  <w:sz w:val="18"/>
                                </w:rPr>
                                <w:t>@Query("SELECT</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FROM</w:t>
                              </w:r>
                              <w:r>
                                <w:rPr>
                                  <w:rFonts w:ascii="Courier New" w:hAnsi="Courier New"/>
                                  <w:spacing w:val="-6"/>
                                  <w:sz w:val="18"/>
                                </w:rPr>
                                <w:t xml:space="preserve"> </w:t>
                              </w:r>
                              <w:r>
                                <w:rPr>
                                  <w:rFonts w:ascii="Courier New" w:hAnsi="Courier New"/>
                                  <w:spacing w:val="-2"/>
                                  <w:sz w:val="18"/>
                                </w:rPr>
                                <w:t>dogs")</w:t>
                              </w:r>
                            </w:p>
                            <w:p>
                              <w:pPr>
                                <w:pStyle w:val="Normal"/>
                                <w:spacing w:before="76" w:after="0"/>
                                <w:ind w:left="885" w:hanging="0"/>
                                <w:rPr>
                                  <w:rFonts w:ascii="Courier New" w:hAnsi="Courier New"/>
                                  <w:sz w:val="18"/>
                                </w:rPr>
                              </w:pPr>
                              <w:r>
                                <w:rPr>
                                  <w:rFonts w:ascii="Courier New" w:hAnsi="Courier New"/>
                                  <w:sz w:val="18"/>
                                </w:rPr>
                                <w:t>fun</w:t>
                              </w:r>
                              <w:r>
                                <w:rPr>
                                  <w:rFonts w:ascii="Courier New" w:hAnsi="Courier New"/>
                                  <w:spacing w:val="-7"/>
                                  <w:sz w:val="18"/>
                                </w:rPr>
                                <w:t xml:space="preserve"> </w:t>
                              </w:r>
                              <w:r>
                                <w:rPr>
                                  <w:rFonts w:ascii="Courier New" w:hAnsi="Courier New"/>
                                  <w:sz w:val="18"/>
                                </w:rPr>
                                <w:t>loadDogs():</w:t>
                              </w:r>
                              <w:r>
                                <w:rPr>
                                  <w:rFonts w:ascii="Courier New" w:hAnsi="Courier New"/>
                                  <w:spacing w:val="-7"/>
                                  <w:sz w:val="18"/>
                                </w:rPr>
                                <w:t xml:space="preserve"> </w:t>
                              </w:r>
                              <w:r>
                                <w:rPr>
                                  <w:rFonts w:ascii="Courier New" w:hAnsi="Courier New"/>
                                  <w:spacing w:val="-2"/>
                                  <w:sz w:val="18"/>
                                </w:rPr>
                                <w:t>LiveData&lt;List&lt;DogEntity&gt;&gt;</w:t>
                              </w:r>
                            </w:p>
                            <w:p>
                              <w:pPr>
                                <w:pStyle w:val="Normal"/>
                                <w:rPr>
                                  <w:rFonts w:ascii="Courier New" w:hAnsi="Courier New"/>
                                  <w:sz w:val="20"/>
                                </w:rPr>
                              </w:pPr>
                              <w:r>
                                <w:rPr>
                                  <w:rFonts w:ascii="Courier New" w:hAnsi="Courier New"/>
                                  <w:sz w:val="20"/>
                                </w:rPr>
                              </w:r>
                            </w:p>
                            <w:p>
                              <w:pPr>
                                <w:pStyle w:val="Normal"/>
                                <w:spacing w:lineRule="auto" w:line="324" w:before="130" w:after="0"/>
                                <w:ind w:left="885" w:right="4032" w:hanging="0"/>
                                <w:rPr>
                                  <w:rFonts w:ascii="Courier New" w:hAnsi="Courier New"/>
                                  <w:sz w:val="18"/>
                                </w:rPr>
                              </w:pPr>
                              <w:r>
                                <w:rPr>
                                  <w:rFonts w:ascii="Courier New" w:hAnsi="Courier New"/>
                                  <w:sz w:val="18"/>
                                </w:rPr>
                                <w:t>@Query("DELETE</w:t>
                              </w:r>
                              <w:r>
                                <w:rPr>
                                  <w:rFonts w:ascii="Courier New" w:hAnsi="Courier New"/>
                                  <w:spacing w:val="-19"/>
                                  <w:sz w:val="18"/>
                                </w:rPr>
                                <w:t xml:space="preserve"> </w:t>
                              </w:r>
                              <w:r>
                                <w:rPr>
                                  <w:rFonts w:ascii="Courier New" w:hAnsi="Courier New"/>
                                  <w:sz w:val="18"/>
                                </w:rPr>
                                <w:t>FROM</w:t>
                              </w:r>
                              <w:r>
                                <w:rPr>
                                  <w:rFonts w:ascii="Courier New" w:hAnsi="Courier New"/>
                                  <w:spacing w:val="-19"/>
                                  <w:sz w:val="18"/>
                                </w:rPr>
                                <w:t xml:space="preserve"> </w:t>
                              </w:r>
                              <w:r>
                                <w:rPr>
                                  <w:rFonts w:ascii="Courier New" w:hAnsi="Courier New"/>
                                  <w:sz w:val="18"/>
                                </w:rPr>
                                <w:t>dogs") fun deleteAll()</w:t>
                              </w:r>
                            </w:p>
                            <w:p>
                              <w:pPr>
                                <w:pStyle w:val="Normal"/>
                                <w:spacing w:before="1"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914" style="position:absolute;margin-left:88.2pt;margin-top:7.2pt;width:399.6pt;height:171.25pt" coordorigin="1764,144" coordsize="7992,3425">
                <v:rect id="shape_0" path="m0,0l-2147483645,0l-2147483645,-2147483646l0,-2147483646xe" fillcolor="#f6f6f6" stroked="f" o:allowincell="f" style="position:absolute;left:1764;top:154;width:7991;height:340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4;width:7991;height:338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pacing w:val="-4"/>
                            <w:sz w:val="18"/>
                          </w:rPr>
                          <w:t>@Dao</w:t>
                        </w:r>
                      </w:p>
                      <w:p>
                        <w:pPr>
                          <w:pStyle w:val="Normal"/>
                          <w:spacing w:before="76" w:after="0"/>
                          <w:ind w:left="453" w:hanging="0"/>
                          <w:rPr>
                            <w:rFonts w:ascii="Courier New" w:hAnsi="Courier New"/>
                            <w:sz w:val="18"/>
                          </w:rPr>
                        </w:pPr>
                        <w:r>
                          <w:rPr>
                            <w:rFonts w:ascii="Courier New" w:hAnsi="Courier New"/>
                            <w:sz w:val="18"/>
                          </w:rPr>
                          <w:t>interface</w:t>
                        </w:r>
                        <w:r>
                          <w:rPr>
                            <w:rFonts w:ascii="Courier New" w:hAnsi="Courier New"/>
                            <w:spacing w:val="-8"/>
                            <w:sz w:val="18"/>
                          </w:rPr>
                          <w:t xml:space="preserve"> </w:t>
                        </w:r>
                        <w:r>
                          <w:rPr>
                            <w:rFonts w:ascii="Courier New" w:hAnsi="Courier New"/>
                            <w:sz w:val="18"/>
                          </w:rPr>
                          <w:t>DogDao</w:t>
                        </w:r>
                        <w:r>
                          <w:rPr>
                            <w:rFonts w:ascii="Courier New" w:hAnsi="Courier New"/>
                            <w:spacing w:val="-7"/>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pacing w:val="-6"/>
                            <w:sz w:val="18"/>
                          </w:rPr>
                          <w:t>@Insert(onConflict</w:t>
                        </w:r>
                        <w:r>
                          <w:rPr>
                            <w:rFonts w:ascii="Courier New" w:hAnsi="Courier New"/>
                            <w:spacing w:val="-11"/>
                            <w:sz w:val="18"/>
                          </w:rPr>
                          <w:t xml:space="preserve"> </w:t>
                        </w:r>
                        <w:r>
                          <w:rPr>
                            <w:rFonts w:ascii="Courier New" w:hAnsi="Courier New"/>
                            <w:spacing w:val="-6"/>
                            <w:sz w:val="18"/>
                          </w:rPr>
                          <w:t>=</w:t>
                        </w:r>
                        <w:r>
                          <w:rPr>
                            <w:rFonts w:ascii="Courier New" w:hAnsi="Courier New"/>
                            <w:spacing w:val="-11"/>
                            <w:sz w:val="18"/>
                          </w:rPr>
                          <w:t xml:space="preserve"> </w:t>
                        </w:r>
                        <w:r>
                          <w:rPr>
                            <w:rFonts w:ascii="Courier New" w:hAnsi="Courier New"/>
                            <w:spacing w:val="-6"/>
                            <w:sz w:val="18"/>
                          </w:rPr>
                          <w:t>OnConflictStrategy.REPLACE)</w:t>
                        </w:r>
                      </w:p>
                      <w:p>
                        <w:pPr>
                          <w:pStyle w:val="Normal"/>
                          <w:spacing w:before="76" w:after="0"/>
                          <w:ind w:left="885" w:hanging="0"/>
                          <w:rPr>
                            <w:rFonts w:ascii="Courier New" w:hAnsi="Courier New"/>
                            <w:sz w:val="18"/>
                          </w:rPr>
                        </w:pPr>
                        <w:r>
                          <w:rPr>
                            <w:rFonts w:ascii="Courier New" w:hAnsi="Courier New"/>
                            <w:sz w:val="18"/>
                          </w:rPr>
                          <w:t>fun</w:t>
                        </w:r>
                        <w:r>
                          <w:rPr>
                            <w:rFonts w:ascii="Courier New" w:hAnsi="Courier New"/>
                            <w:spacing w:val="-10"/>
                            <w:sz w:val="18"/>
                          </w:rPr>
                          <w:t xml:space="preserve"> </w:t>
                        </w:r>
                        <w:r>
                          <w:rPr>
                            <w:rFonts w:ascii="Courier New" w:hAnsi="Courier New"/>
                            <w:sz w:val="18"/>
                          </w:rPr>
                          <w:t>insertDogs(dogs:</w:t>
                        </w:r>
                        <w:r>
                          <w:rPr>
                            <w:rFonts w:ascii="Courier New" w:hAnsi="Courier New"/>
                            <w:spacing w:val="-9"/>
                            <w:sz w:val="18"/>
                          </w:rPr>
                          <w:t xml:space="preserve"> </w:t>
                        </w:r>
                        <w:r>
                          <w:rPr>
                            <w:rFonts w:ascii="Courier New" w:hAnsi="Courier New"/>
                            <w:spacing w:val="-2"/>
                            <w:sz w:val="18"/>
                          </w:rPr>
                          <w:t>List&lt;DogEntity&gt;)</w:t>
                        </w:r>
                      </w:p>
                      <w:p>
                        <w:pPr>
                          <w:pStyle w:val="Normal"/>
                          <w:rPr>
                            <w:rFonts w:ascii="Courier New" w:hAnsi="Courier New"/>
                            <w:sz w:val="20"/>
                          </w:rPr>
                        </w:pPr>
                        <w:r>
                          <w:rPr>
                            <w:rFonts w:ascii="Courier New" w:hAnsi="Courier New"/>
                            <w:sz w:val="20"/>
                          </w:rPr>
                        </w:r>
                      </w:p>
                      <w:p>
                        <w:pPr>
                          <w:pStyle w:val="Normal"/>
                          <w:spacing w:before="129" w:after="0"/>
                          <w:ind w:left="885" w:hanging="0"/>
                          <w:rPr>
                            <w:rFonts w:ascii="Courier New" w:hAnsi="Courier New"/>
                            <w:sz w:val="18"/>
                          </w:rPr>
                        </w:pPr>
                        <w:r>
                          <w:rPr>
                            <w:rFonts w:ascii="Courier New" w:hAnsi="Courier New"/>
                            <w:sz w:val="18"/>
                          </w:rPr>
                          <w:t>@Query("SELECT</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FROM</w:t>
                        </w:r>
                        <w:r>
                          <w:rPr>
                            <w:rFonts w:ascii="Courier New" w:hAnsi="Courier New"/>
                            <w:spacing w:val="-6"/>
                            <w:sz w:val="18"/>
                          </w:rPr>
                          <w:t xml:space="preserve"> </w:t>
                        </w:r>
                        <w:r>
                          <w:rPr>
                            <w:rFonts w:ascii="Courier New" w:hAnsi="Courier New"/>
                            <w:spacing w:val="-2"/>
                            <w:sz w:val="18"/>
                          </w:rPr>
                          <w:t>dogs")</w:t>
                        </w:r>
                      </w:p>
                      <w:p>
                        <w:pPr>
                          <w:pStyle w:val="Normal"/>
                          <w:spacing w:before="76" w:after="0"/>
                          <w:ind w:left="885" w:hanging="0"/>
                          <w:rPr>
                            <w:rFonts w:ascii="Courier New" w:hAnsi="Courier New"/>
                            <w:sz w:val="18"/>
                          </w:rPr>
                        </w:pPr>
                        <w:r>
                          <w:rPr>
                            <w:rFonts w:ascii="Courier New" w:hAnsi="Courier New"/>
                            <w:sz w:val="18"/>
                          </w:rPr>
                          <w:t>fun</w:t>
                        </w:r>
                        <w:r>
                          <w:rPr>
                            <w:rFonts w:ascii="Courier New" w:hAnsi="Courier New"/>
                            <w:spacing w:val="-7"/>
                            <w:sz w:val="18"/>
                          </w:rPr>
                          <w:t xml:space="preserve"> </w:t>
                        </w:r>
                        <w:r>
                          <w:rPr>
                            <w:rFonts w:ascii="Courier New" w:hAnsi="Courier New"/>
                            <w:sz w:val="18"/>
                          </w:rPr>
                          <w:t>loadDogs():</w:t>
                        </w:r>
                        <w:r>
                          <w:rPr>
                            <w:rFonts w:ascii="Courier New" w:hAnsi="Courier New"/>
                            <w:spacing w:val="-7"/>
                            <w:sz w:val="18"/>
                          </w:rPr>
                          <w:t xml:space="preserve"> </w:t>
                        </w:r>
                        <w:r>
                          <w:rPr>
                            <w:rFonts w:ascii="Courier New" w:hAnsi="Courier New"/>
                            <w:spacing w:val="-2"/>
                            <w:sz w:val="18"/>
                          </w:rPr>
                          <w:t>LiveData&lt;List&lt;DogEntity&gt;&gt;</w:t>
                        </w:r>
                      </w:p>
                      <w:p>
                        <w:pPr>
                          <w:pStyle w:val="Normal"/>
                          <w:rPr>
                            <w:rFonts w:ascii="Courier New" w:hAnsi="Courier New"/>
                            <w:sz w:val="20"/>
                          </w:rPr>
                        </w:pPr>
                        <w:r>
                          <w:rPr>
                            <w:rFonts w:ascii="Courier New" w:hAnsi="Courier New"/>
                            <w:sz w:val="20"/>
                          </w:rPr>
                        </w:r>
                      </w:p>
                      <w:p>
                        <w:pPr>
                          <w:pStyle w:val="Normal"/>
                          <w:spacing w:lineRule="auto" w:line="324" w:before="130" w:after="0"/>
                          <w:ind w:left="885" w:right="4032" w:hanging="0"/>
                          <w:rPr>
                            <w:rFonts w:ascii="Courier New" w:hAnsi="Courier New"/>
                            <w:sz w:val="18"/>
                          </w:rPr>
                        </w:pPr>
                        <w:r>
                          <w:rPr>
                            <w:rFonts w:ascii="Courier New" w:hAnsi="Courier New"/>
                            <w:sz w:val="18"/>
                          </w:rPr>
                          <w:t>@Query("DELETE</w:t>
                        </w:r>
                        <w:r>
                          <w:rPr>
                            <w:rFonts w:ascii="Courier New" w:hAnsi="Courier New"/>
                            <w:spacing w:val="-19"/>
                            <w:sz w:val="18"/>
                          </w:rPr>
                          <w:t xml:space="preserve"> </w:t>
                        </w:r>
                        <w:r>
                          <w:rPr>
                            <w:rFonts w:ascii="Courier New" w:hAnsi="Courier New"/>
                            <w:sz w:val="18"/>
                          </w:rPr>
                          <w:t>FROM</w:t>
                        </w:r>
                        <w:r>
                          <w:rPr>
                            <w:rFonts w:ascii="Courier New" w:hAnsi="Courier New"/>
                            <w:spacing w:val="-19"/>
                            <w:sz w:val="18"/>
                          </w:rPr>
                          <w:t xml:space="preserve"> </w:t>
                        </w:r>
                        <w:r>
                          <w:rPr>
                            <w:rFonts w:ascii="Courier New" w:hAnsi="Courier New"/>
                            <w:sz w:val="18"/>
                          </w:rPr>
                          <w:t>dogs") fun deleteAll()</w:t>
                        </w:r>
                      </w:p>
                      <w:p>
                        <w:pPr>
                          <w:pStyle w:val="Normal"/>
                          <w:spacing w:before="1"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TextBody"/>
        <w:spacing w:before="12" w:after="0"/>
        <w:rPr>
          <w:sz w:val="7"/>
        </w:rPr>
      </w:pPr>
      <w:r>
        <w:rPr>
          <w:sz w:val="7"/>
        </w:rPr>
      </w:r>
    </w:p>
    <w:p>
      <w:pPr>
        <w:pStyle w:val="ListParagraph"/>
        <w:numPr>
          <w:ilvl w:val="0"/>
          <w:numId w:val="7"/>
        </w:numPr>
        <w:tabs>
          <w:tab w:val="clear" w:pos="720"/>
          <w:tab w:val="left" w:pos="554" w:leader="none"/>
        </w:tabs>
        <w:spacing w:before="101" w:after="0"/>
        <w:jc w:val="left"/>
        <w:rPr>
          <w:sz w:val="20"/>
        </w:rPr>
      </w:pPr>
      <w:r>
        <w:rPr>
          <w:sz w:val="20"/>
        </w:rPr>
        <w:t>Create</w:t>
      </w:r>
      <w:r>
        <w:rPr>
          <w:spacing w:val="-7"/>
          <w:sz w:val="20"/>
        </w:rPr>
        <w:t xml:space="preserve"> </w:t>
      </w:r>
      <w:r>
        <w:rPr>
          <w:sz w:val="20"/>
        </w:rPr>
        <w:t>the</w:t>
      </w:r>
      <w:r>
        <w:rPr>
          <w:spacing w:val="-4"/>
          <w:sz w:val="20"/>
        </w:rPr>
        <w:t xml:space="preserve"> </w:t>
      </w:r>
      <w:r>
        <w:rPr>
          <w:rFonts w:ascii="Courier New" w:hAnsi="Courier New"/>
          <w:b/>
        </w:rPr>
        <w:t>DogDatabase</w:t>
      </w:r>
      <w:r>
        <w:rPr>
          <w:rFonts w:ascii="Courier New" w:hAnsi="Courier New"/>
          <w:b/>
          <w:spacing w:val="-80"/>
        </w:rPr>
        <w:t xml:space="preserve"> </w:t>
      </w:r>
      <w:r>
        <w:rPr>
          <w:sz w:val="20"/>
        </w:rPr>
        <w:t>class,</w:t>
      </w:r>
      <w:r>
        <w:rPr>
          <w:spacing w:val="-3"/>
          <w:sz w:val="20"/>
        </w:rPr>
        <w:t xml:space="preserve"> </w:t>
      </w:r>
      <w:r>
        <w:rPr>
          <w:sz w:val="20"/>
        </w:rPr>
        <w:t>which</w:t>
      </w:r>
      <w:r>
        <w:rPr>
          <w:spacing w:val="-3"/>
          <w:sz w:val="20"/>
        </w:rPr>
        <w:t xml:space="preserve"> </w:t>
      </w:r>
      <w:r>
        <w:rPr>
          <w:sz w:val="20"/>
        </w:rPr>
        <w:t>will</w:t>
      </w:r>
      <w:r>
        <w:rPr>
          <w:spacing w:val="-3"/>
          <w:sz w:val="20"/>
        </w:rPr>
        <w:t xml:space="preserve"> </w:t>
      </w:r>
      <w:r>
        <w:rPr>
          <w:sz w:val="20"/>
        </w:rPr>
        <w:t>connect</w:t>
      </w:r>
      <w:r>
        <w:rPr>
          <w:spacing w:val="-3"/>
          <w:sz w:val="20"/>
        </w:rPr>
        <w:t xml:space="preserve"> </w:t>
      </w:r>
      <w:r>
        <w:rPr>
          <w:sz w:val="20"/>
        </w:rPr>
        <w:t>the</w:t>
      </w:r>
      <w:r>
        <w:rPr>
          <w:spacing w:val="-3"/>
          <w:sz w:val="20"/>
        </w:rPr>
        <w:t xml:space="preserve"> </w:t>
      </w:r>
      <w:r>
        <w:rPr>
          <w:sz w:val="20"/>
        </w:rPr>
        <w:t>entity</w:t>
      </w:r>
      <w:r>
        <w:rPr>
          <w:spacing w:val="-3"/>
          <w:sz w:val="20"/>
        </w:rPr>
        <w:t xml:space="preserve"> </w:t>
      </w:r>
      <w:r>
        <w:rPr>
          <w:sz w:val="20"/>
        </w:rPr>
        <w:t>and</w:t>
      </w:r>
      <w:r>
        <w:rPr>
          <w:spacing w:val="-4"/>
          <w:sz w:val="20"/>
        </w:rPr>
        <w:t xml:space="preserve"> </w:t>
      </w:r>
      <w:r>
        <w:rPr>
          <w:sz w:val="20"/>
        </w:rPr>
        <w:t>the</w:t>
      </w:r>
      <w:r>
        <w:rPr>
          <w:spacing w:val="-4"/>
          <w:sz w:val="20"/>
        </w:rPr>
        <w:t xml:space="preserve"> </w:t>
      </w:r>
      <w:r>
        <w:rPr>
          <w:rFonts w:ascii="Courier New" w:hAnsi="Courier New"/>
          <w:b/>
          <w:spacing w:val="-4"/>
        </w:rPr>
        <w:t>Dao</w:t>
      </w:r>
      <w:r>
        <w:rPr>
          <w:spacing w:val="-4"/>
          <w:sz w:val="20"/>
        </w:rPr>
        <w:t>:</w:t>
      </w:r>
    </w:p>
    <w:p>
      <w:pPr>
        <w:pStyle w:val="TextBody"/>
        <w:spacing w:before="10" w:after="0"/>
        <w:rPr>
          <w:sz w:val="8"/>
        </w:rPr>
      </w:pPr>
      <w:r>
        <w:rPr>
          <w:sz w:val="8"/>
        </w:rPr>
        <mc:AlternateContent>
          <mc:Choice Requires="wpg">
            <w:drawing>
              <wp:anchor behindDoc="0" distT="635" distB="0" distL="0" distR="4445" simplePos="0" locked="0" layoutInCell="0" allowOverlap="1" relativeHeight="1815" wp14:anchorId="1ACEE5A5">
                <wp:simplePos x="0" y="0"/>
                <wp:positionH relativeFrom="page">
                  <wp:posOffset>662940</wp:posOffset>
                </wp:positionH>
                <wp:positionV relativeFrom="paragraph">
                  <wp:posOffset>90805</wp:posOffset>
                </wp:positionV>
                <wp:extent cx="5074920" cy="1463675"/>
                <wp:effectExtent l="0" t="1270" r="635" b="0"/>
                <wp:wrapTopAndBottom/>
                <wp:docPr id="1182" name="docshapegroup918"/>
                <a:graphic xmlns:a="http://schemas.openxmlformats.org/drawingml/2006/main">
                  <a:graphicData uri="http://schemas.microsoft.com/office/word/2010/wordprocessingGroup">
                    <wpg:wgp>
                      <wpg:cNvGrpSpPr/>
                      <wpg:grpSpPr>
                        <a:xfrm>
                          <a:off x="0" y="0"/>
                          <a:ext cx="5074920" cy="1463760"/>
                          <a:chOff x="0" y="0"/>
                          <a:chExt cx="5074920" cy="1463760"/>
                        </a:xfrm>
                      </wpg:grpSpPr>
                      <wps:wsp>
                        <wps:cNvSpPr/>
                        <wps:spPr>
                          <a:xfrm>
                            <a:off x="0" y="6480"/>
                            <a:ext cx="5074920" cy="1450800"/>
                          </a:xfrm>
                          <a:prstGeom prst="rect">
                            <a:avLst/>
                          </a:prstGeom>
                          <a:solidFill>
                            <a:srgbClr val="f6f6f6"/>
                          </a:solidFill>
                          <a:ln w="0">
                            <a:noFill/>
                          </a:ln>
                        </wps:spPr>
                        <wps:style>
                          <a:lnRef idx="0"/>
                          <a:fillRef idx="0"/>
                          <a:effectRef idx="0"/>
                          <a:fontRef idx="minor"/>
                        </wps:style>
                        <wps:bodyPr/>
                      </wps:wsp>
                      <wps:wsp>
                        <wps:cNvSpPr/>
                        <wps:spPr>
                          <a:xfrm>
                            <a:off x="0" y="0"/>
                            <a:ext cx="5074920" cy="1463760"/>
                          </a:xfrm>
                          <a:custGeom>
                            <a:avLst/>
                            <a:gdLst>
                              <a:gd name="textAreaLeft" fmla="*/ 0 w 2877120"/>
                              <a:gd name="textAreaRight" fmla="*/ 2879280 w 2877120"/>
                              <a:gd name="textAreaTop" fmla="*/ 0 h 829800"/>
                              <a:gd name="textAreaBottom" fmla="*/ 831960 h 829800"/>
                            </a:gdLst>
                            <a:ahLst/>
                            <a:rect l="textAreaLeft" t="textAreaTop" r="textAreaRight" b="textAreaBottom"/>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43820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pacing w:val="-2"/>
                                  <w:sz w:val="18"/>
                                </w:rPr>
                                <w:t>@Database(</w:t>
                              </w:r>
                            </w:p>
                            <w:p>
                              <w:pPr>
                                <w:pStyle w:val="Normal"/>
                                <w:spacing w:lineRule="auto" w:line="324" w:before="76" w:after="0"/>
                                <w:ind w:left="885" w:right="3699" w:hanging="0"/>
                                <w:rPr>
                                  <w:rFonts w:ascii="Courier New" w:hAnsi="Courier New"/>
                                  <w:sz w:val="18"/>
                                </w:rPr>
                              </w:pPr>
                              <w:r>
                                <w:rPr>
                                  <w:rFonts w:ascii="Courier New" w:hAnsi="Courier New"/>
                                  <w:sz w:val="18"/>
                                </w:rPr>
                                <w:t>entities</w:t>
                              </w:r>
                              <w:r>
                                <w:rPr>
                                  <w:rFonts w:ascii="Courier New" w:hAnsi="Courier New"/>
                                  <w:spacing w:val="-19"/>
                                  <w:sz w:val="18"/>
                                </w:rPr>
                                <w:t xml:space="preserve"> </w:t>
                              </w:r>
                              <w:r>
                                <w:rPr>
                                  <w:rFonts w:ascii="Courier New" w:hAnsi="Courier New"/>
                                  <w:sz w:val="18"/>
                                </w:rPr>
                                <w:t>=</w:t>
                              </w:r>
                              <w:r>
                                <w:rPr>
                                  <w:rFonts w:ascii="Courier New" w:hAnsi="Courier New"/>
                                  <w:spacing w:val="-19"/>
                                  <w:sz w:val="18"/>
                                </w:rPr>
                                <w:t xml:space="preserve"> </w:t>
                              </w:r>
                              <w:r>
                                <w:rPr>
                                  <w:rFonts w:ascii="Courier New" w:hAnsi="Courier New"/>
                                  <w:sz w:val="18"/>
                                </w:rPr>
                                <w:t>[DogEntity::class], version = 1</w:t>
                              </w:r>
                            </w:p>
                            <w:p>
                              <w:pPr>
                                <w:pStyle w:val="Normal"/>
                                <w:spacing w:before="2" w:after="0"/>
                                <w:ind w:left="453"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abstract</w:t>
                              </w:r>
                              <w:r>
                                <w:rPr>
                                  <w:rFonts w:ascii="Courier New" w:hAnsi="Courier New"/>
                                  <w:spacing w:val="-8"/>
                                  <w:sz w:val="18"/>
                                </w:rPr>
                                <w:t xml:space="preserve"> </w:t>
                              </w:r>
                              <w:r>
                                <w:rPr>
                                  <w:rFonts w:ascii="Courier New" w:hAnsi="Courier New"/>
                                  <w:sz w:val="18"/>
                                </w:rPr>
                                <w:t>class</w:t>
                              </w:r>
                              <w:r>
                                <w:rPr>
                                  <w:rFonts w:ascii="Courier New" w:hAnsi="Courier New"/>
                                  <w:spacing w:val="-8"/>
                                  <w:sz w:val="18"/>
                                </w:rPr>
                                <w:t xml:space="preserve"> </w:t>
                              </w:r>
                              <w:r>
                                <w:rPr>
                                  <w:rFonts w:ascii="Courier New" w:hAnsi="Courier New"/>
                                  <w:sz w:val="18"/>
                                </w:rPr>
                                <w:t>DogDatabase</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RoomDatabase()</w:t>
                              </w:r>
                              <w:r>
                                <w:rPr>
                                  <w:rFonts w:ascii="Courier New" w:hAnsi="Courier New"/>
                                  <w:spacing w:val="-7"/>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before="129" w:after="0"/>
                                <w:ind w:left="885" w:hanging="0"/>
                                <w:rPr>
                                  <w:rFonts w:ascii="Courier New" w:hAnsi="Courier New"/>
                                  <w:sz w:val="18"/>
                                </w:rPr>
                              </w:pPr>
                              <w:r>
                                <w:rPr>
                                  <w:rFonts w:ascii="Courier New" w:hAnsi="Courier New"/>
                                  <w:sz w:val="18"/>
                                </w:rPr>
                                <w:t>abstract</w:t>
                              </w:r>
                              <w:r>
                                <w:rPr>
                                  <w:rFonts w:ascii="Courier New" w:hAnsi="Courier New"/>
                                  <w:spacing w:val="-7"/>
                                  <w:sz w:val="18"/>
                                </w:rPr>
                                <w:t xml:space="preserve"> </w:t>
                              </w:r>
                              <w:r>
                                <w:rPr>
                                  <w:rFonts w:ascii="Courier New" w:hAnsi="Courier New"/>
                                  <w:sz w:val="18"/>
                                </w:rPr>
                                <w:t>fun</w:t>
                              </w:r>
                              <w:r>
                                <w:rPr>
                                  <w:rFonts w:ascii="Courier New" w:hAnsi="Courier New"/>
                                  <w:spacing w:val="-7"/>
                                  <w:sz w:val="18"/>
                                </w:rPr>
                                <w:t xml:space="preserve"> </w:t>
                              </w:r>
                              <w:r>
                                <w:rPr>
                                  <w:rFonts w:ascii="Courier New" w:hAnsi="Courier New"/>
                                  <w:sz w:val="18"/>
                                </w:rPr>
                                <w:t>dogDao():</w:t>
                              </w:r>
                              <w:r>
                                <w:rPr>
                                  <w:rFonts w:ascii="Courier New" w:hAnsi="Courier New"/>
                                  <w:spacing w:val="-6"/>
                                  <w:sz w:val="18"/>
                                </w:rPr>
                                <w:t xml:space="preserve"> </w:t>
                              </w:r>
                              <w:r>
                                <w:rPr>
                                  <w:rFonts w:ascii="Courier New" w:hAnsi="Courier New"/>
                                  <w:spacing w:val="-2"/>
                                  <w:sz w:val="18"/>
                                </w:rPr>
                                <w:t>DogDao</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918" style="position:absolute;margin-left:52.2pt;margin-top:7.15pt;width:399.6pt;height:115.25pt" coordorigin="1044,143" coordsize="7992,2305">
                <v:rect id="shape_0" path="m0,0l-2147483645,0l-2147483645,-2147483646l0,-2147483646xe" fillcolor="#f6f6f6" stroked="f" o:allowincell="f" style="position:absolute;left:1044;top:153;width:7991;height:228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3;width:7991;height:226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pacing w:val="-2"/>
                            <w:sz w:val="18"/>
                          </w:rPr>
                          <w:t>@Database(</w:t>
                        </w:r>
                      </w:p>
                      <w:p>
                        <w:pPr>
                          <w:pStyle w:val="Normal"/>
                          <w:spacing w:lineRule="auto" w:line="324" w:before="76" w:after="0"/>
                          <w:ind w:left="885" w:right="3699" w:hanging="0"/>
                          <w:rPr>
                            <w:rFonts w:ascii="Courier New" w:hAnsi="Courier New"/>
                            <w:sz w:val="18"/>
                          </w:rPr>
                        </w:pPr>
                        <w:r>
                          <w:rPr>
                            <w:rFonts w:ascii="Courier New" w:hAnsi="Courier New"/>
                            <w:sz w:val="18"/>
                          </w:rPr>
                          <w:t>entities</w:t>
                        </w:r>
                        <w:r>
                          <w:rPr>
                            <w:rFonts w:ascii="Courier New" w:hAnsi="Courier New"/>
                            <w:spacing w:val="-19"/>
                            <w:sz w:val="18"/>
                          </w:rPr>
                          <w:t xml:space="preserve"> </w:t>
                        </w:r>
                        <w:r>
                          <w:rPr>
                            <w:rFonts w:ascii="Courier New" w:hAnsi="Courier New"/>
                            <w:sz w:val="18"/>
                          </w:rPr>
                          <w:t>=</w:t>
                        </w:r>
                        <w:r>
                          <w:rPr>
                            <w:rFonts w:ascii="Courier New" w:hAnsi="Courier New"/>
                            <w:spacing w:val="-19"/>
                            <w:sz w:val="18"/>
                          </w:rPr>
                          <w:t xml:space="preserve"> </w:t>
                        </w:r>
                        <w:r>
                          <w:rPr>
                            <w:rFonts w:ascii="Courier New" w:hAnsi="Courier New"/>
                            <w:sz w:val="18"/>
                          </w:rPr>
                          <w:t>[DogEntity::class], version = 1</w:t>
                        </w:r>
                      </w:p>
                      <w:p>
                        <w:pPr>
                          <w:pStyle w:val="Normal"/>
                          <w:spacing w:before="2" w:after="0"/>
                          <w:ind w:left="453"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abstract</w:t>
                        </w:r>
                        <w:r>
                          <w:rPr>
                            <w:rFonts w:ascii="Courier New" w:hAnsi="Courier New"/>
                            <w:spacing w:val="-8"/>
                            <w:sz w:val="18"/>
                          </w:rPr>
                          <w:t xml:space="preserve"> </w:t>
                        </w:r>
                        <w:r>
                          <w:rPr>
                            <w:rFonts w:ascii="Courier New" w:hAnsi="Courier New"/>
                            <w:sz w:val="18"/>
                          </w:rPr>
                          <w:t>class</w:t>
                        </w:r>
                        <w:r>
                          <w:rPr>
                            <w:rFonts w:ascii="Courier New" w:hAnsi="Courier New"/>
                            <w:spacing w:val="-8"/>
                            <w:sz w:val="18"/>
                          </w:rPr>
                          <w:t xml:space="preserve"> </w:t>
                        </w:r>
                        <w:r>
                          <w:rPr>
                            <w:rFonts w:ascii="Courier New" w:hAnsi="Courier New"/>
                            <w:sz w:val="18"/>
                          </w:rPr>
                          <w:t>DogDatabase</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RoomDatabase()</w:t>
                        </w:r>
                        <w:r>
                          <w:rPr>
                            <w:rFonts w:ascii="Courier New" w:hAnsi="Courier New"/>
                            <w:spacing w:val="-7"/>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before="129" w:after="0"/>
                          <w:ind w:left="885" w:hanging="0"/>
                          <w:rPr>
                            <w:rFonts w:ascii="Courier New" w:hAnsi="Courier New"/>
                            <w:sz w:val="18"/>
                          </w:rPr>
                        </w:pPr>
                        <w:r>
                          <w:rPr>
                            <w:rFonts w:ascii="Courier New" w:hAnsi="Courier New"/>
                            <w:sz w:val="18"/>
                          </w:rPr>
                          <w:t>abstract</w:t>
                        </w:r>
                        <w:r>
                          <w:rPr>
                            <w:rFonts w:ascii="Courier New" w:hAnsi="Courier New"/>
                            <w:spacing w:val="-7"/>
                            <w:sz w:val="18"/>
                          </w:rPr>
                          <w:t xml:space="preserve"> </w:t>
                        </w:r>
                        <w:r>
                          <w:rPr>
                            <w:rFonts w:ascii="Courier New" w:hAnsi="Courier New"/>
                            <w:sz w:val="18"/>
                          </w:rPr>
                          <w:t>fun</w:t>
                        </w:r>
                        <w:r>
                          <w:rPr>
                            <w:rFonts w:ascii="Courier New" w:hAnsi="Courier New"/>
                            <w:spacing w:val="-7"/>
                            <w:sz w:val="18"/>
                          </w:rPr>
                          <w:t xml:space="preserve"> </w:t>
                        </w:r>
                        <w:r>
                          <w:rPr>
                            <w:rFonts w:ascii="Courier New" w:hAnsi="Courier New"/>
                            <w:sz w:val="18"/>
                          </w:rPr>
                          <w:t>dogDao():</w:t>
                        </w:r>
                        <w:r>
                          <w:rPr>
                            <w:rFonts w:ascii="Courier New" w:hAnsi="Courier New"/>
                            <w:spacing w:val="-6"/>
                            <w:sz w:val="18"/>
                          </w:rPr>
                          <w:t xml:space="preserve"> </w:t>
                        </w:r>
                        <w:r>
                          <w:rPr>
                            <w:rFonts w:ascii="Courier New" w:hAnsi="Courier New"/>
                            <w:spacing w:val="-2"/>
                            <w:sz w:val="18"/>
                          </w:rPr>
                          <w:t>DogDao</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ListParagraph"/>
        <w:numPr>
          <w:ilvl w:val="0"/>
          <w:numId w:val="7"/>
        </w:numPr>
        <w:tabs>
          <w:tab w:val="clear" w:pos="720"/>
          <w:tab w:val="left" w:pos="554" w:leader="none"/>
        </w:tabs>
        <w:jc w:val="left"/>
        <w:rPr>
          <w:sz w:val="20"/>
        </w:rPr>
      </w:pPr>
      <w:r>
        <w:rPr>
          <w:sz w:val="20"/>
        </w:rPr>
        <w:t>Create</w:t>
      </w:r>
      <w:r>
        <w:rPr>
          <w:spacing w:val="-6"/>
          <w:sz w:val="20"/>
        </w:rPr>
        <w:t xml:space="preserve"> </w:t>
      </w:r>
      <w:r>
        <w:rPr>
          <w:sz w:val="20"/>
        </w:rPr>
        <w:t>the</w:t>
      </w:r>
      <w:r>
        <w:rPr>
          <w:spacing w:val="-3"/>
          <w:sz w:val="20"/>
        </w:rPr>
        <w:t xml:space="preserve"> </w:t>
      </w:r>
      <w:r>
        <w:rPr>
          <w:rFonts w:ascii="Courier New" w:hAnsi="Courier New"/>
          <w:b/>
        </w:rPr>
        <w:t>xml</w:t>
      </w:r>
      <w:r>
        <w:rPr>
          <w:rFonts w:ascii="Courier New" w:hAnsi="Courier New"/>
          <w:b/>
          <w:spacing w:val="-80"/>
        </w:rPr>
        <w:t xml:space="preserve"> </w:t>
      </w:r>
      <w:r>
        <w:rPr>
          <w:sz w:val="20"/>
        </w:rPr>
        <w:t>resource</w:t>
      </w:r>
      <w:r>
        <w:rPr>
          <w:spacing w:val="-3"/>
          <w:sz w:val="20"/>
        </w:rPr>
        <w:t xml:space="preserve"> </w:t>
      </w:r>
      <w:r>
        <w:rPr>
          <w:sz w:val="20"/>
        </w:rPr>
        <w:t>directory</w:t>
      </w:r>
      <w:r>
        <w:rPr>
          <w:spacing w:val="-2"/>
          <w:sz w:val="20"/>
        </w:rPr>
        <w:t xml:space="preserve"> </w:t>
      </w:r>
      <w:r>
        <w:rPr>
          <w:sz w:val="20"/>
        </w:rPr>
        <w:t>inside</w:t>
      </w:r>
      <w:r>
        <w:rPr>
          <w:spacing w:val="-2"/>
          <w:sz w:val="20"/>
        </w:rPr>
        <w:t xml:space="preserve"> </w:t>
      </w:r>
      <w:r>
        <w:rPr>
          <w:sz w:val="20"/>
        </w:rPr>
        <w:t>the</w:t>
      </w:r>
      <w:r>
        <w:rPr>
          <w:spacing w:val="-2"/>
          <w:sz w:val="20"/>
        </w:rPr>
        <w:t xml:space="preserve"> </w:t>
      </w:r>
      <w:r>
        <w:rPr>
          <w:rFonts w:ascii="Courier New" w:hAnsi="Courier New"/>
          <w:b/>
        </w:rPr>
        <w:t>res</w:t>
      </w:r>
      <w:r>
        <w:rPr>
          <w:rFonts w:ascii="Courier New" w:hAnsi="Courier New"/>
          <w:b/>
          <w:spacing w:val="-80"/>
        </w:rPr>
        <w:t xml:space="preserve"> </w:t>
      </w:r>
      <w:r>
        <w:rPr>
          <w:spacing w:val="-2"/>
          <w:sz w:val="20"/>
        </w:rPr>
        <w:t>folder.</w:t>
      </w:r>
    </w:p>
    <w:p>
      <w:pPr>
        <w:pStyle w:val="ListParagraph"/>
        <w:numPr>
          <w:ilvl w:val="0"/>
          <w:numId w:val="7"/>
        </w:numPr>
        <w:tabs>
          <w:tab w:val="clear" w:pos="720"/>
          <w:tab w:val="left" w:pos="554" w:leader="none"/>
        </w:tabs>
        <w:spacing w:before="140" w:after="0"/>
        <w:jc w:val="left"/>
        <w:rPr>
          <w:sz w:val="20"/>
        </w:rPr>
      </w:pPr>
      <w:r>
        <w:rPr>
          <w:sz w:val="20"/>
        </w:rPr>
        <w:t>Create</w:t>
      </w:r>
      <w:r>
        <w:rPr>
          <w:spacing w:val="-8"/>
          <w:sz w:val="20"/>
        </w:rPr>
        <w:t xml:space="preserve"> </w:t>
      </w:r>
      <w:r>
        <w:rPr>
          <w:sz w:val="20"/>
        </w:rPr>
        <w:t>a</w:t>
      </w:r>
      <w:r>
        <w:rPr>
          <w:spacing w:val="-3"/>
          <w:sz w:val="20"/>
        </w:rPr>
        <w:t xml:space="preserve"> </w:t>
      </w:r>
      <w:r>
        <w:rPr>
          <w:rFonts w:ascii="Courier New" w:hAnsi="Courier New"/>
          <w:b/>
        </w:rPr>
        <w:t>provider_paths.xml</w:t>
      </w:r>
      <w:r>
        <w:rPr>
          <w:rFonts w:ascii="Courier New" w:hAnsi="Courier New"/>
          <w:b/>
          <w:spacing w:val="-80"/>
        </w:rPr>
        <w:t xml:space="preserve"> </w:t>
      </w:r>
      <w:r>
        <w:rPr>
          <w:sz w:val="20"/>
        </w:rPr>
        <w:t>file</w:t>
      </w:r>
      <w:r>
        <w:rPr>
          <w:spacing w:val="-2"/>
          <w:sz w:val="20"/>
        </w:rPr>
        <w:t xml:space="preserve"> </w:t>
      </w:r>
      <w:r>
        <w:rPr>
          <w:sz w:val="20"/>
        </w:rPr>
        <w:t>inside</w:t>
      </w:r>
      <w:r>
        <w:rPr>
          <w:spacing w:val="-3"/>
          <w:sz w:val="20"/>
        </w:rPr>
        <w:t xml:space="preserve"> </w:t>
      </w:r>
      <w:r>
        <w:rPr>
          <w:sz w:val="20"/>
        </w:rPr>
        <w:t>the</w:t>
      </w:r>
      <w:r>
        <w:rPr>
          <w:spacing w:val="-3"/>
          <w:sz w:val="20"/>
        </w:rPr>
        <w:t xml:space="preserve"> </w:t>
      </w:r>
      <w:r>
        <w:rPr>
          <w:rFonts w:ascii="Courier New" w:hAnsi="Courier New"/>
          <w:b/>
        </w:rPr>
        <w:t>xml</w:t>
      </w:r>
      <w:r>
        <w:rPr>
          <w:rFonts w:ascii="Courier New" w:hAnsi="Courier New"/>
          <w:b/>
          <w:spacing w:val="-80"/>
        </w:rPr>
        <w:t xml:space="preserve"> </w:t>
      </w:r>
      <w:r>
        <w:rPr>
          <w:sz w:val="20"/>
        </w:rPr>
        <w:t>directory</w:t>
      </w:r>
      <w:r>
        <w:rPr>
          <w:spacing w:val="-3"/>
          <w:sz w:val="20"/>
        </w:rPr>
        <w:t xml:space="preserve"> </w:t>
      </w:r>
      <w:r>
        <w:rPr>
          <w:sz w:val="20"/>
        </w:rPr>
        <w:t>that</w:t>
      </w:r>
      <w:r>
        <w:rPr>
          <w:spacing w:val="-2"/>
          <w:sz w:val="20"/>
        </w:rPr>
        <w:t xml:space="preserve"> </w:t>
      </w:r>
      <w:r>
        <w:rPr>
          <w:sz w:val="20"/>
        </w:rPr>
        <w:t>will</w:t>
      </w:r>
      <w:r>
        <w:rPr>
          <w:spacing w:val="-2"/>
          <w:sz w:val="20"/>
        </w:rPr>
        <w:t xml:space="preserve"> point</w:t>
      </w:r>
    </w:p>
    <w:p>
      <w:pPr>
        <w:pStyle w:val="TextBody"/>
        <w:spacing w:lineRule="auto" w:line="247"/>
        <w:ind w:left="554" w:right="882" w:hanging="0"/>
        <w:rPr/>
      </w:pPr>
      <w:r>
        <w:rPr/>
        <w:t>to</w:t>
      </w:r>
      <w:r>
        <w:rPr>
          <w:spacing w:val="-3"/>
        </w:rPr>
        <w:t xml:space="preserve"> </w:t>
      </w:r>
      <w:r>
        <w:rPr/>
        <w:t>the</w:t>
      </w:r>
      <w:r>
        <w:rPr>
          <w:spacing w:val="-3"/>
        </w:rPr>
        <w:t xml:space="preserve"> </w:t>
      </w:r>
      <w:r>
        <w:rPr/>
        <w:t>external</w:t>
      </w:r>
      <w:r>
        <w:rPr>
          <w:spacing w:val="-3"/>
        </w:rPr>
        <w:t xml:space="preserve"> </w:t>
      </w:r>
      <w:r>
        <w:rPr/>
        <w:t>media</w:t>
      </w:r>
      <w:r>
        <w:rPr>
          <w:spacing w:val="-4"/>
        </w:rPr>
        <w:t xml:space="preserve"> </w:t>
      </w:r>
      <w:r>
        <w:rPr/>
        <w:t>folder.</w:t>
      </w:r>
      <w:r>
        <w:rPr>
          <w:spacing w:val="-3"/>
        </w:rPr>
        <w:t xml:space="preserve"> </w:t>
      </w:r>
      <w:r>
        <w:rPr/>
        <w:t>In</w:t>
      </w:r>
      <w:r>
        <w:rPr>
          <w:spacing w:val="-3"/>
        </w:rPr>
        <w:t xml:space="preserve"> </w:t>
      </w:r>
      <w:r>
        <w:rPr/>
        <w:t>this</w:t>
      </w:r>
      <w:r>
        <w:rPr>
          <w:spacing w:val="-3"/>
        </w:rPr>
        <w:t xml:space="preserve"> </w:t>
      </w:r>
      <w:r>
        <w:rPr/>
        <w:t>example,</w:t>
      </w:r>
      <w:r>
        <w:rPr>
          <w:spacing w:val="-3"/>
        </w:rPr>
        <w:t xml:space="preserve"> </w:t>
      </w:r>
      <w:r>
        <w:rPr/>
        <w:t>we</w:t>
      </w:r>
      <w:r>
        <w:rPr>
          <w:spacing w:val="-3"/>
        </w:rPr>
        <w:t xml:space="preserve"> </w:t>
      </w:r>
      <w:r>
        <w:rPr/>
        <w:t>will</w:t>
      </w:r>
      <w:r>
        <w:rPr>
          <w:spacing w:val="-3"/>
        </w:rPr>
        <w:t xml:space="preserve"> </w:t>
      </w:r>
      <w:r>
        <w:rPr/>
        <w:t>save</w:t>
      </w:r>
      <w:r>
        <w:rPr>
          <w:spacing w:val="-3"/>
        </w:rPr>
        <w:t xml:space="preserve"> </w:t>
      </w:r>
      <w:r>
        <w:rPr/>
        <w:t>the</w:t>
      </w:r>
      <w:r>
        <w:rPr>
          <w:spacing w:val="-3"/>
        </w:rPr>
        <w:t xml:space="preserve"> </w:t>
      </w:r>
      <w:r>
        <w:rPr/>
        <w:t>files</w:t>
      </w:r>
      <w:r>
        <w:rPr>
          <w:spacing w:val="-3"/>
        </w:rPr>
        <w:t xml:space="preserve"> </w:t>
      </w:r>
      <w:r>
        <w:rPr/>
        <w:t>directly</w:t>
      </w:r>
      <w:r>
        <w:rPr>
          <w:spacing w:val="-3"/>
        </w:rPr>
        <w:t xml:space="preserve"> </w:t>
      </w:r>
      <w:r>
        <w:rPr/>
        <w:t>in</w:t>
      </w:r>
      <w:r>
        <w:rPr>
          <w:spacing w:val="-3"/>
        </w:rPr>
        <w:t xml:space="preserve"> </w:t>
      </w:r>
      <w:r>
        <w:rPr/>
        <w:t>the root folder:</w:t>
      </w:r>
    </w:p>
    <w:p>
      <w:pPr>
        <w:pStyle w:val="TextBody"/>
        <w:spacing w:before="10" w:after="0"/>
        <w:rPr>
          <w:sz w:val="8"/>
        </w:rPr>
      </w:pPr>
      <w:r>
        <w:rPr>
          <w:sz w:val="8"/>
        </w:rPr>
        <mc:AlternateContent>
          <mc:Choice Requires="wpg">
            <w:drawing>
              <wp:anchor behindDoc="0" distT="0" distB="0" distL="0" distR="4445" simplePos="0" locked="0" layoutInCell="0" allowOverlap="1" relativeHeight="1817" wp14:anchorId="2CAB3D71">
                <wp:simplePos x="0" y="0"/>
                <wp:positionH relativeFrom="page">
                  <wp:posOffset>662940</wp:posOffset>
                </wp:positionH>
                <wp:positionV relativeFrom="paragraph">
                  <wp:posOffset>90805</wp:posOffset>
                </wp:positionV>
                <wp:extent cx="5074920" cy="1108075"/>
                <wp:effectExtent l="0" t="635" r="635" b="0"/>
                <wp:wrapTopAndBottom/>
                <wp:docPr id="1184" name="docshapegroup922"/>
                <a:graphic xmlns:a="http://schemas.openxmlformats.org/drawingml/2006/main">
                  <a:graphicData uri="http://schemas.microsoft.com/office/word/2010/wordprocessingGroup">
                    <wpg:wgp>
                      <wpg:cNvGrpSpPr/>
                      <wpg:grpSpPr>
                        <a:xfrm>
                          <a:off x="0" y="0"/>
                          <a:ext cx="5074920" cy="1108080"/>
                          <a:chOff x="0" y="0"/>
                          <a:chExt cx="5074920" cy="1108080"/>
                        </a:xfrm>
                      </wpg:grpSpPr>
                      <wps:wsp>
                        <wps:cNvSpPr/>
                        <wps:spPr>
                          <a:xfrm>
                            <a:off x="0" y="6480"/>
                            <a:ext cx="5074920" cy="1095480"/>
                          </a:xfrm>
                          <a:prstGeom prst="rect">
                            <a:avLst/>
                          </a:prstGeom>
                          <a:solidFill>
                            <a:srgbClr val="f6f6f6"/>
                          </a:solidFill>
                          <a:ln w="0">
                            <a:noFill/>
                          </a:ln>
                        </wps:spPr>
                        <wps:style>
                          <a:lnRef idx="0"/>
                          <a:fillRef idx="0"/>
                          <a:effectRef idx="0"/>
                          <a:fontRef idx="minor"/>
                        </wps:style>
                        <wps:bodyPr/>
                      </wps:wsp>
                      <wps:wsp>
                        <wps:cNvSpPr/>
                        <wps:spPr>
                          <a:xfrm>
                            <a:off x="0" y="0"/>
                            <a:ext cx="5074920" cy="1108080"/>
                          </a:xfrm>
                          <a:custGeom>
                            <a:avLst/>
                            <a:gdLst>
                              <a:gd name="textAreaLeft" fmla="*/ 0 w 2877120"/>
                              <a:gd name="textAreaRight" fmla="*/ 2879280 w 2877120"/>
                              <a:gd name="textAreaTop" fmla="*/ 0 h 628200"/>
                              <a:gd name="textAreaBottom" fmla="*/ 630360 h 628200"/>
                            </a:gdLst>
                            <a:ahLst/>
                            <a:rect l="textAreaLeft" t="textAreaTop" r="textAreaRight" b="textAreaBottom"/>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08252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&lt;?xml</w:t>
                              </w:r>
                              <w:r>
                                <w:rPr>
                                  <w:rFonts w:ascii="Courier New" w:hAnsi="Courier New"/>
                                  <w:spacing w:val="-16"/>
                                  <w:sz w:val="18"/>
                                </w:rPr>
                                <w:t xml:space="preserve"> </w:t>
                              </w:r>
                              <w:r>
                                <w:rPr>
                                  <w:rFonts w:ascii="Courier New" w:hAnsi="Courier New"/>
                                  <w:sz w:val="18"/>
                                </w:rPr>
                                <w:t>version="1.0"</w:t>
                              </w:r>
                              <w:r>
                                <w:rPr>
                                  <w:rFonts w:ascii="Courier New" w:hAnsi="Courier New"/>
                                  <w:spacing w:val="-16"/>
                                  <w:sz w:val="18"/>
                                </w:rPr>
                                <w:t xml:space="preserve"> </w:t>
                              </w:r>
                              <w:r>
                                <w:rPr>
                                  <w:rFonts w:ascii="Courier New" w:hAnsi="Courier New"/>
                                  <w:sz w:val="18"/>
                                </w:rPr>
                                <w:t>encoding="utf-</w:t>
                              </w:r>
                              <w:r>
                                <w:rPr>
                                  <w:rFonts w:ascii="Courier New" w:hAnsi="Courier New"/>
                                  <w:spacing w:val="-4"/>
                                  <w:sz w:val="18"/>
                                </w:rPr>
                                <w:t>8"?&gt;</w:t>
                              </w:r>
                            </w:p>
                            <w:p>
                              <w:pPr>
                                <w:pStyle w:val="Normal"/>
                                <w:spacing w:before="76" w:after="0"/>
                                <w:ind w:left="453" w:hanging="0"/>
                                <w:rPr>
                                  <w:rFonts w:ascii="Courier New" w:hAnsi="Courier New"/>
                                  <w:sz w:val="18"/>
                                </w:rPr>
                              </w:pPr>
                              <w:r>
                                <w:rPr>
                                  <w:rFonts w:ascii="Courier New" w:hAnsi="Courier New"/>
                                  <w:spacing w:val="-2"/>
                                  <w:sz w:val="18"/>
                                </w:rPr>
                                <w:t>&lt;paths&gt;</w:t>
                              </w:r>
                            </w:p>
                            <w:p>
                              <w:pPr>
                                <w:pStyle w:val="Normal"/>
                                <w:spacing w:lineRule="auto" w:line="324" w:before="76" w:after="0"/>
                                <w:ind w:left="1317" w:right="4944" w:hanging="432"/>
                                <w:rPr>
                                  <w:rFonts w:ascii="Courier New" w:hAnsi="Courier New"/>
                                  <w:sz w:val="18"/>
                                </w:rPr>
                              </w:pPr>
                              <w:r>
                                <w:rPr>
                                  <w:rFonts w:ascii="Courier New" w:hAnsi="Courier New"/>
                                  <w:spacing w:val="-2"/>
                                  <w:sz w:val="18"/>
                                </w:rPr>
                                <w:t xml:space="preserve">&lt;external-cache-path name="my-media" </w:t>
                              </w:r>
                              <w:r>
                                <w:rPr>
                                  <w:rFonts w:ascii="Courier New" w:hAnsi="Courier New"/>
                                  <w:sz w:val="18"/>
                                </w:rPr>
                                <w:t>path="." /&gt;</w:t>
                              </w:r>
                            </w:p>
                            <w:p>
                              <w:pPr>
                                <w:pStyle w:val="Normal"/>
                                <w:spacing w:before="2" w:after="0"/>
                                <w:ind w:left="453" w:hanging="0"/>
                                <w:rPr>
                                  <w:rFonts w:ascii="Courier New" w:hAnsi="Courier New"/>
                                  <w:sz w:val="18"/>
                                </w:rPr>
                              </w:pPr>
                              <w:r>
                                <w:rPr>
                                  <w:rFonts w:ascii="Courier New" w:hAnsi="Courier New"/>
                                  <w:spacing w:val="-2"/>
                                  <w:sz w:val="18"/>
                                </w:rPr>
                                <w:t>&lt;/paths&gt;</w:t>
                              </w:r>
                            </w:p>
                          </w:txbxContent>
                        </wps:txbx>
                        <wps:bodyPr lIns="0" rIns="0" tIns="0" bIns="0" anchor="t">
                          <a:noAutofit/>
                        </wps:bodyPr>
                      </wps:wsp>
                    </wpg:wgp>
                  </a:graphicData>
                </a:graphic>
              </wp:anchor>
            </w:drawing>
          </mc:Choice>
          <mc:Fallback>
            <w:pict>
              <v:group id="shape_0" alt="docshapegroup922" style="position:absolute;margin-left:52.2pt;margin-top:7.15pt;width:399.6pt;height:87.25pt" coordorigin="1044,143" coordsize="7992,1745">
                <v:rect id="shape_0" path="m0,0l-2147483645,0l-2147483645,-2147483646l0,-2147483646xe" fillcolor="#f6f6f6" stroked="f" o:allowincell="f" style="position:absolute;left:1044;top:153;width:7991;height:172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3;width:7991;height:170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&lt;?xml</w:t>
                        </w:r>
                        <w:r>
                          <w:rPr>
                            <w:rFonts w:ascii="Courier New" w:hAnsi="Courier New"/>
                            <w:spacing w:val="-16"/>
                            <w:sz w:val="18"/>
                          </w:rPr>
                          <w:t xml:space="preserve"> </w:t>
                        </w:r>
                        <w:r>
                          <w:rPr>
                            <w:rFonts w:ascii="Courier New" w:hAnsi="Courier New"/>
                            <w:sz w:val="18"/>
                          </w:rPr>
                          <w:t>version="1.0"</w:t>
                        </w:r>
                        <w:r>
                          <w:rPr>
                            <w:rFonts w:ascii="Courier New" w:hAnsi="Courier New"/>
                            <w:spacing w:val="-16"/>
                            <w:sz w:val="18"/>
                          </w:rPr>
                          <w:t xml:space="preserve"> </w:t>
                        </w:r>
                        <w:r>
                          <w:rPr>
                            <w:rFonts w:ascii="Courier New" w:hAnsi="Courier New"/>
                            <w:sz w:val="18"/>
                          </w:rPr>
                          <w:t>encoding="utf-</w:t>
                        </w:r>
                        <w:r>
                          <w:rPr>
                            <w:rFonts w:ascii="Courier New" w:hAnsi="Courier New"/>
                            <w:spacing w:val="-4"/>
                            <w:sz w:val="18"/>
                          </w:rPr>
                          <w:t>8"?&gt;</w:t>
                        </w:r>
                      </w:p>
                      <w:p>
                        <w:pPr>
                          <w:pStyle w:val="Normal"/>
                          <w:spacing w:before="76" w:after="0"/>
                          <w:ind w:left="453" w:hanging="0"/>
                          <w:rPr>
                            <w:rFonts w:ascii="Courier New" w:hAnsi="Courier New"/>
                            <w:sz w:val="18"/>
                          </w:rPr>
                        </w:pPr>
                        <w:r>
                          <w:rPr>
                            <w:rFonts w:ascii="Courier New" w:hAnsi="Courier New"/>
                            <w:spacing w:val="-2"/>
                            <w:sz w:val="18"/>
                          </w:rPr>
                          <w:t>&lt;paths&gt;</w:t>
                        </w:r>
                      </w:p>
                      <w:p>
                        <w:pPr>
                          <w:pStyle w:val="Normal"/>
                          <w:spacing w:lineRule="auto" w:line="324" w:before="76" w:after="0"/>
                          <w:ind w:left="1317" w:right="4944" w:hanging="432"/>
                          <w:rPr>
                            <w:rFonts w:ascii="Courier New" w:hAnsi="Courier New"/>
                            <w:sz w:val="18"/>
                          </w:rPr>
                        </w:pPr>
                        <w:r>
                          <w:rPr>
                            <w:rFonts w:ascii="Courier New" w:hAnsi="Courier New"/>
                            <w:spacing w:val="-2"/>
                            <w:sz w:val="18"/>
                          </w:rPr>
                          <w:t xml:space="preserve">&lt;external-cache-path name="my-media" </w:t>
                        </w:r>
                        <w:r>
                          <w:rPr>
                            <w:rFonts w:ascii="Courier New" w:hAnsi="Courier New"/>
                            <w:sz w:val="18"/>
                          </w:rPr>
                          <w:t>path="." /&gt;</w:t>
                        </w:r>
                      </w:p>
                      <w:p>
                        <w:pPr>
                          <w:pStyle w:val="Normal"/>
                          <w:spacing w:before="2" w:after="0"/>
                          <w:ind w:left="453" w:hanging="0"/>
                          <w:rPr>
                            <w:rFonts w:ascii="Courier New" w:hAnsi="Courier New"/>
                            <w:sz w:val="18"/>
                          </w:rPr>
                        </w:pPr>
                        <w:r>
                          <w:rPr>
                            <w:rFonts w:ascii="Courier New" w:hAnsi="Courier New"/>
                            <w:spacing w:val="-2"/>
                            <w:sz w:val="18"/>
                          </w:rPr>
                          <w:t>&lt;/paths&gt;</w:t>
                        </w:r>
                      </w:p>
                    </w:txbxContent>
                  </v:textbox>
                  <w10:wrap type="topAndBottom"/>
                </v:rect>
              </v:group>
            </w:pict>
          </mc:Fallback>
        </mc:AlternateContent>
      </w:r>
    </w:p>
    <w:p>
      <w:pPr>
        <w:pStyle w:val="ListParagraph"/>
        <w:numPr>
          <w:ilvl w:val="0"/>
          <w:numId w:val="7"/>
        </w:numPr>
        <w:tabs>
          <w:tab w:val="clear" w:pos="720"/>
          <w:tab w:val="left" w:pos="554" w:leader="none"/>
        </w:tabs>
        <w:jc w:val="left"/>
        <w:rPr>
          <w:sz w:val="20"/>
        </w:rPr>
      </w:pPr>
      <w:r>
        <w:rPr>
          <w:sz w:val="20"/>
        </w:rPr>
        <w:t>Inside</w:t>
      </w:r>
      <w:r>
        <w:rPr>
          <w:spacing w:val="-11"/>
          <w:sz w:val="20"/>
        </w:rPr>
        <w:t xml:space="preserve"> </w:t>
      </w:r>
      <w:r>
        <w:rPr>
          <w:sz w:val="20"/>
        </w:rPr>
        <w:t>the</w:t>
      </w:r>
      <w:r>
        <w:rPr>
          <w:spacing w:val="-4"/>
          <w:sz w:val="20"/>
        </w:rPr>
        <w:t xml:space="preserve"> </w:t>
      </w:r>
      <w:r>
        <w:rPr>
          <w:rFonts w:ascii="Courier New" w:hAnsi="Courier New"/>
          <w:b/>
        </w:rPr>
        <w:t>storage</w:t>
      </w:r>
      <w:r>
        <w:rPr>
          <w:rFonts w:ascii="Courier New" w:hAnsi="Courier New"/>
          <w:b/>
          <w:spacing w:val="-80"/>
        </w:rPr>
        <w:t xml:space="preserve"> </w:t>
      </w:r>
      <w:r>
        <w:rPr>
          <w:sz w:val="20"/>
        </w:rPr>
        <w:t>package,</w:t>
      </w:r>
      <w:r>
        <w:rPr>
          <w:spacing w:val="-4"/>
          <w:sz w:val="20"/>
        </w:rPr>
        <w:t xml:space="preserve"> </w:t>
      </w:r>
      <w:r>
        <w:rPr>
          <w:sz w:val="20"/>
        </w:rPr>
        <w:t>create</w:t>
      </w:r>
      <w:r>
        <w:rPr>
          <w:spacing w:val="-3"/>
          <w:sz w:val="20"/>
        </w:rPr>
        <w:t xml:space="preserve"> </w:t>
      </w:r>
      <w:r>
        <w:rPr>
          <w:sz w:val="20"/>
        </w:rPr>
        <w:t>the</w:t>
      </w:r>
      <w:r>
        <w:rPr>
          <w:spacing w:val="-4"/>
          <w:sz w:val="20"/>
        </w:rPr>
        <w:t xml:space="preserve"> </w:t>
      </w:r>
      <w:r>
        <w:rPr>
          <w:rFonts w:ascii="Courier New" w:hAnsi="Courier New"/>
          <w:b/>
        </w:rPr>
        <w:t>filesystem</w:t>
      </w:r>
      <w:r>
        <w:rPr>
          <w:rFonts w:ascii="Courier New" w:hAnsi="Courier New"/>
          <w:b/>
          <w:spacing w:val="-80"/>
        </w:rPr>
        <w:t xml:space="preserve"> </w:t>
      </w:r>
      <w:r>
        <w:rPr>
          <w:spacing w:val="-2"/>
          <w:sz w:val="20"/>
        </w:rPr>
        <w:t>package.</w:t>
      </w:r>
    </w:p>
    <w:p>
      <w:pPr>
        <w:pStyle w:val="ListParagraph"/>
        <w:numPr>
          <w:ilvl w:val="0"/>
          <w:numId w:val="7"/>
        </w:numPr>
        <w:tabs>
          <w:tab w:val="clear" w:pos="720"/>
          <w:tab w:val="left" w:pos="554" w:leader="none"/>
        </w:tabs>
        <w:spacing w:before="140" w:after="0"/>
        <w:jc w:val="left"/>
        <w:rPr>
          <w:sz w:val="20"/>
        </w:rPr>
      </w:pPr>
      <w:r>
        <w:rPr>
          <w:sz w:val="20"/>
        </w:rPr>
        <w:t>Create</w:t>
      </w:r>
      <w:r>
        <w:rPr>
          <w:spacing w:val="-10"/>
          <w:sz w:val="20"/>
        </w:rPr>
        <w:t xml:space="preserve"> </w:t>
      </w:r>
      <w:r>
        <w:rPr>
          <w:sz w:val="20"/>
        </w:rPr>
        <w:t>the</w:t>
      </w:r>
      <w:r>
        <w:rPr>
          <w:spacing w:val="-3"/>
          <w:sz w:val="20"/>
        </w:rPr>
        <w:t xml:space="preserve"> </w:t>
      </w:r>
      <w:r>
        <w:rPr>
          <w:rFonts w:ascii="Courier New" w:hAnsi="Courier New"/>
          <w:b/>
        </w:rPr>
        <w:t>FileToUriMapper</w:t>
      </w:r>
      <w:r>
        <w:rPr>
          <w:rFonts w:ascii="Courier New" w:hAnsi="Courier New"/>
          <w:b/>
          <w:spacing w:val="-80"/>
        </w:rPr>
        <w:t xml:space="preserve"> </w:t>
      </w:r>
      <w:r>
        <w:rPr>
          <w:sz w:val="20"/>
        </w:rPr>
        <w:t>class,</w:t>
      </w:r>
      <w:r>
        <w:rPr>
          <w:spacing w:val="-3"/>
          <w:sz w:val="20"/>
        </w:rPr>
        <w:t xml:space="preserve"> </w:t>
      </w:r>
      <w:r>
        <w:rPr>
          <w:sz w:val="20"/>
        </w:rPr>
        <w:t>which</w:t>
      </w:r>
      <w:r>
        <w:rPr>
          <w:spacing w:val="-2"/>
          <w:sz w:val="20"/>
        </w:rPr>
        <w:t xml:space="preserve"> </w:t>
      </w:r>
      <w:r>
        <w:rPr>
          <w:sz w:val="20"/>
        </w:rPr>
        <w:t>will</w:t>
      </w:r>
      <w:r>
        <w:rPr>
          <w:spacing w:val="-2"/>
          <w:sz w:val="20"/>
        </w:rPr>
        <w:t xml:space="preserve"> </w:t>
      </w:r>
      <w:r>
        <w:rPr>
          <w:sz w:val="20"/>
        </w:rPr>
        <w:t>convert</w:t>
      </w:r>
      <w:r>
        <w:rPr>
          <w:spacing w:val="-3"/>
          <w:sz w:val="20"/>
        </w:rPr>
        <w:t xml:space="preserve"> </w:t>
      </w:r>
      <w:r>
        <w:rPr>
          <w:sz w:val="20"/>
        </w:rPr>
        <w:t>a</w:t>
      </w:r>
      <w:r>
        <w:rPr>
          <w:spacing w:val="-3"/>
          <w:sz w:val="20"/>
        </w:rPr>
        <w:t xml:space="preserve"> </w:t>
      </w:r>
      <w:r>
        <w:rPr>
          <w:sz w:val="20"/>
        </w:rPr>
        <w:t>file</w:t>
      </w:r>
      <w:r>
        <w:rPr>
          <w:spacing w:val="-3"/>
          <w:sz w:val="20"/>
        </w:rPr>
        <w:t xml:space="preserve"> </w:t>
      </w:r>
      <w:r>
        <w:rPr>
          <w:sz w:val="20"/>
        </w:rPr>
        <w:t>into</w:t>
      </w:r>
      <w:r>
        <w:rPr>
          <w:spacing w:val="-2"/>
          <w:sz w:val="20"/>
        </w:rPr>
        <w:t xml:space="preserve"> </w:t>
      </w:r>
      <w:r>
        <w:rPr>
          <w:sz w:val="20"/>
        </w:rPr>
        <w:t>a</w:t>
      </w:r>
      <w:r>
        <w:rPr>
          <w:spacing w:val="-3"/>
          <w:sz w:val="20"/>
        </w:rPr>
        <w:t xml:space="preserve"> </w:t>
      </w:r>
      <w:r>
        <w:rPr>
          <w:rFonts w:ascii="Courier New" w:hAnsi="Courier New"/>
          <w:b/>
        </w:rPr>
        <w:t>Uri</w:t>
      </w:r>
      <w:r>
        <w:rPr>
          <w:rFonts w:ascii="Courier New" w:hAnsi="Courier New"/>
          <w:b/>
          <w:spacing w:val="-80"/>
        </w:rPr>
        <w:t xml:space="preserve"> </w:t>
      </w:r>
      <w:r>
        <w:rPr>
          <w:spacing w:val="-5"/>
          <w:sz w:val="20"/>
        </w:rPr>
        <w:t>to</w:t>
      </w:r>
    </w:p>
    <w:p>
      <w:pPr>
        <w:pStyle w:val="TextBody"/>
        <w:ind w:left="554" w:hanging="0"/>
        <w:rPr/>
      </w:pPr>
      <w:r>
        <w:rPr/>
        <w:t>allow</w:t>
      </w:r>
      <w:r>
        <w:rPr>
          <w:spacing w:val="-4"/>
        </w:rPr>
        <w:t xml:space="preserve"> </w:t>
      </w:r>
      <w:r>
        <w:rPr/>
        <w:t>us</w:t>
      </w:r>
      <w:r>
        <w:rPr>
          <w:spacing w:val="-2"/>
        </w:rPr>
        <w:t xml:space="preserve"> </w:t>
      </w:r>
      <w:r>
        <w:rPr/>
        <w:t>to</w:t>
      </w:r>
      <w:r>
        <w:rPr>
          <w:spacing w:val="-2"/>
        </w:rPr>
        <w:t xml:space="preserve"> </w:t>
      </w:r>
      <w:r>
        <w:rPr/>
        <w:t>test</w:t>
      </w:r>
      <w:r>
        <w:rPr>
          <w:spacing w:val="-3"/>
        </w:rPr>
        <w:t xml:space="preserve"> </w:t>
      </w:r>
      <w:r>
        <w:rPr/>
        <w:t>the</w:t>
      </w:r>
      <w:r>
        <w:rPr>
          <w:spacing w:val="-2"/>
        </w:rPr>
        <w:t xml:space="preserve"> </w:t>
      </w:r>
      <w:r>
        <w:rPr/>
        <w:t>other</w:t>
      </w:r>
      <w:r>
        <w:rPr>
          <w:spacing w:val="-2"/>
        </w:rPr>
        <w:t xml:space="preserve"> </w:t>
      </w:r>
      <w:r>
        <w:rPr/>
        <w:t>classes</w:t>
      </w:r>
      <w:r>
        <w:rPr>
          <w:spacing w:val="-2"/>
        </w:rPr>
        <w:t xml:space="preserve"> better:</w:t>
      </w:r>
    </w:p>
    <w:p>
      <w:pPr>
        <w:sectPr>
          <w:headerReference w:type="even" r:id="rId351"/>
          <w:headerReference w:type="default" r:id="rId352"/>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5" w:after="0"/>
        <w:rPr>
          <w:sz w:val="9"/>
        </w:rPr>
      </w:pPr>
      <w:r>
        <w:rPr>
          <w:sz w:val="9"/>
        </w:rPr>
        <mc:AlternateContent>
          <mc:Choice Requires="wpg">
            <w:drawing>
              <wp:anchor behindDoc="0" distT="635" distB="0" distL="0" distR="4445" simplePos="0" locked="0" layoutInCell="0" allowOverlap="1" relativeHeight="1819" wp14:anchorId="5EC8708E">
                <wp:simplePos x="0" y="0"/>
                <wp:positionH relativeFrom="page">
                  <wp:posOffset>662940</wp:posOffset>
                </wp:positionH>
                <wp:positionV relativeFrom="paragraph">
                  <wp:posOffset>95885</wp:posOffset>
                </wp:positionV>
                <wp:extent cx="5074920" cy="1819275"/>
                <wp:effectExtent l="0" t="635" r="635" b="0"/>
                <wp:wrapTopAndBottom/>
                <wp:docPr id="1186" name="docshapegroup926"/>
                <a:graphic xmlns:a="http://schemas.openxmlformats.org/drawingml/2006/main">
                  <a:graphicData uri="http://schemas.microsoft.com/office/word/2010/wordprocessingGroup">
                    <wpg:wgp>
                      <wpg:cNvGrpSpPr/>
                      <wpg:grpSpPr>
                        <a:xfrm>
                          <a:off x="0" y="0"/>
                          <a:ext cx="5074920" cy="1819440"/>
                          <a:chOff x="0" y="0"/>
                          <a:chExt cx="5074920" cy="1819440"/>
                        </a:xfrm>
                      </wpg:grpSpPr>
                      <wps:wsp>
                        <wps:cNvSpPr/>
                        <wps:spPr>
                          <a:xfrm>
                            <a:off x="0" y="6480"/>
                            <a:ext cx="5074920" cy="1806480"/>
                          </a:xfrm>
                          <a:prstGeom prst="rect">
                            <a:avLst/>
                          </a:prstGeom>
                          <a:solidFill>
                            <a:srgbClr val="f6f6f6"/>
                          </a:solidFill>
                          <a:ln w="0">
                            <a:noFill/>
                          </a:ln>
                        </wps:spPr>
                        <wps:style>
                          <a:lnRef idx="0"/>
                          <a:fillRef idx="0"/>
                          <a:effectRef idx="0"/>
                          <a:fontRef idx="minor"/>
                        </wps:style>
                        <wps:bodyPr/>
                      </wps:wsp>
                      <wps:wsp>
                        <wps:cNvSpPr/>
                        <wps:spPr>
                          <a:xfrm>
                            <a:off x="0" y="0"/>
                            <a:ext cx="5074920" cy="1819440"/>
                          </a:xfrm>
                          <a:custGeom>
                            <a:avLst/>
                            <a:gdLst>
                              <a:gd name="textAreaLeft" fmla="*/ 0 w 2877120"/>
                              <a:gd name="textAreaRight" fmla="*/ 2879280 w 2877120"/>
                              <a:gd name="textAreaTop" fmla="*/ 0 h 1031400"/>
                              <a:gd name="textAreaBottom" fmla="*/ 1033560 h 1031400"/>
                            </a:gdLst>
                            <a:ahLst/>
                            <a:rect l="textAreaLeft" t="textAreaTop" r="textAreaRight" b="textAreaBottom"/>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79388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class</w:t>
                              </w:r>
                              <w:r>
                                <w:rPr>
                                  <w:rFonts w:ascii="Courier New" w:hAnsi="Courier New"/>
                                  <w:spacing w:val="-10"/>
                                  <w:sz w:val="18"/>
                                </w:rPr>
                                <w:t xml:space="preserve"> </w:t>
                              </w:r>
                              <w:r>
                                <w:rPr>
                                  <w:rFonts w:ascii="Courier New" w:hAnsi="Courier New"/>
                                  <w:sz w:val="18"/>
                                </w:rPr>
                                <w:t>FileToUriMapper</w:t>
                              </w:r>
                              <w:r>
                                <w:rPr>
                                  <w:rFonts w:ascii="Courier New" w:hAnsi="Courier New"/>
                                  <w:spacing w:val="-10"/>
                                  <w:sz w:val="18"/>
                                </w:rPr>
                                <w:t xml:space="preserve"> {</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z w:val="18"/>
                                </w:rPr>
                                <w:t>fun</w:t>
                              </w:r>
                              <w:r>
                                <w:rPr>
                                  <w:rFonts w:ascii="Courier New" w:hAnsi="Courier New"/>
                                  <w:spacing w:val="-26"/>
                                  <w:sz w:val="18"/>
                                </w:rPr>
                                <w:t xml:space="preserve"> </w:t>
                              </w:r>
                              <w:r>
                                <w:rPr>
                                  <w:rFonts w:ascii="Courier New" w:hAnsi="Courier New"/>
                                  <w:sz w:val="18"/>
                                </w:rPr>
                                <w:t>getUriForFile(context:</w:t>
                              </w:r>
                              <w:r>
                                <w:rPr>
                                  <w:rFonts w:ascii="Courier New" w:hAnsi="Courier New"/>
                                  <w:spacing w:val="-26"/>
                                  <w:sz w:val="18"/>
                                </w:rPr>
                                <w:t xml:space="preserve"> </w:t>
                              </w:r>
                              <w:r>
                                <w:rPr>
                                  <w:rFonts w:ascii="Courier New" w:hAnsi="Courier New"/>
                                  <w:sz w:val="18"/>
                                </w:rPr>
                                <w:t>Context,</w:t>
                              </w:r>
                              <w:r>
                                <w:rPr>
                                  <w:rFonts w:ascii="Courier New" w:hAnsi="Courier New"/>
                                  <w:spacing w:val="-26"/>
                                  <w:sz w:val="18"/>
                                </w:rPr>
                                <w:t xml:space="preserve"> </w:t>
                              </w:r>
                              <w:r>
                                <w:rPr>
                                  <w:rFonts w:ascii="Courier New" w:hAnsi="Courier New"/>
                                  <w:sz w:val="18"/>
                                </w:rPr>
                                <w:t>file:</w:t>
                              </w:r>
                              <w:r>
                                <w:rPr>
                                  <w:rFonts w:ascii="Courier New" w:hAnsi="Courier New"/>
                                  <w:spacing w:val="-26"/>
                                  <w:sz w:val="18"/>
                                </w:rPr>
                                <w:t xml:space="preserve"> </w:t>
                              </w:r>
                              <w:r>
                                <w:rPr>
                                  <w:rFonts w:ascii="Courier New" w:hAnsi="Courier New"/>
                                  <w:sz w:val="18"/>
                                </w:rPr>
                                <w:t>File):</w:t>
                              </w:r>
                              <w:r>
                                <w:rPr>
                                  <w:rFonts w:ascii="Courier New" w:hAnsi="Courier New"/>
                                  <w:spacing w:val="-26"/>
                                  <w:sz w:val="18"/>
                                </w:rPr>
                                <w:t xml:space="preserve"> </w:t>
                              </w:r>
                              <w:r>
                                <w:rPr>
                                  <w:rFonts w:ascii="Courier New" w:hAnsi="Courier New"/>
                                  <w:sz w:val="18"/>
                                </w:rPr>
                                <w:t>Uri</w:t>
                              </w:r>
                              <w:r>
                                <w:rPr>
                                  <w:rFonts w:ascii="Courier New" w:hAnsi="Courier New"/>
                                  <w:spacing w:val="-26"/>
                                  <w:sz w:val="18"/>
                                </w:rPr>
                                <w:t xml:space="preserve"> </w:t>
                              </w:r>
                              <w:r>
                                <w:rPr>
                                  <w:rFonts w:ascii="Courier New" w:hAnsi="Courier New"/>
                                  <w:spacing w:val="-10"/>
                                  <w:sz w:val="18"/>
                                </w:rPr>
                                <w:t>{</w:t>
                              </w:r>
                            </w:p>
                            <w:p>
                              <w:pPr>
                                <w:pStyle w:val="Normal"/>
                                <w:spacing w:lineRule="auto" w:line="324" w:before="76" w:after="0"/>
                                <w:ind w:left="1749" w:right="2784" w:hanging="432"/>
                                <w:rPr>
                                  <w:rFonts w:ascii="Courier New" w:hAnsi="Courier New"/>
                                  <w:sz w:val="18"/>
                                </w:rPr>
                              </w:pPr>
                              <w:r>
                                <w:rPr>
                                  <w:rFonts w:ascii="Courier New" w:hAnsi="Courier New"/>
                                  <w:sz w:val="18"/>
                                </w:rPr>
                                <w:t>return</w:t>
                              </w:r>
                              <w:r>
                                <w:rPr>
                                  <w:rFonts w:ascii="Courier New" w:hAnsi="Courier New"/>
                                  <w:spacing w:val="-29"/>
                                  <w:sz w:val="18"/>
                                </w:rPr>
                                <w:t xml:space="preserve"> </w:t>
                              </w:r>
                              <w:r>
                                <w:rPr>
                                  <w:rFonts w:ascii="Courier New" w:hAnsi="Courier New"/>
                                  <w:sz w:val="18"/>
                                </w:rPr>
                                <w:t xml:space="preserve">FileProvider.getUriForFile( </w:t>
                              </w:r>
                              <w:r>
                                <w:rPr>
                                  <w:rFonts w:ascii="Courier New" w:hAnsi="Courier New"/>
                                  <w:spacing w:val="-2"/>
                                  <w:sz w:val="18"/>
                                </w:rPr>
                                <w:t>context,</w:t>
                              </w:r>
                            </w:p>
                            <w:p>
                              <w:pPr>
                                <w:pStyle w:val="Normal"/>
                                <w:spacing w:before="1" w:after="0"/>
                                <w:ind w:left="1749" w:hanging="0"/>
                                <w:rPr>
                                  <w:rFonts w:ascii="Courier New" w:hAnsi="Courier New"/>
                                  <w:sz w:val="18"/>
                                </w:rPr>
                              </w:pPr>
                              <w:r>
                                <w:rPr>
                                  <w:rFonts w:ascii="Courier New" w:hAnsi="Courier New"/>
                                  <w:spacing w:val="-2"/>
                                  <w:sz w:val="18"/>
                                </w:rPr>
                                <w:t>"com.android.testable.remote_media_provider",</w:t>
                              </w:r>
                            </w:p>
                            <w:p>
                              <w:pPr>
                                <w:pStyle w:val="Normal"/>
                                <w:spacing w:before="76" w:after="0"/>
                                <w:ind w:left="1749" w:hanging="0"/>
                                <w:rPr>
                                  <w:rFonts w:ascii="Courier New" w:hAnsi="Courier New"/>
                                  <w:sz w:val="18"/>
                                </w:rPr>
                              </w:pPr>
                              <w:r>
                                <w:rPr>
                                  <w:rFonts w:ascii="Courier New" w:hAnsi="Courier New"/>
                                  <w:spacing w:val="-4"/>
                                  <w:w w:val="85"/>
                                  <w:sz w:val="18"/>
                                </w:rPr>
                                <w:t>file</w:t>
                              </w:r>
                            </w:p>
                            <w:p>
                              <w:pPr>
                                <w:pStyle w:val="Normal"/>
                                <w:spacing w:before="76" w:after="0"/>
                                <w:ind w:left="1317"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926" style="position:absolute;margin-left:52.2pt;margin-top:7.55pt;width:399.6pt;height:143.25pt" coordorigin="1044,151" coordsize="7992,2865">
                <v:rect id="shape_0" path="m0,0l-2147483645,0l-2147483645,-2147483646l0,-2147483646xe" fillcolor="#f6f6f6" stroked="f" o:allowincell="f" style="position:absolute;left:1044;top:161;width:7991;height:284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71;width:7991;height:282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class</w:t>
                        </w:r>
                        <w:r>
                          <w:rPr>
                            <w:rFonts w:ascii="Courier New" w:hAnsi="Courier New"/>
                            <w:spacing w:val="-10"/>
                            <w:sz w:val="18"/>
                          </w:rPr>
                          <w:t xml:space="preserve"> </w:t>
                        </w:r>
                        <w:r>
                          <w:rPr>
                            <w:rFonts w:ascii="Courier New" w:hAnsi="Courier New"/>
                            <w:sz w:val="18"/>
                          </w:rPr>
                          <w:t>FileToUriMapper</w:t>
                        </w:r>
                        <w:r>
                          <w:rPr>
                            <w:rFonts w:ascii="Courier New" w:hAnsi="Courier New"/>
                            <w:spacing w:val="-10"/>
                            <w:sz w:val="18"/>
                          </w:rPr>
                          <w:t xml:space="preserve"> {</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z w:val="18"/>
                          </w:rPr>
                          <w:t>fun</w:t>
                        </w:r>
                        <w:r>
                          <w:rPr>
                            <w:rFonts w:ascii="Courier New" w:hAnsi="Courier New"/>
                            <w:spacing w:val="-26"/>
                            <w:sz w:val="18"/>
                          </w:rPr>
                          <w:t xml:space="preserve"> </w:t>
                        </w:r>
                        <w:r>
                          <w:rPr>
                            <w:rFonts w:ascii="Courier New" w:hAnsi="Courier New"/>
                            <w:sz w:val="18"/>
                          </w:rPr>
                          <w:t>getUriForFile(context:</w:t>
                        </w:r>
                        <w:r>
                          <w:rPr>
                            <w:rFonts w:ascii="Courier New" w:hAnsi="Courier New"/>
                            <w:spacing w:val="-26"/>
                            <w:sz w:val="18"/>
                          </w:rPr>
                          <w:t xml:space="preserve"> </w:t>
                        </w:r>
                        <w:r>
                          <w:rPr>
                            <w:rFonts w:ascii="Courier New" w:hAnsi="Courier New"/>
                            <w:sz w:val="18"/>
                          </w:rPr>
                          <w:t>Context,</w:t>
                        </w:r>
                        <w:r>
                          <w:rPr>
                            <w:rFonts w:ascii="Courier New" w:hAnsi="Courier New"/>
                            <w:spacing w:val="-26"/>
                            <w:sz w:val="18"/>
                          </w:rPr>
                          <w:t xml:space="preserve"> </w:t>
                        </w:r>
                        <w:r>
                          <w:rPr>
                            <w:rFonts w:ascii="Courier New" w:hAnsi="Courier New"/>
                            <w:sz w:val="18"/>
                          </w:rPr>
                          <w:t>file:</w:t>
                        </w:r>
                        <w:r>
                          <w:rPr>
                            <w:rFonts w:ascii="Courier New" w:hAnsi="Courier New"/>
                            <w:spacing w:val="-26"/>
                            <w:sz w:val="18"/>
                          </w:rPr>
                          <w:t xml:space="preserve"> </w:t>
                        </w:r>
                        <w:r>
                          <w:rPr>
                            <w:rFonts w:ascii="Courier New" w:hAnsi="Courier New"/>
                            <w:sz w:val="18"/>
                          </w:rPr>
                          <w:t>File):</w:t>
                        </w:r>
                        <w:r>
                          <w:rPr>
                            <w:rFonts w:ascii="Courier New" w:hAnsi="Courier New"/>
                            <w:spacing w:val="-26"/>
                            <w:sz w:val="18"/>
                          </w:rPr>
                          <w:t xml:space="preserve"> </w:t>
                        </w:r>
                        <w:r>
                          <w:rPr>
                            <w:rFonts w:ascii="Courier New" w:hAnsi="Courier New"/>
                            <w:sz w:val="18"/>
                          </w:rPr>
                          <w:t>Uri</w:t>
                        </w:r>
                        <w:r>
                          <w:rPr>
                            <w:rFonts w:ascii="Courier New" w:hAnsi="Courier New"/>
                            <w:spacing w:val="-26"/>
                            <w:sz w:val="18"/>
                          </w:rPr>
                          <w:t xml:space="preserve"> </w:t>
                        </w:r>
                        <w:r>
                          <w:rPr>
                            <w:rFonts w:ascii="Courier New" w:hAnsi="Courier New"/>
                            <w:spacing w:val="-10"/>
                            <w:sz w:val="18"/>
                          </w:rPr>
                          <w:t>{</w:t>
                        </w:r>
                      </w:p>
                      <w:p>
                        <w:pPr>
                          <w:pStyle w:val="Normal"/>
                          <w:spacing w:lineRule="auto" w:line="324" w:before="76" w:after="0"/>
                          <w:ind w:left="1749" w:right="2784" w:hanging="432"/>
                          <w:rPr>
                            <w:rFonts w:ascii="Courier New" w:hAnsi="Courier New"/>
                            <w:sz w:val="18"/>
                          </w:rPr>
                        </w:pPr>
                        <w:r>
                          <w:rPr>
                            <w:rFonts w:ascii="Courier New" w:hAnsi="Courier New"/>
                            <w:sz w:val="18"/>
                          </w:rPr>
                          <w:t>return</w:t>
                        </w:r>
                        <w:r>
                          <w:rPr>
                            <w:rFonts w:ascii="Courier New" w:hAnsi="Courier New"/>
                            <w:spacing w:val="-29"/>
                            <w:sz w:val="18"/>
                          </w:rPr>
                          <w:t xml:space="preserve"> </w:t>
                        </w:r>
                        <w:r>
                          <w:rPr>
                            <w:rFonts w:ascii="Courier New" w:hAnsi="Courier New"/>
                            <w:sz w:val="18"/>
                          </w:rPr>
                          <w:t xml:space="preserve">FileProvider.getUriForFile( </w:t>
                        </w:r>
                        <w:r>
                          <w:rPr>
                            <w:rFonts w:ascii="Courier New" w:hAnsi="Courier New"/>
                            <w:spacing w:val="-2"/>
                            <w:sz w:val="18"/>
                          </w:rPr>
                          <w:t>context,</w:t>
                        </w:r>
                      </w:p>
                      <w:p>
                        <w:pPr>
                          <w:pStyle w:val="Normal"/>
                          <w:spacing w:before="1" w:after="0"/>
                          <w:ind w:left="1749" w:hanging="0"/>
                          <w:rPr>
                            <w:rFonts w:ascii="Courier New" w:hAnsi="Courier New"/>
                            <w:sz w:val="18"/>
                          </w:rPr>
                        </w:pPr>
                        <w:r>
                          <w:rPr>
                            <w:rFonts w:ascii="Courier New" w:hAnsi="Courier New"/>
                            <w:spacing w:val="-2"/>
                            <w:sz w:val="18"/>
                          </w:rPr>
                          <w:t>"com.android.testable.remote_media_provider",</w:t>
                        </w:r>
                      </w:p>
                      <w:p>
                        <w:pPr>
                          <w:pStyle w:val="Normal"/>
                          <w:spacing w:before="76" w:after="0"/>
                          <w:ind w:left="1749" w:hanging="0"/>
                          <w:rPr>
                            <w:rFonts w:ascii="Courier New" w:hAnsi="Courier New"/>
                            <w:sz w:val="18"/>
                          </w:rPr>
                        </w:pPr>
                        <w:r>
                          <w:rPr>
                            <w:rFonts w:ascii="Courier New" w:hAnsi="Courier New"/>
                            <w:spacing w:val="-4"/>
                            <w:w w:val="85"/>
                            <w:sz w:val="18"/>
                          </w:rPr>
                          <w:t>file</w:t>
                        </w:r>
                      </w:p>
                      <w:p>
                        <w:pPr>
                          <w:pStyle w:val="Normal"/>
                          <w:spacing w:before="76" w:after="0"/>
                          <w:ind w:left="1317"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TextBody"/>
        <w:spacing w:before="12" w:after="0"/>
        <w:rPr>
          <w:sz w:val="7"/>
        </w:rPr>
      </w:pPr>
      <w:r>
        <w:rPr>
          <w:sz w:val="7"/>
        </w:rPr>
      </w:r>
    </w:p>
    <w:p>
      <w:pPr>
        <w:pStyle w:val="ListParagraph"/>
        <w:numPr>
          <w:ilvl w:val="0"/>
          <w:numId w:val="7"/>
        </w:numPr>
        <w:tabs>
          <w:tab w:val="clear" w:pos="720"/>
          <w:tab w:val="left" w:pos="1274" w:leader="none"/>
        </w:tabs>
        <w:spacing w:before="101" w:after="0"/>
        <w:ind w:left="1274" w:right="377" w:hanging="360"/>
        <w:jc w:val="left"/>
        <w:rPr>
          <w:sz w:val="20"/>
        </w:rPr>
      </w:pPr>
      <w:r>
        <w:rPr>
          <w:sz w:val="20"/>
        </w:rPr>
        <w:t>Create</w:t>
      </w:r>
      <w:r>
        <w:rPr>
          <w:spacing w:val="-8"/>
          <w:sz w:val="20"/>
        </w:rPr>
        <w:t xml:space="preserve"> </w:t>
      </w:r>
      <w:r>
        <w:rPr>
          <w:sz w:val="20"/>
        </w:rPr>
        <w:t>a</w:t>
      </w:r>
      <w:r>
        <w:rPr>
          <w:spacing w:val="-5"/>
          <w:sz w:val="20"/>
        </w:rPr>
        <w:t xml:space="preserve"> </w:t>
      </w:r>
      <w:r>
        <w:rPr>
          <w:rFonts w:ascii="Courier New" w:hAnsi="Courier New"/>
          <w:b/>
        </w:rPr>
        <w:t>ProviderFileHandler</w:t>
      </w:r>
      <w:r>
        <w:rPr>
          <w:rFonts w:ascii="Courier New" w:hAnsi="Courier New"/>
          <w:b/>
          <w:spacing w:val="-80"/>
        </w:rPr>
        <w:t xml:space="preserve"> </w:t>
      </w:r>
      <w:r>
        <w:rPr>
          <w:sz w:val="20"/>
        </w:rPr>
        <w:t>class,</w:t>
      </w:r>
      <w:r>
        <w:rPr>
          <w:spacing w:val="-4"/>
          <w:sz w:val="20"/>
        </w:rPr>
        <w:t xml:space="preserve"> </w:t>
      </w:r>
      <w:r>
        <w:rPr>
          <w:sz w:val="20"/>
        </w:rPr>
        <w:t>which</w:t>
      </w:r>
      <w:r>
        <w:rPr>
          <w:spacing w:val="-4"/>
          <w:sz w:val="20"/>
        </w:rPr>
        <w:t xml:space="preserve"> </w:t>
      </w:r>
      <w:r>
        <w:rPr>
          <w:sz w:val="20"/>
        </w:rPr>
        <w:t>will</w:t>
      </w:r>
      <w:r>
        <w:rPr>
          <w:spacing w:val="-4"/>
          <w:sz w:val="20"/>
        </w:rPr>
        <w:t xml:space="preserve"> </w:t>
      </w:r>
      <w:r>
        <w:rPr>
          <w:sz w:val="20"/>
        </w:rPr>
        <w:t>be</w:t>
      </w:r>
      <w:r>
        <w:rPr>
          <w:spacing w:val="-4"/>
          <w:sz w:val="20"/>
        </w:rPr>
        <w:t xml:space="preserve"> </w:t>
      </w:r>
      <w:r>
        <w:rPr>
          <w:sz w:val="20"/>
        </w:rPr>
        <w:t>responsible</w:t>
      </w:r>
      <w:r>
        <w:rPr>
          <w:spacing w:val="-5"/>
          <w:sz w:val="20"/>
        </w:rPr>
        <w:t xml:space="preserve"> </w:t>
      </w:r>
      <w:r>
        <w:rPr>
          <w:sz w:val="20"/>
        </w:rPr>
        <w:t>for</w:t>
      </w:r>
      <w:r>
        <w:rPr>
          <w:spacing w:val="-4"/>
          <w:sz w:val="20"/>
        </w:rPr>
        <w:t xml:space="preserve"> </w:t>
      </w:r>
      <w:r>
        <w:rPr>
          <w:sz w:val="20"/>
        </w:rPr>
        <w:t xml:space="preserve">writing inside a file that will belong to </w:t>
      </w:r>
      <w:r>
        <w:rPr>
          <w:rFonts w:ascii="Courier New" w:hAnsi="Courier New"/>
          <w:b/>
        </w:rPr>
        <w:t>FileProvider</w:t>
      </w:r>
      <w:r>
        <w:rPr>
          <w:sz w:val="20"/>
        </w:rPr>
        <w:t>:</w:t>
      </w:r>
    </w:p>
    <w:p>
      <w:pPr>
        <w:pStyle w:val="TextBody"/>
        <w:spacing w:before="10" w:after="0"/>
        <w:rPr>
          <w:sz w:val="8"/>
        </w:rPr>
      </w:pPr>
      <w:r>
        <w:rPr>
          <w:sz w:val="8"/>
        </w:rPr>
        <mc:AlternateContent>
          <mc:Choice Requires="wpg">
            <w:drawing>
              <wp:anchor behindDoc="0" distT="0" distB="635" distL="0" distR="4445" simplePos="0" locked="0" layoutInCell="0" allowOverlap="1" relativeHeight="1821" wp14:anchorId="7FF177D0">
                <wp:simplePos x="0" y="0"/>
                <wp:positionH relativeFrom="page">
                  <wp:posOffset>1120140</wp:posOffset>
                </wp:positionH>
                <wp:positionV relativeFrom="paragraph">
                  <wp:posOffset>90805</wp:posOffset>
                </wp:positionV>
                <wp:extent cx="5074920" cy="2619375"/>
                <wp:effectExtent l="0" t="635" r="635" b="0"/>
                <wp:wrapTopAndBottom/>
                <wp:docPr id="1194" name="docshapegroup930"/>
                <a:graphic xmlns:a="http://schemas.openxmlformats.org/drawingml/2006/main">
                  <a:graphicData uri="http://schemas.microsoft.com/office/word/2010/wordprocessingGroup">
                    <wpg:wgp>
                      <wpg:cNvGrpSpPr/>
                      <wpg:grpSpPr>
                        <a:xfrm>
                          <a:off x="0" y="0"/>
                          <a:ext cx="5074920" cy="2619360"/>
                          <a:chOff x="0" y="0"/>
                          <a:chExt cx="5074920" cy="2619360"/>
                        </a:xfrm>
                      </wpg:grpSpPr>
                      <wps:wsp>
                        <wps:cNvSpPr/>
                        <wps:spPr>
                          <a:xfrm>
                            <a:off x="0" y="6480"/>
                            <a:ext cx="5074920" cy="2606760"/>
                          </a:xfrm>
                          <a:prstGeom prst="rect">
                            <a:avLst/>
                          </a:prstGeom>
                          <a:solidFill>
                            <a:srgbClr val="f6f6f6"/>
                          </a:solidFill>
                          <a:ln w="0">
                            <a:noFill/>
                          </a:ln>
                        </wps:spPr>
                        <wps:style>
                          <a:lnRef idx="0"/>
                          <a:fillRef idx="0"/>
                          <a:effectRef idx="0"/>
                          <a:fontRef idx="minor"/>
                        </wps:style>
                        <wps:bodyPr/>
                      </wps:wsp>
                      <wps:wsp>
                        <wps:cNvSpPr/>
                        <wps:spPr>
                          <a:xfrm>
                            <a:off x="0" y="0"/>
                            <a:ext cx="5074920" cy="2619360"/>
                          </a:xfrm>
                          <a:custGeom>
                            <a:avLst/>
                            <a:gdLst>
                              <a:gd name="textAreaLeft" fmla="*/ 0 w 2877120"/>
                              <a:gd name="textAreaRight" fmla="*/ 2879280 w 2877120"/>
                              <a:gd name="textAreaTop" fmla="*/ 0 h 1485000"/>
                              <a:gd name="textAreaBottom" fmla="*/ 1487160 h 1485000"/>
                            </a:gdLst>
                            <a:ahLst/>
                            <a:rect l="textAreaLeft" t="textAreaTop" r="textAreaRight" b="textAreaBottom"/>
                            <a:pathLst>
                              <a:path w="7992" h="4125">
                                <a:moveTo>
                                  <a:pt x="7992" y="4104"/>
                                </a:moveTo>
                                <a:lnTo>
                                  <a:pt x="0" y="4104"/>
                                </a:lnTo>
                                <a:lnTo>
                                  <a:pt x="0" y="4124"/>
                                </a:lnTo>
                                <a:lnTo>
                                  <a:pt x="7992" y="4124"/>
                                </a:lnTo>
                                <a:lnTo>
                                  <a:pt x="7992" y="410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2593800"/>
                          </a:xfrm>
                          <a:prstGeom prst="rect">
                            <a:avLst/>
                          </a:prstGeom>
                          <a:noFill/>
                          <a:ln w="0">
                            <a:noFill/>
                          </a:ln>
                        </wps:spPr>
                        <wps:style>
                          <a:lnRef idx="0"/>
                          <a:fillRef idx="0"/>
                          <a:effectRef idx="0"/>
                          <a:fontRef idx="minor"/>
                        </wps:style>
                        <wps:txbx>
                          <w:txbxContent>
                            <w:p>
                              <w:pPr>
                                <w:pStyle w:val="Normal"/>
                                <w:spacing w:lineRule="auto" w:line="324" w:before="40" w:after="0"/>
                                <w:ind w:left="885" w:right="3973" w:hanging="432"/>
                                <w:rPr>
                                  <w:rFonts w:ascii="Courier New" w:hAnsi="Courier New"/>
                                  <w:sz w:val="18"/>
                                </w:rPr>
                              </w:pPr>
                              <w:r>
                                <w:rPr>
                                  <w:rFonts w:ascii="Courier New" w:hAnsi="Courier New"/>
                                  <w:sz w:val="18"/>
                                </w:rPr>
                                <w:t>class ProviderFileHandler( private</w:t>
                              </w:r>
                              <w:r>
                                <w:rPr>
                                  <w:rFonts w:ascii="Courier New" w:hAnsi="Courier New"/>
                                  <w:spacing w:val="-13"/>
                                  <w:sz w:val="18"/>
                                </w:rPr>
                                <w:t xml:space="preserve"> </w:t>
                              </w:r>
                              <w:r>
                                <w:rPr>
                                  <w:rFonts w:ascii="Courier New" w:hAnsi="Courier New"/>
                                  <w:sz w:val="18"/>
                                </w:rPr>
                                <w:t>val</w:t>
                              </w:r>
                              <w:r>
                                <w:rPr>
                                  <w:rFonts w:ascii="Courier New" w:hAnsi="Courier New"/>
                                  <w:spacing w:val="-13"/>
                                  <w:sz w:val="18"/>
                                </w:rPr>
                                <w:t xml:space="preserve"> </w:t>
                              </w:r>
                              <w:r>
                                <w:rPr>
                                  <w:rFonts w:ascii="Courier New" w:hAnsi="Courier New"/>
                                  <w:sz w:val="18"/>
                                </w:rPr>
                                <w:t>context:</w:t>
                              </w:r>
                              <w:r>
                                <w:rPr>
                                  <w:rFonts w:ascii="Courier New" w:hAnsi="Courier New"/>
                                  <w:spacing w:val="-13"/>
                                  <w:sz w:val="18"/>
                                </w:rPr>
                                <w:t xml:space="preserve"> </w:t>
                              </w:r>
                              <w:r>
                                <w:rPr>
                                  <w:rFonts w:ascii="Courier New" w:hAnsi="Courier New"/>
                                  <w:sz w:val="18"/>
                                </w:rPr>
                                <w:t>Context,</w:t>
                              </w:r>
                            </w:p>
                            <w:p>
                              <w:pPr>
                                <w:pStyle w:val="Normal"/>
                                <w:spacing w:before="1" w:after="0"/>
                                <w:ind w:left="885" w:hanging="0"/>
                                <w:rPr>
                                  <w:rFonts w:ascii="Courier New" w:hAnsi="Courier New"/>
                                  <w:sz w:val="18"/>
                                </w:rPr>
                              </w:pPr>
                              <w:r>
                                <w:rPr>
                                  <w:rFonts w:ascii="Courier New" w:hAnsi="Courier New"/>
                                  <w:spacing w:val="-4"/>
                                  <w:sz w:val="18"/>
                                </w:rPr>
                                <w:t>private</w:t>
                              </w:r>
                              <w:r>
                                <w:rPr>
                                  <w:rFonts w:ascii="Courier New" w:hAnsi="Courier New"/>
                                  <w:spacing w:val="-15"/>
                                  <w:sz w:val="18"/>
                                </w:rPr>
                                <w:t xml:space="preserve"> </w:t>
                              </w:r>
                              <w:r>
                                <w:rPr>
                                  <w:rFonts w:ascii="Courier New" w:hAnsi="Courier New"/>
                                  <w:spacing w:val="-4"/>
                                  <w:sz w:val="18"/>
                                </w:rPr>
                                <w:t>val</w:t>
                              </w:r>
                              <w:r>
                                <w:rPr>
                                  <w:rFonts w:ascii="Courier New" w:hAnsi="Courier New"/>
                                  <w:spacing w:val="-14"/>
                                  <w:sz w:val="18"/>
                                </w:rPr>
                                <w:t xml:space="preserve"> </w:t>
                              </w:r>
                              <w:r>
                                <w:rPr>
                                  <w:rFonts w:ascii="Courier New" w:hAnsi="Courier New"/>
                                  <w:spacing w:val="-4"/>
                                  <w:sz w:val="18"/>
                                </w:rPr>
                                <w:t>fileToUriMapper:</w:t>
                              </w:r>
                              <w:r>
                                <w:rPr>
                                  <w:rFonts w:ascii="Courier New" w:hAnsi="Courier New"/>
                                  <w:spacing w:val="-14"/>
                                  <w:sz w:val="18"/>
                                </w:rPr>
                                <w:t xml:space="preserve"> </w:t>
                              </w:r>
                              <w:r>
                                <w:rPr>
                                  <w:rFonts w:ascii="Courier New" w:hAnsi="Courier New"/>
                                  <w:spacing w:val="-4"/>
                                  <w:sz w:val="18"/>
                                </w:rPr>
                                <w:t>FileToUriMapper</w:t>
                              </w:r>
                            </w:p>
                            <w:p>
                              <w:pPr>
                                <w:pStyle w:val="Normal"/>
                                <w:spacing w:before="77" w:after="0"/>
                                <w:ind w:left="453" w:hanging="0"/>
                                <w:rPr>
                                  <w:rFonts w:ascii="Courier New" w:hAnsi="Courier New"/>
                                  <w:sz w:val="18"/>
                                </w:rPr>
                              </w:pPr>
                              <w:r>
                                <w:rPr>
                                  <w:rFonts w:ascii="Courier New" w:hAnsi="Courier New"/>
                                  <w:sz w:val="18"/>
                                </w:rPr>
                                <w:t>)</w:t>
                              </w:r>
                              <w:r>
                                <w:rPr>
                                  <w:rFonts w:ascii="Courier New" w:hAnsi="Courier New"/>
                                  <w:spacing w:val="-1"/>
                                  <w:sz w:val="18"/>
                                </w:rPr>
                                <w:t xml:space="preserve"> </w:t>
                              </w:r>
                              <w:r>
                                <w:rPr>
                                  <w:rFonts w:ascii="Courier New" w:hAnsi="Courier New"/>
                                  <w:spacing w:val="-10"/>
                                  <w:sz w:val="18"/>
                                </w:rPr>
                                <w:t>{</w:t>
                              </w:r>
                            </w:p>
                            <w:p>
                              <w:pPr>
                                <w:pStyle w:val="Normal"/>
                                <w:spacing w:before="7" w:after="0"/>
                                <w:rPr>
                                  <w:rFonts w:ascii="Courier New" w:hAnsi="Courier New"/>
                                  <w:sz w:val="24"/>
                                </w:rPr>
                              </w:pPr>
                              <w:r>
                                <w:rPr>
                                  <w:rFonts w:ascii="Courier New" w:hAnsi="Courier New"/>
                                  <w:sz w:val="24"/>
                                </w:rPr>
                              </w:r>
                            </w:p>
                            <w:p>
                              <w:pPr>
                                <w:pStyle w:val="Normal"/>
                                <w:spacing w:lineRule="atLeast" w:line="280" w:before="1" w:after="0"/>
                                <w:ind w:left="1317" w:right="686" w:hanging="432"/>
                                <w:rPr>
                                  <w:rFonts w:ascii="Courier New" w:hAnsi="Courier New"/>
                                  <w:sz w:val="18"/>
                                </w:rPr>
                              </w:pPr>
                              <w:r>
                                <w:rPr>
                                  <w:rFonts w:ascii="Courier New" w:hAnsi="Courier New"/>
                                  <w:sz w:val="18"/>
                                </w:rPr>
                                <w:t>fun</w:t>
                              </w:r>
                              <w:r>
                                <w:rPr>
                                  <w:rFonts w:ascii="Courier New" w:hAnsi="Courier New"/>
                                  <w:spacing w:val="-8"/>
                                  <w:sz w:val="18"/>
                                </w:rPr>
                                <w:t xml:space="preserve"> </w:t>
                              </w:r>
                              <w:r>
                                <w:rPr>
                                  <w:rFonts w:ascii="Courier New" w:hAnsi="Courier New"/>
                                  <w:sz w:val="18"/>
                                </w:rPr>
                                <w:t>writeStream(name:</w:t>
                              </w:r>
                              <w:r>
                                <w:rPr>
                                  <w:rFonts w:ascii="Courier New" w:hAnsi="Courier New"/>
                                  <w:spacing w:val="-8"/>
                                  <w:sz w:val="18"/>
                                </w:rPr>
                                <w:t xml:space="preserve"> </w:t>
                              </w:r>
                              <w:r>
                                <w:rPr>
                                  <w:rFonts w:ascii="Courier New" w:hAnsi="Courier New"/>
                                  <w:sz w:val="18"/>
                                </w:rPr>
                                <w:t>String,</w:t>
                              </w:r>
                              <w:r>
                                <w:rPr>
                                  <w:rFonts w:ascii="Courier New" w:hAnsi="Courier New"/>
                                  <w:spacing w:val="-8"/>
                                  <w:sz w:val="18"/>
                                </w:rPr>
                                <w:t xml:space="preserve"> </w:t>
                              </w:r>
                              <w:r>
                                <w:rPr>
                                  <w:rFonts w:ascii="Courier New" w:hAnsi="Courier New"/>
                                  <w:sz w:val="18"/>
                                </w:rPr>
                                <w:t>inputStream:</w:t>
                              </w:r>
                              <w:r>
                                <w:rPr>
                                  <w:rFonts w:ascii="Courier New" w:hAnsi="Courier New"/>
                                  <w:spacing w:val="-8"/>
                                  <w:sz w:val="18"/>
                                </w:rPr>
                                <w:t xml:space="preserve"> </w:t>
                              </w:r>
                              <w:r>
                                <w:rPr>
                                  <w:rFonts w:ascii="Courier New" w:hAnsi="Courier New"/>
                                  <w:sz w:val="18"/>
                                </w:rPr>
                                <w:t>InputStream)</w:t>
                              </w:r>
                              <w:r>
                                <w:rPr>
                                  <w:rFonts w:ascii="Courier New" w:hAnsi="Courier New"/>
                                  <w:spacing w:val="-8"/>
                                  <w:sz w:val="18"/>
                                </w:rPr>
                                <w:t xml:space="preserve"> </w:t>
                              </w:r>
                              <w:r>
                                <w:rPr>
                                  <w:rFonts w:ascii="Courier New" w:hAnsi="Courier New"/>
                                  <w:sz w:val="18"/>
                                </w:rPr>
                                <w:t>{ val</w:t>
                              </w:r>
                              <w:r>
                                <w:rPr>
                                  <w:rFonts w:ascii="Courier New" w:hAnsi="Courier New"/>
                                  <w:spacing w:val="-10"/>
                                  <w:sz w:val="18"/>
                                </w:rPr>
                                <w:t xml:space="preserve"> </w:t>
                              </w:r>
                              <w:r>
                                <w:rPr>
                                  <w:rFonts w:ascii="Courier New" w:hAnsi="Courier New"/>
                                  <w:sz w:val="18"/>
                                </w:rPr>
                                <w:t>fileToSave</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File(context.externalCacheDir,</w:t>
                              </w:r>
                              <w:r>
                                <w:rPr>
                                  <w:rFonts w:ascii="Courier New" w:hAnsi="Courier New"/>
                                  <w:spacing w:val="-10"/>
                                  <w:sz w:val="18"/>
                                </w:rPr>
                                <w:t xml:space="preserve"> </w:t>
                              </w:r>
                              <w:r>
                                <w:rPr>
                                  <w:rFonts w:ascii="Courier New" w:hAnsi="Courier New"/>
                                  <w:sz w:val="18"/>
                                </w:rPr>
                                <w:t>name) val outputStream =</w:t>
                              </w:r>
                            </w:p>
                            <w:p>
                              <w:pPr>
                                <w:pStyle w:val="Normal"/>
                                <w:spacing w:lineRule="exact" w:line="200"/>
                                <w:ind w:left="1533" w:hanging="0"/>
                                <w:rPr>
                                  <w:rFonts w:ascii="Courier New" w:hAnsi="Courier New"/>
                                  <w:sz w:val="18"/>
                                </w:rPr>
                              </w:pPr>
                              <w:r>
                                <w:rPr>
                                  <w:rFonts w:ascii="Courier New" w:hAnsi="Courier New"/>
                                  <w:spacing w:val="-2"/>
                                  <w:sz w:val="18"/>
                                </w:rPr>
                                <w:t>context.contentResolver.openOutputStream(</w:t>
                              </w:r>
                            </w:p>
                            <w:p>
                              <w:pPr>
                                <w:pStyle w:val="Normal"/>
                                <w:spacing w:before="16" w:after="0"/>
                                <w:ind w:left="1749" w:hanging="0"/>
                                <w:rPr>
                                  <w:rFonts w:ascii="Courier New" w:hAnsi="Courier New"/>
                                  <w:sz w:val="18"/>
                                </w:rPr>
                              </w:pPr>
                              <w:r>
                                <w:rPr>
                                  <w:rFonts w:ascii="Courier New" w:hAnsi="Courier New"/>
                                  <w:spacing w:val="-5"/>
                                  <w:sz w:val="18"/>
                                </w:rPr>
                                <w:t>fileToUriMapper.getUriForFile(context,</w:t>
                              </w:r>
                              <w:r>
                                <w:rPr>
                                  <w:rFonts w:ascii="Courier New" w:hAnsi="Courier New"/>
                                  <w:spacing w:val="28"/>
                                  <w:sz w:val="18"/>
                                </w:rPr>
                                <w:t xml:space="preserve"> </w:t>
                              </w:r>
                              <w:r>
                                <w:rPr>
                                  <w:rFonts w:ascii="Courier New" w:hAnsi="Courier New"/>
                                  <w:spacing w:val="-2"/>
                                  <w:sz w:val="18"/>
                                </w:rPr>
                                <w:t>fileToSave),</w:t>
                              </w:r>
                            </w:p>
                            <w:p>
                              <w:pPr>
                                <w:pStyle w:val="Normal"/>
                                <w:spacing w:before="76" w:after="0"/>
                                <w:ind w:left="1749" w:hanging="0"/>
                                <w:rPr>
                                  <w:rFonts w:ascii="Courier New" w:hAnsi="Courier New"/>
                                  <w:sz w:val="18"/>
                                </w:rPr>
                              </w:pPr>
                              <w:r>
                                <w:rPr>
                                  <w:rFonts w:ascii="Courier New" w:hAnsi="Courier New"/>
                                  <w:spacing w:val="-4"/>
                                  <w:sz w:val="18"/>
                                </w:rPr>
                                <w:t>"rw"</w:t>
                              </w:r>
                            </w:p>
                            <w:p>
                              <w:pPr>
                                <w:pStyle w:val="Normal"/>
                                <w:spacing w:before="76" w:after="0"/>
                                <w:ind w:left="1317" w:hanging="0"/>
                                <w:rPr>
                                  <w:rFonts w:ascii="Courier New" w:hAnsi="Courier New"/>
                                  <w:sz w:val="18"/>
                                </w:rPr>
                              </w:pPr>
                              <w:r>
                                <w:rPr>
                                  <w:rFonts w:ascii="Courier New" w:hAnsi="Courier New"/>
                                  <w:sz w:val="18"/>
                                </w:rPr>
                                <w:t>)</w:t>
                              </w:r>
                            </w:p>
                            <w:p>
                              <w:pPr>
                                <w:pStyle w:val="Normal"/>
                                <w:spacing w:before="76" w:after="0"/>
                                <w:ind w:left="1317" w:hanging="0"/>
                                <w:rPr>
                                  <w:rFonts w:ascii="Courier New" w:hAnsi="Courier New"/>
                                  <w:sz w:val="18"/>
                                </w:rPr>
                              </w:pPr>
                              <w:r>
                                <w:rPr>
                                  <w:rFonts w:ascii="Courier New" w:hAnsi="Courier New"/>
                                  <w:sz w:val="18"/>
                                </w:rPr>
                                <w:t>IOUtils.copy(inputStream,</w:t>
                              </w:r>
                              <w:r>
                                <w:rPr>
                                  <w:rFonts w:ascii="Courier New" w:hAnsi="Courier New"/>
                                  <w:spacing w:val="-25"/>
                                  <w:sz w:val="18"/>
                                </w:rPr>
                                <w:t xml:space="preserve"> </w:t>
                              </w:r>
                              <w:r>
                                <w:rPr>
                                  <w:rFonts w:ascii="Courier New" w:hAnsi="Courier New"/>
                                  <w:spacing w:val="-2"/>
                                  <w:sz w:val="18"/>
                                </w:rPr>
                                <w:t>outputStream)</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930" style="position:absolute;margin-left:88.2pt;margin-top:7.15pt;width:399.6pt;height:206.25pt" coordorigin="1764,143" coordsize="7992,4125">
                <v:rect id="shape_0" path="m0,0l-2147483645,0l-2147483645,-2147483646l0,-2147483646xe" fillcolor="#f6f6f6" stroked="f" o:allowincell="f" style="position:absolute;left:1764;top:153;width:7991;height:410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3;width:7991;height:4084;mso-wrap-style:square;v-text-anchor:top;mso-position-horizontal-relative:page">
                  <v:fill o:detectmouseclick="t" on="false"/>
                  <v:stroke color="#3465a4" joinstyle="round" endcap="flat"/>
                  <v:textbox>
                    <w:txbxContent>
                      <w:p>
                        <w:pPr>
                          <w:pStyle w:val="Normal"/>
                          <w:spacing w:lineRule="auto" w:line="324" w:before="40" w:after="0"/>
                          <w:ind w:left="885" w:right="3973" w:hanging="432"/>
                          <w:rPr>
                            <w:rFonts w:ascii="Courier New" w:hAnsi="Courier New"/>
                            <w:sz w:val="18"/>
                          </w:rPr>
                        </w:pPr>
                        <w:r>
                          <w:rPr>
                            <w:rFonts w:ascii="Courier New" w:hAnsi="Courier New"/>
                            <w:sz w:val="18"/>
                          </w:rPr>
                          <w:t>class ProviderFileHandler( private</w:t>
                        </w:r>
                        <w:r>
                          <w:rPr>
                            <w:rFonts w:ascii="Courier New" w:hAnsi="Courier New"/>
                            <w:spacing w:val="-13"/>
                            <w:sz w:val="18"/>
                          </w:rPr>
                          <w:t xml:space="preserve"> </w:t>
                        </w:r>
                        <w:r>
                          <w:rPr>
                            <w:rFonts w:ascii="Courier New" w:hAnsi="Courier New"/>
                            <w:sz w:val="18"/>
                          </w:rPr>
                          <w:t>val</w:t>
                        </w:r>
                        <w:r>
                          <w:rPr>
                            <w:rFonts w:ascii="Courier New" w:hAnsi="Courier New"/>
                            <w:spacing w:val="-13"/>
                            <w:sz w:val="18"/>
                          </w:rPr>
                          <w:t xml:space="preserve"> </w:t>
                        </w:r>
                        <w:r>
                          <w:rPr>
                            <w:rFonts w:ascii="Courier New" w:hAnsi="Courier New"/>
                            <w:sz w:val="18"/>
                          </w:rPr>
                          <w:t>context:</w:t>
                        </w:r>
                        <w:r>
                          <w:rPr>
                            <w:rFonts w:ascii="Courier New" w:hAnsi="Courier New"/>
                            <w:spacing w:val="-13"/>
                            <w:sz w:val="18"/>
                          </w:rPr>
                          <w:t xml:space="preserve"> </w:t>
                        </w:r>
                        <w:r>
                          <w:rPr>
                            <w:rFonts w:ascii="Courier New" w:hAnsi="Courier New"/>
                            <w:sz w:val="18"/>
                          </w:rPr>
                          <w:t>Context,</w:t>
                        </w:r>
                      </w:p>
                      <w:p>
                        <w:pPr>
                          <w:pStyle w:val="Normal"/>
                          <w:spacing w:before="1" w:after="0"/>
                          <w:ind w:left="885" w:hanging="0"/>
                          <w:rPr>
                            <w:rFonts w:ascii="Courier New" w:hAnsi="Courier New"/>
                            <w:sz w:val="18"/>
                          </w:rPr>
                        </w:pPr>
                        <w:r>
                          <w:rPr>
                            <w:rFonts w:ascii="Courier New" w:hAnsi="Courier New"/>
                            <w:spacing w:val="-4"/>
                            <w:sz w:val="18"/>
                          </w:rPr>
                          <w:t>private</w:t>
                        </w:r>
                        <w:r>
                          <w:rPr>
                            <w:rFonts w:ascii="Courier New" w:hAnsi="Courier New"/>
                            <w:spacing w:val="-15"/>
                            <w:sz w:val="18"/>
                          </w:rPr>
                          <w:t xml:space="preserve"> </w:t>
                        </w:r>
                        <w:r>
                          <w:rPr>
                            <w:rFonts w:ascii="Courier New" w:hAnsi="Courier New"/>
                            <w:spacing w:val="-4"/>
                            <w:sz w:val="18"/>
                          </w:rPr>
                          <w:t>val</w:t>
                        </w:r>
                        <w:r>
                          <w:rPr>
                            <w:rFonts w:ascii="Courier New" w:hAnsi="Courier New"/>
                            <w:spacing w:val="-14"/>
                            <w:sz w:val="18"/>
                          </w:rPr>
                          <w:t xml:space="preserve"> </w:t>
                        </w:r>
                        <w:r>
                          <w:rPr>
                            <w:rFonts w:ascii="Courier New" w:hAnsi="Courier New"/>
                            <w:spacing w:val="-4"/>
                            <w:sz w:val="18"/>
                          </w:rPr>
                          <w:t>fileToUriMapper:</w:t>
                        </w:r>
                        <w:r>
                          <w:rPr>
                            <w:rFonts w:ascii="Courier New" w:hAnsi="Courier New"/>
                            <w:spacing w:val="-14"/>
                            <w:sz w:val="18"/>
                          </w:rPr>
                          <w:t xml:space="preserve"> </w:t>
                        </w:r>
                        <w:r>
                          <w:rPr>
                            <w:rFonts w:ascii="Courier New" w:hAnsi="Courier New"/>
                            <w:spacing w:val="-4"/>
                            <w:sz w:val="18"/>
                          </w:rPr>
                          <w:t>FileToUriMapper</w:t>
                        </w:r>
                      </w:p>
                      <w:p>
                        <w:pPr>
                          <w:pStyle w:val="Normal"/>
                          <w:spacing w:before="77" w:after="0"/>
                          <w:ind w:left="453" w:hanging="0"/>
                          <w:rPr>
                            <w:rFonts w:ascii="Courier New" w:hAnsi="Courier New"/>
                            <w:sz w:val="18"/>
                          </w:rPr>
                        </w:pPr>
                        <w:r>
                          <w:rPr>
                            <w:rFonts w:ascii="Courier New" w:hAnsi="Courier New"/>
                            <w:sz w:val="18"/>
                          </w:rPr>
                          <w:t>)</w:t>
                        </w:r>
                        <w:r>
                          <w:rPr>
                            <w:rFonts w:ascii="Courier New" w:hAnsi="Courier New"/>
                            <w:spacing w:val="-1"/>
                            <w:sz w:val="18"/>
                          </w:rPr>
                          <w:t xml:space="preserve"> </w:t>
                        </w:r>
                        <w:r>
                          <w:rPr>
                            <w:rFonts w:ascii="Courier New" w:hAnsi="Courier New"/>
                            <w:spacing w:val="-10"/>
                            <w:sz w:val="18"/>
                          </w:rPr>
                          <w:t>{</w:t>
                        </w:r>
                      </w:p>
                      <w:p>
                        <w:pPr>
                          <w:pStyle w:val="Normal"/>
                          <w:spacing w:before="7" w:after="0"/>
                          <w:rPr>
                            <w:rFonts w:ascii="Courier New" w:hAnsi="Courier New"/>
                            <w:sz w:val="24"/>
                          </w:rPr>
                        </w:pPr>
                        <w:r>
                          <w:rPr>
                            <w:rFonts w:ascii="Courier New" w:hAnsi="Courier New"/>
                            <w:sz w:val="24"/>
                          </w:rPr>
                        </w:r>
                      </w:p>
                      <w:p>
                        <w:pPr>
                          <w:pStyle w:val="Normal"/>
                          <w:spacing w:lineRule="atLeast" w:line="280" w:before="1" w:after="0"/>
                          <w:ind w:left="1317" w:right="686" w:hanging="432"/>
                          <w:rPr>
                            <w:rFonts w:ascii="Courier New" w:hAnsi="Courier New"/>
                            <w:sz w:val="18"/>
                          </w:rPr>
                        </w:pPr>
                        <w:r>
                          <w:rPr>
                            <w:rFonts w:ascii="Courier New" w:hAnsi="Courier New"/>
                            <w:sz w:val="18"/>
                          </w:rPr>
                          <w:t>fun</w:t>
                        </w:r>
                        <w:r>
                          <w:rPr>
                            <w:rFonts w:ascii="Courier New" w:hAnsi="Courier New"/>
                            <w:spacing w:val="-8"/>
                            <w:sz w:val="18"/>
                          </w:rPr>
                          <w:t xml:space="preserve"> </w:t>
                        </w:r>
                        <w:r>
                          <w:rPr>
                            <w:rFonts w:ascii="Courier New" w:hAnsi="Courier New"/>
                            <w:sz w:val="18"/>
                          </w:rPr>
                          <w:t>writeStream(name:</w:t>
                        </w:r>
                        <w:r>
                          <w:rPr>
                            <w:rFonts w:ascii="Courier New" w:hAnsi="Courier New"/>
                            <w:spacing w:val="-8"/>
                            <w:sz w:val="18"/>
                          </w:rPr>
                          <w:t xml:space="preserve"> </w:t>
                        </w:r>
                        <w:r>
                          <w:rPr>
                            <w:rFonts w:ascii="Courier New" w:hAnsi="Courier New"/>
                            <w:sz w:val="18"/>
                          </w:rPr>
                          <w:t>String,</w:t>
                        </w:r>
                        <w:r>
                          <w:rPr>
                            <w:rFonts w:ascii="Courier New" w:hAnsi="Courier New"/>
                            <w:spacing w:val="-8"/>
                            <w:sz w:val="18"/>
                          </w:rPr>
                          <w:t xml:space="preserve"> </w:t>
                        </w:r>
                        <w:r>
                          <w:rPr>
                            <w:rFonts w:ascii="Courier New" w:hAnsi="Courier New"/>
                            <w:sz w:val="18"/>
                          </w:rPr>
                          <w:t>inputStream:</w:t>
                        </w:r>
                        <w:r>
                          <w:rPr>
                            <w:rFonts w:ascii="Courier New" w:hAnsi="Courier New"/>
                            <w:spacing w:val="-8"/>
                            <w:sz w:val="18"/>
                          </w:rPr>
                          <w:t xml:space="preserve"> </w:t>
                        </w:r>
                        <w:r>
                          <w:rPr>
                            <w:rFonts w:ascii="Courier New" w:hAnsi="Courier New"/>
                            <w:sz w:val="18"/>
                          </w:rPr>
                          <w:t>InputStream)</w:t>
                        </w:r>
                        <w:r>
                          <w:rPr>
                            <w:rFonts w:ascii="Courier New" w:hAnsi="Courier New"/>
                            <w:spacing w:val="-8"/>
                            <w:sz w:val="18"/>
                          </w:rPr>
                          <w:t xml:space="preserve"> </w:t>
                        </w:r>
                        <w:r>
                          <w:rPr>
                            <w:rFonts w:ascii="Courier New" w:hAnsi="Courier New"/>
                            <w:sz w:val="18"/>
                          </w:rPr>
                          <w:t>{ val</w:t>
                        </w:r>
                        <w:r>
                          <w:rPr>
                            <w:rFonts w:ascii="Courier New" w:hAnsi="Courier New"/>
                            <w:spacing w:val="-10"/>
                            <w:sz w:val="18"/>
                          </w:rPr>
                          <w:t xml:space="preserve"> </w:t>
                        </w:r>
                        <w:r>
                          <w:rPr>
                            <w:rFonts w:ascii="Courier New" w:hAnsi="Courier New"/>
                            <w:sz w:val="18"/>
                          </w:rPr>
                          <w:t>fileToSave</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File(context.externalCacheDir,</w:t>
                        </w:r>
                        <w:r>
                          <w:rPr>
                            <w:rFonts w:ascii="Courier New" w:hAnsi="Courier New"/>
                            <w:spacing w:val="-10"/>
                            <w:sz w:val="18"/>
                          </w:rPr>
                          <w:t xml:space="preserve"> </w:t>
                        </w:r>
                        <w:r>
                          <w:rPr>
                            <w:rFonts w:ascii="Courier New" w:hAnsi="Courier New"/>
                            <w:sz w:val="18"/>
                          </w:rPr>
                          <w:t>name) val outputStream =</w:t>
                        </w:r>
                      </w:p>
                      <w:p>
                        <w:pPr>
                          <w:pStyle w:val="Normal"/>
                          <w:spacing w:lineRule="exact" w:line="200"/>
                          <w:ind w:left="1533" w:hanging="0"/>
                          <w:rPr>
                            <w:rFonts w:ascii="Courier New" w:hAnsi="Courier New"/>
                            <w:sz w:val="18"/>
                          </w:rPr>
                        </w:pPr>
                        <w:r>
                          <w:rPr>
                            <w:rFonts w:ascii="Courier New" w:hAnsi="Courier New"/>
                            <w:spacing w:val="-2"/>
                            <w:sz w:val="18"/>
                          </w:rPr>
                          <w:t>context.contentResolver.openOutputStream(</w:t>
                        </w:r>
                      </w:p>
                      <w:p>
                        <w:pPr>
                          <w:pStyle w:val="Normal"/>
                          <w:spacing w:before="16" w:after="0"/>
                          <w:ind w:left="1749" w:hanging="0"/>
                          <w:rPr>
                            <w:rFonts w:ascii="Courier New" w:hAnsi="Courier New"/>
                            <w:sz w:val="18"/>
                          </w:rPr>
                        </w:pPr>
                        <w:r>
                          <w:rPr>
                            <w:rFonts w:ascii="Courier New" w:hAnsi="Courier New"/>
                            <w:spacing w:val="-5"/>
                            <w:sz w:val="18"/>
                          </w:rPr>
                          <w:t>fileToUriMapper.getUriForFile(context,</w:t>
                        </w:r>
                        <w:r>
                          <w:rPr>
                            <w:rFonts w:ascii="Courier New" w:hAnsi="Courier New"/>
                            <w:spacing w:val="28"/>
                            <w:sz w:val="18"/>
                          </w:rPr>
                          <w:t xml:space="preserve"> </w:t>
                        </w:r>
                        <w:r>
                          <w:rPr>
                            <w:rFonts w:ascii="Courier New" w:hAnsi="Courier New"/>
                            <w:spacing w:val="-2"/>
                            <w:sz w:val="18"/>
                          </w:rPr>
                          <w:t>fileToSave),</w:t>
                        </w:r>
                      </w:p>
                      <w:p>
                        <w:pPr>
                          <w:pStyle w:val="Normal"/>
                          <w:spacing w:before="76" w:after="0"/>
                          <w:ind w:left="1749" w:hanging="0"/>
                          <w:rPr>
                            <w:rFonts w:ascii="Courier New" w:hAnsi="Courier New"/>
                            <w:sz w:val="18"/>
                          </w:rPr>
                        </w:pPr>
                        <w:r>
                          <w:rPr>
                            <w:rFonts w:ascii="Courier New" w:hAnsi="Courier New"/>
                            <w:spacing w:val="-4"/>
                            <w:sz w:val="18"/>
                          </w:rPr>
                          <w:t>"rw"</w:t>
                        </w:r>
                      </w:p>
                      <w:p>
                        <w:pPr>
                          <w:pStyle w:val="Normal"/>
                          <w:spacing w:before="76" w:after="0"/>
                          <w:ind w:left="1317" w:hanging="0"/>
                          <w:rPr>
                            <w:rFonts w:ascii="Courier New" w:hAnsi="Courier New"/>
                            <w:sz w:val="18"/>
                          </w:rPr>
                        </w:pPr>
                        <w:r>
                          <w:rPr>
                            <w:rFonts w:ascii="Courier New" w:hAnsi="Courier New"/>
                            <w:sz w:val="18"/>
                          </w:rPr>
                          <w:t>)</w:t>
                        </w:r>
                      </w:p>
                      <w:p>
                        <w:pPr>
                          <w:pStyle w:val="Normal"/>
                          <w:spacing w:before="76" w:after="0"/>
                          <w:ind w:left="1317" w:hanging="0"/>
                          <w:rPr>
                            <w:rFonts w:ascii="Courier New" w:hAnsi="Courier New"/>
                            <w:sz w:val="18"/>
                          </w:rPr>
                        </w:pPr>
                        <w:r>
                          <w:rPr>
                            <w:rFonts w:ascii="Courier New" w:hAnsi="Courier New"/>
                            <w:sz w:val="18"/>
                          </w:rPr>
                          <w:t>IOUtils.copy(inputStream,</w:t>
                        </w:r>
                        <w:r>
                          <w:rPr>
                            <w:rFonts w:ascii="Courier New" w:hAnsi="Courier New"/>
                            <w:spacing w:val="-25"/>
                            <w:sz w:val="18"/>
                          </w:rPr>
                          <w:t xml:space="preserve"> </w:t>
                        </w:r>
                        <w:r>
                          <w:rPr>
                            <w:rFonts w:ascii="Courier New" w:hAnsi="Courier New"/>
                            <w:spacing w:val="-2"/>
                            <w:sz w:val="18"/>
                          </w:rPr>
                          <w:t>outputStream)</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ListParagraph"/>
        <w:numPr>
          <w:ilvl w:val="0"/>
          <w:numId w:val="7"/>
        </w:numPr>
        <w:tabs>
          <w:tab w:val="clear" w:pos="720"/>
          <w:tab w:val="left" w:pos="1274" w:leader="none"/>
        </w:tabs>
        <w:ind w:left="1274" w:hanging="360"/>
        <w:jc w:val="left"/>
        <w:rPr>
          <w:sz w:val="20"/>
        </w:rPr>
      </w:pPr>
      <w:r>
        <w:rPr>
          <w:sz w:val="20"/>
        </w:rPr>
        <w:t>Make</w:t>
      </w:r>
      <w:r>
        <w:rPr>
          <w:spacing w:val="-6"/>
          <w:sz w:val="20"/>
        </w:rPr>
        <w:t xml:space="preserve"> </w:t>
      </w:r>
      <w:r>
        <w:rPr>
          <w:sz w:val="20"/>
        </w:rPr>
        <w:t>sure</w:t>
      </w:r>
      <w:r>
        <w:rPr>
          <w:spacing w:val="-3"/>
          <w:sz w:val="20"/>
        </w:rPr>
        <w:t xml:space="preserve"> </w:t>
      </w:r>
      <w:r>
        <w:rPr>
          <w:sz w:val="20"/>
        </w:rPr>
        <w:t>you</w:t>
      </w:r>
      <w:r>
        <w:rPr>
          <w:spacing w:val="-3"/>
          <w:sz w:val="20"/>
        </w:rPr>
        <w:t xml:space="preserve"> </w:t>
      </w:r>
      <w:r>
        <w:rPr>
          <w:sz w:val="20"/>
        </w:rPr>
        <w:t>have</w:t>
      </w:r>
      <w:r>
        <w:rPr>
          <w:spacing w:val="-2"/>
          <w:sz w:val="20"/>
        </w:rPr>
        <w:t xml:space="preserve"> </w:t>
      </w:r>
      <w:r>
        <w:rPr>
          <w:sz w:val="20"/>
        </w:rPr>
        <w:t>the</w:t>
      </w:r>
      <w:r>
        <w:rPr>
          <w:spacing w:val="-3"/>
          <w:sz w:val="20"/>
        </w:rPr>
        <w:t xml:space="preserve"> </w:t>
      </w:r>
      <w:r>
        <w:rPr>
          <w:sz w:val="20"/>
        </w:rPr>
        <w:t>provider</w:t>
      </w:r>
      <w:r>
        <w:rPr>
          <w:spacing w:val="-3"/>
          <w:sz w:val="20"/>
        </w:rPr>
        <w:t xml:space="preserve"> </w:t>
      </w:r>
      <w:r>
        <w:rPr>
          <w:sz w:val="20"/>
        </w:rPr>
        <w:t>in</w:t>
      </w:r>
      <w:r>
        <w:rPr>
          <w:spacing w:val="-3"/>
          <w:sz w:val="20"/>
        </w:rPr>
        <w:t xml:space="preserve"> </w:t>
      </w:r>
      <w:r>
        <w:rPr>
          <w:sz w:val="20"/>
        </w:rPr>
        <w:t>the</w:t>
      </w:r>
      <w:r>
        <w:rPr>
          <w:spacing w:val="-4"/>
          <w:sz w:val="20"/>
        </w:rPr>
        <w:t xml:space="preserve"> </w:t>
      </w:r>
      <w:r>
        <w:rPr>
          <w:rFonts w:ascii="Courier New" w:hAnsi="Courier New"/>
          <w:b/>
        </w:rPr>
        <w:t>AndroidManifest.xml</w:t>
      </w:r>
      <w:r>
        <w:rPr>
          <w:rFonts w:ascii="Courier New" w:hAnsi="Courier New"/>
          <w:b/>
          <w:spacing w:val="-80"/>
        </w:rPr>
        <w:t xml:space="preserve"> </w:t>
      </w:r>
      <w:r>
        <w:rPr>
          <w:spacing w:val="-2"/>
          <w:sz w:val="20"/>
        </w:rPr>
        <w:t>file:</w:t>
      </w:r>
    </w:p>
    <w:p>
      <w:pPr>
        <w:pStyle w:val="TextBody"/>
        <w:spacing w:before="11" w:after="0"/>
        <w:rPr>
          <w:sz w:val="8"/>
        </w:rPr>
      </w:pPr>
      <w:r>
        <w:rPr>
          <w:sz w:val="8"/>
        </w:rPr>
        <mc:AlternateContent>
          <mc:Choice Requires="wpg">
            <w:drawing>
              <wp:anchor behindDoc="0" distT="0" distB="635" distL="0" distR="4445" simplePos="0" locked="0" layoutInCell="0" allowOverlap="1" relativeHeight="1823" wp14:anchorId="0D14676B">
                <wp:simplePos x="0" y="0"/>
                <wp:positionH relativeFrom="page">
                  <wp:posOffset>1120140</wp:posOffset>
                </wp:positionH>
                <wp:positionV relativeFrom="paragraph">
                  <wp:posOffset>90805</wp:posOffset>
                </wp:positionV>
                <wp:extent cx="5074920" cy="1819275"/>
                <wp:effectExtent l="0" t="635" r="635" b="0"/>
                <wp:wrapTopAndBottom/>
                <wp:docPr id="1196" name="docshapegroup934"/>
                <a:graphic xmlns:a="http://schemas.openxmlformats.org/drawingml/2006/main">
                  <a:graphicData uri="http://schemas.microsoft.com/office/word/2010/wordprocessingGroup">
                    <wpg:wgp>
                      <wpg:cNvGrpSpPr/>
                      <wpg:grpSpPr>
                        <a:xfrm>
                          <a:off x="0" y="0"/>
                          <a:ext cx="5074920" cy="1819440"/>
                          <a:chOff x="0" y="0"/>
                          <a:chExt cx="5074920" cy="1819440"/>
                        </a:xfrm>
                      </wpg:grpSpPr>
                      <wps:wsp>
                        <wps:cNvSpPr/>
                        <wps:spPr>
                          <a:xfrm>
                            <a:off x="0" y="6480"/>
                            <a:ext cx="5074920" cy="1806480"/>
                          </a:xfrm>
                          <a:prstGeom prst="rect">
                            <a:avLst/>
                          </a:prstGeom>
                          <a:solidFill>
                            <a:srgbClr val="f6f6f6"/>
                          </a:solidFill>
                          <a:ln w="0">
                            <a:noFill/>
                          </a:ln>
                        </wps:spPr>
                        <wps:style>
                          <a:lnRef idx="0"/>
                          <a:fillRef idx="0"/>
                          <a:effectRef idx="0"/>
                          <a:fontRef idx="minor"/>
                        </wps:style>
                        <wps:bodyPr/>
                      </wps:wsp>
                      <wps:wsp>
                        <wps:cNvSpPr/>
                        <wps:spPr>
                          <a:xfrm>
                            <a:off x="0" y="0"/>
                            <a:ext cx="5074920" cy="1819440"/>
                          </a:xfrm>
                          <a:custGeom>
                            <a:avLst/>
                            <a:gdLst>
                              <a:gd name="textAreaLeft" fmla="*/ 0 w 2877120"/>
                              <a:gd name="textAreaRight" fmla="*/ 2879280 w 2877120"/>
                              <a:gd name="textAreaTop" fmla="*/ 0 h 1031400"/>
                              <a:gd name="textAreaBottom" fmla="*/ 1033560 h 1031400"/>
                            </a:gdLst>
                            <a:ahLst/>
                            <a:rect l="textAreaLeft" t="textAreaTop" r="textAreaRight" b="textAreaBottom"/>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793880"/>
                          </a:xfrm>
                          <a:prstGeom prst="rect">
                            <a:avLst/>
                          </a:prstGeom>
                          <a:noFill/>
                          <a:ln w="0">
                            <a:noFill/>
                          </a:ln>
                        </wps:spPr>
                        <wps:style>
                          <a:lnRef idx="0"/>
                          <a:fillRef idx="0"/>
                          <a:effectRef idx="0"/>
                          <a:fontRef idx="minor"/>
                        </wps:style>
                        <wps:txbx>
                          <w:txbxContent>
                            <w:p>
                              <w:pPr>
                                <w:pStyle w:val="Normal"/>
                                <w:spacing w:before="40" w:after="0"/>
                                <w:ind w:left="1317" w:hanging="0"/>
                                <w:rPr>
                                  <w:rFonts w:ascii="Courier New" w:hAnsi="Courier New"/>
                                  <w:sz w:val="18"/>
                                </w:rPr>
                              </w:pPr>
                              <w:r>
                                <w:rPr>
                                  <w:rFonts w:ascii="Courier New" w:hAnsi="Courier New"/>
                                  <w:spacing w:val="-2"/>
                                  <w:sz w:val="18"/>
                                </w:rPr>
                                <w:t>&lt;provider</w:t>
                              </w:r>
                            </w:p>
                            <w:p>
                              <w:pPr>
                                <w:pStyle w:val="Normal"/>
                                <w:spacing w:lineRule="atLeast" w:line="280"/>
                                <w:ind w:left="1749" w:hanging="0"/>
                                <w:rPr>
                                  <w:rFonts w:ascii="Courier New" w:hAnsi="Courier New"/>
                                  <w:sz w:val="18"/>
                                </w:rPr>
                              </w:pPr>
                              <w:r>
                                <w:rPr>
                                  <w:rFonts w:ascii="Courier New" w:hAnsi="Courier New"/>
                                  <w:spacing w:val="-2"/>
                                  <w:sz w:val="18"/>
                                </w:rPr>
                                <w:t>android:name="androidx.core.content.FileProvider" android:authorities="com.android.testable</w:t>
                              </w:r>
                            </w:p>
                            <w:p>
                              <w:pPr>
                                <w:pStyle w:val="Normal"/>
                                <w:spacing w:lineRule="auto" w:line="259"/>
                                <w:ind w:left="1749" w:right="1274" w:firstLine="216"/>
                                <w:rPr>
                                  <w:rFonts w:ascii="Courier New" w:hAnsi="Courier New"/>
                                  <w:sz w:val="18"/>
                                </w:rPr>
                              </w:pPr>
                              <w:r>
                                <w:rPr>
                                  <w:rFonts w:ascii="Courier New" w:hAnsi="Courier New"/>
                                  <w:spacing w:val="-2"/>
                                  <w:sz w:val="18"/>
                                </w:rPr>
                                <w:t>.remote_media_provider" android:exported="false"</w:t>
                              </w:r>
                            </w:p>
                            <w:p>
                              <w:pPr>
                                <w:pStyle w:val="Normal"/>
                                <w:spacing w:before="56" w:after="0"/>
                                <w:ind w:left="1749" w:hanging="0"/>
                                <w:rPr>
                                  <w:rFonts w:ascii="Courier New" w:hAnsi="Courier New"/>
                                  <w:sz w:val="18"/>
                                </w:rPr>
                              </w:pPr>
                              <w:r>
                                <w:rPr>
                                  <w:rFonts w:ascii="Courier New" w:hAnsi="Courier New"/>
                                  <w:spacing w:val="-2"/>
                                  <w:sz w:val="18"/>
                                </w:rPr>
                                <w:t>android:grantUriPermissions="true"&gt;</w:t>
                              </w:r>
                            </w:p>
                            <w:p>
                              <w:pPr>
                                <w:pStyle w:val="Normal"/>
                                <w:spacing w:before="76" w:after="0"/>
                                <w:ind w:left="1749" w:hanging="0"/>
                                <w:rPr>
                                  <w:rFonts w:ascii="Courier New" w:hAnsi="Courier New"/>
                                  <w:sz w:val="18"/>
                                </w:rPr>
                              </w:pPr>
                              <w:r>
                                <w:rPr>
                                  <w:rFonts w:ascii="Courier New" w:hAnsi="Courier New"/>
                                  <w:spacing w:val="-2"/>
                                  <w:sz w:val="18"/>
                                </w:rPr>
                                <w:t>&lt;meta-</w:t>
                              </w:r>
                              <w:r>
                                <w:rPr>
                                  <w:rFonts w:ascii="Courier New" w:hAnsi="Courier New"/>
                                  <w:spacing w:val="-4"/>
                                  <w:sz w:val="18"/>
                                </w:rPr>
                                <w:t>data</w:t>
                              </w:r>
                            </w:p>
                            <w:p>
                              <w:pPr>
                                <w:pStyle w:val="Normal"/>
                                <w:spacing w:lineRule="exact" w:line="202" w:before="76" w:after="0"/>
                                <w:ind w:left="2181" w:hanging="0"/>
                                <w:rPr>
                                  <w:rFonts w:ascii="Courier New" w:hAnsi="Courier New"/>
                                  <w:sz w:val="18"/>
                                </w:rPr>
                              </w:pPr>
                              <w:r>
                                <w:rPr>
                                  <w:rFonts w:ascii="Courier New" w:hAnsi="Courier New"/>
                                  <w:spacing w:val="-2"/>
                                  <w:sz w:val="18"/>
                                </w:rPr>
                                <w:t>android:name="android.support</w:t>
                              </w:r>
                            </w:p>
                            <w:p>
                              <w:pPr>
                                <w:pStyle w:val="Normal"/>
                                <w:spacing w:lineRule="exact" w:line="202"/>
                                <w:ind w:left="2397" w:hanging="0"/>
                                <w:rPr>
                                  <w:rFonts w:ascii="Courier New" w:hAnsi="Courier New"/>
                                  <w:sz w:val="18"/>
                                </w:rPr>
                              </w:pPr>
                              <w:r>
                                <w:rPr>
                                  <w:rFonts w:ascii="Courier New" w:hAnsi="Courier New"/>
                                  <w:spacing w:val="-2"/>
                                  <w:sz w:val="18"/>
                                </w:rPr>
                                <w:t>.FILE_PROVIDER_PATHS"</w:t>
                              </w:r>
                            </w:p>
                            <w:p>
                              <w:pPr>
                                <w:pStyle w:val="Normal"/>
                                <w:spacing w:before="16" w:after="0"/>
                                <w:ind w:left="2181" w:hanging="0"/>
                                <w:rPr>
                                  <w:rFonts w:ascii="Courier New" w:hAnsi="Courier New"/>
                                  <w:sz w:val="18"/>
                                </w:rPr>
                              </w:pPr>
                              <w:r>
                                <w:rPr>
                                  <w:rFonts w:ascii="Courier New" w:hAnsi="Courier New"/>
                                  <w:spacing w:val="-2"/>
                                  <w:sz w:val="18"/>
                                </w:rPr>
                                <w:t>android:resource="@xml/provider_paths"</w:t>
                              </w:r>
                              <w:r>
                                <w:rPr>
                                  <w:rFonts w:ascii="Courier New" w:hAnsi="Courier New"/>
                                  <w:spacing w:val="36"/>
                                  <w:sz w:val="18"/>
                                </w:rPr>
                                <w:t xml:space="preserve"> </w:t>
                              </w:r>
                              <w:r>
                                <w:rPr>
                                  <w:rFonts w:ascii="Courier New" w:hAnsi="Courier New"/>
                                  <w:spacing w:val="-5"/>
                                  <w:sz w:val="18"/>
                                </w:rPr>
                                <w:t>/&gt;</w:t>
                              </w:r>
                            </w:p>
                            <w:p>
                              <w:pPr>
                                <w:pStyle w:val="Normal"/>
                                <w:spacing w:before="76" w:after="0"/>
                                <w:ind w:left="1317" w:hanging="0"/>
                                <w:rPr>
                                  <w:rFonts w:ascii="Courier New" w:hAnsi="Courier New"/>
                                  <w:sz w:val="18"/>
                                </w:rPr>
                              </w:pPr>
                              <w:r>
                                <w:rPr>
                                  <w:rFonts w:ascii="Courier New" w:hAnsi="Courier New"/>
                                  <w:spacing w:val="-2"/>
                                  <w:sz w:val="18"/>
                                </w:rPr>
                                <w:t>&lt;/provider&gt;</w:t>
                              </w:r>
                            </w:p>
                          </w:txbxContent>
                        </wps:txbx>
                        <wps:bodyPr lIns="0" rIns="0" tIns="0" bIns="0" anchor="t">
                          <a:noAutofit/>
                        </wps:bodyPr>
                      </wps:wsp>
                    </wpg:wgp>
                  </a:graphicData>
                </a:graphic>
              </wp:anchor>
            </w:drawing>
          </mc:Choice>
          <mc:Fallback>
            <w:pict>
              <v:group id="shape_0" alt="docshapegroup934" style="position:absolute;margin-left:88.2pt;margin-top:7.15pt;width:399.6pt;height:143.25pt" coordorigin="1764,143" coordsize="7992,2865">
                <v:rect id="shape_0" path="m0,0l-2147483645,0l-2147483645,-2147483646l0,-2147483646xe" fillcolor="#f6f6f6" stroked="f" o:allowincell="f" style="position:absolute;left:1764;top:153;width:7991;height:284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3;width:7991;height:2824;mso-wrap-style:square;v-text-anchor:top;mso-position-horizontal-relative:page">
                  <v:fill o:detectmouseclick="t" on="false"/>
                  <v:stroke color="#3465a4" joinstyle="round" endcap="flat"/>
                  <v:textbox>
                    <w:txbxContent>
                      <w:p>
                        <w:pPr>
                          <w:pStyle w:val="Normal"/>
                          <w:spacing w:before="40" w:after="0"/>
                          <w:ind w:left="1317" w:hanging="0"/>
                          <w:rPr>
                            <w:rFonts w:ascii="Courier New" w:hAnsi="Courier New"/>
                            <w:sz w:val="18"/>
                          </w:rPr>
                        </w:pPr>
                        <w:r>
                          <w:rPr>
                            <w:rFonts w:ascii="Courier New" w:hAnsi="Courier New"/>
                            <w:spacing w:val="-2"/>
                            <w:sz w:val="18"/>
                          </w:rPr>
                          <w:t>&lt;provider</w:t>
                        </w:r>
                      </w:p>
                      <w:p>
                        <w:pPr>
                          <w:pStyle w:val="Normal"/>
                          <w:spacing w:lineRule="atLeast" w:line="280"/>
                          <w:ind w:left="1749" w:hanging="0"/>
                          <w:rPr>
                            <w:rFonts w:ascii="Courier New" w:hAnsi="Courier New"/>
                            <w:sz w:val="18"/>
                          </w:rPr>
                        </w:pPr>
                        <w:r>
                          <w:rPr>
                            <w:rFonts w:ascii="Courier New" w:hAnsi="Courier New"/>
                            <w:spacing w:val="-2"/>
                            <w:sz w:val="18"/>
                          </w:rPr>
                          <w:t>android:name="androidx.core.content.FileProvider" android:authorities="com.android.testable</w:t>
                        </w:r>
                      </w:p>
                      <w:p>
                        <w:pPr>
                          <w:pStyle w:val="Normal"/>
                          <w:spacing w:lineRule="auto" w:line="259"/>
                          <w:ind w:left="1749" w:right="1274" w:firstLine="216"/>
                          <w:rPr>
                            <w:rFonts w:ascii="Courier New" w:hAnsi="Courier New"/>
                            <w:sz w:val="18"/>
                          </w:rPr>
                        </w:pPr>
                        <w:r>
                          <w:rPr>
                            <w:rFonts w:ascii="Courier New" w:hAnsi="Courier New"/>
                            <w:spacing w:val="-2"/>
                            <w:sz w:val="18"/>
                          </w:rPr>
                          <w:t>.remote_media_provider" android:exported="false"</w:t>
                        </w:r>
                      </w:p>
                      <w:p>
                        <w:pPr>
                          <w:pStyle w:val="Normal"/>
                          <w:spacing w:before="56" w:after="0"/>
                          <w:ind w:left="1749" w:hanging="0"/>
                          <w:rPr>
                            <w:rFonts w:ascii="Courier New" w:hAnsi="Courier New"/>
                            <w:sz w:val="18"/>
                          </w:rPr>
                        </w:pPr>
                        <w:r>
                          <w:rPr>
                            <w:rFonts w:ascii="Courier New" w:hAnsi="Courier New"/>
                            <w:spacing w:val="-2"/>
                            <w:sz w:val="18"/>
                          </w:rPr>
                          <w:t>android:grantUriPermissions="true"&gt;</w:t>
                        </w:r>
                      </w:p>
                      <w:p>
                        <w:pPr>
                          <w:pStyle w:val="Normal"/>
                          <w:spacing w:before="76" w:after="0"/>
                          <w:ind w:left="1749" w:hanging="0"/>
                          <w:rPr>
                            <w:rFonts w:ascii="Courier New" w:hAnsi="Courier New"/>
                            <w:sz w:val="18"/>
                          </w:rPr>
                        </w:pPr>
                        <w:r>
                          <w:rPr>
                            <w:rFonts w:ascii="Courier New" w:hAnsi="Courier New"/>
                            <w:spacing w:val="-2"/>
                            <w:sz w:val="18"/>
                          </w:rPr>
                          <w:t>&lt;meta-</w:t>
                        </w:r>
                        <w:r>
                          <w:rPr>
                            <w:rFonts w:ascii="Courier New" w:hAnsi="Courier New"/>
                            <w:spacing w:val="-4"/>
                            <w:sz w:val="18"/>
                          </w:rPr>
                          <w:t>data</w:t>
                        </w:r>
                      </w:p>
                      <w:p>
                        <w:pPr>
                          <w:pStyle w:val="Normal"/>
                          <w:spacing w:lineRule="exact" w:line="202" w:before="76" w:after="0"/>
                          <w:ind w:left="2181" w:hanging="0"/>
                          <w:rPr>
                            <w:rFonts w:ascii="Courier New" w:hAnsi="Courier New"/>
                            <w:sz w:val="18"/>
                          </w:rPr>
                        </w:pPr>
                        <w:r>
                          <w:rPr>
                            <w:rFonts w:ascii="Courier New" w:hAnsi="Courier New"/>
                            <w:spacing w:val="-2"/>
                            <w:sz w:val="18"/>
                          </w:rPr>
                          <w:t>android:name="android.support</w:t>
                        </w:r>
                      </w:p>
                      <w:p>
                        <w:pPr>
                          <w:pStyle w:val="Normal"/>
                          <w:spacing w:lineRule="exact" w:line="202"/>
                          <w:ind w:left="2397" w:hanging="0"/>
                          <w:rPr>
                            <w:rFonts w:ascii="Courier New" w:hAnsi="Courier New"/>
                            <w:sz w:val="18"/>
                          </w:rPr>
                        </w:pPr>
                        <w:r>
                          <w:rPr>
                            <w:rFonts w:ascii="Courier New" w:hAnsi="Courier New"/>
                            <w:spacing w:val="-2"/>
                            <w:sz w:val="18"/>
                          </w:rPr>
                          <w:t>.FILE_PROVIDER_PATHS"</w:t>
                        </w:r>
                      </w:p>
                      <w:p>
                        <w:pPr>
                          <w:pStyle w:val="Normal"/>
                          <w:spacing w:before="16" w:after="0"/>
                          <w:ind w:left="2181" w:hanging="0"/>
                          <w:rPr>
                            <w:rFonts w:ascii="Courier New" w:hAnsi="Courier New"/>
                            <w:sz w:val="18"/>
                          </w:rPr>
                        </w:pPr>
                        <w:r>
                          <w:rPr>
                            <w:rFonts w:ascii="Courier New" w:hAnsi="Courier New"/>
                            <w:spacing w:val="-2"/>
                            <w:sz w:val="18"/>
                          </w:rPr>
                          <w:t>android:resource="@xml/provider_paths"</w:t>
                        </w:r>
                        <w:r>
                          <w:rPr>
                            <w:rFonts w:ascii="Courier New" w:hAnsi="Courier New"/>
                            <w:spacing w:val="36"/>
                            <w:sz w:val="18"/>
                          </w:rPr>
                          <w:t xml:space="preserve"> </w:t>
                        </w:r>
                        <w:r>
                          <w:rPr>
                            <w:rFonts w:ascii="Courier New" w:hAnsi="Courier New"/>
                            <w:spacing w:val="-5"/>
                            <w:sz w:val="18"/>
                          </w:rPr>
                          <w:t>/&gt;</w:t>
                        </w:r>
                      </w:p>
                      <w:p>
                        <w:pPr>
                          <w:pStyle w:val="Normal"/>
                          <w:spacing w:before="76" w:after="0"/>
                          <w:ind w:left="1317" w:hanging="0"/>
                          <w:rPr>
                            <w:rFonts w:ascii="Courier New" w:hAnsi="Courier New"/>
                            <w:sz w:val="18"/>
                          </w:rPr>
                        </w:pPr>
                        <w:r>
                          <w:rPr>
                            <w:rFonts w:ascii="Courier New" w:hAnsi="Courier New"/>
                            <w:spacing w:val="-2"/>
                            <w:sz w:val="18"/>
                          </w:rPr>
                          <w:t>&lt;/provider&gt;</w:t>
                        </w:r>
                      </w:p>
                    </w:txbxContent>
                  </v:textbox>
                  <w10:wrap type="topAndBottom"/>
                </v:rect>
              </v:group>
            </w:pict>
          </mc:Fallback>
        </mc:AlternateContent>
      </w:r>
    </w:p>
    <w:p>
      <w:pPr>
        <w:pStyle w:val="Normal"/>
        <w:spacing w:before="72" w:after="0"/>
        <w:ind w:left="1274" w:hanging="0"/>
        <w:rPr>
          <w:sz w:val="20"/>
        </w:rPr>
      </w:pPr>
      <w:r>
        <w:rPr>
          <w:sz w:val="20"/>
        </w:rPr>
        <w:t>Make</w:t>
      </w:r>
      <w:r>
        <w:rPr>
          <w:spacing w:val="-4"/>
          <w:sz w:val="20"/>
        </w:rPr>
        <w:t xml:space="preserve"> </w:t>
      </w:r>
      <w:r>
        <w:rPr>
          <w:sz w:val="20"/>
        </w:rPr>
        <w:t>sure</w:t>
      </w:r>
      <w:r>
        <w:rPr>
          <w:spacing w:val="-2"/>
          <w:sz w:val="20"/>
        </w:rPr>
        <w:t xml:space="preserve"> </w:t>
      </w:r>
      <w:r>
        <w:rPr>
          <w:sz w:val="20"/>
        </w:rPr>
        <w:t>to</w:t>
      </w:r>
      <w:r>
        <w:rPr>
          <w:spacing w:val="-2"/>
          <w:sz w:val="20"/>
        </w:rPr>
        <w:t xml:space="preserve"> </w:t>
      </w:r>
      <w:r>
        <w:rPr>
          <w:sz w:val="20"/>
        </w:rPr>
        <w:t>set</w:t>
      </w:r>
      <w:r>
        <w:rPr>
          <w:spacing w:val="-1"/>
          <w:sz w:val="20"/>
        </w:rPr>
        <w:t xml:space="preserve"> </w:t>
      </w:r>
      <w:r>
        <w:rPr>
          <w:sz w:val="20"/>
        </w:rPr>
        <w:t>the</w:t>
      </w:r>
      <w:r>
        <w:rPr>
          <w:spacing w:val="-2"/>
          <w:sz w:val="20"/>
        </w:rPr>
        <w:t xml:space="preserve"> </w:t>
      </w:r>
      <w:r>
        <w:rPr>
          <w:sz w:val="20"/>
        </w:rPr>
        <w:t>same</w:t>
      </w:r>
      <w:r>
        <w:rPr>
          <w:spacing w:val="-2"/>
          <w:sz w:val="20"/>
        </w:rPr>
        <w:t xml:space="preserve"> </w:t>
      </w:r>
      <w:r>
        <w:rPr>
          <w:sz w:val="20"/>
        </w:rPr>
        <w:t>authority</w:t>
      </w:r>
      <w:r>
        <w:rPr>
          <w:spacing w:val="-2"/>
          <w:sz w:val="20"/>
        </w:rPr>
        <w:t xml:space="preserve"> </w:t>
      </w:r>
      <w:r>
        <w:rPr>
          <w:sz w:val="20"/>
        </w:rPr>
        <w:t>here</w:t>
      </w:r>
      <w:r>
        <w:rPr>
          <w:spacing w:val="-2"/>
          <w:sz w:val="20"/>
        </w:rPr>
        <w:t xml:space="preserve"> </w:t>
      </w:r>
      <w:r>
        <w:rPr>
          <w:sz w:val="20"/>
        </w:rPr>
        <w:t>as</w:t>
      </w:r>
      <w:r>
        <w:rPr>
          <w:spacing w:val="-2"/>
          <w:sz w:val="20"/>
        </w:rPr>
        <w:t xml:space="preserve"> </w:t>
      </w:r>
      <w:r>
        <w:rPr>
          <w:sz w:val="20"/>
        </w:rPr>
        <w:t>you</w:t>
      </w:r>
      <w:r>
        <w:rPr>
          <w:spacing w:val="-2"/>
          <w:sz w:val="20"/>
        </w:rPr>
        <w:t xml:space="preserve"> </w:t>
      </w:r>
      <w:r>
        <w:rPr>
          <w:sz w:val="20"/>
        </w:rPr>
        <w:t>did</w:t>
      </w:r>
      <w:r>
        <w:rPr>
          <w:spacing w:val="-2"/>
          <w:sz w:val="20"/>
        </w:rPr>
        <w:t xml:space="preserve"> </w:t>
      </w:r>
      <w:r>
        <w:rPr>
          <w:sz w:val="20"/>
        </w:rPr>
        <w:t>in</w:t>
      </w:r>
      <w:r>
        <w:rPr>
          <w:spacing w:val="-2"/>
          <w:sz w:val="20"/>
        </w:rPr>
        <w:t xml:space="preserve"> </w:t>
      </w:r>
      <w:r>
        <w:rPr>
          <w:rFonts w:ascii="Courier New" w:hAnsi="Courier New"/>
          <w:b/>
          <w:spacing w:val="-2"/>
        </w:rPr>
        <w:t>FileToUriMapper</w:t>
      </w:r>
      <w:r>
        <w:rPr>
          <w:spacing w:val="-2"/>
          <w:sz w:val="20"/>
        </w:rPr>
        <w:t>.</w:t>
      </w:r>
    </w:p>
    <w:p>
      <w:pPr>
        <w:pStyle w:val="ListParagraph"/>
        <w:numPr>
          <w:ilvl w:val="0"/>
          <w:numId w:val="7"/>
        </w:numPr>
        <w:tabs>
          <w:tab w:val="clear" w:pos="720"/>
          <w:tab w:val="left" w:pos="1274" w:leader="none"/>
        </w:tabs>
        <w:spacing w:before="140" w:after="0"/>
        <w:ind w:left="1274" w:right="327" w:hanging="360"/>
        <w:jc w:val="left"/>
        <w:rPr>
          <w:sz w:val="20"/>
        </w:rPr>
      </w:pPr>
      <w:r>
        <w:rPr>
          <w:sz w:val="20"/>
        </w:rPr>
        <w:t>Create</w:t>
      </w:r>
      <w:r>
        <w:rPr>
          <w:spacing w:val="-10"/>
          <w:sz w:val="20"/>
        </w:rPr>
        <w:t xml:space="preserve"> </w:t>
      </w:r>
      <w:r>
        <w:rPr>
          <w:sz w:val="20"/>
        </w:rPr>
        <w:t>a</w:t>
      </w:r>
      <w:r>
        <w:rPr>
          <w:spacing w:val="-5"/>
          <w:sz w:val="20"/>
        </w:rPr>
        <w:t xml:space="preserve"> </w:t>
      </w:r>
      <w:r>
        <w:rPr>
          <w:rFonts w:ascii="Courier New" w:hAnsi="Courier New"/>
          <w:b/>
        </w:rPr>
        <w:t>preferences.xml</w:t>
      </w:r>
      <w:r>
        <w:rPr>
          <w:rFonts w:ascii="Courier New" w:hAnsi="Courier New"/>
          <w:b/>
          <w:spacing w:val="-80"/>
        </w:rPr>
        <w:t xml:space="preserve"> </w:t>
      </w:r>
      <w:r>
        <w:rPr>
          <w:sz w:val="20"/>
        </w:rPr>
        <w:t>file</w:t>
      </w:r>
      <w:r>
        <w:rPr>
          <w:spacing w:val="-4"/>
          <w:sz w:val="20"/>
        </w:rPr>
        <w:t xml:space="preserve"> </w:t>
      </w:r>
      <w:r>
        <w:rPr>
          <w:sz w:val="20"/>
        </w:rPr>
        <w:t>in</w:t>
      </w:r>
      <w:r>
        <w:rPr>
          <w:spacing w:val="-5"/>
          <w:sz w:val="20"/>
        </w:rPr>
        <w:t xml:space="preserve"> </w:t>
      </w:r>
      <w:r>
        <w:rPr>
          <w:rFonts w:ascii="Courier New" w:hAnsi="Courier New"/>
          <w:b/>
        </w:rPr>
        <w:t>res/values</w:t>
      </w:r>
      <w:r>
        <w:rPr>
          <w:rFonts w:ascii="Courier New" w:hAnsi="Courier New"/>
          <w:b/>
          <w:spacing w:val="-80"/>
        </w:rPr>
        <w:t xml:space="preserve"> </w:t>
      </w:r>
      <w:r>
        <w:rPr>
          <w:sz w:val="20"/>
        </w:rPr>
        <w:t>where</w:t>
      </w:r>
      <w:r>
        <w:rPr>
          <w:spacing w:val="-4"/>
          <w:sz w:val="20"/>
        </w:rPr>
        <w:t xml:space="preserve"> </w:t>
      </w:r>
      <w:r>
        <w:rPr>
          <w:sz w:val="20"/>
        </w:rPr>
        <w:t>we</w:t>
      </w:r>
      <w:r>
        <w:rPr>
          <w:spacing w:val="-4"/>
          <w:sz w:val="20"/>
        </w:rPr>
        <w:t xml:space="preserve"> </w:t>
      </w:r>
      <w:r>
        <w:rPr>
          <w:sz w:val="20"/>
        </w:rPr>
        <w:t>will</w:t>
      </w:r>
      <w:r>
        <w:rPr>
          <w:spacing w:val="-4"/>
          <w:sz w:val="20"/>
        </w:rPr>
        <w:t xml:space="preserve"> </w:t>
      </w:r>
      <w:r>
        <w:rPr>
          <w:sz w:val="20"/>
        </w:rPr>
        <w:t>store</w:t>
      </w:r>
      <w:r>
        <w:rPr>
          <w:spacing w:val="-4"/>
          <w:sz w:val="20"/>
        </w:rPr>
        <w:t xml:space="preserve"> </w:t>
      </w:r>
      <w:r>
        <w:rPr>
          <w:sz w:val="20"/>
        </w:rPr>
        <w:t>our</w:t>
      </w:r>
      <w:r>
        <w:rPr>
          <w:spacing w:val="-4"/>
          <w:sz w:val="20"/>
        </w:rPr>
        <w:t xml:space="preserve"> </w:t>
      </w:r>
      <w:r>
        <w:rPr>
          <w:sz w:val="20"/>
        </w:rPr>
        <w:t xml:space="preserve">key for </w:t>
      </w:r>
      <w:r>
        <w:rPr>
          <w:rFonts w:ascii="Courier New" w:hAnsi="Courier New"/>
          <w:b/>
        </w:rPr>
        <w:t>SharedPreferences</w:t>
      </w:r>
      <w:r>
        <w:rPr>
          <w:rFonts w:ascii="Courier New" w:hAnsi="Courier New"/>
          <w:b/>
          <w:spacing w:val="-52"/>
        </w:rPr>
        <w:t xml:space="preserve"> </w:t>
      </w:r>
      <w:r>
        <w:rPr>
          <w:sz w:val="20"/>
        </w:rPr>
        <w:t>and define our key:</w:t>
      </w:r>
    </w:p>
    <w:p>
      <w:pPr>
        <w:sectPr>
          <w:headerReference w:type="even" r:id="rId353"/>
          <w:headerReference w:type="default" r:id="rId354"/>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1" w:after="0"/>
        <w:rPr>
          <w:sz w:val="8"/>
        </w:rPr>
      </w:pPr>
      <w:r>
        <w:rPr>
          <w:sz w:val="8"/>
        </w:rPr>
        <mc:AlternateContent>
          <mc:Choice Requires="wpg">
            <w:drawing>
              <wp:anchor behindDoc="0" distT="0" distB="635" distL="0" distR="4445" simplePos="0" locked="0" layoutInCell="0" allowOverlap="1" relativeHeight="1825" wp14:anchorId="6454AC17">
                <wp:simplePos x="0" y="0"/>
                <wp:positionH relativeFrom="page">
                  <wp:posOffset>1120140</wp:posOffset>
                </wp:positionH>
                <wp:positionV relativeFrom="paragraph">
                  <wp:posOffset>90805</wp:posOffset>
                </wp:positionV>
                <wp:extent cx="5074920" cy="841375"/>
                <wp:effectExtent l="0" t="635" r="635" b="0"/>
                <wp:wrapTopAndBottom/>
                <wp:docPr id="1198" name="docshapegroup938"/>
                <a:graphic xmlns:a="http://schemas.openxmlformats.org/drawingml/2006/main">
                  <a:graphicData uri="http://schemas.microsoft.com/office/word/2010/wordprocessingGroup">
                    <wpg:wgp>
                      <wpg:cNvGrpSpPr/>
                      <wpg:grpSpPr>
                        <a:xfrm>
                          <a:off x="0" y="0"/>
                          <a:ext cx="5074920" cy="841320"/>
                          <a:chOff x="0" y="0"/>
                          <a:chExt cx="5074920" cy="841320"/>
                        </a:xfrm>
                      </wpg:grpSpPr>
                      <wps:wsp>
                        <wps:cNvSpPr/>
                        <wps:spPr>
                          <a:xfrm>
                            <a:off x="0" y="6480"/>
                            <a:ext cx="5074920" cy="828720"/>
                          </a:xfrm>
                          <a:prstGeom prst="rect">
                            <a:avLst/>
                          </a:prstGeom>
                          <a:solidFill>
                            <a:srgbClr val="f6f6f6"/>
                          </a:solidFill>
                          <a:ln w="0">
                            <a:noFill/>
                          </a:ln>
                        </wps:spPr>
                        <wps:style>
                          <a:lnRef idx="0"/>
                          <a:fillRef idx="0"/>
                          <a:effectRef idx="0"/>
                          <a:fontRef idx="minor"/>
                        </wps:style>
                        <wps:bodyPr/>
                      </wps:wsp>
                      <wps:wsp>
                        <wps:cNvSpPr/>
                        <wps:spPr>
                          <a:xfrm>
                            <a:off x="0" y="0"/>
                            <a:ext cx="5074920" cy="841320"/>
                          </a:xfrm>
                          <a:custGeom>
                            <a:avLst/>
                            <a:gdLst>
                              <a:gd name="textAreaLeft" fmla="*/ 0 w 2877120"/>
                              <a:gd name="textAreaRight" fmla="*/ 2879280 w 2877120"/>
                              <a:gd name="textAreaTop" fmla="*/ 0 h 477000"/>
                              <a:gd name="textAreaBottom" fmla="*/ 479160 h 477000"/>
                            </a:gdLst>
                            <a:ahLst/>
                            <a:rect l="textAreaLeft" t="textAreaTop" r="textAreaRight" b="textAreaBottom"/>
                            <a:pathLst>
                              <a:path w="7992" h="1325">
                                <a:moveTo>
                                  <a:pt x="7992" y="1304"/>
                                </a:moveTo>
                                <a:lnTo>
                                  <a:pt x="0" y="1304"/>
                                </a:lnTo>
                                <a:lnTo>
                                  <a:pt x="0" y="1324"/>
                                </a:lnTo>
                                <a:lnTo>
                                  <a:pt x="7992" y="1324"/>
                                </a:lnTo>
                                <a:lnTo>
                                  <a:pt x="7992" y="130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81612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&lt;?xml</w:t>
                              </w:r>
                              <w:r>
                                <w:rPr>
                                  <w:rFonts w:ascii="Courier New" w:hAnsi="Courier New"/>
                                  <w:spacing w:val="-16"/>
                                  <w:sz w:val="18"/>
                                </w:rPr>
                                <w:t xml:space="preserve"> </w:t>
                              </w:r>
                              <w:r>
                                <w:rPr>
                                  <w:rFonts w:ascii="Courier New" w:hAnsi="Courier New"/>
                                  <w:sz w:val="18"/>
                                </w:rPr>
                                <w:t>version="1.0"</w:t>
                              </w:r>
                              <w:r>
                                <w:rPr>
                                  <w:rFonts w:ascii="Courier New" w:hAnsi="Courier New"/>
                                  <w:spacing w:val="-16"/>
                                  <w:sz w:val="18"/>
                                </w:rPr>
                                <w:t xml:space="preserve"> </w:t>
                              </w:r>
                              <w:r>
                                <w:rPr>
                                  <w:rFonts w:ascii="Courier New" w:hAnsi="Courier New"/>
                                  <w:sz w:val="18"/>
                                </w:rPr>
                                <w:t>encoding="utf-</w:t>
                              </w:r>
                              <w:r>
                                <w:rPr>
                                  <w:rFonts w:ascii="Courier New" w:hAnsi="Courier New"/>
                                  <w:spacing w:val="-4"/>
                                  <w:sz w:val="18"/>
                                </w:rPr>
                                <w:t>8"?&gt;</w:t>
                              </w:r>
                            </w:p>
                            <w:p>
                              <w:pPr>
                                <w:pStyle w:val="Normal"/>
                                <w:spacing w:before="76" w:after="0"/>
                                <w:ind w:left="453" w:hanging="0"/>
                                <w:rPr>
                                  <w:rFonts w:ascii="Courier New" w:hAnsi="Courier New"/>
                                  <w:sz w:val="18"/>
                                </w:rPr>
                              </w:pPr>
                              <w:r>
                                <w:rPr>
                                  <w:rFonts w:ascii="Courier New" w:hAnsi="Courier New"/>
                                  <w:spacing w:val="-2"/>
                                  <w:sz w:val="18"/>
                                </w:rPr>
                                <w:t>&lt;resources&gt;</w:t>
                              </w:r>
                            </w:p>
                            <w:p>
                              <w:pPr>
                                <w:pStyle w:val="Normal"/>
                                <w:spacing w:lineRule="auto" w:line="235" w:before="79" w:after="0"/>
                                <w:ind w:left="1101" w:hanging="216"/>
                                <w:rPr>
                                  <w:rFonts w:ascii="Courier New" w:hAnsi="Courier New"/>
                                  <w:sz w:val="18"/>
                                </w:rPr>
                              </w:pPr>
                              <w:r>
                                <w:rPr>
                                  <w:rFonts w:ascii="Courier New" w:hAnsi="Courier New"/>
                                  <w:sz w:val="18"/>
                                </w:rPr>
                                <w:t xml:space="preserve">&lt;string name="preference_key_nr_results" </w:t>
                              </w:r>
                              <w:r>
                                <w:rPr>
                                  <w:rFonts w:ascii="Courier New" w:hAnsi="Courier New"/>
                                  <w:spacing w:val="-2"/>
                                  <w:sz w:val="18"/>
                                </w:rPr>
                                <w:t>translatable="false"&gt;preference_key_nr_results&lt;/string&gt;</w:t>
                              </w:r>
                            </w:p>
                            <w:p>
                              <w:pPr>
                                <w:pStyle w:val="Normal"/>
                                <w:spacing w:before="18" w:after="0"/>
                                <w:ind w:left="453" w:hanging="0"/>
                                <w:rPr>
                                  <w:rFonts w:ascii="Courier New" w:hAnsi="Courier New"/>
                                  <w:sz w:val="18"/>
                                </w:rPr>
                              </w:pPr>
                              <w:r>
                                <w:rPr>
                                  <w:rFonts w:ascii="Courier New" w:hAnsi="Courier New"/>
                                  <w:spacing w:val="-2"/>
                                  <w:sz w:val="18"/>
                                </w:rPr>
                                <w:t>&lt;/resources&gt;</w:t>
                              </w:r>
                            </w:p>
                          </w:txbxContent>
                        </wps:txbx>
                        <wps:bodyPr lIns="0" rIns="0" tIns="0" bIns="0" anchor="t">
                          <a:noAutofit/>
                        </wps:bodyPr>
                      </wps:wsp>
                    </wpg:wgp>
                  </a:graphicData>
                </a:graphic>
              </wp:anchor>
            </w:drawing>
          </mc:Choice>
          <mc:Fallback>
            <w:pict>
              <v:group id="shape_0" alt="docshapegroup938" style="position:absolute;margin-left:88.2pt;margin-top:7.15pt;width:399.6pt;height:66.25pt" coordorigin="1764,143" coordsize="7992,1325">
                <v:rect id="shape_0" path="m0,0l-2147483645,0l-2147483645,-2147483646l0,-2147483646xe" fillcolor="#f6f6f6" stroked="f" o:allowincell="f" style="position:absolute;left:1764;top:153;width:7991;height:130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3;width:7991;height:128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&lt;?xml</w:t>
                        </w:r>
                        <w:r>
                          <w:rPr>
                            <w:rFonts w:ascii="Courier New" w:hAnsi="Courier New"/>
                            <w:spacing w:val="-16"/>
                            <w:sz w:val="18"/>
                          </w:rPr>
                          <w:t xml:space="preserve"> </w:t>
                        </w:r>
                        <w:r>
                          <w:rPr>
                            <w:rFonts w:ascii="Courier New" w:hAnsi="Courier New"/>
                            <w:sz w:val="18"/>
                          </w:rPr>
                          <w:t>version="1.0"</w:t>
                        </w:r>
                        <w:r>
                          <w:rPr>
                            <w:rFonts w:ascii="Courier New" w:hAnsi="Courier New"/>
                            <w:spacing w:val="-16"/>
                            <w:sz w:val="18"/>
                          </w:rPr>
                          <w:t xml:space="preserve"> </w:t>
                        </w:r>
                        <w:r>
                          <w:rPr>
                            <w:rFonts w:ascii="Courier New" w:hAnsi="Courier New"/>
                            <w:sz w:val="18"/>
                          </w:rPr>
                          <w:t>encoding="utf-</w:t>
                        </w:r>
                        <w:r>
                          <w:rPr>
                            <w:rFonts w:ascii="Courier New" w:hAnsi="Courier New"/>
                            <w:spacing w:val="-4"/>
                            <w:sz w:val="18"/>
                          </w:rPr>
                          <w:t>8"?&gt;</w:t>
                        </w:r>
                      </w:p>
                      <w:p>
                        <w:pPr>
                          <w:pStyle w:val="Normal"/>
                          <w:spacing w:before="76" w:after="0"/>
                          <w:ind w:left="453" w:hanging="0"/>
                          <w:rPr>
                            <w:rFonts w:ascii="Courier New" w:hAnsi="Courier New"/>
                            <w:sz w:val="18"/>
                          </w:rPr>
                        </w:pPr>
                        <w:r>
                          <w:rPr>
                            <w:rFonts w:ascii="Courier New" w:hAnsi="Courier New"/>
                            <w:spacing w:val="-2"/>
                            <w:sz w:val="18"/>
                          </w:rPr>
                          <w:t>&lt;resources&gt;</w:t>
                        </w:r>
                      </w:p>
                      <w:p>
                        <w:pPr>
                          <w:pStyle w:val="Normal"/>
                          <w:spacing w:lineRule="auto" w:line="235" w:before="79" w:after="0"/>
                          <w:ind w:left="1101" w:hanging="216"/>
                          <w:rPr>
                            <w:rFonts w:ascii="Courier New" w:hAnsi="Courier New"/>
                            <w:sz w:val="18"/>
                          </w:rPr>
                        </w:pPr>
                        <w:r>
                          <w:rPr>
                            <w:rFonts w:ascii="Courier New" w:hAnsi="Courier New"/>
                            <w:sz w:val="18"/>
                          </w:rPr>
                          <w:t xml:space="preserve">&lt;string name="preference_key_nr_results" </w:t>
                        </w:r>
                        <w:r>
                          <w:rPr>
                            <w:rFonts w:ascii="Courier New" w:hAnsi="Courier New"/>
                            <w:spacing w:val="-2"/>
                            <w:sz w:val="18"/>
                          </w:rPr>
                          <w:t>translatable="false"&gt;preference_key_nr_results&lt;/string&gt;</w:t>
                        </w:r>
                      </w:p>
                      <w:p>
                        <w:pPr>
                          <w:pStyle w:val="Normal"/>
                          <w:spacing w:before="18" w:after="0"/>
                          <w:ind w:left="453" w:hanging="0"/>
                          <w:rPr>
                            <w:rFonts w:ascii="Courier New" w:hAnsi="Courier New"/>
                            <w:sz w:val="18"/>
                          </w:rPr>
                        </w:pPr>
                        <w:r>
                          <w:rPr>
                            <w:rFonts w:ascii="Courier New" w:hAnsi="Courier New"/>
                            <w:spacing w:val="-2"/>
                            <w:sz w:val="18"/>
                          </w:rPr>
                          <w:t>&lt;/resources&gt;</w:t>
                        </w:r>
                      </w:p>
                    </w:txbxContent>
                  </v:textbox>
                  <w10:wrap type="topAndBottom"/>
                </v:rect>
              </v:group>
            </w:pict>
          </mc:Fallback>
        </mc:AlternateContent>
      </w:r>
    </w:p>
    <w:p>
      <w:pPr>
        <w:pStyle w:val="TextBody"/>
        <w:spacing w:before="12" w:after="0"/>
        <w:rPr>
          <w:sz w:val="7"/>
        </w:rPr>
      </w:pPr>
      <w:r>
        <w:rPr>
          <w:sz w:val="7"/>
        </w:rPr>
      </w:r>
    </w:p>
    <w:p>
      <w:pPr>
        <w:pStyle w:val="ListParagraph"/>
        <w:numPr>
          <w:ilvl w:val="0"/>
          <w:numId w:val="7"/>
        </w:numPr>
        <w:tabs>
          <w:tab w:val="clear" w:pos="720"/>
          <w:tab w:val="left" w:pos="554" w:leader="none"/>
        </w:tabs>
        <w:spacing w:before="101" w:after="0"/>
        <w:jc w:val="left"/>
        <w:rPr>
          <w:sz w:val="20"/>
        </w:rPr>
      </w:pPr>
      <w:r>
        <w:rPr>
          <w:sz w:val="20"/>
        </w:rPr>
        <w:t>Create</w:t>
      </w:r>
      <w:r>
        <w:rPr>
          <w:spacing w:val="-7"/>
          <w:sz w:val="20"/>
        </w:rPr>
        <w:t xml:space="preserve"> </w:t>
      </w:r>
      <w:r>
        <w:rPr>
          <w:sz w:val="20"/>
        </w:rPr>
        <w:t>a</w:t>
      </w:r>
      <w:r>
        <w:rPr>
          <w:spacing w:val="-3"/>
          <w:sz w:val="20"/>
        </w:rPr>
        <w:t xml:space="preserve"> </w:t>
      </w:r>
      <w:r>
        <w:rPr>
          <w:sz w:val="20"/>
        </w:rPr>
        <w:t>package</w:t>
      </w:r>
      <w:r>
        <w:rPr>
          <w:spacing w:val="-2"/>
          <w:sz w:val="20"/>
        </w:rPr>
        <w:t xml:space="preserve"> </w:t>
      </w:r>
      <w:r>
        <w:rPr>
          <w:sz w:val="20"/>
        </w:rPr>
        <w:t>named</w:t>
      </w:r>
      <w:r>
        <w:rPr>
          <w:spacing w:val="-4"/>
          <w:sz w:val="20"/>
        </w:rPr>
        <w:t xml:space="preserve"> </w:t>
      </w:r>
      <w:r>
        <w:rPr>
          <w:rFonts w:ascii="Courier New" w:hAnsi="Courier New"/>
          <w:b/>
        </w:rPr>
        <w:t>preference</w:t>
      </w:r>
      <w:r>
        <w:rPr>
          <w:rFonts w:ascii="Courier New" w:hAnsi="Courier New"/>
          <w:b/>
          <w:spacing w:val="-80"/>
        </w:rPr>
        <w:t xml:space="preserve"> </w:t>
      </w:r>
      <w:r>
        <w:rPr>
          <w:sz w:val="20"/>
        </w:rPr>
        <w:t>in</w:t>
      </w:r>
      <w:r>
        <w:rPr>
          <w:spacing w:val="-2"/>
          <w:sz w:val="20"/>
        </w:rPr>
        <w:t xml:space="preserve"> </w:t>
      </w:r>
      <w:r>
        <w:rPr>
          <w:sz w:val="20"/>
        </w:rPr>
        <w:t>the</w:t>
      </w:r>
      <w:r>
        <w:rPr>
          <w:spacing w:val="-3"/>
          <w:sz w:val="20"/>
        </w:rPr>
        <w:t xml:space="preserve"> </w:t>
      </w:r>
      <w:r>
        <w:rPr>
          <w:rFonts w:ascii="Courier New" w:hAnsi="Courier New"/>
          <w:b/>
        </w:rPr>
        <w:t>storage</w:t>
      </w:r>
      <w:r>
        <w:rPr>
          <w:rFonts w:ascii="Courier New" w:hAnsi="Courier New"/>
          <w:b/>
          <w:spacing w:val="-80"/>
        </w:rPr>
        <w:t xml:space="preserve"> </w:t>
      </w:r>
      <w:r>
        <w:rPr>
          <w:spacing w:val="-2"/>
          <w:sz w:val="20"/>
        </w:rPr>
        <w:t>package.</w:t>
      </w:r>
    </w:p>
    <w:p>
      <w:pPr>
        <w:pStyle w:val="ListParagraph"/>
        <w:numPr>
          <w:ilvl w:val="0"/>
          <w:numId w:val="7"/>
        </w:numPr>
        <w:tabs>
          <w:tab w:val="clear" w:pos="720"/>
          <w:tab w:val="left" w:pos="554" w:leader="none"/>
        </w:tabs>
        <w:spacing w:lineRule="auto" w:line="240" w:before="140" w:after="0"/>
        <w:ind w:left="554" w:right="926" w:hanging="360"/>
        <w:jc w:val="left"/>
        <w:rPr>
          <w:sz w:val="20"/>
        </w:rPr>
      </w:pPr>
      <w:r>
        <w:rPr>
          <w:sz w:val="20"/>
        </w:rPr>
        <w:t xml:space="preserve">In the </w:t>
      </w:r>
      <w:r>
        <w:rPr>
          <w:rFonts w:ascii="Courier New" w:hAnsi="Courier New"/>
          <w:b/>
        </w:rPr>
        <w:t>preference</w:t>
      </w:r>
      <w:r>
        <w:rPr>
          <w:rFonts w:ascii="Courier New" w:hAnsi="Courier New"/>
          <w:b/>
          <w:spacing w:val="-57"/>
        </w:rPr>
        <w:t xml:space="preserve"> </w:t>
      </w:r>
      <w:r>
        <w:rPr>
          <w:sz w:val="20"/>
        </w:rPr>
        <w:t xml:space="preserve">package, create </w:t>
      </w:r>
      <w:r>
        <w:rPr>
          <w:rFonts w:ascii="Courier New" w:hAnsi="Courier New"/>
          <w:b/>
        </w:rPr>
        <w:t>DownloadPreferencesWrapper</w:t>
      </w:r>
      <w:r>
        <w:rPr>
          <w:sz w:val="20"/>
        </w:rPr>
        <w:t>, which</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responsible</w:t>
      </w:r>
      <w:r>
        <w:rPr>
          <w:spacing w:val="-4"/>
          <w:sz w:val="20"/>
        </w:rPr>
        <w:t xml:space="preserve"> </w:t>
      </w:r>
      <w:r>
        <w:rPr>
          <w:sz w:val="20"/>
        </w:rPr>
        <w:t>for</w:t>
      </w:r>
      <w:r>
        <w:rPr>
          <w:spacing w:val="-3"/>
          <w:sz w:val="20"/>
        </w:rPr>
        <w:t xml:space="preserve"> </w:t>
      </w:r>
      <w:r>
        <w:rPr>
          <w:sz w:val="20"/>
        </w:rPr>
        <w:t>retrieving</w:t>
      </w:r>
      <w:r>
        <w:rPr>
          <w:spacing w:val="-4"/>
          <w:sz w:val="20"/>
        </w:rPr>
        <w:t xml:space="preserve"> </w:t>
      </w:r>
      <w:r>
        <w:rPr>
          <w:sz w:val="20"/>
        </w:rPr>
        <w:t>the</w:t>
      </w:r>
      <w:r>
        <w:rPr>
          <w:spacing w:val="-3"/>
          <w:sz w:val="20"/>
        </w:rPr>
        <w:t xml:space="preserve"> </w:t>
      </w:r>
      <w:r>
        <w:rPr>
          <w:sz w:val="20"/>
        </w:rPr>
        <w:t>number</w:t>
      </w:r>
      <w:r>
        <w:rPr>
          <w:spacing w:val="-3"/>
          <w:sz w:val="20"/>
        </w:rPr>
        <w:t xml:space="preserve"> </w:t>
      </w:r>
      <w:r>
        <w:rPr>
          <w:sz w:val="20"/>
        </w:rPr>
        <w:t>of</w:t>
      </w:r>
      <w:r>
        <w:rPr>
          <w:spacing w:val="-3"/>
          <w:sz w:val="20"/>
        </w:rPr>
        <w:t xml:space="preserve"> </w:t>
      </w:r>
      <w:r>
        <w:rPr>
          <w:sz w:val="20"/>
        </w:rPr>
        <w:t>results</w:t>
      </w:r>
      <w:r>
        <w:rPr>
          <w:spacing w:val="-4"/>
          <w:sz w:val="20"/>
        </w:rPr>
        <w:t xml:space="preserve"> </w:t>
      </w:r>
      <w:r>
        <w:rPr>
          <w:sz w:val="20"/>
        </w:rPr>
        <w:t>we</w:t>
      </w:r>
      <w:r>
        <w:rPr>
          <w:spacing w:val="-3"/>
          <w:sz w:val="20"/>
        </w:rPr>
        <w:t xml:space="preserve"> </w:t>
      </w:r>
      <w:r>
        <w:rPr>
          <w:sz w:val="20"/>
        </w:rPr>
        <w:t>want</w:t>
      </w:r>
      <w:r>
        <w:rPr>
          <w:spacing w:val="-3"/>
          <w:sz w:val="20"/>
        </w:rPr>
        <w:t xml:space="preserve"> </w:t>
      </w:r>
      <w:r>
        <w:rPr>
          <w:sz w:val="20"/>
        </w:rPr>
        <w:t>to</w:t>
      </w:r>
      <w:r>
        <w:rPr>
          <w:spacing w:val="-3"/>
          <w:sz w:val="20"/>
        </w:rPr>
        <w:t xml:space="preserve"> </w:t>
      </w:r>
      <w:r>
        <w:rPr>
          <w:sz w:val="20"/>
        </w:rPr>
        <w:t>display on the screen. In case there is no value saved, we will default to 10 results:</w:t>
      </w:r>
    </w:p>
    <w:p>
      <w:pPr>
        <w:pStyle w:val="TextBody"/>
        <w:spacing w:before="4" w:after="0"/>
        <w:rPr>
          <w:sz w:val="9"/>
        </w:rPr>
      </w:pPr>
      <w:r>
        <w:rPr>
          <w:sz w:val="9"/>
        </w:rPr>
        <mc:AlternateContent>
          <mc:Choice Requires="wpg">
            <w:drawing>
              <wp:anchor behindDoc="0" distT="0" distB="635" distL="0" distR="4445" simplePos="0" locked="0" layoutInCell="0" allowOverlap="1" relativeHeight="1827" wp14:anchorId="7D81C100">
                <wp:simplePos x="0" y="0"/>
                <wp:positionH relativeFrom="page">
                  <wp:posOffset>662940</wp:posOffset>
                </wp:positionH>
                <wp:positionV relativeFrom="paragraph">
                  <wp:posOffset>95250</wp:posOffset>
                </wp:positionV>
                <wp:extent cx="5074920" cy="2619375"/>
                <wp:effectExtent l="0" t="635" r="635" b="0"/>
                <wp:wrapTopAndBottom/>
                <wp:docPr id="1206" name="docshapegroup942"/>
                <a:graphic xmlns:a="http://schemas.openxmlformats.org/drawingml/2006/main">
                  <a:graphicData uri="http://schemas.microsoft.com/office/word/2010/wordprocessingGroup">
                    <wpg:wgp>
                      <wpg:cNvGrpSpPr/>
                      <wpg:grpSpPr>
                        <a:xfrm>
                          <a:off x="0" y="0"/>
                          <a:ext cx="5074920" cy="2619360"/>
                          <a:chOff x="0" y="0"/>
                          <a:chExt cx="5074920" cy="2619360"/>
                        </a:xfrm>
                      </wpg:grpSpPr>
                      <wps:wsp>
                        <wps:cNvSpPr/>
                        <wps:spPr>
                          <a:xfrm>
                            <a:off x="0" y="6480"/>
                            <a:ext cx="5074920" cy="2606760"/>
                          </a:xfrm>
                          <a:prstGeom prst="rect">
                            <a:avLst/>
                          </a:prstGeom>
                          <a:solidFill>
                            <a:srgbClr val="f6f6f6"/>
                          </a:solidFill>
                          <a:ln w="0">
                            <a:noFill/>
                          </a:ln>
                        </wps:spPr>
                        <wps:style>
                          <a:lnRef idx="0"/>
                          <a:fillRef idx="0"/>
                          <a:effectRef idx="0"/>
                          <a:fontRef idx="minor"/>
                        </wps:style>
                        <wps:bodyPr/>
                      </wps:wsp>
                      <wps:wsp>
                        <wps:cNvSpPr/>
                        <wps:spPr>
                          <a:xfrm>
                            <a:off x="0" y="0"/>
                            <a:ext cx="5074920" cy="2619360"/>
                          </a:xfrm>
                          <a:custGeom>
                            <a:avLst/>
                            <a:gdLst>
                              <a:gd name="textAreaLeft" fmla="*/ 0 w 2877120"/>
                              <a:gd name="textAreaRight" fmla="*/ 2879280 w 2877120"/>
                              <a:gd name="textAreaTop" fmla="*/ 0 h 1485000"/>
                              <a:gd name="textAreaBottom" fmla="*/ 1487160 h 1485000"/>
                            </a:gdLst>
                            <a:ahLst/>
                            <a:rect l="textAreaLeft" t="textAreaTop" r="textAreaRight" b="textAreaBottom"/>
                            <a:pathLst>
                              <a:path w="7992" h="4125">
                                <a:moveTo>
                                  <a:pt x="7992" y="4104"/>
                                </a:moveTo>
                                <a:lnTo>
                                  <a:pt x="0" y="4104"/>
                                </a:lnTo>
                                <a:lnTo>
                                  <a:pt x="0" y="4124"/>
                                </a:lnTo>
                                <a:lnTo>
                                  <a:pt x="7992" y="4124"/>
                                </a:lnTo>
                                <a:lnTo>
                                  <a:pt x="7992" y="410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259380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const</w:t>
                              </w:r>
                              <w:r>
                                <w:rPr>
                                  <w:rFonts w:ascii="Courier New" w:hAnsi="Courier New"/>
                                  <w:spacing w:val="-8"/>
                                  <w:sz w:val="18"/>
                                </w:rPr>
                                <w:t xml:space="preserve"> </w:t>
                              </w:r>
                              <w:r>
                                <w:rPr>
                                  <w:rFonts w:ascii="Courier New" w:hAnsi="Courier New"/>
                                  <w:sz w:val="18"/>
                                </w:rPr>
                                <w:t>val</w:t>
                              </w:r>
                              <w:r>
                                <w:rPr>
                                  <w:rFonts w:ascii="Courier New" w:hAnsi="Courier New"/>
                                  <w:spacing w:val="-7"/>
                                  <w:sz w:val="18"/>
                                </w:rPr>
                                <w:t xml:space="preserve"> </w:t>
                              </w:r>
                              <w:r>
                                <w:rPr>
                                  <w:rFonts w:ascii="Courier New" w:hAnsi="Courier New"/>
                                  <w:sz w:val="18"/>
                                </w:rPr>
                                <w:t>DEFAULT_NO_OF_RESULTS</w:t>
                              </w:r>
                              <w:r>
                                <w:rPr>
                                  <w:rFonts w:ascii="Courier New" w:hAnsi="Courier New"/>
                                  <w:spacing w:val="-8"/>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pacing w:val="-5"/>
                                  <w:sz w:val="18"/>
                                </w:rPr>
                                <w:t>10</w:t>
                              </w:r>
                            </w:p>
                            <w:p>
                              <w:pPr>
                                <w:pStyle w:val="Normal"/>
                                <w:rPr>
                                  <w:rFonts w:ascii="Courier New" w:hAnsi="Courier New"/>
                                  <w:sz w:val="20"/>
                                </w:rPr>
                              </w:pPr>
                              <w:r>
                                <w:rPr>
                                  <w:rFonts w:ascii="Courier New" w:hAnsi="Courier New"/>
                                  <w:sz w:val="20"/>
                                </w:rPr>
                              </w:r>
                            </w:p>
                            <w:p>
                              <w:pPr>
                                <w:pStyle w:val="Normal"/>
                                <w:spacing w:lineRule="auto" w:line="324" w:before="130" w:after="0"/>
                                <w:ind w:left="885" w:right="3699" w:hanging="432"/>
                                <w:rPr>
                                  <w:rFonts w:ascii="Courier New" w:hAnsi="Courier New"/>
                                  <w:sz w:val="18"/>
                                </w:rPr>
                              </w:pPr>
                              <w:r>
                                <w:rPr>
                                  <w:rFonts w:ascii="Courier New" w:hAnsi="Courier New"/>
                                  <w:sz w:val="18"/>
                                </w:rPr>
                                <w:t>class</w:t>
                              </w:r>
                              <w:r>
                                <w:rPr>
                                  <w:rFonts w:ascii="Courier New" w:hAnsi="Courier New"/>
                                  <w:spacing w:val="-29"/>
                                  <w:sz w:val="18"/>
                                </w:rPr>
                                <w:t xml:space="preserve"> </w:t>
                              </w:r>
                              <w:r>
                                <w:rPr>
                                  <w:rFonts w:ascii="Courier New" w:hAnsi="Courier New"/>
                                  <w:sz w:val="18"/>
                                </w:rPr>
                                <w:t>DownloadPreferencesWrapper( private</w:t>
                              </w:r>
                              <w:r>
                                <w:rPr>
                                  <w:rFonts w:ascii="Courier New" w:hAnsi="Courier New"/>
                                  <w:spacing w:val="-8"/>
                                  <w:sz w:val="18"/>
                                </w:rPr>
                                <w:t xml:space="preserve"> </w:t>
                              </w:r>
                              <w:r>
                                <w:rPr>
                                  <w:rFonts w:ascii="Courier New" w:hAnsi="Courier New"/>
                                  <w:sz w:val="18"/>
                                </w:rPr>
                                <w:t>val</w:t>
                              </w:r>
                              <w:r>
                                <w:rPr>
                                  <w:rFonts w:ascii="Courier New" w:hAnsi="Courier New"/>
                                  <w:spacing w:val="-6"/>
                                  <w:sz w:val="18"/>
                                </w:rPr>
                                <w:t xml:space="preserve"> </w:t>
                              </w:r>
                              <w:r>
                                <w:rPr>
                                  <w:rFonts w:ascii="Courier New" w:hAnsi="Courier New"/>
                                  <w:sz w:val="18"/>
                                </w:rPr>
                                <w:t>context:</w:t>
                              </w:r>
                              <w:r>
                                <w:rPr>
                                  <w:rFonts w:ascii="Courier New" w:hAnsi="Courier New"/>
                                  <w:spacing w:val="-6"/>
                                  <w:sz w:val="18"/>
                                </w:rPr>
                                <w:t xml:space="preserve"> </w:t>
                              </w:r>
                              <w:r>
                                <w:rPr>
                                  <w:rFonts w:ascii="Courier New" w:hAnsi="Courier New"/>
                                  <w:spacing w:val="-2"/>
                                  <w:sz w:val="18"/>
                                </w:rPr>
                                <w:t>Context,</w:t>
                              </w:r>
                            </w:p>
                            <w:p>
                              <w:pPr>
                                <w:pStyle w:val="Normal"/>
                                <w:spacing w:before="1" w:after="0"/>
                                <w:ind w:left="885" w:hanging="0"/>
                                <w:rPr>
                                  <w:rFonts w:ascii="Courier New" w:hAnsi="Courier New"/>
                                  <w:sz w:val="18"/>
                                </w:rPr>
                              </w:pPr>
                              <w:r>
                                <w:rPr>
                                  <w:rFonts w:ascii="Courier New" w:hAnsi="Courier New"/>
                                  <w:sz w:val="18"/>
                                </w:rPr>
                                <w:t>private</w:t>
                              </w:r>
                              <w:r>
                                <w:rPr>
                                  <w:rFonts w:ascii="Courier New" w:hAnsi="Courier New"/>
                                  <w:spacing w:val="-10"/>
                                  <w:sz w:val="18"/>
                                </w:rPr>
                                <w:t xml:space="preserve"> </w:t>
                              </w:r>
                              <w:r>
                                <w:rPr>
                                  <w:rFonts w:ascii="Courier New" w:hAnsi="Courier New"/>
                                  <w:sz w:val="18"/>
                                </w:rPr>
                                <w:t>val</w:t>
                              </w:r>
                              <w:r>
                                <w:rPr>
                                  <w:rFonts w:ascii="Courier New" w:hAnsi="Courier New"/>
                                  <w:spacing w:val="-9"/>
                                  <w:sz w:val="18"/>
                                </w:rPr>
                                <w:t xml:space="preserve"> </w:t>
                              </w:r>
                              <w:r>
                                <w:rPr>
                                  <w:rFonts w:ascii="Courier New" w:hAnsi="Courier New"/>
                                  <w:sz w:val="18"/>
                                </w:rPr>
                                <w:t>sharedPreferences:</w:t>
                              </w:r>
                              <w:r>
                                <w:rPr>
                                  <w:rFonts w:ascii="Courier New" w:hAnsi="Courier New"/>
                                  <w:spacing w:val="-9"/>
                                  <w:sz w:val="18"/>
                                </w:rPr>
                                <w:t xml:space="preserve"> </w:t>
                              </w:r>
                              <w:r>
                                <w:rPr>
                                  <w:rFonts w:ascii="Courier New" w:hAnsi="Courier New"/>
                                  <w:spacing w:val="-2"/>
                                  <w:sz w:val="18"/>
                                </w:rPr>
                                <w:t>SharedPreferences</w:t>
                              </w:r>
                            </w:p>
                            <w:p>
                              <w:pPr>
                                <w:pStyle w:val="Normal"/>
                                <w:spacing w:before="76" w:after="0"/>
                                <w:ind w:left="453" w:hanging="0"/>
                                <w:rPr>
                                  <w:rFonts w:ascii="Courier New" w:hAnsi="Courier New"/>
                                  <w:sz w:val="18"/>
                                </w:rPr>
                              </w:pPr>
                              <w:r>
                                <w:rPr>
                                  <w:rFonts w:ascii="Courier New" w:hAnsi="Courier New"/>
                                  <w:sz w:val="18"/>
                                </w:rPr>
                                <w:t>)</w:t>
                              </w:r>
                              <w:r>
                                <w:rPr>
                                  <w:rFonts w:ascii="Courier New" w:hAnsi="Courier New"/>
                                  <w:spacing w:val="-1"/>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z w:val="18"/>
                                </w:rPr>
                                <w:t>fun</w:t>
                              </w:r>
                              <w:r>
                                <w:rPr>
                                  <w:rFonts w:ascii="Courier New" w:hAnsi="Courier New"/>
                                  <w:spacing w:val="-9"/>
                                  <w:sz w:val="18"/>
                                </w:rPr>
                                <w:t xml:space="preserve"> </w:t>
                              </w:r>
                              <w:r>
                                <w:rPr>
                                  <w:rFonts w:ascii="Courier New" w:hAnsi="Courier New"/>
                                  <w:sz w:val="18"/>
                                </w:rPr>
                                <w:t>getNumberOfResults():</w:t>
                              </w:r>
                              <w:r>
                                <w:rPr>
                                  <w:rFonts w:ascii="Courier New" w:hAnsi="Courier New"/>
                                  <w:spacing w:val="-9"/>
                                  <w:sz w:val="18"/>
                                </w:rPr>
                                <w:t xml:space="preserve"> </w:t>
                              </w:r>
                              <w:r>
                                <w:rPr>
                                  <w:rFonts w:ascii="Courier New" w:hAnsi="Courier New"/>
                                  <w:sz w:val="18"/>
                                </w:rPr>
                                <w:t>Int</w:t>
                              </w:r>
                              <w:r>
                                <w:rPr>
                                  <w:rFonts w:ascii="Courier New" w:hAnsi="Courier New"/>
                                  <w:spacing w:val="-9"/>
                                  <w:sz w:val="18"/>
                                </w:rPr>
                                <w:t xml:space="preserve"> </w:t>
                              </w:r>
                              <w:r>
                                <w:rPr>
                                  <w:rFonts w:ascii="Courier New" w:hAnsi="Courier New"/>
                                  <w:spacing w:val="-10"/>
                                  <w:sz w:val="18"/>
                                </w:rPr>
                                <w:t>{</w:t>
                              </w:r>
                            </w:p>
                            <w:p>
                              <w:pPr>
                                <w:pStyle w:val="Normal"/>
                                <w:spacing w:lineRule="atLeast" w:line="280"/>
                                <w:ind w:left="1749" w:right="1274" w:hanging="432"/>
                                <w:rPr>
                                  <w:rFonts w:ascii="Courier New" w:hAnsi="Courier New"/>
                                  <w:sz w:val="18"/>
                                </w:rPr>
                              </w:pPr>
                              <w:r>
                                <w:rPr>
                                  <w:rFonts w:ascii="Courier New" w:hAnsi="Courier New"/>
                                  <w:sz w:val="18"/>
                                </w:rPr>
                                <w:t>return</w:t>
                              </w:r>
                              <w:r>
                                <w:rPr>
                                  <w:rFonts w:ascii="Courier New" w:hAnsi="Courier New"/>
                                  <w:spacing w:val="-29"/>
                                  <w:sz w:val="18"/>
                                </w:rPr>
                                <w:t xml:space="preserve"> </w:t>
                              </w:r>
                              <w:r>
                                <w:rPr>
                                  <w:rFonts w:ascii="Courier New" w:hAnsi="Courier New"/>
                                  <w:sz w:val="18"/>
                                </w:rPr>
                                <w:t xml:space="preserve">sharedPreferences.getString( </w:t>
                              </w:r>
                              <w:r>
                                <w:rPr>
                                  <w:rFonts w:ascii="Courier New" w:hAnsi="Courier New"/>
                                  <w:spacing w:val="-2"/>
                                  <w:sz w:val="18"/>
                                </w:rPr>
                                <w:t>context.getString</w:t>
                              </w:r>
                            </w:p>
                            <w:p>
                              <w:pPr>
                                <w:pStyle w:val="Normal"/>
                                <w:spacing w:lineRule="auto" w:line="259"/>
                                <w:ind w:left="1749" w:firstLine="216"/>
                                <w:rPr>
                                  <w:rFonts w:ascii="Courier New" w:hAnsi="Courier New"/>
                                  <w:sz w:val="18"/>
                                </w:rPr>
                              </w:pPr>
                              <w:r>
                                <w:rPr>
                                  <w:rFonts w:ascii="Courier New" w:hAnsi="Courier New"/>
                                  <w:spacing w:val="-2"/>
                                  <w:sz w:val="18"/>
                                </w:rPr>
                                <w:t>(R.string.preference_key_nr_results), DEFAULT_NO_OF_RESULTS.toString()</w:t>
                              </w:r>
                            </w:p>
                            <w:p>
                              <w:pPr>
                                <w:pStyle w:val="Normal"/>
                                <w:spacing w:before="55" w:after="0"/>
                                <w:ind w:left="1317" w:hanging="0"/>
                                <w:rPr>
                                  <w:rFonts w:ascii="Courier New" w:hAnsi="Courier New"/>
                                  <w:sz w:val="18"/>
                                </w:rPr>
                              </w:pPr>
                              <w:r>
                                <w:rPr>
                                  <w:rFonts w:ascii="Courier New" w:hAnsi="Courier New"/>
                                  <w:sz w:val="18"/>
                                </w:rPr>
                                <w:t>).orEmpty().toIntOrNull()</w:t>
                              </w:r>
                              <w:r>
                                <w:rPr>
                                  <w:rFonts w:ascii="Courier New" w:hAnsi="Courier New"/>
                                  <w:spacing w:val="-14"/>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pacing w:val="-2"/>
                                  <w:sz w:val="18"/>
                                </w:rPr>
                                <w:t>DEFAULT_NO_OF_RESULTS</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942" style="position:absolute;margin-left:52.2pt;margin-top:7.5pt;width:399.6pt;height:206.25pt" coordorigin="1044,150" coordsize="7992,4125">
                <v:rect id="shape_0" path="m0,0l-2147483645,0l-2147483645,-2147483646l0,-2147483646xe" fillcolor="#f6f6f6" stroked="f" o:allowincell="f" style="position:absolute;left:1044;top:160;width:7991;height:410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70;width:7991;height:408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const</w:t>
                        </w:r>
                        <w:r>
                          <w:rPr>
                            <w:rFonts w:ascii="Courier New" w:hAnsi="Courier New"/>
                            <w:spacing w:val="-8"/>
                            <w:sz w:val="18"/>
                          </w:rPr>
                          <w:t xml:space="preserve"> </w:t>
                        </w:r>
                        <w:r>
                          <w:rPr>
                            <w:rFonts w:ascii="Courier New" w:hAnsi="Courier New"/>
                            <w:sz w:val="18"/>
                          </w:rPr>
                          <w:t>val</w:t>
                        </w:r>
                        <w:r>
                          <w:rPr>
                            <w:rFonts w:ascii="Courier New" w:hAnsi="Courier New"/>
                            <w:spacing w:val="-7"/>
                            <w:sz w:val="18"/>
                          </w:rPr>
                          <w:t xml:space="preserve"> </w:t>
                        </w:r>
                        <w:r>
                          <w:rPr>
                            <w:rFonts w:ascii="Courier New" w:hAnsi="Courier New"/>
                            <w:sz w:val="18"/>
                          </w:rPr>
                          <w:t>DEFAULT_NO_OF_RESULTS</w:t>
                        </w:r>
                        <w:r>
                          <w:rPr>
                            <w:rFonts w:ascii="Courier New" w:hAnsi="Courier New"/>
                            <w:spacing w:val="-8"/>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pacing w:val="-5"/>
                            <w:sz w:val="18"/>
                          </w:rPr>
                          <w:t>10</w:t>
                        </w:r>
                      </w:p>
                      <w:p>
                        <w:pPr>
                          <w:pStyle w:val="Normal"/>
                          <w:rPr>
                            <w:rFonts w:ascii="Courier New" w:hAnsi="Courier New"/>
                            <w:sz w:val="20"/>
                          </w:rPr>
                        </w:pPr>
                        <w:r>
                          <w:rPr>
                            <w:rFonts w:ascii="Courier New" w:hAnsi="Courier New"/>
                            <w:sz w:val="20"/>
                          </w:rPr>
                        </w:r>
                      </w:p>
                      <w:p>
                        <w:pPr>
                          <w:pStyle w:val="Normal"/>
                          <w:spacing w:lineRule="auto" w:line="324" w:before="130" w:after="0"/>
                          <w:ind w:left="885" w:right="3699" w:hanging="432"/>
                          <w:rPr>
                            <w:rFonts w:ascii="Courier New" w:hAnsi="Courier New"/>
                            <w:sz w:val="18"/>
                          </w:rPr>
                        </w:pPr>
                        <w:r>
                          <w:rPr>
                            <w:rFonts w:ascii="Courier New" w:hAnsi="Courier New"/>
                            <w:sz w:val="18"/>
                          </w:rPr>
                          <w:t>class</w:t>
                        </w:r>
                        <w:r>
                          <w:rPr>
                            <w:rFonts w:ascii="Courier New" w:hAnsi="Courier New"/>
                            <w:spacing w:val="-29"/>
                            <w:sz w:val="18"/>
                          </w:rPr>
                          <w:t xml:space="preserve"> </w:t>
                        </w:r>
                        <w:r>
                          <w:rPr>
                            <w:rFonts w:ascii="Courier New" w:hAnsi="Courier New"/>
                            <w:sz w:val="18"/>
                          </w:rPr>
                          <w:t>DownloadPreferencesWrapper( private</w:t>
                        </w:r>
                        <w:r>
                          <w:rPr>
                            <w:rFonts w:ascii="Courier New" w:hAnsi="Courier New"/>
                            <w:spacing w:val="-8"/>
                            <w:sz w:val="18"/>
                          </w:rPr>
                          <w:t xml:space="preserve"> </w:t>
                        </w:r>
                        <w:r>
                          <w:rPr>
                            <w:rFonts w:ascii="Courier New" w:hAnsi="Courier New"/>
                            <w:sz w:val="18"/>
                          </w:rPr>
                          <w:t>val</w:t>
                        </w:r>
                        <w:r>
                          <w:rPr>
                            <w:rFonts w:ascii="Courier New" w:hAnsi="Courier New"/>
                            <w:spacing w:val="-6"/>
                            <w:sz w:val="18"/>
                          </w:rPr>
                          <w:t xml:space="preserve"> </w:t>
                        </w:r>
                        <w:r>
                          <w:rPr>
                            <w:rFonts w:ascii="Courier New" w:hAnsi="Courier New"/>
                            <w:sz w:val="18"/>
                          </w:rPr>
                          <w:t>context:</w:t>
                        </w:r>
                        <w:r>
                          <w:rPr>
                            <w:rFonts w:ascii="Courier New" w:hAnsi="Courier New"/>
                            <w:spacing w:val="-6"/>
                            <w:sz w:val="18"/>
                          </w:rPr>
                          <w:t xml:space="preserve"> </w:t>
                        </w:r>
                        <w:r>
                          <w:rPr>
                            <w:rFonts w:ascii="Courier New" w:hAnsi="Courier New"/>
                            <w:spacing w:val="-2"/>
                            <w:sz w:val="18"/>
                          </w:rPr>
                          <w:t>Context,</w:t>
                        </w:r>
                      </w:p>
                      <w:p>
                        <w:pPr>
                          <w:pStyle w:val="Normal"/>
                          <w:spacing w:before="1" w:after="0"/>
                          <w:ind w:left="885" w:hanging="0"/>
                          <w:rPr>
                            <w:rFonts w:ascii="Courier New" w:hAnsi="Courier New"/>
                            <w:sz w:val="18"/>
                          </w:rPr>
                        </w:pPr>
                        <w:r>
                          <w:rPr>
                            <w:rFonts w:ascii="Courier New" w:hAnsi="Courier New"/>
                            <w:sz w:val="18"/>
                          </w:rPr>
                          <w:t>private</w:t>
                        </w:r>
                        <w:r>
                          <w:rPr>
                            <w:rFonts w:ascii="Courier New" w:hAnsi="Courier New"/>
                            <w:spacing w:val="-10"/>
                            <w:sz w:val="18"/>
                          </w:rPr>
                          <w:t xml:space="preserve"> </w:t>
                        </w:r>
                        <w:r>
                          <w:rPr>
                            <w:rFonts w:ascii="Courier New" w:hAnsi="Courier New"/>
                            <w:sz w:val="18"/>
                          </w:rPr>
                          <w:t>val</w:t>
                        </w:r>
                        <w:r>
                          <w:rPr>
                            <w:rFonts w:ascii="Courier New" w:hAnsi="Courier New"/>
                            <w:spacing w:val="-9"/>
                            <w:sz w:val="18"/>
                          </w:rPr>
                          <w:t xml:space="preserve"> </w:t>
                        </w:r>
                        <w:r>
                          <w:rPr>
                            <w:rFonts w:ascii="Courier New" w:hAnsi="Courier New"/>
                            <w:sz w:val="18"/>
                          </w:rPr>
                          <w:t>sharedPreferences:</w:t>
                        </w:r>
                        <w:r>
                          <w:rPr>
                            <w:rFonts w:ascii="Courier New" w:hAnsi="Courier New"/>
                            <w:spacing w:val="-9"/>
                            <w:sz w:val="18"/>
                          </w:rPr>
                          <w:t xml:space="preserve"> </w:t>
                        </w:r>
                        <w:r>
                          <w:rPr>
                            <w:rFonts w:ascii="Courier New" w:hAnsi="Courier New"/>
                            <w:spacing w:val="-2"/>
                            <w:sz w:val="18"/>
                          </w:rPr>
                          <w:t>SharedPreferences</w:t>
                        </w:r>
                      </w:p>
                      <w:p>
                        <w:pPr>
                          <w:pStyle w:val="Normal"/>
                          <w:spacing w:before="76" w:after="0"/>
                          <w:ind w:left="453" w:hanging="0"/>
                          <w:rPr>
                            <w:rFonts w:ascii="Courier New" w:hAnsi="Courier New"/>
                            <w:sz w:val="18"/>
                          </w:rPr>
                        </w:pPr>
                        <w:r>
                          <w:rPr>
                            <w:rFonts w:ascii="Courier New" w:hAnsi="Courier New"/>
                            <w:sz w:val="18"/>
                          </w:rPr>
                          <w:t>)</w:t>
                        </w:r>
                        <w:r>
                          <w:rPr>
                            <w:rFonts w:ascii="Courier New" w:hAnsi="Courier New"/>
                            <w:spacing w:val="-1"/>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z w:val="18"/>
                          </w:rPr>
                          <w:t>fun</w:t>
                        </w:r>
                        <w:r>
                          <w:rPr>
                            <w:rFonts w:ascii="Courier New" w:hAnsi="Courier New"/>
                            <w:spacing w:val="-9"/>
                            <w:sz w:val="18"/>
                          </w:rPr>
                          <w:t xml:space="preserve"> </w:t>
                        </w:r>
                        <w:r>
                          <w:rPr>
                            <w:rFonts w:ascii="Courier New" w:hAnsi="Courier New"/>
                            <w:sz w:val="18"/>
                          </w:rPr>
                          <w:t>getNumberOfResults():</w:t>
                        </w:r>
                        <w:r>
                          <w:rPr>
                            <w:rFonts w:ascii="Courier New" w:hAnsi="Courier New"/>
                            <w:spacing w:val="-9"/>
                            <w:sz w:val="18"/>
                          </w:rPr>
                          <w:t xml:space="preserve"> </w:t>
                        </w:r>
                        <w:r>
                          <w:rPr>
                            <w:rFonts w:ascii="Courier New" w:hAnsi="Courier New"/>
                            <w:sz w:val="18"/>
                          </w:rPr>
                          <w:t>Int</w:t>
                        </w:r>
                        <w:r>
                          <w:rPr>
                            <w:rFonts w:ascii="Courier New" w:hAnsi="Courier New"/>
                            <w:spacing w:val="-9"/>
                            <w:sz w:val="18"/>
                          </w:rPr>
                          <w:t xml:space="preserve"> </w:t>
                        </w:r>
                        <w:r>
                          <w:rPr>
                            <w:rFonts w:ascii="Courier New" w:hAnsi="Courier New"/>
                            <w:spacing w:val="-10"/>
                            <w:sz w:val="18"/>
                          </w:rPr>
                          <w:t>{</w:t>
                        </w:r>
                      </w:p>
                      <w:p>
                        <w:pPr>
                          <w:pStyle w:val="Normal"/>
                          <w:spacing w:lineRule="atLeast" w:line="280"/>
                          <w:ind w:left="1749" w:right="1274" w:hanging="432"/>
                          <w:rPr>
                            <w:rFonts w:ascii="Courier New" w:hAnsi="Courier New"/>
                            <w:sz w:val="18"/>
                          </w:rPr>
                        </w:pPr>
                        <w:r>
                          <w:rPr>
                            <w:rFonts w:ascii="Courier New" w:hAnsi="Courier New"/>
                            <w:sz w:val="18"/>
                          </w:rPr>
                          <w:t>return</w:t>
                        </w:r>
                        <w:r>
                          <w:rPr>
                            <w:rFonts w:ascii="Courier New" w:hAnsi="Courier New"/>
                            <w:spacing w:val="-29"/>
                            <w:sz w:val="18"/>
                          </w:rPr>
                          <w:t xml:space="preserve"> </w:t>
                        </w:r>
                        <w:r>
                          <w:rPr>
                            <w:rFonts w:ascii="Courier New" w:hAnsi="Courier New"/>
                            <w:sz w:val="18"/>
                          </w:rPr>
                          <w:t xml:space="preserve">sharedPreferences.getString( </w:t>
                        </w:r>
                        <w:r>
                          <w:rPr>
                            <w:rFonts w:ascii="Courier New" w:hAnsi="Courier New"/>
                            <w:spacing w:val="-2"/>
                            <w:sz w:val="18"/>
                          </w:rPr>
                          <w:t>context.getString</w:t>
                        </w:r>
                      </w:p>
                      <w:p>
                        <w:pPr>
                          <w:pStyle w:val="Normal"/>
                          <w:spacing w:lineRule="auto" w:line="259"/>
                          <w:ind w:left="1749" w:firstLine="216"/>
                          <w:rPr>
                            <w:rFonts w:ascii="Courier New" w:hAnsi="Courier New"/>
                            <w:sz w:val="18"/>
                          </w:rPr>
                        </w:pPr>
                        <w:r>
                          <w:rPr>
                            <w:rFonts w:ascii="Courier New" w:hAnsi="Courier New"/>
                            <w:spacing w:val="-2"/>
                            <w:sz w:val="18"/>
                          </w:rPr>
                          <w:t>(R.string.preference_key_nr_results), DEFAULT_NO_OF_RESULTS.toString()</w:t>
                        </w:r>
                      </w:p>
                      <w:p>
                        <w:pPr>
                          <w:pStyle w:val="Normal"/>
                          <w:spacing w:before="55" w:after="0"/>
                          <w:ind w:left="1317" w:hanging="0"/>
                          <w:rPr>
                            <w:rFonts w:ascii="Courier New" w:hAnsi="Courier New"/>
                            <w:sz w:val="18"/>
                          </w:rPr>
                        </w:pPr>
                        <w:r>
                          <w:rPr>
                            <w:rFonts w:ascii="Courier New" w:hAnsi="Courier New"/>
                            <w:sz w:val="18"/>
                          </w:rPr>
                          <w:t>).orEmpty().toIntOrNull()</w:t>
                        </w:r>
                        <w:r>
                          <w:rPr>
                            <w:rFonts w:ascii="Courier New" w:hAnsi="Courier New"/>
                            <w:spacing w:val="-14"/>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pacing w:val="-2"/>
                            <w:sz w:val="18"/>
                          </w:rPr>
                          <w:t>DEFAULT_NO_OF_RESULTS</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ListParagraph"/>
        <w:numPr>
          <w:ilvl w:val="0"/>
          <w:numId w:val="7"/>
        </w:numPr>
        <w:tabs>
          <w:tab w:val="clear" w:pos="720"/>
          <w:tab w:val="left" w:pos="554" w:leader="none"/>
        </w:tabs>
        <w:jc w:val="left"/>
        <w:rPr>
          <w:sz w:val="20"/>
        </w:rPr>
      </w:pPr>
      <w:r>
        <w:rPr>
          <w:sz w:val="20"/>
        </w:rPr>
        <w:t>Now,</w:t>
      </w:r>
      <w:r>
        <w:rPr>
          <w:spacing w:val="-5"/>
          <w:sz w:val="20"/>
        </w:rPr>
        <w:t xml:space="preserve"> </w:t>
      </w:r>
      <w:r>
        <w:rPr>
          <w:sz w:val="20"/>
        </w:rPr>
        <w:t>move</w:t>
      </w:r>
      <w:r>
        <w:rPr>
          <w:spacing w:val="-4"/>
          <w:sz w:val="20"/>
        </w:rPr>
        <w:t xml:space="preserve"> </w:t>
      </w:r>
      <w:r>
        <w:rPr>
          <w:sz w:val="20"/>
        </w:rPr>
        <w:t>on</w:t>
      </w:r>
      <w:r>
        <w:rPr>
          <w:spacing w:val="-2"/>
          <w:sz w:val="20"/>
        </w:rPr>
        <w:t xml:space="preserve"> </w:t>
      </w:r>
      <w:r>
        <w:rPr>
          <w:sz w:val="20"/>
        </w:rPr>
        <w:t>to</w:t>
      </w:r>
      <w:r>
        <w:rPr>
          <w:spacing w:val="-3"/>
          <w:sz w:val="20"/>
        </w:rPr>
        <w:t xml:space="preserve"> </w:t>
      </w:r>
      <w:r>
        <w:rPr>
          <w:sz w:val="20"/>
        </w:rPr>
        <w:t>the</w:t>
      </w:r>
      <w:r>
        <w:rPr>
          <w:spacing w:val="-3"/>
          <w:sz w:val="20"/>
        </w:rPr>
        <w:t xml:space="preserve"> </w:t>
      </w:r>
      <w:r>
        <w:rPr>
          <w:rFonts w:ascii="Courier New" w:hAnsi="Courier New"/>
          <w:b/>
        </w:rPr>
        <w:t>Repository</w:t>
      </w:r>
      <w:r>
        <w:rPr>
          <w:rFonts w:ascii="Courier New" w:hAnsi="Courier New"/>
          <w:b/>
          <w:spacing w:val="-80"/>
        </w:rPr>
        <w:t xml:space="preserve"> </w:t>
      </w:r>
      <w:r>
        <w:rPr>
          <w:sz w:val="20"/>
        </w:rPr>
        <w:t>aspect</w:t>
      </w:r>
      <w:r>
        <w:rPr>
          <w:spacing w:val="-4"/>
          <w:sz w:val="20"/>
        </w:rPr>
        <w:t xml:space="preserve"> </w:t>
      </w:r>
      <w:r>
        <w:rPr>
          <w:sz w:val="20"/>
        </w:rPr>
        <w:t>and</w:t>
      </w:r>
      <w:r>
        <w:rPr>
          <w:spacing w:val="-3"/>
          <w:sz w:val="20"/>
        </w:rPr>
        <w:t xml:space="preserve"> </w:t>
      </w:r>
      <w:r>
        <w:rPr>
          <w:sz w:val="20"/>
        </w:rPr>
        <w:t>create</w:t>
      </w:r>
      <w:r>
        <w:rPr>
          <w:spacing w:val="-3"/>
          <w:sz w:val="20"/>
        </w:rPr>
        <w:t xml:space="preserve"> </w:t>
      </w:r>
      <w:r>
        <w:rPr>
          <w:sz w:val="20"/>
        </w:rPr>
        <w:t>a</w:t>
      </w:r>
      <w:r>
        <w:rPr>
          <w:spacing w:val="-3"/>
          <w:sz w:val="20"/>
        </w:rPr>
        <w:t xml:space="preserve"> </w:t>
      </w:r>
      <w:r>
        <w:rPr>
          <w:sz w:val="20"/>
        </w:rPr>
        <w:t>new</w:t>
      </w:r>
      <w:r>
        <w:rPr>
          <w:spacing w:val="-2"/>
          <w:sz w:val="20"/>
        </w:rPr>
        <w:t xml:space="preserve"> package</w:t>
      </w:r>
    </w:p>
    <w:p>
      <w:pPr>
        <w:pStyle w:val="Normal"/>
        <w:ind w:left="554" w:hanging="0"/>
        <w:rPr>
          <w:sz w:val="20"/>
        </w:rPr>
      </w:pPr>
      <w:r>
        <w:rPr>
          <w:sz w:val="20"/>
        </w:rPr>
        <w:t>called</w:t>
      </w:r>
      <w:r>
        <w:rPr>
          <w:spacing w:val="-5"/>
          <w:sz w:val="20"/>
        </w:rPr>
        <w:t xml:space="preserve"> </w:t>
      </w:r>
      <w:r>
        <w:rPr>
          <w:rFonts w:ascii="Courier New" w:hAnsi="Courier New"/>
          <w:b/>
          <w:spacing w:val="-2"/>
        </w:rPr>
        <w:t>repository</w:t>
      </w:r>
      <w:r>
        <w:rPr>
          <w:spacing w:val="-2"/>
          <w:sz w:val="20"/>
        </w:rPr>
        <w:t>.</w:t>
      </w:r>
    </w:p>
    <w:p>
      <w:pPr>
        <w:pStyle w:val="ListParagraph"/>
        <w:numPr>
          <w:ilvl w:val="0"/>
          <w:numId w:val="7"/>
        </w:numPr>
        <w:tabs>
          <w:tab w:val="clear" w:pos="720"/>
          <w:tab w:val="left" w:pos="554" w:leader="none"/>
        </w:tabs>
        <w:spacing w:before="140" w:after="0"/>
        <w:ind w:left="554" w:right="1643" w:hanging="360"/>
        <w:jc w:val="left"/>
        <w:rPr>
          <w:sz w:val="20"/>
        </w:rPr>
      </w:pPr>
      <w:r>
        <w:rPr>
          <w:sz w:val="20"/>
        </w:rPr>
        <w:t>Create</w:t>
      </w:r>
      <w:r>
        <w:rPr>
          <w:spacing w:val="-4"/>
          <w:sz w:val="20"/>
        </w:rPr>
        <w:t xml:space="preserve"> </w:t>
      </w:r>
      <w:r>
        <w:rPr>
          <w:sz w:val="20"/>
        </w:rPr>
        <w:t>a</w:t>
      </w:r>
      <w:r>
        <w:rPr>
          <w:spacing w:val="-5"/>
          <w:sz w:val="20"/>
        </w:rPr>
        <w:t xml:space="preserve"> </w:t>
      </w:r>
      <w:r>
        <w:rPr>
          <w:sz w:val="20"/>
        </w:rPr>
        <w:t>class</w:t>
      </w:r>
      <w:r>
        <w:rPr>
          <w:spacing w:val="-4"/>
          <w:sz w:val="20"/>
        </w:rPr>
        <w:t xml:space="preserve"> </w:t>
      </w:r>
      <w:r>
        <w:rPr>
          <w:sz w:val="20"/>
        </w:rPr>
        <w:t>named</w:t>
      </w:r>
      <w:r>
        <w:rPr>
          <w:spacing w:val="-5"/>
          <w:sz w:val="20"/>
        </w:rPr>
        <w:t xml:space="preserve"> </w:t>
      </w:r>
      <w:r>
        <w:rPr>
          <w:rFonts w:ascii="Courier New" w:hAnsi="Courier New"/>
          <w:b/>
        </w:rPr>
        <w:t>Result</w:t>
      </w:r>
      <w:r>
        <w:rPr>
          <w:sz w:val="20"/>
        </w:rPr>
        <w:t>,</w:t>
      </w:r>
      <w:r>
        <w:rPr>
          <w:spacing w:val="-4"/>
          <w:sz w:val="20"/>
        </w:rPr>
        <w:t xml:space="preserve"> </w:t>
      </w:r>
      <w:r>
        <w:rPr>
          <w:sz w:val="20"/>
        </w:rPr>
        <w:t>which</w:t>
      </w:r>
      <w:r>
        <w:rPr>
          <w:spacing w:val="-4"/>
          <w:sz w:val="20"/>
        </w:rPr>
        <w:t xml:space="preserve"> </w:t>
      </w:r>
      <w:r>
        <w:rPr>
          <w:sz w:val="20"/>
        </w:rPr>
        <w:t>will</w:t>
      </w:r>
      <w:r>
        <w:rPr>
          <w:spacing w:val="-4"/>
          <w:sz w:val="20"/>
        </w:rPr>
        <w:t xml:space="preserve"> </w:t>
      </w:r>
      <w:r>
        <w:rPr>
          <w:sz w:val="20"/>
        </w:rPr>
        <w:t>have</w:t>
      </w:r>
      <w:r>
        <w:rPr>
          <w:spacing w:val="-4"/>
          <w:sz w:val="20"/>
        </w:rPr>
        <w:t xml:space="preserve"> </w:t>
      </w:r>
      <w:r>
        <w:rPr>
          <w:sz w:val="20"/>
        </w:rPr>
        <w:t>three</w:t>
      </w:r>
      <w:r>
        <w:rPr>
          <w:spacing w:val="-4"/>
          <w:sz w:val="20"/>
        </w:rPr>
        <w:t xml:space="preserve"> </w:t>
      </w:r>
      <w:r>
        <w:rPr>
          <w:sz w:val="20"/>
        </w:rPr>
        <w:t>outputs:</w:t>
      </w:r>
      <w:r>
        <w:rPr>
          <w:spacing w:val="-6"/>
          <w:sz w:val="20"/>
        </w:rPr>
        <w:t xml:space="preserve"> </w:t>
      </w:r>
      <w:r>
        <w:rPr>
          <w:rFonts w:ascii="Courier New" w:hAnsi="Courier New"/>
          <w:b/>
        </w:rPr>
        <w:t>Loading</w:t>
      </w:r>
      <w:r>
        <w:rPr>
          <w:sz w:val="20"/>
        </w:rPr>
        <w:t xml:space="preserve">, </w:t>
      </w:r>
      <w:r>
        <w:rPr>
          <w:rFonts w:ascii="Courier New" w:hAnsi="Courier New"/>
          <w:b/>
        </w:rPr>
        <w:t>Success</w:t>
      </w:r>
      <w:r>
        <w:rPr>
          <w:sz w:val="20"/>
        </w:rPr>
        <w:t xml:space="preserve">, and </w:t>
      </w:r>
      <w:r>
        <w:rPr>
          <w:rFonts w:ascii="Courier New" w:hAnsi="Courier New"/>
          <w:b/>
        </w:rPr>
        <w:t>Error</w:t>
      </w:r>
      <w:r>
        <w:rPr>
          <w:sz w:val="20"/>
        </w:rPr>
        <w:t xml:space="preserve">. We can achieve this through the Kotlin </w:t>
      </w:r>
      <w:r>
        <w:rPr>
          <w:rFonts w:ascii="Courier New" w:hAnsi="Courier New"/>
          <w:b/>
        </w:rPr>
        <w:t xml:space="preserve">sealed </w:t>
      </w:r>
      <w:r>
        <w:rPr>
          <w:sz w:val="20"/>
        </w:rPr>
        <w:t>class feature:</w:t>
      </w:r>
    </w:p>
    <w:p>
      <w:pPr>
        <w:pStyle w:val="TextBody"/>
        <w:spacing w:before="5" w:after="0"/>
        <w:rPr>
          <w:sz w:val="9"/>
        </w:rPr>
      </w:pPr>
      <w:r>
        <w:rPr>
          <w:sz w:val="9"/>
        </w:rPr>
        <mc:AlternateContent>
          <mc:Choice Requires="wpg">
            <w:drawing>
              <wp:anchor behindDoc="0" distT="0" distB="0" distL="0" distR="4445" simplePos="0" locked="0" layoutInCell="0" allowOverlap="1" relativeHeight="1829" wp14:anchorId="2EF50AA0">
                <wp:simplePos x="0" y="0"/>
                <wp:positionH relativeFrom="page">
                  <wp:posOffset>662940</wp:posOffset>
                </wp:positionH>
                <wp:positionV relativeFrom="paragraph">
                  <wp:posOffset>96520</wp:posOffset>
                </wp:positionV>
                <wp:extent cx="5074920" cy="1108075"/>
                <wp:effectExtent l="0" t="635" r="635" b="0"/>
                <wp:wrapTopAndBottom/>
                <wp:docPr id="1208" name="docshapegroup946"/>
                <a:graphic xmlns:a="http://schemas.openxmlformats.org/drawingml/2006/main">
                  <a:graphicData uri="http://schemas.microsoft.com/office/word/2010/wordprocessingGroup">
                    <wpg:wgp>
                      <wpg:cNvGrpSpPr/>
                      <wpg:grpSpPr>
                        <a:xfrm>
                          <a:off x="0" y="0"/>
                          <a:ext cx="5074920" cy="1108080"/>
                          <a:chOff x="0" y="0"/>
                          <a:chExt cx="5074920" cy="1108080"/>
                        </a:xfrm>
                      </wpg:grpSpPr>
                      <wps:wsp>
                        <wps:cNvSpPr/>
                        <wps:spPr>
                          <a:xfrm>
                            <a:off x="0" y="6480"/>
                            <a:ext cx="5074920" cy="1095480"/>
                          </a:xfrm>
                          <a:prstGeom prst="rect">
                            <a:avLst/>
                          </a:prstGeom>
                          <a:solidFill>
                            <a:srgbClr val="f6f6f6"/>
                          </a:solidFill>
                          <a:ln w="0">
                            <a:noFill/>
                          </a:ln>
                        </wps:spPr>
                        <wps:style>
                          <a:lnRef idx="0"/>
                          <a:fillRef idx="0"/>
                          <a:effectRef idx="0"/>
                          <a:fontRef idx="minor"/>
                        </wps:style>
                        <wps:bodyPr/>
                      </wps:wsp>
                      <wps:wsp>
                        <wps:cNvSpPr/>
                        <wps:spPr>
                          <a:xfrm>
                            <a:off x="0" y="0"/>
                            <a:ext cx="5074920" cy="1108080"/>
                          </a:xfrm>
                          <a:custGeom>
                            <a:avLst/>
                            <a:gdLst>
                              <a:gd name="textAreaLeft" fmla="*/ 0 w 2877120"/>
                              <a:gd name="textAreaRight" fmla="*/ 2879280 w 2877120"/>
                              <a:gd name="textAreaTop" fmla="*/ 0 h 628200"/>
                              <a:gd name="textAreaBottom" fmla="*/ 630360 h 628200"/>
                            </a:gdLst>
                            <a:ahLst/>
                            <a:rect l="textAreaLeft" t="textAreaTop" r="textAreaRight" b="textAreaBottom"/>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08252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sealed</w:t>
                              </w:r>
                              <w:r>
                                <w:rPr>
                                  <w:rFonts w:ascii="Courier New" w:hAnsi="Courier New"/>
                                  <w:spacing w:val="-7"/>
                                  <w:sz w:val="18"/>
                                </w:rPr>
                                <w:t xml:space="preserve"> </w:t>
                              </w:r>
                              <w:r>
                                <w:rPr>
                                  <w:rFonts w:ascii="Courier New" w:hAnsi="Courier New"/>
                                  <w:sz w:val="18"/>
                                </w:rPr>
                                <w:t>class</w:t>
                              </w:r>
                              <w:r>
                                <w:rPr>
                                  <w:rFonts w:ascii="Courier New" w:hAnsi="Courier New"/>
                                  <w:spacing w:val="-7"/>
                                  <w:sz w:val="18"/>
                                </w:rPr>
                                <w:t xml:space="preserve"> </w:t>
                              </w:r>
                              <w:r>
                                <w:rPr>
                                  <w:rFonts w:ascii="Courier New" w:hAnsi="Courier New"/>
                                  <w:sz w:val="18"/>
                                </w:rPr>
                                <w:t>Result&lt;T&gt;</w:t>
                              </w:r>
                              <w:r>
                                <w:rPr>
                                  <w:rFonts w:ascii="Courier New" w:hAnsi="Courier New"/>
                                  <w:spacing w:val="-6"/>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z w:val="18"/>
                                </w:rPr>
                                <w:t>class</w:t>
                              </w:r>
                              <w:r>
                                <w:rPr>
                                  <w:rFonts w:ascii="Courier New" w:hAnsi="Courier New"/>
                                  <w:spacing w:val="-6"/>
                                  <w:sz w:val="18"/>
                                </w:rPr>
                                <w:t xml:space="preserve"> </w:t>
                              </w:r>
                              <w:r>
                                <w:rPr>
                                  <w:rFonts w:ascii="Courier New" w:hAnsi="Courier New"/>
                                  <w:sz w:val="18"/>
                                </w:rPr>
                                <w:t>Loading&lt;T&gt;</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pacing w:val="-2"/>
                                  <w:sz w:val="18"/>
                                </w:rPr>
                                <w:t>Result&lt;T&gt;()</w:t>
                              </w:r>
                            </w:p>
                            <w:p>
                              <w:pPr>
                                <w:pStyle w:val="Normal"/>
                                <w:spacing w:lineRule="auto" w:line="324" w:before="76" w:after="0"/>
                                <w:ind w:left="885" w:right="1766" w:hanging="0"/>
                                <w:rPr>
                                  <w:rFonts w:ascii="Courier New" w:hAnsi="Courier New"/>
                                  <w:sz w:val="18"/>
                                </w:rPr>
                              </w:pPr>
                              <w:r>
                                <w:rPr>
                                  <w:rFonts w:ascii="Courier New" w:hAnsi="Courier New"/>
                                  <w:sz w:val="18"/>
                                </w:rPr>
                                <w:t>data</w:t>
                              </w:r>
                              <w:r>
                                <w:rPr>
                                  <w:rFonts w:ascii="Courier New" w:hAnsi="Courier New"/>
                                  <w:spacing w:val="-7"/>
                                  <w:sz w:val="18"/>
                                </w:rPr>
                                <w:t xml:space="preserve"> </w:t>
                              </w:r>
                              <w:r>
                                <w:rPr>
                                  <w:rFonts w:ascii="Courier New" w:hAnsi="Courier New"/>
                                  <w:sz w:val="18"/>
                                </w:rPr>
                                <w:t>class</w:t>
                              </w:r>
                              <w:r>
                                <w:rPr>
                                  <w:rFonts w:ascii="Courier New" w:hAnsi="Courier New"/>
                                  <w:spacing w:val="-7"/>
                                  <w:sz w:val="18"/>
                                </w:rPr>
                                <w:t xml:space="preserve"> </w:t>
                              </w:r>
                              <w:r>
                                <w:rPr>
                                  <w:rFonts w:ascii="Courier New" w:hAnsi="Courier New"/>
                                  <w:sz w:val="18"/>
                                </w:rPr>
                                <w:t>Success&lt;T&gt;(val</w:t>
                              </w:r>
                              <w:r>
                                <w:rPr>
                                  <w:rFonts w:ascii="Courier New" w:hAnsi="Courier New"/>
                                  <w:spacing w:val="-7"/>
                                  <w:sz w:val="18"/>
                                </w:rPr>
                                <w:t xml:space="preserve"> </w:t>
                              </w:r>
                              <w:r>
                                <w:rPr>
                                  <w:rFonts w:ascii="Courier New" w:hAnsi="Courier New"/>
                                  <w:sz w:val="18"/>
                                </w:rPr>
                                <w:t>data:</w:t>
                              </w:r>
                              <w:r>
                                <w:rPr>
                                  <w:rFonts w:ascii="Courier New" w:hAnsi="Courier New"/>
                                  <w:spacing w:val="-7"/>
                                  <w:sz w:val="18"/>
                                </w:rPr>
                                <w:t xml:space="preserve"> </w:t>
                              </w:r>
                              <w:r>
                                <w:rPr>
                                  <w:rFonts w:ascii="Courier New" w:hAnsi="Courier New"/>
                                  <w:sz w:val="18"/>
                                </w:rPr>
                                <w:t>T)</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Result&lt;T&gt;() class Error&lt;T&gt; : Result&lt;T&gt;()</w:t>
                              </w:r>
                            </w:p>
                            <w:p>
                              <w:pPr>
                                <w:pStyle w:val="Normal"/>
                                <w:spacing w:before="1"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946" style="position:absolute;margin-left:52.2pt;margin-top:7.6pt;width:399.6pt;height:87.25pt" coordorigin="1044,152" coordsize="7992,1745">
                <v:rect id="shape_0" path="m0,0l-2147483645,0l-2147483645,-2147483646l0,-2147483646xe" fillcolor="#f6f6f6" stroked="f" o:allowincell="f" style="position:absolute;left:1044;top:162;width:7991;height:172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72;width:7991;height:170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sealed</w:t>
                        </w:r>
                        <w:r>
                          <w:rPr>
                            <w:rFonts w:ascii="Courier New" w:hAnsi="Courier New"/>
                            <w:spacing w:val="-7"/>
                            <w:sz w:val="18"/>
                          </w:rPr>
                          <w:t xml:space="preserve"> </w:t>
                        </w:r>
                        <w:r>
                          <w:rPr>
                            <w:rFonts w:ascii="Courier New" w:hAnsi="Courier New"/>
                            <w:sz w:val="18"/>
                          </w:rPr>
                          <w:t>class</w:t>
                        </w:r>
                        <w:r>
                          <w:rPr>
                            <w:rFonts w:ascii="Courier New" w:hAnsi="Courier New"/>
                            <w:spacing w:val="-7"/>
                            <w:sz w:val="18"/>
                          </w:rPr>
                          <w:t xml:space="preserve"> </w:t>
                        </w:r>
                        <w:r>
                          <w:rPr>
                            <w:rFonts w:ascii="Courier New" w:hAnsi="Courier New"/>
                            <w:sz w:val="18"/>
                          </w:rPr>
                          <w:t>Result&lt;T&gt;</w:t>
                        </w:r>
                        <w:r>
                          <w:rPr>
                            <w:rFonts w:ascii="Courier New" w:hAnsi="Courier New"/>
                            <w:spacing w:val="-6"/>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z w:val="18"/>
                          </w:rPr>
                          <w:t>class</w:t>
                        </w:r>
                        <w:r>
                          <w:rPr>
                            <w:rFonts w:ascii="Courier New" w:hAnsi="Courier New"/>
                            <w:spacing w:val="-6"/>
                            <w:sz w:val="18"/>
                          </w:rPr>
                          <w:t xml:space="preserve"> </w:t>
                        </w:r>
                        <w:r>
                          <w:rPr>
                            <w:rFonts w:ascii="Courier New" w:hAnsi="Courier New"/>
                            <w:sz w:val="18"/>
                          </w:rPr>
                          <w:t>Loading&lt;T&gt;</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pacing w:val="-2"/>
                            <w:sz w:val="18"/>
                          </w:rPr>
                          <w:t>Result&lt;T&gt;()</w:t>
                        </w:r>
                      </w:p>
                      <w:p>
                        <w:pPr>
                          <w:pStyle w:val="Normal"/>
                          <w:spacing w:lineRule="auto" w:line="324" w:before="76" w:after="0"/>
                          <w:ind w:left="885" w:right="1766" w:hanging="0"/>
                          <w:rPr>
                            <w:rFonts w:ascii="Courier New" w:hAnsi="Courier New"/>
                            <w:sz w:val="18"/>
                          </w:rPr>
                        </w:pPr>
                        <w:r>
                          <w:rPr>
                            <w:rFonts w:ascii="Courier New" w:hAnsi="Courier New"/>
                            <w:sz w:val="18"/>
                          </w:rPr>
                          <w:t>data</w:t>
                        </w:r>
                        <w:r>
                          <w:rPr>
                            <w:rFonts w:ascii="Courier New" w:hAnsi="Courier New"/>
                            <w:spacing w:val="-7"/>
                            <w:sz w:val="18"/>
                          </w:rPr>
                          <w:t xml:space="preserve"> </w:t>
                        </w:r>
                        <w:r>
                          <w:rPr>
                            <w:rFonts w:ascii="Courier New" w:hAnsi="Courier New"/>
                            <w:sz w:val="18"/>
                          </w:rPr>
                          <w:t>class</w:t>
                        </w:r>
                        <w:r>
                          <w:rPr>
                            <w:rFonts w:ascii="Courier New" w:hAnsi="Courier New"/>
                            <w:spacing w:val="-7"/>
                            <w:sz w:val="18"/>
                          </w:rPr>
                          <w:t xml:space="preserve"> </w:t>
                        </w:r>
                        <w:r>
                          <w:rPr>
                            <w:rFonts w:ascii="Courier New" w:hAnsi="Courier New"/>
                            <w:sz w:val="18"/>
                          </w:rPr>
                          <w:t>Success&lt;T&gt;(val</w:t>
                        </w:r>
                        <w:r>
                          <w:rPr>
                            <w:rFonts w:ascii="Courier New" w:hAnsi="Courier New"/>
                            <w:spacing w:val="-7"/>
                            <w:sz w:val="18"/>
                          </w:rPr>
                          <w:t xml:space="preserve"> </w:t>
                        </w:r>
                        <w:r>
                          <w:rPr>
                            <w:rFonts w:ascii="Courier New" w:hAnsi="Courier New"/>
                            <w:sz w:val="18"/>
                          </w:rPr>
                          <w:t>data:</w:t>
                        </w:r>
                        <w:r>
                          <w:rPr>
                            <w:rFonts w:ascii="Courier New" w:hAnsi="Courier New"/>
                            <w:spacing w:val="-7"/>
                            <w:sz w:val="18"/>
                          </w:rPr>
                          <w:t xml:space="preserve"> </w:t>
                        </w:r>
                        <w:r>
                          <w:rPr>
                            <w:rFonts w:ascii="Courier New" w:hAnsi="Courier New"/>
                            <w:sz w:val="18"/>
                          </w:rPr>
                          <w:t>T)</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Result&lt;T&gt;() class Error&lt;T&gt; : Result&lt;T&gt;()</w:t>
                        </w:r>
                      </w:p>
                      <w:p>
                        <w:pPr>
                          <w:pStyle w:val="Normal"/>
                          <w:spacing w:before="1"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ListParagraph"/>
        <w:numPr>
          <w:ilvl w:val="0"/>
          <w:numId w:val="7"/>
        </w:numPr>
        <w:tabs>
          <w:tab w:val="clear" w:pos="720"/>
          <w:tab w:val="left" w:pos="554" w:leader="none"/>
        </w:tabs>
        <w:jc w:val="left"/>
        <w:rPr>
          <w:sz w:val="20"/>
        </w:rPr>
      </w:pPr>
      <w:r>
        <w:rPr>
          <w:sz w:val="20"/>
        </w:rPr>
        <w:t>Define</w:t>
      </w:r>
      <w:r>
        <w:rPr>
          <w:spacing w:val="-1"/>
          <w:sz w:val="20"/>
        </w:rPr>
        <w:t xml:space="preserve"> </w:t>
      </w:r>
      <w:r>
        <w:rPr>
          <w:sz w:val="20"/>
        </w:rPr>
        <w:t>a</w:t>
      </w:r>
      <w:r>
        <w:rPr>
          <w:spacing w:val="-2"/>
          <w:sz w:val="20"/>
        </w:rPr>
        <w:t xml:space="preserve"> </w:t>
      </w:r>
      <w:r>
        <w:rPr>
          <w:sz w:val="20"/>
        </w:rPr>
        <w:t>model</w:t>
      </w:r>
      <w:r>
        <w:rPr>
          <w:spacing w:val="-2"/>
          <w:sz w:val="20"/>
        </w:rPr>
        <w:t xml:space="preserve"> </w:t>
      </w:r>
      <w:r>
        <w:rPr>
          <w:sz w:val="20"/>
        </w:rPr>
        <w:t>that</w:t>
      </w:r>
      <w:r>
        <w:rPr>
          <w:spacing w:val="-1"/>
          <w:sz w:val="20"/>
        </w:rPr>
        <w:t xml:space="preserve"> </w:t>
      </w:r>
      <w:r>
        <w:rPr>
          <w:sz w:val="20"/>
        </w:rPr>
        <w:t>will be</w:t>
      </w:r>
      <w:r>
        <w:rPr>
          <w:spacing w:val="-1"/>
          <w:sz w:val="20"/>
        </w:rPr>
        <w:t xml:space="preserve"> </w:t>
      </w:r>
      <w:r>
        <w:rPr>
          <w:sz w:val="20"/>
        </w:rPr>
        <w:t>used</w:t>
      </w:r>
      <w:r>
        <w:rPr>
          <w:spacing w:val="-1"/>
          <w:sz w:val="20"/>
        </w:rPr>
        <w:t xml:space="preserve"> </w:t>
      </w:r>
      <w:r>
        <w:rPr>
          <w:sz w:val="20"/>
        </w:rPr>
        <w:t>by</w:t>
      </w:r>
      <w:r>
        <w:rPr>
          <w:spacing w:val="-1"/>
          <w:sz w:val="20"/>
        </w:rPr>
        <w:t xml:space="preserve"> </w:t>
      </w:r>
      <w:r>
        <w:rPr>
          <w:sz w:val="20"/>
        </w:rPr>
        <w:t>our</w:t>
      </w:r>
      <w:r>
        <w:rPr>
          <w:spacing w:val="-1"/>
          <w:sz w:val="20"/>
        </w:rPr>
        <w:t xml:space="preserve"> </w:t>
      </w:r>
      <w:r>
        <w:rPr>
          <w:sz w:val="20"/>
        </w:rPr>
        <w:t xml:space="preserve">UI </w:t>
      </w:r>
      <w:r>
        <w:rPr>
          <w:spacing w:val="-2"/>
          <w:sz w:val="20"/>
        </w:rPr>
        <w:t>layer:</w:t>
      </w:r>
    </w:p>
    <w:p>
      <w:pPr>
        <w:sectPr>
          <w:headerReference w:type="even" r:id="rId355"/>
          <w:headerReference w:type="default" r:id="rId356"/>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4" w:after="0"/>
        <w:rPr>
          <w:sz w:val="9"/>
        </w:rPr>
      </w:pPr>
      <w:r>
        <w:rPr>
          <w:sz w:val="9"/>
        </w:rPr>
        <mc:AlternateContent>
          <mc:Choice Requires="wpg">
            <w:drawing>
              <wp:anchor behindDoc="0" distT="0" distB="635" distL="0" distR="4445" simplePos="0" locked="0" layoutInCell="0" allowOverlap="1" relativeHeight="1831" wp14:anchorId="2B101D63">
                <wp:simplePos x="0" y="0"/>
                <wp:positionH relativeFrom="page">
                  <wp:posOffset>662940</wp:posOffset>
                </wp:positionH>
                <wp:positionV relativeFrom="paragraph">
                  <wp:posOffset>95250</wp:posOffset>
                </wp:positionV>
                <wp:extent cx="5074920" cy="219075"/>
                <wp:effectExtent l="0" t="635" r="635" b="0"/>
                <wp:wrapTopAndBottom/>
                <wp:docPr id="1210" name="docshapegroup950"/>
                <a:graphic xmlns:a="http://schemas.openxmlformats.org/drawingml/2006/main">
                  <a:graphicData uri="http://schemas.microsoft.com/office/word/2010/wordprocessingGroup">
                    <wpg:wgp>
                      <wpg:cNvGrpSpPr/>
                      <wpg:grpSpPr>
                        <a:xfrm>
                          <a:off x="0" y="0"/>
                          <a:ext cx="5074920" cy="219240"/>
                          <a:chOff x="0" y="0"/>
                          <a:chExt cx="5074920" cy="219240"/>
                        </a:xfrm>
                      </wpg:grpSpPr>
                      <wps:wsp>
                        <wps:cNvSpPr/>
                        <wps:spPr>
                          <a:xfrm>
                            <a:off x="0" y="6480"/>
                            <a:ext cx="5074920" cy="206280"/>
                          </a:xfrm>
                          <a:prstGeom prst="rect">
                            <a:avLst/>
                          </a:prstGeom>
                          <a:solidFill>
                            <a:srgbClr val="f6f6f6"/>
                          </a:solidFill>
                          <a:ln w="0">
                            <a:noFill/>
                          </a:ln>
                        </wps:spPr>
                        <wps:style>
                          <a:lnRef idx="0"/>
                          <a:fillRef idx="0"/>
                          <a:effectRef idx="0"/>
                          <a:fontRef idx="minor"/>
                        </wps:style>
                        <wps:bodyPr/>
                      </wps:wsp>
                      <wps:wsp>
                        <wps:cNvSpPr/>
                        <wps:spPr>
                          <a:xfrm>
                            <a:off x="0" y="0"/>
                            <a:ext cx="5074920" cy="219240"/>
                          </a:xfrm>
                          <a:custGeom>
                            <a:avLst/>
                            <a:gdLst>
                              <a:gd name="textAreaLeft" fmla="*/ 0 w 2877120"/>
                              <a:gd name="textAreaRight" fmla="*/ 2879280 w 2877120"/>
                              <a:gd name="textAreaTop" fmla="*/ 0 h 124200"/>
                              <a:gd name="textAreaBottom" fmla="*/ 126360 h 124200"/>
                            </a:gdLst>
                            <a:ahLst/>
                            <a:rect l="textAreaLeft" t="textAreaTop" r="textAreaRight" b="textAreaBottom"/>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9368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data</w:t>
                              </w:r>
                              <w:r>
                                <w:rPr>
                                  <w:rFonts w:ascii="Courier New" w:hAnsi="Courier New"/>
                                  <w:spacing w:val="-6"/>
                                  <w:sz w:val="18"/>
                                </w:rPr>
                                <w:t xml:space="preserve"> </w:t>
                              </w:r>
                              <w:r>
                                <w:rPr>
                                  <w:rFonts w:ascii="Courier New" w:hAnsi="Courier New"/>
                                  <w:sz w:val="18"/>
                                </w:rPr>
                                <w:t>class</w:t>
                              </w:r>
                              <w:r>
                                <w:rPr>
                                  <w:rFonts w:ascii="Courier New" w:hAnsi="Courier New"/>
                                  <w:spacing w:val="-5"/>
                                  <w:sz w:val="18"/>
                                </w:rPr>
                                <w:t xml:space="preserve"> </w:t>
                              </w:r>
                              <w:r>
                                <w:rPr>
                                  <w:rFonts w:ascii="Courier New" w:hAnsi="Courier New"/>
                                  <w:sz w:val="18"/>
                                </w:rPr>
                                <w:t>DogUi(val</w:t>
                              </w:r>
                              <w:r>
                                <w:rPr>
                                  <w:rFonts w:ascii="Courier New" w:hAnsi="Courier New"/>
                                  <w:spacing w:val="-6"/>
                                  <w:sz w:val="18"/>
                                </w:rPr>
                                <w:t xml:space="preserve"> </w:t>
                              </w:r>
                              <w:r>
                                <w:rPr>
                                  <w:rFonts w:ascii="Courier New" w:hAnsi="Courier New"/>
                                  <w:sz w:val="18"/>
                                </w:rPr>
                                <w:t>url:</w:t>
                              </w:r>
                              <w:r>
                                <w:rPr>
                                  <w:rFonts w:ascii="Courier New" w:hAnsi="Courier New"/>
                                  <w:spacing w:val="-5"/>
                                  <w:sz w:val="18"/>
                                </w:rPr>
                                <w:t xml:space="preserve"> </w:t>
                              </w:r>
                              <w:r>
                                <w:rPr>
                                  <w:rFonts w:ascii="Courier New" w:hAnsi="Courier New"/>
                                  <w:spacing w:val="-2"/>
                                  <w:sz w:val="18"/>
                                </w:rPr>
                                <w:t>String)</w:t>
                              </w:r>
                            </w:p>
                          </w:txbxContent>
                        </wps:txbx>
                        <wps:bodyPr lIns="0" rIns="0" tIns="0" bIns="0" anchor="t">
                          <a:noAutofit/>
                        </wps:bodyPr>
                      </wps:wsp>
                    </wpg:wgp>
                  </a:graphicData>
                </a:graphic>
              </wp:anchor>
            </w:drawing>
          </mc:Choice>
          <mc:Fallback>
            <w:pict>
              <v:group id="shape_0" alt="docshapegroup950" style="position:absolute;margin-left:52.2pt;margin-top:7.5pt;width:399.6pt;height:17.25pt" coordorigin="1044,150" coordsize="7992,345">
                <v:rect id="shape_0" path="m0,0l-2147483645,0l-2147483645,-2147483646l0,-2147483646xe" fillcolor="#f6f6f6" stroked="f" o:allowincell="f" style="position:absolute;left:1044;top:160;width:7991;height:32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70;width:7991;height:30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data</w:t>
                        </w:r>
                        <w:r>
                          <w:rPr>
                            <w:rFonts w:ascii="Courier New" w:hAnsi="Courier New"/>
                            <w:spacing w:val="-6"/>
                            <w:sz w:val="18"/>
                          </w:rPr>
                          <w:t xml:space="preserve"> </w:t>
                        </w:r>
                        <w:r>
                          <w:rPr>
                            <w:rFonts w:ascii="Courier New" w:hAnsi="Courier New"/>
                            <w:sz w:val="18"/>
                          </w:rPr>
                          <w:t>class</w:t>
                        </w:r>
                        <w:r>
                          <w:rPr>
                            <w:rFonts w:ascii="Courier New" w:hAnsi="Courier New"/>
                            <w:spacing w:val="-5"/>
                            <w:sz w:val="18"/>
                          </w:rPr>
                          <w:t xml:space="preserve"> </w:t>
                        </w:r>
                        <w:r>
                          <w:rPr>
                            <w:rFonts w:ascii="Courier New" w:hAnsi="Courier New"/>
                            <w:sz w:val="18"/>
                          </w:rPr>
                          <w:t>DogUi(val</w:t>
                        </w:r>
                        <w:r>
                          <w:rPr>
                            <w:rFonts w:ascii="Courier New" w:hAnsi="Courier New"/>
                            <w:spacing w:val="-6"/>
                            <w:sz w:val="18"/>
                          </w:rPr>
                          <w:t xml:space="preserve"> </w:t>
                        </w:r>
                        <w:r>
                          <w:rPr>
                            <w:rFonts w:ascii="Courier New" w:hAnsi="Courier New"/>
                            <w:sz w:val="18"/>
                          </w:rPr>
                          <w:t>url:</w:t>
                        </w:r>
                        <w:r>
                          <w:rPr>
                            <w:rFonts w:ascii="Courier New" w:hAnsi="Courier New"/>
                            <w:spacing w:val="-5"/>
                            <w:sz w:val="18"/>
                          </w:rPr>
                          <w:t xml:space="preserve"> </w:t>
                        </w:r>
                        <w:r>
                          <w:rPr>
                            <w:rFonts w:ascii="Courier New" w:hAnsi="Courier New"/>
                            <w:spacing w:val="-2"/>
                            <w:sz w:val="18"/>
                          </w:rPr>
                          <w:t>String)</w:t>
                        </w:r>
                      </w:p>
                    </w:txbxContent>
                  </v:textbox>
                  <w10:wrap type="topAndBottom"/>
                </v:rect>
              </v:group>
            </w:pict>
          </mc:Fallback>
        </mc:AlternateContent>
      </w:r>
    </w:p>
    <w:p>
      <w:pPr>
        <w:pStyle w:val="TextBody"/>
        <w:spacing w:before="12" w:after="0"/>
        <w:rPr>
          <w:sz w:val="7"/>
        </w:rPr>
      </w:pPr>
      <w:r>
        <w:rPr>
          <w:sz w:val="7"/>
        </w:rPr>
      </w:r>
    </w:p>
    <w:p>
      <w:pPr>
        <w:pStyle w:val="ListParagraph"/>
        <w:numPr>
          <w:ilvl w:val="0"/>
          <w:numId w:val="7"/>
        </w:numPr>
        <w:tabs>
          <w:tab w:val="clear" w:pos="720"/>
          <w:tab w:val="left" w:pos="1274" w:leader="none"/>
        </w:tabs>
        <w:spacing w:before="101" w:after="0"/>
        <w:ind w:left="1274" w:hanging="360"/>
        <w:jc w:val="left"/>
        <w:rPr>
          <w:sz w:val="20"/>
        </w:rPr>
      </w:pPr>
      <w:r>
        <w:rPr>
          <w:sz w:val="20"/>
        </w:rPr>
        <w:t>Define</w:t>
      </w:r>
      <w:r>
        <w:rPr>
          <w:spacing w:val="-5"/>
          <w:sz w:val="20"/>
        </w:rPr>
        <w:t xml:space="preserve"> </w:t>
      </w:r>
      <w:r>
        <w:rPr>
          <w:sz w:val="20"/>
        </w:rPr>
        <w:t>a</w:t>
      </w:r>
      <w:r>
        <w:rPr>
          <w:spacing w:val="-3"/>
          <w:sz w:val="20"/>
        </w:rPr>
        <w:t xml:space="preserve"> </w:t>
      </w:r>
      <w:r>
        <w:rPr>
          <w:sz w:val="20"/>
        </w:rPr>
        <w:t>mapper</w:t>
      </w:r>
      <w:r>
        <w:rPr>
          <w:spacing w:val="-3"/>
          <w:sz w:val="20"/>
        </w:rPr>
        <w:t xml:space="preserve"> </w:t>
      </w:r>
      <w:r>
        <w:rPr>
          <w:sz w:val="20"/>
        </w:rPr>
        <w:t>class</w:t>
      </w:r>
      <w:r>
        <w:rPr>
          <w:spacing w:val="-2"/>
          <w:sz w:val="20"/>
        </w:rPr>
        <w:t xml:space="preserve"> </w:t>
      </w:r>
      <w:r>
        <w:rPr>
          <w:sz w:val="20"/>
        </w:rPr>
        <w:t>that</w:t>
      </w:r>
      <w:r>
        <w:rPr>
          <w:spacing w:val="-2"/>
          <w:sz w:val="20"/>
        </w:rPr>
        <w:t xml:space="preserve"> </w:t>
      </w:r>
      <w:r>
        <w:rPr>
          <w:sz w:val="20"/>
        </w:rPr>
        <w:t>will</w:t>
      </w:r>
      <w:r>
        <w:rPr>
          <w:spacing w:val="-2"/>
          <w:sz w:val="20"/>
        </w:rPr>
        <w:t xml:space="preserve"> </w:t>
      </w:r>
      <w:r>
        <w:rPr>
          <w:sz w:val="20"/>
        </w:rPr>
        <w:t>convert</w:t>
      </w:r>
      <w:r>
        <w:rPr>
          <w:spacing w:val="-2"/>
          <w:sz w:val="20"/>
        </w:rPr>
        <w:t xml:space="preserve"> </w:t>
      </w:r>
      <w:r>
        <w:rPr>
          <w:sz w:val="20"/>
        </w:rPr>
        <w:t>one</w:t>
      </w:r>
      <w:r>
        <w:rPr>
          <w:spacing w:val="-2"/>
          <w:sz w:val="20"/>
        </w:rPr>
        <w:t xml:space="preserve"> </w:t>
      </w:r>
      <w:r>
        <w:rPr>
          <w:sz w:val="20"/>
        </w:rPr>
        <w:t>type</w:t>
      </w:r>
      <w:r>
        <w:rPr>
          <w:spacing w:val="-2"/>
          <w:sz w:val="20"/>
        </w:rPr>
        <w:t xml:space="preserve"> </w:t>
      </w:r>
      <w:r>
        <w:rPr>
          <w:sz w:val="20"/>
        </w:rPr>
        <w:t>of</w:t>
      </w:r>
      <w:r>
        <w:rPr>
          <w:spacing w:val="-2"/>
          <w:sz w:val="20"/>
        </w:rPr>
        <w:t xml:space="preserve"> </w:t>
      </w:r>
      <w:r>
        <w:rPr>
          <w:sz w:val="20"/>
        </w:rPr>
        <w:t>model</w:t>
      </w:r>
      <w:r>
        <w:rPr>
          <w:spacing w:val="-3"/>
          <w:sz w:val="20"/>
        </w:rPr>
        <w:t xml:space="preserve"> </w:t>
      </w:r>
      <w:r>
        <w:rPr>
          <w:sz w:val="20"/>
        </w:rPr>
        <w:t>into</w:t>
      </w:r>
      <w:r>
        <w:rPr>
          <w:spacing w:val="-2"/>
          <w:sz w:val="20"/>
        </w:rPr>
        <w:t xml:space="preserve"> another:</w:t>
      </w:r>
    </w:p>
    <w:p>
      <w:pPr>
        <w:pStyle w:val="TextBody"/>
        <w:spacing w:before="4" w:after="0"/>
        <w:rPr>
          <w:sz w:val="9"/>
        </w:rPr>
      </w:pPr>
      <w:r>
        <w:rPr>
          <w:sz w:val="9"/>
        </w:rPr>
        <mc:AlternateContent>
          <mc:Choice Requires="wpg">
            <w:drawing>
              <wp:anchor behindDoc="0" distT="0" distB="635" distL="0" distR="4445" simplePos="0" locked="0" layoutInCell="0" allowOverlap="1" relativeHeight="1833" wp14:anchorId="670D9679">
                <wp:simplePos x="0" y="0"/>
                <wp:positionH relativeFrom="page">
                  <wp:posOffset>1120140</wp:posOffset>
                </wp:positionH>
                <wp:positionV relativeFrom="paragraph">
                  <wp:posOffset>95250</wp:posOffset>
                </wp:positionV>
                <wp:extent cx="5074920" cy="1641475"/>
                <wp:effectExtent l="0" t="635" r="635" b="0"/>
                <wp:wrapTopAndBottom/>
                <wp:docPr id="1218" name="docshapegroup954"/>
                <a:graphic xmlns:a="http://schemas.openxmlformats.org/drawingml/2006/main">
                  <a:graphicData uri="http://schemas.microsoft.com/office/word/2010/wordprocessingGroup">
                    <wpg:wgp>
                      <wpg:cNvGrpSpPr/>
                      <wpg:grpSpPr>
                        <a:xfrm>
                          <a:off x="0" y="0"/>
                          <a:ext cx="5074920" cy="1641600"/>
                          <a:chOff x="0" y="0"/>
                          <a:chExt cx="5074920" cy="1641600"/>
                        </a:xfrm>
                      </wpg:grpSpPr>
                      <wps:wsp>
                        <wps:cNvSpPr/>
                        <wps:spPr>
                          <a:xfrm>
                            <a:off x="0" y="6480"/>
                            <a:ext cx="5074920" cy="1628640"/>
                          </a:xfrm>
                          <a:prstGeom prst="rect">
                            <a:avLst/>
                          </a:prstGeom>
                          <a:solidFill>
                            <a:srgbClr val="f6f6f6"/>
                          </a:solidFill>
                          <a:ln w="0">
                            <a:noFill/>
                          </a:ln>
                        </wps:spPr>
                        <wps:style>
                          <a:lnRef idx="0"/>
                          <a:fillRef idx="0"/>
                          <a:effectRef idx="0"/>
                          <a:fontRef idx="minor"/>
                        </wps:style>
                        <wps:bodyPr/>
                      </wps:wsp>
                      <wps:wsp>
                        <wps:cNvSpPr/>
                        <wps:spPr>
                          <a:xfrm>
                            <a:off x="0" y="0"/>
                            <a:ext cx="5074920" cy="1641600"/>
                          </a:xfrm>
                          <a:custGeom>
                            <a:avLst/>
                            <a:gdLst>
                              <a:gd name="textAreaLeft" fmla="*/ 0 w 2877120"/>
                              <a:gd name="textAreaRight" fmla="*/ 2879280 w 2877120"/>
                              <a:gd name="textAreaTop" fmla="*/ 0 h 930600"/>
                              <a:gd name="textAreaBottom" fmla="*/ 932760 h 930600"/>
                            </a:gdLst>
                            <a:ahLst/>
                            <a:rect l="textAreaLeft" t="textAreaTop" r="textAreaRight" b="textAreaBottom"/>
                            <a:pathLst>
                              <a:path w="7992" h="2585">
                                <a:moveTo>
                                  <a:pt x="7992" y="2564"/>
                                </a:moveTo>
                                <a:lnTo>
                                  <a:pt x="0" y="2564"/>
                                </a:lnTo>
                                <a:lnTo>
                                  <a:pt x="0" y="2584"/>
                                </a:lnTo>
                                <a:lnTo>
                                  <a:pt x="7992" y="2584"/>
                                </a:lnTo>
                                <a:lnTo>
                                  <a:pt x="7992" y="256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61604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class</w:t>
                              </w:r>
                              <w:r>
                                <w:rPr>
                                  <w:rFonts w:ascii="Courier New" w:hAnsi="Courier New"/>
                                  <w:spacing w:val="-7"/>
                                  <w:sz w:val="18"/>
                                </w:rPr>
                                <w:t xml:space="preserve"> </w:t>
                              </w:r>
                              <w:r>
                                <w:rPr>
                                  <w:rFonts w:ascii="Courier New" w:hAnsi="Courier New"/>
                                  <w:sz w:val="18"/>
                                </w:rPr>
                                <w:t>DogMapper</w:t>
                              </w:r>
                              <w:r>
                                <w:rPr>
                                  <w:rFonts w:ascii="Courier New" w:hAnsi="Courier New"/>
                                  <w:spacing w:val="-7"/>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lineRule="auto" w:line="235" w:before="133" w:after="0"/>
                                <w:ind w:left="1101" w:right="1185" w:hanging="216"/>
                                <w:rPr>
                                  <w:rFonts w:ascii="Courier New" w:hAnsi="Courier New"/>
                                  <w:sz w:val="18"/>
                                </w:rPr>
                              </w:pPr>
                              <w:r>
                                <w:rPr>
                                  <w:rFonts w:ascii="Courier New" w:hAnsi="Courier New"/>
                                  <w:sz w:val="18"/>
                                </w:rPr>
                                <w:t>fun</w:t>
                              </w:r>
                              <w:r>
                                <w:rPr>
                                  <w:rFonts w:ascii="Courier New" w:hAnsi="Courier New"/>
                                  <w:spacing w:val="-10"/>
                                  <w:sz w:val="18"/>
                                </w:rPr>
                                <w:t xml:space="preserve"> </w:t>
                              </w:r>
                              <w:r>
                                <w:rPr>
                                  <w:rFonts w:ascii="Courier New" w:hAnsi="Courier New"/>
                                  <w:sz w:val="18"/>
                                </w:rPr>
                                <w:t>mapServiceToEntity(dog:</w:t>
                              </w:r>
                              <w:r>
                                <w:rPr>
                                  <w:rFonts w:ascii="Courier New" w:hAnsi="Courier New"/>
                                  <w:spacing w:val="-10"/>
                                  <w:sz w:val="18"/>
                                </w:rPr>
                                <w:t xml:space="preserve"> </w:t>
                              </w:r>
                              <w:r>
                                <w:rPr>
                                  <w:rFonts w:ascii="Courier New" w:hAnsi="Courier New"/>
                                  <w:sz w:val="18"/>
                                </w:rPr>
                                <w:t>Dog):</w:t>
                              </w:r>
                              <w:r>
                                <w:rPr>
                                  <w:rFonts w:ascii="Courier New" w:hAnsi="Courier New"/>
                                  <w:spacing w:val="-10"/>
                                  <w:sz w:val="18"/>
                                </w:rPr>
                                <w:t xml:space="preserve"> </w:t>
                              </w:r>
                              <w:r>
                                <w:rPr>
                                  <w:rFonts w:ascii="Courier New" w:hAnsi="Courier New"/>
                                  <w:sz w:val="18"/>
                                </w:rPr>
                                <w:t>List&lt;DogEntity&gt;</w:t>
                              </w:r>
                              <w:r>
                                <w:rPr>
                                  <w:rFonts w:ascii="Courier New" w:hAnsi="Courier New"/>
                                  <w:spacing w:val="-10"/>
                                  <w:sz w:val="18"/>
                                </w:rPr>
                                <w:t xml:space="preserve"> </w:t>
                              </w:r>
                              <w:r>
                                <w:rPr>
                                  <w:rFonts w:ascii="Courier New" w:hAnsi="Courier New"/>
                                  <w:sz w:val="18"/>
                                </w:rPr>
                                <w:t>= dog.urls.map {</w:t>
                              </w:r>
                            </w:p>
                            <w:p>
                              <w:pPr>
                                <w:pStyle w:val="Normal"/>
                                <w:spacing w:before="17" w:after="0"/>
                                <w:ind w:left="1317" w:hanging="0"/>
                                <w:rPr>
                                  <w:rFonts w:ascii="Courier New" w:hAnsi="Courier New"/>
                                  <w:sz w:val="18"/>
                                </w:rPr>
                              </w:pPr>
                              <w:r>
                                <w:rPr>
                                  <w:rFonts w:ascii="Courier New" w:hAnsi="Courier New"/>
                                  <w:sz w:val="18"/>
                                </w:rPr>
                                <w:t>DogEntity(0,</w:t>
                              </w:r>
                              <w:r>
                                <w:rPr>
                                  <w:rFonts w:ascii="Courier New" w:hAnsi="Courier New"/>
                                  <w:spacing w:val="-12"/>
                                  <w:sz w:val="18"/>
                                </w:rPr>
                                <w:t xml:space="preserve"> </w:t>
                              </w:r>
                              <w:r>
                                <w:rPr>
                                  <w:rFonts w:ascii="Courier New" w:hAnsi="Courier New"/>
                                  <w:spacing w:val="-5"/>
                                  <w:sz w:val="18"/>
                                </w:rPr>
                                <w:t>it)</w:t>
                              </w:r>
                            </w:p>
                            <w:p>
                              <w:pPr>
                                <w:pStyle w:val="Normal"/>
                                <w:spacing w:before="7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235" w:before="133" w:after="0"/>
                                <w:ind w:left="1101" w:hanging="216"/>
                                <w:rPr>
                                  <w:rFonts w:ascii="Courier New" w:hAnsi="Courier New"/>
                                  <w:sz w:val="18"/>
                                </w:rPr>
                              </w:pPr>
                              <w:r>
                                <w:rPr>
                                  <w:rFonts w:ascii="Courier New" w:hAnsi="Courier New"/>
                                  <w:sz w:val="18"/>
                                </w:rPr>
                                <w:t>fun</w:t>
                              </w:r>
                              <w:r>
                                <w:rPr>
                                  <w:rFonts w:ascii="Courier New" w:hAnsi="Courier New"/>
                                  <w:spacing w:val="-10"/>
                                  <w:sz w:val="18"/>
                                </w:rPr>
                                <w:t xml:space="preserve"> </w:t>
                              </w:r>
                              <w:r>
                                <w:rPr>
                                  <w:rFonts w:ascii="Courier New" w:hAnsi="Courier New"/>
                                  <w:sz w:val="18"/>
                                </w:rPr>
                                <w:t>mapEntityToUi(dogEntity:</w:t>
                              </w:r>
                              <w:r>
                                <w:rPr>
                                  <w:rFonts w:ascii="Courier New" w:hAnsi="Courier New"/>
                                  <w:spacing w:val="-10"/>
                                  <w:sz w:val="18"/>
                                </w:rPr>
                                <w:t xml:space="preserve"> </w:t>
                              </w:r>
                              <w:r>
                                <w:rPr>
                                  <w:rFonts w:ascii="Courier New" w:hAnsi="Courier New"/>
                                  <w:sz w:val="18"/>
                                </w:rPr>
                                <w:t>DogEntity):</w:t>
                              </w:r>
                              <w:r>
                                <w:rPr>
                                  <w:rFonts w:ascii="Courier New" w:hAnsi="Courier New"/>
                                  <w:spacing w:val="-10"/>
                                  <w:sz w:val="18"/>
                                </w:rPr>
                                <w:t xml:space="preserve"> </w:t>
                              </w:r>
                              <w:r>
                                <w:rPr>
                                  <w:rFonts w:ascii="Courier New" w:hAnsi="Courier New"/>
                                  <w:sz w:val="18"/>
                                </w:rPr>
                                <w:t>DogUi</w:t>
                              </w:r>
                              <w:r>
                                <w:rPr>
                                  <w:rFonts w:ascii="Courier New" w:hAnsi="Courier New"/>
                                  <w:spacing w:val="-10"/>
                                  <w:sz w:val="18"/>
                                </w:rPr>
                                <w:t xml:space="preserve"> </w:t>
                              </w:r>
                              <w:r>
                                <w:rPr>
                                  <w:rFonts w:ascii="Courier New" w:hAnsi="Courier New"/>
                                  <w:sz w:val="18"/>
                                </w:rPr>
                                <w:t xml:space="preserve">= </w:t>
                              </w:r>
                              <w:r>
                                <w:rPr>
                                  <w:rFonts w:ascii="Courier New" w:hAnsi="Courier New"/>
                                  <w:spacing w:val="-2"/>
                                  <w:sz w:val="18"/>
                                </w:rPr>
                                <w:t>DogUi(dogEntity.url)</w:t>
                              </w:r>
                            </w:p>
                            <w:p>
                              <w:pPr>
                                <w:pStyle w:val="Normal"/>
                                <w:spacing w:before="17"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954" style="position:absolute;margin-left:88.2pt;margin-top:7.5pt;width:399.6pt;height:129.25pt" coordorigin="1764,150" coordsize="7992,2585">
                <v:rect id="shape_0" path="m0,0l-2147483645,0l-2147483645,-2147483646l0,-2147483646xe" fillcolor="#f6f6f6" stroked="f" o:allowincell="f" style="position:absolute;left:1764;top:160;width:7991;height:256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70;width:7991;height:254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class</w:t>
                        </w:r>
                        <w:r>
                          <w:rPr>
                            <w:rFonts w:ascii="Courier New" w:hAnsi="Courier New"/>
                            <w:spacing w:val="-7"/>
                            <w:sz w:val="18"/>
                          </w:rPr>
                          <w:t xml:space="preserve"> </w:t>
                        </w:r>
                        <w:r>
                          <w:rPr>
                            <w:rFonts w:ascii="Courier New" w:hAnsi="Courier New"/>
                            <w:sz w:val="18"/>
                          </w:rPr>
                          <w:t>DogMapper</w:t>
                        </w:r>
                        <w:r>
                          <w:rPr>
                            <w:rFonts w:ascii="Courier New" w:hAnsi="Courier New"/>
                            <w:spacing w:val="-7"/>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lineRule="auto" w:line="235" w:before="133" w:after="0"/>
                          <w:ind w:left="1101" w:right="1185" w:hanging="216"/>
                          <w:rPr>
                            <w:rFonts w:ascii="Courier New" w:hAnsi="Courier New"/>
                            <w:sz w:val="18"/>
                          </w:rPr>
                        </w:pPr>
                        <w:r>
                          <w:rPr>
                            <w:rFonts w:ascii="Courier New" w:hAnsi="Courier New"/>
                            <w:sz w:val="18"/>
                          </w:rPr>
                          <w:t>fun</w:t>
                        </w:r>
                        <w:r>
                          <w:rPr>
                            <w:rFonts w:ascii="Courier New" w:hAnsi="Courier New"/>
                            <w:spacing w:val="-10"/>
                            <w:sz w:val="18"/>
                          </w:rPr>
                          <w:t xml:space="preserve"> </w:t>
                        </w:r>
                        <w:r>
                          <w:rPr>
                            <w:rFonts w:ascii="Courier New" w:hAnsi="Courier New"/>
                            <w:sz w:val="18"/>
                          </w:rPr>
                          <w:t>mapServiceToEntity(dog:</w:t>
                        </w:r>
                        <w:r>
                          <w:rPr>
                            <w:rFonts w:ascii="Courier New" w:hAnsi="Courier New"/>
                            <w:spacing w:val="-10"/>
                            <w:sz w:val="18"/>
                          </w:rPr>
                          <w:t xml:space="preserve"> </w:t>
                        </w:r>
                        <w:r>
                          <w:rPr>
                            <w:rFonts w:ascii="Courier New" w:hAnsi="Courier New"/>
                            <w:sz w:val="18"/>
                          </w:rPr>
                          <w:t>Dog):</w:t>
                        </w:r>
                        <w:r>
                          <w:rPr>
                            <w:rFonts w:ascii="Courier New" w:hAnsi="Courier New"/>
                            <w:spacing w:val="-10"/>
                            <w:sz w:val="18"/>
                          </w:rPr>
                          <w:t xml:space="preserve"> </w:t>
                        </w:r>
                        <w:r>
                          <w:rPr>
                            <w:rFonts w:ascii="Courier New" w:hAnsi="Courier New"/>
                            <w:sz w:val="18"/>
                          </w:rPr>
                          <w:t>List&lt;DogEntity&gt;</w:t>
                        </w:r>
                        <w:r>
                          <w:rPr>
                            <w:rFonts w:ascii="Courier New" w:hAnsi="Courier New"/>
                            <w:spacing w:val="-10"/>
                            <w:sz w:val="18"/>
                          </w:rPr>
                          <w:t xml:space="preserve"> </w:t>
                        </w:r>
                        <w:r>
                          <w:rPr>
                            <w:rFonts w:ascii="Courier New" w:hAnsi="Courier New"/>
                            <w:sz w:val="18"/>
                          </w:rPr>
                          <w:t>= dog.urls.map {</w:t>
                        </w:r>
                      </w:p>
                      <w:p>
                        <w:pPr>
                          <w:pStyle w:val="Normal"/>
                          <w:spacing w:before="17" w:after="0"/>
                          <w:ind w:left="1317" w:hanging="0"/>
                          <w:rPr>
                            <w:rFonts w:ascii="Courier New" w:hAnsi="Courier New"/>
                            <w:sz w:val="18"/>
                          </w:rPr>
                        </w:pPr>
                        <w:r>
                          <w:rPr>
                            <w:rFonts w:ascii="Courier New" w:hAnsi="Courier New"/>
                            <w:sz w:val="18"/>
                          </w:rPr>
                          <w:t>DogEntity(0,</w:t>
                        </w:r>
                        <w:r>
                          <w:rPr>
                            <w:rFonts w:ascii="Courier New" w:hAnsi="Courier New"/>
                            <w:spacing w:val="-12"/>
                            <w:sz w:val="18"/>
                          </w:rPr>
                          <w:t xml:space="preserve"> </w:t>
                        </w:r>
                        <w:r>
                          <w:rPr>
                            <w:rFonts w:ascii="Courier New" w:hAnsi="Courier New"/>
                            <w:spacing w:val="-5"/>
                            <w:sz w:val="18"/>
                          </w:rPr>
                          <w:t>it)</w:t>
                        </w:r>
                      </w:p>
                      <w:p>
                        <w:pPr>
                          <w:pStyle w:val="Normal"/>
                          <w:spacing w:before="7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235" w:before="133" w:after="0"/>
                          <w:ind w:left="1101" w:hanging="216"/>
                          <w:rPr>
                            <w:rFonts w:ascii="Courier New" w:hAnsi="Courier New"/>
                            <w:sz w:val="18"/>
                          </w:rPr>
                        </w:pPr>
                        <w:r>
                          <w:rPr>
                            <w:rFonts w:ascii="Courier New" w:hAnsi="Courier New"/>
                            <w:sz w:val="18"/>
                          </w:rPr>
                          <w:t>fun</w:t>
                        </w:r>
                        <w:r>
                          <w:rPr>
                            <w:rFonts w:ascii="Courier New" w:hAnsi="Courier New"/>
                            <w:spacing w:val="-10"/>
                            <w:sz w:val="18"/>
                          </w:rPr>
                          <w:t xml:space="preserve"> </w:t>
                        </w:r>
                        <w:r>
                          <w:rPr>
                            <w:rFonts w:ascii="Courier New" w:hAnsi="Courier New"/>
                            <w:sz w:val="18"/>
                          </w:rPr>
                          <w:t>mapEntityToUi(dogEntity:</w:t>
                        </w:r>
                        <w:r>
                          <w:rPr>
                            <w:rFonts w:ascii="Courier New" w:hAnsi="Courier New"/>
                            <w:spacing w:val="-10"/>
                            <w:sz w:val="18"/>
                          </w:rPr>
                          <w:t xml:space="preserve"> </w:t>
                        </w:r>
                        <w:r>
                          <w:rPr>
                            <w:rFonts w:ascii="Courier New" w:hAnsi="Courier New"/>
                            <w:sz w:val="18"/>
                          </w:rPr>
                          <w:t>DogEntity):</w:t>
                        </w:r>
                        <w:r>
                          <w:rPr>
                            <w:rFonts w:ascii="Courier New" w:hAnsi="Courier New"/>
                            <w:spacing w:val="-10"/>
                            <w:sz w:val="18"/>
                          </w:rPr>
                          <w:t xml:space="preserve"> </w:t>
                        </w:r>
                        <w:r>
                          <w:rPr>
                            <w:rFonts w:ascii="Courier New" w:hAnsi="Courier New"/>
                            <w:sz w:val="18"/>
                          </w:rPr>
                          <w:t>DogUi</w:t>
                        </w:r>
                        <w:r>
                          <w:rPr>
                            <w:rFonts w:ascii="Courier New" w:hAnsi="Courier New"/>
                            <w:spacing w:val="-10"/>
                            <w:sz w:val="18"/>
                          </w:rPr>
                          <w:t xml:space="preserve"> </w:t>
                        </w:r>
                        <w:r>
                          <w:rPr>
                            <w:rFonts w:ascii="Courier New" w:hAnsi="Courier New"/>
                            <w:sz w:val="18"/>
                          </w:rPr>
                          <w:t xml:space="preserve">= </w:t>
                        </w:r>
                        <w:r>
                          <w:rPr>
                            <w:rFonts w:ascii="Courier New" w:hAnsi="Courier New"/>
                            <w:spacing w:val="-2"/>
                            <w:sz w:val="18"/>
                          </w:rPr>
                          <w:t>DogUi(dogEntity.url)</w:t>
                        </w:r>
                      </w:p>
                      <w:p>
                        <w:pPr>
                          <w:pStyle w:val="Normal"/>
                          <w:spacing w:before="17"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ListParagraph"/>
        <w:numPr>
          <w:ilvl w:val="0"/>
          <w:numId w:val="7"/>
        </w:numPr>
        <w:tabs>
          <w:tab w:val="clear" w:pos="720"/>
          <w:tab w:val="left" w:pos="1274" w:leader="none"/>
        </w:tabs>
        <w:ind w:left="1274" w:hanging="360"/>
        <w:jc w:val="left"/>
        <w:rPr>
          <w:sz w:val="20"/>
        </w:rPr>
      </w:pPr>
      <w:r>
        <w:rPr>
          <w:sz w:val="20"/>
        </w:rPr>
        <w:t>Next,</w:t>
      </w:r>
      <w:r>
        <w:rPr>
          <w:spacing w:val="-4"/>
          <w:sz w:val="20"/>
        </w:rPr>
        <w:t xml:space="preserve"> </w:t>
      </w:r>
      <w:r>
        <w:rPr>
          <w:sz w:val="20"/>
        </w:rPr>
        <w:t>define</w:t>
      </w:r>
      <w:r>
        <w:rPr>
          <w:spacing w:val="-1"/>
          <w:sz w:val="20"/>
        </w:rPr>
        <w:t xml:space="preserve"> </w:t>
      </w:r>
      <w:r>
        <w:rPr>
          <w:sz w:val="20"/>
        </w:rPr>
        <w:t>our</w:t>
      </w:r>
      <w:r>
        <w:rPr>
          <w:spacing w:val="-2"/>
          <w:sz w:val="20"/>
        </w:rPr>
        <w:t xml:space="preserve"> </w:t>
      </w:r>
      <w:r>
        <w:rPr>
          <w:sz w:val="20"/>
        </w:rPr>
        <w:t>repository</w:t>
      </w:r>
      <w:r>
        <w:rPr>
          <w:spacing w:val="-2"/>
          <w:sz w:val="20"/>
        </w:rPr>
        <w:t xml:space="preserve"> </w:t>
      </w:r>
      <w:r>
        <w:rPr>
          <w:sz w:val="20"/>
        </w:rPr>
        <w:t>interface</w:t>
      </w:r>
      <w:r>
        <w:rPr>
          <w:spacing w:val="-1"/>
          <w:sz w:val="20"/>
        </w:rPr>
        <w:t xml:space="preserve"> </w:t>
      </w:r>
      <w:r>
        <w:rPr>
          <w:sz w:val="20"/>
        </w:rPr>
        <w:t>and</w:t>
      </w:r>
      <w:r>
        <w:rPr>
          <w:spacing w:val="-3"/>
          <w:sz w:val="20"/>
        </w:rPr>
        <w:t xml:space="preserve"> </w:t>
      </w:r>
      <w:r>
        <w:rPr>
          <w:sz w:val="20"/>
        </w:rPr>
        <w:t>name</w:t>
      </w:r>
      <w:r>
        <w:rPr>
          <w:spacing w:val="-1"/>
          <w:sz w:val="20"/>
        </w:rPr>
        <w:t xml:space="preserve"> </w:t>
      </w:r>
      <w:r>
        <w:rPr>
          <w:sz w:val="20"/>
        </w:rPr>
        <w:t>it</w:t>
      </w:r>
      <w:r>
        <w:rPr>
          <w:spacing w:val="-2"/>
          <w:sz w:val="20"/>
        </w:rPr>
        <w:t xml:space="preserve"> </w:t>
      </w:r>
      <w:r>
        <w:rPr>
          <w:rFonts w:ascii="Courier New" w:hAnsi="Courier New"/>
          <w:b/>
          <w:spacing w:val="-2"/>
        </w:rPr>
        <w:t>DownloadRepository</w:t>
      </w:r>
      <w:r>
        <w:rPr>
          <w:spacing w:val="-2"/>
          <w:sz w:val="20"/>
        </w:rPr>
        <w:t>:</w:t>
      </w:r>
    </w:p>
    <w:p>
      <w:pPr>
        <w:pStyle w:val="TextBody"/>
        <w:spacing w:before="11" w:after="0"/>
        <w:rPr>
          <w:sz w:val="8"/>
        </w:rPr>
      </w:pPr>
      <w:r>
        <w:rPr>
          <w:sz w:val="8"/>
        </w:rPr>
        <mc:AlternateContent>
          <mc:Choice Requires="wpg">
            <w:drawing>
              <wp:anchor behindDoc="0" distT="0" distB="635" distL="0" distR="4445" simplePos="0" locked="0" layoutInCell="0" allowOverlap="1" relativeHeight="1835" wp14:anchorId="6D7B71B9">
                <wp:simplePos x="0" y="0"/>
                <wp:positionH relativeFrom="page">
                  <wp:posOffset>1120140</wp:posOffset>
                </wp:positionH>
                <wp:positionV relativeFrom="paragraph">
                  <wp:posOffset>90805</wp:posOffset>
                </wp:positionV>
                <wp:extent cx="5074920" cy="1108075"/>
                <wp:effectExtent l="0" t="635" r="635" b="0"/>
                <wp:wrapTopAndBottom/>
                <wp:docPr id="1220" name="docshapegroup958"/>
                <a:graphic xmlns:a="http://schemas.openxmlformats.org/drawingml/2006/main">
                  <a:graphicData uri="http://schemas.microsoft.com/office/word/2010/wordprocessingGroup">
                    <wpg:wgp>
                      <wpg:cNvGrpSpPr/>
                      <wpg:grpSpPr>
                        <a:xfrm>
                          <a:off x="0" y="0"/>
                          <a:ext cx="5074920" cy="1108080"/>
                          <a:chOff x="0" y="0"/>
                          <a:chExt cx="5074920" cy="1108080"/>
                        </a:xfrm>
                      </wpg:grpSpPr>
                      <wps:wsp>
                        <wps:cNvSpPr/>
                        <wps:spPr>
                          <a:xfrm>
                            <a:off x="0" y="6480"/>
                            <a:ext cx="5074920" cy="1095480"/>
                          </a:xfrm>
                          <a:prstGeom prst="rect">
                            <a:avLst/>
                          </a:prstGeom>
                          <a:solidFill>
                            <a:srgbClr val="f6f6f6"/>
                          </a:solidFill>
                          <a:ln w="0">
                            <a:noFill/>
                          </a:ln>
                        </wps:spPr>
                        <wps:style>
                          <a:lnRef idx="0"/>
                          <a:fillRef idx="0"/>
                          <a:effectRef idx="0"/>
                          <a:fontRef idx="minor"/>
                        </wps:style>
                        <wps:bodyPr/>
                      </wps:wsp>
                      <wps:wsp>
                        <wps:cNvSpPr/>
                        <wps:spPr>
                          <a:xfrm>
                            <a:off x="0" y="0"/>
                            <a:ext cx="5074920" cy="1108080"/>
                          </a:xfrm>
                          <a:custGeom>
                            <a:avLst/>
                            <a:gdLst>
                              <a:gd name="textAreaLeft" fmla="*/ 0 w 2877120"/>
                              <a:gd name="textAreaRight" fmla="*/ 2879280 w 2877120"/>
                              <a:gd name="textAreaTop" fmla="*/ 0 h 628200"/>
                              <a:gd name="textAreaBottom" fmla="*/ 630360 h 628200"/>
                            </a:gdLst>
                            <a:ahLst/>
                            <a:rect l="textAreaLeft" t="textAreaTop" r="textAreaRight" b="textAreaBottom"/>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08252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interface</w:t>
                              </w:r>
                              <w:r>
                                <w:rPr>
                                  <w:rFonts w:ascii="Courier New" w:hAnsi="Courier New"/>
                                  <w:spacing w:val="-14"/>
                                  <w:sz w:val="18"/>
                                </w:rPr>
                                <w:t xml:space="preserve"> </w:t>
                              </w:r>
                              <w:r>
                                <w:rPr>
                                  <w:rFonts w:ascii="Courier New" w:hAnsi="Courier New"/>
                                  <w:sz w:val="18"/>
                                </w:rPr>
                                <w:t>DownloadRepository</w:t>
                              </w:r>
                              <w:r>
                                <w:rPr>
                                  <w:rFonts w:ascii="Courier New" w:hAnsi="Courier New"/>
                                  <w:spacing w:val="-13"/>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z w:val="18"/>
                                </w:rPr>
                                <w:t>fun</w:t>
                              </w:r>
                              <w:r>
                                <w:rPr>
                                  <w:rFonts w:ascii="Courier New" w:hAnsi="Courier New"/>
                                  <w:spacing w:val="-9"/>
                                  <w:sz w:val="18"/>
                                </w:rPr>
                                <w:t xml:space="preserve"> </w:t>
                              </w:r>
                              <w:r>
                                <w:rPr>
                                  <w:rFonts w:ascii="Courier New" w:hAnsi="Courier New"/>
                                  <w:sz w:val="18"/>
                                </w:rPr>
                                <w:t>loadDogList():</w:t>
                              </w:r>
                              <w:r>
                                <w:rPr>
                                  <w:rFonts w:ascii="Courier New" w:hAnsi="Courier New"/>
                                  <w:spacing w:val="-8"/>
                                  <w:sz w:val="18"/>
                                </w:rPr>
                                <w:t xml:space="preserve"> </w:t>
                              </w:r>
                              <w:r>
                                <w:rPr>
                                  <w:rFonts w:ascii="Courier New" w:hAnsi="Courier New"/>
                                  <w:spacing w:val="-2"/>
                                  <w:sz w:val="18"/>
                                </w:rPr>
                                <w:t>LiveData&lt;Result&lt;List&lt;DogUi&gt;&gt;&gt;</w:t>
                              </w:r>
                            </w:p>
                            <w:p>
                              <w:pPr>
                                <w:pStyle w:val="Normal"/>
                                <w:rPr>
                                  <w:rFonts w:ascii="Courier New" w:hAnsi="Courier New"/>
                                  <w:sz w:val="20"/>
                                </w:rPr>
                              </w:pPr>
                              <w:r>
                                <w:rPr>
                                  <w:rFonts w:ascii="Courier New" w:hAnsi="Courier New"/>
                                  <w:sz w:val="20"/>
                                </w:rPr>
                              </w:r>
                            </w:p>
                            <w:p>
                              <w:pPr>
                                <w:pStyle w:val="Normal"/>
                                <w:spacing w:before="129" w:after="0"/>
                                <w:ind w:left="885" w:hanging="0"/>
                                <w:rPr>
                                  <w:rFonts w:ascii="Courier New" w:hAnsi="Courier New"/>
                                  <w:sz w:val="18"/>
                                </w:rPr>
                              </w:pPr>
                              <w:r>
                                <w:rPr>
                                  <w:rFonts w:ascii="Courier New" w:hAnsi="Courier New"/>
                                  <w:sz w:val="18"/>
                                </w:rPr>
                                <w:t>fun</w:t>
                              </w:r>
                              <w:r>
                                <w:rPr>
                                  <w:rFonts w:ascii="Courier New" w:hAnsi="Courier New"/>
                                  <w:spacing w:val="-10"/>
                                  <w:sz w:val="18"/>
                                </w:rPr>
                                <w:t xml:space="preserve"> </w:t>
                              </w:r>
                              <w:r>
                                <w:rPr>
                                  <w:rFonts w:ascii="Courier New" w:hAnsi="Courier New"/>
                                  <w:sz w:val="18"/>
                                </w:rPr>
                                <w:t>downloadFile(url:</w:t>
                              </w:r>
                              <w:r>
                                <w:rPr>
                                  <w:rFonts w:ascii="Courier New" w:hAnsi="Courier New"/>
                                  <w:spacing w:val="-9"/>
                                  <w:sz w:val="18"/>
                                </w:rPr>
                                <w:t xml:space="preserve"> </w:t>
                              </w:r>
                              <w:r>
                                <w:rPr>
                                  <w:rFonts w:ascii="Courier New" w:hAnsi="Courier New"/>
                                  <w:sz w:val="18"/>
                                </w:rPr>
                                <w:t>String):</w:t>
                              </w:r>
                              <w:r>
                                <w:rPr>
                                  <w:rFonts w:ascii="Courier New" w:hAnsi="Courier New"/>
                                  <w:spacing w:val="-9"/>
                                  <w:sz w:val="18"/>
                                </w:rPr>
                                <w:t xml:space="preserve"> </w:t>
                              </w:r>
                              <w:r>
                                <w:rPr>
                                  <w:rFonts w:ascii="Courier New" w:hAnsi="Courier New"/>
                                  <w:spacing w:val="-2"/>
                                  <w:sz w:val="18"/>
                                </w:rPr>
                                <w:t>LiveData&lt;Result&lt;Unit&gt;&gt;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958" style="position:absolute;margin-left:88.2pt;margin-top:7.15pt;width:399.6pt;height:87.25pt" coordorigin="1764,143" coordsize="7992,1745">
                <v:rect id="shape_0" path="m0,0l-2147483645,0l-2147483645,-2147483646l0,-2147483646xe" fillcolor="#f6f6f6" stroked="f" o:allowincell="f" style="position:absolute;left:1764;top:153;width:7991;height:172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3;width:7991;height:170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interface</w:t>
                        </w:r>
                        <w:r>
                          <w:rPr>
                            <w:rFonts w:ascii="Courier New" w:hAnsi="Courier New"/>
                            <w:spacing w:val="-14"/>
                            <w:sz w:val="18"/>
                          </w:rPr>
                          <w:t xml:space="preserve"> </w:t>
                        </w:r>
                        <w:r>
                          <w:rPr>
                            <w:rFonts w:ascii="Courier New" w:hAnsi="Courier New"/>
                            <w:sz w:val="18"/>
                          </w:rPr>
                          <w:t>DownloadRepository</w:t>
                        </w:r>
                        <w:r>
                          <w:rPr>
                            <w:rFonts w:ascii="Courier New" w:hAnsi="Courier New"/>
                            <w:spacing w:val="-13"/>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z w:val="18"/>
                          </w:rPr>
                          <w:t>fun</w:t>
                        </w:r>
                        <w:r>
                          <w:rPr>
                            <w:rFonts w:ascii="Courier New" w:hAnsi="Courier New"/>
                            <w:spacing w:val="-9"/>
                            <w:sz w:val="18"/>
                          </w:rPr>
                          <w:t xml:space="preserve"> </w:t>
                        </w:r>
                        <w:r>
                          <w:rPr>
                            <w:rFonts w:ascii="Courier New" w:hAnsi="Courier New"/>
                            <w:sz w:val="18"/>
                          </w:rPr>
                          <w:t>loadDogList():</w:t>
                        </w:r>
                        <w:r>
                          <w:rPr>
                            <w:rFonts w:ascii="Courier New" w:hAnsi="Courier New"/>
                            <w:spacing w:val="-8"/>
                            <w:sz w:val="18"/>
                          </w:rPr>
                          <w:t xml:space="preserve"> </w:t>
                        </w:r>
                        <w:r>
                          <w:rPr>
                            <w:rFonts w:ascii="Courier New" w:hAnsi="Courier New"/>
                            <w:spacing w:val="-2"/>
                            <w:sz w:val="18"/>
                          </w:rPr>
                          <w:t>LiveData&lt;Result&lt;List&lt;DogUi&gt;&gt;&gt;</w:t>
                        </w:r>
                      </w:p>
                      <w:p>
                        <w:pPr>
                          <w:pStyle w:val="Normal"/>
                          <w:rPr>
                            <w:rFonts w:ascii="Courier New" w:hAnsi="Courier New"/>
                            <w:sz w:val="20"/>
                          </w:rPr>
                        </w:pPr>
                        <w:r>
                          <w:rPr>
                            <w:rFonts w:ascii="Courier New" w:hAnsi="Courier New"/>
                            <w:sz w:val="20"/>
                          </w:rPr>
                        </w:r>
                      </w:p>
                      <w:p>
                        <w:pPr>
                          <w:pStyle w:val="Normal"/>
                          <w:spacing w:before="129" w:after="0"/>
                          <w:ind w:left="885" w:hanging="0"/>
                          <w:rPr>
                            <w:rFonts w:ascii="Courier New" w:hAnsi="Courier New"/>
                            <w:sz w:val="18"/>
                          </w:rPr>
                        </w:pPr>
                        <w:r>
                          <w:rPr>
                            <w:rFonts w:ascii="Courier New" w:hAnsi="Courier New"/>
                            <w:sz w:val="18"/>
                          </w:rPr>
                          <w:t>fun</w:t>
                        </w:r>
                        <w:r>
                          <w:rPr>
                            <w:rFonts w:ascii="Courier New" w:hAnsi="Courier New"/>
                            <w:spacing w:val="-10"/>
                            <w:sz w:val="18"/>
                          </w:rPr>
                          <w:t xml:space="preserve"> </w:t>
                        </w:r>
                        <w:r>
                          <w:rPr>
                            <w:rFonts w:ascii="Courier New" w:hAnsi="Courier New"/>
                            <w:sz w:val="18"/>
                          </w:rPr>
                          <w:t>downloadFile(url:</w:t>
                        </w:r>
                        <w:r>
                          <w:rPr>
                            <w:rFonts w:ascii="Courier New" w:hAnsi="Courier New"/>
                            <w:spacing w:val="-9"/>
                            <w:sz w:val="18"/>
                          </w:rPr>
                          <w:t xml:space="preserve"> </w:t>
                        </w:r>
                        <w:r>
                          <w:rPr>
                            <w:rFonts w:ascii="Courier New" w:hAnsi="Courier New"/>
                            <w:sz w:val="18"/>
                          </w:rPr>
                          <w:t>String):</w:t>
                        </w:r>
                        <w:r>
                          <w:rPr>
                            <w:rFonts w:ascii="Courier New" w:hAnsi="Courier New"/>
                            <w:spacing w:val="-9"/>
                            <w:sz w:val="18"/>
                          </w:rPr>
                          <w:t xml:space="preserve"> </w:t>
                        </w:r>
                        <w:r>
                          <w:rPr>
                            <w:rFonts w:ascii="Courier New" w:hAnsi="Courier New"/>
                            <w:spacing w:val="-2"/>
                            <w:sz w:val="18"/>
                          </w:rPr>
                          <w:t>LiveData&lt;Result&lt;Unit&gt;&gt;</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ListParagraph"/>
        <w:numPr>
          <w:ilvl w:val="0"/>
          <w:numId w:val="7"/>
        </w:numPr>
        <w:tabs>
          <w:tab w:val="clear" w:pos="720"/>
          <w:tab w:val="left" w:pos="1274" w:leader="none"/>
        </w:tabs>
        <w:spacing w:lineRule="auto" w:line="240"/>
        <w:ind w:left="1274" w:right="420" w:hanging="360"/>
        <w:jc w:val="left"/>
        <w:rPr>
          <w:sz w:val="20"/>
        </w:rPr>
      </w:pPr>
      <w:r>
        <w:rPr>
          <w:sz w:val="20"/>
        </w:rPr>
        <w:t xml:space="preserve">Provide the implementation for the repository. The implementation for retrieving the list of URLs will set the </w:t>
      </w:r>
      <w:r>
        <w:rPr>
          <w:rFonts w:ascii="Courier New" w:hAnsi="Courier New"/>
          <w:b/>
        </w:rPr>
        <w:t>Loading</w:t>
      </w:r>
      <w:r>
        <w:rPr>
          <w:rFonts w:ascii="Courier New" w:hAnsi="Courier New"/>
          <w:b/>
          <w:spacing w:val="-71"/>
        </w:rPr>
        <w:t xml:space="preserve"> </w:t>
      </w:r>
      <w:r>
        <w:rPr>
          <w:sz w:val="20"/>
        </w:rPr>
        <w:t>state first, and then it will monitor</w:t>
      </w:r>
      <w:r>
        <w:rPr>
          <w:spacing w:val="-4"/>
          <w:sz w:val="20"/>
        </w:rPr>
        <w:t xml:space="preserve"> </w:t>
      </w:r>
      <w:r>
        <w:rPr>
          <w:sz w:val="20"/>
        </w:rPr>
        <w:t>any</w:t>
      </w:r>
      <w:r>
        <w:rPr>
          <w:spacing w:val="-4"/>
          <w:sz w:val="20"/>
        </w:rPr>
        <w:t xml:space="preserve"> </w:t>
      </w:r>
      <w:r>
        <w:rPr>
          <w:sz w:val="20"/>
        </w:rPr>
        <w:t>changes</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database</w:t>
      </w:r>
      <w:r>
        <w:rPr>
          <w:spacing w:val="-3"/>
          <w:sz w:val="20"/>
        </w:rPr>
        <w:t xml:space="preserve"> </w:t>
      </w:r>
      <w:r>
        <w:rPr>
          <w:sz w:val="20"/>
        </w:rPr>
        <w:t>and</w:t>
      </w:r>
      <w:r>
        <w:rPr>
          <w:spacing w:val="-4"/>
          <w:sz w:val="20"/>
        </w:rPr>
        <w:t xml:space="preserve"> </w:t>
      </w:r>
      <w:r>
        <w:rPr>
          <w:sz w:val="20"/>
        </w:rPr>
        <w:t>start</w:t>
      </w:r>
      <w:r>
        <w:rPr>
          <w:spacing w:val="-3"/>
          <w:sz w:val="20"/>
        </w:rPr>
        <w:t xml:space="preserve"> </w:t>
      </w:r>
      <w:r>
        <w:rPr>
          <w:sz w:val="20"/>
        </w:rPr>
        <w:t>the</w:t>
      </w:r>
      <w:r>
        <w:rPr>
          <w:spacing w:val="-3"/>
          <w:sz w:val="20"/>
        </w:rPr>
        <w:t xml:space="preserve"> </w:t>
      </w:r>
      <w:r>
        <w:rPr>
          <w:sz w:val="20"/>
        </w:rPr>
        <w:t>request.</w:t>
      </w:r>
      <w:r>
        <w:rPr>
          <w:spacing w:val="-4"/>
          <w:sz w:val="20"/>
        </w:rPr>
        <w:t xml:space="preserve"> </w:t>
      </w:r>
      <w:r>
        <w:rPr>
          <w:sz w:val="20"/>
        </w:rPr>
        <w:t>When</w:t>
      </w:r>
      <w:r>
        <w:rPr>
          <w:spacing w:val="-3"/>
          <w:sz w:val="20"/>
        </w:rPr>
        <w:t xml:space="preserve"> </w:t>
      </w:r>
      <w:r>
        <w:rPr>
          <w:sz w:val="20"/>
        </w:rPr>
        <w:t>the</w:t>
      </w:r>
      <w:r>
        <w:rPr>
          <w:spacing w:val="-3"/>
          <w:sz w:val="20"/>
        </w:rPr>
        <w:t xml:space="preserve"> </w:t>
      </w:r>
      <w:r>
        <w:rPr>
          <w:sz w:val="20"/>
        </w:rPr>
        <w:t xml:space="preserve">request finishes, it inserts the data in the </w:t>
      </w:r>
      <w:r>
        <w:rPr>
          <w:rFonts w:ascii="Courier New" w:hAnsi="Courier New"/>
          <w:b/>
        </w:rPr>
        <w:t>Database</w:t>
      </w:r>
      <w:r>
        <w:rPr>
          <w:sz w:val="20"/>
        </w:rPr>
        <w:t>, which should then provide notification regarding the changes to the data model:</w:t>
      </w:r>
    </w:p>
    <w:p>
      <w:pPr>
        <w:pStyle w:val="Normal"/>
        <w:spacing w:before="214" w:after="0"/>
        <w:ind w:left="824" w:hanging="0"/>
        <w:rPr>
          <w:rFonts w:ascii="Courier New" w:hAnsi="Courier New"/>
          <w:b/>
          <w:b/>
          <w:sz w:val="18"/>
        </w:rPr>
      </w:pPr>
      <w:r>
        <w:rPr>
          <w:rFonts w:ascii="Courier New" w:hAnsi="Courier New"/>
          <w:b/>
          <w:spacing w:val="-2"/>
          <w:sz w:val="18"/>
        </w:rPr>
        <w:t>DownloadRepositoryImpl.kt</w:t>
      </w:r>
    </w:p>
    <w:p>
      <w:pPr>
        <w:sectPr>
          <w:headerReference w:type="even" r:id="rId357"/>
          <w:headerReference w:type="default" r:id="rId358"/>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2" w:after="0"/>
        <w:rPr>
          <w:rFonts w:ascii="Courier New" w:hAnsi="Courier New"/>
          <w:b/>
          <w:b/>
          <w:sz w:val="5"/>
        </w:rPr>
      </w:pPr>
      <w:r>
        <w:rPr>
          <w:rFonts w:ascii="Courier New" w:hAnsi="Courier New"/>
          <w:b/>
          <w:sz w:val="5"/>
        </w:rPr>
        <mc:AlternateContent>
          <mc:Choice Requires="wpg">
            <w:drawing>
              <wp:anchor behindDoc="0" distT="0" distB="5080" distL="0" distR="4445" simplePos="0" locked="0" layoutInCell="0" allowOverlap="1" relativeHeight="1837" wp14:anchorId="691B99E5">
                <wp:simplePos x="0" y="0"/>
                <wp:positionH relativeFrom="page">
                  <wp:posOffset>1120140</wp:posOffset>
                </wp:positionH>
                <wp:positionV relativeFrom="paragraph">
                  <wp:posOffset>52070</wp:posOffset>
                </wp:positionV>
                <wp:extent cx="5074920" cy="2624455"/>
                <wp:effectExtent l="0" t="635" r="635" b="0"/>
                <wp:wrapTopAndBottom/>
                <wp:docPr id="1222" name="docshapegroup962"/>
                <a:graphic xmlns:a="http://schemas.openxmlformats.org/drawingml/2006/main">
                  <a:graphicData uri="http://schemas.microsoft.com/office/word/2010/wordprocessingGroup">
                    <wpg:wgp>
                      <wpg:cNvGrpSpPr/>
                      <wpg:grpSpPr>
                        <a:xfrm>
                          <a:off x="0" y="0"/>
                          <a:ext cx="5074920" cy="2624400"/>
                          <a:chOff x="0" y="0"/>
                          <a:chExt cx="5074920" cy="2624400"/>
                        </a:xfrm>
                      </wpg:grpSpPr>
                      <wps:wsp>
                        <wps:cNvSpPr/>
                        <wps:spPr>
                          <a:xfrm>
                            <a:off x="0" y="6480"/>
                            <a:ext cx="5074920" cy="2611800"/>
                          </a:xfrm>
                          <a:prstGeom prst="rect">
                            <a:avLst/>
                          </a:prstGeom>
                          <a:solidFill>
                            <a:srgbClr val="f6f6f6"/>
                          </a:solidFill>
                          <a:ln w="0">
                            <a:noFill/>
                          </a:ln>
                        </wps:spPr>
                        <wps:style>
                          <a:lnRef idx="0"/>
                          <a:fillRef idx="0"/>
                          <a:effectRef idx="0"/>
                          <a:fontRef idx="minor"/>
                        </wps:style>
                        <wps:bodyPr/>
                      </wps:wsp>
                      <wps:wsp>
                        <wps:cNvSpPr/>
                        <wps:spPr>
                          <a:xfrm>
                            <a:off x="0" y="0"/>
                            <a:ext cx="5074920" cy="2624400"/>
                          </a:xfrm>
                          <a:custGeom>
                            <a:avLst/>
                            <a:gdLst>
                              <a:gd name="textAreaLeft" fmla="*/ 0 w 2877120"/>
                              <a:gd name="textAreaRight" fmla="*/ 2879280 w 2877120"/>
                              <a:gd name="textAreaTop" fmla="*/ 0 h 1487880"/>
                              <a:gd name="textAreaBottom" fmla="*/ 1490040 h 1487880"/>
                            </a:gdLst>
                            <a:ahLst/>
                            <a:rect l="textAreaLeft" t="textAreaTop" r="textAreaRight" b="textAreaBottom"/>
                            <a:pathLst>
                              <a:path w="7992" h="4133">
                                <a:moveTo>
                                  <a:pt x="7992" y="4112"/>
                                </a:moveTo>
                                <a:lnTo>
                                  <a:pt x="0" y="4112"/>
                                </a:lnTo>
                                <a:lnTo>
                                  <a:pt x="0" y="4132"/>
                                </a:lnTo>
                                <a:lnTo>
                                  <a:pt x="7992" y="4132"/>
                                </a:lnTo>
                                <a:lnTo>
                                  <a:pt x="7992" y="4112"/>
                                </a:lnTo>
                                <a:close/>
                                <a:moveTo>
                                  <a:pt x="7992" y="0"/>
                                </a:moveTo>
                                <a:lnTo>
                                  <a:pt x="0" y="0"/>
                                </a:lnTo>
                                <a:lnTo>
                                  <a:pt x="0" y="20"/>
                                </a:lnTo>
                                <a:lnTo>
                                  <a:pt x="7992" y="20"/>
                                </a:lnTo>
                                <a:lnTo>
                                  <a:pt x="7992" y="0"/>
                                </a:lnTo>
                                <a:close/>
                              </a:path>
                            </a:pathLst>
                          </a:custGeom>
                          <a:solidFill>
                            <a:srgbClr val="575756"/>
                          </a:solidFill>
                          <a:ln w="0">
                            <a:noFill/>
                          </a:ln>
                        </wps:spPr>
                        <wps:style>
                          <a:lnRef idx="0"/>
                          <a:fillRef idx="0"/>
                          <a:effectRef idx="0"/>
                          <a:fontRef idx="minor"/>
                        </wps:style>
                        <wps:bodyPr/>
                      </wps:wsp>
                      <wps:wsp>
                        <wps:cNvSpPr/>
                        <wps:spPr>
                          <a:xfrm>
                            <a:off x="0" y="12600"/>
                            <a:ext cx="5074920" cy="2599200"/>
                          </a:xfrm>
                          <a:prstGeom prst="rect">
                            <a:avLst/>
                          </a:prstGeom>
                          <a:noFill/>
                          <a:ln w="0">
                            <a:noFill/>
                          </a:ln>
                        </wps:spPr>
                        <wps:style>
                          <a:lnRef idx="0"/>
                          <a:fillRef idx="0"/>
                          <a:effectRef idx="0"/>
                          <a:fontRef idx="minor"/>
                        </wps:style>
                        <wps:txbx>
                          <w:txbxContent>
                            <w:p>
                              <w:pPr>
                                <w:pStyle w:val="Normal"/>
                                <w:numPr>
                                  <w:ilvl w:val="0"/>
                                  <w:numId w:val="6"/>
                                </w:numPr>
                                <w:tabs>
                                  <w:tab w:val="clear" w:pos="720"/>
                                  <w:tab w:val="left" w:pos="665" w:leader="none"/>
                                  <w:tab w:val="left" w:pos="666" w:leader="none"/>
                                </w:tabs>
                                <w:spacing w:lineRule="exact" w:line="181" w:before="69" w:after="0"/>
                                <w:rPr>
                                  <w:rFonts w:ascii="Courier New" w:hAnsi="Courier New"/>
                                  <w:sz w:val="16"/>
                                </w:rPr>
                              </w:pPr>
                              <w:r>
                                <w:rPr>
                                  <w:rFonts w:ascii="Courier New" w:hAnsi="Courier New"/>
                                  <w:sz w:val="16"/>
                                </w:rPr>
                                <w:t>override</w:t>
                              </w:r>
                              <w:r>
                                <w:rPr>
                                  <w:rFonts w:ascii="Courier New" w:hAnsi="Courier New"/>
                                  <w:spacing w:val="-16"/>
                                  <w:sz w:val="16"/>
                                </w:rPr>
                                <w:t xml:space="preserve"> </w:t>
                              </w:r>
                              <w:r>
                                <w:rPr>
                                  <w:rFonts w:ascii="Courier New" w:hAnsi="Courier New"/>
                                  <w:sz w:val="16"/>
                                </w:rPr>
                                <w:t>fun</w:t>
                              </w:r>
                              <w:r>
                                <w:rPr>
                                  <w:rFonts w:ascii="Courier New" w:hAnsi="Courier New"/>
                                  <w:spacing w:val="-13"/>
                                  <w:sz w:val="16"/>
                                </w:rPr>
                                <w:t xml:space="preserve"> </w:t>
                              </w:r>
                              <w:r>
                                <w:rPr>
                                  <w:rFonts w:ascii="Courier New" w:hAnsi="Courier New"/>
                                  <w:sz w:val="16"/>
                                </w:rPr>
                                <w:t>loadDogList():</w:t>
                              </w:r>
                              <w:r>
                                <w:rPr>
                                  <w:rFonts w:ascii="Courier New" w:hAnsi="Courier New"/>
                                  <w:spacing w:val="-14"/>
                                  <w:sz w:val="16"/>
                                </w:rPr>
                                <w:t xml:space="preserve"> </w:t>
                              </w:r>
                              <w:r>
                                <w:rPr>
                                  <w:rFonts w:ascii="Courier New" w:hAnsi="Courier New"/>
                                  <w:sz w:val="16"/>
                                </w:rPr>
                                <w:t>LiveData&lt;Result&lt;List&lt;DogUi&gt;&gt;&gt;</w:t>
                              </w:r>
                              <w:r>
                                <w:rPr>
                                  <w:rFonts w:ascii="Courier New" w:hAnsi="Courier New"/>
                                  <w:spacing w:val="-13"/>
                                  <w:sz w:val="16"/>
                                </w:rPr>
                                <w:t xml:space="preserve"> </w:t>
                              </w:r>
                              <w:r>
                                <w:rPr>
                                  <w:rFonts w:ascii="Courier New" w:hAnsi="Courier New"/>
                                  <w:spacing w:val="-10"/>
                                  <w:sz w:val="16"/>
                                </w:rPr>
                                <w:t>{</w:t>
                              </w:r>
                            </w:p>
                            <w:p>
                              <w:pPr>
                                <w:pStyle w:val="Normal"/>
                                <w:numPr>
                                  <w:ilvl w:val="0"/>
                                  <w:numId w:val="6"/>
                                </w:numPr>
                                <w:tabs>
                                  <w:tab w:val="clear" w:pos="720"/>
                                  <w:tab w:val="left" w:pos="1049" w:leader="none"/>
                                  <w:tab w:val="left" w:pos="1050" w:leader="none"/>
                                </w:tabs>
                                <w:spacing w:lineRule="exact" w:line="180"/>
                                <w:ind w:left="1050" w:hanging="960"/>
                                <w:rPr>
                                  <w:rFonts w:ascii="Courier New" w:hAnsi="Courier New"/>
                                  <w:sz w:val="16"/>
                                </w:rPr>
                              </w:pPr>
                              <w:r>
                                <w:rPr>
                                  <w:rFonts w:ascii="Courier New" w:hAnsi="Courier New"/>
                                  <w:sz w:val="16"/>
                                </w:rPr>
                                <w:t>val</w:t>
                              </w:r>
                              <w:r>
                                <w:rPr>
                                  <w:rFonts w:ascii="Courier New" w:hAnsi="Courier New"/>
                                  <w:spacing w:val="-4"/>
                                  <w:sz w:val="16"/>
                                </w:rPr>
                                <w:t xml:space="preserve"> </w:t>
                              </w:r>
                              <w:r>
                                <w:rPr>
                                  <w:rFonts w:ascii="Courier New" w:hAnsi="Courier New"/>
                                  <w:sz w:val="16"/>
                                </w:rPr>
                                <w:t>result</w:t>
                              </w:r>
                              <w:r>
                                <w:rPr>
                                  <w:rFonts w:ascii="Courier New" w:hAnsi="Courier New"/>
                                  <w:spacing w:val="-3"/>
                                  <w:sz w:val="16"/>
                                </w:rPr>
                                <w:t xml:space="preserve"> </w:t>
                              </w:r>
                              <w:r>
                                <w:rPr>
                                  <w:rFonts w:ascii="Courier New" w:hAnsi="Courier New"/>
                                  <w:sz w:val="16"/>
                                </w:rPr>
                                <w:t>=</w:t>
                              </w:r>
                              <w:r>
                                <w:rPr>
                                  <w:rFonts w:ascii="Courier New" w:hAnsi="Courier New"/>
                                  <w:spacing w:val="-3"/>
                                  <w:sz w:val="16"/>
                                </w:rPr>
                                <w:t xml:space="preserve"> </w:t>
                              </w:r>
                              <w:r>
                                <w:rPr>
                                  <w:rFonts w:ascii="Courier New" w:hAnsi="Courier New"/>
                                  <w:spacing w:val="-2"/>
                                  <w:sz w:val="16"/>
                                </w:rPr>
                                <w:t>MediatorLiveData&lt;Result&lt;List&lt;DogUi&gt;&gt;&gt;()</w:t>
                              </w:r>
                            </w:p>
                            <w:p>
                              <w:pPr>
                                <w:pStyle w:val="Normal"/>
                                <w:numPr>
                                  <w:ilvl w:val="0"/>
                                  <w:numId w:val="6"/>
                                </w:numPr>
                                <w:tabs>
                                  <w:tab w:val="clear" w:pos="720"/>
                                  <w:tab w:val="left" w:pos="1049" w:leader="none"/>
                                  <w:tab w:val="left" w:pos="1050" w:leader="none"/>
                                </w:tabs>
                                <w:spacing w:lineRule="exact" w:line="180"/>
                                <w:ind w:left="1050" w:hanging="960"/>
                                <w:rPr>
                                  <w:rFonts w:ascii="Courier New" w:hAnsi="Courier New"/>
                                  <w:sz w:val="16"/>
                                </w:rPr>
                              </w:pPr>
                              <w:r>
                                <w:rPr>
                                  <w:rFonts w:ascii="Courier New" w:hAnsi="Courier New"/>
                                  <w:spacing w:val="-2"/>
                                  <w:sz w:val="16"/>
                                </w:rPr>
                                <w:t>result.postValue(Result.Loading())</w:t>
                              </w:r>
                            </w:p>
                            <w:p>
                              <w:pPr>
                                <w:pStyle w:val="Normal"/>
                                <w:numPr>
                                  <w:ilvl w:val="0"/>
                                  <w:numId w:val="6"/>
                                </w:numPr>
                                <w:tabs>
                                  <w:tab w:val="clear" w:pos="720"/>
                                  <w:tab w:val="left" w:pos="1049" w:leader="none"/>
                                  <w:tab w:val="left" w:pos="1050" w:leader="none"/>
                                </w:tabs>
                                <w:spacing w:lineRule="exact" w:line="180"/>
                                <w:ind w:left="1050" w:hanging="960"/>
                                <w:rPr>
                                  <w:rFonts w:ascii="Courier New" w:hAnsi="Courier New"/>
                                  <w:sz w:val="16"/>
                                </w:rPr>
                              </w:pPr>
                              <w:r>
                                <w:rPr>
                                  <w:rFonts w:ascii="Courier New" w:hAnsi="Courier New"/>
                                  <w:sz w:val="16"/>
                                </w:rPr>
                                <w:t>result.addSource(dogDao.loadDogs())</w:t>
                              </w:r>
                              <w:r>
                                <w:rPr>
                                  <w:rFonts w:ascii="Courier New" w:hAnsi="Courier New"/>
                                  <w:spacing w:val="-18"/>
                                  <w:sz w:val="16"/>
                                </w:rPr>
                                <w:t xml:space="preserve"> </w:t>
                              </w:r>
                              <w:r>
                                <w:rPr>
                                  <w:rFonts w:ascii="Courier New" w:hAnsi="Courier New"/>
                                  <w:sz w:val="16"/>
                                </w:rPr>
                                <w:t>{</w:t>
                              </w:r>
                              <w:r>
                                <w:rPr>
                                  <w:rFonts w:ascii="Courier New" w:hAnsi="Courier New"/>
                                  <w:spacing w:val="-16"/>
                                  <w:sz w:val="16"/>
                                </w:rPr>
                                <w:t xml:space="preserve"> </w:t>
                              </w:r>
                              <w:r>
                                <w:rPr>
                                  <w:rFonts w:ascii="Courier New" w:hAnsi="Courier New"/>
                                  <w:sz w:val="16"/>
                                </w:rPr>
                                <w:t>dogEntities</w:t>
                              </w:r>
                              <w:r>
                                <w:rPr>
                                  <w:rFonts w:ascii="Courier New" w:hAnsi="Courier New"/>
                                  <w:spacing w:val="-16"/>
                                  <w:sz w:val="16"/>
                                </w:rPr>
                                <w:t xml:space="preserve"> </w:t>
                              </w:r>
                              <w:r>
                                <w:rPr>
                                  <w:rFonts w:ascii="Courier New" w:hAnsi="Courier New"/>
                                  <w:sz w:val="16"/>
                                </w:rPr>
                                <w:t>-</w:t>
                              </w:r>
                              <w:r>
                                <w:rPr>
                                  <w:rFonts w:ascii="Courier New" w:hAnsi="Courier New"/>
                                  <w:spacing w:val="-10"/>
                                  <w:sz w:val="16"/>
                                </w:rPr>
                                <w:t>&gt;</w:t>
                              </w:r>
                            </w:p>
                            <w:p>
                              <w:pPr>
                                <w:pStyle w:val="Normal"/>
                                <w:numPr>
                                  <w:ilvl w:val="0"/>
                                  <w:numId w:val="6"/>
                                </w:numPr>
                                <w:tabs>
                                  <w:tab w:val="clear" w:pos="720"/>
                                  <w:tab w:val="left" w:pos="1433" w:leader="none"/>
                                  <w:tab w:val="left" w:pos="1434" w:leader="none"/>
                                </w:tabs>
                                <w:ind w:left="1626" w:right="3484" w:hanging="1536"/>
                                <w:rPr>
                                  <w:rFonts w:ascii="Courier New" w:hAnsi="Courier New"/>
                                  <w:sz w:val="16"/>
                                </w:rPr>
                              </w:pPr>
                              <w:r>
                                <w:rPr>
                                  <w:rFonts w:ascii="Courier New" w:hAnsi="Courier New"/>
                                  <w:sz w:val="16"/>
                                </w:rPr>
                                <w:t>Result.Success(dogEntities.map</w:t>
                              </w:r>
                              <w:r>
                                <w:rPr>
                                  <w:rFonts w:ascii="Courier New" w:hAnsi="Courier New"/>
                                  <w:spacing w:val="-26"/>
                                  <w:sz w:val="16"/>
                                </w:rPr>
                                <w:t xml:space="preserve"> </w:t>
                              </w:r>
                              <w:r>
                                <w:rPr>
                                  <w:rFonts w:ascii="Courier New" w:hAnsi="Courier New"/>
                                  <w:sz w:val="16"/>
                                </w:rPr>
                                <w:t>{ dogMapper.mapEntityToUi(it)</w:t>
                              </w:r>
                              <w:r>
                                <w:rPr>
                                  <w:rFonts w:ascii="Courier New" w:hAnsi="Courier New"/>
                                  <w:spacing w:val="-26"/>
                                  <w:sz w:val="16"/>
                                </w:rPr>
                                <w:t xml:space="preserve"> </w:t>
                              </w:r>
                              <w:r>
                                <w:rPr>
                                  <w:rFonts w:ascii="Courier New" w:hAnsi="Courier New"/>
                                  <w:sz w:val="16"/>
                                </w:rPr>
                                <w:t>})</w:t>
                              </w:r>
                            </w:p>
                            <w:p>
                              <w:pPr>
                                <w:pStyle w:val="Normal"/>
                                <w:tabs>
                                  <w:tab w:val="clear" w:pos="720"/>
                                  <w:tab w:val="left" w:pos="1049" w:leader="none"/>
                                </w:tabs>
                                <w:spacing w:lineRule="exact" w:line="178"/>
                                <w:ind w:left="90" w:hanging="0"/>
                                <w:rPr>
                                  <w:rFonts w:ascii="Courier New" w:hAnsi="Courier New"/>
                                  <w:sz w:val="16"/>
                                </w:rPr>
                              </w:pPr>
                              <w:r>
                                <w:rPr>
                                  <w:rFonts w:ascii="Courier New" w:hAnsi="Courier New"/>
                                  <w:spacing w:val="-5"/>
                                  <w:sz w:val="16"/>
                                </w:rPr>
                                <w:t>31</w:t>
                              </w:r>
                              <w:r>
                                <w:rPr>
                                  <w:rFonts w:ascii="Courier New" w:hAnsi="Courier New"/>
                                  <w:sz w:val="16"/>
                                </w:rPr>
                                <w:tab/>
                              </w:r>
                              <w:r>
                                <w:rPr>
                                  <w:rFonts w:ascii="Courier New" w:hAnsi="Courier New"/>
                                  <w:spacing w:val="-10"/>
                                  <w:sz w:val="16"/>
                                </w:rPr>
                                <w:t>}</w:t>
                              </w:r>
                            </w:p>
                            <w:p>
                              <w:pPr>
                                <w:pStyle w:val="Normal"/>
                                <w:numPr>
                                  <w:ilvl w:val="0"/>
                                  <w:numId w:val="5"/>
                                </w:numPr>
                                <w:tabs>
                                  <w:tab w:val="clear" w:pos="720"/>
                                  <w:tab w:val="left" w:pos="1049" w:leader="none"/>
                                  <w:tab w:val="left" w:pos="1050" w:leader="none"/>
                                </w:tabs>
                                <w:spacing w:lineRule="exact" w:line="180"/>
                                <w:rPr>
                                  <w:rFonts w:ascii="Courier New" w:hAnsi="Courier New"/>
                                  <w:sz w:val="16"/>
                                </w:rPr>
                              </w:pPr>
                              <w:r>
                                <w:rPr>
                                  <w:rFonts w:ascii="Courier New" w:hAnsi="Courier New"/>
                                  <w:spacing w:val="-2"/>
                                  <w:sz w:val="16"/>
                                </w:rPr>
                                <w:t>downloadService.getDogs(downloadPreferencesWrapper</w:t>
                              </w:r>
                            </w:p>
                            <w:p>
                              <w:pPr>
                                <w:pStyle w:val="Normal"/>
                                <w:spacing w:lineRule="exact" w:line="180"/>
                                <w:ind w:left="1242" w:hanging="0"/>
                                <w:rPr>
                                  <w:rFonts w:ascii="Courier New" w:hAnsi="Courier New"/>
                                  <w:sz w:val="16"/>
                                </w:rPr>
                              </w:pPr>
                              <w:r>
                                <w:rPr>
                                  <w:rFonts w:ascii="Courier New" w:hAnsi="Courier New"/>
                                  <w:spacing w:val="-2"/>
                                  <w:sz w:val="16"/>
                                </w:rPr>
                                <w:t>.getNumberOfResults())</w:t>
                              </w:r>
                            </w:p>
                            <w:p>
                              <w:pPr>
                                <w:pStyle w:val="Normal"/>
                                <w:numPr>
                                  <w:ilvl w:val="0"/>
                                  <w:numId w:val="5"/>
                                </w:numPr>
                                <w:tabs>
                                  <w:tab w:val="clear" w:pos="720"/>
                                  <w:tab w:val="left" w:pos="1433" w:leader="none"/>
                                  <w:tab w:val="left" w:pos="1434" w:leader="none"/>
                                </w:tabs>
                                <w:spacing w:lineRule="exact" w:line="180"/>
                                <w:ind w:left="1434" w:hanging="1344"/>
                                <w:rPr>
                                  <w:rFonts w:ascii="Courier New" w:hAnsi="Courier New"/>
                                  <w:sz w:val="16"/>
                                </w:rPr>
                              </w:pPr>
                              <w:r>
                                <w:rPr>
                                  <w:rFonts w:ascii="Courier New" w:hAnsi="Courier New"/>
                                  <w:sz w:val="16"/>
                                </w:rPr>
                                <w:t>.enqueue(object</w:t>
                              </w:r>
                              <w:r>
                                <w:rPr>
                                  <w:rFonts w:ascii="Courier New" w:hAnsi="Courier New"/>
                                  <w:spacing w:val="-10"/>
                                  <w:sz w:val="16"/>
                                </w:rPr>
                                <w:t xml:space="preserve"> </w:t>
                              </w:r>
                              <w:r>
                                <w:rPr>
                                  <w:rFonts w:ascii="Courier New" w:hAnsi="Courier New"/>
                                  <w:sz w:val="16"/>
                                </w:rPr>
                                <w:t>:</w:t>
                              </w:r>
                              <w:r>
                                <w:rPr>
                                  <w:rFonts w:ascii="Courier New" w:hAnsi="Courier New"/>
                                  <w:spacing w:val="-10"/>
                                  <w:sz w:val="16"/>
                                </w:rPr>
                                <w:t xml:space="preserve"> </w:t>
                              </w:r>
                              <w:r>
                                <w:rPr>
                                  <w:rFonts w:ascii="Courier New" w:hAnsi="Courier New"/>
                                  <w:sz w:val="16"/>
                                </w:rPr>
                                <w:t>Callback&lt;Dog&gt;</w:t>
                              </w:r>
                              <w:r>
                                <w:rPr>
                                  <w:rFonts w:ascii="Courier New" w:hAnsi="Courier New"/>
                                  <w:spacing w:val="-9"/>
                                  <w:sz w:val="16"/>
                                </w:rPr>
                                <w:t xml:space="preserve"> </w:t>
                              </w:r>
                              <w:r>
                                <w:rPr>
                                  <w:rFonts w:ascii="Courier New" w:hAnsi="Courier New"/>
                                  <w:spacing w:val="-10"/>
                                  <w:sz w:val="16"/>
                                </w:rPr>
                                <w:t>{</w:t>
                              </w:r>
                            </w:p>
                            <w:p>
                              <w:pPr>
                                <w:pStyle w:val="Normal"/>
                                <w:numPr>
                                  <w:ilvl w:val="0"/>
                                  <w:numId w:val="5"/>
                                </w:numPr>
                                <w:tabs>
                                  <w:tab w:val="clear" w:pos="720"/>
                                  <w:tab w:val="left" w:pos="1817" w:leader="none"/>
                                  <w:tab w:val="left" w:pos="1818" w:leader="none"/>
                                </w:tabs>
                                <w:ind w:left="2010" w:right="2332" w:hanging="1920"/>
                                <w:rPr>
                                  <w:rFonts w:ascii="Courier New" w:hAnsi="Courier New"/>
                                  <w:sz w:val="16"/>
                                </w:rPr>
                              </w:pPr>
                              <w:r>
                                <w:rPr>
                                  <w:rFonts w:ascii="Courier New" w:hAnsi="Courier New"/>
                                  <w:sz w:val="16"/>
                                </w:rPr>
                                <w:t>override</w:t>
                              </w:r>
                              <w:r>
                                <w:rPr>
                                  <w:rFonts w:ascii="Courier New" w:hAnsi="Courier New"/>
                                  <w:spacing w:val="-13"/>
                                  <w:sz w:val="16"/>
                                </w:rPr>
                                <w:t xml:space="preserve"> </w:t>
                              </w:r>
                              <w:r>
                                <w:rPr>
                                  <w:rFonts w:ascii="Courier New" w:hAnsi="Courier New"/>
                                  <w:sz w:val="16"/>
                                </w:rPr>
                                <w:t>fun</w:t>
                              </w:r>
                              <w:r>
                                <w:rPr>
                                  <w:rFonts w:ascii="Courier New" w:hAnsi="Courier New"/>
                                  <w:spacing w:val="-13"/>
                                  <w:sz w:val="16"/>
                                </w:rPr>
                                <w:t xml:space="preserve"> </w:t>
                              </w:r>
                              <w:r>
                                <w:rPr>
                                  <w:rFonts w:ascii="Courier New" w:hAnsi="Courier New"/>
                                  <w:sz w:val="16"/>
                                </w:rPr>
                                <w:t>onResponse(call:</w:t>
                              </w:r>
                              <w:r>
                                <w:rPr>
                                  <w:rFonts w:ascii="Courier New" w:hAnsi="Courier New"/>
                                  <w:spacing w:val="-13"/>
                                  <w:sz w:val="16"/>
                                </w:rPr>
                                <w:t xml:space="preserve"> </w:t>
                              </w:r>
                              <w:r>
                                <w:rPr>
                                  <w:rFonts w:ascii="Courier New" w:hAnsi="Courier New"/>
                                  <w:sz w:val="16"/>
                                </w:rPr>
                                <w:t>Call&lt;Dog&gt;, response: Response&lt;Dog&gt;) {</w:t>
                              </w:r>
                            </w:p>
                            <w:p>
                              <w:pPr>
                                <w:pStyle w:val="Normal"/>
                                <w:numPr>
                                  <w:ilvl w:val="0"/>
                                  <w:numId w:val="5"/>
                                </w:numPr>
                                <w:tabs>
                                  <w:tab w:val="clear" w:pos="720"/>
                                  <w:tab w:val="left" w:pos="2201" w:leader="none"/>
                                  <w:tab w:val="left" w:pos="2202" w:leader="none"/>
                                </w:tabs>
                                <w:spacing w:lineRule="exact" w:line="178"/>
                                <w:ind w:left="2202" w:hanging="2112"/>
                                <w:rPr>
                                  <w:rFonts w:ascii="Courier New" w:hAnsi="Courier New"/>
                                  <w:sz w:val="16"/>
                                </w:rPr>
                              </w:pPr>
                              <w:r>
                                <w:rPr>
                                  <w:rFonts w:ascii="Courier New" w:hAnsi="Courier New"/>
                                  <w:sz w:val="16"/>
                                </w:rPr>
                                <w:t>if</w:t>
                              </w:r>
                              <w:r>
                                <w:rPr>
                                  <w:rFonts w:ascii="Courier New" w:hAnsi="Courier New"/>
                                  <w:spacing w:val="-13"/>
                                  <w:sz w:val="16"/>
                                </w:rPr>
                                <w:t xml:space="preserve"> </w:t>
                              </w:r>
                              <w:r>
                                <w:rPr>
                                  <w:rFonts w:ascii="Courier New" w:hAnsi="Courier New"/>
                                  <w:sz w:val="16"/>
                                </w:rPr>
                                <w:t>(response.isSuccessful)</w:t>
                              </w:r>
                              <w:r>
                                <w:rPr>
                                  <w:rFonts w:ascii="Courier New" w:hAnsi="Courier New"/>
                                  <w:spacing w:val="-12"/>
                                  <w:sz w:val="16"/>
                                </w:rPr>
                                <w:t xml:space="preserve"> </w:t>
                              </w:r>
                              <w:r>
                                <w:rPr>
                                  <w:rFonts w:ascii="Courier New" w:hAnsi="Courier New"/>
                                  <w:spacing w:val="-10"/>
                                  <w:sz w:val="16"/>
                                </w:rPr>
                                <w:t>{</w:t>
                              </w:r>
                            </w:p>
                            <w:p>
                              <w:pPr>
                                <w:pStyle w:val="Normal"/>
                                <w:numPr>
                                  <w:ilvl w:val="0"/>
                                  <w:numId w:val="5"/>
                                </w:numPr>
                                <w:tabs>
                                  <w:tab w:val="clear" w:pos="720"/>
                                  <w:tab w:val="left" w:pos="2585" w:leader="none"/>
                                  <w:tab w:val="left" w:pos="2586" w:leader="none"/>
                                </w:tabs>
                                <w:spacing w:lineRule="exact" w:line="180"/>
                                <w:ind w:left="2586" w:hanging="2496"/>
                                <w:rPr>
                                  <w:rFonts w:ascii="Courier New" w:hAnsi="Courier New"/>
                                  <w:sz w:val="16"/>
                                </w:rPr>
                              </w:pPr>
                              <w:r>
                                <w:rPr>
                                  <w:rFonts w:ascii="Courier New" w:hAnsi="Courier New"/>
                                  <w:sz w:val="16"/>
                                </w:rPr>
                                <w:t>executor.execute</w:t>
                              </w:r>
                              <w:r>
                                <w:rPr>
                                  <w:rFonts w:ascii="Courier New" w:hAnsi="Courier New"/>
                                  <w:spacing w:val="-16"/>
                                  <w:sz w:val="16"/>
                                </w:rPr>
                                <w:t xml:space="preserve"> </w:t>
                              </w:r>
                              <w:r>
                                <w:rPr>
                                  <w:rFonts w:ascii="Courier New" w:hAnsi="Courier New"/>
                                  <w:spacing w:val="-10"/>
                                  <w:sz w:val="16"/>
                                </w:rPr>
                                <w:t>{</w:t>
                              </w:r>
                            </w:p>
                            <w:p>
                              <w:pPr>
                                <w:pStyle w:val="Normal"/>
                                <w:numPr>
                                  <w:ilvl w:val="0"/>
                                  <w:numId w:val="5"/>
                                </w:numPr>
                                <w:tabs>
                                  <w:tab w:val="clear" w:pos="720"/>
                                  <w:tab w:val="left" w:pos="2969" w:leader="none"/>
                                  <w:tab w:val="left" w:pos="2970" w:leader="none"/>
                                </w:tabs>
                                <w:spacing w:lineRule="exact" w:line="180"/>
                                <w:ind w:left="2970" w:hanging="2880"/>
                                <w:rPr>
                                  <w:rFonts w:ascii="Courier New" w:hAnsi="Courier New"/>
                                  <w:sz w:val="16"/>
                                </w:rPr>
                              </w:pPr>
                              <w:r>
                                <w:rPr>
                                  <w:rFonts w:ascii="Courier New" w:hAnsi="Courier New"/>
                                  <w:spacing w:val="-2"/>
                                  <w:sz w:val="16"/>
                                </w:rPr>
                                <w:t>dogDao.deleteAll()</w:t>
                              </w:r>
                            </w:p>
                            <w:p>
                              <w:pPr>
                                <w:pStyle w:val="Normal"/>
                                <w:numPr>
                                  <w:ilvl w:val="0"/>
                                  <w:numId w:val="5"/>
                                </w:numPr>
                                <w:tabs>
                                  <w:tab w:val="clear" w:pos="720"/>
                                  <w:tab w:val="left" w:pos="2969" w:leader="none"/>
                                  <w:tab w:val="left" w:pos="2970" w:leader="none"/>
                                </w:tabs>
                                <w:spacing w:lineRule="exact" w:line="180"/>
                                <w:ind w:left="2970" w:hanging="2880"/>
                                <w:rPr>
                                  <w:rFonts w:ascii="Courier New" w:hAnsi="Courier New"/>
                                  <w:sz w:val="16"/>
                                </w:rPr>
                              </w:pPr>
                              <w:r>
                                <w:rPr>
                                  <w:rFonts w:ascii="Courier New" w:hAnsi="Courier New"/>
                                  <w:spacing w:val="-2"/>
                                  <w:sz w:val="16"/>
                                </w:rPr>
                                <w:t>dogDao.insertDogs(dogMapper</w:t>
                              </w:r>
                            </w:p>
                            <w:p>
                              <w:pPr>
                                <w:pStyle w:val="Normal"/>
                                <w:ind w:left="3162" w:right="1274" w:hanging="0"/>
                                <w:rPr>
                                  <w:rFonts w:ascii="Courier New" w:hAnsi="Courier New"/>
                                  <w:sz w:val="16"/>
                                </w:rPr>
                              </w:pPr>
                              <w:r>
                                <w:rPr>
                                  <w:rFonts w:ascii="Courier New" w:hAnsi="Courier New"/>
                                  <w:spacing w:val="-2"/>
                                  <w:sz w:val="16"/>
                                </w:rPr>
                                <w:t>.mapServiceToEntity (response.body()!!))</w:t>
                              </w:r>
                            </w:p>
                            <w:p>
                              <w:pPr>
                                <w:pStyle w:val="Normal"/>
                                <w:tabs>
                                  <w:tab w:val="clear" w:pos="720"/>
                                  <w:tab w:val="left" w:pos="2585" w:leader="none"/>
                                </w:tabs>
                                <w:spacing w:lineRule="exact" w:line="178"/>
                                <w:ind w:left="90" w:hanging="0"/>
                                <w:rPr>
                                  <w:rFonts w:ascii="Courier New" w:hAnsi="Courier New"/>
                                  <w:sz w:val="16"/>
                                </w:rPr>
                              </w:pPr>
                              <w:r>
                                <w:rPr>
                                  <w:rFonts w:ascii="Courier New" w:hAnsi="Courier New"/>
                                  <w:spacing w:val="-5"/>
                                  <w:sz w:val="16"/>
                                </w:rPr>
                                <w:t>39</w:t>
                              </w:r>
                              <w:r>
                                <w:rPr>
                                  <w:rFonts w:ascii="Courier New" w:hAnsi="Courier New"/>
                                  <w:sz w:val="16"/>
                                </w:rPr>
                                <w:tab/>
                              </w:r>
                              <w:r>
                                <w:rPr>
                                  <w:rFonts w:ascii="Courier New" w:hAnsi="Courier New"/>
                                  <w:spacing w:val="-10"/>
                                  <w:sz w:val="16"/>
                                </w:rPr>
                                <w:t>}</w:t>
                              </w:r>
                            </w:p>
                            <w:p>
                              <w:pPr>
                                <w:pStyle w:val="Normal"/>
                                <w:tabs>
                                  <w:tab w:val="clear" w:pos="720"/>
                                  <w:tab w:val="left" w:pos="2201" w:leader="none"/>
                                </w:tabs>
                                <w:spacing w:lineRule="exact" w:line="180"/>
                                <w:ind w:left="90" w:hanging="0"/>
                                <w:rPr>
                                  <w:rFonts w:ascii="Courier New" w:hAnsi="Courier New"/>
                                  <w:sz w:val="16"/>
                                </w:rPr>
                              </w:pPr>
                              <w:r>
                                <w:rPr>
                                  <w:rFonts w:ascii="Courier New" w:hAnsi="Courier New"/>
                                  <w:spacing w:val="-5"/>
                                  <w:sz w:val="16"/>
                                </w:rPr>
                                <w:t>40</w:t>
                              </w:r>
                              <w:r>
                                <w:rPr>
                                  <w:rFonts w:ascii="Courier New" w:hAnsi="Courier New"/>
                                  <w:sz w:val="16"/>
                                </w:rPr>
                                <w:tab/>
                                <w:t>}</w:t>
                              </w:r>
                              <w:r>
                                <w:rPr>
                                  <w:rFonts w:ascii="Courier New" w:hAnsi="Courier New"/>
                                  <w:spacing w:val="-5"/>
                                  <w:sz w:val="16"/>
                                </w:rPr>
                                <w:t xml:space="preserve"> </w:t>
                              </w:r>
                              <w:r>
                                <w:rPr>
                                  <w:rFonts w:ascii="Courier New" w:hAnsi="Courier New"/>
                                  <w:sz w:val="16"/>
                                </w:rPr>
                                <w:t>else</w:t>
                              </w:r>
                              <w:r>
                                <w:rPr>
                                  <w:rFonts w:ascii="Courier New" w:hAnsi="Courier New"/>
                                  <w:spacing w:val="-2"/>
                                  <w:sz w:val="16"/>
                                </w:rPr>
                                <w:t xml:space="preserve"> </w:t>
                              </w:r>
                              <w:r>
                                <w:rPr>
                                  <w:rFonts w:ascii="Courier New" w:hAnsi="Courier New"/>
                                  <w:spacing w:val="-10"/>
                                  <w:sz w:val="16"/>
                                </w:rPr>
                                <w:t>{</w:t>
                              </w:r>
                            </w:p>
                            <w:p>
                              <w:pPr>
                                <w:pStyle w:val="Normal"/>
                                <w:tabs>
                                  <w:tab w:val="clear" w:pos="720"/>
                                  <w:tab w:val="left" w:pos="2585" w:leader="none"/>
                                </w:tabs>
                                <w:spacing w:lineRule="exact" w:line="180"/>
                                <w:ind w:left="90" w:hanging="0"/>
                                <w:rPr>
                                  <w:rFonts w:ascii="Courier New" w:hAnsi="Courier New"/>
                                  <w:sz w:val="16"/>
                                </w:rPr>
                              </w:pPr>
                              <w:r>
                                <w:rPr>
                                  <w:rFonts w:ascii="Courier New" w:hAnsi="Courier New"/>
                                  <w:spacing w:val="-5"/>
                                  <w:sz w:val="16"/>
                                </w:rPr>
                                <w:t>41</w:t>
                              </w:r>
                              <w:r>
                                <w:rPr>
                                  <w:rFonts w:ascii="Courier New" w:hAnsi="Courier New"/>
                                  <w:sz w:val="16"/>
                                </w:rPr>
                                <w:tab/>
                              </w:r>
                              <w:r>
                                <w:rPr>
                                  <w:rFonts w:ascii="Courier New" w:hAnsi="Courier New"/>
                                  <w:spacing w:val="-2"/>
                                  <w:sz w:val="16"/>
                                </w:rPr>
                                <w:t>result.postValue(Result.Error())</w:t>
                              </w:r>
                            </w:p>
                            <w:p>
                              <w:pPr>
                                <w:pStyle w:val="Normal"/>
                                <w:tabs>
                                  <w:tab w:val="clear" w:pos="720"/>
                                  <w:tab w:val="left" w:pos="2201" w:leader="none"/>
                                </w:tabs>
                                <w:spacing w:lineRule="exact" w:line="181"/>
                                <w:ind w:left="90" w:hanging="0"/>
                                <w:rPr>
                                  <w:rFonts w:ascii="Courier New" w:hAnsi="Courier New"/>
                                  <w:sz w:val="16"/>
                                </w:rPr>
                              </w:pPr>
                              <w:r>
                                <w:rPr>
                                  <w:rFonts w:ascii="Courier New" w:hAnsi="Courier New"/>
                                  <w:spacing w:val="-5"/>
                                  <w:sz w:val="16"/>
                                </w:rPr>
                                <w:t>42</w:t>
                              </w:r>
                              <w:r>
                                <w:rPr>
                                  <w:rFonts w:ascii="Courier New" w:hAnsi="Courier New"/>
                                  <w:sz w:val="16"/>
                                </w:rPr>
                                <w:tab/>
                              </w:r>
                              <w:r>
                                <w:rPr>
                                  <w:rFonts w:ascii="Courier New" w:hAnsi="Courier New"/>
                                  <w:spacing w:val="-10"/>
                                  <w:sz w:val="16"/>
                                </w:rPr>
                                <w:t>}</w:t>
                              </w:r>
                            </w:p>
                          </w:txbxContent>
                        </wps:txbx>
                        <wps:bodyPr lIns="0" rIns="0" tIns="0" bIns="0" anchor="t">
                          <a:noAutofit/>
                        </wps:bodyPr>
                      </wps:wsp>
                    </wpg:wgp>
                  </a:graphicData>
                </a:graphic>
              </wp:anchor>
            </w:drawing>
          </mc:Choice>
          <mc:Fallback>
            <w:pict>
              <v:group id="shape_0" alt="docshapegroup962" style="position:absolute;margin-left:88.2pt;margin-top:4.1pt;width:399.6pt;height:206.65pt" coordorigin="1764,82" coordsize="7992,4133">
                <v:rect id="shape_0" path="m0,0l-2147483645,0l-2147483645,-2147483646l0,-2147483646xe" fillcolor="#f6f6f6" stroked="f" o:allowincell="f" style="position:absolute;left:1764;top:92;width:7991;height:4112;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02;width:7991;height:4092;mso-wrap-style:square;v-text-anchor:top;mso-position-horizontal-relative:page">
                  <v:fill o:detectmouseclick="t" on="false"/>
                  <v:stroke color="#3465a4" joinstyle="round" endcap="flat"/>
                  <v:textbox>
                    <w:txbxContent>
                      <w:p>
                        <w:pPr>
                          <w:pStyle w:val="Normal"/>
                          <w:numPr>
                            <w:ilvl w:val="0"/>
                            <w:numId w:val="6"/>
                          </w:numPr>
                          <w:tabs>
                            <w:tab w:val="clear" w:pos="720"/>
                            <w:tab w:val="left" w:pos="665" w:leader="none"/>
                            <w:tab w:val="left" w:pos="666" w:leader="none"/>
                          </w:tabs>
                          <w:spacing w:lineRule="exact" w:line="181" w:before="69" w:after="0"/>
                          <w:rPr>
                            <w:rFonts w:ascii="Courier New" w:hAnsi="Courier New"/>
                            <w:sz w:val="16"/>
                          </w:rPr>
                        </w:pPr>
                        <w:r>
                          <w:rPr>
                            <w:rFonts w:ascii="Courier New" w:hAnsi="Courier New"/>
                            <w:sz w:val="16"/>
                          </w:rPr>
                          <w:t>override</w:t>
                        </w:r>
                        <w:r>
                          <w:rPr>
                            <w:rFonts w:ascii="Courier New" w:hAnsi="Courier New"/>
                            <w:spacing w:val="-16"/>
                            <w:sz w:val="16"/>
                          </w:rPr>
                          <w:t xml:space="preserve"> </w:t>
                        </w:r>
                        <w:r>
                          <w:rPr>
                            <w:rFonts w:ascii="Courier New" w:hAnsi="Courier New"/>
                            <w:sz w:val="16"/>
                          </w:rPr>
                          <w:t>fun</w:t>
                        </w:r>
                        <w:r>
                          <w:rPr>
                            <w:rFonts w:ascii="Courier New" w:hAnsi="Courier New"/>
                            <w:spacing w:val="-13"/>
                            <w:sz w:val="16"/>
                          </w:rPr>
                          <w:t xml:space="preserve"> </w:t>
                        </w:r>
                        <w:r>
                          <w:rPr>
                            <w:rFonts w:ascii="Courier New" w:hAnsi="Courier New"/>
                            <w:sz w:val="16"/>
                          </w:rPr>
                          <w:t>loadDogList():</w:t>
                        </w:r>
                        <w:r>
                          <w:rPr>
                            <w:rFonts w:ascii="Courier New" w:hAnsi="Courier New"/>
                            <w:spacing w:val="-14"/>
                            <w:sz w:val="16"/>
                          </w:rPr>
                          <w:t xml:space="preserve"> </w:t>
                        </w:r>
                        <w:r>
                          <w:rPr>
                            <w:rFonts w:ascii="Courier New" w:hAnsi="Courier New"/>
                            <w:sz w:val="16"/>
                          </w:rPr>
                          <w:t>LiveData&lt;Result&lt;List&lt;DogUi&gt;&gt;&gt;</w:t>
                        </w:r>
                        <w:r>
                          <w:rPr>
                            <w:rFonts w:ascii="Courier New" w:hAnsi="Courier New"/>
                            <w:spacing w:val="-13"/>
                            <w:sz w:val="16"/>
                          </w:rPr>
                          <w:t xml:space="preserve"> </w:t>
                        </w:r>
                        <w:r>
                          <w:rPr>
                            <w:rFonts w:ascii="Courier New" w:hAnsi="Courier New"/>
                            <w:spacing w:val="-10"/>
                            <w:sz w:val="16"/>
                          </w:rPr>
                          <w:t>{</w:t>
                        </w:r>
                      </w:p>
                      <w:p>
                        <w:pPr>
                          <w:pStyle w:val="Normal"/>
                          <w:numPr>
                            <w:ilvl w:val="0"/>
                            <w:numId w:val="6"/>
                          </w:numPr>
                          <w:tabs>
                            <w:tab w:val="clear" w:pos="720"/>
                            <w:tab w:val="left" w:pos="1049" w:leader="none"/>
                            <w:tab w:val="left" w:pos="1050" w:leader="none"/>
                          </w:tabs>
                          <w:spacing w:lineRule="exact" w:line="180"/>
                          <w:ind w:left="1050" w:hanging="960"/>
                          <w:rPr>
                            <w:rFonts w:ascii="Courier New" w:hAnsi="Courier New"/>
                            <w:sz w:val="16"/>
                          </w:rPr>
                        </w:pPr>
                        <w:r>
                          <w:rPr>
                            <w:rFonts w:ascii="Courier New" w:hAnsi="Courier New"/>
                            <w:sz w:val="16"/>
                          </w:rPr>
                          <w:t>val</w:t>
                        </w:r>
                        <w:r>
                          <w:rPr>
                            <w:rFonts w:ascii="Courier New" w:hAnsi="Courier New"/>
                            <w:spacing w:val="-4"/>
                            <w:sz w:val="16"/>
                          </w:rPr>
                          <w:t xml:space="preserve"> </w:t>
                        </w:r>
                        <w:r>
                          <w:rPr>
                            <w:rFonts w:ascii="Courier New" w:hAnsi="Courier New"/>
                            <w:sz w:val="16"/>
                          </w:rPr>
                          <w:t>result</w:t>
                        </w:r>
                        <w:r>
                          <w:rPr>
                            <w:rFonts w:ascii="Courier New" w:hAnsi="Courier New"/>
                            <w:spacing w:val="-3"/>
                            <w:sz w:val="16"/>
                          </w:rPr>
                          <w:t xml:space="preserve"> </w:t>
                        </w:r>
                        <w:r>
                          <w:rPr>
                            <w:rFonts w:ascii="Courier New" w:hAnsi="Courier New"/>
                            <w:sz w:val="16"/>
                          </w:rPr>
                          <w:t>=</w:t>
                        </w:r>
                        <w:r>
                          <w:rPr>
                            <w:rFonts w:ascii="Courier New" w:hAnsi="Courier New"/>
                            <w:spacing w:val="-3"/>
                            <w:sz w:val="16"/>
                          </w:rPr>
                          <w:t xml:space="preserve"> </w:t>
                        </w:r>
                        <w:r>
                          <w:rPr>
                            <w:rFonts w:ascii="Courier New" w:hAnsi="Courier New"/>
                            <w:spacing w:val="-2"/>
                            <w:sz w:val="16"/>
                          </w:rPr>
                          <w:t>MediatorLiveData&lt;Result&lt;List&lt;DogUi&gt;&gt;&gt;()</w:t>
                        </w:r>
                      </w:p>
                      <w:p>
                        <w:pPr>
                          <w:pStyle w:val="Normal"/>
                          <w:numPr>
                            <w:ilvl w:val="0"/>
                            <w:numId w:val="6"/>
                          </w:numPr>
                          <w:tabs>
                            <w:tab w:val="clear" w:pos="720"/>
                            <w:tab w:val="left" w:pos="1049" w:leader="none"/>
                            <w:tab w:val="left" w:pos="1050" w:leader="none"/>
                          </w:tabs>
                          <w:spacing w:lineRule="exact" w:line="180"/>
                          <w:ind w:left="1050" w:hanging="960"/>
                          <w:rPr>
                            <w:rFonts w:ascii="Courier New" w:hAnsi="Courier New"/>
                            <w:sz w:val="16"/>
                          </w:rPr>
                        </w:pPr>
                        <w:r>
                          <w:rPr>
                            <w:rFonts w:ascii="Courier New" w:hAnsi="Courier New"/>
                            <w:spacing w:val="-2"/>
                            <w:sz w:val="16"/>
                          </w:rPr>
                          <w:t>result.postValue(Result.Loading())</w:t>
                        </w:r>
                      </w:p>
                      <w:p>
                        <w:pPr>
                          <w:pStyle w:val="Normal"/>
                          <w:numPr>
                            <w:ilvl w:val="0"/>
                            <w:numId w:val="6"/>
                          </w:numPr>
                          <w:tabs>
                            <w:tab w:val="clear" w:pos="720"/>
                            <w:tab w:val="left" w:pos="1049" w:leader="none"/>
                            <w:tab w:val="left" w:pos="1050" w:leader="none"/>
                          </w:tabs>
                          <w:spacing w:lineRule="exact" w:line="180"/>
                          <w:ind w:left="1050" w:hanging="960"/>
                          <w:rPr>
                            <w:rFonts w:ascii="Courier New" w:hAnsi="Courier New"/>
                            <w:sz w:val="16"/>
                          </w:rPr>
                        </w:pPr>
                        <w:r>
                          <w:rPr>
                            <w:rFonts w:ascii="Courier New" w:hAnsi="Courier New"/>
                            <w:sz w:val="16"/>
                          </w:rPr>
                          <w:t>result.addSource(dogDao.loadDogs())</w:t>
                        </w:r>
                        <w:r>
                          <w:rPr>
                            <w:rFonts w:ascii="Courier New" w:hAnsi="Courier New"/>
                            <w:spacing w:val="-18"/>
                            <w:sz w:val="16"/>
                          </w:rPr>
                          <w:t xml:space="preserve"> </w:t>
                        </w:r>
                        <w:r>
                          <w:rPr>
                            <w:rFonts w:ascii="Courier New" w:hAnsi="Courier New"/>
                            <w:sz w:val="16"/>
                          </w:rPr>
                          <w:t>{</w:t>
                        </w:r>
                        <w:r>
                          <w:rPr>
                            <w:rFonts w:ascii="Courier New" w:hAnsi="Courier New"/>
                            <w:spacing w:val="-16"/>
                            <w:sz w:val="16"/>
                          </w:rPr>
                          <w:t xml:space="preserve"> </w:t>
                        </w:r>
                        <w:r>
                          <w:rPr>
                            <w:rFonts w:ascii="Courier New" w:hAnsi="Courier New"/>
                            <w:sz w:val="16"/>
                          </w:rPr>
                          <w:t>dogEntities</w:t>
                        </w:r>
                        <w:r>
                          <w:rPr>
                            <w:rFonts w:ascii="Courier New" w:hAnsi="Courier New"/>
                            <w:spacing w:val="-16"/>
                            <w:sz w:val="16"/>
                          </w:rPr>
                          <w:t xml:space="preserve"> </w:t>
                        </w:r>
                        <w:r>
                          <w:rPr>
                            <w:rFonts w:ascii="Courier New" w:hAnsi="Courier New"/>
                            <w:sz w:val="16"/>
                          </w:rPr>
                          <w:t>-</w:t>
                        </w:r>
                        <w:r>
                          <w:rPr>
                            <w:rFonts w:ascii="Courier New" w:hAnsi="Courier New"/>
                            <w:spacing w:val="-10"/>
                            <w:sz w:val="16"/>
                          </w:rPr>
                          <w:t>&gt;</w:t>
                        </w:r>
                      </w:p>
                      <w:p>
                        <w:pPr>
                          <w:pStyle w:val="Normal"/>
                          <w:numPr>
                            <w:ilvl w:val="0"/>
                            <w:numId w:val="6"/>
                          </w:numPr>
                          <w:tabs>
                            <w:tab w:val="clear" w:pos="720"/>
                            <w:tab w:val="left" w:pos="1433" w:leader="none"/>
                            <w:tab w:val="left" w:pos="1434" w:leader="none"/>
                          </w:tabs>
                          <w:ind w:left="1626" w:right="3484" w:hanging="1536"/>
                          <w:rPr>
                            <w:rFonts w:ascii="Courier New" w:hAnsi="Courier New"/>
                            <w:sz w:val="16"/>
                          </w:rPr>
                        </w:pPr>
                        <w:r>
                          <w:rPr>
                            <w:rFonts w:ascii="Courier New" w:hAnsi="Courier New"/>
                            <w:sz w:val="16"/>
                          </w:rPr>
                          <w:t>Result.Success(dogEntities.map</w:t>
                        </w:r>
                        <w:r>
                          <w:rPr>
                            <w:rFonts w:ascii="Courier New" w:hAnsi="Courier New"/>
                            <w:spacing w:val="-26"/>
                            <w:sz w:val="16"/>
                          </w:rPr>
                          <w:t xml:space="preserve"> </w:t>
                        </w:r>
                        <w:r>
                          <w:rPr>
                            <w:rFonts w:ascii="Courier New" w:hAnsi="Courier New"/>
                            <w:sz w:val="16"/>
                          </w:rPr>
                          <w:t>{ dogMapper.mapEntityToUi(it)</w:t>
                        </w:r>
                        <w:r>
                          <w:rPr>
                            <w:rFonts w:ascii="Courier New" w:hAnsi="Courier New"/>
                            <w:spacing w:val="-26"/>
                            <w:sz w:val="16"/>
                          </w:rPr>
                          <w:t xml:space="preserve"> </w:t>
                        </w:r>
                        <w:r>
                          <w:rPr>
                            <w:rFonts w:ascii="Courier New" w:hAnsi="Courier New"/>
                            <w:sz w:val="16"/>
                          </w:rPr>
                          <w:t>})</w:t>
                        </w:r>
                      </w:p>
                      <w:p>
                        <w:pPr>
                          <w:pStyle w:val="Normal"/>
                          <w:tabs>
                            <w:tab w:val="clear" w:pos="720"/>
                            <w:tab w:val="left" w:pos="1049" w:leader="none"/>
                          </w:tabs>
                          <w:spacing w:lineRule="exact" w:line="178"/>
                          <w:ind w:left="90" w:hanging="0"/>
                          <w:rPr>
                            <w:rFonts w:ascii="Courier New" w:hAnsi="Courier New"/>
                            <w:sz w:val="16"/>
                          </w:rPr>
                        </w:pPr>
                        <w:r>
                          <w:rPr>
                            <w:rFonts w:ascii="Courier New" w:hAnsi="Courier New"/>
                            <w:spacing w:val="-5"/>
                            <w:sz w:val="16"/>
                          </w:rPr>
                          <w:t>31</w:t>
                        </w:r>
                        <w:r>
                          <w:rPr>
                            <w:rFonts w:ascii="Courier New" w:hAnsi="Courier New"/>
                            <w:sz w:val="16"/>
                          </w:rPr>
                          <w:tab/>
                        </w:r>
                        <w:r>
                          <w:rPr>
                            <w:rFonts w:ascii="Courier New" w:hAnsi="Courier New"/>
                            <w:spacing w:val="-10"/>
                            <w:sz w:val="16"/>
                          </w:rPr>
                          <w:t>}</w:t>
                        </w:r>
                      </w:p>
                      <w:p>
                        <w:pPr>
                          <w:pStyle w:val="Normal"/>
                          <w:numPr>
                            <w:ilvl w:val="0"/>
                            <w:numId w:val="5"/>
                          </w:numPr>
                          <w:tabs>
                            <w:tab w:val="clear" w:pos="720"/>
                            <w:tab w:val="left" w:pos="1049" w:leader="none"/>
                            <w:tab w:val="left" w:pos="1050" w:leader="none"/>
                          </w:tabs>
                          <w:spacing w:lineRule="exact" w:line="180"/>
                          <w:rPr>
                            <w:rFonts w:ascii="Courier New" w:hAnsi="Courier New"/>
                            <w:sz w:val="16"/>
                          </w:rPr>
                        </w:pPr>
                        <w:r>
                          <w:rPr>
                            <w:rFonts w:ascii="Courier New" w:hAnsi="Courier New"/>
                            <w:spacing w:val="-2"/>
                            <w:sz w:val="16"/>
                          </w:rPr>
                          <w:t>downloadService.getDogs(downloadPreferencesWrapper</w:t>
                        </w:r>
                      </w:p>
                      <w:p>
                        <w:pPr>
                          <w:pStyle w:val="Normal"/>
                          <w:spacing w:lineRule="exact" w:line="180"/>
                          <w:ind w:left="1242" w:hanging="0"/>
                          <w:rPr>
                            <w:rFonts w:ascii="Courier New" w:hAnsi="Courier New"/>
                            <w:sz w:val="16"/>
                          </w:rPr>
                        </w:pPr>
                        <w:r>
                          <w:rPr>
                            <w:rFonts w:ascii="Courier New" w:hAnsi="Courier New"/>
                            <w:spacing w:val="-2"/>
                            <w:sz w:val="16"/>
                          </w:rPr>
                          <w:t>.getNumberOfResults())</w:t>
                        </w:r>
                      </w:p>
                      <w:p>
                        <w:pPr>
                          <w:pStyle w:val="Normal"/>
                          <w:numPr>
                            <w:ilvl w:val="0"/>
                            <w:numId w:val="5"/>
                          </w:numPr>
                          <w:tabs>
                            <w:tab w:val="clear" w:pos="720"/>
                            <w:tab w:val="left" w:pos="1433" w:leader="none"/>
                            <w:tab w:val="left" w:pos="1434" w:leader="none"/>
                          </w:tabs>
                          <w:spacing w:lineRule="exact" w:line="180"/>
                          <w:ind w:left="1434" w:hanging="1344"/>
                          <w:rPr>
                            <w:rFonts w:ascii="Courier New" w:hAnsi="Courier New"/>
                            <w:sz w:val="16"/>
                          </w:rPr>
                        </w:pPr>
                        <w:r>
                          <w:rPr>
                            <w:rFonts w:ascii="Courier New" w:hAnsi="Courier New"/>
                            <w:sz w:val="16"/>
                          </w:rPr>
                          <w:t>.enqueue(object</w:t>
                        </w:r>
                        <w:r>
                          <w:rPr>
                            <w:rFonts w:ascii="Courier New" w:hAnsi="Courier New"/>
                            <w:spacing w:val="-10"/>
                            <w:sz w:val="16"/>
                          </w:rPr>
                          <w:t xml:space="preserve"> </w:t>
                        </w:r>
                        <w:r>
                          <w:rPr>
                            <w:rFonts w:ascii="Courier New" w:hAnsi="Courier New"/>
                            <w:sz w:val="16"/>
                          </w:rPr>
                          <w:t>:</w:t>
                        </w:r>
                        <w:r>
                          <w:rPr>
                            <w:rFonts w:ascii="Courier New" w:hAnsi="Courier New"/>
                            <w:spacing w:val="-10"/>
                            <w:sz w:val="16"/>
                          </w:rPr>
                          <w:t xml:space="preserve"> </w:t>
                        </w:r>
                        <w:r>
                          <w:rPr>
                            <w:rFonts w:ascii="Courier New" w:hAnsi="Courier New"/>
                            <w:sz w:val="16"/>
                          </w:rPr>
                          <w:t>Callback&lt;Dog&gt;</w:t>
                        </w:r>
                        <w:r>
                          <w:rPr>
                            <w:rFonts w:ascii="Courier New" w:hAnsi="Courier New"/>
                            <w:spacing w:val="-9"/>
                            <w:sz w:val="16"/>
                          </w:rPr>
                          <w:t xml:space="preserve"> </w:t>
                        </w:r>
                        <w:r>
                          <w:rPr>
                            <w:rFonts w:ascii="Courier New" w:hAnsi="Courier New"/>
                            <w:spacing w:val="-10"/>
                            <w:sz w:val="16"/>
                          </w:rPr>
                          <w:t>{</w:t>
                        </w:r>
                      </w:p>
                      <w:p>
                        <w:pPr>
                          <w:pStyle w:val="Normal"/>
                          <w:numPr>
                            <w:ilvl w:val="0"/>
                            <w:numId w:val="5"/>
                          </w:numPr>
                          <w:tabs>
                            <w:tab w:val="clear" w:pos="720"/>
                            <w:tab w:val="left" w:pos="1817" w:leader="none"/>
                            <w:tab w:val="left" w:pos="1818" w:leader="none"/>
                          </w:tabs>
                          <w:ind w:left="2010" w:right="2332" w:hanging="1920"/>
                          <w:rPr>
                            <w:rFonts w:ascii="Courier New" w:hAnsi="Courier New"/>
                            <w:sz w:val="16"/>
                          </w:rPr>
                        </w:pPr>
                        <w:r>
                          <w:rPr>
                            <w:rFonts w:ascii="Courier New" w:hAnsi="Courier New"/>
                            <w:sz w:val="16"/>
                          </w:rPr>
                          <w:t>override</w:t>
                        </w:r>
                        <w:r>
                          <w:rPr>
                            <w:rFonts w:ascii="Courier New" w:hAnsi="Courier New"/>
                            <w:spacing w:val="-13"/>
                            <w:sz w:val="16"/>
                          </w:rPr>
                          <w:t xml:space="preserve"> </w:t>
                        </w:r>
                        <w:r>
                          <w:rPr>
                            <w:rFonts w:ascii="Courier New" w:hAnsi="Courier New"/>
                            <w:sz w:val="16"/>
                          </w:rPr>
                          <w:t>fun</w:t>
                        </w:r>
                        <w:r>
                          <w:rPr>
                            <w:rFonts w:ascii="Courier New" w:hAnsi="Courier New"/>
                            <w:spacing w:val="-13"/>
                            <w:sz w:val="16"/>
                          </w:rPr>
                          <w:t xml:space="preserve"> </w:t>
                        </w:r>
                        <w:r>
                          <w:rPr>
                            <w:rFonts w:ascii="Courier New" w:hAnsi="Courier New"/>
                            <w:sz w:val="16"/>
                          </w:rPr>
                          <w:t>onResponse(call:</w:t>
                        </w:r>
                        <w:r>
                          <w:rPr>
                            <w:rFonts w:ascii="Courier New" w:hAnsi="Courier New"/>
                            <w:spacing w:val="-13"/>
                            <w:sz w:val="16"/>
                          </w:rPr>
                          <w:t xml:space="preserve"> </w:t>
                        </w:r>
                        <w:r>
                          <w:rPr>
                            <w:rFonts w:ascii="Courier New" w:hAnsi="Courier New"/>
                            <w:sz w:val="16"/>
                          </w:rPr>
                          <w:t>Call&lt;Dog&gt;, response: Response&lt;Dog&gt;) {</w:t>
                        </w:r>
                      </w:p>
                      <w:p>
                        <w:pPr>
                          <w:pStyle w:val="Normal"/>
                          <w:numPr>
                            <w:ilvl w:val="0"/>
                            <w:numId w:val="5"/>
                          </w:numPr>
                          <w:tabs>
                            <w:tab w:val="clear" w:pos="720"/>
                            <w:tab w:val="left" w:pos="2201" w:leader="none"/>
                            <w:tab w:val="left" w:pos="2202" w:leader="none"/>
                          </w:tabs>
                          <w:spacing w:lineRule="exact" w:line="178"/>
                          <w:ind w:left="2202" w:hanging="2112"/>
                          <w:rPr>
                            <w:rFonts w:ascii="Courier New" w:hAnsi="Courier New"/>
                            <w:sz w:val="16"/>
                          </w:rPr>
                        </w:pPr>
                        <w:r>
                          <w:rPr>
                            <w:rFonts w:ascii="Courier New" w:hAnsi="Courier New"/>
                            <w:sz w:val="16"/>
                          </w:rPr>
                          <w:t>if</w:t>
                        </w:r>
                        <w:r>
                          <w:rPr>
                            <w:rFonts w:ascii="Courier New" w:hAnsi="Courier New"/>
                            <w:spacing w:val="-13"/>
                            <w:sz w:val="16"/>
                          </w:rPr>
                          <w:t xml:space="preserve"> </w:t>
                        </w:r>
                        <w:r>
                          <w:rPr>
                            <w:rFonts w:ascii="Courier New" w:hAnsi="Courier New"/>
                            <w:sz w:val="16"/>
                          </w:rPr>
                          <w:t>(response.isSuccessful)</w:t>
                        </w:r>
                        <w:r>
                          <w:rPr>
                            <w:rFonts w:ascii="Courier New" w:hAnsi="Courier New"/>
                            <w:spacing w:val="-12"/>
                            <w:sz w:val="16"/>
                          </w:rPr>
                          <w:t xml:space="preserve"> </w:t>
                        </w:r>
                        <w:r>
                          <w:rPr>
                            <w:rFonts w:ascii="Courier New" w:hAnsi="Courier New"/>
                            <w:spacing w:val="-10"/>
                            <w:sz w:val="16"/>
                          </w:rPr>
                          <w:t>{</w:t>
                        </w:r>
                      </w:p>
                      <w:p>
                        <w:pPr>
                          <w:pStyle w:val="Normal"/>
                          <w:numPr>
                            <w:ilvl w:val="0"/>
                            <w:numId w:val="5"/>
                          </w:numPr>
                          <w:tabs>
                            <w:tab w:val="clear" w:pos="720"/>
                            <w:tab w:val="left" w:pos="2585" w:leader="none"/>
                            <w:tab w:val="left" w:pos="2586" w:leader="none"/>
                          </w:tabs>
                          <w:spacing w:lineRule="exact" w:line="180"/>
                          <w:ind w:left="2586" w:hanging="2496"/>
                          <w:rPr>
                            <w:rFonts w:ascii="Courier New" w:hAnsi="Courier New"/>
                            <w:sz w:val="16"/>
                          </w:rPr>
                        </w:pPr>
                        <w:r>
                          <w:rPr>
                            <w:rFonts w:ascii="Courier New" w:hAnsi="Courier New"/>
                            <w:sz w:val="16"/>
                          </w:rPr>
                          <w:t>executor.execute</w:t>
                        </w:r>
                        <w:r>
                          <w:rPr>
                            <w:rFonts w:ascii="Courier New" w:hAnsi="Courier New"/>
                            <w:spacing w:val="-16"/>
                            <w:sz w:val="16"/>
                          </w:rPr>
                          <w:t xml:space="preserve"> </w:t>
                        </w:r>
                        <w:r>
                          <w:rPr>
                            <w:rFonts w:ascii="Courier New" w:hAnsi="Courier New"/>
                            <w:spacing w:val="-10"/>
                            <w:sz w:val="16"/>
                          </w:rPr>
                          <w:t>{</w:t>
                        </w:r>
                      </w:p>
                      <w:p>
                        <w:pPr>
                          <w:pStyle w:val="Normal"/>
                          <w:numPr>
                            <w:ilvl w:val="0"/>
                            <w:numId w:val="5"/>
                          </w:numPr>
                          <w:tabs>
                            <w:tab w:val="clear" w:pos="720"/>
                            <w:tab w:val="left" w:pos="2969" w:leader="none"/>
                            <w:tab w:val="left" w:pos="2970" w:leader="none"/>
                          </w:tabs>
                          <w:spacing w:lineRule="exact" w:line="180"/>
                          <w:ind w:left="2970" w:hanging="2880"/>
                          <w:rPr>
                            <w:rFonts w:ascii="Courier New" w:hAnsi="Courier New"/>
                            <w:sz w:val="16"/>
                          </w:rPr>
                        </w:pPr>
                        <w:r>
                          <w:rPr>
                            <w:rFonts w:ascii="Courier New" w:hAnsi="Courier New"/>
                            <w:spacing w:val="-2"/>
                            <w:sz w:val="16"/>
                          </w:rPr>
                          <w:t>dogDao.deleteAll()</w:t>
                        </w:r>
                      </w:p>
                      <w:p>
                        <w:pPr>
                          <w:pStyle w:val="Normal"/>
                          <w:numPr>
                            <w:ilvl w:val="0"/>
                            <w:numId w:val="5"/>
                          </w:numPr>
                          <w:tabs>
                            <w:tab w:val="clear" w:pos="720"/>
                            <w:tab w:val="left" w:pos="2969" w:leader="none"/>
                            <w:tab w:val="left" w:pos="2970" w:leader="none"/>
                          </w:tabs>
                          <w:spacing w:lineRule="exact" w:line="180"/>
                          <w:ind w:left="2970" w:hanging="2880"/>
                          <w:rPr>
                            <w:rFonts w:ascii="Courier New" w:hAnsi="Courier New"/>
                            <w:sz w:val="16"/>
                          </w:rPr>
                        </w:pPr>
                        <w:r>
                          <w:rPr>
                            <w:rFonts w:ascii="Courier New" w:hAnsi="Courier New"/>
                            <w:spacing w:val="-2"/>
                            <w:sz w:val="16"/>
                          </w:rPr>
                          <w:t>dogDao.insertDogs(dogMapper</w:t>
                        </w:r>
                      </w:p>
                      <w:p>
                        <w:pPr>
                          <w:pStyle w:val="Normal"/>
                          <w:ind w:left="3162" w:right="1274" w:hanging="0"/>
                          <w:rPr>
                            <w:rFonts w:ascii="Courier New" w:hAnsi="Courier New"/>
                            <w:sz w:val="16"/>
                          </w:rPr>
                        </w:pPr>
                        <w:r>
                          <w:rPr>
                            <w:rFonts w:ascii="Courier New" w:hAnsi="Courier New"/>
                            <w:spacing w:val="-2"/>
                            <w:sz w:val="16"/>
                          </w:rPr>
                          <w:t>.mapServiceToEntity (response.body()!!))</w:t>
                        </w:r>
                      </w:p>
                      <w:p>
                        <w:pPr>
                          <w:pStyle w:val="Normal"/>
                          <w:tabs>
                            <w:tab w:val="clear" w:pos="720"/>
                            <w:tab w:val="left" w:pos="2585" w:leader="none"/>
                          </w:tabs>
                          <w:spacing w:lineRule="exact" w:line="178"/>
                          <w:ind w:left="90" w:hanging="0"/>
                          <w:rPr>
                            <w:rFonts w:ascii="Courier New" w:hAnsi="Courier New"/>
                            <w:sz w:val="16"/>
                          </w:rPr>
                        </w:pPr>
                        <w:r>
                          <w:rPr>
                            <w:rFonts w:ascii="Courier New" w:hAnsi="Courier New"/>
                            <w:spacing w:val="-5"/>
                            <w:sz w:val="16"/>
                          </w:rPr>
                          <w:t>39</w:t>
                        </w:r>
                        <w:r>
                          <w:rPr>
                            <w:rFonts w:ascii="Courier New" w:hAnsi="Courier New"/>
                            <w:sz w:val="16"/>
                          </w:rPr>
                          <w:tab/>
                        </w:r>
                        <w:r>
                          <w:rPr>
                            <w:rFonts w:ascii="Courier New" w:hAnsi="Courier New"/>
                            <w:spacing w:val="-10"/>
                            <w:sz w:val="16"/>
                          </w:rPr>
                          <w:t>}</w:t>
                        </w:r>
                      </w:p>
                      <w:p>
                        <w:pPr>
                          <w:pStyle w:val="Normal"/>
                          <w:tabs>
                            <w:tab w:val="clear" w:pos="720"/>
                            <w:tab w:val="left" w:pos="2201" w:leader="none"/>
                          </w:tabs>
                          <w:spacing w:lineRule="exact" w:line="180"/>
                          <w:ind w:left="90" w:hanging="0"/>
                          <w:rPr>
                            <w:rFonts w:ascii="Courier New" w:hAnsi="Courier New"/>
                            <w:sz w:val="16"/>
                          </w:rPr>
                        </w:pPr>
                        <w:r>
                          <w:rPr>
                            <w:rFonts w:ascii="Courier New" w:hAnsi="Courier New"/>
                            <w:spacing w:val="-5"/>
                            <w:sz w:val="16"/>
                          </w:rPr>
                          <w:t>40</w:t>
                        </w:r>
                        <w:r>
                          <w:rPr>
                            <w:rFonts w:ascii="Courier New" w:hAnsi="Courier New"/>
                            <w:sz w:val="16"/>
                          </w:rPr>
                          <w:tab/>
                          <w:t>}</w:t>
                        </w:r>
                        <w:r>
                          <w:rPr>
                            <w:rFonts w:ascii="Courier New" w:hAnsi="Courier New"/>
                            <w:spacing w:val="-5"/>
                            <w:sz w:val="16"/>
                          </w:rPr>
                          <w:t xml:space="preserve"> </w:t>
                        </w:r>
                        <w:r>
                          <w:rPr>
                            <w:rFonts w:ascii="Courier New" w:hAnsi="Courier New"/>
                            <w:sz w:val="16"/>
                          </w:rPr>
                          <w:t>else</w:t>
                        </w:r>
                        <w:r>
                          <w:rPr>
                            <w:rFonts w:ascii="Courier New" w:hAnsi="Courier New"/>
                            <w:spacing w:val="-2"/>
                            <w:sz w:val="16"/>
                          </w:rPr>
                          <w:t xml:space="preserve"> </w:t>
                        </w:r>
                        <w:r>
                          <w:rPr>
                            <w:rFonts w:ascii="Courier New" w:hAnsi="Courier New"/>
                            <w:spacing w:val="-10"/>
                            <w:sz w:val="16"/>
                          </w:rPr>
                          <w:t>{</w:t>
                        </w:r>
                      </w:p>
                      <w:p>
                        <w:pPr>
                          <w:pStyle w:val="Normal"/>
                          <w:tabs>
                            <w:tab w:val="clear" w:pos="720"/>
                            <w:tab w:val="left" w:pos="2585" w:leader="none"/>
                          </w:tabs>
                          <w:spacing w:lineRule="exact" w:line="180"/>
                          <w:ind w:left="90" w:hanging="0"/>
                          <w:rPr>
                            <w:rFonts w:ascii="Courier New" w:hAnsi="Courier New"/>
                            <w:sz w:val="16"/>
                          </w:rPr>
                        </w:pPr>
                        <w:r>
                          <w:rPr>
                            <w:rFonts w:ascii="Courier New" w:hAnsi="Courier New"/>
                            <w:spacing w:val="-5"/>
                            <w:sz w:val="16"/>
                          </w:rPr>
                          <w:t>41</w:t>
                        </w:r>
                        <w:r>
                          <w:rPr>
                            <w:rFonts w:ascii="Courier New" w:hAnsi="Courier New"/>
                            <w:sz w:val="16"/>
                          </w:rPr>
                          <w:tab/>
                        </w:r>
                        <w:r>
                          <w:rPr>
                            <w:rFonts w:ascii="Courier New" w:hAnsi="Courier New"/>
                            <w:spacing w:val="-2"/>
                            <w:sz w:val="16"/>
                          </w:rPr>
                          <w:t>result.postValue(Result.Error())</w:t>
                        </w:r>
                      </w:p>
                      <w:p>
                        <w:pPr>
                          <w:pStyle w:val="Normal"/>
                          <w:tabs>
                            <w:tab w:val="clear" w:pos="720"/>
                            <w:tab w:val="left" w:pos="2201" w:leader="none"/>
                          </w:tabs>
                          <w:spacing w:lineRule="exact" w:line="181"/>
                          <w:ind w:left="90" w:hanging="0"/>
                          <w:rPr>
                            <w:rFonts w:ascii="Courier New" w:hAnsi="Courier New"/>
                            <w:sz w:val="16"/>
                          </w:rPr>
                        </w:pPr>
                        <w:r>
                          <w:rPr>
                            <w:rFonts w:ascii="Courier New" w:hAnsi="Courier New"/>
                            <w:spacing w:val="-5"/>
                            <w:sz w:val="16"/>
                          </w:rPr>
                          <w:t>42</w:t>
                        </w:r>
                        <w:r>
                          <w:rPr>
                            <w:rFonts w:ascii="Courier New" w:hAnsi="Courier New"/>
                            <w:sz w:val="16"/>
                          </w:rPr>
                          <w:tab/>
                        </w:r>
                        <w:r>
                          <w:rPr>
                            <w:rFonts w:ascii="Courier New" w:hAnsi="Courier New"/>
                            <w:spacing w:val="-10"/>
                            <w:sz w:val="16"/>
                          </w:rPr>
                          <w:t>}</w:t>
                        </w:r>
                      </w:p>
                    </w:txbxContent>
                  </v:textbox>
                  <w10:wrap type="topAndBottom"/>
                </v:rect>
              </v:group>
            </w:pict>
          </mc:Fallback>
        </mc:AlternateContent>
      </w:r>
    </w:p>
    <w:p>
      <w:pPr>
        <w:pStyle w:val="TextBody"/>
        <w:ind w:left="104" w:hanging="0"/>
        <w:rPr>
          <w:rFonts w:ascii="Courier New" w:hAnsi="Courier New"/>
        </w:rPr>
      </w:pPr>
      <w:r>
        <w:rPr/>
        <mc:AlternateContent>
          <mc:Choice Requires="wpg">
            <w:drawing>
              <wp:inline distT="0" distB="0" distL="0" distR="0" wp14:anchorId="09B9DE81">
                <wp:extent cx="5074920" cy="1252855"/>
                <wp:effectExtent l="0" t="0" r="5080" b="4445"/>
                <wp:docPr id="1230" name="Shape747"/>
                <a:graphic xmlns:a="http://schemas.openxmlformats.org/drawingml/2006/main">
                  <a:graphicData uri="http://schemas.microsoft.com/office/word/2010/wordprocessingGroup">
                    <wpg:wgp>
                      <wpg:cNvGrpSpPr/>
                      <wpg:grpSpPr>
                        <a:xfrm>
                          <a:off x="0" y="0"/>
                          <a:ext cx="5074920" cy="1252800"/>
                          <a:chOff x="0" y="0"/>
                          <a:chExt cx="5074920" cy="1252800"/>
                        </a:xfrm>
                      </wpg:grpSpPr>
                      <wps:wsp>
                        <wps:cNvSpPr/>
                        <wps:spPr>
                          <a:xfrm>
                            <a:off x="0" y="5760"/>
                            <a:ext cx="5074920" cy="1240200"/>
                          </a:xfrm>
                          <a:prstGeom prst="rect">
                            <a:avLst/>
                          </a:prstGeom>
                          <a:solidFill>
                            <a:srgbClr val="f6f6f6"/>
                          </a:solidFill>
                          <a:ln w="0">
                            <a:noFill/>
                          </a:ln>
                        </wps:spPr>
                        <wps:style>
                          <a:lnRef idx="0"/>
                          <a:fillRef idx="0"/>
                          <a:effectRef idx="0"/>
                          <a:fontRef idx="minor"/>
                        </wps:style>
                        <wps:bodyPr/>
                      </wps:wsp>
                      <wps:wsp>
                        <wps:cNvSpPr/>
                        <wps:spPr>
                          <a:xfrm>
                            <a:off x="0" y="0"/>
                            <a:ext cx="5074920" cy="1252800"/>
                          </a:xfrm>
                          <a:custGeom>
                            <a:avLst/>
                            <a:gdLst>
                              <a:gd name="textAreaLeft" fmla="*/ 0 w 2877120"/>
                              <a:gd name="textAreaRight" fmla="*/ 2879280 w 2877120"/>
                              <a:gd name="textAreaTop" fmla="*/ 0 h 710280"/>
                              <a:gd name="textAreaBottom" fmla="*/ 712440 h 710280"/>
                            </a:gdLst>
                            <a:ahLst/>
                            <a:rect l="textAreaLeft" t="textAreaTop" r="textAreaRight" b="textAreaBottom"/>
                            <a:pathLst>
                              <a:path w="7992" h="1973">
                                <a:moveTo>
                                  <a:pt x="7992" y="1953"/>
                                </a:moveTo>
                                <a:lnTo>
                                  <a:pt x="0" y="1953"/>
                                </a:lnTo>
                                <a:lnTo>
                                  <a:pt x="0" y="1973"/>
                                </a:lnTo>
                                <a:lnTo>
                                  <a:pt x="7992" y="1973"/>
                                </a:lnTo>
                                <a:lnTo>
                                  <a:pt x="7992" y="1953"/>
                                </a:lnTo>
                                <a:close/>
                                <a:moveTo>
                                  <a:pt x="7992" y="0"/>
                                </a:moveTo>
                                <a:lnTo>
                                  <a:pt x="0" y="0"/>
                                </a:lnTo>
                                <a:lnTo>
                                  <a:pt x="0" y="20"/>
                                </a:lnTo>
                                <a:lnTo>
                                  <a:pt x="7992" y="20"/>
                                </a:lnTo>
                                <a:lnTo>
                                  <a:pt x="7992" y="0"/>
                                </a:lnTo>
                                <a:close/>
                              </a:path>
                            </a:pathLst>
                          </a:custGeom>
                          <a:solidFill>
                            <a:srgbClr val="575756"/>
                          </a:solidFill>
                          <a:ln w="0">
                            <a:noFill/>
                          </a:ln>
                        </wps:spPr>
                        <wps:style>
                          <a:lnRef idx="0"/>
                          <a:fillRef idx="0"/>
                          <a:effectRef idx="0"/>
                          <a:fontRef idx="minor"/>
                        </wps:style>
                        <wps:bodyPr/>
                      </wps:wsp>
                      <wps:wsp>
                        <wps:cNvSpPr/>
                        <wps:spPr>
                          <a:xfrm>
                            <a:off x="57240" y="56520"/>
                            <a:ext cx="130680" cy="340200"/>
                          </a:xfrm>
                          <a:prstGeom prst="rect">
                            <a:avLst/>
                          </a:prstGeom>
                          <a:noFill/>
                          <a:ln w="0">
                            <a:noFill/>
                          </a:ln>
                        </wps:spPr>
                        <wps:style>
                          <a:lnRef idx="0"/>
                          <a:fillRef idx="0"/>
                          <a:effectRef idx="0"/>
                          <a:fontRef idx="minor"/>
                        </wps:style>
                        <wps:txbx>
                          <w:txbxContent>
                            <w:p>
                              <w:pPr>
                                <w:pStyle w:val="Normal"/>
                                <w:spacing w:lineRule="exact" w:line="181"/>
                                <w:rPr>
                                  <w:rFonts w:ascii="Courier New" w:hAnsi="Courier New"/>
                                  <w:sz w:val="16"/>
                                </w:rPr>
                              </w:pPr>
                              <w:r>
                                <w:rPr>
                                  <w:rFonts w:ascii="Courier New" w:hAnsi="Courier New"/>
                                  <w:spacing w:val="-5"/>
                                  <w:sz w:val="16"/>
                                </w:rPr>
                                <w:t>43</w:t>
                              </w:r>
                            </w:p>
                            <w:p>
                              <w:pPr>
                                <w:pStyle w:val="Normal"/>
                                <w:spacing w:lineRule="exact" w:line="180"/>
                                <w:rPr>
                                  <w:rFonts w:ascii="Courier New" w:hAnsi="Courier New"/>
                                  <w:sz w:val="16"/>
                                </w:rPr>
                              </w:pPr>
                              <w:r>
                                <w:rPr>
                                  <w:rFonts w:ascii="Courier New" w:hAnsi="Courier New"/>
                                  <w:spacing w:val="-5"/>
                                  <w:sz w:val="16"/>
                                </w:rPr>
                                <w:t>44</w:t>
                              </w:r>
                            </w:p>
                            <w:p>
                              <w:pPr>
                                <w:pStyle w:val="Normal"/>
                                <w:spacing w:lineRule="exact" w:line="181"/>
                                <w:rPr>
                                  <w:rFonts w:ascii="Courier New" w:hAnsi="Courier New"/>
                                  <w:sz w:val="16"/>
                                </w:rPr>
                              </w:pPr>
                              <w:r>
                                <w:rPr>
                                  <w:rFonts w:ascii="Courier New" w:hAnsi="Courier New"/>
                                  <w:spacing w:val="-5"/>
                                  <w:sz w:val="16"/>
                                </w:rPr>
                                <w:t>45</w:t>
                              </w:r>
                            </w:p>
                          </w:txbxContent>
                        </wps:txbx>
                        <wps:bodyPr lIns="0" rIns="0" tIns="0" bIns="0" anchor="t">
                          <a:noAutofit/>
                        </wps:bodyPr>
                      </wps:wsp>
                      <wps:wsp>
                        <wps:cNvSpPr/>
                        <wps:spPr>
                          <a:xfrm>
                            <a:off x="1154520" y="56520"/>
                            <a:ext cx="70560" cy="111600"/>
                          </a:xfrm>
                          <a:prstGeom prst="rect">
                            <a:avLst/>
                          </a:prstGeom>
                          <a:noFill/>
                          <a:ln w="0">
                            <a:noFill/>
                          </a:ln>
                        </wps:spPr>
                        <wps:style>
                          <a:lnRef idx="0"/>
                          <a:fillRef idx="0"/>
                          <a:effectRef idx="0"/>
                          <a:fontRef idx="minor"/>
                        </wps:style>
                        <wps:txbx>
                          <w:txbxContent>
                            <w:p>
                              <w:pPr>
                                <w:pStyle w:val="Normal"/>
                                <w:rPr>
                                  <w:rFonts w:ascii="Courier New" w:hAnsi="Courier New"/>
                                  <w:sz w:val="16"/>
                                </w:rPr>
                              </w:pPr>
                              <w:r>
                                <w:rPr>
                                  <w:rFonts w:ascii="Courier New" w:hAnsi="Courier New"/>
                                  <w:sz w:val="16"/>
                                </w:rPr>
                                <w:t>}</w:t>
                              </w:r>
                            </w:p>
                          </w:txbxContent>
                        </wps:txbx>
                        <wps:bodyPr lIns="0" rIns="0" tIns="0" bIns="0" anchor="t">
                          <a:noAutofit/>
                        </wps:bodyPr>
                      </wps:wsp>
                      <wps:wsp>
                        <wps:cNvSpPr/>
                        <wps:spPr>
                          <a:xfrm>
                            <a:off x="57240" y="513720"/>
                            <a:ext cx="130680" cy="687240"/>
                          </a:xfrm>
                          <a:prstGeom prst="rect">
                            <a:avLst/>
                          </a:prstGeom>
                          <a:noFill/>
                          <a:ln w="0">
                            <a:noFill/>
                          </a:ln>
                        </wps:spPr>
                        <wps:style>
                          <a:lnRef idx="0"/>
                          <a:fillRef idx="0"/>
                          <a:effectRef idx="0"/>
                          <a:fontRef idx="minor"/>
                        </wps:style>
                        <wps:txbx>
                          <w:txbxContent>
                            <w:p>
                              <w:pPr>
                                <w:pStyle w:val="Normal"/>
                                <w:spacing w:lineRule="exact" w:line="181"/>
                                <w:rPr>
                                  <w:rFonts w:ascii="Courier New" w:hAnsi="Courier New"/>
                                  <w:sz w:val="16"/>
                                </w:rPr>
                              </w:pPr>
                              <w:r>
                                <w:rPr>
                                  <w:rFonts w:ascii="Courier New" w:hAnsi="Courier New"/>
                                  <w:spacing w:val="-5"/>
                                  <w:sz w:val="16"/>
                                </w:rPr>
                                <w:t>46</w:t>
                              </w:r>
                            </w:p>
                            <w:p>
                              <w:pPr>
                                <w:pStyle w:val="Normal"/>
                                <w:spacing w:lineRule="exact" w:line="180"/>
                                <w:rPr>
                                  <w:rFonts w:ascii="Courier New" w:hAnsi="Courier New"/>
                                  <w:sz w:val="16"/>
                                </w:rPr>
                              </w:pPr>
                              <w:r>
                                <w:rPr>
                                  <w:rFonts w:ascii="Courier New" w:hAnsi="Courier New"/>
                                  <w:spacing w:val="-5"/>
                                  <w:sz w:val="16"/>
                                </w:rPr>
                                <w:t>47</w:t>
                              </w:r>
                            </w:p>
                            <w:p>
                              <w:pPr>
                                <w:pStyle w:val="Normal"/>
                                <w:spacing w:lineRule="exact" w:line="180"/>
                                <w:rPr>
                                  <w:rFonts w:ascii="Courier New" w:hAnsi="Courier New"/>
                                  <w:sz w:val="16"/>
                                </w:rPr>
                              </w:pPr>
                              <w:r>
                                <w:rPr>
                                  <w:rFonts w:ascii="Courier New" w:hAnsi="Courier New"/>
                                  <w:spacing w:val="-5"/>
                                  <w:sz w:val="16"/>
                                </w:rPr>
                                <w:t>48</w:t>
                              </w:r>
                            </w:p>
                            <w:p>
                              <w:pPr>
                                <w:pStyle w:val="Normal"/>
                                <w:spacing w:lineRule="exact" w:line="180"/>
                                <w:rPr>
                                  <w:rFonts w:ascii="Courier New" w:hAnsi="Courier New"/>
                                  <w:sz w:val="16"/>
                                </w:rPr>
                              </w:pPr>
                              <w:r>
                                <w:rPr>
                                  <w:rFonts w:ascii="Courier New" w:hAnsi="Courier New"/>
                                  <w:spacing w:val="-5"/>
                                  <w:sz w:val="16"/>
                                </w:rPr>
                                <w:t>49</w:t>
                              </w:r>
                            </w:p>
                            <w:p>
                              <w:pPr>
                                <w:pStyle w:val="Normal"/>
                                <w:spacing w:lineRule="exact" w:line="180"/>
                                <w:rPr>
                                  <w:rFonts w:ascii="Courier New" w:hAnsi="Courier New"/>
                                  <w:sz w:val="16"/>
                                </w:rPr>
                              </w:pPr>
                              <w:r>
                                <w:rPr>
                                  <w:rFonts w:ascii="Courier New" w:hAnsi="Courier New"/>
                                  <w:spacing w:val="-5"/>
                                  <w:sz w:val="16"/>
                                </w:rPr>
                                <w:t>50</w:t>
                              </w:r>
                            </w:p>
                            <w:p>
                              <w:pPr>
                                <w:pStyle w:val="Normal"/>
                                <w:spacing w:lineRule="exact" w:line="181"/>
                                <w:rPr>
                                  <w:rFonts w:ascii="Courier New" w:hAnsi="Courier New"/>
                                  <w:sz w:val="16"/>
                                </w:rPr>
                              </w:pPr>
                              <w:r>
                                <w:rPr>
                                  <w:rFonts w:ascii="Courier New" w:hAnsi="Courier New"/>
                                  <w:spacing w:val="-5"/>
                                  <w:sz w:val="16"/>
                                </w:rPr>
                                <w:t>51</w:t>
                              </w:r>
                            </w:p>
                          </w:txbxContent>
                        </wps:txbx>
                        <wps:bodyPr lIns="0" rIns="0" tIns="0" bIns="0" anchor="t">
                          <a:noAutofit/>
                        </wps:bodyPr>
                      </wps:wsp>
                      <wps:wsp>
                        <wps:cNvSpPr/>
                        <wps:spPr>
                          <a:xfrm>
                            <a:off x="666720" y="285120"/>
                            <a:ext cx="2877840" cy="801360"/>
                          </a:xfrm>
                          <a:prstGeom prst="rect">
                            <a:avLst/>
                          </a:prstGeom>
                          <a:noFill/>
                          <a:ln w="0">
                            <a:noFill/>
                          </a:ln>
                        </wps:spPr>
                        <wps:style>
                          <a:lnRef idx="0"/>
                          <a:fillRef idx="0"/>
                          <a:effectRef idx="0"/>
                          <a:fontRef idx="minor"/>
                        </wps:style>
                        <wps:txbx>
                          <w:txbxContent>
                            <w:p>
                              <w:pPr>
                                <w:pStyle w:val="Normal"/>
                                <w:ind w:left="960" w:hanging="192"/>
                                <w:rPr>
                                  <w:rFonts w:ascii="Courier New" w:hAnsi="Courier New"/>
                                  <w:sz w:val="16"/>
                                </w:rPr>
                              </w:pPr>
                              <w:r>
                                <w:rPr>
                                  <w:rFonts w:ascii="Courier New" w:hAnsi="Courier New"/>
                                  <w:sz w:val="16"/>
                                </w:rPr>
                                <w:t>override</w:t>
                              </w:r>
                              <w:r>
                                <w:rPr>
                                  <w:rFonts w:ascii="Courier New" w:hAnsi="Courier New"/>
                                  <w:spacing w:val="-13"/>
                                  <w:sz w:val="16"/>
                                </w:rPr>
                                <w:t xml:space="preserve"> </w:t>
                              </w:r>
                              <w:r>
                                <w:rPr>
                                  <w:rFonts w:ascii="Courier New" w:hAnsi="Courier New"/>
                                  <w:sz w:val="16"/>
                                </w:rPr>
                                <w:t>fun</w:t>
                              </w:r>
                              <w:r>
                                <w:rPr>
                                  <w:rFonts w:ascii="Courier New" w:hAnsi="Courier New"/>
                                  <w:spacing w:val="-13"/>
                                  <w:sz w:val="16"/>
                                </w:rPr>
                                <w:t xml:space="preserve"> </w:t>
                              </w:r>
                              <w:r>
                                <w:rPr>
                                  <w:rFonts w:ascii="Courier New" w:hAnsi="Courier New"/>
                                  <w:sz w:val="16"/>
                                </w:rPr>
                                <w:t>onFailure(call:</w:t>
                              </w:r>
                              <w:r>
                                <w:rPr>
                                  <w:rFonts w:ascii="Courier New" w:hAnsi="Courier New"/>
                                  <w:spacing w:val="-13"/>
                                  <w:sz w:val="16"/>
                                </w:rPr>
                                <w:t xml:space="preserve"> </w:t>
                              </w:r>
                              <w:r>
                                <w:rPr>
                                  <w:rFonts w:ascii="Courier New" w:hAnsi="Courier New"/>
                                  <w:sz w:val="16"/>
                                </w:rPr>
                                <w:t>Call&lt;Dog&gt;, t: Throwable) {</w:t>
                              </w:r>
                            </w:p>
                            <w:p>
                              <w:pPr>
                                <w:pStyle w:val="Normal"/>
                                <w:spacing w:lineRule="exact" w:line="178"/>
                                <w:ind w:left="1152" w:hanging="0"/>
                                <w:rPr>
                                  <w:rFonts w:ascii="Courier New" w:hAnsi="Courier New"/>
                                  <w:sz w:val="16"/>
                                </w:rPr>
                              </w:pPr>
                              <w:r>
                                <w:rPr>
                                  <w:rFonts w:ascii="Courier New" w:hAnsi="Courier New"/>
                                  <w:spacing w:val="-2"/>
                                  <w:sz w:val="16"/>
                                </w:rPr>
                                <w:t>result.postValue(Result.Error())</w:t>
                              </w:r>
                            </w:p>
                            <w:p>
                              <w:pPr>
                                <w:pStyle w:val="Normal"/>
                                <w:spacing w:lineRule="exact" w:line="181"/>
                                <w:ind w:left="768" w:hanging="0"/>
                                <w:rPr>
                                  <w:rFonts w:ascii="Courier New" w:hAnsi="Courier New"/>
                                  <w:sz w:val="16"/>
                                </w:rPr>
                              </w:pPr>
                              <w:r>
                                <w:rPr>
                                  <w:rFonts w:ascii="Courier New" w:hAnsi="Courier New"/>
                                  <w:sz w:val="16"/>
                                </w:rPr>
                                <w:t>}</w:t>
                              </w:r>
                            </w:p>
                            <w:p>
                              <w:pPr>
                                <w:pStyle w:val="Normal"/>
                                <w:spacing w:before="8" w:after="0"/>
                                <w:rPr>
                                  <w:rFonts w:ascii="Courier New" w:hAnsi="Courier New"/>
                                  <w:sz w:val="15"/>
                                </w:rPr>
                              </w:pPr>
                              <w:r>
                                <w:rPr>
                                  <w:rFonts w:ascii="Courier New" w:hAnsi="Courier New"/>
                                  <w:sz w:val="15"/>
                                </w:rPr>
                              </w:r>
                            </w:p>
                            <w:p>
                              <w:pPr>
                                <w:pStyle w:val="Normal"/>
                                <w:spacing w:lineRule="exact" w:line="181" w:before="1" w:after="0"/>
                                <w:ind w:left="384" w:hanging="0"/>
                                <w:rPr>
                                  <w:rFonts w:ascii="Courier New" w:hAnsi="Courier New"/>
                                  <w:sz w:val="16"/>
                                </w:rPr>
                              </w:pPr>
                              <w:r>
                                <w:rPr>
                                  <w:rFonts w:ascii="Courier New" w:hAnsi="Courier New"/>
                                  <w:spacing w:val="-5"/>
                                  <w:sz w:val="16"/>
                                </w:rPr>
                                <w:t>})</w:t>
                              </w:r>
                            </w:p>
                            <w:p>
                              <w:pPr>
                                <w:pStyle w:val="Normal"/>
                                <w:spacing w:lineRule="exact" w:line="181"/>
                                <w:rPr>
                                  <w:rFonts w:ascii="Courier New" w:hAnsi="Courier New"/>
                                  <w:sz w:val="16"/>
                                </w:rPr>
                              </w:pPr>
                              <w:r>
                                <w:rPr>
                                  <w:rFonts w:ascii="Courier New" w:hAnsi="Courier New"/>
                                  <w:sz w:val="16"/>
                                </w:rPr>
                                <w:t>return</w:t>
                              </w:r>
                              <w:r>
                                <w:rPr>
                                  <w:rFonts w:ascii="Courier New" w:hAnsi="Courier New"/>
                                  <w:spacing w:val="-6"/>
                                  <w:sz w:val="16"/>
                                </w:rPr>
                                <w:t xml:space="preserve"> </w:t>
                              </w:r>
                              <w:r>
                                <w:rPr>
                                  <w:rFonts w:ascii="Courier New" w:hAnsi="Courier New"/>
                                  <w:spacing w:val="-2"/>
                                  <w:sz w:val="16"/>
                                </w:rPr>
                                <w:t>result</w:t>
                              </w:r>
                            </w:p>
                          </w:txbxContent>
                        </wps:txbx>
                        <wps:bodyPr lIns="0" rIns="0" tIns="0" bIns="0" anchor="t">
                          <a:noAutofit/>
                        </wps:bodyPr>
                      </wps:wsp>
                      <wps:wsp>
                        <wps:cNvSpPr/>
                        <wps:spPr>
                          <a:xfrm>
                            <a:off x="423000" y="1089000"/>
                            <a:ext cx="70560" cy="111600"/>
                          </a:xfrm>
                          <a:prstGeom prst="rect">
                            <a:avLst/>
                          </a:prstGeom>
                          <a:noFill/>
                          <a:ln w="0">
                            <a:noFill/>
                          </a:ln>
                        </wps:spPr>
                        <wps:style>
                          <a:lnRef idx="0"/>
                          <a:fillRef idx="0"/>
                          <a:effectRef idx="0"/>
                          <a:fontRef idx="minor"/>
                        </wps:style>
                        <wps:txbx>
                          <w:txbxContent>
                            <w:p>
                              <w:pPr>
                                <w:pStyle w:val="Normal"/>
                                <w:rPr>
                                  <w:rFonts w:ascii="Courier New" w:hAnsi="Courier New"/>
                                  <w:sz w:val="16"/>
                                </w:rPr>
                              </w:pPr>
                              <w:r>
                                <w:rPr>
                                  <w:rFonts w:ascii="Courier New" w:hAnsi="Courier New"/>
                                  <w:sz w:val="16"/>
                                </w:rPr>
                                <w:t>}</w:t>
                              </w:r>
                            </w:p>
                          </w:txbxContent>
                        </wps:txbx>
                        <wps:bodyPr lIns="0" rIns="0" tIns="0" bIns="0" anchor="t">
                          <a:noAutofit/>
                        </wps:bodyPr>
                      </wps:wsp>
                    </wpg:wgp>
                  </a:graphicData>
                </a:graphic>
              </wp:inline>
            </w:drawing>
          </mc:Choice>
          <mc:Fallback>
            <w:pict>
              <v:group id="shape_0" alt="Shape747" style="position:absolute;margin-left:0pt;margin-top:-99.05pt;width:399.6pt;height:98.65pt" coordorigin="0,-1981" coordsize="7992,1973">
                <v:rect id="shape_0" path="m0,0l-2147483645,0l-2147483645,-2147483646l0,-2147483646xe" fillcolor="#f6f6f6" stroked="f" o:allowincell="f" style="position:absolute;left:0;top:-1972;width:7991;height:1952;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90;top:-1892;width:205;height:535;mso-wrap-style:square;v-text-anchor:top;mso-position-vertical:top">
                  <v:fill o:detectmouseclick="t" on="false"/>
                  <v:stroke color="#3465a4" joinstyle="round" endcap="flat"/>
                  <v:textbox>
                    <w:txbxContent>
                      <w:p>
                        <w:pPr>
                          <w:pStyle w:val="Normal"/>
                          <w:spacing w:lineRule="exact" w:line="181"/>
                          <w:rPr>
                            <w:rFonts w:ascii="Courier New" w:hAnsi="Courier New"/>
                            <w:sz w:val="16"/>
                          </w:rPr>
                        </w:pPr>
                        <w:r>
                          <w:rPr>
                            <w:rFonts w:ascii="Courier New" w:hAnsi="Courier New"/>
                            <w:spacing w:val="-5"/>
                            <w:sz w:val="16"/>
                          </w:rPr>
                          <w:t>43</w:t>
                        </w:r>
                      </w:p>
                      <w:p>
                        <w:pPr>
                          <w:pStyle w:val="Normal"/>
                          <w:spacing w:lineRule="exact" w:line="180"/>
                          <w:rPr>
                            <w:rFonts w:ascii="Courier New" w:hAnsi="Courier New"/>
                            <w:sz w:val="16"/>
                          </w:rPr>
                        </w:pPr>
                        <w:r>
                          <w:rPr>
                            <w:rFonts w:ascii="Courier New" w:hAnsi="Courier New"/>
                            <w:spacing w:val="-5"/>
                            <w:sz w:val="16"/>
                          </w:rPr>
                          <w:t>44</w:t>
                        </w:r>
                      </w:p>
                      <w:p>
                        <w:pPr>
                          <w:pStyle w:val="Normal"/>
                          <w:spacing w:lineRule="exact" w:line="181"/>
                          <w:rPr>
                            <w:rFonts w:ascii="Courier New" w:hAnsi="Courier New"/>
                            <w:sz w:val="16"/>
                          </w:rPr>
                        </w:pPr>
                        <w:r>
                          <w:rPr>
                            <w:rFonts w:ascii="Courier New" w:hAnsi="Courier New"/>
                            <w:spacing w:val="-5"/>
                            <w:sz w:val="16"/>
                          </w:rPr>
                          <w:t>45</w:t>
                        </w:r>
                      </w:p>
                    </w:txbxContent>
                  </v:textbox>
                  <w10:wrap type="square"/>
                </v:rect>
                <v:rect id="shape_0" path="m0,0l-2147483645,0l-2147483645,-2147483646l0,-2147483646xe" stroked="f" o:allowincell="f" style="position:absolute;left:1818;top:-1892;width:110;height:175;mso-wrap-style:square;v-text-anchor:top;mso-position-vertical:top">
                  <v:fill o:detectmouseclick="t" on="false"/>
                  <v:stroke color="#3465a4" joinstyle="round" endcap="flat"/>
                  <v:textbox>
                    <w:txbxContent>
                      <w:p>
                        <w:pPr>
                          <w:pStyle w:val="Normal"/>
                          <w:rPr>
                            <w:rFonts w:ascii="Courier New" w:hAnsi="Courier New"/>
                            <w:sz w:val="16"/>
                          </w:rPr>
                        </w:pPr>
                        <w:r>
                          <w:rPr>
                            <w:rFonts w:ascii="Courier New" w:hAnsi="Courier New"/>
                            <w:sz w:val="16"/>
                          </w:rPr>
                          <w:t>}</w:t>
                        </w:r>
                      </w:p>
                    </w:txbxContent>
                  </v:textbox>
                  <w10:wrap type="square"/>
                </v:rect>
                <v:rect id="shape_0" path="m0,0l-2147483645,0l-2147483645,-2147483646l0,-2147483646xe" stroked="f" o:allowincell="f" style="position:absolute;left:90;top:-1172;width:205;height:1081;mso-wrap-style:square;v-text-anchor:top;mso-position-vertical:top">
                  <v:fill o:detectmouseclick="t" on="false"/>
                  <v:stroke color="#3465a4" joinstyle="round" endcap="flat"/>
                  <v:textbox>
                    <w:txbxContent>
                      <w:p>
                        <w:pPr>
                          <w:pStyle w:val="Normal"/>
                          <w:spacing w:lineRule="exact" w:line="181"/>
                          <w:rPr>
                            <w:rFonts w:ascii="Courier New" w:hAnsi="Courier New"/>
                            <w:sz w:val="16"/>
                          </w:rPr>
                        </w:pPr>
                        <w:r>
                          <w:rPr>
                            <w:rFonts w:ascii="Courier New" w:hAnsi="Courier New"/>
                            <w:spacing w:val="-5"/>
                            <w:sz w:val="16"/>
                          </w:rPr>
                          <w:t>46</w:t>
                        </w:r>
                      </w:p>
                      <w:p>
                        <w:pPr>
                          <w:pStyle w:val="Normal"/>
                          <w:spacing w:lineRule="exact" w:line="180"/>
                          <w:rPr>
                            <w:rFonts w:ascii="Courier New" w:hAnsi="Courier New"/>
                            <w:sz w:val="16"/>
                          </w:rPr>
                        </w:pPr>
                        <w:r>
                          <w:rPr>
                            <w:rFonts w:ascii="Courier New" w:hAnsi="Courier New"/>
                            <w:spacing w:val="-5"/>
                            <w:sz w:val="16"/>
                          </w:rPr>
                          <w:t>47</w:t>
                        </w:r>
                      </w:p>
                      <w:p>
                        <w:pPr>
                          <w:pStyle w:val="Normal"/>
                          <w:spacing w:lineRule="exact" w:line="180"/>
                          <w:rPr>
                            <w:rFonts w:ascii="Courier New" w:hAnsi="Courier New"/>
                            <w:sz w:val="16"/>
                          </w:rPr>
                        </w:pPr>
                        <w:r>
                          <w:rPr>
                            <w:rFonts w:ascii="Courier New" w:hAnsi="Courier New"/>
                            <w:spacing w:val="-5"/>
                            <w:sz w:val="16"/>
                          </w:rPr>
                          <w:t>48</w:t>
                        </w:r>
                      </w:p>
                      <w:p>
                        <w:pPr>
                          <w:pStyle w:val="Normal"/>
                          <w:spacing w:lineRule="exact" w:line="180"/>
                          <w:rPr>
                            <w:rFonts w:ascii="Courier New" w:hAnsi="Courier New"/>
                            <w:sz w:val="16"/>
                          </w:rPr>
                        </w:pPr>
                        <w:r>
                          <w:rPr>
                            <w:rFonts w:ascii="Courier New" w:hAnsi="Courier New"/>
                            <w:spacing w:val="-5"/>
                            <w:sz w:val="16"/>
                          </w:rPr>
                          <w:t>49</w:t>
                        </w:r>
                      </w:p>
                      <w:p>
                        <w:pPr>
                          <w:pStyle w:val="Normal"/>
                          <w:spacing w:lineRule="exact" w:line="180"/>
                          <w:rPr>
                            <w:rFonts w:ascii="Courier New" w:hAnsi="Courier New"/>
                            <w:sz w:val="16"/>
                          </w:rPr>
                        </w:pPr>
                        <w:r>
                          <w:rPr>
                            <w:rFonts w:ascii="Courier New" w:hAnsi="Courier New"/>
                            <w:spacing w:val="-5"/>
                            <w:sz w:val="16"/>
                          </w:rPr>
                          <w:t>50</w:t>
                        </w:r>
                      </w:p>
                      <w:p>
                        <w:pPr>
                          <w:pStyle w:val="Normal"/>
                          <w:spacing w:lineRule="exact" w:line="181"/>
                          <w:rPr>
                            <w:rFonts w:ascii="Courier New" w:hAnsi="Courier New"/>
                            <w:sz w:val="16"/>
                          </w:rPr>
                        </w:pPr>
                        <w:r>
                          <w:rPr>
                            <w:rFonts w:ascii="Courier New" w:hAnsi="Courier New"/>
                            <w:spacing w:val="-5"/>
                            <w:sz w:val="16"/>
                          </w:rPr>
                          <w:t>51</w:t>
                        </w:r>
                      </w:p>
                    </w:txbxContent>
                  </v:textbox>
                  <w10:wrap type="square"/>
                </v:rect>
                <v:rect id="shape_0" path="m0,0l-2147483645,0l-2147483645,-2147483646l0,-2147483646xe" stroked="f" o:allowincell="f" style="position:absolute;left:1050;top:-1532;width:4531;height:1261;mso-wrap-style:square;v-text-anchor:top;mso-position-vertical:top">
                  <v:fill o:detectmouseclick="t" on="false"/>
                  <v:stroke color="#3465a4" joinstyle="round" endcap="flat"/>
                  <v:textbox>
                    <w:txbxContent>
                      <w:p>
                        <w:pPr>
                          <w:pStyle w:val="Normal"/>
                          <w:ind w:left="960" w:hanging="192"/>
                          <w:rPr>
                            <w:rFonts w:ascii="Courier New" w:hAnsi="Courier New"/>
                            <w:sz w:val="16"/>
                          </w:rPr>
                        </w:pPr>
                        <w:r>
                          <w:rPr>
                            <w:rFonts w:ascii="Courier New" w:hAnsi="Courier New"/>
                            <w:sz w:val="16"/>
                          </w:rPr>
                          <w:t>override</w:t>
                        </w:r>
                        <w:r>
                          <w:rPr>
                            <w:rFonts w:ascii="Courier New" w:hAnsi="Courier New"/>
                            <w:spacing w:val="-13"/>
                            <w:sz w:val="16"/>
                          </w:rPr>
                          <w:t xml:space="preserve"> </w:t>
                        </w:r>
                        <w:r>
                          <w:rPr>
                            <w:rFonts w:ascii="Courier New" w:hAnsi="Courier New"/>
                            <w:sz w:val="16"/>
                          </w:rPr>
                          <w:t>fun</w:t>
                        </w:r>
                        <w:r>
                          <w:rPr>
                            <w:rFonts w:ascii="Courier New" w:hAnsi="Courier New"/>
                            <w:spacing w:val="-13"/>
                            <w:sz w:val="16"/>
                          </w:rPr>
                          <w:t xml:space="preserve"> </w:t>
                        </w:r>
                        <w:r>
                          <w:rPr>
                            <w:rFonts w:ascii="Courier New" w:hAnsi="Courier New"/>
                            <w:sz w:val="16"/>
                          </w:rPr>
                          <w:t>onFailure(call:</w:t>
                        </w:r>
                        <w:r>
                          <w:rPr>
                            <w:rFonts w:ascii="Courier New" w:hAnsi="Courier New"/>
                            <w:spacing w:val="-13"/>
                            <w:sz w:val="16"/>
                          </w:rPr>
                          <w:t xml:space="preserve"> </w:t>
                        </w:r>
                        <w:r>
                          <w:rPr>
                            <w:rFonts w:ascii="Courier New" w:hAnsi="Courier New"/>
                            <w:sz w:val="16"/>
                          </w:rPr>
                          <w:t>Call&lt;Dog&gt;, t: Throwable) {</w:t>
                        </w:r>
                      </w:p>
                      <w:p>
                        <w:pPr>
                          <w:pStyle w:val="Normal"/>
                          <w:spacing w:lineRule="exact" w:line="178"/>
                          <w:ind w:left="1152" w:hanging="0"/>
                          <w:rPr>
                            <w:rFonts w:ascii="Courier New" w:hAnsi="Courier New"/>
                            <w:sz w:val="16"/>
                          </w:rPr>
                        </w:pPr>
                        <w:r>
                          <w:rPr>
                            <w:rFonts w:ascii="Courier New" w:hAnsi="Courier New"/>
                            <w:spacing w:val="-2"/>
                            <w:sz w:val="16"/>
                          </w:rPr>
                          <w:t>result.postValue(Result.Error())</w:t>
                        </w:r>
                      </w:p>
                      <w:p>
                        <w:pPr>
                          <w:pStyle w:val="Normal"/>
                          <w:spacing w:lineRule="exact" w:line="181"/>
                          <w:ind w:left="768" w:hanging="0"/>
                          <w:rPr>
                            <w:rFonts w:ascii="Courier New" w:hAnsi="Courier New"/>
                            <w:sz w:val="16"/>
                          </w:rPr>
                        </w:pPr>
                        <w:r>
                          <w:rPr>
                            <w:rFonts w:ascii="Courier New" w:hAnsi="Courier New"/>
                            <w:sz w:val="16"/>
                          </w:rPr>
                          <w:t>}</w:t>
                        </w:r>
                      </w:p>
                      <w:p>
                        <w:pPr>
                          <w:pStyle w:val="Normal"/>
                          <w:spacing w:before="8" w:after="0"/>
                          <w:rPr>
                            <w:rFonts w:ascii="Courier New" w:hAnsi="Courier New"/>
                            <w:sz w:val="15"/>
                          </w:rPr>
                        </w:pPr>
                        <w:r>
                          <w:rPr>
                            <w:rFonts w:ascii="Courier New" w:hAnsi="Courier New"/>
                            <w:sz w:val="15"/>
                          </w:rPr>
                        </w:r>
                      </w:p>
                      <w:p>
                        <w:pPr>
                          <w:pStyle w:val="Normal"/>
                          <w:spacing w:lineRule="exact" w:line="181" w:before="1" w:after="0"/>
                          <w:ind w:left="384" w:hanging="0"/>
                          <w:rPr>
                            <w:rFonts w:ascii="Courier New" w:hAnsi="Courier New"/>
                            <w:sz w:val="16"/>
                          </w:rPr>
                        </w:pPr>
                        <w:r>
                          <w:rPr>
                            <w:rFonts w:ascii="Courier New" w:hAnsi="Courier New"/>
                            <w:spacing w:val="-5"/>
                            <w:sz w:val="16"/>
                          </w:rPr>
                          <w:t>})</w:t>
                        </w:r>
                      </w:p>
                      <w:p>
                        <w:pPr>
                          <w:pStyle w:val="Normal"/>
                          <w:spacing w:lineRule="exact" w:line="181"/>
                          <w:rPr>
                            <w:rFonts w:ascii="Courier New" w:hAnsi="Courier New"/>
                            <w:sz w:val="16"/>
                          </w:rPr>
                        </w:pPr>
                        <w:r>
                          <w:rPr>
                            <w:rFonts w:ascii="Courier New" w:hAnsi="Courier New"/>
                            <w:sz w:val="16"/>
                          </w:rPr>
                          <w:t>return</w:t>
                        </w:r>
                        <w:r>
                          <w:rPr>
                            <w:rFonts w:ascii="Courier New" w:hAnsi="Courier New"/>
                            <w:spacing w:val="-6"/>
                            <w:sz w:val="16"/>
                          </w:rPr>
                          <w:t xml:space="preserve"> </w:t>
                        </w:r>
                        <w:r>
                          <w:rPr>
                            <w:rFonts w:ascii="Courier New" w:hAnsi="Courier New"/>
                            <w:spacing w:val="-2"/>
                            <w:sz w:val="16"/>
                          </w:rPr>
                          <w:t>result</w:t>
                        </w:r>
                      </w:p>
                    </w:txbxContent>
                  </v:textbox>
                  <w10:wrap type="square"/>
                </v:rect>
                <v:rect id="shape_0" path="m0,0l-2147483645,0l-2147483645,-2147483646l0,-2147483646xe" stroked="f" o:allowincell="f" style="position:absolute;left:666;top:-266;width:110;height:175;mso-wrap-style:square;v-text-anchor:top;mso-position-vertical:top">
                  <v:fill o:detectmouseclick="t" on="false"/>
                  <v:stroke color="#3465a4" joinstyle="round" endcap="flat"/>
                  <v:textbox>
                    <w:txbxContent>
                      <w:p>
                        <w:pPr>
                          <w:pStyle w:val="Normal"/>
                          <w:rPr>
                            <w:rFonts w:ascii="Courier New" w:hAnsi="Courier New"/>
                            <w:sz w:val="16"/>
                          </w:rPr>
                        </w:pPr>
                        <w:r>
                          <w:rPr>
                            <w:rFonts w:ascii="Courier New" w:hAnsi="Courier New"/>
                            <w:sz w:val="16"/>
                          </w:rPr>
                          <w:t>}</w:t>
                        </w:r>
                      </w:p>
                    </w:txbxContent>
                  </v:textbox>
                  <w10:wrap type="square"/>
                </v:rect>
              </v:group>
            </w:pict>
          </mc:Fallback>
        </mc:AlternateContent>
      </w:r>
    </w:p>
    <w:p>
      <w:pPr>
        <w:pStyle w:val="Normal"/>
        <w:spacing w:lineRule="exact" w:line="204"/>
        <w:ind w:left="104" w:hanging="0"/>
        <w:rPr>
          <w:rFonts w:ascii="Courier New" w:hAnsi="Courier New"/>
          <w:b/>
          <w:b/>
          <w:sz w:val="16"/>
        </w:rPr>
      </w:pPr>
      <w:r>
        <w:rPr>
          <w:rFonts w:ascii="Courier New" w:hAnsi="Courier New"/>
          <w:b/>
          <w:sz w:val="16"/>
        </w:rPr>
        <w:t>The</w:t>
      </w:r>
      <w:r>
        <w:rPr>
          <w:rFonts w:ascii="Courier New" w:hAnsi="Courier New"/>
          <w:b/>
          <w:spacing w:val="-6"/>
          <w:sz w:val="16"/>
        </w:rPr>
        <w:t xml:space="preserve"> </w:t>
      </w:r>
      <w:r>
        <w:rPr>
          <w:rFonts w:ascii="Courier New" w:hAnsi="Courier New"/>
          <w:b/>
          <w:sz w:val="16"/>
        </w:rPr>
        <w:t>complete</w:t>
      </w:r>
      <w:r>
        <w:rPr>
          <w:rFonts w:ascii="Courier New" w:hAnsi="Courier New"/>
          <w:b/>
          <w:spacing w:val="-4"/>
          <w:sz w:val="16"/>
        </w:rPr>
        <w:t xml:space="preserve"> </w:t>
      </w:r>
      <w:r>
        <w:rPr>
          <w:rFonts w:ascii="Courier New" w:hAnsi="Courier New"/>
          <w:b/>
          <w:sz w:val="16"/>
        </w:rPr>
        <w:t>code</w:t>
      </w:r>
      <w:r>
        <w:rPr>
          <w:rFonts w:ascii="Courier New" w:hAnsi="Courier New"/>
          <w:b/>
          <w:spacing w:val="-4"/>
          <w:sz w:val="16"/>
        </w:rPr>
        <w:t xml:space="preserve"> </w:t>
      </w:r>
      <w:r>
        <w:rPr>
          <w:rFonts w:ascii="Courier New" w:hAnsi="Courier New"/>
          <w:b/>
          <w:sz w:val="16"/>
        </w:rPr>
        <w:t>for</w:t>
      </w:r>
      <w:r>
        <w:rPr>
          <w:rFonts w:ascii="Courier New" w:hAnsi="Courier New"/>
          <w:b/>
          <w:spacing w:val="-4"/>
          <w:sz w:val="16"/>
        </w:rPr>
        <w:t xml:space="preserve"> </w:t>
      </w:r>
      <w:r>
        <w:rPr>
          <w:rFonts w:ascii="Courier New" w:hAnsi="Courier New"/>
          <w:b/>
          <w:sz w:val="16"/>
        </w:rPr>
        <w:t>this</w:t>
      </w:r>
      <w:r>
        <w:rPr>
          <w:rFonts w:ascii="Courier New" w:hAnsi="Courier New"/>
          <w:b/>
          <w:spacing w:val="-3"/>
          <w:sz w:val="16"/>
        </w:rPr>
        <w:t xml:space="preserve"> </w:t>
      </w:r>
      <w:r>
        <w:rPr>
          <w:rFonts w:ascii="Courier New" w:hAnsi="Courier New"/>
          <w:b/>
          <w:sz w:val="16"/>
        </w:rPr>
        <w:t>step</w:t>
      </w:r>
      <w:r>
        <w:rPr>
          <w:rFonts w:ascii="Courier New" w:hAnsi="Courier New"/>
          <w:b/>
          <w:spacing w:val="-4"/>
          <w:sz w:val="16"/>
        </w:rPr>
        <w:t xml:space="preserve"> </w:t>
      </w:r>
      <w:r>
        <w:rPr>
          <w:rFonts w:ascii="Courier New" w:hAnsi="Courier New"/>
          <w:b/>
          <w:sz w:val="16"/>
        </w:rPr>
        <w:t>can</w:t>
      </w:r>
      <w:r>
        <w:rPr>
          <w:rFonts w:ascii="Courier New" w:hAnsi="Courier New"/>
          <w:b/>
          <w:spacing w:val="-4"/>
          <w:sz w:val="16"/>
        </w:rPr>
        <w:t xml:space="preserve"> </w:t>
      </w:r>
      <w:r>
        <w:rPr>
          <w:rFonts w:ascii="Courier New" w:hAnsi="Courier New"/>
          <w:b/>
          <w:sz w:val="16"/>
        </w:rPr>
        <w:t>be</w:t>
      </w:r>
      <w:r>
        <w:rPr>
          <w:rFonts w:ascii="Courier New" w:hAnsi="Courier New"/>
          <w:b/>
          <w:spacing w:val="-4"/>
          <w:sz w:val="16"/>
        </w:rPr>
        <w:t xml:space="preserve"> </w:t>
      </w:r>
      <w:r>
        <w:rPr>
          <w:rFonts w:ascii="Courier New" w:hAnsi="Courier New"/>
          <w:b/>
          <w:sz w:val="16"/>
        </w:rPr>
        <w:t>found</w:t>
      </w:r>
      <w:r>
        <w:rPr>
          <w:rFonts w:ascii="Courier New" w:hAnsi="Courier New"/>
          <w:b/>
          <w:spacing w:val="-4"/>
          <w:sz w:val="16"/>
        </w:rPr>
        <w:t xml:space="preserve"> </w:t>
      </w:r>
      <w:r>
        <w:rPr>
          <w:rFonts w:ascii="Courier New" w:hAnsi="Courier New"/>
          <w:b/>
          <w:sz w:val="16"/>
        </w:rPr>
        <w:t>at</w:t>
      </w:r>
      <w:r>
        <w:rPr>
          <w:rFonts w:ascii="Courier New" w:hAnsi="Courier New"/>
          <w:b/>
          <w:spacing w:val="-1"/>
          <w:sz w:val="16"/>
        </w:rPr>
        <w:t xml:space="preserve"> </w:t>
      </w:r>
      <w:hyperlink r:id="rId359">
        <w:r>
          <w:rPr>
            <w:color w:val="275B9B"/>
            <w:spacing w:val="-2"/>
            <w:sz w:val="18"/>
            <w:u w:val="single" w:color="275B9B"/>
          </w:rPr>
          <w:t>http://packt.live/2LRdtMz</w:t>
        </w:r>
      </w:hyperlink>
      <w:r>
        <w:rPr>
          <w:rFonts w:ascii="Courier New" w:hAnsi="Courier New"/>
          <w:b/>
          <w:spacing w:val="-2"/>
          <w:sz w:val="16"/>
        </w:rPr>
        <w:t>.</w:t>
      </w:r>
    </w:p>
    <w:p>
      <w:pPr>
        <w:pStyle w:val="TextBody"/>
        <w:spacing w:before="1" w:after="0"/>
        <w:rPr>
          <w:rFonts w:ascii="Courier New" w:hAnsi="Courier New"/>
          <w:b/>
          <w:b/>
          <w:sz w:val="21"/>
        </w:rPr>
      </w:pPr>
      <w:r>
        <w:rPr>
          <w:rFonts w:ascii="Courier New" w:hAnsi="Courier New"/>
          <w:b/>
          <w:sz w:val="21"/>
        </w:rPr>
      </w:r>
    </w:p>
    <w:p>
      <w:pPr>
        <w:pStyle w:val="TextBody"/>
        <w:spacing w:lineRule="auto" w:line="240"/>
        <w:ind w:left="554" w:right="845" w:hanging="0"/>
        <w:rPr/>
      </w:pPr>
      <w:r>
        <w:rPr/>
        <w:t xml:space="preserve">The implementation for downloading a file will set the </w:t>
      </w:r>
      <w:r>
        <w:rPr>
          <w:rFonts w:ascii="Courier New" w:hAnsi="Courier New"/>
          <w:b/>
          <w:sz w:val="22"/>
        </w:rPr>
        <w:t>Loading</w:t>
      </w:r>
      <w:r>
        <w:rPr>
          <w:rFonts w:ascii="Courier New" w:hAnsi="Courier New"/>
          <w:b/>
          <w:spacing w:val="-75"/>
          <w:sz w:val="22"/>
        </w:rPr>
        <w:t xml:space="preserve"> </w:t>
      </w:r>
      <w:r>
        <w:rPr/>
        <w:t>state when the download</w:t>
      </w:r>
      <w:r>
        <w:rPr>
          <w:spacing w:val="-3"/>
        </w:rPr>
        <w:t xml:space="preserve"> </w:t>
      </w:r>
      <w:r>
        <w:rPr/>
        <w:t>is</w:t>
      </w:r>
      <w:r>
        <w:rPr>
          <w:spacing w:val="-3"/>
        </w:rPr>
        <w:t xml:space="preserve"> </w:t>
      </w:r>
      <w:r>
        <w:rPr/>
        <w:t>started.</w:t>
      </w:r>
      <w:r>
        <w:rPr>
          <w:spacing w:val="-3"/>
        </w:rPr>
        <w:t xml:space="preserve"> </w:t>
      </w:r>
      <w:r>
        <w:rPr/>
        <w:t>Then,</w:t>
      </w:r>
      <w:r>
        <w:rPr>
          <w:spacing w:val="-4"/>
        </w:rPr>
        <w:t xml:space="preserve"> </w:t>
      </w:r>
      <w:r>
        <w:rPr/>
        <w:t>if</w:t>
      </w:r>
      <w:r>
        <w:rPr>
          <w:spacing w:val="-3"/>
        </w:rPr>
        <w:t xml:space="preserve"> </w:t>
      </w:r>
      <w:r>
        <w:rPr/>
        <w:t>the</w:t>
      </w:r>
      <w:r>
        <w:rPr>
          <w:spacing w:val="-3"/>
        </w:rPr>
        <w:t xml:space="preserve"> </w:t>
      </w:r>
      <w:r>
        <w:rPr/>
        <w:t>connection</w:t>
      </w:r>
      <w:r>
        <w:rPr>
          <w:spacing w:val="-3"/>
        </w:rPr>
        <w:t xml:space="preserve"> </w:t>
      </w:r>
      <w:r>
        <w:rPr/>
        <w:t>to</w:t>
      </w:r>
      <w:r>
        <w:rPr>
          <w:spacing w:val="-3"/>
        </w:rPr>
        <w:t xml:space="preserve"> </w:t>
      </w:r>
      <w:r>
        <w:rPr/>
        <w:t>the</w:t>
      </w:r>
      <w:r>
        <w:rPr>
          <w:spacing w:val="-3"/>
        </w:rPr>
        <w:t xml:space="preserve"> </w:t>
      </w:r>
      <w:r>
        <w:rPr/>
        <w:t>server</w:t>
      </w:r>
      <w:r>
        <w:rPr>
          <w:spacing w:val="-3"/>
        </w:rPr>
        <w:t xml:space="preserve"> </w:t>
      </w:r>
      <w:r>
        <w:rPr/>
        <w:t>isn't</w:t>
      </w:r>
      <w:r>
        <w:rPr>
          <w:spacing w:val="-3"/>
        </w:rPr>
        <w:t xml:space="preserve"> </w:t>
      </w:r>
      <w:r>
        <w:rPr/>
        <w:t>established,</w:t>
      </w:r>
      <w:r>
        <w:rPr>
          <w:spacing w:val="-3"/>
        </w:rPr>
        <w:t xml:space="preserve"> </w:t>
      </w:r>
      <w:r>
        <w:rPr/>
        <w:t>or</w:t>
      </w:r>
      <w:r>
        <w:rPr>
          <w:spacing w:val="-3"/>
        </w:rPr>
        <w:t xml:space="preserve"> </w:t>
      </w:r>
      <w:r>
        <w:rPr/>
        <w:t xml:space="preserve">the server replies with an error or the download cannot be performed, it will set the state to </w:t>
      </w:r>
      <w:r>
        <w:rPr>
          <w:rFonts w:ascii="Courier New" w:hAnsi="Courier New"/>
          <w:b/>
          <w:sz w:val="22"/>
        </w:rPr>
        <w:t>Error</w:t>
      </w:r>
      <w:r>
        <w:rPr/>
        <w:t xml:space="preserve">. If the download is completed successfully, it will show a success </w:t>
      </w:r>
      <w:r>
        <w:rPr>
          <w:spacing w:val="-2"/>
        </w:rPr>
        <w:t>message:</w:t>
      </w:r>
    </w:p>
    <w:p>
      <w:pPr>
        <w:pStyle w:val="Normal"/>
        <w:spacing w:before="213" w:after="0"/>
        <w:ind w:left="104" w:hanging="0"/>
        <w:rPr>
          <w:rFonts w:ascii="Courier New" w:hAnsi="Courier New"/>
          <w:b/>
          <w:b/>
          <w:sz w:val="18"/>
        </w:rPr>
      </w:pPr>
      <w:r>
        <w:rPr>
          <w:rFonts w:ascii="Courier New" w:hAnsi="Courier New"/>
          <w:b/>
          <w:spacing w:val="-2"/>
          <w:sz w:val="18"/>
        </w:rPr>
        <w:t>DownloadRepositoryImpl.kt</w:t>
      </w:r>
    </w:p>
    <w:p>
      <w:pPr>
        <w:sectPr>
          <w:headerReference w:type="even" r:id="rId360"/>
          <w:headerReference w:type="default" r:id="rId361"/>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7" w:after="0"/>
        <w:rPr>
          <w:rFonts w:ascii="Courier New" w:hAnsi="Courier New"/>
          <w:b/>
          <w:b/>
          <w:sz w:val="11"/>
        </w:rPr>
      </w:pPr>
      <w:r>
        <w:rPr>
          <w:rFonts w:ascii="Courier New" w:hAnsi="Courier New"/>
          <w:b/>
          <w:sz w:val="11"/>
        </w:rPr>
        <mc:AlternateContent>
          <mc:Choice Requires="wpg">
            <w:drawing>
              <wp:anchor behindDoc="0" distT="635" distB="0" distL="0" distR="4445" simplePos="0" locked="0" layoutInCell="0" allowOverlap="1" relativeHeight="1839" wp14:anchorId="3468F54A">
                <wp:simplePos x="0" y="0"/>
                <wp:positionH relativeFrom="page">
                  <wp:posOffset>662940</wp:posOffset>
                </wp:positionH>
                <wp:positionV relativeFrom="paragraph">
                  <wp:posOffset>98425</wp:posOffset>
                </wp:positionV>
                <wp:extent cx="5074920" cy="4486275"/>
                <wp:effectExtent l="0" t="635" r="635" b="0"/>
                <wp:wrapTopAndBottom/>
                <wp:docPr id="1236" name="docshapegroup974"/>
                <a:graphic xmlns:a="http://schemas.openxmlformats.org/drawingml/2006/main">
                  <a:graphicData uri="http://schemas.microsoft.com/office/word/2010/wordprocessingGroup">
                    <wpg:wgp>
                      <wpg:cNvGrpSpPr/>
                      <wpg:grpSpPr>
                        <a:xfrm>
                          <a:off x="0" y="0"/>
                          <a:ext cx="5074920" cy="4486320"/>
                          <a:chOff x="0" y="0"/>
                          <a:chExt cx="5074920" cy="4486320"/>
                        </a:xfrm>
                      </wpg:grpSpPr>
                      <wps:wsp>
                        <wps:cNvSpPr/>
                        <wps:spPr>
                          <a:xfrm>
                            <a:off x="0" y="6480"/>
                            <a:ext cx="5074920" cy="4473720"/>
                          </a:xfrm>
                          <a:prstGeom prst="rect">
                            <a:avLst/>
                          </a:prstGeom>
                          <a:solidFill>
                            <a:srgbClr val="f6f6f6"/>
                          </a:solidFill>
                          <a:ln w="0">
                            <a:noFill/>
                          </a:ln>
                        </wps:spPr>
                        <wps:style>
                          <a:lnRef idx="0"/>
                          <a:fillRef idx="0"/>
                          <a:effectRef idx="0"/>
                          <a:fontRef idx="minor"/>
                        </wps:style>
                        <wps:bodyPr/>
                      </wps:wsp>
                      <wps:wsp>
                        <wps:cNvSpPr/>
                        <wps:spPr>
                          <a:xfrm>
                            <a:off x="0" y="0"/>
                            <a:ext cx="5074920" cy="4486320"/>
                          </a:xfrm>
                          <a:custGeom>
                            <a:avLst/>
                            <a:gdLst>
                              <a:gd name="textAreaLeft" fmla="*/ 0 w 2877120"/>
                              <a:gd name="textAreaRight" fmla="*/ 2879280 w 2877120"/>
                              <a:gd name="textAreaTop" fmla="*/ 0 h 2543400"/>
                              <a:gd name="textAreaBottom" fmla="*/ 2545560 h 2543400"/>
                            </a:gdLst>
                            <a:ahLst/>
                            <a:rect l="textAreaLeft" t="textAreaTop" r="textAreaRight" b="textAreaBottom"/>
                            <a:pathLst>
                              <a:path w="7992" h="7065">
                                <a:moveTo>
                                  <a:pt x="7992" y="7044"/>
                                </a:moveTo>
                                <a:lnTo>
                                  <a:pt x="0" y="7044"/>
                                </a:lnTo>
                                <a:lnTo>
                                  <a:pt x="0" y="7064"/>
                                </a:lnTo>
                                <a:lnTo>
                                  <a:pt x="7992" y="7064"/>
                                </a:lnTo>
                                <a:lnTo>
                                  <a:pt x="7992" y="70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4460760"/>
                          </a:xfrm>
                          <a:prstGeom prst="rect">
                            <a:avLst/>
                          </a:prstGeom>
                          <a:noFill/>
                          <a:ln w="0">
                            <a:noFill/>
                          </a:ln>
                        </wps:spPr>
                        <wps:style>
                          <a:lnRef idx="0"/>
                          <a:fillRef idx="0"/>
                          <a:effectRef idx="0"/>
                          <a:fontRef idx="minor"/>
                        </wps:style>
                        <wps:txbx>
                          <w:txbxContent>
                            <w:p>
                              <w:pPr>
                                <w:pStyle w:val="Normal"/>
                                <w:spacing w:lineRule="auto" w:line="235" w:before="43" w:after="0"/>
                                <w:ind w:left="1533" w:right="840" w:hanging="216"/>
                                <w:rPr>
                                  <w:rFonts w:ascii="Courier New" w:hAnsi="Courier New"/>
                                  <w:sz w:val="18"/>
                                </w:rPr>
                              </w:pPr>
                              <w:r>
                                <w:rPr>
                                  <w:rFonts w:ascii="Courier New" w:hAnsi="Courier New"/>
                                  <w:sz w:val="18"/>
                                </w:rPr>
                                <w:t>override</w:t>
                              </w:r>
                              <w:r>
                                <w:rPr>
                                  <w:rFonts w:ascii="Courier New" w:hAnsi="Courier New"/>
                                  <w:spacing w:val="-13"/>
                                  <w:sz w:val="18"/>
                                </w:rPr>
                                <w:t xml:space="preserve"> </w:t>
                              </w:r>
                              <w:r>
                                <w:rPr>
                                  <w:rFonts w:ascii="Courier New" w:hAnsi="Courier New"/>
                                  <w:sz w:val="18"/>
                                </w:rPr>
                                <w:t>fun</w:t>
                              </w:r>
                              <w:r>
                                <w:rPr>
                                  <w:rFonts w:ascii="Courier New" w:hAnsi="Courier New"/>
                                  <w:spacing w:val="-13"/>
                                  <w:sz w:val="18"/>
                                </w:rPr>
                                <w:t xml:space="preserve"> </w:t>
                              </w:r>
                              <w:r>
                                <w:rPr>
                                  <w:rFonts w:ascii="Courier New" w:hAnsi="Courier New"/>
                                  <w:sz w:val="18"/>
                                </w:rPr>
                                <w:t>downloadFile(url:</w:t>
                              </w:r>
                              <w:r>
                                <w:rPr>
                                  <w:rFonts w:ascii="Courier New" w:hAnsi="Courier New"/>
                                  <w:spacing w:val="-13"/>
                                  <w:sz w:val="18"/>
                                </w:rPr>
                                <w:t xml:space="preserve"> </w:t>
                              </w:r>
                              <w:r>
                                <w:rPr>
                                  <w:rFonts w:ascii="Courier New" w:hAnsi="Courier New"/>
                                  <w:sz w:val="18"/>
                                </w:rPr>
                                <w:t>String): LiveData&lt;Result&lt;Unit&gt;&gt; {</w:t>
                              </w:r>
                            </w:p>
                            <w:p>
                              <w:pPr>
                                <w:pStyle w:val="Normal"/>
                                <w:spacing w:lineRule="auto" w:line="324" w:before="17" w:after="0"/>
                                <w:ind w:left="1749" w:hanging="0"/>
                                <w:rPr>
                                  <w:rFonts w:ascii="Courier New" w:hAnsi="Courier New"/>
                                  <w:sz w:val="18"/>
                                </w:rPr>
                              </w:pPr>
                              <w:r>
                                <w:rPr>
                                  <w:rFonts w:ascii="Courier New" w:hAnsi="Courier New"/>
                                  <w:sz w:val="18"/>
                                </w:rPr>
                                <w:t>val</w:t>
                              </w:r>
                              <w:r>
                                <w:rPr>
                                  <w:rFonts w:ascii="Courier New" w:hAnsi="Courier New"/>
                                  <w:spacing w:val="-13"/>
                                  <w:sz w:val="18"/>
                                </w:rPr>
                                <w:t xml:space="preserve"> </w:t>
                              </w:r>
                              <w:r>
                                <w:rPr>
                                  <w:rFonts w:ascii="Courier New" w:hAnsi="Courier New"/>
                                  <w:sz w:val="18"/>
                                </w:rPr>
                                <w:t>result</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 xml:space="preserve">MutableLiveData&lt;Result&lt;Unit&gt;&gt;() </w:t>
                              </w:r>
                              <w:r>
                                <w:rPr>
                                  <w:rFonts w:ascii="Courier New" w:hAnsi="Courier New"/>
                                  <w:spacing w:val="-2"/>
                                  <w:sz w:val="18"/>
                                </w:rPr>
                                <w:t>result.postValue(Result.Loading()) downloadService.downloadFile(url)</w:t>
                              </w:r>
                            </w:p>
                            <w:p>
                              <w:pPr>
                                <w:pStyle w:val="Normal"/>
                                <w:spacing w:before="2" w:after="0"/>
                                <w:ind w:left="1749" w:hanging="0"/>
                                <w:rPr>
                                  <w:rFonts w:ascii="Courier New" w:hAnsi="Courier New"/>
                                  <w:sz w:val="18"/>
                                </w:rPr>
                              </w:pPr>
                              <w:r>
                                <w:rPr>
                                  <w:rFonts w:ascii="Courier New" w:hAnsi="Courier New"/>
                                  <w:sz w:val="18"/>
                                </w:rPr>
                                <w:t>.enqueue(object</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Callback&lt;ResponseBody&gt;</w:t>
                              </w:r>
                              <w:r>
                                <w:rPr>
                                  <w:rFonts w:ascii="Courier New" w:hAnsi="Courier New"/>
                                  <w:spacing w:val="-12"/>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rPr>
                                  <w:rFonts w:ascii="Courier New" w:hAnsi="Courier New"/>
                                  <w:sz w:val="20"/>
                                </w:rPr>
                              </w:pPr>
                              <w:r>
                                <w:rPr>
                                  <w:rFonts w:ascii="Courier New" w:hAnsi="Courier New"/>
                                  <w:sz w:val="20"/>
                                </w:rPr>
                              </w:r>
                            </w:p>
                            <w:p>
                              <w:pPr>
                                <w:pStyle w:val="Normal"/>
                                <w:spacing w:before="5" w:after="0"/>
                                <w:rPr>
                                  <w:rFonts w:ascii="Courier New" w:hAnsi="Courier New"/>
                                  <w:sz w:val="16"/>
                                </w:rPr>
                              </w:pPr>
                              <w:r>
                                <w:rPr>
                                  <w:rFonts w:ascii="Courier New" w:hAnsi="Courier New"/>
                                  <w:sz w:val="16"/>
                                </w:rPr>
                              </w:r>
                            </w:p>
                            <w:p>
                              <w:pPr>
                                <w:pStyle w:val="Normal"/>
                                <w:spacing w:lineRule="auto" w:line="235"/>
                                <w:ind w:left="2397" w:right="472" w:hanging="216"/>
                                <w:rPr>
                                  <w:rFonts w:ascii="Courier New" w:hAnsi="Courier New"/>
                                  <w:sz w:val="18"/>
                                </w:rPr>
                              </w:pPr>
                              <w:r>
                                <w:rPr>
                                  <w:rFonts w:ascii="Courier New" w:hAnsi="Courier New"/>
                                  <w:sz w:val="18"/>
                                </w:rPr>
                                <w:t>override</w:t>
                              </w:r>
                              <w:r>
                                <w:rPr>
                                  <w:rFonts w:ascii="Courier New" w:hAnsi="Courier New"/>
                                  <w:spacing w:val="-14"/>
                                  <w:sz w:val="18"/>
                                </w:rPr>
                                <w:t xml:space="preserve"> </w:t>
                              </w:r>
                              <w:r>
                                <w:rPr>
                                  <w:rFonts w:ascii="Courier New" w:hAnsi="Courier New"/>
                                  <w:sz w:val="18"/>
                                </w:rPr>
                                <w:t>fun</w:t>
                              </w:r>
                              <w:r>
                                <w:rPr>
                                  <w:rFonts w:ascii="Courier New" w:hAnsi="Courier New"/>
                                  <w:spacing w:val="-14"/>
                                  <w:sz w:val="18"/>
                                </w:rPr>
                                <w:t xml:space="preserve"> </w:t>
                              </w:r>
                              <w:r>
                                <w:rPr>
                                  <w:rFonts w:ascii="Courier New" w:hAnsi="Courier New"/>
                                  <w:sz w:val="18"/>
                                </w:rPr>
                                <w:t>onFailure(call:</w:t>
                              </w:r>
                              <w:r>
                                <w:rPr>
                                  <w:rFonts w:ascii="Courier New" w:hAnsi="Courier New"/>
                                  <w:spacing w:val="-14"/>
                                  <w:sz w:val="18"/>
                                </w:rPr>
                                <w:t xml:space="preserve"> </w:t>
                              </w:r>
                              <w:r>
                                <w:rPr>
                                  <w:rFonts w:ascii="Courier New" w:hAnsi="Courier New"/>
                                  <w:sz w:val="18"/>
                                </w:rPr>
                                <w:t>Call&lt;ResponseBody&gt;, t: Throwable) {</w:t>
                              </w:r>
                            </w:p>
                            <w:p>
                              <w:pPr>
                                <w:pStyle w:val="Normal"/>
                                <w:spacing w:lineRule="auto" w:line="324" w:before="18" w:after="0"/>
                                <w:ind w:left="2613" w:hanging="0"/>
                                <w:rPr>
                                  <w:rFonts w:ascii="Courier New" w:hAnsi="Courier New"/>
                                  <w:sz w:val="18"/>
                                </w:rPr>
                              </w:pPr>
                              <w:r>
                                <w:rPr>
                                  <w:rFonts w:ascii="Courier New" w:hAnsi="Courier New"/>
                                  <w:spacing w:val="-2"/>
                                  <w:sz w:val="18"/>
                                </w:rPr>
                                <w:t>result.postValue(Result.Error()) t.printStackTrace()</w:t>
                              </w:r>
                            </w:p>
                            <w:p>
                              <w:pPr>
                                <w:pStyle w:val="Normal"/>
                                <w:spacing w:before="1" w:after="0"/>
                                <w:ind w:left="2181"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rPr>
                                  <w:rFonts w:ascii="Courier New" w:hAnsi="Courier New"/>
                                  <w:sz w:val="20"/>
                                </w:rPr>
                              </w:pPr>
                              <w:r>
                                <w:rPr>
                                  <w:rFonts w:ascii="Courier New" w:hAnsi="Courier New"/>
                                  <w:sz w:val="20"/>
                                </w:rPr>
                              </w:r>
                            </w:p>
                            <w:p>
                              <w:pPr>
                                <w:pStyle w:val="Normal"/>
                                <w:spacing w:before="1" w:after="0"/>
                                <w:rPr>
                                  <w:rFonts w:ascii="Courier New" w:hAnsi="Courier New"/>
                                  <w:sz w:val="16"/>
                                </w:rPr>
                              </w:pPr>
                              <w:r>
                                <w:rPr>
                                  <w:rFonts w:ascii="Courier New" w:hAnsi="Courier New"/>
                                  <w:sz w:val="16"/>
                                </w:rPr>
                              </w:r>
                            </w:p>
                            <w:p>
                              <w:pPr>
                                <w:pStyle w:val="Normal"/>
                                <w:spacing w:lineRule="auto" w:line="324" w:before="1" w:after="0"/>
                                <w:ind w:left="2613" w:right="2676" w:hanging="432"/>
                                <w:rPr>
                                  <w:rFonts w:ascii="Courier New" w:hAnsi="Courier New"/>
                                  <w:sz w:val="18"/>
                                </w:rPr>
                              </w:pPr>
                              <w:r>
                                <w:rPr>
                                  <w:rFonts w:ascii="Courier New" w:hAnsi="Courier New"/>
                                  <w:sz w:val="18"/>
                                </w:rPr>
                                <w:t>override fun onResponse( call:</w:t>
                              </w:r>
                              <w:r>
                                <w:rPr>
                                  <w:rFonts w:ascii="Courier New" w:hAnsi="Courier New"/>
                                  <w:spacing w:val="-29"/>
                                  <w:sz w:val="18"/>
                                </w:rPr>
                                <w:t xml:space="preserve"> </w:t>
                              </w:r>
                              <w:r>
                                <w:rPr>
                                  <w:rFonts w:ascii="Courier New" w:hAnsi="Courier New"/>
                                  <w:sz w:val="18"/>
                                </w:rPr>
                                <w:t>Call&lt;ResponseBody&gt;,</w:t>
                              </w:r>
                            </w:p>
                            <w:p>
                              <w:pPr>
                                <w:pStyle w:val="Normal"/>
                                <w:spacing w:before="1" w:after="0"/>
                                <w:ind w:left="2613" w:hanging="0"/>
                                <w:rPr>
                                  <w:rFonts w:ascii="Courier New" w:hAnsi="Courier New"/>
                                  <w:sz w:val="18"/>
                                </w:rPr>
                              </w:pPr>
                              <w:r>
                                <w:rPr>
                                  <w:rFonts w:ascii="Courier New" w:hAnsi="Courier New"/>
                                  <w:sz w:val="18"/>
                                </w:rPr>
                                <w:t>response:</w:t>
                              </w:r>
                              <w:r>
                                <w:rPr>
                                  <w:rFonts w:ascii="Courier New" w:hAnsi="Courier New"/>
                                  <w:spacing w:val="-9"/>
                                  <w:sz w:val="18"/>
                                </w:rPr>
                                <w:t xml:space="preserve"> </w:t>
                              </w:r>
                              <w:r>
                                <w:rPr>
                                  <w:rFonts w:ascii="Courier New" w:hAnsi="Courier New"/>
                                  <w:spacing w:val="-2"/>
                                  <w:sz w:val="18"/>
                                </w:rPr>
                                <w:t>Response&lt;ResponseBody&gt;</w:t>
                              </w:r>
                            </w:p>
                            <w:p>
                              <w:pPr>
                                <w:pStyle w:val="Normal"/>
                                <w:spacing w:before="76" w:after="0"/>
                                <w:ind w:left="2181" w:hanging="0"/>
                                <w:rPr>
                                  <w:rFonts w:ascii="Courier New" w:hAnsi="Courier New"/>
                                  <w:sz w:val="18"/>
                                </w:rPr>
                              </w:pPr>
                              <w:r>
                                <w:rPr>
                                  <w:rFonts w:ascii="Courier New" w:hAnsi="Courier New"/>
                                  <w:sz w:val="18"/>
                                </w:rPr>
                                <w:t>)</w:t>
                              </w:r>
                              <w:r>
                                <w:rPr>
                                  <w:rFonts w:ascii="Courier New" w:hAnsi="Courier New"/>
                                  <w:spacing w:val="-1"/>
                                  <w:sz w:val="18"/>
                                </w:rPr>
                                <w:t xml:space="preserve"> </w:t>
                              </w:r>
                              <w:r>
                                <w:rPr>
                                  <w:rFonts w:ascii="Courier New" w:hAnsi="Courier New"/>
                                  <w:spacing w:val="-10"/>
                                  <w:sz w:val="18"/>
                                </w:rPr>
                                <w:t>{</w:t>
                              </w:r>
                            </w:p>
                            <w:p>
                              <w:pPr>
                                <w:pStyle w:val="Normal"/>
                                <w:spacing w:lineRule="auto" w:line="324" w:before="76" w:after="0"/>
                                <w:ind w:left="2613" w:right="1185" w:hanging="432"/>
                                <w:rPr>
                                  <w:rFonts w:ascii="Courier New" w:hAnsi="Courier New"/>
                                  <w:sz w:val="18"/>
                                </w:rPr>
                              </w:pPr>
                              <w:r>
                                <w:rPr>
                                  <w:rFonts w:ascii="Courier New" w:hAnsi="Courier New"/>
                                  <w:sz w:val="18"/>
                                </w:rPr>
                                <w:t>if</w:t>
                              </w:r>
                              <w:r>
                                <w:rPr>
                                  <w:rFonts w:ascii="Courier New" w:hAnsi="Courier New"/>
                                  <w:spacing w:val="-19"/>
                                  <w:sz w:val="18"/>
                                </w:rPr>
                                <w:t xml:space="preserve"> </w:t>
                              </w:r>
                              <w:r>
                                <w:rPr>
                                  <w:rFonts w:ascii="Courier New" w:hAnsi="Courier New"/>
                                  <w:sz w:val="18"/>
                                </w:rPr>
                                <w:t>(response.isSuccessful)</w:t>
                              </w:r>
                              <w:r>
                                <w:rPr>
                                  <w:rFonts w:ascii="Courier New" w:hAnsi="Courier New"/>
                                  <w:spacing w:val="-19"/>
                                  <w:sz w:val="18"/>
                                </w:rPr>
                                <w:t xml:space="preserve"> </w:t>
                              </w:r>
                              <w:r>
                                <w:rPr>
                                  <w:rFonts w:ascii="Courier New" w:hAnsi="Courier New"/>
                                  <w:sz w:val="18"/>
                                </w:rPr>
                                <w:t>{ executor.execute {</w:t>
                              </w:r>
                            </w:p>
                            <w:p>
                              <w:pPr>
                                <w:pStyle w:val="Normal"/>
                                <w:spacing w:before="1" w:after="0"/>
                                <w:ind w:left="3045" w:hanging="0"/>
                                <w:rPr>
                                  <w:rFonts w:ascii="Courier New" w:hAnsi="Courier New"/>
                                  <w:sz w:val="18"/>
                                </w:rPr>
                              </w:pPr>
                              <w:r>
                                <w:rPr>
                                  <w:rFonts w:ascii="Courier New" w:hAnsi="Courier New"/>
                                  <w:sz w:val="18"/>
                                </w:rPr>
                                <w:t>try</w:t>
                              </w:r>
                              <w:r>
                                <w:rPr>
                                  <w:rFonts w:ascii="Courier New" w:hAnsi="Courier New"/>
                                  <w:spacing w:val="-5"/>
                                  <w:sz w:val="18"/>
                                </w:rPr>
                                <w:t xml:space="preserve"> </w:t>
                              </w:r>
                              <w:r>
                                <w:rPr>
                                  <w:rFonts w:ascii="Courier New" w:hAnsi="Courier New"/>
                                  <w:spacing w:val="-10"/>
                                  <w:sz w:val="18"/>
                                </w:rPr>
                                <w:t>{</w:t>
                              </w:r>
                            </w:p>
                            <w:p>
                              <w:pPr>
                                <w:pStyle w:val="Normal"/>
                                <w:spacing w:before="76" w:after="0"/>
                                <w:ind w:left="3477" w:hanging="0"/>
                                <w:rPr>
                                  <w:rFonts w:ascii="Courier New" w:hAnsi="Courier New"/>
                                  <w:sz w:val="18"/>
                                </w:rPr>
                              </w:pPr>
                              <w:r>
                                <w:rPr>
                                  <w:rFonts w:ascii="Courier New" w:hAnsi="Courier New"/>
                                  <w:sz w:val="18"/>
                                </w:rPr>
                                <w:t>response.body()?.let</w:t>
                              </w:r>
                              <w:r>
                                <w:rPr>
                                  <w:rFonts w:ascii="Courier New" w:hAnsi="Courier New"/>
                                  <w:spacing w:val="-20"/>
                                  <w:sz w:val="18"/>
                                </w:rPr>
                                <w:t xml:space="preserve"> </w:t>
                              </w:r>
                              <w:r>
                                <w:rPr>
                                  <w:rFonts w:ascii="Courier New" w:hAnsi="Courier New"/>
                                  <w:spacing w:val="-10"/>
                                  <w:sz w:val="18"/>
                                </w:rPr>
                                <w:t>{</w:t>
                              </w:r>
                            </w:p>
                            <w:p>
                              <w:pPr>
                                <w:pStyle w:val="Normal"/>
                                <w:spacing w:lineRule="auto" w:line="324" w:before="76" w:after="0"/>
                                <w:ind w:left="4125" w:hanging="216"/>
                                <w:rPr>
                                  <w:rFonts w:ascii="Courier New" w:hAnsi="Courier New"/>
                                  <w:sz w:val="18"/>
                                </w:rPr>
                              </w:pPr>
                              <w:r>
                                <w:rPr>
                                  <w:rFonts w:ascii="Courier New" w:hAnsi="Courier New"/>
                                  <w:sz w:val="18"/>
                                </w:rPr>
                                <w:t>val name = url.substring (url.lastIndexOf("/")</w:t>
                              </w:r>
                              <w:r>
                                <w:rPr>
                                  <w:rFonts w:ascii="Courier New" w:hAnsi="Courier New"/>
                                  <w:spacing w:val="-19"/>
                                  <w:sz w:val="18"/>
                                </w:rPr>
                                <w:t xml:space="preserve"> </w:t>
                              </w:r>
                              <w:r>
                                <w:rPr>
                                  <w:rFonts w:ascii="Courier New" w:hAnsi="Courier New"/>
                                  <w:sz w:val="18"/>
                                </w:rPr>
                                <w:t>+</w:t>
                              </w:r>
                              <w:r>
                                <w:rPr>
                                  <w:rFonts w:ascii="Courier New" w:hAnsi="Courier New"/>
                                  <w:spacing w:val="-19"/>
                                  <w:sz w:val="18"/>
                                </w:rPr>
                                <w:t xml:space="preserve"> </w:t>
                              </w:r>
                              <w:r>
                                <w:rPr>
                                  <w:rFonts w:ascii="Courier New" w:hAnsi="Courier New"/>
                                  <w:sz w:val="18"/>
                                </w:rPr>
                                <w:t>1)</w:t>
                              </w:r>
                            </w:p>
                            <w:p>
                              <w:pPr>
                                <w:pStyle w:val="Normal"/>
                                <w:spacing w:before="2" w:after="0"/>
                                <w:ind w:left="3909" w:hanging="0"/>
                                <w:rPr>
                                  <w:rFonts w:ascii="Courier New" w:hAnsi="Courier New"/>
                                  <w:sz w:val="18"/>
                                </w:rPr>
                              </w:pPr>
                              <w:r>
                                <w:rPr>
                                  <w:rFonts w:ascii="Courier New" w:hAnsi="Courier New"/>
                                  <w:spacing w:val="-2"/>
                                  <w:sz w:val="18"/>
                                </w:rPr>
                                <w:t>providerFileHandler.writeStream(</w:t>
                              </w:r>
                            </w:p>
                          </w:txbxContent>
                        </wps:txbx>
                        <wps:bodyPr lIns="0" rIns="0" tIns="0" bIns="0" anchor="t">
                          <a:noAutofit/>
                        </wps:bodyPr>
                      </wps:wsp>
                    </wpg:wgp>
                  </a:graphicData>
                </a:graphic>
              </wp:anchor>
            </w:drawing>
          </mc:Choice>
          <mc:Fallback>
            <w:pict>
              <v:group id="shape_0" alt="docshapegroup974" style="position:absolute;margin-left:52.2pt;margin-top:7.75pt;width:399.6pt;height:353.25pt" coordorigin="1044,155" coordsize="7992,7065">
                <v:rect id="shape_0" path="m0,0l-2147483645,0l-2147483645,-2147483646l0,-2147483646xe" fillcolor="#f6f6f6" stroked="f" o:allowincell="f" style="position:absolute;left:1044;top:165;width:7991;height:704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75;width:7991;height:7024;mso-wrap-style:square;v-text-anchor:top;mso-position-horizontal-relative:page">
                  <v:fill o:detectmouseclick="t" on="false"/>
                  <v:stroke color="#3465a4" joinstyle="round" endcap="flat"/>
                  <v:textbox>
                    <w:txbxContent>
                      <w:p>
                        <w:pPr>
                          <w:pStyle w:val="Normal"/>
                          <w:spacing w:lineRule="auto" w:line="235" w:before="43" w:after="0"/>
                          <w:ind w:left="1533" w:right="840" w:hanging="216"/>
                          <w:rPr>
                            <w:rFonts w:ascii="Courier New" w:hAnsi="Courier New"/>
                            <w:sz w:val="18"/>
                          </w:rPr>
                        </w:pPr>
                        <w:r>
                          <w:rPr>
                            <w:rFonts w:ascii="Courier New" w:hAnsi="Courier New"/>
                            <w:sz w:val="18"/>
                          </w:rPr>
                          <w:t>override</w:t>
                        </w:r>
                        <w:r>
                          <w:rPr>
                            <w:rFonts w:ascii="Courier New" w:hAnsi="Courier New"/>
                            <w:spacing w:val="-13"/>
                            <w:sz w:val="18"/>
                          </w:rPr>
                          <w:t xml:space="preserve"> </w:t>
                        </w:r>
                        <w:r>
                          <w:rPr>
                            <w:rFonts w:ascii="Courier New" w:hAnsi="Courier New"/>
                            <w:sz w:val="18"/>
                          </w:rPr>
                          <w:t>fun</w:t>
                        </w:r>
                        <w:r>
                          <w:rPr>
                            <w:rFonts w:ascii="Courier New" w:hAnsi="Courier New"/>
                            <w:spacing w:val="-13"/>
                            <w:sz w:val="18"/>
                          </w:rPr>
                          <w:t xml:space="preserve"> </w:t>
                        </w:r>
                        <w:r>
                          <w:rPr>
                            <w:rFonts w:ascii="Courier New" w:hAnsi="Courier New"/>
                            <w:sz w:val="18"/>
                          </w:rPr>
                          <w:t>downloadFile(url:</w:t>
                        </w:r>
                        <w:r>
                          <w:rPr>
                            <w:rFonts w:ascii="Courier New" w:hAnsi="Courier New"/>
                            <w:spacing w:val="-13"/>
                            <w:sz w:val="18"/>
                          </w:rPr>
                          <w:t xml:space="preserve"> </w:t>
                        </w:r>
                        <w:r>
                          <w:rPr>
                            <w:rFonts w:ascii="Courier New" w:hAnsi="Courier New"/>
                            <w:sz w:val="18"/>
                          </w:rPr>
                          <w:t>String): LiveData&lt;Result&lt;Unit&gt;&gt; {</w:t>
                        </w:r>
                      </w:p>
                      <w:p>
                        <w:pPr>
                          <w:pStyle w:val="Normal"/>
                          <w:spacing w:lineRule="auto" w:line="324" w:before="17" w:after="0"/>
                          <w:ind w:left="1749" w:hanging="0"/>
                          <w:rPr>
                            <w:rFonts w:ascii="Courier New" w:hAnsi="Courier New"/>
                            <w:sz w:val="18"/>
                          </w:rPr>
                        </w:pPr>
                        <w:r>
                          <w:rPr>
                            <w:rFonts w:ascii="Courier New" w:hAnsi="Courier New"/>
                            <w:sz w:val="18"/>
                          </w:rPr>
                          <w:t>val</w:t>
                        </w:r>
                        <w:r>
                          <w:rPr>
                            <w:rFonts w:ascii="Courier New" w:hAnsi="Courier New"/>
                            <w:spacing w:val="-13"/>
                            <w:sz w:val="18"/>
                          </w:rPr>
                          <w:t xml:space="preserve"> </w:t>
                        </w:r>
                        <w:r>
                          <w:rPr>
                            <w:rFonts w:ascii="Courier New" w:hAnsi="Courier New"/>
                            <w:sz w:val="18"/>
                          </w:rPr>
                          <w:t>result</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 xml:space="preserve">MutableLiveData&lt;Result&lt;Unit&gt;&gt;() </w:t>
                        </w:r>
                        <w:r>
                          <w:rPr>
                            <w:rFonts w:ascii="Courier New" w:hAnsi="Courier New"/>
                            <w:spacing w:val="-2"/>
                            <w:sz w:val="18"/>
                          </w:rPr>
                          <w:t>result.postValue(Result.Loading()) downloadService.downloadFile(url)</w:t>
                        </w:r>
                      </w:p>
                      <w:p>
                        <w:pPr>
                          <w:pStyle w:val="Normal"/>
                          <w:spacing w:before="2" w:after="0"/>
                          <w:ind w:left="1749" w:hanging="0"/>
                          <w:rPr>
                            <w:rFonts w:ascii="Courier New" w:hAnsi="Courier New"/>
                            <w:sz w:val="18"/>
                          </w:rPr>
                        </w:pPr>
                        <w:r>
                          <w:rPr>
                            <w:rFonts w:ascii="Courier New" w:hAnsi="Courier New"/>
                            <w:sz w:val="18"/>
                          </w:rPr>
                          <w:t>.enqueue(object</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Callback&lt;ResponseBody&gt;</w:t>
                        </w:r>
                        <w:r>
                          <w:rPr>
                            <w:rFonts w:ascii="Courier New" w:hAnsi="Courier New"/>
                            <w:spacing w:val="-12"/>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rPr>
                            <w:rFonts w:ascii="Courier New" w:hAnsi="Courier New"/>
                            <w:sz w:val="20"/>
                          </w:rPr>
                        </w:pPr>
                        <w:r>
                          <w:rPr>
                            <w:rFonts w:ascii="Courier New" w:hAnsi="Courier New"/>
                            <w:sz w:val="20"/>
                          </w:rPr>
                        </w:r>
                      </w:p>
                      <w:p>
                        <w:pPr>
                          <w:pStyle w:val="Normal"/>
                          <w:spacing w:before="5" w:after="0"/>
                          <w:rPr>
                            <w:rFonts w:ascii="Courier New" w:hAnsi="Courier New"/>
                            <w:sz w:val="16"/>
                          </w:rPr>
                        </w:pPr>
                        <w:r>
                          <w:rPr>
                            <w:rFonts w:ascii="Courier New" w:hAnsi="Courier New"/>
                            <w:sz w:val="16"/>
                          </w:rPr>
                        </w:r>
                      </w:p>
                      <w:p>
                        <w:pPr>
                          <w:pStyle w:val="Normal"/>
                          <w:spacing w:lineRule="auto" w:line="235"/>
                          <w:ind w:left="2397" w:right="472" w:hanging="216"/>
                          <w:rPr>
                            <w:rFonts w:ascii="Courier New" w:hAnsi="Courier New"/>
                            <w:sz w:val="18"/>
                          </w:rPr>
                        </w:pPr>
                        <w:r>
                          <w:rPr>
                            <w:rFonts w:ascii="Courier New" w:hAnsi="Courier New"/>
                            <w:sz w:val="18"/>
                          </w:rPr>
                          <w:t>override</w:t>
                        </w:r>
                        <w:r>
                          <w:rPr>
                            <w:rFonts w:ascii="Courier New" w:hAnsi="Courier New"/>
                            <w:spacing w:val="-14"/>
                            <w:sz w:val="18"/>
                          </w:rPr>
                          <w:t xml:space="preserve"> </w:t>
                        </w:r>
                        <w:r>
                          <w:rPr>
                            <w:rFonts w:ascii="Courier New" w:hAnsi="Courier New"/>
                            <w:sz w:val="18"/>
                          </w:rPr>
                          <w:t>fun</w:t>
                        </w:r>
                        <w:r>
                          <w:rPr>
                            <w:rFonts w:ascii="Courier New" w:hAnsi="Courier New"/>
                            <w:spacing w:val="-14"/>
                            <w:sz w:val="18"/>
                          </w:rPr>
                          <w:t xml:space="preserve"> </w:t>
                        </w:r>
                        <w:r>
                          <w:rPr>
                            <w:rFonts w:ascii="Courier New" w:hAnsi="Courier New"/>
                            <w:sz w:val="18"/>
                          </w:rPr>
                          <w:t>onFailure(call:</w:t>
                        </w:r>
                        <w:r>
                          <w:rPr>
                            <w:rFonts w:ascii="Courier New" w:hAnsi="Courier New"/>
                            <w:spacing w:val="-14"/>
                            <w:sz w:val="18"/>
                          </w:rPr>
                          <w:t xml:space="preserve"> </w:t>
                        </w:r>
                        <w:r>
                          <w:rPr>
                            <w:rFonts w:ascii="Courier New" w:hAnsi="Courier New"/>
                            <w:sz w:val="18"/>
                          </w:rPr>
                          <w:t>Call&lt;ResponseBody&gt;, t: Throwable) {</w:t>
                        </w:r>
                      </w:p>
                      <w:p>
                        <w:pPr>
                          <w:pStyle w:val="Normal"/>
                          <w:spacing w:lineRule="auto" w:line="324" w:before="18" w:after="0"/>
                          <w:ind w:left="2613" w:hanging="0"/>
                          <w:rPr>
                            <w:rFonts w:ascii="Courier New" w:hAnsi="Courier New"/>
                            <w:sz w:val="18"/>
                          </w:rPr>
                        </w:pPr>
                        <w:r>
                          <w:rPr>
                            <w:rFonts w:ascii="Courier New" w:hAnsi="Courier New"/>
                            <w:spacing w:val="-2"/>
                            <w:sz w:val="18"/>
                          </w:rPr>
                          <w:t>result.postValue(Result.Error()) t.printStackTrace()</w:t>
                        </w:r>
                      </w:p>
                      <w:p>
                        <w:pPr>
                          <w:pStyle w:val="Normal"/>
                          <w:spacing w:before="1" w:after="0"/>
                          <w:ind w:left="2181"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rPr>
                            <w:rFonts w:ascii="Courier New" w:hAnsi="Courier New"/>
                            <w:sz w:val="20"/>
                          </w:rPr>
                        </w:pPr>
                        <w:r>
                          <w:rPr>
                            <w:rFonts w:ascii="Courier New" w:hAnsi="Courier New"/>
                            <w:sz w:val="20"/>
                          </w:rPr>
                        </w:r>
                      </w:p>
                      <w:p>
                        <w:pPr>
                          <w:pStyle w:val="Normal"/>
                          <w:spacing w:before="1" w:after="0"/>
                          <w:rPr>
                            <w:rFonts w:ascii="Courier New" w:hAnsi="Courier New"/>
                            <w:sz w:val="16"/>
                          </w:rPr>
                        </w:pPr>
                        <w:r>
                          <w:rPr>
                            <w:rFonts w:ascii="Courier New" w:hAnsi="Courier New"/>
                            <w:sz w:val="16"/>
                          </w:rPr>
                        </w:r>
                      </w:p>
                      <w:p>
                        <w:pPr>
                          <w:pStyle w:val="Normal"/>
                          <w:spacing w:lineRule="auto" w:line="324" w:before="1" w:after="0"/>
                          <w:ind w:left="2613" w:right="2676" w:hanging="432"/>
                          <w:rPr>
                            <w:rFonts w:ascii="Courier New" w:hAnsi="Courier New"/>
                            <w:sz w:val="18"/>
                          </w:rPr>
                        </w:pPr>
                        <w:r>
                          <w:rPr>
                            <w:rFonts w:ascii="Courier New" w:hAnsi="Courier New"/>
                            <w:sz w:val="18"/>
                          </w:rPr>
                          <w:t>override fun onResponse( call:</w:t>
                        </w:r>
                        <w:r>
                          <w:rPr>
                            <w:rFonts w:ascii="Courier New" w:hAnsi="Courier New"/>
                            <w:spacing w:val="-29"/>
                            <w:sz w:val="18"/>
                          </w:rPr>
                          <w:t xml:space="preserve"> </w:t>
                        </w:r>
                        <w:r>
                          <w:rPr>
                            <w:rFonts w:ascii="Courier New" w:hAnsi="Courier New"/>
                            <w:sz w:val="18"/>
                          </w:rPr>
                          <w:t>Call&lt;ResponseBody&gt;,</w:t>
                        </w:r>
                      </w:p>
                      <w:p>
                        <w:pPr>
                          <w:pStyle w:val="Normal"/>
                          <w:spacing w:before="1" w:after="0"/>
                          <w:ind w:left="2613" w:hanging="0"/>
                          <w:rPr>
                            <w:rFonts w:ascii="Courier New" w:hAnsi="Courier New"/>
                            <w:sz w:val="18"/>
                          </w:rPr>
                        </w:pPr>
                        <w:r>
                          <w:rPr>
                            <w:rFonts w:ascii="Courier New" w:hAnsi="Courier New"/>
                            <w:sz w:val="18"/>
                          </w:rPr>
                          <w:t>response:</w:t>
                        </w:r>
                        <w:r>
                          <w:rPr>
                            <w:rFonts w:ascii="Courier New" w:hAnsi="Courier New"/>
                            <w:spacing w:val="-9"/>
                            <w:sz w:val="18"/>
                          </w:rPr>
                          <w:t xml:space="preserve"> </w:t>
                        </w:r>
                        <w:r>
                          <w:rPr>
                            <w:rFonts w:ascii="Courier New" w:hAnsi="Courier New"/>
                            <w:spacing w:val="-2"/>
                            <w:sz w:val="18"/>
                          </w:rPr>
                          <w:t>Response&lt;ResponseBody&gt;</w:t>
                        </w:r>
                      </w:p>
                      <w:p>
                        <w:pPr>
                          <w:pStyle w:val="Normal"/>
                          <w:spacing w:before="76" w:after="0"/>
                          <w:ind w:left="2181" w:hanging="0"/>
                          <w:rPr>
                            <w:rFonts w:ascii="Courier New" w:hAnsi="Courier New"/>
                            <w:sz w:val="18"/>
                          </w:rPr>
                        </w:pPr>
                        <w:r>
                          <w:rPr>
                            <w:rFonts w:ascii="Courier New" w:hAnsi="Courier New"/>
                            <w:sz w:val="18"/>
                          </w:rPr>
                          <w:t>)</w:t>
                        </w:r>
                        <w:r>
                          <w:rPr>
                            <w:rFonts w:ascii="Courier New" w:hAnsi="Courier New"/>
                            <w:spacing w:val="-1"/>
                            <w:sz w:val="18"/>
                          </w:rPr>
                          <w:t xml:space="preserve"> </w:t>
                        </w:r>
                        <w:r>
                          <w:rPr>
                            <w:rFonts w:ascii="Courier New" w:hAnsi="Courier New"/>
                            <w:spacing w:val="-10"/>
                            <w:sz w:val="18"/>
                          </w:rPr>
                          <w:t>{</w:t>
                        </w:r>
                      </w:p>
                      <w:p>
                        <w:pPr>
                          <w:pStyle w:val="Normal"/>
                          <w:spacing w:lineRule="auto" w:line="324" w:before="76" w:after="0"/>
                          <w:ind w:left="2613" w:right="1185" w:hanging="432"/>
                          <w:rPr>
                            <w:rFonts w:ascii="Courier New" w:hAnsi="Courier New"/>
                            <w:sz w:val="18"/>
                          </w:rPr>
                        </w:pPr>
                        <w:r>
                          <w:rPr>
                            <w:rFonts w:ascii="Courier New" w:hAnsi="Courier New"/>
                            <w:sz w:val="18"/>
                          </w:rPr>
                          <w:t>if</w:t>
                        </w:r>
                        <w:r>
                          <w:rPr>
                            <w:rFonts w:ascii="Courier New" w:hAnsi="Courier New"/>
                            <w:spacing w:val="-19"/>
                            <w:sz w:val="18"/>
                          </w:rPr>
                          <w:t xml:space="preserve"> </w:t>
                        </w:r>
                        <w:r>
                          <w:rPr>
                            <w:rFonts w:ascii="Courier New" w:hAnsi="Courier New"/>
                            <w:sz w:val="18"/>
                          </w:rPr>
                          <w:t>(response.isSuccessful)</w:t>
                        </w:r>
                        <w:r>
                          <w:rPr>
                            <w:rFonts w:ascii="Courier New" w:hAnsi="Courier New"/>
                            <w:spacing w:val="-19"/>
                            <w:sz w:val="18"/>
                          </w:rPr>
                          <w:t xml:space="preserve"> </w:t>
                        </w:r>
                        <w:r>
                          <w:rPr>
                            <w:rFonts w:ascii="Courier New" w:hAnsi="Courier New"/>
                            <w:sz w:val="18"/>
                          </w:rPr>
                          <w:t>{ executor.execute {</w:t>
                        </w:r>
                      </w:p>
                      <w:p>
                        <w:pPr>
                          <w:pStyle w:val="Normal"/>
                          <w:spacing w:before="1" w:after="0"/>
                          <w:ind w:left="3045" w:hanging="0"/>
                          <w:rPr>
                            <w:rFonts w:ascii="Courier New" w:hAnsi="Courier New"/>
                            <w:sz w:val="18"/>
                          </w:rPr>
                        </w:pPr>
                        <w:r>
                          <w:rPr>
                            <w:rFonts w:ascii="Courier New" w:hAnsi="Courier New"/>
                            <w:sz w:val="18"/>
                          </w:rPr>
                          <w:t>try</w:t>
                        </w:r>
                        <w:r>
                          <w:rPr>
                            <w:rFonts w:ascii="Courier New" w:hAnsi="Courier New"/>
                            <w:spacing w:val="-5"/>
                            <w:sz w:val="18"/>
                          </w:rPr>
                          <w:t xml:space="preserve"> </w:t>
                        </w:r>
                        <w:r>
                          <w:rPr>
                            <w:rFonts w:ascii="Courier New" w:hAnsi="Courier New"/>
                            <w:spacing w:val="-10"/>
                            <w:sz w:val="18"/>
                          </w:rPr>
                          <w:t>{</w:t>
                        </w:r>
                      </w:p>
                      <w:p>
                        <w:pPr>
                          <w:pStyle w:val="Normal"/>
                          <w:spacing w:before="76" w:after="0"/>
                          <w:ind w:left="3477" w:hanging="0"/>
                          <w:rPr>
                            <w:rFonts w:ascii="Courier New" w:hAnsi="Courier New"/>
                            <w:sz w:val="18"/>
                          </w:rPr>
                        </w:pPr>
                        <w:r>
                          <w:rPr>
                            <w:rFonts w:ascii="Courier New" w:hAnsi="Courier New"/>
                            <w:sz w:val="18"/>
                          </w:rPr>
                          <w:t>response.body()?.let</w:t>
                        </w:r>
                        <w:r>
                          <w:rPr>
                            <w:rFonts w:ascii="Courier New" w:hAnsi="Courier New"/>
                            <w:spacing w:val="-20"/>
                            <w:sz w:val="18"/>
                          </w:rPr>
                          <w:t xml:space="preserve"> </w:t>
                        </w:r>
                        <w:r>
                          <w:rPr>
                            <w:rFonts w:ascii="Courier New" w:hAnsi="Courier New"/>
                            <w:spacing w:val="-10"/>
                            <w:sz w:val="18"/>
                          </w:rPr>
                          <w:t>{</w:t>
                        </w:r>
                      </w:p>
                      <w:p>
                        <w:pPr>
                          <w:pStyle w:val="Normal"/>
                          <w:spacing w:lineRule="auto" w:line="324" w:before="76" w:after="0"/>
                          <w:ind w:left="4125" w:hanging="216"/>
                          <w:rPr>
                            <w:rFonts w:ascii="Courier New" w:hAnsi="Courier New"/>
                            <w:sz w:val="18"/>
                          </w:rPr>
                        </w:pPr>
                        <w:r>
                          <w:rPr>
                            <w:rFonts w:ascii="Courier New" w:hAnsi="Courier New"/>
                            <w:sz w:val="18"/>
                          </w:rPr>
                          <w:t>val name = url.substring (url.lastIndexOf("/")</w:t>
                        </w:r>
                        <w:r>
                          <w:rPr>
                            <w:rFonts w:ascii="Courier New" w:hAnsi="Courier New"/>
                            <w:spacing w:val="-19"/>
                            <w:sz w:val="18"/>
                          </w:rPr>
                          <w:t xml:space="preserve"> </w:t>
                        </w:r>
                        <w:r>
                          <w:rPr>
                            <w:rFonts w:ascii="Courier New" w:hAnsi="Courier New"/>
                            <w:sz w:val="18"/>
                          </w:rPr>
                          <w:t>+</w:t>
                        </w:r>
                        <w:r>
                          <w:rPr>
                            <w:rFonts w:ascii="Courier New" w:hAnsi="Courier New"/>
                            <w:spacing w:val="-19"/>
                            <w:sz w:val="18"/>
                          </w:rPr>
                          <w:t xml:space="preserve"> </w:t>
                        </w:r>
                        <w:r>
                          <w:rPr>
                            <w:rFonts w:ascii="Courier New" w:hAnsi="Courier New"/>
                            <w:sz w:val="18"/>
                          </w:rPr>
                          <w:t>1)</w:t>
                        </w:r>
                      </w:p>
                      <w:p>
                        <w:pPr>
                          <w:pStyle w:val="Normal"/>
                          <w:spacing w:before="2" w:after="0"/>
                          <w:ind w:left="3909" w:hanging="0"/>
                          <w:rPr>
                            <w:rFonts w:ascii="Courier New" w:hAnsi="Courier New"/>
                            <w:sz w:val="18"/>
                          </w:rPr>
                        </w:pPr>
                        <w:r>
                          <w:rPr>
                            <w:rFonts w:ascii="Courier New" w:hAnsi="Courier New"/>
                            <w:spacing w:val="-2"/>
                            <w:sz w:val="18"/>
                          </w:rPr>
                          <w:t>providerFileHandler.writeStream(</w:t>
                        </w:r>
                      </w:p>
                    </w:txbxContent>
                  </v:textbox>
                  <w10:wrap type="topAndBottom"/>
                </v:rect>
              </v:group>
            </w:pict>
          </mc:Fallback>
        </mc:AlternateContent>
      </w:r>
    </w:p>
    <w:p>
      <w:pPr>
        <w:pStyle w:val="TextBody"/>
        <w:rPr>
          <w:rFonts w:ascii="Courier New" w:hAnsi="Courier New"/>
          <w:b/>
          <w:b/>
        </w:rPr>
      </w:pPr>
      <w:r>
        <w:rPr>
          <w:rFonts w:ascii="Courier New" w:hAnsi="Courier New"/>
          <w:b/>
        </w:rPr>
      </w:r>
    </w:p>
    <w:p>
      <w:pPr>
        <w:pStyle w:val="TextBody"/>
        <w:rPr>
          <w:rFonts w:ascii="Courier New" w:hAnsi="Courier New"/>
          <w:b/>
          <w:b/>
        </w:rPr>
      </w:pPr>
      <w:r>
        <w:rPr>
          <w:rFonts w:ascii="Courier New" w:hAnsi="Courier New"/>
          <w:b/>
        </w:rPr>
      </w:r>
    </w:p>
    <w:p>
      <w:pPr>
        <w:pStyle w:val="TextBody"/>
        <w:rPr>
          <w:rFonts w:ascii="Courier New" w:hAnsi="Courier New"/>
          <w:b/>
          <w:b/>
        </w:rPr>
      </w:pPr>
      <w:r>
        <w:rPr>
          <w:rFonts w:ascii="Courier New" w:hAnsi="Courier New"/>
          <w:b/>
        </w:rPr>
      </w:r>
    </w:p>
    <w:p>
      <w:pPr>
        <w:pStyle w:val="TextBody"/>
        <w:rPr>
          <w:rFonts w:ascii="Courier New" w:hAnsi="Courier New"/>
          <w:b/>
          <w:b/>
        </w:rPr>
      </w:pPr>
      <w:r>
        <w:rPr>
          <w:rFonts w:ascii="Courier New" w:hAnsi="Courier New"/>
          <w:b/>
        </w:rPr>
      </w:r>
    </w:p>
    <w:p>
      <w:pPr>
        <w:pStyle w:val="TextBody"/>
        <w:rPr>
          <w:rFonts w:ascii="Courier New" w:hAnsi="Courier New"/>
          <w:b/>
          <w:b/>
        </w:rPr>
      </w:pPr>
      <w:r>
        <w:rPr>
          <w:rFonts w:ascii="Courier New" w:hAnsi="Courier New"/>
          <w:b/>
        </w:rPr>
      </w:r>
    </w:p>
    <w:p>
      <w:pPr>
        <w:pStyle w:val="TextBody"/>
        <w:rPr>
          <w:rFonts w:ascii="Courier New" w:hAnsi="Courier New"/>
          <w:b/>
          <w:b/>
        </w:rPr>
      </w:pPr>
      <w:r>
        <w:rPr>
          <w:rFonts w:ascii="Courier New" w:hAnsi="Courier New"/>
          <w:b/>
        </w:rPr>
      </w:r>
    </w:p>
    <w:p>
      <w:pPr>
        <w:pStyle w:val="TextBody"/>
        <w:rPr>
          <w:rFonts w:ascii="Courier New" w:hAnsi="Courier New"/>
          <w:b/>
          <w:b/>
        </w:rPr>
      </w:pPr>
      <w:r>
        <w:rPr>
          <w:rFonts w:ascii="Courier New" w:hAnsi="Courier New"/>
          <w:b/>
        </w:rPr>
      </w:r>
    </w:p>
    <w:p>
      <w:pPr>
        <w:pStyle w:val="TextBody"/>
        <w:rPr>
          <w:rFonts w:ascii="Courier New" w:hAnsi="Courier New"/>
          <w:b/>
          <w:b/>
        </w:rPr>
      </w:pPr>
      <w:r>
        <w:rPr>
          <w:rFonts w:ascii="Courier New" w:hAnsi="Courier New"/>
          <w:b/>
        </w:rPr>
      </w:r>
    </w:p>
    <w:p>
      <w:pPr>
        <w:pStyle w:val="TextBody"/>
        <w:rPr>
          <w:rFonts w:ascii="Courier New" w:hAnsi="Courier New"/>
          <w:b/>
          <w:b/>
        </w:rPr>
      </w:pPr>
      <w:r>
        <w:rPr>
          <w:rFonts w:ascii="Courier New" w:hAnsi="Courier New"/>
          <w:b/>
        </w:rPr>
      </w:r>
    </w:p>
    <w:p>
      <w:pPr>
        <w:pStyle w:val="TextBody"/>
        <w:rPr>
          <w:rFonts w:ascii="Courier New" w:hAnsi="Courier New"/>
          <w:b/>
          <w:b/>
        </w:rPr>
      </w:pPr>
      <w:r>
        <w:rPr>
          <w:rFonts w:ascii="Courier New" w:hAnsi="Courier New"/>
          <w:b/>
        </w:rPr>
      </w:r>
    </w:p>
    <w:p>
      <w:pPr>
        <w:pStyle w:val="TextBody"/>
        <w:rPr>
          <w:rFonts w:ascii="Courier New" w:hAnsi="Courier New"/>
          <w:b/>
          <w:b/>
        </w:rPr>
      </w:pPr>
      <w:r>
        <w:rPr>
          <w:rFonts w:ascii="Courier New" w:hAnsi="Courier New"/>
          <w:b/>
        </w:rPr>
      </w:r>
    </w:p>
    <w:p>
      <w:pPr>
        <w:pStyle w:val="TextBody"/>
        <w:rPr>
          <w:rFonts w:ascii="Courier New" w:hAnsi="Courier New"/>
          <w:b/>
          <w:b/>
        </w:rPr>
      </w:pPr>
      <w:r>
        <w:rPr>
          <w:rFonts w:ascii="Courier New" w:hAnsi="Courier New"/>
          <w:b/>
        </w:rPr>
      </w:r>
    </w:p>
    <w:p>
      <w:pPr>
        <w:pStyle w:val="TextBody"/>
        <w:rPr>
          <w:rFonts w:ascii="Courier New" w:hAnsi="Courier New"/>
          <w:b/>
          <w:b/>
        </w:rPr>
      </w:pPr>
      <w:r>
        <w:rPr>
          <w:rFonts w:ascii="Courier New" w:hAnsi="Courier New"/>
          <w:b/>
        </w:rPr>
      </w:r>
    </w:p>
    <w:p>
      <w:pPr>
        <w:pStyle w:val="TextBody"/>
        <w:rPr>
          <w:rFonts w:ascii="Courier New" w:hAnsi="Courier New"/>
          <w:b/>
          <w:b/>
        </w:rPr>
      </w:pPr>
      <w:r>
        <w:rPr>
          <w:rFonts w:ascii="Courier New" w:hAnsi="Courier New"/>
          <w:b/>
        </w:rPr>
      </w:r>
    </w:p>
    <w:p>
      <w:pPr>
        <w:pStyle w:val="TextBody"/>
        <w:rPr>
          <w:rFonts w:ascii="Courier New" w:hAnsi="Courier New"/>
          <w:b/>
          <w:b/>
        </w:rPr>
      </w:pPr>
      <w:r>
        <w:rPr>
          <w:rFonts w:ascii="Courier New" w:hAnsi="Courier New"/>
          <w:b/>
        </w:rPr>
      </w:r>
    </w:p>
    <w:p>
      <w:pPr>
        <w:pStyle w:val="TextBody"/>
        <w:rPr>
          <w:rFonts w:ascii="Courier New" w:hAnsi="Courier New"/>
          <w:b/>
          <w:b/>
        </w:rPr>
      </w:pPr>
      <w:r>
        <w:rPr>
          <w:rFonts w:ascii="Courier New" w:hAnsi="Courier New"/>
          <w:b/>
        </w:rPr>
      </w:r>
    </w:p>
    <w:p>
      <w:pPr>
        <w:pStyle w:val="TextBody"/>
        <w:rPr>
          <w:rFonts w:ascii="Courier New" w:hAnsi="Courier New"/>
          <w:b/>
          <w:b/>
        </w:rPr>
      </w:pPr>
      <w:r>
        <w:rPr>
          <w:rFonts w:ascii="Courier New" w:hAnsi="Courier New"/>
          <w:b/>
        </w:rPr>
      </w:r>
    </w:p>
    <w:p>
      <w:pPr>
        <w:pStyle w:val="TextBody"/>
        <w:rPr>
          <w:rFonts w:ascii="Courier New" w:hAnsi="Courier New"/>
          <w:b/>
          <w:b/>
        </w:rPr>
      </w:pPr>
      <w:r>
        <w:rPr>
          <w:rFonts w:ascii="Courier New" w:hAnsi="Courier New"/>
          <w:b/>
        </w:rPr>
      </w:r>
    </w:p>
    <w:p>
      <w:pPr>
        <w:pStyle w:val="TextBody"/>
        <w:rPr>
          <w:rFonts w:ascii="Courier New" w:hAnsi="Courier New"/>
          <w:b/>
          <w:b/>
        </w:rPr>
      </w:pPr>
      <w:r>
        <w:rPr>
          <w:rFonts w:ascii="Courier New" w:hAnsi="Courier New"/>
          <w:b/>
        </w:rPr>
      </w:r>
    </w:p>
    <w:p>
      <w:pPr>
        <w:pStyle w:val="TextBody"/>
        <w:rPr>
          <w:rFonts w:ascii="Courier New" w:hAnsi="Courier New"/>
          <w:b/>
          <w:b/>
        </w:rPr>
      </w:pPr>
      <w:r>
        <w:rPr>
          <w:rFonts w:ascii="Courier New" w:hAnsi="Courier New"/>
          <w:b/>
        </w:rPr>
      </w:r>
    </w:p>
    <w:p>
      <w:pPr>
        <w:pStyle w:val="TextBody"/>
        <w:rPr>
          <w:rFonts w:ascii="Courier New" w:hAnsi="Courier New"/>
          <w:b/>
          <w:b/>
        </w:rPr>
      </w:pPr>
      <w:r>
        <w:rPr>
          <w:rFonts w:ascii="Courier New" w:hAnsi="Courier New"/>
          <w:b/>
        </w:rPr>
      </w:r>
    </w:p>
    <w:p>
      <w:pPr>
        <w:pStyle w:val="TextBody"/>
        <w:rPr>
          <w:rFonts w:ascii="Courier New" w:hAnsi="Courier New"/>
          <w:b/>
          <w:b/>
        </w:rPr>
      </w:pPr>
      <w:r>
        <w:rPr>
          <w:rFonts w:ascii="Courier New" w:hAnsi="Courier New"/>
          <w:b/>
        </w:rPr>
      </w:r>
    </w:p>
    <w:p>
      <w:pPr>
        <w:pStyle w:val="TextBody"/>
        <w:rPr>
          <w:rFonts w:ascii="Courier New" w:hAnsi="Courier New"/>
          <w:b/>
          <w:b/>
        </w:rPr>
      </w:pPr>
      <w:r>
        <w:rPr>
          <w:rFonts w:ascii="Courier New" w:hAnsi="Courier New"/>
          <w:b/>
        </w:rPr>
      </w:r>
    </w:p>
    <w:p>
      <w:pPr>
        <w:pStyle w:val="TextBody"/>
        <w:rPr>
          <w:rFonts w:ascii="Courier New" w:hAnsi="Courier New"/>
          <w:b/>
          <w:b/>
        </w:rPr>
      </w:pPr>
      <w:r>
        <w:rPr>
          <w:rFonts w:ascii="Courier New" w:hAnsi="Courier New"/>
          <w:b/>
        </w:rPr>
      </w:r>
    </w:p>
    <w:p>
      <w:pPr>
        <w:pStyle w:val="TextBody"/>
        <w:rPr>
          <w:rFonts w:ascii="Courier New" w:hAnsi="Courier New"/>
          <w:b/>
          <w:b/>
        </w:rPr>
      </w:pPr>
      <w:r>
        <w:rPr>
          <w:rFonts w:ascii="Courier New" w:hAnsi="Courier New"/>
          <w:b/>
        </w:rPr>
      </w:r>
    </w:p>
    <w:p>
      <w:pPr>
        <w:pStyle w:val="TextBody"/>
        <w:rPr>
          <w:rFonts w:ascii="Courier New" w:hAnsi="Courier New"/>
          <w:b/>
          <w:b/>
        </w:rPr>
      </w:pPr>
      <w:r>
        <w:rPr>
          <w:rFonts w:ascii="Courier New" w:hAnsi="Courier New"/>
          <w:b/>
        </w:rPr>
      </w:r>
    </w:p>
    <w:p>
      <w:pPr>
        <w:pStyle w:val="TextBody"/>
        <w:spacing w:before="11" w:after="0"/>
        <w:rPr>
          <w:rFonts w:ascii="Courier New" w:hAnsi="Courier New"/>
          <w:b/>
          <w:b/>
          <w:sz w:val="24"/>
        </w:rPr>
      </w:pPr>
      <w:r>
        <w:rPr>
          <w:rFonts w:ascii="Courier New" w:hAnsi="Courier New"/>
          <w:b/>
          <w:sz w:val="24"/>
        </w:rPr>
      </w:r>
    </w:p>
    <w:p>
      <w:pPr>
        <w:pStyle w:val="Normal"/>
        <w:spacing w:before="100" w:after="0"/>
        <w:ind w:left="824" w:hanging="0"/>
        <w:rPr>
          <w:rFonts w:ascii="Courier New" w:hAnsi="Courier New"/>
          <w:b/>
          <w:b/>
          <w:sz w:val="16"/>
        </w:rPr>
      </w:pPr>
      <w:r>
        <mc:AlternateContent>
          <mc:Choice Requires="wpg">
            <w:drawing>
              <wp:anchor behindDoc="0" distT="0" distB="0" distL="0" distR="635" simplePos="0" locked="0" layoutInCell="0" allowOverlap="1" relativeHeight="1478" wp14:anchorId="6AD8E503">
                <wp:simplePos x="0" y="0"/>
                <wp:positionH relativeFrom="page">
                  <wp:posOffset>1120140</wp:posOffset>
                </wp:positionH>
                <wp:positionV relativeFrom="paragraph">
                  <wp:posOffset>-3874770</wp:posOffset>
                </wp:positionV>
                <wp:extent cx="5074920" cy="3952875"/>
                <wp:effectExtent l="0" t="0" r="635" b="0"/>
                <wp:wrapNone/>
                <wp:docPr id="1244" name="docshapegroup978"/>
                <a:graphic xmlns:a="http://schemas.openxmlformats.org/drawingml/2006/main">
                  <a:graphicData uri="http://schemas.microsoft.com/office/word/2010/wordprocessingGroup">
                    <wpg:wgp>
                      <wpg:cNvGrpSpPr/>
                      <wpg:grpSpPr>
                        <a:xfrm>
                          <a:off x="0" y="0"/>
                          <a:ext cx="5074920" cy="3952800"/>
                          <a:chOff x="0" y="0"/>
                          <a:chExt cx="5074920" cy="3952800"/>
                        </a:xfrm>
                      </wpg:grpSpPr>
                      <wps:wsp>
                        <wps:cNvSpPr/>
                        <wps:spPr>
                          <a:xfrm>
                            <a:off x="0" y="6480"/>
                            <a:ext cx="5074920" cy="3940200"/>
                          </a:xfrm>
                          <a:prstGeom prst="rect">
                            <a:avLst/>
                          </a:prstGeom>
                          <a:solidFill>
                            <a:srgbClr val="f6f6f6"/>
                          </a:solidFill>
                          <a:ln w="0">
                            <a:noFill/>
                          </a:ln>
                        </wps:spPr>
                        <wps:style>
                          <a:lnRef idx="0"/>
                          <a:fillRef idx="0"/>
                          <a:effectRef idx="0"/>
                          <a:fontRef idx="minor"/>
                        </wps:style>
                        <wps:bodyPr/>
                      </wps:wsp>
                      <wps:wsp>
                        <wps:cNvSpPr/>
                        <wps:spPr>
                          <a:xfrm>
                            <a:off x="0" y="0"/>
                            <a:ext cx="5074920" cy="3952800"/>
                          </a:xfrm>
                          <a:custGeom>
                            <a:avLst/>
                            <a:gdLst>
                              <a:gd name="textAreaLeft" fmla="*/ 0 w 2877120"/>
                              <a:gd name="textAreaRight" fmla="*/ 2879280 w 2877120"/>
                              <a:gd name="textAreaTop" fmla="*/ 0 h 2241000"/>
                              <a:gd name="textAreaBottom" fmla="*/ 2243160 h 2241000"/>
                            </a:gdLst>
                            <a:ahLst/>
                            <a:rect l="textAreaLeft" t="textAreaTop" r="textAreaRight" b="textAreaBottom"/>
                            <a:pathLst>
                              <a:path w="7992" h="6225">
                                <a:moveTo>
                                  <a:pt x="7992" y="6204"/>
                                </a:moveTo>
                                <a:lnTo>
                                  <a:pt x="0" y="6204"/>
                                </a:lnTo>
                                <a:lnTo>
                                  <a:pt x="0" y="6224"/>
                                </a:lnTo>
                                <a:lnTo>
                                  <a:pt x="7992" y="6224"/>
                                </a:lnTo>
                                <a:lnTo>
                                  <a:pt x="7992" y="620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3927600"/>
                          </a:xfrm>
                          <a:prstGeom prst="rect">
                            <a:avLst/>
                          </a:prstGeom>
                          <a:noFill/>
                          <a:ln w="0">
                            <a:noFill/>
                          </a:ln>
                        </wps:spPr>
                        <wps:style>
                          <a:lnRef idx="0"/>
                          <a:fillRef idx="0"/>
                          <a:effectRef idx="0"/>
                          <a:fontRef idx="minor"/>
                        </wps:style>
                        <wps:txbx>
                          <w:txbxContent>
                            <w:p>
                              <w:pPr>
                                <w:pStyle w:val="Normal"/>
                                <w:spacing w:before="40" w:after="0"/>
                                <w:ind w:left="4341" w:hanging="0"/>
                                <w:rPr>
                                  <w:rFonts w:ascii="Courier New" w:hAnsi="Courier New"/>
                                  <w:sz w:val="18"/>
                                </w:rPr>
                              </w:pPr>
                              <w:r>
                                <w:rPr>
                                  <w:rFonts w:ascii="Courier New" w:hAnsi="Courier New"/>
                                  <w:spacing w:val="-2"/>
                                  <w:sz w:val="18"/>
                                </w:rPr>
                                <w:t>name,</w:t>
                              </w:r>
                            </w:p>
                            <w:p>
                              <w:pPr>
                                <w:pStyle w:val="Normal"/>
                                <w:spacing w:lineRule="exact" w:line="202" w:before="76" w:after="0"/>
                                <w:ind w:left="4341" w:hanging="0"/>
                                <w:rPr>
                                  <w:rFonts w:ascii="Courier New" w:hAnsi="Courier New"/>
                                  <w:sz w:val="18"/>
                                </w:rPr>
                              </w:pPr>
                              <w:r>
                                <w:rPr>
                                  <w:rFonts w:ascii="Courier New" w:hAnsi="Courier New"/>
                                  <w:spacing w:val="-2"/>
                                  <w:sz w:val="18"/>
                                </w:rPr>
                                <w:t>response.body()</w:t>
                              </w:r>
                            </w:p>
                            <w:p>
                              <w:pPr>
                                <w:pStyle w:val="Normal"/>
                                <w:spacing w:lineRule="exact" w:line="202"/>
                                <w:ind w:left="4557" w:hanging="0"/>
                                <w:rPr>
                                  <w:rFonts w:ascii="Courier New" w:hAnsi="Courier New"/>
                                  <w:sz w:val="18"/>
                                </w:rPr>
                              </w:pPr>
                              <w:r>
                                <w:rPr>
                                  <w:rFonts w:ascii="Courier New" w:hAnsi="Courier New"/>
                                  <w:spacing w:val="-2"/>
                                  <w:sz w:val="18"/>
                                </w:rPr>
                                <w:t>!!.byteStream()</w:t>
                              </w:r>
                            </w:p>
                            <w:p>
                              <w:pPr>
                                <w:pStyle w:val="Normal"/>
                                <w:spacing w:before="16" w:after="0"/>
                                <w:ind w:left="3909" w:hanging="0"/>
                                <w:rPr>
                                  <w:rFonts w:ascii="Courier New" w:hAnsi="Courier New"/>
                                  <w:sz w:val="18"/>
                                </w:rPr>
                              </w:pPr>
                              <w:r>
                                <w:rPr>
                                  <w:rFonts w:ascii="Courier New" w:hAnsi="Courier New"/>
                                  <w:sz w:val="18"/>
                                </w:rPr>
                                <w:t>)</w:t>
                              </w:r>
                            </w:p>
                            <w:p>
                              <w:pPr>
                                <w:pStyle w:val="Normal"/>
                                <w:spacing w:lineRule="auto" w:line="235" w:before="79" w:after="0"/>
                                <w:ind w:left="4125" w:right="840" w:hanging="216"/>
                                <w:rPr>
                                  <w:rFonts w:ascii="Courier New" w:hAnsi="Courier New"/>
                                  <w:sz w:val="18"/>
                                </w:rPr>
                              </w:pPr>
                              <w:r>
                                <w:rPr>
                                  <w:rFonts w:ascii="Courier New" w:hAnsi="Courier New"/>
                                  <w:spacing w:val="-2"/>
                                  <w:sz w:val="18"/>
                                </w:rPr>
                                <w:t>result.postValue (Result.Success(Unit))</w:t>
                              </w:r>
                            </w:p>
                            <w:p>
                              <w:pPr>
                                <w:pStyle w:val="Normal"/>
                                <w:spacing w:before="18" w:after="0"/>
                                <w:ind w:left="3477" w:hanging="0"/>
                                <w:rPr>
                                  <w:rFonts w:ascii="Courier New" w:hAnsi="Courier New"/>
                                  <w:sz w:val="18"/>
                                </w:rPr>
                              </w:pPr>
                              <w:r>
                                <w:rPr>
                                  <w:rFonts w:ascii="Courier New" w:hAnsi="Courier New"/>
                                  <w:sz w:val="18"/>
                                </w:rPr>
                                <w:t>}</w:t>
                              </w:r>
                            </w:p>
                            <w:p>
                              <w:pPr>
                                <w:pStyle w:val="Normal"/>
                                <w:spacing w:lineRule="auto" w:line="324" w:before="76" w:after="0"/>
                                <w:ind w:left="3045" w:right="840" w:hanging="0"/>
                                <w:rPr>
                                  <w:rFonts w:ascii="Courier New" w:hAnsi="Courier New"/>
                                  <w:sz w:val="18"/>
                                </w:rPr>
                              </w:pPr>
                              <w:r>
                                <w:rPr>
                                  <w:rFonts w:ascii="Courier New" w:hAnsi="Courier New"/>
                                  <w:sz w:val="18"/>
                                </w:rPr>
                                <w:t xml:space="preserve">} catch (e: Exception) { </w:t>
                              </w:r>
                              <w:r>
                                <w:rPr>
                                  <w:rFonts w:ascii="Courier New" w:hAnsi="Courier New"/>
                                  <w:spacing w:val="-2"/>
                                  <w:sz w:val="18"/>
                                </w:rPr>
                                <w:t>e.printStackTrace() result.postValue(Result.Error())</w:t>
                              </w:r>
                            </w:p>
                            <w:p>
                              <w:pPr>
                                <w:pStyle w:val="Normal"/>
                                <w:spacing w:before="2" w:after="0"/>
                                <w:ind w:left="2613"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rPr>
                                  <w:rFonts w:ascii="Courier New" w:hAnsi="Courier New"/>
                                  <w:sz w:val="20"/>
                                </w:rPr>
                              </w:pPr>
                              <w:r>
                                <w:rPr>
                                  <w:rFonts w:ascii="Courier New" w:hAnsi="Courier New"/>
                                  <w:sz w:val="20"/>
                                </w:rPr>
                              </w:r>
                            </w:p>
                            <w:p>
                              <w:pPr>
                                <w:pStyle w:val="Normal"/>
                                <w:spacing w:before="1" w:after="0"/>
                                <w:rPr>
                                  <w:rFonts w:ascii="Courier New" w:hAnsi="Courier New"/>
                                  <w:sz w:val="16"/>
                                </w:rPr>
                              </w:pPr>
                              <w:r>
                                <w:rPr>
                                  <w:rFonts w:ascii="Courier New" w:hAnsi="Courier New"/>
                                  <w:sz w:val="16"/>
                                </w:rPr>
                              </w:r>
                            </w:p>
                            <w:p>
                              <w:pPr>
                                <w:pStyle w:val="Normal"/>
                                <w:spacing w:before="1" w:after="0"/>
                                <w:ind w:left="2181" w:hanging="0"/>
                                <w:rPr>
                                  <w:rFonts w:ascii="Courier New" w:hAnsi="Courier New"/>
                                  <w:sz w:val="18"/>
                                </w:rPr>
                              </w:pPr>
                              <w:r>
                                <w:rPr>
                                  <w:rFonts w:ascii="Courier New" w:hAnsi="Courier New"/>
                                  <w:sz w:val="18"/>
                                </w:rPr>
                                <w:t>}</w:t>
                              </w:r>
                            </w:p>
                            <w:p>
                              <w:pPr>
                                <w:pStyle w:val="Normal"/>
                                <w:spacing w:before="76" w:after="0"/>
                                <w:ind w:left="1749" w:hanging="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else</w:t>
                              </w:r>
                              <w:r>
                                <w:rPr>
                                  <w:rFonts w:ascii="Courier New" w:hAnsi="Courier New"/>
                                  <w:spacing w:val="-2"/>
                                  <w:sz w:val="18"/>
                                </w:rPr>
                                <w:t xml:space="preserve"> </w:t>
                              </w:r>
                              <w:r>
                                <w:rPr>
                                  <w:rFonts w:ascii="Courier New" w:hAnsi="Courier New"/>
                                  <w:spacing w:val="-10"/>
                                  <w:sz w:val="18"/>
                                </w:rPr>
                                <w:t>{</w:t>
                              </w:r>
                            </w:p>
                            <w:p>
                              <w:pPr>
                                <w:pStyle w:val="Normal"/>
                                <w:spacing w:before="76" w:after="0"/>
                                <w:ind w:left="2181" w:hanging="0"/>
                                <w:rPr>
                                  <w:rFonts w:ascii="Courier New" w:hAnsi="Courier New"/>
                                  <w:sz w:val="18"/>
                                </w:rPr>
                              </w:pPr>
                              <w:r>
                                <w:rPr>
                                  <w:rFonts w:ascii="Courier New" w:hAnsi="Courier New"/>
                                  <w:spacing w:val="-2"/>
                                  <w:sz w:val="18"/>
                                </w:rPr>
                                <w:t>result.postValue(Result.Error())</w:t>
                              </w:r>
                            </w:p>
                            <w:p>
                              <w:pPr>
                                <w:pStyle w:val="Normal"/>
                                <w:spacing w:before="76" w:after="0"/>
                                <w:ind w:left="1749" w:hanging="0"/>
                                <w:rPr>
                                  <w:rFonts w:ascii="Courier New" w:hAnsi="Courier New"/>
                                  <w:sz w:val="18"/>
                                </w:rPr>
                              </w:pPr>
                              <w:r>
                                <w:rPr>
                                  <w:rFonts w:ascii="Courier New" w:hAnsi="Courier New"/>
                                  <w:sz w:val="18"/>
                                </w:rPr>
                                <w:t>}</w:t>
                              </w:r>
                            </w:p>
                            <w:p>
                              <w:pPr>
                                <w:pStyle w:val="Normal"/>
                                <w:spacing w:before="76" w:after="0"/>
                                <w:ind w:left="1317"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rPr>
                                  <w:rFonts w:ascii="Courier New" w:hAnsi="Courier New"/>
                                  <w:sz w:val="20"/>
                                </w:rPr>
                              </w:pPr>
                              <w:r>
                                <w:rPr>
                                  <w:rFonts w:ascii="Courier New" w:hAnsi="Courier New"/>
                                  <w:sz w:val="20"/>
                                </w:rPr>
                              </w:r>
                            </w:p>
                            <w:p>
                              <w:pPr>
                                <w:pStyle w:val="Normal"/>
                                <w:spacing w:before="1" w:after="0"/>
                                <w:rPr>
                                  <w:rFonts w:ascii="Courier New" w:hAnsi="Courier New"/>
                                  <w:sz w:val="16"/>
                                </w:rPr>
                              </w:pPr>
                              <w:r>
                                <w:rPr>
                                  <w:rFonts w:ascii="Courier New" w:hAnsi="Courier New"/>
                                  <w:sz w:val="16"/>
                                </w:rPr>
                              </w:r>
                            </w:p>
                            <w:p>
                              <w:pPr>
                                <w:pStyle w:val="Normal"/>
                                <w:spacing w:before="1" w:after="0"/>
                                <w:ind w:left="885" w:hanging="0"/>
                                <w:rPr>
                                  <w:rFonts w:ascii="Courier New" w:hAnsi="Courier New"/>
                                  <w:sz w:val="18"/>
                                </w:rPr>
                              </w:pPr>
                              <w:r>
                                <w:rPr>
                                  <w:rFonts w:ascii="Courier New" w:hAnsi="Courier New"/>
                                  <w:spacing w:val="-5"/>
                                  <w:sz w:val="18"/>
                                </w:rPr>
                                <w:t>})</w:t>
                              </w:r>
                            </w:p>
                            <w:p>
                              <w:pPr>
                                <w:pStyle w:val="Normal"/>
                                <w:spacing w:before="76" w:after="0"/>
                                <w:ind w:left="885" w:hanging="0"/>
                                <w:rPr>
                                  <w:rFonts w:ascii="Courier New" w:hAnsi="Courier New"/>
                                  <w:sz w:val="18"/>
                                </w:rPr>
                              </w:pPr>
                              <w:r>
                                <w:rPr>
                                  <w:rFonts w:ascii="Courier New" w:hAnsi="Courier New"/>
                                  <w:sz w:val="18"/>
                                </w:rPr>
                                <w:t>return</w:t>
                              </w:r>
                              <w:r>
                                <w:rPr>
                                  <w:rFonts w:ascii="Courier New" w:hAnsi="Courier New"/>
                                  <w:spacing w:val="-6"/>
                                  <w:sz w:val="18"/>
                                </w:rPr>
                                <w:t xml:space="preserve"> </w:t>
                              </w:r>
                              <w:r>
                                <w:rPr>
                                  <w:rFonts w:ascii="Courier New" w:hAnsi="Courier New"/>
                                  <w:spacing w:val="-2"/>
                                  <w:sz w:val="18"/>
                                </w:rPr>
                                <w:t>result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978" style="position:absolute;margin-left:88.2pt;margin-top:-305.1pt;width:399.6pt;height:311.25pt" coordorigin="1764,-6102" coordsize="7992,6225">
                <v:rect id="shape_0" path="m0,0l-2147483645,0l-2147483645,-2147483646l0,-2147483646xe" fillcolor="#f6f6f6" stroked="f" o:allowincell="f" style="position:absolute;left:1764;top:-6092;width:7991;height:6204;mso-wrap-style:none;v-text-anchor:middle;mso-position-horizontal-relative:page">
                  <v:fill o:detectmouseclick="t" type="solid" color2="#090909"/>
                  <v:stroke color="#3465a4" joinstyle="round" endcap="flat"/>
                  <w10:wrap type="none"/>
                </v:rect>
                <v:rect id="shape_0" path="m0,0l-2147483645,0l-2147483645,-2147483646l0,-2147483646xe" stroked="f" o:allowincell="f" style="position:absolute;left:1764;top:-6082;width:7991;height:6184;mso-wrap-style:square;v-text-anchor:top;mso-position-horizontal-relative:page">
                  <v:fill o:detectmouseclick="t" on="false"/>
                  <v:stroke color="#3465a4" joinstyle="round" endcap="flat"/>
                  <v:textbox>
                    <w:txbxContent>
                      <w:p>
                        <w:pPr>
                          <w:pStyle w:val="Normal"/>
                          <w:spacing w:before="40" w:after="0"/>
                          <w:ind w:left="4341" w:hanging="0"/>
                          <w:rPr>
                            <w:rFonts w:ascii="Courier New" w:hAnsi="Courier New"/>
                            <w:sz w:val="18"/>
                          </w:rPr>
                        </w:pPr>
                        <w:r>
                          <w:rPr>
                            <w:rFonts w:ascii="Courier New" w:hAnsi="Courier New"/>
                            <w:spacing w:val="-2"/>
                            <w:sz w:val="18"/>
                          </w:rPr>
                          <w:t>name,</w:t>
                        </w:r>
                      </w:p>
                      <w:p>
                        <w:pPr>
                          <w:pStyle w:val="Normal"/>
                          <w:spacing w:lineRule="exact" w:line="202" w:before="76" w:after="0"/>
                          <w:ind w:left="4341" w:hanging="0"/>
                          <w:rPr>
                            <w:rFonts w:ascii="Courier New" w:hAnsi="Courier New"/>
                            <w:sz w:val="18"/>
                          </w:rPr>
                        </w:pPr>
                        <w:r>
                          <w:rPr>
                            <w:rFonts w:ascii="Courier New" w:hAnsi="Courier New"/>
                            <w:spacing w:val="-2"/>
                            <w:sz w:val="18"/>
                          </w:rPr>
                          <w:t>response.body()</w:t>
                        </w:r>
                      </w:p>
                      <w:p>
                        <w:pPr>
                          <w:pStyle w:val="Normal"/>
                          <w:spacing w:lineRule="exact" w:line="202"/>
                          <w:ind w:left="4557" w:hanging="0"/>
                          <w:rPr>
                            <w:rFonts w:ascii="Courier New" w:hAnsi="Courier New"/>
                            <w:sz w:val="18"/>
                          </w:rPr>
                        </w:pPr>
                        <w:r>
                          <w:rPr>
                            <w:rFonts w:ascii="Courier New" w:hAnsi="Courier New"/>
                            <w:spacing w:val="-2"/>
                            <w:sz w:val="18"/>
                          </w:rPr>
                          <w:t>!!.byteStream()</w:t>
                        </w:r>
                      </w:p>
                      <w:p>
                        <w:pPr>
                          <w:pStyle w:val="Normal"/>
                          <w:spacing w:before="16" w:after="0"/>
                          <w:ind w:left="3909" w:hanging="0"/>
                          <w:rPr>
                            <w:rFonts w:ascii="Courier New" w:hAnsi="Courier New"/>
                            <w:sz w:val="18"/>
                          </w:rPr>
                        </w:pPr>
                        <w:r>
                          <w:rPr>
                            <w:rFonts w:ascii="Courier New" w:hAnsi="Courier New"/>
                            <w:sz w:val="18"/>
                          </w:rPr>
                          <w:t>)</w:t>
                        </w:r>
                      </w:p>
                      <w:p>
                        <w:pPr>
                          <w:pStyle w:val="Normal"/>
                          <w:spacing w:lineRule="auto" w:line="235" w:before="79" w:after="0"/>
                          <w:ind w:left="4125" w:right="840" w:hanging="216"/>
                          <w:rPr>
                            <w:rFonts w:ascii="Courier New" w:hAnsi="Courier New"/>
                            <w:sz w:val="18"/>
                          </w:rPr>
                        </w:pPr>
                        <w:r>
                          <w:rPr>
                            <w:rFonts w:ascii="Courier New" w:hAnsi="Courier New"/>
                            <w:spacing w:val="-2"/>
                            <w:sz w:val="18"/>
                          </w:rPr>
                          <w:t>result.postValue (Result.Success(Unit))</w:t>
                        </w:r>
                      </w:p>
                      <w:p>
                        <w:pPr>
                          <w:pStyle w:val="Normal"/>
                          <w:spacing w:before="18" w:after="0"/>
                          <w:ind w:left="3477" w:hanging="0"/>
                          <w:rPr>
                            <w:rFonts w:ascii="Courier New" w:hAnsi="Courier New"/>
                            <w:sz w:val="18"/>
                          </w:rPr>
                        </w:pPr>
                        <w:r>
                          <w:rPr>
                            <w:rFonts w:ascii="Courier New" w:hAnsi="Courier New"/>
                            <w:sz w:val="18"/>
                          </w:rPr>
                          <w:t>}</w:t>
                        </w:r>
                      </w:p>
                      <w:p>
                        <w:pPr>
                          <w:pStyle w:val="Normal"/>
                          <w:spacing w:lineRule="auto" w:line="324" w:before="76" w:after="0"/>
                          <w:ind w:left="3045" w:right="840" w:hanging="0"/>
                          <w:rPr>
                            <w:rFonts w:ascii="Courier New" w:hAnsi="Courier New"/>
                            <w:sz w:val="18"/>
                          </w:rPr>
                        </w:pPr>
                        <w:r>
                          <w:rPr>
                            <w:rFonts w:ascii="Courier New" w:hAnsi="Courier New"/>
                            <w:sz w:val="18"/>
                          </w:rPr>
                          <w:t xml:space="preserve">} catch (e: Exception) { </w:t>
                        </w:r>
                        <w:r>
                          <w:rPr>
                            <w:rFonts w:ascii="Courier New" w:hAnsi="Courier New"/>
                            <w:spacing w:val="-2"/>
                            <w:sz w:val="18"/>
                          </w:rPr>
                          <w:t>e.printStackTrace() result.postValue(Result.Error())</w:t>
                        </w:r>
                      </w:p>
                      <w:p>
                        <w:pPr>
                          <w:pStyle w:val="Normal"/>
                          <w:spacing w:before="2" w:after="0"/>
                          <w:ind w:left="2613"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rPr>
                            <w:rFonts w:ascii="Courier New" w:hAnsi="Courier New"/>
                            <w:sz w:val="20"/>
                          </w:rPr>
                        </w:pPr>
                        <w:r>
                          <w:rPr>
                            <w:rFonts w:ascii="Courier New" w:hAnsi="Courier New"/>
                            <w:sz w:val="20"/>
                          </w:rPr>
                        </w:r>
                      </w:p>
                      <w:p>
                        <w:pPr>
                          <w:pStyle w:val="Normal"/>
                          <w:spacing w:before="1" w:after="0"/>
                          <w:rPr>
                            <w:rFonts w:ascii="Courier New" w:hAnsi="Courier New"/>
                            <w:sz w:val="16"/>
                          </w:rPr>
                        </w:pPr>
                        <w:r>
                          <w:rPr>
                            <w:rFonts w:ascii="Courier New" w:hAnsi="Courier New"/>
                            <w:sz w:val="16"/>
                          </w:rPr>
                        </w:r>
                      </w:p>
                      <w:p>
                        <w:pPr>
                          <w:pStyle w:val="Normal"/>
                          <w:spacing w:before="1" w:after="0"/>
                          <w:ind w:left="2181" w:hanging="0"/>
                          <w:rPr>
                            <w:rFonts w:ascii="Courier New" w:hAnsi="Courier New"/>
                            <w:sz w:val="18"/>
                          </w:rPr>
                        </w:pPr>
                        <w:r>
                          <w:rPr>
                            <w:rFonts w:ascii="Courier New" w:hAnsi="Courier New"/>
                            <w:sz w:val="18"/>
                          </w:rPr>
                          <w:t>}</w:t>
                        </w:r>
                      </w:p>
                      <w:p>
                        <w:pPr>
                          <w:pStyle w:val="Normal"/>
                          <w:spacing w:before="76" w:after="0"/>
                          <w:ind w:left="1749" w:hanging="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else</w:t>
                        </w:r>
                        <w:r>
                          <w:rPr>
                            <w:rFonts w:ascii="Courier New" w:hAnsi="Courier New"/>
                            <w:spacing w:val="-2"/>
                            <w:sz w:val="18"/>
                          </w:rPr>
                          <w:t xml:space="preserve"> </w:t>
                        </w:r>
                        <w:r>
                          <w:rPr>
                            <w:rFonts w:ascii="Courier New" w:hAnsi="Courier New"/>
                            <w:spacing w:val="-10"/>
                            <w:sz w:val="18"/>
                          </w:rPr>
                          <w:t>{</w:t>
                        </w:r>
                      </w:p>
                      <w:p>
                        <w:pPr>
                          <w:pStyle w:val="Normal"/>
                          <w:spacing w:before="76" w:after="0"/>
                          <w:ind w:left="2181" w:hanging="0"/>
                          <w:rPr>
                            <w:rFonts w:ascii="Courier New" w:hAnsi="Courier New"/>
                            <w:sz w:val="18"/>
                          </w:rPr>
                        </w:pPr>
                        <w:r>
                          <w:rPr>
                            <w:rFonts w:ascii="Courier New" w:hAnsi="Courier New"/>
                            <w:spacing w:val="-2"/>
                            <w:sz w:val="18"/>
                          </w:rPr>
                          <w:t>result.postValue(Result.Error())</w:t>
                        </w:r>
                      </w:p>
                      <w:p>
                        <w:pPr>
                          <w:pStyle w:val="Normal"/>
                          <w:spacing w:before="76" w:after="0"/>
                          <w:ind w:left="1749" w:hanging="0"/>
                          <w:rPr>
                            <w:rFonts w:ascii="Courier New" w:hAnsi="Courier New"/>
                            <w:sz w:val="18"/>
                          </w:rPr>
                        </w:pPr>
                        <w:r>
                          <w:rPr>
                            <w:rFonts w:ascii="Courier New" w:hAnsi="Courier New"/>
                            <w:sz w:val="18"/>
                          </w:rPr>
                          <w:t>}</w:t>
                        </w:r>
                      </w:p>
                      <w:p>
                        <w:pPr>
                          <w:pStyle w:val="Normal"/>
                          <w:spacing w:before="76" w:after="0"/>
                          <w:ind w:left="1317"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rPr>
                            <w:rFonts w:ascii="Courier New" w:hAnsi="Courier New"/>
                            <w:sz w:val="20"/>
                          </w:rPr>
                        </w:pPr>
                        <w:r>
                          <w:rPr>
                            <w:rFonts w:ascii="Courier New" w:hAnsi="Courier New"/>
                            <w:sz w:val="20"/>
                          </w:rPr>
                        </w:r>
                      </w:p>
                      <w:p>
                        <w:pPr>
                          <w:pStyle w:val="Normal"/>
                          <w:spacing w:before="1" w:after="0"/>
                          <w:rPr>
                            <w:rFonts w:ascii="Courier New" w:hAnsi="Courier New"/>
                            <w:sz w:val="16"/>
                          </w:rPr>
                        </w:pPr>
                        <w:r>
                          <w:rPr>
                            <w:rFonts w:ascii="Courier New" w:hAnsi="Courier New"/>
                            <w:sz w:val="16"/>
                          </w:rPr>
                        </w:r>
                      </w:p>
                      <w:p>
                        <w:pPr>
                          <w:pStyle w:val="Normal"/>
                          <w:spacing w:before="1" w:after="0"/>
                          <w:ind w:left="885" w:hanging="0"/>
                          <w:rPr>
                            <w:rFonts w:ascii="Courier New" w:hAnsi="Courier New"/>
                            <w:sz w:val="18"/>
                          </w:rPr>
                        </w:pPr>
                        <w:r>
                          <w:rPr>
                            <w:rFonts w:ascii="Courier New" w:hAnsi="Courier New"/>
                            <w:spacing w:val="-5"/>
                            <w:sz w:val="18"/>
                          </w:rPr>
                          <w:t>})</w:t>
                        </w:r>
                      </w:p>
                      <w:p>
                        <w:pPr>
                          <w:pStyle w:val="Normal"/>
                          <w:spacing w:before="76" w:after="0"/>
                          <w:ind w:left="885" w:hanging="0"/>
                          <w:rPr>
                            <w:rFonts w:ascii="Courier New" w:hAnsi="Courier New"/>
                            <w:sz w:val="18"/>
                          </w:rPr>
                        </w:pPr>
                        <w:r>
                          <w:rPr>
                            <w:rFonts w:ascii="Courier New" w:hAnsi="Courier New"/>
                            <w:sz w:val="18"/>
                          </w:rPr>
                          <w:t>return</w:t>
                        </w:r>
                        <w:r>
                          <w:rPr>
                            <w:rFonts w:ascii="Courier New" w:hAnsi="Courier New"/>
                            <w:spacing w:val="-6"/>
                            <w:sz w:val="18"/>
                          </w:rPr>
                          <w:t xml:space="preserve"> </w:t>
                        </w:r>
                        <w:r>
                          <w:rPr>
                            <w:rFonts w:ascii="Courier New" w:hAnsi="Courier New"/>
                            <w:spacing w:val="-2"/>
                            <w:sz w:val="18"/>
                          </w:rPr>
                          <w:t>result</w:t>
                        </w:r>
                      </w:p>
                      <w:p>
                        <w:pPr>
                          <w:pStyle w:val="Normal"/>
                          <w:spacing w:before="76" w:after="0"/>
                          <w:ind w:left="453" w:hanging="0"/>
                          <w:rPr>
                            <w:rFonts w:ascii="Courier New" w:hAnsi="Courier New"/>
                            <w:sz w:val="18"/>
                          </w:rPr>
                        </w:pPr>
                        <w:r>
                          <w:rPr>
                            <w:rFonts w:ascii="Courier New" w:hAnsi="Courier New"/>
                            <w:sz w:val="18"/>
                          </w:rPr>
                          <w:t>}</w:t>
                        </w:r>
                      </w:p>
                    </w:txbxContent>
                  </v:textbox>
                  <w10:wrap type="none"/>
                </v:rect>
              </v:group>
            </w:pict>
          </mc:Fallback>
        </mc:AlternateContent>
      </w:r>
      <w:r>
        <w:rPr>
          <w:rFonts w:ascii="Courier New" w:hAnsi="Courier New"/>
          <w:b/>
          <w:sz w:val="16"/>
        </w:rPr>
        <w:t>The</w:t>
      </w:r>
      <w:r>
        <w:rPr>
          <w:rFonts w:ascii="Courier New" w:hAnsi="Courier New"/>
          <w:b/>
          <w:spacing w:val="-6"/>
          <w:sz w:val="16"/>
        </w:rPr>
        <w:t xml:space="preserve"> </w:t>
      </w:r>
      <w:r>
        <w:rPr>
          <w:rFonts w:ascii="Courier New" w:hAnsi="Courier New"/>
          <w:b/>
          <w:sz w:val="16"/>
        </w:rPr>
        <w:t>complete</w:t>
      </w:r>
      <w:r>
        <w:rPr>
          <w:rFonts w:ascii="Courier New" w:hAnsi="Courier New"/>
          <w:b/>
          <w:spacing w:val="-4"/>
          <w:sz w:val="16"/>
        </w:rPr>
        <w:t xml:space="preserve"> </w:t>
      </w:r>
      <w:r>
        <w:rPr>
          <w:rFonts w:ascii="Courier New" w:hAnsi="Courier New"/>
          <w:b/>
          <w:sz w:val="16"/>
        </w:rPr>
        <w:t>code</w:t>
      </w:r>
      <w:r>
        <w:rPr>
          <w:rFonts w:ascii="Courier New" w:hAnsi="Courier New"/>
          <w:b/>
          <w:spacing w:val="-4"/>
          <w:sz w:val="16"/>
        </w:rPr>
        <w:t xml:space="preserve"> </w:t>
      </w:r>
      <w:r>
        <w:rPr>
          <w:rFonts w:ascii="Courier New" w:hAnsi="Courier New"/>
          <w:b/>
          <w:sz w:val="16"/>
        </w:rPr>
        <w:t>for</w:t>
      </w:r>
      <w:r>
        <w:rPr>
          <w:rFonts w:ascii="Courier New" w:hAnsi="Courier New"/>
          <w:b/>
          <w:spacing w:val="-4"/>
          <w:sz w:val="16"/>
        </w:rPr>
        <w:t xml:space="preserve"> </w:t>
      </w:r>
      <w:r>
        <w:rPr>
          <w:rFonts w:ascii="Courier New" w:hAnsi="Courier New"/>
          <w:b/>
          <w:sz w:val="16"/>
        </w:rPr>
        <w:t>this</w:t>
      </w:r>
      <w:r>
        <w:rPr>
          <w:rFonts w:ascii="Courier New" w:hAnsi="Courier New"/>
          <w:b/>
          <w:spacing w:val="-3"/>
          <w:sz w:val="16"/>
        </w:rPr>
        <w:t xml:space="preserve"> </w:t>
      </w:r>
      <w:r>
        <w:rPr>
          <w:rFonts w:ascii="Courier New" w:hAnsi="Courier New"/>
          <w:b/>
          <w:sz w:val="16"/>
        </w:rPr>
        <w:t>step</w:t>
      </w:r>
      <w:r>
        <w:rPr>
          <w:rFonts w:ascii="Courier New" w:hAnsi="Courier New"/>
          <w:b/>
          <w:spacing w:val="-4"/>
          <w:sz w:val="16"/>
        </w:rPr>
        <w:t xml:space="preserve"> </w:t>
      </w:r>
      <w:r>
        <w:rPr>
          <w:rFonts w:ascii="Courier New" w:hAnsi="Courier New"/>
          <w:b/>
          <w:sz w:val="16"/>
        </w:rPr>
        <w:t>can</w:t>
      </w:r>
      <w:r>
        <w:rPr>
          <w:rFonts w:ascii="Courier New" w:hAnsi="Courier New"/>
          <w:b/>
          <w:spacing w:val="-4"/>
          <w:sz w:val="16"/>
        </w:rPr>
        <w:t xml:space="preserve"> </w:t>
      </w:r>
      <w:r>
        <w:rPr>
          <w:rFonts w:ascii="Courier New" w:hAnsi="Courier New"/>
          <w:b/>
          <w:sz w:val="16"/>
        </w:rPr>
        <w:t>be</w:t>
      </w:r>
      <w:r>
        <w:rPr>
          <w:rFonts w:ascii="Courier New" w:hAnsi="Courier New"/>
          <w:b/>
          <w:spacing w:val="-4"/>
          <w:sz w:val="16"/>
        </w:rPr>
        <w:t xml:space="preserve"> </w:t>
      </w:r>
      <w:r>
        <w:rPr>
          <w:rFonts w:ascii="Courier New" w:hAnsi="Courier New"/>
          <w:b/>
          <w:sz w:val="16"/>
        </w:rPr>
        <w:t>found</w:t>
      </w:r>
      <w:r>
        <w:rPr>
          <w:rFonts w:ascii="Courier New" w:hAnsi="Courier New"/>
          <w:b/>
          <w:spacing w:val="-4"/>
          <w:sz w:val="16"/>
        </w:rPr>
        <w:t xml:space="preserve"> </w:t>
      </w:r>
      <w:r>
        <w:rPr>
          <w:rFonts w:ascii="Courier New" w:hAnsi="Courier New"/>
          <w:b/>
          <w:sz w:val="16"/>
        </w:rPr>
        <w:t>at</w:t>
      </w:r>
      <w:r>
        <w:rPr>
          <w:rFonts w:ascii="Courier New" w:hAnsi="Courier New"/>
          <w:b/>
          <w:spacing w:val="-1"/>
          <w:sz w:val="16"/>
        </w:rPr>
        <w:t xml:space="preserve"> </w:t>
      </w:r>
      <w:hyperlink r:id="rId362">
        <w:r>
          <w:rPr>
            <w:color w:val="275B9B"/>
            <w:spacing w:val="-2"/>
            <w:sz w:val="18"/>
            <w:u w:val="single" w:color="275B9B"/>
          </w:rPr>
          <w:t>http://packt.live/39RFbAF</w:t>
        </w:r>
      </w:hyperlink>
      <w:r>
        <w:rPr>
          <w:rFonts w:ascii="Courier New" w:hAnsi="Courier New"/>
          <w:b/>
          <w:spacing w:val="-2"/>
          <w:sz w:val="16"/>
        </w:rPr>
        <w:t>.</w:t>
      </w:r>
    </w:p>
    <w:p>
      <w:pPr>
        <w:pStyle w:val="ListParagraph"/>
        <w:numPr>
          <w:ilvl w:val="0"/>
          <w:numId w:val="7"/>
        </w:numPr>
        <w:tabs>
          <w:tab w:val="clear" w:pos="720"/>
          <w:tab w:val="left" w:pos="1274" w:leader="none"/>
        </w:tabs>
        <w:spacing w:before="129" w:after="0"/>
        <w:ind w:left="1274" w:right="444" w:hanging="360"/>
        <w:jc w:val="left"/>
        <w:rPr>
          <w:sz w:val="20"/>
        </w:rPr>
      </w:pPr>
      <w:r>
        <w:rPr>
          <w:sz w:val="20"/>
        </w:rPr>
        <w:t xml:space="preserve">Now, create the </w:t>
      </w:r>
      <w:r>
        <w:rPr>
          <w:rFonts w:ascii="Courier New" w:hAnsi="Courier New"/>
          <w:b/>
        </w:rPr>
        <w:t>Application</w:t>
      </w:r>
      <w:r>
        <w:rPr>
          <w:rFonts w:ascii="Courier New" w:hAnsi="Courier New"/>
          <w:b/>
          <w:spacing w:val="-69"/>
        </w:rPr>
        <w:t xml:space="preserve"> </w:t>
      </w:r>
      <w:r>
        <w:rPr>
          <w:sz w:val="20"/>
        </w:rPr>
        <w:t xml:space="preserve">class, which will initialize all of the required instances and provide access to the </w:t>
      </w:r>
      <w:r>
        <w:rPr>
          <w:rFonts w:ascii="Courier New" w:hAnsi="Courier New"/>
          <w:b/>
        </w:rPr>
        <w:t>Repository</w:t>
      </w:r>
      <w:r>
        <w:rPr>
          <w:rFonts w:ascii="Courier New" w:hAnsi="Courier New"/>
          <w:b/>
          <w:spacing w:val="-75"/>
        </w:rPr>
        <w:t xml:space="preserve"> </w:t>
      </w:r>
      <w:r>
        <w:rPr>
          <w:sz w:val="20"/>
        </w:rPr>
        <w:t>instance to the rest of the app.</w:t>
      </w:r>
      <w:r>
        <w:rPr>
          <w:spacing w:val="-9"/>
          <w:sz w:val="20"/>
        </w:rPr>
        <w:t xml:space="preserve"> </w:t>
      </w:r>
      <w:r>
        <w:rPr>
          <w:sz w:val="20"/>
        </w:rPr>
        <w:t>Make</w:t>
      </w:r>
      <w:r>
        <w:rPr>
          <w:spacing w:val="-4"/>
          <w:sz w:val="20"/>
        </w:rPr>
        <w:t xml:space="preserve"> </w:t>
      </w:r>
      <w:r>
        <w:rPr>
          <w:sz w:val="20"/>
        </w:rPr>
        <w:t>sure</w:t>
      </w:r>
      <w:r>
        <w:rPr>
          <w:spacing w:val="-4"/>
          <w:sz w:val="20"/>
        </w:rPr>
        <w:t xml:space="preserve"> </w:t>
      </w:r>
      <w:r>
        <w:rPr>
          <w:sz w:val="20"/>
        </w:rPr>
        <w:t>to</w:t>
      </w:r>
      <w:r>
        <w:rPr>
          <w:spacing w:val="-4"/>
          <w:sz w:val="20"/>
        </w:rPr>
        <w:t xml:space="preserve"> </w:t>
      </w:r>
      <w:r>
        <w:rPr>
          <w:sz w:val="20"/>
        </w:rPr>
        <w:t>add</w:t>
      </w:r>
      <w:r>
        <w:rPr>
          <w:spacing w:val="-5"/>
          <w:sz w:val="20"/>
        </w:rPr>
        <w:t xml:space="preserve"> </w:t>
      </w:r>
      <w:r>
        <w:rPr>
          <w:sz w:val="20"/>
        </w:rPr>
        <w:t>the</w:t>
      </w:r>
      <w:r>
        <w:rPr>
          <w:spacing w:val="-4"/>
          <w:sz w:val="20"/>
        </w:rPr>
        <w:t xml:space="preserve"> </w:t>
      </w:r>
      <w:r>
        <w:rPr>
          <w:rFonts w:ascii="Courier New" w:hAnsi="Courier New"/>
          <w:b/>
        </w:rPr>
        <w:t>android:name</w:t>
      </w:r>
      <w:r>
        <w:rPr>
          <w:rFonts w:ascii="Courier New" w:hAnsi="Courier New"/>
          <w:b/>
          <w:spacing w:val="-80"/>
        </w:rPr>
        <w:t xml:space="preserve"> </w:t>
      </w:r>
      <w:r>
        <w:rPr>
          <w:sz w:val="20"/>
        </w:rPr>
        <w:t>attribute</w:t>
      </w:r>
      <w:r>
        <w:rPr>
          <w:spacing w:val="-5"/>
          <w:sz w:val="20"/>
        </w:rPr>
        <w:t xml:space="preserve"> </w:t>
      </w:r>
      <w:r>
        <w:rPr>
          <w:sz w:val="20"/>
        </w:rPr>
        <w:t>to</w:t>
      </w:r>
      <w:r>
        <w:rPr>
          <w:spacing w:val="-4"/>
          <w:sz w:val="20"/>
        </w:rPr>
        <w:t xml:space="preserve"> </w:t>
      </w:r>
      <w:r>
        <w:rPr>
          <w:rFonts w:ascii="Courier New" w:hAnsi="Courier New"/>
          <w:b/>
        </w:rPr>
        <w:t xml:space="preserve">AndroidManifest </w:t>
      </w:r>
      <w:r>
        <w:rPr>
          <w:sz w:val="20"/>
        </w:rPr>
        <w:t xml:space="preserve">and to the </w:t>
      </w:r>
      <w:r>
        <w:rPr>
          <w:rFonts w:ascii="Courier New" w:hAnsi="Courier New"/>
          <w:b/>
        </w:rPr>
        <w:t>application</w:t>
      </w:r>
      <w:r>
        <w:rPr>
          <w:rFonts w:ascii="Courier New" w:hAnsi="Courier New"/>
          <w:b/>
          <w:spacing w:val="-45"/>
        </w:rPr>
        <w:t xml:space="preserve"> </w:t>
      </w:r>
      <w:r>
        <w:rPr>
          <w:sz w:val="20"/>
        </w:rPr>
        <w:t>tag:</w:t>
      </w:r>
    </w:p>
    <w:p>
      <w:pPr>
        <w:sectPr>
          <w:headerReference w:type="even" r:id="rId363"/>
          <w:headerReference w:type="default" r:id="rId364"/>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1" w:after="0"/>
        <w:rPr>
          <w:sz w:val="8"/>
        </w:rPr>
      </w:pPr>
      <w:r>
        <w:rPr>
          <w:sz w:val="8"/>
        </w:rPr>
        <mc:AlternateContent>
          <mc:Choice Requires="wpg">
            <w:drawing>
              <wp:anchor behindDoc="0" distT="0" distB="0" distL="0" distR="4445" simplePos="0" locked="0" layoutInCell="0" allowOverlap="1" relativeHeight="1841" wp14:anchorId="4B6A2573">
                <wp:simplePos x="0" y="0"/>
                <wp:positionH relativeFrom="page">
                  <wp:posOffset>1120140</wp:posOffset>
                </wp:positionH>
                <wp:positionV relativeFrom="paragraph">
                  <wp:posOffset>90805</wp:posOffset>
                </wp:positionV>
                <wp:extent cx="5074920" cy="2174875"/>
                <wp:effectExtent l="0" t="635" r="635" b="0"/>
                <wp:wrapTopAndBottom/>
                <wp:docPr id="1246" name="docshapegroup982"/>
                <a:graphic xmlns:a="http://schemas.openxmlformats.org/drawingml/2006/main">
                  <a:graphicData uri="http://schemas.microsoft.com/office/word/2010/wordprocessingGroup">
                    <wpg:wgp>
                      <wpg:cNvGrpSpPr/>
                      <wpg:grpSpPr>
                        <a:xfrm>
                          <a:off x="0" y="0"/>
                          <a:ext cx="5074920" cy="2174760"/>
                          <a:chOff x="0" y="0"/>
                          <a:chExt cx="5074920" cy="2174760"/>
                        </a:xfrm>
                      </wpg:grpSpPr>
                      <wps:wsp>
                        <wps:cNvSpPr/>
                        <wps:spPr>
                          <a:xfrm>
                            <a:off x="0" y="6480"/>
                            <a:ext cx="5074920" cy="2162160"/>
                          </a:xfrm>
                          <a:prstGeom prst="rect">
                            <a:avLst/>
                          </a:prstGeom>
                          <a:solidFill>
                            <a:srgbClr val="f6f6f6"/>
                          </a:solidFill>
                          <a:ln w="0">
                            <a:noFill/>
                          </a:ln>
                        </wps:spPr>
                        <wps:style>
                          <a:lnRef idx="0"/>
                          <a:fillRef idx="0"/>
                          <a:effectRef idx="0"/>
                          <a:fontRef idx="minor"/>
                        </wps:style>
                        <wps:bodyPr/>
                      </wps:wsp>
                      <wps:wsp>
                        <wps:cNvSpPr/>
                        <wps:spPr>
                          <a:xfrm>
                            <a:off x="0" y="0"/>
                            <a:ext cx="5074920" cy="2174760"/>
                          </a:xfrm>
                          <a:custGeom>
                            <a:avLst/>
                            <a:gdLst>
                              <a:gd name="textAreaLeft" fmla="*/ 0 w 2877120"/>
                              <a:gd name="textAreaRight" fmla="*/ 2879280 w 2877120"/>
                              <a:gd name="textAreaTop" fmla="*/ 0 h 1233000"/>
                              <a:gd name="textAreaBottom" fmla="*/ 1235160 h 1233000"/>
                            </a:gdLst>
                            <a:ahLst/>
                            <a:rect l="textAreaLeft" t="textAreaTop" r="textAreaRight" b="textAreaBottom"/>
                            <a:pathLst>
                              <a:path w="7992" h="3425">
                                <a:moveTo>
                                  <a:pt x="7992" y="3404"/>
                                </a:moveTo>
                                <a:lnTo>
                                  <a:pt x="0" y="3404"/>
                                </a:lnTo>
                                <a:lnTo>
                                  <a:pt x="0" y="3424"/>
                                </a:lnTo>
                                <a:lnTo>
                                  <a:pt x="7992" y="3424"/>
                                </a:lnTo>
                                <a:lnTo>
                                  <a:pt x="7992" y="340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214956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class</w:t>
                              </w:r>
                              <w:r>
                                <w:rPr>
                                  <w:rFonts w:ascii="Courier New" w:hAnsi="Courier New"/>
                                  <w:spacing w:val="-11"/>
                                  <w:sz w:val="18"/>
                                </w:rPr>
                                <w:t xml:space="preserve"> </w:t>
                              </w:r>
                              <w:r>
                                <w:rPr>
                                  <w:rFonts w:ascii="Courier New" w:hAnsi="Courier New"/>
                                  <w:sz w:val="18"/>
                                </w:rPr>
                                <w:t>RemoteProviderApplication</w:t>
                              </w:r>
                              <w:r>
                                <w:rPr>
                                  <w:rFonts w:ascii="Courier New" w:hAnsi="Courier New"/>
                                  <w:spacing w:val="-11"/>
                                  <w:sz w:val="18"/>
                                </w:rPr>
                                <w:t xml:space="preserve"> </w:t>
                              </w:r>
                              <w:r>
                                <w:rPr>
                                  <w:rFonts w:ascii="Courier New" w:hAnsi="Courier New"/>
                                  <w:sz w:val="18"/>
                                </w:rPr>
                                <w:t>:</w:t>
                              </w:r>
                              <w:r>
                                <w:rPr>
                                  <w:rFonts w:ascii="Courier New" w:hAnsi="Courier New"/>
                                  <w:spacing w:val="-11"/>
                                  <w:sz w:val="18"/>
                                </w:rPr>
                                <w:t xml:space="preserve"> </w:t>
                              </w:r>
                              <w:r>
                                <w:rPr>
                                  <w:rFonts w:ascii="Courier New" w:hAnsi="Courier New"/>
                                  <w:sz w:val="18"/>
                                </w:rPr>
                                <w:t>Application()</w:t>
                              </w:r>
                              <w:r>
                                <w:rPr>
                                  <w:rFonts w:ascii="Courier New" w:hAnsi="Courier New"/>
                                  <w:spacing w:val="-11"/>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885" w:right="732" w:hanging="0"/>
                                <w:rPr>
                                  <w:rFonts w:ascii="Courier New" w:hAnsi="Courier New"/>
                                  <w:sz w:val="18"/>
                                </w:rPr>
                              </w:pPr>
                              <w:r>
                                <w:rPr>
                                  <w:rFonts w:ascii="Courier New" w:hAnsi="Courier New"/>
                                  <w:sz w:val="18"/>
                                </w:rPr>
                                <w:t>lateinit var downloadRepository: DownloadRepository lateinit</w:t>
                              </w:r>
                              <w:r>
                                <w:rPr>
                                  <w:rFonts w:ascii="Courier New" w:hAnsi="Courier New"/>
                                  <w:spacing w:val="-13"/>
                                  <w:sz w:val="18"/>
                                </w:rPr>
                                <w:t xml:space="preserve"> </w:t>
                              </w:r>
                              <w:r>
                                <w:rPr>
                                  <w:rFonts w:ascii="Courier New" w:hAnsi="Courier New"/>
                                  <w:sz w:val="18"/>
                                </w:rPr>
                                <w:t>var</w:t>
                              </w:r>
                              <w:r>
                                <w:rPr>
                                  <w:rFonts w:ascii="Courier New" w:hAnsi="Courier New"/>
                                  <w:spacing w:val="-13"/>
                                  <w:sz w:val="18"/>
                                </w:rPr>
                                <w:t xml:space="preserve"> </w:t>
                              </w:r>
                              <w:r>
                                <w:rPr>
                                  <w:rFonts w:ascii="Courier New" w:hAnsi="Courier New"/>
                                  <w:sz w:val="18"/>
                                </w:rPr>
                                <w:t>preferencesWrapper:</w:t>
                              </w:r>
                              <w:r>
                                <w:rPr>
                                  <w:rFonts w:ascii="Courier New" w:hAnsi="Courier New"/>
                                  <w:spacing w:val="-13"/>
                                  <w:sz w:val="18"/>
                                </w:rPr>
                                <w:t xml:space="preserve"> </w:t>
                              </w:r>
                              <w:r>
                                <w:rPr>
                                  <w:rFonts w:ascii="Courier New" w:hAnsi="Courier New"/>
                                  <w:sz w:val="18"/>
                                </w:rPr>
                                <w:t>DownloadPreferencesWrapper</w:t>
                              </w:r>
                            </w:p>
                            <w:p>
                              <w:pPr>
                                <w:pStyle w:val="Normal"/>
                                <w:spacing w:before="9" w:after="0"/>
                                <w:rPr>
                                  <w:rFonts w:ascii="Courier New" w:hAnsi="Courier New"/>
                                  <w:sz w:val="24"/>
                                </w:rPr>
                              </w:pPr>
                              <w:r>
                                <w:rPr>
                                  <w:rFonts w:ascii="Courier New" w:hAnsi="Courier New"/>
                                  <w:sz w:val="24"/>
                                </w:rPr>
                              </w:r>
                            </w:p>
                            <w:p>
                              <w:pPr>
                                <w:pStyle w:val="Normal"/>
                                <w:spacing w:lineRule="auto" w:line="324"/>
                                <w:ind w:left="1317" w:right="4318" w:hanging="432"/>
                                <w:rPr>
                                  <w:rFonts w:ascii="Courier New" w:hAnsi="Courier New"/>
                                  <w:sz w:val="18"/>
                                </w:rPr>
                              </w:pPr>
                              <w:r>
                                <w:rPr>
                                  <w:rFonts w:ascii="Courier New" w:hAnsi="Courier New"/>
                                  <w:sz w:val="18"/>
                                </w:rPr>
                                <w:t>override</w:t>
                              </w:r>
                              <w:r>
                                <w:rPr>
                                  <w:rFonts w:ascii="Courier New" w:hAnsi="Courier New"/>
                                  <w:spacing w:val="-13"/>
                                  <w:sz w:val="18"/>
                                </w:rPr>
                                <w:t xml:space="preserve"> </w:t>
                              </w:r>
                              <w:r>
                                <w:rPr>
                                  <w:rFonts w:ascii="Courier New" w:hAnsi="Courier New"/>
                                  <w:sz w:val="18"/>
                                </w:rPr>
                                <w:t>fun</w:t>
                              </w:r>
                              <w:r>
                                <w:rPr>
                                  <w:rFonts w:ascii="Courier New" w:hAnsi="Courier New"/>
                                  <w:spacing w:val="-13"/>
                                  <w:sz w:val="18"/>
                                </w:rPr>
                                <w:t xml:space="preserve"> </w:t>
                              </w:r>
                              <w:r>
                                <w:rPr>
                                  <w:rFonts w:ascii="Courier New" w:hAnsi="Courier New"/>
                                  <w:sz w:val="18"/>
                                </w:rPr>
                                <w:t>onCreate()</w:t>
                              </w:r>
                              <w:r>
                                <w:rPr>
                                  <w:rFonts w:ascii="Courier New" w:hAnsi="Courier New"/>
                                  <w:spacing w:val="-13"/>
                                  <w:sz w:val="18"/>
                                </w:rPr>
                                <w:t xml:space="preserve"> </w:t>
                              </w:r>
                              <w:r>
                                <w:rPr>
                                  <w:rFonts w:ascii="Courier New" w:hAnsi="Courier New"/>
                                  <w:sz w:val="18"/>
                                </w:rPr>
                                <w:t xml:space="preserve">{ </w:t>
                              </w:r>
                              <w:r>
                                <w:rPr>
                                  <w:rFonts w:ascii="Courier New" w:hAnsi="Courier New"/>
                                  <w:spacing w:val="-2"/>
                                  <w:sz w:val="18"/>
                                </w:rPr>
                                <w:t>super.onCreate()</w:t>
                              </w:r>
                            </w:p>
                            <w:p>
                              <w:pPr>
                                <w:pStyle w:val="Normal"/>
                                <w:spacing w:before="9" w:after="0"/>
                                <w:rPr>
                                  <w:rFonts w:ascii="Courier New" w:hAnsi="Courier New"/>
                                  <w:sz w:val="24"/>
                                </w:rPr>
                              </w:pPr>
                              <w:r>
                                <w:rPr>
                                  <w:rFonts w:ascii="Courier New" w:hAnsi="Courier New"/>
                                  <w:sz w:val="24"/>
                                </w:rPr>
                              </w:r>
                            </w:p>
                            <w:p>
                              <w:pPr>
                                <w:pStyle w:val="Normal"/>
                                <w:spacing w:before="1" w:after="0"/>
                                <w:ind w:left="1317" w:hanging="0"/>
                                <w:rPr>
                                  <w:rFonts w:ascii="Courier New" w:hAnsi="Courier New"/>
                                  <w:sz w:val="18"/>
                                </w:rPr>
                              </w:pPr>
                              <w:r>
                                <w:rPr>
                                  <w:rFonts w:ascii="Courier New" w:hAnsi="Courier New"/>
                                  <w:spacing w:val="-6"/>
                                  <w:sz w:val="18"/>
                                </w:rPr>
                                <w:t>val</w:t>
                              </w:r>
                              <w:r>
                                <w:rPr>
                                  <w:rFonts w:ascii="Courier New" w:hAnsi="Courier New"/>
                                  <w:spacing w:val="-18"/>
                                  <w:sz w:val="18"/>
                                </w:rPr>
                                <w:t xml:space="preserve"> </w:t>
                              </w:r>
                              <w:r>
                                <w:rPr>
                                  <w:rFonts w:ascii="Courier New" w:hAnsi="Courier New"/>
                                  <w:spacing w:val="-6"/>
                                  <w:sz w:val="18"/>
                                </w:rPr>
                                <w:t>retrofit</w:t>
                              </w:r>
                              <w:r>
                                <w:rPr>
                                  <w:rFonts w:ascii="Courier New" w:hAnsi="Courier New"/>
                                  <w:spacing w:val="-17"/>
                                  <w:sz w:val="18"/>
                                </w:rPr>
                                <w:t xml:space="preserve"> </w:t>
                              </w:r>
                              <w:r>
                                <w:rPr>
                                  <w:rFonts w:ascii="Courier New" w:hAnsi="Courier New"/>
                                  <w:spacing w:val="-6"/>
                                  <w:sz w:val="18"/>
                                </w:rPr>
                                <w:t>=</w:t>
                              </w:r>
                              <w:r>
                                <w:rPr>
                                  <w:rFonts w:ascii="Courier New" w:hAnsi="Courier New"/>
                                  <w:spacing w:val="-18"/>
                                  <w:sz w:val="18"/>
                                </w:rPr>
                                <w:t xml:space="preserve"> </w:t>
                              </w:r>
                              <w:r>
                                <w:rPr>
                                  <w:rFonts w:ascii="Courier New" w:hAnsi="Courier New"/>
                                  <w:spacing w:val="-6"/>
                                  <w:sz w:val="18"/>
                                </w:rPr>
                                <w:t>Retrofit.Builder()</w:t>
                              </w:r>
                            </w:p>
                            <w:p>
                              <w:pPr>
                                <w:pStyle w:val="Normal"/>
                                <w:spacing w:before="76" w:after="0"/>
                                <w:ind w:left="1749" w:hanging="0"/>
                                <w:rPr>
                                  <w:rFonts w:ascii="Courier New" w:hAnsi="Courier New"/>
                                  <w:sz w:val="18"/>
                                </w:rPr>
                              </w:pPr>
                              <w:r>
                                <w:rPr>
                                  <w:rFonts w:ascii="Courier New" w:hAnsi="Courier New"/>
                                  <w:spacing w:val="-2"/>
                                  <w:sz w:val="18"/>
                                </w:rPr>
                                <w:t>.baseUrl("https://dog.ceo/api/")</w:t>
                              </w:r>
                            </w:p>
                            <w:p>
                              <w:pPr>
                                <w:pStyle w:val="Normal"/>
                                <w:spacing w:before="76" w:after="0"/>
                                <w:ind w:left="1749" w:hanging="0"/>
                                <w:rPr>
                                  <w:rFonts w:ascii="Courier New" w:hAnsi="Courier New"/>
                                  <w:sz w:val="18"/>
                                </w:rPr>
                              </w:pPr>
                              <w:r>
                                <w:rPr>
                                  <w:rFonts w:ascii="Courier New" w:hAnsi="Courier New"/>
                                  <w:spacing w:val="-2"/>
                                  <w:sz w:val="18"/>
                                </w:rPr>
                                <w:t>.addConverterFactory(GsonConverterFactory.create())</w:t>
                              </w:r>
                            </w:p>
                            <w:p>
                              <w:pPr>
                                <w:pStyle w:val="Normal"/>
                                <w:spacing w:before="76" w:after="0"/>
                                <w:ind w:left="1749" w:hanging="0"/>
                                <w:rPr>
                                  <w:rFonts w:ascii="Courier New" w:hAnsi="Courier New"/>
                                  <w:sz w:val="18"/>
                                </w:rPr>
                              </w:pPr>
                              <w:r>
                                <w:rPr>
                                  <w:rFonts w:ascii="Courier New" w:hAnsi="Courier New"/>
                                  <w:spacing w:val="-2"/>
                                  <w:sz w:val="18"/>
                                </w:rPr>
                                <w:t>.build()</w:t>
                              </w:r>
                            </w:p>
                          </w:txbxContent>
                        </wps:txbx>
                        <wps:bodyPr lIns="0" rIns="0" tIns="0" bIns="0" anchor="t">
                          <a:noAutofit/>
                        </wps:bodyPr>
                      </wps:wsp>
                    </wpg:wgp>
                  </a:graphicData>
                </a:graphic>
              </wp:anchor>
            </w:drawing>
          </mc:Choice>
          <mc:Fallback>
            <w:pict>
              <v:group id="shape_0" alt="docshapegroup982" style="position:absolute;margin-left:88.2pt;margin-top:7.15pt;width:399.6pt;height:171.25pt" coordorigin="1764,143" coordsize="7992,3425">
                <v:rect id="shape_0" path="m0,0l-2147483645,0l-2147483645,-2147483646l0,-2147483646xe" fillcolor="#f6f6f6" stroked="f" o:allowincell="f" style="position:absolute;left:1764;top:153;width:7991;height:340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3;width:7991;height:338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class</w:t>
                        </w:r>
                        <w:r>
                          <w:rPr>
                            <w:rFonts w:ascii="Courier New" w:hAnsi="Courier New"/>
                            <w:spacing w:val="-11"/>
                            <w:sz w:val="18"/>
                          </w:rPr>
                          <w:t xml:space="preserve"> </w:t>
                        </w:r>
                        <w:r>
                          <w:rPr>
                            <w:rFonts w:ascii="Courier New" w:hAnsi="Courier New"/>
                            <w:sz w:val="18"/>
                          </w:rPr>
                          <w:t>RemoteProviderApplication</w:t>
                        </w:r>
                        <w:r>
                          <w:rPr>
                            <w:rFonts w:ascii="Courier New" w:hAnsi="Courier New"/>
                            <w:spacing w:val="-11"/>
                            <w:sz w:val="18"/>
                          </w:rPr>
                          <w:t xml:space="preserve"> </w:t>
                        </w:r>
                        <w:r>
                          <w:rPr>
                            <w:rFonts w:ascii="Courier New" w:hAnsi="Courier New"/>
                            <w:sz w:val="18"/>
                          </w:rPr>
                          <w:t>:</w:t>
                        </w:r>
                        <w:r>
                          <w:rPr>
                            <w:rFonts w:ascii="Courier New" w:hAnsi="Courier New"/>
                            <w:spacing w:val="-11"/>
                            <w:sz w:val="18"/>
                          </w:rPr>
                          <w:t xml:space="preserve"> </w:t>
                        </w:r>
                        <w:r>
                          <w:rPr>
                            <w:rFonts w:ascii="Courier New" w:hAnsi="Courier New"/>
                            <w:sz w:val="18"/>
                          </w:rPr>
                          <w:t>Application()</w:t>
                        </w:r>
                        <w:r>
                          <w:rPr>
                            <w:rFonts w:ascii="Courier New" w:hAnsi="Courier New"/>
                            <w:spacing w:val="-11"/>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885" w:right="732" w:hanging="0"/>
                          <w:rPr>
                            <w:rFonts w:ascii="Courier New" w:hAnsi="Courier New"/>
                            <w:sz w:val="18"/>
                          </w:rPr>
                        </w:pPr>
                        <w:r>
                          <w:rPr>
                            <w:rFonts w:ascii="Courier New" w:hAnsi="Courier New"/>
                            <w:sz w:val="18"/>
                          </w:rPr>
                          <w:t>lateinit var downloadRepository: DownloadRepository lateinit</w:t>
                        </w:r>
                        <w:r>
                          <w:rPr>
                            <w:rFonts w:ascii="Courier New" w:hAnsi="Courier New"/>
                            <w:spacing w:val="-13"/>
                            <w:sz w:val="18"/>
                          </w:rPr>
                          <w:t xml:space="preserve"> </w:t>
                        </w:r>
                        <w:r>
                          <w:rPr>
                            <w:rFonts w:ascii="Courier New" w:hAnsi="Courier New"/>
                            <w:sz w:val="18"/>
                          </w:rPr>
                          <w:t>var</w:t>
                        </w:r>
                        <w:r>
                          <w:rPr>
                            <w:rFonts w:ascii="Courier New" w:hAnsi="Courier New"/>
                            <w:spacing w:val="-13"/>
                            <w:sz w:val="18"/>
                          </w:rPr>
                          <w:t xml:space="preserve"> </w:t>
                        </w:r>
                        <w:r>
                          <w:rPr>
                            <w:rFonts w:ascii="Courier New" w:hAnsi="Courier New"/>
                            <w:sz w:val="18"/>
                          </w:rPr>
                          <w:t>preferencesWrapper:</w:t>
                        </w:r>
                        <w:r>
                          <w:rPr>
                            <w:rFonts w:ascii="Courier New" w:hAnsi="Courier New"/>
                            <w:spacing w:val="-13"/>
                            <w:sz w:val="18"/>
                          </w:rPr>
                          <w:t xml:space="preserve"> </w:t>
                        </w:r>
                        <w:r>
                          <w:rPr>
                            <w:rFonts w:ascii="Courier New" w:hAnsi="Courier New"/>
                            <w:sz w:val="18"/>
                          </w:rPr>
                          <w:t>DownloadPreferencesWrapper</w:t>
                        </w:r>
                      </w:p>
                      <w:p>
                        <w:pPr>
                          <w:pStyle w:val="Normal"/>
                          <w:spacing w:before="9" w:after="0"/>
                          <w:rPr>
                            <w:rFonts w:ascii="Courier New" w:hAnsi="Courier New"/>
                            <w:sz w:val="24"/>
                          </w:rPr>
                        </w:pPr>
                        <w:r>
                          <w:rPr>
                            <w:rFonts w:ascii="Courier New" w:hAnsi="Courier New"/>
                            <w:sz w:val="24"/>
                          </w:rPr>
                        </w:r>
                      </w:p>
                      <w:p>
                        <w:pPr>
                          <w:pStyle w:val="Normal"/>
                          <w:spacing w:lineRule="auto" w:line="324"/>
                          <w:ind w:left="1317" w:right="4318" w:hanging="432"/>
                          <w:rPr>
                            <w:rFonts w:ascii="Courier New" w:hAnsi="Courier New"/>
                            <w:sz w:val="18"/>
                          </w:rPr>
                        </w:pPr>
                        <w:r>
                          <w:rPr>
                            <w:rFonts w:ascii="Courier New" w:hAnsi="Courier New"/>
                            <w:sz w:val="18"/>
                          </w:rPr>
                          <w:t>override</w:t>
                        </w:r>
                        <w:r>
                          <w:rPr>
                            <w:rFonts w:ascii="Courier New" w:hAnsi="Courier New"/>
                            <w:spacing w:val="-13"/>
                            <w:sz w:val="18"/>
                          </w:rPr>
                          <w:t xml:space="preserve"> </w:t>
                        </w:r>
                        <w:r>
                          <w:rPr>
                            <w:rFonts w:ascii="Courier New" w:hAnsi="Courier New"/>
                            <w:sz w:val="18"/>
                          </w:rPr>
                          <w:t>fun</w:t>
                        </w:r>
                        <w:r>
                          <w:rPr>
                            <w:rFonts w:ascii="Courier New" w:hAnsi="Courier New"/>
                            <w:spacing w:val="-13"/>
                            <w:sz w:val="18"/>
                          </w:rPr>
                          <w:t xml:space="preserve"> </w:t>
                        </w:r>
                        <w:r>
                          <w:rPr>
                            <w:rFonts w:ascii="Courier New" w:hAnsi="Courier New"/>
                            <w:sz w:val="18"/>
                          </w:rPr>
                          <w:t>onCreate()</w:t>
                        </w:r>
                        <w:r>
                          <w:rPr>
                            <w:rFonts w:ascii="Courier New" w:hAnsi="Courier New"/>
                            <w:spacing w:val="-13"/>
                            <w:sz w:val="18"/>
                          </w:rPr>
                          <w:t xml:space="preserve"> </w:t>
                        </w:r>
                        <w:r>
                          <w:rPr>
                            <w:rFonts w:ascii="Courier New" w:hAnsi="Courier New"/>
                            <w:sz w:val="18"/>
                          </w:rPr>
                          <w:t xml:space="preserve">{ </w:t>
                        </w:r>
                        <w:r>
                          <w:rPr>
                            <w:rFonts w:ascii="Courier New" w:hAnsi="Courier New"/>
                            <w:spacing w:val="-2"/>
                            <w:sz w:val="18"/>
                          </w:rPr>
                          <w:t>super.onCreate()</w:t>
                        </w:r>
                      </w:p>
                      <w:p>
                        <w:pPr>
                          <w:pStyle w:val="Normal"/>
                          <w:spacing w:before="9" w:after="0"/>
                          <w:rPr>
                            <w:rFonts w:ascii="Courier New" w:hAnsi="Courier New"/>
                            <w:sz w:val="24"/>
                          </w:rPr>
                        </w:pPr>
                        <w:r>
                          <w:rPr>
                            <w:rFonts w:ascii="Courier New" w:hAnsi="Courier New"/>
                            <w:sz w:val="24"/>
                          </w:rPr>
                        </w:r>
                      </w:p>
                      <w:p>
                        <w:pPr>
                          <w:pStyle w:val="Normal"/>
                          <w:spacing w:before="1" w:after="0"/>
                          <w:ind w:left="1317" w:hanging="0"/>
                          <w:rPr>
                            <w:rFonts w:ascii="Courier New" w:hAnsi="Courier New"/>
                            <w:sz w:val="18"/>
                          </w:rPr>
                        </w:pPr>
                        <w:r>
                          <w:rPr>
                            <w:rFonts w:ascii="Courier New" w:hAnsi="Courier New"/>
                            <w:spacing w:val="-6"/>
                            <w:sz w:val="18"/>
                          </w:rPr>
                          <w:t>val</w:t>
                        </w:r>
                        <w:r>
                          <w:rPr>
                            <w:rFonts w:ascii="Courier New" w:hAnsi="Courier New"/>
                            <w:spacing w:val="-18"/>
                            <w:sz w:val="18"/>
                          </w:rPr>
                          <w:t xml:space="preserve"> </w:t>
                        </w:r>
                        <w:r>
                          <w:rPr>
                            <w:rFonts w:ascii="Courier New" w:hAnsi="Courier New"/>
                            <w:spacing w:val="-6"/>
                            <w:sz w:val="18"/>
                          </w:rPr>
                          <w:t>retrofit</w:t>
                        </w:r>
                        <w:r>
                          <w:rPr>
                            <w:rFonts w:ascii="Courier New" w:hAnsi="Courier New"/>
                            <w:spacing w:val="-17"/>
                            <w:sz w:val="18"/>
                          </w:rPr>
                          <w:t xml:space="preserve"> </w:t>
                        </w:r>
                        <w:r>
                          <w:rPr>
                            <w:rFonts w:ascii="Courier New" w:hAnsi="Courier New"/>
                            <w:spacing w:val="-6"/>
                            <w:sz w:val="18"/>
                          </w:rPr>
                          <w:t>=</w:t>
                        </w:r>
                        <w:r>
                          <w:rPr>
                            <w:rFonts w:ascii="Courier New" w:hAnsi="Courier New"/>
                            <w:spacing w:val="-18"/>
                            <w:sz w:val="18"/>
                          </w:rPr>
                          <w:t xml:space="preserve"> </w:t>
                        </w:r>
                        <w:r>
                          <w:rPr>
                            <w:rFonts w:ascii="Courier New" w:hAnsi="Courier New"/>
                            <w:spacing w:val="-6"/>
                            <w:sz w:val="18"/>
                          </w:rPr>
                          <w:t>Retrofit.Builder()</w:t>
                        </w:r>
                      </w:p>
                      <w:p>
                        <w:pPr>
                          <w:pStyle w:val="Normal"/>
                          <w:spacing w:before="76" w:after="0"/>
                          <w:ind w:left="1749" w:hanging="0"/>
                          <w:rPr>
                            <w:rFonts w:ascii="Courier New" w:hAnsi="Courier New"/>
                            <w:sz w:val="18"/>
                          </w:rPr>
                        </w:pPr>
                        <w:r>
                          <w:rPr>
                            <w:rFonts w:ascii="Courier New" w:hAnsi="Courier New"/>
                            <w:spacing w:val="-2"/>
                            <w:sz w:val="18"/>
                          </w:rPr>
                          <w:t>.baseUrl("https://dog.ceo/api/")</w:t>
                        </w:r>
                      </w:p>
                      <w:p>
                        <w:pPr>
                          <w:pStyle w:val="Normal"/>
                          <w:spacing w:before="76" w:after="0"/>
                          <w:ind w:left="1749" w:hanging="0"/>
                          <w:rPr>
                            <w:rFonts w:ascii="Courier New" w:hAnsi="Courier New"/>
                            <w:sz w:val="18"/>
                          </w:rPr>
                        </w:pPr>
                        <w:r>
                          <w:rPr>
                            <w:rFonts w:ascii="Courier New" w:hAnsi="Courier New"/>
                            <w:spacing w:val="-2"/>
                            <w:sz w:val="18"/>
                          </w:rPr>
                          <w:t>.addConverterFactory(GsonConverterFactory.create())</w:t>
                        </w:r>
                      </w:p>
                      <w:p>
                        <w:pPr>
                          <w:pStyle w:val="Normal"/>
                          <w:spacing w:before="76" w:after="0"/>
                          <w:ind w:left="1749" w:hanging="0"/>
                          <w:rPr>
                            <w:rFonts w:ascii="Courier New" w:hAnsi="Courier New"/>
                            <w:sz w:val="18"/>
                          </w:rPr>
                        </w:pPr>
                        <w:r>
                          <w:rPr>
                            <w:rFonts w:ascii="Courier New" w:hAnsi="Courier New"/>
                            <w:spacing w:val="-2"/>
                            <w:sz w:val="18"/>
                          </w:rPr>
                          <w:t>.build()</w:t>
                        </w:r>
                      </w:p>
                    </w:txbxContent>
                  </v:textbox>
                  <w10:wrap type="topAndBottom"/>
                </v:rect>
              </v:group>
            </w:pict>
          </mc:Fallback>
        </mc:AlternateContent>
      </w:r>
    </w:p>
    <w:p>
      <w:pPr>
        <w:pStyle w:val="TextBody"/>
        <w:spacing w:before="3" w:after="0"/>
        <w:rPr>
          <w:sz w:val="5"/>
        </w:rPr>
      </w:pPr>
      <w:r>
        <w:rPr>
          <w:sz w:val="5"/>
        </w:rPr>
      </w:r>
    </w:p>
    <w:p>
      <w:pPr>
        <w:pStyle w:val="TextBody"/>
        <w:ind w:left="104" w:hanging="0"/>
        <w:rPr/>
      </w:pPr>
      <w:r>
        <w:rPr/>
        <mc:AlternateContent>
          <mc:Choice Requires="wpg">
            <w:drawing>
              <wp:inline distT="0" distB="0" distL="0" distR="0" wp14:anchorId="18F262EE">
                <wp:extent cx="5074920" cy="4130675"/>
                <wp:effectExtent l="0" t="0" r="5080" b="0"/>
                <wp:docPr id="1254" name="Shape759"/>
                <a:graphic xmlns:a="http://schemas.openxmlformats.org/drawingml/2006/main">
                  <a:graphicData uri="http://schemas.microsoft.com/office/word/2010/wordprocessingGroup">
                    <wpg:wgp>
                      <wpg:cNvGrpSpPr/>
                      <wpg:grpSpPr>
                        <a:xfrm>
                          <a:off x="0" y="0"/>
                          <a:ext cx="5074920" cy="4130640"/>
                          <a:chOff x="0" y="0"/>
                          <a:chExt cx="5074920" cy="4130640"/>
                        </a:xfrm>
                      </wpg:grpSpPr>
                      <wps:wsp>
                        <wps:cNvSpPr/>
                        <wps:spPr>
                          <a:xfrm>
                            <a:off x="0" y="6480"/>
                            <a:ext cx="5074920" cy="4118040"/>
                          </a:xfrm>
                          <a:prstGeom prst="rect">
                            <a:avLst/>
                          </a:prstGeom>
                          <a:solidFill>
                            <a:srgbClr val="f6f6f6"/>
                          </a:solidFill>
                          <a:ln w="0">
                            <a:noFill/>
                          </a:ln>
                        </wps:spPr>
                        <wps:style>
                          <a:lnRef idx="0"/>
                          <a:fillRef idx="0"/>
                          <a:effectRef idx="0"/>
                          <a:fontRef idx="minor"/>
                        </wps:style>
                        <wps:bodyPr/>
                      </wps:wsp>
                      <wps:wsp>
                        <wps:cNvSpPr/>
                        <wps:spPr>
                          <a:xfrm>
                            <a:off x="0" y="0"/>
                            <a:ext cx="5074920" cy="4130640"/>
                          </a:xfrm>
                          <a:custGeom>
                            <a:avLst/>
                            <a:gdLst>
                              <a:gd name="textAreaLeft" fmla="*/ 0 w 2877120"/>
                              <a:gd name="textAreaRight" fmla="*/ 2879280 w 2877120"/>
                              <a:gd name="textAreaTop" fmla="*/ 0 h 2341800"/>
                              <a:gd name="textAreaBottom" fmla="*/ 2343960 h 2341800"/>
                            </a:gdLst>
                            <a:ahLst/>
                            <a:rect l="textAreaLeft" t="textAreaTop" r="textAreaRight" b="textAreaBottom"/>
                            <a:pathLst>
                              <a:path w="7992" h="6505">
                                <a:moveTo>
                                  <a:pt x="7992" y="6484"/>
                                </a:moveTo>
                                <a:lnTo>
                                  <a:pt x="0" y="6484"/>
                                </a:lnTo>
                                <a:lnTo>
                                  <a:pt x="0" y="6504"/>
                                </a:lnTo>
                                <a:lnTo>
                                  <a:pt x="7992" y="6504"/>
                                </a:lnTo>
                                <a:lnTo>
                                  <a:pt x="7992" y="64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4105440"/>
                          </a:xfrm>
                          <a:prstGeom prst="rect">
                            <a:avLst/>
                          </a:prstGeom>
                          <a:noFill/>
                          <a:ln w="0">
                            <a:noFill/>
                          </a:ln>
                        </wps:spPr>
                        <wps:style>
                          <a:lnRef idx="0"/>
                          <a:fillRef idx="0"/>
                          <a:effectRef idx="0"/>
                          <a:fontRef idx="minor"/>
                        </wps:style>
                        <wps:txbx>
                          <w:txbxContent>
                            <w:p>
                              <w:pPr>
                                <w:pStyle w:val="Normal"/>
                                <w:spacing w:lineRule="exact" w:line="202" w:before="40" w:after="0"/>
                                <w:ind w:left="1317" w:hanging="0"/>
                                <w:rPr>
                                  <w:rFonts w:ascii="Courier New" w:hAnsi="Courier New"/>
                                  <w:sz w:val="18"/>
                                </w:rPr>
                              </w:pPr>
                              <w:r>
                                <w:rPr>
                                  <w:rFonts w:ascii="Courier New" w:hAnsi="Courier New"/>
                                  <w:sz w:val="18"/>
                                </w:rPr>
                                <w:t>val</w:t>
                              </w:r>
                              <w:r>
                                <w:rPr>
                                  <w:rFonts w:ascii="Courier New" w:hAnsi="Courier New"/>
                                  <w:spacing w:val="-9"/>
                                  <w:sz w:val="18"/>
                                </w:rPr>
                                <w:t xml:space="preserve"> </w:t>
                              </w:r>
                              <w:r>
                                <w:rPr>
                                  <w:rFonts w:ascii="Courier New" w:hAnsi="Courier New"/>
                                  <w:sz w:val="18"/>
                                </w:rPr>
                                <w:t>downloadService</w:t>
                              </w:r>
                              <w:r>
                                <w:rPr>
                                  <w:rFonts w:ascii="Courier New" w:hAnsi="Courier New"/>
                                  <w:spacing w:val="-9"/>
                                  <w:sz w:val="18"/>
                                </w:rPr>
                                <w:t xml:space="preserve"> </w:t>
                              </w:r>
                              <w:r>
                                <w:rPr>
                                  <w:rFonts w:ascii="Courier New" w:hAnsi="Courier New"/>
                                  <w:spacing w:val="-10"/>
                                  <w:sz w:val="18"/>
                                </w:rPr>
                                <w:t>=</w:t>
                              </w:r>
                            </w:p>
                            <w:p>
                              <w:pPr>
                                <w:pStyle w:val="Normal"/>
                                <w:spacing w:lineRule="exact" w:line="200"/>
                                <w:ind w:left="1533" w:hanging="0"/>
                                <w:rPr>
                                  <w:rFonts w:ascii="Courier New" w:hAnsi="Courier New"/>
                                  <w:sz w:val="18"/>
                                </w:rPr>
                              </w:pPr>
                              <w:r>
                                <w:rPr>
                                  <w:rFonts w:ascii="Courier New" w:hAnsi="Courier New"/>
                                  <w:spacing w:val="-2"/>
                                  <w:sz w:val="18"/>
                                </w:rPr>
                                <w:t>retrofit.create&lt;DownloadService&gt;</w:t>
                              </w:r>
                            </w:p>
                            <w:p>
                              <w:pPr>
                                <w:pStyle w:val="Normal"/>
                                <w:spacing w:lineRule="auto" w:line="348"/>
                                <w:ind w:left="1317" w:right="3062" w:firstLine="432"/>
                                <w:rPr>
                                  <w:rFonts w:ascii="Courier New" w:hAnsi="Courier New"/>
                                  <w:sz w:val="18"/>
                                </w:rPr>
                              </w:pPr>
                              <w:r>
                                <w:rPr>
                                  <w:rFonts w:ascii="Courier New" w:hAnsi="Courier New"/>
                                  <w:spacing w:val="-2"/>
                                  <w:sz w:val="18"/>
                                </w:rPr>
                                <w:t xml:space="preserve">(DownloadService::class.java) </w:t>
                              </w:r>
                              <w:r>
                                <w:rPr>
                                  <w:rFonts w:ascii="Courier New" w:hAnsi="Courier New"/>
                                  <w:sz w:val="18"/>
                                </w:rPr>
                                <w:t>val database =</w:t>
                              </w:r>
                            </w:p>
                            <w:p>
                              <w:pPr>
                                <w:pStyle w:val="Normal"/>
                                <w:spacing w:lineRule="exact" w:line="182"/>
                                <w:ind w:left="1749" w:hanging="0"/>
                                <w:rPr>
                                  <w:rFonts w:ascii="Courier New" w:hAnsi="Courier New"/>
                                  <w:sz w:val="18"/>
                                </w:rPr>
                              </w:pPr>
                              <w:r>
                                <w:rPr>
                                  <w:rFonts w:ascii="Courier New" w:hAnsi="Courier New"/>
                                  <w:spacing w:val="-2"/>
                                  <w:sz w:val="18"/>
                                </w:rPr>
                                <w:t>Room.databaseBuilder(applicationContext,</w:t>
                              </w:r>
                            </w:p>
                            <w:p>
                              <w:pPr>
                                <w:pStyle w:val="Normal"/>
                                <w:spacing w:lineRule="exact" w:line="202"/>
                                <w:ind w:left="1965" w:hanging="0"/>
                                <w:rPr>
                                  <w:rFonts w:ascii="Courier New" w:hAnsi="Courier New"/>
                                  <w:sz w:val="18"/>
                                </w:rPr>
                              </w:pPr>
                              <w:r>
                                <w:rPr>
                                  <w:rFonts w:ascii="Courier New" w:hAnsi="Courier New"/>
                                  <w:spacing w:val="-2"/>
                                  <w:sz w:val="18"/>
                                </w:rPr>
                                <w:t>DogDatabase::class.java,</w:t>
                              </w:r>
                              <w:r>
                                <w:rPr>
                                  <w:rFonts w:ascii="Courier New" w:hAnsi="Courier New"/>
                                  <w:spacing w:val="29"/>
                                  <w:sz w:val="18"/>
                                </w:rPr>
                                <w:t xml:space="preserve"> </w:t>
                              </w:r>
                              <w:r>
                                <w:rPr>
                                  <w:rFonts w:ascii="Courier New" w:hAnsi="Courier New"/>
                                  <w:spacing w:val="-2"/>
                                  <w:sz w:val="18"/>
                                </w:rPr>
                                <w:t>"dog-</w:t>
                              </w:r>
                              <w:r>
                                <w:rPr>
                                  <w:rFonts w:ascii="Courier New" w:hAnsi="Courier New"/>
                                  <w:spacing w:val="-4"/>
                                  <w:sz w:val="18"/>
                                </w:rPr>
                                <w:t>db")</w:t>
                              </w:r>
                            </w:p>
                            <w:p>
                              <w:pPr>
                                <w:pStyle w:val="Normal"/>
                                <w:spacing w:before="14" w:after="0"/>
                                <w:ind w:left="2181" w:hanging="0"/>
                                <w:rPr>
                                  <w:rFonts w:ascii="Courier New" w:hAnsi="Courier New"/>
                                  <w:sz w:val="18"/>
                                </w:rPr>
                              </w:pPr>
                              <w:r>
                                <w:rPr>
                                  <w:rFonts w:ascii="Courier New" w:hAnsi="Courier New"/>
                                  <w:spacing w:val="-2"/>
                                  <w:sz w:val="18"/>
                                </w:rPr>
                                <w:t>.build()</w:t>
                              </w:r>
                            </w:p>
                            <w:p>
                              <w:pPr>
                                <w:pStyle w:val="Normal"/>
                                <w:spacing w:lineRule="auto" w:line="324" w:before="76" w:after="0"/>
                                <w:ind w:left="1749" w:right="1274" w:hanging="432"/>
                                <w:rPr>
                                  <w:rFonts w:ascii="Courier New" w:hAnsi="Courier New"/>
                                  <w:sz w:val="18"/>
                                </w:rPr>
                              </w:pPr>
                              <w:r>
                                <w:rPr>
                                  <w:rFonts w:ascii="Courier New" w:hAnsi="Courier New"/>
                                  <w:sz w:val="18"/>
                                </w:rPr>
                                <w:t>preferencesWrapper</w:t>
                              </w:r>
                              <w:r>
                                <w:rPr>
                                  <w:rFonts w:ascii="Courier New" w:hAnsi="Courier New"/>
                                  <w:spacing w:val="-20"/>
                                  <w:sz w:val="18"/>
                                </w:rPr>
                                <w:t xml:space="preserve"> </w:t>
                              </w:r>
                              <w:r>
                                <w:rPr>
                                  <w:rFonts w:ascii="Courier New" w:hAnsi="Courier New"/>
                                  <w:sz w:val="18"/>
                                </w:rPr>
                                <w:t>=</w:t>
                              </w:r>
                              <w:r>
                                <w:rPr>
                                  <w:rFonts w:ascii="Courier New" w:hAnsi="Courier New"/>
                                  <w:spacing w:val="-20"/>
                                  <w:sz w:val="18"/>
                                </w:rPr>
                                <w:t xml:space="preserve"> </w:t>
                              </w:r>
                              <w:r>
                                <w:rPr>
                                  <w:rFonts w:ascii="Courier New" w:hAnsi="Courier New"/>
                                  <w:sz w:val="18"/>
                                </w:rPr>
                                <w:t xml:space="preserve">DownloadPreferencesWrapper( </w:t>
                              </w:r>
                              <w:r>
                                <w:rPr>
                                  <w:rFonts w:ascii="Courier New" w:hAnsi="Courier New"/>
                                  <w:spacing w:val="-2"/>
                                  <w:sz w:val="18"/>
                                </w:rPr>
                                <w:t>this,</w:t>
                              </w:r>
                            </w:p>
                            <w:p>
                              <w:pPr>
                                <w:pStyle w:val="Normal"/>
                                <w:spacing w:before="2" w:after="0"/>
                                <w:ind w:left="1749" w:hanging="0"/>
                                <w:rPr>
                                  <w:rFonts w:ascii="Courier New" w:hAnsi="Courier New"/>
                                  <w:sz w:val="18"/>
                                </w:rPr>
                              </w:pPr>
                              <w:r>
                                <w:rPr>
                                  <w:rFonts w:ascii="Courier New" w:hAnsi="Courier New"/>
                                  <w:spacing w:val="-2"/>
                                  <w:sz w:val="18"/>
                                </w:rPr>
                                <w:t>PreferenceManager.getDefaultSharedPreferences(this)</w:t>
                              </w:r>
                            </w:p>
                            <w:p>
                              <w:pPr>
                                <w:pStyle w:val="Normal"/>
                                <w:spacing w:before="76" w:after="0"/>
                                <w:ind w:left="1317" w:hanging="0"/>
                                <w:rPr>
                                  <w:rFonts w:ascii="Courier New" w:hAnsi="Courier New"/>
                                  <w:sz w:val="18"/>
                                </w:rPr>
                              </w:pPr>
                              <w:r>
                                <w:rPr>
                                  <w:rFonts w:ascii="Courier New" w:hAnsi="Courier New"/>
                                  <w:sz w:val="18"/>
                                </w:rPr>
                                <w:t>)</w:t>
                              </w:r>
                            </w:p>
                            <w:p>
                              <w:pPr>
                                <w:pStyle w:val="Normal"/>
                                <w:spacing w:lineRule="auto" w:line="324" w:before="76" w:after="0"/>
                                <w:ind w:left="1749" w:right="1940" w:hanging="432"/>
                                <w:rPr>
                                  <w:rFonts w:ascii="Courier New" w:hAnsi="Courier New"/>
                                  <w:sz w:val="18"/>
                                </w:rPr>
                              </w:pPr>
                              <w:r>
                                <w:rPr>
                                  <w:rFonts w:ascii="Courier New" w:hAnsi="Courier New"/>
                                  <w:sz w:val="18"/>
                                </w:rPr>
                                <w:t>downloadRepository</w:t>
                              </w:r>
                              <w:r>
                                <w:rPr>
                                  <w:rFonts w:ascii="Courier New" w:hAnsi="Courier New"/>
                                  <w:spacing w:val="-19"/>
                                  <w:sz w:val="18"/>
                                </w:rPr>
                                <w:t xml:space="preserve"> </w:t>
                              </w:r>
                              <w:r>
                                <w:rPr>
                                  <w:rFonts w:ascii="Courier New" w:hAnsi="Courier New"/>
                                  <w:sz w:val="18"/>
                                </w:rPr>
                                <w:t>=</w:t>
                              </w:r>
                              <w:r>
                                <w:rPr>
                                  <w:rFonts w:ascii="Courier New" w:hAnsi="Courier New"/>
                                  <w:spacing w:val="-19"/>
                                  <w:sz w:val="18"/>
                                </w:rPr>
                                <w:t xml:space="preserve"> </w:t>
                              </w:r>
                              <w:r>
                                <w:rPr>
                                  <w:rFonts w:ascii="Courier New" w:hAnsi="Courier New"/>
                                  <w:sz w:val="18"/>
                                </w:rPr>
                                <w:t xml:space="preserve">DownloadRepositoryImpl( </w:t>
                              </w:r>
                              <w:r>
                                <w:rPr>
                                  <w:rFonts w:ascii="Courier New" w:hAnsi="Courier New"/>
                                  <w:spacing w:val="-2"/>
                                  <w:sz w:val="18"/>
                                </w:rPr>
                                <w:t>preferencesWrapper,</w:t>
                              </w:r>
                              <w:r>
                                <w:rPr>
                                  <w:rFonts w:ascii="Courier New" w:hAnsi="Courier New"/>
                                  <w:spacing w:val="80"/>
                                  <w:w w:val="150"/>
                                  <w:sz w:val="18"/>
                                </w:rPr>
                                <w:t xml:space="preserve"> </w:t>
                              </w:r>
                              <w:r>
                                <w:rPr>
                                  <w:rFonts w:ascii="Courier New" w:hAnsi="Courier New"/>
                                  <w:spacing w:val="-2"/>
                                  <w:sz w:val="18"/>
                                </w:rPr>
                                <w:t>ProviderFileHandler(</w:t>
                              </w:r>
                            </w:p>
                            <w:p>
                              <w:pPr>
                                <w:pStyle w:val="Normal"/>
                                <w:spacing w:lineRule="auto" w:line="324" w:before="2" w:after="0"/>
                                <w:ind w:left="2181" w:right="3699" w:hanging="0"/>
                                <w:rPr>
                                  <w:rFonts w:ascii="Courier New" w:hAnsi="Courier New"/>
                                  <w:sz w:val="18"/>
                                </w:rPr>
                              </w:pPr>
                              <w:r>
                                <w:rPr>
                                  <w:rFonts w:ascii="Courier New" w:hAnsi="Courier New"/>
                                  <w:spacing w:val="-2"/>
                                  <w:sz w:val="18"/>
                                </w:rPr>
                                <w:t>this, FileToUriMapper()</w:t>
                              </w:r>
                            </w:p>
                            <w:p>
                              <w:pPr>
                                <w:pStyle w:val="Normal"/>
                                <w:spacing w:before="1" w:after="0"/>
                                <w:ind w:left="1749" w:hanging="0"/>
                                <w:rPr>
                                  <w:rFonts w:ascii="Courier New" w:hAnsi="Courier New"/>
                                  <w:sz w:val="18"/>
                                </w:rPr>
                              </w:pPr>
                              <w:r>
                                <w:rPr>
                                  <w:rFonts w:ascii="Courier New" w:hAnsi="Courier New"/>
                                  <w:spacing w:val="-5"/>
                                  <w:sz w:val="18"/>
                                </w:rPr>
                                <w:t>),</w:t>
                              </w:r>
                            </w:p>
                            <w:p>
                              <w:pPr>
                                <w:pStyle w:val="Normal"/>
                                <w:spacing w:lineRule="auto" w:line="324" w:before="76" w:after="0"/>
                                <w:ind w:left="1749" w:right="3699" w:hanging="0"/>
                                <w:rPr>
                                  <w:rFonts w:ascii="Courier New" w:hAnsi="Courier New"/>
                                  <w:sz w:val="18"/>
                                </w:rPr>
                              </w:pPr>
                              <w:r>
                                <w:rPr>
                                  <w:rFonts w:ascii="Courier New" w:hAnsi="Courier New"/>
                                  <w:spacing w:val="-2"/>
                                  <w:sz w:val="18"/>
                                </w:rPr>
                                <w:t>downloadService, database.dogDao(), DogMapper(),</w:t>
                              </w:r>
                            </w:p>
                            <w:p>
                              <w:pPr>
                                <w:pStyle w:val="Normal"/>
                                <w:spacing w:before="2" w:after="0"/>
                                <w:ind w:left="1749" w:hanging="0"/>
                                <w:rPr>
                                  <w:rFonts w:ascii="Courier New" w:hAnsi="Courier New"/>
                                  <w:sz w:val="18"/>
                                </w:rPr>
                              </w:pPr>
                              <w:r>
                                <w:rPr>
                                  <w:rFonts w:ascii="Courier New" w:hAnsi="Courier New"/>
                                  <w:spacing w:val="-2"/>
                                  <w:sz w:val="18"/>
                                </w:rPr>
                                <w:t>Executors.newSingleThreadExecutor()</w:t>
                              </w:r>
                            </w:p>
                            <w:p>
                              <w:pPr>
                                <w:pStyle w:val="Normal"/>
                                <w:spacing w:before="76" w:after="0"/>
                                <w:ind w:left="1317"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inline>
            </w:drawing>
          </mc:Choice>
          <mc:Fallback>
            <w:pict>
              <v:group id="shape_0" alt="Shape759" style="position:absolute;margin-left:0pt;margin-top:-325.3pt;width:399.6pt;height:325.25pt" coordorigin="0,-6506" coordsize="7992,6505">
                <v:rect id="shape_0" path="m0,0l-2147483645,0l-2147483645,-2147483646l0,-2147483646xe" fillcolor="#f6f6f6" stroked="f" o:allowincell="f" style="position:absolute;left:0;top:-6496;width:7991;height:6484;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6486;width:7991;height:6464;mso-wrap-style:square;v-text-anchor:top;mso-position-vertical:top">
                  <v:fill o:detectmouseclick="t" on="false"/>
                  <v:stroke color="#3465a4" joinstyle="round" endcap="flat"/>
                  <v:textbox>
                    <w:txbxContent>
                      <w:p>
                        <w:pPr>
                          <w:pStyle w:val="Normal"/>
                          <w:spacing w:lineRule="exact" w:line="202" w:before="40" w:after="0"/>
                          <w:ind w:left="1317" w:hanging="0"/>
                          <w:rPr>
                            <w:rFonts w:ascii="Courier New" w:hAnsi="Courier New"/>
                            <w:sz w:val="18"/>
                          </w:rPr>
                        </w:pPr>
                        <w:r>
                          <w:rPr>
                            <w:rFonts w:ascii="Courier New" w:hAnsi="Courier New"/>
                            <w:sz w:val="18"/>
                          </w:rPr>
                          <w:t>val</w:t>
                        </w:r>
                        <w:r>
                          <w:rPr>
                            <w:rFonts w:ascii="Courier New" w:hAnsi="Courier New"/>
                            <w:spacing w:val="-9"/>
                            <w:sz w:val="18"/>
                          </w:rPr>
                          <w:t xml:space="preserve"> </w:t>
                        </w:r>
                        <w:r>
                          <w:rPr>
                            <w:rFonts w:ascii="Courier New" w:hAnsi="Courier New"/>
                            <w:sz w:val="18"/>
                          </w:rPr>
                          <w:t>downloadService</w:t>
                        </w:r>
                        <w:r>
                          <w:rPr>
                            <w:rFonts w:ascii="Courier New" w:hAnsi="Courier New"/>
                            <w:spacing w:val="-9"/>
                            <w:sz w:val="18"/>
                          </w:rPr>
                          <w:t xml:space="preserve"> </w:t>
                        </w:r>
                        <w:r>
                          <w:rPr>
                            <w:rFonts w:ascii="Courier New" w:hAnsi="Courier New"/>
                            <w:spacing w:val="-10"/>
                            <w:sz w:val="18"/>
                          </w:rPr>
                          <w:t>=</w:t>
                        </w:r>
                      </w:p>
                      <w:p>
                        <w:pPr>
                          <w:pStyle w:val="Normal"/>
                          <w:spacing w:lineRule="exact" w:line="200"/>
                          <w:ind w:left="1533" w:hanging="0"/>
                          <w:rPr>
                            <w:rFonts w:ascii="Courier New" w:hAnsi="Courier New"/>
                            <w:sz w:val="18"/>
                          </w:rPr>
                        </w:pPr>
                        <w:r>
                          <w:rPr>
                            <w:rFonts w:ascii="Courier New" w:hAnsi="Courier New"/>
                            <w:spacing w:val="-2"/>
                            <w:sz w:val="18"/>
                          </w:rPr>
                          <w:t>retrofit.create&lt;DownloadService&gt;</w:t>
                        </w:r>
                      </w:p>
                      <w:p>
                        <w:pPr>
                          <w:pStyle w:val="Normal"/>
                          <w:spacing w:lineRule="auto" w:line="348"/>
                          <w:ind w:left="1317" w:right="3062" w:firstLine="432"/>
                          <w:rPr>
                            <w:rFonts w:ascii="Courier New" w:hAnsi="Courier New"/>
                            <w:sz w:val="18"/>
                          </w:rPr>
                        </w:pPr>
                        <w:r>
                          <w:rPr>
                            <w:rFonts w:ascii="Courier New" w:hAnsi="Courier New"/>
                            <w:spacing w:val="-2"/>
                            <w:sz w:val="18"/>
                          </w:rPr>
                          <w:t xml:space="preserve">(DownloadService::class.java) </w:t>
                        </w:r>
                        <w:r>
                          <w:rPr>
                            <w:rFonts w:ascii="Courier New" w:hAnsi="Courier New"/>
                            <w:sz w:val="18"/>
                          </w:rPr>
                          <w:t>val database =</w:t>
                        </w:r>
                      </w:p>
                      <w:p>
                        <w:pPr>
                          <w:pStyle w:val="Normal"/>
                          <w:spacing w:lineRule="exact" w:line="182"/>
                          <w:ind w:left="1749" w:hanging="0"/>
                          <w:rPr>
                            <w:rFonts w:ascii="Courier New" w:hAnsi="Courier New"/>
                            <w:sz w:val="18"/>
                          </w:rPr>
                        </w:pPr>
                        <w:r>
                          <w:rPr>
                            <w:rFonts w:ascii="Courier New" w:hAnsi="Courier New"/>
                            <w:spacing w:val="-2"/>
                            <w:sz w:val="18"/>
                          </w:rPr>
                          <w:t>Room.databaseBuilder(applicationContext,</w:t>
                        </w:r>
                      </w:p>
                      <w:p>
                        <w:pPr>
                          <w:pStyle w:val="Normal"/>
                          <w:spacing w:lineRule="exact" w:line="202"/>
                          <w:ind w:left="1965" w:hanging="0"/>
                          <w:rPr>
                            <w:rFonts w:ascii="Courier New" w:hAnsi="Courier New"/>
                            <w:sz w:val="18"/>
                          </w:rPr>
                        </w:pPr>
                        <w:r>
                          <w:rPr>
                            <w:rFonts w:ascii="Courier New" w:hAnsi="Courier New"/>
                            <w:spacing w:val="-2"/>
                            <w:sz w:val="18"/>
                          </w:rPr>
                          <w:t>DogDatabase::class.java,</w:t>
                        </w:r>
                        <w:r>
                          <w:rPr>
                            <w:rFonts w:ascii="Courier New" w:hAnsi="Courier New"/>
                            <w:spacing w:val="29"/>
                            <w:sz w:val="18"/>
                          </w:rPr>
                          <w:t xml:space="preserve"> </w:t>
                        </w:r>
                        <w:r>
                          <w:rPr>
                            <w:rFonts w:ascii="Courier New" w:hAnsi="Courier New"/>
                            <w:spacing w:val="-2"/>
                            <w:sz w:val="18"/>
                          </w:rPr>
                          <w:t>"dog-</w:t>
                        </w:r>
                        <w:r>
                          <w:rPr>
                            <w:rFonts w:ascii="Courier New" w:hAnsi="Courier New"/>
                            <w:spacing w:val="-4"/>
                            <w:sz w:val="18"/>
                          </w:rPr>
                          <w:t>db")</w:t>
                        </w:r>
                      </w:p>
                      <w:p>
                        <w:pPr>
                          <w:pStyle w:val="Normal"/>
                          <w:spacing w:before="14" w:after="0"/>
                          <w:ind w:left="2181" w:hanging="0"/>
                          <w:rPr>
                            <w:rFonts w:ascii="Courier New" w:hAnsi="Courier New"/>
                            <w:sz w:val="18"/>
                          </w:rPr>
                        </w:pPr>
                        <w:r>
                          <w:rPr>
                            <w:rFonts w:ascii="Courier New" w:hAnsi="Courier New"/>
                            <w:spacing w:val="-2"/>
                            <w:sz w:val="18"/>
                          </w:rPr>
                          <w:t>.build()</w:t>
                        </w:r>
                      </w:p>
                      <w:p>
                        <w:pPr>
                          <w:pStyle w:val="Normal"/>
                          <w:spacing w:lineRule="auto" w:line="324" w:before="76" w:after="0"/>
                          <w:ind w:left="1749" w:right="1274" w:hanging="432"/>
                          <w:rPr>
                            <w:rFonts w:ascii="Courier New" w:hAnsi="Courier New"/>
                            <w:sz w:val="18"/>
                          </w:rPr>
                        </w:pPr>
                        <w:r>
                          <w:rPr>
                            <w:rFonts w:ascii="Courier New" w:hAnsi="Courier New"/>
                            <w:sz w:val="18"/>
                          </w:rPr>
                          <w:t>preferencesWrapper</w:t>
                        </w:r>
                        <w:r>
                          <w:rPr>
                            <w:rFonts w:ascii="Courier New" w:hAnsi="Courier New"/>
                            <w:spacing w:val="-20"/>
                            <w:sz w:val="18"/>
                          </w:rPr>
                          <w:t xml:space="preserve"> </w:t>
                        </w:r>
                        <w:r>
                          <w:rPr>
                            <w:rFonts w:ascii="Courier New" w:hAnsi="Courier New"/>
                            <w:sz w:val="18"/>
                          </w:rPr>
                          <w:t>=</w:t>
                        </w:r>
                        <w:r>
                          <w:rPr>
                            <w:rFonts w:ascii="Courier New" w:hAnsi="Courier New"/>
                            <w:spacing w:val="-20"/>
                            <w:sz w:val="18"/>
                          </w:rPr>
                          <w:t xml:space="preserve"> </w:t>
                        </w:r>
                        <w:r>
                          <w:rPr>
                            <w:rFonts w:ascii="Courier New" w:hAnsi="Courier New"/>
                            <w:sz w:val="18"/>
                          </w:rPr>
                          <w:t xml:space="preserve">DownloadPreferencesWrapper( </w:t>
                        </w:r>
                        <w:r>
                          <w:rPr>
                            <w:rFonts w:ascii="Courier New" w:hAnsi="Courier New"/>
                            <w:spacing w:val="-2"/>
                            <w:sz w:val="18"/>
                          </w:rPr>
                          <w:t>this,</w:t>
                        </w:r>
                      </w:p>
                      <w:p>
                        <w:pPr>
                          <w:pStyle w:val="Normal"/>
                          <w:spacing w:before="2" w:after="0"/>
                          <w:ind w:left="1749" w:hanging="0"/>
                          <w:rPr>
                            <w:rFonts w:ascii="Courier New" w:hAnsi="Courier New"/>
                            <w:sz w:val="18"/>
                          </w:rPr>
                        </w:pPr>
                        <w:r>
                          <w:rPr>
                            <w:rFonts w:ascii="Courier New" w:hAnsi="Courier New"/>
                            <w:spacing w:val="-2"/>
                            <w:sz w:val="18"/>
                          </w:rPr>
                          <w:t>PreferenceManager.getDefaultSharedPreferences(this)</w:t>
                        </w:r>
                      </w:p>
                      <w:p>
                        <w:pPr>
                          <w:pStyle w:val="Normal"/>
                          <w:spacing w:before="76" w:after="0"/>
                          <w:ind w:left="1317" w:hanging="0"/>
                          <w:rPr>
                            <w:rFonts w:ascii="Courier New" w:hAnsi="Courier New"/>
                            <w:sz w:val="18"/>
                          </w:rPr>
                        </w:pPr>
                        <w:r>
                          <w:rPr>
                            <w:rFonts w:ascii="Courier New" w:hAnsi="Courier New"/>
                            <w:sz w:val="18"/>
                          </w:rPr>
                          <w:t>)</w:t>
                        </w:r>
                      </w:p>
                      <w:p>
                        <w:pPr>
                          <w:pStyle w:val="Normal"/>
                          <w:spacing w:lineRule="auto" w:line="324" w:before="76" w:after="0"/>
                          <w:ind w:left="1749" w:right="1940" w:hanging="432"/>
                          <w:rPr>
                            <w:rFonts w:ascii="Courier New" w:hAnsi="Courier New"/>
                            <w:sz w:val="18"/>
                          </w:rPr>
                        </w:pPr>
                        <w:r>
                          <w:rPr>
                            <w:rFonts w:ascii="Courier New" w:hAnsi="Courier New"/>
                            <w:sz w:val="18"/>
                          </w:rPr>
                          <w:t>downloadRepository</w:t>
                        </w:r>
                        <w:r>
                          <w:rPr>
                            <w:rFonts w:ascii="Courier New" w:hAnsi="Courier New"/>
                            <w:spacing w:val="-19"/>
                            <w:sz w:val="18"/>
                          </w:rPr>
                          <w:t xml:space="preserve"> </w:t>
                        </w:r>
                        <w:r>
                          <w:rPr>
                            <w:rFonts w:ascii="Courier New" w:hAnsi="Courier New"/>
                            <w:sz w:val="18"/>
                          </w:rPr>
                          <w:t>=</w:t>
                        </w:r>
                        <w:r>
                          <w:rPr>
                            <w:rFonts w:ascii="Courier New" w:hAnsi="Courier New"/>
                            <w:spacing w:val="-19"/>
                            <w:sz w:val="18"/>
                          </w:rPr>
                          <w:t xml:space="preserve"> </w:t>
                        </w:r>
                        <w:r>
                          <w:rPr>
                            <w:rFonts w:ascii="Courier New" w:hAnsi="Courier New"/>
                            <w:sz w:val="18"/>
                          </w:rPr>
                          <w:t xml:space="preserve">DownloadRepositoryImpl( </w:t>
                        </w:r>
                        <w:r>
                          <w:rPr>
                            <w:rFonts w:ascii="Courier New" w:hAnsi="Courier New"/>
                            <w:spacing w:val="-2"/>
                            <w:sz w:val="18"/>
                          </w:rPr>
                          <w:t>preferencesWrapper,</w:t>
                        </w:r>
                        <w:r>
                          <w:rPr>
                            <w:rFonts w:ascii="Courier New" w:hAnsi="Courier New"/>
                            <w:spacing w:val="80"/>
                            <w:w w:val="150"/>
                            <w:sz w:val="18"/>
                          </w:rPr>
                          <w:t xml:space="preserve"> </w:t>
                        </w:r>
                        <w:r>
                          <w:rPr>
                            <w:rFonts w:ascii="Courier New" w:hAnsi="Courier New"/>
                            <w:spacing w:val="-2"/>
                            <w:sz w:val="18"/>
                          </w:rPr>
                          <w:t>ProviderFileHandler(</w:t>
                        </w:r>
                      </w:p>
                      <w:p>
                        <w:pPr>
                          <w:pStyle w:val="Normal"/>
                          <w:spacing w:lineRule="auto" w:line="324" w:before="2" w:after="0"/>
                          <w:ind w:left="2181" w:right="3699" w:hanging="0"/>
                          <w:rPr>
                            <w:rFonts w:ascii="Courier New" w:hAnsi="Courier New"/>
                            <w:sz w:val="18"/>
                          </w:rPr>
                        </w:pPr>
                        <w:r>
                          <w:rPr>
                            <w:rFonts w:ascii="Courier New" w:hAnsi="Courier New"/>
                            <w:spacing w:val="-2"/>
                            <w:sz w:val="18"/>
                          </w:rPr>
                          <w:t>this, FileToUriMapper()</w:t>
                        </w:r>
                      </w:p>
                      <w:p>
                        <w:pPr>
                          <w:pStyle w:val="Normal"/>
                          <w:spacing w:before="1" w:after="0"/>
                          <w:ind w:left="1749" w:hanging="0"/>
                          <w:rPr>
                            <w:rFonts w:ascii="Courier New" w:hAnsi="Courier New"/>
                            <w:sz w:val="18"/>
                          </w:rPr>
                        </w:pPr>
                        <w:r>
                          <w:rPr>
                            <w:rFonts w:ascii="Courier New" w:hAnsi="Courier New"/>
                            <w:spacing w:val="-5"/>
                            <w:sz w:val="18"/>
                          </w:rPr>
                          <w:t>),</w:t>
                        </w:r>
                      </w:p>
                      <w:p>
                        <w:pPr>
                          <w:pStyle w:val="Normal"/>
                          <w:spacing w:lineRule="auto" w:line="324" w:before="76" w:after="0"/>
                          <w:ind w:left="1749" w:right="3699" w:hanging="0"/>
                          <w:rPr>
                            <w:rFonts w:ascii="Courier New" w:hAnsi="Courier New"/>
                            <w:sz w:val="18"/>
                          </w:rPr>
                        </w:pPr>
                        <w:r>
                          <w:rPr>
                            <w:rFonts w:ascii="Courier New" w:hAnsi="Courier New"/>
                            <w:spacing w:val="-2"/>
                            <w:sz w:val="18"/>
                          </w:rPr>
                          <w:t>downloadService, database.dogDao(), DogMapper(),</w:t>
                        </w:r>
                      </w:p>
                      <w:p>
                        <w:pPr>
                          <w:pStyle w:val="Normal"/>
                          <w:spacing w:before="2" w:after="0"/>
                          <w:ind w:left="1749" w:hanging="0"/>
                          <w:rPr>
                            <w:rFonts w:ascii="Courier New" w:hAnsi="Courier New"/>
                            <w:sz w:val="18"/>
                          </w:rPr>
                        </w:pPr>
                        <w:r>
                          <w:rPr>
                            <w:rFonts w:ascii="Courier New" w:hAnsi="Courier New"/>
                            <w:spacing w:val="-2"/>
                            <w:sz w:val="18"/>
                          </w:rPr>
                          <w:t>Executors.newSingleThreadExecutor()</w:t>
                        </w:r>
                      </w:p>
                      <w:p>
                        <w:pPr>
                          <w:pStyle w:val="Normal"/>
                          <w:spacing w:before="76" w:after="0"/>
                          <w:ind w:left="1317"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square"/>
                </v:rect>
              </v:group>
            </w:pict>
          </mc:Fallback>
        </mc:AlternateContent>
      </w:r>
    </w:p>
    <w:p>
      <w:pPr>
        <w:pStyle w:val="ListParagraph"/>
        <w:numPr>
          <w:ilvl w:val="0"/>
          <w:numId w:val="7"/>
        </w:numPr>
        <w:tabs>
          <w:tab w:val="clear" w:pos="720"/>
          <w:tab w:val="left" w:pos="554" w:leader="none"/>
        </w:tabs>
        <w:spacing w:lineRule="auto" w:line="240" w:before="42" w:after="0"/>
        <w:ind w:left="554" w:right="992" w:hanging="360"/>
        <w:jc w:val="left"/>
        <w:rPr>
          <w:sz w:val="20"/>
        </w:rPr>
      </w:pPr>
      <w:r>
        <w:rPr>
          <w:sz w:val="20"/>
        </w:rPr>
        <w:t xml:space="preserve">Move on to </w:t>
      </w:r>
      <w:r>
        <w:rPr>
          <w:rFonts w:ascii="Courier New" w:hAnsi="Courier New"/>
          <w:b/>
        </w:rPr>
        <w:t>MainViewModel</w:t>
      </w:r>
      <w:r>
        <w:rPr>
          <w:sz w:val="20"/>
        </w:rPr>
        <w:t xml:space="preserve">, which will have a reference to </w:t>
      </w:r>
      <w:r>
        <w:rPr>
          <w:rFonts w:ascii="Courier New" w:hAnsi="Courier New"/>
          <w:b/>
        </w:rPr>
        <w:t xml:space="preserve">Repository </w:t>
      </w:r>
      <w:r>
        <w:rPr>
          <w:sz w:val="20"/>
        </w:rPr>
        <w:t xml:space="preserve">and will use </w:t>
      </w:r>
      <w:r>
        <w:rPr>
          <w:rFonts w:ascii="Courier New" w:hAnsi="Courier New"/>
          <w:b/>
        </w:rPr>
        <w:t>MediatorLiveData</w:t>
      </w:r>
      <w:r>
        <w:rPr>
          <w:rFonts w:ascii="Courier New" w:hAnsi="Courier New"/>
          <w:b/>
          <w:spacing w:val="-69"/>
        </w:rPr>
        <w:t xml:space="preserve"> </w:t>
      </w:r>
      <w:r>
        <w:rPr>
          <w:sz w:val="20"/>
        </w:rPr>
        <w:t>to connect to the LiveData repository and that</w:t>
      </w:r>
      <w:r>
        <w:rPr>
          <w:spacing w:val="-3"/>
          <w:sz w:val="20"/>
        </w:rPr>
        <w:t xml:space="preserve"> </w:t>
      </w:r>
      <w:r>
        <w:rPr>
          <w:sz w:val="20"/>
        </w:rPr>
        <w:t>will</w:t>
      </w:r>
      <w:r>
        <w:rPr>
          <w:spacing w:val="-3"/>
          <w:sz w:val="20"/>
        </w:rPr>
        <w:t xml:space="preserve"> </w:t>
      </w:r>
      <w:r>
        <w:rPr>
          <w:sz w:val="20"/>
        </w:rPr>
        <w:t>allow</w:t>
      </w:r>
      <w:r>
        <w:rPr>
          <w:spacing w:val="-4"/>
          <w:sz w:val="20"/>
        </w:rPr>
        <w:t xml:space="preserve"> </w:t>
      </w:r>
      <w:r>
        <w:rPr>
          <w:sz w:val="20"/>
        </w:rPr>
        <w:t>the</w:t>
      </w:r>
      <w:r>
        <w:rPr>
          <w:spacing w:val="-3"/>
          <w:sz w:val="20"/>
        </w:rPr>
        <w:t xml:space="preserve"> </w:t>
      </w:r>
      <w:r>
        <w:rPr>
          <w:sz w:val="20"/>
        </w:rPr>
        <w:t>UI</w:t>
      </w:r>
      <w:r>
        <w:rPr>
          <w:spacing w:val="-3"/>
          <w:sz w:val="20"/>
        </w:rPr>
        <w:t xml:space="preserve"> </w:t>
      </w:r>
      <w:r>
        <w:rPr>
          <w:sz w:val="20"/>
        </w:rPr>
        <w:t>to</w:t>
      </w:r>
      <w:r>
        <w:rPr>
          <w:spacing w:val="-3"/>
          <w:sz w:val="20"/>
        </w:rPr>
        <w:t xml:space="preserve"> </w:t>
      </w:r>
      <w:r>
        <w:rPr>
          <w:sz w:val="20"/>
        </w:rPr>
        <w:t>observe</w:t>
      </w:r>
      <w:r>
        <w:rPr>
          <w:spacing w:val="-3"/>
          <w:sz w:val="20"/>
        </w:rPr>
        <w:t xml:space="preserve"> </w:t>
      </w:r>
      <w:r>
        <w:rPr>
          <w:sz w:val="20"/>
        </w:rPr>
        <w:t>only</w:t>
      </w:r>
      <w:r>
        <w:rPr>
          <w:spacing w:val="-3"/>
          <w:sz w:val="20"/>
        </w:rPr>
        <w:t xml:space="preserve"> </w:t>
      </w:r>
      <w:r>
        <w:rPr>
          <w:sz w:val="20"/>
        </w:rPr>
        <w:t>once,</w:t>
      </w:r>
      <w:r>
        <w:rPr>
          <w:spacing w:val="-3"/>
          <w:sz w:val="20"/>
        </w:rPr>
        <w:t xml:space="preserve"> </w:t>
      </w:r>
      <w:r>
        <w:rPr>
          <w:sz w:val="20"/>
        </w:rPr>
        <w:t>but</w:t>
      </w:r>
      <w:r>
        <w:rPr>
          <w:spacing w:val="-3"/>
          <w:sz w:val="20"/>
        </w:rPr>
        <w:t xml:space="preserve"> </w:t>
      </w:r>
      <w:r>
        <w:rPr>
          <w:sz w:val="20"/>
        </w:rPr>
        <w:t>to</w:t>
      </w:r>
      <w:r>
        <w:rPr>
          <w:spacing w:val="-3"/>
          <w:sz w:val="20"/>
        </w:rPr>
        <w:t xml:space="preserve"> </w:t>
      </w:r>
      <w:r>
        <w:rPr>
          <w:sz w:val="20"/>
        </w:rPr>
        <w:t>make</w:t>
      </w:r>
      <w:r>
        <w:rPr>
          <w:spacing w:val="-4"/>
          <w:sz w:val="20"/>
        </w:rPr>
        <w:t xml:space="preserve"> </w:t>
      </w:r>
      <w:r>
        <w:rPr>
          <w:sz w:val="20"/>
        </w:rPr>
        <w:t>multiple</w:t>
      </w:r>
      <w:r>
        <w:rPr>
          <w:spacing w:val="-4"/>
          <w:sz w:val="20"/>
        </w:rPr>
        <w:t xml:space="preserve"> </w:t>
      </w:r>
      <w:r>
        <w:rPr>
          <w:sz w:val="20"/>
        </w:rPr>
        <w:t>calls</w:t>
      </w:r>
      <w:r>
        <w:rPr>
          <w:spacing w:val="-3"/>
          <w:sz w:val="20"/>
        </w:rPr>
        <w:t xml:space="preserve"> </w:t>
      </w:r>
      <w:r>
        <w:rPr>
          <w:sz w:val="20"/>
        </w:rPr>
        <w:t>to</w:t>
      </w:r>
      <w:r>
        <w:rPr>
          <w:spacing w:val="-3"/>
          <w:sz w:val="20"/>
        </w:rPr>
        <w:t xml:space="preserve"> </w:t>
      </w:r>
      <w:r>
        <w:rPr>
          <w:sz w:val="20"/>
        </w:rPr>
        <w:t>retrieve the data from the repository:</w:t>
      </w:r>
    </w:p>
    <w:p>
      <w:pPr>
        <w:sectPr>
          <w:headerReference w:type="even" r:id="rId365"/>
          <w:headerReference w:type="default" r:id="rId366"/>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 w:after="0"/>
        <w:rPr>
          <w:sz w:val="9"/>
        </w:rPr>
      </w:pPr>
      <w:r>
        <w:rPr>
          <w:sz w:val="9"/>
        </w:rPr>
        <mc:AlternateContent>
          <mc:Choice Requires="wpg">
            <w:drawing>
              <wp:anchor behindDoc="0" distT="635" distB="0" distL="0" distR="4445" simplePos="0" locked="0" layoutInCell="0" allowOverlap="1" relativeHeight="1843" wp14:anchorId="510B5A6B">
                <wp:simplePos x="0" y="0"/>
                <wp:positionH relativeFrom="page">
                  <wp:posOffset>662940</wp:posOffset>
                </wp:positionH>
                <wp:positionV relativeFrom="paragraph">
                  <wp:posOffset>93345</wp:posOffset>
                </wp:positionV>
                <wp:extent cx="5074920" cy="2263775"/>
                <wp:effectExtent l="0" t="635" r="635" b="0"/>
                <wp:wrapTopAndBottom/>
                <wp:docPr id="1256" name="docshapegroup990"/>
                <a:graphic xmlns:a="http://schemas.openxmlformats.org/drawingml/2006/main">
                  <a:graphicData uri="http://schemas.microsoft.com/office/word/2010/wordprocessingGroup">
                    <wpg:wgp>
                      <wpg:cNvGrpSpPr/>
                      <wpg:grpSpPr>
                        <a:xfrm>
                          <a:off x="0" y="0"/>
                          <a:ext cx="5074920" cy="2263680"/>
                          <a:chOff x="0" y="0"/>
                          <a:chExt cx="5074920" cy="2263680"/>
                        </a:xfrm>
                      </wpg:grpSpPr>
                      <wps:wsp>
                        <wps:cNvSpPr/>
                        <wps:spPr>
                          <a:xfrm>
                            <a:off x="0" y="6480"/>
                            <a:ext cx="5074920" cy="2251080"/>
                          </a:xfrm>
                          <a:prstGeom prst="rect">
                            <a:avLst/>
                          </a:prstGeom>
                          <a:solidFill>
                            <a:srgbClr val="f6f6f6"/>
                          </a:solidFill>
                          <a:ln w="0">
                            <a:noFill/>
                          </a:ln>
                        </wps:spPr>
                        <wps:style>
                          <a:lnRef idx="0"/>
                          <a:fillRef idx="0"/>
                          <a:effectRef idx="0"/>
                          <a:fontRef idx="minor"/>
                        </wps:style>
                        <wps:bodyPr/>
                      </wps:wsp>
                      <wps:wsp>
                        <wps:cNvSpPr/>
                        <wps:spPr>
                          <a:xfrm>
                            <a:off x="0" y="0"/>
                            <a:ext cx="5074920" cy="2263680"/>
                          </a:xfrm>
                          <a:custGeom>
                            <a:avLst/>
                            <a:gdLst>
                              <a:gd name="textAreaLeft" fmla="*/ 0 w 2877120"/>
                              <a:gd name="textAreaRight" fmla="*/ 2879280 w 2877120"/>
                              <a:gd name="textAreaTop" fmla="*/ 0 h 1283400"/>
                              <a:gd name="textAreaBottom" fmla="*/ 1285560 h 1283400"/>
                            </a:gdLst>
                            <a:ahLst/>
                            <a:rect l="textAreaLeft" t="textAreaTop" r="textAreaRight" b="textAreaBottom"/>
                            <a:pathLst>
                              <a:path w="7992" h="3565">
                                <a:moveTo>
                                  <a:pt x="7992" y="3544"/>
                                </a:moveTo>
                                <a:lnTo>
                                  <a:pt x="0" y="3544"/>
                                </a:lnTo>
                                <a:lnTo>
                                  <a:pt x="0" y="3564"/>
                                </a:lnTo>
                                <a:lnTo>
                                  <a:pt x="7992" y="3564"/>
                                </a:lnTo>
                                <a:lnTo>
                                  <a:pt x="7992" y="35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2238480"/>
                          </a:xfrm>
                          <a:prstGeom prst="rect">
                            <a:avLst/>
                          </a:prstGeom>
                          <a:noFill/>
                          <a:ln w="0">
                            <a:noFill/>
                          </a:ln>
                        </wps:spPr>
                        <wps:style>
                          <a:lnRef idx="0"/>
                          <a:fillRef idx="0"/>
                          <a:effectRef idx="0"/>
                          <a:fontRef idx="minor"/>
                        </wps:style>
                        <wps:txbx>
                          <w:txbxContent>
                            <w:p>
                              <w:pPr>
                                <w:pStyle w:val="Normal"/>
                                <w:spacing w:lineRule="auto" w:line="235" w:before="43" w:after="0"/>
                                <w:ind w:left="453" w:right="840" w:hanging="0"/>
                                <w:rPr>
                                  <w:rFonts w:ascii="Courier New" w:hAnsi="Courier New"/>
                                  <w:sz w:val="18"/>
                                </w:rPr>
                              </w:pPr>
                              <w:r>
                                <w:rPr>
                                  <w:rFonts w:ascii="Courier New" w:hAnsi="Courier New"/>
                                  <w:sz w:val="18"/>
                                </w:rPr>
                                <w:t>class</w:t>
                              </w:r>
                              <w:r>
                                <w:rPr>
                                  <w:rFonts w:ascii="Courier New" w:hAnsi="Courier New"/>
                                  <w:spacing w:val="-14"/>
                                  <w:sz w:val="18"/>
                                </w:rPr>
                                <w:t xml:space="preserve"> </w:t>
                              </w:r>
                              <w:r>
                                <w:rPr>
                                  <w:rFonts w:ascii="Courier New" w:hAnsi="Courier New"/>
                                  <w:sz w:val="18"/>
                                </w:rPr>
                                <w:t>MainViewModel(private</w:t>
                              </w:r>
                              <w:r>
                                <w:rPr>
                                  <w:rFonts w:ascii="Courier New" w:hAnsi="Courier New"/>
                                  <w:spacing w:val="-14"/>
                                  <w:sz w:val="18"/>
                                </w:rPr>
                                <w:t xml:space="preserve"> </w:t>
                              </w:r>
                              <w:r>
                                <w:rPr>
                                  <w:rFonts w:ascii="Courier New" w:hAnsi="Courier New"/>
                                  <w:sz w:val="18"/>
                                </w:rPr>
                                <w:t>val</w:t>
                              </w:r>
                              <w:r>
                                <w:rPr>
                                  <w:rFonts w:ascii="Courier New" w:hAnsi="Courier New"/>
                                  <w:spacing w:val="-14"/>
                                  <w:sz w:val="18"/>
                                </w:rPr>
                                <w:t xml:space="preserve"> </w:t>
                              </w:r>
                              <w:r>
                                <w:rPr>
                                  <w:rFonts w:ascii="Courier New" w:hAnsi="Courier New"/>
                                  <w:sz w:val="18"/>
                                </w:rPr>
                                <w:t>downloadRepository: DownloadRepository) : ViewModel() {</w:t>
                              </w:r>
                            </w:p>
                            <w:p>
                              <w:pPr>
                                <w:pStyle w:val="Normal"/>
                                <w:spacing w:before="6" w:after="0"/>
                                <w:rPr>
                                  <w:rFonts w:ascii="Courier New" w:hAnsi="Courier New"/>
                                  <w:sz w:val="26"/>
                                </w:rPr>
                              </w:pPr>
                              <w:r>
                                <w:rPr>
                                  <w:rFonts w:ascii="Courier New" w:hAnsi="Courier New"/>
                                  <w:sz w:val="26"/>
                                </w:rPr>
                              </w:r>
                            </w:p>
                            <w:p>
                              <w:pPr>
                                <w:pStyle w:val="Normal"/>
                                <w:spacing w:lineRule="auto" w:line="235"/>
                                <w:ind w:left="1101" w:right="840" w:hanging="216"/>
                                <w:rPr>
                                  <w:rFonts w:ascii="Courier New" w:hAnsi="Courier New"/>
                                  <w:sz w:val="18"/>
                                </w:rPr>
                              </w:pPr>
                              <w:r>
                                <w:rPr>
                                  <w:rFonts w:ascii="Courier New" w:hAnsi="Courier New"/>
                                  <w:sz w:val="18"/>
                                </w:rPr>
                                <w:t>private val dogsLiveData: MediatorLiveData&lt;Result&lt;List&lt;DogUi&gt;&gt;&gt;</w:t>
                              </w:r>
                              <w:r>
                                <w:rPr>
                                  <w:rFonts w:ascii="Courier New" w:hAnsi="Courier New"/>
                                  <w:spacing w:val="-13"/>
                                  <w:sz w:val="18"/>
                                </w:rPr>
                                <w:t xml:space="preserve"> </w:t>
                              </w:r>
                              <w:r>
                                <w:rPr>
                                  <w:rFonts w:ascii="Courier New" w:hAnsi="Courier New"/>
                                  <w:sz w:val="18"/>
                                </w:rPr>
                                <w:t>by</w:t>
                              </w:r>
                              <w:r>
                                <w:rPr>
                                  <w:rFonts w:ascii="Courier New" w:hAnsi="Courier New"/>
                                  <w:spacing w:val="-14"/>
                                  <w:sz w:val="18"/>
                                </w:rPr>
                                <w:t xml:space="preserve"> </w:t>
                              </w:r>
                              <w:r>
                                <w:rPr>
                                  <w:rFonts w:ascii="Courier New" w:hAnsi="Courier New"/>
                                  <w:sz w:val="18"/>
                                </w:rPr>
                                <w:t>lazy</w:t>
                              </w:r>
                              <w:r>
                                <w:rPr>
                                  <w:rFonts w:ascii="Courier New" w:hAnsi="Courier New"/>
                                  <w:spacing w:val="-13"/>
                                  <w:sz w:val="18"/>
                                </w:rPr>
                                <w:t xml:space="preserve"> </w:t>
                              </w:r>
                              <w:r>
                                <w:rPr>
                                  <w:rFonts w:ascii="Courier New" w:hAnsi="Courier New"/>
                                  <w:sz w:val="18"/>
                                </w:rPr>
                                <w:t>{</w:t>
                              </w:r>
                            </w:p>
                            <w:p>
                              <w:pPr>
                                <w:pStyle w:val="Normal"/>
                                <w:spacing w:before="17" w:after="0"/>
                                <w:ind w:left="1317" w:hanging="0"/>
                                <w:rPr>
                                  <w:rFonts w:ascii="Courier New" w:hAnsi="Courier New"/>
                                  <w:sz w:val="18"/>
                                </w:rPr>
                              </w:pPr>
                              <w:r>
                                <w:rPr>
                                  <w:rFonts w:ascii="Courier New" w:hAnsi="Courier New"/>
                                  <w:spacing w:val="-2"/>
                                  <w:sz w:val="18"/>
                                </w:rPr>
                                <w:t>MediatorLiveData&lt;Result&lt;List&lt;DogUi&gt;&gt;&gt;()</w:t>
                              </w:r>
                            </w:p>
                            <w:p>
                              <w:pPr>
                                <w:pStyle w:val="Normal"/>
                                <w:spacing w:before="7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235" w:before="133" w:after="0"/>
                                <w:ind w:left="1101" w:right="840" w:hanging="216"/>
                                <w:rPr>
                                  <w:rFonts w:ascii="Courier New" w:hAnsi="Courier New"/>
                                  <w:sz w:val="18"/>
                                </w:rPr>
                              </w:pPr>
                              <w:r>
                                <w:rPr>
                                  <w:rFonts w:ascii="Courier New" w:hAnsi="Courier New"/>
                                  <w:sz w:val="18"/>
                                </w:rPr>
                                <w:t>private</w:t>
                              </w:r>
                              <w:r>
                                <w:rPr>
                                  <w:rFonts w:ascii="Courier New" w:hAnsi="Courier New"/>
                                  <w:spacing w:val="-14"/>
                                  <w:sz w:val="18"/>
                                </w:rPr>
                                <w:t xml:space="preserve"> </w:t>
                              </w:r>
                              <w:r>
                                <w:rPr>
                                  <w:rFonts w:ascii="Courier New" w:hAnsi="Courier New"/>
                                  <w:sz w:val="18"/>
                                </w:rPr>
                                <w:t>val</w:t>
                              </w:r>
                              <w:r>
                                <w:rPr>
                                  <w:rFonts w:ascii="Courier New" w:hAnsi="Courier New"/>
                                  <w:spacing w:val="-14"/>
                                  <w:sz w:val="18"/>
                                </w:rPr>
                                <w:t xml:space="preserve"> </w:t>
                              </w:r>
                              <w:r>
                                <w:rPr>
                                  <w:rFonts w:ascii="Courier New" w:hAnsi="Courier New"/>
                                  <w:sz w:val="18"/>
                                </w:rPr>
                                <w:t>downloadResult:</w:t>
                              </w:r>
                              <w:r>
                                <w:rPr>
                                  <w:rFonts w:ascii="Courier New" w:hAnsi="Courier New"/>
                                  <w:spacing w:val="-14"/>
                                  <w:sz w:val="18"/>
                                </w:rPr>
                                <w:t xml:space="preserve"> </w:t>
                              </w:r>
                              <w:r>
                                <w:rPr>
                                  <w:rFonts w:ascii="Courier New" w:hAnsi="Courier New"/>
                                  <w:sz w:val="18"/>
                                </w:rPr>
                                <w:t>MediatorLiveData&lt;Result&lt;Unit&gt;&gt; by lazy {</w:t>
                              </w:r>
                            </w:p>
                            <w:p>
                              <w:pPr>
                                <w:pStyle w:val="Normal"/>
                                <w:spacing w:before="17" w:after="0"/>
                                <w:ind w:left="1317" w:hanging="0"/>
                                <w:rPr>
                                  <w:rFonts w:ascii="Courier New" w:hAnsi="Courier New"/>
                                  <w:sz w:val="18"/>
                                </w:rPr>
                              </w:pPr>
                              <w:r>
                                <w:rPr>
                                  <w:rFonts w:ascii="Courier New" w:hAnsi="Courier New"/>
                                  <w:spacing w:val="-2"/>
                                  <w:sz w:val="18"/>
                                </w:rPr>
                                <w:t>MediatorLiveData&lt;Result&lt;Unit&gt;&gt;()</w:t>
                              </w:r>
                            </w:p>
                            <w:p>
                              <w:pPr>
                                <w:pStyle w:val="Normal"/>
                                <w:spacing w:before="7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z w:val="18"/>
                                </w:rPr>
                                <w:t>fun</w:t>
                              </w:r>
                              <w:r>
                                <w:rPr>
                                  <w:rFonts w:ascii="Courier New" w:hAnsi="Courier New"/>
                                  <w:spacing w:val="-6"/>
                                  <w:sz w:val="18"/>
                                </w:rPr>
                                <w:t xml:space="preserve"> </w:t>
                              </w:r>
                              <w:r>
                                <w:rPr>
                                  <w:rFonts w:ascii="Courier New" w:hAnsi="Courier New"/>
                                  <w:sz w:val="18"/>
                                </w:rPr>
                                <w:t>getDogs()</w:t>
                              </w:r>
                              <w:r>
                                <w:rPr>
                                  <w:rFonts w:ascii="Courier New" w:hAnsi="Courier New"/>
                                  <w:spacing w:val="-6"/>
                                  <w:sz w:val="18"/>
                                </w:rPr>
                                <w:t xml:space="preserve"> </w:t>
                              </w:r>
                              <w:r>
                                <w:rPr>
                                  <w:rFonts w:ascii="Courier New" w:hAnsi="Courier New"/>
                                  <w:spacing w:val="-10"/>
                                  <w:sz w:val="18"/>
                                </w:rPr>
                                <w:t>{</w:t>
                              </w:r>
                            </w:p>
                          </w:txbxContent>
                        </wps:txbx>
                        <wps:bodyPr lIns="0" rIns="0" tIns="0" bIns="0" anchor="t">
                          <a:noAutofit/>
                        </wps:bodyPr>
                      </wps:wsp>
                    </wpg:wgp>
                  </a:graphicData>
                </a:graphic>
              </wp:anchor>
            </w:drawing>
          </mc:Choice>
          <mc:Fallback>
            <w:pict>
              <v:group id="shape_0" alt="docshapegroup990" style="position:absolute;margin-left:52.2pt;margin-top:7.35pt;width:399.6pt;height:178.25pt" coordorigin="1044,147" coordsize="7992,3565">
                <v:rect id="shape_0" path="m0,0l-2147483645,0l-2147483645,-2147483646l0,-2147483646xe" fillcolor="#f6f6f6" stroked="f" o:allowincell="f" style="position:absolute;left:1044;top:157;width:7991;height:354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7;width:7991;height:3524;mso-wrap-style:square;v-text-anchor:top;mso-position-horizontal-relative:page">
                  <v:fill o:detectmouseclick="t" on="false"/>
                  <v:stroke color="#3465a4" joinstyle="round" endcap="flat"/>
                  <v:textbox>
                    <w:txbxContent>
                      <w:p>
                        <w:pPr>
                          <w:pStyle w:val="Normal"/>
                          <w:spacing w:lineRule="auto" w:line="235" w:before="43" w:after="0"/>
                          <w:ind w:left="453" w:right="840" w:hanging="0"/>
                          <w:rPr>
                            <w:rFonts w:ascii="Courier New" w:hAnsi="Courier New"/>
                            <w:sz w:val="18"/>
                          </w:rPr>
                        </w:pPr>
                        <w:r>
                          <w:rPr>
                            <w:rFonts w:ascii="Courier New" w:hAnsi="Courier New"/>
                            <w:sz w:val="18"/>
                          </w:rPr>
                          <w:t>class</w:t>
                        </w:r>
                        <w:r>
                          <w:rPr>
                            <w:rFonts w:ascii="Courier New" w:hAnsi="Courier New"/>
                            <w:spacing w:val="-14"/>
                            <w:sz w:val="18"/>
                          </w:rPr>
                          <w:t xml:space="preserve"> </w:t>
                        </w:r>
                        <w:r>
                          <w:rPr>
                            <w:rFonts w:ascii="Courier New" w:hAnsi="Courier New"/>
                            <w:sz w:val="18"/>
                          </w:rPr>
                          <w:t>MainViewModel(private</w:t>
                        </w:r>
                        <w:r>
                          <w:rPr>
                            <w:rFonts w:ascii="Courier New" w:hAnsi="Courier New"/>
                            <w:spacing w:val="-14"/>
                            <w:sz w:val="18"/>
                          </w:rPr>
                          <w:t xml:space="preserve"> </w:t>
                        </w:r>
                        <w:r>
                          <w:rPr>
                            <w:rFonts w:ascii="Courier New" w:hAnsi="Courier New"/>
                            <w:sz w:val="18"/>
                          </w:rPr>
                          <w:t>val</w:t>
                        </w:r>
                        <w:r>
                          <w:rPr>
                            <w:rFonts w:ascii="Courier New" w:hAnsi="Courier New"/>
                            <w:spacing w:val="-14"/>
                            <w:sz w:val="18"/>
                          </w:rPr>
                          <w:t xml:space="preserve"> </w:t>
                        </w:r>
                        <w:r>
                          <w:rPr>
                            <w:rFonts w:ascii="Courier New" w:hAnsi="Courier New"/>
                            <w:sz w:val="18"/>
                          </w:rPr>
                          <w:t>downloadRepository: DownloadRepository) : ViewModel() {</w:t>
                        </w:r>
                      </w:p>
                      <w:p>
                        <w:pPr>
                          <w:pStyle w:val="Normal"/>
                          <w:spacing w:before="6" w:after="0"/>
                          <w:rPr>
                            <w:rFonts w:ascii="Courier New" w:hAnsi="Courier New"/>
                            <w:sz w:val="26"/>
                          </w:rPr>
                        </w:pPr>
                        <w:r>
                          <w:rPr>
                            <w:rFonts w:ascii="Courier New" w:hAnsi="Courier New"/>
                            <w:sz w:val="26"/>
                          </w:rPr>
                        </w:r>
                      </w:p>
                      <w:p>
                        <w:pPr>
                          <w:pStyle w:val="Normal"/>
                          <w:spacing w:lineRule="auto" w:line="235"/>
                          <w:ind w:left="1101" w:right="840" w:hanging="216"/>
                          <w:rPr>
                            <w:rFonts w:ascii="Courier New" w:hAnsi="Courier New"/>
                            <w:sz w:val="18"/>
                          </w:rPr>
                        </w:pPr>
                        <w:r>
                          <w:rPr>
                            <w:rFonts w:ascii="Courier New" w:hAnsi="Courier New"/>
                            <w:sz w:val="18"/>
                          </w:rPr>
                          <w:t>private val dogsLiveData: MediatorLiveData&lt;Result&lt;List&lt;DogUi&gt;&gt;&gt;</w:t>
                        </w:r>
                        <w:r>
                          <w:rPr>
                            <w:rFonts w:ascii="Courier New" w:hAnsi="Courier New"/>
                            <w:spacing w:val="-13"/>
                            <w:sz w:val="18"/>
                          </w:rPr>
                          <w:t xml:space="preserve"> </w:t>
                        </w:r>
                        <w:r>
                          <w:rPr>
                            <w:rFonts w:ascii="Courier New" w:hAnsi="Courier New"/>
                            <w:sz w:val="18"/>
                          </w:rPr>
                          <w:t>by</w:t>
                        </w:r>
                        <w:r>
                          <w:rPr>
                            <w:rFonts w:ascii="Courier New" w:hAnsi="Courier New"/>
                            <w:spacing w:val="-14"/>
                            <w:sz w:val="18"/>
                          </w:rPr>
                          <w:t xml:space="preserve"> </w:t>
                        </w:r>
                        <w:r>
                          <w:rPr>
                            <w:rFonts w:ascii="Courier New" w:hAnsi="Courier New"/>
                            <w:sz w:val="18"/>
                          </w:rPr>
                          <w:t>lazy</w:t>
                        </w:r>
                        <w:r>
                          <w:rPr>
                            <w:rFonts w:ascii="Courier New" w:hAnsi="Courier New"/>
                            <w:spacing w:val="-13"/>
                            <w:sz w:val="18"/>
                          </w:rPr>
                          <w:t xml:space="preserve"> </w:t>
                        </w:r>
                        <w:r>
                          <w:rPr>
                            <w:rFonts w:ascii="Courier New" w:hAnsi="Courier New"/>
                            <w:sz w:val="18"/>
                          </w:rPr>
                          <w:t>{</w:t>
                        </w:r>
                      </w:p>
                      <w:p>
                        <w:pPr>
                          <w:pStyle w:val="Normal"/>
                          <w:spacing w:before="17" w:after="0"/>
                          <w:ind w:left="1317" w:hanging="0"/>
                          <w:rPr>
                            <w:rFonts w:ascii="Courier New" w:hAnsi="Courier New"/>
                            <w:sz w:val="18"/>
                          </w:rPr>
                        </w:pPr>
                        <w:r>
                          <w:rPr>
                            <w:rFonts w:ascii="Courier New" w:hAnsi="Courier New"/>
                            <w:spacing w:val="-2"/>
                            <w:sz w:val="18"/>
                          </w:rPr>
                          <w:t>MediatorLiveData&lt;Result&lt;List&lt;DogUi&gt;&gt;&gt;()</w:t>
                        </w:r>
                      </w:p>
                      <w:p>
                        <w:pPr>
                          <w:pStyle w:val="Normal"/>
                          <w:spacing w:before="7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235" w:before="133" w:after="0"/>
                          <w:ind w:left="1101" w:right="840" w:hanging="216"/>
                          <w:rPr>
                            <w:rFonts w:ascii="Courier New" w:hAnsi="Courier New"/>
                            <w:sz w:val="18"/>
                          </w:rPr>
                        </w:pPr>
                        <w:r>
                          <w:rPr>
                            <w:rFonts w:ascii="Courier New" w:hAnsi="Courier New"/>
                            <w:sz w:val="18"/>
                          </w:rPr>
                          <w:t>private</w:t>
                        </w:r>
                        <w:r>
                          <w:rPr>
                            <w:rFonts w:ascii="Courier New" w:hAnsi="Courier New"/>
                            <w:spacing w:val="-14"/>
                            <w:sz w:val="18"/>
                          </w:rPr>
                          <w:t xml:space="preserve"> </w:t>
                        </w:r>
                        <w:r>
                          <w:rPr>
                            <w:rFonts w:ascii="Courier New" w:hAnsi="Courier New"/>
                            <w:sz w:val="18"/>
                          </w:rPr>
                          <w:t>val</w:t>
                        </w:r>
                        <w:r>
                          <w:rPr>
                            <w:rFonts w:ascii="Courier New" w:hAnsi="Courier New"/>
                            <w:spacing w:val="-14"/>
                            <w:sz w:val="18"/>
                          </w:rPr>
                          <w:t xml:space="preserve"> </w:t>
                        </w:r>
                        <w:r>
                          <w:rPr>
                            <w:rFonts w:ascii="Courier New" w:hAnsi="Courier New"/>
                            <w:sz w:val="18"/>
                          </w:rPr>
                          <w:t>downloadResult:</w:t>
                        </w:r>
                        <w:r>
                          <w:rPr>
                            <w:rFonts w:ascii="Courier New" w:hAnsi="Courier New"/>
                            <w:spacing w:val="-14"/>
                            <w:sz w:val="18"/>
                          </w:rPr>
                          <w:t xml:space="preserve"> </w:t>
                        </w:r>
                        <w:r>
                          <w:rPr>
                            <w:rFonts w:ascii="Courier New" w:hAnsi="Courier New"/>
                            <w:sz w:val="18"/>
                          </w:rPr>
                          <w:t>MediatorLiveData&lt;Result&lt;Unit&gt;&gt; by lazy {</w:t>
                        </w:r>
                      </w:p>
                      <w:p>
                        <w:pPr>
                          <w:pStyle w:val="Normal"/>
                          <w:spacing w:before="17" w:after="0"/>
                          <w:ind w:left="1317" w:hanging="0"/>
                          <w:rPr>
                            <w:rFonts w:ascii="Courier New" w:hAnsi="Courier New"/>
                            <w:sz w:val="18"/>
                          </w:rPr>
                        </w:pPr>
                        <w:r>
                          <w:rPr>
                            <w:rFonts w:ascii="Courier New" w:hAnsi="Courier New"/>
                            <w:spacing w:val="-2"/>
                            <w:sz w:val="18"/>
                          </w:rPr>
                          <w:t>MediatorLiveData&lt;Result&lt;Unit&gt;&gt;()</w:t>
                        </w:r>
                      </w:p>
                      <w:p>
                        <w:pPr>
                          <w:pStyle w:val="Normal"/>
                          <w:spacing w:before="7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z w:val="18"/>
                          </w:rPr>
                          <w:t>fun</w:t>
                        </w:r>
                        <w:r>
                          <w:rPr>
                            <w:rFonts w:ascii="Courier New" w:hAnsi="Courier New"/>
                            <w:spacing w:val="-6"/>
                            <w:sz w:val="18"/>
                          </w:rPr>
                          <w:t xml:space="preserve"> </w:t>
                        </w:r>
                        <w:r>
                          <w:rPr>
                            <w:rFonts w:ascii="Courier New" w:hAnsi="Courier New"/>
                            <w:sz w:val="18"/>
                          </w:rPr>
                          <w:t>getDogs()</w:t>
                        </w:r>
                        <w:r>
                          <w:rPr>
                            <w:rFonts w:ascii="Courier New" w:hAnsi="Courier New"/>
                            <w:spacing w:val="-6"/>
                            <w:sz w:val="18"/>
                          </w:rPr>
                          <w:t xml:space="preserve"> </w:t>
                        </w:r>
                        <w:r>
                          <w:rPr>
                            <w:rFonts w:ascii="Courier New" w:hAnsi="Courier New"/>
                            <w:spacing w:val="-10"/>
                            <w:sz w:val="18"/>
                          </w:rPr>
                          <w:t>{</w:t>
                        </w:r>
                      </w:p>
                    </w:txbxContent>
                  </v:textbox>
                  <w10:wrap type="topAndBottom"/>
                </v:rect>
              </v:group>
            </w:pict>
          </mc:Fallback>
        </mc:AlternateContent>
      </w:r>
    </w:p>
    <w:p>
      <w:pPr>
        <w:pStyle w:val="TextBody"/>
        <w:spacing w:before="3" w:after="0"/>
        <w:rPr>
          <w:sz w:val="5"/>
        </w:rPr>
      </w:pPr>
      <w:r>
        <w:rPr>
          <w:sz w:val="5"/>
        </w:rPr>
      </w:r>
    </w:p>
    <w:p>
      <w:pPr>
        <w:pStyle w:val="TextBody"/>
        <w:ind w:left="824" w:hanging="0"/>
        <w:rPr/>
      </w:pPr>
      <w:r>
        <w:rPr/>
        <mc:AlternateContent>
          <mc:Choice Requires="wpg">
            <w:drawing>
              <wp:inline distT="0" distB="0" distL="0" distR="0" wp14:anchorId="68657216">
                <wp:extent cx="5074920" cy="3508375"/>
                <wp:effectExtent l="0" t="0" r="5080" b="0"/>
                <wp:docPr id="1264" name="Shape765"/>
                <a:graphic xmlns:a="http://schemas.openxmlformats.org/drawingml/2006/main">
                  <a:graphicData uri="http://schemas.microsoft.com/office/word/2010/wordprocessingGroup">
                    <wpg:wgp>
                      <wpg:cNvGrpSpPr/>
                      <wpg:grpSpPr>
                        <a:xfrm>
                          <a:off x="0" y="0"/>
                          <a:ext cx="5074920" cy="3508200"/>
                          <a:chOff x="0" y="0"/>
                          <a:chExt cx="5074920" cy="3508200"/>
                        </a:xfrm>
                      </wpg:grpSpPr>
                      <wps:wsp>
                        <wps:cNvSpPr/>
                        <wps:spPr>
                          <a:xfrm>
                            <a:off x="0" y="6480"/>
                            <a:ext cx="5074920" cy="3495600"/>
                          </a:xfrm>
                          <a:prstGeom prst="rect">
                            <a:avLst/>
                          </a:prstGeom>
                          <a:solidFill>
                            <a:srgbClr val="f6f6f6"/>
                          </a:solidFill>
                          <a:ln w="0">
                            <a:noFill/>
                          </a:ln>
                        </wps:spPr>
                        <wps:style>
                          <a:lnRef idx="0"/>
                          <a:fillRef idx="0"/>
                          <a:effectRef idx="0"/>
                          <a:fontRef idx="minor"/>
                        </wps:style>
                        <wps:bodyPr/>
                      </wps:wsp>
                      <wps:wsp>
                        <wps:cNvSpPr/>
                        <wps:spPr>
                          <a:xfrm>
                            <a:off x="0" y="0"/>
                            <a:ext cx="5074920" cy="3508200"/>
                          </a:xfrm>
                          <a:custGeom>
                            <a:avLst/>
                            <a:gdLst>
                              <a:gd name="textAreaLeft" fmla="*/ 0 w 2877120"/>
                              <a:gd name="textAreaRight" fmla="*/ 2879280 w 2877120"/>
                              <a:gd name="textAreaTop" fmla="*/ 0 h 1989000"/>
                              <a:gd name="textAreaBottom" fmla="*/ 1991160 h 1989000"/>
                            </a:gdLst>
                            <a:ahLst/>
                            <a:rect l="textAreaLeft" t="textAreaTop" r="textAreaRight" b="textAreaBottom"/>
                            <a:pathLst>
                              <a:path w="7992" h="5525">
                                <a:moveTo>
                                  <a:pt x="7992" y="5504"/>
                                </a:moveTo>
                                <a:lnTo>
                                  <a:pt x="0" y="5504"/>
                                </a:lnTo>
                                <a:lnTo>
                                  <a:pt x="0" y="5524"/>
                                </a:lnTo>
                                <a:lnTo>
                                  <a:pt x="7992" y="5524"/>
                                </a:lnTo>
                                <a:lnTo>
                                  <a:pt x="7992" y="550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3483000"/>
                          </a:xfrm>
                          <a:prstGeom prst="rect">
                            <a:avLst/>
                          </a:prstGeom>
                          <a:noFill/>
                          <a:ln w="0">
                            <a:noFill/>
                          </a:ln>
                        </wps:spPr>
                        <wps:style>
                          <a:lnRef idx="0"/>
                          <a:fillRef idx="0"/>
                          <a:effectRef idx="0"/>
                          <a:fontRef idx="minor"/>
                        </wps:style>
                        <wps:txbx>
                          <w:txbxContent>
                            <w:p>
                              <w:pPr>
                                <w:pStyle w:val="Normal"/>
                                <w:spacing w:lineRule="exact" w:line="202" w:before="40" w:after="0"/>
                                <w:ind w:left="1317" w:hanging="0"/>
                                <w:rPr>
                                  <w:rFonts w:ascii="Courier New" w:hAnsi="Courier New"/>
                                  <w:sz w:val="18"/>
                                </w:rPr>
                              </w:pPr>
                              <w:r>
                                <w:rPr>
                                  <w:rFonts w:ascii="Courier New" w:hAnsi="Courier New"/>
                                  <w:spacing w:val="-2"/>
                                  <w:sz w:val="18"/>
                                </w:rPr>
                                <w:t>dogsLiveData.addSource(downloadRepository.loadDogList())</w:t>
                              </w:r>
                            </w:p>
                            <w:p>
                              <w:pPr>
                                <w:pStyle w:val="Normal"/>
                                <w:spacing w:lineRule="exact" w:line="202"/>
                                <w:ind w:left="1533" w:hanging="0"/>
                                <w:rPr>
                                  <w:rFonts w:ascii="Courier New" w:hAnsi="Courier New"/>
                                  <w:sz w:val="18"/>
                                </w:rPr>
                              </w:pPr>
                              <w:r>
                                <w:rPr>
                                  <w:rFonts w:ascii="Courier New" w:hAnsi="Courier New"/>
                                  <w:sz w:val="18"/>
                                </w:rPr>
                                <w:t>{</w:t>
                              </w:r>
                            </w:p>
                            <w:p>
                              <w:pPr>
                                <w:pStyle w:val="Normal"/>
                                <w:spacing w:before="16" w:after="0"/>
                                <w:ind w:left="1749" w:hanging="0"/>
                                <w:rPr>
                                  <w:rFonts w:ascii="Courier New" w:hAnsi="Courier New"/>
                                  <w:sz w:val="18"/>
                                </w:rPr>
                              </w:pPr>
                              <w:r>
                                <w:rPr>
                                  <w:rFonts w:ascii="Courier New" w:hAnsi="Courier New"/>
                                  <w:spacing w:val="-2"/>
                                  <w:sz w:val="18"/>
                                </w:rPr>
                                <w:t>dogsLiveData.postValue(it)</w:t>
                              </w:r>
                            </w:p>
                            <w:p>
                              <w:pPr>
                                <w:pStyle w:val="Normal"/>
                                <w:spacing w:before="76" w:after="0"/>
                                <w:ind w:left="1317"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1317" w:right="840" w:hanging="432"/>
                                <w:rPr>
                                  <w:rFonts w:ascii="Courier New" w:hAnsi="Courier New"/>
                                  <w:sz w:val="18"/>
                                </w:rPr>
                              </w:pPr>
                              <w:r>
                                <w:rPr>
                                  <w:rFonts w:ascii="Courier New" w:hAnsi="Courier New"/>
                                  <w:sz w:val="18"/>
                                </w:rPr>
                                <w:t>fun</w:t>
                              </w:r>
                              <w:r>
                                <w:rPr>
                                  <w:rFonts w:ascii="Courier New" w:hAnsi="Courier New"/>
                                  <w:spacing w:val="-14"/>
                                  <w:sz w:val="18"/>
                                </w:rPr>
                                <w:t xml:space="preserve"> </w:t>
                              </w:r>
                              <w:r>
                                <w:rPr>
                                  <w:rFonts w:ascii="Courier New" w:hAnsi="Courier New"/>
                                  <w:sz w:val="18"/>
                                </w:rPr>
                                <w:t>getDogsLiveData():</w:t>
                              </w:r>
                              <w:r>
                                <w:rPr>
                                  <w:rFonts w:ascii="Courier New" w:hAnsi="Courier New"/>
                                  <w:spacing w:val="-14"/>
                                  <w:sz w:val="18"/>
                                </w:rPr>
                                <w:t xml:space="preserve"> </w:t>
                              </w:r>
                              <w:r>
                                <w:rPr>
                                  <w:rFonts w:ascii="Courier New" w:hAnsi="Courier New"/>
                                  <w:sz w:val="18"/>
                                </w:rPr>
                                <w:t>LiveData&lt;Result&lt;List&lt;DogUi&gt;&gt;&gt;</w:t>
                              </w:r>
                              <w:r>
                                <w:rPr>
                                  <w:rFonts w:ascii="Courier New" w:hAnsi="Courier New"/>
                                  <w:spacing w:val="-14"/>
                                  <w:sz w:val="18"/>
                                </w:rPr>
                                <w:t xml:space="preserve"> </w:t>
                              </w:r>
                              <w:r>
                                <w:rPr>
                                  <w:rFonts w:ascii="Courier New" w:hAnsi="Courier New"/>
                                  <w:sz w:val="18"/>
                                </w:rPr>
                                <w:t>{ return dogsLiveData</w:t>
                              </w:r>
                            </w:p>
                            <w:p>
                              <w:pPr>
                                <w:pStyle w:val="Normal"/>
                                <w:spacing w:before="1" w:after="0"/>
                                <w:ind w:left="885" w:hanging="0"/>
                                <w:rPr>
                                  <w:rFonts w:ascii="Courier New" w:hAnsi="Courier New"/>
                                  <w:sz w:val="18"/>
                                </w:rPr>
                              </w:pPr>
                              <w:r>
                                <w:rPr>
                                  <w:rFonts w:ascii="Courier New" w:hAnsi="Courier New"/>
                                  <w:sz w:val="18"/>
                                </w:rPr>
                                <w:t>}</w:t>
                              </w:r>
                            </w:p>
                            <w:p>
                              <w:pPr>
                                <w:pStyle w:val="Normal"/>
                                <w:spacing w:before="8" w:after="0"/>
                                <w:rPr>
                                  <w:rFonts w:ascii="Courier New" w:hAnsi="Courier New"/>
                                  <w:sz w:val="24"/>
                                </w:rPr>
                              </w:pPr>
                              <w:r>
                                <w:rPr>
                                  <w:rFonts w:ascii="Courier New" w:hAnsi="Courier New"/>
                                  <w:sz w:val="24"/>
                                </w:rPr>
                              </w:r>
                            </w:p>
                            <w:p>
                              <w:pPr>
                                <w:pStyle w:val="Normal"/>
                                <w:spacing w:lineRule="atLeast" w:line="280"/>
                                <w:ind w:left="1317" w:hanging="432"/>
                                <w:rPr>
                                  <w:rFonts w:ascii="Courier New" w:hAnsi="Courier New"/>
                                  <w:sz w:val="18"/>
                                </w:rPr>
                              </w:pPr>
                              <w:r>
                                <w:rPr>
                                  <w:rFonts w:ascii="Courier New" w:hAnsi="Courier New"/>
                                  <w:sz w:val="18"/>
                                </w:rPr>
                                <w:t xml:space="preserve">fun downloadFile(url: String) { </w:t>
                              </w:r>
                              <w:r>
                                <w:rPr>
                                  <w:rFonts w:ascii="Courier New" w:hAnsi="Courier New"/>
                                  <w:spacing w:val="-2"/>
                                  <w:sz w:val="18"/>
                                </w:rPr>
                                <w:t>downloadResult.addSource(downloadRepository</w:t>
                              </w:r>
                            </w:p>
                            <w:p>
                              <w:pPr>
                                <w:pStyle w:val="Normal"/>
                                <w:spacing w:lineRule="auto" w:line="259"/>
                                <w:ind w:left="1749" w:right="1274" w:hanging="216"/>
                                <w:rPr>
                                  <w:rFonts w:ascii="Courier New" w:hAnsi="Courier New"/>
                                  <w:sz w:val="18"/>
                                </w:rPr>
                              </w:pPr>
                              <w:r>
                                <w:rPr>
                                  <w:rFonts w:ascii="Courier New" w:hAnsi="Courier New"/>
                                  <w:sz w:val="18"/>
                                </w:rPr>
                                <w:t xml:space="preserve">.downloadFile(url)) { </w:t>
                              </w:r>
                              <w:r>
                                <w:rPr>
                                  <w:rFonts w:ascii="Courier New" w:hAnsi="Courier New"/>
                                  <w:spacing w:val="-2"/>
                                  <w:sz w:val="18"/>
                                </w:rPr>
                                <w:t>downloadResult.postValue(it)</w:t>
                              </w:r>
                            </w:p>
                            <w:p>
                              <w:pPr>
                                <w:pStyle w:val="Normal"/>
                                <w:spacing w:before="56" w:after="0"/>
                                <w:ind w:left="1317"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235" w:before="133" w:after="0"/>
                                <w:ind w:left="1101" w:right="1185" w:hanging="216"/>
                                <w:rPr>
                                  <w:rFonts w:ascii="Courier New" w:hAnsi="Courier New"/>
                                  <w:sz w:val="18"/>
                                </w:rPr>
                              </w:pPr>
                              <w:r>
                                <w:rPr>
                                  <w:rFonts w:ascii="Courier New" w:hAnsi="Courier New"/>
                                  <w:sz w:val="18"/>
                                </w:rPr>
                                <w:t>fun</w:t>
                              </w:r>
                              <w:r>
                                <w:rPr>
                                  <w:rFonts w:ascii="Courier New" w:hAnsi="Courier New"/>
                                  <w:spacing w:val="-14"/>
                                  <w:sz w:val="18"/>
                                </w:rPr>
                                <w:t xml:space="preserve"> </w:t>
                              </w:r>
                              <w:r>
                                <w:rPr>
                                  <w:rFonts w:ascii="Courier New" w:hAnsi="Courier New"/>
                                  <w:sz w:val="18"/>
                                </w:rPr>
                                <w:t>getDownloadLiveData():</w:t>
                              </w:r>
                              <w:r>
                                <w:rPr>
                                  <w:rFonts w:ascii="Courier New" w:hAnsi="Courier New"/>
                                  <w:spacing w:val="-14"/>
                                  <w:sz w:val="18"/>
                                </w:rPr>
                                <w:t xml:space="preserve"> </w:t>
                              </w:r>
                              <w:r>
                                <w:rPr>
                                  <w:rFonts w:ascii="Courier New" w:hAnsi="Courier New"/>
                                  <w:sz w:val="18"/>
                                </w:rPr>
                                <w:t>LiveData&lt;Result&lt;Unit&gt;&gt;</w:t>
                              </w:r>
                              <w:r>
                                <w:rPr>
                                  <w:rFonts w:ascii="Courier New" w:hAnsi="Courier New"/>
                                  <w:spacing w:val="-14"/>
                                  <w:sz w:val="18"/>
                                </w:rPr>
                                <w:t xml:space="preserve"> </w:t>
                              </w:r>
                              <w:r>
                                <w:rPr>
                                  <w:rFonts w:ascii="Courier New" w:hAnsi="Courier New"/>
                                  <w:sz w:val="18"/>
                                </w:rPr>
                                <w:t xml:space="preserve">= </w:t>
                              </w:r>
                              <w:r>
                                <w:rPr>
                                  <w:rFonts w:ascii="Courier New" w:hAnsi="Courier New"/>
                                  <w:spacing w:val="-2"/>
                                  <w:sz w:val="18"/>
                                </w:rPr>
                                <w:t>downloadResult</w:t>
                              </w:r>
                            </w:p>
                            <w:p>
                              <w:pPr>
                                <w:pStyle w:val="Normal"/>
                                <w:spacing w:before="2" w:after="0"/>
                                <w:rPr>
                                  <w:rFonts w:ascii="Courier New" w:hAnsi="Courier New"/>
                                  <w:sz w:val="26"/>
                                </w:rPr>
                              </w:pPr>
                              <w:r>
                                <w:rPr>
                                  <w:rFonts w:ascii="Courier New" w:hAnsi="Courier New"/>
                                  <w:sz w:val="26"/>
                                </w:rPr>
                              </w:r>
                            </w:p>
                            <w:p>
                              <w:pPr>
                                <w:pStyle w:val="Normal"/>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inline>
            </w:drawing>
          </mc:Choice>
          <mc:Fallback>
            <w:pict>
              <v:group id="shape_0" alt="Shape765" style="position:absolute;margin-left:0pt;margin-top:-276.3pt;width:399.6pt;height:276.25pt" coordorigin="0,-5526" coordsize="7992,5525">
                <v:rect id="shape_0" path="m0,0l-2147483645,0l-2147483645,-2147483646l0,-2147483646xe" fillcolor="#f6f6f6" stroked="f" o:allowincell="f" style="position:absolute;left:0;top:-5516;width:7991;height:5504;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5506;width:7991;height:5484;mso-wrap-style:square;v-text-anchor:top;mso-position-vertical:top">
                  <v:fill o:detectmouseclick="t" on="false"/>
                  <v:stroke color="#3465a4" joinstyle="round" endcap="flat"/>
                  <v:textbox>
                    <w:txbxContent>
                      <w:p>
                        <w:pPr>
                          <w:pStyle w:val="Normal"/>
                          <w:spacing w:lineRule="exact" w:line="202" w:before="40" w:after="0"/>
                          <w:ind w:left="1317" w:hanging="0"/>
                          <w:rPr>
                            <w:rFonts w:ascii="Courier New" w:hAnsi="Courier New"/>
                            <w:sz w:val="18"/>
                          </w:rPr>
                        </w:pPr>
                        <w:r>
                          <w:rPr>
                            <w:rFonts w:ascii="Courier New" w:hAnsi="Courier New"/>
                            <w:spacing w:val="-2"/>
                            <w:sz w:val="18"/>
                          </w:rPr>
                          <w:t>dogsLiveData.addSource(downloadRepository.loadDogList())</w:t>
                        </w:r>
                      </w:p>
                      <w:p>
                        <w:pPr>
                          <w:pStyle w:val="Normal"/>
                          <w:spacing w:lineRule="exact" w:line="202"/>
                          <w:ind w:left="1533" w:hanging="0"/>
                          <w:rPr>
                            <w:rFonts w:ascii="Courier New" w:hAnsi="Courier New"/>
                            <w:sz w:val="18"/>
                          </w:rPr>
                        </w:pPr>
                        <w:r>
                          <w:rPr>
                            <w:rFonts w:ascii="Courier New" w:hAnsi="Courier New"/>
                            <w:sz w:val="18"/>
                          </w:rPr>
                          <w:t>{</w:t>
                        </w:r>
                      </w:p>
                      <w:p>
                        <w:pPr>
                          <w:pStyle w:val="Normal"/>
                          <w:spacing w:before="16" w:after="0"/>
                          <w:ind w:left="1749" w:hanging="0"/>
                          <w:rPr>
                            <w:rFonts w:ascii="Courier New" w:hAnsi="Courier New"/>
                            <w:sz w:val="18"/>
                          </w:rPr>
                        </w:pPr>
                        <w:r>
                          <w:rPr>
                            <w:rFonts w:ascii="Courier New" w:hAnsi="Courier New"/>
                            <w:spacing w:val="-2"/>
                            <w:sz w:val="18"/>
                          </w:rPr>
                          <w:t>dogsLiveData.postValue(it)</w:t>
                        </w:r>
                      </w:p>
                      <w:p>
                        <w:pPr>
                          <w:pStyle w:val="Normal"/>
                          <w:spacing w:before="76" w:after="0"/>
                          <w:ind w:left="1317"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1317" w:right="840" w:hanging="432"/>
                          <w:rPr>
                            <w:rFonts w:ascii="Courier New" w:hAnsi="Courier New"/>
                            <w:sz w:val="18"/>
                          </w:rPr>
                        </w:pPr>
                        <w:r>
                          <w:rPr>
                            <w:rFonts w:ascii="Courier New" w:hAnsi="Courier New"/>
                            <w:sz w:val="18"/>
                          </w:rPr>
                          <w:t>fun</w:t>
                        </w:r>
                        <w:r>
                          <w:rPr>
                            <w:rFonts w:ascii="Courier New" w:hAnsi="Courier New"/>
                            <w:spacing w:val="-14"/>
                            <w:sz w:val="18"/>
                          </w:rPr>
                          <w:t xml:space="preserve"> </w:t>
                        </w:r>
                        <w:r>
                          <w:rPr>
                            <w:rFonts w:ascii="Courier New" w:hAnsi="Courier New"/>
                            <w:sz w:val="18"/>
                          </w:rPr>
                          <w:t>getDogsLiveData():</w:t>
                        </w:r>
                        <w:r>
                          <w:rPr>
                            <w:rFonts w:ascii="Courier New" w:hAnsi="Courier New"/>
                            <w:spacing w:val="-14"/>
                            <w:sz w:val="18"/>
                          </w:rPr>
                          <w:t xml:space="preserve"> </w:t>
                        </w:r>
                        <w:r>
                          <w:rPr>
                            <w:rFonts w:ascii="Courier New" w:hAnsi="Courier New"/>
                            <w:sz w:val="18"/>
                          </w:rPr>
                          <w:t>LiveData&lt;Result&lt;List&lt;DogUi&gt;&gt;&gt;</w:t>
                        </w:r>
                        <w:r>
                          <w:rPr>
                            <w:rFonts w:ascii="Courier New" w:hAnsi="Courier New"/>
                            <w:spacing w:val="-14"/>
                            <w:sz w:val="18"/>
                          </w:rPr>
                          <w:t xml:space="preserve"> </w:t>
                        </w:r>
                        <w:r>
                          <w:rPr>
                            <w:rFonts w:ascii="Courier New" w:hAnsi="Courier New"/>
                            <w:sz w:val="18"/>
                          </w:rPr>
                          <w:t>{ return dogsLiveData</w:t>
                        </w:r>
                      </w:p>
                      <w:p>
                        <w:pPr>
                          <w:pStyle w:val="Normal"/>
                          <w:spacing w:before="1" w:after="0"/>
                          <w:ind w:left="885" w:hanging="0"/>
                          <w:rPr>
                            <w:rFonts w:ascii="Courier New" w:hAnsi="Courier New"/>
                            <w:sz w:val="18"/>
                          </w:rPr>
                        </w:pPr>
                        <w:r>
                          <w:rPr>
                            <w:rFonts w:ascii="Courier New" w:hAnsi="Courier New"/>
                            <w:sz w:val="18"/>
                          </w:rPr>
                          <w:t>}</w:t>
                        </w:r>
                      </w:p>
                      <w:p>
                        <w:pPr>
                          <w:pStyle w:val="Normal"/>
                          <w:spacing w:before="8" w:after="0"/>
                          <w:rPr>
                            <w:rFonts w:ascii="Courier New" w:hAnsi="Courier New"/>
                            <w:sz w:val="24"/>
                          </w:rPr>
                        </w:pPr>
                        <w:r>
                          <w:rPr>
                            <w:rFonts w:ascii="Courier New" w:hAnsi="Courier New"/>
                            <w:sz w:val="24"/>
                          </w:rPr>
                        </w:r>
                      </w:p>
                      <w:p>
                        <w:pPr>
                          <w:pStyle w:val="Normal"/>
                          <w:spacing w:lineRule="atLeast" w:line="280"/>
                          <w:ind w:left="1317" w:hanging="432"/>
                          <w:rPr>
                            <w:rFonts w:ascii="Courier New" w:hAnsi="Courier New"/>
                            <w:sz w:val="18"/>
                          </w:rPr>
                        </w:pPr>
                        <w:r>
                          <w:rPr>
                            <w:rFonts w:ascii="Courier New" w:hAnsi="Courier New"/>
                            <w:sz w:val="18"/>
                          </w:rPr>
                          <w:t xml:space="preserve">fun downloadFile(url: String) { </w:t>
                        </w:r>
                        <w:r>
                          <w:rPr>
                            <w:rFonts w:ascii="Courier New" w:hAnsi="Courier New"/>
                            <w:spacing w:val="-2"/>
                            <w:sz w:val="18"/>
                          </w:rPr>
                          <w:t>downloadResult.addSource(downloadRepository</w:t>
                        </w:r>
                      </w:p>
                      <w:p>
                        <w:pPr>
                          <w:pStyle w:val="Normal"/>
                          <w:spacing w:lineRule="auto" w:line="259"/>
                          <w:ind w:left="1749" w:right="1274" w:hanging="216"/>
                          <w:rPr>
                            <w:rFonts w:ascii="Courier New" w:hAnsi="Courier New"/>
                            <w:sz w:val="18"/>
                          </w:rPr>
                        </w:pPr>
                        <w:r>
                          <w:rPr>
                            <w:rFonts w:ascii="Courier New" w:hAnsi="Courier New"/>
                            <w:sz w:val="18"/>
                          </w:rPr>
                          <w:t xml:space="preserve">.downloadFile(url)) { </w:t>
                        </w:r>
                        <w:r>
                          <w:rPr>
                            <w:rFonts w:ascii="Courier New" w:hAnsi="Courier New"/>
                            <w:spacing w:val="-2"/>
                            <w:sz w:val="18"/>
                          </w:rPr>
                          <w:t>downloadResult.postValue(it)</w:t>
                        </w:r>
                      </w:p>
                      <w:p>
                        <w:pPr>
                          <w:pStyle w:val="Normal"/>
                          <w:spacing w:before="56" w:after="0"/>
                          <w:ind w:left="1317"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235" w:before="133" w:after="0"/>
                          <w:ind w:left="1101" w:right="1185" w:hanging="216"/>
                          <w:rPr>
                            <w:rFonts w:ascii="Courier New" w:hAnsi="Courier New"/>
                            <w:sz w:val="18"/>
                          </w:rPr>
                        </w:pPr>
                        <w:r>
                          <w:rPr>
                            <w:rFonts w:ascii="Courier New" w:hAnsi="Courier New"/>
                            <w:sz w:val="18"/>
                          </w:rPr>
                          <w:t>fun</w:t>
                        </w:r>
                        <w:r>
                          <w:rPr>
                            <w:rFonts w:ascii="Courier New" w:hAnsi="Courier New"/>
                            <w:spacing w:val="-14"/>
                            <w:sz w:val="18"/>
                          </w:rPr>
                          <w:t xml:space="preserve"> </w:t>
                        </w:r>
                        <w:r>
                          <w:rPr>
                            <w:rFonts w:ascii="Courier New" w:hAnsi="Courier New"/>
                            <w:sz w:val="18"/>
                          </w:rPr>
                          <w:t>getDownloadLiveData():</w:t>
                        </w:r>
                        <w:r>
                          <w:rPr>
                            <w:rFonts w:ascii="Courier New" w:hAnsi="Courier New"/>
                            <w:spacing w:val="-14"/>
                            <w:sz w:val="18"/>
                          </w:rPr>
                          <w:t xml:space="preserve"> </w:t>
                        </w:r>
                        <w:r>
                          <w:rPr>
                            <w:rFonts w:ascii="Courier New" w:hAnsi="Courier New"/>
                            <w:sz w:val="18"/>
                          </w:rPr>
                          <w:t>LiveData&lt;Result&lt;Unit&gt;&gt;</w:t>
                        </w:r>
                        <w:r>
                          <w:rPr>
                            <w:rFonts w:ascii="Courier New" w:hAnsi="Courier New"/>
                            <w:spacing w:val="-14"/>
                            <w:sz w:val="18"/>
                          </w:rPr>
                          <w:t xml:space="preserve"> </w:t>
                        </w:r>
                        <w:r>
                          <w:rPr>
                            <w:rFonts w:ascii="Courier New" w:hAnsi="Courier New"/>
                            <w:sz w:val="18"/>
                          </w:rPr>
                          <w:t xml:space="preserve">= </w:t>
                        </w:r>
                        <w:r>
                          <w:rPr>
                            <w:rFonts w:ascii="Courier New" w:hAnsi="Courier New"/>
                            <w:spacing w:val="-2"/>
                            <w:sz w:val="18"/>
                          </w:rPr>
                          <w:t>downloadResult</w:t>
                        </w:r>
                      </w:p>
                      <w:p>
                        <w:pPr>
                          <w:pStyle w:val="Normal"/>
                          <w:spacing w:before="2" w:after="0"/>
                          <w:rPr>
                            <w:rFonts w:ascii="Courier New" w:hAnsi="Courier New"/>
                            <w:sz w:val="26"/>
                          </w:rPr>
                        </w:pPr>
                        <w:r>
                          <w:rPr>
                            <w:rFonts w:ascii="Courier New" w:hAnsi="Courier New"/>
                            <w:sz w:val="26"/>
                          </w:rPr>
                        </w:r>
                      </w:p>
                      <w:p>
                        <w:pPr>
                          <w:pStyle w:val="Normal"/>
                          <w:ind w:left="453" w:hanging="0"/>
                          <w:rPr>
                            <w:rFonts w:ascii="Courier New" w:hAnsi="Courier New"/>
                            <w:sz w:val="18"/>
                          </w:rPr>
                        </w:pPr>
                        <w:r>
                          <w:rPr>
                            <w:rFonts w:ascii="Courier New" w:hAnsi="Courier New"/>
                            <w:sz w:val="18"/>
                          </w:rPr>
                          <w:t>}</w:t>
                        </w:r>
                      </w:p>
                    </w:txbxContent>
                  </v:textbox>
                  <w10:wrap type="square"/>
                </v:rect>
              </v:group>
            </w:pict>
          </mc:Fallback>
        </mc:AlternateContent>
      </w:r>
    </w:p>
    <w:p>
      <w:pPr>
        <w:pStyle w:val="ListParagraph"/>
        <w:numPr>
          <w:ilvl w:val="0"/>
          <w:numId w:val="7"/>
        </w:numPr>
        <w:tabs>
          <w:tab w:val="clear" w:pos="720"/>
          <w:tab w:val="left" w:pos="1274" w:leader="none"/>
        </w:tabs>
        <w:spacing w:before="37" w:after="0"/>
        <w:ind w:left="1274" w:right="265" w:hanging="360"/>
        <w:jc w:val="both"/>
        <w:rPr>
          <w:sz w:val="20"/>
        </w:rPr>
      </w:pPr>
      <w:r>
        <w:rPr>
          <w:sz w:val="20"/>
        </w:rPr>
        <w:t>Now,</w:t>
      </w:r>
      <w:r>
        <w:rPr>
          <w:spacing w:val="-13"/>
          <w:sz w:val="20"/>
        </w:rPr>
        <w:t xml:space="preserve"> </w:t>
      </w:r>
      <w:r>
        <w:rPr>
          <w:sz w:val="20"/>
        </w:rPr>
        <w:t>build</w:t>
      </w:r>
      <w:r>
        <w:rPr>
          <w:spacing w:val="-13"/>
          <w:sz w:val="20"/>
        </w:rPr>
        <w:t xml:space="preserve"> </w:t>
      </w:r>
      <w:r>
        <w:rPr>
          <w:sz w:val="20"/>
        </w:rPr>
        <w:t>the</w:t>
      </w:r>
      <w:r>
        <w:rPr>
          <w:spacing w:val="-13"/>
          <w:sz w:val="20"/>
        </w:rPr>
        <w:t xml:space="preserve"> </w:t>
      </w:r>
      <w:r>
        <w:rPr>
          <w:sz w:val="20"/>
        </w:rPr>
        <w:t>UI.</w:t>
      </w:r>
      <w:r>
        <w:rPr>
          <w:spacing w:val="-13"/>
          <w:sz w:val="20"/>
        </w:rPr>
        <w:t xml:space="preserve"> </w:t>
      </w:r>
      <w:r>
        <w:rPr>
          <w:sz w:val="20"/>
        </w:rPr>
        <w:t>Create</w:t>
      </w:r>
      <w:r>
        <w:rPr>
          <w:spacing w:val="-13"/>
          <w:sz w:val="20"/>
        </w:rPr>
        <w:t xml:space="preserve"> </w:t>
      </w:r>
      <w:r>
        <w:rPr>
          <w:sz w:val="20"/>
        </w:rPr>
        <w:t>the</w:t>
      </w:r>
      <w:r>
        <w:rPr>
          <w:spacing w:val="-13"/>
          <w:sz w:val="20"/>
        </w:rPr>
        <w:t xml:space="preserve"> </w:t>
      </w:r>
      <w:r>
        <w:rPr>
          <w:rFonts w:ascii="Courier New" w:hAnsi="Courier New"/>
          <w:b/>
        </w:rPr>
        <w:t>activity_main.xml</w:t>
      </w:r>
      <w:r>
        <w:rPr>
          <w:rFonts w:ascii="Courier New" w:hAnsi="Courier New"/>
          <w:b/>
          <w:spacing w:val="-33"/>
        </w:rPr>
        <w:t xml:space="preserve"> </w:t>
      </w:r>
      <w:r>
        <w:rPr>
          <w:sz w:val="20"/>
        </w:rPr>
        <w:t>file</w:t>
      </w:r>
      <w:r>
        <w:rPr>
          <w:spacing w:val="-13"/>
          <w:sz w:val="20"/>
        </w:rPr>
        <w:t xml:space="preserve"> </w:t>
      </w:r>
      <w:r>
        <w:rPr>
          <w:sz w:val="20"/>
        </w:rPr>
        <w:t>in</w:t>
      </w:r>
      <w:r>
        <w:rPr>
          <w:spacing w:val="-13"/>
          <w:sz w:val="20"/>
        </w:rPr>
        <w:t xml:space="preserve"> </w:t>
      </w:r>
      <w:r>
        <w:rPr>
          <w:sz w:val="20"/>
        </w:rPr>
        <w:t>the</w:t>
      </w:r>
      <w:r>
        <w:rPr>
          <w:spacing w:val="-13"/>
          <w:sz w:val="20"/>
        </w:rPr>
        <w:t xml:space="preserve"> </w:t>
      </w:r>
      <w:r>
        <w:rPr>
          <w:rFonts w:ascii="Courier New" w:hAnsi="Courier New"/>
          <w:b/>
        </w:rPr>
        <w:t>layout</w:t>
      </w:r>
      <w:r>
        <w:rPr>
          <w:rFonts w:ascii="Courier New" w:hAnsi="Courier New"/>
          <w:b/>
          <w:spacing w:val="-33"/>
        </w:rPr>
        <w:t xml:space="preserve"> </w:t>
      </w:r>
      <w:r>
        <w:rPr>
          <w:sz w:val="20"/>
        </w:rPr>
        <w:t>folder, which</w:t>
      </w:r>
      <w:r>
        <w:rPr>
          <w:spacing w:val="-13"/>
          <w:sz w:val="20"/>
        </w:rPr>
        <w:t xml:space="preserve"> </w:t>
      </w:r>
      <w:r>
        <w:rPr>
          <w:sz w:val="20"/>
        </w:rPr>
        <w:t>will</w:t>
      </w:r>
      <w:r>
        <w:rPr>
          <w:spacing w:val="-13"/>
          <w:sz w:val="20"/>
        </w:rPr>
        <w:t xml:space="preserve"> </w:t>
      </w:r>
      <w:r>
        <w:rPr>
          <w:sz w:val="20"/>
        </w:rPr>
        <w:t>contain</w:t>
      </w:r>
      <w:r>
        <w:rPr>
          <w:spacing w:val="-13"/>
          <w:sz w:val="20"/>
        </w:rPr>
        <w:t xml:space="preserve"> </w:t>
      </w:r>
      <w:r>
        <w:rPr>
          <w:rFonts w:ascii="Courier New" w:hAnsi="Courier New"/>
          <w:b/>
        </w:rPr>
        <w:t>RecyclerView</w:t>
      </w:r>
      <w:r>
        <w:rPr>
          <w:rFonts w:ascii="Courier New" w:hAnsi="Courier New"/>
          <w:b/>
          <w:spacing w:val="-33"/>
        </w:rPr>
        <w:t xml:space="preserve"> </w:t>
      </w:r>
      <w:r>
        <w:rPr>
          <w:sz w:val="20"/>
        </w:rPr>
        <w:t>and</w:t>
      </w:r>
      <w:r>
        <w:rPr>
          <w:spacing w:val="-13"/>
          <w:sz w:val="20"/>
        </w:rPr>
        <w:t xml:space="preserve"> </w:t>
      </w:r>
      <w:r>
        <w:rPr>
          <w:rFonts w:ascii="Courier New" w:hAnsi="Courier New"/>
          <w:b/>
        </w:rPr>
        <w:t>ProgressBar</w:t>
      </w:r>
      <w:r>
        <w:rPr>
          <w:sz w:val="20"/>
        </w:rPr>
        <w:t>,</w:t>
      </w:r>
      <w:r>
        <w:rPr>
          <w:spacing w:val="-13"/>
          <w:sz w:val="20"/>
        </w:rPr>
        <w:t xml:space="preserve"> </w:t>
      </w:r>
      <w:r>
        <w:rPr>
          <w:sz w:val="20"/>
        </w:rPr>
        <w:t>which</w:t>
      </w:r>
      <w:r>
        <w:rPr>
          <w:spacing w:val="-5"/>
          <w:sz w:val="20"/>
        </w:rPr>
        <w:t xml:space="preserve"> </w:t>
      </w:r>
      <w:r>
        <w:rPr>
          <w:sz w:val="20"/>
        </w:rPr>
        <w:t>is</w:t>
      </w:r>
      <w:r>
        <w:rPr>
          <w:spacing w:val="-4"/>
          <w:sz w:val="20"/>
        </w:rPr>
        <w:t xml:space="preserve"> </w:t>
      </w:r>
      <w:r>
        <w:rPr>
          <w:sz w:val="20"/>
        </w:rPr>
        <w:t>indefinite</w:t>
      </w:r>
      <w:r>
        <w:rPr>
          <w:spacing w:val="-4"/>
          <w:sz w:val="20"/>
        </w:rPr>
        <w:t xml:space="preserve"> </w:t>
      </w:r>
      <w:r>
        <w:rPr>
          <w:sz w:val="20"/>
        </w:rPr>
        <w:t>and can be used to show the status of the download request:</w:t>
      </w:r>
    </w:p>
    <w:p>
      <w:pPr>
        <w:pStyle w:val="Normal"/>
        <w:spacing w:before="212" w:after="0"/>
        <w:ind w:left="824" w:hanging="0"/>
        <w:rPr>
          <w:rFonts w:ascii="Courier New" w:hAnsi="Courier New"/>
          <w:b/>
          <w:b/>
          <w:sz w:val="18"/>
        </w:rPr>
      </w:pPr>
      <w:r>
        <w:rPr>
          <w:rFonts w:ascii="Courier New" w:hAnsi="Courier New"/>
          <w:b/>
          <w:spacing w:val="-2"/>
          <w:sz w:val="18"/>
        </w:rPr>
        <w:t>activity_main.xml</w:t>
      </w:r>
    </w:p>
    <w:p>
      <w:pPr>
        <w:pStyle w:val="TextBody"/>
        <w:spacing w:before="2" w:after="0"/>
        <w:rPr>
          <w:rFonts w:ascii="Courier New" w:hAnsi="Courier New"/>
          <w:b/>
          <w:b/>
          <w:sz w:val="5"/>
        </w:rPr>
      </w:pPr>
      <w:r>
        <w:rPr>
          <w:rFonts w:ascii="Courier New" w:hAnsi="Courier New"/>
          <w:b/>
          <w:sz w:val="5"/>
        </w:rPr>
        <mc:AlternateContent>
          <mc:Choice Requires="wpg">
            <w:drawing>
              <wp:anchor behindDoc="0" distT="0" distB="5080" distL="0" distR="4445" simplePos="0" locked="0" layoutInCell="0" allowOverlap="1" relativeHeight="1845" wp14:anchorId="45B3D25D">
                <wp:simplePos x="0" y="0"/>
                <wp:positionH relativeFrom="page">
                  <wp:posOffset>1120140</wp:posOffset>
                </wp:positionH>
                <wp:positionV relativeFrom="paragraph">
                  <wp:posOffset>52070</wp:posOffset>
                </wp:positionV>
                <wp:extent cx="5074920" cy="2624455"/>
                <wp:effectExtent l="0" t="635" r="635" b="0"/>
                <wp:wrapTopAndBottom/>
                <wp:docPr id="1266" name="docshapegroup998"/>
                <a:graphic xmlns:a="http://schemas.openxmlformats.org/drawingml/2006/main">
                  <a:graphicData uri="http://schemas.microsoft.com/office/word/2010/wordprocessingGroup">
                    <wpg:wgp>
                      <wpg:cNvGrpSpPr/>
                      <wpg:grpSpPr>
                        <a:xfrm>
                          <a:off x="0" y="0"/>
                          <a:ext cx="5074920" cy="2624400"/>
                          <a:chOff x="0" y="0"/>
                          <a:chExt cx="5074920" cy="2624400"/>
                        </a:xfrm>
                      </wpg:grpSpPr>
                      <wps:wsp>
                        <wps:cNvSpPr/>
                        <wps:spPr>
                          <a:xfrm>
                            <a:off x="0" y="6480"/>
                            <a:ext cx="5074920" cy="2611800"/>
                          </a:xfrm>
                          <a:prstGeom prst="rect">
                            <a:avLst/>
                          </a:prstGeom>
                          <a:solidFill>
                            <a:srgbClr val="f6f6f6"/>
                          </a:solidFill>
                          <a:ln w="0">
                            <a:noFill/>
                          </a:ln>
                        </wps:spPr>
                        <wps:style>
                          <a:lnRef idx="0"/>
                          <a:fillRef idx="0"/>
                          <a:effectRef idx="0"/>
                          <a:fontRef idx="minor"/>
                        </wps:style>
                        <wps:bodyPr/>
                      </wps:wsp>
                      <wps:wsp>
                        <wps:cNvSpPr/>
                        <wps:spPr>
                          <a:xfrm>
                            <a:off x="0" y="0"/>
                            <a:ext cx="5074920" cy="2624400"/>
                          </a:xfrm>
                          <a:custGeom>
                            <a:avLst/>
                            <a:gdLst>
                              <a:gd name="textAreaLeft" fmla="*/ 0 w 2877120"/>
                              <a:gd name="textAreaRight" fmla="*/ 2879280 w 2877120"/>
                              <a:gd name="textAreaTop" fmla="*/ 0 h 1487880"/>
                              <a:gd name="textAreaBottom" fmla="*/ 1490040 h 1487880"/>
                            </a:gdLst>
                            <a:ahLst/>
                            <a:rect l="textAreaLeft" t="textAreaTop" r="textAreaRight" b="textAreaBottom"/>
                            <a:pathLst>
                              <a:path w="7992" h="4133">
                                <a:moveTo>
                                  <a:pt x="7992" y="4112"/>
                                </a:moveTo>
                                <a:lnTo>
                                  <a:pt x="0" y="4112"/>
                                </a:lnTo>
                                <a:lnTo>
                                  <a:pt x="0" y="4132"/>
                                </a:lnTo>
                                <a:lnTo>
                                  <a:pt x="7992" y="4132"/>
                                </a:lnTo>
                                <a:lnTo>
                                  <a:pt x="7992" y="4112"/>
                                </a:lnTo>
                                <a:close/>
                                <a:moveTo>
                                  <a:pt x="7992" y="0"/>
                                </a:moveTo>
                                <a:lnTo>
                                  <a:pt x="0" y="0"/>
                                </a:lnTo>
                                <a:lnTo>
                                  <a:pt x="0" y="20"/>
                                </a:lnTo>
                                <a:lnTo>
                                  <a:pt x="7992" y="20"/>
                                </a:lnTo>
                                <a:lnTo>
                                  <a:pt x="7992" y="0"/>
                                </a:lnTo>
                                <a:close/>
                              </a:path>
                            </a:pathLst>
                          </a:custGeom>
                          <a:solidFill>
                            <a:srgbClr val="575756"/>
                          </a:solidFill>
                          <a:ln w="0">
                            <a:noFill/>
                          </a:ln>
                        </wps:spPr>
                        <wps:style>
                          <a:lnRef idx="0"/>
                          <a:fillRef idx="0"/>
                          <a:effectRef idx="0"/>
                          <a:fontRef idx="minor"/>
                        </wps:style>
                        <wps:bodyPr/>
                      </wps:wsp>
                      <wps:wsp>
                        <wps:cNvSpPr/>
                        <wps:spPr>
                          <a:xfrm>
                            <a:off x="57240" y="56520"/>
                            <a:ext cx="130680" cy="2516040"/>
                          </a:xfrm>
                          <a:prstGeom prst="rect">
                            <a:avLst/>
                          </a:prstGeom>
                          <a:noFill/>
                          <a:ln w="0">
                            <a:noFill/>
                          </a:ln>
                        </wps:spPr>
                        <wps:style>
                          <a:lnRef idx="0"/>
                          <a:fillRef idx="0"/>
                          <a:effectRef idx="0"/>
                          <a:fontRef idx="minor"/>
                        </wps:style>
                        <wps:txbx>
                          <w:txbxContent>
                            <w:p>
                              <w:pPr>
                                <w:pStyle w:val="Normal"/>
                                <w:spacing w:lineRule="exact" w:line="181"/>
                                <w:rPr>
                                  <w:rFonts w:ascii="Courier New" w:hAnsi="Courier New"/>
                                  <w:sz w:val="16"/>
                                </w:rPr>
                              </w:pPr>
                              <w:r>
                                <w:rPr>
                                  <w:rFonts w:ascii="Courier New" w:hAnsi="Courier New"/>
                                  <w:sz w:val="16"/>
                                </w:rPr>
                                <w:t>9</w:t>
                              </w:r>
                            </w:p>
                            <w:p>
                              <w:pPr>
                                <w:pStyle w:val="Normal"/>
                                <w:spacing w:lineRule="exact" w:line="180"/>
                                <w:rPr>
                                  <w:rFonts w:ascii="Courier New" w:hAnsi="Courier New"/>
                                  <w:sz w:val="16"/>
                                </w:rPr>
                              </w:pPr>
                              <w:r>
                                <w:rPr>
                                  <w:rFonts w:ascii="Courier New" w:hAnsi="Courier New"/>
                                  <w:spacing w:val="-5"/>
                                  <w:sz w:val="16"/>
                                </w:rPr>
                                <w:t>10</w:t>
                              </w:r>
                            </w:p>
                            <w:p>
                              <w:pPr>
                                <w:pStyle w:val="Normal"/>
                                <w:spacing w:lineRule="exact" w:line="180"/>
                                <w:rPr>
                                  <w:rFonts w:ascii="Courier New" w:hAnsi="Courier New"/>
                                  <w:sz w:val="16"/>
                                </w:rPr>
                              </w:pPr>
                              <w:r>
                                <w:rPr>
                                  <w:rFonts w:ascii="Courier New" w:hAnsi="Courier New"/>
                                  <w:spacing w:val="-5"/>
                                  <w:sz w:val="16"/>
                                </w:rPr>
                                <w:t>11</w:t>
                              </w:r>
                            </w:p>
                            <w:p>
                              <w:pPr>
                                <w:pStyle w:val="Normal"/>
                                <w:spacing w:lineRule="exact" w:line="180"/>
                                <w:rPr>
                                  <w:rFonts w:ascii="Courier New" w:hAnsi="Courier New"/>
                                  <w:sz w:val="16"/>
                                </w:rPr>
                              </w:pPr>
                              <w:r>
                                <w:rPr>
                                  <w:rFonts w:ascii="Courier New" w:hAnsi="Courier New"/>
                                  <w:spacing w:val="-5"/>
                                  <w:sz w:val="16"/>
                                </w:rPr>
                                <w:t>12</w:t>
                              </w:r>
                            </w:p>
                            <w:p>
                              <w:pPr>
                                <w:pStyle w:val="Normal"/>
                                <w:spacing w:lineRule="exact" w:line="180"/>
                                <w:rPr>
                                  <w:rFonts w:ascii="Courier New" w:hAnsi="Courier New"/>
                                  <w:sz w:val="16"/>
                                </w:rPr>
                              </w:pPr>
                              <w:r>
                                <w:rPr>
                                  <w:rFonts w:ascii="Courier New" w:hAnsi="Courier New"/>
                                  <w:spacing w:val="-5"/>
                                  <w:sz w:val="16"/>
                                </w:rPr>
                                <w:t>13</w:t>
                              </w:r>
                            </w:p>
                            <w:p>
                              <w:pPr>
                                <w:pStyle w:val="Normal"/>
                                <w:spacing w:lineRule="exact" w:line="180"/>
                                <w:rPr>
                                  <w:rFonts w:ascii="Courier New" w:hAnsi="Courier New"/>
                                  <w:sz w:val="16"/>
                                </w:rPr>
                              </w:pPr>
                              <w:r>
                                <w:rPr>
                                  <w:rFonts w:ascii="Courier New" w:hAnsi="Courier New"/>
                                  <w:spacing w:val="-5"/>
                                  <w:sz w:val="16"/>
                                </w:rPr>
                                <w:t>14</w:t>
                              </w:r>
                            </w:p>
                            <w:p>
                              <w:pPr>
                                <w:pStyle w:val="Normal"/>
                                <w:spacing w:lineRule="exact" w:line="180"/>
                                <w:rPr>
                                  <w:rFonts w:ascii="Courier New" w:hAnsi="Courier New"/>
                                  <w:sz w:val="16"/>
                                </w:rPr>
                              </w:pPr>
                              <w:r>
                                <w:rPr>
                                  <w:rFonts w:ascii="Courier New" w:hAnsi="Courier New"/>
                                  <w:spacing w:val="-5"/>
                                  <w:sz w:val="16"/>
                                </w:rPr>
                                <w:t>15</w:t>
                              </w:r>
                            </w:p>
                            <w:p>
                              <w:pPr>
                                <w:pStyle w:val="Normal"/>
                                <w:spacing w:lineRule="exact" w:line="180"/>
                                <w:rPr>
                                  <w:rFonts w:ascii="Courier New" w:hAnsi="Courier New"/>
                                  <w:sz w:val="16"/>
                                </w:rPr>
                              </w:pPr>
                              <w:r>
                                <w:rPr>
                                  <w:rFonts w:ascii="Courier New" w:hAnsi="Courier New"/>
                                  <w:spacing w:val="-5"/>
                                  <w:sz w:val="16"/>
                                </w:rPr>
                                <w:t>16</w:t>
                              </w:r>
                            </w:p>
                            <w:p>
                              <w:pPr>
                                <w:pStyle w:val="Normal"/>
                                <w:spacing w:lineRule="exact" w:line="180"/>
                                <w:rPr>
                                  <w:rFonts w:ascii="Courier New" w:hAnsi="Courier New"/>
                                  <w:sz w:val="16"/>
                                </w:rPr>
                              </w:pPr>
                              <w:r>
                                <w:rPr>
                                  <w:rFonts w:ascii="Courier New" w:hAnsi="Courier New"/>
                                  <w:spacing w:val="-5"/>
                                  <w:sz w:val="16"/>
                                </w:rPr>
                                <w:t>17</w:t>
                              </w:r>
                            </w:p>
                            <w:p>
                              <w:pPr>
                                <w:pStyle w:val="Normal"/>
                                <w:spacing w:lineRule="exact" w:line="180"/>
                                <w:rPr>
                                  <w:rFonts w:ascii="Courier New" w:hAnsi="Courier New"/>
                                  <w:sz w:val="16"/>
                                </w:rPr>
                              </w:pPr>
                              <w:r>
                                <w:rPr>
                                  <w:rFonts w:ascii="Courier New" w:hAnsi="Courier New"/>
                                  <w:spacing w:val="-5"/>
                                  <w:sz w:val="16"/>
                                </w:rPr>
                                <w:t>18</w:t>
                              </w:r>
                            </w:p>
                            <w:p>
                              <w:pPr>
                                <w:pStyle w:val="Normal"/>
                                <w:spacing w:lineRule="exact" w:line="180"/>
                                <w:rPr>
                                  <w:rFonts w:ascii="Courier New" w:hAnsi="Courier New"/>
                                  <w:sz w:val="16"/>
                                </w:rPr>
                              </w:pPr>
                              <w:r>
                                <w:rPr>
                                  <w:rFonts w:ascii="Courier New" w:hAnsi="Courier New"/>
                                  <w:spacing w:val="-5"/>
                                  <w:sz w:val="16"/>
                                </w:rPr>
                                <w:t>19</w:t>
                              </w:r>
                            </w:p>
                            <w:p>
                              <w:pPr>
                                <w:pStyle w:val="Normal"/>
                                <w:spacing w:lineRule="exact" w:line="180"/>
                                <w:rPr>
                                  <w:rFonts w:ascii="Courier New" w:hAnsi="Courier New"/>
                                  <w:sz w:val="16"/>
                                </w:rPr>
                              </w:pPr>
                              <w:r>
                                <w:rPr>
                                  <w:rFonts w:ascii="Courier New" w:hAnsi="Courier New"/>
                                  <w:spacing w:val="-5"/>
                                  <w:sz w:val="16"/>
                                </w:rPr>
                                <w:t>20</w:t>
                              </w:r>
                            </w:p>
                            <w:p>
                              <w:pPr>
                                <w:pStyle w:val="Normal"/>
                                <w:spacing w:lineRule="exact" w:line="180"/>
                                <w:rPr>
                                  <w:rFonts w:ascii="Courier New" w:hAnsi="Courier New"/>
                                  <w:sz w:val="16"/>
                                </w:rPr>
                              </w:pPr>
                              <w:r>
                                <w:rPr>
                                  <w:rFonts w:ascii="Courier New" w:hAnsi="Courier New"/>
                                  <w:spacing w:val="-5"/>
                                  <w:sz w:val="16"/>
                                </w:rPr>
                                <w:t>21</w:t>
                              </w:r>
                            </w:p>
                            <w:p>
                              <w:pPr>
                                <w:pStyle w:val="Normal"/>
                                <w:spacing w:lineRule="exact" w:line="180"/>
                                <w:rPr>
                                  <w:rFonts w:ascii="Courier New" w:hAnsi="Courier New"/>
                                  <w:sz w:val="16"/>
                                </w:rPr>
                              </w:pPr>
                              <w:r>
                                <w:rPr>
                                  <w:rFonts w:ascii="Courier New" w:hAnsi="Courier New"/>
                                  <w:spacing w:val="-5"/>
                                  <w:sz w:val="16"/>
                                </w:rPr>
                                <w:t>22</w:t>
                              </w:r>
                            </w:p>
                            <w:p>
                              <w:pPr>
                                <w:pStyle w:val="Normal"/>
                                <w:spacing w:lineRule="exact" w:line="180"/>
                                <w:rPr>
                                  <w:rFonts w:ascii="Courier New" w:hAnsi="Courier New"/>
                                  <w:sz w:val="16"/>
                                </w:rPr>
                              </w:pPr>
                              <w:r>
                                <w:rPr>
                                  <w:rFonts w:ascii="Courier New" w:hAnsi="Courier New"/>
                                  <w:spacing w:val="-5"/>
                                  <w:sz w:val="16"/>
                                </w:rPr>
                                <w:t>23</w:t>
                              </w:r>
                            </w:p>
                            <w:p>
                              <w:pPr>
                                <w:pStyle w:val="Normal"/>
                                <w:spacing w:lineRule="exact" w:line="180"/>
                                <w:rPr>
                                  <w:rFonts w:ascii="Courier New" w:hAnsi="Courier New"/>
                                  <w:sz w:val="16"/>
                                </w:rPr>
                              </w:pPr>
                              <w:r>
                                <w:rPr>
                                  <w:rFonts w:ascii="Courier New" w:hAnsi="Courier New"/>
                                  <w:spacing w:val="-5"/>
                                  <w:sz w:val="16"/>
                                </w:rPr>
                                <w:t>24</w:t>
                              </w:r>
                            </w:p>
                            <w:p>
                              <w:pPr>
                                <w:pStyle w:val="Normal"/>
                                <w:spacing w:lineRule="exact" w:line="180"/>
                                <w:rPr>
                                  <w:rFonts w:ascii="Courier New" w:hAnsi="Courier New"/>
                                  <w:sz w:val="16"/>
                                </w:rPr>
                              </w:pPr>
                              <w:r>
                                <w:rPr>
                                  <w:rFonts w:ascii="Courier New" w:hAnsi="Courier New"/>
                                  <w:spacing w:val="-5"/>
                                  <w:sz w:val="16"/>
                                </w:rPr>
                                <w:t>25</w:t>
                              </w:r>
                            </w:p>
                            <w:p>
                              <w:pPr>
                                <w:pStyle w:val="Normal"/>
                                <w:spacing w:lineRule="exact" w:line="180"/>
                                <w:rPr>
                                  <w:rFonts w:ascii="Courier New" w:hAnsi="Courier New"/>
                                  <w:sz w:val="16"/>
                                </w:rPr>
                              </w:pPr>
                              <w:r>
                                <w:rPr>
                                  <w:rFonts w:ascii="Courier New" w:hAnsi="Courier New"/>
                                  <w:spacing w:val="-5"/>
                                  <w:sz w:val="16"/>
                                </w:rPr>
                                <w:t>26</w:t>
                              </w:r>
                            </w:p>
                            <w:p>
                              <w:pPr>
                                <w:pStyle w:val="Normal"/>
                                <w:spacing w:lineRule="exact" w:line="180"/>
                                <w:rPr>
                                  <w:rFonts w:ascii="Courier New" w:hAnsi="Courier New"/>
                                  <w:sz w:val="16"/>
                                </w:rPr>
                              </w:pPr>
                              <w:r>
                                <w:rPr>
                                  <w:rFonts w:ascii="Courier New" w:hAnsi="Courier New"/>
                                  <w:spacing w:val="-5"/>
                                  <w:sz w:val="16"/>
                                </w:rPr>
                                <w:t>27</w:t>
                              </w:r>
                            </w:p>
                            <w:p>
                              <w:pPr>
                                <w:pStyle w:val="Normal"/>
                                <w:spacing w:lineRule="exact" w:line="180"/>
                                <w:rPr>
                                  <w:rFonts w:ascii="Courier New" w:hAnsi="Courier New"/>
                                  <w:sz w:val="16"/>
                                </w:rPr>
                              </w:pPr>
                              <w:r>
                                <w:rPr>
                                  <w:rFonts w:ascii="Courier New" w:hAnsi="Courier New"/>
                                  <w:spacing w:val="-5"/>
                                  <w:sz w:val="16"/>
                                </w:rPr>
                                <w:t>28</w:t>
                              </w:r>
                            </w:p>
                            <w:p>
                              <w:pPr>
                                <w:pStyle w:val="Normal"/>
                                <w:spacing w:lineRule="exact" w:line="180"/>
                                <w:rPr>
                                  <w:rFonts w:ascii="Courier New" w:hAnsi="Courier New"/>
                                  <w:sz w:val="16"/>
                                </w:rPr>
                              </w:pPr>
                              <w:r>
                                <w:rPr>
                                  <w:rFonts w:ascii="Courier New" w:hAnsi="Courier New"/>
                                  <w:spacing w:val="-5"/>
                                  <w:sz w:val="16"/>
                                </w:rPr>
                                <w:t>29</w:t>
                              </w:r>
                            </w:p>
                            <w:p>
                              <w:pPr>
                                <w:pStyle w:val="Normal"/>
                                <w:spacing w:lineRule="exact" w:line="181"/>
                                <w:rPr>
                                  <w:rFonts w:ascii="Courier New" w:hAnsi="Courier New"/>
                                  <w:sz w:val="16"/>
                                </w:rPr>
                              </w:pPr>
                              <w:r>
                                <w:rPr>
                                  <w:rFonts w:ascii="Courier New" w:hAnsi="Courier New"/>
                                  <w:spacing w:val="-5"/>
                                  <w:sz w:val="16"/>
                                </w:rPr>
                                <w:t>30</w:t>
                              </w:r>
                            </w:p>
                          </w:txbxContent>
                        </wps:txbx>
                        <wps:bodyPr lIns="0" rIns="0" tIns="0" bIns="0" anchor="t">
                          <a:noAutofit/>
                        </wps:bodyPr>
                      </wps:wsp>
                      <wps:wsp>
                        <wps:cNvSpPr/>
                        <wps:spPr>
                          <a:xfrm>
                            <a:off x="361800" y="56520"/>
                            <a:ext cx="3182760" cy="911880"/>
                          </a:xfrm>
                          <a:prstGeom prst="rect">
                            <a:avLst/>
                          </a:prstGeom>
                          <a:noFill/>
                          <a:ln w="0">
                            <a:noFill/>
                          </a:ln>
                        </wps:spPr>
                        <wps:style>
                          <a:lnRef idx="0"/>
                          <a:fillRef idx="0"/>
                          <a:effectRef idx="0"/>
                          <a:fontRef idx="minor"/>
                        </wps:style>
                        <wps:txbx>
                          <w:txbxContent>
                            <w:p>
                              <w:pPr>
                                <w:pStyle w:val="Normal"/>
                                <w:ind w:left="480" w:hanging="480"/>
                                <w:rPr>
                                  <w:rFonts w:ascii="Courier New" w:hAnsi="Courier New"/>
                                  <w:sz w:val="16"/>
                                </w:rPr>
                              </w:pPr>
                              <w:r>
                                <w:rPr>
                                  <w:rFonts w:ascii="Courier New" w:hAnsi="Courier New"/>
                                  <w:spacing w:val="-2"/>
                                  <w:sz w:val="16"/>
                                </w:rPr>
                                <w:t xml:space="preserve">&lt;androidx.recyclerview.widget.RecyclerView android:id="@+id/activity_main_recycler_view" android:layout_width="0dp" android:layout_height="0dp" app:layout_constraintBottom_toBottomOf="parent" app:layout_constraintLeft_toLeftOf="parent" app:layout_constraintRight_toRightOf="parent" </w:t>
                              </w:r>
                              <w:r>
                                <w:rPr>
                                  <w:rFonts w:ascii="Courier New" w:hAnsi="Courier New"/>
                                  <w:sz w:val="16"/>
                                </w:rPr>
                                <w:t>app:layout_constraintTop_toTopOf="parent" /&gt;</w:t>
                              </w:r>
                            </w:p>
                          </w:txbxContent>
                        </wps:txbx>
                        <wps:bodyPr lIns="0" rIns="0" tIns="0" bIns="0" anchor="t">
                          <a:noAutofit/>
                        </wps:bodyPr>
                      </wps:wsp>
                      <wps:wsp>
                        <wps:cNvSpPr/>
                        <wps:spPr>
                          <a:xfrm>
                            <a:off x="423000" y="1085040"/>
                            <a:ext cx="3182760" cy="1487160"/>
                          </a:xfrm>
                          <a:prstGeom prst="rect">
                            <a:avLst/>
                          </a:prstGeom>
                          <a:noFill/>
                          <a:ln w="0">
                            <a:noFill/>
                          </a:ln>
                        </wps:spPr>
                        <wps:style>
                          <a:lnRef idx="0"/>
                          <a:fillRef idx="0"/>
                          <a:effectRef idx="0"/>
                          <a:fontRef idx="minor"/>
                        </wps:style>
                        <wps:txbx>
                          <w:txbxContent>
                            <w:p>
                              <w:pPr>
                                <w:pStyle w:val="Normal"/>
                                <w:spacing w:lineRule="exact" w:line="181"/>
                                <w:rPr>
                                  <w:rFonts w:ascii="Courier New" w:hAnsi="Courier New"/>
                                  <w:sz w:val="16"/>
                                </w:rPr>
                              </w:pPr>
                              <w:r>
                                <w:rPr>
                                  <w:rFonts w:ascii="Courier New" w:hAnsi="Courier New"/>
                                  <w:spacing w:val="-2"/>
                                  <w:sz w:val="16"/>
                                </w:rPr>
                                <w:t>&lt;ProgressBar</w:t>
                              </w:r>
                            </w:p>
                            <w:p>
                              <w:pPr>
                                <w:pStyle w:val="Normal"/>
                                <w:ind w:left="384" w:hanging="0"/>
                                <w:rPr>
                                  <w:rFonts w:ascii="Courier New" w:hAnsi="Courier New"/>
                                  <w:sz w:val="16"/>
                                </w:rPr>
                              </w:pPr>
                              <w:r>
                                <w:rPr>
                                  <w:rFonts w:ascii="Courier New" w:hAnsi="Courier New"/>
                                  <w:spacing w:val="-2"/>
                                  <w:sz w:val="16"/>
                                </w:rPr>
                                <w:t xml:space="preserve">android:id="@+id/activity_main_progress_bar" android:layout_width="wrap_content" android:layout_height="wrap_content" android:elevation="5dp" android:indeterminate="true" android:visibility="gone" app:layout_constraintBottom_toBottomOf="parent" app:layout_constraintLeft_toLeftOf="parent" app:layout_constraintRight_toRightOf="parent" </w:t>
                              </w:r>
                              <w:r>
                                <w:rPr>
                                  <w:rFonts w:ascii="Courier New" w:hAnsi="Courier New"/>
                                  <w:sz w:val="16"/>
                                </w:rPr>
                                <w:t>app:layout_constraintTop_toTopOf="parent" /&gt;</w:t>
                              </w:r>
                            </w:p>
                            <w:p>
                              <w:pPr>
                                <w:pStyle w:val="Normal"/>
                                <w:spacing w:before="8" w:after="0"/>
                                <w:rPr>
                                  <w:rFonts w:ascii="Courier New" w:hAnsi="Courier New"/>
                                  <w:sz w:val="14"/>
                                </w:rPr>
                              </w:pPr>
                              <w:r>
                                <w:rPr>
                                  <w:rFonts w:ascii="Courier New" w:hAnsi="Courier New"/>
                                  <w:sz w:val="14"/>
                                </w:rPr>
                              </w:r>
                            </w:p>
                            <w:p>
                              <w:pPr>
                                <w:pStyle w:val="Normal"/>
                                <w:rPr>
                                  <w:rFonts w:ascii="Courier New" w:hAnsi="Courier New"/>
                                  <w:sz w:val="16"/>
                                </w:rPr>
                              </w:pPr>
                              <w:r>
                                <w:rPr>
                                  <w:rFonts w:ascii="Courier New" w:hAnsi="Courier New"/>
                                  <w:spacing w:val="-2"/>
                                  <w:sz w:val="16"/>
                                </w:rPr>
                                <w:t>&lt;/androidx.constraintlayout.widget.ConstraintLayout&gt;</w:t>
                              </w:r>
                            </w:p>
                          </w:txbxContent>
                        </wps:txbx>
                        <wps:bodyPr lIns="0" rIns="0" tIns="0" bIns="0" anchor="t">
                          <a:noAutofit/>
                        </wps:bodyPr>
                      </wps:wsp>
                    </wpg:wgp>
                  </a:graphicData>
                </a:graphic>
              </wp:anchor>
            </w:drawing>
          </mc:Choice>
          <mc:Fallback>
            <w:pict>
              <v:group id="shape_0" alt="docshapegroup998" style="position:absolute;margin-left:88.2pt;margin-top:4.1pt;width:399.6pt;height:206.65pt" coordorigin="1764,82" coordsize="7992,4133">
                <v:rect id="shape_0" path="m0,0l-2147483645,0l-2147483645,-2147483646l0,-2147483646xe" fillcolor="#f6f6f6" stroked="f" o:allowincell="f" style="position:absolute;left:1764;top:92;width:7991;height:4112;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854;top:171;width:205;height:3961;mso-wrap-style:square;v-text-anchor:top;mso-position-horizontal-relative:page">
                  <v:fill o:detectmouseclick="t" on="false"/>
                  <v:stroke color="#3465a4" joinstyle="round" endcap="flat"/>
                  <v:textbox>
                    <w:txbxContent>
                      <w:p>
                        <w:pPr>
                          <w:pStyle w:val="Normal"/>
                          <w:spacing w:lineRule="exact" w:line="181"/>
                          <w:rPr>
                            <w:rFonts w:ascii="Courier New" w:hAnsi="Courier New"/>
                            <w:sz w:val="16"/>
                          </w:rPr>
                        </w:pPr>
                        <w:r>
                          <w:rPr>
                            <w:rFonts w:ascii="Courier New" w:hAnsi="Courier New"/>
                            <w:sz w:val="16"/>
                          </w:rPr>
                          <w:t>9</w:t>
                        </w:r>
                      </w:p>
                      <w:p>
                        <w:pPr>
                          <w:pStyle w:val="Normal"/>
                          <w:spacing w:lineRule="exact" w:line="180"/>
                          <w:rPr>
                            <w:rFonts w:ascii="Courier New" w:hAnsi="Courier New"/>
                            <w:sz w:val="16"/>
                          </w:rPr>
                        </w:pPr>
                        <w:r>
                          <w:rPr>
                            <w:rFonts w:ascii="Courier New" w:hAnsi="Courier New"/>
                            <w:spacing w:val="-5"/>
                            <w:sz w:val="16"/>
                          </w:rPr>
                          <w:t>10</w:t>
                        </w:r>
                      </w:p>
                      <w:p>
                        <w:pPr>
                          <w:pStyle w:val="Normal"/>
                          <w:spacing w:lineRule="exact" w:line="180"/>
                          <w:rPr>
                            <w:rFonts w:ascii="Courier New" w:hAnsi="Courier New"/>
                            <w:sz w:val="16"/>
                          </w:rPr>
                        </w:pPr>
                        <w:r>
                          <w:rPr>
                            <w:rFonts w:ascii="Courier New" w:hAnsi="Courier New"/>
                            <w:spacing w:val="-5"/>
                            <w:sz w:val="16"/>
                          </w:rPr>
                          <w:t>11</w:t>
                        </w:r>
                      </w:p>
                      <w:p>
                        <w:pPr>
                          <w:pStyle w:val="Normal"/>
                          <w:spacing w:lineRule="exact" w:line="180"/>
                          <w:rPr>
                            <w:rFonts w:ascii="Courier New" w:hAnsi="Courier New"/>
                            <w:sz w:val="16"/>
                          </w:rPr>
                        </w:pPr>
                        <w:r>
                          <w:rPr>
                            <w:rFonts w:ascii="Courier New" w:hAnsi="Courier New"/>
                            <w:spacing w:val="-5"/>
                            <w:sz w:val="16"/>
                          </w:rPr>
                          <w:t>12</w:t>
                        </w:r>
                      </w:p>
                      <w:p>
                        <w:pPr>
                          <w:pStyle w:val="Normal"/>
                          <w:spacing w:lineRule="exact" w:line="180"/>
                          <w:rPr>
                            <w:rFonts w:ascii="Courier New" w:hAnsi="Courier New"/>
                            <w:sz w:val="16"/>
                          </w:rPr>
                        </w:pPr>
                        <w:r>
                          <w:rPr>
                            <w:rFonts w:ascii="Courier New" w:hAnsi="Courier New"/>
                            <w:spacing w:val="-5"/>
                            <w:sz w:val="16"/>
                          </w:rPr>
                          <w:t>13</w:t>
                        </w:r>
                      </w:p>
                      <w:p>
                        <w:pPr>
                          <w:pStyle w:val="Normal"/>
                          <w:spacing w:lineRule="exact" w:line="180"/>
                          <w:rPr>
                            <w:rFonts w:ascii="Courier New" w:hAnsi="Courier New"/>
                            <w:sz w:val="16"/>
                          </w:rPr>
                        </w:pPr>
                        <w:r>
                          <w:rPr>
                            <w:rFonts w:ascii="Courier New" w:hAnsi="Courier New"/>
                            <w:spacing w:val="-5"/>
                            <w:sz w:val="16"/>
                          </w:rPr>
                          <w:t>14</w:t>
                        </w:r>
                      </w:p>
                      <w:p>
                        <w:pPr>
                          <w:pStyle w:val="Normal"/>
                          <w:spacing w:lineRule="exact" w:line="180"/>
                          <w:rPr>
                            <w:rFonts w:ascii="Courier New" w:hAnsi="Courier New"/>
                            <w:sz w:val="16"/>
                          </w:rPr>
                        </w:pPr>
                        <w:r>
                          <w:rPr>
                            <w:rFonts w:ascii="Courier New" w:hAnsi="Courier New"/>
                            <w:spacing w:val="-5"/>
                            <w:sz w:val="16"/>
                          </w:rPr>
                          <w:t>15</w:t>
                        </w:r>
                      </w:p>
                      <w:p>
                        <w:pPr>
                          <w:pStyle w:val="Normal"/>
                          <w:spacing w:lineRule="exact" w:line="180"/>
                          <w:rPr>
                            <w:rFonts w:ascii="Courier New" w:hAnsi="Courier New"/>
                            <w:sz w:val="16"/>
                          </w:rPr>
                        </w:pPr>
                        <w:r>
                          <w:rPr>
                            <w:rFonts w:ascii="Courier New" w:hAnsi="Courier New"/>
                            <w:spacing w:val="-5"/>
                            <w:sz w:val="16"/>
                          </w:rPr>
                          <w:t>16</w:t>
                        </w:r>
                      </w:p>
                      <w:p>
                        <w:pPr>
                          <w:pStyle w:val="Normal"/>
                          <w:spacing w:lineRule="exact" w:line="180"/>
                          <w:rPr>
                            <w:rFonts w:ascii="Courier New" w:hAnsi="Courier New"/>
                            <w:sz w:val="16"/>
                          </w:rPr>
                        </w:pPr>
                        <w:r>
                          <w:rPr>
                            <w:rFonts w:ascii="Courier New" w:hAnsi="Courier New"/>
                            <w:spacing w:val="-5"/>
                            <w:sz w:val="16"/>
                          </w:rPr>
                          <w:t>17</w:t>
                        </w:r>
                      </w:p>
                      <w:p>
                        <w:pPr>
                          <w:pStyle w:val="Normal"/>
                          <w:spacing w:lineRule="exact" w:line="180"/>
                          <w:rPr>
                            <w:rFonts w:ascii="Courier New" w:hAnsi="Courier New"/>
                            <w:sz w:val="16"/>
                          </w:rPr>
                        </w:pPr>
                        <w:r>
                          <w:rPr>
                            <w:rFonts w:ascii="Courier New" w:hAnsi="Courier New"/>
                            <w:spacing w:val="-5"/>
                            <w:sz w:val="16"/>
                          </w:rPr>
                          <w:t>18</w:t>
                        </w:r>
                      </w:p>
                      <w:p>
                        <w:pPr>
                          <w:pStyle w:val="Normal"/>
                          <w:spacing w:lineRule="exact" w:line="180"/>
                          <w:rPr>
                            <w:rFonts w:ascii="Courier New" w:hAnsi="Courier New"/>
                            <w:sz w:val="16"/>
                          </w:rPr>
                        </w:pPr>
                        <w:r>
                          <w:rPr>
                            <w:rFonts w:ascii="Courier New" w:hAnsi="Courier New"/>
                            <w:spacing w:val="-5"/>
                            <w:sz w:val="16"/>
                          </w:rPr>
                          <w:t>19</w:t>
                        </w:r>
                      </w:p>
                      <w:p>
                        <w:pPr>
                          <w:pStyle w:val="Normal"/>
                          <w:spacing w:lineRule="exact" w:line="180"/>
                          <w:rPr>
                            <w:rFonts w:ascii="Courier New" w:hAnsi="Courier New"/>
                            <w:sz w:val="16"/>
                          </w:rPr>
                        </w:pPr>
                        <w:r>
                          <w:rPr>
                            <w:rFonts w:ascii="Courier New" w:hAnsi="Courier New"/>
                            <w:spacing w:val="-5"/>
                            <w:sz w:val="16"/>
                          </w:rPr>
                          <w:t>20</w:t>
                        </w:r>
                      </w:p>
                      <w:p>
                        <w:pPr>
                          <w:pStyle w:val="Normal"/>
                          <w:spacing w:lineRule="exact" w:line="180"/>
                          <w:rPr>
                            <w:rFonts w:ascii="Courier New" w:hAnsi="Courier New"/>
                            <w:sz w:val="16"/>
                          </w:rPr>
                        </w:pPr>
                        <w:r>
                          <w:rPr>
                            <w:rFonts w:ascii="Courier New" w:hAnsi="Courier New"/>
                            <w:spacing w:val="-5"/>
                            <w:sz w:val="16"/>
                          </w:rPr>
                          <w:t>21</w:t>
                        </w:r>
                      </w:p>
                      <w:p>
                        <w:pPr>
                          <w:pStyle w:val="Normal"/>
                          <w:spacing w:lineRule="exact" w:line="180"/>
                          <w:rPr>
                            <w:rFonts w:ascii="Courier New" w:hAnsi="Courier New"/>
                            <w:sz w:val="16"/>
                          </w:rPr>
                        </w:pPr>
                        <w:r>
                          <w:rPr>
                            <w:rFonts w:ascii="Courier New" w:hAnsi="Courier New"/>
                            <w:spacing w:val="-5"/>
                            <w:sz w:val="16"/>
                          </w:rPr>
                          <w:t>22</w:t>
                        </w:r>
                      </w:p>
                      <w:p>
                        <w:pPr>
                          <w:pStyle w:val="Normal"/>
                          <w:spacing w:lineRule="exact" w:line="180"/>
                          <w:rPr>
                            <w:rFonts w:ascii="Courier New" w:hAnsi="Courier New"/>
                            <w:sz w:val="16"/>
                          </w:rPr>
                        </w:pPr>
                        <w:r>
                          <w:rPr>
                            <w:rFonts w:ascii="Courier New" w:hAnsi="Courier New"/>
                            <w:spacing w:val="-5"/>
                            <w:sz w:val="16"/>
                          </w:rPr>
                          <w:t>23</w:t>
                        </w:r>
                      </w:p>
                      <w:p>
                        <w:pPr>
                          <w:pStyle w:val="Normal"/>
                          <w:spacing w:lineRule="exact" w:line="180"/>
                          <w:rPr>
                            <w:rFonts w:ascii="Courier New" w:hAnsi="Courier New"/>
                            <w:sz w:val="16"/>
                          </w:rPr>
                        </w:pPr>
                        <w:r>
                          <w:rPr>
                            <w:rFonts w:ascii="Courier New" w:hAnsi="Courier New"/>
                            <w:spacing w:val="-5"/>
                            <w:sz w:val="16"/>
                          </w:rPr>
                          <w:t>24</w:t>
                        </w:r>
                      </w:p>
                      <w:p>
                        <w:pPr>
                          <w:pStyle w:val="Normal"/>
                          <w:spacing w:lineRule="exact" w:line="180"/>
                          <w:rPr>
                            <w:rFonts w:ascii="Courier New" w:hAnsi="Courier New"/>
                            <w:sz w:val="16"/>
                          </w:rPr>
                        </w:pPr>
                        <w:r>
                          <w:rPr>
                            <w:rFonts w:ascii="Courier New" w:hAnsi="Courier New"/>
                            <w:spacing w:val="-5"/>
                            <w:sz w:val="16"/>
                          </w:rPr>
                          <w:t>25</w:t>
                        </w:r>
                      </w:p>
                      <w:p>
                        <w:pPr>
                          <w:pStyle w:val="Normal"/>
                          <w:spacing w:lineRule="exact" w:line="180"/>
                          <w:rPr>
                            <w:rFonts w:ascii="Courier New" w:hAnsi="Courier New"/>
                            <w:sz w:val="16"/>
                          </w:rPr>
                        </w:pPr>
                        <w:r>
                          <w:rPr>
                            <w:rFonts w:ascii="Courier New" w:hAnsi="Courier New"/>
                            <w:spacing w:val="-5"/>
                            <w:sz w:val="16"/>
                          </w:rPr>
                          <w:t>26</w:t>
                        </w:r>
                      </w:p>
                      <w:p>
                        <w:pPr>
                          <w:pStyle w:val="Normal"/>
                          <w:spacing w:lineRule="exact" w:line="180"/>
                          <w:rPr>
                            <w:rFonts w:ascii="Courier New" w:hAnsi="Courier New"/>
                            <w:sz w:val="16"/>
                          </w:rPr>
                        </w:pPr>
                        <w:r>
                          <w:rPr>
                            <w:rFonts w:ascii="Courier New" w:hAnsi="Courier New"/>
                            <w:spacing w:val="-5"/>
                            <w:sz w:val="16"/>
                          </w:rPr>
                          <w:t>27</w:t>
                        </w:r>
                      </w:p>
                      <w:p>
                        <w:pPr>
                          <w:pStyle w:val="Normal"/>
                          <w:spacing w:lineRule="exact" w:line="180"/>
                          <w:rPr>
                            <w:rFonts w:ascii="Courier New" w:hAnsi="Courier New"/>
                            <w:sz w:val="16"/>
                          </w:rPr>
                        </w:pPr>
                        <w:r>
                          <w:rPr>
                            <w:rFonts w:ascii="Courier New" w:hAnsi="Courier New"/>
                            <w:spacing w:val="-5"/>
                            <w:sz w:val="16"/>
                          </w:rPr>
                          <w:t>28</w:t>
                        </w:r>
                      </w:p>
                      <w:p>
                        <w:pPr>
                          <w:pStyle w:val="Normal"/>
                          <w:spacing w:lineRule="exact" w:line="180"/>
                          <w:rPr>
                            <w:rFonts w:ascii="Courier New" w:hAnsi="Courier New"/>
                            <w:sz w:val="16"/>
                          </w:rPr>
                        </w:pPr>
                        <w:r>
                          <w:rPr>
                            <w:rFonts w:ascii="Courier New" w:hAnsi="Courier New"/>
                            <w:spacing w:val="-5"/>
                            <w:sz w:val="16"/>
                          </w:rPr>
                          <w:t>29</w:t>
                        </w:r>
                      </w:p>
                      <w:p>
                        <w:pPr>
                          <w:pStyle w:val="Normal"/>
                          <w:spacing w:lineRule="exact" w:line="181"/>
                          <w:rPr>
                            <w:rFonts w:ascii="Courier New" w:hAnsi="Courier New"/>
                            <w:sz w:val="16"/>
                          </w:rPr>
                        </w:pPr>
                        <w:r>
                          <w:rPr>
                            <w:rFonts w:ascii="Courier New" w:hAnsi="Courier New"/>
                            <w:spacing w:val="-5"/>
                            <w:sz w:val="16"/>
                          </w:rPr>
                          <w:t>30</w:t>
                        </w:r>
                      </w:p>
                    </w:txbxContent>
                  </v:textbox>
                  <w10:wrap type="topAndBottom"/>
                </v:rect>
                <v:rect id="shape_0" path="m0,0l-2147483645,0l-2147483645,-2147483646l0,-2147483646xe" stroked="f" o:allowincell="f" style="position:absolute;left:2334;top:171;width:5011;height:1435;mso-wrap-style:square;v-text-anchor:top;mso-position-horizontal-relative:page">
                  <v:fill o:detectmouseclick="t" on="false"/>
                  <v:stroke color="#3465a4" joinstyle="round" endcap="flat"/>
                  <v:textbox>
                    <w:txbxContent>
                      <w:p>
                        <w:pPr>
                          <w:pStyle w:val="Normal"/>
                          <w:ind w:left="480" w:hanging="480"/>
                          <w:rPr>
                            <w:rFonts w:ascii="Courier New" w:hAnsi="Courier New"/>
                            <w:sz w:val="16"/>
                          </w:rPr>
                        </w:pPr>
                        <w:r>
                          <w:rPr>
                            <w:rFonts w:ascii="Courier New" w:hAnsi="Courier New"/>
                            <w:spacing w:val="-2"/>
                            <w:sz w:val="16"/>
                          </w:rPr>
                          <w:t xml:space="preserve">&lt;androidx.recyclerview.widget.RecyclerView android:id="@+id/activity_main_recycler_view" android:layout_width="0dp" android:layout_height="0dp" app:layout_constraintBottom_toBottomOf="parent" app:layout_constraintLeft_toLeftOf="parent" app:layout_constraintRight_toRightOf="parent" </w:t>
                        </w:r>
                        <w:r>
                          <w:rPr>
                            <w:rFonts w:ascii="Courier New" w:hAnsi="Courier New"/>
                            <w:sz w:val="16"/>
                          </w:rPr>
                          <w:t>app:layout_constraintTop_toTopOf="parent" /&gt;</w:t>
                        </w:r>
                      </w:p>
                    </w:txbxContent>
                  </v:textbox>
                  <w10:wrap type="topAndBottom"/>
                </v:rect>
                <v:rect id="shape_0" path="m0,0l-2147483645,0l-2147483645,-2147483646l0,-2147483646xe" stroked="f" o:allowincell="f" style="position:absolute;left:2430;top:1791;width:5011;height:2341;mso-wrap-style:square;v-text-anchor:top;mso-position-horizontal-relative:page">
                  <v:fill o:detectmouseclick="t" on="false"/>
                  <v:stroke color="#3465a4" joinstyle="round" endcap="flat"/>
                  <v:textbox>
                    <w:txbxContent>
                      <w:p>
                        <w:pPr>
                          <w:pStyle w:val="Normal"/>
                          <w:spacing w:lineRule="exact" w:line="181"/>
                          <w:rPr>
                            <w:rFonts w:ascii="Courier New" w:hAnsi="Courier New"/>
                            <w:sz w:val="16"/>
                          </w:rPr>
                        </w:pPr>
                        <w:r>
                          <w:rPr>
                            <w:rFonts w:ascii="Courier New" w:hAnsi="Courier New"/>
                            <w:spacing w:val="-2"/>
                            <w:sz w:val="16"/>
                          </w:rPr>
                          <w:t>&lt;ProgressBar</w:t>
                        </w:r>
                      </w:p>
                      <w:p>
                        <w:pPr>
                          <w:pStyle w:val="Normal"/>
                          <w:ind w:left="384" w:hanging="0"/>
                          <w:rPr>
                            <w:rFonts w:ascii="Courier New" w:hAnsi="Courier New"/>
                            <w:sz w:val="16"/>
                          </w:rPr>
                        </w:pPr>
                        <w:r>
                          <w:rPr>
                            <w:rFonts w:ascii="Courier New" w:hAnsi="Courier New"/>
                            <w:spacing w:val="-2"/>
                            <w:sz w:val="16"/>
                          </w:rPr>
                          <w:t xml:space="preserve">android:id="@+id/activity_main_progress_bar" android:layout_width="wrap_content" android:layout_height="wrap_content" android:elevation="5dp" android:indeterminate="true" android:visibility="gone" app:layout_constraintBottom_toBottomOf="parent" app:layout_constraintLeft_toLeftOf="parent" app:layout_constraintRight_toRightOf="parent" </w:t>
                        </w:r>
                        <w:r>
                          <w:rPr>
                            <w:rFonts w:ascii="Courier New" w:hAnsi="Courier New"/>
                            <w:sz w:val="16"/>
                          </w:rPr>
                          <w:t>app:layout_constraintTop_toTopOf="parent" /&gt;</w:t>
                        </w:r>
                      </w:p>
                      <w:p>
                        <w:pPr>
                          <w:pStyle w:val="Normal"/>
                          <w:spacing w:before="8" w:after="0"/>
                          <w:rPr>
                            <w:rFonts w:ascii="Courier New" w:hAnsi="Courier New"/>
                            <w:sz w:val="14"/>
                          </w:rPr>
                        </w:pPr>
                        <w:r>
                          <w:rPr>
                            <w:rFonts w:ascii="Courier New" w:hAnsi="Courier New"/>
                            <w:sz w:val="14"/>
                          </w:rPr>
                        </w:r>
                      </w:p>
                      <w:p>
                        <w:pPr>
                          <w:pStyle w:val="Normal"/>
                          <w:rPr>
                            <w:rFonts w:ascii="Courier New" w:hAnsi="Courier New"/>
                            <w:sz w:val="16"/>
                          </w:rPr>
                        </w:pPr>
                        <w:r>
                          <w:rPr>
                            <w:rFonts w:ascii="Courier New" w:hAnsi="Courier New"/>
                            <w:spacing w:val="-2"/>
                            <w:sz w:val="16"/>
                          </w:rPr>
                          <w:t>&lt;/androidx.constraintlayout.widget.ConstraintLayout&gt;</w:t>
                        </w:r>
                      </w:p>
                    </w:txbxContent>
                  </v:textbox>
                  <w10:wrap type="topAndBottom"/>
                </v:rect>
              </v:group>
            </w:pict>
          </mc:Fallback>
        </mc:AlternateContent>
      </w:r>
    </w:p>
    <w:p>
      <w:pPr>
        <w:sectPr>
          <w:headerReference w:type="even" r:id="rId368"/>
          <w:headerReference w:type="default" r:id="rId369"/>
          <w:type w:val="nextPage"/>
          <w:pgSz w:w="10800" w:h="13320"/>
          <w:pgMar w:left="940" w:right="920" w:gutter="0" w:header="695" w:top="1120" w:footer="0" w:bottom="280"/>
          <w:pgNumType w:fmt="decimal"/>
          <w:formProt w:val="false"/>
          <w:textDirection w:val="lrTb"/>
          <w:docGrid w:type="default" w:linePitch="100" w:charSpace="4096"/>
        </w:sectPr>
        <w:pStyle w:val="Normal"/>
        <w:spacing w:lineRule="exact" w:line="227"/>
        <w:ind w:left="824" w:hanging="0"/>
        <w:rPr>
          <w:rFonts w:ascii="Courier New" w:hAnsi="Courier New"/>
          <w:b/>
          <w:b/>
          <w:sz w:val="16"/>
        </w:rPr>
      </w:pPr>
      <w:r>
        <w:rPr>
          <w:rFonts w:ascii="Courier New" w:hAnsi="Courier New"/>
          <w:b/>
          <w:sz w:val="16"/>
        </w:rPr>
        <w:t>The</w:t>
      </w:r>
      <w:r>
        <w:rPr>
          <w:rFonts w:ascii="Courier New" w:hAnsi="Courier New"/>
          <w:b/>
          <w:spacing w:val="-6"/>
          <w:sz w:val="16"/>
        </w:rPr>
        <w:t xml:space="preserve"> </w:t>
      </w:r>
      <w:r>
        <w:rPr>
          <w:rFonts w:ascii="Courier New" w:hAnsi="Courier New"/>
          <w:b/>
          <w:sz w:val="16"/>
        </w:rPr>
        <w:t>complete</w:t>
      </w:r>
      <w:r>
        <w:rPr>
          <w:rFonts w:ascii="Courier New" w:hAnsi="Courier New"/>
          <w:b/>
          <w:spacing w:val="-4"/>
          <w:sz w:val="16"/>
        </w:rPr>
        <w:t xml:space="preserve"> </w:t>
      </w:r>
      <w:r>
        <w:rPr>
          <w:rFonts w:ascii="Courier New" w:hAnsi="Courier New"/>
          <w:b/>
          <w:sz w:val="16"/>
        </w:rPr>
        <w:t>code</w:t>
      </w:r>
      <w:r>
        <w:rPr>
          <w:rFonts w:ascii="Courier New" w:hAnsi="Courier New"/>
          <w:b/>
          <w:spacing w:val="-4"/>
          <w:sz w:val="16"/>
        </w:rPr>
        <w:t xml:space="preserve"> </w:t>
      </w:r>
      <w:r>
        <w:rPr>
          <w:rFonts w:ascii="Courier New" w:hAnsi="Courier New"/>
          <w:b/>
          <w:sz w:val="16"/>
        </w:rPr>
        <w:t>for</w:t>
      </w:r>
      <w:r>
        <w:rPr>
          <w:rFonts w:ascii="Courier New" w:hAnsi="Courier New"/>
          <w:b/>
          <w:spacing w:val="-4"/>
          <w:sz w:val="16"/>
        </w:rPr>
        <w:t xml:space="preserve"> </w:t>
      </w:r>
      <w:r>
        <w:rPr>
          <w:rFonts w:ascii="Courier New" w:hAnsi="Courier New"/>
          <w:b/>
          <w:sz w:val="16"/>
        </w:rPr>
        <w:t>this</w:t>
      </w:r>
      <w:r>
        <w:rPr>
          <w:rFonts w:ascii="Courier New" w:hAnsi="Courier New"/>
          <w:b/>
          <w:spacing w:val="-3"/>
          <w:sz w:val="16"/>
        </w:rPr>
        <w:t xml:space="preserve"> </w:t>
      </w:r>
      <w:r>
        <w:rPr>
          <w:rFonts w:ascii="Courier New" w:hAnsi="Courier New"/>
          <w:b/>
          <w:sz w:val="16"/>
        </w:rPr>
        <w:t>step</w:t>
      </w:r>
      <w:r>
        <w:rPr>
          <w:rFonts w:ascii="Courier New" w:hAnsi="Courier New"/>
          <w:b/>
          <w:spacing w:val="-4"/>
          <w:sz w:val="16"/>
        </w:rPr>
        <w:t xml:space="preserve"> </w:t>
      </w:r>
      <w:r>
        <w:rPr>
          <w:rFonts w:ascii="Courier New" w:hAnsi="Courier New"/>
          <w:b/>
          <w:sz w:val="16"/>
        </w:rPr>
        <w:t>can</w:t>
      </w:r>
      <w:r>
        <w:rPr>
          <w:rFonts w:ascii="Courier New" w:hAnsi="Courier New"/>
          <w:b/>
          <w:spacing w:val="-4"/>
          <w:sz w:val="16"/>
        </w:rPr>
        <w:t xml:space="preserve"> </w:t>
      </w:r>
      <w:r>
        <w:rPr>
          <w:rFonts w:ascii="Courier New" w:hAnsi="Courier New"/>
          <w:b/>
          <w:sz w:val="16"/>
        </w:rPr>
        <w:t>be</w:t>
      </w:r>
      <w:r>
        <w:rPr>
          <w:rFonts w:ascii="Courier New" w:hAnsi="Courier New"/>
          <w:b/>
          <w:spacing w:val="-4"/>
          <w:sz w:val="16"/>
        </w:rPr>
        <w:t xml:space="preserve"> </w:t>
      </w:r>
      <w:r>
        <w:rPr>
          <w:rFonts w:ascii="Courier New" w:hAnsi="Courier New"/>
          <w:b/>
          <w:sz w:val="16"/>
        </w:rPr>
        <w:t>found</w:t>
      </w:r>
      <w:r>
        <w:rPr>
          <w:rFonts w:ascii="Courier New" w:hAnsi="Courier New"/>
          <w:b/>
          <w:spacing w:val="-4"/>
          <w:sz w:val="16"/>
        </w:rPr>
        <w:t xml:space="preserve"> </w:t>
      </w:r>
      <w:r>
        <w:rPr>
          <w:rFonts w:ascii="Courier New" w:hAnsi="Courier New"/>
          <w:b/>
          <w:sz w:val="16"/>
        </w:rPr>
        <w:t>at</w:t>
      </w:r>
      <w:r>
        <w:rPr>
          <w:rFonts w:ascii="Courier New" w:hAnsi="Courier New"/>
          <w:b/>
          <w:spacing w:val="-1"/>
          <w:sz w:val="16"/>
        </w:rPr>
        <w:t xml:space="preserve"> </w:t>
      </w:r>
      <w:hyperlink r:id="rId367">
        <w:r>
          <w:rPr>
            <w:color w:val="275B9B"/>
            <w:spacing w:val="-2"/>
            <w:sz w:val="18"/>
            <w:u w:val="single" w:color="275B9B"/>
          </w:rPr>
          <w:t>http://packt.live/3c4nXmF</w:t>
        </w:r>
      </w:hyperlink>
      <w:r>
        <w:rPr>
          <w:rFonts w:ascii="Courier New" w:hAnsi="Courier New"/>
          <w:b/>
          <w:spacing w:val="-2"/>
          <w:sz w:val="16"/>
        </w:rPr>
        <w:t>.</w:t>
      </w:r>
    </w:p>
    <w:p>
      <w:pPr>
        <w:pStyle w:val="TextBody"/>
        <w:spacing w:before="6" w:after="0"/>
        <w:rPr>
          <w:rFonts w:ascii="Courier New" w:hAnsi="Courier New"/>
          <w:b/>
          <w:b/>
          <w:sz w:val="9"/>
        </w:rPr>
      </w:pPr>
      <w:r>
        <w:rPr>
          <w:rFonts w:ascii="Courier New" w:hAnsi="Courier New"/>
          <w:b/>
          <w:sz w:val="9"/>
        </w:rPr>
      </w:r>
    </w:p>
    <w:p>
      <w:pPr>
        <w:pStyle w:val="ListParagraph"/>
        <w:numPr>
          <w:ilvl w:val="0"/>
          <w:numId w:val="7"/>
        </w:numPr>
        <w:tabs>
          <w:tab w:val="clear" w:pos="720"/>
          <w:tab w:val="left" w:pos="554" w:leader="none"/>
        </w:tabs>
        <w:spacing w:before="100" w:after="0"/>
        <w:ind w:left="554" w:right="1625" w:hanging="360"/>
        <w:jc w:val="left"/>
        <w:rPr>
          <w:sz w:val="20"/>
        </w:rPr>
      </w:pPr>
      <w:r>
        <w:rPr>
          <w:sz w:val="20"/>
        </w:rPr>
        <w:t>Create</w:t>
      </w:r>
      <w:r>
        <w:rPr>
          <w:spacing w:val="-3"/>
          <w:sz w:val="20"/>
        </w:rPr>
        <w:t xml:space="preserve"> </w:t>
      </w:r>
      <w:r>
        <w:rPr>
          <w:sz w:val="20"/>
        </w:rPr>
        <w:t>the</w:t>
      </w:r>
      <w:r>
        <w:rPr>
          <w:spacing w:val="-3"/>
          <w:sz w:val="20"/>
        </w:rPr>
        <w:t xml:space="preserve"> </w:t>
      </w:r>
      <w:r>
        <w:rPr>
          <w:sz w:val="20"/>
        </w:rPr>
        <w:t>layout</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rows,</w:t>
      </w:r>
      <w:r>
        <w:rPr>
          <w:spacing w:val="-4"/>
          <w:sz w:val="20"/>
        </w:rPr>
        <w:t xml:space="preserve"> </w:t>
      </w:r>
      <w:r>
        <w:rPr>
          <w:sz w:val="20"/>
        </w:rPr>
        <w:t>which</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one</w:t>
      </w:r>
      <w:r>
        <w:rPr>
          <w:spacing w:val="-5"/>
          <w:sz w:val="20"/>
        </w:rPr>
        <w:t xml:space="preserve"> </w:t>
      </w:r>
      <w:r>
        <w:rPr>
          <w:rFonts w:ascii="Courier New" w:hAnsi="Courier New"/>
          <w:b/>
        </w:rPr>
        <w:t>TextView</w:t>
      </w:r>
      <w:r>
        <w:rPr>
          <w:sz w:val="20"/>
        </w:rPr>
        <w:t>,</w:t>
      </w:r>
      <w:r>
        <w:rPr>
          <w:spacing w:val="-3"/>
          <w:sz w:val="20"/>
        </w:rPr>
        <w:t xml:space="preserve"> </w:t>
      </w:r>
      <w:r>
        <w:rPr>
          <w:sz w:val="20"/>
        </w:rPr>
        <w:t>and</w:t>
      </w:r>
      <w:r>
        <w:rPr>
          <w:spacing w:val="-4"/>
          <w:sz w:val="20"/>
        </w:rPr>
        <w:t xml:space="preserve"> </w:t>
      </w:r>
      <w:r>
        <w:rPr>
          <w:sz w:val="20"/>
        </w:rPr>
        <w:t>display the URL:</w:t>
      </w:r>
    </w:p>
    <w:p>
      <w:pPr>
        <w:pStyle w:val="Normal"/>
        <w:spacing w:before="212" w:after="0"/>
        <w:ind w:left="104" w:hanging="0"/>
        <w:rPr>
          <w:rFonts w:ascii="Courier New" w:hAnsi="Courier New"/>
          <w:b/>
          <w:b/>
          <w:sz w:val="18"/>
        </w:rPr>
      </w:pPr>
      <w:r>
        <w:rPr>
          <w:rFonts w:ascii="Courier New" w:hAnsi="Courier New"/>
          <w:b/>
          <w:spacing w:val="-2"/>
          <w:sz w:val="18"/>
        </w:rPr>
        <w:t>view_dog_item.xml</w:t>
      </w:r>
    </w:p>
    <w:p>
      <w:pPr>
        <w:pStyle w:val="TextBody"/>
        <w:spacing w:before="7" w:after="0"/>
        <w:rPr>
          <w:rFonts w:ascii="Courier New" w:hAnsi="Courier New"/>
          <w:b/>
          <w:b/>
          <w:sz w:val="11"/>
        </w:rPr>
      </w:pPr>
      <w:r>
        <w:rPr>
          <w:rFonts w:ascii="Courier New" w:hAnsi="Courier New"/>
          <w:b/>
          <w:sz w:val="11"/>
        </w:rPr>
        <mc:AlternateContent>
          <mc:Choice Requires="wpg">
            <w:drawing>
              <wp:anchor behindDoc="0" distT="635" distB="0" distL="0" distR="4445" simplePos="0" locked="0" layoutInCell="0" allowOverlap="1" relativeHeight="1849" wp14:anchorId="167CE37C">
                <wp:simplePos x="0" y="0"/>
                <wp:positionH relativeFrom="page">
                  <wp:posOffset>662940</wp:posOffset>
                </wp:positionH>
                <wp:positionV relativeFrom="paragraph">
                  <wp:posOffset>98425</wp:posOffset>
                </wp:positionV>
                <wp:extent cx="5074920" cy="1196975"/>
                <wp:effectExtent l="0" t="635" r="635" b="0"/>
                <wp:wrapTopAndBottom/>
                <wp:docPr id="1276" name="docshapegroup1004"/>
                <a:graphic xmlns:a="http://schemas.openxmlformats.org/drawingml/2006/main">
                  <a:graphicData uri="http://schemas.microsoft.com/office/word/2010/wordprocessingGroup">
                    <wpg:wgp>
                      <wpg:cNvGrpSpPr/>
                      <wpg:grpSpPr>
                        <a:xfrm>
                          <a:off x="0" y="0"/>
                          <a:ext cx="5074920" cy="1197000"/>
                          <a:chOff x="0" y="0"/>
                          <a:chExt cx="5074920" cy="1197000"/>
                        </a:xfrm>
                      </wpg:grpSpPr>
                      <wps:wsp>
                        <wps:cNvSpPr/>
                        <wps:spPr>
                          <a:xfrm>
                            <a:off x="0" y="6480"/>
                            <a:ext cx="5074920" cy="1184400"/>
                          </a:xfrm>
                          <a:prstGeom prst="rect">
                            <a:avLst/>
                          </a:prstGeom>
                          <a:solidFill>
                            <a:srgbClr val="f6f6f6"/>
                          </a:solidFill>
                          <a:ln w="0">
                            <a:noFill/>
                          </a:ln>
                        </wps:spPr>
                        <wps:style>
                          <a:lnRef idx="0"/>
                          <a:fillRef idx="0"/>
                          <a:effectRef idx="0"/>
                          <a:fontRef idx="minor"/>
                        </wps:style>
                        <wps:bodyPr/>
                      </wps:wsp>
                      <wps:wsp>
                        <wps:cNvSpPr/>
                        <wps:spPr>
                          <a:xfrm>
                            <a:off x="0" y="0"/>
                            <a:ext cx="5074920" cy="1197000"/>
                          </a:xfrm>
                          <a:custGeom>
                            <a:avLst/>
                            <a:gdLst>
                              <a:gd name="textAreaLeft" fmla="*/ 0 w 2877120"/>
                              <a:gd name="textAreaRight" fmla="*/ 2879280 w 2877120"/>
                              <a:gd name="textAreaTop" fmla="*/ 0 h 678600"/>
                              <a:gd name="textAreaBottom" fmla="*/ 680760 h 678600"/>
                            </a:gdLst>
                            <a:ahLst/>
                            <a:rect l="textAreaLeft" t="textAreaTop" r="textAreaRight" b="textAreaBottom"/>
                            <a:pathLst>
                              <a:path w="7992" h="1885">
                                <a:moveTo>
                                  <a:pt x="7992" y="1864"/>
                                </a:moveTo>
                                <a:lnTo>
                                  <a:pt x="0" y="1864"/>
                                </a:lnTo>
                                <a:lnTo>
                                  <a:pt x="0" y="1884"/>
                                </a:lnTo>
                                <a:lnTo>
                                  <a:pt x="7992" y="1884"/>
                                </a:lnTo>
                                <a:lnTo>
                                  <a:pt x="7992" y="186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17144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&lt;?xml</w:t>
                              </w:r>
                              <w:r>
                                <w:rPr>
                                  <w:rFonts w:ascii="Courier New" w:hAnsi="Courier New"/>
                                  <w:spacing w:val="-16"/>
                                  <w:sz w:val="18"/>
                                </w:rPr>
                                <w:t xml:space="preserve"> </w:t>
                              </w:r>
                              <w:r>
                                <w:rPr>
                                  <w:rFonts w:ascii="Courier New" w:hAnsi="Courier New"/>
                                  <w:sz w:val="18"/>
                                </w:rPr>
                                <w:t>version="1.0"</w:t>
                              </w:r>
                              <w:r>
                                <w:rPr>
                                  <w:rFonts w:ascii="Courier New" w:hAnsi="Courier New"/>
                                  <w:spacing w:val="-16"/>
                                  <w:sz w:val="18"/>
                                </w:rPr>
                                <w:t xml:space="preserve"> </w:t>
                              </w:r>
                              <w:r>
                                <w:rPr>
                                  <w:rFonts w:ascii="Courier New" w:hAnsi="Courier New"/>
                                  <w:sz w:val="18"/>
                                </w:rPr>
                                <w:t>encoding="utf-</w:t>
                              </w:r>
                              <w:r>
                                <w:rPr>
                                  <w:rFonts w:ascii="Courier New" w:hAnsi="Courier New"/>
                                  <w:spacing w:val="-4"/>
                                  <w:sz w:val="18"/>
                                </w:rPr>
                                <w:t>8"?&gt;</w:t>
                              </w:r>
                            </w:p>
                            <w:p>
                              <w:pPr>
                                <w:pStyle w:val="Normal"/>
                                <w:spacing w:lineRule="exact" w:line="202" w:before="76" w:after="0"/>
                                <w:ind w:left="453" w:hanging="0"/>
                                <w:rPr>
                                  <w:rFonts w:ascii="Courier New" w:hAnsi="Courier New"/>
                                  <w:sz w:val="18"/>
                                </w:rPr>
                              </w:pPr>
                              <w:r>
                                <w:rPr>
                                  <w:rFonts w:ascii="Courier New" w:hAnsi="Courier New"/>
                                  <w:sz w:val="18"/>
                                </w:rPr>
                                <w:t>&lt;TextView</w:t>
                              </w:r>
                              <w:r>
                                <w:rPr>
                                  <w:rFonts w:ascii="Courier New" w:hAnsi="Courier New"/>
                                  <w:spacing w:val="-9"/>
                                  <w:sz w:val="18"/>
                                </w:rPr>
                                <w:t xml:space="preserve"> </w:t>
                              </w:r>
                              <w:hyperlink r:id="rId370">
                                <w:r>
                                  <w:rPr>
                                    <w:rFonts w:ascii="Courier New" w:hAnsi="Courier New"/>
                                    <w:spacing w:val="-2"/>
                                    <w:sz w:val="18"/>
                                  </w:rPr>
                                  <w:t>xmlns:android="http://schemas.android.com</w:t>
                                </w:r>
                              </w:hyperlink>
                            </w:p>
                            <w:p>
                              <w:pPr>
                                <w:pStyle w:val="Normal"/>
                                <w:spacing w:lineRule="auto" w:line="259"/>
                                <w:ind w:left="885" w:right="840" w:hanging="216"/>
                                <w:rPr>
                                  <w:rFonts w:ascii="Courier New" w:hAnsi="Courier New"/>
                                  <w:sz w:val="18"/>
                                </w:rPr>
                              </w:pPr>
                              <w:r>
                                <w:rPr>
                                  <w:rFonts w:ascii="Courier New" w:hAnsi="Courier New"/>
                                  <w:spacing w:val="-2"/>
                                  <w:sz w:val="18"/>
                                </w:rPr>
                                <w:t>/apk/res/android" android:id="@+id/view_dog_item_url_text_view"</w:t>
                              </w:r>
                            </w:p>
                            <w:p>
                              <w:pPr>
                                <w:pStyle w:val="Normal"/>
                                <w:spacing w:lineRule="auto" w:line="324" w:before="52" w:after="0"/>
                                <w:ind w:left="885" w:right="1274" w:hanging="0"/>
                                <w:rPr>
                                  <w:rFonts w:ascii="Courier New" w:hAnsi="Courier New"/>
                                  <w:sz w:val="18"/>
                                </w:rPr>
                              </w:pPr>
                              <w:r>
                                <w:rPr>
                                  <w:rFonts w:ascii="Courier New" w:hAnsi="Courier New"/>
                                  <w:spacing w:val="-2"/>
                                  <w:sz w:val="18"/>
                                </w:rPr>
                                <w:t xml:space="preserve">android:layout_width="wrap_content" android:layout_height="wrap_content" </w:t>
                              </w:r>
                              <w:r>
                                <w:rPr>
                                  <w:rFonts w:ascii="Courier New" w:hAnsi="Courier New"/>
                                  <w:sz w:val="18"/>
                                </w:rPr>
                                <w:t>android:padding="10dp" /&gt;</w:t>
                              </w:r>
                            </w:p>
                          </w:txbxContent>
                        </wps:txbx>
                        <wps:bodyPr lIns="0" rIns="0" tIns="0" bIns="0" anchor="t">
                          <a:noAutofit/>
                        </wps:bodyPr>
                      </wps:wsp>
                    </wpg:wgp>
                  </a:graphicData>
                </a:graphic>
              </wp:anchor>
            </w:drawing>
          </mc:Choice>
          <mc:Fallback>
            <w:pict>
              <v:group id="shape_0" alt="docshapegroup1004" style="position:absolute;margin-left:52.2pt;margin-top:7.75pt;width:399.6pt;height:94.25pt" coordorigin="1044,155" coordsize="7992,1885">
                <v:rect id="shape_0" path="m0,0l-2147483645,0l-2147483645,-2147483646l0,-2147483646xe" fillcolor="#f6f6f6" stroked="f" o:allowincell="f" style="position:absolute;left:1044;top:165;width:7991;height:186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75;width:7991;height:184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&lt;?xml</w:t>
                        </w:r>
                        <w:r>
                          <w:rPr>
                            <w:rFonts w:ascii="Courier New" w:hAnsi="Courier New"/>
                            <w:spacing w:val="-16"/>
                            <w:sz w:val="18"/>
                          </w:rPr>
                          <w:t xml:space="preserve"> </w:t>
                        </w:r>
                        <w:r>
                          <w:rPr>
                            <w:rFonts w:ascii="Courier New" w:hAnsi="Courier New"/>
                            <w:sz w:val="18"/>
                          </w:rPr>
                          <w:t>version="1.0"</w:t>
                        </w:r>
                        <w:r>
                          <w:rPr>
                            <w:rFonts w:ascii="Courier New" w:hAnsi="Courier New"/>
                            <w:spacing w:val="-16"/>
                            <w:sz w:val="18"/>
                          </w:rPr>
                          <w:t xml:space="preserve"> </w:t>
                        </w:r>
                        <w:r>
                          <w:rPr>
                            <w:rFonts w:ascii="Courier New" w:hAnsi="Courier New"/>
                            <w:sz w:val="18"/>
                          </w:rPr>
                          <w:t>encoding="utf-</w:t>
                        </w:r>
                        <w:r>
                          <w:rPr>
                            <w:rFonts w:ascii="Courier New" w:hAnsi="Courier New"/>
                            <w:spacing w:val="-4"/>
                            <w:sz w:val="18"/>
                          </w:rPr>
                          <w:t>8"?&gt;</w:t>
                        </w:r>
                      </w:p>
                      <w:p>
                        <w:pPr>
                          <w:pStyle w:val="Normal"/>
                          <w:spacing w:lineRule="exact" w:line="202" w:before="76" w:after="0"/>
                          <w:ind w:left="453" w:hanging="0"/>
                          <w:rPr>
                            <w:rFonts w:ascii="Courier New" w:hAnsi="Courier New"/>
                            <w:sz w:val="18"/>
                          </w:rPr>
                        </w:pPr>
                        <w:r>
                          <w:rPr>
                            <w:rFonts w:ascii="Courier New" w:hAnsi="Courier New"/>
                            <w:sz w:val="18"/>
                          </w:rPr>
                          <w:t>&lt;TextView</w:t>
                        </w:r>
                        <w:r>
                          <w:rPr>
                            <w:rFonts w:ascii="Courier New" w:hAnsi="Courier New"/>
                            <w:spacing w:val="-9"/>
                            <w:sz w:val="18"/>
                          </w:rPr>
                          <w:t xml:space="preserve"> </w:t>
                        </w:r>
                        <w:hyperlink r:id="rId371">
                          <w:r>
                            <w:rPr>
                              <w:rFonts w:ascii="Courier New" w:hAnsi="Courier New"/>
                              <w:spacing w:val="-2"/>
                              <w:sz w:val="18"/>
                            </w:rPr>
                            <w:t>xmlns:android="http://schemas.android.com</w:t>
                          </w:r>
                        </w:hyperlink>
                      </w:p>
                      <w:p>
                        <w:pPr>
                          <w:pStyle w:val="Normal"/>
                          <w:spacing w:lineRule="auto" w:line="259"/>
                          <w:ind w:left="885" w:right="840" w:hanging="216"/>
                          <w:rPr>
                            <w:rFonts w:ascii="Courier New" w:hAnsi="Courier New"/>
                            <w:sz w:val="18"/>
                          </w:rPr>
                        </w:pPr>
                        <w:r>
                          <w:rPr>
                            <w:rFonts w:ascii="Courier New" w:hAnsi="Courier New"/>
                            <w:spacing w:val="-2"/>
                            <w:sz w:val="18"/>
                          </w:rPr>
                          <w:t>/apk/res/android" android:id="@+id/view_dog_item_url_text_view"</w:t>
                        </w:r>
                      </w:p>
                      <w:p>
                        <w:pPr>
                          <w:pStyle w:val="Normal"/>
                          <w:spacing w:lineRule="auto" w:line="324" w:before="52" w:after="0"/>
                          <w:ind w:left="885" w:right="1274" w:hanging="0"/>
                          <w:rPr>
                            <w:rFonts w:ascii="Courier New" w:hAnsi="Courier New"/>
                            <w:sz w:val="18"/>
                          </w:rPr>
                        </w:pPr>
                        <w:r>
                          <w:rPr>
                            <w:rFonts w:ascii="Courier New" w:hAnsi="Courier New"/>
                            <w:spacing w:val="-2"/>
                            <w:sz w:val="18"/>
                          </w:rPr>
                          <w:t xml:space="preserve">android:layout_width="wrap_content" android:layout_height="wrap_content" </w:t>
                        </w:r>
                        <w:r>
                          <w:rPr>
                            <w:rFonts w:ascii="Courier New" w:hAnsi="Courier New"/>
                            <w:sz w:val="18"/>
                          </w:rPr>
                          <w:t>android:padding="10dp" /&gt;</w:t>
                        </w:r>
                      </w:p>
                    </w:txbxContent>
                  </v:textbox>
                  <w10:wrap type="topAndBottom"/>
                </v:rect>
              </v:group>
            </w:pict>
          </mc:Fallback>
        </mc:AlternateContent>
      </w:r>
    </w:p>
    <w:p>
      <w:pPr>
        <w:pStyle w:val="ListParagraph"/>
        <w:numPr>
          <w:ilvl w:val="0"/>
          <w:numId w:val="7"/>
        </w:numPr>
        <w:tabs>
          <w:tab w:val="clear" w:pos="720"/>
          <w:tab w:val="left" w:pos="554" w:leader="none"/>
        </w:tabs>
        <w:spacing w:lineRule="auto" w:line="247"/>
        <w:ind w:left="554" w:right="1212" w:hanging="360"/>
        <w:jc w:val="left"/>
        <w:rPr>
          <w:sz w:val="20"/>
        </w:rPr>
      </w:pPr>
      <w:r>
        <w:rPr>
          <w:sz w:val="20"/>
        </w:rPr>
        <w:t>Create</w:t>
      </w:r>
      <w:r>
        <w:rPr>
          <w:spacing w:val="-3"/>
          <w:sz w:val="20"/>
        </w:rPr>
        <w:t xml:space="preserve"> </w:t>
      </w:r>
      <w:r>
        <w:rPr>
          <w:sz w:val="20"/>
        </w:rPr>
        <w:t>an</w:t>
      </w:r>
      <w:r>
        <w:rPr>
          <w:spacing w:val="-4"/>
          <w:sz w:val="20"/>
        </w:rPr>
        <w:t xml:space="preserve"> </w:t>
      </w:r>
      <w:r>
        <w:rPr>
          <w:sz w:val="20"/>
        </w:rPr>
        <w:t>adapter,</w:t>
      </w:r>
      <w:r>
        <w:rPr>
          <w:spacing w:val="-4"/>
          <w:sz w:val="20"/>
        </w:rPr>
        <w:t xml:space="preserve"> </w:t>
      </w:r>
      <w:r>
        <w:rPr>
          <w:sz w:val="20"/>
        </w:rPr>
        <w:t>which</w:t>
      </w:r>
      <w:r>
        <w:rPr>
          <w:spacing w:val="-3"/>
          <w:sz w:val="20"/>
        </w:rPr>
        <w:t xml:space="preserve"> </w:t>
      </w:r>
      <w:r>
        <w:rPr>
          <w:sz w:val="20"/>
        </w:rPr>
        <w:t>will</w:t>
      </w:r>
      <w:r>
        <w:rPr>
          <w:spacing w:val="-3"/>
          <w:sz w:val="20"/>
        </w:rPr>
        <w:t xml:space="preserve"> </w:t>
      </w:r>
      <w:r>
        <w:rPr>
          <w:sz w:val="20"/>
        </w:rPr>
        <w:t>handle</w:t>
      </w:r>
      <w:r>
        <w:rPr>
          <w:spacing w:val="-3"/>
          <w:sz w:val="20"/>
        </w:rPr>
        <w:t xml:space="preserve"> </w:t>
      </w:r>
      <w:r>
        <w:rPr>
          <w:sz w:val="20"/>
        </w:rPr>
        <w:t>the</w:t>
      </w:r>
      <w:r>
        <w:rPr>
          <w:spacing w:val="-3"/>
          <w:sz w:val="20"/>
        </w:rPr>
        <w:t xml:space="preserve"> </w:t>
      </w:r>
      <w:r>
        <w:rPr>
          <w:sz w:val="20"/>
        </w:rPr>
        <w:t>display</w:t>
      </w:r>
      <w:r>
        <w:rPr>
          <w:spacing w:val="-3"/>
          <w:sz w:val="20"/>
        </w:rPr>
        <w:t xml:space="preserve"> </w:t>
      </w:r>
      <w:r>
        <w:rPr>
          <w:sz w:val="20"/>
        </w:rPr>
        <w:t>for</w:t>
      </w:r>
      <w:r>
        <w:rPr>
          <w:spacing w:val="-3"/>
          <w:sz w:val="20"/>
        </w:rPr>
        <w:t xml:space="preserve"> </w:t>
      </w:r>
      <w:r>
        <w:rPr>
          <w:sz w:val="20"/>
        </w:rPr>
        <w:t>every</w:t>
      </w:r>
      <w:r>
        <w:rPr>
          <w:spacing w:val="-3"/>
          <w:sz w:val="20"/>
        </w:rPr>
        <w:t xml:space="preserve"> </w:t>
      </w:r>
      <w:r>
        <w:rPr>
          <w:sz w:val="20"/>
        </w:rPr>
        <w:t>row</w:t>
      </w:r>
      <w:r>
        <w:rPr>
          <w:spacing w:val="-4"/>
          <w:sz w:val="20"/>
        </w:rPr>
        <w:t xml:space="preserve"> </w:t>
      </w:r>
      <w:r>
        <w:rPr>
          <w:sz w:val="20"/>
        </w:rPr>
        <w:t>and</w:t>
      </w:r>
      <w:r>
        <w:rPr>
          <w:spacing w:val="-4"/>
          <w:sz w:val="20"/>
        </w:rPr>
        <w:t xml:space="preserve"> </w:t>
      </w:r>
      <w:r>
        <w:rPr>
          <w:sz w:val="20"/>
        </w:rPr>
        <w:t>will</w:t>
      </w:r>
      <w:r>
        <w:rPr>
          <w:spacing w:val="-3"/>
          <w:sz w:val="20"/>
        </w:rPr>
        <w:t xml:space="preserve"> </w:t>
      </w:r>
      <w:r>
        <w:rPr>
          <w:sz w:val="20"/>
        </w:rPr>
        <w:t>have</w:t>
      </w:r>
      <w:r>
        <w:rPr>
          <w:spacing w:val="-3"/>
          <w:sz w:val="20"/>
        </w:rPr>
        <w:t xml:space="preserve"> </w:t>
      </w:r>
      <w:r>
        <w:rPr>
          <w:sz w:val="20"/>
        </w:rPr>
        <w:t>a reference to a lambda that will be invoked when a row is clicked:</w:t>
      </w:r>
    </w:p>
    <w:p>
      <w:pPr>
        <w:sectPr>
          <w:headerReference w:type="even" r:id="rId372"/>
          <w:headerReference w:type="default" r:id="rId373"/>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9" w:after="0"/>
        <w:rPr>
          <w:sz w:val="8"/>
        </w:rPr>
      </w:pPr>
      <w:r>
        <w:rPr>
          <w:sz w:val="8"/>
        </w:rPr>
        <mc:AlternateContent>
          <mc:Choice Requires="wpg">
            <w:drawing>
              <wp:anchor behindDoc="0" distT="0" distB="635" distL="0" distR="4445" simplePos="0" locked="0" layoutInCell="0" allowOverlap="1" relativeHeight="1851" wp14:anchorId="51F03391">
                <wp:simplePos x="0" y="0"/>
                <wp:positionH relativeFrom="page">
                  <wp:posOffset>662940</wp:posOffset>
                </wp:positionH>
                <wp:positionV relativeFrom="paragraph">
                  <wp:posOffset>89535</wp:posOffset>
                </wp:positionV>
                <wp:extent cx="5074920" cy="4752975"/>
                <wp:effectExtent l="0" t="635" r="635" b="0"/>
                <wp:wrapTopAndBottom/>
                <wp:docPr id="1278" name="docshapegroup1008"/>
                <a:graphic xmlns:a="http://schemas.openxmlformats.org/drawingml/2006/main">
                  <a:graphicData uri="http://schemas.microsoft.com/office/word/2010/wordprocessingGroup">
                    <wpg:wgp>
                      <wpg:cNvGrpSpPr/>
                      <wpg:grpSpPr>
                        <a:xfrm>
                          <a:off x="0" y="0"/>
                          <a:ext cx="5074920" cy="4753080"/>
                          <a:chOff x="0" y="0"/>
                          <a:chExt cx="5074920" cy="4753080"/>
                        </a:xfrm>
                      </wpg:grpSpPr>
                      <wps:wsp>
                        <wps:cNvSpPr/>
                        <wps:spPr>
                          <a:xfrm>
                            <a:off x="0" y="6480"/>
                            <a:ext cx="5074920" cy="4740120"/>
                          </a:xfrm>
                          <a:prstGeom prst="rect">
                            <a:avLst/>
                          </a:prstGeom>
                          <a:solidFill>
                            <a:srgbClr val="f6f6f6"/>
                          </a:solidFill>
                          <a:ln w="0">
                            <a:noFill/>
                          </a:ln>
                        </wps:spPr>
                        <wps:style>
                          <a:lnRef idx="0"/>
                          <a:fillRef idx="0"/>
                          <a:effectRef idx="0"/>
                          <a:fontRef idx="minor"/>
                        </wps:style>
                        <wps:bodyPr/>
                      </wps:wsp>
                      <wps:wsp>
                        <wps:cNvSpPr/>
                        <wps:spPr>
                          <a:xfrm>
                            <a:off x="0" y="0"/>
                            <a:ext cx="5074920" cy="4753080"/>
                          </a:xfrm>
                          <a:custGeom>
                            <a:avLst/>
                            <a:gdLst>
                              <a:gd name="textAreaLeft" fmla="*/ 0 w 2877120"/>
                              <a:gd name="textAreaRight" fmla="*/ 2879280 w 2877120"/>
                              <a:gd name="textAreaTop" fmla="*/ 0 h 2694600"/>
                              <a:gd name="textAreaBottom" fmla="*/ 2696760 h 2694600"/>
                            </a:gdLst>
                            <a:ahLst/>
                            <a:rect l="textAreaLeft" t="textAreaTop" r="textAreaRight" b="textAreaBottom"/>
                            <a:pathLst>
                              <a:path w="7992" h="7485">
                                <a:moveTo>
                                  <a:pt x="7992" y="7464"/>
                                </a:moveTo>
                                <a:lnTo>
                                  <a:pt x="0" y="7464"/>
                                </a:lnTo>
                                <a:lnTo>
                                  <a:pt x="0" y="7484"/>
                                </a:lnTo>
                                <a:lnTo>
                                  <a:pt x="7992" y="7484"/>
                                </a:lnTo>
                                <a:lnTo>
                                  <a:pt x="7992" y="746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472752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class</w:t>
                              </w:r>
                              <w:r>
                                <w:rPr>
                                  <w:rFonts w:ascii="Courier New" w:hAnsi="Courier New"/>
                                  <w:spacing w:val="-5"/>
                                  <w:sz w:val="18"/>
                                </w:rPr>
                                <w:t xml:space="preserve"> </w:t>
                              </w:r>
                              <w:r>
                                <w:rPr>
                                  <w:rFonts w:ascii="Courier New" w:hAnsi="Courier New"/>
                                  <w:spacing w:val="-2"/>
                                  <w:sz w:val="18"/>
                                </w:rPr>
                                <w:t>MainAdapter(</w:t>
                              </w:r>
                            </w:p>
                            <w:p>
                              <w:pPr>
                                <w:pStyle w:val="Normal"/>
                                <w:spacing w:before="76" w:after="0"/>
                                <w:ind w:left="885" w:hanging="0"/>
                                <w:rPr>
                                  <w:rFonts w:ascii="Courier New" w:hAnsi="Courier New"/>
                                  <w:sz w:val="18"/>
                                </w:rPr>
                              </w:pPr>
                              <w:r>
                                <w:rPr>
                                  <w:rFonts w:ascii="Courier New" w:hAnsi="Courier New"/>
                                  <w:spacing w:val="-4"/>
                                  <w:sz w:val="18"/>
                                </w:rPr>
                                <w:t>private</w:t>
                              </w:r>
                              <w:r>
                                <w:rPr>
                                  <w:rFonts w:ascii="Courier New" w:hAnsi="Courier New"/>
                                  <w:spacing w:val="-13"/>
                                  <w:sz w:val="18"/>
                                </w:rPr>
                                <w:t xml:space="preserve"> </w:t>
                              </w:r>
                              <w:r>
                                <w:rPr>
                                  <w:rFonts w:ascii="Courier New" w:hAnsi="Courier New"/>
                                  <w:spacing w:val="-4"/>
                                  <w:sz w:val="18"/>
                                </w:rPr>
                                <w:t>val</w:t>
                              </w:r>
                              <w:r>
                                <w:rPr>
                                  <w:rFonts w:ascii="Courier New" w:hAnsi="Courier New"/>
                                  <w:spacing w:val="-13"/>
                                  <w:sz w:val="18"/>
                                </w:rPr>
                                <w:t xml:space="preserve"> </w:t>
                              </w:r>
                              <w:r>
                                <w:rPr>
                                  <w:rFonts w:ascii="Courier New" w:hAnsi="Courier New"/>
                                  <w:spacing w:val="-4"/>
                                  <w:sz w:val="18"/>
                                </w:rPr>
                                <w:t>layoutInflater:</w:t>
                              </w:r>
                              <w:r>
                                <w:rPr>
                                  <w:rFonts w:ascii="Courier New" w:hAnsi="Courier New"/>
                                  <w:spacing w:val="-13"/>
                                  <w:sz w:val="18"/>
                                </w:rPr>
                                <w:t xml:space="preserve"> </w:t>
                              </w:r>
                              <w:r>
                                <w:rPr>
                                  <w:rFonts w:ascii="Courier New" w:hAnsi="Courier New"/>
                                  <w:spacing w:val="-4"/>
                                  <w:sz w:val="18"/>
                                </w:rPr>
                                <w:t>LayoutInflater,</w:t>
                              </w:r>
                            </w:p>
                            <w:p>
                              <w:pPr>
                                <w:pStyle w:val="Normal"/>
                                <w:spacing w:before="76" w:after="0"/>
                                <w:ind w:left="885" w:hanging="0"/>
                                <w:rPr>
                                  <w:rFonts w:ascii="Courier New" w:hAnsi="Courier New"/>
                                  <w:sz w:val="18"/>
                                </w:rPr>
                              </w:pPr>
                              <w:r>
                                <w:rPr>
                                  <w:rFonts w:ascii="Courier New" w:hAnsi="Courier New"/>
                                  <w:sz w:val="18"/>
                                </w:rPr>
                                <w:t>private</w:t>
                              </w:r>
                              <w:r>
                                <w:rPr>
                                  <w:rFonts w:ascii="Courier New" w:hAnsi="Courier New"/>
                                  <w:spacing w:val="-10"/>
                                  <w:sz w:val="18"/>
                                </w:rPr>
                                <w:t xml:space="preserve"> </w:t>
                              </w:r>
                              <w:r>
                                <w:rPr>
                                  <w:rFonts w:ascii="Courier New" w:hAnsi="Courier New"/>
                                  <w:sz w:val="18"/>
                                </w:rPr>
                                <w:t>val</w:t>
                              </w:r>
                              <w:r>
                                <w:rPr>
                                  <w:rFonts w:ascii="Courier New" w:hAnsi="Courier New"/>
                                  <w:spacing w:val="-8"/>
                                  <w:sz w:val="18"/>
                                </w:rPr>
                                <w:t xml:space="preserve"> </w:t>
                              </w:r>
                              <w:r>
                                <w:rPr>
                                  <w:rFonts w:ascii="Courier New" w:hAnsi="Courier New"/>
                                  <w:sz w:val="18"/>
                                </w:rPr>
                                <w:t>onRowClickListener:</w:t>
                              </w:r>
                              <w:r>
                                <w:rPr>
                                  <w:rFonts w:ascii="Courier New" w:hAnsi="Courier New"/>
                                  <w:spacing w:val="-7"/>
                                  <w:sz w:val="18"/>
                                </w:rPr>
                                <w:t xml:space="preserve"> </w:t>
                              </w:r>
                              <w:r>
                                <w:rPr>
                                  <w:rFonts w:ascii="Courier New" w:hAnsi="Courier New"/>
                                  <w:sz w:val="18"/>
                                </w:rPr>
                                <w:t>(DogUi)</w:t>
                              </w:r>
                              <w:r>
                                <w:rPr>
                                  <w:rFonts w:ascii="Courier New" w:hAnsi="Courier New"/>
                                  <w:spacing w:val="-8"/>
                                  <w:sz w:val="18"/>
                                </w:rPr>
                                <w:t xml:space="preserve"> </w:t>
                              </w:r>
                              <w:r>
                                <w:rPr>
                                  <w:rFonts w:ascii="Courier New" w:hAnsi="Courier New"/>
                                  <w:sz w:val="18"/>
                                </w:rPr>
                                <w:t>-&gt;</w:t>
                              </w:r>
                              <w:r>
                                <w:rPr>
                                  <w:rFonts w:ascii="Courier New" w:hAnsi="Courier New"/>
                                  <w:spacing w:val="-7"/>
                                  <w:sz w:val="18"/>
                                </w:rPr>
                                <w:t xml:space="preserve"> </w:t>
                              </w:r>
                              <w:r>
                                <w:rPr>
                                  <w:rFonts w:ascii="Courier New" w:hAnsi="Courier New"/>
                                  <w:spacing w:val="-4"/>
                                  <w:sz w:val="18"/>
                                </w:rPr>
                                <w:t>Unit</w:t>
                              </w:r>
                            </w:p>
                            <w:p>
                              <w:pPr>
                                <w:pStyle w:val="Normal"/>
                                <w:spacing w:lineRule="auto" w:line="660" w:before="76" w:after="0"/>
                                <w:ind w:left="885" w:right="1274" w:hanging="432"/>
                                <w:rPr>
                                  <w:rFonts w:ascii="Courier New" w:hAnsi="Courier New"/>
                                  <w:sz w:val="18"/>
                                </w:rPr>
                              </w:pPr>
                              <w:r>
                                <w:rPr>
                                  <w:rFonts w:ascii="Courier New" w:hAnsi="Courier New"/>
                                  <w:sz w:val="18"/>
                                </w:rPr>
                                <w:t>)</w:t>
                              </w:r>
                              <w:r>
                                <w:rPr>
                                  <w:rFonts w:ascii="Courier New" w:hAnsi="Courier New"/>
                                  <w:spacing w:val="-14"/>
                                  <w:sz w:val="18"/>
                                </w:rPr>
                                <w:t xml:space="preserve"> </w:t>
                              </w:r>
                              <w:r>
                                <w:rPr>
                                  <w:rFonts w:ascii="Courier New" w:hAnsi="Courier New"/>
                                  <w:sz w:val="18"/>
                                </w:rPr>
                                <w:t>:</w:t>
                              </w:r>
                              <w:r>
                                <w:rPr>
                                  <w:rFonts w:ascii="Courier New" w:hAnsi="Courier New"/>
                                  <w:spacing w:val="-14"/>
                                  <w:sz w:val="18"/>
                                </w:rPr>
                                <w:t xml:space="preserve"> </w:t>
                              </w:r>
                              <w:r>
                                <w:rPr>
                                  <w:rFonts w:ascii="Courier New" w:hAnsi="Courier New"/>
                                  <w:sz w:val="18"/>
                                </w:rPr>
                                <w:t>RecyclerView.Adapter&lt;MainAdapter.DogViewHolder&gt;()</w:t>
                              </w:r>
                              <w:r>
                                <w:rPr>
                                  <w:rFonts w:ascii="Courier New" w:hAnsi="Courier New"/>
                                  <w:spacing w:val="-14"/>
                                  <w:sz w:val="18"/>
                                </w:rPr>
                                <w:t xml:space="preserve"> </w:t>
                              </w:r>
                              <w:r>
                                <w:rPr>
                                  <w:rFonts w:ascii="Courier New" w:hAnsi="Courier New"/>
                                  <w:sz w:val="18"/>
                                </w:rPr>
                                <w:t>{ private val dogs = mutableListOf&lt;DogUi&gt;()</w:t>
                              </w:r>
                            </w:p>
                            <w:p>
                              <w:pPr>
                                <w:pStyle w:val="Normal"/>
                                <w:spacing w:lineRule="auto" w:line="324"/>
                                <w:ind w:left="1101" w:right="840" w:hanging="216"/>
                                <w:rPr>
                                  <w:rFonts w:ascii="Courier New" w:hAnsi="Courier New"/>
                                  <w:sz w:val="18"/>
                                </w:rPr>
                              </w:pPr>
                              <w:r>
                                <w:rPr>
                                  <w:rFonts w:ascii="Courier New" w:hAnsi="Courier New"/>
                                  <w:sz w:val="18"/>
                                </w:rPr>
                                <w:t>override</w:t>
                              </w:r>
                              <w:r>
                                <w:rPr>
                                  <w:rFonts w:ascii="Courier New" w:hAnsi="Courier New"/>
                                  <w:spacing w:val="-14"/>
                                  <w:sz w:val="18"/>
                                </w:rPr>
                                <w:t xml:space="preserve"> </w:t>
                              </w:r>
                              <w:r>
                                <w:rPr>
                                  <w:rFonts w:ascii="Courier New" w:hAnsi="Courier New"/>
                                  <w:sz w:val="18"/>
                                </w:rPr>
                                <w:t>fun</w:t>
                              </w:r>
                              <w:r>
                                <w:rPr>
                                  <w:rFonts w:ascii="Courier New" w:hAnsi="Courier New"/>
                                  <w:spacing w:val="-14"/>
                                  <w:sz w:val="18"/>
                                </w:rPr>
                                <w:t xml:space="preserve"> </w:t>
                              </w:r>
                              <w:r>
                                <w:rPr>
                                  <w:rFonts w:ascii="Courier New" w:hAnsi="Courier New"/>
                                  <w:sz w:val="18"/>
                                </w:rPr>
                                <w:t>onCreateViewHolder(parent:</w:t>
                              </w:r>
                              <w:r>
                                <w:rPr>
                                  <w:rFonts w:ascii="Courier New" w:hAnsi="Courier New"/>
                                  <w:spacing w:val="-14"/>
                                  <w:sz w:val="18"/>
                                </w:rPr>
                                <w:t xml:space="preserve"> </w:t>
                              </w:r>
                              <w:r>
                                <w:rPr>
                                  <w:rFonts w:ascii="Courier New" w:hAnsi="Courier New"/>
                                  <w:sz w:val="18"/>
                                </w:rPr>
                                <w:t>ViewGroup, viewType: Int): DogViewHolder =</w:t>
                              </w:r>
                            </w:p>
                            <w:p>
                              <w:pPr>
                                <w:pStyle w:val="Normal"/>
                                <w:ind w:left="1317" w:hanging="0"/>
                                <w:rPr>
                                  <w:rFonts w:ascii="Courier New" w:hAnsi="Courier New"/>
                                  <w:sz w:val="18"/>
                                </w:rPr>
                              </w:pPr>
                              <w:r>
                                <w:rPr>
                                  <w:rFonts w:ascii="Courier New" w:hAnsi="Courier New"/>
                                  <w:spacing w:val="-2"/>
                                  <w:sz w:val="18"/>
                                </w:rPr>
                                <w:t>DogViewHolder(layoutInflater.inflate(R.layout.view_dog_item,</w:t>
                              </w:r>
                            </w:p>
                            <w:p>
                              <w:pPr>
                                <w:pStyle w:val="Normal"/>
                                <w:spacing w:before="76" w:after="0"/>
                                <w:ind w:left="1533" w:hanging="0"/>
                                <w:rPr>
                                  <w:rFonts w:ascii="Courier New" w:hAnsi="Courier New"/>
                                  <w:sz w:val="18"/>
                                </w:rPr>
                              </w:pPr>
                              <w:r>
                                <w:rPr>
                                  <w:rFonts w:ascii="Courier New" w:hAnsi="Courier New"/>
                                  <w:sz w:val="18"/>
                                </w:rPr>
                                <w:t>parent,</w:t>
                              </w:r>
                              <w:r>
                                <w:rPr>
                                  <w:rFonts w:ascii="Courier New" w:hAnsi="Courier New"/>
                                  <w:spacing w:val="-7"/>
                                  <w:sz w:val="18"/>
                                </w:rPr>
                                <w:t xml:space="preserve"> </w:t>
                              </w:r>
                              <w:r>
                                <w:rPr>
                                  <w:rFonts w:ascii="Courier New" w:hAnsi="Courier New"/>
                                  <w:spacing w:val="-2"/>
                                  <w:sz w:val="18"/>
                                </w:rPr>
                                <w:t>false))</w:t>
                              </w:r>
                            </w:p>
                            <w:p>
                              <w:pPr>
                                <w:pStyle w:val="Normal"/>
                                <w:spacing w:lineRule="atLeast" w:line="560"/>
                                <w:ind w:left="885" w:right="1490" w:hanging="0"/>
                                <w:rPr>
                                  <w:rFonts w:ascii="Courier New" w:hAnsi="Courier New"/>
                                  <w:sz w:val="18"/>
                                </w:rPr>
                              </w:pPr>
                              <w:r>
                                <w:rPr>
                                  <w:rFonts w:ascii="Courier New" w:hAnsi="Courier New"/>
                                  <w:sz w:val="18"/>
                                </w:rPr>
                                <w:t>override fun getItemCount(): Int = dogs.size override</w:t>
                              </w:r>
                              <w:r>
                                <w:rPr>
                                  <w:rFonts w:ascii="Courier New" w:hAnsi="Courier New"/>
                                  <w:spacing w:val="-14"/>
                                  <w:sz w:val="18"/>
                                </w:rPr>
                                <w:t xml:space="preserve"> </w:t>
                              </w:r>
                              <w:r>
                                <w:rPr>
                                  <w:rFonts w:ascii="Courier New" w:hAnsi="Courier New"/>
                                  <w:sz w:val="18"/>
                                </w:rPr>
                                <w:t>fun</w:t>
                              </w:r>
                              <w:r>
                                <w:rPr>
                                  <w:rFonts w:ascii="Courier New" w:hAnsi="Courier New"/>
                                  <w:spacing w:val="-14"/>
                                  <w:sz w:val="18"/>
                                </w:rPr>
                                <w:t xml:space="preserve"> </w:t>
                              </w:r>
                              <w:r>
                                <w:rPr>
                                  <w:rFonts w:ascii="Courier New" w:hAnsi="Courier New"/>
                                  <w:sz w:val="18"/>
                                </w:rPr>
                                <w:t>onBindViewHolder(holder:</w:t>
                              </w:r>
                              <w:r>
                                <w:rPr>
                                  <w:rFonts w:ascii="Courier New" w:hAnsi="Courier New"/>
                                  <w:spacing w:val="-14"/>
                                  <w:sz w:val="18"/>
                                </w:rPr>
                                <w:t xml:space="preserve"> </w:t>
                              </w:r>
                              <w:r>
                                <w:rPr>
                                  <w:rFonts w:ascii="Courier New" w:hAnsi="Courier New"/>
                                  <w:sz w:val="18"/>
                                </w:rPr>
                                <w:t>DogViewHolder,</w:t>
                              </w:r>
                            </w:p>
                            <w:p>
                              <w:pPr>
                                <w:pStyle w:val="Normal"/>
                                <w:spacing w:lineRule="auto" w:line="259"/>
                                <w:ind w:left="1317" w:right="2755" w:hanging="216"/>
                                <w:rPr>
                                  <w:rFonts w:ascii="Courier New" w:hAnsi="Courier New"/>
                                  <w:sz w:val="18"/>
                                </w:rPr>
                              </w:pPr>
                              <w:r>
                                <w:rPr>
                                  <w:rFonts w:ascii="Courier New" w:hAnsi="Courier New"/>
                                  <w:sz w:val="18"/>
                                </w:rPr>
                                <w:t xml:space="preserve">position: Int) { </w:t>
                              </w:r>
                              <w:r>
                                <w:rPr>
                                  <w:rFonts w:ascii="Courier New" w:hAnsi="Courier New"/>
                                  <w:spacing w:val="-2"/>
                                  <w:sz w:val="18"/>
                                </w:rPr>
                                <w:t>holder.bind(dogs[position])</w:t>
                              </w:r>
                            </w:p>
                            <w:p>
                              <w:pPr>
                                <w:pStyle w:val="Normal"/>
                                <w:spacing w:before="5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1317" w:right="2755" w:hanging="432"/>
                                <w:rPr>
                                  <w:rFonts w:ascii="Courier New" w:hAnsi="Courier New"/>
                                  <w:sz w:val="18"/>
                                </w:rPr>
                              </w:pPr>
                              <w:r>
                                <w:rPr>
                                  <w:rFonts w:ascii="Courier New" w:hAnsi="Courier New"/>
                                  <w:sz w:val="18"/>
                                </w:rPr>
                                <w:t>fun</w:t>
                              </w:r>
                              <w:r>
                                <w:rPr>
                                  <w:rFonts w:ascii="Courier New" w:hAnsi="Courier New"/>
                                  <w:spacing w:val="80"/>
                                  <w:sz w:val="18"/>
                                </w:rPr>
                                <w:t xml:space="preserve"> </w:t>
                              </w:r>
                              <w:r>
                                <w:rPr>
                                  <w:rFonts w:ascii="Courier New" w:hAnsi="Courier New"/>
                                  <w:sz w:val="18"/>
                                </w:rPr>
                                <w:t>updateDogs(dogs:</w:t>
                              </w:r>
                              <w:r>
                                <w:rPr>
                                  <w:rFonts w:ascii="Courier New" w:hAnsi="Courier New"/>
                                  <w:spacing w:val="-10"/>
                                  <w:sz w:val="18"/>
                                </w:rPr>
                                <w:t xml:space="preserve"> </w:t>
                              </w:r>
                              <w:r>
                                <w:rPr>
                                  <w:rFonts w:ascii="Courier New" w:hAnsi="Courier New"/>
                                  <w:sz w:val="18"/>
                                </w:rPr>
                                <w:t>List&lt;DogUi&gt;)</w:t>
                              </w:r>
                              <w:r>
                                <w:rPr>
                                  <w:rFonts w:ascii="Courier New" w:hAnsi="Courier New"/>
                                  <w:spacing w:val="-10"/>
                                  <w:sz w:val="18"/>
                                </w:rPr>
                                <w:t xml:space="preserve"> </w:t>
                              </w:r>
                              <w:r>
                                <w:rPr>
                                  <w:rFonts w:ascii="Courier New" w:hAnsi="Courier New"/>
                                  <w:sz w:val="18"/>
                                </w:rPr>
                                <w:t xml:space="preserve">{ </w:t>
                              </w:r>
                              <w:r>
                                <w:rPr>
                                  <w:rFonts w:ascii="Courier New" w:hAnsi="Courier New"/>
                                  <w:spacing w:val="-2"/>
                                  <w:sz w:val="18"/>
                                </w:rPr>
                                <w:t>this.dogs.clear() this.dogs.addAll(dogs) this.notifyDataSetChanged()</w:t>
                              </w:r>
                            </w:p>
                            <w:p>
                              <w:pPr>
                                <w:pStyle w:val="Normal"/>
                                <w:spacing w:before="2"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324" w:before="124" w:after="0"/>
                                <w:ind w:left="1317" w:right="1185" w:hanging="432"/>
                                <w:rPr>
                                  <w:rFonts w:ascii="Courier New" w:hAnsi="Courier New"/>
                                  <w:sz w:val="18"/>
                                </w:rPr>
                              </w:pPr>
                              <w:r>
                                <w:rPr>
                                  <w:rFonts w:ascii="Courier New" w:hAnsi="Courier New"/>
                                  <w:sz w:val="18"/>
                                </w:rPr>
                                <w:t>inner</w:t>
                              </w:r>
                              <w:r>
                                <w:rPr>
                                  <w:rFonts w:ascii="Courier New" w:hAnsi="Courier New"/>
                                  <w:spacing w:val="-10"/>
                                  <w:sz w:val="18"/>
                                </w:rPr>
                                <w:t xml:space="preserve"> </w:t>
                              </w:r>
                              <w:r>
                                <w:rPr>
                                  <w:rFonts w:ascii="Courier New" w:hAnsi="Courier New"/>
                                  <w:sz w:val="18"/>
                                </w:rPr>
                                <w:t>class</w:t>
                              </w:r>
                              <w:r>
                                <w:rPr>
                                  <w:rFonts w:ascii="Courier New" w:hAnsi="Courier New"/>
                                  <w:spacing w:val="-10"/>
                                  <w:sz w:val="18"/>
                                </w:rPr>
                                <w:t xml:space="preserve"> </w:t>
                              </w:r>
                              <w:r>
                                <w:rPr>
                                  <w:rFonts w:ascii="Courier New" w:hAnsi="Courier New"/>
                                  <w:sz w:val="18"/>
                                </w:rPr>
                                <w:t>DogViewHolder(containerView:</w:t>
                              </w:r>
                              <w:r>
                                <w:rPr>
                                  <w:rFonts w:ascii="Courier New" w:hAnsi="Courier New"/>
                                  <w:spacing w:val="-10"/>
                                  <w:sz w:val="18"/>
                                </w:rPr>
                                <w:t xml:space="preserve"> </w:t>
                              </w:r>
                              <w:r>
                                <w:rPr>
                                  <w:rFonts w:ascii="Courier New" w:hAnsi="Courier New"/>
                                  <w:sz w:val="18"/>
                                </w:rPr>
                                <w:t>View)</w:t>
                              </w:r>
                              <w:r>
                                <w:rPr>
                                  <w:rFonts w:ascii="Courier New" w:hAnsi="Courier New"/>
                                  <w:spacing w:val="-10"/>
                                  <w:sz w:val="18"/>
                                </w:rPr>
                                <w:t xml:space="preserve"> </w:t>
                              </w:r>
                              <w:r>
                                <w:rPr>
                                  <w:rFonts w:ascii="Courier New" w:hAnsi="Courier New"/>
                                  <w:sz w:val="18"/>
                                </w:rPr>
                                <w:t>: RecyclerView.ViewHolder(containerView) {</w:t>
                              </w:r>
                            </w:p>
                          </w:txbxContent>
                        </wps:txbx>
                        <wps:bodyPr lIns="0" rIns="0" tIns="0" bIns="0" anchor="t">
                          <a:noAutofit/>
                        </wps:bodyPr>
                      </wps:wsp>
                    </wpg:wgp>
                  </a:graphicData>
                </a:graphic>
              </wp:anchor>
            </w:drawing>
          </mc:Choice>
          <mc:Fallback>
            <w:pict>
              <v:group id="shape_0" alt="docshapegroup1008" style="position:absolute;margin-left:52.2pt;margin-top:7.05pt;width:399.6pt;height:374.25pt" coordorigin="1044,141" coordsize="7992,7485">
                <v:rect id="shape_0" path="m0,0l-2147483645,0l-2147483645,-2147483646l0,-2147483646xe" fillcolor="#f6f6f6" stroked="f" o:allowincell="f" style="position:absolute;left:1044;top:151;width:7991;height:746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1;width:7991;height:744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class</w:t>
                        </w:r>
                        <w:r>
                          <w:rPr>
                            <w:rFonts w:ascii="Courier New" w:hAnsi="Courier New"/>
                            <w:spacing w:val="-5"/>
                            <w:sz w:val="18"/>
                          </w:rPr>
                          <w:t xml:space="preserve"> </w:t>
                        </w:r>
                        <w:r>
                          <w:rPr>
                            <w:rFonts w:ascii="Courier New" w:hAnsi="Courier New"/>
                            <w:spacing w:val="-2"/>
                            <w:sz w:val="18"/>
                          </w:rPr>
                          <w:t>MainAdapter(</w:t>
                        </w:r>
                      </w:p>
                      <w:p>
                        <w:pPr>
                          <w:pStyle w:val="Normal"/>
                          <w:spacing w:before="76" w:after="0"/>
                          <w:ind w:left="885" w:hanging="0"/>
                          <w:rPr>
                            <w:rFonts w:ascii="Courier New" w:hAnsi="Courier New"/>
                            <w:sz w:val="18"/>
                          </w:rPr>
                        </w:pPr>
                        <w:r>
                          <w:rPr>
                            <w:rFonts w:ascii="Courier New" w:hAnsi="Courier New"/>
                            <w:spacing w:val="-4"/>
                            <w:sz w:val="18"/>
                          </w:rPr>
                          <w:t>private</w:t>
                        </w:r>
                        <w:r>
                          <w:rPr>
                            <w:rFonts w:ascii="Courier New" w:hAnsi="Courier New"/>
                            <w:spacing w:val="-13"/>
                            <w:sz w:val="18"/>
                          </w:rPr>
                          <w:t xml:space="preserve"> </w:t>
                        </w:r>
                        <w:r>
                          <w:rPr>
                            <w:rFonts w:ascii="Courier New" w:hAnsi="Courier New"/>
                            <w:spacing w:val="-4"/>
                            <w:sz w:val="18"/>
                          </w:rPr>
                          <w:t>val</w:t>
                        </w:r>
                        <w:r>
                          <w:rPr>
                            <w:rFonts w:ascii="Courier New" w:hAnsi="Courier New"/>
                            <w:spacing w:val="-13"/>
                            <w:sz w:val="18"/>
                          </w:rPr>
                          <w:t xml:space="preserve"> </w:t>
                        </w:r>
                        <w:r>
                          <w:rPr>
                            <w:rFonts w:ascii="Courier New" w:hAnsi="Courier New"/>
                            <w:spacing w:val="-4"/>
                            <w:sz w:val="18"/>
                          </w:rPr>
                          <w:t>layoutInflater:</w:t>
                        </w:r>
                        <w:r>
                          <w:rPr>
                            <w:rFonts w:ascii="Courier New" w:hAnsi="Courier New"/>
                            <w:spacing w:val="-13"/>
                            <w:sz w:val="18"/>
                          </w:rPr>
                          <w:t xml:space="preserve"> </w:t>
                        </w:r>
                        <w:r>
                          <w:rPr>
                            <w:rFonts w:ascii="Courier New" w:hAnsi="Courier New"/>
                            <w:spacing w:val="-4"/>
                            <w:sz w:val="18"/>
                          </w:rPr>
                          <w:t>LayoutInflater,</w:t>
                        </w:r>
                      </w:p>
                      <w:p>
                        <w:pPr>
                          <w:pStyle w:val="Normal"/>
                          <w:spacing w:before="76" w:after="0"/>
                          <w:ind w:left="885" w:hanging="0"/>
                          <w:rPr>
                            <w:rFonts w:ascii="Courier New" w:hAnsi="Courier New"/>
                            <w:sz w:val="18"/>
                          </w:rPr>
                        </w:pPr>
                        <w:r>
                          <w:rPr>
                            <w:rFonts w:ascii="Courier New" w:hAnsi="Courier New"/>
                            <w:sz w:val="18"/>
                          </w:rPr>
                          <w:t>private</w:t>
                        </w:r>
                        <w:r>
                          <w:rPr>
                            <w:rFonts w:ascii="Courier New" w:hAnsi="Courier New"/>
                            <w:spacing w:val="-10"/>
                            <w:sz w:val="18"/>
                          </w:rPr>
                          <w:t xml:space="preserve"> </w:t>
                        </w:r>
                        <w:r>
                          <w:rPr>
                            <w:rFonts w:ascii="Courier New" w:hAnsi="Courier New"/>
                            <w:sz w:val="18"/>
                          </w:rPr>
                          <w:t>val</w:t>
                        </w:r>
                        <w:r>
                          <w:rPr>
                            <w:rFonts w:ascii="Courier New" w:hAnsi="Courier New"/>
                            <w:spacing w:val="-8"/>
                            <w:sz w:val="18"/>
                          </w:rPr>
                          <w:t xml:space="preserve"> </w:t>
                        </w:r>
                        <w:r>
                          <w:rPr>
                            <w:rFonts w:ascii="Courier New" w:hAnsi="Courier New"/>
                            <w:sz w:val="18"/>
                          </w:rPr>
                          <w:t>onRowClickListener:</w:t>
                        </w:r>
                        <w:r>
                          <w:rPr>
                            <w:rFonts w:ascii="Courier New" w:hAnsi="Courier New"/>
                            <w:spacing w:val="-7"/>
                            <w:sz w:val="18"/>
                          </w:rPr>
                          <w:t xml:space="preserve"> </w:t>
                        </w:r>
                        <w:r>
                          <w:rPr>
                            <w:rFonts w:ascii="Courier New" w:hAnsi="Courier New"/>
                            <w:sz w:val="18"/>
                          </w:rPr>
                          <w:t>(DogUi)</w:t>
                        </w:r>
                        <w:r>
                          <w:rPr>
                            <w:rFonts w:ascii="Courier New" w:hAnsi="Courier New"/>
                            <w:spacing w:val="-8"/>
                            <w:sz w:val="18"/>
                          </w:rPr>
                          <w:t xml:space="preserve"> </w:t>
                        </w:r>
                        <w:r>
                          <w:rPr>
                            <w:rFonts w:ascii="Courier New" w:hAnsi="Courier New"/>
                            <w:sz w:val="18"/>
                          </w:rPr>
                          <w:t>-&gt;</w:t>
                        </w:r>
                        <w:r>
                          <w:rPr>
                            <w:rFonts w:ascii="Courier New" w:hAnsi="Courier New"/>
                            <w:spacing w:val="-7"/>
                            <w:sz w:val="18"/>
                          </w:rPr>
                          <w:t xml:space="preserve"> </w:t>
                        </w:r>
                        <w:r>
                          <w:rPr>
                            <w:rFonts w:ascii="Courier New" w:hAnsi="Courier New"/>
                            <w:spacing w:val="-4"/>
                            <w:sz w:val="18"/>
                          </w:rPr>
                          <w:t>Unit</w:t>
                        </w:r>
                      </w:p>
                      <w:p>
                        <w:pPr>
                          <w:pStyle w:val="Normal"/>
                          <w:spacing w:lineRule="auto" w:line="660" w:before="76" w:after="0"/>
                          <w:ind w:left="885" w:right="1274" w:hanging="432"/>
                          <w:rPr>
                            <w:rFonts w:ascii="Courier New" w:hAnsi="Courier New"/>
                            <w:sz w:val="18"/>
                          </w:rPr>
                        </w:pPr>
                        <w:r>
                          <w:rPr>
                            <w:rFonts w:ascii="Courier New" w:hAnsi="Courier New"/>
                            <w:sz w:val="18"/>
                          </w:rPr>
                          <w:t>)</w:t>
                        </w:r>
                        <w:r>
                          <w:rPr>
                            <w:rFonts w:ascii="Courier New" w:hAnsi="Courier New"/>
                            <w:spacing w:val="-14"/>
                            <w:sz w:val="18"/>
                          </w:rPr>
                          <w:t xml:space="preserve"> </w:t>
                        </w:r>
                        <w:r>
                          <w:rPr>
                            <w:rFonts w:ascii="Courier New" w:hAnsi="Courier New"/>
                            <w:sz w:val="18"/>
                          </w:rPr>
                          <w:t>:</w:t>
                        </w:r>
                        <w:r>
                          <w:rPr>
                            <w:rFonts w:ascii="Courier New" w:hAnsi="Courier New"/>
                            <w:spacing w:val="-14"/>
                            <w:sz w:val="18"/>
                          </w:rPr>
                          <w:t xml:space="preserve"> </w:t>
                        </w:r>
                        <w:r>
                          <w:rPr>
                            <w:rFonts w:ascii="Courier New" w:hAnsi="Courier New"/>
                            <w:sz w:val="18"/>
                          </w:rPr>
                          <w:t>RecyclerView.Adapter&lt;MainAdapter.DogViewHolder&gt;()</w:t>
                        </w:r>
                        <w:r>
                          <w:rPr>
                            <w:rFonts w:ascii="Courier New" w:hAnsi="Courier New"/>
                            <w:spacing w:val="-14"/>
                            <w:sz w:val="18"/>
                          </w:rPr>
                          <w:t xml:space="preserve"> </w:t>
                        </w:r>
                        <w:r>
                          <w:rPr>
                            <w:rFonts w:ascii="Courier New" w:hAnsi="Courier New"/>
                            <w:sz w:val="18"/>
                          </w:rPr>
                          <w:t>{ private val dogs = mutableListOf&lt;DogUi&gt;()</w:t>
                        </w:r>
                      </w:p>
                      <w:p>
                        <w:pPr>
                          <w:pStyle w:val="Normal"/>
                          <w:spacing w:lineRule="auto" w:line="324"/>
                          <w:ind w:left="1101" w:right="840" w:hanging="216"/>
                          <w:rPr>
                            <w:rFonts w:ascii="Courier New" w:hAnsi="Courier New"/>
                            <w:sz w:val="18"/>
                          </w:rPr>
                        </w:pPr>
                        <w:r>
                          <w:rPr>
                            <w:rFonts w:ascii="Courier New" w:hAnsi="Courier New"/>
                            <w:sz w:val="18"/>
                          </w:rPr>
                          <w:t>override</w:t>
                        </w:r>
                        <w:r>
                          <w:rPr>
                            <w:rFonts w:ascii="Courier New" w:hAnsi="Courier New"/>
                            <w:spacing w:val="-14"/>
                            <w:sz w:val="18"/>
                          </w:rPr>
                          <w:t xml:space="preserve"> </w:t>
                        </w:r>
                        <w:r>
                          <w:rPr>
                            <w:rFonts w:ascii="Courier New" w:hAnsi="Courier New"/>
                            <w:sz w:val="18"/>
                          </w:rPr>
                          <w:t>fun</w:t>
                        </w:r>
                        <w:r>
                          <w:rPr>
                            <w:rFonts w:ascii="Courier New" w:hAnsi="Courier New"/>
                            <w:spacing w:val="-14"/>
                            <w:sz w:val="18"/>
                          </w:rPr>
                          <w:t xml:space="preserve"> </w:t>
                        </w:r>
                        <w:r>
                          <w:rPr>
                            <w:rFonts w:ascii="Courier New" w:hAnsi="Courier New"/>
                            <w:sz w:val="18"/>
                          </w:rPr>
                          <w:t>onCreateViewHolder(parent:</w:t>
                        </w:r>
                        <w:r>
                          <w:rPr>
                            <w:rFonts w:ascii="Courier New" w:hAnsi="Courier New"/>
                            <w:spacing w:val="-14"/>
                            <w:sz w:val="18"/>
                          </w:rPr>
                          <w:t xml:space="preserve"> </w:t>
                        </w:r>
                        <w:r>
                          <w:rPr>
                            <w:rFonts w:ascii="Courier New" w:hAnsi="Courier New"/>
                            <w:sz w:val="18"/>
                          </w:rPr>
                          <w:t>ViewGroup, viewType: Int): DogViewHolder =</w:t>
                        </w:r>
                      </w:p>
                      <w:p>
                        <w:pPr>
                          <w:pStyle w:val="Normal"/>
                          <w:ind w:left="1317" w:hanging="0"/>
                          <w:rPr>
                            <w:rFonts w:ascii="Courier New" w:hAnsi="Courier New"/>
                            <w:sz w:val="18"/>
                          </w:rPr>
                        </w:pPr>
                        <w:r>
                          <w:rPr>
                            <w:rFonts w:ascii="Courier New" w:hAnsi="Courier New"/>
                            <w:spacing w:val="-2"/>
                            <w:sz w:val="18"/>
                          </w:rPr>
                          <w:t>DogViewHolder(layoutInflater.inflate(R.layout.view_dog_item,</w:t>
                        </w:r>
                      </w:p>
                      <w:p>
                        <w:pPr>
                          <w:pStyle w:val="Normal"/>
                          <w:spacing w:before="76" w:after="0"/>
                          <w:ind w:left="1533" w:hanging="0"/>
                          <w:rPr>
                            <w:rFonts w:ascii="Courier New" w:hAnsi="Courier New"/>
                            <w:sz w:val="18"/>
                          </w:rPr>
                        </w:pPr>
                        <w:r>
                          <w:rPr>
                            <w:rFonts w:ascii="Courier New" w:hAnsi="Courier New"/>
                            <w:sz w:val="18"/>
                          </w:rPr>
                          <w:t>parent,</w:t>
                        </w:r>
                        <w:r>
                          <w:rPr>
                            <w:rFonts w:ascii="Courier New" w:hAnsi="Courier New"/>
                            <w:spacing w:val="-7"/>
                            <w:sz w:val="18"/>
                          </w:rPr>
                          <w:t xml:space="preserve"> </w:t>
                        </w:r>
                        <w:r>
                          <w:rPr>
                            <w:rFonts w:ascii="Courier New" w:hAnsi="Courier New"/>
                            <w:spacing w:val="-2"/>
                            <w:sz w:val="18"/>
                          </w:rPr>
                          <w:t>false))</w:t>
                        </w:r>
                      </w:p>
                      <w:p>
                        <w:pPr>
                          <w:pStyle w:val="Normal"/>
                          <w:spacing w:lineRule="atLeast" w:line="560"/>
                          <w:ind w:left="885" w:right="1490" w:hanging="0"/>
                          <w:rPr>
                            <w:rFonts w:ascii="Courier New" w:hAnsi="Courier New"/>
                            <w:sz w:val="18"/>
                          </w:rPr>
                        </w:pPr>
                        <w:r>
                          <w:rPr>
                            <w:rFonts w:ascii="Courier New" w:hAnsi="Courier New"/>
                            <w:sz w:val="18"/>
                          </w:rPr>
                          <w:t>override fun getItemCount(): Int = dogs.size override</w:t>
                        </w:r>
                        <w:r>
                          <w:rPr>
                            <w:rFonts w:ascii="Courier New" w:hAnsi="Courier New"/>
                            <w:spacing w:val="-14"/>
                            <w:sz w:val="18"/>
                          </w:rPr>
                          <w:t xml:space="preserve"> </w:t>
                        </w:r>
                        <w:r>
                          <w:rPr>
                            <w:rFonts w:ascii="Courier New" w:hAnsi="Courier New"/>
                            <w:sz w:val="18"/>
                          </w:rPr>
                          <w:t>fun</w:t>
                        </w:r>
                        <w:r>
                          <w:rPr>
                            <w:rFonts w:ascii="Courier New" w:hAnsi="Courier New"/>
                            <w:spacing w:val="-14"/>
                            <w:sz w:val="18"/>
                          </w:rPr>
                          <w:t xml:space="preserve"> </w:t>
                        </w:r>
                        <w:r>
                          <w:rPr>
                            <w:rFonts w:ascii="Courier New" w:hAnsi="Courier New"/>
                            <w:sz w:val="18"/>
                          </w:rPr>
                          <w:t>onBindViewHolder(holder:</w:t>
                        </w:r>
                        <w:r>
                          <w:rPr>
                            <w:rFonts w:ascii="Courier New" w:hAnsi="Courier New"/>
                            <w:spacing w:val="-14"/>
                            <w:sz w:val="18"/>
                          </w:rPr>
                          <w:t xml:space="preserve"> </w:t>
                        </w:r>
                        <w:r>
                          <w:rPr>
                            <w:rFonts w:ascii="Courier New" w:hAnsi="Courier New"/>
                            <w:sz w:val="18"/>
                          </w:rPr>
                          <w:t>DogViewHolder,</w:t>
                        </w:r>
                      </w:p>
                      <w:p>
                        <w:pPr>
                          <w:pStyle w:val="Normal"/>
                          <w:spacing w:lineRule="auto" w:line="259"/>
                          <w:ind w:left="1317" w:right="2755" w:hanging="216"/>
                          <w:rPr>
                            <w:rFonts w:ascii="Courier New" w:hAnsi="Courier New"/>
                            <w:sz w:val="18"/>
                          </w:rPr>
                        </w:pPr>
                        <w:r>
                          <w:rPr>
                            <w:rFonts w:ascii="Courier New" w:hAnsi="Courier New"/>
                            <w:sz w:val="18"/>
                          </w:rPr>
                          <w:t xml:space="preserve">position: Int) { </w:t>
                        </w:r>
                        <w:r>
                          <w:rPr>
                            <w:rFonts w:ascii="Courier New" w:hAnsi="Courier New"/>
                            <w:spacing w:val="-2"/>
                            <w:sz w:val="18"/>
                          </w:rPr>
                          <w:t>holder.bind(dogs[position])</w:t>
                        </w:r>
                      </w:p>
                      <w:p>
                        <w:pPr>
                          <w:pStyle w:val="Normal"/>
                          <w:spacing w:before="5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1317" w:right="2755" w:hanging="432"/>
                          <w:rPr>
                            <w:rFonts w:ascii="Courier New" w:hAnsi="Courier New"/>
                            <w:sz w:val="18"/>
                          </w:rPr>
                        </w:pPr>
                        <w:r>
                          <w:rPr>
                            <w:rFonts w:ascii="Courier New" w:hAnsi="Courier New"/>
                            <w:sz w:val="18"/>
                          </w:rPr>
                          <w:t>fun</w:t>
                        </w:r>
                        <w:r>
                          <w:rPr>
                            <w:rFonts w:ascii="Courier New" w:hAnsi="Courier New"/>
                            <w:spacing w:val="80"/>
                            <w:sz w:val="18"/>
                          </w:rPr>
                          <w:t xml:space="preserve"> </w:t>
                        </w:r>
                        <w:r>
                          <w:rPr>
                            <w:rFonts w:ascii="Courier New" w:hAnsi="Courier New"/>
                            <w:sz w:val="18"/>
                          </w:rPr>
                          <w:t>updateDogs(dogs:</w:t>
                        </w:r>
                        <w:r>
                          <w:rPr>
                            <w:rFonts w:ascii="Courier New" w:hAnsi="Courier New"/>
                            <w:spacing w:val="-10"/>
                            <w:sz w:val="18"/>
                          </w:rPr>
                          <w:t xml:space="preserve"> </w:t>
                        </w:r>
                        <w:r>
                          <w:rPr>
                            <w:rFonts w:ascii="Courier New" w:hAnsi="Courier New"/>
                            <w:sz w:val="18"/>
                          </w:rPr>
                          <w:t>List&lt;DogUi&gt;)</w:t>
                        </w:r>
                        <w:r>
                          <w:rPr>
                            <w:rFonts w:ascii="Courier New" w:hAnsi="Courier New"/>
                            <w:spacing w:val="-10"/>
                            <w:sz w:val="18"/>
                          </w:rPr>
                          <w:t xml:space="preserve"> </w:t>
                        </w:r>
                        <w:r>
                          <w:rPr>
                            <w:rFonts w:ascii="Courier New" w:hAnsi="Courier New"/>
                            <w:sz w:val="18"/>
                          </w:rPr>
                          <w:t xml:space="preserve">{ </w:t>
                        </w:r>
                        <w:r>
                          <w:rPr>
                            <w:rFonts w:ascii="Courier New" w:hAnsi="Courier New"/>
                            <w:spacing w:val="-2"/>
                            <w:sz w:val="18"/>
                          </w:rPr>
                          <w:t>this.dogs.clear() this.dogs.addAll(dogs) this.notifyDataSetChanged()</w:t>
                        </w:r>
                      </w:p>
                      <w:p>
                        <w:pPr>
                          <w:pStyle w:val="Normal"/>
                          <w:spacing w:before="2"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324" w:before="124" w:after="0"/>
                          <w:ind w:left="1317" w:right="1185" w:hanging="432"/>
                          <w:rPr>
                            <w:rFonts w:ascii="Courier New" w:hAnsi="Courier New"/>
                            <w:sz w:val="18"/>
                          </w:rPr>
                        </w:pPr>
                        <w:r>
                          <w:rPr>
                            <w:rFonts w:ascii="Courier New" w:hAnsi="Courier New"/>
                            <w:sz w:val="18"/>
                          </w:rPr>
                          <w:t>inner</w:t>
                        </w:r>
                        <w:r>
                          <w:rPr>
                            <w:rFonts w:ascii="Courier New" w:hAnsi="Courier New"/>
                            <w:spacing w:val="-10"/>
                            <w:sz w:val="18"/>
                          </w:rPr>
                          <w:t xml:space="preserve"> </w:t>
                        </w:r>
                        <w:r>
                          <w:rPr>
                            <w:rFonts w:ascii="Courier New" w:hAnsi="Courier New"/>
                            <w:sz w:val="18"/>
                          </w:rPr>
                          <w:t>class</w:t>
                        </w:r>
                        <w:r>
                          <w:rPr>
                            <w:rFonts w:ascii="Courier New" w:hAnsi="Courier New"/>
                            <w:spacing w:val="-10"/>
                            <w:sz w:val="18"/>
                          </w:rPr>
                          <w:t xml:space="preserve"> </w:t>
                        </w:r>
                        <w:r>
                          <w:rPr>
                            <w:rFonts w:ascii="Courier New" w:hAnsi="Courier New"/>
                            <w:sz w:val="18"/>
                          </w:rPr>
                          <w:t>DogViewHolder(containerView:</w:t>
                        </w:r>
                        <w:r>
                          <w:rPr>
                            <w:rFonts w:ascii="Courier New" w:hAnsi="Courier New"/>
                            <w:spacing w:val="-10"/>
                            <w:sz w:val="18"/>
                          </w:rPr>
                          <w:t xml:space="preserve"> </w:t>
                        </w:r>
                        <w:r>
                          <w:rPr>
                            <w:rFonts w:ascii="Courier New" w:hAnsi="Courier New"/>
                            <w:sz w:val="18"/>
                          </w:rPr>
                          <w:t>View)</w:t>
                        </w:r>
                        <w:r>
                          <w:rPr>
                            <w:rFonts w:ascii="Courier New" w:hAnsi="Courier New"/>
                            <w:spacing w:val="-10"/>
                            <w:sz w:val="18"/>
                          </w:rPr>
                          <w:t xml:space="preserve"> </w:t>
                        </w:r>
                        <w:r>
                          <w:rPr>
                            <w:rFonts w:ascii="Courier New" w:hAnsi="Courier New"/>
                            <w:sz w:val="18"/>
                          </w:rPr>
                          <w:t>: RecyclerView.ViewHolder(containerView) {</w:t>
                        </w:r>
                      </w:p>
                    </w:txbxContent>
                  </v:textbox>
                  <w10:wrap type="topAndBottom"/>
                </v:rect>
              </v:group>
            </w:pict>
          </mc:Fallback>
        </mc:AlternateContent>
      </w:r>
    </w:p>
    <w:p>
      <w:pPr>
        <w:pStyle w:val="TextBody"/>
        <w:spacing w:before="3" w:after="0"/>
        <w:rPr>
          <w:sz w:val="5"/>
        </w:rPr>
      </w:pPr>
      <w:r>
        <w:rPr>
          <w:sz w:val="5"/>
        </w:rPr>
      </w:r>
    </w:p>
    <w:p>
      <w:pPr>
        <w:pStyle w:val="TextBody"/>
        <w:ind w:left="824" w:hanging="0"/>
        <w:rPr/>
      </w:pPr>
      <w:r>
        <w:rPr/>
        <mc:AlternateContent>
          <mc:Choice Requires="wpg">
            <w:drawing>
              <wp:inline distT="0" distB="0" distL="0" distR="0" wp14:anchorId="53A1E933">
                <wp:extent cx="5074920" cy="3330575"/>
                <wp:effectExtent l="0" t="0" r="5080" b="0"/>
                <wp:docPr id="1286" name="Shape777"/>
                <a:graphic xmlns:a="http://schemas.openxmlformats.org/drawingml/2006/main">
                  <a:graphicData uri="http://schemas.microsoft.com/office/word/2010/wordprocessingGroup">
                    <wpg:wgp>
                      <wpg:cNvGrpSpPr/>
                      <wpg:grpSpPr>
                        <a:xfrm>
                          <a:off x="0" y="0"/>
                          <a:ext cx="5074920" cy="3330720"/>
                          <a:chOff x="0" y="0"/>
                          <a:chExt cx="5074920" cy="3330720"/>
                        </a:xfrm>
                      </wpg:grpSpPr>
                      <wps:wsp>
                        <wps:cNvSpPr/>
                        <wps:spPr>
                          <a:xfrm>
                            <a:off x="0" y="6480"/>
                            <a:ext cx="5074920" cy="3317760"/>
                          </a:xfrm>
                          <a:prstGeom prst="rect">
                            <a:avLst/>
                          </a:prstGeom>
                          <a:solidFill>
                            <a:srgbClr val="f6f6f6"/>
                          </a:solidFill>
                          <a:ln w="0">
                            <a:noFill/>
                          </a:ln>
                        </wps:spPr>
                        <wps:style>
                          <a:lnRef idx="0"/>
                          <a:fillRef idx="0"/>
                          <a:effectRef idx="0"/>
                          <a:fontRef idx="minor"/>
                        </wps:style>
                        <wps:bodyPr/>
                      </wps:wsp>
                      <wps:wsp>
                        <wps:cNvSpPr/>
                        <wps:spPr>
                          <a:xfrm>
                            <a:off x="0" y="0"/>
                            <a:ext cx="5074920" cy="3330720"/>
                          </a:xfrm>
                          <a:custGeom>
                            <a:avLst/>
                            <a:gdLst>
                              <a:gd name="textAreaLeft" fmla="*/ 0 w 2877120"/>
                              <a:gd name="textAreaRight" fmla="*/ 2879280 w 2877120"/>
                              <a:gd name="textAreaTop" fmla="*/ 0 h 1888200"/>
                              <a:gd name="textAreaBottom" fmla="*/ 1890360 h 1888200"/>
                            </a:gdLst>
                            <a:ahLst/>
                            <a:rect l="textAreaLeft" t="textAreaTop" r="textAreaRight" b="textAreaBottom"/>
                            <a:pathLst>
                              <a:path w="7992" h="5245">
                                <a:moveTo>
                                  <a:pt x="7992" y="5224"/>
                                </a:moveTo>
                                <a:lnTo>
                                  <a:pt x="0" y="5224"/>
                                </a:lnTo>
                                <a:lnTo>
                                  <a:pt x="0" y="5244"/>
                                </a:lnTo>
                                <a:lnTo>
                                  <a:pt x="7992" y="5244"/>
                                </a:lnTo>
                                <a:lnTo>
                                  <a:pt x="7992" y="52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3305160"/>
                          </a:xfrm>
                          <a:prstGeom prst="rect">
                            <a:avLst/>
                          </a:prstGeom>
                          <a:noFill/>
                          <a:ln w="0">
                            <a:noFill/>
                          </a:ln>
                        </wps:spPr>
                        <wps:style>
                          <a:lnRef idx="0"/>
                          <a:fillRef idx="0"/>
                          <a:effectRef idx="0"/>
                          <a:fontRef idx="minor"/>
                        </wps:style>
                        <wps:txbx>
                          <w:txbxContent>
                            <w:p>
                              <w:pPr>
                                <w:pStyle w:val="Normal"/>
                                <w:spacing w:before="7" w:after="0"/>
                                <w:rPr>
                                  <w:sz w:val="23"/>
                                </w:rPr>
                              </w:pPr>
                              <w:r>
                                <w:rPr>
                                  <w:sz w:val="23"/>
                                </w:rPr>
                              </w:r>
                            </w:p>
                            <w:p>
                              <w:pPr>
                                <w:pStyle w:val="Normal"/>
                                <w:ind w:left="1317" w:hanging="0"/>
                                <w:rPr>
                                  <w:rFonts w:ascii="Courier New" w:hAnsi="Courier New"/>
                                  <w:sz w:val="18"/>
                                </w:rPr>
                              </w:pPr>
                              <w:r>
                                <w:rPr>
                                  <w:rFonts w:ascii="Courier New" w:hAnsi="Courier New"/>
                                  <w:sz w:val="18"/>
                                </w:rPr>
                                <w:t>private</w:t>
                              </w:r>
                              <w:r>
                                <w:rPr>
                                  <w:rFonts w:ascii="Courier New" w:hAnsi="Courier New"/>
                                  <w:spacing w:val="-8"/>
                                  <w:sz w:val="18"/>
                                </w:rPr>
                                <w:t xml:space="preserve"> </w:t>
                              </w:r>
                              <w:r>
                                <w:rPr>
                                  <w:rFonts w:ascii="Courier New" w:hAnsi="Courier New"/>
                                  <w:sz w:val="18"/>
                                </w:rPr>
                                <w:t>val</w:t>
                              </w:r>
                              <w:r>
                                <w:rPr>
                                  <w:rFonts w:ascii="Courier New" w:hAnsi="Courier New"/>
                                  <w:spacing w:val="-7"/>
                                  <w:sz w:val="18"/>
                                </w:rPr>
                                <w:t xml:space="preserve"> </w:t>
                              </w:r>
                              <w:r>
                                <w:rPr>
                                  <w:rFonts w:ascii="Courier New" w:hAnsi="Courier New"/>
                                  <w:sz w:val="18"/>
                                </w:rPr>
                                <w:t>urlTextView:</w:t>
                              </w:r>
                              <w:r>
                                <w:rPr>
                                  <w:rFonts w:ascii="Courier New" w:hAnsi="Courier New"/>
                                  <w:spacing w:val="-8"/>
                                  <w:sz w:val="18"/>
                                </w:rPr>
                                <w:t xml:space="preserve"> </w:t>
                              </w:r>
                              <w:r>
                                <w:rPr>
                                  <w:rFonts w:ascii="Courier New" w:hAnsi="Courier New"/>
                                  <w:sz w:val="18"/>
                                </w:rPr>
                                <w:t>TextView</w:t>
                              </w:r>
                              <w:r>
                                <w:rPr>
                                  <w:rFonts w:ascii="Courier New" w:hAnsi="Courier New"/>
                                  <w:spacing w:val="-7"/>
                                  <w:sz w:val="18"/>
                                </w:rPr>
                                <w:t xml:space="preserve"> </w:t>
                              </w:r>
                              <w:r>
                                <w:rPr>
                                  <w:rFonts w:ascii="Courier New" w:hAnsi="Courier New"/>
                                  <w:spacing w:val="-10"/>
                                  <w:sz w:val="18"/>
                                </w:rPr>
                                <w:t>=</w:t>
                              </w:r>
                            </w:p>
                            <w:p>
                              <w:pPr>
                                <w:pStyle w:val="Normal"/>
                                <w:spacing w:lineRule="exact" w:line="202" w:before="76" w:after="0"/>
                                <w:ind w:left="1749" w:hanging="0"/>
                                <w:rPr>
                                  <w:rFonts w:ascii="Courier New" w:hAnsi="Courier New"/>
                                  <w:sz w:val="18"/>
                                </w:rPr>
                              </w:pPr>
                              <w:r>
                                <w:rPr>
                                  <w:rFonts w:ascii="Courier New" w:hAnsi="Courier New"/>
                                  <w:spacing w:val="-2"/>
                                  <w:sz w:val="18"/>
                                </w:rPr>
                                <w:t>containerView.findViewById&lt;TextView&gt;</w:t>
                              </w:r>
                            </w:p>
                            <w:p>
                              <w:pPr>
                                <w:pStyle w:val="Normal"/>
                                <w:spacing w:lineRule="exact" w:line="202"/>
                                <w:ind w:left="1965" w:hanging="0"/>
                                <w:rPr>
                                  <w:rFonts w:ascii="Courier New" w:hAnsi="Courier New"/>
                                  <w:sz w:val="18"/>
                                </w:rPr>
                              </w:pPr>
                              <w:r>
                                <w:rPr>
                                  <w:rFonts w:ascii="Courier New" w:hAnsi="Courier New"/>
                                  <w:spacing w:val="-2"/>
                                  <w:sz w:val="18"/>
                                </w:rPr>
                                <w:t>(R.id.view_dog_item_url_text_view)</w:t>
                              </w:r>
                            </w:p>
                            <w:p>
                              <w:pPr>
                                <w:pStyle w:val="Normal"/>
                                <w:spacing w:before="1" w:after="0"/>
                                <w:rPr>
                                  <w:rFonts w:ascii="Courier New" w:hAnsi="Courier New"/>
                                  <w:sz w:val="26"/>
                                </w:rPr>
                              </w:pPr>
                              <w:r>
                                <w:rPr>
                                  <w:rFonts w:ascii="Courier New" w:hAnsi="Courier New"/>
                                  <w:sz w:val="26"/>
                                </w:rPr>
                              </w:r>
                            </w:p>
                            <w:p>
                              <w:pPr>
                                <w:pStyle w:val="Normal"/>
                                <w:spacing w:before="1" w:after="0"/>
                                <w:ind w:left="1749" w:hanging="0"/>
                                <w:rPr>
                                  <w:rFonts w:ascii="Courier New" w:hAnsi="Courier New"/>
                                  <w:sz w:val="18"/>
                                </w:rPr>
                              </w:pPr>
                              <w:r>
                                <w:rPr>
                                  <w:rFonts w:ascii="Courier New" w:hAnsi="Courier New"/>
                                  <w:sz w:val="18"/>
                                </w:rPr>
                                <w:t>init</w:t>
                              </w:r>
                              <w:r>
                                <w:rPr>
                                  <w:rFonts w:ascii="Courier New" w:hAnsi="Courier New"/>
                                  <w:spacing w:val="-6"/>
                                  <w:sz w:val="18"/>
                                </w:rPr>
                                <w:t xml:space="preserve"> </w:t>
                              </w:r>
                              <w:r>
                                <w:rPr>
                                  <w:rFonts w:ascii="Courier New" w:hAnsi="Courier New"/>
                                  <w:spacing w:val="-10"/>
                                  <w:sz w:val="18"/>
                                </w:rPr>
                                <w:t>{</w:t>
                              </w:r>
                            </w:p>
                            <w:p>
                              <w:pPr>
                                <w:pStyle w:val="Normal"/>
                                <w:spacing w:lineRule="auto" w:line="324" w:before="76" w:after="0"/>
                                <w:ind w:left="2181" w:right="2128" w:hanging="0"/>
                                <w:rPr>
                                  <w:rFonts w:ascii="Courier New" w:hAnsi="Courier New"/>
                                  <w:sz w:val="18"/>
                                </w:rPr>
                              </w:pPr>
                              <w:r>
                                <w:rPr>
                                  <w:rFonts w:ascii="Courier New" w:hAnsi="Courier New"/>
                                  <w:sz w:val="18"/>
                                </w:rPr>
                                <w:t>containerView.setOnClickListener</w:t>
                              </w:r>
                              <w:r>
                                <w:rPr>
                                  <w:rFonts w:ascii="Courier New" w:hAnsi="Courier New"/>
                                  <w:spacing w:val="-29"/>
                                  <w:sz w:val="18"/>
                                </w:rPr>
                                <w:t xml:space="preserve"> </w:t>
                              </w:r>
                              <w:r>
                                <w:rPr>
                                  <w:rFonts w:ascii="Courier New" w:hAnsi="Courier New"/>
                                  <w:sz w:val="18"/>
                                </w:rPr>
                                <w:t>{ val position = adapterPosition</w:t>
                              </w:r>
                            </w:p>
                            <w:p>
                              <w:pPr>
                                <w:pStyle w:val="Normal"/>
                                <w:spacing w:lineRule="auto" w:line="324" w:before="1" w:after="0"/>
                                <w:ind w:left="2613" w:hanging="432"/>
                                <w:rPr>
                                  <w:rFonts w:ascii="Courier New" w:hAnsi="Courier New"/>
                                  <w:sz w:val="18"/>
                                </w:rPr>
                              </w:pPr>
                              <w:r>
                                <w:rPr>
                                  <w:rFonts w:ascii="Courier New" w:hAnsi="Courier New"/>
                                  <w:sz w:val="18"/>
                                </w:rPr>
                                <w:t xml:space="preserve">if (position &gt; RecyclerView.NO_POSITION) { </w:t>
                              </w:r>
                              <w:r>
                                <w:rPr>
                                  <w:rFonts w:ascii="Courier New" w:hAnsi="Courier New"/>
                                  <w:spacing w:val="-2"/>
                                  <w:sz w:val="18"/>
                                </w:rPr>
                                <w:t>onRowClickListener.invoke(dogs[position])</w:t>
                              </w:r>
                            </w:p>
                            <w:p>
                              <w:pPr>
                                <w:pStyle w:val="Normal"/>
                                <w:spacing w:before="1" w:after="0"/>
                                <w:ind w:left="2181" w:hanging="0"/>
                                <w:rPr>
                                  <w:rFonts w:ascii="Courier New" w:hAnsi="Courier New"/>
                                  <w:sz w:val="18"/>
                                </w:rPr>
                              </w:pPr>
                              <w:r>
                                <w:rPr>
                                  <w:rFonts w:ascii="Courier New" w:hAnsi="Courier New"/>
                                  <w:sz w:val="18"/>
                                </w:rPr>
                                <w:t>}</w:t>
                              </w:r>
                            </w:p>
                            <w:p>
                              <w:pPr>
                                <w:pStyle w:val="Normal"/>
                                <w:spacing w:before="76" w:after="0"/>
                                <w:ind w:left="1749" w:hanging="0"/>
                                <w:rPr>
                                  <w:rFonts w:ascii="Courier New" w:hAnsi="Courier New"/>
                                  <w:sz w:val="18"/>
                                </w:rPr>
                              </w:pPr>
                              <w:r>
                                <w:rPr>
                                  <w:rFonts w:ascii="Courier New" w:hAnsi="Courier New"/>
                                  <w:sz w:val="18"/>
                                </w:rPr>
                                <w:t>}</w:t>
                              </w:r>
                            </w:p>
                            <w:p>
                              <w:pPr>
                                <w:pStyle w:val="Normal"/>
                                <w:spacing w:before="76" w:after="0"/>
                                <w:ind w:left="1317"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1749" w:right="3062" w:hanging="432"/>
                                <w:rPr>
                                  <w:rFonts w:ascii="Courier New" w:hAnsi="Courier New"/>
                                  <w:sz w:val="18"/>
                                </w:rPr>
                              </w:pPr>
                              <w:r>
                                <w:rPr>
                                  <w:rFonts w:ascii="Courier New" w:hAnsi="Courier New"/>
                                  <w:sz w:val="18"/>
                                </w:rPr>
                                <w:t>fun bind(dog: DogUi) { urlTextView.text</w:t>
                              </w:r>
                              <w:r>
                                <w:rPr>
                                  <w:rFonts w:ascii="Courier New" w:hAnsi="Courier New"/>
                                  <w:spacing w:val="-19"/>
                                  <w:sz w:val="18"/>
                                </w:rPr>
                                <w:t xml:space="preserve"> </w:t>
                              </w:r>
                              <w:r>
                                <w:rPr>
                                  <w:rFonts w:ascii="Courier New" w:hAnsi="Courier New"/>
                                  <w:sz w:val="18"/>
                                </w:rPr>
                                <w:t>=</w:t>
                              </w:r>
                              <w:r>
                                <w:rPr>
                                  <w:rFonts w:ascii="Courier New" w:hAnsi="Courier New"/>
                                  <w:spacing w:val="-19"/>
                                  <w:sz w:val="18"/>
                                </w:rPr>
                                <w:t xml:space="preserve"> </w:t>
                              </w:r>
                              <w:r>
                                <w:rPr>
                                  <w:rFonts w:ascii="Courier New" w:hAnsi="Courier New"/>
                                  <w:sz w:val="18"/>
                                </w:rPr>
                                <w:t>dog.url</w:t>
                              </w:r>
                            </w:p>
                            <w:p>
                              <w:pPr>
                                <w:pStyle w:val="Normal"/>
                                <w:spacing w:before="1" w:after="0"/>
                                <w:ind w:left="1317"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inline>
            </w:drawing>
          </mc:Choice>
          <mc:Fallback>
            <w:pict>
              <v:group id="shape_0" alt="Shape777" style="position:absolute;margin-left:0pt;margin-top:-262.3pt;width:399.6pt;height:262.25pt" coordorigin="0,-5246" coordsize="7992,5245">
                <v:rect id="shape_0" path="m0,0l-2147483645,0l-2147483645,-2147483646l0,-2147483646xe" fillcolor="#f6f6f6" stroked="f" o:allowincell="f" style="position:absolute;left:0;top:-5236;width:7991;height:5224;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5226;width:7991;height:5204;mso-wrap-style:square;v-text-anchor:top;mso-position-vertical:top">
                  <v:fill o:detectmouseclick="t" on="false"/>
                  <v:stroke color="#3465a4" joinstyle="round" endcap="flat"/>
                  <v:textbox>
                    <w:txbxContent>
                      <w:p>
                        <w:pPr>
                          <w:pStyle w:val="Normal"/>
                          <w:spacing w:before="7" w:after="0"/>
                          <w:rPr>
                            <w:sz w:val="23"/>
                          </w:rPr>
                        </w:pPr>
                        <w:r>
                          <w:rPr>
                            <w:sz w:val="23"/>
                          </w:rPr>
                        </w:r>
                      </w:p>
                      <w:p>
                        <w:pPr>
                          <w:pStyle w:val="Normal"/>
                          <w:ind w:left="1317" w:hanging="0"/>
                          <w:rPr>
                            <w:rFonts w:ascii="Courier New" w:hAnsi="Courier New"/>
                            <w:sz w:val="18"/>
                          </w:rPr>
                        </w:pPr>
                        <w:r>
                          <w:rPr>
                            <w:rFonts w:ascii="Courier New" w:hAnsi="Courier New"/>
                            <w:sz w:val="18"/>
                          </w:rPr>
                          <w:t>private</w:t>
                        </w:r>
                        <w:r>
                          <w:rPr>
                            <w:rFonts w:ascii="Courier New" w:hAnsi="Courier New"/>
                            <w:spacing w:val="-8"/>
                            <w:sz w:val="18"/>
                          </w:rPr>
                          <w:t xml:space="preserve"> </w:t>
                        </w:r>
                        <w:r>
                          <w:rPr>
                            <w:rFonts w:ascii="Courier New" w:hAnsi="Courier New"/>
                            <w:sz w:val="18"/>
                          </w:rPr>
                          <w:t>val</w:t>
                        </w:r>
                        <w:r>
                          <w:rPr>
                            <w:rFonts w:ascii="Courier New" w:hAnsi="Courier New"/>
                            <w:spacing w:val="-7"/>
                            <w:sz w:val="18"/>
                          </w:rPr>
                          <w:t xml:space="preserve"> </w:t>
                        </w:r>
                        <w:r>
                          <w:rPr>
                            <w:rFonts w:ascii="Courier New" w:hAnsi="Courier New"/>
                            <w:sz w:val="18"/>
                          </w:rPr>
                          <w:t>urlTextView:</w:t>
                        </w:r>
                        <w:r>
                          <w:rPr>
                            <w:rFonts w:ascii="Courier New" w:hAnsi="Courier New"/>
                            <w:spacing w:val="-8"/>
                            <w:sz w:val="18"/>
                          </w:rPr>
                          <w:t xml:space="preserve"> </w:t>
                        </w:r>
                        <w:r>
                          <w:rPr>
                            <w:rFonts w:ascii="Courier New" w:hAnsi="Courier New"/>
                            <w:sz w:val="18"/>
                          </w:rPr>
                          <w:t>TextView</w:t>
                        </w:r>
                        <w:r>
                          <w:rPr>
                            <w:rFonts w:ascii="Courier New" w:hAnsi="Courier New"/>
                            <w:spacing w:val="-7"/>
                            <w:sz w:val="18"/>
                          </w:rPr>
                          <w:t xml:space="preserve"> </w:t>
                        </w:r>
                        <w:r>
                          <w:rPr>
                            <w:rFonts w:ascii="Courier New" w:hAnsi="Courier New"/>
                            <w:spacing w:val="-10"/>
                            <w:sz w:val="18"/>
                          </w:rPr>
                          <w:t>=</w:t>
                        </w:r>
                      </w:p>
                      <w:p>
                        <w:pPr>
                          <w:pStyle w:val="Normal"/>
                          <w:spacing w:lineRule="exact" w:line="202" w:before="76" w:after="0"/>
                          <w:ind w:left="1749" w:hanging="0"/>
                          <w:rPr>
                            <w:rFonts w:ascii="Courier New" w:hAnsi="Courier New"/>
                            <w:sz w:val="18"/>
                          </w:rPr>
                        </w:pPr>
                        <w:r>
                          <w:rPr>
                            <w:rFonts w:ascii="Courier New" w:hAnsi="Courier New"/>
                            <w:spacing w:val="-2"/>
                            <w:sz w:val="18"/>
                          </w:rPr>
                          <w:t>containerView.findViewById&lt;TextView&gt;</w:t>
                        </w:r>
                      </w:p>
                      <w:p>
                        <w:pPr>
                          <w:pStyle w:val="Normal"/>
                          <w:spacing w:lineRule="exact" w:line="202"/>
                          <w:ind w:left="1965" w:hanging="0"/>
                          <w:rPr>
                            <w:rFonts w:ascii="Courier New" w:hAnsi="Courier New"/>
                            <w:sz w:val="18"/>
                          </w:rPr>
                        </w:pPr>
                        <w:r>
                          <w:rPr>
                            <w:rFonts w:ascii="Courier New" w:hAnsi="Courier New"/>
                            <w:spacing w:val="-2"/>
                            <w:sz w:val="18"/>
                          </w:rPr>
                          <w:t>(R.id.view_dog_item_url_text_view)</w:t>
                        </w:r>
                      </w:p>
                      <w:p>
                        <w:pPr>
                          <w:pStyle w:val="Normal"/>
                          <w:spacing w:before="1" w:after="0"/>
                          <w:rPr>
                            <w:rFonts w:ascii="Courier New" w:hAnsi="Courier New"/>
                            <w:sz w:val="26"/>
                          </w:rPr>
                        </w:pPr>
                        <w:r>
                          <w:rPr>
                            <w:rFonts w:ascii="Courier New" w:hAnsi="Courier New"/>
                            <w:sz w:val="26"/>
                          </w:rPr>
                        </w:r>
                      </w:p>
                      <w:p>
                        <w:pPr>
                          <w:pStyle w:val="Normal"/>
                          <w:spacing w:before="1" w:after="0"/>
                          <w:ind w:left="1749" w:hanging="0"/>
                          <w:rPr>
                            <w:rFonts w:ascii="Courier New" w:hAnsi="Courier New"/>
                            <w:sz w:val="18"/>
                          </w:rPr>
                        </w:pPr>
                        <w:r>
                          <w:rPr>
                            <w:rFonts w:ascii="Courier New" w:hAnsi="Courier New"/>
                            <w:sz w:val="18"/>
                          </w:rPr>
                          <w:t>init</w:t>
                        </w:r>
                        <w:r>
                          <w:rPr>
                            <w:rFonts w:ascii="Courier New" w:hAnsi="Courier New"/>
                            <w:spacing w:val="-6"/>
                            <w:sz w:val="18"/>
                          </w:rPr>
                          <w:t xml:space="preserve"> </w:t>
                        </w:r>
                        <w:r>
                          <w:rPr>
                            <w:rFonts w:ascii="Courier New" w:hAnsi="Courier New"/>
                            <w:spacing w:val="-10"/>
                            <w:sz w:val="18"/>
                          </w:rPr>
                          <w:t>{</w:t>
                        </w:r>
                      </w:p>
                      <w:p>
                        <w:pPr>
                          <w:pStyle w:val="Normal"/>
                          <w:spacing w:lineRule="auto" w:line="324" w:before="76" w:after="0"/>
                          <w:ind w:left="2181" w:right="2128" w:hanging="0"/>
                          <w:rPr>
                            <w:rFonts w:ascii="Courier New" w:hAnsi="Courier New"/>
                            <w:sz w:val="18"/>
                          </w:rPr>
                        </w:pPr>
                        <w:r>
                          <w:rPr>
                            <w:rFonts w:ascii="Courier New" w:hAnsi="Courier New"/>
                            <w:sz w:val="18"/>
                          </w:rPr>
                          <w:t>containerView.setOnClickListener</w:t>
                        </w:r>
                        <w:r>
                          <w:rPr>
                            <w:rFonts w:ascii="Courier New" w:hAnsi="Courier New"/>
                            <w:spacing w:val="-29"/>
                            <w:sz w:val="18"/>
                          </w:rPr>
                          <w:t xml:space="preserve"> </w:t>
                        </w:r>
                        <w:r>
                          <w:rPr>
                            <w:rFonts w:ascii="Courier New" w:hAnsi="Courier New"/>
                            <w:sz w:val="18"/>
                          </w:rPr>
                          <w:t>{ val position = adapterPosition</w:t>
                        </w:r>
                      </w:p>
                      <w:p>
                        <w:pPr>
                          <w:pStyle w:val="Normal"/>
                          <w:spacing w:lineRule="auto" w:line="324" w:before="1" w:after="0"/>
                          <w:ind w:left="2613" w:hanging="432"/>
                          <w:rPr>
                            <w:rFonts w:ascii="Courier New" w:hAnsi="Courier New"/>
                            <w:sz w:val="18"/>
                          </w:rPr>
                        </w:pPr>
                        <w:r>
                          <w:rPr>
                            <w:rFonts w:ascii="Courier New" w:hAnsi="Courier New"/>
                            <w:sz w:val="18"/>
                          </w:rPr>
                          <w:t xml:space="preserve">if (position &gt; RecyclerView.NO_POSITION) { </w:t>
                        </w:r>
                        <w:r>
                          <w:rPr>
                            <w:rFonts w:ascii="Courier New" w:hAnsi="Courier New"/>
                            <w:spacing w:val="-2"/>
                            <w:sz w:val="18"/>
                          </w:rPr>
                          <w:t>onRowClickListener.invoke(dogs[position])</w:t>
                        </w:r>
                      </w:p>
                      <w:p>
                        <w:pPr>
                          <w:pStyle w:val="Normal"/>
                          <w:spacing w:before="1" w:after="0"/>
                          <w:ind w:left="2181" w:hanging="0"/>
                          <w:rPr>
                            <w:rFonts w:ascii="Courier New" w:hAnsi="Courier New"/>
                            <w:sz w:val="18"/>
                          </w:rPr>
                        </w:pPr>
                        <w:r>
                          <w:rPr>
                            <w:rFonts w:ascii="Courier New" w:hAnsi="Courier New"/>
                            <w:sz w:val="18"/>
                          </w:rPr>
                          <w:t>}</w:t>
                        </w:r>
                      </w:p>
                      <w:p>
                        <w:pPr>
                          <w:pStyle w:val="Normal"/>
                          <w:spacing w:before="76" w:after="0"/>
                          <w:ind w:left="1749" w:hanging="0"/>
                          <w:rPr>
                            <w:rFonts w:ascii="Courier New" w:hAnsi="Courier New"/>
                            <w:sz w:val="18"/>
                          </w:rPr>
                        </w:pPr>
                        <w:r>
                          <w:rPr>
                            <w:rFonts w:ascii="Courier New" w:hAnsi="Courier New"/>
                            <w:sz w:val="18"/>
                          </w:rPr>
                          <w:t>}</w:t>
                        </w:r>
                      </w:p>
                      <w:p>
                        <w:pPr>
                          <w:pStyle w:val="Normal"/>
                          <w:spacing w:before="76" w:after="0"/>
                          <w:ind w:left="1317"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1749" w:right="3062" w:hanging="432"/>
                          <w:rPr>
                            <w:rFonts w:ascii="Courier New" w:hAnsi="Courier New"/>
                            <w:sz w:val="18"/>
                          </w:rPr>
                        </w:pPr>
                        <w:r>
                          <w:rPr>
                            <w:rFonts w:ascii="Courier New" w:hAnsi="Courier New"/>
                            <w:sz w:val="18"/>
                          </w:rPr>
                          <w:t>fun bind(dog: DogUi) { urlTextView.text</w:t>
                        </w:r>
                        <w:r>
                          <w:rPr>
                            <w:rFonts w:ascii="Courier New" w:hAnsi="Courier New"/>
                            <w:spacing w:val="-19"/>
                            <w:sz w:val="18"/>
                          </w:rPr>
                          <w:t xml:space="preserve"> </w:t>
                        </w:r>
                        <w:r>
                          <w:rPr>
                            <w:rFonts w:ascii="Courier New" w:hAnsi="Courier New"/>
                            <w:sz w:val="18"/>
                          </w:rPr>
                          <w:t>=</w:t>
                        </w:r>
                        <w:r>
                          <w:rPr>
                            <w:rFonts w:ascii="Courier New" w:hAnsi="Courier New"/>
                            <w:spacing w:val="-19"/>
                            <w:sz w:val="18"/>
                          </w:rPr>
                          <w:t xml:space="preserve"> </w:t>
                        </w:r>
                        <w:r>
                          <w:rPr>
                            <w:rFonts w:ascii="Courier New" w:hAnsi="Courier New"/>
                            <w:sz w:val="18"/>
                          </w:rPr>
                          <w:t>dog.url</w:t>
                        </w:r>
                      </w:p>
                      <w:p>
                        <w:pPr>
                          <w:pStyle w:val="Normal"/>
                          <w:spacing w:before="1" w:after="0"/>
                          <w:ind w:left="1317"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square"/>
                </v:rect>
              </v:group>
            </w:pict>
          </mc:Fallback>
        </mc:AlternateContent>
      </w:r>
    </w:p>
    <w:p>
      <w:pPr>
        <w:pStyle w:val="ListParagraph"/>
        <w:numPr>
          <w:ilvl w:val="0"/>
          <w:numId w:val="7"/>
        </w:numPr>
        <w:tabs>
          <w:tab w:val="clear" w:pos="720"/>
          <w:tab w:val="left" w:pos="1274" w:leader="none"/>
        </w:tabs>
        <w:spacing w:before="42" w:after="0"/>
        <w:ind w:left="1274" w:hanging="360"/>
        <w:jc w:val="left"/>
        <w:rPr>
          <w:sz w:val="20"/>
        </w:rPr>
      </w:pPr>
      <w:r>
        <w:rPr>
          <w:sz w:val="20"/>
        </w:rPr>
        <w:t>Finally,</w:t>
      </w:r>
      <w:r>
        <w:rPr>
          <w:spacing w:val="-13"/>
          <w:sz w:val="20"/>
        </w:rPr>
        <w:t xml:space="preserve"> </w:t>
      </w:r>
      <w:r>
        <w:rPr>
          <w:sz w:val="20"/>
        </w:rPr>
        <w:t>add</w:t>
      </w:r>
      <w:r>
        <w:rPr>
          <w:spacing w:val="-9"/>
          <w:sz w:val="20"/>
        </w:rPr>
        <w:t xml:space="preserve"> </w:t>
      </w:r>
      <w:r>
        <w:rPr>
          <w:rFonts w:ascii="Courier New" w:hAnsi="Courier New"/>
          <w:b/>
        </w:rPr>
        <w:t>ViewModel</w:t>
      </w:r>
      <w:r>
        <w:rPr>
          <w:rFonts w:ascii="Courier New" w:hAnsi="Courier New"/>
          <w:b/>
          <w:spacing w:val="-80"/>
        </w:rPr>
        <w:t xml:space="preserve"> </w:t>
      </w:r>
      <w:r>
        <w:rPr>
          <w:sz w:val="20"/>
        </w:rPr>
        <w:t>and</w:t>
      </w:r>
      <w:r>
        <w:rPr>
          <w:spacing w:val="-5"/>
          <w:sz w:val="20"/>
        </w:rPr>
        <w:t xml:space="preserve"> </w:t>
      </w:r>
      <w:r>
        <w:rPr>
          <w:rFonts w:ascii="Courier New" w:hAnsi="Courier New"/>
          <w:b/>
        </w:rPr>
        <w:t>Adapter</w:t>
      </w:r>
      <w:r>
        <w:rPr>
          <w:rFonts w:ascii="Courier New" w:hAnsi="Courier New"/>
          <w:b/>
          <w:spacing w:val="-80"/>
        </w:rPr>
        <w:t xml:space="preserve"> </w:t>
      </w:r>
      <w:r>
        <w:rPr>
          <w:sz w:val="20"/>
        </w:rPr>
        <w:t>to</w:t>
      </w:r>
      <w:r>
        <w:rPr>
          <w:spacing w:val="-5"/>
          <w:sz w:val="20"/>
        </w:rPr>
        <w:t xml:space="preserve"> </w:t>
      </w:r>
      <w:r>
        <w:rPr>
          <w:rFonts w:ascii="Courier New" w:hAnsi="Courier New"/>
          <w:b/>
        </w:rPr>
        <w:t>MainActivity</w:t>
      </w:r>
      <w:r>
        <w:rPr>
          <w:rFonts w:ascii="Courier New" w:hAnsi="Courier New"/>
          <w:b/>
          <w:spacing w:val="-80"/>
        </w:rPr>
        <w:t xml:space="preserve"> </w:t>
      </w:r>
      <w:r>
        <w:rPr>
          <w:sz w:val="20"/>
        </w:rPr>
        <w:t>and</w:t>
      </w:r>
      <w:r>
        <w:rPr>
          <w:spacing w:val="-5"/>
          <w:sz w:val="20"/>
        </w:rPr>
        <w:t xml:space="preserve"> </w:t>
      </w:r>
      <w:r>
        <w:rPr>
          <w:sz w:val="20"/>
        </w:rPr>
        <w:t>implement</w:t>
      </w:r>
      <w:r>
        <w:rPr>
          <w:spacing w:val="-4"/>
          <w:sz w:val="20"/>
        </w:rPr>
        <w:t xml:space="preserve"> </w:t>
      </w:r>
      <w:r>
        <w:rPr>
          <w:spacing w:val="-5"/>
          <w:sz w:val="20"/>
        </w:rPr>
        <w:t>the</w:t>
      </w:r>
    </w:p>
    <w:p>
      <w:pPr>
        <w:pStyle w:val="Normal"/>
        <w:ind w:left="1274" w:hanging="0"/>
        <w:rPr>
          <w:sz w:val="20"/>
        </w:rPr>
      </w:pPr>
      <w:r>
        <w:rPr>
          <w:rFonts w:ascii="Courier New" w:hAnsi="Courier New"/>
          <w:b/>
          <w:spacing w:val="-2"/>
        </w:rPr>
        <w:t>download</w:t>
      </w:r>
      <w:r>
        <w:rPr>
          <w:rFonts w:ascii="Courier New" w:hAnsi="Courier New"/>
          <w:b/>
          <w:spacing w:val="-71"/>
        </w:rPr>
        <w:t xml:space="preserve"> </w:t>
      </w:r>
      <w:r>
        <w:rPr>
          <w:spacing w:val="-2"/>
          <w:sz w:val="20"/>
        </w:rPr>
        <w:t>function:</w:t>
      </w:r>
    </w:p>
    <w:p>
      <w:pPr>
        <w:pStyle w:val="Normal"/>
        <w:spacing w:before="204" w:after="0"/>
        <w:ind w:left="824" w:hanging="0"/>
        <w:rPr>
          <w:rFonts w:ascii="Courier New" w:hAnsi="Courier New"/>
          <w:b/>
          <w:b/>
          <w:sz w:val="18"/>
        </w:rPr>
      </w:pPr>
      <w:r>
        <w:rPr>
          <w:rFonts w:ascii="Courier New" w:hAnsi="Courier New"/>
          <w:b/>
          <w:spacing w:val="-2"/>
          <w:sz w:val="18"/>
        </w:rPr>
        <w:t>MainActivity.kt</w:t>
      </w:r>
    </w:p>
    <w:p>
      <w:pPr>
        <w:sectPr>
          <w:headerReference w:type="even" r:id="rId374"/>
          <w:headerReference w:type="default" r:id="rId375"/>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7" w:after="0"/>
        <w:rPr>
          <w:rFonts w:ascii="Courier New" w:hAnsi="Courier New"/>
          <w:b/>
          <w:b/>
          <w:sz w:val="11"/>
        </w:rPr>
      </w:pPr>
      <w:r>
        <w:rPr>
          <w:rFonts w:ascii="Courier New" w:hAnsi="Courier New"/>
          <w:b/>
          <w:sz w:val="11"/>
        </w:rPr>
        <mc:AlternateContent>
          <mc:Choice Requires="wpg">
            <w:drawing>
              <wp:anchor behindDoc="0" distT="635" distB="0" distL="0" distR="4445" simplePos="0" locked="0" layoutInCell="0" allowOverlap="1" relativeHeight="1853" wp14:anchorId="05BC0674">
                <wp:simplePos x="0" y="0"/>
                <wp:positionH relativeFrom="page">
                  <wp:posOffset>1120140</wp:posOffset>
                </wp:positionH>
                <wp:positionV relativeFrom="paragraph">
                  <wp:posOffset>98425</wp:posOffset>
                </wp:positionV>
                <wp:extent cx="5074920" cy="3152775"/>
                <wp:effectExtent l="0" t="635" r="635" b="0"/>
                <wp:wrapTopAndBottom/>
                <wp:docPr id="1288" name="docshapegroup1016"/>
                <a:graphic xmlns:a="http://schemas.openxmlformats.org/drawingml/2006/main">
                  <a:graphicData uri="http://schemas.microsoft.com/office/word/2010/wordprocessingGroup">
                    <wpg:wgp>
                      <wpg:cNvGrpSpPr/>
                      <wpg:grpSpPr>
                        <a:xfrm>
                          <a:off x="0" y="0"/>
                          <a:ext cx="5074920" cy="3152880"/>
                          <a:chOff x="0" y="0"/>
                          <a:chExt cx="5074920" cy="3152880"/>
                        </a:xfrm>
                      </wpg:grpSpPr>
                      <wps:wsp>
                        <wps:cNvSpPr/>
                        <wps:spPr>
                          <a:xfrm>
                            <a:off x="0" y="6480"/>
                            <a:ext cx="5074920" cy="3139920"/>
                          </a:xfrm>
                          <a:prstGeom prst="rect">
                            <a:avLst/>
                          </a:prstGeom>
                          <a:solidFill>
                            <a:srgbClr val="f6f6f6"/>
                          </a:solidFill>
                          <a:ln w="0">
                            <a:noFill/>
                          </a:ln>
                        </wps:spPr>
                        <wps:style>
                          <a:lnRef idx="0"/>
                          <a:fillRef idx="0"/>
                          <a:effectRef idx="0"/>
                          <a:fontRef idx="minor"/>
                        </wps:style>
                        <wps:bodyPr/>
                      </wps:wsp>
                      <wps:wsp>
                        <wps:cNvSpPr/>
                        <wps:spPr>
                          <a:xfrm>
                            <a:off x="0" y="0"/>
                            <a:ext cx="5074920" cy="3152880"/>
                          </a:xfrm>
                          <a:custGeom>
                            <a:avLst/>
                            <a:gdLst>
                              <a:gd name="textAreaLeft" fmla="*/ 0 w 2877120"/>
                              <a:gd name="textAreaRight" fmla="*/ 2879280 w 2877120"/>
                              <a:gd name="textAreaTop" fmla="*/ 0 h 1787400"/>
                              <a:gd name="textAreaBottom" fmla="*/ 1789560 h 1787400"/>
                            </a:gdLst>
                            <a:ahLst/>
                            <a:rect l="textAreaLeft" t="textAreaTop" r="textAreaRight" b="textAreaBottom"/>
                            <a:pathLst>
                              <a:path w="7992" h="4965">
                                <a:moveTo>
                                  <a:pt x="7992" y="4944"/>
                                </a:moveTo>
                                <a:lnTo>
                                  <a:pt x="0" y="4944"/>
                                </a:lnTo>
                                <a:lnTo>
                                  <a:pt x="0" y="4964"/>
                                </a:lnTo>
                                <a:lnTo>
                                  <a:pt x="7992" y="4964"/>
                                </a:lnTo>
                                <a:lnTo>
                                  <a:pt x="7992" y="49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3127320"/>
                          </a:xfrm>
                          <a:prstGeom prst="rect">
                            <a:avLst/>
                          </a:prstGeom>
                          <a:noFill/>
                          <a:ln w="0">
                            <a:noFill/>
                          </a:ln>
                        </wps:spPr>
                        <wps:style>
                          <a:lnRef idx="0"/>
                          <a:fillRef idx="0"/>
                          <a:effectRef idx="0"/>
                          <a:fontRef idx="minor"/>
                        </wps:style>
                        <wps:txbx>
                          <w:txbxContent>
                            <w:p>
                              <w:pPr>
                                <w:pStyle w:val="Normal"/>
                                <w:spacing w:lineRule="auto" w:line="324" w:before="40" w:after="0"/>
                                <w:ind w:left="1101" w:hanging="216"/>
                                <w:rPr>
                                  <w:rFonts w:ascii="Courier New" w:hAnsi="Courier New"/>
                                  <w:sz w:val="18"/>
                                </w:rPr>
                              </w:pPr>
                              <w:r>
                                <w:rPr>
                                  <w:rFonts w:ascii="Courier New" w:hAnsi="Courier New"/>
                                  <w:sz w:val="18"/>
                                </w:rPr>
                                <w:t xml:space="preserve">val downloadRepository = (application as </w:t>
                              </w:r>
                              <w:r>
                                <w:rPr>
                                  <w:rFonts w:ascii="Courier New" w:hAnsi="Courier New"/>
                                  <w:spacing w:val="-2"/>
                                  <w:sz w:val="18"/>
                                </w:rPr>
                                <w:t>RemoteProviderApplication).downloadRepository</w:t>
                              </w:r>
                            </w:p>
                            <w:p>
                              <w:pPr>
                                <w:pStyle w:val="Normal"/>
                                <w:spacing w:lineRule="auto" w:line="235" w:before="4" w:after="0"/>
                                <w:ind w:left="1533" w:hanging="216"/>
                                <w:rPr>
                                  <w:rFonts w:ascii="Courier New" w:hAnsi="Courier New"/>
                                  <w:sz w:val="18"/>
                                </w:rPr>
                              </w:pPr>
                              <w:r>
                                <w:rPr>
                                  <w:rFonts w:ascii="Courier New" w:hAnsi="Courier New"/>
                                  <w:sz w:val="18"/>
                                </w:rPr>
                                <w:t>mainViewModel</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ViewModelProvider(this,</w:t>
                              </w:r>
                              <w:r>
                                <w:rPr>
                                  <w:rFonts w:ascii="Courier New" w:hAnsi="Courier New"/>
                                  <w:spacing w:val="-10"/>
                                  <w:sz w:val="18"/>
                                </w:rPr>
                                <w:t xml:space="preserve"> </w:t>
                              </w:r>
                              <w:r>
                                <w:rPr>
                                  <w:rFonts w:ascii="Courier New" w:hAnsi="Courier New"/>
                                  <w:sz w:val="18"/>
                                </w:rPr>
                                <w:t>object</w:t>
                              </w:r>
                              <w:r>
                                <w:rPr>
                                  <w:rFonts w:ascii="Courier New" w:hAnsi="Courier New"/>
                                  <w:spacing w:val="-10"/>
                                  <w:sz w:val="18"/>
                                </w:rPr>
                                <w:t xml:space="preserve"> </w:t>
                              </w:r>
                              <w:r>
                                <w:rPr>
                                  <w:rFonts w:ascii="Courier New" w:hAnsi="Courier New"/>
                                  <w:sz w:val="18"/>
                                </w:rPr>
                                <w:t>: ViewModelProvider.Factory {</w:t>
                              </w:r>
                            </w:p>
                            <w:p>
                              <w:pPr>
                                <w:pStyle w:val="Normal"/>
                                <w:spacing w:lineRule="auto" w:line="235" w:before="21" w:after="0"/>
                                <w:ind w:left="1965" w:right="840" w:hanging="216"/>
                                <w:rPr>
                                  <w:rFonts w:ascii="Courier New" w:hAnsi="Courier New"/>
                                  <w:sz w:val="18"/>
                                </w:rPr>
                              </w:pPr>
                              <w:r>
                                <w:rPr>
                                  <w:rFonts w:ascii="Courier New" w:hAnsi="Courier New"/>
                                  <w:sz w:val="18"/>
                                </w:rPr>
                                <w:t>override</w:t>
                              </w:r>
                              <w:r>
                                <w:rPr>
                                  <w:rFonts w:ascii="Courier New" w:hAnsi="Courier New"/>
                                  <w:spacing w:val="-8"/>
                                  <w:sz w:val="18"/>
                                </w:rPr>
                                <w:t xml:space="preserve"> </w:t>
                              </w:r>
                              <w:r>
                                <w:rPr>
                                  <w:rFonts w:ascii="Courier New" w:hAnsi="Courier New"/>
                                  <w:sz w:val="18"/>
                                </w:rPr>
                                <w:t>fun</w:t>
                              </w:r>
                              <w:r>
                                <w:rPr>
                                  <w:rFonts w:ascii="Courier New" w:hAnsi="Courier New"/>
                                  <w:spacing w:val="-8"/>
                                  <w:sz w:val="18"/>
                                </w:rPr>
                                <w:t xml:space="preserve"> </w:t>
                              </w:r>
                              <w:r>
                                <w:rPr>
                                  <w:rFonts w:ascii="Courier New" w:hAnsi="Courier New"/>
                                  <w:sz w:val="18"/>
                                </w:rPr>
                                <w:t>&lt;T</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ViewModel?&gt;</w:t>
                              </w:r>
                              <w:r>
                                <w:rPr>
                                  <w:rFonts w:ascii="Courier New" w:hAnsi="Courier New"/>
                                  <w:spacing w:val="-8"/>
                                  <w:sz w:val="18"/>
                                </w:rPr>
                                <w:t xml:space="preserve"> </w:t>
                              </w:r>
                              <w:r>
                                <w:rPr>
                                  <w:rFonts w:ascii="Courier New" w:hAnsi="Courier New"/>
                                  <w:sz w:val="18"/>
                                </w:rPr>
                                <w:t>create(modelClass: Class&lt;T&gt;): T {</w:t>
                              </w:r>
                            </w:p>
                            <w:p>
                              <w:pPr>
                                <w:pStyle w:val="Normal"/>
                                <w:spacing w:before="17" w:after="0"/>
                                <w:ind w:left="2181" w:hanging="0"/>
                                <w:rPr>
                                  <w:rFonts w:ascii="Courier New" w:hAnsi="Courier New"/>
                                  <w:sz w:val="18"/>
                                </w:rPr>
                              </w:pPr>
                              <w:r>
                                <w:rPr>
                                  <w:rFonts w:ascii="Courier New" w:hAnsi="Courier New"/>
                                  <w:sz w:val="18"/>
                                </w:rPr>
                                <w:t>return</w:t>
                              </w:r>
                              <w:r>
                                <w:rPr>
                                  <w:rFonts w:ascii="Courier New" w:hAnsi="Courier New"/>
                                  <w:spacing w:val="-16"/>
                                  <w:sz w:val="18"/>
                                </w:rPr>
                                <w:t xml:space="preserve"> </w:t>
                              </w:r>
                              <w:r>
                                <w:rPr>
                                  <w:rFonts w:ascii="Courier New" w:hAnsi="Courier New"/>
                                  <w:sz w:val="18"/>
                                </w:rPr>
                                <w:t>MainViewModel(downloadRepository)</w:t>
                              </w:r>
                              <w:r>
                                <w:rPr>
                                  <w:rFonts w:ascii="Courier New" w:hAnsi="Courier New"/>
                                  <w:spacing w:val="-14"/>
                                  <w:sz w:val="18"/>
                                </w:rPr>
                                <w:t xml:space="preserve"> </w:t>
                              </w:r>
                              <w:r>
                                <w:rPr>
                                  <w:rFonts w:ascii="Courier New" w:hAnsi="Courier New"/>
                                  <w:sz w:val="18"/>
                                </w:rPr>
                                <w:t>as</w:t>
                              </w:r>
                              <w:r>
                                <w:rPr>
                                  <w:rFonts w:ascii="Courier New" w:hAnsi="Courier New"/>
                                  <w:spacing w:val="-13"/>
                                  <w:sz w:val="18"/>
                                </w:rPr>
                                <w:t xml:space="preserve"> </w:t>
                              </w:r>
                              <w:r>
                                <w:rPr>
                                  <w:rFonts w:ascii="Courier New" w:hAnsi="Courier New"/>
                                  <w:spacing w:val="-10"/>
                                  <w:sz w:val="18"/>
                                </w:rPr>
                                <w:t>T</w:t>
                              </w:r>
                            </w:p>
                            <w:p>
                              <w:pPr>
                                <w:pStyle w:val="Normal"/>
                                <w:spacing w:before="76" w:after="0"/>
                                <w:ind w:left="1749" w:hanging="0"/>
                                <w:rPr>
                                  <w:rFonts w:ascii="Courier New" w:hAnsi="Courier New"/>
                                  <w:sz w:val="18"/>
                                </w:rPr>
                              </w:pPr>
                              <w:r>
                                <w:rPr>
                                  <w:rFonts w:ascii="Courier New" w:hAnsi="Courier New"/>
                                  <w:sz w:val="18"/>
                                </w:rPr>
                                <w:t>}</w:t>
                              </w:r>
                            </w:p>
                            <w:p>
                              <w:pPr>
                                <w:pStyle w:val="Normal"/>
                                <w:spacing w:before="76" w:after="0"/>
                                <w:ind w:left="1317" w:hanging="0"/>
                                <w:rPr>
                                  <w:rFonts w:ascii="Courier New" w:hAnsi="Courier New"/>
                                  <w:sz w:val="18"/>
                                </w:rPr>
                              </w:pPr>
                              <w:r>
                                <w:rPr>
                                  <w:rFonts w:ascii="Courier New" w:hAnsi="Courier New"/>
                                  <w:spacing w:val="-2"/>
                                  <w:sz w:val="18"/>
                                </w:rPr>
                                <w:t>}).get(MainViewModel::class.java)</w:t>
                              </w:r>
                            </w:p>
                            <w:p>
                              <w:pPr>
                                <w:pStyle w:val="Normal"/>
                                <w:rPr>
                                  <w:rFonts w:ascii="Courier New" w:hAnsi="Courier New"/>
                                  <w:sz w:val="20"/>
                                </w:rPr>
                              </w:pPr>
                              <w:r>
                                <w:rPr>
                                  <w:rFonts w:ascii="Courier New" w:hAnsi="Courier New"/>
                                  <w:sz w:val="20"/>
                                </w:rPr>
                              </w:r>
                            </w:p>
                            <w:p>
                              <w:pPr>
                                <w:pStyle w:val="Normal"/>
                                <w:spacing w:lineRule="exact" w:line="202" w:before="130" w:after="0"/>
                                <w:ind w:left="1317" w:hanging="0"/>
                                <w:rPr>
                                  <w:rFonts w:ascii="Courier New" w:hAnsi="Courier New"/>
                                  <w:sz w:val="18"/>
                                </w:rPr>
                              </w:pPr>
                              <w:r>
                                <w:rPr>
                                  <w:rFonts w:ascii="Courier New" w:hAnsi="Courier New"/>
                                  <w:sz w:val="18"/>
                                </w:rPr>
                                <w:t>val</w:t>
                              </w:r>
                              <w:r>
                                <w:rPr>
                                  <w:rFonts w:ascii="Courier New" w:hAnsi="Courier New"/>
                                  <w:spacing w:val="-5"/>
                                  <w:sz w:val="18"/>
                                </w:rPr>
                                <w:t xml:space="preserve"> </w:t>
                              </w:r>
                              <w:r>
                                <w:rPr>
                                  <w:rFonts w:ascii="Courier New" w:hAnsi="Courier New"/>
                                  <w:sz w:val="18"/>
                                </w:rPr>
                                <w:t>progressBar</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pacing w:val="-2"/>
                                  <w:sz w:val="18"/>
                                </w:rPr>
                                <w:t>findViewById&lt;ProgressBar&gt;</w:t>
                              </w:r>
                            </w:p>
                            <w:p>
                              <w:pPr>
                                <w:pStyle w:val="Normal"/>
                                <w:spacing w:lineRule="auto" w:line="259"/>
                                <w:ind w:left="1317" w:firstLine="216"/>
                                <w:rPr>
                                  <w:rFonts w:ascii="Courier New" w:hAnsi="Courier New"/>
                                  <w:sz w:val="18"/>
                                </w:rPr>
                              </w:pPr>
                              <w:r>
                                <w:rPr>
                                  <w:rFonts w:ascii="Courier New" w:hAnsi="Courier New"/>
                                  <w:spacing w:val="-2"/>
                                  <w:sz w:val="18"/>
                                </w:rPr>
                                <w:t>(R.id.activity_main_progress_bar) mainViewModel.getDownloadLiveData()</w:t>
                              </w:r>
                            </w:p>
                            <w:p>
                              <w:pPr>
                                <w:pStyle w:val="Normal"/>
                                <w:spacing w:lineRule="auto" w:line="324" w:before="57" w:after="0"/>
                                <w:ind w:left="1317" w:right="2784" w:hanging="0"/>
                                <w:rPr>
                                  <w:rFonts w:ascii="Courier New" w:hAnsi="Courier New"/>
                                  <w:sz w:val="18"/>
                                </w:rPr>
                              </w:pPr>
                              <w:r>
                                <w:rPr>
                                  <w:rFonts w:ascii="Courier New" w:hAnsi="Courier New"/>
                                  <w:sz w:val="18"/>
                                </w:rPr>
                                <w:t>.observe(this,</w:t>
                              </w:r>
                              <w:r>
                                <w:rPr>
                                  <w:rFonts w:ascii="Courier New" w:hAnsi="Courier New"/>
                                  <w:spacing w:val="-10"/>
                                  <w:sz w:val="18"/>
                                </w:rPr>
                                <w:t xml:space="preserve"> </w:t>
                              </w:r>
                              <w:r>
                                <w:rPr>
                                  <w:rFonts w:ascii="Courier New" w:hAnsi="Courier New"/>
                                  <w:sz w:val="18"/>
                                </w:rPr>
                                <w:t>Observer</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result</w:t>
                              </w:r>
                              <w:r>
                                <w:rPr>
                                  <w:rFonts w:ascii="Courier New" w:hAnsi="Courier New"/>
                                  <w:spacing w:val="-10"/>
                                  <w:sz w:val="18"/>
                                </w:rPr>
                                <w:t xml:space="preserve"> </w:t>
                              </w:r>
                              <w:r>
                                <w:rPr>
                                  <w:rFonts w:ascii="Courier New" w:hAnsi="Courier New"/>
                                  <w:sz w:val="18"/>
                                </w:rPr>
                                <w:t>-&gt; when (result) {</w:t>
                              </w:r>
                            </w:p>
                            <w:p>
                              <w:pPr>
                                <w:pStyle w:val="Normal"/>
                                <w:spacing w:lineRule="auto" w:line="324" w:before="2" w:after="0"/>
                                <w:ind w:left="2181" w:right="1766" w:hanging="432"/>
                                <w:rPr>
                                  <w:rFonts w:ascii="Courier New" w:hAnsi="Courier New"/>
                                  <w:sz w:val="18"/>
                                </w:rPr>
                              </w:pPr>
                              <w:r>
                                <w:rPr>
                                  <w:rFonts w:ascii="Courier New" w:hAnsi="Courier New"/>
                                  <w:sz w:val="18"/>
                                </w:rPr>
                                <w:t>is Result.Loading -&gt; { progressBar.visibility</w:t>
                              </w:r>
                              <w:r>
                                <w:rPr>
                                  <w:rFonts w:ascii="Courier New" w:hAnsi="Courier New"/>
                                  <w:spacing w:val="-19"/>
                                  <w:sz w:val="18"/>
                                </w:rPr>
                                <w:t xml:space="preserve"> </w:t>
                              </w:r>
                              <w:r>
                                <w:rPr>
                                  <w:rFonts w:ascii="Courier New" w:hAnsi="Courier New"/>
                                  <w:sz w:val="18"/>
                                </w:rPr>
                                <w:t>=</w:t>
                              </w:r>
                              <w:r>
                                <w:rPr>
                                  <w:rFonts w:ascii="Courier New" w:hAnsi="Courier New"/>
                                  <w:spacing w:val="-19"/>
                                  <w:sz w:val="18"/>
                                </w:rPr>
                                <w:t xml:space="preserve"> </w:t>
                              </w:r>
                              <w:r>
                                <w:rPr>
                                  <w:rFonts w:ascii="Courier New" w:hAnsi="Courier New"/>
                                  <w:sz w:val="18"/>
                                </w:rPr>
                                <w:t>View.VISIBLE</w:t>
                              </w:r>
                            </w:p>
                            <w:p>
                              <w:pPr>
                                <w:pStyle w:val="Normal"/>
                                <w:spacing w:before="1" w:after="0"/>
                                <w:ind w:left="1749" w:hanging="0"/>
                                <w:rPr>
                                  <w:rFonts w:ascii="Courier New" w:hAnsi="Courier New"/>
                                  <w:sz w:val="18"/>
                                </w:rPr>
                              </w:pPr>
                              <w:r>
                                <w:rPr>
                                  <w:rFonts w:ascii="Courier New" w:hAnsi="Courier New"/>
                                  <w:sz w:val="18"/>
                                </w:rPr>
                                <w:t>}</w:t>
                              </w:r>
                            </w:p>
                            <w:p>
                              <w:pPr>
                                <w:pStyle w:val="Normal"/>
                                <w:spacing w:before="76" w:after="0"/>
                                <w:ind w:left="1749" w:hanging="0"/>
                                <w:rPr>
                                  <w:rFonts w:ascii="Courier New" w:hAnsi="Courier New"/>
                                  <w:sz w:val="18"/>
                                </w:rPr>
                              </w:pPr>
                              <w:r>
                                <w:rPr>
                                  <w:rFonts w:ascii="Courier New" w:hAnsi="Courier New"/>
                                  <w:sz w:val="18"/>
                                </w:rPr>
                                <w:t>is</w:t>
                              </w:r>
                              <w:r>
                                <w:rPr>
                                  <w:rFonts w:ascii="Courier New" w:hAnsi="Courier New"/>
                                  <w:spacing w:val="-6"/>
                                  <w:sz w:val="18"/>
                                </w:rPr>
                                <w:t xml:space="preserve"> </w:t>
                              </w:r>
                              <w:r>
                                <w:rPr>
                                  <w:rFonts w:ascii="Courier New" w:hAnsi="Courier New"/>
                                  <w:sz w:val="18"/>
                                </w:rPr>
                                <w:t>Result.Success</w:t>
                              </w:r>
                              <w:r>
                                <w:rPr>
                                  <w:rFonts w:ascii="Courier New" w:hAnsi="Courier New"/>
                                  <w:spacing w:val="-6"/>
                                  <w:sz w:val="18"/>
                                </w:rPr>
                                <w:t xml:space="preserve"> </w:t>
                              </w:r>
                              <w:r>
                                <w:rPr>
                                  <w:rFonts w:ascii="Courier New" w:hAnsi="Courier New"/>
                                  <w:sz w:val="18"/>
                                </w:rPr>
                                <w:t>-&gt;</w:t>
                              </w:r>
                              <w:r>
                                <w:rPr>
                                  <w:rFonts w:ascii="Courier New" w:hAnsi="Courier New"/>
                                  <w:spacing w:val="-6"/>
                                  <w:sz w:val="18"/>
                                </w:rPr>
                                <w:t xml:space="preserve"> </w:t>
                              </w:r>
                              <w:r>
                                <w:rPr>
                                  <w:rFonts w:ascii="Courier New" w:hAnsi="Courier New"/>
                                  <w:spacing w:val="-10"/>
                                  <w:sz w:val="18"/>
                                </w:rPr>
                                <w:t>{</w:t>
                              </w:r>
                            </w:p>
                          </w:txbxContent>
                        </wps:txbx>
                        <wps:bodyPr lIns="0" rIns="0" tIns="0" bIns="0" anchor="t">
                          <a:noAutofit/>
                        </wps:bodyPr>
                      </wps:wsp>
                    </wpg:wgp>
                  </a:graphicData>
                </a:graphic>
              </wp:anchor>
            </w:drawing>
          </mc:Choice>
          <mc:Fallback>
            <w:pict>
              <v:group id="shape_0" alt="docshapegroup1016" style="position:absolute;margin-left:88.2pt;margin-top:7.75pt;width:399.6pt;height:248.25pt" coordorigin="1764,155" coordsize="7992,4965">
                <v:rect id="shape_0" path="m0,0l-2147483645,0l-2147483645,-2147483646l0,-2147483646xe" fillcolor="#f6f6f6" stroked="f" o:allowincell="f" style="position:absolute;left:1764;top:165;width:7991;height:494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75;width:7991;height:4924;mso-wrap-style:square;v-text-anchor:top;mso-position-horizontal-relative:page">
                  <v:fill o:detectmouseclick="t" on="false"/>
                  <v:stroke color="#3465a4" joinstyle="round" endcap="flat"/>
                  <v:textbox>
                    <w:txbxContent>
                      <w:p>
                        <w:pPr>
                          <w:pStyle w:val="Normal"/>
                          <w:spacing w:lineRule="auto" w:line="324" w:before="40" w:after="0"/>
                          <w:ind w:left="1101" w:hanging="216"/>
                          <w:rPr>
                            <w:rFonts w:ascii="Courier New" w:hAnsi="Courier New"/>
                            <w:sz w:val="18"/>
                          </w:rPr>
                        </w:pPr>
                        <w:r>
                          <w:rPr>
                            <w:rFonts w:ascii="Courier New" w:hAnsi="Courier New"/>
                            <w:sz w:val="18"/>
                          </w:rPr>
                          <w:t xml:space="preserve">val downloadRepository = (application as </w:t>
                        </w:r>
                        <w:r>
                          <w:rPr>
                            <w:rFonts w:ascii="Courier New" w:hAnsi="Courier New"/>
                            <w:spacing w:val="-2"/>
                            <w:sz w:val="18"/>
                          </w:rPr>
                          <w:t>RemoteProviderApplication).downloadRepository</w:t>
                        </w:r>
                      </w:p>
                      <w:p>
                        <w:pPr>
                          <w:pStyle w:val="Normal"/>
                          <w:spacing w:lineRule="auto" w:line="235" w:before="4" w:after="0"/>
                          <w:ind w:left="1533" w:hanging="216"/>
                          <w:rPr>
                            <w:rFonts w:ascii="Courier New" w:hAnsi="Courier New"/>
                            <w:sz w:val="18"/>
                          </w:rPr>
                        </w:pPr>
                        <w:r>
                          <w:rPr>
                            <w:rFonts w:ascii="Courier New" w:hAnsi="Courier New"/>
                            <w:sz w:val="18"/>
                          </w:rPr>
                          <w:t>mainViewModel</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ViewModelProvider(this,</w:t>
                        </w:r>
                        <w:r>
                          <w:rPr>
                            <w:rFonts w:ascii="Courier New" w:hAnsi="Courier New"/>
                            <w:spacing w:val="-10"/>
                            <w:sz w:val="18"/>
                          </w:rPr>
                          <w:t xml:space="preserve"> </w:t>
                        </w:r>
                        <w:r>
                          <w:rPr>
                            <w:rFonts w:ascii="Courier New" w:hAnsi="Courier New"/>
                            <w:sz w:val="18"/>
                          </w:rPr>
                          <w:t>object</w:t>
                        </w:r>
                        <w:r>
                          <w:rPr>
                            <w:rFonts w:ascii="Courier New" w:hAnsi="Courier New"/>
                            <w:spacing w:val="-10"/>
                            <w:sz w:val="18"/>
                          </w:rPr>
                          <w:t xml:space="preserve"> </w:t>
                        </w:r>
                        <w:r>
                          <w:rPr>
                            <w:rFonts w:ascii="Courier New" w:hAnsi="Courier New"/>
                            <w:sz w:val="18"/>
                          </w:rPr>
                          <w:t>: ViewModelProvider.Factory {</w:t>
                        </w:r>
                      </w:p>
                      <w:p>
                        <w:pPr>
                          <w:pStyle w:val="Normal"/>
                          <w:spacing w:lineRule="auto" w:line="235" w:before="21" w:after="0"/>
                          <w:ind w:left="1965" w:right="840" w:hanging="216"/>
                          <w:rPr>
                            <w:rFonts w:ascii="Courier New" w:hAnsi="Courier New"/>
                            <w:sz w:val="18"/>
                          </w:rPr>
                        </w:pPr>
                        <w:r>
                          <w:rPr>
                            <w:rFonts w:ascii="Courier New" w:hAnsi="Courier New"/>
                            <w:sz w:val="18"/>
                          </w:rPr>
                          <w:t>override</w:t>
                        </w:r>
                        <w:r>
                          <w:rPr>
                            <w:rFonts w:ascii="Courier New" w:hAnsi="Courier New"/>
                            <w:spacing w:val="-8"/>
                            <w:sz w:val="18"/>
                          </w:rPr>
                          <w:t xml:space="preserve"> </w:t>
                        </w:r>
                        <w:r>
                          <w:rPr>
                            <w:rFonts w:ascii="Courier New" w:hAnsi="Courier New"/>
                            <w:sz w:val="18"/>
                          </w:rPr>
                          <w:t>fun</w:t>
                        </w:r>
                        <w:r>
                          <w:rPr>
                            <w:rFonts w:ascii="Courier New" w:hAnsi="Courier New"/>
                            <w:spacing w:val="-8"/>
                            <w:sz w:val="18"/>
                          </w:rPr>
                          <w:t xml:space="preserve"> </w:t>
                        </w:r>
                        <w:r>
                          <w:rPr>
                            <w:rFonts w:ascii="Courier New" w:hAnsi="Courier New"/>
                            <w:sz w:val="18"/>
                          </w:rPr>
                          <w:t>&lt;T</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ViewModel?&gt;</w:t>
                        </w:r>
                        <w:r>
                          <w:rPr>
                            <w:rFonts w:ascii="Courier New" w:hAnsi="Courier New"/>
                            <w:spacing w:val="-8"/>
                            <w:sz w:val="18"/>
                          </w:rPr>
                          <w:t xml:space="preserve"> </w:t>
                        </w:r>
                        <w:r>
                          <w:rPr>
                            <w:rFonts w:ascii="Courier New" w:hAnsi="Courier New"/>
                            <w:sz w:val="18"/>
                          </w:rPr>
                          <w:t>create(modelClass: Class&lt;T&gt;): T {</w:t>
                        </w:r>
                      </w:p>
                      <w:p>
                        <w:pPr>
                          <w:pStyle w:val="Normal"/>
                          <w:spacing w:before="17" w:after="0"/>
                          <w:ind w:left="2181" w:hanging="0"/>
                          <w:rPr>
                            <w:rFonts w:ascii="Courier New" w:hAnsi="Courier New"/>
                            <w:sz w:val="18"/>
                          </w:rPr>
                        </w:pPr>
                        <w:r>
                          <w:rPr>
                            <w:rFonts w:ascii="Courier New" w:hAnsi="Courier New"/>
                            <w:sz w:val="18"/>
                          </w:rPr>
                          <w:t>return</w:t>
                        </w:r>
                        <w:r>
                          <w:rPr>
                            <w:rFonts w:ascii="Courier New" w:hAnsi="Courier New"/>
                            <w:spacing w:val="-16"/>
                            <w:sz w:val="18"/>
                          </w:rPr>
                          <w:t xml:space="preserve"> </w:t>
                        </w:r>
                        <w:r>
                          <w:rPr>
                            <w:rFonts w:ascii="Courier New" w:hAnsi="Courier New"/>
                            <w:sz w:val="18"/>
                          </w:rPr>
                          <w:t>MainViewModel(downloadRepository)</w:t>
                        </w:r>
                        <w:r>
                          <w:rPr>
                            <w:rFonts w:ascii="Courier New" w:hAnsi="Courier New"/>
                            <w:spacing w:val="-14"/>
                            <w:sz w:val="18"/>
                          </w:rPr>
                          <w:t xml:space="preserve"> </w:t>
                        </w:r>
                        <w:r>
                          <w:rPr>
                            <w:rFonts w:ascii="Courier New" w:hAnsi="Courier New"/>
                            <w:sz w:val="18"/>
                          </w:rPr>
                          <w:t>as</w:t>
                        </w:r>
                        <w:r>
                          <w:rPr>
                            <w:rFonts w:ascii="Courier New" w:hAnsi="Courier New"/>
                            <w:spacing w:val="-13"/>
                            <w:sz w:val="18"/>
                          </w:rPr>
                          <w:t xml:space="preserve"> </w:t>
                        </w:r>
                        <w:r>
                          <w:rPr>
                            <w:rFonts w:ascii="Courier New" w:hAnsi="Courier New"/>
                            <w:spacing w:val="-10"/>
                            <w:sz w:val="18"/>
                          </w:rPr>
                          <w:t>T</w:t>
                        </w:r>
                      </w:p>
                      <w:p>
                        <w:pPr>
                          <w:pStyle w:val="Normal"/>
                          <w:spacing w:before="76" w:after="0"/>
                          <w:ind w:left="1749" w:hanging="0"/>
                          <w:rPr>
                            <w:rFonts w:ascii="Courier New" w:hAnsi="Courier New"/>
                            <w:sz w:val="18"/>
                          </w:rPr>
                        </w:pPr>
                        <w:r>
                          <w:rPr>
                            <w:rFonts w:ascii="Courier New" w:hAnsi="Courier New"/>
                            <w:sz w:val="18"/>
                          </w:rPr>
                          <w:t>}</w:t>
                        </w:r>
                      </w:p>
                      <w:p>
                        <w:pPr>
                          <w:pStyle w:val="Normal"/>
                          <w:spacing w:before="76" w:after="0"/>
                          <w:ind w:left="1317" w:hanging="0"/>
                          <w:rPr>
                            <w:rFonts w:ascii="Courier New" w:hAnsi="Courier New"/>
                            <w:sz w:val="18"/>
                          </w:rPr>
                        </w:pPr>
                        <w:r>
                          <w:rPr>
                            <w:rFonts w:ascii="Courier New" w:hAnsi="Courier New"/>
                            <w:spacing w:val="-2"/>
                            <w:sz w:val="18"/>
                          </w:rPr>
                          <w:t>}).get(MainViewModel::class.java)</w:t>
                        </w:r>
                      </w:p>
                      <w:p>
                        <w:pPr>
                          <w:pStyle w:val="Normal"/>
                          <w:rPr>
                            <w:rFonts w:ascii="Courier New" w:hAnsi="Courier New"/>
                            <w:sz w:val="20"/>
                          </w:rPr>
                        </w:pPr>
                        <w:r>
                          <w:rPr>
                            <w:rFonts w:ascii="Courier New" w:hAnsi="Courier New"/>
                            <w:sz w:val="20"/>
                          </w:rPr>
                        </w:r>
                      </w:p>
                      <w:p>
                        <w:pPr>
                          <w:pStyle w:val="Normal"/>
                          <w:spacing w:lineRule="exact" w:line="202" w:before="130" w:after="0"/>
                          <w:ind w:left="1317" w:hanging="0"/>
                          <w:rPr>
                            <w:rFonts w:ascii="Courier New" w:hAnsi="Courier New"/>
                            <w:sz w:val="18"/>
                          </w:rPr>
                        </w:pPr>
                        <w:r>
                          <w:rPr>
                            <w:rFonts w:ascii="Courier New" w:hAnsi="Courier New"/>
                            <w:sz w:val="18"/>
                          </w:rPr>
                          <w:t>val</w:t>
                        </w:r>
                        <w:r>
                          <w:rPr>
                            <w:rFonts w:ascii="Courier New" w:hAnsi="Courier New"/>
                            <w:spacing w:val="-5"/>
                            <w:sz w:val="18"/>
                          </w:rPr>
                          <w:t xml:space="preserve"> </w:t>
                        </w:r>
                        <w:r>
                          <w:rPr>
                            <w:rFonts w:ascii="Courier New" w:hAnsi="Courier New"/>
                            <w:sz w:val="18"/>
                          </w:rPr>
                          <w:t>progressBar</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pacing w:val="-2"/>
                            <w:sz w:val="18"/>
                          </w:rPr>
                          <w:t>findViewById&lt;ProgressBar&gt;</w:t>
                        </w:r>
                      </w:p>
                      <w:p>
                        <w:pPr>
                          <w:pStyle w:val="Normal"/>
                          <w:spacing w:lineRule="auto" w:line="259"/>
                          <w:ind w:left="1317" w:firstLine="216"/>
                          <w:rPr>
                            <w:rFonts w:ascii="Courier New" w:hAnsi="Courier New"/>
                            <w:sz w:val="18"/>
                          </w:rPr>
                        </w:pPr>
                        <w:r>
                          <w:rPr>
                            <w:rFonts w:ascii="Courier New" w:hAnsi="Courier New"/>
                            <w:spacing w:val="-2"/>
                            <w:sz w:val="18"/>
                          </w:rPr>
                          <w:t>(R.id.activity_main_progress_bar) mainViewModel.getDownloadLiveData()</w:t>
                        </w:r>
                      </w:p>
                      <w:p>
                        <w:pPr>
                          <w:pStyle w:val="Normal"/>
                          <w:spacing w:lineRule="auto" w:line="324" w:before="57" w:after="0"/>
                          <w:ind w:left="1317" w:right="2784" w:hanging="0"/>
                          <w:rPr>
                            <w:rFonts w:ascii="Courier New" w:hAnsi="Courier New"/>
                            <w:sz w:val="18"/>
                          </w:rPr>
                        </w:pPr>
                        <w:r>
                          <w:rPr>
                            <w:rFonts w:ascii="Courier New" w:hAnsi="Courier New"/>
                            <w:sz w:val="18"/>
                          </w:rPr>
                          <w:t>.observe(this,</w:t>
                        </w:r>
                        <w:r>
                          <w:rPr>
                            <w:rFonts w:ascii="Courier New" w:hAnsi="Courier New"/>
                            <w:spacing w:val="-10"/>
                            <w:sz w:val="18"/>
                          </w:rPr>
                          <w:t xml:space="preserve"> </w:t>
                        </w:r>
                        <w:r>
                          <w:rPr>
                            <w:rFonts w:ascii="Courier New" w:hAnsi="Courier New"/>
                            <w:sz w:val="18"/>
                          </w:rPr>
                          <w:t>Observer</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result</w:t>
                        </w:r>
                        <w:r>
                          <w:rPr>
                            <w:rFonts w:ascii="Courier New" w:hAnsi="Courier New"/>
                            <w:spacing w:val="-10"/>
                            <w:sz w:val="18"/>
                          </w:rPr>
                          <w:t xml:space="preserve"> </w:t>
                        </w:r>
                        <w:r>
                          <w:rPr>
                            <w:rFonts w:ascii="Courier New" w:hAnsi="Courier New"/>
                            <w:sz w:val="18"/>
                          </w:rPr>
                          <w:t>-&gt; when (result) {</w:t>
                        </w:r>
                      </w:p>
                      <w:p>
                        <w:pPr>
                          <w:pStyle w:val="Normal"/>
                          <w:spacing w:lineRule="auto" w:line="324" w:before="2" w:after="0"/>
                          <w:ind w:left="2181" w:right="1766" w:hanging="432"/>
                          <w:rPr>
                            <w:rFonts w:ascii="Courier New" w:hAnsi="Courier New"/>
                            <w:sz w:val="18"/>
                          </w:rPr>
                        </w:pPr>
                        <w:r>
                          <w:rPr>
                            <w:rFonts w:ascii="Courier New" w:hAnsi="Courier New"/>
                            <w:sz w:val="18"/>
                          </w:rPr>
                          <w:t>is Result.Loading -&gt; { progressBar.visibility</w:t>
                        </w:r>
                        <w:r>
                          <w:rPr>
                            <w:rFonts w:ascii="Courier New" w:hAnsi="Courier New"/>
                            <w:spacing w:val="-19"/>
                            <w:sz w:val="18"/>
                          </w:rPr>
                          <w:t xml:space="preserve"> </w:t>
                        </w:r>
                        <w:r>
                          <w:rPr>
                            <w:rFonts w:ascii="Courier New" w:hAnsi="Courier New"/>
                            <w:sz w:val="18"/>
                          </w:rPr>
                          <w:t>=</w:t>
                        </w:r>
                        <w:r>
                          <w:rPr>
                            <w:rFonts w:ascii="Courier New" w:hAnsi="Courier New"/>
                            <w:spacing w:val="-19"/>
                            <w:sz w:val="18"/>
                          </w:rPr>
                          <w:t xml:space="preserve"> </w:t>
                        </w:r>
                        <w:r>
                          <w:rPr>
                            <w:rFonts w:ascii="Courier New" w:hAnsi="Courier New"/>
                            <w:sz w:val="18"/>
                          </w:rPr>
                          <w:t>View.VISIBLE</w:t>
                        </w:r>
                      </w:p>
                      <w:p>
                        <w:pPr>
                          <w:pStyle w:val="Normal"/>
                          <w:spacing w:before="1" w:after="0"/>
                          <w:ind w:left="1749" w:hanging="0"/>
                          <w:rPr>
                            <w:rFonts w:ascii="Courier New" w:hAnsi="Courier New"/>
                            <w:sz w:val="18"/>
                          </w:rPr>
                        </w:pPr>
                        <w:r>
                          <w:rPr>
                            <w:rFonts w:ascii="Courier New" w:hAnsi="Courier New"/>
                            <w:sz w:val="18"/>
                          </w:rPr>
                          <w:t>}</w:t>
                        </w:r>
                      </w:p>
                      <w:p>
                        <w:pPr>
                          <w:pStyle w:val="Normal"/>
                          <w:spacing w:before="76" w:after="0"/>
                          <w:ind w:left="1749" w:hanging="0"/>
                          <w:rPr>
                            <w:rFonts w:ascii="Courier New" w:hAnsi="Courier New"/>
                            <w:sz w:val="18"/>
                          </w:rPr>
                        </w:pPr>
                        <w:r>
                          <w:rPr>
                            <w:rFonts w:ascii="Courier New" w:hAnsi="Courier New"/>
                            <w:sz w:val="18"/>
                          </w:rPr>
                          <w:t>is</w:t>
                        </w:r>
                        <w:r>
                          <w:rPr>
                            <w:rFonts w:ascii="Courier New" w:hAnsi="Courier New"/>
                            <w:spacing w:val="-6"/>
                            <w:sz w:val="18"/>
                          </w:rPr>
                          <w:t xml:space="preserve"> </w:t>
                        </w:r>
                        <w:r>
                          <w:rPr>
                            <w:rFonts w:ascii="Courier New" w:hAnsi="Courier New"/>
                            <w:sz w:val="18"/>
                          </w:rPr>
                          <w:t>Result.Success</w:t>
                        </w:r>
                        <w:r>
                          <w:rPr>
                            <w:rFonts w:ascii="Courier New" w:hAnsi="Courier New"/>
                            <w:spacing w:val="-6"/>
                            <w:sz w:val="18"/>
                          </w:rPr>
                          <w:t xml:space="preserve"> </w:t>
                        </w:r>
                        <w:r>
                          <w:rPr>
                            <w:rFonts w:ascii="Courier New" w:hAnsi="Courier New"/>
                            <w:sz w:val="18"/>
                          </w:rPr>
                          <w:t>-&gt;</w:t>
                        </w:r>
                        <w:r>
                          <w:rPr>
                            <w:rFonts w:ascii="Courier New" w:hAnsi="Courier New"/>
                            <w:spacing w:val="-6"/>
                            <w:sz w:val="18"/>
                          </w:rPr>
                          <w:t xml:space="preserve"> </w:t>
                        </w:r>
                        <w:r>
                          <w:rPr>
                            <w:rFonts w:ascii="Courier New" w:hAnsi="Courier New"/>
                            <w:spacing w:val="-10"/>
                            <w:sz w:val="18"/>
                          </w:rPr>
                          <w:t>{</w:t>
                        </w:r>
                      </w:p>
                    </w:txbxContent>
                  </v:textbox>
                  <w10:wrap type="topAndBottom"/>
                </v:rect>
              </v:group>
            </w:pict>
          </mc:Fallback>
        </mc:AlternateContent>
      </w:r>
    </w:p>
    <w:p>
      <w:pPr>
        <w:pStyle w:val="TextBody"/>
        <w:rPr>
          <w:rFonts w:ascii="Courier New" w:hAnsi="Courier New"/>
          <w:b/>
          <w:b/>
        </w:rPr>
      </w:pPr>
      <w:r>
        <w:rPr>
          <w:rFonts w:ascii="Courier New" w:hAnsi="Courier New"/>
          <w:b/>
        </w:rPr>
      </w:r>
    </w:p>
    <w:p>
      <w:pPr>
        <w:pStyle w:val="TextBody"/>
        <w:rPr>
          <w:rFonts w:ascii="Courier New" w:hAnsi="Courier New"/>
          <w:b/>
          <w:b/>
        </w:rPr>
      </w:pPr>
      <w:r>
        <w:rPr>
          <w:rFonts w:ascii="Courier New" w:hAnsi="Courier New"/>
          <w:b/>
        </w:rPr>
      </w:r>
    </w:p>
    <w:p>
      <w:pPr>
        <w:pStyle w:val="TextBody"/>
        <w:rPr>
          <w:rFonts w:ascii="Courier New" w:hAnsi="Courier New"/>
          <w:b/>
          <w:b/>
        </w:rPr>
      </w:pPr>
      <w:r>
        <w:rPr>
          <w:rFonts w:ascii="Courier New" w:hAnsi="Courier New"/>
          <w:b/>
        </w:rPr>
      </w:r>
    </w:p>
    <w:p>
      <w:pPr>
        <w:pStyle w:val="TextBody"/>
        <w:rPr>
          <w:rFonts w:ascii="Courier New" w:hAnsi="Courier New"/>
          <w:b/>
          <w:b/>
        </w:rPr>
      </w:pPr>
      <w:r>
        <w:rPr>
          <w:rFonts w:ascii="Courier New" w:hAnsi="Courier New"/>
          <w:b/>
        </w:rPr>
      </w:r>
    </w:p>
    <w:p>
      <w:pPr>
        <w:pStyle w:val="TextBody"/>
        <w:rPr>
          <w:rFonts w:ascii="Courier New" w:hAnsi="Courier New"/>
          <w:b/>
          <w:b/>
        </w:rPr>
      </w:pPr>
      <w:r>
        <w:rPr>
          <w:rFonts w:ascii="Courier New" w:hAnsi="Courier New"/>
          <w:b/>
        </w:rPr>
      </w:r>
    </w:p>
    <w:p>
      <w:pPr>
        <w:pStyle w:val="TextBody"/>
        <w:rPr>
          <w:rFonts w:ascii="Courier New" w:hAnsi="Courier New"/>
          <w:b/>
          <w:b/>
        </w:rPr>
      </w:pPr>
      <w:r>
        <w:rPr>
          <w:rFonts w:ascii="Courier New" w:hAnsi="Courier New"/>
          <w:b/>
        </w:rPr>
      </w:r>
    </w:p>
    <w:p>
      <w:pPr>
        <w:pStyle w:val="TextBody"/>
        <w:rPr>
          <w:rFonts w:ascii="Courier New" w:hAnsi="Courier New"/>
          <w:b/>
          <w:b/>
        </w:rPr>
      </w:pPr>
      <w:r>
        <w:rPr>
          <w:rFonts w:ascii="Courier New" w:hAnsi="Courier New"/>
          <w:b/>
        </w:rPr>
      </w:r>
    </w:p>
    <w:p>
      <w:pPr>
        <w:pStyle w:val="TextBody"/>
        <w:rPr>
          <w:rFonts w:ascii="Courier New" w:hAnsi="Courier New"/>
          <w:b/>
          <w:b/>
        </w:rPr>
      </w:pPr>
      <w:r>
        <w:rPr>
          <w:rFonts w:ascii="Courier New" w:hAnsi="Courier New"/>
          <w:b/>
        </w:rPr>
      </w:r>
    </w:p>
    <w:p>
      <w:pPr>
        <w:pStyle w:val="TextBody"/>
        <w:rPr>
          <w:rFonts w:ascii="Courier New" w:hAnsi="Courier New"/>
          <w:b/>
          <w:b/>
        </w:rPr>
      </w:pPr>
      <w:r>
        <w:rPr>
          <w:rFonts w:ascii="Courier New" w:hAnsi="Courier New"/>
          <w:b/>
        </w:rPr>
      </w:r>
    </w:p>
    <w:p>
      <w:pPr>
        <w:pStyle w:val="TextBody"/>
        <w:rPr>
          <w:rFonts w:ascii="Courier New" w:hAnsi="Courier New"/>
          <w:b/>
          <w:b/>
        </w:rPr>
      </w:pPr>
      <w:r>
        <w:rPr>
          <w:rFonts w:ascii="Courier New" w:hAnsi="Courier New"/>
          <w:b/>
        </w:rPr>
      </w:r>
    </w:p>
    <w:p>
      <w:pPr>
        <w:pStyle w:val="TextBody"/>
        <w:rPr>
          <w:rFonts w:ascii="Courier New" w:hAnsi="Courier New"/>
          <w:b/>
          <w:b/>
        </w:rPr>
      </w:pPr>
      <w:r>
        <w:rPr>
          <w:rFonts w:ascii="Courier New" w:hAnsi="Courier New"/>
          <w:b/>
        </w:rPr>
      </w:r>
    </w:p>
    <w:p>
      <w:pPr>
        <w:pStyle w:val="TextBody"/>
        <w:rPr>
          <w:rFonts w:ascii="Courier New" w:hAnsi="Courier New"/>
          <w:b/>
          <w:b/>
        </w:rPr>
      </w:pPr>
      <w:r>
        <w:rPr>
          <w:rFonts w:ascii="Courier New" w:hAnsi="Courier New"/>
          <w:b/>
        </w:rPr>
      </w:r>
    </w:p>
    <w:p>
      <w:pPr>
        <w:pStyle w:val="TextBody"/>
        <w:rPr>
          <w:rFonts w:ascii="Courier New" w:hAnsi="Courier New"/>
          <w:b/>
          <w:b/>
        </w:rPr>
      </w:pPr>
      <w:r>
        <w:rPr>
          <w:rFonts w:ascii="Courier New" w:hAnsi="Courier New"/>
          <w:b/>
        </w:rPr>
      </w:r>
    </w:p>
    <w:p>
      <w:pPr>
        <w:pStyle w:val="TextBody"/>
        <w:rPr>
          <w:rFonts w:ascii="Courier New" w:hAnsi="Courier New"/>
          <w:b/>
          <w:b/>
        </w:rPr>
      </w:pPr>
      <w:r>
        <w:rPr>
          <w:rFonts w:ascii="Courier New" w:hAnsi="Courier New"/>
          <w:b/>
        </w:rPr>
      </w:r>
    </w:p>
    <w:p>
      <w:pPr>
        <w:pStyle w:val="TextBody"/>
        <w:spacing w:before="9" w:after="0"/>
        <w:rPr>
          <w:rFonts w:ascii="Courier New" w:hAnsi="Courier New"/>
          <w:b/>
          <w:b/>
          <w:sz w:val="17"/>
        </w:rPr>
      </w:pPr>
      <w:r>
        <w:rPr>
          <w:rFonts w:ascii="Courier New" w:hAnsi="Courier New"/>
          <w:b/>
          <w:sz w:val="17"/>
        </w:rPr>
      </w:r>
    </w:p>
    <w:p>
      <w:pPr>
        <w:pStyle w:val="Normal"/>
        <w:spacing w:before="100" w:after="0"/>
        <w:ind w:left="104" w:hanging="0"/>
        <w:rPr>
          <w:rFonts w:ascii="Courier New" w:hAnsi="Courier New"/>
          <w:b/>
          <w:b/>
          <w:sz w:val="16"/>
        </w:rPr>
      </w:pPr>
      <w:r>
        <mc:AlternateContent>
          <mc:Choice Requires="wpg">
            <w:drawing>
              <wp:anchor behindDoc="0" distT="0" distB="0" distL="0" distR="635" simplePos="0" locked="0" layoutInCell="0" allowOverlap="1" relativeHeight="1480" wp14:anchorId="391EE079">
                <wp:simplePos x="0" y="0"/>
                <wp:positionH relativeFrom="page">
                  <wp:posOffset>662940</wp:posOffset>
                </wp:positionH>
                <wp:positionV relativeFrom="paragraph">
                  <wp:posOffset>-2096770</wp:posOffset>
                </wp:positionV>
                <wp:extent cx="5074920" cy="2174875"/>
                <wp:effectExtent l="0" t="0" r="635" b="0"/>
                <wp:wrapNone/>
                <wp:docPr id="1296" name="docshapegroup1020"/>
                <a:graphic xmlns:a="http://schemas.openxmlformats.org/drawingml/2006/main">
                  <a:graphicData uri="http://schemas.microsoft.com/office/word/2010/wordprocessingGroup">
                    <wpg:wgp>
                      <wpg:cNvGrpSpPr/>
                      <wpg:grpSpPr>
                        <a:xfrm>
                          <a:off x="0" y="0"/>
                          <a:ext cx="5074920" cy="2174760"/>
                          <a:chOff x="0" y="0"/>
                          <a:chExt cx="5074920" cy="2174760"/>
                        </a:xfrm>
                      </wpg:grpSpPr>
                      <wps:wsp>
                        <wps:cNvSpPr/>
                        <wps:spPr>
                          <a:xfrm>
                            <a:off x="0" y="6480"/>
                            <a:ext cx="5074920" cy="2162160"/>
                          </a:xfrm>
                          <a:prstGeom prst="rect">
                            <a:avLst/>
                          </a:prstGeom>
                          <a:solidFill>
                            <a:srgbClr val="f6f6f6"/>
                          </a:solidFill>
                          <a:ln w="0">
                            <a:noFill/>
                          </a:ln>
                        </wps:spPr>
                        <wps:style>
                          <a:lnRef idx="0"/>
                          <a:fillRef idx="0"/>
                          <a:effectRef idx="0"/>
                          <a:fontRef idx="minor"/>
                        </wps:style>
                        <wps:bodyPr/>
                      </wps:wsp>
                      <wps:wsp>
                        <wps:cNvSpPr/>
                        <wps:spPr>
                          <a:xfrm>
                            <a:off x="0" y="0"/>
                            <a:ext cx="5074920" cy="2174760"/>
                          </a:xfrm>
                          <a:custGeom>
                            <a:avLst/>
                            <a:gdLst>
                              <a:gd name="textAreaLeft" fmla="*/ 0 w 2877120"/>
                              <a:gd name="textAreaRight" fmla="*/ 2879280 w 2877120"/>
                              <a:gd name="textAreaTop" fmla="*/ 0 h 1233000"/>
                              <a:gd name="textAreaBottom" fmla="*/ 1235160 h 1233000"/>
                            </a:gdLst>
                            <a:ahLst/>
                            <a:rect l="textAreaLeft" t="textAreaTop" r="textAreaRight" b="textAreaBottom"/>
                            <a:pathLst>
                              <a:path w="7992" h="3425">
                                <a:moveTo>
                                  <a:pt x="7992" y="3404"/>
                                </a:moveTo>
                                <a:lnTo>
                                  <a:pt x="0" y="3404"/>
                                </a:lnTo>
                                <a:lnTo>
                                  <a:pt x="0" y="3424"/>
                                </a:lnTo>
                                <a:lnTo>
                                  <a:pt x="7992" y="3424"/>
                                </a:lnTo>
                                <a:lnTo>
                                  <a:pt x="7992" y="340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2149560"/>
                          </a:xfrm>
                          <a:prstGeom prst="rect">
                            <a:avLst/>
                          </a:prstGeom>
                          <a:noFill/>
                          <a:ln w="0">
                            <a:noFill/>
                          </a:ln>
                        </wps:spPr>
                        <wps:style>
                          <a:lnRef idx="0"/>
                          <a:fillRef idx="0"/>
                          <a:effectRef idx="0"/>
                          <a:fontRef idx="minor"/>
                        </wps:style>
                        <wps:txbx>
                          <w:txbxContent>
                            <w:p>
                              <w:pPr>
                                <w:pStyle w:val="Normal"/>
                                <w:spacing w:before="40" w:after="0"/>
                                <w:ind w:left="2181" w:hanging="0"/>
                                <w:rPr>
                                  <w:rFonts w:ascii="Courier New" w:hAnsi="Courier New"/>
                                  <w:sz w:val="18"/>
                                </w:rPr>
                              </w:pPr>
                              <w:r>
                                <w:rPr>
                                  <w:rFonts w:ascii="Courier New" w:hAnsi="Courier New"/>
                                  <w:sz w:val="18"/>
                                </w:rPr>
                                <w:t>progressBar.visibility</w:t>
                              </w:r>
                              <w:r>
                                <w:rPr>
                                  <w:rFonts w:ascii="Courier New" w:hAnsi="Courier New"/>
                                  <w:spacing w:val="-12"/>
                                  <w:sz w:val="18"/>
                                </w:rPr>
                                <w:t xml:space="preserve"> </w:t>
                              </w:r>
                              <w:r>
                                <w:rPr>
                                  <w:rFonts w:ascii="Courier New" w:hAnsi="Courier New"/>
                                  <w:sz w:val="18"/>
                                </w:rPr>
                                <w:t>=</w:t>
                              </w:r>
                              <w:r>
                                <w:rPr>
                                  <w:rFonts w:ascii="Courier New" w:hAnsi="Courier New"/>
                                  <w:spacing w:val="-11"/>
                                  <w:sz w:val="18"/>
                                </w:rPr>
                                <w:t xml:space="preserve"> </w:t>
                              </w:r>
                              <w:r>
                                <w:rPr>
                                  <w:rFonts w:ascii="Courier New" w:hAnsi="Courier New"/>
                                  <w:spacing w:val="-2"/>
                                  <w:sz w:val="18"/>
                                </w:rPr>
                                <w:t>View.GONE</w:t>
                              </w:r>
                            </w:p>
                            <w:p>
                              <w:pPr>
                                <w:pStyle w:val="Normal"/>
                                <w:spacing w:lineRule="auto" w:line="235" w:before="79" w:after="0"/>
                                <w:ind w:left="2397" w:hanging="216"/>
                                <w:rPr>
                                  <w:rFonts w:ascii="Courier New" w:hAnsi="Courier New"/>
                                  <w:sz w:val="18"/>
                                </w:rPr>
                              </w:pPr>
                              <w:r>
                                <w:rPr>
                                  <w:rFonts w:ascii="Courier New" w:hAnsi="Courier New"/>
                                  <w:sz w:val="18"/>
                                </w:rPr>
                                <w:t>Toast.makeText(this,</w:t>
                              </w:r>
                              <w:r>
                                <w:rPr>
                                  <w:rFonts w:ascii="Courier New" w:hAnsi="Courier New"/>
                                  <w:spacing w:val="-29"/>
                                  <w:sz w:val="18"/>
                                </w:rPr>
                                <w:t xml:space="preserve"> </w:t>
                              </w:r>
                              <w:r>
                                <w:rPr>
                                  <w:rFonts w:ascii="Courier New" w:hAnsi="Courier New"/>
                                  <w:sz w:val="18"/>
                                </w:rPr>
                                <w:t xml:space="preserve">getString(R.string.success), </w:t>
                              </w:r>
                              <w:r>
                                <w:rPr>
                                  <w:rFonts w:ascii="Courier New" w:hAnsi="Courier New"/>
                                  <w:spacing w:val="-2"/>
                                  <w:sz w:val="18"/>
                                </w:rPr>
                                <w:t>Toast.LENGTH_LONG)</w:t>
                              </w:r>
                            </w:p>
                            <w:p>
                              <w:pPr>
                                <w:pStyle w:val="Normal"/>
                                <w:spacing w:before="18" w:after="0"/>
                                <w:ind w:left="2181" w:hanging="0"/>
                                <w:rPr>
                                  <w:rFonts w:ascii="Courier New" w:hAnsi="Courier New"/>
                                  <w:sz w:val="18"/>
                                </w:rPr>
                              </w:pPr>
                              <w:r>
                                <w:rPr>
                                  <w:rFonts w:ascii="Courier New" w:hAnsi="Courier New"/>
                                  <w:spacing w:val="-2"/>
                                  <w:sz w:val="18"/>
                                </w:rPr>
                                <w:t>.show()</w:t>
                              </w:r>
                            </w:p>
                            <w:p>
                              <w:pPr>
                                <w:pStyle w:val="Normal"/>
                                <w:spacing w:before="76" w:after="0"/>
                                <w:ind w:left="1749" w:hanging="0"/>
                                <w:rPr>
                                  <w:rFonts w:ascii="Courier New" w:hAnsi="Courier New"/>
                                  <w:sz w:val="18"/>
                                </w:rPr>
                              </w:pPr>
                              <w:r>
                                <w:rPr>
                                  <w:rFonts w:ascii="Courier New" w:hAnsi="Courier New"/>
                                  <w:sz w:val="18"/>
                                </w:rPr>
                                <w:t>}</w:t>
                              </w:r>
                            </w:p>
                            <w:p>
                              <w:pPr>
                                <w:pStyle w:val="Normal"/>
                                <w:spacing w:lineRule="auto" w:line="324" w:before="76" w:after="0"/>
                                <w:ind w:left="2181" w:right="2128" w:hanging="432"/>
                                <w:rPr>
                                  <w:rFonts w:ascii="Courier New" w:hAnsi="Courier New"/>
                                  <w:sz w:val="18"/>
                                </w:rPr>
                              </w:pPr>
                              <w:r>
                                <w:rPr>
                                  <w:rFonts w:ascii="Courier New" w:hAnsi="Courier New"/>
                                  <w:sz w:val="18"/>
                                </w:rPr>
                                <w:t>is Result.Error -&gt; { progressBar.visibility</w:t>
                              </w:r>
                              <w:r>
                                <w:rPr>
                                  <w:rFonts w:ascii="Courier New" w:hAnsi="Courier New"/>
                                  <w:spacing w:val="-19"/>
                                  <w:sz w:val="18"/>
                                </w:rPr>
                                <w:t xml:space="preserve"> </w:t>
                              </w:r>
                              <w:r>
                                <w:rPr>
                                  <w:rFonts w:ascii="Courier New" w:hAnsi="Courier New"/>
                                  <w:sz w:val="18"/>
                                </w:rPr>
                                <w:t>=</w:t>
                              </w:r>
                              <w:r>
                                <w:rPr>
                                  <w:rFonts w:ascii="Courier New" w:hAnsi="Courier New"/>
                                  <w:spacing w:val="-19"/>
                                  <w:sz w:val="18"/>
                                </w:rPr>
                                <w:t xml:space="preserve"> </w:t>
                              </w:r>
                              <w:r>
                                <w:rPr>
                                  <w:rFonts w:ascii="Courier New" w:hAnsi="Courier New"/>
                                  <w:sz w:val="18"/>
                                </w:rPr>
                                <w:t>View.GONE</w:t>
                              </w:r>
                            </w:p>
                            <w:p>
                              <w:pPr>
                                <w:pStyle w:val="Normal"/>
                                <w:spacing w:lineRule="auto" w:line="235" w:before="4" w:after="0"/>
                                <w:ind w:left="2397" w:right="686" w:hanging="216"/>
                                <w:rPr>
                                  <w:rFonts w:ascii="Courier New" w:hAnsi="Courier New"/>
                                  <w:sz w:val="18"/>
                                </w:rPr>
                              </w:pPr>
                              <w:r>
                                <w:rPr>
                                  <w:rFonts w:ascii="Courier New" w:hAnsi="Courier New"/>
                                  <w:sz w:val="18"/>
                                </w:rPr>
                                <w:t>Toast.makeText(this,</w:t>
                              </w:r>
                              <w:r>
                                <w:rPr>
                                  <w:rFonts w:ascii="Courier New" w:hAnsi="Courier New"/>
                                  <w:spacing w:val="-29"/>
                                  <w:sz w:val="18"/>
                                </w:rPr>
                                <w:t xml:space="preserve"> </w:t>
                              </w:r>
                              <w:r>
                                <w:rPr>
                                  <w:rFonts w:ascii="Courier New" w:hAnsi="Courier New"/>
                                  <w:sz w:val="18"/>
                                </w:rPr>
                                <w:t xml:space="preserve">getString(R.string.error), </w:t>
                              </w:r>
                              <w:r>
                                <w:rPr>
                                  <w:rFonts w:ascii="Courier New" w:hAnsi="Courier New"/>
                                  <w:spacing w:val="-2"/>
                                  <w:sz w:val="18"/>
                                </w:rPr>
                                <w:t>Toast.LENGTH_LONG)</w:t>
                              </w:r>
                            </w:p>
                            <w:p>
                              <w:pPr>
                                <w:pStyle w:val="Normal"/>
                                <w:spacing w:before="17" w:after="0"/>
                                <w:ind w:left="2181" w:hanging="0"/>
                                <w:rPr>
                                  <w:rFonts w:ascii="Courier New" w:hAnsi="Courier New"/>
                                  <w:sz w:val="18"/>
                                </w:rPr>
                              </w:pPr>
                              <w:r>
                                <w:rPr>
                                  <w:rFonts w:ascii="Courier New" w:hAnsi="Courier New"/>
                                  <w:spacing w:val="-2"/>
                                  <w:sz w:val="18"/>
                                </w:rPr>
                                <w:t>.show()</w:t>
                              </w:r>
                            </w:p>
                            <w:p>
                              <w:pPr>
                                <w:pStyle w:val="Normal"/>
                                <w:spacing w:before="77" w:after="0"/>
                                <w:ind w:left="1749" w:hanging="0"/>
                                <w:rPr>
                                  <w:rFonts w:ascii="Courier New" w:hAnsi="Courier New"/>
                                  <w:sz w:val="18"/>
                                </w:rPr>
                              </w:pPr>
                              <w:r>
                                <w:rPr>
                                  <w:rFonts w:ascii="Courier New" w:hAnsi="Courier New"/>
                                  <w:sz w:val="18"/>
                                </w:rPr>
                                <w:t>}</w:t>
                              </w:r>
                            </w:p>
                            <w:p>
                              <w:pPr>
                                <w:pStyle w:val="Normal"/>
                                <w:spacing w:before="76" w:after="0"/>
                                <w:ind w:left="1317"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pacing w:val="-5"/>
                                  <w:sz w:val="18"/>
                                </w:rPr>
                                <w:t>})</w:t>
                              </w:r>
                            </w:p>
                          </w:txbxContent>
                        </wps:txbx>
                        <wps:bodyPr lIns="0" rIns="0" tIns="0" bIns="0" anchor="t">
                          <a:noAutofit/>
                        </wps:bodyPr>
                      </wps:wsp>
                    </wpg:wgp>
                  </a:graphicData>
                </a:graphic>
              </wp:anchor>
            </w:drawing>
          </mc:Choice>
          <mc:Fallback>
            <w:pict>
              <v:group id="shape_0" alt="docshapegroup1020" style="position:absolute;margin-left:52.2pt;margin-top:-165.1pt;width:399.6pt;height:171.25pt" coordorigin="1044,-3302" coordsize="7992,3425">
                <v:rect id="shape_0" path="m0,0l-2147483645,0l-2147483645,-2147483646l0,-2147483646xe" fillcolor="#f6f6f6" stroked="f" o:allowincell="f" style="position:absolute;left:1044;top:-3292;width:7991;height:3404;mso-wrap-style:none;v-text-anchor:middle;mso-position-horizontal-relative:page">
                  <v:fill o:detectmouseclick="t" type="solid" color2="#090909"/>
                  <v:stroke color="#3465a4" joinstyle="round" endcap="flat"/>
                  <w10:wrap type="none"/>
                </v:rect>
                <v:rect id="shape_0" path="m0,0l-2147483645,0l-2147483645,-2147483646l0,-2147483646xe" stroked="f" o:allowincell="f" style="position:absolute;left:1044;top:-3282;width:7991;height:3384;mso-wrap-style:square;v-text-anchor:top;mso-position-horizontal-relative:page">
                  <v:fill o:detectmouseclick="t" on="false"/>
                  <v:stroke color="#3465a4" joinstyle="round" endcap="flat"/>
                  <v:textbox>
                    <w:txbxContent>
                      <w:p>
                        <w:pPr>
                          <w:pStyle w:val="Normal"/>
                          <w:spacing w:before="40" w:after="0"/>
                          <w:ind w:left="2181" w:hanging="0"/>
                          <w:rPr>
                            <w:rFonts w:ascii="Courier New" w:hAnsi="Courier New"/>
                            <w:sz w:val="18"/>
                          </w:rPr>
                        </w:pPr>
                        <w:r>
                          <w:rPr>
                            <w:rFonts w:ascii="Courier New" w:hAnsi="Courier New"/>
                            <w:sz w:val="18"/>
                          </w:rPr>
                          <w:t>progressBar.visibility</w:t>
                        </w:r>
                        <w:r>
                          <w:rPr>
                            <w:rFonts w:ascii="Courier New" w:hAnsi="Courier New"/>
                            <w:spacing w:val="-12"/>
                            <w:sz w:val="18"/>
                          </w:rPr>
                          <w:t xml:space="preserve"> </w:t>
                        </w:r>
                        <w:r>
                          <w:rPr>
                            <w:rFonts w:ascii="Courier New" w:hAnsi="Courier New"/>
                            <w:sz w:val="18"/>
                          </w:rPr>
                          <w:t>=</w:t>
                        </w:r>
                        <w:r>
                          <w:rPr>
                            <w:rFonts w:ascii="Courier New" w:hAnsi="Courier New"/>
                            <w:spacing w:val="-11"/>
                            <w:sz w:val="18"/>
                          </w:rPr>
                          <w:t xml:space="preserve"> </w:t>
                        </w:r>
                        <w:r>
                          <w:rPr>
                            <w:rFonts w:ascii="Courier New" w:hAnsi="Courier New"/>
                            <w:spacing w:val="-2"/>
                            <w:sz w:val="18"/>
                          </w:rPr>
                          <w:t>View.GONE</w:t>
                        </w:r>
                      </w:p>
                      <w:p>
                        <w:pPr>
                          <w:pStyle w:val="Normal"/>
                          <w:spacing w:lineRule="auto" w:line="235" w:before="79" w:after="0"/>
                          <w:ind w:left="2397" w:hanging="216"/>
                          <w:rPr>
                            <w:rFonts w:ascii="Courier New" w:hAnsi="Courier New"/>
                            <w:sz w:val="18"/>
                          </w:rPr>
                        </w:pPr>
                        <w:r>
                          <w:rPr>
                            <w:rFonts w:ascii="Courier New" w:hAnsi="Courier New"/>
                            <w:sz w:val="18"/>
                          </w:rPr>
                          <w:t>Toast.makeText(this,</w:t>
                        </w:r>
                        <w:r>
                          <w:rPr>
                            <w:rFonts w:ascii="Courier New" w:hAnsi="Courier New"/>
                            <w:spacing w:val="-29"/>
                            <w:sz w:val="18"/>
                          </w:rPr>
                          <w:t xml:space="preserve"> </w:t>
                        </w:r>
                        <w:r>
                          <w:rPr>
                            <w:rFonts w:ascii="Courier New" w:hAnsi="Courier New"/>
                            <w:sz w:val="18"/>
                          </w:rPr>
                          <w:t xml:space="preserve">getString(R.string.success), </w:t>
                        </w:r>
                        <w:r>
                          <w:rPr>
                            <w:rFonts w:ascii="Courier New" w:hAnsi="Courier New"/>
                            <w:spacing w:val="-2"/>
                            <w:sz w:val="18"/>
                          </w:rPr>
                          <w:t>Toast.LENGTH_LONG)</w:t>
                        </w:r>
                      </w:p>
                      <w:p>
                        <w:pPr>
                          <w:pStyle w:val="Normal"/>
                          <w:spacing w:before="18" w:after="0"/>
                          <w:ind w:left="2181" w:hanging="0"/>
                          <w:rPr>
                            <w:rFonts w:ascii="Courier New" w:hAnsi="Courier New"/>
                            <w:sz w:val="18"/>
                          </w:rPr>
                        </w:pPr>
                        <w:r>
                          <w:rPr>
                            <w:rFonts w:ascii="Courier New" w:hAnsi="Courier New"/>
                            <w:spacing w:val="-2"/>
                            <w:sz w:val="18"/>
                          </w:rPr>
                          <w:t>.show()</w:t>
                        </w:r>
                      </w:p>
                      <w:p>
                        <w:pPr>
                          <w:pStyle w:val="Normal"/>
                          <w:spacing w:before="76" w:after="0"/>
                          <w:ind w:left="1749" w:hanging="0"/>
                          <w:rPr>
                            <w:rFonts w:ascii="Courier New" w:hAnsi="Courier New"/>
                            <w:sz w:val="18"/>
                          </w:rPr>
                        </w:pPr>
                        <w:r>
                          <w:rPr>
                            <w:rFonts w:ascii="Courier New" w:hAnsi="Courier New"/>
                            <w:sz w:val="18"/>
                          </w:rPr>
                          <w:t>}</w:t>
                        </w:r>
                      </w:p>
                      <w:p>
                        <w:pPr>
                          <w:pStyle w:val="Normal"/>
                          <w:spacing w:lineRule="auto" w:line="324" w:before="76" w:after="0"/>
                          <w:ind w:left="2181" w:right="2128" w:hanging="432"/>
                          <w:rPr>
                            <w:rFonts w:ascii="Courier New" w:hAnsi="Courier New"/>
                            <w:sz w:val="18"/>
                          </w:rPr>
                        </w:pPr>
                        <w:r>
                          <w:rPr>
                            <w:rFonts w:ascii="Courier New" w:hAnsi="Courier New"/>
                            <w:sz w:val="18"/>
                          </w:rPr>
                          <w:t>is Result.Error -&gt; { progressBar.visibility</w:t>
                        </w:r>
                        <w:r>
                          <w:rPr>
                            <w:rFonts w:ascii="Courier New" w:hAnsi="Courier New"/>
                            <w:spacing w:val="-19"/>
                            <w:sz w:val="18"/>
                          </w:rPr>
                          <w:t xml:space="preserve"> </w:t>
                        </w:r>
                        <w:r>
                          <w:rPr>
                            <w:rFonts w:ascii="Courier New" w:hAnsi="Courier New"/>
                            <w:sz w:val="18"/>
                          </w:rPr>
                          <w:t>=</w:t>
                        </w:r>
                        <w:r>
                          <w:rPr>
                            <w:rFonts w:ascii="Courier New" w:hAnsi="Courier New"/>
                            <w:spacing w:val="-19"/>
                            <w:sz w:val="18"/>
                          </w:rPr>
                          <w:t xml:space="preserve"> </w:t>
                        </w:r>
                        <w:r>
                          <w:rPr>
                            <w:rFonts w:ascii="Courier New" w:hAnsi="Courier New"/>
                            <w:sz w:val="18"/>
                          </w:rPr>
                          <w:t>View.GONE</w:t>
                        </w:r>
                      </w:p>
                      <w:p>
                        <w:pPr>
                          <w:pStyle w:val="Normal"/>
                          <w:spacing w:lineRule="auto" w:line="235" w:before="4" w:after="0"/>
                          <w:ind w:left="2397" w:right="686" w:hanging="216"/>
                          <w:rPr>
                            <w:rFonts w:ascii="Courier New" w:hAnsi="Courier New"/>
                            <w:sz w:val="18"/>
                          </w:rPr>
                        </w:pPr>
                        <w:r>
                          <w:rPr>
                            <w:rFonts w:ascii="Courier New" w:hAnsi="Courier New"/>
                            <w:sz w:val="18"/>
                          </w:rPr>
                          <w:t>Toast.makeText(this,</w:t>
                        </w:r>
                        <w:r>
                          <w:rPr>
                            <w:rFonts w:ascii="Courier New" w:hAnsi="Courier New"/>
                            <w:spacing w:val="-29"/>
                            <w:sz w:val="18"/>
                          </w:rPr>
                          <w:t xml:space="preserve"> </w:t>
                        </w:r>
                        <w:r>
                          <w:rPr>
                            <w:rFonts w:ascii="Courier New" w:hAnsi="Courier New"/>
                            <w:sz w:val="18"/>
                          </w:rPr>
                          <w:t xml:space="preserve">getString(R.string.error), </w:t>
                        </w:r>
                        <w:r>
                          <w:rPr>
                            <w:rFonts w:ascii="Courier New" w:hAnsi="Courier New"/>
                            <w:spacing w:val="-2"/>
                            <w:sz w:val="18"/>
                          </w:rPr>
                          <w:t>Toast.LENGTH_LONG)</w:t>
                        </w:r>
                      </w:p>
                      <w:p>
                        <w:pPr>
                          <w:pStyle w:val="Normal"/>
                          <w:spacing w:before="17" w:after="0"/>
                          <w:ind w:left="2181" w:hanging="0"/>
                          <w:rPr>
                            <w:rFonts w:ascii="Courier New" w:hAnsi="Courier New"/>
                            <w:sz w:val="18"/>
                          </w:rPr>
                        </w:pPr>
                        <w:r>
                          <w:rPr>
                            <w:rFonts w:ascii="Courier New" w:hAnsi="Courier New"/>
                            <w:spacing w:val="-2"/>
                            <w:sz w:val="18"/>
                          </w:rPr>
                          <w:t>.show()</w:t>
                        </w:r>
                      </w:p>
                      <w:p>
                        <w:pPr>
                          <w:pStyle w:val="Normal"/>
                          <w:spacing w:before="77" w:after="0"/>
                          <w:ind w:left="1749" w:hanging="0"/>
                          <w:rPr>
                            <w:rFonts w:ascii="Courier New" w:hAnsi="Courier New"/>
                            <w:sz w:val="18"/>
                          </w:rPr>
                        </w:pPr>
                        <w:r>
                          <w:rPr>
                            <w:rFonts w:ascii="Courier New" w:hAnsi="Courier New"/>
                            <w:sz w:val="18"/>
                          </w:rPr>
                          <w:t>}</w:t>
                        </w:r>
                      </w:p>
                      <w:p>
                        <w:pPr>
                          <w:pStyle w:val="Normal"/>
                          <w:spacing w:before="76" w:after="0"/>
                          <w:ind w:left="1317"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pacing w:val="-5"/>
                            <w:sz w:val="18"/>
                          </w:rPr>
                          <w:t>})</w:t>
                        </w:r>
                      </w:p>
                    </w:txbxContent>
                  </v:textbox>
                  <w10:wrap type="none"/>
                </v:rect>
              </v:group>
            </w:pict>
          </mc:Fallback>
        </mc:AlternateContent>
      </w:r>
      <w:r>
        <w:rPr>
          <w:rFonts w:ascii="Courier New" w:hAnsi="Courier New"/>
          <w:b/>
          <w:sz w:val="16"/>
        </w:rPr>
        <w:t>The</w:t>
      </w:r>
      <w:r>
        <w:rPr>
          <w:rFonts w:ascii="Courier New" w:hAnsi="Courier New"/>
          <w:b/>
          <w:spacing w:val="-6"/>
          <w:sz w:val="16"/>
        </w:rPr>
        <w:t xml:space="preserve"> </w:t>
      </w:r>
      <w:r>
        <w:rPr>
          <w:rFonts w:ascii="Courier New" w:hAnsi="Courier New"/>
          <w:b/>
          <w:sz w:val="16"/>
        </w:rPr>
        <w:t>complete</w:t>
      </w:r>
      <w:r>
        <w:rPr>
          <w:rFonts w:ascii="Courier New" w:hAnsi="Courier New"/>
          <w:b/>
          <w:spacing w:val="-4"/>
          <w:sz w:val="16"/>
        </w:rPr>
        <w:t xml:space="preserve"> </w:t>
      </w:r>
      <w:r>
        <w:rPr>
          <w:rFonts w:ascii="Courier New" w:hAnsi="Courier New"/>
          <w:b/>
          <w:sz w:val="16"/>
        </w:rPr>
        <w:t>code</w:t>
      </w:r>
      <w:r>
        <w:rPr>
          <w:rFonts w:ascii="Courier New" w:hAnsi="Courier New"/>
          <w:b/>
          <w:spacing w:val="-4"/>
          <w:sz w:val="16"/>
        </w:rPr>
        <w:t xml:space="preserve"> </w:t>
      </w:r>
      <w:r>
        <w:rPr>
          <w:rFonts w:ascii="Courier New" w:hAnsi="Courier New"/>
          <w:b/>
          <w:sz w:val="16"/>
        </w:rPr>
        <w:t>for</w:t>
      </w:r>
      <w:r>
        <w:rPr>
          <w:rFonts w:ascii="Courier New" w:hAnsi="Courier New"/>
          <w:b/>
          <w:spacing w:val="-4"/>
          <w:sz w:val="16"/>
        </w:rPr>
        <w:t xml:space="preserve"> </w:t>
      </w:r>
      <w:r>
        <w:rPr>
          <w:rFonts w:ascii="Courier New" w:hAnsi="Courier New"/>
          <w:b/>
          <w:sz w:val="16"/>
        </w:rPr>
        <w:t>this</w:t>
      </w:r>
      <w:r>
        <w:rPr>
          <w:rFonts w:ascii="Courier New" w:hAnsi="Courier New"/>
          <w:b/>
          <w:spacing w:val="-3"/>
          <w:sz w:val="16"/>
        </w:rPr>
        <w:t xml:space="preserve"> </w:t>
      </w:r>
      <w:r>
        <w:rPr>
          <w:rFonts w:ascii="Courier New" w:hAnsi="Courier New"/>
          <w:b/>
          <w:sz w:val="16"/>
        </w:rPr>
        <w:t>step</w:t>
      </w:r>
      <w:r>
        <w:rPr>
          <w:rFonts w:ascii="Courier New" w:hAnsi="Courier New"/>
          <w:b/>
          <w:spacing w:val="-4"/>
          <w:sz w:val="16"/>
        </w:rPr>
        <w:t xml:space="preserve"> </w:t>
      </w:r>
      <w:r>
        <w:rPr>
          <w:rFonts w:ascii="Courier New" w:hAnsi="Courier New"/>
          <w:b/>
          <w:sz w:val="16"/>
        </w:rPr>
        <w:t>can</w:t>
      </w:r>
      <w:r>
        <w:rPr>
          <w:rFonts w:ascii="Courier New" w:hAnsi="Courier New"/>
          <w:b/>
          <w:spacing w:val="-4"/>
          <w:sz w:val="16"/>
        </w:rPr>
        <w:t xml:space="preserve"> </w:t>
      </w:r>
      <w:r>
        <w:rPr>
          <w:rFonts w:ascii="Courier New" w:hAnsi="Courier New"/>
          <w:b/>
          <w:sz w:val="16"/>
        </w:rPr>
        <w:t>be</w:t>
      </w:r>
      <w:r>
        <w:rPr>
          <w:rFonts w:ascii="Courier New" w:hAnsi="Courier New"/>
          <w:b/>
          <w:spacing w:val="-4"/>
          <w:sz w:val="16"/>
        </w:rPr>
        <w:t xml:space="preserve"> </w:t>
      </w:r>
      <w:r>
        <w:rPr>
          <w:rFonts w:ascii="Courier New" w:hAnsi="Courier New"/>
          <w:b/>
          <w:sz w:val="16"/>
        </w:rPr>
        <w:t>found</w:t>
      </w:r>
      <w:r>
        <w:rPr>
          <w:rFonts w:ascii="Courier New" w:hAnsi="Courier New"/>
          <w:b/>
          <w:spacing w:val="-4"/>
          <w:sz w:val="16"/>
        </w:rPr>
        <w:t xml:space="preserve"> </w:t>
      </w:r>
      <w:r>
        <w:rPr>
          <w:rFonts w:ascii="Courier New" w:hAnsi="Courier New"/>
          <w:b/>
          <w:sz w:val="16"/>
        </w:rPr>
        <w:t>at</w:t>
      </w:r>
      <w:r>
        <w:rPr>
          <w:rFonts w:ascii="Courier New" w:hAnsi="Courier New"/>
          <w:b/>
          <w:spacing w:val="-1"/>
          <w:sz w:val="16"/>
        </w:rPr>
        <w:t xml:space="preserve"> </w:t>
      </w:r>
      <w:hyperlink r:id="rId376">
        <w:r>
          <w:rPr>
            <w:color w:val="275B9B"/>
            <w:spacing w:val="-2"/>
            <w:sz w:val="18"/>
            <w:u w:val="single" w:color="275B9B"/>
          </w:rPr>
          <w:t>http://packt.live/3qEEjq1</w:t>
        </w:r>
      </w:hyperlink>
      <w:r>
        <w:rPr>
          <w:rFonts w:ascii="Courier New" w:hAnsi="Courier New"/>
          <w:b/>
          <w:spacing w:val="-2"/>
          <w:sz w:val="16"/>
        </w:rPr>
        <w:t>.</w:t>
      </w:r>
    </w:p>
    <w:p>
      <w:pPr>
        <w:pStyle w:val="TextBody"/>
        <w:spacing w:before="129" w:after="0"/>
        <w:ind w:left="554" w:hanging="0"/>
        <w:rPr/>
      </w:pPr>
      <w:r>
        <w:rPr/>
        <w:t>If</w:t>
      </w:r>
      <w:r>
        <w:rPr>
          <w:spacing w:val="-2"/>
        </w:rPr>
        <w:t xml:space="preserve"> </w:t>
      </w:r>
      <w:r>
        <w:rPr/>
        <w:t>you</w:t>
      </w:r>
      <w:r>
        <w:rPr>
          <w:spacing w:val="-1"/>
        </w:rPr>
        <w:t xml:space="preserve"> </w:t>
      </w:r>
      <w:r>
        <w:rPr/>
        <w:t>run</w:t>
      </w:r>
      <w:r>
        <w:rPr>
          <w:spacing w:val="-2"/>
        </w:rPr>
        <w:t xml:space="preserve"> </w:t>
      </w:r>
      <w:r>
        <w:rPr/>
        <w:t>the</w:t>
      </w:r>
      <w:r>
        <w:rPr>
          <w:spacing w:val="-1"/>
        </w:rPr>
        <w:t xml:space="preserve"> </w:t>
      </w:r>
      <w:r>
        <w:rPr/>
        <w:t>code,</w:t>
      </w:r>
      <w:r>
        <w:rPr>
          <w:spacing w:val="-1"/>
        </w:rPr>
        <w:t xml:space="preserve"> </w:t>
      </w:r>
      <w:r>
        <w:rPr/>
        <w:t>you</w:t>
      </w:r>
      <w:r>
        <w:rPr>
          <w:spacing w:val="-2"/>
        </w:rPr>
        <w:t xml:space="preserve"> </w:t>
      </w:r>
      <w:r>
        <w:rPr/>
        <w:t>will</w:t>
      </w:r>
      <w:r>
        <w:rPr>
          <w:spacing w:val="-1"/>
        </w:rPr>
        <w:t xml:space="preserve"> </w:t>
      </w:r>
      <w:r>
        <w:rPr/>
        <w:t>see</w:t>
      </w:r>
      <w:r>
        <w:rPr>
          <w:spacing w:val="-1"/>
        </w:rPr>
        <w:t xml:space="preserve"> </w:t>
      </w:r>
      <w:r>
        <w:rPr/>
        <w:t>the</w:t>
      </w:r>
      <w:r>
        <w:rPr>
          <w:spacing w:val="-1"/>
        </w:rPr>
        <w:t xml:space="preserve"> </w:t>
      </w:r>
      <w:r>
        <w:rPr/>
        <w:t>following</w:t>
      </w:r>
      <w:r>
        <w:rPr>
          <w:spacing w:val="-1"/>
        </w:rPr>
        <w:t xml:space="preserve"> </w:t>
      </w:r>
      <w:r>
        <w:rPr>
          <w:spacing w:val="-2"/>
        </w:rPr>
        <w:t>output:</w:t>
      </w:r>
    </w:p>
    <w:p>
      <w:pPr>
        <w:pStyle w:val="TextBody"/>
        <w:spacing w:before="4" w:after="0"/>
        <w:rPr>
          <w:sz w:val="14"/>
        </w:rPr>
      </w:pPr>
      <w:r>
        <w:rPr>
          <w:sz w:val="14"/>
        </w:rPr>
        <w:drawing>
          <wp:anchor behindDoc="0" distT="0" distB="0" distL="0" distR="0" simplePos="0" locked="0" layoutInCell="0" allowOverlap="1" relativeHeight="1471">
            <wp:simplePos x="0" y="0"/>
            <wp:positionH relativeFrom="page">
              <wp:posOffset>2016125</wp:posOffset>
            </wp:positionH>
            <wp:positionV relativeFrom="paragraph">
              <wp:posOffset>139065</wp:posOffset>
            </wp:positionV>
            <wp:extent cx="2366010" cy="4206240"/>
            <wp:effectExtent l="0" t="0" r="0" b="0"/>
            <wp:wrapTopAndBottom/>
            <wp:docPr id="1298" name="image16.jpeg" descr="Figure 11.12: Output of the activity's main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image16.jpeg" descr="Figure 11.12: Output of the activity's main screen "/>
                    <pic:cNvPicPr>
                      <a:picLocks noChangeAspect="1" noChangeArrowheads="1"/>
                    </pic:cNvPicPr>
                  </pic:nvPicPr>
                  <pic:blipFill>
                    <a:blip r:embed="rId377"/>
                    <a:stretch>
                      <a:fillRect/>
                    </a:stretch>
                  </pic:blipFill>
                  <pic:spPr bwMode="auto">
                    <a:xfrm>
                      <a:off x="0" y="0"/>
                      <a:ext cx="2366010" cy="4206240"/>
                    </a:xfrm>
                    <a:prstGeom prst="rect">
                      <a:avLst/>
                    </a:prstGeom>
                  </pic:spPr>
                </pic:pic>
              </a:graphicData>
            </a:graphic>
          </wp:anchor>
        </w:drawing>
      </w:r>
    </w:p>
    <w:p>
      <w:pPr>
        <w:sectPr>
          <w:headerReference w:type="even" r:id="rId378"/>
          <w:headerReference w:type="default" r:id="rId379"/>
          <w:type w:val="nextPage"/>
          <w:pgSz w:w="10800" w:h="13320"/>
          <w:pgMar w:left="940" w:right="920" w:gutter="0" w:header="695" w:top="1120" w:footer="0" w:bottom="280"/>
          <w:pgNumType w:fmt="decimal"/>
          <w:formProt w:val="false"/>
          <w:textDirection w:val="lrTb"/>
          <w:docGrid w:type="default" w:linePitch="100" w:charSpace="4096"/>
        </w:sectPr>
        <w:pStyle w:val="Normal"/>
        <w:spacing w:before="186" w:after="0"/>
        <w:ind w:left="1978" w:hanging="0"/>
        <w:rPr>
          <w:rFonts w:ascii="Open Sans SemiBold" w:hAnsi="Open Sans SemiBold"/>
          <w:b/>
          <w:b/>
          <w:sz w:val="18"/>
        </w:rPr>
      </w:pPr>
      <w:r>
        <w:rPr>
          <w:rFonts w:ascii="Open Sans SemiBold" w:hAnsi="Open Sans SemiBold"/>
          <w:b/>
          <w:sz w:val="18"/>
        </w:rPr>
        <w:t>Figure</w:t>
      </w:r>
      <w:r>
        <w:rPr>
          <w:rFonts w:ascii="Open Sans SemiBold" w:hAnsi="Open Sans SemiBold"/>
          <w:b/>
          <w:spacing w:val="-5"/>
          <w:sz w:val="18"/>
        </w:rPr>
        <w:t xml:space="preserve"> </w:t>
      </w:r>
      <w:r>
        <w:rPr>
          <w:rFonts w:ascii="Open Sans SemiBold" w:hAnsi="Open Sans SemiBold"/>
          <w:b/>
          <w:sz w:val="18"/>
        </w:rPr>
        <w:t>11.12:</w:t>
      </w:r>
      <w:r>
        <w:rPr>
          <w:rFonts w:ascii="Open Sans SemiBold" w:hAnsi="Open Sans SemiBold"/>
          <w:b/>
          <w:spacing w:val="-3"/>
          <w:sz w:val="18"/>
        </w:rPr>
        <w:t xml:space="preserve"> </w:t>
      </w:r>
      <w:r>
        <w:rPr>
          <w:rFonts w:ascii="Open Sans SemiBold" w:hAnsi="Open Sans SemiBold"/>
          <w:b/>
          <w:sz w:val="18"/>
        </w:rPr>
        <w:t>Output</w:t>
      </w:r>
      <w:r>
        <w:rPr>
          <w:rFonts w:ascii="Open Sans SemiBold" w:hAnsi="Open Sans SemiBold"/>
          <w:b/>
          <w:spacing w:val="-4"/>
          <w:sz w:val="18"/>
        </w:rPr>
        <w:t xml:space="preserve"> </w:t>
      </w:r>
      <w:r>
        <w:rPr>
          <w:rFonts w:ascii="Open Sans SemiBold" w:hAnsi="Open Sans SemiBold"/>
          <w:b/>
          <w:sz w:val="18"/>
        </w:rPr>
        <w:t>of</w:t>
      </w:r>
      <w:r>
        <w:rPr>
          <w:rFonts w:ascii="Open Sans SemiBold" w:hAnsi="Open Sans SemiBold"/>
          <w:b/>
          <w:spacing w:val="-3"/>
          <w:sz w:val="18"/>
        </w:rPr>
        <w:t xml:space="preserve"> </w:t>
      </w:r>
      <w:r>
        <w:rPr>
          <w:rFonts w:ascii="Open Sans SemiBold" w:hAnsi="Open Sans SemiBold"/>
          <w:b/>
          <w:sz w:val="18"/>
        </w:rPr>
        <w:t>the</w:t>
      </w:r>
      <w:r>
        <w:rPr>
          <w:rFonts w:ascii="Open Sans SemiBold" w:hAnsi="Open Sans SemiBold"/>
          <w:b/>
          <w:spacing w:val="-4"/>
          <w:sz w:val="18"/>
        </w:rPr>
        <w:t xml:space="preserve"> </w:t>
      </w:r>
      <w:r>
        <w:rPr>
          <w:rFonts w:ascii="Open Sans SemiBold" w:hAnsi="Open Sans SemiBold"/>
          <w:b/>
          <w:sz w:val="18"/>
        </w:rPr>
        <w:t>activity's</w:t>
      </w:r>
      <w:r>
        <w:rPr>
          <w:rFonts w:ascii="Open Sans SemiBold" w:hAnsi="Open Sans SemiBold"/>
          <w:b/>
          <w:spacing w:val="-3"/>
          <w:sz w:val="18"/>
        </w:rPr>
        <w:t xml:space="preserve"> </w:t>
      </w:r>
      <w:r>
        <w:rPr>
          <w:rFonts w:ascii="Open Sans SemiBold" w:hAnsi="Open Sans SemiBold"/>
          <w:b/>
          <w:sz w:val="18"/>
        </w:rPr>
        <w:t>main</w:t>
      </w:r>
      <w:r>
        <w:rPr>
          <w:rFonts w:ascii="Open Sans SemiBold" w:hAnsi="Open Sans SemiBold"/>
          <w:b/>
          <w:spacing w:val="-3"/>
          <w:sz w:val="18"/>
        </w:rPr>
        <w:t xml:space="preserve"> </w:t>
      </w:r>
      <w:r>
        <w:rPr>
          <w:rFonts w:ascii="Open Sans SemiBold" w:hAnsi="Open Sans SemiBold"/>
          <w:b/>
          <w:spacing w:val="-2"/>
          <w:sz w:val="18"/>
        </w:rPr>
        <w:t>screen</w:t>
      </w:r>
    </w:p>
    <w:p>
      <w:pPr>
        <w:pStyle w:val="TextBody"/>
        <w:spacing w:before="12" w:after="0"/>
        <w:rPr>
          <w:rFonts w:ascii="Open Sans SemiBold" w:hAnsi="Open Sans SemiBold"/>
          <w:b/>
          <w:b/>
          <w:sz w:val="7"/>
        </w:rPr>
      </w:pPr>
      <w:r>
        <w:rPr>
          <w:rFonts w:ascii="Open Sans SemiBold" w:hAnsi="Open Sans SemiBold"/>
          <w:b/>
          <w:sz w:val="7"/>
        </w:rPr>
      </w:r>
    </w:p>
    <w:p>
      <w:pPr>
        <w:pStyle w:val="ListParagraph"/>
        <w:numPr>
          <w:ilvl w:val="0"/>
          <w:numId w:val="7"/>
        </w:numPr>
        <w:tabs>
          <w:tab w:val="clear" w:pos="720"/>
          <w:tab w:val="left" w:pos="1274" w:leader="none"/>
        </w:tabs>
        <w:spacing w:before="101" w:after="0"/>
        <w:ind w:left="1274" w:hanging="360"/>
        <w:jc w:val="left"/>
        <w:rPr>
          <w:sz w:val="20"/>
        </w:rPr>
      </w:pPr>
      <w:r>
        <w:rPr>
          <w:sz w:val="20"/>
        </w:rPr>
        <w:t>Clicking</w:t>
      </w:r>
      <w:r>
        <w:rPr>
          <w:spacing w:val="-2"/>
          <w:sz w:val="20"/>
        </w:rPr>
        <w:t xml:space="preserve"> </w:t>
      </w:r>
      <w:r>
        <w:rPr>
          <w:sz w:val="20"/>
        </w:rPr>
        <w:t>the</w:t>
      </w:r>
      <w:r>
        <w:rPr>
          <w:spacing w:val="-1"/>
          <w:sz w:val="20"/>
        </w:rPr>
        <w:t xml:space="preserve"> </w:t>
      </w:r>
      <w:r>
        <w:rPr>
          <w:sz w:val="20"/>
        </w:rPr>
        <w:t>items</w:t>
      </w:r>
      <w:r>
        <w:rPr>
          <w:spacing w:val="-1"/>
          <w:sz w:val="20"/>
        </w:rPr>
        <w:t xml:space="preserve"> </w:t>
      </w:r>
      <w:r>
        <w:rPr>
          <w:sz w:val="20"/>
        </w:rPr>
        <w:t>will</w:t>
      </w:r>
      <w:r>
        <w:rPr>
          <w:spacing w:val="-1"/>
          <w:sz w:val="20"/>
        </w:rPr>
        <w:t xml:space="preserve"> </w:t>
      </w:r>
      <w:r>
        <w:rPr>
          <w:sz w:val="20"/>
        </w:rPr>
        <w:t>trigger</w:t>
      </w:r>
      <w:r>
        <w:rPr>
          <w:spacing w:val="-2"/>
          <w:sz w:val="20"/>
        </w:rPr>
        <w:t xml:space="preserve"> </w:t>
      </w:r>
      <w:r>
        <w:rPr>
          <w:sz w:val="20"/>
        </w:rPr>
        <w:t>the</w:t>
      </w:r>
      <w:r>
        <w:rPr>
          <w:spacing w:val="-1"/>
          <w:sz w:val="20"/>
        </w:rPr>
        <w:t xml:space="preserve"> </w:t>
      </w:r>
      <w:r>
        <w:rPr>
          <w:sz w:val="20"/>
        </w:rPr>
        <w:t>download</w:t>
      </w:r>
      <w:r>
        <w:rPr>
          <w:spacing w:val="-1"/>
          <w:sz w:val="20"/>
        </w:rPr>
        <w:t xml:space="preserve"> </w:t>
      </w:r>
      <w:r>
        <w:rPr>
          <w:sz w:val="20"/>
        </w:rPr>
        <w:t>for</w:t>
      </w:r>
      <w:r>
        <w:rPr>
          <w:spacing w:val="-1"/>
          <w:sz w:val="20"/>
        </w:rPr>
        <w:t xml:space="preserve"> </w:t>
      </w:r>
      <w:r>
        <w:rPr>
          <w:sz w:val="20"/>
        </w:rPr>
        <w:t>each</w:t>
      </w:r>
      <w:r>
        <w:rPr>
          <w:spacing w:val="-2"/>
          <w:sz w:val="20"/>
        </w:rPr>
        <w:t xml:space="preserve"> </w:t>
      </w:r>
      <w:r>
        <w:rPr>
          <w:sz w:val="20"/>
        </w:rPr>
        <w:t>individual</w:t>
      </w:r>
      <w:r>
        <w:rPr>
          <w:spacing w:val="-1"/>
          <w:sz w:val="20"/>
        </w:rPr>
        <w:t xml:space="preserve"> </w:t>
      </w:r>
      <w:r>
        <w:rPr>
          <w:sz w:val="20"/>
        </w:rPr>
        <w:t>item.</w:t>
      </w:r>
      <w:r>
        <w:rPr>
          <w:spacing w:val="-1"/>
          <w:sz w:val="20"/>
        </w:rPr>
        <w:t xml:space="preserve"> </w:t>
      </w:r>
      <w:r>
        <w:rPr>
          <w:sz w:val="20"/>
        </w:rPr>
        <w:t>You</w:t>
      </w:r>
      <w:r>
        <w:rPr>
          <w:spacing w:val="-1"/>
          <w:sz w:val="20"/>
        </w:rPr>
        <w:t xml:space="preserve"> </w:t>
      </w:r>
      <w:r>
        <w:rPr>
          <w:spacing w:val="-5"/>
          <w:sz w:val="20"/>
        </w:rPr>
        <w:t>can</w:t>
      </w:r>
    </w:p>
    <w:p>
      <w:pPr>
        <w:pStyle w:val="Normal"/>
        <w:spacing w:before="7" w:after="0"/>
        <w:ind w:left="1274" w:hanging="0"/>
        <w:rPr>
          <w:sz w:val="20"/>
        </w:rPr>
      </w:pPr>
      <w:r>
        <w:rPr>
          <w:sz w:val="20"/>
        </w:rPr>
        <w:t>view</w:t>
      </w:r>
      <w:r>
        <w:rPr>
          <w:spacing w:val="-2"/>
          <w:sz w:val="20"/>
        </w:rPr>
        <w:t xml:space="preserve"> </w:t>
      </w:r>
      <w:r>
        <w:rPr>
          <w:sz w:val="20"/>
        </w:rPr>
        <w:t>the</w:t>
      </w:r>
      <w:r>
        <w:rPr>
          <w:spacing w:val="-1"/>
          <w:sz w:val="20"/>
        </w:rPr>
        <w:t xml:space="preserve"> </w:t>
      </w:r>
      <w:r>
        <w:rPr>
          <w:sz w:val="20"/>
        </w:rPr>
        <w:t>files</w:t>
      </w:r>
      <w:r>
        <w:rPr>
          <w:spacing w:val="-1"/>
          <w:sz w:val="20"/>
        </w:rPr>
        <w:t xml:space="preserve"> </w:t>
      </w:r>
      <w:r>
        <w:rPr>
          <w:sz w:val="20"/>
        </w:rPr>
        <w:t>using</w:t>
      </w:r>
      <w:r>
        <w:rPr>
          <w:spacing w:val="-2"/>
          <w:sz w:val="20"/>
        </w:rPr>
        <w:t xml:space="preserve"> </w:t>
      </w:r>
      <w:r>
        <w:rPr>
          <w:rFonts w:ascii="Courier New" w:hAnsi="Courier New"/>
          <w:b/>
        </w:rPr>
        <w:t>Device</w:t>
      </w:r>
      <w:r>
        <w:rPr>
          <w:rFonts w:ascii="Courier New" w:hAnsi="Courier New"/>
          <w:b/>
          <w:spacing w:val="-4"/>
        </w:rPr>
        <w:t xml:space="preserve"> </w:t>
      </w:r>
      <w:r>
        <w:rPr>
          <w:rFonts w:ascii="Courier New" w:hAnsi="Courier New"/>
          <w:b/>
        </w:rPr>
        <w:t>File</w:t>
      </w:r>
      <w:r>
        <w:rPr>
          <w:rFonts w:ascii="Courier New" w:hAnsi="Courier New"/>
          <w:b/>
          <w:spacing w:val="-3"/>
        </w:rPr>
        <w:t xml:space="preserve"> </w:t>
      </w:r>
      <w:r>
        <w:rPr>
          <w:rFonts w:ascii="Courier New" w:hAnsi="Courier New"/>
          <w:b/>
          <w:spacing w:val="-2"/>
        </w:rPr>
        <w:t>Explorer</w:t>
      </w:r>
      <w:r>
        <w:rPr>
          <w:spacing w:val="-2"/>
          <w:sz w:val="20"/>
        </w:rPr>
        <w:t>:</w:t>
      </w:r>
    </w:p>
    <w:p>
      <w:pPr>
        <w:pStyle w:val="TextBody"/>
        <w:spacing w:before="10" w:after="0"/>
        <w:rPr>
          <w:sz w:val="13"/>
        </w:rPr>
      </w:pPr>
      <w:r>
        <w:rPr>
          <w:sz w:val="13"/>
        </w:rPr>
        <w:drawing>
          <wp:anchor behindDoc="0" distT="0" distB="0" distL="0" distR="0" simplePos="0" locked="0" layoutInCell="0" allowOverlap="1" relativeHeight="1472">
            <wp:simplePos x="0" y="0"/>
            <wp:positionH relativeFrom="page">
              <wp:posOffset>1353820</wp:posOffset>
            </wp:positionH>
            <wp:positionV relativeFrom="paragraph">
              <wp:posOffset>133985</wp:posOffset>
            </wp:positionV>
            <wp:extent cx="4591685" cy="4286885"/>
            <wp:effectExtent l="0" t="0" r="0" b="0"/>
            <wp:wrapTopAndBottom/>
            <wp:docPr id="1305" name="image17.png" descr="Figure 11.13: Viewing downloaded files through Device File Explor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 name="image17.png" descr="Figure 11.13: Viewing downloaded files through Device File Explorer "/>
                    <pic:cNvPicPr>
                      <a:picLocks noChangeAspect="1" noChangeArrowheads="1"/>
                    </pic:cNvPicPr>
                  </pic:nvPicPr>
                  <pic:blipFill>
                    <a:blip r:embed="rId380"/>
                    <a:stretch>
                      <a:fillRect/>
                    </a:stretch>
                  </pic:blipFill>
                  <pic:spPr bwMode="auto">
                    <a:xfrm>
                      <a:off x="0" y="0"/>
                      <a:ext cx="4591685" cy="4286885"/>
                    </a:xfrm>
                    <a:prstGeom prst="rect">
                      <a:avLst/>
                    </a:prstGeom>
                  </pic:spPr>
                </pic:pic>
              </a:graphicData>
            </a:graphic>
          </wp:anchor>
        </w:drawing>
      </w:r>
    </w:p>
    <w:p>
      <w:pPr>
        <w:pStyle w:val="Normal"/>
        <w:spacing w:before="199" w:after="0"/>
        <w:ind w:left="1898" w:hanging="0"/>
        <w:rPr>
          <w:rFonts w:ascii="Open Sans SemiBold" w:hAnsi="Open Sans SemiBold"/>
          <w:b/>
          <w:b/>
          <w:sz w:val="18"/>
        </w:rPr>
      </w:pPr>
      <w:r>
        <w:rPr>
          <w:rFonts w:ascii="Open Sans SemiBold" w:hAnsi="Open Sans SemiBold"/>
          <w:b/>
          <w:sz w:val="18"/>
        </w:rPr>
        <w:t>Figure</w:t>
      </w:r>
      <w:r>
        <w:rPr>
          <w:rFonts w:ascii="Open Sans SemiBold" w:hAnsi="Open Sans SemiBold"/>
          <w:b/>
          <w:spacing w:val="-8"/>
          <w:sz w:val="18"/>
        </w:rPr>
        <w:t xml:space="preserve"> </w:t>
      </w:r>
      <w:r>
        <w:rPr>
          <w:rFonts w:ascii="Open Sans SemiBold" w:hAnsi="Open Sans SemiBold"/>
          <w:b/>
          <w:sz w:val="18"/>
        </w:rPr>
        <w:t>11.13:</w:t>
      </w:r>
      <w:r>
        <w:rPr>
          <w:rFonts w:ascii="Open Sans SemiBold" w:hAnsi="Open Sans SemiBold"/>
          <w:b/>
          <w:spacing w:val="-4"/>
          <w:sz w:val="18"/>
        </w:rPr>
        <w:t xml:space="preserve"> </w:t>
      </w:r>
      <w:r>
        <w:rPr>
          <w:rFonts w:ascii="Open Sans SemiBold" w:hAnsi="Open Sans SemiBold"/>
          <w:b/>
          <w:sz w:val="18"/>
        </w:rPr>
        <w:t>Viewing</w:t>
      </w:r>
      <w:r>
        <w:rPr>
          <w:rFonts w:ascii="Open Sans SemiBold" w:hAnsi="Open Sans SemiBold"/>
          <w:b/>
          <w:spacing w:val="-4"/>
          <w:sz w:val="18"/>
        </w:rPr>
        <w:t xml:space="preserve"> </w:t>
      </w:r>
      <w:r>
        <w:rPr>
          <w:rFonts w:ascii="Open Sans SemiBold" w:hAnsi="Open Sans SemiBold"/>
          <w:b/>
          <w:sz w:val="18"/>
        </w:rPr>
        <w:t>downloaded</w:t>
      </w:r>
      <w:r>
        <w:rPr>
          <w:rFonts w:ascii="Open Sans SemiBold" w:hAnsi="Open Sans SemiBold"/>
          <w:b/>
          <w:spacing w:val="-4"/>
          <w:sz w:val="18"/>
        </w:rPr>
        <w:t xml:space="preserve"> </w:t>
      </w:r>
      <w:r>
        <w:rPr>
          <w:rFonts w:ascii="Open Sans SemiBold" w:hAnsi="Open Sans SemiBold"/>
          <w:b/>
          <w:sz w:val="18"/>
        </w:rPr>
        <w:t>files</w:t>
      </w:r>
      <w:r>
        <w:rPr>
          <w:rFonts w:ascii="Open Sans SemiBold" w:hAnsi="Open Sans SemiBold"/>
          <w:b/>
          <w:spacing w:val="-4"/>
          <w:sz w:val="18"/>
        </w:rPr>
        <w:t xml:space="preserve"> </w:t>
      </w:r>
      <w:r>
        <w:rPr>
          <w:rFonts w:ascii="Open Sans SemiBold" w:hAnsi="Open Sans SemiBold"/>
          <w:b/>
          <w:sz w:val="18"/>
        </w:rPr>
        <w:t>through</w:t>
      </w:r>
      <w:r>
        <w:rPr>
          <w:rFonts w:ascii="Open Sans SemiBold" w:hAnsi="Open Sans SemiBold"/>
          <w:b/>
          <w:spacing w:val="-4"/>
          <w:sz w:val="18"/>
        </w:rPr>
        <w:t xml:space="preserve"> </w:t>
      </w:r>
      <w:r>
        <w:rPr>
          <w:rFonts w:ascii="Open Sans SemiBold" w:hAnsi="Open Sans SemiBold"/>
          <w:b/>
          <w:sz w:val="18"/>
        </w:rPr>
        <w:t>Device</w:t>
      </w:r>
      <w:r>
        <w:rPr>
          <w:rFonts w:ascii="Open Sans SemiBold" w:hAnsi="Open Sans SemiBold"/>
          <w:b/>
          <w:spacing w:val="-4"/>
          <w:sz w:val="18"/>
        </w:rPr>
        <w:t xml:space="preserve"> </w:t>
      </w:r>
      <w:r>
        <w:rPr>
          <w:rFonts w:ascii="Open Sans SemiBold" w:hAnsi="Open Sans SemiBold"/>
          <w:b/>
          <w:sz w:val="18"/>
        </w:rPr>
        <w:t>File</w:t>
      </w:r>
      <w:r>
        <w:rPr>
          <w:rFonts w:ascii="Open Sans SemiBold" w:hAnsi="Open Sans SemiBold"/>
          <w:b/>
          <w:spacing w:val="-5"/>
          <w:sz w:val="18"/>
        </w:rPr>
        <w:t xml:space="preserve"> </w:t>
      </w:r>
      <w:r>
        <w:rPr>
          <w:rFonts w:ascii="Open Sans SemiBold" w:hAnsi="Open Sans SemiBold"/>
          <w:b/>
          <w:spacing w:val="-2"/>
          <w:sz w:val="18"/>
        </w:rPr>
        <w:t>Explorer</w:t>
      </w:r>
    </w:p>
    <w:p>
      <w:pPr>
        <w:pStyle w:val="ListParagraph"/>
        <w:numPr>
          <w:ilvl w:val="0"/>
          <w:numId w:val="7"/>
        </w:numPr>
        <w:tabs>
          <w:tab w:val="clear" w:pos="720"/>
          <w:tab w:val="left" w:pos="1274" w:leader="none"/>
        </w:tabs>
        <w:spacing w:before="154" w:after="0"/>
        <w:ind w:left="1274" w:right="260" w:hanging="360"/>
        <w:jc w:val="left"/>
        <w:rPr>
          <w:sz w:val="20"/>
        </w:rPr>
      </w:pPr>
      <w:r>
        <w:rPr>
          <w:sz w:val="20"/>
        </w:rPr>
        <w:t xml:space="preserve">Now, define the menu for the main activity, but first we need a </w:t>
      </w:r>
      <w:r>
        <w:rPr>
          <w:rFonts w:ascii="Courier New" w:hAnsi="Courier New"/>
          <w:b/>
        </w:rPr>
        <w:t xml:space="preserve">Settings </w:t>
      </w:r>
      <w:r>
        <w:rPr>
          <w:sz w:val="20"/>
        </w:rPr>
        <w:t>icon.</w:t>
      </w:r>
      <w:r>
        <w:rPr>
          <w:spacing w:val="-8"/>
          <w:sz w:val="20"/>
        </w:rPr>
        <w:t xml:space="preserve"> </w:t>
      </w:r>
      <w:r>
        <w:rPr>
          <w:sz w:val="20"/>
        </w:rPr>
        <w:t>We</w:t>
      </w:r>
      <w:r>
        <w:rPr>
          <w:spacing w:val="-3"/>
          <w:sz w:val="20"/>
        </w:rPr>
        <w:t xml:space="preserve"> </w:t>
      </w:r>
      <w:r>
        <w:rPr>
          <w:sz w:val="20"/>
        </w:rPr>
        <w:t>can</w:t>
      </w:r>
      <w:r>
        <w:rPr>
          <w:spacing w:val="-3"/>
          <w:sz w:val="20"/>
        </w:rPr>
        <w:t xml:space="preserve"> </w:t>
      </w:r>
      <w:r>
        <w:rPr>
          <w:sz w:val="20"/>
        </w:rPr>
        <w:t>extract</w:t>
      </w:r>
      <w:r>
        <w:rPr>
          <w:spacing w:val="-3"/>
          <w:sz w:val="20"/>
        </w:rPr>
        <w:t xml:space="preserve"> </w:t>
      </w:r>
      <w:r>
        <w:rPr>
          <w:sz w:val="20"/>
        </w:rPr>
        <w:t>that</w:t>
      </w:r>
      <w:r>
        <w:rPr>
          <w:spacing w:val="-3"/>
          <w:sz w:val="20"/>
        </w:rPr>
        <w:t xml:space="preserve"> </w:t>
      </w:r>
      <w:r>
        <w:rPr>
          <w:sz w:val="20"/>
        </w:rPr>
        <w:t>by</w:t>
      </w:r>
      <w:r>
        <w:rPr>
          <w:spacing w:val="-3"/>
          <w:sz w:val="20"/>
        </w:rPr>
        <w:t xml:space="preserve"> </w:t>
      </w:r>
      <w:r>
        <w:rPr>
          <w:sz w:val="20"/>
        </w:rPr>
        <w:t>right-clicking</w:t>
      </w:r>
      <w:r>
        <w:rPr>
          <w:spacing w:val="-4"/>
          <w:sz w:val="20"/>
        </w:rPr>
        <w:t xml:space="preserve"> </w:t>
      </w:r>
      <w:r>
        <w:rPr>
          <w:sz w:val="20"/>
        </w:rPr>
        <w:t>on</w:t>
      </w:r>
      <w:r>
        <w:rPr>
          <w:spacing w:val="-3"/>
          <w:sz w:val="20"/>
        </w:rPr>
        <w:t xml:space="preserve"> </w:t>
      </w:r>
      <w:r>
        <w:rPr>
          <w:sz w:val="20"/>
        </w:rPr>
        <w:t>the</w:t>
      </w:r>
      <w:r>
        <w:rPr>
          <w:spacing w:val="-3"/>
          <w:sz w:val="20"/>
        </w:rPr>
        <w:t xml:space="preserve"> </w:t>
      </w:r>
      <w:r>
        <w:rPr>
          <w:rFonts w:ascii="Courier New" w:hAnsi="Courier New"/>
          <w:b/>
        </w:rPr>
        <w:t>res</w:t>
      </w:r>
      <w:r>
        <w:rPr>
          <w:rFonts w:ascii="Courier New" w:hAnsi="Courier New"/>
          <w:b/>
          <w:spacing w:val="-80"/>
        </w:rPr>
        <w:t xml:space="preserve"> </w:t>
      </w:r>
      <w:r>
        <w:rPr>
          <w:sz w:val="20"/>
        </w:rPr>
        <w:t>folder</w:t>
      </w:r>
      <w:r>
        <w:rPr>
          <w:spacing w:val="-3"/>
          <w:sz w:val="20"/>
        </w:rPr>
        <w:t xml:space="preserve"> </w:t>
      </w:r>
      <w:r>
        <w:rPr>
          <w:sz w:val="20"/>
        </w:rPr>
        <w:t>and</w:t>
      </w:r>
      <w:r>
        <w:rPr>
          <w:spacing w:val="-4"/>
          <w:sz w:val="20"/>
        </w:rPr>
        <w:t xml:space="preserve"> </w:t>
      </w:r>
      <w:r>
        <w:rPr>
          <w:sz w:val="20"/>
        </w:rPr>
        <w:t>selecting</w:t>
      </w:r>
      <w:r>
        <w:rPr>
          <w:spacing w:val="-4"/>
          <w:sz w:val="20"/>
        </w:rPr>
        <w:t xml:space="preserve"> </w:t>
      </w:r>
      <w:r>
        <w:rPr>
          <w:rFonts w:ascii="Courier New" w:hAnsi="Courier New"/>
          <w:b/>
        </w:rPr>
        <w:t>New</w:t>
      </w:r>
      <w:r>
        <w:rPr>
          <w:rFonts w:ascii="Courier New" w:hAnsi="Courier New"/>
          <w:b/>
          <w:spacing w:val="-80"/>
        </w:rPr>
        <w:t xml:space="preserve"> </w:t>
      </w:r>
      <w:r>
        <w:rPr>
          <w:sz w:val="20"/>
        </w:rPr>
        <w:t xml:space="preserve">| </w:t>
      </w:r>
      <w:r>
        <w:rPr>
          <w:rFonts w:ascii="Courier New" w:hAnsi="Courier New"/>
          <w:b/>
        </w:rPr>
        <w:t>Vector Asset</w:t>
      </w:r>
      <w:r>
        <w:rPr>
          <w:sz w:val="20"/>
        </w:rPr>
        <w:t xml:space="preserve">. Select a Settings icon from that list and save it as </w:t>
      </w:r>
      <w:r>
        <w:rPr>
          <w:rFonts w:ascii="Courier New" w:hAnsi="Courier New"/>
          <w:b/>
          <w:spacing w:val="-2"/>
        </w:rPr>
        <w:t>ic_settings</w:t>
      </w:r>
      <w:r>
        <w:rPr>
          <w:spacing w:val="-2"/>
          <w:sz w:val="20"/>
        </w:rPr>
        <w:t>.</w:t>
      </w:r>
    </w:p>
    <w:p>
      <w:pPr>
        <w:pStyle w:val="ListParagraph"/>
        <w:numPr>
          <w:ilvl w:val="0"/>
          <w:numId w:val="7"/>
        </w:numPr>
        <w:tabs>
          <w:tab w:val="clear" w:pos="720"/>
          <w:tab w:val="left" w:pos="1274" w:leader="none"/>
        </w:tabs>
        <w:spacing w:before="140" w:after="0"/>
        <w:ind w:left="1274" w:right="465" w:hanging="360"/>
        <w:jc w:val="left"/>
        <w:rPr>
          <w:sz w:val="20"/>
        </w:rPr>
      </w:pPr>
      <w:r>
        <w:rPr>
          <w:sz w:val="20"/>
        </w:rPr>
        <w:t>Now,</w:t>
      </w:r>
      <w:r>
        <w:rPr>
          <w:spacing w:val="-7"/>
          <w:sz w:val="20"/>
        </w:rPr>
        <w:t xml:space="preserve"> </w:t>
      </w:r>
      <w:r>
        <w:rPr>
          <w:sz w:val="20"/>
        </w:rPr>
        <w:t>we</w:t>
      </w:r>
      <w:r>
        <w:rPr>
          <w:spacing w:val="-3"/>
          <w:sz w:val="20"/>
        </w:rPr>
        <w:t xml:space="preserve"> </w:t>
      </w:r>
      <w:r>
        <w:rPr>
          <w:sz w:val="20"/>
        </w:rPr>
        <w:t>can</w:t>
      </w:r>
      <w:r>
        <w:rPr>
          <w:spacing w:val="-3"/>
          <w:sz w:val="20"/>
        </w:rPr>
        <w:t xml:space="preserve"> </w:t>
      </w:r>
      <w:r>
        <w:rPr>
          <w:sz w:val="20"/>
        </w:rPr>
        <w:t>create</w:t>
      </w:r>
      <w:r>
        <w:rPr>
          <w:spacing w:val="-3"/>
          <w:sz w:val="20"/>
        </w:rPr>
        <w:t xml:space="preserve"> </w:t>
      </w:r>
      <w:r>
        <w:rPr>
          <w:sz w:val="20"/>
        </w:rPr>
        <w:t>a</w:t>
      </w:r>
      <w:r>
        <w:rPr>
          <w:spacing w:val="-4"/>
          <w:sz w:val="20"/>
        </w:rPr>
        <w:t xml:space="preserve"> </w:t>
      </w:r>
      <w:r>
        <w:rPr>
          <w:rFonts w:ascii="Courier New" w:hAnsi="Courier New"/>
          <w:b/>
        </w:rPr>
        <w:t>menu</w:t>
      </w:r>
      <w:r>
        <w:rPr>
          <w:rFonts w:ascii="Courier New" w:hAnsi="Courier New"/>
          <w:b/>
          <w:spacing w:val="-80"/>
        </w:rPr>
        <w:t xml:space="preserve"> </w:t>
      </w:r>
      <w:r>
        <w:rPr>
          <w:sz w:val="20"/>
        </w:rPr>
        <w:t>folder</w:t>
      </w:r>
      <w:r>
        <w:rPr>
          <w:spacing w:val="-3"/>
          <w:sz w:val="20"/>
        </w:rPr>
        <w:t xml:space="preserve"> </w:t>
      </w:r>
      <w:r>
        <w:rPr>
          <w:sz w:val="20"/>
        </w:rPr>
        <w:t>in</w:t>
      </w:r>
      <w:r>
        <w:rPr>
          <w:spacing w:val="-3"/>
          <w:sz w:val="20"/>
        </w:rPr>
        <w:t xml:space="preserve"> </w:t>
      </w:r>
      <w:r>
        <w:rPr>
          <w:sz w:val="20"/>
        </w:rPr>
        <w:t>the</w:t>
      </w:r>
      <w:r>
        <w:rPr>
          <w:spacing w:val="-4"/>
          <w:sz w:val="20"/>
        </w:rPr>
        <w:t xml:space="preserve"> </w:t>
      </w:r>
      <w:r>
        <w:rPr>
          <w:rFonts w:ascii="Courier New" w:hAnsi="Courier New"/>
          <w:b/>
        </w:rPr>
        <w:t>res</w:t>
      </w:r>
      <w:r>
        <w:rPr>
          <w:rFonts w:ascii="Courier New" w:hAnsi="Courier New"/>
          <w:b/>
          <w:spacing w:val="-80"/>
        </w:rPr>
        <w:t xml:space="preserve"> </w:t>
      </w:r>
      <w:r>
        <w:rPr>
          <w:sz w:val="20"/>
        </w:rPr>
        <w:t>folder</w:t>
      </w:r>
      <w:r>
        <w:rPr>
          <w:spacing w:val="-3"/>
          <w:sz w:val="20"/>
        </w:rPr>
        <w:t xml:space="preserve"> </w:t>
      </w:r>
      <w:r>
        <w:rPr>
          <w:sz w:val="20"/>
        </w:rPr>
        <w:t>and</w:t>
      </w:r>
      <w:r>
        <w:rPr>
          <w:spacing w:val="-4"/>
          <w:sz w:val="20"/>
        </w:rPr>
        <w:t xml:space="preserve"> </w:t>
      </w:r>
      <w:r>
        <w:rPr>
          <w:sz w:val="20"/>
        </w:rPr>
        <w:t>inside</w:t>
      </w:r>
      <w:r>
        <w:rPr>
          <w:spacing w:val="-3"/>
          <w:sz w:val="20"/>
        </w:rPr>
        <w:t xml:space="preserve"> </w:t>
      </w:r>
      <w:r>
        <w:rPr>
          <w:sz w:val="20"/>
        </w:rPr>
        <w:t>that</w:t>
      </w:r>
      <w:r>
        <w:rPr>
          <w:spacing w:val="-3"/>
          <w:sz w:val="20"/>
        </w:rPr>
        <w:t xml:space="preserve"> </w:t>
      </w:r>
      <w:r>
        <w:rPr>
          <w:sz w:val="20"/>
        </w:rPr>
        <w:t>we</w:t>
      </w:r>
      <w:r>
        <w:rPr>
          <w:spacing w:val="-3"/>
          <w:sz w:val="20"/>
        </w:rPr>
        <w:t xml:space="preserve"> </w:t>
      </w:r>
      <w:r>
        <w:rPr>
          <w:sz w:val="20"/>
        </w:rPr>
        <w:t xml:space="preserve">create the </w:t>
      </w:r>
      <w:r>
        <w:rPr>
          <w:rFonts w:ascii="Courier New" w:hAnsi="Courier New"/>
          <w:b/>
        </w:rPr>
        <w:t>menu_main.xml</w:t>
      </w:r>
      <w:r>
        <w:rPr>
          <w:rFonts w:ascii="Courier New" w:hAnsi="Courier New"/>
          <w:b/>
          <w:spacing w:val="-59"/>
        </w:rPr>
        <w:t xml:space="preserve"> </w:t>
      </w:r>
      <w:r>
        <w:rPr>
          <w:sz w:val="20"/>
        </w:rPr>
        <w:t>file with the following specifications:</w:t>
      </w:r>
    </w:p>
    <w:p>
      <w:pPr>
        <w:sectPr>
          <w:headerReference w:type="even" r:id="rId383"/>
          <w:headerReference w:type="default" r:id="rId384"/>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1" w:after="0"/>
        <w:rPr>
          <w:sz w:val="8"/>
        </w:rPr>
      </w:pPr>
      <w:r>
        <w:rPr>
          <w:sz w:val="8"/>
        </w:rPr>
        <mc:AlternateContent>
          <mc:Choice Requires="wpg">
            <w:drawing>
              <wp:anchor behindDoc="0" distT="635" distB="0" distL="0" distR="4445" simplePos="0" locked="0" layoutInCell="0" allowOverlap="1" relativeHeight="1855" wp14:anchorId="49EF5978">
                <wp:simplePos x="0" y="0"/>
                <wp:positionH relativeFrom="page">
                  <wp:posOffset>1120140</wp:posOffset>
                </wp:positionH>
                <wp:positionV relativeFrom="paragraph">
                  <wp:posOffset>90805</wp:posOffset>
                </wp:positionV>
                <wp:extent cx="5074920" cy="663575"/>
                <wp:effectExtent l="0" t="1270" r="635" b="0"/>
                <wp:wrapTopAndBottom/>
                <wp:docPr id="1306" name="docshapegroup1024"/>
                <a:graphic xmlns:a="http://schemas.openxmlformats.org/drawingml/2006/main">
                  <a:graphicData uri="http://schemas.microsoft.com/office/word/2010/wordprocessingGroup">
                    <wpg:wgp>
                      <wpg:cNvGrpSpPr/>
                      <wpg:grpSpPr>
                        <a:xfrm>
                          <a:off x="0" y="0"/>
                          <a:ext cx="5074920" cy="663480"/>
                          <a:chOff x="0" y="0"/>
                          <a:chExt cx="5074920" cy="663480"/>
                        </a:xfrm>
                      </wpg:grpSpPr>
                      <wps:wsp>
                        <wps:cNvSpPr/>
                        <wps:spPr>
                          <a:xfrm>
                            <a:off x="0" y="6480"/>
                            <a:ext cx="5074920" cy="650880"/>
                          </a:xfrm>
                          <a:prstGeom prst="rect">
                            <a:avLst/>
                          </a:prstGeom>
                          <a:solidFill>
                            <a:srgbClr val="f6f6f6"/>
                          </a:solidFill>
                          <a:ln w="0">
                            <a:noFill/>
                          </a:ln>
                        </wps:spPr>
                        <wps:style>
                          <a:lnRef idx="0"/>
                          <a:fillRef idx="0"/>
                          <a:effectRef idx="0"/>
                          <a:fontRef idx="minor"/>
                        </wps:style>
                        <wps:bodyPr/>
                      </wps:wsp>
                      <wps:wsp>
                        <wps:cNvSpPr/>
                        <wps:spPr>
                          <a:xfrm>
                            <a:off x="0" y="0"/>
                            <a:ext cx="5074920" cy="663480"/>
                          </a:xfrm>
                          <a:custGeom>
                            <a:avLst/>
                            <a:gdLst>
                              <a:gd name="textAreaLeft" fmla="*/ 0 w 2877120"/>
                              <a:gd name="textAreaRight" fmla="*/ 2879280 w 2877120"/>
                              <a:gd name="textAreaTop" fmla="*/ 0 h 376200"/>
                              <a:gd name="textAreaBottom" fmla="*/ 378360 h 376200"/>
                            </a:gdLst>
                            <a:ahLst/>
                            <a:rect l="textAreaLeft" t="textAreaTop" r="textAreaRight" b="textAreaBottom"/>
                            <a:pathLst>
                              <a:path w="7992" h="1045">
                                <a:moveTo>
                                  <a:pt x="7992" y="1024"/>
                                </a:moveTo>
                                <a:lnTo>
                                  <a:pt x="0" y="1024"/>
                                </a:lnTo>
                                <a:lnTo>
                                  <a:pt x="0" y="1044"/>
                                </a:lnTo>
                                <a:lnTo>
                                  <a:pt x="7992" y="1044"/>
                                </a:lnTo>
                                <a:lnTo>
                                  <a:pt x="7992" y="10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63828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&lt;?xml</w:t>
                              </w:r>
                              <w:r>
                                <w:rPr>
                                  <w:rFonts w:ascii="Courier New" w:hAnsi="Courier New"/>
                                  <w:spacing w:val="-16"/>
                                  <w:sz w:val="18"/>
                                </w:rPr>
                                <w:t xml:space="preserve"> </w:t>
                              </w:r>
                              <w:r>
                                <w:rPr>
                                  <w:rFonts w:ascii="Courier New" w:hAnsi="Courier New"/>
                                  <w:sz w:val="18"/>
                                </w:rPr>
                                <w:t>version="1.0"</w:t>
                              </w:r>
                              <w:r>
                                <w:rPr>
                                  <w:rFonts w:ascii="Courier New" w:hAnsi="Courier New"/>
                                  <w:spacing w:val="-16"/>
                                  <w:sz w:val="18"/>
                                </w:rPr>
                                <w:t xml:space="preserve"> </w:t>
                              </w:r>
                              <w:r>
                                <w:rPr>
                                  <w:rFonts w:ascii="Courier New" w:hAnsi="Courier New"/>
                                  <w:sz w:val="18"/>
                                </w:rPr>
                                <w:t>encoding="utf-</w:t>
                              </w:r>
                              <w:r>
                                <w:rPr>
                                  <w:rFonts w:ascii="Courier New" w:hAnsi="Courier New"/>
                                  <w:spacing w:val="-4"/>
                                  <w:sz w:val="18"/>
                                </w:rPr>
                                <w:t>8"?&gt;</w:t>
                              </w:r>
                            </w:p>
                            <w:p>
                              <w:pPr>
                                <w:pStyle w:val="Normal"/>
                                <w:spacing w:lineRule="exact" w:line="202" w:before="76" w:after="0"/>
                                <w:ind w:left="453" w:hanging="0"/>
                                <w:rPr>
                                  <w:rFonts w:ascii="Courier New" w:hAnsi="Courier New"/>
                                  <w:sz w:val="18"/>
                                </w:rPr>
                              </w:pPr>
                              <w:r>
                                <w:rPr>
                                  <w:rFonts w:ascii="Courier New" w:hAnsi="Courier New"/>
                                  <w:sz w:val="18"/>
                                </w:rPr>
                                <w:t>&lt;menu</w:t>
                              </w:r>
                              <w:r>
                                <w:rPr>
                                  <w:rFonts w:ascii="Courier New" w:hAnsi="Courier New"/>
                                  <w:spacing w:val="-5"/>
                                  <w:sz w:val="18"/>
                                </w:rPr>
                                <w:t xml:space="preserve"> </w:t>
                              </w:r>
                              <w:hyperlink r:id="rId381">
                                <w:r>
                                  <w:rPr>
                                    <w:rFonts w:ascii="Courier New" w:hAnsi="Courier New"/>
                                    <w:spacing w:val="-2"/>
                                    <w:sz w:val="18"/>
                                  </w:rPr>
                                  <w:t>xmlns:android="http://schemas.android.com</w:t>
                                </w:r>
                              </w:hyperlink>
                            </w:p>
                            <w:p>
                              <w:pPr>
                                <w:pStyle w:val="Normal"/>
                                <w:spacing w:lineRule="exact" w:line="202"/>
                                <w:ind w:left="669" w:hanging="0"/>
                                <w:rPr>
                                  <w:rFonts w:ascii="Courier New" w:hAnsi="Courier New"/>
                                  <w:sz w:val="18"/>
                                </w:rPr>
                              </w:pPr>
                              <w:r>
                                <w:rPr>
                                  <w:rFonts w:ascii="Courier New" w:hAnsi="Courier New"/>
                                  <w:spacing w:val="-2"/>
                                  <w:sz w:val="18"/>
                                </w:rPr>
                                <w:t>/apk/res/android"&gt;</w:t>
                              </w:r>
                            </w:p>
                            <w:p>
                              <w:pPr>
                                <w:pStyle w:val="Normal"/>
                                <w:spacing w:before="16" w:after="0"/>
                                <w:ind w:left="885" w:hanging="0"/>
                                <w:rPr>
                                  <w:rFonts w:ascii="Courier New" w:hAnsi="Courier New"/>
                                  <w:sz w:val="18"/>
                                </w:rPr>
                              </w:pPr>
                              <w:r>
                                <w:rPr>
                                  <w:rFonts w:ascii="Courier New" w:hAnsi="Courier New"/>
                                  <w:spacing w:val="-2"/>
                                  <w:sz w:val="18"/>
                                </w:rPr>
                                <w:t>&lt;item</w:t>
                              </w:r>
                            </w:p>
                          </w:txbxContent>
                        </wps:txbx>
                        <wps:bodyPr lIns="0" rIns="0" tIns="0" bIns="0" anchor="t">
                          <a:noAutofit/>
                        </wps:bodyPr>
                      </wps:wsp>
                    </wpg:wgp>
                  </a:graphicData>
                </a:graphic>
              </wp:anchor>
            </w:drawing>
          </mc:Choice>
          <mc:Fallback>
            <w:pict>
              <v:group id="shape_0" alt="docshapegroup1024" style="position:absolute;margin-left:88.2pt;margin-top:7.15pt;width:399.6pt;height:52.25pt" coordorigin="1764,143" coordsize="7992,1045">
                <v:rect id="shape_0" path="m0,0l-2147483645,0l-2147483645,-2147483646l0,-2147483646xe" fillcolor="#f6f6f6" stroked="f" o:allowincell="f" style="position:absolute;left:1764;top:153;width:7991;height:102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3;width:7991;height:100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&lt;?xml</w:t>
                        </w:r>
                        <w:r>
                          <w:rPr>
                            <w:rFonts w:ascii="Courier New" w:hAnsi="Courier New"/>
                            <w:spacing w:val="-16"/>
                            <w:sz w:val="18"/>
                          </w:rPr>
                          <w:t xml:space="preserve"> </w:t>
                        </w:r>
                        <w:r>
                          <w:rPr>
                            <w:rFonts w:ascii="Courier New" w:hAnsi="Courier New"/>
                            <w:sz w:val="18"/>
                          </w:rPr>
                          <w:t>version="1.0"</w:t>
                        </w:r>
                        <w:r>
                          <w:rPr>
                            <w:rFonts w:ascii="Courier New" w:hAnsi="Courier New"/>
                            <w:spacing w:val="-16"/>
                            <w:sz w:val="18"/>
                          </w:rPr>
                          <w:t xml:space="preserve"> </w:t>
                        </w:r>
                        <w:r>
                          <w:rPr>
                            <w:rFonts w:ascii="Courier New" w:hAnsi="Courier New"/>
                            <w:sz w:val="18"/>
                          </w:rPr>
                          <w:t>encoding="utf-</w:t>
                        </w:r>
                        <w:r>
                          <w:rPr>
                            <w:rFonts w:ascii="Courier New" w:hAnsi="Courier New"/>
                            <w:spacing w:val="-4"/>
                            <w:sz w:val="18"/>
                          </w:rPr>
                          <w:t>8"?&gt;</w:t>
                        </w:r>
                      </w:p>
                      <w:p>
                        <w:pPr>
                          <w:pStyle w:val="Normal"/>
                          <w:spacing w:lineRule="exact" w:line="202" w:before="76" w:after="0"/>
                          <w:ind w:left="453" w:hanging="0"/>
                          <w:rPr>
                            <w:rFonts w:ascii="Courier New" w:hAnsi="Courier New"/>
                            <w:sz w:val="18"/>
                          </w:rPr>
                        </w:pPr>
                        <w:r>
                          <w:rPr>
                            <w:rFonts w:ascii="Courier New" w:hAnsi="Courier New"/>
                            <w:sz w:val="18"/>
                          </w:rPr>
                          <w:t>&lt;menu</w:t>
                        </w:r>
                        <w:r>
                          <w:rPr>
                            <w:rFonts w:ascii="Courier New" w:hAnsi="Courier New"/>
                            <w:spacing w:val="-5"/>
                            <w:sz w:val="18"/>
                          </w:rPr>
                          <w:t xml:space="preserve"> </w:t>
                        </w:r>
                        <w:hyperlink r:id="rId382">
                          <w:r>
                            <w:rPr>
                              <w:rFonts w:ascii="Courier New" w:hAnsi="Courier New"/>
                              <w:spacing w:val="-2"/>
                              <w:sz w:val="18"/>
                            </w:rPr>
                            <w:t>xmlns:android="http://schemas.android.com</w:t>
                          </w:r>
                        </w:hyperlink>
                      </w:p>
                      <w:p>
                        <w:pPr>
                          <w:pStyle w:val="Normal"/>
                          <w:spacing w:lineRule="exact" w:line="202"/>
                          <w:ind w:left="669" w:hanging="0"/>
                          <w:rPr>
                            <w:rFonts w:ascii="Courier New" w:hAnsi="Courier New"/>
                            <w:sz w:val="18"/>
                          </w:rPr>
                        </w:pPr>
                        <w:r>
                          <w:rPr>
                            <w:rFonts w:ascii="Courier New" w:hAnsi="Courier New"/>
                            <w:spacing w:val="-2"/>
                            <w:sz w:val="18"/>
                          </w:rPr>
                          <w:t>/apk/res/android"&gt;</w:t>
                        </w:r>
                      </w:p>
                      <w:p>
                        <w:pPr>
                          <w:pStyle w:val="Normal"/>
                          <w:spacing w:before="16" w:after="0"/>
                          <w:ind w:left="885" w:hanging="0"/>
                          <w:rPr>
                            <w:rFonts w:ascii="Courier New" w:hAnsi="Courier New"/>
                            <w:sz w:val="18"/>
                          </w:rPr>
                        </w:pPr>
                        <w:r>
                          <w:rPr>
                            <w:rFonts w:ascii="Courier New" w:hAnsi="Courier New"/>
                            <w:spacing w:val="-2"/>
                            <w:sz w:val="18"/>
                          </w:rPr>
                          <w:t>&lt;item</w:t>
                        </w:r>
                      </w:p>
                    </w:txbxContent>
                  </v:textbox>
                  <w10:wrap type="topAndBottom"/>
                </v:rect>
              </v:group>
            </w:pict>
          </mc:Fallback>
        </mc:AlternateContent>
      </w:r>
    </w:p>
    <w:p>
      <w:pPr>
        <w:pStyle w:val="TextBody"/>
        <w:spacing w:before="3" w:after="0"/>
        <w:rPr>
          <w:sz w:val="5"/>
        </w:rPr>
      </w:pPr>
      <w:r>
        <w:rPr>
          <w:sz w:val="5"/>
        </w:rPr>
      </w:r>
    </w:p>
    <w:p>
      <w:pPr>
        <w:pStyle w:val="TextBody"/>
        <w:ind w:left="104" w:hanging="0"/>
        <w:rPr/>
      </w:pPr>
      <w:r>
        <w:rPr/>
        <mc:AlternateContent>
          <mc:Choice Requires="wpg">
            <w:drawing>
              <wp:inline distT="0" distB="0" distL="0" distR="0" wp14:anchorId="32206F88">
                <wp:extent cx="5074920" cy="752475"/>
                <wp:effectExtent l="0" t="0" r="5080" b="0"/>
                <wp:docPr id="1314" name="Shape793"/>
                <a:graphic xmlns:a="http://schemas.openxmlformats.org/drawingml/2006/main">
                  <a:graphicData uri="http://schemas.microsoft.com/office/word/2010/wordprocessingGroup">
                    <wpg:wgp>
                      <wpg:cNvGrpSpPr/>
                      <wpg:grpSpPr>
                        <a:xfrm>
                          <a:off x="0" y="0"/>
                          <a:ext cx="5074920" cy="752400"/>
                          <a:chOff x="0" y="0"/>
                          <a:chExt cx="5074920" cy="752400"/>
                        </a:xfrm>
                      </wpg:grpSpPr>
                      <wps:wsp>
                        <wps:cNvSpPr/>
                        <wps:spPr>
                          <a:xfrm>
                            <a:off x="0" y="6480"/>
                            <a:ext cx="5074920" cy="739800"/>
                          </a:xfrm>
                          <a:prstGeom prst="rect">
                            <a:avLst/>
                          </a:prstGeom>
                          <a:solidFill>
                            <a:srgbClr val="f6f6f6"/>
                          </a:solidFill>
                          <a:ln w="0">
                            <a:noFill/>
                          </a:ln>
                        </wps:spPr>
                        <wps:style>
                          <a:lnRef idx="0"/>
                          <a:fillRef idx="0"/>
                          <a:effectRef idx="0"/>
                          <a:fontRef idx="minor"/>
                        </wps:style>
                        <wps:bodyPr/>
                      </wps:wsp>
                      <wps:wsp>
                        <wps:cNvSpPr/>
                        <wps:spPr>
                          <a:xfrm>
                            <a:off x="0" y="0"/>
                            <a:ext cx="5074920" cy="752400"/>
                          </a:xfrm>
                          <a:custGeom>
                            <a:avLst/>
                            <a:gdLst>
                              <a:gd name="textAreaLeft" fmla="*/ 0 w 2877120"/>
                              <a:gd name="textAreaRight" fmla="*/ 2879280 w 2877120"/>
                              <a:gd name="textAreaTop" fmla="*/ 0 h 426600"/>
                              <a:gd name="textAreaBottom" fmla="*/ 428760 h 426600"/>
                            </a:gdLst>
                            <a:ahLst/>
                            <a:rect l="textAreaLeft" t="textAreaTop" r="textAreaRight" b="textAreaBottom"/>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727200"/>
                          </a:xfrm>
                          <a:prstGeom prst="rect">
                            <a:avLst/>
                          </a:prstGeom>
                          <a:noFill/>
                          <a:ln w="0">
                            <a:noFill/>
                          </a:ln>
                        </wps:spPr>
                        <wps:style>
                          <a:lnRef idx="0"/>
                          <a:fillRef idx="0"/>
                          <a:effectRef idx="0"/>
                          <a:fontRef idx="minor"/>
                        </wps:style>
                        <wps:txbx>
                          <w:txbxContent>
                            <w:p>
                              <w:pPr>
                                <w:pStyle w:val="Normal"/>
                                <w:spacing w:lineRule="auto" w:line="324" w:before="40" w:after="0"/>
                                <w:ind w:left="1317" w:right="2784" w:hanging="0"/>
                                <w:jc w:val="both"/>
                                <w:rPr>
                                  <w:rFonts w:ascii="Courier New" w:hAnsi="Courier New"/>
                                  <w:sz w:val="18"/>
                                </w:rPr>
                              </w:pPr>
                              <w:r>
                                <w:rPr>
                                  <w:rFonts w:ascii="Courier New" w:hAnsi="Courier New"/>
                                  <w:spacing w:val="-2"/>
                                  <w:sz w:val="18"/>
                                </w:rPr>
                                <w:t xml:space="preserve">android:id="@+id/menu_item_settings" android:icon="@drawable/ic_settings" </w:t>
                              </w:r>
                              <w:r>
                                <w:rPr>
                                  <w:rFonts w:ascii="Courier New" w:hAnsi="Courier New"/>
                                  <w:sz w:val="18"/>
                                </w:rPr>
                                <w:t xml:space="preserve">android:title="@string/settings" </w:t>
                              </w:r>
                              <w:r>
                                <w:rPr>
                                  <w:rFonts w:ascii="Courier New" w:hAnsi="Courier New"/>
                                  <w:spacing w:val="-5"/>
                                  <w:sz w:val="18"/>
                                </w:rPr>
                                <w:t>/&gt;</w:t>
                              </w:r>
                            </w:p>
                            <w:p>
                              <w:pPr>
                                <w:pStyle w:val="Normal"/>
                                <w:spacing w:before="2" w:after="0"/>
                                <w:ind w:left="453" w:hanging="0"/>
                                <w:rPr>
                                  <w:rFonts w:ascii="Courier New" w:hAnsi="Courier New"/>
                                  <w:sz w:val="18"/>
                                </w:rPr>
                              </w:pPr>
                              <w:r>
                                <w:rPr>
                                  <w:rFonts w:ascii="Courier New" w:hAnsi="Courier New"/>
                                  <w:spacing w:val="-2"/>
                                  <w:sz w:val="18"/>
                                </w:rPr>
                                <w:t>&lt;/menu&gt;</w:t>
                              </w:r>
                            </w:p>
                          </w:txbxContent>
                        </wps:txbx>
                        <wps:bodyPr lIns="0" rIns="0" tIns="0" bIns="0" anchor="t">
                          <a:noAutofit/>
                        </wps:bodyPr>
                      </wps:wsp>
                    </wpg:wgp>
                  </a:graphicData>
                </a:graphic>
              </wp:inline>
            </w:drawing>
          </mc:Choice>
          <mc:Fallback>
            <w:pict>
              <v:group id="shape_0" alt="Shape793" style="position:absolute;margin-left:0pt;margin-top:-59.3pt;width:399.6pt;height:59.25pt" coordorigin="0,-1186" coordsize="7992,1185">
                <v:rect id="shape_0" path="m0,0l-2147483645,0l-2147483645,-2147483646l0,-2147483646xe" fillcolor="#f6f6f6" stroked="f" o:allowincell="f" style="position:absolute;left:0;top:-1176;width:7991;height:1164;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1166;width:7991;height:1144;mso-wrap-style:square;v-text-anchor:top;mso-position-vertical:top">
                  <v:fill o:detectmouseclick="t" on="false"/>
                  <v:stroke color="#3465a4" joinstyle="round" endcap="flat"/>
                  <v:textbox>
                    <w:txbxContent>
                      <w:p>
                        <w:pPr>
                          <w:pStyle w:val="Normal"/>
                          <w:spacing w:lineRule="auto" w:line="324" w:before="40" w:after="0"/>
                          <w:ind w:left="1317" w:right="2784" w:hanging="0"/>
                          <w:jc w:val="both"/>
                          <w:rPr>
                            <w:rFonts w:ascii="Courier New" w:hAnsi="Courier New"/>
                            <w:sz w:val="18"/>
                          </w:rPr>
                        </w:pPr>
                        <w:r>
                          <w:rPr>
                            <w:rFonts w:ascii="Courier New" w:hAnsi="Courier New"/>
                            <w:spacing w:val="-2"/>
                            <w:sz w:val="18"/>
                          </w:rPr>
                          <w:t xml:space="preserve">android:id="@+id/menu_item_settings" android:icon="@drawable/ic_settings" </w:t>
                        </w:r>
                        <w:r>
                          <w:rPr>
                            <w:rFonts w:ascii="Courier New" w:hAnsi="Courier New"/>
                            <w:sz w:val="18"/>
                          </w:rPr>
                          <w:t xml:space="preserve">android:title="@string/settings" </w:t>
                        </w:r>
                        <w:r>
                          <w:rPr>
                            <w:rFonts w:ascii="Courier New" w:hAnsi="Courier New"/>
                            <w:spacing w:val="-5"/>
                            <w:sz w:val="18"/>
                          </w:rPr>
                          <w:t>/&gt;</w:t>
                        </w:r>
                      </w:p>
                      <w:p>
                        <w:pPr>
                          <w:pStyle w:val="Normal"/>
                          <w:spacing w:before="2" w:after="0"/>
                          <w:ind w:left="453" w:hanging="0"/>
                          <w:rPr>
                            <w:rFonts w:ascii="Courier New" w:hAnsi="Courier New"/>
                            <w:sz w:val="18"/>
                          </w:rPr>
                        </w:pPr>
                        <w:r>
                          <w:rPr>
                            <w:rFonts w:ascii="Courier New" w:hAnsi="Courier New"/>
                            <w:spacing w:val="-2"/>
                            <w:sz w:val="18"/>
                          </w:rPr>
                          <w:t>&lt;/menu&gt;</w:t>
                        </w:r>
                      </w:p>
                    </w:txbxContent>
                  </v:textbox>
                  <w10:wrap type="square"/>
                </v:rect>
              </v:group>
            </w:pict>
          </mc:Fallback>
        </mc:AlternateContent>
      </w:r>
    </w:p>
    <w:p>
      <w:pPr>
        <w:pStyle w:val="ListParagraph"/>
        <w:numPr>
          <w:ilvl w:val="0"/>
          <w:numId w:val="7"/>
        </w:numPr>
        <w:tabs>
          <w:tab w:val="clear" w:pos="720"/>
          <w:tab w:val="left" w:pos="554" w:leader="none"/>
        </w:tabs>
        <w:spacing w:before="47" w:after="0"/>
        <w:jc w:val="left"/>
        <w:rPr>
          <w:sz w:val="20"/>
        </w:rPr>
      </w:pPr>
      <w:r>
        <w:rPr>
          <w:sz w:val="20"/>
        </w:rPr>
        <w:t>Define</w:t>
      </w:r>
      <w:r>
        <w:rPr>
          <w:spacing w:val="-12"/>
          <w:sz w:val="20"/>
        </w:rPr>
        <w:t xml:space="preserve"> </w:t>
      </w:r>
      <w:r>
        <w:rPr>
          <w:sz w:val="20"/>
        </w:rPr>
        <w:t>the</w:t>
      </w:r>
      <w:r>
        <w:rPr>
          <w:spacing w:val="-6"/>
          <w:sz w:val="20"/>
        </w:rPr>
        <w:t xml:space="preserve"> </w:t>
      </w:r>
      <w:r>
        <w:rPr>
          <w:rFonts w:ascii="Courier New" w:hAnsi="Courier New"/>
          <w:b/>
        </w:rPr>
        <w:t>preference_settings.xml</w:t>
      </w:r>
      <w:r>
        <w:rPr>
          <w:rFonts w:ascii="Courier New" w:hAnsi="Courier New"/>
          <w:b/>
          <w:spacing w:val="-80"/>
        </w:rPr>
        <w:t xml:space="preserve"> </w:t>
      </w:r>
      <w:r>
        <w:rPr>
          <w:sz w:val="20"/>
        </w:rPr>
        <w:t>file</w:t>
      </w:r>
      <w:r>
        <w:rPr>
          <w:spacing w:val="-5"/>
          <w:sz w:val="20"/>
        </w:rPr>
        <w:t xml:space="preserve"> </w:t>
      </w:r>
      <w:r>
        <w:rPr>
          <w:sz w:val="20"/>
        </w:rPr>
        <w:t>inside</w:t>
      </w:r>
      <w:r>
        <w:rPr>
          <w:spacing w:val="-5"/>
          <w:sz w:val="20"/>
        </w:rPr>
        <w:t xml:space="preserve"> </w:t>
      </w:r>
      <w:r>
        <w:rPr>
          <w:rFonts w:ascii="Courier New" w:hAnsi="Courier New"/>
          <w:b/>
          <w:spacing w:val="-2"/>
        </w:rPr>
        <w:t>res/xml</w:t>
      </w:r>
      <w:r>
        <w:rPr>
          <w:spacing w:val="-2"/>
          <w:sz w:val="20"/>
        </w:rPr>
        <w:t>:</w:t>
      </w:r>
    </w:p>
    <w:p>
      <w:pPr>
        <w:pStyle w:val="TextBody"/>
        <w:spacing w:before="10" w:after="0"/>
        <w:rPr>
          <w:sz w:val="8"/>
        </w:rPr>
      </w:pPr>
      <w:r>
        <w:rPr>
          <w:sz w:val="8"/>
        </w:rPr>
        <mc:AlternateContent>
          <mc:Choice Requires="wpg">
            <w:drawing>
              <wp:anchor behindDoc="0" distT="0" distB="635" distL="0" distR="4445" simplePos="0" locked="0" layoutInCell="0" allowOverlap="1" relativeHeight="1857" wp14:anchorId="012171E9">
                <wp:simplePos x="0" y="0"/>
                <wp:positionH relativeFrom="page">
                  <wp:posOffset>662940</wp:posOffset>
                </wp:positionH>
                <wp:positionV relativeFrom="paragraph">
                  <wp:posOffset>90805</wp:posOffset>
                </wp:positionV>
                <wp:extent cx="5074920" cy="1552575"/>
                <wp:effectExtent l="0" t="635" r="635" b="0"/>
                <wp:wrapTopAndBottom/>
                <wp:docPr id="1316" name="docshapegroup1032"/>
                <a:graphic xmlns:a="http://schemas.openxmlformats.org/drawingml/2006/main">
                  <a:graphicData uri="http://schemas.microsoft.com/office/word/2010/wordprocessingGroup">
                    <wpg:wgp>
                      <wpg:cNvGrpSpPr/>
                      <wpg:grpSpPr>
                        <a:xfrm>
                          <a:off x="0" y="0"/>
                          <a:ext cx="5074920" cy="1552680"/>
                          <a:chOff x="0" y="0"/>
                          <a:chExt cx="5074920" cy="1552680"/>
                        </a:xfrm>
                      </wpg:grpSpPr>
                      <wps:wsp>
                        <wps:cNvSpPr/>
                        <wps:spPr>
                          <a:xfrm>
                            <a:off x="0" y="6480"/>
                            <a:ext cx="5074920" cy="1539720"/>
                          </a:xfrm>
                          <a:prstGeom prst="rect">
                            <a:avLst/>
                          </a:prstGeom>
                          <a:solidFill>
                            <a:srgbClr val="f6f6f6"/>
                          </a:solidFill>
                          <a:ln w="0">
                            <a:noFill/>
                          </a:ln>
                        </wps:spPr>
                        <wps:style>
                          <a:lnRef idx="0"/>
                          <a:fillRef idx="0"/>
                          <a:effectRef idx="0"/>
                          <a:fontRef idx="minor"/>
                        </wps:style>
                        <wps:bodyPr/>
                      </wps:wsp>
                      <wps:wsp>
                        <wps:cNvSpPr/>
                        <wps:spPr>
                          <a:xfrm>
                            <a:off x="0" y="0"/>
                            <a:ext cx="5074920" cy="1552680"/>
                          </a:xfrm>
                          <a:custGeom>
                            <a:avLst/>
                            <a:gdLst>
                              <a:gd name="textAreaLeft" fmla="*/ 0 w 2877120"/>
                              <a:gd name="textAreaRight" fmla="*/ 2879280 w 2877120"/>
                              <a:gd name="textAreaTop" fmla="*/ 0 h 880200"/>
                              <a:gd name="textAreaBottom" fmla="*/ 882360 h 880200"/>
                            </a:gdLst>
                            <a:ahLst/>
                            <a:rect l="textAreaLeft" t="textAreaTop" r="textAreaRight" b="textAreaBottom"/>
                            <a:pathLst>
                              <a:path w="7992" h="2445">
                                <a:moveTo>
                                  <a:pt x="7992" y="2424"/>
                                </a:moveTo>
                                <a:lnTo>
                                  <a:pt x="0" y="2424"/>
                                </a:lnTo>
                                <a:lnTo>
                                  <a:pt x="0" y="2444"/>
                                </a:lnTo>
                                <a:lnTo>
                                  <a:pt x="7992" y="2444"/>
                                </a:lnTo>
                                <a:lnTo>
                                  <a:pt x="7992" y="24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52712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&lt;?xml</w:t>
                              </w:r>
                              <w:r>
                                <w:rPr>
                                  <w:rFonts w:ascii="Courier New" w:hAnsi="Courier New"/>
                                  <w:spacing w:val="-16"/>
                                  <w:sz w:val="18"/>
                                </w:rPr>
                                <w:t xml:space="preserve"> </w:t>
                              </w:r>
                              <w:r>
                                <w:rPr>
                                  <w:rFonts w:ascii="Courier New" w:hAnsi="Courier New"/>
                                  <w:sz w:val="18"/>
                                </w:rPr>
                                <w:t>version="1.0"</w:t>
                              </w:r>
                              <w:r>
                                <w:rPr>
                                  <w:rFonts w:ascii="Courier New" w:hAnsi="Courier New"/>
                                  <w:spacing w:val="-16"/>
                                  <w:sz w:val="18"/>
                                </w:rPr>
                                <w:t xml:space="preserve"> </w:t>
                              </w:r>
                              <w:r>
                                <w:rPr>
                                  <w:rFonts w:ascii="Courier New" w:hAnsi="Courier New"/>
                                  <w:sz w:val="18"/>
                                </w:rPr>
                                <w:t>encoding="utf-</w:t>
                              </w:r>
                              <w:r>
                                <w:rPr>
                                  <w:rFonts w:ascii="Courier New" w:hAnsi="Courier New"/>
                                  <w:spacing w:val="-4"/>
                                  <w:sz w:val="18"/>
                                </w:rPr>
                                <w:t>8"?&gt;</w:t>
                              </w:r>
                            </w:p>
                            <w:p>
                              <w:pPr>
                                <w:pStyle w:val="Normal"/>
                                <w:spacing w:lineRule="exact" w:line="202" w:before="76" w:after="0"/>
                                <w:ind w:left="453" w:hanging="0"/>
                                <w:rPr>
                                  <w:rFonts w:ascii="Courier New" w:hAnsi="Courier New"/>
                                  <w:sz w:val="18"/>
                                </w:rPr>
                              </w:pPr>
                              <w:r>
                                <w:rPr>
                                  <w:rFonts w:ascii="Courier New" w:hAnsi="Courier New"/>
                                  <w:sz w:val="18"/>
                                </w:rPr>
                                <w:t>&lt;PreferenceScreen</w:t>
                              </w:r>
                              <w:r>
                                <w:rPr>
                                  <w:rFonts w:ascii="Courier New" w:hAnsi="Courier New"/>
                                  <w:spacing w:val="-17"/>
                                  <w:sz w:val="18"/>
                                </w:rPr>
                                <w:t xml:space="preserve"> </w:t>
                              </w:r>
                              <w:hyperlink r:id="rId385">
                                <w:r>
                                  <w:rPr>
                                    <w:rFonts w:ascii="Courier New" w:hAnsi="Courier New"/>
                                    <w:spacing w:val="-2"/>
                                    <w:sz w:val="18"/>
                                  </w:rPr>
                                  <w:t>xmlns:app="http://schemas.android.com</w:t>
                                </w:r>
                              </w:hyperlink>
                            </w:p>
                            <w:p>
                              <w:pPr>
                                <w:pStyle w:val="Normal"/>
                                <w:spacing w:lineRule="exact" w:line="202"/>
                                <w:ind w:left="669" w:hanging="0"/>
                                <w:rPr>
                                  <w:rFonts w:ascii="Courier New" w:hAnsi="Courier New"/>
                                  <w:sz w:val="18"/>
                                </w:rPr>
                              </w:pPr>
                              <w:r>
                                <w:rPr>
                                  <w:rFonts w:ascii="Courier New" w:hAnsi="Courier New"/>
                                  <w:spacing w:val="-2"/>
                                  <w:sz w:val="18"/>
                                </w:rPr>
                                <w:t>/apk/res-auto"&gt;</w:t>
                              </w:r>
                            </w:p>
                            <w:p>
                              <w:pPr>
                                <w:pStyle w:val="Normal"/>
                                <w:spacing w:before="2" w:after="0"/>
                                <w:rPr>
                                  <w:rFonts w:ascii="Courier New" w:hAnsi="Courier New"/>
                                  <w:sz w:val="26"/>
                                </w:rPr>
                              </w:pPr>
                              <w:r>
                                <w:rPr>
                                  <w:rFonts w:ascii="Courier New" w:hAnsi="Courier New"/>
                                  <w:sz w:val="26"/>
                                </w:rPr>
                              </w:r>
                            </w:p>
                            <w:p>
                              <w:pPr>
                                <w:pStyle w:val="Normal"/>
                                <w:spacing w:lineRule="auto" w:line="324"/>
                                <w:ind w:left="1317" w:right="840" w:hanging="432"/>
                                <w:rPr>
                                  <w:rFonts w:ascii="Courier New" w:hAnsi="Courier New"/>
                                  <w:sz w:val="18"/>
                                </w:rPr>
                              </w:pPr>
                              <w:r>
                                <w:rPr>
                                  <w:rFonts w:ascii="Courier New" w:hAnsi="Courier New"/>
                                  <w:spacing w:val="-2"/>
                                  <w:sz w:val="18"/>
                                </w:rPr>
                                <w:t xml:space="preserve">&lt;EditTextPreference app:key="@string/preference_key_nr_results" </w:t>
                              </w:r>
                              <w:r>
                                <w:rPr>
                                  <w:rFonts w:ascii="Courier New" w:hAnsi="Courier New"/>
                                  <w:sz w:val="18"/>
                                </w:rPr>
                                <w:t>app:title="@string/number_of_items" /&gt;</w:t>
                              </w:r>
                            </w:p>
                            <w:p>
                              <w:pPr>
                                <w:pStyle w:val="Normal"/>
                                <w:spacing w:before="10" w:after="0"/>
                                <w:rPr>
                                  <w:rFonts w:ascii="Courier New" w:hAnsi="Courier New"/>
                                  <w:sz w:val="24"/>
                                </w:rPr>
                              </w:pPr>
                              <w:r>
                                <w:rPr>
                                  <w:rFonts w:ascii="Courier New" w:hAnsi="Courier New"/>
                                  <w:sz w:val="24"/>
                                </w:rPr>
                              </w:r>
                            </w:p>
                            <w:p>
                              <w:pPr>
                                <w:pStyle w:val="Normal"/>
                                <w:ind w:left="453" w:hanging="0"/>
                                <w:rPr>
                                  <w:rFonts w:ascii="Courier New" w:hAnsi="Courier New"/>
                                  <w:sz w:val="18"/>
                                </w:rPr>
                              </w:pPr>
                              <w:r>
                                <w:rPr>
                                  <w:rFonts w:ascii="Courier New" w:hAnsi="Courier New"/>
                                  <w:spacing w:val="-2"/>
                                  <w:sz w:val="18"/>
                                </w:rPr>
                                <w:t>&lt;/PreferenceScreen&gt;</w:t>
                              </w:r>
                            </w:p>
                          </w:txbxContent>
                        </wps:txbx>
                        <wps:bodyPr lIns="0" rIns="0" tIns="0" bIns="0" anchor="t">
                          <a:noAutofit/>
                        </wps:bodyPr>
                      </wps:wsp>
                    </wpg:wgp>
                  </a:graphicData>
                </a:graphic>
              </wp:anchor>
            </w:drawing>
          </mc:Choice>
          <mc:Fallback>
            <w:pict>
              <v:group id="shape_0" alt="docshapegroup1032" style="position:absolute;margin-left:52.2pt;margin-top:7.15pt;width:399.6pt;height:122.25pt" coordorigin="1044,143" coordsize="7992,2445">
                <v:rect id="shape_0" path="m0,0l-2147483645,0l-2147483645,-2147483646l0,-2147483646xe" fillcolor="#f6f6f6" stroked="f" o:allowincell="f" style="position:absolute;left:1044;top:153;width:7991;height:242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3;width:7991;height:240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&lt;?xml</w:t>
                        </w:r>
                        <w:r>
                          <w:rPr>
                            <w:rFonts w:ascii="Courier New" w:hAnsi="Courier New"/>
                            <w:spacing w:val="-16"/>
                            <w:sz w:val="18"/>
                          </w:rPr>
                          <w:t xml:space="preserve"> </w:t>
                        </w:r>
                        <w:r>
                          <w:rPr>
                            <w:rFonts w:ascii="Courier New" w:hAnsi="Courier New"/>
                            <w:sz w:val="18"/>
                          </w:rPr>
                          <w:t>version="1.0"</w:t>
                        </w:r>
                        <w:r>
                          <w:rPr>
                            <w:rFonts w:ascii="Courier New" w:hAnsi="Courier New"/>
                            <w:spacing w:val="-16"/>
                            <w:sz w:val="18"/>
                          </w:rPr>
                          <w:t xml:space="preserve"> </w:t>
                        </w:r>
                        <w:r>
                          <w:rPr>
                            <w:rFonts w:ascii="Courier New" w:hAnsi="Courier New"/>
                            <w:sz w:val="18"/>
                          </w:rPr>
                          <w:t>encoding="utf-</w:t>
                        </w:r>
                        <w:r>
                          <w:rPr>
                            <w:rFonts w:ascii="Courier New" w:hAnsi="Courier New"/>
                            <w:spacing w:val="-4"/>
                            <w:sz w:val="18"/>
                          </w:rPr>
                          <w:t>8"?&gt;</w:t>
                        </w:r>
                      </w:p>
                      <w:p>
                        <w:pPr>
                          <w:pStyle w:val="Normal"/>
                          <w:spacing w:lineRule="exact" w:line="202" w:before="76" w:after="0"/>
                          <w:ind w:left="453" w:hanging="0"/>
                          <w:rPr>
                            <w:rFonts w:ascii="Courier New" w:hAnsi="Courier New"/>
                            <w:sz w:val="18"/>
                          </w:rPr>
                        </w:pPr>
                        <w:r>
                          <w:rPr>
                            <w:rFonts w:ascii="Courier New" w:hAnsi="Courier New"/>
                            <w:sz w:val="18"/>
                          </w:rPr>
                          <w:t>&lt;PreferenceScreen</w:t>
                        </w:r>
                        <w:r>
                          <w:rPr>
                            <w:rFonts w:ascii="Courier New" w:hAnsi="Courier New"/>
                            <w:spacing w:val="-17"/>
                            <w:sz w:val="18"/>
                          </w:rPr>
                          <w:t xml:space="preserve"> </w:t>
                        </w:r>
                        <w:hyperlink r:id="rId386">
                          <w:r>
                            <w:rPr>
                              <w:rFonts w:ascii="Courier New" w:hAnsi="Courier New"/>
                              <w:spacing w:val="-2"/>
                              <w:sz w:val="18"/>
                            </w:rPr>
                            <w:t>xmlns:app="http://schemas.android.com</w:t>
                          </w:r>
                        </w:hyperlink>
                      </w:p>
                      <w:p>
                        <w:pPr>
                          <w:pStyle w:val="Normal"/>
                          <w:spacing w:lineRule="exact" w:line="202"/>
                          <w:ind w:left="669" w:hanging="0"/>
                          <w:rPr>
                            <w:rFonts w:ascii="Courier New" w:hAnsi="Courier New"/>
                            <w:sz w:val="18"/>
                          </w:rPr>
                        </w:pPr>
                        <w:r>
                          <w:rPr>
                            <w:rFonts w:ascii="Courier New" w:hAnsi="Courier New"/>
                            <w:spacing w:val="-2"/>
                            <w:sz w:val="18"/>
                          </w:rPr>
                          <w:t>/apk/res-auto"&gt;</w:t>
                        </w:r>
                      </w:p>
                      <w:p>
                        <w:pPr>
                          <w:pStyle w:val="Normal"/>
                          <w:spacing w:before="2" w:after="0"/>
                          <w:rPr>
                            <w:rFonts w:ascii="Courier New" w:hAnsi="Courier New"/>
                            <w:sz w:val="26"/>
                          </w:rPr>
                        </w:pPr>
                        <w:r>
                          <w:rPr>
                            <w:rFonts w:ascii="Courier New" w:hAnsi="Courier New"/>
                            <w:sz w:val="26"/>
                          </w:rPr>
                        </w:r>
                      </w:p>
                      <w:p>
                        <w:pPr>
                          <w:pStyle w:val="Normal"/>
                          <w:spacing w:lineRule="auto" w:line="324"/>
                          <w:ind w:left="1317" w:right="840" w:hanging="432"/>
                          <w:rPr>
                            <w:rFonts w:ascii="Courier New" w:hAnsi="Courier New"/>
                            <w:sz w:val="18"/>
                          </w:rPr>
                        </w:pPr>
                        <w:r>
                          <w:rPr>
                            <w:rFonts w:ascii="Courier New" w:hAnsi="Courier New"/>
                            <w:spacing w:val="-2"/>
                            <w:sz w:val="18"/>
                          </w:rPr>
                          <w:t xml:space="preserve">&lt;EditTextPreference app:key="@string/preference_key_nr_results" </w:t>
                        </w:r>
                        <w:r>
                          <w:rPr>
                            <w:rFonts w:ascii="Courier New" w:hAnsi="Courier New"/>
                            <w:sz w:val="18"/>
                          </w:rPr>
                          <w:t>app:title="@string/number_of_items" /&gt;</w:t>
                        </w:r>
                      </w:p>
                      <w:p>
                        <w:pPr>
                          <w:pStyle w:val="Normal"/>
                          <w:spacing w:before="10" w:after="0"/>
                          <w:rPr>
                            <w:rFonts w:ascii="Courier New" w:hAnsi="Courier New"/>
                            <w:sz w:val="24"/>
                          </w:rPr>
                        </w:pPr>
                        <w:r>
                          <w:rPr>
                            <w:rFonts w:ascii="Courier New" w:hAnsi="Courier New"/>
                            <w:sz w:val="24"/>
                          </w:rPr>
                        </w:r>
                      </w:p>
                      <w:p>
                        <w:pPr>
                          <w:pStyle w:val="Normal"/>
                          <w:ind w:left="453" w:hanging="0"/>
                          <w:rPr>
                            <w:rFonts w:ascii="Courier New" w:hAnsi="Courier New"/>
                            <w:sz w:val="18"/>
                          </w:rPr>
                        </w:pPr>
                        <w:r>
                          <w:rPr>
                            <w:rFonts w:ascii="Courier New" w:hAnsi="Courier New"/>
                            <w:spacing w:val="-2"/>
                            <w:sz w:val="18"/>
                          </w:rPr>
                          <w:t>&lt;/PreferenceScreen&gt;</w:t>
                        </w:r>
                      </w:p>
                    </w:txbxContent>
                  </v:textbox>
                  <w10:wrap type="topAndBottom"/>
                </v:rect>
              </v:group>
            </w:pict>
          </mc:Fallback>
        </mc:AlternateContent>
      </w:r>
    </w:p>
    <w:p>
      <w:pPr>
        <w:pStyle w:val="ListParagraph"/>
        <w:numPr>
          <w:ilvl w:val="0"/>
          <w:numId w:val="7"/>
        </w:numPr>
        <w:tabs>
          <w:tab w:val="clear" w:pos="720"/>
          <w:tab w:val="left" w:pos="554" w:leader="none"/>
        </w:tabs>
        <w:spacing w:lineRule="auto" w:line="240"/>
        <w:ind w:left="554" w:right="2076" w:hanging="360"/>
        <w:jc w:val="left"/>
        <w:rPr>
          <w:sz w:val="20"/>
        </w:rPr>
      </w:pPr>
      <w:r>
        <w:rPr>
          <w:sz w:val="20"/>
        </w:rPr>
        <w:t xml:space="preserve">Also, define </w:t>
      </w:r>
      <w:r>
        <w:rPr>
          <w:rFonts w:ascii="Courier New" w:hAnsi="Courier New"/>
          <w:b/>
        </w:rPr>
        <w:t>SettingsFragment</w:t>
      </w:r>
      <w:r>
        <w:rPr>
          <w:sz w:val="20"/>
        </w:rPr>
        <w:t>, which will display just the one preference</w:t>
      </w:r>
      <w:r>
        <w:rPr>
          <w:spacing w:val="-4"/>
          <w:sz w:val="20"/>
        </w:rPr>
        <w:t xml:space="preserve"> </w:t>
      </w:r>
      <w:r>
        <w:rPr>
          <w:sz w:val="20"/>
        </w:rPr>
        <w:t>and,</w:t>
      </w:r>
      <w:r>
        <w:rPr>
          <w:spacing w:val="-4"/>
          <w:sz w:val="20"/>
        </w:rPr>
        <w:t xml:space="preserve"> </w:t>
      </w:r>
      <w:r>
        <w:rPr>
          <w:sz w:val="20"/>
        </w:rPr>
        <w:t>as</w:t>
      </w:r>
      <w:r>
        <w:rPr>
          <w:spacing w:val="-4"/>
          <w:sz w:val="20"/>
        </w:rPr>
        <w:t xml:space="preserve"> </w:t>
      </w:r>
      <w:r>
        <w:rPr>
          <w:sz w:val="20"/>
        </w:rPr>
        <w:t>a</w:t>
      </w:r>
      <w:r>
        <w:rPr>
          <w:spacing w:val="-4"/>
          <w:sz w:val="20"/>
        </w:rPr>
        <w:t xml:space="preserve"> </w:t>
      </w:r>
      <w:r>
        <w:rPr>
          <w:sz w:val="20"/>
        </w:rPr>
        <w:t>summary,</w:t>
      </w:r>
      <w:r>
        <w:rPr>
          <w:spacing w:val="-4"/>
          <w:sz w:val="20"/>
        </w:rPr>
        <w:t xml:space="preserve"> </w:t>
      </w:r>
      <w:r>
        <w:rPr>
          <w:sz w:val="20"/>
        </w:rPr>
        <w:t>it</w:t>
      </w:r>
      <w:r>
        <w:rPr>
          <w:spacing w:val="-4"/>
          <w:sz w:val="20"/>
        </w:rPr>
        <w:t xml:space="preserve"> </w:t>
      </w:r>
      <w:r>
        <w:rPr>
          <w:sz w:val="20"/>
        </w:rPr>
        <w:t>will</w:t>
      </w:r>
      <w:r>
        <w:rPr>
          <w:spacing w:val="-4"/>
          <w:sz w:val="20"/>
        </w:rPr>
        <w:t xml:space="preserve"> </w:t>
      </w:r>
      <w:r>
        <w:rPr>
          <w:sz w:val="20"/>
        </w:rPr>
        <w:t>display</w:t>
      </w:r>
      <w:r>
        <w:rPr>
          <w:spacing w:val="-4"/>
          <w:sz w:val="20"/>
        </w:rPr>
        <w:t xml:space="preserve"> </w:t>
      </w:r>
      <w:r>
        <w:rPr>
          <w:sz w:val="20"/>
        </w:rPr>
        <w:t>the</w:t>
      </w:r>
      <w:r>
        <w:rPr>
          <w:spacing w:val="-4"/>
          <w:sz w:val="20"/>
        </w:rPr>
        <w:t xml:space="preserve"> </w:t>
      </w:r>
      <w:r>
        <w:rPr>
          <w:sz w:val="20"/>
        </w:rPr>
        <w:t>existing</w:t>
      </w:r>
      <w:r>
        <w:rPr>
          <w:spacing w:val="-4"/>
          <w:sz w:val="20"/>
        </w:rPr>
        <w:t xml:space="preserve"> </w:t>
      </w:r>
      <w:r>
        <w:rPr>
          <w:sz w:val="20"/>
        </w:rPr>
        <w:t>value</w:t>
      </w:r>
      <w:r>
        <w:rPr>
          <w:spacing w:val="-4"/>
          <w:sz w:val="20"/>
        </w:rPr>
        <w:t xml:space="preserve"> </w:t>
      </w:r>
      <w:r>
        <w:rPr>
          <w:sz w:val="20"/>
        </w:rPr>
        <w:t xml:space="preserve">from </w:t>
      </w:r>
      <w:r>
        <w:rPr>
          <w:rFonts w:ascii="Courier New" w:hAnsi="Courier New"/>
          <w:b/>
          <w:spacing w:val="-2"/>
        </w:rPr>
        <w:t>SharedPreferences</w:t>
      </w:r>
      <w:r>
        <w:rPr>
          <w:spacing w:val="-2"/>
          <w:sz w:val="20"/>
        </w:rPr>
        <w:t>:</w:t>
      </w:r>
    </w:p>
    <w:p>
      <w:pPr>
        <w:sectPr>
          <w:headerReference w:type="even" r:id="rId387"/>
          <w:headerReference w:type="default" r:id="rId388"/>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0" w:after="0"/>
        <w:rPr>
          <w:sz w:val="8"/>
        </w:rPr>
      </w:pPr>
      <w:r>
        <w:rPr>
          <w:sz w:val="8"/>
        </w:rPr>
        <mc:AlternateContent>
          <mc:Choice Requires="wpg">
            <w:drawing>
              <wp:anchor behindDoc="0" distT="635" distB="0" distL="0" distR="4445" simplePos="0" locked="0" layoutInCell="0" allowOverlap="1" relativeHeight="1859" wp14:anchorId="6FBFD316">
                <wp:simplePos x="0" y="0"/>
                <wp:positionH relativeFrom="page">
                  <wp:posOffset>662940</wp:posOffset>
                </wp:positionH>
                <wp:positionV relativeFrom="paragraph">
                  <wp:posOffset>90170</wp:posOffset>
                </wp:positionV>
                <wp:extent cx="5074920" cy="3419475"/>
                <wp:effectExtent l="0" t="1270" r="635" b="0"/>
                <wp:wrapTopAndBottom/>
                <wp:docPr id="1318" name="docshapegroup1036"/>
                <a:graphic xmlns:a="http://schemas.openxmlformats.org/drawingml/2006/main">
                  <a:graphicData uri="http://schemas.microsoft.com/office/word/2010/wordprocessingGroup">
                    <wpg:wgp>
                      <wpg:cNvGrpSpPr/>
                      <wpg:grpSpPr>
                        <a:xfrm>
                          <a:off x="0" y="0"/>
                          <a:ext cx="5074920" cy="3419640"/>
                          <a:chOff x="0" y="0"/>
                          <a:chExt cx="5074920" cy="3419640"/>
                        </a:xfrm>
                      </wpg:grpSpPr>
                      <wps:wsp>
                        <wps:cNvSpPr/>
                        <wps:spPr>
                          <a:xfrm>
                            <a:off x="0" y="6480"/>
                            <a:ext cx="5074920" cy="3406680"/>
                          </a:xfrm>
                          <a:prstGeom prst="rect">
                            <a:avLst/>
                          </a:prstGeom>
                          <a:solidFill>
                            <a:srgbClr val="f6f6f6"/>
                          </a:solidFill>
                          <a:ln w="0">
                            <a:noFill/>
                          </a:ln>
                        </wps:spPr>
                        <wps:style>
                          <a:lnRef idx="0"/>
                          <a:fillRef idx="0"/>
                          <a:effectRef idx="0"/>
                          <a:fontRef idx="minor"/>
                        </wps:style>
                        <wps:bodyPr/>
                      </wps:wsp>
                      <wps:wsp>
                        <wps:cNvSpPr/>
                        <wps:spPr>
                          <a:xfrm>
                            <a:off x="0" y="0"/>
                            <a:ext cx="5074920" cy="3419640"/>
                          </a:xfrm>
                          <a:custGeom>
                            <a:avLst/>
                            <a:gdLst>
                              <a:gd name="textAreaLeft" fmla="*/ 0 w 2877120"/>
                              <a:gd name="textAreaRight" fmla="*/ 2879280 w 2877120"/>
                              <a:gd name="textAreaTop" fmla="*/ 0 h 1938600"/>
                              <a:gd name="textAreaBottom" fmla="*/ 1940760 h 1938600"/>
                            </a:gdLst>
                            <a:ahLst/>
                            <a:rect l="textAreaLeft" t="textAreaTop" r="textAreaRight" b="textAreaBottom"/>
                            <a:pathLst>
                              <a:path w="7992" h="5385">
                                <a:moveTo>
                                  <a:pt x="7992" y="5364"/>
                                </a:moveTo>
                                <a:lnTo>
                                  <a:pt x="0" y="5364"/>
                                </a:lnTo>
                                <a:lnTo>
                                  <a:pt x="0" y="5384"/>
                                </a:lnTo>
                                <a:lnTo>
                                  <a:pt x="7992" y="5384"/>
                                </a:lnTo>
                                <a:lnTo>
                                  <a:pt x="7992" y="536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339408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class</w:t>
                              </w:r>
                              <w:r>
                                <w:rPr>
                                  <w:rFonts w:ascii="Courier New" w:hAnsi="Courier New"/>
                                  <w:spacing w:val="-12"/>
                                  <w:sz w:val="18"/>
                                </w:rPr>
                                <w:t xml:space="preserve"> </w:t>
                              </w:r>
                              <w:r>
                                <w:rPr>
                                  <w:rFonts w:ascii="Courier New" w:hAnsi="Courier New"/>
                                  <w:sz w:val="18"/>
                                </w:rPr>
                                <w:t>SettingsFragment</w:t>
                              </w:r>
                              <w:r>
                                <w:rPr>
                                  <w:rFonts w:ascii="Courier New" w:hAnsi="Courier New"/>
                                  <w:spacing w:val="-12"/>
                                  <w:sz w:val="18"/>
                                </w:rPr>
                                <w:t xml:space="preserve"> </w:t>
                              </w:r>
                              <w:r>
                                <w:rPr>
                                  <w:rFonts w:ascii="Courier New" w:hAnsi="Courier New"/>
                                  <w:sz w:val="18"/>
                                </w:rPr>
                                <w:t>:</w:t>
                              </w:r>
                              <w:r>
                                <w:rPr>
                                  <w:rFonts w:ascii="Courier New" w:hAnsi="Courier New"/>
                                  <w:spacing w:val="-12"/>
                                  <w:sz w:val="18"/>
                                </w:rPr>
                                <w:t xml:space="preserve"> </w:t>
                              </w:r>
                              <w:r>
                                <w:rPr>
                                  <w:rFonts w:ascii="Courier New" w:hAnsi="Courier New"/>
                                  <w:sz w:val="18"/>
                                </w:rPr>
                                <w:t>PreferenceFragmentCompat()</w:t>
                              </w:r>
                              <w:r>
                                <w:rPr>
                                  <w:rFonts w:ascii="Courier New" w:hAnsi="Courier New"/>
                                  <w:spacing w:val="-12"/>
                                  <w:sz w:val="18"/>
                                </w:rPr>
                                <w:t xml:space="preserve"> </w:t>
                              </w:r>
                              <w:r>
                                <w:rPr>
                                  <w:rFonts w:ascii="Courier New" w:hAnsi="Courier New"/>
                                  <w:spacing w:val="-10"/>
                                  <w:sz w:val="18"/>
                                </w:rPr>
                                <w:t>{</w:t>
                              </w:r>
                            </w:p>
                            <w:p>
                              <w:pPr>
                                <w:pStyle w:val="Normal"/>
                                <w:spacing w:lineRule="auto" w:line="235" w:before="79" w:after="0"/>
                                <w:ind w:left="1101" w:hanging="216"/>
                                <w:rPr>
                                  <w:rFonts w:ascii="Courier New" w:hAnsi="Courier New"/>
                                  <w:sz w:val="18"/>
                                </w:rPr>
                              </w:pPr>
                              <w:r>
                                <w:rPr>
                                  <w:rFonts w:ascii="Courier New" w:hAnsi="Courier New"/>
                                  <w:sz w:val="18"/>
                                </w:rPr>
                                <w:t>override</w:t>
                              </w:r>
                              <w:r>
                                <w:rPr>
                                  <w:rFonts w:ascii="Courier New" w:hAnsi="Courier New"/>
                                  <w:spacing w:val="-14"/>
                                  <w:sz w:val="18"/>
                                </w:rPr>
                                <w:t xml:space="preserve"> </w:t>
                              </w:r>
                              <w:r>
                                <w:rPr>
                                  <w:rFonts w:ascii="Courier New" w:hAnsi="Courier New"/>
                                  <w:sz w:val="18"/>
                                </w:rPr>
                                <w:t>fun</w:t>
                              </w:r>
                              <w:r>
                                <w:rPr>
                                  <w:rFonts w:ascii="Courier New" w:hAnsi="Courier New"/>
                                  <w:spacing w:val="-14"/>
                                  <w:sz w:val="18"/>
                                </w:rPr>
                                <w:t xml:space="preserve"> </w:t>
                              </w:r>
                              <w:r>
                                <w:rPr>
                                  <w:rFonts w:ascii="Courier New" w:hAnsi="Courier New"/>
                                  <w:sz w:val="18"/>
                                </w:rPr>
                                <w:t>onCreatePreferences(savedInstanceState:</w:t>
                              </w:r>
                              <w:r>
                                <w:rPr>
                                  <w:rFonts w:ascii="Courier New" w:hAnsi="Courier New"/>
                                  <w:spacing w:val="-14"/>
                                  <w:sz w:val="18"/>
                                </w:rPr>
                                <w:t xml:space="preserve"> </w:t>
                              </w:r>
                              <w:r>
                                <w:rPr>
                                  <w:rFonts w:ascii="Courier New" w:hAnsi="Courier New"/>
                                  <w:sz w:val="18"/>
                                </w:rPr>
                                <w:t>Bundle?, rootKey: String?) {</w:t>
                              </w:r>
                            </w:p>
                            <w:p>
                              <w:pPr>
                                <w:pStyle w:val="Normal"/>
                                <w:spacing w:lineRule="auto" w:line="235" w:before="21" w:after="0"/>
                                <w:ind w:left="1533" w:right="840" w:hanging="216"/>
                                <w:rPr>
                                  <w:rFonts w:ascii="Courier New" w:hAnsi="Courier New"/>
                                  <w:sz w:val="18"/>
                                </w:rPr>
                              </w:pPr>
                              <w:r>
                                <w:rPr>
                                  <w:rFonts w:ascii="Courier New" w:hAnsi="Courier New"/>
                                  <w:spacing w:val="-2"/>
                                  <w:sz w:val="18"/>
                                </w:rPr>
                                <w:t>setPreferencesFromResource(R.xml.preferences_settings, rootKey)</w:t>
                              </w:r>
                            </w:p>
                            <w:p>
                              <w:pPr>
                                <w:pStyle w:val="Normal"/>
                                <w:spacing w:before="17" w:after="0"/>
                                <w:ind w:left="1317" w:hanging="0"/>
                                <w:rPr>
                                  <w:rFonts w:ascii="Courier New" w:hAnsi="Courier New"/>
                                  <w:sz w:val="18"/>
                                </w:rPr>
                              </w:pPr>
                              <w:r>
                                <w:rPr>
                                  <w:rFonts w:ascii="Courier New" w:hAnsi="Courier New"/>
                                  <w:sz w:val="18"/>
                                </w:rPr>
                                <w:t>val</w:t>
                              </w:r>
                              <w:r>
                                <w:rPr>
                                  <w:rFonts w:ascii="Courier New" w:hAnsi="Courier New"/>
                                  <w:spacing w:val="-10"/>
                                  <w:sz w:val="18"/>
                                </w:rPr>
                                <w:t xml:space="preserve"> </w:t>
                              </w:r>
                              <w:r>
                                <w:rPr>
                                  <w:rFonts w:ascii="Courier New" w:hAnsi="Courier New"/>
                                  <w:sz w:val="18"/>
                                </w:rPr>
                                <w:t>resultsPreference</w:t>
                              </w:r>
                              <w:r>
                                <w:rPr>
                                  <w:rFonts w:ascii="Courier New" w:hAnsi="Courier New"/>
                                  <w:spacing w:val="-10"/>
                                  <w:sz w:val="18"/>
                                </w:rPr>
                                <w:t xml:space="preserve"> =</w:t>
                              </w:r>
                            </w:p>
                            <w:p>
                              <w:pPr>
                                <w:pStyle w:val="Normal"/>
                                <w:spacing w:lineRule="exact" w:line="202" w:before="76" w:after="0"/>
                                <w:ind w:left="1749" w:hanging="0"/>
                                <w:rPr>
                                  <w:rFonts w:ascii="Courier New" w:hAnsi="Courier New"/>
                                  <w:sz w:val="18"/>
                                </w:rPr>
                              </w:pPr>
                              <w:r>
                                <w:rPr>
                                  <w:rFonts w:ascii="Courier New" w:hAnsi="Courier New"/>
                                  <w:spacing w:val="-2"/>
                                  <w:sz w:val="18"/>
                                </w:rPr>
                                <w:t>findPreference&lt;EditTextPreference&gt;</w:t>
                              </w:r>
                            </w:p>
                            <w:p>
                              <w:pPr>
                                <w:pStyle w:val="Normal"/>
                                <w:spacing w:lineRule="auto" w:line="259"/>
                                <w:ind w:left="1317" w:right="840" w:firstLine="648"/>
                                <w:rPr>
                                  <w:rFonts w:ascii="Courier New" w:hAnsi="Courier New"/>
                                  <w:sz w:val="18"/>
                                </w:rPr>
                              </w:pPr>
                              <w:r>
                                <w:rPr>
                                  <w:rFonts w:ascii="Courier New" w:hAnsi="Courier New"/>
                                  <w:spacing w:val="-2"/>
                                  <w:sz w:val="18"/>
                                </w:rPr>
                                <w:t xml:space="preserve">(getString(R.string.preference_key_nr_results)) </w:t>
                              </w:r>
                              <w:r>
                                <w:rPr>
                                  <w:rFonts w:ascii="Courier New" w:hAnsi="Courier New"/>
                                  <w:sz w:val="18"/>
                                </w:rPr>
                                <w:t>val preferencesWrapper =</w:t>
                              </w:r>
                            </w:p>
                            <w:p>
                              <w:pPr>
                                <w:pStyle w:val="Normal"/>
                                <w:spacing w:lineRule="auto" w:line="235" w:before="61" w:after="0"/>
                                <w:ind w:left="2073" w:hanging="324"/>
                                <w:rPr>
                                  <w:rFonts w:ascii="Courier New" w:hAnsi="Courier New"/>
                                  <w:sz w:val="18"/>
                                </w:rPr>
                              </w:pPr>
                              <w:r>
                                <w:rPr>
                                  <w:rFonts w:ascii="Courier New" w:hAnsi="Courier New"/>
                                  <w:sz w:val="18"/>
                                </w:rPr>
                                <w:t xml:space="preserve">(requireActivity().application as </w:t>
                              </w:r>
                              <w:r>
                                <w:rPr>
                                  <w:rFonts w:ascii="Courier New" w:hAnsi="Courier New"/>
                                  <w:spacing w:val="-2"/>
                                  <w:sz w:val="18"/>
                                </w:rPr>
                                <w:t>RemoteProviderApplication).preferencesWrapper</w:t>
                              </w:r>
                            </w:p>
                            <w:p>
                              <w:pPr>
                                <w:pStyle w:val="Normal"/>
                                <w:spacing w:lineRule="auto" w:line="235" w:before="20" w:after="0"/>
                                <w:ind w:left="1533" w:hanging="216"/>
                                <w:rPr>
                                  <w:rFonts w:ascii="Courier New" w:hAnsi="Courier New"/>
                                  <w:sz w:val="18"/>
                                </w:rPr>
                              </w:pPr>
                              <w:r>
                                <w:rPr>
                                  <w:rFonts w:ascii="Courier New" w:hAnsi="Courier New"/>
                                  <w:sz w:val="18"/>
                                </w:rPr>
                                <w:t xml:space="preserve">resultsPreference?.summary = </w:t>
                              </w:r>
                              <w:r>
                                <w:rPr>
                                  <w:rFonts w:ascii="Courier New" w:hAnsi="Courier New"/>
                                  <w:spacing w:val="-2"/>
                                  <w:sz w:val="18"/>
                                </w:rPr>
                                <w:t>preferencesWrapper.getNumberOfResults().toString()</w:t>
                              </w:r>
                            </w:p>
                            <w:p>
                              <w:pPr>
                                <w:pStyle w:val="Normal"/>
                                <w:spacing w:before="6" w:after="0"/>
                                <w:rPr>
                                  <w:rFonts w:ascii="Courier New" w:hAnsi="Courier New"/>
                                  <w:sz w:val="19"/>
                                </w:rPr>
                              </w:pPr>
                              <w:r>
                                <w:rPr>
                                  <w:rFonts w:ascii="Courier New" w:hAnsi="Courier New"/>
                                  <w:sz w:val="19"/>
                                </w:rPr>
                              </w:r>
                            </w:p>
                            <w:p>
                              <w:pPr>
                                <w:pStyle w:val="Normal"/>
                                <w:spacing w:lineRule="atLeast" w:line="280"/>
                                <w:ind w:left="1749" w:right="686" w:hanging="432"/>
                                <w:rPr>
                                  <w:rFonts w:ascii="Courier New" w:hAnsi="Courier New"/>
                                  <w:sz w:val="18"/>
                                </w:rPr>
                              </w:pPr>
                              <w:r>
                                <w:rPr>
                                  <w:rFonts w:ascii="Courier New" w:hAnsi="Courier New"/>
                                  <w:sz w:val="18"/>
                                </w:rPr>
                                <w:t>resultsPreference?.onPreferenceChangeListener = Preference.OnPreferenceChangeListener</w:t>
                              </w:r>
                              <w:r>
                                <w:rPr>
                                  <w:rFonts w:ascii="Courier New" w:hAnsi="Courier New"/>
                                  <w:spacing w:val="-14"/>
                                  <w:sz w:val="18"/>
                                </w:rPr>
                                <w:t xml:space="preserve"> </w:t>
                              </w:r>
                              <w:r>
                                <w:rPr>
                                  <w:rFonts w:ascii="Courier New" w:hAnsi="Courier New"/>
                                  <w:sz w:val="18"/>
                                </w:rPr>
                                <w:t>{</w:t>
                              </w:r>
                              <w:r>
                                <w:rPr>
                                  <w:rFonts w:ascii="Courier New" w:hAnsi="Courier New"/>
                                  <w:spacing w:val="-14"/>
                                  <w:sz w:val="18"/>
                                </w:rPr>
                                <w:t xml:space="preserve"> </w:t>
                              </w:r>
                              <w:r>
                                <w:rPr>
                                  <w:rFonts w:ascii="Courier New" w:hAnsi="Courier New"/>
                                  <w:sz w:val="18"/>
                                </w:rPr>
                                <w:t>_,</w:t>
                              </w:r>
                              <w:r>
                                <w:rPr>
                                  <w:rFonts w:ascii="Courier New" w:hAnsi="Courier New"/>
                                  <w:spacing w:val="-14"/>
                                  <w:sz w:val="18"/>
                                </w:rPr>
                                <w:t xml:space="preserve"> </w:t>
                              </w:r>
                              <w:r>
                                <w:rPr>
                                  <w:rFonts w:ascii="Courier New" w:hAnsi="Courier New"/>
                                  <w:sz w:val="18"/>
                                </w:rPr>
                                <w:t>newValue</w:t>
                              </w:r>
                            </w:p>
                            <w:p>
                              <w:pPr>
                                <w:pStyle w:val="Normal"/>
                                <w:spacing w:lineRule="exact" w:line="200"/>
                                <w:ind w:left="1965" w:hanging="0"/>
                                <w:rPr>
                                  <w:rFonts w:ascii="Courier New" w:hAnsi="Courier New"/>
                                  <w:sz w:val="18"/>
                                </w:rPr>
                              </w:pPr>
                              <w:r>
                                <w:rPr>
                                  <w:rFonts w:ascii="Courier New" w:hAnsi="Courier New"/>
                                  <w:spacing w:val="-2"/>
                                  <w:sz w:val="18"/>
                                </w:rPr>
                                <w:t>-</w:t>
                              </w:r>
                              <w:r>
                                <w:rPr>
                                  <w:rFonts w:ascii="Courier New" w:hAnsi="Courier New"/>
                                  <w:spacing w:val="-10"/>
                                  <w:sz w:val="18"/>
                                </w:rPr>
                                <w:t>&gt;</w:t>
                              </w:r>
                            </w:p>
                            <w:p>
                              <w:pPr>
                                <w:pStyle w:val="Normal"/>
                                <w:spacing w:lineRule="auto" w:line="324" w:before="16" w:after="0"/>
                                <w:ind w:left="2181" w:right="255" w:hanging="0"/>
                                <w:rPr>
                                  <w:rFonts w:ascii="Courier New" w:hAnsi="Courier New"/>
                                  <w:sz w:val="18"/>
                                </w:rPr>
                              </w:pPr>
                              <w:r>
                                <w:rPr>
                                  <w:rFonts w:ascii="Courier New" w:hAnsi="Courier New"/>
                                  <w:sz w:val="18"/>
                                </w:rPr>
                                <w:t>resultsPreference?.summary</w:t>
                              </w:r>
                              <w:r>
                                <w:rPr>
                                  <w:rFonts w:ascii="Courier New" w:hAnsi="Courier New"/>
                                  <w:spacing w:val="-20"/>
                                  <w:sz w:val="18"/>
                                </w:rPr>
                                <w:t xml:space="preserve"> </w:t>
                              </w:r>
                              <w:r>
                                <w:rPr>
                                  <w:rFonts w:ascii="Courier New" w:hAnsi="Courier New"/>
                                  <w:sz w:val="18"/>
                                </w:rPr>
                                <w:t>=</w:t>
                              </w:r>
                              <w:r>
                                <w:rPr>
                                  <w:rFonts w:ascii="Courier New" w:hAnsi="Courier New"/>
                                  <w:spacing w:val="-20"/>
                                  <w:sz w:val="18"/>
                                </w:rPr>
                                <w:t xml:space="preserve"> </w:t>
                              </w:r>
                              <w:r>
                                <w:rPr>
                                  <w:rFonts w:ascii="Courier New" w:hAnsi="Courier New"/>
                                  <w:sz w:val="18"/>
                                </w:rPr>
                                <w:t xml:space="preserve">newValue?.toString() </w:t>
                              </w:r>
                              <w:r>
                                <w:rPr>
                                  <w:rFonts w:ascii="Courier New" w:hAnsi="Courier New"/>
                                  <w:spacing w:val="-4"/>
                                  <w:sz w:val="18"/>
                                </w:rPr>
                                <w:t>true</w:t>
                              </w:r>
                            </w:p>
                            <w:p>
                              <w:pPr>
                                <w:pStyle w:val="Normal"/>
                                <w:spacing w:before="1" w:after="0"/>
                                <w:ind w:left="1749"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7"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1036" style="position:absolute;margin-left:52.2pt;margin-top:7.1pt;width:399.6pt;height:269.25pt" coordorigin="1044,142" coordsize="7992,5385">
                <v:rect id="shape_0" path="m0,0l-2147483645,0l-2147483645,-2147483646l0,-2147483646xe" fillcolor="#f6f6f6" stroked="f" o:allowincell="f" style="position:absolute;left:1044;top:152;width:7991;height:536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2;width:7991;height:534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class</w:t>
                        </w:r>
                        <w:r>
                          <w:rPr>
                            <w:rFonts w:ascii="Courier New" w:hAnsi="Courier New"/>
                            <w:spacing w:val="-12"/>
                            <w:sz w:val="18"/>
                          </w:rPr>
                          <w:t xml:space="preserve"> </w:t>
                        </w:r>
                        <w:r>
                          <w:rPr>
                            <w:rFonts w:ascii="Courier New" w:hAnsi="Courier New"/>
                            <w:sz w:val="18"/>
                          </w:rPr>
                          <w:t>SettingsFragment</w:t>
                        </w:r>
                        <w:r>
                          <w:rPr>
                            <w:rFonts w:ascii="Courier New" w:hAnsi="Courier New"/>
                            <w:spacing w:val="-12"/>
                            <w:sz w:val="18"/>
                          </w:rPr>
                          <w:t xml:space="preserve"> </w:t>
                        </w:r>
                        <w:r>
                          <w:rPr>
                            <w:rFonts w:ascii="Courier New" w:hAnsi="Courier New"/>
                            <w:sz w:val="18"/>
                          </w:rPr>
                          <w:t>:</w:t>
                        </w:r>
                        <w:r>
                          <w:rPr>
                            <w:rFonts w:ascii="Courier New" w:hAnsi="Courier New"/>
                            <w:spacing w:val="-12"/>
                            <w:sz w:val="18"/>
                          </w:rPr>
                          <w:t xml:space="preserve"> </w:t>
                        </w:r>
                        <w:r>
                          <w:rPr>
                            <w:rFonts w:ascii="Courier New" w:hAnsi="Courier New"/>
                            <w:sz w:val="18"/>
                          </w:rPr>
                          <w:t>PreferenceFragmentCompat()</w:t>
                        </w:r>
                        <w:r>
                          <w:rPr>
                            <w:rFonts w:ascii="Courier New" w:hAnsi="Courier New"/>
                            <w:spacing w:val="-12"/>
                            <w:sz w:val="18"/>
                          </w:rPr>
                          <w:t xml:space="preserve"> </w:t>
                        </w:r>
                        <w:r>
                          <w:rPr>
                            <w:rFonts w:ascii="Courier New" w:hAnsi="Courier New"/>
                            <w:spacing w:val="-10"/>
                            <w:sz w:val="18"/>
                          </w:rPr>
                          <w:t>{</w:t>
                        </w:r>
                      </w:p>
                      <w:p>
                        <w:pPr>
                          <w:pStyle w:val="Normal"/>
                          <w:spacing w:lineRule="auto" w:line="235" w:before="79" w:after="0"/>
                          <w:ind w:left="1101" w:hanging="216"/>
                          <w:rPr>
                            <w:rFonts w:ascii="Courier New" w:hAnsi="Courier New"/>
                            <w:sz w:val="18"/>
                          </w:rPr>
                        </w:pPr>
                        <w:r>
                          <w:rPr>
                            <w:rFonts w:ascii="Courier New" w:hAnsi="Courier New"/>
                            <w:sz w:val="18"/>
                          </w:rPr>
                          <w:t>override</w:t>
                        </w:r>
                        <w:r>
                          <w:rPr>
                            <w:rFonts w:ascii="Courier New" w:hAnsi="Courier New"/>
                            <w:spacing w:val="-14"/>
                            <w:sz w:val="18"/>
                          </w:rPr>
                          <w:t xml:space="preserve"> </w:t>
                        </w:r>
                        <w:r>
                          <w:rPr>
                            <w:rFonts w:ascii="Courier New" w:hAnsi="Courier New"/>
                            <w:sz w:val="18"/>
                          </w:rPr>
                          <w:t>fun</w:t>
                        </w:r>
                        <w:r>
                          <w:rPr>
                            <w:rFonts w:ascii="Courier New" w:hAnsi="Courier New"/>
                            <w:spacing w:val="-14"/>
                            <w:sz w:val="18"/>
                          </w:rPr>
                          <w:t xml:space="preserve"> </w:t>
                        </w:r>
                        <w:r>
                          <w:rPr>
                            <w:rFonts w:ascii="Courier New" w:hAnsi="Courier New"/>
                            <w:sz w:val="18"/>
                          </w:rPr>
                          <w:t>onCreatePreferences(savedInstanceState:</w:t>
                        </w:r>
                        <w:r>
                          <w:rPr>
                            <w:rFonts w:ascii="Courier New" w:hAnsi="Courier New"/>
                            <w:spacing w:val="-14"/>
                            <w:sz w:val="18"/>
                          </w:rPr>
                          <w:t xml:space="preserve"> </w:t>
                        </w:r>
                        <w:r>
                          <w:rPr>
                            <w:rFonts w:ascii="Courier New" w:hAnsi="Courier New"/>
                            <w:sz w:val="18"/>
                          </w:rPr>
                          <w:t>Bundle?, rootKey: String?) {</w:t>
                        </w:r>
                      </w:p>
                      <w:p>
                        <w:pPr>
                          <w:pStyle w:val="Normal"/>
                          <w:spacing w:lineRule="auto" w:line="235" w:before="21" w:after="0"/>
                          <w:ind w:left="1533" w:right="840" w:hanging="216"/>
                          <w:rPr>
                            <w:rFonts w:ascii="Courier New" w:hAnsi="Courier New"/>
                            <w:sz w:val="18"/>
                          </w:rPr>
                        </w:pPr>
                        <w:r>
                          <w:rPr>
                            <w:rFonts w:ascii="Courier New" w:hAnsi="Courier New"/>
                            <w:spacing w:val="-2"/>
                            <w:sz w:val="18"/>
                          </w:rPr>
                          <w:t>setPreferencesFromResource(R.xml.preferences_settings, rootKey)</w:t>
                        </w:r>
                      </w:p>
                      <w:p>
                        <w:pPr>
                          <w:pStyle w:val="Normal"/>
                          <w:spacing w:before="17" w:after="0"/>
                          <w:ind w:left="1317" w:hanging="0"/>
                          <w:rPr>
                            <w:rFonts w:ascii="Courier New" w:hAnsi="Courier New"/>
                            <w:sz w:val="18"/>
                          </w:rPr>
                        </w:pPr>
                        <w:r>
                          <w:rPr>
                            <w:rFonts w:ascii="Courier New" w:hAnsi="Courier New"/>
                            <w:sz w:val="18"/>
                          </w:rPr>
                          <w:t>val</w:t>
                        </w:r>
                        <w:r>
                          <w:rPr>
                            <w:rFonts w:ascii="Courier New" w:hAnsi="Courier New"/>
                            <w:spacing w:val="-10"/>
                            <w:sz w:val="18"/>
                          </w:rPr>
                          <w:t xml:space="preserve"> </w:t>
                        </w:r>
                        <w:r>
                          <w:rPr>
                            <w:rFonts w:ascii="Courier New" w:hAnsi="Courier New"/>
                            <w:sz w:val="18"/>
                          </w:rPr>
                          <w:t>resultsPreference</w:t>
                        </w:r>
                        <w:r>
                          <w:rPr>
                            <w:rFonts w:ascii="Courier New" w:hAnsi="Courier New"/>
                            <w:spacing w:val="-10"/>
                            <w:sz w:val="18"/>
                          </w:rPr>
                          <w:t xml:space="preserve"> =</w:t>
                        </w:r>
                      </w:p>
                      <w:p>
                        <w:pPr>
                          <w:pStyle w:val="Normal"/>
                          <w:spacing w:lineRule="exact" w:line="202" w:before="76" w:after="0"/>
                          <w:ind w:left="1749" w:hanging="0"/>
                          <w:rPr>
                            <w:rFonts w:ascii="Courier New" w:hAnsi="Courier New"/>
                            <w:sz w:val="18"/>
                          </w:rPr>
                        </w:pPr>
                        <w:r>
                          <w:rPr>
                            <w:rFonts w:ascii="Courier New" w:hAnsi="Courier New"/>
                            <w:spacing w:val="-2"/>
                            <w:sz w:val="18"/>
                          </w:rPr>
                          <w:t>findPreference&lt;EditTextPreference&gt;</w:t>
                        </w:r>
                      </w:p>
                      <w:p>
                        <w:pPr>
                          <w:pStyle w:val="Normal"/>
                          <w:spacing w:lineRule="auto" w:line="259"/>
                          <w:ind w:left="1317" w:right="840" w:firstLine="648"/>
                          <w:rPr>
                            <w:rFonts w:ascii="Courier New" w:hAnsi="Courier New"/>
                            <w:sz w:val="18"/>
                          </w:rPr>
                        </w:pPr>
                        <w:r>
                          <w:rPr>
                            <w:rFonts w:ascii="Courier New" w:hAnsi="Courier New"/>
                            <w:spacing w:val="-2"/>
                            <w:sz w:val="18"/>
                          </w:rPr>
                          <w:t xml:space="preserve">(getString(R.string.preference_key_nr_results)) </w:t>
                        </w:r>
                        <w:r>
                          <w:rPr>
                            <w:rFonts w:ascii="Courier New" w:hAnsi="Courier New"/>
                            <w:sz w:val="18"/>
                          </w:rPr>
                          <w:t>val preferencesWrapper =</w:t>
                        </w:r>
                      </w:p>
                      <w:p>
                        <w:pPr>
                          <w:pStyle w:val="Normal"/>
                          <w:spacing w:lineRule="auto" w:line="235" w:before="61" w:after="0"/>
                          <w:ind w:left="2073" w:hanging="324"/>
                          <w:rPr>
                            <w:rFonts w:ascii="Courier New" w:hAnsi="Courier New"/>
                            <w:sz w:val="18"/>
                          </w:rPr>
                        </w:pPr>
                        <w:r>
                          <w:rPr>
                            <w:rFonts w:ascii="Courier New" w:hAnsi="Courier New"/>
                            <w:sz w:val="18"/>
                          </w:rPr>
                          <w:t xml:space="preserve">(requireActivity().application as </w:t>
                        </w:r>
                        <w:r>
                          <w:rPr>
                            <w:rFonts w:ascii="Courier New" w:hAnsi="Courier New"/>
                            <w:spacing w:val="-2"/>
                            <w:sz w:val="18"/>
                          </w:rPr>
                          <w:t>RemoteProviderApplication).preferencesWrapper</w:t>
                        </w:r>
                      </w:p>
                      <w:p>
                        <w:pPr>
                          <w:pStyle w:val="Normal"/>
                          <w:spacing w:lineRule="auto" w:line="235" w:before="20" w:after="0"/>
                          <w:ind w:left="1533" w:hanging="216"/>
                          <w:rPr>
                            <w:rFonts w:ascii="Courier New" w:hAnsi="Courier New"/>
                            <w:sz w:val="18"/>
                          </w:rPr>
                        </w:pPr>
                        <w:r>
                          <w:rPr>
                            <w:rFonts w:ascii="Courier New" w:hAnsi="Courier New"/>
                            <w:sz w:val="18"/>
                          </w:rPr>
                          <w:t xml:space="preserve">resultsPreference?.summary = </w:t>
                        </w:r>
                        <w:r>
                          <w:rPr>
                            <w:rFonts w:ascii="Courier New" w:hAnsi="Courier New"/>
                            <w:spacing w:val="-2"/>
                            <w:sz w:val="18"/>
                          </w:rPr>
                          <w:t>preferencesWrapper.getNumberOfResults().toString()</w:t>
                        </w:r>
                      </w:p>
                      <w:p>
                        <w:pPr>
                          <w:pStyle w:val="Normal"/>
                          <w:spacing w:before="6" w:after="0"/>
                          <w:rPr>
                            <w:rFonts w:ascii="Courier New" w:hAnsi="Courier New"/>
                            <w:sz w:val="19"/>
                          </w:rPr>
                        </w:pPr>
                        <w:r>
                          <w:rPr>
                            <w:rFonts w:ascii="Courier New" w:hAnsi="Courier New"/>
                            <w:sz w:val="19"/>
                          </w:rPr>
                        </w:r>
                      </w:p>
                      <w:p>
                        <w:pPr>
                          <w:pStyle w:val="Normal"/>
                          <w:spacing w:lineRule="atLeast" w:line="280"/>
                          <w:ind w:left="1749" w:right="686" w:hanging="432"/>
                          <w:rPr>
                            <w:rFonts w:ascii="Courier New" w:hAnsi="Courier New"/>
                            <w:sz w:val="18"/>
                          </w:rPr>
                        </w:pPr>
                        <w:r>
                          <w:rPr>
                            <w:rFonts w:ascii="Courier New" w:hAnsi="Courier New"/>
                            <w:sz w:val="18"/>
                          </w:rPr>
                          <w:t>resultsPreference?.onPreferenceChangeListener = Preference.OnPreferenceChangeListener</w:t>
                        </w:r>
                        <w:r>
                          <w:rPr>
                            <w:rFonts w:ascii="Courier New" w:hAnsi="Courier New"/>
                            <w:spacing w:val="-14"/>
                            <w:sz w:val="18"/>
                          </w:rPr>
                          <w:t xml:space="preserve"> </w:t>
                        </w:r>
                        <w:r>
                          <w:rPr>
                            <w:rFonts w:ascii="Courier New" w:hAnsi="Courier New"/>
                            <w:sz w:val="18"/>
                          </w:rPr>
                          <w:t>{</w:t>
                        </w:r>
                        <w:r>
                          <w:rPr>
                            <w:rFonts w:ascii="Courier New" w:hAnsi="Courier New"/>
                            <w:spacing w:val="-14"/>
                            <w:sz w:val="18"/>
                          </w:rPr>
                          <w:t xml:space="preserve"> </w:t>
                        </w:r>
                        <w:r>
                          <w:rPr>
                            <w:rFonts w:ascii="Courier New" w:hAnsi="Courier New"/>
                            <w:sz w:val="18"/>
                          </w:rPr>
                          <w:t>_,</w:t>
                        </w:r>
                        <w:r>
                          <w:rPr>
                            <w:rFonts w:ascii="Courier New" w:hAnsi="Courier New"/>
                            <w:spacing w:val="-14"/>
                            <w:sz w:val="18"/>
                          </w:rPr>
                          <w:t xml:space="preserve"> </w:t>
                        </w:r>
                        <w:r>
                          <w:rPr>
                            <w:rFonts w:ascii="Courier New" w:hAnsi="Courier New"/>
                            <w:sz w:val="18"/>
                          </w:rPr>
                          <w:t>newValue</w:t>
                        </w:r>
                      </w:p>
                      <w:p>
                        <w:pPr>
                          <w:pStyle w:val="Normal"/>
                          <w:spacing w:lineRule="exact" w:line="200"/>
                          <w:ind w:left="1965" w:hanging="0"/>
                          <w:rPr>
                            <w:rFonts w:ascii="Courier New" w:hAnsi="Courier New"/>
                            <w:sz w:val="18"/>
                          </w:rPr>
                        </w:pPr>
                        <w:r>
                          <w:rPr>
                            <w:rFonts w:ascii="Courier New" w:hAnsi="Courier New"/>
                            <w:spacing w:val="-2"/>
                            <w:sz w:val="18"/>
                          </w:rPr>
                          <w:t>-</w:t>
                        </w:r>
                        <w:r>
                          <w:rPr>
                            <w:rFonts w:ascii="Courier New" w:hAnsi="Courier New"/>
                            <w:spacing w:val="-10"/>
                            <w:sz w:val="18"/>
                          </w:rPr>
                          <w:t>&gt;</w:t>
                        </w:r>
                      </w:p>
                      <w:p>
                        <w:pPr>
                          <w:pStyle w:val="Normal"/>
                          <w:spacing w:lineRule="auto" w:line="324" w:before="16" w:after="0"/>
                          <w:ind w:left="2181" w:right="255" w:hanging="0"/>
                          <w:rPr>
                            <w:rFonts w:ascii="Courier New" w:hAnsi="Courier New"/>
                            <w:sz w:val="18"/>
                          </w:rPr>
                        </w:pPr>
                        <w:r>
                          <w:rPr>
                            <w:rFonts w:ascii="Courier New" w:hAnsi="Courier New"/>
                            <w:sz w:val="18"/>
                          </w:rPr>
                          <w:t>resultsPreference?.summary</w:t>
                        </w:r>
                        <w:r>
                          <w:rPr>
                            <w:rFonts w:ascii="Courier New" w:hAnsi="Courier New"/>
                            <w:spacing w:val="-20"/>
                            <w:sz w:val="18"/>
                          </w:rPr>
                          <w:t xml:space="preserve"> </w:t>
                        </w:r>
                        <w:r>
                          <w:rPr>
                            <w:rFonts w:ascii="Courier New" w:hAnsi="Courier New"/>
                            <w:sz w:val="18"/>
                          </w:rPr>
                          <w:t>=</w:t>
                        </w:r>
                        <w:r>
                          <w:rPr>
                            <w:rFonts w:ascii="Courier New" w:hAnsi="Courier New"/>
                            <w:spacing w:val="-20"/>
                            <w:sz w:val="18"/>
                          </w:rPr>
                          <w:t xml:space="preserve"> </w:t>
                        </w:r>
                        <w:r>
                          <w:rPr>
                            <w:rFonts w:ascii="Courier New" w:hAnsi="Courier New"/>
                            <w:sz w:val="18"/>
                          </w:rPr>
                          <w:t xml:space="preserve">newValue?.toString() </w:t>
                        </w:r>
                        <w:r>
                          <w:rPr>
                            <w:rFonts w:ascii="Courier New" w:hAnsi="Courier New"/>
                            <w:spacing w:val="-4"/>
                            <w:sz w:val="18"/>
                          </w:rPr>
                          <w:t>true</w:t>
                        </w:r>
                      </w:p>
                      <w:p>
                        <w:pPr>
                          <w:pStyle w:val="Normal"/>
                          <w:spacing w:before="1" w:after="0"/>
                          <w:ind w:left="1749"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7"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TextBody"/>
        <w:spacing w:before="12" w:after="0"/>
        <w:rPr>
          <w:sz w:val="7"/>
        </w:rPr>
      </w:pPr>
      <w:r>
        <w:rPr>
          <w:sz w:val="7"/>
        </w:rPr>
      </w:r>
    </w:p>
    <w:p>
      <w:pPr>
        <w:pStyle w:val="ListParagraph"/>
        <w:numPr>
          <w:ilvl w:val="0"/>
          <w:numId w:val="7"/>
        </w:numPr>
        <w:tabs>
          <w:tab w:val="clear" w:pos="720"/>
          <w:tab w:val="left" w:pos="1274" w:leader="none"/>
        </w:tabs>
        <w:spacing w:before="101" w:after="0"/>
        <w:ind w:left="1274" w:hanging="360"/>
        <w:jc w:val="left"/>
        <w:rPr>
          <w:sz w:val="20"/>
        </w:rPr>
      </w:pPr>
      <w:r>
        <w:rPr>
          <w:sz w:val="20"/>
        </w:rPr>
        <w:t>Insert</w:t>
      </w:r>
      <w:r>
        <w:rPr>
          <w:spacing w:val="-3"/>
          <w:sz w:val="20"/>
        </w:rPr>
        <w:t xml:space="preserve"> </w:t>
      </w:r>
      <w:r>
        <w:rPr>
          <w:sz w:val="20"/>
        </w:rPr>
        <w:t>the</w:t>
      </w:r>
      <w:r>
        <w:rPr>
          <w:spacing w:val="-3"/>
          <w:sz w:val="20"/>
        </w:rPr>
        <w:t xml:space="preserve"> </w:t>
      </w:r>
      <w:r>
        <w:rPr>
          <w:sz w:val="20"/>
        </w:rPr>
        <w:t>fragment</w:t>
      </w:r>
      <w:r>
        <w:rPr>
          <w:spacing w:val="-3"/>
          <w:sz w:val="20"/>
        </w:rPr>
        <w:t xml:space="preserve"> </w:t>
      </w:r>
      <w:r>
        <w:rPr>
          <w:sz w:val="20"/>
        </w:rPr>
        <w:t>in</w:t>
      </w:r>
      <w:r>
        <w:rPr>
          <w:spacing w:val="-3"/>
          <w:sz w:val="20"/>
        </w:rPr>
        <w:t xml:space="preserve"> </w:t>
      </w:r>
      <w:r>
        <w:rPr>
          <w:sz w:val="20"/>
        </w:rPr>
        <w:t>a</w:t>
      </w:r>
      <w:r>
        <w:rPr>
          <w:spacing w:val="-4"/>
          <w:sz w:val="20"/>
        </w:rPr>
        <w:t xml:space="preserve"> </w:t>
      </w:r>
      <w:r>
        <w:rPr>
          <w:sz w:val="20"/>
        </w:rPr>
        <w:t>new</w:t>
      </w:r>
      <w:r>
        <w:rPr>
          <w:spacing w:val="-3"/>
          <w:sz w:val="20"/>
        </w:rPr>
        <w:t xml:space="preserve"> </w:t>
      </w:r>
      <w:r>
        <w:rPr>
          <w:sz w:val="20"/>
        </w:rPr>
        <w:t>activity</w:t>
      </w:r>
      <w:r>
        <w:rPr>
          <w:spacing w:val="-4"/>
          <w:sz w:val="20"/>
        </w:rPr>
        <w:t xml:space="preserve"> </w:t>
      </w:r>
      <w:r>
        <w:rPr>
          <w:sz w:val="20"/>
        </w:rPr>
        <w:t>called</w:t>
      </w:r>
      <w:r>
        <w:rPr>
          <w:spacing w:val="-4"/>
          <w:sz w:val="20"/>
        </w:rPr>
        <w:t xml:space="preserve"> </w:t>
      </w:r>
      <w:r>
        <w:rPr>
          <w:rFonts w:ascii="Courier New" w:hAnsi="Courier New"/>
          <w:b/>
        </w:rPr>
        <w:t>SettingsActivity</w:t>
      </w:r>
      <w:r>
        <w:rPr>
          <w:sz w:val="20"/>
        </w:rPr>
        <w:t>,</w:t>
      </w:r>
      <w:r>
        <w:rPr>
          <w:spacing w:val="-3"/>
          <w:sz w:val="20"/>
        </w:rPr>
        <w:t xml:space="preserve"> </w:t>
      </w:r>
      <w:r>
        <w:rPr>
          <w:sz w:val="20"/>
        </w:rPr>
        <w:t>which</w:t>
      </w:r>
      <w:r>
        <w:rPr>
          <w:spacing w:val="-2"/>
          <w:sz w:val="20"/>
        </w:rPr>
        <w:t xml:space="preserve"> </w:t>
      </w:r>
      <w:r>
        <w:rPr>
          <w:spacing w:val="-4"/>
          <w:sz w:val="20"/>
        </w:rPr>
        <w:t>will</w:t>
      </w:r>
    </w:p>
    <w:p>
      <w:pPr>
        <w:pStyle w:val="Normal"/>
        <w:ind w:left="1274" w:hanging="0"/>
        <w:rPr>
          <w:sz w:val="20"/>
        </w:rPr>
      </w:pPr>
      <w:r>
        <w:rPr>
          <w:sz w:val="20"/>
        </w:rPr>
        <w:t>have</w:t>
      </w:r>
      <w:r>
        <w:rPr>
          <w:spacing w:val="-13"/>
          <w:sz w:val="20"/>
        </w:rPr>
        <w:t xml:space="preserve"> </w:t>
      </w:r>
      <w:r>
        <w:rPr>
          <w:rFonts w:ascii="Courier New" w:hAnsi="Courier New"/>
          <w:b/>
        </w:rPr>
        <w:t>activity_settings.xml</w:t>
      </w:r>
      <w:r>
        <w:rPr>
          <w:rFonts w:ascii="Courier New" w:hAnsi="Courier New"/>
          <w:b/>
          <w:spacing w:val="-80"/>
        </w:rPr>
        <w:t xml:space="preserve"> </w:t>
      </w:r>
      <w:r>
        <w:rPr>
          <w:sz w:val="20"/>
        </w:rPr>
        <w:t>as</w:t>
      </w:r>
      <w:r>
        <w:rPr>
          <w:spacing w:val="-7"/>
          <w:sz w:val="20"/>
        </w:rPr>
        <w:t xml:space="preserve"> </w:t>
      </w:r>
      <w:r>
        <w:rPr>
          <w:sz w:val="20"/>
        </w:rPr>
        <w:t>the</w:t>
      </w:r>
      <w:r>
        <w:rPr>
          <w:spacing w:val="-5"/>
          <w:sz w:val="20"/>
        </w:rPr>
        <w:t xml:space="preserve"> </w:t>
      </w:r>
      <w:r>
        <w:rPr>
          <w:spacing w:val="-2"/>
          <w:sz w:val="20"/>
        </w:rPr>
        <w:t>layout:</w:t>
      </w:r>
    </w:p>
    <w:p>
      <w:pPr>
        <w:pStyle w:val="TextBody"/>
        <w:spacing w:before="10" w:after="0"/>
        <w:rPr>
          <w:sz w:val="8"/>
        </w:rPr>
      </w:pPr>
      <w:r>
        <w:rPr>
          <w:sz w:val="8"/>
        </w:rPr>
        <mc:AlternateContent>
          <mc:Choice Requires="wpg">
            <w:drawing>
              <wp:anchor behindDoc="0" distT="0" distB="635" distL="0" distR="4445" simplePos="0" locked="0" layoutInCell="0" allowOverlap="1" relativeHeight="1861" wp14:anchorId="243E5BD4">
                <wp:simplePos x="0" y="0"/>
                <wp:positionH relativeFrom="page">
                  <wp:posOffset>1120140</wp:posOffset>
                </wp:positionH>
                <wp:positionV relativeFrom="paragraph">
                  <wp:posOffset>90805</wp:posOffset>
                </wp:positionV>
                <wp:extent cx="5074920" cy="1285875"/>
                <wp:effectExtent l="0" t="635" r="635" b="0"/>
                <wp:wrapTopAndBottom/>
                <wp:docPr id="1326" name="docshapegroup1040"/>
                <a:graphic xmlns:a="http://schemas.openxmlformats.org/drawingml/2006/main">
                  <a:graphicData uri="http://schemas.microsoft.com/office/word/2010/wordprocessingGroup">
                    <wpg:wgp>
                      <wpg:cNvGrpSpPr/>
                      <wpg:grpSpPr>
                        <a:xfrm>
                          <a:off x="0" y="0"/>
                          <a:ext cx="5074920" cy="1285920"/>
                          <a:chOff x="0" y="0"/>
                          <a:chExt cx="5074920" cy="1285920"/>
                        </a:xfrm>
                      </wpg:grpSpPr>
                      <wps:wsp>
                        <wps:cNvSpPr/>
                        <wps:spPr>
                          <a:xfrm>
                            <a:off x="0" y="6480"/>
                            <a:ext cx="5074920" cy="1273320"/>
                          </a:xfrm>
                          <a:prstGeom prst="rect">
                            <a:avLst/>
                          </a:prstGeom>
                          <a:solidFill>
                            <a:srgbClr val="f6f6f6"/>
                          </a:solidFill>
                          <a:ln w="0">
                            <a:noFill/>
                          </a:ln>
                        </wps:spPr>
                        <wps:style>
                          <a:lnRef idx="0"/>
                          <a:fillRef idx="0"/>
                          <a:effectRef idx="0"/>
                          <a:fontRef idx="minor"/>
                        </wps:style>
                        <wps:bodyPr/>
                      </wps:wsp>
                      <wps:wsp>
                        <wps:cNvSpPr/>
                        <wps:spPr>
                          <a:xfrm>
                            <a:off x="0" y="0"/>
                            <a:ext cx="5074920" cy="1285920"/>
                          </a:xfrm>
                          <a:custGeom>
                            <a:avLst/>
                            <a:gdLst>
                              <a:gd name="textAreaLeft" fmla="*/ 0 w 2877120"/>
                              <a:gd name="textAreaRight" fmla="*/ 2879280 w 2877120"/>
                              <a:gd name="textAreaTop" fmla="*/ 0 h 729000"/>
                              <a:gd name="textAreaBottom" fmla="*/ 731160 h 729000"/>
                            </a:gdLst>
                            <a:ahLst/>
                            <a:rect l="textAreaLeft" t="textAreaTop" r="textAreaRight" b="textAreaBottom"/>
                            <a:pathLst>
                              <a:path w="7992" h="2025">
                                <a:moveTo>
                                  <a:pt x="7992" y="2004"/>
                                </a:moveTo>
                                <a:lnTo>
                                  <a:pt x="0" y="2004"/>
                                </a:lnTo>
                                <a:lnTo>
                                  <a:pt x="0" y="2024"/>
                                </a:lnTo>
                                <a:lnTo>
                                  <a:pt x="7992" y="2024"/>
                                </a:lnTo>
                                <a:lnTo>
                                  <a:pt x="7992" y="200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26036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&lt;?xml</w:t>
                              </w:r>
                              <w:r>
                                <w:rPr>
                                  <w:rFonts w:ascii="Courier New" w:hAnsi="Courier New"/>
                                  <w:spacing w:val="-16"/>
                                  <w:sz w:val="18"/>
                                </w:rPr>
                                <w:t xml:space="preserve"> </w:t>
                              </w:r>
                              <w:r>
                                <w:rPr>
                                  <w:rFonts w:ascii="Courier New" w:hAnsi="Courier New"/>
                                  <w:sz w:val="18"/>
                                </w:rPr>
                                <w:t>version="1.0"</w:t>
                              </w:r>
                              <w:r>
                                <w:rPr>
                                  <w:rFonts w:ascii="Courier New" w:hAnsi="Courier New"/>
                                  <w:spacing w:val="-16"/>
                                  <w:sz w:val="18"/>
                                </w:rPr>
                                <w:t xml:space="preserve"> </w:t>
                              </w:r>
                              <w:r>
                                <w:rPr>
                                  <w:rFonts w:ascii="Courier New" w:hAnsi="Courier New"/>
                                  <w:sz w:val="18"/>
                                </w:rPr>
                                <w:t>encoding="utf-</w:t>
                              </w:r>
                              <w:r>
                                <w:rPr>
                                  <w:rFonts w:ascii="Courier New" w:hAnsi="Courier New"/>
                                  <w:spacing w:val="-4"/>
                                  <w:sz w:val="18"/>
                                </w:rPr>
                                <w:t>8"?&gt;</w:t>
                              </w:r>
                            </w:p>
                            <w:p>
                              <w:pPr>
                                <w:pStyle w:val="Normal"/>
                                <w:spacing w:lineRule="exact" w:line="202" w:before="76" w:after="0"/>
                                <w:ind w:left="453" w:hanging="0"/>
                                <w:rPr>
                                  <w:rFonts w:ascii="Courier New" w:hAnsi="Courier New"/>
                                  <w:sz w:val="18"/>
                                </w:rPr>
                              </w:pPr>
                              <w:r>
                                <w:rPr>
                                  <w:rFonts w:ascii="Courier New" w:hAnsi="Courier New"/>
                                  <w:sz w:val="18"/>
                                </w:rPr>
                                <w:t>&lt;fragment</w:t>
                              </w:r>
                              <w:r>
                                <w:rPr>
                                  <w:rFonts w:ascii="Courier New" w:hAnsi="Courier New"/>
                                  <w:spacing w:val="-9"/>
                                  <w:sz w:val="18"/>
                                </w:rPr>
                                <w:t xml:space="preserve"> </w:t>
                              </w:r>
                              <w:hyperlink r:id="rId389">
                                <w:r>
                                  <w:rPr>
                                    <w:rFonts w:ascii="Courier New" w:hAnsi="Courier New"/>
                                    <w:spacing w:val="-2"/>
                                    <w:sz w:val="18"/>
                                  </w:rPr>
                                  <w:t>xmlns:android="http://schemas.android.com</w:t>
                                </w:r>
                              </w:hyperlink>
                            </w:p>
                            <w:p>
                              <w:pPr>
                                <w:pStyle w:val="Normal"/>
                                <w:spacing w:lineRule="auto" w:line="259"/>
                                <w:ind w:left="885" w:hanging="216"/>
                                <w:rPr>
                                  <w:rFonts w:ascii="Courier New" w:hAnsi="Courier New"/>
                                  <w:sz w:val="18"/>
                                </w:rPr>
                              </w:pPr>
                              <w:r>
                                <w:rPr>
                                  <w:rFonts w:ascii="Courier New" w:hAnsi="Courier New"/>
                                  <w:spacing w:val="-2"/>
                                  <w:sz w:val="18"/>
                                </w:rPr>
                                <w:t>/apk/res/android" android:id="@+id/activity_settings_fragment_container"</w:t>
                              </w:r>
                            </w:p>
                            <w:p>
                              <w:pPr>
                                <w:pStyle w:val="Normal"/>
                                <w:spacing w:lineRule="exact" w:line="202" w:before="58" w:after="0"/>
                                <w:ind w:left="885" w:hanging="0"/>
                                <w:rPr>
                                  <w:rFonts w:ascii="Courier New" w:hAnsi="Courier New"/>
                                  <w:sz w:val="18"/>
                                </w:rPr>
                              </w:pPr>
                              <w:r>
                                <w:rPr>
                                  <w:rFonts w:ascii="Courier New" w:hAnsi="Courier New"/>
                                  <w:spacing w:val="-2"/>
                                  <w:sz w:val="18"/>
                                </w:rPr>
                                <w:t>class="com.android.testable.remote_media_provider</w:t>
                              </w:r>
                            </w:p>
                            <w:p>
                              <w:pPr>
                                <w:pStyle w:val="Normal"/>
                                <w:spacing w:lineRule="auto" w:line="259"/>
                                <w:ind w:left="885" w:right="2128" w:firstLine="216"/>
                                <w:rPr>
                                  <w:rFonts w:ascii="Courier New" w:hAnsi="Courier New"/>
                                  <w:sz w:val="18"/>
                                </w:rPr>
                              </w:pPr>
                              <w:r>
                                <w:rPr>
                                  <w:rFonts w:ascii="Courier New" w:hAnsi="Courier New"/>
                                  <w:spacing w:val="-2"/>
                                  <w:sz w:val="18"/>
                                </w:rPr>
                                <w:t>.SettingsFragment" android:layout_width="match_parent"</w:t>
                              </w:r>
                            </w:p>
                            <w:p>
                              <w:pPr>
                                <w:pStyle w:val="Normal"/>
                                <w:spacing w:before="57" w:after="0"/>
                                <w:ind w:left="885" w:hanging="0"/>
                                <w:rPr>
                                  <w:rFonts w:ascii="Courier New" w:hAnsi="Courier New"/>
                                  <w:sz w:val="18"/>
                                </w:rPr>
                              </w:pPr>
                              <w:r>
                                <w:rPr>
                                  <w:rFonts w:ascii="Courier New" w:hAnsi="Courier New"/>
                                  <w:spacing w:val="-2"/>
                                  <w:sz w:val="18"/>
                                </w:rPr>
                                <w:t>android:layout_height="match_parent"</w:t>
                              </w:r>
                              <w:r>
                                <w:rPr>
                                  <w:rFonts w:ascii="Courier New" w:hAnsi="Courier New"/>
                                  <w:spacing w:val="34"/>
                                  <w:sz w:val="18"/>
                                </w:rPr>
                                <w:t xml:space="preserve"> </w:t>
                              </w:r>
                              <w:r>
                                <w:rPr>
                                  <w:rFonts w:ascii="Courier New" w:hAnsi="Courier New"/>
                                  <w:spacing w:val="-5"/>
                                  <w:sz w:val="18"/>
                                </w:rPr>
                                <w:t>/&gt;</w:t>
                              </w:r>
                            </w:p>
                          </w:txbxContent>
                        </wps:txbx>
                        <wps:bodyPr lIns="0" rIns="0" tIns="0" bIns="0" anchor="t">
                          <a:noAutofit/>
                        </wps:bodyPr>
                      </wps:wsp>
                    </wpg:wgp>
                  </a:graphicData>
                </a:graphic>
              </wp:anchor>
            </w:drawing>
          </mc:Choice>
          <mc:Fallback>
            <w:pict>
              <v:group id="shape_0" alt="docshapegroup1040" style="position:absolute;margin-left:88.2pt;margin-top:7.15pt;width:399.6pt;height:101.25pt" coordorigin="1764,143" coordsize="7992,2025">
                <v:rect id="shape_0" path="m0,0l-2147483645,0l-2147483645,-2147483646l0,-2147483646xe" fillcolor="#f6f6f6" stroked="f" o:allowincell="f" style="position:absolute;left:1764;top:153;width:7991;height:200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3;width:7991;height:198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&lt;?xml</w:t>
                        </w:r>
                        <w:r>
                          <w:rPr>
                            <w:rFonts w:ascii="Courier New" w:hAnsi="Courier New"/>
                            <w:spacing w:val="-16"/>
                            <w:sz w:val="18"/>
                          </w:rPr>
                          <w:t xml:space="preserve"> </w:t>
                        </w:r>
                        <w:r>
                          <w:rPr>
                            <w:rFonts w:ascii="Courier New" w:hAnsi="Courier New"/>
                            <w:sz w:val="18"/>
                          </w:rPr>
                          <w:t>version="1.0"</w:t>
                        </w:r>
                        <w:r>
                          <w:rPr>
                            <w:rFonts w:ascii="Courier New" w:hAnsi="Courier New"/>
                            <w:spacing w:val="-16"/>
                            <w:sz w:val="18"/>
                          </w:rPr>
                          <w:t xml:space="preserve"> </w:t>
                        </w:r>
                        <w:r>
                          <w:rPr>
                            <w:rFonts w:ascii="Courier New" w:hAnsi="Courier New"/>
                            <w:sz w:val="18"/>
                          </w:rPr>
                          <w:t>encoding="utf-</w:t>
                        </w:r>
                        <w:r>
                          <w:rPr>
                            <w:rFonts w:ascii="Courier New" w:hAnsi="Courier New"/>
                            <w:spacing w:val="-4"/>
                            <w:sz w:val="18"/>
                          </w:rPr>
                          <w:t>8"?&gt;</w:t>
                        </w:r>
                      </w:p>
                      <w:p>
                        <w:pPr>
                          <w:pStyle w:val="Normal"/>
                          <w:spacing w:lineRule="exact" w:line="202" w:before="76" w:after="0"/>
                          <w:ind w:left="453" w:hanging="0"/>
                          <w:rPr>
                            <w:rFonts w:ascii="Courier New" w:hAnsi="Courier New"/>
                            <w:sz w:val="18"/>
                          </w:rPr>
                        </w:pPr>
                        <w:r>
                          <w:rPr>
                            <w:rFonts w:ascii="Courier New" w:hAnsi="Courier New"/>
                            <w:sz w:val="18"/>
                          </w:rPr>
                          <w:t>&lt;fragment</w:t>
                        </w:r>
                        <w:r>
                          <w:rPr>
                            <w:rFonts w:ascii="Courier New" w:hAnsi="Courier New"/>
                            <w:spacing w:val="-9"/>
                            <w:sz w:val="18"/>
                          </w:rPr>
                          <w:t xml:space="preserve"> </w:t>
                        </w:r>
                        <w:hyperlink r:id="rId390">
                          <w:r>
                            <w:rPr>
                              <w:rFonts w:ascii="Courier New" w:hAnsi="Courier New"/>
                              <w:spacing w:val="-2"/>
                              <w:sz w:val="18"/>
                            </w:rPr>
                            <w:t>xmlns:android="http://schemas.android.com</w:t>
                          </w:r>
                        </w:hyperlink>
                      </w:p>
                      <w:p>
                        <w:pPr>
                          <w:pStyle w:val="Normal"/>
                          <w:spacing w:lineRule="auto" w:line="259"/>
                          <w:ind w:left="885" w:hanging="216"/>
                          <w:rPr>
                            <w:rFonts w:ascii="Courier New" w:hAnsi="Courier New"/>
                            <w:sz w:val="18"/>
                          </w:rPr>
                        </w:pPr>
                        <w:r>
                          <w:rPr>
                            <w:rFonts w:ascii="Courier New" w:hAnsi="Courier New"/>
                            <w:spacing w:val="-2"/>
                            <w:sz w:val="18"/>
                          </w:rPr>
                          <w:t>/apk/res/android" android:id="@+id/activity_settings_fragment_container"</w:t>
                        </w:r>
                      </w:p>
                      <w:p>
                        <w:pPr>
                          <w:pStyle w:val="Normal"/>
                          <w:spacing w:lineRule="exact" w:line="202" w:before="58" w:after="0"/>
                          <w:ind w:left="885" w:hanging="0"/>
                          <w:rPr>
                            <w:rFonts w:ascii="Courier New" w:hAnsi="Courier New"/>
                            <w:sz w:val="18"/>
                          </w:rPr>
                        </w:pPr>
                        <w:r>
                          <w:rPr>
                            <w:rFonts w:ascii="Courier New" w:hAnsi="Courier New"/>
                            <w:spacing w:val="-2"/>
                            <w:sz w:val="18"/>
                          </w:rPr>
                          <w:t>class="com.android.testable.remote_media_provider</w:t>
                        </w:r>
                      </w:p>
                      <w:p>
                        <w:pPr>
                          <w:pStyle w:val="Normal"/>
                          <w:spacing w:lineRule="auto" w:line="259"/>
                          <w:ind w:left="885" w:right="2128" w:firstLine="216"/>
                          <w:rPr>
                            <w:rFonts w:ascii="Courier New" w:hAnsi="Courier New"/>
                            <w:sz w:val="18"/>
                          </w:rPr>
                        </w:pPr>
                        <w:r>
                          <w:rPr>
                            <w:rFonts w:ascii="Courier New" w:hAnsi="Courier New"/>
                            <w:spacing w:val="-2"/>
                            <w:sz w:val="18"/>
                          </w:rPr>
                          <w:t>.SettingsFragment" android:layout_width="match_parent"</w:t>
                        </w:r>
                      </w:p>
                      <w:p>
                        <w:pPr>
                          <w:pStyle w:val="Normal"/>
                          <w:spacing w:before="57" w:after="0"/>
                          <w:ind w:left="885" w:hanging="0"/>
                          <w:rPr>
                            <w:rFonts w:ascii="Courier New" w:hAnsi="Courier New"/>
                            <w:sz w:val="18"/>
                          </w:rPr>
                        </w:pPr>
                        <w:r>
                          <w:rPr>
                            <w:rFonts w:ascii="Courier New" w:hAnsi="Courier New"/>
                            <w:spacing w:val="-2"/>
                            <w:sz w:val="18"/>
                          </w:rPr>
                          <w:t>android:layout_height="match_parent"</w:t>
                        </w:r>
                        <w:r>
                          <w:rPr>
                            <w:rFonts w:ascii="Courier New" w:hAnsi="Courier New"/>
                            <w:spacing w:val="34"/>
                            <w:sz w:val="18"/>
                          </w:rPr>
                          <w:t xml:space="preserve"> </w:t>
                        </w:r>
                        <w:r>
                          <w:rPr>
                            <w:rFonts w:ascii="Courier New" w:hAnsi="Courier New"/>
                            <w:spacing w:val="-5"/>
                            <w:sz w:val="18"/>
                          </w:rPr>
                          <w:t>/&gt;</w:t>
                        </w:r>
                      </w:p>
                    </w:txbxContent>
                  </v:textbox>
                  <w10:wrap type="topAndBottom"/>
                </v:rect>
              </v:group>
            </w:pict>
          </mc:Fallback>
        </mc:AlternateContent>
      </w:r>
    </w:p>
    <w:p>
      <w:pPr>
        <w:pStyle w:val="ListParagraph"/>
        <w:numPr>
          <w:ilvl w:val="0"/>
          <w:numId w:val="7"/>
        </w:numPr>
        <w:tabs>
          <w:tab w:val="clear" w:pos="720"/>
          <w:tab w:val="left" w:pos="1274" w:leader="none"/>
        </w:tabs>
        <w:ind w:left="1274" w:hanging="360"/>
        <w:jc w:val="left"/>
        <w:rPr>
          <w:sz w:val="20"/>
        </w:rPr>
      </w:pPr>
      <w:r>
        <w:rPr>
          <w:sz w:val="20"/>
        </w:rPr>
        <w:t>The</w:t>
      </w:r>
      <w:r>
        <w:rPr>
          <w:spacing w:val="-7"/>
          <w:sz w:val="20"/>
        </w:rPr>
        <w:t xml:space="preserve"> </w:t>
      </w:r>
      <w:r>
        <w:rPr>
          <w:sz w:val="20"/>
        </w:rPr>
        <w:t>code</w:t>
      </w:r>
      <w:r>
        <w:rPr>
          <w:spacing w:val="-3"/>
          <w:sz w:val="20"/>
        </w:rPr>
        <w:t xml:space="preserve"> </w:t>
      </w:r>
      <w:r>
        <w:rPr>
          <w:sz w:val="20"/>
        </w:rPr>
        <w:t>inside</w:t>
      </w:r>
      <w:r>
        <w:rPr>
          <w:spacing w:val="-3"/>
          <w:sz w:val="20"/>
        </w:rPr>
        <w:t xml:space="preserve"> </w:t>
      </w:r>
      <w:r>
        <w:rPr>
          <w:rFonts w:ascii="Courier New" w:hAnsi="Courier New"/>
          <w:b/>
        </w:rPr>
        <w:t>SettingsActivity</w:t>
      </w:r>
      <w:r>
        <w:rPr>
          <w:rFonts w:ascii="Courier New" w:hAnsi="Courier New"/>
          <w:b/>
          <w:spacing w:val="-80"/>
        </w:rPr>
        <w:t xml:space="preserve"> </w:t>
      </w:r>
      <w:r>
        <w:rPr>
          <w:sz w:val="20"/>
        </w:rPr>
        <w:t>will</w:t>
      </w:r>
      <w:r>
        <w:rPr>
          <w:spacing w:val="-4"/>
          <w:sz w:val="20"/>
        </w:rPr>
        <w:t xml:space="preserve"> </w:t>
      </w:r>
      <w:r>
        <w:rPr>
          <w:sz w:val="20"/>
        </w:rPr>
        <w:t>be</w:t>
      </w:r>
      <w:r>
        <w:rPr>
          <w:spacing w:val="-3"/>
          <w:sz w:val="20"/>
        </w:rPr>
        <w:t xml:space="preserve"> </w:t>
      </w:r>
      <w:r>
        <w:rPr>
          <w:sz w:val="20"/>
        </w:rPr>
        <w:t>as</w:t>
      </w:r>
      <w:r>
        <w:rPr>
          <w:spacing w:val="-3"/>
          <w:sz w:val="20"/>
        </w:rPr>
        <w:t xml:space="preserve"> </w:t>
      </w:r>
      <w:r>
        <w:rPr>
          <w:spacing w:val="-2"/>
          <w:sz w:val="20"/>
        </w:rPr>
        <w:t>follows:</w:t>
      </w:r>
    </w:p>
    <w:p>
      <w:pPr>
        <w:pStyle w:val="TextBody"/>
        <w:spacing w:before="11" w:after="0"/>
        <w:rPr>
          <w:sz w:val="8"/>
        </w:rPr>
      </w:pPr>
      <w:r>
        <w:rPr>
          <w:sz w:val="8"/>
        </w:rPr>
        <mc:AlternateContent>
          <mc:Choice Requires="wpg">
            <w:drawing>
              <wp:anchor behindDoc="0" distT="0" distB="635" distL="0" distR="4445" simplePos="0" locked="0" layoutInCell="0" allowOverlap="1" relativeHeight="1863" wp14:anchorId="78AE8DC2">
                <wp:simplePos x="0" y="0"/>
                <wp:positionH relativeFrom="page">
                  <wp:posOffset>1120140</wp:posOffset>
                </wp:positionH>
                <wp:positionV relativeFrom="paragraph">
                  <wp:posOffset>90805</wp:posOffset>
                </wp:positionV>
                <wp:extent cx="5074920" cy="1285875"/>
                <wp:effectExtent l="0" t="635" r="635" b="0"/>
                <wp:wrapTopAndBottom/>
                <wp:docPr id="1328" name="docshapegroup1044"/>
                <a:graphic xmlns:a="http://schemas.openxmlformats.org/drawingml/2006/main">
                  <a:graphicData uri="http://schemas.microsoft.com/office/word/2010/wordprocessingGroup">
                    <wpg:wgp>
                      <wpg:cNvGrpSpPr/>
                      <wpg:grpSpPr>
                        <a:xfrm>
                          <a:off x="0" y="0"/>
                          <a:ext cx="5074920" cy="1285920"/>
                          <a:chOff x="0" y="0"/>
                          <a:chExt cx="5074920" cy="1285920"/>
                        </a:xfrm>
                      </wpg:grpSpPr>
                      <wps:wsp>
                        <wps:cNvSpPr/>
                        <wps:spPr>
                          <a:xfrm>
                            <a:off x="0" y="6480"/>
                            <a:ext cx="5074920" cy="1273320"/>
                          </a:xfrm>
                          <a:prstGeom prst="rect">
                            <a:avLst/>
                          </a:prstGeom>
                          <a:solidFill>
                            <a:srgbClr val="f6f6f6"/>
                          </a:solidFill>
                          <a:ln w="0">
                            <a:noFill/>
                          </a:ln>
                        </wps:spPr>
                        <wps:style>
                          <a:lnRef idx="0"/>
                          <a:fillRef idx="0"/>
                          <a:effectRef idx="0"/>
                          <a:fontRef idx="minor"/>
                        </wps:style>
                        <wps:bodyPr/>
                      </wps:wsp>
                      <wps:wsp>
                        <wps:cNvSpPr/>
                        <wps:spPr>
                          <a:xfrm>
                            <a:off x="0" y="0"/>
                            <a:ext cx="5074920" cy="1285920"/>
                          </a:xfrm>
                          <a:custGeom>
                            <a:avLst/>
                            <a:gdLst>
                              <a:gd name="textAreaLeft" fmla="*/ 0 w 2877120"/>
                              <a:gd name="textAreaRight" fmla="*/ 2879280 w 2877120"/>
                              <a:gd name="textAreaTop" fmla="*/ 0 h 729000"/>
                              <a:gd name="textAreaBottom" fmla="*/ 731160 h 729000"/>
                            </a:gdLst>
                            <a:ahLst/>
                            <a:rect l="textAreaLeft" t="textAreaTop" r="textAreaRight" b="textAreaBottom"/>
                            <a:pathLst>
                              <a:path w="7992" h="2025">
                                <a:moveTo>
                                  <a:pt x="7992" y="2004"/>
                                </a:moveTo>
                                <a:lnTo>
                                  <a:pt x="0" y="2004"/>
                                </a:lnTo>
                                <a:lnTo>
                                  <a:pt x="0" y="2024"/>
                                </a:lnTo>
                                <a:lnTo>
                                  <a:pt x="7992" y="2024"/>
                                </a:lnTo>
                                <a:lnTo>
                                  <a:pt x="7992" y="200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26036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class</w:t>
                              </w:r>
                              <w:r>
                                <w:rPr>
                                  <w:rFonts w:ascii="Courier New" w:hAnsi="Courier New"/>
                                  <w:spacing w:val="-11"/>
                                  <w:sz w:val="18"/>
                                </w:rPr>
                                <w:t xml:space="preserve"> </w:t>
                              </w:r>
                              <w:r>
                                <w:rPr>
                                  <w:rFonts w:ascii="Courier New" w:hAnsi="Courier New"/>
                                  <w:sz w:val="18"/>
                                </w:rPr>
                                <w:t>SettingsActivity</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AppCompatActivity()</w:t>
                              </w:r>
                              <w:r>
                                <w:rPr>
                                  <w:rFonts w:ascii="Courier New" w:hAnsi="Courier New"/>
                                  <w:spacing w:val="-10"/>
                                  <w:sz w:val="18"/>
                                </w:rPr>
                                <w:t xml:space="preserve"> {</w:t>
                              </w:r>
                            </w:p>
                            <w:p>
                              <w:pPr>
                                <w:pStyle w:val="Normal"/>
                                <w:rPr>
                                  <w:rFonts w:ascii="Courier New" w:hAnsi="Courier New"/>
                                  <w:sz w:val="20"/>
                                </w:rPr>
                              </w:pPr>
                              <w:r>
                                <w:rPr>
                                  <w:rFonts w:ascii="Courier New" w:hAnsi="Courier New"/>
                                  <w:sz w:val="20"/>
                                </w:rPr>
                              </w:r>
                            </w:p>
                            <w:p>
                              <w:pPr>
                                <w:pStyle w:val="Normal"/>
                                <w:spacing w:lineRule="auto" w:line="324" w:before="130" w:after="0"/>
                                <w:ind w:left="1317" w:right="1185" w:hanging="432"/>
                                <w:rPr>
                                  <w:rFonts w:ascii="Courier New" w:hAnsi="Courier New"/>
                                  <w:sz w:val="18"/>
                                </w:rPr>
                              </w:pPr>
                              <w:r>
                                <w:rPr>
                                  <w:rFonts w:ascii="Courier New" w:hAnsi="Courier New"/>
                                  <w:sz w:val="18"/>
                                </w:rPr>
                                <w:t>override</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onCreate(savedInstanceState:</w:t>
                              </w:r>
                              <w:r>
                                <w:rPr>
                                  <w:rFonts w:ascii="Courier New" w:hAnsi="Courier New"/>
                                  <w:spacing w:val="-10"/>
                                  <w:sz w:val="18"/>
                                </w:rPr>
                                <w:t xml:space="preserve"> </w:t>
                              </w:r>
                              <w:r>
                                <w:rPr>
                                  <w:rFonts w:ascii="Courier New" w:hAnsi="Courier New"/>
                                  <w:sz w:val="18"/>
                                </w:rPr>
                                <w:t>Bundle?)</w:t>
                              </w:r>
                              <w:r>
                                <w:rPr>
                                  <w:rFonts w:ascii="Courier New" w:hAnsi="Courier New"/>
                                  <w:spacing w:val="-10"/>
                                  <w:sz w:val="18"/>
                                </w:rPr>
                                <w:t xml:space="preserve"> </w:t>
                              </w:r>
                              <w:r>
                                <w:rPr>
                                  <w:rFonts w:ascii="Courier New" w:hAnsi="Courier New"/>
                                  <w:sz w:val="18"/>
                                </w:rPr>
                                <w:t xml:space="preserve">{ </w:t>
                              </w:r>
                              <w:r>
                                <w:rPr>
                                  <w:rFonts w:ascii="Courier New" w:hAnsi="Courier New"/>
                                  <w:spacing w:val="-2"/>
                                  <w:sz w:val="18"/>
                                </w:rPr>
                                <w:t>super.onCreate(savedInstanceState) setContentView(R.layout.activity_settings)</w:t>
                              </w:r>
                            </w:p>
                            <w:p>
                              <w:pPr>
                                <w:pStyle w:val="Normal"/>
                                <w:spacing w:before="2"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1044" style="position:absolute;margin-left:88.2pt;margin-top:7.15pt;width:399.6pt;height:101.25pt" coordorigin="1764,143" coordsize="7992,2025">
                <v:rect id="shape_0" path="m0,0l-2147483645,0l-2147483645,-2147483646l0,-2147483646xe" fillcolor="#f6f6f6" stroked="f" o:allowincell="f" style="position:absolute;left:1764;top:153;width:7991;height:200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3;width:7991;height:198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class</w:t>
                        </w:r>
                        <w:r>
                          <w:rPr>
                            <w:rFonts w:ascii="Courier New" w:hAnsi="Courier New"/>
                            <w:spacing w:val="-11"/>
                            <w:sz w:val="18"/>
                          </w:rPr>
                          <w:t xml:space="preserve"> </w:t>
                        </w:r>
                        <w:r>
                          <w:rPr>
                            <w:rFonts w:ascii="Courier New" w:hAnsi="Courier New"/>
                            <w:sz w:val="18"/>
                          </w:rPr>
                          <w:t>SettingsActivity</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AppCompatActivity()</w:t>
                        </w:r>
                        <w:r>
                          <w:rPr>
                            <w:rFonts w:ascii="Courier New" w:hAnsi="Courier New"/>
                            <w:spacing w:val="-10"/>
                            <w:sz w:val="18"/>
                          </w:rPr>
                          <w:t xml:space="preserve"> {</w:t>
                        </w:r>
                      </w:p>
                      <w:p>
                        <w:pPr>
                          <w:pStyle w:val="Normal"/>
                          <w:rPr>
                            <w:rFonts w:ascii="Courier New" w:hAnsi="Courier New"/>
                            <w:sz w:val="20"/>
                          </w:rPr>
                        </w:pPr>
                        <w:r>
                          <w:rPr>
                            <w:rFonts w:ascii="Courier New" w:hAnsi="Courier New"/>
                            <w:sz w:val="20"/>
                          </w:rPr>
                        </w:r>
                      </w:p>
                      <w:p>
                        <w:pPr>
                          <w:pStyle w:val="Normal"/>
                          <w:spacing w:lineRule="auto" w:line="324" w:before="130" w:after="0"/>
                          <w:ind w:left="1317" w:right="1185" w:hanging="432"/>
                          <w:rPr>
                            <w:rFonts w:ascii="Courier New" w:hAnsi="Courier New"/>
                            <w:sz w:val="18"/>
                          </w:rPr>
                        </w:pPr>
                        <w:r>
                          <w:rPr>
                            <w:rFonts w:ascii="Courier New" w:hAnsi="Courier New"/>
                            <w:sz w:val="18"/>
                          </w:rPr>
                          <w:t>override</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onCreate(savedInstanceState:</w:t>
                        </w:r>
                        <w:r>
                          <w:rPr>
                            <w:rFonts w:ascii="Courier New" w:hAnsi="Courier New"/>
                            <w:spacing w:val="-10"/>
                            <w:sz w:val="18"/>
                          </w:rPr>
                          <w:t xml:space="preserve"> </w:t>
                        </w:r>
                        <w:r>
                          <w:rPr>
                            <w:rFonts w:ascii="Courier New" w:hAnsi="Courier New"/>
                            <w:sz w:val="18"/>
                          </w:rPr>
                          <w:t>Bundle?)</w:t>
                        </w:r>
                        <w:r>
                          <w:rPr>
                            <w:rFonts w:ascii="Courier New" w:hAnsi="Courier New"/>
                            <w:spacing w:val="-10"/>
                            <w:sz w:val="18"/>
                          </w:rPr>
                          <w:t xml:space="preserve"> </w:t>
                        </w:r>
                        <w:r>
                          <w:rPr>
                            <w:rFonts w:ascii="Courier New" w:hAnsi="Courier New"/>
                            <w:sz w:val="18"/>
                          </w:rPr>
                          <w:t xml:space="preserve">{ </w:t>
                        </w:r>
                        <w:r>
                          <w:rPr>
                            <w:rFonts w:ascii="Courier New" w:hAnsi="Courier New"/>
                            <w:spacing w:val="-2"/>
                            <w:sz w:val="18"/>
                          </w:rPr>
                          <w:t>super.onCreate(savedInstanceState) setContentView(R.layout.activity_settings)</w:t>
                        </w:r>
                      </w:p>
                      <w:p>
                        <w:pPr>
                          <w:pStyle w:val="Normal"/>
                          <w:spacing w:before="2"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ListParagraph"/>
        <w:numPr>
          <w:ilvl w:val="0"/>
          <w:numId w:val="7"/>
        </w:numPr>
        <w:tabs>
          <w:tab w:val="clear" w:pos="720"/>
          <w:tab w:val="left" w:pos="1274" w:leader="none"/>
        </w:tabs>
        <w:ind w:left="1274" w:hanging="360"/>
        <w:jc w:val="left"/>
        <w:rPr>
          <w:sz w:val="20"/>
        </w:rPr>
      </w:pPr>
      <w:r>
        <w:rPr>
          <w:sz w:val="20"/>
        </w:rPr>
        <w:t>Add</w:t>
      </w:r>
      <w:r>
        <w:rPr>
          <w:spacing w:val="-11"/>
          <w:sz w:val="20"/>
        </w:rPr>
        <w:t xml:space="preserve"> </w:t>
      </w:r>
      <w:r>
        <w:rPr>
          <w:sz w:val="20"/>
        </w:rPr>
        <w:t>the</w:t>
      </w:r>
      <w:r>
        <w:rPr>
          <w:spacing w:val="-5"/>
          <w:sz w:val="20"/>
        </w:rPr>
        <w:t xml:space="preserve"> </w:t>
      </w:r>
      <w:r>
        <w:rPr>
          <w:sz w:val="20"/>
        </w:rPr>
        <w:t>activity</w:t>
      </w:r>
      <w:r>
        <w:rPr>
          <w:spacing w:val="-5"/>
          <w:sz w:val="20"/>
        </w:rPr>
        <w:t xml:space="preserve"> </w:t>
      </w:r>
      <w:r>
        <w:rPr>
          <w:sz w:val="20"/>
        </w:rPr>
        <w:t>to</w:t>
      </w:r>
      <w:r>
        <w:rPr>
          <w:spacing w:val="-5"/>
          <w:sz w:val="20"/>
        </w:rPr>
        <w:t xml:space="preserve"> </w:t>
      </w:r>
      <w:r>
        <w:rPr>
          <w:sz w:val="20"/>
        </w:rPr>
        <w:t>the</w:t>
      </w:r>
      <w:r>
        <w:rPr>
          <w:spacing w:val="-5"/>
          <w:sz w:val="20"/>
        </w:rPr>
        <w:t xml:space="preserve"> </w:t>
      </w:r>
      <w:r>
        <w:rPr>
          <w:rFonts w:ascii="Courier New" w:hAnsi="Courier New"/>
          <w:b/>
        </w:rPr>
        <w:t>AndroidManifest.xml</w:t>
      </w:r>
      <w:r>
        <w:rPr>
          <w:rFonts w:ascii="Courier New" w:hAnsi="Courier New"/>
          <w:b/>
          <w:spacing w:val="-80"/>
        </w:rPr>
        <w:t xml:space="preserve"> </w:t>
      </w:r>
      <w:r>
        <w:rPr>
          <w:spacing w:val="-4"/>
          <w:sz w:val="20"/>
        </w:rPr>
        <w:t>file:</w:t>
      </w:r>
    </w:p>
    <w:p>
      <w:pPr>
        <w:pStyle w:val="TextBody"/>
        <w:spacing w:before="11" w:after="0"/>
        <w:rPr>
          <w:sz w:val="8"/>
        </w:rPr>
      </w:pPr>
      <w:r>
        <w:rPr>
          <w:sz w:val="8"/>
        </w:rPr>
        <mc:AlternateContent>
          <mc:Choice Requires="wpg">
            <w:drawing>
              <wp:anchor behindDoc="0" distT="0" distB="635" distL="0" distR="4445" simplePos="0" locked="0" layoutInCell="0" allowOverlap="1" relativeHeight="1865" wp14:anchorId="0B01BB5F">
                <wp:simplePos x="0" y="0"/>
                <wp:positionH relativeFrom="page">
                  <wp:posOffset>1120140</wp:posOffset>
                </wp:positionH>
                <wp:positionV relativeFrom="paragraph">
                  <wp:posOffset>90805</wp:posOffset>
                </wp:positionV>
                <wp:extent cx="5074920" cy="219075"/>
                <wp:effectExtent l="0" t="635" r="635" b="0"/>
                <wp:wrapTopAndBottom/>
                <wp:docPr id="1330" name="docshapegroup1048"/>
                <a:graphic xmlns:a="http://schemas.openxmlformats.org/drawingml/2006/main">
                  <a:graphicData uri="http://schemas.microsoft.com/office/word/2010/wordprocessingGroup">
                    <wpg:wgp>
                      <wpg:cNvGrpSpPr/>
                      <wpg:grpSpPr>
                        <a:xfrm>
                          <a:off x="0" y="0"/>
                          <a:ext cx="5074920" cy="219240"/>
                          <a:chOff x="0" y="0"/>
                          <a:chExt cx="5074920" cy="219240"/>
                        </a:xfrm>
                      </wpg:grpSpPr>
                      <wps:wsp>
                        <wps:cNvSpPr/>
                        <wps:spPr>
                          <a:xfrm>
                            <a:off x="0" y="6480"/>
                            <a:ext cx="5074920" cy="206280"/>
                          </a:xfrm>
                          <a:prstGeom prst="rect">
                            <a:avLst/>
                          </a:prstGeom>
                          <a:solidFill>
                            <a:srgbClr val="f6f6f6"/>
                          </a:solidFill>
                          <a:ln w="0">
                            <a:noFill/>
                          </a:ln>
                        </wps:spPr>
                        <wps:style>
                          <a:lnRef idx="0"/>
                          <a:fillRef idx="0"/>
                          <a:effectRef idx="0"/>
                          <a:fontRef idx="minor"/>
                        </wps:style>
                        <wps:bodyPr/>
                      </wps:wsp>
                      <wps:wsp>
                        <wps:cNvSpPr/>
                        <wps:spPr>
                          <a:xfrm>
                            <a:off x="0" y="0"/>
                            <a:ext cx="5074920" cy="219240"/>
                          </a:xfrm>
                          <a:custGeom>
                            <a:avLst/>
                            <a:gdLst>
                              <a:gd name="textAreaLeft" fmla="*/ 0 w 2877120"/>
                              <a:gd name="textAreaRight" fmla="*/ 2879280 w 2877120"/>
                              <a:gd name="textAreaTop" fmla="*/ 0 h 124200"/>
                              <a:gd name="textAreaBottom" fmla="*/ 126360 h 124200"/>
                            </a:gdLst>
                            <a:ahLst/>
                            <a:rect l="textAreaLeft" t="textAreaTop" r="textAreaRight" b="textAreaBottom"/>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9368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&lt;activity</w:t>
                              </w:r>
                              <w:r>
                                <w:rPr>
                                  <w:rFonts w:ascii="Courier New" w:hAnsi="Courier New"/>
                                  <w:spacing w:val="-23"/>
                                  <w:sz w:val="18"/>
                                </w:rPr>
                                <w:t xml:space="preserve"> </w:t>
                              </w:r>
                              <w:r>
                                <w:rPr>
                                  <w:rFonts w:ascii="Courier New" w:hAnsi="Courier New"/>
                                  <w:sz w:val="18"/>
                                </w:rPr>
                                <w:t>android:name=".SettingsActivity"</w:t>
                              </w:r>
                              <w:r>
                                <w:rPr>
                                  <w:rFonts w:ascii="Courier New" w:hAnsi="Courier New"/>
                                  <w:spacing w:val="-20"/>
                                  <w:sz w:val="18"/>
                                </w:rPr>
                                <w:t xml:space="preserve"> </w:t>
                              </w:r>
                              <w:r>
                                <w:rPr>
                                  <w:rFonts w:ascii="Courier New" w:hAnsi="Courier New"/>
                                  <w:spacing w:val="-5"/>
                                  <w:sz w:val="18"/>
                                </w:rPr>
                                <w:t>/&gt;</w:t>
                              </w:r>
                            </w:p>
                          </w:txbxContent>
                        </wps:txbx>
                        <wps:bodyPr lIns="0" rIns="0" tIns="0" bIns="0" anchor="t">
                          <a:noAutofit/>
                        </wps:bodyPr>
                      </wps:wsp>
                    </wpg:wgp>
                  </a:graphicData>
                </a:graphic>
              </wp:anchor>
            </w:drawing>
          </mc:Choice>
          <mc:Fallback>
            <w:pict>
              <v:group id="shape_0" alt="docshapegroup1048" style="position:absolute;margin-left:88.2pt;margin-top:7.15pt;width:399.6pt;height:17.25pt" coordorigin="1764,143" coordsize="7992,345">
                <v:rect id="shape_0" path="m0,0l-2147483645,0l-2147483645,-2147483646l0,-2147483646xe" fillcolor="#f6f6f6" stroked="f" o:allowincell="f" style="position:absolute;left:1764;top:153;width:7991;height:32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3;width:7991;height:30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&lt;activity</w:t>
                        </w:r>
                        <w:r>
                          <w:rPr>
                            <w:rFonts w:ascii="Courier New" w:hAnsi="Courier New"/>
                            <w:spacing w:val="-23"/>
                            <w:sz w:val="18"/>
                          </w:rPr>
                          <w:t xml:space="preserve"> </w:t>
                        </w:r>
                        <w:r>
                          <w:rPr>
                            <w:rFonts w:ascii="Courier New" w:hAnsi="Courier New"/>
                            <w:sz w:val="18"/>
                          </w:rPr>
                          <w:t>android:name=".SettingsActivity"</w:t>
                        </w:r>
                        <w:r>
                          <w:rPr>
                            <w:rFonts w:ascii="Courier New" w:hAnsi="Courier New"/>
                            <w:spacing w:val="-20"/>
                            <w:sz w:val="18"/>
                          </w:rPr>
                          <w:t xml:space="preserve"> </w:t>
                        </w:r>
                        <w:r>
                          <w:rPr>
                            <w:rFonts w:ascii="Courier New" w:hAnsi="Courier New"/>
                            <w:spacing w:val="-5"/>
                            <w:sz w:val="18"/>
                          </w:rPr>
                          <w:t>/&gt;</w:t>
                        </w:r>
                      </w:p>
                    </w:txbxContent>
                  </v:textbox>
                  <w10:wrap type="topAndBottom"/>
                </v:rect>
              </v:group>
            </w:pict>
          </mc:Fallback>
        </mc:AlternateContent>
      </w:r>
    </w:p>
    <w:p>
      <w:pPr>
        <w:pStyle w:val="ListParagraph"/>
        <w:numPr>
          <w:ilvl w:val="0"/>
          <w:numId w:val="7"/>
        </w:numPr>
        <w:tabs>
          <w:tab w:val="clear" w:pos="720"/>
          <w:tab w:val="left" w:pos="1274" w:leader="none"/>
        </w:tabs>
        <w:ind w:left="1274" w:hanging="360"/>
        <w:jc w:val="left"/>
        <w:rPr>
          <w:sz w:val="20"/>
        </w:rPr>
      </w:pPr>
      <w:r>
        <w:rPr>
          <w:sz w:val="20"/>
        </w:rPr>
        <w:t>Finally,</w:t>
      </w:r>
      <w:r>
        <w:rPr>
          <w:spacing w:val="-10"/>
          <w:sz w:val="20"/>
        </w:rPr>
        <w:t xml:space="preserve"> </w:t>
      </w:r>
      <w:r>
        <w:rPr>
          <w:sz w:val="20"/>
        </w:rPr>
        <w:t>start</w:t>
      </w:r>
      <w:r>
        <w:rPr>
          <w:spacing w:val="-3"/>
          <w:sz w:val="20"/>
        </w:rPr>
        <w:t xml:space="preserve"> </w:t>
      </w:r>
      <w:r>
        <w:rPr>
          <w:sz w:val="20"/>
        </w:rPr>
        <w:t>it</w:t>
      </w:r>
      <w:r>
        <w:rPr>
          <w:spacing w:val="-3"/>
          <w:sz w:val="20"/>
        </w:rPr>
        <w:t xml:space="preserve"> </w:t>
      </w:r>
      <w:r>
        <w:rPr>
          <w:sz w:val="20"/>
        </w:rPr>
        <w:t>from</w:t>
      </w:r>
      <w:r>
        <w:rPr>
          <w:spacing w:val="-3"/>
          <w:sz w:val="20"/>
        </w:rPr>
        <w:t xml:space="preserve"> </w:t>
      </w:r>
      <w:r>
        <w:rPr>
          <w:rFonts w:ascii="Courier New" w:hAnsi="Courier New"/>
          <w:b/>
        </w:rPr>
        <w:t>MainActivity</w:t>
      </w:r>
      <w:r>
        <w:rPr>
          <w:rFonts w:ascii="Courier New" w:hAnsi="Courier New"/>
          <w:b/>
          <w:spacing w:val="-80"/>
        </w:rPr>
        <w:t xml:space="preserve"> </w:t>
      </w:r>
      <w:r>
        <w:rPr>
          <w:sz w:val="20"/>
        </w:rPr>
        <w:t>when</w:t>
      </w:r>
      <w:r>
        <w:rPr>
          <w:spacing w:val="-3"/>
          <w:sz w:val="20"/>
        </w:rPr>
        <w:t xml:space="preserve"> </w:t>
      </w:r>
      <w:r>
        <w:rPr>
          <w:sz w:val="20"/>
        </w:rPr>
        <w:t>the</w:t>
      </w:r>
      <w:r>
        <w:rPr>
          <w:spacing w:val="-4"/>
          <w:sz w:val="20"/>
        </w:rPr>
        <w:t xml:space="preserve"> </w:t>
      </w:r>
      <w:r>
        <w:rPr>
          <w:rFonts w:ascii="Courier New" w:hAnsi="Courier New"/>
          <w:b/>
        </w:rPr>
        <w:t>Settings</w:t>
      </w:r>
      <w:r>
        <w:rPr>
          <w:rFonts w:ascii="Courier New" w:hAnsi="Courier New"/>
          <w:b/>
          <w:spacing w:val="-80"/>
        </w:rPr>
        <w:t xml:space="preserve"> </w:t>
      </w:r>
      <w:r>
        <w:rPr>
          <w:sz w:val="20"/>
        </w:rPr>
        <w:t>option</w:t>
      </w:r>
      <w:r>
        <w:rPr>
          <w:spacing w:val="-3"/>
          <w:sz w:val="20"/>
        </w:rPr>
        <w:t xml:space="preserve"> </w:t>
      </w:r>
      <w:r>
        <w:rPr>
          <w:sz w:val="20"/>
        </w:rPr>
        <w:t>is</w:t>
      </w:r>
      <w:r>
        <w:rPr>
          <w:spacing w:val="-3"/>
          <w:sz w:val="20"/>
        </w:rPr>
        <w:t xml:space="preserve"> </w:t>
      </w:r>
      <w:r>
        <w:rPr>
          <w:spacing w:val="-2"/>
          <w:sz w:val="20"/>
        </w:rPr>
        <w:t>selected:</w:t>
      </w:r>
    </w:p>
    <w:p>
      <w:pPr>
        <w:sectPr>
          <w:headerReference w:type="even" r:id="rId391"/>
          <w:headerReference w:type="default" r:id="rId392"/>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1" w:after="0"/>
        <w:rPr>
          <w:sz w:val="8"/>
        </w:rPr>
      </w:pPr>
      <w:r>
        <w:rPr>
          <w:sz w:val="8"/>
        </w:rPr>
        <mc:AlternateContent>
          <mc:Choice Requires="wpg">
            <w:drawing>
              <wp:anchor behindDoc="0" distT="0" distB="635" distL="0" distR="4445" simplePos="0" locked="0" layoutInCell="0" allowOverlap="1" relativeHeight="1867" wp14:anchorId="64C3775D">
                <wp:simplePos x="0" y="0"/>
                <wp:positionH relativeFrom="page">
                  <wp:posOffset>1120140</wp:posOffset>
                </wp:positionH>
                <wp:positionV relativeFrom="paragraph">
                  <wp:posOffset>90805</wp:posOffset>
                </wp:positionV>
                <wp:extent cx="5074920" cy="2441575"/>
                <wp:effectExtent l="0" t="635" r="635" b="0"/>
                <wp:wrapTopAndBottom/>
                <wp:docPr id="1332" name="docshapegroup1052"/>
                <a:graphic xmlns:a="http://schemas.openxmlformats.org/drawingml/2006/main">
                  <a:graphicData uri="http://schemas.microsoft.com/office/word/2010/wordprocessingGroup">
                    <wpg:wgp>
                      <wpg:cNvGrpSpPr/>
                      <wpg:grpSpPr>
                        <a:xfrm>
                          <a:off x="0" y="0"/>
                          <a:ext cx="5074920" cy="2441520"/>
                          <a:chOff x="0" y="0"/>
                          <a:chExt cx="5074920" cy="2441520"/>
                        </a:xfrm>
                      </wpg:grpSpPr>
                      <wps:wsp>
                        <wps:cNvSpPr/>
                        <wps:spPr>
                          <a:xfrm>
                            <a:off x="0" y="6480"/>
                            <a:ext cx="5074920" cy="2428920"/>
                          </a:xfrm>
                          <a:prstGeom prst="rect">
                            <a:avLst/>
                          </a:prstGeom>
                          <a:solidFill>
                            <a:srgbClr val="f6f6f6"/>
                          </a:solidFill>
                          <a:ln w="0">
                            <a:noFill/>
                          </a:ln>
                        </wps:spPr>
                        <wps:style>
                          <a:lnRef idx="0"/>
                          <a:fillRef idx="0"/>
                          <a:effectRef idx="0"/>
                          <a:fontRef idx="minor"/>
                        </wps:style>
                        <wps:bodyPr/>
                      </wps:wsp>
                      <wps:wsp>
                        <wps:cNvSpPr/>
                        <wps:spPr>
                          <a:xfrm>
                            <a:off x="0" y="0"/>
                            <a:ext cx="5074920" cy="2441520"/>
                          </a:xfrm>
                          <a:custGeom>
                            <a:avLst/>
                            <a:gdLst>
                              <a:gd name="textAreaLeft" fmla="*/ 0 w 2877120"/>
                              <a:gd name="textAreaRight" fmla="*/ 2879280 w 2877120"/>
                              <a:gd name="textAreaTop" fmla="*/ 0 h 1384200"/>
                              <a:gd name="textAreaBottom" fmla="*/ 1386360 h 1384200"/>
                            </a:gdLst>
                            <a:ahLst/>
                            <a:rect l="textAreaLeft" t="textAreaTop" r="textAreaRight" b="textAreaBottom"/>
                            <a:pathLst>
                              <a:path w="7992" h="3845">
                                <a:moveTo>
                                  <a:pt x="7992" y="3824"/>
                                </a:moveTo>
                                <a:lnTo>
                                  <a:pt x="0" y="3824"/>
                                </a:lnTo>
                                <a:lnTo>
                                  <a:pt x="0" y="3844"/>
                                </a:lnTo>
                                <a:lnTo>
                                  <a:pt x="7992" y="3844"/>
                                </a:lnTo>
                                <a:lnTo>
                                  <a:pt x="7992" y="38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2416320"/>
                          </a:xfrm>
                          <a:prstGeom prst="rect">
                            <a:avLst/>
                          </a:prstGeom>
                          <a:noFill/>
                          <a:ln w="0">
                            <a:noFill/>
                          </a:ln>
                        </wps:spPr>
                        <wps:style>
                          <a:lnRef idx="0"/>
                          <a:fillRef idx="0"/>
                          <a:effectRef idx="0"/>
                          <a:fontRef idx="minor"/>
                        </wps:style>
                        <wps:txbx>
                          <w:txbxContent>
                            <w:p>
                              <w:pPr>
                                <w:pStyle w:val="Normal"/>
                                <w:spacing w:before="40" w:after="0"/>
                                <w:ind w:left="885" w:hanging="0"/>
                                <w:rPr>
                                  <w:rFonts w:ascii="Courier New" w:hAnsi="Courier New"/>
                                  <w:sz w:val="18"/>
                                </w:rPr>
                              </w:pPr>
                              <w:r>
                                <w:rPr>
                                  <w:rFonts w:ascii="Courier New" w:hAnsi="Courier New"/>
                                  <w:sz w:val="18"/>
                                </w:rPr>
                                <w:t>override</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onCreateOptionsMenu(menu:</w:t>
                              </w:r>
                              <w:r>
                                <w:rPr>
                                  <w:rFonts w:ascii="Courier New" w:hAnsi="Courier New"/>
                                  <w:spacing w:val="-10"/>
                                  <w:sz w:val="18"/>
                                </w:rPr>
                                <w:t xml:space="preserve"> </w:t>
                              </w:r>
                              <w:r>
                                <w:rPr>
                                  <w:rFonts w:ascii="Courier New" w:hAnsi="Courier New"/>
                                  <w:sz w:val="18"/>
                                </w:rPr>
                                <w:t>Menu?):</w:t>
                              </w:r>
                              <w:r>
                                <w:rPr>
                                  <w:rFonts w:ascii="Courier New" w:hAnsi="Courier New"/>
                                  <w:spacing w:val="-10"/>
                                  <w:sz w:val="18"/>
                                </w:rPr>
                                <w:t xml:space="preserve"> </w:t>
                              </w:r>
                              <w:r>
                                <w:rPr>
                                  <w:rFonts w:ascii="Courier New" w:hAnsi="Courier New"/>
                                  <w:sz w:val="18"/>
                                </w:rPr>
                                <w:t>Boolean</w:t>
                              </w:r>
                              <w:r>
                                <w:rPr>
                                  <w:rFonts w:ascii="Courier New" w:hAnsi="Courier New"/>
                                  <w:spacing w:val="-10"/>
                                  <w:sz w:val="18"/>
                                </w:rPr>
                                <w:t xml:space="preserve"> {</w:t>
                              </w:r>
                            </w:p>
                            <w:p>
                              <w:pPr>
                                <w:pStyle w:val="Normal"/>
                                <w:spacing w:before="76" w:after="0"/>
                                <w:ind w:left="1317" w:hanging="0"/>
                                <w:rPr>
                                  <w:rFonts w:ascii="Courier New" w:hAnsi="Courier New"/>
                                  <w:sz w:val="18"/>
                                </w:rPr>
                              </w:pPr>
                              <w:r>
                                <w:rPr>
                                  <w:rFonts w:ascii="Courier New" w:hAnsi="Courier New"/>
                                  <w:w w:val="90"/>
                                  <w:sz w:val="18"/>
                                </w:rPr>
                                <w:t>menuInflater.inflate(R.menu.menu_main,</w:t>
                              </w:r>
                              <w:r>
                                <w:rPr>
                                  <w:rFonts w:ascii="Courier New" w:hAnsi="Courier New"/>
                                  <w:spacing w:val="72"/>
                                  <w:w w:val="150"/>
                                  <w:sz w:val="18"/>
                                </w:rPr>
                                <w:t xml:space="preserve"> </w:t>
                              </w:r>
                              <w:r>
                                <w:rPr>
                                  <w:rFonts w:ascii="Courier New" w:hAnsi="Courier New"/>
                                  <w:spacing w:val="-2"/>
                                  <w:sz w:val="18"/>
                                </w:rPr>
                                <w:t>menu)</w:t>
                              </w:r>
                            </w:p>
                            <w:p>
                              <w:pPr>
                                <w:pStyle w:val="Normal"/>
                                <w:spacing w:before="76" w:after="0"/>
                                <w:ind w:left="1317" w:hanging="0"/>
                                <w:rPr>
                                  <w:rFonts w:ascii="Courier New" w:hAnsi="Courier New"/>
                                  <w:sz w:val="18"/>
                                </w:rPr>
                              </w:pPr>
                              <w:r>
                                <w:rPr>
                                  <w:rFonts w:ascii="Courier New" w:hAnsi="Courier New"/>
                                  <w:sz w:val="18"/>
                                </w:rPr>
                                <w:t>return</w:t>
                              </w:r>
                              <w:r>
                                <w:rPr>
                                  <w:rFonts w:ascii="Courier New" w:hAnsi="Courier New"/>
                                  <w:spacing w:val="-6"/>
                                  <w:sz w:val="18"/>
                                </w:rPr>
                                <w:t xml:space="preserve"> </w:t>
                              </w:r>
                              <w:r>
                                <w:rPr>
                                  <w:rFonts w:ascii="Courier New" w:hAnsi="Courier New"/>
                                  <w:spacing w:val="-4"/>
                                  <w:sz w:val="18"/>
                                </w:rPr>
                                <w:t>true</w:t>
                              </w:r>
                            </w:p>
                            <w:p>
                              <w:pPr>
                                <w:pStyle w:val="Normal"/>
                                <w:spacing w:before="7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1317" w:hanging="432"/>
                                <w:rPr>
                                  <w:rFonts w:ascii="Courier New" w:hAnsi="Courier New"/>
                                  <w:sz w:val="18"/>
                                </w:rPr>
                              </w:pPr>
                              <w:r>
                                <w:rPr>
                                  <w:rFonts w:ascii="Courier New" w:hAnsi="Courier New"/>
                                  <w:sz w:val="18"/>
                                </w:rPr>
                                <w:t>override</w:t>
                              </w:r>
                              <w:r>
                                <w:rPr>
                                  <w:rFonts w:ascii="Courier New" w:hAnsi="Courier New"/>
                                  <w:spacing w:val="-8"/>
                                  <w:sz w:val="18"/>
                                </w:rPr>
                                <w:t xml:space="preserve"> </w:t>
                              </w:r>
                              <w:r>
                                <w:rPr>
                                  <w:rFonts w:ascii="Courier New" w:hAnsi="Courier New"/>
                                  <w:sz w:val="18"/>
                                </w:rPr>
                                <w:t>fun</w:t>
                              </w:r>
                              <w:r>
                                <w:rPr>
                                  <w:rFonts w:ascii="Courier New" w:hAnsi="Courier New"/>
                                  <w:spacing w:val="-8"/>
                                  <w:sz w:val="18"/>
                                </w:rPr>
                                <w:t xml:space="preserve"> </w:t>
                              </w:r>
                              <w:r>
                                <w:rPr>
                                  <w:rFonts w:ascii="Courier New" w:hAnsi="Courier New"/>
                                  <w:sz w:val="18"/>
                                </w:rPr>
                                <w:t>onOptionsItemSelected(item:</w:t>
                              </w:r>
                              <w:r>
                                <w:rPr>
                                  <w:rFonts w:ascii="Courier New" w:hAnsi="Courier New"/>
                                  <w:spacing w:val="-8"/>
                                  <w:sz w:val="18"/>
                                </w:rPr>
                                <w:t xml:space="preserve"> </w:t>
                              </w:r>
                              <w:r>
                                <w:rPr>
                                  <w:rFonts w:ascii="Courier New" w:hAnsi="Courier New"/>
                                  <w:sz w:val="18"/>
                                </w:rPr>
                                <w:t>MenuItem):</w:t>
                              </w:r>
                              <w:r>
                                <w:rPr>
                                  <w:rFonts w:ascii="Courier New" w:hAnsi="Courier New"/>
                                  <w:spacing w:val="-8"/>
                                  <w:sz w:val="18"/>
                                </w:rPr>
                                <w:t xml:space="preserve"> </w:t>
                              </w:r>
                              <w:r>
                                <w:rPr>
                                  <w:rFonts w:ascii="Courier New" w:hAnsi="Courier New"/>
                                  <w:sz w:val="18"/>
                                </w:rPr>
                                <w:t>Boolean</w:t>
                              </w:r>
                              <w:r>
                                <w:rPr>
                                  <w:rFonts w:ascii="Courier New" w:hAnsi="Courier New"/>
                                  <w:spacing w:val="-8"/>
                                  <w:sz w:val="18"/>
                                </w:rPr>
                                <w:t xml:space="preserve"> </w:t>
                              </w:r>
                              <w:r>
                                <w:rPr>
                                  <w:rFonts w:ascii="Courier New" w:hAnsi="Courier New"/>
                                  <w:sz w:val="18"/>
                                </w:rPr>
                                <w:t>{ return when (item.itemId) {</w:t>
                              </w:r>
                            </w:p>
                            <w:p>
                              <w:pPr>
                                <w:pStyle w:val="Normal"/>
                                <w:spacing w:before="1" w:after="0"/>
                                <w:ind w:left="1749" w:hanging="0"/>
                                <w:rPr>
                                  <w:rFonts w:ascii="Courier New" w:hAnsi="Courier New"/>
                                  <w:sz w:val="18"/>
                                </w:rPr>
                              </w:pPr>
                              <w:r>
                                <w:rPr>
                                  <w:rFonts w:ascii="Courier New" w:hAnsi="Courier New"/>
                                  <w:sz w:val="18"/>
                                </w:rPr>
                                <w:t>R.id.menu_item_settings</w:t>
                              </w:r>
                              <w:r>
                                <w:rPr>
                                  <w:rFonts w:ascii="Courier New" w:hAnsi="Courier New"/>
                                  <w:spacing w:val="-13"/>
                                  <w:sz w:val="18"/>
                                </w:rPr>
                                <w:t xml:space="preserve"> </w:t>
                              </w:r>
                              <w:r>
                                <w:rPr>
                                  <w:rFonts w:ascii="Courier New" w:hAnsi="Courier New"/>
                                  <w:sz w:val="18"/>
                                </w:rPr>
                                <w:t>-&gt;</w:t>
                              </w:r>
                              <w:r>
                                <w:rPr>
                                  <w:rFonts w:ascii="Courier New" w:hAnsi="Courier New"/>
                                  <w:spacing w:val="-12"/>
                                  <w:sz w:val="18"/>
                                </w:rPr>
                                <w:t xml:space="preserve"> </w:t>
                              </w:r>
                              <w:r>
                                <w:rPr>
                                  <w:rFonts w:ascii="Courier New" w:hAnsi="Courier New"/>
                                  <w:spacing w:val="-10"/>
                                  <w:sz w:val="18"/>
                                </w:rPr>
                                <w:t>{</w:t>
                              </w:r>
                            </w:p>
                            <w:p>
                              <w:pPr>
                                <w:pStyle w:val="Normal"/>
                                <w:spacing w:lineRule="auto" w:line="235" w:before="79" w:after="0"/>
                                <w:ind w:left="2397" w:right="1185" w:hanging="216"/>
                                <w:rPr>
                                  <w:rFonts w:ascii="Courier New" w:hAnsi="Courier New"/>
                                  <w:sz w:val="18"/>
                                </w:rPr>
                              </w:pPr>
                              <w:r>
                                <w:rPr>
                                  <w:rFonts w:ascii="Courier New" w:hAnsi="Courier New"/>
                                  <w:spacing w:val="-2"/>
                                  <w:sz w:val="18"/>
                                </w:rPr>
                                <w:t>startActivity(Intent(this, SettingsActivity::class.java))</w:t>
                              </w:r>
                            </w:p>
                            <w:p>
                              <w:pPr>
                                <w:pStyle w:val="Normal"/>
                                <w:spacing w:before="18" w:after="0"/>
                                <w:ind w:left="2181" w:hanging="0"/>
                                <w:rPr>
                                  <w:rFonts w:ascii="Courier New" w:hAnsi="Courier New"/>
                                  <w:sz w:val="18"/>
                                </w:rPr>
                              </w:pPr>
                              <w:r>
                                <w:rPr>
                                  <w:rFonts w:ascii="Courier New" w:hAnsi="Courier New"/>
                                  <w:spacing w:val="-4"/>
                                  <w:sz w:val="18"/>
                                </w:rPr>
                                <w:t>true</w:t>
                              </w:r>
                            </w:p>
                            <w:p>
                              <w:pPr>
                                <w:pStyle w:val="Normal"/>
                                <w:spacing w:before="76" w:after="0"/>
                                <w:ind w:left="1749" w:hanging="0"/>
                                <w:rPr>
                                  <w:rFonts w:ascii="Courier New" w:hAnsi="Courier New"/>
                                  <w:sz w:val="18"/>
                                </w:rPr>
                              </w:pPr>
                              <w:r>
                                <w:rPr>
                                  <w:rFonts w:ascii="Courier New" w:hAnsi="Courier New"/>
                                  <w:sz w:val="18"/>
                                </w:rPr>
                                <w:t>}</w:t>
                              </w:r>
                            </w:p>
                            <w:p>
                              <w:pPr>
                                <w:pStyle w:val="Normal"/>
                                <w:spacing w:before="76" w:after="0"/>
                                <w:ind w:left="1749" w:hanging="0"/>
                                <w:rPr>
                                  <w:rFonts w:ascii="Courier New" w:hAnsi="Courier New"/>
                                  <w:sz w:val="18"/>
                                </w:rPr>
                              </w:pPr>
                              <w:r>
                                <w:rPr>
                                  <w:rFonts w:ascii="Courier New" w:hAnsi="Courier New"/>
                                  <w:sz w:val="18"/>
                                </w:rPr>
                                <w:t>else</w:t>
                              </w:r>
                              <w:r>
                                <w:rPr>
                                  <w:rFonts w:ascii="Courier New" w:hAnsi="Courier New"/>
                                  <w:spacing w:val="-3"/>
                                  <w:sz w:val="18"/>
                                </w:rPr>
                                <w:t xml:space="preserve"> </w:t>
                              </w:r>
                              <w:r>
                                <w:rPr>
                                  <w:rFonts w:ascii="Courier New" w:hAnsi="Courier New"/>
                                  <w:sz w:val="18"/>
                                </w:rPr>
                                <w:t>-&gt;</w:t>
                              </w:r>
                              <w:r>
                                <w:rPr>
                                  <w:rFonts w:ascii="Courier New" w:hAnsi="Courier New"/>
                                  <w:spacing w:val="-3"/>
                                  <w:sz w:val="18"/>
                                </w:rPr>
                                <w:t xml:space="preserve"> </w:t>
                              </w:r>
                              <w:r>
                                <w:rPr>
                                  <w:rFonts w:ascii="Courier New" w:hAnsi="Courier New"/>
                                  <w:spacing w:val="-10"/>
                                  <w:sz w:val="18"/>
                                </w:rPr>
                                <w:t>{</w:t>
                              </w:r>
                            </w:p>
                            <w:p>
                              <w:pPr>
                                <w:pStyle w:val="Normal"/>
                                <w:spacing w:before="76" w:after="0"/>
                                <w:ind w:left="2181" w:hanging="0"/>
                                <w:rPr>
                                  <w:rFonts w:ascii="Courier New" w:hAnsi="Courier New"/>
                                  <w:sz w:val="18"/>
                                </w:rPr>
                              </w:pPr>
                              <w:r>
                                <w:rPr>
                                  <w:rFonts w:ascii="Courier New" w:hAnsi="Courier New"/>
                                  <w:spacing w:val="-2"/>
                                  <w:sz w:val="18"/>
                                </w:rPr>
                                <w:t>super.onOptionsItemSelected(item)</w:t>
                              </w:r>
                            </w:p>
                          </w:txbxContent>
                        </wps:txbx>
                        <wps:bodyPr lIns="0" rIns="0" tIns="0" bIns="0" anchor="t">
                          <a:noAutofit/>
                        </wps:bodyPr>
                      </wps:wsp>
                    </wpg:wgp>
                  </a:graphicData>
                </a:graphic>
              </wp:anchor>
            </w:drawing>
          </mc:Choice>
          <mc:Fallback>
            <w:pict>
              <v:group id="shape_0" alt="docshapegroup1052" style="position:absolute;margin-left:88.2pt;margin-top:7.15pt;width:399.6pt;height:192.25pt" coordorigin="1764,143" coordsize="7992,3845">
                <v:rect id="shape_0" path="m0,0l-2147483645,0l-2147483645,-2147483646l0,-2147483646xe" fillcolor="#f6f6f6" stroked="f" o:allowincell="f" style="position:absolute;left:1764;top:153;width:7991;height:382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3;width:7991;height:3804;mso-wrap-style:square;v-text-anchor:top;mso-position-horizontal-relative:page">
                  <v:fill o:detectmouseclick="t" on="false"/>
                  <v:stroke color="#3465a4" joinstyle="round" endcap="flat"/>
                  <v:textbox>
                    <w:txbxContent>
                      <w:p>
                        <w:pPr>
                          <w:pStyle w:val="Normal"/>
                          <w:spacing w:before="40" w:after="0"/>
                          <w:ind w:left="885" w:hanging="0"/>
                          <w:rPr>
                            <w:rFonts w:ascii="Courier New" w:hAnsi="Courier New"/>
                            <w:sz w:val="18"/>
                          </w:rPr>
                        </w:pPr>
                        <w:r>
                          <w:rPr>
                            <w:rFonts w:ascii="Courier New" w:hAnsi="Courier New"/>
                            <w:sz w:val="18"/>
                          </w:rPr>
                          <w:t>override</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onCreateOptionsMenu(menu:</w:t>
                        </w:r>
                        <w:r>
                          <w:rPr>
                            <w:rFonts w:ascii="Courier New" w:hAnsi="Courier New"/>
                            <w:spacing w:val="-10"/>
                            <w:sz w:val="18"/>
                          </w:rPr>
                          <w:t xml:space="preserve"> </w:t>
                        </w:r>
                        <w:r>
                          <w:rPr>
                            <w:rFonts w:ascii="Courier New" w:hAnsi="Courier New"/>
                            <w:sz w:val="18"/>
                          </w:rPr>
                          <w:t>Menu?):</w:t>
                        </w:r>
                        <w:r>
                          <w:rPr>
                            <w:rFonts w:ascii="Courier New" w:hAnsi="Courier New"/>
                            <w:spacing w:val="-10"/>
                            <w:sz w:val="18"/>
                          </w:rPr>
                          <w:t xml:space="preserve"> </w:t>
                        </w:r>
                        <w:r>
                          <w:rPr>
                            <w:rFonts w:ascii="Courier New" w:hAnsi="Courier New"/>
                            <w:sz w:val="18"/>
                          </w:rPr>
                          <w:t>Boolean</w:t>
                        </w:r>
                        <w:r>
                          <w:rPr>
                            <w:rFonts w:ascii="Courier New" w:hAnsi="Courier New"/>
                            <w:spacing w:val="-10"/>
                            <w:sz w:val="18"/>
                          </w:rPr>
                          <w:t xml:space="preserve"> {</w:t>
                        </w:r>
                      </w:p>
                      <w:p>
                        <w:pPr>
                          <w:pStyle w:val="Normal"/>
                          <w:spacing w:before="76" w:after="0"/>
                          <w:ind w:left="1317" w:hanging="0"/>
                          <w:rPr>
                            <w:rFonts w:ascii="Courier New" w:hAnsi="Courier New"/>
                            <w:sz w:val="18"/>
                          </w:rPr>
                        </w:pPr>
                        <w:r>
                          <w:rPr>
                            <w:rFonts w:ascii="Courier New" w:hAnsi="Courier New"/>
                            <w:w w:val="90"/>
                            <w:sz w:val="18"/>
                          </w:rPr>
                          <w:t>menuInflater.inflate(R.menu.menu_main,</w:t>
                        </w:r>
                        <w:r>
                          <w:rPr>
                            <w:rFonts w:ascii="Courier New" w:hAnsi="Courier New"/>
                            <w:spacing w:val="72"/>
                            <w:w w:val="150"/>
                            <w:sz w:val="18"/>
                          </w:rPr>
                          <w:t xml:space="preserve"> </w:t>
                        </w:r>
                        <w:r>
                          <w:rPr>
                            <w:rFonts w:ascii="Courier New" w:hAnsi="Courier New"/>
                            <w:spacing w:val="-2"/>
                            <w:sz w:val="18"/>
                          </w:rPr>
                          <w:t>menu)</w:t>
                        </w:r>
                      </w:p>
                      <w:p>
                        <w:pPr>
                          <w:pStyle w:val="Normal"/>
                          <w:spacing w:before="76" w:after="0"/>
                          <w:ind w:left="1317" w:hanging="0"/>
                          <w:rPr>
                            <w:rFonts w:ascii="Courier New" w:hAnsi="Courier New"/>
                            <w:sz w:val="18"/>
                          </w:rPr>
                        </w:pPr>
                        <w:r>
                          <w:rPr>
                            <w:rFonts w:ascii="Courier New" w:hAnsi="Courier New"/>
                            <w:sz w:val="18"/>
                          </w:rPr>
                          <w:t>return</w:t>
                        </w:r>
                        <w:r>
                          <w:rPr>
                            <w:rFonts w:ascii="Courier New" w:hAnsi="Courier New"/>
                            <w:spacing w:val="-6"/>
                            <w:sz w:val="18"/>
                          </w:rPr>
                          <w:t xml:space="preserve"> </w:t>
                        </w:r>
                        <w:r>
                          <w:rPr>
                            <w:rFonts w:ascii="Courier New" w:hAnsi="Courier New"/>
                            <w:spacing w:val="-4"/>
                            <w:sz w:val="18"/>
                          </w:rPr>
                          <w:t>true</w:t>
                        </w:r>
                      </w:p>
                      <w:p>
                        <w:pPr>
                          <w:pStyle w:val="Normal"/>
                          <w:spacing w:before="7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1317" w:hanging="432"/>
                          <w:rPr>
                            <w:rFonts w:ascii="Courier New" w:hAnsi="Courier New"/>
                            <w:sz w:val="18"/>
                          </w:rPr>
                        </w:pPr>
                        <w:r>
                          <w:rPr>
                            <w:rFonts w:ascii="Courier New" w:hAnsi="Courier New"/>
                            <w:sz w:val="18"/>
                          </w:rPr>
                          <w:t>override</w:t>
                        </w:r>
                        <w:r>
                          <w:rPr>
                            <w:rFonts w:ascii="Courier New" w:hAnsi="Courier New"/>
                            <w:spacing w:val="-8"/>
                            <w:sz w:val="18"/>
                          </w:rPr>
                          <w:t xml:space="preserve"> </w:t>
                        </w:r>
                        <w:r>
                          <w:rPr>
                            <w:rFonts w:ascii="Courier New" w:hAnsi="Courier New"/>
                            <w:sz w:val="18"/>
                          </w:rPr>
                          <w:t>fun</w:t>
                        </w:r>
                        <w:r>
                          <w:rPr>
                            <w:rFonts w:ascii="Courier New" w:hAnsi="Courier New"/>
                            <w:spacing w:val="-8"/>
                            <w:sz w:val="18"/>
                          </w:rPr>
                          <w:t xml:space="preserve"> </w:t>
                        </w:r>
                        <w:r>
                          <w:rPr>
                            <w:rFonts w:ascii="Courier New" w:hAnsi="Courier New"/>
                            <w:sz w:val="18"/>
                          </w:rPr>
                          <w:t>onOptionsItemSelected(item:</w:t>
                        </w:r>
                        <w:r>
                          <w:rPr>
                            <w:rFonts w:ascii="Courier New" w:hAnsi="Courier New"/>
                            <w:spacing w:val="-8"/>
                            <w:sz w:val="18"/>
                          </w:rPr>
                          <w:t xml:space="preserve"> </w:t>
                        </w:r>
                        <w:r>
                          <w:rPr>
                            <w:rFonts w:ascii="Courier New" w:hAnsi="Courier New"/>
                            <w:sz w:val="18"/>
                          </w:rPr>
                          <w:t>MenuItem):</w:t>
                        </w:r>
                        <w:r>
                          <w:rPr>
                            <w:rFonts w:ascii="Courier New" w:hAnsi="Courier New"/>
                            <w:spacing w:val="-8"/>
                            <w:sz w:val="18"/>
                          </w:rPr>
                          <w:t xml:space="preserve"> </w:t>
                        </w:r>
                        <w:r>
                          <w:rPr>
                            <w:rFonts w:ascii="Courier New" w:hAnsi="Courier New"/>
                            <w:sz w:val="18"/>
                          </w:rPr>
                          <w:t>Boolean</w:t>
                        </w:r>
                        <w:r>
                          <w:rPr>
                            <w:rFonts w:ascii="Courier New" w:hAnsi="Courier New"/>
                            <w:spacing w:val="-8"/>
                            <w:sz w:val="18"/>
                          </w:rPr>
                          <w:t xml:space="preserve"> </w:t>
                        </w:r>
                        <w:r>
                          <w:rPr>
                            <w:rFonts w:ascii="Courier New" w:hAnsi="Courier New"/>
                            <w:sz w:val="18"/>
                          </w:rPr>
                          <w:t>{ return when (item.itemId) {</w:t>
                        </w:r>
                      </w:p>
                      <w:p>
                        <w:pPr>
                          <w:pStyle w:val="Normal"/>
                          <w:spacing w:before="1" w:after="0"/>
                          <w:ind w:left="1749" w:hanging="0"/>
                          <w:rPr>
                            <w:rFonts w:ascii="Courier New" w:hAnsi="Courier New"/>
                            <w:sz w:val="18"/>
                          </w:rPr>
                        </w:pPr>
                        <w:r>
                          <w:rPr>
                            <w:rFonts w:ascii="Courier New" w:hAnsi="Courier New"/>
                            <w:sz w:val="18"/>
                          </w:rPr>
                          <w:t>R.id.menu_item_settings</w:t>
                        </w:r>
                        <w:r>
                          <w:rPr>
                            <w:rFonts w:ascii="Courier New" w:hAnsi="Courier New"/>
                            <w:spacing w:val="-13"/>
                            <w:sz w:val="18"/>
                          </w:rPr>
                          <w:t xml:space="preserve"> </w:t>
                        </w:r>
                        <w:r>
                          <w:rPr>
                            <w:rFonts w:ascii="Courier New" w:hAnsi="Courier New"/>
                            <w:sz w:val="18"/>
                          </w:rPr>
                          <w:t>-&gt;</w:t>
                        </w:r>
                        <w:r>
                          <w:rPr>
                            <w:rFonts w:ascii="Courier New" w:hAnsi="Courier New"/>
                            <w:spacing w:val="-12"/>
                            <w:sz w:val="18"/>
                          </w:rPr>
                          <w:t xml:space="preserve"> </w:t>
                        </w:r>
                        <w:r>
                          <w:rPr>
                            <w:rFonts w:ascii="Courier New" w:hAnsi="Courier New"/>
                            <w:spacing w:val="-10"/>
                            <w:sz w:val="18"/>
                          </w:rPr>
                          <w:t>{</w:t>
                        </w:r>
                      </w:p>
                      <w:p>
                        <w:pPr>
                          <w:pStyle w:val="Normal"/>
                          <w:spacing w:lineRule="auto" w:line="235" w:before="79" w:after="0"/>
                          <w:ind w:left="2397" w:right="1185" w:hanging="216"/>
                          <w:rPr>
                            <w:rFonts w:ascii="Courier New" w:hAnsi="Courier New"/>
                            <w:sz w:val="18"/>
                          </w:rPr>
                        </w:pPr>
                        <w:r>
                          <w:rPr>
                            <w:rFonts w:ascii="Courier New" w:hAnsi="Courier New"/>
                            <w:spacing w:val="-2"/>
                            <w:sz w:val="18"/>
                          </w:rPr>
                          <w:t>startActivity(Intent(this, SettingsActivity::class.java))</w:t>
                        </w:r>
                      </w:p>
                      <w:p>
                        <w:pPr>
                          <w:pStyle w:val="Normal"/>
                          <w:spacing w:before="18" w:after="0"/>
                          <w:ind w:left="2181" w:hanging="0"/>
                          <w:rPr>
                            <w:rFonts w:ascii="Courier New" w:hAnsi="Courier New"/>
                            <w:sz w:val="18"/>
                          </w:rPr>
                        </w:pPr>
                        <w:r>
                          <w:rPr>
                            <w:rFonts w:ascii="Courier New" w:hAnsi="Courier New"/>
                            <w:spacing w:val="-4"/>
                            <w:sz w:val="18"/>
                          </w:rPr>
                          <w:t>true</w:t>
                        </w:r>
                      </w:p>
                      <w:p>
                        <w:pPr>
                          <w:pStyle w:val="Normal"/>
                          <w:spacing w:before="76" w:after="0"/>
                          <w:ind w:left="1749" w:hanging="0"/>
                          <w:rPr>
                            <w:rFonts w:ascii="Courier New" w:hAnsi="Courier New"/>
                            <w:sz w:val="18"/>
                          </w:rPr>
                        </w:pPr>
                        <w:r>
                          <w:rPr>
                            <w:rFonts w:ascii="Courier New" w:hAnsi="Courier New"/>
                            <w:sz w:val="18"/>
                          </w:rPr>
                          <w:t>}</w:t>
                        </w:r>
                      </w:p>
                      <w:p>
                        <w:pPr>
                          <w:pStyle w:val="Normal"/>
                          <w:spacing w:before="76" w:after="0"/>
                          <w:ind w:left="1749" w:hanging="0"/>
                          <w:rPr>
                            <w:rFonts w:ascii="Courier New" w:hAnsi="Courier New"/>
                            <w:sz w:val="18"/>
                          </w:rPr>
                        </w:pPr>
                        <w:r>
                          <w:rPr>
                            <w:rFonts w:ascii="Courier New" w:hAnsi="Courier New"/>
                            <w:sz w:val="18"/>
                          </w:rPr>
                          <w:t>else</w:t>
                        </w:r>
                        <w:r>
                          <w:rPr>
                            <w:rFonts w:ascii="Courier New" w:hAnsi="Courier New"/>
                            <w:spacing w:val="-3"/>
                            <w:sz w:val="18"/>
                          </w:rPr>
                          <w:t xml:space="preserve"> </w:t>
                        </w:r>
                        <w:r>
                          <w:rPr>
                            <w:rFonts w:ascii="Courier New" w:hAnsi="Courier New"/>
                            <w:sz w:val="18"/>
                          </w:rPr>
                          <w:t>-&gt;</w:t>
                        </w:r>
                        <w:r>
                          <w:rPr>
                            <w:rFonts w:ascii="Courier New" w:hAnsi="Courier New"/>
                            <w:spacing w:val="-3"/>
                            <w:sz w:val="18"/>
                          </w:rPr>
                          <w:t xml:space="preserve"> </w:t>
                        </w:r>
                        <w:r>
                          <w:rPr>
                            <w:rFonts w:ascii="Courier New" w:hAnsi="Courier New"/>
                            <w:spacing w:val="-10"/>
                            <w:sz w:val="18"/>
                          </w:rPr>
                          <w:t>{</w:t>
                        </w:r>
                      </w:p>
                      <w:p>
                        <w:pPr>
                          <w:pStyle w:val="Normal"/>
                          <w:spacing w:before="76" w:after="0"/>
                          <w:ind w:left="2181" w:hanging="0"/>
                          <w:rPr>
                            <w:rFonts w:ascii="Courier New" w:hAnsi="Courier New"/>
                            <w:sz w:val="18"/>
                          </w:rPr>
                        </w:pPr>
                        <w:r>
                          <w:rPr>
                            <w:rFonts w:ascii="Courier New" w:hAnsi="Courier New"/>
                            <w:spacing w:val="-2"/>
                            <w:sz w:val="18"/>
                          </w:rPr>
                          <w:t>super.onOptionsItemSelected(item)</w:t>
                        </w:r>
                      </w:p>
                    </w:txbxContent>
                  </v:textbox>
                  <w10:wrap type="topAndBottom"/>
                </v:rect>
              </v:group>
            </w:pict>
          </mc:Fallback>
        </mc:AlternateContent>
      </w:r>
    </w:p>
    <w:p>
      <w:pPr>
        <w:pStyle w:val="TextBody"/>
        <w:spacing w:before="3" w:after="0"/>
        <w:rPr>
          <w:sz w:val="5"/>
        </w:rPr>
      </w:pPr>
      <w:r>
        <w:rPr>
          <w:sz w:val="5"/>
        </w:rPr>
      </w:r>
    </w:p>
    <w:p>
      <w:pPr>
        <w:pStyle w:val="TextBody"/>
        <w:ind w:left="104" w:hanging="0"/>
        <w:rPr/>
      </w:pPr>
      <w:r>
        <w:rPr/>
        <mc:AlternateContent>
          <mc:Choice Requires="wpg">
            <w:drawing>
              <wp:inline distT="0" distB="0" distL="0" distR="0" wp14:anchorId="25EBFE90">
                <wp:extent cx="5074920" cy="752475"/>
                <wp:effectExtent l="0" t="0" r="5080" b="0"/>
                <wp:docPr id="1340" name="Shape808"/>
                <a:graphic xmlns:a="http://schemas.openxmlformats.org/drawingml/2006/main">
                  <a:graphicData uri="http://schemas.microsoft.com/office/word/2010/wordprocessingGroup">
                    <wpg:wgp>
                      <wpg:cNvGrpSpPr/>
                      <wpg:grpSpPr>
                        <a:xfrm>
                          <a:off x="0" y="0"/>
                          <a:ext cx="5074920" cy="752400"/>
                          <a:chOff x="0" y="0"/>
                          <a:chExt cx="5074920" cy="752400"/>
                        </a:xfrm>
                      </wpg:grpSpPr>
                      <wps:wsp>
                        <wps:cNvSpPr/>
                        <wps:spPr>
                          <a:xfrm>
                            <a:off x="0" y="6480"/>
                            <a:ext cx="5074920" cy="739800"/>
                          </a:xfrm>
                          <a:prstGeom prst="rect">
                            <a:avLst/>
                          </a:prstGeom>
                          <a:solidFill>
                            <a:srgbClr val="f6f6f6"/>
                          </a:solidFill>
                          <a:ln w="0">
                            <a:noFill/>
                          </a:ln>
                        </wps:spPr>
                        <wps:style>
                          <a:lnRef idx="0"/>
                          <a:fillRef idx="0"/>
                          <a:effectRef idx="0"/>
                          <a:fontRef idx="minor"/>
                        </wps:style>
                        <wps:bodyPr/>
                      </wps:wsp>
                      <wps:wsp>
                        <wps:cNvSpPr/>
                        <wps:spPr>
                          <a:xfrm>
                            <a:off x="0" y="0"/>
                            <a:ext cx="5074920" cy="752400"/>
                          </a:xfrm>
                          <a:custGeom>
                            <a:avLst/>
                            <a:gdLst>
                              <a:gd name="textAreaLeft" fmla="*/ 0 w 2877120"/>
                              <a:gd name="textAreaRight" fmla="*/ 2879280 w 2877120"/>
                              <a:gd name="textAreaTop" fmla="*/ 0 h 426600"/>
                              <a:gd name="textAreaBottom" fmla="*/ 428760 h 426600"/>
                            </a:gdLst>
                            <a:ahLst/>
                            <a:rect l="textAreaLeft" t="textAreaTop" r="textAreaRight" b="textAreaBottom"/>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727200"/>
                          </a:xfrm>
                          <a:prstGeom prst="rect">
                            <a:avLst/>
                          </a:prstGeom>
                          <a:noFill/>
                          <a:ln w="0">
                            <a:noFill/>
                          </a:ln>
                        </wps:spPr>
                        <wps:style>
                          <a:lnRef idx="0"/>
                          <a:fillRef idx="0"/>
                          <a:effectRef idx="0"/>
                          <a:fontRef idx="minor"/>
                        </wps:style>
                        <wps:txbx>
                          <w:txbxContent>
                            <w:p>
                              <w:pPr>
                                <w:pStyle w:val="Normal"/>
                                <w:spacing w:before="40" w:after="0"/>
                                <w:ind w:left="1749" w:hanging="0"/>
                                <w:rPr>
                                  <w:rFonts w:ascii="Courier New" w:hAnsi="Courier New"/>
                                  <w:sz w:val="18"/>
                                </w:rPr>
                              </w:pPr>
                              <w:r>
                                <w:rPr>
                                  <w:rFonts w:ascii="Courier New" w:hAnsi="Courier New"/>
                                  <w:sz w:val="18"/>
                                </w:rPr>
                                <w:t>}</w:t>
                              </w:r>
                            </w:p>
                            <w:p>
                              <w:pPr>
                                <w:pStyle w:val="Normal"/>
                                <w:spacing w:before="76" w:after="0"/>
                                <w:ind w:left="1317"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inline>
            </w:drawing>
          </mc:Choice>
          <mc:Fallback>
            <w:pict>
              <v:group id="shape_0" alt="Shape808" style="position:absolute;margin-left:0pt;margin-top:-59.3pt;width:399.6pt;height:59.25pt" coordorigin="0,-1186" coordsize="7992,1185">
                <v:rect id="shape_0" path="m0,0l-2147483645,0l-2147483645,-2147483646l0,-2147483646xe" fillcolor="#f6f6f6" stroked="f" o:allowincell="f" style="position:absolute;left:0;top:-1176;width:7991;height:1164;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1166;width:7991;height:1144;mso-wrap-style:square;v-text-anchor:top;mso-position-vertical:top">
                  <v:fill o:detectmouseclick="t" on="false"/>
                  <v:stroke color="#3465a4" joinstyle="round" endcap="flat"/>
                  <v:textbox>
                    <w:txbxContent>
                      <w:p>
                        <w:pPr>
                          <w:pStyle w:val="Normal"/>
                          <w:spacing w:before="40" w:after="0"/>
                          <w:ind w:left="1749" w:hanging="0"/>
                          <w:rPr>
                            <w:rFonts w:ascii="Courier New" w:hAnsi="Courier New"/>
                            <w:sz w:val="18"/>
                          </w:rPr>
                        </w:pPr>
                        <w:r>
                          <w:rPr>
                            <w:rFonts w:ascii="Courier New" w:hAnsi="Courier New"/>
                            <w:sz w:val="18"/>
                          </w:rPr>
                          <w:t>}</w:t>
                        </w:r>
                      </w:p>
                      <w:p>
                        <w:pPr>
                          <w:pStyle w:val="Normal"/>
                          <w:spacing w:before="76" w:after="0"/>
                          <w:ind w:left="1317"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z w:val="18"/>
                          </w:rPr>
                          <w:t>}</w:t>
                        </w:r>
                      </w:p>
                    </w:txbxContent>
                  </v:textbox>
                  <w10:wrap type="square"/>
                </v:rect>
              </v:group>
            </w:pict>
          </mc:Fallback>
        </mc:AlternateContent>
      </w:r>
    </w:p>
    <w:p>
      <w:pPr>
        <w:pStyle w:val="TextBody"/>
        <w:spacing w:lineRule="auto" w:line="240" w:before="47" w:after="0"/>
        <w:ind w:left="554" w:right="1290" w:hanging="0"/>
        <w:rPr/>
      </w:pPr>
      <w:r>
        <w:rPr/>
        <w:t xml:space="preserve">Running this code and selecting the </w:t>
      </w:r>
      <w:r>
        <w:rPr>
          <w:rFonts w:ascii="Courier New" w:hAnsi="Courier New"/>
          <w:b/>
          <w:sz w:val="22"/>
        </w:rPr>
        <w:t>Settings</w:t>
      </w:r>
      <w:r>
        <w:rPr>
          <w:rFonts w:ascii="Courier New" w:hAnsi="Courier New"/>
          <w:b/>
          <w:spacing w:val="-69"/>
          <w:sz w:val="22"/>
        </w:rPr>
        <w:t xml:space="preserve"> </w:t>
      </w:r>
      <w:r>
        <w:rPr/>
        <w:t>option will give us the following</w:t>
      </w:r>
      <w:r>
        <w:rPr>
          <w:spacing w:val="-3"/>
        </w:rPr>
        <w:t xml:space="preserve"> </w:t>
      </w:r>
      <w:r>
        <w:rPr/>
        <w:t>screen.</w:t>
      </w:r>
      <w:r>
        <w:rPr>
          <w:spacing w:val="-3"/>
        </w:rPr>
        <w:t xml:space="preserve"> </w:t>
      </w:r>
      <w:r>
        <w:rPr/>
        <w:t>If</w:t>
      </w:r>
      <w:r>
        <w:rPr>
          <w:spacing w:val="-3"/>
        </w:rPr>
        <w:t xml:space="preserve"> </w:t>
      </w:r>
      <w:r>
        <w:rPr/>
        <w:t>you</w:t>
      </w:r>
      <w:r>
        <w:rPr>
          <w:spacing w:val="-3"/>
        </w:rPr>
        <w:t xml:space="preserve"> </w:t>
      </w:r>
      <w:r>
        <w:rPr/>
        <w:t>go</w:t>
      </w:r>
      <w:r>
        <w:rPr>
          <w:spacing w:val="-3"/>
        </w:rPr>
        <w:t xml:space="preserve"> </w:t>
      </w:r>
      <w:r>
        <w:rPr/>
        <w:t>and</w:t>
      </w:r>
      <w:r>
        <w:rPr>
          <w:spacing w:val="-4"/>
        </w:rPr>
        <w:t xml:space="preserve"> </w:t>
      </w:r>
      <w:r>
        <w:rPr/>
        <w:t>set</w:t>
      </w:r>
      <w:r>
        <w:rPr>
          <w:spacing w:val="-3"/>
        </w:rPr>
        <w:t xml:space="preserve"> </w:t>
      </w:r>
      <w:r>
        <w:rPr/>
        <w:t>a</w:t>
      </w:r>
      <w:r>
        <w:rPr>
          <w:spacing w:val="-4"/>
        </w:rPr>
        <w:t xml:space="preserve"> </w:t>
      </w:r>
      <w:r>
        <w:rPr/>
        <w:t>new</w:t>
      </w:r>
      <w:r>
        <w:rPr>
          <w:spacing w:val="-3"/>
        </w:rPr>
        <w:t xml:space="preserve"> </w:t>
      </w:r>
      <w:r>
        <w:rPr/>
        <w:t>numeric</w:t>
      </w:r>
      <w:r>
        <w:rPr>
          <w:spacing w:val="-3"/>
        </w:rPr>
        <w:t xml:space="preserve"> </w:t>
      </w:r>
      <w:r>
        <w:rPr/>
        <w:t>value,</w:t>
      </w:r>
      <w:r>
        <w:rPr>
          <w:spacing w:val="-3"/>
        </w:rPr>
        <w:t xml:space="preserve"> </w:t>
      </w:r>
      <w:r>
        <w:rPr/>
        <w:t>when</w:t>
      </w:r>
      <w:r>
        <w:rPr>
          <w:spacing w:val="-3"/>
        </w:rPr>
        <w:t xml:space="preserve"> </w:t>
      </w:r>
      <w:r>
        <w:rPr/>
        <w:t>you</w:t>
      </w:r>
      <w:r>
        <w:rPr>
          <w:spacing w:val="-3"/>
        </w:rPr>
        <w:t xml:space="preserve"> </w:t>
      </w:r>
      <w:r>
        <w:rPr/>
        <w:t>return</w:t>
      </w:r>
      <w:r>
        <w:rPr>
          <w:spacing w:val="-4"/>
        </w:rPr>
        <w:t xml:space="preserve"> </w:t>
      </w:r>
      <w:r>
        <w:rPr/>
        <w:t xml:space="preserve">to </w:t>
      </w:r>
      <w:r>
        <w:rPr>
          <w:rFonts w:ascii="Courier New" w:hAnsi="Courier New"/>
          <w:b/>
          <w:sz w:val="22"/>
        </w:rPr>
        <w:t>MainActivity</w:t>
      </w:r>
      <w:r>
        <w:rPr/>
        <w:t>, the list will refresh itself with the new number of items:</w:t>
      </w:r>
    </w:p>
    <w:p>
      <w:pPr>
        <w:pStyle w:val="TextBody"/>
        <w:spacing w:before="9" w:after="0"/>
        <w:rPr>
          <w:sz w:val="13"/>
        </w:rPr>
      </w:pPr>
      <w:r>
        <w:rPr>
          <w:sz w:val="13"/>
        </w:rPr>
        <w:drawing>
          <wp:anchor behindDoc="0" distT="0" distB="0" distL="0" distR="0" simplePos="0" locked="0" layoutInCell="0" allowOverlap="1" relativeHeight="1473">
            <wp:simplePos x="0" y="0"/>
            <wp:positionH relativeFrom="page">
              <wp:posOffset>1687195</wp:posOffset>
            </wp:positionH>
            <wp:positionV relativeFrom="paragraph">
              <wp:posOffset>133350</wp:posOffset>
            </wp:positionV>
            <wp:extent cx="3086100" cy="5486400"/>
            <wp:effectExtent l="0" t="0" r="0" b="0"/>
            <wp:wrapTopAndBottom/>
            <wp:docPr id="1342" name="image18.png" descr="Figure 11.14: The output of SettingsActiv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 name="image18.png" descr="Figure 11.14: The output of SettingsActivity "/>
                    <pic:cNvPicPr>
                      <a:picLocks noChangeAspect="1" noChangeArrowheads="1"/>
                    </pic:cNvPicPr>
                  </pic:nvPicPr>
                  <pic:blipFill>
                    <a:blip r:embed="rId393"/>
                    <a:stretch>
                      <a:fillRect/>
                    </a:stretch>
                  </pic:blipFill>
                  <pic:spPr bwMode="auto">
                    <a:xfrm>
                      <a:off x="0" y="0"/>
                      <a:ext cx="3086100" cy="5486400"/>
                    </a:xfrm>
                    <a:prstGeom prst="rect">
                      <a:avLst/>
                    </a:prstGeom>
                  </pic:spPr>
                </pic:pic>
              </a:graphicData>
            </a:graphic>
          </wp:anchor>
        </w:drawing>
      </w:r>
    </w:p>
    <w:p>
      <w:pPr>
        <w:sectPr>
          <w:headerReference w:type="even" r:id="rId394"/>
          <w:headerReference w:type="default" r:id="rId395"/>
          <w:type w:val="nextPage"/>
          <w:pgSz w:w="10800" w:h="13320"/>
          <w:pgMar w:left="940" w:right="920" w:gutter="0" w:header="695" w:top="1120" w:footer="0" w:bottom="280"/>
          <w:pgNumType w:fmt="decimal"/>
          <w:formProt w:val="false"/>
          <w:textDirection w:val="lrTb"/>
          <w:docGrid w:type="default" w:linePitch="100" w:charSpace="4096"/>
        </w:sectPr>
        <w:pStyle w:val="Normal"/>
        <w:ind w:left="2244" w:hanging="0"/>
        <w:rPr>
          <w:rFonts w:ascii="Open Sans SemiBold" w:hAnsi="Open Sans SemiBold"/>
          <w:b/>
          <w:b/>
          <w:sz w:val="18"/>
        </w:rPr>
      </w:pPr>
      <w:r>
        <w:rPr>
          <w:rFonts w:ascii="Open Sans SemiBold" w:hAnsi="Open Sans SemiBold"/>
          <w:b/>
          <w:sz w:val="18"/>
        </w:rPr>
        <w:t>Figure</w:t>
      </w:r>
      <w:r>
        <w:rPr>
          <w:rFonts w:ascii="Open Sans SemiBold" w:hAnsi="Open Sans SemiBold"/>
          <w:b/>
          <w:spacing w:val="-4"/>
          <w:sz w:val="18"/>
        </w:rPr>
        <w:t xml:space="preserve"> </w:t>
      </w:r>
      <w:r>
        <w:rPr>
          <w:rFonts w:ascii="Open Sans SemiBold" w:hAnsi="Open Sans SemiBold"/>
          <w:b/>
          <w:sz w:val="18"/>
        </w:rPr>
        <w:t>11.14:</w:t>
      </w:r>
      <w:r>
        <w:rPr>
          <w:rFonts w:ascii="Open Sans SemiBold" w:hAnsi="Open Sans SemiBold"/>
          <w:b/>
          <w:spacing w:val="-1"/>
          <w:sz w:val="18"/>
        </w:rPr>
        <w:t xml:space="preserve"> </w:t>
      </w:r>
      <w:r>
        <w:rPr>
          <w:rFonts w:ascii="Open Sans SemiBold" w:hAnsi="Open Sans SemiBold"/>
          <w:b/>
          <w:sz w:val="18"/>
        </w:rPr>
        <w:t>The</w:t>
      </w:r>
      <w:r>
        <w:rPr>
          <w:rFonts w:ascii="Open Sans SemiBold" w:hAnsi="Open Sans SemiBold"/>
          <w:b/>
          <w:spacing w:val="-1"/>
          <w:sz w:val="18"/>
        </w:rPr>
        <w:t xml:space="preserve"> </w:t>
      </w:r>
      <w:r>
        <w:rPr>
          <w:rFonts w:ascii="Open Sans SemiBold" w:hAnsi="Open Sans SemiBold"/>
          <w:b/>
          <w:sz w:val="18"/>
        </w:rPr>
        <w:t>output</w:t>
      </w:r>
      <w:r>
        <w:rPr>
          <w:rFonts w:ascii="Open Sans SemiBold" w:hAnsi="Open Sans SemiBold"/>
          <w:b/>
          <w:spacing w:val="-1"/>
          <w:sz w:val="18"/>
        </w:rPr>
        <w:t xml:space="preserve"> </w:t>
      </w:r>
      <w:r>
        <w:rPr>
          <w:rFonts w:ascii="Open Sans SemiBold" w:hAnsi="Open Sans SemiBold"/>
          <w:b/>
          <w:sz w:val="18"/>
        </w:rPr>
        <w:t>of</w:t>
      </w:r>
      <w:r>
        <w:rPr>
          <w:rFonts w:ascii="Open Sans SemiBold" w:hAnsi="Open Sans SemiBold"/>
          <w:b/>
          <w:spacing w:val="-1"/>
          <w:sz w:val="18"/>
        </w:rPr>
        <w:t xml:space="preserve"> </w:t>
      </w:r>
      <w:r>
        <w:rPr>
          <w:rFonts w:ascii="Open Sans SemiBold" w:hAnsi="Open Sans SemiBold"/>
          <w:b/>
          <w:spacing w:val="-2"/>
          <w:sz w:val="18"/>
        </w:rPr>
        <w:t>SettingsActivity</w:t>
      </w:r>
    </w:p>
    <w:p>
      <w:pPr>
        <w:pStyle w:val="Heading1"/>
        <w:rPr/>
      </w:pPr>
      <w:r>
        <w:rPr/>
        <w:t>Chapter</w:t>
      </w:r>
      <w:r>
        <w:rPr>
          <w:spacing w:val="-3"/>
        </w:rPr>
        <w:t xml:space="preserve"> </w:t>
      </w:r>
      <w:r>
        <w:rPr/>
        <w:t>12:</w:t>
      </w:r>
      <w:r>
        <w:rPr>
          <w:spacing w:val="-1"/>
        </w:rPr>
        <w:t xml:space="preserve"> </w:t>
      </w:r>
      <w:r>
        <w:rPr/>
        <w:t>Dependency</w:t>
      </w:r>
      <w:r>
        <w:rPr>
          <w:spacing w:val="-1"/>
        </w:rPr>
        <w:t xml:space="preserve"> </w:t>
      </w:r>
      <w:r>
        <w:rPr/>
        <w:t>Injection</w:t>
      </w:r>
      <w:r>
        <w:rPr>
          <w:spacing w:val="-1"/>
        </w:rPr>
        <w:t xml:space="preserve"> </w:t>
      </w:r>
      <w:r>
        <w:rPr/>
        <w:t>with</w:t>
      </w:r>
      <w:r>
        <w:rPr>
          <w:spacing w:val="-1"/>
        </w:rPr>
        <w:t xml:space="preserve"> </w:t>
      </w:r>
      <w:r>
        <w:rPr/>
        <w:t>Dagger</w:t>
      </w:r>
      <w:r>
        <w:rPr>
          <w:spacing w:val="-1"/>
        </w:rPr>
        <w:t xml:space="preserve"> </w:t>
      </w:r>
      <w:r>
        <w:rPr/>
        <w:t xml:space="preserve">and </w:t>
      </w:r>
      <w:r>
        <w:rPr>
          <w:spacing w:val="-4"/>
        </w:rPr>
        <w:t>Koin</w:t>
      </w:r>
    </w:p>
    <w:p>
      <w:pPr>
        <w:pStyle w:val="Heading2"/>
        <w:rPr/>
      </w:pPr>
      <w:r>
        <w:rPr/>
        <w:t>Activity</w:t>
      </w:r>
      <w:r>
        <w:rPr>
          <w:spacing w:val="-2"/>
        </w:rPr>
        <w:t xml:space="preserve"> </w:t>
      </w:r>
      <w:r>
        <w:rPr/>
        <w:t xml:space="preserve">12.01: Injected </w:t>
      </w:r>
      <w:r>
        <w:rPr>
          <w:spacing w:val="-2"/>
        </w:rPr>
        <w:t>Repositories</w:t>
      </w:r>
    </w:p>
    <w:p>
      <w:pPr>
        <w:pStyle w:val="Heading3"/>
        <w:ind w:left="824" w:hanging="0"/>
        <w:rPr>
          <w:b w:val="false"/>
          <w:b w:val="false"/>
        </w:rPr>
      </w:pPr>
      <w:r>
        <w:rPr>
          <w:spacing w:val="-2"/>
        </w:rPr>
        <w:t>Solution</w:t>
      </w:r>
      <w:r>
        <w:rPr>
          <w:b w:val="false"/>
          <w:spacing w:val="-2"/>
        </w:rPr>
        <w:t>:</w:t>
      </w:r>
    </w:p>
    <w:p>
      <w:pPr>
        <w:pStyle w:val="ListParagraph"/>
        <w:numPr>
          <w:ilvl w:val="0"/>
          <w:numId w:val="4"/>
        </w:numPr>
        <w:tabs>
          <w:tab w:val="clear" w:pos="720"/>
          <w:tab w:val="left" w:pos="1274" w:leader="none"/>
        </w:tabs>
        <w:spacing w:before="148" w:after="0"/>
        <w:jc w:val="left"/>
        <w:rPr>
          <w:sz w:val="20"/>
        </w:rPr>
      </w:pPr>
      <w:r>
        <w:rPr>
          <w:sz w:val="20"/>
        </w:rPr>
        <w:t>Start</w:t>
      </w:r>
      <w:r>
        <w:rPr>
          <w:spacing w:val="-7"/>
          <w:sz w:val="20"/>
        </w:rPr>
        <w:t xml:space="preserve"> </w:t>
      </w:r>
      <w:r>
        <w:rPr>
          <w:sz w:val="20"/>
        </w:rPr>
        <w:t>with</w:t>
      </w:r>
      <w:r>
        <w:rPr>
          <w:spacing w:val="-4"/>
          <w:sz w:val="20"/>
        </w:rPr>
        <w:t xml:space="preserve"> </w:t>
      </w:r>
      <w:r>
        <w:rPr>
          <w:sz w:val="20"/>
        </w:rPr>
        <w:t>the</w:t>
      </w:r>
      <w:r>
        <w:rPr>
          <w:spacing w:val="-4"/>
          <w:sz w:val="20"/>
        </w:rPr>
        <w:t xml:space="preserve"> </w:t>
      </w:r>
      <w:r>
        <w:rPr>
          <w:rFonts w:ascii="Courier New" w:hAnsi="Courier New"/>
          <w:b/>
        </w:rPr>
        <w:t>app/build.gradle</w:t>
      </w:r>
      <w:r>
        <w:rPr>
          <w:rFonts w:ascii="Courier New" w:hAnsi="Courier New"/>
          <w:b/>
          <w:spacing w:val="-80"/>
        </w:rPr>
        <w:t xml:space="preserve"> </w:t>
      </w:r>
      <w:r>
        <w:rPr>
          <w:sz w:val="20"/>
        </w:rPr>
        <w:t>dependency</w:t>
      </w:r>
      <w:r>
        <w:rPr>
          <w:spacing w:val="-3"/>
          <w:sz w:val="20"/>
        </w:rPr>
        <w:t xml:space="preserve"> </w:t>
      </w:r>
      <w:r>
        <w:rPr>
          <w:spacing w:val="-2"/>
          <w:sz w:val="20"/>
        </w:rPr>
        <w:t>configuration:</w:t>
      </w:r>
    </w:p>
    <w:p>
      <w:pPr>
        <w:pStyle w:val="TextBody"/>
        <w:spacing w:before="10" w:after="0"/>
        <w:rPr>
          <w:sz w:val="8"/>
        </w:rPr>
      </w:pPr>
      <w:r>
        <w:rPr>
          <w:sz w:val="8"/>
        </w:rPr>
        <mc:AlternateContent>
          <mc:Choice Requires="wpg">
            <w:drawing>
              <wp:anchor behindDoc="0" distT="635" distB="0" distL="0" distR="4445" simplePos="0" locked="0" layoutInCell="0" allowOverlap="1" relativeHeight="1869" wp14:anchorId="7569E815">
                <wp:simplePos x="0" y="0"/>
                <wp:positionH relativeFrom="page">
                  <wp:posOffset>1120140</wp:posOffset>
                </wp:positionH>
                <wp:positionV relativeFrom="paragraph">
                  <wp:posOffset>90170</wp:posOffset>
                </wp:positionV>
                <wp:extent cx="5074920" cy="3279775"/>
                <wp:effectExtent l="0" t="635" r="635" b="0"/>
                <wp:wrapTopAndBottom/>
                <wp:docPr id="1349" name="docshapegroup1062"/>
                <a:graphic xmlns:a="http://schemas.openxmlformats.org/drawingml/2006/main">
                  <a:graphicData uri="http://schemas.microsoft.com/office/word/2010/wordprocessingGroup">
                    <wpg:wgp>
                      <wpg:cNvGrpSpPr/>
                      <wpg:grpSpPr>
                        <a:xfrm>
                          <a:off x="0" y="0"/>
                          <a:ext cx="5074920" cy="3279600"/>
                          <a:chOff x="0" y="0"/>
                          <a:chExt cx="5074920" cy="3279600"/>
                        </a:xfrm>
                      </wpg:grpSpPr>
                      <wps:wsp>
                        <wps:cNvSpPr/>
                        <wps:spPr>
                          <a:xfrm>
                            <a:off x="0" y="6480"/>
                            <a:ext cx="5074920" cy="3267000"/>
                          </a:xfrm>
                          <a:prstGeom prst="rect">
                            <a:avLst/>
                          </a:prstGeom>
                          <a:solidFill>
                            <a:srgbClr val="f6f6f6"/>
                          </a:solidFill>
                          <a:ln w="0">
                            <a:noFill/>
                          </a:ln>
                        </wps:spPr>
                        <wps:style>
                          <a:lnRef idx="0"/>
                          <a:fillRef idx="0"/>
                          <a:effectRef idx="0"/>
                          <a:fontRef idx="minor"/>
                        </wps:style>
                        <wps:bodyPr/>
                      </wps:wsp>
                      <wps:wsp>
                        <wps:cNvSpPr/>
                        <wps:spPr>
                          <a:xfrm>
                            <a:off x="0" y="0"/>
                            <a:ext cx="5074920" cy="3279600"/>
                          </a:xfrm>
                          <a:custGeom>
                            <a:avLst/>
                            <a:gdLst>
                              <a:gd name="textAreaLeft" fmla="*/ 0 w 2877120"/>
                              <a:gd name="textAreaRight" fmla="*/ 2879280 w 2877120"/>
                              <a:gd name="textAreaTop" fmla="*/ 0 h 1859400"/>
                              <a:gd name="textAreaBottom" fmla="*/ 1861560 h 1859400"/>
                            </a:gdLst>
                            <a:ahLst/>
                            <a:rect l="textAreaLeft" t="textAreaTop" r="textAreaRight" b="textAreaBottom"/>
                            <a:pathLst>
                              <a:path w="7992" h="5165">
                                <a:moveTo>
                                  <a:pt x="7992" y="5144"/>
                                </a:moveTo>
                                <a:lnTo>
                                  <a:pt x="0" y="5144"/>
                                </a:lnTo>
                                <a:lnTo>
                                  <a:pt x="0" y="5164"/>
                                </a:lnTo>
                                <a:lnTo>
                                  <a:pt x="7992" y="5164"/>
                                </a:lnTo>
                                <a:lnTo>
                                  <a:pt x="7992" y="51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3254400"/>
                          </a:xfrm>
                          <a:prstGeom prst="rect">
                            <a:avLst/>
                          </a:prstGeom>
                          <a:noFill/>
                          <a:ln w="0">
                            <a:noFill/>
                          </a:ln>
                        </wps:spPr>
                        <wps:style>
                          <a:lnRef idx="0"/>
                          <a:fillRef idx="0"/>
                          <a:effectRef idx="0"/>
                          <a:fontRef idx="minor"/>
                        </wps:style>
                        <wps:txbx>
                          <w:txbxContent>
                            <w:p>
                              <w:pPr>
                                <w:pStyle w:val="Normal"/>
                                <w:spacing w:lineRule="auto" w:line="235" w:before="43" w:after="0"/>
                                <w:ind w:left="1101" w:right="840" w:hanging="216"/>
                                <w:rPr>
                                  <w:rFonts w:ascii="Courier New" w:hAnsi="Courier New"/>
                                  <w:sz w:val="18"/>
                                </w:rPr>
                              </w:pPr>
                              <w:r>
                                <w:rPr>
                                  <w:rFonts w:ascii="Courier New" w:hAnsi="Courier New"/>
                                  <w:spacing w:val="-2"/>
                                  <w:sz w:val="18"/>
                                </w:rPr>
                                <w:t>implementation "androidx.constraintlayout:constraintlayout:2.0.4"</w:t>
                              </w:r>
                            </w:p>
                            <w:p>
                              <w:pPr>
                                <w:pStyle w:val="Normal"/>
                                <w:spacing w:lineRule="auto" w:line="324" w:before="17" w:after="0"/>
                                <w:ind w:left="885" w:right="840" w:hanging="0"/>
                                <w:rPr>
                                  <w:rFonts w:ascii="Courier New" w:hAnsi="Courier New"/>
                                  <w:sz w:val="18"/>
                                </w:rPr>
                              </w:pPr>
                              <w:r>
                                <w:rPr>
                                  <w:rFonts w:ascii="Courier New" w:hAnsi="Courier New"/>
                                  <w:sz w:val="18"/>
                                </w:rPr>
                                <w:t>implementation</w:t>
                              </w:r>
                              <w:r>
                                <w:rPr>
                                  <w:rFonts w:ascii="Courier New" w:hAnsi="Courier New"/>
                                  <w:spacing w:val="-29"/>
                                  <w:sz w:val="18"/>
                                </w:rPr>
                                <w:t xml:space="preserve"> </w:t>
                              </w:r>
                              <w:r>
                                <w:rPr>
                                  <w:rFonts w:ascii="Courier New" w:hAnsi="Courier New"/>
                                  <w:sz w:val="18"/>
                                </w:rPr>
                                <w:t>'androidx.recyclerview:recyclerview:1.1.0' def lifecycle_version = "2.2.0"</w:t>
                              </w:r>
                            </w:p>
                            <w:p>
                              <w:pPr>
                                <w:pStyle w:val="Normal"/>
                                <w:spacing w:lineRule="auto" w:line="235" w:before="5" w:after="0"/>
                                <w:ind w:left="1101" w:hanging="216"/>
                                <w:rPr>
                                  <w:rFonts w:ascii="Courier New" w:hAnsi="Courier New"/>
                                  <w:sz w:val="18"/>
                                </w:rPr>
                              </w:pPr>
                              <w:r>
                                <w:rPr>
                                  <w:rFonts w:ascii="Courier New" w:hAnsi="Courier New"/>
                                  <w:sz w:val="18"/>
                                </w:rPr>
                                <w:t>implementation</w:t>
                              </w:r>
                              <w:r>
                                <w:rPr>
                                  <w:rFonts w:ascii="Courier New" w:hAnsi="Courier New"/>
                                  <w:spacing w:val="-29"/>
                                  <w:sz w:val="18"/>
                                </w:rPr>
                                <w:t xml:space="preserve"> </w:t>
                              </w:r>
                              <w:r>
                                <w:rPr>
                                  <w:rFonts w:ascii="Courier New" w:hAnsi="Courier New"/>
                                  <w:sz w:val="18"/>
                                </w:rPr>
                                <w:t xml:space="preserve">"androidx.lifecycle:lifecycle- </w:t>
                              </w:r>
                              <w:r>
                                <w:rPr>
                                  <w:rFonts w:ascii="Courier New" w:hAnsi="Courier New"/>
                                  <w:spacing w:val="-2"/>
                                  <w:sz w:val="18"/>
                                </w:rPr>
                                <w:t>extensions:$lifecycle_version"</w:t>
                              </w:r>
                            </w:p>
                            <w:p>
                              <w:pPr>
                                <w:pStyle w:val="Normal"/>
                                <w:spacing w:lineRule="auto" w:line="324" w:before="17" w:after="0"/>
                                <w:ind w:left="885" w:right="468" w:hanging="0"/>
                                <w:rPr>
                                  <w:rFonts w:ascii="Courier New" w:hAnsi="Courier New"/>
                                  <w:sz w:val="18"/>
                                </w:rPr>
                              </w:pPr>
                              <w:r>
                                <w:rPr>
                                  <w:rFonts w:ascii="Courier New" w:hAnsi="Courier New"/>
                                  <w:spacing w:val="-2"/>
                                  <w:sz w:val="18"/>
                                </w:rPr>
                                <w:t>implementation</w:t>
                              </w:r>
                              <w:r>
                                <w:rPr>
                                  <w:rFonts w:ascii="Courier New" w:hAnsi="Courier New"/>
                                  <w:spacing w:val="-4"/>
                                  <w:sz w:val="18"/>
                                </w:rPr>
                                <w:t xml:space="preserve"> </w:t>
                              </w:r>
                              <w:r>
                                <w:rPr>
                                  <w:rFonts w:ascii="Courier New" w:hAnsi="Courier New"/>
                                  <w:spacing w:val="-2"/>
                                  <w:sz w:val="18"/>
                                </w:rPr>
                                <w:t>'com.squareup.retrofit2:retrofit:2.6.2' implementation</w:t>
                              </w:r>
                              <w:r>
                                <w:rPr>
                                  <w:rFonts w:ascii="Courier New" w:hAnsi="Courier New"/>
                                  <w:spacing w:val="-27"/>
                                  <w:sz w:val="18"/>
                                </w:rPr>
                                <w:t xml:space="preserve"> </w:t>
                              </w:r>
                              <w:r>
                                <w:rPr>
                                  <w:rFonts w:ascii="Courier New" w:hAnsi="Courier New"/>
                                  <w:spacing w:val="-2"/>
                                  <w:sz w:val="18"/>
                                </w:rPr>
                                <w:t xml:space="preserve">'com.squareup.retrofit2:converter-gson:2.6.2' </w:t>
                              </w:r>
                              <w:r>
                                <w:rPr>
                                  <w:rFonts w:ascii="Courier New" w:hAnsi="Courier New"/>
                                  <w:sz w:val="18"/>
                                </w:rPr>
                                <w:t>implementation 'com.google.code.gson:gson:2.8.6' implementation 'com.google.dagger:dagger:2.29.1'</w:t>
                              </w:r>
                            </w:p>
                            <w:p>
                              <w:pPr>
                                <w:pStyle w:val="Normal"/>
                                <w:spacing w:lineRule="auto" w:line="324" w:before="3" w:after="0"/>
                                <w:ind w:left="885" w:right="840" w:hanging="0"/>
                                <w:rPr>
                                  <w:rFonts w:ascii="Courier New" w:hAnsi="Courier New"/>
                                  <w:sz w:val="18"/>
                                </w:rPr>
                              </w:pPr>
                              <w:r>
                                <w:rPr>
                                  <w:rFonts w:ascii="Courier New" w:hAnsi="Courier New"/>
                                  <w:sz w:val="18"/>
                                </w:rPr>
                                <w:t>kapt</w:t>
                              </w:r>
                              <w:r>
                                <w:rPr>
                                  <w:rFonts w:ascii="Courier New" w:hAnsi="Courier New"/>
                                  <w:spacing w:val="-29"/>
                                  <w:sz w:val="18"/>
                                </w:rPr>
                                <w:t xml:space="preserve"> </w:t>
                              </w:r>
                              <w:r>
                                <w:rPr>
                                  <w:rFonts w:ascii="Courier New" w:hAnsi="Courier New"/>
                                  <w:sz w:val="18"/>
                                </w:rPr>
                                <w:t>'com.google.dagger:dagger-compiler:2.29.1' testImplementation 'junit:junit:4.12'</w:t>
                              </w:r>
                            </w:p>
                            <w:p>
                              <w:pPr>
                                <w:pStyle w:val="Normal"/>
                                <w:spacing w:lineRule="auto" w:line="324" w:before="1" w:after="0"/>
                                <w:ind w:left="885" w:hanging="0"/>
                                <w:rPr>
                                  <w:rFonts w:ascii="Courier New" w:hAnsi="Courier New"/>
                                  <w:sz w:val="18"/>
                                </w:rPr>
                              </w:pPr>
                              <w:r>
                                <w:rPr>
                                  <w:rFonts w:ascii="Courier New" w:hAnsi="Courier New"/>
                                  <w:sz w:val="18"/>
                                </w:rPr>
                                <w:t>testImplementation</w:t>
                              </w:r>
                              <w:r>
                                <w:rPr>
                                  <w:rFonts w:ascii="Courier New" w:hAnsi="Courier New"/>
                                  <w:spacing w:val="-29"/>
                                  <w:sz w:val="18"/>
                                </w:rPr>
                                <w:t xml:space="preserve"> </w:t>
                              </w:r>
                              <w:r>
                                <w:rPr>
                                  <w:rFonts w:ascii="Courier New" w:hAnsi="Courier New"/>
                                  <w:sz w:val="18"/>
                                </w:rPr>
                                <w:t>'android.arch.core:core-testing:2.1.0' testImplementation 'org.mockito:mockito-core:3.2.4' androidTestImplementation</w:t>
                              </w:r>
                              <w:r>
                                <w:rPr>
                                  <w:rFonts w:ascii="Courier New" w:hAnsi="Courier New"/>
                                  <w:spacing w:val="-29"/>
                                  <w:sz w:val="18"/>
                                </w:rPr>
                                <w:t xml:space="preserve"> </w:t>
                              </w:r>
                              <w:r>
                                <w:rPr>
                                  <w:rFonts w:ascii="Courier New" w:hAnsi="Courier New"/>
                                  <w:sz w:val="18"/>
                                </w:rPr>
                                <w:t>'androidx.test.ext:junit:1.1.2' androidTestImplementation 'androidx.test:rules:1.3.0'</w:t>
                              </w:r>
                            </w:p>
                            <w:p>
                              <w:pPr>
                                <w:pStyle w:val="Normal"/>
                                <w:spacing w:lineRule="exact" w:line="202" w:before="3" w:after="0"/>
                                <w:ind w:left="885" w:hanging="0"/>
                                <w:rPr>
                                  <w:rFonts w:ascii="Courier New" w:hAnsi="Courier New"/>
                                  <w:sz w:val="18"/>
                                </w:rPr>
                              </w:pPr>
                              <w:r>
                                <w:rPr>
                                  <w:rFonts w:ascii="Courier New" w:hAnsi="Courier New"/>
                                  <w:sz w:val="18"/>
                                </w:rPr>
                                <w:t>androidTestImplementation</w:t>
                              </w:r>
                              <w:r>
                                <w:rPr>
                                  <w:rFonts w:ascii="Courier New" w:hAnsi="Courier New"/>
                                  <w:spacing w:val="-25"/>
                                  <w:sz w:val="18"/>
                                </w:rPr>
                                <w:t xml:space="preserve"> </w:t>
                              </w:r>
                              <w:r>
                                <w:rPr>
                                  <w:rFonts w:ascii="Courier New" w:hAnsi="Courier New"/>
                                  <w:spacing w:val="-2"/>
                                  <w:sz w:val="18"/>
                                </w:rPr>
                                <w:t>'androidx.test</w:t>
                              </w:r>
                            </w:p>
                            <w:p>
                              <w:pPr>
                                <w:pStyle w:val="Normal"/>
                                <w:spacing w:lineRule="auto" w:line="259"/>
                                <w:ind w:left="885" w:right="1274" w:firstLine="216"/>
                                <w:rPr>
                                  <w:rFonts w:ascii="Courier New" w:hAnsi="Courier New"/>
                                  <w:sz w:val="18"/>
                                </w:rPr>
                              </w:pPr>
                              <w:r>
                                <w:rPr>
                                  <w:rFonts w:ascii="Courier New" w:hAnsi="Courier New"/>
                                  <w:spacing w:val="-2"/>
                                  <w:sz w:val="18"/>
                                </w:rPr>
                                <w:t xml:space="preserve">.espresso:espresso-core:3.3.0' </w:t>
                              </w:r>
                              <w:r>
                                <w:rPr>
                                  <w:rFonts w:ascii="Courier New" w:hAnsi="Courier New"/>
                                  <w:sz w:val="18"/>
                                </w:rPr>
                                <w:t>androidTestImplementation</w:t>
                              </w:r>
                              <w:r>
                                <w:rPr>
                                  <w:rFonts w:ascii="Courier New" w:hAnsi="Courier New"/>
                                  <w:spacing w:val="-29"/>
                                  <w:sz w:val="18"/>
                                </w:rPr>
                                <w:t xml:space="preserve"> </w:t>
                              </w:r>
                              <w:r>
                                <w:rPr>
                                  <w:rFonts w:ascii="Courier New" w:hAnsi="Courier New"/>
                                  <w:sz w:val="18"/>
                                </w:rPr>
                                <w:t>'com.android.support.test</w:t>
                              </w:r>
                            </w:p>
                            <w:p>
                              <w:pPr>
                                <w:pStyle w:val="Normal"/>
                                <w:spacing w:lineRule="exact" w:line="183"/>
                                <w:ind w:left="1101" w:hanging="0"/>
                                <w:rPr>
                                  <w:rFonts w:ascii="Courier New" w:hAnsi="Courier New"/>
                                  <w:sz w:val="18"/>
                                </w:rPr>
                              </w:pPr>
                              <w:r>
                                <w:rPr>
                                  <w:rFonts w:ascii="Courier New" w:hAnsi="Courier New"/>
                                  <w:spacing w:val="-2"/>
                                  <w:sz w:val="18"/>
                                </w:rPr>
                                <w:t>.espresso:espresso-contrib:3.0.2'</w:t>
                              </w:r>
                            </w:p>
                          </w:txbxContent>
                        </wps:txbx>
                        <wps:bodyPr lIns="0" rIns="0" tIns="0" bIns="0" anchor="t">
                          <a:noAutofit/>
                        </wps:bodyPr>
                      </wps:wsp>
                    </wpg:wgp>
                  </a:graphicData>
                </a:graphic>
              </wp:anchor>
            </w:drawing>
          </mc:Choice>
          <mc:Fallback>
            <w:pict>
              <v:group id="shape_0" alt="docshapegroup1062" style="position:absolute;margin-left:88.2pt;margin-top:7.1pt;width:399.6pt;height:258.25pt" coordorigin="1764,142" coordsize="7992,5165">
                <v:rect id="shape_0" path="m0,0l-2147483645,0l-2147483645,-2147483646l0,-2147483646xe" fillcolor="#f6f6f6" stroked="f" o:allowincell="f" style="position:absolute;left:1764;top:152;width:7991;height:514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2;width:7991;height:5124;mso-wrap-style:square;v-text-anchor:top;mso-position-horizontal-relative:page">
                  <v:fill o:detectmouseclick="t" on="false"/>
                  <v:stroke color="#3465a4" joinstyle="round" endcap="flat"/>
                  <v:textbox>
                    <w:txbxContent>
                      <w:p>
                        <w:pPr>
                          <w:pStyle w:val="Normal"/>
                          <w:spacing w:lineRule="auto" w:line="235" w:before="43" w:after="0"/>
                          <w:ind w:left="1101" w:right="840" w:hanging="216"/>
                          <w:rPr>
                            <w:rFonts w:ascii="Courier New" w:hAnsi="Courier New"/>
                            <w:sz w:val="18"/>
                          </w:rPr>
                        </w:pPr>
                        <w:r>
                          <w:rPr>
                            <w:rFonts w:ascii="Courier New" w:hAnsi="Courier New"/>
                            <w:spacing w:val="-2"/>
                            <w:sz w:val="18"/>
                          </w:rPr>
                          <w:t>implementation "androidx.constraintlayout:constraintlayout:2.0.4"</w:t>
                        </w:r>
                      </w:p>
                      <w:p>
                        <w:pPr>
                          <w:pStyle w:val="Normal"/>
                          <w:spacing w:lineRule="auto" w:line="324" w:before="17" w:after="0"/>
                          <w:ind w:left="885" w:right="840" w:hanging="0"/>
                          <w:rPr>
                            <w:rFonts w:ascii="Courier New" w:hAnsi="Courier New"/>
                            <w:sz w:val="18"/>
                          </w:rPr>
                        </w:pPr>
                        <w:r>
                          <w:rPr>
                            <w:rFonts w:ascii="Courier New" w:hAnsi="Courier New"/>
                            <w:sz w:val="18"/>
                          </w:rPr>
                          <w:t>implementation</w:t>
                        </w:r>
                        <w:r>
                          <w:rPr>
                            <w:rFonts w:ascii="Courier New" w:hAnsi="Courier New"/>
                            <w:spacing w:val="-29"/>
                            <w:sz w:val="18"/>
                          </w:rPr>
                          <w:t xml:space="preserve"> </w:t>
                        </w:r>
                        <w:r>
                          <w:rPr>
                            <w:rFonts w:ascii="Courier New" w:hAnsi="Courier New"/>
                            <w:sz w:val="18"/>
                          </w:rPr>
                          <w:t>'androidx.recyclerview:recyclerview:1.1.0' def lifecycle_version = "2.2.0"</w:t>
                        </w:r>
                      </w:p>
                      <w:p>
                        <w:pPr>
                          <w:pStyle w:val="Normal"/>
                          <w:spacing w:lineRule="auto" w:line="235" w:before="5" w:after="0"/>
                          <w:ind w:left="1101" w:hanging="216"/>
                          <w:rPr>
                            <w:rFonts w:ascii="Courier New" w:hAnsi="Courier New"/>
                            <w:sz w:val="18"/>
                          </w:rPr>
                        </w:pPr>
                        <w:r>
                          <w:rPr>
                            <w:rFonts w:ascii="Courier New" w:hAnsi="Courier New"/>
                            <w:sz w:val="18"/>
                          </w:rPr>
                          <w:t>implementation</w:t>
                        </w:r>
                        <w:r>
                          <w:rPr>
                            <w:rFonts w:ascii="Courier New" w:hAnsi="Courier New"/>
                            <w:spacing w:val="-29"/>
                            <w:sz w:val="18"/>
                          </w:rPr>
                          <w:t xml:space="preserve"> </w:t>
                        </w:r>
                        <w:r>
                          <w:rPr>
                            <w:rFonts w:ascii="Courier New" w:hAnsi="Courier New"/>
                            <w:sz w:val="18"/>
                          </w:rPr>
                          <w:t xml:space="preserve">"androidx.lifecycle:lifecycle- </w:t>
                        </w:r>
                        <w:r>
                          <w:rPr>
                            <w:rFonts w:ascii="Courier New" w:hAnsi="Courier New"/>
                            <w:spacing w:val="-2"/>
                            <w:sz w:val="18"/>
                          </w:rPr>
                          <w:t>extensions:$lifecycle_version"</w:t>
                        </w:r>
                      </w:p>
                      <w:p>
                        <w:pPr>
                          <w:pStyle w:val="Normal"/>
                          <w:spacing w:lineRule="auto" w:line="324" w:before="17" w:after="0"/>
                          <w:ind w:left="885" w:right="468" w:hanging="0"/>
                          <w:rPr>
                            <w:rFonts w:ascii="Courier New" w:hAnsi="Courier New"/>
                            <w:sz w:val="18"/>
                          </w:rPr>
                        </w:pPr>
                        <w:r>
                          <w:rPr>
                            <w:rFonts w:ascii="Courier New" w:hAnsi="Courier New"/>
                            <w:spacing w:val="-2"/>
                            <w:sz w:val="18"/>
                          </w:rPr>
                          <w:t>implementation</w:t>
                        </w:r>
                        <w:r>
                          <w:rPr>
                            <w:rFonts w:ascii="Courier New" w:hAnsi="Courier New"/>
                            <w:spacing w:val="-4"/>
                            <w:sz w:val="18"/>
                          </w:rPr>
                          <w:t xml:space="preserve"> </w:t>
                        </w:r>
                        <w:r>
                          <w:rPr>
                            <w:rFonts w:ascii="Courier New" w:hAnsi="Courier New"/>
                            <w:spacing w:val="-2"/>
                            <w:sz w:val="18"/>
                          </w:rPr>
                          <w:t>'com.squareup.retrofit2:retrofit:2.6.2' implementation</w:t>
                        </w:r>
                        <w:r>
                          <w:rPr>
                            <w:rFonts w:ascii="Courier New" w:hAnsi="Courier New"/>
                            <w:spacing w:val="-27"/>
                            <w:sz w:val="18"/>
                          </w:rPr>
                          <w:t xml:space="preserve"> </w:t>
                        </w:r>
                        <w:r>
                          <w:rPr>
                            <w:rFonts w:ascii="Courier New" w:hAnsi="Courier New"/>
                            <w:spacing w:val="-2"/>
                            <w:sz w:val="18"/>
                          </w:rPr>
                          <w:t xml:space="preserve">'com.squareup.retrofit2:converter-gson:2.6.2' </w:t>
                        </w:r>
                        <w:r>
                          <w:rPr>
                            <w:rFonts w:ascii="Courier New" w:hAnsi="Courier New"/>
                            <w:sz w:val="18"/>
                          </w:rPr>
                          <w:t>implementation 'com.google.code.gson:gson:2.8.6' implementation 'com.google.dagger:dagger:2.29.1'</w:t>
                        </w:r>
                      </w:p>
                      <w:p>
                        <w:pPr>
                          <w:pStyle w:val="Normal"/>
                          <w:spacing w:lineRule="auto" w:line="324" w:before="3" w:after="0"/>
                          <w:ind w:left="885" w:right="840" w:hanging="0"/>
                          <w:rPr>
                            <w:rFonts w:ascii="Courier New" w:hAnsi="Courier New"/>
                            <w:sz w:val="18"/>
                          </w:rPr>
                        </w:pPr>
                        <w:r>
                          <w:rPr>
                            <w:rFonts w:ascii="Courier New" w:hAnsi="Courier New"/>
                            <w:sz w:val="18"/>
                          </w:rPr>
                          <w:t>kapt</w:t>
                        </w:r>
                        <w:r>
                          <w:rPr>
                            <w:rFonts w:ascii="Courier New" w:hAnsi="Courier New"/>
                            <w:spacing w:val="-29"/>
                            <w:sz w:val="18"/>
                          </w:rPr>
                          <w:t xml:space="preserve"> </w:t>
                        </w:r>
                        <w:r>
                          <w:rPr>
                            <w:rFonts w:ascii="Courier New" w:hAnsi="Courier New"/>
                            <w:sz w:val="18"/>
                          </w:rPr>
                          <w:t>'com.google.dagger:dagger-compiler:2.29.1' testImplementation 'junit:junit:4.12'</w:t>
                        </w:r>
                      </w:p>
                      <w:p>
                        <w:pPr>
                          <w:pStyle w:val="Normal"/>
                          <w:spacing w:lineRule="auto" w:line="324" w:before="1" w:after="0"/>
                          <w:ind w:left="885" w:hanging="0"/>
                          <w:rPr>
                            <w:rFonts w:ascii="Courier New" w:hAnsi="Courier New"/>
                            <w:sz w:val="18"/>
                          </w:rPr>
                        </w:pPr>
                        <w:r>
                          <w:rPr>
                            <w:rFonts w:ascii="Courier New" w:hAnsi="Courier New"/>
                            <w:sz w:val="18"/>
                          </w:rPr>
                          <w:t>testImplementation</w:t>
                        </w:r>
                        <w:r>
                          <w:rPr>
                            <w:rFonts w:ascii="Courier New" w:hAnsi="Courier New"/>
                            <w:spacing w:val="-29"/>
                            <w:sz w:val="18"/>
                          </w:rPr>
                          <w:t xml:space="preserve"> </w:t>
                        </w:r>
                        <w:r>
                          <w:rPr>
                            <w:rFonts w:ascii="Courier New" w:hAnsi="Courier New"/>
                            <w:sz w:val="18"/>
                          </w:rPr>
                          <w:t>'android.arch.core:core-testing:2.1.0' testImplementation 'org.mockito:mockito-core:3.2.4' androidTestImplementation</w:t>
                        </w:r>
                        <w:r>
                          <w:rPr>
                            <w:rFonts w:ascii="Courier New" w:hAnsi="Courier New"/>
                            <w:spacing w:val="-29"/>
                            <w:sz w:val="18"/>
                          </w:rPr>
                          <w:t xml:space="preserve"> </w:t>
                        </w:r>
                        <w:r>
                          <w:rPr>
                            <w:rFonts w:ascii="Courier New" w:hAnsi="Courier New"/>
                            <w:sz w:val="18"/>
                          </w:rPr>
                          <w:t>'androidx.test.ext:junit:1.1.2' androidTestImplementation 'androidx.test:rules:1.3.0'</w:t>
                        </w:r>
                      </w:p>
                      <w:p>
                        <w:pPr>
                          <w:pStyle w:val="Normal"/>
                          <w:spacing w:lineRule="exact" w:line="202" w:before="3" w:after="0"/>
                          <w:ind w:left="885" w:hanging="0"/>
                          <w:rPr>
                            <w:rFonts w:ascii="Courier New" w:hAnsi="Courier New"/>
                            <w:sz w:val="18"/>
                          </w:rPr>
                        </w:pPr>
                        <w:r>
                          <w:rPr>
                            <w:rFonts w:ascii="Courier New" w:hAnsi="Courier New"/>
                            <w:sz w:val="18"/>
                          </w:rPr>
                          <w:t>androidTestImplementation</w:t>
                        </w:r>
                        <w:r>
                          <w:rPr>
                            <w:rFonts w:ascii="Courier New" w:hAnsi="Courier New"/>
                            <w:spacing w:val="-25"/>
                            <w:sz w:val="18"/>
                          </w:rPr>
                          <w:t xml:space="preserve"> </w:t>
                        </w:r>
                        <w:r>
                          <w:rPr>
                            <w:rFonts w:ascii="Courier New" w:hAnsi="Courier New"/>
                            <w:spacing w:val="-2"/>
                            <w:sz w:val="18"/>
                          </w:rPr>
                          <w:t>'androidx.test</w:t>
                        </w:r>
                      </w:p>
                      <w:p>
                        <w:pPr>
                          <w:pStyle w:val="Normal"/>
                          <w:spacing w:lineRule="auto" w:line="259"/>
                          <w:ind w:left="885" w:right="1274" w:firstLine="216"/>
                          <w:rPr>
                            <w:rFonts w:ascii="Courier New" w:hAnsi="Courier New"/>
                            <w:sz w:val="18"/>
                          </w:rPr>
                        </w:pPr>
                        <w:r>
                          <w:rPr>
                            <w:rFonts w:ascii="Courier New" w:hAnsi="Courier New"/>
                            <w:spacing w:val="-2"/>
                            <w:sz w:val="18"/>
                          </w:rPr>
                          <w:t xml:space="preserve">.espresso:espresso-core:3.3.0' </w:t>
                        </w:r>
                        <w:r>
                          <w:rPr>
                            <w:rFonts w:ascii="Courier New" w:hAnsi="Courier New"/>
                            <w:sz w:val="18"/>
                          </w:rPr>
                          <w:t>androidTestImplementation</w:t>
                        </w:r>
                        <w:r>
                          <w:rPr>
                            <w:rFonts w:ascii="Courier New" w:hAnsi="Courier New"/>
                            <w:spacing w:val="-29"/>
                            <w:sz w:val="18"/>
                          </w:rPr>
                          <w:t xml:space="preserve"> </w:t>
                        </w:r>
                        <w:r>
                          <w:rPr>
                            <w:rFonts w:ascii="Courier New" w:hAnsi="Courier New"/>
                            <w:sz w:val="18"/>
                          </w:rPr>
                          <w:t>'com.android.support.test</w:t>
                        </w:r>
                      </w:p>
                      <w:p>
                        <w:pPr>
                          <w:pStyle w:val="Normal"/>
                          <w:spacing w:lineRule="exact" w:line="183"/>
                          <w:ind w:left="1101" w:hanging="0"/>
                          <w:rPr>
                            <w:rFonts w:ascii="Courier New" w:hAnsi="Courier New"/>
                            <w:sz w:val="18"/>
                          </w:rPr>
                        </w:pPr>
                        <w:r>
                          <w:rPr>
                            <w:rFonts w:ascii="Courier New" w:hAnsi="Courier New"/>
                            <w:spacing w:val="-2"/>
                            <w:sz w:val="18"/>
                          </w:rPr>
                          <w:t>.espresso:espresso-contrib:3.0.2'</w:t>
                        </w:r>
                      </w:p>
                    </w:txbxContent>
                  </v:textbox>
                  <w10:wrap type="topAndBottom"/>
                </v:rect>
              </v:group>
            </w:pict>
          </mc:Fallback>
        </mc:AlternateContent>
      </w:r>
    </w:p>
    <w:p>
      <w:pPr>
        <w:pStyle w:val="ListParagraph"/>
        <w:numPr>
          <w:ilvl w:val="0"/>
          <w:numId w:val="4"/>
        </w:numPr>
        <w:tabs>
          <w:tab w:val="clear" w:pos="720"/>
          <w:tab w:val="left" w:pos="1274" w:leader="none"/>
        </w:tabs>
        <w:spacing w:before="13" w:after="0"/>
        <w:jc w:val="left"/>
        <w:rPr>
          <w:sz w:val="20"/>
        </w:rPr>
      </w:pPr>
      <w:r>
        <w:rPr>
          <w:sz w:val="20"/>
        </w:rPr>
        <w:t>Add</w:t>
      </w:r>
      <w:r>
        <w:rPr>
          <w:spacing w:val="-7"/>
          <w:sz w:val="20"/>
        </w:rPr>
        <w:t xml:space="preserve"> </w:t>
      </w:r>
      <w:r>
        <w:rPr>
          <w:sz w:val="20"/>
        </w:rPr>
        <w:t>the</w:t>
      </w:r>
      <w:r>
        <w:rPr>
          <w:spacing w:val="-4"/>
          <w:sz w:val="20"/>
        </w:rPr>
        <w:t xml:space="preserve"> </w:t>
      </w:r>
      <w:r>
        <w:rPr>
          <w:sz w:val="20"/>
        </w:rPr>
        <w:t>Kotlin</w:t>
      </w:r>
      <w:r>
        <w:rPr>
          <w:spacing w:val="-3"/>
          <w:sz w:val="20"/>
        </w:rPr>
        <w:t xml:space="preserve"> </w:t>
      </w:r>
      <w:r>
        <w:rPr>
          <w:sz w:val="20"/>
        </w:rPr>
        <w:t>application</w:t>
      </w:r>
      <w:r>
        <w:rPr>
          <w:spacing w:val="-4"/>
          <w:sz w:val="20"/>
        </w:rPr>
        <w:t xml:space="preserve"> </w:t>
      </w:r>
      <w:r>
        <w:rPr>
          <w:sz w:val="20"/>
        </w:rPr>
        <w:t>processor</w:t>
      </w:r>
      <w:r>
        <w:rPr>
          <w:spacing w:val="-4"/>
          <w:sz w:val="20"/>
        </w:rPr>
        <w:t xml:space="preserve"> </w:t>
      </w:r>
      <w:r>
        <w:rPr>
          <w:sz w:val="20"/>
        </w:rPr>
        <w:t>plugin</w:t>
      </w:r>
      <w:r>
        <w:rPr>
          <w:spacing w:val="-3"/>
          <w:sz w:val="20"/>
        </w:rPr>
        <w:t xml:space="preserve"> </w:t>
      </w:r>
      <w:r>
        <w:rPr>
          <w:sz w:val="20"/>
        </w:rPr>
        <w:t>to</w:t>
      </w:r>
      <w:r>
        <w:rPr>
          <w:spacing w:val="-3"/>
          <w:sz w:val="20"/>
        </w:rPr>
        <w:t xml:space="preserve"> </w:t>
      </w:r>
      <w:r>
        <w:rPr>
          <w:sz w:val="20"/>
        </w:rPr>
        <w:t>the</w:t>
      </w:r>
      <w:r>
        <w:rPr>
          <w:spacing w:val="-5"/>
          <w:sz w:val="20"/>
        </w:rPr>
        <w:t xml:space="preserve"> </w:t>
      </w:r>
      <w:r>
        <w:rPr>
          <w:rFonts w:ascii="Courier New" w:hAnsi="Courier New"/>
          <w:b/>
        </w:rPr>
        <w:t>app/build.gradle</w:t>
      </w:r>
      <w:r>
        <w:rPr>
          <w:rFonts w:ascii="Courier New" w:hAnsi="Courier New"/>
          <w:b/>
          <w:spacing w:val="-80"/>
        </w:rPr>
        <w:t xml:space="preserve"> </w:t>
      </w:r>
      <w:r>
        <w:rPr>
          <w:spacing w:val="-2"/>
          <w:sz w:val="20"/>
        </w:rPr>
        <w:t>file:</w:t>
      </w:r>
    </w:p>
    <w:p>
      <w:pPr>
        <w:pStyle w:val="TextBody"/>
        <w:spacing w:before="10" w:after="0"/>
        <w:rPr>
          <w:sz w:val="8"/>
        </w:rPr>
      </w:pPr>
      <w:r>
        <w:rPr>
          <w:sz w:val="8"/>
        </w:rPr>
        <mc:AlternateContent>
          <mc:Choice Requires="wpg">
            <w:drawing>
              <wp:anchor behindDoc="0" distT="635" distB="0" distL="0" distR="4445" simplePos="0" locked="0" layoutInCell="0" allowOverlap="1" relativeHeight="1871" wp14:anchorId="4C6D87EB">
                <wp:simplePos x="0" y="0"/>
                <wp:positionH relativeFrom="page">
                  <wp:posOffset>1120140</wp:posOffset>
                </wp:positionH>
                <wp:positionV relativeFrom="paragraph">
                  <wp:posOffset>90805</wp:posOffset>
                </wp:positionV>
                <wp:extent cx="5074920" cy="219075"/>
                <wp:effectExtent l="0" t="1270" r="635" b="0"/>
                <wp:wrapTopAndBottom/>
                <wp:docPr id="1351" name="docshapegroup1066"/>
                <a:graphic xmlns:a="http://schemas.openxmlformats.org/drawingml/2006/main">
                  <a:graphicData uri="http://schemas.microsoft.com/office/word/2010/wordprocessingGroup">
                    <wpg:wgp>
                      <wpg:cNvGrpSpPr/>
                      <wpg:grpSpPr>
                        <a:xfrm>
                          <a:off x="0" y="0"/>
                          <a:ext cx="5074920" cy="219240"/>
                          <a:chOff x="0" y="0"/>
                          <a:chExt cx="5074920" cy="219240"/>
                        </a:xfrm>
                      </wpg:grpSpPr>
                      <wps:wsp>
                        <wps:cNvSpPr/>
                        <wps:spPr>
                          <a:xfrm>
                            <a:off x="0" y="6480"/>
                            <a:ext cx="5074920" cy="206280"/>
                          </a:xfrm>
                          <a:prstGeom prst="rect">
                            <a:avLst/>
                          </a:prstGeom>
                          <a:solidFill>
                            <a:srgbClr val="f6f6f6"/>
                          </a:solidFill>
                          <a:ln w="0">
                            <a:noFill/>
                          </a:ln>
                        </wps:spPr>
                        <wps:style>
                          <a:lnRef idx="0"/>
                          <a:fillRef idx="0"/>
                          <a:effectRef idx="0"/>
                          <a:fontRef idx="minor"/>
                        </wps:style>
                        <wps:bodyPr/>
                      </wps:wsp>
                      <wps:wsp>
                        <wps:cNvSpPr/>
                        <wps:spPr>
                          <a:xfrm>
                            <a:off x="0" y="0"/>
                            <a:ext cx="5074920" cy="219240"/>
                          </a:xfrm>
                          <a:custGeom>
                            <a:avLst/>
                            <a:gdLst>
                              <a:gd name="textAreaLeft" fmla="*/ 0 w 2877120"/>
                              <a:gd name="textAreaRight" fmla="*/ 2879280 w 2877120"/>
                              <a:gd name="textAreaTop" fmla="*/ 0 h 124200"/>
                              <a:gd name="textAreaBottom" fmla="*/ 126360 h 124200"/>
                            </a:gdLst>
                            <a:ahLst/>
                            <a:rect l="textAreaLeft" t="textAreaTop" r="textAreaRight" b="textAreaBottom"/>
                            <a:pathLst>
                              <a:path w="7992" h="345">
                                <a:moveTo>
                                  <a:pt x="7992" y="325"/>
                                </a:moveTo>
                                <a:lnTo>
                                  <a:pt x="0" y="325"/>
                                </a:lnTo>
                                <a:lnTo>
                                  <a:pt x="0" y="345"/>
                                </a:lnTo>
                                <a:lnTo>
                                  <a:pt x="7992" y="345"/>
                                </a:lnTo>
                                <a:lnTo>
                                  <a:pt x="7992" y="325"/>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9368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apply</w:t>
                              </w:r>
                              <w:r>
                                <w:rPr>
                                  <w:rFonts w:ascii="Courier New" w:hAnsi="Courier New"/>
                                  <w:spacing w:val="-10"/>
                                  <w:sz w:val="18"/>
                                </w:rPr>
                                <w:t xml:space="preserve"> </w:t>
                              </w:r>
                              <w:r>
                                <w:rPr>
                                  <w:rFonts w:ascii="Courier New" w:hAnsi="Courier New"/>
                                  <w:sz w:val="18"/>
                                </w:rPr>
                                <w:t>plugin:</w:t>
                              </w:r>
                              <w:r>
                                <w:rPr>
                                  <w:rFonts w:ascii="Courier New" w:hAnsi="Courier New"/>
                                  <w:spacing w:val="-10"/>
                                  <w:sz w:val="18"/>
                                </w:rPr>
                                <w:t xml:space="preserve"> </w:t>
                              </w:r>
                              <w:r>
                                <w:rPr>
                                  <w:rFonts w:ascii="Courier New" w:hAnsi="Courier New"/>
                                  <w:sz w:val="18"/>
                                </w:rPr>
                                <w:t>'kotlin-</w:t>
                              </w:r>
                              <w:r>
                                <w:rPr>
                                  <w:rFonts w:ascii="Courier New" w:hAnsi="Courier New"/>
                                  <w:spacing w:val="-2"/>
                                  <w:sz w:val="18"/>
                                </w:rPr>
                                <w:t>kapt'</w:t>
                              </w:r>
                            </w:p>
                          </w:txbxContent>
                        </wps:txbx>
                        <wps:bodyPr lIns="0" rIns="0" tIns="0" bIns="0" anchor="t">
                          <a:noAutofit/>
                        </wps:bodyPr>
                      </wps:wsp>
                    </wpg:wgp>
                  </a:graphicData>
                </a:graphic>
              </wp:anchor>
            </w:drawing>
          </mc:Choice>
          <mc:Fallback>
            <w:pict>
              <v:group id="shape_0" alt="docshapegroup1066" style="position:absolute;margin-left:88.2pt;margin-top:7.15pt;width:399.6pt;height:17.25pt" coordorigin="1764,143" coordsize="7992,345">
                <v:rect id="shape_0" path="m0,0l-2147483645,0l-2147483645,-2147483646l0,-2147483646xe" fillcolor="#f6f6f6" stroked="f" o:allowincell="f" style="position:absolute;left:1764;top:153;width:7991;height:32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3;width:7991;height:30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apply</w:t>
                        </w:r>
                        <w:r>
                          <w:rPr>
                            <w:rFonts w:ascii="Courier New" w:hAnsi="Courier New"/>
                            <w:spacing w:val="-10"/>
                            <w:sz w:val="18"/>
                          </w:rPr>
                          <w:t xml:space="preserve"> </w:t>
                        </w:r>
                        <w:r>
                          <w:rPr>
                            <w:rFonts w:ascii="Courier New" w:hAnsi="Courier New"/>
                            <w:sz w:val="18"/>
                          </w:rPr>
                          <w:t>plugin:</w:t>
                        </w:r>
                        <w:r>
                          <w:rPr>
                            <w:rFonts w:ascii="Courier New" w:hAnsi="Courier New"/>
                            <w:spacing w:val="-10"/>
                            <w:sz w:val="18"/>
                          </w:rPr>
                          <w:t xml:space="preserve"> </w:t>
                        </w:r>
                        <w:r>
                          <w:rPr>
                            <w:rFonts w:ascii="Courier New" w:hAnsi="Courier New"/>
                            <w:sz w:val="18"/>
                          </w:rPr>
                          <w:t>'kotlin-</w:t>
                        </w:r>
                        <w:r>
                          <w:rPr>
                            <w:rFonts w:ascii="Courier New" w:hAnsi="Courier New"/>
                            <w:spacing w:val="-2"/>
                            <w:sz w:val="18"/>
                          </w:rPr>
                          <w:t>kapt'</w:t>
                        </w:r>
                      </w:p>
                    </w:txbxContent>
                  </v:textbox>
                  <w10:wrap type="topAndBottom"/>
                </v:rect>
              </v:group>
            </w:pict>
          </mc:Fallback>
        </mc:AlternateContent>
      </w:r>
    </w:p>
    <w:p>
      <w:pPr>
        <w:pStyle w:val="ListParagraph"/>
        <w:numPr>
          <w:ilvl w:val="0"/>
          <w:numId w:val="4"/>
        </w:numPr>
        <w:tabs>
          <w:tab w:val="clear" w:pos="720"/>
          <w:tab w:val="left" w:pos="1274" w:leader="none"/>
        </w:tabs>
        <w:jc w:val="left"/>
        <w:rPr>
          <w:sz w:val="20"/>
        </w:rPr>
      </w:pPr>
      <w:r>
        <w:rPr>
          <w:sz w:val="20"/>
        </w:rPr>
        <w:t>Create</w:t>
      </w:r>
      <w:r>
        <w:rPr>
          <w:spacing w:val="-3"/>
          <w:sz w:val="20"/>
        </w:rPr>
        <w:t xml:space="preserve"> </w:t>
      </w:r>
      <w:r>
        <w:rPr>
          <w:sz w:val="20"/>
        </w:rPr>
        <w:t>the</w:t>
      </w:r>
      <w:r>
        <w:rPr>
          <w:spacing w:val="-2"/>
          <w:sz w:val="20"/>
        </w:rPr>
        <w:t xml:space="preserve"> </w:t>
      </w:r>
      <w:r>
        <w:rPr>
          <w:rFonts w:ascii="Courier New" w:hAnsi="Courier New"/>
          <w:b/>
        </w:rPr>
        <w:t>api</w:t>
      </w:r>
      <w:r>
        <w:rPr>
          <w:rFonts w:ascii="Courier New" w:hAnsi="Courier New"/>
          <w:b/>
          <w:spacing w:val="-80"/>
        </w:rPr>
        <w:t xml:space="preserve"> </w:t>
      </w:r>
      <w:r>
        <w:rPr>
          <w:spacing w:val="-2"/>
          <w:sz w:val="20"/>
        </w:rPr>
        <w:t>package.</w:t>
      </w:r>
    </w:p>
    <w:p>
      <w:pPr>
        <w:pStyle w:val="ListParagraph"/>
        <w:numPr>
          <w:ilvl w:val="0"/>
          <w:numId w:val="4"/>
        </w:numPr>
        <w:tabs>
          <w:tab w:val="clear" w:pos="720"/>
          <w:tab w:val="left" w:pos="1274" w:leader="none"/>
        </w:tabs>
        <w:spacing w:before="140" w:after="0"/>
        <w:jc w:val="left"/>
        <w:rPr>
          <w:sz w:val="20"/>
        </w:rPr>
      </w:pPr>
      <w:r>
        <w:rPr>
          <w:sz w:val="20"/>
        </w:rPr>
        <w:t>Add</w:t>
      </w:r>
      <w:r>
        <w:rPr>
          <w:spacing w:val="-4"/>
          <w:sz w:val="20"/>
        </w:rPr>
        <w:t xml:space="preserve"> </w:t>
      </w:r>
      <w:r>
        <w:rPr>
          <w:sz w:val="20"/>
        </w:rPr>
        <w:t>the</w:t>
      </w:r>
      <w:r>
        <w:rPr>
          <w:spacing w:val="-2"/>
          <w:sz w:val="20"/>
        </w:rPr>
        <w:t xml:space="preserve"> </w:t>
      </w:r>
      <w:r>
        <w:rPr>
          <w:sz w:val="20"/>
        </w:rPr>
        <w:t>model</w:t>
      </w:r>
      <w:r>
        <w:rPr>
          <w:spacing w:val="-2"/>
          <w:sz w:val="20"/>
        </w:rPr>
        <w:t xml:space="preserve"> </w:t>
      </w:r>
      <w:r>
        <w:rPr>
          <w:sz w:val="20"/>
        </w:rPr>
        <w:t>for</w:t>
      </w:r>
      <w:r>
        <w:rPr>
          <w:spacing w:val="-2"/>
          <w:sz w:val="20"/>
        </w:rPr>
        <w:t xml:space="preserve"> </w:t>
      </w:r>
      <w:r>
        <w:rPr>
          <w:rFonts w:ascii="Courier New" w:hAnsi="Courier New"/>
          <w:b/>
          <w:spacing w:val="-4"/>
        </w:rPr>
        <w:t>api</w:t>
      </w:r>
      <w:r>
        <w:rPr>
          <w:spacing w:val="-4"/>
          <w:sz w:val="20"/>
        </w:rPr>
        <w:t>:</w:t>
      </w:r>
    </w:p>
    <w:p>
      <w:pPr>
        <w:sectPr>
          <w:headerReference w:type="even" r:id="rId396"/>
          <w:headerReference w:type="default" r:id="rId397"/>
          <w:type w:val="nextPage"/>
          <w:pgSz w:w="10800" w:h="13320"/>
          <w:pgMar w:left="940" w:right="920" w:gutter="0" w:header="695" w:top="1120" w:footer="0" w:bottom="280"/>
          <w:pgNumType w:start="141" w:fmt="decimal"/>
          <w:formProt w:val="false"/>
          <w:textDirection w:val="lrTb"/>
          <w:docGrid w:type="default" w:linePitch="100" w:charSpace="4096"/>
        </w:sectPr>
        <w:pStyle w:val="TextBody"/>
        <w:spacing w:before="11" w:after="0"/>
        <w:rPr>
          <w:sz w:val="8"/>
        </w:rPr>
      </w:pPr>
      <w:r>
        <w:rPr>
          <w:sz w:val="8"/>
        </w:rPr>
        <mc:AlternateContent>
          <mc:Choice Requires="wpg">
            <w:drawing>
              <wp:anchor behindDoc="0" distT="0" distB="0" distL="0" distR="4445" simplePos="0" locked="0" layoutInCell="0" allowOverlap="1" relativeHeight="1873" wp14:anchorId="362290A2">
                <wp:simplePos x="0" y="0"/>
                <wp:positionH relativeFrom="page">
                  <wp:posOffset>1120140</wp:posOffset>
                </wp:positionH>
                <wp:positionV relativeFrom="paragraph">
                  <wp:posOffset>91440</wp:posOffset>
                </wp:positionV>
                <wp:extent cx="5074920" cy="1108075"/>
                <wp:effectExtent l="0" t="635" r="635" b="0"/>
                <wp:wrapTopAndBottom/>
                <wp:docPr id="1353" name="docshapegroup1070"/>
                <a:graphic xmlns:a="http://schemas.openxmlformats.org/drawingml/2006/main">
                  <a:graphicData uri="http://schemas.microsoft.com/office/word/2010/wordprocessingGroup">
                    <wpg:wgp>
                      <wpg:cNvGrpSpPr/>
                      <wpg:grpSpPr>
                        <a:xfrm>
                          <a:off x="0" y="0"/>
                          <a:ext cx="5074920" cy="1108080"/>
                          <a:chOff x="0" y="0"/>
                          <a:chExt cx="5074920" cy="1108080"/>
                        </a:xfrm>
                      </wpg:grpSpPr>
                      <wps:wsp>
                        <wps:cNvSpPr/>
                        <wps:spPr>
                          <a:xfrm>
                            <a:off x="0" y="6480"/>
                            <a:ext cx="5074920" cy="1095480"/>
                          </a:xfrm>
                          <a:prstGeom prst="rect">
                            <a:avLst/>
                          </a:prstGeom>
                          <a:solidFill>
                            <a:srgbClr val="f6f6f6"/>
                          </a:solidFill>
                          <a:ln w="0">
                            <a:noFill/>
                          </a:ln>
                        </wps:spPr>
                        <wps:style>
                          <a:lnRef idx="0"/>
                          <a:fillRef idx="0"/>
                          <a:effectRef idx="0"/>
                          <a:fontRef idx="minor"/>
                        </wps:style>
                        <wps:bodyPr/>
                      </wps:wsp>
                      <wps:wsp>
                        <wps:cNvSpPr/>
                        <wps:spPr>
                          <a:xfrm>
                            <a:off x="0" y="0"/>
                            <a:ext cx="5074920" cy="1108080"/>
                          </a:xfrm>
                          <a:custGeom>
                            <a:avLst/>
                            <a:gdLst>
                              <a:gd name="textAreaLeft" fmla="*/ 0 w 2877120"/>
                              <a:gd name="textAreaRight" fmla="*/ 2879280 w 2877120"/>
                              <a:gd name="textAreaTop" fmla="*/ 0 h 628200"/>
                              <a:gd name="textAreaBottom" fmla="*/ 630360 h 628200"/>
                            </a:gdLst>
                            <a:ahLst/>
                            <a:rect l="textAreaLeft" t="textAreaTop" r="textAreaRight" b="textAreaBottom"/>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08252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data</w:t>
                              </w:r>
                              <w:r>
                                <w:rPr>
                                  <w:rFonts w:ascii="Courier New" w:hAnsi="Courier New"/>
                                  <w:spacing w:val="-5"/>
                                  <w:sz w:val="18"/>
                                </w:rPr>
                                <w:t xml:space="preserve"> </w:t>
                              </w:r>
                              <w:r>
                                <w:rPr>
                                  <w:rFonts w:ascii="Courier New" w:hAnsi="Courier New"/>
                                  <w:sz w:val="18"/>
                                </w:rPr>
                                <w:t>class</w:t>
                              </w:r>
                              <w:r>
                                <w:rPr>
                                  <w:rFonts w:ascii="Courier New" w:hAnsi="Courier New"/>
                                  <w:spacing w:val="-4"/>
                                  <w:sz w:val="18"/>
                                </w:rPr>
                                <w:t xml:space="preserve"> </w:t>
                              </w:r>
                              <w:r>
                                <w:rPr>
                                  <w:rFonts w:ascii="Courier New" w:hAnsi="Courier New"/>
                                  <w:spacing w:val="-2"/>
                                  <w:sz w:val="18"/>
                                </w:rPr>
                                <w:t>Post(</w:t>
                              </w:r>
                            </w:p>
                            <w:p>
                              <w:pPr>
                                <w:pStyle w:val="Normal"/>
                                <w:spacing w:lineRule="auto" w:line="324" w:before="76" w:after="0"/>
                                <w:ind w:left="885" w:right="840" w:hanging="0"/>
                                <w:rPr>
                                  <w:rFonts w:ascii="Courier New" w:hAnsi="Courier New"/>
                                  <w:sz w:val="18"/>
                                </w:rPr>
                              </w:pPr>
                              <w:r>
                                <w:rPr>
                                  <w:rFonts w:ascii="Courier New" w:hAnsi="Courier New"/>
                                  <w:sz w:val="18"/>
                                </w:rPr>
                                <w:t>@SerializedName("id") val id: Long, @SerializedName("userId")</w:t>
                              </w:r>
                              <w:r>
                                <w:rPr>
                                  <w:rFonts w:ascii="Courier New" w:hAnsi="Courier New"/>
                                  <w:spacing w:val="-13"/>
                                  <w:sz w:val="18"/>
                                </w:rPr>
                                <w:t xml:space="preserve"> </w:t>
                              </w:r>
                              <w:r>
                                <w:rPr>
                                  <w:rFonts w:ascii="Courier New" w:hAnsi="Courier New"/>
                                  <w:sz w:val="18"/>
                                </w:rPr>
                                <w:t>val</w:t>
                              </w:r>
                              <w:r>
                                <w:rPr>
                                  <w:rFonts w:ascii="Courier New" w:hAnsi="Courier New"/>
                                  <w:spacing w:val="-13"/>
                                  <w:sz w:val="18"/>
                                </w:rPr>
                                <w:t xml:space="preserve"> </w:t>
                              </w:r>
                              <w:r>
                                <w:rPr>
                                  <w:rFonts w:ascii="Courier New" w:hAnsi="Courier New"/>
                                  <w:sz w:val="18"/>
                                </w:rPr>
                                <w:t>userId:</w:t>
                              </w:r>
                              <w:r>
                                <w:rPr>
                                  <w:rFonts w:ascii="Courier New" w:hAnsi="Courier New"/>
                                  <w:spacing w:val="-13"/>
                                  <w:sz w:val="18"/>
                                </w:rPr>
                                <w:t xml:space="preserve"> </w:t>
                              </w:r>
                              <w:r>
                                <w:rPr>
                                  <w:rFonts w:ascii="Courier New" w:hAnsi="Courier New"/>
                                  <w:sz w:val="18"/>
                                </w:rPr>
                                <w:t>Long, @SerializedName("title")</w:t>
                              </w:r>
                              <w:r>
                                <w:rPr>
                                  <w:rFonts w:ascii="Courier New" w:hAnsi="Courier New"/>
                                  <w:spacing w:val="-13"/>
                                  <w:sz w:val="18"/>
                                </w:rPr>
                                <w:t xml:space="preserve"> </w:t>
                              </w:r>
                              <w:r>
                                <w:rPr>
                                  <w:rFonts w:ascii="Courier New" w:hAnsi="Courier New"/>
                                  <w:sz w:val="18"/>
                                </w:rPr>
                                <w:t>val</w:t>
                              </w:r>
                              <w:r>
                                <w:rPr>
                                  <w:rFonts w:ascii="Courier New" w:hAnsi="Courier New"/>
                                  <w:spacing w:val="-13"/>
                                  <w:sz w:val="18"/>
                                </w:rPr>
                                <w:t xml:space="preserve"> </w:t>
                              </w:r>
                              <w:r>
                                <w:rPr>
                                  <w:rFonts w:ascii="Courier New" w:hAnsi="Courier New"/>
                                  <w:sz w:val="18"/>
                                </w:rPr>
                                <w:t>title:</w:t>
                              </w:r>
                              <w:r>
                                <w:rPr>
                                  <w:rFonts w:ascii="Courier New" w:hAnsi="Courier New"/>
                                  <w:spacing w:val="-13"/>
                                  <w:sz w:val="18"/>
                                </w:rPr>
                                <w:t xml:space="preserve"> </w:t>
                              </w:r>
                              <w:r>
                                <w:rPr>
                                  <w:rFonts w:ascii="Courier New" w:hAnsi="Courier New"/>
                                  <w:sz w:val="18"/>
                                </w:rPr>
                                <w:t>String, @SerializedName("body") val body: String</w:t>
                              </w:r>
                            </w:p>
                            <w:p>
                              <w:pPr>
                                <w:pStyle w:val="Normal"/>
                                <w:spacing w:before="3"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1070" style="position:absolute;margin-left:88.2pt;margin-top:7.2pt;width:399.6pt;height:87.25pt" coordorigin="1764,144" coordsize="7992,1745">
                <v:rect id="shape_0" path="m0,0l-2147483645,0l-2147483645,-2147483646l0,-2147483646xe" fillcolor="#f6f6f6" stroked="f" o:allowincell="f" style="position:absolute;left:1764;top:154;width:7991;height:172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4;width:7991;height:170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data</w:t>
                        </w:r>
                        <w:r>
                          <w:rPr>
                            <w:rFonts w:ascii="Courier New" w:hAnsi="Courier New"/>
                            <w:spacing w:val="-5"/>
                            <w:sz w:val="18"/>
                          </w:rPr>
                          <w:t xml:space="preserve"> </w:t>
                        </w:r>
                        <w:r>
                          <w:rPr>
                            <w:rFonts w:ascii="Courier New" w:hAnsi="Courier New"/>
                            <w:sz w:val="18"/>
                          </w:rPr>
                          <w:t>class</w:t>
                        </w:r>
                        <w:r>
                          <w:rPr>
                            <w:rFonts w:ascii="Courier New" w:hAnsi="Courier New"/>
                            <w:spacing w:val="-4"/>
                            <w:sz w:val="18"/>
                          </w:rPr>
                          <w:t xml:space="preserve"> </w:t>
                        </w:r>
                        <w:r>
                          <w:rPr>
                            <w:rFonts w:ascii="Courier New" w:hAnsi="Courier New"/>
                            <w:spacing w:val="-2"/>
                            <w:sz w:val="18"/>
                          </w:rPr>
                          <w:t>Post(</w:t>
                        </w:r>
                      </w:p>
                      <w:p>
                        <w:pPr>
                          <w:pStyle w:val="Normal"/>
                          <w:spacing w:lineRule="auto" w:line="324" w:before="76" w:after="0"/>
                          <w:ind w:left="885" w:right="840" w:hanging="0"/>
                          <w:rPr>
                            <w:rFonts w:ascii="Courier New" w:hAnsi="Courier New"/>
                            <w:sz w:val="18"/>
                          </w:rPr>
                        </w:pPr>
                        <w:r>
                          <w:rPr>
                            <w:rFonts w:ascii="Courier New" w:hAnsi="Courier New"/>
                            <w:sz w:val="18"/>
                          </w:rPr>
                          <w:t>@SerializedName("id") val id: Long, @SerializedName("userId")</w:t>
                        </w:r>
                        <w:r>
                          <w:rPr>
                            <w:rFonts w:ascii="Courier New" w:hAnsi="Courier New"/>
                            <w:spacing w:val="-13"/>
                            <w:sz w:val="18"/>
                          </w:rPr>
                          <w:t xml:space="preserve"> </w:t>
                        </w:r>
                        <w:r>
                          <w:rPr>
                            <w:rFonts w:ascii="Courier New" w:hAnsi="Courier New"/>
                            <w:sz w:val="18"/>
                          </w:rPr>
                          <w:t>val</w:t>
                        </w:r>
                        <w:r>
                          <w:rPr>
                            <w:rFonts w:ascii="Courier New" w:hAnsi="Courier New"/>
                            <w:spacing w:val="-13"/>
                            <w:sz w:val="18"/>
                          </w:rPr>
                          <w:t xml:space="preserve"> </w:t>
                        </w:r>
                        <w:r>
                          <w:rPr>
                            <w:rFonts w:ascii="Courier New" w:hAnsi="Courier New"/>
                            <w:sz w:val="18"/>
                          </w:rPr>
                          <w:t>userId:</w:t>
                        </w:r>
                        <w:r>
                          <w:rPr>
                            <w:rFonts w:ascii="Courier New" w:hAnsi="Courier New"/>
                            <w:spacing w:val="-13"/>
                            <w:sz w:val="18"/>
                          </w:rPr>
                          <w:t xml:space="preserve"> </w:t>
                        </w:r>
                        <w:r>
                          <w:rPr>
                            <w:rFonts w:ascii="Courier New" w:hAnsi="Courier New"/>
                            <w:sz w:val="18"/>
                          </w:rPr>
                          <w:t>Long, @SerializedName("title")</w:t>
                        </w:r>
                        <w:r>
                          <w:rPr>
                            <w:rFonts w:ascii="Courier New" w:hAnsi="Courier New"/>
                            <w:spacing w:val="-13"/>
                            <w:sz w:val="18"/>
                          </w:rPr>
                          <w:t xml:space="preserve"> </w:t>
                        </w:r>
                        <w:r>
                          <w:rPr>
                            <w:rFonts w:ascii="Courier New" w:hAnsi="Courier New"/>
                            <w:sz w:val="18"/>
                          </w:rPr>
                          <w:t>val</w:t>
                        </w:r>
                        <w:r>
                          <w:rPr>
                            <w:rFonts w:ascii="Courier New" w:hAnsi="Courier New"/>
                            <w:spacing w:val="-13"/>
                            <w:sz w:val="18"/>
                          </w:rPr>
                          <w:t xml:space="preserve"> </w:t>
                        </w:r>
                        <w:r>
                          <w:rPr>
                            <w:rFonts w:ascii="Courier New" w:hAnsi="Courier New"/>
                            <w:sz w:val="18"/>
                          </w:rPr>
                          <w:t>title:</w:t>
                        </w:r>
                        <w:r>
                          <w:rPr>
                            <w:rFonts w:ascii="Courier New" w:hAnsi="Courier New"/>
                            <w:spacing w:val="-13"/>
                            <w:sz w:val="18"/>
                          </w:rPr>
                          <w:t xml:space="preserve"> </w:t>
                        </w:r>
                        <w:r>
                          <w:rPr>
                            <w:rFonts w:ascii="Courier New" w:hAnsi="Courier New"/>
                            <w:sz w:val="18"/>
                          </w:rPr>
                          <w:t>String, @SerializedName("body") val body: String</w:t>
                        </w:r>
                      </w:p>
                      <w:p>
                        <w:pPr>
                          <w:pStyle w:val="Normal"/>
                          <w:spacing w:before="3"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TextBody"/>
        <w:spacing w:before="12" w:after="0"/>
        <w:rPr>
          <w:sz w:val="7"/>
        </w:rPr>
      </w:pPr>
      <w:r>
        <w:rPr>
          <w:sz w:val="7"/>
        </w:rPr>
      </w:r>
    </w:p>
    <w:p>
      <w:pPr>
        <w:pStyle w:val="ListParagraph"/>
        <w:numPr>
          <w:ilvl w:val="0"/>
          <w:numId w:val="4"/>
        </w:numPr>
        <w:tabs>
          <w:tab w:val="clear" w:pos="720"/>
          <w:tab w:val="left" w:pos="554" w:leader="none"/>
        </w:tabs>
        <w:spacing w:before="101" w:after="0"/>
        <w:ind w:left="554" w:hanging="360"/>
        <w:jc w:val="left"/>
        <w:rPr>
          <w:sz w:val="20"/>
        </w:rPr>
      </w:pPr>
      <w:r>
        <w:rPr>
          <w:sz w:val="20"/>
        </w:rPr>
        <w:t>Add</w:t>
      </w:r>
      <w:r>
        <w:rPr>
          <w:spacing w:val="-4"/>
          <w:sz w:val="20"/>
        </w:rPr>
        <w:t xml:space="preserve"> </w:t>
      </w:r>
      <w:r>
        <w:rPr>
          <w:sz w:val="20"/>
        </w:rPr>
        <w:t>the</w:t>
      </w:r>
      <w:r>
        <w:rPr>
          <w:spacing w:val="-3"/>
          <w:sz w:val="20"/>
        </w:rPr>
        <w:t xml:space="preserve"> </w:t>
      </w:r>
      <w:r>
        <w:rPr>
          <w:sz w:val="20"/>
        </w:rPr>
        <w:t>class</w:t>
      </w:r>
      <w:r>
        <w:rPr>
          <w:spacing w:val="-3"/>
          <w:sz w:val="20"/>
        </w:rPr>
        <w:t xml:space="preserve"> </w:t>
      </w:r>
      <w:r>
        <w:rPr>
          <w:sz w:val="20"/>
        </w:rPr>
        <w:t>responsible</w:t>
      </w:r>
      <w:r>
        <w:rPr>
          <w:spacing w:val="-3"/>
          <w:sz w:val="20"/>
        </w:rPr>
        <w:t xml:space="preserve"> </w:t>
      </w:r>
      <w:r>
        <w:rPr>
          <w:sz w:val="20"/>
        </w:rPr>
        <w:t>for</w:t>
      </w:r>
      <w:r>
        <w:rPr>
          <w:spacing w:val="-3"/>
          <w:sz w:val="20"/>
        </w:rPr>
        <w:t xml:space="preserve"> </w:t>
      </w:r>
      <w:r>
        <w:rPr>
          <w:sz w:val="20"/>
        </w:rPr>
        <w:t>retrieving</w:t>
      </w:r>
      <w:r>
        <w:rPr>
          <w:spacing w:val="-4"/>
          <w:sz w:val="20"/>
        </w:rPr>
        <w:t xml:space="preserve"> </w:t>
      </w:r>
      <w:r>
        <w:rPr>
          <w:sz w:val="20"/>
        </w:rPr>
        <w:t>the</w:t>
      </w:r>
      <w:r>
        <w:rPr>
          <w:spacing w:val="-3"/>
          <w:sz w:val="20"/>
        </w:rPr>
        <w:t xml:space="preserve"> </w:t>
      </w:r>
      <w:r>
        <w:rPr>
          <w:sz w:val="20"/>
        </w:rPr>
        <w:t>list</w:t>
      </w:r>
      <w:r>
        <w:rPr>
          <w:spacing w:val="-3"/>
          <w:sz w:val="20"/>
        </w:rPr>
        <w:t xml:space="preserve"> </w:t>
      </w:r>
      <w:r>
        <w:rPr>
          <w:sz w:val="20"/>
        </w:rPr>
        <w:t>of</w:t>
      </w:r>
      <w:r>
        <w:rPr>
          <w:spacing w:val="-3"/>
          <w:sz w:val="20"/>
        </w:rPr>
        <w:t xml:space="preserve"> </w:t>
      </w:r>
      <w:r>
        <w:rPr>
          <w:spacing w:val="-2"/>
          <w:sz w:val="20"/>
        </w:rPr>
        <w:t>posts:</w:t>
      </w:r>
    </w:p>
    <w:p>
      <w:pPr>
        <w:pStyle w:val="TextBody"/>
        <w:spacing w:before="4" w:after="0"/>
        <w:rPr>
          <w:sz w:val="9"/>
        </w:rPr>
      </w:pPr>
      <w:r>
        <w:rPr>
          <w:sz w:val="9"/>
        </w:rPr>
        <mc:AlternateContent>
          <mc:Choice Requires="wpg">
            <w:drawing>
              <wp:anchor behindDoc="0" distT="0" distB="635" distL="0" distR="4445" simplePos="0" locked="0" layoutInCell="0" allowOverlap="1" relativeHeight="1875" wp14:anchorId="70893FF4">
                <wp:simplePos x="0" y="0"/>
                <wp:positionH relativeFrom="page">
                  <wp:posOffset>662940</wp:posOffset>
                </wp:positionH>
                <wp:positionV relativeFrom="paragraph">
                  <wp:posOffset>95250</wp:posOffset>
                </wp:positionV>
                <wp:extent cx="5074920" cy="930275"/>
                <wp:effectExtent l="0" t="635" r="635" b="0"/>
                <wp:wrapTopAndBottom/>
                <wp:docPr id="1361" name="docshapegroup1074"/>
                <a:graphic xmlns:a="http://schemas.openxmlformats.org/drawingml/2006/main">
                  <a:graphicData uri="http://schemas.microsoft.com/office/word/2010/wordprocessingGroup">
                    <wpg:wgp>
                      <wpg:cNvGrpSpPr/>
                      <wpg:grpSpPr>
                        <a:xfrm>
                          <a:off x="0" y="0"/>
                          <a:ext cx="5074920" cy="930240"/>
                          <a:chOff x="0" y="0"/>
                          <a:chExt cx="5074920" cy="930240"/>
                        </a:xfrm>
                      </wpg:grpSpPr>
                      <wps:wsp>
                        <wps:cNvSpPr/>
                        <wps:spPr>
                          <a:xfrm>
                            <a:off x="0" y="6480"/>
                            <a:ext cx="5074920" cy="917640"/>
                          </a:xfrm>
                          <a:prstGeom prst="rect">
                            <a:avLst/>
                          </a:prstGeom>
                          <a:solidFill>
                            <a:srgbClr val="f6f6f6"/>
                          </a:solidFill>
                          <a:ln w="0">
                            <a:noFill/>
                          </a:ln>
                        </wps:spPr>
                        <wps:style>
                          <a:lnRef idx="0"/>
                          <a:fillRef idx="0"/>
                          <a:effectRef idx="0"/>
                          <a:fontRef idx="minor"/>
                        </wps:style>
                        <wps:bodyPr/>
                      </wps:wsp>
                      <wps:wsp>
                        <wps:cNvSpPr/>
                        <wps:spPr>
                          <a:xfrm>
                            <a:off x="0" y="0"/>
                            <a:ext cx="5074920" cy="930240"/>
                          </a:xfrm>
                          <a:custGeom>
                            <a:avLst/>
                            <a:gdLst>
                              <a:gd name="textAreaLeft" fmla="*/ 0 w 2877120"/>
                              <a:gd name="textAreaRight" fmla="*/ 2879280 w 2877120"/>
                              <a:gd name="textAreaTop" fmla="*/ 0 h 527400"/>
                              <a:gd name="textAreaBottom" fmla="*/ 529560 h 527400"/>
                            </a:gdLst>
                            <a:ahLst/>
                            <a:rect l="textAreaLeft" t="textAreaTop" r="textAreaRight" b="textAreaBottom"/>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90504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interface</w:t>
                              </w:r>
                              <w:r>
                                <w:rPr>
                                  <w:rFonts w:ascii="Courier New" w:hAnsi="Courier New"/>
                                  <w:spacing w:val="-10"/>
                                  <w:sz w:val="18"/>
                                </w:rPr>
                                <w:t xml:space="preserve"> </w:t>
                              </w:r>
                              <w:r>
                                <w:rPr>
                                  <w:rFonts w:ascii="Courier New" w:hAnsi="Courier New"/>
                                  <w:sz w:val="18"/>
                                </w:rPr>
                                <w:t>PostService</w:t>
                              </w:r>
                              <w:r>
                                <w:rPr>
                                  <w:rFonts w:ascii="Courier New" w:hAnsi="Courier New"/>
                                  <w:spacing w:val="-10"/>
                                  <w:sz w:val="18"/>
                                </w:rPr>
                                <w:t xml:space="preserve"> {</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pacing w:val="-2"/>
                                  <w:sz w:val="18"/>
                                </w:rPr>
                                <w:t>@GET("posts")</w:t>
                              </w:r>
                            </w:p>
                            <w:p>
                              <w:pPr>
                                <w:pStyle w:val="Normal"/>
                                <w:spacing w:before="76" w:after="0"/>
                                <w:ind w:left="885" w:hanging="0"/>
                                <w:rPr>
                                  <w:rFonts w:ascii="Courier New" w:hAnsi="Courier New"/>
                                  <w:sz w:val="18"/>
                                </w:rPr>
                              </w:pPr>
                              <w:r>
                                <w:rPr>
                                  <w:rFonts w:ascii="Courier New" w:hAnsi="Courier New"/>
                                  <w:sz w:val="18"/>
                                </w:rPr>
                                <w:t>fun</w:t>
                              </w:r>
                              <w:r>
                                <w:rPr>
                                  <w:rFonts w:ascii="Courier New" w:hAnsi="Courier New"/>
                                  <w:spacing w:val="-7"/>
                                  <w:sz w:val="18"/>
                                </w:rPr>
                                <w:t xml:space="preserve"> </w:t>
                              </w:r>
                              <w:r>
                                <w:rPr>
                                  <w:rFonts w:ascii="Courier New" w:hAnsi="Courier New"/>
                                  <w:sz w:val="18"/>
                                </w:rPr>
                                <w:t>getPosts():</w:t>
                              </w:r>
                              <w:r>
                                <w:rPr>
                                  <w:rFonts w:ascii="Courier New" w:hAnsi="Courier New"/>
                                  <w:spacing w:val="-7"/>
                                  <w:sz w:val="18"/>
                                </w:rPr>
                                <w:t xml:space="preserve"> </w:t>
                              </w:r>
                              <w:r>
                                <w:rPr>
                                  <w:rFonts w:ascii="Courier New" w:hAnsi="Courier New"/>
                                  <w:spacing w:val="-2"/>
                                  <w:sz w:val="18"/>
                                </w:rPr>
                                <w:t>Call&lt;List&lt;Post&gt;&gt;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1074" style="position:absolute;margin-left:52.2pt;margin-top:7.5pt;width:399.6pt;height:73.25pt" coordorigin="1044,150" coordsize="7992,1465">
                <v:rect id="shape_0" path="m0,0l-2147483645,0l-2147483645,-2147483646l0,-2147483646xe" fillcolor="#f6f6f6" stroked="f" o:allowincell="f" style="position:absolute;left:1044;top:160;width:7991;height:144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70;width:7991;height:142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interface</w:t>
                        </w:r>
                        <w:r>
                          <w:rPr>
                            <w:rFonts w:ascii="Courier New" w:hAnsi="Courier New"/>
                            <w:spacing w:val="-10"/>
                            <w:sz w:val="18"/>
                          </w:rPr>
                          <w:t xml:space="preserve"> </w:t>
                        </w:r>
                        <w:r>
                          <w:rPr>
                            <w:rFonts w:ascii="Courier New" w:hAnsi="Courier New"/>
                            <w:sz w:val="18"/>
                          </w:rPr>
                          <w:t>PostService</w:t>
                        </w:r>
                        <w:r>
                          <w:rPr>
                            <w:rFonts w:ascii="Courier New" w:hAnsi="Courier New"/>
                            <w:spacing w:val="-10"/>
                            <w:sz w:val="18"/>
                          </w:rPr>
                          <w:t xml:space="preserve"> {</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pacing w:val="-2"/>
                            <w:sz w:val="18"/>
                          </w:rPr>
                          <w:t>@GET("posts")</w:t>
                        </w:r>
                      </w:p>
                      <w:p>
                        <w:pPr>
                          <w:pStyle w:val="Normal"/>
                          <w:spacing w:before="76" w:after="0"/>
                          <w:ind w:left="885" w:hanging="0"/>
                          <w:rPr>
                            <w:rFonts w:ascii="Courier New" w:hAnsi="Courier New"/>
                            <w:sz w:val="18"/>
                          </w:rPr>
                        </w:pPr>
                        <w:r>
                          <w:rPr>
                            <w:rFonts w:ascii="Courier New" w:hAnsi="Courier New"/>
                            <w:sz w:val="18"/>
                          </w:rPr>
                          <w:t>fun</w:t>
                        </w:r>
                        <w:r>
                          <w:rPr>
                            <w:rFonts w:ascii="Courier New" w:hAnsi="Courier New"/>
                            <w:spacing w:val="-7"/>
                            <w:sz w:val="18"/>
                          </w:rPr>
                          <w:t xml:space="preserve"> </w:t>
                        </w:r>
                        <w:r>
                          <w:rPr>
                            <w:rFonts w:ascii="Courier New" w:hAnsi="Courier New"/>
                            <w:sz w:val="18"/>
                          </w:rPr>
                          <w:t>getPosts():</w:t>
                        </w:r>
                        <w:r>
                          <w:rPr>
                            <w:rFonts w:ascii="Courier New" w:hAnsi="Courier New"/>
                            <w:spacing w:val="-7"/>
                            <w:sz w:val="18"/>
                          </w:rPr>
                          <w:t xml:space="preserve"> </w:t>
                        </w:r>
                        <w:r>
                          <w:rPr>
                            <w:rFonts w:ascii="Courier New" w:hAnsi="Courier New"/>
                            <w:spacing w:val="-2"/>
                            <w:sz w:val="18"/>
                          </w:rPr>
                          <w:t>Call&lt;List&lt;Post&gt;&gt;</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ListParagraph"/>
        <w:numPr>
          <w:ilvl w:val="0"/>
          <w:numId w:val="4"/>
        </w:numPr>
        <w:tabs>
          <w:tab w:val="clear" w:pos="720"/>
          <w:tab w:val="left" w:pos="554" w:leader="none"/>
        </w:tabs>
        <w:ind w:left="554" w:hanging="360"/>
        <w:jc w:val="left"/>
        <w:rPr>
          <w:sz w:val="20"/>
        </w:rPr>
      </w:pPr>
      <w:r>
        <w:rPr>
          <w:sz w:val="20"/>
        </w:rPr>
        <w:t>Create</w:t>
      </w:r>
      <w:r>
        <w:rPr>
          <w:spacing w:val="-5"/>
          <w:sz w:val="20"/>
        </w:rPr>
        <w:t xml:space="preserve"> </w:t>
      </w:r>
      <w:r>
        <w:rPr>
          <w:sz w:val="20"/>
        </w:rPr>
        <w:t>the</w:t>
      </w:r>
      <w:r>
        <w:rPr>
          <w:spacing w:val="-3"/>
          <w:sz w:val="20"/>
        </w:rPr>
        <w:t xml:space="preserve"> </w:t>
      </w:r>
      <w:r>
        <w:rPr>
          <w:rFonts w:ascii="Courier New" w:hAnsi="Courier New"/>
          <w:b/>
        </w:rPr>
        <w:t>repository</w:t>
      </w:r>
      <w:r>
        <w:rPr>
          <w:rFonts w:ascii="Courier New" w:hAnsi="Courier New"/>
          <w:b/>
          <w:spacing w:val="-80"/>
        </w:rPr>
        <w:t xml:space="preserve"> </w:t>
      </w:r>
      <w:r>
        <w:rPr>
          <w:sz w:val="20"/>
        </w:rPr>
        <w:t>package</w:t>
      </w:r>
      <w:r>
        <w:rPr>
          <w:spacing w:val="-2"/>
          <w:sz w:val="20"/>
        </w:rPr>
        <w:t xml:space="preserve"> </w:t>
      </w:r>
      <w:r>
        <w:rPr>
          <w:sz w:val="20"/>
        </w:rPr>
        <w:t>and</w:t>
      </w:r>
      <w:r>
        <w:rPr>
          <w:spacing w:val="-3"/>
          <w:sz w:val="20"/>
        </w:rPr>
        <w:t xml:space="preserve"> </w:t>
      </w:r>
      <w:r>
        <w:rPr>
          <w:sz w:val="20"/>
        </w:rPr>
        <w:t>add</w:t>
      </w:r>
      <w:r>
        <w:rPr>
          <w:spacing w:val="-3"/>
          <w:sz w:val="20"/>
        </w:rPr>
        <w:t xml:space="preserve"> </w:t>
      </w:r>
      <w:r>
        <w:rPr>
          <w:sz w:val="20"/>
        </w:rPr>
        <w:t>the</w:t>
      </w:r>
      <w:r>
        <w:rPr>
          <w:spacing w:val="-2"/>
          <w:sz w:val="20"/>
        </w:rPr>
        <w:t xml:space="preserve"> </w:t>
      </w:r>
      <w:r>
        <w:rPr>
          <w:sz w:val="20"/>
        </w:rPr>
        <w:t>following</w:t>
      </w:r>
      <w:r>
        <w:rPr>
          <w:spacing w:val="-2"/>
          <w:sz w:val="20"/>
        </w:rPr>
        <w:t xml:space="preserve"> interface:</w:t>
      </w:r>
    </w:p>
    <w:p>
      <w:pPr>
        <w:pStyle w:val="TextBody"/>
        <w:spacing w:before="11" w:after="0"/>
        <w:rPr>
          <w:sz w:val="8"/>
        </w:rPr>
      </w:pPr>
      <w:r>
        <w:rPr>
          <w:sz w:val="8"/>
        </w:rPr>
        <mc:AlternateContent>
          <mc:Choice Requires="wpg">
            <w:drawing>
              <wp:anchor behindDoc="0" distT="0" distB="635" distL="0" distR="4445" simplePos="0" locked="0" layoutInCell="0" allowOverlap="1" relativeHeight="1877" wp14:anchorId="03F723B5">
                <wp:simplePos x="0" y="0"/>
                <wp:positionH relativeFrom="page">
                  <wp:posOffset>662940</wp:posOffset>
                </wp:positionH>
                <wp:positionV relativeFrom="paragraph">
                  <wp:posOffset>90805</wp:posOffset>
                </wp:positionV>
                <wp:extent cx="5074920" cy="752475"/>
                <wp:effectExtent l="0" t="635" r="635" b="0"/>
                <wp:wrapTopAndBottom/>
                <wp:docPr id="1363" name="docshapegroup1078"/>
                <a:graphic xmlns:a="http://schemas.openxmlformats.org/drawingml/2006/main">
                  <a:graphicData uri="http://schemas.microsoft.com/office/word/2010/wordprocessingGroup">
                    <wpg:wgp>
                      <wpg:cNvGrpSpPr/>
                      <wpg:grpSpPr>
                        <a:xfrm>
                          <a:off x="0" y="0"/>
                          <a:ext cx="5074920" cy="752400"/>
                          <a:chOff x="0" y="0"/>
                          <a:chExt cx="5074920" cy="752400"/>
                        </a:xfrm>
                      </wpg:grpSpPr>
                      <wps:wsp>
                        <wps:cNvSpPr/>
                        <wps:spPr>
                          <a:xfrm>
                            <a:off x="0" y="6480"/>
                            <a:ext cx="5074920" cy="739800"/>
                          </a:xfrm>
                          <a:prstGeom prst="rect">
                            <a:avLst/>
                          </a:prstGeom>
                          <a:solidFill>
                            <a:srgbClr val="f6f6f6"/>
                          </a:solidFill>
                          <a:ln w="0">
                            <a:noFill/>
                          </a:ln>
                        </wps:spPr>
                        <wps:style>
                          <a:lnRef idx="0"/>
                          <a:fillRef idx="0"/>
                          <a:effectRef idx="0"/>
                          <a:fontRef idx="minor"/>
                        </wps:style>
                        <wps:bodyPr/>
                      </wps:wsp>
                      <wps:wsp>
                        <wps:cNvSpPr/>
                        <wps:spPr>
                          <a:xfrm>
                            <a:off x="0" y="0"/>
                            <a:ext cx="5074920" cy="752400"/>
                          </a:xfrm>
                          <a:custGeom>
                            <a:avLst/>
                            <a:gdLst>
                              <a:gd name="textAreaLeft" fmla="*/ 0 w 2877120"/>
                              <a:gd name="textAreaRight" fmla="*/ 2879280 w 2877120"/>
                              <a:gd name="textAreaTop" fmla="*/ 0 h 426600"/>
                              <a:gd name="textAreaBottom" fmla="*/ 428760 h 426600"/>
                            </a:gdLst>
                            <a:ahLst/>
                            <a:rect l="textAreaLeft" t="textAreaTop" r="textAreaRight" b="textAreaBottom"/>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72720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interface</w:t>
                              </w:r>
                              <w:r>
                                <w:rPr>
                                  <w:rFonts w:ascii="Courier New" w:hAnsi="Courier New"/>
                                  <w:spacing w:val="-12"/>
                                  <w:sz w:val="18"/>
                                </w:rPr>
                                <w:t xml:space="preserve"> </w:t>
                              </w:r>
                              <w:r>
                                <w:rPr>
                                  <w:rFonts w:ascii="Courier New" w:hAnsi="Courier New"/>
                                  <w:sz w:val="18"/>
                                </w:rPr>
                                <w:t>PostRepository</w:t>
                              </w:r>
                              <w:r>
                                <w:rPr>
                                  <w:rFonts w:ascii="Courier New" w:hAnsi="Courier New"/>
                                  <w:spacing w:val="-11"/>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z w:val="18"/>
                                </w:rPr>
                                <w:t>fun</w:t>
                              </w:r>
                              <w:r>
                                <w:rPr>
                                  <w:rFonts w:ascii="Courier New" w:hAnsi="Courier New"/>
                                  <w:spacing w:val="-7"/>
                                  <w:sz w:val="18"/>
                                </w:rPr>
                                <w:t xml:space="preserve"> </w:t>
                              </w:r>
                              <w:r>
                                <w:rPr>
                                  <w:rFonts w:ascii="Courier New" w:hAnsi="Courier New"/>
                                  <w:sz w:val="18"/>
                                </w:rPr>
                                <w:t>getPosts():</w:t>
                              </w:r>
                              <w:r>
                                <w:rPr>
                                  <w:rFonts w:ascii="Courier New" w:hAnsi="Courier New"/>
                                  <w:spacing w:val="-7"/>
                                  <w:sz w:val="18"/>
                                </w:rPr>
                                <w:t xml:space="preserve"> </w:t>
                              </w:r>
                              <w:r>
                                <w:rPr>
                                  <w:rFonts w:ascii="Courier New" w:hAnsi="Courier New"/>
                                  <w:spacing w:val="-2"/>
                                  <w:sz w:val="18"/>
                                </w:rPr>
                                <w:t>LiveData&lt;List&lt;Post&gt;&gt;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1078" style="position:absolute;margin-left:52.2pt;margin-top:7.15pt;width:399.6pt;height:59.25pt" coordorigin="1044,143" coordsize="7992,1185">
                <v:rect id="shape_0" path="m0,0l-2147483645,0l-2147483645,-2147483646l0,-2147483646xe" fillcolor="#f6f6f6" stroked="f" o:allowincell="f" style="position:absolute;left:1044;top:153;width:7991;height:116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3;width:7991;height:114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interface</w:t>
                        </w:r>
                        <w:r>
                          <w:rPr>
                            <w:rFonts w:ascii="Courier New" w:hAnsi="Courier New"/>
                            <w:spacing w:val="-12"/>
                            <w:sz w:val="18"/>
                          </w:rPr>
                          <w:t xml:space="preserve"> </w:t>
                        </w:r>
                        <w:r>
                          <w:rPr>
                            <w:rFonts w:ascii="Courier New" w:hAnsi="Courier New"/>
                            <w:sz w:val="18"/>
                          </w:rPr>
                          <w:t>PostRepository</w:t>
                        </w:r>
                        <w:r>
                          <w:rPr>
                            <w:rFonts w:ascii="Courier New" w:hAnsi="Courier New"/>
                            <w:spacing w:val="-11"/>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z w:val="18"/>
                          </w:rPr>
                          <w:t>fun</w:t>
                        </w:r>
                        <w:r>
                          <w:rPr>
                            <w:rFonts w:ascii="Courier New" w:hAnsi="Courier New"/>
                            <w:spacing w:val="-7"/>
                            <w:sz w:val="18"/>
                          </w:rPr>
                          <w:t xml:space="preserve"> </w:t>
                        </w:r>
                        <w:r>
                          <w:rPr>
                            <w:rFonts w:ascii="Courier New" w:hAnsi="Courier New"/>
                            <w:sz w:val="18"/>
                          </w:rPr>
                          <w:t>getPosts():</w:t>
                        </w:r>
                        <w:r>
                          <w:rPr>
                            <w:rFonts w:ascii="Courier New" w:hAnsi="Courier New"/>
                            <w:spacing w:val="-7"/>
                            <w:sz w:val="18"/>
                          </w:rPr>
                          <w:t xml:space="preserve"> </w:t>
                        </w:r>
                        <w:r>
                          <w:rPr>
                            <w:rFonts w:ascii="Courier New" w:hAnsi="Courier New"/>
                            <w:spacing w:val="-2"/>
                            <w:sz w:val="18"/>
                          </w:rPr>
                          <w:t>LiveData&lt;List&lt;Post&gt;&gt;</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ListParagraph"/>
        <w:numPr>
          <w:ilvl w:val="0"/>
          <w:numId w:val="4"/>
        </w:numPr>
        <w:tabs>
          <w:tab w:val="clear" w:pos="720"/>
          <w:tab w:val="left" w:pos="554" w:leader="none"/>
        </w:tabs>
        <w:ind w:left="554" w:hanging="360"/>
        <w:jc w:val="left"/>
        <w:rPr>
          <w:sz w:val="20"/>
        </w:rPr>
      </w:pPr>
      <w:r>
        <w:rPr>
          <w:sz w:val="20"/>
        </w:rPr>
        <w:t>Create</w:t>
      </w:r>
      <w:r>
        <w:rPr>
          <w:spacing w:val="-2"/>
          <w:sz w:val="20"/>
        </w:rPr>
        <w:t xml:space="preserve"> </w:t>
      </w:r>
      <w:r>
        <w:rPr>
          <w:sz w:val="20"/>
        </w:rPr>
        <w:t>the</w:t>
      </w:r>
      <w:r>
        <w:rPr>
          <w:spacing w:val="-1"/>
          <w:sz w:val="20"/>
        </w:rPr>
        <w:t xml:space="preserve"> </w:t>
      </w:r>
      <w:r>
        <w:rPr>
          <w:sz w:val="20"/>
        </w:rPr>
        <w:t>implementation</w:t>
      </w:r>
      <w:r>
        <w:rPr>
          <w:spacing w:val="-1"/>
          <w:sz w:val="20"/>
        </w:rPr>
        <w:t xml:space="preserve"> </w:t>
      </w:r>
      <w:r>
        <w:rPr>
          <w:sz w:val="20"/>
        </w:rPr>
        <w:t>for</w:t>
      </w:r>
      <w:r>
        <w:rPr>
          <w:spacing w:val="-2"/>
          <w:sz w:val="20"/>
        </w:rPr>
        <w:t xml:space="preserve"> </w:t>
      </w:r>
      <w:r>
        <w:rPr>
          <w:sz w:val="20"/>
        </w:rPr>
        <w:t>the</w:t>
      </w:r>
      <w:r>
        <w:rPr>
          <w:spacing w:val="-1"/>
          <w:sz w:val="20"/>
        </w:rPr>
        <w:t xml:space="preserve"> </w:t>
      </w:r>
      <w:r>
        <w:rPr>
          <w:sz w:val="20"/>
        </w:rPr>
        <w:t>preceding</w:t>
      </w:r>
      <w:r>
        <w:rPr>
          <w:spacing w:val="-1"/>
          <w:sz w:val="20"/>
        </w:rPr>
        <w:t xml:space="preserve"> </w:t>
      </w:r>
      <w:r>
        <w:rPr>
          <w:sz w:val="20"/>
        </w:rPr>
        <w:t>class</w:t>
      </w:r>
      <w:r>
        <w:rPr>
          <w:spacing w:val="-1"/>
          <w:sz w:val="20"/>
        </w:rPr>
        <w:t xml:space="preserve"> </w:t>
      </w:r>
      <w:r>
        <w:rPr>
          <w:sz w:val="20"/>
        </w:rPr>
        <w:t>in</w:t>
      </w:r>
      <w:r>
        <w:rPr>
          <w:spacing w:val="-2"/>
          <w:sz w:val="20"/>
        </w:rPr>
        <w:t xml:space="preserve"> </w:t>
      </w:r>
      <w:r>
        <w:rPr>
          <w:sz w:val="20"/>
        </w:rPr>
        <w:t>which</w:t>
      </w:r>
      <w:r>
        <w:rPr>
          <w:spacing w:val="-1"/>
          <w:sz w:val="20"/>
        </w:rPr>
        <w:t xml:space="preserve"> </w:t>
      </w:r>
      <w:r>
        <w:rPr>
          <w:sz w:val="20"/>
        </w:rPr>
        <w:t>the</w:t>
      </w:r>
      <w:r>
        <w:rPr>
          <w:spacing w:val="-1"/>
          <w:sz w:val="20"/>
        </w:rPr>
        <w:t xml:space="preserve"> </w:t>
      </w:r>
      <w:r>
        <w:rPr>
          <w:sz w:val="20"/>
        </w:rPr>
        <w:t>error</w:t>
      </w:r>
      <w:r>
        <w:rPr>
          <w:spacing w:val="-1"/>
          <w:sz w:val="20"/>
        </w:rPr>
        <w:t xml:space="preserve"> </w:t>
      </w:r>
      <w:r>
        <w:rPr>
          <w:spacing w:val="-2"/>
          <w:sz w:val="20"/>
        </w:rPr>
        <w:t>scenarios</w:t>
      </w:r>
    </w:p>
    <w:p>
      <w:pPr>
        <w:pStyle w:val="TextBody"/>
        <w:spacing w:before="8" w:after="0"/>
        <w:ind w:left="554" w:hanging="0"/>
        <w:rPr/>
      </w:pPr>
      <w:r>
        <w:rPr/>
        <w:t xml:space="preserve">will not be </w:t>
      </w:r>
      <w:r>
        <w:rPr>
          <w:spacing w:val="-2"/>
        </w:rPr>
        <w:t>handled:</w:t>
      </w:r>
    </w:p>
    <w:p>
      <w:pPr>
        <w:sectPr>
          <w:headerReference w:type="even" r:id="rId398"/>
          <w:headerReference w:type="default" r:id="rId399"/>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4" w:after="0"/>
        <w:rPr>
          <w:sz w:val="9"/>
        </w:rPr>
      </w:pPr>
      <w:r>
        <w:rPr>
          <w:sz w:val="9"/>
        </w:rPr>
        <mc:AlternateContent>
          <mc:Choice Requires="wpg">
            <w:drawing>
              <wp:anchor behindDoc="0" distT="0" distB="0" distL="0" distR="4445" simplePos="0" locked="0" layoutInCell="0" allowOverlap="1" relativeHeight="1879" wp14:anchorId="1175E2F6">
                <wp:simplePos x="0" y="0"/>
                <wp:positionH relativeFrom="page">
                  <wp:posOffset>662940</wp:posOffset>
                </wp:positionH>
                <wp:positionV relativeFrom="paragraph">
                  <wp:posOffset>95250</wp:posOffset>
                </wp:positionV>
                <wp:extent cx="5074920" cy="3597275"/>
                <wp:effectExtent l="0" t="635" r="635" b="0"/>
                <wp:wrapTopAndBottom/>
                <wp:docPr id="1365" name="docshapegroup1082"/>
                <a:graphic xmlns:a="http://schemas.openxmlformats.org/drawingml/2006/main">
                  <a:graphicData uri="http://schemas.microsoft.com/office/word/2010/wordprocessingGroup">
                    <wpg:wgp>
                      <wpg:cNvGrpSpPr/>
                      <wpg:grpSpPr>
                        <a:xfrm>
                          <a:off x="0" y="0"/>
                          <a:ext cx="5074920" cy="3597120"/>
                          <a:chOff x="0" y="0"/>
                          <a:chExt cx="5074920" cy="3597120"/>
                        </a:xfrm>
                      </wpg:grpSpPr>
                      <wps:wsp>
                        <wps:cNvSpPr/>
                        <wps:spPr>
                          <a:xfrm>
                            <a:off x="0" y="6480"/>
                            <a:ext cx="5074920" cy="3584520"/>
                          </a:xfrm>
                          <a:prstGeom prst="rect">
                            <a:avLst/>
                          </a:prstGeom>
                          <a:solidFill>
                            <a:srgbClr val="f6f6f6"/>
                          </a:solidFill>
                          <a:ln w="0">
                            <a:noFill/>
                          </a:ln>
                        </wps:spPr>
                        <wps:style>
                          <a:lnRef idx="0"/>
                          <a:fillRef idx="0"/>
                          <a:effectRef idx="0"/>
                          <a:fontRef idx="minor"/>
                        </wps:style>
                        <wps:bodyPr/>
                      </wps:wsp>
                      <wps:wsp>
                        <wps:cNvSpPr/>
                        <wps:spPr>
                          <a:xfrm>
                            <a:off x="0" y="0"/>
                            <a:ext cx="5074920" cy="3597120"/>
                          </a:xfrm>
                          <a:custGeom>
                            <a:avLst/>
                            <a:gdLst>
                              <a:gd name="textAreaLeft" fmla="*/ 0 w 2877120"/>
                              <a:gd name="textAreaRight" fmla="*/ 2879280 w 2877120"/>
                              <a:gd name="textAreaTop" fmla="*/ 0 h 2039400"/>
                              <a:gd name="textAreaBottom" fmla="*/ 2041560 h 2039400"/>
                            </a:gdLst>
                            <a:ahLst/>
                            <a:rect l="textAreaLeft" t="textAreaTop" r="textAreaRight" b="textAreaBottom"/>
                            <a:pathLst>
                              <a:path w="7992" h="5665">
                                <a:moveTo>
                                  <a:pt x="7992" y="5644"/>
                                </a:moveTo>
                                <a:lnTo>
                                  <a:pt x="0" y="5644"/>
                                </a:lnTo>
                                <a:lnTo>
                                  <a:pt x="0" y="5664"/>
                                </a:lnTo>
                                <a:lnTo>
                                  <a:pt x="7992" y="5664"/>
                                </a:lnTo>
                                <a:lnTo>
                                  <a:pt x="7992" y="56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3571920"/>
                          </a:xfrm>
                          <a:prstGeom prst="rect">
                            <a:avLst/>
                          </a:prstGeom>
                          <a:noFill/>
                          <a:ln w="0">
                            <a:noFill/>
                          </a:ln>
                        </wps:spPr>
                        <wps:style>
                          <a:lnRef idx="0"/>
                          <a:fillRef idx="0"/>
                          <a:effectRef idx="0"/>
                          <a:fontRef idx="minor"/>
                        </wps:style>
                        <wps:txbx>
                          <w:txbxContent>
                            <w:p>
                              <w:pPr>
                                <w:pStyle w:val="Normal"/>
                                <w:spacing w:lineRule="auto" w:line="235" w:before="43" w:after="0"/>
                                <w:ind w:left="669" w:hanging="216"/>
                                <w:rPr>
                                  <w:rFonts w:ascii="Courier New" w:hAnsi="Courier New"/>
                                  <w:sz w:val="18"/>
                                </w:rPr>
                              </w:pPr>
                              <w:r>
                                <w:rPr>
                                  <w:rFonts w:ascii="Courier New" w:hAnsi="Courier New"/>
                                  <w:sz w:val="18"/>
                                </w:rPr>
                                <w:t>class</w:t>
                              </w:r>
                              <w:r>
                                <w:rPr>
                                  <w:rFonts w:ascii="Courier New" w:hAnsi="Courier New"/>
                                  <w:spacing w:val="-8"/>
                                  <w:sz w:val="18"/>
                                </w:rPr>
                                <w:t xml:space="preserve"> </w:t>
                              </w:r>
                              <w:r>
                                <w:rPr>
                                  <w:rFonts w:ascii="Courier New" w:hAnsi="Courier New"/>
                                  <w:sz w:val="18"/>
                                </w:rPr>
                                <w:t>PostRepositoryImpl(private</w:t>
                              </w:r>
                              <w:r>
                                <w:rPr>
                                  <w:rFonts w:ascii="Courier New" w:hAnsi="Courier New"/>
                                  <w:spacing w:val="-8"/>
                                  <w:sz w:val="18"/>
                                </w:rPr>
                                <w:t xml:space="preserve"> </w:t>
                              </w:r>
                              <w:r>
                                <w:rPr>
                                  <w:rFonts w:ascii="Courier New" w:hAnsi="Courier New"/>
                                  <w:sz w:val="18"/>
                                </w:rPr>
                                <w:t>val</w:t>
                              </w:r>
                              <w:r>
                                <w:rPr>
                                  <w:rFonts w:ascii="Courier New" w:hAnsi="Courier New"/>
                                  <w:spacing w:val="-8"/>
                                  <w:sz w:val="18"/>
                                </w:rPr>
                                <w:t xml:space="preserve"> </w:t>
                              </w:r>
                              <w:r>
                                <w:rPr>
                                  <w:rFonts w:ascii="Courier New" w:hAnsi="Courier New"/>
                                  <w:sz w:val="18"/>
                                </w:rPr>
                                <w:t>postService:</w:t>
                              </w:r>
                              <w:r>
                                <w:rPr>
                                  <w:rFonts w:ascii="Courier New" w:hAnsi="Courier New"/>
                                  <w:spacing w:val="-8"/>
                                  <w:sz w:val="18"/>
                                </w:rPr>
                                <w:t xml:space="preserve"> </w:t>
                              </w:r>
                              <w:r>
                                <w:rPr>
                                  <w:rFonts w:ascii="Courier New" w:hAnsi="Courier New"/>
                                  <w:sz w:val="18"/>
                                </w:rPr>
                                <w:t>PostService)</w:t>
                              </w:r>
                              <w:r>
                                <w:rPr>
                                  <w:rFonts w:ascii="Courier New" w:hAnsi="Courier New"/>
                                  <w:spacing w:val="-8"/>
                                  <w:sz w:val="18"/>
                                </w:rPr>
                                <w:t xml:space="preserve"> </w:t>
                              </w:r>
                              <w:r>
                                <w:rPr>
                                  <w:rFonts w:ascii="Courier New" w:hAnsi="Courier New"/>
                                  <w:sz w:val="18"/>
                                </w:rPr>
                                <w:t>: PostRepository {</w:t>
                              </w:r>
                            </w:p>
                            <w:p>
                              <w:pPr>
                                <w:pStyle w:val="Normal"/>
                                <w:spacing w:before="6" w:after="0"/>
                                <w:rPr>
                                  <w:rFonts w:ascii="Courier New" w:hAnsi="Courier New"/>
                                  <w:sz w:val="19"/>
                                </w:rPr>
                              </w:pPr>
                              <w:r>
                                <w:rPr>
                                  <w:rFonts w:ascii="Courier New" w:hAnsi="Courier New"/>
                                  <w:sz w:val="19"/>
                                </w:rPr>
                              </w:r>
                            </w:p>
                            <w:p>
                              <w:pPr>
                                <w:pStyle w:val="Normal"/>
                                <w:spacing w:lineRule="atLeast" w:line="280"/>
                                <w:ind w:left="1317" w:right="1766" w:hanging="432"/>
                                <w:rPr>
                                  <w:rFonts w:ascii="Courier New" w:hAnsi="Courier New"/>
                                  <w:sz w:val="18"/>
                                </w:rPr>
                              </w:pPr>
                              <w:r>
                                <w:rPr>
                                  <w:rFonts w:ascii="Courier New" w:hAnsi="Courier New"/>
                                  <w:sz w:val="18"/>
                                </w:rPr>
                                <w:t>override</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getPosts():</w:t>
                              </w:r>
                              <w:r>
                                <w:rPr>
                                  <w:rFonts w:ascii="Courier New" w:hAnsi="Courier New"/>
                                  <w:spacing w:val="-10"/>
                                  <w:sz w:val="18"/>
                                </w:rPr>
                                <w:t xml:space="preserve"> </w:t>
                              </w:r>
                              <w:r>
                                <w:rPr>
                                  <w:rFonts w:ascii="Courier New" w:hAnsi="Courier New"/>
                                  <w:sz w:val="18"/>
                                </w:rPr>
                                <w:t>LiveData&lt;List&lt;Post&gt;&gt;</w:t>
                              </w:r>
                              <w:r>
                                <w:rPr>
                                  <w:rFonts w:ascii="Courier New" w:hAnsi="Courier New"/>
                                  <w:spacing w:val="-10"/>
                                  <w:sz w:val="18"/>
                                </w:rPr>
                                <w:t xml:space="preserve"> </w:t>
                              </w:r>
                              <w:r>
                                <w:rPr>
                                  <w:rFonts w:ascii="Courier New" w:hAnsi="Courier New"/>
                                  <w:sz w:val="18"/>
                                </w:rPr>
                                <w:t>{ val result = MutableLiveData&lt;List&lt;Post&gt;&gt;() postService.getPosts().enqueue(object :</w:t>
                              </w:r>
                            </w:p>
                            <w:p>
                              <w:pPr>
                                <w:pStyle w:val="Normal"/>
                                <w:spacing w:lineRule="exact" w:line="200"/>
                                <w:ind w:left="1533" w:hanging="0"/>
                                <w:rPr>
                                  <w:rFonts w:ascii="Courier New" w:hAnsi="Courier New"/>
                                  <w:sz w:val="18"/>
                                </w:rPr>
                              </w:pPr>
                              <w:r>
                                <w:rPr>
                                  <w:rFonts w:ascii="Courier New" w:hAnsi="Courier New"/>
                                  <w:sz w:val="18"/>
                                </w:rPr>
                                <w:t>Callback&lt;List&lt;Post&gt;&gt;</w:t>
                              </w:r>
                              <w:r>
                                <w:rPr>
                                  <w:rFonts w:ascii="Courier New" w:hAnsi="Courier New"/>
                                  <w:spacing w:val="-20"/>
                                  <w:sz w:val="18"/>
                                </w:rPr>
                                <w:t xml:space="preserve"> </w:t>
                              </w:r>
                              <w:r>
                                <w:rPr>
                                  <w:rFonts w:ascii="Courier New" w:hAnsi="Courier New"/>
                                  <w:spacing w:val="-10"/>
                                  <w:sz w:val="18"/>
                                </w:rPr>
                                <w:t>{</w:t>
                              </w:r>
                            </w:p>
                            <w:p>
                              <w:pPr>
                                <w:pStyle w:val="Normal"/>
                                <w:spacing w:before="5" w:after="0"/>
                                <w:rPr>
                                  <w:rFonts w:ascii="Courier New" w:hAnsi="Courier New"/>
                                  <w:sz w:val="26"/>
                                </w:rPr>
                              </w:pPr>
                              <w:r>
                                <w:rPr>
                                  <w:rFonts w:ascii="Courier New" w:hAnsi="Courier New"/>
                                  <w:sz w:val="26"/>
                                </w:rPr>
                              </w:r>
                            </w:p>
                            <w:p>
                              <w:pPr>
                                <w:pStyle w:val="Normal"/>
                                <w:spacing w:lineRule="auto" w:line="235"/>
                                <w:ind w:left="1965" w:right="1274" w:hanging="216"/>
                                <w:rPr>
                                  <w:rFonts w:ascii="Courier New" w:hAnsi="Courier New"/>
                                  <w:sz w:val="18"/>
                                </w:rPr>
                              </w:pPr>
                              <w:r>
                                <w:rPr>
                                  <w:rFonts w:ascii="Courier New" w:hAnsi="Courier New"/>
                                  <w:sz w:val="18"/>
                                </w:rPr>
                                <w:t>override</w:t>
                              </w:r>
                              <w:r>
                                <w:rPr>
                                  <w:rFonts w:ascii="Courier New" w:hAnsi="Courier New"/>
                                  <w:spacing w:val="-15"/>
                                  <w:sz w:val="18"/>
                                </w:rPr>
                                <w:t xml:space="preserve"> </w:t>
                              </w:r>
                              <w:r>
                                <w:rPr>
                                  <w:rFonts w:ascii="Courier New" w:hAnsi="Courier New"/>
                                  <w:sz w:val="18"/>
                                </w:rPr>
                                <w:t>fun</w:t>
                              </w:r>
                              <w:r>
                                <w:rPr>
                                  <w:rFonts w:ascii="Courier New" w:hAnsi="Courier New"/>
                                  <w:spacing w:val="-13"/>
                                  <w:sz w:val="18"/>
                                </w:rPr>
                                <w:t xml:space="preserve"> </w:t>
                              </w:r>
                              <w:r>
                                <w:rPr>
                                  <w:rFonts w:ascii="Courier New" w:hAnsi="Courier New"/>
                                  <w:sz w:val="18"/>
                                </w:rPr>
                                <w:t>onFailure(call:</w:t>
                              </w:r>
                              <w:r>
                                <w:rPr>
                                  <w:rFonts w:ascii="Courier New" w:hAnsi="Courier New"/>
                                  <w:spacing w:val="-13"/>
                                  <w:sz w:val="18"/>
                                </w:rPr>
                                <w:t xml:space="preserve"> </w:t>
                              </w:r>
                              <w:r>
                                <w:rPr>
                                  <w:rFonts w:ascii="Courier New" w:hAnsi="Courier New"/>
                                  <w:sz w:val="18"/>
                                </w:rPr>
                                <w:t>Call&lt;List&lt;Post&gt;&gt;, t: Throwable) {</w:t>
                              </w:r>
                            </w:p>
                            <w:p>
                              <w:pPr>
                                <w:pStyle w:val="Normal"/>
                                <w:spacing w:before="17" w:after="0"/>
                                <w:ind w:left="1749"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235" w:before="133" w:after="0"/>
                                <w:ind w:left="1965" w:right="840" w:hanging="216"/>
                                <w:rPr>
                                  <w:rFonts w:ascii="Courier New" w:hAnsi="Courier New"/>
                                  <w:sz w:val="18"/>
                                </w:rPr>
                              </w:pPr>
                              <w:r>
                                <w:rPr>
                                  <w:rFonts w:ascii="Courier New" w:hAnsi="Courier New"/>
                                  <w:sz w:val="18"/>
                                </w:rPr>
                                <w:t>override</w:t>
                              </w:r>
                              <w:r>
                                <w:rPr>
                                  <w:rFonts w:ascii="Courier New" w:hAnsi="Courier New"/>
                                  <w:spacing w:val="-13"/>
                                  <w:sz w:val="18"/>
                                </w:rPr>
                                <w:t xml:space="preserve"> </w:t>
                              </w:r>
                              <w:r>
                                <w:rPr>
                                  <w:rFonts w:ascii="Courier New" w:hAnsi="Courier New"/>
                                  <w:sz w:val="18"/>
                                </w:rPr>
                                <w:t>fun</w:t>
                              </w:r>
                              <w:r>
                                <w:rPr>
                                  <w:rFonts w:ascii="Courier New" w:hAnsi="Courier New"/>
                                  <w:spacing w:val="-14"/>
                                  <w:sz w:val="18"/>
                                </w:rPr>
                                <w:t xml:space="preserve"> </w:t>
                              </w:r>
                              <w:r>
                                <w:rPr>
                                  <w:rFonts w:ascii="Courier New" w:hAnsi="Courier New"/>
                                  <w:sz w:val="18"/>
                                </w:rPr>
                                <w:t>onResponse(call:</w:t>
                              </w:r>
                              <w:r>
                                <w:rPr>
                                  <w:rFonts w:ascii="Courier New" w:hAnsi="Courier New"/>
                                  <w:spacing w:val="-13"/>
                                  <w:sz w:val="18"/>
                                </w:rPr>
                                <w:t xml:space="preserve"> </w:t>
                              </w:r>
                              <w:r>
                                <w:rPr>
                                  <w:rFonts w:ascii="Courier New" w:hAnsi="Courier New"/>
                                  <w:sz w:val="18"/>
                                </w:rPr>
                                <w:t>Call&lt;List&lt;Post&gt;&gt;, response: Response&lt;List&lt;Post&gt;&gt;) {</w:t>
                              </w:r>
                            </w:p>
                            <w:p>
                              <w:pPr>
                                <w:pStyle w:val="Normal"/>
                                <w:spacing w:lineRule="auto" w:line="324" w:before="17" w:after="0"/>
                                <w:ind w:left="2613" w:hanging="432"/>
                                <w:rPr>
                                  <w:rFonts w:ascii="Courier New" w:hAnsi="Courier New"/>
                                  <w:sz w:val="18"/>
                                </w:rPr>
                              </w:pPr>
                              <w:r>
                                <w:rPr>
                                  <w:rFonts w:ascii="Courier New" w:hAnsi="Courier New"/>
                                  <w:sz w:val="18"/>
                                </w:rPr>
                                <w:t xml:space="preserve">if (response.isSuccessful) { </w:t>
                              </w:r>
                              <w:r>
                                <w:rPr>
                                  <w:rFonts w:ascii="Courier New" w:hAnsi="Courier New"/>
                                  <w:spacing w:val="-2"/>
                                  <w:sz w:val="18"/>
                                </w:rPr>
                                <w:t>result.postValue(response.body())</w:t>
                              </w:r>
                            </w:p>
                            <w:p>
                              <w:pPr>
                                <w:pStyle w:val="Normal"/>
                                <w:spacing w:before="1" w:after="0"/>
                                <w:ind w:left="2181" w:hanging="0"/>
                                <w:rPr>
                                  <w:rFonts w:ascii="Courier New" w:hAnsi="Courier New"/>
                                  <w:sz w:val="18"/>
                                </w:rPr>
                              </w:pPr>
                              <w:r>
                                <w:rPr>
                                  <w:rFonts w:ascii="Courier New" w:hAnsi="Courier New"/>
                                  <w:sz w:val="18"/>
                                </w:rPr>
                                <w:t>}</w:t>
                              </w:r>
                            </w:p>
                            <w:p>
                              <w:pPr>
                                <w:pStyle w:val="Normal"/>
                                <w:spacing w:before="76" w:after="0"/>
                                <w:ind w:left="1749" w:hanging="0"/>
                                <w:rPr>
                                  <w:rFonts w:ascii="Courier New" w:hAnsi="Courier New"/>
                                  <w:sz w:val="18"/>
                                </w:rPr>
                              </w:pPr>
                              <w:r>
                                <w:rPr>
                                  <w:rFonts w:ascii="Courier New" w:hAnsi="Courier New"/>
                                  <w:sz w:val="18"/>
                                </w:rPr>
                                <w:t>}</w:t>
                              </w:r>
                            </w:p>
                            <w:p>
                              <w:pPr>
                                <w:pStyle w:val="Normal"/>
                                <w:spacing w:before="76" w:after="0"/>
                                <w:ind w:left="1317" w:hanging="0"/>
                                <w:rPr>
                                  <w:rFonts w:ascii="Courier New" w:hAnsi="Courier New"/>
                                  <w:sz w:val="18"/>
                                </w:rPr>
                              </w:pPr>
                              <w:r>
                                <w:rPr>
                                  <w:rFonts w:ascii="Courier New" w:hAnsi="Courier New"/>
                                  <w:spacing w:val="-5"/>
                                  <w:sz w:val="18"/>
                                </w:rPr>
                                <w:t>})</w:t>
                              </w:r>
                            </w:p>
                            <w:p>
                              <w:pPr>
                                <w:pStyle w:val="Normal"/>
                                <w:spacing w:before="77" w:after="0"/>
                                <w:ind w:left="1317" w:hanging="0"/>
                                <w:rPr>
                                  <w:rFonts w:ascii="Courier New" w:hAnsi="Courier New"/>
                                  <w:sz w:val="18"/>
                                </w:rPr>
                              </w:pPr>
                              <w:r>
                                <w:rPr>
                                  <w:rFonts w:ascii="Courier New" w:hAnsi="Courier New"/>
                                  <w:sz w:val="18"/>
                                </w:rPr>
                                <w:t>return</w:t>
                              </w:r>
                              <w:r>
                                <w:rPr>
                                  <w:rFonts w:ascii="Courier New" w:hAnsi="Courier New"/>
                                  <w:spacing w:val="-6"/>
                                  <w:sz w:val="18"/>
                                </w:rPr>
                                <w:t xml:space="preserve"> </w:t>
                              </w:r>
                              <w:r>
                                <w:rPr>
                                  <w:rFonts w:ascii="Courier New" w:hAnsi="Courier New"/>
                                  <w:spacing w:val="-2"/>
                                  <w:sz w:val="18"/>
                                </w:rPr>
                                <w:t>result</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1082" style="position:absolute;margin-left:52.2pt;margin-top:7.5pt;width:399.6pt;height:283.25pt" coordorigin="1044,150" coordsize="7992,5665">
                <v:rect id="shape_0" path="m0,0l-2147483645,0l-2147483645,-2147483646l0,-2147483646xe" fillcolor="#f6f6f6" stroked="f" o:allowincell="f" style="position:absolute;left:1044;top:160;width:7991;height:564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70;width:7991;height:5624;mso-wrap-style:square;v-text-anchor:top;mso-position-horizontal-relative:page">
                  <v:fill o:detectmouseclick="t" on="false"/>
                  <v:stroke color="#3465a4" joinstyle="round" endcap="flat"/>
                  <v:textbox>
                    <w:txbxContent>
                      <w:p>
                        <w:pPr>
                          <w:pStyle w:val="Normal"/>
                          <w:spacing w:lineRule="auto" w:line="235" w:before="43" w:after="0"/>
                          <w:ind w:left="669" w:hanging="216"/>
                          <w:rPr>
                            <w:rFonts w:ascii="Courier New" w:hAnsi="Courier New"/>
                            <w:sz w:val="18"/>
                          </w:rPr>
                        </w:pPr>
                        <w:r>
                          <w:rPr>
                            <w:rFonts w:ascii="Courier New" w:hAnsi="Courier New"/>
                            <w:sz w:val="18"/>
                          </w:rPr>
                          <w:t>class</w:t>
                        </w:r>
                        <w:r>
                          <w:rPr>
                            <w:rFonts w:ascii="Courier New" w:hAnsi="Courier New"/>
                            <w:spacing w:val="-8"/>
                            <w:sz w:val="18"/>
                          </w:rPr>
                          <w:t xml:space="preserve"> </w:t>
                        </w:r>
                        <w:r>
                          <w:rPr>
                            <w:rFonts w:ascii="Courier New" w:hAnsi="Courier New"/>
                            <w:sz w:val="18"/>
                          </w:rPr>
                          <w:t>PostRepositoryImpl(private</w:t>
                        </w:r>
                        <w:r>
                          <w:rPr>
                            <w:rFonts w:ascii="Courier New" w:hAnsi="Courier New"/>
                            <w:spacing w:val="-8"/>
                            <w:sz w:val="18"/>
                          </w:rPr>
                          <w:t xml:space="preserve"> </w:t>
                        </w:r>
                        <w:r>
                          <w:rPr>
                            <w:rFonts w:ascii="Courier New" w:hAnsi="Courier New"/>
                            <w:sz w:val="18"/>
                          </w:rPr>
                          <w:t>val</w:t>
                        </w:r>
                        <w:r>
                          <w:rPr>
                            <w:rFonts w:ascii="Courier New" w:hAnsi="Courier New"/>
                            <w:spacing w:val="-8"/>
                            <w:sz w:val="18"/>
                          </w:rPr>
                          <w:t xml:space="preserve"> </w:t>
                        </w:r>
                        <w:r>
                          <w:rPr>
                            <w:rFonts w:ascii="Courier New" w:hAnsi="Courier New"/>
                            <w:sz w:val="18"/>
                          </w:rPr>
                          <w:t>postService:</w:t>
                        </w:r>
                        <w:r>
                          <w:rPr>
                            <w:rFonts w:ascii="Courier New" w:hAnsi="Courier New"/>
                            <w:spacing w:val="-8"/>
                            <w:sz w:val="18"/>
                          </w:rPr>
                          <w:t xml:space="preserve"> </w:t>
                        </w:r>
                        <w:r>
                          <w:rPr>
                            <w:rFonts w:ascii="Courier New" w:hAnsi="Courier New"/>
                            <w:sz w:val="18"/>
                          </w:rPr>
                          <w:t>PostService)</w:t>
                        </w:r>
                        <w:r>
                          <w:rPr>
                            <w:rFonts w:ascii="Courier New" w:hAnsi="Courier New"/>
                            <w:spacing w:val="-8"/>
                            <w:sz w:val="18"/>
                          </w:rPr>
                          <w:t xml:space="preserve"> </w:t>
                        </w:r>
                        <w:r>
                          <w:rPr>
                            <w:rFonts w:ascii="Courier New" w:hAnsi="Courier New"/>
                            <w:sz w:val="18"/>
                          </w:rPr>
                          <w:t>: PostRepository {</w:t>
                        </w:r>
                      </w:p>
                      <w:p>
                        <w:pPr>
                          <w:pStyle w:val="Normal"/>
                          <w:spacing w:before="6" w:after="0"/>
                          <w:rPr>
                            <w:rFonts w:ascii="Courier New" w:hAnsi="Courier New"/>
                            <w:sz w:val="19"/>
                          </w:rPr>
                        </w:pPr>
                        <w:r>
                          <w:rPr>
                            <w:rFonts w:ascii="Courier New" w:hAnsi="Courier New"/>
                            <w:sz w:val="19"/>
                          </w:rPr>
                        </w:r>
                      </w:p>
                      <w:p>
                        <w:pPr>
                          <w:pStyle w:val="Normal"/>
                          <w:spacing w:lineRule="atLeast" w:line="280"/>
                          <w:ind w:left="1317" w:right="1766" w:hanging="432"/>
                          <w:rPr>
                            <w:rFonts w:ascii="Courier New" w:hAnsi="Courier New"/>
                            <w:sz w:val="18"/>
                          </w:rPr>
                        </w:pPr>
                        <w:r>
                          <w:rPr>
                            <w:rFonts w:ascii="Courier New" w:hAnsi="Courier New"/>
                            <w:sz w:val="18"/>
                          </w:rPr>
                          <w:t>override</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getPosts():</w:t>
                        </w:r>
                        <w:r>
                          <w:rPr>
                            <w:rFonts w:ascii="Courier New" w:hAnsi="Courier New"/>
                            <w:spacing w:val="-10"/>
                            <w:sz w:val="18"/>
                          </w:rPr>
                          <w:t xml:space="preserve"> </w:t>
                        </w:r>
                        <w:r>
                          <w:rPr>
                            <w:rFonts w:ascii="Courier New" w:hAnsi="Courier New"/>
                            <w:sz w:val="18"/>
                          </w:rPr>
                          <w:t>LiveData&lt;List&lt;Post&gt;&gt;</w:t>
                        </w:r>
                        <w:r>
                          <w:rPr>
                            <w:rFonts w:ascii="Courier New" w:hAnsi="Courier New"/>
                            <w:spacing w:val="-10"/>
                            <w:sz w:val="18"/>
                          </w:rPr>
                          <w:t xml:space="preserve"> </w:t>
                        </w:r>
                        <w:r>
                          <w:rPr>
                            <w:rFonts w:ascii="Courier New" w:hAnsi="Courier New"/>
                            <w:sz w:val="18"/>
                          </w:rPr>
                          <w:t>{ val result = MutableLiveData&lt;List&lt;Post&gt;&gt;() postService.getPosts().enqueue(object :</w:t>
                        </w:r>
                      </w:p>
                      <w:p>
                        <w:pPr>
                          <w:pStyle w:val="Normal"/>
                          <w:spacing w:lineRule="exact" w:line="200"/>
                          <w:ind w:left="1533" w:hanging="0"/>
                          <w:rPr>
                            <w:rFonts w:ascii="Courier New" w:hAnsi="Courier New"/>
                            <w:sz w:val="18"/>
                          </w:rPr>
                        </w:pPr>
                        <w:r>
                          <w:rPr>
                            <w:rFonts w:ascii="Courier New" w:hAnsi="Courier New"/>
                            <w:sz w:val="18"/>
                          </w:rPr>
                          <w:t>Callback&lt;List&lt;Post&gt;&gt;</w:t>
                        </w:r>
                        <w:r>
                          <w:rPr>
                            <w:rFonts w:ascii="Courier New" w:hAnsi="Courier New"/>
                            <w:spacing w:val="-20"/>
                            <w:sz w:val="18"/>
                          </w:rPr>
                          <w:t xml:space="preserve"> </w:t>
                        </w:r>
                        <w:r>
                          <w:rPr>
                            <w:rFonts w:ascii="Courier New" w:hAnsi="Courier New"/>
                            <w:spacing w:val="-10"/>
                            <w:sz w:val="18"/>
                          </w:rPr>
                          <w:t>{</w:t>
                        </w:r>
                      </w:p>
                      <w:p>
                        <w:pPr>
                          <w:pStyle w:val="Normal"/>
                          <w:spacing w:before="5" w:after="0"/>
                          <w:rPr>
                            <w:rFonts w:ascii="Courier New" w:hAnsi="Courier New"/>
                            <w:sz w:val="26"/>
                          </w:rPr>
                        </w:pPr>
                        <w:r>
                          <w:rPr>
                            <w:rFonts w:ascii="Courier New" w:hAnsi="Courier New"/>
                            <w:sz w:val="26"/>
                          </w:rPr>
                        </w:r>
                      </w:p>
                      <w:p>
                        <w:pPr>
                          <w:pStyle w:val="Normal"/>
                          <w:spacing w:lineRule="auto" w:line="235"/>
                          <w:ind w:left="1965" w:right="1274" w:hanging="216"/>
                          <w:rPr>
                            <w:rFonts w:ascii="Courier New" w:hAnsi="Courier New"/>
                            <w:sz w:val="18"/>
                          </w:rPr>
                        </w:pPr>
                        <w:r>
                          <w:rPr>
                            <w:rFonts w:ascii="Courier New" w:hAnsi="Courier New"/>
                            <w:sz w:val="18"/>
                          </w:rPr>
                          <w:t>override</w:t>
                        </w:r>
                        <w:r>
                          <w:rPr>
                            <w:rFonts w:ascii="Courier New" w:hAnsi="Courier New"/>
                            <w:spacing w:val="-15"/>
                            <w:sz w:val="18"/>
                          </w:rPr>
                          <w:t xml:space="preserve"> </w:t>
                        </w:r>
                        <w:r>
                          <w:rPr>
                            <w:rFonts w:ascii="Courier New" w:hAnsi="Courier New"/>
                            <w:sz w:val="18"/>
                          </w:rPr>
                          <w:t>fun</w:t>
                        </w:r>
                        <w:r>
                          <w:rPr>
                            <w:rFonts w:ascii="Courier New" w:hAnsi="Courier New"/>
                            <w:spacing w:val="-13"/>
                            <w:sz w:val="18"/>
                          </w:rPr>
                          <w:t xml:space="preserve"> </w:t>
                        </w:r>
                        <w:r>
                          <w:rPr>
                            <w:rFonts w:ascii="Courier New" w:hAnsi="Courier New"/>
                            <w:sz w:val="18"/>
                          </w:rPr>
                          <w:t>onFailure(call:</w:t>
                        </w:r>
                        <w:r>
                          <w:rPr>
                            <w:rFonts w:ascii="Courier New" w:hAnsi="Courier New"/>
                            <w:spacing w:val="-13"/>
                            <w:sz w:val="18"/>
                          </w:rPr>
                          <w:t xml:space="preserve"> </w:t>
                        </w:r>
                        <w:r>
                          <w:rPr>
                            <w:rFonts w:ascii="Courier New" w:hAnsi="Courier New"/>
                            <w:sz w:val="18"/>
                          </w:rPr>
                          <w:t>Call&lt;List&lt;Post&gt;&gt;, t: Throwable) {</w:t>
                        </w:r>
                      </w:p>
                      <w:p>
                        <w:pPr>
                          <w:pStyle w:val="Normal"/>
                          <w:spacing w:before="17" w:after="0"/>
                          <w:ind w:left="1749"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235" w:before="133" w:after="0"/>
                          <w:ind w:left="1965" w:right="840" w:hanging="216"/>
                          <w:rPr>
                            <w:rFonts w:ascii="Courier New" w:hAnsi="Courier New"/>
                            <w:sz w:val="18"/>
                          </w:rPr>
                        </w:pPr>
                        <w:r>
                          <w:rPr>
                            <w:rFonts w:ascii="Courier New" w:hAnsi="Courier New"/>
                            <w:sz w:val="18"/>
                          </w:rPr>
                          <w:t>override</w:t>
                        </w:r>
                        <w:r>
                          <w:rPr>
                            <w:rFonts w:ascii="Courier New" w:hAnsi="Courier New"/>
                            <w:spacing w:val="-13"/>
                            <w:sz w:val="18"/>
                          </w:rPr>
                          <w:t xml:space="preserve"> </w:t>
                        </w:r>
                        <w:r>
                          <w:rPr>
                            <w:rFonts w:ascii="Courier New" w:hAnsi="Courier New"/>
                            <w:sz w:val="18"/>
                          </w:rPr>
                          <w:t>fun</w:t>
                        </w:r>
                        <w:r>
                          <w:rPr>
                            <w:rFonts w:ascii="Courier New" w:hAnsi="Courier New"/>
                            <w:spacing w:val="-14"/>
                            <w:sz w:val="18"/>
                          </w:rPr>
                          <w:t xml:space="preserve"> </w:t>
                        </w:r>
                        <w:r>
                          <w:rPr>
                            <w:rFonts w:ascii="Courier New" w:hAnsi="Courier New"/>
                            <w:sz w:val="18"/>
                          </w:rPr>
                          <w:t>onResponse(call:</w:t>
                        </w:r>
                        <w:r>
                          <w:rPr>
                            <w:rFonts w:ascii="Courier New" w:hAnsi="Courier New"/>
                            <w:spacing w:val="-13"/>
                            <w:sz w:val="18"/>
                          </w:rPr>
                          <w:t xml:space="preserve"> </w:t>
                        </w:r>
                        <w:r>
                          <w:rPr>
                            <w:rFonts w:ascii="Courier New" w:hAnsi="Courier New"/>
                            <w:sz w:val="18"/>
                          </w:rPr>
                          <w:t>Call&lt;List&lt;Post&gt;&gt;, response: Response&lt;List&lt;Post&gt;&gt;) {</w:t>
                        </w:r>
                      </w:p>
                      <w:p>
                        <w:pPr>
                          <w:pStyle w:val="Normal"/>
                          <w:spacing w:lineRule="auto" w:line="324" w:before="17" w:after="0"/>
                          <w:ind w:left="2613" w:hanging="432"/>
                          <w:rPr>
                            <w:rFonts w:ascii="Courier New" w:hAnsi="Courier New"/>
                            <w:sz w:val="18"/>
                          </w:rPr>
                        </w:pPr>
                        <w:r>
                          <w:rPr>
                            <w:rFonts w:ascii="Courier New" w:hAnsi="Courier New"/>
                            <w:sz w:val="18"/>
                          </w:rPr>
                          <w:t xml:space="preserve">if (response.isSuccessful) { </w:t>
                        </w:r>
                        <w:r>
                          <w:rPr>
                            <w:rFonts w:ascii="Courier New" w:hAnsi="Courier New"/>
                            <w:spacing w:val="-2"/>
                            <w:sz w:val="18"/>
                          </w:rPr>
                          <w:t>result.postValue(response.body())</w:t>
                        </w:r>
                      </w:p>
                      <w:p>
                        <w:pPr>
                          <w:pStyle w:val="Normal"/>
                          <w:spacing w:before="1" w:after="0"/>
                          <w:ind w:left="2181" w:hanging="0"/>
                          <w:rPr>
                            <w:rFonts w:ascii="Courier New" w:hAnsi="Courier New"/>
                            <w:sz w:val="18"/>
                          </w:rPr>
                        </w:pPr>
                        <w:r>
                          <w:rPr>
                            <w:rFonts w:ascii="Courier New" w:hAnsi="Courier New"/>
                            <w:sz w:val="18"/>
                          </w:rPr>
                          <w:t>}</w:t>
                        </w:r>
                      </w:p>
                      <w:p>
                        <w:pPr>
                          <w:pStyle w:val="Normal"/>
                          <w:spacing w:before="76" w:after="0"/>
                          <w:ind w:left="1749" w:hanging="0"/>
                          <w:rPr>
                            <w:rFonts w:ascii="Courier New" w:hAnsi="Courier New"/>
                            <w:sz w:val="18"/>
                          </w:rPr>
                        </w:pPr>
                        <w:r>
                          <w:rPr>
                            <w:rFonts w:ascii="Courier New" w:hAnsi="Courier New"/>
                            <w:sz w:val="18"/>
                          </w:rPr>
                          <w:t>}</w:t>
                        </w:r>
                      </w:p>
                      <w:p>
                        <w:pPr>
                          <w:pStyle w:val="Normal"/>
                          <w:spacing w:before="76" w:after="0"/>
                          <w:ind w:left="1317" w:hanging="0"/>
                          <w:rPr>
                            <w:rFonts w:ascii="Courier New" w:hAnsi="Courier New"/>
                            <w:sz w:val="18"/>
                          </w:rPr>
                        </w:pPr>
                        <w:r>
                          <w:rPr>
                            <w:rFonts w:ascii="Courier New" w:hAnsi="Courier New"/>
                            <w:spacing w:val="-5"/>
                            <w:sz w:val="18"/>
                          </w:rPr>
                          <w:t>})</w:t>
                        </w:r>
                      </w:p>
                      <w:p>
                        <w:pPr>
                          <w:pStyle w:val="Normal"/>
                          <w:spacing w:before="77" w:after="0"/>
                          <w:ind w:left="1317" w:hanging="0"/>
                          <w:rPr>
                            <w:rFonts w:ascii="Courier New" w:hAnsi="Courier New"/>
                            <w:sz w:val="18"/>
                          </w:rPr>
                        </w:pPr>
                        <w:r>
                          <w:rPr>
                            <w:rFonts w:ascii="Courier New" w:hAnsi="Courier New"/>
                            <w:sz w:val="18"/>
                          </w:rPr>
                          <w:t>return</w:t>
                        </w:r>
                        <w:r>
                          <w:rPr>
                            <w:rFonts w:ascii="Courier New" w:hAnsi="Courier New"/>
                            <w:spacing w:val="-6"/>
                            <w:sz w:val="18"/>
                          </w:rPr>
                          <w:t xml:space="preserve"> </w:t>
                        </w:r>
                        <w:r>
                          <w:rPr>
                            <w:rFonts w:ascii="Courier New" w:hAnsi="Courier New"/>
                            <w:spacing w:val="-2"/>
                            <w:sz w:val="18"/>
                          </w:rPr>
                          <w:t>result</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TextBody"/>
        <w:spacing w:before="12" w:after="0"/>
        <w:rPr>
          <w:sz w:val="7"/>
        </w:rPr>
      </w:pPr>
      <w:r>
        <w:rPr>
          <w:sz w:val="7"/>
        </w:rPr>
      </w:r>
    </w:p>
    <w:p>
      <w:pPr>
        <w:pStyle w:val="ListParagraph"/>
        <w:numPr>
          <w:ilvl w:val="0"/>
          <w:numId w:val="4"/>
        </w:numPr>
        <w:tabs>
          <w:tab w:val="clear" w:pos="720"/>
          <w:tab w:val="left" w:pos="1274" w:leader="none"/>
        </w:tabs>
        <w:spacing w:before="101" w:after="0"/>
        <w:jc w:val="left"/>
        <w:rPr>
          <w:sz w:val="20"/>
        </w:rPr>
      </w:pPr>
      <w:r>
        <mc:AlternateContent>
          <mc:Choice Requires="wpg">
            <w:drawing>
              <wp:anchor behindDoc="1" distT="635" distB="0" distL="0" distR="635" simplePos="0" locked="0" layoutInCell="0" allowOverlap="1" relativeHeight="1508" wp14:anchorId="343BC387">
                <wp:simplePos x="0" y="0"/>
                <wp:positionH relativeFrom="page">
                  <wp:posOffset>1120140</wp:posOffset>
                </wp:positionH>
                <wp:positionV relativeFrom="paragraph">
                  <wp:posOffset>332740</wp:posOffset>
                </wp:positionV>
                <wp:extent cx="5074920" cy="5819775"/>
                <wp:effectExtent l="0" t="635" r="635" b="0"/>
                <wp:wrapNone/>
                <wp:docPr id="1373" name="docshapegroup1086"/>
                <a:graphic xmlns:a="http://schemas.openxmlformats.org/drawingml/2006/main">
                  <a:graphicData uri="http://schemas.microsoft.com/office/word/2010/wordprocessingGroup">
                    <wpg:wgp>
                      <wpg:cNvGrpSpPr/>
                      <wpg:grpSpPr>
                        <a:xfrm>
                          <a:off x="0" y="0"/>
                          <a:ext cx="5074920" cy="5819760"/>
                          <a:chOff x="0" y="0"/>
                          <a:chExt cx="5074920" cy="5819760"/>
                        </a:xfrm>
                      </wpg:grpSpPr>
                      <wps:wsp>
                        <wps:cNvSpPr/>
                        <wps:spPr>
                          <a:xfrm>
                            <a:off x="0" y="6480"/>
                            <a:ext cx="5074920" cy="5807160"/>
                          </a:xfrm>
                          <a:prstGeom prst="rect">
                            <a:avLst/>
                          </a:prstGeom>
                          <a:solidFill>
                            <a:srgbClr val="f6f6f6"/>
                          </a:solidFill>
                          <a:ln w="0">
                            <a:noFill/>
                          </a:ln>
                        </wps:spPr>
                        <wps:style>
                          <a:lnRef idx="0"/>
                          <a:fillRef idx="0"/>
                          <a:effectRef idx="0"/>
                          <a:fontRef idx="minor"/>
                        </wps:style>
                        <wps:bodyPr/>
                      </wps:wsp>
                      <wps:wsp>
                        <wps:cNvSpPr/>
                        <wps:spPr>
                          <a:xfrm>
                            <a:off x="0" y="0"/>
                            <a:ext cx="5074920" cy="5819760"/>
                          </a:xfrm>
                          <a:custGeom>
                            <a:avLst/>
                            <a:gdLst>
                              <a:gd name="textAreaLeft" fmla="*/ 0 w 2877120"/>
                              <a:gd name="textAreaRight" fmla="*/ 2879280 w 2877120"/>
                              <a:gd name="textAreaTop" fmla="*/ 0 h 3299400"/>
                              <a:gd name="textAreaBottom" fmla="*/ 3301560 h 3299400"/>
                            </a:gdLst>
                            <a:ahLst/>
                            <a:rect l="textAreaLeft" t="textAreaTop" r="textAreaRight" b="textAreaBottom"/>
                            <a:pathLst>
                              <a:path w="7992" h="9165">
                                <a:moveTo>
                                  <a:pt x="7992" y="9145"/>
                                </a:moveTo>
                                <a:lnTo>
                                  <a:pt x="0" y="9145"/>
                                </a:lnTo>
                                <a:lnTo>
                                  <a:pt x="0" y="9165"/>
                                </a:lnTo>
                                <a:lnTo>
                                  <a:pt x="7992" y="9165"/>
                                </a:lnTo>
                                <a:lnTo>
                                  <a:pt x="7992" y="9145"/>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g:wgp>
                  </a:graphicData>
                </a:graphic>
              </wp:anchor>
            </w:drawing>
          </mc:Choice>
          <mc:Fallback>
            <w:pict>
              <v:group id="shape_0" alt="docshapegroup1086" style="position:absolute;margin-left:88.2pt;margin-top:26.2pt;width:399.6pt;height:458.25pt" coordorigin="1764,524" coordsize="7992,9165">
                <v:rect id="shape_0" path="m0,0l-2147483645,0l-2147483645,-2147483646l0,-2147483646xe" fillcolor="#f6f6f6" stroked="f" o:allowincell="f" style="position:absolute;left:1764;top:534;width:7991;height:9144;mso-wrap-style:none;v-text-anchor:middle;mso-position-horizontal-relative:page">
                  <v:fill o:detectmouseclick="t" type="solid" color2="#090909"/>
                  <v:stroke color="#3465a4" joinstyle="round" endcap="flat"/>
                  <w10:wrap type="none"/>
                </v:rect>
              </v:group>
            </w:pict>
          </mc:Fallback>
        </mc:AlternateContent>
      </w:r>
      <w:r>
        <w:rPr>
          <w:sz w:val="20"/>
        </w:rPr>
        <w:t>And</w:t>
      </w:r>
      <w:r>
        <w:rPr>
          <w:spacing w:val="-1"/>
          <w:sz w:val="20"/>
        </w:rPr>
        <w:t xml:space="preserve"> </w:t>
      </w:r>
      <w:r>
        <w:rPr>
          <w:sz w:val="20"/>
        </w:rPr>
        <w:t>now,</w:t>
      </w:r>
      <w:r>
        <w:rPr>
          <w:spacing w:val="-1"/>
          <w:sz w:val="20"/>
        </w:rPr>
        <w:t xml:space="preserve"> </w:t>
      </w:r>
      <w:r>
        <w:rPr>
          <w:sz w:val="20"/>
        </w:rPr>
        <w:t>let's</w:t>
      </w:r>
      <w:r>
        <w:rPr>
          <w:spacing w:val="-1"/>
          <w:sz w:val="20"/>
        </w:rPr>
        <w:t xml:space="preserve"> </w:t>
      </w:r>
      <w:r>
        <w:rPr>
          <w:sz w:val="20"/>
        </w:rPr>
        <w:t>write one</w:t>
      </w:r>
      <w:r>
        <w:rPr>
          <w:spacing w:val="-1"/>
          <w:sz w:val="20"/>
        </w:rPr>
        <w:t xml:space="preserve"> </w:t>
      </w:r>
      <w:r>
        <w:rPr>
          <w:sz w:val="20"/>
        </w:rPr>
        <w:t>test</w:t>
      </w:r>
      <w:r>
        <w:rPr>
          <w:spacing w:val="-1"/>
          <w:sz w:val="20"/>
        </w:rPr>
        <w:t xml:space="preserve"> </w:t>
      </w:r>
      <w:r>
        <w:rPr>
          <w:sz w:val="20"/>
        </w:rPr>
        <w:t>for</w:t>
      </w:r>
      <w:r>
        <w:rPr>
          <w:spacing w:val="-1"/>
          <w:sz w:val="20"/>
        </w:rPr>
        <w:t xml:space="preserve"> </w:t>
      </w:r>
      <w:r>
        <w:rPr>
          <w:sz w:val="20"/>
        </w:rPr>
        <w:t xml:space="preserve">this </w:t>
      </w:r>
      <w:r>
        <w:rPr>
          <w:spacing w:val="-2"/>
          <w:sz w:val="20"/>
        </w:rPr>
        <w:t>class:</w:t>
      </w:r>
    </w:p>
    <w:p>
      <w:pPr>
        <w:sectPr>
          <w:headerReference w:type="even" r:id="rId400"/>
          <w:headerReference w:type="default" r:id="rId401"/>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0" w:after="0"/>
        <w:rPr>
          <w:sz w:val="10"/>
        </w:rPr>
      </w:pPr>
      <w:r>
        <w:rPr>
          <w:sz w:val="10"/>
        </w:rPr>
        <mc:AlternateContent>
          <mc:Choice Requires="wps">
            <w:drawing>
              <wp:anchor behindDoc="0" distT="0" distB="9525" distL="0" distR="5080" simplePos="0" locked="0" layoutInCell="0" allowOverlap="1" relativeHeight="1881" wp14:anchorId="7D339899">
                <wp:simplePos x="0" y="0"/>
                <wp:positionH relativeFrom="page">
                  <wp:posOffset>1120140</wp:posOffset>
                </wp:positionH>
                <wp:positionV relativeFrom="paragraph">
                  <wp:posOffset>108585</wp:posOffset>
                </wp:positionV>
                <wp:extent cx="5074920" cy="5794375"/>
                <wp:effectExtent l="0" t="635" r="0" b="0"/>
                <wp:wrapTopAndBottom/>
                <wp:docPr id="1374" name="docshape1089"/>
                <a:graphic xmlns:a="http://schemas.openxmlformats.org/drawingml/2006/main">
                  <a:graphicData uri="http://schemas.microsoft.com/office/word/2010/wordprocessingShape">
                    <wps:wsp>
                      <wps:cNvSpPr/>
                      <wps:spPr>
                        <a:xfrm>
                          <a:off x="0" y="0"/>
                          <a:ext cx="5074920" cy="5794200"/>
                        </a:xfrm>
                        <a:prstGeom prst="rect">
                          <a:avLst/>
                        </a:prstGeom>
                        <a:noFill/>
                        <a:ln w="0">
                          <a:noFill/>
                        </a:ln>
                      </wps:spPr>
                      <wps:style>
                        <a:lnRef idx="0"/>
                        <a:fillRef idx="0"/>
                        <a:effectRef idx="0"/>
                        <a:fontRef idx="minor"/>
                      </wps:style>
                      <wps:txbx>
                        <w:txbxContent>
                          <w:p>
                            <w:pPr>
                              <w:pStyle w:val="FrameContents"/>
                              <w:spacing w:lineRule="auto" w:line="324" w:before="40" w:after="0"/>
                              <w:ind w:left="453" w:right="3699" w:hanging="0"/>
                              <w:rPr>
                                <w:rFonts w:ascii="Courier New" w:hAnsi="Courier New"/>
                                <w:sz w:val="18"/>
                              </w:rPr>
                            </w:pPr>
                            <w:r>
                              <w:rPr>
                                <w:rFonts w:ascii="Courier New" w:hAnsi="Courier New"/>
                                <w:color w:val="000000"/>
                                <w:spacing w:val="-2"/>
                                <w:sz w:val="18"/>
                              </w:rPr>
                              <w:t xml:space="preserve">@RunWith(MockitoJUnitRunner::class) </w:t>
                            </w:r>
                            <w:r>
                              <w:rPr>
                                <w:rFonts w:ascii="Courier New" w:hAnsi="Courier New"/>
                                <w:color w:val="000000"/>
                                <w:sz w:val="18"/>
                              </w:rPr>
                              <w:t>class PostRepositoryImplTest {</w:t>
                            </w:r>
                          </w:p>
                          <w:p>
                            <w:pPr>
                              <w:pStyle w:val="TextBody"/>
                              <w:spacing w:before="9" w:after="0"/>
                              <w:rPr>
                                <w:rFonts w:ascii="Courier New" w:hAnsi="Courier New"/>
                                <w:sz w:val="24"/>
                              </w:rPr>
                            </w:pPr>
                            <w:r>
                              <w:rPr>
                                <w:rFonts w:ascii="Courier New" w:hAnsi="Courier New"/>
                                <w:color w:val="000000"/>
                                <w:sz w:val="24"/>
                              </w:rPr>
                            </w:r>
                          </w:p>
                          <w:p>
                            <w:pPr>
                              <w:pStyle w:val="FrameContents"/>
                              <w:spacing w:before="1" w:after="0"/>
                              <w:ind w:left="885" w:hanging="0"/>
                              <w:rPr>
                                <w:rFonts w:ascii="Courier New" w:hAnsi="Courier New"/>
                                <w:sz w:val="18"/>
                              </w:rPr>
                            </w:pPr>
                            <w:r>
                              <w:rPr>
                                <w:rFonts w:ascii="Courier New" w:hAnsi="Courier New"/>
                                <w:color w:val="000000"/>
                                <w:spacing w:val="-2"/>
                                <w:sz w:val="18"/>
                              </w:rPr>
                              <w:t>@get:Rule</w:t>
                            </w:r>
                          </w:p>
                          <w:p>
                            <w:pPr>
                              <w:pStyle w:val="FrameContents"/>
                              <w:spacing w:lineRule="auto" w:line="324" w:before="76" w:after="0"/>
                              <w:ind w:left="885" w:right="2128" w:hanging="0"/>
                              <w:rPr>
                                <w:rFonts w:ascii="Courier New" w:hAnsi="Courier New"/>
                                <w:sz w:val="18"/>
                              </w:rPr>
                            </w:pPr>
                            <w:r>
                              <w:rPr>
                                <w:rFonts w:ascii="Courier New" w:hAnsi="Courier New"/>
                                <w:color w:val="000000"/>
                                <w:sz w:val="18"/>
                              </w:rPr>
                              <w:t>val</w:t>
                            </w:r>
                            <w:r>
                              <w:rPr>
                                <w:rFonts w:ascii="Courier New" w:hAnsi="Courier New"/>
                                <w:color w:val="000000"/>
                                <w:spacing w:val="-13"/>
                                <w:sz w:val="18"/>
                              </w:rPr>
                              <w:t xml:space="preserve"> </w:t>
                            </w:r>
                            <w:r>
                              <w:rPr>
                                <w:rFonts w:ascii="Courier New" w:hAnsi="Courier New"/>
                                <w:color w:val="000000"/>
                                <w:sz w:val="18"/>
                              </w:rPr>
                              <w:t>rule</w:t>
                            </w:r>
                            <w:r>
                              <w:rPr>
                                <w:rFonts w:ascii="Courier New" w:hAnsi="Courier New"/>
                                <w:color w:val="000000"/>
                                <w:spacing w:val="-13"/>
                                <w:sz w:val="18"/>
                              </w:rPr>
                              <w:t xml:space="preserve"> </w:t>
                            </w:r>
                            <w:r>
                              <w:rPr>
                                <w:rFonts w:ascii="Courier New" w:hAnsi="Courier New"/>
                                <w:color w:val="000000"/>
                                <w:sz w:val="18"/>
                              </w:rPr>
                              <w:t>=</w:t>
                            </w:r>
                            <w:r>
                              <w:rPr>
                                <w:rFonts w:ascii="Courier New" w:hAnsi="Courier New"/>
                                <w:color w:val="000000"/>
                                <w:spacing w:val="-13"/>
                                <w:sz w:val="18"/>
                              </w:rPr>
                              <w:t xml:space="preserve"> </w:t>
                            </w:r>
                            <w:r>
                              <w:rPr>
                                <w:rFonts w:ascii="Courier New" w:hAnsi="Courier New"/>
                                <w:color w:val="000000"/>
                                <w:sz w:val="18"/>
                              </w:rPr>
                              <w:t xml:space="preserve">InstantTaskExecutorRule() </w:t>
                            </w:r>
                            <w:r>
                              <w:rPr>
                                <w:rFonts w:ascii="Courier New" w:hAnsi="Courier New"/>
                                <w:color w:val="000000"/>
                                <w:spacing w:val="-2"/>
                                <w:sz w:val="18"/>
                              </w:rPr>
                              <w:t>@InjectMocks</w:t>
                            </w:r>
                          </w:p>
                          <w:p>
                            <w:pPr>
                              <w:pStyle w:val="FrameContents"/>
                              <w:spacing w:lineRule="auto" w:line="324" w:before="1" w:after="0"/>
                              <w:ind w:left="885" w:right="1766" w:hanging="0"/>
                              <w:rPr>
                                <w:rFonts w:ascii="Courier New" w:hAnsi="Courier New"/>
                                <w:sz w:val="18"/>
                              </w:rPr>
                            </w:pPr>
                            <w:r>
                              <w:rPr>
                                <w:rFonts w:ascii="Courier New" w:hAnsi="Courier New"/>
                                <w:color w:val="000000"/>
                                <w:sz w:val="18"/>
                              </w:rPr>
                              <w:t>lateinit</w:t>
                            </w:r>
                            <w:r>
                              <w:rPr>
                                <w:rFonts w:ascii="Courier New" w:hAnsi="Courier New"/>
                                <w:color w:val="000000"/>
                                <w:spacing w:val="-13"/>
                                <w:sz w:val="18"/>
                              </w:rPr>
                              <w:t xml:space="preserve"> </w:t>
                            </w:r>
                            <w:r>
                              <w:rPr>
                                <w:rFonts w:ascii="Courier New" w:hAnsi="Courier New"/>
                                <w:color w:val="000000"/>
                                <w:sz w:val="18"/>
                              </w:rPr>
                              <w:t>var</w:t>
                            </w:r>
                            <w:r>
                              <w:rPr>
                                <w:rFonts w:ascii="Courier New" w:hAnsi="Courier New"/>
                                <w:color w:val="000000"/>
                                <w:spacing w:val="-13"/>
                                <w:sz w:val="18"/>
                              </w:rPr>
                              <w:t xml:space="preserve"> </w:t>
                            </w:r>
                            <w:r>
                              <w:rPr>
                                <w:rFonts w:ascii="Courier New" w:hAnsi="Courier New"/>
                                <w:color w:val="000000"/>
                                <w:sz w:val="18"/>
                              </w:rPr>
                              <w:t>postRepository:</w:t>
                            </w:r>
                            <w:r>
                              <w:rPr>
                                <w:rFonts w:ascii="Courier New" w:hAnsi="Courier New"/>
                                <w:color w:val="000000"/>
                                <w:spacing w:val="-13"/>
                                <w:sz w:val="18"/>
                              </w:rPr>
                              <w:t xml:space="preserve"> </w:t>
                            </w:r>
                            <w:r>
                              <w:rPr>
                                <w:rFonts w:ascii="Courier New" w:hAnsi="Courier New"/>
                                <w:color w:val="000000"/>
                                <w:sz w:val="18"/>
                              </w:rPr>
                              <w:t xml:space="preserve">PostRepositoryImpl </w:t>
                            </w:r>
                            <w:r>
                              <w:rPr>
                                <w:rFonts w:ascii="Courier New" w:hAnsi="Courier New"/>
                                <w:color w:val="000000"/>
                                <w:spacing w:val="-2"/>
                                <w:sz w:val="18"/>
                              </w:rPr>
                              <w:t>@Mock</w:t>
                            </w:r>
                          </w:p>
                          <w:p>
                            <w:pPr>
                              <w:pStyle w:val="FrameContents"/>
                              <w:spacing w:lineRule="auto" w:line="324" w:before="1" w:after="0"/>
                              <w:ind w:left="885" w:right="3062" w:hanging="0"/>
                              <w:rPr>
                                <w:rFonts w:ascii="Courier New" w:hAnsi="Courier New"/>
                                <w:sz w:val="18"/>
                              </w:rPr>
                            </w:pPr>
                            <w:r>
                              <w:rPr>
                                <w:rFonts w:ascii="Courier New" w:hAnsi="Courier New"/>
                                <w:color w:val="000000"/>
                                <w:sz w:val="18"/>
                              </w:rPr>
                              <w:t>lateinit</w:t>
                            </w:r>
                            <w:r>
                              <w:rPr>
                                <w:rFonts w:ascii="Courier New" w:hAnsi="Courier New"/>
                                <w:color w:val="000000"/>
                                <w:spacing w:val="-13"/>
                                <w:sz w:val="18"/>
                              </w:rPr>
                              <w:t xml:space="preserve"> </w:t>
                            </w:r>
                            <w:r>
                              <w:rPr>
                                <w:rFonts w:ascii="Courier New" w:hAnsi="Courier New"/>
                                <w:color w:val="000000"/>
                                <w:sz w:val="18"/>
                              </w:rPr>
                              <w:t>var</w:t>
                            </w:r>
                            <w:r>
                              <w:rPr>
                                <w:rFonts w:ascii="Courier New" w:hAnsi="Courier New"/>
                                <w:color w:val="000000"/>
                                <w:spacing w:val="-13"/>
                                <w:sz w:val="18"/>
                              </w:rPr>
                              <w:t xml:space="preserve"> </w:t>
                            </w:r>
                            <w:r>
                              <w:rPr>
                                <w:rFonts w:ascii="Courier New" w:hAnsi="Courier New"/>
                                <w:color w:val="000000"/>
                                <w:sz w:val="18"/>
                              </w:rPr>
                              <w:t>postService:</w:t>
                            </w:r>
                            <w:r>
                              <w:rPr>
                                <w:rFonts w:ascii="Courier New" w:hAnsi="Courier New"/>
                                <w:color w:val="000000"/>
                                <w:spacing w:val="-13"/>
                                <w:sz w:val="18"/>
                              </w:rPr>
                              <w:t xml:space="preserve"> </w:t>
                            </w:r>
                            <w:r>
                              <w:rPr>
                                <w:rFonts w:ascii="Courier New" w:hAnsi="Courier New"/>
                                <w:color w:val="000000"/>
                                <w:sz w:val="18"/>
                              </w:rPr>
                              <w:t xml:space="preserve">PostService </w:t>
                            </w:r>
                            <w:r>
                              <w:rPr>
                                <w:rFonts w:ascii="Courier New" w:hAnsi="Courier New"/>
                                <w:color w:val="000000"/>
                                <w:spacing w:val="-2"/>
                                <w:sz w:val="18"/>
                              </w:rPr>
                              <w:t>@Mock</w:t>
                            </w:r>
                          </w:p>
                          <w:p>
                            <w:pPr>
                              <w:pStyle w:val="FrameContents"/>
                              <w:spacing w:before="2" w:after="0"/>
                              <w:ind w:left="885" w:hanging="0"/>
                              <w:rPr>
                                <w:rFonts w:ascii="Courier New" w:hAnsi="Courier New"/>
                                <w:sz w:val="18"/>
                              </w:rPr>
                            </w:pPr>
                            <w:r>
                              <w:rPr>
                                <w:rFonts w:ascii="Courier New" w:hAnsi="Courier New"/>
                                <w:color w:val="000000"/>
                                <w:sz w:val="18"/>
                              </w:rPr>
                              <w:t>lateinit</w:t>
                            </w:r>
                            <w:r>
                              <w:rPr>
                                <w:rFonts w:ascii="Courier New" w:hAnsi="Courier New"/>
                                <w:color w:val="000000"/>
                                <w:spacing w:val="-6"/>
                                <w:sz w:val="18"/>
                              </w:rPr>
                              <w:t xml:space="preserve"> </w:t>
                            </w:r>
                            <w:r>
                              <w:rPr>
                                <w:rFonts w:ascii="Courier New" w:hAnsi="Courier New"/>
                                <w:color w:val="000000"/>
                                <w:sz w:val="18"/>
                              </w:rPr>
                              <w:t>var</w:t>
                            </w:r>
                            <w:r>
                              <w:rPr>
                                <w:rFonts w:ascii="Courier New" w:hAnsi="Courier New"/>
                                <w:color w:val="000000"/>
                                <w:spacing w:val="-5"/>
                                <w:sz w:val="18"/>
                              </w:rPr>
                              <w:t xml:space="preserve"> </w:t>
                            </w:r>
                            <w:r>
                              <w:rPr>
                                <w:rFonts w:ascii="Courier New" w:hAnsi="Courier New"/>
                                <w:color w:val="000000"/>
                                <w:sz w:val="18"/>
                              </w:rPr>
                              <w:t>call:</w:t>
                            </w:r>
                            <w:r>
                              <w:rPr>
                                <w:rFonts w:ascii="Courier New" w:hAnsi="Courier New"/>
                                <w:color w:val="000000"/>
                                <w:spacing w:val="-5"/>
                                <w:sz w:val="18"/>
                              </w:rPr>
                              <w:t xml:space="preserve"> </w:t>
                            </w:r>
                            <w:r>
                              <w:rPr>
                                <w:rFonts w:ascii="Courier New" w:hAnsi="Courier New"/>
                                <w:color w:val="000000"/>
                                <w:spacing w:val="-2"/>
                                <w:sz w:val="18"/>
                              </w:rPr>
                              <w:t>Call&lt;List&lt;Post&gt;&gt;</w:t>
                            </w:r>
                          </w:p>
                          <w:p>
                            <w:pPr>
                              <w:pStyle w:val="TextBody"/>
                              <w:rPr>
                                <w:rFonts w:ascii="Courier New" w:hAnsi="Courier New"/>
                              </w:rPr>
                            </w:pPr>
                            <w:r>
                              <w:rPr>
                                <w:rFonts w:ascii="Courier New" w:hAnsi="Courier New"/>
                                <w:color w:val="000000"/>
                              </w:rPr>
                            </w:r>
                          </w:p>
                          <w:p>
                            <w:pPr>
                              <w:pStyle w:val="FrameContents"/>
                              <w:spacing w:before="129" w:after="0"/>
                              <w:ind w:left="885" w:hanging="0"/>
                              <w:rPr>
                                <w:rFonts w:ascii="Courier New" w:hAnsi="Courier New"/>
                                <w:sz w:val="18"/>
                              </w:rPr>
                            </w:pPr>
                            <w:r>
                              <w:rPr>
                                <w:rFonts w:ascii="Courier New" w:hAnsi="Courier New"/>
                                <w:color w:val="000000"/>
                                <w:spacing w:val="-2"/>
                                <w:sz w:val="18"/>
                              </w:rPr>
                              <w:t>@Before</w:t>
                            </w:r>
                          </w:p>
                          <w:p>
                            <w:pPr>
                              <w:pStyle w:val="FrameContents"/>
                              <w:spacing w:before="76" w:after="0"/>
                              <w:ind w:left="885" w:hanging="0"/>
                              <w:rPr>
                                <w:rFonts w:ascii="Courier New" w:hAnsi="Courier New"/>
                                <w:sz w:val="18"/>
                              </w:rPr>
                            </w:pPr>
                            <w:r>
                              <w:rPr>
                                <w:rFonts w:ascii="Courier New" w:hAnsi="Courier New"/>
                                <w:color w:val="000000"/>
                                <w:sz w:val="18"/>
                              </w:rPr>
                              <w:t>fun</w:t>
                            </w:r>
                            <w:r>
                              <w:rPr>
                                <w:rFonts w:ascii="Courier New" w:hAnsi="Courier New"/>
                                <w:color w:val="000000"/>
                                <w:spacing w:val="-5"/>
                                <w:sz w:val="18"/>
                              </w:rPr>
                              <w:t xml:space="preserve"> </w:t>
                            </w:r>
                            <w:r>
                              <w:rPr>
                                <w:rFonts w:ascii="Courier New" w:hAnsi="Courier New"/>
                                <w:color w:val="000000"/>
                                <w:sz w:val="18"/>
                              </w:rPr>
                              <w:t>setUp()</w:t>
                            </w:r>
                            <w:r>
                              <w:rPr>
                                <w:rFonts w:ascii="Courier New" w:hAnsi="Courier New"/>
                                <w:color w:val="000000"/>
                                <w:spacing w:val="-5"/>
                                <w:sz w:val="18"/>
                              </w:rPr>
                              <w:t xml:space="preserve"> </w:t>
                            </w:r>
                            <w:r>
                              <w:rPr>
                                <w:rFonts w:ascii="Courier New" w:hAnsi="Courier New"/>
                                <w:color w:val="000000"/>
                                <w:spacing w:val="-10"/>
                                <w:sz w:val="18"/>
                              </w:rPr>
                              <w:t>{</w:t>
                            </w:r>
                          </w:p>
                          <w:p>
                            <w:pPr>
                              <w:pStyle w:val="FrameContents"/>
                              <w:spacing w:before="76" w:after="0"/>
                              <w:ind w:left="1317" w:hanging="0"/>
                              <w:rPr>
                                <w:rFonts w:ascii="Courier New" w:hAnsi="Courier New"/>
                                <w:sz w:val="18"/>
                              </w:rPr>
                            </w:pPr>
                            <w:r>
                              <w:rPr>
                                <w:rFonts w:ascii="Courier New" w:hAnsi="Courier New"/>
                                <w:color w:val="000000"/>
                                <w:spacing w:val="-2"/>
                                <w:sz w:val="18"/>
                              </w:rPr>
                              <w:t>Mockito.'when'(postService.getPosts()).thenReturn(call)</w:t>
                            </w:r>
                          </w:p>
                          <w:p>
                            <w:pPr>
                              <w:pStyle w:val="FrameContents"/>
                              <w:spacing w:before="76" w:after="0"/>
                              <w:ind w:left="885" w:hanging="0"/>
                              <w:rPr>
                                <w:rFonts w:ascii="Courier New" w:hAnsi="Courier New"/>
                                <w:sz w:val="18"/>
                              </w:rPr>
                            </w:pPr>
                            <w:r>
                              <w:rPr>
                                <w:rFonts w:ascii="Courier New" w:hAnsi="Courier New"/>
                                <w:color w:val="000000"/>
                                <w:sz w:val="18"/>
                              </w:rPr>
                              <w:t>}</w:t>
                            </w:r>
                          </w:p>
                          <w:p>
                            <w:pPr>
                              <w:pStyle w:val="TextBody"/>
                              <w:rPr>
                                <w:rFonts w:ascii="Courier New" w:hAnsi="Courier New"/>
                              </w:rPr>
                            </w:pPr>
                            <w:r>
                              <w:rPr>
                                <w:rFonts w:ascii="Courier New" w:hAnsi="Courier New"/>
                                <w:color w:val="000000"/>
                              </w:rPr>
                            </w:r>
                          </w:p>
                          <w:p>
                            <w:pPr>
                              <w:pStyle w:val="FrameContents"/>
                              <w:spacing w:before="130" w:after="0"/>
                              <w:ind w:left="885" w:hanging="0"/>
                              <w:rPr>
                                <w:rFonts w:ascii="Courier New" w:hAnsi="Courier New"/>
                                <w:sz w:val="18"/>
                              </w:rPr>
                            </w:pPr>
                            <w:r>
                              <w:rPr>
                                <w:rFonts w:ascii="Courier New" w:hAnsi="Courier New"/>
                                <w:color w:val="000000"/>
                                <w:spacing w:val="-2"/>
                                <w:sz w:val="18"/>
                              </w:rPr>
                              <w:t>@Test</w:t>
                            </w:r>
                          </w:p>
                          <w:p>
                            <w:pPr>
                              <w:pStyle w:val="FrameContents"/>
                              <w:spacing w:lineRule="auto" w:line="324" w:before="76" w:after="0"/>
                              <w:ind w:left="1317" w:right="4210" w:hanging="432"/>
                              <w:rPr>
                                <w:rFonts w:ascii="Courier New" w:hAnsi="Courier New"/>
                                <w:sz w:val="18"/>
                              </w:rPr>
                            </w:pPr>
                            <w:r>
                              <w:rPr>
                                <w:rFonts w:ascii="Courier New" w:hAnsi="Courier New"/>
                                <w:color w:val="000000"/>
                                <w:sz w:val="18"/>
                              </w:rPr>
                              <w:t>fun getPosts_success() { val</w:t>
                            </w:r>
                            <w:r>
                              <w:rPr>
                                <w:rFonts w:ascii="Courier New" w:hAnsi="Courier New"/>
                                <w:color w:val="000000"/>
                                <w:spacing w:val="-13"/>
                                <w:sz w:val="18"/>
                              </w:rPr>
                              <w:t xml:space="preserve"> </w:t>
                            </w:r>
                            <w:r>
                              <w:rPr>
                                <w:rFonts w:ascii="Courier New" w:hAnsi="Courier New"/>
                                <w:color w:val="000000"/>
                                <w:sz w:val="18"/>
                              </w:rPr>
                              <w:t>postList</w:t>
                            </w:r>
                            <w:r>
                              <w:rPr>
                                <w:rFonts w:ascii="Courier New" w:hAnsi="Courier New"/>
                                <w:color w:val="000000"/>
                                <w:spacing w:val="-13"/>
                                <w:sz w:val="18"/>
                              </w:rPr>
                              <w:t xml:space="preserve"> </w:t>
                            </w:r>
                            <w:r>
                              <w:rPr>
                                <w:rFonts w:ascii="Courier New" w:hAnsi="Courier New"/>
                                <w:color w:val="000000"/>
                                <w:sz w:val="18"/>
                              </w:rPr>
                              <w:t>=</w:t>
                            </w:r>
                            <w:r>
                              <w:rPr>
                                <w:rFonts w:ascii="Courier New" w:hAnsi="Courier New"/>
                                <w:color w:val="000000"/>
                                <w:spacing w:val="-13"/>
                                <w:sz w:val="18"/>
                              </w:rPr>
                              <w:t xml:space="preserve"> </w:t>
                            </w:r>
                            <w:r>
                              <w:rPr>
                                <w:rFonts w:ascii="Courier New" w:hAnsi="Courier New"/>
                                <w:color w:val="000000"/>
                                <w:sz w:val="18"/>
                              </w:rPr>
                              <w:t>listOf(</w:t>
                            </w:r>
                          </w:p>
                          <w:p>
                            <w:pPr>
                              <w:pStyle w:val="FrameContents"/>
                              <w:spacing w:before="1" w:after="0"/>
                              <w:ind w:left="1749" w:hanging="0"/>
                              <w:rPr>
                                <w:rFonts w:ascii="Courier New" w:hAnsi="Courier New"/>
                                <w:sz w:val="18"/>
                              </w:rPr>
                            </w:pPr>
                            <w:r>
                              <w:rPr>
                                <w:rFonts w:ascii="Courier New" w:hAnsi="Courier New"/>
                                <w:color w:val="000000"/>
                                <w:sz w:val="18"/>
                              </w:rPr>
                              <w:t>Post(1,</w:t>
                            </w:r>
                            <w:r>
                              <w:rPr>
                                <w:rFonts w:ascii="Courier New" w:hAnsi="Courier New"/>
                                <w:color w:val="000000"/>
                                <w:spacing w:val="-6"/>
                                <w:sz w:val="18"/>
                              </w:rPr>
                              <w:t xml:space="preserve"> </w:t>
                            </w:r>
                            <w:r>
                              <w:rPr>
                                <w:rFonts w:ascii="Courier New" w:hAnsi="Courier New"/>
                                <w:color w:val="000000"/>
                                <w:sz w:val="18"/>
                              </w:rPr>
                              <w:t>1,</w:t>
                            </w:r>
                            <w:r>
                              <w:rPr>
                                <w:rFonts w:ascii="Courier New" w:hAnsi="Courier New"/>
                                <w:color w:val="000000"/>
                                <w:spacing w:val="-6"/>
                                <w:sz w:val="18"/>
                              </w:rPr>
                              <w:t xml:space="preserve"> </w:t>
                            </w:r>
                            <w:r>
                              <w:rPr>
                                <w:rFonts w:ascii="Courier New" w:hAnsi="Courier New"/>
                                <w:color w:val="000000"/>
                                <w:sz w:val="18"/>
                              </w:rPr>
                              <w:t>"title1",</w:t>
                            </w:r>
                            <w:r>
                              <w:rPr>
                                <w:rFonts w:ascii="Courier New" w:hAnsi="Courier New"/>
                                <w:color w:val="000000"/>
                                <w:spacing w:val="-6"/>
                                <w:sz w:val="18"/>
                              </w:rPr>
                              <w:t xml:space="preserve"> </w:t>
                            </w:r>
                            <w:r>
                              <w:rPr>
                                <w:rFonts w:ascii="Courier New" w:hAnsi="Courier New"/>
                                <w:color w:val="000000"/>
                                <w:spacing w:val="-2"/>
                                <w:sz w:val="18"/>
                              </w:rPr>
                              <w:t>"body1"),</w:t>
                            </w:r>
                          </w:p>
                          <w:p>
                            <w:pPr>
                              <w:pStyle w:val="FrameContents"/>
                              <w:spacing w:before="76" w:after="0"/>
                              <w:ind w:left="1749" w:hanging="0"/>
                              <w:rPr>
                                <w:rFonts w:ascii="Courier New" w:hAnsi="Courier New"/>
                                <w:sz w:val="18"/>
                              </w:rPr>
                            </w:pPr>
                            <w:r>
                              <w:rPr>
                                <w:rFonts w:ascii="Courier New" w:hAnsi="Courier New"/>
                                <w:color w:val="000000"/>
                                <w:sz w:val="18"/>
                              </w:rPr>
                              <w:t>Post(2,</w:t>
                            </w:r>
                            <w:r>
                              <w:rPr>
                                <w:rFonts w:ascii="Courier New" w:hAnsi="Courier New"/>
                                <w:color w:val="000000"/>
                                <w:spacing w:val="-6"/>
                                <w:sz w:val="18"/>
                              </w:rPr>
                              <w:t xml:space="preserve"> </w:t>
                            </w:r>
                            <w:r>
                              <w:rPr>
                                <w:rFonts w:ascii="Courier New" w:hAnsi="Courier New"/>
                                <w:color w:val="000000"/>
                                <w:sz w:val="18"/>
                              </w:rPr>
                              <w:t>2,</w:t>
                            </w:r>
                            <w:r>
                              <w:rPr>
                                <w:rFonts w:ascii="Courier New" w:hAnsi="Courier New"/>
                                <w:color w:val="000000"/>
                                <w:spacing w:val="-6"/>
                                <w:sz w:val="18"/>
                              </w:rPr>
                              <w:t xml:space="preserve"> </w:t>
                            </w:r>
                            <w:r>
                              <w:rPr>
                                <w:rFonts w:ascii="Courier New" w:hAnsi="Courier New"/>
                                <w:color w:val="000000"/>
                                <w:sz w:val="18"/>
                              </w:rPr>
                              <w:t>"title2",</w:t>
                            </w:r>
                            <w:r>
                              <w:rPr>
                                <w:rFonts w:ascii="Courier New" w:hAnsi="Courier New"/>
                                <w:color w:val="000000"/>
                                <w:spacing w:val="-6"/>
                                <w:sz w:val="18"/>
                              </w:rPr>
                              <w:t xml:space="preserve"> </w:t>
                            </w:r>
                            <w:r>
                              <w:rPr>
                                <w:rFonts w:ascii="Courier New" w:hAnsi="Courier New"/>
                                <w:color w:val="000000"/>
                                <w:spacing w:val="-2"/>
                                <w:sz w:val="18"/>
                              </w:rPr>
                              <w:t>"body2")</w:t>
                            </w:r>
                          </w:p>
                          <w:p>
                            <w:pPr>
                              <w:pStyle w:val="FrameContents"/>
                              <w:spacing w:before="76" w:after="0"/>
                              <w:ind w:left="1317" w:hanging="0"/>
                              <w:rPr>
                                <w:rFonts w:ascii="Courier New" w:hAnsi="Courier New"/>
                                <w:sz w:val="18"/>
                              </w:rPr>
                            </w:pPr>
                            <w:r>
                              <w:rPr>
                                <w:rFonts w:ascii="Courier New" w:hAnsi="Courier New"/>
                                <w:color w:val="000000"/>
                                <w:sz w:val="18"/>
                              </w:rPr>
                              <w:t>)</w:t>
                            </w:r>
                          </w:p>
                          <w:p>
                            <w:pPr>
                              <w:pStyle w:val="FrameContents"/>
                              <w:spacing w:lineRule="atLeast" w:line="280"/>
                              <w:ind w:left="1749" w:hanging="432"/>
                              <w:rPr>
                                <w:rFonts w:ascii="Courier New" w:hAnsi="Courier New"/>
                                <w:sz w:val="18"/>
                              </w:rPr>
                            </w:pPr>
                            <w:r>
                              <w:rPr>
                                <w:rFonts w:ascii="Courier New" w:hAnsi="Courier New"/>
                                <w:color w:val="000000"/>
                                <w:sz w:val="18"/>
                              </w:rPr>
                              <w:t>Mockito.'when'(call.enqueue(Mockito.any())).thenAnswer</w:t>
                            </w:r>
                            <w:r>
                              <w:rPr>
                                <w:rFonts w:ascii="Courier New" w:hAnsi="Courier New"/>
                                <w:color w:val="000000"/>
                                <w:spacing w:val="-29"/>
                                <w:sz w:val="18"/>
                              </w:rPr>
                              <w:t xml:space="preserve"> </w:t>
                            </w:r>
                            <w:r>
                              <w:rPr>
                                <w:rFonts w:ascii="Courier New" w:hAnsi="Courier New"/>
                                <w:color w:val="000000"/>
                                <w:sz w:val="18"/>
                              </w:rPr>
                              <w:t>{ (it.arguments[0] as Callback&lt;List&lt;Post&gt;&gt;)</w:t>
                            </w:r>
                          </w:p>
                          <w:p>
                            <w:pPr>
                              <w:pStyle w:val="FrameContents"/>
                              <w:spacing w:lineRule="exact" w:line="200"/>
                              <w:ind w:left="1965" w:hanging="0"/>
                              <w:rPr>
                                <w:rFonts w:ascii="Courier New" w:hAnsi="Courier New"/>
                                <w:sz w:val="18"/>
                              </w:rPr>
                            </w:pPr>
                            <w:r>
                              <w:rPr>
                                <w:rFonts w:ascii="Courier New" w:hAnsi="Courier New"/>
                                <w:color w:val="000000"/>
                                <w:sz w:val="18"/>
                              </w:rPr>
                              <w:t>.onResponse(call,</w:t>
                            </w:r>
                            <w:r>
                              <w:rPr>
                                <w:rFonts w:ascii="Courier New" w:hAnsi="Courier New"/>
                                <w:color w:val="000000"/>
                                <w:spacing w:val="-17"/>
                                <w:sz w:val="18"/>
                              </w:rPr>
                              <w:t xml:space="preserve"> </w:t>
                            </w:r>
                            <w:r>
                              <w:rPr>
                                <w:rFonts w:ascii="Courier New" w:hAnsi="Courier New"/>
                                <w:color w:val="000000"/>
                                <w:spacing w:val="-2"/>
                                <w:sz w:val="18"/>
                              </w:rPr>
                              <w:t>Response.success(postList))</w:t>
                            </w:r>
                          </w:p>
                          <w:p>
                            <w:pPr>
                              <w:pStyle w:val="FrameContents"/>
                              <w:spacing w:before="17" w:after="0"/>
                              <w:ind w:left="1317" w:hanging="0"/>
                              <w:rPr>
                                <w:rFonts w:ascii="Courier New" w:hAnsi="Courier New"/>
                                <w:sz w:val="18"/>
                              </w:rPr>
                            </w:pPr>
                            <w:r>
                              <w:rPr>
                                <w:rFonts w:ascii="Courier New" w:hAnsi="Courier New"/>
                                <w:color w:val="000000"/>
                                <w:sz w:val="18"/>
                              </w:rPr>
                              <w:t>}</w:t>
                            </w:r>
                          </w:p>
                          <w:p>
                            <w:pPr>
                              <w:pStyle w:val="FrameContents"/>
                              <w:spacing w:lineRule="atLeast" w:line="560"/>
                              <w:ind w:left="1317" w:right="840" w:hanging="0"/>
                              <w:rPr>
                                <w:rFonts w:ascii="Courier New" w:hAnsi="Courier New"/>
                                <w:sz w:val="18"/>
                              </w:rPr>
                            </w:pPr>
                            <w:r>
                              <w:rPr>
                                <w:rFonts w:ascii="Courier New" w:hAnsi="Courier New"/>
                                <w:color w:val="000000"/>
                                <w:sz w:val="18"/>
                              </w:rPr>
                              <w:t>val</w:t>
                            </w:r>
                            <w:r>
                              <w:rPr>
                                <w:rFonts w:ascii="Courier New" w:hAnsi="Courier New"/>
                                <w:color w:val="000000"/>
                                <w:spacing w:val="-13"/>
                                <w:sz w:val="18"/>
                              </w:rPr>
                              <w:t xml:space="preserve"> </w:t>
                            </w:r>
                            <w:r>
                              <w:rPr>
                                <w:rFonts w:ascii="Courier New" w:hAnsi="Courier New"/>
                                <w:color w:val="000000"/>
                                <w:sz w:val="18"/>
                              </w:rPr>
                              <w:t>result</w:t>
                            </w:r>
                            <w:r>
                              <w:rPr>
                                <w:rFonts w:ascii="Courier New" w:hAnsi="Courier New"/>
                                <w:color w:val="000000"/>
                                <w:spacing w:val="-13"/>
                                <w:sz w:val="18"/>
                              </w:rPr>
                              <w:t xml:space="preserve"> </w:t>
                            </w:r>
                            <w:r>
                              <w:rPr>
                                <w:rFonts w:ascii="Courier New" w:hAnsi="Courier New"/>
                                <w:color w:val="000000"/>
                                <w:sz w:val="18"/>
                              </w:rPr>
                              <w:t>=</w:t>
                            </w:r>
                            <w:r>
                              <w:rPr>
                                <w:rFonts w:ascii="Courier New" w:hAnsi="Courier New"/>
                                <w:color w:val="000000"/>
                                <w:spacing w:val="-13"/>
                                <w:sz w:val="18"/>
                              </w:rPr>
                              <w:t xml:space="preserve"> </w:t>
                            </w:r>
                            <w:r>
                              <w:rPr>
                                <w:rFonts w:ascii="Courier New" w:hAnsi="Courier New"/>
                                <w:color w:val="000000"/>
                                <w:sz w:val="18"/>
                              </w:rPr>
                              <w:t>postRepository.getPosts() assertEquals(postList, result.value)</w:t>
                            </w:r>
                          </w:p>
                          <w:p>
                            <w:pPr>
                              <w:pStyle w:val="FrameContents"/>
                              <w:spacing w:before="76" w:after="0"/>
                              <w:ind w:left="885" w:hanging="0"/>
                              <w:rPr>
                                <w:rFonts w:ascii="Courier New" w:hAnsi="Courier New"/>
                                <w:sz w:val="18"/>
                              </w:rPr>
                            </w:pPr>
                            <w:r>
                              <w:rPr>
                                <w:rFonts w:ascii="Courier New" w:hAnsi="Courier New"/>
                                <w:color w:val="000000"/>
                                <w:sz w:val="18"/>
                              </w:rPr>
                              <w:t>}</w:t>
                            </w:r>
                          </w:p>
                          <w:p>
                            <w:pPr>
                              <w:pStyle w:val="FrameContents"/>
                              <w:spacing w:before="76" w:after="0"/>
                              <w:ind w:left="453" w:hanging="0"/>
                              <w:rPr>
                                <w:rFonts w:ascii="Courier New" w:hAnsi="Courier New"/>
                                <w:sz w:val="18"/>
                              </w:rPr>
                            </w:pPr>
                            <w:r>
                              <w:rPr>
                                <w:rFonts w:ascii="Courier New" w:hAnsi="Courier New"/>
                                <w:color w:val="000000"/>
                                <w:sz w:val="18"/>
                              </w:rPr>
                              <w:t>}</w:t>
                            </w:r>
                          </w:p>
                        </w:txbxContent>
                      </wps:txbx>
                      <wps:bodyPr lIns="0" rIns="0" tIns="0" bIns="0" anchor="t" upright="1">
                        <a:noAutofit/>
                      </wps:bodyPr>
                    </wps:wsp>
                  </a:graphicData>
                </a:graphic>
              </wp:anchor>
            </w:drawing>
          </mc:Choice>
          <mc:Fallback>
            <w:pict>
              <v:rect id="shape_0" ID="docshape1089" path="m0,0l-2147483645,0l-2147483645,-2147483646l0,-2147483646xe" stroked="f" o:allowincell="f" style="position:absolute;margin-left:88.2pt;margin-top:8.55pt;width:399.55pt;height:456.2pt;mso-wrap-style:square;v-text-anchor:top;mso-position-horizontal-relative:page" wp14:anchorId="7D339899">
                <v:fill o:detectmouseclick="t" on="false"/>
                <v:stroke color="#3465a4" joinstyle="round" endcap="flat"/>
                <v:textbox>
                  <w:txbxContent>
                    <w:p>
                      <w:pPr>
                        <w:pStyle w:val="FrameContents"/>
                        <w:spacing w:lineRule="auto" w:line="324" w:before="40" w:after="0"/>
                        <w:ind w:left="453" w:right="3699" w:hanging="0"/>
                        <w:rPr>
                          <w:rFonts w:ascii="Courier New" w:hAnsi="Courier New"/>
                          <w:sz w:val="18"/>
                        </w:rPr>
                      </w:pPr>
                      <w:r>
                        <w:rPr>
                          <w:rFonts w:ascii="Courier New" w:hAnsi="Courier New"/>
                          <w:color w:val="000000"/>
                          <w:spacing w:val="-2"/>
                          <w:sz w:val="18"/>
                        </w:rPr>
                        <w:t xml:space="preserve">@RunWith(MockitoJUnitRunner::class) </w:t>
                      </w:r>
                      <w:r>
                        <w:rPr>
                          <w:rFonts w:ascii="Courier New" w:hAnsi="Courier New"/>
                          <w:color w:val="000000"/>
                          <w:sz w:val="18"/>
                        </w:rPr>
                        <w:t>class PostRepositoryImplTest {</w:t>
                      </w:r>
                    </w:p>
                    <w:p>
                      <w:pPr>
                        <w:pStyle w:val="TextBody"/>
                        <w:spacing w:before="9" w:after="0"/>
                        <w:rPr>
                          <w:rFonts w:ascii="Courier New" w:hAnsi="Courier New"/>
                          <w:sz w:val="24"/>
                        </w:rPr>
                      </w:pPr>
                      <w:r>
                        <w:rPr>
                          <w:rFonts w:ascii="Courier New" w:hAnsi="Courier New"/>
                          <w:color w:val="000000"/>
                          <w:sz w:val="24"/>
                        </w:rPr>
                      </w:r>
                    </w:p>
                    <w:p>
                      <w:pPr>
                        <w:pStyle w:val="FrameContents"/>
                        <w:spacing w:before="1" w:after="0"/>
                        <w:ind w:left="885" w:hanging="0"/>
                        <w:rPr>
                          <w:rFonts w:ascii="Courier New" w:hAnsi="Courier New"/>
                          <w:sz w:val="18"/>
                        </w:rPr>
                      </w:pPr>
                      <w:r>
                        <w:rPr>
                          <w:rFonts w:ascii="Courier New" w:hAnsi="Courier New"/>
                          <w:color w:val="000000"/>
                          <w:spacing w:val="-2"/>
                          <w:sz w:val="18"/>
                        </w:rPr>
                        <w:t>@get:Rule</w:t>
                      </w:r>
                    </w:p>
                    <w:p>
                      <w:pPr>
                        <w:pStyle w:val="FrameContents"/>
                        <w:spacing w:lineRule="auto" w:line="324" w:before="76" w:after="0"/>
                        <w:ind w:left="885" w:right="2128" w:hanging="0"/>
                        <w:rPr>
                          <w:rFonts w:ascii="Courier New" w:hAnsi="Courier New"/>
                          <w:sz w:val="18"/>
                        </w:rPr>
                      </w:pPr>
                      <w:r>
                        <w:rPr>
                          <w:rFonts w:ascii="Courier New" w:hAnsi="Courier New"/>
                          <w:color w:val="000000"/>
                          <w:sz w:val="18"/>
                        </w:rPr>
                        <w:t>val</w:t>
                      </w:r>
                      <w:r>
                        <w:rPr>
                          <w:rFonts w:ascii="Courier New" w:hAnsi="Courier New"/>
                          <w:color w:val="000000"/>
                          <w:spacing w:val="-13"/>
                          <w:sz w:val="18"/>
                        </w:rPr>
                        <w:t xml:space="preserve"> </w:t>
                      </w:r>
                      <w:r>
                        <w:rPr>
                          <w:rFonts w:ascii="Courier New" w:hAnsi="Courier New"/>
                          <w:color w:val="000000"/>
                          <w:sz w:val="18"/>
                        </w:rPr>
                        <w:t>rule</w:t>
                      </w:r>
                      <w:r>
                        <w:rPr>
                          <w:rFonts w:ascii="Courier New" w:hAnsi="Courier New"/>
                          <w:color w:val="000000"/>
                          <w:spacing w:val="-13"/>
                          <w:sz w:val="18"/>
                        </w:rPr>
                        <w:t xml:space="preserve"> </w:t>
                      </w:r>
                      <w:r>
                        <w:rPr>
                          <w:rFonts w:ascii="Courier New" w:hAnsi="Courier New"/>
                          <w:color w:val="000000"/>
                          <w:sz w:val="18"/>
                        </w:rPr>
                        <w:t>=</w:t>
                      </w:r>
                      <w:r>
                        <w:rPr>
                          <w:rFonts w:ascii="Courier New" w:hAnsi="Courier New"/>
                          <w:color w:val="000000"/>
                          <w:spacing w:val="-13"/>
                          <w:sz w:val="18"/>
                        </w:rPr>
                        <w:t xml:space="preserve"> </w:t>
                      </w:r>
                      <w:r>
                        <w:rPr>
                          <w:rFonts w:ascii="Courier New" w:hAnsi="Courier New"/>
                          <w:color w:val="000000"/>
                          <w:sz w:val="18"/>
                        </w:rPr>
                        <w:t xml:space="preserve">InstantTaskExecutorRule() </w:t>
                      </w:r>
                      <w:r>
                        <w:rPr>
                          <w:rFonts w:ascii="Courier New" w:hAnsi="Courier New"/>
                          <w:color w:val="000000"/>
                          <w:spacing w:val="-2"/>
                          <w:sz w:val="18"/>
                        </w:rPr>
                        <w:t>@InjectMocks</w:t>
                      </w:r>
                    </w:p>
                    <w:p>
                      <w:pPr>
                        <w:pStyle w:val="FrameContents"/>
                        <w:spacing w:lineRule="auto" w:line="324" w:before="1" w:after="0"/>
                        <w:ind w:left="885" w:right="1766" w:hanging="0"/>
                        <w:rPr>
                          <w:rFonts w:ascii="Courier New" w:hAnsi="Courier New"/>
                          <w:sz w:val="18"/>
                        </w:rPr>
                      </w:pPr>
                      <w:r>
                        <w:rPr>
                          <w:rFonts w:ascii="Courier New" w:hAnsi="Courier New"/>
                          <w:color w:val="000000"/>
                          <w:sz w:val="18"/>
                        </w:rPr>
                        <w:t>lateinit</w:t>
                      </w:r>
                      <w:r>
                        <w:rPr>
                          <w:rFonts w:ascii="Courier New" w:hAnsi="Courier New"/>
                          <w:color w:val="000000"/>
                          <w:spacing w:val="-13"/>
                          <w:sz w:val="18"/>
                        </w:rPr>
                        <w:t xml:space="preserve"> </w:t>
                      </w:r>
                      <w:r>
                        <w:rPr>
                          <w:rFonts w:ascii="Courier New" w:hAnsi="Courier New"/>
                          <w:color w:val="000000"/>
                          <w:sz w:val="18"/>
                        </w:rPr>
                        <w:t>var</w:t>
                      </w:r>
                      <w:r>
                        <w:rPr>
                          <w:rFonts w:ascii="Courier New" w:hAnsi="Courier New"/>
                          <w:color w:val="000000"/>
                          <w:spacing w:val="-13"/>
                          <w:sz w:val="18"/>
                        </w:rPr>
                        <w:t xml:space="preserve"> </w:t>
                      </w:r>
                      <w:r>
                        <w:rPr>
                          <w:rFonts w:ascii="Courier New" w:hAnsi="Courier New"/>
                          <w:color w:val="000000"/>
                          <w:sz w:val="18"/>
                        </w:rPr>
                        <w:t>postRepository:</w:t>
                      </w:r>
                      <w:r>
                        <w:rPr>
                          <w:rFonts w:ascii="Courier New" w:hAnsi="Courier New"/>
                          <w:color w:val="000000"/>
                          <w:spacing w:val="-13"/>
                          <w:sz w:val="18"/>
                        </w:rPr>
                        <w:t xml:space="preserve"> </w:t>
                      </w:r>
                      <w:r>
                        <w:rPr>
                          <w:rFonts w:ascii="Courier New" w:hAnsi="Courier New"/>
                          <w:color w:val="000000"/>
                          <w:sz w:val="18"/>
                        </w:rPr>
                        <w:t xml:space="preserve">PostRepositoryImpl </w:t>
                      </w:r>
                      <w:r>
                        <w:rPr>
                          <w:rFonts w:ascii="Courier New" w:hAnsi="Courier New"/>
                          <w:color w:val="000000"/>
                          <w:spacing w:val="-2"/>
                          <w:sz w:val="18"/>
                        </w:rPr>
                        <w:t>@Mock</w:t>
                      </w:r>
                    </w:p>
                    <w:p>
                      <w:pPr>
                        <w:pStyle w:val="FrameContents"/>
                        <w:spacing w:lineRule="auto" w:line="324" w:before="1" w:after="0"/>
                        <w:ind w:left="885" w:right="3062" w:hanging="0"/>
                        <w:rPr>
                          <w:rFonts w:ascii="Courier New" w:hAnsi="Courier New"/>
                          <w:sz w:val="18"/>
                        </w:rPr>
                      </w:pPr>
                      <w:r>
                        <w:rPr>
                          <w:rFonts w:ascii="Courier New" w:hAnsi="Courier New"/>
                          <w:color w:val="000000"/>
                          <w:sz w:val="18"/>
                        </w:rPr>
                        <w:t>lateinit</w:t>
                      </w:r>
                      <w:r>
                        <w:rPr>
                          <w:rFonts w:ascii="Courier New" w:hAnsi="Courier New"/>
                          <w:color w:val="000000"/>
                          <w:spacing w:val="-13"/>
                          <w:sz w:val="18"/>
                        </w:rPr>
                        <w:t xml:space="preserve"> </w:t>
                      </w:r>
                      <w:r>
                        <w:rPr>
                          <w:rFonts w:ascii="Courier New" w:hAnsi="Courier New"/>
                          <w:color w:val="000000"/>
                          <w:sz w:val="18"/>
                        </w:rPr>
                        <w:t>var</w:t>
                      </w:r>
                      <w:r>
                        <w:rPr>
                          <w:rFonts w:ascii="Courier New" w:hAnsi="Courier New"/>
                          <w:color w:val="000000"/>
                          <w:spacing w:val="-13"/>
                          <w:sz w:val="18"/>
                        </w:rPr>
                        <w:t xml:space="preserve"> </w:t>
                      </w:r>
                      <w:r>
                        <w:rPr>
                          <w:rFonts w:ascii="Courier New" w:hAnsi="Courier New"/>
                          <w:color w:val="000000"/>
                          <w:sz w:val="18"/>
                        </w:rPr>
                        <w:t>postService:</w:t>
                      </w:r>
                      <w:r>
                        <w:rPr>
                          <w:rFonts w:ascii="Courier New" w:hAnsi="Courier New"/>
                          <w:color w:val="000000"/>
                          <w:spacing w:val="-13"/>
                          <w:sz w:val="18"/>
                        </w:rPr>
                        <w:t xml:space="preserve"> </w:t>
                      </w:r>
                      <w:r>
                        <w:rPr>
                          <w:rFonts w:ascii="Courier New" w:hAnsi="Courier New"/>
                          <w:color w:val="000000"/>
                          <w:sz w:val="18"/>
                        </w:rPr>
                        <w:t xml:space="preserve">PostService </w:t>
                      </w:r>
                      <w:r>
                        <w:rPr>
                          <w:rFonts w:ascii="Courier New" w:hAnsi="Courier New"/>
                          <w:color w:val="000000"/>
                          <w:spacing w:val="-2"/>
                          <w:sz w:val="18"/>
                        </w:rPr>
                        <w:t>@Mock</w:t>
                      </w:r>
                    </w:p>
                    <w:p>
                      <w:pPr>
                        <w:pStyle w:val="FrameContents"/>
                        <w:spacing w:before="2" w:after="0"/>
                        <w:ind w:left="885" w:hanging="0"/>
                        <w:rPr>
                          <w:rFonts w:ascii="Courier New" w:hAnsi="Courier New"/>
                          <w:sz w:val="18"/>
                        </w:rPr>
                      </w:pPr>
                      <w:r>
                        <w:rPr>
                          <w:rFonts w:ascii="Courier New" w:hAnsi="Courier New"/>
                          <w:color w:val="000000"/>
                          <w:sz w:val="18"/>
                        </w:rPr>
                        <w:t>lateinit</w:t>
                      </w:r>
                      <w:r>
                        <w:rPr>
                          <w:rFonts w:ascii="Courier New" w:hAnsi="Courier New"/>
                          <w:color w:val="000000"/>
                          <w:spacing w:val="-6"/>
                          <w:sz w:val="18"/>
                        </w:rPr>
                        <w:t xml:space="preserve"> </w:t>
                      </w:r>
                      <w:r>
                        <w:rPr>
                          <w:rFonts w:ascii="Courier New" w:hAnsi="Courier New"/>
                          <w:color w:val="000000"/>
                          <w:sz w:val="18"/>
                        </w:rPr>
                        <w:t>var</w:t>
                      </w:r>
                      <w:r>
                        <w:rPr>
                          <w:rFonts w:ascii="Courier New" w:hAnsi="Courier New"/>
                          <w:color w:val="000000"/>
                          <w:spacing w:val="-5"/>
                          <w:sz w:val="18"/>
                        </w:rPr>
                        <w:t xml:space="preserve"> </w:t>
                      </w:r>
                      <w:r>
                        <w:rPr>
                          <w:rFonts w:ascii="Courier New" w:hAnsi="Courier New"/>
                          <w:color w:val="000000"/>
                          <w:sz w:val="18"/>
                        </w:rPr>
                        <w:t>call:</w:t>
                      </w:r>
                      <w:r>
                        <w:rPr>
                          <w:rFonts w:ascii="Courier New" w:hAnsi="Courier New"/>
                          <w:color w:val="000000"/>
                          <w:spacing w:val="-5"/>
                          <w:sz w:val="18"/>
                        </w:rPr>
                        <w:t xml:space="preserve"> </w:t>
                      </w:r>
                      <w:r>
                        <w:rPr>
                          <w:rFonts w:ascii="Courier New" w:hAnsi="Courier New"/>
                          <w:color w:val="000000"/>
                          <w:spacing w:val="-2"/>
                          <w:sz w:val="18"/>
                        </w:rPr>
                        <w:t>Call&lt;List&lt;Post&gt;&gt;</w:t>
                      </w:r>
                    </w:p>
                    <w:p>
                      <w:pPr>
                        <w:pStyle w:val="TextBody"/>
                        <w:rPr>
                          <w:rFonts w:ascii="Courier New" w:hAnsi="Courier New"/>
                        </w:rPr>
                      </w:pPr>
                      <w:r>
                        <w:rPr>
                          <w:rFonts w:ascii="Courier New" w:hAnsi="Courier New"/>
                          <w:color w:val="000000"/>
                        </w:rPr>
                      </w:r>
                    </w:p>
                    <w:p>
                      <w:pPr>
                        <w:pStyle w:val="FrameContents"/>
                        <w:spacing w:before="129" w:after="0"/>
                        <w:ind w:left="885" w:hanging="0"/>
                        <w:rPr>
                          <w:rFonts w:ascii="Courier New" w:hAnsi="Courier New"/>
                          <w:sz w:val="18"/>
                        </w:rPr>
                      </w:pPr>
                      <w:r>
                        <w:rPr>
                          <w:rFonts w:ascii="Courier New" w:hAnsi="Courier New"/>
                          <w:color w:val="000000"/>
                          <w:spacing w:val="-2"/>
                          <w:sz w:val="18"/>
                        </w:rPr>
                        <w:t>@Before</w:t>
                      </w:r>
                    </w:p>
                    <w:p>
                      <w:pPr>
                        <w:pStyle w:val="FrameContents"/>
                        <w:spacing w:before="76" w:after="0"/>
                        <w:ind w:left="885" w:hanging="0"/>
                        <w:rPr>
                          <w:rFonts w:ascii="Courier New" w:hAnsi="Courier New"/>
                          <w:sz w:val="18"/>
                        </w:rPr>
                      </w:pPr>
                      <w:r>
                        <w:rPr>
                          <w:rFonts w:ascii="Courier New" w:hAnsi="Courier New"/>
                          <w:color w:val="000000"/>
                          <w:sz w:val="18"/>
                        </w:rPr>
                        <w:t>fun</w:t>
                      </w:r>
                      <w:r>
                        <w:rPr>
                          <w:rFonts w:ascii="Courier New" w:hAnsi="Courier New"/>
                          <w:color w:val="000000"/>
                          <w:spacing w:val="-5"/>
                          <w:sz w:val="18"/>
                        </w:rPr>
                        <w:t xml:space="preserve"> </w:t>
                      </w:r>
                      <w:r>
                        <w:rPr>
                          <w:rFonts w:ascii="Courier New" w:hAnsi="Courier New"/>
                          <w:color w:val="000000"/>
                          <w:sz w:val="18"/>
                        </w:rPr>
                        <w:t>setUp()</w:t>
                      </w:r>
                      <w:r>
                        <w:rPr>
                          <w:rFonts w:ascii="Courier New" w:hAnsi="Courier New"/>
                          <w:color w:val="000000"/>
                          <w:spacing w:val="-5"/>
                          <w:sz w:val="18"/>
                        </w:rPr>
                        <w:t xml:space="preserve"> </w:t>
                      </w:r>
                      <w:r>
                        <w:rPr>
                          <w:rFonts w:ascii="Courier New" w:hAnsi="Courier New"/>
                          <w:color w:val="000000"/>
                          <w:spacing w:val="-10"/>
                          <w:sz w:val="18"/>
                        </w:rPr>
                        <w:t>{</w:t>
                      </w:r>
                    </w:p>
                    <w:p>
                      <w:pPr>
                        <w:pStyle w:val="FrameContents"/>
                        <w:spacing w:before="76" w:after="0"/>
                        <w:ind w:left="1317" w:hanging="0"/>
                        <w:rPr>
                          <w:rFonts w:ascii="Courier New" w:hAnsi="Courier New"/>
                          <w:sz w:val="18"/>
                        </w:rPr>
                      </w:pPr>
                      <w:r>
                        <w:rPr>
                          <w:rFonts w:ascii="Courier New" w:hAnsi="Courier New"/>
                          <w:color w:val="000000"/>
                          <w:spacing w:val="-2"/>
                          <w:sz w:val="18"/>
                        </w:rPr>
                        <w:t>Mockito.'when'(postService.getPosts()).thenReturn(call)</w:t>
                      </w:r>
                    </w:p>
                    <w:p>
                      <w:pPr>
                        <w:pStyle w:val="FrameContents"/>
                        <w:spacing w:before="76" w:after="0"/>
                        <w:ind w:left="885" w:hanging="0"/>
                        <w:rPr>
                          <w:rFonts w:ascii="Courier New" w:hAnsi="Courier New"/>
                          <w:sz w:val="18"/>
                        </w:rPr>
                      </w:pPr>
                      <w:r>
                        <w:rPr>
                          <w:rFonts w:ascii="Courier New" w:hAnsi="Courier New"/>
                          <w:color w:val="000000"/>
                          <w:sz w:val="18"/>
                        </w:rPr>
                        <w:t>}</w:t>
                      </w:r>
                    </w:p>
                    <w:p>
                      <w:pPr>
                        <w:pStyle w:val="TextBody"/>
                        <w:rPr>
                          <w:rFonts w:ascii="Courier New" w:hAnsi="Courier New"/>
                        </w:rPr>
                      </w:pPr>
                      <w:r>
                        <w:rPr>
                          <w:rFonts w:ascii="Courier New" w:hAnsi="Courier New"/>
                          <w:color w:val="000000"/>
                        </w:rPr>
                      </w:r>
                    </w:p>
                    <w:p>
                      <w:pPr>
                        <w:pStyle w:val="FrameContents"/>
                        <w:spacing w:before="130" w:after="0"/>
                        <w:ind w:left="885" w:hanging="0"/>
                        <w:rPr>
                          <w:rFonts w:ascii="Courier New" w:hAnsi="Courier New"/>
                          <w:sz w:val="18"/>
                        </w:rPr>
                      </w:pPr>
                      <w:r>
                        <w:rPr>
                          <w:rFonts w:ascii="Courier New" w:hAnsi="Courier New"/>
                          <w:color w:val="000000"/>
                          <w:spacing w:val="-2"/>
                          <w:sz w:val="18"/>
                        </w:rPr>
                        <w:t>@Test</w:t>
                      </w:r>
                    </w:p>
                    <w:p>
                      <w:pPr>
                        <w:pStyle w:val="FrameContents"/>
                        <w:spacing w:lineRule="auto" w:line="324" w:before="76" w:after="0"/>
                        <w:ind w:left="1317" w:right="4210" w:hanging="432"/>
                        <w:rPr>
                          <w:rFonts w:ascii="Courier New" w:hAnsi="Courier New"/>
                          <w:sz w:val="18"/>
                        </w:rPr>
                      </w:pPr>
                      <w:r>
                        <w:rPr>
                          <w:rFonts w:ascii="Courier New" w:hAnsi="Courier New"/>
                          <w:color w:val="000000"/>
                          <w:sz w:val="18"/>
                        </w:rPr>
                        <w:t>fun getPosts_success() { val</w:t>
                      </w:r>
                      <w:r>
                        <w:rPr>
                          <w:rFonts w:ascii="Courier New" w:hAnsi="Courier New"/>
                          <w:color w:val="000000"/>
                          <w:spacing w:val="-13"/>
                          <w:sz w:val="18"/>
                        </w:rPr>
                        <w:t xml:space="preserve"> </w:t>
                      </w:r>
                      <w:r>
                        <w:rPr>
                          <w:rFonts w:ascii="Courier New" w:hAnsi="Courier New"/>
                          <w:color w:val="000000"/>
                          <w:sz w:val="18"/>
                        </w:rPr>
                        <w:t>postList</w:t>
                      </w:r>
                      <w:r>
                        <w:rPr>
                          <w:rFonts w:ascii="Courier New" w:hAnsi="Courier New"/>
                          <w:color w:val="000000"/>
                          <w:spacing w:val="-13"/>
                          <w:sz w:val="18"/>
                        </w:rPr>
                        <w:t xml:space="preserve"> </w:t>
                      </w:r>
                      <w:r>
                        <w:rPr>
                          <w:rFonts w:ascii="Courier New" w:hAnsi="Courier New"/>
                          <w:color w:val="000000"/>
                          <w:sz w:val="18"/>
                        </w:rPr>
                        <w:t>=</w:t>
                      </w:r>
                      <w:r>
                        <w:rPr>
                          <w:rFonts w:ascii="Courier New" w:hAnsi="Courier New"/>
                          <w:color w:val="000000"/>
                          <w:spacing w:val="-13"/>
                          <w:sz w:val="18"/>
                        </w:rPr>
                        <w:t xml:space="preserve"> </w:t>
                      </w:r>
                      <w:r>
                        <w:rPr>
                          <w:rFonts w:ascii="Courier New" w:hAnsi="Courier New"/>
                          <w:color w:val="000000"/>
                          <w:sz w:val="18"/>
                        </w:rPr>
                        <w:t>listOf(</w:t>
                      </w:r>
                    </w:p>
                    <w:p>
                      <w:pPr>
                        <w:pStyle w:val="FrameContents"/>
                        <w:spacing w:before="1" w:after="0"/>
                        <w:ind w:left="1749" w:hanging="0"/>
                        <w:rPr>
                          <w:rFonts w:ascii="Courier New" w:hAnsi="Courier New"/>
                          <w:sz w:val="18"/>
                        </w:rPr>
                      </w:pPr>
                      <w:r>
                        <w:rPr>
                          <w:rFonts w:ascii="Courier New" w:hAnsi="Courier New"/>
                          <w:color w:val="000000"/>
                          <w:sz w:val="18"/>
                        </w:rPr>
                        <w:t>Post(1,</w:t>
                      </w:r>
                      <w:r>
                        <w:rPr>
                          <w:rFonts w:ascii="Courier New" w:hAnsi="Courier New"/>
                          <w:color w:val="000000"/>
                          <w:spacing w:val="-6"/>
                          <w:sz w:val="18"/>
                        </w:rPr>
                        <w:t xml:space="preserve"> </w:t>
                      </w:r>
                      <w:r>
                        <w:rPr>
                          <w:rFonts w:ascii="Courier New" w:hAnsi="Courier New"/>
                          <w:color w:val="000000"/>
                          <w:sz w:val="18"/>
                        </w:rPr>
                        <w:t>1,</w:t>
                      </w:r>
                      <w:r>
                        <w:rPr>
                          <w:rFonts w:ascii="Courier New" w:hAnsi="Courier New"/>
                          <w:color w:val="000000"/>
                          <w:spacing w:val="-6"/>
                          <w:sz w:val="18"/>
                        </w:rPr>
                        <w:t xml:space="preserve"> </w:t>
                      </w:r>
                      <w:r>
                        <w:rPr>
                          <w:rFonts w:ascii="Courier New" w:hAnsi="Courier New"/>
                          <w:color w:val="000000"/>
                          <w:sz w:val="18"/>
                        </w:rPr>
                        <w:t>"title1",</w:t>
                      </w:r>
                      <w:r>
                        <w:rPr>
                          <w:rFonts w:ascii="Courier New" w:hAnsi="Courier New"/>
                          <w:color w:val="000000"/>
                          <w:spacing w:val="-6"/>
                          <w:sz w:val="18"/>
                        </w:rPr>
                        <w:t xml:space="preserve"> </w:t>
                      </w:r>
                      <w:r>
                        <w:rPr>
                          <w:rFonts w:ascii="Courier New" w:hAnsi="Courier New"/>
                          <w:color w:val="000000"/>
                          <w:spacing w:val="-2"/>
                          <w:sz w:val="18"/>
                        </w:rPr>
                        <w:t>"body1"),</w:t>
                      </w:r>
                    </w:p>
                    <w:p>
                      <w:pPr>
                        <w:pStyle w:val="FrameContents"/>
                        <w:spacing w:before="76" w:after="0"/>
                        <w:ind w:left="1749" w:hanging="0"/>
                        <w:rPr>
                          <w:rFonts w:ascii="Courier New" w:hAnsi="Courier New"/>
                          <w:sz w:val="18"/>
                        </w:rPr>
                      </w:pPr>
                      <w:r>
                        <w:rPr>
                          <w:rFonts w:ascii="Courier New" w:hAnsi="Courier New"/>
                          <w:color w:val="000000"/>
                          <w:sz w:val="18"/>
                        </w:rPr>
                        <w:t>Post(2,</w:t>
                      </w:r>
                      <w:r>
                        <w:rPr>
                          <w:rFonts w:ascii="Courier New" w:hAnsi="Courier New"/>
                          <w:color w:val="000000"/>
                          <w:spacing w:val="-6"/>
                          <w:sz w:val="18"/>
                        </w:rPr>
                        <w:t xml:space="preserve"> </w:t>
                      </w:r>
                      <w:r>
                        <w:rPr>
                          <w:rFonts w:ascii="Courier New" w:hAnsi="Courier New"/>
                          <w:color w:val="000000"/>
                          <w:sz w:val="18"/>
                        </w:rPr>
                        <w:t>2,</w:t>
                      </w:r>
                      <w:r>
                        <w:rPr>
                          <w:rFonts w:ascii="Courier New" w:hAnsi="Courier New"/>
                          <w:color w:val="000000"/>
                          <w:spacing w:val="-6"/>
                          <w:sz w:val="18"/>
                        </w:rPr>
                        <w:t xml:space="preserve"> </w:t>
                      </w:r>
                      <w:r>
                        <w:rPr>
                          <w:rFonts w:ascii="Courier New" w:hAnsi="Courier New"/>
                          <w:color w:val="000000"/>
                          <w:sz w:val="18"/>
                        </w:rPr>
                        <w:t>"title2",</w:t>
                      </w:r>
                      <w:r>
                        <w:rPr>
                          <w:rFonts w:ascii="Courier New" w:hAnsi="Courier New"/>
                          <w:color w:val="000000"/>
                          <w:spacing w:val="-6"/>
                          <w:sz w:val="18"/>
                        </w:rPr>
                        <w:t xml:space="preserve"> </w:t>
                      </w:r>
                      <w:r>
                        <w:rPr>
                          <w:rFonts w:ascii="Courier New" w:hAnsi="Courier New"/>
                          <w:color w:val="000000"/>
                          <w:spacing w:val="-2"/>
                          <w:sz w:val="18"/>
                        </w:rPr>
                        <w:t>"body2")</w:t>
                      </w:r>
                    </w:p>
                    <w:p>
                      <w:pPr>
                        <w:pStyle w:val="FrameContents"/>
                        <w:spacing w:before="76" w:after="0"/>
                        <w:ind w:left="1317" w:hanging="0"/>
                        <w:rPr>
                          <w:rFonts w:ascii="Courier New" w:hAnsi="Courier New"/>
                          <w:sz w:val="18"/>
                        </w:rPr>
                      </w:pPr>
                      <w:r>
                        <w:rPr>
                          <w:rFonts w:ascii="Courier New" w:hAnsi="Courier New"/>
                          <w:color w:val="000000"/>
                          <w:sz w:val="18"/>
                        </w:rPr>
                        <w:t>)</w:t>
                      </w:r>
                    </w:p>
                    <w:p>
                      <w:pPr>
                        <w:pStyle w:val="FrameContents"/>
                        <w:spacing w:lineRule="atLeast" w:line="280"/>
                        <w:ind w:left="1749" w:hanging="432"/>
                        <w:rPr>
                          <w:rFonts w:ascii="Courier New" w:hAnsi="Courier New"/>
                          <w:sz w:val="18"/>
                        </w:rPr>
                      </w:pPr>
                      <w:r>
                        <w:rPr>
                          <w:rFonts w:ascii="Courier New" w:hAnsi="Courier New"/>
                          <w:color w:val="000000"/>
                          <w:sz w:val="18"/>
                        </w:rPr>
                        <w:t>Mockito.'when'(call.enqueue(Mockito.any())).thenAnswer</w:t>
                      </w:r>
                      <w:r>
                        <w:rPr>
                          <w:rFonts w:ascii="Courier New" w:hAnsi="Courier New"/>
                          <w:color w:val="000000"/>
                          <w:spacing w:val="-29"/>
                          <w:sz w:val="18"/>
                        </w:rPr>
                        <w:t xml:space="preserve"> </w:t>
                      </w:r>
                      <w:r>
                        <w:rPr>
                          <w:rFonts w:ascii="Courier New" w:hAnsi="Courier New"/>
                          <w:color w:val="000000"/>
                          <w:sz w:val="18"/>
                        </w:rPr>
                        <w:t>{ (it.arguments[0] as Callback&lt;List&lt;Post&gt;&gt;)</w:t>
                      </w:r>
                    </w:p>
                    <w:p>
                      <w:pPr>
                        <w:pStyle w:val="FrameContents"/>
                        <w:spacing w:lineRule="exact" w:line="200"/>
                        <w:ind w:left="1965" w:hanging="0"/>
                        <w:rPr>
                          <w:rFonts w:ascii="Courier New" w:hAnsi="Courier New"/>
                          <w:sz w:val="18"/>
                        </w:rPr>
                      </w:pPr>
                      <w:r>
                        <w:rPr>
                          <w:rFonts w:ascii="Courier New" w:hAnsi="Courier New"/>
                          <w:color w:val="000000"/>
                          <w:sz w:val="18"/>
                        </w:rPr>
                        <w:t>.onResponse(call,</w:t>
                      </w:r>
                      <w:r>
                        <w:rPr>
                          <w:rFonts w:ascii="Courier New" w:hAnsi="Courier New"/>
                          <w:color w:val="000000"/>
                          <w:spacing w:val="-17"/>
                          <w:sz w:val="18"/>
                        </w:rPr>
                        <w:t xml:space="preserve"> </w:t>
                      </w:r>
                      <w:r>
                        <w:rPr>
                          <w:rFonts w:ascii="Courier New" w:hAnsi="Courier New"/>
                          <w:color w:val="000000"/>
                          <w:spacing w:val="-2"/>
                          <w:sz w:val="18"/>
                        </w:rPr>
                        <w:t>Response.success(postList))</w:t>
                      </w:r>
                    </w:p>
                    <w:p>
                      <w:pPr>
                        <w:pStyle w:val="FrameContents"/>
                        <w:spacing w:before="17" w:after="0"/>
                        <w:ind w:left="1317" w:hanging="0"/>
                        <w:rPr>
                          <w:rFonts w:ascii="Courier New" w:hAnsi="Courier New"/>
                          <w:sz w:val="18"/>
                        </w:rPr>
                      </w:pPr>
                      <w:r>
                        <w:rPr>
                          <w:rFonts w:ascii="Courier New" w:hAnsi="Courier New"/>
                          <w:color w:val="000000"/>
                          <w:sz w:val="18"/>
                        </w:rPr>
                        <w:t>}</w:t>
                      </w:r>
                    </w:p>
                    <w:p>
                      <w:pPr>
                        <w:pStyle w:val="FrameContents"/>
                        <w:spacing w:lineRule="atLeast" w:line="560"/>
                        <w:ind w:left="1317" w:right="840" w:hanging="0"/>
                        <w:rPr>
                          <w:rFonts w:ascii="Courier New" w:hAnsi="Courier New"/>
                          <w:sz w:val="18"/>
                        </w:rPr>
                      </w:pPr>
                      <w:r>
                        <w:rPr>
                          <w:rFonts w:ascii="Courier New" w:hAnsi="Courier New"/>
                          <w:color w:val="000000"/>
                          <w:sz w:val="18"/>
                        </w:rPr>
                        <w:t>val</w:t>
                      </w:r>
                      <w:r>
                        <w:rPr>
                          <w:rFonts w:ascii="Courier New" w:hAnsi="Courier New"/>
                          <w:color w:val="000000"/>
                          <w:spacing w:val="-13"/>
                          <w:sz w:val="18"/>
                        </w:rPr>
                        <w:t xml:space="preserve"> </w:t>
                      </w:r>
                      <w:r>
                        <w:rPr>
                          <w:rFonts w:ascii="Courier New" w:hAnsi="Courier New"/>
                          <w:color w:val="000000"/>
                          <w:sz w:val="18"/>
                        </w:rPr>
                        <w:t>result</w:t>
                      </w:r>
                      <w:r>
                        <w:rPr>
                          <w:rFonts w:ascii="Courier New" w:hAnsi="Courier New"/>
                          <w:color w:val="000000"/>
                          <w:spacing w:val="-13"/>
                          <w:sz w:val="18"/>
                        </w:rPr>
                        <w:t xml:space="preserve"> </w:t>
                      </w:r>
                      <w:r>
                        <w:rPr>
                          <w:rFonts w:ascii="Courier New" w:hAnsi="Courier New"/>
                          <w:color w:val="000000"/>
                          <w:sz w:val="18"/>
                        </w:rPr>
                        <w:t>=</w:t>
                      </w:r>
                      <w:r>
                        <w:rPr>
                          <w:rFonts w:ascii="Courier New" w:hAnsi="Courier New"/>
                          <w:color w:val="000000"/>
                          <w:spacing w:val="-13"/>
                          <w:sz w:val="18"/>
                        </w:rPr>
                        <w:t xml:space="preserve"> </w:t>
                      </w:r>
                      <w:r>
                        <w:rPr>
                          <w:rFonts w:ascii="Courier New" w:hAnsi="Courier New"/>
                          <w:color w:val="000000"/>
                          <w:sz w:val="18"/>
                        </w:rPr>
                        <w:t>postRepository.getPosts() assertEquals(postList, result.value)</w:t>
                      </w:r>
                    </w:p>
                    <w:p>
                      <w:pPr>
                        <w:pStyle w:val="FrameContents"/>
                        <w:spacing w:before="76" w:after="0"/>
                        <w:ind w:left="885" w:hanging="0"/>
                        <w:rPr>
                          <w:rFonts w:ascii="Courier New" w:hAnsi="Courier New"/>
                          <w:sz w:val="18"/>
                        </w:rPr>
                      </w:pPr>
                      <w:r>
                        <w:rPr>
                          <w:rFonts w:ascii="Courier New" w:hAnsi="Courier New"/>
                          <w:color w:val="000000"/>
                          <w:sz w:val="18"/>
                        </w:rPr>
                        <w:t>}</w:t>
                      </w:r>
                    </w:p>
                    <w:p>
                      <w:pPr>
                        <w:pStyle w:val="FrameContents"/>
                        <w:spacing w:before="76" w:after="0"/>
                        <w:ind w:left="453" w:hanging="0"/>
                        <w:rPr>
                          <w:rFonts w:ascii="Courier New" w:hAnsi="Courier New"/>
                          <w:sz w:val="18"/>
                        </w:rPr>
                      </w:pPr>
                      <w:r>
                        <w:rPr>
                          <w:rFonts w:ascii="Courier New" w:hAnsi="Courier New"/>
                          <w:color w:val="000000"/>
                          <w:sz w:val="18"/>
                        </w:rPr>
                        <w:t>}</w:t>
                      </w:r>
                    </w:p>
                  </w:txbxContent>
                </v:textbox>
                <w10:wrap type="topAndBottom"/>
              </v:rect>
            </w:pict>
          </mc:Fallback>
        </mc:AlternateContent>
      </w:r>
    </w:p>
    <w:p>
      <w:pPr>
        <w:pStyle w:val="TextBody"/>
        <w:spacing w:before="12" w:after="0"/>
        <w:rPr>
          <w:sz w:val="7"/>
        </w:rPr>
      </w:pPr>
      <w:r>
        <w:rPr>
          <w:sz w:val="7"/>
        </w:rPr>
      </w:r>
    </w:p>
    <w:p>
      <w:pPr>
        <w:pStyle w:val="ListParagraph"/>
        <w:numPr>
          <w:ilvl w:val="0"/>
          <w:numId w:val="4"/>
        </w:numPr>
        <w:tabs>
          <w:tab w:val="clear" w:pos="720"/>
          <w:tab w:val="left" w:pos="554" w:leader="none"/>
        </w:tabs>
        <w:spacing w:before="101" w:after="0"/>
        <w:ind w:left="554" w:hanging="360"/>
        <w:jc w:val="left"/>
        <w:rPr>
          <w:sz w:val="20"/>
        </w:rPr>
      </w:pPr>
      <w:r>
        <w:rPr>
          <w:sz w:val="20"/>
        </w:rPr>
        <w:t>Next, let's define</w:t>
      </w:r>
      <w:r>
        <w:rPr>
          <w:spacing w:val="-1"/>
          <w:sz w:val="20"/>
        </w:rPr>
        <w:t xml:space="preserve"> </w:t>
      </w:r>
      <w:r>
        <w:rPr>
          <w:rFonts w:ascii="Courier New" w:hAnsi="Courier New"/>
          <w:b/>
          <w:spacing w:val="-2"/>
        </w:rPr>
        <w:t>PostViewModel</w:t>
      </w:r>
      <w:r>
        <w:rPr>
          <w:spacing w:val="-2"/>
          <w:sz w:val="20"/>
        </w:rPr>
        <w:t>:</w:t>
      </w:r>
    </w:p>
    <w:p>
      <w:pPr>
        <w:pStyle w:val="TextBody"/>
        <w:spacing w:before="10" w:after="0"/>
        <w:rPr>
          <w:sz w:val="8"/>
        </w:rPr>
      </w:pPr>
      <w:r>
        <w:rPr>
          <w:sz w:val="8"/>
        </w:rPr>
        <mc:AlternateContent>
          <mc:Choice Requires="wpg">
            <w:drawing>
              <wp:anchor behindDoc="0" distT="0" distB="635" distL="0" distR="4445" simplePos="0" locked="0" layoutInCell="0" allowOverlap="1" relativeHeight="1883" wp14:anchorId="1A06576C">
                <wp:simplePos x="0" y="0"/>
                <wp:positionH relativeFrom="page">
                  <wp:posOffset>662940</wp:posOffset>
                </wp:positionH>
                <wp:positionV relativeFrom="paragraph">
                  <wp:posOffset>90805</wp:posOffset>
                </wp:positionV>
                <wp:extent cx="5074920" cy="930275"/>
                <wp:effectExtent l="0" t="635" r="635" b="0"/>
                <wp:wrapTopAndBottom/>
                <wp:docPr id="1382" name="docshapegroup1090"/>
                <a:graphic xmlns:a="http://schemas.openxmlformats.org/drawingml/2006/main">
                  <a:graphicData uri="http://schemas.microsoft.com/office/word/2010/wordprocessingGroup">
                    <wpg:wgp>
                      <wpg:cNvGrpSpPr/>
                      <wpg:grpSpPr>
                        <a:xfrm>
                          <a:off x="0" y="0"/>
                          <a:ext cx="5074920" cy="930240"/>
                          <a:chOff x="0" y="0"/>
                          <a:chExt cx="5074920" cy="930240"/>
                        </a:xfrm>
                      </wpg:grpSpPr>
                      <wps:wsp>
                        <wps:cNvSpPr/>
                        <wps:spPr>
                          <a:xfrm>
                            <a:off x="0" y="6480"/>
                            <a:ext cx="5074920" cy="917640"/>
                          </a:xfrm>
                          <a:prstGeom prst="rect">
                            <a:avLst/>
                          </a:prstGeom>
                          <a:solidFill>
                            <a:srgbClr val="f6f6f6"/>
                          </a:solidFill>
                          <a:ln w="0">
                            <a:noFill/>
                          </a:ln>
                        </wps:spPr>
                        <wps:style>
                          <a:lnRef idx="0"/>
                          <a:fillRef idx="0"/>
                          <a:effectRef idx="0"/>
                          <a:fontRef idx="minor"/>
                        </wps:style>
                        <wps:bodyPr/>
                      </wps:wsp>
                      <wps:wsp>
                        <wps:cNvSpPr/>
                        <wps:spPr>
                          <a:xfrm>
                            <a:off x="0" y="0"/>
                            <a:ext cx="5074920" cy="930240"/>
                          </a:xfrm>
                          <a:custGeom>
                            <a:avLst/>
                            <a:gdLst>
                              <a:gd name="textAreaLeft" fmla="*/ 0 w 2877120"/>
                              <a:gd name="textAreaRight" fmla="*/ 2879280 w 2877120"/>
                              <a:gd name="textAreaTop" fmla="*/ 0 h 527400"/>
                              <a:gd name="textAreaBottom" fmla="*/ 529560 h 527400"/>
                            </a:gdLst>
                            <a:ahLst/>
                            <a:rect l="textAreaLeft" t="textAreaTop" r="textAreaRight" b="textAreaBottom"/>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905040"/>
                          </a:xfrm>
                          <a:prstGeom prst="rect">
                            <a:avLst/>
                          </a:prstGeom>
                          <a:noFill/>
                          <a:ln w="0">
                            <a:noFill/>
                          </a:ln>
                        </wps:spPr>
                        <wps:style>
                          <a:lnRef idx="0"/>
                          <a:fillRef idx="0"/>
                          <a:effectRef idx="0"/>
                          <a:fontRef idx="minor"/>
                        </wps:style>
                        <wps:txbx>
                          <w:txbxContent>
                            <w:p>
                              <w:pPr>
                                <w:pStyle w:val="Normal"/>
                                <w:spacing w:lineRule="auto" w:line="235" w:before="43" w:after="0"/>
                                <w:ind w:left="669" w:right="1274" w:hanging="216"/>
                                <w:rPr>
                                  <w:rFonts w:ascii="Courier New" w:hAnsi="Courier New"/>
                                  <w:sz w:val="18"/>
                                </w:rPr>
                              </w:pPr>
                              <w:r>
                                <w:rPr>
                                  <w:rFonts w:ascii="Courier New" w:hAnsi="Courier New"/>
                                  <w:sz w:val="18"/>
                                </w:rPr>
                                <w:t>class</w:t>
                              </w:r>
                              <w:r>
                                <w:rPr>
                                  <w:rFonts w:ascii="Courier New" w:hAnsi="Courier New"/>
                                  <w:spacing w:val="-13"/>
                                  <w:sz w:val="18"/>
                                </w:rPr>
                                <w:t xml:space="preserve"> </w:t>
                              </w:r>
                              <w:r>
                                <w:rPr>
                                  <w:rFonts w:ascii="Courier New" w:hAnsi="Courier New"/>
                                  <w:sz w:val="18"/>
                                </w:rPr>
                                <w:t>PostViewModel(private</w:t>
                              </w:r>
                              <w:r>
                                <w:rPr>
                                  <w:rFonts w:ascii="Courier New" w:hAnsi="Courier New"/>
                                  <w:spacing w:val="-14"/>
                                  <w:sz w:val="18"/>
                                </w:rPr>
                                <w:t xml:space="preserve"> </w:t>
                              </w:r>
                              <w:r>
                                <w:rPr>
                                  <w:rFonts w:ascii="Courier New" w:hAnsi="Courier New"/>
                                  <w:sz w:val="18"/>
                                </w:rPr>
                                <w:t>val</w:t>
                              </w:r>
                              <w:r>
                                <w:rPr>
                                  <w:rFonts w:ascii="Courier New" w:hAnsi="Courier New"/>
                                  <w:spacing w:val="-13"/>
                                  <w:sz w:val="18"/>
                                </w:rPr>
                                <w:t xml:space="preserve"> </w:t>
                              </w:r>
                              <w:r>
                                <w:rPr>
                                  <w:rFonts w:ascii="Courier New" w:hAnsi="Courier New"/>
                                  <w:sz w:val="18"/>
                                </w:rPr>
                                <w:t>postRepository: PostRepository) : ViewModel() {</w:t>
                              </w:r>
                            </w:p>
                            <w:p>
                              <w:pPr>
                                <w:pStyle w:val="Normal"/>
                                <w:spacing w:before="6" w:after="0"/>
                                <w:rPr>
                                  <w:rFonts w:ascii="Courier New" w:hAnsi="Courier New"/>
                                  <w:sz w:val="26"/>
                                </w:rPr>
                              </w:pPr>
                              <w:r>
                                <w:rPr>
                                  <w:rFonts w:ascii="Courier New" w:hAnsi="Courier New"/>
                                  <w:sz w:val="26"/>
                                </w:rPr>
                              </w:r>
                            </w:p>
                            <w:p>
                              <w:pPr>
                                <w:pStyle w:val="Normal"/>
                                <w:spacing w:lineRule="auto" w:line="235"/>
                                <w:ind w:left="1101" w:right="840" w:hanging="216"/>
                                <w:rPr>
                                  <w:rFonts w:ascii="Courier New" w:hAnsi="Courier New"/>
                                  <w:sz w:val="18"/>
                                </w:rPr>
                              </w:pPr>
                              <w:r>
                                <w:rPr>
                                  <w:rFonts w:ascii="Courier New" w:hAnsi="Courier New"/>
                                  <w:sz w:val="18"/>
                                </w:rPr>
                                <w:t>fun</w:t>
                              </w:r>
                              <w:r>
                                <w:rPr>
                                  <w:rFonts w:ascii="Courier New" w:hAnsi="Courier New"/>
                                  <w:spacing w:val="-13"/>
                                  <w:sz w:val="18"/>
                                </w:rPr>
                                <w:t xml:space="preserve"> </w:t>
                              </w:r>
                              <w:r>
                                <w:rPr>
                                  <w:rFonts w:ascii="Courier New" w:hAnsi="Courier New"/>
                                  <w:sz w:val="18"/>
                                </w:rPr>
                                <w:t>getPosts():</w:t>
                              </w:r>
                              <w:r>
                                <w:rPr>
                                  <w:rFonts w:ascii="Courier New" w:hAnsi="Courier New"/>
                                  <w:spacing w:val="-13"/>
                                  <w:sz w:val="18"/>
                                </w:rPr>
                                <w:t xml:space="preserve"> </w:t>
                              </w:r>
                              <w:r>
                                <w:rPr>
                                  <w:rFonts w:ascii="Courier New" w:hAnsi="Courier New"/>
                                  <w:sz w:val="18"/>
                                </w:rPr>
                                <w:t>LiveData&lt;List&lt;Post&gt;&gt;</w:t>
                              </w:r>
                              <w:r>
                                <w:rPr>
                                  <w:rFonts w:ascii="Courier New" w:hAnsi="Courier New"/>
                                  <w:spacing w:val="-13"/>
                                  <w:sz w:val="18"/>
                                </w:rPr>
                                <w:t xml:space="preserve"> </w:t>
                              </w:r>
                              <w:r>
                                <w:rPr>
                                  <w:rFonts w:ascii="Courier New" w:hAnsi="Courier New"/>
                                  <w:sz w:val="18"/>
                                </w:rPr>
                                <w:t xml:space="preserve">= </w:t>
                              </w:r>
                              <w:r>
                                <w:rPr>
                                  <w:rFonts w:ascii="Courier New" w:hAnsi="Courier New"/>
                                  <w:spacing w:val="-2"/>
                                  <w:sz w:val="18"/>
                                </w:rPr>
                                <w:t>postRepository.getPosts()</w:t>
                              </w:r>
                            </w:p>
                            <w:p>
                              <w:pPr>
                                <w:pStyle w:val="Normal"/>
                                <w:spacing w:before="17"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1090" style="position:absolute;margin-left:52.2pt;margin-top:7.15pt;width:399.6pt;height:73.25pt" coordorigin="1044,143" coordsize="7992,1465">
                <v:rect id="shape_0" path="m0,0l-2147483645,0l-2147483645,-2147483646l0,-2147483646xe" fillcolor="#f6f6f6" stroked="f" o:allowincell="f" style="position:absolute;left:1044;top:153;width:7991;height:144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3;width:7991;height:1424;mso-wrap-style:square;v-text-anchor:top;mso-position-horizontal-relative:page">
                  <v:fill o:detectmouseclick="t" on="false"/>
                  <v:stroke color="#3465a4" joinstyle="round" endcap="flat"/>
                  <v:textbox>
                    <w:txbxContent>
                      <w:p>
                        <w:pPr>
                          <w:pStyle w:val="Normal"/>
                          <w:spacing w:lineRule="auto" w:line="235" w:before="43" w:after="0"/>
                          <w:ind w:left="669" w:right="1274" w:hanging="216"/>
                          <w:rPr>
                            <w:rFonts w:ascii="Courier New" w:hAnsi="Courier New"/>
                            <w:sz w:val="18"/>
                          </w:rPr>
                        </w:pPr>
                        <w:r>
                          <w:rPr>
                            <w:rFonts w:ascii="Courier New" w:hAnsi="Courier New"/>
                            <w:sz w:val="18"/>
                          </w:rPr>
                          <w:t>class</w:t>
                        </w:r>
                        <w:r>
                          <w:rPr>
                            <w:rFonts w:ascii="Courier New" w:hAnsi="Courier New"/>
                            <w:spacing w:val="-13"/>
                            <w:sz w:val="18"/>
                          </w:rPr>
                          <w:t xml:space="preserve"> </w:t>
                        </w:r>
                        <w:r>
                          <w:rPr>
                            <w:rFonts w:ascii="Courier New" w:hAnsi="Courier New"/>
                            <w:sz w:val="18"/>
                          </w:rPr>
                          <w:t>PostViewModel(private</w:t>
                        </w:r>
                        <w:r>
                          <w:rPr>
                            <w:rFonts w:ascii="Courier New" w:hAnsi="Courier New"/>
                            <w:spacing w:val="-14"/>
                            <w:sz w:val="18"/>
                          </w:rPr>
                          <w:t xml:space="preserve"> </w:t>
                        </w:r>
                        <w:r>
                          <w:rPr>
                            <w:rFonts w:ascii="Courier New" w:hAnsi="Courier New"/>
                            <w:sz w:val="18"/>
                          </w:rPr>
                          <w:t>val</w:t>
                        </w:r>
                        <w:r>
                          <w:rPr>
                            <w:rFonts w:ascii="Courier New" w:hAnsi="Courier New"/>
                            <w:spacing w:val="-13"/>
                            <w:sz w:val="18"/>
                          </w:rPr>
                          <w:t xml:space="preserve"> </w:t>
                        </w:r>
                        <w:r>
                          <w:rPr>
                            <w:rFonts w:ascii="Courier New" w:hAnsi="Courier New"/>
                            <w:sz w:val="18"/>
                          </w:rPr>
                          <w:t>postRepository: PostRepository) : ViewModel() {</w:t>
                        </w:r>
                      </w:p>
                      <w:p>
                        <w:pPr>
                          <w:pStyle w:val="Normal"/>
                          <w:spacing w:before="6" w:after="0"/>
                          <w:rPr>
                            <w:rFonts w:ascii="Courier New" w:hAnsi="Courier New"/>
                            <w:sz w:val="26"/>
                          </w:rPr>
                        </w:pPr>
                        <w:r>
                          <w:rPr>
                            <w:rFonts w:ascii="Courier New" w:hAnsi="Courier New"/>
                            <w:sz w:val="26"/>
                          </w:rPr>
                        </w:r>
                      </w:p>
                      <w:p>
                        <w:pPr>
                          <w:pStyle w:val="Normal"/>
                          <w:spacing w:lineRule="auto" w:line="235"/>
                          <w:ind w:left="1101" w:right="840" w:hanging="216"/>
                          <w:rPr>
                            <w:rFonts w:ascii="Courier New" w:hAnsi="Courier New"/>
                            <w:sz w:val="18"/>
                          </w:rPr>
                        </w:pPr>
                        <w:r>
                          <w:rPr>
                            <w:rFonts w:ascii="Courier New" w:hAnsi="Courier New"/>
                            <w:sz w:val="18"/>
                          </w:rPr>
                          <w:t>fun</w:t>
                        </w:r>
                        <w:r>
                          <w:rPr>
                            <w:rFonts w:ascii="Courier New" w:hAnsi="Courier New"/>
                            <w:spacing w:val="-13"/>
                            <w:sz w:val="18"/>
                          </w:rPr>
                          <w:t xml:space="preserve"> </w:t>
                        </w:r>
                        <w:r>
                          <w:rPr>
                            <w:rFonts w:ascii="Courier New" w:hAnsi="Courier New"/>
                            <w:sz w:val="18"/>
                          </w:rPr>
                          <w:t>getPosts():</w:t>
                        </w:r>
                        <w:r>
                          <w:rPr>
                            <w:rFonts w:ascii="Courier New" w:hAnsi="Courier New"/>
                            <w:spacing w:val="-13"/>
                            <w:sz w:val="18"/>
                          </w:rPr>
                          <w:t xml:space="preserve"> </w:t>
                        </w:r>
                        <w:r>
                          <w:rPr>
                            <w:rFonts w:ascii="Courier New" w:hAnsi="Courier New"/>
                            <w:sz w:val="18"/>
                          </w:rPr>
                          <w:t>LiveData&lt;List&lt;Post&gt;&gt;</w:t>
                        </w:r>
                        <w:r>
                          <w:rPr>
                            <w:rFonts w:ascii="Courier New" w:hAnsi="Courier New"/>
                            <w:spacing w:val="-13"/>
                            <w:sz w:val="18"/>
                          </w:rPr>
                          <w:t xml:space="preserve"> </w:t>
                        </w:r>
                        <w:r>
                          <w:rPr>
                            <w:rFonts w:ascii="Courier New" w:hAnsi="Courier New"/>
                            <w:sz w:val="18"/>
                          </w:rPr>
                          <w:t xml:space="preserve">= </w:t>
                        </w:r>
                        <w:r>
                          <w:rPr>
                            <w:rFonts w:ascii="Courier New" w:hAnsi="Courier New"/>
                            <w:spacing w:val="-2"/>
                            <w:sz w:val="18"/>
                          </w:rPr>
                          <w:t>postRepository.getPosts()</w:t>
                        </w:r>
                      </w:p>
                      <w:p>
                        <w:pPr>
                          <w:pStyle w:val="Normal"/>
                          <w:spacing w:before="17"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ListParagraph"/>
        <w:numPr>
          <w:ilvl w:val="0"/>
          <w:numId w:val="4"/>
        </w:numPr>
        <w:tabs>
          <w:tab w:val="clear" w:pos="720"/>
          <w:tab w:val="left" w:pos="554" w:leader="none"/>
        </w:tabs>
        <w:ind w:left="554" w:hanging="360"/>
        <w:jc w:val="left"/>
        <w:rPr>
          <w:sz w:val="20"/>
        </w:rPr>
      </w:pPr>
      <w:r>
        <w:rPr>
          <w:sz w:val="20"/>
        </w:rPr>
        <w:t>And</w:t>
      </w:r>
      <w:r>
        <w:rPr>
          <w:spacing w:val="-1"/>
          <w:sz w:val="20"/>
        </w:rPr>
        <w:t xml:space="preserve"> </w:t>
      </w:r>
      <w:r>
        <w:rPr>
          <w:sz w:val="20"/>
        </w:rPr>
        <w:t>now,</w:t>
      </w:r>
      <w:r>
        <w:rPr>
          <w:spacing w:val="-1"/>
          <w:sz w:val="20"/>
        </w:rPr>
        <w:t xml:space="preserve"> </w:t>
      </w:r>
      <w:r>
        <w:rPr>
          <w:sz w:val="20"/>
        </w:rPr>
        <w:t>let's</w:t>
      </w:r>
      <w:r>
        <w:rPr>
          <w:spacing w:val="-1"/>
          <w:sz w:val="20"/>
        </w:rPr>
        <w:t xml:space="preserve"> </w:t>
      </w:r>
      <w:r>
        <w:rPr>
          <w:sz w:val="20"/>
        </w:rPr>
        <w:t>write</w:t>
      </w:r>
      <w:r>
        <w:rPr>
          <w:spacing w:val="-1"/>
          <w:sz w:val="20"/>
        </w:rPr>
        <w:t xml:space="preserve"> </w:t>
      </w:r>
      <w:r>
        <w:rPr>
          <w:sz w:val="20"/>
        </w:rPr>
        <w:t>the</w:t>
      </w:r>
      <w:r>
        <w:rPr>
          <w:spacing w:val="-1"/>
          <w:sz w:val="20"/>
        </w:rPr>
        <w:t xml:space="preserve"> </w:t>
      </w:r>
      <w:r>
        <w:rPr>
          <w:sz w:val="20"/>
        </w:rPr>
        <w:t>test</w:t>
      </w:r>
      <w:r>
        <w:rPr>
          <w:spacing w:val="-1"/>
          <w:sz w:val="20"/>
        </w:rPr>
        <w:t xml:space="preserve"> </w:t>
      </w:r>
      <w:r>
        <w:rPr>
          <w:sz w:val="20"/>
        </w:rPr>
        <w:t>for</w:t>
      </w:r>
      <w:r>
        <w:rPr>
          <w:spacing w:val="-1"/>
          <w:sz w:val="20"/>
        </w:rPr>
        <w:t xml:space="preserve"> </w:t>
      </w:r>
      <w:r>
        <w:rPr>
          <w:sz w:val="20"/>
        </w:rPr>
        <w:t>this</w:t>
      </w:r>
      <w:r>
        <w:rPr>
          <w:spacing w:val="-1"/>
          <w:sz w:val="20"/>
        </w:rPr>
        <w:t xml:space="preserve"> </w:t>
      </w:r>
      <w:r>
        <w:rPr>
          <w:spacing w:val="-2"/>
          <w:sz w:val="20"/>
        </w:rPr>
        <w:t>class:</w:t>
      </w:r>
    </w:p>
    <w:p>
      <w:pPr>
        <w:pStyle w:val="TextBody"/>
        <w:spacing w:before="4" w:after="0"/>
        <w:rPr>
          <w:sz w:val="9"/>
        </w:rPr>
      </w:pPr>
      <w:r>
        <w:rPr>
          <w:sz w:val="9"/>
        </w:rPr>
        <mc:AlternateContent>
          <mc:Choice Requires="wpg">
            <w:drawing>
              <wp:anchor behindDoc="0" distT="635" distB="0" distL="0" distR="4445" simplePos="0" locked="0" layoutInCell="0" allowOverlap="1" relativeHeight="1885" wp14:anchorId="47B77AA3">
                <wp:simplePos x="0" y="0"/>
                <wp:positionH relativeFrom="page">
                  <wp:posOffset>662940</wp:posOffset>
                </wp:positionH>
                <wp:positionV relativeFrom="paragraph">
                  <wp:posOffset>95885</wp:posOffset>
                </wp:positionV>
                <wp:extent cx="5074920" cy="3419475"/>
                <wp:effectExtent l="0" t="635" r="635" b="0"/>
                <wp:wrapTopAndBottom/>
                <wp:docPr id="1384" name="docshapegroup1094"/>
                <a:graphic xmlns:a="http://schemas.openxmlformats.org/drawingml/2006/main">
                  <a:graphicData uri="http://schemas.microsoft.com/office/word/2010/wordprocessingGroup">
                    <wpg:wgp>
                      <wpg:cNvGrpSpPr/>
                      <wpg:grpSpPr>
                        <a:xfrm>
                          <a:off x="0" y="0"/>
                          <a:ext cx="5074920" cy="3419640"/>
                          <a:chOff x="0" y="0"/>
                          <a:chExt cx="5074920" cy="3419640"/>
                        </a:xfrm>
                      </wpg:grpSpPr>
                      <wps:wsp>
                        <wps:cNvSpPr/>
                        <wps:spPr>
                          <a:xfrm>
                            <a:off x="0" y="6480"/>
                            <a:ext cx="5074920" cy="3406680"/>
                          </a:xfrm>
                          <a:prstGeom prst="rect">
                            <a:avLst/>
                          </a:prstGeom>
                          <a:solidFill>
                            <a:srgbClr val="f6f6f6"/>
                          </a:solidFill>
                          <a:ln w="0">
                            <a:noFill/>
                          </a:ln>
                        </wps:spPr>
                        <wps:style>
                          <a:lnRef idx="0"/>
                          <a:fillRef idx="0"/>
                          <a:effectRef idx="0"/>
                          <a:fontRef idx="minor"/>
                        </wps:style>
                        <wps:bodyPr/>
                      </wps:wsp>
                      <wps:wsp>
                        <wps:cNvSpPr/>
                        <wps:spPr>
                          <a:xfrm>
                            <a:off x="0" y="0"/>
                            <a:ext cx="5074920" cy="3419640"/>
                          </a:xfrm>
                          <a:custGeom>
                            <a:avLst/>
                            <a:gdLst>
                              <a:gd name="textAreaLeft" fmla="*/ 0 w 2877120"/>
                              <a:gd name="textAreaRight" fmla="*/ 2879280 w 2877120"/>
                              <a:gd name="textAreaTop" fmla="*/ 0 h 1938600"/>
                              <a:gd name="textAreaBottom" fmla="*/ 1940760 h 1938600"/>
                            </a:gdLst>
                            <a:ahLst/>
                            <a:rect l="textAreaLeft" t="textAreaTop" r="textAreaRight" b="textAreaBottom"/>
                            <a:pathLst>
                              <a:path w="7992" h="5385">
                                <a:moveTo>
                                  <a:pt x="7992" y="5365"/>
                                </a:moveTo>
                                <a:lnTo>
                                  <a:pt x="0" y="5365"/>
                                </a:lnTo>
                                <a:lnTo>
                                  <a:pt x="0" y="5385"/>
                                </a:lnTo>
                                <a:lnTo>
                                  <a:pt x="7992" y="5385"/>
                                </a:lnTo>
                                <a:lnTo>
                                  <a:pt x="7992" y="5365"/>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3394080"/>
                          </a:xfrm>
                          <a:prstGeom prst="rect">
                            <a:avLst/>
                          </a:prstGeom>
                          <a:noFill/>
                          <a:ln w="0">
                            <a:noFill/>
                          </a:ln>
                        </wps:spPr>
                        <wps:style>
                          <a:lnRef idx="0"/>
                          <a:fillRef idx="0"/>
                          <a:effectRef idx="0"/>
                          <a:fontRef idx="minor"/>
                        </wps:style>
                        <wps:txbx>
                          <w:txbxContent>
                            <w:p>
                              <w:pPr>
                                <w:pStyle w:val="Normal"/>
                                <w:spacing w:lineRule="auto" w:line="324" w:before="40" w:after="0"/>
                                <w:ind w:left="453" w:right="3699" w:hanging="0"/>
                                <w:rPr>
                                  <w:rFonts w:ascii="Courier New" w:hAnsi="Courier New"/>
                                  <w:sz w:val="18"/>
                                </w:rPr>
                              </w:pPr>
                              <w:r>
                                <w:rPr>
                                  <w:rFonts w:ascii="Courier New" w:hAnsi="Courier New"/>
                                  <w:spacing w:val="-2"/>
                                  <w:sz w:val="18"/>
                                </w:rPr>
                                <w:t xml:space="preserve">@RunWith(MockitoJUnitRunner::class) </w:t>
                              </w:r>
                              <w:r>
                                <w:rPr>
                                  <w:rFonts w:ascii="Courier New" w:hAnsi="Courier New"/>
                                  <w:sz w:val="18"/>
                                </w:rPr>
                                <w:t>class PostViewModelTest {</w:t>
                              </w:r>
                            </w:p>
                            <w:p>
                              <w:pPr>
                                <w:pStyle w:val="Normal"/>
                                <w:spacing w:before="9" w:after="0"/>
                                <w:rPr>
                                  <w:rFonts w:ascii="Courier New" w:hAnsi="Courier New"/>
                                  <w:sz w:val="24"/>
                                </w:rPr>
                              </w:pPr>
                              <w:r>
                                <w:rPr>
                                  <w:rFonts w:ascii="Courier New" w:hAnsi="Courier New"/>
                                  <w:sz w:val="24"/>
                                </w:rPr>
                              </w:r>
                            </w:p>
                            <w:p>
                              <w:pPr>
                                <w:pStyle w:val="Normal"/>
                                <w:spacing w:before="1" w:after="0"/>
                                <w:ind w:left="885" w:hanging="0"/>
                                <w:rPr>
                                  <w:rFonts w:ascii="Courier New" w:hAnsi="Courier New"/>
                                  <w:sz w:val="18"/>
                                </w:rPr>
                              </w:pPr>
                              <w:r>
                                <w:rPr>
                                  <w:rFonts w:ascii="Courier New" w:hAnsi="Courier New"/>
                                  <w:spacing w:val="-2"/>
                                  <w:sz w:val="18"/>
                                </w:rPr>
                                <w:t>@InjectMocks</w:t>
                              </w:r>
                            </w:p>
                            <w:p>
                              <w:pPr>
                                <w:pStyle w:val="Normal"/>
                                <w:spacing w:lineRule="auto" w:line="324" w:before="76" w:after="0"/>
                                <w:ind w:left="885" w:right="2296" w:hanging="0"/>
                                <w:rPr>
                                  <w:rFonts w:ascii="Courier New" w:hAnsi="Courier New"/>
                                  <w:sz w:val="18"/>
                                </w:rPr>
                              </w:pPr>
                              <w:r>
                                <w:rPr>
                                  <w:rFonts w:ascii="Courier New" w:hAnsi="Courier New"/>
                                  <w:sz w:val="18"/>
                                </w:rPr>
                                <w:t>lateinit</w:t>
                              </w:r>
                              <w:r>
                                <w:rPr>
                                  <w:rFonts w:ascii="Courier New" w:hAnsi="Courier New"/>
                                  <w:spacing w:val="-13"/>
                                  <w:sz w:val="18"/>
                                </w:rPr>
                                <w:t xml:space="preserve"> </w:t>
                              </w:r>
                              <w:r>
                                <w:rPr>
                                  <w:rFonts w:ascii="Courier New" w:hAnsi="Courier New"/>
                                  <w:sz w:val="18"/>
                                </w:rPr>
                                <w:t>var</w:t>
                              </w:r>
                              <w:r>
                                <w:rPr>
                                  <w:rFonts w:ascii="Courier New" w:hAnsi="Courier New"/>
                                  <w:spacing w:val="-13"/>
                                  <w:sz w:val="18"/>
                                </w:rPr>
                                <w:t xml:space="preserve"> </w:t>
                              </w:r>
                              <w:r>
                                <w:rPr>
                                  <w:rFonts w:ascii="Courier New" w:hAnsi="Courier New"/>
                                  <w:sz w:val="18"/>
                                </w:rPr>
                                <w:t>postViewModel:</w:t>
                              </w:r>
                              <w:r>
                                <w:rPr>
                                  <w:rFonts w:ascii="Courier New" w:hAnsi="Courier New"/>
                                  <w:spacing w:val="-13"/>
                                  <w:sz w:val="18"/>
                                </w:rPr>
                                <w:t xml:space="preserve"> </w:t>
                              </w:r>
                              <w:r>
                                <w:rPr>
                                  <w:rFonts w:ascii="Courier New" w:hAnsi="Courier New"/>
                                  <w:sz w:val="18"/>
                                </w:rPr>
                                <w:t xml:space="preserve">PostViewModel </w:t>
                              </w:r>
                              <w:r>
                                <w:rPr>
                                  <w:rFonts w:ascii="Courier New" w:hAnsi="Courier New"/>
                                  <w:spacing w:val="-2"/>
                                  <w:sz w:val="18"/>
                                </w:rPr>
                                <w:t>@Mock</w:t>
                              </w:r>
                            </w:p>
                            <w:p>
                              <w:pPr>
                                <w:pStyle w:val="Normal"/>
                                <w:spacing w:before="1" w:after="0"/>
                                <w:ind w:left="885" w:hanging="0"/>
                                <w:rPr>
                                  <w:rFonts w:ascii="Courier New" w:hAnsi="Courier New"/>
                                  <w:sz w:val="18"/>
                                </w:rPr>
                              </w:pPr>
                              <w:r>
                                <w:rPr>
                                  <w:rFonts w:ascii="Courier New" w:hAnsi="Courier New"/>
                                  <w:sz w:val="18"/>
                                </w:rPr>
                                <w:t>lateinit</w:t>
                              </w:r>
                              <w:r>
                                <w:rPr>
                                  <w:rFonts w:ascii="Courier New" w:hAnsi="Courier New"/>
                                  <w:spacing w:val="-9"/>
                                  <w:sz w:val="18"/>
                                </w:rPr>
                                <w:t xml:space="preserve"> </w:t>
                              </w:r>
                              <w:r>
                                <w:rPr>
                                  <w:rFonts w:ascii="Courier New" w:hAnsi="Courier New"/>
                                  <w:sz w:val="18"/>
                                </w:rPr>
                                <w:t>var</w:t>
                              </w:r>
                              <w:r>
                                <w:rPr>
                                  <w:rFonts w:ascii="Courier New" w:hAnsi="Courier New"/>
                                  <w:spacing w:val="-9"/>
                                  <w:sz w:val="18"/>
                                </w:rPr>
                                <w:t xml:space="preserve"> </w:t>
                              </w:r>
                              <w:r>
                                <w:rPr>
                                  <w:rFonts w:ascii="Courier New" w:hAnsi="Courier New"/>
                                  <w:sz w:val="18"/>
                                </w:rPr>
                                <w:t>postRepository:</w:t>
                              </w:r>
                              <w:r>
                                <w:rPr>
                                  <w:rFonts w:ascii="Courier New" w:hAnsi="Courier New"/>
                                  <w:spacing w:val="-8"/>
                                  <w:sz w:val="18"/>
                                </w:rPr>
                                <w:t xml:space="preserve"> </w:t>
                              </w:r>
                              <w:r>
                                <w:rPr>
                                  <w:rFonts w:ascii="Courier New" w:hAnsi="Courier New"/>
                                  <w:spacing w:val="-2"/>
                                  <w:sz w:val="18"/>
                                </w:rPr>
                                <w:t>PostRepository</w:t>
                              </w:r>
                            </w:p>
                            <w:p>
                              <w:pPr>
                                <w:pStyle w:val="Normal"/>
                                <w:rPr>
                                  <w:rFonts w:ascii="Courier New" w:hAnsi="Courier New"/>
                                  <w:sz w:val="20"/>
                                </w:rPr>
                              </w:pPr>
                              <w:r>
                                <w:rPr>
                                  <w:rFonts w:ascii="Courier New" w:hAnsi="Courier New"/>
                                  <w:sz w:val="20"/>
                                </w:rPr>
                              </w:r>
                            </w:p>
                            <w:p>
                              <w:pPr>
                                <w:pStyle w:val="Normal"/>
                                <w:spacing w:before="129" w:after="0"/>
                                <w:ind w:left="885" w:hanging="0"/>
                                <w:rPr>
                                  <w:rFonts w:ascii="Courier New" w:hAnsi="Courier New"/>
                                  <w:sz w:val="18"/>
                                </w:rPr>
                              </w:pPr>
                              <w:r>
                                <w:rPr>
                                  <w:rFonts w:ascii="Courier New" w:hAnsi="Courier New"/>
                                  <w:spacing w:val="-2"/>
                                  <w:sz w:val="18"/>
                                </w:rPr>
                                <w:t>@Test</w:t>
                              </w:r>
                            </w:p>
                            <w:p>
                              <w:pPr>
                                <w:pStyle w:val="Normal"/>
                                <w:spacing w:before="77" w:after="0"/>
                                <w:ind w:left="885" w:hanging="0"/>
                                <w:rPr>
                                  <w:rFonts w:ascii="Courier New" w:hAnsi="Courier New"/>
                                  <w:sz w:val="18"/>
                                </w:rPr>
                              </w:pPr>
                              <w:r>
                                <w:rPr>
                                  <w:rFonts w:ascii="Courier New" w:hAnsi="Courier New"/>
                                  <w:sz w:val="18"/>
                                </w:rPr>
                                <w:t>fun</w:t>
                              </w:r>
                              <w:r>
                                <w:rPr>
                                  <w:rFonts w:ascii="Courier New" w:hAnsi="Courier New"/>
                                  <w:spacing w:val="-7"/>
                                  <w:sz w:val="18"/>
                                </w:rPr>
                                <w:t xml:space="preserve"> </w:t>
                              </w:r>
                              <w:r>
                                <w:rPr>
                                  <w:rFonts w:ascii="Courier New" w:hAnsi="Courier New"/>
                                  <w:sz w:val="18"/>
                                </w:rPr>
                                <w:t>getPosts()</w:t>
                              </w:r>
                              <w:r>
                                <w:rPr>
                                  <w:rFonts w:ascii="Courier New" w:hAnsi="Courier New"/>
                                  <w:spacing w:val="-6"/>
                                  <w:sz w:val="18"/>
                                </w:rPr>
                                <w:t xml:space="preserve"> </w:t>
                              </w:r>
                              <w:r>
                                <w:rPr>
                                  <w:rFonts w:ascii="Courier New" w:hAnsi="Courier New"/>
                                  <w:spacing w:val="-10"/>
                                  <w:sz w:val="18"/>
                                </w:rPr>
                                <w:t>{</w:t>
                              </w:r>
                            </w:p>
                            <w:p>
                              <w:pPr>
                                <w:pStyle w:val="Normal"/>
                                <w:spacing w:lineRule="auto" w:line="324" w:before="76" w:after="0"/>
                                <w:ind w:left="1317" w:hanging="0"/>
                                <w:rPr>
                                  <w:rFonts w:ascii="Courier New" w:hAnsi="Courier New"/>
                                  <w:sz w:val="18"/>
                                </w:rPr>
                              </w:pPr>
                              <w:r>
                                <w:rPr>
                                  <w:rFonts w:ascii="Courier New" w:hAnsi="Courier New"/>
                                  <w:sz w:val="18"/>
                                </w:rPr>
                                <w:t>val</w:t>
                              </w:r>
                              <w:r>
                                <w:rPr>
                                  <w:rFonts w:ascii="Courier New" w:hAnsi="Courier New"/>
                                  <w:spacing w:val="-13"/>
                                  <w:sz w:val="18"/>
                                </w:rPr>
                                <w:t xml:space="preserve"> </w:t>
                              </w:r>
                              <w:r>
                                <w:rPr>
                                  <w:rFonts w:ascii="Courier New" w:hAnsi="Courier New"/>
                                  <w:sz w:val="18"/>
                                </w:rPr>
                                <w:t>expected</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 xml:space="preserve">Mockito.mock(LiveData::class.java) </w:t>
                              </w:r>
                              <w:r>
                                <w:rPr>
                                  <w:rFonts w:ascii="Courier New" w:hAnsi="Courier New"/>
                                  <w:spacing w:val="-2"/>
                                  <w:sz w:val="18"/>
                                </w:rPr>
                                <w:t>Mockito.'when'(postRepository.getPosts())</w:t>
                              </w:r>
                            </w:p>
                            <w:p>
                              <w:pPr>
                                <w:pStyle w:val="Normal"/>
                                <w:spacing w:lineRule="auto" w:line="660" w:before="1" w:after="0"/>
                                <w:ind w:left="1317" w:right="1274" w:firstLine="432"/>
                                <w:rPr>
                                  <w:rFonts w:ascii="Courier New" w:hAnsi="Courier New"/>
                                  <w:sz w:val="18"/>
                                </w:rPr>
                              </w:pPr>
                              <w:r>
                                <w:rPr>
                                  <w:rFonts w:ascii="Courier New" w:hAnsi="Courier New"/>
                                  <w:sz w:val="18"/>
                                </w:rPr>
                                <w:t>.thenReturn(expected</w:t>
                              </w:r>
                              <w:r>
                                <w:rPr>
                                  <w:rFonts w:ascii="Courier New" w:hAnsi="Courier New"/>
                                  <w:spacing w:val="-21"/>
                                  <w:sz w:val="18"/>
                                </w:rPr>
                                <w:t xml:space="preserve"> </w:t>
                              </w:r>
                              <w:r>
                                <w:rPr>
                                  <w:rFonts w:ascii="Courier New" w:hAnsi="Courier New"/>
                                  <w:sz w:val="18"/>
                                </w:rPr>
                                <w:t>as</w:t>
                              </w:r>
                              <w:r>
                                <w:rPr>
                                  <w:rFonts w:ascii="Courier New" w:hAnsi="Courier New"/>
                                  <w:spacing w:val="-19"/>
                                  <w:sz w:val="18"/>
                                </w:rPr>
                                <w:t xml:space="preserve"> </w:t>
                              </w:r>
                              <w:r>
                                <w:rPr>
                                  <w:rFonts w:ascii="Courier New" w:hAnsi="Courier New"/>
                                  <w:sz w:val="18"/>
                                </w:rPr>
                                <w:t>LiveData&lt;List&lt;Post&gt;&gt;?) val result = postViewModel.getPosts()</w:t>
                              </w:r>
                            </w:p>
                            <w:p>
                              <w:pPr>
                                <w:pStyle w:val="Normal"/>
                                <w:spacing w:lineRule="exact" w:line="202"/>
                                <w:ind w:left="1317" w:hanging="0"/>
                                <w:rPr>
                                  <w:rFonts w:ascii="Courier New" w:hAnsi="Courier New"/>
                                  <w:sz w:val="18"/>
                                </w:rPr>
                              </w:pPr>
                              <w:r>
                                <w:rPr>
                                  <w:rFonts w:ascii="Courier New" w:hAnsi="Courier New"/>
                                  <w:sz w:val="18"/>
                                </w:rPr>
                                <w:t>assertEquals(expected,</w:t>
                              </w:r>
                              <w:r>
                                <w:rPr>
                                  <w:rFonts w:ascii="Courier New" w:hAnsi="Courier New"/>
                                  <w:spacing w:val="-22"/>
                                  <w:sz w:val="18"/>
                                </w:rPr>
                                <w:t xml:space="preserve"> </w:t>
                              </w:r>
                              <w:r>
                                <w:rPr>
                                  <w:rFonts w:ascii="Courier New" w:hAnsi="Courier New"/>
                                  <w:spacing w:val="-2"/>
                                  <w:sz w:val="18"/>
                                </w:rPr>
                                <w:t>result)</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1094" style="position:absolute;margin-left:52.2pt;margin-top:7.55pt;width:399.6pt;height:269.25pt" coordorigin="1044,151" coordsize="7992,5385">
                <v:rect id="shape_0" path="m0,0l-2147483645,0l-2147483645,-2147483646l0,-2147483646xe" fillcolor="#f6f6f6" stroked="f" o:allowincell="f" style="position:absolute;left:1044;top:161;width:7991;height:536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71;width:7991;height:5344;mso-wrap-style:square;v-text-anchor:top;mso-position-horizontal-relative:page">
                  <v:fill o:detectmouseclick="t" on="false"/>
                  <v:stroke color="#3465a4" joinstyle="round" endcap="flat"/>
                  <v:textbox>
                    <w:txbxContent>
                      <w:p>
                        <w:pPr>
                          <w:pStyle w:val="Normal"/>
                          <w:spacing w:lineRule="auto" w:line="324" w:before="40" w:after="0"/>
                          <w:ind w:left="453" w:right="3699" w:hanging="0"/>
                          <w:rPr>
                            <w:rFonts w:ascii="Courier New" w:hAnsi="Courier New"/>
                            <w:sz w:val="18"/>
                          </w:rPr>
                        </w:pPr>
                        <w:r>
                          <w:rPr>
                            <w:rFonts w:ascii="Courier New" w:hAnsi="Courier New"/>
                            <w:spacing w:val="-2"/>
                            <w:sz w:val="18"/>
                          </w:rPr>
                          <w:t xml:space="preserve">@RunWith(MockitoJUnitRunner::class) </w:t>
                        </w:r>
                        <w:r>
                          <w:rPr>
                            <w:rFonts w:ascii="Courier New" w:hAnsi="Courier New"/>
                            <w:sz w:val="18"/>
                          </w:rPr>
                          <w:t>class PostViewModelTest {</w:t>
                        </w:r>
                      </w:p>
                      <w:p>
                        <w:pPr>
                          <w:pStyle w:val="Normal"/>
                          <w:spacing w:before="9" w:after="0"/>
                          <w:rPr>
                            <w:rFonts w:ascii="Courier New" w:hAnsi="Courier New"/>
                            <w:sz w:val="24"/>
                          </w:rPr>
                        </w:pPr>
                        <w:r>
                          <w:rPr>
                            <w:rFonts w:ascii="Courier New" w:hAnsi="Courier New"/>
                            <w:sz w:val="24"/>
                          </w:rPr>
                        </w:r>
                      </w:p>
                      <w:p>
                        <w:pPr>
                          <w:pStyle w:val="Normal"/>
                          <w:spacing w:before="1" w:after="0"/>
                          <w:ind w:left="885" w:hanging="0"/>
                          <w:rPr>
                            <w:rFonts w:ascii="Courier New" w:hAnsi="Courier New"/>
                            <w:sz w:val="18"/>
                          </w:rPr>
                        </w:pPr>
                        <w:r>
                          <w:rPr>
                            <w:rFonts w:ascii="Courier New" w:hAnsi="Courier New"/>
                            <w:spacing w:val="-2"/>
                            <w:sz w:val="18"/>
                          </w:rPr>
                          <w:t>@InjectMocks</w:t>
                        </w:r>
                      </w:p>
                      <w:p>
                        <w:pPr>
                          <w:pStyle w:val="Normal"/>
                          <w:spacing w:lineRule="auto" w:line="324" w:before="76" w:after="0"/>
                          <w:ind w:left="885" w:right="2296" w:hanging="0"/>
                          <w:rPr>
                            <w:rFonts w:ascii="Courier New" w:hAnsi="Courier New"/>
                            <w:sz w:val="18"/>
                          </w:rPr>
                        </w:pPr>
                        <w:r>
                          <w:rPr>
                            <w:rFonts w:ascii="Courier New" w:hAnsi="Courier New"/>
                            <w:sz w:val="18"/>
                          </w:rPr>
                          <w:t>lateinit</w:t>
                        </w:r>
                        <w:r>
                          <w:rPr>
                            <w:rFonts w:ascii="Courier New" w:hAnsi="Courier New"/>
                            <w:spacing w:val="-13"/>
                            <w:sz w:val="18"/>
                          </w:rPr>
                          <w:t xml:space="preserve"> </w:t>
                        </w:r>
                        <w:r>
                          <w:rPr>
                            <w:rFonts w:ascii="Courier New" w:hAnsi="Courier New"/>
                            <w:sz w:val="18"/>
                          </w:rPr>
                          <w:t>var</w:t>
                        </w:r>
                        <w:r>
                          <w:rPr>
                            <w:rFonts w:ascii="Courier New" w:hAnsi="Courier New"/>
                            <w:spacing w:val="-13"/>
                            <w:sz w:val="18"/>
                          </w:rPr>
                          <w:t xml:space="preserve"> </w:t>
                        </w:r>
                        <w:r>
                          <w:rPr>
                            <w:rFonts w:ascii="Courier New" w:hAnsi="Courier New"/>
                            <w:sz w:val="18"/>
                          </w:rPr>
                          <w:t>postViewModel:</w:t>
                        </w:r>
                        <w:r>
                          <w:rPr>
                            <w:rFonts w:ascii="Courier New" w:hAnsi="Courier New"/>
                            <w:spacing w:val="-13"/>
                            <w:sz w:val="18"/>
                          </w:rPr>
                          <w:t xml:space="preserve"> </w:t>
                        </w:r>
                        <w:r>
                          <w:rPr>
                            <w:rFonts w:ascii="Courier New" w:hAnsi="Courier New"/>
                            <w:sz w:val="18"/>
                          </w:rPr>
                          <w:t xml:space="preserve">PostViewModel </w:t>
                        </w:r>
                        <w:r>
                          <w:rPr>
                            <w:rFonts w:ascii="Courier New" w:hAnsi="Courier New"/>
                            <w:spacing w:val="-2"/>
                            <w:sz w:val="18"/>
                          </w:rPr>
                          <w:t>@Mock</w:t>
                        </w:r>
                      </w:p>
                      <w:p>
                        <w:pPr>
                          <w:pStyle w:val="Normal"/>
                          <w:spacing w:before="1" w:after="0"/>
                          <w:ind w:left="885" w:hanging="0"/>
                          <w:rPr>
                            <w:rFonts w:ascii="Courier New" w:hAnsi="Courier New"/>
                            <w:sz w:val="18"/>
                          </w:rPr>
                        </w:pPr>
                        <w:r>
                          <w:rPr>
                            <w:rFonts w:ascii="Courier New" w:hAnsi="Courier New"/>
                            <w:sz w:val="18"/>
                          </w:rPr>
                          <w:t>lateinit</w:t>
                        </w:r>
                        <w:r>
                          <w:rPr>
                            <w:rFonts w:ascii="Courier New" w:hAnsi="Courier New"/>
                            <w:spacing w:val="-9"/>
                            <w:sz w:val="18"/>
                          </w:rPr>
                          <w:t xml:space="preserve"> </w:t>
                        </w:r>
                        <w:r>
                          <w:rPr>
                            <w:rFonts w:ascii="Courier New" w:hAnsi="Courier New"/>
                            <w:sz w:val="18"/>
                          </w:rPr>
                          <w:t>var</w:t>
                        </w:r>
                        <w:r>
                          <w:rPr>
                            <w:rFonts w:ascii="Courier New" w:hAnsi="Courier New"/>
                            <w:spacing w:val="-9"/>
                            <w:sz w:val="18"/>
                          </w:rPr>
                          <w:t xml:space="preserve"> </w:t>
                        </w:r>
                        <w:r>
                          <w:rPr>
                            <w:rFonts w:ascii="Courier New" w:hAnsi="Courier New"/>
                            <w:sz w:val="18"/>
                          </w:rPr>
                          <w:t>postRepository:</w:t>
                        </w:r>
                        <w:r>
                          <w:rPr>
                            <w:rFonts w:ascii="Courier New" w:hAnsi="Courier New"/>
                            <w:spacing w:val="-8"/>
                            <w:sz w:val="18"/>
                          </w:rPr>
                          <w:t xml:space="preserve"> </w:t>
                        </w:r>
                        <w:r>
                          <w:rPr>
                            <w:rFonts w:ascii="Courier New" w:hAnsi="Courier New"/>
                            <w:spacing w:val="-2"/>
                            <w:sz w:val="18"/>
                          </w:rPr>
                          <w:t>PostRepository</w:t>
                        </w:r>
                      </w:p>
                      <w:p>
                        <w:pPr>
                          <w:pStyle w:val="Normal"/>
                          <w:rPr>
                            <w:rFonts w:ascii="Courier New" w:hAnsi="Courier New"/>
                            <w:sz w:val="20"/>
                          </w:rPr>
                        </w:pPr>
                        <w:r>
                          <w:rPr>
                            <w:rFonts w:ascii="Courier New" w:hAnsi="Courier New"/>
                            <w:sz w:val="20"/>
                          </w:rPr>
                        </w:r>
                      </w:p>
                      <w:p>
                        <w:pPr>
                          <w:pStyle w:val="Normal"/>
                          <w:spacing w:before="129" w:after="0"/>
                          <w:ind w:left="885" w:hanging="0"/>
                          <w:rPr>
                            <w:rFonts w:ascii="Courier New" w:hAnsi="Courier New"/>
                            <w:sz w:val="18"/>
                          </w:rPr>
                        </w:pPr>
                        <w:r>
                          <w:rPr>
                            <w:rFonts w:ascii="Courier New" w:hAnsi="Courier New"/>
                            <w:spacing w:val="-2"/>
                            <w:sz w:val="18"/>
                          </w:rPr>
                          <w:t>@Test</w:t>
                        </w:r>
                      </w:p>
                      <w:p>
                        <w:pPr>
                          <w:pStyle w:val="Normal"/>
                          <w:spacing w:before="77" w:after="0"/>
                          <w:ind w:left="885" w:hanging="0"/>
                          <w:rPr>
                            <w:rFonts w:ascii="Courier New" w:hAnsi="Courier New"/>
                            <w:sz w:val="18"/>
                          </w:rPr>
                        </w:pPr>
                        <w:r>
                          <w:rPr>
                            <w:rFonts w:ascii="Courier New" w:hAnsi="Courier New"/>
                            <w:sz w:val="18"/>
                          </w:rPr>
                          <w:t>fun</w:t>
                        </w:r>
                        <w:r>
                          <w:rPr>
                            <w:rFonts w:ascii="Courier New" w:hAnsi="Courier New"/>
                            <w:spacing w:val="-7"/>
                            <w:sz w:val="18"/>
                          </w:rPr>
                          <w:t xml:space="preserve"> </w:t>
                        </w:r>
                        <w:r>
                          <w:rPr>
                            <w:rFonts w:ascii="Courier New" w:hAnsi="Courier New"/>
                            <w:sz w:val="18"/>
                          </w:rPr>
                          <w:t>getPosts()</w:t>
                        </w:r>
                        <w:r>
                          <w:rPr>
                            <w:rFonts w:ascii="Courier New" w:hAnsi="Courier New"/>
                            <w:spacing w:val="-6"/>
                            <w:sz w:val="18"/>
                          </w:rPr>
                          <w:t xml:space="preserve"> </w:t>
                        </w:r>
                        <w:r>
                          <w:rPr>
                            <w:rFonts w:ascii="Courier New" w:hAnsi="Courier New"/>
                            <w:spacing w:val="-10"/>
                            <w:sz w:val="18"/>
                          </w:rPr>
                          <w:t>{</w:t>
                        </w:r>
                      </w:p>
                      <w:p>
                        <w:pPr>
                          <w:pStyle w:val="Normal"/>
                          <w:spacing w:lineRule="auto" w:line="324" w:before="76" w:after="0"/>
                          <w:ind w:left="1317" w:hanging="0"/>
                          <w:rPr>
                            <w:rFonts w:ascii="Courier New" w:hAnsi="Courier New"/>
                            <w:sz w:val="18"/>
                          </w:rPr>
                        </w:pPr>
                        <w:r>
                          <w:rPr>
                            <w:rFonts w:ascii="Courier New" w:hAnsi="Courier New"/>
                            <w:sz w:val="18"/>
                          </w:rPr>
                          <w:t>val</w:t>
                        </w:r>
                        <w:r>
                          <w:rPr>
                            <w:rFonts w:ascii="Courier New" w:hAnsi="Courier New"/>
                            <w:spacing w:val="-13"/>
                            <w:sz w:val="18"/>
                          </w:rPr>
                          <w:t xml:space="preserve"> </w:t>
                        </w:r>
                        <w:r>
                          <w:rPr>
                            <w:rFonts w:ascii="Courier New" w:hAnsi="Courier New"/>
                            <w:sz w:val="18"/>
                          </w:rPr>
                          <w:t>expected</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 xml:space="preserve">Mockito.mock(LiveData::class.java) </w:t>
                        </w:r>
                        <w:r>
                          <w:rPr>
                            <w:rFonts w:ascii="Courier New" w:hAnsi="Courier New"/>
                            <w:spacing w:val="-2"/>
                            <w:sz w:val="18"/>
                          </w:rPr>
                          <w:t>Mockito.'when'(postRepository.getPosts())</w:t>
                        </w:r>
                      </w:p>
                      <w:p>
                        <w:pPr>
                          <w:pStyle w:val="Normal"/>
                          <w:spacing w:lineRule="auto" w:line="660" w:before="1" w:after="0"/>
                          <w:ind w:left="1317" w:right="1274" w:firstLine="432"/>
                          <w:rPr>
                            <w:rFonts w:ascii="Courier New" w:hAnsi="Courier New"/>
                            <w:sz w:val="18"/>
                          </w:rPr>
                        </w:pPr>
                        <w:r>
                          <w:rPr>
                            <w:rFonts w:ascii="Courier New" w:hAnsi="Courier New"/>
                            <w:sz w:val="18"/>
                          </w:rPr>
                          <w:t>.thenReturn(expected</w:t>
                        </w:r>
                        <w:r>
                          <w:rPr>
                            <w:rFonts w:ascii="Courier New" w:hAnsi="Courier New"/>
                            <w:spacing w:val="-21"/>
                            <w:sz w:val="18"/>
                          </w:rPr>
                          <w:t xml:space="preserve"> </w:t>
                        </w:r>
                        <w:r>
                          <w:rPr>
                            <w:rFonts w:ascii="Courier New" w:hAnsi="Courier New"/>
                            <w:sz w:val="18"/>
                          </w:rPr>
                          <w:t>as</w:t>
                        </w:r>
                        <w:r>
                          <w:rPr>
                            <w:rFonts w:ascii="Courier New" w:hAnsi="Courier New"/>
                            <w:spacing w:val="-19"/>
                            <w:sz w:val="18"/>
                          </w:rPr>
                          <w:t xml:space="preserve"> </w:t>
                        </w:r>
                        <w:r>
                          <w:rPr>
                            <w:rFonts w:ascii="Courier New" w:hAnsi="Courier New"/>
                            <w:sz w:val="18"/>
                          </w:rPr>
                          <w:t>LiveData&lt;List&lt;Post&gt;&gt;?) val result = postViewModel.getPosts()</w:t>
                        </w:r>
                      </w:p>
                      <w:p>
                        <w:pPr>
                          <w:pStyle w:val="Normal"/>
                          <w:spacing w:lineRule="exact" w:line="202"/>
                          <w:ind w:left="1317" w:hanging="0"/>
                          <w:rPr>
                            <w:rFonts w:ascii="Courier New" w:hAnsi="Courier New"/>
                            <w:sz w:val="18"/>
                          </w:rPr>
                        </w:pPr>
                        <w:r>
                          <w:rPr>
                            <w:rFonts w:ascii="Courier New" w:hAnsi="Courier New"/>
                            <w:sz w:val="18"/>
                          </w:rPr>
                          <w:t>assertEquals(expected,</w:t>
                        </w:r>
                        <w:r>
                          <w:rPr>
                            <w:rFonts w:ascii="Courier New" w:hAnsi="Courier New"/>
                            <w:spacing w:val="-22"/>
                            <w:sz w:val="18"/>
                          </w:rPr>
                          <w:t xml:space="preserve"> </w:t>
                        </w:r>
                        <w:r>
                          <w:rPr>
                            <w:rFonts w:ascii="Courier New" w:hAnsi="Courier New"/>
                            <w:spacing w:val="-2"/>
                            <w:sz w:val="18"/>
                          </w:rPr>
                          <w:t>result)</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ListParagraph"/>
        <w:numPr>
          <w:ilvl w:val="0"/>
          <w:numId w:val="4"/>
        </w:numPr>
        <w:tabs>
          <w:tab w:val="clear" w:pos="720"/>
          <w:tab w:val="left" w:pos="554" w:leader="none"/>
        </w:tabs>
        <w:ind w:left="554" w:right="1089" w:hanging="360"/>
        <w:jc w:val="left"/>
        <w:rPr>
          <w:sz w:val="20"/>
        </w:rPr>
      </w:pPr>
      <w:r>
        <w:rPr>
          <w:sz w:val="20"/>
        </w:rPr>
        <w:t>Now,</w:t>
      </w:r>
      <w:r>
        <w:rPr>
          <w:spacing w:val="-7"/>
          <w:sz w:val="20"/>
        </w:rPr>
        <w:t xml:space="preserve"> </w:t>
      </w:r>
      <w:r>
        <w:rPr>
          <w:sz w:val="20"/>
        </w:rPr>
        <w:t>let's</w:t>
      </w:r>
      <w:r>
        <w:rPr>
          <w:spacing w:val="-4"/>
          <w:sz w:val="20"/>
        </w:rPr>
        <w:t xml:space="preserve"> </w:t>
      </w:r>
      <w:r>
        <w:rPr>
          <w:sz w:val="20"/>
        </w:rPr>
        <w:t>create</w:t>
      </w:r>
      <w:r>
        <w:rPr>
          <w:spacing w:val="-4"/>
          <w:sz w:val="20"/>
        </w:rPr>
        <w:t xml:space="preserve"> </w:t>
      </w:r>
      <w:r>
        <w:rPr>
          <w:sz w:val="20"/>
        </w:rPr>
        <w:t>the</w:t>
      </w:r>
      <w:r>
        <w:rPr>
          <w:spacing w:val="-5"/>
          <w:sz w:val="20"/>
        </w:rPr>
        <w:t xml:space="preserve"> </w:t>
      </w:r>
      <w:r>
        <w:rPr>
          <w:rFonts w:ascii="Courier New" w:hAnsi="Courier New"/>
          <w:b/>
        </w:rPr>
        <w:t>view_post_row.xml</w:t>
      </w:r>
      <w:r>
        <w:rPr>
          <w:rFonts w:ascii="Courier New" w:hAnsi="Courier New"/>
          <w:b/>
          <w:spacing w:val="-80"/>
        </w:rPr>
        <w:t xml:space="preserve"> </w:t>
      </w:r>
      <w:r>
        <w:rPr>
          <w:sz w:val="20"/>
        </w:rPr>
        <w:t>file</w:t>
      </w:r>
      <w:r>
        <w:rPr>
          <w:spacing w:val="-4"/>
          <w:sz w:val="20"/>
        </w:rPr>
        <w:t xml:space="preserve"> </w:t>
      </w:r>
      <w:r>
        <w:rPr>
          <w:sz w:val="20"/>
        </w:rPr>
        <w:t>in</w:t>
      </w:r>
      <w:r>
        <w:rPr>
          <w:spacing w:val="-4"/>
          <w:sz w:val="20"/>
        </w:rPr>
        <w:t xml:space="preserve"> </w:t>
      </w:r>
      <w:r>
        <w:rPr>
          <w:sz w:val="20"/>
        </w:rPr>
        <w:t>which</w:t>
      </w:r>
      <w:r>
        <w:rPr>
          <w:spacing w:val="-4"/>
          <w:sz w:val="20"/>
        </w:rPr>
        <w:t xml:space="preserve"> </w:t>
      </w:r>
      <w:r>
        <w:rPr>
          <w:sz w:val="20"/>
        </w:rPr>
        <w:t>we</w:t>
      </w:r>
      <w:r>
        <w:rPr>
          <w:spacing w:val="-4"/>
          <w:sz w:val="20"/>
        </w:rPr>
        <w:t xml:space="preserve"> </w:t>
      </w:r>
      <w:r>
        <w:rPr>
          <w:sz w:val="20"/>
        </w:rPr>
        <w:t>define</w:t>
      </w:r>
      <w:r>
        <w:rPr>
          <w:spacing w:val="-4"/>
          <w:sz w:val="20"/>
        </w:rPr>
        <w:t xml:space="preserve"> </w:t>
      </w:r>
      <w:r>
        <w:rPr>
          <w:sz w:val="20"/>
        </w:rPr>
        <w:t>the</w:t>
      </w:r>
      <w:r>
        <w:rPr>
          <w:spacing w:val="-4"/>
          <w:sz w:val="20"/>
        </w:rPr>
        <w:t xml:space="preserve"> </w:t>
      </w:r>
      <w:r>
        <w:rPr>
          <w:sz w:val="20"/>
        </w:rPr>
        <w:t>layout for every row:</w:t>
      </w:r>
    </w:p>
    <w:p>
      <w:pPr>
        <w:sectPr>
          <w:headerReference w:type="even" r:id="rId406"/>
          <w:headerReference w:type="default" r:id="rId407"/>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5" w:after="0"/>
        <w:rPr>
          <w:sz w:val="9"/>
        </w:rPr>
      </w:pPr>
      <w:r>
        <w:rPr>
          <w:sz w:val="9"/>
        </w:rPr>
        <mc:AlternateContent>
          <mc:Choice Requires="wpg">
            <w:drawing>
              <wp:anchor behindDoc="0" distT="635" distB="0" distL="0" distR="4445" simplePos="0" locked="0" layoutInCell="0" allowOverlap="1" relativeHeight="1887" wp14:anchorId="4BFC5A5B">
                <wp:simplePos x="0" y="0"/>
                <wp:positionH relativeFrom="page">
                  <wp:posOffset>662940</wp:posOffset>
                </wp:positionH>
                <wp:positionV relativeFrom="paragraph">
                  <wp:posOffset>95885</wp:posOffset>
                </wp:positionV>
                <wp:extent cx="5074920" cy="1730375"/>
                <wp:effectExtent l="0" t="635" r="635" b="0"/>
                <wp:wrapTopAndBottom/>
                <wp:docPr id="1386" name="docshapegroup1098"/>
                <a:graphic xmlns:a="http://schemas.openxmlformats.org/drawingml/2006/main">
                  <a:graphicData uri="http://schemas.microsoft.com/office/word/2010/wordprocessingGroup">
                    <wpg:wgp>
                      <wpg:cNvGrpSpPr/>
                      <wpg:grpSpPr>
                        <a:xfrm>
                          <a:off x="0" y="0"/>
                          <a:ext cx="5074920" cy="1730520"/>
                          <a:chOff x="0" y="0"/>
                          <a:chExt cx="5074920" cy="1730520"/>
                        </a:xfrm>
                      </wpg:grpSpPr>
                      <wps:wsp>
                        <wps:cNvSpPr/>
                        <wps:spPr>
                          <a:xfrm>
                            <a:off x="0" y="6480"/>
                            <a:ext cx="5074920" cy="1717560"/>
                          </a:xfrm>
                          <a:prstGeom prst="rect">
                            <a:avLst/>
                          </a:prstGeom>
                          <a:solidFill>
                            <a:srgbClr val="f6f6f6"/>
                          </a:solidFill>
                          <a:ln w="0">
                            <a:noFill/>
                          </a:ln>
                        </wps:spPr>
                        <wps:style>
                          <a:lnRef idx="0"/>
                          <a:fillRef idx="0"/>
                          <a:effectRef idx="0"/>
                          <a:fontRef idx="minor"/>
                        </wps:style>
                        <wps:bodyPr/>
                      </wps:wsp>
                      <wps:wsp>
                        <wps:cNvSpPr/>
                        <wps:spPr>
                          <a:xfrm>
                            <a:off x="0" y="0"/>
                            <a:ext cx="5074920" cy="1730520"/>
                          </a:xfrm>
                          <a:custGeom>
                            <a:avLst/>
                            <a:gdLst>
                              <a:gd name="textAreaLeft" fmla="*/ 0 w 2877120"/>
                              <a:gd name="textAreaRight" fmla="*/ 2879280 w 2877120"/>
                              <a:gd name="textAreaTop" fmla="*/ 0 h 981000"/>
                              <a:gd name="textAreaBottom" fmla="*/ 983160 h 981000"/>
                            </a:gdLst>
                            <a:ahLst/>
                            <a:rect l="textAreaLeft" t="textAreaTop" r="textAreaRight" b="textAreaBottom"/>
                            <a:pathLst>
                              <a:path w="7992" h="2725">
                                <a:moveTo>
                                  <a:pt x="7992" y="2704"/>
                                </a:moveTo>
                                <a:lnTo>
                                  <a:pt x="0" y="2704"/>
                                </a:lnTo>
                                <a:lnTo>
                                  <a:pt x="0" y="2724"/>
                                </a:lnTo>
                                <a:lnTo>
                                  <a:pt x="7992" y="2724"/>
                                </a:lnTo>
                                <a:lnTo>
                                  <a:pt x="7992" y="270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70496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&lt;?xml</w:t>
                              </w:r>
                              <w:r>
                                <w:rPr>
                                  <w:rFonts w:ascii="Courier New" w:hAnsi="Courier New"/>
                                  <w:spacing w:val="-16"/>
                                  <w:sz w:val="18"/>
                                </w:rPr>
                                <w:t xml:space="preserve"> </w:t>
                              </w:r>
                              <w:r>
                                <w:rPr>
                                  <w:rFonts w:ascii="Courier New" w:hAnsi="Courier New"/>
                                  <w:sz w:val="18"/>
                                </w:rPr>
                                <w:t>version="1.0"</w:t>
                              </w:r>
                              <w:r>
                                <w:rPr>
                                  <w:rFonts w:ascii="Courier New" w:hAnsi="Courier New"/>
                                  <w:spacing w:val="-16"/>
                                  <w:sz w:val="18"/>
                                </w:rPr>
                                <w:t xml:space="preserve"> </w:t>
                              </w:r>
                              <w:r>
                                <w:rPr>
                                  <w:rFonts w:ascii="Courier New" w:hAnsi="Courier New"/>
                                  <w:sz w:val="18"/>
                                </w:rPr>
                                <w:t>encoding="utf-</w:t>
                              </w:r>
                              <w:r>
                                <w:rPr>
                                  <w:rFonts w:ascii="Courier New" w:hAnsi="Courier New"/>
                                  <w:spacing w:val="-4"/>
                                  <w:sz w:val="18"/>
                                </w:rPr>
                                <w:t>8"?&gt;</w:t>
                              </w:r>
                            </w:p>
                            <w:p>
                              <w:pPr>
                                <w:pStyle w:val="Normal"/>
                                <w:spacing w:lineRule="auto" w:line="235" w:before="79" w:after="0"/>
                                <w:ind w:left="669" w:hanging="216"/>
                                <w:rPr>
                                  <w:rFonts w:ascii="Courier New" w:hAnsi="Courier New"/>
                                  <w:sz w:val="18"/>
                                </w:rPr>
                              </w:pPr>
                              <w:r>
                                <w:rPr>
                                  <w:rFonts w:ascii="Courier New" w:hAnsi="Courier New"/>
                                  <w:spacing w:val="-2"/>
                                  <w:sz w:val="18"/>
                                </w:rPr>
                                <w:t xml:space="preserve">&lt;androidx.constraintlayout.widget.ConstraintLayout </w:t>
                              </w:r>
                              <w:hyperlink r:id="rId402">
                                <w:r>
                                  <w:rPr>
                                    <w:rFonts w:ascii="Courier New" w:hAnsi="Courier New"/>
                                    <w:spacing w:val="-2"/>
                                    <w:sz w:val="18"/>
                                  </w:rPr>
                                  <w:t>xmlns:android="http://schemas.android.com/apk/res/android"</w:t>
                                </w:r>
                              </w:hyperlink>
                            </w:p>
                            <w:p>
                              <w:pPr>
                                <w:pStyle w:val="Normal"/>
                                <w:spacing w:lineRule="auto" w:line="324" w:before="18" w:after="0"/>
                                <w:ind w:left="885" w:right="1274" w:hanging="0"/>
                                <w:rPr>
                                  <w:rFonts w:ascii="Courier New" w:hAnsi="Courier New"/>
                                  <w:sz w:val="18"/>
                                </w:rPr>
                              </w:pPr>
                              <w:hyperlink r:id="rId403">
                                <w:r>
                                  <w:rPr>
                                    <w:rFonts w:ascii="Courier New" w:hAnsi="Courier New"/>
                                    <w:spacing w:val="-2"/>
                                    <w:sz w:val="18"/>
                                  </w:rPr>
                                  <w:t>xmlns:app="http://schemas.android.com/apk/res-auto"</w:t>
                                </w:r>
                              </w:hyperlink>
                              <w:r>
                                <w:rPr>
                                  <w:rFonts w:ascii="Courier New" w:hAnsi="Courier New"/>
                                  <w:spacing w:val="-2"/>
                                  <w:sz w:val="18"/>
                                </w:rPr>
                                <w:t xml:space="preserve"> android:layout_width="match_parent" android:layout_height="wrap_content" android:padding="10dp"&gt;</w:t>
                              </w:r>
                            </w:p>
                            <w:p>
                              <w:pPr>
                                <w:pStyle w:val="Normal"/>
                                <w:spacing w:before="10" w:after="0"/>
                                <w:rPr>
                                  <w:rFonts w:ascii="Courier New" w:hAnsi="Courier New"/>
                                  <w:sz w:val="24"/>
                                </w:rPr>
                              </w:pPr>
                              <w:r>
                                <w:rPr>
                                  <w:rFonts w:ascii="Courier New" w:hAnsi="Courier New"/>
                                  <w:sz w:val="24"/>
                                </w:rPr>
                              </w:r>
                            </w:p>
                            <w:p>
                              <w:pPr>
                                <w:pStyle w:val="Normal"/>
                                <w:ind w:left="885" w:hanging="0"/>
                                <w:rPr>
                                  <w:rFonts w:ascii="Courier New" w:hAnsi="Courier New"/>
                                  <w:sz w:val="18"/>
                                </w:rPr>
                              </w:pPr>
                              <w:r>
                                <w:rPr>
                                  <w:rFonts w:ascii="Courier New" w:hAnsi="Courier New"/>
                                  <w:spacing w:val="-2"/>
                                  <w:sz w:val="18"/>
                                </w:rPr>
                                <w:t>&lt;TextView</w:t>
                              </w:r>
                            </w:p>
                            <w:p>
                              <w:pPr>
                                <w:pStyle w:val="Normal"/>
                                <w:spacing w:before="76" w:after="0"/>
                                <w:ind w:left="1317" w:hanging="0"/>
                                <w:rPr>
                                  <w:rFonts w:ascii="Courier New" w:hAnsi="Courier New"/>
                                  <w:sz w:val="18"/>
                                </w:rPr>
                              </w:pPr>
                              <w:r>
                                <w:rPr>
                                  <w:rFonts w:ascii="Courier New" w:hAnsi="Courier New"/>
                                  <w:spacing w:val="-2"/>
                                  <w:sz w:val="18"/>
                                </w:rPr>
                                <w:t>android:id="@+id/view_post_row_title"</w:t>
                              </w:r>
                            </w:p>
                          </w:txbxContent>
                        </wps:txbx>
                        <wps:bodyPr lIns="0" rIns="0" tIns="0" bIns="0" anchor="t">
                          <a:noAutofit/>
                        </wps:bodyPr>
                      </wps:wsp>
                    </wpg:wgp>
                  </a:graphicData>
                </a:graphic>
              </wp:anchor>
            </w:drawing>
          </mc:Choice>
          <mc:Fallback>
            <w:pict>
              <v:group id="shape_0" alt="docshapegroup1098" style="position:absolute;margin-left:52.2pt;margin-top:7.55pt;width:399.6pt;height:136.25pt" coordorigin="1044,151" coordsize="7992,2725">
                <v:rect id="shape_0" path="m0,0l-2147483645,0l-2147483645,-2147483646l0,-2147483646xe" fillcolor="#f6f6f6" stroked="f" o:allowincell="f" style="position:absolute;left:1044;top:161;width:7991;height:270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71;width:7991;height:268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&lt;?xml</w:t>
                        </w:r>
                        <w:r>
                          <w:rPr>
                            <w:rFonts w:ascii="Courier New" w:hAnsi="Courier New"/>
                            <w:spacing w:val="-16"/>
                            <w:sz w:val="18"/>
                          </w:rPr>
                          <w:t xml:space="preserve"> </w:t>
                        </w:r>
                        <w:r>
                          <w:rPr>
                            <w:rFonts w:ascii="Courier New" w:hAnsi="Courier New"/>
                            <w:sz w:val="18"/>
                          </w:rPr>
                          <w:t>version="1.0"</w:t>
                        </w:r>
                        <w:r>
                          <w:rPr>
                            <w:rFonts w:ascii="Courier New" w:hAnsi="Courier New"/>
                            <w:spacing w:val="-16"/>
                            <w:sz w:val="18"/>
                          </w:rPr>
                          <w:t xml:space="preserve"> </w:t>
                        </w:r>
                        <w:r>
                          <w:rPr>
                            <w:rFonts w:ascii="Courier New" w:hAnsi="Courier New"/>
                            <w:sz w:val="18"/>
                          </w:rPr>
                          <w:t>encoding="utf-</w:t>
                        </w:r>
                        <w:r>
                          <w:rPr>
                            <w:rFonts w:ascii="Courier New" w:hAnsi="Courier New"/>
                            <w:spacing w:val="-4"/>
                            <w:sz w:val="18"/>
                          </w:rPr>
                          <w:t>8"?&gt;</w:t>
                        </w:r>
                      </w:p>
                      <w:p>
                        <w:pPr>
                          <w:pStyle w:val="Normal"/>
                          <w:spacing w:lineRule="auto" w:line="235" w:before="79" w:after="0"/>
                          <w:ind w:left="669" w:hanging="216"/>
                          <w:rPr>
                            <w:rFonts w:ascii="Courier New" w:hAnsi="Courier New"/>
                            <w:sz w:val="18"/>
                          </w:rPr>
                        </w:pPr>
                        <w:r>
                          <w:rPr>
                            <w:rFonts w:ascii="Courier New" w:hAnsi="Courier New"/>
                            <w:spacing w:val="-2"/>
                            <w:sz w:val="18"/>
                          </w:rPr>
                          <w:t xml:space="preserve">&lt;androidx.constraintlayout.widget.ConstraintLayout </w:t>
                        </w:r>
                        <w:hyperlink r:id="rId404">
                          <w:r>
                            <w:rPr>
                              <w:rFonts w:ascii="Courier New" w:hAnsi="Courier New"/>
                              <w:spacing w:val="-2"/>
                              <w:sz w:val="18"/>
                            </w:rPr>
                            <w:t>xmlns:android="http://schemas.android.com/apk/res/android"</w:t>
                          </w:r>
                        </w:hyperlink>
                      </w:p>
                      <w:p>
                        <w:pPr>
                          <w:pStyle w:val="Normal"/>
                          <w:spacing w:lineRule="auto" w:line="324" w:before="18" w:after="0"/>
                          <w:ind w:left="885" w:right="1274" w:hanging="0"/>
                          <w:rPr>
                            <w:rFonts w:ascii="Courier New" w:hAnsi="Courier New"/>
                            <w:sz w:val="18"/>
                          </w:rPr>
                        </w:pPr>
                        <w:hyperlink r:id="rId405">
                          <w:r>
                            <w:rPr>
                              <w:rFonts w:ascii="Courier New" w:hAnsi="Courier New"/>
                              <w:spacing w:val="-2"/>
                              <w:sz w:val="18"/>
                            </w:rPr>
                            <w:t>xmlns:app="http://schemas.android.com/apk/res-auto"</w:t>
                          </w:r>
                        </w:hyperlink>
                        <w:r>
                          <w:rPr>
                            <w:rFonts w:ascii="Courier New" w:hAnsi="Courier New"/>
                            <w:spacing w:val="-2"/>
                            <w:sz w:val="18"/>
                          </w:rPr>
                          <w:t xml:space="preserve"> android:layout_width="match_parent" android:layout_height="wrap_content" android:padding="10dp"&gt;</w:t>
                        </w:r>
                      </w:p>
                      <w:p>
                        <w:pPr>
                          <w:pStyle w:val="Normal"/>
                          <w:spacing w:before="10" w:after="0"/>
                          <w:rPr>
                            <w:rFonts w:ascii="Courier New" w:hAnsi="Courier New"/>
                            <w:sz w:val="24"/>
                          </w:rPr>
                        </w:pPr>
                        <w:r>
                          <w:rPr>
                            <w:rFonts w:ascii="Courier New" w:hAnsi="Courier New"/>
                            <w:sz w:val="24"/>
                          </w:rPr>
                        </w:r>
                      </w:p>
                      <w:p>
                        <w:pPr>
                          <w:pStyle w:val="Normal"/>
                          <w:ind w:left="885" w:hanging="0"/>
                          <w:rPr>
                            <w:rFonts w:ascii="Courier New" w:hAnsi="Courier New"/>
                            <w:sz w:val="18"/>
                          </w:rPr>
                        </w:pPr>
                        <w:r>
                          <w:rPr>
                            <w:rFonts w:ascii="Courier New" w:hAnsi="Courier New"/>
                            <w:spacing w:val="-2"/>
                            <w:sz w:val="18"/>
                          </w:rPr>
                          <w:t>&lt;TextView</w:t>
                        </w:r>
                      </w:p>
                      <w:p>
                        <w:pPr>
                          <w:pStyle w:val="Normal"/>
                          <w:spacing w:before="76" w:after="0"/>
                          <w:ind w:left="1317" w:hanging="0"/>
                          <w:rPr>
                            <w:rFonts w:ascii="Courier New" w:hAnsi="Courier New"/>
                            <w:sz w:val="18"/>
                          </w:rPr>
                        </w:pPr>
                        <w:r>
                          <w:rPr>
                            <w:rFonts w:ascii="Courier New" w:hAnsi="Courier New"/>
                            <w:spacing w:val="-2"/>
                            <w:sz w:val="18"/>
                          </w:rPr>
                          <w:t>android:id="@+id/view_post_row_title"</w:t>
                        </w:r>
                      </w:p>
                    </w:txbxContent>
                  </v:textbox>
                  <w10:wrap type="topAndBottom"/>
                </v:rect>
              </v:group>
            </w:pict>
          </mc:Fallback>
        </mc:AlternateContent>
      </w:r>
    </w:p>
    <w:p>
      <w:pPr>
        <w:pStyle w:val="TextBody"/>
        <w:spacing w:before="3" w:after="0"/>
        <w:rPr>
          <w:sz w:val="5"/>
        </w:rPr>
      </w:pPr>
      <w:r>
        <w:rPr>
          <w:sz w:val="5"/>
        </w:rPr>
      </w:r>
    </w:p>
    <w:p>
      <w:pPr>
        <w:pStyle w:val="TextBody"/>
        <w:ind w:left="824" w:hanging="0"/>
        <w:rPr/>
      </w:pPr>
      <w:r>
        <w:rPr/>
        <mc:AlternateContent>
          <mc:Choice Requires="wpg">
            <w:drawing>
              <wp:inline distT="0" distB="0" distL="0" distR="0" wp14:anchorId="024082E9">
                <wp:extent cx="5074920" cy="2619375"/>
                <wp:effectExtent l="0" t="0" r="5080" b="0"/>
                <wp:docPr id="1394" name="Shape840"/>
                <a:graphic xmlns:a="http://schemas.openxmlformats.org/drawingml/2006/main">
                  <a:graphicData uri="http://schemas.microsoft.com/office/word/2010/wordprocessingGroup">
                    <wpg:wgp>
                      <wpg:cNvGrpSpPr/>
                      <wpg:grpSpPr>
                        <a:xfrm>
                          <a:off x="0" y="0"/>
                          <a:ext cx="5074920" cy="2619360"/>
                          <a:chOff x="0" y="0"/>
                          <a:chExt cx="5074920" cy="2619360"/>
                        </a:xfrm>
                      </wpg:grpSpPr>
                      <wps:wsp>
                        <wps:cNvSpPr/>
                        <wps:spPr>
                          <a:xfrm>
                            <a:off x="0" y="6480"/>
                            <a:ext cx="5074920" cy="2606760"/>
                          </a:xfrm>
                          <a:prstGeom prst="rect">
                            <a:avLst/>
                          </a:prstGeom>
                          <a:solidFill>
                            <a:srgbClr val="f6f6f6"/>
                          </a:solidFill>
                          <a:ln w="0">
                            <a:noFill/>
                          </a:ln>
                        </wps:spPr>
                        <wps:style>
                          <a:lnRef idx="0"/>
                          <a:fillRef idx="0"/>
                          <a:effectRef idx="0"/>
                          <a:fontRef idx="minor"/>
                        </wps:style>
                        <wps:bodyPr/>
                      </wps:wsp>
                      <wps:wsp>
                        <wps:cNvSpPr/>
                        <wps:spPr>
                          <a:xfrm>
                            <a:off x="0" y="0"/>
                            <a:ext cx="5074920" cy="2619360"/>
                          </a:xfrm>
                          <a:custGeom>
                            <a:avLst/>
                            <a:gdLst>
                              <a:gd name="textAreaLeft" fmla="*/ 0 w 2877120"/>
                              <a:gd name="textAreaRight" fmla="*/ 2879280 w 2877120"/>
                              <a:gd name="textAreaTop" fmla="*/ 0 h 1485000"/>
                              <a:gd name="textAreaBottom" fmla="*/ 1487160 h 1485000"/>
                            </a:gdLst>
                            <a:ahLst/>
                            <a:rect l="textAreaLeft" t="textAreaTop" r="textAreaRight" b="textAreaBottom"/>
                            <a:pathLst>
                              <a:path w="7992" h="4125">
                                <a:moveTo>
                                  <a:pt x="7992" y="4104"/>
                                </a:moveTo>
                                <a:lnTo>
                                  <a:pt x="0" y="4104"/>
                                </a:lnTo>
                                <a:lnTo>
                                  <a:pt x="0" y="4124"/>
                                </a:lnTo>
                                <a:lnTo>
                                  <a:pt x="7992" y="4124"/>
                                </a:lnTo>
                                <a:lnTo>
                                  <a:pt x="7992" y="410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2593800"/>
                          </a:xfrm>
                          <a:prstGeom prst="rect">
                            <a:avLst/>
                          </a:prstGeom>
                          <a:noFill/>
                          <a:ln w="0">
                            <a:noFill/>
                          </a:ln>
                        </wps:spPr>
                        <wps:style>
                          <a:lnRef idx="0"/>
                          <a:fillRef idx="0"/>
                          <a:effectRef idx="0"/>
                          <a:fontRef idx="minor"/>
                        </wps:style>
                        <wps:txbx>
                          <w:txbxContent>
                            <w:p>
                              <w:pPr>
                                <w:pStyle w:val="Normal"/>
                                <w:spacing w:lineRule="auto" w:line="324" w:before="40" w:after="0"/>
                                <w:ind w:left="1317" w:hanging="0"/>
                                <w:rPr>
                                  <w:rFonts w:ascii="Courier New" w:hAnsi="Courier New"/>
                                  <w:sz w:val="18"/>
                                </w:rPr>
                              </w:pPr>
                              <w:r>
                                <w:rPr>
                                  <w:rFonts w:ascii="Courier New" w:hAnsi="Courier New"/>
                                  <w:spacing w:val="-2"/>
                                  <w:sz w:val="18"/>
                                </w:rPr>
                                <w:t xml:space="preserve">android:layout_width="wrap_content" android:layout_height="wrap_content" app:layout_constraintStart_toStartOf="parent" </w:t>
                              </w:r>
                              <w:r>
                                <w:rPr>
                                  <w:rFonts w:ascii="Courier New" w:hAnsi="Courier New"/>
                                  <w:sz w:val="18"/>
                                </w:rPr>
                                <w:t xml:space="preserve">app:layout_constraintTop_toTopOf="parent" </w:t>
                              </w:r>
                              <w:r>
                                <w:rPr>
                                  <w:rFonts w:ascii="Courier New" w:hAnsi="Courier New"/>
                                  <w:spacing w:val="-5"/>
                                  <w:sz w:val="18"/>
                                </w:rPr>
                                <w:t>/&gt;</w:t>
                              </w:r>
                            </w:p>
                            <w:p>
                              <w:pPr>
                                <w:pStyle w:val="Normal"/>
                                <w:spacing w:before="11" w:after="0"/>
                                <w:rPr>
                                  <w:rFonts w:ascii="Courier New" w:hAnsi="Courier New"/>
                                  <w:sz w:val="24"/>
                                </w:rPr>
                              </w:pPr>
                              <w:r>
                                <w:rPr>
                                  <w:rFonts w:ascii="Courier New" w:hAnsi="Courier New"/>
                                  <w:sz w:val="24"/>
                                </w:rPr>
                              </w:r>
                            </w:p>
                            <w:p>
                              <w:pPr>
                                <w:pStyle w:val="Normal"/>
                                <w:ind w:left="885" w:hanging="0"/>
                                <w:rPr>
                                  <w:rFonts w:ascii="Courier New" w:hAnsi="Courier New"/>
                                  <w:sz w:val="18"/>
                                </w:rPr>
                              </w:pPr>
                              <w:r>
                                <w:rPr>
                                  <w:rFonts w:ascii="Courier New" w:hAnsi="Courier New"/>
                                  <w:spacing w:val="-2"/>
                                  <w:sz w:val="18"/>
                                </w:rPr>
                                <w:t>&lt;TextView</w:t>
                              </w:r>
                            </w:p>
                            <w:p>
                              <w:pPr>
                                <w:pStyle w:val="Normal"/>
                                <w:spacing w:lineRule="atLeast" w:line="280"/>
                                <w:ind w:left="1317" w:hanging="0"/>
                                <w:rPr>
                                  <w:rFonts w:ascii="Courier New" w:hAnsi="Courier New"/>
                                  <w:sz w:val="18"/>
                                </w:rPr>
                              </w:pPr>
                              <w:r>
                                <w:rPr>
                                  <w:rFonts w:ascii="Courier New" w:hAnsi="Courier New"/>
                                  <w:spacing w:val="-2"/>
                                  <w:sz w:val="18"/>
                                </w:rPr>
                                <w:t>android:id="@+id/view_post_row_body" android:layout_width="wrap_content" android:layout_height="wrap_content" android:layout_marginTop="5dp" app:layout_constraintStart_toStartOf="parent" app:layout_constraintTop_toBottomOf</w:t>
                              </w:r>
                            </w:p>
                            <w:p>
                              <w:pPr>
                                <w:pStyle w:val="Normal"/>
                                <w:spacing w:lineRule="exact" w:line="200"/>
                                <w:ind w:left="1533" w:hanging="0"/>
                                <w:rPr>
                                  <w:rFonts w:ascii="Courier New" w:hAnsi="Courier New"/>
                                  <w:sz w:val="18"/>
                                </w:rPr>
                              </w:pPr>
                              <w:r>
                                <w:rPr>
                                  <w:rFonts w:ascii="Courier New" w:hAnsi="Courier New"/>
                                  <w:sz w:val="18"/>
                                </w:rPr>
                                <w:t>="@id/view_post_row_title"</w:t>
                              </w:r>
                              <w:r>
                                <w:rPr>
                                  <w:rFonts w:ascii="Courier New" w:hAnsi="Courier New"/>
                                  <w:spacing w:val="-26"/>
                                  <w:sz w:val="18"/>
                                </w:rPr>
                                <w:t xml:space="preserve"> </w:t>
                              </w:r>
                              <w:r>
                                <w:rPr>
                                  <w:rFonts w:ascii="Courier New" w:hAnsi="Courier New"/>
                                  <w:spacing w:val="-5"/>
                                  <w:sz w:val="18"/>
                                </w:rPr>
                                <w:t>/&gt;</w:t>
                              </w:r>
                            </w:p>
                            <w:p>
                              <w:pPr>
                                <w:pStyle w:val="Normal"/>
                                <w:spacing w:before="1" w:after="0"/>
                                <w:rPr>
                                  <w:rFonts w:ascii="Courier New" w:hAnsi="Courier New"/>
                                  <w:sz w:val="26"/>
                                </w:rPr>
                              </w:pPr>
                              <w:r>
                                <w:rPr>
                                  <w:rFonts w:ascii="Courier New" w:hAnsi="Courier New"/>
                                  <w:sz w:val="26"/>
                                </w:rPr>
                              </w:r>
                            </w:p>
                            <w:p>
                              <w:pPr>
                                <w:pStyle w:val="Normal"/>
                                <w:ind w:left="453" w:hanging="0"/>
                                <w:rPr>
                                  <w:rFonts w:ascii="Courier New" w:hAnsi="Courier New"/>
                                  <w:sz w:val="18"/>
                                </w:rPr>
                              </w:pPr>
                              <w:r>
                                <w:rPr>
                                  <w:rFonts w:ascii="Courier New" w:hAnsi="Courier New"/>
                                  <w:spacing w:val="-2"/>
                                  <w:sz w:val="18"/>
                                </w:rPr>
                                <w:t>&lt;/androidx.constraintlayout.widget.ConstraintLayout&gt;</w:t>
                              </w:r>
                            </w:p>
                          </w:txbxContent>
                        </wps:txbx>
                        <wps:bodyPr lIns="0" rIns="0" tIns="0" bIns="0" anchor="t">
                          <a:noAutofit/>
                        </wps:bodyPr>
                      </wps:wsp>
                    </wpg:wgp>
                  </a:graphicData>
                </a:graphic>
              </wp:inline>
            </w:drawing>
          </mc:Choice>
          <mc:Fallback>
            <w:pict>
              <v:group id="shape_0" alt="Shape840" style="position:absolute;margin-left:0pt;margin-top:-206.3pt;width:399.6pt;height:206.25pt" coordorigin="0,-4126" coordsize="7992,4125">
                <v:rect id="shape_0" path="m0,0l-2147483645,0l-2147483645,-2147483646l0,-2147483646xe" fillcolor="#f6f6f6" stroked="f" o:allowincell="f" style="position:absolute;left:0;top:-4116;width:7991;height:4104;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4106;width:7991;height:4084;mso-wrap-style:square;v-text-anchor:top;mso-position-vertical:top">
                  <v:fill o:detectmouseclick="t" on="false"/>
                  <v:stroke color="#3465a4" joinstyle="round" endcap="flat"/>
                  <v:textbox>
                    <w:txbxContent>
                      <w:p>
                        <w:pPr>
                          <w:pStyle w:val="Normal"/>
                          <w:spacing w:lineRule="auto" w:line="324" w:before="40" w:after="0"/>
                          <w:ind w:left="1317" w:hanging="0"/>
                          <w:rPr>
                            <w:rFonts w:ascii="Courier New" w:hAnsi="Courier New"/>
                            <w:sz w:val="18"/>
                          </w:rPr>
                        </w:pPr>
                        <w:r>
                          <w:rPr>
                            <w:rFonts w:ascii="Courier New" w:hAnsi="Courier New"/>
                            <w:spacing w:val="-2"/>
                            <w:sz w:val="18"/>
                          </w:rPr>
                          <w:t xml:space="preserve">android:layout_width="wrap_content" android:layout_height="wrap_content" app:layout_constraintStart_toStartOf="parent" </w:t>
                        </w:r>
                        <w:r>
                          <w:rPr>
                            <w:rFonts w:ascii="Courier New" w:hAnsi="Courier New"/>
                            <w:sz w:val="18"/>
                          </w:rPr>
                          <w:t xml:space="preserve">app:layout_constraintTop_toTopOf="parent" </w:t>
                        </w:r>
                        <w:r>
                          <w:rPr>
                            <w:rFonts w:ascii="Courier New" w:hAnsi="Courier New"/>
                            <w:spacing w:val="-5"/>
                            <w:sz w:val="18"/>
                          </w:rPr>
                          <w:t>/&gt;</w:t>
                        </w:r>
                      </w:p>
                      <w:p>
                        <w:pPr>
                          <w:pStyle w:val="Normal"/>
                          <w:spacing w:before="11" w:after="0"/>
                          <w:rPr>
                            <w:rFonts w:ascii="Courier New" w:hAnsi="Courier New"/>
                            <w:sz w:val="24"/>
                          </w:rPr>
                        </w:pPr>
                        <w:r>
                          <w:rPr>
                            <w:rFonts w:ascii="Courier New" w:hAnsi="Courier New"/>
                            <w:sz w:val="24"/>
                          </w:rPr>
                        </w:r>
                      </w:p>
                      <w:p>
                        <w:pPr>
                          <w:pStyle w:val="Normal"/>
                          <w:ind w:left="885" w:hanging="0"/>
                          <w:rPr>
                            <w:rFonts w:ascii="Courier New" w:hAnsi="Courier New"/>
                            <w:sz w:val="18"/>
                          </w:rPr>
                        </w:pPr>
                        <w:r>
                          <w:rPr>
                            <w:rFonts w:ascii="Courier New" w:hAnsi="Courier New"/>
                            <w:spacing w:val="-2"/>
                            <w:sz w:val="18"/>
                          </w:rPr>
                          <w:t>&lt;TextView</w:t>
                        </w:r>
                      </w:p>
                      <w:p>
                        <w:pPr>
                          <w:pStyle w:val="Normal"/>
                          <w:spacing w:lineRule="atLeast" w:line="280"/>
                          <w:ind w:left="1317" w:hanging="0"/>
                          <w:rPr>
                            <w:rFonts w:ascii="Courier New" w:hAnsi="Courier New"/>
                            <w:sz w:val="18"/>
                          </w:rPr>
                        </w:pPr>
                        <w:r>
                          <w:rPr>
                            <w:rFonts w:ascii="Courier New" w:hAnsi="Courier New"/>
                            <w:spacing w:val="-2"/>
                            <w:sz w:val="18"/>
                          </w:rPr>
                          <w:t>android:id="@+id/view_post_row_body" android:layout_width="wrap_content" android:layout_height="wrap_content" android:layout_marginTop="5dp" app:layout_constraintStart_toStartOf="parent" app:layout_constraintTop_toBottomOf</w:t>
                        </w:r>
                      </w:p>
                      <w:p>
                        <w:pPr>
                          <w:pStyle w:val="Normal"/>
                          <w:spacing w:lineRule="exact" w:line="200"/>
                          <w:ind w:left="1533" w:hanging="0"/>
                          <w:rPr>
                            <w:rFonts w:ascii="Courier New" w:hAnsi="Courier New"/>
                            <w:sz w:val="18"/>
                          </w:rPr>
                        </w:pPr>
                        <w:r>
                          <w:rPr>
                            <w:rFonts w:ascii="Courier New" w:hAnsi="Courier New"/>
                            <w:sz w:val="18"/>
                          </w:rPr>
                          <w:t>="@id/view_post_row_title"</w:t>
                        </w:r>
                        <w:r>
                          <w:rPr>
                            <w:rFonts w:ascii="Courier New" w:hAnsi="Courier New"/>
                            <w:spacing w:val="-26"/>
                            <w:sz w:val="18"/>
                          </w:rPr>
                          <w:t xml:space="preserve"> </w:t>
                        </w:r>
                        <w:r>
                          <w:rPr>
                            <w:rFonts w:ascii="Courier New" w:hAnsi="Courier New"/>
                            <w:spacing w:val="-5"/>
                            <w:sz w:val="18"/>
                          </w:rPr>
                          <w:t>/&gt;</w:t>
                        </w:r>
                      </w:p>
                      <w:p>
                        <w:pPr>
                          <w:pStyle w:val="Normal"/>
                          <w:spacing w:before="1" w:after="0"/>
                          <w:rPr>
                            <w:rFonts w:ascii="Courier New" w:hAnsi="Courier New"/>
                            <w:sz w:val="26"/>
                          </w:rPr>
                        </w:pPr>
                        <w:r>
                          <w:rPr>
                            <w:rFonts w:ascii="Courier New" w:hAnsi="Courier New"/>
                            <w:sz w:val="26"/>
                          </w:rPr>
                        </w:r>
                      </w:p>
                      <w:p>
                        <w:pPr>
                          <w:pStyle w:val="Normal"/>
                          <w:ind w:left="453" w:hanging="0"/>
                          <w:rPr>
                            <w:rFonts w:ascii="Courier New" w:hAnsi="Courier New"/>
                            <w:sz w:val="18"/>
                          </w:rPr>
                        </w:pPr>
                        <w:r>
                          <w:rPr>
                            <w:rFonts w:ascii="Courier New" w:hAnsi="Courier New"/>
                            <w:spacing w:val="-2"/>
                            <w:sz w:val="18"/>
                          </w:rPr>
                          <w:t>&lt;/androidx.constraintlayout.widget.ConstraintLayout&gt;</w:t>
                        </w:r>
                      </w:p>
                    </w:txbxContent>
                  </v:textbox>
                  <w10:wrap type="square"/>
                </v:rect>
              </v:group>
            </w:pict>
          </mc:Fallback>
        </mc:AlternateContent>
      </w:r>
    </w:p>
    <w:p>
      <w:pPr>
        <w:pStyle w:val="ListParagraph"/>
        <w:numPr>
          <w:ilvl w:val="0"/>
          <w:numId w:val="4"/>
        </w:numPr>
        <w:tabs>
          <w:tab w:val="clear" w:pos="720"/>
          <w:tab w:val="left" w:pos="1274" w:leader="none"/>
        </w:tabs>
        <w:spacing w:before="47" w:after="0"/>
        <w:jc w:val="left"/>
        <w:rPr>
          <w:sz w:val="20"/>
        </w:rPr>
      </w:pPr>
      <w:r>
        <w:rPr>
          <w:sz w:val="20"/>
        </w:rPr>
        <w:t>Next,</w:t>
      </w:r>
      <w:r>
        <w:rPr>
          <w:spacing w:val="-7"/>
          <w:sz w:val="20"/>
        </w:rPr>
        <w:t xml:space="preserve"> </w:t>
      </w:r>
      <w:r>
        <w:rPr>
          <w:sz w:val="20"/>
        </w:rPr>
        <w:t>let's</w:t>
      </w:r>
      <w:r>
        <w:rPr>
          <w:spacing w:val="-4"/>
          <w:sz w:val="20"/>
        </w:rPr>
        <w:t xml:space="preserve"> </w:t>
      </w:r>
      <w:r>
        <w:rPr>
          <w:sz w:val="20"/>
        </w:rPr>
        <w:t>create</w:t>
      </w:r>
      <w:r>
        <w:rPr>
          <w:spacing w:val="-3"/>
          <w:sz w:val="20"/>
        </w:rPr>
        <w:t xml:space="preserve"> </w:t>
      </w:r>
      <w:r>
        <w:rPr>
          <w:sz w:val="20"/>
        </w:rPr>
        <w:t>the</w:t>
      </w:r>
      <w:r>
        <w:rPr>
          <w:spacing w:val="-5"/>
          <w:sz w:val="20"/>
        </w:rPr>
        <w:t xml:space="preserve"> </w:t>
      </w:r>
      <w:r>
        <w:rPr>
          <w:rFonts w:ascii="Courier New" w:hAnsi="Courier New"/>
          <w:b/>
        </w:rPr>
        <w:t>PostAdapter</w:t>
      </w:r>
      <w:r>
        <w:rPr>
          <w:rFonts w:ascii="Courier New" w:hAnsi="Courier New"/>
          <w:b/>
          <w:spacing w:val="-80"/>
        </w:rPr>
        <w:t xml:space="preserve"> </w:t>
      </w:r>
      <w:r>
        <w:rPr>
          <w:sz w:val="20"/>
        </w:rPr>
        <w:t>class</w:t>
      </w:r>
      <w:r>
        <w:rPr>
          <w:spacing w:val="-3"/>
          <w:sz w:val="20"/>
        </w:rPr>
        <w:t xml:space="preserve"> </w:t>
      </w:r>
      <w:r>
        <w:rPr>
          <w:sz w:val="20"/>
        </w:rPr>
        <w:t>responsible</w:t>
      </w:r>
      <w:r>
        <w:rPr>
          <w:spacing w:val="-5"/>
          <w:sz w:val="20"/>
        </w:rPr>
        <w:t xml:space="preserve"> </w:t>
      </w:r>
      <w:r>
        <w:rPr>
          <w:sz w:val="20"/>
        </w:rPr>
        <w:t>for</w:t>
      </w:r>
      <w:r>
        <w:rPr>
          <w:spacing w:val="-3"/>
          <w:sz w:val="20"/>
        </w:rPr>
        <w:t xml:space="preserve"> </w:t>
      </w:r>
      <w:r>
        <w:rPr>
          <w:sz w:val="20"/>
        </w:rPr>
        <w:t>binding</w:t>
      </w:r>
      <w:r>
        <w:rPr>
          <w:spacing w:val="-3"/>
          <w:sz w:val="20"/>
        </w:rPr>
        <w:t xml:space="preserve"> </w:t>
      </w:r>
      <w:r>
        <w:rPr>
          <w:spacing w:val="-5"/>
          <w:sz w:val="20"/>
        </w:rPr>
        <w:t>the</w:t>
      </w:r>
    </w:p>
    <w:p>
      <w:pPr>
        <w:pStyle w:val="TextBody"/>
        <w:ind w:left="1274" w:hanging="0"/>
        <w:rPr/>
      </w:pPr>
      <w:r>
        <w:rPr/>
        <w:t>row</w:t>
      </w:r>
      <w:r>
        <w:rPr>
          <w:spacing w:val="-5"/>
        </w:rPr>
        <w:t xml:space="preserve"> </w:t>
      </w:r>
      <w:r>
        <w:rPr>
          <w:spacing w:val="-2"/>
        </w:rPr>
        <w:t>layout:</w:t>
      </w:r>
    </w:p>
    <w:p>
      <w:pPr>
        <w:sectPr>
          <w:headerReference w:type="even" r:id="rId408"/>
          <w:headerReference w:type="default" r:id="rId409"/>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4" w:after="0"/>
        <w:rPr>
          <w:sz w:val="9"/>
        </w:rPr>
      </w:pPr>
      <w:r>
        <w:rPr>
          <w:sz w:val="9"/>
        </w:rPr>
        <mc:AlternateContent>
          <mc:Choice Requires="wpg">
            <w:drawing>
              <wp:anchor behindDoc="0" distT="0" distB="0" distL="0" distR="4445" simplePos="0" locked="0" layoutInCell="0" allowOverlap="1" relativeHeight="1889" wp14:anchorId="6C5B7280">
                <wp:simplePos x="0" y="0"/>
                <wp:positionH relativeFrom="page">
                  <wp:posOffset>1120140</wp:posOffset>
                </wp:positionH>
                <wp:positionV relativeFrom="paragraph">
                  <wp:posOffset>95250</wp:posOffset>
                </wp:positionV>
                <wp:extent cx="5074920" cy="3863975"/>
                <wp:effectExtent l="0" t="635" r="635" b="0"/>
                <wp:wrapTopAndBottom/>
                <wp:docPr id="1396" name="docshapegroup1106"/>
                <a:graphic xmlns:a="http://schemas.openxmlformats.org/drawingml/2006/main">
                  <a:graphicData uri="http://schemas.microsoft.com/office/word/2010/wordprocessingGroup">
                    <wpg:wgp>
                      <wpg:cNvGrpSpPr/>
                      <wpg:grpSpPr>
                        <a:xfrm>
                          <a:off x="0" y="0"/>
                          <a:ext cx="5074920" cy="3863880"/>
                          <a:chOff x="0" y="0"/>
                          <a:chExt cx="5074920" cy="3863880"/>
                        </a:xfrm>
                      </wpg:grpSpPr>
                      <wps:wsp>
                        <wps:cNvSpPr/>
                        <wps:spPr>
                          <a:xfrm>
                            <a:off x="0" y="6480"/>
                            <a:ext cx="5074920" cy="3851280"/>
                          </a:xfrm>
                          <a:prstGeom prst="rect">
                            <a:avLst/>
                          </a:prstGeom>
                          <a:solidFill>
                            <a:srgbClr val="f6f6f6"/>
                          </a:solidFill>
                          <a:ln w="0">
                            <a:noFill/>
                          </a:ln>
                        </wps:spPr>
                        <wps:style>
                          <a:lnRef idx="0"/>
                          <a:fillRef idx="0"/>
                          <a:effectRef idx="0"/>
                          <a:fontRef idx="minor"/>
                        </wps:style>
                        <wps:bodyPr/>
                      </wps:wsp>
                      <wps:wsp>
                        <wps:cNvSpPr/>
                        <wps:spPr>
                          <a:xfrm>
                            <a:off x="0" y="0"/>
                            <a:ext cx="5074920" cy="3863880"/>
                          </a:xfrm>
                          <a:custGeom>
                            <a:avLst/>
                            <a:gdLst>
                              <a:gd name="textAreaLeft" fmla="*/ 0 w 2877120"/>
                              <a:gd name="textAreaRight" fmla="*/ 2879280 w 2877120"/>
                              <a:gd name="textAreaTop" fmla="*/ 0 h 2190600"/>
                              <a:gd name="textAreaBottom" fmla="*/ 2192760 h 2190600"/>
                            </a:gdLst>
                            <a:ahLst/>
                            <a:rect l="textAreaLeft" t="textAreaTop" r="textAreaRight" b="textAreaBottom"/>
                            <a:pathLst>
                              <a:path w="7992" h="6085">
                                <a:moveTo>
                                  <a:pt x="7992" y="6064"/>
                                </a:moveTo>
                                <a:lnTo>
                                  <a:pt x="0" y="6064"/>
                                </a:lnTo>
                                <a:lnTo>
                                  <a:pt x="0" y="6084"/>
                                </a:lnTo>
                                <a:lnTo>
                                  <a:pt x="7992" y="6084"/>
                                </a:lnTo>
                                <a:lnTo>
                                  <a:pt x="7992" y="606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383868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pacing w:val="-4"/>
                                  <w:sz w:val="18"/>
                                </w:rPr>
                                <w:t>class</w:t>
                              </w:r>
                              <w:r>
                                <w:rPr>
                                  <w:rFonts w:ascii="Courier New" w:hAnsi="Courier New"/>
                                  <w:spacing w:val="-12"/>
                                  <w:sz w:val="18"/>
                                </w:rPr>
                                <w:t xml:space="preserve"> </w:t>
                              </w:r>
                              <w:r>
                                <w:rPr>
                                  <w:rFonts w:ascii="Courier New" w:hAnsi="Courier New"/>
                                  <w:spacing w:val="-4"/>
                                  <w:sz w:val="18"/>
                                </w:rPr>
                                <w:t>PostAdapter(private</w:t>
                              </w:r>
                              <w:r>
                                <w:rPr>
                                  <w:rFonts w:ascii="Courier New" w:hAnsi="Courier New"/>
                                  <w:spacing w:val="-11"/>
                                  <w:sz w:val="18"/>
                                </w:rPr>
                                <w:t xml:space="preserve"> </w:t>
                              </w:r>
                              <w:r>
                                <w:rPr>
                                  <w:rFonts w:ascii="Courier New" w:hAnsi="Courier New"/>
                                  <w:spacing w:val="-4"/>
                                  <w:sz w:val="18"/>
                                </w:rPr>
                                <w:t>val</w:t>
                              </w:r>
                              <w:r>
                                <w:rPr>
                                  <w:rFonts w:ascii="Courier New" w:hAnsi="Courier New"/>
                                  <w:spacing w:val="-11"/>
                                  <w:sz w:val="18"/>
                                </w:rPr>
                                <w:t xml:space="preserve"> </w:t>
                              </w:r>
                              <w:r>
                                <w:rPr>
                                  <w:rFonts w:ascii="Courier New" w:hAnsi="Courier New"/>
                                  <w:spacing w:val="-4"/>
                                  <w:sz w:val="18"/>
                                </w:rPr>
                                <w:t>layoutInflater:</w:t>
                              </w:r>
                              <w:r>
                                <w:rPr>
                                  <w:rFonts w:ascii="Courier New" w:hAnsi="Courier New"/>
                                  <w:spacing w:val="-11"/>
                                  <w:sz w:val="18"/>
                                </w:rPr>
                                <w:t xml:space="preserve"> </w:t>
                              </w:r>
                              <w:r>
                                <w:rPr>
                                  <w:rFonts w:ascii="Courier New" w:hAnsi="Courier New"/>
                                  <w:spacing w:val="-4"/>
                                  <w:sz w:val="18"/>
                                </w:rPr>
                                <w:t>LayoutInflater)</w:t>
                              </w:r>
                              <w:r>
                                <w:rPr>
                                  <w:rFonts w:ascii="Courier New" w:hAnsi="Courier New"/>
                                  <w:spacing w:val="-11"/>
                                  <w:sz w:val="18"/>
                                </w:rPr>
                                <w:t xml:space="preserve"> </w:t>
                              </w:r>
                              <w:r>
                                <w:rPr>
                                  <w:rFonts w:ascii="Courier New" w:hAnsi="Courier New"/>
                                  <w:spacing w:val="-10"/>
                                  <w:sz w:val="18"/>
                                </w:rPr>
                                <w:t>:</w:t>
                              </w:r>
                            </w:p>
                            <w:p>
                              <w:pPr>
                                <w:pStyle w:val="Normal"/>
                                <w:spacing w:lineRule="auto" w:line="660" w:before="76" w:after="0"/>
                                <w:ind w:left="885" w:right="840" w:hanging="0"/>
                                <w:rPr>
                                  <w:rFonts w:ascii="Courier New" w:hAnsi="Courier New"/>
                                  <w:sz w:val="18"/>
                                </w:rPr>
                              </w:pPr>
                              <w:r>
                                <w:rPr>
                                  <w:rFonts w:ascii="Courier New" w:hAnsi="Courier New"/>
                                  <w:sz w:val="18"/>
                                </w:rPr>
                                <w:t>RecyclerView.Adapter&lt;PostAdapter.PostViewHolder&gt;()</w:t>
                              </w:r>
                              <w:r>
                                <w:rPr>
                                  <w:rFonts w:ascii="Courier New" w:hAnsi="Courier New"/>
                                  <w:spacing w:val="-29"/>
                                  <w:sz w:val="18"/>
                                </w:rPr>
                                <w:t xml:space="preserve"> </w:t>
                              </w:r>
                              <w:r>
                                <w:rPr>
                                  <w:rFonts w:ascii="Courier New" w:hAnsi="Courier New"/>
                                  <w:sz w:val="18"/>
                                </w:rPr>
                                <w:t>{ private val posts = mutableListOf&lt;Post&gt;()</w:t>
                              </w:r>
                            </w:p>
                            <w:p>
                              <w:pPr>
                                <w:pStyle w:val="Normal"/>
                                <w:spacing w:lineRule="auto" w:line="235" w:before="2" w:after="0"/>
                                <w:ind w:left="1101" w:right="255" w:hanging="216"/>
                                <w:rPr>
                                  <w:rFonts w:ascii="Courier New" w:hAnsi="Courier New"/>
                                  <w:sz w:val="18"/>
                                </w:rPr>
                              </w:pPr>
                              <w:r>
                                <w:rPr>
                                  <w:rFonts w:ascii="Courier New" w:hAnsi="Courier New"/>
                                  <w:sz w:val="18"/>
                                </w:rPr>
                                <w:t>override</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onCreateViewHolder(parent:</w:t>
                              </w:r>
                              <w:r>
                                <w:rPr>
                                  <w:rFonts w:ascii="Courier New" w:hAnsi="Courier New"/>
                                  <w:spacing w:val="-10"/>
                                  <w:sz w:val="18"/>
                                </w:rPr>
                                <w:t xml:space="preserve"> </w:t>
                              </w:r>
                              <w:r>
                                <w:rPr>
                                  <w:rFonts w:ascii="Courier New" w:hAnsi="Courier New"/>
                                  <w:sz w:val="18"/>
                                </w:rPr>
                                <w:t>ViewGroup,</w:t>
                              </w:r>
                              <w:r>
                                <w:rPr>
                                  <w:rFonts w:ascii="Courier New" w:hAnsi="Courier New"/>
                                  <w:spacing w:val="-10"/>
                                  <w:sz w:val="18"/>
                                </w:rPr>
                                <w:t xml:space="preserve"> </w:t>
                              </w:r>
                              <w:r>
                                <w:rPr>
                                  <w:rFonts w:ascii="Courier New" w:hAnsi="Courier New"/>
                                  <w:sz w:val="18"/>
                                </w:rPr>
                                <w:t>viewType: Int): PostViewHolder =</w:t>
                              </w:r>
                            </w:p>
                            <w:p>
                              <w:pPr>
                                <w:pStyle w:val="Normal"/>
                                <w:spacing w:lineRule="exact" w:line="202" w:before="17" w:after="0"/>
                                <w:ind w:left="1317" w:hanging="0"/>
                                <w:rPr>
                                  <w:rFonts w:ascii="Courier New" w:hAnsi="Courier New"/>
                                  <w:sz w:val="18"/>
                                </w:rPr>
                              </w:pPr>
                              <w:r>
                                <w:rPr>
                                  <w:rFonts w:ascii="Courier New" w:hAnsi="Courier New"/>
                                  <w:spacing w:val="-2"/>
                                  <w:sz w:val="18"/>
                                </w:rPr>
                                <w:t>PostViewHolder(layoutInflater.inflate</w:t>
                              </w:r>
                            </w:p>
                            <w:p>
                              <w:pPr>
                                <w:pStyle w:val="Normal"/>
                                <w:spacing w:lineRule="auto" w:line="588"/>
                                <w:ind w:left="885" w:right="2128" w:firstLine="648"/>
                                <w:rPr>
                                  <w:rFonts w:ascii="Courier New" w:hAnsi="Courier New"/>
                                  <w:sz w:val="18"/>
                                </w:rPr>
                              </w:pPr>
                              <w:r>
                                <w:rPr>
                                  <w:rFonts w:ascii="Courier New" w:hAnsi="Courier New"/>
                                  <w:sz w:val="18"/>
                                </w:rPr>
                                <w:t>(R.layout.view_post_row,</w:t>
                              </w:r>
                              <w:r>
                                <w:rPr>
                                  <w:rFonts w:ascii="Courier New" w:hAnsi="Courier New"/>
                                  <w:spacing w:val="-19"/>
                                  <w:sz w:val="18"/>
                                </w:rPr>
                                <w:t xml:space="preserve"> </w:t>
                              </w:r>
                              <w:r>
                                <w:rPr>
                                  <w:rFonts w:ascii="Courier New" w:hAnsi="Courier New"/>
                                  <w:sz w:val="18"/>
                                </w:rPr>
                                <w:t>parent,</w:t>
                              </w:r>
                              <w:r>
                                <w:rPr>
                                  <w:rFonts w:ascii="Courier New" w:hAnsi="Courier New"/>
                                  <w:spacing w:val="-19"/>
                                  <w:sz w:val="18"/>
                                </w:rPr>
                                <w:t xml:space="preserve"> </w:t>
                              </w:r>
                              <w:r>
                                <w:rPr>
                                  <w:rFonts w:ascii="Courier New" w:hAnsi="Courier New"/>
                                  <w:sz w:val="18"/>
                                </w:rPr>
                                <w:t>false)) override fun getItemCount(): Int = posts.size</w:t>
                              </w:r>
                            </w:p>
                            <w:p>
                              <w:pPr>
                                <w:pStyle w:val="Normal"/>
                                <w:spacing w:lineRule="auto" w:line="235" w:before="62" w:after="0"/>
                                <w:ind w:left="1101" w:right="840" w:hanging="216"/>
                                <w:rPr>
                                  <w:rFonts w:ascii="Courier New" w:hAnsi="Courier New"/>
                                  <w:sz w:val="18"/>
                                </w:rPr>
                              </w:pPr>
                              <w:r>
                                <w:rPr>
                                  <w:rFonts w:ascii="Courier New" w:hAnsi="Courier New"/>
                                  <w:sz w:val="18"/>
                                </w:rPr>
                                <w:t>override</w:t>
                              </w:r>
                              <w:r>
                                <w:rPr>
                                  <w:rFonts w:ascii="Courier New" w:hAnsi="Courier New"/>
                                  <w:spacing w:val="-14"/>
                                  <w:sz w:val="18"/>
                                </w:rPr>
                                <w:t xml:space="preserve"> </w:t>
                              </w:r>
                              <w:r>
                                <w:rPr>
                                  <w:rFonts w:ascii="Courier New" w:hAnsi="Courier New"/>
                                  <w:sz w:val="18"/>
                                </w:rPr>
                                <w:t>fun</w:t>
                              </w:r>
                              <w:r>
                                <w:rPr>
                                  <w:rFonts w:ascii="Courier New" w:hAnsi="Courier New"/>
                                  <w:spacing w:val="-14"/>
                                  <w:sz w:val="18"/>
                                </w:rPr>
                                <w:t xml:space="preserve"> </w:t>
                              </w:r>
                              <w:r>
                                <w:rPr>
                                  <w:rFonts w:ascii="Courier New" w:hAnsi="Courier New"/>
                                  <w:sz w:val="18"/>
                                </w:rPr>
                                <w:t>onBindViewHolder(holder:</w:t>
                              </w:r>
                              <w:r>
                                <w:rPr>
                                  <w:rFonts w:ascii="Courier New" w:hAnsi="Courier New"/>
                                  <w:spacing w:val="-14"/>
                                  <w:sz w:val="18"/>
                                </w:rPr>
                                <w:t xml:space="preserve"> </w:t>
                              </w:r>
                              <w:r>
                                <w:rPr>
                                  <w:rFonts w:ascii="Courier New" w:hAnsi="Courier New"/>
                                  <w:sz w:val="18"/>
                                </w:rPr>
                                <w:t>PostViewHolder, position: Int) {</w:t>
                              </w:r>
                            </w:p>
                            <w:p>
                              <w:pPr>
                                <w:pStyle w:val="Normal"/>
                                <w:spacing w:before="17" w:after="0"/>
                                <w:ind w:left="1317" w:hanging="0"/>
                                <w:rPr>
                                  <w:rFonts w:ascii="Courier New" w:hAnsi="Courier New"/>
                                  <w:sz w:val="18"/>
                                </w:rPr>
                              </w:pPr>
                              <w:r>
                                <w:rPr>
                                  <w:rFonts w:ascii="Courier New" w:hAnsi="Courier New"/>
                                  <w:spacing w:val="-2"/>
                                  <w:sz w:val="18"/>
                                </w:rPr>
                                <w:t>holder.bind(posts[position])</w:t>
                              </w:r>
                            </w:p>
                            <w:p>
                              <w:pPr>
                                <w:pStyle w:val="Normal"/>
                                <w:spacing w:before="7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1317" w:right="2755" w:hanging="432"/>
                                <w:rPr>
                                  <w:rFonts w:ascii="Courier New" w:hAnsi="Courier New"/>
                                  <w:sz w:val="18"/>
                                </w:rPr>
                              </w:pPr>
                              <w:r>
                                <w:rPr>
                                  <w:rFonts w:ascii="Courier New" w:hAnsi="Courier New"/>
                                  <w:sz w:val="18"/>
                                </w:rPr>
                                <w:t>fun</w:t>
                              </w:r>
                              <w:r>
                                <w:rPr>
                                  <w:rFonts w:ascii="Courier New" w:hAnsi="Courier New"/>
                                  <w:spacing w:val="-13"/>
                                  <w:sz w:val="18"/>
                                </w:rPr>
                                <w:t xml:space="preserve"> </w:t>
                              </w:r>
                              <w:r>
                                <w:rPr>
                                  <w:rFonts w:ascii="Courier New" w:hAnsi="Courier New"/>
                                  <w:sz w:val="18"/>
                                </w:rPr>
                                <w:t>updatePosts(posts:</w:t>
                              </w:r>
                              <w:r>
                                <w:rPr>
                                  <w:rFonts w:ascii="Courier New" w:hAnsi="Courier New"/>
                                  <w:spacing w:val="-13"/>
                                  <w:sz w:val="18"/>
                                </w:rPr>
                                <w:t xml:space="preserve"> </w:t>
                              </w:r>
                              <w:r>
                                <w:rPr>
                                  <w:rFonts w:ascii="Courier New" w:hAnsi="Courier New"/>
                                  <w:sz w:val="18"/>
                                </w:rPr>
                                <w:t>List&lt;Post&gt;)</w:t>
                              </w:r>
                              <w:r>
                                <w:rPr>
                                  <w:rFonts w:ascii="Courier New" w:hAnsi="Courier New"/>
                                  <w:spacing w:val="-13"/>
                                  <w:sz w:val="18"/>
                                </w:rPr>
                                <w:t xml:space="preserve"> </w:t>
                              </w:r>
                              <w:r>
                                <w:rPr>
                                  <w:rFonts w:ascii="Courier New" w:hAnsi="Courier New"/>
                                  <w:sz w:val="18"/>
                                </w:rPr>
                                <w:t xml:space="preserve">{ </w:t>
                              </w:r>
                              <w:r>
                                <w:rPr>
                                  <w:rFonts w:ascii="Courier New" w:hAnsi="Courier New"/>
                                  <w:spacing w:val="-2"/>
                                  <w:sz w:val="18"/>
                                </w:rPr>
                                <w:t>this.posts.clear() this.posts.addAll(posts) this.notifyDataSetChanged()</w:t>
                              </w:r>
                            </w:p>
                            <w:p>
                              <w:pPr>
                                <w:pStyle w:val="Normal"/>
                                <w:spacing w:before="3" w:after="0"/>
                                <w:ind w:left="885"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1106" style="position:absolute;margin-left:88.2pt;margin-top:7.5pt;width:399.6pt;height:304.25pt" coordorigin="1764,150" coordsize="7992,6085">
                <v:rect id="shape_0" path="m0,0l-2147483645,0l-2147483645,-2147483646l0,-2147483646xe" fillcolor="#f6f6f6" stroked="f" o:allowincell="f" style="position:absolute;left:1764;top:160;width:7991;height:606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70;width:7991;height:604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pacing w:val="-4"/>
                            <w:sz w:val="18"/>
                          </w:rPr>
                          <w:t>class</w:t>
                        </w:r>
                        <w:r>
                          <w:rPr>
                            <w:rFonts w:ascii="Courier New" w:hAnsi="Courier New"/>
                            <w:spacing w:val="-12"/>
                            <w:sz w:val="18"/>
                          </w:rPr>
                          <w:t xml:space="preserve"> </w:t>
                        </w:r>
                        <w:r>
                          <w:rPr>
                            <w:rFonts w:ascii="Courier New" w:hAnsi="Courier New"/>
                            <w:spacing w:val="-4"/>
                            <w:sz w:val="18"/>
                          </w:rPr>
                          <w:t>PostAdapter(private</w:t>
                        </w:r>
                        <w:r>
                          <w:rPr>
                            <w:rFonts w:ascii="Courier New" w:hAnsi="Courier New"/>
                            <w:spacing w:val="-11"/>
                            <w:sz w:val="18"/>
                          </w:rPr>
                          <w:t xml:space="preserve"> </w:t>
                        </w:r>
                        <w:r>
                          <w:rPr>
                            <w:rFonts w:ascii="Courier New" w:hAnsi="Courier New"/>
                            <w:spacing w:val="-4"/>
                            <w:sz w:val="18"/>
                          </w:rPr>
                          <w:t>val</w:t>
                        </w:r>
                        <w:r>
                          <w:rPr>
                            <w:rFonts w:ascii="Courier New" w:hAnsi="Courier New"/>
                            <w:spacing w:val="-11"/>
                            <w:sz w:val="18"/>
                          </w:rPr>
                          <w:t xml:space="preserve"> </w:t>
                        </w:r>
                        <w:r>
                          <w:rPr>
                            <w:rFonts w:ascii="Courier New" w:hAnsi="Courier New"/>
                            <w:spacing w:val="-4"/>
                            <w:sz w:val="18"/>
                          </w:rPr>
                          <w:t>layoutInflater:</w:t>
                        </w:r>
                        <w:r>
                          <w:rPr>
                            <w:rFonts w:ascii="Courier New" w:hAnsi="Courier New"/>
                            <w:spacing w:val="-11"/>
                            <w:sz w:val="18"/>
                          </w:rPr>
                          <w:t xml:space="preserve"> </w:t>
                        </w:r>
                        <w:r>
                          <w:rPr>
                            <w:rFonts w:ascii="Courier New" w:hAnsi="Courier New"/>
                            <w:spacing w:val="-4"/>
                            <w:sz w:val="18"/>
                          </w:rPr>
                          <w:t>LayoutInflater)</w:t>
                        </w:r>
                        <w:r>
                          <w:rPr>
                            <w:rFonts w:ascii="Courier New" w:hAnsi="Courier New"/>
                            <w:spacing w:val="-11"/>
                            <w:sz w:val="18"/>
                          </w:rPr>
                          <w:t xml:space="preserve"> </w:t>
                        </w:r>
                        <w:r>
                          <w:rPr>
                            <w:rFonts w:ascii="Courier New" w:hAnsi="Courier New"/>
                            <w:spacing w:val="-10"/>
                            <w:sz w:val="18"/>
                          </w:rPr>
                          <w:t>:</w:t>
                        </w:r>
                      </w:p>
                      <w:p>
                        <w:pPr>
                          <w:pStyle w:val="Normal"/>
                          <w:spacing w:lineRule="auto" w:line="660" w:before="76" w:after="0"/>
                          <w:ind w:left="885" w:right="840" w:hanging="0"/>
                          <w:rPr>
                            <w:rFonts w:ascii="Courier New" w:hAnsi="Courier New"/>
                            <w:sz w:val="18"/>
                          </w:rPr>
                        </w:pPr>
                        <w:r>
                          <w:rPr>
                            <w:rFonts w:ascii="Courier New" w:hAnsi="Courier New"/>
                            <w:sz w:val="18"/>
                          </w:rPr>
                          <w:t>RecyclerView.Adapter&lt;PostAdapter.PostViewHolder&gt;()</w:t>
                        </w:r>
                        <w:r>
                          <w:rPr>
                            <w:rFonts w:ascii="Courier New" w:hAnsi="Courier New"/>
                            <w:spacing w:val="-29"/>
                            <w:sz w:val="18"/>
                          </w:rPr>
                          <w:t xml:space="preserve"> </w:t>
                        </w:r>
                        <w:r>
                          <w:rPr>
                            <w:rFonts w:ascii="Courier New" w:hAnsi="Courier New"/>
                            <w:sz w:val="18"/>
                          </w:rPr>
                          <w:t>{ private val posts = mutableListOf&lt;Post&gt;()</w:t>
                        </w:r>
                      </w:p>
                      <w:p>
                        <w:pPr>
                          <w:pStyle w:val="Normal"/>
                          <w:spacing w:lineRule="auto" w:line="235" w:before="2" w:after="0"/>
                          <w:ind w:left="1101" w:right="255" w:hanging="216"/>
                          <w:rPr>
                            <w:rFonts w:ascii="Courier New" w:hAnsi="Courier New"/>
                            <w:sz w:val="18"/>
                          </w:rPr>
                        </w:pPr>
                        <w:r>
                          <w:rPr>
                            <w:rFonts w:ascii="Courier New" w:hAnsi="Courier New"/>
                            <w:sz w:val="18"/>
                          </w:rPr>
                          <w:t>override</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onCreateViewHolder(parent:</w:t>
                        </w:r>
                        <w:r>
                          <w:rPr>
                            <w:rFonts w:ascii="Courier New" w:hAnsi="Courier New"/>
                            <w:spacing w:val="-10"/>
                            <w:sz w:val="18"/>
                          </w:rPr>
                          <w:t xml:space="preserve"> </w:t>
                        </w:r>
                        <w:r>
                          <w:rPr>
                            <w:rFonts w:ascii="Courier New" w:hAnsi="Courier New"/>
                            <w:sz w:val="18"/>
                          </w:rPr>
                          <w:t>ViewGroup,</w:t>
                        </w:r>
                        <w:r>
                          <w:rPr>
                            <w:rFonts w:ascii="Courier New" w:hAnsi="Courier New"/>
                            <w:spacing w:val="-10"/>
                            <w:sz w:val="18"/>
                          </w:rPr>
                          <w:t xml:space="preserve"> </w:t>
                        </w:r>
                        <w:r>
                          <w:rPr>
                            <w:rFonts w:ascii="Courier New" w:hAnsi="Courier New"/>
                            <w:sz w:val="18"/>
                          </w:rPr>
                          <w:t>viewType: Int): PostViewHolder =</w:t>
                        </w:r>
                      </w:p>
                      <w:p>
                        <w:pPr>
                          <w:pStyle w:val="Normal"/>
                          <w:spacing w:lineRule="exact" w:line="202" w:before="17" w:after="0"/>
                          <w:ind w:left="1317" w:hanging="0"/>
                          <w:rPr>
                            <w:rFonts w:ascii="Courier New" w:hAnsi="Courier New"/>
                            <w:sz w:val="18"/>
                          </w:rPr>
                        </w:pPr>
                        <w:r>
                          <w:rPr>
                            <w:rFonts w:ascii="Courier New" w:hAnsi="Courier New"/>
                            <w:spacing w:val="-2"/>
                            <w:sz w:val="18"/>
                          </w:rPr>
                          <w:t>PostViewHolder(layoutInflater.inflate</w:t>
                        </w:r>
                      </w:p>
                      <w:p>
                        <w:pPr>
                          <w:pStyle w:val="Normal"/>
                          <w:spacing w:lineRule="auto" w:line="588"/>
                          <w:ind w:left="885" w:right="2128" w:firstLine="648"/>
                          <w:rPr>
                            <w:rFonts w:ascii="Courier New" w:hAnsi="Courier New"/>
                            <w:sz w:val="18"/>
                          </w:rPr>
                        </w:pPr>
                        <w:r>
                          <w:rPr>
                            <w:rFonts w:ascii="Courier New" w:hAnsi="Courier New"/>
                            <w:sz w:val="18"/>
                          </w:rPr>
                          <w:t>(R.layout.view_post_row,</w:t>
                        </w:r>
                        <w:r>
                          <w:rPr>
                            <w:rFonts w:ascii="Courier New" w:hAnsi="Courier New"/>
                            <w:spacing w:val="-19"/>
                            <w:sz w:val="18"/>
                          </w:rPr>
                          <w:t xml:space="preserve"> </w:t>
                        </w:r>
                        <w:r>
                          <w:rPr>
                            <w:rFonts w:ascii="Courier New" w:hAnsi="Courier New"/>
                            <w:sz w:val="18"/>
                          </w:rPr>
                          <w:t>parent,</w:t>
                        </w:r>
                        <w:r>
                          <w:rPr>
                            <w:rFonts w:ascii="Courier New" w:hAnsi="Courier New"/>
                            <w:spacing w:val="-19"/>
                            <w:sz w:val="18"/>
                          </w:rPr>
                          <w:t xml:space="preserve"> </w:t>
                        </w:r>
                        <w:r>
                          <w:rPr>
                            <w:rFonts w:ascii="Courier New" w:hAnsi="Courier New"/>
                            <w:sz w:val="18"/>
                          </w:rPr>
                          <w:t>false)) override fun getItemCount(): Int = posts.size</w:t>
                        </w:r>
                      </w:p>
                      <w:p>
                        <w:pPr>
                          <w:pStyle w:val="Normal"/>
                          <w:spacing w:lineRule="auto" w:line="235" w:before="62" w:after="0"/>
                          <w:ind w:left="1101" w:right="840" w:hanging="216"/>
                          <w:rPr>
                            <w:rFonts w:ascii="Courier New" w:hAnsi="Courier New"/>
                            <w:sz w:val="18"/>
                          </w:rPr>
                        </w:pPr>
                        <w:r>
                          <w:rPr>
                            <w:rFonts w:ascii="Courier New" w:hAnsi="Courier New"/>
                            <w:sz w:val="18"/>
                          </w:rPr>
                          <w:t>override</w:t>
                        </w:r>
                        <w:r>
                          <w:rPr>
                            <w:rFonts w:ascii="Courier New" w:hAnsi="Courier New"/>
                            <w:spacing w:val="-14"/>
                            <w:sz w:val="18"/>
                          </w:rPr>
                          <w:t xml:space="preserve"> </w:t>
                        </w:r>
                        <w:r>
                          <w:rPr>
                            <w:rFonts w:ascii="Courier New" w:hAnsi="Courier New"/>
                            <w:sz w:val="18"/>
                          </w:rPr>
                          <w:t>fun</w:t>
                        </w:r>
                        <w:r>
                          <w:rPr>
                            <w:rFonts w:ascii="Courier New" w:hAnsi="Courier New"/>
                            <w:spacing w:val="-14"/>
                            <w:sz w:val="18"/>
                          </w:rPr>
                          <w:t xml:space="preserve"> </w:t>
                        </w:r>
                        <w:r>
                          <w:rPr>
                            <w:rFonts w:ascii="Courier New" w:hAnsi="Courier New"/>
                            <w:sz w:val="18"/>
                          </w:rPr>
                          <w:t>onBindViewHolder(holder:</w:t>
                        </w:r>
                        <w:r>
                          <w:rPr>
                            <w:rFonts w:ascii="Courier New" w:hAnsi="Courier New"/>
                            <w:spacing w:val="-14"/>
                            <w:sz w:val="18"/>
                          </w:rPr>
                          <w:t xml:space="preserve"> </w:t>
                        </w:r>
                        <w:r>
                          <w:rPr>
                            <w:rFonts w:ascii="Courier New" w:hAnsi="Courier New"/>
                            <w:sz w:val="18"/>
                          </w:rPr>
                          <w:t>PostViewHolder, position: Int) {</w:t>
                        </w:r>
                      </w:p>
                      <w:p>
                        <w:pPr>
                          <w:pStyle w:val="Normal"/>
                          <w:spacing w:before="17" w:after="0"/>
                          <w:ind w:left="1317" w:hanging="0"/>
                          <w:rPr>
                            <w:rFonts w:ascii="Courier New" w:hAnsi="Courier New"/>
                            <w:sz w:val="18"/>
                          </w:rPr>
                        </w:pPr>
                        <w:r>
                          <w:rPr>
                            <w:rFonts w:ascii="Courier New" w:hAnsi="Courier New"/>
                            <w:spacing w:val="-2"/>
                            <w:sz w:val="18"/>
                          </w:rPr>
                          <w:t>holder.bind(posts[position])</w:t>
                        </w:r>
                      </w:p>
                      <w:p>
                        <w:pPr>
                          <w:pStyle w:val="Normal"/>
                          <w:spacing w:before="7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1317" w:right="2755" w:hanging="432"/>
                          <w:rPr>
                            <w:rFonts w:ascii="Courier New" w:hAnsi="Courier New"/>
                            <w:sz w:val="18"/>
                          </w:rPr>
                        </w:pPr>
                        <w:r>
                          <w:rPr>
                            <w:rFonts w:ascii="Courier New" w:hAnsi="Courier New"/>
                            <w:sz w:val="18"/>
                          </w:rPr>
                          <w:t>fun</w:t>
                        </w:r>
                        <w:r>
                          <w:rPr>
                            <w:rFonts w:ascii="Courier New" w:hAnsi="Courier New"/>
                            <w:spacing w:val="-13"/>
                            <w:sz w:val="18"/>
                          </w:rPr>
                          <w:t xml:space="preserve"> </w:t>
                        </w:r>
                        <w:r>
                          <w:rPr>
                            <w:rFonts w:ascii="Courier New" w:hAnsi="Courier New"/>
                            <w:sz w:val="18"/>
                          </w:rPr>
                          <w:t>updatePosts(posts:</w:t>
                        </w:r>
                        <w:r>
                          <w:rPr>
                            <w:rFonts w:ascii="Courier New" w:hAnsi="Courier New"/>
                            <w:spacing w:val="-13"/>
                            <w:sz w:val="18"/>
                          </w:rPr>
                          <w:t xml:space="preserve"> </w:t>
                        </w:r>
                        <w:r>
                          <w:rPr>
                            <w:rFonts w:ascii="Courier New" w:hAnsi="Courier New"/>
                            <w:sz w:val="18"/>
                          </w:rPr>
                          <w:t>List&lt;Post&gt;)</w:t>
                        </w:r>
                        <w:r>
                          <w:rPr>
                            <w:rFonts w:ascii="Courier New" w:hAnsi="Courier New"/>
                            <w:spacing w:val="-13"/>
                            <w:sz w:val="18"/>
                          </w:rPr>
                          <w:t xml:space="preserve"> </w:t>
                        </w:r>
                        <w:r>
                          <w:rPr>
                            <w:rFonts w:ascii="Courier New" w:hAnsi="Courier New"/>
                            <w:sz w:val="18"/>
                          </w:rPr>
                          <w:t xml:space="preserve">{ </w:t>
                        </w:r>
                        <w:r>
                          <w:rPr>
                            <w:rFonts w:ascii="Courier New" w:hAnsi="Courier New"/>
                            <w:spacing w:val="-2"/>
                            <w:sz w:val="18"/>
                          </w:rPr>
                          <w:t>this.posts.clear() this.posts.addAll(posts) this.notifyDataSetChanged()</w:t>
                        </w:r>
                      </w:p>
                      <w:p>
                        <w:pPr>
                          <w:pStyle w:val="Normal"/>
                          <w:spacing w:before="3" w:after="0"/>
                          <w:ind w:left="885"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TextBody"/>
        <w:spacing w:before="3" w:after="0"/>
        <w:rPr>
          <w:sz w:val="5"/>
        </w:rPr>
      </w:pPr>
      <w:r>
        <w:rPr>
          <w:sz w:val="5"/>
        </w:rPr>
      </w:r>
    </w:p>
    <w:p>
      <w:pPr>
        <w:pStyle w:val="TextBody"/>
        <w:ind w:left="104" w:hanging="0"/>
        <w:rPr/>
      </w:pPr>
      <w:r>
        <w:rPr/>
        <mc:AlternateContent>
          <mc:Choice Requires="wpg">
            <w:drawing>
              <wp:inline distT="0" distB="0" distL="0" distR="0" wp14:anchorId="5CA0FCD1">
                <wp:extent cx="5074920" cy="2619375"/>
                <wp:effectExtent l="0" t="0" r="5080" b="0"/>
                <wp:docPr id="1404" name="Shape846"/>
                <a:graphic xmlns:a="http://schemas.openxmlformats.org/drawingml/2006/main">
                  <a:graphicData uri="http://schemas.microsoft.com/office/word/2010/wordprocessingGroup">
                    <wpg:wgp>
                      <wpg:cNvGrpSpPr/>
                      <wpg:grpSpPr>
                        <a:xfrm>
                          <a:off x="0" y="0"/>
                          <a:ext cx="5074920" cy="2619360"/>
                          <a:chOff x="0" y="0"/>
                          <a:chExt cx="5074920" cy="2619360"/>
                        </a:xfrm>
                      </wpg:grpSpPr>
                      <wps:wsp>
                        <wps:cNvSpPr/>
                        <wps:spPr>
                          <a:xfrm>
                            <a:off x="0" y="6480"/>
                            <a:ext cx="5074920" cy="2606760"/>
                          </a:xfrm>
                          <a:prstGeom prst="rect">
                            <a:avLst/>
                          </a:prstGeom>
                          <a:solidFill>
                            <a:srgbClr val="f6f6f6"/>
                          </a:solidFill>
                          <a:ln w="0">
                            <a:noFill/>
                          </a:ln>
                        </wps:spPr>
                        <wps:style>
                          <a:lnRef idx="0"/>
                          <a:fillRef idx="0"/>
                          <a:effectRef idx="0"/>
                          <a:fontRef idx="minor"/>
                        </wps:style>
                        <wps:bodyPr/>
                      </wps:wsp>
                      <wps:wsp>
                        <wps:cNvSpPr/>
                        <wps:spPr>
                          <a:xfrm>
                            <a:off x="0" y="0"/>
                            <a:ext cx="5074920" cy="2619360"/>
                          </a:xfrm>
                          <a:custGeom>
                            <a:avLst/>
                            <a:gdLst>
                              <a:gd name="textAreaLeft" fmla="*/ 0 w 2877120"/>
                              <a:gd name="textAreaRight" fmla="*/ 2879280 w 2877120"/>
                              <a:gd name="textAreaTop" fmla="*/ 0 h 1485000"/>
                              <a:gd name="textAreaBottom" fmla="*/ 1487160 h 1485000"/>
                            </a:gdLst>
                            <a:ahLst/>
                            <a:rect l="textAreaLeft" t="textAreaTop" r="textAreaRight" b="textAreaBottom"/>
                            <a:pathLst>
                              <a:path w="7992" h="4125">
                                <a:moveTo>
                                  <a:pt x="7992" y="4104"/>
                                </a:moveTo>
                                <a:lnTo>
                                  <a:pt x="0" y="4104"/>
                                </a:lnTo>
                                <a:lnTo>
                                  <a:pt x="0" y="4124"/>
                                </a:lnTo>
                                <a:lnTo>
                                  <a:pt x="7992" y="4124"/>
                                </a:lnTo>
                                <a:lnTo>
                                  <a:pt x="7992" y="410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2593800"/>
                          </a:xfrm>
                          <a:prstGeom prst="rect">
                            <a:avLst/>
                          </a:prstGeom>
                          <a:noFill/>
                          <a:ln w="0">
                            <a:noFill/>
                          </a:ln>
                        </wps:spPr>
                        <wps:style>
                          <a:lnRef idx="0"/>
                          <a:fillRef idx="0"/>
                          <a:effectRef idx="0"/>
                          <a:fontRef idx="minor"/>
                        </wps:style>
                        <wps:txbx>
                          <w:txbxContent>
                            <w:p>
                              <w:pPr>
                                <w:pStyle w:val="Normal"/>
                                <w:spacing w:lineRule="auto" w:line="235" w:before="43" w:after="0"/>
                                <w:ind w:left="1101" w:hanging="216"/>
                                <w:rPr>
                                  <w:rFonts w:ascii="Courier New" w:hAnsi="Courier New"/>
                                  <w:sz w:val="18"/>
                                </w:rPr>
                              </w:pPr>
                              <w:r>
                                <w:rPr>
                                  <w:rFonts w:ascii="Courier New" w:hAnsi="Courier New"/>
                                  <w:sz w:val="18"/>
                                </w:rPr>
                                <w:t>inner</w:t>
                              </w:r>
                              <w:r>
                                <w:rPr>
                                  <w:rFonts w:ascii="Courier New" w:hAnsi="Courier New"/>
                                  <w:spacing w:val="-10"/>
                                  <w:sz w:val="18"/>
                                </w:rPr>
                                <w:t xml:space="preserve"> </w:t>
                              </w:r>
                              <w:r>
                                <w:rPr>
                                  <w:rFonts w:ascii="Courier New" w:hAnsi="Courier New"/>
                                  <w:sz w:val="18"/>
                                </w:rPr>
                                <w:t>class</w:t>
                              </w:r>
                              <w:r>
                                <w:rPr>
                                  <w:rFonts w:ascii="Courier New" w:hAnsi="Courier New"/>
                                  <w:spacing w:val="-10"/>
                                  <w:sz w:val="18"/>
                                </w:rPr>
                                <w:t xml:space="preserve"> </w:t>
                              </w:r>
                              <w:r>
                                <w:rPr>
                                  <w:rFonts w:ascii="Courier New" w:hAnsi="Courier New"/>
                                  <w:sz w:val="18"/>
                                </w:rPr>
                                <w:t>PostViewHolder(containerView:</w:t>
                              </w:r>
                              <w:r>
                                <w:rPr>
                                  <w:rFonts w:ascii="Courier New" w:hAnsi="Courier New"/>
                                  <w:spacing w:val="-10"/>
                                  <w:sz w:val="18"/>
                                </w:rPr>
                                <w:t xml:space="preserve"> </w:t>
                              </w:r>
                              <w:r>
                                <w:rPr>
                                  <w:rFonts w:ascii="Courier New" w:hAnsi="Courier New"/>
                                  <w:sz w:val="18"/>
                                </w:rPr>
                                <w:t>View)</w:t>
                              </w:r>
                              <w:r>
                                <w:rPr>
                                  <w:rFonts w:ascii="Courier New" w:hAnsi="Courier New"/>
                                  <w:spacing w:val="-10"/>
                                  <w:sz w:val="18"/>
                                </w:rPr>
                                <w:t xml:space="preserve"> </w:t>
                              </w:r>
                              <w:r>
                                <w:rPr>
                                  <w:rFonts w:ascii="Courier New" w:hAnsi="Courier New"/>
                                  <w:sz w:val="18"/>
                                </w:rPr>
                                <w:t>: RecyclerView.ViewHolder(containerView) {</w:t>
                              </w:r>
                            </w:p>
                            <w:p>
                              <w:pPr>
                                <w:pStyle w:val="Normal"/>
                                <w:spacing w:before="3" w:after="0"/>
                                <w:rPr>
                                  <w:rFonts w:ascii="Courier New" w:hAnsi="Courier New"/>
                                  <w:sz w:val="26"/>
                                </w:rPr>
                              </w:pPr>
                              <w:r>
                                <w:rPr>
                                  <w:rFonts w:ascii="Courier New" w:hAnsi="Courier New"/>
                                  <w:sz w:val="26"/>
                                </w:rPr>
                              </w:r>
                            </w:p>
                            <w:p>
                              <w:pPr>
                                <w:pStyle w:val="Normal"/>
                                <w:ind w:left="1317" w:hanging="0"/>
                                <w:rPr>
                                  <w:rFonts w:ascii="Courier New" w:hAnsi="Courier New"/>
                                  <w:sz w:val="18"/>
                                </w:rPr>
                              </w:pPr>
                              <w:r>
                                <w:rPr>
                                  <w:rFonts w:ascii="Courier New" w:hAnsi="Courier New"/>
                                  <w:sz w:val="18"/>
                                </w:rPr>
                                <w:t>private</w:t>
                              </w:r>
                              <w:r>
                                <w:rPr>
                                  <w:rFonts w:ascii="Courier New" w:hAnsi="Courier New"/>
                                  <w:spacing w:val="-8"/>
                                  <w:sz w:val="18"/>
                                </w:rPr>
                                <w:t xml:space="preserve"> </w:t>
                              </w:r>
                              <w:r>
                                <w:rPr>
                                  <w:rFonts w:ascii="Courier New" w:hAnsi="Courier New"/>
                                  <w:sz w:val="18"/>
                                </w:rPr>
                                <w:t>val</w:t>
                              </w:r>
                              <w:r>
                                <w:rPr>
                                  <w:rFonts w:ascii="Courier New" w:hAnsi="Courier New"/>
                                  <w:spacing w:val="-8"/>
                                  <w:sz w:val="18"/>
                                </w:rPr>
                                <w:t xml:space="preserve"> </w:t>
                              </w:r>
                              <w:r>
                                <w:rPr>
                                  <w:rFonts w:ascii="Courier New" w:hAnsi="Courier New"/>
                                  <w:sz w:val="18"/>
                                </w:rPr>
                                <w:t>titleTextView:</w:t>
                              </w:r>
                              <w:r>
                                <w:rPr>
                                  <w:rFonts w:ascii="Courier New" w:hAnsi="Courier New"/>
                                  <w:spacing w:val="-8"/>
                                  <w:sz w:val="18"/>
                                </w:rPr>
                                <w:t xml:space="preserve"> </w:t>
                              </w:r>
                              <w:r>
                                <w:rPr>
                                  <w:rFonts w:ascii="Courier New" w:hAnsi="Courier New"/>
                                  <w:sz w:val="18"/>
                                </w:rPr>
                                <w:t>TextView</w:t>
                              </w:r>
                              <w:r>
                                <w:rPr>
                                  <w:rFonts w:ascii="Courier New" w:hAnsi="Courier New"/>
                                  <w:spacing w:val="-8"/>
                                  <w:sz w:val="18"/>
                                </w:rPr>
                                <w:t xml:space="preserve"> </w:t>
                              </w:r>
                              <w:r>
                                <w:rPr>
                                  <w:rFonts w:ascii="Courier New" w:hAnsi="Courier New"/>
                                  <w:spacing w:val="-10"/>
                                  <w:sz w:val="18"/>
                                </w:rPr>
                                <w:t>=</w:t>
                              </w:r>
                            </w:p>
                            <w:p>
                              <w:pPr>
                                <w:pStyle w:val="Normal"/>
                                <w:spacing w:lineRule="exact" w:line="202" w:before="76" w:after="0"/>
                                <w:ind w:left="1749" w:hanging="0"/>
                                <w:rPr>
                                  <w:rFonts w:ascii="Courier New" w:hAnsi="Courier New"/>
                                  <w:sz w:val="18"/>
                                </w:rPr>
                              </w:pPr>
                              <w:r>
                                <w:rPr>
                                  <w:rFonts w:ascii="Courier New" w:hAnsi="Courier New"/>
                                  <w:spacing w:val="-2"/>
                                  <w:sz w:val="18"/>
                                </w:rPr>
                                <w:t>containerView.findViewById&lt;TextView&gt;</w:t>
                              </w:r>
                            </w:p>
                            <w:p>
                              <w:pPr>
                                <w:pStyle w:val="Normal"/>
                                <w:spacing w:lineRule="auto" w:line="259"/>
                                <w:ind w:left="1317" w:right="2784" w:firstLine="648"/>
                                <w:rPr>
                                  <w:rFonts w:ascii="Courier New" w:hAnsi="Courier New"/>
                                  <w:sz w:val="18"/>
                                </w:rPr>
                              </w:pPr>
                              <w:r>
                                <w:rPr>
                                  <w:rFonts w:ascii="Courier New" w:hAnsi="Courier New"/>
                                  <w:spacing w:val="-2"/>
                                  <w:sz w:val="18"/>
                                </w:rPr>
                                <w:t xml:space="preserve">(R.id.view_post_row_title) </w:t>
                              </w:r>
                              <w:r>
                                <w:rPr>
                                  <w:rFonts w:ascii="Courier New" w:hAnsi="Courier New"/>
                                  <w:sz w:val="18"/>
                                </w:rPr>
                                <w:t>private</w:t>
                              </w:r>
                              <w:r>
                                <w:rPr>
                                  <w:rFonts w:ascii="Courier New" w:hAnsi="Courier New"/>
                                  <w:spacing w:val="-10"/>
                                  <w:sz w:val="18"/>
                                </w:rPr>
                                <w:t xml:space="preserve"> </w:t>
                              </w:r>
                              <w:r>
                                <w:rPr>
                                  <w:rFonts w:ascii="Courier New" w:hAnsi="Courier New"/>
                                  <w:sz w:val="18"/>
                                </w:rPr>
                                <w:t>val</w:t>
                              </w:r>
                              <w:r>
                                <w:rPr>
                                  <w:rFonts w:ascii="Courier New" w:hAnsi="Courier New"/>
                                  <w:spacing w:val="-10"/>
                                  <w:sz w:val="18"/>
                                </w:rPr>
                                <w:t xml:space="preserve"> </w:t>
                              </w:r>
                              <w:r>
                                <w:rPr>
                                  <w:rFonts w:ascii="Courier New" w:hAnsi="Courier New"/>
                                  <w:sz w:val="18"/>
                                </w:rPr>
                                <w:t>bodyTextView:</w:t>
                              </w:r>
                              <w:r>
                                <w:rPr>
                                  <w:rFonts w:ascii="Courier New" w:hAnsi="Courier New"/>
                                  <w:spacing w:val="-10"/>
                                  <w:sz w:val="18"/>
                                </w:rPr>
                                <w:t xml:space="preserve"> </w:t>
                              </w:r>
                              <w:r>
                                <w:rPr>
                                  <w:rFonts w:ascii="Courier New" w:hAnsi="Courier New"/>
                                  <w:sz w:val="18"/>
                                </w:rPr>
                                <w:t>TextView</w:t>
                              </w:r>
                              <w:r>
                                <w:rPr>
                                  <w:rFonts w:ascii="Courier New" w:hAnsi="Courier New"/>
                                  <w:spacing w:val="-10"/>
                                  <w:sz w:val="18"/>
                                </w:rPr>
                                <w:t xml:space="preserve"> </w:t>
                              </w:r>
                              <w:r>
                                <w:rPr>
                                  <w:rFonts w:ascii="Courier New" w:hAnsi="Courier New"/>
                                  <w:sz w:val="18"/>
                                </w:rPr>
                                <w:t>=</w:t>
                              </w:r>
                            </w:p>
                            <w:p>
                              <w:pPr>
                                <w:pStyle w:val="Normal"/>
                                <w:spacing w:lineRule="exact" w:line="202" w:before="58" w:after="0"/>
                                <w:ind w:left="1749" w:hanging="0"/>
                                <w:rPr>
                                  <w:rFonts w:ascii="Courier New" w:hAnsi="Courier New"/>
                                  <w:sz w:val="18"/>
                                </w:rPr>
                              </w:pPr>
                              <w:r>
                                <w:rPr>
                                  <w:rFonts w:ascii="Courier New" w:hAnsi="Courier New"/>
                                  <w:spacing w:val="-2"/>
                                  <w:sz w:val="18"/>
                                </w:rPr>
                                <w:t>containerView.findViewById&lt;TextView&gt;</w:t>
                              </w:r>
                            </w:p>
                            <w:p>
                              <w:pPr>
                                <w:pStyle w:val="Normal"/>
                                <w:spacing w:lineRule="exact" w:line="202"/>
                                <w:ind w:left="1965" w:hanging="0"/>
                                <w:rPr>
                                  <w:rFonts w:ascii="Courier New" w:hAnsi="Courier New"/>
                                  <w:sz w:val="18"/>
                                </w:rPr>
                              </w:pPr>
                              <w:r>
                                <w:rPr>
                                  <w:rFonts w:ascii="Courier New" w:hAnsi="Courier New"/>
                                  <w:spacing w:val="-2"/>
                                  <w:sz w:val="18"/>
                                </w:rPr>
                                <w:t>(R.id.view_post_row_body)</w:t>
                              </w:r>
                            </w:p>
                            <w:p>
                              <w:pPr>
                                <w:pStyle w:val="Normal"/>
                                <w:spacing w:before="1" w:after="0"/>
                                <w:rPr>
                                  <w:rFonts w:ascii="Courier New" w:hAnsi="Courier New"/>
                                  <w:sz w:val="26"/>
                                </w:rPr>
                              </w:pPr>
                              <w:r>
                                <w:rPr>
                                  <w:rFonts w:ascii="Courier New" w:hAnsi="Courier New"/>
                                  <w:sz w:val="26"/>
                                </w:rPr>
                              </w:r>
                            </w:p>
                            <w:p>
                              <w:pPr>
                                <w:pStyle w:val="Normal"/>
                                <w:spacing w:lineRule="auto" w:line="324"/>
                                <w:ind w:left="1749" w:right="2784" w:hanging="432"/>
                                <w:rPr>
                                  <w:rFonts w:ascii="Courier New" w:hAnsi="Courier New"/>
                                  <w:sz w:val="18"/>
                                </w:rPr>
                              </w:pPr>
                              <w:r>
                                <w:rPr>
                                  <w:rFonts w:ascii="Courier New" w:hAnsi="Courier New"/>
                                  <w:sz w:val="18"/>
                                </w:rPr>
                                <w:t>fun bind(post: Post) { bodyTextView.text = post.body titleTextView.text</w:t>
                              </w:r>
                              <w:r>
                                <w:rPr>
                                  <w:rFonts w:ascii="Courier New" w:hAnsi="Courier New"/>
                                  <w:spacing w:val="-19"/>
                                  <w:sz w:val="18"/>
                                </w:rPr>
                                <w:t xml:space="preserve"> </w:t>
                              </w:r>
                              <w:r>
                                <w:rPr>
                                  <w:rFonts w:ascii="Courier New" w:hAnsi="Courier New"/>
                                  <w:sz w:val="18"/>
                                </w:rPr>
                                <w:t>=</w:t>
                              </w:r>
                              <w:r>
                                <w:rPr>
                                  <w:rFonts w:ascii="Courier New" w:hAnsi="Courier New"/>
                                  <w:spacing w:val="-19"/>
                                  <w:sz w:val="18"/>
                                </w:rPr>
                                <w:t xml:space="preserve"> </w:t>
                              </w:r>
                              <w:r>
                                <w:rPr>
                                  <w:rFonts w:ascii="Courier New" w:hAnsi="Courier New"/>
                                  <w:sz w:val="18"/>
                                </w:rPr>
                                <w:t>post.title</w:t>
                              </w:r>
                            </w:p>
                            <w:p>
                              <w:pPr>
                                <w:pStyle w:val="Normal"/>
                                <w:spacing w:before="2" w:after="0"/>
                                <w:ind w:left="1317"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inline>
            </w:drawing>
          </mc:Choice>
          <mc:Fallback>
            <w:pict>
              <v:group id="shape_0" alt="Shape846" style="position:absolute;margin-left:0pt;margin-top:-206.3pt;width:399.6pt;height:206.25pt" coordorigin="0,-4126" coordsize="7992,4125">
                <v:rect id="shape_0" path="m0,0l-2147483645,0l-2147483645,-2147483646l0,-2147483646xe" fillcolor="#f6f6f6" stroked="f" o:allowincell="f" style="position:absolute;left:0;top:-4116;width:7991;height:4104;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4106;width:7991;height:4084;mso-wrap-style:square;v-text-anchor:top;mso-position-vertical:top">
                  <v:fill o:detectmouseclick="t" on="false"/>
                  <v:stroke color="#3465a4" joinstyle="round" endcap="flat"/>
                  <v:textbox>
                    <w:txbxContent>
                      <w:p>
                        <w:pPr>
                          <w:pStyle w:val="Normal"/>
                          <w:spacing w:lineRule="auto" w:line="235" w:before="43" w:after="0"/>
                          <w:ind w:left="1101" w:hanging="216"/>
                          <w:rPr>
                            <w:rFonts w:ascii="Courier New" w:hAnsi="Courier New"/>
                            <w:sz w:val="18"/>
                          </w:rPr>
                        </w:pPr>
                        <w:r>
                          <w:rPr>
                            <w:rFonts w:ascii="Courier New" w:hAnsi="Courier New"/>
                            <w:sz w:val="18"/>
                          </w:rPr>
                          <w:t>inner</w:t>
                        </w:r>
                        <w:r>
                          <w:rPr>
                            <w:rFonts w:ascii="Courier New" w:hAnsi="Courier New"/>
                            <w:spacing w:val="-10"/>
                            <w:sz w:val="18"/>
                          </w:rPr>
                          <w:t xml:space="preserve"> </w:t>
                        </w:r>
                        <w:r>
                          <w:rPr>
                            <w:rFonts w:ascii="Courier New" w:hAnsi="Courier New"/>
                            <w:sz w:val="18"/>
                          </w:rPr>
                          <w:t>class</w:t>
                        </w:r>
                        <w:r>
                          <w:rPr>
                            <w:rFonts w:ascii="Courier New" w:hAnsi="Courier New"/>
                            <w:spacing w:val="-10"/>
                            <w:sz w:val="18"/>
                          </w:rPr>
                          <w:t xml:space="preserve"> </w:t>
                        </w:r>
                        <w:r>
                          <w:rPr>
                            <w:rFonts w:ascii="Courier New" w:hAnsi="Courier New"/>
                            <w:sz w:val="18"/>
                          </w:rPr>
                          <w:t>PostViewHolder(containerView:</w:t>
                        </w:r>
                        <w:r>
                          <w:rPr>
                            <w:rFonts w:ascii="Courier New" w:hAnsi="Courier New"/>
                            <w:spacing w:val="-10"/>
                            <w:sz w:val="18"/>
                          </w:rPr>
                          <w:t xml:space="preserve"> </w:t>
                        </w:r>
                        <w:r>
                          <w:rPr>
                            <w:rFonts w:ascii="Courier New" w:hAnsi="Courier New"/>
                            <w:sz w:val="18"/>
                          </w:rPr>
                          <w:t>View)</w:t>
                        </w:r>
                        <w:r>
                          <w:rPr>
                            <w:rFonts w:ascii="Courier New" w:hAnsi="Courier New"/>
                            <w:spacing w:val="-10"/>
                            <w:sz w:val="18"/>
                          </w:rPr>
                          <w:t xml:space="preserve"> </w:t>
                        </w:r>
                        <w:r>
                          <w:rPr>
                            <w:rFonts w:ascii="Courier New" w:hAnsi="Courier New"/>
                            <w:sz w:val="18"/>
                          </w:rPr>
                          <w:t>: RecyclerView.ViewHolder(containerView) {</w:t>
                        </w:r>
                      </w:p>
                      <w:p>
                        <w:pPr>
                          <w:pStyle w:val="Normal"/>
                          <w:spacing w:before="3" w:after="0"/>
                          <w:rPr>
                            <w:rFonts w:ascii="Courier New" w:hAnsi="Courier New"/>
                            <w:sz w:val="26"/>
                          </w:rPr>
                        </w:pPr>
                        <w:r>
                          <w:rPr>
                            <w:rFonts w:ascii="Courier New" w:hAnsi="Courier New"/>
                            <w:sz w:val="26"/>
                          </w:rPr>
                        </w:r>
                      </w:p>
                      <w:p>
                        <w:pPr>
                          <w:pStyle w:val="Normal"/>
                          <w:ind w:left="1317" w:hanging="0"/>
                          <w:rPr>
                            <w:rFonts w:ascii="Courier New" w:hAnsi="Courier New"/>
                            <w:sz w:val="18"/>
                          </w:rPr>
                        </w:pPr>
                        <w:r>
                          <w:rPr>
                            <w:rFonts w:ascii="Courier New" w:hAnsi="Courier New"/>
                            <w:sz w:val="18"/>
                          </w:rPr>
                          <w:t>private</w:t>
                        </w:r>
                        <w:r>
                          <w:rPr>
                            <w:rFonts w:ascii="Courier New" w:hAnsi="Courier New"/>
                            <w:spacing w:val="-8"/>
                            <w:sz w:val="18"/>
                          </w:rPr>
                          <w:t xml:space="preserve"> </w:t>
                        </w:r>
                        <w:r>
                          <w:rPr>
                            <w:rFonts w:ascii="Courier New" w:hAnsi="Courier New"/>
                            <w:sz w:val="18"/>
                          </w:rPr>
                          <w:t>val</w:t>
                        </w:r>
                        <w:r>
                          <w:rPr>
                            <w:rFonts w:ascii="Courier New" w:hAnsi="Courier New"/>
                            <w:spacing w:val="-8"/>
                            <w:sz w:val="18"/>
                          </w:rPr>
                          <w:t xml:space="preserve"> </w:t>
                        </w:r>
                        <w:r>
                          <w:rPr>
                            <w:rFonts w:ascii="Courier New" w:hAnsi="Courier New"/>
                            <w:sz w:val="18"/>
                          </w:rPr>
                          <w:t>titleTextView:</w:t>
                        </w:r>
                        <w:r>
                          <w:rPr>
                            <w:rFonts w:ascii="Courier New" w:hAnsi="Courier New"/>
                            <w:spacing w:val="-8"/>
                            <w:sz w:val="18"/>
                          </w:rPr>
                          <w:t xml:space="preserve"> </w:t>
                        </w:r>
                        <w:r>
                          <w:rPr>
                            <w:rFonts w:ascii="Courier New" w:hAnsi="Courier New"/>
                            <w:sz w:val="18"/>
                          </w:rPr>
                          <w:t>TextView</w:t>
                        </w:r>
                        <w:r>
                          <w:rPr>
                            <w:rFonts w:ascii="Courier New" w:hAnsi="Courier New"/>
                            <w:spacing w:val="-8"/>
                            <w:sz w:val="18"/>
                          </w:rPr>
                          <w:t xml:space="preserve"> </w:t>
                        </w:r>
                        <w:r>
                          <w:rPr>
                            <w:rFonts w:ascii="Courier New" w:hAnsi="Courier New"/>
                            <w:spacing w:val="-10"/>
                            <w:sz w:val="18"/>
                          </w:rPr>
                          <w:t>=</w:t>
                        </w:r>
                      </w:p>
                      <w:p>
                        <w:pPr>
                          <w:pStyle w:val="Normal"/>
                          <w:spacing w:lineRule="exact" w:line="202" w:before="76" w:after="0"/>
                          <w:ind w:left="1749" w:hanging="0"/>
                          <w:rPr>
                            <w:rFonts w:ascii="Courier New" w:hAnsi="Courier New"/>
                            <w:sz w:val="18"/>
                          </w:rPr>
                        </w:pPr>
                        <w:r>
                          <w:rPr>
                            <w:rFonts w:ascii="Courier New" w:hAnsi="Courier New"/>
                            <w:spacing w:val="-2"/>
                            <w:sz w:val="18"/>
                          </w:rPr>
                          <w:t>containerView.findViewById&lt;TextView&gt;</w:t>
                        </w:r>
                      </w:p>
                      <w:p>
                        <w:pPr>
                          <w:pStyle w:val="Normal"/>
                          <w:spacing w:lineRule="auto" w:line="259"/>
                          <w:ind w:left="1317" w:right="2784" w:firstLine="648"/>
                          <w:rPr>
                            <w:rFonts w:ascii="Courier New" w:hAnsi="Courier New"/>
                            <w:sz w:val="18"/>
                          </w:rPr>
                        </w:pPr>
                        <w:r>
                          <w:rPr>
                            <w:rFonts w:ascii="Courier New" w:hAnsi="Courier New"/>
                            <w:spacing w:val="-2"/>
                            <w:sz w:val="18"/>
                          </w:rPr>
                          <w:t xml:space="preserve">(R.id.view_post_row_title) </w:t>
                        </w:r>
                        <w:r>
                          <w:rPr>
                            <w:rFonts w:ascii="Courier New" w:hAnsi="Courier New"/>
                            <w:sz w:val="18"/>
                          </w:rPr>
                          <w:t>private</w:t>
                        </w:r>
                        <w:r>
                          <w:rPr>
                            <w:rFonts w:ascii="Courier New" w:hAnsi="Courier New"/>
                            <w:spacing w:val="-10"/>
                            <w:sz w:val="18"/>
                          </w:rPr>
                          <w:t xml:space="preserve"> </w:t>
                        </w:r>
                        <w:r>
                          <w:rPr>
                            <w:rFonts w:ascii="Courier New" w:hAnsi="Courier New"/>
                            <w:sz w:val="18"/>
                          </w:rPr>
                          <w:t>val</w:t>
                        </w:r>
                        <w:r>
                          <w:rPr>
                            <w:rFonts w:ascii="Courier New" w:hAnsi="Courier New"/>
                            <w:spacing w:val="-10"/>
                            <w:sz w:val="18"/>
                          </w:rPr>
                          <w:t xml:space="preserve"> </w:t>
                        </w:r>
                        <w:r>
                          <w:rPr>
                            <w:rFonts w:ascii="Courier New" w:hAnsi="Courier New"/>
                            <w:sz w:val="18"/>
                          </w:rPr>
                          <w:t>bodyTextView:</w:t>
                        </w:r>
                        <w:r>
                          <w:rPr>
                            <w:rFonts w:ascii="Courier New" w:hAnsi="Courier New"/>
                            <w:spacing w:val="-10"/>
                            <w:sz w:val="18"/>
                          </w:rPr>
                          <w:t xml:space="preserve"> </w:t>
                        </w:r>
                        <w:r>
                          <w:rPr>
                            <w:rFonts w:ascii="Courier New" w:hAnsi="Courier New"/>
                            <w:sz w:val="18"/>
                          </w:rPr>
                          <w:t>TextView</w:t>
                        </w:r>
                        <w:r>
                          <w:rPr>
                            <w:rFonts w:ascii="Courier New" w:hAnsi="Courier New"/>
                            <w:spacing w:val="-10"/>
                            <w:sz w:val="18"/>
                          </w:rPr>
                          <w:t xml:space="preserve"> </w:t>
                        </w:r>
                        <w:r>
                          <w:rPr>
                            <w:rFonts w:ascii="Courier New" w:hAnsi="Courier New"/>
                            <w:sz w:val="18"/>
                          </w:rPr>
                          <w:t>=</w:t>
                        </w:r>
                      </w:p>
                      <w:p>
                        <w:pPr>
                          <w:pStyle w:val="Normal"/>
                          <w:spacing w:lineRule="exact" w:line="202" w:before="58" w:after="0"/>
                          <w:ind w:left="1749" w:hanging="0"/>
                          <w:rPr>
                            <w:rFonts w:ascii="Courier New" w:hAnsi="Courier New"/>
                            <w:sz w:val="18"/>
                          </w:rPr>
                        </w:pPr>
                        <w:r>
                          <w:rPr>
                            <w:rFonts w:ascii="Courier New" w:hAnsi="Courier New"/>
                            <w:spacing w:val="-2"/>
                            <w:sz w:val="18"/>
                          </w:rPr>
                          <w:t>containerView.findViewById&lt;TextView&gt;</w:t>
                        </w:r>
                      </w:p>
                      <w:p>
                        <w:pPr>
                          <w:pStyle w:val="Normal"/>
                          <w:spacing w:lineRule="exact" w:line="202"/>
                          <w:ind w:left="1965" w:hanging="0"/>
                          <w:rPr>
                            <w:rFonts w:ascii="Courier New" w:hAnsi="Courier New"/>
                            <w:sz w:val="18"/>
                          </w:rPr>
                        </w:pPr>
                        <w:r>
                          <w:rPr>
                            <w:rFonts w:ascii="Courier New" w:hAnsi="Courier New"/>
                            <w:spacing w:val="-2"/>
                            <w:sz w:val="18"/>
                          </w:rPr>
                          <w:t>(R.id.view_post_row_body)</w:t>
                        </w:r>
                      </w:p>
                      <w:p>
                        <w:pPr>
                          <w:pStyle w:val="Normal"/>
                          <w:spacing w:before="1" w:after="0"/>
                          <w:rPr>
                            <w:rFonts w:ascii="Courier New" w:hAnsi="Courier New"/>
                            <w:sz w:val="26"/>
                          </w:rPr>
                        </w:pPr>
                        <w:r>
                          <w:rPr>
                            <w:rFonts w:ascii="Courier New" w:hAnsi="Courier New"/>
                            <w:sz w:val="26"/>
                          </w:rPr>
                        </w:r>
                      </w:p>
                      <w:p>
                        <w:pPr>
                          <w:pStyle w:val="Normal"/>
                          <w:spacing w:lineRule="auto" w:line="324"/>
                          <w:ind w:left="1749" w:right="2784" w:hanging="432"/>
                          <w:rPr>
                            <w:rFonts w:ascii="Courier New" w:hAnsi="Courier New"/>
                            <w:sz w:val="18"/>
                          </w:rPr>
                        </w:pPr>
                        <w:r>
                          <w:rPr>
                            <w:rFonts w:ascii="Courier New" w:hAnsi="Courier New"/>
                            <w:sz w:val="18"/>
                          </w:rPr>
                          <w:t>fun bind(post: Post) { bodyTextView.text = post.body titleTextView.text</w:t>
                        </w:r>
                        <w:r>
                          <w:rPr>
                            <w:rFonts w:ascii="Courier New" w:hAnsi="Courier New"/>
                            <w:spacing w:val="-19"/>
                            <w:sz w:val="18"/>
                          </w:rPr>
                          <w:t xml:space="preserve"> </w:t>
                        </w:r>
                        <w:r>
                          <w:rPr>
                            <w:rFonts w:ascii="Courier New" w:hAnsi="Courier New"/>
                            <w:sz w:val="18"/>
                          </w:rPr>
                          <w:t>=</w:t>
                        </w:r>
                        <w:r>
                          <w:rPr>
                            <w:rFonts w:ascii="Courier New" w:hAnsi="Courier New"/>
                            <w:spacing w:val="-19"/>
                            <w:sz w:val="18"/>
                          </w:rPr>
                          <w:t xml:space="preserve"> </w:t>
                        </w:r>
                        <w:r>
                          <w:rPr>
                            <w:rFonts w:ascii="Courier New" w:hAnsi="Courier New"/>
                            <w:sz w:val="18"/>
                          </w:rPr>
                          <w:t>post.title</w:t>
                        </w:r>
                      </w:p>
                      <w:p>
                        <w:pPr>
                          <w:pStyle w:val="Normal"/>
                          <w:spacing w:before="2" w:after="0"/>
                          <w:ind w:left="1317"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square"/>
                </v:rect>
              </v:group>
            </w:pict>
          </mc:Fallback>
        </mc:AlternateContent>
      </w:r>
    </w:p>
    <w:p>
      <w:pPr>
        <w:pStyle w:val="ListParagraph"/>
        <w:numPr>
          <w:ilvl w:val="0"/>
          <w:numId w:val="4"/>
        </w:numPr>
        <w:tabs>
          <w:tab w:val="clear" w:pos="720"/>
          <w:tab w:val="left" w:pos="554" w:leader="none"/>
        </w:tabs>
        <w:spacing w:before="47" w:after="0"/>
        <w:ind w:left="554" w:hanging="360"/>
        <w:jc w:val="left"/>
        <w:rPr>
          <w:sz w:val="20"/>
        </w:rPr>
      </w:pPr>
      <w:r>
        <w:rPr>
          <w:sz w:val="20"/>
        </w:rPr>
        <w:t>Now,</w:t>
      </w:r>
      <w:r>
        <w:rPr>
          <w:spacing w:val="-9"/>
          <w:sz w:val="20"/>
        </w:rPr>
        <w:t xml:space="preserve"> </w:t>
      </w:r>
      <w:r>
        <w:rPr>
          <w:sz w:val="20"/>
        </w:rPr>
        <w:t>add</w:t>
      </w:r>
      <w:r>
        <w:rPr>
          <w:spacing w:val="-5"/>
          <w:sz w:val="20"/>
        </w:rPr>
        <w:t xml:space="preserve"> </w:t>
      </w:r>
      <w:r>
        <w:rPr>
          <w:sz w:val="20"/>
        </w:rPr>
        <w:t>following</w:t>
      </w:r>
      <w:r>
        <w:rPr>
          <w:spacing w:val="-3"/>
          <w:sz w:val="20"/>
        </w:rPr>
        <w:t xml:space="preserve"> </w:t>
      </w:r>
      <w:r>
        <w:rPr>
          <w:sz w:val="20"/>
        </w:rPr>
        <w:t>code</w:t>
      </w:r>
      <w:r>
        <w:rPr>
          <w:spacing w:val="-4"/>
          <w:sz w:val="20"/>
        </w:rPr>
        <w:t xml:space="preserve"> </w:t>
      </w:r>
      <w:r>
        <w:rPr>
          <w:sz w:val="20"/>
        </w:rPr>
        <w:t>to</w:t>
      </w:r>
      <w:r>
        <w:rPr>
          <w:spacing w:val="-3"/>
          <w:sz w:val="20"/>
        </w:rPr>
        <w:t xml:space="preserve"> </w:t>
      </w:r>
      <w:r>
        <w:rPr>
          <w:sz w:val="20"/>
        </w:rPr>
        <w:t>the</w:t>
      </w:r>
      <w:r>
        <w:rPr>
          <w:spacing w:val="-4"/>
          <w:sz w:val="20"/>
        </w:rPr>
        <w:t xml:space="preserve"> </w:t>
      </w:r>
      <w:r>
        <w:rPr>
          <w:rFonts w:ascii="Courier New" w:hAnsi="Courier New"/>
          <w:b/>
        </w:rPr>
        <w:t>activity_main.xml</w:t>
      </w:r>
      <w:r>
        <w:rPr>
          <w:rFonts w:ascii="Courier New" w:hAnsi="Courier New"/>
          <w:b/>
          <w:spacing w:val="-80"/>
        </w:rPr>
        <w:t xml:space="preserve"> </w:t>
      </w:r>
      <w:r>
        <w:rPr>
          <w:spacing w:val="-2"/>
          <w:sz w:val="20"/>
        </w:rPr>
        <w:t>file:</w:t>
      </w:r>
    </w:p>
    <w:p>
      <w:pPr>
        <w:pStyle w:val="TextBody"/>
        <w:spacing w:before="10" w:after="0"/>
        <w:rPr>
          <w:sz w:val="8"/>
        </w:rPr>
      </w:pPr>
      <w:r>
        <w:rPr>
          <w:sz w:val="8"/>
        </w:rPr>
        <mc:AlternateContent>
          <mc:Choice Requires="wpg">
            <w:drawing>
              <wp:anchor behindDoc="0" distT="0" distB="635" distL="0" distR="4445" simplePos="0" locked="0" layoutInCell="0" allowOverlap="1" relativeHeight="1891" wp14:anchorId="217F8693">
                <wp:simplePos x="0" y="0"/>
                <wp:positionH relativeFrom="page">
                  <wp:posOffset>662940</wp:posOffset>
                </wp:positionH>
                <wp:positionV relativeFrom="paragraph">
                  <wp:posOffset>90805</wp:posOffset>
                </wp:positionV>
                <wp:extent cx="5074920" cy="1196975"/>
                <wp:effectExtent l="0" t="635" r="635" b="0"/>
                <wp:wrapTopAndBottom/>
                <wp:docPr id="1406" name="docshapegroup1114"/>
                <a:graphic xmlns:a="http://schemas.openxmlformats.org/drawingml/2006/main">
                  <a:graphicData uri="http://schemas.microsoft.com/office/word/2010/wordprocessingGroup">
                    <wpg:wgp>
                      <wpg:cNvGrpSpPr/>
                      <wpg:grpSpPr>
                        <a:xfrm>
                          <a:off x="0" y="0"/>
                          <a:ext cx="5074920" cy="1197000"/>
                          <a:chOff x="0" y="0"/>
                          <a:chExt cx="5074920" cy="1197000"/>
                        </a:xfrm>
                      </wpg:grpSpPr>
                      <wps:wsp>
                        <wps:cNvSpPr/>
                        <wps:spPr>
                          <a:xfrm>
                            <a:off x="0" y="6480"/>
                            <a:ext cx="5074920" cy="1184400"/>
                          </a:xfrm>
                          <a:prstGeom prst="rect">
                            <a:avLst/>
                          </a:prstGeom>
                          <a:solidFill>
                            <a:srgbClr val="f6f6f6"/>
                          </a:solidFill>
                          <a:ln w="0">
                            <a:noFill/>
                          </a:ln>
                        </wps:spPr>
                        <wps:style>
                          <a:lnRef idx="0"/>
                          <a:fillRef idx="0"/>
                          <a:effectRef idx="0"/>
                          <a:fontRef idx="minor"/>
                        </wps:style>
                        <wps:bodyPr/>
                      </wps:wsp>
                      <wps:wsp>
                        <wps:cNvSpPr/>
                        <wps:spPr>
                          <a:xfrm>
                            <a:off x="0" y="0"/>
                            <a:ext cx="5074920" cy="1197000"/>
                          </a:xfrm>
                          <a:custGeom>
                            <a:avLst/>
                            <a:gdLst>
                              <a:gd name="textAreaLeft" fmla="*/ 0 w 2877120"/>
                              <a:gd name="textAreaRight" fmla="*/ 2879280 w 2877120"/>
                              <a:gd name="textAreaTop" fmla="*/ 0 h 678600"/>
                              <a:gd name="textAreaBottom" fmla="*/ 680760 h 678600"/>
                            </a:gdLst>
                            <a:ahLst/>
                            <a:rect l="textAreaLeft" t="textAreaTop" r="textAreaRight" b="textAreaBottom"/>
                            <a:pathLst>
                              <a:path w="7992" h="1885">
                                <a:moveTo>
                                  <a:pt x="7992" y="1864"/>
                                </a:moveTo>
                                <a:lnTo>
                                  <a:pt x="0" y="1864"/>
                                </a:lnTo>
                                <a:lnTo>
                                  <a:pt x="0" y="1884"/>
                                </a:lnTo>
                                <a:lnTo>
                                  <a:pt x="7992" y="1884"/>
                                </a:lnTo>
                                <a:lnTo>
                                  <a:pt x="7992" y="186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17144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&lt;?xml</w:t>
                              </w:r>
                              <w:r>
                                <w:rPr>
                                  <w:rFonts w:ascii="Courier New" w:hAnsi="Courier New"/>
                                  <w:spacing w:val="-16"/>
                                  <w:sz w:val="18"/>
                                </w:rPr>
                                <w:t xml:space="preserve"> </w:t>
                              </w:r>
                              <w:r>
                                <w:rPr>
                                  <w:rFonts w:ascii="Courier New" w:hAnsi="Courier New"/>
                                  <w:sz w:val="18"/>
                                </w:rPr>
                                <w:t>version="1.0"</w:t>
                              </w:r>
                              <w:r>
                                <w:rPr>
                                  <w:rFonts w:ascii="Courier New" w:hAnsi="Courier New"/>
                                  <w:spacing w:val="-16"/>
                                  <w:sz w:val="18"/>
                                </w:rPr>
                                <w:t xml:space="preserve"> </w:t>
                              </w:r>
                              <w:r>
                                <w:rPr>
                                  <w:rFonts w:ascii="Courier New" w:hAnsi="Courier New"/>
                                  <w:sz w:val="18"/>
                                </w:rPr>
                                <w:t>encoding="utf-</w:t>
                              </w:r>
                              <w:r>
                                <w:rPr>
                                  <w:rFonts w:ascii="Courier New" w:hAnsi="Courier New"/>
                                  <w:spacing w:val="-4"/>
                                  <w:sz w:val="18"/>
                                </w:rPr>
                                <w:t>8"?&gt;</w:t>
                              </w:r>
                            </w:p>
                            <w:p>
                              <w:pPr>
                                <w:pStyle w:val="Normal"/>
                                <w:spacing w:lineRule="auto" w:line="235" w:before="79" w:after="0"/>
                                <w:ind w:left="669" w:hanging="216"/>
                                <w:rPr>
                                  <w:rFonts w:ascii="Courier New" w:hAnsi="Courier New"/>
                                  <w:sz w:val="18"/>
                                </w:rPr>
                              </w:pPr>
                              <w:r>
                                <w:rPr>
                                  <w:rFonts w:ascii="Courier New" w:hAnsi="Courier New"/>
                                  <w:spacing w:val="-2"/>
                                  <w:sz w:val="18"/>
                                </w:rPr>
                                <w:t xml:space="preserve">&lt;androidx.recyclerview.widget.RecyclerView </w:t>
                              </w:r>
                              <w:hyperlink r:id="rId410">
                                <w:r>
                                  <w:rPr>
                                    <w:rFonts w:ascii="Courier New" w:hAnsi="Courier New"/>
                                    <w:spacing w:val="-2"/>
                                    <w:sz w:val="18"/>
                                  </w:rPr>
                                  <w:t>xmlns:android="http://schemas.android.com/apk/res/android"</w:t>
                                </w:r>
                              </w:hyperlink>
                            </w:p>
                            <w:p>
                              <w:pPr>
                                <w:pStyle w:val="Normal"/>
                                <w:spacing w:lineRule="auto" w:line="324" w:before="18" w:after="0"/>
                                <w:ind w:left="885" w:hanging="0"/>
                                <w:rPr>
                                  <w:rFonts w:ascii="Courier New" w:hAnsi="Courier New"/>
                                  <w:sz w:val="18"/>
                                </w:rPr>
                              </w:pPr>
                              <w:r>
                                <w:rPr>
                                  <w:rFonts w:ascii="Courier New" w:hAnsi="Courier New"/>
                                  <w:spacing w:val="-2"/>
                                  <w:sz w:val="18"/>
                                </w:rPr>
                                <w:t xml:space="preserve">android:id="@+id/activity_main_recycler_view" android:layout_width="match_parent" </w:t>
                              </w:r>
                              <w:r>
                                <w:rPr>
                                  <w:rFonts w:ascii="Courier New" w:hAnsi="Courier New"/>
                                  <w:sz w:val="18"/>
                                </w:rPr>
                                <w:t>android:layout_height="match_parent" /&gt;</w:t>
                              </w:r>
                            </w:p>
                          </w:txbxContent>
                        </wps:txbx>
                        <wps:bodyPr lIns="0" rIns="0" tIns="0" bIns="0" anchor="t">
                          <a:noAutofit/>
                        </wps:bodyPr>
                      </wps:wsp>
                    </wpg:wgp>
                  </a:graphicData>
                </a:graphic>
              </wp:anchor>
            </w:drawing>
          </mc:Choice>
          <mc:Fallback>
            <w:pict>
              <v:group id="shape_0" alt="docshapegroup1114" style="position:absolute;margin-left:52.2pt;margin-top:7.15pt;width:399.6pt;height:94.25pt" coordorigin="1044,143" coordsize="7992,1885">
                <v:rect id="shape_0" path="m0,0l-2147483645,0l-2147483645,-2147483646l0,-2147483646xe" fillcolor="#f6f6f6" stroked="f" o:allowincell="f" style="position:absolute;left:1044;top:153;width:7991;height:186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3;width:7991;height:184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&lt;?xml</w:t>
                        </w:r>
                        <w:r>
                          <w:rPr>
                            <w:rFonts w:ascii="Courier New" w:hAnsi="Courier New"/>
                            <w:spacing w:val="-16"/>
                            <w:sz w:val="18"/>
                          </w:rPr>
                          <w:t xml:space="preserve"> </w:t>
                        </w:r>
                        <w:r>
                          <w:rPr>
                            <w:rFonts w:ascii="Courier New" w:hAnsi="Courier New"/>
                            <w:sz w:val="18"/>
                          </w:rPr>
                          <w:t>version="1.0"</w:t>
                        </w:r>
                        <w:r>
                          <w:rPr>
                            <w:rFonts w:ascii="Courier New" w:hAnsi="Courier New"/>
                            <w:spacing w:val="-16"/>
                            <w:sz w:val="18"/>
                          </w:rPr>
                          <w:t xml:space="preserve"> </w:t>
                        </w:r>
                        <w:r>
                          <w:rPr>
                            <w:rFonts w:ascii="Courier New" w:hAnsi="Courier New"/>
                            <w:sz w:val="18"/>
                          </w:rPr>
                          <w:t>encoding="utf-</w:t>
                        </w:r>
                        <w:r>
                          <w:rPr>
                            <w:rFonts w:ascii="Courier New" w:hAnsi="Courier New"/>
                            <w:spacing w:val="-4"/>
                            <w:sz w:val="18"/>
                          </w:rPr>
                          <w:t>8"?&gt;</w:t>
                        </w:r>
                      </w:p>
                      <w:p>
                        <w:pPr>
                          <w:pStyle w:val="Normal"/>
                          <w:spacing w:lineRule="auto" w:line="235" w:before="79" w:after="0"/>
                          <w:ind w:left="669" w:hanging="216"/>
                          <w:rPr>
                            <w:rFonts w:ascii="Courier New" w:hAnsi="Courier New"/>
                            <w:sz w:val="18"/>
                          </w:rPr>
                        </w:pPr>
                        <w:r>
                          <w:rPr>
                            <w:rFonts w:ascii="Courier New" w:hAnsi="Courier New"/>
                            <w:spacing w:val="-2"/>
                            <w:sz w:val="18"/>
                          </w:rPr>
                          <w:t xml:space="preserve">&lt;androidx.recyclerview.widget.RecyclerView </w:t>
                        </w:r>
                        <w:hyperlink r:id="rId411">
                          <w:r>
                            <w:rPr>
                              <w:rFonts w:ascii="Courier New" w:hAnsi="Courier New"/>
                              <w:spacing w:val="-2"/>
                              <w:sz w:val="18"/>
                            </w:rPr>
                            <w:t>xmlns:android="http://schemas.android.com/apk/res/android"</w:t>
                          </w:r>
                        </w:hyperlink>
                      </w:p>
                      <w:p>
                        <w:pPr>
                          <w:pStyle w:val="Normal"/>
                          <w:spacing w:lineRule="auto" w:line="324" w:before="18" w:after="0"/>
                          <w:ind w:left="885" w:hanging="0"/>
                          <w:rPr>
                            <w:rFonts w:ascii="Courier New" w:hAnsi="Courier New"/>
                            <w:sz w:val="18"/>
                          </w:rPr>
                        </w:pPr>
                        <w:r>
                          <w:rPr>
                            <w:rFonts w:ascii="Courier New" w:hAnsi="Courier New"/>
                            <w:spacing w:val="-2"/>
                            <w:sz w:val="18"/>
                          </w:rPr>
                          <w:t xml:space="preserve">android:id="@+id/activity_main_recycler_view" android:layout_width="match_parent" </w:t>
                        </w:r>
                        <w:r>
                          <w:rPr>
                            <w:rFonts w:ascii="Courier New" w:hAnsi="Courier New"/>
                            <w:sz w:val="18"/>
                          </w:rPr>
                          <w:t>android:layout_height="match_parent" /&gt;</w:t>
                        </w:r>
                      </w:p>
                    </w:txbxContent>
                  </v:textbox>
                  <w10:wrap type="topAndBottom"/>
                </v:rect>
              </v:group>
            </w:pict>
          </mc:Fallback>
        </mc:AlternateContent>
      </w:r>
    </w:p>
    <w:p>
      <w:pPr>
        <w:pStyle w:val="ListParagraph"/>
        <w:numPr>
          <w:ilvl w:val="0"/>
          <w:numId w:val="4"/>
        </w:numPr>
        <w:tabs>
          <w:tab w:val="clear" w:pos="720"/>
          <w:tab w:val="left" w:pos="554" w:leader="none"/>
        </w:tabs>
        <w:ind w:left="554" w:hanging="360"/>
        <w:jc w:val="left"/>
        <w:rPr>
          <w:sz w:val="20"/>
        </w:rPr>
      </w:pPr>
      <w:r>
        <w:rPr>
          <w:sz w:val="20"/>
        </w:rPr>
        <w:t>Next,</w:t>
      </w:r>
      <w:r>
        <w:rPr>
          <w:spacing w:val="-6"/>
          <w:sz w:val="20"/>
        </w:rPr>
        <w:t xml:space="preserve"> </w:t>
      </w:r>
      <w:r>
        <w:rPr>
          <w:sz w:val="20"/>
        </w:rPr>
        <w:t>let's</w:t>
      </w:r>
      <w:r>
        <w:rPr>
          <w:spacing w:val="-2"/>
          <w:sz w:val="20"/>
        </w:rPr>
        <w:t xml:space="preserve"> </w:t>
      </w:r>
      <w:r>
        <w:rPr>
          <w:sz w:val="20"/>
        </w:rPr>
        <w:t>add</w:t>
      </w:r>
      <w:r>
        <w:rPr>
          <w:spacing w:val="-3"/>
          <w:sz w:val="20"/>
        </w:rPr>
        <w:t xml:space="preserve"> </w:t>
      </w:r>
      <w:r>
        <w:rPr>
          <w:sz w:val="20"/>
        </w:rPr>
        <w:t>the</w:t>
      </w:r>
      <w:r>
        <w:rPr>
          <w:spacing w:val="-2"/>
          <w:sz w:val="20"/>
        </w:rPr>
        <w:t xml:space="preserve"> </w:t>
      </w:r>
      <w:r>
        <w:rPr>
          <w:sz w:val="20"/>
        </w:rPr>
        <w:t>following</w:t>
      </w:r>
      <w:r>
        <w:rPr>
          <w:spacing w:val="-2"/>
          <w:sz w:val="20"/>
        </w:rPr>
        <w:t xml:space="preserve"> </w:t>
      </w:r>
      <w:r>
        <w:rPr>
          <w:sz w:val="20"/>
        </w:rPr>
        <w:t>to</w:t>
      </w:r>
      <w:r>
        <w:rPr>
          <w:spacing w:val="-2"/>
          <w:sz w:val="20"/>
        </w:rPr>
        <w:t xml:space="preserve"> </w:t>
      </w:r>
      <w:r>
        <w:rPr>
          <w:sz w:val="20"/>
        </w:rPr>
        <w:t>the</w:t>
      </w:r>
      <w:r>
        <w:rPr>
          <w:spacing w:val="-3"/>
          <w:sz w:val="20"/>
        </w:rPr>
        <w:t xml:space="preserve"> </w:t>
      </w:r>
      <w:r>
        <w:rPr>
          <w:rFonts w:ascii="Courier New" w:hAnsi="Courier New"/>
          <w:b/>
        </w:rPr>
        <w:t>onCreate</w:t>
      </w:r>
      <w:r>
        <w:rPr>
          <w:rFonts w:ascii="Courier New" w:hAnsi="Courier New"/>
          <w:b/>
          <w:spacing w:val="-80"/>
        </w:rPr>
        <w:t xml:space="preserve"> </w:t>
      </w:r>
      <w:r>
        <w:rPr>
          <w:sz w:val="20"/>
        </w:rPr>
        <w:t>method</w:t>
      </w:r>
      <w:r>
        <w:rPr>
          <w:spacing w:val="-3"/>
          <w:sz w:val="20"/>
        </w:rPr>
        <w:t xml:space="preserve"> </w:t>
      </w:r>
      <w:r>
        <w:rPr>
          <w:sz w:val="20"/>
        </w:rPr>
        <w:t>of</w:t>
      </w:r>
      <w:r>
        <w:rPr>
          <w:spacing w:val="-1"/>
          <w:sz w:val="20"/>
        </w:rPr>
        <w:t xml:space="preserve"> </w:t>
      </w:r>
      <w:r>
        <w:rPr>
          <w:rFonts w:ascii="Courier New" w:hAnsi="Courier New"/>
          <w:b/>
          <w:spacing w:val="-2"/>
        </w:rPr>
        <w:t>MainActivity</w:t>
      </w:r>
      <w:r>
        <w:rPr>
          <w:spacing w:val="-2"/>
          <w:sz w:val="20"/>
        </w:rPr>
        <w:t>:</w:t>
      </w:r>
    </w:p>
    <w:p>
      <w:pPr>
        <w:sectPr>
          <w:headerReference w:type="even" r:id="rId412"/>
          <w:headerReference w:type="default" r:id="rId413"/>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1" w:after="0"/>
        <w:rPr>
          <w:sz w:val="8"/>
        </w:rPr>
      </w:pPr>
      <w:r>
        <w:rPr>
          <w:sz w:val="8"/>
        </w:rPr>
        <mc:AlternateContent>
          <mc:Choice Requires="wpg">
            <w:drawing>
              <wp:anchor behindDoc="0" distT="0" distB="635" distL="0" distR="4445" simplePos="0" locked="0" layoutInCell="0" allowOverlap="1" relativeHeight="1893" wp14:anchorId="0ED1CABF">
                <wp:simplePos x="0" y="0"/>
                <wp:positionH relativeFrom="page">
                  <wp:posOffset>662940</wp:posOffset>
                </wp:positionH>
                <wp:positionV relativeFrom="paragraph">
                  <wp:posOffset>90805</wp:posOffset>
                </wp:positionV>
                <wp:extent cx="5074920" cy="2619375"/>
                <wp:effectExtent l="0" t="635" r="635" b="0"/>
                <wp:wrapTopAndBottom/>
                <wp:docPr id="1408" name="docshapegroup1118"/>
                <a:graphic xmlns:a="http://schemas.openxmlformats.org/drawingml/2006/main">
                  <a:graphicData uri="http://schemas.microsoft.com/office/word/2010/wordprocessingGroup">
                    <wpg:wgp>
                      <wpg:cNvGrpSpPr/>
                      <wpg:grpSpPr>
                        <a:xfrm>
                          <a:off x="0" y="0"/>
                          <a:ext cx="5074920" cy="2619360"/>
                          <a:chOff x="0" y="0"/>
                          <a:chExt cx="5074920" cy="2619360"/>
                        </a:xfrm>
                      </wpg:grpSpPr>
                      <wps:wsp>
                        <wps:cNvSpPr/>
                        <wps:spPr>
                          <a:xfrm>
                            <a:off x="0" y="6480"/>
                            <a:ext cx="5074920" cy="2606760"/>
                          </a:xfrm>
                          <a:prstGeom prst="rect">
                            <a:avLst/>
                          </a:prstGeom>
                          <a:solidFill>
                            <a:srgbClr val="f6f6f6"/>
                          </a:solidFill>
                          <a:ln w="0">
                            <a:noFill/>
                          </a:ln>
                        </wps:spPr>
                        <wps:style>
                          <a:lnRef idx="0"/>
                          <a:fillRef idx="0"/>
                          <a:effectRef idx="0"/>
                          <a:fontRef idx="minor"/>
                        </wps:style>
                        <wps:bodyPr/>
                      </wps:wsp>
                      <wps:wsp>
                        <wps:cNvSpPr/>
                        <wps:spPr>
                          <a:xfrm>
                            <a:off x="0" y="0"/>
                            <a:ext cx="5074920" cy="2619360"/>
                          </a:xfrm>
                          <a:custGeom>
                            <a:avLst/>
                            <a:gdLst>
                              <a:gd name="textAreaLeft" fmla="*/ 0 w 2877120"/>
                              <a:gd name="textAreaRight" fmla="*/ 2879280 w 2877120"/>
                              <a:gd name="textAreaTop" fmla="*/ 0 h 1485000"/>
                              <a:gd name="textAreaBottom" fmla="*/ 1487160 h 1485000"/>
                            </a:gdLst>
                            <a:ahLst/>
                            <a:rect l="textAreaLeft" t="textAreaTop" r="textAreaRight" b="textAreaBottom"/>
                            <a:pathLst>
                              <a:path w="7992" h="4125">
                                <a:moveTo>
                                  <a:pt x="7992" y="4104"/>
                                </a:moveTo>
                                <a:lnTo>
                                  <a:pt x="0" y="4104"/>
                                </a:lnTo>
                                <a:lnTo>
                                  <a:pt x="0" y="4124"/>
                                </a:lnTo>
                                <a:lnTo>
                                  <a:pt x="7992" y="4124"/>
                                </a:lnTo>
                                <a:lnTo>
                                  <a:pt x="7992" y="410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2593800"/>
                          </a:xfrm>
                          <a:prstGeom prst="rect">
                            <a:avLst/>
                          </a:prstGeom>
                          <a:noFill/>
                          <a:ln w="0">
                            <a:noFill/>
                          </a:ln>
                        </wps:spPr>
                        <wps:style>
                          <a:lnRef idx="0"/>
                          <a:fillRef idx="0"/>
                          <a:effectRef idx="0"/>
                          <a:fontRef idx="minor"/>
                        </wps:style>
                        <wps:txbx>
                          <w:txbxContent>
                            <w:p>
                              <w:pPr>
                                <w:pStyle w:val="Normal"/>
                                <w:spacing w:lineRule="auto" w:line="660" w:before="40" w:after="0"/>
                                <w:ind w:left="885" w:right="2246" w:hanging="432"/>
                                <w:rPr>
                                  <w:rFonts w:ascii="Courier New" w:hAnsi="Courier New"/>
                                  <w:sz w:val="18"/>
                                </w:rPr>
                              </w:pPr>
                              <w:r>
                                <w:rPr>
                                  <w:rFonts w:ascii="Courier New" w:hAnsi="Courier New"/>
                                  <w:sz w:val="18"/>
                                </w:rPr>
                                <w:t>class MainActivity : AppCompatActivity() { private</w:t>
                              </w:r>
                              <w:r>
                                <w:rPr>
                                  <w:rFonts w:ascii="Courier New" w:hAnsi="Courier New"/>
                                  <w:spacing w:val="-10"/>
                                  <w:sz w:val="18"/>
                                </w:rPr>
                                <w:t xml:space="preserve"> </w:t>
                              </w:r>
                              <w:r>
                                <w:rPr>
                                  <w:rFonts w:ascii="Courier New" w:hAnsi="Courier New"/>
                                  <w:sz w:val="18"/>
                                </w:rPr>
                                <w:t>lateinit</w:t>
                              </w:r>
                              <w:r>
                                <w:rPr>
                                  <w:rFonts w:ascii="Courier New" w:hAnsi="Courier New"/>
                                  <w:spacing w:val="-10"/>
                                  <w:sz w:val="18"/>
                                </w:rPr>
                                <w:t xml:space="preserve"> </w:t>
                              </w:r>
                              <w:r>
                                <w:rPr>
                                  <w:rFonts w:ascii="Courier New" w:hAnsi="Courier New"/>
                                  <w:sz w:val="18"/>
                                </w:rPr>
                                <w:t>var</w:t>
                              </w:r>
                              <w:r>
                                <w:rPr>
                                  <w:rFonts w:ascii="Courier New" w:hAnsi="Courier New"/>
                                  <w:spacing w:val="-10"/>
                                  <w:sz w:val="18"/>
                                </w:rPr>
                                <w:t xml:space="preserve"> </w:t>
                              </w:r>
                              <w:r>
                                <w:rPr>
                                  <w:rFonts w:ascii="Courier New" w:hAnsi="Courier New"/>
                                  <w:sz w:val="18"/>
                                </w:rPr>
                                <w:t>postAdapter:</w:t>
                              </w:r>
                              <w:r>
                                <w:rPr>
                                  <w:rFonts w:ascii="Courier New" w:hAnsi="Courier New"/>
                                  <w:spacing w:val="-10"/>
                                  <w:sz w:val="18"/>
                                </w:rPr>
                                <w:t xml:space="preserve"> </w:t>
                              </w:r>
                              <w:r>
                                <w:rPr>
                                  <w:rFonts w:ascii="Courier New" w:hAnsi="Courier New"/>
                                  <w:sz w:val="18"/>
                                </w:rPr>
                                <w:t>PostAdapter</w:t>
                              </w:r>
                            </w:p>
                            <w:p>
                              <w:pPr>
                                <w:pStyle w:val="Normal"/>
                                <w:spacing w:lineRule="auto" w:line="324"/>
                                <w:ind w:left="1317" w:right="1185" w:hanging="432"/>
                                <w:rPr>
                                  <w:rFonts w:ascii="Courier New" w:hAnsi="Courier New"/>
                                  <w:sz w:val="18"/>
                                </w:rPr>
                              </w:pPr>
                              <w:r>
                                <w:rPr>
                                  <w:rFonts w:ascii="Courier New" w:hAnsi="Courier New"/>
                                  <w:sz w:val="18"/>
                                </w:rPr>
                                <w:t>override</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onCreate(savedInstanceState:</w:t>
                              </w:r>
                              <w:r>
                                <w:rPr>
                                  <w:rFonts w:ascii="Courier New" w:hAnsi="Courier New"/>
                                  <w:spacing w:val="-10"/>
                                  <w:sz w:val="18"/>
                                </w:rPr>
                                <w:t xml:space="preserve"> </w:t>
                              </w:r>
                              <w:r>
                                <w:rPr>
                                  <w:rFonts w:ascii="Courier New" w:hAnsi="Courier New"/>
                                  <w:sz w:val="18"/>
                                </w:rPr>
                                <w:t>Bundle?)</w:t>
                              </w:r>
                              <w:r>
                                <w:rPr>
                                  <w:rFonts w:ascii="Courier New" w:hAnsi="Courier New"/>
                                  <w:spacing w:val="-10"/>
                                  <w:sz w:val="18"/>
                                </w:rPr>
                                <w:t xml:space="preserve"> </w:t>
                              </w:r>
                              <w:r>
                                <w:rPr>
                                  <w:rFonts w:ascii="Courier New" w:hAnsi="Courier New"/>
                                  <w:sz w:val="18"/>
                                </w:rPr>
                                <w:t xml:space="preserve">{ </w:t>
                              </w:r>
                              <w:r>
                                <w:rPr>
                                  <w:rFonts w:ascii="Courier New" w:hAnsi="Courier New"/>
                                  <w:spacing w:val="-2"/>
                                  <w:sz w:val="18"/>
                                </w:rPr>
                                <w:t>super.onCreate(savedInstanceState) setContentView(R.layout.activity_main)</w:t>
                              </w:r>
                            </w:p>
                            <w:p>
                              <w:pPr>
                                <w:pStyle w:val="Normal"/>
                                <w:rPr>
                                  <w:rFonts w:ascii="Courier New" w:hAnsi="Courier New"/>
                                  <w:sz w:val="18"/>
                                </w:rPr>
                              </w:pPr>
                              <w:r>
                                <w:rPr>
                                  <w:rFonts w:ascii="Courier New" w:hAnsi="Courier New"/>
                                  <w:sz w:val="18"/>
                                </w:rPr>
                              </w:r>
                            </w:p>
                            <w:p>
                              <w:pPr>
                                <w:pStyle w:val="Normal"/>
                                <w:spacing w:lineRule="atLeast" w:line="280" w:before="1" w:after="0"/>
                                <w:ind w:left="1317" w:right="1009" w:hanging="0"/>
                                <w:rPr>
                                  <w:rFonts w:ascii="Courier New" w:hAnsi="Courier New"/>
                                  <w:sz w:val="18"/>
                                </w:rPr>
                              </w:pPr>
                              <w:r>
                                <w:rPr>
                                  <w:rFonts w:ascii="Courier New" w:hAnsi="Courier New"/>
                                  <w:spacing w:val="-2"/>
                                  <w:sz w:val="18"/>
                                </w:rPr>
                                <w:t>postAdapter</w:t>
                              </w:r>
                              <w:r>
                                <w:rPr>
                                  <w:rFonts w:ascii="Courier New" w:hAnsi="Courier New"/>
                                  <w:spacing w:val="-24"/>
                                  <w:sz w:val="18"/>
                                </w:rPr>
                                <w:t xml:space="preserve"> </w:t>
                              </w:r>
                              <w:r>
                                <w:rPr>
                                  <w:rFonts w:ascii="Courier New" w:hAnsi="Courier New"/>
                                  <w:spacing w:val="-2"/>
                                  <w:sz w:val="18"/>
                                </w:rPr>
                                <w:t>=</w:t>
                              </w:r>
                              <w:r>
                                <w:rPr>
                                  <w:rFonts w:ascii="Courier New" w:hAnsi="Courier New"/>
                                  <w:spacing w:val="-24"/>
                                  <w:sz w:val="18"/>
                                </w:rPr>
                                <w:t xml:space="preserve"> </w:t>
                              </w:r>
                              <w:r>
                                <w:rPr>
                                  <w:rFonts w:ascii="Courier New" w:hAnsi="Courier New"/>
                                  <w:spacing w:val="-2"/>
                                  <w:sz w:val="18"/>
                                </w:rPr>
                                <w:t xml:space="preserve">PostAdapter(LayoutInflater.from(this)) </w:t>
                              </w:r>
                              <w:r>
                                <w:rPr>
                                  <w:rFonts w:ascii="Courier New" w:hAnsi="Courier New"/>
                                  <w:sz w:val="18"/>
                                </w:rPr>
                                <w:t>val recyclerView = findViewById&lt;RecyclerView&gt;</w:t>
                              </w:r>
                            </w:p>
                            <w:p>
                              <w:pPr>
                                <w:pStyle w:val="Normal"/>
                                <w:spacing w:lineRule="auto" w:line="259"/>
                                <w:ind w:left="1317" w:right="840" w:firstLine="216"/>
                                <w:rPr>
                                  <w:rFonts w:ascii="Courier New" w:hAnsi="Courier New"/>
                                  <w:sz w:val="18"/>
                                </w:rPr>
                              </w:pPr>
                              <w:r>
                                <w:rPr>
                                  <w:rFonts w:ascii="Courier New" w:hAnsi="Courier New"/>
                                  <w:spacing w:val="-2"/>
                                  <w:sz w:val="18"/>
                                </w:rPr>
                                <w:t xml:space="preserve">(R.id.activity_main_recycler_view) </w:t>
                              </w:r>
                              <w:r>
                                <w:rPr>
                                  <w:rFonts w:ascii="Courier New" w:hAnsi="Courier New"/>
                                  <w:sz w:val="18"/>
                                </w:rPr>
                                <w:t>recyclerView.adapter = postAdapter</w:t>
                              </w:r>
                            </w:p>
                            <w:p>
                              <w:pPr>
                                <w:pStyle w:val="Normal"/>
                                <w:spacing w:before="55" w:after="0"/>
                                <w:ind w:left="1317" w:hanging="0"/>
                                <w:rPr>
                                  <w:rFonts w:ascii="Courier New" w:hAnsi="Courier New"/>
                                  <w:sz w:val="18"/>
                                </w:rPr>
                              </w:pPr>
                              <w:r>
                                <w:rPr>
                                  <w:rFonts w:ascii="Courier New" w:hAnsi="Courier New"/>
                                  <w:sz w:val="18"/>
                                </w:rPr>
                                <w:t>recyclerView.layoutManager</w:t>
                              </w:r>
                              <w:r>
                                <w:rPr>
                                  <w:rFonts w:ascii="Courier New" w:hAnsi="Courier New"/>
                                  <w:spacing w:val="-14"/>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pacing w:val="-2"/>
                                  <w:sz w:val="18"/>
                                </w:rPr>
                                <w:t>LinearLayoutManager(this)</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1118" style="position:absolute;margin-left:52.2pt;margin-top:7.15pt;width:399.6pt;height:206.25pt" coordorigin="1044,143" coordsize="7992,4125">
                <v:rect id="shape_0" path="m0,0l-2147483645,0l-2147483645,-2147483646l0,-2147483646xe" fillcolor="#f6f6f6" stroked="f" o:allowincell="f" style="position:absolute;left:1044;top:153;width:7991;height:410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3;width:7991;height:4084;mso-wrap-style:square;v-text-anchor:top;mso-position-horizontal-relative:page">
                  <v:fill o:detectmouseclick="t" on="false"/>
                  <v:stroke color="#3465a4" joinstyle="round" endcap="flat"/>
                  <v:textbox>
                    <w:txbxContent>
                      <w:p>
                        <w:pPr>
                          <w:pStyle w:val="Normal"/>
                          <w:spacing w:lineRule="auto" w:line="660" w:before="40" w:after="0"/>
                          <w:ind w:left="885" w:right="2246" w:hanging="432"/>
                          <w:rPr>
                            <w:rFonts w:ascii="Courier New" w:hAnsi="Courier New"/>
                            <w:sz w:val="18"/>
                          </w:rPr>
                        </w:pPr>
                        <w:r>
                          <w:rPr>
                            <w:rFonts w:ascii="Courier New" w:hAnsi="Courier New"/>
                            <w:sz w:val="18"/>
                          </w:rPr>
                          <w:t>class MainActivity : AppCompatActivity() { private</w:t>
                        </w:r>
                        <w:r>
                          <w:rPr>
                            <w:rFonts w:ascii="Courier New" w:hAnsi="Courier New"/>
                            <w:spacing w:val="-10"/>
                            <w:sz w:val="18"/>
                          </w:rPr>
                          <w:t xml:space="preserve"> </w:t>
                        </w:r>
                        <w:r>
                          <w:rPr>
                            <w:rFonts w:ascii="Courier New" w:hAnsi="Courier New"/>
                            <w:sz w:val="18"/>
                          </w:rPr>
                          <w:t>lateinit</w:t>
                        </w:r>
                        <w:r>
                          <w:rPr>
                            <w:rFonts w:ascii="Courier New" w:hAnsi="Courier New"/>
                            <w:spacing w:val="-10"/>
                            <w:sz w:val="18"/>
                          </w:rPr>
                          <w:t xml:space="preserve"> </w:t>
                        </w:r>
                        <w:r>
                          <w:rPr>
                            <w:rFonts w:ascii="Courier New" w:hAnsi="Courier New"/>
                            <w:sz w:val="18"/>
                          </w:rPr>
                          <w:t>var</w:t>
                        </w:r>
                        <w:r>
                          <w:rPr>
                            <w:rFonts w:ascii="Courier New" w:hAnsi="Courier New"/>
                            <w:spacing w:val="-10"/>
                            <w:sz w:val="18"/>
                          </w:rPr>
                          <w:t xml:space="preserve"> </w:t>
                        </w:r>
                        <w:r>
                          <w:rPr>
                            <w:rFonts w:ascii="Courier New" w:hAnsi="Courier New"/>
                            <w:sz w:val="18"/>
                          </w:rPr>
                          <w:t>postAdapter:</w:t>
                        </w:r>
                        <w:r>
                          <w:rPr>
                            <w:rFonts w:ascii="Courier New" w:hAnsi="Courier New"/>
                            <w:spacing w:val="-10"/>
                            <w:sz w:val="18"/>
                          </w:rPr>
                          <w:t xml:space="preserve"> </w:t>
                        </w:r>
                        <w:r>
                          <w:rPr>
                            <w:rFonts w:ascii="Courier New" w:hAnsi="Courier New"/>
                            <w:sz w:val="18"/>
                          </w:rPr>
                          <w:t>PostAdapter</w:t>
                        </w:r>
                      </w:p>
                      <w:p>
                        <w:pPr>
                          <w:pStyle w:val="Normal"/>
                          <w:spacing w:lineRule="auto" w:line="324"/>
                          <w:ind w:left="1317" w:right="1185" w:hanging="432"/>
                          <w:rPr>
                            <w:rFonts w:ascii="Courier New" w:hAnsi="Courier New"/>
                            <w:sz w:val="18"/>
                          </w:rPr>
                        </w:pPr>
                        <w:r>
                          <w:rPr>
                            <w:rFonts w:ascii="Courier New" w:hAnsi="Courier New"/>
                            <w:sz w:val="18"/>
                          </w:rPr>
                          <w:t>override</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onCreate(savedInstanceState:</w:t>
                        </w:r>
                        <w:r>
                          <w:rPr>
                            <w:rFonts w:ascii="Courier New" w:hAnsi="Courier New"/>
                            <w:spacing w:val="-10"/>
                            <w:sz w:val="18"/>
                          </w:rPr>
                          <w:t xml:space="preserve"> </w:t>
                        </w:r>
                        <w:r>
                          <w:rPr>
                            <w:rFonts w:ascii="Courier New" w:hAnsi="Courier New"/>
                            <w:sz w:val="18"/>
                          </w:rPr>
                          <w:t>Bundle?)</w:t>
                        </w:r>
                        <w:r>
                          <w:rPr>
                            <w:rFonts w:ascii="Courier New" w:hAnsi="Courier New"/>
                            <w:spacing w:val="-10"/>
                            <w:sz w:val="18"/>
                          </w:rPr>
                          <w:t xml:space="preserve"> </w:t>
                        </w:r>
                        <w:r>
                          <w:rPr>
                            <w:rFonts w:ascii="Courier New" w:hAnsi="Courier New"/>
                            <w:sz w:val="18"/>
                          </w:rPr>
                          <w:t xml:space="preserve">{ </w:t>
                        </w:r>
                        <w:r>
                          <w:rPr>
                            <w:rFonts w:ascii="Courier New" w:hAnsi="Courier New"/>
                            <w:spacing w:val="-2"/>
                            <w:sz w:val="18"/>
                          </w:rPr>
                          <w:t>super.onCreate(savedInstanceState) setContentView(R.layout.activity_main)</w:t>
                        </w:r>
                      </w:p>
                      <w:p>
                        <w:pPr>
                          <w:pStyle w:val="Normal"/>
                          <w:rPr>
                            <w:rFonts w:ascii="Courier New" w:hAnsi="Courier New"/>
                            <w:sz w:val="18"/>
                          </w:rPr>
                        </w:pPr>
                        <w:r>
                          <w:rPr>
                            <w:rFonts w:ascii="Courier New" w:hAnsi="Courier New"/>
                            <w:sz w:val="18"/>
                          </w:rPr>
                        </w:r>
                      </w:p>
                      <w:p>
                        <w:pPr>
                          <w:pStyle w:val="Normal"/>
                          <w:spacing w:lineRule="atLeast" w:line="280" w:before="1" w:after="0"/>
                          <w:ind w:left="1317" w:right="1009" w:hanging="0"/>
                          <w:rPr>
                            <w:rFonts w:ascii="Courier New" w:hAnsi="Courier New"/>
                            <w:sz w:val="18"/>
                          </w:rPr>
                        </w:pPr>
                        <w:r>
                          <w:rPr>
                            <w:rFonts w:ascii="Courier New" w:hAnsi="Courier New"/>
                            <w:spacing w:val="-2"/>
                            <w:sz w:val="18"/>
                          </w:rPr>
                          <w:t>postAdapter</w:t>
                        </w:r>
                        <w:r>
                          <w:rPr>
                            <w:rFonts w:ascii="Courier New" w:hAnsi="Courier New"/>
                            <w:spacing w:val="-24"/>
                            <w:sz w:val="18"/>
                          </w:rPr>
                          <w:t xml:space="preserve"> </w:t>
                        </w:r>
                        <w:r>
                          <w:rPr>
                            <w:rFonts w:ascii="Courier New" w:hAnsi="Courier New"/>
                            <w:spacing w:val="-2"/>
                            <w:sz w:val="18"/>
                          </w:rPr>
                          <w:t>=</w:t>
                        </w:r>
                        <w:r>
                          <w:rPr>
                            <w:rFonts w:ascii="Courier New" w:hAnsi="Courier New"/>
                            <w:spacing w:val="-24"/>
                            <w:sz w:val="18"/>
                          </w:rPr>
                          <w:t xml:space="preserve"> </w:t>
                        </w:r>
                        <w:r>
                          <w:rPr>
                            <w:rFonts w:ascii="Courier New" w:hAnsi="Courier New"/>
                            <w:spacing w:val="-2"/>
                            <w:sz w:val="18"/>
                          </w:rPr>
                          <w:t xml:space="preserve">PostAdapter(LayoutInflater.from(this)) </w:t>
                        </w:r>
                        <w:r>
                          <w:rPr>
                            <w:rFonts w:ascii="Courier New" w:hAnsi="Courier New"/>
                            <w:sz w:val="18"/>
                          </w:rPr>
                          <w:t>val recyclerView = findViewById&lt;RecyclerView&gt;</w:t>
                        </w:r>
                      </w:p>
                      <w:p>
                        <w:pPr>
                          <w:pStyle w:val="Normal"/>
                          <w:spacing w:lineRule="auto" w:line="259"/>
                          <w:ind w:left="1317" w:right="840" w:firstLine="216"/>
                          <w:rPr>
                            <w:rFonts w:ascii="Courier New" w:hAnsi="Courier New"/>
                            <w:sz w:val="18"/>
                          </w:rPr>
                        </w:pPr>
                        <w:r>
                          <w:rPr>
                            <w:rFonts w:ascii="Courier New" w:hAnsi="Courier New"/>
                            <w:spacing w:val="-2"/>
                            <w:sz w:val="18"/>
                          </w:rPr>
                          <w:t xml:space="preserve">(R.id.activity_main_recycler_view) </w:t>
                        </w:r>
                        <w:r>
                          <w:rPr>
                            <w:rFonts w:ascii="Courier New" w:hAnsi="Courier New"/>
                            <w:sz w:val="18"/>
                          </w:rPr>
                          <w:t>recyclerView.adapter = postAdapter</w:t>
                        </w:r>
                      </w:p>
                      <w:p>
                        <w:pPr>
                          <w:pStyle w:val="Normal"/>
                          <w:spacing w:before="55" w:after="0"/>
                          <w:ind w:left="1317" w:hanging="0"/>
                          <w:rPr>
                            <w:rFonts w:ascii="Courier New" w:hAnsi="Courier New"/>
                            <w:sz w:val="18"/>
                          </w:rPr>
                        </w:pPr>
                        <w:r>
                          <w:rPr>
                            <w:rFonts w:ascii="Courier New" w:hAnsi="Courier New"/>
                            <w:sz w:val="18"/>
                          </w:rPr>
                          <w:t>recyclerView.layoutManager</w:t>
                        </w:r>
                        <w:r>
                          <w:rPr>
                            <w:rFonts w:ascii="Courier New" w:hAnsi="Courier New"/>
                            <w:spacing w:val="-14"/>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pacing w:val="-2"/>
                            <w:sz w:val="18"/>
                          </w:rPr>
                          <w:t>LinearLayoutManager(this)</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TextBody"/>
        <w:spacing w:before="12" w:after="0"/>
        <w:rPr>
          <w:sz w:val="7"/>
        </w:rPr>
      </w:pPr>
      <w:r>
        <w:rPr>
          <w:sz w:val="7"/>
        </w:rPr>
      </w:r>
    </w:p>
    <w:p>
      <w:pPr>
        <w:pStyle w:val="ListParagraph"/>
        <w:numPr>
          <w:ilvl w:val="0"/>
          <w:numId w:val="4"/>
        </w:numPr>
        <w:tabs>
          <w:tab w:val="clear" w:pos="720"/>
          <w:tab w:val="left" w:pos="1274" w:leader="none"/>
        </w:tabs>
        <w:spacing w:before="101" w:after="0"/>
        <w:jc w:val="left"/>
        <w:rPr>
          <w:sz w:val="20"/>
        </w:rPr>
      </w:pPr>
      <w:r>
        <w:rPr>
          <w:sz w:val="20"/>
        </w:rPr>
        <w:t>Make</w:t>
      </w:r>
      <w:r>
        <w:rPr>
          <w:spacing w:val="-5"/>
          <w:sz w:val="20"/>
        </w:rPr>
        <w:t xml:space="preserve"> </w:t>
      </w:r>
      <w:r>
        <w:rPr>
          <w:sz w:val="20"/>
        </w:rPr>
        <w:t>sure</w:t>
      </w:r>
      <w:r>
        <w:rPr>
          <w:spacing w:val="-2"/>
          <w:sz w:val="20"/>
        </w:rPr>
        <w:t xml:space="preserve"> </w:t>
      </w:r>
      <w:r>
        <w:rPr>
          <w:sz w:val="20"/>
        </w:rPr>
        <w:t>the</w:t>
      </w:r>
      <w:r>
        <w:rPr>
          <w:spacing w:val="-2"/>
          <w:sz w:val="20"/>
        </w:rPr>
        <w:t xml:space="preserve"> </w:t>
      </w:r>
      <w:r>
        <w:rPr>
          <w:rFonts w:ascii="Courier New" w:hAnsi="Courier New"/>
          <w:b/>
        </w:rPr>
        <w:t>MAIN</w:t>
      </w:r>
      <w:r>
        <w:rPr>
          <w:rFonts w:ascii="Courier New" w:hAnsi="Courier New"/>
          <w:b/>
          <w:spacing w:val="-80"/>
        </w:rPr>
        <w:t xml:space="preserve"> </w:t>
      </w:r>
      <w:r>
        <w:rPr>
          <w:sz w:val="20"/>
        </w:rPr>
        <w:t>intent</w:t>
      </w:r>
      <w:r>
        <w:rPr>
          <w:spacing w:val="-2"/>
          <w:sz w:val="20"/>
        </w:rPr>
        <w:t xml:space="preserve"> </w:t>
      </w:r>
      <w:r>
        <w:rPr>
          <w:sz w:val="20"/>
        </w:rPr>
        <w:t>filter</w:t>
      </w:r>
      <w:r>
        <w:rPr>
          <w:spacing w:val="-1"/>
          <w:sz w:val="20"/>
        </w:rPr>
        <w:t xml:space="preserve"> </w:t>
      </w:r>
      <w:r>
        <w:rPr>
          <w:sz w:val="20"/>
        </w:rPr>
        <w:t>is</w:t>
      </w:r>
      <w:r>
        <w:rPr>
          <w:spacing w:val="-2"/>
          <w:sz w:val="20"/>
        </w:rPr>
        <w:t xml:space="preserve"> </w:t>
      </w:r>
      <w:r>
        <w:rPr>
          <w:sz w:val="20"/>
        </w:rPr>
        <w:t>added</w:t>
      </w:r>
      <w:r>
        <w:rPr>
          <w:spacing w:val="-2"/>
          <w:sz w:val="20"/>
        </w:rPr>
        <w:t xml:space="preserve"> </w:t>
      </w:r>
      <w:r>
        <w:rPr>
          <w:sz w:val="20"/>
        </w:rPr>
        <w:t>to</w:t>
      </w:r>
      <w:r>
        <w:rPr>
          <w:spacing w:val="-2"/>
          <w:sz w:val="20"/>
        </w:rPr>
        <w:t xml:space="preserve"> </w:t>
      </w:r>
      <w:r>
        <w:rPr>
          <w:rFonts w:ascii="Courier New" w:hAnsi="Courier New"/>
          <w:b/>
          <w:spacing w:val="-2"/>
        </w:rPr>
        <w:t>AndroidManifest.xml</w:t>
      </w:r>
      <w:r>
        <w:rPr>
          <w:spacing w:val="-2"/>
          <w:sz w:val="20"/>
        </w:rPr>
        <w:t>:</w:t>
      </w:r>
    </w:p>
    <w:p>
      <w:pPr>
        <w:pStyle w:val="TextBody"/>
        <w:spacing w:before="10" w:after="0"/>
        <w:rPr>
          <w:sz w:val="8"/>
        </w:rPr>
      </w:pPr>
      <w:r>
        <w:rPr>
          <w:sz w:val="8"/>
        </w:rPr>
        <mc:AlternateContent>
          <mc:Choice Requires="wpg">
            <w:drawing>
              <wp:anchor behindDoc="0" distT="635" distB="0" distL="0" distR="4445" simplePos="0" locked="0" layoutInCell="0" allowOverlap="1" relativeHeight="1895" wp14:anchorId="5575BC9F">
                <wp:simplePos x="0" y="0"/>
                <wp:positionH relativeFrom="page">
                  <wp:posOffset>1120140</wp:posOffset>
                </wp:positionH>
                <wp:positionV relativeFrom="paragraph">
                  <wp:posOffset>90805</wp:posOffset>
                </wp:positionV>
                <wp:extent cx="5074920" cy="1463675"/>
                <wp:effectExtent l="0" t="1270" r="635" b="0"/>
                <wp:wrapTopAndBottom/>
                <wp:docPr id="1416" name="docshapegroup1122"/>
                <a:graphic xmlns:a="http://schemas.openxmlformats.org/drawingml/2006/main">
                  <a:graphicData uri="http://schemas.microsoft.com/office/word/2010/wordprocessingGroup">
                    <wpg:wgp>
                      <wpg:cNvGrpSpPr/>
                      <wpg:grpSpPr>
                        <a:xfrm>
                          <a:off x="0" y="0"/>
                          <a:ext cx="5074920" cy="1463760"/>
                          <a:chOff x="0" y="0"/>
                          <a:chExt cx="5074920" cy="1463760"/>
                        </a:xfrm>
                      </wpg:grpSpPr>
                      <wps:wsp>
                        <wps:cNvSpPr/>
                        <wps:spPr>
                          <a:xfrm>
                            <a:off x="0" y="6480"/>
                            <a:ext cx="5074920" cy="1450800"/>
                          </a:xfrm>
                          <a:prstGeom prst="rect">
                            <a:avLst/>
                          </a:prstGeom>
                          <a:solidFill>
                            <a:srgbClr val="f6f6f6"/>
                          </a:solidFill>
                          <a:ln w="0">
                            <a:noFill/>
                          </a:ln>
                        </wps:spPr>
                        <wps:style>
                          <a:lnRef idx="0"/>
                          <a:fillRef idx="0"/>
                          <a:effectRef idx="0"/>
                          <a:fontRef idx="minor"/>
                        </wps:style>
                        <wps:bodyPr/>
                      </wps:wsp>
                      <wps:wsp>
                        <wps:cNvSpPr/>
                        <wps:spPr>
                          <a:xfrm>
                            <a:off x="0" y="0"/>
                            <a:ext cx="5074920" cy="1463760"/>
                          </a:xfrm>
                          <a:custGeom>
                            <a:avLst/>
                            <a:gdLst>
                              <a:gd name="textAreaLeft" fmla="*/ 0 w 2877120"/>
                              <a:gd name="textAreaRight" fmla="*/ 2879280 w 2877120"/>
                              <a:gd name="textAreaTop" fmla="*/ 0 h 829800"/>
                              <a:gd name="textAreaBottom" fmla="*/ 831960 h 829800"/>
                            </a:gdLst>
                            <a:ahLst/>
                            <a:rect l="textAreaLeft" t="textAreaTop" r="textAreaRight" b="textAreaBottom"/>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438200"/>
                          </a:xfrm>
                          <a:prstGeom prst="rect">
                            <a:avLst/>
                          </a:prstGeom>
                          <a:noFill/>
                          <a:ln w="0">
                            <a:noFill/>
                          </a:ln>
                        </wps:spPr>
                        <wps:style>
                          <a:lnRef idx="0"/>
                          <a:fillRef idx="0"/>
                          <a:effectRef idx="0"/>
                          <a:fontRef idx="minor"/>
                        </wps:style>
                        <wps:txbx>
                          <w:txbxContent>
                            <w:p>
                              <w:pPr>
                                <w:pStyle w:val="Normal"/>
                                <w:spacing w:before="40" w:after="0"/>
                                <w:ind w:left="1317" w:hanging="0"/>
                                <w:rPr>
                                  <w:rFonts w:ascii="Courier New" w:hAnsi="Courier New"/>
                                  <w:sz w:val="18"/>
                                </w:rPr>
                              </w:pPr>
                              <w:r>
                                <w:rPr>
                                  <w:rFonts w:ascii="Courier New" w:hAnsi="Courier New"/>
                                  <w:sz w:val="18"/>
                                </w:rPr>
                                <w:t>&lt;activity</w:t>
                              </w:r>
                              <w:r>
                                <w:rPr>
                                  <w:rFonts w:ascii="Courier New" w:hAnsi="Courier New"/>
                                  <w:spacing w:val="-9"/>
                                  <w:sz w:val="18"/>
                                </w:rPr>
                                <w:t xml:space="preserve"> </w:t>
                              </w:r>
                              <w:r>
                                <w:rPr>
                                  <w:rFonts w:ascii="Courier New" w:hAnsi="Courier New"/>
                                  <w:spacing w:val="-2"/>
                                  <w:sz w:val="18"/>
                                </w:rPr>
                                <w:t>android:name=".MainActivity"&gt;</w:t>
                              </w:r>
                            </w:p>
                            <w:p>
                              <w:pPr>
                                <w:pStyle w:val="Normal"/>
                                <w:spacing w:before="76" w:after="0"/>
                                <w:ind w:left="1749" w:hanging="0"/>
                                <w:rPr>
                                  <w:rFonts w:ascii="Courier New" w:hAnsi="Courier New"/>
                                  <w:sz w:val="18"/>
                                </w:rPr>
                              </w:pPr>
                              <w:r>
                                <w:rPr>
                                  <w:rFonts w:ascii="Courier New" w:hAnsi="Courier New"/>
                                  <w:w w:val="90"/>
                                  <w:sz w:val="18"/>
                                </w:rPr>
                                <w:t>&lt;intent-</w:t>
                              </w:r>
                              <w:r>
                                <w:rPr>
                                  <w:rFonts w:ascii="Courier New" w:hAnsi="Courier New"/>
                                  <w:spacing w:val="-2"/>
                                  <w:sz w:val="18"/>
                                </w:rPr>
                                <w:t>filter&gt;</w:t>
                              </w:r>
                            </w:p>
                            <w:p>
                              <w:pPr>
                                <w:pStyle w:val="Normal"/>
                                <w:spacing w:lineRule="auto" w:line="235" w:before="79" w:after="0"/>
                                <w:ind w:left="2397" w:right="840" w:hanging="216"/>
                                <w:rPr>
                                  <w:rFonts w:ascii="Courier New" w:hAnsi="Courier New"/>
                                  <w:sz w:val="18"/>
                                </w:rPr>
                              </w:pPr>
                              <w:r>
                                <w:rPr>
                                  <w:rFonts w:ascii="Courier New" w:hAnsi="Courier New"/>
                                  <w:sz w:val="18"/>
                                </w:rPr>
                                <w:t>&lt;action android:name= "android.intent.action.MAIN"</w:t>
                              </w:r>
                              <w:r>
                                <w:rPr>
                                  <w:rFonts w:ascii="Courier New" w:hAnsi="Courier New"/>
                                  <w:spacing w:val="-29"/>
                                  <w:sz w:val="18"/>
                                </w:rPr>
                                <w:t xml:space="preserve"> </w:t>
                              </w:r>
                              <w:r>
                                <w:rPr>
                                  <w:rFonts w:ascii="Courier New" w:hAnsi="Courier New"/>
                                  <w:sz w:val="18"/>
                                </w:rPr>
                                <w:t>/&gt;</w:t>
                              </w:r>
                            </w:p>
                            <w:p>
                              <w:pPr>
                                <w:pStyle w:val="Normal"/>
                                <w:spacing w:before="6" w:after="0"/>
                                <w:rPr>
                                  <w:rFonts w:ascii="Courier New" w:hAnsi="Courier New"/>
                                  <w:sz w:val="26"/>
                                </w:rPr>
                              </w:pPr>
                              <w:r>
                                <w:rPr>
                                  <w:rFonts w:ascii="Courier New" w:hAnsi="Courier New"/>
                                  <w:sz w:val="26"/>
                                </w:rPr>
                              </w:r>
                            </w:p>
                            <w:p>
                              <w:pPr>
                                <w:pStyle w:val="Normal"/>
                                <w:spacing w:lineRule="auto" w:line="235"/>
                                <w:ind w:left="2397" w:right="1185" w:hanging="216"/>
                                <w:rPr>
                                  <w:rFonts w:ascii="Courier New" w:hAnsi="Courier New"/>
                                  <w:sz w:val="18"/>
                                </w:rPr>
                              </w:pPr>
                              <w:r>
                                <w:rPr>
                                  <w:rFonts w:ascii="Courier New" w:hAnsi="Courier New"/>
                                  <w:sz w:val="18"/>
                                </w:rPr>
                                <w:t>&lt;category android:name= "android.intent.category.LAUNCHER"</w:t>
                              </w:r>
                              <w:r>
                                <w:rPr>
                                  <w:rFonts w:ascii="Courier New" w:hAnsi="Courier New"/>
                                  <w:spacing w:val="-29"/>
                                  <w:sz w:val="18"/>
                                </w:rPr>
                                <w:t xml:space="preserve"> </w:t>
                              </w:r>
                              <w:r>
                                <w:rPr>
                                  <w:rFonts w:ascii="Courier New" w:hAnsi="Courier New"/>
                                  <w:sz w:val="18"/>
                                </w:rPr>
                                <w:t>/&gt;</w:t>
                              </w:r>
                            </w:p>
                            <w:p>
                              <w:pPr>
                                <w:pStyle w:val="Normal"/>
                                <w:spacing w:before="17" w:after="0"/>
                                <w:ind w:left="1749" w:hanging="0"/>
                                <w:rPr>
                                  <w:rFonts w:ascii="Courier New" w:hAnsi="Courier New"/>
                                  <w:sz w:val="18"/>
                                </w:rPr>
                              </w:pPr>
                              <w:r>
                                <w:rPr>
                                  <w:rFonts w:ascii="Courier New" w:hAnsi="Courier New"/>
                                  <w:w w:val="90"/>
                                  <w:sz w:val="18"/>
                                </w:rPr>
                                <w:t>&lt;/intent-</w:t>
                              </w:r>
                              <w:r>
                                <w:rPr>
                                  <w:rFonts w:ascii="Courier New" w:hAnsi="Courier New"/>
                                  <w:spacing w:val="-2"/>
                                  <w:sz w:val="18"/>
                                </w:rPr>
                                <w:t>filter&gt;</w:t>
                              </w:r>
                            </w:p>
                            <w:p>
                              <w:pPr>
                                <w:pStyle w:val="Normal"/>
                                <w:spacing w:before="77" w:after="0"/>
                                <w:ind w:left="1317" w:hanging="0"/>
                                <w:rPr>
                                  <w:rFonts w:ascii="Courier New" w:hAnsi="Courier New"/>
                                  <w:sz w:val="18"/>
                                </w:rPr>
                              </w:pPr>
                              <w:r>
                                <w:rPr>
                                  <w:rFonts w:ascii="Courier New" w:hAnsi="Courier New"/>
                                  <w:spacing w:val="-2"/>
                                  <w:sz w:val="18"/>
                                </w:rPr>
                                <w:t>&lt;/activity&gt;</w:t>
                              </w:r>
                            </w:p>
                          </w:txbxContent>
                        </wps:txbx>
                        <wps:bodyPr lIns="0" rIns="0" tIns="0" bIns="0" anchor="t">
                          <a:noAutofit/>
                        </wps:bodyPr>
                      </wps:wsp>
                    </wpg:wgp>
                  </a:graphicData>
                </a:graphic>
              </wp:anchor>
            </w:drawing>
          </mc:Choice>
          <mc:Fallback>
            <w:pict>
              <v:group id="shape_0" alt="docshapegroup1122" style="position:absolute;margin-left:88.2pt;margin-top:7.15pt;width:399.6pt;height:115.25pt" coordorigin="1764,143" coordsize="7992,2305">
                <v:rect id="shape_0" path="m0,0l-2147483645,0l-2147483645,-2147483646l0,-2147483646xe" fillcolor="#f6f6f6" stroked="f" o:allowincell="f" style="position:absolute;left:1764;top:153;width:7991;height:228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3;width:7991;height:2264;mso-wrap-style:square;v-text-anchor:top;mso-position-horizontal-relative:page">
                  <v:fill o:detectmouseclick="t" on="false"/>
                  <v:stroke color="#3465a4" joinstyle="round" endcap="flat"/>
                  <v:textbox>
                    <w:txbxContent>
                      <w:p>
                        <w:pPr>
                          <w:pStyle w:val="Normal"/>
                          <w:spacing w:before="40" w:after="0"/>
                          <w:ind w:left="1317" w:hanging="0"/>
                          <w:rPr>
                            <w:rFonts w:ascii="Courier New" w:hAnsi="Courier New"/>
                            <w:sz w:val="18"/>
                          </w:rPr>
                        </w:pPr>
                        <w:r>
                          <w:rPr>
                            <w:rFonts w:ascii="Courier New" w:hAnsi="Courier New"/>
                            <w:sz w:val="18"/>
                          </w:rPr>
                          <w:t>&lt;activity</w:t>
                        </w:r>
                        <w:r>
                          <w:rPr>
                            <w:rFonts w:ascii="Courier New" w:hAnsi="Courier New"/>
                            <w:spacing w:val="-9"/>
                            <w:sz w:val="18"/>
                          </w:rPr>
                          <w:t xml:space="preserve"> </w:t>
                        </w:r>
                        <w:r>
                          <w:rPr>
                            <w:rFonts w:ascii="Courier New" w:hAnsi="Courier New"/>
                            <w:spacing w:val="-2"/>
                            <w:sz w:val="18"/>
                          </w:rPr>
                          <w:t>android:name=".MainActivity"&gt;</w:t>
                        </w:r>
                      </w:p>
                      <w:p>
                        <w:pPr>
                          <w:pStyle w:val="Normal"/>
                          <w:spacing w:before="76" w:after="0"/>
                          <w:ind w:left="1749" w:hanging="0"/>
                          <w:rPr>
                            <w:rFonts w:ascii="Courier New" w:hAnsi="Courier New"/>
                            <w:sz w:val="18"/>
                          </w:rPr>
                        </w:pPr>
                        <w:r>
                          <w:rPr>
                            <w:rFonts w:ascii="Courier New" w:hAnsi="Courier New"/>
                            <w:w w:val="90"/>
                            <w:sz w:val="18"/>
                          </w:rPr>
                          <w:t>&lt;intent-</w:t>
                        </w:r>
                        <w:r>
                          <w:rPr>
                            <w:rFonts w:ascii="Courier New" w:hAnsi="Courier New"/>
                            <w:spacing w:val="-2"/>
                            <w:sz w:val="18"/>
                          </w:rPr>
                          <w:t>filter&gt;</w:t>
                        </w:r>
                      </w:p>
                      <w:p>
                        <w:pPr>
                          <w:pStyle w:val="Normal"/>
                          <w:spacing w:lineRule="auto" w:line="235" w:before="79" w:after="0"/>
                          <w:ind w:left="2397" w:right="840" w:hanging="216"/>
                          <w:rPr>
                            <w:rFonts w:ascii="Courier New" w:hAnsi="Courier New"/>
                            <w:sz w:val="18"/>
                          </w:rPr>
                        </w:pPr>
                        <w:r>
                          <w:rPr>
                            <w:rFonts w:ascii="Courier New" w:hAnsi="Courier New"/>
                            <w:sz w:val="18"/>
                          </w:rPr>
                          <w:t>&lt;action android:name= "android.intent.action.MAIN"</w:t>
                        </w:r>
                        <w:r>
                          <w:rPr>
                            <w:rFonts w:ascii="Courier New" w:hAnsi="Courier New"/>
                            <w:spacing w:val="-29"/>
                            <w:sz w:val="18"/>
                          </w:rPr>
                          <w:t xml:space="preserve"> </w:t>
                        </w:r>
                        <w:r>
                          <w:rPr>
                            <w:rFonts w:ascii="Courier New" w:hAnsi="Courier New"/>
                            <w:sz w:val="18"/>
                          </w:rPr>
                          <w:t>/&gt;</w:t>
                        </w:r>
                      </w:p>
                      <w:p>
                        <w:pPr>
                          <w:pStyle w:val="Normal"/>
                          <w:spacing w:before="6" w:after="0"/>
                          <w:rPr>
                            <w:rFonts w:ascii="Courier New" w:hAnsi="Courier New"/>
                            <w:sz w:val="26"/>
                          </w:rPr>
                        </w:pPr>
                        <w:r>
                          <w:rPr>
                            <w:rFonts w:ascii="Courier New" w:hAnsi="Courier New"/>
                            <w:sz w:val="26"/>
                          </w:rPr>
                        </w:r>
                      </w:p>
                      <w:p>
                        <w:pPr>
                          <w:pStyle w:val="Normal"/>
                          <w:spacing w:lineRule="auto" w:line="235"/>
                          <w:ind w:left="2397" w:right="1185" w:hanging="216"/>
                          <w:rPr>
                            <w:rFonts w:ascii="Courier New" w:hAnsi="Courier New"/>
                            <w:sz w:val="18"/>
                          </w:rPr>
                        </w:pPr>
                        <w:r>
                          <w:rPr>
                            <w:rFonts w:ascii="Courier New" w:hAnsi="Courier New"/>
                            <w:sz w:val="18"/>
                          </w:rPr>
                          <w:t>&lt;category android:name= "android.intent.category.LAUNCHER"</w:t>
                        </w:r>
                        <w:r>
                          <w:rPr>
                            <w:rFonts w:ascii="Courier New" w:hAnsi="Courier New"/>
                            <w:spacing w:val="-29"/>
                            <w:sz w:val="18"/>
                          </w:rPr>
                          <w:t xml:space="preserve"> </w:t>
                        </w:r>
                        <w:r>
                          <w:rPr>
                            <w:rFonts w:ascii="Courier New" w:hAnsi="Courier New"/>
                            <w:sz w:val="18"/>
                          </w:rPr>
                          <w:t>/&gt;</w:t>
                        </w:r>
                      </w:p>
                      <w:p>
                        <w:pPr>
                          <w:pStyle w:val="Normal"/>
                          <w:spacing w:before="17" w:after="0"/>
                          <w:ind w:left="1749" w:hanging="0"/>
                          <w:rPr>
                            <w:rFonts w:ascii="Courier New" w:hAnsi="Courier New"/>
                            <w:sz w:val="18"/>
                          </w:rPr>
                        </w:pPr>
                        <w:r>
                          <w:rPr>
                            <w:rFonts w:ascii="Courier New" w:hAnsi="Courier New"/>
                            <w:w w:val="90"/>
                            <w:sz w:val="18"/>
                          </w:rPr>
                          <w:t>&lt;/intent-</w:t>
                        </w:r>
                        <w:r>
                          <w:rPr>
                            <w:rFonts w:ascii="Courier New" w:hAnsi="Courier New"/>
                            <w:spacing w:val="-2"/>
                            <w:sz w:val="18"/>
                          </w:rPr>
                          <w:t>filter&gt;</w:t>
                        </w:r>
                      </w:p>
                      <w:p>
                        <w:pPr>
                          <w:pStyle w:val="Normal"/>
                          <w:spacing w:before="77" w:after="0"/>
                          <w:ind w:left="1317" w:hanging="0"/>
                          <w:rPr>
                            <w:rFonts w:ascii="Courier New" w:hAnsi="Courier New"/>
                            <w:sz w:val="18"/>
                          </w:rPr>
                        </w:pPr>
                        <w:r>
                          <w:rPr>
                            <w:rFonts w:ascii="Courier New" w:hAnsi="Courier New"/>
                            <w:spacing w:val="-2"/>
                            <w:sz w:val="18"/>
                          </w:rPr>
                          <w:t>&lt;/activity&gt;</w:t>
                        </w:r>
                      </w:p>
                    </w:txbxContent>
                  </v:textbox>
                  <w10:wrap type="topAndBottom"/>
                </v:rect>
              </v:group>
            </w:pict>
          </mc:Fallback>
        </mc:AlternateContent>
      </w:r>
    </w:p>
    <w:p>
      <w:pPr>
        <w:pStyle w:val="ListParagraph"/>
        <w:numPr>
          <w:ilvl w:val="0"/>
          <w:numId w:val="4"/>
        </w:numPr>
        <w:tabs>
          <w:tab w:val="clear" w:pos="720"/>
          <w:tab w:val="left" w:pos="1274" w:leader="none"/>
        </w:tabs>
        <w:jc w:val="left"/>
        <w:rPr>
          <w:sz w:val="20"/>
        </w:rPr>
      </w:pPr>
      <w:r>
        <w:rPr>
          <w:sz w:val="20"/>
        </w:rPr>
        <w:t>Let's</w:t>
      </w:r>
      <w:r>
        <w:rPr>
          <w:spacing w:val="-11"/>
          <w:sz w:val="20"/>
        </w:rPr>
        <w:t xml:space="preserve"> </w:t>
      </w:r>
      <w:r>
        <w:rPr>
          <w:sz w:val="20"/>
        </w:rPr>
        <w:t>create</w:t>
      </w:r>
      <w:r>
        <w:rPr>
          <w:spacing w:val="-4"/>
          <w:sz w:val="20"/>
        </w:rPr>
        <w:t xml:space="preserve"> </w:t>
      </w:r>
      <w:r>
        <w:rPr>
          <w:sz w:val="20"/>
        </w:rPr>
        <w:t>an</w:t>
      </w:r>
      <w:r>
        <w:rPr>
          <w:spacing w:val="-5"/>
          <w:sz w:val="20"/>
        </w:rPr>
        <w:t xml:space="preserve"> </w:t>
      </w:r>
      <w:r>
        <w:rPr>
          <w:sz w:val="20"/>
        </w:rPr>
        <w:t>empty</w:t>
      </w:r>
      <w:r>
        <w:rPr>
          <w:spacing w:val="-4"/>
          <w:sz w:val="20"/>
        </w:rPr>
        <w:t xml:space="preserve"> </w:t>
      </w:r>
      <w:r>
        <w:rPr>
          <w:rFonts w:ascii="Courier New" w:hAnsi="Courier New"/>
          <w:b/>
        </w:rPr>
        <w:t>Application</w:t>
      </w:r>
      <w:r>
        <w:rPr>
          <w:rFonts w:ascii="Courier New" w:hAnsi="Courier New"/>
          <w:b/>
          <w:spacing w:val="-80"/>
        </w:rPr>
        <w:t xml:space="preserve"> </w:t>
      </w:r>
      <w:r>
        <w:rPr>
          <w:sz w:val="20"/>
        </w:rPr>
        <w:t>class</w:t>
      </w:r>
      <w:r>
        <w:rPr>
          <w:spacing w:val="-4"/>
          <w:sz w:val="20"/>
        </w:rPr>
        <w:t xml:space="preserve"> </w:t>
      </w:r>
      <w:r>
        <w:rPr>
          <w:sz w:val="20"/>
        </w:rPr>
        <w:t>named</w:t>
      </w:r>
      <w:r>
        <w:rPr>
          <w:spacing w:val="-4"/>
          <w:sz w:val="20"/>
        </w:rPr>
        <w:t xml:space="preserve"> </w:t>
      </w:r>
      <w:r>
        <w:rPr>
          <w:rFonts w:ascii="Courier New" w:hAnsi="Courier New"/>
          <w:b/>
          <w:spacing w:val="-2"/>
        </w:rPr>
        <w:t>MyApplication</w:t>
      </w:r>
      <w:r>
        <w:rPr>
          <w:spacing w:val="-2"/>
          <w:sz w:val="20"/>
        </w:rPr>
        <w:t>:</w:t>
      </w:r>
    </w:p>
    <w:p>
      <w:pPr>
        <w:pStyle w:val="TextBody"/>
        <w:spacing w:before="11" w:after="0"/>
        <w:rPr>
          <w:sz w:val="8"/>
        </w:rPr>
      </w:pPr>
      <w:r>
        <w:rPr>
          <w:sz w:val="8"/>
        </w:rPr>
        <mc:AlternateContent>
          <mc:Choice Requires="wpg">
            <w:drawing>
              <wp:anchor behindDoc="0" distT="0" distB="635" distL="0" distR="4445" simplePos="0" locked="0" layoutInCell="0" allowOverlap="1" relativeHeight="1897" wp14:anchorId="33726E55">
                <wp:simplePos x="0" y="0"/>
                <wp:positionH relativeFrom="page">
                  <wp:posOffset>1120140</wp:posOffset>
                </wp:positionH>
                <wp:positionV relativeFrom="paragraph">
                  <wp:posOffset>90805</wp:posOffset>
                </wp:positionV>
                <wp:extent cx="5074920" cy="1108075"/>
                <wp:effectExtent l="0" t="635" r="635" b="0"/>
                <wp:wrapTopAndBottom/>
                <wp:docPr id="1418" name="docshapegroup1126"/>
                <a:graphic xmlns:a="http://schemas.openxmlformats.org/drawingml/2006/main">
                  <a:graphicData uri="http://schemas.microsoft.com/office/word/2010/wordprocessingGroup">
                    <wpg:wgp>
                      <wpg:cNvGrpSpPr/>
                      <wpg:grpSpPr>
                        <a:xfrm>
                          <a:off x="0" y="0"/>
                          <a:ext cx="5074920" cy="1108080"/>
                          <a:chOff x="0" y="0"/>
                          <a:chExt cx="5074920" cy="1108080"/>
                        </a:xfrm>
                      </wpg:grpSpPr>
                      <wps:wsp>
                        <wps:cNvSpPr/>
                        <wps:spPr>
                          <a:xfrm>
                            <a:off x="0" y="6480"/>
                            <a:ext cx="5074920" cy="1095480"/>
                          </a:xfrm>
                          <a:prstGeom prst="rect">
                            <a:avLst/>
                          </a:prstGeom>
                          <a:solidFill>
                            <a:srgbClr val="f6f6f6"/>
                          </a:solidFill>
                          <a:ln w="0">
                            <a:noFill/>
                          </a:ln>
                        </wps:spPr>
                        <wps:style>
                          <a:lnRef idx="0"/>
                          <a:fillRef idx="0"/>
                          <a:effectRef idx="0"/>
                          <a:fontRef idx="minor"/>
                        </wps:style>
                        <wps:bodyPr/>
                      </wps:wsp>
                      <wps:wsp>
                        <wps:cNvSpPr/>
                        <wps:spPr>
                          <a:xfrm>
                            <a:off x="0" y="0"/>
                            <a:ext cx="5074920" cy="1108080"/>
                          </a:xfrm>
                          <a:custGeom>
                            <a:avLst/>
                            <a:gdLst>
                              <a:gd name="textAreaLeft" fmla="*/ 0 w 2877120"/>
                              <a:gd name="textAreaRight" fmla="*/ 2879280 w 2877120"/>
                              <a:gd name="textAreaTop" fmla="*/ 0 h 628200"/>
                              <a:gd name="textAreaBottom" fmla="*/ 630360 h 628200"/>
                            </a:gdLst>
                            <a:ahLst/>
                            <a:rect l="textAreaLeft" t="textAreaTop" r="textAreaRight" b="textAreaBottom"/>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08252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class</w:t>
                              </w:r>
                              <w:r>
                                <w:rPr>
                                  <w:rFonts w:ascii="Courier New" w:hAnsi="Courier New"/>
                                  <w:spacing w:val="-8"/>
                                  <w:sz w:val="18"/>
                                </w:rPr>
                                <w:t xml:space="preserve"> </w:t>
                              </w:r>
                              <w:r>
                                <w:rPr>
                                  <w:rFonts w:ascii="Courier New" w:hAnsi="Courier New"/>
                                  <w:sz w:val="18"/>
                                </w:rPr>
                                <w:t>MyApplication</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Application()</w:t>
                              </w:r>
                              <w:r>
                                <w:rPr>
                                  <w:rFonts w:ascii="Courier New" w:hAnsi="Courier New"/>
                                  <w:spacing w:val="-8"/>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1317" w:right="4318" w:hanging="432"/>
                                <w:rPr>
                                  <w:rFonts w:ascii="Courier New" w:hAnsi="Courier New"/>
                                  <w:sz w:val="18"/>
                                </w:rPr>
                              </w:pPr>
                              <w:r>
                                <w:rPr>
                                  <w:rFonts w:ascii="Courier New" w:hAnsi="Courier New"/>
                                  <w:sz w:val="18"/>
                                </w:rPr>
                                <w:t>override</w:t>
                              </w:r>
                              <w:r>
                                <w:rPr>
                                  <w:rFonts w:ascii="Courier New" w:hAnsi="Courier New"/>
                                  <w:spacing w:val="-13"/>
                                  <w:sz w:val="18"/>
                                </w:rPr>
                                <w:t xml:space="preserve"> </w:t>
                              </w:r>
                              <w:r>
                                <w:rPr>
                                  <w:rFonts w:ascii="Courier New" w:hAnsi="Courier New"/>
                                  <w:sz w:val="18"/>
                                </w:rPr>
                                <w:t>fun</w:t>
                              </w:r>
                              <w:r>
                                <w:rPr>
                                  <w:rFonts w:ascii="Courier New" w:hAnsi="Courier New"/>
                                  <w:spacing w:val="-13"/>
                                  <w:sz w:val="18"/>
                                </w:rPr>
                                <w:t xml:space="preserve"> </w:t>
                              </w:r>
                              <w:r>
                                <w:rPr>
                                  <w:rFonts w:ascii="Courier New" w:hAnsi="Courier New"/>
                                  <w:sz w:val="18"/>
                                </w:rPr>
                                <w:t>onCreate()</w:t>
                              </w:r>
                              <w:r>
                                <w:rPr>
                                  <w:rFonts w:ascii="Courier New" w:hAnsi="Courier New"/>
                                  <w:spacing w:val="-13"/>
                                  <w:sz w:val="18"/>
                                </w:rPr>
                                <w:t xml:space="preserve"> </w:t>
                              </w:r>
                              <w:r>
                                <w:rPr>
                                  <w:rFonts w:ascii="Courier New" w:hAnsi="Courier New"/>
                                  <w:sz w:val="18"/>
                                </w:rPr>
                                <w:t xml:space="preserve">{ </w:t>
                              </w:r>
                              <w:r>
                                <w:rPr>
                                  <w:rFonts w:ascii="Courier New" w:hAnsi="Courier New"/>
                                  <w:spacing w:val="-2"/>
                                  <w:sz w:val="18"/>
                                </w:rPr>
                                <w:t>super.onCreate()</w:t>
                              </w:r>
                            </w:p>
                            <w:p>
                              <w:pPr>
                                <w:pStyle w:val="Normal"/>
                                <w:spacing w:before="1"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1126" style="position:absolute;margin-left:88.2pt;margin-top:7.15pt;width:399.6pt;height:87.25pt" coordorigin="1764,143" coordsize="7992,1745">
                <v:rect id="shape_0" path="m0,0l-2147483645,0l-2147483645,-2147483646l0,-2147483646xe" fillcolor="#f6f6f6" stroked="f" o:allowincell="f" style="position:absolute;left:1764;top:153;width:7991;height:172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3;width:7991;height:170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class</w:t>
                        </w:r>
                        <w:r>
                          <w:rPr>
                            <w:rFonts w:ascii="Courier New" w:hAnsi="Courier New"/>
                            <w:spacing w:val="-8"/>
                            <w:sz w:val="18"/>
                          </w:rPr>
                          <w:t xml:space="preserve"> </w:t>
                        </w:r>
                        <w:r>
                          <w:rPr>
                            <w:rFonts w:ascii="Courier New" w:hAnsi="Courier New"/>
                            <w:sz w:val="18"/>
                          </w:rPr>
                          <w:t>MyApplication</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Application()</w:t>
                        </w:r>
                        <w:r>
                          <w:rPr>
                            <w:rFonts w:ascii="Courier New" w:hAnsi="Courier New"/>
                            <w:spacing w:val="-8"/>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1317" w:right="4318" w:hanging="432"/>
                          <w:rPr>
                            <w:rFonts w:ascii="Courier New" w:hAnsi="Courier New"/>
                            <w:sz w:val="18"/>
                          </w:rPr>
                        </w:pPr>
                        <w:r>
                          <w:rPr>
                            <w:rFonts w:ascii="Courier New" w:hAnsi="Courier New"/>
                            <w:sz w:val="18"/>
                          </w:rPr>
                          <w:t>override</w:t>
                        </w:r>
                        <w:r>
                          <w:rPr>
                            <w:rFonts w:ascii="Courier New" w:hAnsi="Courier New"/>
                            <w:spacing w:val="-13"/>
                            <w:sz w:val="18"/>
                          </w:rPr>
                          <w:t xml:space="preserve"> </w:t>
                        </w:r>
                        <w:r>
                          <w:rPr>
                            <w:rFonts w:ascii="Courier New" w:hAnsi="Courier New"/>
                            <w:sz w:val="18"/>
                          </w:rPr>
                          <w:t>fun</w:t>
                        </w:r>
                        <w:r>
                          <w:rPr>
                            <w:rFonts w:ascii="Courier New" w:hAnsi="Courier New"/>
                            <w:spacing w:val="-13"/>
                            <w:sz w:val="18"/>
                          </w:rPr>
                          <w:t xml:space="preserve"> </w:t>
                        </w:r>
                        <w:r>
                          <w:rPr>
                            <w:rFonts w:ascii="Courier New" w:hAnsi="Courier New"/>
                            <w:sz w:val="18"/>
                          </w:rPr>
                          <w:t>onCreate()</w:t>
                        </w:r>
                        <w:r>
                          <w:rPr>
                            <w:rFonts w:ascii="Courier New" w:hAnsi="Courier New"/>
                            <w:spacing w:val="-13"/>
                            <w:sz w:val="18"/>
                          </w:rPr>
                          <w:t xml:space="preserve"> </w:t>
                        </w:r>
                        <w:r>
                          <w:rPr>
                            <w:rFonts w:ascii="Courier New" w:hAnsi="Courier New"/>
                            <w:sz w:val="18"/>
                          </w:rPr>
                          <w:t xml:space="preserve">{ </w:t>
                        </w:r>
                        <w:r>
                          <w:rPr>
                            <w:rFonts w:ascii="Courier New" w:hAnsi="Courier New"/>
                            <w:spacing w:val="-2"/>
                            <w:sz w:val="18"/>
                          </w:rPr>
                          <w:t>super.onCreate()</w:t>
                        </w:r>
                      </w:p>
                      <w:p>
                        <w:pPr>
                          <w:pStyle w:val="Normal"/>
                          <w:spacing w:before="1"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ListParagraph"/>
        <w:numPr>
          <w:ilvl w:val="0"/>
          <w:numId w:val="4"/>
        </w:numPr>
        <w:tabs>
          <w:tab w:val="clear" w:pos="720"/>
          <w:tab w:val="left" w:pos="858" w:leader="none"/>
        </w:tabs>
        <w:ind w:left="857" w:hanging="361"/>
        <w:jc w:val="center"/>
        <w:rPr>
          <w:sz w:val="20"/>
        </w:rPr>
      </w:pPr>
      <w:r>
        <w:rPr>
          <w:sz w:val="20"/>
        </w:rPr>
        <w:t>Now,</w:t>
      </w:r>
      <w:r>
        <w:rPr>
          <w:spacing w:val="-6"/>
          <w:sz w:val="20"/>
        </w:rPr>
        <w:t xml:space="preserve"> </w:t>
      </w:r>
      <w:r>
        <w:rPr>
          <w:sz w:val="20"/>
        </w:rPr>
        <w:t>let's</w:t>
      </w:r>
      <w:r>
        <w:rPr>
          <w:spacing w:val="-2"/>
          <w:sz w:val="20"/>
        </w:rPr>
        <w:t xml:space="preserve"> </w:t>
      </w:r>
      <w:r>
        <w:rPr>
          <w:sz w:val="20"/>
        </w:rPr>
        <w:t>set</w:t>
      </w:r>
      <w:r>
        <w:rPr>
          <w:spacing w:val="-1"/>
          <w:sz w:val="20"/>
        </w:rPr>
        <w:t xml:space="preserve"> </w:t>
      </w:r>
      <w:r>
        <w:rPr>
          <w:sz w:val="20"/>
        </w:rPr>
        <w:t>up</w:t>
      </w:r>
      <w:r>
        <w:rPr>
          <w:spacing w:val="-2"/>
          <w:sz w:val="20"/>
        </w:rPr>
        <w:t xml:space="preserve"> </w:t>
      </w:r>
      <w:r>
        <w:rPr>
          <w:sz w:val="20"/>
        </w:rPr>
        <w:t>Dagger</w:t>
      </w:r>
      <w:r>
        <w:rPr>
          <w:spacing w:val="-2"/>
          <w:sz w:val="20"/>
        </w:rPr>
        <w:t xml:space="preserve"> </w:t>
      </w:r>
      <w:r>
        <w:rPr>
          <w:sz w:val="20"/>
        </w:rPr>
        <w:t>in</w:t>
      </w:r>
      <w:r>
        <w:rPr>
          <w:spacing w:val="-1"/>
          <w:sz w:val="20"/>
        </w:rPr>
        <w:t xml:space="preserve"> </w:t>
      </w:r>
      <w:r>
        <w:rPr>
          <w:sz w:val="20"/>
        </w:rPr>
        <w:t>the</w:t>
      </w:r>
      <w:r>
        <w:rPr>
          <w:spacing w:val="-2"/>
          <w:sz w:val="20"/>
        </w:rPr>
        <w:t xml:space="preserve"> </w:t>
      </w:r>
      <w:r>
        <w:rPr>
          <w:sz w:val="20"/>
        </w:rPr>
        <w:t>project.</w:t>
      </w:r>
      <w:r>
        <w:rPr>
          <w:spacing w:val="-2"/>
          <w:sz w:val="20"/>
        </w:rPr>
        <w:t xml:space="preserve"> </w:t>
      </w:r>
      <w:r>
        <w:rPr>
          <w:sz w:val="20"/>
        </w:rPr>
        <w:t>We</w:t>
      </w:r>
      <w:r>
        <w:rPr>
          <w:spacing w:val="-1"/>
          <w:sz w:val="20"/>
        </w:rPr>
        <w:t xml:space="preserve"> </w:t>
      </w:r>
      <w:r>
        <w:rPr>
          <w:sz w:val="20"/>
        </w:rPr>
        <w:t>can</w:t>
      </w:r>
      <w:r>
        <w:rPr>
          <w:spacing w:val="-2"/>
          <w:sz w:val="20"/>
        </w:rPr>
        <w:t xml:space="preserve"> </w:t>
      </w:r>
      <w:r>
        <w:rPr>
          <w:sz w:val="20"/>
        </w:rPr>
        <w:t>start</w:t>
      </w:r>
      <w:r>
        <w:rPr>
          <w:spacing w:val="-2"/>
          <w:sz w:val="20"/>
        </w:rPr>
        <w:t xml:space="preserve"> </w:t>
      </w:r>
      <w:r>
        <w:rPr>
          <w:sz w:val="20"/>
        </w:rPr>
        <w:t>with</w:t>
      </w:r>
      <w:r>
        <w:rPr>
          <w:spacing w:val="-3"/>
          <w:sz w:val="20"/>
        </w:rPr>
        <w:t xml:space="preserve"> </w:t>
      </w:r>
      <w:r>
        <w:rPr>
          <w:rFonts w:ascii="Courier New" w:hAnsi="Courier New"/>
          <w:b/>
        </w:rPr>
        <w:t>NetworkModule</w:t>
      </w:r>
      <w:r>
        <w:rPr>
          <w:rFonts w:ascii="Courier New" w:hAnsi="Courier New"/>
          <w:b/>
          <w:spacing w:val="-80"/>
        </w:rPr>
        <w:t xml:space="preserve"> </w:t>
      </w:r>
      <w:r>
        <w:rPr>
          <w:spacing w:val="-5"/>
          <w:sz w:val="20"/>
        </w:rPr>
        <w:t>in</w:t>
      </w:r>
    </w:p>
    <w:p>
      <w:pPr>
        <w:pStyle w:val="TextBody"/>
        <w:ind w:left="1273" w:right="706" w:hanging="0"/>
        <w:jc w:val="center"/>
        <w:rPr/>
      </w:pPr>
      <w:r>
        <w:rPr/>
        <w:t>which</w:t>
      </w:r>
      <w:r>
        <w:rPr>
          <w:spacing w:val="-3"/>
        </w:rPr>
        <w:t xml:space="preserve"> </w:t>
      </w:r>
      <w:r>
        <w:rPr/>
        <w:t>we</w:t>
      </w:r>
      <w:r>
        <w:rPr>
          <w:spacing w:val="-2"/>
        </w:rPr>
        <w:t xml:space="preserve"> </w:t>
      </w:r>
      <w:r>
        <w:rPr/>
        <w:t>will</w:t>
      </w:r>
      <w:r>
        <w:rPr>
          <w:spacing w:val="-1"/>
        </w:rPr>
        <w:t xml:space="preserve"> </w:t>
      </w:r>
      <w:r>
        <w:rPr/>
        <w:t>provide</w:t>
      </w:r>
      <w:r>
        <w:rPr>
          <w:spacing w:val="-1"/>
        </w:rPr>
        <w:t xml:space="preserve"> </w:t>
      </w:r>
      <w:r>
        <w:rPr/>
        <w:t>a</w:t>
      </w:r>
      <w:r>
        <w:rPr>
          <w:spacing w:val="-2"/>
        </w:rPr>
        <w:t xml:space="preserve"> </w:t>
      </w:r>
      <w:r>
        <w:rPr/>
        <w:t>dependency</w:t>
      </w:r>
      <w:r>
        <w:rPr>
          <w:spacing w:val="-1"/>
        </w:rPr>
        <w:t xml:space="preserve"> </w:t>
      </w:r>
      <w:r>
        <w:rPr/>
        <w:t>to</w:t>
      </w:r>
      <w:r>
        <w:rPr>
          <w:spacing w:val="-1"/>
        </w:rPr>
        <w:t xml:space="preserve"> </w:t>
      </w:r>
      <w:r>
        <w:rPr/>
        <w:t>Retrofit</w:t>
      </w:r>
      <w:r>
        <w:rPr>
          <w:spacing w:val="-2"/>
        </w:rPr>
        <w:t xml:space="preserve"> </w:t>
      </w:r>
      <w:r>
        <w:rPr/>
        <w:t>and</w:t>
      </w:r>
      <w:r>
        <w:rPr>
          <w:spacing w:val="-2"/>
        </w:rPr>
        <w:t xml:space="preserve"> </w:t>
      </w:r>
      <w:r>
        <w:rPr/>
        <w:t>one</w:t>
      </w:r>
      <w:r>
        <w:rPr>
          <w:spacing w:val="-1"/>
        </w:rPr>
        <w:t xml:space="preserve"> </w:t>
      </w:r>
      <w:r>
        <w:rPr/>
        <w:t>to</w:t>
      </w:r>
      <w:r>
        <w:rPr>
          <w:spacing w:val="-2"/>
        </w:rPr>
        <w:t xml:space="preserve"> </w:t>
      </w:r>
      <w:r>
        <w:rPr>
          <w:rFonts w:ascii="Courier New" w:hAnsi="Courier New"/>
          <w:b/>
          <w:spacing w:val="-2"/>
          <w:sz w:val="22"/>
        </w:rPr>
        <w:t>PostService</w:t>
      </w:r>
      <w:r>
        <w:rPr>
          <w:spacing w:val="-2"/>
        </w:rPr>
        <w:t>:</w:t>
      </w:r>
    </w:p>
    <w:p>
      <w:pPr>
        <w:sectPr>
          <w:headerReference w:type="even" r:id="rId414"/>
          <w:headerReference w:type="default" r:id="rId415"/>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1" w:after="0"/>
        <w:rPr>
          <w:sz w:val="8"/>
        </w:rPr>
      </w:pPr>
      <w:r>
        <w:rPr>
          <w:sz w:val="8"/>
        </w:rPr>
        <mc:AlternateContent>
          <mc:Choice Requires="wpg">
            <w:drawing>
              <wp:anchor behindDoc="0" distT="0" distB="0" distL="0" distR="4445" simplePos="0" locked="0" layoutInCell="0" allowOverlap="1" relativeHeight="1899" wp14:anchorId="30872EDF">
                <wp:simplePos x="0" y="0"/>
                <wp:positionH relativeFrom="page">
                  <wp:posOffset>1120140</wp:posOffset>
                </wp:positionH>
                <wp:positionV relativeFrom="paragraph">
                  <wp:posOffset>91440</wp:posOffset>
                </wp:positionV>
                <wp:extent cx="5074920" cy="3330575"/>
                <wp:effectExtent l="0" t="635" r="635" b="0"/>
                <wp:wrapTopAndBottom/>
                <wp:docPr id="1420" name="docshapegroup1130"/>
                <a:graphic xmlns:a="http://schemas.openxmlformats.org/drawingml/2006/main">
                  <a:graphicData uri="http://schemas.microsoft.com/office/word/2010/wordprocessingGroup">
                    <wpg:wgp>
                      <wpg:cNvGrpSpPr/>
                      <wpg:grpSpPr>
                        <a:xfrm>
                          <a:off x="0" y="0"/>
                          <a:ext cx="5074920" cy="3330720"/>
                          <a:chOff x="0" y="0"/>
                          <a:chExt cx="5074920" cy="3330720"/>
                        </a:xfrm>
                      </wpg:grpSpPr>
                      <wps:wsp>
                        <wps:cNvSpPr/>
                        <wps:spPr>
                          <a:xfrm>
                            <a:off x="0" y="6480"/>
                            <a:ext cx="5074920" cy="3317760"/>
                          </a:xfrm>
                          <a:prstGeom prst="rect">
                            <a:avLst/>
                          </a:prstGeom>
                          <a:solidFill>
                            <a:srgbClr val="f6f6f6"/>
                          </a:solidFill>
                          <a:ln w="0">
                            <a:noFill/>
                          </a:ln>
                        </wps:spPr>
                        <wps:style>
                          <a:lnRef idx="0"/>
                          <a:fillRef idx="0"/>
                          <a:effectRef idx="0"/>
                          <a:fontRef idx="minor"/>
                        </wps:style>
                        <wps:bodyPr/>
                      </wps:wsp>
                      <wps:wsp>
                        <wps:cNvSpPr/>
                        <wps:spPr>
                          <a:xfrm>
                            <a:off x="0" y="0"/>
                            <a:ext cx="5074920" cy="3330720"/>
                          </a:xfrm>
                          <a:custGeom>
                            <a:avLst/>
                            <a:gdLst>
                              <a:gd name="textAreaLeft" fmla="*/ 0 w 2877120"/>
                              <a:gd name="textAreaRight" fmla="*/ 2879280 w 2877120"/>
                              <a:gd name="textAreaTop" fmla="*/ 0 h 1888200"/>
                              <a:gd name="textAreaBottom" fmla="*/ 1890360 h 1888200"/>
                            </a:gdLst>
                            <a:ahLst/>
                            <a:rect l="textAreaLeft" t="textAreaTop" r="textAreaRight" b="textAreaBottom"/>
                            <a:pathLst>
                              <a:path w="7992" h="5245">
                                <a:moveTo>
                                  <a:pt x="7992" y="5224"/>
                                </a:moveTo>
                                <a:lnTo>
                                  <a:pt x="0" y="5224"/>
                                </a:lnTo>
                                <a:lnTo>
                                  <a:pt x="0" y="5244"/>
                                </a:lnTo>
                                <a:lnTo>
                                  <a:pt x="7992" y="5244"/>
                                </a:lnTo>
                                <a:lnTo>
                                  <a:pt x="7992" y="52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330516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pacing w:val="-2"/>
                                  <w:sz w:val="18"/>
                                </w:rPr>
                                <w:t>@Module</w:t>
                              </w:r>
                            </w:p>
                            <w:p>
                              <w:pPr>
                                <w:pStyle w:val="Normal"/>
                                <w:spacing w:before="76" w:after="0"/>
                                <w:ind w:left="453" w:hanging="0"/>
                                <w:rPr>
                                  <w:rFonts w:ascii="Courier New" w:hAnsi="Courier New"/>
                                  <w:sz w:val="18"/>
                                </w:rPr>
                              </w:pPr>
                              <w:r>
                                <w:rPr>
                                  <w:rFonts w:ascii="Courier New" w:hAnsi="Courier New"/>
                                  <w:sz w:val="18"/>
                                </w:rPr>
                                <w:t>class</w:t>
                              </w:r>
                              <w:r>
                                <w:rPr>
                                  <w:rFonts w:ascii="Courier New" w:hAnsi="Courier New"/>
                                  <w:spacing w:val="-9"/>
                                  <w:sz w:val="18"/>
                                </w:rPr>
                                <w:t xml:space="preserve"> </w:t>
                              </w:r>
                              <w:r>
                                <w:rPr>
                                  <w:rFonts w:ascii="Courier New" w:hAnsi="Courier New"/>
                                  <w:sz w:val="18"/>
                                </w:rPr>
                                <w:t>NetworkModule</w:t>
                              </w:r>
                              <w:r>
                                <w:rPr>
                                  <w:rFonts w:ascii="Courier New" w:hAnsi="Courier New"/>
                                  <w:spacing w:val="-9"/>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885" w:right="5770" w:hanging="0"/>
                                <w:rPr>
                                  <w:rFonts w:ascii="Courier New" w:hAnsi="Courier New"/>
                                  <w:sz w:val="18"/>
                                </w:rPr>
                              </w:pPr>
                              <w:r>
                                <w:rPr>
                                  <w:rFonts w:ascii="Courier New" w:hAnsi="Courier New"/>
                                  <w:spacing w:val="-2"/>
                                  <w:sz w:val="18"/>
                                </w:rPr>
                                <w:t>@Singleton @Provides</w:t>
                              </w:r>
                            </w:p>
                            <w:p>
                              <w:pPr>
                                <w:pStyle w:val="Normal"/>
                                <w:spacing w:lineRule="auto" w:line="324" w:before="1" w:after="0"/>
                                <w:ind w:left="1317" w:right="3699" w:hanging="432"/>
                                <w:rPr>
                                  <w:rFonts w:ascii="Courier New" w:hAnsi="Courier New"/>
                                  <w:sz w:val="18"/>
                                </w:rPr>
                              </w:pPr>
                              <w:r>
                                <w:rPr>
                                  <w:rFonts w:ascii="Courier New" w:hAnsi="Courier New"/>
                                  <w:spacing w:val="-6"/>
                                  <w:sz w:val="18"/>
                                </w:rPr>
                                <w:t>fun</w:t>
                              </w:r>
                              <w:r>
                                <w:rPr>
                                  <w:rFonts w:ascii="Courier New" w:hAnsi="Courier New"/>
                                  <w:spacing w:val="-21"/>
                                  <w:sz w:val="18"/>
                                </w:rPr>
                                <w:t xml:space="preserve"> </w:t>
                              </w:r>
                              <w:r>
                                <w:rPr>
                                  <w:rFonts w:ascii="Courier New" w:hAnsi="Courier New"/>
                                  <w:spacing w:val="-6"/>
                                  <w:sz w:val="18"/>
                                </w:rPr>
                                <w:t>provideRetrofit():</w:t>
                              </w:r>
                              <w:r>
                                <w:rPr>
                                  <w:rFonts w:ascii="Courier New" w:hAnsi="Courier New"/>
                                  <w:spacing w:val="-21"/>
                                  <w:sz w:val="18"/>
                                </w:rPr>
                                <w:t xml:space="preserve"> </w:t>
                              </w:r>
                              <w:r>
                                <w:rPr>
                                  <w:rFonts w:ascii="Courier New" w:hAnsi="Courier New"/>
                                  <w:spacing w:val="-6"/>
                                  <w:sz w:val="18"/>
                                </w:rPr>
                                <w:t>Retrofit</w:t>
                              </w:r>
                              <w:r>
                                <w:rPr>
                                  <w:rFonts w:ascii="Courier New" w:hAnsi="Courier New"/>
                                  <w:spacing w:val="-22"/>
                                  <w:sz w:val="18"/>
                                </w:rPr>
                                <w:t xml:space="preserve"> </w:t>
                              </w:r>
                              <w:r>
                                <w:rPr>
                                  <w:rFonts w:ascii="Courier New" w:hAnsi="Courier New"/>
                                  <w:spacing w:val="-6"/>
                                  <w:sz w:val="18"/>
                                </w:rPr>
                                <w:t xml:space="preserve">{ </w:t>
                              </w:r>
                              <w:r>
                                <w:rPr>
                                  <w:rFonts w:ascii="Courier New" w:hAnsi="Courier New"/>
                                  <w:sz w:val="18"/>
                                </w:rPr>
                                <w:t>return Retrofit.Builder()</w:t>
                              </w:r>
                            </w:p>
                            <w:p>
                              <w:pPr>
                                <w:pStyle w:val="Normal"/>
                                <w:spacing w:before="1" w:after="0"/>
                                <w:ind w:left="1749" w:hanging="0"/>
                                <w:rPr>
                                  <w:rFonts w:ascii="Courier New" w:hAnsi="Courier New"/>
                                  <w:sz w:val="18"/>
                                </w:rPr>
                              </w:pPr>
                              <w:r>
                                <w:rPr>
                                  <w:rFonts w:ascii="Courier New" w:hAnsi="Courier New"/>
                                  <w:spacing w:val="-2"/>
                                  <w:sz w:val="18"/>
                                </w:rPr>
                                <w:t>.baseUrl("https://jsonplaceholder.typicode.com/")</w:t>
                              </w:r>
                            </w:p>
                            <w:p>
                              <w:pPr>
                                <w:pStyle w:val="Normal"/>
                                <w:spacing w:before="76" w:after="0"/>
                                <w:ind w:left="1749" w:hanging="0"/>
                                <w:rPr>
                                  <w:rFonts w:ascii="Courier New" w:hAnsi="Courier New"/>
                                  <w:sz w:val="18"/>
                                </w:rPr>
                              </w:pPr>
                              <w:r>
                                <w:rPr>
                                  <w:rFonts w:ascii="Courier New" w:hAnsi="Courier New"/>
                                  <w:spacing w:val="-2"/>
                                  <w:sz w:val="18"/>
                                </w:rPr>
                                <w:t>.addConverterFactory(GsonConverterFactory.create())</w:t>
                              </w:r>
                            </w:p>
                            <w:p>
                              <w:pPr>
                                <w:pStyle w:val="Normal"/>
                                <w:spacing w:before="77" w:after="0"/>
                                <w:ind w:left="1749" w:hanging="0"/>
                                <w:rPr>
                                  <w:rFonts w:ascii="Courier New" w:hAnsi="Courier New"/>
                                  <w:sz w:val="18"/>
                                </w:rPr>
                              </w:pPr>
                              <w:r>
                                <w:rPr>
                                  <w:rFonts w:ascii="Courier New" w:hAnsi="Courier New"/>
                                  <w:spacing w:val="-2"/>
                                  <w:sz w:val="18"/>
                                </w:rPr>
                                <w:t>.build()</w:t>
                              </w:r>
                            </w:p>
                            <w:p>
                              <w:pPr>
                                <w:pStyle w:val="Normal"/>
                                <w:spacing w:before="7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324" w:before="129" w:after="0"/>
                                <w:ind w:left="885" w:right="5770" w:hanging="0"/>
                                <w:rPr>
                                  <w:rFonts w:ascii="Courier New" w:hAnsi="Courier New"/>
                                  <w:sz w:val="18"/>
                                </w:rPr>
                              </w:pPr>
                              <w:r>
                                <w:rPr>
                                  <w:rFonts w:ascii="Courier New" w:hAnsi="Courier New"/>
                                  <w:spacing w:val="-2"/>
                                  <w:sz w:val="18"/>
                                </w:rPr>
                                <w:t>@Singleton @Provides</w:t>
                              </w:r>
                            </w:p>
                            <w:p>
                              <w:pPr>
                                <w:pStyle w:val="Normal"/>
                                <w:spacing w:before="1" w:after="0"/>
                                <w:ind w:left="885" w:hanging="0"/>
                                <w:rPr>
                                  <w:rFonts w:ascii="Courier New" w:hAnsi="Courier New"/>
                                  <w:sz w:val="18"/>
                                </w:rPr>
                              </w:pPr>
                              <w:r>
                                <w:rPr>
                                  <w:rFonts w:ascii="Courier New" w:hAnsi="Courier New"/>
                                  <w:spacing w:val="-4"/>
                                  <w:sz w:val="18"/>
                                </w:rPr>
                                <w:t>fun</w:t>
                              </w:r>
                              <w:r>
                                <w:rPr>
                                  <w:rFonts w:ascii="Courier New" w:hAnsi="Courier New"/>
                                  <w:spacing w:val="-19"/>
                                  <w:sz w:val="18"/>
                                </w:rPr>
                                <w:t xml:space="preserve"> </w:t>
                              </w:r>
                              <w:r>
                                <w:rPr>
                                  <w:rFonts w:ascii="Courier New" w:hAnsi="Courier New"/>
                                  <w:spacing w:val="-4"/>
                                  <w:sz w:val="18"/>
                                </w:rPr>
                                <w:t>providePostService(retrofit:</w:t>
                              </w:r>
                              <w:r>
                                <w:rPr>
                                  <w:rFonts w:ascii="Courier New" w:hAnsi="Courier New"/>
                                  <w:spacing w:val="-18"/>
                                  <w:sz w:val="18"/>
                                </w:rPr>
                                <w:t xml:space="preserve"> </w:t>
                              </w:r>
                              <w:r>
                                <w:rPr>
                                  <w:rFonts w:ascii="Courier New" w:hAnsi="Courier New"/>
                                  <w:spacing w:val="-4"/>
                                  <w:sz w:val="18"/>
                                </w:rPr>
                                <w:t>Retrofit):</w:t>
                              </w:r>
                              <w:r>
                                <w:rPr>
                                  <w:rFonts w:ascii="Courier New" w:hAnsi="Courier New"/>
                                  <w:spacing w:val="-18"/>
                                  <w:sz w:val="18"/>
                                </w:rPr>
                                <w:t xml:space="preserve"> </w:t>
                              </w:r>
                              <w:r>
                                <w:rPr>
                                  <w:rFonts w:ascii="Courier New" w:hAnsi="Courier New"/>
                                  <w:spacing w:val="-4"/>
                                  <w:sz w:val="18"/>
                                </w:rPr>
                                <w:t>PostService</w:t>
                              </w:r>
                              <w:r>
                                <w:rPr>
                                  <w:rFonts w:ascii="Courier New" w:hAnsi="Courier New"/>
                                  <w:spacing w:val="-18"/>
                                  <w:sz w:val="18"/>
                                </w:rPr>
                                <w:t xml:space="preserve"> </w:t>
                              </w:r>
                              <w:r>
                                <w:rPr>
                                  <w:rFonts w:ascii="Courier New" w:hAnsi="Courier New"/>
                                  <w:spacing w:val="-10"/>
                                  <w:sz w:val="18"/>
                                </w:rPr>
                                <w:t>{</w:t>
                              </w:r>
                            </w:p>
                            <w:p>
                              <w:pPr>
                                <w:pStyle w:val="Normal"/>
                                <w:spacing w:lineRule="exact" w:line="202" w:before="77" w:after="0"/>
                                <w:ind w:left="1317" w:hanging="0"/>
                                <w:rPr>
                                  <w:rFonts w:ascii="Courier New" w:hAnsi="Courier New"/>
                                  <w:sz w:val="18"/>
                                </w:rPr>
                              </w:pPr>
                              <w:r>
                                <w:rPr>
                                  <w:rFonts w:ascii="Courier New" w:hAnsi="Courier New"/>
                                  <w:sz w:val="18"/>
                                </w:rPr>
                                <w:t>return</w:t>
                              </w:r>
                              <w:r>
                                <w:rPr>
                                  <w:rFonts w:ascii="Courier New" w:hAnsi="Courier New"/>
                                  <w:spacing w:val="-6"/>
                                  <w:sz w:val="18"/>
                                </w:rPr>
                                <w:t xml:space="preserve"> </w:t>
                              </w:r>
                              <w:r>
                                <w:rPr>
                                  <w:rFonts w:ascii="Courier New" w:hAnsi="Courier New"/>
                                  <w:spacing w:val="-2"/>
                                  <w:sz w:val="18"/>
                                </w:rPr>
                                <w:t>retrofit.create&lt;PostService&gt;</w:t>
                              </w:r>
                            </w:p>
                            <w:p>
                              <w:pPr>
                                <w:pStyle w:val="Normal"/>
                                <w:spacing w:lineRule="exact" w:line="202"/>
                                <w:ind w:left="1533" w:hanging="0"/>
                                <w:rPr>
                                  <w:rFonts w:ascii="Courier New" w:hAnsi="Courier New"/>
                                  <w:sz w:val="18"/>
                                </w:rPr>
                              </w:pPr>
                              <w:r>
                                <w:rPr>
                                  <w:rFonts w:ascii="Courier New" w:hAnsi="Courier New"/>
                                  <w:spacing w:val="-2"/>
                                  <w:sz w:val="18"/>
                                </w:rPr>
                                <w:t>(PostService::class.java)</w:t>
                              </w:r>
                            </w:p>
                            <w:p>
                              <w:pPr>
                                <w:pStyle w:val="Normal"/>
                                <w:spacing w:before="16"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1130" style="position:absolute;margin-left:88.2pt;margin-top:7.2pt;width:399.6pt;height:262.25pt" coordorigin="1764,144" coordsize="7992,5245">
                <v:rect id="shape_0" path="m0,0l-2147483645,0l-2147483645,-2147483646l0,-2147483646xe" fillcolor="#f6f6f6" stroked="f" o:allowincell="f" style="position:absolute;left:1764;top:154;width:7991;height:522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4;width:7991;height:520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pacing w:val="-2"/>
                            <w:sz w:val="18"/>
                          </w:rPr>
                          <w:t>@Module</w:t>
                        </w:r>
                      </w:p>
                      <w:p>
                        <w:pPr>
                          <w:pStyle w:val="Normal"/>
                          <w:spacing w:before="76" w:after="0"/>
                          <w:ind w:left="453" w:hanging="0"/>
                          <w:rPr>
                            <w:rFonts w:ascii="Courier New" w:hAnsi="Courier New"/>
                            <w:sz w:val="18"/>
                          </w:rPr>
                        </w:pPr>
                        <w:r>
                          <w:rPr>
                            <w:rFonts w:ascii="Courier New" w:hAnsi="Courier New"/>
                            <w:sz w:val="18"/>
                          </w:rPr>
                          <w:t>class</w:t>
                        </w:r>
                        <w:r>
                          <w:rPr>
                            <w:rFonts w:ascii="Courier New" w:hAnsi="Courier New"/>
                            <w:spacing w:val="-9"/>
                            <w:sz w:val="18"/>
                          </w:rPr>
                          <w:t xml:space="preserve"> </w:t>
                        </w:r>
                        <w:r>
                          <w:rPr>
                            <w:rFonts w:ascii="Courier New" w:hAnsi="Courier New"/>
                            <w:sz w:val="18"/>
                          </w:rPr>
                          <w:t>NetworkModule</w:t>
                        </w:r>
                        <w:r>
                          <w:rPr>
                            <w:rFonts w:ascii="Courier New" w:hAnsi="Courier New"/>
                            <w:spacing w:val="-9"/>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885" w:right="5770" w:hanging="0"/>
                          <w:rPr>
                            <w:rFonts w:ascii="Courier New" w:hAnsi="Courier New"/>
                            <w:sz w:val="18"/>
                          </w:rPr>
                        </w:pPr>
                        <w:r>
                          <w:rPr>
                            <w:rFonts w:ascii="Courier New" w:hAnsi="Courier New"/>
                            <w:spacing w:val="-2"/>
                            <w:sz w:val="18"/>
                          </w:rPr>
                          <w:t>@Singleton @Provides</w:t>
                        </w:r>
                      </w:p>
                      <w:p>
                        <w:pPr>
                          <w:pStyle w:val="Normal"/>
                          <w:spacing w:lineRule="auto" w:line="324" w:before="1" w:after="0"/>
                          <w:ind w:left="1317" w:right="3699" w:hanging="432"/>
                          <w:rPr>
                            <w:rFonts w:ascii="Courier New" w:hAnsi="Courier New"/>
                            <w:sz w:val="18"/>
                          </w:rPr>
                        </w:pPr>
                        <w:r>
                          <w:rPr>
                            <w:rFonts w:ascii="Courier New" w:hAnsi="Courier New"/>
                            <w:spacing w:val="-6"/>
                            <w:sz w:val="18"/>
                          </w:rPr>
                          <w:t>fun</w:t>
                        </w:r>
                        <w:r>
                          <w:rPr>
                            <w:rFonts w:ascii="Courier New" w:hAnsi="Courier New"/>
                            <w:spacing w:val="-21"/>
                            <w:sz w:val="18"/>
                          </w:rPr>
                          <w:t xml:space="preserve"> </w:t>
                        </w:r>
                        <w:r>
                          <w:rPr>
                            <w:rFonts w:ascii="Courier New" w:hAnsi="Courier New"/>
                            <w:spacing w:val="-6"/>
                            <w:sz w:val="18"/>
                          </w:rPr>
                          <w:t>provideRetrofit():</w:t>
                        </w:r>
                        <w:r>
                          <w:rPr>
                            <w:rFonts w:ascii="Courier New" w:hAnsi="Courier New"/>
                            <w:spacing w:val="-21"/>
                            <w:sz w:val="18"/>
                          </w:rPr>
                          <w:t xml:space="preserve"> </w:t>
                        </w:r>
                        <w:r>
                          <w:rPr>
                            <w:rFonts w:ascii="Courier New" w:hAnsi="Courier New"/>
                            <w:spacing w:val="-6"/>
                            <w:sz w:val="18"/>
                          </w:rPr>
                          <w:t>Retrofit</w:t>
                        </w:r>
                        <w:r>
                          <w:rPr>
                            <w:rFonts w:ascii="Courier New" w:hAnsi="Courier New"/>
                            <w:spacing w:val="-22"/>
                            <w:sz w:val="18"/>
                          </w:rPr>
                          <w:t xml:space="preserve"> </w:t>
                        </w:r>
                        <w:r>
                          <w:rPr>
                            <w:rFonts w:ascii="Courier New" w:hAnsi="Courier New"/>
                            <w:spacing w:val="-6"/>
                            <w:sz w:val="18"/>
                          </w:rPr>
                          <w:t xml:space="preserve">{ </w:t>
                        </w:r>
                        <w:r>
                          <w:rPr>
                            <w:rFonts w:ascii="Courier New" w:hAnsi="Courier New"/>
                            <w:sz w:val="18"/>
                          </w:rPr>
                          <w:t>return Retrofit.Builder()</w:t>
                        </w:r>
                      </w:p>
                      <w:p>
                        <w:pPr>
                          <w:pStyle w:val="Normal"/>
                          <w:spacing w:before="1" w:after="0"/>
                          <w:ind w:left="1749" w:hanging="0"/>
                          <w:rPr>
                            <w:rFonts w:ascii="Courier New" w:hAnsi="Courier New"/>
                            <w:sz w:val="18"/>
                          </w:rPr>
                        </w:pPr>
                        <w:r>
                          <w:rPr>
                            <w:rFonts w:ascii="Courier New" w:hAnsi="Courier New"/>
                            <w:spacing w:val="-2"/>
                            <w:sz w:val="18"/>
                          </w:rPr>
                          <w:t>.baseUrl("https://jsonplaceholder.typicode.com/")</w:t>
                        </w:r>
                      </w:p>
                      <w:p>
                        <w:pPr>
                          <w:pStyle w:val="Normal"/>
                          <w:spacing w:before="76" w:after="0"/>
                          <w:ind w:left="1749" w:hanging="0"/>
                          <w:rPr>
                            <w:rFonts w:ascii="Courier New" w:hAnsi="Courier New"/>
                            <w:sz w:val="18"/>
                          </w:rPr>
                        </w:pPr>
                        <w:r>
                          <w:rPr>
                            <w:rFonts w:ascii="Courier New" w:hAnsi="Courier New"/>
                            <w:spacing w:val="-2"/>
                            <w:sz w:val="18"/>
                          </w:rPr>
                          <w:t>.addConverterFactory(GsonConverterFactory.create())</w:t>
                        </w:r>
                      </w:p>
                      <w:p>
                        <w:pPr>
                          <w:pStyle w:val="Normal"/>
                          <w:spacing w:before="77" w:after="0"/>
                          <w:ind w:left="1749" w:hanging="0"/>
                          <w:rPr>
                            <w:rFonts w:ascii="Courier New" w:hAnsi="Courier New"/>
                            <w:sz w:val="18"/>
                          </w:rPr>
                        </w:pPr>
                        <w:r>
                          <w:rPr>
                            <w:rFonts w:ascii="Courier New" w:hAnsi="Courier New"/>
                            <w:spacing w:val="-2"/>
                            <w:sz w:val="18"/>
                          </w:rPr>
                          <w:t>.build()</w:t>
                        </w:r>
                      </w:p>
                      <w:p>
                        <w:pPr>
                          <w:pStyle w:val="Normal"/>
                          <w:spacing w:before="7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324" w:before="129" w:after="0"/>
                          <w:ind w:left="885" w:right="5770" w:hanging="0"/>
                          <w:rPr>
                            <w:rFonts w:ascii="Courier New" w:hAnsi="Courier New"/>
                            <w:sz w:val="18"/>
                          </w:rPr>
                        </w:pPr>
                        <w:r>
                          <w:rPr>
                            <w:rFonts w:ascii="Courier New" w:hAnsi="Courier New"/>
                            <w:spacing w:val="-2"/>
                            <w:sz w:val="18"/>
                          </w:rPr>
                          <w:t>@Singleton @Provides</w:t>
                        </w:r>
                      </w:p>
                      <w:p>
                        <w:pPr>
                          <w:pStyle w:val="Normal"/>
                          <w:spacing w:before="1" w:after="0"/>
                          <w:ind w:left="885" w:hanging="0"/>
                          <w:rPr>
                            <w:rFonts w:ascii="Courier New" w:hAnsi="Courier New"/>
                            <w:sz w:val="18"/>
                          </w:rPr>
                        </w:pPr>
                        <w:r>
                          <w:rPr>
                            <w:rFonts w:ascii="Courier New" w:hAnsi="Courier New"/>
                            <w:spacing w:val="-4"/>
                            <w:sz w:val="18"/>
                          </w:rPr>
                          <w:t>fun</w:t>
                        </w:r>
                        <w:r>
                          <w:rPr>
                            <w:rFonts w:ascii="Courier New" w:hAnsi="Courier New"/>
                            <w:spacing w:val="-19"/>
                            <w:sz w:val="18"/>
                          </w:rPr>
                          <w:t xml:space="preserve"> </w:t>
                        </w:r>
                        <w:r>
                          <w:rPr>
                            <w:rFonts w:ascii="Courier New" w:hAnsi="Courier New"/>
                            <w:spacing w:val="-4"/>
                            <w:sz w:val="18"/>
                          </w:rPr>
                          <w:t>providePostService(retrofit:</w:t>
                        </w:r>
                        <w:r>
                          <w:rPr>
                            <w:rFonts w:ascii="Courier New" w:hAnsi="Courier New"/>
                            <w:spacing w:val="-18"/>
                            <w:sz w:val="18"/>
                          </w:rPr>
                          <w:t xml:space="preserve"> </w:t>
                        </w:r>
                        <w:r>
                          <w:rPr>
                            <w:rFonts w:ascii="Courier New" w:hAnsi="Courier New"/>
                            <w:spacing w:val="-4"/>
                            <w:sz w:val="18"/>
                          </w:rPr>
                          <w:t>Retrofit):</w:t>
                        </w:r>
                        <w:r>
                          <w:rPr>
                            <w:rFonts w:ascii="Courier New" w:hAnsi="Courier New"/>
                            <w:spacing w:val="-18"/>
                            <w:sz w:val="18"/>
                          </w:rPr>
                          <w:t xml:space="preserve"> </w:t>
                        </w:r>
                        <w:r>
                          <w:rPr>
                            <w:rFonts w:ascii="Courier New" w:hAnsi="Courier New"/>
                            <w:spacing w:val="-4"/>
                            <w:sz w:val="18"/>
                          </w:rPr>
                          <w:t>PostService</w:t>
                        </w:r>
                        <w:r>
                          <w:rPr>
                            <w:rFonts w:ascii="Courier New" w:hAnsi="Courier New"/>
                            <w:spacing w:val="-18"/>
                            <w:sz w:val="18"/>
                          </w:rPr>
                          <w:t xml:space="preserve"> </w:t>
                        </w:r>
                        <w:r>
                          <w:rPr>
                            <w:rFonts w:ascii="Courier New" w:hAnsi="Courier New"/>
                            <w:spacing w:val="-10"/>
                            <w:sz w:val="18"/>
                          </w:rPr>
                          <w:t>{</w:t>
                        </w:r>
                      </w:p>
                      <w:p>
                        <w:pPr>
                          <w:pStyle w:val="Normal"/>
                          <w:spacing w:lineRule="exact" w:line="202" w:before="77" w:after="0"/>
                          <w:ind w:left="1317" w:hanging="0"/>
                          <w:rPr>
                            <w:rFonts w:ascii="Courier New" w:hAnsi="Courier New"/>
                            <w:sz w:val="18"/>
                          </w:rPr>
                        </w:pPr>
                        <w:r>
                          <w:rPr>
                            <w:rFonts w:ascii="Courier New" w:hAnsi="Courier New"/>
                            <w:sz w:val="18"/>
                          </w:rPr>
                          <w:t>return</w:t>
                        </w:r>
                        <w:r>
                          <w:rPr>
                            <w:rFonts w:ascii="Courier New" w:hAnsi="Courier New"/>
                            <w:spacing w:val="-6"/>
                            <w:sz w:val="18"/>
                          </w:rPr>
                          <w:t xml:space="preserve"> </w:t>
                        </w:r>
                        <w:r>
                          <w:rPr>
                            <w:rFonts w:ascii="Courier New" w:hAnsi="Courier New"/>
                            <w:spacing w:val="-2"/>
                            <w:sz w:val="18"/>
                          </w:rPr>
                          <w:t>retrofit.create&lt;PostService&gt;</w:t>
                        </w:r>
                      </w:p>
                      <w:p>
                        <w:pPr>
                          <w:pStyle w:val="Normal"/>
                          <w:spacing w:lineRule="exact" w:line="202"/>
                          <w:ind w:left="1533" w:hanging="0"/>
                          <w:rPr>
                            <w:rFonts w:ascii="Courier New" w:hAnsi="Courier New"/>
                            <w:sz w:val="18"/>
                          </w:rPr>
                        </w:pPr>
                        <w:r>
                          <w:rPr>
                            <w:rFonts w:ascii="Courier New" w:hAnsi="Courier New"/>
                            <w:spacing w:val="-2"/>
                            <w:sz w:val="18"/>
                          </w:rPr>
                          <w:t>(PostService::class.java)</w:t>
                        </w:r>
                      </w:p>
                      <w:p>
                        <w:pPr>
                          <w:pStyle w:val="Normal"/>
                          <w:spacing w:before="16"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TextBody"/>
        <w:spacing w:before="12" w:after="0"/>
        <w:rPr>
          <w:sz w:val="7"/>
        </w:rPr>
      </w:pPr>
      <w:r>
        <w:rPr>
          <w:sz w:val="7"/>
        </w:rPr>
      </w:r>
    </w:p>
    <w:p>
      <w:pPr>
        <w:pStyle w:val="ListParagraph"/>
        <w:numPr>
          <w:ilvl w:val="0"/>
          <w:numId w:val="4"/>
        </w:numPr>
        <w:tabs>
          <w:tab w:val="clear" w:pos="720"/>
          <w:tab w:val="left" w:pos="554" w:leader="none"/>
        </w:tabs>
        <w:spacing w:before="101" w:after="0"/>
        <w:ind w:left="554" w:hanging="360"/>
        <w:jc w:val="left"/>
        <w:rPr>
          <w:sz w:val="20"/>
        </w:rPr>
      </w:pPr>
      <w:r>
        <w:rPr>
          <w:sz w:val="20"/>
        </w:rPr>
        <w:t>Next,</w:t>
      </w:r>
      <w:r>
        <w:rPr>
          <w:spacing w:val="-9"/>
          <w:sz w:val="20"/>
        </w:rPr>
        <w:t xml:space="preserve"> </w:t>
      </w:r>
      <w:r>
        <w:rPr>
          <w:sz w:val="20"/>
        </w:rPr>
        <w:t>let's</w:t>
      </w:r>
      <w:r>
        <w:rPr>
          <w:spacing w:val="-4"/>
          <w:sz w:val="20"/>
        </w:rPr>
        <w:t xml:space="preserve"> </w:t>
      </w:r>
      <w:r>
        <w:rPr>
          <w:sz w:val="20"/>
        </w:rPr>
        <w:t>create</w:t>
      </w:r>
      <w:r>
        <w:rPr>
          <w:spacing w:val="-4"/>
          <w:sz w:val="20"/>
        </w:rPr>
        <w:t xml:space="preserve"> </w:t>
      </w:r>
      <w:r>
        <w:rPr>
          <w:sz w:val="20"/>
        </w:rPr>
        <w:t>a</w:t>
      </w:r>
      <w:r>
        <w:rPr>
          <w:spacing w:val="-4"/>
          <w:sz w:val="20"/>
        </w:rPr>
        <w:t xml:space="preserve"> </w:t>
      </w:r>
      <w:r>
        <w:rPr>
          <w:rFonts w:ascii="Courier New" w:hAnsi="Courier New"/>
          <w:b/>
        </w:rPr>
        <w:t>RepositoryModule</w:t>
      </w:r>
      <w:r>
        <w:rPr>
          <w:rFonts w:ascii="Courier New" w:hAnsi="Courier New"/>
          <w:b/>
          <w:spacing w:val="-80"/>
        </w:rPr>
        <w:t xml:space="preserve"> </w:t>
      </w:r>
      <w:r>
        <w:rPr>
          <w:spacing w:val="-2"/>
          <w:sz w:val="20"/>
        </w:rPr>
        <w:t>class:</w:t>
      </w:r>
    </w:p>
    <w:p>
      <w:pPr>
        <w:pStyle w:val="TextBody"/>
        <w:spacing w:before="10" w:after="0"/>
        <w:rPr>
          <w:sz w:val="8"/>
        </w:rPr>
      </w:pPr>
      <w:r>
        <w:rPr>
          <w:sz w:val="8"/>
        </w:rPr>
        <mc:AlternateContent>
          <mc:Choice Requires="wpg">
            <w:drawing>
              <wp:anchor behindDoc="0" distT="635" distB="0" distL="0" distR="4445" simplePos="0" locked="0" layoutInCell="0" allowOverlap="1" relativeHeight="1901" wp14:anchorId="11ABF4B1">
                <wp:simplePos x="0" y="0"/>
                <wp:positionH relativeFrom="page">
                  <wp:posOffset>662940</wp:posOffset>
                </wp:positionH>
                <wp:positionV relativeFrom="paragraph">
                  <wp:posOffset>90805</wp:posOffset>
                </wp:positionV>
                <wp:extent cx="5074920" cy="1730375"/>
                <wp:effectExtent l="0" t="1270" r="635" b="0"/>
                <wp:wrapTopAndBottom/>
                <wp:docPr id="1428" name="docshapegroup1134"/>
                <a:graphic xmlns:a="http://schemas.openxmlformats.org/drawingml/2006/main">
                  <a:graphicData uri="http://schemas.microsoft.com/office/word/2010/wordprocessingGroup">
                    <wpg:wgp>
                      <wpg:cNvGrpSpPr/>
                      <wpg:grpSpPr>
                        <a:xfrm>
                          <a:off x="0" y="0"/>
                          <a:ext cx="5074920" cy="1730520"/>
                          <a:chOff x="0" y="0"/>
                          <a:chExt cx="5074920" cy="1730520"/>
                        </a:xfrm>
                      </wpg:grpSpPr>
                      <wps:wsp>
                        <wps:cNvSpPr/>
                        <wps:spPr>
                          <a:xfrm>
                            <a:off x="0" y="6480"/>
                            <a:ext cx="5074920" cy="1717560"/>
                          </a:xfrm>
                          <a:prstGeom prst="rect">
                            <a:avLst/>
                          </a:prstGeom>
                          <a:solidFill>
                            <a:srgbClr val="f6f6f6"/>
                          </a:solidFill>
                          <a:ln w="0">
                            <a:noFill/>
                          </a:ln>
                        </wps:spPr>
                        <wps:style>
                          <a:lnRef idx="0"/>
                          <a:fillRef idx="0"/>
                          <a:effectRef idx="0"/>
                          <a:fontRef idx="minor"/>
                        </wps:style>
                        <wps:bodyPr/>
                      </wps:wsp>
                      <wps:wsp>
                        <wps:cNvSpPr/>
                        <wps:spPr>
                          <a:xfrm>
                            <a:off x="0" y="0"/>
                            <a:ext cx="5074920" cy="1730520"/>
                          </a:xfrm>
                          <a:custGeom>
                            <a:avLst/>
                            <a:gdLst>
                              <a:gd name="textAreaLeft" fmla="*/ 0 w 2877120"/>
                              <a:gd name="textAreaRight" fmla="*/ 2879280 w 2877120"/>
                              <a:gd name="textAreaTop" fmla="*/ 0 h 981000"/>
                              <a:gd name="textAreaBottom" fmla="*/ 983160 h 981000"/>
                            </a:gdLst>
                            <a:ahLst/>
                            <a:rect l="textAreaLeft" t="textAreaTop" r="textAreaRight" b="textAreaBottom"/>
                            <a:pathLst>
                              <a:path w="7992" h="2725">
                                <a:moveTo>
                                  <a:pt x="7992" y="2704"/>
                                </a:moveTo>
                                <a:lnTo>
                                  <a:pt x="0" y="2704"/>
                                </a:lnTo>
                                <a:lnTo>
                                  <a:pt x="0" y="2724"/>
                                </a:lnTo>
                                <a:lnTo>
                                  <a:pt x="7992" y="2724"/>
                                </a:lnTo>
                                <a:lnTo>
                                  <a:pt x="7992" y="270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70496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pacing w:val="-2"/>
                                  <w:sz w:val="18"/>
                                </w:rPr>
                                <w:t>@Module</w:t>
                              </w:r>
                            </w:p>
                            <w:p>
                              <w:pPr>
                                <w:pStyle w:val="Normal"/>
                                <w:spacing w:before="76" w:after="0"/>
                                <w:ind w:left="453" w:hanging="0"/>
                                <w:rPr>
                                  <w:rFonts w:ascii="Courier New" w:hAnsi="Courier New"/>
                                  <w:sz w:val="18"/>
                                </w:rPr>
                              </w:pPr>
                              <w:r>
                                <w:rPr>
                                  <w:rFonts w:ascii="Courier New" w:hAnsi="Courier New"/>
                                  <w:sz w:val="18"/>
                                </w:rPr>
                                <w:t>class</w:t>
                              </w:r>
                              <w:r>
                                <w:rPr>
                                  <w:rFonts w:ascii="Courier New" w:hAnsi="Courier New"/>
                                  <w:spacing w:val="-11"/>
                                  <w:sz w:val="18"/>
                                </w:rPr>
                                <w:t xml:space="preserve"> </w:t>
                              </w:r>
                              <w:r>
                                <w:rPr>
                                  <w:rFonts w:ascii="Courier New" w:hAnsi="Courier New"/>
                                  <w:sz w:val="18"/>
                                </w:rPr>
                                <w:t>RepositoryModule</w:t>
                              </w:r>
                              <w:r>
                                <w:rPr>
                                  <w:rFonts w:ascii="Courier New" w:hAnsi="Courier New"/>
                                  <w:spacing w:val="-10"/>
                                  <w:sz w:val="18"/>
                                </w:rPr>
                                <w:t xml:space="preserve"> {</w:t>
                              </w:r>
                            </w:p>
                            <w:p>
                              <w:pPr>
                                <w:pStyle w:val="Normal"/>
                                <w:rPr>
                                  <w:rFonts w:ascii="Courier New" w:hAnsi="Courier New"/>
                                  <w:sz w:val="20"/>
                                </w:rPr>
                              </w:pPr>
                              <w:r>
                                <w:rPr>
                                  <w:rFonts w:ascii="Courier New" w:hAnsi="Courier New"/>
                                  <w:sz w:val="20"/>
                                </w:rPr>
                              </w:r>
                            </w:p>
                            <w:p>
                              <w:pPr>
                                <w:pStyle w:val="Normal"/>
                                <w:spacing w:lineRule="auto" w:line="324" w:before="130" w:after="0"/>
                                <w:ind w:left="885" w:right="5770" w:hanging="0"/>
                                <w:rPr>
                                  <w:rFonts w:ascii="Courier New" w:hAnsi="Courier New"/>
                                  <w:sz w:val="18"/>
                                </w:rPr>
                              </w:pPr>
                              <w:r>
                                <w:rPr>
                                  <w:rFonts w:ascii="Courier New" w:hAnsi="Courier New"/>
                                  <w:spacing w:val="-2"/>
                                  <w:sz w:val="18"/>
                                </w:rPr>
                                <w:t>@Singleton @Provides</w:t>
                              </w:r>
                            </w:p>
                            <w:p>
                              <w:pPr>
                                <w:pStyle w:val="Normal"/>
                                <w:spacing w:lineRule="auto" w:line="235" w:before="4" w:after="0"/>
                                <w:ind w:left="1101" w:right="840" w:hanging="216"/>
                                <w:rPr>
                                  <w:rFonts w:ascii="Courier New" w:hAnsi="Courier New"/>
                                  <w:sz w:val="18"/>
                                </w:rPr>
                              </w:pPr>
                              <w:r>
                                <w:rPr>
                                  <w:rFonts w:ascii="Courier New" w:hAnsi="Courier New"/>
                                  <w:sz w:val="18"/>
                                </w:rPr>
                                <w:t>fun</w:t>
                              </w:r>
                              <w:r>
                                <w:rPr>
                                  <w:rFonts w:ascii="Courier New" w:hAnsi="Courier New"/>
                                  <w:spacing w:val="-20"/>
                                  <w:sz w:val="18"/>
                                </w:rPr>
                                <w:t xml:space="preserve"> </w:t>
                              </w:r>
                              <w:r>
                                <w:rPr>
                                  <w:rFonts w:ascii="Courier New" w:hAnsi="Courier New"/>
                                  <w:sz w:val="18"/>
                                </w:rPr>
                                <w:t>providePostRepository(postService:</w:t>
                              </w:r>
                              <w:r>
                                <w:rPr>
                                  <w:rFonts w:ascii="Courier New" w:hAnsi="Courier New"/>
                                  <w:spacing w:val="-20"/>
                                  <w:sz w:val="18"/>
                                </w:rPr>
                                <w:t xml:space="preserve"> </w:t>
                              </w:r>
                              <w:r>
                                <w:rPr>
                                  <w:rFonts w:ascii="Courier New" w:hAnsi="Courier New"/>
                                  <w:sz w:val="18"/>
                                </w:rPr>
                                <w:t>PostService): PostRepository {</w:t>
                              </w:r>
                            </w:p>
                            <w:p>
                              <w:pPr>
                                <w:pStyle w:val="Normal"/>
                                <w:spacing w:before="17" w:after="0"/>
                                <w:ind w:left="1317" w:hanging="0"/>
                                <w:rPr>
                                  <w:rFonts w:ascii="Courier New" w:hAnsi="Courier New"/>
                                  <w:sz w:val="18"/>
                                </w:rPr>
                              </w:pPr>
                              <w:r>
                                <w:rPr>
                                  <w:rFonts w:ascii="Courier New" w:hAnsi="Courier New"/>
                                  <w:sz w:val="18"/>
                                </w:rPr>
                                <w:t>return</w:t>
                              </w:r>
                              <w:r>
                                <w:rPr>
                                  <w:rFonts w:ascii="Courier New" w:hAnsi="Courier New"/>
                                  <w:spacing w:val="-6"/>
                                  <w:sz w:val="18"/>
                                </w:rPr>
                                <w:t xml:space="preserve"> </w:t>
                              </w:r>
                              <w:r>
                                <w:rPr>
                                  <w:rFonts w:ascii="Courier New" w:hAnsi="Courier New"/>
                                  <w:spacing w:val="-2"/>
                                  <w:sz w:val="18"/>
                                </w:rPr>
                                <w:t>PostRepositoryImpl(postService)</w:t>
                              </w:r>
                            </w:p>
                            <w:p>
                              <w:pPr>
                                <w:pStyle w:val="Normal"/>
                                <w:spacing w:before="77"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1134" style="position:absolute;margin-left:52.2pt;margin-top:7.15pt;width:399.6pt;height:136.25pt" coordorigin="1044,143" coordsize="7992,2725">
                <v:rect id="shape_0" path="m0,0l-2147483645,0l-2147483645,-2147483646l0,-2147483646xe" fillcolor="#f6f6f6" stroked="f" o:allowincell="f" style="position:absolute;left:1044;top:153;width:7991;height:270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3;width:7991;height:268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pacing w:val="-2"/>
                            <w:sz w:val="18"/>
                          </w:rPr>
                          <w:t>@Module</w:t>
                        </w:r>
                      </w:p>
                      <w:p>
                        <w:pPr>
                          <w:pStyle w:val="Normal"/>
                          <w:spacing w:before="76" w:after="0"/>
                          <w:ind w:left="453" w:hanging="0"/>
                          <w:rPr>
                            <w:rFonts w:ascii="Courier New" w:hAnsi="Courier New"/>
                            <w:sz w:val="18"/>
                          </w:rPr>
                        </w:pPr>
                        <w:r>
                          <w:rPr>
                            <w:rFonts w:ascii="Courier New" w:hAnsi="Courier New"/>
                            <w:sz w:val="18"/>
                          </w:rPr>
                          <w:t>class</w:t>
                        </w:r>
                        <w:r>
                          <w:rPr>
                            <w:rFonts w:ascii="Courier New" w:hAnsi="Courier New"/>
                            <w:spacing w:val="-11"/>
                            <w:sz w:val="18"/>
                          </w:rPr>
                          <w:t xml:space="preserve"> </w:t>
                        </w:r>
                        <w:r>
                          <w:rPr>
                            <w:rFonts w:ascii="Courier New" w:hAnsi="Courier New"/>
                            <w:sz w:val="18"/>
                          </w:rPr>
                          <w:t>RepositoryModule</w:t>
                        </w:r>
                        <w:r>
                          <w:rPr>
                            <w:rFonts w:ascii="Courier New" w:hAnsi="Courier New"/>
                            <w:spacing w:val="-10"/>
                            <w:sz w:val="18"/>
                          </w:rPr>
                          <w:t xml:space="preserve"> {</w:t>
                        </w:r>
                      </w:p>
                      <w:p>
                        <w:pPr>
                          <w:pStyle w:val="Normal"/>
                          <w:rPr>
                            <w:rFonts w:ascii="Courier New" w:hAnsi="Courier New"/>
                            <w:sz w:val="20"/>
                          </w:rPr>
                        </w:pPr>
                        <w:r>
                          <w:rPr>
                            <w:rFonts w:ascii="Courier New" w:hAnsi="Courier New"/>
                            <w:sz w:val="20"/>
                          </w:rPr>
                        </w:r>
                      </w:p>
                      <w:p>
                        <w:pPr>
                          <w:pStyle w:val="Normal"/>
                          <w:spacing w:lineRule="auto" w:line="324" w:before="130" w:after="0"/>
                          <w:ind w:left="885" w:right="5770" w:hanging="0"/>
                          <w:rPr>
                            <w:rFonts w:ascii="Courier New" w:hAnsi="Courier New"/>
                            <w:sz w:val="18"/>
                          </w:rPr>
                        </w:pPr>
                        <w:r>
                          <w:rPr>
                            <w:rFonts w:ascii="Courier New" w:hAnsi="Courier New"/>
                            <w:spacing w:val="-2"/>
                            <w:sz w:val="18"/>
                          </w:rPr>
                          <w:t>@Singleton @Provides</w:t>
                        </w:r>
                      </w:p>
                      <w:p>
                        <w:pPr>
                          <w:pStyle w:val="Normal"/>
                          <w:spacing w:lineRule="auto" w:line="235" w:before="4" w:after="0"/>
                          <w:ind w:left="1101" w:right="840" w:hanging="216"/>
                          <w:rPr>
                            <w:rFonts w:ascii="Courier New" w:hAnsi="Courier New"/>
                            <w:sz w:val="18"/>
                          </w:rPr>
                        </w:pPr>
                        <w:r>
                          <w:rPr>
                            <w:rFonts w:ascii="Courier New" w:hAnsi="Courier New"/>
                            <w:sz w:val="18"/>
                          </w:rPr>
                          <w:t>fun</w:t>
                        </w:r>
                        <w:r>
                          <w:rPr>
                            <w:rFonts w:ascii="Courier New" w:hAnsi="Courier New"/>
                            <w:spacing w:val="-20"/>
                            <w:sz w:val="18"/>
                          </w:rPr>
                          <w:t xml:space="preserve"> </w:t>
                        </w:r>
                        <w:r>
                          <w:rPr>
                            <w:rFonts w:ascii="Courier New" w:hAnsi="Courier New"/>
                            <w:sz w:val="18"/>
                          </w:rPr>
                          <w:t>providePostRepository(postService:</w:t>
                        </w:r>
                        <w:r>
                          <w:rPr>
                            <w:rFonts w:ascii="Courier New" w:hAnsi="Courier New"/>
                            <w:spacing w:val="-20"/>
                            <w:sz w:val="18"/>
                          </w:rPr>
                          <w:t xml:space="preserve"> </w:t>
                        </w:r>
                        <w:r>
                          <w:rPr>
                            <w:rFonts w:ascii="Courier New" w:hAnsi="Courier New"/>
                            <w:sz w:val="18"/>
                          </w:rPr>
                          <w:t>PostService): PostRepository {</w:t>
                        </w:r>
                      </w:p>
                      <w:p>
                        <w:pPr>
                          <w:pStyle w:val="Normal"/>
                          <w:spacing w:before="17" w:after="0"/>
                          <w:ind w:left="1317" w:hanging="0"/>
                          <w:rPr>
                            <w:rFonts w:ascii="Courier New" w:hAnsi="Courier New"/>
                            <w:sz w:val="18"/>
                          </w:rPr>
                        </w:pPr>
                        <w:r>
                          <w:rPr>
                            <w:rFonts w:ascii="Courier New" w:hAnsi="Courier New"/>
                            <w:sz w:val="18"/>
                          </w:rPr>
                          <w:t>return</w:t>
                        </w:r>
                        <w:r>
                          <w:rPr>
                            <w:rFonts w:ascii="Courier New" w:hAnsi="Courier New"/>
                            <w:spacing w:val="-6"/>
                            <w:sz w:val="18"/>
                          </w:rPr>
                          <w:t xml:space="preserve"> </w:t>
                        </w:r>
                        <w:r>
                          <w:rPr>
                            <w:rFonts w:ascii="Courier New" w:hAnsi="Courier New"/>
                            <w:spacing w:val="-2"/>
                            <w:sz w:val="18"/>
                          </w:rPr>
                          <w:t>PostRepositoryImpl(postService)</w:t>
                        </w:r>
                      </w:p>
                      <w:p>
                        <w:pPr>
                          <w:pStyle w:val="Normal"/>
                          <w:spacing w:before="77"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ListParagraph"/>
        <w:numPr>
          <w:ilvl w:val="0"/>
          <w:numId w:val="4"/>
        </w:numPr>
        <w:tabs>
          <w:tab w:val="clear" w:pos="720"/>
          <w:tab w:val="left" w:pos="554" w:leader="none"/>
        </w:tabs>
        <w:ind w:left="554" w:hanging="360"/>
        <w:jc w:val="left"/>
        <w:rPr>
          <w:sz w:val="20"/>
        </w:rPr>
      </w:pPr>
      <w:r>
        <w:rPr>
          <w:sz w:val="20"/>
        </w:rPr>
        <w:t>We</w:t>
      </w:r>
      <w:r>
        <w:rPr>
          <w:spacing w:val="-4"/>
          <w:sz w:val="20"/>
        </w:rPr>
        <w:t xml:space="preserve"> </w:t>
      </w:r>
      <w:r>
        <w:rPr>
          <w:sz w:val="20"/>
        </w:rPr>
        <w:t>will</w:t>
      </w:r>
      <w:r>
        <w:rPr>
          <w:spacing w:val="-2"/>
          <w:sz w:val="20"/>
        </w:rPr>
        <w:t xml:space="preserve"> </w:t>
      </w:r>
      <w:r>
        <w:rPr>
          <w:sz w:val="20"/>
        </w:rPr>
        <w:t>need</w:t>
      </w:r>
      <w:r>
        <w:rPr>
          <w:spacing w:val="-2"/>
          <w:sz w:val="20"/>
        </w:rPr>
        <w:t xml:space="preserve"> </w:t>
      </w:r>
      <w:r>
        <w:rPr>
          <w:sz w:val="20"/>
        </w:rPr>
        <w:t>a</w:t>
      </w:r>
      <w:r>
        <w:rPr>
          <w:spacing w:val="-3"/>
          <w:sz w:val="20"/>
        </w:rPr>
        <w:t xml:space="preserve"> </w:t>
      </w:r>
      <w:r>
        <w:rPr>
          <w:rFonts w:ascii="Courier New" w:hAnsi="Courier New"/>
          <w:b/>
        </w:rPr>
        <w:t>MainActivityModule</w:t>
      </w:r>
      <w:r>
        <w:rPr>
          <w:rFonts w:ascii="Courier New" w:hAnsi="Courier New"/>
          <w:b/>
          <w:spacing w:val="-80"/>
        </w:rPr>
        <w:t xml:space="preserve"> </w:t>
      </w:r>
      <w:r>
        <w:rPr>
          <w:sz w:val="20"/>
        </w:rPr>
        <w:t>class</w:t>
      </w:r>
      <w:r>
        <w:rPr>
          <w:spacing w:val="-2"/>
          <w:sz w:val="20"/>
        </w:rPr>
        <w:t xml:space="preserve"> </w:t>
      </w:r>
      <w:r>
        <w:rPr>
          <w:sz w:val="20"/>
        </w:rPr>
        <w:t>in</w:t>
      </w:r>
      <w:r>
        <w:rPr>
          <w:spacing w:val="-2"/>
          <w:sz w:val="20"/>
        </w:rPr>
        <w:t xml:space="preserve"> </w:t>
      </w:r>
      <w:r>
        <w:rPr>
          <w:sz w:val="20"/>
        </w:rPr>
        <w:t>which</w:t>
      </w:r>
      <w:r>
        <w:rPr>
          <w:spacing w:val="-2"/>
          <w:sz w:val="20"/>
        </w:rPr>
        <w:t xml:space="preserve"> </w:t>
      </w:r>
      <w:r>
        <w:rPr>
          <w:sz w:val="20"/>
        </w:rPr>
        <w:t>we</w:t>
      </w:r>
      <w:r>
        <w:rPr>
          <w:spacing w:val="-2"/>
          <w:sz w:val="20"/>
        </w:rPr>
        <w:t xml:space="preserve"> </w:t>
      </w:r>
      <w:r>
        <w:rPr>
          <w:sz w:val="20"/>
        </w:rPr>
        <w:t>will</w:t>
      </w:r>
      <w:r>
        <w:rPr>
          <w:spacing w:val="-2"/>
          <w:sz w:val="20"/>
        </w:rPr>
        <w:t xml:space="preserve"> </w:t>
      </w:r>
      <w:r>
        <w:rPr>
          <w:sz w:val="20"/>
        </w:rPr>
        <w:t>provide</w:t>
      </w:r>
      <w:r>
        <w:rPr>
          <w:spacing w:val="-1"/>
          <w:sz w:val="20"/>
        </w:rPr>
        <w:t xml:space="preserve"> </w:t>
      </w:r>
      <w:r>
        <w:rPr>
          <w:spacing w:val="-5"/>
          <w:sz w:val="20"/>
        </w:rPr>
        <w:t>the</w:t>
      </w:r>
    </w:p>
    <w:p>
      <w:pPr>
        <w:pStyle w:val="Normal"/>
        <w:ind w:left="554" w:hanging="0"/>
        <w:rPr>
          <w:sz w:val="20"/>
        </w:rPr>
      </w:pPr>
      <w:r>
        <w:rPr>
          <w:rFonts w:ascii="Courier New" w:hAnsi="Courier New"/>
          <w:b/>
        </w:rPr>
        <w:t>ViewModelProvider.Factory</w:t>
      </w:r>
      <w:r>
        <w:rPr>
          <w:rFonts w:ascii="Courier New" w:hAnsi="Courier New"/>
          <w:b/>
          <w:spacing w:val="-82"/>
        </w:rPr>
        <w:t xml:space="preserve"> </w:t>
      </w:r>
      <w:r>
        <w:rPr>
          <w:sz w:val="20"/>
        </w:rPr>
        <w:t>instance</w:t>
      </w:r>
      <w:r>
        <w:rPr>
          <w:spacing w:val="-13"/>
          <w:sz w:val="20"/>
        </w:rPr>
        <w:t xml:space="preserve"> </w:t>
      </w:r>
      <w:r>
        <w:rPr>
          <w:sz w:val="20"/>
        </w:rPr>
        <w:t>with</w:t>
      </w:r>
      <w:r>
        <w:rPr>
          <w:spacing w:val="-12"/>
          <w:sz w:val="20"/>
        </w:rPr>
        <w:t xml:space="preserve"> </w:t>
      </w:r>
      <w:r>
        <w:rPr>
          <w:rFonts w:ascii="Courier New" w:hAnsi="Courier New"/>
          <w:b/>
          <w:spacing w:val="-2"/>
        </w:rPr>
        <w:t>PostViewModel</w:t>
      </w:r>
      <w:r>
        <w:rPr>
          <w:spacing w:val="-2"/>
          <w:sz w:val="20"/>
        </w:rPr>
        <w:t>:</w:t>
      </w:r>
    </w:p>
    <w:p>
      <w:pPr>
        <w:pStyle w:val="TextBody"/>
        <w:spacing w:before="11" w:after="0"/>
        <w:rPr>
          <w:sz w:val="8"/>
        </w:rPr>
      </w:pPr>
      <w:r>
        <w:rPr>
          <w:sz w:val="8"/>
        </w:rPr>
        <mc:AlternateContent>
          <mc:Choice Requires="wpg">
            <w:drawing>
              <wp:anchor behindDoc="0" distT="0" distB="0" distL="0" distR="4445" simplePos="0" locked="0" layoutInCell="0" allowOverlap="1" relativeHeight="1903" wp14:anchorId="290158BC">
                <wp:simplePos x="0" y="0"/>
                <wp:positionH relativeFrom="page">
                  <wp:posOffset>662940</wp:posOffset>
                </wp:positionH>
                <wp:positionV relativeFrom="paragraph">
                  <wp:posOffset>91440</wp:posOffset>
                </wp:positionV>
                <wp:extent cx="5074920" cy="2352675"/>
                <wp:effectExtent l="0" t="635" r="635" b="0"/>
                <wp:wrapTopAndBottom/>
                <wp:docPr id="1430" name="docshapegroup1138"/>
                <a:graphic xmlns:a="http://schemas.openxmlformats.org/drawingml/2006/main">
                  <a:graphicData uri="http://schemas.microsoft.com/office/word/2010/wordprocessingGroup">
                    <wpg:wgp>
                      <wpg:cNvGrpSpPr/>
                      <wpg:grpSpPr>
                        <a:xfrm>
                          <a:off x="0" y="0"/>
                          <a:ext cx="5074920" cy="2352600"/>
                          <a:chOff x="0" y="0"/>
                          <a:chExt cx="5074920" cy="2352600"/>
                        </a:xfrm>
                      </wpg:grpSpPr>
                      <wps:wsp>
                        <wps:cNvSpPr/>
                        <wps:spPr>
                          <a:xfrm>
                            <a:off x="0" y="6480"/>
                            <a:ext cx="5074920" cy="2340000"/>
                          </a:xfrm>
                          <a:prstGeom prst="rect">
                            <a:avLst/>
                          </a:prstGeom>
                          <a:solidFill>
                            <a:srgbClr val="f6f6f6"/>
                          </a:solidFill>
                          <a:ln w="0">
                            <a:noFill/>
                          </a:ln>
                        </wps:spPr>
                        <wps:style>
                          <a:lnRef idx="0"/>
                          <a:fillRef idx="0"/>
                          <a:effectRef idx="0"/>
                          <a:fontRef idx="minor"/>
                        </wps:style>
                        <wps:bodyPr/>
                      </wps:wsp>
                      <wps:wsp>
                        <wps:cNvSpPr/>
                        <wps:spPr>
                          <a:xfrm>
                            <a:off x="0" y="0"/>
                            <a:ext cx="5074920" cy="2352600"/>
                          </a:xfrm>
                          <a:custGeom>
                            <a:avLst/>
                            <a:gdLst>
                              <a:gd name="textAreaLeft" fmla="*/ 0 w 2877120"/>
                              <a:gd name="textAreaRight" fmla="*/ 2879280 w 2877120"/>
                              <a:gd name="textAreaTop" fmla="*/ 0 h 1333800"/>
                              <a:gd name="textAreaBottom" fmla="*/ 1335960 h 1333800"/>
                            </a:gdLst>
                            <a:ahLst/>
                            <a:rect l="textAreaLeft" t="textAreaTop" r="textAreaRight" b="textAreaBottom"/>
                            <a:pathLst>
                              <a:path w="7992" h="3705">
                                <a:moveTo>
                                  <a:pt x="7992" y="3684"/>
                                </a:moveTo>
                                <a:lnTo>
                                  <a:pt x="0" y="3684"/>
                                </a:lnTo>
                                <a:lnTo>
                                  <a:pt x="0" y="3704"/>
                                </a:lnTo>
                                <a:lnTo>
                                  <a:pt x="7992" y="3704"/>
                                </a:lnTo>
                                <a:lnTo>
                                  <a:pt x="7992" y="36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232740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pacing w:val="-2"/>
                                  <w:sz w:val="18"/>
                                </w:rPr>
                                <w:t>@Module</w:t>
                              </w:r>
                            </w:p>
                            <w:p>
                              <w:pPr>
                                <w:pStyle w:val="Normal"/>
                                <w:spacing w:before="76" w:after="0"/>
                                <w:ind w:left="453" w:hanging="0"/>
                                <w:rPr>
                                  <w:rFonts w:ascii="Courier New" w:hAnsi="Courier New"/>
                                  <w:sz w:val="18"/>
                                </w:rPr>
                              </w:pPr>
                              <w:r>
                                <w:rPr>
                                  <w:rFonts w:ascii="Courier New" w:hAnsi="Courier New"/>
                                  <w:sz w:val="18"/>
                                </w:rPr>
                                <w:t>class</w:t>
                              </w:r>
                              <w:r>
                                <w:rPr>
                                  <w:rFonts w:ascii="Courier New" w:hAnsi="Courier New"/>
                                  <w:spacing w:val="-12"/>
                                  <w:sz w:val="18"/>
                                </w:rPr>
                                <w:t xml:space="preserve"> </w:t>
                              </w:r>
                              <w:r>
                                <w:rPr>
                                  <w:rFonts w:ascii="Courier New" w:hAnsi="Courier New"/>
                                  <w:sz w:val="18"/>
                                </w:rPr>
                                <w:t>MainActivityModule</w:t>
                              </w:r>
                              <w:r>
                                <w:rPr>
                                  <w:rFonts w:ascii="Courier New" w:hAnsi="Courier New"/>
                                  <w:spacing w:val="-11"/>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pacing w:val="-2"/>
                                  <w:sz w:val="18"/>
                                </w:rPr>
                                <w:t>@Provides</w:t>
                              </w:r>
                            </w:p>
                            <w:p>
                              <w:pPr>
                                <w:pStyle w:val="Normal"/>
                                <w:spacing w:lineRule="auto" w:line="235" w:before="79" w:after="0"/>
                                <w:ind w:left="1101" w:hanging="216"/>
                                <w:rPr>
                                  <w:rFonts w:ascii="Courier New" w:hAnsi="Courier New"/>
                                  <w:sz w:val="18"/>
                                </w:rPr>
                              </w:pPr>
                              <w:r>
                                <w:rPr>
                                  <w:rFonts w:ascii="Courier New" w:hAnsi="Courier New"/>
                                  <w:sz w:val="18"/>
                                </w:rPr>
                                <w:t>fun</w:t>
                              </w:r>
                              <w:r>
                                <w:rPr>
                                  <w:rFonts w:ascii="Courier New" w:hAnsi="Courier New"/>
                                  <w:spacing w:val="-20"/>
                                  <w:sz w:val="18"/>
                                </w:rPr>
                                <w:t xml:space="preserve"> </w:t>
                              </w:r>
                              <w:r>
                                <w:rPr>
                                  <w:rFonts w:ascii="Courier New" w:hAnsi="Courier New"/>
                                  <w:sz w:val="18"/>
                                </w:rPr>
                                <w:t>provideViewModelFactory(postRepository:</w:t>
                              </w:r>
                              <w:r>
                                <w:rPr>
                                  <w:rFonts w:ascii="Courier New" w:hAnsi="Courier New"/>
                                  <w:spacing w:val="-20"/>
                                  <w:sz w:val="18"/>
                                </w:rPr>
                                <w:t xml:space="preserve"> </w:t>
                              </w:r>
                              <w:r>
                                <w:rPr>
                                  <w:rFonts w:ascii="Courier New" w:hAnsi="Courier New"/>
                                  <w:sz w:val="18"/>
                                </w:rPr>
                                <w:t>PostRepository): ViewModelProvider.Factory {</w:t>
                              </w:r>
                            </w:p>
                            <w:p>
                              <w:pPr>
                                <w:pStyle w:val="Normal"/>
                                <w:spacing w:before="17" w:after="0"/>
                                <w:ind w:left="1317" w:hanging="0"/>
                                <w:rPr>
                                  <w:rFonts w:ascii="Courier New" w:hAnsi="Courier New"/>
                                  <w:sz w:val="18"/>
                                </w:rPr>
                              </w:pPr>
                              <w:r>
                                <w:rPr>
                                  <w:rFonts w:ascii="Courier New" w:hAnsi="Courier New"/>
                                  <w:sz w:val="18"/>
                                </w:rPr>
                                <w:t>return</w:t>
                              </w:r>
                              <w:r>
                                <w:rPr>
                                  <w:rFonts w:ascii="Courier New" w:hAnsi="Courier New"/>
                                  <w:spacing w:val="-10"/>
                                  <w:sz w:val="18"/>
                                </w:rPr>
                                <w:t xml:space="preserve"> </w:t>
                              </w:r>
                              <w:r>
                                <w:rPr>
                                  <w:rFonts w:ascii="Courier New" w:hAnsi="Courier New"/>
                                  <w:sz w:val="18"/>
                                </w:rPr>
                                <w:t>object</w:t>
                              </w:r>
                              <w:r>
                                <w:rPr>
                                  <w:rFonts w:ascii="Courier New" w:hAnsi="Courier New"/>
                                  <w:spacing w:val="-9"/>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ViewModelProvider.Factory</w:t>
                              </w:r>
                              <w:r>
                                <w:rPr>
                                  <w:rFonts w:ascii="Courier New" w:hAnsi="Courier New"/>
                                  <w:spacing w:val="-9"/>
                                  <w:sz w:val="18"/>
                                </w:rPr>
                                <w:t xml:space="preserve"> </w:t>
                              </w:r>
                              <w:r>
                                <w:rPr>
                                  <w:rFonts w:ascii="Courier New" w:hAnsi="Courier New"/>
                                  <w:spacing w:val="-10"/>
                                  <w:sz w:val="18"/>
                                </w:rPr>
                                <w:t>{</w:t>
                              </w:r>
                            </w:p>
                            <w:p>
                              <w:pPr>
                                <w:pStyle w:val="Normal"/>
                                <w:spacing w:lineRule="auto" w:line="235" w:before="79" w:after="0"/>
                                <w:ind w:left="1965" w:right="1274" w:hanging="216"/>
                                <w:rPr>
                                  <w:rFonts w:ascii="Courier New" w:hAnsi="Courier New"/>
                                  <w:sz w:val="18"/>
                                </w:rPr>
                              </w:pPr>
                              <w:r>
                                <w:rPr>
                                  <w:rFonts w:ascii="Courier New" w:hAnsi="Courier New"/>
                                  <w:sz w:val="18"/>
                                </w:rPr>
                                <w:t>override fun &lt;T : ViewModel?&gt; create(modelClass:</w:t>
                              </w:r>
                              <w:r>
                                <w:rPr>
                                  <w:rFonts w:ascii="Courier New" w:hAnsi="Courier New"/>
                                  <w:spacing w:val="-13"/>
                                  <w:sz w:val="18"/>
                                </w:rPr>
                                <w:t xml:space="preserve"> </w:t>
                              </w:r>
                              <w:r>
                                <w:rPr>
                                  <w:rFonts w:ascii="Courier New" w:hAnsi="Courier New"/>
                                  <w:sz w:val="18"/>
                                </w:rPr>
                                <w:t>Class&lt;T&gt;):</w:t>
                              </w:r>
                              <w:r>
                                <w:rPr>
                                  <w:rFonts w:ascii="Courier New" w:hAnsi="Courier New"/>
                                  <w:spacing w:val="-13"/>
                                  <w:sz w:val="18"/>
                                </w:rPr>
                                <w:t xml:space="preserve"> </w:t>
                              </w:r>
                              <w:r>
                                <w:rPr>
                                  <w:rFonts w:ascii="Courier New" w:hAnsi="Courier New"/>
                                  <w:sz w:val="18"/>
                                </w:rPr>
                                <w:t>T</w:t>
                              </w:r>
                              <w:r>
                                <w:rPr>
                                  <w:rFonts w:ascii="Courier New" w:hAnsi="Courier New"/>
                                  <w:spacing w:val="-13"/>
                                  <w:sz w:val="18"/>
                                </w:rPr>
                                <w:t xml:space="preserve"> </w:t>
                              </w:r>
                              <w:r>
                                <w:rPr>
                                  <w:rFonts w:ascii="Courier New" w:hAnsi="Courier New"/>
                                  <w:sz w:val="18"/>
                                </w:rPr>
                                <w:t>{</w:t>
                              </w:r>
                            </w:p>
                            <w:p>
                              <w:pPr>
                                <w:pStyle w:val="Normal"/>
                                <w:spacing w:before="18" w:after="0"/>
                                <w:ind w:left="2181" w:hanging="0"/>
                                <w:rPr>
                                  <w:rFonts w:ascii="Courier New" w:hAnsi="Courier New"/>
                                  <w:sz w:val="18"/>
                                </w:rPr>
                              </w:pPr>
                              <w:r>
                                <w:rPr>
                                  <w:rFonts w:ascii="Courier New" w:hAnsi="Courier New"/>
                                  <w:sz w:val="18"/>
                                </w:rPr>
                                <w:t>return</w:t>
                              </w:r>
                              <w:r>
                                <w:rPr>
                                  <w:rFonts w:ascii="Courier New" w:hAnsi="Courier New"/>
                                  <w:spacing w:val="-15"/>
                                  <w:sz w:val="18"/>
                                </w:rPr>
                                <w:t xml:space="preserve"> </w:t>
                              </w:r>
                              <w:r>
                                <w:rPr>
                                  <w:rFonts w:ascii="Courier New" w:hAnsi="Courier New"/>
                                  <w:sz w:val="18"/>
                                </w:rPr>
                                <w:t>PostViewModel(postRepository)</w:t>
                              </w:r>
                              <w:r>
                                <w:rPr>
                                  <w:rFonts w:ascii="Courier New" w:hAnsi="Courier New"/>
                                  <w:spacing w:val="-12"/>
                                  <w:sz w:val="18"/>
                                </w:rPr>
                                <w:t xml:space="preserve"> </w:t>
                              </w:r>
                              <w:r>
                                <w:rPr>
                                  <w:rFonts w:ascii="Courier New" w:hAnsi="Courier New"/>
                                  <w:sz w:val="18"/>
                                </w:rPr>
                                <w:t>as</w:t>
                              </w:r>
                              <w:r>
                                <w:rPr>
                                  <w:rFonts w:ascii="Courier New" w:hAnsi="Courier New"/>
                                  <w:spacing w:val="-12"/>
                                  <w:sz w:val="18"/>
                                </w:rPr>
                                <w:t xml:space="preserve"> </w:t>
                              </w:r>
                              <w:r>
                                <w:rPr>
                                  <w:rFonts w:ascii="Courier New" w:hAnsi="Courier New"/>
                                  <w:spacing w:val="-10"/>
                                  <w:sz w:val="18"/>
                                </w:rPr>
                                <w:t>T</w:t>
                              </w:r>
                            </w:p>
                            <w:p>
                              <w:pPr>
                                <w:pStyle w:val="Normal"/>
                                <w:spacing w:before="76" w:after="0"/>
                                <w:ind w:left="1749" w:hanging="0"/>
                                <w:rPr>
                                  <w:rFonts w:ascii="Courier New" w:hAnsi="Courier New"/>
                                  <w:sz w:val="18"/>
                                </w:rPr>
                              </w:pPr>
                              <w:r>
                                <w:rPr>
                                  <w:rFonts w:ascii="Courier New" w:hAnsi="Courier New"/>
                                  <w:sz w:val="18"/>
                                </w:rPr>
                                <w:t>}</w:t>
                              </w:r>
                            </w:p>
                            <w:p>
                              <w:pPr>
                                <w:pStyle w:val="Normal"/>
                                <w:spacing w:before="76" w:after="0"/>
                                <w:ind w:left="1317"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1138" style="position:absolute;margin-left:52.2pt;margin-top:7.2pt;width:399.6pt;height:185.25pt" coordorigin="1044,144" coordsize="7992,3705">
                <v:rect id="shape_0" path="m0,0l-2147483645,0l-2147483645,-2147483646l0,-2147483646xe" fillcolor="#f6f6f6" stroked="f" o:allowincell="f" style="position:absolute;left:1044;top:154;width:7991;height:368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4;width:7991;height:366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pacing w:val="-2"/>
                            <w:sz w:val="18"/>
                          </w:rPr>
                          <w:t>@Module</w:t>
                        </w:r>
                      </w:p>
                      <w:p>
                        <w:pPr>
                          <w:pStyle w:val="Normal"/>
                          <w:spacing w:before="76" w:after="0"/>
                          <w:ind w:left="453" w:hanging="0"/>
                          <w:rPr>
                            <w:rFonts w:ascii="Courier New" w:hAnsi="Courier New"/>
                            <w:sz w:val="18"/>
                          </w:rPr>
                        </w:pPr>
                        <w:r>
                          <w:rPr>
                            <w:rFonts w:ascii="Courier New" w:hAnsi="Courier New"/>
                            <w:sz w:val="18"/>
                          </w:rPr>
                          <w:t>class</w:t>
                        </w:r>
                        <w:r>
                          <w:rPr>
                            <w:rFonts w:ascii="Courier New" w:hAnsi="Courier New"/>
                            <w:spacing w:val="-12"/>
                            <w:sz w:val="18"/>
                          </w:rPr>
                          <w:t xml:space="preserve"> </w:t>
                        </w:r>
                        <w:r>
                          <w:rPr>
                            <w:rFonts w:ascii="Courier New" w:hAnsi="Courier New"/>
                            <w:sz w:val="18"/>
                          </w:rPr>
                          <w:t>MainActivityModule</w:t>
                        </w:r>
                        <w:r>
                          <w:rPr>
                            <w:rFonts w:ascii="Courier New" w:hAnsi="Courier New"/>
                            <w:spacing w:val="-11"/>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pacing w:val="-2"/>
                            <w:sz w:val="18"/>
                          </w:rPr>
                          <w:t>@Provides</w:t>
                        </w:r>
                      </w:p>
                      <w:p>
                        <w:pPr>
                          <w:pStyle w:val="Normal"/>
                          <w:spacing w:lineRule="auto" w:line="235" w:before="79" w:after="0"/>
                          <w:ind w:left="1101" w:hanging="216"/>
                          <w:rPr>
                            <w:rFonts w:ascii="Courier New" w:hAnsi="Courier New"/>
                            <w:sz w:val="18"/>
                          </w:rPr>
                        </w:pPr>
                        <w:r>
                          <w:rPr>
                            <w:rFonts w:ascii="Courier New" w:hAnsi="Courier New"/>
                            <w:sz w:val="18"/>
                          </w:rPr>
                          <w:t>fun</w:t>
                        </w:r>
                        <w:r>
                          <w:rPr>
                            <w:rFonts w:ascii="Courier New" w:hAnsi="Courier New"/>
                            <w:spacing w:val="-20"/>
                            <w:sz w:val="18"/>
                          </w:rPr>
                          <w:t xml:space="preserve"> </w:t>
                        </w:r>
                        <w:r>
                          <w:rPr>
                            <w:rFonts w:ascii="Courier New" w:hAnsi="Courier New"/>
                            <w:sz w:val="18"/>
                          </w:rPr>
                          <w:t>provideViewModelFactory(postRepository:</w:t>
                        </w:r>
                        <w:r>
                          <w:rPr>
                            <w:rFonts w:ascii="Courier New" w:hAnsi="Courier New"/>
                            <w:spacing w:val="-20"/>
                            <w:sz w:val="18"/>
                          </w:rPr>
                          <w:t xml:space="preserve"> </w:t>
                        </w:r>
                        <w:r>
                          <w:rPr>
                            <w:rFonts w:ascii="Courier New" w:hAnsi="Courier New"/>
                            <w:sz w:val="18"/>
                          </w:rPr>
                          <w:t>PostRepository): ViewModelProvider.Factory {</w:t>
                        </w:r>
                      </w:p>
                      <w:p>
                        <w:pPr>
                          <w:pStyle w:val="Normal"/>
                          <w:spacing w:before="17" w:after="0"/>
                          <w:ind w:left="1317" w:hanging="0"/>
                          <w:rPr>
                            <w:rFonts w:ascii="Courier New" w:hAnsi="Courier New"/>
                            <w:sz w:val="18"/>
                          </w:rPr>
                        </w:pPr>
                        <w:r>
                          <w:rPr>
                            <w:rFonts w:ascii="Courier New" w:hAnsi="Courier New"/>
                            <w:sz w:val="18"/>
                          </w:rPr>
                          <w:t>return</w:t>
                        </w:r>
                        <w:r>
                          <w:rPr>
                            <w:rFonts w:ascii="Courier New" w:hAnsi="Courier New"/>
                            <w:spacing w:val="-10"/>
                            <w:sz w:val="18"/>
                          </w:rPr>
                          <w:t xml:space="preserve"> </w:t>
                        </w:r>
                        <w:r>
                          <w:rPr>
                            <w:rFonts w:ascii="Courier New" w:hAnsi="Courier New"/>
                            <w:sz w:val="18"/>
                          </w:rPr>
                          <w:t>object</w:t>
                        </w:r>
                        <w:r>
                          <w:rPr>
                            <w:rFonts w:ascii="Courier New" w:hAnsi="Courier New"/>
                            <w:spacing w:val="-9"/>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ViewModelProvider.Factory</w:t>
                        </w:r>
                        <w:r>
                          <w:rPr>
                            <w:rFonts w:ascii="Courier New" w:hAnsi="Courier New"/>
                            <w:spacing w:val="-9"/>
                            <w:sz w:val="18"/>
                          </w:rPr>
                          <w:t xml:space="preserve"> </w:t>
                        </w:r>
                        <w:r>
                          <w:rPr>
                            <w:rFonts w:ascii="Courier New" w:hAnsi="Courier New"/>
                            <w:spacing w:val="-10"/>
                            <w:sz w:val="18"/>
                          </w:rPr>
                          <w:t>{</w:t>
                        </w:r>
                      </w:p>
                      <w:p>
                        <w:pPr>
                          <w:pStyle w:val="Normal"/>
                          <w:spacing w:lineRule="auto" w:line="235" w:before="79" w:after="0"/>
                          <w:ind w:left="1965" w:right="1274" w:hanging="216"/>
                          <w:rPr>
                            <w:rFonts w:ascii="Courier New" w:hAnsi="Courier New"/>
                            <w:sz w:val="18"/>
                          </w:rPr>
                        </w:pPr>
                        <w:r>
                          <w:rPr>
                            <w:rFonts w:ascii="Courier New" w:hAnsi="Courier New"/>
                            <w:sz w:val="18"/>
                          </w:rPr>
                          <w:t>override fun &lt;T : ViewModel?&gt; create(modelClass:</w:t>
                        </w:r>
                        <w:r>
                          <w:rPr>
                            <w:rFonts w:ascii="Courier New" w:hAnsi="Courier New"/>
                            <w:spacing w:val="-13"/>
                            <w:sz w:val="18"/>
                          </w:rPr>
                          <w:t xml:space="preserve"> </w:t>
                        </w:r>
                        <w:r>
                          <w:rPr>
                            <w:rFonts w:ascii="Courier New" w:hAnsi="Courier New"/>
                            <w:sz w:val="18"/>
                          </w:rPr>
                          <w:t>Class&lt;T&gt;):</w:t>
                        </w:r>
                        <w:r>
                          <w:rPr>
                            <w:rFonts w:ascii="Courier New" w:hAnsi="Courier New"/>
                            <w:spacing w:val="-13"/>
                            <w:sz w:val="18"/>
                          </w:rPr>
                          <w:t xml:space="preserve"> </w:t>
                        </w:r>
                        <w:r>
                          <w:rPr>
                            <w:rFonts w:ascii="Courier New" w:hAnsi="Courier New"/>
                            <w:sz w:val="18"/>
                          </w:rPr>
                          <w:t>T</w:t>
                        </w:r>
                        <w:r>
                          <w:rPr>
                            <w:rFonts w:ascii="Courier New" w:hAnsi="Courier New"/>
                            <w:spacing w:val="-13"/>
                            <w:sz w:val="18"/>
                          </w:rPr>
                          <w:t xml:space="preserve"> </w:t>
                        </w:r>
                        <w:r>
                          <w:rPr>
                            <w:rFonts w:ascii="Courier New" w:hAnsi="Courier New"/>
                            <w:sz w:val="18"/>
                          </w:rPr>
                          <w:t>{</w:t>
                        </w:r>
                      </w:p>
                      <w:p>
                        <w:pPr>
                          <w:pStyle w:val="Normal"/>
                          <w:spacing w:before="18" w:after="0"/>
                          <w:ind w:left="2181" w:hanging="0"/>
                          <w:rPr>
                            <w:rFonts w:ascii="Courier New" w:hAnsi="Courier New"/>
                            <w:sz w:val="18"/>
                          </w:rPr>
                        </w:pPr>
                        <w:r>
                          <w:rPr>
                            <w:rFonts w:ascii="Courier New" w:hAnsi="Courier New"/>
                            <w:sz w:val="18"/>
                          </w:rPr>
                          <w:t>return</w:t>
                        </w:r>
                        <w:r>
                          <w:rPr>
                            <w:rFonts w:ascii="Courier New" w:hAnsi="Courier New"/>
                            <w:spacing w:val="-15"/>
                            <w:sz w:val="18"/>
                          </w:rPr>
                          <w:t xml:space="preserve"> </w:t>
                        </w:r>
                        <w:r>
                          <w:rPr>
                            <w:rFonts w:ascii="Courier New" w:hAnsi="Courier New"/>
                            <w:sz w:val="18"/>
                          </w:rPr>
                          <w:t>PostViewModel(postRepository)</w:t>
                        </w:r>
                        <w:r>
                          <w:rPr>
                            <w:rFonts w:ascii="Courier New" w:hAnsi="Courier New"/>
                            <w:spacing w:val="-12"/>
                            <w:sz w:val="18"/>
                          </w:rPr>
                          <w:t xml:space="preserve"> </w:t>
                        </w:r>
                        <w:r>
                          <w:rPr>
                            <w:rFonts w:ascii="Courier New" w:hAnsi="Courier New"/>
                            <w:sz w:val="18"/>
                          </w:rPr>
                          <w:t>as</w:t>
                        </w:r>
                        <w:r>
                          <w:rPr>
                            <w:rFonts w:ascii="Courier New" w:hAnsi="Courier New"/>
                            <w:spacing w:val="-12"/>
                            <w:sz w:val="18"/>
                          </w:rPr>
                          <w:t xml:space="preserve"> </w:t>
                        </w:r>
                        <w:r>
                          <w:rPr>
                            <w:rFonts w:ascii="Courier New" w:hAnsi="Courier New"/>
                            <w:spacing w:val="-10"/>
                            <w:sz w:val="18"/>
                          </w:rPr>
                          <w:t>T</w:t>
                        </w:r>
                      </w:p>
                      <w:p>
                        <w:pPr>
                          <w:pStyle w:val="Normal"/>
                          <w:spacing w:before="76" w:after="0"/>
                          <w:ind w:left="1749" w:hanging="0"/>
                          <w:rPr>
                            <w:rFonts w:ascii="Courier New" w:hAnsi="Courier New"/>
                            <w:sz w:val="18"/>
                          </w:rPr>
                        </w:pPr>
                        <w:r>
                          <w:rPr>
                            <w:rFonts w:ascii="Courier New" w:hAnsi="Courier New"/>
                            <w:sz w:val="18"/>
                          </w:rPr>
                          <w:t>}</w:t>
                        </w:r>
                      </w:p>
                      <w:p>
                        <w:pPr>
                          <w:pStyle w:val="Normal"/>
                          <w:spacing w:before="76" w:after="0"/>
                          <w:ind w:left="1317"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ListParagraph"/>
        <w:numPr>
          <w:ilvl w:val="0"/>
          <w:numId w:val="4"/>
        </w:numPr>
        <w:tabs>
          <w:tab w:val="clear" w:pos="720"/>
          <w:tab w:val="left" w:pos="554" w:leader="none"/>
        </w:tabs>
        <w:ind w:left="554" w:hanging="360"/>
        <w:jc w:val="left"/>
        <w:rPr>
          <w:sz w:val="20"/>
        </w:rPr>
      </w:pPr>
      <w:r>
        <w:rPr>
          <w:sz w:val="20"/>
        </w:rPr>
        <w:t>We</w:t>
      </w:r>
      <w:r>
        <w:rPr>
          <w:spacing w:val="-2"/>
          <w:sz w:val="20"/>
        </w:rPr>
        <w:t xml:space="preserve"> </w:t>
      </w:r>
      <w:r>
        <w:rPr>
          <w:sz w:val="20"/>
        </w:rPr>
        <w:t>will</w:t>
      </w:r>
      <w:r>
        <w:rPr>
          <w:spacing w:val="-2"/>
          <w:sz w:val="20"/>
        </w:rPr>
        <w:t xml:space="preserve"> </w:t>
      </w:r>
      <w:r>
        <w:rPr>
          <w:sz w:val="20"/>
        </w:rPr>
        <w:t>need</w:t>
      </w:r>
      <w:r>
        <w:rPr>
          <w:spacing w:val="-2"/>
          <w:sz w:val="20"/>
        </w:rPr>
        <w:t xml:space="preserve"> </w:t>
      </w:r>
      <w:r>
        <w:rPr>
          <w:sz w:val="20"/>
        </w:rPr>
        <w:t>a</w:t>
      </w:r>
      <w:r>
        <w:rPr>
          <w:spacing w:val="-3"/>
          <w:sz w:val="20"/>
        </w:rPr>
        <w:t xml:space="preserve"> </w:t>
      </w:r>
      <w:r>
        <w:rPr>
          <w:sz w:val="20"/>
        </w:rPr>
        <w:t>subcomponent</w:t>
      </w:r>
      <w:r>
        <w:rPr>
          <w:spacing w:val="-2"/>
          <w:sz w:val="20"/>
        </w:rPr>
        <w:t xml:space="preserve"> </w:t>
      </w:r>
      <w:r>
        <w:rPr>
          <w:sz w:val="20"/>
        </w:rPr>
        <w:t>that</w:t>
      </w:r>
      <w:r>
        <w:rPr>
          <w:spacing w:val="-1"/>
          <w:sz w:val="20"/>
        </w:rPr>
        <w:t xml:space="preserve"> </w:t>
      </w:r>
      <w:r>
        <w:rPr>
          <w:sz w:val="20"/>
        </w:rPr>
        <w:t>will</w:t>
      </w:r>
      <w:r>
        <w:rPr>
          <w:spacing w:val="-2"/>
          <w:sz w:val="20"/>
        </w:rPr>
        <w:t xml:space="preserve"> </w:t>
      </w:r>
      <w:r>
        <w:rPr>
          <w:sz w:val="20"/>
        </w:rPr>
        <w:t>use</w:t>
      </w:r>
      <w:r>
        <w:rPr>
          <w:spacing w:val="-2"/>
          <w:sz w:val="20"/>
        </w:rPr>
        <w:t xml:space="preserve"> </w:t>
      </w:r>
      <w:r>
        <w:rPr>
          <w:sz w:val="20"/>
        </w:rPr>
        <w:t>the</w:t>
      </w:r>
      <w:r>
        <w:rPr>
          <w:spacing w:val="-2"/>
          <w:sz w:val="20"/>
        </w:rPr>
        <w:t xml:space="preserve"> </w:t>
      </w:r>
      <w:r>
        <w:rPr>
          <w:sz w:val="20"/>
        </w:rPr>
        <w:t>preceding</w:t>
      </w:r>
      <w:r>
        <w:rPr>
          <w:spacing w:val="-2"/>
          <w:sz w:val="20"/>
        </w:rPr>
        <w:t xml:space="preserve"> </w:t>
      </w:r>
      <w:r>
        <w:rPr>
          <w:sz w:val="20"/>
        </w:rPr>
        <w:t>module,</w:t>
      </w:r>
      <w:r>
        <w:rPr>
          <w:spacing w:val="-3"/>
          <w:sz w:val="20"/>
        </w:rPr>
        <w:t xml:space="preserve"> </w:t>
      </w:r>
      <w:r>
        <w:rPr>
          <w:sz w:val="20"/>
        </w:rPr>
        <w:t>which</w:t>
      </w:r>
      <w:r>
        <w:rPr>
          <w:spacing w:val="-1"/>
          <w:sz w:val="20"/>
        </w:rPr>
        <w:t xml:space="preserve"> </w:t>
      </w:r>
      <w:r>
        <w:rPr>
          <w:spacing w:val="-4"/>
          <w:sz w:val="20"/>
        </w:rPr>
        <w:t>will</w:t>
      </w:r>
    </w:p>
    <w:p>
      <w:pPr>
        <w:pStyle w:val="Normal"/>
        <w:spacing w:before="8" w:after="0"/>
        <w:ind w:left="554" w:hanging="0"/>
        <w:rPr>
          <w:sz w:val="20"/>
        </w:rPr>
      </w:pPr>
      <w:r>
        <w:rPr>
          <w:sz w:val="20"/>
        </w:rPr>
        <w:t>contain</w:t>
      </w:r>
      <w:r>
        <w:rPr>
          <w:spacing w:val="-4"/>
          <w:sz w:val="20"/>
        </w:rPr>
        <w:t xml:space="preserve"> </w:t>
      </w:r>
      <w:r>
        <w:rPr>
          <w:sz w:val="20"/>
        </w:rPr>
        <w:t>a</w:t>
      </w:r>
      <w:r>
        <w:rPr>
          <w:spacing w:val="-3"/>
          <w:sz w:val="20"/>
        </w:rPr>
        <w:t xml:space="preserve"> </w:t>
      </w:r>
      <w:r>
        <w:rPr>
          <w:sz w:val="20"/>
        </w:rPr>
        <w:t>method</w:t>
      </w:r>
      <w:r>
        <w:rPr>
          <w:spacing w:val="-3"/>
          <w:sz w:val="20"/>
        </w:rPr>
        <w:t xml:space="preserve"> </w:t>
      </w:r>
      <w:r>
        <w:rPr>
          <w:sz w:val="20"/>
        </w:rPr>
        <w:t>to</w:t>
      </w:r>
      <w:r>
        <w:rPr>
          <w:spacing w:val="-1"/>
          <w:sz w:val="20"/>
        </w:rPr>
        <w:t xml:space="preserve"> </w:t>
      </w:r>
      <w:r>
        <w:rPr>
          <w:sz w:val="20"/>
        </w:rPr>
        <w:t>inject</w:t>
      </w:r>
      <w:r>
        <w:rPr>
          <w:spacing w:val="-2"/>
          <w:sz w:val="20"/>
        </w:rPr>
        <w:t xml:space="preserve"> </w:t>
      </w:r>
      <w:r>
        <w:rPr>
          <w:sz w:val="20"/>
        </w:rPr>
        <w:t>dependencies</w:t>
      </w:r>
      <w:r>
        <w:rPr>
          <w:spacing w:val="-2"/>
          <w:sz w:val="20"/>
        </w:rPr>
        <w:t xml:space="preserve"> </w:t>
      </w:r>
      <w:r>
        <w:rPr>
          <w:sz w:val="20"/>
        </w:rPr>
        <w:t>into</w:t>
      </w:r>
      <w:r>
        <w:rPr>
          <w:spacing w:val="-2"/>
          <w:sz w:val="20"/>
        </w:rPr>
        <w:t xml:space="preserve"> </w:t>
      </w:r>
      <w:r>
        <w:rPr>
          <w:rFonts w:ascii="Courier New" w:hAnsi="Courier New"/>
          <w:b/>
          <w:spacing w:val="-2"/>
        </w:rPr>
        <w:t>MainActivity</w:t>
      </w:r>
      <w:r>
        <w:rPr>
          <w:spacing w:val="-2"/>
          <w:sz w:val="20"/>
        </w:rPr>
        <w:t>:</w:t>
      </w:r>
    </w:p>
    <w:p>
      <w:pPr>
        <w:sectPr>
          <w:headerReference w:type="even" r:id="rId416"/>
          <w:headerReference w:type="default" r:id="rId417"/>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0" w:after="0"/>
        <w:rPr>
          <w:sz w:val="8"/>
        </w:rPr>
      </w:pPr>
      <w:r>
        <w:rPr>
          <w:sz w:val="8"/>
        </w:rPr>
        <mc:AlternateContent>
          <mc:Choice Requires="wpg">
            <w:drawing>
              <wp:anchor behindDoc="0" distT="635" distB="0" distL="0" distR="4445" simplePos="0" locked="0" layoutInCell="0" allowOverlap="1" relativeHeight="1905" wp14:anchorId="66878608">
                <wp:simplePos x="0" y="0"/>
                <wp:positionH relativeFrom="page">
                  <wp:posOffset>662940</wp:posOffset>
                </wp:positionH>
                <wp:positionV relativeFrom="paragraph">
                  <wp:posOffset>90170</wp:posOffset>
                </wp:positionV>
                <wp:extent cx="5074920" cy="930275"/>
                <wp:effectExtent l="0" t="635" r="635" b="0"/>
                <wp:wrapTopAndBottom/>
                <wp:docPr id="1432" name="docshapegroup1142"/>
                <a:graphic xmlns:a="http://schemas.openxmlformats.org/drawingml/2006/main">
                  <a:graphicData uri="http://schemas.microsoft.com/office/word/2010/wordprocessingGroup">
                    <wpg:wgp>
                      <wpg:cNvGrpSpPr/>
                      <wpg:grpSpPr>
                        <a:xfrm>
                          <a:off x="0" y="0"/>
                          <a:ext cx="5074920" cy="930240"/>
                          <a:chOff x="0" y="0"/>
                          <a:chExt cx="5074920" cy="930240"/>
                        </a:xfrm>
                      </wpg:grpSpPr>
                      <wps:wsp>
                        <wps:cNvSpPr/>
                        <wps:spPr>
                          <a:xfrm>
                            <a:off x="0" y="6480"/>
                            <a:ext cx="5074920" cy="917640"/>
                          </a:xfrm>
                          <a:prstGeom prst="rect">
                            <a:avLst/>
                          </a:prstGeom>
                          <a:solidFill>
                            <a:srgbClr val="f6f6f6"/>
                          </a:solidFill>
                          <a:ln w="0">
                            <a:noFill/>
                          </a:ln>
                        </wps:spPr>
                        <wps:style>
                          <a:lnRef idx="0"/>
                          <a:fillRef idx="0"/>
                          <a:effectRef idx="0"/>
                          <a:fontRef idx="minor"/>
                        </wps:style>
                        <wps:bodyPr/>
                      </wps:wsp>
                      <wps:wsp>
                        <wps:cNvSpPr/>
                        <wps:spPr>
                          <a:xfrm>
                            <a:off x="0" y="0"/>
                            <a:ext cx="5074920" cy="930240"/>
                          </a:xfrm>
                          <a:custGeom>
                            <a:avLst/>
                            <a:gdLst>
                              <a:gd name="textAreaLeft" fmla="*/ 0 w 2877120"/>
                              <a:gd name="textAreaRight" fmla="*/ 2879280 w 2877120"/>
                              <a:gd name="textAreaTop" fmla="*/ 0 h 527400"/>
                              <a:gd name="textAreaBottom" fmla="*/ 529560 h 527400"/>
                            </a:gdLst>
                            <a:ahLst/>
                            <a:rect l="textAreaLeft" t="textAreaTop" r="textAreaRight" b="textAreaBottom"/>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905040"/>
                          </a:xfrm>
                          <a:prstGeom prst="rect">
                            <a:avLst/>
                          </a:prstGeom>
                          <a:noFill/>
                          <a:ln w="0">
                            <a:noFill/>
                          </a:ln>
                        </wps:spPr>
                        <wps:style>
                          <a:lnRef idx="0"/>
                          <a:fillRef idx="0"/>
                          <a:effectRef idx="0"/>
                          <a:fontRef idx="minor"/>
                        </wps:style>
                        <wps:txbx>
                          <w:txbxContent>
                            <w:p>
                              <w:pPr>
                                <w:pStyle w:val="Normal"/>
                                <w:spacing w:lineRule="auto" w:line="324" w:before="40" w:after="0"/>
                                <w:ind w:left="453" w:right="1274" w:hanging="0"/>
                                <w:rPr>
                                  <w:rFonts w:ascii="Courier New" w:hAnsi="Courier New"/>
                                  <w:sz w:val="18"/>
                                </w:rPr>
                              </w:pPr>
                              <w:r>
                                <w:rPr>
                                  <w:rFonts w:ascii="Courier New" w:hAnsi="Courier New"/>
                                  <w:sz w:val="18"/>
                                </w:rPr>
                                <w:t>@Subcomponent(modules</w:t>
                              </w:r>
                              <w:r>
                                <w:rPr>
                                  <w:rFonts w:ascii="Courier New" w:hAnsi="Courier New"/>
                                  <w:spacing w:val="-20"/>
                                  <w:sz w:val="18"/>
                                </w:rPr>
                                <w:t xml:space="preserve"> </w:t>
                              </w:r>
                              <w:r>
                                <w:rPr>
                                  <w:rFonts w:ascii="Courier New" w:hAnsi="Courier New"/>
                                  <w:sz w:val="18"/>
                                </w:rPr>
                                <w:t>=</w:t>
                              </w:r>
                              <w:r>
                                <w:rPr>
                                  <w:rFonts w:ascii="Courier New" w:hAnsi="Courier New"/>
                                  <w:spacing w:val="-20"/>
                                  <w:sz w:val="18"/>
                                </w:rPr>
                                <w:t xml:space="preserve"> </w:t>
                              </w:r>
                              <w:r>
                                <w:rPr>
                                  <w:rFonts w:ascii="Courier New" w:hAnsi="Courier New"/>
                                  <w:sz w:val="18"/>
                                </w:rPr>
                                <w:t>[MainActivityModule::class]) interface MainActivitySubcomponent {</w:t>
                              </w:r>
                            </w:p>
                            <w:p>
                              <w:pPr>
                                <w:pStyle w:val="Normal"/>
                                <w:spacing w:before="9" w:after="0"/>
                                <w:rPr>
                                  <w:rFonts w:ascii="Courier New" w:hAnsi="Courier New"/>
                                  <w:sz w:val="24"/>
                                </w:rPr>
                              </w:pPr>
                              <w:r>
                                <w:rPr>
                                  <w:rFonts w:ascii="Courier New" w:hAnsi="Courier New"/>
                                  <w:sz w:val="24"/>
                                </w:rPr>
                              </w:r>
                            </w:p>
                            <w:p>
                              <w:pPr>
                                <w:pStyle w:val="Normal"/>
                                <w:spacing w:before="1" w:after="0"/>
                                <w:ind w:left="885" w:hanging="0"/>
                                <w:rPr>
                                  <w:rFonts w:ascii="Courier New" w:hAnsi="Courier New"/>
                                  <w:sz w:val="18"/>
                                </w:rPr>
                              </w:pPr>
                              <w:r>
                                <w:rPr>
                                  <w:rFonts w:ascii="Courier New" w:hAnsi="Courier New"/>
                                  <w:sz w:val="18"/>
                                </w:rPr>
                                <w:t>fun</w:t>
                              </w:r>
                              <w:r>
                                <w:rPr>
                                  <w:rFonts w:ascii="Courier New" w:hAnsi="Courier New"/>
                                  <w:spacing w:val="-12"/>
                                  <w:sz w:val="18"/>
                                </w:rPr>
                                <w:t xml:space="preserve"> </w:t>
                              </w:r>
                              <w:r>
                                <w:rPr>
                                  <w:rFonts w:ascii="Courier New" w:hAnsi="Courier New"/>
                                  <w:sz w:val="18"/>
                                </w:rPr>
                                <w:t>inject(mainActivity:</w:t>
                              </w:r>
                              <w:r>
                                <w:rPr>
                                  <w:rFonts w:ascii="Courier New" w:hAnsi="Courier New"/>
                                  <w:spacing w:val="-11"/>
                                  <w:sz w:val="18"/>
                                </w:rPr>
                                <w:t xml:space="preserve"> </w:t>
                              </w:r>
                              <w:r>
                                <w:rPr>
                                  <w:rFonts w:ascii="Courier New" w:hAnsi="Courier New"/>
                                  <w:spacing w:val="-2"/>
                                  <w:sz w:val="18"/>
                                </w:rPr>
                                <w:t>MainActivity)</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1142" style="position:absolute;margin-left:52.2pt;margin-top:7.1pt;width:399.6pt;height:73.25pt" coordorigin="1044,142" coordsize="7992,1465">
                <v:rect id="shape_0" path="m0,0l-2147483645,0l-2147483645,-2147483646l0,-2147483646xe" fillcolor="#f6f6f6" stroked="f" o:allowincell="f" style="position:absolute;left:1044;top:152;width:7991;height:144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2;width:7991;height:1424;mso-wrap-style:square;v-text-anchor:top;mso-position-horizontal-relative:page">
                  <v:fill o:detectmouseclick="t" on="false"/>
                  <v:stroke color="#3465a4" joinstyle="round" endcap="flat"/>
                  <v:textbox>
                    <w:txbxContent>
                      <w:p>
                        <w:pPr>
                          <w:pStyle w:val="Normal"/>
                          <w:spacing w:lineRule="auto" w:line="324" w:before="40" w:after="0"/>
                          <w:ind w:left="453" w:right="1274" w:hanging="0"/>
                          <w:rPr>
                            <w:rFonts w:ascii="Courier New" w:hAnsi="Courier New"/>
                            <w:sz w:val="18"/>
                          </w:rPr>
                        </w:pPr>
                        <w:r>
                          <w:rPr>
                            <w:rFonts w:ascii="Courier New" w:hAnsi="Courier New"/>
                            <w:sz w:val="18"/>
                          </w:rPr>
                          <w:t>@Subcomponent(modules</w:t>
                        </w:r>
                        <w:r>
                          <w:rPr>
                            <w:rFonts w:ascii="Courier New" w:hAnsi="Courier New"/>
                            <w:spacing w:val="-20"/>
                            <w:sz w:val="18"/>
                          </w:rPr>
                          <w:t xml:space="preserve"> </w:t>
                        </w:r>
                        <w:r>
                          <w:rPr>
                            <w:rFonts w:ascii="Courier New" w:hAnsi="Courier New"/>
                            <w:sz w:val="18"/>
                          </w:rPr>
                          <w:t>=</w:t>
                        </w:r>
                        <w:r>
                          <w:rPr>
                            <w:rFonts w:ascii="Courier New" w:hAnsi="Courier New"/>
                            <w:spacing w:val="-20"/>
                            <w:sz w:val="18"/>
                          </w:rPr>
                          <w:t xml:space="preserve"> </w:t>
                        </w:r>
                        <w:r>
                          <w:rPr>
                            <w:rFonts w:ascii="Courier New" w:hAnsi="Courier New"/>
                            <w:sz w:val="18"/>
                          </w:rPr>
                          <w:t>[MainActivityModule::class]) interface MainActivitySubcomponent {</w:t>
                        </w:r>
                      </w:p>
                      <w:p>
                        <w:pPr>
                          <w:pStyle w:val="Normal"/>
                          <w:spacing w:before="9" w:after="0"/>
                          <w:rPr>
                            <w:rFonts w:ascii="Courier New" w:hAnsi="Courier New"/>
                            <w:sz w:val="24"/>
                          </w:rPr>
                        </w:pPr>
                        <w:r>
                          <w:rPr>
                            <w:rFonts w:ascii="Courier New" w:hAnsi="Courier New"/>
                            <w:sz w:val="24"/>
                          </w:rPr>
                        </w:r>
                      </w:p>
                      <w:p>
                        <w:pPr>
                          <w:pStyle w:val="Normal"/>
                          <w:spacing w:before="1" w:after="0"/>
                          <w:ind w:left="885" w:hanging="0"/>
                          <w:rPr>
                            <w:rFonts w:ascii="Courier New" w:hAnsi="Courier New"/>
                            <w:sz w:val="18"/>
                          </w:rPr>
                        </w:pPr>
                        <w:r>
                          <w:rPr>
                            <w:rFonts w:ascii="Courier New" w:hAnsi="Courier New"/>
                            <w:sz w:val="18"/>
                          </w:rPr>
                          <w:t>fun</w:t>
                        </w:r>
                        <w:r>
                          <w:rPr>
                            <w:rFonts w:ascii="Courier New" w:hAnsi="Courier New"/>
                            <w:spacing w:val="-12"/>
                            <w:sz w:val="18"/>
                          </w:rPr>
                          <w:t xml:space="preserve"> </w:t>
                        </w:r>
                        <w:r>
                          <w:rPr>
                            <w:rFonts w:ascii="Courier New" w:hAnsi="Courier New"/>
                            <w:sz w:val="18"/>
                          </w:rPr>
                          <w:t>inject(mainActivity:</w:t>
                        </w:r>
                        <w:r>
                          <w:rPr>
                            <w:rFonts w:ascii="Courier New" w:hAnsi="Courier New"/>
                            <w:spacing w:val="-11"/>
                            <w:sz w:val="18"/>
                          </w:rPr>
                          <w:t xml:space="preserve"> </w:t>
                        </w:r>
                        <w:r>
                          <w:rPr>
                            <w:rFonts w:ascii="Courier New" w:hAnsi="Courier New"/>
                            <w:spacing w:val="-2"/>
                            <w:sz w:val="18"/>
                          </w:rPr>
                          <w:t>MainActivity)</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TextBody"/>
        <w:spacing w:before="12" w:after="0"/>
        <w:rPr>
          <w:sz w:val="7"/>
        </w:rPr>
      </w:pPr>
      <w:r>
        <w:rPr>
          <w:sz w:val="7"/>
        </w:rPr>
      </w:r>
    </w:p>
    <w:p>
      <w:pPr>
        <w:pStyle w:val="ListParagraph"/>
        <w:numPr>
          <w:ilvl w:val="0"/>
          <w:numId w:val="4"/>
        </w:numPr>
        <w:tabs>
          <w:tab w:val="clear" w:pos="720"/>
          <w:tab w:val="left" w:pos="1274" w:leader="none"/>
        </w:tabs>
        <w:spacing w:lineRule="auto" w:line="240" w:before="101" w:after="0"/>
        <w:ind w:left="1274" w:right="716" w:hanging="360"/>
        <w:jc w:val="left"/>
        <w:rPr>
          <w:sz w:val="20"/>
        </w:rPr>
      </w:pPr>
      <w:r>
        <w:rPr>
          <w:sz w:val="20"/>
        </w:rPr>
        <w:t xml:space="preserve">Now, we will need to move on to creating the </w:t>
      </w:r>
      <w:r>
        <w:rPr>
          <w:rFonts w:ascii="Courier New" w:hAnsi="Courier New"/>
          <w:b/>
        </w:rPr>
        <w:t xml:space="preserve">ApplicationComponent </w:t>
      </w:r>
      <w:r>
        <w:rPr>
          <w:sz w:val="20"/>
        </w:rPr>
        <w:t>interface,</w:t>
      </w:r>
      <w:r>
        <w:rPr>
          <w:spacing w:val="-4"/>
          <w:sz w:val="20"/>
        </w:rPr>
        <w:t xml:space="preserve"> </w:t>
      </w:r>
      <w:r>
        <w:rPr>
          <w:sz w:val="20"/>
        </w:rPr>
        <w:t>which</w:t>
      </w:r>
      <w:r>
        <w:rPr>
          <w:spacing w:val="-4"/>
          <w:sz w:val="20"/>
        </w:rPr>
        <w:t xml:space="preserve"> </w:t>
      </w:r>
      <w:r>
        <w:rPr>
          <w:sz w:val="20"/>
        </w:rPr>
        <w:t>contains</w:t>
      </w:r>
      <w:r>
        <w:rPr>
          <w:spacing w:val="-4"/>
          <w:sz w:val="20"/>
        </w:rPr>
        <w:t xml:space="preserve"> </w:t>
      </w:r>
      <w:r>
        <w:rPr>
          <w:sz w:val="20"/>
        </w:rPr>
        <w:t>a</w:t>
      </w:r>
      <w:r>
        <w:rPr>
          <w:spacing w:val="-5"/>
          <w:sz w:val="20"/>
        </w:rPr>
        <w:t xml:space="preserve"> </w:t>
      </w:r>
      <w:r>
        <w:rPr>
          <w:sz w:val="20"/>
        </w:rPr>
        <w:t>method</w:t>
      </w:r>
      <w:r>
        <w:rPr>
          <w:spacing w:val="-5"/>
          <w:sz w:val="20"/>
        </w:rPr>
        <w:t xml:space="preserve"> </w:t>
      </w:r>
      <w:r>
        <w:rPr>
          <w:sz w:val="20"/>
        </w:rPr>
        <w:t>to</w:t>
      </w:r>
      <w:r>
        <w:rPr>
          <w:spacing w:val="-4"/>
          <w:sz w:val="20"/>
        </w:rPr>
        <w:t xml:space="preserve"> </w:t>
      </w:r>
      <w:r>
        <w:rPr>
          <w:sz w:val="20"/>
        </w:rPr>
        <w:t>create</w:t>
      </w:r>
      <w:r>
        <w:rPr>
          <w:spacing w:val="-4"/>
          <w:sz w:val="20"/>
        </w:rPr>
        <w:t xml:space="preserve"> </w:t>
      </w:r>
      <w:r>
        <w:rPr>
          <w:sz w:val="20"/>
        </w:rPr>
        <w:t>the</w:t>
      </w:r>
      <w:r>
        <w:rPr>
          <w:spacing w:val="-4"/>
          <w:sz w:val="20"/>
        </w:rPr>
        <w:t xml:space="preserve"> </w:t>
      </w:r>
      <w:r>
        <w:rPr>
          <w:sz w:val="20"/>
        </w:rPr>
        <w:t>preceding</w:t>
      </w:r>
      <w:r>
        <w:rPr>
          <w:spacing w:val="-4"/>
          <w:sz w:val="20"/>
        </w:rPr>
        <w:t xml:space="preserve"> </w:t>
      </w:r>
      <w:r>
        <w:rPr>
          <w:sz w:val="20"/>
        </w:rPr>
        <w:t xml:space="preserve">subcomponent and will initialize the dependency graph with </w:t>
      </w:r>
      <w:r>
        <w:rPr>
          <w:rFonts w:ascii="Courier New" w:hAnsi="Courier New"/>
          <w:b/>
        </w:rPr>
        <w:t>NetworkModule</w:t>
      </w:r>
      <w:r>
        <w:rPr>
          <w:rFonts w:ascii="Courier New" w:hAnsi="Courier New"/>
          <w:b/>
          <w:spacing w:val="-63"/>
        </w:rPr>
        <w:t xml:space="preserve"> </w:t>
      </w:r>
      <w:r>
        <w:rPr>
          <w:sz w:val="20"/>
        </w:rPr>
        <w:t xml:space="preserve">and </w:t>
      </w:r>
      <w:r>
        <w:rPr>
          <w:rFonts w:ascii="Courier New" w:hAnsi="Courier New"/>
          <w:b/>
          <w:spacing w:val="-2"/>
        </w:rPr>
        <w:t>RepositoryModule</w:t>
      </w:r>
      <w:r>
        <w:rPr>
          <w:spacing w:val="-2"/>
          <w:sz w:val="20"/>
        </w:rPr>
        <w:t>:</w:t>
      </w:r>
    </w:p>
    <w:p>
      <w:pPr>
        <w:pStyle w:val="TextBody"/>
        <w:spacing w:before="7" w:after="0"/>
        <w:rPr>
          <w:sz w:val="8"/>
        </w:rPr>
      </w:pPr>
      <w:r>
        <w:rPr>
          <w:sz w:val="8"/>
        </w:rPr>
        <mc:AlternateContent>
          <mc:Choice Requires="wpg">
            <w:drawing>
              <wp:anchor behindDoc="0" distT="0" distB="635" distL="0" distR="4445" simplePos="0" locked="0" layoutInCell="0" allowOverlap="1" relativeHeight="1907" wp14:anchorId="130DA1C1">
                <wp:simplePos x="0" y="0"/>
                <wp:positionH relativeFrom="page">
                  <wp:posOffset>1120140</wp:posOffset>
                </wp:positionH>
                <wp:positionV relativeFrom="paragraph">
                  <wp:posOffset>88900</wp:posOffset>
                </wp:positionV>
                <wp:extent cx="5074920" cy="1108075"/>
                <wp:effectExtent l="0" t="635" r="635" b="0"/>
                <wp:wrapTopAndBottom/>
                <wp:docPr id="1440" name="docshapegroup1146"/>
                <a:graphic xmlns:a="http://schemas.openxmlformats.org/drawingml/2006/main">
                  <a:graphicData uri="http://schemas.microsoft.com/office/word/2010/wordprocessingGroup">
                    <wpg:wgp>
                      <wpg:cNvGrpSpPr/>
                      <wpg:grpSpPr>
                        <a:xfrm>
                          <a:off x="0" y="0"/>
                          <a:ext cx="5074920" cy="1108080"/>
                          <a:chOff x="0" y="0"/>
                          <a:chExt cx="5074920" cy="1108080"/>
                        </a:xfrm>
                      </wpg:grpSpPr>
                      <wps:wsp>
                        <wps:cNvSpPr/>
                        <wps:spPr>
                          <a:xfrm>
                            <a:off x="0" y="6480"/>
                            <a:ext cx="5074920" cy="1095480"/>
                          </a:xfrm>
                          <a:prstGeom prst="rect">
                            <a:avLst/>
                          </a:prstGeom>
                          <a:solidFill>
                            <a:srgbClr val="f6f6f6"/>
                          </a:solidFill>
                          <a:ln w="0">
                            <a:noFill/>
                          </a:ln>
                        </wps:spPr>
                        <wps:style>
                          <a:lnRef idx="0"/>
                          <a:fillRef idx="0"/>
                          <a:effectRef idx="0"/>
                          <a:fontRef idx="minor"/>
                        </wps:style>
                        <wps:bodyPr/>
                      </wps:wsp>
                      <wps:wsp>
                        <wps:cNvSpPr/>
                        <wps:spPr>
                          <a:xfrm>
                            <a:off x="0" y="0"/>
                            <a:ext cx="5074920" cy="1108080"/>
                          </a:xfrm>
                          <a:custGeom>
                            <a:avLst/>
                            <a:gdLst>
                              <a:gd name="textAreaLeft" fmla="*/ 0 w 2877120"/>
                              <a:gd name="textAreaRight" fmla="*/ 2879280 w 2877120"/>
                              <a:gd name="textAreaTop" fmla="*/ 0 h 628200"/>
                              <a:gd name="textAreaBottom" fmla="*/ 630360 h 628200"/>
                            </a:gdLst>
                            <a:ahLst/>
                            <a:rect l="textAreaLeft" t="textAreaTop" r="textAreaRight" b="textAreaBottom"/>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08252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pacing w:val="-2"/>
                                  <w:sz w:val="18"/>
                                </w:rPr>
                                <w:t>@Singleton</w:t>
                              </w:r>
                            </w:p>
                            <w:p>
                              <w:pPr>
                                <w:pStyle w:val="Normal"/>
                                <w:spacing w:lineRule="auto" w:line="324" w:before="76" w:after="0"/>
                                <w:ind w:left="453" w:hanging="0"/>
                                <w:rPr>
                                  <w:rFonts w:ascii="Courier New" w:hAnsi="Courier New"/>
                                  <w:sz w:val="18"/>
                                </w:rPr>
                              </w:pPr>
                              <w:r>
                                <w:rPr>
                                  <w:rFonts w:ascii="Courier New" w:hAnsi="Courier New"/>
                                  <w:sz w:val="18"/>
                                </w:rPr>
                                <w:t>@Component(modules</w:t>
                              </w:r>
                              <w:r>
                                <w:rPr>
                                  <w:rFonts w:ascii="Courier New" w:hAnsi="Courier New"/>
                                  <w:spacing w:val="-14"/>
                                  <w:sz w:val="18"/>
                                </w:rPr>
                                <w:t xml:space="preserve"> </w:t>
                              </w:r>
                              <w:r>
                                <w:rPr>
                                  <w:rFonts w:ascii="Courier New" w:hAnsi="Courier New"/>
                                  <w:sz w:val="18"/>
                                </w:rPr>
                                <w:t>=</w:t>
                              </w:r>
                              <w:r>
                                <w:rPr>
                                  <w:rFonts w:ascii="Courier New" w:hAnsi="Courier New"/>
                                  <w:spacing w:val="-14"/>
                                  <w:sz w:val="18"/>
                                </w:rPr>
                                <w:t xml:space="preserve"> </w:t>
                              </w:r>
                              <w:r>
                                <w:rPr>
                                  <w:rFonts w:ascii="Courier New" w:hAnsi="Courier New"/>
                                  <w:sz w:val="18"/>
                                </w:rPr>
                                <w:t>[NetworkModule::class,</w:t>
                              </w:r>
                              <w:r>
                                <w:rPr>
                                  <w:rFonts w:ascii="Courier New" w:hAnsi="Courier New"/>
                                  <w:spacing w:val="-14"/>
                                  <w:sz w:val="18"/>
                                </w:rPr>
                                <w:t xml:space="preserve"> </w:t>
                              </w:r>
                              <w:r>
                                <w:rPr>
                                  <w:rFonts w:ascii="Courier New" w:hAnsi="Courier New"/>
                                  <w:sz w:val="18"/>
                                </w:rPr>
                                <w:t>RepositoryModule::class]) interface ApplicationComponent {</w:t>
                              </w:r>
                            </w:p>
                            <w:p>
                              <w:pPr>
                                <w:pStyle w:val="Normal"/>
                                <w:spacing w:before="9" w:after="0"/>
                                <w:rPr>
                                  <w:rFonts w:ascii="Courier New" w:hAnsi="Courier New"/>
                                  <w:sz w:val="24"/>
                                </w:rPr>
                              </w:pPr>
                              <w:r>
                                <w:rPr>
                                  <w:rFonts w:ascii="Courier New" w:hAnsi="Courier New"/>
                                  <w:sz w:val="24"/>
                                </w:rPr>
                              </w:r>
                            </w:p>
                            <w:p>
                              <w:pPr>
                                <w:pStyle w:val="Normal"/>
                                <w:spacing w:before="1" w:after="0"/>
                                <w:ind w:left="885" w:hanging="0"/>
                                <w:rPr>
                                  <w:rFonts w:ascii="Courier New" w:hAnsi="Courier New"/>
                                  <w:sz w:val="18"/>
                                </w:rPr>
                              </w:pPr>
                              <w:r>
                                <w:rPr>
                                  <w:rFonts w:ascii="Courier New" w:hAnsi="Courier New"/>
                                  <w:sz w:val="18"/>
                                </w:rPr>
                                <w:t>fun</w:t>
                              </w:r>
                              <w:r>
                                <w:rPr>
                                  <w:rFonts w:ascii="Courier New" w:hAnsi="Courier New"/>
                                  <w:spacing w:val="-16"/>
                                  <w:sz w:val="18"/>
                                </w:rPr>
                                <w:t xml:space="preserve"> </w:t>
                              </w:r>
                              <w:r>
                                <w:rPr>
                                  <w:rFonts w:ascii="Courier New" w:hAnsi="Courier New"/>
                                  <w:sz w:val="18"/>
                                </w:rPr>
                                <w:t>createActivitySubcomponent():</w:t>
                              </w:r>
                              <w:r>
                                <w:rPr>
                                  <w:rFonts w:ascii="Courier New" w:hAnsi="Courier New"/>
                                  <w:spacing w:val="-16"/>
                                  <w:sz w:val="18"/>
                                </w:rPr>
                                <w:t xml:space="preserve"> </w:t>
                              </w:r>
                              <w:r>
                                <w:rPr>
                                  <w:rFonts w:ascii="Courier New" w:hAnsi="Courier New"/>
                                  <w:spacing w:val="-2"/>
                                  <w:sz w:val="18"/>
                                </w:rPr>
                                <w:t>MainActivitySubcomponent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1146" style="position:absolute;margin-left:88.2pt;margin-top:7pt;width:399.6pt;height:87.25pt" coordorigin="1764,140" coordsize="7992,1745">
                <v:rect id="shape_0" path="m0,0l-2147483645,0l-2147483645,-2147483646l0,-2147483646xe" fillcolor="#f6f6f6" stroked="f" o:allowincell="f" style="position:absolute;left:1764;top:150;width:7991;height:172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0;width:7991;height:170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pacing w:val="-2"/>
                            <w:sz w:val="18"/>
                          </w:rPr>
                          <w:t>@Singleton</w:t>
                        </w:r>
                      </w:p>
                      <w:p>
                        <w:pPr>
                          <w:pStyle w:val="Normal"/>
                          <w:spacing w:lineRule="auto" w:line="324" w:before="76" w:after="0"/>
                          <w:ind w:left="453" w:hanging="0"/>
                          <w:rPr>
                            <w:rFonts w:ascii="Courier New" w:hAnsi="Courier New"/>
                            <w:sz w:val="18"/>
                          </w:rPr>
                        </w:pPr>
                        <w:r>
                          <w:rPr>
                            <w:rFonts w:ascii="Courier New" w:hAnsi="Courier New"/>
                            <w:sz w:val="18"/>
                          </w:rPr>
                          <w:t>@Component(modules</w:t>
                        </w:r>
                        <w:r>
                          <w:rPr>
                            <w:rFonts w:ascii="Courier New" w:hAnsi="Courier New"/>
                            <w:spacing w:val="-14"/>
                            <w:sz w:val="18"/>
                          </w:rPr>
                          <w:t xml:space="preserve"> </w:t>
                        </w:r>
                        <w:r>
                          <w:rPr>
                            <w:rFonts w:ascii="Courier New" w:hAnsi="Courier New"/>
                            <w:sz w:val="18"/>
                          </w:rPr>
                          <w:t>=</w:t>
                        </w:r>
                        <w:r>
                          <w:rPr>
                            <w:rFonts w:ascii="Courier New" w:hAnsi="Courier New"/>
                            <w:spacing w:val="-14"/>
                            <w:sz w:val="18"/>
                          </w:rPr>
                          <w:t xml:space="preserve"> </w:t>
                        </w:r>
                        <w:r>
                          <w:rPr>
                            <w:rFonts w:ascii="Courier New" w:hAnsi="Courier New"/>
                            <w:sz w:val="18"/>
                          </w:rPr>
                          <w:t>[NetworkModule::class,</w:t>
                        </w:r>
                        <w:r>
                          <w:rPr>
                            <w:rFonts w:ascii="Courier New" w:hAnsi="Courier New"/>
                            <w:spacing w:val="-14"/>
                            <w:sz w:val="18"/>
                          </w:rPr>
                          <w:t xml:space="preserve"> </w:t>
                        </w:r>
                        <w:r>
                          <w:rPr>
                            <w:rFonts w:ascii="Courier New" w:hAnsi="Courier New"/>
                            <w:sz w:val="18"/>
                          </w:rPr>
                          <w:t>RepositoryModule::class]) interface ApplicationComponent {</w:t>
                        </w:r>
                      </w:p>
                      <w:p>
                        <w:pPr>
                          <w:pStyle w:val="Normal"/>
                          <w:spacing w:before="9" w:after="0"/>
                          <w:rPr>
                            <w:rFonts w:ascii="Courier New" w:hAnsi="Courier New"/>
                            <w:sz w:val="24"/>
                          </w:rPr>
                        </w:pPr>
                        <w:r>
                          <w:rPr>
                            <w:rFonts w:ascii="Courier New" w:hAnsi="Courier New"/>
                            <w:sz w:val="24"/>
                          </w:rPr>
                        </w:r>
                      </w:p>
                      <w:p>
                        <w:pPr>
                          <w:pStyle w:val="Normal"/>
                          <w:spacing w:before="1" w:after="0"/>
                          <w:ind w:left="885" w:hanging="0"/>
                          <w:rPr>
                            <w:rFonts w:ascii="Courier New" w:hAnsi="Courier New"/>
                            <w:sz w:val="18"/>
                          </w:rPr>
                        </w:pPr>
                        <w:r>
                          <w:rPr>
                            <w:rFonts w:ascii="Courier New" w:hAnsi="Courier New"/>
                            <w:sz w:val="18"/>
                          </w:rPr>
                          <w:t>fun</w:t>
                        </w:r>
                        <w:r>
                          <w:rPr>
                            <w:rFonts w:ascii="Courier New" w:hAnsi="Courier New"/>
                            <w:spacing w:val="-16"/>
                            <w:sz w:val="18"/>
                          </w:rPr>
                          <w:t xml:space="preserve"> </w:t>
                        </w:r>
                        <w:r>
                          <w:rPr>
                            <w:rFonts w:ascii="Courier New" w:hAnsi="Courier New"/>
                            <w:sz w:val="18"/>
                          </w:rPr>
                          <w:t>createActivitySubcomponent():</w:t>
                        </w:r>
                        <w:r>
                          <w:rPr>
                            <w:rFonts w:ascii="Courier New" w:hAnsi="Courier New"/>
                            <w:spacing w:val="-16"/>
                            <w:sz w:val="18"/>
                          </w:rPr>
                          <w:t xml:space="preserve"> </w:t>
                        </w:r>
                        <w:r>
                          <w:rPr>
                            <w:rFonts w:ascii="Courier New" w:hAnsi="Courier New"/>
                            <w:spacing w:val="-2"/>
                            <w:sz w:val="18"/>
                          </w:rPr>
                          <w:t>MainActivitySubcomponent</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ListParagraph"/>
        <w:numPr>
          <w:ilvl w:val="0"/>
          <w:numId w:val="4"/>
        </w:numPr>
        <w:tabs>
          <w:tab w:val="clear" w:pos="720"/>
          <w:tab w:val="left" w:pos="1274" w:leader="none"/>
        </w:tabs>
        <w:jc w:val="left"/>
        <w:rPr>
          <w:sz w:val="20"/>
        </w:rPr>
      </w:pPr>
      <w:r>
        <w:rPr>
          <w:sz w:val="20"/>
        </w:rPr>
        <w:t>In</w:t>
      </w:r>
      <w:r>
        <w:rPr>
          <w:spacing w:val="-10"/>
          <w:sz w:val="20"/>
        </w:rPr>
        <w:t xml:space="preserve"> </w:t>
      </w:r>
      <w:r>
        <w:rPr>
          <w:sz w:val="20"/>
        </w:rPr>
        <w:t>the</w:t>
      </w:r>
      <w:r>
        <w:rPr>
          <w:spacing w:val="-5"/>
          <w:sz w:val="20"/>
        </w:rPr>
        <w:t xml:space="preserve"> </w:t>
      </w:r>
      <w:r>
        <w:rPr>
          <w:rFonts w:ascii="Courier New" w:hAnsi="Courier New"/>
          <w:b/>
        </w:rPr>
        <w:t>MyApplication</w:t>
      </w:r>
      <w:r>
        <w:rPr>
          <w:rFonts w:ascii="Courier New" w:hAnsi="Courier New"/>
          <w:b/>
          <w:spacing w:val="-80"/>
        </w:rPr>
        <w:t xml:space="preserve"> </w:t>
      </w:r>
      <w:r>
        <w:rPr>
          <w:sz w:val="20"/>
        </w:rPr>
        <w:t>class,</w:t>
      </w:r>
      <w:r>
        <w:rPr>
          <w:spacing w:val="-4"/>
          <w:sz w:val="20"/>
        </w:rPr>
        <w:t xml:space="preserve"> </w:t>
      </w:r>
      <w:r>
        <w:rPr>
          <w:sz w:val="20"/>
        </w:rPr>
        <w:t>initialize</w:t>
      </w:r>
      <w:r>
        <w:rPr>
          <w:spacing w:val="-4"/>
          <w:sz w:val="20"/>
        </w:rPr>
        <w:t xml:space="preserve"> </w:t>
      </w:r>
      <w:r>
        <w:rPr>
          <w:rFonts w:ascii="Courier New" w:hAnsi="Courier New"/>
          <w:b/>
          <w:spacing w:val="-2"/>
        </w:rPr>
        <w:t>ApplicationComponent</w:t>
      </w:r>
      <w:r>
        <w:rPr>
          <w:spacing w:val="-2"/>
          <w:sz w:val="20"/>
        </w:rPr>
        <w:t>:</w:t>
      </w:r>
    </w:p>
    <w:p>
      <w:pPr>
        <w:pStyle w:val="TextBody"/>
        <w:spacing w:before="11" w:after="0"/>
        <w:rPr>
          <w:sz w:val="8"/>
        </w:rPr>
      </w:pPr>
      <w:r>
        <w:rPr>
          <w:sz w:val="8"/>
        </w:rPr>
        <mc:AlternateContent>
          <mc:Choice Requires="wpg">
            <w:drawing>
              <wp:anchor behindDoc="0" distT="0" distB="635" distL="0" distR="4445" simplePos="0" locked="0" layoutInCell="0" allowOverlap="1" relativeHeight="1909" wp14:anchorId="49F12F99">
                <wp:simplePos x="0" y="0"/>
                <wp:positionH relativeFrom="page">
                  <wp:posOffset>1120140</wp:posOffset>
                </wp:positionH>
                <wp:positionV relativeFrom="paragraph">
                  <wp:posOffset>90805</wp:posOffset>
                </wp:positionV>
                <wp:extent cx="5074920" cy="1196975"/>
                <wp:effectExtent l="0" t="635" r="635" b="0"/>
                <wp:wrapTopAndBottom/>
                <wp:docPr id="1442" name="docshapegroup1150"/>
                <a:graphic xmlns:a="http://schemas.openxmlformats.org/drawingml/2006/main">
                  <a:graphicData uri="http://schemas.microsoft.com/office/word/2010/wordprocessingGroup">
                    <wpg:wgp>
                      <wpg:cNvGrpSpPr/>
                      <wpg:grpSpPr>
                        <a:xfrm>
                          <a:off x="0" y="0"/>
                          <a:ext cx="5074920" cy="1197000"/>
                          <a:chOff x="0" y="0"/>
                          <a:chExt cx="5074920" cy="1197000"/>
                        </a:xfrm>
                      </wpg:grpSpPr>
                      <wps:wsp>
                        <wps:cNvSpPr/>
                        <wps:spPr>
                          <a:xfrm>
                            <a:off x="0" y="6480"/>
                            <a:ext cx="5074920" cy="1184400"/>
                          </a:xfrm>
                          <a:prstGeom prst="rect">
                            <a:avLst/>
                          </a:prstGeom>
                          <a:solidFill>
                            <a:srgbClr val="f6f6f6"/>
                          </a:solidFill>
                          <a:ln w="0">
                            <a:noFill/>
                          </a:ln>
                        </wps:spPr>
                        <wps:style>
                          <a:lnRef idx="0"/>
                          <a:fillRef idx="0"/>
                          <a:effectRef idx="0"/>
                          <a:fontRef idx="minor"/>
                        </wps:style>
                        <wps:bodyPr/>
                      </wps:wsp>
                      <wps:wsp>
                        <wps:cNvSpPr/>
                        <wps:spPr>
                          <a:xfrm>
                            <a:off x="0" y="0"/>
                            <a:ext cx="5074920" cy="1197000"/>
                          </a:xfrm>
                          <a:custGeom>
                            <a:avLst/>
                            <a:gdLst>
                              <a:gd name="textAreaLeft" fmla="*/ 0 w 2877120"/>
                              <a:gd name="textAreaRight" fmla="*/ 2879280 w 2877120"/>
                              <a:gd name="textAreaTop" fmla="*/ 0 h 678600"/>
                              <a:gd name="textAreaBottom" fmla="*/ 680760 h 678600"/>
                            </a:gdLst>
                            <a:ahLst/>
                            <a:rect l="textAreaLeft" t="textAreaTop" r="textAreaRight" b="textAreaBottom"/>
                            <a:pathLst>
                              <a:path w="7992" h="1885">
                                <a:moveTo>
                                  <a:pt x="7992" y="1864"/>
                                </a:moveTo>
                                <a:lnTo>
                                  <a:pt x="0" y="1864"/>
                                </a:lnTo>
                                <a:lnTo>
                                  <a:pt x="0" y="1884"/>
                                </a:lnTo>
                                <a:lnTo>
                                  <a:pt x="7992" y="1884"/>
                                </a:lnTo>
                                <a:lnTo>
                                  <a:pt x="7992" y="186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17144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lateinit</w:t>
                              </w:r>
                              <w:r>
                                <w:rPr>
                                  <w:rFonts w:ascii="Courier New" w:hAnsi="Courier New"/>
                                  <w:spacing w:val="-9"/>
                                  <w:sz w:val="18"/>
                                </w:rPr>
                                <w:t xml:space="preserve"> </w:t>
                              </w:r>
                              <w:r>
                                <w:rPr>
                                  <w:rFonts w:ascii="Courier New" w:hAnsi="Courier New"/>
                                  <w:sz w:val="18"/>
                                </w:rPr>
                                <w:t>var</w:t>
                              </w:r>
                              <w:r>
                                <w:rPr>
                                  <w:rFonts w:ascii="Courier New" w:hAnsi="Courier New"/>
                                  <w:spacing w:val="42"/>
                                  <w:w w:val="150"/>
                                  <w:sz w:val="18"/>
                                </w:rPr>
                                <w:t xml:space="preserve"> </w:t>
                              </w:r>
                              <w:r>
                                <w:rPr>
                                  <w:rFonts w:ascii="Courier New" w:hAnsi="Courier New"/>
                                  <w:sz w:val="18"/>
                                </w:rPr>
                                <w:t>applicationComponent</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pacing w:val="-2"/>
                                  <w:sz w:val="18"/>
                                </w:rPr>
                                <w:t>ApplicationComponent</w:t>
                              </w:r>
                            </w:p>
                            <w:p>
                              <w:pPr>
                                <w:pStyle w:val="Normal"/>
                                <w:spacing w:before="8" w:after="0"/>
                                <w:rPr>
                                  <w:rFonts w:ascii="Courier New" w:hAnsi="Courier New"/>
                                  <w:sz w:val="24"/>
                                </w:rPr>
                              </w:pPr>
                              <w:r>
                                <w:rPr>
                                  <w:rFonts w:ascii="Courier New" w:hAnsi="Courier New"/>
                                  <w:sz w:val="24"/>
                                </w:rPr>
                              </w:r>
                            </w:p>
                            <w:p>
                              <w:pPr>
                                <w:pStyle w:val="Normal"/>
                                <w:spacing w:lineRule="atLeast" w:line="280"/>
                                <w:ind w:left="1317" w:right="3699" w:hanging="432"/>
                                <w:rPr>
                                  <w:rFonts w:ascii="Courier New" w:hAnsi="Courier New"/>
                                  <w:sz w:val="18"/>
                                </w:rPr>
                              </w:pPr>
                              <w:r>
                                <w:rPr>
                                  <w:rFonts w:ascii="Courier New" w:hAnsi="Courier New"/>
                                  <w:sz w:val="18"/>
                                </w:rPr>
                                <w:t xml:space="preserve">override fun onCreate() { </w:t>
                              </w:r>
                              <w:r>
                                <w:rPr>
                                  <w:rFonts w:ascii="Courier New" w:hAnsi="Courier New"/>
                                  <w:spacing w:val="-2"/>
                                  <w:sz w:val="18"/>
                                </w:rPr>
                                <w:t xml:space="preserve">super.onCreate() </w:t>
                              </w:r>
                              <w:r>
                                <w:rPr>
                                  <w:rFonts w:ascii="Courier New" w:hAnsi="Courier New"/>
                                  <w:sz w:val="18"/>
                                </w:rPr>
                                <w:t>applicationComponent</w:t>
                              </w:r>
                              <w:r>
                                <w:rPr>
                                  <w:rFonts w:ascii="Courier New" w:hAnsi="Courier New"/>
                                  <w:spacing w:val="-29"/>
                                  <w:sz w:val="18"/>
                                </w:rPr>
                                <w:t xml:space="preserve"> </w:t>
                              </w:r>
                              <w:r>
                                <w:rPr>
                                  <w:rFonts w:ascii="Courier New" w:hAnsi="Courier New"/>
                                  <w:sz w:val="18"/>
                                </w:rPr>
                                <w:t>=</w:t>
                              </w:r>
                            </w:p>
                            <w:p>
                              <w:pPr>
                                <w:pStyle w:val="Normal"/>
                                <w:spacing w:lineRule="exact" w:line="200"/>
                                <w:ind w:left="1533" w:hanging="0"/>
                                <w:rPr>
                                  <w:rFonts w:ascii="Courier New" w:hAnsi="Courier New"/>
                                  <w:sz w:val="18"/>
                                </w:rPr>
                              </w:pPr>
                              <w:r>
                                <w:rPr>
                                  <w:rFonts w:ascii="Courier New" w:hAnsi="Courier New"/>
                                  <w:spacing w:val="-2"/>
                                  <w:sz w:val="18"/>
                                </w:rPr>
                                <w:t>DaggerApplicationComponent.create()</w:t>
                              </w:r>
                            </w:p>
                            <w:p>
                              <w:pPr>
                                <w:pStyle w:val="Normal"/>
                                <w:spacing w:before="16" w:after="0"/>
                                <w:ind w:left="885"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1150" style="position:absolute;margin-left:88.2pt;margin-top:7.15pt;width:399.6pt;height:94.25pt" coordorigin="1764,143" coordsize="7992,1885">
                <v:rect id="shape_0" path="m0,0l-2147483645,0l-2147483645,-2147483646l0,-2147483646xe" fillcolor="#f6f6f6" stroked="f" o:allowincell="f" style="position:absolute;left:1764;top:153;width:7991;height:186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3;width:7991;height:184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lateinit</w:t>
                        </w:r>
                        <w:r>
                          <w:rPr>
                            <w:rFonts w:ascii="Courier New" w:hAnsi="Courier New"/>
                            <w:spacing w:val="-9"/>
                            <w:sz w:val="18"/>
                          </w:rPr>
                          <w:t xml:space="preserve"> </w:t>
                        </w:r>
                        <w:r>
                          <w:rPr>
                            <w:rFonts w:ascii="Courier New" w:hAnsi="Courier New"/>
                            <w:sz w:val="18"/>
                          </w:rPr>
                          <w:t>var</w:t>
                        </w:r>
                        <w:r>
                          <w:rPr>
                            <w:rFonts w:ascii="Courier New" w:hAnsi="Courier New"/>
                            <w:spacing w:val="42"/>
                            <w:w w:val="150"/>
                            <w:sz w:val="18"/>
                          </w:rPr>
                          <w:t xml:space="preserve"> </w:t>
                        </w:r>
                        <w:r>
                          <w:rPr>
                            <w:rFonts w:ascii="Courier New" w:hAnsi="Courier New"/>
                            <w:sz w:val="18"/>
                          </w:rPr>
                          <w:t>applicationComponent</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pacing w:val="-2"/>
                            <w:sz w:val="18"/>
                          </w:rPr>
                          <w:t>ApplicationComponent</w:t>
                        </w:r>
                      </w:p>
                      <w:p>
                        <w:pPr>
                          <w:pStyle w:val="Normal"/>
                          <w:spacing w:before="8" w:after="0"/>
                          <w:rPr>
                            <w:rFonts w:ascii="Courier New" w:hAnsi="Courier New"/>
                            <w:sz w:val="24"/>
                          </w:rPr>
                        </w:pPr>
                        <w:r>
                          <w:rPr>
                            <w:rFonts w:ascii="Courier New" w:hAnsi="Courier New"/>
                            <w:sz w:val="24"/>
                          </w:rPr>
                        </w:r>
                      </w:p>
                      <w:p>
                        <w:pPr>
                          <w:pStyle w:val="Normal"/>
                          <w:spacing w:lineRule="atLeast" w:line="280"/>
                          <w:ind w:left="1317" w:right="3699" w:hanging="432"/>
                          <w:rPr>
                            <w:rFonts w:ascii="Courier New" w:hAnsi="Courier New"/>
                            <w:sz w:val="18"/>
                          </w:rPr>
                        </w:pPr>
                        <w:r>
                          <w:rPr>
                            <w:rFonts w:ascii="Courier New" w:hAnsi="Courier New"/>
                            <w:sz w:val="18"/>
                          </w:rPr>
                          <w:t xml:space="preserve">override fun onCreate() { </w:t>
                        </w:r>
                        <w:r>
                          <w:rPr>
                            <w:rFonts w:ascii="Courier New" w:hAnsi="Courier New"/>
                            <w:spacing w:val="-2"/>
                            <w:sz w:val="18"/>
                          </w:rPr>
                          <w:t xml:space="preserve">super.onCreate() </w:t>
                        </w:r>
                        <w:r>
                          <w:rPr>
                            <w:rFonts w:ascii="Courier New" w:hAnsi="Courier New"/>
                            <w:sz w:val="18"/>
                          </w:rPr>
                          <w:t>applicationComponent</w:t>
                        </w:r>
                        <w:r>
                          <w:rPr>
                            <w:rFonts w:ascii="Courier New" w:hAnsi="Courier New"/>
                            <w:spacing w:val="-29"/>
                            <w:sz w:val="18"/>
                          </w:rPr>
                          <w:t xml:space="preserve"> </w:t>
                        </w:r>
                        <w:r>
                          <w:rPr>
                            <w:rFonts w:ascii="Courier New" w:hAnsi="Courier New"/>
                            <w:sz w:val="18"/>
                          </w:rPr>
                          <w:t>=</w:t>
                        </w:r>
                      </w:p>
                      <w:p>
                        <w:pPr>
                          <w:pStyle w:val="Normal"/>
                          <w:spacing w:lineRule="exact" w:line="200"/>
                          <w:ind w:left="1533" w:hanging="0"/>
                          <w:rPr>
                            <w:rFonts w:ascii="Courier New" w:hAnsi="Courier New"/>
                            <w:sz w:val="18"/>
                          </w:rPr>
                        </w:pPr>
                        <w:r>
                          <w:rPr>
                            <w:rFonts w:ascii="Courier New" w:hAnsi="Courier New"/>
                            <w:spacing w:val="-2"/>
                            <w:sz w:val="18"/>
                          </w:rPr>
                          <w:t>DaggerApplicationComponent.create()</w:t>
                        </w:r>
                      </w:p>
                      <w:p>
                        <w:pPr>
                          <w:pStyle w:val="Normal"/>
                          <w:spacing w:before="16" w:after="0"/>
                          <w:ind w:left="885"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ListParagraph"/>
        <w:numPr>
          <w:ilvl w:val="0"/>
          <w:numId w:val="4"/>
        </w:numPr>
        <w:tabs>
          <w:tab w:val="clear" w:pos="720"/>
          <w:tab w:val="left" w:pos="1274" w:leader="none"/>
        </w:tabs>
        <w:ind w:left="1274" w:right="657" w:hanging="360"/>
        <w:jc w:val="left"/>
        <w:rPr>
          <w:sz w:val="20"/>
        </w:rPr>
      </w:pPr>
      <w:r>
        <w:rPr>
          <w:sz w:val="20"/>
        </w:rPr>
        <w:t>Finally,</w:t>
      </w:r>
      <w:r>
        <w:rPr>
          <w:spacing w:val="-13"/>
          <w:sz w:val="20"/>
        </w:rPr>
        <w:t xml:space="preserve"> </w:t>
      </w:r>
      <w:r>
        <w:rPr>
          <w:sz w:val="20"/>
        </w:rPr>
        <w:t>inject</w:t>
      </w:r>
      <w:r>
        <w:rPr>
          <w:spacing w:val="-13"/>
          <w:sz w:val="20"/>
        </w:rPr>
        <w:t xml:space="preserve"> </w:t>
      </w:r>
      <w:r>
        <w:rPr>
          <w:rFonts w:ascii="Courier New" w:hAnsi="Courier New"/>
          <w:b/>
        </w:rPr>
        <w:t>ViewModelProvider.Factory</w:t>
      </w:r>
      <w:r>
        <w:rPr>
          <w:rFonts w:ascii="Courier New" w:hAnsi="Courier New"/>
          <w:b/>
          <w:spacing w:val="-80"/>
        </w:rPr>
        <w:t xml:space="preserve"> </w:t>
      </w:r>
      <w:r>
        <w:rPr>
          <w:sz w:val="20"/>
        </w:rPr>
        <w:t>into</w:t>
      </w:r>
      <w:r>
        <w:rPr>
          <w:spacing w:val="-12"/>
          <w:sz w:val="20"/>
        </w:rPr>
        <w:t xml:space="preserve"> </w:t>
      </w:r>
      <w:r>
        <w:rPr>
          <w:rFonts w:ascii="Courier New" w:hAnsi="Courier New"/>
          <w:b/>
        </w:rPr>
        <w:t>MainActivity</w:t>
      </w:r>
      <w:r>
        <w:rPr>
          <w:rFonts w:ascii="Courier New" w:hAnsi="Courier New"/>
          <w:b/>
          <w:spacing w:val="-80"/>
        </w:rPr>
        <w:t xml:space="preserve"> </w:t>
      </w:r>
      <w:r>
        <w:rPr>
          <w:sz w:val="20"/>
        </w:rPr>
        <w:t xml:space="preserve">and obtain the </w:t>
      </w:r>
      <w:r>
        <w:rPr>
          <w:rFonts w:ascii="Courier New" w:hAnsi="Courier New"/>
          <w:b/>
        </w:rPr>
        <w:t>ViewModel</w:t>
      </w:r>
      <w:r>
        <w:rPr>
          <w:rFonts w:ascii="Courier New" w:hAnsi="Courier New"/>
          <w:b/>
          <w:spacing w:val="-42"/>
        </w:rPr>
        <w:t xml:space="preserve"> </w:t>
      </w:r>
      <w:r>
        <w:rPr>
          <w:sz w:val="20"/>
        </w:rPr>
        <w:t>reference:</w:t>
      </w:r>
    </w:p>
    <w:p>
      <w:pPr>
        <w:sectPr>
          <w:headerReference w:type="even" r:id="rId418"/>
          <w:headerReference w:type="default" r:id="rId419"/>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7" w:after="0"/>
        <w:rPr>
          <w:sz w:val="8"/>
        </w:rPr>
      </w:pPr>
      <w:r>
        <w:rPr>
          <w:sz w:val="8"/>
        </w:rPr>
        <mc:AlternateContent>
          <mc:Choice Requires="wpg">
            <w:drawing>
              <wp:anchor behindDoc="0" distT="0" distB="4445" distL="0" distR="4445" simplePos="0" locked="0" layoutInCell="0" allowOverlap="1" relativeHeight="1911" wp14:anchorId="76AE67C8">
                <wp:simplePos x="0" y="0"/>
                <wp:positionH relativeFrom="page">
                  <wp:posOffset>1120140</wp:posOffset>
                </wp:positionH>
                <wp:positionV relativeFrom="paragraph">
                  <wp:posOffset>88265</wp:posOffset>
                </wp:positionV>
                <wp:extent cx="5074920" cy="3157220"/>
                <wp:effectExtent l="0" t="0" r="635" b="1270"/>
                <wp:wrapTopAndBottom/>
                <wp:docPr id="1444" name="docshapegroup1154"/>
                <a:graphic xmlns:a="http://schemas.openxmlformats.org/drawingml/2006/main">
                  <a:graphicData uri="http://schemas.microsoft.com/office/word/2010/wordprocessingGroup">
                    <wpg:wgp>
                      <wpg:cNvGrpSpPr/>
                      <wpg:grpSpPr>
                        <a:xfrm>
                          <a:off x="0" y="0"/>
                          <a:ext cx="5074920" cy="3157200"/>
                          <a:chOff x="0" y="0"/>
                          <a:chExt cx="5074920" cy="3157200"/>
                        </a:xfrm>
                      </wpg:grpSpPr>
                      <wps:wsp>
                        <wps:cNvSpPr/>
                        <wps:spPr>
                          <a:xfrm>
                            <a:off x="0" y="6480"/>
                            <a:ext cx="5074920" cy="3144600"/>
                          </a:xfrm>
                          <a:prstGeom prst="rect">
                            <a:avLst/>
                          </a:prstGeom>
                          <a:solidFill>
                            <a:srgbClr val="f6f6f6"/>
                          </a:solidFill>
                          <a:ln w="0">
                            <a:noFill/>
                          </a:ln>
                        </wps:spPr>
                        <wps:style>
                          <a:lnRef idx="0"/>
                          <a:fillRef idx="0"/>
                          <a:effectRef idx="0"/>
                          <a:fontRef idx="minor"/>
                        </wps:style>
                        <wps:bodyPr/>
                      </wps:wsp>
                      <wps:wsp>
                        <wps:cNvSpPr/>
                        <wps:spPr>
                          <a:xfrm>
                            <a:off x="0" y="0"/>
                            <a:ext cx="5074920" cy="3157200"/>
                          </a:xfrm>
                          <a:custGeom>
                            <a:avLst/>
                            <a:gdLst>
                              <a:gd name="textAreaLeft" fmla="*/ 0 w 2877120"/>
                              <a:gd name="textAreaRight" fmla="*/ 2879280 w 2877120"/>
                              <a:gd name="textAreaTop" fmla="*/ 0 h 1789920"/>
                              <a:gd name="textAreaBottom" fmla="*/ 1792080 h 1789920"/>
                            </a:gdLst>
                            <a:ahLst/>
                            <a:rect l="textAreaLeft" t="textAreaTop" r="textAreaRight" b="textAreaBottom"/>
                            <a:pathLst>
                              <a:path w="7992" h="4972">
                                <a:moveTo>
                                  <a:pt x="7992" y="4952"/>
                                </a:moveTo>
                                <a:lnTo>
                                  <a:pt x="0" y="4952"/>
                                </a:lnTo>
                                <a:lnTo>
                                  <a:pt x="0" y="4972"/>
                                </a:lnTo>
                                <a:lnTo>
                                  <a:pt x="7992" y="4972"/>
                                </a:lnTo>
                                <a:lnTo>
                                  <a:pt x="7992" y="4952"/>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3132000"/>
                          </a:xfrm>
                          <a:prstGeom prst="rect">
                            <a:avLst/>
                          </a:prstGeom>
                          <a:noFill/>
                          <a:ln w="0">
                            <a:noFill/>
                          </a:ln>
                        </wps:spPr>
                        <wps:style>
                          <a:lnRef idx="0"/>
                          <a:fillRef idx="0"/>
                          <a:effectRef idx="0"/>
                          <a:fontRef idx="minor"/>
                        </wps:style>
                        <wps:txbx>
                          <w:txbxContent>
                            <w:p>
                              <w:pPr>
                                <w:pStyle w:val="Normal"/>
                                <w:spacing w:before="44" w:after="0"/>
                                <w:ind w:left="885" w:hanging="0"/>
                                <w:rPr>
                                  <w:rFonts w:ascii="Courier New" w:hAnsi="Courier New"/>
                                  <w:b/>
                                  <w:b/>
                                  <w:sz w:val="18"/>
                                </w:rPr>
                              </w:pPr>
                              <w:r>
                                <w:rPr>
                                  <w:rFonts w:ascii="Courier New" w:hAnsi="Courier New"/>
                                  <w:b/>
                                  <w:spacing w:val="-2"/>
                                  <w:sz w:val="18"/>
                                </w:rPr>
                                <w:t>@Inject</w:t>
                              </w:r>
                            </w:p>
                            <w:p>
                              <w:pPr>
                                <w:pStyle w:val="Normal"/>
                                <w:spacing w:before="76" w:after="0"/>
                                <w:ind w:left="885" w:hanging="0"/>
                                <w:rPr>
                                  <w:rFonts w:ascii="Courier New" w:hAnsi="Courier New"/>
                                  <w:b/>
                                  <w:b/>
                                  <w:sz w:val="18"/>
                                </w:rPr>
                              </w:pPr>
                              <w:r>
                                <w:rPr>
                                  <w:rFonts w:ascii="Courier New" w:hAnsi="Courier New"/>
                                  <w:b/>
                                  <w:sz w:val="18"/>
                                </w:rPr>
                                <w:t>lateinit</w:t>
                              </w:r>
                              <w:r>
                                <w:rPr>
                                  <w:rFonts w:ascii="Courier New" w:hAnsi="Courier New"/>
                                  <w:b/>
                                  <w:spacing w:val="-7"/>
                                  <w:sz w:val="18"/>
                                </w:rPr>
                                <w:t xml:space="preserve"> </w:t>
                              </w:r>
                              <w:r>
                                <w:rPr>
                                  <w:rFonts w:ascii="Courier New" w:hAnsi="Courier New"/>
                                  <w:b/>
                                  <w:sz w:val="18"/>
                                </w:rPr>
                                <w:t>var</w:t>
                              </w:r>
                              <w:r>
                                <w:rPr>
                                  <w:rFonts w:ascii="Courier New" w:hAnsi="Courier New"/>
                                  <w:b/>
                                  <w:spacing w:val="-6"/>
                                  <w:sz w:val="18"/>
                                </w:rPr>
                                <w:t xml:space="preserve"> </w:t>
                              </w:r>
                              <w:r>
                                <w:rPr>
                                  <w:rFonts w:ascii="Courier New" w:hAnsi="Courier New"/>
                                  <w:b/>
                                  <w:sz w:val="18"/>
                                </w:rPr>
                                <w:t>factory:</w:t>
                              </w:r>
                              <w:r>
                                <w:rPr>
                                  <w:rFonts w:ascii="Courier New" w:hAnsi="Courier New"/>
                                  <w:b/>
                                  <w:spacing w:val="-6"/>
                                  <w:sz w:val="18"/>
                                </w:rPr>
                                <w:t xml:space="preserve"> </w:t>
                              </w:r>
                              <w:r>
                                <w:rPr>
                                  <w:rFonts w:ascii="Courier New" w:hAnsi="Courier New"/>
                                  <w:b/>
                                  <w:spacing w:val="-2"/>
                                  <w:sz w:val="18"/>
                                </w:rPr>
                                <w:t>ViewModelProvider.Factory</w:t>
                              </w:r>
                            </w:p>
                            <w:p>
                              <w:pPr>
                                <w:pStyle w:val="Normal"/>
                                <w:spacing w:before="76" w:after="0"/>
                                <w:ind w:left="885" w:hanging="0"/>
                                <w:rPr>
                                  <w:rFonts w:ascii="Courier New" w:hAnsi="Courier New"/>
                                  <w:sz w:val="18"/>
                                </w:rPr>
                              </w:pPr>
                              <w:r>
                                <w:rPr>
                                  <w:rFonts w:ascii="Courier New" w:hAnsi="Courier New"/>
                                  <w:sz w:val="18"/>
                                </w:rPr>
                                <w:t>private</w:t>
                              </w:r>
                              <w:r>
                                <w:rPr>
                                  <w:rFonts w:ascii="Courier New" w:hAnsi="Courier New"/>
                                  <w:spacing w:val="-8"/>
                                  <w:sz w:val="18"/>
                                </w:rPr>
                                <w:t xml:space="preserve"> </w:t>
                              </w:r>
                              <w:r>
                                <w:rPr>
                                  <w:rFonts w:ascii="Courier New" w:hAnsi="Courier New"/>
                                  <w:sz w:val="18"/>
                                </w:rPr>
                                <w:t>lateinit</w:t>
                              </w:r>
                              <w:r>
                                <w:rPr>
                                  <w:rFonts w:ascii="Courier New" w:hAnsi="Courier New"/>
                                  <w:spacing w:val="-7"/>
                                  <w:sz w:val="18"/>
                                </w:rPr>
                                <w:t xml:space="preserve"> </w:t>
                              </w:r>
                              <w:r>
                                <w:rPr>
                                  <w:rFonts w:ascii="Courier New" w:hAnsi="Courier New"/>
                                  <w:sz w:val="18"/>
                                </w:rPr>
                                <w:t>var</w:t>
                              </w:r>
                              <w:r>
                                <w:rPr>
                                  <w:rFonts w:ascii="Courier New" w:hAnsi="Courier New"/>
                                  <w:spacing w:val="-8"/>
                                  <w:sz w:val="18"/>
                                </w:rPr>
                                <w:t xml:space="preserve"> </w:t>
                              </w:r>
                              <w:r>
                                <w:rPr>
                                  <w:rFonts w:ascii="Courier New" w:hAnsi="Courier New"/>
                                  <w:sz w:val="18"/>
                                </w:rPr>
                                <w:t>postAdapter:</w:t>
                              </w:r>
                              <w:r>
                                <w:rPr>
                                  <w:rFonts w:ascii="Courier New" w:hAnsi="Courier New"/>
                                  <w:spacing w:val="-7"/>
                                  <w:sz w:val="18"/>
                                </w:rPr>
                                <w:t xml:space="preserve"> </w:t>
                              </w:r>
                              <w:r>
                                <w:rPr>
                                  <w:rFonts w:ascii="Courier New" w:hAnsi="Courier New"/>
                                  <w:spacing w:val="-2"/>
                                  <w:sz w:val="18"/>
                                </w:rPr>
                                <w:t>PostAdapter</w:t>
                              </w:r>
                            </w:p>
                            <w:p>
                              <w:pPr>
                                <w:pStyle w:val="Normal"/>
                                <w:spacing w:before="8" w:after="0"/>
                                <w:rPr>
                                  <w:rFonts w:ascii="Courier New" w:hAnsi="Courier New"/>
                                  <w:sz w:val="24"/>
                                </w:rPr>
                              </w:pPr>
                              <w:r>
                                <w:rPr>
                                  <w:rFonts w:ascii="Courier New" w:hAnsi="Courier New"/>
                                  <w:sz w:val="24"/>
                                </w:rPr>
                              </w:r>
                            </w:p>
                            <w:p>
                              <w:pPr>
                                <w:pStyle w:val="Normal"/>
                                <w:spacing w:lineRule="atLeast" w:line="280"/>
                                <w:ind w:left="1317" w:right="686" w:hanging="432"/>
                                <w:rPr>
                                  <w:rFonts w:ascii="Courier New" w:hAnsi="Courier New"/>
                                  <w:sz w:val="18"/>
                                </w:rPr>
                              </w:pPr>
                              <w:r>
                                <w:rPr>
                                  <w:rFonts w:ascii="Courier New" w:hAnsi="Courier New"/>
                                  <w:sz w:val="18"/>
                                </w:rPr>
                                <w:t>override fun onCreate(savedInstanceState: Bundle?) { (application</w:t>
                              </w:r>
                              <w:r>
                                <w:rPr>
                                  <w:rFonts w:ascii="Courier New" w:hAnsi="Courier New"/>
                                  <w:spacing w:val="-20"/>
                                  <w:sz w:val="18"/>
                                </w:rPr>
                                <w:t xml:space="preserve"> </w:t>
                              </w:r>
                              <w:r>
                                <w:rPr>
                                  <w:rFonts w:ascii="Courier New" w:hAnsi="Courier New"/>
                                  <w:sz w:val="18"/>
                                </w:rPr>
                                <w:t>as</w:t>
                              </w:r>
                              <w:r>
                                <w:rPr>
                                  <w:rFonts w:ascii="Courier New" w:hAnsi="Courier New"/>
                                  <w:spacing w:val="-20"/>
                                  <w:sz w:val="18"/>
                                </w:rPr>
                                <w:t xml:space="preserve"> </w:t>
                              </w:r>
                              <w:r>
                                <w:rPr>
                                  <w:rFonts w:ascii="Courier New" w:hAnsi="Courier New"/>
                                  <w:sz w:val="18"/>
                                </w:rPr>
                                <w:t>MyApplication).applicationComponent</w:t>
                              </w:r>
                            </w:p>
                            <w:p>
                              <w:pPr>
                                <w:pStyle w:val="Normal"/>
                                <w:spacing w:lineRule="exact" w:line="200"/>
                                <w:ind w:left="1533" w:hanging="0"/>
                                <w:rPr>
                                  <w:rFonts w:ascii="Courier New" w:hAnsi="Courier New"/>
                                  <w:sz w:val="18"/>
                                </w:rPr>
                              </w:pPr>
                              <w:r>
                                <w:rPr>
                                  <w:rFonts w:ascii="Courier New" w:hAnsi="Courier New"/>
                                  <w:spacing w:val="-2"/>
                                  <w:sz w:val="18"/>
                                </w:rPr>
                                <w:t>.createActivitySubcomponent()</w:t>
                              </w:r>
                            </w:p>
                            <w:p>
                              <w:pPr>
                                <w:pStyle w:val="Normal"/>
                                <w:spacing w:lineRule="auto" w:line="324" w:before="16" w:after="0"/>
                                <w:ind w:left="1317" w:right="2128" w:firstLine="432"/>
                                <w:rPr>
                                  <w:rFonts w:ascii="Courier New" w:hAnsi="Courier New"/>
                                  <w:sz w:val="18"/>
                                </w:rPr>
                              </w:pPr>
                              <w:r>
                                <w:rPr>
                                  <w:rFonts w:ascii="Courier New" w:hAnsi="Courier New"/>
                                  <w:spacing w:val="-2"/>
                                  <w:sz w:val="18"/>
                                </w:rPr>
                                <w:t>.inject(this) super.onCreate(savedInstanceState) setContentView(R.layout.activity_main)</w:t>
                              </w:r>
                            </w:p>
                            <w:p>
                              <w:pPr>
                                <w:pStyle w:val="Normal"/>
                                <w:spacing w:before="2" w:after="0"/>
                                <w:rPr>
                                  <w:rFonts w:ascii="Courier New" w:hAnsi="Courier New"/>
                                  <w:sz w:val="18"/>
                                </w:rPr>
                              </w:pPr>
                              <w:r>
                                <w:rPr>
                                  <w:rFonts w:ascii="Courier New" w:hAnsi="Courier New"/>
                                  <w:sz w:val="18"/>
                                </w:rPr>
                              </w:r>
                            </w:p>
                            <w:p>
                              <w:pPr>
                                <w:pStyle w:val="Normal"/>
                                <w:spacing w:lineRule="atLeast" w:line="280"/>
                                <w:ind w:left="1317" w:right="1009" w:hanging="0"/>
                                <w:rPr>
                                  <w:rFonts w:ascii="Courier New" w:hAnsi="Courier New"/>
                                  <w:sz w:val="18"/>
                                </w:rPr>
                              </w:pPr>
                              <w:r>
                                <w:rPr>
                                  <w:rFonts w:ascii="Courier New" w:hAnsi="Courier New"/>
                                  <w:spacing w:val="-2"/>
                                  <w:sz w:val="18"/>
                                </w:rPr>
                                <w:t>postAdapter</w:t>
                              </w:r>
                              <w:r>
                                <w:rPr>
                                  <w:rFonts w:ascii="Courier New" w:hAnsi="Courier New"/>
                                  <w:spacing w:val="-24"/>
                                  <w:sz w:val="18"/>
                                </w:rPr>
                                <w:t xml:space="preserve"> </w:t>
                              </w:r>
                              <w:r>
                                <w:rPr>
                                  <w:rFonts w:ascii="Courier New" w:hAnsi="Courier New"/>
                                  <w:spacing w:val="-2"/>
                                  <w:sz w:val="18"/>
                                </w:rPr>
                                <w:t>=</w:t>
                              </w:r>
                              <w:r>
                                <w:rPr>
                                  <w:rFonts w:ascii="Courier New" w:hAnsi="Courier New"/>
                                  <w:spacing w:val="-24"/>
                                  <w:sz w:val="18"/>
                                </w:rPr>
                                <w:t xml:space="preserve"> </w:t>
                              </w:r>
                              <w:r>
                                <w:rPr>
                                  <w:rFonts w:ascii="Courier New" w:hAnsi="Courier New"/>
                                  <w:spacing w:val="-2"/>
                                  <w:sz w:val="18"/>
                                </w:rPr>
                                <w:t xml:space="preserve">PostAdapter(LayoutInflater.from(this)) </w:t>
                              </w:r>
                              <w:r>
                                <w:rPr>
                                  <w:rFonts w:ascii="Courier New" w:hAnsi="Courier New"/>
                                  <w:sz w:val="18"/>
                                </w:rPr>
                                <w:t>val recyclerView = findViewById&lt;RecyclerView&gt;</w:t>
                              </w:r>
                            </w:p>
                            <w:p>
                              <w:pPr>
                                <w:pStyle w:val="Normal"/>
                                <w:spacing w:lineRule="auto" w:line="259"/>
                                <w:ind w:left="1317" w:right="840" w:firstLine="432"/>
                                <w:rPr>
                                  <w:rFonts w:ascii="Courier New" w:hAnsi="Courier New"/>
                                  <w:sz w:val="18"/>
                                </w:rPr>
                              </w:pPr>
                              <w:r>
                                <w:rPr>
                                  <w:rFonts w:ascii="Courier New" w:hAnsi="Courier New"/>
                                  <w:spacing w:val="-2"/>
                                  <w:sz w:val="18"/>
                                </w:rPr>
                                <w:t xml:space="preserve">(R.id.activity_main_recycler_view) </w:t>
                              </w:r>
                              <w:r>
                                <w:rPr>
                                  <w:rFonts w:ascii="Courier New" w:hAnsi="Courier New"/>
                                  <w:sz w:val="18"/>
                                </w:rPr>
                                <w:t>recyclerView.adapter = postAdapter</w:t>
                              </w:r>
                            </w:p>
                            <w:p>
                              <w:pPr>
                                <w:pStyle w:val="Normal"/>
                                <w:spacing w:before="56" w:after="0"/>
                                <w:ind w:left="1317" w:hanging="0"/>
                                <w:rPr>
                                  <w:rFonts w:ascii="Courier New" w:hAnsi="Courier New"/>
                                  <w:sz w:val="18"/>
                                </w:rPr>
                              </w:pPr>
                              <w:r>
                                <w:rPr>
                                  <w:rFonts w:ascii="Courier New" w:hAnsi="Courier New"/>
                                  <w:sz w:val="18"/>
                                </w:rPr>
                                <w:t>recyclerView.layoutManager</w:t>
                              </w:r>
                              <w:r>
                                <w:rPr>
                                  <w:rFonts w:ascii="Courier New" w:hAnsi="Courier New"/>
                                  <w:spacing w:val="-14"/>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pacing w:val="-2"/>
                                  <w:sz w:val="18"/>
                                </w:rPr>
                                <w:t>LinearLayoutManager(this)</w:t>
                              </w:r>
                            </w:p>
                            <w:p>
                              <w:pPr>
                                <w:pStyle w:val="Normal"/>
                                <w:spacing w:lineRule="auto" w:line="235" w:before="79" w:after="0"/>
                                <w:ind w:left="1533" w:hanging="216"/>
                                <w:rPr>
                                  <w:rFonts w:ascii="Courier New" w:hAnsi="Courier New"/>
                                  <w:b/>
                                  <w:b/>
                                  <w:sz w:val="18"/>
                                </w:rPr>
                              </w:pPr>
                              <w:r>
                                <w:rPr>
                                  <w:rFonts w:ascii="Courier New" w:hAnsi="Courier New"/>
                                  <w:b/>
                                  <w:sz w:val="18"/>
                                </w:rPr>
                                <w:t xml:space="preserve">val viewModel = ViewModelProvider(this, </w:t>
                              </w:r>
                              <w:r>
                                <w:rPr>
                                  <w:rFonts w:ascii="Courier New" w:hAnsi="Courier New"/>
                                  <w:b/>
                                  <w:spacing w:val="-2"/>
                                  <w:sz w:val="18"/>
                                </w:rPr>
                                <w:t>factory).get(PostViewModel::class.java)</w:t>
                              </w:r>
                            </w:p>
                            <w:p>
                              <w:pPr>
                                <w:pStyle w:val="Normal"/>
                                <w:spacing w:before="17" w:after="0"/>
                                <w:ind w:left="1317" w:hanging="0"/>
                                <w:rPr>
                                  <w:rFonts w:ascii="Courier New" w:hAnsi="Courier New"/>
                                  <w:b/>
                                  <w:b/>
                                  <w:sz w:val="18"/>
                                </w:rPr>
                              </w:pPr>
                              <w:r>
                                <w:rPr>
                                  <w:rFonts w:ascii="Courier New" w:hAnsi="Courier New"/>
                                  <w:b/>
                                  <w:sz w:val="18"/>
                                </w:rPr>
                                <w:t>viewModel.getPosts().observe(this,</w:t>
                              </w:r>
                              <w:r>
                                <w:rPr>
                                  <w:rFonts w:ascii="Courier New" w:hAnsi="Courier New"/>
                                  <w:b/>
                                  <w:spacing w:val="-23"/>
                                  <w:sz w:val="18"/>
                                </w:rPr>
                                <w:t xml:space="preserve"> </w:t>
                              </w:r>
                              <w:r>
                                <w:rPr>
                                  <w:rFonts w:ascii="Courier New" w:hAnsi="Courier New"/>
                                  <w:b/>
                                  <w:sz w:val="18"/>
                                </w:rPr>
                                <w:t>Observer</w:t>
                              </w:r>
                              <w:r>
                                <w:rPr>
                                  <w:rFonts w:ascii="Courier New" w:hAnsi="Courier New"/>
                                  <w:b/>
                                  <w:spacing w:val="-21"/>
                                  <w:sz w:val="18"/>
                                </w:rPr>
                                <w:t xml:space="preserve"> </w:t>
                              </w:r>
                              <w:r>
                                <w:rPr>
                                  <w:rFonts w:ascii="Courier New" w:hAnsi="Courier New"/>
                                  <w:b/>
                                  <w:spacing w:val="-10"/>
                                  <w:sz w:val="18"/>
                                </w:rPr>
                                <w:t>{</w:t>
                              </w:r>
                            </w:p>
                          </w:txbxContent>
                        </wps:txbx>
                        <wps:bodyPr lIns="0" rIns="0" tIns="0" bIns="0" anchor="t">
                          <a:noAutofit/>
                        </wps:bodyPr>
                      </wps:wsp>
                    </wpg:wgp>
                  </a:graphicData>
                </a:graphic>
              </wp:anchor>
            </w:drawing>
          </mc:Choice>
          <mc:Fallback>
            <w:pict>
              <v:group id="shape_0" alt="docshapegroup1154" style="position:absolute;margin-left:88.2pt;margin-top:6.95pt;width:399.6pt;height:248.6pt" coordorigin="1764,139" coordsize="7992,4972">
                <v:rect id="shape_0" path="m0,0l-2147483645,0l-2147483645,-2147483646l0,-2147483646xe" fillcolor="#f6f6f6" stroked="f" o:allowincell="f" style="position:absolute;left:1764;top:149;width:7991;height:4951;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59;width:7991;height:4931;mso-wrap-style:square;v-text-anchor:top;mso-position-horizontal-relative:page">
                  <v:fill o:detectmouseclick="t" on="false"/>
                  <v:stroke color="#3465a4" joinstyle="round" endcap="flat"/>
                  <v:textbox>
                    <w:txbxContent>
                      <w:p>
                        <w:pPr>
                          <w:pStyle w:val="Normal"/>
                          <w:spacing w:before="44" w:after="0"/>
                          <w:ind w:left="885" w:hanging="0"/>
                          <w:rPr>
                            <w:rFonts w:ascii="Courier New" w:hAnsi="Courier New"/>
                            <w:b/>
                            <w:b/>
                            <w:sz w:val="18"/>
                          </w:rPr>
                        </w:pPr>
                        <w:r>
                          <w:rPr>
                            <w:rFonts w:ascii="Courier New" w:hAnsi="Courier New"/>
                            <w:b/>
                            <w:spacing w:val="-2"/>
                            <w:sz w:val="18"/>
                          </w:rPr>
                          <w:t>@Inject</w:t>
                        </w:r>
                      </w:p>
                      <w:p>
                        <w:pPr>
                          <w:pStyle w:val="Normal"/>
                          <w:spacing w:before="76" w:after="0"/>
                          <w:ind w:left="885" w:hanging="0"/>
                          <w:rPr>
                            <w:rFonts w:ascii="Courier New" w:hAnsi="Courier New"/>
                            <w:b/>
                            <w:b/>
                            <w:sz w:val="18"/>
                          </w:rPr>
                        </w:pPr>
                        <w:r>
                          <w:rPr>
                            <w:rFonts w:ascii="Courier New" w:hAnsi="Courier New"/>
                            <w:b/>
                            <w:sz w:val="18"/>
                          </w:rPr>
                          <w:t>lateinit</w:t>
                        </w:r>
                        <w:r>
                          <w:rPr>
                            <w:rFonts w:ascii="Courier New" w:hAnsi="Courier New"/>
                            <w:b/>
                            <w:spacing w:val="-7"/>
                            <w:sz w:val="18"/>
                          </w:rPr>
                          <w:t xml:space="preserve"> </w:t>
                        </w:r>
                        <w:r>
                          <w:rPr>
                            <w:rFonts w:ascii="Courier New" w:hAnsi="Courier New"/>
                            <w:b/>
                            <w:sz w:val="18"/>
                          </w:rPr>
                          <w:t>var</w:t>
                        </w:r>
                        <w:r>
                          <w:rPr>
                            <w:rFonts w:ascii="Courier New" w:hAnsi="Courier New"/>
                            <w:b/>
                            <w:spacing w:val="-6"/>
                            <w:sz w:val="18"/>
                          </w:rPr>
                          <w:t xml:space="preserve"> </w:t>
                        </w:r>
                        <w:r>
                          <w:rPr>
                            <w:rFonts w:ascii="Courier New" w:hAnsi="Courier New"/>
                            <w:b/>
                            <w:sz w:val="18"/>
                          </w:rPr>
                          <w:t>factory:</w:t>
                        </w:r>
                        <w:r>
                          <w:rPr>
                            <w:rFonts w:ascii="Courier New" w:hAnsi="Courier New"/>
                            <w:b/>
                            <w:spacing w:val="-6"/>
                            <w:sz w:val="18"/>
                          </w:rPr>
                          <w:t xml:space="preserve"> </w:t>
                        </w:r>
                        <w:r>
                          <w:rPr>
                            <w:rFonts w:ascii="Courier New" w:hAnsi="Courier New"/>
                            <w:b/>
                            <w:spacing w:val="-2"/>
                            <w:sz w:val="18"/>
                          </w:rPr>
                          <w:t>ViewModelProvider.Factory</w:t>
                        </w:r>
                      </w:p>
                      <w:p>
                        <w:pPr>
                          <w:pStyle w:val="Normal"/>
                          <w:spacing w:before="76" w:after="0"/>
                          <w:ind w:left="885" w:hanging="0"/>
                          <w:rPr>
                            <w:rFonts w:ascii="Courier New" w:hAnsi="Courier New"/>
                            <w:sz w:val="18"/>
                          </w:rPr>
                        </w:pPr>
                        <w:r>
                          <w:rPr>
                            <w:rFonts w:ascii="Courier New" w:hAnsi="Courier New"/>
                            <w:sz w:val="18"/>
                          </w:rPr>
                          <w:t>private</w:t>
                        </w:r>
                        <w:r>
                          <w:rPr>
                            <w:rFonts w:ascii="Courier New" w:hAnsi="Courier New"/>
                            <w:spacing w:val="-8"/>
                            <w:sz w:val="18"/>
                          </w:rPr>
                          <w:t xml:space="preserve"> </w:t>
                        </w:r>
                        <w:r>
                          <w:rPr>
                            <w:rFonts w:ascii="Courier New" w:hAnsi="Courier New"/>
                            <w:sz w:val="18"/>
                          </w:rPr>
                          <w:t>lateinit</w:t>
                        </w:r>
                        <w:r>
                          <w:rPr>
                            <w:rFonts w:ascii="Courier New" w:hAnsi="Courier New"/>
                            <w:spacing w:val="-7"/>
                            <w:sz w:val="18"/>
                          </w:rPr>
                          <w:t xml:space="preserve"> </w:t>
                        </w:r>
                        <w:r>
                          <w:rPr>
                            <w:rFonts w:ascii="Courier New" w:hAnsi="Courier New"/>
                            <w:sz w:val="18"/>
                          </w:rPr>
                          <w:t>var</w:t>
                        </w:r>
                        <w:r>
                          <w:rPr>
                            <w:rFonts w:ascii="Courier New" w:hAnsi="Courier New"/>
                            <w:spacing w:val="-8"/>
                            <w:sz w:val="18"/>
                          </w:rPr>
                          <w:t xml:space="preserve"> </w:t>
                        </w:r>
                        <w:r>
                          <w:rPr>
                            <w:rFonts w:ascii="Courier New" w:hAnsi="Courier New"/>
                            <w:sz w:val="18"/>
                          </w:rPr>
                          <w:t>postAdapter:</w:t>
                        </w:r>
                        <w:r>
                          <w:rPr>
                            <w:rFonts w:ascii="Courier New" w:hAnsi="Courier New"/>
                            <w:spacing w:val="-7"/>
                            <w:sz w:val="18"/>
                          </w:rPr>
                          <w:t xml:space="preserve"> </w:t>
                        </w:r>
                        <w:r>
                          <w:rPr>
                            <w:rFonts w:ascii="Courier New" w:hAnsi="Courier New"/>
                            <w:spacing w:val="-2"/>
                            <w:sz w:val="18"/>
                          </w:rPr>
                          <w:t>PostAdapter</w:t>
                        </w:r>
                      </w:p>
                      <w:p>
                        <w:pPr>
                          <w:pStyle w:val="Normal"/>
                          <w:spacing w:before="8" w:after="0"/>
                          <w:rPr>
                            <w:rFonts w:ascii="Courier New" w:hAnsi="Courier New"/>
                            <w:sz w:val="24"/>
                          </w:rPr>
                        </w:pPr>
                        <w:r>
                          <w:rPr>
                            <w:rFonts w:ascii="Courier New" w:hAnsi="Courier New"/>
                            <w:sz w:val="24"/>
                          </w:rPr>
                        </w:r>
                      </w:p>
                      <w:p>
                        <w:pPr>
                          <w:pStyle w:val="Normal"/>
                          <w:spacing w:lineRule="atLeast" w:line="280"/>
                          <w:ind w:left="1317" w:right="686" w:hanging="432"/>
                          <w:rPr>
                            <w:rFonts w:ascii="Courier New" w:hAnsi="Courier New"/>
                            <w:sz w:val="18"/>
                          </w:rPr>
                        </w:pPr>
                        <w:r>
                          <w:rPr>
                            <w:rFonts w:ascii="Courier New" w:hAnsi="Courier New"/>
                            <w:sz w:val="18"/>
                          </w:rPr>
                          <w:t>override fun onCreate(savedInstanceState: Bundle?) { (application</w:t>
                        </w:r>
                        <w:r>
                          <w:rPr>
                            <w:rFonts w:ascii="Courier New" w:hAnsi="Courier New"/>
                            <w:spacing w:val="-20"/>
                            <w:sz w:val="18"/>
                          </w:rPr>
                          <w:t xml:space="preserve"> </w:t>
                        </w:r>
                        <w:r>
                          <w:rPr>
                            <w:rFonts w:ascii="Courier New" w:hAnsi="Courier New"/>
                            <w:sz w:val="18"/>
                          </w:rPr>
                          <w:t>as</w:t>
                        </w:r>
                        <w:r>
                          <w:rPr>
                            <w:rFonts w:ascii="Courier New" w:hAnsi="Courier New"/>
                            <w:spacing w:val="-20"/>
                            <w:sz w:val="18"/>
                          </w:rPr>
                          <w:t xml:space="preserve"> </w:t>
                        </w:r>
                        <w:r>
                          <w:rPr>
                            <w:rFonts w:ascii="Courier New" w:hAnsi="Courier New"/>
                            <w:sz w:val="18"/>
                          </w:rPr>
                          <w:t>MyApplication).applicationComponent</w:t>
                        </w:r>
                      </w:p>
                      <w:p>
                        <w:pPr>
                          <w:pStyle w:val="Normal"/>
                          <w:spacing w:lineRule="exact" w:line="200"/>
                          <w:ind w:left="1533" w:hanging="0"/>
                          <w:rPr>
                            <w:rFonts w:ascii="Courier New" w:hAnsi="Courier New"/>
                            <w:sz w:val="18"/>
                          </w:rPr>
                        </w:pPr>
                        <w:r>
                          <w:rPr>
                            <w:rFonts w:ascii="Courier New" w:hAnsi="Courier New"/>
                            <w:spacing w:val="-2"/>
                            <w:sz w:val="18"/>
                          </w:rPr>
                          <w:t>.createActivitySubcomponent()</w:t>
                        </w:r>
                      </w:p>
                      <w:p>
                        <w:pPr>
                          <w:pStyle w:val="Normal"/>
                          <w:spacing w:lineRule="auto" w:line="324" w:before="16" w:after="0"/>
                          <w:ind w:left="1317" w:right="2128" w:firstLine="432"/>
                          <w:rPr>
                            <w:rFonts w:ascii="Courier New" w:hAnsi="Courier New"/>
                            <w:sz w:val="18"/>
                          </w:rPr>
                        </w:pPr>
                        <w:r>
                          <w:rPr>
                            <w:rFonts w:ascii="Courier New" w:hAnsi="Courier New"/>
                            <w:spacing w:val="-2"/>
                            <w:sz w:val="18"/>
                          </w:rPr>
                          <w:t>.inject(this) super.onCreate(savedInstanceState) setContentView(R.layout.activity_main)</w:t>
                        </w:r>
                      </w:p>
                      <w:p>
                        <w:pPr>
                          <w:pStyle w:val="Normal"/>
                          <w:spacing w:before="2" w:after="0"/>
                          <w:rPr>
                            <w:rFonts w:ascii="Courier New" w:hAnsi="Courier New"/>
                            <w:sz w:val="18"/>
                          </w:rPr>
                        </w:pPr>
                        <w:r>
                          <w:rPr>
                            <w:rFonts w:ascii="Courier New" w:hAnsi="Courier New"/>
                            <w:sz w:val="18"/>
                          </w:rPr>
                        </w:r>
                      </w:p>
                      <w:p>
                        <w:pPr>
                          <w:pStyle w:val="Normal"/>
                          <w:spacing w:lineRule="atLeast" w:line="280"/>
                          <w:ind w:left="1317" w:right="1009" w:hanging="0"/>
                          <w:rPr>
                            <w:rFonts w:ascii="Courier New" w:hAnsi="Courier New"/>
                            <w:sz w:val="18"/>
                          </w:rPr>
                        </w:pPr>
                        <w:r>
                          <w:rPr>
                            <w:rFonts w:ascii="Courier New" w:hAnsi="Courier New"/>
                            <w:spacing w:val="-2"/>
                            <w:sz w:val="18"/>
                          </w:rPr>
                          <w:t>postAdapter</w:t>
                        </w:r>
                        <w:r>
                          <w:rPr>
                            <w:rFonts w:ascii="Courier New" w:hAnsi="Courier New"/>
                            <w:spacing w:val="-24"/>
                            <w:sz w:val="18"/>
                          </w:rPr>
                          <w:t xml:space="preserve"> </w:t>
                        </w:r>
                        <w:r>
                          <w:rPr>
                            <w:rFonts w:ascii="Courier New" w:hAnsi="Courier New"/>
                            <w:spacing w:val="-2"/>
                            <w:sz w:val="18"/>
                          </w:rPr>
                          <w:t>=</w:t>
                        </w:r>
                        <w:r>
                          <w:rPr>
                            <w:rFonts w:ascii="Courier New" w:hAnsi="Courier New"/>
                            <w:spacing w:val="-24"/>
                            <w:sz w:val="18"/>
                          </w:rPr>
                          <w:t xml:space="preserve"> </w:t>
                        </w:r>
                        <w:r>
                          <w:rPr>
                            <w:rFonts w:ascii="Courier New" w:hAnsi="Courier New"/>
                            <w:spacing w:val="-2"/>
                            <w:sz w:val="18"/>
                          </w:rPr>
                          <w:t xml:space="preserve">PostAdapter(LayoutInflater.from(this)) </w:t>
                        </w:r>
                        <w:r>
                          <w:rPr>
                            <w:rFonts w:ascii="Courier New" w:hAnsi="Courier New"/>
                            <w:sz w:val="18"/>
                          </w:rPr>
                          <w:t>val recyclerView = findViewById&lt;RecyclerView&gt;</w:t>
                        </w:r>
                      </w:p>
                      <w:p>
                        <w:pPr>
                          <w:pStyle w:val="Normal"/>
                          <w:spacing w:lineRule="auto" w:line="259"/>
                          <w:ind w:left="1317" w:right="840" w:firstLine="432"/>
                          <w:rPr>
                            <w:rFonts w:ascii="Courier New" w:hAnsi="Courier New"/>
                            <w:sz w:val="18"/>
                          </w:rPr>
                        </w:pPr>
                        <w:r>
                          <w:rPr>
                            <w:rFonts w:ascii="Courier New" w:hAnsi="Courier New"/>
                            <w:spacing w:val="-2"/>
                            <w:sz w:val="18"/>
                          </w:rPr>
                          <w:t xml:space="preserve">(R.id.activity_main_recycler_view) </w:t>
                        </w:r>
                        <w:r>
                          <w:rPr>
                            <w:rFonts w:ascii="Courier New" w:hAnsi="Courier New"/>
                            <w:sz w:val="18"/>
                          </w:rPr>
                          <w:t>recyclerView.adapter = postAdapter</w:t>
                        </w:r>
                      </w:p>
                      <w:p>
                        <w:pPr>
                          <w:pStyle w:val="Normal"/>
                          <w:spacing w:before="56" w:after="0"/>
                          <w:ind w:left="1317" w:hanging="0"/>
                          <w:rPr>
                            <w:rFonts w:ascii="Courier New" w:hAnsi="Courier New"/>
                            <w:sz w:val="18"/>
                          </w:rPr>
                        </w:pPr>
                        <w:r>
                          <w:rPr>
                            <w:rFonts w:ascii="Courier New" w:hAnsi="Courier New"/>
                            <w:sz w:val="18"/>
                          </w:rPr>
                          <w:t>recyclerView.layoutManager</w:t>
                        </w:r>
                        <w:r>
                          <w:rPr>
                            <w:rFonts w:ascii="Courier New" w:hAnsi="Courier New"/>
                            <w:spacing w:val="-14"/>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pacing w:val="-2"/>
                            <w:sz w:val="18"/>
                          </w:rPr>
                          <w:t>LinearLayoutManager(this)</w:t>
                        </w:r>
                      </w:p>
                      <w:p>
                        <w:pPr>
                          <w:pStyle w:val="Normal"/>
                          <w:spacing w:lineRule="auto" w:line="235" w:before="79" w:after="0"/>
                          <w:ind w:left="1533" w:hanging="216"/>
                          <w:rPr>
                            <w:rFonts w:ascii="Courier New" w:hAnsi="Courier New"/>
                            <w:b/>
                            <w:b/>
                            <w:sz w:val="18"/>
                          </w:rPr>
                        </w:pPr>
                        <w:r>
                          <w:rPr>
                            <w:rFonts w:ascii="Courier New" w:hAnsi="Courier New"/>
                            <w:b/>
                            <w:sz w:val="18"/>
                          </w:rPr>
                          <w:t xml:space="preserve">val viewModel = ViewModelProvider(this, </w:t>
                        </w:r>
                        <w:r>
                          <w:rPr>
                            <w:rFonts w:ascii="Courier New" w:hAnsi="Courier New"/>
                            <w:b/>
                            <w:spacing w:val="-2"/>
                            <w:sz w:val="18"/>
                          </w:rPr>
                          <w:t>factory).get(PostViewModel::class.java)</w:t>
                        </w:r>
                      </w:p>
                      <w:p>
                        <w:pPr>
                          <w:pStyle w:val="Normal"/>
                          <w:spacing w:before="17" w:after="0"/>
                          <w:ind w:left="1317" w:hanging="0"/>
                          <w:rPr>
                            <w:rFonts w:ascii="Courier New" w:hAnsi="Courier New"/>
                            <w:b/>
                            <w:b/>
                            <w:sz w:val="18"/>
                          </w:rPr>
                        </w:pPr>
                        <w:r>
                          <w:rPr>
                            <w:rFonts w:ascii="Courier New" w:hAnsi="Courier New"/>
                            <w:b/>
                            <w:sz w:val="18"/>
                          </w:rPr>
                          <w:t>viewModel.getPosts().observe(this,</w:t>
                        </w:r>
                        <w:r>
                          <w:rPr>
                            <w:rFonts w:ascii="Courier New" w:hAnsi="Courier New"/>
                            <w:b/>
                            <w:spacing w:val="-23"/>
                            <w:sz w:val="18"/>
                          </w:rPr>
                          <w:t xml:space="preserve"> </w:t>
                        </w:r>
                        <w:r>
                          <w:rPr>
                            <w:rFonts w:ascii="Courier New" w:hAnsi="Courier New"/>
                            <w:b/>
                            <w:sz w:val="18"/>
                          </w:rPr>
                          <w:t>Observer</w:t>
                        </w:r>
                        <w:r>
                          <w:rPr>
                            <w:rFonts w:ascii="Courier New" w:hAnsi="Courier New"/>
                            <w:b/>
                            <w:spacing w:val="-21"/>
                            <w:sz w:val="18"/>
                          </w:rPr>
                          <w:t xml:space="preserve"> </w:t>
                        </w:r>
                        <w:r>
                          <w:rPr>
                            <w:rFonts w:ascii="Courier New" w:hAnsi="Courier New"/>
                            <w:b/>
                            <w:spacing w:val="-10"/>
                            <w:sz w:val="18"/>
                          </w:rPr>
                          <w:t>{</w:t>
                        </w:r>
                      </w:p>
                    </w:txbxContent>
                  </v:textbox>
                  <w10:wrap type="topAndBottom"/>
                </v:rect>
              </v:group>
            </w:pict>
          </mc:Fallback>
        </mc:AlternateContent>
      </w:r>
    </w:p>
    <w:p>
      <w:pPr>
        <w:pStyle w:val="TextBody"/>
        <w:spacing w:before="13" w:after="0"/>
        <w:rPr>
          <w:sz w:val="4"/>
        </w:rPr>
      </w:pPr>
      <w:r>
        <w:rPr>
          <w:sz w:val="4"/>
        </w:rPr>
      </w:r>
    </w:p>
    <w:p>
      <w:pPr>
        <w:pStyle w:val="TextBody"/>
        <w:ind w:left="104" w:hanging="0"/>
        <w:rPr/>
      </w:pPr>
      <w:r>
        <w:rPr/>
        <mc:AlternateContent>
          <mc:Choice Requires="wpg">
            <w:drawing>
              <wp:inline distT="0" distB="0" distL="0" distR="0" wp14:anchorId="2323D139">
                <wp:extent cx="5074920" cy="576580"/>
                <wp:effectExtent l="0" t="0" r="5080" b="0"/>
                <wp:docPr id="1452" name="Shape874"/>
                <a:graphic xmlns:a="http://schemas.openxmlformats.org/drawingml/2006/main">
                  <a:graphicData uri="http://schemas.microsoft.com/office/word/2010/wordprocessingGroup">
                    <wpg:wgp>
                      <wpg:cNvGrpSpPr/>
                      <wpg:grpSpPr>
                        <a:xfrm>
                          <a:off x="0" y="0"/>
                          <a:ext cx="5074920" cy="576720"/>
                          <a:chOff x="0" y="0"/>
                          <a:chExt cx="5074920" cy="576720"/>
                        </a:xfrm>
                      </wpg:grpSpPr>
                      <wps:wsp>
                        <wps:cNvSpPr/>
                        <wps:spPr>
                          <a:xfrm>
                            <a:off x="0" y="6480"/>
                            <a:ext cx="5074920" cy="563760"/>
                          </a:xfrm>
                          <a:prstGeom prst="rect">
                            <a:avLst/>
                          </a:prstGeom>
                          <a:solidFill>
                            <a:srgbClr val="f6f6f6"/>
                          </a:solidFill>
                          <a:ln w="0">
                            <a:noFill/>
                          </a:ln>
                        </wps:spPr>
                        <wps:style>
                          <a:lnRef idx="0"/>
                          <a:fillRef idx="0"/>
                          <a:effectRef idx="0"/>
                          <a:fontRef idx="minor"/>
                        </wps:style>
                        <wps:bodyPr/>
                      </wps:wsp>
                      <wps:wsp>
                        <wps:cNvSpPr/>
                        <wps:spPr>
                          <a:xfrm>
                            <a:off x="0" y="0"/>
                            <a:ext cx="5074920" cy="576720"/>
                          </a:xfrm>
                          <a:custGeom>
                            <a:avLst/>
                            <a:gdLst>
                              <a:gd name="textAreaLeft" fmla="*/ 0 w 2877120"/>
                              <a:gd name="textAreaRight" fmla="*/ 2879280 w 2877120"/>
                              <a:gd name="textAreaTop" fmla="*/ 0 h 326880"/>
                              <a:gd name="textAreaBottom" fmla="*/ 329040 h 326880"/>
                            </a:gdLst>
                            <a:ahLst/>
                            <a:rect l="textAreaLeft" t="textAreaTop" r="textAreaRight" b="textAreaBottom"/>
                            <a:pathLst>
                              <a:path w="7992" h="908">
                                <a:moveTo>
                                  <a:pt x="7992" y="888"/>
                                </a:moveTo>
                                <a:lnTo>
                                  <a:pt x="0" y="888"/>
                                </a:lnTo>
                                <a:lnTo>
                                  <a:pt x="0" y="908"/>
                                </a:lnTo>
                                <a:lnTo>
                                  <a:pt x="7992" y="908"/>
                                </a:lnTo>
                                <a:lnTo>
                                  <a:pt x="7992" y="888"/>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551160"/>
                          </a:xfrm>
                          <a:prstGeom prst="rect">
                            <a:avLst/>
                          </a:prstGeom>
                          <a:noFill/>
                          <a:ln w="0">
                            <a:noFill/>
                          </a:ln>
                        </wps:spPr>
                        <wps:style>
                          <a:lnRef idx="0"/>
                          <a:fillRef idx="0"/>
                          <a:effectRef idx="0"/>
                          <a:fontRef idx="minor"/>
                        </wps:style>
                        <wps:txbx>
                          <w:txbxContent>
                            <w:p>
                              <w:pPr>
                                <w:pStyle w:val="Normal"/>
                                <w:spacing w:before="44" w:after="0"/>
                                <w:ind w:left="1749" w:hanging="0"/>
                                <w:rPr>
                                  <w:rFonts w:ascii="Courier New" w:hAnsi="Courier New"/>
                                  <w:b/>
                                  <w:b/>
                                  <w:sz w:val="18"/>
                                </w:rPr>
                              </w:pPr>
                              <w:r>
                                <w:rPr>
                                  <w:rFonts w:ascii="Courier New" w:hAnsi="Courier New"/>
                                  <w:b/>
                                  <w:spacing w:val="-2"/>
                                  <w:sz w:val="18"/>
                                </w:rPr>
                                <w:t>postAdapter.updatePosts(it)</w:t>
                              </w:r>
                            </w:p>
                            <w:p>
                              <w:pPr>
                                <w:pStyle w:val="Normal"/>
                                <w:spacing w:before="76" w:after="0"/>
                                <w:ind w:left="1317" w:hanging="0"/>
                                <w:rPr>
                                  <w:rFonts w:ascii="Courier New" w:hAnsi="Courier New"/>
                                  <w:b/>
                                  <w:b/>
                                  <w:sz w:val="18"/>
                                </w:rPr>
                              </w:pPr>
                              <w:r>
                                <w:rPr>
                                  <w:rFonts w:ascii="Courier New" w:hAnsi="Courier New"/>
                                  <w:b/>
                                  <w:spacing w:val="-5"/>
                                  <w:sz w:val="18"/>
                                </w:rPr>
                                <w:t>})</w:t>
                              </w:r>
                            </w:p>
                            <w:p>
                              <w:pPr>
                                <w:pStyle w:val="Normal"/>
                                <w:spacing w:before="76" w:after="0"/>
                                <w:ind w:left="885"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inline>
            </w:drawing>
          </mc:Choice>
          <mc:Fallback>
            <w:pict>
              <v:group id="shape_0" alt="Shape874" style="position:absolute;margin-left:0pt;margin-top:-45.45pt;width:399.6pt;height:45.4pt" coordorigin="0,-909" coordsize="7992,908">
                <v:rect id="shape_0" path="m0,0l-2147483645,0l-2147483645,-2147483646l0,-2147483646xe" fillcolor="#f6f6f6" stroked="f" o:allowincell="f" style="position:absolute;left:0;top:-899;width:7991;height:887;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889;width:7991;height:867;mso-wrap-style:square;v-text-anchor:top;mso-position-vertical:top">
                  <v:fill o:detectmouseclick="t" on="false"/>
                  <v:stroke color="#3465a4" joinstyle="round" endcap="flat"/>
                  <v:textbox>
                    <w:txbxContent>
                      <w:p>
                        <w:pPr>
                          <w:pStyle w:val="Normal"/>
                          <w:spacing w:before="44" w:after="0"/>
                          <w:ind w:left="1749" w:hanging="0"/>
                          <w:rPr>
                            <w:rFonts w:ascii="Courier New" w:hAnsi="Courier New"/>
                            <w:b/>
                            <w:b/>
                            <w:sz w:val="18"/>
                          </w:rPr>
                        </w:pPr>
                        <w:r>
                          <w:rPr>
                            <w:rFonts w:ascii="Courier New" w:hAnsi="Courier New"/>
                            <w:b/>
                            <w:spacing w:val="-2"/>
                            <w:sz w:val="18"/>
                          </w:rPr>
                          <w:t>postAdapter.updatePosts(it)</w:t>
                        </w:r>
                      </w:p>
                      <w:p>
                        <w:pPr>
                          <w:pStyle w:val="Normal"/>
                          <w:spacing w:before="76" w:after="0"/>
                          <w:ind w:left="1317" w:hanging="0"/>
                          <w:rPr>
                            <w:rFonts w:ascii="Courier New" w:hAnsi="Courier New"/>
                            <w:b/>
                            <w:b/>
                            <w:sz w:val="18"/>
                          </w:rPr>
                        </w:pPr>
                        <w:r>
                          <w:rPr>
                            <w:rFonts w:ascii="Courier New" w:hAnsi="Courier New"/>
                            <w:b/>
                            <w:spacing w:val="-5"/>
                            <w:sz w:val="18"/>
                          </w:rPr>
                          <w:t>})</w:t>
                        </w:r>
                      </w:p>
                      <w:p>
                        <w:pPr>
                          <w:pStyle w:val="Normal"/>
                          <w:spacing w:before="76" w:after="0"/>
                          <w:ind w:left="885" w:hanging="0"/>
                          <w:rPr>
                            <w:rFonts w:ascii="Courier New" w:hAnsi="Courier New"/>
                            <w:sz w:val="18"/>
                          </w:rPr>
                        </w:pPr>
                        <w:r>
                          <w:rPr>
                            <w:rFonts w:ascii="Courier New" w:hAnsi="Courier New"/>
                            <w:sz w:val="18"/>
                          </w:rPr>
                          <w:t>}</w:t>
                        </w:r>
                      </w:p>
                    </w:txbxContent>
                  </v:textbox>
                  <w10:wrap type="square"/>
                </v:rect>
              </v:group>
            </w:pict>
          </mc:Fallback>
        </mc:AlternateContent>
      </w:r>
    </w:p>
    <w:p>
      <w:pPr>
        <w:pStyle w:val="ListParagraph"/>
        <w:numPr>
          <w:ilvl w:val="0"/>
          <w:numId w:val="4"/>
        </w:numPr>
        <w:tabs>
          <w:tab w:val="clear" w:pos="720"/>
          <w:tab w:val="left" w:pos="554" w:leader="none"/>
        </w:tabs>
        <w:spacing w:before="40" w:after="0"/>
        <w:ind w:left="554" w:hanging="360"/>
        <w:jc w:val="left"/>
        <w:rPr>
          <w:sz w:val="20"/>
        </w:rPr>
      </w:pPr>
      <w:r>
        <w:rPr>
          <w:sz w:val="20"/>
        </w:rPr>
        <w:t>Add</w:t>
      </w:r>
      <w:r>
        <w:rPr>
          <w:spacing w:val="-3"/>
          <w:sz w:val="20"/>
        </w:rPr>
        <w:t xml:space="preserve"> </w:t>
      </w:r>
      <w:r>
        <w:rPr>
          <w:sz w:val="20"/>
        </w:rPr>
        <w:t>the</w:t>
      </w:r>
      <w:r>
        <w:rPr>
          <w:spacing w:val="-1"/>
          <w:sz w:val="20"/>
        </w:rPr>
        <w:t xml:space="preserve"> </w:t>
      </w:r>
      <w:r>
        <w:rPr>
          <w:sz w:val="20"/>
        </w:rPr>
        <w:t>internet permission</w:t>
      </w:r>
      <w:r>
        <w:rPr>
          <w:spacing w:val="-1"/>
          <w:sz w:val="20"/>
        </w:rPr>
        <w:t xml:space="preserve"> </w:t>
      </w:r>
      <w:r>
        <w:rPr>
          <w:sz w:val="20"/>
        </w:rPr>
        <w:t>to</w:t>
      </w:r>
      <w:r>
        <w:rPr>
          <w:spacing w:val="-2"/>
          <w:sz w:val="20"/>
        </w:rPr>
        <w:t xml:space="preserve"> </w:t>
      </w:r>
      <w:r>
        <w:rPr>
          <w:rFonts w:ascii="Courier New" w:hAnsi="Courier New"/>
          <w:b/>
          <w:spacing w:val="-2"/>
        </w:rPr>
        <w:t>AndroidManifest.xml</w:t>
      </w:r>
      <w:r>
        <w:rPr>
          <w:spacing w:val="-2"/>
          <w:sz w:val="20"/>
        </w:rPr>
        <w:t>:</w:t>
      </w:r>
    </w:p>
    <w:p>
      <w:pPr>
        <w:pStyle w:val="TextBody"/>
        <w:spacing w:before="11" w:after="0"/>
        <w:rPr>
          <w:sz w:val="8"/>
        </w:rPr>
      </w:pPr>
      <w:r>
        <w:rPr>
          <w:sz w:val="8"/>
        </w:rPr>
        <mc:AlternateContent>
          <mc:Choice Requires="wpg">
            <w:drawing>
              <wp:anchor behindDoc="0" distT="0" distB="0" distL="0" distR="4445" simplePos="0" locked="0" layoutInCell="0" allowOverlap="1" relativeHeight="1913" wp14:anchorId="15B55ED6">
                <wp:simplePos x="0" y="0"/>
                <wp:positionH relativeFrom="page">
                  <wp:posOffset>662940</wp:posOffset>
                </wp:positionH>
                <wp:positionV relativeFrom="paragraph">
                  <wp:posOffset>91440</wp:posOffset>
                </wp:positionV>
                <wp:extent cx="5074920" cy="1019175"/>
                <wp:effectExtent l="0" t="635" r="635" b="0"/>
                <wp:wrapTopAndBottom/>
                <wp:docPr id="1454" name="docshapegroup1162"/>
                <a:graphic xmlns:a="http://schemas.openxmlformats.org/drawingml/2006/main">
                  <a:graphicData uri="http://schemas.microsoft.com/office/word/2010/wordprocessingGroup">
                    <wpg:wgp>
                      <wpg:cNvGrpSpPr/>
                      <wpg:grpSpPr>
                        <a:xfrm>
                          <a:off x="0" y="0"/>
                          <a:ext cx="5074920" cy="1019160"/>
                          <a:chOff x="0" y="0"/>
                          <a:chExt cx="5074920" cy="1019160"/>
                        </a:xfrm>
                      </wpg:grpSpPr>
                      <wps:wsp>
                        <wps:cNvSpPr/>
                        <wps:spPr>
                          <a:xfrm>
                            <a:off x="0" y="6480"/>
                            <a:ext cx="5074920" cy="1006560"/>
                          </a:xfrm>
                          <a:prstGeom prst="rect">
                            <a:avLst/>
                          </a:prstGeom>
                          <a:solidFill>
                            <a:srgbClr val="f6f6f6"/>
                          </a:solidFill>
                          <a:ln w="0">
                            <a:noFill/>
                          </a:ln>
                        </wps:spPr>
                        <wps:style>
                          <a:lnRef idx="0"/>
                          <a:fillRef idx="0"/>
                          <a:effectRef idx="0"/>
                          <a:fontRef idx="minor"/>
                        </wps:style>
                        <wps:bodyPr/>
                      </wps:wsp>
                      <wps:wsp>
                        <wps:cNvSpPr/>
                        <wps:spPr>
                          <a:xfrm>
                            <a:off x="0" y="0"/>
                            <a:ext cx="5074920" cy="1019160"/>
                          </a:xfrm>
                          <a:custGeom>
                            <a:avLst/>
                            <a:gdLst>
                              <a:gd name="textAreaLeft" fmla="*/ 0 w 2877120"/>
                              <a:gd name="textAreaRight" fmla="*/ 2879280 w 2877120"/>
                              <a:gd name="textAreaTop" fmla="*/ 0 h 577800"/>
                              <a:gd name="textAreaBottom" fmla="*/ 579960 h 577800"/>
                            </a:gdLst>
                            <a:ahLst/>
                            <a:rect l="textAreaLeft" t="textAreaTop" r="textAreaRight" b="textAreaBottom"/>
                            <a:pathLst>
                              <a:path w="7992" h="1605">
                                <a:moveTo>
                                  <a:pt x="7992" y="1585"/>
                                </a:moveTo>
                                <a:lnTo>
                                  <a:pt x="0" y="1585"/>
                                </a:lnTo>
                                <a:lnTo>
                                  <a:pt x="0" y="1605"/>
                                </a:lnTo>
                                <a:lnTo>
                                  <a:pt x="7992" y="1605"/>
                                </a:lnTo>
                                <a:lnTo>
                                  <a:pt x="7992" y="1585"/>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99360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&lt;manifest</w:t>
                              </w:r>
                              <w:r>
                                <w:rPr>
                                  <w:rFonts w:ascii="Courier New" w:hAnsi="Courier New"/>
                                  <w:spacing w:val="-9"/>
                                  <w:sz w:val="18"/>
                                </w:rPr>
                                <w:t xml:space="preserve"> </w:t>
                              </w:r>
                              <w:r>
                                <w:rPr>
                                  <w:rFonts w:ascii="Courier New" w:hAnsi="Courier New"/>
                                  <w:spacing w:val="-4"/>
                                  <w:sz w:val="18"/>
                                </w:rPr>
                                <w:t>...&gt;</w:t>
                              </w:r>
                            </w:p>
                            <w:p>
                              <w:pPr>
                                <w:pStyle w:val="Normal"/>
                                <w:spacing w:before="76" w:after="0"/>
                                <w:ind w:left="453" w:hanging="0"/>
                                <w:rPr>
                                  <w:rFonts w:ascii="Courier New" w:hAnsi="Courier New"/>
                                  <w:sz w:val="18"/>
                                </w:rPr>
                              </w:pPr>
                              <w:r>
                                <w:rPr>
                                  <w:rFonts w:ascii="Courier New" w:hAnsi="Courier New"/>
                                  <w:spacing w:val="-5"/>
                                  <w:sz w:val="18"/>
                                </w:rPr>
                                <w:t>...</w:t>
                              </w:r>
                            </w:p>
                            <w:p>
                              <w:pPr>
                                <w:pStyle w:val="Normal"/>
                                <w:spacing w:lineRule="auto" w:line="235" w:before="79" w:after="0"/>
                                <w:ind w:left="1101" w:right="1185" w:hanging="216"/>
                                <w:rPr>
                                  <w:rFonts w:ascii="Courier New" w:hAnsi="Courier New"/>
                                  <w:sz w:val="18"/>
                                </w:rPr>
                              </w:pPr>
                              <w:r>
                                <w:rPr>
                                  <w:rFonts w:ascii="Courier New" w:hAnsi="Courier New"/>
                                  <w:sz w:val="18"/>
                                </w:rPr>
                                <w:t>&lt;uses-permission android:name= "android.permission.INTERNET"</w:t>
                              </w:r>
                              <w:r>
                                <w:rPr>
                                  <w:rFonts w:ascii="Courier New" w:hAnsi="Courier New"/>
                                  <w:spacing w:val="-29"/>
                                  <w:sz w:val="18"/>
                                </w:rPr>
                                <w:t xml:space="preserve"> </w:t>
                              </w:r>
                              <w:r>
                                <w:rPr>
                                  <w:rFonts w:ascii="Courier New" w:hAnsi="Courier New"/>
                                  <w:sz w:val="18"/>
                                </w:rPr>
                                <w:t>/&gt;</w:t>
                              </w:r>
                            </w:p>
                            <w:p>
                              <w:pPr>
                                <w:pStyle w:val="Normal"/>
                                <w:spacing w:before="18" w:after="0"/>
                                <w:ind w:left="453" w:hanging="0"/>
                                <w:rPr>
                                  <w:rFonts w:ascii="Courier New" w:hAnsi="Courier New"/>
                                  <w:sz w:val="18"/>
                                </w:rPr>
                              </w:pPr>
                              <w:r>
                                <w:rPr>
                                  <w:rFonts w:ascii="Courier New" w:hAnsi="Courier New"/>
                                  <w:spacing w:val="-5"/>
                                  <w:sz w:val="18"/>
                                </w:rPr>
                                <w:t>...</w:t>
                              </w:r>
                            </w:p>
                            <w:p>
                              <w:pPr>
                                <w:pStyle w:val="Normal"/>
                                <w:spacing w:before="76" w:after="0"/>
                                <w:ind w:left="453" w:hanging="0"/>
                                <w:rPr>
                                  <w:rFonts w:ascii="Courier New" w:hAnsi="Courier New"/>
                                  <w:sz w:val="18"/>
                                </w:rPr>
                              </w:pPr>
                              <w:r>
                                <w:rPr>
                                  <w:rFonts w:ascii="Courier New" w:hAnsi="Courier New"/>
                                  <w:spacing w:val="-2"/>
                                  <w:sz w:val="18"/>
                                </w:rPr>
                                <w:t>&lt;/manifest&gt;</w:t>
                              </w:r>
                            </w:p>
                          </w:txbxContent>
                        </wps:txbx>
                        <wps:bodyPr lIns="0" rIns="0" tIns="0" bIns="0" anchor="t">
                          <a:noAutofit/>
                        </wps:bodyPr>
                      </wps:wsp>
                    </wpg:wgp>
                  </a:graphicData>
                </a:graphic>
              </wp:anchor>
            </w:drawing>
          </mc:Choice>
          <mc:Fallback>
            <w:pict>
              <v:group id="shape_0" alt="docshapegroup1162" style="position:absolute;margin-left:52.2pt;margin-top:7.2pt;width:399.6pt;height:80.25pt" coordorigin="1044,144" coordsize="7992,1605">
                <v:rect id="shape_0" path="m0,0l-2147483645,0l-2147483645,-2147483646l0,-2147483646xe" fillcolor="#f6f6f6" stroked="f" o:allowincell="f" style="position:absolute;left:1044;top:154;width:7991;height:158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4;width:7991;height:156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&lt;manifest</w:t>
                        </w:r>
                        <w:r>
                          <w:rPr>
                            <w:rFonts w:ascii="Courier New" w:hAnsi="Courier New"/>
                            <w:spacing w:val="-9"/>
                            <w:sz w:val="18"/>
                          </w:rPr>
                          <w:t xml:space="preserve"> </w:t>
                        </w:r>
                        <w:r>
                          <w:rPr>
                            <w:rFonts w:ascii="Courier New" w:hAnsi="Courier New"/>
                            <w:spacing w:val="-4"/>
                            <w:sz w:val="18"/>
                          </w:rPr>
                          <w:t>...&gt;</w:t>
                        </w:r>
                      </w:p>
                      <w:p>
                        <w:pPr>
                          <w:pStyle w:val="Normal"/>
                          <w:spacing w:before="76" w:after="0"/>
                          <w:ind w:left="453" w:hanging="0"/>
                          <w:rPr>
                            <w:rFonts w:ascii="Courier New" w:hAnsi="Courier New"/>
                            <w:sz w:val="18"/>
                          </w:rPr>
                        </w:pPr>
                        <w:r>
                          <w:rPr>
                            <w:rFonts w:ascii="Courier New" w:hAnsi="Courier New"/>
                            <w:spacing w:val="-5"/>
                            <w:sz w:val="18"/>
                          </w:rPr>
                          <w:t>...</w:t>
                        </w:r>
                      </w:p>
                      <w:p>
                        <w:pPr>
                          <w:pStyle w:val="Normal"/>
                          <w:spacing w:lineRule="auto" w:line="235" w:before="79" w:after="0"/>
                          <w:ind w:left="1101" w:right="1185" w:hanging="216"/>
                          <w:rPr>
                            <w:rFonts w:ascii="Courier New" w:hAnsi="Courier New"/>
                            <w:sz w:val="18"/>
                          </w:rPr>
                        </w:pPr>
                        <w:r>
                          <w:rPr>
                            <w:rFonts w:ascii="Courier New" w:hAnsi="Courier New"/>
                            <w:sz w:val="18"/>
                          </w:rPr>
                          <w:t>&lt;uses-permission android:name= "android.permission.INTERNET"</w:t>
                        </w:r>
                        <w:r>
                          <w:rPr>
                            <w:rFonts w:ascii="Courier New" w:hAnsi="Courier New"/>
                            <w:spacing w:val="-29"/>
                            <w:sz w:val="18"/>
                          </w:rPr>
                          <w:t xml:space="preserve"> </w:t>
                        </w:r>
                        <w:r>
                          <w:rPr>
                            <w:rFonts w:ascii="Courier New" w:hAnsi="Courier New"/>
                            <w:sz w:val="18"/>
                          </w:rPr>
                          <w:t>/&gt;</w:t>
                        </w:r>
                      </w:p>
                      <w:p>
                        <w:pPr>
                          <w:pStyle w:val="Normal"/>
                          <w:spacing w:before="18" w:after="0"/>
                          <w:ind w:left="453" w:hanging="0"/>
                          <w:rPr>
                            <w:rFonts w:ascii="Courier New" w:hAnsi="Courier New"/>
                            <w:sz w:val="18"/>
                          </w:rPr>
                        </w:pPr>
                        <w:r>
                          <w:rPr>
                            <w:rFonts w:ascii="Courier New" w:hAnsi="Courier New"/>
                            <w:spacing w:val="-5"/>
                            <w:sz w:val="18"/>
                          </w:rPr>
                          <w:t>...</w:t>
                        </w:r>
                      </w:p>
                      <w:p>
                        <w:pPr>
                          <w:pStyle w:val="Normal"/>
                          <w:spacing w:before="76" w:after="0"/>
                          <w:ind w:left="453" w:hanging="0"/>
                          <w:rPr>
                            <w:rFonts w:ascii="Courier New" w:hAnsi="Courier New"/>
                            <w:sz w:val="18"/>
                          </w:rPr>
                        </w:pPr>
                        <w:r>
                          <w:rPr>
                            <w:rFonts w:ascii="Courier New" w:hAnsi="Courier New"/>
                            <w:spacing w:val="-2"/>
                            <w:sz w:val="18"/>
                          </w:rPr>
                          <w:t>&lt;/manifest&gt;</w:t>
                        </w:r>
                      </w:p>
                    </w:txbxContent>
                  </v:textbox>
                  <w10:wrap type="topAndBottom"/>
                </v:rect>
              </v:group>
            </w:pict>
          </mc:Fallback>
        </mc:AlternateContent>
      </w:r>
    </w:p>
    <w:p>
      <w:pPr>
        <w:pStyle w:val="ListParagraph"/>
        <w:numPr>
          <w:ilvl w:val="0"/>
          <w:numId w:val="4"/>
        </w:numPr>
        <w:tabs>
          <w:tab w:val="clear" w:pos="720"/>
          <w:tab w:val="left" w:pos="554" w:leader="none"/>
        </w:tabs>
        <w:ind w:left="554" w:hanging="360"/>
        <w:jc w:val="left"/>
        <w:rPr>
          <w:sz w:val="20"/>
        </w:rPr>
      </w:pPr>
      <w:r>
        <w:rPr>
          <w:sz w:val="20"/>
        </w:rPr>
        <w:t>If</w:t>
      </w:r>
      <w:r>
        <w:rPr>
          <w:spacing w:val="-2"/>
          <w:sz w:val="20"/>
        </w:rPr>
        <w:t xml:space="preserve"> </w:t>
      </w:r>
      <w:r>
        <w:rPr>
          <w:sz w:val="20"/>
        </w:rPr>
        <w:t>you</w:t>
      </w:r>
      <w:r>
        <w:rPr>
          <w:spacing w:val="-1"/>
          <w:sz w:val="20"/>
        </w:rPr>
        <w:t xml:space="preserve"> </w:t>
      </w:r>
      <w:r>
        <w:rPr>
          <w:sz w:val="20"/>
        </w:rPr>
        <w:t>run</w:t>
      </w:r>
      <w:r>
        <w:rPr>
          <w:spacing w:val="-2"/>
          <w:sz w:val="20"/>
        </w:rPr>
        <w:t xml:space="preserve"> </w:t>
      </w:r>
      <w:r>
        <w:rPr>
          <w:sz w:val="20"/>
        </w:rPr>
        <w:t>the</w:t>
      </w:r>
      <w:r>
        <w:rPr>
          <w:spacing w:val="-2"/>
          <w:sz w:val="20"/>
        </w:rPr>
        <w:t xml:space="preserve"> </w:t>
      </w:r>
      <w:r>
        <w:rPr>
          <w:sz w:val="20"/>
        </w:rPr>
        <w:t>app</w:t>
      </w:r>
      <w:r>
        <w:rPr>
          <w:spacing w:val="-2"/>
          <w:sz w:val="20"/>
        </w:rPr>
        <w:t xml:space="preserve"> </w:t>
      </w:r>
      <w:r>
        <w:rPr>
          <w:sz w:val="20"/>
        </w:rPr>
        <w:t>at</w:t>
      </w:r>
      <w:r>
        <w:rPr>
          <w:spacing w:val="-2"/>
          <w:sz w:val="20"/>
        </w:rPr>
        <w:t xml:space="preserve"> </w:t>
      </w:r>
      <w:r>
        <w:rPr>
          <w:sz w:val="20"/>
        </w:rPr>
        <w:t>this</w:t>
      </w:r>
      <w:r>
        <w:rPr>
          <w:spacing w:val="-1"/>
          <w:sz w:val="20"/>
        </w:rPr>
        <w:t xml:space="preserve"> </w:t>
      </w:r>
      <w:r>
        <w:rPr>
          <w:sz w:val="20"/>
        </w:rPr>
        <w:t>point,</w:t>
      </w:r>
      <w:r>
        <w:rPr>
          <w:spacing w:val="-2"/>
          <w:sz w:val="20"/>
        </w:rPr>
        <w:t xml:space="preserve"> </w:t>
      </w:r>
      <w:r>
        <w:rPr>
          <w:sz w:val="20"/>
        </w:rPr>
        <w:t>the</w:t>
      </w:r>
      <w:r>
        <w:rPr>
          <w:spacing w:val="-1"/>
          <w:sz w:val="20"/>
        </w:rPr>
        <w:t xml:space="preserve"> </w:t>
      </w:r>
      <w:r>
        <w:rPr>
          <w:sz w:val="20"/>
        </w:rPr>
        <w:t>posts</w:t>
      </w:r>
      <w:r>
        <w:rPr>
          <w:spacing w:val="-1"/>
          <w:sz w:val="20"/>
        </w:rPr>
        <w:t xml:space="preserve"> </w:t>
      </w:r>
      <w:r>
        <w:rPr>
          <w:sz w:val="20"/>
        </w:rPr>
        <w:t>should</w:t>
      </w:r>
      <w:r>
        <w:rPr>
          <w:spacing w:val="-1"/>
          <w:sz w:val="20"/>
        </w:rPr>
        <w:t xml:space="preserve"> </w:t>
      </w:r>
      <w:r>
        <w:rPr>
          <w:sz w:val="20"/>
        </w:rPr>
        <w:t>be</w:t>
      </w:r>
      <w:r>
        <w:rPr>
          <w:spacing w:val="-2"/>
          <w:sz w:val="20"/>
        </w:rPr>
        <w:t xml:space="preserve"> </w:t>
      </w:r>
      <w:r>
        <w:rPr>
          <w:sz w:val="20"/>
        </w:rPr>
        <w:t>displayed</w:t>
      </w:r>
      <w:r>
        <w:rPr>
          <w:spacing w:val="-1"/>
          <w:sz w:val="20"/>
        </w:rPr>
        <w:t xml:space="preserve"> </w:t>
      </w:r>
      <w:r>
        <w:rPr>
          <w:sz w:val="20"/>
        </w:rPr>
        <w:t>on</w:t>
      </w:r>
      <w:r>
        <w:rPr>
          <w:spacing w:val="-1"/>
          <w:sz w:val="20"/>
        </w:rPr>
        <w:t xml:space="preserve"> </w:t>
      </w:r>
      <w:r>
        <w:rPr>
          <w:sz w:val="20"/>
        </w:rPr>
        <w:t>the</w:t>
      </w:r>
      <w:r>
        <w:rPr>
          <w:spacing w:val="-1"/>
          <w:sz w:val="20"/>
        </w:rPr>
        <w:t xml:space="preserve"> </w:t>
      </w:r>
      <w:r>
        <w:rPr>
          <w:spacing w:val="-2"/>
          <w:sz w:val="20"/>
        </w:rPr>
        <w:t>screen:</w:t>
      </w:r>
    </w:p>
    <w:p>
      <w:pPr>
        <w:pStyle w:val="TextBody"/>
        <w:spacing w:before="4" w:after="0"/>
        <w:rPr>
          <w:sz w:val="14"/>
        </w:rPr>
      </w:pPr>
      <w:r>
        <w:rPr>
          <w:sz w:val="14"/>
        </w:rPr>
        <w:drawing>
          <wp:anchor behindDoc="0" distT="0" distB="0" distL="0" distR="0" simplePos="0" locked="0" layoutInCell="0" allowOverlap="1" relativeHeight="1474">
            <wp:simplePos x="0" y="0"/>
            <wp:positionH relativeFrom="page">
              <wp:posOffset>1894205</wp:posOffset>
            </wp:positionH>
            <wp:positionV relativeFrom="paragraph">
              <wp:posOffset>139065</wp:posOffset>
            </wp:positionV>
            <wp:extent cx="2571750" cy="4572000"/>
            <wp:effectExtent l="0" t="0" r="0" b="0"/>
            <wp:wrapTopAndBottom/>
            <wp:docPr id="1456" name="image19.jpeg" descr="Figure 12.7: Displaying the list of posts in a Dagger appli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 name="image19.jpeg" descr="Figure 12.7: Displaying the list of posts in a Dagger application "/>
                    <pic:cNvPicPr>
                      <a:picLocks noChangeAspect="1" noChangeArrowheads="1"/>
                    </pic:cNvPicPr>
                  </pic:nvPicPr>
                  <pic:blipFill>
                    <a:blip r:embed="rId420"/>
                    <a:stretch>
                      <a:fillRect/>
                    </a:stretch>
                  </pic:blipFill>
                  <pic:spPr bwMode="auto">
                    <a:xfrm>
                      <a:off x="0" y="0"/>
                      <a:ext cx="2571750" cy="4572000"/>
                    </a:xfrm>
                    <a:prstGeom prst="rect">
                      <a:avLst/>
                    </a:prstGeom>
                  </pic:spPr>
                </pic:pic>
              </a:graphicData>
            </a:graphic>
          </wp:anchor>
        </w:drawing>
      </w:r>
    </w:p>
    <w:p>
      <w:pPr>
        <w:pStyle w:val="TextBody"/>
        <w:spacing w:before="10" w:after="0"/>
        <w:rPr>
          <w:sz w:val="22"/>
        </w:rPr>
      </w:pPr>
      <w:r>
        <w:rPr>
          <w:sz w:val="22"/>
        </w:rPr>
      </w:r>
    </w:p>
    <w:p>
      <w:pPr>
        <w:sectPr>
          <w:headerReference w:type="even" r:id="rId421"/>
          <w:headerReference w:type="default" r:id="rId422"/>
          <w:type w:val="nextPage"/>
          <w:pgSz w:w="10800" w:h="13320"/>
          <w:pgMar w:left="940" w:right="920" w:gutter="0" w:header="695" w:top="1120" w:footer="0" w:bottom="280"/>
          <w:pgNumType w:fmt="decimal"/>
          <w:formProt w:val="false"/>
          <w:textDirection w:val="lrTb"/>
          <w:docGrid w:type="default" w:linePitch="100" w:charSpace="4096"/>
        </w:sectPr>
        <w:pStyle w:val="Normal"/>
        <w:ind w:left="1420" w:hanging="0"/>
        <w:rPr>
          <w:rFonts w:ascii="Open Sans SemiBold" w:hAnsi="Open Sans SemiBold"/>
          <w:b/>
          <w:b/>
          <w:sz w:val="18"/>
        </w:rPr>
      </w:pPr>
      <w:r>
        <w:rPr>
          <w:rFonts w:ascii="Open Sans SemiBold" w:hAnsi="Open Sans SemiBold"/>
          <w:b/>
          <w:sz w:val="18"/>
        </w:rPr>
        <w:t>Figure</w:t>
      </w:r>
      <w:r>
        <w:rPr>
          <w:rFonts w:ascii="Open Sans SemiBold" w:hAnsi="Open Sans SemiBold"/>
          <w:b/>
          <w:spacing w:val="-3"/>
          <w:sz w:val="18"/>
        </w:rPr>
        <w:t xml:space="preserve"> </w:t>
      </w:r>
      <w:r>
        <w:rPr>
          <w:rFonts w:ascii="Open Sans SemiBold" w:hAnsi="Open Sans SemiBold"/>
          <w:b/>
          <w:sz w:val="18"/>
        </w:rPr>
        <w:t>12.7:</w:t>
      </w:r>
      <w:r>
        <w:rPr>
          <w:rFonts w:ascii="Open Sans SemiBold" w:hAnsi="Open Sans SemiBold"/>
          <w:b/>
          <w:spacing w:val="-1"/>
          <w:sz w:val="18"/>
        </w:rPr>
        <w:t xml:space="preserve"> </w:t>
      </w:r>
      <w:r>
        <w:rPr>
          <w:rFonts w:ascii="Open Sans SemiBold" w:hAnsi="Open Sans SemiBold"/>
          <w:b/>
          <w:sz w:val="18"/>
        </w:rPr>
        <w:t>Displaying</w:t>
      </w:r>
      <w:r>
        <w:rPr>
          <w:rFonts w:ascii="Open Sans SemiBold" w:hAnsi="Open Sans SemiBold"/>
          <w:b/>
          <w:spacing w:val="-1"/>
          <w:sz w:val="18"/>
        </w:rPr>
        <w:t xml:space="preserve"> </w:t>
      </w:r>
      <w:r>
        <w:rPr>
          <w:rFonts w:ascii="Open Sans SemiBold" w:hAnsi="Open Sans SemiBold"/>
          <w:b/>
          <w:sz w:val="18"/>
        </w:rPr>
        <w:t>the</w:t>
      </w:r>
      <w:r>
        <w:rPr>
          <w:rFonts w:ascii="Open Sans SemiBold" w:hAnsi="Open Sans SemiBold"/>
          <w:b/>
          <w:spacing w:val="-1"/>
          <w:sz w:val="18"/>
        </w:rPr>
        <w:t xml:space="preserve"> </w:t>
      </w:r>
      <w:r>
        <w:rPr>
          <w:rFonts w:ascii="Open Sans SemiBold" w:hAnsi="Open Sans SemiBold"/>
          <w:b/>
          <w:sz w:val="18"/>
        </w:rPr>
        <w:t>list</w:t>
      </w:r>
      <w:r>
        <w:rPr>
          <w:rFonts w:ascii="Open Sans SemiBold" w:hAnsi="Open Sans SemiBold"/>
          <w:b/>
          <w:spacing w:val="-1"/>
          <w:sz w:val="18"/>
        </w:rPr>
        <w:t xml:space="preserve"> </w:t>
      </w:r>
      <w:r>
        <w:rPr>
          <w:rFonts w:ascii="Open Sans SemiBold" w:hAnsi="Open Sans SemiBold"/>
          <w:b/>
          <w:sz w:val="18"/>
        </w:rPr>
        <w:t>of</w:t>
      </w:r>
      <w:r>
        <w:rPr>
          <w:rFonts w:ascii="Open Sans SemiBold" w:hAnsi="Open Sans SemiBold"/>
          <w:b/>
          <w:spacing w:val="-1"/>
          <w:sz w:val="18"/>
        </w:rPr>
        <w:t xml:space="preserve"> </w:t>
      </w:r>
      <w:r>
        <w:rPr>
          <w:rFonts w:ascii="Open Sans SemiBold" w:hAnsi="Open Sans SemiBold"/>
          <w:b/>
          <w:sz w:val="18"/>
        </w:rPr>
        <w:t>posts</w:t>
      </w:r>
      <w:r>
        <w:rPr>
          <w:rFonts w:ascii="Open Sans SemiBold" w:hAnsi="Open Sans SemiBold"/>
          <w:b/>
          <w:spacing w:val="-1"/>
          <w:sz w:val="18"/>
        </w:rPr>
        <w:t xml:space="preserve"> </w:t>
      </w:r>
      <w:r>
        <w:rPr>
          <w:rFonts w:ascii="Open Sans SemiBold" w:hAnsi="Open Sans SemiBold"/>
          <w:b/>
          <w:sz w:val="18"/>
        </w:rPr>
        <w:t>in</w:t>
      </w:r>
      <w:r>
        <w:rPr>
          <w:rFonts w:ascii="Open Sans SemiBold" w:hAnsi="Open Sans SemiBold"/>
          <w:b/>
          <w:spacing w:val="-1"/>
          <w:sz w:val="18"/>
        </w:rPr>
        <w:t xml:space="preserve"> </w:t>
      </w:r>
      <w:r>
        <w:rPr>
          <w:rFonts w:ascii="Open Sans SemiBold" w:hAnsi="Open Sans SemiBold"/>
          <w:b/>
          <w:sz w:val="18"/>
        </w:rPr>
        <w:t>a</w:t>
      </w:r>
      <w:r>
        <w:rPr>
          <w:rFonts w:ascii="Open Sans SemiBold" w:hAnsi="Open Sans SemiBold"/>
          <w:b/>
          <w:spacing w:val="-1"/>
          <w:sz w:val="18"/>
        </w:rPr>
        <w:t xml:space="preserve"> </w:t>
      </w:r>
      <w:r>
        <w:rPr>
          <w:rFonts w:ascii="Open Sans SemiBold" w:hAnsi="Open Sans SemiBold"/>
          <w:b/>
          <w:sz w:val="18"/>
        </w:rPr>
        <w:t>Dagger</w:t>
      </w:r>
      <w:r>
        <w:rPr>
          <w:rFonts w:ascii="Open Sans SemiBold" w:hAnsi="Open Sans SemiBold"/>
          <w:b/>
          <w:spacing w:val="-1"/>
          <w:sz w:val="18"/>
        </w:rPr>
        <w:t xml:space="preserve"> </w:t>
      </w:r>
      <w:r>
        <w:rPr>
          <w:rFonts w:ascii="Open Sans SemiBold" w:hAnsi="Open Sans SemiBold"/>
          <w:b/>
          <w:spacing w:val="-2"/>
          <w:sz w:val="18"/>
        </w:rPr>
        <w:t>application</w:t>
      </w:r>
    </w:p>
    <w:p>
      <w:pPr>
        <w:pStyle w:val="TextBody"/>
        <w:spacing w:before="12" w:after="0"/>
        <w:rPr>
          <w:rFonts w:ascii="Open Sans SemiBold" w:hAnsi="Open Sans SemiBold"/>
          <w:b/>
          <w:b/>
          <w:sz w:val="7"/>
        </w:rPr>
      </w:pPr>
      <w:r>
        <w:rPr>
          <w:rFonts w:ascii="Open Sans SemiBold" w:hAnsi="Open Sans SemiBold"/>
          <w:b/>
          <w:sz w:val="7"/>
        </w:rPr>
      </w:r>
    </w:p>
    <w:p>
      <w:pPr>
        <w:pStyle w:val="ListParagraph"/>
        <w:numPr>
          <w:ilvl w:val="0"/>
          <w:numId w:val="4"/>
        </w:numPr>
        <w:tabs>
          <w:tab w:val="clear" w:pos="720"/>
          <w:tab w:val="left" w:pos="1274" w:leader="none"/>
        </w:tabs>
        <w:spacing w:lineRule="auto" w:line="240" w:before="101" w:after="0"/>
        <w:ind w:left="1274" w:right="233" w:hanging="360"/>
        <w:jc w:val="left"/>
        <w:rPr>
          <w:sz w:val="20"/>
        </w:rPr>
      </w:pPr>
      <w:r>
        <w:rPr>
          <w:sz w:val="20"/>
        </w:rPr>
        <w:t>Let's work on setting up the dummy data for the UI test. In order to do this, we will need to create a class that will output a list of dummy posts. Normally, we would need to go to the API level to make sure that the components work well together. However, in order to simplify the work, we will work on the repository layer.</w:t>
      </w:r>
      <w:r>
        <w:rPr>
          <w:spacing w:val="-3"/>
          <w:sz w:val="20"/>
        </w:rPr>
        <w:t xml:space="preserve"> </w:t>
      </w:r>
      <w:r>
        <w:rPr>
          <w:sz w:val="20"/>
        </w:rPr>
        <w:t>What</w:t>
      </w:r>
      <w:r>
        <w:rPr>
          <w:spacing w:val="-3"/>
          <w:sz w:val="20"/>
        </w:rPr>
        <w:t xml:space="preserve"> </w:t>
      </w:r>
      <w:r>
        <w:rPr>
          <w:sz w:val="20"/>
        </w:rPr>
        <w:t>we</w:t>
      </w:r>
      <w:r>
        <w:rPr>
          <w:spacing w:val="-3"/>
          <w:sz w:val="20"/>
        </w:rPr>
        <w:t xml:space="preserve"> </w:t>
      </w:r>
      <w:r>
        <w:rPr>
          <w:sz w:val="20"/>
        </w:rPr>
        <w:t>need</w:t>
      </w:r>
      <w:r>
        <w:rPr>
          <w:spacing w:val="-3"/>
          <w:sz w:val="20"/>
        </w:rPr>
        <w:t xml:space="preserve"> </w:t>
      </w:r>
      <w:r>
        <w:rPr>
          <w:sz w:val="20"/>
        </w:rPr>
        <w:t>to</w:t>
      </w:r>
      <w:r>
        <w:rPr>
          <w:spacing w:val="-3"/>
          <w:sz w:val="20"/>
        </w:rPr>
        <w:t xml:space="preserve"> </w:t>
      </w:r>
      <w:r>
        <w:rPr>
          <w:sz w:val="20"/>
        </w:rPr>
        <w:t>do</w:t>
      </w:r>
      <w:r>
        <w:rPr>
          <w:spacing w:val="-3"/>
          <w:sz w:val="20"/>
        </w:rPr>
        <w:t xml:space="preserve"> </w:t>
      </w:r>
      <w:r>
        <w:rPr>
          <w:sz w:val="20"/>
        </w:rPr>
        <w:t>is</w:t>
      </w:r>
      <w:r>
        <w:rPr>
          <w:spacing w:val="-3"/>
          <w:sz w:val="20"/>
        </w:rPr>
        <w:t xml:space="preserve"> </w:t>
      </w:r>
      <w:r>
        <w:rPr>
          <w:sz w:val="20"/>
        </w:rPr>
        <w:t>create</w:t>
      </w:r>
      <w:r>
        <w:rPr>
          <w:spacing w:val="-5"/>
          <w:sz w:val="20"/>
        </w:rPr>
        <w:t xml:space="preserve"> </w:t>
      </w:r>
      <w:r>
        <w:rPr>
          <w:rFonts w:ascii="Courier New" w:hAnsi="Courier New"/>
          <w:b/>
        </w:rPr>
        <w:t>DummyRepository</w:t>
      </w:r>
      <w:r>
        <w:rPr>
          <w:sz w:val="20"/>
        </w:rPr>
        <w:t>,</w:t>
      </w:r>
      <w:r>
        <w:rPr>
          <w:spacing w:val="-3"/>
          <w:sz w:val="20"/>
        </w:rPr>
        <w:t xml:space="preserve"> </w:t>
      </w:r>
      <w:r>
        <w:rPr>
          <w:sz w:val="20"/>
        </w:rPr>
        <w:t>which</w:t>
      </w:r>
      <w:r>
        <w:rPr>
          <w:spacing w:val="-3"/>
          <w:sz w:val="20"/>
        </w:rPr>
        <w:t xml:space="preserve"> </w:t>
      </w:r>
      <w:r>
        <w:rPr>
          <w:sz w:val="20"/>
        </w:rPr>
        <w:t>will</w:t>
      </w:r>
      <w:r>
        <w:rPr>
          <w:spacing w:val="-3"/>
          <w:sz w:val="20"/>
        </w:rPr>
        <w:t xml:space="preserve"> </w:t>
      </w:r>
      <w:r>
        <w:rPr>
          <w:sz w:val="20"/>
        </w:rPr>
        <w:t>return</w:t>
      </w:r>
      <w:r>
        <w:rPr>
          <w:spacing w:val="-4"/>
          <w:sz w:val="20"/>
        </w:rPr>
        <w:t xml:space="preserve"> </w:t>
      </w:r>
      <w:r>
        <w:rPr>
          <w:sz w:val="20"/>
        </w:rPr>
        <w:t>a</w:t>
      </w:r>
      <w:r>
        <w:rPr>
          <w:spacing w:val="-4"/>
          <w:sz w:val="20"/>
        </w:rPr>
        <w:t xml:space="preserve"> </w:t>
      </w:r>
      <w:r>
        <w:rPr>
          <w:sz w:val="20"/>
        </w:rPr>
        <w:t xml:space="preserve">list of posts, and, using Dagger, we will inject it into </w:t>
      </w:r>
      <w:r>
        <w:rPr>
          <w:rFonts w:ascii="Courier New" w:hAnsi="Courier New"/>
          <w:b/>
        </w:rPr>
        <w:t>ViewModel</w:t>
      </w:r>
      <w:r>
        <w:rPr>
          <w:sz w:val="20"/>
        </w:rPr>
        <w:t>:</w:t>
      </w:r>
    </w:p>
    <w:p>
      <w:pPr>
        <w:pStyle w:val="TextBody"/>
        <w:spacing w:before="8" w:after="0"/>
        <w:rPr>
          <w:sz w:val="8"/>
        </w:rPr>
      </w:pPr>
      <w:r>
        <w:rPr>
          <w:sz w:val="8"/>
        </w:rPr>
        <mc:AlternateContent>
          <mc:Choice Requires="wpg">
            <w:drawing>
              <wp:anchor behindDoc="0" distT="0" distB="635" distL="0" distR="4445" simplePos="0" locked="0" layoutInCell="0" allowOverlap="1" relativeHeight="1915" wp14:anchorId="0E178C74">
                <wp:simplePos x="0" y="0"/>
                <wp:positionH relativeFrom="page">
                  <wp:posOffset>1120140</wp:posOffset>
                </wp:positionH>
                <wp:positionV relativeFrom="paragraph">
                  <wp:posOffset>89535</wp:posOffset>
                </wp:positionV>
                <wp:extent cx="5074920" cy="2530475"/>
                <wp:effectExtent l="0" t="635" r="635" b="0"/>
                <wp:wrapTopAndBottom/>
                <wp:docPr id="1463" name="docshapegroup1166"/>
                <a:graphic xmlns:a="http://schemas.openxmlformats.org/drawingml/2006/main">
                  <a:graphicData uri="http://schemas.microsoft.com/office/word/2010/wordprocessingGroup">
                    <wpg:wgp>
                      <wpg:cNvGrpSpPr/>
                      <wpg:grpSpPr>
                        <a:xfrm>
                          <a:off x="0" y="0"/>
                          <a:ext cx="5074920" cy="2530440"/>
                          <a:chOff x="0" y="0"/>
                          <a:chExt cx="5074920" cy="2530440"/>
                        </a:xfrm>
                      </wpg:grpSpPr>
                      <wps:wsp>
                        <wps:cNvSpPr/>
                        <wps:spPr>
                          <a:xfrm>
                            <a:off x="0" y="6480"/>
                            <a:ext cx="5074920" cy="2517840"/>
                          </a:xfrm>
                          <a:prstGeom prst="rect">
                            <a:avLst/>
                          </a:prstGeom>
                          <a:solidFill>
                            <a:srgbClr val="f6f6f6"/>
                          </a:solidFill>
                          <a:ln w="0">
                            <a:noFill/>
                          </a:ln>
                        </wps:spPr>
                        <wps:style>
                          <a:lnRef idx="0"/>
                          <a:fillRef idx="0"/>
                          <a:effectRef idx="0"/>
                          <a:fontRef idx="minor"/>
                        </wps:style>
                        <wps:bodyPr/>
                      </wps:wsp>
                      <wps:wsp>
                        <wps:cNvSpPr/>
                        <wps:spPr>
                          <a:xfrm>
                            <a:off x="0" y="0"/>
                            <a:ext cx="5074920" cy="2530440"/>
                          </a:xfrm>
                          <a:custGeom>
                            <a:avLst/>
                            <a:gdLst>
                              <a:gd name="textAreaLeft" fmla="*/ 0 w 2877120"/>
                              <a:gd name="textAreaRight" fmla="*/ 2879280 w 2877120"/>
                              <a:gd name="textAreaTop" fmla="*/ 0 h 1434600"/>
                              <a:gd name="textAreaBottom" fmla="*/ 1436760 h 1434600"/>
                            </a:gdLst>
                            <a:ahLst/>
                            <a:rect l="textAreaLeft" t="textAreaTop" r="textAreaRight" b="textAreaBottom"/>
                            <a:pathLst>
                              <a:path w="7992" h="3985">
                                <a:moveTo>
                                  <a:pt x="7992" y="3964"/>
                                </a:moveTo>
                                <a:lnTo>
                                  <a:pt x="0" y="3964"/>
                                </a:lnTo>
                                <a:lnTo>
                                  <a:pt x="0" y="3984"/>
                                </a:lnTo>
                                <a:lnTo>
                                  <a:pt x="7992" y="3984"/>
                                </a:lnTo>
                                <a:lnTo>
                                  <a:pt x="7992" y="396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250524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class</w:t>
                              </w:r>
                              <w:r>
                                <w:rPr>
                                  <w:rFonts w:ascii="Courier New" w:hAnsi="Courier New"/>
                                  <w:spacing w:val="-9"/>
                                  <w:sz w:val="18"/>
                                </w:rPr>
                                <w:t xml:space="preserve"> </w:t>
                              </w:r>
                              <w:r>
                                <w:rPr>
                                  <w:rFonts w:ascii="Courier New" w:hAnsi="Courier New"/>
                                  <w:sz w:val="18"/>
                                </w:rPr>
                                <w:t>DummyRepository</w:t>
                              </w:r>
                              <w:r>
                                <w:rPr>
                                  <w:rFonts w:ascii="Courier New" w:hAnsi="Courier New"/>
                                  <w:spacing w:val="-9"/>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PostRepository</w:t>
                              </w:r>
                              <w:r>
                                <w:rPr>
                                  <w:rFonts w:ascii="Courier New" w:hAnsi="Courier New"/>
                                  <w:spacing w:val="-8"/>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1317" w:right="1766" w:hanging="432"/>
                                <w:rPr>
                                  <w:rFonts w:ascii="Courier New" w:hAnsi="Courier New"/>
                                  <w:sz w:val="18"/>
                                </w:rPr>
                              </w:pPr>
                              <w:r>
                                <w:rPr>
                                  <w:rFonts w:ascii="Courier New" w:hAnsi="Courier New"/>
                                  <w:sz w:val="18"/>
                                </w:rPr>
                                <w:t>override fun getPosts(): LiveData&lt;List&lt;Post&gt;&gt; { val</w:t>
                              </w:r>
                              <w:r>
                                <w:rPr>
                                  <w:rFonts w:ascii="Courier New" w:hAnsi="Courier New"/>
                                  <w:spacing w:val="-13"/>
                                  <w:sz w:val="18"/>
                                </w:rPr>
                                <w:t xml:space="preserve"> </w:t>
                              </w:r>
                              <w:r>
                                <w:rPr>
                                  <w:rFonts w:ascii="Courier New" w:hAnsi="Courier New"/>
                                  <w:sz w:val="18"/>
                                </w:rPr>
                                <w:t>liveData</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 xml:space="preserve">MutableLiveData&lt;List&lt;Post&gt;&gt;() </w:t>
                              </w:r>
                              <w:r>
                                <w:rPr>
                                  <w:rFonts w:ascii="Courier New" w:hAnsi="Courier New"/>
                                  <w:spacing w:val="-2"/>
                                  <w:sz w:val="18"/>
                                </w:rPr>
                                <w:t>liveData.postValue(</w:t>
                              </w:r>
                            </w:p>
                            <w:p>
                              <w:pPr>
                                <w:pStyle w:val="Normal"/>
                                <w:spacing w:before="2" w:after="0"/>
                                <w:ind w:left="1749" w:hanging="0"/>
                                <w:rPr>
                                  <w:rFonts w:ascii="Courier New" w:hAnsi="Courier New"/>
                                  <w:sz w:val="18"/>
                                </w:rPr>
                              </w:pPr>
                              <w:r>
                                <w:rPr>
                                  <w:rFonts w:ascii="Courier New" w:hAnsi="Courier New"/>
                                  <w:spacing w:val="-2"/>
                                  <w:sz w:val="18"/>
                                </w:rPr>
                                <w:t>listOf(</w:t>
                              </w:r>
                            </w:p>
                            <w:p>
                              <w:pPr>
                                <w:pStyle w:val="Normal"/>
                                <w:spacing w:before="76" w:after="0"/>
                                <w:ind w:left="2181" w:hanging="0"/>
                                <w:rPr>
                                  <w:rFonts w:ascii="Courier New" w:hAnsi="Courier New"/>
                                  <w:sz w:val="18"/>
                                </w:rPr>
                              </w:pPr>
                              <w:r>
                                <w:rPr>
                                  <w:rFonts w:ascii="Courier New" w:hAnsi="Courier New"/>
                                  <w:sz w:val="18"/>
                                </w:rPr>
                                <w:t>Post(1L,</w:t>
                              </w:r>
                              <w:r>
                                <w:rPr>
                                  <w:rFonts w:ascii="Courier New" w:hAnsi="Courier New"/>
                                  <w:spacing w:val="-5"/>
                                  <w:sz w:val="18"/>
                                </w:rPr>
                                <w:t xml:space="preserve"> </w:t>
                              </w:r>
                              <w:r>
                                <w:rPr>
                                  <w:rFonts w:ascii="Courier New" w:hAnsi="Courier New"/>
                                  <w:sz w:val="18"/>
                                </w:rPr>
                                <w:t>1L,</w:t>
                              </w:r>
                              <w:r>
                                <w:rPr>
                                  <w:rFonts w:ascii="Courier New" w:hAnsi="Courier New"/>
                                  <w:spacing w:val="-5"/>
                                  <w:sz w:val="18"/>
                                </w:rPr>
                                <w:t xml:space="preserve"> </w:t>
                              </w:r>
                              <w:r>
                                <w:rPr>
                                  <w:rFonts w:ascii="Courier New" w:hAnsi="Courier New"/>
                                  <w:sz w:val="18"/>
                                </w:rPr>
                                <w:t>"Title</w:t>
                              </w:r>
                              <w:r>
                                <w:rPr>
                                  <w:rFonts w:ascii="Courier New" w:hAnsi="Courier New"/>
                                  <w:spacing w:val="-5"/>
                                  <w:sz w:val="18"/>
                                </w:rPr>
                                <w:t xml:space="preserve"> </w:t>
                              </w:r>
                              <w:r>
                                <w:rPr>
                                  <w:rFonts w:ascii="Courier New" w:hAnsi="Courier New"/>
                                  <w:sz w:val="18"/>
                                </w:rPr>
                                <w:t>1",</w:t>
                              </w:r>
                              <w:r>
                                <w:rPr>
                                  <w:rFonts w:ascii="Courier New" w:hAnsi="Courier New"/>
                                  <w:spacing w:val="-5"/>
                                  <w:sz w:val="18"/>
                                </w:rPr>
                                <w:t xml:space="preserve"> </w:t>
                              </w:r>
                              <w:r>
                                <w:rPr>
                                  <w:rFonts w:ascii="Courier New" w:hAnsi="Courier New"/>
                                  <w:sz w:val="18"/>
                                </w:rPr>
                                <w:t>"Body</w:t>
                              </w:r>
                              <w:r>
                                <w:rPr>
                                  <w:rFonts w:ascii="Courier New" w:hAnsi="Courier New"/>
                                  <w:spacing w:val="-5"/>
                                  <w:sz w:val="18"/>
                                </w:rPr>
                                <w:t xml:space="preserve"> </w:t>
                              </w:r>
                              <w:r>
                                <w:rPr>
                                  <w:rFonts w:ascii="Courier New" w:hAnsi="Courier New"/>
                                  <w:spacing w:val="-4"/>
                                  <w:sz w:val="18"/>
                                </w:rPr>
                                <w:t>1"),</w:t>
                              </w:r>
                            </w:p>
                            <w:p>
                              <w:pPr>
                                <w:pStyle w:val="Normal"/>
                                <w:spacing w:before="76" w:after="0"/>
                                <w:ind w:left="2181" w:hanging="0"/>
                                <w:rPr>
                                  <w:rFonts w:ascii="Courier New" w:hAnsi="Courier New"/>
                                  <w:sz w:val="18"/>
                                </w:rPr>
                              </w:pPr>
                              <w:r>
                                <w:rPr>
                                  <w:rFonts w:ascii="Courier New" w:hAnsi="Courier New"/>
                                  <w:sz w:val="18"/>
                                </w:rPr>
                                <w:t>Post(2L,</w:t>
                              </w:r>
                              <w:r>
                                <w:rPr>
                                  <w:rFonts w:ascii="Courier New" w:hAnsi="Courier New"/>
                                  <w:spacing w:val="-5"/>
                                  <w:sz w:val="18"/>
                                </w:rPr>
                                <w:t xml:space="preserve"> </w:t>
                              </w:r>
                              <w:r>
                                <w:rPr>
                                  <w:rFonts w:ascii="Courier New" w:hAnsi="Courier New"/>
                                  <w:sz w:val="18"/>
                                </w:rPr>
                                <w:t>1L,</w:t>
                              </w:r>
                              <w:r>
                                <w:rPr>
                                  <w:rFonts w:ascii="Courier New" w:hAnsi="Courier New"/>
                                  <w:spacing w:val="-5"/>
                                  <w:sz w:val="18"/>
                                </w:rPr>
                                <w:t xml:space="preserve"> </w:t>
                              </w:r>
                              <w:r>
                                <w:rPr>
                                  <w:rFonts w:ascii="Courier New" w:hAnsi="Courier New"/>
                                  <w:sz w:val="18"/>
                                </w:rPr>
                                <w:t>"Title</w:t>
                              </w:r>
                              <w:r>
                                <w:rPr>
                                  <w:rFonts w:ascii="Courier New" w:hAnsi="Courier New"/>
                                  <w:spacing w:val="-5"/>
                                  <w:sz w:val="18"/>
                                </w:rPr>
                                <w:t xml:space="preserve"> </w:t>
                              </w:r>
                              <w:r>
                                <w:rPr>
                                  <w:rFonts w:ascii="Courier New" w:hAnsi="Courier New"/>
                                  <w:sz w:val="18"/>
                                </w:rPr>
                                <w:t>2",</w:t>
                              </w:r>
                              <w:r>
                                <w:rPr>
                                  <w:rFonts w:ascii="Courier New" w:hAnsi="Courier New"/>
                                  <w:spacing w:val="-5"/>
                                  <w:sz w:val="18"/>
                                </w:rPr>
                                <w:t xml:space="preserve"> </w:t>
                              </w:r>
                              <w:r>
                                <w:rPr>
                                  <w:rFonts w:ascii="Courier New" w:hAnsi="Courier New"/>
                                  <w:sz w:val="18"/>
                                </w:rPr>
                                <w:t>"Body</w:t>
                              </w:r>
                              <w:r>
                                <w:rPr>
                                  <w:rFonts w:ascii="Courier New" w:hAnsi="Courier New"/>
                                  <w:spacing w:val="-5"/>
                                  <w:sz w:val="18"/>
                                </w:rPr>
                                <w:t xml:space="preserve"> </w:t>
                              </w:r>
                              <w:r>
                                <w:rPr>
                                  <w:rFonts w:ascii="Courier New" w:hAnsi="Courier New"/>
                                  <w:spacing w:val="-4"/>
                                  <w:sz w:val="18"/>
                                </w:rPr>
                                <w:t>2"),</w:t>
                              </w:r>
                            </w:p>
                            <w:p>
                              <w:pPr>
                                <w:pStyle w:val="Normal"/>
                                <w:spacing w:before="76" w:after="0"/>
                                <w:ind w:left="2181" w:hanging="0"/>
                                <w:rPr>
                                  <w:rFonts w:ascii="Courier New" w:hAnsi="Courier New"/>
                                  <w:sz w:val="18"/>
                                </w:rPr>
                              </w:pPr>
                              <w:r>
                                <w:rPr>
                                  <w:rFonts w:ascii="Courier New" w:hAnsi="Courier New"/>
                                  <w:sz w:val="18"/>
                                </w:rPr>
                                <w:t>Post(3L,</w:t>
                              </w:r>
                              <w:r>
                                <w:rPr>
                                  <w:rFonts w:ascii="Courier New" w:hAnsi="Courier New"/>
                                  <w:spacing w:val="-5"/>
                                  <w:sz w:val="18"/>
                                </w:rPr>
                                <w:t xml:space="preserve"> </w:t>
                              </w:r>
                              <w:r>
                                <w:rPr>
                                  <w:rFonts w:ascii="Courier New" w:hAnsi="Courier New"/>
                                  <w:sz w:val="18"/>
                                </w:rPr>
                                <w:t>1L,</w:t>
                              </w:r>
                              <w:r>
                                <w:rPr>
                                  <w:rFonts w:ascii="Courier New" w:hAnsi="Courier New"/>
                                  <w:spacing w:val="-5"/>
                                  <w:sz w:val="18"/>
                                </w:rPr>
                                <w:t xml:space="preserve"> </w:t>
                              </w:r>
                              <w:r>
                                <w:rPr>
                                  <w:rFonts w:ascii="Courier New" w:hAnsi="Courier New"/>
                                  <w:sz w:val="18"/>
                                </w:rPr>
                                <w:t>"Title</w:t>
                              </w:r>
                              <w:r>
                                <w:rPr>
                                  <w:rFonts w:ascii="Courier New" w:hAnsi="Courier New"/>
                                  <w:spacing w:val="-5"/>
                                  <w:sz w:val="18"/>
                                </w:rPr>
                                <w:t xml:space="preserve"> </w:t>
                              </w:r>
                              <w:r>
                                <w:rPr>
                                  <w:rFonts w:ascii="Courier New" w:hAnsi="Courier New"/>
                                  <w:sz w:val="18"/>
                                </w:rPr>
                                <w:t>3",</w:t>
                              </w:r>
                              <w:r>
                                <w:rPr>
                                  <w:rFonts w:ascii="Courier New" w:hAnsi="Courier New"/>
                                  <w:spacing w:val="-5"/>
                                  <w:sz w:val="18"/>
                                </w:rPr>
                                <w:t xml:space="preserve"> </w:t>
                              </w:r>
                              <w:r>
                                <w:rPr>
                                  <w:rFonts w:ascii="Courier New" w:hAnsi="Courier New"/>
                                  <w:sz w:val="18"/>
                                </w:rPr>
                                <w:t>"Body</w:t>
                              </w:r>
                              <w:r>
                                <w:rPr>
                                  <w:rFonts w:ascii="Courier New" w:hAnsi="Courier New"/>
                                  <w:spacing w:val="-5"/>
                                  <w:sz w:val="18"/>
                                </w:rPr>
                                <w:t xml:space="preserve"> 3")</w:t>
                              </w:r>
                            </w:p>
                            <w:p>
                              <w:pPr>
                                <w:pStyle w:val="Normal"/>
                                <w:spacing w:before="76" w:after="0"/>
                                <w:ind w:left="1749" w:hanging="0"/>
                                <w:rPr>
                                  <w:rFonts w:ascii="Courier New" w:hAnsi="Courier New"/>
                                  <w:sz w:val="18"/>
                                </w:rPr>
                              </w:pPr>
                              <w:r>
                                <w:rPr>
                                  <w:rFonts w:ascii="Courier New" w:hAnsi="Courier New"/>
                                  <w:sz w:val="18"/>
                                </w:rPr>
                                <w:t>)</w:t>
                              </w:r>
                            </w:p>
                            <w:p>
                              <w:pPr>
                                <w:pStyle w:val="Normal"/>
                                <w:spacing w:before="76" w:after="0"/>
                                <w:ind w:left="1317" w:hanging="0"/>
                                <w:rPr>
                                  <w:rFonts w:ascii="Courier New" w:hAnsi="Courier New"/>
                                  <w:sz w:val="18"/>
                                </w:rPr>
                              </w:pPr>
                              <w:r>
                                <w:rPr>
                                  <w:rFonts w:ascii="Courier New" w:hAnsi="Courier New"/>
                                  <w:sz w:val="18"/>
                                </w:rPr>
                                <w:t>)</w:t>
                              </w:r>
                            </w:p>
                            <w:p>
                              <w:pPr>
                                <w:pStyle w:val="Normal"/>
                                <w:spacing w:before="76" w:after="0"/>
                                <w:ind w:left="1317" w:hanging="0"/>
                                <w:rPr>
                                  <w:rFonts w:ascii="Courier New" w:hAnsi="Courier New"/>
                                  <w:sz w:val="18"/>
                                </w:rPr>
                              </w:pPr>
                              <w:r>
                                <w:rPr>
                                  <w:rFonts w:ascii="Courier New" w:hAnsi="Courier New"/>
                                  <w:sz w:val="18"/>
                                </w:rPr>
                                <w:t>return</w:t>
                              </w:r>
                              <w:r>
                                <w:rPr>
                                  <w:rFonts w:ascii="Courier New" w:hAnsi="Courier New"/>
                                  <w:spacing w:val="-8"/>
                                  <w:sz w:val="18"/>
                                </w:rPr>
                                <w:t xml:space="preserve"> </w:t>
                              </w:r>
                              <w:r>
                                <w:rPr>
                                  <w:rFonts w:ascii="Courier New" w:hAnsi="Courier New"/>
                                  <w:spacing w:val="-2"/>
                                  <w:sz w:val="18"/>
                                </w:rPr>
                                <w:t>liveData</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1166" style="position:absolute;margin-left:88.2pt;margin-top:7.05pt;width:399.6pt;height:199.25pt" coordorigin="1764,141" coordsize="7992,3985">
                <v:rect id="shape_0" path="m0,0l-2147483645,0l-2147483645,-2147483646l0,-2147483646xe" fillcolor="#f6f6f6" stroked="f" o:allowincell="f" style="position:absolute;left:1764;top:151;width:7991;height:396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1;width:7991;height:394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class</w:t>
                        </w:r>
                        <w:r>
                          <w:rPr>
                            <w:rFonts w:ascii="Courier New" w:hAnsi="Courier New"/>
                            <w:spacing w:val="-9"/>
                            <w:sz w:val="18"/>
                          </w:rPr>
                          <w:t xml:space="preserve"> </w:t>
                        </w:r>
                        <w:r>
                          <w:rPr>
                            <w:rFonts w:ascii="Courier New" w:hAnsi="Courier New"/>
                            <w:sz w:val="18"/>
                          </w:rPr>
                          <w:t>DummyRepository</w:t>
                        </w:r>
                        <w:r>
                          <w:rPr>
                            <w:rFonts w:ascii="Courier New" w:hAnsi="Courier New"/>
                            <w:spacing w:val="-9"/>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PostRepository</w:t>
                        </w:r>
                        <w:r>
                          <w:rPr>
                            <w:rFonts w:ascii="Courier New" w:hAnsi="Courier New"/>
                            <w:spacing w:val="-8"/>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1317" w:right="1766" w:hanging="432"/>
                          <w:rPr>
                            <w:rFonts w:ascii="Courier New" w:hAnsi="Courier New"/>
                            <w:sz w:val="18"/>
                          </w:rPr>
                        </w:pPr>
                        <w:r>
                          <w:rPr>
                            <w:rFonts w:ascii="Courier New" w:hAnsi="Courier New"/>
                            <w:sz w:val="18"/>
                          </w:rPr>
                          <w:t>override fun getPosts(): LiveData&lt;List&lt;Post&gt;&gt; { val</w:t>
                        </w:r>
                        <w:r>
                          <w:rPr>
                            <w:rFonts w:ascii="Courier New" w:hAnsi="Courier New"/>
                            <w:spacing w:val="-13"/>
                            <w:sz w:val="18"/>
                          </w:rPr>
                          <w:t xml:space="preserve"> </w:t>
                        </w:r>
                        <w:r>
                          <w:rPr>
                            <w:rFonts w:ascii="Courier New" w:hAnsi="Courier New"/>
                            <w:sz w:val="18"/>
                          </w:rPr>
                          <w:t>liveData</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 xml:space="preserve">MutableLiveData&lt;List&lt;Post&gt;&gt;() </w:t>
                        </w:r>
                        <w:r>
                          <w:rPr>
                            <w:rFonts w:ascii="Courier New" w:hAnsi="Courier New"/>
                            <w:spacing w:val="-2"/>
                            <w:sz w:val="18"/>
                          </w:rPr>
                          <w:t>liveData.postValue(</w:t>
                        </w:r>
                      </w:p>
                      <w:p>
                        <w:pPr>
                          <w:pStyle w:val="Normal"/>
                          <w:spacing w:before="2" w:after="0"/>
                          <w:ind w:left="1749" w:hanging="0"/>
                          <w:rPr>
                            <w:rFonts w:ascii="Courier New" w:hAnsi="Courier New"/>
                            <w:sz w:val="18"/>
                          </w:rPr>
                        </w:pPr>
                        <w:r>
                          <w:rPr>
                            <w:rFonts w:ascii="Courier New" w:hAnsi="Courier New"/>
                            <w:spacing w:val="-2"/>
                            <w:sz w:val="18"/>
                          </w:rPr>
                          <w:t>listOf(</w:t>
                        </w:r>
                      </w:p>
                      <w:p>
                        <w:pPr>
                          <w:pStyle w:val="Normal"/>
                          <w:spacing w:before="76" w:after="0"/>
                          <w:ind w:left="2181" w:hanging="0"/>
                          <w:rPr>
                            <w:rFonts w:ascii="Courier New" w:hAnsi="Courier New"/>
                            <w:sz w:val="18"/>
                          </w:rPr>
                        </w:pPr>
                        <w:r>
                          <w:rPr>
                            <w:rFonts w:ascii="Courier New" w:hAnsi="Courier New"/>
                            <w:sz w:val="18"/>
                          </w:rPr>
                          <w:t>Post(1L,</w:t>
                        </w:r>
                        <w:r>
                          <w:rPr>
                            <w:rFonts w:ascii="Courier New" w:hAnsi="Courier New"/>
                            <w:spacing w:val="-5"/>
                            <w:sz w:val="18"/>
                          </w:rPr>
                          <w:t xml:space="preserve"> </w:t>
                        </w:r>
                        <w:r>
                          <w:rPr>
                            <w:rFonts w:ascii="Courier New" w:hAnsi="Courier New"/>
                            <w:sz w:val="18"/>
                          </w:rPr>
                          <w:t>1L,</w:t>
                        </w:r>
                        <w:r>
                          <w:rPr>
                            <w:rFonts w:ascii="Courier New" w:hAnsi="Courier New"/>
                            <w:spacing w:val="-5"/>
                            <w:sz w:val="18"/>
                          </w:rPr>
                          <w:t xml:space="preserve"> </w:t>
                        </w:r>
                        <w:r>
                          <w:rPr>
                            <w:rFonts w:ascii="Courier New" w:hAnsi="Courier New"/>
                            <w:sz w:val="18"/>
                          </w:rPr>
                          <w:t>"Title</w:t>
                        </w:r>
                        <w:r>
                          <w:rPr>
                            <w:rFonts w:ascii="Courier New" w:hAnsi="Courier New"/>
                            <w:spacing w:val="-5"/>
                            <w:sz w:val="18"/>
                          </w:rPr>
                          <w:t xml:space="preserve"> </w:t>
                        </w:r>
                        <w:r>
                          <w:rPr>
                            <w:rFonts w:ascii="Courier New" w:hAnsi="Courier New"/>
                            <w:sz w:val="18"/>
                          </w:rPr>
                          <w:t>1",</w:t>
                        </w:r>
                        <w:r>
                          <w:rPr>
                            <w:rFonts w:ascii="Courier New" w:hAnsi="Courier New"/>
                            <w:spacing w:val="-5"/>
                            <w:sz w:val="18"/>
                          </w:rPr>
                          <w:t xml:space="preserve"> </w:t>
                        </w:r>
                        <w:r>
                          <w:rPr>
                            <w:rFonts w:ascii="Courier New" w:hAnsi="Courier New"/>
                            <w:sz w:val="18"/>
                          </w:rPr>
                          <w:t>"Body</w:t>
                        </w:r>
                        <w:r>
                          <w:rPr>
                            <w:rFonts w:ascii="Courier New" w:hAnsi="Courier New"/>
                            <w:spacing w:val="-5"/>
                            <w:sz w:val="18"/>
                          </w:rPr>
                          <w:t xml:space="preserve"> </w:t>
                        </w:r>
                        <w:r>
                          <w:rPr>
                            <w:rFonts w:ascii="Courier New" w:hAnsi="Courier New"/>
                            <w:spacing w:val="-4"/>
                            <w:sz w:val="18"/>
                          </w:rPr>
                          <w:t>1"),</w:t>
                        </w:r>
                      </w:p>
                      <w:p>
                        <w:pPr>
                          <w:pStyle w:val="Normal"/>
                          <w:spacing w:before="76" w:after="0"/>
                          <w:ind w:left="2181" w:hanging="0"/>
                          <w:rPr>
                            <w:rFonts w:ascii="Courier New" w:hAnsi="Courier New"/>
                            <w:sz w:val="18"/>
                          </w:rPr>
                        </w:pPr>
                        <w:r>
                          <w:rPr>
                            <w:rFonts w:ascii="Courier New" w:hAnsi="Courier New"/>
                            <w:sz w:val="18"/>
                          </w:rPr>
                          <w:t>Post(2L,</w:t>
                        </w:r>
                        <w:r>
                          <w:rPr>
                            <w:rFonts w:ascii="Courier New" w:hAnsi="Courier New"/>
                            <w:spacing w:val="-5"/>
                            <w:sz w:val="18"/>
                          </w:rPr>
                          <w:t xml:space="preserve"> </w:t>
                        </w:r>
                        <w:r>
                          <w:rPr>
                            <w:rFonts w:ascii="Courier New" w:hAnsi="Courier New"/>
                            <w:sz w:val="18"/>
                          </w:rPr>
                          <w:t>1L,</w:t>
                        </w:r>
                        <w:r>
                          <w:rPr>
                            <w:rFonts w:ascii="Courier New" w:hAnsi="Courier New"/>
                            <w:spacing w:val="-5"/>
                            <w:sz w:val="18"/>
                          </w:rPr>
                          <w:t xml:space="preserve"> </w:t>
                        </w:r>
                        <w:r>
                          <w:rPr>
                            <w:rFonts w:ascii="Courier New" w:hAnsi="Courier New"/>
                            <w:sz w:val="18"/>
                          </w:rPr>
                          <w:t>"Title</w:t>
                        </w:r>
                        <w:r>
                          <w:rPr>
                            <w:rFonts w:ascii="Courier New" w:hAnsi="Courier New"/>
                            <w:spacing w:val="-5"/>
                            <w:sz w:val="18"/>
                          </w:rPr>
                          <w:t xml:space="preserve"> </w:t>
                        </w:r>
                        <w:r>
                          <w:rPr>
                            <w:rFonts w:ascii="Courier New" w:hAnsi="Courier New"/>
                            <w:sz w:val="18"/>
                          </w:rPr>
                          <w:t>2",</w:t>
                        </w:r>
                        <w:r>
                          <w:rPr>
                            <w:rFonts w:ascii="Courier New" w:hAnsi="Courier New"/>
                            <w:spacing w:val="-5"/>
                            <w:sz w:val="18"/>
                          </w:rPr>
                          <w:t xml:space="preserve"> </w:t>
                        </w:r>
                        <w:r>
                          <w:rPr>
                            <w:rFonts w:ascii="Courier New" w:hAnsi="Courier New"/>
                            <w:sz w:val="18"/>
                          </w:rPr>
                          <w:t>"Body</w:t>
                        </w:r>
                        <w:r>
                          <w:rPr>
                            <w:rFonts w:ascii="Courier New" w:hAnsi="Courier New"/>
                            <w:spacing w:val="-5"/>
                            <w:sz w:val="18"/>
                          </w:rPr>
                          <w:t xml:space="preserve"> </w:t>
                        </w:r>
                        <w:r>
                          <w:rPr>
                            <w:rFonts w:ascii="Courier New" w:hAnsi="Courier New"/>
                            <w:spacing w:val="-4"/>
                            <w:sz w:val="18"/>
                          </w:rPr>
                          <w:t>2"),</w:t>
                        </w:r>
                      </w:p>
                      <w:p>
                        <w:pPr>
                          <w:pStyle w:val="Normal"/>
                          <w:spacing w:before="76" w:after="0"/>
                          <w:ind w:left="2181" w:hanging="0"/>
                          <w:rPr>
                            <w:rFonts w:ascii="Courier New" w:hAnsi="Courier New"/>
                            <w:sz w:val="18"/>
                          </w:rPr>
                        </w:pPr>
                        <w:r>
                          <w:rPr>
                            <w:rFonts w:ascii="Courier New" w:hAnsi="Courier New"/>
                            <w:sz w:val="18"/>
                          </w:rPr>
                          <w:t>Post(3L,</w:t>
                        </w:r>
                        <w:r>
                          <w:rPr>
                            <w:rFonts w:ascii="Courier New" w:hAnsi="Courier New"/>
                            <w:spacing w:val="-5"/>
                            <w:sz w:val="18"/>
                          </w:rPr>
                          <w:t xml:space="preserve"> </w:t>
                        </w:r>
                        <w:r>
                          <w:rPr>
                            <w:rFonts w:ascii="Courier New" w:hAnsi="Courier New"/>
                            <w:sz w:val="18"/>
                          </w:rPr>
                          <w:t>1L,</w:t>
                        </w:r>
                        <w:r>
                          <w:rPr>
                            <w:rFonts w:ascii="Courier New" w:hAnsi="Courier New"/>
                            <w:spacing w:val="-5"/>
                            <w:sz w:val="18"/>
                          </w:rPr>
                          <w:t xml:space="preserve"> </w:t>
                        </w:r>
                        <w:r>
                          <w:rPr>
                            <w:rFonts w:ascii="Courier New" w:hAnsi="Courier New"/>
                            <w:sz w:val="18"/>
                          </w:rPr>
                          <w:t>"Title</w:t>
                        </w:r>
                        <w:r>
                          <w:rPr>
                            <w:rFonts w:ascii="Courier New" w:hAnsi="Courier New"/>
                            <w:spacing w:val="-5"/>
                            <w:sz w:val="18"/>
                          </w:rPr>
                          <w:t xml:space="preserve"> </w:t>
                        </w:r>
                        <w:r>
                          <w:rPr>
                            <w:rFonts w:ascii="Courier New" w:hAnsi="Courier New"/>
                            <w:sz w:val="18"/>
                          </w:rPr>
                          <w:t>3",</w:t>
                        </w:r>
                        <w:r>
                          <w:rPr>
                            <w:rFonts w:ascii="Courier New" w:hAnsi="Courier New"/>
                            <w:spacing w:val="-5"/>
                            <w:sz w:val="18"/>
                          </w:rPr>
                          <w:t xml:space="preserve"> </w:t>
                        </w:r>
                        <w:r>
                          <w:rPr>
                            <w:rFonts w:ascii="Courier New" w:hAnsi="Courier New"/>
                            <w:sz w:val="18"/>
                          </w:rPr>
                          <w:t>"Body</w:t>
                        </w:r>
                        <w:r>
                          <w:rPr>
                            <w:rFonts w:ascii="Courier New" w:hAnsi="Courier New"/>
                            <w:spacing w:val="-5"/>
                            <w:sz w:val="18"/>
                          </w:rPr>
                          <w:t xml:space="preserve"> 3")</w:t>
                        </w:r>
                      </w:p>
                      <w:p>
                        <w:pPr>
                          <w:pStyle w:val="Normal"/>
                          <w:spacing w:before="76" w:after="0"/>
                          <w:ind w:left="1749" w:hanging="0"/>
                          <w:rPr>
                            <w:rFonts w:ascii="Courier New" w:hAnsi="Courier New"/>
                            <w:sz w:val="18"/>
                          </w:rPr>
                        </w:pPr>
                        <w:r>
                          <w:rPr>
                            <w:rFonts w:ascii="Courier New" w:hAnsi="Courier New"/>
                            <w:sz w:val="18"/>
                          </w:rPr>
                          <w:t>)</w:t>
                        </w:r>
                      </w:p>
                      <w:p>
                        <w:pPr>
                          <w:pStyle w:val="Normal"/>
                          <w:spacing w:before="76" w:after="0"/>
                          <w:ind w:left="1317" w:hanging="0"/>
                          <w:rPr>
                            <w:rFonts w:ascii="Courier New" w:hAnsi="Courier New"/>
                            <w:sz w:val="18"/>
                          </w:rPr>
                        </w:pPr>
                        <w:r>
                          <w:rPr>
                            <w:rFonts w:ascii="Courier New" w:hAnsi="Courier New"/>
                            <w:sz w:val="18"/>
                          </w:rPr>
                          <w:t>)</w:t>
                        </w:r>
                      </w:p>
                      <w:p>
                        <w:pPr>
                          <w:pStyle w:val="Normal"/>
                          <w:spacing w:before="76" w:after="0"/>
                          <w:ind w:left="1317" w:hanging="0"/>
                          <w:rPr>
                            <w:rFonts w:ascii="Courier New" w:hAnsi="Courier New"/>
                            <w:sz w:val="18"/>
                          </w:rPr>
                        </w:pPr>
                        <w:r>
                          <w:rPr>
                            <w:rFonts w:ascii="Courier New" w:hAnsi="Courier New"/>
                            <w:sz w:val="18"/>
                          </w:rPr>
                          <w:t>return</w:t>
                        </w:r>
                        <w:r>
                          <w:rPr>
                            <w:rFonts w:ascii="Courier New" w:hAnsi="Courier New"/>
                            <w:spacing w:val="-8"/>
                            <w:sz w:val="18"/>
                          </w:rPr>
                          <w:t xml:space="preserve"> </w:t>
                        </w:r>
                        <w:r>
                          <w:rPr>
                            <w:rFonts w:ascii="Courier New" w:hAnsi="Courier New"/>
                            <w:spacing w:val="-2"/>
                            <w:sz w:val="18"/>
                          </w:rPr>
                          <w:t>liveData</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ListParagraph"/>
        <w:numPr>
          <w:ilvl w:val="0"/>
          <w:numId w:val="4"/>
        </w:numPr>
        <w:tabs>
          <w:tab w:val="clear" w:pos="720"/>
          <w:tab w:val="left" w:pos="1274" w:leader="none"/>
        </w:tabs>
        <w:spacing w:lineRule="auto" w:line="240"/>
        <w:ind w:left="1274" w:right="315" w:hanging="360"/>
        <w:jc w:val="left"/>
        <w:rPr>
          <w:sz w:val="20"/>
        </w:rPr>
      </w:pPr>
      <w:r>
        <w:rPr>
          <w:sz w:val="20"/>
        </w:rPr>
        <w:t xml:space="preserve">Next, we have to tweak </w:t>
      </w:r>
      <w:r>
        <w:rPr>
          <w:rFonts w:ascii="Courier New" w:hAnsi="Courier New"/>
          <w:b/>
        </w:rPr>
        <w:t>RepositoryModule</w:t>
      </w:r>
      <w:r>
        <w:rPr>
          <w:rFonts w:ascii="Courier New" w:hAnsi="Courier New"/>
          <w:b/>
          <w:spacing w:val="-72"/>
        </w:rPr>
        <w:t xml:space="preserve"> </w:t>
      </w:r>
      <w:r>
        <w:rPr>
          <w:sz w:val="20"/>
        </w:rPr>
        <w:t>in order to be able to extend it from</w:t>
      </w:r>
      <w:r>
        <w:rPr>
          <w:spacing w:val="-2"/>
          <w:sz w:val="20"/>
        </w:rPr>
        <w:t xml:space="preserve"> </w:t>
      </w:r>
      <w:r>
        <w:rPr>
          <w:sz w:val="20"/>
        </w:rPr>
        <w:t>the</w:t>
      </w:r>
      <w:r>
        <w:rPr>
          <w:spacing w:val="-2"/>
          <w:sz w:val="20"/>
        </w:rPr>
        <w:t xml:space="preserve"> </w:t>
      </w:r>
      <w:r>
        <w:rPr>
          <w:sz w:val="20"/>
        </w:rPr>
        <w:t>test,</w:t>
      </w:r>
      <w:r>
        <w:rPr>
          <w:spacing w:val="-2"/>
          <w:sz w:val="20"/>
        </w:rPr>
        <w:t xml:space="preserve"> </w:t>
      </w:r>
      <w:r>
        <w:rPr>
          <w:sz w:val="20"/>
        </w:rPr>
        <w:t>so</w:t>
      </w:r>
      <w:r>
        <w:rPr>
          <w:spacing w:val="-2"/>
          <w:sz w:val="20"/>
        </w:rPr>
        <w:t xml:space="preserve"> </w:t>
      </w:r>
      <w:r>
        <w:rPr>
          <w:sz w:val="20"/>
        </w:rPr>
        <w:t>we</w:t>
      </w:r>
      <w:r>
        <w:rPr>
          <w:spacing w:val="-2"/>
          <w:sz w:val="20"/>
        </w:rPr>
        <w:t xml:space="preserve"> </w:t>
      </w:r>
      <w:r>
        <w:rPr>
          <w:sz w:val="20"/>
        </w:rPr>
        <w:t>will</w:t>
      </w:r>
      <w:r>
        <w:rPr>
          <w:spacing w:val="-2"/>
          <w:sz w:val="20"/>
        </w:rPr>
        <w:t xml:space="preserve"> </w:t>
      </w:r>
      <w:r>
        <w:rPr>
          <w:sz w:val="20"/>
        </w:rPr>
        <w:t>have</w:t>
      </w:r>
      <w:r>
        <w:rPr>
          <w:spacing w:val="-2"/>
          <w:sz w:val="20"/>
        </w:rPr>
        <w:t xml:space="preserve"> </w:t>
      </w:r>
      <w:r>
        <w:rPr>
          <w:sz w:val="20"/>
        </w:rPr>
        <w:t>to</w:t>
      </w:r>
      <w:r>
        <w:rPr>
          <w:spacing w:val="-2"/>
          <w:sz w:val="20"/>
        </w:rPr>
        <w:t xml:space="preserve"> </w:t>
      </w:r>
      <w:r>
        <w:rPr>
          <w:sz w:val="20"/>
        </w:rPr>
        <w:t>make</w:t>
      </w:r>
      <w:r>
        <w:rPr>
          <w:spacing w:val="-3"/>
          <w:sz w:val="20"/>
        </w:rPr>
        <w:t xml:space="preserve"> </w:t>
      </w:r>
      <w:r>
        <w:rPr>
          <w:sz w:val="20"/>
        </w:rPr>
        <w:t>the</w:t>
      </w:r>
      <w:r>
        <w:rPr>
          <w:spacing w:val="-2"/>
          <w:sz w:val="20"/>
        </w:rPr>
        <w:t xml:space="preserve"> </w:t>
      </w:r>
      <w:r>
        <w:rPr>
          <w:sz w:val="20"/>
        </w:rPr>
        <w:t>class</w:t>
      </w:r>
      <w:r>
        <w:rPr>
          <w:spacing w:val="-2"/>
          <w:sz w:val="20"/>
        </w:rPr>
        <w:t xml:space="preserve"> </w:t>
      </w:r>
      <w:r>
        <w:rPr>
          <w:sz w:val="20"/>
        </w:rPr>
        <w:t>open</w:t>
      </w:r>
      <w:r>
        <w:rPr>
          <w:spacing w:val="-2"/>
          <w:sz w:val="20"/>
        </w:rPr>
        <w:t xml:space="preserve"> </w:t>
      </w:r>
      <w:r>
        <w:rPr>
          <w:sz w:val="20"/>
        </w:rPr>
        <w:t>as</w:t>
      </w:r>
      <w:r>
        <w:rPr>
          <w:spacing w:val="-3"/>
          <w:sz w:val="20"/>
        </w:rPr>
        <w:t xml:space="preserve"> </w:t>
      </w:r>
      <w:r>
        <w:rPr>
          <w:sz w:val="20"/>
        </w:rPr>
        <w:t>well</w:t>
      </w:r>
      <w:r>
        <w:rPr>
          <w:spacing w:val="-2"/>
          <w:sz w:val="20"/>
        </w:rPr>
        <w:t xml:space="preserve"> </w:t>
      </w:r>
      <w:r>
        <w:rPr>
          <w:sz w:val="20"/>
        </w:rPr>
        <w:t>as</w:t>
      </w:r>
      <w:r>
        <w:rPr>
          <w:spacing w:val="-3"/>
          <w:sz w:val="20"/>
        </w:rPr>
        <w:t xml:space="preserve"> </w:t>
      </w:r>
      <w:r>
        <w:rPr>
          <w:sz w:val="20"/>
        </w:rPr>
        <w:t>the</w:t>
      </w:r>
      <w:r>
        <w:rPr>
          <w:spacing w:val="-2"/>
          <w:sz w:val="20"/>
        </w:rPr>
        <w:t xml:space="preserve"> </w:t>
      </w:r>
      <w:r>
        <w:rPr>
          <w:sz w:val="20"/>
        </w:rPr>
        <w:t>function</w:t>
      </w:r>
      <w:r>
        <w:rPr>
          <w:spacing w:val="-2"/>
          <w:sz w:val="20"/>
        </w:rPr>
        <w:t xml:space="preserve"> </w:t>
      </w:r>
      <w:r>
        <w:rPr>
          <w:sz w:val="20"/>
        </w:rPr>
        <w:t>we want to override:</w:t>
      </w:r>
    </w:p>
    <w:p>
      <w:pPr>
        <w:sectPr>
          <w:headerReference w:type="even" r:id="rId423"/>
          <w:headerReference w:type="default" r:id="rId424"/>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4" w:after="0"/>
        <w:rPr>
          <w:sz w:val="9"/>
        </w:rPr>
      </w:pPr>
      <w:r>
        <w:rPr>
          <w:sz w:val="9"/>
        </w:rPr>
        <mc:AlternateContent>
          <mc:Choice Requires="wpg">
            <w:drawing>
              <wp:anchor behindDoc="0" distT="0" distB="635" distL="0" distR="4445" simplePos="0" locked="0" layoutInCell="0" allowOverlap="1" relativeHeight="1917" wp14:anchorId="5414600B">
                <wp:simplePos x="0" y="0"/>
                <wp:positionH relativeFrom="page">
                  <wp:posOffset>1120140</wp:posOffset>
                </wp:positionH>
                <wp:positionV relativeFrom="paragraph">
                  <wp:posOffset>95250</wp:posOffset>
                </wp:positionV>
                <wp:extent cx="5074920" cy="1730375"/>
                <wp:effectExtent l="0" t="1270" r="635" b="0"/>
                <wp:wrapTopAndBottom/>
                <wp:docPr id="1465" name="docshapegroup1170"/>
                <a:graphic xmlns:a="http://schemas.openxmlformats.org/drawingml/2006/main">
                  <a:graphicData uri="http://schemas.microsoft.com/office/word/2010/wordprocessingGroup">
                    <wpg:wgp>
                      <wpg:cNvGrpSpPr/>
                      <wpg:grpSpPr>
                        <a:xfrm>
                          <a:off x="0" y="0"/>
                          <a:ext cx="5074920" cy="1730520"/>
                          <a:chOff x="0" y="0"/>
                          <a:chExt cx="5074920" cy="1730520"/>
                        </a:xfrm>
                      </wpg:grpSpPr>
                      <wps:wsp>
                        <wps:cNvSpPr/>
                        <wps:spPr>
                          <a:xfrm>
                            <a:off x="0" y="6480"/>
                            <a:ext cx="5074920" cy="1717560"/>
                          </a:xfrm>
                          <a:prstGeom prst="rect">
                            <a:avLst/>
                          </a:prstGeom>
                          <a:solidFill>
                            <a:srgbClr val="f6f6f6"/>
                          </a:solidFill>
                          <a:ln w="0">
                            <a:noFill/>
                          </a:ln>
                        </wps:spPr>
                        <wps:style>
                          <a:lnRef idx="0"/>
                          <a:fillRef idx="0"/>
                          <a:effectRef idx="0"/>
                          <a:fontRef idx="minor"/>
                        </wps:style>
                        <wps:bodyPr/>
                      </wps:wsp>
                      <wps:wsp>
                        <wps:cNvSpPr/>
                        <wps:spPr>
                          <a:xfrm>
                            <a:off x="0" y="0"/>
                            <a:ext cx="5074920" cy="1730520"/>
                          </a:xfrm>
                          <a:custGeom>
                            <a:avLst/>
                            <a:gdLst>
                              <a:gd name="textAreaLeft" fmla="*/ 0 w 2877120"/>
                              <a:gd name="textAreaRight" fmla="*/ 2879280 w 2877120"/>
                              <a:gd name="textAreaTop" fmla="*/ 0 h 981000"/>
                              <a:gd name="textAreaBottom" fmla="*/ 983160 h 981000"/>
                            </a:gdLst>
                            <a:ahLst/>
                            <a:rect l="textAreaLeft" t="textAreaTop" r="textAreaRight" b="textAreaBottom"/>
                            <a:pathLst>
                              <a:path w="7992" h="2725">
                                <a:moveTo>
                                  <a:pt x="7992" y="2704"/>
                                </a:moveTo>
                                <a:lnTo>
                                  <a:pt x="0" y="2704"/>
                                </a:lnTo>
                                <a:lnTo>
                                  <a:pt x="0" y="2724"/>
                                </a:lnTo>
                                <a:lnTo>
                                  <a:pt x="7992" y="2724"/>
                                </a:lnTo>
                                <a:lnTo>
                                  <a:pt x="7992" y="270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70496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pacing w:val="-2"/>
                                  <w:sz w:val="18"/>
                                </w:rPr>
                                <w:t>@Module</w:t>
                              </w:r>
                            </w:p>
                            <w:p>
                              <w:pPr>
                                <w:pStyle w:val="Normal"/>
                                <w:spacing w:before="76" w:after="0"/>
                                <w:ind w:left="453" w:hanging="0"/>
                                <w:rPr>
                                  <w:rFonts w:ascii="Courier New" w:hAnsi="Courier New"/>
                                  <w:sz w:val="18"/>
                                </w:rPr>
                              </w:pPr>
                              <w:r>
                                <w:rPr>
                                  <w:rFonts w:ascii="Courier New" w:hAnsi="Courier New"/>
                                  <w:b/>
                                  <w:sz w:val="18"/>
                                </w:rPr>
                                <w:t>open</w:t>
                              </w:r>
                              <w:r>
                                <w:rPr>
                                  <w:rFonts w:ascii="Courier New" w:hAnsi="Courier New"/>
                                  <w:b/>
                                  <w:spacing w:val="-8"/>
                                  <w:sz w:val="18"/>
                                </w:rPr>
                                <w:t xml:space="preserve"> </w:t>
                              </w:r>
                              <w:r>
                                <w:rPr>
                                  <w:rFonts w:ascii="Courier New" w:hAnsi="Courier New"/>
                                  <w:sz w:val="18"/>
                                </w:rPr>
                                <w:t>class</w:t>
                              </w:r>
                              <w:r>
                                <w:rPr>
                                  <w:rFonts w:ascii="Courier New" w:hAnsi="Courier New"/>
                                  <w:spacing w:val="-8"/>
                                  <w:sz w:val="18"/>
                                </w:rPr>
                                <w:t xml:space="preserve"> </w:t>
                              </w:r>
                              <w:r>
                                <w:rPr>
                                  <w:rFonts w:ascii="Courier New" w:hAnsi="Courier New"/>
                                  <w:sz w:val="18"/>
                                </w:rPr>
                                <w:t>RepositoryModule</w:t>
                              </w:r>
                              <w:r>
                                <w:rPr>
                                  <w:rFonts w:ascii="Courier New" w:hAnsi="Courier New"/>
                                  <w:spacing w:val="-8"/>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885" w:right="5770" w:hanging="0"/>
                                <w:rPr>
                                  <w:rFonts w:ascii="Courier New" w:hAnsi="Courier New"/>
                                  <w:sz w:val="18"/>
                                </w:rPr>
                              </w:pPr>
                              <w:r>
                                <w:rPr>
                                  <w:rFonts w:ascii="Courier New" w:hAnsi="Courier New"/>
                                  <w:spacing w:val="-2"/>
                                  <w:sz w:val="18"/>
                                </w:rPr>
                                <w:t>@Singleton @Provides</w:t>
                              </w:r>
                            </w:p>
                            <w:p>
                              <w:pPr>
                                <w:pStyle w:val="Normal"/>
                                <w:spacing w:lineRule="auto" w:line="235" w:before="4" w:after="0"/>
                                <w:ind w:left="1101" w:hanging="216"/>
                                <w:rPr>
                                  <w:rFonts w:ascii="Courier New" w:hAnsi="Courier New"/>
                                  <w:sz w:val="18"/>
                                </w:rPr>
                              </w:pPr>
                              <w:r>
                                <w:rPr>
                                  <w:rFonts w:ascii="Courier New" w:hAnsi="Courier New"/>
                                  <w:b/>
                                  <w:sz w:val="18"/>
                                </w:rPr>
                                <w:t>open</w:t>
                              </w:r>
                              <w:r>
                                <w:rPr>
                                  <w:rFonts w:ascii="Courier New" w:hAnsi="Courier New"/>
                                  <w:b/>
                                  <w:spacing w:val="-13"/>
                                  <w:sz w:val="18"/>
                                </w:rPr>
                                <w:t xml:space="preserve"> </w:t>
                              </w:r>
                              <w:r>
                                <w:rPr>
                                  <w:rFonts w:ascii="Courier New" w:hAnsi="Courier New"/>
                                  <w:sz w:val="18"/>
                                </w:rPr>
                                <w:t>fun</w:t>
                              </w:r>
                              <w:r>
                                <w:rPr>
                                  <w:rFonts w:ascii="Courier New" w:hAnsi="Courier New"/>
                                  <w:spacing w:val="-14"/>
                                  <w:sz w:val="18"/>
                                </w:rPr>
                                <w:t xml:space="preserve"> </w:t>
                              </w:r>
                              <w:r>
                                <w:rPr>
                                  <w:rFonts w:ascii="Courier New" w:hAnsi="Courier New"/>
                                  <w:sz w:val="18"/>
                                </w:rPr>
                                <w:t>providePostRepository(postService:</w:t>
                              </w:r>
                              <w:r>
                                <w:rPr>
                                  <w:rFonts w:ascii="Courier New" w:hAnsi="Courier New"/>
                                  <w:spacing w:val="-14"/>
                                  <w:sz w:val="18"/>
                                </w:rPr>
                                <w:t xml:space="preserve"> </w:t>
                              </w:r>
                              <w:r>
                                <w:rPr>
                                  <w:rFonts w:ascii="Courier New" w:hAnsi="Courier New"/>
                                  <w:sz w:val="18"/>
                                </w:rPr>
                                <w:t>PostService): PostRepository {</w:t>
                              </w:r>
                            </w:p>
                            <w:p>
                              <w:pPr>
                                <w:pStyle w:val="Normal"/>
                                <w:spacing w:before="17" w:after="0"/>
                                <w:ind w:left="1317" w:hanging="0"/>
                                <w:rPr>
                                  <w:rFonts w:ascii="Courier New" w:hAnsi="Courier New"/>
                                  <w:sz w:val="18"/>
                                </w:rPr>
                              </w:pPr>
                              <w:r>
                                <w:rPr>
                                  <w:rFonts w:ascii="Courier New" w:hAnsi="Courier New"/>
                                  <w:sz w:val="18"/>
                                </w:rPr>
                                <w:t>return</w:t>
                              </w:r>
                              <w:r>
                                <w:rPr>
                                  <w:rFonts w:ascii="Courier New" w:hAnsi="Courier New"/>
                                  <w:spacing w:val="-6"/>
                                  <w:sz w:val="18"/>
                                </w:rPr>
                                <w:t xml:space="preserve"> </w:t>
                              </w:r>
                              <w:r>
                                <w:rPr>
                                  <w:rFonts w:ascii="Courier New" w:hAnsi="Courier New"/>
                                  <w:spacing w:val="-2"/>
                                  <w:sz w:val="18"/>
                                </w:rPr>
                                <w:t>PostRepositoryImpl(postService)</w:t>
                              </w:r>
                            </w:p>
                            <w:p>
                              <w:pPr>
                                <w:pStyle w:val="Normal"/>
                                <w:spacing w:before="77"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1170" style="position:absolute;margin-left:88.2pt;margin-top:7.5pt;width:399.6pt;height:136.25pt" coordorigin="1764,150" coordsize="7992,2725">
                <v:rect id="shape_0" path="m0,0l-2147483645,0l-2147483645,-2147483646l0,-2147483646xe" fillcolor="#f6f6f6" stroked="f" o:allowincell="f" style="position:absolute;left:1764;top:160;width:7991;height:270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70;width:7991;height:268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pacing w:val="-2"/>
                            <w:sz w:val="18"/>
                          </w:rPr>
                          <w:t>@Module</w:t>
                        </w:r>
                      </w:p>
                      <w:p>
                        <w:pPr>
                          <w:pStyle w:val="Normal"/>
                          <w:spacing w:before="76" w:after="0"/>
                          <w:ind w:left="453" w:hanging="0"/>
                          <w:rPr>
                            <w:rFonts w:ascii="Courier New" w:hAnsi="Courier New"/>
                            <w:sz w:val="18"/>
                          </w:rPr>
                        </w:pPr>
                        <w:r>
                          <w:rPr>
                            <w:rFonts w:ascii="Courier New" w:hAnsi="Courier New"/>
                            <w:b/>
                            <w:sz w:val="18"/>
                          </w:rPr>
                          <w:t>open</w:t>
                        </w:r>
                        <w:r>
                          <w:rPr>
                            <w:rFonts w:ascii="Courier New" w:hAnsi="Courier New"/>
                            <w:b/>
                            <w:spacing w:val="-8"/>
                            <w:sz w:val="18"/>
                          </w:rPr>
                          <w:t xml:space="preserve"> </w:t>
                        </w:r>
                        <w:r>
                          <w:rPr>
                            <w:rFonts w:ascii="Courier New" w:hAnsi="Courier New"/>
                            <w:sz w:val="18"/>
                          </w:rPr>
                          <w:t>class</w:t>
                        </w:r>
                        <w:r>
                          <w:rPr>
                            <w:rFonts w:ascii="Courier New" w:hAnsi="Courier New"/>
                            <w:spacing w:val="-8"/>
                            <w:sz w:val="18"/>
                          </w:rPr>
                          <w:t xml:space="preserve"> </w:t>
                        </w:r>
                        <w:r>
                          <w:rPr>
                            <w:rFonts w:ascii="Courier New" w:hAnsi="Courier New"/>
                            <w:sz w:val="18"/>
                          </w:rPr>
                          <w:t>RepositoryModule</w:t>
                        </w:r>
                        <w:r>
                          <w:rPr>
                            <w:rFonts w:ascii="Courier New" w:hAnsi="Courier New"/>
                            <w:spacing w:val="-8"/>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885" w:right="5770" w:hanging="0"/>
                          <w:rPr>
                            <w:rFonts w:ascii="Courier New" w:hAnsi="Courier New"/>
                            <w:sz w:val="18"/>
                          </w:rPr>
                        </w:pPr>
                        <w:r>
                          <w:rPr>
                            <w:rFonts w:ascii="Courier New" w:hAnsi="Courier New"/>
                            <w:spacing w:val="-2"/>
                            <w:sz w:val="18"/>
                          </w:rPr>
                          <w:t>@Singleton @Provides</w:t>
                        </w:r>
                      </w:p>
                      <w:p>
                        <w:pPr>
                          <w:pStyle w:val="Normal"/>
                          <w:spacing w:lineRule="auto" w:line="235" w:before="4" w:after="0"/>
                          <w:ind w:left="1101" w:hanging="216"/>
                          <w:rPr>
                            <w:rFonts w:ascii="Courier New" w:hAnsi="Courier New"/>
                            <w:sz w:val="18"/>
                          </w:rPr>
                        </w:pPr>
                        <w:r>
                          <w:rPr>
                            <w:rFonts w:ascii="Courier New" w:hAnsi="Courier New"/>
                            <w:b/>
                            <w:sz w:val="18"/>
                          </w:rPr>
                          <w:t>open</w:t>
                        </w:r>
                        <w:r>
                          <w:rPr>
                            <w:rFonts w:ascii="Courier New" w:hAnsi="Courier New"/>
                            <w:b/>
                            <w:spacing w:val="-13"/>
                            <w:sz w:val="18"/>
                          </w:rPr>
                          <w:t xml:space="preserve"> </w:t>
                        </w:r>
                        <w:r>
                          <w:rPr>
                            <w:rFonts w:ascii="Courier New" w:hAnsi="Courier New"/>
                            <w:sz w:val="18"/>
                          </w:rPr>
                          <w:t>fun</w:t>
                        </w:r>
                        <w:r>
                          <w:rPr>
                            <w:rFonts w:ascii="Courier New" w:hAnsi="Courier New"/>
                            <w:spacing w:val="-14"/>
                            <w:sz w:val="18"/>
                          </w:rPr>
                          <w:t xml:space="preserve"> </w:t>
                        </w:r>
                        <w:r>
                          <w:rPr>
                            <w:rFonts w:ascii="Courier New" w:hAnsi="Courier New"/>
                            <w:sz w:val="18"/>
                          </w:rPr>
                          <w:t>providePostRepository(postService:</w:t>
                        </w:r>
                        <w:r>
                          <w:rPr>
                            <w:rFonts w:ascii="Courier New" w:hAnsi="Courier New"/>
                            <w:spacing w:val="-14"/>
                            <w:sz w:val="18"/>
                          </w:rPr>
                          <w:t xml:space="preserve"> </w:t>
                        </w:r>
                        <w:r>
                          <w:rPr>
                            <w:rFonts w:ascii="Courier New" w:hAnsi="Courier New"/>
                            <w:sz w:val="18"/>
                          </w:rPr>
                          <w:t>PostService): PostRepository {</w:t>
                        </w:r>
                      </w:p>
                      <w:p>
                        <w:pPr>
                          <w:pStyle w:val="Normal"/>
                          <w:spacing w:before="17" w:after="0"/>
                          <w:ind w:left="1317" w:hanging="0"/>
                          <w:rPr>
                            <w:rFonts w:ascii="Courier New" w:hAnsi="Courier New"/>
                            <w:sz w:val="18"/>
                          </w:rPr>
                        </w:pPr>
                        <w:r>
                          <w:rPr>
                            <w:rFonts w:ascii="Courier New" w:hAnsi="Courier New"/>
                            <w:sz w:val="18"/>
                          </w:rPr>
                          <w:t>return</w:t>
                        </w:r>
                        <w:r>
                          <w:rPr>
                            <w:rFonts w:ascii="Courier New" w:hAnsi="Courier New"/>
                            <w:spacing w:val="-6"/>
                            <w:sz w:val="18"/>
                          </w:rPr>
                          <w:t xml:space="preserve"> </w:t>
                        </w:r>
                        <w:r>
                          <w:rPr>
                            <w:rFonts w:ascii="Courier New" w:hAnsi="Courier New"/>
                            <w:spacing w:val="-2"/>
                            <w:sz w:val="18"/>
                          </w:rPr>
                          <w:t>PostRepositoryImpl(postService)</w:t>
                        </w:r>
                      </w:p>
                      <w:p>
                        <w:pPr>
                          <w:pStyle w:val="Normal"/>
                          <w:spacing w:before="77"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TextBody"/>
        <w:spacing w:before="12" w:after="0"/>
        <w:rPr>
          <w:sz w:val="7"/>
        </w:rPr>
      </w:pPr>
      <w:r>
        <w:rPr>
          <w:sz w:val="7"/>
        </w:rPr>
      </w:r>
    </w:p>
    <w:p>
      <w:pPr>
        <w:pStyle w:val="ListParagraph"/>
        <w:numPr>
          <w:ilvl w:val="0"/>
          <w:numId w:val="4"/>
        </w:numPr>
        <w:tabs>
          <w:tab w:val="clear" w:pos="720"/>
          <w:tab w:val="left" w:pos="554" w:leader="none"/>
        </w:tabs>
        <w:spacing w:before="101" w:after="0"/>
        <w:ind w:left="554" w:hanging="360"/>
        <w:jc w:val="left"/>
        <w:rPr>
          <w:sz w:val="20"/>
        </w:rPr>
      </w:pPr>
      <w:r>
        <w:rPr>
          <w:sz w:val="20"/>
        </w:rPr>
        <w:t>Now,</w:t>
      </w:r>
      <w:r>
        <w:rPr>
          <w:spacing w:val="-6"/>
          <w:sz w:val="20"/>
        </w:rPr>
        <w:t xml:space="preserve"> </w:t>
      </w:r>
      <w:r>
        <w:rPr>
          <w:sz w:val="20"/>
        </w:rPr>
        <w:t>we</w:t>
      </w:r>
      <w:r>
        <w:rPr>
          <w:spacing w:val="-2"/>
          <w:sz w:val="20"/>
        </w:rPr>
        <w:t xml:space="preserve"> </w:t>
      </w:r>
      <w:r>
        <w:rPr>
          <w:sz w:val="20"/>
        </w:rPr>
        <w:t>should</w:t>
      </w:r>
      <w:r>
        <w:rPr>
          <w:spacing w:val="-3"/>
          <w:sz w:val="20"/>
        </w:rPr>
        <w:t xml:space="preserve"> </w:t>
      </w:r>
      <w:r>
        <w:rPr>
          <w:sz w:val="20"/>
        </w:rPr>
        <w:t>move</w:t>
      </w:r>
      <w:r>
        <w:rPr>
          <w:spacing w:val="-3"/>
          <w:sz w:val="20"/>
        </w:rPr>
        <w:t xml:space="preserve"> </w:t>
      </w:r>
      <w:r>
        <w:rPr>
          <w:sz w:val="20"/>
        </w:rPr>
        <w:t>on</w:t>
      </w:r>
      <w:r>
        <w:rPr>
          <w:spacing w:val="-3"/>
          <w:sz w:val="20"/>
        </w:rPr>
        <w:t xml:space="preserve"> </w:t>
      </w:r>
      <w:r>
        <w:rPr>
          <w:sz w:val="20"/>
        </w:rPr>
        <w:t>to</w:t>
      </w:r>
      <w:r>
        <w:rPr>
          <w:spacing w:val="-2"/>
          <w:sz w:val="20"/>
        </w:rPr>
        <w:t xml:space="preserve"> </w:t>
      </w:r>
      <w:r>
        <w:rPr>
          <w:sz w:val="20"/>
        </w:rPr>
        <w:t>the</w:t>
      </w:r>
      <w:r>
        <w:rPr>
          <w:spacing w:val="-4"/>
          <w:sz w:val="20"/>
        </w:rPr>
        <w:t xml:space="preserve"> </w:t>
      </w:r>
      <w:r>
        <w:rPr>
          <w:rFonts w:ascii="Courier New" w:hAnsi="Courier New"/>
          <w:b/>
        </w:rPr>
        <w:t>androidTest</w:t>
      </w:r>
      <w:r>
        <w:rPr>
          <w:rFonts w:ascii="Courier New" w:hAnsi="Courier New"/>
          <w:b/>
          <w:spacing w:val="-80"/>
        </w:rPr>
        <w:t xml:space="preserve"> </w:t>
      </w:r>
      <w:r>
        <w:rPr>
          <w:sz w:val="20"/>
        </w:rPr>
        <w:t>package</w:t>
      </w:r>
      <w:r>
        <w:rPr>
          <w:spacing w:val="-2"/>
          <w:sz w:val="20"/>
        </w:rPr>
        <w:t xml:space="preserve"> </w:t>
      </w:r>
      <w:r>
        <w:rPr>
          <w:sz w:val="20"/>
        </w:rPr>
        <w:t>and</w:t>
      </w:r>
      <w:r>
        <w:rPr>
          <w:spacing w:val="-4"/>
          <w:sz w:val="20"/>
        </w:rPr>
        <w:t xml:space="preserve"> </w:t>
      </w:r>
      <w:r>
        <w:rPr>
          <w:sz w:val="20"/>
        </w:rPr>
        <w:t>create</w:t>
      </w:r>
      <w:r>
        <w:rPr>
          <w:spacing w:val="-2"/>
          <w:sz w:val="20"/>
        </w:rPr>
        <w:t xml:space="preserve"> </w:t>
      </w:r>
      <w:r>
        <w:rPr>
          <w:spacing w:val="-10"/>
          <w:sz w:val="20"/>
        </w:rPr>
        <w:t>a</w:t>
      </w:r>
    </w:p>
    <w:p>
      <w:pPr>
        <w:pStyle w:val="Normal"/>
        <w:ind w:left="554" w:hanging="0"/>
        <w:rPr>
          <w:sz w:val="20"/>
        </w:rPr>
      </w:pPr>
      <w:r>
        <w:rPr>
          <w:rFonts w:ascii="Courier New" w:hAnsi="Courier New"/>
          <w:b/>
        </w:rPr>
        <w:t>TestRepositoryModule</w:t>
      </w:r>
      <w:r>
        <w:rPr>
          <w:rFonts w:ascii="Courier New" w:hAnsi="Courier New"/>
          <w:b/>
          <w:spacing w:val="-82"/>
        </w:rPr>
        <w:t xml:space="preserve"> </w:t>
      </w:r>
      <w:r>
        <w:rPr>
          <w:sz w:val="20"/>
        </w:rPr>
        <w:t>class,</w:t>
      </w:r>
      <w:r>
        <w:rPr>
          <w:spacing w:val="-12"/>
          <w:sz w:val="20"/>
        </w:rPr>
        <w:t xml:space="preserve"> </w:t>
      </w:r>
      <w:r>
        <w:rPr>
          <w:sz w:val="20"/>
        </w:rPr>
        <w:t>which</w:t>
      </w:r>
      <w:r>
        <w:rPr>
          <w:spacing w:val="-6"/>
          <w:sz w:val="20"/>
        </w:rPr>
        <w:t xml:space="preserve"> </w:t>
      </w:r>
      <w:r>
        <w:rPr>
          <w:sz w:val="20"/>
        </w:rPr>
        <w:t>will</w:t>
      </w:r>
      <w:r>
        <w:rPr>
          <w:spacing w:val="-6"/>
          <w:sz w:val="20"/>
        </w:rPr>
        <w:t xml:space="preserve"> </w:t>
      </w:r>
      <w:r>
        <w:rPr>
          <w:sz w:val="20"/>
        </w:rPr>
        <w:t>extend</w:t>
      </w:r>
      <w:r>
        <w:rPr>
          <w:spacing w:val="-6"/>
          <w:sz w:val="20"/>
        </w:rPr>
        <w:t xml:space="preserve"> </w:t>
      </w:r>
      <w:r>
        <w:rPr>
          <w:rFonts w:ascii="Courier New" w:hAnsi="Courier New"/>
          <w:b/>
          <w:spacing w:val="-2"/>
        </w:rPr>
        <w:t>RepositoryModule</w:t>
      </w:r>
      <w:r>
        <w:rPr>
          <w:spacing w:val="-2"/>
          <w:sz w:val="20"/>
        </w:rPr>
        <w:t>:</w:t>
      </w:r>
    </w:p>
    <w:p>
      <w:pPr>
        <w:pStyle w:val="TextBody"/>
        <w:spacing w:before="10" w:after="0"/>
        <w:rPr>
          <w:sz w:val="8"/>
        </w:rPr>
      </w:pPr>
      <w:r>
        <w:rPr>
          <w:sz w:val="8"/>
        </w:rPr>
        <mc:AlternateContent>
          <mc:Choice Requires="wpg">
            <w:drawing>
              <wp:anchor behindDoc="0" distT="635" distB="0" distL="0" distR="4445" simplePos="0" locked="0" layoutInCell="0" allowOverlap="1" relativeHeight="1919" wp14:anchorId="4527868B">
                <wp:simplePos x="0" y="0"/>
                <wp:positionH relativeFrom="page">
                  <wp:posOffset>662940</wp:posOffset>
                </wp:positionH>
                <wp:positionV relativeFrom="paragraph">
                  <wp:posOffset>90805</wp:posOffset>
                </wp:positionV>
                <wp:extent cx="5074920" cy="1730375"/>
                <wp:effectExtent l="0" t="1270" r="635" b="0"/>
                <wp:wrapTopAndBottom/>
                <wp:docPr id="1473" name="docshapegroup1174"/>
                <a:graphic xmlns:a="http://schemas.openxmlformats.org/drawingml/2006/main">
                  <a:graphicData uri="http://schemas.microsoft.com/office/word/2010/wordprocessingGroup">
                    <wpg:wgp>
                      <wpg:cNvGrpSpPr/>
                      <wpg:grpSpPr>
                        <a:xfrm>
                          <a:off x="0" y="0"/>
                          <a:ext cx="5074920" cy="1730520"/>
                          <a:chOff x="0" y="0"/>
                          <a:chExt cx="5074920" cy="1730520"/>
                        </a:xfrm>
                      </wpg:grpSpPr>
                      <wps:wsp>
                        <wps:cNvSpPr/>
                        <wps:spPr>
                          <a:xfrm>
                            <a:off x="0" y="6480"/>
                            <a:ext cx="5074920" cy="1717560"/>
                          </a:xfrm>
                          <a:prstGeom prst="rect">
                            <a:avLst/>
                          </a:prstGeom>
                          <a:solidFill>
                            <a:srgbClr val="f6f6f6"/>
                          </a:solidFill>
                          <a:ln w="0">
                            <a:noFill/>
                          </a:ln>
                        </wps:spPr>
                        <wps:style>
                          <a:lnRef idx="0"/>
                          <a:fillRef idx="0"/>
                          <a:effectRef idx="0"/>
                          <a:fontRef idx="minor"/>
                        </wps:style>
                        <wps:bodyPr/>
                      </wps:wsp>
                      <wps:wsp>
                        <wps:cNvSpPr/>
                        <wps:spPr>
                          <a:xfrm>
                            <a:off x="0" y="0"/>
                            <a:ext cx="5074920" cy="1730520"/>
                          </a:xfrm>
                          <a:custGeom>
                            <a:avLst/>
                            <a:gdLst>
                              <a:gd name="textAreaLeft" fmla="*/ 0 w 2877120"/>
                              <a:gd name="textAreaRight" fmla="*/ 2879280 w 2877120"/>
                              <a:gd name="textAreaTop" fmla="*/ 0 h 981000"/>
                              <a:gd name="textAreaBottom" fmla="*/ 983160 h 981000"/>
                            </a:gdLst>
                            <a:ahLst/>
                            <a:rect l="textAreaLeft" t="textAreaTop" r="textAreaRight" b="textAreaBottom"/>
                            <a:pathLst>
                              <a:path w="7992" h="2725">
                                <a:moveTo>
                                  <a:pt x="7992" y="2704"/>
                                </a:moveTo>
                                <a:lnTo>
                                  <a:pt x="0" y="2704"/>
                                </a:lnTo>
                                <a:lnTo>
                                  <a:pt x="0" y="2724"/>
                                </a:lnTo>
                                <a:lnTo>
                                  <a:pt x="7992" y="2724"/>
                                </a:lnTo>
                                <a:lnTo>
                                  <a:pt x="7992" y="270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70496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pacing w:val="-2"/>
                                  <w:sz w:val="18"/>
                                </w:rPr>
                                <w:t>@Module</w:t>
                              </w:r>
                            </w:p>
                            <w:p>
                              <w:pPr>
                                <w:pStyle w:val="Normal"/>
                                <w:spacing w:before="76" w:after="0"/>
                                <w:ind w:left="453" w:hanging="0"/>
                                <w:rPr>
                                  <w:rFonts w:ascii="Courier New" w:hAnsi="Courier New"/>
                                  <w:sz w:val="18"/>
                                </w:rPr>
                              </w:pPr>
                              <w:r>
                                <w:rPr>
                                  <w:rFonts w:ascii="Courier New" w:hAnsi="Courier New"/>
                                  <w:sz w:val="18"/>
                                </w:rPr>
                                <w:t>class</w:t>
                              </w:r>
                              <w:r>
                                <w:rPr>
                                  <w:rFonts w:ascii="Courier New" w:hAnsi="Courier New"/>
                                  <w:spacing w:val="-11"/>
                                  <w:sz w:val="18"/>
                                </w:rPr>
                                <w:t xml:space="preserve"> </w:t>
                              </w:r>
                              <w:r>
                                <w:rPr>
                                  <w:rFonts w:ascii="Courier New" w:hAnsi="Courier New"/>
                                  <w:sz w:val="18"/>
                                </w:rPr>
                                <w:t>TestRepositoryModule</w:t>
                              </w:r>
                              <w:r>
                                <w:rPr>
                                  <w:rFonts w:ascii="Courier New" w:hAnsi="Courier New"/>
                                  <w:spacing w:val="-11"/>
                                  <w:sz w:val="18"/>
                                </w:rPr>
                                <w:t xml:space="preserve"> </w:t>
                              </w:r>
                              <w:r>
                                <w:rPr>
                                  <w:rFonts w:ascii="Courier New" w:hAnsi="Courier New"/>
                                  <w:sz w:val="18"/>
                                </w:rPr>
                                <w:t>:</w:t>
                              </w:r>
                              <w:r>
                                <w:rPr>
                                  <w:rFonts w:ascii="Courier New" w:hAnsi="Courier New"/>
                                  <w:spacing w:val="-11"/>
                                  <w:sz w:val="18"/>
                                </w:rPr>
                                <w:t xml:space="preserve"> </w:t>
                              </w:r>
                              <w:r>
                                <w:rPr>
                                  <w:rFonts w:ascii="Courier New" w:hAnsi="Courier New"/>
                                  <w:sz w:val="18"/>
                                </w:rPr>
                                <w:t>RepositoryModule()</w:t>
                              </w:r>
                              <w:r>
                                <w:rPr>
                                  <w:rFonts w:ascii="Courier New" w:hAnsi="Courier New"/>
                                  <w:spacing w:val="-11"/>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885" w:right="5770" w:hanging="0"/>
                                <w:rPr>
                                  <w:rFonts w:ascii="Courier New" w:hAnsi="Courier New"/>
                                  <w:sz w:val="18"/>
                                </w:rPr>
                              </w:pPr>
                              <w:r>
                                <w:rPr>
                                  <w:rFonts w:ascii="Courier New" w:hAnsi="Courier New"/>
                                  <w:spacing w:val="-2"/>
                                  <w:sz w:val="18"/>
                                </w:rPr>
                                <w:t>@Singleton @Provides</w:t>
                              </w:r>
                            </w:p>
                            <w:p>
                              <w:pPr>
                                <w:pStyle w:val="Normal"/>
                                <w:spacing w:lineRule="auto" w:line="235" w:before="4" w:after="0"/>
                                <w:ind w:left="1101" w:hanging="216"/>
                                <w:rPr>
                                  <w:rFonts w:ascii="Courier New" w:hAnsi="Courier New"/>
                                  <w:sz w:val="18"/>
                                </w:rPr>
                              </w:pPr>
                              <w:r>
                                <w:rPr>
                                  <w:rFonts w:ascii="Courier New" w:hAnsi="Courier New"/>
                                  <w:sz w:val="18"/>
                                </w:rPr>
                                <w:t>override</w:t>
                              </w:r>
                              <w:r>
                                <w:rPr>
                                  <w:rFonts w:ascii="Courier New" w:hAnsi="Courier New"/>
                                  <w:spacing w:val="-14"/>
                                  <w:sz w:val="18"/>
                                </w:rPr>
                                <w:t xml:space="preserve"> </w:t>
                              </w:r>
                              <w:r>
                                <w:rPr>
                                  <w:rFonts w:ascii="Courier New" w:hAnsi="Courier New"/>
                                  <w:sz w:val="18"/>
                                </w:rPr>
                                <w:t>fun</w:t>
                              </w:r>
                              <w:r>
                                <w:rPr>
                                  <w:rFonts w:ascii="Courier New" w:hAnsi="Courier New"/>
                                  <w:spacing w:val="-14"/>
                                  <w:sz w:val="18"/>
                                </w:rPr>
                                <w:t xml:space="preserve"> </w:t>
                              </w:r>
                              <w:r>
                                <w:rPr>
                                  <w:rFonts w:ascii="Courier New" w:hAnsi="Courier New"/>
                                  <w:sz w:val="18"/>
                                </w:rPr>
                                <w:t>providePostRepository(postService:</w:t>
                              </w:r>
                              <w:r>
                                <w:rPr>
                                  <w:rFonts w:ascii="Courier New" w:hAnsi="Courier New"/>
                                  <w:spacing w:val="-14"/>
                                  <w:sz w:val="18"/>
                                </w:rPr>
                                <w:t xml:space="preserve"> </w:t>
                              </w:r>
                              <w:r>
                                <w:rPr>
                                  <w:rFonts w:ascii="Courier New" w:hAnsi="Courier New"/>
                                  <w:sz w:val="18"/>
                                </w:rPr>
                                <w:t>PostService): PostRepository {</w:t>
                              </w:r>
                            </w:p>
                            <w:p>
                              <w:pPr>
                                <w:pStyle w:val="Normal"/>
                                <w:spacing w:before="17" w:after="0"/>
                                <w:ind w:left="1317" w:hanging="0"/>
                                <w:rPr>
                                  <w:rFonts w:ascii="Courier New" w:hAnsi="Courier New"/>
                                  <w:sz w:val="18"/>
                                </w:rPr>
                              </w:pPr>
                              <w:r>
                                <w:rPr>
                                  <w:rFonts w:ascii="Courier New" w:hAnsi="Courier New"/>
                                  <w:sz w:val="18"/>
                                </w:rPr>
                                <w:t>return</w:t>
                              </w:r>
                              <w:r>
                                <w:rPr>
                                  <w:rFonts w:ascii="Courier New" w:hAnsi="Courier New"/>
                                  <w:spacing w:val="-6"/>
                                  <w:sz w:val="18"/>
                                </w:rPr>
                                <w:t xml:space="preserve"> </w:t>
                              </w:r>
                              <w:r>
                                <w:rPr>
                                  <w:rFonts w:ascii="Courier New" w:hAnsi="Courier New"/>
                                  <w:spacing w:val="-2"/>
                                  <w:sz w:val="18"/>
                                </w:rPr>
                                <w:t>DummyRepository()</w:t>
                              </w:r>
                            </w:p>
                            <w:p>
                              <w:pPr>
                                <w:pStyle w:val="Normal"/>
                                <w:spacing w:before="77"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1174" style="position:absolute;margin-left:52.2pt;margin-top:7.15pt;width:399.6pt;height:136.25pt" coordorigin="1044,143" coordsize="7992,2725">
                <v:rect id="shape_0" path="m0,0l-2147483645,0l-2147483645,-2147483646l0,-2147483646xe" fillcolor="#f6f6f6" stroked="f" o:allowincell="f" style="position:absolute;left:1044;top:153;width:7991;height:270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3;width:7991;height:268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pacing w:val="-2"/>
                            <w:sz w:val="18"/>
                          </w:rPr>
                          <w:t>@Module</w:t>
                        </w:r>
                      </w:p>
                      <w:p>
                        <w:pPr>
                          <w:pStyle w:val="Normal"/>
                          <w:spacing w:before="76" w:after="0"/>
                          <w:ind w:left="453" w:hanging="0"/>
                          <w:rPr>
                            <w:rFonts w:ascii="Courier New" w:hAnsi="Courier New"/>
                            <w:sz w:val="18"/>
                          </w:rPr>
                        </w:pPr>
                        <w:r>
                          <w:rPr>
                            <w:rFonts w:ascii="Courier New" w:hAnsi="Courier New"/>
                            <w:sz w:val="18"/>
                          </w:rPr>
                          <w:t>class</w:t>
                        </w:r>
                        <w:r>
                          <w:rPr>
                            <w:rFonts w:ascii="Courier New" w:hAnsi="Courier New"/>
                            <w:spacing w:val="-11"/>
                            <w:sz w:val="18"/>
                          </w:rPr>
                          <w:t xml:space="preserve"> </w:t>
                        </w:r>
                        <w:r>
                          <w:rPr>
                            <w:rFonts w:ascii="Courier New" w:hAnsi="Courier New"/>
                            <w:sz w:val="18"/>
                          </w:rPr>
                          <w:t>TestRepositoryModule</w:t>
                        </w:r>
                        <w:r>
                          <w:rPr>
                            <w:rFonts w:ascii="Courier New" w:hAnsi="Courier New"/>
                            <w:spacing w:val="-11"/>
                            <w:sz w:val="18"/>
                          </w:rPr>
                          <w:t xml:space="preserve"> </w:t>
                        </w:r>
                        <w:r>
                          <w:rPr>
                            <w:rFonts w:ascii="Courier New" w:hAnsi="Courier New"/>
                            <w:sz w:val="18"/>
                          </w:rPr>
                          <w:t>:</w:t>
                        </w:r>
                        <w:r>
                          <w:rPr>
                            <w:rFonts w:ascii="Courier New" w:hAnsi="Courier New"/>
                            <w:spacing w:val="-11"/>
                            <w:sz w:val="18"/>
                          </w:rPr>
                          <w:t xml:space="preserve"> </w:t>
                        </w:r>
                        <w:r>
                          <w:rPr>
                            <w:rFonts w:ascii="Courier New" w:hAnsi="Courier New"/>
                            <w:sz w:val="18"/>
                          </w:rPr>
                          <w:t>RepositoryModule()</w:t>
                        </w:r>
                        <w:r>
                          <w:rPr>
                            <w:rFonts w:ascii="Courier New" w:hAnsi="Courier New"/>
                            <w:spacing w:val="-11"/>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885" w:right="5770" w:hanging="0"/>
                          <w:rPr>
                            <w:rFonts w:ascii="Courier New" w:hAnsi="Courier New"/>
                            <w:sz w:val="18"/>
                          </w:rPr>
                        </w:pPr>
                        <w:r>
                          <w:rPr>
                            <w:rFonts w:ascii="Courier New" w:hAnsi="Courier New"/>
                            <w:spacing w:val="-2"/>
                            <w:sz w:val="18"/>
                          </w:rPr>
                          <w:t>@Singleton @Provides</w:t>
                        </w:r>
                      </w:p>
                      <w:p>
                        <w:pPr>
                          <w:pStyle w:val="Normal"/>
                          <w:spacing w:lineRule="auto" w:line="235" w:before="4" w:after="0"/>
                          <w:ind w:left="1101" w:hanging="216"/>
                          <w:rPr>
                            <w:rFonts w:ascii="Courier New" w:hAnsi="Courier New"/>
                            <w:sz w:val="18"/>
                          </w:rPr>
                        </w:pPr>
                        <w:r>
                          <w:rPr>
                            <w:rFonts w:ascii="Courier New" w:hAnsi="Courier New"/>
                            <w:sz w:val="18"/>
                          </w:rPr>
                          <w:t>override</w:t>
                        </w:r>
                        <w:r>
                          <w:rPr>
                            <w:rFonts w:ascii="Courier New" w:hAnsi="Courier New"/>
                            <w:spacing w:val="-14"/>
                            <w:sz w:val="18"/>
                          </w:rPr>
                          <w:t xml:space="preserve"> </w:t>
                        </w:r>
                        <w:r>
                          <w:rPr>
                            <w:rFonts w:ascii="Courier New" w:hAnsi="Courier New"/>
                            <w:sz w:val="18"/>
                          </w:rPr>
                          <w:t>fun</w:t>
                        </w:r>
                        <w:r>
                          <w:rPr>
                            <w:rFonts w:ascii="Courier New" w:hAnsi="Courier New"/>
                            <w:spacing w:val="-14"/>
                            <w:sz w:val="18"/>
                          </w:rPr>
                          <w:t xml:space="preserve"> </w:t>
                        </w:r>
                        <w:r>
                          <w:rPr>
                            <w:rFonts w:ascii="Courier New" w:hAnsi="Courier New"/>
                            <w:sz w:val="18"/>
                          </w:rPr>
                          <w:t>providePostRepository(postService:</w:t>
                        </w:r>
                        <w:r>
                          <w:rPr>
                            <w:rFonts w:ascii="Courier New" w:hAnsi="Courier New"/>
                            <w:spacing w:val="-14"/>
                            <w:sz w:val="18"/>
                          </w:rPr>
                          <w:t xml:space="preserve"> </w:t>
                        </w:r>
                        <w:r>
                          <w:rPr>
                            <w:rFonts w:ascii="Courier New" w:hAnsi="Courier New"/>
                            <w:sz w:val="18"/>
                          </w:rPr>
                          <w:t>PostService): PostRepository {</w:t>
                        </w:r>
                      </w:p>
                      <w:p>
                        <w:pPr>
                          <w:pStyle w:val="Normal"/>
                          <w:spacing w:before="17" w:after="0"/>
                          <w:ind w:left="1317" w:hanging="0"/>
                          <w:rPr>
                            <w:rFonts w:ascii="Courier New" w:hAnsi="Courier New"/>
                            <w:sz w:val="18"/>
                          </w:rPr>
                        </w:pPr>
                        <w:r>
                          <w:rPr>
                            <w:rFonts w:ascii="Courier New" w:hAnsi="Courier New"/>
                            <w:sz w:val="18"/>
                          </w:rPr>
                          <w:t>return</w:t>
                        </w:r>
                        <w:r>
                          <w:rPr>
                            <w:rFonts w:ascii="Courier New" w:hAnsi="Courier New"/>
                            <w:spacing w:val="-6"/>
                            <w:sz w:val="18"/>
                          </w:rPr>
                          <w:t xml:space="preserve"> </w:t>
                        </w:r>
                        <w:r>
                          <w:rPr>
                            <w:rFonts w:ascii="Courier New" w:hAnsi="Courier New"/>
                            <w:spacing w:val="-2"/>
                            <w:sz w:val="18"/>
                          </w:rPr>
                          <w:t>DummyRepository()</w:t>
                        </w:r>
                      </w:p>
                      <w:p>
                        <w:pPr>
                          <w:pStyle w:val="Normal"/>
                          <w:spacing w:before="77"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ListParagraph"/>
        <w:numPr>
          <w:ilvl w:val="0"/>
          <w:numId w:val="4"/>
        </w:numPr>
        <w:tabs>
          <w:tab w:val="clear" w:pos="720"/>
          <w:tab w:val="left" w:pos="554" w:leader="none"/>
        </w:tabs>
        <w:ind w:left="554" w:hanging="360"/>
        <w:jc w:val="left"/>
        <w:rPr>
          <w:sz w:val="20"/>
        </w:rPr>
      </w:pPr>
      <w:r>
        <w:rPr>
          <w:sz w:val="20"/>
        </w:rPr>
        <w:t>Next,</w:t>
      </w:r>
      <w:r>
        <w:rPr>
          <w:spacing w:val="-4"/>
          <w:sz w:val="20"/>
        </w:rPr>
        <w:t xml:space="preserve"> </w:t>
      </w:r>
      <w:r>
        <w:rPr>
          <w:sz w:val="20"/>
        </w:rPr>
        <w:t>we</w:t>
      </w:r>
      <w:r>
        <w:rPr>
          <w:spacing w:val="-2"/>
          <w:sz w:val="20"/>
        </w:rPr>
        <w:t xml:space="preserve"> </w:t>
      </w:r>
      <w:r>
        <w:rPr>
          <w:sz w:val="20"/>
        </w:rPr>
        <w:t>will</w:t>
      </w:r>
      <w:r>
        <w:rPr>
          <w:spacing w:val="-2"/>
          <w:sz w:val="20"/>
        </w:rPr>
        <w:t xml:space="preserve"> </w:t>
      </w:r>
      <w:r>
        <w:rPr>
          <w:sz w:val="20"/>
        </w:rPr>
        <w:t>need</w:t>
      </w:r>
      <w:r>
        <w:rPr>
          <w:spacing w:val="-2"/>
          <w:sz w:val="20"/>
        </w:rPr>
        <w:t xml:space="preserve"> </w:t>
      </w:r>
      <w:r>
        <w:rPr>
          <w:sz w:val="20"/>
        </w:rPr>
        <w:t>to</w:t>
      </w:r>
      <w:r>
        <w:rPr>
          <w:spacing w:val="-2"/>
          <w:sz w:val="20"/>
        </w:rPr>
        <w:t xml:space="preserve"> </w:t>
      </w:r>
      <w:r>
        <w:rPr>
          <w:sz w:val="20"/>
        </w:rPr>
        <w:t>modify</w:t>
      </w:r>
      <w:r>
        <w:rPr>
          <w:spacing w:val="-3"/>
          <w:sz w:val="20"/>
        </w:rPr>
        <w:t xml:space="preserve"> </w:t>
      </w:r>
      <w:r>
        <w:rPr>
          <w:sz w:val="20"/>
        </w:rPr>
        <w:t>the</w:t>
      </w:r>
      <w:r>
        <w:rPr>
          <w:spacing w:val="-3"/>
          <w:sz w:val="20"/>
        </w:rPr>
        <w:t xml:space="preserve"> </w:t>
      </w:r>
      <w:r>
        <w:rPr>
          <w:rFonts w:ascii="Courier New" w:hAnsi="Courier New"/>
          <w:b/>
        </w:rPr>
        <w:t>MyApplication</w:t>
      </w:r>
      <w:r>
        <w:rPr>
          <w:rFonts w:ascii="Courier New" w:hAnsi="Courier New"/>
          <w:b/>
          <w:spacing w:val="-80"/>
        </w:rPr>
        <w:t xml:space="preserve"> </w:t>
      </w:r>
      <w:r>
        <w:rPr>
          <w:sz w:val="20"/>
        </w:rPr>
        <w:t>class</w:t>
      </w:r>
      <w:r>
        <w:rPr>
          <w:spacing w:val="-2"/>
          <w:sz w:val="20"/>
        </w:rPr>
        <w:t xml:space="preserve"> </w:t>
      </w:r>
      <w:r>
        <w:rPr>
          <w:sz w:val="20"/>
        </w:rPr>
        <w:t>in</w:t>
      </w:r>
      <w:r>
        <w:rPr>
          <w:spacing w:val="-2"/>
          <w:sz w:val="20"/>
        </w:rPr>
        <w:t xml:space="preserve"> </w:t>
      </w:r>
      <w:r>
        <w:rPr>
          <w:sz w:val="20"/>
        </w:rPr>
        <w:t>order</w:t>
      </w:r>
      <w:r>
        <w:rPr>
          <w:spacing w:val="-2"/>
          <w:sz w:val="20"/>
        </w:rPr>
        <w:t xml:space="preserve"> </w:t>
      </w:r>
      <w:r>
        <w:rPr>
          <w:sz w:val="20"/>
        </w:rPr>
        <w:t>to</w:t>
      </w:r>
      <w:r>
        <w:rPr>
          <w:spacing w:val="-2"/>
          <w:sz w:val="20"/>
        </w:rPr>
        <w:t xml:space="preserve"> </w:t>
      </w:r>
      <w:r>
        <w:rPr>
          <w:sz w:val="20"/>
        </w:rPr>
        <w:t>provide</w:t>
      </w:r>
      <w:r>
        <w:rPr>
          <w:spacing w:val="-1"/>
          <w:sz w:val="20"/>
        </w:rPr>
        <w:t xml:space="preserve"> </w:t>
      </w:r>
      <w:r>
        <w:rPr>
          <w:spacing w:val="-5"/>
          <w:sz w:val="20"/>
        </w:rPr>
        <w:t>the</w:t>
      </w:r>
    </w:p>
    <w:p>
      <w:pPr>
        <w:pStyle w:val="TextBody"/>
        <w:ind w:left="554" w:hanging="0"/>
        <w:rPr/>
      </w:pPr>
      <w:r>
        <w:rPr/>
        <w:t>repository</w:t>
      </w:r>
      <w:r>
        <w:rPr>
          <w:spacing w:val="-7"/>
        </w:rPr>
        <w:t xml:space="preserve"> </w:t>
      </w:r>
      <w:r>
        <w:rPr/>
        <w:t>module</w:t>
      </w:r>
      <w:r>
        <w:rPr>
          <w:spacing w:val="-4"/>
        </w:rPr>
        <w:t xml:space="preserve"> </w:t>
      </w:r>
      <w:r>
        <w:rPr/>
        <w:t>programmatically</w:t>
      </w:r>
      <w:r>
        <w:rPr>
          <w:spacing w:val="-3"/>
        </w:rPr>
        <w:t xml:space="preserve"> </w:t>
      </w:r>
      <w:r>
        <w:rPr/>
        <w:t>and</w:t>
      </w:r>
      <w:r>
        <w:rPr>
          <w:spacing w:val="-4"/>
        </w:rPr>
        <w:t xml:space="preserve"> </w:t>
      </w:r>
      <w:r>
        <w:rPr/>
        <w:t>make</w:t>
      </w:r>
      <w:r>
        <w:rPr>
          <w:spacing w:val="-4"/>
        </w:rPr>
        <w:t xml:space="preserve"> </w:t>
      </w:r>
      <w:r>
        <w:rPr/>
        <w:t>it</w:t>
      </w:r>
      <w:r>
        <w:rPr>
          <w:spacing w:val="-3"/>
        </w:rPr>
        <w:t xml:space="preserve"> </w:t>
      </w:r>
      <w:r>
        <w:rPr>
          <w:spacing w:val="-2"/>
        </w:rPr>
        <w:t>extendable:</w:t>
      </w:r>
    </w:p>
    <w:p>
      <w:pPr>
        <w:sectPr>
          <w:headerReference w:type="even" r:id="rId425"/>
          <w:headerReference w:type="default" r:id="rId426"/>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 w:after="0"/>
        <w:rPr>
          <w:sz w:val="9"/>
        </w:rPr>
      </w:pPr>
      <w:r>
        <w:rPr>
          <w:sz w:val="9"/>
        </w:rPr>
        <mc:AlternateContent>
          <mc:Choice Requires="wpg">
            <w:drawing>
              <wp:anchor behindDoc="0" distT="0" distB="635" distL="0" distR="4445" simplePos="0" locked="0" layoutInCell="0" allowOverlap="1" relativeHeight="1921" wp14:anchorId="6AACFA93">
                <wp:simplePos x="0" y="0"/>
                <wp:positionH relativeFrom="page">
                  <wp:posOffset>662940</wp:posOffset>
                </wp:positionH>
                <wp:positionV relativeFrom="paragraph">
                  <wp:posOffset>93345</wp:posOffset>
                </wp:positionV>
                <wp:extent cx="5074920" cy="2799080"/>
                <wp:effectExtent l="0" t="0" r="635" b="0"/>
                <wp:wrapTopAndBottom/>
                <wp:docPr id="1475" name="docshapegroup1178"/>
                <a:graphic xmlns:a="http://schemas.openxmlformats.org/drawingml/2006/main">
                  <a:graphicData uri="http://schemas.microsoft.com/office/word/2010/wordprocessingGroup">
                    <wpg:wgp>
                      <wpg:cNvGrpSpPr/>
                      <wpg:grpSpPr>
                        <a:xfrm>
                          <a:off x="0" y="0"/>
                          <a:ext cx="5074920" cy="2799000"/>
                          <a:chOff x="0" y="0"/>
                          <a:chExt cx="5074920" cy="2799000"/>
                        </a:xfrm>
                      </wpg:grpSpPr>
                      <wps:wsp>
                        <wps:cNvSpPr/>
                        <wps:spPr>
                          <a:xfrm>
                            <a:off x="0" y="6480"/>
                            <a:ext cx="5074920" cy="2786400"/>
                          </a:xfrm>
                          <a:prstGeom prst="rect">
                            <a:avLst/>
                          </a:prstGeom>
                          <a:solidFill>
                            <a:srgbClr val="f6f6f6"/>
                          </a:solidFill>
                          <a:ln w="0">
                            <a:noFill/>
                          </a:ln>
                        </wps:spPr>
                        <wps:style>
                          <a:lnRef idx="0"/>
                          <a:fillRef idx="0"/>
                          <a:effectRef idx="0"/>
                          <a:fontRef idx="minor"/>
                        </wps:style>
                        <wps:bodyPr/>
                      </wps:wsp>
                      <wps:wsp>
                        <wps:cNvSpPr/>
                        <wps:spPr>
                          <a:xfrm>
                            <a:off x="0" y="0"/>
                            <a:ext cx="5074920" cy="2799000"/>
                          </a:xfrm>
                          <a:custGeom>
                            <a:avLst/>
                            <a:gdLst>
                              <a:gd name="textAreaLeft" fmla="*/ 0 w 2877120"/>
                              <a:gd name="textAreaRight" fmla="*/ 2879280 w 2877120"/>
                              <a:gd name="textAreaTop" fmla="*/ 0 h 1586880"/>
                              <a:gd name="textAreaBottom" fmla="*/ 1589040 h 1586880"/>
                            </a:gdLst>
                            <a:ahLst/>
                            <a:rect l="textAreaLeft" t="textAreaTop" r="textAreaRight" b="textAreaBottom"/>
                            <a:pathLst>
                              <a:path w="7992" h="4408">
                                <a:moveTo>
                                  <a:pt x="7992" y="4387"/>
                                </a:moveTo>
                                <a:lnTo>
                                  <a:pt x="0" y="4387"/>
                                </a:lnTo>
                                <a:lnTo>
                                  <a:pt x="0" y="4407"/>
                                </a:lnTo>
                                <a:lnTo>
                                  <a:pt x="7992" y="4407"/>
                                </a:lnTo>
                                <a:lnTo>
                                  <a:pt x="7992" y="4387"/>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2773800"/>
                          </a:xfrm>
                          <a:prstGeom prst="rect">
                            <a:avLst/>
                          </a:prstGeom>
                          <a:noFill/>
                          <a:ln w="0">
                            <a:noFill/>
                          </a:ln>
                        </wps:spPr>
                        <wps:style>
                          <a:lnRef idx="0"/>
                          <a:fillRef idx="0"/>
                          <a:effectRef idx="0"/>
                          <a:fontRef idx="minor"/>
                        </wps:style>
                        <wps:txbx>
                          <w:txbxContent>
                            <w:p>
                              <w:pPr>
                                <w:pStyle w:val="Normal"/>
                                <w:spacing w:before="44" w:after="0"/>
                                <w:ind w:left="453" w:hanging="0"/>
                                <w:rPr>
                                  <w:rFonts w:ascii="Courier New" w:hAnsi="Courier New"/>
                                  <w:sz w:val="18"/>
                                </w:rPr>
                              </w:pPr>
                              <w:r>
                                <w:rPr>
                                  <w:rFonts w:ascii="Courier New" w:hAnsi="Courier New"/>
                                  <w:b/>
                                  <w:sz w:val="18"/>
                                </w:rPr>
                                <w:t>open</w:t>
                              </w:r>
                              <w:r>
                                <w:rPr>
                                  <w:rFonts w:ascii="Courier New" w:hAnsi="Courier New"/>
                                  <w:b/>
                                  <w:spacing w:val="-9"/>
                                  <w:sz w:val="18"/>
                                </w:rPr>
                                <w:t xml:space="preserve"> </w:t>
                              </w:r>
                              <w:r>
                                <w:rPr>
                                  <w:rFonts w:ascii="Courier New" w:hAnsi="Courier New"/>
                                  <w:sz w:val="18"/>
                                </w:rPr>
                                <w:t>class</w:t>
                              </w:r>
                              <w:r>
                                <w:rPr>
                                  <w:rFonts w:ascii="Courier New" w:hAnsi="Courier New"/>
                                  <w:spacing w:val="-7"/>
                                  <w:sz w:val="18"/>
                                </w:rPr>
                                <w:t xml:space="preserve"> </w:t>
                              </w:r>
                              <w:r>
                                <w:rPr>
                                  <w:rFonts w:ascii="Courier New" w:hAnsi="Courier New"/>
                                  <w:sz w:val="18"/>
                                </w:rPr>
                                <w:t>MyApplication</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Application()</w:t>
                              </w:r>
                              <w:r>
                                <w:rPr>
                                  <w:rFonts w:ascii="Courier New" w:hAnsi="Courier New"/>
                                  <w:spacing w:val="-7"/>
                                  <w:sz w:val="18"/>
                                </w:rPr>
                                <w:t xml:space="preserve"> </w:t>
                              </w:r>
                              <w:r>
                                <w:rPr>
                                  <w:rFonts w:ascii="Courier New" w:hAnsi="Courier New"/>
                                  <w:spacing w:val="-10"/>
                                  <w:sz w:val="18"/>
                                </w:rPr>
                                <w:t>{</w:t>
                              </w:r>
                            </w:p>
                            <w:p>
                              <w:pPr>
                                <w:pStyle w:val="Normal"/>
                                <w:spacing w:lineRule="atLeast" w:line="560"/>
                                <w:ind w:left="885" w:right="840" w:hanging="0"/>
                                <w:rPr>
                                  <w:rFonts w:ascii="Courier New" w:hAnsi="Courier New"/>
                                  <w:sz w:val="18"/>
                                </w:rPr>
                              </w:pPr>
                              <w:r>
                                <w:rPr>
                                  <w:rFonts w:ascii="Courier New" w:hAnsi="Courier New"/>
                                  <w:sz w:val="18"/>
                                </w:rPr>
                                <w:t>lateinit</w:t>
                              </w:r>
                              <w:r>
                                <w:rPr>
                                  <w:rFonts w:ascii="Courier New" w:hAnsi="Courier New"/>
                                  <w:spacing w:val="-13"/>
                                  <w:sz w:val="18"/>
                                </w:rPr>
                                <w:t xml:space="preserve"> </w:t>
                              </w:r>
                              <w:r>
                                <w:rPr>
                                  <w:rFonts w:ascii="Courier New" w:hAnsi="Courier New"/>
                                  <w:sz w:val="18"/>
                                </w:rPr>
                                <w:t>var</w:t>
                              </w:r>
                              <w:r>
                                <w:rPr>
                                  <w:rFonts w:ascii="Courier New" w:hAnsi="Courier New"/>
                                  <w:spacing w:val="-13"/>
                                  <w:sz w:val="18"/>
                                </w:rPr>
                                <w:t xml:space="preserve"> </w:t>
                              </w:r>
                              <w:r>
                                <w:rPr>
                                  <w:rFonts w:ascii="Courier New" w:hAnsi="Courier New"/>
                                  <w:sz w:val="18"/>
                                </w:rPr>
                                <w:t>applicationComponent:</w:t>
                              </w:r>
                              <w:r>
                                <w:rPr>
                                  <w:rFonts w:ascii="Courier New" w:hAnsi="Courier New"/>
                                  <w:spacing w:val="-13"/>
                                  <w:sz w:val="18"/>
                                </w:rPr>
                                <w:t xml:space="preserve"> </w:t>
                              </w:r>
                              <w:r>
                                <w:rPr>
                                  <w:rFonts w:ascii="Courier New" w:hAnsi="Courier New"/>
                                  <w:sz w:val="18"/>
                                </w:rPr>
                                <w:t>ApplicationComponent override fun onCreate() {</w:t>
                              </w:r>
                            </w:p>
                            <w:p>
                              <w:pPr>
                                <w:pStyle w:val="Normal"/>
                                <w:spacing w:before="76" w:after="0"/>
                                <w:ind w:left="1317" w:hanging="0"/>
                                <w:rPr>
                                  <w:rFonts w:ascii="Courier New" w:hAnsi="Courier New"/>
                                  <w:sz w:val="18"/>
                                </w:rPr>
                              </w:pPr>
                              <w:r>
                                <w:rPr>
                                  <w:rFonts w:ascii="Courier New" w:hAnsi="Courier New"/>
                                  <w:spacing w:val="-2"/>
                                  <w:sz w:val="18"/>
                                </w:rPr>
                                <w:t>super.onCreate()</w:t>
                              </w:r>
                            </w:p>
                            <w:p>
                              <w:pPr>
                                <w:pStyle w:val="Normal"/>
                                <w:spacing w:lineRule="auto" w:line="235" w:before="79" w:after="0"/>
                                <w:ind w:left="1533" w:right="1185" w:hanging="216"/>
                                <w:rPr>
                                  <w:rFonts w:ascii="Courier New" w:hAnsi="Courier New"/>
                                  <w:b/>
                                  <w:b/>
                                  <w:sz w:val="18"/>
                                </w:rPr>
                              </w:pPr>
                              <w:r>
                                <w:rPr>
                                  <w:rFonts w:ascii="Courier New" w:hAnsi="Courier New"/>
                                  <w:b/>
                                  <w:sz w:val="18"/>
                                </w:rPr>
                                <w:t xml:space="preserve">applicationComponent = </w:t>
                              </w:r>
                              <w:r>
                                <w:rPr>
                                  <w:rFonts w:ascii="Courier New" w:hAnsi="Courier New"/>
                                  <w:b/>
                                  <w:spacing w:val="-2"/>
                                  <w:sz w:val="18"/>
                                </w:rPr>
                                <w:t>DaggerApplicationComponent.builder()</w:t>
                              </w:r>
                            </w:p>
                            <w:p>
                              <w:pPr>
                                <w:pStyle w:val="Normal"/>
                                <w:spacing w:before="17" w:after="0"/>
                                <w:ind w:left="1749" w:hanging="0"/>
                                <w:rPr>
                                  <w:rFonts w:ascii="Courier New" w:hAnsi="Courier New"/>
                                  <w:b/>
                                  <w:b/>
                                  <w:sz w:val="18"/>
                                </w:rPr>
                              </w:pPr>
                              <w:r>
                                <w:rPr>
                                  <w:rFonts w:ascii="Courier New" w:hAnsi="Courier New"/>
                                  <w:b/>
                                  <w:spacing w:val="-2"/>
                                  <w:sz w:val="18"/>
                                </w:rPr>
                                <w:t>.repositoryModule(createRepositoryModule())</w:t>
                              </w:r>
                            </w:p>
                            <w:p>
                              <w:pPr>
                                <w:pStyle w:val="Normal"/>
                                <w:spacing w:before="76" w:after="0"/>
                                <w:ind w:left="1749" w:hanging="0"/>
                                <w:rPr>
                                  <w:rFonts w:ascii="Courier New" w:hAnsi="Courier New"/>
                                  <w:b/>
                                  <w:b/>
                                  <w:sz w:val="18"/>
                                </w:rPr>
                              </w:pPr>
                              <w:r>
                                <w:rPr>
                                  <w:rFonts w:ascii="Courier New" w:hAnsi="Courier New"/>
                                  <w:b/>
                                  <w:spacing w:val="-2"/>
                                  <w:sz w:val="18"/>
                                </w:rPr>
                                <w:t>.build()</w:t>
                              </w:r>
                            </w:p>
                            <w:p>
                              <w:pPr>
                                <w:pStyle w:val="Normal"/>
                                <w:spacing w:before="77"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before="129" w:after="0"/>
                                <w:ind w:left="885" w:hanging="0"/>
                                <w:rPr>
                                  <w:rFonts w:ascii="Courier New" w:hAnsi="Courier New"/>
                                  <w:b/>
                                  <w:b/>
                                  <w:sz w:val="18"/>
                                </w:rPr>
                              </w:pPr>
                              <w:r>
                                <w:rPr>
                                  <w:rFonts w:ascii="Courier New" w:hAnsi="Courier New"/>
                                  <w:b/>
                                  <w:sz w:val="18"/>
                                </w:rPr>
                                <w:t>open</w:t>
                              </w:r>
                              <w:r>
                                <w:rPr>
                                  <w:rFonts w:ascii="Courier New" w:hAnsi="Courier New"/>
                                  <w:b/>
                                  <w:spacing w:val="-12"/>
                                  <w:sz w:val="18"/>
                                </w:rPr>
                                <w:t xml:space="preserve"> </w:t>
                              </w:r>
                              <w:r>
                                <w:rPr>
                                  <w:rFonts w:ascii="Courier New" w:hAnsi="Courier New"/>
                                  <w:b/>
                                  <w:sz w:val="18"/>
                                </w:rPr>
                                <w:t>fun</w:t>
                              </w:r>
                              <w:r>
                                <w:rPr>
                                  <w:rFonts w:ascii="Courier New" w:hAnsi="Courier New"/>
                                  <w:b/>
                                  <w:spacing w:val="-12"/>
                                  <w:sz w:val="18"/>
                                </w:rPr>
                                <w:t xml:space="preserve"> </w:t>
                              </w:r>
                              <w:r>
                                <w:rPr>
                                  <w:rFonts w:ascii="Courier New" w:hAnsi="Courier New"/>
                                  <w:b/>
                                  <w:sz w:val="18"/>
                                </w:rPr>
                                <w:t>createRepositoryModule():</w:t>
                              </w:r>
                              <w:r>
                                <w:rPr>
                                  <w:rFonts w:ascii="Courier New" w:hAnsi="Courier New"/>
                                  <w:b/>
                                  <w:spacing w:val="-12"/>
                                  <w:sz w:val="18"/>
                                </w:rPr>
                                <w:t xml:space="preserve"> </w:t>
                              </w:r>
                              <w:r>
                                <w:rPr>
                                  <w:rFonts w:ascii="Courier New" w:hAnsi="Courier New"/>
                                  <w:b/>
                                  <w:sz w:val="18"/>
                                </w:rPr>
                                <w:t>RepositoryModule</w:t>
                              </w:r>
                              <w:r>
                                <w:rPr>
                                  <w:rFonts w:ascii="Courier New" w:hAnsi="Courier New"/>
                                  <w:b/>
                                  <w:spacing w:val="-12"/>
                                  <w:sz w:val="18"/>
                                </w:rPr>
                                <w:t xml:space="preserve"> </w:t>
                              </w:r>
                              <w:r>
                                <w:rPr>
                                  <w:rFonts w:ascii="Courier New" w:hAnsi="Courier New"/>
                                  <w:b/>
                                  <w:spacing w:val="-10"/>
                                  <w:sz w:val="18"/>
                                </w:rPr>
                                <w:t>{</w:t>
                              </w:r>
                            </w:p>
                            <w:p>
                              <w:pPr>
                                <w:pStyle w:val="Normal"/>
                                <w:spacing w:before="76" w:after="0"/>
                                <w:ind w:left="1317" w:hanging="0"/>
                                <w:rPr>
                                  <w:rFonts w:ascii="Courier New" w:hAnsi="Courier New"/>
                                  <w:b/>
                                  <w:b/>
                                  <w:sz w:val="18"/>
                                </w:rPr>
                              </w:pPr>
                              <w:r>
                                <w:rPr>
                                  <w:rFonts w:ascii="Courier New" w:hAnsi="Courier New"/>
                                  <w:b/>
                                  <w:sz w:val="18"/>
                                </w:rPr>
                                <w:t>return</w:t>
                              </w:r>
                              <w:r>
                                <w:rPr>
                                  <w:rFonts w:ascii="Courier New" w:hAnsi="Courier New"/>
                                  <w:b/>
                                  <w:spacing w:val="-6"/>
                                  <w:sz w:val="18"/>
                                </w:rPr>
                                <w:t xml:space="preserve"> </w:t>
                              </w:r>
                              <w:r>
                                <w:rPr>
                                  <w:rFonts w:ascii="Courier New" w:hAnsi="Courier New"/>
                                  <w:b/>
                                  <w:spacing w:val="-2"/>
                                  <w:sz w:val="18"/>
                                </w:rPr>
                                <w:t>RepositoryModule()</w:t>
                              </w:r>
                            </w:p>
                            <w:p>
                              <w:pPr>
                                <w:pStyle w:val="Normal"/>
                                <w:spacing w:before="76" w:after="0"/>
                                <w:ind w:left="885" w:hanging="0"/>
                                <w:rPr>
                                  <w:rFonts w:ascii="Courier New" w:hAnsi="Courier New"/>
                                  <w:b/>
                                  <w:b/>
                                  <w:sz w:val="18"/>
                                </w:rPr>
                              </w:pPr>
                              <w:r>
                                <w:rPr>
                                  <w:rFonts w:ascii="Courier New" w:hAnsi="Courier New"/>
                                  <w:b/>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1178" style="position:absolute;margin-left:52.2pt;margin-top:7.35pt;width:399.6pt;height:220.4pt" coordorigin="1044,147" coordsize="7992,4408">
                <v:rect id="shape_0" path="m0,0l-2147483645,0l-2147483645,-2147483646l0,-2147483646xe" fillcolor="#f6f6f6" stroked="f" o:allowincell="f" style="position:absolute;left:1044;top:157;width:7991;height:4387;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7;width:7991;height:4367;mso-wrap-style:square;v-text-anchor:top;mso-position-horizontal-relative:page">
                  <v:fill o:detectmouseclick="t" on="false"/>
                  <v:stroke color="#3465a4" joinstyle="round" endcap="flat"/>
                  <v:textbox>
                    <w:txbxContent>
                      <w:p>
                        <w:pPr>
                          <w:pStyle w:val="Normal"/>
                          <w:spacing w:before="44" w:after="0"/>
                          <w:ind w:left="453" w:hanging="0"/>
                          <w:rPr>
                            <w:rFonts w:ascii="Courier New" w:hAnsi="Courier New"/>
                            <w:sz w:val="18"/>
                          </w:rPr>
                        </w:pPr>
                        <w:r>
                          <w:rPr>
                            <w:rFonts w:ascii="Courier New" w:hAnsi="Courier New"/>
                            <w:b/>
                            <w:sz w:val="18"/>
                          </w:rPr>
                          <w:t>open</w:t>
                        </w:r>
                        <w:r>
                          <w:rPr>
                            <w:rFonts w:ascii="Courier New" w:hAnsi="Courier New"/>
                            <w:b/>
                            <w:spacing w:val="-9"/>
                            <w:sz w:val="18"/>
                          </w:rPr>
                          <w:t xml:space="preserve"> </w:t>
                        </w:r>
                        <w:r>
                          <w:rPr>
                            <w:rFonts w:ascii="Courier New" w:hAnsi="Courier New"/>
                            <w:sz w:val="18"/>
                          </w:rPr>
                          <w:t>class</w:t>
                        </w:r>
                        <w:r>
                          <w:rPr>
                            <w:rFonts w:ascii="Courier New" w:hAnsi="Courier New"/>
                            <w:spacing w:val="-7"/>
                            <w:sz w:val="18"/>
                          </w:rPr>
                          <w:t xml:space="preserve"> </w:t>
                        </w:r>
                        <w:r>
                          <w:rPr>
                            <w:rFonts w:ascii="Courier New" w:hAnsi="Courier New"/>
                            <w:sz w:val="18"/>
                          </w:rPr>
                          <w:t>MyApplication</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Application()</w:t>
                        </w:r>
                        <w:r>
                          <w:rPr>
                            <w:rFonts w:ascii="Courier New" w:hAnsi="Courier New"/>
                            <w:spacing w:val="-7"/>
                            <w:sz w:val="18"/>
                          </w:rPr>
                          <w:t xml:space="preserve"> </w:t>
                        </w:r>
                        <w:r>
                          <w:rPr>
                            <w:rFonts w:ascii="Courier New" w:hAnsi="Courier New"/>
                            <w:spacing w:val="-10"/>
                            <w:sz w:val="18"/>
                          </w:rPr>
                          <w:t>{</w:t>
                        </w:r>
                      </w:p>
                      <w:p>
                        <w:pPr>
                          <w:pStyle w:val="Normal"/>
                          <w:spacing w:lineRule="atLeast" w:line="560"/>
                          <w:ind w:left="885" w:right="840" w:hanging="0"/>
                          <w:rPr>
                            <w:rFonts w:ascii="Courier New" w:hAnsi="Courier New"/>
                            <w:sz w:val="18"/>
                          </w:rPr>
                        </w:pPr>
                        <w:r>
                          <w:rPr>
                            <w:rFonts w:ascii="Courier New" w:hAnsi="Courier New"/>
                            <w:sz w:val="18"/>
                          </w:rPr>
                          <w:t>lateinit</w:t>
                        </w:r>
                        <w:r>
                          <w:rPr>
                            <w:rFonts w:ascii="Courier New" w:hAnsi="Courier New"/>
                            <w:spacing w:val="-13"/>
                            <w:sz w:val="18"/>
                          </w:rPr>
                          <w:t xml:space="preserve"> </w:t>
                        </w:r>
                        <w:r>
                          <w:rPr>
                            <w:rFonts w:ascii="Courier New" w:hAnsi="Courier New"/>
                            <w:sz w:val="18"/>
                          </w:rPr>
                          <w:t>var</w:t>
                        </w:r>
                        <w:r>
                          <w:rPr>
                            <w:rFonts w:ascii="Courier New" w:hAnsi="Courier New"/>
                            <w:spacing w:val="-13"/>
                            <w:sz w:val="18"/>
                          </w:rPr>
                          <w:t xml:space="preserve"> </w:t>
                        </w:r>
                        <w:r>
                          <w:rPr>
                            <w:rFonts w:ascii="Courier New" w:hAnsi="Courier New"/>
                            <w:sz w:val="18"/>
                          </w:rPr>
                          <w:t>applicationComponent:</w:t>
                        </w:r>
                        <w:r>
                          <w:rPr>
                            <w:rFonts w:ascii="Courier New" w:hAnsi="Courier New"/>
                            <w:spacing w:val="-13"/>
                            <w:sz w:val="18"/>
                          </w:rPr>
                          <w:t xml:space="preserve"> </w:t>
                        </w:r>
                        <w:r>
                          <w:rPr>
                            <w:rFonts w:ascii="Courier New" w:hAnsi="Courier New"/>
                            <w:sz w:val="18"/>
                          </w:rPr>
                          <w:t>ApplicationComponent override fun onCreate() {</w:t>
                        </w:r>
                      </w:p>
                      <w:p>
                        <w:pPr>
                          <w:pStyle w:val="Normal"/>
                          <w:spacing w:before="76" w:after="0"/>
                          <w:ind w:left="1317" w:hanging="0"/>
                          <w:rPr>
                            <w:rFonts w:ascii="Courier New" w:hAnsi="Courier New"/>
                            <w:sz w:val="18"/>
                          </w:rPr>
                        </w:pPr>
                        <w:r>
                          <w:rPr>
                            <w:rFonts w:ascii="Courier New" w:hAnsi="Courier New"/>
                            <w:spacing w:val="-2"/>
                            <w:sz w:val="18"/>
                          </w:rPr>
                          <w:t>super.onCreate()</w:t>
                        </w:r>
                      </w:p>
                      <w:p>
                        <w:pPr>
                          <w:pStyle w:val="Normal"/>
                          <w:spacing w:lineRule="auto" w:line="235" w:before="79" w:after="0"/>
                          <w:ind w:left="1533" w:right="1185" w:hanging="216"/>
                          <w:rPr>
                            <w:rFonts w:ascii="Courier New" w:hAnsi="Courier New"/>
                            <w:b/>
                            <w:b/>
                            <w:sz w:val="18"/>
                          </w:rPr>
                        </w:pPr>
                        <w:r>
                          <w:rPr>
                            <w:rFonts w:ascii="Courier New" w:hAnsi="Courier New"/>
                            <w:b/>
                            <w:sz w:val="18"/>
                          </w:rPr>
                          <w:t xml:space="preserve">applicationComponent = </w:t>
                        </w:r>
                        <w:r>
                          <w:rPr>
                            <w:rFonts w:ascii="Courier New" w:hAnsi="Courier New"/>
                            <w:b/>
                            <w:spacing w:val="-2"/>
                            <w:sz w:val="18"/>
                          </w:rPr>
                          <w:t>DaggerApplicationComponent.builder()</w:t>
                        </w:r>
                      </w:p>
                      <w:p>
                        <w:pPr>
                          <w:pStyle w:val="Normal"/>
                          <w:spacing w:before="17" w:after="0"/>
                          <w:ind w:left="1749" w:hanging="0"/>
                          <w:rPr>
                            <w:rFonts w:ascii="Courier New" w:hAnsi="Courier New"/>
                            <w:b/>
                            <w:b/>
                            <w:sz w:val="18"/>
                          </w:rPr>
                        </w:pPr>
                        <w:r>
                          <w:rPr>
                            <w:rFonts w:ascii="Courier New" w:hAnsi="Courier New"/>
                            <w:b/>
                            <w:spacing w:val="-2"/>
                            <w:sz w:val="18"/>
                          </w:rPr>
                          <w:t>.repositoryModule(createRepositoryModule())</w:t>
                        </w:r>
                      </w:p>
                      <w:p>
                        <w:pPr>
                          <w:pStyle w:val="Normal"/>
                          <w:spacing w:before="76" w:after="0"/>
                          <w:ind w:left="1749" w:hanging="0"/>
                          <w:rPr>
                            <w:rFonts w:ascii="Courier New" w:hAnsi="Courier New"/>
                            <w:b/>
                            <w:b/>
                            <w:sz w:val="18"/>
                          </w:rPr>
                        </w:pPr>
                        <w:r>
                          <w:rPr>
                            <w:rFonts w:ascii="Courier New" w:hAnsi="Courier New"/>
                            <w:b/>
                            <w:spacing w:val="-2"/>
                            <w:sz w:val="18"/>
                          </w:rPr>
                          <w:t>.build()</w:t>
                        </w:r>
                      </w:p>
                      <w:p>
                        <w:pPr>
                          <w:pStyle w:val="Normal"/>
                          <w:spacing w:before="77"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before="129" w:after="0"/>
                          <w:ind w:left="885" w:hanging="0"/>
                          <w:rPr>
                            <w:rFonts w:ascii="Courier New" w:hAnsi="Courier New"/>
                            <w:b/>
                            <w:b/>
                            <w:sz w:val="18"/>
                          </w:rPr>
                        </w:pPr>
                        <w:r>
                          <w:rPr>
                            <w:rFonts w:ascii="Courier New" w:hAnsi="Courier New"/>
                            <w:b/>
                            <w:sz w:val="18"/>
                          </w:rPr>
                          <w:t>open</w:t>
                        </w:r>
                        <w:r>
                          <w:rPr>
                            <w:rFonts w:ascii="Courier New" w:hAnsi="Courier New"/>
                            <w:b/>
                            <w:spacing w:val="-12"/>
                            <w:sz w:val="18"/>
                          </w:rPr>
                          <w:t xml:space="preserve"> </w:t>
                        </w:r>
                        <w:r>
                          <w:rPr>
                            <w:rFonts w:ascii="Courier New" w:hAnsi="Courier New"/>
                            <w:b/>
                            <w:sz w:val="18"/>
                          </w:rPr>
                          <w:t>fun</w:t>
                        </w:r>
                        <w:r>
                          <w:rPr>
                            <w:rFonts w:ascii="Courier New" w:hAnsi="Courier New"/>
                            <w:b/>
                            <w:spacing w:val="-12"/>
                            <w:sz w:val="18"/>
                          </w:rPr>
                          <w:t xml:space="preserve"> </w:t>
                        </w:r>
                        <w:r>
                          <w:rPr>
                            <w:rFonts w:ascii="Courier New" w:hAnsi="Courier New"/>
                            <w:b/>
                            <w:sz w:val="18"/>
                          </w:rPr>
                          <w:t>createRepositoryModule():</w:t>
                        </w:r>
                        <w:r>
                          <w:rPr>
                            <w:rFonts w:ascii="Courier New" w:hAnsi="Courier New"/>
                            <w:b/>
                            <w:spacing w:val="-12"/>
                            <w:sz w:val="18"/>
                          </w:rPr>
                          <w:t xml:space="preserve"> </w:t>
                        </w:r>
                        <w:r>
                          <w:rPr>
                            <w:rFonts w:ascii="Courier New" w:hAnsi="Courier New"/>
                            <w:b/>
                            <w:sz w:val="18"/>
                          </w:rPr>
                          <w:t>RepositoryModule</w:t>
                        </w:r>
                        <w:r>
                          <w:rPr>
                            <w:rFonts w:ascii="Courier New" w:hAnsi="Courier New"/>
                            <w:b/>
                            <w:spacing w:val="-12"/>
                            <w:sz w:val="18"/>
                          </w:rPr>
                          <w:t xml:space="preserve"> </w:t>
                        </w:r>
                        <w:r>
                          <w:rPr>
                            <w:rFonts w:ascii="Courier New" w:hAnsi="Courier New"/>
                            <w:b/>
                            <w:spacing w:val="-10"/>
                            <w:sz w:val="18"/>
                          </w:rPr>
                          <w:t>{</w:t>
                        </w:r>
                      </w:p>
                      <w:p>
                        <w:pPr>
                          <w:pStyle w:val="Normal"/>
                          <w:spacing w:before="76" w:after="0"/>
                          <w:ind w:left="1317" w:hanging="0"/>
                          <w:rPr>
                            <w:rFonts w:ascii="Courier New" w:hAnsi="Courier New"/>
                            <w:b/>
                            <w:b/>
                            <w:sz w:val="18"/>
                          </w:rPr>
                        </w:pPr>
                        <w:r>
                          <w:rPr>
                            <w:rFonts w:ascii="Courier New" w:hAnsi="Courier New"/>
                            <w:b/>
                            <w:sz w:val="18"/>
                          </w:rPr>
                          <w:t>return</w:t>
                        </w:r>
                        <w:r>
                          <w:rPr>
                            <w:rFonts w:ascii="Courier New" w:hAnsi="Courier New"/>
                            <w:b/>
                            <w:spacing w:val="-6"/>
                            <w:sz w:val="18"/>
                          </w:rPr>
                          <w:t xml:space="preserve"> </w:t>
                        </w:r>
                        <w:r>
                          <w:rPr>
                            <w:rFonts w:ascii="Courier New" w:hAnsi="Courier New"/>
                            <w:b/>
                            <w:spacing w:val="-2"/>
                            <w:sz w:val="18"/>
                          </w:rPr>
                          <w:t>RepositoryModule()</w:t>
                        </w:r>
                      </w:p>
                      <w:p>
                        <w:pPr>
                          <w:pStyle w:val="Normal"/>
                          <w:spacing w:before="76" w:after="0"/>
                          <w:ind w:left="885" w:hanging="0"/>
                          <w:rPr>
                            <w:rFonts w:ascii="Courier New" w:hAnsi="Courier New"/>
                            <w:b/>
                            <w:b/>
                            <w:sz w:val="18"/>
                          </w:rPr>
                        </w:pPr>
                        <w:r>
                          <w:rPr>
                            <w:rFonts w:ascii="Courier New" w:hAnsi="Courier New"/>
                            <w:b/>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TextBody"/>
        <w:spacing w:before="12" w:after="0"/>
        <w:rPr>
          <w:sz w:val="7"/>
        </w:rPr>
      </w:pPr>
      <w:r>
        <w:rPr>
          <w:sz w:val="7"/>
        </w:rPr>
      </w:r>
    </w:p>
    <w:p>
      <w:pPr>
        <w:pStyle w:val="ListParagraph"/>
        <w:numPr>
          <w:ilvl w:val="0"/>
          <w:numId w:val="4"/>
        </w:numPr>
        <w:tabs>
          <w:tab w:val="clear" w:pos="720"/>
          <w:tab w:val="left" w:pos="1274" w:leader="none"/>
        </w:tabs>
        <w:spacing w:before="101" w:after="0"/>
        <w:ind w:left="1274" w:right="248" w:hanging="360"/>
        <w:jc w:val="left"/>
        <w:rPr>
          <w:sz w:val="20"/>
        </w:rPr>
      </w:pPr>
      <w:r>
        <w:rPr>
          <w:sz w:val="20"/>
        </w:rPr>
        <w:t xml:space="preserve">Next, let's create a </w:t>
      </w:r>
      <w:r>
        <w:rPr>
          <w:rFonts w:ascii="Courier New" w:hAnsi="Courier New"/>
          <w:b/>
        </w:rPr>
        <w:t>TestApplication</w:t>
      </w:r>
      <w:r>
        <w:rPr>
          <w:rFonts w:ascii="Courier New" w:hAnsi="Courier New"/>
          <w:b/>
          <w:spacing w:val="-67"/>
        </w:rPr>
        <w:t xml:space="preserve"> </w:t>
      </w:r>
      <w:r>
        <w:rPr>
          <w:sz w:val="20"/>
        </w:rPr>
        <w:t xml:space="preserve">class in the </w:t>
      </w:r>
      <w:r>
        <w:rPr>
          <w:rFonts w:ascii="Courier New" w:hAnsi="Courier New"/>
          <w:b/>
        </w:rPr>
        <w:t>androidTest</w:t>
      </w:r>
      <w:r>
        <w:rPr>
          <w:rFonts w:ascii="Courier New" w:hAnsi="Courier New"/>
          <w:b/>
          <w:spacing w:val="-67"/>
        </w:rPr>
        <w:t xml:space="preserve"> </w:t>
      </w:r>
      <w:r>
        <w:rPr>
          <w:sz w:val="20"/>
        </w:rPr>
        <w:t>package that</w:t>
      </w:r>
      <w:r>
        <w:rPr>
          <w:spacing w:val="-11"/>
          <w:sz w:val="20"/>
        </w:rPr>
        <w:t xml:space="preserve"> </w:t>
      </w:r>
      <w:r>
        <w:rPr>
          <w:sz w:val="20"/>
        </w:rPr>
        <w:t>will</w:t>
      </w:r>
      <w:r>
        <w:rPr>
          <w:spacing w:val="-5"/>
          <w:sz w:val="20"/>
        </w:rPr>
        <w:t xml:space="preserve"> </w:t>
      </w:r>
      <w:r>
        <w:rPr>
          <w:sz w:val="20"/>
        </w:rPr>
        <w:t>extend</w:t>
      </w:r>
      <w:r>
        <w:rPr>
          <w:spacing w:val="-6"/>
          <w:sz w:val="20"/>
        </w:rPr>
        <w:t xml:space="preserve"> </w:t>
      </w:r>
      <w:r>
        <w:rPr>
          <w:sz w:val="20"/>
        </w:rPr>
        <w:t>from</w:t>
      </w:r>
      <w:r>
        <w:rPr>
          <w:spacing w:val="-6"/>
          <w:sz w:val="20"/>
        </w:rPr>
        <w:t xml:space="preserve"> </w:t>
      </w:r>
      <w:r>
        <w:rPr>
          <w:rFonts w:ascii="Courier New" w:hAnsi="Courier New"/>
          <w:b/>
        </w:rPr>
        <w:t>MyApplication</w:t>
      </w:r>
      <w:r>
        <w:rPr>
          <w:rFonts w:ascii="Courier New" w:hAnsi="Courier New"/>
          <w:b/>
          <w:spacing w:val="-80"/>
        </w:rPr>
        <w:t xml:space="preserve"> </w:t>
      </w:r>
      <w:r>
        <w:rPr>
          <w:sz w:val="20"/>
        </w:rPr>
        <w:t>and</w:t>
      </w:r>
      <w:r>
        <w:rPr>
          <w:spacing w:val="-6"/>
          <w:sz w:val="20"/>
        </w:rPr>
        <w:t xml:space="preserve"> </w:t>
      </w:r>
      <w:r>
        <w:rPr>
          <w:sz w:val="20"/>
        </w:rPr>
        <w:t>inject</w:t>
      </w:r>
      <w:r>
        <w:rPr>
          <w:spacing w:val="-6"/>
          <w:sz w:val="20"/>
        </w:rPr>
        <w:t xml:space="preserve"> </w:t>
      </w:r>
      <w:r>
        <w:rPr>
          <w:rFonts w:ascii="Courier New" w:hAnsi="Courier New"/>
          <w:b/>
        </w:rPr>
        <w:t>TestRepositoryModule</w:t>
      </w:r>
      <w:r>
        <w:rPr>
          <w:sz w:val="20"/>
        </w:rPr>
        <w:t>:</w:t>
      </w:r>
    </w:p>
    <w:p>
      <w:pPr>
        <w:pStyle w:val="TextBody"/>
        <w:spacing w:before="10" w:after="0"/>
        <w:rPr>
          <w:sz w:val="8"/>
        </w:rPr>
      </w:pPr>
      <w:r>
        <w:rPr>
          <w:sz w:val="8"/>
        </w:rPr>
        <mc:AlternateContent>
          <mc:Choice Requires="wpg">
            <w:drawing>
              <wp:anchor behindDoc="0" distT="0" distB="635" distL="0" distR="4445" simplePos="0" locked="0" layoutInCell="0" allowOverlap="1" relativeHeight="1923" wp14:anchorId="24B49338">
                <wp:simplePos x="0" y="0"/>
                <wp:positionH relativeFrom="page">
                  <wp:posOffset>1120140</wp:posOffset>
                </wp:positionH>
                <wp:positionV relativeFrom="paragraph">
                  <wp:posOffset>90805</wp:posOffset>
                </wp:positionV>
                <wp:extent cx="5074920" cy="1108075"/>
                <wp:effectExtent l="0" t="635" r="635" b="0"/>
                <wp:wrapTopAndBottom/>
                <wp:docPr id="1483" name="docshapegroup1182"/>
                <a:graphic xmlns:a="http://schemas.openxmlformats.org/drawingml/2006/main">
                  <a:graphicData uri="http://schemas.microsoft.com/office/word/2010/wordprocessingGroup">
                    <wpg:wgp>
                      <wpg:cNvGrpSpPr/>
                      <wpg:grpSpPr>
                        <a:xfrm>
                          <a:off x="0" y="0"/>
                          <a:ext cx="5074920" cy="1108080"/>
                          <a:chOff x="0" y="0"/>
                          <a:chExt cx="5074920" cy="1108080"/>
                        </a:xfrm>
                      </wpg:grpSpPr>
                      <wps:wsp>
                        <wps:cNvSpPr/>
                        <wps:spPr>
                          <a:xfrm>
                            <a:off x="0" y="6480"/>
                            <a:ext cx="5074920" cy="1095480"/>
                          </a:xfrm>
                          <a:prstGeom prst="rect">
                            <a:avLst/>
                          </a:prstGeom>
                          <a:solidFill>
                            <a:srgbClr val="f6f6f6"/>
                          </a:solidFill>
                          <a:ln w="0">
                            <a:noFill/>
                          </a:ln>
                        </wps:spPr>
                        <wps:style>
                          <a:lnRef idx="0"/>
                          <a:fillRef idx="0"/>
                          <a:effectRef idx="0"/>
                          <a:fontRef idx="minor"/>
                        </wps:style>
                        <wps:bodyPr/>
                      </wps:wsp>
                      <wps:wsp>
                        <wps:cNvSpPr/>
                        <wps:spPr>
                          <a:xfrm>
                            <a:off x="0" y="0"/>
                            <a:ext cx="5074920" cy="1108080"/>
                          </a:xfrm>
                          <a:custGeom>
                            <a:avLst/>
                            <a:gdLst>
                              <a:gd name="textAreaLeft" fmla="*/ 0 w 2877120"/>
                              <a:gd name="textAreaRight" fmla="*/ 2879280 w 2877120"/>
                              <a:gd name="textAreaTop" fmla="*/ 0 h 628200"/>
                              <a:gd name="textAreaBottom" fmla="*/ 630360 h 628200"/>
                            </a:gdLst>
                            <a:ahLst/>
                            <a:rect l="textAreaLeft" t="textAreaTop" r="textAreaRight" b="textAreaBottom"/>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08252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class</w:t>
                              </w:r>
                              <w:r>
                                <w:rPr>
                                  <w:rFonts w:ascii="Courier New" w:hAnsi="Courier New"/>
                                  <w:spacing w:val="-12"/>
                                  <w:sz w:val="18"/>
                                </w:rPr>
                                <w:t xml:space="preserve"> </w:t>
                              </w:r>
                              <w:r>
                                <w:rPr>
                                  <w:rFonts w:ascii="Courier New" w:hAnsi="Courier New"/>
                                  <w:sz w:val="18"/>
                                </w:rPr>
                                <w:t>TestApplication</w:t>
                              </w:r>
                              <w:r>
                                <w:rPr>
                                  <w:rFonts w:ascii="Courier New" w:hAnsi="Courier New"/>
                                  <w:spacing w:val="-12"/>
                                  <w:sz w:val="18"/>
                                </w:rPr>
                                <w:t xml:space="preserve"> </w:t>
                              </w:r>
                              <w:r>
                                <w:rPr>
                                  <w:rFonts w:ascii="Courier New" w:hAnsi="Courier New"/>
                                  <w:sz w:val="18"/>
                                </w:rPr>
                                <w:t>:MyApplication()</w:t>
                              </w:r>
                              <w:r>
                                <w:rPr>
                                  <w:rFonts w:ascii="Courier New" w:hAnsi="Courier New"/>
                                  <w:spacing w:val="-12"/>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1317" w:right="686" w:hanging="432"/>
                                <w:rPr>
                                  <w:rFonts w:ascii="Courier New" w:hAnsi="Courier New"/>
                                  <w:sz w:val="18"/>
                                </w:rPr>
                              </w:pPr>
                              <w:r>
                                <w:rPr>
                                  <w:rFonts w:ascii="Courier New" w:hAnsi="Courier New"/>
                                  <w:sz w:val="18"/>
                                </w:rPr>
                                <w:t>override</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createRepositoryModule():</w:t>
                              </w:r>
                              <w:r>
                                <w:rPr>
                                  <w:rFonts w:ascii="Courier New" w:hAnsi="Courier New"/>
                                  <w:spacing w:val="-10"/>
                                  <w:sz w:val="18"/>
                                </w:rPr>
                                <w:t xml:space="preserve"> </w:t>
                              </w:r>
                              <w:r>
                                <w:rPr>
                                  <w:rFonts w:ascii="Courier New" w:hAnsi="Courier New"/>
                                  <w:sz w:val="18"/>
                                </w:rPr>
                                <w:t>RepositoryModule</w:t>
                              </w:r>
                              <w:r>
                                <w:rPr>
                                  <w:rFonts w:ascii="Courier New" w:hAnsi="Courier New"/>
                                  <w:spacing w:val="-10"/>
                                  <w:sz w:val="18"/>
                                </w:rPr>
                                <w:t xml:space="preserve"> </w:t>
                              </w:r>
                              <w:r>
                                <w:rPr>
                                  <w:rFonts w:ascii="Courier New" w:hAnsi="Courier New"/>
                                  <w:sz w:val="18"/>
                                </w:rPr>
                                <w:t>{ return TestRepositoryModule()</w:t>
                              </w:r>
                            </w:p>
                            <w:p>
                              <w:pPr>
                                <w:pStyle w:val="Normal"/>
                                <w:spacing w:before="1"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1182" style="position:absolute;margin-left:88.2pt;margin-top:7.15pt;width:399.6pt;height:87.25pt" coordorigin="1764,143" coordsize="7992,1745">
                <v:rect id="shape_0" path="m0,0l-2147483645,0l-2147483645,-2147483646l0,-2147483646xe" fillcolor="#f6f6f6" stroked="f" o:allowincell="f" style="position:absolute;left:1764;top:153;width:7991;height:172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3;width:7991;height:170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class</w:t>
                        </w:r>
                        <w:r>
                          <w:rPr>
                            <w:rFonts w:ascii="Courier New" w:hAnsi="Courier New"/>
                            <w:spacing w:val="-12"/>
                            <w:sz w:val="18"/>
                          </w:rPr>
                          <w:t xml:space="preserve"> </w:t>
                        </w:r>
                        <w:r>
                          <w:rPr>
                            <w:rFonts w:ascii="Courier New" w:hAnsi="Courier New"/>
                            <w:sz w:val="18"/>
                          </w:rPr>
                          <w:t>TestApplication</w:t>
                        </w:r>
                        <w:r>
                          <w:rPr>
                            <w:rFonts w:ascii="Courier New" w:hAnsi="Courier New"/>
                            <w:spacing w:val="-12"/>
                            <w:sz w:val="18"/>
                          </w:rPr>
                          <w:t xml:space="preserve"> </w:t>
                        </w:r>
                        <w:r>
                          <w:rPr>
                            <w:rFonts w:ascii="Courier New" w:hAnsi="Courier New"/>
                            <w:sz w:val="18"/>
                          </w:rPr>
                          <w:t>:MyApplication()</w:t>
                        </w:r>
                        <w:r>
                          <w:rPr>
                            <w:rFonts w:ascii="Courier New" w:hAnsi="Courier New"/>
                            <w:spacing w:val="-12"/>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1317" w:right="686" w:hanging="432"/>
                          <w:rPr>
                            <w:rFonts w:ascii="Courier New" w:hAnsi="Courier New"/>
                            <w:sz w:val="18"/>
                          </w:rPr>
                        </w:pPr>
                        <w:r>
                          <w:rPr>
                            <w:rFonts w:ascii="Courier New" w:hAnsi="Courier New"/>
                            <w:sz w:val="18"/>
                          </w:rPr>
                          <w:t>override</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createRepositoryModule():</w:t>
                        </w:r>
                        <w:r>
                          <w:rPr>
                            <w:rFonts w:ascii="Courier New" w:hAnsi="Courier New"/>
                            <w:spacing w:val="-10"/>
                            <w:sz w:val="18"/>
                          </w:rPr>
                          <w:t xml:space="preserve"> </w:t>
                        </w:r>
                        <w:r>
                          <w:rPr>
                            <w:rFonts w:ascii="Courier New" w:hAnsi="Courier New"/>
                            <w:sz w:val="18"/>
                          </w:rPr>
                          <w:t>RepositoryModule</w:t>
                        </w:r>
                        <w:r>
                          <w:rPr>
                            <w:rFonts w:ascii="Courier New" w:hAnsi="Courier New"/>
                            <w:spacing w:val="-10"/>
                            <w:sz w:val="18"/>
                          </w:rPr>
                          <w:t xml:space="preserve"> </w:t>
                        </w:r>
                        <w:r>
                          <w:rPr>
                            <w:rFonts w:ascii="Courier New" w:hAnsi="Courier New"/>
                            <w:sz w:val="18"/>
                          </w:rPr>
                          <w:t>{ return TestRepositoryModule()</w:t>
                        </w:r>
                      </w:p>
                      <w:p>
                        <w:pPr>
                          <w:pStyle w:val="Normal"/>
                          <w:spacing w:before="1"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ListParagraph"/>
        <w:numPr>
          <w:ilvl w:val="0"/>
          <w:numId w:val="4"/>
        </w:numPr>
        <w:tabs>
          <w:tab w:val="clear" w:pos="720"/>
          <w:tab w:val="left" w:pos="1274" w:leader="none"/>
        </w:tabs>
        <w:jc w:val="left"/>
        <w:rPr>
          <w:sz w:val="20"/>
        </w:rPr>
      </w:pPr>
      <w:r>
        <w:rPr>
          <w:sz w:val="20"/>
        </w:rPr>
        <w:t>Now,</w:t>
      </w:r>
      <w:r>
        <w:rPr>
          <w:spacing w:val="-14"/>
          <w:sz w:val="20"/>
        </w:rPr>
        <w:t xml:space="preserve"> </w:t>
      </w:r>
      <w:r>
        <w:rPr>
          <w:sz w:val="20"/>
        </w:rPr>
        <w:t>let's</w:t>
      </w:r>
      <w:r>
        <w:rPr>
          <w:spacing w:val="-3"/>
          <w:sz w:val="20"/>
        </w:rPr>
        <w:t xml:space="preserve"> </w:t>
      </w:r>
      <w:r>
        <w:rPr>
          <w:sz w:val="20"/>
        </w:rPr>
        <w:t>create</w:t>
      </w:r>
      <w:r>
        <w:rPr>
          <w:spacing w:val="-4"/>
          <w:sz w:val="20"/>
        </w:rPr>
        <w:t xml:space="preserve"> </w:t>
      </w:r>
      <w:r>
        <w:rPr>
          <w:sz w:val="20"/>
        </w:rPr>
        <w:t>a</w:t>
      </w:r>
      <w:r>
        <w:rPr>
          <w:spacing w:val="-5"/>
          <w:sz w:val="20"/>
        </w:rPr>
        <w:t xml:space="preserve"> </w:t>
      </w:r>
      <w:r>
        <w:rPr>
          <w:rFonts w:ascii="Courier New" w:hAnsi="Courier New"/>
          <w:b/>
        </w:rPr>
        <w:t>TestRunner</w:t>
      </w:r>
      <w:r>
        <w:rPr>
          <w:rFonts w:ascii="Courier New" w:hAnsi="Courier New"/>
          <w:b/>
          <w:spacing w:val="-80"/>
        </w:rPr>
        <w:t xml:space="preserve"> </w:t>
      </w:r>
      <w:r>
        <w:rPr>
          <w:sz w:val="20"/>
        </w:rPr>
        <w:t>class</w:t>
      </w:r>
      <w:r>
        <w:rPr>
          <w:spacing w:val="-3"/>
          <w:sz w:val="20"/>
        </w:rPr>
        <w:t xml:space="preserve"> </w:t>
      </w:r>
      <w:r>
        <w:rPr>
          <w:sz w:val="20"/>
        </w:rPr>
        <w:t>and</w:t>
      </w:r>
      <w:r>
        <w:rPr>
          <w:spacing w:val="-5"/>
          <w:sz w:val="20"/>
        </w:rPr>
        <w:t xml:space="preserve"> </w:t>
      </w:r>
      <w:r>
        <w:rPr>
          <w:sz w:val="20"/>
        </w:rPr>
        <w:t>add</w:t>
      </w:r>
      <w:r>
        <w:rPr>
          <w:spacing w:val="-4"/>
          <w:sz w:val="20"/>
        </w:rPr>
        <w:t xml:space="preserve"> </w:t>
      </w:r>
      <w:r>
        <w:rPr>
          <w:rFonts w:ascii="Courier New" w:hAnsi="Courier New"/>
          <w:b/>
        </w:rPr>
        <w:t>TestApplication</w:t>
      </w:r>
      <w:r>
        <w:rPr>
          <w:rFonts w:ascii="Courier New" w:hAnsi="Courier New"/>
          <w:b/>
          <w:spacing w:val="-80"/>
        </w:rPr>
        <w:t xml:space="preserve"> </w:t>
      </w:r>
      <w:r>
        <w:rPr>
          <w:sz w:val="20"/>
        </w:rPr>
        <w:t>as</w:t>
      </w:r>
      <w:r>
        <w:rPr>
          <w:spacing w:val="-4"/>
          <w:sz w:val="20"/>
        </w:rPr>
        <w:t xml:space="preserve"> </w:t>
      </w:r>
      <w:r>
        <w:rPr>
          <w:spacing w:val="-5"/>
          <w:sz w:val="20"/>
        </w:rPr>
        <w:t>the</w:t>
      </w:r>
    </w:p>
    <w:p>
      <w:pPr>
        <w:pStyle w:val="TextBody"/>
        <w:ind w:left="1274" w:hanging="0"/>
        <w:rPr/>
      </w:pPr>
      <w:r>
        <w:rPr/>
        <w:t>target</w:t>
      </w:r>
      <w:r>
        <w:rPr>
          <w:spacing w:val="-3"/>
        </w:rPr>
        <w:t xml:space="preserve"> </w:t>
      </w:r>
      <w:r>
        <w:rPr/>
        <w:t>of</w:t>
      </w:r>
      <w:r>
        <w:rPr>
          <w:spacing w:val="-2"/>
        </w:rPr>
        <w:t xml:space="preserve"> </w:t>
      </w:r>
      <w:r>
        <w:rPr/>
        <w:t>the</w:t>
      </w:r>
      <w:r>
        <w:rPr>
          <w:spacing w:val="-2"/>
        </w:rPr>
        <w:t xml:space="preserve"> test:</w:t>
      </w:r>
    </w:p>
    <w:p>
      <w:pPr>
        <w:pStyle w:val="TextBody"/>
        <w:spacing w:before="5" w:after="0"/>
        <w:rPr>
          <w:sz w:val="9"/>
        </w:rPr>
      </w:pPr>
      <w:r>
        <w:rPr>
          <w:sz w:val="9"/>
        </w:rPr>
        <mc:AlternateContent>
          <mc:Choice Requires="wpg">
            <w:drawing>
              <wp:anchor behindDoc="0" distT="635" distB="0" distL="0" distR="4445" simplePos="0" locked="0" layoutInCell="0" allowOverlap="1" relativeHeight="1925" wp14:anchorId="63546709">
                <wp:simplePos x="0" y="0"/>
                <wp:positionH relativeFrom="page">
                  <wp:posOffset>1120140</wp:posOffset>
                </wp:positionH>
                <wp:positionV relativeFrom="paragraph">
                  <wp:posOffset>95885</wp:posOffset>
                </wp:positionV>
                <wp:extent cx="5074920" cy="2085975"/>
                <wp:effectExtent l="0" t="635" r="635" b="0"/>
                <wp:wrapTopAndBottom/>
                <wp:docPr id="1485" name="docshapegroup1186"/>
                <a:graphic xmlns:a="http://schemas.openxmlformats.org/drawingml/2006/main">
                  <a:graphicData uri="http://schemas.microsoft.com/office/word/2010/wordprocessingGroup">
                    <wpg:wgp>
                      <wpg:cNvGrpSpPr/>
                      <wpg:grpSpPr>
                        <a:xfrm>
                          <a:off x="0" y="0"/>
                          <a:ext cx="5074920" cy="2085840"/>
                          <a:chOff x="0" y="0"/>
                          <a:chExt cx="5074920" cy="2085840"/>
                        </a:xfrm>
                      </wpg:grpSpPr>
                      <wps:wsp>
                        <wps:cNvSpPr/>
                        <wps:spPr>
                          <a:xfrm>
                            <a:off x="0" y="6480"/>
                            <a:ext cx="5074920" cy="2073240"/>
                          </a:xfrm>
                          <a:prstGeom prst="rect">
                            <a:avLst/>
                          </a:prstGeom>
                          <a:solidFill>
                            <a:srgbClr val="f6f6f6"/>
                          </a:solidFill>
                          <a:ln w="0">
                            <a:noFill/>
                          </a:ln>
                        </wps:spPr>
                        <wps:style>
                          <a:lnRef idx="0"/>
                          <a:fillRef idx="0"/>
                          <a:effectRef idx="0"/>
                          <a:fontRef idx="minor"/>
                        </wps:style>
                        <wps:bodyPr/>
                      </wps:wsp>
                      <wps:wsp>
                        <wps:cNvSpPr/>
                        <wps:spPr>
                          <a:xfrm>
                            <a:off x="0" y="0"/>
                            <a:ext cx="5074920" cy="2085840"/>
                          </a:xfrm>
                          <a:custGeom>
                            <a:avLst/>
                            <a:gdLst>
                              <a:gd name="textAreaLeft" fmla="*/ 0 w 2877120"/>
                              <a:gd name="textAreaRight" fmla="*/ 2879280 w 2877120"/>
                              <a:gd name="textAreaTop" fmla="*/ 0 h 1182600"/>
                              <a:gd name="textAreaBottom" fmla="*/ 1184760 h 1182600"/>
                            </a:gdLst>
                            <a:ahLst/>
                            <a:rect l="textAreaLeft" t="textAreaTop" r="textAreaRight" b="textAreaBottom"/>
                            <a:pathLst>
                              <a:path w="7992" h="3285">
                                <a:moveTo>
                                  <a:pt x="7992" y="3264"/>
                                </a:moveTo>
                                <a:lnTo>
                                  <a:pt x="0" y="3264"/>
                                </a:lnTo>
                                <a:lnTo>
                                  <a:pt x="0" y="3284"/>
                                </a:lnTo>
                                <a:lnTo>
                                  <a:pt x="7992" y="3284"/>
                                </a:lnTo>
                                <a:lnTo>
                                  <a:pt x="7992" y="326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206064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class</w:t>
                              </w:r>
                              <w:r>
                                <w:rPr>
                                  <w:rFonts w:ascii="Courier New" w:hAnsi="Courier New"/>
                                  <w:spacing w:val="-10"/>
                                  <w:sz w:val="18"/>
                                </w:rPr>
                                <w:t xml:space="preserve"> </w:t>
                              </w:r>
                              <w:r>
                                <w:rPr>
                                  <w:rFonts w:ascii="Courier New" w:hAnsi="Courier New"/>
                                  <w:sz w:val="18"/>
                                </w:rPr>
                                <w:t>MyTestRunner</w:t>
                              </w:r>
                              <w:r>
                                <w:rPr>
                                  <w:rFonts w:ascii="Courier New" w:hAnsi="Courier New"/>
                                  <w:spacing w:val="-9"/>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AndroidJUnitRunner()</w:t>
                              </w:r>
                              <w:r>
                                <w:rPr>
                                  <w:rFonts w:ascii="Courier New" w:hAnsi="Courier New"/>
                                  <w:spacing w:val="-9"/>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885" w:right="3699" w:hanging="0"/>
                                <w:rPr>
                                  <w:rFonts w:ascii="Courier New" w:hAnsi="Courier New"/>
                                  <w:sz w:val="18"/>
                                </w:rPr>
                              </w:pPr>
                              <w:r>
                                <w:rPr>
                                  <w:rFonts w:ascii="Courier New" w:hAnsi="Courier New"/>
                                  <w:spacing w:val="-2"/>
                                  <w:sz w:val="18"/>
                                </w:rPr>
                                <w:t xml:space="preserve">@Throws(Exception::class) </w:t>
                              </w:r>
                              <w:r>
                                <w:rPr>
                                  <w:rFonts w:ascii="Courier New" w:hAnsi="Courier New"/>
                                  <w:sz w:val="18"/>
                                </w:rPr>
                                <w:t>override</w:t>
                              </w:r>
                              <w:r>
                                <w:rPr>
                                  <w:rFonts w:ascii="Courier New" w:hAnsi="Courier New"/>
                                  <w:spacing w:val="-19"/>
                                  <w:sz w:val="18"/>
                                </w:rPr>
                                <w:t xml:space="preserve"> </w:t>
                              </w:r>
                              <w:r>
                                <w:rPr>
                                  <w:rFonts w:ascii="Courier New" w:hAnsi="Courier New"/>
                                  <w:sz w:val="18"/>
                                </w:rPr>
                                <w:t>fun</w:t>
                              </w:r>
                              <w:r>
                                <w:rPr>
                                  <w:rFonts w:ascii="Courier New" w:hAnsi="Courier New"/>
                                  <w:spacing w:val="-19"/>
                                  <w:sz w:val="18"/>
                                </w:rPr>
                                <w:t xml:space="preserve"> </w:t>
                              </w:r>
                              <w:r>
                                <w:rPr>
                                  <w:rFonts w:ascii="Courier New" w:hAnsi="Courier New"/>
                                  <w:sz w:val="18"/>
                                </w:rPr>
                                <w:t>newApplication(</w:t>
                              </w:r>
                            </w:p>
                            <w:p>
                              <w:pPr>
                                <w:pStyle w:val="Normal"/>
                                <w:spacing w:lineRule="auto" w:line="324" w:before="1" w:after="0"/>
                                <w:ind w:left="1317" w:right="4318" w:hanging="0"/>
                                <w:rPr>
                                  <w:rFonts w:ascii="Courier New" w:hAnsi="Courier New"/>
                                  <w:sz w:val="18"/>
                                </w:rPr>
                              </w:pPr>
                              <w:r>
                                <w:rPr>
                                  <w:rFonts w:ascii="Courier New" w:hAnsi="Courier New"/>
                                  <w:sz w:val="18"/>
                                </w:rPr>
                                <w:t>cl: ClassLoader?, className:</w:t>
                              </w:r>
                              <w:r>
                                <w:rPr>
                                  <w:rFonts w:ascii="Courier New" w:hAnsi="Courier New"/>
                                  <w:spacing w:val="-29"/>
                                  <w:sz w:val="18"/>
                                </w:rPr>
                                <w:t xml:space="preserve"> </w:t>
                              </w:r>
                              <w:r>
                                <w:rPr>
                                  <w:rFonts w:ascii="Courier New" w:hAnsi="Courier New"/>
                                  <w:sz w:val="18"/>
                                </w:rPr>
                                <w:t>String?, context: Context?</w:t>
                              </w:r>
                            </w:p>
                            <w:p>
                              <w:pPr>
                                <w:pStyle w:val="Normal"/>
                                <w:spacing w:before="2" w:after="0"/>
                                <w:ind w:left="885" w:hanging="0"/>
                                <w:rPr>
                                  <w:rFonts w:ascii="Courier New" w:hAnsi="Courier New"/>
                                  <w:sz w:val="18"/>
                                </w:rPr>
                              </w:pPr>
                              <w:r>
                                <w:rPr>
                                  <w:rFonts w:ascii="Courier New" w:hAnsi="Courier New"/>
                                  <w:sz w:val="18"/>
                                </w:rPr>
                                <w:t>):</w:t>
                              </w:r>
                              <w:r>
                                <w:rPr>
                                  <w:rFonts w:ascii="Courier New" w:hAnsi="Courier New"/>
                                  <w:spacing w:val="-7"/>
                                  <w:sz w:val="18"/>
                                </w:rPr>
                                <w:t xml:space="preserve"> </w:t>
                              </w:r>
                              <w:r>
                                <w:rPr>
                                  <w:rFonts w:ascii="Courier New" w:hAnsi="Courier New"/>
                                  <w:sz w:val="18"/>
                                </w:rPr>
                                <w:t>Application?</w:t>
                              </w:r>
                              <w:r>
                                <w:rPr>
                                  <w:rFonts w:ascii="Courier New" w:hAnsi="Courier New"/>
                                  <w:spacing w:val="-7"/>
                                  <w:sz w:val="18"/>
                                </w:rPr>
                                <w:t xml:space="preserve"> </w:t>
                              </w:r>
                              <w:r>
                                <w:rPr>
                                  <w:rFonts w:ascii="Courier New" w:hAnsi="Courier New"/>
                                  <w:spacing w:val="-10"/>
                                  <w:sz w:val="18"/>
                                </w:rPr>
                                <w:t>{</w:t>
                              </w:r>
                            </w:p>
                            <w:p>
                              <w:pPr>
                                <w:pStyle w:val="Normal"/>
                                <w:spacing w:lineRule="auto" w:line="235" w:before="79" w:after="0"/>
                                <w:ind w:left="1533" w:right="1185" w:hanging="216"/>
                                <w:rPr>
                                  <w:rFonts w:ascii="Courier New" w:hAnsi="Courier New"/>
                                  <w:sz w:val="18"/>
                                </w:rPr>
                              </w:pPr>
                              <w:r>
                                <w:rPr>
                                  <w:rFonts w:ascii="Courier New" w:hAnsi="Courier New"/>
                                  <w:sz w:val="18"/>
                                </w:rPr>
                                <w:t>return super.newApplication(cl, TestApplication::class.java.name,</w:t>
                              </w:r>
                              <w:r>
                                <w:rPr>
                                  <w:rFonts w:ascii="Courier New" w:hAnsi="Courier New"/>
                                  <w:spacing w:val="-29"/>
                                  <w:sz w:val="18"/>
                                </w:rPr>
                                <w:t xml:space="preserve"> </w:t>
                              </w:r>
                              <w:r>
                                <w:rPr>
                                  <w:rFonts w:ascii="Courier New" w:hAnsi="Courier New"/>
                                  <w:sz w:val="18"/>
                                </w:rPr>
                                <w:t>context)</w:t>
                              </w:r>
                            </w:p>
                            <w:p>
                              <w:pPr>
                                <w:pStyle w:val="Normal"/>
                                <w:spacing w:before="17"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1186" style="position:absolute;margin-left:88.2pt;margin-top:7.55pt;width:399.6pt;height:164.25pt" coordorigin="1764,151" coordsize="7992,3285">
                <v:rect id="shape_0" path="m0,0l-2147483645,0l-2147483645,-2147483646l0,-2147483646xe" fillcolor="#f6f6f6" stroked="f" o:allowincell="f" style="position:absolute;left:1764;top:161;width:7991;height:326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71;width:7991;height:324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class</w:t>
                        </w:r>
                        <w:r>
                          <w:rPr>
                            <w:rFonts w:ascii="Courier New" w:hAnsi="Courier New"/>
                            <w:spacing w:val="-10"/>
                            <w:sz w:val="18"/>
                          </w:rPr>
                          <w:t xml:space="preserve"> </w:t>
                        </w:r>
                        <w:r>
                          <w:rPr>
                            <w:rFonts w:ascii="Courier New" w:hAnsi="Courier New"/>
                            <w:sz w:val="18"/>
                          </w:rPr>
                          <w:t>MyTestRunner</w:t>
                        </w:r>
                        <w:r>
                          <w:rPr>
                            <w:rFonts w:ascii="Courier New" w:hAnsi="Courier New"/>
                            <w:spacing w:val="-9"/>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AndroidJUnitRunner()</w:t>
                        </w:r>
                        <w:r>
                          <w:rPr>
                            <w:rFonts w:ascii="Courier New" w:hAnsi="Courier New"/>
                            <w:spacing w:val="-9"/>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885" w:right="3699" w:hanging="0"/>
                          <w:rPr>
                            <w:rFonts w:ascii="Courier New" w:hAnsi="Courier New"/>
                            <w:sz w:val="18"/>
                          </w:rPr>
                        </w:pPr>
                        <w:r>
                          <w:rPr>
                            <w:rFonts w:ascii="Courier New" w:hAnsi="Courier New"/>
                            <w:spacing w:val="-2"/>
                            <w:sz w:val="18"/>
                          </w:rPr>
                          <w:t xml:space="preserve">@Throws(Exception::class) </w:t>
                        </w:r>
                        <w:r>
                          <w:rPr>
                            <w:rFonts w:ascii="Courier New" w:hAnsi="Courier New"/>
                            <w:sz w:val="18"/>
                          </w:rPr>
                          <w:t>override</w:t>
                        </w:r>
                        <w:r>
                          <w:rPr>
                            <w:rFonts w:ascii="Courier New" w:hAnsi="Courier New"/>
                            <w:spacing w:val="-19"/>
                            <w:sz w:val="18"/>
                          </w:rPr>
                          <w:t xml:space="preserve"> </w:t>
                        </w:r>
                        <w:r>
                          <w:rPr>
                            <w:rFonts w:ascii="Courier New" w:hAnsi="Courier New"/>
                            <w:sz w:val="18"/>
                          </w:rPr>
                          <w:t>fun</w:t>
                        </w:r>
                        <w:r>
                          <w:rPr>
                            <w:rFonts w:ascii="Courier New" w:hAnsi="Courier New"/>
                            <w:spacing w:val="-19"/>
                            <w:sz w:val="18"/>
                          </w:rPr>
                          <w:t xml:space="preserve"> </w:t>
                        </w:r>
                        <w:r>
                          <w:rPr>
                            <w:rFonts w:ascii="Courier New" w:hAnsi="Courier New"/>
                            <w:sz w:val="18"/>
                          </w:rPr>
                          <w:t>newApplication(</w:t>
                        </w:r>
                      </w:p>
                      <w:p>
                        <w:pPr>
                          <w:pStyle w:val="Normal"/>
                          <w:spacing w:lineRule="auto" w:line="324" w:before="1" w:after="0"/>
                          <w:ind w:left="1317" w:right="4318" w:hanging="0"/>
                          <w:rPr>
                            <w:rFonts w:ascii="Courier New" w:hAnsi="Courier New"/>
                            <w:sz w:val="18"/>
                          </w:rPr>
                        </w:pPr>
                        <w:r>
                          <w:rPr>
                            <w:rFonts w:ascii="Courier New" w:hAnsi="Courier New"/>
                            <w:sz w:val="18"/>
                          </w:rPr>
                          <w:t>cl: ClassLoader?, className:</w:t>
                        </w:r>
                        <w:r>
                          <w:rPr>
                            <w:rFonts w:ascii="Courier New" w:hAnsi="Courier New"/>
                            <w:spacing w:val="-29"/>
                            <w:sz w:val="18"/>
                          </w:rPr>
                          <w:t xml:space="preserve"> </w:t>
                        </w:r>
                        <w:r>
                          <w:rPr>
                            <w:rFonts w:ascii="Courier New" w:hAnsi="Courier New"/>
                            <w:sz w:val="18"/>
                          </w:rPr>
                          <w:t>String?, context: Context?</w:t>
                        </w:r>
                      </w:p>
                      <w:p>
                        <w:pPr>
                          <w:pStyle w:val="Normal"/>
                          <w:spacing w:before="2" w:after="0"/>
                          <w:ind w:left="885" w:hanging="0"/>
                          <w:rPr>
                            <w:rFonts w:ascii="Courier New" w:hAnsi="Courier New"/>
                            <w:sz w:val="18"/>
                          </w:rPr>
                        </w:pPr>
                        <w:r>
                          <w:rPr>
                            <w:rFonts w:ascii="Courier New" w:hAnsi="Courier New"/>
                            <w:sz w:val="18"/>
                          </w:rPr>
                          <w:t>):</w:t>
                        </w:r>
                        <w:r>
                          <w:rPr>
                            <w:rFonts w:ascii="Courier New" w:hAnsi="Courier New"/>
                            <w:spacing w:val="-7"/>
                            <w:sz w:val="18"/>
                          </w:rPr>
                          <w:t xml:space="preserve"> </w:t>
                        </w:r>
                        <w:r>
                          <w:rPr>
                            <w:rFonts w:ascii="Courier New" w:hAnsi="Courier New"/>
                            <w:sz w:val="18"/>
                          </w:rPr>
                          <w:t>Application?</w:t>
                        </w:r>
                        <w:r>
                          <w:rPr>
                            <w:rFonts w:ascii="Courier New" w:hAnsi="Courier New"/>
                            <w:spacing w:val="-7"/>
                            <w:sz w:val="18"/>
                          </w:rPr>
                          <w:t xml:space="preserve"> </w:t>
                        </w:r>
                        <w:r>
                          <w:rPr>
                            <w:rFonts w:ascii="Courier New" w:hAnsi="Courier New"/>
                            <w:spacing w:val="-10"/>
                            <w:sz w:val="18"/>
                          </w:rPr>
                          <w:t>{</w:t>
                        </w:r>
                      </w:p>
                      <w:p>
                        <w:pPr>
                          <w:pStyle w:val="Normal"/>
                          <w:spacing w:lineRule="auto" w:line="235" w:before="79" w:after="0"/>
                          <w:ind w:left="1533" w:right="1185" w:hanging="216"/>
                          <w:rPr>
                            <w:rFonts w:ascii="Courier New" w:hAnsi="Courier New"/>
                            <w:sz w:val="18"/>
                          </w:rPr>
                        </w:pPr>
                        <w:r>
                          <w:rPr>
                            <w:rFonts w:ascii="Courier New" w:hAnsi="Courier New"/>
                            <w:sz w:val="18"/>
                          </w:rPr>
                          <w:t>return super.newApplication(cl, TestApplication::class.java.name,</w:t>
                        </w:r>
                        <w:r>
                          <w:rPr>
                            <w:rFonts w:ascii="Courier New" w:hAnsi="Courier New"/>
                            <w:spacing w:val="-29"/>
                            <w:sz w:val="18"/>
                          </w:rPr>
                          <w:t xml:space="preserve"> </w:t>
                        </w:r>
                        <w:r>
                          <w:rPr>
                            <w:rFonts w:ascii="Courier New" w:hAnsi="Courier New"/>
                            <w:sz w:val="18"/>
                          </w:rPr>
                          <w:t>context)</w:t>
                        </w:r>
                      </w:p>
                      <w:p>
                        <w:pPr>
                          <w:pStyle w:val="Normal"/>
                          <w:spacing w:before="17"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ListParagraph"/>
        <w:numPr>
          <w:ilvl w:val="0"/>
          <w:numId w:val="4"/>
        </w:numPr>
        <w:tabs>
          <w:tab w:val="clear" w:pos="720"/>
          <w:tab w:val="left" w:pos="1274" w:leader="none"/>
        </w:tabs>
        <w:jc w:val="left"/>
        <w:rPr>
          <w:sz w:val="20"/>
        </w:rPr>
      </w:pPr>
      <w:r>
        <w:rPr>
          <w:sz w:val="20"/>
        </w:rPr>
        <w:t>Now,</w:t>
      </w:r>
      <w:r>
        <w:rPr>
          <w:spacing w:val="-8"/>
          <w:sz w:val="20"/>
        </w:rPr>
        <w:t xml:space="preserve"> </w:t>
      </w:r>
      <w:r>
        <w:rPr>
          <w:sz w:val="20"/>
        </w:rPr>
        <w:t>add</w:t>
      </w:r>
      <w:r>
        <w:rPr>
          <w:spacing w:val="-5"/>
          <w:sz w:val="20"/>
        </w:rPr>
        <w:t xml:space="preserve"> </w:t>
      </w:r>
      <w:r>
        <w:rPr>
          <w:sz w:val="20"/>
        </w:rPr>
        <w:t>the</w:t>
      </w:r>
      <w:r>
        <w:rPr>
          <w:spacing w:val="-3"/>
          <w:sz w:val="20"/>
        </w:rPr>
        <w:t xml:space="preserve"> </w:t>
      </w:r>
      <w:r>
        <w:rPr>
          <w:sz w:val="20"/>
        </w:rPr>
        <w:t>test</w:t>
      </w:r>
      <w:r>
        <w:rPr>
          <w:spacing w:val="-4"/>
          <w:sz w:val="20"/>
        </w:rPr>
        <w:t xml:space="preserve"> </w:t>
      </w:r>
      <w:r>
        <w:rPr>
          <w:sz w:val="20"/>
        </w:rPr>
        <w:t>runner</w:t>
      </w:r>
      <w:r>
        <w:rPr>
          <w:spacing w:val="-5"/>
          <w:sz w:val="20"/>
        </w:rPr>
        <w:t xml:space="preserve"> </w:t>
      </w:r>
      <w:r>
        <w:rPr>
          <w:sz w:val="20"/>
        </w:rPr>
        <w:t>to</w:t>
      </w:r>
      <w:r>
        <w:rPr>
          <w:spacing w:val="-4"/>
          <w:sz w:val="20"/>
        </w:rPr>
        <w:t xml:space="preserve"> </w:t>
      </w:r>
      <w:r>
        <w:rPr>
          <w:sz w:val="20"/>
        </w:rPr>
        <w:t>the</w:t>
      </w:r>
      <w:r>
        <w:rPr>
          <w:spacing w:val="-3"/>
          <w:sz w:val="20"/>
        </w:rPr>
        <w:t xml:space="preserve"> </w:t>
      </w:r>
      <w:r>
        <w:rPr>
          <w:rFonts w:ascii="Courier New" w:hAnsi="Courier New"/>
          <w:b/>
        </w:rPr>
        <w:t>app/build.gradle</w:t>
      </w:r>
      <w:r>
        <w:rPr>
          <w:rFonts w:ascii="Courier New" w:hAnsi="Courier New"/>
          <w:b/>
          <w:spacing w:val="-80"/>
        </w:rPr>
        <w:t xml:space="preserve"> </w:t>
      </w:r>
      <w:r>
        <w:rPr>
          <w:spacing w:val="-2"/>
          <w:sz w:val="20"/>
        </w:rPr>
        <w:t>configuration:</w:t>
      </w:r>
    </w:p>
    <w:p>
      <w:pPr>
        <w:sectPr>
          <w:headerReference w:type="even" r:id="rId427"/>
          <w:headerReference w:type="default" r:id="rId428"/>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1" w:after="0"/>
        <w:rPr>
          <w:sz w:val="8"/>
        </w:rPr>
      </w:pPr>
      <w:r>
        <w:rPr>
          <w:sz w:val="8"/>
        </w:rPr>
        <mc:AlternateContent>
          <mc:Choice Requires="wpg">
            <w:drawing>
              <wp:anchor behindDoc="0" distT="0" distB="635" distL="0" distR="4445" simplePos="0" locked="0" layoutInCell="0" allowOverlap="1" relativeHeight="1927" wp14:anchorId="346B63B2">
                <wp:simplePos x="0" y="0"/>
                <wp:positionH relativeFrom="page">
                  <wp:posOffset>1120140</wp:posOffset>
                </wp:positionH>
                <wp:positionV relativeFrom="paragraph">
                  <wp:posOffset>90805</wp:posOffset>
                </wp:positionV>
                <wp:extent cx="5074920" cy="1374775"/>
                <wp:effectExtent l="0" t="635" r="635" b="0"/>
                <wp:wrapTopAndBottom/>
                <wp:docPr id="1487" name="docshapegroup1190"/>
                <a:graphic xmlns:a="http://schemas.openxmlformats.org/drawingml/2006/main">
                  <a:graphicData uri="http://schemas.microsoft.com/office/word/2010/wordprocessingGroup">
                    <wpg:wgp>
                      <wpg:cNvGrpSpPr/>
                      <wpg:grpSpPr>
                        <a:xfrm>
                          <a:off x="0" y="0"/>
                          <a:ext cx="5074920" cy="1374840"/>
                          <a:chOff x="0" y="0"/>
                          <a:chExt cx="5074920" cy="1374840"/>
                        </a:xfrm>
                      </wpg:grpSpPr>
                      <wps:wsp>
                        <wps:cNvSpPr/>
                        <wps:spPr>
                          <a:xfrm>
                            <a:off x="0" y="6480"/>
                            <a:ext cx="5074920" cy="1362240"/>
                          </a:xfrm>
                          <a:prstGeom prst="rect">
                            <a:avLst/>
                          </a:prstGeom>
                          <a:solidFill>
                            <a:srgbClr val="f6f6f6"/>
                          </a:solidFill>
                          <a:ln w="0">
                            <a:noFill/>
                          </a:ln>
                        </wps:spPr>
                        <wps:style>
                          <a:lnRef idx="0"/>
                          <a:fillRef idx="0"/>
                          <a:effectRef idx="0"/>
                          <a:fontRef idx="minor"/>
                        </wps:style>
                        <wps:bodyPr/>
                      </wps:wsp>
                      <wps:wsp>
                        <wps:cNvSpPr/>
                        <wps:spPr>
                          <a:xfrm>
                            <a:off x="0" y="0"/>
                            <a:ext cx="5074920" cy="1374840"/>
                          </a:xfrm>
                          <a:custGeom>
                            <a:avLst/>
                            <a:gdLst>
                              <a:gd name="textAreaLeft" fmla="*/ 0 w 2877120"/>
                              <a:gd name="textAreaRight" fmla="*/ 2879280 w 2877120"/>
                              <a:gd name="textAreaTop" fmla="*/ 0 h 779400"/>
                              <a:gd name="textAreaBottom" fmla="*/ 781560 h 779400"/>
                            </a:gdLst>
                            <a:ahLst/>
                            <a:rect l="textAreaLeft" t="textAreaTop" r="textAreaRight" b="textAreaBottom"/>
                            <a:pathLst>
                              <a:path w="7992" h="2165">
                                <a:moveTo>
                                  <a:pt x="7992" y="2144"/>
                                </a:moveTo>
                                <a:lnTo>
                                  <a:pt x="0" y="2144"/>
                                </a:lnTo>
                                <a:lnTo>
                                  <a:pt x="0" y="2164"/>
                                </a:lnTo>
                                <a:lnTo>
                                  <a:pt x="7992" y="2164"/>
                                </a:lnTo>
                                <a:lnTo>
                                  <a:pt x="7992" y="21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34928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android</w:t>
                              </w:r>
                              <w:r>
                                <w:rPr>
                                  <w:rFonts w:ascii="Courier New" w:hAnsi="Courier New"/>
                                  <w:spacing w:val="-7"/>
                                  <w:sz w:val="18"/>
                                </w:rPr>
                                <w:t xml:space="preserve"> </w:t>
                              </w:r>
                              <w:r>
                                <w:rPr>
                                  <w:rFonts w:ascii="Courier New" w:hAnsi="Courier New"/>
                                  <w:spacing w:val="-10"/>
                                  <w:sz w:val="18"/>
                                </w:rPr>
                                <w:t>{</w:t>
                              </w:r>
                            </w:p>
                            <w:p>
                              <w:pPr>
                                <w:pStyle w:val="Normal"/>
                                <w:spacing w:before="76" w:after="0"/>
                                <w:ind w:left="885" w:hanging="0"/>
                                <w:rPr>
                                  <w:rFonts w:ascii="Courier New" w:hAnsi="Courier New"/>
                                  <w:sz w:val="18"/>
                                </w:rPr>
                              </w:pPr>
                              <w:r>
                                <w:rPr>
                                  <w:rFonts w:ascii="Courier New" w:hAnsi="Courier New"/>
                                  <w:spacing w:val="-5"/>
                                  <w:sz w:val="18"/>
                                </w:rPr>
                                <w:t>...</w:t>
                              </w:r>
                            </w:p>
                            <w:p>
                              <w:pPr>
                                <w:pStyle w:val="Normal"/>
                                <w:spacing w:before="76" w:after="0"/>
                                <w:ind w:left="885" w:hanging="0"/>
                                <w:rPr>
                                  <w:rFonts w:ascii="Courier New" w:hAnsi="Courier New"/>
                                  <w:sz w:val="18"/>
                                </w:rPr>
                              </w:pPr>
                              <w:r>
                                <w:rPr>
                                  <w:rFonts w:ascii="Courier New" w:hAnsi="Courier New"/>
                                  <w:w w:val="90"/>
                                  <w:sz w:val="18"/>
                                </w:rPr>
                                <w:t>defaultConfig</w:t>
                              </w:r>
                              <w:r>
                                <w:rPr>
                                  <w:rFonts w:ascii="Courier New" w:hAnsi="Courier New"/>
                                  <w:spacing w:val="15"/>
                                  <w:sz w:val="18"/>
                                </w:rPr>
                                <w:t xml:space="preserve"> </w:t>
                              </w:r>
                              <w:r>
                                <w:rPr>
                                  <w:rFonts w:ascii="Courier New" w:hAnsi="Courier New"/>
                                  <w:spacing w:val="-10"/>
                                  <w:sz w:val="18"/>
                                </w:rPr>
                                <w:t>{</w:t>
                              </w:r>
                            </w:p>
                            <w:p>
                              <w:pPr>
                                <w:pStyle w:val="Normal"/>
                                <w:spacing w:before="76" w:after="0"/>
                                <w:ind w:left="1317" w:hanging="0"/>
                                <w:rPr>
                                  <w:rFonts w:ascii="Courier New" w:hAnsi="Courier New"/>
                                  <w:sz w:val="18"/>
                                </w:rPr>
                              </w:pPr>
                              <w:r>
                                <w:rPr>
                                  <w:rFonts w:ascii="Courier New" w:hAnsi="Courier New"/>
                                  <w:spacing w:val="-5"/>
                                  <w:sz w:val="18"/>
                                </w:rPr>
                                <w:t>...</w:t>
                              </w:r>
                            </w:p>
                            <w:p>
                              <w:pPr>
                                <w:pStyle w:val="Normal"/>
                                <w:spacing w:lineRule="auto" w:line="235" w:before="80" w:after="0"/>
                                <w:ind w:left="1533" w:hanging="216"/>
                                <w:rPr>
                                  <w:rFonts w:ascii="Courier New" w:hAnsi="Courier New"/>
                                  <w:b/>
                                  <w:b/>
                                  <w:sz w:val="18"/>
                                </w:rPr>
                              </w:pPr>
                              <w:r>
                                <w:rPr>
                                  <w:rFonts w:ascii="Courier New" w:hAnsi="Courier New"/>
                                  <w:b/>
                                  <w:spacing w:val="-2"/>
                                  <w:sz w:val="18"/>
                                </w:rPr>
                                <w:t>testInstrumentationRunner "com.android.myapplication.MyTestRunner"</w:t>
                              </w:r>
                            </w:p>
                            <w:p>
                              <w:pPr>
                                <w:pStyle w:val="Normal"/>
                                <w:spacing w:before="17"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1190" style="position:absolute;margin-left:88.2pt;margin-top:7.15pt;width:399.6pt;height:108.25pt" coordorigin="1764,143" coordsize="7992,2165">
                <v:rect id="shape_0" path="m0,0l-2147483645,0l-2147483645,-2147483646l0,-2147483646xe" fillcolor="#f6f6f6" stroked="f" o:allowincell="f" style="position:absolute;left:1764;top:153;width:7991;height:214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3;width:7991;height:212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android</w:t>
                        </w:r>
                        <w:r>
                          <w:rPr>
                            <w:rFonts w:ascii="Courier New" w:hAnsi="Courier New"/>
                            <w:spacing w:val="-7"/>
                            <w:sz w:val="18"/>
                          </w:rPr>
                          <w:t xml:space="preserve"> </w:t>
                        </w:r>
                        <w:r>
                          <w:rPr>
                            <w:rFonts w:ascii="Courier New" w:hAnsi="Courier New"/>
                            <w:spacing w:val="-10"/>
                            <w:sz w:val="18"/>
                          </w:rPr>
                          <w:t>{</w:t>
                        </w:r>
                      </w:p>
                      <w:p>
                        <w:pPr>
                          <w:pStyle w:val="Normal"/>
                          <w:spacing w:before="76" w:after="0"/>
                          <w:ind w:left="885" w:hanging="0"/>
                          <w:rPr>
                            <w:rFonts w:ascii="Courier New" w:hAnsi="Courier New"/>
                            <w:sz w:val="18"/>
                          </w:rPr>
                        </w:pPr>
                        <w:r>
                          <w:rPr>
                            <w:rFonts w:ascii="Courier New" w:hAnsi="Courier New"/>
                            <w:spacing w:val="-5"/>
                            <w:sz w:val="18"/>
                          </w:rPr>
                          <w:t>...</w:t>
                        </w:r>
                      </w:p>
                      <w:p>
                        <w:pPr>
                          <w:pStyle w:val="Normal"/>
                          <w:spacing w:before="76" w:after="0"/>
                          <w:ind w:left="885" w:hanging="0"/>
                          <w:rPr>
                            <w:rFonts w:ascii="Courier New" w:hAnsi="Courier New"/>
                            <w:sz w:val="18"/>
                          </w:rPr>
                        </w:pPr>
                        <w:r>
                          <w:rPr>
                            <w:rFonts w:ascii="Courier New" w:hAnsi="Courier New"/>
                            <w:w w:val="90"/>
                            <w:sz w:val="18"/>
                          </w:rPr>
                          <w:t>defaultConfig</w:t>
                        </w:r>
                        <w:r>
                          <w:rPr>
                            <w:rFonts w:ascii="Courier New" w:hAnsi="Courier New"/>
                            <w:spacing w:val="15"/>
                            <w:sz w:val="18"/>
                          </w:rPr>
                          <w:t xml:space="preserve"> </w:t>
                        </w:r>
                        <w:r>
                          <w:rPr>
                            <w:rFonts w:ascii="Courier New" w:hAnsi="Courier New"/>
                            <w:spacing w:val="-10"/>
                            <w:sz w:val="18"/>
                          </w:rPr>
                          <w:t>{</w:t>
                        </w:r>
                      </w:p>
                      <w:p>
                        <w:pPr>
                          <w:pStyle w:val="Normal"/>
                          <w:spacing w:before="76" w:after="0"/>
                          <w:ind w:left="1317" w:hanging="0"/>
                          <w:rPr>
                            <w:rFonts w:ascii="Courier New" w:hAnsi="Courier New"/>
                            <w:sz w:val="18"/>
                          </w:rPr>
                        </w:pPr>
                        <w:r>
                          <w:rPr>
                            <w:rFonts w:ascii="Courier New" w:hAnsi="Courier New"/>
                            <w:spacing w:val="-5"/>
                            <w:sz w:val="18"/>
                          </w:rPr>
                          <w:t>...</w:t>
                        </w:r>
                      </w:p>
                      <w:p>
                        <w:pPr>
                          <w:pStyle w:val="Normal"/>
                          <w:spacing w:lineRule="auto" w:line="235" w:before="80" w:after="0"/>
                          <w:ind w:left="1533" w:hanging="216"/>
                          <w:rPr>
                            <w:rFonts w:ascii="Courier New" w:hAnsi="Courier New"/>
                            <w:b/>
                            <w:b/>
                            <w:sz w:val="18"/>
                          </w:rPr>
                        </w:pPr>
                        <w:r>
                          <w:rPr>
                            <w:rFonts w:ascii="Courier New" w:hAnsi="Courier New"/>
                            <w:b/>
                            <w:spacing w:val="-2"/>
                            <w:sz w:val="18"/>
                          </w:rPr>
                          <w:t>testInstrumentationRunner "com.android.myapplication.MyTestRunner"</w:t>
                        </w:r>
                      </w:p>
                      <w:p>
                        <w:pPr>
                          <w:pStyle w:val="Normal"/>
                          <w:spacing w:before="17"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TextBody"/>
        <w:spacing w:before="12" w:after="0"/>
        <w:rPr>
          <w:sz w:val="7"/>
        </w:rPr>
      </w:pPr>
      <w:r>
        <w:rPr>
          <w:sz w:val="7"/>
        </w:rPr>
      </w:r>
    </w:p>
    <w:p>
      <w:pPr>
        <w:pStyle w:val="ListParagraph"/>
        <w:numPr>
          <w:ilvl w:val="0"/>
          <w:numId w:val="4"/>
        </w:numPr>
        <w:tabs>
          <w:tab w:val="clear" w:pos="720"/>
          <w:tab w:val="left" w:pos="554" w:leader="none"/>
        </w:tabs>
        <w:spacing w:before="101" w:after="0"/>
        <w:ind w:left="554" w:hanging="360"/>
        <w:jc w:val="left"/>
        <w:rPr>
          <w:sz w:val="20"/>
        </w:rPr>
      </w:pPr>
      <w:r>
        <w:rPr>
          <w:sz w:val="20"/>
        </w:rPr>
        <w:t>Let's</w:t>
      </w:r>
      <w:r>
        <w:rPr>
          <w:spacing w:val="-10"/>
          <w:sz w:val="20"/>
        </w:rPr>
        <w:t xml:space="preserve"> </w:t>
      </w:r>
      <w:r>
        <w:rPr>
          <w:sz w:val="20"/>
        </w:rPr>
        <w:t>create</w:t>
      </w:r>
      <w:r>
        <w:rPr>
          <w:spacing w:val="-3"/>
          <w:sz w:val="20"/>
        </w:rPr>
        <w:t xml:space="preserve"> </w:t>
      </w:r>
      <w:r>
        <w:rPr>
          <w:sz w:val="20"/>
        </w:rPr>
        <w:t>the</w:t>
      </w:r>
      <w:r>
        <w:rPr>
          <w:spacing w:val="-4"/>
          <w:sz w:val="20"/>
        </w:rPr>
        <w:t xml:space="preserve"> </w:t>
      </w:r>
      <w:r>
        <w:rPr>
          <w:rFonts w:ascii="Courier New" w:hAnsi="Courier New"/>
          <w:b/>
        </w:rPr>
        <w:t>MainActivityTest</w:t>
      </w:r>
      <w:r>
        <w:rPr>
          <w:rFonts w:ascii="Courier New" w:hAnsi="Courier New"/>
          <w:b/>
          <w:spacing w:val="-80"/>
        </w:rPr>
        <w:t xml:space="preserve"> </w:t>
      </w:r>
      <w:r>
        <w:rPr>
          <w:sz w:val="20"/>
        </w:rPr>
        <w:t>class</w:t>
      </w:r>
      <w:r>
        <w:rPr>
          <w:spacing w:val="-4"/>
          <w:sz w:val="20"/>
        </w:rPr>
        <w:t xml:space="preserve"> </w:t>
      </w:r>
      <w:r>
        <w:rPr>
          <w:sz w:val="20"/>
        </w:rPr>
        <w:t>in</w:t>
      </w:r>
      <w:r>
        <w:rPr>
          <w:spacing w:val="-3"/>
          <w:sz w:val="20"/>
        </w:rPr>
        <w:t xml:space="preserve"> </w:t>
      </w:r>
      <w:r>
        <w:rPr>
          <w:sz w:val="20"/>
        </w:rPr>
        <w:t>which</w:t>
      </w:r>
      <w:r>
        <w:rPr>
          <w:spacing w:val="-4"/>
          <w:sz w:val="20"/>
        </w:rPr>
        <w:t xml:space="preserve"> </w:t>
      </w:r>
      <w:r>
        <w:rPr>
          <w:sz w:val="20"/>
        </w:rPr>
        <w:t>we</w:t>
      </w:r>
      <w:r>
        <w:rPr>
          <w:spacing w:val="-4"/>
          <w:sz w:val="20"/>
        </w:rPr>
        <w:t xml:space="preserve"> </w:t>
      </w:r>
      <w:r>
        <w:rPr>
          <w:sz w:val="20"/>
        </w:rPr>
        <w:t>assert</w:t>
      </w:r>
      <w:r>
        <w:rPr>
          <w:spacing w:val="-4"/>
          <w:sz w:val="20"/>
        </w:rPr>
        <w:t xml:space="preserve"> </w:t>
      </w:r>
      <w:r>
        <w:rPr>
          <w:sz w:val="20"/>
        </w:rPr>
        <w:t>that</w:t>
      </w:r>
      <w:r>
        <w:rPr>
          <w:spacing w:val="-4"/>
          <w:sz w:val="20"/>
        </w:rPr>
        <w:t xml:space="preserve"> </w:t>
      </w:r>
      <w:r>
        <w:rPr>
          <w:sz w:val="20"/>
        </w:rPr>
        <w:t>the</w:t>
      </w:r>
      <w:r>
        <w:rPr>
          <w:spacing w:val="-3"/>
          <w:sz w:val="20"/>
        </w:rPr>
        <w:t xml:space="preserve"> </w:t>
      </w:r>
      <w:r>
        <w:rPr>
          <w:spacing w:val="-2"/>
          <w:sz w:val="20"/>
        </w:rPr>
        <w:t>dummy</w:t>
      </w:r>
    </w:p>
    <w:p>
      <w:pPr>
        <w:pStyle w:val="TextBody"/>
        <w:ind w:left="554" w:hanging="0"/>
        <w:rPr/>
      </w:pPr>
      <w:r>
        <w:rPr/>
        <w:t>data</w:t>
      </w:r>
      <w:r>
        <w:rPr>
          <w:spacing w:val="-1"/>
        </w:rPr>
        <w:t xml:space="preserve"> </w:t>
      </w:r>
      <w:r>
        <w:rPr/>
        <w:t>will be displayed</w:t>
      </w:r>
      <w:r>
        <w:rPr>
          <w:spacing w:val="-1"/>
        </w:rPr>
        <w:t xml:space="preserve"> </w:t>
      </w:r>
      <w:r>
        <w:rPr/>
        <w:t xml:space="preserve">on the </w:t>
      </w:r>
      <w:r>
        <w:rPr>
          <w:spacing w:val="-2"/>
        </w:rPr>
        <w:t>screen:</w:t>
      </w:r>
    </w:p>
    <w:p>
      <w:pPr>
        <w:pStyle w:val="TextBody"/>
        <w:spacing w:before="4" w:after="0"/>
        <w:rPr>
          <w:sz w:val="9"/>
        </w:rPr>
      </w:pPr>
      <w:r>
        <w:rPr>
          <w:sz w:val="9"/>
        </w:rPr>
        <mc:AlternateContent>
          <mc:Choice Requires="wpg">
            <w:drawing>
              <wp:anchor behindDoc="0" distT="635" distB="0" distL="0" distR="4445" simplePos="0" locked="0" layoutInCell="0" allowOverlap="1" relativeHeight="1929" wp14:anchorId="1FBF9DF7">
                <wp:simplePos x="0" y="0"/>
                <wp:positionH relativeFrom="page">
                  <wp:posOffset>662940</wp:posOffset>
                </wp:positionH>
                <wp:positionV relativeFrom="paragraph">
                  <wp:posOffset>95885</wp:posOffset>
                </wp:positionV>
                <wp:extent cx="5074920" cy="2974975"/>
                <wp:effectExtent l="0" t="635" r="635" b="0"/>
                <wp:wrapTopAndBottom/>
                <wp:docPr id="1495" name="docshapegroup1194"/>
                <a:graphic xmlns:a="http://schemas.openxmlformats.org/drawingml/2006/main">
                  <a:graphicData uri="http://schemas.microsoft.com/office/word/2010/wordprocessingGroup">
                    <wpg:wgp>
                      <wpg:cNvGrpSpPr/>
                      <wpg:grpSpPr>
                        <a:xfrm>
                          <a:off x="0" y="0"/>
                          <a:ext cx="5074920" cy="2975040"/>
                          <a:chOff x="0" y="0"/>
                          <a:chExt cx="5074920" cy="2975040"/>
                        </a:xfrm>
                      </wpg:grpSpPr>
                      <wps:wsp>
                        <wps:cNvSpPr/>
                        <wps:spPr>
                          <a:xfrm>
                            <a:off x="0" y="6480"/>
                            <a:ext cx="5074920" cy="2962440"/>
                          </a:xfrm>
                          <a:prstGeom prst="rect">
                            <a:avLst/>
                          </a:prstGeom>
                          <a:solidFill>
                            <a:srgbClr val="f6f6f6"/>
                          </a:solidFill>
                          <a:ln w="0">
                            <a:noFill/>
                          </a:ln>
                        </wps:spPr>
                        <wps:style>
                          <a:lnRef idx="0"/>
                          <a:fillRef idx="0"/>
                          <a:effectRef idx="0"/>
                          <a:fontRef idx="minor"/>
                        </wps:style>
                        <wps:bodyPr/>
                      </wps:wsp>
                      <wps:wsp>
                        <wps:cNvSpPr/>
                        <wps:spPr>
                          <a:xfrm>
                            <a:off x="0" y="0"/>
                            <a:ext cx="5074920" cy="2975040"/>
                          </a:xfrm>
                          <a:custGeom>
                            <a:avLst/>
                            <a:gdLst>
                              <a:gd name="textAreaLeft" fmla="*/ 0 w 2877120"/>
                              <a:gd name="textAreaRight" fmla="*/ 2879280 w 2877120"/>
                              <a:gd name="textAreaTop" fmla="*/ 0 h 1686600"/>
                              <a:gd name="textAreaBottom" fmla="*/ 1688760 h 1686600"/>
                            </a:gdLst>
                            <a:ahLst/>
                            <a:rect l="textAreaLeft" t="textAreaTop" r="textAreaRight" b="textAreaBottom"/>
                            <a:pathLst>
                              <a:path w="7992" h="4685">
                                <a:moveTo>
                                  <a:pt x="7992" y="4664"/>
                                </a:moveTo>
                                <a:lnTo>
                                  <a:pt x="0" y="4664"/>
                                </a:lnTo>
                                <a:lnTo>
                                  <a:pt x="0" y="4684"/>
                                </a:lnTo>
                                <a:lnTo>
                                  <a:pt x="7992" y="4684"/>
                                </a:lnTo>
                                <a:lnTo>
                                  <a:pt x="7992" y="466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2949480"/>
                          </a:xfrm>
                          <a:prstGeom prst="rect">
                            <a:avLst/>
                          </a:prstGeom>
                          <a:noFill/>
                          <a:ln w="0">
                            <a:noFill/>
                          </a:ln>
                        </wps:spPr>
                        <wps:style>
                          <a:lnRef idx="0"/>
                          <a:fillRef idx="0"/>
                          <a:effectRef idx="0"/>
                          <a:fontRef idx="minor"/>
                        </wps:style>
                        <wps:txbx>
                          <w:txbxContent>
                            <w:p>
                              <w:pPr>
                                <w:pStyle w:val="Normal"/>
                                <w:spacing w:lineRule="auto" w:line="324" w:before="40" w:after="0"/>
                                <w:ind w:left="453" w:right="4032" w:hanging="0"/>
                                <w:rPr>
                                  <w:rFonts w:ascii="Courier New" w:hAnsi="Courier New"/>
                                  <w:sz w:val="18"/>
                                </w:rPr>
                              </w:pPr>
                              <w:r>
                                <w:rPr>
                                  <w:rFonts w:ascii="Courier New" w:hAnsi="Courier New"/>
                                  <w:spacing w:val="-2"/>
                                  <w:sz w:val="18"/>
                                </w:rPr>
                                <w:t xml:space="preserve">@RunWith(AndroidJUnit4::class) </w:t>
                              </w:r>
                              <w:r>
                                <w:rPr>
                                  <w:rFonts w:ascii="Courier New" w:hAnsi="Courier New"/>
                                  <w:sz w:val="18"/>
                                </w:rPr>
                                <w:t>class MainActivityTest {</w:t>
                              </w:r>
                            </w:p>
                            <w:p>
                              <w:pPr>
                                <w:pStyle w:val="Normal"/>
                                <w:spacing w:lineRule="auto" w:line="324" w:before="1" w:after="0"/>
                                <w:ind w:left="885" w:right="5770" w:hanging="0"/>
                                <w:rPr>
                                  <w:rFonts w:ascii="Courier New" w:hAnsi="Courier New"/>
                                  <w:sz w:val="18"/>
                                </w:rPr>
                              </w:pPr>
                              <w:r>
                                <w:rPr>
                                  <w:rFonts w:ascii="Courier New" w:hAnsi="Courier New"/>
                                  <w:spacing w:val="-2"/>
                                  <w:sz w:val="18"/>
                                </w:rPr>
                                <w:t>@JvmField @Rule</w:t>
                              </w:r>
                            </w:p>
                            <w:p>
                              <w:pPr>
                                <w:pStyle w:val="Normal"/>
                                <w:spacing w:lineRule="auto" w:line="235" w:before="5" w:after="0"/>
                                <w:ind w:left="1101" w:hanging="216"/>
                                <w:rPr>
                                  <w:rFonts w:ascii="Courier New" w:hAnsi="Courier New"/>
                                  <w:sz w:val="18"/>
                                </w:rPr>
                              </w:pPr>
                              <w:r>
                                <w:rPr>
                                  <w:rFonts w:ascii="Courier New" w:hAnsi="Courier New"/>
                                  <w:sz w:val="18"/>
                                </w:rPr>
                                <w:t>var</w:t>
                              </w:r>
                              <w:r>
                                <w:rPr>
                                  <w:rFonts w:ascii="Courier New" w:hAnsi="Courier New"/>
                                  <w:spacing w:val="-14"/>
                                  <w:sz w:val="18"/>
                                </w:rPr>
                                <w:t xml:space="preserve"> </w:t>
                              </w:r>
                              <w:r>
                                <w:rPr>
                                  <w:rFonts w:ascii="Courier New" w:hAnsi="Courier New"/>
                                  <w:sz w:val="18"/>
                                </w:rPr>
                                <w:t>activityRule:</w:t>
                              </w:r>
                              <w:r>
                                <w:rPr>
                                  <w:rFonts w:ascii="Courier New" w:hAnsi="Courier New"/>
                                  <w:spacing w:val="-14"/>
                                  <w:sz w:val="18"/>
                                </w:rPr>
                                <w:t xml:space="preserve"> </w:t>
                              </w:r>
                              <w:r>
                                <w:rPr>
                                  <w:rFonts w:ascii="Courier New" w:hAnsi="Courier New"/>
                                  <w:sz w:val="18"/>
                                </w:rPr>
                                <w:t>ActivityTestRule&lt;MainActivity&gt;</w:t>
                              </w:r>
                              <w:r>
                                <w:rPr>
                                  <w:rFonts w:ascii="Courier New" w:hAnsi="Courier New"/>
                                  <w:spacing w:val="-14"/>
                                  <w:sz w:val="18"/>
                                </w:rPr>
                                <w:t xml:space="preserve"> </w:t>
                              </w:r>
                              <w:r>
                                <w:rPr>
                                  <w:rFonts w:ascii="Courier New" w:hAnsi="Courier New"/>
                                  <w:sz w:val="18"/>
                                </w:rPr>
                                <w:t xml:space="preserve">= </w:t>
                              </w:r>
                              <w:r>
                                <w:rPr>
                                  <w:rFonts w:ascii="Courier New" w:hAnsi="Courier New"/>
                                  <w:spacing w:val="-2"/>
                                  <w:sz w:val="18"/>
                                </w:rPr>
                                <w:t>ActivityTestRule(MainActivity::class.java)</w:t>
                              </w:r>
                            </w:p>
                            <w:p>
                              <w:pPr>
                                <w:pStyle w:val="Normal"/>
                                <w:spacing w:before="2" w:after="0"/>
                                <w:rPr>
                                  <w:rFonts w:ascii="Courier New" w:hAnsi="Courier New"/>
                                  <w:sz w:val="26"/>
                                </w:rPr>
                              </w:pPr>
                              <w:r>
                                <w:rPr>
                                  <w:rFonts w:ascii="Courier New" w:hAnsi="Courier New"/>
                                  <w:sz w:val="26"/>
                                </w:rPr>
                              </w:r>
                            </w:p>
                            <w:p>
                              <w:pPr>
                                <w:pStyle w:val="Normal"/>
                                <w:spacing w:before="1" w:after="0"/>
                                <w:ind w:left="885" w:hanging="0"/>
                                <w:rPr>
                                  <w:rFonts w:ascii="Courier New" w:hAnsi="Courier New"/>
                                  <w:sz w:val="18"/>
                                </w:rPr>
                              </w:pPr>
                              <w:r>
                                <w:rPr>
                                  <w:rFonts w:ascii="Courier New" w:hAnsi="Courier New"/>
                                  <w:spacing w:val="-2"/>
                                  <w:sz w:val="18"/>
                                </w:rPr>
                                <w:t>@Test</w:t>
                              </w:r>
                            </w:p>
                            <w:p>
                              <w:pPr>
                                <w:pStyle w:val="Normal"/>
                                <w:spacing w:before="76" w:after="0"/>
                                <w:ind w:left="885" w:hanging="0"/>
                                <w:rPr>
                                  <w:rFonts w:ascii="Courier New" w:hAnsi="Courier New"/>
                                  <w:sz w:val="18"/>
                                </w:rPr>
                              </w:pPr>
                              <w:r>
                                <w:rPr>
                                  <w:rFonts w:ascii="Courier New" w:hAnsi="Courier New"/>
                                  <w:sz w:val="18"/>
                                </w:rPr>
                                <w:t>fun</w:t>
                              </w:r>
                              <w:r>
                                <w:rPr>
                                  <w:rFonts w:ascii="Courier New" w:hAnsi="Courier New"/>
                                  <w:spacing w:val="-11"/>
                                  <w:sz w:val="18"/>
                                </w:rPr>
                                <w:t xml:space="preserve"> </w:t>
                              </w:r>
                              <w:r>
                                <w:rPr>
                                  <w:rFonts w:ascii="Courier New" w:hAnsi="Courier New"/>
                                  <w:sz w:val="18"/>
                                </w:rPr>
                                <w:t>testDisplaysPosts()</w:t>
                              </w:r>
                              <w:r>
                                <w:rPr>
                                  <w:rFonts w:ascii="Courier New" w:hAnsi="Courier New"/>
                                  <w:spacing w:val="-11"/>
                                  <w:sz w:val="18"/>
                                </w:rPr>
                                <w:t xml:space="preserve"> </w:t>
                              </w:r>
                              <w:r>
                                <w:rPr>
                                  <w:rFonts w:ascii="Courier New" w:hAnsi="Courier New"/>
                                  <w:spacing w:val="-10"/>
                                  <w:sz w:val="18"/>
                                </w:rPr>
                                <w:t>{</w:t>
                              </w:r>
                            </w:p>
                            <w:p>
                              <w:pPr>
                                <w:pStyle w:val="Normal"/>
                                <w:spacing w:lineRule="auto" w:line="324" w:before="76" w:after="0"/>
                                <w:ind w:left="1317" w:hanging="0"/>
                                <w:rPr>
                                  <w:rFonts w:ascii="Courier New" w:hAnsi="Courier New"/>
                                  <w:sz w:val="18"/>
                                </w:rPr>
                              </w:pPr>
                              <w:r>
                                <w:rPr>
                                  <w:rFonts w:ascii="Courier New" w:hAnsi="Courier New"/>
                                  <w:sz w:val="18"/>
                                </w:rPr>
                                <w:t>onView(withText("Title</w:t>
                              </w:r>
                              <w:r>
                                <w:rPr>
                                  <w:rFonts w:ascii="Courier New" w:hAnsi="Courier New"/>
                                  <w:spacing w:val="-29"/>
                                  <w:sz w:val="18"/>
                                </w:rPr>
                                <w:t xml:space="preserve"> </w:t>
                              </w:r>
                              <w:r>
                                <w:rPr>
                                  <w:rFonts w:ascii="Courier New" w:hAnsi="Courier New"/>
                                  <w:sz w:val="18"/>
                                </w:rPr>
                                <w:t>1")).check(matches(isDisplayed())) onView(withText("Body 1")).check(matches(isDisplayed())) onView(withText("Title</w:t>
                              </w:r>
                              <w:r>
                                <w:rPr>
                                  <w:rFonts w:ascii="Courier New" w:hAnsi="Courier New"/>
                                  <w:spacing w:val="-29"/>
                                  <w:sz w:val="18"/>
                                </w:rPr>
                                <w:t xml:space="preserve"> </w:t>
                              </w:r>
                              <w:r>
                                <w:rPr>
                                  <w:rFonts w:ascii="Courier New" w:hAnsi="Courier New"/>
                                  <w:sz w:val="18"/>
                                </w:rPr>
                                <w:t>2")).check(matches(isDisplayed())) onView(withText("Body 2")).check(matches(isDisplayed())) onView(withText("Title</w:t>
                              </w:r>
                              <w:r>
                                <w:rPr>
                                  <w:rFonts w:ascii="Courier New" w:hAnsi="Courier New"/>
                                  <w:spacing w:val="-29"/>
                                  <w:sz w:val="18"/>
                                </w:rPr>
                                <w:t xml:space="preserve"> </w:t>
                              </w:r>
                              <w:r>
                                <w:rPr>
                                  <w:rFonts w:ascii="Courier New" w:hAnsi="Courier New"/>
                                  <w:sz w:val="18"/>
                                </w:rPr>
                                <w:t>3")).check(matches(isDisplayed())) onView(withText("Body 3")).check(matches(isDisplayed()))</w:t>
                              </w:r>
                            </w:p>
                            <w:p>
                              <w:pPr>
                                <w:pStyle w:val="Normal"/>
                                <w:spacing w:before="4"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1194" style="position:absolute;margin-left:52.2pt;margin-top:7.55pt;width:399.6pt;height:234.25pt" coordorigin="1044,151" coordsize="7992,4685">
                <v:rect id="shape_0" path="m0,0l-2147483645,0l-2147483645,-2147483646l0,-2147483646xe" fillcolor="#f6f6f6" stroked="f" o:allowincell="f" style="position:absolute;left:1044;top:161;width:7991;height:466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71;width:7991;height:4644;mso-wrap-style:square;v-text-anchor:top;mso-position-horizontal-relative:page">
                  <v:fill o:detectmouseclick="t" on="false"/>
                  <v:stroke color="#3465a4" joinstyle="round" endcap="flat"/>
                  <v:textbox>
                    <w:txbxContent>
                      <w:p>
                        <w:pPr>
                          <w:pStyle w:val="Normal"/>
                          <w:spacing w:lineRule="auto" w:line="324" w:before="40" w:after="0"/>
                          <w:ind w:left="453" w:right="4032" w:hanging="0"/>
                          <w:rPr>
                            <w:rFonts w:ascii="Courier New" w:hAnsi="Courier New"/>
                            <w:sz w:val="18"/>
                          </w:rPr>
                        </w:pPr>
                        <w:r>
                          <w:rPr>
                            <w:rFonts w:ascii="Courier New" w:hAnsi="Courier New"/>
                            <w:spacing w:val="-2"/>
                            <w:sz w:val="18"/>
                          </w:rPr>
                          <w:t xml:space="preserve">@RunWith(AndroidJUnit4::class) </w:t>
                        </w:r>
                        <w:r>
                          <w:rPr>
                            <w:rFonts w:ascii="Courier New" w:hAnsi="Courier New"/>
                            <w:sz w:val="18"/>
                          </w:rPr>
                          <w:t>class MainActivityTest {</w:t>
                        </w:r>
                      </w:p>
                      <w:p>
                        <w:pPr>
                          <w:pStyle w:val="Normal"/>
                          <w:spacing w:lineRule="auto" w:line="324" w:before="1" w:after="0"/>
                          <w:ind w:left="885" w:right="5770" w:hanging="0"/>
                          <w:rPr>
                            <w:rFonts w:ascii="Courier New" w:hAnsi="Courier New"/>
                            <w:sz w:val="18"/>
                          </w:rPr>
                        </w:pPr>
                        <w:r>
                          <w:rPr>
                            <w:rFonts w:ascii="Courier New" w:hAnsi="Courier New"/>
                            <w:spacing w:val="-2"/>
                            <w:sz w:val="18"/>
                          </w:rPr>
                          <w:t>@JvmField @Rule</w:t>
                        </w:r>
                      </w:p>
                      <w:p>
                        <w:pPr>
                          <w:pStyle w:val="Normal"/>
                          <w:spacing w:lineRule="auto" w:line="235" w:before="5" w:after="0"/>
                          <w:ind w:left="1101" w:hanging="216"/>
                          <w:rPr>
                            <w:rFonts w:ascii="Courier New" w:hAnsi="Courier New"/>
                            <w:sz w:val="18"/>
                          </w:rPr>
                        </w:pPr>
                        <w:r>
                          <w:rPr>
                            <w:rFonts w:ascii="Courier New" w:hAnsi="Courier New"/>
                            <w:sz w:val="18"/>
                          </w:rPr>
                          <w:t>var</w:t>
                        </w:r>
                        <w:r>
                          <w:rPr>
                            <w:rFonts w:ascii="Courier New" w:hAnsi="Courier New"/>
                            <w:spacing w:val="-14"/>
                            <w:sz w:val="18"/>
                          </w:rPr>
                          <w:t xml:space="preserve"> </w:t>
                        </w:r>
                        <w:r>
                          <w:rPr>
                            <w:rFonts w:ascii="Courier New" w:hAnsi="Courier New"/>
                            <w:sz w:val="18"/>
                          </w:rPr>
                          <w:t>activityRule:</w:t>
                        </w:r>
                        <w:r>
                          <w:rPr>
                            <w:rFonts w:ascii="Courier New" w:hAnsi="Courier New"/>
                            <w:spacing w:val="-14"/>
                            <w:sz w:val="18"/>
                          </w:rPr>
                          <w:t xml:space="preserve"> </w:t>
                        </w:r>
                        <w:r>
                          <w:rPr>
                            <w:rFonts w:ascii="Courier New" w:hAnsi="Courier New"/>
                            <w:sz w:val="18"/>
                          </w:rPr>
                          <w:t>ActivityTestRule&lt;MainActivity&gt;</w:t>
                        </w:r>
                        <w:r>
                          <w:rPr>
                            <w:rFonts w:ascii="Courier New" w:hAnsi="Courier New"/>
                            <w:spacing w:val="-14"/>
                            <w:sz w:val="18"/>
                          </w:rPr>
                          <w:t xml:space="preserve"> </w:t>
                        </w:r>
                        <w:r>
                          <w:rPr>
                            <w:rFonts w:ascii="Courier New" w:hAnsi="Courier New"/>
                            <w:sz w:val="18"/>
                          </w:rPr>
                          <w:t xml:space="preserve">= </w:t>
                        </w:r>
                        <w:r>
                          <w:rPr>
                            <w:rFonts w:ascii="Courier New" w:hAnsi="Courier New"/>
                            <w:spacing w:val="-2"/>
                            <w:sz w:val="18"/>
                          </w:rPr>
                          <w:t>ActivityTestRule(MainActivity::class.java)</w:t>
                        </w:r>
                      </w:p>
                      <w:p>
                        <w:pPr>
                          <w:pStyle w:val="Normal"/>
                          <w:spacing w:before="2" w:after="0"/>
                          <w:rPr>
                            <w:rFonts w:ascii="Courier New" w:hAnsi="Courier New"/>
                            <w:sz w:val="26"/>
                          </w:rPr>
                        </w:pPr>
                        <w:r>
                          <w:rPr>
                            <w:rFonts w:ascii="Courier New" w:hAnsi="Courier New"/>
                            <w:sz w:val="26"/>
                          </w:rPr>
                        </w:r>
                      </w:p>
                      <w:p>
                        <w:pPr>
                          <w:pStyle w:val="Normal"/>
                          <w:spacing w:before="1" w:after="0"/>
                          <w:ind w:left="885" w:hanging="0"/>
                          <w:rPr>
                            <w:rFonts w:ascii="Courier New" w:hAnsi="Courier New"/>
                            <w:sz w:val="18"/>
                          </w:rPr>
                        </w:pPr>
                        <w:r>
                          <w:rPr>
                            <w:rFonts w:ascii="Courier New" w:hAnsi="Courier New"/>
                            <w:spacing w:val="-2"/>
                            <w:sz w:val="18"/>
                          </w:rPr>
                          <w:t>@Test</w:t>
                        </w:r>
                      </w:p>
                      <w:p>
                        <w:pPr>
                          <w:pStyle w:val="Normal"/>
                          <w:spacing w:before="76" w:after="0"/>
                          <w:ind w:left="885" w:hanging="0"/>
                          <w:rPr>
                            <w:rFonts w:ascii="Courier New" w:hAnsi="Courier New"/>
                            <w:sz w:val="18"/>
                          </w:rPr>
                        </w:pPr>
                        <w:r>
                          <w:rPr>
                            <w:rFonts w:ascii="Courier New" w:hAnsi="Courier New"/>
                            <w:sz w:val="18"/>
                          </w:rPr>
                          <w:t>fun</w:t>
                        </w:r>
                        <w:r>
                          <w:rPr>
                            <w:rFonts w:ascii="Courier New" w:hAnsi="Courier New"/>
                            <w:spacing w:val="-11"/>
                            <w:sz w:val="18"/>
                          </w:rPr>
                          <w:t xml:space="preserve"> </w:t>
                        </w:r>
                        <w:r>
                          <w:rPr>
                            <w:rFonts w:ascii="Courier New" w:hAnsi="Courier New"/>
                            <w:sz w:val="18"/>
                          </w:rPr>
                          <w:t>testDisplaysPosts()</w:t>
                        </w:r>
                        <w:r>
                          <w:rPr>
                            <w:rFonts w:ascii="Courier New" w:hAnsi="Courier New"/>
                            <w:spacing w:val="-11"/>
                            <w:sz w:val="18"/>
                          </w:rPr>
                          <w:t xml:space="preserve"> </w:t>
                        </w:r>
                        <w:r>
                          <w:rPr>
                            <w:rFonts w:ascii="Courier New" w:hAnsi="Courier New"/>
                            <w:spacing w:val="-10"/>
                            <w:sz w:val="18"/>
                          </w:rPr>
                          <w:t>{</w:t>
                        </w:r>
                      </w:p>
                      <w:p>
                        <w:pPr>
                          <w:pStyle w:val="Normal"/>
                          <w:spacing w:lineRule="auto" w:line="324" w:before="76" w:after="0"/>
                          <w:ind w:left="1317" w:hanging="0"/>
                          <w:rPr>
                            <w:rFonts w:ascii="Courier New" w:hAnsi="Courier New"/>
                            <w:sz w:val="18"/>
                          </w:rPr>
                        </w:pPr>
                        <w:r>
                          <w:rPr>
                            <w:rFonts w:ascii="Courier New" w:hAnsi="Courier New"/>
                            <w:sz w:val="18"/>
                          </w:rPr>
                          <w:t>onView(withText("Title</w:t>
                        </w:r>
                        <w:r>
                          <w:rPr>
                            <w:rFonts w:ascii="Courier New" w:hAnsi="Courier New"/>
                            <w:spacing w:val="-29"/>
                            <w:sz w:val="18"/>
                          </w:rPr>
                          <w:t xml:space="preserve"> </w:t>
                        </w:r>
                        <w:r>
                          <w:rPr>
                            <w:rFonts w:ascii="Courier New" w:hAnsi="Courier New"/>
                            <w:sz w:val="18"/>
                          </w:rPr>
                          <w:t>1")).check(matches(isDisplayed())) onView(withText("Body 1")).check(matches(isDisplayed())) onView(withText("Title</w:t>
                        </w:r>
                        <w:r>
                          <w:rPr>
                            <w:rFonts w:ascii="Courier New" w:hAnsi="Courier New"/>
                            <w:spacing w:val="-29"/>
                            <w:sz w:val="18"/>
                          </w:rPr>
                          <w:t xml:space="preserve"> </w:t>
                        </w:r>
                        <w:r>
                          <w:rPr>
                            <w:rFonts w:ascii="Courier New" w:hAnsi="Courier New"/>
                            <w:sz w:val="18"/>
                          </w:rPr>
                          <w:t>2")).check(matches(isDisplayed())) onView(withText("Body 2")).check(matches(isDisplayed())) onView(withText("Title</w:t>
                        </w:r>
                        <w:r>
                          <w:rPr>
                            <w:rFonts w:ascii="Courier New" w:hAnsi="Courier New"/>
                            <w:spacing w:val="-29"/>
                            <w:sz w:val="18"/>
                          </w:rPr>
                          <w:t xml:space="preserve"> </w:t>
                        </w:r>
                        <w:r>
                          <w:rPr>
                            <w:rFonts w:ascii="Courier New" w:hAnsi="Courier New"/>
                            <w:sz w:val="18"/>
                          </w:rPr>
                          <w:t>3")).check(matches(isDisplayed())) onView(withText("Body 3")).check(matches(isDisplayed()))</w:t>
                        </w:r>
                      </w:p>
                      <w:p>
                        <w:pPr>
                          <w:pStyle w:val="Normal"/>
                          <w:spacing w:before="4"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TextBody"/>
        <w:spacing w:lineRule="auto" w:line="247" w:before="72" w:after="0"/>
        <w:ind w:left="104" w:right="1382" w:hanging="0"/>
        <w:rPr/>
      </w:pPr>
      <w:r>
        <w:rPr/>
        <w:t>If</w:t>
      </w:r>
      <w:r>
        <w:rPr>
          <w:spacing w:val="-3"/>
        </w:rPr>
        <w:t xml:space="preserve"> </w:t>
      </w:r>
      <w:r>
        <w:rPr/>
        <w:t>the</w:t>
      </w:r>
      <w:r>
        <w:rPr>
          <w:spacing w:val="-3"/>
        </w:rPr>
        <w:t xml:space="preserve"> </w:t>
      </w:r>
      <w:r>
        <w:rPr/>
        <w:t>test</w:t>
      </w:r>
      <w:r>
        <w:rPr>
          <w:spacing w:val="-3"/>
        </w:rPr>
        <w:t xml:space="preserve"> </w:t>
      </w:r>
      <w:r>
        <w:rPr/>
        <w:t>is</w:t>
      </w:r>
      <w:r>
        <w:rPr>
          <w:spacing w:val="-3"/>
        </w:rPr>
        <w:t xml:space="preserve"> </w:t>
      </w:r>
      <w:r>
        <w:rPr/>
        <w:t>successful,</w:t>
      </w:r>
      <w:r>
        <w:rPr>
          <w:spacing w:val="-3"/>
        </w:rPr>
        <w:t xml:space="preserve"> </w:t>
      </w:r>
      <w:r>
        <w:rPr/>
        <w:t>this</w:t>
      </w:r>
      <w:r>
        <w:rPr>
          <w:spacing w:val="-3"/>
        </w:rPr>
        <w:t xml:space="preserve"> </w:t>
      </w:r>
      <w:r>
        <w:rPr/>
        <w:t>means</w:t>
      </w:r>
      <w:r>
        <w:rPr>
          <w:spacing w:val="-4"/>
        </w:rPr>
        <w:t xml:space="preserve"> </w:t>
      </w:r>
      <w:r>
        <w:rPr/>
        <w:t>that</w:t>
      </w:r>
      <w:r>
        <w:rPr>
          <w:spacing w:val="-3"/>
        </w:rPr>
        <w:t xml:space="preserve"> </w:t>
      </w:r>
      <w:r>
        <w:rPr/>
        <w:t>the</w:t>
      </w:r>
      <w:r>
        <w:rPr>
          <w:spacing w:val="-3"/>
        </w:rPr>
        <w:t xml:space="preserve"> </w:t>
      </w:r>
      <w:r>
        <w:rPr/>
        <w:t>test</w:t>
      </w:r>
      <w:r>
        <w:rPr>
          <w:spacing w:val="-3"/>
        </w:rPr>
        <w:t xml:space="preserve"> </w:t>
      </w:r>
      <w:r>
        <w:rPr/>
        <w:t>setup</w:t>
      </w:r>
      <w:r>
        <w:rPr>
          <w:spacing w:val="-3"/>
        </w:rPr>
        <w:t xml:space="preserve"> </w:t>
      </w:r>
      <w:r>
        <w:rPr/>
        <w:t>we</w:t>
      </w:r>
      <w:r>
        <w:rPr>
          <w:spacing w:val="-3"/>
        </w:rPr>
        <w:t xml:space="preserve"> </w:t>
      </w:r>
      <w:r>
        <w:rPr/>
        <w:t>have</w:t>
      </w:r>
      <w:r>
        <w:rPr>
          <w:spacing w:val="-3"/>
        </w:rPr>
        <w:t xml:space="preserve"> </w:t>
      </w:r>
      <w:r>
        <w:rPr/>
        <w:t>used</w:t>
      </w:r>
      <w:r>
        <w:rPr>
          <w:spacing w:val="-3"/>
        </w:rPr>
        <w:t xml:space="preserve"> </w:t>
      </w:r>
      <w:r>
        <w:rPr/>
        <w:t>for</w:t>
      </w:r>
      <w:r>
        <w:rPr>
          <w:spacing w:val="-3"/>
        </w:rPr>
        <w:t xml:space="preserve"> </w:t>
      </w:r>
      <w:r>
        <w:rPr/>
        <w:t>Dagger has worked.</w:t>
      </w:r>
    </w:p>
    <w:p>
      <w:pPr>
        <w:pStyle w:val="Heading2"/>
        <w:spacing w:before="223" w:after="0"/>
        <w:ind w:left="104" w:hanging="0"/>
        <w:rPr/>
      </w:pPr>
      <w:r>
        <w:rPr/>
        <w:t>Activity</w:t>
      </w:r>
      <w:r>
        <w:rPr>
          <w:spacing w:val="-3"/>
        </w:rPr>
        <w:t xml:space="preserve"> </w:t>
      </w:r>
      <w:r>
        <w:rPr/>
        <w:t>12.02:</w:t>
      </w:r>
      <w:r>
        <w:rPr>
          <w:spacing w:val="-1"/>
        </w:rPr>
        <w:t xml:space="preserve"> </w:t>
      </w:r>
      <w:r>
        <w:rPr/>
        <w:t>Koin-Injected</w:t>
      </w:r>
      <w:r>
        <w:rPr>
          <w:spacing w:val="-1"/>
        </w:rPr>
        <w:t xml:space="preserve"> </w:t>
      </w:r>
      <w:r>
        <w:rPr>
          <w:spacing w:val="-2"/>
        </w:rPr>
        <w:t>Repositories</w:t>
      </w:r>
    </w:p>
    <w:p>
      <w:pPr>
        <w:pStyle w:val="Heading3"/>
        <w:rPr>
          <w:b w:val="false"/>
          <w:b w:val="false"/>
        </w:rPr>
      </w:pPr>
      <w:r>
        <w:rPr>
          <w:spacing w:val="-2"/>
        </w:rPr>
        <w:t>Solution</w:t>
      </w:r>
      <w:r>
        <w:rPr>
          <w:b w:val="false"/>
          <w:spacing w:val="-2"/>
        </w:rPr>
        <w:t>:</w:t>
      </w:r>
    </w:p>
    <w:p>
      <w:pPr>
        <w:pStyle w:val="ListParagraph"/>
        <w:numPr>
          <w:ilvl w:val="0"/>
          <w:numId w:val="3"/>
        </w:numPr>
        <w:tabs>
          <w:tab w:val="clear" w:pos="720"/>
          <w:tab w:val="left" w:pos="554" w:leader="none"/>
        </w:tabs>
        <w:spacing w:before="148" w:after="0"/>
        <w:jc w:val="left"/>
        <w:rPr>
          <w:sz w:val="20"/>
        </w:rPr>
      </w:pPr>
      <w:r>
        <w:rPr>
          <w:sz w:val="20"/>
        </w:rPr>
        <w:t>Update</w:t>
      </w:r>
      <w:r>
        <w:rPr>
          <w:spacing w:val="-8"/>
          <w:sz w:val="20"/>
        </w:rPr>
        <w:t xml:space="preserve"> </w:t>
      </w:r>
      <w:r>
        <w:rPr>
          <w:sz w:val="20"/>
        </w:rPr>
        <w:t>the</w:t>
      </w:r>
      <w:r>
        <w:rPr>
          <w:spacing w:val="-4"/>
          <w:sz w:val="20"/>
        </w:rPr>
        <w:t xml:space="preserve"> </w:t>
      </w:r>
      <w:r>
        <w:rPr>
          <w:rFonts w:ascii="Courier New" w:hAnsi="Courier New"/>
          <w:b/>
        </w:rPr>
        <w:t>app/build.gradle</w:t>
      </w:r>
      <w:r>
        <w:rPr>
          <w:rFonts w:ascii="Courier New" w:hAnsi="Courier New"/>
          <w:b/>
          <w:spacing w:val="-80"/>
        </w:rPr>
        <w:t xml:space="preserve"> </w:t>
      </w:r>
      <w:r>
        <w:rPr>
          <w:sz w:val="20"/>
        </w:rPr>
        <w:t>file</w:t>
      </w:r>
      <w:r>
        <w:rPr>
          <w:spacing w:val="-4"/>
          <w:sz w:val="20"/>
        </w:rPr>
        <w:t xml:space="preserve"> </w:t>
      </w:r>
      <w:r>
        <w:rPr>
          <w:sz w:val="20"/>
        </w:rPr>
        <w:t>to</w:t>
      </w:r>
      <w:r>
        <w:rPr>
          <w:spacing w:val="-4"/>
          <w:sz w:val="20"/>
        </w:rPr>
        <w:t xml:space="preserve"> </w:t>
      </w:r>
      <w:r>
        <w:rPr>
          <w:sz w:val="20"/>
        </w:rPr>
        <w:t>include</w:t>
      </w:r>
      <w:r>
        <w:rPr>
          <w:spacing w:val="-3"/>
          <w:sz w:val="20"/>
        </w:rPr>
        <w:t xml:space="preserve"> </w:t>
      </w:r>
      <w:r>
        <w:rPr>
          <w:spacing w:val="-2"/>
          <w:sz w:val="20"/>
        </w:rPr>
        <w:t>Koin:</w:t>
      </w:r>
    </w:p>
    <w:p>
      <w:pPr>
        <w:sectPr>
          <w:headerReference w:type="even" r:id="rId429"/>
          <w:headerReference w:type="default" r:id="rId430"/>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0" w:after="0"/>
        <w:rPr>
          <w:sz w:val="8"/>
        </w:rPr>
      </w:pPr>
      <w:r>
        <w:rPr>
          <w:sz w:val="8"/>
        </w:rPr>
        <mc:AlternateContent>
          <mc:Choice Requires="wpg">
            <w:drawing>
              <wp:anchor behindDoc="0" distT="635" distB="0" distL="0" distR="4445" simplePos="0" locked="0" layoutInCell="0" allowOverlap="1" relativeHeight="1931" wp14:anchorId="67D6FE53">
                <wp:simplePos x="0" y="0"/>
                <wp:positionH relativeFrom="page">
                  <wp:posOffset>662940</wp:posOffset>
                </wp:positionH>
                <wp:positionV relativeFrom="paragraph">
                  <wp:posOffset>90170</wp:posOffset>
                </wp:positionV>
                <wp:extent cx="5074920" cy="2352675"/>
                <wp:effectExtent l="0" t="635" r="635" b="0"/>
                <wp:wrapTopAndBottom/>
                <wp:docPr id="1497" name="docshapegroup1198"/>
                <a:graphic xmlns:a="http://schemas.openxmlformats.org/drawingml/2006/main">
                  <a:graphicData uri="http://schemas.microsoft.com/office/word/2010/wordprocessingGroup">
                    <wpg:wgp>
                      <wpg:cNvGrpSpPr/>
                      <wpg:grpSpPr>
                        <a:xfrm>
                          <a:off x="0" y="0"/>
                          <a:ext cx="5074920" cy="2352600"/>
                          <a:chOff x="0" y="0"/>
                          <a:chExt cx="5074920" cy="2352600"/>
                        </a:xfrm>
                      </wpg:grpSpPr>
                      <wps:wsp>
                        <wps:cNvSpPr/>
                        <wps:spPr>
                          <a:xfrm>
                            <a:off x="0" y="6480"/>
                            <a:ext cx="5074920" cy="2340000"/>
                          </a:xfrm>
                          <a:prstGeom prst="rect">
                            <a:avLst/>
                          </a:prstGeom>
                          <a:solidFill>
                            <a:srgbClr val="f6f6f6"/>
                          </a:solidFill>
                          <a:ln w="0">
                            <a:noFill/>
                          </a:ln>
                        </wps:spPr>
                        <wps:style>
                          <a:lnRef idx="0"/>
                          <a:fillRef idx="0"/>
                          <a:effectRef idx="0"/>
                          <a:fontRef idx="minor"/>
                        </wps:style>
                        <wps:bodyPr/>
                      </wps:wsp>
                      <wps:wsp>
                        <wps:cNvSpPr/>
                        <wps:spPr>
                          <a:xfrm>
                            <a:off x="0" y="0"/>
                            <a:ext cx="5074920" cy="2352600"/>
                          </a:xfrm>
                          <a:custGeom>
                            <a:avLst/>
                            <a:gdLst>
                              <a:gd name="textAreaLeft" fmla="*/ 0 w 2877120"/>
                              <a:gd name="textAreaRight" fmla="*/ 2879280 w 2877120"/>
                              <a:gd name="textAreaTop" fmla="*/ 0 h 1333800"/>
                              <a:gd name="textAreaBottom" fmla="*/ 1335960 h 1333800"/>
                            </a:gdLst>
                            <a:ahLst/>
                            <a:rect l="textAreaLeft" t="textAreaTop" r="textAreaRight" b="textAreaBottom"/>
                            <a:pathLst>
                              <a:path w="7992" h="3705">
                                <a:moveTo>
                                  <a:pt x="7992" y="3684"/>
                                </a:moveTo>
                                <a:lnTo>
                                  <a:pt x="0" y="3684"/>
                                </a:lnTo>
                                <a:lnTo>
                                  <a:pt x="0" y="3704"/>
                                </a:lnTo>
                                <a:lnTo>
                                  <a:pt x="7992" y="3704"/>
                                </a:lnTo>
                                <a:lnTo>
                                  <a:pt x="7992" y="36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2327400"/>
                          </a:xfrm>
                          <a:prstGeom prst="rect">
                            <a:avLst/>
                          </a:prstGeom>
                          <a:noFill/>
                          <a:ln w="0">
                            <a:noFill/>
                          </a:ln>
                        </wps:spPr>
                        <wps:style>
                          <a:lnRef idx="0"/>
                          <a:fillRef idx="0"/>
                          <a:effectRef idx="0"/>
                          <a:fontRef idx="minor"/>
                        </wps:style>
                        <wps:txbx>
                          <w:txbxContent>
                            <w:p>
                              <w:pPr>
                                <w:pStyle w:val="Normal"/>
                                <w:spacing w:lineRule="auto" w:line="235" w:before="43" w:after="0"/>
                                <w:ind w:left="669" w:right="840" w:firstLine="216"/>
                                <w:rPr>
                                  <w:rFonts w:ascii="Courier New" w:hAnsi="Courier New"/>
                                  <w:sz w:val="18"/>
                                </w:rPr>
                              </w:pPr>
                              <w:r>
                                <w:rPr>
                                  <w:rFonts w:ascii="Courier New" w:hAnsi="Courier New"/>
                                  <w:spacing w:val="-2"/>
                                  <w:sz w:val="18"/>
                                </w:rPr>
                                <w:t>implementation "androidx.constraintlayout:constraintlayout:2.0.4"</w:t>
                              </w:r>
                            </w:p>
                            <w:p>
                              <w:pPr>
                                <w:pStyle w:val="Normal"/>
                                <w:spacing w:lineRule="auto" w:line="324" w:before="17" w:after="0"/>
                                <w:ind w:left="885" w:right="840" w:hanging="0"/>
                                <w:rPr>
                                  <w:rFonts w:ascii="Courier New" w:hAnsi="Courier New"/>
                                  <w:sz w:val="18"/>
                                </w:rPr>
                              </w:pPr>
                              <w:r>
                                <w:rPr>
                                  <w:rFonts w:ascii="Courier New" w:hAnsi="Courier New"/>
                                  <w:sz w:val="18"/>
                                </w:rPr>
                                <w:t>implementation</w:t>
                              </w:r>
                              <w:r>
                                <w:rPr>
                                  <w:rFonts w:ascii="Courier New" w:hAnsi="Courier New"/>
                                  <w:spacing w:val="-29"/>
                                  <w:sz w:val="18"/>
                                </w:rPr>
                                <w:t xml:space="preserve"> </w:t>
                              </w:r>
                              <w:r>
                                <w:rPr>
                                  <w:rFonts w:ascii="Courier New" w:hAnsi="Courier New"/>
                                  <w:sz w:val="18"/>
                                </w:rPr>
                                <w:t>'androidx.recyclerview:recyclerview:1.1.0' def lifecycle_version = "2.2.0"</w:t>
                              </w:r>
                            </w:p>
                            <w:p>
                              <w:pPr>
                                <w:pStyle w:val="Normal"/>
                                <w:spacing w:lineRule="auto" w:line="235" w:before="5" w:after="0"/>
                                <w:ind w:left="1101" w:hanging="216"/>
                                <w:rPr>
                                  <w:rFonts w:ascii="Courier New" w:hAnsi="Courier New"/>
                                  <w:sz w:val="18"/>
                                </w:rPr>
                              </w:pPr>
                              <w:r>
                                <w:rPr>
                                  <w:rFonts w:ascii="Courier New" w:hAnsi="Courier New"/>
                                  <w:sz w:val="18"/>
                                </w:rPr>
                                <w:t>implementation</w:t>
                              </w:r>
                              <w:r>
                                <w:rPr>
                                  <w:rFonts w:ascii="Courier New" w:hAnsi="Courier New"/>
                                  <w:spacing w:val="-29"/>
                                  <w:sz w:val="18"/>
                                </w:rPr>
                                <w:t xml:space="preserve"> </w:t>
                              </w:r>
                              <w:r>
                                <w:rPr>
                                  <w:rFonts w:ascii="Courier New" w:hAnsi="Courier New"/>
                                  <w:sz w:val="18"/>
                                </w:rPr>
                                <w:t xml:space="preserve">"androidx.lifecycle:lifecycle- </w:t>
                              </w:r>
                              <w:r>
                                <w:rPr>
                                  <w:rFonts w:ascii="Courier New" w:hAnsi="Courier New"/>
                                  <w:spacing w:val="-2"/>
                                  <w:sz w:val="18"/>
                                </w:rPr>
                                <w:t>extensions:$lifecycle_version"</w:t>
                              </w:r>
                            </w:p>
                            <w:p>
                              <w:pPr>
                                <w:pStyle w:val="Normal"/>
                                <w:spacing w:lineRule="auto" w:line="324" w:before="17" w:after="0"/>
                                <w:ind w:left="885" w:right="468" w:hanging="0"/>
                                <w:rPr>
                                  <w:rFonts w:ascii="Courier New" w:hAnsi="Courier New"/>
                                  <w:sz w:val="18"/>
                                </w:rPr>
                              </w:pPr>
                              <w:r>
                                <w:rPr>
                                  <w:rFonts w:ascii="Courier New" w:hAnsi="Courier New"/>
                                  <w:spacing w:val="-2"/>
                                  <w:sz w:val="18"/>
                                </w:rPr>
                                <w:t>implementation</w:t>
                              </w:r>
                              <w:r>
                                <w:rPr>
                                  <w:rFonts w:ascii="Courier New" w:hAnsi="Courier New"/>
                                  <w:spacing w:val="-4"/>
                                  <w:sz w:val="18"/>
                                </w:rPr>
                                <w:t xml:space="preserve"> </w:t>
                              </w:r>
                              <w:r>
                                <w:rPr>
                                  <w:rFonts w:ascii="Courier New" w:hAnsi="Courier New"/>
                                  <w:spacing w:val="-2"/>
                                  <w:sz w:val="18"/>
                                </w:rPr>
                                <w:t>'com.squareup.retrofit2:retrofit:2.6.2' implementation</w:t>
                              </w:r>
                              <w:r>
                                <w:rPr>
                                  <w:rFonts w:ascii="Courier New" w:hAnsi="Courier New"/>
                                  <w:spacing w:val="-27"/>
                                  <w:sz w:val="18"/>
                                </w:rPr>
                                <w:t xml:space="preserve"> </w:t>
                              </w:r>
                              <w:r>
                                <w:rPr>
                                  <w:rFonts w:ascii="Courier New" w:hAnsi="Courier New"/>
                                  <w:spacing w:val="-2"/>
                                  <w:sz w:val="18"/>
                                </w:rPr>
                                <w:t xml:space="preserve">'com.squareup.retrofit2:converter-gson:2.6.2' </w:t>
                              </w:r>
                              <w:r>
                                <w:rPr>
                                  <w:rFonts w:ascii="Courier New" w:hAnsi="Courier New"/>
                                  <w:sz w:val="18"/>
                                </w:rPr>
                                <w:t>implementation 'com.google.code.gson:gson:2.8.6' implementation 'org.koin:koin-android:2.2.0-rc-4' implementation</w:t>
                              </w:r>
                              <w:r>
                                <w:rPr>
                                  <w:rFonts w:ascii="Courier New" w:hAnsi="Courier New"/>
                                  <w:spacing w:val="-29"/>
                                  <w:sz w:val="18"/>
                                </w:rPr>
                                <w:t xml:space="preserve"> </w:t>
                              </w:r>
                              <w:r>
                                <w:rPr>
                                  <w:rFonts w:ascii="Courier New" w:hAnsi="Courier New"/>
                                  <w:sz w:val="18"/>
                                </w:rPr>
                                <w:t>"org.koin:koin-android-viewmodel:2.2.0-rc-4"</w:t>
                              </w:r>
                            </w:p>
                            <w:p>
                              <w:pPr>
                                <w:pStyle w:val="Normal"/>
                                <w:rPr>
                                  <w:rFonts w:ascii="Courier New" w:hAnsi="Courier New"/>
                                  <w:sz w:val="25"/>
                                </w:rPr>
                              </w:pPr>
                              <w:r>
                                <w:rPr>
                                  <w:rFonts w:ascii="Courier New" w:hAnsi="Courier New"/>
                                  <w:sz w:val="25"/>
                                </w:rPr>
                              </w:r>
                            </w:p>
                            <w:p>
                              <w:pPr>
                                <w:pStyle w:val="Normal"/>
                                <w:ind w:left="885" w:hanging="0"/>
                                <w:rPr>
                                  <w:rFonts w:ascii="Courier New" w:hAnsi="Courier New"/>
                                  <w:sz w:val="18"/>
                                </w:rPr>
                              </w:pPr>
                              <w:r>
                                <w:rPr>
                                  <w:rFonts w:ascii="Courier New" w:hAnsi="Courier New"/>
                                  <w:sz w:val="18"/>
                                </w:rPr>
                                <w:t>testImplementation</w:t>
                              </w:r>
                              <w:r>
                                <w:rPr>
                                  <w:rFonts w:ascii="Courier New" w:hAnsi="Courier New"/>
                                  <w:spacing w:val="-18"/>
                                  <w:sz w:val="18"/>
                                </w:rPr>
                                <w:t xml:space="preserve"> </w:t>
                              </w:r>
                              <w:r>
                                <w:rPr>
                                  <w:rFonts w:ascii="Courier New" w:hAnsi="Courier New"/>
                                  <w:spacing w:val="-2"/>
                                  <w:sz w:val="18"/>
                                </w:rPr>
                                <w:t>'junit:junit:4.12'</w:t>
                              </w:r>
                            </w:p>
                            <w:p>
                              <w:pPr>
                                <w:pStyle w:val="Normal"/>
                                <w:spacing w:before="76" w:after="0"/>
                                <w:ind w:left="885" w:hanging="0"/>
                                <w:rPr>
                                  <w:rFonts w:ascii="Courier New" w:hAnsi="Courier New"/>
                                  <w:sz w:val="18"/>
                                </w:rPr>
                              </w:pPr>
                              <w:r>
                                <w:rPr>
                                  <w:rFonts w:ascii="Courier New" w:hAnsi="Courier New"/>
                                  <w:spacing w:val="-2"/>
                                  <w:sz w:val="18"/>
                                </w:rPr>
                                <w:t>testImplementation</w:t>
                              </w:r>
                              <w:r>
                                <w:rPr>
                                  <w:rFonts w:ascii="Courier New" w:hAnsi="Courier New"/>
                                  <w:spacing w:val="42"/>
                                  <w:sz w:val="18"/>
                                </w:rPr>
                                <w:t xml:space="preserve"> </w:t>
                              </w:r>
                              <w:r>
                                <w:rPr>
                                  <w:rFonts w:ascii="Courier New" w:hAnsi="Courier New"/>
                                  <w:spacing w:val="-2"/>
                                  <w:sz w:val="18"/>
                                </w:rPr>
                                <w:t>'android.arch.core:core-testing:2.1.0'</w:t>
                              </w:r>
                            </w:p>
                          </w:txbxContent>
                        </wps:txbx>
                        <wps:bodyPr lIns="0" rIns="0" tIns="0" bIns="0" anchor="t">
                          <a:noAutofit/>
                        </wps:bodyPr>
                      </wps:wsp>
                    </wpg:wgp>
                  </a:graphicData>
                </a:graphic>
              </wp:anchor>
            </w:drawing>
          </mc:Choice>
          <mc:Fallback>
            <w:pict>
              <v:group id="shape_0" alt="docshapegroup1198" style="position:absolute;margin-left:52.2pt;margin-top:7.1pt;width:399.6pt;height:185.25pt" coordorigin="1044,142" coordsize="7992,3705">
                <v:rect id="shape_0" path="m0,0l-2147483645,0l-2147483645,-2147483646l0,-2147483646xe" fillcolor="#f6f6f6" stroked="f" o:allowincell="f" style="position:absolute;left:1044;top:152;width:7991;height:368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2;width:7991;height:3664;mso-wrap-style:square;v-text-anchor:top;mso-position-horizontal-relative:page">
                  <v:fill o:detectmouseclick="t" on="false"/>
                  <v:stroke color="#3465a4" joinstyle="round" endcap="flat"/>
                  <v:textbox>
                    <w:txbxContent>
                      <w:p>
                        <w:pPr>
                          <w:pStyle w:val="Normal"/>
                          <w:spacing w:lineRule="auto" w:line="235" w:before="43" w:after="0"/>
                          <w:ind w:left="669" w:right="840" w:firstLine="216"/>
                          <w:rPr>
                            <w:rFonts w:ascii="Courier New" w:hAnsi="Courier New"/>
                            <w:sz w:val="18"/>
                          </w:rPr>
                        </w:pPr>
                        <w:r>
                          <w:rPr>
                            <w:rFonts w:ascii="Courier New" w:hAnsi="Courier New"/>
                            <w:spacing w:val="-2"/>
                            <w:sz w:val="18"/>
                          </w:rPr>
                          <w:t>implementation "androidx.constraintlayout:constraintlayout:2.0.4"</w:t>
                        </w:r>
                      </w:p>
                      <w:p>
                        <w:pPr>
                          <w:pStyle w:val="Normal"/>
                          <w:spacing w:lineRule="auto" w:line="324" w:before="17" w:after="0"/>
                          <w:ind w:left="885" w:right="840" w:hanging="0"/>
                          <w:rPr>
                            <w:rFonts w:ascii="Courier New" w:hAnsi="Courier New"/>
                            <w:sz w:val="18"/>
                          </w:rPr>
                        </w:pPr>
                        <w:r>
                          <w:rPr>
                            <w:rFonts w:ascii="Courier New" w:hAnsi="Courier New"/>
                            <w:sz w:val="18"/>
                          </w:rPr>
                          <w:t>implementation</w:t>
                        </w:r>
                        <w:r>
                          <w:rPr>
                            <w:rFonts w:ascii="Courier New" w:hAnsi="Courier New"/>
                            <w:spacing w:val="-29"/>
                            <w:sz w:val="18"/>
                          </w:rPr>
                          <w:t xml:space="preserve"> </w:t>
                        </w:r>
                        <w:r>
                          <w:rPr>
                            <w:rFonts w:ascii="Courier New" w:hAnsi="Courier New"/>
                            <w:sz w:val="18"/>
                          </w:rPr>
                          <w:t>'androidx.recyclerview:recyclerview:1.1.0' def lifecycle_version = "2.2.0"</w:t>
                        </w:r>
                      </w:p>
                      <w:p>
                        <w:pPr>
                          <w:pStyle w:val="Normal"/>
                          <w:spacing w:lineRule="auto" w:line="235" w:before="5" w:after="0"/>
                          <w:ind w:left="1101" w:hanging="216"/>
                          <w:rPr>
                            <w:rFonts w:ascii="Courier New" w:hAnsi="Courier New"/>
                            <w:sz w:val="18"/>
                          </w:rPr>
                        </w:pPr>
                        <w:r>
                          <w:rPr>
                            <w:rFonts w:ascii="Courier New" w:hAnsi="Courier New"/>
                            <w:sz w:val="18"/>
                          </w:rPr>
                          <w:t>implementation</w:t>
                        </w:r>
                        <w:r>
                          <w:rPr>
                            <w:rFonts w:ascii="Courier New" w:hAnsi="Courier New"/>
                            <w:spacing w:val="-29"/>
                            <w:sz w:val="18"/>
                          </w:rPr>
                          <w:t xml:space="preserve"> </w:t>
                        </w:r>
                        <w:r>
                          <w:rPr>
                            <w:rFonts w:ascii="Courier New" w:hAnsi="Courier New"/>
                            <w:sz w:val="18"/>
                          </w:rPr>
                          <w:t xml:space="preserve">"androidx.lifecycle:lifecycle- </w:t>
                        </w:r>
                        <w:r>
                          <w:rPr>
                            <w:rFonts w:ascii="Courier New" w:hAnsi="Courier New"/>
                            <w:spacing w:val="-2"/>
                            <w:sz w:val="18"/>
                          </w:rPr>
                          <w:t>extensions:$lifecycle_version"</w:t>
                        </w:r>
                      </w:p>
                      <w:p>
                        <w:pPr>
                          <w:pStyle w:val="Normal"/>
                          <w:spacing w:lineRule="auto" w:line="324" w:before="17" w:after="0"/>
                          <w:ind w:left="885" w:right="468" w:hanging="0"/>
                          <w:rPr>
                            <w:rFonts w:ascii="Courier New" w:hAnsi="Courier New"/>
                            <w:sz w:val="18"/>
                          </w:rPr>
                        </w:pPr>
                        <w:r>
                          <w:rPr>
                            <w:rFonts w:ascii="Courier New" w:hAnsi="Courier New"/>
                            <w:spacing w:val="-2"/>
                            <w:sz w:val="18"/>
                          </w:rPr>
                          <w:t>implementation</w:t>
                        </w:r>
                        <w:r>
                          <w:rPr>
                            <w:rFonts w:ascii="Courier New" w:hAnsi="Courier New"/>
                            <w:spacing w:val="-4"/>
                            <w:sz w:val="18"/>
                          </w:rPr>
                          <w:t xml:space="preserve"> </w:t>
                        </w:r>
                        <w:r>
                          <w:rPr>
                            <w:rFonts w:ascii="Courier New" w:hAnsi="Courier New"/>
                            <w:spacing w:val="-2"/>
                            <w:sz w:val="18"/>
                          </w:rPr>
                          <w:t>'com.squareup.retrofit2:retrofit:2.6.2' implementation</w:t>
                        </w:r>
                        <w:r>
                          <w:rPr>
                            <w:rFonts w:ascii="Courier New" w:hAnsi="Courier New"/>
                            <w:spacing w:val="-27"/>
                            <w:sz w:val="18"/>
                          </w:rPr>
                          <w:t xml:space="preserve"> </w:t>
                        </w:r>
                        <w:r>
                          <w:rPr>
                            <w:rFonts w:ascii="Courier New" w:hAnsi="Courier New"/>
                            <w:spacing w:val="-2"/>
                            <w:sz w:val="18"/>
                          </w:rPr>
                          <w:t xml:space="preserve">'com.squareup.retrofit2:converter-gson:2.6.2' </w:t>
                        </w:r>
                        <w:r>
                          <w:rPr>
                            <w:rFonts w:ascii="Courier New" w:hAnsi="Courier New"/>
                            <w:sz w:val="18"/>
                          </w:rPr>
                          <w:t>implementation 'com.google.code.gson:gson:2.8.6' implementation 'org.koin:koin-android:2.2.0-rc-4' implementation</w:t>
                        </w:r>
                        <w:r>
                          <w:rPr>
                            <w:rFonts w:ascii="Courier New" w:hAnsi="Courier New"/>
                            <w:spacing w:val="-29"/>
                            <w:sz w:val="18"/>
                          </w:rPr>
                          <w:t xml:space="preserve"> </w:t>
                        </w:r>
                        <w:r>
                          <w:rPr>
                            <w:rFonts w:ascii="Courier New" w:hAnsi="Courier New"/>
                            <w:sz w:val="18"/>
                          </w:rPr>
                          <w:t>"org.koin:koin-android-viewmodel:2.2.0-rc-4"</w:t>
                        </w:r>
                      </w:p>
                      <w:p>
                        <w:pPr>
                          <w:pStyle w:val="Normal"/>
                          <w:rPr>
                            <w:rFonts w:ascii="Courier New" w:hAnsi="Courier New"/>
                            <w:sz w:val="25"/>
                          </w:rPr>
                        </w:pPr>
                        <w:r>
                          <w:rPr>
                            <w:rFonts w:ascii="Courier New" w:hAnsi="Courier New"/>
                            <w:sz w:val="25"/>
                          </w:rPr>
                        </w:r>
                      </w:p>
                      <w:p>
                        <w:pPr>
                          <w:pStyle w:val="Normal"/>
                          <w:ind w:left="885" w:hanging="0"/>
                          <w:rPr>
                            <w:rFonts w:ascii="Courier New" w:hAnsi="Courier New"/>
                            <w:sz w:val="18"/>
                          </w:rPr>
                        </w:pPr>
                        <w:r>
                          <w:rPr>
                            <w:rFonts w:ascii="Courier New" w:hAnsi="Courier New"/>
                            <w:sz w:val="18"/>
                          </w:rPr>
                          <w:t>testImplementation</w:t>
                        </w:r>
                        <w:r>
                          <w:rPr>
                            <w:rFonts w:ascii="Courier New" w:hAnsi="Courier New"/>
                            <w:spacing w:val="-18"/>
                            <w:sz w:val="18"/>
                          </w:rPr>
                          <w:t xml:space="preserve"> </w:t>
                        </w:r>
                        <w:r>
                          <w:rPr>
                            <w:rFonts w:ascii="Courier New" w:hAnsi="Courier New"/>
                            <w:spacing w:val="-2"/>
                            <w:sz w:val="18"/>
                          </w:rPr>
                          <w:t>'junit:junit:4.12'</w:t>
                        </w:r>
                      </w:p>
                      <w:p>
                        <w:pPr>
                          <w:pStyle w:val="Normal"/>
                          <w:spacing w:before="76" w:after="0"/>
                          <w:ind w:left="885" w:hanging="0"/>
                          <w:rPr>
                            <w:rFonts w:ascii="Courier New" w:hAnsi="Courier New"/>
                            <w:sz w:val="18"/>
                          </w:rPr>
                        </w:pPr>
                        <w:r>
                          <w:rPr>
                            <w:rFonts w:ascii="Courier New" w:hAnsi="Courier New"/>
                            <w:spacing w:val="-2"/>
                            <w:sz w:val="18"/>
                          </w:rPr>
                          <w:t>testImplementation</w:t>
                        </w:r>
                        <w:r>
                          <w:rPr>
                            <w:rFonts w:ascii="Courier New" w:hAnsi="Courier New"/>
                            <w:spacing w:val="42"/>
                            <w:sz w:val="18"/>
                          </w:rPr>
                          <w:t xml:space="preserve"> </w:t>
                        </w:r>
                        <w:r>
                          <w:rPr>
                            <w:rFonts w:ascii="Courier New" w:hAnsi="Courier New"/>
                            <w:spacing w:val="-2"/>
                            <w:sz w:val="18"/>
                          </w:rPr>
                          <w:t>'android.arch.core:core-testing:2.1.0'</w:t>
                        </w:r>
                      </w:p>
                    </w:txbxContent>
                  </v:textbox>
                  <w10:wrap type="topAndBottom"/>
                </v:rect>
              </v:group>
            </w:pict>
          </mc:Fallback>
        </mc:AlternateContent>
      </w:r>
    </w:p>
    <w:p>
      <w:pPr>
        <w:pStyle w:val="TextBody"/>
        <w:spacing w:before="3" w:after="0"/>
        <w:rPr>
          <w:sz w:val="5"/>
        </w:rPr>
      </w:pPr>
      <w:r>
        <w:rPr>
          <w:sz w:val="5"/>
        </w:rPr>
      </w:r>
    </w:p>
    <w:p>
      <w:pPr>
        <w:pStyle w:val="TextBody"/>
        <w:ind w:left="824" w:hanging="0"/>
        <w:rPr/>
      </w:pPr>
      <w:r>
        <w:rPr/>
        <mc:AlternateContent>
          <mc:Choice Requires="wpg">
            <w:drawing>
              <wp:inline distT="0" distB="0" distL="0" distR="0" wp14:anchorId="7AED0E04">
                <wp:extent cx="5074920" cy="1146175"/>
                <wp:effectExtent l="0" t="0" r="5080" b="0"/>
                <wp:docPr id="1505" name="Shape905"/>
                <a:graphic xmlns:a="http://schemas.openxmlformats.org/drawingml/2006/main">
                  <a:graphicData uri="http://schemas.microsoft.com/office/word/2010/wordprocessingGroup">
                    <wpg:wgp>
                      <wpg:cNvGrpSpPr/>
                      <wpg:grpSpPr>
                        <a:xfrm>
                          <a:off x="0" y="0"/>
                          <a:ext cx="5074920" cy="1146240"/>
                          <a:chOff x="0" y="0"/>
                          <a:chExt cx="5074920" cy="1146240"/>
                        </a:xfrm>
                      </wpg:grpSpPr>
                      <wps:wsp>
                        <wps:cNvSpPr/>
                        <wps:spPr>
                          <a:xfrm>
                            <a:off x="0" y="6480"/>
                            <a:ext cx="5074920" cy="1133640"/>
                          </a:xfrm>
                          <a:prstGeom prst="rect">
                            <a:avLst/>
                          </a:prstGeom>
                          <a:solidFill>
                            <a:srgbClr val="f6f6f6"/>
                          </a:solidFill>
                          <a:ln w="0">
                            <a:noFill/>
                          </a:ln>
                        </wps:spPr>
                        <wps:style>
                          <a:lnRef idx="0"/>
                          <a:fillRef idx="0"/>
                          <a:effectRef idx="0"/>
                          <a:fontRef idx="minor"/>
                        </wps:style>
                        <wps:bodyPr/>
                      </wps:wsp>
                      <wps:wsp>
                        <wps:cNvSpPr/>
                        <wps:spPr>
                          <a:xfrm>
                            <a:off x="0" y="0"/>
                            <a:ext cx="5074920" cy="1146240"/>
                          </a:xfrm>
                          <a:custGeom>
                            <a:avLst/>
                            <a:gdLst>
                              <a:gd name="textAreaLeft" fmla="*/ 0 w 2877120"/>
                              <a:gd name="textAreaRight" fmla="*/ 2879280 w 2877120"/>
                              <a:gd name="textAreaTop" fmla="*/ 0 h 649800"/>
                              <a:gd name="textAreaBottom" fmla="*/ 651960 h 649800"/>
                            </a:gdLst>
                            <a:ahLst/>
                            <a:rect l="textAreaLeft" t="textAreaTop" r="textAreaRight" b="textAreaBottom"/>
                            <a:pathLst>
                              <a:path w="7992" h="1805">
                                <a:moveTo>
                                  <a:pt x="7992" y="1784"/>
                                </a:moveTo>
                                <a:lnTo>
                                  <a:pt x="0" y="1784"/>
                                </a:lnTo>
                                <a:lnTo>
                                  <a:pt x="0" y="1804"/>
                                </a:lnTo>
                                <a:lnTo>
                                  <a:pt x="7992" y="1804"/>
                                </a:lnTo>
                                <a:lnTo>
                                  <a:pt x="7992" y="17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120680"/>
                          </a:xfrm>
                          <a:prstGeom prst="rect">
                            <a:avLst/>
                          </a:prstGeom>
                          <a:noFill/>
                          <a:ln w="0">
                            <a:noFill/>
                          </a:ln>
                        </wps:spPr>
                        <wps:style>
                          <a:lnRef idx="0"/>
                          <a:fillRef idx="0"/>
                          <a:effectRef idx="0"/>
                          <a:fontRef idx="minor"/>
                        </wps:style>
                        <wps:txbx>
                          <w:txbxContent>
                            <w:p>
                              <w:pPr>
                                <w:pStyle w:val="Normal"/>
                                <w:spacing w:lineRule="auto" w:line="324" w:before="40" w:after="0"/>
                                <w:ind w:left="885" w:hanging="0"/>
                                <w:rPr>
                                  <w:rFonts w:ascii="Courier New" w:hAnsi="Courier New"/>
                                  <w:sz w:val="18"/>
                                </w:rPr>
                              </w:pPr>
                              <w:r>
                                <w:rPr>
                                  <w:rFonts w:ascii="Courier New" w:hAnsi="Courier New"/>
                                  <w:sz w:val="18"/>
                                </w:rPr>
                                <w:t>testImplementation 'org.mockito:mockito-core:3.2.4' androidTestImplementation</w:t>
                              </w:r>
                              <w:r>
                                <w:rPr>
                                  <w:rFonts w:ascii="Courier New" w:hAnsi="Courier New"/>
                                  <w:spacing w:val="-29"/>
                                  <w:sz w:val="18"/>
                                </w:rPr>
                                <w:t xml:space="preserve"> </w:t>
                              </w:r>
                              <w:r>
                                <w:rPr>
                                  <w:rFonts w:ascii="Courier New" w:hAnsi="Courier New"/>
                                  <w:sz w:val="18"/>
                                </w:rPr>
                                <w:t>'androidx.test.ext:junit:1.1.2' androidTestImplementation 'androidx.test:rules:1.3.0'</w:t>
                              </w:r>
                            </w:p>
                            <w:p>
                              <w:pPr>
                                <w:pStyle w:val="Normal"/>
                                <w:spacing w:lineRule="exact" w:line="202" w:before="2" w:after="0"/>
                                <w:ind w:left="885" w:hanging="0"/>
                                <w:rPr>
                                  <w:rFonts w:ascii="Courier New" w:hAnsi="Courier New"/>
                                  <w:sz w:val="18"/>
                                </w:rPr>
                              </w:pPr>
                              <w:r>
                                <w:rPr>
                                  <w:rFonts w:ascii="Courier New" w:hAnsi="Courier New"/>
                                  <w:sz w:val="18"/>
                                </w:rPr>
                                <w:t>androidTestImplementation</w:t>
                              </w:r>
                              <w:r>
                                <w:rPr>
                                  <w:rFonts w:ascii="Courier New" w:hAnsi="Courier New"/>
                                  <w:spacing w:val="-25"/>
                                  <w:sz w:val="18"/>
                                </w:rPr>
                                <w:t xml:space="preserve"> </w:t>
                              </w:r>
                              <w:r>
                                <w:rPr>
                                  <w:rFonts w:ascii="Courier New" w:hAnsi="Courier New"/>
                                  <w:spacing w:val="-2"/>
                                  <w:sz w:val="18"/>
                                </w:rPr>
                                <w:t>'androidx.test</w:t>
                              </w:r>
                            </w:p>
                            <w:p>
                              <w:pPr>
                                <w:pStyle w:val="Normal"/>
                                <w:spacing w:lineRule="auto" w:line="259"/>
                                <w:ind w:left="885" w:right="1274" w:firstLine="216"/>
                                <w:rPr>
                                  <w:rFonts w:ascii="Courier New" w:hAnsi="Courier New"/>
                                  <w:sz w:val="18"/>
                                </w:rPr>
                              </w:pPr>
                              <w:r>
                                <w:rPr>
                                  <w:rFonts w:ascii="Courier New" w:hAnsi="Courier New"/>
                                  <w:spacing w:val="-2"/>
                                  <w:sz w:val="18"/>
                                </w:rPr>
                                <w:t xml:space="preserve">.espresso:espresso-core:3.3.0' </w:t>
                              </w:r>
                              <w:r>
                                <w:rPr>
                                  <w:rFonts w:ascii="Courier New" w:hAnsi="Courier New"/>
                                  <w:sz w:val="18"/>
                                </w:rPr>
                                <w:t>androidTestImplementation</w:t>
                              </w:r>
                              <w:r>
                                <w:rPr>
                                  <w:rFonts w:ascii="Courier New" w:hAnsi="Courier New"/>
                                  <w:spacing w:val="-29"/>
                                  <w:sz w:val="18"/>
                                </w:rPr>
                                <w:t xml:space="preserve"> </w:t>
                              </w:r>
                              <w:r>
                                <w:rPr>
                                  <w:rFonts w:ascii="Courier New" w:hAnsi="Courier New"/>
                                  <w:sz w:val="18"/>
                                </w:rPr>
                                <w:t>'com.android.support.test</w:t>
                              </w:r>
                            </w:p>
                            <w:p>
                              <w:pPr>
                                <w:pStyle w:val="Normal"/>
                                <w:spacing w:lineRule="exact" w:line="183"/>
                                <w:ind w:left="1101" w:hanging="0"/>
                                <w:rPr>
                                  <w:rFonts w:ascii="Courier New" w:hAnsi="Courier New"/>
                                  <w:sz w:val="18"/>
                                </w:rPr>
                              </w:pPr>
                              <w:r>
                                <w:rPr>
                                  <w:rFonts w:ascii="Courier New" w:hAnsi="Courier New"/>
                                  <w:spacing w:val="-2"/>
                                  <w:sz w:val="18"/>
                                </w:rPr>
                                <w:t>.espresso:espresso-contrib:3.0.2'</w:t>
                              </w:r>
                            </w:p>
                          </w:txbxContent>
                        </wps:txbx>
                        <wps:bodyPr lIns="0" rIns="0" tIns="0" bIns="0" anchor="t">
                          <a:noAutofit/>
                        </wps:bodyPr>
                      </wps:wsp>
                    </wpg:wgp>
                  </a:graphicData>
                </a:graphic>
              </wp:inline>
            </w:drawing>
          </mc:Choice>
          <mc:Fallback>
            <w:pict>
              <v:group id="shape_0" alt="Shape905" style="position:absolute;margin-left:0pt;margin-top:-90.3pt;width:399.6pt;height:90.25pt" coordorigin="0,-1806" coordsize="7992,1805">
                <v:rect id="shape_0" path="m0,0l-2147483645,0l-2147483645,-2147483646l0,-2147483646xe" fillcolor="#f6f6f6" stroked="f" o:allowincell="f" style="position:absolute;left:0;top:-1796;width:7991;height:1784;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1786;width:7991;height:1764;mso-wrap-style:square;v-text-anchor:top;mso-position-vertical:top">
                  <v:fill o:detectmouseclick="t" on="false"/>
                  <v:stroke color="#3465a4" joinstyle="round" endcap="flat"/>
                  <v:textbox>
                    <w:txbxContent>
                      <w:p>
                        <w:pPr>
                          <w:pStyle w:val="Normal"/>
                          <w:spacing w:lineRule="auto" w:line="324" w:before="40" w:after="0"/>
                          <w:ind w:left="885" w:hanging="0"/>
                          <w:rPr>
                            <w:rFonts w:ascii="Courier New" w:hAnsi="Courier New"/>
                            <w:sz w:val="18"/>
                          </w:rPr>
                        </w:pPr>
                        <w:r>
                          <w:rPr>
                            <w:rFonts w:ascii="Courier New" w:hAnsi="Courier New"/>
                            <w:sz w:val="18"/>
                          </w:rPr>
                          <w:t>testImplementation 'org.mockito:mockito-core:3.2.4' androidTestImplementation</w:t>
                        </w:r>
                        <w:r>
                          <w:rPr>
                            <w:rFonts w:ascii="Courier New" w:hAnsi="Courier New"/>
                            <w:spacing w:val="-29"/>
                            <w:sz w:val="18"/>
                          </w:rPr>
                          <w:t xml:space="preserve"> </w:t>
                        </w:r>
                        <w:r>
                          <w:rPr>
                            <w:rFonts w:ascii="Courier New" w:hAnsi="Courier New"/>
                            <w:sz w:val="18"/>
                          </w:rPr>
                          <w:t>'androidx.test.ext:junit:1.1.2' androidTestImplementation 'androidx.test:rules:1.3.0'</w:t>
                        </w:r>
                      </w:p>
                      <w:p>
                        <w:pPr>
                          <w:pStyle w:val="Normal"/>
                          <w:spacing w:lineRule="exact" w:line="202" w:before="2" w:after="0"/>
                          <w:ind w:left="885" w:hanging="0"/>
                          <w:rPr>
                            <w:rFonts w:ascii="Courier New" w:hAnsi="Courier New"/>
                            <w:sz w:val="18"/>
                          </w:rPr>
                        </w:pPr>
                        <w:r>
                          <w:rPr>
                            <w:rFonts w:ascii="Courier New" w:hAnsi="Courier New"/>
                            <w:sz w:val="18"/>
                          </w:rPr>
                          <w:t>androidTestImplementation</w:t>
                        </w:r>
                        <w:r>
                          <w:rPr>
                            <w:rFonts w:ascii="Courier New" w:hAnsi="Courier New"/>
                            <w:spacing w:val="-25"/>
                            <w:sz w:val="18"/>
                          </w:rPr>
                          <w:t xml:space="preserve"> </w:t>
                        </w:r>
                        <w:r>
                          <w:rPr>
                            <w:rFonts w:ascii="Courier New" w:hAnsi="Courier New"/>
                            <w:spacing w:val="-2"/>
                            <w:sz w:val="18"/>
                          </w:rPr>
                          <w:t>'androidx.test</w:t>
                        </w:r>
                      </w:p>
                      <w:p>
                        <w:pPr>
                          <w:pStyle w:val="Normal"/>
                          <w:spacing w:lineRule="auto" w:line="259"/>
                          <w:ind w:left="885" w:right="1274" w:firstLine="216"/>
                          <w:rPr>
                            <w:rFonts w:ascii="Courier New" w:hAnsi="Courier New"/>
                            <w:sz w:val="18"/>
                          </w:rPr>
                        </w:pPr>
                        <w:r>
                          <w:rPr>
                            <w:rFonts w:ascii="Courier New" w:hAnsi="Courier New"/>
                            <w:spacing w:val="-2"/>
                            <w:sz w:val="18"/>
                          </w:rPr>
                          <w:t xml:space="preserve">.espresso:espresso-core:3.3.0' </w:t>
                        </w:r>
                        <w:r>
                          <w:rPr>
                            <w:rFonts w:ascii="Courier New" w:hAnsi="Courier New"/>
                            <w:sz w:val="18"/>
                          </w:rPr>
                          <w:t>androidTestImplementation</w:t>
                        </w:r>
                        <w:r>
                          <w:rPr>
                            <w:rFonts w:ascii="Courier New" w:hAnsi="Courier New"/>
                            <w:spacing w:val="-29"/>
                            <w:sz w:val="18"/>
                          </w:rPr>
                          <w:t xml:space="preserve"> </w:t>
                        </w:r>
                        <w:r>
                          <w:rPr>
                            <w:rFonts w:ascii="Courier New" w:hAnsi="Courier New"/>
                            <w:sz w:val="18"/>
                          </w:rPr>
                          <w:t>'com.android.support.test</w:t>
                        </w:r>
                      </w:p>
                      <w:p>
                        <w:pPr>
                          <w:pStyle w:val="Normal"/>
                          <w:spacing w:lineRule="exact" w:line="183"/>
                          <w:ind w:left="1101" w:hanging="0"/>
                          <w:rPr>
                            <w:rFonts w:ascii="Courier New" w:hAnsi="Courier New"/>
                            <w:sz w:val="18"/>
                          </w:rPr>
                        </w:pPr>
                        <w:r>
                          <w:rPr>
                            <w:rFonts w:ascii="Courier New" w:hAnsi="Courier New"/>
                            <w:spacing w:val="-2"/>
                            <w:sz w:val="18"/>
                          </w:rPr>
                          <w:t>.espresso:espresso-contrib:3.0.2'</w:t>
                        </w:r>
                      </w:p>
                    </w:txbxContent>
                  </v:textbox>
                  <w10:wrap type="square"/>
                </v:rect>
              </v:group>
            </w:pict>
          </mc:Fallback>
        </mc:AlternateContent>
      </w:r>
    </w:p>
    <w:p>
      <w:pPr>
        <w:pStyle w:val="ListParagraph"/>
        <w:numPr>
          <w:ilvl w:val="0"/>
          <w:numId w:val="3"/>
        </w:numPr>
        <w:tabs>
          <w:tab w:val="clear" w:pos="720"/>
          <w:tab w:val="left" w:pos="1274" w:leader="none"/>
        </w:tabs>
        <w:spacing w:lineRule="exact" w:line="249" w:before="0" w:after="0"/>
        <w:ind w:left="1274" w:hanging="360"/>
        <w:jc w:val="left"/>
        <w:rPr>
          <w:sz w:val="20"/>
        </w:rPr>
      </w:pPr>
      <w:r>
        <w:rPr>
          <w:sz w:val="20"/>
        </w:rPr>
        <w:t>Delete</w:t>
      </w:r>
      <w:r>
        <w:rPr>
          <w:spacing w:val="-4"/>
          <w:sz w:val="20"/>
        </w:rPr>
        <w:t xml:space="preserve"> </w:t>
      </w:r>
      <w:r>
        <w:rPr>
          <w:sz w:val="20"/>
        </w:rPr>
        <w:t>all</w:t>
      </w:r>
      <w:r>
        <w:rPr>
          <w:spacing w:val="-4"/>
          <w:sz w:val="20"/>
        </w:rPr>
        <w:t xml:space="preserve"> </w:t>
      </w:r>
      <w:r>
        <w:rPr>
          <w:sz w:val="20"/>
        </w:rPr>
        <w:t>the</w:t>
      </w:r>
      <w:r>
        <w:rPr>
          <w:spacing w:val="-3"/>
          <w:sz w:val="20"/>
        </w:rPr>
        <w:t xml:space="preserve"> </w:t>
      </w:r>
      <w:r>
        <w:rPr>
          <w:sz w:val="20"/>
        </w:rPr>
        <w:t>Dagger</w:t>
      </w:r>
      <w:r>
        <w:rPr>
          <w:spacing w:val="-4"/>
          <w:sz w:val="20"/>
        </w:rPr>
        <w:t xml:space="preserve"> </w:t>
      </w:r>
      <w:r>
        <w:rPr>
          <w:sz w:val="20"/>
        </w:rPr>
        <w:t>modules,</w:t>
      </w:r>
      <w:r>
        <w:rPr>
          <w:spacing w:val="-4"/>
          <w:sz w:val="20"/>
        </w:rPr>
        <w:t xml:space="preserve"> </w:t>
      </w:r>
      <w:r>
        <w:rPr>
          <w:sz w:val="20"/>
        </w:rPr>
        <w:t>components,</w:t>
      </w:r>
      <w:r>
        <w:rPr>
          <w:spacing w:val="-3"/>
          <w:sz w:val="20"/>
        </w:rPr>
        <w:t xml:space="preserve"> </w:t>
      </w:r>
      <w:r>
        <w:rPr>
          <w:sz w:val="20"/>
        </w:rPr>
        <w:t>and</w:t>
      </w:r>
      <w:r>
        <w:rPr>
          <w:spacing w:val="-4"/>
          <w:sz w:val="20"/>
        </w:rPr>
        <w:t xml:space="preserve"> </w:t>
      </w:r>
      <w:r>
        <w:rPr>
          <w:spacing w:val="-2"/>
          <w:sz w:val="20"/>
        </w:rPr>
        <w:t>subcomponents.</w:t>
      </w:r>
    </w:p>
    <w:p>
      <w:pPr>
        <w:pStyle w:val="ListParagraph"/>
        <w:numPr>
          <w:ilvl w:val="0"/>
          <w:numId w:val="3"/>
        </w:numPr>
        <w:tabs>
          <w:tab w:val="clear" w:pos="720"/>
          <w:tab w:val="left" w:pos="1274" w:leader="none"/>
        </w:tabs>
        <w:spacing w:before="147" w:after="0"/>
        <w:ind w:left="1274" w:hanging="360"/>
        <w:jc w:val="left"/>
        <w:rPr>
          <w:sz w:val="20"/>
        </w:rPr>
      </w:pPr>
      <w:r>
        <w:rPr>
          <w:sz w:val="20"/>
        </w:rPr>
        <w:t>Add</w:t>
      </w:r>
      <w:r>
        <w:rPr>
          <w:spacing w:val="-5"/>
          <w:sz w:val="20"/>
        </w:rPr>
        <w:t xml:space="preserve"> </w:t>
      </w:r>
      <w:r>
        <w:rPr>
          <w:sz w:val="20"/>
        </w:rPr>
        <w:t>the</w:t>
      </w:r>
      <w:r>
        <w:rPr>
          <w:spacing w:val="-3"/>
          <w:sz w:val="20"/>
        </w:rPr>
        <w:t xml:space="preserve"> </w:t>
      </w:r>
      <w:r>
        <w:rPr>
          <w:sz w:val="20"/>
        </w:rPr>
        <w:t>required</w:t>
      </w:r>
      <w:r>
        <w:rPr>
          <w:spacing w:val="-4"/>
          <w:sz w:val="20"/>
        </w:rPr>
        <w:t xml:space="preserve"> </w:t>
      </w:r>
      <w:r>
        <w:rPr>
          <w:sz w:val="20"/>
        </w:rPr>
        <w:t>Koin</w:t>
      </w:r>
      <w:r>
        <w:rPr>
          <w:spacing w:val="-3"/>
          <w:sz w:val="20"/>
        </w:rPr>
        <w:t xml:space="preserve"> </w:t>
      </w:r>
      <w:r>
        <w:rPr>
          <w:sz w:val="20"/>
        </w:rPr>
        <w:t>modules</w:t>
      </w:r>
      <w:r>
        <w:rPr>
          <w:spacing w:val="-3"/>
          <w:sz w:val="20"/>
        </w:rPr>
        <w:t xml:space="preserve"> </w:t>
      </w:r>
      <w:r>
        <w:rPr>
          <w:sz w:val="20"/>
        </w:rPr>
        <w:t>and</w:t>
      </w:r>
      <w:r>
        <w:rPr>
          <w:spacing w:val="-4"/>
          <w:sz w:val="20"/>
        </w:rPr>
        <w:t xml:space="preserve"> </w:t>
      </w:r>
      <w:r>
        <w:rPr>
          <w:sz w:val="20"/>
        </w:rPr>
        <w:t>configure</w:t>
      </w:r>
      <w:r>
        <w:rPr>
          <w:spacing w:val="-3"/>
          <w:sz w:val="20"/>
        </w:rPr>
        <w:t xml:space="preserve"> </w:t>
      </w:r>
      <w:r>
        <w:rPr>
          <w:sz w:val="20"/>
        </w:rPr>
        <w:t>Koin</w:t>
      </w:r>
      <w:r>
        <w:rPr>
          <w:spacing w:val="-3"/>
          <w:sz w:val="20"/>
        </w:rPr>
        <w:t xml:space="preserve"> </w:t>
      </w:r>
      <w:r>
        <w:rPr>
          <w:sz w:val="20"/>
        </w:rPr>
        <w:t>in</w:t>
      </w:r>
      <w:r>
        <w:rPr>
          <w:spacing w:val="-2"/>
          <w:sz w:val="20"/>
        </w:rPr>
        <w:t xml:space="preserve"> </w:t>
      </w:r>
      <w:r>
        <w:rPr>
          <w:spacing w:val="-5"/>
          <w:sz w:val="20"/>
        </w:rPr>
        <w:t>the</w:t>
      </w:r>
    </w:p>
    <w:p>
      <w:pPr>
        <w:pStyle w:val="Normal"/>
        <w:spacing w:before="8" w:after="0"/>
        <w:ind w:left="1274" w:hanging="0"/>
        <w:rPr>
          <w:sz w:val="20"/>
        </w:rPr>
      </w:pPr>
      <w:r>
        <w:rPr>
          <w:rFonts w:ascii="Courier New" w:hAnsi="Courier New"/>
          <w:b/>
          <w:spacing w:val="-2"/>
        </w:rPr>
        <w:t>MyApplication</w:t>
      </w:r>
      <w:r>
        <w:rPr>
          <w:rFonts w:ascii="Courier New" w:hAnsi="Courier New"/>
          <w:b/>
          <w:spacing w:val="-66"/>
        </w:rPr>
        <w:t xml:space="preserve"> </w:t>
      </w:r>
      <w:r>
        <w:rPr>
          <w:spacing w:val="-2"/>
          <w:sz w:val="20"/>
        </w:rPr>
        <w:t>class:</w:t>
      </w:r>
    </w:p>
    <w:p>
      <w:pPr>
        <w:sectPr>
          <w:headerReference w:type="even" r:id="rId431"/>
          <w:headerReference w:type="default" r:id="rId432"/>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0" w:after="0"/>
        <w:rPr>
          <w:sz w:val="8"/>
        </w:rPr>
      </w:pPr>
      <w:r>
        <w:rPr>
          <w:sz w:val="8"/>
        </w:rPr>
        <mc:AlternateContent>
          <mc:Choice Requires="wpg">
            <w:drawing>
              <wp:anchor behindDoc="0" distT="635" distB="0" distL="0" distR="4445" simplePos="0" locked="0" layoutInCell="0" allowOverlap="1" relativeHeight="1933" wp14:anchorId="6B45C8BE">
                <wp:simplePos x="0" y="0"/>
                <wp:positionH relativeFrom="page">
                  <wp:posOffset>1120140</wp:posOffset>
                </wp:positionH>
                <wp:positionV relativeFrom="paragraph">
                  <wp:posOffset>90170</wp:posOffset>
                </wp:positionV>
                <wp:extent cx="5074920" cy="5286375"/>
                <wp:effectExtent l="0" t="635" r="635" b="0"/>
                <wp:wrapTopAndBottom/>
                <wp:docPr id="1507" name="docshapegroup1206"/>
                <a:graphic xmlns:a="http://schemas.openxmlformats.org/drawingml/2006/main">
                  <a:graphicData uri="http://schemas.microsoft.com/office/word/2010/wordprocessingGroup">
                    <wpg:wgp>
                      <wpg:cNvGrpSpPr/>
                      <wpg:grpSpPr>
                        <a:xfrm>
                          <a:off x="0" y="0"/>
                          <a:ext cx="5074920" cy="5286240"/>
                          <a:chOff x="0" y="0"/>
                          <a:chExt cx="5074920" cy="5286240"/>
                        </a:xfrm>
                      </wpg:grpSpPr>
                      <wps:wsp>
                        <wps:cNvSpPr/>
                        <wps:spPr>
                          <a:xfrm>
                            <a:off x="0" y="6480"/>
                            <a:ext cx="5074920" cy="5273640"/>
                          </a:xfrm>
                          <a:prstGeom prst="rect">
                            <a:avLst/>
                          </a:prstGeom>
                          <a:solidFill>
                            <a:srgbClr val="f6f6f6"/>
                          </a:solidFill>
                          <a:ln w="0">
                            <a:noFill/>
                          </a:ln>
                        </wps:spPr>
                        <wps:style>
                          <a:lnRef idx="0"/>
                          <a:fillRef idx="0"/>
                          <a:effectRef idx="0"/>
                          <a:fontRef idx="minor"/>
                        </wps:style>
                        <wps:bodyPr/>
                      </wps:wsp>
                      <wps:wsp>
                        <wps:cNvSpPr/>
                        <wps:spPr>
                          <a:xfrm>
                            <a:off x="0" y="0"/>
                            <a:ext cx="5074920" cy="5286240"/>
                          </a:xfrm>
                          <a:custGeom>
                            <a:avLst/>
                            <a:gdLst>
                              <a:gd name="textAreaLeft" fmla="*/ 0 w 2877120"/>
                              <a:gd name="textAreaRight" fmla="*/ 2879280 w 2877120"/>
                              <a:gd name="textAreaTop" fmla="*/ 0 h 2997000"/>
                              <a:gd name="textAreaBottom" fmla="*/ 2999160 h 2997000"/>
                            </a:gdLst>
                            <a:ahLst/>
                            <a:rect l="textAreaLeft" t="textAreaTop" r="textAreaRight" b="textAreaBottom"/>
                            <a:pathLst>
                              <a:path w="7992" h="8325">
                                <a:moveTo>
                                  <a:pt x="7992" y="8304"/>
                                </a:moveTo>
                                <a:lnTo>
                                  <a:pt x="0" y="8304"/>
                                </a:lnTo>
                                <a:lnTo>
                                  <a:pt x="0" y="8324"/>
                                </a:lnTo>
                                <a:lnTo>
                                  <a:pt x="7992" y="8324"/>
                                </a:lnTo>
                                <a:lnTo>
                                  <a:pt x="7992" y="830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526104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open</w:t>
                              </w:r>
                              <w:r>
                                <w:rPr>
                                  <w:rFonts w:ascii="Courier New" w:hAnsi="Courier New"/>
                                  <w:spacing w:val="-10"/>
                                  <w:sz w:val="18"/>
                                </w:rPr>
                                <w:t xml:space="preserve"> </w:t>
                              </w:r>
                              <w:r>
                                <w:rPr>
                                  <w:rFonts w:ascii="Courier New" w:hAnsi="Courier New"/>
                                  <w:sz w:val="18"/>
                                </w:rPr>
                                <w:t>class</w:t>
                              </w:r>
                              <w:r>
                                <w:rPr>
                                  <w:rFonts w:ascii="Courier New" w:hAnsi="Courier New"/>
                                  <w:spacing w:val="-7"/>
                                  <w:sz w:val="18"/>
                                </w:rPr>
                                <w:t xml:space="preserve"> </w:t>
                              </w:r>
                              <w:r>
                                <w:rPr>
                                  <w:rFonts w:ascii="Courier New" w:hAnsi="Courier New"/>
                                  <w:sz w:val="18"/>
                                </w:rPr>
                                <w:t>MyApplication</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Application()</w:t>
                              </w:r>
                              <w:r>
                                <w:rPr>
                                  <w:rFonts w:ascii="Courier New" w:hAnsi="Courier New"/>
                                  <w:spacing w:val="-7"/>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1317" w:right="2755" w:hanging="432"/>
                                <w:rPr>
                                  <w:rFonts w:ascii="Courier New" w:hAnsi="Courier New"/>
                                  <w:sz w:val="18"/>
                                </w:rPr>
                              </w:pPr>
                              <w:r>
                                <w:rPr>
                                  <w:rFonts w:ascii="Courier New" w:hAnsi="Courier New"/>
                                  <w:sz w:val="18"/>
                                </w:rPr>
                                <w:t>private</w:t>
                              </w:r>
                              <w:r>
                                <w:rPr>
                                  <w:rFonts w:ascii="Courier New" w:hAnsi="Courier New"/>
                                  <w:spacing w:val="-8"/>
                                  <w:sz w:val="18"/>
                                </w:rPr>
                                <w:t xml:space="preserve"> </w:t>
                              </w:r>
                              <w:r>
                                <w:rPr>
                                  <w:rFonts w:ascii="Courier New" w:hAnsi="Courier New"/>
                                  <w:sz w:val="18"/>
                                </w:rPr>
                                <w:t>val</w:t>
                              </w:r>
                              <w:r>
                                <w:rPr>
                                  <w:rFonts w:ascii="Courier New" w:hAnsi="Courier New"/>
                                  <w:spacing w:val="-8"/>
                                  <w:sz w:val="18"/>
                                </w:rPr>
                                <w:t xml:space="preserve"> </w:t>
                              </w:r>
                              <w:r>
                                <w:rPr>
                                  <w:rFonts w:ascii="Courier New" w:hAnsi="Courier New"/>
                                  <w:sz w:val="18"/>
                                </w:rPr>
                                <w:t>networkModule</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module</w:t>
                              </w:r>
                              <w:r>
                                <w:rPr>
                                  <w:rFonts w:ascii="Courier New" w:hAnsi="Courier New"/>
                                  <w:spacing w:val="-8"/>
                                  <w:sz w:val="18"/>
                                </w:rPr>
                                <w:t xml:space="preserve"> </w:t>
                              </w:r>
                              <w:r>
                                <w:rPr>
                                  <w:rFonts w:ascii="Courier New" w:hAnsi="Courier New"/>
                                  <w:sz w:val="18"/>
                                </w:rPr>
                                <w:t>{ single {</w:t>
                              </w:r>
                            </w:p>
                            <w:p>
                              <w:pPr>
                                <w:pStyle w:val="Normal"/>
                                <w:spacing w:before="1" w:after="0"/>
                                <w:ind w:left="1749" w:hanging="0"/>
                                <w:rPr>
                                  <w:rFonts w:ascii="Courier New" w:hAnsi="Courier New"/>
                                  <w:sz w:val="18"/>
                                </w:rPr>
                              </w:pPr>
                              <w:r>
                                <w:rPr>
                                  <w:rFonts w:ascii="Courier New" w:hAnsi="Courier New"/>
                                  <w:spacing w:val="-2"/>
                                  <w:sz w:val="18"/>
                                </w:rPr>
                                <w:t>Retrofit.Builder()</w:t>
                              </w:r>
                            </w:p>
                            <w:p>
                              <w:pPr>
                                <w:pStyle w:val="Normal"/>
                                <w:spacing w:before="76" w:after="0"/>
                                <w:ind w:left="2181" w:hanging="0"/>
                                <w:rPr>
                                  <w:rFonts w:ascii="Courier New" w:hAnsi="Courier New"/>
                                  <w:sz w:val="18"/>
                                </w:rPr>
                              </w:pPr>
                              <w:r>
                                <w:rPr>
                                  <w:rFonts w:ascii="Courier New" w:hAnsi="Courier New"/>
                                  <w:spacing w:val="-2"/>
                                  <w:sz w:val="18"/>
                                </w:rPr>
                                <w:t>.baseUrl("https://jsonplaceholder.typicode.com/")</w:t>
                              </w:r>
                            </w:p>
                            <w:p>
                              <w:pPr>
                                <w:pStyle w:val="Normal"/>
                                <w:spacing w:lineRule="exact" w:line="202" w:before="76" w:after="0"/>
                                <w:ind w:left="2181" w:hanging="0"/>
                                <w:rPr>
                                  <w:rFonts w:ascii="Courier New" w:hAnsi="Courier New"/>
                                  <w:sz w:val="18"/>
                                </w:rPr>
                              </w:pPr>
                              <w:r>
                                <w:rPr>
                                  <w:rFonts w:ascii="Courier New" w:hAnsi="Courier New"/>
                                  <w:spacing w:val="-2"/>
                                  <w:sz w:val="18"/>
                                </w:rPr>
                                <w:t>.addConverterFactory(GsonConverterFactory</w:t>
                              </w:r>
                            </w:p>
                            <w:p>
                              <w:pPr>
                                <w:pStyle w:val="Normal"/>
                                <w:spacing w:lineRule="exact" w:line="202"/>
                                <w:ind w:left="2397" w:hanging="0"/>
                                <w:rPr>
                                  <w:rFonts w:ascii="Courier New" w:hAnsi="Courier New"/>
                                  <w:sz w:val="18"/>
                                </w:rPr>
                              </w:pPr>
                              <w:r>
                                <w:rPr>
                                  <w:rFonts w:ascii="Courier New" w:hAnsi="Courier New"/>
                                  <w:spacing w:val="-2"/>
                                  <w:sz w:val="18"/>
                                </w:rPr>
                                <w:t>.create())</w:t>
                              </w:r>
                            </w:p>
                            <w:p>
                              <w:pPr>
                                <w:pStyle w:val="Normal"/>
                                <w:spacing w:before="16" w:after="0"/>
                                <w:ind w:left="2181" w:hanging="0"/>
                                <w:rPr>
                                  <w:rFonts w:ascii="Courier New" w:hAnsi="Courier New"/>
                                  <w:sz w:val="18"/>
                                </w:rPr>
                              </w:pPr>
                              <w:r>
                                <w:rPr>
                                  <w:rFonts w:ascii="Courier New" w:hAnsi="Courier New"/>
                                  <w:spacing w:val="-2"/>
                                  <w:sz w:val="18"/>
                                </w:rPr>
                                <w:t>.build()</w:t>
                              </w:r>
                            </w:p>
                            <w:p>
                              <w:pPr>
                                <w:pStyle w:val="Normal"/>
                                <w:spacing w:before="76" w:after="0"/>
                                <w:ind w:left="1317"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before="130" w:after="0"/>
                                <w:ind w:left="1317" w:hanging="0"/>
                                <w:rPr>
                                  <w:rFonts w:ascii="Courier New" w:hAnsi="Courier New"/>
                                  <w:sz w:val="18"/>
                                </w:rPr>
                              </w:pPr>
                              <w:r>
                                <w:rPr>
                                  <w:rFonts w:ascii="Courier New" w:hAnsi="Courier New"/>
                                  <w:sz w:val="18"/>
                                </w:rPr>
                                <w:t>single</w:t>
                              </w:r>
                              <w:r>
                                <w:rPr>
                                  <w:rFonts w:ascii="Courier New" w:hAnsi="Courier New"/>
                                  <w:spacing w:val="-6"/>
                                  <w:sz w:val="18"/>
                                </w:rPr>
                                <w:t xml:space="preserve"> </w:t>
                              </w:r>
                              <w:r>
                                <w:rPr>
                                  <w:rFonts w:ascii="Courier New" w:hAnsi="Courier New"/>
                                  <w:spacing w:val="-10"/>
                                  <w:sz w:val="18"/>
                                </w:rPr>
                                <w:t>{</w:t>
                              </w:r>
                            </w:p>
                            <w:p>
                              <w:pPr>
                                <w:pStyle w:val="Normal"/>
                                <w:spacing w:before="76" w:after="0"/>
                                <w:ind w:left="1749" w:hanging="0"/>
                                <w:rPr>
                                  <w:rFonts w:ascii="Courier New" w:hAnsi="Courier New"/>
                                  <w:sz w:val="18"/>
                                </w:rPr>
                              </w:pPr>
                              <w:r>
                                <w:rPr>
                                  <w:rFonts w:ascii="Courier New" w:hAnsi="Courier New"/>
                                  <w:spacing w:val="-2"/>
                                  <w:sz w:val="18"/>
                                </w:rPr>
                                <w:t>providePostService(get())</w:t>
                              </w:r>
                            </w:p>
                            <w:p>
                              <w:pPr>
                                <w:pStyle w:val="Normal"/>
                                <w:spacing w:before="76" w:after="0"/>
                                <w:ind w:left="1317"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spacing w:lineRule="auto" w:line="324" w:before="76" w:after="0"/>
                                <w:ind w:left="1317" w:right="2784" w:hanging="432"/>
                                <w:rPr>
                                  <w:rFonts w:ascii="Courier New" w:hAnsi="Courier New"/>
                                  <w:sz w:val="18"/>
                                </w:rPr>
                              </w:pPr>
                              <w:r>
                                <w:rPr>
                                  <w:rFonts w:ascii="Courier New" w:hAnsi="Courier New"/>
                                  <w:sz w:val="18"/>
                                </w:rPr>
                                <w:t>private</w:t>
                              </w:r>
                              <w:r>
                                <w:rPr>
                                  <w:rFonts w:ascii="Courier New" w:hAnsi="Courier New"/>
                                  <w:spacing w:val="-8"/>
                                  <w:sz w:val="18"/>
                                </w:rPr>
                                <w:t xml:space="preserve"> </w:t>
                              </w:r>
                              <w:r>
                                <w:rPr>
                                  <w:rFonts w:ascii="Courier New" w:hAnsi="Courier New"/>
                                  <w:sz w:val="18"/>
                                </w:rPr>
                                <w:t>val</w:t>
                              </w:r>
                              <w:r>
                                <w:rPr>
                                  <w:rFonts w:ascii="Courier New" w:hAnsi="Courier New"/>
                                  <w:spacing w:val="-8"/>
                                  <w:sz w:val="18"/>
                                </w:rPr>
                                <w:t xml:space="preserve"> </w:t>
                              </w:r>
                              <w:r>
                                <w:rPr>
                                  <w:rFonts w:ascii="Courier New" w:hAnsi="Courier New"/>
                                  <w:sz w:val="18"/>
                                </w:rPr>
                                <w:t>repositoryModule</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module</w:t>
                              </w:r>
                              <w:r>
                                <w:rPr>
                                  <w:rFonts w:ascii="Courier New" w:hAnsi="Courier New"/>
                                  <w:spacing w:val="-8"/>
                                  <w:sz w:val="18"/>
                                </w:rPr>
                                <w:t xml:space="preserve"> </w:t>
                              </w:r>
                              <w:r>
                                <w:rPr>
                                  <w:rFonts w:ascii="Courier New" w:hAnsi="Courier New"/>
                                  <w:sz w:val="18"/>
                                </w:rPr>
                                <w:t>{ single {</w:t>
                              </w:r>
                            </w:p>
                            <w:p>
                              <w:pPr>
                                <w:pStyle w:val="Normal"/>
                                <w:spacing w:before="2" w:after="0"/>
                                <w:ind w:left="1749" w:hanging="0"/>
                                <w:rPr>
                                  <w:rFonts w:ascii="Courier New" w:hAnsi="Courier New"/>
                                  <w:sz w:val="18"/>
                                </w:rPr>
                              </w:pPr>
                              <w:r>
                                <w:rPr>
                                  <w:rFonts w:ascii="Courier New" w:hAnsi="Courier New"/>
                                  <w:spacing w:val="-2"/>
                                  <w:sz w:val="18"/>
                                </w:rPr>
                                <w:t>providePostRepository(get())</w:t>
                              </w:r>
                            </w:p>
                            <w:p>
                              <w:pPr>
                                <w:pStyle w:val="Normal"/>
                                <w:spacing w:before="76" w:after="0"/>
                                <w:ind w:left="1317"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spacing w:lineRule="auto" w:line="324" w:before="76" w:after="0"/>
                                <w:ind w:left="1317" w:right="2128" w:hanging="432"/>
                                <w:rPr>
                                  <w:rFonts w:ascii="Courier New" w:hAnsi="Courier New"/>
                                  <w:sz w:val="18"/>
                                </w:rPr>
                              </w:pPr>
                              <w:r>
                                <w:rPr>
                                  <w:rFonts w:ascii="Courier New" w:hAnsi="Courier New"/>
                                  <w:sz w:val="18"/>
                                </w:rPr>
                                <w:t>private</w:t>
                              </w:r>
                              <w:r>
                                <w:rPr>
                                  <w:rFonts w:ascii="Courier New" w:hAnsi="Courier New"/>
                                  <w:spacing w:val="-8"/>
                                  <w:sz w:val="18"/>
                                </w:rPr>
                                <w:t xml:space="preserve"> </w:t>
                              </w:r>
                              <w:r>
                                <w:rPr>
                                  <w:rFonts w:ascii="Courier New" w:hAnsi="Courier New"/>
                                  <w:sz w:val="18"/>
                                </w:rPr>
                                <w:t>val</w:t>
                              </w:r>
                              <w:r>
                                <w:rPr>
                                  <w:rFonts w:ascii="Courier New" w:hAnsi="Courier New"/>
                                  <w:spacing w:val="-8"/>
                                  <w:sz w:val="18"/>
                                </w:rPr>
                                <w:t xml:space="preserve"> </w:t>
                              </w:r>
                              <w:r>
                                <w:rPr>
                                  <w:rFonts w:ascii="Courier New" w:hAnsi="Courier New"/>
                                  <w:sz w:val="18"/>
                                </w:rPr>
                                <w:t>viewModelModule</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module</w:t>
                              </w:r>
                              <w:r>
                                <w:rPr>
                                  <w:rFonts w:ascii="Courier New" w:hAnsi="Courier New"/>
                                  <w:spacing w:val="-8"/>
                                  <w:sz w:val="18"/>
                                </w:rPr>
                                <w:t xml:space="preserve"> </w:t>
                              </w:r>
                              <w:r>
                                <w:rPr>
                                  <w:rFonts w:ascii="Courier New" w:hAnsi="Courier New"/>
                                  <w:sz w:val="18"/>
                                </w:rPr>
                                <w:t>{ viewModel {</w:t>
                              </w:r>
                            </w:p>
                            <w:p>
                              <w:pPr>
                                <w:pStyle w:val="Normal"/>
                                <w:spacing w:before="1" w:after="0"/>
                                <w:ind w:left="1749" w:hanging="0"/>
                                <w:rPr>
                                  <w:rFonts w:ascii="Courier New" w:hAnsi="Courier New"/>
                                  <w:sz w:val="18"/>
                                </w:rPr>
                              </w:pPr>
                              <w:r>
                                <w:rPr>
                                  <w:rFonts w:ascii="Courier New" w:hAnsi="Courier New"/>
                                  <w:spacing w:val="-2"/>
                                  <w:sz w:val="18"/>
                                </w:rPr>
                                <w:t>PostViewModel(get())</w:t>
                              </w:r>
                            </w:p>
                            <w:p>
                              <w:pPr>
                                <w:pStyle w:val="Normal"/>
                                <w:spacing w:before="76" w:after="0"/>
                                <w:ind w:left="1317"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1317" w:right="4318" w:hanging="432"/>
                                <w:rPr>
                                  <w:rFonts w:ascii="Courier New" w:hAnsi="Courier New"/>
                                  <w:sz w:val="18"/>
                                </w:rPr>
                              </w:pPr>
                              <w:r>
                                <w:rPr>
                                  <w:rFonts w:ascii="Courier New" w:hAnsi="Courier New"/>
                                  <w:sz w:val="18"/>
                                </w:rPr>
                                <w:t>override</w:t>
                              </w:r>
                              <w:r>
                                <w:rPr>
                                  <w:rFonts w:ascii="Courier New" w:hAnsi="Courier New"/>
                                  <w:spacing w:val="-13"/>
                                  <w:sz w:val="18"/>
                                </w:rPr>
                                <w:t xml:space="preserve"> </w:t>
                              </w:r>
                              <w:r>
                                <w:rPr>
                                  <w:rFonts w:ascii="Courier New" w:hAnsi="Courier New"/>
                                  <w:sz w:val="18"/>
                                </w:rPr>
                                <w:t>fun</w:t>
                              </w:r>
                              <w:r>
                                <w:rPr>
                                  <w:rFonts w:ascii="Courier New" w:hAnsi="Courier New"/>
                                  <w:spacing w:val="-13"/>
                                  <w:sz w:val="18"/>
                                </w:rPr>
                                <w:t xml:space="preserve"> </w:t>
                              </w:r>
                              <w:r>
                                <w:rPr>
                                  <w:rFonts w:ascii="Courier New" w:hAnsi="Courier New"/>
                                  <w:sz w:val="18"/>
                                </w:rPr>
                                <w:t>onCreate()</w:t>
                              </w:r>
                              <w:r>
                                <w:rPr>
                                  <w:rFonts w:ascii="Courier New" w:hAnsi="Courier New"/>
                                  <w:spacing w:val="-13"/>
                                  <w:sz w:val="18"/>
                                </w:rPr>
                                <w:t xml:space="preserve"> </w:t>
                              </w:r>
                              <w:r>
                                <w:rPr>
                                  <w:rFonts w:ascii="Courier New" w:hAnsi="Courier New"/>
                                  <w:sz w:val="18"/>
                                </w:rPr>
                                <w:t xml:space="preserve">{ </w:t>
                              </w:r>
                              <w:r>
                                <w:rPr>
                                  <w:rFonts w:ascii="Courier New" w:hAnsi="Courier New"/>
                                  <w:spacing w:val="-2"/>
                                  <w:sz w:val="18"/>
                                </w:rPr>
                                <w:t xml:space="preserve">super.onCreate() </w:t>
                              </w:r>
                              <w:r>
                                <w:rPr>
                                  <w:rFonts w:ascii="Courier New" w:hAnsi="Courier New"/>
                                  <w:sz w:val="18"/>
                                </w:rPr>
                                <w:t>startKoin {</w:t>
                              </w:r>
                            </w:p>
                            <w:p>
                              <w:pPr>
                                <w:pStyle w:val="Normal"/>
                                <w:spacing w:before="2" w:after="0"/>
                                <w:ind w:left="1749" w:hanging="0"/>
                                <w:rPr>
                                  <w:rFonts w:ascii="Courier New" w:hAnsi="Courier New"/>
                                  <w:sz w:val="18"/>
                                </w:rPr>
                              </w:pPr>
                              <w:r>
                                <w:rPr>
                                  <w:rFonts w:ascii="Courier New" w:hAnsi="Courier New"/>
                                  <w:spacing w:val="-2"/>
                                  <w:sz w:val="18"/>
                                </w:rPr>
                                <w:t>androidContext(this@MyApplication)</w:t>
                              </w:r>
                            </w:p>
                          </w:txbxContent>
                        </wps:txbx>
                        <wps:bodyPr lIns="0" rIns="0" tIns="0" bIns="0" anchor="t">
                          <a:noAutofit/>
                        </wps:bodyPr>
                      </wps:wsp>
                    </wpg:wgp>
                  </a:graphicData>
                </a:graphic>
              </wp:anchor>
            </w:drawing>
          </mc:Choice>
          <mc:Fallback>
            <w:pict>
              <v:group id="shape_0" alt="docshapegroup1206" style="position:absolute;margin-left:88.2pt;margin-top:7.1pt;width:399.6pt;height:416.25pt" coordorigin="1764,142" coordsize="7992,8325">
                <v:rect id="shape_0" path="m0,0l-2147483645,0l-2147483645,-2147483646l0,-2147483646xe" fillcolor="#f6f6f6" stroked="f" o:allowincell="f" style="position:absolute;left:1764;top:152;width:7991;height:830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2;width:7991;height:828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open</w:t>
                        </w:r>
                        <w:r>
                          <w:rPr>
                            <w:rFonts w:ascii="Courier New" w:hAnsi="Courier New"/>
                            <w:spacing w:val="-10"/>
                            <w:sz w:val="18"/>
                          </w:rPr>
                          <w:t xml:space="preserve"> </w:t>
                        </w:r>
                        <w:r>
                          <w:rPr>
                            <w:rFonts w:ascii="Courier New" w:hAnsi="Courier New"/>
                            <w:sz w:val="18"/>
                          </w:rPr>
                          <w:t>class</w:t>
                        </w:r>
                        <w:r>
                          <w:rPr>
                            <w:rFonts w:ascii="Courier New" w:hAnsi="Courier New"/>
                            <w:spacing w:val="-7"/>
                            <w:sz w:val="18"/>
                          </w:rPr>
                          <w:t xml:space="preserve"> </w:t>
                        </w:r>
                        <w:r>
                          <w:rPr>
                            <w:rFonts w:ascii="Courier New" w:hAnsi="Courier New"/>
                            <w:sz w:val="18"/>
                          </w:rPr>
                          <w:t>MyApplication</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Application()</w:t>
                        </w:r>
                        <w:r>
                          <w:rPr>
                            <w:rFonts w:ascii="Courier New" w:hAnsi="Courier New"/>
                            <w:spacing w:val="-7"/>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1317" w:right="2755" w:hanging="432"/>
                          <w:rPr>
                            <w:rFonts w:ascii="Courier New" w:hAnsi="Courier New"/>
                            <w:sz w:val="18"/>
                          </w:rPr>
                        </w:pPr>
                        <w:r>
                          <w:rPr>
                            <w:rFonts w:ascii="Courier New" w:hAnsi="Courier New"/>
                            <w:sz w:val="18"/>
                          </w:rPr>
                          <w:t>private</w:t>
                        </w:r>
                        <w:r>
                          <w:rPr>
                            <w:rFonts w:ascii="Courier New" w:hAnsi="Courier New"/>
                            <w:spacing w:val="-8"/>
                            <w:sz w:val="18"/>
                          </w:rPr>
                          <w:t xml:space="preserve"> </w:t>
                        </w:r>
                        <w:r>
                          <w:rPr>
                            <w:rFonts w:ascii="Courier New" w:hAnsi="Courier New"/>
                            <w:sz w:val="18"/>
                          </w:rPr>
                          <w:t>val</w:t>
                        </w:r>
                        <w:r>
                          <w:rPr>
                            <w:rFonts w:ascii="Courier New" w:hAnsi="Courier New"/>
                            <w:spacing w:val="-8"/>
                            <w:sz w:val="18"/>
                          </w:rPr>
                          <w:t xml:space="preserve"> </w:t>
                        </w:r>
                        <w:r>
                          <w:rPr>
                            <w:rFonts w:ascii="Courier New" w:hAnsi="Courier New"/>
                            <w:sz w:val="18"/>
                          </w:rPr>
                          <w:t>networkModule</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module</w:t>
                        </w:r>
                        <w:r>
                          <w:rPr>
                            <w:rFonts w:ascii="Courier New" w:hAnsi="Courier New"/>
                            <w:spacing w:val="-8"/>
                            <w:sz w:val="18"/>
                          </w:rPr>
                          <w:t xml:space="preserve"> </w:t>
                        </w:r>
                        <w:r>
                          <w:rPr>
                            <w:rFonts w:ascii="Courier New" w:hAnsi="Courier New"/>
                            <w:sz w:val="18"/>
                          </w:rPr>
                          <w:t>{ single {</w:t>
                        </w:r>
                      </w:p>
                      <w:p>
                        <w:pPr>
                          <w:pStyle w:val="Normal"/>
                          <w:spacing w:before="1" w:after="0"/>
                          <w:ind w:left="1749" w:hanging="0"/>
                          <w:rPr>
                            <w:rFonts w:ascii="Courier New" w:hAnsi="Courier New"/>
                            <w:sz w:val="18"/>
                          </w:rPr>
                        </w:pPr>
                        <w:r>
                          <w:rPr>
                            <w:rFonts w:ascii="Courier New" w:hAnsi="Courier New"/>
                            <w:spacing w:val="-2"/>
                            <w:sz w:val="18"/>
                          </w:rPr>
                          <w:t>Retrofit.Builder()</w:t>
                        </w:r>
                      </w:p>
                      <w:p>
                        <w:pPr>
                          <w:pStyle w:val="Normal"/>
                          <w:spacing w:before="76" w:after="0"/>
                          <w:ind w:left="2181" w:hanging="0"/>
                          <w:rPr>
                            <w:rFonts w:ascii="Courier New" w:hAnsi="Courier New"/>
                            <w:sz w:val="18"/>
                          </w:rPr>
                        </w:pPr>
                        <w:r>
                          <w:rPr>
                            <w:rFonts w:ascii="Courier New" w:hAnsi="Courier New"/>
                            <w:spacing w:val="-2"/>
                            <w:sz w:val="18"/>
                          </w:rPr>
                          <w:t>.baseUrl("https://jsonplaceholder.typicode.com/")</w:t>
                        </w:r>
                      </w:p>
                      <w:p>
                        <w:pPr>
                          <w:pStyle w:val="Normal"/>
                          <w:spacing w:lineRule="exact" w:line="202" w:before="76" w:after="0"/>
                          <w:ind w:left="2181" w:hanging="0"/>
                          <w:rPr>
                            <w:rFonts w:ascii="Courier New" w:hAnsi="Courier New"/>
                            <w:sz w:val="18"/>
                          </w:rPr>
                        </w:pPr>
                        <w:r>
                          <w:rPr>
                            <w:rFonts w:ascii="Courier New" w:hAnsi="Courier New"/>
                            <w:spacing w:val="-2"/>
                            <w:sz w:val="18"/>
                          </w:rPr>
                          <w:t>.addConverterFactory(GsonConverterFactory</w:t>
                        </w:r>
                      </w:p>
                      <w:p>
                        <w:pPr>
                          <w:pStyle w:val="Normal"/>
                          <w:spacing w:lineRule="exact" w:line="202"/>
                          <w:ind w:left="2397" w:hanging="0"/>
                          <w:rPr>
                            <w:rFonts w:ascii="Courier New" w:hAnsi="Courier New"/>
                            <w:sz w:val="18"/>
                          </w:rPr>
                        </w:pPr>
                        <w:r>
                          <w:rPr>
                            <w:rFonts w:ascii="Courier New" w:hAnsi="Courier New"/>
                            <w:spacing w:val="-2"/>
                            <w:sz w:val="18"/>
                          </w:rPr>
                          <w:t>.create())</w:t>
                        </w:r>
                      </w:p>
                      <w:p>
                        <w:pPr>
                          <w:pStyle w:val="Normal"/>
                          <w:spacing w:before="16" w:after="0"/>
                          <w:ind w:left="2181" w:hanging="0"/>
                          <w:rPr>
                            <w:rFonts w:ascii="Courier New" w:hAnsi="Courier New"/>
                            <w:sz w:val="18"/>
                          </w:rPr>
                        </w:pPr>
                        <w:r>
                          <w:rPr>
                            <w:rFonts w:ascii="Courier New" w:hAnsi="Courier New"/>
                            <w:spacing w:val="-2"/>
                            <w:sz w:val="18"/>
                          </w:rPr>
                          <w:t>.build()</w:t>
                        </w:r>
                      </w:p>
                      <w:p>
                        <w:pPr>
                          <w:pStyle w:val="Normal"/>
                          <w:spacing w:before="76" w:after="0"/>
                          <w:ind w:left="1317"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before="130" w:after="0"/>
                          <w:ind w:left="1317" w:hanging="0"/>
                          <w:rPr>
                            <w:rFonts w:ascii="Courier New" w:hAnsi="Courier New"/>
                            <w:sz w:val="18"/>
                          </w:rPr>
                        </w:pPr>
                        <w:r>
                          <w:rPr>
                            <w:rFonts w:ascii="Courier New" w:hAnsi="Courier New"/>
                            <w:sz w:val="18"/>
                          </w:rPr>
                          <w:t>single</w:t>
                        </w:r>
                        <w:r>
                          <w:rPr>
                            <w:rFonts w:ascii="Courier New" w:hAnsi="Courier New"/>
                            <w:spacing w:val="-6"/>
                            <w:sz w:val="18"/>
                          </w:rPr>
                          <w:t xml:space="preserve"> </w:t>
                        </w:r>
                        <w:r>
                          <w:rPr>
                            <w:rFonts w:ascii="Courier New" w:hAnsi="Courier New"/>
                            <w:spacing w:val="-10"/>
                            <w:sz w:val="18"/>
                          </w:rPr>
                          <w:t>{</w:t>
                        </w:r>
                      </w:p>
                      <w:p>
                        <w:pPr>
                          <w:pStyle w:val="Normal"/>
                          <w:spacing w:before="76" w:after="0"/>
                          <w:ind w:left="1749" w:hanging="0"/>
                          <w:rPr>
                            <w:rFonts w:ascii="Courier New" w:hAnsi="Courier New"/>
                            <w:sz w:val="18"/>
                          </w:rPr>
                        </w:pPr>
                        <w:r>
                          <w:rPr>
                            <w:rFonts w:ascii="Courier New" w:hAnsi="Courier New"/>
                            <w:spacing w:val="-2"/>
                            <w:sz w:val="18"/>
                          </w:rPr>
                          <w:t>providePostService(get())</w:t>
                        </w:r>
                      </w:p>
                      <w:p>
                        <w:pPr>
                          <w:pStyle w:val="Normal"/>
                          <w:spacing w:before="76" w:after="0"/>
                          <w:ind w:left="1317"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spacing w:lineRule="auto" w:line="324" w:before="76" w:after="0"/>
                          <w:ind w:left="1317" w:right="2784" w:hanging="432"/>
                          <w:rPr>
                            <w:rFonts w:ascii="Courier New" w:hAnsi="Courier New"/>
                            <w:sz w:val="18"/>
                          </w:rPr>
                        </w:pPr>
                        <w:r>
                          <w:rPr>
                            <w:rFonts w:ascii="Courier New" w:hAnsi="Courier New"/>
                            <w:sz w:val="18"/>
                          </w:rPr>
                          <w:t>private</w:t>
                        </w:r>
                        <w:r>
                          <w:rPr>
                            <w:rFonts w:ascii="Courier New" w:hAnsi="Courier New"/>
                            <w:spacing w:val="-8"/>
                            <w:sz w:val="18"/>
                          </w:rPr>
                          <w:t xml:space="preserve"> </w:t>
                        </w:r>
                        <w:r>
                          <w:rPr>
                            <w:rFonts w:ascii="Courier New" w:hAnsi="Courier New"/>
                            <w:sz w:val="18"/>
                          </w:rPr>
                          <w:t>val</w:t>
                        </w:r>
                        <w:r>
                          <w:rPr>
                            <w:rFonts w:ascii="Courier New" w:hAnsi="Courier New"/>
                            <w:spacing w:val="-8"/>
                            <w:sz w:val="18"/>
                          </w:rPr>
                          <w:t xml:space="preserve"> </w:t>
                        </w:r>
                        <w:r>
                          <w:rPr>
                            <w:rFonts w:ascii="Courier New" w:hAnsi="Courier New"/>
                            <w:sz w:val="18"/>
                          </w:rPr>
                          <w:t>repositoryModule</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module</w:t>
                        </w:r>
                        <w:r>
                          <w:rPr>
                            <w:rFonts w:ascii="Courier New" w:hAnsi="Courier New"/>
                            <w:spacing w:val="-8"/>
                            <w:sz w:val="18"/>
                          </w:rPr>
                          <w:t xml:space="preserve"> </w:t>
                        </w:r>
                        <w:r>
                          <w:rPr>
                            <w:rFonts w:ascii="Courier New" w:hAnsi="Courier New"/>
                            <w:sz w:val="18"/>
                          </w:rPr>
                          <w:t>{ single {</w:t>
                        </w:r>
                      </w:p>
                      <w:p>
                        <w:pPr>
                          <w:pStyle w:val="Normal"/>
                          <w:spacing w:before="2" w:after="0"/>
                          <w:ind w:left="1749" w:hanging="0"/>
                          <w:rPr>
                            <w:rFonts w:ascii="Courier New" w:hAnsi="Courier New"/>
                            <w:sz w:val="18"/>
                          </w:rPr>
                        </w:pPr>
                        <w:r>
                          <w:rPr>
                            <w:rFonts w:ascii="Courier New" w:hAnsi="Courier New"/>
                            <w:spacing w:val="-2"/>
                            <w:sz w:val="18"/>
                          </w:rPr>
                          <w:t>providePostRepository(get())</w:t>
                        </w:r>
                      </w:p>
                      <w:p>
                        <w:pPr>
                          <w:pStyle w:val="Normal"/>
                          <w:spacing w:before="76" w:after="0"/>
                          <w:ind w:left="1317"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spacing w:lineRule="auto" w:line="324" w:before="76" w:after="0"/>
                          <w:ind w:left="1317" w:right="2128" w:hanging="432"/>
                          <w:rPr>
                            <w:rFonts w:ascii="Courier New" w:hAnsi="Courier New"/>
                            <w:sz w:val="18"/>
                          </w:rPr>
                        </w:pPr>
                        <w:r>
                          <w:rPr>
                            <w:rFonts w:ascii="Courier New" w:hAnsi="Courier New"/>
                            <w:sz w:val="18"/>
                          </w:rPr>
                          <w:t>private</w:t>
                        </w:r>
                        <w:r>
                          <w:rPr>
                            <w:rFonts w:ascii="Courier New" w:hAnsi="Courier New"/>
                            <w:spacing w:val="-8"/>
                            <w:sz w:val="18"/>
                          </w:rPr>
                          <w:t xml:space="preserve"> </w:t>
                        </w:r>
                        <w:r>
                          <w:rPr>
                            <w:rFonts w:ascii="Courier New" w:hAnsi="Courier New"/>
                            <w:sz w:val="18"/>
                          </w:rPr>
                          <w:t>val</w:t>
                        </w:r>
                        <w:r>
                          <w:rPr>
                            <w:rFonts w:ascii="Courier New" w:hAnsi="Courier New"/>
                            <w:spacing w:val="-8"/>
                            <w:sz w:val="18"/>
                          </w:rPr>
                          <w:t xml:space="preserve"> </w:t>
                        </w:r>
                        <w:r>
                          <w:rPr>
                            <w:rFonts w:ascii="Courier New" w:hAnsi="Courier New"/>
                            <w:sz w:val="18"/>
                          </w:rPr>
                          <w:t>viewModelModule</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module</w:t>
                        </w:r>
                        <w:r>
                          <w:rPr>
                            <w:rFonts w:ascii="Courier New" w:hAnsi="Courier New"/>
                            <w:spacing w:val="-8"/>
                            <w:sz w:val="18"/>
                          </w:rPr>
                          <w:t xml:space="preserve"> </w:t>
                        </w:r>
                        <w:r>
                          <w:rPr>
                            <w:rFonts w:ascii="Courier New" w:hAnsi="Courier New"/>
                            <w:sz w:val="18"/>
                          </w:rPr>
                          <w:t>{ viewModel {</w:t>
                        </w:r>
                      </w:p>
                      <w:p>
                        <w:pPr>
                          <w:pStyle w:val="Normal"/>
                          <w:spacing w:before="1" w:after="0"/>
                          <w:ind w:left="1749" w:hanging="0"/>
                          <w:rPr>
                            <w:rFonts w:ascii="Courier New" w:hAnsi="Courier New"/>
                            <w:sz w:val="18"/>
                          </w:rPr>
                        </w:pPr>
                        <w:r>
                          <w:rPr>
                            <w:rFonts w:ascii="Courier New" w:hAnsi="Courier New"/>
                            <w:spacing w:val="-2"/>
                            <w:sz w:val="18"/>
                          </w:rPr>
                          <w:t>PostViewModel(get())</w:t>
                        </w:r>
                      </w:p>
                      <w:p>
                        <w:pPr>
                          <w:pStyle w:val="Normal"/>
                          <w:spacing w:before="76" w:after="0"/>
                          <w:ind w:left="1317"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1317" w:right="4318" w:hanging="432"/>
                          <w:rPr>
                            <w:rFonts w:ascii="Courier New" w:hAnsi="Courier New"/>
                            <w:sz w:val="18"/>
                          </w:rPr>
                        </w:pPr>
                        <w:r>
                          <w:rPr>
                            <w:rFonts w:ascii="Courier New" w:hAnsi="Courier New"/>
                            <w:sz w:val="18"/>
                          </w:rPr>
                          <w:t>override</w:t>
                        </w:r>
                        <w:r>
                          <w:rPr>
                            <w:rFonts w:ascii="Courier New" w:hAnsi="Courier New"/>
                            <w:spacing w:val="-13"/>
                            <w:sz w:val="18"/>
                          </w:rPr>
                          <w:t xml:space="preserve"> </w:t>
                        </w:r>
                        <w:r>
                          <w:rPr>
                            <w:rFonts w:ascii="Courier New" w:hAnsi="Courier New"/>
                            <w:sz w:val="18"/>
                          </w:rPr>
                          <w:t>fun</w:t>
                        </w:r>
                        <w:r>
                          <w:rPr>
                            <w:rFonts w:ascii="Courier New" w:hAnsi="Courier New"/>
                            <w:spacing w:val="-13"/>
                            <w:sz w:val="18"/>
                          </w:rPr>
                          <w:t xml:space="preserve"> </w:t>
                        </w:r>
                        <w:r>
                          <w:rPr>
                            <w:rFonts w:ascii="Courier New" w:hAnsi="Courier New"/>
                            <w:sz w:val="18"/>
                          </w:rPr>
                          <w:t>onCreate()</w:t>
                        </w:r>
                        <w:r>
                          <w:rPr>
                            <w:rFonts w:ascii="Courier New" w:hAnsi="Courier New"/>
                            <w:spacing w:val="-13"/>
                            <w:sz w:val="18"/>
                          </w:rPr>
                          <w:t xml:space="preserve"> </w:t>
                        </w:r>
                        <w:r>
                          <w:rPr>
                            <w:rFonts w:ascii="Courier New" w:hAnsi="Courier New"/>
                            <w:sz w:val="18"/>
                          </w:rPr>
                          <w:t xml:space="preserve">{ </w:t>
                        </w:r>
                        <w:r>
                          <w:rPr>
                            <w:rFonts w:ascii="Courier New" w:hAnsi="Courier New"/>
                            <w:spacing w:val="-2"/>
                            <w:sz w:val="18"/>
                          </w:rPr>
                          <w:t xml:space="preserve">super.onCreate() </w:t>
                        </w:r>
                        <w:r>
                          <w:rPr>
                            <w:rFonts w:ascii="Courier New" w:hAnsi="Courier New"/>
                            <w:sz w:val="18"/>
                          </w:rPr>
                          <w:t>startKoin {</w:t>
                        </w:r>
                      </w:p>
                      <w:p>
                        <w:pPr>
                          <w:pStyle w:val="Normal"/>
                          <w:spacing w:before="2" w:after="0"/>
                          <w:ind w:left="1749" w:hanging="0"/>
                          <w:rPr>
                            <w:rFonts w:ascii="Courier New" w:hAnsi="Courier New"/>
                            <w:sz w:val="18"/>
                          </w:rPr>
                        </w:pPr>
                        <w:r>
                          <w:rPr>
                            <w:rFonts w:ascii="Courier New" w:hAnsi="Courier New"/>
                            <w:spacing w:val="-2"/>
                            <w:sz w:val="18"/>
                          </w:rPr>
                          <w:t>androidContext(this@MyApplication)</w:t>
                        </w:r>
                      </w:p>
                    </w:txbxContent>
                  </v:textbox>
                  <w10:wrap type="topAndBottom"/>
                </v:rect>
              </v:group>
            </w:pict>
          </mc:Fallback>
        </mc:AlternateContent>
      </w:r>
    </w:p>
    <w:p>
      <w:pPr>
        <w:pStyle w:val="TextBody"/>
        <w:spacing w:before="3" w:after="0"/>
        <w:rPr>
          <w:sz w:val="5"/>
        </w:rPr>
      </w:pPr>
      <w:r>
        <w:rPr>
          <w:sz w:val="5"/>
        </w:rPr>
      </w:r>
    </w:p>
    <w:p>
      <w:pPr>
        <w:pStyle w:val="TextBody"/>
        <w:ind w:left="104" w:hanging="0"/>
        <w:rPr/>
      </w:pPr>
      <w:r>
        <w:rPr/>
        <mc:AlternateContent>
          <mc:Choice Requires="wpg">
            <w:drawing>
              <wp:inline distT="0" distB="0" distL="0" distR="0" wp14:anchorId="13EB29B9">
                <wp:extent cx="5074920" cy="2441575"/>
                <wp:effectExtent l="0" t="0" r="5080" b="0"/>
                <wp:docPr id="1515" name="Shape911"/>
                <a:graphic xmlns:a="http://schemas.openxmlformats.org/drawingml/2006/main">
                  <a:graphicData uri="http://schemas.microsoft.com/office/word/2010/wordprocessingGroup">
                    <wpg:wgp>
                      <wpg:cNvGrpSpPr/>
                      <wpg:grpSpPr>
                        <a:xfrm>
                          <a:off x="0" y="0"/>
                          <a:ext cx="5074920" cy="2441520"/>
                          <a:chOff x="0" y="0"/>
                          <a:chExt cx="5074920" cy="2441520"/>
                        </a:xfrm>
                      </wpg:grpSpPr>
                      <wps:wsp>
                        <wps:cNvSpPr/>
                        <wps:spPr>
                          <a:xfrm>
                            <a:off x="0" y="6480"/>
                            <a:ext cx="5074920" cy="2428920"/>
                          </a:xfrm>
                          <a:prstGeom prst="rect">
                            <a:avLst/>
                          </a:prstGeom>
                          <a:solidFill>
                            <a:srgbClr val="f6f6f6"/>
                          </a:solidFill>
                          <a:ln w="0">
                            <a:noFill/>
                          </a:ln>
                        </wps:spPr>
                        <wps:style>
                          <a:lnRef idx="0"/>
                          <a:fillRef idx="0"/>
                          <a:effectRef idx="0"/>
                          <a:fontRef idx="minor"/>
                        </wps:style>
                        <wps:bodyPr/>
                      </wps:wsp>
                      <wps:wsp>
                        <wps:cNvSpPr/>
                        <wps:spPr>
                          <a:xfrm>
                            <a:off x="0" y="0"/>
                            <a:ext cx="5074920" cy="2441520"/>
                          </a:xfrm>
                          <a:custGeom>
                            <a:avLst/>
                            <a:gdLst>
                              <a:gd name="textAreaLeft" fmla="*/ 0 w 2877120"/>
                              <a:gd name="textAreaRight" fmla="*/ 2879280 w 2877120"/>
                              <a:gd name="textAreaTop" fmla="*/ 0 h 1384200"/>
                              <a:gd name="textAreaBottom" fmla="*/ 1386360 h 1384200"/>
                            </a:gdLst>
                            <a:ahLst/>
                            <a:rect l="textAreaLeft" t="textAreaTop" r="textAreaRight" b="textAreaBottom"/>
                            <a:pathLst>
                              <a:path w="7992" h="3845">
                                <a:moveTo>
                                  <a:pt x="7992" y="3824"/>
                                </a:moveTo>
                                <a:lnTo>
                                  <a:pt x="0" y="3824"/>
                                </a:lnTo>
                                <a:lnTo>
                                  <a:pt x="0" y="3844"/>
                                </a:lnTo>
                                <a:lnTo>
                                  <a:pt x="7992" y="3844"/>
                                </a:lnTo>
                                <a:lnTo>
                                  <a:pt x="7992" y="38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2416320"/>
                          </a:xfrm>
                          <a:prstGeom prst="rect">
                            <a:avLst/>
                          </a:prstGeom>
                          <a:noFill/>
                          <a:ln w="0">
                            <a:noFill/>
                          </a:ln>
                        </wps:spPr>
                        <wps:style>
                          <a:lnRef idx="0"/>
                          <a:fillRef idx="0"/>
                          <a:effectRef idx="0"/>
                          <a:fontRef idx="minor"/>
                        </wps:style>
                        <wps:txbx>
                          <w:txbxContent>
                            <w:p>
                              <w:pPr>
                                <w:pStyle w:val="Normal"/>
                                <w:spacing w:lineRule="auto" w:line="235" w:before="43" w:after="0"/>
                                <w:ind w:left="1965" w:hanging="216"/>
                                <w:rPr>
                                  <w:rFonts w:ascii="Courier New" w:hAnsi="Courier New"/>
                                  <w:sz w:val="18"/>
                                </w:rPr>
                              </w:pPr>
                              <w:r>
                                <w:rPr>
                                  <w:rFonts w:ascii="Courier New" w:hAnsi="Courier New"/>
                                  <w:sz w:val="18"/>
                                </w:rPr>
                                <w:t>modules(listOf(networkModule,</w:t>
                              </w:r>
                              <w:r>
                                <w:rPr>
                                  <w:rFonts w:ascii="Courier New" w:hAnsi="Courier New"/>
                                  <w:spacing w:val="-29"/>
                                  <w:sz w:val="18"/>
                                </w:rPr>
                                <w:t xml:space="preserve"> </w:t>
                              </w:r>
                              <w:r>
                                <w:rPr>
                                  <w:rFonts w:ascii="Courier New" w:hAnsi="Courier New"/>
                                  <w:sz w:val="18"/>
                                </w:rPr>
                                <w:t xml:space="preserve">repositoryModule, </w:t>
                              </w:r>
                              <w:r>
                                <w:rPr>
                                  <w:rFonts w:ascii="Courier New" w:hAnsi="Courier New"/>
                                  <w:spacing w:val="-2"/>
                                  <w:sz w:val="18"/>
                                </w:rPr>
                                <w:t>viewModelModule))</w:t>
                              </w:r>
                            </w:p>
                            <w:p>
                              <w:pPr>
                                <w:pStyle w:val="Normal"/>
                                <w:spacing w:before="17" w:after="0"/>
                                <w:ind w:left="1317" w:hanging="0"/>
                                <w:rPr>
                                  <w:rFonts w:ascii="Courier New" w:hAnsi="Courier New"/>
                                  <w:sz w:val="18"/>
                                </w:rPr>
                              </w:pPr>
                              <w:r>
                                <w:rPr>
                                  <w:rFonts w:ascii="Courier New" w:hAnsi="Courier New"/>
                                  <w:sz w:val="18"/>
                                </w:rPr>
                                <w:t>}</w:t>
                              </w:r>
                            </w:p>
                            <w:p>
                              <w:pPr>
                                <w:pStyle w:val="Normal"/>
                                <w:spacing w:before="77"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exact" w:line="202" w:before="129" w:after="0"/>
                                <w:ind w:left="885" w:hanging="0"/>
                                <w:rPr>
                                  <w:rFonts w:ascii="Courier New" w:hAnsi="Courier New"/>
                                  <w:sz w:val="18"/>
                                </w:rPr>
                              </w:pPr>
                              <w:r>
                                <w:rPr>
                                  <w:rFonts w:ascii="Courier New" w:hAnsi="Courier New"/>
                                  <w:spacing w:val="-4"/>
                                  <w:sz w:val="18"/>
                                </w:rPr>
                                <w:t>private</w:t>
                              </w:r>
                              <w:r>
                                <w:rPr>
                                  <w:rFonts w:ascii="Courier New" w:hAnsi="Courier New"/>
                                  <w:spacing w:val="-3"/>
                                  <w:sz w:val="18"/>
                                </w:rPr>
                                <w:t xml:space="preserve"> </w:t>
                              </w:r>
                              <w:r>
                                <w:rPr>
                                  <w:rFonts w:ascii="Courier New" w:hAnsi="Courier New"/>
                                  <w:spacing w:val="-4"/>
                                  <w:sz w:val="18"/>
                                </w:rPr>
                                <w:t>fun</w:t>
                              </w:r>
                              <w:r>
                                <w:rPr>
                                  <w:rFonts w:ascii="Courier New" w:hAnsi="Courier New"/>
                                  <w:spacing w:val="-2"/>
                                  <w:sz w:val="18"/>
                                </w:rPr>
                                <w:t xml:space="preserve"> </w:t>
                              </w:r>
                              <w:r>
                                <w:rPr>
                                  <w:rFonts w:ascii="Courier New" w:hAnsi="Courier New"/>
                                  <w:spacing w:val="-4"/>
                                  <w:sz w:val="18"/>
                                </w:rPr>
                                <w:t>providePostService(retrofit:</w:t>
                              </w:r>
                              <w:r>
                                <w:rPr>
                                  <w:rFonts w:ascii="Courier New" w:hAnsi="Courier New"/>
                                  <w:spacing w:val="-2"/>
                                  <w:sz w:val="18"/>
                                </w:rPr>
                                <w:t xml:space="preserve"> </w:t>
                              </w:r>
                              <w:r>
                                <w:rPr>
                                  <w:rFonts w:ascii="Courier New" w:hAnsi="Courier New"/>
                                  <w:spacing w:val="-4"/>
                                  <w:sz w:val="18"/>
                                </w:rPr>
                                <w:t>Retrofit):</w:t>
                              </w:r>
                            </w:p>
                            <w:p>
                              <w:pPr>
                                <w:pStyle w:val="Normal"/>
                                <w:spacing w:lineRule="exact" w:line="202"/>
                                <w:ind w:left="1101" w:hanging="0"/>
                                <w:rPr>
                                  <w:rFonts w:ascii="Courier New" w:hAnsi="Courier New"/>
                                  <w:sz w:val="18"/>
                                </w:rPr>
                              </w:pPr>
                              <w:r>
                                <w:rPr>
                                  <w:rFonts w:ascii="Courier New" w:hAnsi="Courier New"/>
                                  <w:sz w:val="18"/>
                                </w:rPr>
                                <w:t>PostService</w:t>
                              </w:r>
                              <w:r>
                                <w:rPr>
                                  <w:rFonts w:ascii="Courier New" w:hAnsi="Courier New"/>
                                  <w:spacing w:val="-11"/>
                                  <w:sz w:val="18"/>
                                </w:rPr>
                                <w:t xml:space="preserve"> </w:t>
                              </w:r>
                              <w:r>
                                <w:rPr>
                                  <w:rFonts w:ascii="Courier New" w:hAnsi="Courier New"/>
                                  <w:spacing w:val="-10"/>
                                  <w:sz w:val="18"/>
                                </w:rPr>
                                <w:t>{</w:t>
                              </w:r>
                            </w:p>
                            <w:p>
                              <w:pPr>
                                <w:pStyle w:val="Normal"/>
                                <w:spacing w:before="16" w:after="0"/>
                                <w:ind w:left="1317" w:hanging="0"/>
                                <w:rPr>
                                  <w:rFonts w:ascii="Courier New" w:hAnsi="Courier New"/>
                                  <w:sz w:val="18"/>
                                </w:rPr>
                              </w:pPr>
                              <w:r>
                                <w:rPr>
                                  <w:rFonts w:ascii="Courier New" w:hAnsi="Courier New"/>
                                  <w:sz w:val="18"/>
                                </w:rPr>
                                <w:t>return</w:t>
                              </w:r>
                              <w:r>
                                <w:rPr>
                                  <w:rFonts w:ascii="Courier New" w:hAnsi="Courier New"/>
                                  <w:spacing w:val="-6"/>
                                  <w:sz w:val="18"/>
                                </w:rPr>
                                <w:t xml:space="preserve"> </w:t>
                              </w:r>
                              <w:r>
                                <w:rPr>
                                  <w:rFonts w:ascii="Courier New" w:hAnsi="Courier New"/>
                                  <w:spacing w:val="-2"/>
                                  <w:sz w:val="18"/>
                                </w:rPr>
                                <w:t>retrofit.create(PostService::class.java)</w:t>
                              </w:r>
                            </w:p>
                            <w:p>
                              <w:pPr>
                                <w:pStyle w:val="Normal"/>
                                <w:spacing w:before="7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235" w:before="133" w:after="0"/>
                                <w:ind w:left="1101" w:hanging="216"/>
                                <w:rPr>
                                  <w:rFonts w:ascii="Courier New" w:hAnsi="Courier New"/>
                                  <w:sz w:val="18"/>
                                </w:rPr>
                              </w:pPr>
                              <w:r>
                                <w:rPr>
                                  <w:rFonts w:ascii="Courier New" w:hAnsi="Courier New"/>
                                  <w:sz w:val="18"/>
                                </w:rPr>
                                <w:t>open</w:t>
                              </w:r>
                              <w:r>
                                <w:rPr>
                                  <w:rFonts w:ascii="Courier New" w:hAnsi="Courier New"/>
                                  <w:spacing w:val="-14"/>
                                  <w:sz w:val="18"/>
                                </w:rPr>
                                <w:t xml:space="preserve"> </w:t>
                              </w:r>
                              <w:r>
                                <w:rPr>
                                  <w:rFonts w:ascii="Courier New" w:hAnsi="Courier New"/>
                                  <w:sz w:val="18"/>
                                </w:rPr>
                                <w:t>fun</w:t>
                              </w:r>
                              <w:r>
                                <w:rPr>
                                  <w:rFonts w:ascii="Courier New" w:hAnsi="Courier New"/>
                                  <w:spacing w:val="-14"/>
                                  <w:sz w:val="18"/>
                                </w:rPr>
                                <w:t xml:space="preserve"> </w:t>
                              </w:r>
                              <w:r>
                                <w:rPr>
                                  <w:rFonts w:ascii="Courier New" w:hAnsi="Courier New"/>
                                  <w:sz w:val="18"/>
                                </w:rPr>
                                <w:t>providePostRepository(postService:</w:t>
                              </w:r>
                              <w:r>
                                <w:rPr>
                                  <w:rFonts w:ascii="Courier New" w:hAnsi="Courier New"/>
                                  <w:spacing w:val="-14"/>
                                  <w:sz w:val="18"/>
                                </w:rPr>
                                <w:t xml:space="preserve"> </w:t>
                              </w:r>
                              <w:r>
                                <w:rPr>
                                  <w:rFonts w:ascii="Courier New" w:hAnsi="Courier New"/>
                                  <w:sz w:val="18"/>
                                </w:rPr>
                                <w:t>PostService): PostRepository {</w:t>
                              </w:r>
                            </w:p>
                            <w:p>
                              <w:pPr>
                                <w:pStyle w:val="Normal"/>
                                <w:spacing w:before="17" w:after="0"/>
                                <w:ind w:left="1317" w:hanging="0"/>
                                <w:rPr>
                                  <w:rFonts w:ascii="Courier New" w:hAnsi="Courier New"/>
                                  <w:sz w:val="18"/>
                                </w:rPr>
                              </w:pPr>
                              <w:r>
                                <w:rPr>
                                  <w:rFonts w:ascii="Courier New" w:hAnsi="Courier New"/>
                                  <w:sz w:val="18"/>
                                </w:rPr>
                                <w:t>return</w:t>
                              </w:r>
                              <w:r>
                                <w:rPr>
                                  <w:rFonts w:ascii="Courier New" w:hAnsi="Courier New"/>
                                  <w:spacing w:val="-6"/>
                                  <w:sz w:val="18"/>
                                </w:rPr>
                                <w:t xml:space="preserve"> </w:t>
                              </w:r>
                              <w:r>
                                <w:rPr>
                                  <w:rFonts w:ascii="Courier New" w:hAnsi="Courier New"/>
                                  <w:spacing w:val="-2"/>
                                  <w:sz w:val="18"/>
                                </w:rPr>
                                <w:t>PostRepositoryImpl(postService)</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inline>
            </w:drawing>
          </mc:Choice>
          <mc:Fallback>
            <w:pict>
              <v:group id="shape_0" alt="Shape911" style="position:absolute;margin-left:0pt;margin-top:-192.3pt;width:399.6pt;height:192.25pt" coordorigin="0,-3846" coordsize="7992,3845">
                <v:rect id="shape_0" path="m0,0l-2147483645,0l-2147483645,-2147483646l0,-2147483646xe" fillcolor="#f6f6f6" stroked="f" o:allowincell="f" style="position:absolute;left:0;top:-3836;width:7991;height:3824;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3826;width:7991;height:3804;mso-wrap-style:square;v-text-anchor:top;mso-position-vertical:top">
                  <v:fill o:detectmouseclick="t" on="false"/>
                  <v:stroke color="#3465a4" joinstyle="round" endcap="flat"/>
                  <v:textbox>
                    <w:txbxContent>
                      <w:p>
                        <w:pPr>
                          <w:pStyle w:val="Normal"/>
                          <w:spacing w:lineRule="auto" w:line="235" w:before="43" w:after="0"/>
                          <w:ind w:left="1965" w:hanging="216"/>
                          <w:rPr>
                            <w:rFonts w:ascii="Courier New" w:hAnsi="Courier New"/>
                            <w:sz w:val="18"/>
                          </w:rPr>
                        </w:pPr>
                        <w:r>
                          <w:rPr>
                            <w:rFonts w:ascii="Courier New" w:hAnsi="Courier New"/>
                            <w:sz w:val="18"/>
                          </w:rPr>
                          <w:t>modules(listOf(networkModule,</w:t>
                        </w:r>
                        <w:r>
                          <w:rPr>
                            <w:rFonts w:ascii="Courier New" w:hAnsi="Courier New"/>
                            <w:spacing w:val="-29"/>
                            <w:sz w:val="18"/>
                          </w:rPr>
                          <w:t xml:space="preserve"> </w:t>
                        </w:r>
                        <w:r>
                          <w:rPr>
                            <w:rFonts w:ascii="Courier New" w:hAnsi="Courier New"/>
                            <w:sz w:val="18"/>
                          </w:rPr>
                          <w:t xml:space="preserve">repositoryModule, </w:t>
                        </w:r>
                        <w:r>
                          <w:rPr>
                            <w:rFonts w:ascii="Courier New" w:hAnsi="Courier New"/>
                            <w:spacing w:val="-2"/>
                            <w:sz w:val="18"/>
                          </w:rPr>
                          <w:t>viewModelModule))</w:t>
                        </w:r>
                      </w:p>
                      <w:p>
                        <w:pPr>
                          <w:pStyle w:val="Normal"/>
                          <w:spacing w:before="17" w:after="0"/>
                          <w:ind w:left="1317" w:hanging="0"/>
                          <w:rPr>
                            <w:rFonts w:ascii="Courier New" w:hAnsi="Courier New"/>
                            <w:sz w:val="18"/>
                          </w:rPr>
                        </w:pPr>
                        <w:r>
                          <w:rPr>
                            <w:rFonts w:ascii="Courier New" w:hAnsi="Courier New"/>
                            <w:sz w:val="18"/>
                          </w:rPr>
                          <w:t>}</w:t>
                        </w:r>
                      </w:p>
                      <w:p>
                        <w:pPr>
                          <w:pStyle w:val="Normal"/>
                          <w:spacing w:before="77"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exact" w:line="202" w:before="129" w:after="0"/>
                          <w:ind w:left="885" w:hanging="0"/>
                          <w:rPr>
                            <w:rFonts w:ascii="Courier New" w:hAnsi="Courier New"/>
                            <w:sz w:val="18"/>
                          </w:rPr>
                        </w:pPr>
                        <w:r>
                          <w:rPr>
                            <w:rFonts w:ascii="Courier New" w:hAnsi="Courier New"/>
                            <w:spacing w:val="-4"/>
                            <w:sz w:val="18"/>
                          </w:rPr>
                          <w:t>private</w:t>
                        </w:r>
                        <w:r>
                          <w:rPr>
                            <w:rFonts w:ascii="Courier New" w:hAnsi="Courier New"/>
                            <w:spacing w:val="-3"/>
                            <w:sz w:val="18"/>
                          </w:rPr>
                          <w:t xml:space="preserve"> </w:t>
                        </w:r>
                        <w:r>
                          <w:rPr>
                            <w:rFonts w:ascii="Courier New" w:hAnsi="Courier New"/>
                            <w:spacing w:val="-4"/>
                            <w:sz w:val="18"/>
                          </w:rPr>
                          <w:t>fun</w:t>
                        </w:r>
                        <w:r>
                          <w:rPr>
                            <w:rFonts w:ascii="Courier New" w:hAnsi="Courier New"/>
                            <w:spacing w:val="-2"/>
                            <w:sz w:val="18"/>
                          </w:rPr>
                          <w:t xml:space="preserve"> </w:t>
                        </w:r>
                        <w:r>
                          <w:rPr>
                            <w:rFonts w:ascii="Courier New" w:hAnsi="Courier New"/>
                            <w:spacing w:val="-4"/>
                            <w:sz w:val="18"/>
                          </w:rPr>
                          <w:t>providePostService(retrofit:</w:t>
                        </w:r>
                        <w:r>
                          <w:rPr>
                            <w:rFonts w:ascii="Courier New" w:hAnsi="Courier New"/>
                            <w:spacing w:val="-2"/>
                            <w:sz w:val="18"/>
                          </w:rPr>
                          <w:t xml:space="preserve"> </w:t>
                        </w:r>
                        <w:r>
                          <w:rPr>
                            <w:rFonts w:ascii="Courier New" w:hAnsi="Courier New"/>
                            <w:spacing w:val="-4"/>
                            <w:sz w:val="18"/>
                          </w:rPr>
                          <w:t>Retrofit):</w:t>
                        </w:r>
                      </w:p>
                      <w:p>
                        <w:pPr>
                          <w:pStyle w:val="Normal"/>
                          <w:spacing w:lineRule="exact" w:line="202"/>
                          <w:ind w:left="1101" w:hanging="0"/>
                          <w:rPr>
                            <w:rFonts w:ascii="Courier New" w:hAnsi="Courier New"/>
                            <w:sz w:val="18"/>
                          </w:rPr>
                        </w:pPr>
                        <w:r>
                          <w:rPr>
                            <w:rFonts w:ascii="Courier New" w:hAnsi="Courier New"/>
                            <w:sz w:val="18"/>
                          </w:rPr>
                          <w:t>PostService</w:t>
                        </w:r>
                        <w:r>
                          <w:rPr>
                            <w:rFonts w:ascii="Courier New" w:hAnsi="Courier New"/>
                            <w:spacing w:val="-11"/>
                            <w:sz w:val="18"/>
                          </w:rPr>
                          <w:t xml:space="preserve"> </w:t>
                        </w:r>
                        <w:r>
                          <w:rPr>
                            <w:rFonts w:ascii="Courier New" w:hAnsi="Courier New"/>
                            <w:spacing w:val="-10"/>
                            <w:sz w:val="18"/>
                          </w:rPr>
                          <w:t>{</w:t>
                        </w:r>
                      </w:p>
                      <w:p>
                        <w:pPr>
                          <w:pStyle w:val="Normal"/>
                          <w:spacing w:before="16" w:after="0"/>
                          <w:ind w:left="1317" w:hanging="0"/>
                          <w:rPr>
                            <w:rFonts w:ascii="Courier New" w:hAnsi="Courier New"/>
                            <w:sz w:val="18"/>
                          </w:rPr>
                        </w:pPr>
                        <w:r>
                          <w:rPr>
                            <w:rFonts w:ascii="Courier New" w:hAnsi="Courier New"/>
                            <w:sz w:val="18"/>
                          </w:rPr>
                          <w:t>return</w:t>
                        </w:r>
                        <w:r>
                          <w:rPr>
                            <w:rFonts w:ascii="Courier New" w:hAnsi="Courier New"/>
                            <w:spacing w:val="-6"/>
                            <w:sz w:val="18"/>
                          </w:rPr>
                          <w:t xml:space="preserve"> </w:t>
                        </w:r>
                        <w:r>
                          <w:rPr>
                            <w:rFonts w:ascii="Courier New" w:hAnsi="Courier New"/>
                            <w:spacing w:val="-2"/>
                            <w:sz w:val="18"/>
                          </w:rPr>
                          <w:t>retrofit.create(PostService::class.java)</w:t>
                        </w:r>
                      </w:p>
                      <w:p>
                        <w:pPr>
                          <w:pStyle w:val="Normal"/>
                          <w:spacing w:before="7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235" w:before="133" w:after="0"/>
                          <w:ind w:left="1101" w:hanging="216"/>
                          <w:rPr>
                            <w:rFonts w:ascii="Courier New" w:hAnsi="Courier New"/>
                            <w:sz w:val="18"/>
                          </w:rPr>
                        </w:pPr>
                        <w:r>
                          <w:rPr>
                            <w:rFonts w:ascii="Courier New" w:hAnsi="Courier New"/>
                            <w:sz w:val="18"/>
                          </w:rPr>
                          <w:t>open</w:t>
                        </w:r>
                        <w:r>
                          <w:rPr>
                            <w:rFonts w:ascii="Courier New" w:hAnsi="Courier New"/>
                            <w:spacing w:val="-14"/>
                            <w:sz w:val="18"/>
                          </w:rPr>
                          <w:t xml:space="preserve"> </w:t>
                        </w:r>
                        <w:r>
                          <w:rPr>
                            <w:rFonts w:ascii="Courier New" w:hAnsi="Courier New"/>
                            <w:sz w:val="18"/>
                          </w:rPr>
                          <w:t>fun</w:t>
                        </w:r>
                        <w:r>
                          <w:rPr>
                            <w:rFonts w:ascii="Courier New" w:hAnsi="Courier New"/>
                            <w:spacing w:val="-14"/>
                            <w:sz w:val="18"/>
                          </w:rPr>
                          <w:t xml:space="preserve"> </w:t>
                        </w:r>
                        <w:r>
                          <w:rPr>
                            <w:rFonts w:ascii="Courier New" w:hAnsi="Courier New"/>
                            <w:sz w:val="18"/>
                          </w:rPr>
                          <w:t>providePostRepository(postService:</w:t>
                        </w:r>
                        <w:r>
                          <w:rPr>
                            <w:rFonts w:ascii="Courier New" w:hAnsi="Courier New"/>
                            <w:spacing w:val="-14"/>
                            <w:sz w:val="18"/>
                          </w:rPr>
                          <w:t xml:space="preserve"> </w:t>
                        </w:r>
                        <w:r>
                          <w:rPr>
                            <w:rFonts w:ascii="Courier New" w:hAnsi="Courier New"/>
                            <w:sz w:val="18"/>
                          </w:rPr>
                          <w:t>PostService): PostRepository {</w:t>
                        </w:r>
                      </w:p>
                      <w:p>
                        <w:pPr>
                          <w:pStyle w:val="Normal"/>
                          <w:spacing w:before="17" w:after="0"/>
                          <w:ind w:left="1317" w:hanging="0"/>
                          <w:rPr>
                            <w:rFonts w:ascii="Courier New" w:hAnsi="Courier New"/>
                            <w:sz w:val="18"/>
                          </w:rPr>
                        </w:pPr>
                        <w:r>
                          <w:rPr>
                            <w:rFonts w:ascii="Courier New" w:hAnsi="Courier New"/>
                            <w:sz w:val="18"/>
                          </w:rPr>
                          <w:t>return</w:t>
                        </w:r>
                        <w:r>
                          <w:rPr>
                            <w:rFonts w:ascii="Courier New" w:hAnsi="Courier New"/>
                            <w:spacing w:val="-6"/>
                            <w:sz w:val="18"/>
                          </w:rPr>
                          <w:t xml:space="preserve"> </w:t>
                        </w:r>
                        <w:r>
                          <w:rPr>
                            <w:rFonts w:ascii="Courier New" w:hAnsi="Courier New"/>
                            <w:spacing w:val="-2"/>
                            <w:sz w:val="18"/>
                          </w:rPr>
                          <w:t>PostRepositoryImpl(postService)</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square"/>
                </v:rect>
              </v:group>
            </w:pict>
          </mc:Fallback>
        </mc:AlternateContent>
      </w:r>
    </w:p>
    <w:p>
      <w:pPr>
        <w:pStyle w:val="ListParagraph"/>
        <w:numPr>
          <w:ilvl w:val="0"/>
          <w:numId w:val="3"/>
        </w:numPr>
        <w:tabs>
          <w:tab w:val="clear" w:pos="720"/>
          <w:tab w:val="left" w:pos="554" w:leader="none"/>
        </w:tabs>
        <w:spacing w:before="37" w:after="0"/>
        <w:jc w:val="left"/>
        <w:rPr>
          <w:sz w:val="20"/>
        </w:rPr>
      </w:pPr>
      <w:r>
        <w:rPr>
          <w:sz w:val="20"/>
        </w:rPr>
        <w:t>Inject</w:t>
      </w:r>
      <w:r>
        <w:rPr>
          <w:spacing w:val="-13"/>
          <w:sz w:val="20"/>
        </w:rPr>
        <w:t xml:space="preserve"> </w:t>
      </w:r>
      <w:r>
        <w:rPr>
          <w:rFonts w:ascii="Courier New" w:hAnsi="Courier New"/>
          <w:b/>
        </w:rPr>
        <w:t>PostViewModel</w:t>
      </w:r>
      <w:r>
        <w:rPr>
          <w:rFonts w:ascii="Courier New" w:hAnsi="Courier New"/>
          <w:b/>
          <w:spacing w:val="-80"/>
        </w:rPr>
        <w:t xml:space="preserve"> </w:t>
      </w:r>
      <w:r>
        <w:rPr>
          <w:sz w:val="20"/>
        </w:rPr>
        <w:t>into</w:t>
      </w:r>
      <w:r>
        <w:rPr>
          <w:spacing w:val="-8"/>
          <w:sz w:val="20"/>
        </w:rPr>
        <w:t xml:space="preserve"> </w:t>
      </w:r>
      <w:r>
        <w:rPr>
          <w:rFonts w:ascii="Courier New" w:hAnsi="Courier New"/>
          <w:b/>
        </w:rPr>
        <w:t>MainActivity</w:t>
      </w:r>
      <w:r>
        <w:rPr>
          <w:rFonts w:ascii="Courier New" w:hAnsi="Courier New"/>
          <w:b/>
          <w:spacing w:val="-80"/>
        </w:rPr>
        <w:t xml:space="preserve"> </w:t>
      </w:r>
      <w:r>
        <w:rPr>
          <w:sz w:val="20"/>
        </w:rPr>
        <w:t>using</w:t>
      </w:r>
      <w:r>
        <w:rPr>
          <w:spacing w:val="-4"/>
          <w:sz w:val="20"/>
        </w:rPr>
        <w:t xml:space="preserve"> </w:t>
      </w:r>
      <w:r>
        <w:rPr>
          <w:spacing w:val="-2"/>
          <w:sz w:val="20"/>
        </w:rPr>
        <w:t>Koin:</w:t>
      </w:r>
    </w:p>
    <w:p>
      <w:pPr>
        <w:pStyle w:val="TextBody"/>
        <w:spacing w:before="10" w:after="0"/>
        <w:rPr>
          <w:sz w:val="8"/>
        </w:rPr>
      </w:pPr>
      <w:r>
        <w:rPr>
          <w:sz w:val="8"/>
        </w:rPr>
        <mc:AlternateContent>
          <mc:Choice Requires="wpg">
            <w:drawing>
              <wp:anchor behindDoc="0" distT="0" distB="0" distL="0" distR="4445" simplePos="0" locked="0" layoutInCell="0" allowOverlap="1" relativeHeight="1935" wp14:anchorId="50A3F9CC">
                <wp:simplePos x="0" y="0"/>
                <wp:positionH relativeFrom="page">
                  <wp:posOffset>662940</wp:posOffset>
                </wp:positionH>
                <wp:positionV relativeFrom="paragraph">
                  <wp:posOffset>90805</wp:posOffset>
                </wp:positionV>
                <wp:extent cx="5074920" cy="3508375"/>
                <wp:effectExtent l="0" t="635" r="635" b="0"/>
                <wp:wrapTopAndBottom/>
                <wp:docPr id="1517" name="docshapegroup1214"/>
                <a:graphic xmlns:a="http://schemas.openxmlformats.org/drawingml/2006/main">
                  <a:graphicData uri="http://schemas.microsoft.com/office/word/2010/wordprocessingGroup">
                    <wpg:wgp>
                      <wpg:cNvGrpSpPr/>
                      <wpg:grpSpPr>
                        <a:xfrm>
                          <a:off x="0" y="0"/>
                          <a:ext cx="5074920" cy="3508200"/>
                          <a:chOff x="0" y="0"/>
                          <a:chExt cx="5074920" cy="3508200"/>
                        </a:xfrm>
                      </wpg:grpSpPr>
                      <wps:wsp>
                        <wps:cNvSpPr/>
                        <wps:spPr>
                          <a:xfrm>
                            <a:off x="0" y="6480"/>
                            <a:ext cx="5074920" cy="3495600"/>
                          </a:xfrm>
                          <a:prstGeom prst="rect">
                            <a:avLst/>
                          </a:prstGeom>
                          <a:solidFill>
                            <a:srgbClr val="f6f6f6"/>
                          </a:solidFill>
                          <a:ln w="0">
                            <a:noFill/>
                          </a:ln>
                        </wps:spPr>
                        <wps:style>
                          <a:lnRef idx="0"/>
                          <a:fillRef idx="0"/>
                          <a:effectRef idx="0"/>
                          <a:fontRef idx="minor"/>
                        </wps:style>
                        <wps:bodyPr/>
                      </wps:wsp>
                      <wps:wsp>
                        <wps:cNvSpPr/>
                        <wps:spPr>
                          <a:xfrm>
                            <a:off x="0" y="0"/>
                            <a:ext cx="5074920" cy="3508200"/>
                          </a:xfrm>
                          <a:custGeom>
                            <a:avLst/>
                            <a:gdLst>
                              <a:gd name="textAreaLeft" fmla="*/ 0 w 2877120"/>
                              <a:gd name="textAreaRight" fmla="*/ 2879280 w 2877120"/>
                              <a:gd name="textAreaTop" fmla="*/ 0 h 1989000"/>
                              <a:gd name="textAreaBottom" fmla="*/ 1991160 h 1989000"/>
                            </a:gdLst>
                            <a:ahLst/>
                            <a:rect l="textAreaLeft" t="textAreaTop" r="textAreaRight" b="textAreaBottom"/>
                            <a:pathLst>
                              <a:path w="7992" h="5525">
                                <a:moveTo>
                                  <a:pt x="7992" y="5504"/>
                                </a:moveTo>
                                <a:lnTo>
                                  <a:pt x="0" y="5504"/>
                                </a:lnTo>
                                <a:lnTo>
                                  <a:pt x="0" y="5524"/>
                                </a:lnTo>
                                <a:lnTo>
                                  <a:pt x="7992" y="5524"/>
                                </a:lnTo>
                                <a:lnTo>
                                  <a:pt x="7992" y="550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3483000"/>
                          </a:xfrm>
                          <a:prstGeom prst="rect">
                            <a:avLst/>
                          </a:prstGeom>
                          <a:noFill/>
                          <a:ln w="0">
                            <a:noFill/>
                          </a:ln>
                        </wps:spPr>
                        <wps:style>
                          <a:lnRef idx="0"/>
                          <a:fillRef idx="0"/>
                          <a:effectRef idx="0"/>
                          <a:fontRef idx="minor"/>
                        </wps:style>
                        <wps:txbx>
                          <w:txbxContent>
                            <w:p>
                              <w:pPr>
                                <w:pStyle w:val="Normal"/>
                                <w:spacing w:lineRule="auto" w:line="660" w:before="40" w:after="0"/>
                                <w:ind w:left="885" w:right="2246" w:hanging="432"/>
                                <w:rPr>
                                  <w:rFonts w:ascii="Courier New" w:hAnsi="Courier New"/>
                                  <w:sz w:val="18"/>
                                </w:rPr>
                              </w:pPr>
                              <w:r>
                                <w:rPr>
                                  <w:rFonts w:ascii="Courier New" w:hAnsi="Courier New"/>
                                  <w:sz w:val="18"/>
                                </w:rPr>
                                <w:t>class MainActivity : AppCompatActivity() { private</w:t>
                              </w:r>
                              <w:r>
                                <w:rPr>
                                  <w:rFonts w:ascii="Courier New" w:hAnsi="Courier New"/>
                                  <w:spacing w:val="-10"/>
                                  <w:sz w:val="18"/>
                                </w:rPr>
                                <w:t xml:space="preserve"> </w:t>
                              </w:r>
                              <w:r>
                                <w:rPr>
                                  <w:rFonts w:ascii="Courier New" w:hAnsi="Courier New"/>
                                  <w:sz w:val="18"/>
                                </w:rPr>
                                <w:t>lateinit</w:t>
                              </w:r>
                              <w:r>
                                <w:rPr>
                                  <w:rFonts w:ascii="Courier New" w:hAnsi="Courier New"/>
                                  <w:spacing w:val="-10"/>
                                  <w:sz w:val="18"/>
                                </w:rPr>
                                <w:t xml:space="preserve"> </w:t>
                              </w:r>
                              <w:r>
                                <w:rPr>
                                  <w:rFonts w:ascii="Courier New" w:hAnsi="Courier New"/>
                                  <w:sz w:val="18"/>
                                </w:rPr>
                                <w:t>var</w:t>
                              </w:r>
                              <w:r>
                                <w:rPr>
                                  <w:rFonts w:ascii="Courier New" w:hAnsi="Courier New"/>
                                  <w:spacing w:val="-10"/>
                                  <w:sz w:val="18"/>
                                </w:rPr>
                                <w:t xml:space="preserve"> </w:t>
                              </w:r>
                              <w:r>
                                <w:rPr>
                                  <w:rFonts w:ascii="Courier New" w:hAnsi="Courier New"/>
                                  <w:sz w:val="18"/>
                                </w:rPr>
                                <w:t>postAdapter:</w:t>
                              </w:r>
                              <w:r>
                                <w:rPr>
                                  <w:rFonts w:ascii="Courier New" w:hAnsi="Courier New"/>
                                  <w:spacing w:val="-10"/>
                                  <w:sz w:val="18"/>
                                </w:rPr>
                                <w:t xml:space="preserve"> </w:t>
                              </w:r>
                              <w:r>
                                <w:rPr>
                                  <w:rFonts w:ascii="Courier New" w:hAnsi="Courier New"/>
                                  <w:sz w:val="18"/>
                                </w:rPr>
                                <w:t>PostAdapter</w:t>
                              </w:r>
                            </w:p>
                            <w:p>
                              <w:pPr>
                                <w:pStyle w:val="Normal"/>
                                <w:spacing w:lineRule="auto" w:line="324"/>
                                <w:ind w:left="1317" w:right="1185" w:hanging="432"/>
                                <w:rPr>
                                  <w:rFonts w:ascii="Courier New" w:hAnsi="Courier New"/>
                                  <w:sz w:val="18"/>
                                </w:rPr>
                              </w:pPr>
                              <w:r>
                                <w:rPr>
                                  <w:rFonts w:ascii="Courier New" w:hAnsi="Courier New"/>
                                  <w:sz w:val="18"/>
                                </w:rPr>
                                <w:t>override</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onCreate(savedInstanceState:</w:t>
                              </w:r>
                              <w:r>
                                <w:rPr>
                                  <w:rFonts w:ascii="Courier New" w:hAnsi="Courier New"/>
                                  <w:spacing w:val="-10"/>
                                  <w:sz w:val="18"/>
                                </w:rPr>
                                <w:t xml:space="preserve"> </w:t>
                              </w:r>
                              <w:r>
                                <w:rPr>
                                  <w:rFonts w:ascii="Courier New" w:hAnsi="Courier New"/>
                                  <w:sz w:val="18"/>
                                </w:rPr>
                                <w:t>Bundle?)</w:t>
                              </w:r>
                              <w:r>
                                <w:rPr>
                                  <w:rFonts w:ascii="Courier New" w:hAnsi="Courier New"/>
                                  <w:spacing w:val="-10"/>
                                  <w:sz w:val="18"/>
                                </w:rPr>
                                <w:t xml:space="preserve"> </w:t>
                              </w:r>
                              <w:r>
                                <w:rPr>
                                  <w:rFonts w:ascii="Courier New" w:hAnsi="Courier New"/>
                                  <w:sz w:val="18"/>
                                </w:rPr>
                                <w:t xml:space="preserve">{ </w:t>
                              </w:r>
                              <w:r>
                                <w:rPr>
                                  <w:rFonts w:ascii="Courier New" w:hAnsi="Courier New"/>
                                  <w:spacing w:val="-2"/>
                                  <w:sz w:val="18"/>
                                </w:rPr>
                                <w:t>super.onCreate(savedInstanceState) setContentView(R.layout.activity_main)</w:t>
                              </w:r>
                            </w:p>
                            <w:p>
                              <w:pPr>
                                <w:pStyle w:val="Normal"/>
                                <w:spacing w:before="9" w:after="0"/>
                                <w:rPr>
                                  <w:rFonts w:ascii="Courier New" w:hAnsi="Courier New"/>
                                  <w:sz w:val="24"/>
                                </w:rPr>
                              </w:pPr>
                              <w:r>
                                <w:rPr>
                                  <w:rFonts w:ascii="Courier New" w:hAnsi="Courier New"/>
                                  <w:sz w:val="24"/>
                                </w:rPr>
                              </w:r>
                            </w:p>
                            <w:p>
                              <w:pPr>
                                <w:pStyle w:val="Normal"/>
                                <w:ind w:left="1317" w:hanging="0"/>
                                <w:rPr>
                                  <w:rFonts w:ascii="Courier New" w:hAnsi="Courier New"/>
                                  <w:sz w:val="18"/>
                                </w:rPr>
                              </w:pPr>
                              <w:r>
                                <w:rPr>
                                  <w:rFonts w:ascii="Courier New" w:hAnsi="Courier New"/>
                                  <w:sz w:val="18"/>
                                </w:rPr>
                                <w:t>postAdapter</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pacing w:val="-2"/>
                                  <w:sz w:val="18"/>
                                </w:rPr>
                                <w:t>PostAdapter(LayoutInflater.from(this))</w:t>
                              </w:r>
                            </w:p>
                            <w:p>
                              <w:pPr>
                                <w:pStyle w:val="Normal"/>
                                <w:spacing w:lineRule="exact" w:line="202" w:before="76" w:after="0"/>
                                <w:ind w:left="1317" w:hanging="0"/>
                                <w:rPr>
                                  <w:rFonts w:ascii="Courier New" w:hAnsi="Courier New"/>
                                  <w:sz w:val="18"/>
                                </w:rPr>
                              </w:pPr>
                              <w:r>
                                <w:rPr>
                                  <w:rFonts w:ascii="Courier New" w:hAnsi="Courier New"/>
                                  <w:sz w:val="18"/>
                                </w:rPr>
                                <w:t>val</w:t>
                              </w:r>
                              <w:r>
                                <w:rPr>
                                  <w:rFonts w:ascii="Courier New" w:hAnsi="Courier New"/>
                                  <w:spacing w:val="-8"/>
                                  <w:sz w:val="18"/>
                                </w:rPr>
                                <w:t xml:space="preserve"> </w:t>
                              </w:r>
                              <w:r>
                                <w:rPr>
                                  <w:rFonts w:ascii="Courier New" w:hAnsi="Courier New"/>
                                  <w:sz w:val="18"/>
                                </w:rPr>
                                <w:t>recyclerView</w:t>
                              </w:r>
                              <w:r>
                                <w:rPr>
                                  <w:rFonts w:ascii="Courier New" w:hAnsi="Courier New"/>
                                  <w:spacing w:val="-7"/>
                                  <w:sz w:val="18"/>
                                </w:rPr>
                                <w:t xml:space="preserve"> </w:t>
                              </w:r>
                              <w:r>
                                <w:rPr>
                                  <w:rFonts w:ascii="Courier New" w:hAnsi="Courier New"/>
                                  <w:spacing w:val="-10"/>
                                  <w:sz w:val="18"/>
                                </w:rPr>
                                <w:t>=</w:t>
                              </w:r>
                            </w:p>
                            <w:p>
                              <w:pPr>
                                <w:pStyle w:val="Normal"/>
                                <w:spacing w:lineRule="exact" w:line="200"/>
                                <w:ind w:left="1425" w:hanging="0"/>
                                <w:rPr>
                                  <w:rFonts w:ascii="Courier New" w:hAnsi="Courier New"/>
                                  <w:sz w:val="18"/>
                                </w:rPr>
                              </w:pPr>
                              <w:r>
                                <w:rPr>
                                  <w:rFonts w:ascii="Courier New" w:hAnsi="Courier New"/>
                                  <w:spacing w:val="-2"/>
                                  <w:sz w:val="18"/>
                                </w:rPr>
                                <w:t>findViewById&lt;RecyclerView&gt;</w:t>
                              </w:r>
                            </w:p>
                            <w:p>
                              <w:pPr>
                                <w:pStyle w:val="Normal"/>
                                <w:spacing w:lineRule="auto" w:line="336"/>
                                <w:ind w:left="1317" w:right="840" w:firstLine="324"/>
                                <w:rPr>
                                  <w:rFonts w:ascii="Courier New" w:hAnsi="Courier New"/>
                                  <w:sz w:val="18"/>
                                </w:rPr>
                              </w:pPr>
                              <w:r>
                                <w:rPr>
                                  <w:rFonts w:ascii="Courier New" w:hAnsi="Courier New"/>
                                  <w:spacing w:val="-2"/>
                                  <w:sz w:val="18"/>
                                </w:rPr>
                                <w:t xml:space="preserve">(R.id.activity_main_recycler_view) </w:t>
                              </w:r>
                              <w:r>
                                <w:rPr>
                                  <w:rFonts w:ascii="Courier New" w:hAnsi="Courier New"/>
                                  <w:sz w:val="18"/>
                                </w:rPr>
                                <w:t>recyclerView.adapter = postAdapter recyclerView.layoutManager</w:t>
                              </w:r>
                              <w:r>
                                <w:rPr>
                                  <w:rFonts w:ascii="Courier New" w:hAnsi="Courier New"/>
                                  <w:spacing w:val="-20"/>
                                  <w:sz w:val="18"/>
                                </w:rPr>
                                <w:t xml:space="preserve"> </w:t>
                              </w:r>
                              <w:r>
                                <w:rPr>
                                  <w:rFonts w:ascii="Courier New" w:hAnsi="Courier New"/>
                                  <w:sz w:val="18"/>
                                </w:rPr>
                                <w:t>=</w:t>
                              </w:r>
                              <w:r>
                                <w:rPr>
                                  <w:rFonts w:ascii="Courier New" w:hAnsi="Courier New"/>
                                  <w:spacing w:val="-20"/>
                                  <w:sz w:val="18"/>
                                </w:rPr>
                                <w:t xml:space="preserve"> </w:t>
                              </w:r>
                              <w:r>
                                <w:rPr>
                                  <w:rFonts w:ascii="Courier New" w:hAnsi="Courier New"/>
                                  <w:sz w:val="18"/>
                                </w:rPr>
                                <w:t xml:space="preserve">LinearLayoutManager(this) </w:t>
                              </w:r>
                              <w:r>
                                <w:rPr>
                                  <w:rFonts w:ascii="Courier New" w:hAnsi="Courier New"/>
                                  <w:b/>
                                  <w:sz w:val="18"/>
                                </w:rPr>
                                <w:t xml:space="preserve">val viewModel: PostViewModel = getViewModel() </w:t>
                              </w:r>
                              <w:r>
                                <w:rPr>
                                  <w:rFonts w:ascii="Courier New" w:hAnsi="Courier New"/>
                                  <w:sz w:val="18"/>
                                </w:rPr>
                                <w:t>viewModel.getPosts().observe(this, Observer {</w:t>
                              </w:r>
                            </w:p>
                            <w:p>
                              <w:pPr>
                                <w:pStyle w:val="Normal"/>
                                <w:spacing w:lineRule="exact" w:line="197"/>
                                <w:ind w:left="1749" w:hanging="0"/>
                                <w:rPr>
                                  <w:rFonts w:ascii="Courier New" w:hAnsi="Courier New"/>
                                  <w:sz w:val="18"/>
                                </w:rPr>
                              </w:pPr>
                              <w:r>
                                <w:rPr>
                                  <w:rFonts w:ascii="Courier New" w:hAnsi="Courier New"/>
                                  <w:spacing w:val="-2"/>
                                  <w:sz w:val="18"/>
                                </w:rPr>
                                <w:t>postAdapter.updatePosts(it)</w:t>
                              </w:r>
                            </w:p>
                            <w:p>
                              <w:pPr>
                                <w:pStyle w:val="Normal"/>
                                <w:spacing w:before="74" w:after="0"/>
                                <w:ind w:left="1317" w:hanging="0"/>
                                <w:rPr>
                                  <w:rFonts w:ascii="Courier New" w:hAnsi="Courier New"/>
                                  <w:sz w:val="18"/>
                                </w:rPr>
                              </w:pPr>
                              <w:r>
                                <w:rPr>
                                  <w:rFonts w:ascii="Courier New" w:hAnsi="Courier New"/>
                                  <w:spacing w:val="-5"/>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1214" style="position:absolute;margin-left:52.2pt;margin-top:7.15pt;width:399.6pt;height:276.25pt" coordorigin="1044,143" coordsize="7992,5525">
                <v:rect id="shape_0" path="m0,0l-2147483645,0l-2147483645,-2147483646l0,-2147483646xe" fillcolor="#f6f6f6" stroked="f" o:allowincell="f" style="position:absolute;left:1044;top:153;width:7991;height:550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3;width:7991;height:5484;mso-wrap-style:square;v-text-anchor:top;mso-position-horizontal-relative:page">
                  <v:fill o:detectmouseclick="t" on="false"/>
                  <v:stroke color="#3465a4" joinstyle="round" endcap="flat"/>
                  <v:textbox>
                    <w:txbxContent>
                      <w:p>
                        <w:pPr>
                          <w:pStyle w:val="Normal"/>
                          <w:spacing w:lineRule="auto" w:line="660" w:before="40" w:after="0"/>
                          <w:ind w:left="885" w:right="2246" w:hanging="432"/>
                          <w:rPr>
                            <w:rFonts w:ascii="Courier New" w:hAnsi="Courier New"/>
                            <w:sz w:val="18"/>
                          </w:rPr>
                        </w:pPr>
                        <w:r>
                          <w:rPr>
                            <w:rFonts w:ascii="Courier New" w:hAnsi="Courier New"/>
                            <w:sz w:val="18"/>
                          </w:rPr>
                          <w:t>class MainActivity : AppCompatActivity() { private</w:t>
                        </w:r>
                        <w:r>
                          <w:rPr>
                            <w:rFonts w:ascii="Courier New" w:hAnsi="Courier New"/>
                            <w:spacing w:val="-10"/>
                            <w:sz w:val="18"/>
                          </w:rPr>
                          <w:t xml:space="preserve"> </w:t>
                        </w:r>
                        <w:r>
                          <w:rPr>
                            <w:rFonts w:ascii="Courier New" w:hAnsi="Courier New"/>
                            <w:sz w:val="18"/>
                          </w:rPr>
                          <w:t>lateinit</w:t>
                        </w:r>
                        <w:r>
                          <w:rPr>
                            <w:rFonts w:ascii="Courier New" w:hAnsi="Courier New"/>
                            <w:spacing w:val="-10"/>
                            <w:sz w:val="18"/>
                          </w:rPr>
                          <w:t xml:space="preserve"> </w:t>
                        </w:r>
                        <w:r>
                          <w:rPr>
                            <w:rFonts w:ascii="Courier New" w:hAnsi="Courier New"/>
                            <w:sz w:val="18"/>
                          </w:rPr>
                          <w:t>var</w:t>
                        </w:r>
                        <w:r>
                          <w:rPr>
                            <w:rFonts w:ascii="Courier New" w:hAnsi="Courier New"/>
                            <w:spacing w:val="-10"/>
                            <w:sz w:val="18"/>
                          </w:rPr>
                          <w:t xml:space="preserve"> </w:t>
                        </w:r>
                        <w:r>
                          <w:rPr>
                            <w:rFonts w:ascii="Courier New" w:hAnsi="Courier New"/>
                            <w:sz w:val="18"/>
                          </w:rPr>
                          <w:t>postAdapter:</w:t>
                        </w:r>
                        <w:r>
                          <w:rPr>
                            <w:rFonts w:ascii="Courier New" w:hAnsi="Courier New"/>
                            <w:spacing w:val="-10"/>
                            <w:sz w:val="18"/>
                          </w:rPr>
                          <w:t xml:space="preserve"> </w:t>
                        </w:r>
                        <w:r>
                          <w:rPr>
                            <w:rFonts w:ascii="Courier New" w:hAnsi="Courier New"/>
                            <w:sz w:val="18"/>
                          </w:rPr>
                          <w:t>PostAdapter</w:t>
                        </w:r>
                      </w:p>
                      <w:p>
                        <w:pPr>
                          <w:pStyle w:val="Normal"/>
                          <w:spacing w:lineRule="auto" w:line="324"/>
                          <w:ind w:left="1317" w:right="1185" w:hanging="432"/>
                          <w:rPr>
                            <w:rFonts w:ascii="Courier New" w:hAnsi="Courier New"/>
                            <w:sz w:val="18"/>
                          </w:rPr>
                        </w:pPr>
                        <w:r>
                          <w:rPr>
                            <w:rFonts w:ascii="Courier New" w:hAnsi="Courier New"/>
                            <w:sz w:val="18"/>
                          </w:rPr>
                          <w:t>override</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onCreate(savedInstanceState:</w:t>
                        </w:r>
                        <w:r>
                          <w:rPr>
                            <w:rFonts w:ascii="Courier New" w:hAnsi="Courier New"/>
                            <w:spacing w:val="-10"/>
                            <w:sz w:val="18"/>
                          </w:rPr>
                          <w:t xml:space="preserve"> </w:t>
                        </w:r>
                        <w:r>
                          <w:rPr>
                            <w:rFonts w:ascii="Courier New" w:hAnsi="Courier New"/>
                            <w:sz w:val="18"/>
                          </w:rPr>
                          <w:t>Bundle?)</w:t>
                        </w:r>
                        <w:r>
                          <w:rPr>
                            <w:rFonts w:ascii="Courier New" w:hAnsi="Courier New"/>
                            <w:spacing w:val="-10"/>
                            <w:sz w:val="18"/>
                          </w:rPr>
                          <w:t xml:space="preserve"> </w:t>
                        </w:r>
                        <w:r>
                          <w:rPr>
                            <w:rFonts w:ascii="Courier New" w:hAnsi="Courier New"/>
                            <w:sz w:val="18"/>
                          </w:rPr>
                          <w:t xml:space="preserve">{ </w:t>
                        </w:r>
                        <w:r>
                          <w:rPr>
                            <w:rFonts w:ascii="Courier New" w:hAnsi="Courier New"/>
                            <w:spacing w:val="-2"/>
                            <w:sz w:val="18"/>
                          </w:rPr>
                          <w:t>super.onCreate(savedInstanceState) setContentView(R.layout.activity_main)</w:t>
                        </w:r>
                      </w:p>
                      <w:p>
                        <w:pPr>
                          <w:pStyle w:val="Normal"/>
                          <w:spacing w:before="9" w:after="0"/>
                          <w:rPr>
                            <w:rFonts w:ascii="Courier New" w:hAnsi="Courier New"/>
                            <w:sz w:val="24"/>
                          </w:rPr>
                        </w:pPr>
                        <w:r>
                          <w:rPr>
                            <w:rFonts w:ascii="Courier New" w:hAnsi="Courier New"/>
                            <w:sz w:val="24"/>
                          </w:rPr>
                        </w:r>
                      </w:p>
                      <w:p>
                        <w:pPr>
                          <w:pStyle w:val="Normal"/>
                          <w:ind w:left="1317" w:hanging="0"/>
                          <w:rPr>
                            <w:rFonts w:ascii="Courier New" w:hAnsi="Courier New"/>
                            <w:sz w:val="18"/>
                          </w:rPr>
                        </w:pPr>
                        <w:r>
                          <w:rPr>
                            <w:rFonts w:ascii="Courier New" w:hAnsi="Courier New"/>
                            <w:sz w:val="18"/>
                          </w:rPr>
                          <w:t>postAdapter</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pacing w:val="-2"/>
                            <w:sz w:val="18"/>
                          </w:rPr>
                          <w:t>PostAdapter(LayoutInflater.from(this))</w:t>
                        </w:r>
                      </w:p>
                      <w:p>
                        <w:pPr>
                          <w:pStyle w:val="Normal"/>
                          <w:spacing w:lineRule="exact" w:line="202" w:before="76" w:after="0"/>
                          <w:ind w:left="1317" w:hanging="0"/>
                          <w:rPr>
                            <w:rFonts w:ascii="Courier New" w:hAnsi="Courier New"/>
                            <w:sz w:val="18"/>
                          </w:rPr>
                        </w:pPr>
                        <w:r>
                          <w:rPr>
                            <w:rFonts w:ascii="Courier New" w:hAnsi="Courier New"/>
                            <w:sz w:val="18"/>
                          </w:rPr>
                          <w:t>val</w:t>
                        </w:r>
                        <w:r>
                          <w:rPr>
                            <w:rFonts w:ascii="Courier New" w:hAnsi="Courier New"/>
                            <w:spacing w:val="-8"/>
                            <w:sz w:val="18"/>
                          </w:rPr>
                          <w:t xml:space="preserve"> </w:t>
                        </w:r>
                        <w:r>
                          <w:rPr>
                            <w:rFonts w:ascii="Courier New" w:hAnsi="Courier New"/>
                            <w:sz w:val="18"/>
                          </w:rPr>
                          <w:t>recyclerView</w:t>
                        </w:r>
                        <w:r>
                          <w:rPr>
                            <w:rFonts w:ascii="Courier New" w:hAnsi="Courier New"/>
                            <w:spacing w:val="-7"/>
                            <w:sz w:val="18"/>
                          </w:rPr>
                          <w:t xml:space="preserve"> </w:t>
                        </w:r>
                        <w:r>
                          <w:rPr>
                            <w:rFonts w:ascii="Courier New" w:hAnsi="Courier New"/>
                            <w:spacing w:val="-10"/>
                            <w:sz w:val="18"/>
                          </w:rPr>
                          <w:t>=</w:t>
                        </w:r>
                      </w:p>
                      <w:p>
                        <w:pPr>
                          <w:pStyle w:val="Normal"/>
                          <w:spacing w:lineRule="exact" w:line="200"/>
                          <w:ind w:left="1425" w:hanging="0"/>
                          <w:rPr>
                            <w:rFonts w:ascii="Courier New" w:hAnsi="Courier New"/>
                            <w:sz w:val="18"/>
                          </w:rPr>
                        </w:pPr>
                        <w:r>
                          <w:rPr>
                            <w:rFonts w:ascii="Courier New" w:hAnsi="Courier New"/>
                            <w:spacing w:val="-2"/>
                            <w:sz w:val="18"/>
                          </w:rPr>
                          <w:t>findViewById&lt;RecyclerView&gt;</w:t>
                        </w:r>
                      </w:p>
                      <w:p>
                        <w:pPr>
                          <w:pStyle w:val="Normal"/>
                          <w:spacing w:lineRule="auto" w:line="336"/>
                          <w:ind w:left="1317" w:right="840" w:firstLine="324"/>
                          <w:rPr>
                            <w:rFonts w:ascii="Courier New" w:hAnsi="Courier New"/>
                            <w:sz w:val="18"/>
                          </w:rPr>
                        </w:pPr>
                        <w:r>
                          <w:rPr>
                            <w:rFonts w:ascii="Courier New" w:hAnsi="Courier New"/>
                            <w:spacing w:val="-2"/>
                            <w:sz w:val="18"/>
                          </w:rPr>
                          <w:t xml:space="preserve">(R.id.activity_main_recycler_view) </w:t>
                        </w:r>
                        <w:r>
                          <w:rPr>
                            <w:rFonts w:ascii="Courier New" w:hAnsi="Courier New"/>
                            <w:sz w:val="18"/>
                          </w:rPr>
                          <w:t>recyclerView.adapter = postAdapter recyclerView.layoutManager</w:t>
                        </w:r>
                        <w:r>
                          <w:rPr>
                            <w:rFonts w:ascii="Courier New" w:hAnsi="Courier New"/>
                            <w:spacing w:val="-20"/>
                            <w:sz w:val="18"/>
                          </w:rPr>
                          <w:t xml:space="preserve"> </w:t>
                        </w:r>
                        <w:r>
                          <w:rPr>
                            <w:rFonts w:ascii="Courier New" w:hAnsi="Courier New"/>
                            <w:sz w:val="18"/>
                          </w:rPr>
                          <w:t>=</w:t>
                        </w:r>
                        <w:r>
                          <w:rPr>
                            <w:rFonts w:ascii="Courier New" w:hAnsi="Courier New"/>
                            <w:spacing w:val="-20"/>
                            <w:sz w:val="18"/>
                          </w:rPr>
                          <w:t xml:space="preserve"> </w:t>
                        </w:r>
                        <w:r>
                          <w:rPr>
                            <w:rFonts w:ascii="Courier New" w:hAnsi="Courier New"/>
                            <w:sz w:val="18"/>
                          </w:rPr>
                          <w:t xml:space="preserve">LinearLayoutManager(this) </w:t>
                        </w:r>
                        <w:r>
                          <w:rPr>
                            <w:rFonts w:ascii="Courier New" w:hAnsi="Courier New"/>
                            <w:b/>
                            <w:sz w:val="18"/>
                          </w:rPr>
                          <w:t xml:space="preserve">val viewModel: PostViewModel = getViewModel() </w:t>
                        </w:r>
                        <w:r>
                          <w:rPr>
                            <w:rFonts w:ascii="Courier New" w:hAnsi="Courier New"/>
                            <w:sz w:val="18"/>
                          </w:rPr>
                          <w:t>viewModel.getPosts().observe(this, Observer {</w:t>
                        </w:r>
                      </w:p>
                      <w:p>
                        <w:pPr>
                          <w:pStyle w:val="Normal"/>
                          <w:spacing w:lineRule="exact" w:line="197"/>
                          <w:ind w:left="1749" w:hanging="0"/>
                          <w:rPr>
                            <w:rFonts w:ascii="Courier New" w:hAnsi="Courier New"/>
                            <w:sz w:val="18"/>
                          </w:rPr>
                        </w:pPr>
                        <w:r>
                          <w:rPr>
                            <w:rFonts w:ascii="Courier New" w:hAnsi="Courier New"/>
                            <w:spacing w:val="-2"/>
                            <w:sz w:val="18"/>
                          </w:rPr>
                          <w:t>postAdapter.updatePosts(it)</w:t>
                        </w:r>
                      </w:p>
                      <w:p>
                        <w:pPr>
                          <w:pStyle w:val="Normal"/>
                          <w:spacing w:before="74" w:after="0"/>
                          <w:ind w:left="1317" w:hanging="0"/>
                          <w:rPr>
                            <w:rFonts w:ascii="Courier New" w:hAnsi="Courier New"/>
                            <w:sz w:val="18"/>
                          </w:rPr>
                        </w:pPr>
                        <w:r>
                          <w:rPr>
                            <w:rFonts w:ascii="Courier New" w:hAnsi="Courier New"/>
                            <w:spacing w:val="-5"/>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ListParagraph"/>
        <w:numPr>
          <w:ilvl w:val="0"/>
          <w:numId w:val="3"/>
        </w:numPr>
        <w:tabs>
          <w:tab w:val="clear" w:pos="720"/>
          <w:tab w:val="left" w:pos="554" w:leader="none"/>
        </w:tabs>
        <w:jc w:val="left"/>
        <w:rPr>
          <w:sz w:val="20"/>
        </w:rPr>
      </w:pPr>
      <w:r>
        <w:rPr>
          <w:sz w:val="20"/>
        </w:rPr>
        <w:t>Change</w:t>
      </w:r>
      <w:r>
        <w:rPr>
          <w:spacing w:val="-11"/>
          <w:sz w:val="20"/>
        </w:rPr>
        <w:t xml:space="preserve"> </w:t>
      </w:r>
      <w:r>
        <w:rPr>
          <w:rFonts w:ascii="Courier New" w:hAnsi="Courier New"/>
          <w:b/>
        </w:rPr>
        <w:t>TestApplication</w:t>
      </w:r>
      <w:r>
        <w:rPr>
          <w:rFonts w:ascii="Courier New" w:hAnsi="Courier New"/>
          <w:b/>
          <w:spacing w:val="-80"/>
        </w:rPr>
        <w:t xml:space="preserve"> </w:t>
      </w:r>
      <w:r>
        <w:rPr>
          <w:sz w:val="20"/>
        </w:rPr>
        <w:t>to</w:t>
      </w:r>
      <w:r>
        <w:rPr>
          <w:spacing w:val="-5"/>
          <w:sz w:val="20"/>
        </w:rPr>
        <w:t xml:space="preserve"> </w:t>
      </w:r>
      <w:r>
        <w:rPr>
          <w:sz w:val="20"/>
        </w:rPr>
        <w:t>return</w:t>
      </w:r>
      <w:r>
        <w:rPr>
          <w:spacing w:val="-5"/>
          <w:sz w:val="20"/>
        </w:rPr>
        <w:t xml:space="preserve"> </w:t>
      </w:r>
      <w:r>
        <w:rPr>
          <w:rFonts w:ascii="Courier New" w:hAnsi="Courier New"/>
          <w:b/>
          <w:spacing w:val="-2"/>
        </w:rPr>
        <w:t>DummyRepository</w:t>
      </w:r>
      <w:r>
        <w:rPr>
          <w:spacing w:val="-2"/>
          <w:sz w:val="20"/>
        </w:rPr>
        <w:t>:</w:t>
      </w:r>
    </w:p>
    <w:p>
      <w:pPr>
        <w:sectPr>
          <w:headerReference w:type="even" r:id="rId433"/>
          <w:headerReference w:type="default" r:id="rId434"/>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1" w:after="0"/>
        <w:rPr>
          <w:sz w:val="8"/>
        </w:rPr>
      </w:pPr>
      <w:r>
        <w:rPr>
          <w:sz w:val="8"/>
        </w:rPr>
        <mc:AlternateContent>
          <mc:Choice Requires="wpg">
            <w:drawing>
              <wp:anchor behindDoc="0" distT="0" distB="635" distL="0" distR="4445" simplePos="0" locked="0" layoutInCell="0" allowOverlap="1" relativeHeight="1937" wp14:anchorId="1404C997">
                <wp:simplePos x="0" y="0"/>
                <wp:positionH relativeFrom="page">
                  <wp:posOffset>662940</wp:posOffset>
                </wp:positionH>
                <wp:positionV relativeFrom="paragraph">
                  <wp:posOffset>90805</wp:posOffset>
                </wp:positionV>
                <wp:extent cx="5074920" cy="701675"/>
                <wp:effectExtent l="0" t="635" r="635" b="0"/>
                <wp:wrapTopAndBottom/>
                <wp:docPr id="1519" name="docshapegroup1218"/>
                <a:graphic xmlns:a="http://schemas.openxmlformats.org/drawingml/2006/main">
                  <a:graphicData uri="http://schemas.microsoft.com/office/word/2010/wordprocessingGroup">
                    <wpg:wgp>
                      <wpg:cNvGrpSpPr/>
                      <wpg:grpSpPr>
                        <a:xfrm>
                          <a:off x="0" y="0"/>
                          <a:ext cx="5074920" cy="701640"/>
                          <a:chOff x="0" y="0"/>
                          <a:chExt cx="5074920" cy="701640"/>
                        </a:xfrm>
                      </wpg:grpSpPr>
                      <wps:wsp>
                        <wps:cNvSpPr/>
                        <wps:spPr>
                          <a:xfrm>
                            <a:off x="0" y="6480"/>
                            <a:ext cx="5074920" cy="689040"/>
                          </a:xfrm>
                          <a:prstGeom prst="rect">
                            <a:avLst/>
                          </a:prstGeom>
                          <a:solidFill>
                            <a:srgbClr val="f6f6f6"/>
                          </a:solidFill>
                          <a:ln w="0">
                            <a:noFill/>
                          </a:ln>
                        </wps:spPr>
                        <wps:style>
                          <a:lnRef idx="0"/>
                          <a:fillRef idx="0"/>
                          <a:effectRef idx="0"/>
                          <a:fontRef idx="minor"/>
                        </wps:style>
                        <wps:bodyPr/>
                      </wps:wsp>
                      <wps:wsp>
                        <wps:cNvSpPr/>
                        <wps:spPr>
                          <a:xfrm>
                            <a:off x="0" y="0"/>
                            <a:ext cx="5074920" cy="701640"/>
                          </a:xfrm>
                          <a:custGeom>
                            <a:avLst/>
                            <a:gdLst>
                              <a:gd name="textAreaLeft" fmla="*/ 0 w 2877120"/>
                              <a:gd name="textAreaRight" fmla="*/ 2879280 w 2877120"/>
                              <a:gd name="textAreaTop" fmla="*/ 0 h 397800"/>
                              <a:gd name="textAreaBottom" fmla="*/ 399960 h 397800"/>
                            </a:gdLst>
                            <a:ahLst/>
                            <a:rect l="textAreaLeft" t="textAreaTop" r="textAreaRight" b="textAreaBottom"/>
                            <a:pathLst>
                              <a:path w="7992" h="1105">
                                <a:moveTo>
                                  <a:pt x="7992" y="1084"/>
                                </a:moveTo>
                                <a:lnTo>
                                  <a:pt x="0" y="1084"/>
                                </a:lnTo>
                                <a:lnTo>
                                  <a:pt x="0" y="1104"/>
                                </a:lnTo>
                                <a:lnTo>
                                  <a:pt x="7992" y="1104"/>
                                </a:lnTo>
                                <a:lnTo>
                                  <a:pt x="7992" y="10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67644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class</w:t>
                              </w:r>
                              <w:r>
                                <w:rPr>
                                  <w:rFonts w:ascii="Courier New" w:hAnsi="Courier New"/>
                                  <w:spacing w:val="-9"/>
                                  <w:sz w:val="18"/>
                                </w:rPr>
                                <w:t xml:space="preserve"> </w:t>
                              </w:r>
                              <w:r>
                                <w:rPr>
                                  <w:rFonts w:ascii="Courier New" w:hAnsi="Courier New"/>
                                  <w:sz w:val="18"/>
                                </w:rPr>
                                <w:t>TestApplication</w:t>
                              </w:r>
                              <w:r>
                                <w:rPr>
                                  <w:rFonts w:ascii="Courier New" w:hAnsi="Courier New"/>
                                  <w:spacing w:val="-9"/>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MyApplication()</w:t>
                              </w:r>
                              <w:r>
                                <w:rPr>
                                  <w:rFonts w:ascii="Courier New" w:hAnsi="Courier New"/>
                                  <w:spacing w:val="-9"/>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lineRule="auto" w:line="235" w:before="133" w:after="0"/>
                                <w:ind w:left="1101" w:hanging="216"/>
                                <w:rPr>
                                  <w:rFonts w:ascii="Courier New" w:hAnsi="Courier New"/>
                                  <w:sz w:val="18"/>
                                </w:rPr>
                              </w:pPr>
                              <w:r>
                                <w:rPr>
                                  <w:rFonts w:ascii="Courier New" w:hAnsi="Courier New"/>
                                  <w:sz w:val="18"/>
                                </w:rPr>
                                <w:t>override</w:t>
                              </w:r>
                              <w:r>
                                <w:rPr>
                                  <w:rFonts w:ascii="Courier New" w:hAnsi="Courier New"/>
                                  <w:spacing w:val="-14"/>
                                  <w:sz w:val="18"/>
                                </w:rPr>
                                <w:t xml:space="preserve"> </w:t>
                              </w:r>
                              <w:r>
                                <w:rPr>
                                  <w:rFonts w:ascii="Courier New" w:hAnsi="Courier New"/>
                                  <w:sz w:val="18"/>
                                </w:rPr>
                                <w:t>fun</w:t>
                              </w:r>
                              <w:r>
                                <w:rPr>
                                  <w:rFonts w:ascii="Courier New" w:hAnsi="Courier New"/>
                                  <w:spacing w:val="-14"/>
                                  <w:sz w:val="18"/>
                                </w:rPr>
                                <w:t xml:space="preserve"> </w:t>
                              </w:r>
                              <w:r>
                                <w:rPr>
                                  <w:rFonts w:ascii="Courier New" w:hAnsi="Courier New"/>
                                  <w:sz w:val="18"/>
                                </w:rPr>
                                <w:t>providePostRepository(postService:</w:t>
                              </w:r>
                              <w:r>
                                <w:rPr>
                                  <w:rFonts w:ascii="Courier New" w:hAnsi="Courier New"/>
                                  <w:spacing w:val="-14"/>
                                  <w:sz w:val="18"/>
                                </w:rPr>
                                <w:t xml:space="preserve"> </w:t>
                              </w:r>
                              <w:r>
                                <w:rPr>
                                  <w:rFonts w:ascii="Courier New" w:hAnsi="Courier New"/>
                                  <w:sz w:val="18"/>
                                </w:rPr>
                                <w:t>PostService): PostRepository {</w:t>
                              </w:r>
                            </w:p>
                          </w:txbxContent>
                        </wps:txbx>
                        <wps:bodyPr lIns="0" rIns="0" tIns="0" bIns="0" anchor="t">
                          <a:noAutofit/>
                        </wps:bodyPr>
                      </wps:wsp>
                    </wpg:wgp>
                  </a:graphicData>
                </a:graphic>
              </wp:anchor>
            </w:drawing>
          </mc:Choice>
          <mc:Fallback>
            <w:pict>
              <v:group id="shape_0" alt="docshapegroup1218" style="position:absolute;margin-left:52.2pt;margin-top:7.15pt;width:399.6pt;height:55.25pt" coordorigin="1044,143" coordsize="7992,1105">
                <v:rect id="shape_0" path="m0,0l-2147483645,0l-2147483645,-2147483646l0,-2147483646xe" fillcolor="#f6f6f6" stroked="f" o:allowincell="f" style="position:absolute;left:1044;top:153;width:7991;height:108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3;width:7991;height:106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class</w:t>
                        </w:r>
                        <w:r>
                          <w:rPr>
                            <w:rFonts w:ascii="Courier New" w:hAnsi="Courier New"/>
                            <w:spacing w:val="-9"/>
                            <w:sz w:val="18"/>
                          </w:rPr>
                          <w:t xml:space="preserve"> </w:t>
                        </w:r>
                        <w:r>
                          <w:rPr>
                            <w:rFonts w:ascii="Courier New" w:hAnsi="Courier New"/>
                            <w:sz w:val="18"/>
                          </w:rPr>
                          <w:t>TestApplication</w:t>
                        </w:r>
                        <w:r>
                          <w:rPr>
                            <w:rFonts w:ascii="Courier New" w:hAnsi="Courier New"/>
                            <w:spacing w:val="-9"/>
                            <w:sz w:val="18"/>
                          </w:rPr>
                          <w:t xml:space="preserve"> </w:t>
                        </w:r>
                        <w:r>
                          <w:rPr>
                            <w:rFonts w:ascii="Courier New" w:hAnsi="Courier New"/>
                            <w:sz w:val="18"/>
                          </w:rPr>
                          <w:t>:</w:t>
                        </w:r>
                        <w:r>
                          <w:rPr>
                            <w:rFonts w:ascii="Courier New" w:hAnsi="Courier New"/>
                            <w:spacing w:val="-9"/>
                            <w:sz w:val="18"/>
                          </w:rPr>
                          <w:t xml:space="preserve"> </w:t>
                        </w:r>
                        <w:r>
                          <w:rPr>
                            <w:rFonts w:ascii="Courier New" w:hAnsi="Courier New"/>
                            <w:sz w:val="18"/>
                          </w:rPr>
                          <w:t>MyApplication()</w:t>
                        </w:r>
                        <w:r>
                          <w:rPr>
                            <w:rFonts w:ascii="Courier New" w:hAnsi="Courier New"/>
                            <w:spacing w:val="-9"/>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lineRule="auto" w:line="235" w:before="133" w:after="0"/>
                          <w:ind w:left="1101" w:hanging="216"/>
                          <w:rPr>
                            <w:rFonts w:ascii="Courier New" w:hAnsi="Courier New"/>
                            <w:sz w:val="18"/>
                          </w:rPr>
                        </w:pPr>
                        <w:r>
                          <w:rPr>
                            <w:rFonts w:ascii="Courier New" w:hAnsi="Courier New"/>
                            <w:sz w:val="18"/>
                          </w:rPr>
                          <w:t>override</w:t>
                        </w:r>
                        <w:r>
                          <w:rPr>
                            <w:rFonts w:ascii="Courier New" w:hAnsi="Courier New"/>
                            <w:spacing w:val="-14"/>
                            <w:sz w:val="18"/>
                          </w:rPr>
                          <w:t xml:space="preserve"> </w:t>
                        </w:r>
                        <w:r>
                          <w:rPr>
                            <w:rFonts w:ascii="Courier New" w:hAnsi="Courier New"/>
                            <w:sz w:val="18"/>
                          </w:rPr>
                          <w:t>fun</w:t>
                        </w:r>
                        <w:r>
                          <w:rPr>
                            <w:rFonts w:ascii="Courier New" w:hAnsi="Courier New"/>
                            <w:spacing w:val="-14"/>
                            <w:sz w:val="18"/>
                          </w:rPr>
                          <w:t xml:space="preserve"> </w:t>
                        </w:r>
                        <w:r>
                          <w:rPr>
                            <w:rFonts w:ascii="Courier New" w:hAnsi="Courier New"/>
                            <w:sz w:val="18"/>
                          </w:rPr>
                          <w:t>providePostRepository(postService:</w:t>
                        </w:r>
                        <w:r>
                          <w:rPr>
                            <w:rFonts w:ascii="Courier New" w:hAnsi="Courier New"/>
                            <w:spacing w:val="-14"/>
                            <w:sz w:val="18"/>
                          </w:rPr>
                          <w:t xml:space="preserve"> </w:t>
                        </w:r>
                        <w:r>
                          <w:rPr>
                            <w:rFonts w:ascii="Courier New" w:hAnsi="Courier New"/>
                            <w:sz w:val="18"/>
                          </w:rPr>
                          <w:t>PostService): PostRepository {</w:t>
                        </w:r>
                      </w:p>
                    </w:txbxContent>
                  </v:textbox>
                  <w10:wrap type="topAndBottom"/>
                </v:rect>
              </v:group>
            </w:pict>
          </mc:Fallback>
        </mc:AlternateContent>
      </w:r>
    </w:p>
    <w:p>
      <w:pPr>
        <w:pStyle w:val="TextBody"/>
        <w:spacing w:before="3" w:after="0"/>
        <w:rPr>
          <w:sz w:val="5"/>
        </w:rPr>
      </w:pPr>
      <w:r>
        <w:rPr>
          <w:sz w:val="5"/>
        </w:rPr>
      </w:r>
    </w:p>
    <w:p>
      <w:pPr>
        <w:pStyle w:val="TextBody"/>
        <w:ind w:left="824" w:hanging="0"/>
        <w:rPr/>
      </w:pPr>
      <w:r>
        <w:rPr/>
        <mc:AlternateContent>
          <mc:Choice Requires="wpg">
            <w:drawing>
              <wp:inline distT="0" distB="0" distL="0" distR="0" wp14:anchorId="6B06F523">
                <wp:extent cx="5074920" cy="574675"/>
                <wp:effectExtent l="0" t="0" r="5080" b="0"/>
                <wp:docPr id="1527" name="Shape918"/>
                <a:graphic xmlns:a="http://schemas.openxmlformats.org/drawingml/2006/main">
                  <a:graphicData uri="http://schemas.microsoft.com/office/word/2010/wordprocessingGroup">
                    <wpg:wgp>
                      <wpg:cNvGrpSpPr/>
                      <wpg:grpSpPr>
                        <a:xfrm>
                          <a:off x="0" y="0"/>
                          <a:ext cx="5074920" cy="574560"/>
                          <a:chOff x="0" y="0"/>
                          <a:chExt cx="5074920" cy="574560"/>
                        </a:xfrm>
                      </wpg:grpSpPr>
                      <wps:wsp>
                        <wps:cNvSpPr/>
                        <wps:spPr>
                          <a:xfrm>
                            <a:off x="0" y="6480"/>
                            <a:ext cx="5074920" cy="561960"/>
                          </a:xfrm>
                          <a:prstGeom prst="rect">
                            <a:avLst/>
                          </a:prstGeom>
                          <a:solidFill>
                            <a:srgbClr val="f6f6f6"/>
                          </a:solidFill>
                          <a:ln w="0">
                            <a:noFill/>
                          </a:ln>
                        </wps:spPr>
                        <wps:style>
                          <a:lnRef idx="0"/>
                          <a:fillRef idx="0"/>
                          <a:effectRef idx="0"/>
                          <a:fontRef idx="minor"/>
                        </wps:style>
                        <wps:bodyPr/>
                      </wps:wsp>
                      <wps:wsp>
                        <wps:cNvSpPr/>
                        <wps:spPr>
                          <a:xfrm>
                            <a:off x="0" y="0"/>
                            <a:ext cx="5074920" cy="574560"/>
                          </a:xfrm>
                          <a:custGeom>
                            <a:avLst/>
                            <a:gdLst>
                              <a:gd name="textAreaLeft" fmla="*/ 0 w 2877120"/>
                              <a:gd name="textAreaRight" fmla="*/ 2879280 w 2877120"/>
                              <a:gd name="textAreaTop" fmla="*/ 0 h 325800"/>
                              <a:gd name="textAreaBottom" fmla="*/ 327960 h 325800"/>
                            </a:gdLst>
                            <a:ahLst/>
                            <a:rect l="textAreaLeft" t="textAreaTop" r="textAreaRight" b="textAreaBottom"/>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549360"/>
                          </a:xfrm>
                          <a:prstGeom prst="rect">
                            <a:avLst/>
                          </a:prstGeom>
                          <a:noFill/>
                          <a:ln w="0">
                            <a:noFill/>
                          </a:ln>
                        </wps:spPr>
                        <wps:style>
                          <a:lnRef idx="0"/>
                          <a:fillRef idx="0"/>
                          <a:effectRef idx="0"/>
                          <a:fontRef idx="minor"/>
                        </wps:style>
                        <wps:txbx>
                          <w:txbxContent>
                            <w:p>
                              <w:pPr>
                                <w:pStyle w:val="Normal"/>
                                <w:spacing w:before="40" w:after="0"/>
                                <w:ind w:left="1317" w:hanging="0"/>
                                <w:rPr>
                                  <w:rFonts w:ascii="Courier New" w:hAnsi="Courier New"/>
                                  <w:sz w:val="18"/>
                                </w:rPr>
                              </w:pPr>
                              <w:r>
                                <w:rPr>
                                  <w:rFonts w:ascii="Courier New" w:hAnsi="Courier New"/>
                                  <w:sz w:val="18"/>
                                </w:rPr>
                                <w:t>return</w:t>
                              </w:r>
                              <w:r>
                                <w:rPr>
                                  <w:rFonts w:ascii="Courier New" w:hAnsi="Courier New"/>
                                  <w:spacing w:val="-6"/>
                                  <w:sz w:val="18"/>
                                </w:rPr>
                                <w:t xml:space="preserve"> </w:t>
                              </w:r>
                              <w:r>
                                <w:rPr>
                                  <w:rFonts w:ascii="Courier New" w:hAnsi="Courier New"/>
                                  <w:spacing w:val="-2"/>
                                  <w:sz w:val="18"/>
                                </w:rPr>
                                <w:t>DummyRepository()</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inline>
            </w:drawing>
          </mc:Choice>
          <mc:Fallback>
            <w:pict>
              <v:group id="shape_0" alt="Shape918" style="position:absolute;margin-left:0pt;margin-top:-45.3pt;width:399.6pt;height:45.25pt" coordorigin="0,-906" coordsize="7992,905">
                <v:rect id="shape_0" path="m0,0l-2147483645,0l-2147483645,-2147483646l0,-2147483646xe" fillcolor="#f6f6f6" stroked="f" o:allowincell="f" style="position:absolute;left:0;top:-896;width:7991;height:884;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886;width:7991;height:864;mso-wrap-style:square;v-text-anchor:top;mso-position-vertical:top">
                  <v:fill o:detectmouseclick="t" on="false"/>
                  <v:stroke color="#3465a4" joinstyle="round" endcap="flat"/>
                  <v:textbox>
                    <w:txbxContent>
                      <w:p>
                        <w:pPr>
                          <w:pStyle w:val="Normal"/>
                          <w:spacing w:before="40" w:after="0"/>
                          <w:ind w:left="1317" w:hanging="0"/>
                          <w:rPr>
                            <w:rFonts w:ascii="Courier New" w:hAnsi="Courier New"/>
                            <w:sz w:val="18"/>
                          </w:rPr>
                        </w:pPr>
                        <w:r>
                          <w:rPr>
                            <w:rFonts w:ascii="Courier New" w:hAnsi="Courier New"/>
                            <w:sz w:val="18"/>
                          </w:rPr>
                          <w:t>return</w:t>
                        </w:r>
                        <w:r>
                          <w:rPr>
                            <w:rFonts w:ascii="Courier New" w:hAnsi="Courier New"/>
                            <w:spacing w:val="-6"/>
                            <w:sz w:val="18"/>
                          </w:rPr>
                          <w:t xml:space="preserve"> </w:t>
                        </w:r>
                        <w:r>
                          <w:rPr>
                            <w:rFonts w:ascii="Courier New" w:hAnsi="Courier New"/>
                            <w:spacing w:val="-2"/>
                            <w:sz w:val="18"/>
                          </w:rPr>
                          <w:t>DummyRepository()</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square"/>
                </v:rect>
              </v:group>
            </w:pict>
          </mc:Fallback>
        </mc:AlternateContent>
      </w:r>
    </w:p>
    <w:p>
      <w:pPr>
        <w:pStyle w:val="TextBody"/>
        <w:spacing w:before="37" w:after="0"/>
        <w:ind w:left="1274" w:hanging="0"/>
        <w:rPr/>
      </w:pPr>
      <w:r>
        <w:rPr/>
        <w:t>The</w:t>
      </w:r>
      <w:r>
        <w:rPr>
          <w:spacing w:val="-4"/>
        </w:rPr>
        <w:t xml:space="preserve"> </w:t>
      </w:r>
      <w:r>
        <w:rPr/>
        <w:t>final output</w:t>
      </w:r>
      <w:r>
        <w:rPr>
          <w:spacing w:val="-1"/>
        </w:rPr>
        <w:t xml:space="preserve"> </w:t>
      </w:r>
      <w:r>
        <w:rPr/>
        <w:t>will be</w:t>
      </w:r>
      <w:r>
        <w:rPr>
          <w:spacing w:val="-1"/>
        </w:rPr>
        <w:t xml:space="preserve"> </w:t>
      </w:r>
      <w:r>
        <w:rPr/>
        <w:t>as</w:t>
      </w:r>
      <w:r>
        <w:rPr>
          <w:spacing w:val="-1"/>
        </w:rPr>
        <w:t xml:space="preserve"> </w:t>
      </w:r>
      <w:r>
        <w:rPr>
          <w:spacing w:val="-2"/>
        </w:rPr>
        <w:t>follows:</w:t>
      </w:r>
    </w:p>
    <w:p>
      <w:pPr>
        <w:pStyle w:val="TextBody"/>
        <w:spacing w:before="4" w:after="0"/>
        <w:rPr>
          <w:sz w:val="14"/>
        </w:rPr>
      </w:pPr>
      <w:r>
        <w:rPr>
          <w:sz w:val="14"/>
        </w:rPr>
        <w:drawing>
          <wp:anchor behindDoc="0" distT="0" distB="0" distL="0" distR="0" simplePos="0" locked="0" layoutInCell="0" allowOverlap="1" relativeHeight="1475">
            <wp:simplePos x="0" y="0"/>
            <wp:positionH relativeFrom="page">
              <wp:posOffset>2096770</wp:posOffset>
            </wp:positionH>
            <wp:positionV relativeFrom="paragraph">
              <wp:posOffset>139065</wp:posOffset>
            </wp:positionV>
            <wp:extent cx="3086100" cy="5486400"/>
            <wp:effectExtent l="0" t="0" r="0" b="0"/>
            <wp:wrapTopAndBottom/>
            <wp:docPr id="1529" name="Image2" descr="Figure 12.8: Displaying the list of posts in a Koin appli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 name="Image2" descr="Figure 12.8: Displaying the list of posts in a Koin application "/>
                    <pic:cNvPicPr>
                      <a:picLocks noChangeAspect="1" noChangeArrowheads="1"/>
                    </pic:cNvPicPr>
                  </pic:nvPicPr>
                  <pic:blipFill>
                    <a:blip r:embed="rId435"/>
                    <a:stretch>
                      <a:fillRect/>
                    </a:stretch>
                  </pic:blipFill>
                  <pic:spPr bwMode="auto">
                    <a:xfrm>
                      <a:off x="0" y="0"/>
                      <a:ext cx="3086100" cy="5486400"/>
                    </a:xfrm>
                    <a:prstGeom prst="rect">
                      <a:avLst/>
                    </a:prstGeom>
                  </pic:spPr>
                </pic:pic>
              </a:graphicData>
            </a:graphic>
          </wp:anchor>
        </w:drawing>
      </w:r>
    </w:p>
    <w:p>
      <w:pPr>
        <w:pStyle w:val="TextBody"/>
        <w:tabs>
          <w:tab w:val="clear" w:pos="720"/>
          <w:tab w:val="left" w:pos="7998" w:leader="none"/>
        </w:tabs>
        <w:spacing w:before="11" w:after="0"/>
        <w:rPr>
          <w:sz w:val="19"/>
        </w:rPr>
      </w:pPr>
      <w:r>
        <w:rPr>
          <w:sz w:val="19"/>
        </w:rPr>
      </w:r>
    </w:p>
    <w:p>
      <w:pPr>
        <w:pStyle w:val="Normal"/>
        <w:ind w:left="2254" w:hanging="0"/>
        <w:rPr>
          <w:rFonts w:ascii="Open Sans SemiBold" w:hAnsi="Open Sans SemiBold"/>
          <w:b/>
          <w:b/>
          <w:sz w:val="18"/>
        </w:rPr>
      </w:pPr>
      <w:r>
        <w:rPr>
          <w:rFonts w:ascii="Open Sans SemiBold" w:hAnsi="Open Sans SemiBold"/>
          <w:b/>
          <w:sz w:val="18"/>
        </w:rPr>
        <w:t>Figure</w:t>
      </w:r>
      <w:r>
        <w:rPr>
          <w:rFonts w:ascii="Open Sans SemiBold" w:hAnsi="Open Sans SemiBold"/>
          <w:b/>
          <w:spacing w:val="-5"/>
          <w:sz w:val="18"/>
        </w:rPr>
        <w:t xml:space="preserve"> </w:t>
      </w:r>
      <w:r>
        <w:rPr>
          <w:rFonts w:ascii="Open Sans SemiBold" w:hAnsi="Open Sans SemiBold"/>
          <w:b/>
          <w:sz w:val="18"/>
        </w:rPr>
        <w:t>12.8:</w:t>
      </w:r>
      <w:r>
        <w:rPr>
          <w:rFonts w:ascii="Open Sans SemiBold" w:hAnsi="Open Sans SemiBold"/>
          <w:b/>
          <w:spacing w:val="-1"/>
          <w:sz w:val="18"/>
        </w:rPr>
        <w:t xml:space="preserve"> </w:t>
      </w:r>
      <w:r>
        <w:rPr>
          <w:rFonts w:ascii="Open Sans SemiBold" w:hAnsi="Open Sans SemiBold"/>
          <w:b/>
          <w:sz w:val="18"/>
        </w:rPr>
        <w:t>Displaying</w:t>
      </w:r>
      <w:r>
        <w:rPr>
          <w:rFonts w:ascii="Open Sans SemiBold" w:hAnsi="Open Sans SemiBold"/>
          <w:b/>
          <w:spacing w:val="-2"/>
          <w:sz w:val="18"/>
        </w:rPr>
        <w:t xml:space="preserve"> </w:t>
      </w:r>
      <w:r>
        <w:rPr>
          <w:rFonts w:ascii="Open Sans SemiBold" w:hAnsi="Open Sans SemiBold"/>
          <w:b/>
          <w:sz w:val="18"/>
        </w:rPr>
        <w:t>the</w:t>
      </w:r>
      <w:r>
        <w:rPr>
          <w:rFonts w:ascii="Open Sans SemiBold" w:hAnsi="Open Sans SemiBold"/>
          <w:b/>
          <w:spacing w:val="-1"/>
          <w:sz w:val="18"/>
        </w:rPr>
        <w:t xml:space="preserve"> </w:t>
      </w:r>
      <w:r>
        <w:rPr>
          <w:rFonts w:ascii="Open Sans SemiBold" w:hAnsi="Open Sans SemiBold"/>
          <w:b/>
          <w:sz w:val="18"/>
        </w:rPr>
        <w:t>list</w:t>
      </w:r>
      <w:r>
        <w:rPr>
          <w:rFonts w:ascii="Open Sans SemiBold" w:hAnsi="Open Sans SemiBold"/>
          <w:b/>
          <w:spacing w:val="-1"/>
          <w:sz w:val="18"/>
        </w:rPr>
        <w:t xml:space="preserve"> </w:t>
      </w:r>
      <w:r>
        <w:rPr>
          <w:rFonts w:ascii="Open Sans SemiBold" w:hAnsi="Open Sans SemiBold"/>
          <w:b/>
          <w:sz w:val="18"/>
        </w:rPr>
        <w:t>of</w:t>
      </w:r>
      <w:r>
        <w:rPr>
          <w:rFonts w:ascii="Open Sans SemiBold" w:hAnsi="Open Sans SemiBold"/>
          <w:b/>
          <w:spacing w:val="-2"/>
          <w:sz w:val="18"/>
        </w:rPr>
        <w:t xml:space="preserve"> </w:t>
      </w:r>
      <w:r>
        <w:rPr>
          <w:rFonts w:ascii="Open Sans SemiBold" w:hAnsi="Open Sans SemiBold"/>
          <w:b/>
          <w:sz w:val="18"/>
        </w:rPr>
        <w:t>posts</w:t>
      </w:r>
      <w:r>
        <w:rPr>
          <w:rFonts w:ascii="Open Sans SemiBold" w:hAnsi="Open Sans SemiBold"/>
          <w:b/>
          <w:spacing w:val="-1"/>
          <w:sz w:val="18"/>
        </w:rPr>
        <w:t xml:space="preserve"> </w:t>
      </w:r>
      <w:r>
        <w:rPr>
          <w:rFonts w:ascii="Open Sans SemiBold" w:hAnsi="Open Sans SemiBold"/>
          <w:b/>
          <w:sz w:val="18"/>
        </w:rPr>
        <w:t>in</w:t>
      </w:r>
      <w:r>
        <w:rPr>
          <w:rFonts w:ascii="Open Sans SemiBold" w:hAnsi="Open Sans SemiBold"/>
          <w:b/>
          <w:spacing w:val="-2"/>
          <w:sz w:val="18"/>
        </w:rPr>
        <w:t xml:space="preserve"> </w:t>
      </w:r>
      <w:r>
        <w:rPr>
          <w:rFonts w:ascii="Open Sans SemiBold" w:hAnsi="Open Sans SemiBold"/>
          <w:b/>
          <w:sz w:val="18"/>
        </w:rPr>
        <w:t>a</w:t>
      </w:r>
      <w:r>
        <w:rPr>
          <w:rFonts w:ascii="Open Sans SemiBold" w:hAnsi="Open Sans SemiBold"/>
          <w:b/>
          <w:spacing w:val="-1"/>
          <w:sz w:val="18"/>
        </w:rPr>
        <w:t xml:space="preserve"> </w:t>
      </w:r>
      <w:r>
        <w:rPr>
          <w:rFonts w:ascii="Open Sans SemiBold" w:hAnsi="Open Sans SemiBold"/>
          <w:b/>
          <w:sz w:val="18"/>
        </w:rPr>
        <w:t>Koin</w:t>
      </w:r>
      <w:r>
        <w:rPr>
          <w:rFonts w:ascii="Open Sans SemiBold" w:hAnsi="Open Sans SemiBold"/>
          <w:b/>
          <w:spacing w:val="-2"/>
          <w:sz w:val="18"/>
        </w:rPr>
        <w:t xml:space="preserve"> application</w:t>
      </w:r>
    </w:p>
    <w:p>
      <w:pPr>
        <w:pStyle w:val="TextBody"/>
        <w:spacing w:lineRule="auto" w:line="247" w:before="154" w:after="0"/>
        <w:ind w:left="824" w:hanging="0"/>
        <w:rPr>
          <w:ins w:id="49" w:author="Jomar Tigcal" w:date="2023-03-05T01:19:22Z"/>
        </w:rPr>
      </w:pPr>
      <w:r>
        <w:rPr/>
        <w:t>If</w:t>
      </w:r>
      <w:r>
        <w:rPr>
          <w:spacing w:val="-3"/>
        </w:rPr>
        <w:t xml:space="preserve"> </w:t>
      </w:r>
      <w:r>
        <w:rPr/>
        <w:t>you</w:t>
      </w:r>
      <w:r>
        <w:rPr>
          <w:spacing w:val="-3"/>
        </w:rPr>
        <w:t xml:space="preserve"> </w:t>
      </w:r>
      <w:r>
        <w:rPr/>
        <w:t>run</w:t>
      </w:r>
      <w:r>
        <w:rPr>
          <w:spacing w:val="-4"/>
        </w:rPr>
        <w:t xml:space="preserve"> </w:t>
      </w:r>
      <w:r>
        <w:rPr/>
        <w:t>the</w:t>
      </w:r>
      <w:r>
        <w:rPr>
          <w:spacing w:val="-3"/>
        </w:rPr>
        <w:t xml:space="preserve"> </w:t>
      </w:r>
      <w:r>
        <w:rPr/>
        <w:t>application</w:t>
      </w:r>
      <w:r>
        <w:rPr>
          <w:spacing w:val="-4"/>
        </w:rPr>
        <w:t xml:space="preserve"> </w:t>
      </w:r>
      <w:r>
        <w:rPr/>
        <w:t>and</w:t>
      </w:r>
      <w:r>
        <w:rPr>
          <w:spacing w:val="-4"/>
        </w:rPr>
        <w:t xml:space="preserve"> </w:t>
      </w:r>
      <w:r>
        <w:rPr/>
        <w:t>the</w:t>
      </w:r>
      <w:r>
        <w:rPr>
          <w:spacing w:val="-3"/>
        </w:rPr>
        <w:t xml:space="preserve"> </w:t>
      </w:r>
      <w:r>
        <w:rPr/>
        <w:t>test,</w:t>
      </w:r>
      <w:r>
        <w:rPr>
          <w:spacing w:val="-3"/>
        </w:rPr>
        <w:t xml:space="preserve"> </w:t>
      </w:r>
      <w:r>
        <w:rPr/>
        <w:t>they</w:t>
      </w:r>
      <w:r>
        <w:rPr>
          <w:spacing w:val="-3"/>
        </w:rPr>
        <w:t xml:space="preserve"> </w:t>
      </w:r>
      <w:r>
        <w:rPr/>
        <w:t>should</w:t>
      </w:r>
      <w:r>
        <w:rPr>
          <w:spacing w:val="-3"/>
        </w:rPr>
        <w:t xml:space="preserve"> </w:t>
      </w:r>
      <w:r>
        <w:rPr/>
        <w:t>provide</w:t>
      </w:r>
      <w:r>
        <w:rPr>
          <w:spacing w:val="-3"/>
        </w:rPr>
        <w:t xml:space="preserve"> </w:t>
      </w:r>
      <w:r>
        <w:rPr/>
        <w:t>the</w:t>
      </w:r>
      <w:r>
        <w:rPr>
          <w:spacing w:val="-3"/>
        </w:rPr>
        <w:t xml:space="preserve"> </w:t>
      </w:r>
      <w:r>
        <w:rPr/>
        <w:t>same</w:t>
      </w:r>
      <w:r>
        <w:rPr>
          <w:spacing w:val="-3"/>
        </w:rPr>
        <w:t xml:space="preserve"> </w:t>
      </w:r>
      <w:r>
        <w:rPr/>
        <w:t>output</w:t>
      </w:r>
      <w:r>
        <w:rPr>
          <w:spacing w:val="-3"/>
        </w:rPr>
        <w:t xml:space="preserve"> </w:t>
      </w:r>
      <w:r>
        <w:rPr/>
        <w:t>as</w:t>
      </w:r>
      <w:r>
        <w:rPr>
          <w:spacing w:val="-4"/>
        </w:rPr>
        <w:t xml:space="preserve"> </w:t>
      </w:r>
      <w:r>
        <w:rPr/>
        <w:t>in</w:t>
      </w:r>
      <w:r>
        <w:rPr>
          <w:spacing w:val="-3"/>
        </w:rPr>
        <w:t xml:space="preserve"> </w:t>
      </w:r>
      <w:r>
        <w:rPr/>
        <w:t xml:space="preserve">the previous activity, as presented in </w:t>
      </w:r>
      <w:r>
        <w:rPr>
          <w:i/>
        </w:rPr>
        <w:t>Figure 12.8</w:t>
      </w:r>
      <w:r>
        <w:rPr/>
        <w:t>.</w:t>
      </w:r>
    </w:p>
    <w:p>
      <w:pPr>
        <w:pStyle w:val="TextBody"/>
        <w:widowControl w:val="false"/>
        <w:suppressAutoHyphens w:val="true"/>
        <w:bidi w:val="0"/>
        <w:spacing w:lineRule="auto" w:line="247" w:before="154" w:after="0"/>
        <w:ind w:left="824" w:hanging="0"/>
        <w:jc w:val="left"/>
        <w:rPr>
          <w:rFonts w:ascii="Open Sans SemiBold" w:hAnsi="Open Sans SemiBold"/>
          <w:b/>
          <w:b/>
          <w:spacing w:val="-5"/>
          <w:sz w:val="18"/>
          <w:del w:id="59" w:author="Jomar Tigcal" w:date="2023-03-04T22:23:56Z"/>
        </w:rPr>
      </w:pPr>
      <w:del w:id="50" w:author="Jomar Tigcal" w:date="2023-03-04T22:23:56Z">
        <w:r>
          <w:rPr/>
          <w:delText>Chapter</w:delText>
        </w:r>
      </w:del>
      <w:del w:id="51" w:author="Jomar Tigcal" w:date="2023-03-04T22:23:56Z">
        <w:r>
          <w:rPr>
            <w:spacing w:val="-7"/>
          </w:rPr>
          <w:delText xml:space="preserve"> </w:delText>
        </w:r>
      </w:del>
      <w:del w:id="52" w:author="Jomar Tigcal" w:date="2023-03-04T22:23:56Z">
        <w:r>
          <w:rPr/>
          <w:delText>13:</w:delText>
        </w:r>
      </w:del>
      <w:del w:id="53" w:author="Jomar Tigcal" w:date="2023-03-04T22:23:56Z">
        <w:r>
          <w:rPr>
            <w:spacing w:val="-5"/>
          </w:rPr>
          <w:delText xml:space="preserve"> </w:delText>
        </w:r>
      </w:del>
      <w:del w:id="54" w:author="Jomar Tigcal" w:date="2023-03-04T22:23:56Z">
        <w:r>
          <w:rPr/>
          <w:delText>RxJava</w:delText>
        </w:r>
      </w:del>
      <w:del w:id="55" w:author="Jomar Tigcal" w:date="2023-03-04T22:23:56Z">
        <w:r>
          <w:rPr>
            <w:spacing w:val="-5"/>
          </w:rPr>
          <w:delText xml:space="preserve"> </w:delText>
        </w:r>
      </w:del>
      <w:del w:id="56" w:author="Jomar Tigcal" w:date="2023-03-04T22:23:56Z">
        <w:r>
          <w:rPr/>
          <w:delText>and</w:delText>
        </w:r>
      </w:del>
      <w:del w:id="57" w:author="Jomar Tigcal" w:date="2023-03-04T22:23:56Z">
        <w:r>
          <w:rPr>
            <w:spacing w:val="-4"/>
          </w:rPr>
          <w:delText xml:space="preserve"> </w:delText>
        </w:r>
      </w:del>
      <w:del w:id="58" w:author="Jomar Tigcal" w:date="2023-03-04T22:23:56Z">
        <w:r>
          <w:rPr>
            <w:spacing w:val="-2"/>
          </w:rPr>
          <w:delText>Coroutines</w:delText>
        </w:r>
      </w:del>
    </w:p>
    <w:p>
      <w:pPr>
        <w:pStyle w:val="Heading2"/>
        <w:ind w:left="104" w:hanging="0"/>
        <w:rPr>
          <w:del w:id="73" w:author="Jomar Tigcal" w:date="2023-03-04T22:23:56Z"/>
        </w:rPr>
      </w:pPr>
      <w:del w:id="60" w:author="Jomar Tigcal" w:date="2023-03-04T22:23:56Z">
        <w:r>
          <w:rPr/>
          <w:delText>Activity</w:delText>
        </w:r>
      </w:del>
      <w:del w:id="61" w:author="Jomar Tigcal" w:date="2023-03-04T22:23:56Z">
        <w:r>
          <w:rPr>
            <w:spacing w:val="-2"/>
          </w:rPr>
          <w:delText xml:space="preserve"> </w:delText>
        </w:r>
      </w:del>
      <w:del w:id="62" w:author="Jomar Tigcal" w:date="2023-03-04T22:23:56Z">
        <w:r>
          <w:rPr/>
          <w:delText>13.01:</w:delText>
        </w:r>
      </w:del>
      <w:del w:id="63" w:author="Jomar Tigcal" w:date="2023-03-04T22:23:56Z">
        <w:r>
          <w:rPr>
            <w:spacing w:val="-2"/>
          </w:rPr>
          <w:delText xml:space="preserve"> </w:delText>
        </w:r>
      </w:del>
      <w:del w:id="64" w:author="Jomar Tigcal" w:date="2023-03-04T22:23:56Z">
        <w:r>
          <w:rPr/>
          <w:delText>Creating</w:delText>
        </w:r>
      </w:del>
      <w:del w:id="65" w:author="Jomar Tigcal" w:date="2023-03-04T22:23:56Z">
        <w:r>
          <w:rPr>
            <w:spacing w:val="-2"/>
          </w:rPr>
          <w:delText xml:space="preserve"> </w:delText>
        </w:r>
      </w:del>
      <w:del w:id="66" w:author="Jomar Tigcal" w:date="2023-03-04T22:23:56Z">
        <w:r>
          <w:rPr/>
          <w:delText>a</w:delText>
        </w:r>
      </w:del>
      <w:del w:id="67" w:author="Jomar Tigcal" w:date="2023-03-04T22:23:56Z">
        <w:r>
          <w:rPr>
            <w:spacing w:val="-2"/>
          </w:rPr>
          <w:delText xml:space="preserve"> </w:delText>
        </w:r>
      </w:del>
      <w:del w:id="68" w:author="Jomar Tigcal" w:date="2023-03-04T22:23:56Z">
        <w:r>
          <w:rPr/>
          <w:delText>TV</w:delText>
        </w:r>
      </w:del>
      <w:del w:id="69" w:author="Jomar Tigcal" w:date="2023-03-04T22:23:56Z">
        <w:r>
          <w:rPr>
            <w:spacing w:val="-2"/>
          </w:rPr>
          <w:delText xml:space="preserve"> </w:delText>
        </w:r>
      </w:del>
      <w:del w:id="70" w:author="Jomar Tigcal" w:date="2023-03-04T22:23:56Z">
        <w:r>
          <w:rPr/>
          <w:delText>Guide</w:delText>
        </w:r>
      </w:del>
      <w:del w:id="71" w:author="Jomar Tigcal" w:date="2023-03-04T22:23:56Z">
        <w:r>
          <w:rPr>
            <w:spacing w:val="-2"/>
          </w:rPr>
          <w:delText xml:space="preserve"> </w:delText>
        </w:r>
      </w:del>
      <w:del w:id="72" w:author="Jomar Tigcal" w:date="2023-03-04T22:23:56Z">
        <w:r>
          <w:rPr>
            <w:spacing w:val="-5"/>
          </w:rPr>
          <w:delText>App</w:delText>
        </w:r>
      </w:del>
    </w:p>
    <w:p>
      <w:pPr>
        <w:pStyle w:val="Heading3"/>
        <w:rPr>
          <w:spacing w:val="-2"/>
          <w:del w:id="75" w:author="Jomar Tigcal" w:date="2023-03-04T22:23:56Z"/>
        </w:rPr>
      </w:pPr>
      <w:del w:id="74" w:author="Jomar Tigcal" w:date="2023-03-04T22:23:56Z">
        <w:r>
          <w:rPr>
            <w:spacing w:val="-2"/>
          </w:rPr>
          <w:delText>Solution:</w:delText>
        </w:r>
      </w:del>
    </w:p>
    <w:p>
      <w:pPr>
        <w:pStyle w:val="TextBody"/>
        <w:spacing w:before="148" w:after="0"/>
        <w:ind w:left="104" w:hanging="0"/>
        <w:rPr>
          <w:del w:id="96" w:author="Jomar Tigcal" w:date="2023-03-04T22:23:56Z"/>
        </w:rPr>
      </w:pPr>
      <w:del w:id="76" w:author="Jomar Tigcal" w:date="2023-03-04T22:23:56Z">
        <w:r>
          <w:rPr/>
          <w:delText>Here</w:delText>
        </w:r>
      </w:del>
      <w:del w:id="77" w:author="Jomar Tigcal" w:date="2023-03-04T22:23:56Z">
        <w:r>
          <w:rPr>
            <w:spacing w:val="-1"/>
          </w:rPr>
          <w:delText xml:space="preserve"> </w:delText>
        </w:r>
      </w:del>
      <w:del w:id="78" w:author="Jomar Tigcal" w:date="2023-03-04T22:23:56Z">
        <w:r>
          <w:rPr/>
          <w:delText>is</w:delText>
        </w:r>
      </w:del>
      <w:del w:id="79" w:author="Jomar Tigcal" w:date="2023-03-04T22:23:56Z">
        <w:r>
          <w:rPr>
            <w:spacing w:val="-1"/>
          </w:rPr>
          <w:delText xml:space="preserve"> </w:delText>
        </w:r>
      </w:del>
      <w:del w:id="80" w:author="Jomar Tigcal" w:date="2023-03-04T22:23:56Z">
        <w:r>
          <w:rPr/>
          <w:delText>one</w:delText>
        </w:r>
      </w:del>
      <w:del w:id="81" w:author="Jomar Tigcal" w:date="2023-03-04T22:23:56Z">
        <w:r>
          <w:rPr>
            <w:spacing w:val="-1"/>
          </w:rPr>
          <w:delText xml:space="preserve"> </w:delText>
        </w:r>
      </w:del>
      <w:del w:id="82" w:author="Jomar Tigcal" w:date="2023-03-04T22:23:56Z">
        <w:r>
          <w:rPr/>
          <w:delText>way</w:delText>
        </w:r>
      </w:del>
      <w:del w:id="83" w:author="Jomar Tigcal" w:date="2023-03-04T22:23:56Z">
        <w:r>
          <w:rPr>
            <w:spacing w:val="-1"/>
          </w:rPr>
          <w:delText xml:space="preserve"> </w:delText>
        </w:r>
      </w:del>
      <w:del w:id="84" w:author="Jomar Tigcal" w:date="2023-03-04T22:23:56Z">
        <w:r>
          <w:rPr/>
          <w:delText>you</w:delText>
        </w:r>
      </w:del>
      <w:del w:id="85" w:author="Jomar Tigcal" w:date="2023-03-04T22:23:56Z">
        <w:r>
          <w:rPr>
            <w:spacing w:val="-1"/>
          </w:rPr>
          <w:delText xml:space="preserve"> </w:delText>
        </w:r>
      </w:del>
      <w:del w:id="86" w:author="Jomar Tigcal" w:date="2023-03-04T22:23:56Z">
        <w:r>
          <w:rPr/>
          <w:delText>can</w:delText>
        </w:r>
      </w:del>
      <w:del w:id="87" w:author="Jomar Tigcal" w:date="2023-03-04T22:23:56Z">
        <w:r>
          <w:rPr>
            <w:spacing w:val="-1"/>
          </w:rPr>
          <w:delText xml:space="preserve"> </w:delText>
        </w:r>
      </w:del>
      <w:del w:id="88" w:author="Jomar Tigcal" w:date="2023-03-04T22:23:56Z">
        <w:r>
          <w:rPr/>
          <w:delText>develop</w:delText>
        </w:r>
      </w:del>
      <w:del w:id="89" w:author="Jomar Tigcal" w:date="2023-03-04T22:23:56Z">
        <w:r>
          <w:rPr>
            <w:spacing w:val="-1"/>
          </w:rPr>
          <w:delText xml:space="preserve"> </w:delText>
        </w:r>
      </w:del>
      <w:del w:id="90" w:author="Jomar Tigcal" w:date="2023-03-04T22:23:56Z">
        <w:r>
          <w:rPr/>
          <w:delText>the</w:delText>
        </w:r>
      </w:del>
      <w:del w:id="91" w:author="Jomar Tigcal" w:date="2023-03-04T22:23:56Z">
        <w:r>
          <w:rPr>
            <w:spacing w:val="-1"/>
          </w:rPr>
          <w:delText xml:space="preserve"> </w:delText>
        </w:r>
      </w:del>
      <w:del w:id="92" w:author="Jomar Tigcal" w:date="2023-03-04T22:23:56Z">
        <w:r>
          <w:rPr/>
          <w:delText>TV</w:delText>
        </w:r>
      </w:del>
      <w:del w:id="93" w:author="Jomar Tigcal" w:date="2023-03-04T22:23:56Z">
        <w:r>
          <w:rPr>
            <w:spacing w:val="-2"/>
          </w:rPr>
          <w:delText xml:space="preserve"> </w:delText>
        </w:r>
      </w:del>
      <w:del w:id="94" w:author="Jomar Tigcal" w:date="2023-03-04T22:23:56Z">
        <w:r>
          <w:rPr/>
          <w:delText xml:space="preserve">Guide </w:delText>
        </w:r>
      </w:del>
      <w:del w:id="95" w:author="Jomar Tigcal" w:date="2023-03-04T22:23:56Z">
        <w:r>
          <w:rPr>
            <w:spacing w:val="-4"/>
          </w:rPr>
          <w:delText>app:</w:delText>
        </w:r>
      </w:del>
    </w:p>
    <w:p>
      <w:pPr>
        <w:pStyle w:val="ListParagraph"/>
        <w:numPr>
          <w:ilvl w:val="0"/>
          <w:numId w:val="2"/>
        </w:numPr>
        <w:tabs>
          <w:tab w:val="clear" w:pos="720"/>
          <w:tab w:val="left" w:pos="554" w:leader="none"/>
        </w:tabs>
        <w:spacing w:before="147" w:after="0"/>
        <w:ind w:left="554" w:right="952" w:hanging="360"/>
        <w:jc w:val="left"/>
        <w:rPr>
          <w:sz w:val="20"/>
          <w:del w:id="126" w:author="Jomar Tigcal" w:date="2023-03-04T22:23:56Z"/>
        </w:rPr>
      </w:pPr>
      <w:del w:id="97" w:author="Jomar Tigcal" w:date="2023-03-04T22:23:56Z">
        <w:r>
          <w:rPr>
            <w:sz w:val="20"/>
          </w:rPr>
          <w:delText>Create</w:delText>
        </w:r>
      </w:del>
      <w:del w:id="98" w:author="Jomar Tigcal" w:date="2023-03-04T22:23:56Z">
        <w:r>
          <w:rPr>
            <w:spacing w:val="-5"/>
            <w:sz w:val="20"/>
          </w:rPr>
          <w:delText xml:space="preserve"> </w:delText>
        </w:r>
      </w:del>
      <w:del w:id="99" w:author="Jomar Tigcal" w:date="2023-03-04T22:23:56Z">
        <w:r>
          <w:rPr>
            <w:sz w:val="20"/>
          </w:rPr>
          <w:delText>a</w:delText>
        </w:r>
      </w:del>
      <w:del w:id="100" w:author="Jomar Tigcal" w:date="2023-03-04T22:23:56Z">
        <w:r>
          <w:rPr>
            <w:spacing w:val="-4"/>
            <w:sz w:val="20"/>
          </w:rPr>
          <w:delText xml:space="preserve"> </w:delText>
        </w:r>
      </w:del>
      <w:del w:id="101" w:author="Jomar Tigcal" w:date="2023-03-04T22:23:56Z">
        <w:r>
          <w:rPr>
            <w:sz w:val="20"/>
          </w:rPr>
          <w:delText>new</w:delText>
        </w:r>
      </w:del>
      <w:del w:id="102" w:author="Jomar Tigcal" w:date="2023-03-04T22:23:56Z">
        <w:r>
          <w:rPr>
            <w:spacing w:val="-3"/>
            <w:sz w:val="20"/>
          </w:rPr>
          <w:delText xml:space="preserve"> </w:delText>
        </w:r>
      </w:del>
      <w:del w:id="103" w:author="Jomar Tigcal" w:date="2023-03-04T22:23:56Z">
        <w:r>
          <w:rPr>
            <w:sz w:val="20"/>
          </w:rPr>
          <w:delText>project</w:delText>
        </w:r>
      </w:del>
      <w:del w:id="104" w:author="Jomar Tigcal" w:date="2023-03-04T22:23:56Z">
        <w:r>
          <w:rPr>
            <w:spacing w:val="-3"/>
            <w:sz w:val="20"/>
          </w:rPr>
          <w:delText xml:space="preserve"> </w:delText>
        </w:r>
      </w:del>
      <w:del w:id="105" w:author="Jomar Tigcal" w:date="2023-03-04T22:23:56Z">
        <w:r>
          <w:rPr>
            <w:sz w:val="20"/>
          </w:rPr>
          <w:delText>in</w:delText>
        </w:r>
      </w:del>
      <w:del w:id="106" w:author="Jomar Tigcal" w:date="2023-03-04T22:23:56Z">
        <w:r>
          <w:rPr>
            <w:spacing w:val="-3"/>
            <w:sz w:val="20"/>
          </w:rPr>
          <w:delText xml:space="preserve"> </w:delText>
        </w:r>
      </w:del>
      <w:del w:id="107" w:author="Jomar Tigcal" w:date="2023-03-04T22:23:56Z">
        <w:r>
          <w:rPr>
            <w:sz w:val="20"/>
          </w:rPr>
          <w:delText>Android</w:delText>
        </w:r>
      </w:del>
      <w:del w:id="108" w:author="Jomar Tigcal" w:date="2023-03-04T22:23:56Z">
        <w:r>
          <w:rPr>
            <w:spacing w:val="-3"/>
            <w:sz w:val="20"/>
          </w:rPr>
          <w:delText xml:space="preserve"> </w:delText>
        </w:r>
      </w:del>
      <w:del w:id="109" w:author="Jomar Tigcal" w:date="2023-03-04T22:23:56Z">
        <w:r>
          <w:rPr>
            <w:sz w:val="20"/>
          </w:rPr>
          <w:delText>Studio</w:delText>
        </w:r>
      </w:del>
      <w:del w:id="110" w:author="Jomar Tigcal" w:date="2023-03-04T22:23:56Z">
        <w:r>
          <w:rPr>
            <w:spacing w:val="-3"/>
            <w:sz w:val="20"/>
          </w:rPr>
          <w:delText xml:space="preserve"> </w:delText>
        </w:r>
      </w:del>
      <w:del w:id="111" w:author="Jomar Tigcal" w:date="2023-03-04T22:23:56Z">
        <w:r>
          <w:rPr>
            <w:sz w:val="20"/>
          </w:rPr>
          <w:delText>named</w:delText>
        </w:r>
      </w:del>
      <w:del w:id="112" w:author="Jomar Tigcal" w:date="2023-03-04T22:23:56Z">
        <w:r>
          <w:rPr>
            <w:spacing w:val="-6"/>
            <w:sz w:val="20"/>
          </w:rPr>
          <w:delText xml:space="preserve"> </w:delText>
        </w:r>
      </w:del>
      <w:del w:id="113" w:author="Jomar Tigcal" w:date="2023-03-04T22:23:56Z">
        <w:r>
          <w:rPr>
            <w:rFonts w:ascii="Courier New" w:hAnsi="Courier New"/>
            <w:b/>
          </w:rPr>
          <w:delText>TV</w:delText>
        </w:r>
      </w:del>
      <w:del w:id="114" w:author="Jomar Tigcal" w:date="2023-03-04T22:23:56Z">
        <w:r>
          <w:rPr>
            <w:rFonts w:ascii="Courier New" w:hAnsi="Courier New"/>
            <w:b/>
            <w:spacing w:val="-7"/>
          </w:rPr>
          <w:delText xml:space="preserve"> </w:delText>
        </w:r>
      </w:del>
      <w:del w:id="115" w:author="Jomar Tigcal" w:date="2023-03-04T22:23:56Z">
        <w:r>
          <w:rPr>
            <w:rFonts w:ascii="Courier New" w:hAnsi="Courier New"/>
            <w:b/>
          </w:rPr>
          <w:delText>Guide</w:delText>
        </w:r>
      </w:del>
      <w:del w:id="116" w:author="Jomar Tigcal" w:date="2023-03-04T22:23:56Z">
        <w:r>
          <w:rPr>
            <w:rFonts w:ascii="Courier New" w:hAnsi="Courier New"/>
            <w:b/>
            <w:spacing w:val="-80"/>
          </w:rPr>
          <w:delText xml:space="preserve"> </w:delText>
        </w:r>
      </w:del>
      <w:del w:id="117" w:author="Jomar Tigcal" w:date="2023-03-04T22:23:56Z">
        <w:r>
          <w:rPr>
            <w:sz w:val="20"/>
          </w:rPr>
          <w:delText>with</w:delText>
        </w:r>
      </w:del>
      <w:del w:id="118" w:author="Jomar Tigcal" w:date="2023-03-04T22:23:56Z">
        <w:r>
          <w:rPr>
            <w:spacing w:val="-3"/>
            <w:sz w:val="20"/>
          </w:rPr>
          <w:delText xml:space="preserve"> </w:delText>
        </w:r>
      </w:del>
      <w:del w:id="119" w:author="Jomar Tigcal" w:date="2023-03-04T22:23:56Z">
        <w:r>
          <w:rPr>
            <w:sz w:val="20"/>
          </w:rPr>
          <w:delText>a</w:delText>
        </w:r>
      </w:del>
      <w:del w:id="120" w:author="Jomar Tigcal" w:date="2023-03-04T22:23:56Z">
        <w:r>
          <w:rPr>
            <w:spacing w:val="-4"/>
            <w:sz w:val="20"/>
          </w:rPr>
          <w:delText xml:space="preserve"> </w:delText>
        </w:r>
      </w:del>
      <w:del w:id="121" w:author="Jomar Tigcal" w:date="2023-03-04T22:23:56Z">
        <w:r>
          <w:rPr>
            <w:sz w:val="20"/>
          </w:rPr>
          <w:delText>package</w:delText>
        </w:r>
      </w:del>
      <w:del w:id="122" w:author="Jomar Tigcal" w:date="2023-03-04T22:23:56Z">
        <w:r>
          <w:rPr>
            <w:spacing w:val="-3"/>
            <w:sz w:val="20"/>
          </w:rPr>
          <w:delText xml:space="preserve"> </w:delText>
        </w:r>
      </w:del>
      <w:del w:id="123" w:author="Jomar Tigcal" w:date="2023-03-04T22:23:56Z">
        <w:r>
          <w:rPr>
            <w:sz w:val="20"/>
          </w:rPr>
          <w:delText xml:space="preserve">name of </w:delText>
        </w:r>
      </w:del>
      <w:del w:id="124" w:author="Jomar Tigcal" w:date="2023-03-04T22:23:56Z">
        <w:r>
          <w:rPr>
            <w:rFonts w:ascii="Courier New" w:hAnsi="Courier New"/>
            <w:b/>
          </w:rPr>
          <w:delText>com.example.tvguide</w:delText>
        </w:r>
      </w:del>
      <w:del w:id="125" w:author="Jomar Tigcal" w:date="2023-03-04T22:23:56Z">
        <w:r>
          <w:rPr>
            <w:sz w:val="20"/>
          </w:rPr>
          <w:delText>.</w:delText>
        </w:r>
      </w:del>
    </w:p>
    <w:p>
      <w:pPr>
        <w:pStyle w:val="ListParagraph"/>
        <w:numPr>
          <w:ilvl w:val="0"/>
          <w:numId w:val="2"/>
        </w:numPr>
        <w:tabs>
          <w:tab w:val="clear" w:pos="720"/>
          <w:tab w:val="left" w:pos="554" w:leader="none"/>
        </w:tabs>
        <w:spacing w:before="141" w:after="0"/>
        <w:jc w:val="left"/>
        <w:rPr>
          <w:sz w:val="20"/>
          <w:del w:id="142" w:author="Jomar Tigcal" w:date="2023-03-04T22:23:56Z"/>
        </w:rPr>
      </w:pPr>
      <w:del w:id="127" w:author="Jomar Tigcal" w:date="2023-03-04T22:23:56Z">
        <w:r>
          <w:rPr>
            <w:sz w:val="20"/>
          </w:rPr>
          <w:delText>Add</w:delText>
        </w:r>
      </w:del>
      <w:del w:id="128" w:author="Jomar Tigcal" w:date="2023-03-04T22:23:56Z">
        <w:r>
          <w:rPr>
            <w:spacing w:val="-13"/>
            <w:sz w:val="20"/>
          </w:rPr>
          <w:delText xml:space="preserve"> </w:delText>
        </w:r>
      </w:del>
      <w:del w:id="129" w:author="Jomar Tigcal" w:date="2023-03-04T22:23:56Z">
        <w:r>
          <w:rPr>
            <w:sz w:val="20"/>
          </w:rPr>
          <w:delText>the</w:delText>
        </w:r>
      </w:del>
      <w:del w:id="130" w:author="Jomar Tigcal" w:date="2023-03-04T22:23:56Z">
        <w:r>
          <w:rPr>
            <w:spacing w:val="-5"/>
            <w:sz w:val="20"/>
          </w:rPr>
          <w:delText xml:space="preserve"> </w:delText>
        </w:r>
      </w:del>
      <w:del w:id="131" w:author="Jomar Tigcal" w:date="2023-03-04T22:23:56Z">
        <w:r>
          <w:rPr>
            <w:rFonts w:ascii="Courier New" w:hAnsi="Courier New"/>
            <w:b/>
          </w:rPr>
          <w:delText>INTERNET</w:delText>
        </w:r>
      </w:del>
      <w:del w:id="132" w:author="Jomar Tigcal" w:date="2023-03-04T22:23:56Z">
        <w:r>
          <w:rPr>
            <w:rFonts w:ascii="Courier New" w:hAnsi="Courier New"/>
            <w:b/>
            <w:spacing w:val="-80"/>
          </w:rPr>
          <w:delText xml:space="preserve"> </w:delText>
        </w:r>
      </w:del>
      <w:del w:id="133" w:author="Jomar Tigcal" w:date="2023-03-04T22:23:56Z">
        <w:r>
          <w:rPr>
            <w:sz w:val="20"/>
          </w:rPr>
          <w:delText>permission</w:delText>
        </w:r>
      </w:del>
      <w:del w:id="134" w:author="Jomar Tigcal" w:date="2023-03-04T22:23:56Z">
        <w:r>
          <w:rPr>
            <w:spacing w:val="-4"/>
            <w:sz w:val="20"/>
          </w:rPr>
          <w:delText xml:space="preserve"> </w:delText>
        </w:r>
      </w:del>
      <w:del w:id="135" w:author="Jomar Tigcal" w:date="2023-03-04T22:23:56Z">
        <w:r>
          <w:rPr>
            <w:sz w:val="20"/>
          </w:rPr>
          <w:delText>in</w:delText>
        </w:r>
      </w:del>
      <w:del w:id="136" w:author="Jomar Tigcal" w:date="2023-03-04T22:23:56Z">
        <w:r>
          <w:rPr>
            <w:spacing w:val="-4"/>
            <w:sz w:val="20"/>
          </w:rPr>
          <w:delText xml:space="preserve"> </w:delText>
        </w:r>
      </w:del>
      <w:del w:id="137" w:author="Jomar Tigcal" w:date="2023-03-04T22:23:56Z">
        <w:r>
          <w:rPr>
            <w:sz w:val="20"/>
          </w:rPr>
          <w:delText>the</w:delText>
        </w:r>
      </w:del>
      <w:del w:id="138" w:author="Jomar Tigcal" w:date="2023-03-04T22:23:56Z">
        <w:r>
          <w:rPr>
            <w:spacing w:val="-5"/>
            <w:sz w:val="20"/>
          </w:rPr>
          <w:delText xml:space="preserve"> </w:delText>
        </w:r>
      </w:del>
      <w:del w:id="139" w:author="Jomar Tigcal" w:date="2023-03-04T22:23:56Z">
        <w:r>
          <w:rPr>
            <w:rFonts w:ascii="Courier New" w:hAnsi="Courier New"/>
            <w:b/>
          </w:rPr>
          <w:delText>AndroidManifest.xml</w:delText>
        </w:r>
      </w:del>
      <w:del w:id="140" w:author="Jomar Tigcal" w:date="2023-03-04T22:23:56Z">
        <w:r>
          <w:rPr>
            <w:rFonts w:ascii="Courier New" w:hAnsi="Courier New"/>
            <w:b/>
            <w:spacing w:val="-80"/>
          </w:rPr>
          <w:delText xml:space="preserve"> </w:delText>
        </w:r>
      </w:del>
      <w:del w:id="141" w:author="Jomar Tigcal" w:date="2023-03-04T22:23:56Z">
        <w:r>
          <w:rPr>
            <w:spacing w:val="-2"/>
            <w:sz w:val="20"/>
          </w:rPr>
          <w:delText>file:</w:delText>
        </w:r>
      </w:del>
    </w:p>
    <w:p>
      <w:pPr>
        <w:pStyle w:val="TextBody"/>
        <w:spacing w:before="10" w:after="0"/>
        <w:rPr>
          <w:sz w:val="8"/>
          <w:szCs w:val="8"/>
          <w:del w:id="144" w:author="Jomar Tigcal" w:date="2023-03-05T00:13:27Z"/>
        </w:rPr>
      </w:pPr>
      <w:del w:id="143" w:author="Jomar Tigcal" w:date="2023-03-05T00:13:27Z">
        <w:r>
          <w:rPr>
            <w:sz w:val="8"/>
            <w:szCs w:val="8"/>
          </w:rPr>
        </w:r>
      </w:del>
    </w:p>
    <w:p>
      <w:pPr>
        <w:sectPr>
          <w:headerReference w:type="even" r:id="rId436"/>
          <w:headerReference w:type="default" r:id="rId437"/>
          <w:type w:val="nextPage"/>
          <w:pgSz w:w="10800" w:h="13320"/>
          <w:pgMar w:left="940" w:right="920" w:gutter="0" w:header="695" w:top="1120" w:footer="0" w:bottom="280"/>
          <w:pgNumType w:fmt="decimal"/>
          <w:formProt w:val="false"/>
          <w:textDirection w:val="lrTb"/>
          <w:docGrid w:type="default" w:linePitch="100" w:charSpace="4096"/>
        </w:sectPr>
        <w:pStyle w:val="TextBody"/>
        <w:numPr>
          <w:ilvl w:val="0"/>
          <w:numId w:val="2"/>
        </w:numPr>
        <w:tabs>
          <w:tab w:val="clear" w:pos="720"/>
          <w:tab w:val="left" w:pos="554" w:leader="none"/>
        </w:tabs>
        <w:ind w:left="554" w:right="1031" w:hanging="360"/>
        <w:jc w:val="left"/>
        <w:rPr>
          <w:sz w:val="20"/>
          <w:del w:id="168" w:author="Jomar Tigcal" w:date="2023-03-04T22:23:56Z"/>
        </w:rPr>
      </w:pPr>
      <w:del w:id="145" w:author="Jomar Tigcal" w:date="2023-03-04T22:23:56Z">
        <w:r>
          <w:rPr>
            <w:sz w:val="20"/>
          </w:rPr>
          <w:delText>Open</w:delText>
        </w:r>
      </w:del>
      <w:del w:id="146" w:author="Jomar Tigcal" w:date="2023-03-04T22:23:56Z">
        <w:r>
          <w:rPr>
            <w:spacing w:val="-7"/>
            <w:sz w:val="20"/>
          </w:rPr>
          <w:delText xml:space="preserve"> </w:delText>
        </w:r>
      </w:del>
      <w:del w:id="147" w:author="Jomar Tigcal" w:date="2023-03-04T22:23:56Z">
        <w:r>
          <w:rPr>
            <w:sz w:val="20"/>
          </w:rPr>
          <w:delText>your</w:delText>
        </w:r>
      </w:del>
      <w:del w:id="148" w:author="Jomar Tigcal" w:date="2023-03-04T22:23:56Z">
        <w:r>
          <w:rPr>
            <w:spacing w:val="-5"/>
            <w:sz w:val="20"/>
          </w:rPr>
          <w:delText xml:space="preserve"> </w:delText>
        </w:r>
      </w:del>
      <w:del w:id="149" w:author="Jomar Tigcal" w:date="2023-03-04T22:23:56Z">
        <w:r>
          <w:rPr>
            <w:rFonts w:ascii="Courier New" w:hAnsi="Courier New"/>
            <w:b/>
          </w:rPr>
          <w:delText>app/build.gradle</w:delText>
        </w:r>
      </w:del>
      <w:del w:id="150" w:author="Jomar Tigcal" w:date="2023-03-04T22:23:56Z">
        <w:r>
          <w:rPr>
            <w:rFonts w:ascii="Courier New" w:hAnsi="Courier New"/>
            <w:b/>
            <w:spacing w:val="-80"/>
          </w:rPr>
          <w:delText xml:space="preserve"> </w:delText>
        </w:r>
      </w:del>
      <w:del w:id="151" w:author="Jomar Tigcal" w:date="2023-03-04T22:23:56Z">
        <w:r>
          <w:rPr>
            <w:sz w:val="20"/>
          </w:rPr>
          <w:delText>file</w:delText>
        </w:r>
      </w:del>
      <w:del w:id="152" w:author="Jomar Tigcal" w:date="2023-03-04T22:23:56Z">
        <w:r>
          <w:rPr>
            <w:spacing w:val="-4"/>
            <w:sz w:val="20"/>
          </w:rPr>
          <w:delText xml:space="preserve"> </w:delText>
        </w:r>
      </w:del>
      <w:del w:id="153" w:author="Jomar Tigcal" w:date="2023-03-04T22:23:56Z">
        <w:r>
          <w:rPr>
            <w:sz w:val="20"/>
          </w:rPr>
          <w:delText>and</w:delText>
        </w:r>
      </w:del>
      <w:del w:id="154" w:author="Jomar Tigcal" w:date="2023-03-04T22:23:56Z">
        <w:r>
          <w:rPr>
            <w:spacing w:val="-5"/>
            <w:sz w:val="20"/>
          </w:rPr>
          <w:delText xml:space="preserve"> </w:delText>
        </w:r>
      </w:del>
      <w:del w:id="155" w:author="Jomar Tigcal" w:date="2023-03-04T22:23:56Z">
        <w:r>
          <w:rPr>
            <w:sz w:val="20"/>
          </w:rPr>
          <w:delText>add</w:delText>
        </w:r>
      </w:del>
      <w:del w:id="156" w:author="Jomar Tigcal" w:date="2023-03-04T22:23:56Z">
        <w:r>
          <w:rPr>
            <w:spacing w:val="-5"/>
            <w:sz w:val="20"/>
          </w:rPr>
          <w:delText xml:space="preserve"> </w:delText>
        </w:r>
      </w:del>
      <w:del w:id="157" w:author="Jomar Tigcal" w:date="2023-03-04T22:23:56Z">
        <w:r>
          <w:rPr>
            <w:sz w:val="20"/>
          </w:rPr>
          <w:delText>the</w:delText>
        </w:r>
      </w:del>
      <w:del w:id="158" w:author="Jomar Tigcal" w:date="2023-03-04T22:23:56Z">
        <w:r>
          <w:rPr>
            <w:spacing w:val="-4"/>
            <w:sz w:val="20"/>
          </w:rPr>
          <w:delText xml:space="preserve"> </w:delText>
        </w:r>
      </w:del>
      <w:del w:id="159" w:author="Jomar Tigcal" w:date="2023-03-04T22:23:56Z">
        <w:r>
          <w:rPr>
            <w:sz w:val="20"/>
          </w:rPr>
          <w:delText>kotlin-parcelize</w:delText>
        </w:r>
      </w:del>
      <w:del w:id="160" w:author="Jomar Tigcal" w:date="2023-03-04T22:23:56Z">
        <w:r>
          <w:rPr>
            <w:spacing w:val="-4"/>
            <w:sz w:val="20"/>
          </w:rPr>
          <w:delText xml:space="preserve"> </w:delText>
        </w:r>
      </w:del>
      <w:del w:id="161" w:author="Jomar Tigcal" w:date="2023-03-04T22:23:56Z">
        <w:r>
          <w:rPr>
            <w:sz w:val="20"/>
          </w:rPr>
          <w:delText>plugin</w:delText>
        </w:r>
      </w:del>
      <w:del w:id="162" w:author="Jomar Tigcal" w:date="2023-03-04T22:23:56Z">
        <w:r>
          <w:rPr>
            <w:spacing w:val="-4"/>
            <w:sz w:val="20"/>
          </w:rPr>
          <w:delText xml:space="preserve"> </w:delText>
        </w:r>
      </w:del>
      <w:del w:id="163" w:author="Jomar Tigcal" w:date="2023-03-04T22:23:56Z">
        <w:r>
          <w:rPr>
            <w:sz w:val="20"/>
          </w:rPr>
          <w:delText>at</w:delText>
        </w:r>
      </w:del>
      <w:del w:id="164" w:author="Jomar Tigcal" w:date="2023-03-04T22:23:56Z">
        <w:r>
          <w:rPr>
            <w:spacing w:val="-5"/>
            <w:sz w:val="20"/>
          </w:rPr>
          <w:delText xml:space="preserve"> </w:delText>
        </w:r>
      </w:del>
      <w:del w:id="165" w:author="Jomar Tigcal" w:date="2023-03-04T22:23:56Z">
        <w:r>
          <w:rPr>
            <w:sz w:val="20"/>
          </w:rPr>
          <w:delText>the end of the plugins block:</w:delText>
        </w:r>
      </w:del>
    </w:p>
    <w:p>
      <w:pPr>
        <w:pStyle w:val="TextBody"/>
        <w:spacing w:before="72" w:after="0"/>
        <w:ind w:left="554" w:hanging="0"/>
        <w:rPr>
          <w:rFonts w:ascii="Open Sans SemiBold" w:hAnsi="Open Sans SemiBold"/>
          <w:b/>
          <w:b/>
          <w:spacing w:val="-5"/>
          <w:sz w:val="18"/>
          <w:del w:id="190" w:author="Jomar Tigcal" w:date="2023-03-04T22:23:56Z"/>
        </w:rPr>
      </w:pPr>
      <w:del w:id="169" w:author="Jomar Tigcal" w:date="2023-03-04T22:23:56Z">
        <w:r>
          <w:rPr/>
          <w:delText>This</w:delText>
        </w:r>
      </w:del>
      <w:del w:id="170" w:author="Jomar Tigcal" w:date="2023-03-04T22:23:56Z">
        <w:r>
          <w:rPr>
            <w:spacing w:val="-4"/>
          </w:rPr>
          <w:delText xml:space="preserve"> </w:delText>
        </w:r>
      </w:del>
      <w:del w:id="171" w:author="Jomar Tigcal" w:date="2023-03-04T22:23:56Z">
        <w:r>
          <w:rPr/>
          <w:delText>will</w:delText>
        </w:r>
      </w:del>
      <w:del w:id="172" w:author="Jomar Tigcal" w:date="2023-03-04T22:23:56Z">
        <w:r>
          <w:rPr>
            <w:spacing w:val="-2"/>
          </w:rPr>
          <w:delText xml:space="preserve"> </w:delText>
        </w:r>
      </w:del>
      <w:del w:id="173" w:author="Jomar Tigcal" w:date="2023-03-04T22:23:56Z">
        <w:r>
          <w:rPr/>
          <w:delText>allow</w:delText>
        </w:r>
      </w:del>
      <w:del w:id="174" w:author="Jomar Tigcal" w:date="2023-03-04T22:23:56Z">
        <w:r>
          <w:rPr>
            <w:spacing w:val="-3"/>
          </w:rPr>
          <w:delText xml:space="preserve"> </w:delText>
        </w:r>
      </w:del>
      <w:del w:id="175" w:author="Jomar Tigcal" w:date="2023-03-04T22:23:56Z">
        <w:r>
          <w:rPr/>
          <w:delText>you</w:delText>
        </w:r>
      </w:del>
      <w:del w:id="176" w:author="Jomar Tigcal" w:date="2023-03-04T22:23:56Z">
        <w:r>
          <w:rPr>
            <w:spacing w:val="-3"/>
          </w:rPr>
          <w:delText xml:space="preserve"> </w:delText>
        </w:r>
      </w:del>
      <w:del w:id="177" w:author="Jomar Tigcal" w:date="2023-03-04T22:23:56Z">
        <w:r>
          <w:rPr/>
          <w:delText>to</w:delText>
        </w:r>
      </w:del>
      <w:del w:id="178" w:author="Jomar Tigcal" w:date="2023-03-04T22:23:56Z">
        <w:r>
          <w:rPr>
            <w:spacing w:val="-2"/>
          </w:rPr>
          <w:delText xml:space="preserve"> </w:delText>
        </w:r>
      </w:del>
      <w:del w:id="179" w:author="Jomar Tigcal" w:date="2023-03-04T22:23:56Z">
        <w:r>
          <w:rPr/>
          <w:delText>use</w:delText>
        </w:r>
      </w:del>
      <w:del w:id="180" w:author="Jomar Tigcal" w:date="2023-03-04T22:23:56Z">
        <w:r>
          <w:rPr>
            <w:spacing w:val="-2"/>
          </w:rPr>
          <w:delText xml:space="preserve"> </w:delText>
        </w:r>
      </w:del>
      <w:del w:id="181" w:author="Jomar Tigcal" w:date="2023-03-04T22:23:56Z">
        <w:r>
          <w:rPr/>
          <w:delText>Parcelable</w:delText>
        </w:r>
      </w:del>
      <w:del w:id="182" w:author="Jomar Tigcal" w:date="2023-03-04T22:23:56Z">
        <w:r>
          <w:rPr>
            <w:spacing w:val="-3"/>
          </w:rPr>
          <w:delText xml:space="preserve"> </w:delText>
        </w:r>
      </w:del>
      <w:del w:id="183" w:author="Jomar Tigcal" w:date="2023-03-04T22:23:56Z">
        <w:r>
          <w:rPr/>
          <w:delText>for</w:delText>
        </w:r>
      </w:del>
      <w:del w:id="184" w:author="Jomar Tigcal" w:date="2023-03-04T22:23:56Z">
        <w:r>
          <w:rPr>
            <w:spacing w:val="-2"/>
          </w:rPr>
          <w:delText xml:space="preserve"> </w:delText>
        </w:r>
      </w:del>
      <w:del w:id="185" w:author="Jomar Tigcal" w:date="2023-03-04T22:23:56Z">
        <w:r>
          <w:rPr/>
          <w:delText>the</w:delText>
        </w:r>
      </w:del>
      <w:del w:id="186" w:author="Jomar Tigcal" w:date="2023-03-04T22:23:56Z">
        <w:r>
          <w:rPr>
            <w:spacing w:val="-2"/>
          </w:rPr>
          <w:delText xml:space="preserve"> </w:delText>
        </w:r>
      </w:del>
      <w:del w:id="187" w:author="Jomar Tigcal" w:date="2023-03-04T22:23:56Z">
        <w:r>
          <w:rPr/>
          <w:delText>model</w:delText>
        </w:r>
      </w:del>
      <w:del w:id="188" w:author="Jomar Tigcal" w:date="2023-03-04T22:23:56Z">
        <w:r>
          <w:rPr>
            <w:spacing w:val="-3"/>
          </w:rPr>
          <w:delText xml:space="preserve"> </w:delText>
        </w:r>
      </w:del>
      <w:del w:id="189" w:author="Jomar Tigcal" w:date="2023-03-04T22:23:56Z">
        <w:r>
          <w:rPr>
            <w:spacing w:val="-2"/>
          </w:rPr>
          <w:delText>class.</w:delText>
        </w:r>
      </w:del>
    </w:p>
    <w:p>
      <w:pPr>
        <w:sectPr>
          <w:headerReference w:type="even" r:id="rId438"/>
          <w:headerReference w:type="default" r:id="rId439"/>
          <w:type w:val="nextPage"/>
          <w:pgSz w:w="10800" w:h="13320"/>
          <w:pgMar w:left="940" w:right="920" w:gutter="0" w:header="695" w:top="1120" w:footer="0" w:bottom="280"/>
          <w:pgNumType w:start="159" w:fmt="decimal"/>
          <w:formProt w:val="false"/>
          <w:textDirection w:val="lrTb"/>
          <w:docGrid w:type="default" w:linePitch="100" w:charSpace="4096"/>
        </w:sectPr>
        <w:pStyle w:val="ListParagraph"/>
        <w:numPr>
          <w:ilvl w:val="0"/>
          <w:numId w:val="2"/>
        </w:numPr>
        <w:tabs>
          <w:tab w:val="clear" w:pos="720"/>
          <w:tab w:val="left" w:pos="554" w:leader="none"/>
        </w:tabs>
        <w:spacing w:before="148" w:after="0"/>
        <w:jc w:val="left"/>
        <w:rPr>
          <w:sz w:val="20"/>
          <w:del w:id="210" w:author="Jomar Tigcal" w:date="2023-03-04T22:23:56Z"/>
        </w:rPr>
      </w:pPr>
      <w:del w:id="191" w:author="Jomar Tigcal" w:date="2023-03-04T22:23:56Z">
        <w:r>
          <w:rPr>
            <w:sz w:val="20"/>
          </w:rPr>
          <w:delText>Add</w:delText>
        </w:r>
      </w:del>
      <w:del w:id="192" w:author="Jomar Tigcal" w:date="2023-03-04T22:23:56Z">
        <w:r>
          <w:rPr>
            <w:spacing w:val="-13"/>
            <w:sz w:val="20"/>
          </w:rPr>
          <w:delText xml:space="preserve"> </w:delText>
        </w:r>
      </w:del>
      <w:del w:id="193" w:author="Jomar Tigcal" w:date="2023-03-04T22:23:56Z">
        <w:r>
          <w:rPr>
            <w:sz w:val="20"/>
          </w:rPr>
          <w:delText>Java</w:delText>
        </w:r>
      </w:del>
      <w:del w:id="194" w:author="Jomar Tigcal" w:date="2023-03-04T22:23:56Z">
        <w:r>
          <w:rPr>
            <w:spacing w:val="-4"/>
            <w:sz w:val="20"/>
          </w:rPr>
          <w:delText xml:space="preserve"> </w:delText>
        </w:r>
      </w:del>
      <w:del w:id="195" w:author="Jomar Tigcal" w:date="2023-03-04T22:23:56Z">
        <w:r>
          <w:rPr>
            <w:sz w:val="20"/>
          </w:rPr>
          <w:delText>8</w:delText>
        </w:r>
      </w:del>
      <w:del w:id="196" w:author="Jomar Tigcal" w:date="2023-03-04T22:23:56Z">
        <w:r>
          <w:rPr>
            <w:spacing w:val="-4"/>
            <w:sz w:val="20"/>
          </w:rPr>
          <w:delText xml:space="preserve"> </w:delText>
        </w:r>
      </w:del>
      <w:del w:id="197" w:author="Jomar Tigcal" w:date="2023-03-04T22:23:56Z">
        <w:r>
          <w:rPr>
            <w:sz w:val="20"/>
          </w:rPr>
          <w:delText>compatibility</w:delText>
        </w:r>
      </w:del>
      <w:del w:id="198" w:author="Jomar Tigcal" w:date="2023-03-04T22:23:56Z">
        <w:r>
          <w:rPr>
            <w:spacing w:val="-4"/>
            <w:sz w:val="20"/>
          </w:rPr>
          <w:delText xml:space="preserve"> </w:delText>
        </w:r>
      </w:del>
      <w:del w:id="199" w:author="Jomar Tigcal" w:date="2023-03-04T22:23:56Z">
        <w:r>
          <w:rPr>
            <w:sz w:val="20"/>
          </w:rPr>
          <w:delText>in</w:delText>
        </w:r>
      </w:del>
      <w:del w:id="200" w:author="Jomar Tigcal" w:date="2023-03-04T22:23:56Z">
        <w:r>
          <w:rPr>
            <w:spacing w:val="-4"/>
            <w:sz w:val="20"/>
          </w:rPr>
          <w:delText xml:space="preserve"> </w:delText>
        </w:r>
      </w:del>
      <w:del w:id="201" w:author="Jomar Tigcal" w:date="2023-03-04T22:23:56Z">
        <w:r>
          <w:rPr>
            <w:sz w:val="20"/>
          </w:rPr>
          <w:delText>your</w:delText>
        </w:r>
      </w:del>
      <w:del w:id="202" w:author="Jomar Tigcal" w:date="2023-03-04T22:23:56Z">
        <w:r>
          <w:rPr>
            <w:spacing w:val="-5"/>
            <w:sz w:val="20"/>
          </w:rPr>
          <w:delText xml:space="preserve"> </w:delText>
        </w:r>
      </w:del>
      <w:del w:id="203" w:author="Jomar Tigcal" w:date="2023-03-04T22:23:56Z">
        <w:r>
          <w:rPr>
            <w:rFonts w:ascii="Courier New" w:hAnsi="Courier New"/>
            <w:b/>
          </w:rPr>
          <w:delText>app/build.gradle</w:delText>
        </w:r>
      </w:del>
      <w:del w:id="204" w:author="Jomar Tigcal" w:date="2023-03-04T22:23:56Z">
        <w:r>
          <w:rPr>
            <w:rFonts w:ascii="Courier New" w:hAnsi="Courier New"/>
            <w:b/>
            <w:spacing w:val="-80"/>
          </w:rPr>
          <w:delText xml:space="preserve"> </w:delText>
        </w:r>
      </w:del>
      <w:del w:id="205" w:author="Jomar Tigcal" w:date="2023-03-04T22:23:56Z">
        <w:r>
          <w:rPr>
            <w:sz w:val="20"/>
          </w:rPr>
          <w:delText>file's</w:delText>
        </w:r>
      </w:del>
      <w:del w:id="206" w:author="Jomar Tigcal" w:date="2023-03-04T22:23:56Z">
        <w:r>
          <w:rPr>
            <w:spacing w:val="-4"/>
            <w:sz w:val="20"/>
          </w:rPr>
          <w:delText xml:space="preserve"> </w:delText>
        </w:r>
      </w:del>
      <w:del w:id="207" w:author="Jomar Tigcal" w:date="2023-03-04T22:23:56Z">
        <w:r>
          <w:rPr>
            <w:rFonts w:ascii="Courier New" w:hAnsi="Courier New"/>
            <w:b/>
          </w:rPr>
          <w:delText>android</w:delText>
        </w:r>
      </w:del>
      <w:del w:id="208" w:author="Jomar Tigcal" w:date="2023-03-04T22:23:56Z">
        <w:r>
          <w:rPr>
            <w:rFonts w:ascii="Courier New" w:hAnsi="Courier New"/>
            <w:b/>
            <w:spacing w:val="-80"/>
          </w:rPr>
          <w:delText xml:space="preserve"> </w:delText>
        </w:r>
      </w:del>
      <w:del w:id="209" w:author="Jomar Tigcal" w:date="2023-03-04T22:23:56Z">
        <w:r>
          <w:rPr>
            <w:spacing w:val="-2"/>
            <w:sz w:val="20"/>
          </w:rPr>
          <w:delText>block:</w:delText>
        </w:r>
      </w:del>
    </w:p>
    <w:p>
      <w:pPr>
        <w:sectPr>
          <w:headerReference w:type="even" r:id="rId440"/>
          <w:headerReference w:type="default" r:id="rId441"/>
          <w:type w:val="nextPage"/>
          <w:pgSz w:w="10800" w:h="13320"/>
          <w:pgMar w:left="940" w:right="920" w:gutter="0" w:header="695" w:top="1120" w:footer="0" w:bottom="280"/>
          <w:pgNumType w:start="159" w:fmt="decimal"/>
          <w:formProt w:val="false"/>
          <w:textDirection w:val="lrTb"/>
          <w:docGrid w:type="default" w:linePitch="100" w:charSpace="4096"/>
        </w:sectPr>
        <w:pStyle w:val="TextBody"/>
        <w:spacing w:before="10" w:after="0"/>
        <w:rPr>
          <w:sz w:val="8"/>
          <w:del w:id="212" w:author="Jomar Tigcal" w:date="2023-03-05T10:42:37Z"/>
        </w:rPr>
      </w:pPr>
      <w:del w:id="211" w:author="Jomar Tigcal" w:date="2023-03-05T10:42:37Z">
        <w:r>
          <w:rPr>
            <w:sz w:val="8"/>
          </w:rPr>
        </w:r>
      </w:del>
    </w:p>
    <w:p>
      <w:pPr>
        <w:pStyle w:val="TextBody"/>
        <w:spacing w:before="12" w:after="0"/>
        <w:rPr>
          <w:sz w:val="7"/>
          <w:del w:id="214" w:author="Jomar Tigcal" w:date="2023-03-04T22:23:56Z"/>
        </w:rPr>
      </w:pPr>
      <w:del w:id="213" w:author="Jomar Tigcal" w:date="2023-03-04T22:23:56Z">
        <w:r>
          <w:rPr>
            <w:sz w:val="7"/>
          </w:rPr>
        </w:r>
      </w:del>
    </w:p>
    <w:p>
      <w:pPr>
        <w:pStyle w:val="ListParagraph"/>
        <w:numPr>
          <w:ilvl w:val="0"/>
          <w:numId w:val="2"/>
        </w:numPr>
        <w:tabs>
          <w:tab w:val="clear" w:pos="720"/>
          <w:tab w:val="left" w:pos="1274" w:leader="none"/>
        </w:tabs>
        <w:spacing w:lineRule="auto" w:line="240" w:before="101" w:after="0"/>
        <w:ind w:left="1274" w:right="259" w:hanging="360"/>
        <w:jc w:val="both"/>
        <w:rPr>
          <w:sz w:val="20"/>
          <w:del w:id="237" w:author="Jomar Tigcal" w:date="2023-03-04T22:23:56Z"/>
        </w:rPr>
      </w:pPr>
      <w:del w:id="215" w:author="Jomar Tigcal" w:date="2023-03-04T22:23:56Z">
        <w:r>
          <w:rPr>
            <w:sz w:val="20"/>
          </w:rPr>
          <w:delText>Add</w:delText>
        </w:r>
      </w:del>
      <w:del w:id="216" w:author="Jomar Tigcal" w:date="2023-03-04T22:23:56Z">
        <w:r>
          <w:rPr>
            <w:spacing w:val="-4"/>
            <w:sz w:val="20"/>
          </w:rPr>
          <w:delText xml:space="preserve"> </w:delText>
        </w:r>
      </w:del>
      <w:del w:id="217" w:author="Jomar Tigcal" w:date="2023-03-04T22:23:56Z">
        <w:r>
          <w:rPr>
            <w:sz w:val="20"/>
          </w:rPr>
          <w:delText>the</w:delText>
        </w:r>
      </w:del>
      <w:del w:id="218" w:author="Jomar Tigcal" w:date="2023-03-04T22:23:56Z">
        <w:r>
          <w:rPr>
            <w:spacing w:val="-4"/>
            <w:sz w:val="20"/>
          </w:rPr>
          <w:delText xml:space="preserve"> </w:delText>
        </w:r>
      </w:del>
      <w:del w:id="219" w:author="Jomar Tigcal" w:date="2023-03-04T22:23:56Z">
        <w:r>
          <w:rPr>
            <w:sz w:val="20"/>
          </w:rPr>
          <w:delText>RecyclerView,</w:delText>
        </w:r>
      </w:del>
      <w:del w:id="220" w:author="Jomar Tigcal" w:date="2023-03-04T22:23:56Z">
        <w:r>
          <w:rPr>
            <w:spacing w:val="-5"/>
            <w:sz w:val="20"/>
          </w:rPr>
          <w:delText xml:space="preserve"> </w:delText>
        </w:r>
      </w:del>
      <w:del w:id="221" w:author="Jomar Tigcal" w:date="2023-03-04T22:23:56Z">
        <w:r>
          <w:rPr>
            <w:sz w:val="20"/>
          </w:rPr>
          <w:delText>Glide,</w:delText>
        </w:r>
      </w:del>
      <w:del w:id="222" w:author="Jomar Tigcal" w:date="2023-03-04T22:23:56Z">
        <w:r>
          <w:rPr>
            <w:spacing w:val="-4"/>
            <w:sz w:val="20"/>
          </w:rPr>
          <w:delText xml:space="preserve"> </w:delText>
        </w:r>
      </w:del>
      <w:del w:id="223" w:author="Jomar Tigcal" w:date="2023-03-04T22:23:56Z">
        <w:r>
          <w:rPr>
            <w:sz w:val="20"/>
          </w:rPr>
          <w:delText>Retrofit,</w:delText>
        </w:r>
      </w:del>
      <w:del w:id="224" w:author="Jomar Tigcal" w:date="2023-03-04T22:23:56Z">
        <w:r>
          <w:rPr>
            <w:spacing w:val="-5"/>
            <w:sz w:val="20"/>
          </w:rPr>
          <w:delText xml:space="preserve"> </w:delText>
        </w:r>
      </w:del>
      <w:del w:id="225" w:author="Jomar Tigcal" w:date="2023-03-04T22:23:56Z">
        <w:r>
          <w:rPr>
            <w:sz w:val="20"/>
          </w:rPr>
          <w:delText>RxJava,</w:delText>
        </w:r>
      </w:del>
      <w:del w:id="226" w:author="Jomar Tigcal" w:date="2023-03-04T22:23:56Z">
        <w:r>
          <w:rPr>
            <w:spacing w:val="-5"/>
            <w:sz w:val="20"/>
          </w:rPr>
          <w:delText xml:space="preserve"> </w:delText>
        </w:r>
      </w:del>
      <w:del w:id="227" w:author="Jomar Tigcal" w:date="2023-03-04T22:23:56Z">
        <w:r>
          <w:rPr>
            <w:sz w:val="20"/>
          </w:rPr>
          <w:delText>RxAndroid,</w:delText>
        </w:r>
      </w:del>
      <w:del w:id="228" w:author="Jomar Tigcal" w:date="2023-03-04T22:23:56Z">
        <w:r>
          <w:rPr>
            <w:spacing w:val="-5"/>
            <w:sz w:val="20"/>
          </w:rPr>
          <w:delText xml:space="preserve"> </w:delText>
        </w:r>
      </w:del>
      <w:del w:id="229" w:author="Jomar Tigcal" w:date="2023-03-04T22:23:56Z">
        <w:r>
          <w:rPr>
            <w:sz w:val="20"/>
          </w:rPr>
          <w:delText>Moshi,</w:delText>
        </w:r>
      </w:del>
      <w:del w:id="230" w:author="Jomar Tigcal" w:date="2023-03-04T22:23:56Z">
        <w:r>
          <w:rPr>
            <w:spacing w:val="-4"/>
            <w:sz w:val="20"/>
          </w:rPr>
          <w:delText xml:space="preserve"> </w:delText>
        </w:r>
      </w:del>
      <w:del w:id="231" w:author="Jomar Tigcal" w:date="2023-03-04T22:23:56Z">
        <w:r>
          <w:rPr>
            <w:sz w:val="20"/>
          </w:rPr>
          <w:delText>ViewModel,</w:delText>
        </w:r>
      </w:del>
      <w:del w:id="232" w:author="Jomar Tigcal" w:date="2023-03-04T22:23:56Z">
        <w:r>
          <w:rPr>
            <w:spacing w:val="-5"/>
            <w:sz w:val="20"/>
          </w:rPr>
          <w:delText xml:space="preserve"> </w:delText>
        </w:r>
      </w:del>
      <w:del w:id="233" w:author="Jomar Tigcal" w:date="2023-03-04T22:23:56Z">
        <w:r>
          <w:rPr>
            <w:sz w:val="20"/>
          </w:rPr>
          <w:delText xml:space="preserve">and LiveData libraries to your project by adding the following in your </w:delText>
        </w:r>
      </w:del>
      <w:del w:id="234" w:author="Jomar Tigcal" w:date="2023-03-04T22:23:56Z">
        <w:r>
          <w:rPr>
            <w:rFonts w:ascii="Courier New" w:hAnsi="Courier New"/>
            <w:b/>
          </w:rPr>
          <w:delText>app/build. gradle</w:delText>
        </w:r>
      </w:del>
      <w:del w:id="235" w:author="Jomar Tigcal" w:date="2023-03-04T22:23:56Z">
        <w:r>
          <w:rPr>
            <w:rFonts w:ascii="Courier New" w:hAnsi="Courier New"/>
            <w:b/>
            <w:spacing w:val="-69"/>
          </w:rPr>
          <w:delText xml:space="preserve"> </w:delText>
        </w:r>
      </w:del>
      <w:del w:id="236" w:author="Jomar Tigcal" w:date="2023-03-04T22:23:56Z">
        <w:r>
          <w:rPr>
            <w:sz w:val="20"/>
          </w:rPr>
          <w:delText>file:</w:delText>
        </w:r>
      </w:del>
    </w:p>
    <w:p>
      <w:pPr>
        <w:pStyle w:val="TextBody"/>
        <w:spacing w:before="10" w:after="0"/>
        <w:rPr>
          <w:sz w:val="8"/>
          <w:szCs w:val="8"/>
          <w:del w:id="239" w:author="Jomar Tigcal" w:date="2023-03-05T00:13:24Z"/>
        </w:rPr>
      </w:pPr>
      <w:del w:id="238" w:author="Jomar Tigcal" w:date="2023-03-05T00:13:24Z">
        <w:r>
          <w:rPr>
            <w:sz w:val="8"/>
            <w:szCs w:val="8"/>
          </w:rPr>
        </w:r>
      </w:del>
    </w:p>
    <w:p>
      <w:pPr>
        <w:pStyle w:val="TextBody"/>
        <w:numPr>
          <w:ilvl w:val="0"/>
          <w:numId w:val="2"/>
        </w:numPr>
        <w:tabs>
          <w:tab w:val="clear" w:pos="720"/>
          <w:tab w:val="left" w:pos="1274" w:leader="none"/>
        </w:tabs>
        <w:ind w:left="1274" w:hanging="360"/>
        <w:jc w:val="left"/>
        <w:rPr>
          <w:sz w:val="20"/>
          <w:del w:id="263" w:author="Jomar Tigcal" w:date="2023-03-04T22:23:56Z"/>
        </w:rPr>
      </w:pPr>
      <w:del w:id="240" w:author="Jomar Tigcal" w:date="2023-03-04T22:23:56Z">
        <w:r>
          <w:rPr>
            <w:sz w:val="20"/>
          </w:rPr>
          <w:delText>Add</w:delText>
        </w:r>
      </w:del>
      <w:del w:id="241" w:author="Jomar Tigcal" w:date="2023-03-04T22:23:56Z">
        <w:r>
          <w:rPr>
            <w:spacing w:val="-8"/>
            <w:sz w:val="20"/>
          </w:rPr>
          <w:delText xml:space="preserve"> </w:delText>
        </w:r>
      </w:del>
      <w:del w:id="242" w:author="Jomar Tigcal" w:date="2023-03-04T22:23:56Z">
        <w:r>
          <w:rPr>
            <w:sz w:val="20"/>
          </w:rPr>
          <w:delText>a</w:delText>
        </w:r>
      </w:del>
      <w:del w:id="243" w:author="Jomar Tigcal" w:date="2023-03-04T22:23:56Z">
        <w:r>
          <w:rPr>
            <w:spacing w:val="-4"/>
            <w:sz w:val="20"/>
          </w:rPr>
          <w:delText xml:space="preserve"> </w:delText>
        </w:r>
      </w:del>
      <w:del w:id="244" w:author="Jomar Tigcal" w:date="2023-03-04T22:23:56Z">
        <w:r>
          <w:rPr>
            <w:rFonts w:ascii="Courier New" w:hAnsi="Courier New"/>
            <w:b/>
          </w:rPr>
          <w:delText>layout_margin</w:delText>
        </w:r>
      </w:del>
      <w:del w:id="245" w:author="Jomar Tigcal" w:date="2023-03-04T22:23:56Z">
        <w:r>
          <w:rPr>
            <w:rFonts w:ascii="Courier New" w:hAnsi="Courier New"/>
            <w:b/>
            <w:spacing w:val="-80"/>
          </w:rPr>
          <w:delText xml:space="preserve"> </w:delText>
        </w:r>
      </w:del>
      <w:del w:id="246" w:author="Jomar Tigcal" w:date="2023-03-04T22:23:56Z">
        <w:r>
          <w:rPr>
            <w:sz w:val="20"/>
          </w:rPr>
          <w:delText>dimension</w:delText>
        </w:r>
      </w:del>
      <w:del w:id="247" w:author="Jomar Tigcal" w:date="2023-03-04T22:23:56Z">
        <w:r>
          <w:rPr>
            <w:spacing w:val="-2"/>
            <w:sz w:val="20"/>
          </w:rPr>
          <w:delText xml:space="preserve"> </w:delText>
        </w:r>
      </w:del>
      <w:del w:id="248" w:author="Jomar Tigcal" w:date="2023-03-04T22:23:56Z">
        <w:r>
          <w:rPr>
            <w:sz w:val="20"/>
          </w:rPr>
          <w:delText>value</w:delText>
        </w:r>
      </w:del>
      <w:del w:id="249" w:author="Jomar Tigcal" w:date="2023-03-04T22:23:56Z">
        <w:r>
          <w:rPr>
            <w:spacing w:val="-3"/>
            <w:sz w:val="20"/>
          </w:rPr>
          <w:delText xml:space="preserve"> </w:delText>
        </w:r>
      </w:del>
      <w:del w:id="250" w:author="Jomar Tigcal" w:date="2023-03-04T22:23:56Z">
        <w:r>
          <w:rPr>
            <w:sz w:val="20"/>
          </w:rPr>
          <w:delText>by</w:delText>
        </w:r>
      </w:del>
      <w:del w:id="251" w:author="Jomar Tigcal" w:date="2023-03-04T22:23:56Z">
        <w:r>
          <w:rPr>
            <w:spacing w:val="-2"/>
            <w:sz w:val="20"/>
          </w:rPr>
          <w:delText xml:space="preserve"> </w:delText>
        </w:r>
      </w:del>
      <w:del w:id="252" w:author="Jomar Tigcal" w:date="2023-03-04T22:23:56Z">
        <w:r>
          <w:rPr>
            <w:sz w:val="20"/>
          </w:rPr>
          <w:delText>creating</w:delText>
        </w:r>
      </w:del>
      <w:del w:id="253" w:author="Jomar Tigcal" w:date="2023-03-04T22:23:56Z">
        <w:r>
          <w:rPr>
            <w:spacing w:val="-3"/>
            <w:sz w:val="20"/>
          </w:rPr>
          <w:delText xml:space="preserve"> </w:delText>
        </w:r>
      </w:del>
      <w:del w:id="254" w:author="Jomar Tigcal" w:date="2023-03-04T22:23:56Z">
        <w:r>
          <w:rPr>
            <w:sz w:val="20"/>
          </w:rPr>
          <w:delText>a</w:delText>
        </w:r>
      </w:del>
      <w:del w:id="255" w:author="Jomar Tigcal" w:date="2023-03-04T22:23:56Z">
        <w:r>
          <w:rPr>
            <w:spacing w:val="-3"/>
            <w:sz w:val="20"/>
          </w:rPr>
          <w:delText xml:space="preserve"> </w:delText>
        </w:r>
      </w:del>
      <w:del w:id="256" w:author="Jomar Tigcal" w:date="2023-03-04T22:23:56Z">
        <w:r>
          <w:rPr>
            <w:rFonts w:ascii="Courier New" w:hAnsi="Courier New"/>
            <w:b/>
          </w:rPr>
          <w:delText>dimens.xml</w:delText>
        </w:r>
      </w:del>
      <w:del w:id="257" w:author="Jomar Tigcal" w:date="2023-03-04T22:23:56Z">
        <w:r>
          <w:rPr>
            <w:rFonts w:ascii="Courier New" w:hAnsi="Courier New"/>
            <w:b/>
            <w:spacing w:val="-80"/>
          </w:rPr>
          <w:delText xml:space="preserve"> </w:delText>
        </w:r>
      </w:del>
      <w:del w:id="258" w:author="Jomar Tigcal" w:date="2023-03-04T22:23:56Z">
        <w:r>
          <w:rPr>
            <w:sz w:val="20"/>
          </w:rPr>
          <w:delText>file</w:delText>
        </w:r>
      </w:del>
      <w:del w:id="259" w:author="Jomar Tigcal" w:date="2023-03-04T22:23:56Z">
        <w:r>
          <w:rPr>
            <w:spacing w:val="-3"/>
            <w:sz w:val="20"/>
          </w:rPr>
          <w:delText xml:space="preserve"> </w:delText>
        </w:r>
      </w:del>
      <w:del w:id="260" w:author="Jomar Tigcal" w:date="2023-03-04T22:23:56Z">
        <w:r>
          <w:rPr>
            <w:sz w:val="20"/>
          </w:rPr>
          <w:delText>in</w:delText>
        </w:r>
      </w:del>
      <w:del w:id="261" w:author="Jomar Tigcal" w:date="2023-03-04T22:23:56Z">
        <w:r>
          <w:rPr>
            <w:spacing w:val="-2"/>
            <w:sz w:val="20"/>
          </w:rPr>
          <w:delText xml:space="preserve"> </w:delText>
        </w:r>
      </w:del>
      <w:del w:id="262" w:author="Jomar Tigcal" w:date="2023-03-04T22:23:56Z">
        <w:r>
          <w:rPr>
            <w:spacing w:val="-5"/>
            <w:sz w:val="20"/>
          </w:rPr>
          <w:delText>the</w:delText>
        </w:r>
      </w:del>
    </w:p>
    <w:p>
      <w:pPr>
        <w:sectPr>
          <w:headerReference w:type="even" r:id="rId442"/>
          <w:headerReference w:type="default" r:id="rId443"/>
          <w:type w:val="nextPage"/>
          <w:pgSz w:w="10800" w:h="13320"/>
          <w:pgMar w:left="940" w:right="920" w:gutter="0" w:header="695" w:top="1120" w:footer="0" w:bottom="280"/>
          <w:pgNumType w:start="159" w:fmt="decimal"/>
          <w:formProt w:val="false"/>
          <w:textDirection w:val="lrTb"/>
          <w:docGrid w:type="default" w:linePitch="100" w:charSpace="4096"/>
        </w:sectPr>
        <w:pStyle w:val="Normal"/>
        <w:ind w:left="1274" w:hanging="0"/>
        <w:rPr>
          <w:sz w:val="20"/>
          <w:del w:id="272" w:author="Jomar Tigcal" w:date="2023-03-04T22:23:56Z"/>
        </w:rPr>
      </w:pPr>
      <w:del w:id="264" w:author="Jomar Tigcal" w:date="2023-03-04T22:23:56Z">
        <w:r>
          <w:rPr>
            <w:rFonts w:ascii="Courier New" w:hAnsi="Courier New"/>
            <w:b/>
          </w:rPr>
          <w:delText>res/values</w:delText>
        </w:r>
      </w:del>
      <w:del w:id="265" w:author="Jomar Tigcal" w:date="2023-03-04T22:23:56Z">
        <w:r>
          <w:rPr>
            <w:rFonts w:ascii="Courier New" w:hAnsi="Courier New"/>
            <w:b/>
            <w:spacing w:val="-80"/>
          </w:rPr>
          <w:delText xml:space="preserve"> </w:delText>
        </w:r>
      </w:del>
      <w:del w:id="266" w:author="Jomar Tigcal" w:date="2023-03-04T22:23:56Z">
        <w:r>
          <w:rPr>
            <w:sz w:val="20"/>
          </w:rPr>
          <w:delText>directory</w:delText>
        </w:r>
      </w:del>
      <w:del w:id="267" w:author="Jomar Tigcal" w:date="2023-03-04T22:23:56Z">
        <w:r>
          <w:rPr>
            <w:spacing w:val="-6"/>
            <w:sz w:val="20"/>
          </w:rPr>
          <w:delText xml:space="preserve"> </w:delText>
        </w:r>
      </w:del>
      <w:del w:id="268" w:author="Jomar Tigcal" w:date="2023-03-04T22:23:56Z">
        <w:r>
          <w:rPr>
            <w:sz w:val="20"/>
          </w:rPr>
          <w:delText>with</w:delText>
        </w:r>
      </w:del>
      <w:del w:id="269" w:author="Jomar Tigcal" w:date="2023-03-04T22:23:56Z">
        <w:r>
          <w:rPr>
            <w:spacing w:val="-3"/>
            <w:sz w:val="20"/>
          </w:rPr>
          <w:delText xml:space="preserve"> </w:delText>
        </w:r>
      </w:del>
      <w:del w:id="270" w:author="Jomar Tigcal" w:date="2023-03-04T22:23:56Z">
        <w:r>
          <w:rPr>
            <w:sz w:val="20"/>
          </w:rPr>
          <w:delText>the</w:delText>
        </w:r>
      </w:del>
      <w:del w:id="271" w:author="Jomar Tigcal" w:date="2023-03-04T22:23:56Z">
        <w:r>
          <w:rPr>
            <w:spacing w:val="-2"/>
            <w:sz w:val="20"/>
          </w:rPr>
          <w:delText xml:space="preserve"> following:</w:delText>
        </w:r>
      </w:del>
    </w:p>
    <w:p>
      <w:pPr>
        <w:pStyle w:val="TextBody"/>
        <w:spacing w:before="72" w:after="0"/>
        <w:ind w:left="1274" w:hanging="0"/>
        <w:rPr>
          <w:rFonts w:ascii="Open Sans SemiBold" w:hAnsi="Open Sans SemiBold"/>
          <w:b/>
          <w:b/>
          <w:spacing w:val="-5"/>
          <w:sz w:val="18"/>
          <w:del w:id="294" w:author="Jomar Tigcal" w:date="2023-03-04T22:23:56Z"/>
        </w:rPr>
      </w:pPr>
      <w:del w:id="273" w:author="Jomar Tigcal" w:date="2023-03-04T22:23:56Z">
        <w:r>
          <w:rPr/>
          <w:delText>This</w:delText>
        </w:r>
      </w:del>
      <w:del w:id="274" w:author="Jomar Tigcal" w:date="2023-03-04T22:23:56Z">
        <w:r>
          <w:rPr>
            <w:spacing w:val="-5"/>
          </w:rPr>
          <w:delText xml:space="preserve"> </w:delText>
        </w:r>
      </w:del>
      <w:del w:id="275" w:author="Jomar Tigcal" w:date="2023-03-04T22:23:56Z">
        <w:r>
          <w:rPr/>
          <w:delText>will</w:delText>
        </w:r>
      </w:del>
      <w:del w:id="276" w:author="Jomar Tigcal" w:date="2023-03-04T22:23:56Z">
        <w:r>
          <w:rPr>
            <w:spacing w:val="-1"/>
          </w:rPr>
          <w:delText xml:space="preserve"> </w:delText>
        </w:r>
      </w:del>
      <w:del w:id="277" w:author="Jomar Tigcal" w:date="2023-03-04T22:23:56Z">
        <w:r>
          <w:rPr/>
          <w:delText>be</w:delText>
        </w:r>
      </w:del>
      <w:del w:id="278" w:author="Jomar Tigcal" w:date="2023-03-04T22:23:56Z">
        <w:r>
          <w:rPr>
            <w:spacing w:val="-1"/>
          </w:rPr>
          <w:delText xml:space="preserve"> </w:delText>
        </w:r>
      </w:del>
      <w:del w:id="279" w:author="Jomar Tigcal" w:date="2023-03-04T22:23:56Z">
        <w:r>
          <w:rPr/>
          <w:delText>used</w:delText>
        </w:r>
      </w:del>
      <w:del w:id="280" w:author="Jomar Tigcal" w:date="2023-03-04T22:23:56Z">
        <w:r>
          <w:rPr>
            <w:spacing w:val="-2"/>
          </w:rPr>
          <w:delText xml:space="preserve"> </w:delText>
        </w:r>
      </w:del>
      <w:del w:id="281" w:author="Jomar Tigcal" w:date="2023-03-04T22:23:56Z">
        <w:r>
          <w:rPr/>
          <w:delText>for</w:delText>
        </w:r>
      </w:del>
      <w:del w:id="282" w:author="Jomar Tigcal" w:date="2023-03-04T22:23:56Z">
        <w:r>
          <w:rPr>
            <w:spacing w:val="-1"/>
          </w:rPr>
          <w:delText xml:space="preserve"> </w:delText>
        </w:r>
      </w:del>
      <w:del w:id="283" w:author="Jomar Tigcal" w:date="2023-03-04T22:23:56Z">
        <w:r>
          <w:rPr/>
          <w:delText>the</w:delText>
        </w:r>
      </w:del>
      <w:del w:id="284" w:author="Jomar Tigcal" w:date="2023-03-04T22:23:56Z">
        <w:r>
          <w:rPr>
            <w:spacing w:val="-1"/>
          </w:rPr>
          <w:delText xml:space="preserve"> </w:delText>
        </w:r>
      </w:del>
      <w:del w:id="285" w:author="Jomar Tigcal" w:date="2023-03-04T22:23:56Z">
        <w:r>
          <w:rPr/>
          <w:delText>view</w:delText>
        </w:r>
      </w:del>
      <w:del w:id="286" w:author="Jomar Tigcal" w:date="2023-03-04T22:23:56Z">
        <w:r>
          <w:rPr>
            <w:spacing w:val="-2"/>
          </w:rPr>
          <w:delText xml:space="preserve"> </w:delText>
        </w:r>
      </w:del>
      <w:del w:id="287" w:author="Jomar Tigcal" w:date="2023-03-04T22:23:56Z">
        <w:r>
          <w:rPr/>
          <w:delText>margins</w:delText>
        </w:r>
      </w:del>
      <w:del w:id="288" w:author="Jomar Tigcal" w:date="2023-03-04T22:23:56Z">
        <w:r>
          <w:rPr>
            <w:spacing w:val="-2"/>
          </w:rPr>
          <w:delText xml:space="preserve"> </w:delText>
        </w:r>
      </w:del>
      <w:del w:id="289" w:author="Jomar Tigcal" w:date="2023-03-04T22:23:56Z">
        <w:r>
          <w:rPr/>
          <w:delText>in</w:delText>
        </w:r>
      </w:del>
      <w:del w:id="290" w:author="Jomar Tigcal" w:date="2023-03-04T22:23:56Z">
        <w:r>
          <w:rPr>
            <w:spacing w:val="-1"/>
          </w:rPr>
          <w:delText xml:space="preserve"> </w:delText>
        </w:r>
      </w:del>
      <w:del w:id="291" w:author="Jomar Tigcal" w:date="2023-03-04T22:23:56Z">
        <w:r>
          <w:rPr/>
          <w:delText>the</w:delText>
        </w:r>
      </w:del>
      <w:del w:id="292" w:author="Jomar Tigcal" w:date="2023-03-04T22:23:56Z">
        <w:r>
          <w:rPr>
            <w:spacing w:val="-1"/>
          </w:rPr>
          <w:delText xml:space="preserve"> </w:delText>
        </w:r>
      </w:del>
      <w:del w:id="293" w:author="Jomar Tigcal" w:date="2023-03-04T22:23:56Z">
        <w:r>
          <w:rPr>
            <w:spacing w:val="-2"/>
          </w:rPr>
          <w:delText>layout.</w:delText>
        </w:r>
      </w:del>
    </w:p>
    <w:p>
      <w:pPr>
        <w:sectPr>
          <w:headerReference w:type="even" r:id="rId444"/>
          <w:headerReference w:type="default" r:id="rId445"/>
          <w:type w:val="nextPage"/>
          <w:pgSz w:w="10800" w:h="13320"/>
          <w:pgMar w:left="940" w:right="920" w:gutter="0" w:header="695" w:top="1120" w:footer="0" w:bottom="280"/>
          <w:pgNumType w:fmt="decimal"/>
          <w:formProt w:val="false"/>
          <w:textDirection w:val="lrTb"/>
          <w:docGrid w:type="default" w:linePitch="100" w:charSpace="4096"/>
        </w:sectPr>
        <w:pStyle w:val="ListParagraph"/>
        <w:numPr>
          <w:ilvl w:val="0"/>
          <w:numId w:val="2"/>
        </w:numPr>
        <w:tabs>
          <w:tab w:val="clear" w:pos="720"/>
          <w:tab w:val="left" w:pos="1274" w:leader="none"/>
        </w:tabs>
        <w:spacing w:before="148" w:after="0"/>
        <w:ind w:left="1274" w:right="729" w:hanging="360"/>
        <w:jc w:val="left"/>
        <w:rPr>
          <w:sz w:val="20"/>
          <w:del w:id="315" w:author="Jomar Tigcal" w:date="2023-03-04T22:23:56Z"/>
        </w:rPr>
      </w:pPr>
      <w:del w:id="295" w:author="Jomar Tigcal" w:date="2023-03-04T22:23:56Z">
        <w:r>
          <w:rPr>
            <w:sz w:val="20"/>
          </w:rPr>
          <w:delText>Create</w:delText>
        </w:r>
      </w:del>
      <w:del w:id="296" w:author="Jomar Tigcal" w:date="2023-03-04T22:23:56Z">
        <w:r>
          <w:rPr>
            <w:spacing w:val="-13"/>
            <w:sz w:val="20"/>
          </w:rPr>
          <w:delText xml:space="preserve"> </w:delText>
        </w:r>
      </w:del>
      <w:del w:id="297" w:author="Jomar Tigcal" w:date="2023-03-04T22:23:56Z">
        <w:r>
          <w:rPr>
            <w:sz w:val="20"/>
          </w:rPr>
          <w:delText>a</w:delText>
        </w:r>
      </w:del>
      <w:del w:id="298" w:author="Jomar Tigcal" w:date="2023-03-04T22:23:56Z">
        <w:r>
          <w:rPr>
            <w:spacing w:val="-7"/>
            <w:sz w:val="20"/>
          </w:rPr>
          <w:delText xml:space="preserve"> </w:delText>
        </w:r>
      </w:del>
      <w:del w:id="299" w:author="Jomar Tigcal" w:date="2023-03-04T22:23:56Z">
        <w:r>
          <w:rPr>
            <w:rFonts w:ascii="Courier New" w:hAnsi="Courier New"/>
            <w:b/>
          </w:rPr>
          <w:delText>view_tv_show_item.xml</w:delText>
        </w:r>
      </w:del>
      <w:del w:id="300" w:author="Jomar Tigcal" w:date="2023-03-04T22:23:56Z">
        <w:r>
          <w:rPr>
            <w:rFonts w:ascii="Courier New" w:hAnsi="Courier New"/>
            <w:b/>
            <w:spacing w:val="-80"/>
          </w:rPr>
          <w:delText xml:space="preserve"> </w:delText>
        </w:r>
      </w:del>
      <w:del w:id="301" w:author="Jomar Tigcal" w:date="2023-03-04T22:23:56Z">
        <w:r>
          <w:rPr>
            <w:sz w:val="20"/>
          </w:rPr>
          <w:delText>layout</w:delText>
        </w:r>
      </w:del>
      <w:del w:id="302" w:author="Jomar Tigcal" w:date="2023-03-04T22:23:56Z">
        <w:r>
          <w:rPr>
            <w:spacing w:val="-5"/>
            <w:sz w:val="20"/>
          </w:rPr>
          <w:delText xml:space="preserve"> </w:delText>
        </w:r>
      </w:del>
      <w:del w:id="303" w:author="Jomar Tigcal" w:date="2023-03-04T22:23:56Z">
        <w:r>
          <w:rPr>
            <w:sz w:val="20"/>
          </w:rPr>
          <w:delText>file</w:delText>
        </w:r>
      </w:del>
      <w:del w:id="304" w:author="Jomar Tigcal" w:date="2023-03-04T22:23:56Z">
        <w:r>
          <w:rPr>
            <w:spacing w:val="-5"/>
            <w:sz w:val="20"/>
          </w:rPr>
          <w:delText xml:space="preserve"> </w:delText>
        </w:r>
      </w:del>
      <w:del w:id="305" w:author="Jomar Tigcal" w:date="2023-03-04T22:23:56Z">
        <w:r>
          <w:rPr>
            <w:sz w:val="20"/>
          </w:rPr>
          <w:delText>with</w:delText>
        </w:r>
      </w:del>
      <w:del w:id="306" w:author="Jomar Tigcal" w:date="2023-03-04T22:23:56Z">
        <w:r>
          <w:rPr>
            <w:spacing w:val="-6"/>
            <w:sz w:val="20"/>
          </w:rPr>
          <w:delText xml:space="preserve"> </w:delText>
        </w:r>
      </w:del>
      <w:del w:id="307" w:author="Jomar Tigcal" w:date="2023-03-04T22:23:56Z">
        <w:r>
          <w:rPr>
            <w:rFonts w:ascii="Courier New" w:hAnsi="Courier New"/>
            <w:b/>
          </w:rPr>
          <w:delText>ImageView</w:delText>
        </w:r>
      </w:del>
      <w:del w:id="308" w:author="Jomar Tigcal" w:date="2023-03-04T22:23:56Z">
        <w:r>
          <w:rPr>
            <w:rFonts w:ascii="Courier New" w:hAnsi="Courier New"/>
            <w:b/>
            <w:spacing w:val="-80"/>
          </w:rPr>
          <w:delText xml:space="preserve"> </w:delText>
        </w:r>
      </w:del>
      <w:del w:id="309" w:author="Jomar Tigcal" w:date="2023-03-04T22:23:56Z">
        <w:r>
          <w:rPr>
            <w:sz w:val="20"/>
          </w:rPr>
          <w:delText>for</w:delText>
        </w:r>
      </w:del>
      <w:del w:id="310" w:author="Jomar Tigcal" w:date="2023-03-04T22:23:56Z">
        <w:r>
          <w:rPr>
            <w:spacing w:val="-5"/>
            <w:sz w:val="20"/>
          </w:rPr>
          <w:delText xml:space="preserve"> </w:delText>
        </w:r>
      </w:del>
      <w:del w:id="311" w:author="Jomar Tigcal" w:date="2023-03-04T22:23:56Z">
        <w:r>
          <w:rPr>
            <w:sz w:val="20"/>
          </w:rPr>
          <w:delText xml:space="preserve">the poster and </w:delText>
        </w:r>
      </w:del>
      <w:del w:id="312" w:author="Jomar Tigcal" w:date="2023-03-04T22:23:56Z">
        <w:r>
          <w:rPr>
            <w:rFonts w:ascii="Courier New" w:hAnsi="Courier New"/>
            <w:b/>
          </w:rPr>
          <w:delText>TextView</w:delText>
        </w:r>
      </w:del>
      <w:del w:id="313" w:author="Jomar Tigcal" w:date="2023-03-04T22:23:56Z">
        <w:r>
          <w:rPr>
            <w:rFonts w:ascii="Courier New" w:hAnsi="Courier New"/>
            <w:b/>
            <w:spacing w:val="-65"/>
          </w:rPr>
          <w:delText xml:space="preserve"> </w:delText>
        </w:r>
      </w:del>
      <w:del w:id="314" w:author="Jomar Tigcal" w:date="2023-03-04T22:23:56Z">
        <w:r>
          <w:rPr>
            <w:sz w:val="20"/>
          </w:rPr>
          <w:delText>for the name of the TV show:</w:delText>
        </w:r>
      </w:del>
    </w:p>
    <w:p>
      <w:pPr>
        <w:sectPr>
          <w:headerReference w:type="even" r:id="rId446"/>
          <w:headerReference w:type="default" r:id="rId447"/>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0" w:after="0"/>
        <w:rPr>
          <w:sz w:val="8"/>
          <w:del w:id="317" w:author="Jomar Tigcal" w:date="2023-03-05T10:42:37Z"/>
        </w:rPr>
      </w:pPr>
      <w:del w:id="316" w:author="Jomar Tigcal" w:date="2023-03-05T10:42:37Z">
        <w:r>
          <w:rPr>
            <w:sz w:val="8"/>
          </w:rPr>
        </w:r>
      </w:del>
    </w:p>
    <w:p>
      <w:pPr>
        <w:pStyle w:val="TextBody"/>
        <w:spacing w:before="3" w:after="0"/>
        <w:rPr>
          <w:sz w:val="5"/>
          <w:del w:id="319" w:author="Jomar Tigcal" w:date="2023-03-04T22:23:56Z"/>
        </w:rPr>
      </w:pPr>
      <w:del w:id="318" w:author="Jomar Tigcal" w:date="2023-03-04T22:23:56Z">
        <w:r>
          <w:rPr>
            <w:sz w:val="5"/>
          </w:rPr>
        </w:r>
      </w:del>
    </w:p>
    <w:p>
      <w:pPr>
        <w:pStyle w:val="TextBody"/>
        <w:ind w:left="104" w:hanging="0"/>
        <w:rPr>
          <w:del w:id="321" w:author="Jomar Tigcal" w:date="2023-03-05T10:42:37Z"/>
        </w:rPr>
      </w:pPr>
      <w:del w:id="320" w:author="Jomar Tigcal" w:date="2023-03-05T10:42:37Z">
        <w:r>
          <w:rPr/>
        </w:r>
      </w:del>
    </w:p>
    <w:p>
      <w:pPr>
        <w:pStyle w:val="TextBody"/>
        <w:spacing w:before="42" w:after="0"/>
        <w:ind w:left="554" w:hanging="0"/>
        <w:rPr>
          <w:rFonts w:ascii="Open Sans SemiBold" w:hAnsi="Open Sans SemiBold"/>
          <w:b/>
          <w:b/>
          <w:spacing w:val="-5"/>
          <w:sz w:val="18"/>
          <w:del w:id="347" w:author="Jomar Tigcal" w:date="2023-03-04T22:23:56Z"/>
        </w:rPr>
      </w:pPr>
      <w:del w:id="322" w:author="Jomar Tigcal" w:date="2023-03-04T22:23:56Z">
        <w:r>
          <w:rPr/>
          <w:delText>This</w:delText>
        </w:r>
      </w:del>
      <w:del w:id="323" w:author="Jomar Tigcal" w:date="2023-03-04T22:23:56Z">
        <w:r>
          <w:rPr>
            <w:spacing w:val="-2"/>
          </w:rPr>
          <w:delText xml:space="preserve"> </w:delText>
        </w:r>
      </w:del>
      <w:del w:id="324" w:author="Jomar Tigcal" w:date="2023-03-04T22:23:56Z">
        <w:r>
          <w:rPr/>
          <w:delText>layout</w:delText>
        </w:r>
      </w:del>
      <w:del w:id="325" w:author="Jomar Tigcal" w:date="2023-03-04T22:23:56Z">
        <w:r>
          <w:rPr>
            <w:spacing w:val="-1"/>
          </w:rPr>
          <w:delText xml:space="preserve"> </w:delText>
        </w:r>
      </w:del>
      <w:del w:id="326" w:author="Jomar Tigcal" w:date="2023-03-04T22:23:56Z">
        <w:r>
          <w:rPr/>
          <w:delText>file</w:delText>
        </w:r>
      </w:del>
      <w:del w:id="327" w:author="Jomar Tigcal" w:date="2023-03-04T22:23:56Z">
        <w:r>
          <w:rPr>
            <w:spacing w:val="-1"/>
          </w:rPr>
          <w:delText xml:space="preserve"> </w:delText>
        </w:r>
      </w:del>
      <w:del w:id="328" w:author="Jomar Tigcal" w:date="2023-03-04T22:23:56Z">
        <w:r>
          <w:rPr/>
          <w:delText>will</w:delText>
        </w:r>
      </w:del>
      <w:del w:id="329" w:author="Jomar Tigcal" w:date="2023-03-04T22:23:56Z">
        <w:r>
          <w:rPr>
            <w:spacing w:val="-1"/>
          </w:rPr>
          <w:delText xml:space="preserve"> </w:delText>
        </w:r>
      </w:del>
      <w:del w:id="330" w:author="Jomar Tigcal" w:date="2023-03-04T22:23:56Z">
        <w:r>
          <w:rPr/>
          <w:delText>be</w:delText>
        </w:r>
      </w:del>
      <w:del w:id="331" w:author="Jomar Tigcal" w:date="2023-03-04T22:23:56Z">
        <w:r>
          <w:rPr>
            <w:spacing w:val="-1"/>
          </w:rPr>
          <w:delText xml:space="preserve"> </w:delText>
        </w:r>
      </w:del>
      <w:del w:id="332" w:author="Jomar Tigcal" w:date="2023-03-04T22:23:56Z">
        <w:r>
          <w:rPr/>
          <w:delText>used</w:delText>
        </w:r>
      </w:del>
      <w:del w:id="333" w:author="Jomar Tigcal" w:date="2023-03-04T22:23:56Z">
        <w:r>
          <w:rPr>
            <w:spacing w:val="-1"/>
          </w:rPr>
          <w:delText xml:space="preserve"> </w:delText>
        </w:r>
      </w:del>
      <w:del w:id="334" w:author="Jomar Tigcal" w:date="2023-03-04T22:23:56Z">
        <w:r>
          <w:rPr/>
          <w:delText>for</w:delText>
        </w:r>
      </w:del>
      <w:del w:id="335" w:author="Jomar Tigcal" w:date="2023-03-04T22:23:56Z">
        <w:r>
          <w:rPr>
            <w:spacing w:val="-1"/>
          </w:rPr>
          <w:delText xml:space="preserve"> </w:delText>
        </w:r>
      </w:del>
      <w:del w:id="336" w:author="Jomar Tigcal" w:date="2023-03-04T22:23:56Z">
        <w:r>
          <w:rPr/>
          <w:delText>each</w:delText>
        </w:r>
      </w:del>
      <w:del w:id="337" w:author="Jomar Tigcal" w:date="2023-03-04T22:23:56Z">
        <w:r>
          <w:rPr>
            <w:spacing w:val="-1"/>
          </w:rPr>
          <w:delText xml:space="preserve"> </w:delText>
        </w:r>
      </w:del>
      <w:del w:id="338" w:author="Jomar Tigcal" w:date="2023-03-04T22:23:56Z">
        <w:r>
          <w:rPr/>
          <w:delText>TV</w:delText>
        </w:r>
      </w:del>
      <w:del w:id="339" w:author="Jomar Tigcal" w:date="2023-03-04T22:23:56Z">
        <w:r>
          <w:rPr>
            <w:spacing w:val="-2"/>
          </w:rPr>
          <w:delText xml:space="preserve"> </w:delText>
        </w:r>
      </w:del>
      <w:del w:id="340" w:author="Jomar Tigcal" w:date="2023-03-04T22:23:56Z">
        <w:r>
          <w:rPr/>
          <w:delText>show</w:delText>
        </w:r>
      </w:del>
      <w:del w:id="341" w:author="Jomar Tigcal" w:date="2023-03-04T22:23:56Z">
        <w:r>
          <w:rPr>
            <w:spacing w:val="-1"/>
          </w:rPr>
          <w:delText xml:space="preserve"> </w:delText>
        </w:r>
      </w:del>
      <w:del w:id="342" w:author="Jomar Tigcal" w:date="2023-03-04T22:23:56Z">
        <w:r>
          <w:rPr/>
          <w:delText>in</w:delText>
        </w:r>
      </w:del>
      <w:del w:id="343" w:author="Jomar Tigcal" w:date="2023-03-04T22:23:56Z">
        <w:r>
          <w:rPr>
            <w:spacing w:val="-1"/>
          </w:rPr>
          <w:delText xml:space="preserve"> </w:delText>
        </w:r>
      </w:del>
      <w:del w:id="344" w:author="Jomar Tigcal" w:date="2023-03-04T22:23:56Z">
        <w:r>
          <w:rPr/>
          <w:delText>the</w:delText>
        </w:r>
      </w:del>
      <w:del w:id="345" w:author="Jomar Tigcal" w:date="2023-03-04T22:23:56Z">
        <w:r>
          <w:rPr>
            <w:spacing w:val="-1"/>
          </w:rPr>
          <w:delText xml:space="preserve"> </w:delText>
        </w:r>
      </w:del>
      <w:del w:id="346" w:author="Jomar Tigcal" w:date="2023-03-04T22:23:56Z">
        <w:r>
          <w:rPr>
            <w:spacing w:val="-2"/>
          </w:rPr>
          <w:delText>list.</w:delText>
        </w:r>
      </w:del>
    </w:p>
    <w:p>
      <w:pPr>
        <w:pStyle w:val="ListParagraph"/>
        <w:numPr>
          <w:ilvl w:val="0"/>
          <w:numId w:val="2"/>
        </w:numPr>
        <w:tabs>
          <w:tab w:val="clear" w:pos="720"/>
          <w:tab w:val="left" w:pos="554" w:leader="none"/>
        </w:tabs>
        <w:spacing w:before="147" w:after="0"/>
        <w:jc w:val="left"/>
        <w:rPr>
          <w:sz w:val="20"/>
          <w:del w:id="367" w:author="Jomar Tigcal" w:date="2023-03-04T22:23:56Z"/>
        </w:rPr>
      </w:pPr>
      <w:del w:id="348" w:author="Jomar Tigcal" w:date="2023-03-04T22:23:56Z">
        <w:r>
          <w:rPr>
            <w:sz w:val="20"/>
          </w:rPr>
          <w:delText>Remove</w:delText>
        </w:r>
      </w:del>
      <w:del w:id="349" w:author="Jomar Tigcal" w:date="2023-03-04T22:23:56Z">
        <w:r>
          <w:rPr>
            <w:spacing w:val="-11"/>
            <w:sz w:val="20"/>
          </w:rPr>
          <w:delText xml:space="preserve"> </w:delText>
        </w:r>
      </w:del>
      <w:del w:id="350" w:author="Jomar Tigcal" w:date="2023-03-04T22:23:56Z">
        <w:r>
          <w:rPr>
            <w:sz w:val="20"/>
          </w:rPr>
          <w:delText>the</w:delText>
        </w:r>
      </w:del>
      <w:del w:id="351" w:author="Jomar Tigcal" w:date="2023-03-04T22:23:56Z">
        <w:r>
          <w:rPr>
            <w:spacing w:val="-4"/>
            <w:sz w:val="20"/>
          </w:rPr>
          <w:delText xml:space="preserve"> </w:delText>
        </w:r>
      </w:del>
      <w:del w:id="352" w:author="Jomar Tigcal" w:date="2023-03-04T22:23:56Z">
        <w:r>
          <w:rPr>
            <w:sz w:val="20"/>
          </w:rPr>
          <w:delText>Hello</w:delText>
        </w:r>
      </w:del>
      <w:del w:id="353" w:author="Jomar Tigcal" w:date="2023-03-04T22:23:56Z">
        <w:r>
          <w:rPr>
            <w:spacing w:val="-4"/>
            <w:sz w:val="20"/>
          </w:rPr>
          <w:delText xml:space="preserve"> </w:delText>
        </w:r>
      </w:del>
      <w:del w:id="354" w:author="Jomar Tigcal" w:date="2023-03-04T22:23:56Z">
        <w:r>
          <w:rPr>
            <w:sz w:val="20"/>
          </w:rPr>
          <w:delText>World</w:delText>
        </w:r>
      </w:del>
      <w:del w:id="355" w:author="Jomar Tigcal" w:date="2023-03-04T22:23:56Z">
        <w:r>
          <w:rPr>
            <w:spacing w:val="-3"/>
            <w:sz w:val="20"/>
          </w:rPr>
          <w:delText xml:space="preserve"> </w:delText>
        </w:r>
      </w:del>
      <w:del w:id="356" w:author="Jomar Tigcal" w:date="2023-03-04T22:23:56Z">
        <w:r>
          <w:rPr>
            <w:sz w:val="20"/>
          </w:rPr>
          <w:delText>TextView</w:delText>
        </w:r>
      </w:del>
      <w:del w:id="357" w:author="Jomar Tigcal" w:date="2023-03-04T22:23:56Z">
        <w:r>
          <w:rPr>
            <w:spacing w:val="-5"/>
            <w:sz w:val="20"/>
          </w:rPr>
          <w:delText xml:space="preserve"> </w:delText>
        </w:r>
      </w:del>
      <w:del w:id="358" w:author="Jomar Tigcal" w:date="2023-03-04T22:23:56Z">
        <w:r>
          <w:rPr>
            <w:sz w:val="20"/>
          </w:rPr>
          <w:delText>in</w:delText>
        </w:r>
      </w:del>
      <w:del w:id="359" w:author="Jomar Tigcal" w:date="2023-03-04T22:23:56Z">
        <w:r>
          <w:rPr>
            <w:spacing w:val="-4"/>
            <w:sz w:val="20"/>
          </w:rPr>
          <w:delText xml:space="preserve"> </w:delText>
        </w:r>
      </w:del>
      <w:del w:id="360" w:author="Jomar Tigcal" w:date="2023-03-04T22:23:56Z">
        <w:r>
          <w:rPr>
            <w:rFonts w:ascii="Courier New" w:hAnsi="Courier New"/>
            <w:b/>
          </w:rPr>
          <w:delText>activity_main.xml</w:delText>
        </w:r>
      </w:del>
      <w:del w:id="361" w:author="Jomar Tigcal" w:date="2023-03-04T22:23:56Z">
        <w:r>
          <w:rPr>
            <w:rFonts w:ascii="Courier New" w:hAnsi="Courier New"/>
            <w:b/>
            <w:spacing w:val="-80"/>
          </w:rPr>
          <w:delText xml:space="preserve"> </w:delText>
        </w:r>
      </w:del>
      <w:del w:id="362" w:author="Jomar Tigcal" w:date="2023-03-04T22:23:56Z">
        <w:r>
          <w:rPr>
            <w:sz w:val="20"/>
          </w:rPr>
          <w:delText>and</w:delText>
        </w:r>
      </w:del>
      <w:del w:id="363" w:author="Jomar Tigcal" w:date="2023-03-04T22:23:56Z">
        <w:r>
          <w:rPr>
            <w:spacing w:val="-5"/>
            <w:sz w:val="20"/>
          </w:rPr>
          <w:delText xml:space="preserve"> </w:delText>
        </w:r>
      </w:del>
      <w:del w:id="364" w:author="Jomar Tigcal" w:date="2023-03-04T22:23:56Z">
        <w:r>
          <w:rPr>
            <w:sz w:val="20"/>
          </w:rPr>
          <w:delText>add</w:delText>
        </w:r>
      </w:del>
      <w:del w:id="365" w:author="Jomar Tigcal" w:date="2023-03-04T22:23:56Z">
        <w:r>
          <w:rPr>
            <w:spacing w:val="-4"/>
            <w:sz w:val="20"/>
          </w:rPr>
          <w:delText xml:space="preserve"> </w:delText>
        </w:r>
      </w:del>
      <w:del w:id="366" w:author="Jomar Tigcal" w:date="2023-03-04T22:23:56Z">
        <w:r>
          <w:rPr>
            <w:spacing w:val="-10"/>
            <w:sz w:val="20"/>
          </w:rPr>
          <w:delText>a</w:delText>
        </w:r>
      </w:del>
    </w:p>
    <w:p>
      <w:pPr>
        <w:sectPr>
          <w:headerReference w:type="even" r:id="rId448"/>
          <w:headerReference w:type="default" r:id="rId449"/>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 w:after="0"/>
        <w:ind w:left="554" w:hanging="0"/>
        <w:rPr>
          <w:del w:id="381" w:author="Jomar Tigcal" w:date="2023-03-04T22:23:56Z"/>
        </w:rPr>
      </w:pPr>
      <w:del w:id="368" w:author="Jomar Tigcal" w:date="2023-03-04T22:23:56Z">
        <w:r>
          <w:rPr/>
          <w:delText>RecyclerView</w:delText>
        </w:r>
      </w:del>
      <w:del w:id="369" w:author="Jomar Tigcal" w:date="2023-03-04T22:23:56Z">
        <w:r>
          <w:rPr>
            <w:spacing w:val="-6"/>
          </w:rPr>
          <w:delText xml:space="preserve"> </w:delText>
        </w:r>
      </w:del>
      <w:del w:id="370" w:author="Jomar Tigcal" w:date="2023-03-04T22:23:56Z">
        <w:r>
          <w:rPr/>
          <w:delText>for</w:delText>
        </w:r>
      </w:del>
      <w:del w:id="371" w:author="Jomar Tigcal" w:date="2023-03-04T22:23:56Z">
        <w:r>
          <w:rPr>
            <w:spacing w:val="-2"/>
          </w:rPr>
          <w:delText xml:space="preserve"> </w:delText>
        </w:r>
      </w:del>
      <w:del w:id="372" w:author="Jomar Tigcal" w:date="2023-03-04T22:23:56Z">
        <w:r>
          <w:rPr/>
          <w:delText>the</w:delText>
        </w:r>
      </w:del>
      <w:del w:id="373" w:author="Jomar Tigcal" w:date="2023-03-04T22:23:56Z">
        <w:r>
          <w:rPr>
            <w:spacing w:val="-2"/>
          </w:rPr>
          <w:delText xml:space="preserve"> </w:delText>
        </w:r>
      </w:del>
      <w:del w:id="374" w:author="Jomar Tigcal" w:date="2023-03-04T22:23:56Z">
        <w:r>
          <w:rPr/>
          <w:delText>list</w:delText>
        </w:r>
      </w:del>
      <w:del w:id="375" w:author="Jomar Tigcal" w:date="2023-03-04T22:23:56Z">
        <w:r>
          <w:rPr>
            <w:spacing w:val="-3"/>
          </w:rPr>
          <w:delText xml:space="preserve"> </w:delText>
        </w:r>
      </w:del>
      <w:del w:id="376" w:author="Jomar Tigcal" w:date="2023-03-04T22:23:56Z">
        <w:r>
          <w:rPr/>
          <w:delText>of</w:delText>
        </w:r>
      </w:del>
      <w:del w:id="377" w:author="Jomar Tigcal" w:date="2023-03-04T22:23:56Z">
        <w:r>
          <w:rPr>
            <w:spacing w:val="-2"/>
          </w:rPr>
          <w:delText xml:space="preserve"> </w:delText>
        </w:r>
      </w:del>
      <w:del w:id="378" w:author="Jomar Tigcal" w:date="2023-03-04T22:23:56Z">
        <w:r>
          <w:rPr/>
          <w:delText>TV</w:delText>
        </w:r>
      </w:del>
      <w:del w:id="379" w:author="Jomar Tigcal" w:date="2023-03-04T22:23:56Z">
        <w:r>
          <w:rPr>
            <w:spacing w:val="-3"/>
          </w:rPr>
          <w:delText xml:space="preserve"> </w:delText>
        </w:r>
      </w:del>
      <w:del w:id="380" w:author="Jomar Tigcal" w:date="2023-03-04T22:23:56Z">
        <w:r>
          <w:rPr>
            <w:spacing w:val="-2"/>
          </w:rPr>
          <w:delText>shows:</w:delText>
        </w:r>
      </w:del>
    </w:p>
    <w:p>
      <w:pPr>
        <w:pStyle w:val="TextBody"/>
        <w:spacing w:before="72" w:after="0"/>
        <w:ind w:left="554" w:hanging="0"/>
        <w:rPr>
          <w:sz w:val="20"/>
          <w:del w:id="399" w:author="Jomar Tigcal" w:date="2023-03-04T22:23:56Z"/>
        </w:rPr>
      </w:pPr>
      <w:del w:id="382" w:author="Jomar Tigcal" w:date="2023-03-04T22:23:56Z">
        <w:r>
          <w:rPr>
            <w:sz w:val="20"/>
          </w:rPr>
          <w:delText>This</w:delText>
        </w:r>
      </w:del>
      <w:del w:id="383" w:author="Jomar Tigcal" w:date="2023-03-04T22:23:56Z">
        <w:r>
          <w:rPr>
            <w:spacing w:val="-10"/>
            <w:sz w:val="20"/>
          </w:rPr>
          <w:delText xml:space="preserve"> </w:delText>
        </w:r>
      </w:del>
      <w:del w:id="384" w:author="Jomar Tigcal" w:date="2023-03-04T22:23:56Z">
        <w:r>
          <w:rPr>
            <w:sz w:val="20"/>
          </w:rPr>
          <w:delText>RecyclerView</w:delText>
        </w:r>
      </w:del>
      <w:del w:id="385" w:author="Jomar Tigcal" w:date="2023-03-04T22:23:56Z">
        <w:r>
          <w:rPr>
            <w:spacing w:val="-5"/>
            <w:sz w:val="20"/>
          </w:rPr>
          <w:delText xml:space="preserve"> </w:delText>
        </w:r>
      </w:del>
      <w:del w:id="386" w:author="Jomar Tigcal" w:date="2023-03-04T22:23:56Z">
        <w:r>
          <w:rPr>
            <w:sz w:val="20"/>
          </w:rPr>
          <w:delText>with</w:delText>
        </w:r>
      </w:del>
      <w:del w:id="387" w:author="Jomar Tigcal" w:date="2023-03-04T22:23:56Z">
        <w:r>
          <w:rPr>
            <w:spacing w:val="-4"/>
            <w:sz w:val="20"/>
          </w:rPr>
          <w:delText xml:space="preserve"> </w:delText>
        </w:r>
      </w:del>
      <w:del w:id="388" w:author="Jomar Tigcal" w:date="2023-03-04T22:23:56Z">
        <w:r>
          <w:rPr>
            <w:rFonts w:ascii="Courier New" w:hAnsi="Courier New"/>
            <w:b/>
          </w:rPr>
          <w:delText>LinearLayoutManager</w:delText>
        </w:r>
      </w:del>
      <w:del w:id="389" w:author="Jomar Tigcal" w:date="2023-03-04T22:23:56Z">
        <w:r>
          <w:rPr>
            <w:rFonts w:ascii="Courier New" w:hAnsi="Courier New"/>
            <w:b/>
            <w:spacing w:val="-80"/>
          </w:rPr>
          <w:delText xml:space="preserve"> </w:delText>
        </w:r>
      </w:del>
      <w:del w:id="390" w:author="Jomar Tigcal" w:date="2023-03-04T22:23:56Z">
        <w:r>
          <w:rPr>
            <w:sz w:val="20"/>
          </w:rPr>
          <w:delText>will</w:delText>
        </w:r>
      </w:del>
      <w:del w:id="391" w:author="Jomar Tigcal" w:date="2023-03-04T22:23:56Z">
        <w:r>
          <w:rPr>
            <w:spacing w:val="-5"/>
            <w:sz w:val="20"/>
          </w:rPr>
          <w:delText xml:space="preserve"> </w:delText>
        </w:r>
      </w:del>
      <w:del w:id="392" w:author="Jomar Tigcal" w:date="2023-03-04T22:23:56Z">
        <w:r>
          <w:rPr>
            <w:sz w:val="20"/>
          </w:rPr>
          <w:delText>display</w:delText>
        </w:r>
      </w:del>
      <w:del w:id="393" w:author="Jomar Tigcal" w:date="2023-03-04T22:23:56Z">
        <w:r>
          <w:rPr>
            <w:spacing w:val="-4"/>
            <w:sz w:val="20"/>
          </w:rPr>
          <w:delText xml:space="preserve"> </w:delText>
        </w:r>
      </w:del>
      <w:del w:id="394" w:author="Jomar Tigcal" w:date="2023-03-04T22:23:56Z">
        <w:r>
          <w:rPr>
            <w:sz w:val="20"/>
          </w:rPr>
          <w:delText>the</w:delText>
        </w:r>
      </w:del>
      <w:del w:id="395" w:author="Jomar Tigcal" w:date="2023-03-04T22:23:56Z">
        <w:r>
          <w:rPr>
            <w:spacing w:val="-4"/>
            <w:sz w:val="20"/>
          </w:rPr>
          <w:delText xml:space="preserve"> </w:delText>
        </w:r>
      </w:del>
      <w:del w:id="396" w:author="Jomar Tigcal" w:date="2023-03-04T22:23:56Z">
        <w:r>
          <w:rPr>
            <w:sz w:val="20"/>
          </w:rPr>
          <w:delText>list</w:delText>
        </w:r>
      </w:del>
      <w:del w:id="397" w:author="Jomar Tigcal" w:date="2023-03-04T22:23:56Z">
        <w:r>
          <w:rPr>
            <w:spacing w:val="-4"/>
            <w:sz w:val="20"/>
          </w:rPr>
          <w:delText xml:space="preserve"> </w:delText>
        </w:r>
      </w:del>
      <w:del w:id="398" w:author="Jomar Tigcal" w:date="2023-03-04T22:23:56Z">
        <w:r>
          <w:rPr>
            <w:spacing w:val="-5"/>
            <w:sz w:val="20"/>
          </w:rPr>
          <w:delText>of</w:delText>
        </w:r>
      </w:del>
    </w:p>
    <w:p>
      <w:pPr>
        <w:pStyle w:val="TextBody"/>
        <w:ind w:left="554" w:hanging="0"/>
        <w:rPr>
          <w:del w:id="402" w:author="Jomar Tigcal" w:date="2023-03-04T22:23:56Z"/>
        </w:rPr>
      </w:pPr>
      <w:del w:id="400" w:author="Jomar Tigcal" w:date="2023-03-04T22:23:56Z">
        <w:r>
          <w:rPr/>
          <w:delText>TV</w:delText>
        </w:r>
      </w:del>
      <w:del w:id="401" w:author="Jomar Tigcal" w:date="2023-03-04T22:23:56Z">
        <w:r>
          <w:rPr>
            <w:spacing w:val="-2"/>
          </w:rPr>
          <w:delText xml:space="preserve"> shows.</w:delText>
        </w:r>
      </w:del>
    </w:p>
    <w:p>
      <w:pPr>
        <w:sectPr>
          <w:headerReference w:type="even" r:id="rId450"/>
          <w:headerReference w:type="default" r:id="rId451"/>
          <w:type w:val="nextPage"/>
          <w:pgSz w:w="10800" w:h="13320"/>
          <w:pgMar w:left="940" w:right="920" w:gutter="0" w:header="695" w:top="1120" w:footer="0" w:bottom="280"/>
          <w:pgNumType w:fmt="decimal"/>
          <w:formProt w:val="false"/>
          <w:textDirection w:val="lrTb"/>
          <w:docGrid w:type="default" w:linePitch="100" w:charSpace="4096"/>
        </w:sectPr>
        <w:pStyle w:val="ListParagraph"/>
        <w:numPr>
          <w:ilvl w:val="0"/>
          <w:numId w:val="2"/>
        </w:numPr>
        <w:tabs>
          <w:tab w:val="clear" w:pos="720"/>
          <w:tab w:val="left" w:pos="554" w:leader="none"/>
        </w:tabs>
        <w:spacing w:before="148" w:after="0"/>
        <w:ind w:left="554" w:right="1129" w:hanging="360"/>
        <w:jc w:val="left"/>
        <w:rPr>
          <w:sz w:val="20"/>
          <w:del w:id="425" w:author="Jomar Tigcal" w:date="2023-03-04T22:23:56Z"/>
        </w:rPr>
      </w:pPr>
      <w:del w:id="403" w:author="Jomar Tigcal" w:date="2023-03-04T22:23:56Z">
        <w:r>
          <w:rPr>
            <w:sz w:val="20"/>
          </w:rPr>
          <w:delText>Create</w:delText>
        </w:r>
      </w:del>
      <w:del w:id="404" w:author="Jomar Tigcal" w:date="2023-03-04T22:23:56Z">
        <w:r>
          <w:rPr>
            <w:spacing w:val="-4"/>
            <w:sz w:val="20"/>
          </w:rPr>
          <w:delText xml:space="preserve"> </w:delText>
        </w:r>
      </w:del>
      <w:del w:id="405" w:author="Jomar Tigcal" w:date="2023-03-04T22:23:56Z">
        <w:r>
          <w:rPr>
            <w:sz w:val="20"/>
          </w:rPr>
          <w:delText>a</w:delText>
        </w:r>
      </w:del>
      <w:del w:id="406" w:author="Jomar Tigcal" w:date="2023-03-04T22:23:56Z">
        <w:r>
          <w:rPr>
            <w:spacing w:val="-5"/>
            <w:sz w:val="20"/>
          </w:rPr>
          <w:delText xml:space="preserve"> </w:delText>
        </w:r>
      </w:del>
      <w:del w:id="407" w:author="Jomar Tigcal" w:date="2023-03-04T22:23:56Z">
        <w:r>
          <w:rPr>
            <w:sz w:val="20"/>
          </w:rPr>
          <w:delText>model</w:delText>
        </w:r>
      </w:del>
      <w:del w:id="408" w:author="Jomar Tigcal" w:date="2023-03-04T22:23:56Z">
        <w:r>
          <w:rPr>
            <w:spacing w:val="-5"/>
            <w:sz w:val="20"/>
          </w:rPr>
          <w:delText xml:space="preserve"> </w:delText>
        </w:r>
      </w:del>
      <w:del w:id="409" w:author="Jomar Tigcal" w:date="2023-03-04T22:23:56Z">
        <w:r>
          <w:rPr>
            <w:sz w:val="20"/>
          </w:rPr>
          <w:delText>class,</w:delText>
        </w:r>
      </w:del>
      <w:del w:id="410" w:author="Jomar Tigcal" w:date="2023-03-04T22:23:56Z">
        <w:r>
          <w:rPr>
            <w:spacing w:val="-4"/>
            <w:sz w:val="20"/>
          </w:rPr>
          <w:delText xml:space="preserve"> </w:delText>
        </w:r>
      </w:del>
      <w:del w:id="411" w:author="Jomar Tigcal" w:date="2023-03-04T22:23:56Z">
        <w:r>
          <w:rPr>
            <w:rFonts w:ascii="Courier New" w:hAnsi="Courier New"/>
            <w:b/>
          </w:rPr>
          <w:delText>TVShow</w:delText>
        </w:r>
      </w:del>
      <w:del w:id="412" w:author="Jomar Tigcal" w:date="2023-03-04T22:23:56Z">
        <w:r>
          <w:rPr>
            <w:sz w:val="20"/>
          </w:rPr>
          <w:delText>,</w:delText>
        </w:r>
      </w:del>
      <w:del w:id="413" w:author="Jomar Tigcal" w:date="2023-03-04T22:23:56Z">
        <w:r>
          <w:rPr>
            <w:spacing w:val="-4"/>
            <w:sz w:val="20"/>
          </w:rPr>
          <w:delText xml:space="preserve"> </w:delText>
        </w:r>
      </w:del>
      <w:del w:id="414" w:author="Jomar Tigcal" w:date="2023-03-04T22:23:56Z">
        <w:r>
          <w:rPr>
            <w:sz w:val="20"/>
          </w:rPr>
          <w:delText>in</w:delText>
        </w:r>
      </w:del>
      <w:del w:id="415" w:author="Jomar Tigcal" w:date="2023-03-04T22:23:56Z">
        <w:r>
          <w:rPr>
            <w:spacing w:val="-4"/>
            <w:sz w:val="20"/>
          </w:rPr>
          <w:delText xml:space="preserve"> </w:delText>
        </w:r>
      </w:del>
      <w:del w:id="416" w:author="Jomar Tigcal" w:date="2023-03-04T22:23:56Z">
        <w:r>
          <w:rPr>
            <w:sz w:val="20"/>
          </w:rPr>
          <w:delText>a</w:delText>
        </w:r>
      </w:del>
      <w:del w:id="417" w:author="Jomar Tigcal" w:date="2023-03-04T22:23:56Z">
        <w:r>
          <w:rPr>
            <w:spacing w:val="-5"/>
            <w:sz w:val="20"/>
          </w:rPr>
          <w:delText xml:space="preserve"> </w:delText>
        </w:r>
      </w:del>
      <w:del w:id="418" w:author="Jomar Tigcal" w:date="2023-03-04T22:23:56Z">
        <w:r>
          <w:rPr>
            <w:sz w:val="20"/>
          </w:rPr>
          <w:delText>new</w:delText>
        </w:r>
      </w:del>
      <w:del w:id="419" w:author="Jomar Tigcal" w:date="2023-03-04T22:23:56Z">
        <w:r>
          <w:rPr>
            <w:spacing w:val="-4"/>
            <w:sz w:val="20"/>
          </w:rPr>
          <w:delText xml:space="preserve"> </w:delText>
        </w:r>
      </w:del>
      <w:del w:id="420" w:author="Jomar Tigcal" w:date="2023-03-04T22:23:56Z">
        <w:r>
          <w:rPr>
            <w:sz w:val="20"/>
          </w:rPr>
          <w:delText>package,</w:delText>
        </w:r>
      </w:del>
      <w:del w:id="421" w:author="Jomar Tigcal" w:date="2023-03-04T22:23:56Z">
        <w:r>
          <w:rPr>
            <w:spacing w:val="-5"/>
            <w:sz w:val="20"/>
          </w:rPr>
          <w:delText xml:space="preserve"> </w:delText>
        </w:r>
      </w:del>
      <w:del w:id="422" w:author="Jomar Tigcal" w:date="2023-03-04T22:23:56Z">
        <w:r>
          <w:rPr>
            <w:rFonts w:ascii="Courier New" w:hAnsi="Courier New"/>
            <w:b/>
          </w:rPr>
          <w:delText xml:space="preserve">com.example.tvguide. </w:delText>
        </w:r>
      </w:del>
      <w:del w:id="423" w:author="Jomar Tigcal" w:date="2023-03-04T22:23:56Z">
        <w:r>
          <w:rPr>
            <w:rFonts w:ascii="Courier New" w:hAnsi="Courier New"/>
            <w:b/>
            <w:spacing w:val="-2"/>
          </w:rPr>
          <w:delText>model</w:delText>
        </w:r>
      </w:del>
      <w:del w:id="424" w:author="Jomar Tigcal" w:date="2023-03-04T22:23:56Z">
        <w:r>
          <w:rPr>
            <w:spacing w:val="-2"/>
            <w:sz w:val="20"/>
          </w:rPr>
          <w:delText>:</w:delText>
        </w:r>
      </w:del>
    </w:p>
    <w:p>
      <w:pPr>
        <w:sectPr>
          <w:headerReference w:type="even" r:id="rId452"/>
          <w:headerReference w:type="default" r:id="rId453"/>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0" w:after="0"/>
        <w:rPr>
          <w:sz w:val="8"/>
          <w:del w:id="427" w:author="Jomar Tigcal" w:date="2023-03-05T10:42:41Z"/>
        </w:rPr>
      </w:pPr>
      <w:del w:id="426" w:author="Jomar Tigcal" w:date="2023-03-05T10:42:41Z">
        <w:r>
          <w:rPr>
            <w:sz w:val="8"/>
          </w:rPr>
        </w:r>
      </w:del>
    </w:p>
    <w:p>
      <w:pPr>
        <w:pStyle w:val="TextBody"/>
        <w:spacing w:before="3" w:after="0"/>
        <w:rPr>
          <w:sz w:val="5"/>
          <w:del w:id="429" w:author="Jomar Tigcal" w:date="2023-03-04T22:23:56Z"/>
        </w:rPr>
      </w:pPr>
      <w:del w:id="428" w:author="Jomar Tigcal" w:date="2023-03-04T22:23:56Z">
        <w:r>
          <w:rPr>
            <w:sz w:val="5"/>
          </w:rPr>
        </w:r>
      </w:del>
    </w:p>
    <w:p>
      <w:pPr>
        <w:pStyle w:val="TextBody"/>
        <w:ind w:hanging="0"/>
        <w:rPr/>
      </w:pPr>
      <w:r>
        <w:rPr/>
      </w:r>
    </w:p>
    <w:p>
      <w:pPr>
        <w:pStyle w:val="TextBody"/>
        <w:spacing w:before="47" w:after="0"/>
        <w:ind w:left="1274" w:hanging="0"/>
        <w:rPr>
          <w:rFonts w:ascii="Open Sans SemiBold" w:hAnsi="Open Sans SemiBold"/>
          <w:b/>
          <w:b/>
          <w:spacing w:val="-5"/>
          <w:sz w:val="18"/>
          <w:del w:id="455" w:author="Jomar Tigcal" w:date="2023-03-04T22:23:56Z"/>
        </w:rPr>
      </w:pPr>
      <w:del w:id="430" w:author="Jomar Tigcal" w:date="2023-03-04T22:23:56Z">
        <w:r>
          <w:rPr/>
          <w:delText>This</w:delText>
        </w:r>
      </w:del>
      <w:del w:id="431" w:author="Jomar Tigcal" w:date="2023-03-04T22:23:56Z">
        <w:r>
          <w:rPr>
            <w:spacing w:val="-7"/>
          </w:rPr>
          <w:delText xml:space="preserve"> </w:delText>
        </w:r>
      </w:del>
      <w:del w:id="432" w:author="Jomar Tigcal" w:date="2023-03-04T22:23:56Z">
        <w:r>
          <w:rPr/>
          <w:delText>will</w:delText>
        </w:r>
      </w:del>
      <w:del w:id="433" w:author="Jomar Tigcal" w:date="2023-03-04T22:23:56Z">
        <w:r>
          <w:rPr>
            <w:spacing w:val="-2"/>
          </w:rPr>
          <w:delText xml:space="preserve"> </w:delText>
        </w:r>
      </w:del>
      <w:del w:id="434" w:author="Jomar Tigcal" w:date="2023-03-04T22:23:56Z">
        <w:r>
          <w:rPr/>
          <w:delText>be</w:delText>
        </w:r>
      </w:del>
      <w:del w:id="435" w:author="Jomar Tigcal" w:date="2023-03-04T22:23:56Z">
        <w:r>
          <w:rPr>
            <w:spacing w:val="-3"/>
          </w:rPr>
          <w:delText xml:space="preserve"> </w:delText>
        </w:r>
      </w:del>
      <w:del w:id="436" w:author="Jomar Tigcal" w:date="2023-03-04T22:23:56Z">
        <w:r>
          <w:rPr/>
          <w:delText>the</w:delText>
        </w:r>
      </w:del>
      <w:del w:id="437" w:author="Jomar Tigcal" w:date="2023-03-04T22:23:56Z">
        <w:r>
          <w:rPr>
            <w:spacing w:val="-2"/>
          </w:rPr>
          <w:delText xml:space="preserve"> </w:delText>
        </w:r>
      </w:del>
      <w:del w:id="438" w:author="Jomar Tigcal" w:date="2023-03-04T22:23:56Z">
        <w:r>
          <w:rPr/>
          <w:delText>model</w:delText>
        </w:r>
      </w:del>
      <w:del w:id="439" w:author="Jomar Tigcal" w:date="2023-03-04T22:23:56Z">
        <w:r>
          <w:rPr>
            <w:spacing w:val="-4"/>
          </w:rPr>
          <w:delText xml:space="preserve"> </w:delText>
        </w:r>
      </w:del>
      <w:del w:id="440" w:author="Jomar Tigcal" w:date="2023-03-04T22:23:56Z">
        <w:r>
          <w:rPr/>
          <w:delText>class</w:delText>
        </w:r>
      </w:del>
      <w:del w:id="441" w:author="Jomar Tigcal" w:date="2023-03-04T22:23:56Z">
        <w:r>
          <w:rPr>
            <w:spacing w:val="-3"/>
          </w:rPr>
          <w:delText xml:space="preserve"> </w:delText>
        </w:r>
      </w:del>
      <w:del w:id="442" w:author="Jomar Tigcal" w:date="2023-03-04T22:23:56Z">
        <w:r>
          <w:rPr/>
          <w:delText>representing</w:delText>
        </w:r>
      </w:del>
      <w:del w:id="443" w:author="Jomar Tigcal" w:date="2023-03-04T22:23:56Z">
        <w:r>
          <w:rPr>
            <w:spacing w:val="-3"/>
          </w:rPr>
          <w:delText xml:space="preserve"> </w:delText>
        </w:r>
      </w:del>
      <w:del w:id="444" w:author="Jomar Tigcal" w:date="2023-03-04T22:23:56Z">
        <w:r>
          <w:rPr/>
          <w:delText>a</w:delText>
        </w:r>
      </w:del>
      <w:del w:id="445" w:author="Jomar Tigcal" w:date="2023-03-04T22:23:56Z">
        <w:r>
          <w:rPr>
            <w:spacing w:val="-2"/>
          </w:rPr>
          <w:delText xml:space="preserve"> </w:delText>
        </w:r>
      </w:del>
      <w:del w:id="446" w:author="Jomar Tigcal" w:date="2023-03-04T22:23:56Z">
        <w:r>
          <w:rPr>
            <w:rFonts w:ascii="Courier New" w:hAnsi="Courier New"/>
            <w:b/>
            <w:sz w:val="22"/>
          </w:rPr>
          <w:delText>TVShow</w:delText>
        </w:r>
      </w:del>
      <w:del w:id="447" w:author="Jomar Tigcal" w:date="2023-03-04T22:23:56Z">
        <w:r>
          <w:rPr>
            <w:rFonts w:ascii="Courier New" w:hAnsi="Courier New"/>
            <w:b/>
            <w:spacing w:val="-80"/>
            <w:sz w:val="22"/>
          </w:rPr>
          <w:delText xml:space="preserve"> </w:delText>
        </w:r>
      </w:del>
      <w:del w:id="448" w:author="Jomar Tigcal" w:date="2023-03-04T22:23:56Z">
        <w:r>
          <w:rPr/>
          <w:delText>object</w:delText>
        </w:r>
      </w:del>
      <w:del w:id="449" w:author="Jomar Tigcal" w:date="2023-03-04T22:23:56Z">
        <w:r>
          <w:rPr>
            <w:spacing w:val="-2"/>
          </w:rPr>
          <w:delText xml:space="preserve"> </w:delText>
        </w:r>
      </w:del>
      <w:del w:id="450" w:author="Jomar Tigcal" w:date="2023-03-04T22:23:56Z">
        <w:r>
          <w:rPr/>
          <w:delText>from</w:delText>
        </w:r>
      </w:del>
      <w:del w:id="451" w:author="Jomar Tigcal" w:date="2023-03-04T22:23:56Z">
        <w:r>
          <w:rPr>
            <w:spacing w:val="-3"/>
          </w:rPr>
          <w:delText xml:space="preserve"> </w:delText>
        </w:r>
      </w:del>
      <w:del w:id="452" w:author="Jomar Tigcal" w:date="2023-03-04T22:23:56Z">
        <w:r>
          <w:rPr/>
          <w:delText>the</w:delText>
        </w:r>
      </w:del>
      <w:del w:id="453" w:author="Jomar Tigcal" w:date="2023-03-04T22:23:56Z">
        <w:r>
          <w:rPr>
            <w:spacing w:val="-2"/>
          </w:rPr>
          <w:delText xml:space="preserve"> </w:delText>
        </w:r>
      </w:del>
      <w:del w:id="454" w:author="Jomar Tigcal" w:date="2023-03-04T22:23:56Z">
        <w:r>
          <w:rPr>
            <w:spacing w:val="-4"/>
          </w:rPr>
          <w:delText>API.</w:delText>
        </w:r>
      </w:del>
    </w:p>
    <w:p>
      <w:pPr>
        <w:pStyle w:val="ListParagraph"/>
        <w:numPr>
          <w:ilvl w:val="0"/>
          <w:numId w:val="2"/>
        </w:numPr>
        <w:tabs>
          <w:tab w:val="clear" w:pos="720"/>
          <w:tab w:val="left" w:pos="1274" w:leader="none"/>
        </w:tabs>
        <w:spacing w:before="140" w:after="0"/>
        <w:ind w:left="1274" w:right="256" w:hanging="360"/>
        <w:jc w:val="left"/>
        <w:rPr>
          <w:sz w:val="20"/>
          <w:del w:id="473" w:author="Jomar Tigcal" w:date="2023-03-04T22:23:56Z"/>
        </w:rPr>
      </w:pPr>
      <w:del w:id="456" w:author="Jomar Tigcal" w:date="2023-03-04T22:23:56Z">
        <w:r>
          <w:rPr>
            <w:sz w:val="20"/>
          </w:rPr>
          <w:delText>Create</w:delText>
        </w:r>
      </w:del>
      <w:del w:id="457" w:author="Jomar Tigcal" w:date="2023-03-04T22:23:56Z">
        <w:r>
          <w:rPr>
            <w:spacing w:val="-10"/>
            <w:sz w:val="20"/>
          </w:rPr>
          <w:delText xml:space="preserve"> </w:delText>
        </w:r>
      </w:del>
      <w:del w:id="458" w:author="Jomar Tigcal" w:date="2023-03-04T22:23:56Z">
        <w:r>
          <w:rPr>
            <w:sz w:val="20"/>
          </w:rPr>
          <w:delText>a</w:delText>
        </w:r>
      </w:del>
      <w:del w:id="459" w:author="Jomar Tigcal" w:date="2023-03-04T22:23:56Z">
        <w:r>
          <w:rPr>
            <w:spacing w:val="-6"/>
            <w:sz w:val="20"/>
          </w:rPr>
          <w:delText xml:space="preserve"> </w:delText>
        </w:r>
      </w:del>
      <w:del w:id="460" w:author="Jomar Tigcal" w:date="2023-03-04T22:23:56Z">
        <w:r>
          <w:rPr>
            <w:sz w:val="20"/>
          </w:rPr>
          <w:delText>new</w:delText>
        </w:r>
      </w:del>
      <w:del w:id="461" w:author="Jomar Tigcal" w:date="2023-03-04T22:23:56Z">
        <w:r>
          <w:rPr>
            <w:spacing w:val="-5"/>
            <w:sz w:val="20"/>
          </w:rPr>
          <w:delText xml:space="preserve"> </w:delText>
        </w:r>
      </w:del>
      <w:del w:id="462" w:author="Jomar Tigcal" w:date="2023-03-04T22:23:56Z">
        <w:r>
          <w:rPr>
            <w:sz w:val="20"/>
          </w:rPr>
          <w:delText>activity</w:delText>
        </w:r>
      </w:del>
      <w:del w:id="463" w:author="Jomar Tigcal" w:date="2023-03-04T22:23:56Z">
        <w:r>
          <w:rPr>
            <w:spacing w:val="-6"/>
            <w:sz w:val="20"/>
          </w:rPr>
          <w:delText xml:space="preserve"> </w:delText>
        </w:r>
      </w:del>
      <w:del w:id="464" w:author="Jomar Tigcal" w:date="2023-03-04T22:23:56Z">
        <w:r>
          <w:rPr>
            <w:sz w:val="20"/>
          </w:rPr>
          <w:delText>named</w:delText>
        </w:r>
      </w:del>
      <w:del w:id="465" w:author="Jomar Tigcal" w:date="2023-03-04T22:23:56Z">
        <w:r>
          <w:rPr>
            <w:spacing w:val="-6"/>
            <w:sz w:val="20"/>
          </w:rPr>
          <w:delText xml:space="preserve"> </w:delText>
        </w:r>
      </w:del>
      <w:del w:id="466" w:author="Jomar Tigcal" w:date="2023-03-04T22:23:56Z">
        <w:r>
          <w:rPr>
            <w:rFonts w:ascii="Courier New" w:hAnsi="Courier New"/>
            <w:b/>
          </w:rPr>
          <w:delText>DetailsActivity</w:delText>
        </w:r>
      </w:del>
      <w:del w:id="467" w:author="Jomar Tigcal" w:date="2023-03-04T22:23:56Z">
        <w:r>
          <w:rPr>
            <w:rFonts w:ascii="Courier New" w:hAnsi="Courier New"/>
            <w:b/>
            <w:spacing w:val="-80"/>
          </w:rPr>
          <w:delText xml:space="preserve"> </w:delText>
        </w:r>
      </w:del>
      <w:del w:id="468" w:author="Jomar Tigcal" w:date="2023-03-04T22:23:56Z">
        <w:r>
          <w:rPr>
            <w:sz w:val="20"/>
          </w:rPr>
          <w:delText>with</w:delText>
        </w:r>
      </w:del>
      <w:del w:id="469" w:author="Jomar Tigcal" w:date="2023-03-04T22:23:56Z">
        <w:r>
          <w:rPr>
            <w:spacing w:val="-6"/>
            <w:sz w:val="20"/>
          </w:rPr>
          <w:delText xml:space="preserve"> </w:delText>
        </w:r>
      </w:del>
      <w:del w:id="470" w:author="Jomar Tigcal" w:date="2023-03-04T22:23:56Z">
        <w:r>
          <w:rPr>
            <w:rFonts w:ascii="Courier New" w:hAnsi="Courier New"/>
            <w:b/>
          </w:rPr>
          <w:delText>activity_details. xml</w:delText>
        </w:r>
      </w:del>
      <w:del w:id="471" w:author="Jomar Tigcal" w:date="2023-03-04T22:23:56Z">
        <w:r>
          <w:rPr>
            <w:rFonts w:ascii="Courier New" w:hAnsi="Courier New"/>
            <w:b/>
            <w:spacing w:val="-42"/>
          </w:rPr>
          <w:delText xml:space="preserve"> </w:delText>
        </w:r>
      </w:del>
      <w:del w:id="472" w:author="Jomar Tigcal" w:date="2023-03-04T22:23:56Z">
        <w:r>
          <w:rPr>
            <w:sz w:val="20"/>
          </w:rPr>
          <w:delText>as the layout file.</w:delText>
        </w:r>
      </w:del>
    </w:p>
    <w:p>
      <w:pPr>
        <w:pStyle w:val="ListParagraph"/>
        <w:numPr>
          <w:ilvl w:val="0"/>
          <w:numId w:val="2"/>
        </w:numPr>
        <w:tabs>
          <w:tab w:val="clear" w:pos="720"/>
          <w:tab w:val="left" w:pos="1274" w:leader="none"/>
        </w:tabs>
        <w:spacing w:before="140" w:after="0"/>
        <w:ind w:left="1274" w:hanging="360"/>
        <w:jc w:val="left"/>
        <w:rPr>
          <w:rFonts w:ascii="Courier New" w:hAnsi="Courier New"/>
          <w:b/>
          <w:b/>
          <w:del w:id="489" w:author="Jomar Tigcal" w:date="2023-03-04T22:23:56Z"/>
        </w:rPr>
      </w:pPr>
      <w:del w:id="474" w:author="Jomar Tigcal" w:date="2023-03-04T22:23:56Z">
        <w:r>
          <w:rPr>
            <w:sz w:val="20"/>
          </w:rPr>
          <w:delText>Open</w:delText>
        </w:r>
      </w:del>
      <w:del w:id="475" w:author="Jomar Tigcal" w:date="2023-03-04T22:23:56Z">
        <w:r>
          <w:rPr>
            <w:spacing w:val="-8"/>
            <w:sz w:val="20"/>
          </w:rPr>
          <w:delText xml:space="preserve"> </w:delText>
        </w:r>
      </w:del>
      <w:del w:id="476" w:author="Jomar Tigcal" w:date="2023-03-04T22:23:56Z">
        <w:r>
          <w:rPr>
            <w:sz w:val="20"/>
          </w:rPr>
          <w:delText>the</w:delText>
        </w:r>
      </w:del>
      <w:del w:id="477" w:author="Jomar Tigcal" w:date="2023-03-04T22:23:56Z">
        <w:r>
          <w:rPr>
            <w:spacing w:val="-5"/>
            <w:sz w:val="20"/>
          </w:rPr>
          <w:delText xml:space="preserve"> </w:delText>
        </w:r>
      </w:del>
      <w:del w:id="478" w:author="Jomar Tigcal" w:date="2023-03-04T22:23:56Z">
        <w:r>
          <w:rPr>
            <w:rFonts w:ascii="Courier New" w:hAnsi="Courier New"/>
            <w:b/>
          </w:rPr>
          <w:delText>AndroidManifest.xml</w:delText>
        </w:r>
      </w:del>
      <w:del w:id="479" w:author="Jomar Tigcal" w:date="2023-03-04T22:23:56Z">
        <w:r>
          <w:rPr>
            <w:rFonts w:ascii="Courier New" w:hAnsi="Courier New"/>
            <w:b/>
            <w:spacing w:val="-80"/>
          </w:rPr>
          <w:delText xml:space="preserve"> </w:delText>
        </w:r>
      </w:del>
      <w:del w:id="480" w:author="Jomar Tigcal" w:date="2023-03-04T22:23:56Z">
        <w:r>
          <w:rPr>
            <w:sz w:val="20"/>
          </w:rPr>
          <w:delText>file</w:delText>
        </w:r>
      </w:del>
      <w:del w:id="481" w:author="Jomar Tigcal" w:date="2023-03-04T22:23:56Z">
        <w:r>
          <w:rPr>
            <w:spacing w:val="-3"/>
            <w:sz w:val="20"/>
          </w:rPr>
          <w:delText xml:space="preserve"> </w:delText>
        </w:r>
      </w:del>
      <w:del w:id="482" w:author="Jomar Tigcal" w:date="2023-03-04T22:23:56Z">
        <w:r>
          <w:rPr>
            <w:sz w:val="20"/>
          </w:rPr>
          <w:delText>and</w:delText>
        </w:r>
      </w:del>
      <w:del w:id="483" w:author="Jomar Tigcal" w:date="2023-03-04T22:23:56Z">
        <w:r>
          <w:rPr>
            <w:spacing w:val="-5"/>
            <w:sz w:val="20"/>
          </w:rPr>
          <w:delText xml:space="preserve"> </w:delText>
        </w:r>
      </w:del>
      <w:del w:id="484" w:author="Jomar Tigcal" w:date="2023-03-04T22:23:56Z">
        <w:r>
          <w:rPr>
            <w:sz w:val="20"/>
          </w:rPr>
          <w:delText>add</w:delText>
        </w:r>
      </w:del>
      <w:del w:id="485" w:author="Jomar Tigcal" w:date="2023-03-04T22:23:56Z">
        <w:r>
          <w:rPr>
            <w:spacing w:val="-5"/>
            <w:sz w:val="20"/>
          </w:rPr>
          <w:delText xml:space="preserve"> </w:delText>
        </w:r>
      </w:del>
      <w:del w:id="486" w:author="Jomar Tigcal" w:date="2023-03-04T22:23:56Z">
        <w:r>
          <w:rPr>
            <w:sz w:val="20"/>
          </w:rPr>
          <w:delText>the</w:delText>
        </w:r>
      </w:del>
      <w:del w:id="487" w:author="Jomar Tigcal" w:date="2023-03-04T22:23:56Z">
        <w:r>
          <w:rPr>
            <w:spacing w:val="-4"/>
            <w:sz w:val="20"/>
          </w:rPr>
          <w:delText xml:space="preserve"> </w:delText>
        </w:r>
      </w:del>
      <w:del w:id="488" w:author="Jomar Tigcal" w:date="2023-03-04T22:23:56Z">
        <w:r>
          <w:rPr>
            <w:rFonts w:ascii="Courier New" w:hAnsi="Courier New"/>
            <w:b/>
            <w:spacing w:val="-2"/>
          </w:rPr>
          <w:delText>parentActivityName</w:delText>
        </w:r>
      </w:del>
    </w:p>
    <w:p>
      <w:pPr>
        <w:sectPr>
          <w:headerReference w:type="even" r:id="rId454"/>
          <w:headerReference w:type="default" r:id="rId455"/>
          <w:type w:val="nextPage"/>
          <w:pgSz w:w="10800" w:h="13320"/>
          <w:pgMar w:left="940" w:right="920" w:gutter="0" w:header="695" w:top="1120" w:footer="0" w:bottom="280"/>
          <w:pgNumType w:fmt="decimal"/>
          <w:formProt w:val="false"/>
          <w:textDirection w:val="lrTb"/>
          <w:docGrid w:type="default" w:linePitch="100" w:charSpace="4096"/>
        </w:sectPr>
        <w:pStyle w:val="Normal"/>
        <w:ind w:left="1274" w:hanging="0"/>
        <w:rPr>
          <w:sz w:val="20"/>
          <w:del w:id="499" w:author="Jomar Tigcal" w:date="2023-03-04T22:23:56Z"/>
        </w:rPr>
      </w:pPr>
      <w:del w:id="490" w:author="Jomar Tigcal" w:date="2023-03-04T22:23:56Z">
        <w:r>
          <w:rPr>
            <w:sz w:val="20"/>
          </w:rPr>
          <w:delText>attribute</w:delText>
        </w:r>
      </w:del>
      <w:del w:id="491" w:author="Jomar Tigcal" w:date="2023-03-04T22:23:56Z">
        <w:r>
          <w:rPr>
            <w:spacing w:val="-13"/>
            <w:sz w:val="20"/>
          </w:rPr>
          <w:delText xml:space="preserve"> </w:delText>
        </w:r>
      </w:del>
      <w:del w:id="492" w:author="Jomar Tigcal" w:date="2023-03-04T22:23:56Z">
        <w:r>
          <w:rPr>
            <w:sz w:val="20"/>
          </w:rPr>
          <w:delText>in</w:delText>
        </w:r>
      </w:del>
      <w:del w:id="493" w:author="Jomar Tigcal" w:date="2023-03-04T22:23:56Z">
        <w:r>
          <w:rPr>
            <w:spacing w:val="-6"/>
            <w:sz w:val="20"/>
          </w:rPr>
          <w:delText xml:space="preserve"> </w:delText>
        </w:r>
      </w:del>
      <w:del w:id="494" w:author="Jomar Tigcal" w:date="2023-03-04T22:23:56Z">
        <w:r>
          <w:rPr>
            <w:sz w:val="20"/>
          </w:rPr>
          <w:delText>the</w:delText>
        </w:r>
      </w:del>
      <w:del w:id="495" w:author="Jomar Tigcal" w:date="2023-03-04T22:23:56Z">
        <w:r>
          <w:rPr>
            <w:spacing w:val="-6"/>
            <w:sz w:val="20"/>
          </w:rPr>
          <w:delText xml:space="preserve"> </w:delText>
        </w:r>
      </w:del>
      <w:del w:id="496" w:author="Jomar Tigcal" w:date="2023-03-04T22:23:56Z">
        <w:r>
          <w:rPr>
            <w:rFonts w:ascii="Courier New" w:hAnsi="Courier New"/>
            <w:b/>
          </w:rPr>
          <w:delText>DetailsActivity</w:delText>
        </w:r>
      </w:del>
      <w:del w:id="497" w:author="Jomar Tigcal" w:date="2023-03-04T22:23:56Z">
        <w:r>
          <w:rPr>
            <w:rFonts w:ascii="Courier New" w:hAnsi="Courier New"/>
            <w:b/>
            <w:spacing w:val="-80"/>
          </w:rPr>
          <w:delText xml:space="preserve"> </w:delText>
        </w:r>
      </w:del>
      <w:del w:id="498" w:author="Jomar Tigcal" w:date="2023-03-04T22:23:56Z">
        <w:r>
          <w:rPr>
            <w:spacing w:val="-2"/>
            <w:sz w:val="20"/>
          </w:rPr>
          <w:delText>declaration:</w:delText>
        </w:r>
      </w:del>
    </w:p>
    <w:p>
      <w:pPr>
        <w:pStyle w:val="TextBody"/>
        <w:spacing w:before="72" w:after="0"/>
        <w:ind w:left="1274" w:hanging="0"/>
        <w:rPr>
          <w:rFonts w:ascii="Open Sans SemiBold" w:hAnsi="Open Sans SemiBold"/>
          <w:b/>
          <w:b/>
          <w:spacing w:val="-5"/>
          <w:sz w:val="18"/>
          <w:del w:id="530" w:author="Jomar Tigcal" w:date="2023-03-04T22:23:56Z"/>
        </w:rPr>
      </w:pPr>
      <w:del w:id="500" w:author="Jomar Tigcal" w:date="2023-03-04T22:23:56Z">
        <w:r>
          <w:rPr/>
          <w:delText>This</w:delText>
        </w:r>
      </w:del>
      <w:del w:id="501" w:author="Jomar Tigcal" w:date="2023-03-04T22:23:56Z">
        <w:r>
          <w:rPr>
            <w:spacing w:val="-3"/>
          </w:rPr>
          <w:delText xml:space="preserve"> </w:delText>
        </w:r>
      </w:del>
      <w:del w:id="502" w:author="Jomar Tigcal" w:date="2023-03-04T22:23:56Z">
        <w:r>
          <w:rPr/>
          <w:delText>adds</w:delText>
        </w:r>
      </w:del>
      <w:del w:id="503" w:author="Jomar Tigcal" w:date="2023-03-04T22:23:56Z">
        <w:r>
          <w:rPr>
            <w:spacing w:val="-2"/>
          </w:rPr>
          <w:delText xml:space="preserve"> </w:delText>
        </w:r>
      </w:del>
      <w:del w:id="504" w:author="Jomar Tigcal" w:date="2023-03-04T22:23:56Z">
        <w:r>
          <w:rPr/>
          <w:delText>an</w:delText>
        </w:r>
      </w:del>
      <w:del w:id="505" w:author="Jomar Tigcal" w:date="2023-03-04T22:23:56Z">
        <w:r>
          <w:rPr>
            <w:spacing w:val="-3"/>
          </w:rPr>
          <w:delText xml:space="preserve"> </w:delText>
        </w:r>
      </w:del>
      <w:del w:id="506" w:author="Jomar Tigcal" w:date="2023-03-04T22:23:56Z">
        <w:r>
          <w:rPr/>
          <w:delText>up</w:delText>
        </w:r>
      </w:del>
      <w:del w:id="507" w:author="Jomar Tigcal" w:date="2023-03-04T22:23:56Z">
        <w:r>
          <w:rPr>
            <w:spacing w:val="-1"/>
          </w:rPr>
          <w:delText xml:space="preserve"> </w:delText>
        </w:r>
      </w:del>
      <w:del w:id="508" w:author="Jomar Tigcal" w:date="2023-03-04T22:23:56Z">
        <w:r>
          <w:rPr/>
          <w:delText>icon</w:delText>
        </w:r>
      </w:del>
      <w:del w:id="509" w:author="Jomar Tigcal" w:date="2023-03-04T22:23:56Z">
        <w:r>
          <w:rPr>
            <w:spacing w:val="-2"/>
          </w:rPr>
          <w:delText xml:space="preserve"> </w:delText>
        </w:r>
      </w:del>
      <w:del w:id="510" w:author="Jomar Tigcal" w:date="2023-03-04T22:23:56Z">
        <w:r>
          <w:rPr/>
          <w:delText>in</w:delText>
        </w:r>
      </w:del>
      <w:del w:id="511" w:author="Jomar Tigcal" w:date="2023-03-04T22:23:56Z">
        <w:r>
          <w:rPr>
            <w:spacing w:val="-1"/>
          </w:rPr>
          <w:delText xml:space="preserve"> </w:delText>
        </w:r>
      </w:del>
      <w:del w:id="512" w:author="Jomar Tigcal" w:date="2023-03-04T22:23:56Z">
        <w:r>
          <w:rPr/>
          <w:delText>the</w:delText>
        </w:r>
      </w:del>
      <w:del w:id="513" w:author="Jomar Tigcal" w:date="2023-03-04T22:23:56Z">
        <w:r>
          <w:rPr>
            <w:spacing w:val="-2"/>
          </w:rPr>
          <w:delText xml:space="preserve"> </w:delText>
        </w:r>
      </w:del>
      <w:del w:id="514" w:author="Jomar Tigcal" w:date="2023-03-04T22:23:56Z">
        <w:r>
          <w:rPr/>
          <w:delText>details</w:delText>
        </w:r>
      </w:del>
      <w:del w:id="515" w:author="Jomar Tigcal" w:date="2023-03-04T22:23:56Z">
        <w:r>
          <w:rPr>
            <w:spacing w:val="-1"/>
          </w:rPr>
          <w:delText xml:space="preserve"> </w:delText>
        </w:r>
      </w:del>
      <w:del w:id="516" w:author="Jomar Tigcal" w:date="2023-03-04T22:23:56Z">
        <w:r>
          <w:rPr/>
          <w:delText>activity</w:delText>
        </w:r>
      </w:del>
      <w:del w:id="517" w:author="Jomar Tigcal" w:date="2023-03-04T22:23:56Z">
        <w:r>
          <w:rPr>
            <w:spacing w:val="-3"/>
          </w:rPr>
          <w:delText xml:space="preserve"> </w:delText>
        </w:r>
      </w:del>
      <w:del w:id="518" w:author="Jomar Tigcal" w:date="2023-03-04T22:23:56Z">
        <w:r>
          <w:rPr/>
          <w:delText>for</w:delText>
        </w:r>
      </w:del>
      <w:del w:id="519" w:author="Jomar Tigcal" w:date="2023-03-04T22:23:56Z">
        <w:r>
          <w:rPr>
            <w:spacing w:val="-1"/>
          </w:rPr>
          <w:delText xml:space="preserve"> </w:delText>
        </w:r>
      </w:del>
      <w:del w:id="520" w:author="Jomar Tigcal" w:date="2023-03-04T22:23:56Z">
        <w:r>
          <w:rPr/>
          <w:delText>going</w:delText>
        </w:r>
      </w:del>
      <w:del w:id="521" w:author="Jomar Tigcal" w:date="2023-03-04T22:23:56Z">
        <w:r>
          <w:rPr>
            <w:spacing w:val="-2"/>
          </w:rPr>
          <w:delText xml:space="preserve"> </w:delText>
        </w:r>
      </w:del>
      <w:del w:id="522" w:author="Jomar Tigcal" w:date="2023-03-04T22:23:56Z">
        <w:r>
          <w:rPr/>
          <w:delText>back</w:delText>
        </w:r>
      </w:del>
      <w:del w:id="523" w:author="Jomar Tigcal" w:date="2023-03-04T22:23:56Z">
        <w:r>
          <w:rPr>
            <w:spacing w:val="-1"/>
          </w:rPr>
          <w:delText xml:space="preserve"> </w:delText>
        </w:r>
      </w:del>
      <w:del w:id="524" w:author="Jomar Tigcal" w:date="2023-03-04T22:23:56Z">
        <w:r>
          <w:rPr/>
          <w:delText>to</w:delText>
        </w:r>
      </w:del>
      <w:del w:id="525" w:author="Jomar Tigcal" w:date="2023-03-04T22:23:56Z">
        <w:r>
          <w:rPr>
            <w:spacing w:val="-2"/>
          </w:rPr>
          <w:delText xml:space="preserve"> </w:delText>
        </w:r>
      </w:del>
      <w:del w:id="526" w:author="Jomar Tigcal" w:date="2023-03-04T22:23:56Z">
        <w:r>
          <w:rPr/>
          <w:delText>the</w:delText>
        </w:r>
      </w:del>
      <w:del w:id="527" w:author="Jomar Tigcal" w:date="2023-03-04T22:23:56Z">
        <w:r>
          <w:rPr>
            <w:spacing w:val="-1"/>
          </w:rPr>
          <w:delText xml:space="preserve"> </w:delText>
        </w:r>
      </w:del>
      <w:del w:id="528" w:author="Jomar Tigcal" w:date="2023-03-04T22:23:56Z">
        <w:r>
          <w:rPr/>
          <w:delText>main</w:delText>
        </w:r>
      </w:del>
      <w:del w:id="529" w:author="Jomar Tigcal" w:date="2023-03-04T22:23:56Z">
        <w:r>
          <w:rPr>
            <w:spacing w:val="-2"/>
          </w:rPr>
          <w:delText xml:space="preserve"> screen.</w:delText>
        </w:r>
      </w:del>
    </w:p>
    <w:p>
      <w:pPr>
        <w:sectPr>
          <w:headerReference w:type="even" r:id="rId456"/>
          <w:headerReference w:type="default" r:id="rId457"/>
          <w:type w:val="nextPage"/>
          <w:pgSz w:w="10800" w:h="13320"/>
          <w:pgMar w:left="940" w:right="920" w:gutter="0" w:header="695" w:top="1120" w:footer="0" w:bottom="280"/>
          <w:pgNumType w:fmt="decimal"/>
          <w:formProt w:val="false"/>
          <w:textDirection w:val="lrTb"/>
          <w:docGrid w:type="default" w:linePitch="100" w:charSpace="4096"/>
        </w:sectPr>
        <w:pStyle w:val="ListParagraph"/>
        <w:numPr>
          <w:ilvl w:val="0"/>
          <w:numId w:val="2"/>
        </w:numPr>
        <w:tabs>
          <w:tab w:val="clear" w:pos="720"/>
          <w:tab w:val="left" w:pos="1274" w:leader="none"/>
        </w:tabs>
        <w:spacing w:before="148" w:after="0"/>
        <w:ind w:left="1274" w:right="422" w:hanging="360"/>
        <w:jc w:val="left"/>
        <w:rPr>
          <w:sz w:val="20"/>
          <w:del w:id="554" w:author="Jomar Tigcal" w:date="2023-03-04T22:23:56Z"/>
        </w:rPr>
      </w:pPr>
      <w:del w:id="531" w:author="Jomar Tigcal" w:date="2023-03-04T22:23:56Z">
        <w:r>
          <w:rPr>
            <w:sz w:val="20"/>
          </w:rPr>
          <w:delText>Open</w:delText>
        </w:r>
      </w:del>
      <w:del w:id="532" w:author="Jomar Tigcal" w:date="2023-03-04T22:23:56Z">
        <w:r>
          <w:rPr>
            <w:spacing w:val="-7"/>
            <w:sz w:val="20"/>
          </w:rPr>
          <w:delText xml:space="preserve"> </w:delText>
        </w:r>
      </w:del>
      <w:del w:id="533" w:author="Jomar Tigcal" w:date="2023-03-04T22:23:56Z">
        <w:r>
          <w:rPr>
            <w:sz w:val="20"/>
          </w:rPr>
          <w:delText>the</w:delText>
        </w:r>
      </w:del>
      <w:del w:id="534" w:author="Jomar Tigcal" w:date="2023-03-04T22:23:56Z">
        <w:r>
          <w:rPr>
            <w:spacing w:val="-5"/>
            <w:sz w:val="20"/>
          </w:rPr>
          <w:delText xml:space="preserve"> </w:delText>
        </w:r>
      </w:del>
      <w:del w:id="535" w:author="Jomar Tigcal" w:date="2023-03-04T22:23:56Z">
        <w:r>
          <w:rPr>
            <w:rFonts w:ascii="Courier New" w:hAnsi="Courier New"/>
            <w:b/>
          </w:rPr>
          <w:delText>activity_details.xml</w:delText>
        </w:r>
      </w:del>
      <w:del w:id="536" w:author="Jomar Tigcal" w:date="2023-03-04T22:23:56Z">
        <w:r>
          <w:rPr>
            <w:rFonts w:ascii="Courier New" w:hAnsi="Courier New"/>
            <w:b/>
            <w:spacing w:val="-80"/>
          </w:rPr>
          <w:delText xml:space="preserve"> </w:delText>
        </w:r>
      </w:del>
      <w:del w:id="537" w:author="Jomar Tigcal" w:date="2023-03-04T22:23:56Z">
        <w:r>
          <w:rPr>
            <w:sz w:val="20"/>
          </w:rPr>
          <w:delText>file.</w:delText>
        </w:r>
      </w:del>
      <w:del w:id="538" w:author="Jomar Tigcal" w:date="2023-03-04T22:23:56Z">
        <w:r>
          <w:rPr>
            <w:spacing w:val="-4"/>
            <w:sz w:val="20"/>
          </w:rPr>
          <w:delText xml:space="preserve"> </w:delText>
        </w:r>
      </w:del>
      <w:del w:id="539" w:author="Jomar Tigcal" w:date="2023-03-04T22:23:56Z">
        <w:r>
          <w:rPr>
            <w:sz w:val="20"/>
          </w:rPr>
          <w:delText>Add</w:delText>
        </w:r>
      </w:del>
      <w:del w:id="540" w:author="Jomar Tigcal" w:date="2023-03-04T22:23:56Z">
        <w:r>
          <w:rPr>
            <w:spacing w:val="-4"/>
            <w:sz w:val="20"/>
          </w:rPr>
          <w:delText xml:space="preserve"> </w:delText>
        </w:r>
      </w:del>
      <w:del w:id="541" w:author="Jomar Tigcal" w:date="2023-03-04T22:23:56Z">
        <w:r>
          <w:rPr>
            <w:sz w:val="20"/>
          </w:rPr>
          <w:delText>the</w:delText>
        </w:r>
      </w:del>
      <w:del w:id="542" w:author="Jomar Tigcal" w:date="2023-03-04T22:23:56Z">
        <w:r>
          <w:rPr>
            <w:spacing w:val="-4"/>
            <w:sz w:val="20"/>
          </w:rPr>
          <w:delText xml:space="preserve"> </w:delText>
        </w:r>
      </w:del>
      <w:del w:id="543" w:author="Jomar Tigcal" w:date="2023-03-04T22:23:56Z">
        <w:r>
          <w:rPr>
            <w:sz w:val="20"/>
          </w:rPr>
          <w:delText>views</w:delText>
        </w:r>
      </w:del>
      <w:del w:id="544" w:author="Jomar Tigcal" w:date="2023-03-04T22:23:56Z">
        <w:r>
          <w:rPr>
            <w:spacing w:val="-4"/>
            <w:sz w:val="20"/>
          </w:rPr>
          <w:delText xml:space="preserve"> </w:delText>
        </w:r>
      </w:del>
      <w:del w:id="545" w:author="Jomar Tigcal" w:date="2023-03-04T22:23:56Z">
        <w:r>
          <w:rPr>
            <w:sz w:val="20"/>
          </w:rPr>
          <w:delText>for</w:delText>
        </w:r>
      </w:del>
      <w:del w:id="546" w:author="Jomar Tigcal" w:date="2023-03-04T22:23:56Z">
        <w:r>
          <w:rPr>
            <w:spacing w:val="-4"/>
            <w:sz w:val="20"/>
          </w:rPr>
          <w:delText xml:space="preserve"> </w:delText>
        </w:r>
      </w:del>
      <w:del w:id="547" w:author="Jomar Tigcal" w:date="2023-03-04T22:23:56Z">
        <w:r>
          <w:rPr>
            <w:sz w:val="20"/>
          </w:rPr>
          <w:delText>the</w:delText>
        </w:r>
      </w:del>
      <w:del w:id="548" w:author="Jomar Tigcal" w:date="2023-03-04T22:23:56Z">
        <w:r>
          <w:rPr>
            <w:spacing w:val="-4"/>
            <w:sz w:val="20"/>
          </w:rPr>
          <w:delText xml:space="preserve"> </w:delText>
        </w:r>
      </w:del>
      <w:del w:id="549" w:author="Jomar Tigcal" w:date="2023-03-04T22:23:56Z">
        <w:r>
          <w:rPr>
            <w:sz w:val="20"/>
          </w:rPr>
          <w:delText>details</w:delText>
        </w:r>
      </w:del>
      <w:del w:id="550" w:author="Jomar Tigcal" w:date="2023-03-04T22:23:56Z">
        <w:r>
          <w:rPr>
            <w:spacing w:val="-4"/>
            <w:sz w:val="20"/>
          </w:rPr>
          <w:delText xml:space="preserve"> </w:delText>
        </w:r>
      </w:del>
      <w:del w:id="551" w:author="Jomar Tigcal" w:date="2023-03-04T22:23:56Z">
        <w:r>
          <w:rPr>
            <w:sz w:val="20"/>
          </w:rPr>
          <w:delText>of</w:delText>
        </w:r>
      </w:del>
      <w:del w:id="552" w:author="Jomar Tigcal" w:date="2023-03-04T22:23:56Z">
        <w:r>
          <w:rPr>
            <w:spacing w:val="-4"/>
            <w:sz w:val="20"/>
          </w:rPr>
          <w:delText xml:space="preserve"> </w:delText>
        </w:r>
      </w:del>
      <w:del w:id="553" w:author="Jomar Tigcal" w:date="2023-03-04T22:23:56Z">
        <w:r>
          <w:rPr>
            <w:sz w:val="20"/>
          </w:rPr>
          <w:delText>the TV show:</w:delText>
        </w:r>
      </w:del>
    </w:p>
    <w:p>
      <w:pPr>
        <w:sectPr>
          <w:headerReference w:type="even" r:id="rId458"/>
          <w:headerReference w:type="default" r:id="rId459"/>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4" w:after="0"/>
        <w:rPr>
          <w:sz w:val="9"/>
          <w:del w:id="556" w:author="Jomar Tigcal" w:date="2023-03-05T10:43:37Z"/>
        </w:rPr>
      </w:pPr>
      <w:del w:id="555" w:author="Jomar Tigcal" w:date="2023-03-05T10:43:37Z">
        <w:r>
          <w:rPr>
            <w:sz w:val="9"/>
          </w:rPr>
        </w:r>
      </w:del>
    </w:p>
    <w:p>
      <w:pPr>
        <w:pStyle w:val="TextBody"/>
        <w:spacing w:before="3" w:after="0"/>
        <w:rPr>
          <w:sz w:val="5"/>
          <w:del w:id="558" w:author="Jomar Tigcal" w:date="2023-03-04T22:23:56Z"/>
        </w:rPr>
      </w:pPr>
      <w:del w:id="557" w:author="Jomar Tigcal" w:date="2023-03-04T22:23:56Z">
        <w:r>
          <w:rPr>
            <w:sz w:val="5"/>
          </w:rPr>
        </w:r>
      </w:del>
    </w:p>
    <w:p>
      <w:pPr>
        <w:sectPr>
          <w:headerReference w:type="even" r:id="rId460"/>
          <w:headerReference w:type="default" r:id="rId461"/>
          <w:type w:val="nextPage"/>
          <w:pgSz w:w="10800" w:h="13320"/>
          <w:pgMar w:left="940" w:right="920" w:gutter="0" w:header="695" w:top="1120" w:footer="0" w:bottom="280"/>
          <w:pgNumType w:fmt="decimal"/>
          <w:formProt w:val="false"/>
          <w:textDirection w:val="lrTb"/>
          <w:docGrid w:type="default" w:linePitch="100" w:charSpace="4096"/>
        </w:sectPr>
        <w:pStyle w:val="TextBody"/>
        <w:ind w:left="104" w:hanging="0"/>
        <w:rPr>
          <w:sz w:val="20"/>
          <w:del w:id="560" w:author="Jomar Tigcal" w:date="2023-03-05T10:43:37Z"/>
        </w:rPr>
      </w:pPr>
      <w:del w:id="559" w:author="Jomar Tigcal" w:date="2023-03-05T10:43:37Z">
        <w:r>
          <w:rPr>
            <w:sz w:val="20"/>
          </w:rPr>
        </w:r>
      </w:del>
    </w:p>
    <w:p>
      <w:pPr>
        <w:pStyle w:val="TextBody"/>
        <w:spacing w:before="47" w:after="0"/>
        <w:ind w:left="554" w:right="882" w:hanging="0"/>
        <w:rPr>
          <w:rFonts w:ascii="Open Sans SemiBold" w:hAnsi="Open Sans SemiBold"/>
          <w:b/>
          <w:b/>
          <w:spacing w:val="-5"/>
          <w:sz w:val="18"/>
          <w:del w:id="586" w:author="Jomar Tigcal" w:date="2023-03-04T22:23:56Z"/>
        </w:rPr>
      </w:pPr>
      <w:del w:id="561" w:author="Jomar Tigcal" w:date="2023-03-04T22:23:56Z">
        <w:r>
          <w:rPr/>
          <w:delText>This</w:delText>
        </w:r>
      </w:del>
      <w:del w:id="562" w:author="Jomar Tigcal" w:date="2023-03-04T22:23:56Z">
        <w:r>
          <w:rPr>
            <w:spacing w:val="-7"/>
          </w:rPr>
          <w:delText xml:space="preserve"> </w:delText>
        </w:r>
      </w:del>
      <w:del w:id="563" w:author="Jomar Tigcal" w:date="2023-03-04T22:23:56Z">
        <w:r>
          <w:rPr/>
          <w:delText>will</w:delText>
        </w:r>
      </w:del>
      <w:del w:id="564" w:author="Jomar Tigcal" w:date="2023-03-04T22:23:56Z">
        <w:r>
          <w:rPr>
            <w:spacing w:val="-3"/>
          </w:rPr>
          <w:delText xml:space="preserve"> </w:delText>
        </w:r>
      </w:del>
      <w:del w:id="565" w:author="Jomar Tigcal" w:date="2023-03-04T22:23:56Z">
        <w:r>
          <w:rPr/>
          <w:delText>add</w:delText>
        </w:r>
      </w:del>
      <w:del w:id="566" w:author="Jomar Tigcal" w:date="2023-03-04T22:23:56Z">
        <w:r>
          <w:rPr>
            <w:spacing w:val="-3"/>
          </w:rPr>
          <w:delText xml:space="preserve"> </w:delText>
        </w:r>
      </w:del>
      <w:del w:id="567" w:author="Jomar Tigcal" w:date="2023-03-04T22:23:56Z">
        <w:r>
          <w:rPr>
            <w:rFonts w:ascii="Courier New" w:hAnsi="Courier New"/>
            <w:b/>
            <w:sz w:val="22"/>
          </w:rPr>
          <w:delText>ImageView</w:delText>
        </w:r>
      </w:del>
      <w:del w:id="568" w:author="Jomar Tigcal" w:date="2023-03-04T22:23:56Z">
        <w:r>
          <w:rPr>
            <w:rFonts w:ascii="Courier New" w:hAnsi="Courier New"/>
            <w:b/>
            <w:spacing w:val="-80"/>
            <w:sz w:val="22"/>
          </w:rPr>
          <w:delText xml:space="preserve"> </w:delText>
        </w:r>
      </w:del>
      <w:del w:id="569" w:author="Jomar Tigcal" w:date="2023-03-04T22:23:56Z">
        <w:r>
          <w:rPr/>
          <w:delText>for</w:delText>
        </w:r>
      </w:del>
      <w:del w:id="570" w:author="Jomar Tigcal" w:date="2023-03-04T22:23:56Z">
        <w:r>
          <w:rPr>
            <w:spacing w:val="-3"/>
          </w:rPr>
          <w:delText xml:space="preserve"> </w:delText>
        </w:r>
      </w:del>
      <w:del w:id="571" w:author="Jomar Tigcal" w:date="2023-03-04T22:23:56Z">
        <w:r>
          <w:rPr/>
          <w:delText>the</w:delText>
        </w:r>
      </w:del>
      <w:del w:id="572" w:author="Jomar Tigcal" w:date="2023-03-04T22:23:56Z">
        <w:r>
          <w:rPr>
            <w:spacing w:val="-3"/>
          </w:rPr>
          <w:delText xml:space="preserve"> </w:delText>
        </w:r>
      </w:del>
      <w:del w:id="573" w:author="Jomar Tigcal" w:date="2023-03-04T22:23:56Z">
        <w:r>
          <w:rPr/>
          <w:delText>poster</w:delText>
        </w:r>
      </w:del>
      <w:del w:id="574" w:author="Jomar Tigcal" w:date="2023-03-04T22:23:56Z">
        <w:r>
          <w:rPr>
            <w:spacing w:val="-3"/>
          </w:rPr>
          <w:delText xml:space="preserve"> </w:delText>
        </w:r>
      </w:del>
      <w:del w:id="575" w:author="Jomar Tigcal" w:date="2023-03-04T22:23:56Z">
        <w:r>
          <w:rPr/>
          <w:delText>and</w:delText>
        </w:r>
      </w:del>
      <w:del w:id="576" w:author="Jomar Tigcal" w:date="2023-03-04T22:23:56Z">
        <w:r>
          <w:rPr>
            <w:spacing w:val="-4"/>
          </w:rPr>
          <w:delText xml:space="preserve"> </w:delText>
        </w:r>
      </w:del>
      <w:del w:id="577" w:author="Jomar Tigcal" w:date="2023-03-04T22:23:56Z">
        <w:r>
          <w:rPr/>
          <w:delText>multiple</w:delText>
        </w:r>
      </w:del>
      <w:del w:id="578" w:author="Jomar Tigcal" w:date="2023-03-04T22:23:56Z">
        <w:r>
          <w:rPr>
            <w:spacing w:val="-4"/>
          </w:rPr>
          <w:delText xml:space="preserve"> </w:delText>
        </w:r>
      </w:del>
      <w:del w:id="579" w:author="Jomar Tigcal" w:date="2023-03-04T22:23:56Z">
        <w:r>
          <w:rPr/>
          <w:delText>TextViews</w:delText>
        </w:r>
      </w:del>
      <w:del w:id="580" w:author="Jomar Tigcal" w:date="2023-03-04T22:23:56Z">
        <w:r>
          <w:rPr>
            <w:spacing w:val="-4"/>
          </w:rPr>
          <w:delText xml:space="preserve"> </w:delText>
        </w:r>
      </w:del>
      <w:del w:id="581" w:author="Jomar Tigcal" w:date="2023-03-04T22:23:56Z">
        <w:r>
          <w:rPr/>
          <w:delText>for</w:delText>
        </w:r>
      </w:del>
      <w:del w:id="582" w:author="Jomar Tigcal" w:date="2023-03-04T22:23:56Z">
        <w:r>
          <w:rPr>
            <w:spacing w:val="-3"/>
          </w:rPr>
          <w:delText xml:space="preserve"> </w:delText>
        </w:r>
      </w:del>
      <w:del w:id="583" w:author="Jomar Tigcal" w:date="2023-03-04T22:23:56Z">
        <w:r>
          <w:rPr/>
          <w:delText>the</w:delText>
        </w:r>
      </w:del>
      <w:del w:id="584" w:author="Jomar Tigcal" w:date="2023-03-04T22:23:56Z">
        <w:r>
          <w:rPr>
            <w:spacing w:val="-3"/>
          </w:rPr>
          <w:delText xml:space="preserve"> </w:delText>
        </w:r>
      </w:del>
      <w:del w:id="585" w:author="Jomar Tigcal" w:date="2023-03-04T22:23:56Z">
        <w:r>
          <w:rPr/>
          <w:delText>name, release date, and overview of the TV show on the details screen.</w:delText>
        </w:r>
      </w:del>
    </w:p>
    <w:p>
      <w:pPr>
        <w:sectPr>
          <w:headerReference w:type="even" r:id="rId462"/>
          <w:headerReference w:type="default" r:id="rId463"/>
          <w:type w:val="nextPage"/>
          <w:pgSz w:w="10800" w:h="13320"/>
          <w:pgMar w:left="940" w:right="920" w:gutter="0" w:header="695" w:top="1120" w:footer="0" w:bottom="280"/>
          <w:pgNumType w:fmt="decimal"/>
          <w:formProt w:val="false"/>
          <w:textDirection w:val="lrTb"/>
          <w:docGrid w:type="default" w:linePitch="100" w:charSpace="4096"/>
        </w:sectPr>
        <w:pStyle w:val="ListParagraph"/>
        <w:numPr>
          <w:ilvl w:val="0"/>
          <w:numId w:val="2"/>
        </w:numPr>
        <w:tabs>
          <w:tab w:val="clear" w:pos="720"/>
          <w:tab w:val="left" w:pos="554" w:leader="none"/>
        </w:tabs>
        <w:spacing w:before="148" w:after="0"/>
        <w:jc w:val="left"/>
        <w:rPr>
          <w:sz w:val="20"/>
          <w:del w:id="597" w:author="Jomar Tigcal" w:date="2023-03-04T22:23:56Z"/>
        </w:rPr>
      </w:pPr>
      <w:del w:id="587" w:author="Jomar Tigcal" w:date="2023-03-04T22:23:56Z">
        <w:r>
          <w:rPr>
            <w:sz w:val="20"/>
          </w:rPr>
          <w:delText>Open</w:delText>
        </w:r>
      </w:del>
      <w:del w:id="588" w:author="Jomar Tigcal" w:date="2023-03-04T22:23:56Z">
        <w:r>
          <w:rPr>
            <w:spacing w:val="-5"/>
            <w:sz w:val="20"/>
          </w:rPr>
          <w:delText xml:space="preserve"> </w:delText>
        </w:r>
      </w:del>
      <w:del w:id="589" w:author="Jomar Tigcal" w:date="2023-03-04T22:23:56Z">
        <w:r>
          <w:rPr>
            <w:rFonts w:ascii="Courier New" w:hAnsi="Courier New"/>
            <w:b/>
          </w:rPr>
          <w:delText>DetailsActivity</w:delText>
        </w:r>
      </w:del>
      <w:del w:id="590" w:author="Jomar Tigcal" w:date="2023-03-04T22:23:56Z">
        <w:r>
          <w:rPr>
            <w:sz w:val="20"/>
          </w:rPr>
          <w:delText>.</w:delText>
        </w:r>
      </w:del>
      <w:del w:id="591" w:author="Jomar Tigcal" w:date="2023-03-04T22:23:56Z">
        <w:r>
          <w:rPr>
            <w:spacing w:val="-4"/>
            <w:sz w:val="20"/>
          </w:rPr>
          <w:delText xml:space="preserve"> </w:delText>
        </w:r>
      </w:del>
      <w:del w:id="592" w:author="Jomar Tigcal" w:date="2023-03-04T22:23:56Z">
        <w:r>
          <w:rPr>
            <w:sz w:val="20"/>
          </w:rPr>
          <w:delText>Add</w:delText>
        </w:r>
      </w:del>
      <w:del w:id="593" w:author="Jomar Tigcal" w:date="2023-03-04T22:23:56Z">
        <w:r>
          <w:rPr>
            <w:spacing w:val="-4"/>
            <w:sz w:val="20"/>
          </w:rPr>
          <w:delText xml:space="preserve"> </w:delText>
        </w:r>
      </w:del>
      <w:del w:id="594" w:author="Jomar Tigcal" w:date="2023-03-04T22:23:56Z">
        <w:r>
          <w:rPr>
            <w:sz w:val="20"/>
          </w:rPr>
          <w:delText>the</w:delText>
        </w:r>
      </w:del>
      <w:del w:id="595" w:author="Jomar Tigcal" w:date="2023-03-04T22:23:56Z">
        <w:r>
          <w:rPr>
            <w:spacing w:val="-4"/>
            <w:sz w:val="20"/>
          </w:rPr>
          <w:delText xml:space="preserve"> </w:delText>
        </w:r>
      </w:del>
      <w:del w:id="596" w:author="Jomar Tigcal" w:date="2023-03-04T22:23:56Z">
        <w:r>
          <w:rPr>
            <w:spacing w:val="-2"/>
            <w:sz w:val="20"/>
          </w:rPr>
          <w:delText>following:</w:delText>
        </w:r>
      </w:del>
    </w:p>
    <w:p>
      <w:pPr>
        <w:sectPr>
          <w:headerReference w:type="even" r:id="rId464"/>
          <w:headerReference w:type="default" r:id="rId465"/>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0" w:after="0"/>
        <w:rPr>
          <w:sz w:val="8"/>
          <w:del w:id="599" w:author="Jomar Tigcal" w:date="2023-03-05T10:42:47Z"/>
        </w:rPr>
      </w:pPr>
      <w:del w:id="598" w:author="Jomar Tigcal" w:date="2023-03-05T10:42:47Z">
        <w:r>
          <w:rPr>
            <w:sz w:val="8"/>
          </w:rPr>
        </w:r>
      </w:del>
    </w:p>
    <w:p>
      <w:pPr>
        <w:pStyle w:val="TextBody"/>
        <w:spacing w:before="3" w:after="0"/>
        <w:rPr>
          <w:sz w:val="5"/>
          <w:del w:id="601" w:author="Jomar Tigcal" w:date="2023-03-04T22:23:56Z"/>
        </w:rPr>
      </w:pPr>
      <w:del w:id="600" w:author="Jomar Tigcal" w:date="2023-03-04T22:23:56Z">
        <w:r>
          <w:rPr>
            <w:sz w:val="5"/>
          </w:rPr>
        </w:r>
      </w:del>
    </w:p>
    <w:p>
      <w:pPr>
        <w:sectPr>
          <w:headerReference w:type="even" r:id="rId466"/>
          <w:headerReference w:type="default" r:id="rId467"/>
          <w:type w:val="nextPage"/>
          <w:pgSz w:w="10800" w:h="13320"/>
          <w:pgMar w:left="940" w:right="920" w:gutter="0" w:header="695" w:top="1120" w:footer="0" w:bottom="280"/>
          <w:pgNumType w:fmt="decimal"/>
          <w:formProt w:val="false"/>
          <w:textDirection w:val="lrTb"/>
          <w:docGrid w:type="default" w:linePitch="100" w:charSpace="4096"/>
        </w:sectPr>
        <w:pStyle w:val="TextBody"/>
        <w:ind w:left="824" w:hanging="0"/>
        <w:rPr>
          <w:sz w:val="20"/>
          <w:del w:id="603" w:author="Jomar Tigcal" w:date="2023-03-05T10:42:46Z"/>
        </w:rPr>
      </w:pPr>
      <w:del w:id="602" w:author="Jomar Tigcal" w:date="2023-03-05T10:42:46Z">
        <w:r>
          <w:rPr>
            <w:sz w:val="20"/>
          </w:rPr>
        </w:r>
      </w:del>
    </w:p>
    <w:p>
      <w:pPr>
        <w:pStyle w:val="TextBody"/>
        <w:spacing w:before="37" w:after="0"/>
        <w:ind w:left="1274" w:hanging="0"/>
        <w:rPr>
          <w:rFonts w:ascii="Open Sans SemiBold" w:hAnsi="Open Sans SemiBold"/>
          <w:b/>
          <w:b/>
          <w:spacing w:val="-5"/>
          <w:sz w:val="18"/>
          <w:del w:id="631" w:author="Jomar Tigcal" w:date="2023-03-04T22:23:56Z"/>
        </w:rPr>
      </w:pPr>
      <w:del w:id="604" w:author="Jomar Tigcal" w:date="2023-03-04T22:23:56Z">
        <w:r>
          <w:rPr/>
          <w:delText>This</w:delText>
        </w:r>
      </w:del>
      <w:del w:id="605" w:author="Jomar Tigcal" w:date="2023-03-04T22:23:56Z">
        <w:r>
          <w:rPr>
            <w:spacing w:val="-3"/>
          </w:rPr>
          <w:delText xml:space="preserve"> </w:delText>
        </w:r>
      </w:del>
      <w:del w:id="606" w:author="Jomar Tigcal" w:date="2023-03-04T22:23:56Z">
        <w:r>
          <w:rPr/>
          <w:delText>will</w:delText>
        </w:r>
      </w:del>
      <w:del w:id="607" w:author="Jomar Tigcal" w:date="2023-03-04T22:23:56Z">
        <w:r>
          <w:rPr>
            <w:spacing w:val="-2"/>
          </w:rPr>
          <w:delText xml:space="preserve"> </w:delText>
        </w:r>
      </w:del>
      <w:del w:id="608" w:author="Jomar Tigcal" w:date="2023-03-04T22:23:56Z">
        <w:r>
          <w:rPr/>
          <w:delText>display</w:delText>
        </w:r>
      </w:del>
      <w:del w:id="609" w:author="Jomar Tigcal" w:date="2023-03-04T22:23:56Z">
        <w:r>
          <w:rPr>
            <w:spacing w:val="-1"/>
          </w:rPr>
          <w:delText xml:space="preserve"> </w:delText>
        </w:r>
      </w:del>
      <w:del w:id="610" w:author="Jomar Tigcal" w:date="2023-03-04T22:23:56Z">
        <w:r>
          <w:rPr/>
          <w:delText>the</w:delText>
        </w:r>
      </w:del>
      <w:del w:id="611" w:author="Jomar Tigcal" w:date="2023-03-04T22:23:56Z">
        <w:r>
          <w:rPr>
            <w:spacing w:val="-2"/>
          </w:rPr>
          <w:delText xml:space="preserve"> </w:delText>
        </w:r>
      </w:del>
      <w:del w:id="612" w:author="Jomar Tigcal" w:date="2023-03-04T22:23:56Z">
        <w:r>
          <w:rPr/>
          <w:delText>poster,</w:delText>
        </w:r>
      </w:del>
      <w:del w:id="613" w:author="Jomar Tigcal" w:date="2023-03-04T22:23:56Z">
        <w:r>
          <w:rPr>
            <w:spacing w:val="-1"/>
          </w:rPr>
          <w:delText xml:space="preserve"> </w:delText>
        </w:r>
      </w:del>
      <w:del w:id="614" w:author="Jomar Tigcal" w:date="2023-03-04T22:23:56Z">
        <w:r>
          <w:rPr/>
          <w:delText>name,</w:delText>
        </w:r>
      </w:del>
      <w:del w:id="615" w:author="Jomar Tigcal" w:date="2023-03-04T22:23:56Z">
        <w:r>
          <w:rPr>
            <w:spacing w:val="-2"/>
          </w:rPr>
          <w:delText xml:space="preserve"> </w:delText>
        </w:r>
      </w:del>
      <w:del w:id="616" w:author="Jomar Tigcal" w:date="2023-03-04T22:23:56Z">
        <w:r>
          <w:rPr/>
          <w:delText>release,</w:delText>
        </w:r>
      </w:del>
      <w:del w:id="617" w:author="Jomar Tigcal" w:date="2023-03-04T22:23:56Z">
        <w:r>
          <w:rPr>
            <w:spacing w:val="-2"/>
          </w:rPr>
          <w:delText xml:space="preserve"> </w:delText>
        </w:r>
      </w:del>
      <w:del w:id="618" w:author="Jomar Tigcal" w:date="2023-03-04T22:23:56Z">
        <w:r>
          <w:rPr/>
          <w:delText>and</w:delText>
        </w:r>
      </w:del>
      <w:del w:id="619" w:author="Jomar Tigcal" w:date="2023-03-04T22:23:56Z">
        <w:r>
          <w:rPr>
            <w:spacing w:val="-3"/>
          </w:rPr>
          <w:delText xml:space="preserve"> </w:delText>
        </w:r>
      </w:del>
      <w:del w:id="620" w:author="Jomar Tigcal" w:date="2023-03-04T22:23:56Z">
        <w:r>
          <w:rPr/>
          <w:delText>overview</w:delText>
        </w:r>
      </w:del>
      <w:del w:id="621" w:author="Jomar Tigcal" w:date="2023-03-04T22:23:56Z">
        <w:r>
          <w:rPr>
            <w:spacing w:val="-1"/>
          </w:rPr>
          <w:delText xml:space="preserve"> </w:delText>
        </w:r>
      </w:del>
      <w:del w:id="622" w:author="Jomar Tigcal" w:date="2023-03-04T22:23:56Z">
        <w:r>
          <w:rPr/>
          <w:delText>of</w:delText>
        </w:r>
      </w:del>
      <w:del w:id="623" w:author="Jomar Tigcal" w:date="2023-03-04T22:23:56Z">
        <w:r>
          <w:rPr>
            <w:spacing w:val="-2"/>
          </w:rPr>
          <w:delText xml:space="preserve"> </w:delText>
        </w:r>
      </w:del>
      <w:del w:id="624" w:author="Jomar Tigcal" w:date="2023-03-04T22:23:56Z">
        <w:r>
          <w:rPr/>
          <w:delText>the</w:delText>
        </w:r>
      </w:del>
      <w:del w:id="625" w:author="Jomar Tigcal" w:date="2023-03-04T22:23:56Z">
        <w:r>
          <w:rPr>
            <w:spacing w:val="-1"/>
          </w:rPr>
          <w:delText xml:space="preserve"> </w:delText>
        </w:r>
      </w:del>
      <w:del w:id="626" w:author="Jomar Tigcal" w:date="2023-03-04T22:23:56Z">
        <w:r>
          <w:rPr/>
          <w:delText>TV</w:delText>
        </w:r>
      </w:del>
      <w:del w:id="627" w:author="Jomar Tigcal" w:date="2023-03-04T22:23:56Z">
        <w:r>
          <w:rPr>
            <w:spacing w:val="-3"/>
          </w:rPr>
          <w:delText xml:space="preserve"> </w:delText>
        </w:r>
      </w:del>
      <w:del w:id="628" w:author="Jomar Tigcal" w:date="2023-03-04T22:23:56Z">
        <w:r>
          <w:rPr/>
          <w:delText>show</w:delText>
        </w:r>
      </w:del>
      <w:del w:id="629" w:author="Jomar Tigcal" w:date="2023-03-04T22:23:56Z">
        <w:r>
          <w:rPr>
            <w:spacing w:val="-1"/>
          </w:rPr>
          <w:delText xml:space="preserve"> </w:delText>
        </w:r>
      </w:del>
      <w:del w:id="630" w:author="Jomar Tigcal" w:date="2023-03-04T22:23:56Z">
        <w:r>
          <w:rPr>
            <w:spacing w:val="-2"/>
          </w:rPr>
          <w:delText>selected.</w:delText>
        </w:r>
      </w:del>
    </w:p>
    <w:p>
      <w:pPr>
        <w:pStyle w:val="ListParagraph"/>
        <w:numPr>
          <w:ilvl w:val="0"/>
          <w:numId w:val="2"/>
        </w:numPr>
        <w:tabs>
          <w:tab w:val="clear" w:pos="720"/>
          <w:tab w:val="left" w:pos="1274" w:leader="none"/>
        </w:tabs>
        <w:spacing w:before="147" w:after="0"/>
        <w:ind w:left="1274" w:hanging="360"/>
        <w:jc w:val="left"/>
        <w:rPr>
          <w:sz w:val="20"/>
          <w:del w:id="657" w:author="Jomar Tigcal" w:date="2023-03-04T22:23:56Z"/>
        </w:rPr>
      </w:pPr>
      <w:del w:id="632" w:author="Jomar Tigcal" w:date="2023-03-04T22:23:56Z">
        <w:r>
          <w:rPr>
            <w:sz w:val="20"/>
          </w:rPr>
          <w:delText>Create</w:delText>
        </w:r>
      </w:del>
      <w:del w:id="633" w:author="Jomar Tigcal" w:date="2023-03-04T22:23:56Z">
        <w:r>
          <w:rPr>
            <w:spacing w:val="-5"/>
            <w:sz w:val="20"/>
          </w:rPr>
          <w:delText xml:space="preserve"> </w:delText>
        </w:r>
      </w:del>
      <w:del w:id="634" w:author="Jomar Tigcal" w:date="2023-03-04T22:23:56Z">
        <w:r>
          <w:rPr>
            <w:sz w:val="20"/>
          </w:rPr>
          <w:delText>a</w:delText>
        </w:r>
      </w:del>
      <w:del w:id="635" w:author="Jomar Tigcal" w:date="2023-03-04T22:23:56Z">
        <w:r>
          <w:rPr>
            <w:spacing w:val="-4"/>
            <w:sz w:val="20"/>
          </w:rPr>
          <w:delText xml:space="preserve"> </w:delText>
        </w:r>
      </w:del>
      <w:del w:id="636" w:author="Jomar Tigcal" w:date="2023-03-04T22:23:56Z">
        <w:r>
          <w:rPr>
            <w:rFonts w:ascii="Courier New" w:hAnsi="Courier New"/>
            <w:b/>
          </w:rPr>
          <w:delText>TVShowAdapter</w:delText>
        </w:r>
      </w:del>
      <w:del w:id="637" w:author="Jomar Tigcal" w:date="2023-03-04T22:23:56Z">
        <w:r>
          <w:rPr>
            <w:rFonts w:ascii="Courier New" w:hAnsi="Courier New"/>
            <w:b/>
            <w:spacing w:val="-80"/>
          </w:rPr>
          <w:delText xml:space="preserve"> </w:delText>
        </w:r>
      </w:del>
      <w:del w:id="638" w:author="Jomar Tigcal" w:date="2023-03-04T22:23:56Z">
        <w:r>
          <w:rPr>
            <w:sz w:val="20"/>
          </w:rPr>
          <w:delText>adapter</w:delText>
        </w:r>
      </w:del>
      <w:del w:id="639" w:author="Jomar Tigcal" w:date="2023-03-04T22:23:56Z">
        <w:r>
          <w:rPr>
            <w:spacing w:val="-3"/>
            <w:sz w:val="20"/>
          </w:rPr>
          <w:delText xml:space="preserve"> </w:delText>
        </w:r>
      </w:del>
      <w:del w:id="640" w:author="Jomar Tigcal" w:date="2023-03-04T22:23:56Z">
        <w:r>
          <w:rPr>
            <w:sz w:val="20"/>
          </w:rPr>
          <w:delText>class</w:delText>
        </w:r>
      </w:del>
      <w:del w:id="641" w:author="Jomar Tigcal" w:date="2023-03-04T22:23:56Z">
        <w:r>
          <w:rPr>
            <w:spacing w:val="-3"/>
            <w:sz w:val="20"/>
          </w:rPr>
          <w:delText xml:space="preserve"> </w:delText>
        </w:r>
      </w:del>
      <w:del w:id="642" w:author="Jomar Tigcal" w:date="2023-03-04T22:23:56Z">
        <w:r>
          <w:rPr>
            <w:sz w:val="20"/>
          </w:rPr>
          <w:delText>for</w:delText>
        </w:r>
      </w:del>
      <w:del w:id="643" w:author="Jomar Tigcal" w:date="2023-03-04T22:23:56Z">
        <w:r>
          <w:rPr>
            <w:spacing w:val="-2"/>
            <w:sz w:val="20"/>
          </w:rPr>
          <w:delText xml:space="preserve"> </w:delText>
        </w:r>
      </w:del>
      <w:del w:id="644" w:author="Jomar Tigcal" w:date="2023-03-04T22:23:56Z">
        <w:r>
          <w:rPr>
            <w:sz w:val="20"/>
          </w:rPr>
          <w:delText>the</w:delText>
        </w:r>
      </w:del>
      <w:del w:id="645" w:author="Jomar Tigcal" w:date="2023-03-04T22:23:56Z">
        <w:r>
          <w:rPr>
            <w:spacing w:val="-2"/>
            <w:sz w:val="20"/>
          </w:rPr>
          <w:delText xml:space="preserve"> </w:delText>
        </w:r>
      </w:del>
      <w:del w:id="646" w:author="Jomar Tigcal" w:date="2023-03-04T22:23:56Z">
        <w:r>
          <w:rPr>
            <w:sz w:val="20"/>
          </w:rPr>
          <w:delText>list</w:delText>
        </w:r>
      </w:del>
      <w:del w:id="647" w:author="Jomar Tigcal" w:date="2023-03-04T22:23:56Z">
        <w:r>
          <w:rPr>
            <w:spacing w:val="-3"/>
            <w:sz w:val="20"/>
          </w:rPr>
          <w:delText xml:space="preserve"> </w:delText>
        </w:r>
      </w:del>
      <w:del w:id="648" w:author="Jomar Tigcal" w:date="2023-03-04T22:23:56Z">
        <w:r>
          <w:rPr>
            <w:sz w:val="20"/>
          </w:rPr>
          <w:delText>of</w:delText>
        </w:r>
      </w:del>
      <w:del w:id="649" w:author="Jomar Tigcal" w:date="2023-03-04T22:23:56Z">
        <w:r>
          <w:rPr>
            <w:spacing w:val="-2"/>
            <w:sz w:val="20"/>
          </w:rPr>
          <w:delText xml:space="preserve"> </w:delText>
        </w:r>
      </w:del>
      <w:del w:id="650" w:author="Jomar Tigcal" w:date="2023-03-04T22:23:56Z">
        <w:r>
          <w:rPr>
            <w:sz w:val="20"/>
          </w:rPr>
          <w:delText>TV</w:delText>
        </w:r>
      </w:del>
      <w:del w:id="651" w:author="Jomar Tigcal" w:date="2023-03-04T22:23:56Z">
        <w:r>
          <w:rPr>
            <w:spacing w:val="-4"/>
            <w:sz w:val="20"/>
          </w:rPr>
          <w:delText xml:space="preserve"> </w:delText>
        </w:r>
      </w:del>
      <w:del w:id="652" w:author="Jomar Tigcal" w:date="2023-03-04T22:23:56Z">
        <w:r>
          <w:rPr>
            <w:sz w:val="20"/>
          </w:rPr>
          <w:delText>shows</w:delText>
        </w:r>
      </w:del>
      <w:del w:id="653" w:author="Jomar Tigcal" w:date="2023-03-04T22:23:56Z">
        <w:r>
          <w:rPr>
            <w:spacing w:val="-2"/>
            <w:sz w:val="20"/>
          </w:rPr>
          <w:delText xml:space="preserve"> </w:delText>
        </w:r>
      </w:del>
      <w:del w:id="654" w:author="Jomar Tigcal" w:date="2023-03-04T22:23:56Z">
        <w:r>
          <w:rPr>
            <w:sz w:val="20"/>
          </w:rPr>
          <w:delText>with</w:delText>
        </w:r>
      </w:del>
      <w:del w:id="655" w:author="Jomar Tigcal" w:date="2023-03-04T22:23:56Z">
        <w:r>
          <w:rPr>
            <w:spacing w:val="-2"/>
            <w:sz w:val="20"/>
          </w:rPr>
          <w:delText xml:space="preserve"> </w:delText>
        </w:r>
      </w:del>
      <w:del w:id="656" w:author="Jomar Tigcal" w:date="2023-03-04T22:23:56Z">
        <w:r>
          <w:rPr>
            <w:spacing w:val="-5"/>
            <w:sz w:val="20"/>
          </w:rPr>
          <w:delText>the</w:delText>
        </w:r>
      </w:del>
    </w:p>
    <w:p>
      <w:pPr>
        <w:sectPr>
          <w:headerReference w:type="even" r:id="rId468"/>
          <w:headerReference w:type="default" r:id="rId469"/>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 w:after="0"/>
        <w:ind w:left="1274" w:hanging="0"/>
        <w:rPr>
          <w:del w:id="660" w:author="Jomar Tigcal" w:date="2023-03-04T22:23:56Z"/>
        </w:rPr>
      </w:pPr>
      <w:del w:id="658" w:author="Jomar Tigcal" w:date="2023-03-04T22:23:56Z">
        <w:r>
          <w:rPr/>
          <w:delText xml:space="preserve">following </w:delText>
        </w:r>
      </w:del>
      <w:del w:id="659" w:author="Jomar Tigcal" w:date="2023-03-04T22:23:56Z">
        <w:r>
          <w:rPr>
            <w:spacing w:val="-2"/>
          </w:rPr>
          <w:delText>contents:</w:delText>
        </w:r>
      </w:del>
    </w:p>
    <w:p>
      <w:pPr>
        <w:sectPr>
          <w:headerReference w:type="even" r:id="rId470"/>
          <w:headerReference w:type="default" r:id="rId471"/>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4" w:after="0"/>
        <w:rPr>
          <w:sz w:val="9"/>
          <w:del w:id="662" w:author="Jomar Tigcal" w:date="2023-03-05T10:42:51Z"/>
        </w:rPr>
      </w:pPr>
      <w:del w:id="661" w:author="Jomar Tigcal" w:date="2023-03-05T10:42:51Z">
        <w:r>
          <w:rPr>
            <w:sz w:val="9"/>
          </w:rPr>
        </w:r>
      </w:del>
    </w:p>
    <w:p>
      <w:pPr>
        <w:pStyle w:val="TextBody"/>
        <w:spacing w:before="3" w:after="0"/>
        <w:rPr>
          <w:sz w:val="5"/>
          <w:del w:id="664" w:author="Jomar Tigcal" w:date="2023-03-04T22:23:56Z"/>
        </w:rPr>
      </w:pPr>
      <w:del w:id="663" w:author="Jomar Tigcal" w:date="2023-03-04T22:23:56Z">
        <w:r>
          <w:rPr>
            <w:sz w:val="5"/>
          </w:rPr>
        </w:r>
      </w:del>
    </w:p>
    <w:p>
      <w:pPr>
        <w:pStyle w:val="TextBody"/>
        <w:ind w:left="104" w:hanging="0"/>
        <w:rPr>
          <w:sz w:val="20"/>
          <w:del w:id="666" w:author="Jomar Tigcal" w:date="2023-03-05T10:42:51Z"/>
        </w:rPr>
      </w:pPr>
      <w:del w:id="665" w:author="Jomar Tigcal" w:date="2023-03-05T10:42:51Z">
        <w:r>
          <w:rPr>
            <w:sz w:val="20"/>
          </w:rPr>
        </w:r>
      </w:del>
    </w:p>
    <w:p>
      <w:pPr>
        <w:pStyle w:val="TextBody"/>
        <w:spacing w:before="42" w:after="0"/>
        <w:ind w:left="554" w:hanging="0"/>
        <w:rPr>
          <w:rFonts w:ascii="Open Sans SemiBold" w:hAnsi="Open Sans SemiBold"/>
          <w:b/>
          <w:b/>
          <w:spacing w:val="-5"/>
          <w:sz w:val="18"/>
          <w:del w:id="684" w:author="Jomar Tigcal" w:date="2023-03-04T22:23:56Z"/>
        </w:rPr>
      </w:pPr>
      <w:del w:id="667" w:author="Jomar Tigcal" w:date="2023-03-04T22:23:56Z">
        <w:r>
          <w:rPr/>
          <w:delText>This</w:delText>
        </w:r>
      </w:del>
      <w:del w:id="668" w:author="Jomar Tigcal" w:date="2023-03-04T22:23:56Z">
        <w:r>
          <w:rPr>
            <w:spacing w:val="-7"/>
          </w:rPr>
          <w:delText xml:space="preserve"> </w:delText>
        </w:r>
      </w:del>
      <w:del w:id="669" w:author="Jomar Tigcal" w:date="2023-03-04T22:23:56Z">
        <w:r>
          <w:rPr/>
          <w:delText>class</w:delText>
        </w:r>
      </w:del>
      <w:del w:id="670" w:author="Jomar Tigcal" w:date="2023-03-04T22:23:56Z">
        <w:r>
          <w:rPr>
            <w:spacing w:val="-4"/>
          </w:rPr>
          <w:delText xml:space="preserve"> </w:delText>
        </w:r>
      </w:del>
      <w:del w:id="671" w:author="Jomar Tigcal" w:date="2023-03-04T22:23:56Z">
        <w:r>
          <w:rPr/>
          <w:delText>will</w:delText>
        </w:r>
      </w:del>
      <w:del w:id="672" w:author="Jomar Tigcal" w:date="2023-03-04T22:23:56Z">
        <w:r>
          <w:rPr>
            <w:spacing w:val="-4"/>
          </w:rPr>
          <w:delText xml:space="preserve"> </w:delText>
        </w:r>
      </w:del>
      <w:del w:id="673" w:author="Jomar Tigcal" w:date="2023-03-04T22:23:56Z">
        <w:r>
          <w:rPr/>
          <w:delText>be</w:delText>
        </w:r>
      </w:del>
      <w:del w:id="674" w:author="Jomar Tigcal" w:date="2023-03-04T22:23:56Z">
        <w:r>
          <w:rPr>
            <w:spacing w:val="-4"/>
          </w:rPr>
          <w:delText xml:space="preserve"> </w:delText>
        </w:r>
      </w:del>
      <w:del w:id="675" w:author="Jomar Tigcal" w:date="2023-03-04T22:23:56Z">
        <w:r>
          <w:rPr/>
          <w:delText>the</w:delText>
        </w:r>
      </w:del>
      <w:del w:id="676" w:author="Jomar Tigcal" w:date="2023-03-04T22:23:56Z">
        <w:r>
          <w:rPr>
            <w:spacing w:val="-3"/>
          </w:rPr>
          <w:delText xml:space="preserve"> </w:delText>
        </w:r>
      </w:del>
      <w:del w:id="677" w:author="Jomar Tigcal" w:date="2023-03-04T22:23:56Z">
        <w:r>
          <w:rPr/>
          <w:delText>RecyclerView's</w:delText>
        </w:r>
      </w:del>
      <w:del w:id="678" w:author="Jomar Tigcal" w:date="2023-03-04T22:23:56Z">
        <w:r>
          <w:rPr>
            <w:spacing w:val="-5"/>
          </w:rPr>
          <w:delText xml:space="preserve"> </w:delText>
        </w:r>
      </w:del>
      <w:del w:id="679" w:author="Jomar Tigcal" w:date="2023-03-04T22:23:56Z">
        <w:r>
          <w:rPr/>
          <w:delText>adapter</w:delText>
        </w:r>
      </w:del>
      <w:del w:id="680" w:author="Jomar Tigcal" w:date="2023-03-04T22:23:56Z">
        <w:r>
          <w:rPr>
            <w:spacing w:val="-5"/>
          </w:rPr>
          <w:delText xml:space="preserve"> </w:delText>
        </w:r>
      </w:del>
      <w:del w:id="681" w:author="Jomar Tigcal" w:date="2023-03-04T22:23:56Z">
        <w:r>
          <w:rPr/>
          <w:delText>and</w:delText>
        </w:r>
      </w:del>
      <w:del w:id="682" w:author="Jomar Tigcal" w:date="2023-03-04T22:23:56Z">
        <w:r>
          <w:rPr>
            <w:spacing w:val="-4"/>
          </w:rPr>
          <w:delText xml:space="preserve"> </w:delText>
        </w:r>
      </w:del>
      <w:del w:id="683" w:author="Jomar Tigcal" w:date="2023-03-04T22:23:56Z">
        <w:r>
          <w:rPr>
            <w:spacing w:val="-2"/>
          </w:rPr>
          <w:delText>ViewHolder.</w:delText>
        </w:r>
      </w:del>
    </w:p>
    <w:p>
      <w:pPr>
        <w:pStyle w:val="ListParagraph"/>
        <w:numPr>
          <w:ilvl w:val="0"/>
          <w:numId w:val="2"/>
        </w:numPr>
        <w:tabs>
          <w:tab w:val="clear" w:pos="720"/>
          <w:tab w:val="left" w:pos="554" w:leader="none"/>
        </w:tabs>
        <w:spacing w:before="147" w:after="0"/>
        <w:ind w:left="554" w:right="1122" w:hanging="360"/>
        <w:jc w:val="left"/>
        <w:rPr>
          <w:sz w:val="20"/>
          <w:del w:id="702" w:author="Jomar Tigcal" w:date="2023-03-04T22:23:56Z"/>
        </w:rPr>
      </w:pPr>
      <w:del w:id="685" w:author="Jomar Tigcal" w:date="2023-03-04T22:23:56Z">
        <w:r>
          <w:rPr>
            <w:sz w:val="20"/>
          </w:rPr>
          <w:delText>Create</w:delText>
        </w:r>
      </w:del>
      <w:del w:id="686" w:author="Jomar Tigcal" w:date="2023-03-04T22:23:56Z">
        <w:r>
          <w:rPr>
            <w:spacing w:val="-11"/>
            <w:sz w:val="20"/>
          </w:rPr>
          <w:delText xml:space="preserve"> </w:delText>
        </w:r>
      </w:del>
      <w:del w:id="687" w:author="Jomar Tigcal" w:date="2023-03-04T22:23:56Z">
        <w:r>
          <w:rPr>
            <w:sz w:val="20"/>
          </w:rPr>
          <w:delText>another</w:delText>
        </w:r>
      </w:del>
      <w:del w:id="688" w:author="Jomar Tigcal" w:date="2023-03-04T22:23:56Z">
        <w:r>
          <w:rPr>
            <w:spacing w:val="-6"/>
            <w:sz w:val="20"/>
          </w:rPr>
          <w:delText xml:space="preserve"> </w:delText>
        </w:r>
      </w:del>
      <w:del w:id="689" w:author="Jomar Tigcal" w:date="2023-03-04T22:23:56Z">
        <w:r>
          <w:rPr>
            <w:sz w:val="20"/>
          </w:rPr>
          <w:delText>class</w:delText>
        </w:r>
      </w:del>
      <w:del w:id="690" w:author="Jomar Tigcal" w:date="2023-03-04T22:23:56Z">
        <w:r>
          <w:rPr>
            <w:spacing w:val="-6"/>
            <w:sz w:val="20"/>
          </w:rPr>
          <w:delText xml:space="preserve"> </w:delText>
        </w:r>
      </w:del>
      <w:del w:id="691" w:author="Jomar Tigcal" w:date="2023-03-04T22:23:56Z">
        <w:r>
          <w:rPr>
            <w:sz w:val="20"/>
          </w:rPr>
          <w:delText>named</w:delText>
        </w:r>
      </w:del>
      <w:del w:id="692" w:author="Jomar Tigcal" w:date="2023-03-04T22:23:56Z">
        <w:r>
          <w:rPr>
            <w:spacing w:val="-6"/>
            <w:sz w:val="20"/>
          </w:rPr>
          <w:delText xml:space="preserve"> </w:delText>
        </w:r>
      </w:del>
      <w:del w:id="693" w:author="Jomar Tigcal" w:date="2023-03-04T22:23:56Z">
        <w:r>
          <w:rPr>
            <w:rFonts w:ascii="Courier New" w:hAnsi="Courier New"/>
            <w:b/>
          </w:rPr>
          <w:delText>TVResponse</w:delText>
        </w:r>
      </w:del>
      <w:del w:id="694" w:author="Jomar Tigcal" w:date="2023-03-04T22:23:56Z">
        <w:r>
          <w:rPr>
            <w:rFonts w:ascii="Courier New" w:hAnsi="Courier New"/>
            <w:b/>
            <w:spacing w:val="-80"/>
          </w:rPr>
          <w:delText xml:space="preserve"> </w:delText>
        </w:r>
      </w:del>
      <w:del w:id="695" w:author="Jomar Tigcal" w:date="2023-03-04T22:23:56Z">
        <w:r>
          <w:rPr>
            <w:sz w:val="20"/>
          </w:rPr>
          <w:delText>in</w:delText>
        </w:r>
      </w:del>
      <w:del w:id="696" w:author="Jomar Tigcal" w:date="2023-03-04T22:23:56Z">
        <w:r>
          <w:rPr>
            <w:spacing w:val="-6"/>
            <w:sz w:val="20"/>
          </w:rPr>
          <w:delText xml:space="preserve"> </w:delText>
        </w:r>
      </w:del>
      <w:del w:id="697" w:author="Jomar Tigcal" w:date="2023-03-04T22:23:56Z">
        <w:r>
          <w:rPr>
            <w:sz w:val="20"/>
          </w:rPr>
          <w:delText>the</w:delText>
        </w:r>
      </w:del>
      <w:del w:id="698" w:author="Jomar Tigcal" w:date="2023-03-04T22:23:56Z">
        <w:r>
          <w:rPr>
            <w:spacing w:val="-6"/>
            <w:sz w:val="20"/>
          </w:rPr>
          <w:delText xml:space="preserve"> </w:delText>
        </w:r>
      </w:del>
      <w:del w:id="699" w:author="Jomar Tigcal" w:date="2023-03-04T22:23:56Z">
        <w:r>
          <w:rPr>
            <w:rFonts w:ascii="Courier New" w:hAnsi="Courier New"/>
            <w:b/>
          </w:rPr>
          <w:delText>com.example.tvguide. model</w:delText>
        </w:r>
      </w:del>
      <w:del w:id="700" w:author="Jomar Tigcal" w:date="2023-03-04T22:23:56Z">
        <w:r>
          <w:rPr>
            <w:rFonts w:ascii="Courier New" w:hAnsi="Courier New"/>
            <w:b/>
            <w:spacing w:val="-69"/>
          </w:rPr>
          <w:delText xml:space="preserve"> </w:delText>
        </w:r>
      </w:del>
      <w:del w:id="701" w:author="Jomar Tigcal" w:date="2023-03-04T22:23:56Z">
        <w:r>
          <w:rPr>
            <w:sz w:val="20"/>
          </w:rPr>
          <w:delText>package:</w:delText>
        </w:r>
      </w:del>
    </w:p>
    <w:p>
      <w:pPr>
        <w:pStyle w:val="TextBody"/>
        <w:spacing w:before="11" w:after="0"/>
        <w:rPr>
          <w:sz w:val="8"/>
          <w:szCs w:val="8"/>
          <w:del w:id="704" w:author="Jomar Tigcal" w:date="2023-03-05T00:13:13Z"/>
        </w:rPr>
      </w:pPr>
      <w:del w:id="703" w:author="Jomar Tigcal" w:date="2023-03-05T00:13:13Z">
        <w:r>
          <w:rPr>
            <w:sz w:val="8"/>
            <w:szCs w:val="8"/>
          </w:rPr>
        </w:r>
      </w:del>
    </w:p>
    <w:p>
      <w:pPr>
        <w:sectPr>
          <w:headerReference w:type="even" r:id="rId472"/>
          <w:headerReference w:type="default" r:id="rId473"/>
          <w:type w:val="nextPage"/>
          <w:pgSz w:w="10800" w:h="13320"/>
          <w:pgMar w:left="940" w:right="920" w:gutter="0" w:header="695" w:top="1120" w:footer="0" w:bottom="280"/>
          <w:pgNumType w:fmt="decimal"/>
          <w:formProt w:val="false"/>
          <w:textDirection w:val="lrTb"/>
          <w:docGrid w:type="default" w:linePitch="100" w:charSpace="4096"/>
        </w:sectPr>
        <w:pStyle w:val="TextBody"/>
        <w:spacing w:lineRule="auto" w:line="247" w:before="72" w:after="0"/>
        <w:ind w:left="554" w:right="882" w:hanging="0"/>
        <w:rPr>
          <w:rFonts w:ascii="Open Sans SemiBold" w:hAnsi="Open Sans SemiBold"/>
          <w:b/>
          <w:b/>
          <w:spacing w:val="-5"/>
          <w:sz w:val="18"/>
          <w:del w:id="736" w:author="Jomar Tigcal" w:date="2023-03-04T22:23:56Z"/>
        </w:rPr>
      </w:pPr>
      <w:del w:id="705" w:author="Jomar Tigcal" w:date="2023-03-04T22:23:56Z">
        <w:r>
          <w:rPr/>
          <w:delText>This</w:delText>
        </w:r>
      </w:del>
      <w:del w:id="706" w:author="Jomar Tigcal" w:date="2023-03-04T22:23:56Z">
        <w:r>
          <w:rPr>
            <w:spacing w:val="-4"/>
          </w:rPr>
          <w:delText xml:space="preserve"> </w:delText>
        </w:r>
      </w:del>
      <w:del w:id="707" w:author="Jomar Tigcal" w:date="2023-03-04T22:23:56Z">
        <w:r>
          <w:rPr/>
          <w:delText>will</w:delText>
        </w:r>
      </w:del>
      <w:del w:id="708" w:author="Jomar Tigcal" w:date="2023-03-04T22:23:56Z">
        <w:r>
          <w:rPr>
            <w:spacing w:val="-3"/>
          </w:rPr>
          <w:delText xml:space="preserve"> </w:delText>
        </w:r>
      </w:del>
      <w:del w:id="709" w:author="Jomar Tigcal" w:date="2023-03-04T22:23:56Z">
        <w:r>
          <w:rPr/>
          <w:delText>be</w:delText>
        </w:r>
      </w:del>
      <w:del w:id="710" w:author="Jomar Tigcal" w:date="2023-03-04T22:23:56Z">
        <w:r>
          <w:rPr>
            <w:spacing w:val="-3"/>
          </w:rPr>
          <w:delText xml:space="preserve"> </w:delText>
        </w:r>
      </w:del>
      <w:del w:id="711" w:author="Jomar Tigcal" w:date="2023-03-04T22:23:56Z">
        <w:r>
          <w:rPr/>
          <w:delText>the</w:delText>
        </w:r>
      </w:del>
      <w:del w:id="712" w:author="Jomar Tigcal" w:date="2023-03-04T22:23:56Z">
        <w:r>
          <w:rPr>
            <w:spacing w:val="-3"/>
          </w:rPr>
          <w:delText xml:space="preserve"> </w:delText>
        </w:r>
      </w:del>
      <w:del w:id="713" w:author="Jomar Tigcal" w:date="2023-03-04T22:23:56Z">
        <w:r>
          <w:rPr/>
          <w:delText>model</w:delText>
        </w:r>
      </w:del>
      <w:del w:id="714" w:author="Jomar Tigcal" w:date="2023-03-04T22:23:56Z">
        <w:r>
          <w:rPr>
            <w:spacing w:val="-4"/>
          </w:rPr>
          <w:delText xml:space="preserve"> </w:delText>
        </w:r>
      </w:del>
      <w:del w:id="715" w:author="Jomar Tigcal" w:date="2023-03-04T22:23:56Z">
        <w:r>
          <w:rPr/>
          <w:delText>class</w:delText>
        </w:r>
      </w:del>
      <w:del w:id="716" w:author="Jomar Tigcal" w:date="2023-03-04T22:23:56Z">
        <w:r>
          <w:rPr>
            <w:spacing w:val="-3"/>
          </w:rPr>
          <w:delText xml:space="preserve"> </w:delText>
        </w:r>
      </w:del>
      <w:del w:id="717" w:author="Jomar Tigcal" w:date="2023-03-04T22:23:56Z">
        <w:r>
          <w:rPr/>
          <w:delText>for</w:delText>
        </w:r>
      </w:del>
      <w:del w:id="718" w:author="Jomar Tigcal" w:date="2023-03-04T22:23:56Z">
        <w:r>
          <w:rPr>
            <w:spacing w:val="-3"/>
          </w:rPr>
          <w:delText xml:space="preserve"> </w:delText>
        </w:r>
      </w:del>
      <w:del w:id="719" w:author="Jomar Tigcal" w:date="2023-03-04T22:23:56Z">
        <w:r>
          <w:rPr/>
          <w:delText>the</w:delText>
        </w:r>
      </w:del>
      <w:del w:id="720" w:author="Jomar Tigcal" w:date="2023-03-04T22:23:56Z">
        <w:r>
          <w:rPr>
            <w:spacing w:val="-3"/>
          </w:rPr>
          <w:delText xml:space="preserve"> </w:delText>
        </w:r>
      </w:del>
      <w:del w:id="721" w:author="Jomar Tigcal" w:date="2023-03-04T22:23:56Z">
        <w:r>
          <w:rPr/>
          <w:delText>response</w:delText>
        </w:r>
      </w:del>
      <w:del w:id="722" w:author="Jomar Tigcal" w:date="2023-03-04T22:23:56Z">
        <w:r>
          <w:rPr>
            <w:spacing w:val="-4"/>
          </w:rPr>
          <w:delText xml:space="preserve"> </w:delText>
        </w:r>
      </w:del>
      <w:del w:id="723" w:author="Jomar Tigcal" w:date="2023-03-04T22:23:56Z">
        <w:r>
          <w:rPr/>
          <w:delText>you</w:delText>
        </w:r>
      </w:del>
      <w:del w:id="724" w:author="Jomar Tigcal" w:date="2023-03-04T22:23:56Z">
        <w:r>
          <w:rPr>
            <w:spacing w:val="-3"/>
          </w:rPr>
          <w:delText xml:space="preserve"> </w:delText>
        </w:r>
      </w:del>
      <w:del w:id="725" w:author="Jomar Tigcal" w:date="2023-03-04T22:23:56Z">
        <w:r>
          <w:rPr/>
          <w:delText>get</w:delText>
        </w:r>
      </w:del>
      <w:del w:id="726" w:author="Jomar Tigcal" w:date="2023-03-04T22:23:56Z">
        <w:r>
          <w:rPr>
            <w:spacing w:val="-3"/>
          </w:rPr>
          <w:delText xml:space="preserve"> </w:delText>
        </w:r>
      </w:del>
      <w:del w:id="727" w:author="Jomar Tigcal" w:date="2023-03-04T22:23:56Z">
        <w:r>
          <w:rPr/>
          <w:delText>from</w:delText>
        </w:r>
      </w:del>
      <w:del w:id="728" w:author="Jomar Tigcal" w:date="2023-03-04T22:23:56Z">
        <w:r>
          <w:rPr>
            <w:spacing w:val="-3"/>
          </w:rPr>
          <w:delText xml:space="preserve"> </w:delText>
        </w:r>
      </w:del>
      <w:del w:id="729" w:author="Jomar Tigcal" w:date="2023-03-04T22:23:56Z">
        <w:r>
          <w:rPr/>
          <w:delText>the</w:delText>
        </w:r>
      </w:del>
      <w:del w:id="730" w:author="Jomar Tigcal" w:date="2023-03-04T22:23:56Z">
        <w:r>
          <w:rPr>
            <w:spacing w:val="-3"/>
          </w:rPr>
          <w:delText xml:space="preserve"> </w:delText>
        </w:r>
      </w:del>
      <w:del w:id="731" w:author="Jomar Tigcal" w:date="2023-03-04T22:23:56Z">
        <w:r>
          <w:rPr/>
          <w:delText>API</w:delText>
        </w:r>
      </w:del>
      <w:del w:id="732" w:author="Jomar Tigcal" w:date="2023-03-04T22:23:56Z">
        <w:r>
          <w:rPr>
            <w:spacing w:val="-3"/>
          </w:rPr>
          <w:delText xml:space="preserve"> </w:delText>
        </w:r>
      </w:del>
      <w:del w:id="733" w:author="Jomar Tigcal" w:date="2023-03-04T22:23:56Z">
        <w:r>
          <w:rPr/>
          <w:delText>endpoint</w:delText>
        </w:r>
      </w:del>
      <w:del w:id="734" w:author="Jomar Tigcal" w:date="2023-03-04T22:23:56Z">
        <w:r>
          <w:rPr>
            <w:spacing w:val="-3"/>
          </w:rPr>
          <w:delText xml:space="preserve"> </w:delText>
        </w:r>
      </w:del>
      <w:del w:id="735" w:author="Jomar Tigcal" w:date="2023-03-04T22:23:56Z">
        <w:r>
          <w:rPr/>
          <w:delText>for the TV shows on air.</w:delText>
        </w:r>
      </w:del>
    </w:p>
    <w:p>
      <w:pPr>
        <w:pStyle w:val="TextBody"/>
        <w:spacing w:before="12" w:after="0"/>
        <w:rPr>
          <w:sz w:val="7"/>
          <w:del w:id="738" w:author="Jomar Tigcal" w:date="2023-03-04T22:23:56Z"/>
        </w:rPr>
      </w:pPr>
      <w:del w:id="737" w:author="Jomar Tigcal" w:date="2023-03-04T22:23:56Z">
        <w:r>
          <w:rPr>
            <w:sz w:val="7"/>
          </w:rPr>
        </w:r>
      </w:del>
    </w:p>
    <w:p>
      <w:pPr>
        <w:pStyle w:val="ListParagraph"/>
        <w:numPr>
          <w:ilvl w:val="0"/>
          <w:numId w:val="2"/>
        </w:numPr>
        <w:tabs>
          <w:tab w:val="clear" w:pos="720"/>
          <w:tab w:val="left" w:pos="1274" w:leader="none"/>
        </w:tabs>
        <w:spacing w:before="101" w:after="0"/>
        <w:ind w:left="1274" w:hanging="360"/>
        <w:jc w:val="left"/>
        <w:rPr>
          <w:sz w:val="20"/>
          <w:del w:id="750" w:author="Jomar Tigcal" w:date="2023-03-04T22:23:56Z"/>
        </w:rPr>
      </w:pPr>
      <w:del w:id="739" w:author="Jomar Tigcal" w:date="2023-03-04T22:23:56Z">
        <w:r>
          <w:rPr>
            <w:spacing w:val="-2"/>
            <w:sz w:val="20"/>
          </w:rPr>
          <w:delText>Create</w:delText>
        </w:r>
      </w:del>
      <w:del w:id="740" w:author="Jomar Tigcal" w:date="2023-03-04T22:23:56Z">
        <w:r>
          <w:rPr>
            <w:spacing w:val="9"/>
            <w:sz w:val="20"/>
          </w:rPr>
          <w:delText xml:space="preserve"> </w:delText>
        </w:r>
      </w:del>
      <w:del w:id="741" w:author="Jomar Tigcal" w:date="2023-03-04T22:23:56Z">
        <w:r>
          <w:rPr>
            <w:rFonts w:ascii="Courier New" w:hAnsi="Courier New"/>
            <w:b/>
            <w:spacing w:val="-2"/>
          </w:rPr>
          <w:delText>TelevisionService</w:delText>
        </w:r>
      </w:del>
      <w:del w:id="742" w:author="Jomar Tigcal" w:date="2023-03-04T22:23:56Z">
        <w:r>
          <w:rPr>
            <w:rFonts w:ascii="Courier New" w:hAnsi="Courier New"/>
            <w:b/>
            <w:spacing w:val="-68"/>
          </w:rPr>
          <w:delText xml:space="preserve"> </w:delText>
        </w:r>
      </w:del>
      <w:del w:id="743" w:author="Jomar Tigcal" w:date="2023-03-04T22:23:56Z">
        <w:r>
          <w:rPr>
            <w:spacing w:val="-2"/>
            <w:sz w:val="20"/>
          </w:rPr>
          <w:delText>in</w:delText>
        </w:r>
      </w:del>
      <w:del w:id="744" w:author="Jomar Tigcal" w:date="2023-03-04T22:23:56Z">
        <w:r>
          <w:rPr>
            <w:spacing w:val="13"/>
            <w:sz w:val="20"/>
          </w:rPr>
          <w:delText xml:space="preserve"> </w:delText>
        </w:r>
      </w:del>
      <w:del w:id="745" w:author="Jomar Tigcal" w:date="2023-03-04T22:23:56Z">
        <w:r>
          <w:rPr>
            <w:spacing w:val="-2"/>
            <w:sz w:val="20"/>
          </w:rPr>
          <w:delText>the</w:delText>
        </w:r>
      </w:del>
      <w:del w:id="746" w:author="Jomar Tigcal" w:date="2023-03-04T22:23:56Z">
        <w:r>
          <w:rPr>
            <w:spacing w:val="11"/>
            <w:sz w:val="20"/>
          </w:rPr>
          <w:delText xml:space="preserve"> </w:delText>
        </w:r>
      </w:del>
      <w:del w:id="747" w:author="Jomar Tigcal" w:date="2023-03-04T22:23:56Z">
        <w:r>
          <w:rPr>
            <w:rFonts w:ascii="Courier New" w:hAnsi="Courier New"/>
            <w:b/>
            <w:spacing w:val="-2"/>
          </w:rPr>
          <w:delText>com.example.tvguide.api</w:delText>
        </w:r>
      </w:del>
      <w:del w:id="748" w:author="Jomar Tigcal" w:date="2023-03-04T22:23:56Z">
        <w:r>
          <w:rPr>
            <w:rFonts w:ascii="Courier New" w:hAnsi="Courier New"/>
            <w:b/>
            <w:spacing w:val="-67"/>
          </w:rPr>
          <w:delText xml:space="preserve"> </w:delText>
        </w:r>
      </w:del>
      <w:del w:id="749" w:author="Jomar Tigcal" w:date="2023-03-04T22:23:56Z">
        <w:r>
          <w:rPr>
            <w:spacing w:val="-2"/>
            <w:sz w:val="20"/>
          </w:rPr>
          <w:delText>package:</w:delText>
        </w:r>
      </w:del>
    </w:p>
    <w:p>
      <w:pPr>
        <w:pStyle w:val="TextBody"/>
        <w:spacing w:before="10" w:after="0"/>
        <w:rPr>
          <w:sz w:val="8"/>
          <w:szCs w:val="8"/>
          <w:del w:id="752" w:author="Jomar Tigcal" w:date="2023-03-05T00:13:13Z"/>
        </w:rPr>
      </w:pPr>
      <w:del w:id="751" w:author="Jomar Tigcal" w:date="2023-03-05T00:13:13Z">
        <w:r>
          <w:rPr>
            <w:sz w:val="8"/>
            <w:szCs w:val="8"/>
          </w:rPr>
        </w:r>
      </w:del>
    </w:p>
    <w:p>
      <w:pPr>
        <w:pStyle w:val="TextBody"/>
        <w:spacing w:lineRule="auto" w:line="247" w:before="72" w:after="0"/>
        <w:ind w:left="1274" w:right="451" w:hanging="0"/>
        <w:rPr>
          <w:rFonts w:ascii="Open Sans SemiBold" w:hAnsi="Open Sans SemiBold"/>
          <w:b/>
          <w:b/>
          <w:spacing w:val="-5"/>
          <w:sz w:val="18"/>
          <w:del w:id="784" w:author="Jomar Tigcal" w:date="2023-03-04T22:23:56Z"/>
        </w:rPr>
      </w:pPr>
      <w:del w:id="753" w:author="Jomar Tigcal" w:date="2023-03-04T22:23:56Z">
        <w:r>
          <w:rPr/>
          <w:delText>This</w:delText>
        </w:r>
      </w:del>
      <w:del w:id="754" w:author="Jomar Tigcal" w:date="2023-03-04T22:23:56Z">
        <w:r>
          <w:rPr>
            <w:spacing w:val="-4"/>
          </w:rPr>
          <w:delText xml:space="preserve"> </w:delText>
        </w:r>
      </w:del>
      <w:del w:id="755" w:author="Jomar Tigcal" w:date="2023-03-04T22:23:56Z">
        <w:r>
          <w:rPr/>
          <w:delText>will</w:delText>
        </w:r>
      </w:del>
      <w:del w:id="756" w:author="Jomar Tigcal" w:date="2023-03-04T22:23:56Z">
        <w:r>
          <w:rPr>
            <w:spacing w:val="-3"/>
          </w:rPr>
          <w:delText xml:space="preserve"> </w:delText>
        </w:r>
      </w:del>
      <w:del w:id="757" w:author="Jomar Tigcal" w:date="2023-03-04T22:23:56Z">
        <w:r>
          <w:rPr/>
          <w:delText>define</w:delText>
        </w:r>
      </w:del>
      <w:del w:id="758" w:author="Jomar Tigcal" w:date="2023-03-04T22:23:56Z">
        <w:r>
          <w:rPr>
            <w:spacing w:val="-3"/>
          </w:rPr>
          <w:delText xml:space="preserve"> </w:delText>
        </w:r>
      </w:del>
      <w:del w:id="759" w:author="Jomar Tigcal" w:date="2023-03-04T22:23:56Z">
        <w:r>
          <w:rPr/>
          <w:delText>the</w:delText>
        </w:r>
      </w:del>
      <w:del w:id="760" w:author="Jomar Tigcal" w:date="2023-03-04T22:23:56Z">
        <w:r>
          <w:rPr>
            <w:spacing w:val="-3"/>
          </w:rPr>
          <w:delText xml:space="preserve"> </w:delText>
        </w:r>
      </w:del>
      <w:del w:id="761" w:author="Jomar Tigcal" w:date="2023-03-04T22:23:56Z">
        <w:r>
          <w:rPr/>
          <w:delText>endpoint</w:delText>
        </w:r>
      </w:del>
      <w:del w:id="762" w:author="Jomar Tigcal" w:date="2023-03-04T22:23:56Z">
        <w:r>
          <w:rPr>
            <w:spacing w:val="-3"/>
          </w:rPr>
          <w:delText xml:space="preserve"> </w:delText>
        </w:r>
      </w:del>
      <w:del w:id="763" w:author="Jomar Tigcal" w:date="2023-03-04T22:23:56Z">
        <w:r>
          <w:rPr/>
          <w:delText>you</w:delText>
        </w:r>
      </w:del>
      <w:del w:id="764" w:author="Jomar Tigcal" w:date="2023-03-04T22:23:56Z">
        <w:r>
          <w:rPr>
            <w:spacing w:val="-3"/>
          </w:rPr>
          <w:delText xml:space="preserve"> </w:delText>
        </w:r>
      </w:del>
      <w:del w:id="765" w:author="Jomar Tigcal" w:date="2023-03-04T22:23:56Z">
        <w:r>
          <w:rPr/>
          <w:delText>will</w:delText>
        </w:r>
      </w:del>
      <w:del w:id="766" w:author="Jomar Tigcal" w:date="2023-03-04T22:23:56Z">
        <w:r>
          <w:rPr>
            <w:spacing w:val="-3"/>
          </w:rPr>
          <w:delText xml:space="preserve"> </w:delText>
        </w:r>
      </w:del>
      <w:del w:id="767" w:author="Jomar Tigcal" w:date="2023-03-04T22:23:56Z">
        <w:r>
          <w:rPr/>
          <w:delText>use</w:delText>
        </w:r>
      </w:del>
      <w:del w:id="768" w:author="Jomar Tigcal" w:date="2023-03-04T22:23:56Z">
        <w:r>
          <w:rPr>
            <w:spacing w:val="-3"/>
          </w:rPr>
          <w:delText xml:space="preserve"> </w:delText>
        </w:r>
      </w:del>
      <w:del w:id="769" w:author="Jomar Tigcal" w:date="2023-03-04T22:23:56Z">
        <w:r>
          <w:rPr/>
          <w:delText>to</w:delText>
        </w:r>
      </w:del>
      <w:del w:id="770" w:author="Jomar Tigcal" w:date="2023-03-04T22:23:56Z">
        <w:r>
          <w:rPr>
            <w:spacing w:val="-3"/>
          </w:rPr>
          <w:delText xml:space="preserve"> </w:delText>
        </w:r>
      </w:del>
      <w:del w:id="771" w:author="Jomar Tigcal" w:date="2023-03-04T22:23:56Z">
        <w:r>
          <w:rPr/>
          <w:delText>retrieve</w:delText>
        </w:r>
      </w:del>
      <w:del w:id="772" w:author="Jomar Tigcal" w:date="2023-03-04T22:23:56Z">
        <w:r>
          <w:rPr>
            <w:spacing w:val="-4"/>
          </w:rPr>
          <w:delText xml:space="preserve"> </w:delText>
        </w:r>
      </w:del>
      <w:del w:id="773" w:author="Jomar Tigcal" w:date="2023-03-04T22:23:56Z">
        <w:r>
          <w:rPr/>
          <w:delText>the</w:delText>
        </w:r>
      </w:del>
      <w:del w:id="774" w:author="Jomar Tigcal" w:date="2023-03-04T22:23:56Z">
        <w:r>
          <w:rPr>
            <w:spacing w:val="-3"/>
          </w:rPr>
          <w:delText xml:space="preserve"> </w:delText>
        </w:r>
      </w:del>
      <w:del w:id="775" w:author="Jomar Tigcal" w:date="2023-03-04T22:23:56Z">
        <w:r>
          <w:rPr/>
          <w:delText>TV</w:delText>
        </w:r>
      </w:del>
      <w:del w:id="776" w:author="Jomar Tigcal" w:date="2023-03-04T22:23:56Z">
        <w:r>
          <w:rPr>
            <w:spacing w:val="-4"/>
          </w:rPr>
          <w:delText xml:space="preserve"> </w:delText>
        </w:r>
      </w:del>
      <w:del w:id="777" w:author="Jomar Tigcal" w:date="2023-03-04T22:23:56Z">
        <w:r>
          <w:rPr/>
          <w:delText>shows</w:delText>
        </w:r>
      </w:del>
      <w:del w:id="778" w:author="Jomar Tigcal" w:date="2023-03-04T22:23:56Z">
        <w:r>
          <w:rPr>
            <w:spacing w:val="-3"/>
          </w:rPr>
          <w:delText xml:space="preserve"> </w:delText>
        </w:r>
      </w:del>
      <w:del w:id="779" w:author="Jomar Tigcal" w:date="2023-03-04T22:23:56Z">
        <w:r>
          <w:rPr/>
          <w:delText>that</w:delText>
        </w:r>
      </w:del>
      <w:del w:id="780" w:author="Jomar Tigcal" w:date="2023-03-04T22:23:56Z">
        <w:r>
          <w:rPr>
            <w:spacing w:val="-3"/>
          </w:rPr>
          <w:delText xml:space="preserve"> </w:delText>
        </w:r>
      </w:del>
      <w:del w:id="781" w:author="Jomar Tigcal" w:date="2023-03-04T22:23:56Z">
        <w:r>
          <w:rPr/>
          <w:delText>are</w:delText>
        </w:r>
      </w:del>
      <w:del w:id="782" w:author="Jomar Tigcal" w:date="2023-03-04T22:23:56Z">
        <w:r>
          <w:rPr>
            <w:spacing w:val="-4"/>
          </w:rPr>
          <w:delText xml:space="preserve"> </w:delText>
        </w:r>
      </w:del>
      <w:del w:id="783" w:author="Jomar Tigcal" w:date="2023-03-04T22:23:56Z">
        <w:r>
          <w:rPr/>
          <w:delText>on the air.</w:delText>
        </w:r>
      </w:del>
    </w:p>
    <w:p>
      <w:pPr>
        <w:pStyle w:val="ListParagraph"/>
        <w:numPr>
          <w:ilvl w:val="0"/>
          <w:numId w:val="2"/>
        </w:numPr>
        <w:tabs>
          <w:tab w:val="clear" w:pos="720"/>
          <w:tab w:val="left" w:pos="1274" w:leader="none"/>
        </w:tabs>
        <w:spacing w:before="139" w:after="0"/>
        <w:ind w:left="1274" w:hanging="360"/>
        <w:jc w:val="left"/>
        <w:rPr>
          <w:sz w:val="20"/>
          <w:del w:id="803" w:author="Jomar Tigcal" w:date="2023-03-04T22:23:56Z"/>
        </w:rPr>
      </w:pPr>
      <w:del w:id="785" w:author="Jomar Tigcal" w:date="2023-03-04T22:23:56Z">
        <w:r>
          <w:rPr>
            <w:sz w:val="20"/>
          </w:rPr>
          <w:delText>Create</w:delText>
        </w:r>
      </w:del>
      <w:del w:id="786" w:author="Jomar Tigcal" w:date="2023-03-04T22:23:56Z">
        <w:r>
          <w:rPr>
            <w:spacing w:val="-10"/>
            <w:sz w:val="20"/>
          </w:rPr>
          <w:delText xml:space="preserve"> </w:delText>
        </w:r>
      </w:del>
      <w:del w:id="787" w:author="Jomar Tigcal" w:date="2023-03-04T22:23:56Z">
        <w:r>
          <w:rPr>
            <w:sz w:val="20"/>
          </w:rPr>
          <w:delText>a</w:delText>
        </w:r>
      </w:del>
      <w:del w:id="788" w:author="Jomar Tigcal" w:date="2023-03-04T22:23:56Z">
        <w:r>
          <w:rPr>
            <w:spacing w:val="-4"/>
            <w:sz w:val="20"/>
          </w:rPr>
          <w:delText xml:space="preserve"> </w:delText>
        </w:r>
      </w:del>
      <w:del w:id="789" w:author="Jomar Tigcal" w:date="2023-03-04T22:23:56Z">
        <w:r>
          <w:rPr>
            <w:rFonts w:ascii="Courier New" w:hAnsi="Courier New"/>
            <w:b/>
          </w:rPr>
          <w:delText>TVShowRepository</w:delText>
        </w:r>
      </w:del>
      <w:del w:id="790" w:author="Jomar Tigcal" w:date="2023-03-04T22:23:56Z">
        <w:r>
          <w:rPr>
            <w:rFonts w:ascii="Courier New" w:hAnsi="Courier New"/>
            <w:b/>
            <w:spacing w:val="-80"/>
          </w:rPr>
          <w:delText xml:space="preserve"> </w:delText>
        </w:r>
      </w:del>
      <w:del w:id="791" w:author="Jomar Tigcal" w:date="2023-03-04T22:23:56Z">
        <w:r>
          <w:rPr>
            <w:sz w:val="20"/>
          </w:rPr>
          <w:delText>class</w:delText>
        </w:r>
      </w:del>
      <w:del w:id="792" w:author="Jomar Tigcal" w:date="2023-03-04T22:23:56Z">
        <w:r>
          <w:rPr>
            <w:spacing w:val="-4"/>
            <w:sz w:val="20"/>
          </w:rPr>
          <w:delText xml:space="preserve"> </w:delText>
        </w:r>
      </w:del>
      <w:del w:id="793" w:author="Jomar Tigcal" w:date="2023-03-04T22:23:56Z">
        <w:r>
          <w:rPr>
            <w:sz w:val="20"/>
          </w:rPr>
          <w:delText>with</w:delText>
        </w:r>
      </w:del>
      <w:del w:id="794" w:author="Jomar Tigcal" w:date="2023-03-04T22:23:56Z">
        <w:r>
          <w:rPr>
            <w:spacing w:val="-4"/>
            <w:sz w:val="20"/>
          </w:rPr>
          <w:delText xml:space="preserve"> </w:delText>
        </w:r>
      </w:del>
      <w:del w:id="795" w:author="Jomar Tigcal" w:date="2023-03-04T22:23:56Z">
        <w:r>
          <w:rPr>
            <w:sz w:val="20"/>
          </w:rPr>
          <w:delText>a</w:delText>
        </w:r>
      </w:del>
      <w:del w:id="796" w:author="Jomar Tigcal" w:date="2023-03-04T22:23:56Z">
        <w:r>
          <w:rPr>
            <w:spacing w:val="-4"/>
            <w:sz w:val="20"/>
          </w:rPr>
          <w:delText xml:space="preserve"> </w:delText>
        </w:r>
      </w:del>
      <w:del w:id="797" w:author="Jomar Tigcal" w:date="2023-03-04T22:23:56Z">
        <w:r>
          <w:rPr>
            <w:sz w:val="20"/>
          </w:rPr>
          <w:delText>constructor</w:delText>
        </w:r>
      </w:del>
      <w:del w:id="798" w:author="Jomar Tigcal" w:date="2023-03-04T22:23:56Z">
        <w:r>
          <w:rPr>
            <w:spacing w:val="-4"/>
            <w:sz w:val="20"/>
          </w:rPr>
          <w:delText xml:space="preserve"> </w:delText>
        </w:r>
      </w:del>
      <w:del w:id="799" w:author="Jomar Tigcal" w:date="2023-03-04T22:23:56Z">
        <w:r>
          <w:rPr>
            <w:sz w:val="20"/>
          </w:rPr>
          <w:delText>for</w:delText>
        </w:r>
      </w:del>
      <w:del w:id="800" w:author="Jomar Tigcal" w:date="2023-03-04T22:23:56Z">
        <w:r>
          <w:rPr>
            <w:spacing w:val="-4"/>
            <w:sz w:val="20"/>
          </w:rPr>
          <w:delText xml:space="preserve"> </w:delText>
        </w:r>
      </w:del>
      <w:del w:id="801" w:author="Jomar Tigcal" w:date="2023-03-04T22:23:56Z">
        <w:r>
          <w:rPr>
            <w:rFonts w:ascii="Courier New" w:hAnsi="Courier New"/>
            <w:b/>
            <w:spacing w:val="-2"/>
          </w:rPr>
          <w:delText>tvService</w:delText>
        </w:r>
      </w:del>
      <w:del w:id="802" w:author="Jomar Tigcal" w:date="2023-03-04T22:23:56Z">
        <w:r>
          <w:rPr>
            <w:spacing w:val="-2"/>
            <w:sz w:val="20"/>
          </w:rPr>
          <w:delText>:</w:delText>
        </w:r>
      </w:del>
    </w:p>
    <w:p>
      <w:pPr>
        <w:pStyle w:val="TextBody"/>
        <w:spacing w:before="10" w:after="0"/>
        <w:rPr>
          <w:sz w:val="8"/>
          <w:szCs w:val="8"/>
          <w:del w:id="805" w:author="Jomar Tigcal" w:date="2023-03-05T00:13:13Z"/>
        </w:rPr>
      </w:pPr>
      <w:del w:id="804" w:author="Jomar Tigcal" w:date="2023-03-05T00:13:13Z">
        <w:r>
          <w:rPr>
            <w:sz w:val="8"/>
            <w:szCs w:val="8"/>
          </w:rPr>
        </w:r>
      </w:del>
    </w:p>
    <w:p>
      <w:pPr>
        <w:sectPr>
          <w:headerReference w:type="even" r:id="rId474"/>
          <w:headerReference w:type="default" r:id="rId475"/>
          <w:type w:val="nextPage"/>
          <w:pgSz w:w="10800" w:h="13320"/>
          <w:pgMar w:left="940" w:right="920" w:gutter="0" w:header="695" w:top="1120" w:footer="0" w:bottom="280"/>
          <w:pgNumType w:fmt="decimal"/>
          <w:formProt w:val="false"/>
          <w:textDirection w:val="lrTb"/>
          <w:docGrid w:type="default" w:linePitch="100" w:charSpace="4096"/>
        </w:sectPr>
        <w:pStyle w:val="TextBody"/>
        <w:numPr>
          <w:ilvl w:val="0"/>
          <w:numId w:val="2"/>
        </w:numPr>
        <w:tabs>
          <w:tab w:val="clear" w:pos="720"/>
          <w:tab w:val="left" w:pos="1274" w:leader="none"/>
        </w:tabs>
        <w:spacing w:before="13" w:after="0"/>
        <w:ind w:left="1274" w:right="502" w:hanging="360"/>
        <w:jc w:val="left"/>
        <w:rPr>
          <w:sz w:val="20"/>
          <w:del w:id="832" w:author="Jomar Tigcal" w:date="2023-03-04T22:23:56Z"/>
        </w:rPr>
      </w:pPr>
      <w:del w:id="806" w:author="Jomar Tigcal" w:date="2023-03-04T22:23:56Z">
        <w:r>
          <w:rPr>
            <w:sz w:val="20"/>
          </w:rPr>
          <w:delText>Add</w:delText>
        </w:r>
      </w:del>
      <w:del w:id="807" w:author="Jomar Tigcal" w:date="2023-03-04T22:23:56Z">
        <w:r>
          <w:rPr>
            <w:spacing w:val="-8"/>
            <w:sz w:val="20"/>
          </w:rPr>
          <w:delText xml:space="preserve"> </w:delText>
        </w:r>
      </w:del>
      <w:del w:id="808" w:author="Jomar Tigcal" w:date="2023-03-04T22:23:56Z">
        <w:r>
          <w:rPr>
            <w:rFonts w:ascii="Courier New" w:hAnsi="Courier New"/>
            <w:b/>
          </w:rPr>
          <w:delText>tvShowsLiveData</w:delText>
        </w:r>
      </w:del>
      <w:del w:id="809" w:author="Jomar Tigcal" w:date="2023-03-04T22:23:56Z">
        <w:r>
          <w:rPr>
            <w:rFonts w:ascii="Courier New" w:hAnsi="Courier New"/>
            <w:b/>
            <w:spacing w:val="-80"/>
          </w:rPr>
          <w:delText xml:space="preserve"> </w:delText>
        </w:r>
      </w:del>
      <w:del w:id="810" w:author="Jomar Tigcal" w:date="2023-03-04T22:23:56Z">
        <w:r>
          <w:rPr>
            <w:sz w:val="20"/>
          </w:rPr>
          <w:delText>for</w:delText>
        </w:r>
      </w:del>
      <w:del w:id="811" w:author="Jomar Tigcal" w:date="2023-03-04T22:23:56Z">
        <w:r>
          <w:rPr>
            <w:spacing w:val="-4"/>
            <w:sz w:val="20"/>
          </w:rPr>
          <w:delText xml:space="preserve"> </w:delText>
        </w:r>
      </w:del>
      <w:del w:id="812" w:author="Jomar Tigcal" w:date="2023-03-04T22:23:56Z">
        <w:r>
          <w:rPr>
            <w:sz w:val="20"/>
          </w:rPr>
          <w:delText>the</w:delText>
        </w:r>
      </w:del>
      <w:del w:id="813" w:author="Jomar Tigcal" w:date="2023-03-04T22:23:56Z">
        <w:r>
          <w:rPr>
            <w:spacing w:val="-4"/>
            <w:sz w:val="20"/>
          </w:rPr>
          <w:delText xml:space="preserve"> </w:delText>
        </w:r>
      </w:del>
      <w:del w:id="814" w:author="Jomar Tigcal" w:date="2023-03-04T22:23:56Z">
        <w:r>
          <w:rPr>
            <w:sz w:val="20"/>
          </w:rPr>
          <w:delText>list</w:delText>
        </w:r>
      </w:del>
      <w:del w:id="815" w:author="Jomar Tigcal" w:date="2023-03-04T22:23:56Z">
        <w:r>
          <w:rPr>
            <w:spacing w:val="-4"/>
            <w:sz w:val="20"/>
          </w:rPr>
          <w:delText xml:space="preserve"> </w:delText>
        </w:r>
      </w:del>
      <w:del w:id="816" w:author="Jomar Tigcal" w:date="2023-03-04T22:23:56Z">
        <w:r>
          <w:rPr>
            <w:sz w:val="20"/>
          </w:rPr>
          <w:delText>of</w:delText>
        </w:r>
      </w:del>
      <w:del w:id="817" w:author="Jomar Tigcal" w:date="2023-03-04T22:23:56Z">
        <w:r>
          <w:rPr>
            <w:spacing w:val="-4"/>
            <w:sz w:val="20"/>
          </w:rPr>
          <w:delText xml:space="preserve"> </w:delText>
        </w:r>
      </w:del>
      <w:del w:id="818" w:author="Jomar Tigcal" w:date="2023-03-04T22:23:56Z">
        <w:r>
          <w:rPr>
            <w:sz w:val="20"/>
          </w:rPr>
          <w:delText>TV</w:delText>
        </w:r>
      </w:del>
      <w:del w:id="819" w:author="Jomar Tigcal" w:date="2023-03-04T22:23:56Z">
        <w:r>
          <w:rPr>
            <w:spacing w:val="-5"/>
            <w:sz w:val="20"/>
          </w:rPr>
          <w:delText xml:space="preserve"> </w:delText>
        </w:r>
      </w:del>
      <w:del w:id="820" w:author="Jomar Tigcal" w:date="2023-03-04T22:23:56Z">
        <w:r>
          <w:rPr>
            <w:sz w:val="20"/>
          </w:rPr>
          <w:delText>shows,</w:delText>
        </w:r>
      </w:del>
      <w:del w:id="821" w:author="Jomar Tigcal" w:date="2023-03-04T22:23:56Z">
        <w:r>
          <w:rPr>
            <w:spacing w:val="-4"/>
            <w:sz w:val="20"/>
          </w:rPr>
          <w:delText xml:space="preserve"> </w:delText>
        </w:r>
      </w:del>
      <w:del w:id="822" w:author="Jomar Tigcal" w:date="2023-03-04T22:23:56Z">
        <w:r>
          <w:rPr>
            <w:sz w:val="20"/>
          </w:rPr>
          <w:delText>errorLiveData</w:delText>
        </w:r>
      </w:del>
      <w:del w:id="823" w:author="Jomar Tigcal" w:date="2023-03-04T22:23:56Z">
        <w:r>
          <w:rPr>
            <w:spacing w:val="-4"/>
            <w:sz w:val="20"/>
          </w:rPr>
          <w:delText xml:space="preserve"> </w:delText>
        </w:r>
      </w:del>
      <w:del w:id="824" w:author="Jomar Tigcal" w:date="2023-03-04T22:23:56Z">
        <w:r>
          <w:rPr>
            <w:sz w:val="20"/>
          </w:rPr>
          <w:delText>for</w:delText>
        </w:r>
      </w:del>
      <w:del w:id="825" w:author="Jomar Tigcal" w:date="2023-03-04T22:23:56Z">
        <w:r>
          <w:rPr>
            <w:spacing w:val="-4"/>
            <w:sz w:val="20"/>
          </w:rPr>
          <w:delText xml:space="preserve"> </w:delText>
        </w:r>
      </w:del>
      <w:del w:id="826" w:author="Jomar Tigcal" w:date="2023-03-04T22:23:56Z">
        <w:r>
          <w:rPr>
            <w:sz w:val="20"/>
          </w:rPr>
          <w:delText>the</w:delText>
        </w:r>
      </w:del>
      <w:del w:id="827" w:author="Jomar Tigcal" w:date="2023-03-04T22:23:56Z">
        <w:r>
          <w:rPr>
            <w:spacing w:val="-4"/>
            <w:sz w:val="20"/>
          </w:rPr>
          <w:delText xml:space="preserve"> </w:delText>
        </w:r>
      </w:del>
      <w:del w:id="828" w:author="Jomar Tigcal" w:date="2023-03-04T22:23:56Z">
        <w:r>
          <w:rPr>
            <w:sz w:val="20"/>
          </w:rPr>
          <w:delText xml:space="preserve">error message, and replace the </w:delText>
        </w:r>
      </w:del>
      <w:del w:id="829" w:author="Jomar Tigcal" w:date="2023-03-04T22:23:56Z">
        <w:r>
          <w:rPr>
            <w:rFonts w:ascii="Courier New" w:hAnsi="Courier New"/>
            <w:b/>
          </w:rPr>
          <w:delText>apiKey</w:delText>
        </w:r>
      </w:del>
      <w:del w:id="830" w:author="Jomar Tigcal" w:date="2023-03-04T22:23:56Z">
        <w:r>
          <w:rPr>
            <w:rFonts w:ascii="Courier New" w:hAnsi="Courier New"/>
            <w:b/>
            <w:spacing w:val="-73"/>
          </w:rPr>
          <w:delText xml:space="preserve"> </w:delText>
        </w:r>
      </w:del>
      <w:del w:id="831" w:author="Jomar Tigcal" w:date="2023-03-04T22:23:56Z">
        <w:r>
          <w:rPr>
            <w:sz w:val="20"/>
          </w:rPr>
          <w:delText>with the API key you got from The Movie Database API:</w:delText>
        </w:r>
      </w:del>
    </w:p>
    <w:p>
      <w:pPr>
        <w:sectPr>
          <w:headerReference w:type="even" r:id="rId476"/>
          <w:headerReference w:type="default" r:id="rId477"/>
          <w:type w:val="nextPage"/>
          <w:pgSz w:w="10800" w:h="13320"/>
          <w:pgMar w:left="940" w:right="920" w:gutter="0" w:header="695" w:top="1120" w:footer="0" w:bottom="280"/>
          <w:pgNumType w:fmt="decimal"/>
          <w:formProt w:val="false"/>
          <w:textDirection w:val="lrTb"/>
          <w:docGrid w:type="default" w:linePitch="100" w:charSpace="4096"/>
        </w:sectPr>
        <w:pStyle w:val="TextBody"/>
        <w:numPr>
          <w:ilvl w:val="0"/>
          <w:numId w:val="2"/>
        </w:numPr>
        <w:tabs>
          <w:tab w:val="clear" w:pos="720"/>
          <w:tab w:val="left" w:pos="1274" w:leader="none"/>
        </w:tabs>
        <w:ind w:left="1274" w:right="997" w:hanging="360"/>
        <w:jc w:val="left"/>
        <w:rPr>
          <w:sz w:val="20"/>
          <w:del w:id="853" w:author="Jomar Tigcal" w:date="2023-03-04T22:23:56Z"/>
        </w:rPr>
      </w:pPr>
      <w:del w:id="833" w:author="Jomar Tigcal" w:date="2023-03-04T22:23:56Z">
        <w:r>
          <w:rPr>
            <w:sz w:val="20"/>
          </w:rPr>
          <w:delText>Create</w:delText>
        </w:r>
      </w:del>
      <w:del w:id="834" w:author="Jomar Tigcal" w:date="2023-03-04T22:23:56Z">
        <w:r>
          <w:rPr>
            <w:spacing w:val="-4"/>
            <w:sz w:val="20"/>
          </w:rPr>
          <w:delText xml:space="preserve"> </w:delText>
        </w:r>
      </w:del>
      <w:del w:id="835" w:author="Jomar Tigcal" w:date="2023-03-04T22:23:56Z">
        <w:r>
          <w:rPr>
            <w:sz w:val="20"/>
          </w:rPr>
          <w:delText>a</w:delText>
        </w:r>
      </w:del>
      <w:del w:id="836" w:author="Jomar Tigcal" w:date="2023-03-04T22:23:56Z">
        <w:r>
          <w:rPr>
            <w:spacing w:val="-5"/>
            <w:sz w:val="20"/>
          </w:rPr>
          <w:delText xml:space="preserve"> </w:delText>
        </w:r>
      </w:del>
      <w:del w:id="837" w:author="Jomar Tigcal" w:date="2023-03-04T22:23:56Z">
        <w:r>
          <w:rPr>
            <w:sz w:val="20"/>
          </w:rPr>
          <w:delText>suspending</w:delText>
        </w:r>
      </w:del>
      <w:del w:id="838" w:author="Jomar Tigcal" w:date="2023-03-04T22:23:56Z">
        <w:r>
          <w:rPr>
            <w:spacing w:val="-4"/>
            <w:sz w:val="20"/>
          </w:rPr>
          <w:delText xml:space="preserve"> </w:delText>
        </w:r>
      </w:del>
      <w:del w:id="839" w:author="Jomar Tigcal" w:date="2023-03-04T22:23:56Z">
        <w:r>
          <w:rPr>
            <w:sz w:val="20"/>
          </w:rPr>
          <w:delText>function,</w:delText>
        </w:r>
      </w:del>
      <w:del w:id="840" w:author="Jomar Tigcal" w:date="2023-03-04T22:23:56Z">
        <w:r>
          <w:rPr>
            <w:spacing w:val="-5"/>
            <w:sz w:val="20"/>
          </w:rPr>
          <w:delText xml:space="preserve"> </w:delText>
        </w:r>
      </w:del>
      <w:del w:id="841" w:author="Jomar Tigcal" w:date="2023-03-04T22:23:56Z">
        <w:r>
          <w:rPr>
            <w:rFonts w:ascii="Courier New" w:hAnsi="Courier New"/>
            <w:b/>
          </w:rPr>
          <w:delText>fetchTVShows</w:delText>
        </w:r>
      </w:del>
      <w:del w:id="842" w:author="Jomar Tigcal" w:date="2023-03-04T22:23:56Z">
        <w:r>
          <w:rPr>
            <w:sz w:val="20"/>
          </w:rPr>
          <w:delText>,</w:delText>
        </w:r>
      </w:del>
      <w:del w:id="843" w:author="Jomar Tigcal" w:date="2023-03-04T22:23:56Z">
        <w:r>
          <w:rPr>
            <w:spacing w:val="-4"/>
            <w:sz w:val="20"/>
          </w:rPr>
          <w:delText xml:space="preserve"> </w:delText>
        </w:r>
      </w:del>
      <w:del w:id="844" w:author="Jomar Tigcal" w:date="2023-03-04T22:23:56Z">
        <w:r>
          <w:rPr>
            <w:sz w:val="20"/>
          </w:rPr>
          <w:delText>to</w:delText>
        </w:r>
      </w:del>
      <w:del w:id="845" w:author="Jomar Tigcal" w:date="2023-03-04T22:23:56Z">
        <w:r>
          <w:rPr>
            <w:spacing w:val="-4"/>
            <w:sz w:val="20"/>
          </w:rPr>
          <w:delText xml:space="preserve"> </w:delText>
        </w:r>
      </w:del>
      <w:del w:id="846" w:author="Jomar Tigcal" w:date="2023-03-04T22:23:56Z">
        <w:r>
          <w:rPr>
            <w:sz w:val="20"/>
          </w:rPr>
          <w:delText>retrieve</w:delText>
        </w:r>
      </w:del>
      <w:del w:id="847" w:author="Jomar Tigcal" w:date="2023-03-04T22:23:56Z">
        <w:r>
          <w:rPr>
            <w:spacing w:val="-5"/>
            <w:sz w:val="20"/>
          </w:rPr>
          <w:delText xml:space="preserve"> </w:delText>
        </w:r>
      </w:del>
      <w:del w:id="848" w:author="Jomar Tigcal" w:date="2023-03-04T22:23:56Z">
        <w:r>
          <w:rPr>
            <w:sz w:val="20"/>
          </w:rPr>
          <w:delText>the</w:delText>
        </w:r>
      </w:del>
      <w:del w:id="849" w:author="Jomar Tigcal" w:date="2023-03-04T22:23:56Z">
        <w:r>
          <w:rPr>
            <w:spacing w:val="-4"/>
            <w:sz w:val="20"/>
          </w:rPr>
          <w:delText xml:space="preserve"> </w:delText>
        </w:r>
      </w:del>
      <w:del w:id="850" w:author="Jomar Tigcal" w:date="2023-03-04T22:23:56Z">
        <w:r>
          <w:rPr>
            <w:sz w:val="20"/>
          </w:rPr>
          <w:delText>list</w:delText>
        </w:r>
      </w:del>
      <w:del w:id="851" w:author="Jomar Tigcal" w:date="2023-03-04T22:23:56Z">
        <w:r>
          <w:rPr>
            <w:spacing w:val="-4"/>
            <w:sz w:val="20"/>
          </w:rPr>
          <w:delText xml:space="preserve"> </w:delText>
        </w:r>
      </w:del>
      <w:del w:id="852" w:author="Jomar Tigcal" w:date="2023-03-04T22:23:56Z">
        <w:r>
          <w:rPr>
            <w:sz w:val="20"/>
          </w:rPr>
          <w:delText>from the endpoint:</w:delText>
        </w:r>
      </w:del>
    </w:p>
    <w:p>
      <w:pPr>
        <w:sectPr>
          <w:headerReference w:type="even" r:id="rId478"/>
          <w:headerReference w:type="default" r:id="rId479"/>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 w:after="0"/>
        <w:rPr>
          <w:sz w:val="9"/>
        </w:rPr>
      </w:pPr>
      <w:r>
        <w:rPr>
          <w:sz w:val="9"/>
        </w:rPr>
      </w:r>
    </w:p>
    <w:p>
      <w:pPr>
        <w:pStyle w:val="TextBody"/>
        <w:spacing w:before="12" w:after="0"/>
        <w:rPr>
          <w:sz w:val="7"/>
          <w:del w:id="855" w:author="Jomar Tigcal" w:date="2023-03-04T22:23:56Z"/>
        </w:rPr>
      </w:pPr>
      <w:del w:id="854" w:author="Jomar Tigcal" w:date="2023-03-04T22:23:56Z">
        <w:r>
          <w:rPr>
            <w:sz w:val="7"/>
          </w:rPr>
        </w:r>
      </w:del>
    </w:p>
    <w:p>
      <w:pPr>
        <w:pStyle w:val="ListParagraph"/>
        <w:numPr>
          <w:ilvl w:val="0"/>
          <w:numId w:val="2"/>
        </w:numPr>
        <w:tabs>
          <w:tab w:val="clear" w:pos="720"/>
          <w:tab w:val="left" w:pos="554" w:leader="none"/>
        </w:tabs>
        <w:spacing w:before="101" w:after="0"/>
        <w:jc w:val="left"/>
        <w:rPr>
          <w:sz w:val="20"/>
          <w:del w:id="871" w:author="Jomar Tigcal" w:date="2023-03-04T22:23:56Z"/>
        </w:rPr>
      </w:pPr>
      <w:del w:id="856" w:author="Jomar Tigcal" w:date="2023-03-04T22:23:56Z">
        <w:r>
          <w:rPr>
            <w:sz w:val="20"/>
          </w:rPr>
          <w:delText>Create</w:delText>
        </w:r>
      </w:del>
      <w:del w:id="857" w:author="Jomar Tigcal" w:date="2023-03-04T22:23:56Z">
        <w:r>
          <w:rPr>
            <w:spacing w:val="-9"/>
            <w:sz w:val="20"/>
          </w:rPr>
          <w:delText xml:space="preserve"> </w:delText>
        </w:r>
      </w:del>
      <w:del w:id="858" w:author="Jomar Tigcal" w:date="2023-03-04T22:23:56Z">
        <w:r>
          <w:rPr>
            <w:sz w:val="20"/>
          </w:rPr>
          <w:delText>a</w:delText>
        </w:r>
      </w:del>
      <w:del w:id="859" w:author="Jomar Tigcal" w:date="2023-03-04T22:23:56Z">
        <w:r>
          <w:rPr>
            <w:spacing w:val="-4"/>
            <w:sz w:val="20"/>
          </w:rPr>
          <w:delText xml:space="preserve"> </w:delText>
        </w:r>
      </w:del>
      <w:del w:id="860" w:author="Jomar Tigcal" w:date="2023-03-04T22:23:56Z">
        <w:r>
          <w:rPr>
            <w:rFonts w:ascii="Courier New" w:hAnsi="Courier New"/>
            <w:b/>
          </w:rPr>
          <w:delText>TVShowViewModel</w:delText>
        </w:r>
      </w:del>
      <w:del w:id="861" w:author="Jomar Tigcal" w:date="2023-03-04T22:23:56Z">
        <w:r>
          <w:rPr>
            <w:rFonts w:ascii="Courier New" w:hAnsi="Courier New"/>
            <w:b/>
            <w:spacing w:val="-80"/>
          </w:rPr>
          <w:delText xml:space="preserve"> </w:delText>
        </w:r>
      </w:del>
      <w:del w:id="862" w:author="Jomar Tigcal" w:date="2023-03-04T22:23:56Z">
        <w:r>
          <w:rPr>
            <w:sz w:val="20"/>
          </w:rPr>
          <w:delText>class</w:delText>
        </w:r>
      </w:del>
      <w:del w:id="863" w:author="Jomar Tigcal" w:date="2023-03-04T22:23:56Z">
        <w:r>
          <w:rPr>
            <w:spacing w:val="-5"/>
            <w:sz w:val="20"/>
          </w:rPr>
          <w:delText xml:space="preserve"> </w:delText>
        </w:r>
      </w:del>
      <w:del w:id="864" w:author="Jomar Tigcal" w:date="2023-03-04T22:23:56Z">
        <w:r>
          <w:rPr>
            <w:sz w:val="20"/>
          </w:rPr>
          <w:delText>with</w:delText>
        </w:r>
      </w:del>
      <w:del w:id="865" w:author="Jomar Tigcal" w:date="2023-03-04T22:23:56Z">
        <w:r>
          <w:rPr>
            <w:spacing w:val="-4"/>
            <w:sz w:val="20"/>
          </w:rPr>
          <w:delText xml:space="preserve"> </w:delText>
        </w:r>
      </w:del>
      <w:del w:id="866" w:author="Jomar Tigcal" w:date="2023-03-04T22:23:56Z">
        <w:r>
          <w:rPr>
            <w:sz w:val="20"/>
          </w:rPr>
          <w:delText>a</w:delText>
        </w:r>
      </w:del>
      <w:del w:id="867" w:author="Jomar Tigcal" w:date="2023-03-04T22:23:56Z">
        <w:r>
          <w:rPr>
            <w:spacing w:val="-4"/>
            <w:sz w:val="20"/>
          </w:rPr>
          <w:delText xml:space="preserve"> </w:delText>
        </w:r>
      </w:del>
      <w:del w:id="868" w:author="Jomar Tigcal" w:date="2023-03-04T22:23:56Z">
        <w:r>
          <w:rPr>
            <w:sz w:val="20"/>
          </w:rPr>
          <w:delText>constructor</w:delText>
        </w:r>
      </w:del>
      <w:del w:id="869" w:author="Jomar Tigcal" w:date="2023-03-04T22:23:56Z">
        <w:r>
          <w:rPr>
            <w:spacing w:val="-4"/>
            <w:sz w:val="20"/>
          </w:rPr>
          <w:delText xml:space="preserve"> </w:delText>
        </w:r>
      </w:del>
      <w:del w:id="870" w:author="Jomar Tigcal" w:date="2023-03-04T22:23:56Z">
        <w:r>
          <w:rPr>
            <w:spacing w:val="-5"/>
            <w:sz w:val="20"/>
          </w:rPr>
          <w:delText>for</w:delText>
        </w:r>
      </w:del>
    </w:p>
    <w:p>
      <w:pPr>
        <w:pStyle w:val="Normal"/>
        <w:ind w:left="554" w:hanging="0"/>
        <w:rPr>
          <w:sz w:val="20"/>
          <w:del w:id="874" w:author="Jomar Tigcal" w:date="2023-03-04T22:23:56Z"/>
        </w:rPr>
      </w:pPr>
      <w:del w:id="872" w:author="Jomar Tigcal" w:date="2023-03-04T22:23:56Z">
        <w:r>
          <w:rPr>
            <w:rFonts w:ascii="Courier New" w:hAnsi="Courier New"/>
            <w:b/>
            <w:spacing w:val="-2"/>
          </w:rPr>
          <w:delText>tvShowRepository</w:delText>
        </w:r>
      </w:del>
      <w:del w:id="873" w:author="Jomar Tigcal" w:date="2023-03-04T22:23:56Z">
        <w:r>
          <w:rPr>
            <w:spacing w:val="-2"/>
            <w:sz w:val="20"/>
          </w:rPr>
          <w:delText>:</w:delText>
        </w:r>
      </w:del>
    </w:p>
    <w:p>
      <w:pPr>
        <w:pStyle w:val="TextBody"/>
        <w:spacing w:before="10" w:after="0"/>
        <w:rPr>
          <w:sz w:val="8"/>
          <w:szCs w:val="8"/>
          <w:del w:id="876" w:author="Jomar Tigcal" w:date="2023-03-05T00:13:13Z"/>
        </w:rPr>
      </w:pPr>
      <w:del w:id="875" w:author="Jomar Tigcal" w:date="2023-03-05T00:13:13Z">
        <w:r>
          <w:rPr>
            <w:sz w:val="8"/>
            <w:szCs w:val="8"/>
          </w:rPr>
        </w:r>
      </w:del>
    </w:p>
    <w:p>
      <w:pPr>
        <w:pStyle w:val="TextBody"/>
        <w:numPr>
          <w:ilvl w:val="0"/>
          <w:numId w:val="2"/>
        </w:numPr>
        <w:tabs>
          <w:tab w:val="clear" w:pos="720"/>
          <w:tab w:val="left" w:pos="554" w:leader="none"/>
        </w:tabs>
        <w:jc w:val="left"/>
        <w:rPr>
          <w:sz w:val="20"/>
          <w:del w:id="904" w:author="Jomar Tigcal" w:date="2023-03-04T22:23:56Z"/>
        </w:rPr>
      </w:pPr>
      <w:del w:id="877" w:author="Jomar Tigcal" w:date="2023-03-04T22:23:56Z">
        <w:r>
          <w:rPr>
            <w:sz w:val="20"/>
          </w:rPr>
          <w:delText>Add</w:delText>
        </w:r>
      </w:del>
      <w:del w:id="878" w:author="Jomar Tigcal" w:date="2023-03-04T22:23:56Z">
        <w:r>
          <w:rPr>
            <w:spacing w:val="-7"/>
            <w:sz w:val="20"/>
          </w:rPr>
          <w:delText xml:space="preserve"> </w:delText>
        </w:r>
      </w:del>
      <w:del w:id="879" w:author="Jomar Tigcal" w:date="2023-03-04T22:23:56Z">
        <w:r>
          <w:rPr>
            <w:sz w:val="20"/>
          </w:rPr>
          <w:delText>a</w:delText>
        </w:r>
      </w:del>
      <w:del w:id="880" w:author="Jomar Tigcal" w:date="2023-03-04T22:23:56Z">
        <w:r>
          <w:rPr>
            <w:spacing w:val="-3"/>
            <w:sz w:val="20"/>
          </w:rPr>
          <w:delText xml:space="preserve"> </w:delText>
        </w:r>
      </w:del>
      <w:del w:id="881" w:author="Jomar Tigcal" w:date="2023-03-04T22:23:56Z">
        <w:r>
          <w:rPr>
            <w:rFonts w:ascii="Courier New" w:hAnsi="Courier New"/>
            <w:b/>
          </w:rPr>
          <w:delText>getTVShows</w:delText>
        </w:r>
      </w:del>
      <w:del w:id="882" w:author="Jomar Tigcal" w:date="2023-03-04T22:23:56Z">
        <w:r>
          <w:rPr>
            <w:rFonts w:ascii="Courier New" w:hAnsi="Courier New"/>
            <w:b/>
            <w:spacing w:val="-80"/>
          </w:rPr>
          <w:delText xml:space="preserve"> </w:delText>
        </w:r>
      </w:del>
      <w:del w:id="883" w:author="Jomar Tigcal" w:date="2023-03-04T22:23:56Z">
        <w:r>
          <w:rPr>
            <w:sz w:val="20"/>
          </w:rPr>
          <w:delText>function</w:delText>
        </w:r>
      </w:del>
      <w:del w:id="884" w:author="Jomar Tigcal" w:date="2023-03-04T22:23:56Z">
        <w:r>
          <w:rPr>
            <w:spacing w:val="-2"/>
            <w:sz w:val="20"/>
          </w:rPr>
          <w:delText xml:space="preserve"> </w:delText>
        </w:r>
      </w:del>
      <w:del w:id="885" w:author="Jomar Tigcal" w:date="2023-03-04T22:23:56Z">
        <w:r>
          <w:rPr>
            <w:sz w:val="20"/>
          </w:rPr>
          <w:delText>that</w:delText>
        </w:r>
      </w:del>
      <w:del w:id="886" w:author="Jomar Tigcal" w:date="2023-03-04T22:23:56Z">
        <w:r>
          <w:rPr>
            <w:spacing w:val="-2"/>
            <w:sz w:val="20"/>
          </w:rPr>
          <w:delText xml:space="preserve"> </w:delText>
        </w:r>
      </w:del>
      <w:del w:id="887" w:author="Jomar Tigcal" w:date="2023-03-04T22:23:56Z">
        <w:r>
          <w:rPr>
            <w:sz w:val="20"/>
          </w:rPr>
          <w:delText>returns</w:delText>
        </w:r>
      </w:del>
      <w:del w:id="888" w:author="Jomar Tigcal" w:date="2023-03-04T22:23:56Z">
        <w:r>
          <w:rPr>
            <w:spacing w:val="-3"/>
            <w:sz w:val="20"/>
          </w:rPr>
          <w:delText xml:space="preserve"> </w:delText>
        </w:r>
      </w:del>
      <w:del w:id="889" w:author="Jomar Tigcal" w:date="2023-03-04T22:23:56Z">
        <w:r>
          <w:rPr>
            <w:sz w:val="20"/>
          </w:rPr>
          <w:delText>a</w:delText>
        </w:r>
      </w:del>
      <w:del w:id="890" w:author="Jomar Tigcal" w:date="2023-03-04T22:23:56Z">
        <w:r>
          <w:rPr>
            <w:spacing w:val="-4"/>
            <w:sz w:val="20"/>
          </w:rPr>
          <w:delText xml:space="preserve"> </w:delText>
        </w:r>
      </w:del>
      <w:del w:id="891" w:author="Jomar Tigcal" w:date="2023-03-04T22:23:56Z">
        <w:r>
          <w:rPr>
            <w:sz w:val="20"/>
          </w:rPr>
          <w:delText>LiveData</w:delText>
        </w:r>
      </w:del>
      <w:del w:id="892" w:author="Jomar Tigcal" w:date="2023-03-04T22:23:56Z">
        <w:r>
          <w:rPr>
            <w:spacing w:val="-2"/>
            <w:sz w:val="20"/>
          </w:rPr>
          <w:delText xml:space="preserve"> </w:delText>
        </w:r>
      </w:del>
      <w:del w:id="893" w:author="Jomar Tigcal" w:date="2023-03-04T22:23:56Z">
        <w:r>
          <w:rPr>
            <w:sz w:val="20"/>
          </w:rPr>
          <w:delText>for</w:delText>
        </w:r>
      </w:del>
      <w:del w:id="894" w:author="Jomar Tigcal" w:date="2023-03-04T22:23:56Z">
        <w:r>
          <w:rPr>
            <w:spacing w:val="-2"/>
            <w:sz w:val="20"/>
          </w:rPr>
          <w:delText xml:space="preserve"> </w:delText>
        </w:r>
      </w:del>
      <w:del w:id="895" w:author="Jomar Tigcal" w:date="2023-03-04T22:23:56Z">
        <w:r>
          <w:rPr>
            <w:sz w:val="20"/>
          </w:rPr>
          <w:delText>the</w:delText>
        </w:r>
      </w:del>
      <w:del w:id="896" w:author="Jomar Tigcal" w:date="2023-03-04T22:23:56Z">
        <w:r>
          <w:rPr>
            <w:spacing w:val="-2"/>
            <w:sz w:val="20"/>
          </w:rPr>
          <w:delText xml:space="preserve"> </w:delText>
        </w:r>
      </w:del>
      <w:del w:id="897" w:author="Jomar Tigcal" w:date="2023-03-04T22:23:56Z">
        <w:r>
          <w:rPr>
            <w:sz w:val="20"/>
          </w:rPr>
          <w:delText>list</w:delText>
        </w:r>
      </w:del>
      <w:del w:id="898" w:author="Jomar Tigcal" w:date="2023-03-04T22:23:56Z">
        <w:r>
          <w:rPr>
            <w:spacing w:val="-2"/>
            <w:sz w:val="20"/>
          </w:rPr>
          <w:delText xml:space="preserve"> </w:delText>
        </w:r>
      </w:del>
      <w:del w:id="899" w:author="Jomar Tigcal" w:date="2023-03-04T22:23:56Z">
        <w:r>
          <w:rPr>
            <w:sz w:val="20"/>
          </w:rPr>
          <w:delText>of</w:delText>
        </w:r>
      </w:del>
      <w:del w:id="900" w:author="Jomar Tigcal" w:date="2023-03-04T22:23:56Z">
        <w:r>
          <w:rPr>
            <w:spacing w:val="-2"/>
            <w:sz w:val="20"/>
          </w:rPr>
          <w:delText xml:space="preserve"> </w:delText>
        </w:r>
      </w:del>
      <w:del w:id="901" w:author="Jomar Tigcal" w:date="2023-03-04T22:23:56Z">
        <w:r>
          <w:rPr>
            <w:sz w:val="20"/>
          </w:rPr>
          <w:delText>TV</w:delText>
        </w:r>
      </w:del>
      <w:del w:id="902" w:author="Jomar Tigcal" w:date="2023-03-04T22:23:56Z">
        <w:r>
          <w:rPr>
            <w:spacing w:val="-3"/>
            <w:sz w:val="20"/>
          </w:rPr>
          <w:delText xml:space="preserve"> </w:delText>
        </w:r>
      </w:del>
      <w:del w:id="903" w:author="Jomar Tigcal" w:date="2023-03-04T22:23:56Z">
        <w:r>
          <w:rPr>
            <w:spacing w:val="-2"/>
            <w:sz w:val="20"/>
          </w:rPr>
          <w:delText>shows</w:delText>
        </w:r>
      </w:del>
    </w:p>
    <w:p>
      <w:pPr>
        <w:pStyle w:val="TextBody"/>
        <w:ind w:left="554" w:hanging="0"/>
        <w:rPr>
          <w:del w:id="924" w:author="Jomar Tigcal" w:date="2023-03-04T22:23:56Z"/>
        </w:rPr>
      </w:pPr>
      <w:del w:id="905" w:author="Jomar Tigcal" w:date="2023-03-04T22:23:56Z">
        <w:r>
          <w:rPr/>
          <w:delText>and</w:delText>
        </w:r>
      </w:del>
      <w:del w:id="906" w:author="Jomar Tigcal" w:date="2023-03-04T22:23:56Z">
        <w:r>
          <w:rPr>
            <w:spacing w:val="-9"/>
          </w:rPr>
          <w:delText xml:space="preserve"> </w:delText>
        </w:r>
      </w:del>
      <w:del w:id="907" w:author="Jomar Tigcal" w:date="2023-03-04T22:23:56Z">
        <w:r>
          <w:rPr>
            <w:rFonts w:ascii="Courier New" w:hAnsi="Courier New"/>
            <w:b/>
            <w:sz w:val="22"/>
          </w:rPr>
          <w:delText>getError</w:delText>
        </w:r>
      </w:del>
      <w:del w:id="908" w:author="Jomar Tigcal" w:date="2023-03-04T22:23:56Z">
        <w:r>
          <w:rPr>
            <w:rFonts w:ascii="Courier New" w:hAnsi="Courier New"/>
            <w:b/>
            <w:spacing w:val="-80"/>
            <w:sz w:val="22"/>
          </w:rPr>
          <w:delText xml:space="preserve"> </w:delText>
        </w:r>
      </w:del>
      <w:del w:id="909" w:author="Jomar Tigcal" w:date="2023-03-04T22:23:56Z">
        <w:r>
          <w:rPr/>
          <w:delText>function</w:delText>
        </w:r>
      </w:del>
      <w:del w:id="910" w:author="Jomar Tigcal" w:date="2023-03-04T22:23:56Z">
        <w:r>
          <w:rPr>
            <w:spacing w:val="-3"/>
          </w:rPr>
          <w:delText xml:space="preserve"> </w:delText>
        </w:r>
      </w:del>
      <w:del w:id="911" w:author="Jomar Tigcal" w:date="2023-03-04T22:23:56Z">
        <w:r>
          <w:rPr/>
          <w:delText>that</w:delText>
        </w:r>
      </w:del>
      <w:del w:id="912" w:author="Jomar Tigcal" w:date="2023-03-04T22:23:56Z">
        <w:r>
          <w:rPr>
            <w:spacing w:val="-3"/>
          </w:rPr>
          <w:delText xml:space="preserve"> </w:delText>
        </w:r>
      </w:del>
      <w:del w:id="913" w:author="Jomar Tigcal" w:date="2023-03-04T22:23:56Z">
        <w:r>
          <w:rPr/>
          <w:delText>returns</w:delText>
        </w:r>
      </w:del>
      <w:del w:id="914" w:author="Jomar Tigcal" w:date="2023-03-04T22:23:56Z">
        <w:r>
          <w:rPr>
            <w:spacing w:val="-5"/>
          </w:rPr>
          <w:delText xml:space="preserve"> </w:delText>
        </w:r>
      </w:del>
      <w:del w:id="915" w:author="Jomar Tigcal" w:date="2023-03-04T22:23:56Z">
        <w:r>
          <w:rPr/>
          <w:delText>a</w:delText>
        </w:r>
      </w:del>
      <w:del w:id="916" w:author="Jomar Tigcal" w:date="2023-03-04T22:23:56Z">
        <w:r>
          <w:rPr>
            <w:spacing w:val="-4"/>
          </w:rPr>
          <w:delText xml:space="preserve"> </w:delText>
        </w:r>
      </w:del>
      <w:del w:id="917" w:author="Jomar Tigcal" w:date="2023-03-04T22:23:56Z">
        <w:r>
          <w:rPr/>
          <w:delText>LiveData</w:delText>
        </w:r>
      </w:del>
      <w:del w:id="918" w:author="Jomar Tigcal" w:date="2023-03-04T22:23:56Z">
        <w:r>
          <w:rPr>
            <w:spacing w:val="-3"/>
          </w:rPr>
          <w:delText xml:space="preserve"> </w:delText>
        </w:r>
      </w:del>
      <w:del w:id="919" w:author="Jomar Tigcal" w:date="2023-03-04T22:23:56Z">
        <w:r>
          <w:rPr/>
          <w:delText>for</w:delText>
        </w:r>
      </w:del>
      <w:del w:id="920" w:author="Jomar Tigcal" w:date="2023-03-04T22:23:56Z">
        <w:r>
          <w:rPr>
            <w:spacing w:val="-3"/>
          </w:rPr>
          <w:delText xml:space="preserve"> </w:delText>
        </w:r>
      </w:del>
      <w:del w:id="921" w:author="Jomar Tigcal" w:date="2023-03-04T22:23:56Z">
        <w:r>
          <w:rPr/>
          <w:delText>error</w:delText>
        </w:r>
      </w:del>
      <w:del w:id="922" w:author="Jomar Tigcal" w:date="2023-03-04T22:23:56Z">
        <w:r>
          <w:rPr>
            <w:spacing w:val="-3"/>
          </w:rPr>
          <w:delText xml:space="preserve"> </w:delText>
        </w:r>
      </w:del>
      <w:del w:id="923" w:author="Jomar Tigcal" w:date="2023-03-04T22:23:56Z">
        <w:r>
          <w:rPr>
            <w:spacing w:val="-2"/>
          </w:rPr>
          <w:delText>message:</w:delText>
        </w:r>
      </w:del>
    </w:p>
    <w:p>
      <w:pPr>
        <w:pStyle w:val="TextBody"/>
        <w:spacing w:before="11" w:after="0"/>
        <w:rPr>
          <w:sz w:val="8"/>
          <w:szCs w:val="8"/>
          <w:del w:id="926" w:author="Jomar Tigcal" w:date="2023-03-05T00:13:13Z"/>
        </w:rPr>
      </w:pPr>
      <w:del w:id="925" w:author="Jomar Tigcal" w:date="2023-03-05T00:13:13Z">
        <w:r>
          <w:rPr>
            <w:sz w:val="8"/>
            <w:szCs w:val="8"/>
          </w:rPr>
        </w:r>
      </w:del>
    </w:p>
    <w:p>
      <w:pPr>
        <w:pStyle w:val="TextBody"/>
        <w:numPr>
          <w:ilvl w:val="0"/>
          <w:numId w:val="2"/>
        </w:numPr>
        <w:tabs>
          <w:tab w:val="clear" w:pos="720"/>
          <w:tab w:val="left" w:pos="554" w:leader="none"/>
        </w:tabs>
        <w:jc w:val="left"/>
        <w:rPr>
          <w:sz w:val="20"/>
          <w:del w:id="942" w:author="Jomar Tigcal" w:date="2023-03-04T22:23:56Z"/>
        </w:rPr>
      </w:pPr>
      <w:del w:id="927" w:author="Jomar Tigcal" w:date="2023-03-04T22:23:56Z">
        <w:r>
          <w:rPr>
            <w:sz w:val="20"/>
          </w:rPr>
          <w:delText>Add</w:delText>
        </w:r>
      </w:del>
      <w:del w:id="928" w:author="Jomar Tigcal" w:date="2023-03-04T22:23:56Z">
        <w:r>
          <w:rPr>
            <w:spacing w:val="-7"/>
            <w:sz w:val="20"/>
          </w:rPr>
          <w:delText xml:space="preserve"> </w:delText>
        </w:r>
      </w:del>
      <w:del w:id="929" w:author="Jomar Tigcal" w:date="2023-03-04T22:23:56Z">
        <w:r>
          <w:rPr>
            <w:sz w:val="20"/>
          </w:rPr>
          <w:delText>the</w:delText>
        </w:r>
      </w:del>
      <w:del w:id="930" w:author="Jomar Tigcal" w:date="2023-03-04T22:23:56Z">
        <w:r>
          <w:rPr>
            <w:spacing w:val="-4"/>
            <w:sz w:val="20"/>
          </w:rPr>
          <w:delText xml:space="preserve"> </w:delText>
        </w:r>
      </w:del>
      <w:del w:id="931" w:author="Jomar Tigcal" w:date="2023-03-04T22:23:56Z">
        <w:r>
          <w:rPr>
            <w:rFonts w:ascii="Courier New" w:hAnsi="Courier New"/>
            <w:b/>
          </w:rPr>
          <w:delText>fetchTVShows</w:delText>
        </w:r>
      </w:del>
      <w:del w:id="932" w:author="Jomar Tigcal" w:date="2023-03-04T22:23:56Z">
        <w:r>
          <w:rPr>
            <w:rFonts w:ascii="Courier New" w:hAnsi="Courier New"/>
            <w:b/>
            <w:spacing w:val="-80"/>
          </w:rPr>
          <w:delText xml:space="preserve"> </w:delText>
        </w:r>
      </w:del>
      <w:del w:id="933" w:author="Jomar Tigcal" w:date="2023-03-04T22:23:56Z">
        <w:r>
          <w:rPr>
            <w:sz w:val="20"/>
          </w:rPr>
          <w:delText>function</w:delText>
        </w:r>
      </w:del>
      <w:del w:id="934" w:author="Jomar Tigcal" w:date="2023-03-04T22:23:56Z">
        <w:r>
          <w:rPr>
            <w:spacing w:val="-4"/>
            <w:sz w:val="20"/>
          </w:rPr>
          <w:delText xml:space="preserve"> </w:delText>
        </w:r>
      </w:del>
      <w:del w:id="935" w:author="Jomar Tigcal" w:date="2023-03-04T22:23:56Z">
        <w:r>
          <w:rPr>
            <w:sz w:val="20"/>
          </w:rPr>
          <w:delText>with</w:delText>
        </w:r>
      </w:del>
      <w:del w:id="936" w:author="Jomar Tigcal" w:date="2023-03-04T22:23:56Z">
        <w:r>
          <w:rPr>
            <w:spacing w:val="-3"/>
            <w:sz w:val="20"/>
          </w:rPr>
          <w:delText xml:space="preserve"> </w:delText>
        </w:r>
      </w:del>
      <w:del w:id="937" w:author="Jomar Tigcal" w:date="2023-03-04T22:23:56Z">
        <w:r>
          <w:rPr>
            <w:sz w:val="20"/>
          </w:rPr>
          <w:delText>the</w:delText>
        </w:r>
      </w:del>
      <w:del w:id="938" w:author="Jomar Tigcal" w:date="2023-03-04T22:23:56Z">
        <w:r>
          <w:rPr>
            <w:spacing w:val="-3"/>
            <w:sz w:val="20"/>
          </w:rPr>
          <w:delText xml:space="preserve"> </w:delText>
        </w:r>
      </w:del>
      <w:del w:id="939" w:author="Jomar Tigcal" w:date="2023-03-04T22:23:56Z">
        <w:r>
          <w:rPr>
            <w:sz w:val="20"/>
          </w:rPr>
          <w:delText>coroutine</w:delText>
        </w:r>
      </w:del>
      <w:del w:id="940" w:author="Jomar Tigcal" w:date="2023-03-04T22:23:56Z">
        <w:r>
          <w:rPr>
            <w:spacing w:val="-3"/>
            <w:sz w:val="20"/>
          </w:rPr>
          <w:delText xml:space="preserve"> </w:delText>
        </w:r>
      </w:del>
      <w:del w:id="941" w:author="Jomar Tigcal" w:date="2023-03-04T22:23:56Z">
        <w:r>
          <w:rPr>
            <w:spacing w:val="-2"/>
            <w:sz w:val="20"/>
          </w:rPr>
          <w:delText>using</w:delText>
        </w:r>
      </w:del>
    </w:p>
    <w:p>
      <w:pPr>
        <w:pStyle w:val="Normal"/>
        <w:ind w:left="554" w:hanging="0"/>
        <w:rPr>
          <w:sz w:val="20"/>
          <w:del w:id="962" w:author="Jomar Tigcal" w:date="2023-03-04T22:23:56Z"/>
        </w:rPr>
      </w:pPr>
      <w:del w:id="943" w:author="Jomar Tigcal" w:date="2023-03-04T22:23:56Z">
        <w:r>
          <w:rPr>
            <w:rFonts w:ascii="Courier New" w:hAnsi="Courier New"/>
            <w:b/>
          </w:rPr>
          <w:delText>viewModelScope</w:delText>
        </w:r>
      </w:del>
      <w:del w:id="944" w:author="Jomar Tigcal" w:date="2023-03-04T22:23:56Z">
        <w:r>
          <w:rPr>
            <w:rFonts w:ascii="Courier New" w:hAnsi="Courier New"/>
            <w:b/>
            <w:spacing w:val="-82"/>
          </w:rPr>
          <w:delText xml:space="preserve"> </w:delText>
        </w:r>
      </w:del>
      <w:del w:id="945" w:author="Jomar Tigcal" w:date="2023-03-04T22:23:56Z">
        <w:r>
          <w:rPr>
            <w:sz w:val="20"/>
          </w:rPr>
          <w:delText>to</w:delText>
        </w:r>
      </w:del>
      <w:del w:id="946" w:author="Jomar Tigcal" w:date="2023-03-04T22:23:56Z">
        <w:r>
          <w:rPr>
            <w:spacing w:val="-13"/>
            <w:sz w:val="20"/>
          </w:rPr>
          <w:delText xml:space="preserve"> </w:delText>
        </w:r>
      </w:del>
      <w:del w:id="947" w:author="Jomar Tigcal" w:date="2023-03-04T22:23:56Z">
        <w:r>
          <w:rPr>
            <w:sz w:val="20"/>
          </w:rPr>
          <w:delText>fetch</w:delText>
        </w:r>
      </w:del>
      <w:del w:id="948" w:author="Jomar Tigcal" w:date="2023-03-04T22:23:56Z">
        <w:r>
          <w:rPr>
            <w:spacing w:val="-4"/>
            <w:sz w:val="20"/>
          </w:rPr>
          <w:delText xml:space="preserve"> </w:delText>
        </w:r>
      </w:del>
      <w:del w:id="949" w:author="Jomar Tigcal" w:date="2023-03-04T22:23:56Z">
        <w:r>
          <w:rPr>
            <w:sz w:val="20"/>
          </w:rPr>
          <w:delText>the</w:delText>
        </w:r>
      </w:del>
      <w:del w:id="950" w:author="Jomar Tigcal" w:date="2023-03-04T22:23:56Z">
        <w:r>
          <w:rPr>
            <w:spacing w:val="-4"/>
            <w:sz w:val="20"/>
          </w:rPr>
          <w:delText xml:space="preserve"> </w:delText>
        </w:r>
      </w:del>
      <w:del w:id="951" w:author="Jomar Tigcal" w:date="2023-03-04T22:23:56Z">
        <w:r>
          <w:rPr>
            <w:sz w:val="20"/>
          </w:rPr>
          <w:delText>TV</w:delText>
        </w:r>
      </w:del>
      <w:del w:id="952" w:author="Jomar Tigcal" w:date="2023-03-04T22:23:56Z">
        <w:r>
          <w:rPr>
            <w:spacing w:val="-5"/>
            <w:sz w:val="20"/>
          </w:rPr>
          <w:delText xml:space="preserve"> </w:delText>
        </w:r>
      </w:del>
      <w:del w:id="953" w:author="Jomar Tigcal" w:date="2023-03-04T22:23:56Z">
        <w:r>
          <w:rPr>
            <w:sz w:val="20"/>
          </w:rPr>
          <w:delText>shows</w:delText>
        </w:r>
      </w:del>
      <w:del w:id="954" w:author="Jomar Tigcal" w:date="2023-03-04T22:23:56Z">
        <w:r>
          <w:rPr>
            <w:spacing w:val="-4"/>
            <w:sz w:val="20"/>
          </w:rPr>
          <w:delText xml:space="preserve"> </w:delText>
        </w:r>
      </w:del>
      <w:del w:id="955" w:author="Jomar Tigcal" w:date="2023-03-04T22:23:56Z">
        <w:r>
          <w:rPr>
            <w:sz w:val="20"/>
          </w:rPr>
          <w:delText>from</w:delText>
        </w:r>
      </w:del>
      <w:del w:id="956" w:author="Jomar Tigcal" w:date="2023-03-04T22:23:56Z">
        <w:r>
          <w:rPr>
            <w:spacing w:val="-4"/>
            <w:sz w:val="20"/>
          </w:rPr>
          <w:delText xml:space="preserve"> </w:delText>
        </w:r>
      </w:del>
      <w:del w:id="957" w:author="Jomar Tigcal" w:date="2023-03-04T22:23:56Z">
        <w:r>
          <w:rPr>
            <w:rFonts w:ascii="Courier New" w:hAnsi="Courier New"/>
            <w:b/>
          </w:rPr>
          <w:delText>tvShowRepository</w:delText>
        </w:r>
      </w:del>
      <w:del w:id="958" w:author="Jomar Tigcal" w:date="2023-03-04T22:23:56Z">
        <w:r>
          <w:rPr>
            <w:rFonts w:ascii="Courier New" w:hAnsi="Courier New"/>
            <w:b/>
            <w:spacing w:val="-80"/>
          </w:rPr>
          <w:delText xml:space="preserve"> </w:delText>
        </w:r>
      </w:del>
      <w:del w:id="959" w:author="Jomar Tigcal" w:date="2023-03-04T22:23:56Z">
        <w:r>
          <w:rPr>
            <w:sz w:val="20"/>
          </w:rPr>
          <w:delText>when</w:delText>
        </w:r>
      </w:del>
      <w:del w:id="960" w:author="Jomar Tigcal" w:date="2023-03-04T22:23:56Z">
        <w:r>
          <w:rPr>
            <w:spacing w:val="-4"/>
            <w:sz w:val="20"/>
          </w:rPr>
          <w:delText xml:space="preserve"> </w:delText>
        </w:r>
      </w:del>
      <w:del w:id="961" w:author="Jomar Tigcal" w:date="2023-03-04T22:23:56Z">
        <w:r>
          <w:rPr>
            <w:spacing w:val="-5"/>
            <w:sz w:val="20"/>
          </w:rPr>
          <w:delText>the</w:delText>
        </w:r>
      </w:del>
    </w:p>
    <w:p>
      <w:pPr>
        <w:pStyle w:val="Normal"/>
        <w:ind w:left="554" w:hanging="0"/>
        <w:rPr>
          <w:sz w:val="20"/>
          <w:del w:id="966" w:author="Jomar Tigcal" w:date="2023-03-04T22:23:56Z"/>
        </w:rPr>
      </w:pPr>
      <w:del w:id="963" w:author="Jomar Tigcal" w:date="2023-03-04T22:23:56Z">
        <w:r>
          <w:rPr>
            <w:rFonts w:ascii="Courier New" w:hAnsi="Courier New"/>
            <w:b/>
            <w:spacing w:val="-2"/>
          </w:rPr>
          <w:delText>TVShowViewModel</w:delText>
        </w:r>
      </w:del>
      <w:del w:id="964" w:author="Jomar Tigcal" w:date="2023-03-04T22:23:56Z">
        <w:r>
          <w:rPr>
            <w:rFonts w:ascii="Courier New" w:hAnsi="Courier New"/>
            <w:b/>
            <w:spacing w:val="-64"/>
          </w:rPr>
          <w:delText xml:space="preserve"> </w:delText>
        </w:r>
      </w:del>
      <w:del w:id="965" w:author="Jomar Tigcal" w:date="2023-03-04T22:23:56Z">
        <w:r>
          <w:rPr>
            <w:spacing w:val="-2"/>
            <w:sz w:val="20"/>
          </w:rPr>
          <w:delText>initializes:</w:delText>
        </w:r>
      </w:del>
    </w:p>
    <w:p>
      <w:pPr>
        <w:pStyle w:val="TextBody"/>
        <w:spacing w:before="11" w:after="0"/>
        <w:rPr>
          <w:sz w:val="8"/>
          <w:szCs w:val="8"/>
          <w:del w:id="968" w:author="Jomar Tigcal" w:date="2023-03-05T00:13:13Z"/>
        </w:rPr>
      </w:pPr>
      <w:del w:id="967" w:author="Jomar Tigcal" w:date="2023-03-05T00:13:13Z">
        <w:r>
          <w:rPr>
            <w:sz w:val="8"/>
            <w:szCs w:val="8"/>
          </w:rPr>
        </w:r>
      </w:del>
    </w:p>
    <w:p>
      <w:pPr>
        <w:pStyle w:val="TextBody"/>
        <w:numPr>
          <w:ilvl w:val="0"/>
          <w:numId w:val="2"/>
        </w:numPr>
        <w:tabs>
          <w:tab w:val="clear" w:pos="720"/>
          <w:tab w:val="left" w:pos="554" w:leader="none"/>
        </w:tabs>
        <w:jc w:val="left"/>
        <w:rPr>
          <w:sz w:val="20"/>
          <w:del w:id="988" w:author="Jomar Tigcal" w:date="2023-03-04T22:23:56Z"/>
        </w:rPr>
      </w:pPr>
      <w:del w:id="969" w:author="Jomar Tigcal" w:date="2023-03-04T22:23:56Z">
        <w:r>
          <w:rPr>
            <w:sz w:val="20"/>
          </w:rPr>
          <w:delText>Create</w:delText>
        </w:r>
      </w:del>
      <w:del w:id="970" w:author="Jomar Tigcal" w:date="2023-03-04T22:23:56Z">
        <w:r>
          <w:rPr>
            <w:spacing w:val="-9"/>
            <w:sz w:val="20"/>
          </w:rPr>
          <w:delText xml:space="preserve"> </w:delText>
        </w:r>
      </w:del>
      <w:del w:id="971" w:author="Jomar Tigcal" w:date="2023-03-04T22:23:56Z">
        <w:r>
          <w:rPr>
            <w:sz w:val="20"/>
          </w:rPr>
          <w:delText>an</w:delText>
        </w:r>
      </w:del>
      <w:del w:id="972" w:author="Jomar Tigcal" w:date="2023-03-04T22:23:56Z">
        <w:r>
          <w:rPr>
            <w:spacing w:val="-3"/>
            <w:sz w:val="20"/>
          </w:rPr>
          <w:delText xml:space="preserve"> </w:delText>
        </w:r>
      </w:del>
      <w:del w:id="973" w:author="Jomar Tigcal" w:date="2023-03-04T22:23:56Z">
        <w:r>
          <w:rPr>
            <w:sz w:val="20"/>
          </w:rPr>
          <w:delText>application</w:delText>
        </w:r>
      </w:del>
      <w:del w:id="974" w:author="Jomar Tigcal" w:date="2023-03-04T22:23:56Z">
        <w:r>
          <w:rPr>
            <w:spacing w:val="-4"/>
            <w:sz w:val="20"/>
          </w:rPr>
          <w:delText xml:space="preserve"> </w:delText>
        </w:r>
      </w:del>
      <w:del w:id="975" w:author="Jomar Tigcal" w:date="2023-03-04T22:23:56Z">
        <w:r>
          <w:rPr>
            <w:sz w:val="20"/>
          </w:rPr>
          <w:delText>class</w:delText>
        </w:r>
      </w:del>
      <w:del w:id="976" w:author="Jomar Tigcal" w:date="2023-03-04T22:23:56Z">
        <w:r>
          <w:rPr>
            <w:spacing w:val="-3"/>
            <w:sz w:val="20"/>
          </w:rPr>
          <w:delText xml:space="preserve"> </w:delText>
        </w:r>
      </w:del>
      <w:del w:id="977" w:author="Jomar Tigcal" w:date="2023-03-04T22:23:56Z">
        <w:r>
          <w:rPr>
            <w:sz w:val="20"/>
          </w:rPr>
          <w:delText>named</w:delText>
        </w:r>
      </w:del>
      <w:del w:id="978" w:author="Jomar Tigcal" w:date="2023-03-04T22:23:56Z">
        <w:r>
          <w:rPr>
            <w:spacing w:val="-3"/>
            <w:sz w:val="20"/>
          </w:rPr>
          <w:delText xml:space="preserve"> </w:delText>
        </w:r>
      </w:del>
      <w:del w:id="979" w:author="Jomar Tigcal" w:date="2023-03-04T22:23:56Z">
        <w:r>
          <w:rPr>
            <w:rFonts w:ascii="Courier New" w:hAnsi="Courier New"/>
            <w:b/>
          </w:rPr>
          <w:delText>TVApplication</w:delText>
        </w:r>
      </w:del>
      <w:del w:id="980" w:author="Jomar Tigcal" w:date="2023-03-04T22:23:56Z">
        <w:r>
          <w:rPr>
            <w:rFonts w:ascii="Courier New" w:hAnsi="Courier New"/>
            <w:b/>
            <w:spacing w:val="-80"/>
          </w:rPr>
          <w:delText xml:space="preserve"> </w:delText>
        </w:r>
      </w:del>
      <w:del w:id="981" w:author="Jomar Tigcal" w:date="2023-03-04T22:23:56Z">
        <w:r>
          <w:rPr>
            <w:sz w:val="20"/>
          </w:rPr>
          <w:delText>with</w:delText>
        </w:r>
      </w:del>
      <w:del w:id="982" w:author="Jomar Tigcal" w:date="2023-03-04T22:23:56Z">
        <w:r>
          <w:rPr>
            <w:spacing w:val="-4"/>
            <w:sz w:val="20"/>
          </w:rPr>
          <w:delText xml:space="preserve"> </w:delText>
        </w:r>
      </w:del>
      <w:del w:id="983" w:author="Jomar Tigcal" w:date="2023-03-04T22:23:56Z">
        <w:r>
          <w:rPr>
            <w:sz w:val="20"/>
          </w:rPr>
          <w:delText>a</w:delText>
        </w:r>
      </w:del>
      <w:del w:id="984" w:author="Jomar Tigcal" w:date="2023-03-04T22:23:56Z">
        <w:r>
          <w:rPr>
            <w:spacing w:val="-3"/>
            <w:sz w:val="20"/>
          </w:rPr>
          <w:delText xml:space="preserve"> </w:delText>
        </w:r>
      </w:del>
      <w:del w:id="985" w:author="Jomar Tigcal" w:date="2023-03-04T22:23:56Z">
        <w:r>
          <w:rPr>
            <w:sz w:val="20"/>
          </w:rPr>
          <w:delText>property</w:delText>
        </w:r>
      </w:del>
      <w:del w:id="986" w:author="Jomar Tigcal" w:date="2023-03-04T22:23:56Z">
        <w:r>
          <w:rPr>
            <w:spacing w:val="-3"/>
            <w:sz w:val="20"/>
          </w:rPr>
          <w:delText xml:space="preserve"> </w:delText>
        </w:r>
      </w:del>
      <w:del w:id="987" w:author="Jomar Tigcal" w:date="2023-03-04T22:23:56Z">
        <w:r>
          <w:rPr>
            <w:spacing w:val="-5"/>
            <w:sz w:val="20"/>
          </w:rPr>
          <w:delText>for</w:delText>
        </w:r>
      </w:del>
    </w:p>
    <w:p>
      <w:pPr>
        <w:pStyle w:val="Normal"/>
        <w:ind w:left="554" w:hanging="0"/>
        <w:rPr>
          <w:sz w:val="20"/>
          <w:del w:id="991" w:author="Jomar Tigcal" w:date="2023-03-04T22:23:56Z"/>
        </w:rPr>
      </w:pPr>
      <w:del w:id="989" w:author="Jomar Tigcal" w:date="2023-03-04T22:23:56Z">
        <w:r>
          <w:rPr>
            <w:rFonts w:ascii="Courier New" w:hAnsi="Courier New"/>
            <w:b/>
            <w:spacing w:val="-2"/>
          </w:rPr>
          <w:delText>tvShowRepository</w:delText>
        </w:r>
      </w:del>
      <w:del w:id="990" w:author="Jomar Tigcal" w:date="2023-03-04T22:23:56Z">
        <w:r>
          <w:rPr>
            <w:spacing w:val="-2"/>
            <w:sz w:val="20"/>
          </w:rPr>
          <w:delText>:</w:delText>
        </w:r>
      </w:del>
    </w:p>
    <w:p>
      <w:pPr>
        <w:pStyle w:val="TextBody"/>
        <w:spacing w:before="11" w:after="0"/>
        <w:rPr>
          <w:sz w:val="8"/>
          <w:szCs w:val="8"/>
          <w:del w:id="993" w:author="Jomar Tigcal" w:date="2023-03-05T00:13:13Z"/>
        </w:rPr>
      </w:pPr>
      <w:del w:id="992" w:author="Jomar Tigcal" w:date="2023-03-05T00:13:13Z">
        <w:r>
          <w:rPr>
            <w:sz w:val="8"/>
            <w:szCs w:val="8"/>
          </w:rPr>
        </w:r>
      </w:del>
    </w:p>
    <w:p>
      <w:pPr>
        <w:pStyle w:val="TextBody"/>
        <w:spacing w:before="72" w:after="0"/>
        <w:ind w:left="554" w:hanging="0"/>
        <w:rPr>
          <w:rFonts w:ascii="Open Sans SemiBold" w:hAnsi="Open Sans SemiBold"/>
          <w:b/>
          <w:b/>
          <w:spacing w:val="-5"/>
          <w:sz w:val="18"/>
          <w:del w:id="1023" w:author="Jomar Tigcal" w:date="2023-03-04T22:23:56Z"/>
        </w:rPr>
      </w:pPr>
      <w:del w:id="994" w:author="Jomar Tigcal" w:date="2023-03-04T22:23:56Z">
        <w:r>
          <w:rPr/>
          <w:delText>This</w:delText>
        </w:r>
      </w:del>
      <w:del w:id="995" w:author="Jomar Tigcal" w:date="2023-03-04T22:23:56Z">
        <w:r>
          <w:rPr>
            <w:spacing w:val="-6"/>
          </w:rPr>
          <w:delText xml:space="preserve"> </w:delText>
        </w:r>
      </w:del>
      <w:del w:id="996" w:author="Jomar Tigcal" w:date="2023-03-04T22:23:56Z">
        <w:r>
          <w:rPr/>
          <w:delText>will</w:delText>
        </w:r>
      </w:del>
      <w:del w:id="997" w:author="Jomar Tigcal" w:date="2023-03-04T22:23:56Z">
        <w:r>
          <w:rPr>
            <w:spacing w:val="-2"/>
          </w:rPr>
          <w:delText xml:space="preserve"> </w:delText>
        </w:r>
      </w:del>
      <w:del w:id="998" w:author="Jomar Tigcal" w:date="2023-03-04T22:23:56Z">
        <w:r>
          <w:rPr/>
          <w:delText>be</w:delText>
        </w:r>
      </w:del>
      <w:del w:id="999" w:author="Jomar Tigcal" w:date="2023-03-04T22:23:56Z">
        <w:r>
          <w:rPr>
            <w:spacing w:val="-2"/>
          </w:rPr>
          <w:delText xml:space="preserve"> </w:delText>
        </w:r>
      </w:del>
      <w:del w:id="1000" w:author="Jomar Tigcal" w:date="2023-03-04T22:23:56Z">
        <w:r>
          <w:rPr/>
          <w:delText>the</w:delText>
        </w:r>
      </w:del>
      <w:del w:id="1001" w:author="Jomar Tigcal" w:date="2023-03-04T22:23:56Z">
        <w:r>
          <w:rPr>
            <w:spacing w:val="-3"/>
          </w:rPr>
          <w:delText xml:space="preserve"> </w:delText>
        </w:r>
      </w:del>
      <w:del w:id="1002" w:author="Jomar Tigcal" w:date="2023-03-04T22:23:56Z">
        <w:r>
          <w:rPr/>
          <w:delText>application</w:delText>
        </w:r>
      </w:del>
      <w:del w:id="1003" w:author="Jomar Tigcal" w:date="2023-03-04T22:23:56Z">
        <w:r>
          <w:rPr>
            <w:spacing w:val="-3"/>
          </w:rPr>
          <w:delText xml:space="preserve"> </w:delText>
        </w:r>
      </w:del>
      <w:del w:id="1004" w:author="Jomar Tigcal" w:date="2023-03-04T22:23:56Z">
        <w:r>
          <w:rPr/>
          <w:delText>class</w:delText>
        </w:r>
      </w:del>
      <w:del w:id="1005" w:author="Jomar Tigcal" w:date="2023-03-04T22:23:56Z">
        <w:r>
          <w:rPr>
            <w:spacing w:val="-2"/>
          </w:rPr>
          <w:delText xml:space="preserve"> </w:delText>
        </w:r>
      </w:del>
      <w:del w:id="1006" w:author="Jomar Tigcal" w:date="2023-03-04T22:23:56Z">
        <w:r>
          <w:rPr/>
          <w:delText>for</w:delText>
        </w:r>
      </w:del>
      <w:del w:id="1007" w:author="Jomar Tigcal" w:date="2023-03-04T22:23:56Z">
        <w:r>
          <w:rPr>
            <w:spacing w:val="-3"/>
          </w:rPr>
          <w:delText xml:space="preserve"> </w:delText>
        </w:r>
      </w:del>
      <w:del w:id="1008" w:author="Jomar Tigcal" w:date="2023-03-04T22:23:56Z">
        <w:r>
          <w:rPr/>
          <w:delText>the</w:delText>
        </w:r>
      </w:del>
      <w:del w:id="1009" w:author="Jomar Tigcal" w:date="2023-03-04T22:23:56Z">
        <w:r>
          <w:rPr>
            <w:spacing w:val="-2"/>
          </w:rPr>
          <w:delText xml:space="preserve"> </w:delText>
        </w:r>
      </w:del>
      <w:del w:id="1010" w:author="Jomar Tigcal" w:date="2023-03-04T22:23:56Z">
        <w:r>
          <w:rPr/>
          <w:delText>app.</w:delText>
        </w:r>
      </w:del>
      <w:del w:id="1011" w:author="Jomar Tigcal" w:date="2023-03-04T22:23:56Z">
        <w:r>
          <w:rPr>
            <w:spacing w:val="-3"/>
          </w:rPr>
          <w:delText xml:space="preserve"> </w:delText>
        </w:r>
      </w:del>
      <w:del w:id="1012" w:author="Jomar Tigcal" w:date="2023-03-04T22:23:56Z">
        <w:r>
          <w:rPr/>
          <w:delText>It</w:delText>
        </w:r>
      </w:del>
      <w:del w:id="1013" w:author="Jomar Tigcal" w:date="2023-03-04T22:23:56Z">
        <w:r>
          <w:rPr>
            <w:spacing w:val="-2"/>
          </w:rPr>
          <w:delText xml:space="preserve"> </w:delText>
        </w:r>
      </w:del>
      <w:del w:id="1014" w:author="Jomar Tigcal" w:date="2023-03-04T22:23:56Z">
        <w:r>
          <w:rPr/>
          <w:delText>will</w:delText>
        </w:r>
      </w:del>
      <w:del w:id="1015" w:author="Jomar Tigcal" w:date="2023-03-04T22:23:56Z">
        <w:r>
          <w:rPr>
            <w:spacing w:val="-3"/>
          </w:rPr>
          <w:delText xml:space="preserve"> </w:delText>
        </w:r>
      </w:del>
      <w:del w:id="1016" w:author="Jomar Tigcal" w:date="2023-03-04T22:23:56Z">
        <w:r>
          <w:rPr/>
          <w:delText>hold</w:delText>
        </w:r>
      </w:del>
      <w:del w:id="1017" w:author="Jomar Tigcal" w:date="2023-03-04T22:23:56Z">
        <w:r>
          <w:rPr>
            <w:spacing w:val="-2"/>
          </w:rPr>
          <w:delText xml:space="preserve"> </w:delText>
        </w:r>
      </w:del>
      <w:del w:id="1018" w:author="Jomar Tigcal" w:date="2023-03-04T22:23:56Z">
        <w:r>
          <w:rPr/>
          <w:delText>a</w:delText>
        </w:r>
      </w:del>
      <w:del w:id="1019" w:author="Jomar Tigcal" w:date="2023-03-04T22:23:56Z">
        <w:r>
          <w:rPr>
            <w:spacing w:val="-3"/>
          </w:rPr>
          <w:delText xml:space="preserve"> </w:delText>
        </w:r>
      </w:del>
      <w:del w:id="1020" w:author="Jomar Tigcal" w:date="2023-03-04T22:23:56Z">
        <w:r>
          <w:rPr/>
          <w:delText>reference</w:delText>
        </w:r>
      </w:del>
      <w:del w:id="1021" w:author="Jomar Tigcal" w:date="2023-03-04T22:23:56Z">
        <w:r>
          <w:rPr>
            <w:spacing w:val="-3"/>
          </w:rPr>
          <w:delText xml:space="preserve"> </w:delText>
        </w:r>
      </w:del>
      <w:del w:id="1022" w:author="Jomar Tigcal" w:date="2023-03-04T22:23:56Z">
        <w:r>
          <w:rPr>
            <w:spacing w:val="-5"/>
          </w:rPr>
          <w:delText>to</w:delText>
        </w:r>
      </w:del>
    </w:p>
    <w:p>
      <w:pPr>
        <w:sectPr>
          <w:headerReference w:type="even" r:id="rId480"/>
          <w:headerReference w:type="default" r:id="rId481"/>
          <w:type w:val="nextPage"/>
          <w:pgSz w:w="10800" w:h="13320"/>
          <w:pgMar w:left="940" w:right="920" w:gutter="0" w:header="695" w:top="1120" w:footer="0" w:bottom="280"/>
          <w:pgNumType w:fmt="decimal"/>
          <w:formProt w:val="false"/>
          <w:textDirection w:val="lrTb"/>
          <w:docGrid w:type="default" w:linePitch="100" w:charSpace="4096"/>
        </w:sectPr>
        <w:pStyle w:val="Normal"/>
        <w:spacing w:before="8" w:after="0"/>
        <w:ind w:left="554" w:hanging="0"/>
        <w:rPr>
          <w:sz w:val="20"/>
          <w:del w:id="1026" w:author="Jomar Tigcal" w:date="2023-03-04T22:23:56Z"/>
        </w:rPr>
      </w:pPr>
      <w:del w:id="1024" w:author="Jomar Tigcal" w:date="2023-03-04T22:23:56Z">
        <w:r>
          <w:rPr>
            <w:rFonts w:ascii="Courier New" w:hAnsi="Courier New"/>
            <w:b/>
            <w:spacing w:val="-2"/>
          </w:rPr>
          <w:delText>tvShowRepository</w:delText>
        </w:r>
      </w:del>
      <w:del w:id="1025" w:author="Jomar Tigcal" w:date="2023-03-04T22:23:56Z">
        <w:r>
          <w:rPr>
            <w:spacing w:val="-2"/>
            <w:sz w:val="20"/>
          </w:rPr>
          <w:delText>.</w:delText>
        </w:r>
      </w:del>
    </w:p>
    <w:p>
      <w:pPr>
        <w:pStyle w:val="TextBody"/>
        <w:spacing w:before="12" w:after="0"/>
        <w:rPr>
          <w:sz w:val="7"/>
          <w:del w:id="1028" w:author="Jomar Tigcal" w:date="2023-03-04T22:23:56Z"/>
        </w:rPr>
      </w:pPr>
      <w:del w:id="1027" w:author="Jomar Tigcal" w:date="2023-03-04T22:23:56Z">
        <w:r>
          <w:rPr>
            <w:sz w:val="7"/>
          </w:rPr>
        </w:r>
      </w:del>
    </w:p>
    <w:p>
      <w:pPr>
        <w:pStyle w:val="ListParagraph"/>
        <w:numPr>
          <w:ilvl w:val="0"/>
          <w:numId w:val="2"/>
        </w:numPr>
        <w:tabs>
          <w:tab w:val="clear" w:pos="720"/>
          <w:tab w:val="left" w:pos="1274" w:leader="none"/>
        </w:tabs>
        <w:spacing w:before="101" w:after="0"/>
        <w:ind w:left="1274" w:right="466" w:hanging="360"/>
        <w:jc w:val="left"/>
        <w:rPr>
          <w:sz w:val="20"/>
          <w:del w:id="1054" w:author="Jomar Tigcal" w:date="2023-03-04T22:23:56Z"/>
        </w:rPr>
      </w:pPr>
      <w:del w:id="1029" w:author="Jomar Tigcal" w:date="2023-03-04T22:23:56Z">
        <w:r>
          <w:rPr>
            <w:sz w:val="20"/>
          </w:rPr>
          <w:delText>Override</w:delText>
        </w:r>
      </w:del>
      <w:del w:id="1030" w:author="Jomar Tigcal" w:date="2023-03-04T22:23:56Z">
        <w:r>
          <w:rPr>
            <w:spacing w:val="-12"/>
            <w:sz w:val="20"/>
          </w:rPr>
          <w:delText xml:space="preserve"> </w:delText>
        </w:r>
      </w:del>
      <w:del w:id="1031" w:author="Jomar Tigcal" w:date="2023-03-04T22:23:56Z">
        <w:r>
          <w:rPr>
            <w:sz w:val="20"/>
          </w:rPr>
          <w:delText>the</w:delText>
        </w:r>
      </w:del>
      <w:del w:id="1032" w:author="Jomar Tigcal" w:date="2023-03-04T22:23:56Z">
        <w:r>
          <w:rPr>
            <w:spacing w:val="-5"/>
            <w:sz w:val="20"/>
          </w:rPr>
          <w:delText xml:space="preserve"> </w:delText>
        </w:r>
      </w:del>
      <w:del w:id="1033" w:author="Jomar Tigcal" w:date="2023-03-04T22:23:56Z">
        <w:r>
          <w:rPr>
            <w:rFonts w:ascii="Courier New" w:hAnsi="Courier New"/>
            <w:b/>
          </w:rPr>
          <w:delText>onCreate</w:delText>
        </w:r>
      </w:del>
      <w:del w:id="1034" w:author="Jomar Tigcal" w:date="2023-03-04T22:23:56Z">
        <w:r>
          <w:rPr>
            <w:rFonts w:ascii="Courier New" w:hAnsi="Courier New"/>
            <w:b/>
            <w:spacing w:val="-80"/>
          </w:rPr>
          <w:delText xml:space="preserve"> </w:delText>
        </w:r>
      </w:del>
      <w:del w:id="1035" w:author="Jomar Tigcal" w:date="2023-03-04T22:23:56Z">
        <w:r>
          <w:rPr>
            <w:sz w:val="20"/>
          </w:rPr>
          <w:delText>function</w:delText>
        </w:r>
      </w:del>
      <w:del w:id="1036" w:author="Jomar Tigcal" w:date="2023-03-04T22:23:56Z">
        <w:r>
          <w:rPr>
            <w:spacing w:val="-4"/>
            <w:sz w:val="20"/>
          </w:rPr>
          <w:delText xml:space="preserve"> </w:delText>
        </w:r>
      </w:del>
      <w:del w:id="1037" w:author="Jomar Tigcal" w:date="2023-03-04T22:23:56Z">
        <w:r>
          <w:rPr>
            <w:sz w:val="20"/>
          </w:rPr>
          <w:delText>of</w:delText>
        </w:r>
      </w:del>
      <w:del w:id="1038" w:author="Jomar Tigcal" w:date="2023-03-04T22:23:56Z">
        <w:r>
          <w:rPr>
            <w:spacing w:val="-4"/>
            <w:sz w:val="20"/>
          </w:rPr>
          <w:delText xml:space="preserve"> </w:delText>
        </w:r>
      </w:del>
      <w:del w:id="1039" w:author="Jomar Tigcal" w:date="2023-03-04T22:23:56Z">
        <w:r>
          <w:rPr>
            <w:sz w:val="20"/>
          </w:rPr>
          <w:delText>the</w:delText>
        </w:r>
      </w:del>
      <w:del w:id="1040" w:author="Jomar Tigcal" w:date="2023-03-04T22:23:56Z">
        <w:r>
          <w:rPr>
            <w:spacing w:val="-5"/>
            <w:sz w:val="20"/>
          </w:rPr>
          <w:delText xml:space="preserve"> </w:delText>
        </w:r>
      </w:del>
      <w:del w:id="1041" w:author="Jomar Tigcal" w:date="2023-03-04T22:23:56Z">
        <w:r>
          <w:rPr>
            <w:rFonts w:ascii="Courier New" w:hAnsi="Courier New"/>
            <w:b/>
          </w:rPr>
          <w:delText>TVApplication</w:delText>
        </w:r>
      </w:del>
      <w:del w:id="1042" w:author="Jomar Tigcal" w:date="2023-03-04T22:23:56Z">
        <w:r>
          <w:rPr>
            <w:rFonts w:ascii="Courier New" w:hAnsi="Courier New"/>
            <w:b/>
            <w:spacing w:val="-80"/>
          </w:rPr>
          <w:delText xml:space="preserve"> </w:delText>
        </w:r>
      </w:del>
      <w:del w:id="1043" w:author="Jomar Tigcal" w:date="2023-03-04T22:23:56Z">
        <w:r>
          <w:rPr>
            <w:sz w:val="20"/>
          </w:rPr>
          <w:delText>class</w:delText>
        </w:r>
      </w:del>
      <w:del w:id="1044" w:author="Jomar Tigcal" w:date="2023-03-04T22:23:56Z">
        <w:r>
          <w:rPr>
            <w:spacing w:val="-4"/>
            <w:sz w:val="20"/>
          </w:rPr>
          <w:delText xml:space="preserve"> </w:delText>
        </w:r>
      </w:del>
      <w:del w:id="1045" w:author="Jomar Tigcal" w:date="2023-03-04T22:23:56Z">
        <w:r>
          <w:rPr>
            <w:sz w:val="20"/>
          </w:rPr>
          <w:delText>and</w:delText>
        </w:r>
      </w:del>
      <w:del w:id="1046" w:author="Jomar Tigcal" w:date="2023-03-04T22:23:56Z">
        <w:r>
          <w:rPr>
            <w:spacing w:val="-5"/>
            <w:sz w:val="20"/>
          </w:rPr>
          <w:delText xml:space="preserve"> </w:delText>
        </w:r>
      </w:del>
      <w:del w:id="1047" w:author="Jomar Tigcal" w:date="2023-03-04T22:23:56Z">
        <w:r>
          <w:rPr>
            <w:sz w:val="20"/>
          </w:rPr>
          <w:delText xml:space="preserve">initialize the </w:delText>
        </w:r>
      </w:del>
      <w:del w:id="1048" w:author="Jomar Tigcal" w:date="2023-03-04T22:23:56Z">
        <w:r>
          <w:rPr>
            <w:rFonts w:ascii="Courier New" w:hAnsi="Courier New"/>
            <w:b/>
          </w:rPr>
          <w:delText>tvService</w:delText>
        </w:r>
      </w:del>
      <w:del w:id="1049" w:author="Jomar Tigcal" w:date="2023-03-04T22:23:56Z">
        <w:r>
          <w:rPr>
            <w:rFonts w:ascii="Courier New" w:hAnsi="Courier New"/>
            <w:b/>
            <w:spacing w:val="-47"/>
          </w:rPr>
          <w:delText xml:space="preserve"> </w:delText>
        </w:r>
      </w:del>
      <w:del w:id="1050" w:author="Jomar Tigcal" w:date="2023-03-04T22:23:56Z">
        <w:r>
          <w:rPr>
            <w:sz w:val="20"/>
          </w:rPr>
          <w:delText xml:space="preserve">and </w:delText>
        </w:r>
      </w:del>
      <w:del w:id="1051" w:author="Jomar Tigcal" w:date="2023-03-04T22:23:56Z">
        <w:r>
          <w:rPr>
            <w:rFonts w:ascii="Courier New" w:hAnsi="Courier New"/>
            <w:b/>
          </w:rPr>
          <w:delText>tvShowRepository</w:delText>
        </w:r>
      </w:del>
      <w:del w:id="1052" w:author="Jomar Tigcal" w:date="2023-03-04T22:23:56Z">
        <w:r>
          <w:rPr>
            <w:rFonts w:ascii="Courier New" w:hAnsi="Courier New"/>
            <w:b/>
            <w:spacing w:val="-47"/>
          </w:rPr>
          <w:delText xml:space="preserve"> </w:delText>
        </w:r>
      </w:del>
      <w:del w:id="1053" w:author="Jomar Tigcal" w:date="2023-03-04T22:23:56Z">
        <w:r>
          <w:rPr>
            <w:sz w:val="20"/>
          </w:rPr>
          <w:delText>objects:</w:delText>
        </w:r>
      </w:del>
    </w:p>
    <w:p>
      <w:pPr>
        <w:pStyle w:val="TextBody"/>
        <w:spacing w:before="10" w:after="0"/>
        <w:rPr>
          <w:sz w:val="8"/>
          <w:del w:id="1056" w:author="Jomar Tigcal" w:date="2023-03-05T00:13:13Z"/>
        </w:rPr>
      </w:pPr>
      <w:del w:id="1055" w:author="Jomar Tigcal" w:date="2023-03-05T00:13:13Z">
        <w:r>
          <w:rPr>
            <w:sz w:val="8"/>
          </w:rPr>
        </w:r>
      </w:del>
    </w:p>
    <w:p>
      <w:pPr>
        <w:pStyle w:val="TextBody"/>
        <w:numPr>
          <w:ilvl w:val="0"/>
          <w:numId w:val="2"/>
        </w:numPr>
        <w:tabs>
          <w:tab w:val="clear" w:pos="720"/>
          <w:tab w:val="left" w:pos="1274" w:leader="none"/>
        </w:tabs>
        <w:ind w:left="1274" w:right="659" w:hanging="360"/>
        <w:jc w:val="left"/>
        <w:rPr>
          <w:sz w:val="20"/>
          <w:del w:id="1081" w:author="Jomar Tigcal" w:date="2023-03-04T22:23:56Z"/>
        </w:rPr>
      </w:pPr>
      <w:del w:id="1057" w:author="Jomar Tigcal" w:date="2023-03-04T22:23:56Z">
        <w:r>
          <w:rPr>
            <w:sz w:val="20"/>
          </w:rPr>
          <w:delText>Set</w:delText>
        </w:r>
      </w:del>
      <w:del w:id="1058" w:author="Jomar Tigcal" w:date="2023-03-04T22:23:56Z">
        <w:r>
          <w:rPr>
            <w:spacing w:val="-12"/>
            <w:sz w:val="20"/>
          </w:rPr>
          <w:delText xml:space="preserve"> </w:delText>
        </w:r>
      </w:del>
      <w:del w:id="1059" w:author="Jomar Tigcal" w:date="2023-03-04T22:23:56Z">
        <w:r>
          <w:rPr>
            <w:rFonts w:ascii="Courier New" w:hAnsi="Courier New"/>
            <w:b/>
          </w:rPr>
          <w:delText>TVApplication</w:delText>
        </w:r>
      </w:del>
      <w:del w:id="1060" w:author="Jomar Tigcal" w:date="2023-03-04T22:23:56Z">
        <w:r>
          <w:rPr>
            <w:rFonts w:ascii="Courier New" w:hAnsi="Courier New"/>
            <w:b/>
            <w:spacing w:val="-80"/>
          </w:rPr>
          <w:delText xml:space="preserve"> </w:delText>
        </w:r>
      </w:del>
      <w:del w:id="1061" w:author="Jomar Tigcal" w:date="2023-03-04T22:23:56Z">
        <w:r>
          <w:rPr>
            <w:sz w:val="20"/>
          </w:rPr>
          <w:delText>as</w:delText>
        </w:r>
      </w:del>
      <w:del w:id="1062" w:author="Jomar Tigcal" w:date="2023-03-04T22:23:56Z">
        <w:r>
          <w:rPr>
            <w:spacing w:val="-4"/>
            <w:sz w:val="20"/>
          </w:rPr>
          <w:delText xml:space="preserve"> </w:delText>
        </w:r>
      </w:del>
      <w:del w:id="1063" w:author="Jomar Tigcal" w:date="2023-03-04T22:23:56Z">
        <w:r>
          <w:rPr>
            <w:sz w:val="20"/>
          </w:rPr>
          <w:delText>the</w:delText>
        </w:r>
      </w:del>
      <w:del w:id="1064" w:author="Jomar Tigcal" w:date="2023-03-04T22:23:56Z">
        <w:r>
          <w:rPr>
            <w:spacing w:val="-4"/>
            <w:sz w:val="20"/>
          </w:rPr>
          <w:delText xml:space="preserve"> </w:delText>
        </w:r>
      </w:del>
      <w:del w:id="1065" w:author="Jomar Tigcal" w:date="2023-03-04T22:23:56Z">
        <w:r>
          <w:rPr>
            <w:sz w:val="20"/>
          </w:rPr>
          <w:delText>value</w:delText>
        </w:r>
      </w:del>
      <w:del w:id="1066" w:author="Jomar Tigcal" w:date="2023-03-04T22:23:56Z">
        <w:r>
          <w:rPr>
            <w:spacing w:val="-4"/>
            <w:sz w:val="20"/>
          </w:rPr>
          <w:delText xml:space="preserve"> </w:delText>
        </w:r>
      </w:del>
      <w:del w:id="1067" w:author="Jomar Tigcal" w:date="2023-03-04T22:23:56Z">
        <w:r>
          <w:rPr>
            <w:sz w:val="20"/>
          </w:rPr>
          <w:delText>for</w:delText>
        </w:r>
      </w:del>
      <w:del w:id="1068" w:author="Jomar Tigcal" w:date="2023-03-04T22:23:56Z">
        <w:r>
          <w:rPr>
            <w:spacing w:val="-4"/>
            <w:sz w:val="20"/>
          </w:rPr>
          <w:delText xml:space="preserve"> </w:delText>
        </w:r>
      </w:del>
      <w:del w:id="1069" w:author="Jomar Tigcal" w:date="2023-03-04T22:23:56Z">
        <w:r>
          <w:rPr>
            <w:sz w:val="20"/>
          </w:rPr>
          <w:delText>the</w:delText>
        </w:r>
      </w:del>
      <w:del w:id="1070" w:author="Jomar Tigcal" w:date="2023-03-04T22:23:56Z">
        <w:r>
          <w:rPr>
            <w:spacing w:val="-5"/>
            <w:sz w:val="20"/>
          </w:rPr>
          <w:delText xml:space="preserve"> </w:delText>
        </w:r>
      </w:del>
      <w:del w:id="1071" w:author="Jomar Tigcal" w:date="2023-03-04T22:23:56Z">
        <w:r>
          <w:rPr>
            <w:rFonts w:ascii="Courier New" w:hAnsi="Courier New"/>
            <w:b/>
          </w:rPr>
          <w:delText>android:name</w:delText>
        </w:r>
      </w:del>
      <w:del w:id="1072" w:author="Jomar Tigcal" w:date="2023-03-04T22:23:56Z">
        <w:r>
          <w:rPr>
            <w:rFonts w:ascii="Courier New" w:hAnsi="Courier New"/>
            <w:b/>
            <w:spacing w:val="-80"/>
          </w:rPr>
          <w:delText xml:space="preserve"> </w:delText>
        </w:r>
      </w:del>
      <w:del w:id="1073" w:author="Jomar Tigcal" w:date="2023-03-04T22:23:56Z">
        <w:r>
          <w:rPr>
            <w:sz w:val="20"/>
          </w:rPr>
          <w:delText>attribute</w:delText>
        </w:r>
      </w:del>
      <w:del w:id="1074" w:author="Jomar Tigcal" w:date="2023-03-04T22:23:56Z">
        <w:r>
          <w:rPr>
            <w:spacing w:val="-5"/>
            <w:sz w:val="20"/>
          </w:rPr>
          <w:delText xml:space="preserve"> </w:delText>
        </w:r>
      </w:del>
      <w:del w:id="1075" w:author="Jomar Tigcal" w:date="2023-03-04T22:23:56Z">
        <w:r>
          <w:rPr>
            <w:sz w:val="20"/>
          </w:rPr>
          <w:delText>of</w:delText>
        </w:r>
      </w:del>
      <w:del w:id="1076" w:author="Jomar Tigcal" w:date="2023-03-04T22:23:56Z">
        <w:r>
          <w:rPr>
            <w:spacing w:val="-4"/>
            <w:sz w:val="20"/>
          </w:rPr>
          <w:delText xml:space="preserve"> </w:delText>
        </w:r>
      </w:del>
      <w:del w:id="1077" w:author="Jomar Tigcal" w:date="2023-03-04T22:23:56Z">
        <w:r>
          <w:rPr>
            <w:sz w:val="20"/>
          </w:rPr>
          <w:delText xml:space="preserve">the application in the </w:delText>
        </w:r>
      </w:del>
      <w:del w:id="1078" w:author="Jomar Tigcal" w:date="2023-03-04T22:23:56Z">
        <w:r>
          <w:rPr>
            <w:rFonts w:ascii="Courier New" w:hAnsi="Courier New"/>
            <w:b/>
          </w:rPr>
          <w:delText>AndroidManifest.xml</w:delText>
        </w:r>
      </w:del>
      <w:del w:id="1079" w:author="Jomar Tigcal" w:date="2023-03-04T22:23:56Z">
        <w:r>
          <w:rPr>
            <w:rFonts w:ascii="Courier New" w:hAnsi="Courier New"/>
            <w:b/>
            <w:spacing w:val="-48"/>
          </w:rPr>
          <w:delText xml:space="preserve"> </w:delText>
        </w:r>
      </w:del>
      <w:del w:id="1080" w:author="Jomar Tigcal" w:date="2023-03-04T22:23:56Z">
        <w:r>
          <w:rPr>
            <w:sz w:val="20"/>
          </w:rPr>
          <w:delText>file:</w:delText>
        </w:r>
      </w:del>
    </w:p>
    <w:p>
      <w:pPr>
        <w:pStyle w:val="TextBody"/>
        <w:spacing w:before="11" w:after="0"/>
        <w:rPr>
          <w:sz w:val="8"/>
          <w:del w:id="1083" w:author="Jomar Tigcal" w:date="2023-03-05T00:13:13Z"/>
        </w:rPr>
      </w:pPr>
      <w:del w:id="1082" w:author="Jomar Tigcal" w:date="2023-03-05T00:13:13Z">
        <w:r>
          <w:rPr>
            <w:sz w:val="8"/>
          </w:rPr>
        </w:r>
      </w:del>
    </w:p>
    <w:p>
      <w:pPr>
        <w:sectPr>
          <w:headerReference w:type="even" r:id="rId482"/>
          <w:headerReference w:type="default" r:id="rId483"/>
          <w:type w:val="nextPage"/>
          <w:pgSz w:w="10800" w:h="13320"/>
          <w:pgMar w:left="940" w:right="920" w:gutter="0" w:header="695" w:top="1120" w:footer="0" w:bottom="280"/>
          <w:pgNumType w:fmt="decimal"/>
          <w:formProt w:val="false"/>
          <w:textDirection w:val="lrTb"/>
          <w:docGrid w:type="default" w:linePitch="100" w:charSpace="4096"/>
        </w:sectPr>
        <w:pStyle w:val="TextBody"/>
        <w:numPr>
          <w:ilvl w:val="0"/>
          <w:numId w:val="2"/>
        </w:numPr>
        <w:tabs>
          <w:tab w:val="clear" w:pos="720"/>
          <w:tab w:val="left" w:pos="1274" w:leader="none"/>
        </w:tabs>
        <w:ind w:left="1274" w:hanging="360"/>
        <w:jc w:val="left"/>
        <w:rPr>
          <w:sz w:val="20"/>
          <w:del w:id="1110" w:author="Jomar Tigcal" w:date="2023-03-04T22:23:56Z"/>
        </w:rPr>
      </w:pPr>
      <w:del w:id="1084" w:author="Jomar Tigcal" w:date="2023-03-04T22:23:56Z">
        <w:r>
          <w:rPr>
            <w:sz w:val="20"/>
          </w:rPr>
          <w:delText>Open</w:delText>
        </w:r>
      </w:del>
      <w:del w:id="1085" w:author="Jomar Tigcal" w:date="2023-03-04T22:23:56Z">
        <w:r>
          <w:rPr>
            <w:spacing w:val="-5"/>
            <w:sz w:val="20"/>
          </w:rPr>
          <w:delText xml:space="preserve"> </w:delText>
        </w:r>
      </w:del>
      <w:del w:id="1086" w:author="Jomar Tigcal" w:date="2023-03-04T22:23:56Z">
        <w:r>
          <w:rPr>
            <w:rFonts w:ascii="Courier New" w:hAnsi="Courier New"/>
            <w:b/>
          </w:rPr>
          <w:delText>MainActivity</w:delText>
        </w:r>
      </w:del>
      <w:del w:id="1087" w:author="Jomar Tigcal" w:date="2023-03-04T22:23:56Z">
        <w:r>
          <w:rPr>
            <w:rFonts w:ascii="Courier New" w:hAnsi="Courier New"/>
            <w:b/>
            <w:spacing w:val="-80"/>
          </w:rPr>
          <w:delText xml:space="preserve"> </w:delText>
        </w:r>
      </w:del>
      <w:del w:id="1088" w:author="Jomar Tigcal" w:date="2023-03-04T22:23:56Z">
        <w:r>
          <w:rPr>
            <w:sz w:val="20"/>
          </w:rPr>
          <w:delText>and</w:delText>
        </w:r>
      </w:del>
      <w:del w:id="1089" w:author="Jomar Tigcal" w:date="2023-03-04T22:23:56Z">
        <w:r>
          <w:rPr>
            <w:spacing w:val="-3"/>
            <w:sz w:val="20"/>
          </w:rPr>
          <w:delText xml:space="preserve"> </w:delText>
        </w:r>
      </w:del>
      <w:del w:id="1090" w:author="Jomar Tigcal" w:date="2023-03-04T22:23:56Z">
        <w:r>
          <w:rPr>
            <w:sz w:val="20"/>
          </w:rPr>
          <w:delText>add</w:delText>
        </w:r>
      </w:del>
      <w:del w:id="1091" w:author="Jomar Tigcal" w:date="2023-03-04T22:23:56Z">
        <w:r>
          <w:rPr>
            <w:spacing w:val="-3"/>
            <w:sz w:val="20"/>
          </w:rPr>
          <w:delText xml:space="preserve"> </w:delText>
        </w:r>
      </w:del>
      <w:del w:id="1092" w:author="Jomar Tigcal" w:date="2023-03-04T22:23:56Z">
        <w:r>
          <w:rPr>
            <w:sz w:val="20"/>
          </w:rPr>
          <w:delText>define</w:delText>
        </w:r>
      </w:del>
      <w:del w:id="1093" w:author="Jomar Tigcal" w:date="2023-03-04T22:23:56Z">
        <w:r>
          <w:rPr>
            <w:spacing w:val="-2"/>
            <w:sz w:val="20"/>
          </w:rPr>
          <w:delText xml:space="preserve"> </w:delText>
        </w:r>
      </w:del>
      <w:del w:id="1094" w:author="Jomar Tigcal" w:date="2023-03-04T22:23:56Z">
        <w:r>
          <w:rPr>
            <w:sz w:val="20"/>
          </w:rPr>
          <w:delText>a</w:delText>
        </w:r>
      </w:del>
      <w:del w:id="1095" w:author="Jomar Tigcal" w:date="2023-03-04T22:23:56Z">
        <w:r>
          <w:rPr>
            <w:spacing w:val="-3"/>
            <w:sz w:val="20"/>
          </w:rPr>
          <w:delText xml:space="preserve"> </w:delText>
        </w:r>
      </w:del>
      <w:del w:id="1096" w:author="Jomar Tigcal" w:date="2023-03-04T22:23:56Z">
        <w:r>
          <w:rPr>
            <w:sz w:val="20"/>
          </w:rPr>
          <w:delText>field</w:delText>
        </w:r>
      </w:del>
      <w:del w:id="1097" w:author="Jomar Tigcal" w:date="2023-03-04T22:23:56Z">
        <w:r>
          <w:rPr>
            <w:spacing w:val="-2"/>
            <w:sz w:val="20"/>
          </w:rPr>
          <w:delText xml:space="preserve"> </w:delText>
        </w:r>
      </w:del>
      <w:del w:id="1098" w:author="Jomar Tigcal" w:date="2023-03-04T22:23:56Z">
        <w:r>
          <w:rPr>
            <w:sz w:val="20"/>
          </w:rPr>
          <w:delText>for</w:delText>
        </w:r>
      </w:del>
      <w:del w:id="1099" w:author="Jomar Tigcal" w:date="2023-03-04T22:23:56Z">
        <w:r>
          <w:rPr>
            <w:spacing w:val="-2"/>
            <w:sz w:val="20"/>
          </w:rPr>
          <w:delText xml:space="preserve"> </w:delText>
        </w:r>
      </w:del>
      <w:del w:id="1100" w:author="Jomar Tigcal" w:date="2023-03-04T22:23:56Z">
        <w:r>
          <w:rPr>
            <w:sz w:val="20"/>
          </w:rPr>
          <w:delText>the</w:delText>
        </w:r>
      </w:del>
      <w:del w:id="1101" w:author="Jomar Tigcal" w:date="2023-03-04T22:23:56Z">
        <w:r>
          <w:rPr>
            <w:spacing w:val="-2"/>
            <w:sz w:val="20"/>
          </w:rPr>
          <w:delText xml:space="preserve"> </w:delText>
        </w:r>
      </w:del>
      <w:del w:id="1102" w:author="Jomar Tigcal" w:date="2023-03-04T22:23:56Z">
        <w:r>
          <w:rPr>
            <w:sz w:val="20"/>
          </w:rPr>
          <w:delText>adapter</w:delText>
        </w:r>
      </w:del>
      <w:del w:id="1103" w:author="Jomar Tigcal" w:date="2023-03-04T22:23:56Z">
        <w:r>
          <w:rPr>
            <w:spacing w:val="-3"/>
            <w:sz w:val="20"/>
          </w:rPr>
          <w:delText xml:space="preserve"> </w:delText>
        </w:r>
      </w:del>
      <w:del w:id="1104" w:author="Jomar Tigcal" w:date="2023-03-04T22:23:56Z">
        <w:r>
          <w:rPr>
            <w:sz w:val="20"/>
          </w:rPr>
          <w:delText>for</w:delText>
        </w:r>
      </w:del>
      <w:del w:id="1105" w:author="Jomar Tigcal" w:date="2023-03-04T22:23:56Z">
        <w:r>
          <w:rPr>
            <w:spacing w:val="-2"/>
            <w:sz w:val="20"/>
          </w:rPr>
          <w:delText xml:space="preserve"> </w:delText>
        </w:r>
      </w:del>
      <w:del w:id="1106" w:author="Jomar Tigcal" w:date="2023-03-04T22:23:56Z">
        <w:r>
          <w:rPr>
            <w:sz w:val="20"/>
          </w:rPr>
          <w:delText>the</w:delText>
        </w:r>
      </w:del>
      <w:del w:id="1107" w:author="Jomar Tigcal" w:date="2023-03-04T22:23:56Z">
        <w:r>
          <w:rPr>
            <w:spacing w:val="-3"/>
            <w:sz w:val="20"/>
          </w:rPr>
          <w:delText xml:space="preserve"> </w:delText>
        </w:r>
      </w:del>
      <w:del w:id="1108" w:author="Jomar Tigcal" w:date="2023-03-04T22:23:56Z">
        <w:r>
          <w:rPr>
            <w:sz w:val="20"/>
          </w:rPr>
          <w:delText>TV</w:delText>
        </w:r>
      </w:del>
      <w:del w:id="1109" w:author="Jomar Tigcal" w:date="2023-03-04T22:23:56Z">
        <w:r>
          <w:rPr>
            <w:spacing w:val="-2"/>
            <w:sz w:val="20"/>
          </w:rPr>
          <w:delText xml:space="preserve"> shows:</w:delText>
        </w:r>
      </w:del>
    </w:p>
    <w:p>
      <w:pPr>
        <w:pStyle w:val="TextBody"/>
        <w:spacing w:before="72" w:after="0"/>
        <w:ind w:left="1274" w:hanging="0"/>
        <w:rPr>
          <w:rFonts w:ascii="Open Sans SemiBold" w:hAnsi="Open Sans SemiBold"/>
          <w:b/>
          <w:b/>
          <w:spacing w:val="-5"/>
          <w:sz w:val="18"/>
          <w:del w:id="1144" w:author="Jomar Tigcal" w:date="2023-03-04T22:23:56Z"/>
        </w:rPr>
      </w:pPr>
      <w:del w:id="1111" w:author="Jomar Tigcal" w:date="2023-03-04T22:23:56Z">
        <w:r>
          <w:rPr/>
          <w:delText>This</w:delText>
        </w:r>
      </w:del>
      <w:del w:id="1112" w:author="Jomar Tigcal" w:date="2023-03-04T22:23:56Z">
        <w:r>
          <w:rPr>
            <w:spacing w:val="-3"/>
          </w:rPr>
          <w:delText xml:space="preserve"> </w:delText>
        </w:r>
      </w:del>
      <w:del w:id="1113" w:author="Jomar Tigcal" w:date="2023-03-04T22:23:56Z">
        <w:r>
          <w:rPr/>
          <w:delText>will</w:delText>
        </w:r>
      </w:del>
      <w:del w:id="1114" w:author="Jomar Tigcal" w:date="2023-03-04T22:23:56Z">
        <w:r>
          <w:rPr>
            <w:spacing w:val="-2"/>
          </w:rPr>
          <w:delText xml:space="preserve"> </w:delText>
        </w:r>
      </w:del>
      <w:del w:id="1115" w:author="Jomar Tigcal" w:date="2023-03-04T22:23:56Z">
        <w:r>
          <w:rPr/>
          <w:delText>create</w:delText>
        </w:r>
      </w:del>
      <w:del w:id="1116" w:author="Jomar Tigcal" w:date="2023-03-04T22:23:56Z">
        <w:r>
          <w:rPr>
            <w:spacing w:val="-2"/>
          </w:rPr>
          <w:delText xml:space="preserve"> </w:delText>
        </w:r>
      </w:del>
      <w:del w:id="1117" w:author="Jomar Tigcal" w:date="2023-03-04T22:23:56Z">
        <w:r>
          <w:rPr/>
          <w:delText>an</w:delText>
        </w:r>
      </w:del>
      <w:del w:id="1118" w:author="Jomar Tigcal" w:date="2023-03-04T22:23:56Z">
        <w:r>
          <w:rPr>
            <w:spacing w:val="-2"/>
          </w:rPr>
          <w:delText xml:space="preserve"> </w:delText>
        </w:r>
      </w:del>
      <w:del w:id="1119" w:author="Jomar Tigcal" w:date="2023-03-04T22:23:56Z">
        <w:r>
          <w:rPr/>
          <w:delText>adapter</w:delText>
        </w:r>
      </w:del>
      <w:del w:id="1120" w:author="Jomar Tigcal" w:date="2023-03-04T22:23:56Z">
        <w:r>
          <w:rPr>
            <w:spacing w:val="-3"/>
          </w:rPr>
          <w:delText xml:space="preserve"> </w:delText>
        </w:r>
      </w:del>
      <w:del w:id="1121" w:author="Jomar Tigcal" w:date="2023-03-04T22:23:56Z">
        <w:r>
          <w:rPr/>
          <w:delText>with</w:delText>
        </w:r>
      </w:del>
      <w:del w:id="1122" w:author="Jomar Tigcal" w:date="2023-03-04T22:23:56Z">
        <w:r>
          <w:rPr>
            <w:spacing w:val="-2"/>
          </w:rPr>
          <w:delText xml:space="preserve"> </w:delText>
        </w:r>
      </w:del>
      <w:del w:id="1123" w:author="Jomar Tigcal" w:date="2023-03-04T22:23:56Z">
        <w:r>
          <w:rPr/>
          <w:delText>the</w:delText>
        </w:r>
      </w:del>
      <w:del w:id="1124" w:author="Jomar Tigcal" w:date="2023-03-04T22:23:56Z">
        <w:r>
          <w:rPr>
            <w:spacing w:val="-1"/>
          </w:rPr>
          <w:delText xml:space="preserve"> </w:delText>
        </w:r>
      </w:del>
      <w:del w:id="1125" w:author="Jomar Tigcal" w:date="2023-03-04T22:23:56Z">
        <w:r>
          <w:rPr/>
          <w:delText>list</w:delText>
        </w:r>
      </w:del>
      <w:del w:id="1126" w:author="Jomar Tigcal" w:date="2023-03-04T22:23:56Z">
        <w:r>
          <w:rPr>
            <w:spacing w:val="-2"/>
          </w:rPr>
          <w:delText xml:space="preserve"> </w:delText>
        </w:r>
      </w:del>
      <w:del w:id="1127" w:author="Jomar Tigcal" w:date="2023-03-04T22:23:56Z">
        <w:r>
          <w:rPr/>
          <w:delText>of</w:delText>
        </w:r>
      </w:del>
      <w:del w:id="1128" w:author="Jomar Tigcal" w:date="2023-03-04T22:23:56Z">
        <w:r>
          <w:rPr>
            <w:spacing w:val="-2"/>
          </w:rPr>
          <w:delText xml:space="preserve"> </w:delText>
        </w:r>
      </w:del>
      <w:del w:id="1129" w:author="Jomar Tigcal" w:date="2023-03-04T22:23:56Z">
        <w:r>
          <w:rPr/>
          <w:delText>TV</w:delText>
        </w:r>
      </w:del>
      <w:del w:id="1130" w:author="Jomar Tigcal" w:date="2023-03-04T22:23:56Z">
        <w:r>
          <w:rPr>
            <w:spacing w:val="-2"/>
          </w:rPr>
          <w:delText xml:space="preserve"> </w:delText>
        </w:r>
      </w:del>
      <w:del w:id="1131" w:author="Jomar Tigcal" w:date="2023-03-04T22:23:56Z">
        <w:r>
          <w:rPr/>
          <w:delText>shows.</w:delText>
        </w:r>
      </w:del>
      <w:del w:id="1132" w:author="Jomar Tigcal" w:date="2023-03-04T22:23:56Z">
        <w:r>
          <w:rPr>
            <w:spacing w:val="-2"/>
          </w:rPr>
          <w:delText xml:space="preserve"> </w:delText>
        </w:r>
      </w:del>
      <w:del w:id="1133" w:author="Jomar Tigcal" w:date="2023-03-04T22:23:56Z">
        <w:r>
          <w:rPr/>
          <w:delText>When</w:delText>
        </w:r>
      </w:del>
      <w:del w:id="1134" w:author="Jomar Tigcal" w:date="2023-03-04T22:23:56Z">
        <w:r>
          <w:rPr>
            <w:spacing w:val="-2"/>
          </w:rPr>
          <w:delText xml:space="preserve"> </w:delText>
        </w:r>
      </w:del>
      <w:del w:id="1135" w:author="Jomar Tigcal" w:date="2023-03-04T22:23:56Z">
        <w:r>
          <w:rPr/>
          <w:delText>a</w:delText>
        </w:r>
      </w:del>
      <w:del w:id="1136" w:author="Jomar Tigcal" w:date="2023-03-04T22:23:56Z">
        <w:r>
          <w:rPr>
            <w:spacing w:val="-2"/>
          </w:rPr>
          <w:delText xml:space="preserve"> </w:delText>
        </w:r>
      </w:del>
      <w:del w:id="1137" w:author="Jomar Tigcal" w:date="2023-03-04T22:23:56Z">
        <w:r>
          <w:rPr/>
          <w:delText>TV</w:delText>
        </w:r>
      </w:del>
      <w:del w:id="1138" w:author="Jomar Tigcal" w:date="2023-03-04T22:23:56Z">
        <w:r>
          <w:rPr>
            <w:spacing w:val="-3"/>
          </w:rPr>
          <w:delText xml:space="preserve"> </w:delText>
        </w:r>
      </w:del>
      <w:del w:id="1139" w:author="Jomar Tigcal" w:date="2023-03-04T22:23:56Z">
        <w:r>
          <w:rPr/>
          <w:delText>show</w:delText>
        </w:r>
      </w:del>
      <w:del w:id="1140" w:author="Jomar Tigcal" w:date="2023-03-04T22:23:56Z">
        <w:r>
          <w:rPr>
            <w:spacing w:val="-2"/>
          </w:rPr>
          <w:delText xml:space="preserve"> </w:delText>
        </w:r>
      </w:del>
      <w:del w:id="1141" w:author="Jomar Tigcal" w:date="2023-03-04T22:23:56Z">
        <w:r>
          <w:rPr/>
          <w:delText>is</w:delText>
        </w:r>
      </w:del>
      <w:del w:id="1142" w:author="Jomar Tigcal" w:date="2023-03-04T22:23:56Z">
        <w:r>
          <w:rPr>
            <w:spacing w:val="-1"/>
          </w:rPr>
          <w:delText xml:space="preserve"> </w:delText>
        </w:r>
      </w:del>
      <w:del w:id="1143" w:author="Jomar Tigcal" w:date="2023-03-04T22:23:56Z">
        <w:r>
          <w:rPr>
            <w:spacing w:val="-2"/>
          </w:rPr>
          <w:delText>clicked,</w:delText>
        </w:r>
      </w:del>
    </w:p>
    <w:p>
      <w:pPr>
        <w:pStyle w:val="Normal"/>
        <w:spacing w:before="8" w:after="0"/>
        <w:ind w:left="1274" w:hanging="0"/>
        <w:rPr>
          <w:sz w:val="20"/>
          <w:del w:id="1156" w:author="Jomar Tigcal" w:date="2023-03-04T22:23:56Z"/>
        </w:rPr>
      </w:pPr>
      <w:del w:id="1145" w:author="Jomar Tigcal" w:date="2023-03-04T22:23:56Z">
        <w:r>
          <w:rPr>
            <w:sz w:val="20"/>
          </w:rPr>
          <w:delText>the</w:delText>
        </w:r>
      </w:del>
      <w:del w:id="1146" w:author="Jomar Tigcal" w:date="2023-03-04T22:23:56Z">
        <w:r>
          <w:rPr>
            <w:spacing w:val="-7"/>
            <w:sz w:val="20"/>
          </w:rPr>
          <w:delText xml:space="preserve"> </w:delText>
        </w:r>
      </w:del>
      <w:del w:id="1147" w:author="Jomar Tigcal" w:date="2023-03-04T22:23:56Z">
        <w:r>
          <w:rPr>
            <w:rFonts w:ascii="Courier New" w:hAnsi="Courier New"/>
            <w:b/>
          </w:rPr>
          <w:delText>openShowDetails</w:delText>
        </w:r>
      </w:del>
      <w:del w:id="1148" w:author="Jomar Tigcal" w:date="2023-03-04T22:23:56Z">
        <w:r>
          <w:rPr>
            <w:rFonts w:ascii="Courier New" w:hAnsi="Courier New"/>
            <w:b/>
            <w:spacing w:val="-80"/>
          </w:rPr>
          <w:delText xml:space="preserve"> </w:delText>
        </w:r>
      </w:del>
      <w:del w:id="1149" w:author="Jomar Tigcal" w:date="2023-03-04T22:23:56Z">
        <w:r>
          <w:rPr>
            <w:sz w:val="20"/>
          </w:rPr>
          <w:delText>function</w:delText>
        </w:r>
      </w:del>
      <w:del w:id="1150" w:author="Jomar Tigcal" w:date="2023-03-04T22:23:56Z">
        <w:r>
          <w:rPr>
            <w:spacing w:val="-3"/>
            <w:sz w:val="20"/>
          </w:rPr>
          <w:delText xml:space="preserve"> </w:delText>
        </w:r>
      </w:del>
      <w:del w:id="1151" w:author="Jomar Tigcal" w:date="2023-03-04T22:23:56Z">
        <w:r>
          <w:rPr>
            <w:sz w:val="20"/>
          </w:rPr>
          <w:delText>will</w:delText>
        </w:r>
      </w:del>
      <w:del w:id="1152" w:author="Jomar Tigcal" w:date="2023-03-04T22:23:56Z">
        <w:r>
          <w:rPr>
            <w:spacing w:val="-3"/>
            <w:sz w:val="20"/>
          </w:rPr>
          <w:delText xml:space="preserve"> </w:delText>
        </w:r>
      </w:del>
      <w:del w:id="1153" w:author="Jomar Tigcal" w:date="2023-03-04T22:23:56Z">
        <w:r>
          <w:rPr>
            <w:sz w:val="20"/>
          </w:rPr>
          <w:delText>be</w:delText>
        </w:r>
      </w:del>
      <w:del w:id="1154" w:author="Jomar Tigcal" w:date="2023-03-04T22:23:56Z">
        <w:r>
          <w:rPr>
            <w:spacing w:val="-3"/>
            <w:sz w:val="20"/>
          </w:rPr>
          <w:delText xml:space="preserve"> </w:delText>
        </w:r>
      </w:del>
      <w:del w:id="1155" w:author="Jomar Tigcal" w:date="2023-03-04T22:23:56Z">
        <w:r>
          <w:rPr>
            <w:spacing w:val="-2"/>
            <w:sz w:val="20"/>
          </w:rPr>
          <w:delText>called.</w:delText>
        </w:r>
      </w:del>
    </w:p>
    <w:p>
      <w:pPr>
        <w:pStyle w:val="ListParagraph"/>
        <w:numPr>
          <w:ilvl w:val="0"/>
          <w:numId w:val="2"/>
        </w:numPr>
        <w:tabs>
          <w:tab w:val="clear" w:pos="720"/>
          <w:tab w:val="left" w:pos="1274" w:leader="none"/>
        </w:tabs>
        <w:spacing w:before="140" w:after="0"/>
        <w:ind w:left="1274" w:hanging="360"/>
        <w:jc w:val="left"/>
        <w:rPr>
          <w:rFonts w:ascii="Courier New" w:hAnsi="Courier New"/>
          <w:b/>
          <w:b/>
          <w:del w:id="1176" w:author="Jomar Tigcal" w:date="2023-03-04T22:23:56Z"/>
        </w:rPr>
      </w:pPr>
      <w:del w:id="1157" w:author="Jomar Tigcal" w:date="2023-03-04T22:23:56Z">
        <w:r>
          <w:rPr>
            <w:sz w:val="20"/>
          </w:rPr>
          <w:delText>In</w:delText>
        </w:r>
      </w:del>
      <w:del w:id="1158" w:author="Jomar Tigcal" w:date="2023-03-04T22:23:56Z">
        <w:r>
          <w:rPr>
            <w:spacing w:val="-5"/>
            <w:sz w:val="20"/>
          </w:rPr>
          <w:delText xml:space="preserve"> </w:delText>
        </w:r>
      </w:del>
      <w:del w:id="1159" w:author="Jomar Tigcal" w:date="2023-03-04T22:23:56Z">
        <w:r>
          <w:rPr>
            <w:sz w:val="20"/>
          </w:rPr>
          <w:delText>the</w:delText>
        </w:r>
      </w:del>
      <w:del w:id="1160" w:author="Jomar Tigcal" w:date="2023-03-04T22:23:56Z">
        <w:r>
          <w:rPr>
            <w:spacing w:val="-3"/>
            <w:sz w:val="20"/>
          </w:rPr>
          <w:delText xml:space="preserve"> </w:delText>
        </w:r>
      </w:del>
      <w:del w:id="1161" w:author="Jomar Tigcal" w:date="2023-03-04T22:23:56Z">
        <w:r>
          <w:rPr>
            <w:rFonts w:ascii="Courier New" w:hAnsi="Courier New"/>
            <w:b/>
          </w:rPr>
          <w:delText>onCreate</w:delText>
        </w:r>
      </w:del>
      <w:del w:id="1162" w:author="Jomar Tigcal" w:date="2023-03-04T22:23:56Z">
        <w:r>
          <w:rPr>
            <w:rFonts w:ascii="Courier New" w:hAnsi="Courier New"/>
            <w:b/>
            <w:spacing w:val="-80"/>
          </w:rPr>
          <w:delText xml:space="preserve"> </w:delText>
        </w:r>
      </w:del>
      <w:del w:id="1163" w:author="Jomar Tigcal" w:date="2023-03-04T22:23:56Z">
        <w:r>
          <w:rPr>
            <w:sz w:val="20"/>
          </w:rPr>
          <w:delText>function,</w:delText>
        </w:r>
      </w:del>
      <w:del w:id="1164" w:author="Jomar Tigcal" w:date="2023-03-04T22:23:56Z">
        <w:r>
          <w:rPr>
            <w:spacing w:val="-3"/>
            <w:sz w:val="20"/>
          </w:rPr>
          <w:delText xml:space="preserve"> </w:delText>
        </w:r>
      </w:del>
      <w:del w:id="1165" w:author="Jomar Tigcal" w:date="2023-03-04T22:23:56Z">
        <w:r>
          <w:rPr>
            <w:sz w:val="20"/>
          </w:rPr>
          <w:delText>set</w:delText>
        </w:r>
      </w:del>
      <w:del w:id="1166" w:author="Jomar Tigcal" w:date="2023-03-04T22:23:56Z">
        <w:r>
          <w:rPr>
            <w:spacing w:val="-2"/>
            <w:sz w:val="20"/>
          </w:rPr>
          <w:delText xml:space="preserve"> </w:delText>
        </w:r>
      </w:del>
      <w:del w:id="1167" w:author="Jomar Tigcal" w:date="2023-03-04T22:23:56Z">
        <w:r>
          <w:rPr>
            <w:sz w:val="20"/>
          </w:rPr>
          <w:delText>the</w:delText>
        </w:r>
      </w:del>
      <w:del w:id="1168" w:author="Jomar Tigcal" w:date="2023-03-04T22:23:56Z">
        <w:r>
          <w:rPr>
            <w:spacing w:val="-3"/>
            <w:sz w:val="20"/>
          </w:rPr>
          <w:delText xml:space="preserve"> </w:delText>
        </w:r>
      </w:del>
      <w:del w:id="1169" w:author="Jomar Tigcal" w:date="2023-03-04T22:23:56Z">
        <w:r>
          <w:rPr>
            <w:sz w:val="20"/>
          </w:rPr>
          <w:delText>adapter</w:delText>
        </w:r>
      </w:del>
      <w:del w:id="1170" w:author="Jomar Tigcal" w:date="2023-03-04T22:23:56Z">
        <w:r>
          <w:rPr>
            <w:spacing w:val="-3"/>
            <w:sz w:val="20"/>
          </w:rPr>
          <w:delText xml:space="preserve"> </w:delText>
        </w:r>
      </w:del>
      <w:del w:id="1171" w:author="Jomar Tigcal" w:date="2023-03-04T22:23:56Z">
        <w:r>
          <w:rPr>
            <w:sz w:val="20"/>
          </w:rPr>
          <w:delText>for</w:delText>
        </w:r>
      </w:del>
      <w:del w:id="1172" w:author="Jomar Tigcal" w:date="2023-03-04T22:23:56Z">
        <w:r>
          <w:rPr>
            <w:spacing w:val="-2"/>
            <w:sz w:val="20"/>
          </w:rPr>
          <w:delText xml:space="preserve"> </w:delText>
        </w:r>
      </w:del>
      <w:del w:id="1173" w:author="Jomar Tigcal" w:date="2023-03-04T22:23:56Z">
        <w:r>
          <w:rPr>
            <w:sz w:val="20"/>
          </w:rPr>
          <w:delText>the</w:delText>
        </w:r>
      </w:del>
      <w:del w:id="1174" w:author="Jomar Tigcal" w:date="2023-03-04T22:23:56Z">
        <w:r>
          <w:rPr>
            <w:spacing w:val="-3"/>
            <w:sz w:val="20"/>
          </w:rPr>
          <w:delText xml:space="preserve"> </w:delText>
        </w:r>
      </w:del>
      <w:del w:id="1175" w:author="Jomar Tigcal" w:date="2023-03-04T22:23:56Z">
        <w:r>
          <w:rPr>
            <w:rFonts w:ascii="Courier New" w:hAnsi="Courier New"/>
            <w:b/>
            <w:spacing w:val="-2"/>
          </w:rPr>
          <w:delText>tv_show_list</w:delText>
        </w:r>
      </w:del>
    </w:p>
    <w:p>
      <w:pPr>
        <w:sectPr>
          <w:headerReference w:type="even" r:id="rId484"/>
          <w:headerReference w:type="default" r:id="rId485"/>
          <w:type w:val="nextPage"/>
          <w:pgSz w:w="10800" w:h="13320"/>
          <w:pgMar w:left="940" w:right="920" w:gutter="0" w:header="695" w:top="1120" w:footer="0" w:bottom="280"/>
          <w:pgNumType w:fmt="decimal"/>
          <w:formProt w:val="false"/>
          <w:textDirection w:val="lrTb"/>
          <w:docGrid w:type="default" w:linePitch="100" w:charSpace="4096"/>
        </w:sectPr>
        <w:pStyle w:val="TextBody"/>
        <w:ind w:left="1274" w:hanging="0"/>
        <w:rPr>
          <w:spacing w:val="-2"/>
          <w:del w:id="1178" w:author="Jomar Tigcal" w:date="2023-03-04T22:23:56Z"/>
        </w:rPr>
      </w:pPr>
      <w:del w:id="1177" w:author="Jomar Tigcal" w:date="2023-03-04T22:23:56Z">
        <w:r>
          <w:rPr>
            <w:spacing w:val="-2"/>
          </w:rPr>
          <w:delText>RecyclerView:</w:delText>
        </w:r>
      </w:del>
    </w:p>
    <w:p>
      <w:pPr>
        <w:sectPr>
          <w:headerReference w:type="even" r:id="rId486"/>
          <w:headerReference w:type="default" r:id="rId487"/>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4" w:after="0"/>
        <w:rPr>
          <w:sz w:val="9"/>
          <w:del w:id="1180" w:author="Jomar Tigcal" w:date="2023-03-05T00:22:41Z"/>
        </w:rPr>
      </w:pPr>
      <w:del w:id="1179" w:author="Jomar Tigcal" w:date="2023-03-05T00:22:41Z">
        <w:r>
          <w:rPr>
            <w:sz w:val="9"/>
          </w:rPr>
        </w:r>
      </w:del>
    </w:p>
    <w:p>
      <w:pPr>
        <w:pStyle w:val="TextBody"/>
        <w:spacing w:before="12" w:after="0"/>
        <w:rPr>
          <w:sz w:val="7"/>
          <w:del w:id="1182" w:author="Jomar Tigcal" w:date="2023-03-04T22:23:56Z"/>
        </w:rPr>
      </w:pPr>
      <w:del w:id="1181" w:author="Jomar Tigcal" w:date="2023-03-04T22:23:56Z">
        <w:r>
          <w:rPr>
            <w:sz w:val="7"/>
          </w:rPr>
        </w:r>
      </w:del>
    </w:p>
    <w:p>
      <w:pPr>
        <w:pStyle w:val="ListParagraph"/>
        <w:numPr>
          <w:ilvl w:val="0"/>
          <w:numId w:val="2"/>
        </w:numPr>
        <w:tabs>
          <w:tab w:val="clear" w:pos="720"/>
          <w:tab w:val="left" w:pos="554" w:leader="none"/>
        </w:tabs>
        <w:spacing w:before="101" w:after="0"/>
        <w:jc w:val="left"/>
        <w:rPr>
          <w:sz w:val="20"/>
          <w:del w:id="1204" w:author="Jomar Tigcal" w:date="2023-03-04T22:23:56Z"/>
        </w:rPr>
      </w:pPr>
      <w:del w:id="1183" w:author="Jomar Tigcal" w:date="2023-03-04T22:23:56Z">
        <w:r>
          <w:rPr>
            <w:sz w:val="20"/>
          </w:rPr>
          <w:delText>After</w:delText>
        </w:r>
      </w:del>
      <w:del w:id="1184" w:author="Jomar Tigcal" w:date="2023-03-04T22:23:56Z">
        <w:r>
          <w:rPr>
            <w:spacing w:val="-6"/>
            <w:sz w:val="20"/>
          </w:rPr>
          <w:delText xml:space="preserve"> </w:delText>
        </w:r>
      </w:del>
      <w:del w:id="1185" w:author="Jomar Tigcal" w:date="2023-03-04T22:23:56Z">
        <w:r>
          <w:rPr>
            <w:sz w:val="20"/>
          </w:rPr>
          <w:delText>that</w:delText>
        </w:r>
      </w:del>
      <w:del w:id="1186" w:author="Jomar Tigcal" w:date="2023-03-04T22:23:56Z">
        <w:r>
          <w:rPr>
            <w:spacing w:val="-2"/>
            <w:sz w:val="20"/>
          </w:rPr>
          <w:delText xml:space="preserve"> </w:delText>
        </w:r>
      </w:del>
      <w:del w:id="1187" w:author="Jomar Tigcal" w:date="2023-03-04T22:23:56Z">
        <w:r>
          <w:rPr>
            <w:sz w:val="20"/>
          </w:rPr>
          <w:delText>line,</w:delText>
        </w:r>
      </w:del>
      <w:del w:id="1188" w:author="Jomar Tigcal" w:date="2023-03-04T22:23:56Z">
        <w:r>
          <w:rPr>
            <w:spacing w:val="-3"/>
            <w:sz w:val="20"/>
          </w:rPr>
          <w:delText xml:space="preserve"> </w:delText>
        </w:r>
      </w:del>
      <w:del w:id="1189" w:author="Jomar Tigcal" w:date="2023-03-04T22:23:56Z">
        <w:r>
          <w:rPr>
            <w:sz w:val="20"/>
          </w:rPr>
          <w:delText>add</w:delText>
        </w:r>
      </w:del>
      <w:del w:id="1190" w:author="Jomar Tigcal" w:date="2023-03-04T22:23:56Z">
        <w:r>
          <w:rPr>
            <w:spacing w:val="-4"/>
            <w:sz w:val="20"/>
          </w:rPr>
          <w:delText xml:space="preserve"> </w:delText>
        </w:r>
      </w:del>
      <w:del w:id="1191" w:author="Jomar Tigcal" w:date="2023-03-04T22:23:56Z">
        <w:r>
          <w:rPr>
            <w:sz w:val="20"/>
          </w:rPr>
          <w:delText>the</w:delText>
        </w:r>
      </w:del>
      <w:del w:id="1192" w:author="Jomar Tigcal" w:date="2023-03-04T22:23:56Z">
        <w:r>
          <w:rPr>
            <w:spacing w:val="-2"/>
            <w:sz w:val="20"/>
          </w:rPr>
          <w:delText xml:space="preserve"> </w:delText>
        </w:r>
      </w:del>
      <w:del w:id="1193" w:author="Jomar Tigcal" w:date="2023-03-04T22:23:56Z">
        <w:r>
          <w:rPr>
            <w:sz w:val="20"/>
          </w:rPr>
          <w:delText>following</w:delText>
        </w:r>
      </w:del>
      <w:del w:id="1194" w:author="Jomar Tigcal" w:date="2023-03-04T22:23:56Z">
        <w:r>
          <w:rPr>
            <w:spacing w:val="-3"/>
            <w:sz w:val="20"/>
          </w:rPr>
          <w:delText xml:space="preserve"> </w:delText>
        </w:r>
      </w:del>
      <w:del w:id="1195" w:author="Jomar Tigcal" w:date="2023-03-04T22:23:56Z">
        <w:r>
          <w:rPr>
            <w:sz w:val="20"/>
          </w:rPr>
          <w:delText>code</w:delText>
        </w:r>
      </w:del>
      <w:del w:id="1196" w:author="Jomar Tigcal" w:date="2023-03-04T22:23:56Z">
        <w:r>
          <w:rPr>
            <w:spacing w:val="-2"/>
            <w:sz w:val="20"/>
          </w:rPr>
          <w:delText xml:space="preserve"> </w:delText>
        </w:r>
      </w:del>
      <w:del w:id="1197" w:author="Jomar Tigcal" w:date="2023-03-04T22:23:56Z">
        <w:r>
          <w:rPr>
            <w:sz w:val="20"/>
          </w:rPr>
          <w:delText>to</w:delText>
        </w:r>
      </w:del>
      <w:del w:id="1198" w:author="Jomar Tigcal" w:date="2023-03-04T22:23:56Z">
        <w:r>
          <w:rPr>
            <w:spacing w:val="-3"/>
            <w:sz w:val="20"/>
          </w:rPr>
          <w:delText xml:space="preserve"> </w:delText>
        </w:r>
      </w:del>
      <w:del w:id="1199" w:author="Jomar Tigcal" w:date="2023-03-04T22:23:56Z">
        <w:r>
          <w:rPr>
            <w:sz w:val="20"/>
          </w:rPr>
          <w:delText>initialize</w:delText>
        </w:r>
      </w:del>
      <w:del w:id="1200" w:author="Jomar Tigcal" w:date="2023-03-04T22:23:56Z">
        <w:r>
          <w:rPr>
            <w:spacing w:val="-4"/>
            <w:sz w:val="20"/>
          </w:rPr>
          <w:delText xml:space="preserve"> </w:delText>
        </w:r>
      </w:del>
      <w:del w:id="1201" w:author="Jomar Tigcal" w:date="2023-03-04T22:23:56Z">
        <w:r>
          <w:rPr>
            <w:rFonts w:ascii="Courier New" w:hAnsi="Courier New"/>
            <w:b/>
          </w:rPr>
          <w:delText>tvShowRepository</w:delText>
        </w:r>
      </w:del>
      <w:del w:id="1202" w:author="Jomar Tigcal" w:date="2023-03-04T22:23:56Z">
        <w:r>
          <w:rPr>
            <w:rFonts w:ascii="Courier New" w:hAnsi="Courier New"/>
            <w:b/>
            <w:spacing w:val="-80"/>
          </w:rPr>
          <w:delText xml:space="preserve"> </w:delText>
        </w:r>
      </w:del>
      <w:del w:id="1203" w:author="Jomar Tigcal" w:date="2023-03-04T22:23:56Z">
        <w:r>
          <w:rPr>
            <w:spacing w:val="-5"/>
            <w:sz w:val="20"/>
          </w:rPr>
          <w:delText>and</w:delText>
        </w:r>
      </w:del>
    </w:p>
    <w:p>
      <w:pPr>
        <w:pStyle w:val="Normal"/>
        <w:ind w:left="554" w:hanging="0"/>
        <w:rPr>
          <w:sz w:val="20"/>
          <w:del w:id="1207" w:author="Jomar Tigcal" w:date="2023-03-04T22:23:56Z"/>
        </w:rPr>
      </w:pPr>
      <w:del w:id="1205" w:author="Jomar Tigcal" w:date="2023-03-04T22:23:56Z">
        <w:r>
          <w:rPr>
            <w:rFonts w:ascii="Courier New" w:hAnsi="Courier New"/>
            <w:b/>
            <w:spacing w:val="-2"/>
          </w:rPr>
          <w:delText>tvShowViewModel</w:delText>
        </w:r>
      </w:del>
      <w:del w:id="1206" w:author="Jomar Tigcal" w:date="2023-03-04T22:23:56Z">
        <w:r>
          <w:rPr>
            <w:spacing w:val="-2"/>
            <w:sz w:val="20"/>
          </w:rPr>
          <w:delText>:</w:delText>
        </w:r>
      </w:del>
    </w:p>
    <w:p>
      <w:pPr>
        <w:pStyle w:val="TextBody"/>
        <w:spacing w:before="10" w:after="0"/>
        <w:rPr>
          <w:sz w:val="8"/>
          <w:del w:id="1209" w:author="Jomar Tigcal" w:date="2023-03-05T00:22:40Z"/>
        </w:rPr>
      </w:pPr>
      <w:del w:id="1208" w:author="Jomar Tigcal" w:date="2023-03-05T00:22:40Z">
        <w:r>
          <w:rPr>
            <w:sz w:val="8"/>
          </w:rPr>
        </w:r>
      </w:del>
    </w:p>
    <w:p>
      <w:pPr>
        <w:pStyle w:val="TextBody"/>
        <w:numPr>
          <w:ilvl w:val="0"/>
          <w:numId w:val="2"/>
        </w:numPr>
        <w:tabs>
          <w:tab w:val="clear" w:pos="720"/>
          <w:tab w:val="left" w:pos="554" w:leader="none"/>
        </w:tabs>
        <w:jc w:val="left"/>
        <w:rPr>
          <w:sz w:val="20"/>
          <w:del w:id="1231" w:author="Jomar Tigcal" w:date="2023-03-04T22:23:56Z"/>
        </w:rPr>
      </w:pPr>
      <w:del w:id="1210" w:author="Jomar Tigcal" w:date="2023-03-04T22:23:56Z">
        <w:r>
          <w:rPr>
            <w:sz w:val="20"/>
          </w:rPr>
          <w:delText>Then,</w:delText>
        </w:r>
      </w:del>
      <w:del w:id="1211" w:author="Jomar Tigcal" w:date="2023-03-04T22:23:56Z">
        <w:r>
          <w:rPr>
            <w:spacing w:val="-13"/>
            <w:sz w:val="20"/>
          </w:rPr>
          <w:delText xml:space="preserve"> </w:delText>
        </w:r>
      </w:del>
      <w:del w:id="1212" w:author="Jomar Tigcal" w:date="2023-03-04T22:23:56Z">
        <w:r>
          <w:rPr>
            <w:sz w:val="20"/>
          </w:rPr>
          <w:delText>below</w:delText>
        </w:r>
      </w:del>
      <w:del w:id="1213" w:author="Jomar Tigcal" w:date="2023-03-04T22:23:56Z">
        <w:r>
          <w:rPr>
            <w:spacing w:val="-3"/>
            <w:sz w:val="20"/>
          </w:rPr>
          <w:delText xml:space="preserve"> </w:delText>
        </w:r>
      </w:del>
      <w:del w:id="1214" w:author="Jomar Tigcal" w:date="2023-03-04T22:23:56Z">
        <w:r>
          <w:rPr>
            <w:sz w:val="20"/>
          </w:rPr>
          <w:delText>that,</w:delText>
        </w:r>
      </w:del>
      <w:del w:id="1215" w:author="Jomar Tigcal" w:date="2023-03-04T22:23:56Z">
        <w:r>
          <w:rPr>
            <w:spacing w:val="-3"/>
            <w:sz w:val="20"/>
          </w:rPr>
          <w:delText xml:space="preserve"> </w:delText>
        </w:r>
      </w:del>
      <w:del w:id="1216" w:author="Jomar Tigcal" w:date="2023-03-04T22:23:56Z">
        <w:r>
          <w:rPr>
            <w:sz w:val="20"/>
          </w:rPr>
          <w:delText>create</w:delText>
        </w:r>
      </w:del>
      <w:del w:id="1217" w:author="Jomar Tigcal" w:date="2023-03-04T22:23:56Z">
        <w:r>
          <w:rPr>
            <w:spacing w:val="-4"/>
            <w:sz w:val="20"/>
          </w:rPr>
          <w:delText xml:space="preserve"> </w:delText>
        </w:r>
      </w:del>
      <w:del w:id="1218" w:author="Jomar Tigcal" w:date="2023-03-04T22:23:56Z">
        <w:r>
          <w:rPr>
            <w:sz w:val="20"/>
          </w:rPr>
          <w:delText>an</w:delText>
        </w:r>
      </w:del>
      <w:del w:id="1219" w:author="Jomar Tigcal" w:date="2023-03-04T22:23:56Z">
        <w:r>
          <w:rPr>
            <w:spacing w:val="-4"/>
            <w:sz w:val="20"/>
          </w:rPr>
          <w:delText xml:space="preserve"> </w:delText>
        </w:r>
      </w:del>
      <w:del w:id="1220" w:author="Jomar Tigcal" w:date="2023-03-04T22:23:56Z">
        <w:r>
          <w:rPr>
            <w:sz w:val="20"/>
          </w:rPr>
          <w:delText>observer</w:delText>
        </w:r>
      </w:del>
      <w:del w:id="1221" w:author="Jomar Tigcal" w:date="2023-03-04T22:23:56Z">
        <w:r>
          <w:rPr>
            <w:spacing w:val="-3"/>
            <w:sz w:val="20"/>
          </w:rPr>
          <w:delText xml:space="preserve"> </w:delText>
        </w:r>
      </w:del>
      <w:del w:id="1222" w:author="Jomar Tigcal" w:date="2023-03-04T22:23:56Z">
        <w:r>
          <w:rPr>
            <w:sz w:val="20"/>
          </w:rPr>
          <w:delText>for</w:delText>
        </w:r>
      </w:del>
      <w:del w:id="1223" w:author="Jomar Tigcal" w:date="2023-03-04T22:23:56Z">
        <w:r>
          <w:rPr>
            <w:spacing w:val="-3"/>
            <w:sz w:val="20"/>
          </w:rPr>
          <w:delText xml:space="preserve"> </w:delText>
        </w:r>
      </w:del>
      <w:del w:id="1224" w:author="Jomar Tigcal" w:date="2023-03-04T22:23:56Z">
        <w:r>
          <w:rPr>
            <w:rFonts w:ascii="Courier New" w:hAnsi="Courier New"/>
            <w:b/>
          </w:rPr>
          <w:delText>getTVshows</w:delText>
        </w:r>
      </w:del>
      <w:del w:id="1225" w:author="Jomar Tigcal" w:date="2023-03-04T22:23:56Z">
        <w:r>
          <w:rPr>
            <w:rFonts w:ascii="Courier New" w:hAnsi="Courier New"/>
            <w:b/>
            <w:spacing w:val="-80"/>
          </w:rPr>
          <w:delText xml:space="preserve"> </w:delText>
        </w:r>
      </w:del>
      <w:del w:id="1226" w:author="Jomar Tigcal" w:date="2023-03-04T22:23:56Z">
        <w:r>
          <w:rPr>
            <w:sz w:val="20"/>
          </w:rPr>
          <w:delText>and</w:delText>
        </w:r>
      </w:del>
      <w:del w:id="1227" w:author="Jomar Tigcal" w:date="2023-03-04T22:23:56Z">
        <w:r>
          <w:rPr>
            <w:spacing w:val="-3"/>
            <w:sz w:val="20"/>
          </w:rPr>
          <w:delText xml:space="preserve"> </w:delText>
        </w:r>
      </w:del>
      <w:del w:id="1228" w:author="Jomar Tigcal" w:date="2023-03-04T22:23:56Z">
        <w:r>
          <w:rPr>
            <w:rFonts w:ascii="Courier New" w:hAnsi="Courier New"/>
            <w:b/>
          </w:rPr>
          <w:delText>getError</w:delText>
        </w:r>
      </w:del>
      <w:del w:id="1229" w:author="Jomar Tigcal" w:date="2023-03-04T22:23:56Z">
        <w:r>
          <w:rPr>
            <w:rFonts w:ascii="Courier New" w:hAnsi="Courier New"/>
            <w:b/>
            <w:spacing w:val="-80"/>
          </w:rPr>
          <w:delText xml:space="preserve"> </w:delText>
        </w:r>
      </w:del>
      <w:del w:id="1230" w:author="Jomar Tigcal" w:date="2023-03-04T22:23:56Z">
        <w:r>
          <w:rPr>
            <w:spacing w:val="-4"/>
            <w:sz w:val="20"/>
          </w:rPr>
          <w:delText>from</w:delText>
        </w:r>
      </w:del>
    </w:p>
    <w:p>
      <w:pPr>
        <w:sectPr>
          <w:headerReference w:type="even" r:id="rId488"/>
          <w:headerReference w:type="default" r:id="rId489"/>
          <w:type w:val="nextPage"/>
          <w:pgSz w:w="10800" w:h="13320"/>
          <w:pgMar w:left="940" w:right="920" w:gutter="0" w:header="695" w:top="1120" w:footer="0" w:bottom="280"/>
          <w:pgNumType w:fmt="decimal"/>
          <w:formProt w:val="false"/>
          <w:textDirection w:val="lrTb"/>
          <w:docGrid w:type="default" w:linePitch="100" w:charSpace="4096"/>
        </w:sectPr>
        <w:pStyle w:val="Normal"/>
        <w:ind w:left="554" w:hanging="0"/>
        <w:rPr>
          <w:sz w:val="20"/>
          <w:del w:id="1234" w:author="Jomar Tigcal" w:date="2023-03-04T22:23:56Z"/>
        </w:rPr>
      </w:pPr>
      <w:del w:id="1232" w:author="Jomar Tigcal" w:date="2023-03-04T22:23:56Z">
        <w:r>
          <w:rPr>
            <w:rFonts w:ascii="Courier New" w:hAnsi="Courier New"/>
            <w:b/>
            <w:spacing w:val="-2"/>
          </w:rPr>
          <w:delText>tvShowViewModel</w:delText>
        </w:r>
      </w:del>
      <w:del w:id="1233" w:author="Jomar Tigcal" w:date="2023-03-04T22:23:56Z">
        <w:r>
          <w:rPr>
            <w:spacing w:val="-2"/>
            <w:sz w:val="20"/>
          </w:rPr>
          <w:delText>:</w:delText>
        </w:r>
      </w:del>
    </w:p>
    <w:p>
      <w:pPr>
        <w:pStyle w:val="TextBody"/>
        <w:spacing w:before="72" w:after="0"/>
        <w:ind w:left="554" w:hanging="0"/>
        <w:rPr>
          <w:rFonts w:ascii="Open Sans SemiBold" w:hAnsi="Open Sans SemiBold"/>
          <w:b/>
          <w:b/>
          <w:spacing w:val="-5"/>
          <w:sz w:val="18"/>
          <w:del w:id="1255" w:author="Jomar Tigcal" w:date="2023-03-04T22:23:56Z"/>
        </w:rPr>
      </w:pPr>
      <w:del w:id="1235" w:author="Jomar Tigcal" w:date="2023-03-04T22:23:56Z">
        <w:r>
          <w:rPr/>
          <w:delText>This</w:delText>
        </w:r>
      </w:del>
      <w:del w:id="1236" w:author="Jomar Tigcal" w:date="2023-03-04T22:23:56Z">
        <w:r>
          <w:rPr>
            <w:spacing w:val="-4"/>
          </w:rPr>
          <w:delText xml:space="preserve"> </w:delText>
        </w:r>
      </w:del>
      <w:del w:id="1237" w:author="Jomar Tigcal" w:date="2023-03-04T22:23:56Z">
        <w:r>
          <w:rPr/>
          <w:delText>will</w:delText>
        </w:r>
      </w:del>
      <w:del w:id="1238" w:author="Jomar Tigcal" w:date="2023-03-04T22:23:56Z">
        <w:r>
          <w:rPr>
            <w:spacing w:val="-2"/>
          </w:rPr>
          <w:delText xml:space="preserve"> </w:delText>
        </w:r>
      </w:del>
      <w:del w:id="1239" w:author="Jomar Tigcal" w:date="2023-03-04T22:23:56Z">
        <w:r>
          <w:rPr/>
          <w:delText>update</w:delText>
        </w:r>
      </w:del>
      <w:del w:id="1240" w:author="Jomar Tigcal" w:date="2023-03-04T22:23:56Z">
        <w:r>
          <w:rPr>
            <w:spacing w:val="-2"/>
          </w:rPr>
          <w:delText xml:space="preserve"> </w:delText>
        </w:r>
      </w:del>
      <w:del w:id="1241" w:author="Jomar Tigcal" w:date="2023-03-04T22:23:56Z">
        <w:r>
          <w:rPr/>
          <w:delText>the</w:delText>
        </w:r>
      </w:del>
      <w:del w:id="1242" w:author="Jomar Tigcal" w:date="2023-03-04T22:23:56Z">
        <w:r>
          <w:rPr>
            <w:spacing w:val="-2"/>
          </w:rPr>
          <w:delText xml:space="preserve"> </w:delText>
        </w:r>
      </w:del>
      <w:del w:id="1243" w:author="Jomar Tigcal" w:date="2023-03-04T22:23:56Z">
        <w:r>
          <w:rPr/>
          <w:delText>activity's</w:delText>
        </w:r>
      </w:del>
      <w:del w:id="1244" w:author="Jomar Tigcal" w:date="2023-03-04T22:23:56Z">
        <w:r>
          <w:rPr>
            <w:spacing w:val="-3"/>
          </w:rPr>
          <w:delText xml:space="preserve"> </w:delText>
        </w:r>
      </w:del>
      <w:del w:id="1245" w:author="Jomar Tigcal" w:date="2023-03-04T22:23:56Z">
        <w:r>
          <w:rPr/>
          <w:delText>list</w:delText>
        </w:r>
      </w:del>
      <w:del w:id="1246" w:author="Jomar Tigcal" w:date="2023-03-04T22:23:56Z">
        <w:r>
          <w:rPr>
            <w:spacing w:val="-2"/>
          </w:rPr>
          <w:delText xml:space="preserve"> </w:delText>
        </w:r>
      </w:del>
      <w:del w:id="1247" w:author="Jomar Tigcal" w:date="2023-03-04T22:23:56Z">
        <w:r>
          <w:rPr/>
          <w:delText>with</w:delText>
        </w:r>
      </w:del>
      <w:del w:id="1248" w:author="Jomar Tigcal" w:date="2023-03-04T22:23:56Z">
        <w:r>
          <w:rPr>
            <w:spacing w:val="-2"/>
          </w:rPr>
          <w:delText xml:space="preserve"> </w:delText>
        </w:r>
      </w:del>
      <w:del w:id="1249" w:author="Jomar Tigcal" w:date="2023-03-04T22:23:56Z">
        <w:r>
          <w:rPr/>
          <w:delText>the</w:delText>
        </w:r>
      </w:del>
      <w:del w:id="1250" w:author="Jomar Tigcal" w:date="2023-03-04T22:23:56Z">
        <w:r>
          <w:rPr>
            <w:spacing w:val="-2"/>
          </w:rPr>
          <w:delText xml:space="preserve"> </w:delText>
        </w:r>
      </w:del>
      <w:del w:id="1251" w:author="Jomar Tigcal" w:date="2023-03-04T22:23:56Z">
        <w:r>
          <w:rPr/>
          <w:delText>TV</w:delText>
        </w:r>
      </w:del>
      <w:del w:id="1252" w:author="Jomar Tigcal" w:date="2023-03-04T22:23:56Z">
        <w:r>
          <w:rPr>
            <w:spacing w:val="-3"/>
          </w:rPr>
          <w:delText xml:space="preserve"> </w:delText>
        </w:r>
      </w:del>
      <w:del w:id="1253" w:author="Jomar Tigcal" w:date="2023-03-04T22:23:56Z">
        <w:r>
          <w:rPr/>
          <w:delText>shows</w:delText>
        </w:r>
      </w:del>
      <w:del w:id="1254" w:author="Jomar Tigcal" w:date="2023-03-04T22:23:56Z">
        <w:r>
          <w:rPr>
            <w:spacing w:val="-2"/>
          </w:rPr>
          <w:delText xml:space="preserve"> fetched.</w:delText>
        </w:r>
      </w:del>
    </w:p>
    <w:p>
      <w:pPr>
        <w:pStyle w:val="ListParagraph"/>
        <w:numPr>
          <w:ilvl w:val="0"/>
          <w:numId w:val="2"/>
        </w:numPr>
        <w:tabs>
          <w:tab w:val="clear" w:pos="720"/>
          <w:tab w:val="left" w:pos="554" w:leader="none"/>
        </w:tabs>
        <w:spacing w:before="148" w:after="0"/>
        <w:jc w:val="left"/>
        <w:rPr>
          <w:sz w:val="20"/>
          <w:del w:id="1276" w:author="Jomar Tigcal" w:date="2023-03-04T22:23:56Z"/>
        </w:rPr>
      </w:pPr>
      <w:del w:id="1256" w:author="Jomar Tigcal" w:date="2023-03-04T22:23:56Z">
        <w:r>
          <w:rPr>
            <w:sz w:val="20"/>
          </w:rPr>
          <w:delText>Add</w:delText>
        </w:r>
      </w:del>
      <w:del w:id="1257" w:author="Jomar Tigcal" w:date="2023-03-04T22:23:56Z">
        <w:r>
          <w:rPr>
            <w:spacing w:val="-5"/>
            <w:sz w:val="20"/>
          </w:rPr>
          <w:delText xml:space="preserve"> </w:delText>
        </w:r>
      </w:del>
      <w:del w:id="1258" w:author="Jomar Tigcal" w:date="2023-03-04T22:23:56Z">
        <w:r>
          <w:rPr>
            <w:sz w:val="20"/>
          </w:rPr>
          <w:delText>the</w:delText>
        </w:r>
      </w:del>
      <w:del w:id="1259" w:author="Jomar Tigcal" w:date="2023-03-04T22:23:56Z">
        <w:r>
          <w:rPr>
            <w:spacing w:val="-4"/>
            <w:sz w:val="20"/>
          </w:rPr>
          <w:delText xml:space="preserve"> </w:delText>
        </w:r>
      </w:del>
      <w:del w:id="1260" w:author="Jomar Tigcal" w:date="2023-03-04T22:23:56Z">
        <w:r>
          <w:rPr>
            <w:rFonts w:ascii="Courier New" w:hAnsi="Courier New"/>
            <w:b/>
          </w:rPr>
          <w:delText>openShowDetails</w:delText>
        </w:r>
      </w:del>
      <w:del w:id="1261" w:author="Jomar Tigcal" w:date="2023-03-04T22:23:56Z">
        <w:r>
          <w:rPr>
            <w:rFonts w:ascii="Courier New" w:hAnsi="Courier New"/>
            <w:b/>
            <w:spacing w:val="-80"/>
          </w:rPr>
          <w:delText xml:space="preserve"> </w:delText>
        </w:r>
      </w:del>
      <w:del w:id="1262" w:author="Jomar Tigcal" w:date="2023-03-04T22:23:56Z">
        <w:r>
          <w:rPr>
            <w:sz w:val="20"/>
          </w:rPr>
          <w:delText>function</w:delText>
        </w:r>
      </w:del>
      <w:del w:id="1263" w:author="Jomar Tigcal" w:date="2023-03-04T22:23:56Z">
        <w:r>
          <w:rPr>
            <w:spacing w:val="-2"/>
            <w:sz w:val="20"/>
          </w:rPr>
          <w:delText xml:space="preserve"> </w:delText>
        </w:r>
      </w:del>
      <w:del w:id="1264" w:author="Jomar Tigcal" w:date="2023-03-04T22:23:56Z">
        <w:r>
          <w:rPr>
            <w:sz w:val="20"/>
          </w:rPr>
          <w:delText>to</w:delText>
        </w:r>
      </w:del>
      <w:del w:id="1265" w:author="Jomar Tigcal" w:date="2023-03-04T22:23:56Z">
        <w:r>
          <w:rPr>
            <w:spacing w:val="-2"/>
            <w:sz w:val="20"/>
          </w:rPr>
          <w:delText xml:space="preserve"> </w:delText>
        </w:r>
      </w:del>
      <w:del w:id="1266" w:author="Jomar Tigcal" w:date="2023-03-04T22:23:56Z">
        <w:r>
          <w:rPr>
            <w:sz w:val="20"/>
          </w:rPr>
          <w:delText>open</w:delText>
        </w:r>
      </w:del>
      <w:del w:id="1267" w:author="Jomar Tigcal" w:date="2023-03-04T22:23:56Z">
        <w:r>
          <w:rPr>
            <w:spacing w:val="-3"/>
            <w:sz w:val="20"/>
          </w:rPr>
          <w:delText xml:space="preserve"> </w:delText>
        </w:r>
      </w:del>
      <w:del w:id="1268" w:author="Jomar Tigcal" w:date="2023-03-04T22:23:56Z">
        <w:r>
          <w:rPr>
            <w:sz w:val="20"/>
          </w:rPr>
          <w:delText>the</w:delText>
        </w:r>
      </w:del>
      <w:del w:id="1269" w:author="Jomar Tigcal" w:date="2023-03-04T22:23:56Z">
        <w:r>
          <w:rPr>
            <w:spacing w:val="-2"/>
            <w:sz w:val="20"/>
          </w:rPr>
          <w:delText xml:space="preserve"> </w:delText>
        </w:r>
      </w:del>
      <w:del w:id="1270" w:author="Jomar Tigcal" w:date="2023-03-04T22:23:56Z">
        <w:r>
          <w:rPr>
            <w:sz w:val="20"/>
          </w:rPr>
          <w:delText>details</w:delText>
        </w:r>
      </w:del>
      <w:del w:id="1271" w:author="Jomar Tigcal" w:date="2023-03-04T22:23:56Z">
        <w:r>
          <w:rPr>
            <w:spacing w:val="-3"/>
            <w:sz w:val="20"/>
          </w:rPr>
          <w:delText xml:space="preserve"> </w:delText>
        </w:r>
      </w:del>
      <w:del w:id="1272" w:author="Jomar Tigcal" w:date="2023-03-04T22:23:56Z">
        <w:r>
          <w:rPr>
            <w:sz w:val="20"/>
          </w:rPr>
          <w:delText>screen</w:delText>
        </w:r>
      </w:del>
      <w:del w:id="1273" w:author="Jomar Tigcal" w:date="2023-03-04T22:23:56Z">
        <w:r>
          <w:rPr>
            <w:spacing w:val="-2"/>
            <w:sz w:val="20"/>
          </w:rPr>
          <w:delText xml:space="preserve"> </w:delText>
        </w:r>
      </w:del>
      <w:del w:id="1274" w:author="Jomar Tigcal" w:date="2023-03-04T22:23:56Z">
        <w:r>
          <w:rPr>
            <w:sz w:val="20"/>
          </w:rPr>
          <w:delText>when</w:delText>
        </w:r>
      </w:del>
      <w:del w:id="1275" w:author="Jomar Tigcal" w:date="2023-03-04T22:23:56Z">
        <w:r>
          <w:rPr>
            <w:spacing w:val="-2"/>
            <w:sz w:val="20"/>
          </w:rPr>
          <w:delText xml:space="preserve"> clicking</w:delText>
        </w:r>
      </w:del>
    </w:p>
    <w:p>
      <w:pPr>
        <w:sectPr>
          <w:headerReference w:type="even" r:id="rId490"/>
          <w:headerReference w:type="default" r:id="rId491"/>
          <w:type w:val="nextPage"/>
          <w:pgSz w:w="10800" w:h="13320"/>
          <w:pgMar w:left="940" w:right="920" w:gutter="0" w:header="695" w:top="1120" w:footer="0" w:bottom="280"/>
          <w:pgNumType w:fmt="decimal"/>
          <w:formProt w:val="false"/>
          <w:textDirection w:val="lrTb"/>
          <w:docGrid w:type="default" w:linePitch="100" w:charSpace="4096"/>
        </w:sectPr>
        <w:pStyle w:val="TextBody"/>
        <w:ind w:left="554" w:hanging="0"/>
        <w:rPr>
          <w:del w:id="1290" w:author="Jomar Tigcal" w:date="2023-03-04T22:23:56Z"/>
        </w:rPr>
      </w:pPr>
      <w:del w:id="1277" w:author="Jomar Tigcal" w:date="2023-03-04T22:23:56Z">
        <w:r>
          <w:rPr/>
          <w:delText>on</w:delText>
        </w:r>
      </w:del>
      <w:del w:id="1278" w:author="Jomar Tigcal" w:date="2023-03-04T22:23:56Z">
        <w:r>
          <w:rPr>
            <w:spacing w:val="-1"/>
          </w:rPr>
          <w:delText xml:space="preserve"> </w:delText>
        </w:r>
      </w:del>
      <w:del w:id="1279" w:author="Jomar Tigcal" w:date="2023-03-04T22:23:56Z">
        <w:r>
          <w:rPr/>
          <w:delText>a</w:delText>
        </w:r>
      </w:del>
      <w:del w:id="1280" w:author="Jomar Tigcal" w:date="2023-03-04T22:23:56Z">
        <w:r>
          <w:rPr>
            <w:spacing w:val="-2"/>
          </w:rPr>
          <w:delText xml:space="preserve"> </w:delText>
        </w:r>
      </w:del>
      <w:del w:id="1281" w:author="Jomar Tigcal" w:date="2023-03-04T22:23:56Z">
        <w:r>
          <w:rPr/>
          <w:delText>TV</w:delText>
        </w:r>
      </w:del>
      <w:del w:id="1282" w:author="Jomar Tigcal" w:date="2023-03-04T22:23:56Z">
        <w:r>
          <w:rPr>
            <w:spacing w:val="-2"/>
          </w:rPr>
          <w:delText xml:space="preserve"> </w:delText>
        </w:r>
      </w:del>
      <w:del w:id="1283" w:author="Jomar Tigcal" w:date="2023-03-04T22:23:56Z">
        <w:r>
          <w:rPr/>
          <w:delText>show</w:delText>
        </w:r>
      </w:del>
      <w:del w:id="1284" w:author="Jomar Tigcal" w:date="2023-03-04T22:23:56Z">
        <w:r>
          <w:rPr>
            <w:spacing w:val="-1"/>
          </w:rPr>
          <w:delText xml:space="preserve"> </w:delText>
        </w:r>
      </w:del>
      <w:del w:id="1285" w:author="Jomar Tigcal" w:date="2023-03-04T22:23:56Z">
        <w:r>
          <w:rPr/>
          <w:delText>from</w:delText>
        </w:r>
      </w:del>
      <w:del w:id="1286" w:author="Jomar Tigcal" w:date="2023-03-04T22:23:56Z">
        <w:r>
          <w:rPr>
            <w:spacing w:val="-1"/>
          </w:rPr>
          <w:delText xml:space="preserve"> </w:delText>
        </w:r>
      </w:del>
      <w:del w:id="1287" w:author="Jomar Tigcal" w:date="2023-03-04T22:23:56Z">
        <w:r>
          <w:rPr/>
          <w:delText>the</w:delText>
        </w:r>
      </w:del>
      <w:del w:id="1288" w:author="Jomar Tigcal" w:date="2023-03-04T22:23:56Z">
        <w:r>
          <w:rPr>
            <w:spacing w:val="-1"/>
          </w:rPr>
          <w:delText xml:space="preserve"> </w:delText>
        </w:r>
      </w:del>
      <w:del w:id="1289" w:author="Jomar Tigcal" w:date="2023-03-04T22:23:56Z">
        <w:r>
          <w:rPr>
            <w:spacing w:val="-2"/>
          </w:rPr>
          <w:delText>list:</w:delText>
        </w:r>
      </w:del>
    </w:p>
    <w:p>
      <w:pPr>
        <w:sectPr>
          <w:headerReference w:type="even" r:id="rId492"/>
          <w:headerReference w:type="default" r:id="rId493"/>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4" w:after="0"/>
        <w:rPr>
          <w:sz w:val="9"/>
          <w:del w:id="1292" w:author="Jomar Tigcal" w:date="2023-03-05T00:13:42Z"/>
        </w:rPr>
      </w:pPr>
      <w:del w:id="1291" w:author="Jomar Tigcal" w:date="2023-03-05T00:13:42Z">
        <w:r>
          <w:rPr>
            <w:sz w:val="9"/>
          </w:rPr>
        </w:r>
      </w:del>
    </w:p>
    <w:p>
      <w:pPr>
        <w:pStyle w:val="TextBody"/>
        <w:spacing w:before="12" w:after="0"/>
        <w:rPr>
          <w:sz w:val="7"/>
          <w:del w:id="1294" w:author="Jomar Tigcal" w:date="2023-03-04T22:23:56Z"/>
        </w:rPr>
      </w:pPr>
      <w:del w:id="1293" w:author="Jomar Tigcal" w:date="2023-03-04T22:23:56Z">
        <w:r>
          <w:rPr>
            <w:sz w:val="7"/>
          </w:rPr>
        </w:r>
      </w:del>
    </w:p>
    <w:p>
      <w:pPr>
        <w:pStyle w:val="ListParagraph"/>
        <w:numPr>
          <w:ilvl w:val="0"/>
          <w:numId w:val="2"/>
        </w:numPr>
        <w:tabs>
          <w:tab w:val="clear" w:pos="720"/>
          <w:tab w:val="left" w:pos="1274" w:leader="none"/>
        </w:tabs>
        <w:spacing w:lineRule="auto" w:line="247" w:before="101" w:after="0"/>
        <w:ind w:left="1274" w:right="297" w:hanging="360"/>
        <w:jc w:val="left"/>
        <w:rPr>
          <w:sz w:val="20"/>
          <w:del w:id="1328" w:author="Jomar Tigcal" w:date="2023-03-04T22:23:56Z"/>
        </w:rPr>
      </w:pPr>
      <w:del w:id="1295" w:author="Jomar Tigcal" w:date="2023-03-04T22:23:56Z">
        <w:r>
          <w:rPr>
            <w:sz w:val="20"/>
          </w:rPr>
          <w:delText>Run</w:delText>
        </w:r>
      </w:del>
      <w:del w:id="1296" w:author="Jomar Tigcal" w:date="2023-03-04T22:23:56Z">
        <w:r>
          <w:rPr>
            <w:spacing w:val="-3"/>
            <w:sz w:val="20"/>
          </w:rPr>
          <w:delText xml:space="preserve"> </w:delText>
        </w:r>
      </w:del>
      <w:del w:id="1297" w:author="Jomar Tigcal" w:date="2023-03-04T22:23:56Z">
        <w:r>
          <w:rPr>
            <w:sz w:val="20"/>
          </w:rPr>
          <w:delText>your</w:delText>
        </w:r>
      </w:del>
      <w:del w:id="1298" w:author="Jomar Tigcal" w:date="2023-03-04T22:23:56Z">
        <w:r>
          <w:rPr>
            <w:spacing w:val="-2"/>
            <w:sz w:val="20"/>
          </w:rPr>
          <w:delText xml:space="preserve"> </w:delText>
        </w:r>
      </w:del>
      <w:del w:id="1299" w:author="Jomar Tigcal" w:date="2023-03-04T22:23:56Z">
        <w:r>
          <w:rPr>
            <w:sz w:val="20"/>
          </w:rPr>
          <w:delText>application.</w:delText>
        </w:r>
      </w:del>
      <w:del w:id="1300" w:author="Jomar Tigcal" w:date="2023-03-04T22:23:56Z">
        <w:r>
          <w:rPr>
            <w:spacing w:val="-3"/>
            <w:sz w:val="20"/>
          </w:rPr>
          <w:delText xml:space="preserve"> </w:delText>
        </w:r>
      </w:del>
      <w:del w:id="1301" w:author="Jomar Tigcal" w:date="2023-03-04T22:23:56Z">
        <w:r>
          <w:rPr>
            <w:sz w:val="20"/>
          </w:rPr>
          <w:delText>The</w:delText>
        </w:r>
      </w:del>
      <w:del w:id="1302" w:author="Jomar Tigcal" w:date="2023-03-04T22:23:56Z">
        <w:r>
          <w:rPr>
            <w:spacing w:val="-3"/>
            <w:sz w:val="20"/>
          </w:rPr>
          <w:delText xml:space="preserve"> </w:delText>
        </w:r>
      </w:del>
      <w:del w:id="1303" w:author="Jomar Tigcal" w:date="2023-03-04T22:23:56Z">
        <w:r>
          <w:rPr>
            <w:sz w:val="20"/>
          </w:rPr>
          <w:delText>app</w:delText>
        </w:r>
      </w:del>
      <w:del w:id="1304" w:author="Jomar Tigcal" w:date="2023-03-04T22:23:56Z">
        <w:r>
          <w:rPr>
            <w:spacing w:val="-3"/>
            <w:sz w:val="20"/>
          </w:rPr>
          <w:delText xml:space="preserve"> </w:delText>
        </w:r>
      </w:del>
      <w:del w:id="1305" w:author="Jomar Tigcal" w:date="2023-03-04T22:23:56Z">
        <w:r>
          <w:rPr>
            <w:sz w:val="20"/>
          </w:rPr>
          <w:delText>will</w:delText>
        </w:r>
      </w:del>
      <w:del w:id="1306" w:author="Jomar Tigcal" w:date="2023-03-04T22:23:56Z">
        <w:r>
          <w:rPr>
            <w:spacing w:val="-2"/>
            <w:sz w:val="20"/>
          </w:rPr>
          <w:delText xml:space="preserve"> </w:delText>
        </w:r>
      </w:del>
      <w:del w:id="1307" w:author="Jomar Tigcal" w:date="2023-03-04T22:23:56Z">
        <w:r>
          <w:rPr>
            <w:sz w:val="20"/>
          </w:rPr>
          <w:delText>display</w:delText>
        </w:r>
      </w:del>
      <w:del w:id="1308" w:author="Jomar Tigcal" w:date="2023-03-04T22:23:56Z">
        <w:r>
          <w:rPr>
            <w:spacing w:val="-2"/>
            <w:sz w:val="20"/>
          </w:rPr>
          <w:delText xml:space="preserve"> </w:delText>
        </w:r>
      </w:del>
      <w:del w:id="1309" w:author="Jomar Tigcal" w:date="2023-03-04T22:23:56Z">
        <w:r>
          <w:rPr>
            <w:sz w:val="20"/>
          </w:rPr>
          <w:delText>a</w:delText>
        </w:r>
      </w:del>
      <w:del w:id="1310" w:author="Jomar Tigcal" w:date="2023-03-04T22:23:56Z">
        <w:r>
          <w:rPr>
            <w:spacing w:val="-3"/>
            <w:sz w:val="20"/>
          </w:rPr>
          <w:delText xml:space="preserve"> </w:delText>
        </w:r>
      </w:del>
      <w:del w:id="1311" w:author="Jomar Tigcal" w:date="2023-03-04T22:23:56Z">
        <w:r>
          <w:rPr>
            <w:sz w:val="20"/>
          </w:rPr>
          <w:delText>list</w:delText>
        </w:r>
      </w:del>
      <w:del w:id="1312" w:author="Jomar Tigcal" w:date="2023-03-04T22:23:56Z">
        <w:r>
          <w:rPr>
            <w:spacing w:val="-2"/>
            <w:sz w:val="20"/>
          </w:rPr>
          <w:delText xml:space="preserve"> </w:delText>
        </w:r>
      </w:del>
      <w:del w:id="1313" w:author="Jomar Tigcal" w:date="2023-03-04T22:23:56Z">
        <w:r>
          <w:rPr>
            <w:sz w:val="20"/>
          </w:rPr>
          <w:delText>of</w:delText>
        </w:r>
      </w:del>
      <w:del w:id="1314" w:author="Jomar Tigcal" w:date="2023-03-04T22:23:56Z">
        <w:r>
          <w:rPr>
            <w:spacing w:val="-2"/>
            <w:sz w:val="20"/>
          </w:rPr>
          <w:delText xml:space="preserve"> </w:delText>
        </w:r>
      </w:del>
      <w:del w:id="1315" w:author="Jomar Tigcal" w:date="2023-03-04T22:23:56Z">
        <w:r>
          <w:rPr>
            <w:sz w:val="20"/>
          </w:rPr>
          <w:delText>TV</w:delText>
        </w:r>
      </w:del>
      <w:del w:id="1316" w:author="Jomar Tigcal" w:date="2023-03-04T22:23:56Z">
        <w:r>
          <w:rPr>
            <w:spacing w:val="-3"/>
            <w:sz w:val="20"/>
          </w:rPr>
          <w:delText xml:space="preserve"> </w:delText>
        </w:r>
      </w:del>
      <w:del w:id="1317" w:author="Jomar Tigcal" w:date="2023-03-04T22:23:56Z">
        <w:r>
          <w:rPr>
            <w:sz w:val="20"/>
          </w:rPr>
          <w:delText>shows.</w:delText>
        </w:r>
      </w:del>
      <w:del w:id="1318" w:author="Jomar Tigcal" w:date="2023-03-04T22:23:56Z">
        <w:r>
          <w:rPr>
            <w:spacing w:val="-2"/>
            <w:sz w:val="20"/>
          </w:rPr>
          <w:delText xml:space="preserve"> </w:delText>
        </w:r>
      </w:del>
      <w:del w:id="1319" w:author="Jomar Tigcal" w:date="2023-03-04T22:23:56Z">
        <w:r>
          <w:rPr>
            <w:sz w:val="20"/>
          </w:rPr>
          <w:delText>Click</w:delText>
        </w:r>
      </w:del>
      <w:del w:id="1320" w:author="Jomar Tigcal" w:date="2023-03-04T22:23:56Z">
        <w:r>
          <w:rPr>
            <w:spacing w:val="-2"/>
            <w:sz w:val="20"/>
          </w:rPr>
          <w:delText xml:space="preserve"> </w:delText>
        </w:r>
      </w:del>
      <w:del w:id="1321" w:author="Jomar Tigcal" w:date="2023-03-04T22:23:56Z">
        <w:r>
          <w:rPr>
            <w:sz w:val="20"/>
          </w:rPr>
          <w:delText>on</w:delText>
        </w:r>
      </w:del>
      <w:del w:id="1322" w:author="Jomar Tigcal" w:date="2023-03-04T22:23:56Z">
        <w:r>
          <w:rPr>
            <w:spacing w:val="-2"/>
            <w:sz w:val="20"/>
          </w:rPr>
          <w:delText xml:space="preserve"> </w:delText>
        </w:r>
      </w:del>
      <w:del w:id="1323" w:author="Jomar Tigcal" w:date="2023-03-04T22:23:56Z">
        <w:r>
          <w:rPr>
            <w:sz w:val="20"/>
          </w:rPr>
          <w:delText>a</w:delText>
        </w:r>
      </w:del>
      <w:del w:id="1324" w:author="Jomar Tigcal" w:date="2023-03-04T22:23:56Z">
        <w:r>
          <w:rPr>
            <w:spacing w:val="-3"/>
            <w:sz w:val="20"/>
          </w:rPr>
          <w:delText xml:space="preserve"> </w:delText>
        </w:r>
      </w:del>
      <w:del w:id="1325" w:author="Jomar Tigcal" w:date="2023-03-04T22:23:56Z">
        <w:r>
          <w:rPr>
            <w:sz w:val="20"/>
          </w:rPr>
          <w:delText>TV</w:delText>
        </w:r>
      </w:del>
      <w:del w:id="1326" w:author="Jomar Tigcal" w:date="2023-03-04T22:23:56Z">
        <w:r>
          <w:rPr>
            <w:spacing w:val="-3"/>
            <w:sz w:val="20"/>
          </w:rPr>
          <w:delText xml:space="preserve"> </w:delText>
        </w:r>
      </w:del>
      <w:del w:id="1327" w:author="Jomar Tigcal" w:date="2023-03-04T22:23:56Z">
        <w:r>
          <w:rPr>
            <w:sz w:val="20"/>
          </w:rPr>
          <w:delText>show, and you will see its details, such as the release year and an overview:</w:delText>
        </w:r>
      </w:del>
    </w:p>
    <w:p>
      <w:pPr>
        <w:pStyle w:val="TextBody"/>
        <w:spacing w:before="8" w:after="0"/>
        <w:rPr>
          <w:sz w:val="13"/>
          <w:del w:id="1332" w:author="Jomar Tigcal" w:date="2023-03-04T22:23:56Z"/>
        </w:rPr>
      </w:pPr>
      <w:del w:id="1329" w:author="Jomar Tigcal" w:date="2023-03-04T22:23:56Z">
        <w:r>
          <w:rPr/>
          <w:delText>​</w:delText>
        </w:r>
      </w:del>
      <w:del w:id="1330" w:author="Jomar Tigcal" w:date="2023-03-04T22:23:56Z">
        <w:r>
          <w:drawing>
            <wp:anchor behindDoc="0" distT="0" distB="0" distL="0" distR="0" simplePos="0" locked="0" layoutInCell="1" allowOverlap="1" relativeHeight="0">
              <wp:simplePos x="0" y="0"/>
              <wp:positionH relativeFrom="page">
                <wp:posOffset>1124585</wp:posOffset>
              </wp:positionH>
              <wp:positionV relativeFrom="paragraph">
                <wp:posOffset>133350</wp:posOffset>
              </wp:positionV>
              <wp:extent cx="5103495" cy="4987925"/>
              <wp:effectExtent l="0" t="0" r="0" b="0"/>
              <wp:wrapTopAndBottom/>
              <wp:docPr id="1706" name="image20.jpeg" descr="Figure 13.12: The main screen and details screen of the TV Guide a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 name="image20.jpeg" descr="Figure 13.12: The main screen and details screen of the TV Guide app "/>
                      <pic:cNvPicPr>
                        <a:picLocks noChangeAspect="1" noChangeArrowheads="1"/>
                      </pic:cNvPicPr>
                    </pic:nvPicPr>
                    <pic:blipFill>
                      <a:blip r:embed="rId494"/>
                      <a:stretch>
                        <a:fillRect/>
                      </a:stretch>
                    </pic:blipFill>
                    <pic:spPr bwMode="auto">
                      <a:xfrm>
                        <a:off x="0" y="0"/>
                        <a:ext cx="5103495" cy="4987925"/>
                      </a:xfrm>
                      <a:prstGeom prst="rect">
                        <a:avLst/>
                      </a:prstGeom>
                    </pic:spPr>
                  </pic:pic>
                </a:graphicData>
              </a:graphic>
            </wp:anchor>
          </w:drawing>
        </w:r>
      </w:del>
      <w:del w:id="1331" w:author="Jomar Tigcal" w:date="2023-03-04T22:23:56Z">
        <w:r>
          <w:rPr/>
          <w:delText>​</w:delText>
        </w:r>
      </w:del>
    </w:p>
    <w:p>
      <w:pPr>
        <w:pStyle w:val="TextBody"/>
        <w:spacing w:before="75" w:after="0"/>
        <w:ind w:hanging="0"/>
        <w:rPr>
          <w:rFonts w:ascii="Open Sans SemiBold" w:hAnsi="Open Sans SemiBold"/>
          <w:b/>
          <w:b/>
          <w:sz w:val="18"/>
          <w:ins w:id="1358" w:author="Jomar Tigcal" w:date="2023-03-04T22:23:56Z"/>
        </w:rPr>
      </w:pPr>
      <w:del w:id="1333" w:author="Jomar Tigcal" w:date="2023-03-04T22:23:56Z">
        <w:r>
          <w:rPr>
            <w:rFonts w:ascii="Open Sans SemiBold" w:hAnsi="Open Sans SemiBold"/>
            <w:b/>
            <w:sz w:val="18"/>
          </w:rPr>
          <w:delText>Figure</w:delText>
        </w:r>
      </w:del>
      <w:del w:id="1334" w:author="Jomar Tigcal" w:date="2023-03-04T22:23:56Z">
        <w:r>
          <w:rPr>
            <w:rFonts w:ascii="Open Sans SemiBold" w:hAnsi="Open Sans SemiBold"/>
            <w:b/>
            <w:spacing w:val="-3"/>
            <w:sz w:val="18"/>
          </w:rPr>
          <w:delText xml:space="preserve"> </w:delText>
        </w:r>
      </w:del>
      <w:del w:id="1335" w:author="Jomar Tigcal" w:date="2023-03-04T22:23:56Z">
        <w:r>
          <w:rPr>
            <w:rFonts w:ascii="Open Sans SemiBold" w:hAnsi="Open Sans SemiBold"/>
            <w:b/>
            <w:sz w:val="18"/>
          </w:rPr>
          <w:delText>13.12:</w:delText>
        </w:r>
      </w:del>
      <w:del w:id="1336" w:author="Jomar Tigcal" w:date="2023-03-04T22:23:56Z">
        <w:r>
          <w:rPr>
            <w:rFonts w:ascii="Open Sans SemiBold" w:hAnsi="Open Sans SemiBold"/>
            <w:b/>
            <w:spacing w:val="-2"/>
            <w:sz w:val="18"/>
          </w:rPr>
          <w:delText xml:space="preserve"> </w:delText>
        </w:r>
      </w:del>
      <w:del w:id="1337" w:author="Jomar Tigcal" w:date="2023-03-04T22:23:56Z">
        <w:r>
          <w:rPr>
            <w:rFonts w:ascii="Open Sans SemiBold" w:hAnsi="Open Sans SemiBold"/>
            <w:b/>
            <w:sz w:val="18"/>
          </w:rPr>
          <w:delText>The</w:delText>
        </w:r>
      </w:del>
      <w:del w:id="1338" w:author="Jomar Tigcal" w:date="2023-03-04T22:23:56Z">
        <w:r>
          <w:rPr>
            <w:rFonts w:ascii="Open Sans SemiBold" w:hAnsi="Open Sans SemiBold"/>
            <w:b/>
            <w:spacing w:val="-2"/>
            <w:sz w:val="18"/>
          </w:rPr>
          <w:delText xml:space="preserve"> </w:delText>
        </w:r>
      </w:del>
      <w:del w:id="1339" w:author="Jomar Tigcal" w:date="2023-03-04T22:23:56Z">
        <w:r>
          <w:rPr>
            <w:rFonts w:ascii="Open Sans SemiBold" w:hAnsi="Open Sans SemiBold"/>
            <w:b/>
            <w:sz w:val="18"/>
          </w:rPr>
          <w:delText>main</w:delText>
        </w:r>
      </w:del>
      <w:del w:id="1340" w:author="Jomar Tigcal" w:date="2023-03-04T22:23:56Z">
        <w:r>
          <w:rPr>
            <w:rFonts w:ascii="Open Sans SemiBold" w:hAnsi="Open Sans SemiBold"/>
            <w:b/>
            <w:spacing w:val="-2"/>
            <w:sz w:val="18"/>
          </w:rPr>
          <w:delText xml:space="preserve"> </w:delText>
        </w:r>
      </w:del>
      <w:del w:id="1341" w:author="Jomar Tigcal" w:date="2023-03-04T22:23:56Z">
        <w:r>
          <w:rPr>
            <w:rFonts w:ascii="Open Sans SemiBold" w:hAnsi="Open Sans SemiBold"/>
            <w:b/>
            <w:sz w:val="18"/>
          </w:rPr>
          <w:delText>screen</w:delText>
        </w:r>
      </w:del>
      <w:del w:id="1342" w:author="Jomar Tigcal" w:date="2023-03-04T22:23:56Z">
        <w:r>
          <w:rPr>
            <w:rFonts w:ascii="Open Sans SemiBold" w:hAnsi="Open Sans SemiBold"/>
            <w:b/>
            <w:spacing w:val="-2"/>
            <w:sz w:val="18"/>
          </w:rPr>
          <w:delText xml:space="preserve"> </w:delText>
        </w:r>
      </w:del>
      <w:del w:id="1343" w:author="Jomar Tigcal" w:date="2023-03-04T22:23:56Z">
        <w:r>
          <w:rPr>
            <w:rFonts w:ascii="Open Sans SemiBold" w:hAnsi="Open Sans SemiBold"/>
            <w:b/>
            <w:sz w:val="18"/>
          </w:rPr>
          <w:delText>and</w:delText>
        </w:r>
      </w:del>
      <w:del w:id="1344" w:author="Jomar Tigcal" w:date="2023-03-04T22:23:56Z">
        <w:r>
          <w:rPr>
            <w:rFonts w:ascii="Open Sans SemiBold" w:hAnsi="Open Sans SemiBold"/>
            <w:b/>
            <w:spacing w:val="-1"/>
            <w:sz w:val="18"/>
          </w:rPr>
          <w:delText xml:space="preserve"> </w:delText>
        </w:r>
      </w:del>
      <w:del w:id="1345" w:author="Jomar Tigcal" w:date="2023-03-04T22:23:56Z">
        <w:r>
          <w:rPr>
            <w:rFonts w:ascii="Open Sans SemiBold" w:hAnsi="Open Sans SemiBold"/>
            <w:b/>
            <w:sz w:val="18"/>
          </w:rPr>
          <w:delText>details</w:delText>
        </w:r>
      </w:del>
      <w:del w:id="1346" w:author="Jomar Tigcal" w:date="2023-03-04T22:23:56Z">
        <w:r>
          <w:rPr>
            <w:rFonts w:ascii="Open Sans SemiBold" w:hAnsi="Open Sans SemiBold"/>
            <w:b/>
            <w:spacing w:val="-2"/>
            <w:sz w:val="18"/>
          </w:rPr>
          <w:delText xml:space="preserve"> </w:delText>
        </w:r>
      </w:del>
      <w:del w:id="1347" w:author="Jomar Tigcal" w:date="2023-03-04T22:23:56Z">
        <w:r>
          <w:rPr>
            <w:rFonts w:ascii="Open Sans SemiBold" w:hAnsi="Open Sans SemiBold"/>
            <w:b/>
            <w:sz w:val="18"/>
          </w:rPr>
          <w:delText>screen</w:delText>
        </w:r>
      </w:del>
      <w:del w:id="1348" w:author="Jomar Tigcal" w:date="2023-03-04T22:23:56Z">
        <w:r>
          <w:rPr>
            <w:rFonts w:ascii="Open Sans SemiBold" w:hAnsi="Open Sans SemiBold"/>
            <w:b/>
            <w:spacing w:val="-2"/>
            <w:sz w:val="18"/>
          </w:rPr>
          <w:delText xml:space="preserve"> </w:delText>
        </w:r>
      </w:del>
      <w:del w:id="1349" w:author="Jomar Tigcal" w:date="2023-03-04T22:23:56Z">
        <w:r>
          <w:rPr>
            <w:rFonts w:ascii="Open Sans SemiBold" w:hAnsi="Open Sans SemiBold"/>
            <w:b/>
            <w:sz w:val="18"/>
          </w:rPr>
          <w:delText>of</w:delText>
        </w:r>
      </w:del>
      <w:del w:id="1350" w:author="Jomar Tigcal" w:date="2023-03-04T22:23:56Z">
        <w:r>
          <w:rPr>
            <w:rFonts w:ascii="Open Sans SemiBold" w:hAnsi="Open Sans SemiBold"/>
            <w:b/>
            <w:spacing w:val="-2"/>
            <w:sz w:val="18"/>
          </w:rPr>
          <w:delText xml:space="preserve"> </w:delText>
        </w:r>
      </w:del>
      <w:del w:id="1351" w:author="Jomar Tigcal" w:date="2023-03-04T22:23:56Z">
        <w:r>
          <w:rPr>
            <w:rFonts w:ascii="Open Sans SemiBold" w:hAnsi="Open Sans SemiBold"/>
            <w:b/>
            <w:sz w:val="18"/>
          </w:rPr>
          <w:delText>the</w:delText>
        </w:r>
      </w:del>
      <w:del w:id="1352" w:author="Jomar Tigcal" w:date="2023-03-04T22:23:56Z">
        <w:r>
          <w:rPr>
            <w:rFonts w:ascii="Open Sans SemiBold" w:hAnsi="Open Sans SemiBold"/>
            <w:b/>
            <w:spacing w:val="-2"/>
            <w:sz w:val="18"/>
          </w:rPr>
          <w:delText xml:space="preserve"> </w:delText>
        </w:r>
      </w:del>
      <w:del w:id="1353" w:author="Jomar Tigcal" w:date="2023-03-04T22:23:56Z">
        <w:r>
          <w:rPr>
            <w:rFonts w:ascii="Open Sans SemiBold" w:hAnsi="Open Sans SemiBold"/>
            <w:b/>
            <w:sz w:val="18"/>
          </w:rPr>
          <w:delText>TV</w:delText>
        </w:r>
      </w:del>
      <w:del w:id="1354" w:author="Jomar Tigcal" w:date="2023-03-04T22:23:56Z">
        <w:r>
          <w:rPr>
            <w:rFonts w:ascii="Open Sans SemiBold" w:hAnsi="Open Sans SemiBold"/>
            <w:b/>
            <w:spacing w:val="-2"/>
            <w:sz w:val="18"/>
          </w:rPr>
          <w:delText xml:space="preserve"> </w:delText>
        </w:r>
      </w:del>
      <w:del w:id="1355" w:author="Jomar Tigcal" w:date="2023-03-04T22:23:56Z">
        <w:r>
          <w:rPr>
            <w:rFonts w:ascii="Open Sans SemiBold" w:hAnsi="Open Sans SemiBold"/>
            <w:b/>
            <w:sz w:val="18"/>
          </w:rPr>
          <w:delText>Guide</w:delText>
        </w:r>
      </w:del>
      <w:del w:id="1356" w:author="Jomar Tigcal" w:date="2023-03-04T22:23:56Z">
        <w:r>
          <w:rPr>
            <w:rFonts w:ascii="Open Sans SemiBold" w:hAnsi="Open Sans SemiBold"/>
            <w:b/>
            <w:spacing w:val="-1"/>
            <w:sz w:val="18"/>
          </w:rPr>
          <w:delText xml:space="preserve"> </w:delText>
        </w:r>
      </w:del>
      <w:del w:id="1357" w:author="Jomar Tigcal" w:date="2023-03-04T22:23:56Z">
        <w:r>
          <w:rPr>
            <w:rFonts w:ascii="Open Sans SemiBold" w:hAnsi="Open Sans SemiBold"/>
            <w:b/>
            <w:spacing w:val="-5"/>
            <w:sz w:val="18"/>
          </w:rPr>
          <w:delText>app</w:delText>
        </w:r>
      </w:del>
    </w:p>
    <w:p>
      <w:pPr>
        <w:pStyle w:val="Heading2"/>
        <w:ind w:left="104" w:hanging="0"/>
        <w:rPr>
          <w:sz w:val="36"/>
          <w:szCs w:val="36"/>
          <w:ins w:id="1360" w:author="Jomar Tigcal" w:date="2023-03-04T22:23:56Z"/>
        </w:rPr>
      </w:pPr>
      <w:ins w:id="1359" w:author="Jomar Tigcal" w:date="2023-03-04T22:23:56Z">
        <w:r>
          <w:rPr>
            <w:sz w:val="36"/>
            <w:szCs w:val="36"/>
          </w:rPr>
          <w:t>Chapter 14: Coroutines and Flow</w:t>
        </w:r>
      </w:ins>
    </w:p>
    <w:p>
      <w:pPr>
        <w:pStyle w:val="Heading2"/>
        <w:ind w:left="104" w:hanging="0"/>
        <w:rPr>
          <w:ins w:id="1374" w:author="Jomar Tigcal" w:date="2023-03-04T22:23:56Z"/>
        </w:rPr>
      </w:pPr>
      <w:ins w:id="1361" w:author="Jomar Tigcal" w:date="2023-03-04T22:23:56Z">
        <w:r>
          <w:rPr/>
          <w:t>Activity</w:t>
        </w:r>
      </w:ins>
      <w:ins w:id="1362" w:author="Jomar Tigcal" w:date="2023-03-04T22:23:56Z">
        <w:r>
          <w:rPr>
            <w:spacing w:val="-2"/>
          </w:rPr>
          <w:t xml:space="preserve"> </w:t>
        </w:r>
      </w:ins>
      <w:ins w:id="1363" w:author="Jomar Tigcal" w:date="2023-03-04T22:23:56Z">
        <w:r>
          <w:rPr/>
          <w:t>14.01:</w:t>
        </w:r>
      </w:ins>
      <w:ins w:id="1364" w:author="Jomar Tigcal" w:date="2023-03-04T22:23:56Z">
        <w:r>
          <w:rPr>
            <w:spacing w:val="-2"/>
          </w:rPr>
          <w:t xml:space="preserve"> </w:t>
        </w:r>
      </w:ins>
      <w:ins w:id="1365" w:author="Jomar Tigcal" w:date="2023-03-04T22:23:56Z">
        <w:r>
          <w:rPr/>
          <w:t>Creating</w:t>
        </w:r>
      </w:ins>
      <w:ins w:id="1366" w:author="Jomar Tigcal" w:date="2023-03-04T22:23:56Z">
        <w:r>
          <w:rPr>
            <w:spacing w:val="-2"/>
          </w:rPr>
          <w:t xml:space="preserve"> </w:t>
        </w:r>
      </w:ins>
      <w:ins w:id="1367" w:author="Jomar Tigcal" w:date="2023-03-04T22:23:56Z">
        <w:r>
          <w:rPr/>
          <w:t>a</w:t>
        </w:r>
      </w:ins>
      <w:ins w:id="1368" w:author="Jomar Tigcal" w:date="2023-03-04T22:23:56Z">
        <w:r>
          <w:rPr>
            <w:spacing w:val="-2"/>
          </w:rPr>
          <w:t xml:space="preserve"> </w:t>
        </w:r>
      </w:ins>
      <w:ins w:id="1369" w:author="Jomar Tigcal" w:date="2023-03-04T22:23:56Z">
        <w:r>
          <w:rPr/>
          <w:t>TV</w:t>
        </w:r>
      </w:ins>
      <w:ins w:id="1370" w:author="Jomar Tigcal" w:date="2023-03-04T22:23:56Z">
        <w:r>
          <w:rPr>
            <w:spacing w:val="-2"/>
          </w:rPr>
          <w:t xml:space="preserve"> </w:t>
        </w:r>
      </w:ins>
      <w:ins w:id="1371" w:author="Jomar Tigcal" w:date="2023-03-04T22:23:56Z">
        <w:r>
          <w:rPr/>
          <w:t>Guide</w:t>
        </w:r>
      </w:ins>
      <w:ins w:id="1372" w:author="Jomar Tigcal" w:date="2023-03-04T22:23:56Z">
        <w:r>
          <w:rPr>
            <w:spacing w:val="-2"/>
          </w:rPr>
          <w:t xml:space="preserve"> </w:t>
        </w:r>
      </w:ins>
      <w:ins w:id="1373" w:author="Jomar Tigcal" w:date="2023-03-04T22:23:56Z">
        <w:r>
          <w:rPr>
            <w:spacing w:val="-5"/>
          </w:rPr>
          <w:t>App</w:t>
        </w:r>
      </w:ins>
    </w:p>
    <w:p>
      <w:pPr>
        <w:pStyle w:val="Heading3"/>
        <w:rPr>
          <w:spacing w:val="-2"/>
          <w:ins w:id="1376" w:author="Jomar Tigcal" w:date="2023-03-04T22:23:56Z"/>
        </w:rPr>
      </w:pPr>
      <w:ins w:id="1375" w:author="Jomar Tigcal" w:date="2023-03-04T22:23:56Z">
        <w:r>
          <w:rPr>
            <w:spacing w:val="-2"/>
          </w:rPr>
          <w:t>Solution:</w:t>
        </w:r>
      </w:ins>
    </w:p>
    <w:p>
      <w:pPr>
        <w:pStyle w:val="TextBody"/>
        <w:spacing w:before="148" w:after="0"/>
        <w:ind w:left="104" w:hanging="0"/>
        <w:rPr>
          <w:ins w:id="1397" w:author="Jomar Tigcal" w:date="2023-03-04T22:23:56Z"/>
        </w:rPr>
      </w:pPr>
      <w:ins w:id="1377" w:author="Jomar Tigcal" w:date="2023-03-04T22:23:56Z">
        <w:r>
          <w:rPr/>
          <w:t>Here</w:t>
        </w:r>
      </w:ins>
      <w:ins w:id="1378" w:author="Jomar Tigcal" w:date="2023-03-04T22:23:56Z">
        <w:r>
          <w:rPr>
            <w:spacing w:val="-1"/>
          </w:rPr>
          <w:t xml:space="preserve"> </w:t>
        </w:r>
      </w:ins>
      <w:ins w:id="1379" w:author="Jomar Tigcal" w:date="2023-03-04T22:23:56Z">
        <w:r>
          <w:rPr/>
          <w:t>is</w:t>
        </w:r>
      </w:ins>
      <w:ins w:id="1380" w:author="Jomar Tigcal" w:date="2023-03-04T22:23:56Z">
        <w:r>
          <w:rPr>
            <w:spacing w:val="-1"/>
          </w:rPr>
          <w:t xml:space="preserve"> </w:t>
        </w:r>
      </w:ins>
      <w:ins w:id="1381" w:author="Jomar Tigcal" w:date="2023-03-04T22:23:56Z">
        <w:r>
          <w:rPr/>
          <w:t>one</w:t>
        </w:r>
      </w:ins>
      <w:ins w:id="1382" w:author="Jomar Tigcal" w:date="2023-03-04T22:23:56Z">
        <w:r>
          <w:rPr>
            <w:spacing w:val="-1"/>
          </w:rPr>
          <w:t xml:space="preserve"> </w:t>
        </w:r>
      </w:ins>
      <w:ins w:id="1383" w:author="Jomar Tigcal" w:date="2023-03-04T22:23:56Z">
        <w:r>
          <w:rPr/>
          <w:t>way</w:t>
        </w:r>
      </w:ins>
      <w:ins w:id="1384" w:author="Jomar Tigcal" w:date="2023-03-04T22:23:56Z">
        <w:r>
          <w:rPr>
            <w:spacing w:val="-1"/>
          </w:rPr>
          <w:t xml:space="preserve"> </w:t>
        </w:r>
      </w:ins>
      <w:ins w:id="1385" w:author="Jomar Tigcal" w:date="2023-03-04T22:23:56Z">
        <w:r>
          <w:rPr/>
          <w:t>you</w:t>
        </w:r>
      </w:ins>
      <w:ins w:id="1386" w:author="Jomar Tigcal" w:date="2023-03-04T22:23:56Z">
        <w:r>
          <w:rPr>
            <w:spacing w:val="-1"/>
          </w:rPr>
          <w:t xml:space="preserve"> </w:t>
        </w:r>
      </w:ins>
      <w:ins w:id="1387" w:author="Jomar Tigcal" w:date="2023-03-04T22:23:56Z">
        <w:r>
          <w:rPr/>
          <w:t>can</w:t>
        </w:r>
      </w:ins>
      <w:ins w:id="1388" w:author="Jomar Tigcal" w:date="2023-03-04T22:23:56Z">
        <w:r>
          <w:rPr>
            <w:spacing w:val="-1"/>
          </w:rPr>
          <w:t xml:space="preserve"> </w:t>
        </w:r>
      </w:ins>
      <w:ins w:id="1389" w:author="Jomar Tigcal" w:date="2023-03-04T22:23:56Z">
        <w:r>
          <w:rPr/>
          <w:t>develop</w:t>
        </w:r>
      </w:ins>
      <w:ins w:id="1390" w:author="Jomar Tigcal" w:date="2023-03-04T22:23:56Z">
        <w:r>
          <w:rPr>
            <w:spacing w:val="-1"/>
          </w:rPr>
          <w:t xml:space="preserve"> </w:t>
        </w:r>
      </w:ins>
      <w:ins w:id="1391" w:author="Jomar Tigcal" w:date="2023-03-04T22:23:56Z">
        <w:r>
          <w:rPr/>
          <w:t>the</w:t>
        </w:r>
      </w:ins>
      <w:ins w:id="1392" w:author="Jomar Tigcal" w:date="2023-03-04T22:23:56Z">
        <w:r>
          <w:rPr>
            <w:spacing w:val="-1"/>
          </w:rPr>
          <w:t xml:space="preserve"> </w:t>
        </w:r>
      </w:ins>
      <w:ins w:id="1393" w:author="Jomar Tigcal" w:date="2023-03-04T22:23:56Z">
        <w:r>
          <w:rPr/>
          <w:t>TV</w:t>
        </w:r>
      </w:ins>
      <w:ins w:id="1394" w:author="Jomar Tigcal" w:date="2023-03-04T22:23:56Z">
        <w:r>
          <w:rPr>
            <w:spacing w:val="-2"/>
          </w:rPr>
          <w:t xml:space="preserve"> </w:t>
        </w:r>
      </w:ins>
      <w:ins w:id="1395" w:author="Jomar Tigcal" w:date="2023-03-04T22:23:56Z">
        <w:r>
          <w:rPr/>
          <w:t xml:space="preserve">Guide </w:t>
        </w:r>
      </w:ins>
      <w:ins w:id="1396" w:author="Jomar Tigcal" w:date="2023-03-04T22:23:56Z">
        <w:r>
          <w:rPr>
            <w:spacing w:val="-4"/>
          </w:rPr>
          <w:t>app:</w:t>
        </w:r>
      </w:ins>
    </w:p>
    <w:p>
      <w:pPr>
        <w:pStyle w:val="ListParagraph"/>
        <w:numPr>
          <w:ilvl w:val="0"/>
          <w:numId w:val="2"/>
        </w:numPr>
        <w:tabs>
          <w:tab w:val="clear" w:pos="720"/>
          <w:tab w:val="left" w:pos="554" w:leader="none"/>
        </w:tabs>
        <w:spacing w:before="147" w:after="0"/>
        <w:ind w:left="554" w:right="952" w:hanging="360"/>
        <w:jc w:val="left"/>
        <w:rPr>
          <w:sz w:val="20"/>
          <w:ins w:id="1427" w:author="Jomar Tigcal" w:date="2023-03-04T22:23:56Z"/>
        </w:rPr>
      </w:pPr>
      <w:ins w:id="1398" w:author="Jomar Tigcal" w:date="2023-03-04T22:23:56Z">
        <w:r>
          <w:rPr>
            <w:sz w:val="20"/>
          </w:rPr>
          <w:t>Create</w:t>
        </w:r>
      </w:ins>
      <w:ins w:id="1399" w:author="Jomar Tigcal" w:date="2023-03-04T22:23:56Z">
        <w:r>
          <w:rPr>
            <w:spacing w:val="-5"/>
            <w:sz w:val="20"/>
          </w:rPr>
          <w:t xml:space="preserve"> </w:t>
        </w:r>
      </w:ins>
      <w:ins w:id="1400" w:author="Jomar Tigcal" w:date="2023-03-04T22:23:56Z">
        <w:r>
          <w:rPr>
            <w:sz w:val="20"/>
          </w:rPr>
          <w:t>a</w:t>
        </w:r>
      </w:ins>
      <w:ins w:id="1401" w:author="Jomar Tigcal" w:date="2023-03-04T22:23:56Z">
        <w:r>
          <w:rPr>
            <w:spacing w:val="-4"/>
            <w:sz w:val="20"/>
          </w:rPr>
          <w:t xml:space="preserve"> </w:t>
        </w:r>
      </w:ins>
      <w:ins w:id="1402" w:author="Jomar Tigcal" w:date="2023-03-04T22:23:56Z">
        <w:r>
          <w:rPr>
            <w:sz w:val="20"/>
          </w:rPr>
          <w:t>new</w:t>
        </w:r>
      </w:ins>
      <w:ins w:id="1403" w:author="Jomar Tigcal" w:date="2023-03-04T22:23:56Z">
        <w:r>
          <w:rPr>
            <w:spacing w:val="-3"/>
            <w:sz w:val="20"/>
          </w:rPr>
          <w:t xml:space="preserve"> </w:t>
        </w:r>
      </w:ins>
      <w:ins w:id="1404" w:author="Jomar Tigcal" w:date="2023-03-04T22:23:56Z">
        <w:r>
          <w:rPr>
            <w:sz w:val="20"/>
          </w:rPr>
          <w:t>project</w:t>
        </w:r>
      </w:ins>
      <w:ins w:id="1405" w:author="Jomar Tigcal" w:date="2023-03-04T22:23:56Z">
        <w:r>
          <w:rPr>
            <w:spacing w:val="-3"/>
            <w:sz w:val="20"/>
          </w:rPr>
          <w:t xml:space="preserve"> </w:t>
        </w:r>
      </w:ins>
      <w:ins w:id="1406" w:author="Jomar Tigcal" w:date="2023-03-04T22:23:56Z">
        <w:r>
          <w:rPr>
            <w:sz w:val="20"/>
          </w:rPr>
          <w:t>in</w:t>
        </w:r>
      </w:ins>
      <w:ins w:id="1407" w:author="Jomar Tigcal" w:date="2023-03-04T22:23:56Z">
        <w:r>
          <w:rPr>
            <w:spacing w:val="-3"/>
            <w:sz w:val="20"/>
          </w:rPr>
          <w:t xml:space="preserve"> </w:t>
        </w:r>
      </w:ins>
      <w:ins w:id="1408" w:author="Jomar Tigcal" w:date="2023-03-04T22:23:56Z">
        <w:r>
          <w:rPr>
            <w:sz w:val="20"/>
          </w:rPr>
          <w:t>Android</w:t>
        </w:r>
      </w:ins>
      <w:ins w:id="1409" w:author="Jomar Tigcal" w:date="2023-03-04T22:23:56Z">
        <w:r>
          <w:rPr>
            <w:spacing w:val="-3"/>
            <w:sz w:val="20"/>
          </w:rPr>
          <w:t xml:space="preserve"> </w:t>
        </w:r>
      </w:ins>
      <w:ins w:id="1410" w:author="Jomar Tigcal" w:date="2023-03-04T22:23:56Z">
        <w:r>
          <w:rPr>
            <w:sz w:val="20"/>
          </w:rPr>
          <w:t>Studio</w:t>
        </w:r>
      </w:ins>
      <w:ins w:id="1411" w:author="Jomar Tigcal" w:date="2023-03-04T22:23:56Z">
        <w:r>
          <w:rPr>
            <w:spacing w:val="-3"/>
            <w:sz w:val="20"/>
          </w:rPr>
          <w:t xml:space="preserve"> </w:t>
        </w:r>
      </w:ins>
      <w:ins w:id="1412" w:author="Jomar Tigcal" w:date="2023-03-04T22:23:56Z">
        <w:r>
          <w:rPr>
            <w:sz w:val="20"/>
          </w:rPr>
          <w:t>named</w:t>
        </w:r>
      </w:ins>
      <w:ins w:id="1413" w:author="Jomar Tigcal" w:date="2023-03-04T22:23:56Z">
        <w:r>
          <w:rPr>
            <w:spacing w:val="-6"/>
            <w:sz w:val="20"/>
          </w:rPr>
          <w:t xml:space="preserve"> </w:t>
        </w:r>
      </w:ins>
      <w:ins w:id="1414" w:author="Jomar Tigcal" w:date="2023-03-04T22:23:56Z">
        <w:r>
          <w:rPr>
            <w:rFonts w:ascii="Courier New" w:hAnsi="Courier New"/>
            <w:b/>
          </w:rPr>
          <w:t>TV</w:t>
        </w:r>
      </w:ins>
      <w:ins w:id="1415" w:author="Jomar Tigcal" w:date="2023-03-04T22:23:56Z">
        <w:r>
          <w:rPr>
            <w:rFonts w:ascii="Courier New" w:hAnsi="Courier New"/>
            <w:b/>
            <w:spacing w:val="-7"/>
          </w:rPr>
          <w:t xml:space="preserve"> </w:t>
        </w:r>
      </w:ins>
      <w:ins w:id="1416" w:author="Jomar Tigcal" w:date="2023-03-04T22:23:56Z">
        <w:r>
          <w:rPr>
            <w:rFonts w:ascii="Courier New" w:hAnsi="Courier New"/>
            <w:b/>
          </w:rPr>
          <w:t>Guide</w:t>
        </w:r>
      </w:ins>
      <w:ins w:id="1417" w:author="Jomar Tigcal" w:date="2023-03-04T22:23:56Z">
        <w:r>
          <w:rPr>
            <w:rFonts w:ascii="Courier New" w:hAnsi="Courier New"/>
            <w:b/>
            <w:spacing w:val="-80"/>
          </w:rPr>
          <w:t xml:space="preserve"> </w:t>
        </w:r>
      </w:ins>
      <w:ins w:id="1418" w:author="Jomar Tigcal" w:date="2023-03-04T22:23:56Z">
        <w:r>
          <w:rPr>
            <w:sz w:val="20"/>
          </w:rPr>
          <w:t>with</w:t>
        </w:r>
      </w:ins>
      <w:ins w:id="1419" w:author="Jomar Tigcal" w:date="2023-03-04T22:23:56Z">
        <w:r>
          <w:rPr>
            <w:spacing w:val="-3"/>
            <w:sz w:val="20"/>
          </w:rPr>
          <w:t xml:space="preserve"> </w:t>
        </w:r>
      </w:ins>
      <w:ins w:id="1420" w:author="Jomar Tigcal" w:date="2023-03-04T22:23:56Z">
        <w:r>
          <w:rPr>
            <w:sz w:val="20"/>
          </w:rPr>
          <w:t>a</w:t>
        </w:r>
      </w:ins>
      <w:ins w:id="1421" w:author="Jomar Tigcal" w:date="2023-03-04T22:23:56Z">
        <w:r>
          <w:rPr>
            <w:spacing w:val="-4"/>
            <w:sz w:val="20"/>
          </w:rPr>
          <w:t xml:space="preserve"> </w:t>
        </w:r>
      </w:ins>
      <w:ins w:id="1422" w:author="Jomar Tigcal" w:date="2023-03-04T22:23:56Z">
        <w:r>
          <w:rPr>
            <w:sz w:val="20"/>
          </w:rPr>
          <w:t>package</w:t>
        </w:r>
      </w:ins>
      <w:ins w:id="1423" w:author="Jomar Tigcal" w:date="2023-03-04T22:23:56Z">
        <w:r>
          <w:rPr>
            <w:spacing w:val="-3"/>
            <w:sz w:val="20"/>
          </w:rPr>
          <w:t xml:space="preserve"> </w:t>
        </w:r>
      </w:ins>
      <w:ins w:id="1424" w:author="Jomar Tigcal" w:date="2023-03-04T22:23:56Z">
        <w:r>
          <w:rPr>
            <w:sz w:val="20"/>
          </w:rPr>
          <w:t xml:space="preserve">name of </w:t>
        </w:r>
      </w:ins>
      <w:ins w:id="1425" w:author="Jomar Tigcal" w:date="2023-03-04T22:23:56Z">
        <w:r>
          <w:rPr>
            <w:rFonts w:ascii="Courier New" w:hAnsi="Courier New"/>
            <w:b/>
          </w:rPr>
          <w:t>com.example.tvguide</w:t>
        </w:r>
      </w:ins>
      <w:ins w:id="1426" w:author="Jomar Tigcal" w:date="2023-03-04T22:23:56Z">
        <w:r>
          <w:rPr>
            <w:sz w:val="20"/>
          </w:rPr>
          <w:t>.</w:t>
        </w:r>
      </w:ins>
    </w:p>
    <w:p>
      <w:pPr>
        <w:pStyle w:val="ListParagraph"/>
        <w:numPr>
          <w:ilvl w:val="0"/>
          <w:numId w:val="2"/>
        </w:numPr>
        <w:tabs>
          <w:tab w:val="clear" w:pos="720"/>
          <w:tab w:val="left" w:pos="554" w:leader="none"/>
        </w:tabs>
        <w:spacing w:before="141" w:after="0"/>
        <w:jc w:val="left"/>
        <w:rPr>
          <w:sz w:val="20"/>
          <w:ins w:id="1443" w:author="Jomar Tigcal" w:date="2023-03-04T22:23:56Z"/>
        </w:rPr>
      </w:pPr>
      <w:ins w:id="1428" w:author="Jomar Tigcal" w:date="2023-03-04T22:23:56Z">
        <w:r>
          <w:rPr>
            <w:sz w:val="20"/>
          </w:rPr>
          <w:t>Add</w:t>
        </w:r>
      </w:ins>
      <w:ins w:id="1429" w:author="Jomar Tigcal" w:date="2023-03-04T22:23:56Z">
        <w:r>
          <w:rPr>
            <w:spacing w:val="-13"/>
            <w:sz w:val="20"/>
          </w:rPr>
          <w:t xml:space="preserve"> </w:t>
        </w:r>
      </w:ins>
      <w:ins w:id="1430" w:author="Jomar Tigcal" w:date="2023-03-04T22:23:56Z">
        <w:r>
          <w:rPr>
            <w:sz w:val="20"/>
          </w:rPr>
          <w:t>the</w:t>
        </w:r>
      </w:ins>
      <w:ins w:id="1431" w:author="Jomar Tigcal" w:date="2023-03-04T22:23:56Z">
        <w:r>
          <w:rPr>
            <w:spacing w:val="-5"/>
            <w:sz w:val="20"/>
          </w:rPr>
          <w:t xml:space="preserve"> </w:t>
        </w:r>
      </w:ins>
      <w:ins w:id="1432" w:author="Jomar Tigcal" w:date="2023-03-04T22:23:56Z">
        <w:r>
          <w:rPr>
            <w:rFonts w:ascii="Courier New" w:hAnsi="Courier New"/>
            <w:b/>
          </w:rPr>
          <w:t>INTERNET</w:t>
        </w:r>
      </w:ins>
      <w:ins w:id="1433" w:author="Jomar Tigcal" w:date="2023-03-04T22:23:56Z">
        <w:r>
          <w:rPr>
            <w:rFonts w:ascii="Courier New" w:hAnsi="Courier New"/>
            <w:b/>
            <w:spacing w:val="-80"/>
          </w:rPr>
          <w:t xml:space="preserve"> </w:t>
        </w:r>
      </w:ins>
      <w:ins w:id="1434" w:author="Jomar Tigcal" w:date="2023-03-04T22:23:56Z">
        <w:r>
          <w:rPr>
            <w:sz w:val="20"/>
          </w:rPr>
          <w:t>permission</w:t>
        </w:r>
      </w:ins>
      <w:ins w:id="1435" w:author="Jomar Tigcal" w:date="2023-03-04T22:23:56Z">
        <w:r>
          <w:rPr>
            <w:spacing w:val="-4"/>
            <w:sz w:val="20"/>
          </w:rPr>
          <w:t xml:space="preserve"> </w:t>
        </w:r>
      </w:ins>
      <w:ins w:id="1436" w:author="Jomar Tigcal" w:date="2023-03-04T22:23:56Z">
        <w:r>
          <w:rPr>
            <w:sz w:val="20"/>
          </w:rPr>
          <w:t>in</w:t>
        </w:r>
      </w:ins>
      <w:ins w:id="1437" w:author="Jomar Tigcal" w:date="2023-03-04T22:23:56Z">
        <w:r>
          <w:rPr>
            <w:spacing w:val="-4"/>
            <w:sz w:val="20"/>
          </w:rPr>
          <w:t xml:space="preserve"> </w:t>
        </w:r>
      </w:ins>
      <w:ins w:id="1438" w:author="Jomar Tigcal" w:date="2023-03-04T22:23:56Z">
        <w:r>
          <w:rPr>
            <w:sz w:val="20"/>
          </w:rPr>
          <w:t>the</w:t>
        </w:r>
      </w:ins>
      <w:ins w:id="1439" w:author="Jomar Tigcal" w:date="2023-03-04T22:23:56Z">
        <w:r>
          <w:rPr>
            <w:spacing w:val="-5"/>
            <w:sz w:val="20"/>
          </w:rPr>
          <w:t xml:space="preserve"> </w:t>
        </w:r>
      </w:ins>
      <w:ins w:id="1440" w:author="Jomar Tigcal" w:date="2023-03-04T22:23:56Z">
        <w:r>
          <w:rPr>
            <w:rFonts w:ascii="Courier New" w:hAnsi="Courier New"/>
            <w:b/>
          </w:rPr>
          <w:t>AndroidManifest.xml</w:t>
        </w:r>
      </w:ins>
      <w:ins w:id="1441" w:author="Jomar Tigcal" w:date="2023-03-04T22:23:56Z">
        <w:r>
          <w:rPr>
            <w:rFonts w:ascii="Courier New" w:hAnsi="Courier New"/>
            <w:b/>
            <w:spacing w:val="-80"/>
          </w:rPr>
          <w:t xml:space="preserve"> </w:t>
        </w:r>
      </w:ins>
      <w:ins w:id="1442" w:author="Jomar Tigcal" w:date="2023-03-04T22:23:56Z">
        <w:r>
          <w:rPr>
            <w:spacing w:val="-2"/>
            <w:sz w:val="20"/>
          </w:rPr>
          <w:t>file, inside the manifest tag but outside the application tag:</w:t>
        </w:r>
      </w:ins>
    </w:p>
    <w:p>
      <w:pPr>
        <w:pStyle w:val="TextBody"/>
        <w:spacing w:before="10" w:after="0"/>
        <w:rPr>
          <w:sz w:val="8"/>
          <w:ins w:id="1444" w:author="Jomar Tigcal" w:date="2023-03-04T22:23:56Z"/>
        </w:rPr>
      </w:pPr>
      <w:r>
        <w:rPr>
          <w:sz w:val="8"/>
        </w:rPr>
        <mc:AlternateContent>
          <mc:Choice Requires="wpg">
            <w:drawing>
              <wp:anchor behindDoc="0" distT="635" distB="0" distL="0" distR="4445" simplePos="0" locked="0" layoutInCell="0" allowOverlap="1" relativeHeight="1944" wp14:anchorId="26768094">
                <wp:simplePos x="0" y="0"/>
                <wp:positionH relativeFrom="page">
                  <wp:posOffset>662940</wp:posOffset>
                </wp:positionH>
                <wp:positionV relativeFrom="paragraph">
                  <wp:posOffset>90805</wp:posOffset>
                </wp:positionV>
                <wp:extent cx="5074920" cy="219075"/>
                <wp:effectExtent l="0" t="1270" r="635" b="0"/>
                <wp:wrapTopAndBottom/>
                <wp:docPr id="1707" name="docshapegroup 1"/>
                <a:graphic xmlns:a="http://schemas.openxmlformats.org/drawingml/2006/main">
                  <a:graphicData uri="http://schemas.microsoft.com/office/word/2010/wordprocessingGroup">
                    <wpg:wgp>
                      <wpg:cNvGrpSpPr/>
                      <wpg:grpSpPr>
                        <a:xfrm>
                          <a:off x="0" y="0"/>
                          <a:ext cx="5074920" cy="219240"/>
                          <a:chOff x="0" y="0"/>
                          <a:chExt cx="5074920" cy="219240"/>
                        </a:xfrm>
                      </wpg:grpSpPr>
                      <wps:wsp>
                        <wps:cNvSpPr/>
                        <wps:spPr>
                          <a:xfrm>
                            <a:off x="0" y="6480"/>
                            <a:ext cx="5074920" cy="206280"/>
                          </a:xfrm>
                          <a:prstGeom prst="rect">
                            <a:avLst/>
                          </a:prstGeom>
                          <a:solidFill>
                            <a:srgbClr val="f6f6f6"/>
                          </a:solidFill>
                          <a:ln w="0">
                            <a:noFill/>
                          </a:ln>
                        </wps:spPr>
                        <wps:style>
                          <a:lnRef idx="0"/>
                          <a:fillRef idx="0"/>
                          <a:effectRef idx="0"/>
                          <a:fontRef idx="minor"/>
                        </wps:style>
                        <wps:bodyPr/>
                      </wps:wsp>
                      <wps:wsp>
                        <wps:cNvSpPr/>
                        <wps:spPr>
                          <a:xfrm>
                            <a:off x="0" y="0"/>
                            <a:ext cx="5074920" cy="219240"/>
                          </a:xfrm>
                          <a:custGeom>
                            <a:avLst/>
                            <a:gdLst>
                              <a:gd name="textAreaLeft" fmla="*/ 0 w 2877120"/>
                              <a:gd name="textAreaRight" fmla="*/ 2883600 w 2877120"/>
                              <a:gd name="textAreaTop" fmla="*/ 0 h 124200"/>
                              <a:gd name="textAreaBottom" fmla="*/ 130680 h 124200"/>
                            </a:gdLst>
                            <a:ahLst/>
                            <a:rect l="textAreaLeft" t="textAreaTop" r="textAreaRight" b="textAreaBottom"/>
                            <a:pathLst>
                              <a:path w="7992" h="345">
                                <a:moveTo>
                                  <a:pt x="7992" y="325"/>
                                </a:moveTo>
                                <a:lnTo>
                                  <a:pt x="0" y="325"/>
                                </a:lnTo>
                                <a:lnTo>
                                  <a:pt x="0" y="345"/>
                                </a:lnTo>
                                <a:lnTo>
                                  <a:pt x="7992" y="345"/>
                                </a:lnTo>
                                <a:lnTo>
                                  <a:pt x="7992" y="325"/>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9368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pacing w:val="-2"/>
                                  <w:sz w:val="18"/>
                                </w:rPr>
                                <w:t>&lt;uses-permission</w:t>
                              </w:r>
                              <w:r>
                                <w:rPr>
                                  <w:rFonts w:ascii="Courier New" w:hAnsi="Courier New"/>
                                  <w:spacing w:val="27"/>
                                  <w:sz w:val="18"/>
                                </w:rPr>
                                <w:t xml:space="preserve"> </w:t>
                              </w:r>
                              <w:r>
                                <w:rPr>
                                  <w:rFonts w:ascii="Courier New" w:hAnsi="Courier New"/>
                                  <w:spacing w:val="-2"/>
                                  <w:sz w:val="18"/>
                                </w:rPr>
                                <w:t>android:name="android.permission.INTERNET"</w:t>
                              </w:r>
                              <w:r>
                                <w:rPr>
                                  <w:rFonts w:ascii="Courier New" w:hAnsi="Courier New"/>
                                  <w:spacing w:val="29"/>
                                  <w:sz w:val="18"/>
                                </w:rPr>
                                <w:t xml:space="preserve"> </w:t>
                              </w:r>
                              <w:r>
                                <w:rPr>
                                  <w:rFonts w:ascii="Courier New" w:hAnsi="Courier New"/>
                                  <w:spacing w:val="-5"/>
                                  <w:sz w:val="18"/>
                                </w:rPr>
                                <w:t>/&gt;</w:t>
                              </w:r>
                            </w:p>
                          </w:txbxContent>
                        </wps:txbx>
                        <wps:bodyPr lIns="0" rIns="0" tIns="0" bIns="0" anchor="t">
                          <a:noAutofit/>
                        </wps:bodyPr>
                      </wps:wsp>
                    </wpg:wgp>
                  </a:graphicData>
                </a:graphic>
              </wp:anchor>
            </w:drawing>
          </mc:Choice>
          <mc:Fallback>
            <w:pict>
              <v:group id="shape_0" alt="docshapegroup 1" style="position:absolute;margin-left:52.2pt;margin-top:7.15pt;width:399.6pt;height:17.25pt" coordorigin="1044,143" coordsize="7992,345">
                <v:rect id="shape_0" path="m0,0l-2147483645,0l-2147483645,-2147483646l0,-2147483646xe" fillcolor="#f6f6f6" stroked="f" o:allowincell="f" style="position:absolute;left:1044;top:153;width:7991;height:32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3;width:7991;height:30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pacing w:val="-2"/>
                            <w:sz w:val="18"/>
                          </w:rPr>
                          <w:t>&lt;uses-permission</w:t>
                        </w:r>
                        <w:r>
                          <w:rPr>
                            <w:rFonts w:ascii="Courier New" w:hAnsi="Courier New"/>
                            <w:spacing w:val="27"/>
                            <w:sz w:val="18"/>
                          </w:rPr>
                          <w:t xml:space="preserve"> </w:t>
                        </w:r>
                        <w:r>
                          <w:rPr>
                            <w:rFonts w:ascii="Courier New" w:hAnsi="Courier New"/>
                            <w:spacing w:val="-2"/>
                            <w:sz w:val="18"/>
                          </w:rPr>
                          <w:t>android:name="android.permission.INTERNET"</w:t>
                        </w:r>
                        <w:r>
                          <w:rPr>
                            <w:rFonts w:ascii="Courier New" w:hAnsi="Courier New"/>
                            <w:spacing w:val="29"/>
                            <w:sz w:val="18"/>
                          </w:rPr>
                          <w:t xml:space="preserve"> </w:t>
                        </w:r>
                        <w:r>
                          <w:rPr>
                            <w:rFonts w:ascii="Courier New" w:hAnsi="Courier New"/>
                            <w:spacing w:val="-5"/>
                            <w:sz w:val="18"/>
                          </w:rPr>
                          <w:t>/&gt;</w:t>
                        </w:r>
                      </w:p>
                    </w:txbxContent>
                  </v:textbox>
                  <w10:wrap type="topAndBottom"/>
                </v:rect>
              </v:group>
            </w:pict>
          </mc:Fallback>
        </mc:AlternateContent>
      </w:r>
    </w:p>
    <w:p>
      <w:pPr>
        <w:pStyle w:val="TextBody"/>
        <w:numPr>
          <w:ilvl w:val="0"/>
          <w:numId w:val="2"/>
        </w:numPr>
        <w:tabs>
          <w:tab w:val="clear" w:pos="720"/>
          <w:tab w:val="left" w:pos="554" w:leader="none"/>
        </w:tabs>
        <w:spacing w:before="148" w:after="0"/>
        <w:jc w:val="left"/>
        <w:rPr>
          <w:sz w:val="20"/>
          <w:ins w:id="1453" w:author="Jomar Tigcal" w:date="2023-03-04T22:23:56Z"/>
        </w:rPr>
      </w:pPr>
      <w:ins w:id="1445" w:author="Jomar Tigcal" w:date="2023-03-04T22:23:56Z">
        <w:r>
          <w:rPr>
            <w:spacing w:val="-2"/>
            <w:sz w:val="20"/>
          </w:rPr>
          <w:t>Add</w:t>
        </w:r>
      </w:ins>
      <w:ins w:id="1446" w:author="Jomar Tigcal" w:date="2023-03-04T22:23:56Z">
        <w:r>
          <w:rPr>
            <w:spacing w:val="-4"/>
            <w:sz w:val="20"/>
          </w:rPr>
          <w:t xml:space="preserve"> </w:t>
        </w:r>
      </w:ins>
      <w:ins w:id="1447" w:author="Jomar Tigcal" w:date="2023-03-04T22:23:56Z">
        <w:r>
          <w:rPr>
            <w:spacing w:val="-2"/>
            <w:sz w:val="20"/>
          </w:rPr>
          <w:t>the</w:t>
        </w:r>
      </w:ins>
      <w:ins w:id="1448" w:author="Jomar Tigcal" w:date="2023-03-04T22:23:56Z">
        <w:r>
          <w:rPr>
            <w:spacing w:val="-4"/>
            <w:sz w:val="20"/>
          </w:rPr>
          <w:t xml:space="preserve"> </w:t>
        </w:r>
      </w:ins>
      <w:ins w:id="1449" w:author="Jomar Tigcal" w:date="2023-03-04T22:23:56Z">
        <w:r>
          <w:rPr>
            <w:spacing w:val="-2"/>
            <w:sz w:val="20"/>
          </w:rPr>
          <w:t xml:space="preserve">Retrofit, Coroutines, Moshi, Lifecycle, and other libraries to your project by adding the following in your </w:t>
        </w:r>
      </w:ins>
      <w:ins w:id="1450" w:author="Jomar Tigcal" w:date="2023-03-04T22:23:56Z">
        <w:r>
          <w:rPr>
            <w:rFonts w:ascii="Courier New" w:hAnsi="Courier New"/>
            <w:b/>
            <w:spacing w:val="-2"/>
            <w:sz w:val="22"/>
            <w:szCs w:val="22"/>
          </w:rPr>
          <w:t>app/build.gradle</w:t>
        </w:r>
      </w:ins>
      <w:ins w:id="1451" w:author="Jomar Tigcal" w:date="2023-03-04T22:23:56Z">
        <w:r>
          <w:rPr>
            <w:rFonts w:ascii="Courier New" w:hAnsi="Courier New"/>
            <w:b/>
            <w:spacing w:val="-69"/>
            <w:sz w:val="20"/>
          </w:rPr>
          <w:t xml:space="preserve"> </w:t>
        </w:r>
      </w:ins>
      <w:ins w:id="1452" w:author="Jomar Tigcal" w:date="2023-03-04T22:23:56Z">
        <w:r>
          <w:rPr>
            <w:spacing w:val="-2"/>
            <w:sz w:val="20"/>
          </w:rPr>
          <w:t>file:</w:t>
        </w:r>
      </w:ins>
    </w:p>
    <w:p>
      <w:pPr>
        <w:sectPr>
          <w:headerReference w:type="even" r:id="rId495"/>
          <w:headerReference w:type="default" r:id="rId496"/>
          <w:type w:val="nextPage"/>
          <w:pgSz w:w="10800" w:h="13320"/>
          <w:pgMar w:left="940" w:right="920" w:gutter="0" w:header="695" w:top="1120" w:footer="0" w:bottom="280"/>
          <w:pgNumType w:fmt="decimal"/>
          <w:formProt w:val="false"/>
          <w:textDirection w:val="lrTb"/>
          <w:docGrid w:type="default" w:linePitch="100" w:charSpace="4096"/>
        </w:sectPr>
        <w:pStyle w:val="ListParagraph"/>
        <w:numPr>
          <w:ilvl w:val="0"/>
          <w:numId w:val="0"/>
        </w:numPr>
        <w:tabs>
          <w:tab w:val="clear" w:pos="720"/>
          <w:tab w:val="left" w:pos="554" w:leader="none"/>
        </w:tabs>
        <w:spacing w:before="148" w:after="0"/>
        <w:ind w:left="554" w:hanging="0"/>
        <w:jc w:val="left"/>
        <w:rPr>
          <w:sz w:val="20"/>
          <w:ins w:id="1456" w:author="Jomar Tigcal" w:date="2023-03-04T22:23:56Z"/>
        </w:rPr>
      </w:pPr>
      <w:r>
        <w:rPr>
          <w:sz w:val="20"/>
        </w:rPr>
        <mc:AlternateContent>
          <mc:Choice Requires="wpg">
            <w:drawing>
              <wp:anchor behindDoc="0" distT="0" distB="0" distL="0" distR="4445" simplePos="0" locked="0" layoutInCell="0" allowOverlap="1" relativeHeight="1982" wp14:anchorId="5B50BC2B">
                <wp:simplePos x="0" y="0"/>
                <wp:positionH relativeFrom="column">
                  <wp:posOffset>93345</wp:posOffset>
                </wp:positionH>
                <wp:positionV relativeFrom="paragraph">
                  <wp:posOffset>59690</wp:posOffset>
                </wp:positionV>
                <wp:extent cx="5074920" cy="3941445"/>
                <wp:effectExtent l="0" t="635" r="635" b="0"/>
                <wp:wrapTopAndBottom/>
                <wp:docPr id="1709" name="docshapegroup 20"/>
                <a:graphic xmlns:a="http://schemas.openxmlformats.org/drawingml/2006/main">
                  <a:graphicData uri="http://schemas.microsoft.com/office/word/2010/wordprocessingGroup">
                    <wpg:wgp>
                      <wpg:cNvGrpSpPr/>
                      <wpg:grpSpPr>
                        <a:xfrm>
                          <a:off x="0" y="0"/>
                          <a:ext cx="5074920" cy="3941280"/>
                          <a:chOff x="0" y="0"/>
                          <a:chExt cx="5074920" cy="3941280"/>
                        </a:xfrm>
                      </wpg:grpSpPr>
                      <wps:wsp>
                        <wps:cNvSpPr/>
                        <wps:spPr>
                          <a:xfrm>
                            <a:off x="0" y="13320"/>
                            <a:ext cx="5074920" cy="3914640"/>
                          </a:xfrm>
                          <a:prstGeom prst="rect">
                            <a:avLst/>
                          </a:prstGeom>
                          <a:solidFill>
                            <a:srgbClr val="f6f6f6"/>
                          </a:solidFill>
                          <a:ln w="0">
                            <a:noFill/>
                          </a:ln>
                        </wps:spPr>
                        <wps:style>
                          <a:lnRef idx="0"/>
                          <a:fillRef idx="0"/>
                          <a:effectRef idx="0"/>
                          <a:fontRef idx="minor"/>
                        </wps:style>
                        <wps:bodyPr/>
                      </wps:wsp>
                      <wps:wsp>
                        <wps:cNvSpPr/>
                        <wps:spPr>
                          <a:xfrm>
                            <a:off x="0" y="0"/>
                            <a:ext cx="5074920" cy="3941280"/>
                          </a:xfrm>
                          <a:custGeom>
                            <a:avLst/>
                            <a:gdLst>
                              <a:gd name="textAreaLeft" fmla="*/ 0 w 2877120"/>
                              <a:gd name="textAreaRight" fmla="*/ 2883600 w 2877120"/>
                              <a:gd name="textAreaTop" fmla="*/ 0 h 2234520"/>
                              <a:gd name="textAreaBottom" fmla="*/ 2241000 h 2234520"/>
                            </a:gdLst>
                            <a:ahLst/>
                            <a:rect l="textAreaLeft" t="textAreaTop" r="textAreaRight" b="textAreaBottom"/>
                            <a:pathLst>
                              <a:path w="7992" h="3285">
                                <a:moveTo>
                                  <a:pt x="7992" y="3264"/>
                                </a:moveTo>
                                <a:lnTo>
                                  <a:pt x="0" y="3264"/>
                                </a:lnTo>
                                <a:lnTo>
                                  <a:pt x="0" y="3284"/>
                                </a:lnTo>
                                <a:lnTo>
                                  <a:pt x="7992" y="3284"/>
                                </a:lnTo>
                                <a:lnTo>
                                  <a:pt x="7992" y="326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23400"/>
                            <a:ext cx="5074920" cy="3894480"/>
                          </a:xfrm>
                          <a:prstGeom prst="rect">
                            <a:avLst/>
                          </a:prstGeom>
                          <a:noFill/>
                          <a:ln w="0">
                            <a:noFill/>
                          </a:ln>
                        </wps:spPr>
                        <wps:style>
                          <a:lnRef idx="0"/>
                          <a:fillRef idx="0"/>
                          <a:effectRef idx="0"/>
                          <a:fontRef idx="minor"/>
                        </wps:style>
                        <wps:txbx>
                          <w:txbxContent>
                            <w:p>
                              <w:pPr>
                                <w:pStyle w:val="Normal"/>
                                <w:spacing w:lineRule="auto" w:line="324" w:before="124" w:after="0"/>
                                <w:ind w:left="453" w:right="255" w:hanging="0"/>
                                <w:rPr>
                                  <w:rFonts w:ascii="Courier New" w:hAnsi="Courier New"/>
                                  <w:sz w:val="18"/>
                                  <w:ins w:id="1454" w:author="Jomar Tigcal" w:date="2023-03-04T22:23:56Z"/>
                                </w:rPr>
                              </w:pPr>
                              <w:r>
                                <w:rPr>
                                  <w:rFonts w:ascii="Courier New" w:hAnsi="Courier New"/>
                                  <w:sz w:val="18"/>
                                </w:rPr>
                                <w:t>implementation 'androidx.lifecycle:lifecycle-runtime-ktx:2.5.1'</w:t>
                              </w:r>
                            </w:p>
                            <w:p>
                              <w:pPr>
                                <w:pStyle w:val="Normal"/>
                                <w:spacing w:lineRule="auto" w:line="324" w:before="124" w:after="0"/>
                                <w:ind w:left="453" w:right="255" w:hanging="0"/>
                                <w:rPr>
                                  <w:rFonts w:ascii="Courier New" w:hAnsi="Courier New"/>
                                  <w:sz w:val="18"/>
                                </w:rPr>
                              </w:pPr>
                              <w:r>
                                <w:rPr>
                                  <w:rFonts w:ascii="Courier New" w:hAnsi="Courier New"/>
                                  <w:sz w:val="18"/>
                                </w:rPr>
                                <w:t>implementation 'androidx.lifecycle:lifecycle-viewmodel-ktx:2.5.1'</w:t>
                              </w:r>
                            </w:p>
                            <w:p>
                              <w:pPr>
                                <w:pStyle w:val="Normal"/>
                                <w:spacing w:lineRule="auto" w:line="324" w:before="124" w:after="0"/>
                                <w:ind w:left="453" w:right="255" w:hanging="0"/>
                                <w:rPr>
                                  <w:rFonts w:ascii="Courier New" w:hAnsi="Courier New"/>
                                  <w:sz w:val="18"/>
                                </w:rPr>
                              </w:pPr>
                              <w:r>
                                <w:rPr>
                                  <w:rFonts w:ascii="Courier New" w:hAnsi="Courier New"/>
                                  <w:sz w:val="18"/>
                                </w:rPr>
                                <w:t>implementation 'androidx.recyclerview:recyclerview:1.2.1'</w:t>
                              </w:r>
                            </w:p>
                            <w:p>
                              <w:pPr>
                                <w:pStyle w:val="Normal"/>
                                <w:spacing w:lineRule="auto" w:line="324" w:before="124" w:after="0"/>
                                <w:ind w:left="453" w:right="255" w:hanging="0"/>
                                <w:rPr>
                                  <w:rFonts w:ascii="Courier New" w:hAnsi="Courier New"/>
                                  <w:sz w:val="18"/>
                                </w:rPr>
                              </w:pPr>
                              <w:r>
                                <w:rPr>
                                  <w:rFonts w:ascii="Courier New" w:hAnsi="Courier New"/>
                                  <w:sz w:val="18"/>
                                </w:rPr>
                              </w:r>
                            </w:p>
                            <w:p>
                              <w:pPr>
                                <w:pStyle w:val="Normal"/>
                                <w:spacing w:lineRule="auto" w:line="324" w:before="124" w:after="0"/>
                                <w:ind w:left="453" w:right="255" w:hanging="0"/>
                                <w:rPr>
                                  <w:rFonts w:ascii="Courier New" w:hAnsi="Courier New"/>
                                  <w:sz w:val="18"/>
                                </w:rPr>
                              </w:pPr>
                              <w:r>
                                <w:rPr>
                                  <w:rFonts w:ascii="Courier New" w:hAnsi="Courier New"/>
                                  <w:sz w:val="18"/>
                                </w:rPr>
                                <w:t>implementation 'com.google.android.material:material:1.7.0'</w:t>
                              </w:r>
                            </w:p>
                            <w:p>
                              <w:pPr>
                                <w:pStyle w:val="Normal"/>
                                <w:spacing w:lineRule="auto" w:line="324" w:before="124" w:after="0"/>
                                <w:ind w:left="453" w:right="255" w:hanging="0"/>
                                <w:rPr>
                                  <w:rFonts w:ascii="Courier New" w:hAnsi="Courier New"/>
                                  <w:sz w:val="18"/>
                                </w:rPr>
                              </w:pPr>
                              <w:r>
                                <w:rPr>
                                  <w:rFonts w:ascii="Courier New" w:hAnsi="Courier New"/>
                                  <w:sz w:val="18"/>
                                </w:rPr>
                              </w:r>
                            </w:p>
                            <w:p>
                              <w:pPr>
                                <w:pStyle w:val="Normal"/>
                                <w:spacing w:lineRule="auto" w:line="324" w:before="124" w:after="0"/>
                                <w:ind w:left="453" w:right="255" w:hanging="0"/>
                                <w:rPr>
                                  <w:rFonts w:ascii="Courier New" w:hAnsi="Courier New"/>
                                  <w:sz w:val="18"/>
                                </w:rPr>
                              </w:pPr>
                              <w:r>
                                <w:rPr>
                                  <w:rFonts w:ascii="Courier New" w:hAnsi="Courier New"/>
                                  <w:sz w:val="18"/>
                                </w:rPr>
                                <w:t>implementation 'com.github.bumptech.glide:glide:4.12.0'</w:t>
                              </w:r>
                            </w:p>
                            <w:p>
                              <w:pPr>
                                <w:pStyle w:val="Normal"/>
                                <w:spacing w:lineRule="auto" w:line="324" w:before="124" w:after="0"/>
                                <w:ind w:left="453" w:right="255" w:hanging="0"/>
                                <w:rPr>
                                  <w:rFonts w:ascii="Courier New" w:hAnsi="Courier New"/>
                                  <w:sz w:val="18"/>
                                </w:rPr>
                              </w:pPr>
                              <w:r>
                                <w:rPr>
                                  <w:rFonts w:ascii="Courier New" w:hAnsi="Courier New"/>
                                  <w:sz w:val="18"/>
                                </w:rPr>
                              </w:r>
                            </w:p>
                            <w:p>
                              <w:pPr>
                                <w:pStyle w:val="Normal"/>
                                <w:spacing w:lineRule="auto" w:line="324" w:before="124" w:after="0"/>
                                <w:ind w:left="453" w:right="255" w:hanging="0"/>
                                <w:rPr>
                                  <w:rFonts w:ascii="Courier New" w:hAnsi="Courier New"/>
                                  <w:sz w:val="18"/>
                                </w:rPr>
                              </w:pPr>
                              <w:r>
                                <w:rPr>
                                  <w:rFonts w:ascii="Courier New" w:hAnsi="Courier New"/>
                                  <w:sz w:val="18"/>
                                </w:rPr>
                                <w:t>implementation 'com.squareup.retrofit2:retrofit:2.9.0'</w:t>
                              </w:r>
                            </w:p>
                            <w:p>
                              <w:pPr>
                                <w:pStyle w:val="Normal"/>
                                <w:spacing w:lineRule="auto" w:line="324" w:before="124" w:after="0"/>
                                <w:ind w:left="453" w:right="255" w:hanging="0"/>
                                <w:rPr>
                                  <w:rFonts w:ascii="Courier New" w:hAnsi="Courier New"/>
                                  <w:sz w:val="18"/>
                                </w:rPr>
                              </w:pPr>
                              <w:r>
                                <w:rPr>
                                  <w:rFonts w:ascii="Courier New" w:hAnsi="Courier New"/>
                                  <w:sz w:val="18"/>
                                </w:rPr>
                                <w:t>implementation 'com.squareup.retrofit2:converter-moshi:2.9.0'</w:t>
                              </w:r>
                            </w:p>
                            <w:p>
                              <w:pPr>
                                <w:pStyle w:val="Normal"/>
                                <w:spacing w:lineRule="auto" w:line="324" w:before="124" w:after="0"/>
                                <w:ind w:left="453" w:right="255" w:hanging="0"/>
                                <w:rPr>
                                  <w:rFonts w:ascii="Courier New" w:hAnsi="Courier New"/>
                                  <w:sz w:val="18"/>
                                </w:rPr>
                              </w:pPr>
                              <w:r>
                                <w:rPr>
                                  <w:rFonts w:ascii="Courier New" w:hAnsi="Courier New"/>
                                  <w:sz w:val="18"/>
                                </w:rPr>
                              </w:r>
                            </w:p>
                            <w:p>
                              <w:pPr>
                                <w:pStyle w:val="Normal"/>
                                <w:spacing w:lineRule="auto" w:line="324" w:before="124" w:after="0"/>
                                <w:ind w:left="453" w:right="255" w:hanging="0"/>
                                <w:rPr>
                                  <w:rFonts w:ascii="Courier New" w:hAnsi="Courier New"/>
                                  <w:sz w:val="18"/>
                                </w:rPr>
                              </w:pPr>
                              <w:r>
                                <w:rPr>
                                  <w:rFonts w:ascii="Courier New" w:hAnsi="Courier New"/>
                                  <w:sz w:val="18"/>
                                </w:rPr>
                                <w:t>implementation 'org.jetbrains.kotlinx:kotlinx-coroutines-core:1.6.4'</w:t>
                              </w:r>
                            </w:p>
                            <w:p>
                              <w:pPr>
                                <w:pStyle w:val="Normal"/>
                                <w:spacing w:lineRule="auto" w:line="324" w:before="124" w:after="0"/>
                                <w:ind w:left="453" w:right="255" w:hanging="0"/>
                                <w:rPr>
                                  <w:rFonts w:ascii="Courier New" w:hAnsi="Courier New"/>
                                  <w:sz w:val="18"/>
                                </w:rPr>
                              </w:pPr>
                              <w:r>
                                <w:rPr>
                                  <w:rFonts w:ascii="Courier New" w:hAnsi="Courier New"/>
                                  <w:sz w:val="18"/>
                                </w:rPr>
                                <w:t>implementation 'org.jetbrains.kotlinx:kotlinx-coroutines-android:1.6.4'</w:t>
                              </w:r>
                            </w:p>
                          </w:txbxContent>
                        </wps:txbx>
                        <wps:bodyPr lIns="0" rIns="0" tIns="0" bIns="0" anchor="t">
                          <a:noAutofit/>
                        </wps:bodyPr>
                      </wps:wsp>
                    </wpg:wgp>
                  </a:graphicData>
                </a:graphic>
              </wp:anchor>
            </w:drawing>
          </mc:Choice>
          <mc:Fallback>
            <w:pict>
              <v:group id="shape_0" alt="docshapegroup 20" style="position:absolute;margin-left:7.35pt;margin-top:4.7pt;width:399.6pt;height:310.35pt" coordorigin="147,94" coordsize="7992,6207">
                <v:rect id="shape_0" path="m0,0l-2147483645,0l-2147483645,-2147483646l0,-2147483646xe" fillcolor="#f6f6f6" stroked="f" o:allowincell="f" style="position:absolute;left:147;top:115;width:7991;height:6164;mso-wrap-style:none;v-text-anchor:middle">
                  <v:fill o:detectmouseclick="t" type="solid" color2="#090909"/>
                  <v:stroke color="#3465a4" joinstyle="round" endcap="flat"/>
                  <w10:wrap type="topAndBottom"/>
                </v:rect>
                <v:rect id="shape_0" path="m0,0l-2147483645,0l-2147483645,-2147483646l0,-2147483646xe" stroked="f" o:allowincell="f" style="position:absolute;left:147;top:131;width:7991;height:6132;mso-wrap-style:square;v-text-anchor:top">
                  <v:fill o:detectmouseclick="t" on="false"/>
                  <v:stroke color="#3465a4" joinstyle="round" endcap="flat"/>
                  <v:textbox>
                    <w:txbxContent>
                      <w:p>
                        <w:pPr>
                          <w:pStyle w:val="Normal"/>
                          <w:spacing w:lineRule="auto" w:line="324" w:before="124" w:after="0"/>
                          <w:ind w:left="453" w:right="255" w:hanging="0"/>
                          <w:rPr>
                            <w:rFonts w:ascii="Courier New" w:hAnsi="Courier New"/>
                            <w:sz w:val="18"/>
                            <w:ins w:id="1455" w:author="Jomar Tigcal" w:date="2023-03-04T22:23:56Z"/>
                          </w:rPr>
                        </w:pPr>
                        <w:r>
                          <w:rPr>
                            <w:rFonts w:ascii="Courier New" w:hAnsi="Courier New"/>
                            <w:sz w:val="18"/>
                          </w:rPr>
                          <w:t>implementation 'androidx.lifecycle:lifecycle-runtime-ktx:2.5.1'</w:t>
                        </w:r>
                      </w:p>
                      <w:p>
                        <w:pPr>
                          <w:pStyle w:val="Normal"/>
                          <w:spacing w:lineRule="auto" w:line="324" w:before="124" w:after="0"/>
                          <w:ind w:left="453" w:right="255" w:hanging="0"/>
                          <w:rPr>
                            <w:rFonts w:ascii="Courier New" w:hAnsi="Courier New"/>
                            <w:sz w:val="18"/>
                          </w:rPr>
                        </w:pPr>
                        <w:r>
                          <w:rPr>
                            <w:rFonts w:ascii="Courier New" w:hAnsi="Courier New"/>
                            <w:sz w:val="18"/>
                          </w:rPr>
                          <w:t>implementation 'androidx.lifecycle:lifecycle-viewmodel-ktx:2.5.1'</w:t>
                        </w:r>
                      </w:p>
                      <w:p>
                        <w:pPr>
                          <w:pStyle w:val="Normal"/>
                          <w:spacing w:lineRule="auto" w:line="324" w:before="124" w:after="0"/>
                          <w:ind w:left="453" w:right="255" w:hanging="0"/>
                          <w:rPr>
                            <w:rFonts w:ascii="Courier New" w:hAnsi="Courier New"/>
                            <w:sz w:val="18"/>
                          </w:rPr>
                        </w:pPr>
                        <w:r>
                          <w:rPr>
                            <w:rFonts w:ascii="Courier New" w:hAnsi="Courier New"/>
                            <w:sz w:val="18"/>
                          </w:rPr>
                          <w:t>implementation 'androidx.recyclerview:recyclerview:1.2.1'</w:t>
                        </w:r>
                      </w:p>
                      <w:p>
                        <w:pPr>
                          <w:pStyle w:val="Normal"/>
                          <w:spacing w:lineRule="auto" w:line="324" w:before="124" w:after="0"/>
                          <w:ind w:left="453" w:right="255" w:hanging="0"/>
                          <w:rPr>
                            <w:rFonts w:ascii="Courier New" w:hAnsi="Courier New"/>
                            <w:sz w:val="18"/>
                          </w:rPr>
                        </w:pPr>
                        <w:r>
                          <w:rPr>
                            <w:rFonts w:ascii="Courier New" w:hAnsi="Courier New"/>
                            <w:sz w:val="18"/>
                          </w:rPr>
                        </w:r>
                      </w:p>
                      <w:p>
                        <w:pPr>
                          <w:pStyle w:val="Normal"/>
                          <w:spacing w:lineRule="auto" w:line="324" w:before="124" w:after="0"/>
                          <w:ind w:left="453" w:right="255" w:hanging="0"/>
                          <w:rPr>
                            <w:rFonts w:ascii="Courier New" w:hAnsi="Courier New"/>
                            <w:sz w:val="18"/>
                          </w:rPr>
                        </w:pPr>
                        <w:r>
                          <w:rPr>
                            <w:rFonts w:ascii="Courier New" w:hAnsi="Courier New"/>
                            <w:sz w:val="18"/>
                          </w:rPr>
                          <w:t>implementation 'com.google.android.material:material:1.7.0'</w:t>
                        </w:r>
                      </w:p>
                      <w:p>
                        <w:pPr>
                          <w:pStyle w:val="Normal"/>
                          <w:spacing w:lineRule="auto" w:line="324" w:before="124" w:after="0"/>
                          <w:ind w:left="453" w:right="255" w:hanging="0"/>
                          <w:rPr>
                            <w:rFonts w:ascii="Courier New" w:hAnsi="Courier New"/>
                            <w:sz w:val="18"/>
                          </w:rPr>
                        </w:pPr>
                        <w:r>
                          <w:rPr>
                            <w:rFonts w:ascii="Courier New" w:hAnsi="Courier New"/>
                            <w:sz w:val="18"/>
                          </w:rPr>
                        </w:r>
                      </w:p>
                      <w:p>
                        <w:pPr>
                          <w:pStyle w:val="Normal"/>
                          <w:spacing w:lineRule="auto" w:line="324" w:before="124" w:after="0"/>
                          <w:ind w:left="453" w:right="255" w:hanging="0"/>
                          <w:rPr>
                            <w:rFonts w:ascii="Courier New" w:hAnsi="Courier New"/>
                            <w:sz w:val="18"/>
                          </w:rPr>
                        </w:pPr>
                        <w:r>
                          <w:rPr>
                            <w:rFonts w:ascii="Courier New" w:hAnsi="Courier New"/>
                            <w:sz w:val="18"/>
                          </w:rPr>
                          <w:t>implementation 'com.github.bumptech.glide:glide:4.12.0'</w:t>
                        </w:r>
                      </w:p>
                      <w:p>
                        <w:pPr>
                          <w:pStyle w:val="Normal"/>
                          <w:spacing w:lineRule="auto" w:line="324" w:before="124" w:after="0"/>
                          <w:ind w:left="453" w:right="255" w:hanging="0"/>
                          <w:rPr>
                            <w:rFonts w:ascii="Courier New" w:hAnsi="Courier New"/>
                            <w:sz w:val="18"/>
                          </w:rPr>
                        </w:pPr>
                        <w:r>
                          <w:rPr>
                            <w:rFonts w:ascii="Courier New" w:hAnsi="Courier New"/>
                            <w:sz w:val="18"/>
                          </w:rPr>
                        </w:r>
                      </w:p>
                      <w:p>
                        <w:pPr>
                          <w:pStyle w:val="Normal"/>
                          <w:spacing w:lineRule="auto" w:line="324" w:before="124" w:after="0"/>
                          <w:ind w:left="453" w:right="255" w:hanging="0"/>
                          <w:rPr>
                            <w:rFonts w:ascii="Courier New" w:hAnsi="Courier New"/>
                            <w:sz w:val="18"/>
                          </w:rPr>
                        </w:pPr>
                        <w:r>
                          <w:rPr>
                            <w:rFonts w:ascii="Courier New" w:hAnsi="Courier New"/>
                            <w:sz w:val="18"/>
                          </w:rPr>
                          <w:t>implementation 'com.squareup.retrofit2:retrofit:2.9.0'</w:t>
                        </w:r>
                      </w:p>
                      <w:p>
                        <w:pPr>
                          <w:pStyle w:val="Normal"/>
                          <w:spacing w:lineRule="auto" w:line="324" w:before="124" w:after="0"/>
                          <w:ind w:left="453" w:right="255" w:hanging="0"/>
                          <w:rPr>
                            <w:rFonts w:ascii="Courier New" w:hAnsi="Courier New"/>
                            <w:sz w:val="18"/>
                          </w:rPr>
                        </w:pPr>
                        <w:r>
                          <w:rPr>
                            <w:rFonts w:ascii="Courier New" w:hAnsi="Courier New"/>
                            <w:sz w:val="18"/>
                          </w:rPr>
                          <w:t>implementation 'com.squareup.retrofit2:converter-moshi:2.9.0'</w:t>
                        </w:r>
                      </w:p>
                      <w:p>
                        <w:pPr>
                          <w:pStyle w:val="Normal"/>
                          <w:spacing w:lineRule="auto" w:line="324" w:before="124" w:after="0"/>
                          <w:ind w:left="453" w:right="255" w:hanging="0"/>
                          <w:rPr>
                            <w:rFonts w:ascii="Courier New" w:hAnsi="Courier New"/>
                            <w:sz w:val="18"/>
                          </w:rPr>
                        </w:pPr>
                        <w:r>
                          <w:rPr>
                            <w:rFonts w:ascii="Courier New" w:hAnsi="Courier New"/>
                            <w:sz w:val="18"/>
                          </w:rPr>
                        </w:r>
                      </w:p>
                      <w:p>
                        <w:pPr>
                          <w:pStyle w:val="Normal"/>
                          <w:spacing w:lineRule="auto" w:line="324" w:before="124" w:after="0"/>
                          <w:ind w:left="453" w:right="255" w:hanging="0"/>
                          <w:rPr>
                            <w:rFonts w:ascii="Courier New" w:hAnsi="Courier New"/>
                            <w:sz w:val="18"/>
                          </w:rPr>
                        </w:pPr>
                        <w:r>
                          <w:rPr>
                            <w:rFonts w:ascii="Courier New" w:hAnsi="Courier New"/>
                            <w:sz w:val="18"/>
                          </w:rPr>
                          <w:t>implementation 'org.jetbrains.kotlinx:kotlinx-coroutines-core:1.6.4'</w:t>
                        </w:r>
                      </w:p>
                      <w:p>
                        <w:pPr>
                          <w:pStyle w:val="Normal"/>
                          <w:spacing w:lineRule="auto" w:line="324" w:before="124" w:after="0"/>
                          <w:ind w:left="453" w:right="255" w:hanging="0"/>
                          <w:rPr>
                            <w:rFonts w:ascii="Courier New" w:hAnsi="Courier New"/>
                            <w:sz w:val="18"/>
                          </w:rPr>
                        </w:pPr>
                        <w:r>
                          <w:rPr>
                            <w:rFonts w:ascii="Courier New" w:hAnsi="Courier New"/>
                            <w:sz w:val="18"/>
                          </w:rPr>
                          <w:t>implementation 'org.jetbrains.kotlinx:kotlinx-coroutines-android:1.6.4'</w:t>
                        </w:r>
                      </w:p>
                    </w:txbxContent>
                  </v:textbox>
                  <w10:wrap type="topAndBottom"/>
                </v:rect>
              </v:group>
            </w:pict>
          </mc:Fallback>
        </mc:AlternateContent>
      </w:r>
    </w:p>
    <w:p>
      <w:pPr>
        <w:pStyle w:val="TextBody"/>
        <w:spacing w:before="12" w:after="0"/>
        <w:rPr>
          <w:sz w:val="7"/>
          <w:ins w:id="1458" w:author="Jomar Tigcal" w:date="2023-03-04T22:23:56Z"/>
        </w:rPr>
      </w:pPr>
      <w:ins w:id="1457" w:author="Jomar Tigcal" w:date="2023-03-04T22:23:56Z">
        <w:r>
          <w:rPr>
            <w:sz w:val="7"/>
          </w:rPr>
        </w:r>
      </w:ins>
    </w:p>
    <w:p>
      <w:pPr>
        <w:pStyle w:val="ListParagraph"/>
        <w:widowControl w:val="false"/>
        <w:numPr>
          <w:ilvl w:val="0"/>
          <w:numId w:val="2"/>
        </w:numPr>
        <w:tabs>
          <w:tab w:val="clear" w:pos="720"/>
          <w:tab w:val="left" w:pos="1274" w:leader="none"/>
        </w:tabs>
        <w:suppressAutoHyphens w:val="true"/>
        <w:bidi w:val="0"/>
        <w:spacing w:lineRule="auto" w:line="240" w:before="101" w:after="0"/>
        <w:ind w:left="1274" w:right="259" w:hanging="360"/>
        <w:jc w:val="both"/>
        <w:rPr>
          <w:sz w:val="20"/>
          <w:ins w:id="1482" w:author="Jomar Tigcal" w:date="2023-03-04T22:23:56Z"/>
        </w:rPr>
      </w:pPr>
      <w:ins w:id="1459" w:author="Jomar Tigcal" w:date="2023-03-04T22:23:56Z">
        <w:r>
          <w:rPr>
            <w:sz w:val="20"/>
          </w:rPr>
          <w:t>Add</w:t>
        </w:r>
      </w:ins>
      <w:ins w:id="1460" w:author="Jomar Tigcal" w:date="2023-03-04T22:23:56Z">
        <w:r>
          <w:rPr>
            <w:spacing w:val="-8"/>
            <w:sz w:val="20"/>
          </w:rPr>
          <w:t xml:space="preserve"> </w:t>
        </w:r>
      </w:ins>
      <w:ins w:id="1461" w:author="Jomar Tigcal" w:date="2023-03-04T22:23:56Z">
        <w:r>
          <w:rPr>
            <w:sz w:val="20"/>
          </w:rPr>
          <w:t>a</w:t>
        </w:r>
      </w:ins>
      <w:ins w:id="1462" w:author="Jomar Tigcal" w:date="2023-03-04T22:23:56Z">
        <w:r>
          <w:rPr>
            <w:spacing w:val="-4"/>
            <w:sz w:val="20"/>
          </w:rPr>
          <w:t xml:space="preserve"> </w:t>
        </w:r>
      </w:ins>
      <w:ins w:id="1463" w:author="Jomar Tigcal" w:date="2023-03-04T22:23:56Z">
        <w:r>
          <w:rPr>
            <w:rFonts w:ascii="Courier New" w:hAnsi="Courier New"/>
            <w:b/>
          </w:rPr>
          <w:t>layout_margin</w:t>
        </w:r>
      </w:ins>
      <w:ins w:id="1464" w:author="Jomar Tigcal" w:date="2023-03-04T22:23:56Z">
        <w:r>
          <w:rPr>
            <w:rFonts w:ascii="Courier New" w:hAnsi="Courier New"/>
            <w:b/>
            <w:spacing w:val="-80"/>
          </w:rPr>
          <w:t xml:space="preserve"> </w:t>
        </w:r>
      </w:ins>
      <w:ins w:id="1465" w:author="Jomar Tigcal" w:date="2023-03-04T22:23:56Z">
        <w:r>
          <w:rPr>
            <w:sz w:val="20"/>
          </w:rPr>
          <w:t>dimension</w:t>
        </w:r>
      </w:ins>
      <w:ins w:id="1466" w:author="Jomar Tigcal" w:date="2023-03-04T22:23:56Z">
        <w:r>
          <w:rPr>
            <w:spacing w:val="-2"/>
            <w:sz w:val="20"/>
          </w:rPr>
          <w:t xml:space="preserve"> </w:t>
        </w:r>
      </w:ins>
      <w:ins w:id="1467" w:author="Jomar Tigcal" w:date="2023-03-04T22:23:56Z">
        <w:r>
          <w:rPr>
            <w:sz w:val="20"/>
          </w:rPr>
          <w:t>value</w:t>
        </w:r>
      </w:ins>
      <w:ins w:id="1468" w:author="Jomar Tigcal" w:date="2023-03-04T22:23:56Z">
        <w:r>
          <w:rPr>
            <w:spacing w:val="-3"/>
            <w:sz w:val="20"/>
          </w:rPr>
          <w:t xml:space="preserve"> </w:t>
        </w:r>
      </w:ins>
      <w:ins w:id="1469" w:author="Jomar Tigcal" w:date="2023-03-04T22:23:56Z">
        <w:r>
          <w:rPr>
            <w:sz w:val="20"/>
          </w:rPr>
          <w:t>by</w:t>
        </w:r>
      </w:ins>
      <w:ins w:id="1470" w:author="Jomar Tigcal" w:date="2023-03-04T22:23:56Z">
        <w:r>
          <w:rPr>
            <w:spacing w:val="-2"/>
            <w:sz w:val="20"/>
          </w:rPr>
          <w:t xml:space="preserve"> </w:t>
        </w:r>
      </w:ins>
      <w:ins w:id="1471" w:author="Jomar Tigcal" w:date="2023-03-04T22:23:56Z">
        <w:r>
          <w:rPr>
            <w:sz w:val="20"/>
          </w:rPr>
          <w:t>creating</w:t>
        </w:r>
      </w:ins>
      <w:ins w:id="1472" w:author="Jomar Tigcal" w:date="2023-03-04T22:23:56Z">
        <w:r>
          <w:rPr>
            <w:spacing w:val="-3"/>
            <w:sz w:val="20"/>
          </w:rPr>
          <w:t xml:space="preserve"> </w:t>
        </w:r>
      </w:ins>
      <w:ins w:id="1473" w:author="Jomar Tigcal" w:date="2023-03-04T22:23:56Z">
        <w:r>
          <w:rPr>
            <w:sz w:val="20"/>
          </w:rPr>
          <w:t>a</w:t>
        </w:r>
      </w:ins>
      <w:ins w:id="1474" w:author="Jomar Tigcal" w:date="2023-03-04T22:23:56Z">
        <w:r>
          <w:rPr>
            <w:spacing w:val="-3"/>
            <w:sz w:val="20"/>
          </w:rPr>
          <w:t xml:space="preserve"> </w:t>
        </w:r>
      </w:ins>
      <w:ins w:id="1475" w:author="Jomar Tigcal" w:date="2023-03-04T22:23:56Z">
        <w:r>
          <w:rPr>
            <w:rFonts w:ascii="Courier New" w:hAnsi="Courier New"/>
            <w:b/>
          </w:rPr>
          <w:t>dimens.xml</w:t>
        </w:r>
      </w:ins>
      <w:ins w:id="1476" w:author="Jomar Tigcal" w:date="2023-03-04T22:23:56Z">
        <w:r>
          <w:rPr>
            <w:rFonts w:ascii="Courier New" w:hAnsi="Courier New"/>
            <w:b/>
            <w:spacing w:val="-80"/>
          </w:rPr>
          <w:t xml:space="preserve"> </w:t>
        </w:r>
      </w:ins>
      <w:ins w:id="1477" w:author="Jomar Tigcal" w:date="2023-03-04T22:23:56Z">
        <w:r>
          <w:rPr>
            <w:sz w:val="20"/>
          </w:rPr>
          <w:t>file</w:t>
        </w:r>
      </w:ins>
      <w:ins w:id="1478" w:author="Jomar Tigcal" w:date="2023-03-04T22:23:56Z">
        <w:r>
          <w:rPr>
            <w:spacing w:val="-3"/>
            <w:sz w:val="20"/>
          </w:rPr>
          <w:t xml:space="preserve"> </w:t>
        </w:r>
      </w:ins>
      <w:ins w:id="1479" w:author="Jomar Tigcal" w:date="2023-03-04T22:23:56Z">
        <w:r>
          <w:rPr>
            <w:sz w:val="20"/>
          </w:rPr>
          <w:t>in</w:t>
        </w:r>
      </w:ins>
      <w:ins w:id="1480" w:author="Jomar Tigcal" w:date="2023-03-04T22:23:56Z">
        <w:r>
          <w:rPr>
            <w:spacing w:val="-2"/>
            <w:sz w:val="20"/>
          </w:rPr>
          <w:t xml:space="preserve"> </w:t>
        </w:r>
      </w:ins>
      <w:ins w:id="1481" w:author="Jomar Tigcal" w:date="2023-03-04T22:23:56Z">
        <w:r>
          <w:rPr>
            <w:spacing w:val="-5"/>
            <w:sz w:val="20"/>
          </w:rPr>
          <w:t>the</w:t>
        </w:r>
      </w:ins>
    </w:p>
    <w:p>
      <w:pPr>
        <w:pStyle w:val="Normal"/>
        <w:ind w:left="1274" w:hanging="0"/>
        <w:rPr>
          <w:sz w:val="20"/>
          <w:ins w:id="1491" w:author="Jomar Tigcal" w:date="2023-03-04T22:23:56Z"/>
        </w:rPr>
      </w:pPr>
      <w:ins w:id="1483" w:author="Jomar Tigcal" w:date="2023-03-04T22:23:56Z">
        <w:r>
          <w:rPr>
            <w:rFonts w:ascii="Courier New" w:hAnsi="Courier New"/>
            <w:b/>
          </w:rPr>
          <w:t>res/values</w:t>
        </w:r>
      </w:ins>
      <w:ins w:id="1484" w:author="Jomar Tigcal" w:date="2023-03-04T22:23:56Z">
        <w:r>
          <w:rPr>
            <w:rFonts w:ascii="Courier New" w:hAnsi="Courier New"/>
            <w:b/>
            <w:spacing w:val="-80"/>
          </w:rPr>
          <w:t xml:space="preserve"> </w:t>
        </w:r>
      </w:ins>
      <w:ins w:id="1485" w:author="Jomar Tigcal" w:date="2023-03-04T22:23:56Z">
        <w:r>
          <w:rPr>
            <w:sz w:val="20"/>
          </w:rPr>
          <w:t>directory</w:t>
        </w:r>
      </w:ins>
      <w:ins w:id="1486" w:author="Jomar Tigcal" w:date="2023-03-04T22:23:56Z">
        <w:r>
          <w:rPr>
            <w:spacing w:val="-6"/>
            <w:sz w:val="20"/>
          </w:rPr>
          <w:t xml:space="preserve"> </w:t>
        </w:r>
      </w:ins>
      <w:ins w:id="1487" w:author="Jomar Tigcal" w:date="2023-03-04T22:23:56Z">
        <w:r>
          <w:rPr>
            <w:sz w:val="20"/>
          </w:rPr>
          <w:t>with</w:t>
        </w:r>
      </w:ins>
      <w:ins w:id="1488" w:author="Jomar Tigcal" w:date="2023-03-04T22:23:56Z">
        <w:r>
          <w:rPr>
            <w:spacing w:val="-3"/>
            <w:sz w:val="20"/>
          </w:rPr>
          <w:t xml:space="preserve"> </w:t>
        </w:r>
      </w:ins>
      <w:ins w:id="1489" w:author="Jomar Tigcal" w:date="2023-03-04T22:23:56Z">
        <w:r>
          <w:rPr>
            <w:sz w:val="20"/>
          </w:rPr>
          <w:t>the</w:t>
        </w:r>
      </w:ins>
      <w:ins w:id="1490" w:author="Jomar Tigcal" w:date="2023-03-04T22:23:56Z">
        <w:r>
          <w:rPr>
            <w:spacing w:val="-2"/>
            <w:sz w:val="20"/>
          </w:rPr>
          <w:t xml:space="preserve"> following:</w:t>
        </w:r>
      </w:ins>
    </w:p>
    <w:p>
      <w:pPr>
        <w:pStyle w:val="TextBody"/>
        <w:spacing w:before="11" w:after="0"/>
        <w:rPr>
          <w:sz w:val="8"/>
          <w:ins w:id="1494" w:author="Jomar Tigcal" w:date="2023-03-04T22:23:56Z"/>
        </w:rPr>
      </w:pPr>
      <w:r>
        <w:rPr>
          <w:sz w:val="8"/>
        </w:rPr>
        <mc:AlternateContent>
          <mc:Choice Requires="wpg">
            <w:drawing>
              <wp:anchor behindDoc="0" distT="0" distB="0" distL="0" distR="4445" simplePos="0" locked="0" layoutInCell="0" allowOverlap="1" relativeHeight="1946" wp14:anchorId="47B20BD6">
                <wp:simplePos x="0" y="0"/>
                <wp:positionH relativeFrom="page">
                  <wp:posOffset>1120140</wp:posOffset>
                </wp:positionH>
                <wp:positionV relativeFrom="paragraph">
                  <wp:posOffset>91440</wp:posOffset>
                </wp:positionV>
                <wp:extent cx="5074920" cy="574675"/>
                <wp:effectExtent l="0" t="635" r="635" b="0"/>
                <wp:wrapTopAndBottom/>
                <wp:docPr id="1717" name="docshapegroup 2"/>
                <a:graphic xmlns:a="http://schemas.openxmlformats.org/drawingml/2006/main">
                  <a:graphicData uri="http://schemas.microsoft.com/office/word/2010/wordprocessingGroup">
                    <wpg:wgp>
                      <wpg:cNvGrpSpPr/>
                      <wpg:grpSpPr>
                        <a:xfrm>
                          <a:off x="0" y="0"/>
                          <a:ext cx="5074920" cy="574560"/>
                          <a:chOff x="0" y="0"/>
                          <a:chExt cx="5074920" cy="574560"/>
                        </a:xfrm>
                      </wpg:grpSpPr>
                      <wps:wsp>
                        <wps:cNvSpPr/>
                        <wps:spPr>
                          <a:xfrm>
                            <a:off x="0" y="6480"/>
                            <a:ext cx="5074920" cy="561960"/>
                          </a:xfrm>
                          <a:prstGeom prst="rect">
                            <a:avLst/>
                          </a:prstGeom>
                          <a:solidFill>
                            <a:srgbClr val="f6f6f6"/>
                          </a:solidFill>
                          <a:ln w="0">
                            <a:noFill/>
                          </a:ln>
                        </wps:spPr>
                        <wps:style>
                          <a:lnRef idx="0"/>
                          <a:fillRef idx="0"/>
                          <a:effectRef idx="0"/>
                          <a:fontRef idx="minor"/>
                        </wps:style>
                        <wps:bodyPr/>
                      </wps:wsp>
                      <wps:wsp>
                        <wps:cNvSpPr/>
                        <wps:spPr>
                          <a:xfrm>
                            <a:off x="0" y="0"/>
                            <a:ext cx="5074920" cy="574560"/>
                          </a:xfrm>
                          <a:custGeom>
                            <a:avLst/>
                            <a:gdLst>
                              <a:gd name="textAreaLeft" fmla="*/ 0 w 2877120"/>
                              <a:gd name="textAreaRight" fmla="*/ 2883600 w 2877120"/>
                              <a:gd name="textAreaTop" fmla="*/ 0 h 325800"/>
                              <a:gd name="textAreaBottom" fmla="*/ 332280 h 325800"/>
                            </a:gdLst>
                            <a:ahLst/>
                            <a:rect l="textAreaLeft" t="textAreaTop" r="textAreaRight" b="textAreaBottom"/>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54936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ins w:id="1492" w:author="Jomar Tigcal" w:date="2023-03-04T22:23:56Z"/>
                                </w:rPr>
                              </w:pPr>
                              <w:r>
                                <w:rPr>
                                  <w:rFonts w:ascii="Courier New" w:hAnsi="Courier New"/>
                                  <w:spacing w:val="-2"/>
                                  <w:sz w:val="18"/>
                                </w:rPr>
                                <w:t>&lt;resources&gt;</w:t>
                              </w:r>
                            </w:p>
                            <w:p>
                              <w:pPr>
                                <w:pStyle w:val="Normal"/>
                                <w:spacing w:before="76" w:after="0"/>
                                <w:ind w:left="885" w:hanging="0"/>
                                <w:rPr>
                                  <w:rFonts w:ascii="Courier New" w:hAnsi="Courier New"/>
                                  <w:sz w:val="18"/>
                                </w:rPr>
                              </w:pPr>
                              <w:r>
                                <w:rPr>
                                  <w:rFonts w:ascii="Courier New" w:hAnsi="Courier New"/>
                                  <w:sz w:val="18"/>
                                </w:rPr>
                                <w:t>&lt;dimen</w:t>
                              </w:r>
                              <w:r>
                                <w:rPr>
                                  <w:rFonts w:ascii="Courier New" w:hAnsi="Courier New"/>
                                  <w:spacing w:val="-6"/>
                                  <w:sz w:val="18"/>
                                </w:rPr>
                                <w:t xml:space="preserve"> </w:t>
                              </w:r>
                              <w:r>
                                <w:rPr>
                                  <w:rFonts w:ascii="Courier New" w:hAnsi="Courier New"/>
                                  <w:spacing w:val="-2"/>
                                  <w:sz w:val="18"/>
                                </w:rPr>
                                <w:t>name="layout_margin"&gt;16dp&lt;/dimen&gt;</w:t>
                              </w:r>
                            </w:p>
                            <w:p>
                              <w:pPr>
                                <w:pStyle w:val="Normal"/>
                                <w:spacing w:before="76" w:after="0"/>
                                <w:ind w:left="453" w:hanging="0"/>
                                <w:rPr>
                                  <w:rFonts w:ascii="Courier New" w:hAnsi="Courier New"/>
                                  <w:sz w:val="18"/>
                                </w:rPr>
                              </w:pPr>
                              <w:r>
                                <w:rPr>
                                  <w:rFonts w:ascii="Courier New" w:hAnsi="Courier New"/>
                                  <w:spacing w:val="-2"/>
                                  <w:sz w:val="18"/>
                                </w:rPr>
                                <w:t>&lt;/resources&gt;</w:t>
                              </w:r>
                            </w:p>
                          </w:txbxContent>
                        </wps:txbx>
                        <wps:bodyPr lIns="0" rIns="0" tIns="0" bIns="0" anchor="t">
                          <a:noAutofit/>
                        </wps:bodyPr>
                      </wps:wsp>
                    </wpg:wgp>
                  </a:graphicData>
                </a:graphic>
              </wp:anchor>
            </w:drawing>
          </mc:Choice>
          <mc:Fallback>
            <w:pict>
              <v:group id="shape_0" alt="docshapegroup 2" style="position:absolute;margin-left:88.2pt;margin-top:7.2pt;width:399.6pt;height:45.25pt" coordorigin="1764,144" coordsize="7992,905">
                <v:rect id="shape_0" path="m0,0l-2147483645,0l-2147483645,-2147483646l0,-2147483646xe" fillcolor="#f6f6f6" stroked="f" o:allowincell="f" style="position:absolute;left:1764;top:154;width:7991;height:88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4;width:7991;height:86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ins w:id="1493" w:author="Jomar Tigcal" w:date="2023-03-04T22:23:56Z"/>
                          </w:rPr>
                        </w:pPr>
                        <w:r>
                          <w:rPr>
                            <w:rFonts w:ascii="Courier New" w:hAnsi="Courier New"/>
                            <w:spacing w:val="-2"/>
                            <w:sz w:val="18"/>
                          </w:rPr>
                          <w:t>&lt;resources&gt;</w:t>
                        </w:r>
                      </w:p>
                      <w:p>
                        <w:pPr>
                          <w:pStyle w:val="Normal"/>
                          <w:spacing w:before="76" w:after="0"/>
                          <w:ind w:left="885" w:hanging="0"/>
                          <w:rPr>
                            <w:rFonts w:ascii="Courier New" w:hAnsi="Courier New"/>
                            <w:sz w:val="18"/>
                          </w:rPr>
                        </w:pPr>
                        <w:r>
                          <w:rPr>
                            <w:rFonts w:ascii="Courier New" w:hAnsi="Courier New"/>
                            <w:sz w:val="18"/>
                          </w:rPr>
                          <w:t>&lt;dimen</w:t>
                        </w:r>
                        <w:r>
                          <w:rPr>
                            <w:rFonts w:ascii="Courier New" w:hAnsi="Courier New"/>
                            <w:spacing w:val="-6"/>
                            <w:sz w:val="18"/>
                          </w:rPr>
                          <w:t xml:space="preserve"> </w:t>
                        </w:r>
                        <w:r>
                          <w:rPr>
                            <w:rFonts w:ascii="Courier New" w:hAnsi="Courier New"/>
                            <w:spacing w:val="-2"/>
                            <w:sz w:val="18"/>
                          </w:rPr>
                          <w:t>name="layout_margin"&gt;16dp&lt;/dimen&gt;</w:t>
                        </w:r>
                      </w:p>
                      <w:p>
                        <w:pPr>
                          <w:pStyle w:val="Normal"/>
                          <w:spacing w:before="76" w:after="0"/>
                          <w:ind w:left="453" w:hanging="0"/>
                          <w:rPr>
                            <w:rFonts w:ascii="Courier New" w:hAnsi="Courier New"/>
                            <w:sz w:val="18"/>
                          </w:rPr>
                        </w:pPr>
                        <w:r>
                          <w:rPr>
                            <w:rFonts w:ascii="Courier New" w:hAnsi="Courier New"/>
                            <w:spacing w:val="-2"/>
                            <w:sz w:val="18"/>
                          </w:rPr>
                          <w:t>&lt;/resources&gt;</w:t>
                        </w:r>
                      </w:p>
                    </w:txbxContent>
                  </v:textbox>
                  <w10:wrap type="topAndBottom"/>
                </v:rect>
              </v:group>
            </w:pict>
          </mc:Fallback>
        </mc:AlternateContent>
      </w:r>
    </w:p>
    <w:p>
      <w:pPr>
        <w:pStyle w:val="TextBody"/>
        <w:spacing w:before="72" w:after="0"/>
        <w:ind w:left="1274" w:hanging="0"/>
        <w:rPr>
          <w:ins w:id="1516" w:author="Jomar Tigcal" w:date="2023-03-04T22:23:56Z"/>
        </w:rPr>
      </w:pPr>
      <w:ins w:id="1495" w:author="Jomar Tigcal" w:date="2023-03-04T22:23:56Z">
        <w:r>
          <w:rPr/>
          <w:t>This</w:t>
        </w:r>
      </w:ins>
      <w:ins w:id="1496" w:author="Jomar Tigcal" w:date="2023-03-04T22:23:56Z">
        <w:r>
          <w:rPr>
            <w:spacing w:val="-5"/>
          </w:rPr>
          <w:t xml:space="preserve"> </w:t>
        </w:r>
      </w:ins>
      <w:ins w:id="1497" w:author="Jomar Tigcal" w:date="2023-03-04T22:23:56Z">
        <w:r>
          <w:rPr/>
          <w:t>will</w:t>
        </w:r>
      </w:ins>
      <w:ins w:id="1498" w:author="Jomar Tigcal" w:date="2023-03-04T22:23:56Z">
        <w:r>
          <w:rPr>
            <w:spacing w:val="-1"/>
          </w:rPr>
          <w:t xml:space="preserve"> </w:t>
        </w:r>
      </w:ins>
      <w:ins w:id="1499" w:author="Jomar Tigcal" w:date="2023-03-04T22:23:56Z">
        <w:r>
          <w:rPr/>
          <w:t>be</w:t>
        </w:r>
      </w:ins>
      <w:ins w:id="1500" w:author="Jomar Tigcal" w:date="2023-03-04T22:23:56Z">
        <w:r>
          <w:rPr>
            <w:spacing w:val="-1"/>
          </w:rPr>
          <w:t xml:space="preserve"> </w:t>
        </w:r>
      </w:ins>
      <w:ins w:id="1501" w:author="Jomar Tigcal" w:date="2023-03-04T22:23:56Z">
        <w:r>
          <w:rPr/>
          <w:t>used</w:t>
        </w:r>
      </w:ins>
      <w:ins w:id="1502" w:author="Jomar Tigcal" w:date="2023-03-04T22:23:56Z">
        <w:r>
          <w:rPr>
            <w:spacing w:val="-2"/>
          </w:rPr>
          <w:t xml:space="preserve"> </w:t>
        </w:r>
      </w:ins>
      <w:ins w:id="1503" w:author="Jomar Tigcal" w:date="2023-03-04T22:23:56Z">
        <w:r>
          <w:rPr/>
          <w:t>for</w:t>
        </w:r>
      </w:ins>
      <w:ins w:id="1504" w:author="Jomar Tigcal" w:date="2023-03-04T22:23:56Z">
        <w:r>
          <w:rPr>
            <w:spacing w:val="-1"/>
          </w:rPr>
          <w:t xml:space="preserve"> </w:t>
        </w:r>
      </w:ins>
      <w:ins w:id="1505" w:author="Jomar Tigcal" w:date="2023-03-04T22:23:56Z">
        <w:r>
          <w:rPr/>
          <w:t>the</w:t>
        </w:r>
      </w:ins>
      <w:ins w:id="1506" w:author="Jomar Tigcal" w:date="2023-03-04T22:23:56Z">
        <w:r>
          <w:rPr>
            <w:spacing w:val="-1"/>
          </w:rPr>
          <w:t xml:space="preserve"> </w:t>
        </w:r>
      </w:ins>
      <w:ins w:id="1507" w:author="Jomar Tigcal" w:date="2023-03-04T22:23:56Z">
        <w:r>
          <w:rPr/>
          <w:t>view</w:t>
        </w:r>
      </w:ins>
      <w:ins w:id="1508" w:author="Jomar Tigcal" w:date="2023-03-04T22:23:56Z">
        <w:r>
          <w:rPr>
            <w:spacing w:val="-2"/>
          </w:rPr>
          <w:t xml:space="preserve"> </w:t>
        </w:r>
      </w:ins>
      <w:ins w:id="1509" w:author="Jomar Tigcal" w:date="2023-03-04T22:23:56Z">
        <w:r>
          <w:rPr/>
          <w:t>margins</w:t>
        </w:r>
      </w:ins>
      <w:ins w:id="1510" w:author="Jomar Tigcal" w:date="2023-03-04T22:23:56Z">
        <w:r>
          <w:rPr>
            <w:spacing w:val="-2"/>
          </w:rPr>
          <w:t xml:space="preserve"> </w:t>
        </w:r>
      </w:ins>
      <w:ins w:id="1511" w:author="Jomar Tigcal" w:date="2023-03-04T22:23:56Z">
        <w:r>
          <w:rPr/>
          <w:t>in</w:t>
        </w:r>
      </w:ins>
      <w:ins w:id="1512" w:author="Jomar Tigcal" w:date="2023-03-04T22:23:56Z">
        <w:r>
          <w:rPr>
            <w:spacing w:val="-1"/>
          </w:rPr>
          <w:t xml:space="preserve"> </w:t>
        </w:r>
      </w:ins>
      <w:ins w:id="1513" w:author="Jomar Tigcal" w:date="2023-03-04T22:23:56Z">
        <w:r>
          <w:rPr/>
          <w:t>the</w:t>
        </w:r>
      </w:ins>
      <w:ins w:id="1514" w:author="Jomar Tigcal" w:date="2023-03-04T22:23:56Z">
        <w:r>
          <w:rPr>
            <w:spacing w:val="-1"/>
          </w:rPr>
          <w:t xml:space="preserve"> </w:t>
        </w:r>
      </w:ins>
      <w:ins w:id="1515" w:author="Jomar Tigcal" w:date="2023-03-04T22:23:56Z">
        <w:r>
          <w:rPr>
            <w:spacing w:val="-2"/>
          </w:rPr>
          <w:t>layout.</w:t>
        </w:r>
      </w:ins>
    </w:p>
    <w:p>
      <w:pPr>
        <w:pStyle w:val="ListParagraph"/>
        <w:numPr>
          <w:ilvl w:val="0"/>
          <w:numId w:val="2"/>
        </w:numPr>
        <w:tabs>
          <w:tab w:val="clear" w:pos="720"/>
          <w:tab w:val="left" w:pos="1274" w:leader="none"/>
        </w:tabs>
        <w:spacing w:before="148" w:after="0"/>
        <w:ind w:left="1274" w:right="729" w:hanging="360"/>
        <w:jc w:val="left"/>
        <w:rPr>
          <w:sz w:val="20"/>
          <w:ins w:id="1523" w:author="Jomar Tigcal" w:date="2023-03-04T22:23:56Z"/>
        </w:rPr>
      </w:pPr>
      <w:ins w:id="1517" w:author="Jomar Tigcal" w:date="2023-03-04T22:23:56Z">
        <w:r>
          <w:rPr>
            <w:sz w:val="20"/>
          </w:rPr>
          <w:t xml:space="preserve">Open  </w:t>
        </w:r>
      </w:ins>
      <w:ins w:id="1518" w:author="Jomar Tigcal" w:date="2023-03-04T22:23:56Z">
        <w:r>
          <w:rPr>
            <w:rFonts w:ascii="Courier New" w:hAnsi="Courier New"/>
            <w:b/>
            <w:sz w:val="22"/>
            <w:szCs w:val="22"/>
          </w:rPr>
          <w:t>strings.xml</w:t>
        </w:r>
      </w:ins>
      <w:ins w:id="1519" w:author="Jomar Tigcal" w:date="2023-03-04T22:23:56Z">
        <w:r>
          <w:rPr>
            <w:rFonts w:ascii="Courier New" w:hAnsi="Courier New"/>
            <w:b/>
            <w:spacing w:val="-80"/>
            <w:sz w:val="20"/>
          </w:rPr>
          <w:t xml:space="preserve"> </w:t>
        </w:r>
      </w:ins>
      <w:r>
        <mc:AlternateContent>
          <mc:Choice Requires="wpg">
            <w:drawing>
              <wp:anchor behindDoc="0" distT="0" distB="0" distL="0" distR="4445" simplePos="0" locked="0" layoutInCell="0" allowOverlap="1" relativeHeight="1984" wp14:anchorId="4221148C">
                <wp:simplePos x="0" y="0"/>
                <wp:positionH relativeFrom="page">
                  <wp:posOffset>1120140</wp:posOffset>
                </wp:positionH>
                <wp:positionV relativeFrom="paragraph">
                  <wp:posOffset>331470</wp:posOffset>
                </wp:positionV>
                <wp:extent cx="5074920" cy="574675"/>
                <wp:effectExtent l="0" t="635" r="635" b="0"/>
                <wp:wrapTopAndBottom/>
                <wp:docPr id="1719" name="docshapegroup 21"/>
                <a:graphic xmlns:a="http://schemas.openxmlformats.org/drawingml/2006/main">
                  <a:graphicData uri="http://schemas.microsoft.com/office/word/2010/wordprocessingGroup">
                    <wpg:wgp>
                      <wpg:cNvGrpSpPr/>
                      <wpg:grpSpPr>
                        <a:xfrm>
                          <a:off x="0" y="0"/>
                          <a:ext cx="5074920" cy="574560"/>
                          <a:chOff x="0" y="0"/>
                          <a:chExt cx="5074920" cy="574560"/>
                        </a:xfrm>
                      </wpg:grpSpPr>
                      <wps:wsp>
                        <wps:cNvSpPr/>
                        <wps:spPr>
                          <a:xfrm>
                            <a:off x="0" y="6480"/>
                            <a:ext cx="5074920" cy="561960"/>
                          </a:xfrm>
                          <a:prstGeom prst="rect">
                            <a:avLst/>
                          </a:prstGeom>
                          <a:solidFill>
                            <a:srgbClr val="f6f6f6"/>
                          </a:solidFill>
                          <a:ln w="0">
                            <a:noFill/>
                          </a:ln>
                        </wps:spPr>
                        <wps:style>
                          <a:lnRef idx="0"/>
                          <a:fillRef idx="0"/>
                          <a:effectRef idx="0"/>
                          <a:fontRef idx="minor"/>
                        </wps:style>
                        <wps:bodyPr/>
                      </wps:wsp>
                      <wps:wsp>
                        <wps:cNvSpPr/>
                        <wps:spPr>
                          <a:xfrm>
                            <a:off x="0" y="0"/>
                            <a:ext cx="5074920" cy="574560"/>
                          </a:xfrm>
                          <a:custGeom>
                            <a:avLst/>
                            <a:gdLst>
                              <a:gd name="textAreaLeft" fmla="*/ 0 w 2877120"/>
                              <a:gd name="textAreaRight" fmla="*/ 2883600 w 2877120"/>
                              <a:gd name="textAreaTop" fmla="*/ 0 h 325800"/>
                              <a:gd name="textAreaBottom" fmla="*/ 332280 h 325800"/>
                            </a:gdLst>
                            <a:ahLst/>
                            <a:rect l="textAreaLeft" t="textAreaTop" r="textAreaRight" b="textAreaBottom"/>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549360"/>
                          </a:xfrm>
                          <a:prstGeom prst="rect">
                            <a:avLst/>
                          </a:prstGeom>
                          <a:noFill/>
                          <a:ln w="0">
                            <a:noFill/>
                          </a:ln>
                        </wps:spPr>
                        <wps:style>
                          <a:lnRef idx="0"/>
                          <a:fillRef idx="0"/>
                          <a:effectRef idx="0"/>
                          <a:fontRef idx="minor"/>
                        </wps:style>
                        <wps:txbx>
                          <w:txbxContent>
                            <w:p>
                              <w:pPr>
                                <w:pStyle w:val="Normal"/>
                                <w:spacing w:before="76" w:after="0"/>
                                <w:ind w:left="453" w:hanging="0"/>
                                <w:rPr>
                                  <w:rFonts w:ascii="Courier New" w:hAnsi="Courier New"/>
                                  <w:sz w:val="18"/>
                                  <w:ins w:id="1520" w:author="Jomar Tigcal" w:date="2023-03-04T22:23:56Z"/>
                                </w:rPr>
                              </w:pPr>
                              <w:r>
                                <w:rPr>
                                  <w:rFonts w:ascii="Courier New" w:hAnsi="Courier New"/>
                                  <w:spacing w:val="-2"/>
                                  <w:sz w:val="18"/>
                                </w:rPr>
                                <w:t>&lt;string name="tv_show_overview"&gt;Overview: %s&lt;/string&gt;</w:t>
                              </w:r>
                            </w:p>
                            <w:p>
                              <w:pPr>
                                <w:pStyle w:val="Normal"/>
                                <w:spacing w:before="76" w:after="0"/>
                                <w:ind w:left="453" w:hanging="0"/>
                                <w:rPr>
                                  <w:rFonts w:ascii="Courier New" w:hAnsi="Courier New"/>
                                  <w:sz w:val="18"/>
                                </w:rPr>
                              </w:pPr>
                              <w:r>
                                <w:rPr>
                                  <w:rFonts w:ascii="Courier New" w:hAnsi="Courier New"/>
                                  <w:spacing w:val="-2"/>
                                  <w:sz w:val="18"/>
                                </w:rPr>
                                <w:t>&lt;string name="tv_show_poster"&gt;Poster&lt;/string&gt;</w:t>
                              </w:r>
                            </w:p>
                            <w:p>
                              <w:pPr>
                                <w:pStyle w:val="Normal"/>
                                <w:spacing w:before="76" w:after="0"/>
                                <w:ind w:left="453" w:hanging="0"/>
                                <w:rPr>
                                  <w:rFonts w:ascii="Courier New" w:hAnsi="Courier New"/>
                                  <w:sz w:val="18"/>
                                </w:rPr>
                              </w:pPr>
                              <w:r>
                                <w:rPr>
                                  <w:rFonts w:ascii="Courier New" w:hAnsi="Courier New"/>
                                  <w:spacing w:val="-2"/>
                                  <w:sz w:val="18"/>
                                </w:rPr>
                                <w:t>&lt;string name="tv_show_release"&gt;First Air Date: %s&lt;/string&gt;</w:t>
                              </w:r>
                            </w:p>
                          </w:txbxContent>
                        </wps:txbx>
                        <wps:bodyPr lIns="0" rIns="0" tIns="0" bIns="0" anchor="t">
                          <a:noAutofit/>
                        </wps:bodyPr>
                      </wps:wsp>
                    </wpg:wgp>
                  </a:graphicData>
                </a:graphic>
              </wp:anchor>
            </w:drawing>
          </mc:Choice>
          <mc:Fallback>
            <w:pict>
              <v:group id="shape_0" alt="docshapegroup 21" style="position:absolute;margin-left:88.2pt;margin-top:26.1pt;width:399.6pt;height:45.25pt" coordorigin="1764,522" coordsize="7992,905">
                <v:rect id="shape_0" path="m0,0l-2147483645,0l-2147483645,-2147483646l0,-2147483646xe" fillcolor="#f6f6f6" stroked="f" o:allowincell="f" style="position:absolute;left:1764;top:532;width:7991;height:88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542;width:7991;height:864;mso-wrap-style:square;v-text-anchor:top;mso-position-horizontal-relative:page">
                  <v:fill o:detectmouseclick="t" on="false"/>
                  <v:stroke color="#3465a4" joinstyle="round" endcap="flat"/>
                  <v:textbox>
                    <w:txbxContent>
                      <w:p>
                        <w:pPr>
                          <w:pStyle w:val="Normal"/>
                          <w:spacing w:before="76" w:after="0"/>
                          <w:ind w:left="453" w:hanging="0"/>
                          <w:rPr>
                            <w:rFonts w:ascii="Courier New" w:hAnsi="Courier New"/>
                            <w:sz w:val="18"/>
                            <w:ins w:id="1521" w:author="Jomar Tigcal" w:date="2023-03-04T22:23:56Z"/>
                          </w:rPr>
                        </w:pPr>
                        <w:r>
                          <w:rPr>
                            <w:rFonts w:ascii="Courier New" w:hAnsi="Courier New"/>
                            <w:spacing w:val="-2"/>
                            <w:sz w:val="18"/>
                          </w:rPr>
                          <w:t>&lt;string name="tv_show_overview"&gt;Overview: %s&lt;/string&gt;</w:t>
                        </w:r>
                      </w:p>
                      <w:p>
                        <w:pPr>
                          <w:pStyle w:val="Normal"/>
                          <w:spacing w:before="76" w:after="0"/>
                          <w:ind w:left="453" w:hanging="0"/>
                          <w:rPr>
                            <w:rFonts w:ascii="Courier New" w:hAnsi="Courier New"/>
                            <w:sz w:val="18"/>
                          </w:rPr>
                        </w:pPr>
                        <w:r>
                          <w:rPr>
                            <w:rFonts w:ascii="Courier New" w:hAnsi="Courier New"/>
                            <w:spacing w:val="-2"/>
                            <w:sz w:val="18"/>
                          </w:rPr>
                          <w:t>&lt;string name="tv_show_poster"&gt;Poster&lt;/string&gt;</w:t>
                        </w:r>
                      </w:p>
                      <w:p>
                        <w:pPr>
                          <w:pStyle w:val="Normal"/>
                          <w:spacing w:before="76" w:after="0"/>
                          <w:ind w:left="453" w:hanging="0"/>
                          <w:rPr>
                            <w:rFonts w:ascii="Courier New" w:hAnsi="Courier New"/>
                            <w:sz w:val="18"/>
                          </w:rPr>
                        </w:pPr>
                        <w:r>
                          <w:rPr>
                            <w:rFonts w:ascii="Courier New" w:hAnsi="Courier New"/>
                            <w:spacing w:val="-2"/>
                            <w:sz w:val="18"/>
                          </w:rPr>
                          <w:t>&lt;string name="tv_show_release"&gt;First Air Date: %s&lt;/string&gt;</w:t>
                        </w:r>
                      </w:p>
                    </w:txbxContent>
                  </v:textbox>
                  <w10:wrap type="topAndBottom"/>
                </v:rect>
              </v:group>
            </w:pict>
          </mc:Fallback>
        </mc:AlternateContent>
      </w:r>
      <w:ins w:id="1522" w:author="Jomar Tigcal" w:date="2023-03-04T22:23:56Z">
        <w:r>
          <w:rPr>
            <w:sz w:val="20"/>
          </w:rPr>
          <w:t>and add the following string values:</w:t>
        </w:r>
      </w:ins>
    </w:p>
    <w:p>
      <w:pPr>
        <w:pStyle w:val="ListParagraph"/>
        <w:numPr>
          <w:ilvl w:val="0"/>
          <w:numId w:val="2"/>
        </w:numPr>
        <w:tabs>
          <w:tab w:val="clear" w:pos="720"/>
          <w:tab w:val="left" w:pos="1274" w:leader="none"/>
        </w:tabs>
        <w:spacing w:before="148" w:after="0"/>
        <w:ind w:left="1274" w:right="729" w:hanging="360"/>
        <w:jc w:val="left"/>
        <w:rPr>
          <w:sz w:val="20"/>
          <w:ins w:id="1544" w:author="Jomar Tigcal" w:date="2023-03-04T22:23:56Z"/>
        </w:rPr>
      </w:pPr>
      <w:ins w:id="1524" w:author="Jomar Tigcal" w:date="2023-03-04T22:23:56Z">
        <w:r>
          <w:rPr>
            <w:sz w:val="20"/>
          </w:rPr>
          <w:t>Create</w:t>
        </w:r>
      </w:ins>
      <w:ins w:id="1525" w:author="Jomar Tigcal" w:date="2023-03-04T22:23:56Z">
        <w:r>
          <w:rPr>
            <w:spacing w:val="-13"/>
            <w:sz w:val="20"/>
          </w:rPr>
          <w:t xml:space="preserve"> </w:t>
        </w:r>
      </w:ins>
      <w:ins w:id="1526" w:author="Jomar Tigcal" w:date="2023-03-04T22:23:56Z">
        <w:r>
          <w:rPr>
            <w:sz w:val="20"/>
          </w:rPr>
          <w:t>a</w:t>
        </w:r>
      </w:ins>
      <w:ins w:id="1527" w:author="Jomar Tigcal" w:date="2023-03-04T22:23:56Z">
        <w:r>
          <w:rPr>
            <w:spacing w:val="-7"/>
            <w:sz w:val="20"/>
          </w:rPr>
          <w:t xml:space="preserve"> </w:t>
        </w:r>
      </w:ins>
      <w:ins w:id="1528" w:author="Jomar Tigcal" w:date="2023-03-04T22:23:56Z">
        <w:r>
          <w:rPr>
            <w:rFonts w:ascii="Courier New" w:hAnsi="Courier New"/>
            <w:b/>
          </w:rPr>
          <w:t>view_tv_show_item.xml</w:t>
        </w:r>
      </w:ins>
      <w:ins w:id="1529" w:author="Jomar Tigcal" w:date="2023-03-04T22:23:56Z">
        <w:r>
          <w:rPr>
            <w:rFonts w:ascii="Courier New" w:hAnsi="Courier New"/>
            <w:b/>
            <w:spacing w:val="-80"/>
          </w:rPr>
          <w:t xml:space="preserve"> </w:t>
        </w:r>
      </w:ins>
      <w:ins w:id="1530" w:author="Jomar Tigcal" w:date="2023-03-04T22:23:56Z">
        <w:r>
          <w:rPr>
            <w:sz w:val="20"/>
          </w:rPr>
          <w:t>layout</w:t>
        </w:r>
      </w:ins>
      <w:ins w:id="1531" w:author="Jomar Tigcal" w:date="2023-03-04T22:23:56Z">
        <w:r>
          <w:rPr>
            <w:spacing w:val="-5"/>
            <w:sz w:val="20"/>
          </w:rPr>
          <w:t xml:space="preserve"> </w:t>
        </w:r>
      </w:ins>
      <w:ins w:id="1532" w:author="Jomar Tigcal" w:date="2023-03-04T22:23:56Z">
        <w:r>
          <w:rPr>
            <w:sz w:val="20"/>
          </w:rPr>
          <w:t>file</w:t>
        </w:r>
      </w:ins>
      <w:ins w:id="1533" w:author="Jomar Tigcal" w:date="2023-03-04T22:23:56Z">
        <w:r>
          <w:rPr>
            <w:spacing w:val="-5"/>
            <w:sz w:val="20"/>
          </w:rPr>
          <w:t xml:space="preserve"> </w:t>
        </w:r>
      </w:ins>
      <w:ins w:id="1534" w:author="Jomar Tigcal" w:date="2023-03-04T22:23:56Z">
        <w:r>
          <w:rPr>
            <w:sz w:val="20"/>
          </w:rPr>
          <w:t>with</w:t>
        </w:r>
      </w:ins>
      <w:ins w:id="1535" w:author="Jomar Tigcal" w:date="2023-03-04T22:23:56Z">
        <w:r>
          <w:rPr>
            <w:spacing w:val="-6"/>
            <w:sz w:val="20"/>
          </w:rPr>
          <w:t xml:space="preserve"> </w:t>
        </w:r>
      </w:ins>
      <w:ins w:id="1536" w:author="Jomar Tigcal" w:date="2023-03-04T22:23:56Z">
        <w:r>
          <w:rPr>
            <w:rFonts w:ascii="Courier New" w:hAnsi="Courier New"/>
            <w:b/>
          </w:rPr>
          <w:t>ImageView</w:t>
        </w:r>
      </w:ins>
      <w:ins w:id="1537" w:author="Jomar Tigcal" w:date="2023-03-04T22:23:56Z">
        <w:r>
          <w:rPr>
            <w:rFonts w:ascii="Courier New" w:hAnsi="Courier New"/>
            <w:b/>
            <w:spacing w:val="-80"/>
          </w:rPr>
          <w:t xml:space="preserve"> </w:t>
        </w:r>
      </w:ins>
      <w:ins w:id="1538" w:author="Jomar Tigcal" w:date="2023-03-04T22:23:56Z">
        <w:r>
          <w:rPr>
            <w:sz w:val="20"/>
          </w:rPr>
          <w:t>for</w:t>
        </w:r>
      </w:ins>
      <w:ins w:id="1539" w:author="Jomar Tigcal" w:date="2023-03-04T22:23:56Z">
        <w:r>
          <w:rPr>
            <w:spacing w:val="-5"/>
            <w:sz w:val="20"/>
          </w:rPr>
          <w:t xml:space="preserve"> </w:t>
        </w:r>
      </w:ins>
      <w:ins w:id="1540" w:author="Jomar Tigcal" w:date="2023-03-04T22:23:56Z">
        <w:r>
          <w:rPr>
            <w:sz w:val="20"/>
          </w:rPr>
          <w:t xml:space="preserve">the poster and </w:t>
        </w:r>
      </w:ins>
      <w:ins w:id="1541" w:author="Jomar Tigcal" w:date="2023-03-04T22:23:56Z">
        <w:r>
          <w:rPr>
            <w:rFonts w:ascii="Courier New" w:hAnsi="Courier New"/>
            <w:b/>
          </w:rPr>
          <w:t>TextView</w:t>
        </w:r>
      </w:ins>
      <w:ins w:id="1542" w:author="Jomar Tigcal" w:date="2023-03-04T22:23:56Z">
        <w:r>
          <w:rPr>
            <w:rFonts w:ascii="Courier New" w:hAnsi="Courier New"/>
            <w:b/>
            <w:spacing w:val="-65"/>
          </w:rPr>
          <w:t xml:space="preserve"> </w:t>
        </w:r>
      </w:ins>
      <w:ins w:id="1543" w:author="Jomar Tigcal" w:date="2023-03-04T22:23:56Z">
        <w:r>
          <w:rPr>
            <w:sz w:val="20"/>
          </w:rPr>
          <w:t>for the name of the TV show:</w:t>
        </w:r>
      </w:ins>
    </w:p>
    <w:p>
      <w:pPr>
        <w:sectPr>
          <w:headerReference w:type="even" r:id="rId497"/>
          <w:headerReference w:type="default" r:id="rId498"/>
          <w:type w:val="nextPage"/>
          <w:pgSz w:w="10800" w:h="13320"/>
          <w:pgMar w:left="940" w:right="920" w:gutter="0" w:header="695" w:top="1120" w:footer="0" w:bottom="280"/>
          <w:pgNumType w:start="159" w:fmt="decimal"/>
          <w:formProt w:val="false"/>
          <w:textDirection w:val="lrTb"/>
          <w:docGrid w:type="default" w:linePitch="100" w:charSpace="4096"/>
        </w:sectPr>
        <w:pStyle w:val="TextBody"/>
        <w:spacing w:before="10" w:after="0"/>
        <w:rPr>
          <w:sz w:val="8"/>
          <w:ins w:id="1569" w:author="Jomar Tigcal" w:date="2023-03-04T22:23:56Z"/>
        </w:rPr>
      </w:pPr>
      <w:r>
        <w:rPr>
          <w:sz w:val="8"/>
        </w:rPr>
        <mc:AlternateContent>
          <mc:Choice Requires="wpg">
            <w:drawing>
              <wp:anchor behindDoc="0" distT="13970" distB="0" distL="0" distR="4445" simplePos="0" locked="0" layoutInCell="0" allowOverlap="1" relativeHeight="1948" wp14:anchorId="23C35B8E">
                <wp:simplePos x="0" y="0"/>
                <wp:positionH relativeFrom="page">
                  <wp:posOffset>1120140</wp:posOffset>
                </wp:positionH>
                <wp:positionV relativeFrom="paragraph">
                  <wp:posOffset>90170</wp:posOffset>
                </wp:positionV>
                <wp:extent cx="5074920" cy="2988945"/>
                <wp:effectExtent l="0" t="1270" r="635" b="0"/>
                <wp:wrapTopAndBottom/>
                <wp:docPr id="1721" name="docshapegroup 3"/>
                <a:graphic xmlns:a="http://schemas.openxmlformats.org/drawingml/2006/main">
                  <a:graphicData uri="http://schemas.microsoft.com/office/word/2010/wordprocessingGroup">
                    <wpg:wgp>
                      <wpg:cNvGrpSpPr/>
                      <wpg:grpSpPr>
                        <a:xfrm>
                          <a:off x="0" y="0"/>
                          <a:ext cx="5074920" cy="2989080"/>
                          <a:chOff x="0" y="0"/>
                          <a:chExt cx="5074920" cy="2989080"/>
                        </a:xfrm>
                      </wpg:grpSpPr>
                      <wps:wsp>
                        <wps:cNvSpPr/>
                        <wps:spPr>
                          <a:xfrm>
                            <a:off x="0" y="7560"/>
                            <a:ext cx="5074920" cy="2973600"/>
                          </a:xfrm>
                          <a:prstGeom prst="rect">
                            <a:avLst/>
                          </a:prstGeom>
                          <a:solidFill>
                            <a:srgbClr val="f6f6f6"/>
                          </a:solidFill>
                          <a:ln w="0">
                            <a:noFill/>
                          </a:ln>
                        </wps:spPr>
                        <wps:style>
                          <a:lnRef idx="0"/>
                          <a:fillRef idx="0"/>
                          <a:effectRef idx="0"/>
                          <a:fontRef idx="minor"/>
                        </wps:style>
                        <wps:bodyPr/>
                      </wps:wsp>
                      <wps:wsp>
                        <wps:cNvSpPr/>
                        <wps:spPr>
                          <a:xfrm>
                            <a:off x="0" y="0"/>
                            <a:ext cx="5074920" cy="2989080"/>
                          </a:xfrm>
                          <a:custGeom>
                            <a:avLst/>
                            <a:gdLst>
                              <a:gd name="textAreaLeft" fmla="*/ 0 w 2877120"/>
                              <a:gd name="textAreaRight" fmla="*/ 2883600 w 2877120"/>
                              <a:gd name="textAreaTop" fmla="*/ 0 h 1694520"/>
                              <a:gd name="textAreaBottom" fmla="*/ 1701000 h 1694520"/>
                            </a:gdLst>
                            <a:ahLst/>
                            <a:rect l="textAreaLeft" t="textAreaTop" r="textAreaRight" b="textAreaBottom"/>
                            <a:pathLst>
                              <a:path w="7992" h="3985">
                                <a:moveTo>
                                  <a:pt x="7992" y="3964"/>
                                </a:moveTo>
                                <a:lnTo>
                                  <a:pt x="0" y="3964"/>
                                </a:lnTo>
                                <a:lnTo>
                                  <a:pt x="0" y="3984"/>
                                </a:lnTo>
                                <a:lnTo>
                                  <a:pt x="7992" y="3984"/>
                                </a:lnTo>
                                <a:lnTo>
                                  <a:pt x="7992" y="396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5120"/>
                            <a:ext cx="5074920" cy="295848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ins w:id="1545" w:author="Jomar Tigcal" w:date="2023-03-04T22:23:56Z"/>
                                </w:rPr>
                              </w:pPr>
                              <w:r>
                                <w:rPr>
                                  <w:rFonts w:ascii="Courier New" w:hAnsi="Courier New"/>
                                  <w:spacing w:val="-2"/>
                                  <w:sz w:val="18"/>
                                </w:rPr>
                                <w:t>&lt;?xml version="1.0" encoding="utf-8"?&gt;</w:t>
                              </w:r>
                            </w:p>
                            <w:p>
                              <w:pPr>
                                <w:pStyle w:val="Normal"/>
                                <w:spacing w:before="40" w:after="0"/>
                                <w:ind w:left="453" w:hanging="0"/>
                                <w:rPr>
                                  <w:rFonts w:ascii="Courier New" w:hAnsi="Courier New"/>
                                  <w:sz w:val="18"/>
                                </w:rPr>
                              </w:pPr>
                              <w:r>
                                <w:rPr>
                                  <w:rFonts w:ascii="Courier New" w:hAnsi="Courier New"/>
                                  <w:spacing w:val="-2"/>
                                  <w:sz w:val="18"/>
                                </w:rPr>
                                <w:t>&lt;androidx.constraintlayout.widget.ConstraintLayout xmlns:android="http://schemas.android.com/apk/res/android"</w:t>
                              </w:r>
                            </w:p>
                            <w:p>
                              <w:pPr>
                                <w:pStyle w:val="Normal"/>
                                <w:spacing w:before="40"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xmlns:app="http://schemas.android.com/apk/res-auto"</w:t>
                              </w:r>
                            </w:p>
                            <w:p>
                              <w:pPr>
                                <w:pStyle w:val="Normal"/>
                                <w:spacing w:before="40"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xmlns:tools="http://schemas.android.com/tools"</w:t>
                              </w:r>
                            </w:p>
                            <w:p>
                              <w:pPr>
                                <w:pStyle w:val="Normal"/>
                                <w:spacing w:before="40"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android:layout_width="match_parent"</w:t>
                              </w:r>
                            </w:p>
                            <w:p>
                              <w:pPr>
                                <w:pStyle w:val="Normal"/>
                                <w:spacing w:before="40"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android:layout_height="wrap_content"&gt;</w:t>
                              </w:r>
                            </w:p>
                            <w:p>
                              <w:pPr>
                                <w:pStyle w:val="Normal"/>
                                <w:spacing w:before="40" w:after="0"/>
                                <w:ind w:left="453" w:hanging="0"/>
                                <w:rPr>
                                  <w:rFonts w:ascii="Courier New" w:hAnsi="Courier New"/>
                                  <w:sz w:val="18"/>
                                </w:rPr>
                              </w:pPr>
                              <w:r>
                                <w:rPr>
                                  <w:rFonts w:ascii="Courier New" w:hAnsi="Courier New"/>
                                  <w:sz w:val="18"/>
                                </w:rPr>
                              </w:r>
                            </w:p>
                            <w:p>
                              <w:pPr>
                                <w:pStyle w:val="Normal"/>
                                <w:spacing w:before="40"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&lt;ImageView</w:t>
                              </w:r>
                            </w:p>
                            <w:p>
                              <w:pPr>
                                <w:pStyle w:val="Normal"/>
                                <w:spacing w:before="40"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android:id="@+id/tv_poster"</w:t>
                              </w:r>
                            </w:p>
                            <w:p>
                              <w:pPr>
                                <w:pStyle w:val="Normal"/>
                                <w:spacing w:before="40"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android:layout_width="match_parent"</w:t>
                              </w:r>
                            </w:p>
                            <w:p>
                              <w:pPr>
                                <w:pStyle w:val="Normal"/>
                                <w:spacing w:before="40"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android:layout_height="240dp"</w:t>
                              </w:r>
                            </w:p>
                            <w:p>
                              <w:pPr>
                                <w:pStyle w:val="Normal"/>
                                <w:spacing w:before="40"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android:contentDescription="@string/tv_show_poster"</w:t>
                              </w:r>
                            </w:p>
                            <w:p>
                              <w:pPr>
                                <w:pStyle w:val="Normal"/>
                                <w:spacing w:before="40"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app:layout_constraintBottom_toBottomOf="parent"</w:t>
                              </w:r>
                            </w:p>
                            <w:p>
                              <w:pPr>
                                <w:pStyle w:val="Normal"/>
                                <w:spacing w:before="40"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app:layout_constraintEnd_toEndOf="parent"</w:t>
                              </w:r>
                            </w:p>
                            <w:p>
                              <w:pPr>
                                <w:pStyle w:val="Normal"/>
                                <w:spacing w:before="40"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app:layout_constraintStart_toStartOf="parent"</w:t>
                              </w:r>
                            </w:p>
                            <w:p>
                              <w:pPr>
                                <w:pStyle w:val="Normal"/>
                                <w:spacing w:before="40"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app:layout_constraintTop_toTopOf="parent"</w:t>
                              </w:r>
                            </w:p>
                            <w:p>
                              <w:pPr>
                                <w:pStyle w:val="Normal"/>
                                <w:spacing w:before="40"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tools:src="@tools:sample/backgrounds/scenic" /&gt;</w:t>
                              </w:r>
                            </w:p>
                            <w:p>
                              <w:pPr>
                                <w:pStyle w:val="Normal"/>
                                <w:spacing w:before="40" w:after="0"/>
                                <w:ind w:left="453" w:hanging="0"/>
                                <w:rPr>
                                  <w:rFonts w:ascii="Courier New" w:hAnsi="Courier New"/>
                                  <w:sz w:val="18"/>
                                </w:rPr>
                              </w:pPr>
                              <w:r>
                                <w:rPr>
                                  <w:rFonts w:ascii="Courier New" w:hAnsi="Courier New"/>
                                  <w:spacing w:val="-2"/>
                                  <w:sz w:val="18"/>
                                </w:rPr>
                                <w:t xml:space="preserve">      </w:t>
                              </w:r>
                            </w:p>
                          </w:txbxContent>
                        </wps:txbx>
                        <wps:bodyPr lIns="0" rIns="0" tIns="0" bIns="0" anchor="t">
                          <a:noAutofit/>
                        </wps:bodyPr>
                      </wps:wsp>
                    </wpg:wgp>
                  </a:graphicData>
                </a:graphic>
              </wp:anchor>
            </w:drawing>
          </mc:Choice>
          <mc:Fallback>
            <w:pict>
              <v:group id="shape_0" alt="docshapegroup 3" style="position:absolute;margin-left:88.2pt;margin-top:7.1pt;width:399.6pt;height:235.35pt" coordorigin="1764,142" coordsize="7992,4707">
                <v:rect id="shape_0" path="m0,0l-2147483645,0l-2147483645,-2147483646l0,-2147483646xe" fillcolor="#f6f6f6" stroked="f" o:allowincell="f" style="position:absolute;left:1764;top:154;width:7991;height:4682;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6;width:7991;height:4658;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ins w:id="1546" w:author="Jomar Tigcal" w:date="2023-03-04T22:23:56Z"/>
                          </w:rPr>
                        </w:pPr>
                        <w:r>
                          <w:rPr>
                            <w:rFonts w:ascii="Courier New" w:hAnsi="Courier New"/>
                            <w:spacing w:val="-2"/>
                            <w:sz w:val="18"/>
                          </w:rPr>
                          <w:t>&lt;?xml version="1.0" encoding="utf-8"?&gt;</w:t>
                        </w:r>
                      </w:p>
                      <w:p>
                        <w:pPr>
                          <w:pStyle w:val="Normal"/>
                          <w:spacing w:before="40" w:after="0"/>
                          <w:ind w:left="453" w:hanging="0"/>
                          <w:rPr>
                            <w:rFonts w:ascii="Courier New" w:hAnsi="Courier New"/>
                            <w:sz w:val="18"/>
                          </w:rPr>
                        </w:pPr>
                        <w:r>
                          <w:rPr>
                            <w:rFonts w:ascii="Courier New" w:hAnsi="Courier New"/>
                            <w:spacing w:val="-2"/>
                            <w:sz w:val="18"/>
                          </w:rPr>
                          <w:t>&lt;androidx.constraintlayout.widget.ConstraintLayout xmlns:android="http://schemas.android.com/apk/res/android"</w:t>
                        </w:r>
                      </w:p>
                      <w:p>
                        <w:pPr>
                          <w:pStyle w:val="Normal"/>
                          <w:spacing w:before="40"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xmlns:app="http://schemas.android.com/apk/res-auto"</w:t>
                        </w:r>
                      </w:p>
                      <w:p>
                        <w:pPr>
                          <w:pStyle w:val="Normal"/>
                          <w:spacing w:before="40"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xmlns:tools="http://schemas.android.com/tools"</w:t>
                        </w:r>
                      </w:p>
                      <w:p>
                        <w:pPr>
                          <w:pStyle w:val="Normal"/>
                          <w:spacing w:before="40"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android:layout_width="match_parent"</w:t>
                        </w:r>
                      </w:p>
                      <w:p>
                        <w:pPr>
                          <w:pStyle w:val="Normal"/>
                          <w:spacing w:before="40"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android:layout_height="wrap_content"&gt;</w:t>
                        </w:r>
                      </w:p>
                      <w:p>
                        <w:pPr>
                          <w:pStyle w:val="Normal"/>
                          <w:spacing w:before="40" w:after="0"/>
                          <w:ind w:left="453" w:hanging="0"/>
                          <w:rPr>
                            <w:rFonts w:ascii="Courier New" w:hAnsi="Courier New"/>
                            <w:sz w:val="18"/>
                          </w:rPr>
                        </w:pPr>
                        <w:r>
                          <w:rPr>
                            <w:rFonts w:ascii="Courier New" w:hAnsi="Courier New"/>
                            <w:sz w:val="18"/>
                          </w:rPr>
                        </w:r>
                      </w:p>
                      <w:p>
                        <w:pPr>
                          <w:pStyle w:val="Normal"/>
                          <w:spacing w:before="40"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&lt;ImageView</w:t>
                        </w:r>
                      </w:p>
                      <w:p>
                        <w:pPr>
                          <w:pStyle w:val="Normal"/>
                          <w:spacing w:before="40"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android:id="@+id/tv_poster"</w:t>
                        </w:r>
                      </w:p>
                      <w:p>
                        <w:pPr>
                          <w:pStyle w:val="Normal"/>
                          <w:spacing w:before="40"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android:layout_width="match_parent"</w:t>
                        </w:r>
                      </w:p>
                      <w:p>
                        <w:pPr>
                          <w:pStyle w:val="Normal"/>
                          <w:spacing w:before="40"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android:layout_height="240dp"</w:t>
                        </w:r>
                      </w:p>
                      <w:p>
                        <w:pPr>
                          <w:pStyle w:val="Normal"/>
                          <w:spacing w:before="40"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android:contentDescription="@string/tv_show_poster"</w:t>
                        </w:r>
                      </w:p>
                      <w:p>
                        <w:pPr>
                          <w:pStyle w:val="Normal"/>
                          <w:spacing w:before="40"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app:layout_constraintBottom_toBottomOf="parent"</w:t>
                        </w:r>
                      </w:p>
                      <w:p>
                        <w:pPr>
                          <w:pStyle w:val="Normal"/>
                          <w:spacing w:before="40"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app:layout_constraintEnd_toEndOf="parent"</w:t>
                        </w:r>
                      </w:p>
                      <w:p>
                        <w:pPr>
                          <w:pStyle w:val="Normal"/>
                          <w:spacing w:before="40"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app:layout_constraintStart_toStartOf="parent"</w:t>
                        </w:r>
                      </w:p>
                      <w:p>
                        <w:pPr>
                          <w:pStyle w:val="Normal"/>
                          <w:spacing w:before="40"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app:layout_constraintTop_toTopOf="parent"</w:t>
                        </w:r>
                      </w:p>
                      <w:p>
                        <w:pPr>
                          <w:pStyle w:val="Normal"/>
                          <w:spacing w:before="40"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tools:src="@tools:sample/backgrounds/scenic" /&gt;</w:t>
                        </w:r>
                      </w:p>
                      <w:p>
                        <w:pPr>
                          <w:pStyle w:val="Normal"/>
                          <w:spacing w:before="40" w:after="0"/>
                          <w:ind w:left="453" w:hanging="0"/>
                          <w:rPr>
                            <w:rFonts w:ascii="Courier New" w:hAnsi="Courier New"/>
                            <w:sz w:val="18"/>
                          </w:rPr>
                        </w:pPr>
                        <w:r>
                          <w:rPr>
                            <w:rFonts w:ascii="Courier New" w:hAnsi="Courier New"/>
                            <w:spacing w:val="-2"/>
                            <w:sz w:val="18"/>
                          </w:rPr>
                          <w:t xml:space="preserve">      </w:t>
                        </w:r>
                      </w:p>
                    </w:txbxContent>
                  </v:textbox>
                  <w10:wrap type="topAndBottom"/>
                </v:rect>
              </v:group>
            </w:pict>
          </mc:Fallback>
        </mc:AlternateContent>
      </w:r>
    </w:p>
    <w:p>
      <w:pPr>
        <w:pStyle w:val="TextBody"/>
        <w:spacing w:before="3" w:after="0"/>
        <w:rPr>
          <w:sz w:val="5"/>
          <w:ins w:id="1571" w:author="Jomar Tigcal" w:date="2023-03-04T22:23:56Z"/>
        </w:rPr>
      </w:pPr>
      <w:ins w:id="1570" w:author="Jomar Tigcal" w:date="2023-03-04T22:23:56Z">
        <w:r>
          <w:rPr>
            <w:sz w:val="5"/>
          </w:rPr>
        </w:r>
      </w:ins>
    </w:p>
    <w:p>
      <w:pPr>
        <w:pStyle w:val="TextBody"/>
        <w:ind w:left="104" w:hanging="0"/>
        <w:rPr/>
      </w:pPr>
      <w:r>
        <w:rPr/>
        <mc:AlternateContent>
          <mc:Choice Requires="wpg">
            <w:drawing>
              <wp:inline distT="0" distB="0" distL="0" distR="0" wp14:anchorId="3C055421">
                <wp:extent cx="5074920" cy="3282315"/>
                <wp:effectExtent l="0" t="0" r="5080" b="0"/>
                <wp:docPr id="1729" name="Shape1050"/>
                <a:graphic xmlns:a="http://schemas.openxmlformats.org/drawingml/2006/main">
                  <a:graphicData uri="http://schemas.microsoft.com/office/word/2010/wordprocessingGroup">
                    <wpg:wgp>
                      <wpg:cNvGrpSpPr/>
                      <wpg:grpSpPr>
                        <a:xfrm>
                          <a:off x="0" y="0"/>
                          <a:ext cx="5074920" cy="3282480"/>
                          <a:chOff x="0" y="0"/>
                          <a:chExt cx="5074920" cy="3282480"/>
                        </a:xfrm>
                      </wpg:grpSpPr>
                      <wps:wsp>
                        <wps:cNvSpPr/>
                        <wps:spPr>
                          <a:xfrm>
                            <a:off x="0" y="10080"/>
                            <a:ext cx="5074920" cy="3261960"/>
                          </a:xfrm>
                          <a:prstGeom prst="rect">
                            <a:avLst/>
                          </a:prstGeom>
                          <a:solidFill>
                            <a:srgbClr val="f6f6f6"/>
                          </a:solidFill>
                          <a:ln w="0">
                            <a:noFill/>
                          </a:ln>
                        </wps:spPr>
                        <wps:style>
                          <a:lnRef idx="0"/>
                          <a:fillRef idx="0"/>
                          <a:effectRef idx="0"/>
                          <a:fontRef idx="minor"/>
                        </wps:style>
                        <wps:bodyPr/>
                      </wps:wsp>
                      <wps:wsp>
                        <wps:cNvSpPr/>
                        <wps:spPr>
                          <a:xfrm>
                            <a:off x="0" y="0"/>
                            <a:ext cx="5074920" cy="3282480"/>
                          </a:xfrm>
                          <a:custGeom>
                            <a:avLst/>
                            <a:gdLst>
                              <a:gd name="textAreaLeft" fmla="*/ 0 w 2877120"/>
                              <a:gd name="textAreaRight" fmla="*/ 2883600 w 2877120"/>
                              <a:gd name="textAreaTop" fmla="*/ 0 h 1860840"/>
                              <a:gd name="textAreaBottom" fmla="*/ 1867320 h 1860840"/>
                            </a:gdLst>
                            <a:ahLst/>
                            <a:rect l="textAreaLeft" t="textAreaTop" r="textAreaRight" b="textAreaBottom"/>
                            <a:pathLst>
                              <a:path w="7992" h="3145">
                                <a:moveTo>
                                  <a:pt x="7992" y="3124"/>
                                </a:moveTo>
                                <a:lnTo>
                                  <a:pt x="0" y="3124"/>
                                </a:lnTo>
                                <a:lnTo>
                                  <a:pt x="0" y="3144"/>
                                </a:lnTo>
                                <a:lnTo>
                                  <a:pt x="7992" y="3144"/>
                                </a:lnTo>
                                <a:lnTo>
                                  <a:pt x="7992" y="31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21600"/>
                            <a:ext cx="5074920" cy="3239280"/>
                          </a:xfrm>
                          <a:prstGeom prst="rect">
                            <a:avLst/>
                          </a:prstGeom>
                          <a:noFill/>
                          <a:ln w="0">
                            <a:noFill/>
                          </a:ln>
                        </wps:spPr>
                        <wps:style>
                          <a:lnRef idx="0"/>
                          <a:fillRef idx="0"/>
                          <a:effectRef idx="0"/>
                          <a:fontRef idx="minor"/>
                        </wps:style>
                        <wps:txbx>
                          <w:txbxContent>
                            <w:p>
                              <w:pPr>
                                <w:pStyle w:val="Normal"/>
                                <w:spacing w:lineRule="auto" w:line="324" w:before="40" w:after="0"/>
                                <w:ind w:left="885" w:hanging="0"/>
                                <w:rPr>
                                  <w:rFonts w:ascii="Courier New" w:hAnsi="Courier New"/>
                                  <w:sz w:val="18"/>
                                  <w:ins w:id="1572" w:author="Jomar Tigcal" w:date="2023-03-04T22:23:56Z"/>
                                </w:rPr>
                              </w:pPr>
                              <w:r>
                                <w:rPr>
                                  <w:rFonts w:ascii="Courier New" w:hAnsi="Courier New"/>
                                  <w:spacing w:val="-2"/>
                                  <w:sz w:val="18"/>
                                </w:rPr>
                                <w:tab/>
                                <w:t>&lt;TextView</w:t>
                              </w:r>
                            </w:p>
                            <w:p>
                              <w:pPr>
                                <w:pStyle w:val="Normal"/>
                                <w:spacing w:lineRule="auto" w:line="324"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android:id="@+id/tv_show_title"</w:t>
                              </w:r>
                            </w:p>
                            <w:p>
                              <w:pPr>
                                <w:pStyle w:val="Normal"/>
                                <w:spacing w:lineRule="auto" w:line="324"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android:layout_width="match_parent"</w:t>
                              </w:r>
                            </w:p>
                            <w:p>
                              <w:pPr>
                                <w:pStyle w:val="Normal"/>
                                <w:spacing w:lineRule="auto" w:line="324"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android:layout_height="wrap_content"</w:t>
                              </w:r>
                            </w:p>
                            <w:p>
                              <w:pPr>
                                <w:pStyle w:val="Normal"/>
                                <w:spacing w:lineRule="auto" w:line="324"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android:layout_marginStart="@dimen/layout_margin"</w:t>
                              </w:r>
                            </w:p>
                            <w:p>
                              <w:pPr>
                                <w:pStyle w:val="Normal"/>
                                <w:spacing w:lineRule="auto" w:line="324"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android:layout_marginEnd="@dimen/layout_margin"</w:t>
                              </w:r>
                            </w:p>
                            <w:p>
                              <w:pPr>
                                <w:pStyle w:val="Normal"/>
                                <w:spacing w:lineRule="auto" w:line="324"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android:ellipsize="end"</w:t>
                              </w:r>
                            </w:p>
                            <w:p>
                              <w:pPr>
                                <w:pStyle w:val="Normal"/>
                                <w:spacing w:lineRule="auto" w:line="324"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android:gravity="center"</w:t>
                              </w:r>
                            </w:p>
                            <w:p>
                              <w:pPr>
                                <w:pStyle w:val="Normal"/>
                                <w:spacing w:lineRule="auto" w:line="324"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android:lines="1"</w:t>
                              </w:r>
                            </w:p>
                            <w:p>
                              <w:pPr>
                                <w:pStyle w:val="Normal"/>
                                <w:spacing w:lineRule="auto" w:line="324"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android:textSize="20sp"</w:t>
                              </w:r>
                            </w:p>
                            <w:p>
                              <w:pPr>
                                <w:pStyle w:val="Normal"/>
                                <w:spacing w:lineRule="auto" w:line="324"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app:layout_constraintEnd_toEndOf="@id/tv_poster"</w:t>
                              </w:r>
                            </w:p>
                            <w:p>
                              <w:pPr>
                                <w:pStyle w:val="Normal"/>
                                <w:spacing w:lineRule="auto" w:line="324"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app:layout_constraintStart_toStartOf="@id/tv_poster"</w:t>
                              </w:r>
                            </w:p>
                            <w:p>
                              <w:pPr>
                                <w:pStyle w:val="Normal"/>
                                <w:spacing w:lineRule="auto" w:line="324"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app:layout_constraintTop_toBottomOf="@id/tv_poster"</w:t>
                              </w:r>
                            </w:p>
                            <w:p>
                              <w:pPr>
                                <w:pStyle w:val="Normal"/>
                                <w:spacing w:lineRule="auto" w:line="324"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tools:text="TV Show" /&gt;</w:t>
                              </w:r>
                            </w:p>
                            <w:p>
                              <w:pPr>
                                <w:pStyle w:val="Normal"/>
                                <w:spacing w:lineRule="auto" w:line="324" w:before="40" w:after="0"/>
                                <w:ind w:left="885" w:hanging="0"/>
                                <w:rPr>
                                  <w:rFonts w:ascii="Courier New" w:hAnsi="Courier New"/>
                                  <w:sz w:val="18"/>
                                </w:rPr>
                              </w:pPr>
                              <w:r>
                                <w:rPr>
                                  <w:rFonts w:ascii="Courier New" w:hAnsi="Courier New"/>
                                  <w:sz w:val="18"/>
                                </w:rPr>
                              </w:r>
                            </w:p>
                            <w:p>
                              <w:pPr>
                                <w:pStyle w:val="Normal"/>
                                <w:spacing w:lineRule="auto" w:line="324" w:before="40" w:after="0"/>
                                <w:ind w:left="885" w:hanging="0"/>
                                <w:rPr>
                                  <w:rFonts w:ascii="Courier New" w:hAnsi="Courier New"/>
                                  <w:sz w:val="18"/>
                                </w:rPr>
                              </w:pPr>
                              <w:r>
                                <w:rPr>
                                  <w:rFonts w:ascii="Courier New" w:hAnsi="Courier New"/>
                                  <w:spacing w:val="-2"/>
                                  <w:sz w:val="18"/>
                                </w:rPr>
                                <w:t>&lt;/androidx.constraintlayout.widget.ConstraintLayout&gt;</w:t>
                              </w:r>
                            </w:p>
                          </w:txbxContent>
                        </wps:txbx>
                        <wps:bodyPr lIns="0" rIns="0" tIns="0" bIns="0" anchor="t">
                          <a:noAutofit/>
                        </wps:bodyPr>
                      </wps:wsp>
                    </wpg:wgp>
                  </a:graphicData>
                </a:graphic>
              </wp:inline>
            </w:drawing>
          </mc:Choice>
          <mc:Fallback>
            <w:pict>
              <v:group id="shape_0" alt="Shape1050" style="position:absolute;margin-left:0pt;margin-top:-258.5pt;width:399.6pt;height:258.45pt" coordorigin="0,-5170" coordsize="7992,5169">
                <v:rect id="shape_0" path="m0,0l-2147483645,0l-2147483645,-2147483646l0,-2147483646xe" fillcolor="#f6f6f6" stroked="f" o:allowincell="f" style="position:absolute;left:0;top:-5154;width:7991;height:5136;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5136;width:7991;height:5100;mso-wrap-style:square;v-text-anchor:top;mso-position-vertical:top">
                  <v:fill o:detectmouseclick="t" on="false"/>
                  <v:stroke color="#3465a4" joinstyle="round" endcap="flat"/>
                  <v:textbox>
                    <w:txbxContent>
                      <w:p>
                        <w:pPr>
                          <w:pStyle w:val="Normal"/>
                          <w:spacing w:lineRule="auto" w:line="324" w:before="40" w:after="0"/>
                          <w:ind w:left="885" w:hanging="0"/>
                          <w:rPr>
                            <w:rFonts w:ascii="Courier New" w:hAnsi="Courier New"/>
                            <w:sz w:val="18"/>
                            <w:ins w:id="1573" w:author="Jomar Tigcal" w:date="2023-03-04T22:23:56Z"/>
                          </w:rPr>
                        </w:pPr>
                        <w:r>
                          <w:rPr>
                            <w:rFonts w:ascii="Courier New" w:hAnsi="Courier New"/>
                            <w:spacing w:val="-2"/>
                            <w:sz w:val="18"/>
                          </w:rPr>
                          <w:tab/>
                          <w:t>&lt;TextView</w:t>
                        </w:r>
                      </w:p>
                      <w:p>
                        <w:pPr>
                          <w:pStyle w:val="Normal"/>
                          <w:spacing w:lineRule="auto" w:line="324"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android:id="@+id/tv_show_title"</w:t>
                        </w:r>
                      </w:p>
                      <w:p>
                        <w:pPr>
                          <w:pStyle w:val="Normal"/>
                          <w:spacing w:lineRule="auto" w:line="324"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android:layout_width="match_parent"</w:t>
                        </w:r>
                      </w:p>
                      <w:p>
                        <w:pPr>
                          <w:pStyle w:val="Normal"/>
                          <w:spacing w:lineRule="auto" w:line="324"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android:layout_height="wrap_content"</w:t>
                        </w:r>
                      </w:p>
                      <w:p>
                        <w:pPr>
                          <w:pStyle w:val="Normal"/>
                          <w:spacing w:lineRule="auto" w:line="324"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android:layout_marginStart="@dimen/layout_margin"</w:t>
                        </w:r>
                      </w:p>
                      <w:p>
                        <w:pPr>
                          <w:pStyle w:val="Normal"/>
                          <w:spacing w:lineRule="auto" w:line="324"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android:layout_marginEnd="@dimen/layout_margin"</w:t>
                        </w:r>
                      </w:p>
                      <w:p>
                        <w:pPr>
                          <w:pStyle w:val="Normal"/>
                          <w:spacing w:lineRule="auto" w:line="324"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android:ellipsize="end"</w:t>
                        </w:r>
                      </w:p>
                      <w:p>
                        <w:pPr>
                          <w:pStyle w:val="Normal"/>
                          <w:spacing w:lineRule="auto" w:line="324"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android:gravity="center"</w:t>
                        </w:r>
                      </w:p>
                      <w:p>
                        <w:pPr>
                          <w:pStyle w:val="Normal"/>
                          <w:spacing w:lineRule="auto" w:line="324"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android:lines="1"</w:t>
                        </w:r>
                      </w:p>
                      <w:p>
                        <w:pPr>
                          <w:pStyle w:val="Normal"/>
                          <w:spacing w:lineRule="auto" w:line="324"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android:textSize="20sp"</w:t>
                        </w:r>
                      </w:p>
                      <w:p>
                        <w:pPr>
                          <w:pStyle w:val="Normal"/>
                          <w:spacing w:lineRule="auto" w:line="324"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app:layout_constraintEnd_toEndOf="@id/tv_poster"</w:t>
                        </w:r>
                      </w:p>
                      <w:p>
                        <w:pPr>
                          <w:pStyle w:val="Normal"/>
                          <w:spacing w:lineRule="auto" w:line="324"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app:layout_constraintStart_toStartOf="@id/tv_poster"</w:t>
                        </w:r>
                      </w:p>
                      <w:p>
                        <w:pPr>
                          <w:pStyle w:val="Normal"/>
                          <w:spacing w:lineRule="auto" w:line="324"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app:layout_constraintTop_toBottomOf="@id/tv_poster"</w:t>
                        </w:r>
                      </w:p>
                      <w:p>
                        <w:pPr>
                          <w:pStyle w:val="Normal"/>
                          <w:spacing w:lineRule="auto" w:line="324"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tools:text="TV Show" /&gt;</w:t>
                        </w:r>
                      </w:p>
                      <w:p>
                        <w:pPr>
                          <w:pStyle w:val="Normal"/>
                          <w:spacing w:lineRule="auto" w:line="324" w:before="40" w:after="0"/>
                          <w:ind w:left="885" w:hanging="0"/>
                          <w:rPr>
                            <w:rFonts w:ascii="Courier New" w:hAnsi="Courier New"/>
                            <w:sz w:val="18"/>
                          </w:rPr>
                        </w:pPr>
                        <w:r>
                          <w:rPr>
                            <w:rFonts w:ascii="Courier New" w:hAnsi="Courier New"/>
                            <w:sz w:val="18"/>
                          </w:rPr>
                        </w:r>
                      </w:p>
                      <w:p>
                        <w:pPr>
                          <w:pStyle w:val="Normal"/>
                          <w:spacing w:lineRule="auto" w:line="324" w:before="40" w:after="0"/>
                          <w:ind w:left="885" w:hanging="0"/>
                          <w:rPr>
                            <w:rFonts w:ascii="Courier New" w:hAnsi="Courier New"/>
                            <w:sz w:val="18"/>
                          </w:rPr>
                        </w:pPr>
                        <w:r>
                          <w:rPr>
                            <w:rFonts w:ascii="Courier New" w:hAnsi="Courier New"/>
                            <w:spacing w:val="-2"/>
                            <w:sz w:val="18"/>
                          </w:rPr>
                          <w:t>&lt;/androidx.constraintlayout.widget.ConstraintLayout&gt;</w:t>
                        </w:r>
                      </w:p>
                    </w:txbxContent>
                  </v:textbox>
                  <w10:wrap type="square"/>
                </v:rect>
              </v:group>
            </w:pict>
          </mc:Fallback>
        </mc:AlternateContent>
      </w:r>
    </w:p>
    <w:p>
      <w:pPr>
        <w:pStyle w:val="TextBody"/>
        <w:spacing w:before="42" w:after="0"/>
        <w:ind w:left="554" w:hanging="0"/>
        <w:rPr>
          <w:ins w:id="1599" w:author="Jomar Tigcal" w:date="2023-03-04T22:23:56Z"/>
        </w:rPr>
      </w:pPr>
      <w:ins w:id="1574" w:author="Jomar Tigcal" w:date="2023-03-04T22:23:56Z">
        <w:r>
          <w:rPr/>
          <w:t>This</w:t>
        </w:r>
      </w:ins>
      <w:ins w:id="1575" w:author="Jomar Tigcal" w:date="2023-03-04T22:23:56Z">
        <w:r>
          <w:rPr>
            <w:spacing w:val="-2"/>
          </w:rPr>
          <w:t xml:space="preserve"> </w:t>
        </w:r>
      </w:ins>
      <w:ins w:id="1576" w:author="Jomar Tigcal" w:date="2023-03-04T22:23:56Z">
        <w:r>
          <w:rPr/>
          <w:t>layout</w:t>
        </w:r>
      </w:ins>
      <w:ins w:id="1577" w:author="Jomar Tigcal" w:date="2023-03-04T22:23:56Z">
        <w:r>
          <w:rPr>
            <w:spacing w:val="-1"/>
          </w:rPr>
          <w:t xml:space="preserve"> </w:t>
        </w:r>
      </w:ins>
      <w:ins w:id="1578" w:author="Jomar Tigcal" w:date="2023-03-04T22:23:56Z">
        <w:r>
          <w:rPr/>
          <w:t>file</w:t>
        </w:r>
      </w:ins>
      <w:ins w:id="1579" w:author="Jomar Tigcal" w:date="2023-03-04T22:23:56Z">
        <w:r>
          <w:rPr>
            <w:spacing w:val="-1"/>
          </w:rPr>
          <w:t xml:space="preserve"> </w:t>
        </w:r>
      </w:ins>
      <w:ins w:id="1580" w:author="Jomar Tigcal" w:date="2023-03-04T22:23:56Z">
        <w:r>
          <w:rPr/>
          <w:t>will</w:t>
        </w:r>
      </w:ins>
      <w:ins w:id="1581" w:author="Jomar Tigcal" w:date="2023-03-04T22:23:56Z">
        <w:r>
          <w:rPr>
            <w:spacing w:val="-1"/>
          </w:rPr>
          <w:t xml:space="preserve"> </w:t>
        </w:r>
      </w:ins>
      <w:ins w:id="1582" w:author="Jomar Tigcal" w:date="2023-03-04T22:23:56Z">
        <w:r>
          <w:rPr/>
          <w:t>be</w:t>
        </w:r>
      </w:ins>
      <w:ins w:id="1583" w:author="Jomar Tigcal" w:date="2023-03-04T22:23:56Z">
        <w:r>
          <w:rPr>
            <w:spacing w:val="-1"/>
          </w:rPr>
          <w:t xml:space="preserve"> </w:t>
        </w:r>
      </w:ins>
      <w:ins w:id="1584" w:author="Jomar Tigcal" w:date="2023-03-04T22:23:56Z">
        <w:r>
          <w:rPr/>
          <w:t>used</w:t>
        </w:r>
      </w:ins>
      <w:ins w:id="1585" w:author="Jomar Tigcal" w:date="2023-03-04T22:23:56Z">
        <w:r>
          <w:rPr>
            <w:spacing w:val="-1"/>
          </w:rPr>
          <w:t xml:space="preserve"> </w:t>
        </w:r>
      </w:ins>
      <w:ins w:id="1586" w:author="Jomar Tigcal" w:date="2023-03-04T22:23:56Z">
        <w:r>
          <w:rPr/>
          <w:t>for</w:t>
        </w:r>
      </w:ins>
      <w:ins w:id="1587" w:author="Jomar Tigcal" w:date="2023-03-04T22:23:56Z">
        <w:r>
          <w:rPr>
            <w:spacing w:val="-1"/>
          </w:rPr>
          <w:t xml:space="preserve"> </w:t>
        </w:r>
      </w:ins>
      <w:ins w:id="1588" w:author="Jomar Tigcal" w:date="2023-03-04T22:23:56Z">
        <w:r>
          <w:rPr/>
          <w:t>each</w:t>
        </w:r>
      </w:ins>
      <w:ins w:id="1589" w:author="Jomar Tigcal" w:date="2023-03-04T22:23:56Z">
        <w:r>
          <w:rPr>
            <w:spacing w:val="-1"/>
          </w:rPr>
          <w:t xml:space="preserve"> </w:t>
        </w:r>
      </w:ins>
      <w:ins w:id="1590" w:author="Jomar Tigcal" w:date="2023-03-04T22:23:56Z">
        <w:r>
          <w:rPr/>
          <w:t>TV</w:t>
        </w:r>
      </w:ins>
      <w:ins w:id="1591" w:author="Jomar Tigcal" w:date="2023-03-04T22:23:56Z">
        <w:r>
          <w:rPr>
            <w:spacing w:val="-2"/>
          </w:rPr>
          <w:t xml:space="preserve"> </w:t>
        </w:r>
      </w:ins>
      <w:ins w:id="1592" w:author="Jomar Tigcal" w:date="2023-03-04T22:23:56Z">
        <w:r>
          <w:rPr/>
          <w:t>show</w:t>
        </w:r>
      </w:ins>
      <w:ins w:id="1593" w:author="Jomar Tigcal" w:date="2023-03-04T22:23:56Z">
        <w:r>
          <w:rPr>
            <w:spacing w:val="-1"/>
          </w:rPr>
          <w:t xml:space="preserve"> </w:t>
        </w:r>
      </w:ins>
      <w:ins w:id="1594" w:author="Jomar Tigcal" w:date="2023-03-04T22:23:56Z">
        <w:r>
          <w:rPr/>
          <w:t>in</w:t>
        </w:r>
      </w:ins>
      <w:ins w:id="1595" w:author="Jomar Tigcal" w:date="2023-03-04T22:23:56Z">
        <w:r>
          <w:rPr>
            <w:spacing w:val="-1"/>
          </w:rPr>
          <w:t xml:space="preserve"> </w:t>
        </w:r>
      </w:ins>
      <w:ins w:id="1596" w:author="Jomar Tigcal" w:date="2023-03-04T22:23:56Z">
        <w:r>
          <w:rPr/>
          <w:t>the</w:t>
        </w:r>
      </w:ins>
      <w:ins w:id="1597" w:author="Jomar Tigcal" w:date="2023-03-04T22:23:56Z">
        <w:r>
          <w:rPr>
            <w:spacing w:val="-1"/>
          </w:rPr>
          <w:t xml:space="preserve"> </w:t>
        </w:r>
      </w:ins>
      <w:ins w:id="1598" w:author="Jomar Tigcal" w:date="2023-03-04T22:23:56Z">
        <w:r>
          <w:rPr>
            <w:spacing w:val="-2"/>
          </w:rPr>
          <w:t>list.</w:t>
        </w:r>
      </w:ins>
    </w:p>
    <w:p>
      <w:pPr>
        <w:pStyle w:val="ListParagraph"/>
        <w:numPr>
          <w:ilvl w:val="0"/>
          <w:numId w:val="2"/>
        </w:numPr>
        <w:tabs>
          <w:tab w:val="clear" w:pos="720"/>
          <w:tab w:val="left" w:pos="554" w:leader="none"/>
        </w:tabs>
        <w:spacing w:before="147" w:after="0"/>
        <w:jc w:val="left"/>
        <w:rPr>
          <w:sz w:val="20"/>
          <w:ins w:id="1619" w:author="Jomar Tigcal" w:date="2023-03-04T22:23:56Z"/>
        </w:rPr>
      </w:pPr>
      <w:ins w:id="1600" w:author="Jomar Tigcal" w:date="2023-03-04T22:23:56Z">
        <w:r>
          <w:rPr>
            <w:sz w:val="20"/>
          </w:rPr>
          <w:t>Remove</w:t>
        </w:r>
      </w:ins>
      <w:ins w:id="1601" w:author="Jomar Tigcal" w:date="2023-03-04T22:23:56Z">
        <w:r>
          <w:rPr>
            <w:spacing w:val="-11"/>
            <w:sz w:val="20"/>
          </w:rPr>
          <w:t xml:space="preserve"> </w:t>
        </w:r>
      </w:ins>
      <w:ins w:id="1602" w:author="Jomar Tigcal" w:date="2023-03-04T22:23:56Z">
        <w:r>
          <w:rPr>
            <w:sz w:val="20"/>
          </w:rPr>
          <w:t>the</w:t>
        </w:r>
      </w:ins>
      <w:ins w:id="1603" w:author="Jomar Tigcal" w:date="2023-03-04T22:23:56Z">
        <w:r>
          <w:rPr>
            <w:spacing w:val="-4"/>
            <w:sz w:val="20"/>
          </w:rPr>
          <w:t xml:space="preserve"> </w:t>
        </w:r>
      </w:ins>
      <w:ins w:id="1604" w:author="Jomar Tigcal" w:date="2023-03-04T22:23:56Z">
        <w:r>
          <w:rPr>
            <w:sz w:val="20"/>
          </w:rPr>
          <w:t>Hello</w:t>
        </w:r>
      </w:ins>
      <w:ins w:id="1605" w:author="Jomar Tigcal" w:date="2023-03-04T22:23:56Z">
        <w:r>
          <w:rPr>
            <w:spacing w:val="-4"/>
            <w:sz w:val="20"/>
          </w:rPr>
          <w:t xml:space="preserve"> </w:t>
        </w:r>
      </w:ins>
      <w:ins w:id="1606" w:author="Jomar Tigcal" w:date="2023-03-04T22:23:56Z">
        <w:r>
          <w:rPr>
            <w:sz w:val="20"/>
          </w:rPr>
          <w:t>World</w:t>
        </w:r>
      </w:ins>
      <w:ins w:id="1607" w:author="Jomar Tigcal" w:date="2023-03-04T22:23:56Z">
        <w:r>
          <w:rPr>
            <w:spacing w:val="-3"/>
            <w:sz w:val="20"/>
          </w:rPr>
          <w:t xml:space="preserve"> </w:t>
        </w:r>
      </w:ins>
      <w:ins w:id="1608" w:author="Jomar Tigcal" w:date="2023-03-04T22:23:56Z">
        <w:r>
          <w:rPr>
            <w:rFonts w:ascii="Courier New" w:hAnsi="Courier New"/>
            <w:b/>
            <w:bCs/>
            <w:sz w:val="22"/>
            <w:szCs w:val="22"/>
          </w:rPr>
          <w:t>TextView</w:t>
        </w:r>
      </w:ins>
      <w:ins w:id="1609" w:author="Jomar Tigcal" w:date="2023-03-04T22:23:56Z">
        <w:r>
          <w:rPr>
            <w:spacing w:val="-5"/>
            <w:sz w:val="20"/>
          </w:rPr>
          <w:t xml:space="preserve"> </w:t>
        </w:r>
      </w:ins>
      <w:ins w:id="1610" w:author="Jomar Tigcal" w:date="2023-03-04T22:23:56Z">
        <w:r>
          <w:rPr>
            <w:sz w:val="20"/>
          </w:rPr>
          <w:t>in</w:t>
        </w:r>
      </w:ins>
      <w:ins w:id="1611" w:author="Jomar Tigcal" w:date="2023-03-04T22:23:56Z">
        <w:r>
          <w:rPr>
            <w:spacing w:val="-4"/>
            <w:sz w:val="20"/>
          </w:rPr>
          <w:t xml:space="preserve"> </w:t>
        </w:r>
      </w:ins>
      <w:ins w:id="1612" w:author="Jomar Tigcal" w:date="2023-03-04T22:23:56Z">
        <w:r>
          <w:rPr>
            <w:rFonts w:ascii="Courier New" w:hAnsi="Courier New"/>
            <w:b/>
          </w:rPr>
          <w:t>activity_main.xml</w:t>
        </w:r>
      </w:ins>
      <w:ins w:id="1613" w:author="Jomar Tigcal" w:date="2023-03-04T22:23:56Z">
        <w:r>
          <w:rPr>
            <w:rFonts w:ascii="Courier New" w:hAnsi="Courier New"/>
            <w:b/>
            <w:spacing w:val="-80"/>
          </w:rPr>
          <w:t xml:space="preserve"> </w:t>
        </w:r>
      </w:ins>
      <w:ins w:id="1614" w:author="Jomar Tigcal" w:date="2023-03-04T22:23:56Z">
        <w:r>
          <w:rPr>
            <w:sz w:val="20"/>
          </w:rPr>
          <w:t>and</w:t>
        </w:r>
      </w:ins>
      <w:ins w:id="1615" w:author="Jomar Tigcal" w:date="2023-03-04T22:23:56Z">
        <w:r>
          <w:rPr>
            <w:spacing w:val="-5"/>
            <w:sz w:val="20"/>
          </w:rPr>
          <w:t xml:space="preserve"> </w:t>
        </w:r>
      </w:ins>
      <w:ins w:id="1616" w:author="Jomar Tigcal" w:date="2023-03-04T22:23:56Z">
        <w:r>
          <w:rPr>
            <w:sz w:val="20"/>
          </w:rPr>
          <w:t>add</w:t>
        </w:r>
      </w:ins>
      <w:ins w:id="1617" w:author="Jomar Tigcal" w:date="2023-03-04T22:23:56Z">
        <w:r>
          <w:rPr>
            <w:spacing w:val="-4"/>
            <w:sz w:val="20"/>
          </w:rPr>
          <w:t xml:space="preserve"> </w:t>
        </w:r>
      </w:ins>
      <w:ins w:id="1618" w:author="Jomar Tigcal" w:date="2023-03-04T22:23:56Z">
        <w:r>
          <w:rPr>
            <w:spacing w:val="-10"/>
            <w:sz w:val="20"/>
          </w:rPr>
          <w:t>a</w:t>
        </w:r>
      </w:ins>
    </w:p>
    <w:p>
      <w:pPr>
        <w:pStyle w:val="TextBody"/>
        <w:spacing w:before="1" w:after="0"/>
        <w:ind w:left="554" w:hanging="0"/>
        <w:rPr>
          <w:ins w:id="1633" w:author="Jomar Tigcal" w:date="2023-03-04T22:23:56Z"/>
        </w:rPr>
      </w:pPr>
      <w:ins w:id="1620" w:author="Jomar Tigcal" w:date="2023-03-04T22:23:56Z">
        <w:r>
          <w:rPr/>
          <w:t>RecyclerView</w:t>
        </w:r>
      </w:ins>
      <w:ins w:id="1621" w:author="Jomar Tigcal" w:date="2023-03-04T22:23:56Z">
        <w:r>
          <w:rPr>
            <w:spacing w:val="-6"/>
          </w:rPr>
          <w:t xml:space="preserve"> </w:t>
        </w:r>
      </w:ins>
      <w:ins w:id="1622" w:author="Jomar Tigcal" w:date="2023-03-04T22:23:56Z">
        <w:r>
          <w:rPr/>
          <w:t>for</w:t>
        </w:r>
      </w:ins>
      <w:ins w:id="1623" w:author="Jomar Tigcal" w:date="2023-03-04T22:23:56Z">
        <w:r>
          <w:rPr>
            <w:spacing w:val="-2"/>
          </w:rPr>
          <w:t xml:space="preserve"> </w:t>
        </w:r>
      </w:ins>
      <w:ins w:id="1624" w:author="Jomar Tigcal" w:date="2023-03-04T22:23:56Z">
        <w:r>
          <w:rPr/>
          <w:t>the</w:t>
        </w:r>
      </w:ins>
      <w:ins w:id="1625" w:author="Jomar Tigcal" w:date="2023-03-04T22:23:56Z">
        <w:r>
          <w:rPr>
            <w:spacing w:val="-2"/>
          </w:rPr>
          <w:t xml:space="preserve"> </w:t>
        </w:r>
      </w:ins>
      <w:ins w:id="1626" w:author="Jomar Tigcal" w:date="2023-03-04T22:23:56Z">
        <w:r>
          <w:rPr/>
          <w:t>list</w:t>
        </w:r>
      </w:ins>
      <w:ins w:id="1627" w:author="Jomar Tigcal" w:date="2023-03-04T22:23:56Z">
        <w:r>
          <w:rPr>
            <w:spacing w:val="-3"/>
          </w:rPr>
          <w:t xml:space="preserve"> </w:t>
        </w:r>
      </w:ins>
      <w:ins w:id="1628" w:author="Jomar Tigcal" w:date="2023-03-04T22:23:56Z">
        <w:r>
          <w:rPr/>
          <w:t>of</w:t>
        </w:r>
      </w:ins>
      <w:ins w:id="1629" w:author="Jomar Tigcal" w:date="2023-03-04T22:23:56Z">
        <w:r>
          <w:rPr>
            <w:spacing w:val="-2"/>
          </w:rPr>
          <w:t xml:space="preserve"> </w:t>
        </w:r>
      </w:ins>
      <w:ins w:id="1630" w:author="Jomar Tigcal" w:date="2023-03-04T22:23:56Z">
        <w:r>
          <w:rPr/>
          <w:t>TV</w:t>
        </w:r>
      </w:ins>
      <w:ins w:id="1631" w:author="Jomar Tigcal" w:date="2023-03-04T22:23:56Z">
        <w:r>
          <w:rPr>
            <w:spacing w:val="-3"/>
          </w:rPr>
          <w:t xml:space="preserve"> </w:t>
        </w:r>
      </w:ins>
      <w:ins w:id="1632" w:author="Jomar Tigcal" w:date="2023-03-04T22:23:56Z">
        <w:r>
          <w:rPr>
            <w:spacing w:val="-2"/>
          </w:rPr>
          <w:t>shows:</w:t>
        </w:r>
      </w:ins>
    </w:p>
    <w:p>
      <w:pPr>
        <w:pStyle w:val="TextBody"/>
        <w:spacing w:before="4" w:after="0"/>
        <w:rPr>
          <w:sz w:val="9"/>
          <w:ins w:id="1636" w:author="Jomar Tigcal" w:date="2023-03-04T22:23:56Z"/>
        </w:rPr>
      </w:pPr>
      <w:r>
        <w:rPr>
          <w:sz w:val="9"/>
        </w:rPr>
        <mc:AlternateContent>
          <mc:Choice Requires="wpg">
            <w:drawing>
              <wp:anchor behindDoc="0" distT="635" distB="0" distL="0" distR="4445" simplePos="0" locked="0" layoutInCell="0" allowOverlap="1" relativeHeight="1950" wp14:anchorId="6B84098F">
                <wp:simplePos x="0" y="0"/>
                <wp:positionH relativeFrom="page">
                  <wp:posOffset>662940</wp:posOffset>
                </wp:positionH>
                <wp:positionV relativeFrom="paragraph">
                  <wp:posOffset>95885</wp:posOffset>
                </wp:positionV>
                <wp:extent cx="5074920" cy="1730375"/>
                <wp:effectExtent l="0" t="635" r="635" b="0"/>
                <wp:wrapTopAndBottom/>
                <wp:docPr id="1731" name="docshapegroup 4"/>
                <a:graphic xmlns:a="http://schemas.openxmlformats.org/drawingml/2006/main">
                  <a:graphicData uri="http://schemas.microsoft.com/office/word/2010/wordprocessingGroup">
                    <wpg:wgp>
                      <wpg:cNvGrpSpPr/>
                      <wpg:grpSpPr>
                        <a:xfrm>
                          <a:off x="0" y="0"/>
                          <a:ext cx="5074920" cy="1730520"/>
                          <a:chOff x="0" y="0"/>
                          <a:chExt cx="5074920" cy="1730520"/>
                        </a:xfrm>
                      </wpg:grpSpPr>
                      <wps:wsp>
                        <wps:cNvSpPr/>
                        <wps:spPr>
                          <a:xfrm>
                            <a:off x="0" y="6480"/>
                            <a:ext cx="5074920" cy="1717560"/>
                          </a:xfrm>
                          <a:prstGeom prst="rect">
                            <a:avLst/>
                          </a:prstGeom>
                          <a:solidFill>
                            <a:srgbClr val="f6f6f6"/>
                          </a:solidFill>
                          <a:ln w="0">
                            <a:noFill/>
                          </a:ln>
                        </wps:spPr>
                        <wps:style>
                          <a:lnRef idx="0"/>
                          <a:fillRef idx="0"/>
                          <a:effectRef idx="0"/>
                          <a:fontRef idx="minor"/>
                        </wps:style>
                        <wps:bodyPr/>
                      </wps:wsp>
                      <wps:wsp>
                        <wps:cNvSpPr/>
                        <wps:spPr>
                          <a:xfrm>
                            <a:off x="0" y="0"/>
                            <a:ext cx="5074920" cy="1730520"/>
                          </a:xfrm>
                          <a:custGeom>
                            <a:avLst/>
                            <a:gdLst>
                              <a:gd name="textAreaLeft" fmla="*/ 0 w 2877120"/>
                              <a:gd name="textAreaRight" fmla="*/ 2883600 w 2877120"/>
                              <a:gd name="textAreaTop" fmla="*/ 0 h 981000"/>
                              <a:gd name="textAreaBottom" fmla="*/ 987480 h 981000"/>
                            </a:gdLst>
                            <a:ahLst/>
                            <a:rect l="textAreaLeft" t="textAreaTop" r="textAreaRight" b="textAreaBottom"/>
                            <a:pathLst>
                              <a:path w="7992" h="2725">
                                <a:moveTo>
                                  <a:pt x="7992" y="2704"/>
                                </a:moveTo>
                                <a:lnTo>
                                  <a:pt x="0" y="2704"/>
                                </a:lnTo>
                                <a:lnTo>
                                  <a:pt x="0" y="2724"/>
                                </a:lnTo>
                                <a:lnTo>
                                  <a:pt x="7992" y="2724"/>
                                </a:lnTo>
                                <a:lnTo>
                                  <a:pt x="7992" y="270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704960"/>
                          </a:xfrm>
                          <a:prstGeom prst="rect">
                            <a:avLst/>
                          </a:prstGeom>
                          <a:noFill/>
                          <a:ln w="0">
                            <a:noFill/>
                          </a:ln>
                        </wps:spPr>
                        <wps:style>
                          <a:lnRef idx="0"/>
                          <a:fillRef idx="0"/>
                          <a:effectRef idx="0"/>
                          <a:fontRef idx="minor"/>
                        </wps:style>
                        <wps:txbx>
                          <w:txbxContent>
                            <w:p>
                              <w:pPr>
                                <w:pStyle w:val="Normal"/>
                                <w:spacing w:lineRule="auto" w:line="324" w:before="40" w:after="0"/>
                                <w:ind w:left="1317" w:hanging="432"/>
                                <w:rPr>
                                  <w:rFonts w:ascii="Courier New" w:hAnsi="Courier New"/>
                                  <w:sz w:val="18"/>
                                  <w:ins w:id="1634" w:author="Jomar Tigcal" w:date="2023-03-04T22:23:56Z"/>
                                </w:rPr>
                              </w:pPr>
                              <w:r>
                                <w:rPr>
                                  <w:rFonts w:ascii="Courier New" w:hAnsi="Courier New"/>
                                  <w:spacing w:val="-2"/>
                                  <w:sz w:val="18"/>
                                </w:rPr>
                                <w:t>&lt;androidx.recyclerview.widget.RecyclerView android:id="@+id/tv_show_list" android:layout_width="match_parent" android:layout_height="match_parent"</w:t>
                              </w:r>
                            </w:p>
                            <w:p>
                              <w:pPr>
                                <w:pStyle w:val="Normal"/>
                                <w:spacing w:lineRule="exact" w:line="202" w:before="3" w:after="0"/>
                                <w:ind w:left="1317" w:hanging="0"/>
                                <w:rPr>
                                  <w:rFonts w:ascii="Courier New" w:hAnsi="Courier New"/>
                                  <w:sz w:val="18"/>
                                </w:rPr>
                              </w:pPr>
                              <w:r>
                                <w:rPr>
                                  <w:rFonts w:ascii="Courier New" w:hAnsi="Courier New"/>
                                  <w:spacing w:val="-2"/>
                                  <w:sz w:val="18"/>
                                </w:rPr>
                                <w:t>app:layoutManager</w:t>
                              </w:r>
                            </w:p>
                            <w:p>
                              <w:pPr>
                                <w:pStyle w:val="Normal"/>
                                <w:spacing w:lineRule="auto" w:line="259"/>
                                <w:ind w:left="1317" w:firstLine="216"/>
                                <w:rPr>
                                  <w:rFonts w:ascii="Courier New" w:hAnsi="Courier New"/>
                                  <w:sz w:val="18"/>
                                </w:rPr>
                              </w:pPr>
                              <w:r>
                                <w:rPr>
                                  <w:rFonts w:ascii="Courier New" w:hAnsi="Courier New"/>
                                  <w:spacing w:val="-2"/>
                                  <w:sz w:val="18"/>
                                </w:rPr>
                                <w:t>="androidx.recyclerview.widget.GridLayoutManager" app:layout_constraintBottom_toBottomOf="parent"</w:t>
                              </w:r>
                            </w:p>
                            <w:p>
                              <w:pPr>
                                <w:pStyle w:val="Normal"/>
                                <w:spacing w:lineRule="auto" w:line="324" w:before="52" w:after="0"/>
                                <w:ind w:left="1317" w:right="840" w:hanging="0"/>
                                <w:rPr>
                                  <w:rFonts w:ascii="Courier New" w:hAnsi="Courier New"/>
                                  <w:sz w:val="18"/>
                                </w:rPr>
                              </w:pPr>
                              <w:r>
                                <w:rPr>
                                  <w:rFonts w:ascii="Courier New" w:hAnsi="Courier New"/>
                                  <w:spacing w:val="-2"/>
                                  <w:sz w:val="18"/>
                                </w:rPr>
                                <w:t xml:space="preserve">app:layout_constraintTop_toTopOf="parent" app:spanCount="2" </w:t>
                              </w:r>
                              <w:r>
                                <w:rPr>
                                  <w:rFonts w:ascii="Courier New" w:hAnsi="Courier New"/>
                                  <w:sz w:val="18"/>
                                </w:rPr>
                                <w:t>tools:listitem="@layout/view_tv_show_item"</w:t>
                              </w:r>
                              <w:r>
                                <w:rPr>
                                  <w:rFonts w:ascii="Courier New" w:hAnsi="Courier New"/>
                                  <w:spacing w:val="-29"/>
                                  <w:sz w:val="18"/>
                                </w:rPr>
                                <w:t xml:space="preserve"> </w:t>
                              </w:r>
                              <w:r>
                                <w:rPr>
                                  <w:rFonts w:ascii="Courier New" w:hAnsi="Courier New"/>
                                  <w:sz w:val="18"/>
                                </w:rPr>
                                <w:t>/&gt;</w:t>
                              </w:r>
                            </w:p>
                          </w:txbxContent>
                        </wps:txbx>
                        <wps:bodyPr lIns="0" rIns="0" tIns="0" bIns="0" anchor="t">
                          <a:noAutofit/>
                        </wps:bodyPr>
                      </wps:wsp>
                    </wpg:wgp>
                  </a:graphicData>
                </a:graphic>
              </wp:anchor>
            </w:drawing>
          </mc:Choice>
          <mc:Fallback>
            <w:pict>
              <v:group id="shape_0" alt="docshapegroup 4" style="position:absolute;margin-left:52.2pt;margin-top:7.55pt;width:399.6pt;height:136.25pt" coordorigin="1044,151" coordsize="7992,2725">
                <v:rect id="shape_0" path="m0,0l-2147483645,0l-2147483645,-2147483646l0,-2147483646xe" fillcolor="#f6f6f6" stroked="f" o:allowincell="f" style="position:absolute;left:1044;top:161;width:7991;height:270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71;width:7991;height:2684;mso-wrap-style:square;v-text-anchor:top;mso-position-horizontal-relative:page">
                  <v:fill o:detectmouseclick="t" on="false"/>
                  <v:stroke color="#3465a4" joinstyle="round" endcap="flat"/>
                  <v:textbox>
                    <w:txbxContent>
                      <w:p>
                        <w:pPr>
                          <w:pStyle w:val="Normal"/>
                          <w:spacing w:lineRule="auto" w:line="324" w:before="40" w:after="0"/>
                          <w:ind w:left="1317" w:hanging="432"/>
                          <w:rPr>
                            <w:rFonts w:ascii="Courier New" w:hAnsi="Courier New"/>
                            <w:sz w:val="18"/>
                            <w:ins w:id="1635" w:author="Jomar Tigcal" w:date="2023-03-04T22:23:56Z"/>
                          </w:rPr>
                        </w:pPr>
                        <w:r>
                          <w:rPr>
                            <w:rFonts w:ascii="Courier New" w:hAnsi="Courier New"/>
                            <w:spacing w:val="-2"/>
                            <w:sz w:val="18"/>
                          </w:rPr>
                          <w:t>&lt;androidx.recyclerview.widget.RecyclerView android:id="@+id/tv_show_list" android:layout_width="match_parent" android:layout_height="match_parent"</w:t>
                        </w:r>
                      </w:p>
                      <w:p>
                        <w:pPr>
                          <w:pStyle w:val="Normal"/>
                          <w:spacing w:lineRule="exact" w:line="202" w:before="3" w:after="0"/>
                          <w:ind w:left="1317" w:hanging="0"/>
                          <w:rPr>
                            <w:rFonts w:ascii="Courier New" w:hAnsi="Courier New"/>
                            <w:sz w:val="18"/>
                          </w:rPr>
                        </w:pPr>
                        <w:r>
                          <w:rPr>
                            <w:rFonts w:ascii="Courier New" w:hAnsi="Courier New"/>
                            <w:spacing w:val="-2"/>
                            <w:sz w:val="18"/>
                          </w:rPr>
                          <w:t>app:layoutManager</w:t>
                        </w:r>
                      </w:p>
                      <w:p>
                        <w:pPr>
                          <w:pStyle w:val="Normal"/>
                          <w:spacing w:lineRule="auto" w:line="259"/>
                          <w:ind w:left="1317" w:firstLine="216"/>
                          <w:rPr>
                            <w:rFonts w:ascii="Courier New" w:hAnsi="Courier New"/>
                            <w:sz w:val="18"/>
                          </w:rPr>
                        </w:pPr>
                        <w:r>
                          <w:rPr>
                            <w:rFonts w:ascii="Courier New" w:hAnsi="Courier New"/>
                            <w:spacing w:val="-2"/>
                            <w:sz w:val="18"/>
                          </w:rPr>
                          <w:t>="androidx.recyclerview.widget.GridLayoutManager" app:layout_constraintBottom_toBottomOf="parent"</w:t>
                        </w:r>
                      </w:p>
                      <w:p>
                        <w:pPr>
                          <w:pStyle w:val="Normal"/>
                          <w:spacing w:lineRule="auto" w:line="324" w:before="52" w:after="0"/>
                          <w:ind w:left="1317" w:right="840" w:hanging="0"/>
                          <w:rPr>
                            <w:rFonts w:ascii="Courier New" w:hAnsi="Courier New"/>
                            <w:sz w:val="18"/>
                          </w:rPr>
                        </w:pPr>
                        <w:r>
                          <w:rPr>
                            <w:rFonts w:ascii="Courier New" w:hAnsi="Courier New"/>
                            <w:spacing w:val="-2"/>
                            <w:sz w:val="18"/>
                          </w:rPr>
                          <w:t xml:space="preserve">app:layout_constraintTop_toTopOf="parent" app:spanCount="2" </w:t>
                        </w:r>
                        <w:r>
                          <w:rPr>
                            <w:rFonts w:ascii="Courier New" w:hAnsi="Courier New"/>
                            <w:sz w:val="18"/>
                          </w:rPr>
                          <w:t>tools:listitem="@layout/view_tv_show_item"</w:t>
                        </w:r>
                        <w:r>
                          <w:rPr>
                            <w:rFonts w:ascii="Courier New" w:hAnsi="Courier New"/>
                            <w:spacing w:val="-29"/>
                            <w:sz w:val="18"/>
                          </w:rPr>
                          <w:t xml:space="preserve"> </w:t>
                        </w:r>
                        <w:r>
                          <w:rPr>
                            <w:rFonts w:ascii="Courier New" w:hAnsi="Courier New"/>
                            <w:sz w:val="18"/>
                          </w:rPr>
                          <w:t>/&gt;</w:t>
                        </w:r>
                      </w:p>
                    </w:txbxContent>
                  </v:textbox>
                  <w10:wrap type="topAndBottom"/>
                </v:rect>
              </v:group>
            </w:pict>
          </mc:Fallback>
        </mc:AlternateContent>
      </w:r>
    </w:p>
    <w:p>
      <w:pPr>
        <w:pStyle w:val="Normal"/>
        <w:spacing w:before="72" w:after="0"/>
        <w:ind w:left="554" w:hanging="0"/>
        <w:rPr>
          <w:sz w:val="20"/>
          <w:ins w:id="1654" w:author="Jomar Tigcal" w:date="2023-03-04T22:23:56Z"/>
        </w:rPr>
      </w:pPr>
      <w:ins w:id="1637" w:author="Jomar Tigcal" w:date="2023-03-04T22:23:56Z">
        <w:r>
          <w:rPr>
            <w:sz w:val="20"/>
          </w:rPr>
          <w:t>This</w:t>
        </w:r>
      </w:ins>
      <w:ins w:id="1638" w:author="Jomar Tigcal" w:date="2023-03-04T22:23:56Z">
        <w:r>
          <w:rPr>
            <w:spacing w:val="-10"/>
            <w:sz w:val="20"/>
          </w:rPr>
          <w:t xml:space="preserve"> </w:t>
        </w:r>
      </w:ins>
      <w:ins w:id="1639" w:author="Jomar Tigcal" w:date="2023-03-04T22:23:56Z">
        <w:r>
          <w:rPr>
            <w:sz w:val="20"/>
          </w:rPr>
          <w:t>RecyclerView</w:t>
        </w:r>
      </w:ins>
      <w:ins w:id="1640" w:author="Jomar Tigcal" w:date="2023-03-04T22:23:56Z">
        <w:r>
          <w:rPr>
            <w:spacing w:val="-5"/>
            <w:sz w:val="20"/>
          </w:rPr>
          <w:t xml:space="preserve"> </w:t>
        </w:r>
      </w:ins>
      <w:ins w:id="1641" w:author="Jomar Tigcal" w:date="2023-03-04T22:23:56Z">
        <w:r>
          <w:rPr>
            <w:sz w:val="20"/>
          </w:rPr>
          <w:t>with</w:t>
        </w:r>
      </w:ins>
      <w:ins w:id="1642" w:author="Jomar Tigcal" w:date="2023-03-04T22:23:56Z">
        <w:r>
          <w:rPr>
            <w:spacing w:val="-4"/>
            <w:sz w:val="20"/>
          </w:rPr>
          <w:t xml:space="preserve"> </w:t>
        </w:r>
      </w:ins>
      <w:ins w:id="1643" w:author="Jomar Tigcal" w:date="2023-03-04T22:23:56Z">
        <w:r>
          <w:rPr>
            <w:rFonts w:ascii="Courier New" w:hAnsi="Courier New"/>
            <w:b/>
          </w:rPr>
          <w:t>GridLayoutManager</w:t>
        </w:r>
      </w:ins>
      <w:ins w:id="1644" w:author="Jomar Tigcal" w:date="2023-03-04T22:23:56Z">
        <w:r>
          <w:rPr>
            <w:rFonts w:ascii="Courier New" w:hAnsi="Courier New"/>
            <w:b/>
            <w:spacing w:val="-80"/>
          </w:rPr>
          <w:t xml:space="preserve"> </w:t>
        </w:r>
      </w:ins>
      <w:ins w:id="1645" w:author="Jomar Tigcal" w:date="2023-03-04T22:23:56Z">
        <w:r>
          <w:rPr>
            <w:sz w:val="20"/>
          </w:rPr>
          <w:t>will</w:t>
        </w:r>
      </w:ins>
      <w:ins w:id="1646" w:author="Jomar Tigcal" w:date="2023-03-04T22:23:56Z">
        <w:r>
          <w:rPr>
            <w:spacing w:val="-5"/>
            <w:sz w:val="20"/>
          </w:rPr>
          <w:t xml:space="preserve"> </w:t>
        </w:r>
      </w:ins>
      <w:ins w:id="1647" w:author="Jomar Tigcal" w:date="2023-03-04T22:23:56Z">
        <w:r>
          <w:rPr>
            <w:sz w:val="20"/>
          </w:rPr>
          <w:t>display</w:t>
        </w:r>
      </w:ins>
      <w:ins w:id="1648" w:author="Jomar Tigcal" w:date="2023-03-04T22:23:56Z">
        <w:r>
          <w:rPr>
            <w:spacing w:val="-4"/>
            <w:sz w:val="20"/>
          </w:rPr>
          <w:t xml:space="preserve"> </w:t>
        </w:r>
      </w:ins>
      <w:ins w:id="1649" w:author="Jomar Tigcal" w:date="2023-03-04T22:23:56Z">
        <w:r>
          <w:rPr>
            <w:sz w:val="20"/>
          </w:rPr>
          <w:t>the</w:t>
        </w:r>
      </w:ins>
      <w:ins w:id="1650" w:author="Jomar Tigcal" w:date="2023-03-04T22:23:56Z">
        <w:r>
          <w:rPr>
            <w:spacing w:val="-4"/>
            <w:sz w:val="20"/>
          </w:rPr>
          <w:t xml:space="preserve"> </w:t>
        </w:r>
      </w:ins>
      <w:ins w:id="1651" w:author="Jomar Tigcal" w:date="2023-03-04T22:23:56Z">
        <w:r>
          <w:rPr>
            <w:sz w:val="20"/>
          </w:rPr>
          <w:t>list</w:t>
        </w:r>
      </w:ins>
      <w:ins w:id="1652" w:author="Jomar Tigcal" w:date="2023-03-04T22:23:56Z">
        <w:r>
          <w:rPr>
            <w:spacing w:val="-4"/>
            <w:sz w:val="20"/>
          </w:rPr>
          <w:t xml:space="preserve"> </w:t>
        </w:r>
      </w:ins>
      <w:ins w:id="1653" w:author="Jomar Tigcal" w:date="2023-03-04T22:23:56Z">
        <w:r>
          <w:rPr>
            <w:spacing w:val="-5"/>
            <w:sz w:val="20"/>
          </w:rPr>
          <w:t>of</w:t>
        </w:r>
      </w:ins>
    </w:p>
    <w:p>
      <w:pPr>
        <w:pStyle w:val="TextBody"/>
        <w:ind w:left="554" w:hanging="0"/>
        <w:rPr>
          <w:ins w:id="1657" w:author="Jomar Tigcal" w:date="2023-03-04T22:23:56Z"/>
        </w:rPr>
      </w:pPr>
      <w:ins w:id="1655" w:author="Jomar Tigcal" w:date="2023-03-04T22:23:56Z">
        <w:r>
          <w:rPr/>
          <w:t>TV</w:t>
        </w:r>
      </w:ins>
      <w:ins w:id="1656" w:author="Jomar Tigcal" w:date="2023-03-04T22:23:56Z">
        <w:r>
          <w:rPr>
            <w:spacing w:val="-2"/>
          </w:rPr>
          <w:t xml:space="preserve"> shows.</w:t>
        </w:r>
      </w:ins>
    </w:p>
    <w:p>
      <w:pPr>
        <w:sectPr>
          <w:headerReference w:type="even" r:id="rId499"/>
          <w:headerReference w:type="default" r:id="rId500"/>
          <w:type w:val="nextPage"/>
          <w:pgSz w:w="10800" w:h="13320"/>
          <w:pgMar w:left="940" w:right="920" w:gutter="0" w:header="695" w:top="1120" w:footer="0" w:bottom="280"/>
          <w:pgNumType w:fmt="decimal"/>
          <w:formProt w:val="false"/>
          <w:textDirection w:val="lrTb"/>
          <w:docGrid w:type="default" w:linePitch="100" w:charSpace="4096"/>
        </w:sectPr>
        <w:pStyle w:val="ListParagraph"/>
        <w:numPr>
          <w:ilvl w:val="0"/>
          <w:numId w:val="2"/>
        </w:numPr>
        <w:tabs>
          <w:tab w:val="clear" w:pos="720"/>
          <w:tab w:val="left" w:pos="554" w:leader="none"/>
        </w:tabs>
        <w:spacing w:before="148" w:after="0"/>
        <w:ind w:left="554" w:right="1129" w:hanging="360"/>
        <w:jc w:val="left"/>
        <w:rPr>
          <w:sz w:val="20"/>
          <w:ins w:id="1680" w:author="Jomar Tigcal" w:date="2023-03-04T22:23:56Z"/>
        </w:rPr>
      </w:pPr>
      <w:ins w:id="1658" w:author="Jomar Tigcal" w:date="2023-03-04T22:23:56Z">
        <w:r>
          <w:rPr>
            <w:sz w:val="20"/>
          </w:rPr>
          <w:t>Create</w:t>
        </w:r>
      </w:ins>
      <w:ins w:id="1659" w:author="Jomar Tigcal" w:date="2023-03-04T22:23:56Z">
        <w:r>
          <w:rPr>
            <w:spacing w:val="-4"/>
            <w:sz w:val="20"/>
          </w:rPr>
          <w:t xml:space="preserve"> </w:t>
        </w:r>
      </w:ins>
      <w:ins w:id="1660" w:author="Jomar Tigcal" w:date="2023-03-04T22:23:56Z">
        <w:r>
          <w:rPr>
            <w:sz w:val="20"/>
          </w:rPr>
          <w:t>a</w:t>
        </w:r>
      </w:ins>
      <w:ins w:id="1661" w:author="Jomar Tigcal" w:date="2023-03-04T22:23:56Z">
        <w:r>
          <w:rPr>
            <w:spacing w:val="-5"/>
            <w:sz w:val="20"/>
          </w:rPr>
          <w:t xml:space="preserve"> </w:t>
        </w:r>
      </w:ins>
      <w:ins w:id="1662" w:author="Jomar Tigcal" w:date="2023-03-04T22:23:56Z">
        <w:r>
          <w:rPr>
            <w:sz w:val="20"/>
          </w:rPr>
          <w:t>model</w:t>
        </w:r>
      </w:ins>
      <w:ins w:id="1663" w:author="Jomar Tigcal" w:date="2023-03-04T22:23:56Z">
        <w:r>
          <w:rPr>
            <w:spacing w:val="-5"/>
            <w:sz w:val="20"/>
          </w:rPr>
          <w:t xml:space="preserve"> </w:t>
        </w:r>
      </w:ins>
      <w:ins w:id="1664" w:author="Jomar Tigcal" w:date="2023-03-04T22:23:56Z">
        <w:r>
          <w:rPr>
            <w:sz w:val="20"/>
          </w:rPr>
          <w:t>class,</w:t>
        </w:r>
      </w:ins>
      <w:ins w:id="1665" w:author="Jomar Tigcal" w:date="2023-03-04T22:23:56Z">
        <w:r>
          <w:rPr>
            <w:spacing w:val="-4"/>
            <w:sz w:val="20"/>
          </w:rPr>
          <w:t xml:space="preserve"> </w:t>
        </w:r>
      </w:ins>
      <w:ins w:id="1666" w:author="Jomar Tigcal" w:date="2023-03-04T22:23:56Z">
        <w:r>
          <w:rPr>
            <w:rFonts w:ascii="Courier New" w:hAnsi="Courier New"/>
            <w:b/>
          </w:rPr>
          <w:t>TVShow</w:t>
        </w:r>
      </w:ins>
      <w:ins w:id="1667" w:author="Jomar Tigcal" w:date="2023-03-04T22:23:56Z">
        <w:r>
          <w:rPr>
            <w:sz w:val="20"/>
          </w:rPr>
          <w:t>,</w:t>
        </w:r>
      </w:ins>
      <w:ins w:id="1668" w:author="Jomar Tigcal" w:date="2023-03-04T22:23:56Z">
        <w:r>
          <w:rPr>
            <w:spacing w:val="-4"/>
            <w:sz w:val="20"/>
          </w:rPr>
          <w:t xml:space="preserve"> </w:t>
        </w:r>
      </w:ins>
      <w:ins w:id="1669" w:author="Jomar Tigcal" w:date="2023-03-04T22:23:56Z">
        <w:r>
          <w:rPr>
            <w:sz w:val="20"/>
          </w:rPr>
          <w:t>in</w:t>
        </w:r>
      </w:ins>
      <w:ins w:id="1670" w:author="Jomar Tigcal" w:date="2023-03-04T22:23:56Z">
        <w:r>
          <w:rPr>
            <w:spacing w:val="-4"/>
            <w:sz w:val="20"/>
          </w:rPr>
          <w:t xml:space="preserve"> </w:t>
        </w:r>
      </w:ins>
      <w:ins w:id="1671" w:author="Jomar Tigcal" w:date="2023-03-04T22:23:56Z">
        <w:r>
          <w:rPr>
            <w:sz w:val="20"/>
          </w:rPr>
          <w:t>a</w:t>
        </w:r>
      </w:ins>
      <w:ins w:id="1672" w:author="Jomar Tigcal" w:date="2023-03-04T22:23:56Z">
        <w:r>
          <w:rPr>
            <w:spacing w:val="-5"/>
            <w:sz w:val="20"/>
          </w:rPr>
          <w:t xml:space="preserve"> </w:t>
        </w:r>
      </w:ins>
      <w:ins w:id="1673" w:author="Jomar Tigcal" w:date="2023-03-04T22:23:56Z">
        <w:r>
          <w:rPr>
            <w:sz w:val="20"/>
          </w:rPr>
          <w:t>new</w:t>
        </w:r>
      </w:ins>
      <w:ins w:id="1674" w:author="Jomar Tigcal" w:date="2023-03-04T22:23:56Z">
        <w:r>
          <w:rPr>
            <w:spacing w:val="-4"/>
            <w:sz w:val="20"/>
          </w:rPr>
          <w:t xml:space="preserve"> </w:t>
        </w:r>
      </w:ins>
      <w:ins w:id="1675" w:author="Jomar Tigcal" w:date="2023-03-04T22:23:56Z">
        <w:r>
          <w:rPr>
            <w:sz w:val="20"/>
          </w:rPr>
          <w:t>package,</w:t>
        </w:r>
      </w:ins>
      <w:ins w:id="1676" w:author="Jomar Tigcal" w:date="2023-03-04T22:23:56Z">
        <w:r>
          <w:rPr>
            <w:spacing w:val="-5"/>
            <w:sz w:val="20"/>
          </w:rPr>
          <w:t xml:space="preserve"> </w:t>
        </w:r>
      </w:ins>
      <w:ins w:id="1677" w:author="Jomar Tigcal" w:date="2023-03-04T22:23:56Z">
        <w:r>
          <w:rPr>
            <w:rFonts w:ascii="Courier New" w:hAnsi="Courier New"/>
            <w:b/>
          </w:rPr>
          <w:t xml:space="preserve">com.example.tvguide. </w:t>
        </w:r>
      </w:ins>
      <w:ins w:id="1678" w:author="Jomar Tigcal" w:date="2023-03-04T22:23:56Z">
        <w:r>
          <w:rPr>
            <w:rFonts w:ascii="Courier New" w:hAnsi="Courier New"/>
            <w:b/>
            <w:spacing w:val="-2"/>
          </w:rPr>
          <w:t>model</w:t>
        </w:r>
      </w:ins>
      <w:ins w:id="1679" w:author="Jomar Tigcal" w:date="2023-03-04T22:23:56Z">
        <w:r>
          <w:rPr>
            <w:spacing w:val="-2"/>
            <w:sz w:val="20"/>
          </w:rPr>
          <w:t>:</w:t>
        </w:r>
      </w:ins>
    </w:p>
    <w:p>
      <w:pPr>
        <w:pStyle w:val="TextBody"/>
        <w:spacing w:before="3" w:after="0"/>
        <w:rPr>
          <w:sz w:val="5"/>
          <w:ins w:id="1682" w:author="Jomar Tigcal" w:date="2023-03-04T22:23:56Z"/>
        </w:rPr>
      </w:pPr>
      <w:ins w:id="1681" w:author="Jomar Tigcal" w:date="2023-03-04T22:23:56Z">
        <w:r>
          <w:rPr>
            <w:sz w:val="5"/>
          </w:rPr>
        </w:r>
      </w:ins>
    </w:p>
    <w:p>
      <w:pPr>
        <w:pStyle w:val="TextBody"/>
        <w:ind w:left="824" w:hanging="0"/>
        <w:rPr/>
      </w:pPr>
      <w:r>
        <w:rPr/>
        <mc:AlternateContent>
          <mc:Choice Requires="wpg">
            <w:drawing>
              <wp:inline distT="0" distB="0" distL="0" distR="0" wp14:anchorId="5E585715">
                <wp:extent cx="5074920" cy="2771775"/>
                <wp:effectExtent l="0" t="0" r="5080" b="0"/>
                <wp:docPr id="1739" name="Shape1056"/>
                <a:graphic xmlns:a="http://schemas.openxmlformats.org/drawingml/2006/main">
                  <a:graphicData uri="http://schemas.microsoft.com/office/word/2010/wordprocessingGroup">
                    <wpg:wgp>
                      <wpg:cNvGrpSpPr/>
                      <wpg:grpSpPr>
                        <a:xfrm>
                          <a:off x="0" y="0"/>
                          <a:ext cx="5074920" cy="2771640"/>
                          <a:chOff x="0" y="0"/>
                          <a:chExt cx="5074920" cy="2771640"/>
                        </a:xfrm>
                      </wpg:grpSpPr>
                      <wps:wsp>
                        <wps:cNvSpPr/>
                        <wps:spPr>
                          <a:xfrm>
                            <a:off x="0" y="23400"/>
                            <a:ext cx="5074920" cy="2724840"/>
                          </a:xfrm>
                          <a:prstGeom prst="rect">
                            <a:avLst/>
                          </a:prstGeom>
                          <a:solidFill>
                            <a:srgbClr val="f6f6f6"/>
                          </a:solidFill>
                          <a:ln w="0">
                            <a:noFill/>
                          </a:ln>
                        </wps:spPr>
                        <wps:style>
                          <a:lnRef idx="0"/>
                          <a:fillRef idx="0"/>
                          <a:effectRef idx="0"/>
                          <a:fontRef idx="minor"/>
                        </wps:style>
                        <wps:bodyPr/>
                      </wps:wsp>
                      <wps:wsp>
                        <wps:cNvSpPr/>
                        <wps:spPr>
                          <a:xfrm>
                            <a:off x="0" y="0"/>
                            <a:ext cx="5074920" cy="2771640"/>
                          </a:xfrm>
                          <a:custGeom>
                            <a:avLst/>
                            <a:gdLst>
                              <a:gd name="textAreaLeft" fmla="*/ 0 w 2877120"/>
                              <a:gd name="textAreaRight" fmla="*/ 2883600 w 2877120"/>
                              <a:gd name="textAreaTop" fmla="*/ 0 h 1571400"/>
                              <a:gd name="textAreaBottom" fmla="*/ 1578600 h 1571400"/>
                            </a:gdLst>
                            <a:ahLst/>
                            <a:rect l="textAreaLeft" t="textAreaTop" r="textAreaRight" b="textAreaBottom"/>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47160"/>
                            <a:ext cx="5074920" cy="2677680"/>
                          </a:xfrm>
                          <a:prstGeom prst="rect">
                            <a:avLst/>
                          </a:prstGeom>
                          <a:noFill/>
                          <a:ln w="0">
                            <a:noFill/>
                          </a:ln>
                        </wps:spPr>
                        <wps:style>
                          <a:lnRef idx="0"/>
                          <a:fillRef idx="0"/>
                          <a:effectRef idx="0"/>
                          <a:fontRef idx="minor"/>
                        </wps:style>
                        <wps:txbx>
                          <w:txbxContent>
                            <w:p>
                              <w:pPr>
                                <w:pStyle w:val="Normal"/>
                                <w:spacing w:before="2" w:after="0"/>
                                <w:ind w:left="453" w:hanging="0"/>
                                <w:rPr>
                                  <w:rFonts w:ascii="Courier New" w:hAnsi="Courier New"/>
                                  <w:sz w:val="18"/>
                                  <w:ins w:id="1683" w:author="Jomar Tigcal" w:date="2023-03-04T22:23:56Z"/>
                                </w:rPr>
                              </w:pPr>
                              <w:r>
                                <w:rPr>
                                  <w:rFonts w:ascii="Courier New" w:hAnsi="Courier New"/>
                                  <w:spacing w:val="-2"/>
                                  <w:sz w:val="18"/>
                                </w:rPr>
                                <w:t>data class TVShow(</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@field:Json(name = "backdrop_path")</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val backdropPath: String? = "",</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@field:Json(name = "first_air_date")</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val firstAirDate: String = "",</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val id: Int = 0,</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val name: String = "",</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@field:Json(name = "original_language")</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val originalLanguage: String = "",</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@field:Json(name = "original_name")</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val originalName: String = "",</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val overview: String = "",</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val popularity: Float = 0f,</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@field:Json(name = "poster_path")</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val posterPath: String? = "",</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@field:Json(name = "vote_average")</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val voteAverage: Float = 0f,</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@field:Json(name = "vote_count")</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val voteCount: Int = 0</w:t>
                              </w:r>
                            </w:p>
                            <w:p>
                              <w:pPr>
                                <w:pStyle w:val="Normal"/>
                                <w:spacing w:before="2" w:after="0"/>
                                <w:ind w:left="453" w:hanging="0"/>
                                <w:rPr>
                                  <w:rFonts w:ascii="Courier New" w:hAnsi="Courier New"/>
                                  <w:sz w:val="18"/>
                                </w:rPr>
                              </w:pPr>
                              <w:r>
                                <w:rPr>
                                  <w:rFonts w:ascii="Courier New" w:hAnsi="Courier New"/>
                                  <w:spacing w:val="-2"/>
                                  <w:sz w:val="18"/>
                                </w:rPr>
                                <w:t>)</w:t>
                              </w:r>
                            </w:p>
                          </w:txbxContent>
                        </wps:txbx>
                        <wps:bodyPr lIns="0" rIns="0" tIns="0" bIns="0" anchor="t">
                          <a:noAutofit/>
                        </wps:bodyPr>
                      </wps:wsp>
                    </wpg:wgp>
                  </a:graphicData>
                </a:graphic>
              </wp:inline>
            </w:drawing>
          </mc:Choice>
          <mc:Fallback>
            <w:pict>
              <v:group id="shape_0" alt="Shape1056" style="position:absolute;margin-left:0pt;margin-top:-218.3pt;width:399.6pt;height:218.25pt" coordorigin="0,-4366" coordsize="7992,4365">
                <v:rect id="shape_0" path="m0,0l-2147483645,0l-2147483645,-2147483646l0,-2147483646xe" fillcolor="#f6f6f6" stroked="f" o:allowincell="f" style="position:absolute;left:0;top:-4329;width:7991;height:4290;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4292;width:7991;height:4216;mso-wrap-style:square;v-text-anchor:top;mso-position-vertical:top">
                  <v:fill o:detectmouseclick="t" on="false"/>
                  <v:stroke color="#3465a4" joinstyle="round" endcap="flat"/>
                  <v:textbox>
                    <w:txbxContent>
                      <w:p>
                        <w:pPr>
                          <w:pStyle w:val="Normal"/>
                          <w:spacing w:before="2" w:after="0"/>
                          <w:ind w:left="453" w:hanging="0"/>
                          <w:rPr>
                            <w:rFonts w:ascii="Courier New" w:hAnsi="Courier New"/>
                            <w:sz w:val="18"/>
                            <w:ins w:id="1684" w:author="Jomar Tigcal" w:date="2023-03-04T22:23:56Z"/>
                          </w:rPr>
                        </w:pPr>
                        <w:r>
                          <w:rPr>
                            <w:rFonts w:ascii="Courier New" w:hAnsi="Courier New"/>
                            <w:spacing w:val="-2"/>
                            <w:sz w:val="18"/>
                          </w:rPr>
                          <w:t>data class TVShow(</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@field:Json(name = "backdrop_path")</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val backdropPath: String? = "",</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@field:Json(name = "first_air_date")</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val firstAirDate: String = "",</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val id: Int = 0,</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val name: String = "",</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@field:Json(name = "original_language")</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val originalLanguage: String = "",</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@field:Json(name = "original_name")</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val originalName: String = "",</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val overview: String = "",</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val popularity: Float = 0f,</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@field:Json(name = "poster_path")</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val posterPath: String? = "",</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@field:Json(name = "vote_average")</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val voteAverage: Float = 0f,</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@field:Json(name = "vote_count")</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val voteCount: Int = 0</w:t>
                        </w:r>
                      </w:p>
                      <w:p>
                        <w:pPr>
                          <w:pStyle w:val="Normal"/>
                          <w:spacing w:before="2" w:after="0"/>
                          <w:ind w:left="453" w:hanging="0"/>
                          <w:rPr>
                            <w:rFonts w:ascii="Courier New" w:hAnsi="Courier New"/>
                            <w:sz w:val="18"/>
                          </w:rPr>
                        </w:pPr>
                        <w:r>
                          <w:rPr>
                            <w:rFonts w:ascii="Courier New" w:hAnsi="Courier New"/>
                            <w:spacing w:val="-2"/>
                            <w:sz w:val="18"/>
                          </w:rPr>
                          <w:t>)</w:t>
                        </w:r>
                      </w:p>
                    </w:txbxContent>
                  </v:textbox>
                  <w10:wrap type="square"/>
                </v:rect>
              </v:group>
            </w:pict>
          </mc:Fallback>
        </mc:AlternateContent>
      </w:r>
    </w:p>
    <w:p>
      <w:pPr>
        <w:pStyle w:val="TextBody"/>
        <w:spacing w:before="47" w:after="0"/>
        <w:ind w:left="1274" w:hanging="0"/>
        <w:rPr>
          <w:ins w:id="1708" w:author="Jomar Tigcal" w:date="2023-03-04T22:23:56Z"/>
        </w:rPr>
      </w:pPr>
      <w:ins w:id="1685" w:author="Jomar Tigcal" w:date="2023-03-04T22:23:56Z">
        <w:r>
          <w:rPr/>
          <w:t>This</w:t>
        </w:r>
      </w:ins>
      <w:ins w:id="1686" w:author="Jomar Tigcal" w:date="2023-03-04T22:23:56Z">
        <w:r>
          <w:rPr>
            <w:spacing w:val="-7"/>
          </w:rPr>
          <w:t xml:space="preserve"> </w:t>
        </w:r>
      </w:ins>
      <w:ins w:id="1687" w:author="Jomar Tigcal" w:date="2023-03-04T22:23:56Z">
        <w:r>
          <w:rPr/>
          <w:t>will</w:t>
        </w:r>
      </w:ins>
      <w:ins w:id="1688" w:author="Jomar Tigcal" w:date="2023-03-04T22:23:56Z">
        <w:r>
          <w:rPr>
            <w:spacing w:val="-2"/>
          </w:rPr>
          <w:t xml:space="preserve"> </w:t>
        </w:r>
      </w:ins>
      <w:ins w:id="1689" w:author="Jomar Tigcal" w:date="2023-03-04T22:23:56Z">
        <w:r>
          <w:rPr/>
          <w:t>be</w:t>
        </w:r>
      </w:ins>
      <w:ins w:id="1690" w:author="Jomar Tigcal" w:date="2023-03-04T22:23:56Z">
        <w:r>
          <w:rPr>
            <w:spacing w:val="-3"/>
          </w:rPr>
          <w:t xml:space="preserve"> </w:t>
        </w:r>
      </w:ins>
      <w:ins w:id="1691" w:author="Jomar Tigcal" w:date="2023-03-04T22:23:56Z">
        <w:r>
          <w:rPr/>
          <w:t>the</w:t>
        </w:r>
      </w:ins>
      <w:ins w:id="1692" w:author="Jomar Tigcal" w:date="2023-03-04T22:23:56Z">
        <w:r>
          <w:rPr>
            <w:spacing w:val="-2"/>
          </w:rPr>
          <w:t xml:space="preserve"> </w:t>
        </w:r>
      </w:ins>
      <w:ins w:id="1693" w:author="Jomar Tigcal" w:date="2023-03-04T22:23:56Z">
        <w:r>
          <w:rPr/>
          <w:t>model</w:t>
        </w:r>
      </w:ins>
      <w:ins w:id="1694" w:author="Jomar Tigcal" w:date="2023-03-04T22:23:56Z">
        <w:r>
          <w:rPr>
            <w:spacing w:val="-4"/>
          </w:rPr>
          <w:t xml:space="preserve"> </w:t>
        </w:r>
      </w:ins>
      <w:ins w:id="1695" w:author="Jomar Tigcal" w:date="2023-03-04T22:23:56Z">
        <w:r>
          <w:rPr/>
          <w:t>class</w:t>
        </w:r>
      </w:ins>
      <w:ins w:id="1696" w:author="Jomar Tigcal" w:date="2023-03-04T22:23:56Z">
        <w:r>
          <w:rPr>
            <w:spacing w:val="-3"/>
          </w:rPr>
          <w:t xml:space="preserve"> </w:t>
        </w:r>
      </w:ins>
      <w:ins w:id="1697" w:author="Jomar Tigcal" w:date="2023-03-04T22:23:56Z">
        <w:r>
          <w:rPr/>
          <w:t>representing</w:t>
        </w:r>
      </w:ins>
      <w:ins w:id="1698" w:author="Jomar Tigcal" w:date="2023-03-04T22:23:56Z">
        <w:r>
          <w:rPr>
            <w:spacing w:val="-3"/>
          </w:rPr>
          <w:t xml:space="preserve"> </w:t>
        </w:r>
      </w:ins>
      <w:ins w:id="1699" w:author="Jomar Tigcal" w:date="2023-03-04T22:23:56Z">
        <w:r>
          <w:rPr/>
          <w:t>a TV Show</w:t>
        </w:r>
      </w:ins>
      <w:ins w:id="1700" w:author="Jomar Tigcal" w:date="2023-03-04T22:23:56Z">
        <w:r>
          <w:rPr>
            <w:spacing w:val="-2"/>
          </w:rPr>
          <w:t xml:space="preserve"> </w:t>
        </w:r>
      </w:ins>
      <w:ins w:id="1701" w:author="Jomar Tigcal" w:date="2023-03-04T22:23:56Z">
        <w:r>
          <w:rPr/>
          <w:t>object</w:t>
        </w:r>
      </w:ins>
      <w:ins w:id="1702" w:author="Jomar Tigcal" w:date="2023-03-04T22:23:56Z">
        <w:r>
          <w:rPr>
            <w:spacing w:val="-2"/>
          </w:rPr>
          <w:t xml:space="preserve"> </w:t>
        </w:r>
      </w:ins>
      <w:ins w:id="1703" w:author="Jomar Tigcal" w:date="2023-03-04T22:23:56Z">
        <w:r>
          <w:rPr/>
          <w:t>from</w:t>
        </w:r>
      </w:ins>
      <w:ins w:id="1704" w:author="Jomar Tigcal" w:date="2023-03-04T22:23:56Z">
        <w:r>
          <w:rPr>
            <w:spacing w:val="-3"/>
          </w:rPr>
          <w:t xml:space="preserve"> </w:t>
        </w:r>
      </w:ins>
      <w:ins w:id="1705" w:author="Jomar Tigcal" w:date="2023-03-04T22:23:56Z">
        <w:r>
          <w:rPr/>
          <w:t>the</w:t>
        </w:r>
      </w:ins>
      <w:ins w:id="1706" w:author="Jomar Tigcal" w:date="2023-03-04T22:23:56Z">
        <w:r>
          <w:rPr>
            <w:spacing w:val="-2"/>
          </w:rPr>
          <w:t xml:space="preserve"> </w:t>
        </w:r>
      </w:ins>
      <w:ins w:id="1707" w:author="Jomar Tigcal" w:date="2023-03-04T22:23:56Z">
        <w:r>
          <w:rPr>
            <w:spacing w:val="-4"/>
          </w:rPr>
          <w:t>API.</w:t>
        </w:r>
      </w:ins>
    </w:p>
    <w:p>
      <w:pPr>
        <w:pStyle w:val="ListParagraph"/>
        <w:numPr>
          <w:ilvl w:val="0"/>
          <w:numId w:val="2"/>
        </w:numPr>
        <w:tabs>
          <w:tab w:val="clear" w:pos="720"/>
          <w:tab w:val="left" w:pos="1274" w:leader="none"/>
        </w:tabs>
        <w:spacing w:before="140" w:after="0"/>
        <w:ind w:left="1274" w:right="256" w:hanging="360"/>
        <w:jc w:val="left"/>
        <w:rPr>
          <w:sz w:val="20"/>
          <w:ins w:id="1719" w:author="Jomar Tigcal" w:date="2023-03-04T22:23:56Z"/>
        </w:rPr>
      </w:pPr>
      <w:ins w:id="1709" w:author="Jomar Tigcal" w:date="2023-03-04T22:23:56Z">
        <w:r>
          <w:rPr/>
          <w:t xml:space="preserve">Create another class named </w:t>
        </w:r>
      </w:ins>
      <w:ins w:id="1710" w:author="Jomar Tigcal" w:date="2023-03-04T22:23:56Z">
        <w:r>
          <w:rPr>
            <w:rFonts w:ascii="Courier New" w:hAnsi="Courier New"/>
            <w:b/>
          </w:rPr>
          <w:t>TVResponse</w:t>
        </w:r>
      </w:ins>
      <w:ins w:id="1711" w:author="Jomar Tigcal" w:date="2023-03-04T22:23:56Z">
        <w:r>
          <w:rPr>
            <w:sz w:val="20"/>
          </w:rPr>
          <w:t>,</w:t>
        </w:r>
      </w:ins>
      <w:ins w:id="1712" w:author="Jomar Tigcal" w:date="2023-03-04T22:23:56Z">
        <w:r>
          <w:rPr>
            <w:spacing w:val="-4"/>
            <w:sz w:val="20"/>
          </w:rPr>
          <w:t xml:space="preserve"> </w:t>
        </w:r>
      </w:ins>
      <w:ins w:id="1713" w:author="Jomar Tigcal" w:date="2023-03-04T22:23:56Z">
        <w:r>
          <w:rPr>
            <w:sz w:val="20"/>
          </w:rPr>
          <w:t>in</w:t>
        </w:r>
      </w:ins>
      <w:ins w:id="1714" w:author="Jomar Tigcal" w:date="2023-03-04T22:23:56Z">
        <w:r>
          <w:rPr>
            <w:spacing w:val="-4"/>
            <w:sz w:val="20"/>
          </w:rPr>
          <w:t xml:space="preserve"> the</w:t>
        </w:r>
      </w:ins>
      <w:ins w:id="1715" w:author="Jomar Tigcal" w:date="2023-03-04T22:23:56Z">
        <w:r>
          <w:rPr>
            <w:spacing w:val="-5"/>
            <w:sz w:val="20"/>
          </w:rPr>
          <w:t xml:space="preserve"> </w:t>
        </w:r>
      </w:ins>
      <w:ins w:id="1716" w:author="Jomar Tigcal" w:date="2023-03-04T22:23:56Z">
        <w:r>
          <w:rPr>
            <w:rFonts w:ascii="Courier New" w:hAnsi="Courier New"/>
            <w:b/>
          </w:rPr>
          <w:t>com.example.tvguide.m</w:t>
        </w:r>
      </w:ins>
      <w:ins w:id="1717" w:author="Jomar Tigcal" w:date="2023-03-04T22:23:56Z">
        <w:r>
          <w:rPr>
            <w:rFonts w:ascii="Courier New" w:hAnsi="Courier New"/>
            <w:b/>
            <w:spacing w:val="-2"/>
          </w:rPr>
          <w:t>odel</w:t>
        </w:r>
      </w:ins>
      <w:ins w:id="1718" w:author="Jomar Tigcal" w:date="2023-03-04T22:23:56Z">
        <w:r>
          <w:rPr>
            <w:spacing w:val="-2"/>
            <w:sz w:val="20"/>
          </w:rPr>
          <w:t xml:space="preserve"> package:</w:t>
        </w:r>
      </w:ins>
    </w:p>
    <w:p>
      <w:pPr>
        <w:pStyle w:val="ListParagraph"/>
        <w:widowControl w:val="false"/>
        <w:tabs>
          <w:tab w:val="clear" w:pos="720"/>
          <w:tab w:val="left" w:pos="1274" w:leader="none"/>
        </w:tabs>
        <w:suppressAutoHyphens w:val="true"/>
        <w:bidi w:val="0"/>
        <w:spacing w:before="140" w:after="0"/>
        <w:ind w:left="1304" w:right="227" w:hanging="0"/>
        <w:jc w:val="left"/>
        <w:rPr>
          <w:ins w:id="1723" w:author="Jomar Tigcal" w:date="2023-03-04T22:23:56Z"/>
        </w:rPr>
      </w:pPr>
      <w:r>
        <mc:AlternateContent>
          <mc:Choice Requires="wpg">
            <w:drawing>
              <wp:anchor behindDoc="0" distT="4445" distB="0" distL="0" distR="4445" simplePos="0" locked="0" layoutInCell="0" allowOverlap="1" relativeHeight="1986" wp14:anchorId="012077B8">
                <wp:simplePos x="0" y="0"/>
                <wp:positionH relativeFrom="page">
                  <wp:posOffset>1120140</wp:posOffset>
                </wp:positionH>
                <wp:positionV relativeFrom="paragraph">
                  <wp:posOffset>91440</wp:posOffset>
                </wp:positionV>
                <wp:extent cx="5074920" cy="838200"/>
                <wp:effectExtent l="0" t="635" r="635" b="0"/>
                <wp:wrapTopAndBottom/>
                <wp:docPr id="1741" name="docshapegroup 22"/>
                <a:graphic xmlns:a="http://schemas.openxmlformats.org/drawingml/2006/main">
                  <a:graphicData uri="http://schemas.microsoft.com/office/word/2010/wordprocessingGroup">
                    <wpg:wgp>
                      <wpg:cNvGrpSpPr/>
                      <wpg:grpSpPr>
                        <a:xfrm>
                          <a:off x="0" y="0"/>
                          <a:ext cx="5074920" cy="838080"/>
                          <a:chOff x="0" y="0"/>
                          <a:chExt cx="5074920" cy="838080"/>
                        </a:xfrm>
                      </wpg:grpSpPr>
                      <wps:wsp>
                        <wps:cNvSpPr/>
                        <wps:spPr>
                          <a:xfrm>
                            <a:off x="0" y="14040"/>
                            <a:ext cx="5074920" cy="810360"/>
                          </a:xfrm>
                          <a:prstGeom prst="rect">
                            <a:avLst/>
                          </a:prstGeom>
                          <a:solidFill>
                            <a:srgbClr val="f6f6f6"/>
                          </a:solidFill>
                          <a:ln w="0">
                            <a:noFill/>
                          </a:ln>
                        </wps:spPr>
                        <wps:style>
                          <a:lnRef idx="0"/>
                          <a:fillRef idx="0"/>
                          <a:effectRef idx="0"/>
                          <a:fontRef idx="minor"/>
                        </wps:style>
                        <wps:bodyPr/>
                      </wps:wsp>
                      <wps:wsp>
                        <wps:cNvSpPr/>
                        <wps:spPr>
                          <a:xfrm>
                            <a:off x="0" y="0"/>
                            <a:ext cx="5074920" cy="838080"/>
                          </a:xfrm>
                          <a:custGeom>
                            <a:avLst/>
                            <a:gdLst>
                              <a:gd name="textAreaLeft" fmla="*/ 0 w 2877120"/>
                              <a:gd name="textAreaRight" fmla="*/ 2883600 w 2877120"/>
                              <a:gd name="textAreaTop" fmla="*/ 0 h 475200"/>
                              <a:gd name="textAreaBottom" fmla="*/ 485640 h 475200"/>
                            </a:gdLst>
                            <a:ahLst/>
                            <a:rect l="textAreaLeft" t="textAreaTop" r="textAreaRight" b="textAreaBottom"/>
                            <a:pathLst>
                              <a:path w="7992" h="625">
                                <a:moveTo>
                                  <a:pt x="7992" y="605"/>
                                </a:moveTo>
                                <a:lnTo>
                                  <a:pt x="0" y="605"/>
                                </a:lnTo>
                                <a:lnTo>
                                  <a:pt x="0" y="625"/>
                                </a:lnTo>
                                <a:lnTo>
                                  <a:pt x="7992" y="625"/>
                                </a:lnTo>
                                <a:lnTo>
                                  <a:pt x="7992" y="605"/>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26640"/>
                            <a:ext cx="5074920" cy="784800"/>
                          </a:xfrm>
                          <a:prstGeom prst="rect">
                            <a:avLst/>
                          </a:prstGeom>
                          <a:noFill/>
                          <a:ln w="0">
                            <a:noFill/>
                          </a:ln>
                        </wps:spPr>
                        <wps:style>
                          <a:lnRef idx="0"/>
                          <a:fillRef idx="0"/>
                          <a:effectRef idx="0"/>
                          <a:fontRef idx="minor"/>
                        </wps:style>
                        <wps:txbx>
                          <w:txbxContent>
                            <w:p>
                              <w:pPr>
                                <w:pStyle w:val="Normal"/>
                                <w:spacing w:lineRule="auto" w:line="324" w:before="35" w:after="0"/>
                                <w:ind w:left="1749" w:hanging="864"/>
                                <w:rPr>
                                  <w:rFonts w:ascii="Courier New" w:hAnsi="Courier New"/>
                                  <w:sz w:val="18"/>
                                  <w:ins w:id="1720" w:author="Jomar Tigcal" w:date="2023-03-04T22:23:56Z"/>
                                </w:rPr>
                              </w:pPr>
                              <w:r>
                                <w:rPr>
                                  <w:rFonts w:ascii="Courier New" w:hAnsi="Courier New"/>
                                  <w:sz w:val="18"/>
                                </w:rPr>
                                <w:t>data class TVResponse(</w:t>
                              </w:r>
                            </w:p>
                            <w:p>
                              <w:pPr>
                                <w:pStyle w:val="Normal"/>
                                <w:spacing w:lineRule="auto" w:line="324" w:before="35" w:after="0"/>
                                <w:ind w:left="1749" w:hanging="864"/>
                                <w:rPr>
                                  <w:rFonts w:ascii="Courier New" w:hAnsi="Courier New"/>
                                  <w:sz w:val="18"/>
                                </w:rPr>
                              </w:pPr>
                              <w:r>
                                <w:rPr>
                                  <w:rFonts w:ascii="Courier New" w:hAnsi="Courier New"/>
                                  <w:sz w:val="18"/>
                                </w:rPr>
                                <w:t xml:space="preserve">    </w:t>
                              </w:r>
                              <w:r>
                                <w:rPr>
                                  <w:rFonts w:ascii="Courier New" w:hAnsi="Courier New"/>
                                  <w:sz w:val="18"/>
                                </w:rPr>
                                <w:t>val page: Int,</w:t>
                              </w:r>
                            </w:p>
                            <w:p>
                              <w:pPr>
                                <w:pStyle w:val="Normal"/>
                                <w:spacing w:lineRule="auto" w:line="324" w:before="35" w:after="0"/>
                                <w:ind w:left="1749" w:hanging="864"/>
                                <w:rPr>
                                  <w:rFonts w:ascii="Courier New" w:hAnsi="Courier New"/>
                                  <w:sz w:val="18"/>
                                </w:rPr>
                              </w:pPr>
                              <w:r>
                                <w:rPr>
                                  <w:rFonts w:ascii="Courier New" w:hAnsi="Courier New"/>
                                  <w:sz w:val="18"/>
                                </w:rPr>
                                <w:t xml:space="preserve">    </w:t>
                              </w:r>
                              <w:r>
                                <w:rPr>
                                  <w:rFonts w:ascii="Courier New" w:hAnsi="Courier New"/>
                                  <w:sz w:val="18"/>
                                </w:rPr>
                                <w:t>val results: List&lt;TVShow&gt;</w:t>
                              </w:r>
                            </w:p>
                            <w:p>
                              <w:pPr>
                                <w:pStyle w:val="Normal"/>
                                <w:spacing w:lineRule="auto" w:line="324" w:before="35" w:after="0"/>
                                <w:ind w:left="1749" w:hanging="864"/>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 22" style="position:absolute;margin-left:88.2pt;margin-top:7.2pt;width:399.6pt;height:66pt" coordorigin="1764,144" coordsize="7992,1320">
                <v:rect id="shape_0" path="m0,0l-2147483645,0l-2147483645,-2147483646l0,-2147483646xe" fillcolor="#f6f6f6" stroked="f" o:allowincell="f" style="position:absolute;left:1764;top:166;width:7991;height:1275;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86;width:7991;height:1235;mso-wrap-style:square;v-text-anchor:top;mso-position-horizontal-relative:page">
                  <v:fill o:detectmouseclick="t" on="false"/>
                  <v:stroke color="#3465a4" joinstyle="round" endcap="flat"/>
                  <v:textbox>
                    <w:txbxContent>
                      <w:p>
                        <w:pPr>
                          <w:pStyle w:val="Normal"/>
                          <w:spacing w:lineRule="auto" w:line="324" w:before="35" w:after="0"/>
                          <w:ind w:left="1749" w:hanging="864"/>
                          <w:rPr>
                            <w:rFonts w:ascii="Courier New" w:hAnsi="Courier New"/>
                            <w:sz w:val="18"/>
                            <w:ins w:id="1721" w:author="Jomar Tigcal" w:date="2023-03-04T22:23:56Z"/>
                          </w:rPr>
                        </w:pPr>
                        <w:r>
                          <w:rPr>
                            <w:rFonts w:ascii="Courier New" w:hAnsi="Courier New"/>
                            <w:sz w:val="18"/>
                          </w:rPr>
                          <w:t>data class TVResponse(</w:t>
                        </w:r>
                      </w:p>
                      <w:p>
                        <w:pPr>
                          <w:pStyle w:val="Normal"/>
                          <w:spacing w:lineRule="auto" w:line="324" w:before="35" w:after="0"/>
                          <w:ind w:left="1749" w:hanging="864"/>
                          <w:rPr>
                            <w:rFonts w:ascii="Courier New" w:hAnsi="Courier New"/>
                            <w:sz w:val="18"/>
                          </w:rPr>
                        </w:pPr>
                        <w:r>
                          <w:rPr>
                            <w:rFonts w:ascii="Courier New" w:hAnsi="Courier New"/>
                            <w:sz w:val="18"/>
                          </w:rPr>
                          <w:t xml:space="preserve">    </w:t>
                        </w:r>
                        <w:r>
                          <w:rPr>
                            <w:rFonts w:ascii="Courier New" w:hAnsi="Courier New"/>
                            <w:sz w:val="18"/>
                          </w:rPr>
                          <w:t>val page: Int,</w:t>
                        </w:r>
                      </w:p>
                      <w:p>
                        <w:pPr>
                          <w:pStyle w:val="Normal"/>
                          <w:spacing w:lineRule="auto" w:line="324" w:before="35" w:after="0"/>
                          <w:ind w:left="1749" w:hanging="864"/>
                          <w:rPr>
                            <w:rFonts w:ascii="Courier New" w:hAnsi="Courier New"/>
                            <w:sz w:val="18"/>
                          </w:rPr>
                        </w:pPr>
                        <w:r>
                          <w:rPr>
                            <w:rFonts w:ascii="Courier New" w:hAnsi="Courier New"/>
                            <w:sz w:val="18"/>
                          </w:rPr>
                          <w:t xml:space="preserve">    </w:t>
                        </w:r>
                        <w:r>
                          <w:rPr>
                            <w:rFonts w:ascii="Courier New" w:hAnsi="Courier New"/>
                            <w:sz w:val="18"/>
                          </w:rPr>
                          <w:t>val results: List&lt;TVShow&gt;</w:t>
                        </w:r>
                      </w:p>
                      <w:p>
                        <w:pPr>
                          <w:pStyle w:val="Normal"/>
                          <w:spacing w:lineRule="auto" w:line="324" w:before="35" w:after="0"/>
                          <w:ind w:left="1749" w:hanging="864"/>
                          <w:rPr>
                            <w:rFonts w:ascii="Courier New" w:hAnsi="Courier New"/>
                            <w:sz w:val="18"/>
                          </w:rPr>
                        </w:pPr>
                        <w:r>
                          <w:rPr>
                            <w:rFonts w:ascii="Courier New" w:hAnsi="Courier New"/>
                            <w:sz w:val="18"/>
                          </w:rPr>
                          <w:t>)</w:t>
                        </w:r>
                      </w:p>
                    </w:txbxContent>
                  </v:textbox>
                  <w10:wrap type="topAndBottom"/>
                </v:rect>
              </v:group>
            </w:pict>
          </mc:Fallback>
        </mc:AlternateContent>
      </w:r>
      <w:ins w:id="1722" w:author="Jomar Tigcal" w:date="2023-03-04T22:23:56Z">
        <w:r>
          <w:rPr/>
          <w:t>This will be the model class for the response you get from the API endpoint for the TV shows on air.</w:t>
        </w:r>
      </w:ins>
    </w:p>
    <w:p>
      <w:pPr>
        <w:pStyle w:val="ListParagraph"/>
        <w:numPr>
          <w:ilvl w:val="0"/>
          <w:numId w:val="2"/>
        </w:numPr>
        <w:tabs>
          <w:tab w:val="clear" w:pos="720"/>
          <w:tab w:val="left" w:pos="1274" w:leader="none"/>
        </w:tabs>
        <w:spacing w:before="140" w:after="0"/>
        <w:ind w:left="1274" w:right="256" w:hanging="360"/>
        <w:jc w:val="left"/>
        <w:rPr>
          <w:sz w:val="20"/>
          <w:ins w:id="1755" w:author="Jomar Tigcal" w:date="2023-03-04T22:23:56Z"/>
        </w:rPr>
      </w:pPr>
      <w:ins w:id="1724" w:author="Jomar Tigcal" w:date="2023-03-04T22:23:56Z">
        <w:r>
          <w:rPr>
            <w:sz w:val="20"/>
          </w:rPr>
          <w:t>Create</w:t>
        </w:r>
      </w:ins>
      <w:ins w:id="1725" w:author="Jomar Tigcal" w:date="2023-03-04T22:23:56Z">
        <w:r>
          <w:rPr>
            <w:spacing w:val="-10"/>
            <w:sz w:val="20"/>
          </w:rPr>
          <w:t xml:space="preserve"> </w:t>
        </w:r>
      </w:ins>
      <w:ins w:id="1726" w:author="Jomar Tigcal" w:date="2023-03-04T22:23:56Z">
        <w:r>
          <w:rPr>
            <w:sz w:val="20"/>
          </w:rPr>
          <w:t>a</w:t>
        </w:r>
      </w:ins>
      <w:ins w:id="1727" w:author="Jomar Tigcal" w:date="2023-03-04T22:23:56Z">
        <w:r>
          <w:rPr>
            <w:spacing w:val="-6"/>
            <w:sz w:val="20"/>
          </w:rPr>
          <w:t xml:space="preserve"> </w:t>
        </w:r>
      </w:ins>
      <w:ins w:id="1728" w:author="Jomar Tigcal" w:date="2023-03-04T22:23:56Z">
        <w:r>
          <w:rPr>
            <w:sz w:val="20"/>
          </w:rPr>
          <w:t>new</w:t>
        </w:r>
      </w:ins>
      <w:ins w:id="1729" w:author="Jomar Tigcal" w:date="2023-03-04T22:23:56Z">
        <w:r>
          <w:rPr>
            <w:spacing w:val="-5"/>
            <w:sz w:val="20"/>
          </w:rPr>
          <w:t xml:space="preserve"> </w:t>
        </w:r>
      </w:ins>
      <w:ins w:id="1730" w:author="Jomar Tigcal" w:date="2023-03-04T22:23:56Z">
        <w:r>
          <w:rPr>
            <w:sz w:val="20"/>
          </w:rPr>
          <w:t>activity</w:t>
        </w:r>
      </w:ins>
      <w:ins w:id="1731" w:author="Jomar Tigcal" w:date="2023-03-04T22:23:56Z">
        <w:r>
          <w:rPr>
            <w:spacing w:val="-6"/>
            <w:sz w:val="20"/>
          </w:rPr>
          <w:t xml:space="preserve"> </w:t>
        </w:r>
      </w:ins>
      <w:ins w:id="1732" w:author="Jomar Tigcal" w:date="2023-03-04T22:23:56Z">
        <w:r>
          <w:rPr>
            <w:sz w:val="20"/>
          </w:rPr>
          <w:t>named</w:t>
        </w:r>
      </w:ins>
      <w:ins w:id="1733" w:author="Jomar Tigcal" w:date="2023-03-04T22:23:56Z">
        <w:r>
          <w:rPr>
            <w:spacing w:val="-6"/>
            <w:sz w:val="20"/>
          </w:rPr>
          <w:t xml:space="preserve"> </w:t>
        </w:r>
      </w:ins>
      <w:ins w:id="1734" w:author="Jomar Tigcal" w:date="2023-03-04T22:23:56Z">
        <w:r>
          <w:rPr>
            <w:rFonts w:ascii="Courier New" w:hAnsi="Courier New"/>
            <w:b/>
          </w:rPr>
          <w:t>DetailsActivity</w:t>
        </w:r>
      </w:ins>
      <w:ins w:id="1735" w:author="Jomar Tigcal" w:date="2023-03-04T22:23:56Z">
        <w:r>
          <w:rPr>
            <w:rFonts w:ascii="Courier New" w:hAnsi="Courier New"/>
            <w:b/>
            <w:spacing w:val="-80"/>
          </w:rPr>
          <w:t xml:space="preserve"> </w:t>
        </w:r>
      </w:ins>
      <w:ins w:id="1736" w:author="Jomar Tigcal" w:date="2023-03-04T22:23:56Z">
        <w:r>
          <w:rPr>
            <w:sz w:val="20"/>
          </w:rPr>
          <w:t>with</w:t>
        </w:r>
      </w:ins>
      <w:ins w:id="1737" w:author="Jomar Tigcal" w:date="2023-03-04T22:23:56Z">
        <w:r>
          <w:rPr>
            <w:spacing w:val="-6"/>
            <w:sz w:val="20"/>
          </w:rPr>
          <w:t xml:space="preserve"> </w:t>
        </w:r>
      </w:ins>
      <w:ins w:id="1738" w:author="Jomar Tigcal" w:date="2023-03-04T22:23:56Z">
        <w:r>
          <w:rPr>
            <w:rFonts w:ascii="Courier New" w:hAnsi="Courier New"/>
            <w:b/>
          </w:rPr>
          <w:t>activity_details.xml</w:t>
        </w:r>
      </w:ins>
      <w:ins w:id="1739" w:author="Jomar Tigcal" w:date="2023-03-04T22:23:56Z">
        <w:r>
          <w:rPr>
            <w:rFonts w:ascii="Courier New" w:hAnsi="Courier New"/>
            <w:b/>
            <w:spacing w:val="-42"/>
          </w:rPr>
          <w:t xml:space="preserve"> </w:t>
        </w:r>
      </w:ins>
      <w:ins w:id="1740" w:author="Jomar Tigcal" w:date="2023-03-04T22:23:56Z">
        <w:r>
          <w:rPr>
            <w:sz w:val="20"/>
          </w:rPr>
          <w:t>as the layout file. Open</w:t>
        </w:r>
      </w:ins>
      <w:ins w:id="1741" w:author="Jomar Tigcal" w:date="2023-03-04T22:23:56Z">
        <w:r>
          <w:rPr>
            <w:spacing w:val="-8"/>
            <w:sz w:val="20"/>
          </w:rPr>
          <w:t xml:space="preserve"> </w:t>
        </w:r>
      </w:ins>
      <w:ins w:id="1742" w:author="Jomar Tigcal" w:date="2023-03-04T22:23:56Z">
        <w:r>
          <w:rPr>
            <w:sz w:val="20"/>
          </w:rPr>
          <w:t>the</w:t>
        </w:r>
      </w:ins>
      <w:ins w:id="1743" w:author="Jomar Tigcal" w:date="2023-03-04T22:23:56Z">
        <w:r>
          <w:rPr>
            <w:spacing w:val="-5"/>
            <w:sz w:val="20"/>
          </w:rPr>
          <w:t xml:space="preserve"> </w:t>
        </w:r>
      </w:ins>
      <w:ins w:id="1744" w:author="Jomar Tigcal" w:date="2023-03-04T22:23:56Z">
        <w:r>
          <w:rPr>
            <w:rFonts w:ascii="Courier New" w:hAnsi="Courier New"/>
            <w:b/>
          </w:rPr>
          <w:t>AndroidManifest.xml</w:t>
        </w:r>
      </w:ins>
      <w:ins w:id="1745" w:author="Jomar Tigcal" w:date="2023-03-04T22:23:56Z">
        <w:r>
          <w:rPr>
            <w:rFonts w:ascii="Courier New" w:hAnsi="Courier New"/>
            <w:b/>
            <w:spacing w:val="-80"/>
          </w:rPr>
          <w:t xml:space="preserve"> </w:t>
        </w:r>
      </w:ins>
      <w:ins w:id="1746" w:author="Jomar Tigcal" w:date="2023-03-04T22:23:56Z">
        <w:r>
          <w:rPr>
            <w:sz w:val="20"/>
          </w:rPr>
          <w:t>file</w:t>
        </w:r>
      </w:ins>
      <w:ins w:id="1747" w:author="Jomar Tigcal" w:date="2023-03-04T22:23:56Z">
        <w:r>
          <w:rPr>
            <w:spacing w:val="-3"/>
            <w:sz w:val="20"/>
          </w:rPr>
          <w:t xml:space="preserve"> </w:t>
        </w:r>
      </w:ins>
      <w:ins w:id="1748" w:author="Jomar Tigcal" w:date="2023-03-04T22:23:56Z">
        <w:r>
          <w:rPr>
            <w:sz w:val="20"/>
          </w:rPr>
          <w:t>and</w:t>
        </w:r>
      </w:ins>
      <w:ins w:id="1749" w:author="Jomar Tigcal" w:date="2023-03-04T22:23:56Z">
        <w:r>
          <w:rPr>
            <w:spacing w:val="-5"/>
            <w:sz w:val="20"/>
          </w:rPr>
          <w:t xml:space="preserve"> </w:t>
        </w:r>
      </w:ins>
      <w:ins w:id="1750" w:author="Jomar Tigcal" w:date="2023-03-04T22:23:56Z">
        <w:r>
          <w:rPr>
            <w:sz w:val="20"/>
          </w:rPr>
          <w:t>add</w:t>
        </w:r>
      </w:ins>
      <w:ins w:id="1751" w:author="Jomar Tigcal" w:date="2023-03-04T22:23:56Z">
        <w:r>
          <w:rPr>
            <w:spacing w:val="-5"/>
            <w:sz w:val="20"/>
          </w:rPr>
          <w:t xml:space="preserve"> </w:t>
        </w:r>
      </w:ins>
      <w:ins w:id="1752" w:author="Jomar Tigcal" w:date="2023-03-04T22:23:56Z">
        <w:r>
          <w:rPr>
            <w:sz w:val="20"/>
          </w:rPr>
          <w:t>the</w:t>
        </w:r>
      </w:ins>
      <w:ins w:id="1753" w:author="Jomar Tigcal" w:date="2023-03-04T22:23:56Z">
        <w:r>
          <w:rPr>
            <w:spacing w:val="-4"/>
            <w:sz w:val="20"/>
          </w:rPr>
          <w:t xml:space="preserve"> </w:t>
        </w:r>
      </w:ins>
      <w:ins w:id="1754" w:author="Jomar Tigcal" w:date="2023-03-04T22:23:56Z">
        <w:r>
          <w:rPr>
            <w:rFonts w:ascii="Courier New" w:hAnsi="Courier New"/>
            <w:b/>
            <w:spacing w:val="-2"/>
          </w:rPr>
          <w:t>parentActivityName</w:t>
        </w:r>
      </w:ins>
    </w:p>
    <w:p>
      <w:pPr>
        <w:pStyle w:val="Normal"/>
        <w:ind w:left="1274" w:hanging="0"/>
        <w:rPr>
          <w:sz w:val="20"/>
          <w:ins w:id="1765" w:author="Jomar Tigcal" w:date="2023-03-04T22:23:56Z"/>
        </w:rPr>
      </w:pPr>
      <w:ins w:id="1756" w:author="Jomar Tigcal" w:date="2023-03-04T22:23:56Z">
        <w:r>
          <w:rPr>
            <w:sz w:val="20"/>
          </w:rPr>
          <w:t>attribute</w:t>
        </w:r>
      </w:ins>
      <w:ins w:id="1757" w:author="Jomar Tigcal" w:date="2023-03-04T22:23:56Z">
        <w:r>
          <w:rPr>
            <w:spacing w:val="-13"/>
            <w:sz w:val="20"/>
          </w:rPr>
          <w:t xml:space="preserve"> </w:t>
        </w:r>
      </w:ins>
      <w:ins w:id="1758" w:author="Jomar Tigcal" w:date="2023-03-04T22:23:56Z">
        <w:r>
          <w:rPr>
            <w:sz w:val="20"/>
          </w:rPr>
          <w:t>in</w:t>
        </w:r>
      </w:ins>
      <w:ins w:id="1759" w:author="Jomar Tigcal" w:date="2023-03-04T22:23:56Z">
        <w:r>
          <w:rPr>
            <w:spacing w:val="-6"/>
            <w:sz w:val="20"/>
          </w:rPr>
          <w:t xml:space="preserve"> </w:t>
        </w:r>
      </w:ins>
      <w:ins w:id="1760" w:author="Jomar Tigcal" w:date="2023-03-04T22:23:56Z">
        <w:r>
          <w:rPr>
            <w:sz w:val="20"/>
          </w:rPr>
          <w:t>the</w:t>
        </w:r>
      </w:ins>
      <w:ins w:id="1761" w:author="Jomar Tigcal" w:date="2023-03-04T22:23:56Z">
        <w:r>
          <w:rPr>
            <w:spacing w:val="-6"/>
            <w:sz w:val="20"/>
          </w:rPr>
          <w:t xml:space="preserve"> </w:t>
        </w:r>
      </w:ins>
      <w:ins w:id="1762" w:author="Jomar Tigcal" w:date="2023-03-04T22:23:56Z">
        <w:r>
          <w:rPr>
            <w:rFonts w:ascii="Courier New" w:hAnsi="Courier New"/>
            <w:b/>
          </w:rPr>
          <w:t>DetailsActivity</w:t>
        </w:r>
      </w:ins>
      <w:ins w:id="1763" w:author="Jomar Tigcal" w:date="2023-03-04T22:23:56Z">
        <w:r>
          <w:rPr>
            <w:rFonts w:ascii="Courier New" w:hAnsi="Courier New"/>
            <w:b/>
            <w:spacing w:val="-80"/>
          </w:rPr>
          <w:t xml:space="preserve"> </w:t>
        </w:r>
      </w:ins>
      <w:ins w:id="1764" w:author="Jomar Tigcal" w:date="2023-03-04T22:23:56Z">
        <w:r>
          <w:rPr>
            <w:spacing w:val="-2"/>
            <w:sz w:val="20"/>
          </w:rPr>
          <w:t>declaration:</w:t>
        </w:r>
      </w:ins>
    </w:p>
    <w:p>
      <w:pPr>
        <w:pStyle w:val="TextBody"/>
        <w:spacing w:before="11" w:after="0"/>
        <w:rPr>
          <w:sz w:val="8"/>
          <w:ins w:id="1766" w:author="Jomar Tigcal" w:date="2023-03-04T22:23:56Z"/>
        </w:rPr>
      </w:pPr>
      <w:r>
        <w:rPr>
          <w:sz w:val="8"/>
        </w:rPr>
        <mc:AlternateContent>
          <mc:Choice Requires="wpg">
            <w:drawing>
              <wp:anchor behindDoc="0" distT="0" distB="0" distL="0" distR="4445" simplePos="0" locked="0" layoutInCell="0" allowOverlap="1" relativeHeight="1952" wp14:anchorId="4F7F6461">
                <wp:simplePos x="0" y="0"/>
                <wp:positionH relativeFrom="page">
                  <wp:posOffset>1120140</wp:posOffset>
                </wp:positionH>
                <wp:positionV relativeFrom="paragraph">
                  <wp:posOffset>91440</wp:posOffset>
                </wp:positionV>
                <wp:extent cx="5074920" cy="396875"/>
                <wp:effectExtent l="0" t="635" r="635" b="0"/>
                <wp:wrapTopAndBottom/>
                <wp:docPr id="1743" name="docshapegroup 5"/>
                <a:graphic xmlns:a="http://schemas.openxmlformats.org/drawingml/2006/main">
                  <a:graphicData uri="http://schemas.microsoft.com/office/word/2010/wordprocessingGroup">
                    <wpg:wgp>
                      <wpg:cNvGrpSpPr/>
                      <wpg:grpSpPr>
                        <a:xfrm>
                          <a:off x="0" y="0"/>
                          <a:ext cx="5074920" cy="396720"/>
                          <a:chOff x="0" y="0"/>
                          <a:chExt cx="5074920" cy="396720"/>
                        </a:xfrm>
                      </wpg:grpSpPr>
                      <wps:wsp>
                        <wps:cNvSpPr/>
                        <wps:spPr>
                          <a:xfrm>
                            <a:off x="0" y="6480"/>
                            <a:ext cx="5074920" cy="384120"/>
                          </a:xfrm>
                          <a:prstGeom prst="rect">
                            <a:avLst/>
                          </a:prstGeom>
                          <a:solidFill>
                            <a:srgbClr val="f6f6f6"/>
                          </a:solidFill>
                          <a:ln w="0">
                            <a:noFill/>
                          </a:ln>
                        </wps:spPr>
                        <wps:style>
                          <a:lnRef idx="0"/>
                          <a:fillRef idx="0"/>
                          <a:effectRef idx="0"/>
                          <a:fontRef idx="minor"/>
                        </wps:style>
                        <wps:bodyPr/>
                      </wps:wsp>
                      <wps:wsp>
                        <wps:cNvSpPr/>
                        <wps:spPr>
                          <a:xfrm>
                            <a:off x="0" y="0"/>
                            <a:ext cx="5074920" cy="396720"/>
                          </a:xfrm>
                          <a:custGeom>
                            <a:avLst/>
                            <a:gdLst>
                              <a:gd name="textAreaLeft" fmla="*/ 0 w 2877120"/>
                              <a:gd name="textAreaRight" fmla="*/ 2883600 w 2877120"/>
                              <a:gd name="textAreaTop" fmla="*/ 0 h 225000"/>
                              <a:gd name="textAreaBottom" fmla="*/ 231480 h 225000"/>
                            </a:gdLst>
                            <a:ahLst/>
                            <a:rect l="textAreaLeft" t="textAreaTop" r="textAreaRight" b="textAreaBottom"/>
                            <a:pathLst>
                              <a:path w="7992" h="625">
                                <a:moveTo>
                                  <a:pt x="7992" y="605"/>
                                </a:moveTo>
                                <a:lnTo>
                                  <a:pt x="0" y="605"/>
                                </a:lnTo>
                                <a:lnTo>
                                  <a:pt x="0" y="625"/>
                                </a:lnTo>
                                <a:lnTo>
                                  <a:pt x="7992" y="625"/>
                                </a:lnTo>
                                <a:lnTo>
                                  <a:pt x="7992" y="605"/>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371520"/>
                          </a:xfrm>
                          <a:prstGeom prst="rect">
                            <a:avLst/>
                          </a:prstGeom>
                          <a:noFill/>
                          <a:ln w="0">
                            <a:noFill/>
                          </a:ln>
                        </wps:spPr>
                        <wps:style>
                          <a:lnRef idx="0"/>
                          <a:fillRef idx="0"/>
                          <a:effectRef idx="0"/>
                          <a:fontRef idx="minor"/>
                        </wps:style>
                        <wps:txbx>
                          <w:txbxContent>
                            <w:p>
                              <w:pPr>
                                <w:pStyle w:val="Normal"/>
                                <w:spacing w:lineRule="auto" w:line="324" w:before="35" w:after="0"/>
                                <w:ind w:left="1749" w:hanging="864"/>
                                <w:rPr>
                                  <w:rFonts w:ascii="Courier New" w:hAnsi="Courier New"/>
                                  <w:sz w:val="18"/>
                                </w:rPr>
                              </w:pPr>
                              <w:r>
                                <w:rPr>
                                  <w:rFonts w:ascii="Courier New" w:hAnsi="Courier New"/>
                                  <w:sz w:val="18"/>
                                </w:rPr>
                                <w:t>&lt;activity android:name=".DetailsActivity" android:parentActivityName=".MainActivity"</w:t>
                              </w:r>
                              <w:r>
                                <w:rPr>
                                  <w:rFonts w:ascii="Courier New" w:hAnsi="Courier New"/>
                                  <w:spacing w:val="-29"/>
                                  <w:sz w:val="18"/>
                                </w:rPr>
                                <w:t xml:space="preserve"> </w:t>
                              </w:r>
                              <w:r>
                                <w:rPr>
                                  <w:rFonts w:ascii="Courier New" w:hAnsi="Courier New"/>
                                  <w:sz w:val="18"/>
                                </w:rPr>
                                <w:t>/&gt;</w:t>
                              </w:r>
                            </w:p>
                          </w:txbxContent>
                        </wps:txbx>
                        <wps:bodyPr lIns="0" rIns="0" tIns="0" bIns="0" anchor="t">
                          <a:noAutofit/>
                        </wps:bodyPr>
                      </wps:wsp>
                    </wpg:wgp>
                  </a:graphicData>
                </a:graphic>
              </wp:anchor>
            </w:drawing>
          </mc:Choice>
          <mc:Fallback>
            <w:pict>
              <v:group id="shape_0" alt="docshapegroup 5" style="position:absolute;margin-left:88.2pt;margin-top:7.2pt;width:399.6pt;height:31.25pt" coordorigin="1764,144" coordsize="7992,625">
                <v:rect id="shape_0" path="m0,0l-2147483645,0l-2147483645,-2147483646l0,-2147483646xe" fillcolor="#f6f6f6" stroked="f" o:allowincell="f" style="position:absolute;left:1764;top:154;width:7991;height:60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4;width:7991;height:584;mso-wrap-style:square;v-text-anchor:top;mso-position-horizontal-relative:page">
                  <v:fill o:detectmouseclick="t" on="false"/>
                  <v:stroke color="#3465a4" joinstyle="round" endcap="flat"/>
                  <v:textbox>
                    <w:txbxContent>
                      <w:p>
                        <w:pPr>
                          <w:pStyle w:val="Normal"/>
                          <w:spacing w:lineRule="auto" w:line="324" w:before="35" w:after="0"/>
                          <w:ind w:left="1749" w:hanging="864"/>
                          <w:rPr>
                            <w:rFonts w:ascii="Courier New" w:hAnsi="Courier New"/>
                            <w:sz w:val="18"/>
                          </w:rPr>
                        </w:pPr>
                        <w:r>
                          <w:rPr>
                            <w:rFonts w:ascii="Courier New" w:hAnsi="Courier New"/>
                            <w:sz w:val="18"/>
                          </w:rPr>
                          <w:t>&lt;activity android:name=".DetailsActivity" android:parentActivityName=".MainActivity"</w:t>
                        </w:r>
                        <w:r>
                          <w:rPr>
                            <w:rFonts w:ascii="Courier New" w:hAnsi="Courier New"/>
                            <w:spacing w:val="-29"/>
                            <w:sz w:val="18"/>
                          </w:rPr>
                          <w:t xml:space="preserve"> </w:t>
                        </w:r>
                        <w:r>
                          <w:rPr>
                            <w:rFonts w:ascii="Courier New" w:hAnsi="Courier New"/>
                            <w:sz w:val="18"/>
                          </w:rPr>
                          <w:t>/&gt;</w:t>
                        </w:r>
                      </w:p>
                    </w:txbxContent>
                  </v:textbox>
                  <w10:wrap type="topAndBottom"/>
                </v:rect>
              </v:group>
            </w:pict>
          </mc:Fallback>
        </mc:AlternateContent>
      </w:r>
    </w:p>
    <w:p>
      <w:pPr>
        <w:pStyle w:val="TextBody"/>
        <w:spacing w:before="72" w:after="0"/>
        <w:ind w:left="1274" w:hanging="0"/>
        <w:rPr>
          <w:ins w:id="1797" w:author="Jomar Tigcal" w:date="2023-03-04T22:23:56Z"/>
        </w:rPr>
      </w:pPr>
      <w:ins w:id="1767" w:author="Jomar Tigcal" w:date="2023-03-04T22:23:56Z">
        <w:r>
          <w:rPr/>
          <w:t>This</w:t>
        </w:r>
      </w:ins>
      <w:ins w:id="1768" w:author="Jomar Tigcal" w:date="2023-03-04T22:23:56Z">
        <w:r>
          <w:rPr>
            <w:spacing w:val="-3"/>
          </w:rPr>
          <w:t xml:space="preserve"> </w:t>
        </w:r>
      </w:ins>
      <w:ins w:id="1769" w:author="Jomar Tigcal" w:date="2023-03-04T22:23:56Z">
        <w:r>
          <w:rPr/>
          <w:t>adds</w:t>
        </w:r>
      </w:ins>
      <w:ins w:id="1770" w:author="Jomar Tigcal" w:date="2023-03-04T22:23:56Z">
        <w:r>
          <w:rPr>
            <w:spacing w:val="-2"/>
          </w:rPr>
          <w:t xml:space="preserve"> </w:t>
        </w:r>
      </w:ins>
      <w:ins w:id="1771" w:author="Jomar Tigcal" w:date="2023-03-04T22:23:56Z">
        <w:r>
          <w:rPr/>
          <w:t>an</w:t>
        </w:r>
      </w:ins>
      <w:ins w:id="1772" w:author="Jomar Tigcal" w:date="2023-03-04T22:23:56Z">
        <w:r>
          <w:rPr>
            <w:spacing w:val="-3"/>
          </w:rPr>
          <w:t xml:space="preserve"> </w:t>
        </w:r>
      </w:ins>
      <w:ins w:id="1773" w:author="Jomar Tigcal" w:date="2023-03-04T22:23:56Z">
        <w:r>
          <w:rPr/>
          <w:t>up</w:t>
        </w:r>
      </w:ins>
      <w:ins w:id="1774" w:author="Jomar Tigcal" w:date="2023-03-04T22:23:56Z">
        <w:r>
          <w:rPr>
            <w:spacing w:val="-1"/>
          </w:rPr>
          <w:t xml:space="preserve"> </w:t>
        </w:r>
      </w:ins>
      <w:ins w:id="1775" w:author="Jomar Tigcal" w:date="2023-03-04T22:23:56Z">
        <w:r>
          <w:rPr/>
          <w:t>icon</w:t>
        </w:r>
      </w:ins>
      <w:ins w:id="1776" w:author="Jomar Tigcal" w:date="2023-03-04T22:23:56Z">
        <w:r>
          <w:rPr>
            <w:spacing w:val="-2"/>
          </w:rPr>
          <w:t xml:space="preserve"> </w:t>
        </w:r>
      </w:ins>
      <w:ins w:id="1777" w:author="Jomar Tigcal" w:date="2023-03-04T22:23:56Z">
        <w:r>
          <w:rPr/>
          <w:t>in</w:t>
        </w:r>
      </w:ins>
      <w:ins w:id="1778" w:author="Jomar Tigcal" w:date="2023-03-04T22:23:56Z">
        <w:r>
          <w:rPr>
            <w:spacing w:val="-1"/>
          </w:rPr>
          <w:t xml:space="preserve"> </w:t>
        </w:r>
      </w:ins>
      <w:ins w:id="1779" w:author="Jomar Tigcal" w:date="2023-03-04T22:23:56Z">
        <w:r>
          <w:rPr/>
          <w:t>the</w:t>
        </w:r>
      </w:ins>
      <w:ins w:id="1780" w:author="Jomar Tigcal" w:date="2023-03-04T22:23:56Z">
        <w:r>
          <w:rPr>
            <w:spacing w:val="-2"/>
          </w:rPr>
          <w:t xml:space="preserve"> </w:t>
        </w:r>
      </w:ins>
      <w:ins w:id="1781" w:author="Jomar Tigcal" w:date="2023-03-04T22:23:56Z">
        <w:r>
          <w:rPr/>
          <w:t>details</w:t>
        </w:r>
      </w:ins>
      <w:ins w:id="1782" w:author="Jomar Tigcal" w:date="2023-03-04T22:23:56Z">
        <w:r>
          <w:rPr>
            <w:spacing w:val="-1"/>
          </w:rPr>
          <w:t xml:space="preserve"> </w:t>
        </w:r>
      </w:ins>
      <w:ins w:id="1783" w:author="Jomar Tigcal" w:date="2023-03-04T22:23:56Z">
        <w:r>
          <w:rPr/>
          <w:t>activity</w:t>
        </w:r>
      </w:ins>
      <w:ins w:id="1784" w:author="Jomar Tigcal" w:date="2023-03-04T22:23:56Z">
        <w:r>
          <w:rPr>
            <w:spacing w:val="-3"/>
          </w:rPr>
          <w:t xml:space="preserve"> </w:t>
        </w:r>
      </w:ins>
      <w:ins w:id="1785" w:author="Jomar Tigcal" w:date="2023-03-04T22:23:56Z">
        <w:r>
          <w:rPr/>
          <w:t>for</w:t>
        </w:r>
      </w:ins>
      <w:ins w:id="1786" w:author="Jomar Tigcal" w:date="2023-03-04T22:23:56Z">
        <w:r>
          <w:rPr>
            <w:spacing w:val="-1"/>
          </w:rPr>
          <w:t xml:space="preserve"> </w:t>
        </w:r>
      </w:ins>
      <w:ins w:id="1787" w:author="Jomar Tigcal" w:date="2023-03-04T22:23:56Z">
        <w:r>
          <w:rPr/>
          <w:t>going</w:t>
        </w:r>
      </w:ins>
      <w:ins w:id="1788" w:author="Jomar Tigcal" w:date="2023-03-04T22:23:56Z">
        <w:r>
          <w:rPr>
            <w:spacing w:val="-2"/>
          </w:rPr>
          <w:t xml:space="preserve"> </w:t>
        </w:r>
      </w:ins>
      <w:ins w:id="1789" w:author="Jomar Tigcal" w:date="2023-03-04T22:23:56Z">
        <w:r>
          <w:rPr/>
          <w:t>back</w:t>
        </w:r>
      </w:ins>
      <w:ins w:id="1790" w:author="Jomar Tigcal" w:date="2023-03-04T22:23:56Z">
        <w:r>
          <w:rPr>
            <w:spacing w:val="-1"/>
          </w:rPr>
          <w:t xml:space="preserve"> </w:t>
        </w:r>
      </w:ins>
      <w:ins w:id="1791" w:author="Jomar Tigcal" w:date="2023-03-04T22:23:56Z">
        <w:r>
          <w:rPr/>
          <w:t>to</w:t>
        </w:r>
      </w:ins>
      <w:ins w:id="1792" w:author="Jomar Tigcal" w:date="2023-03-04T22:23:56Z">
        <w:r>
          <w:rPr>
            <w:spacing w:val="-2"/>
          </w:rPr>
          <w:t xml:space="preserve"> </w:t>
        </w:r>
      </w:ins>
      <w:ins w:id="1793" w:author="Jomar Tigcal" w:date="2023-03-04T22:23:56Z">
        <w:r>
          <w:rPr/>
          <w:t>the</w:t>
        </w:r>
      </w:ins>
      <w:ins w:id="1794" w:author="Jomar Tigcal" w:date="2023-03-04T22:23:56Z">
        <w:r>
          <w:rPr>
            <w:spacing w:val="-1"/>
          </w:rPr>
          <w:t xml:space="preserve"> </w:t>
        </w:r>
      </w:ins>
      <w:ins w:id="1795" w:author="Jomar Tigcal" w:date="2023-03-04T22:23:56Z">
        <w:r>
          <w:rPr/>
          <w:t>main</w:t>
        </w:r>
      </w:ins>
      <w:ins w:id="1796" w:author="Jomar Tigcal" w:date="2023-03-04T22:23:56Z">
        <w:r>
          <w:rPr>
            <w:spacing w:val="-2"/>
          </w:rPr>
          <w:t xml:space="preserve"> screen.</w:t>
        </w:r>
      </w:ins>
    </w:p>
    <w:p>
      <w:pPr>
        <w:sectPr>
          <w:headerReference w:type="even" r:id="rId501"/>
          <w:headerReference w:type="default" r:id="rId502"/>
          <w:type w:val="nextPage"/>
          <w:pgSz w:w="10800" w:h="13320"/>
          <w:pgMar w:left="940" w:right="920" w:gutter="0" w:header="695" w:top="1120" w:footer="0" w:bottom="280"/>
          <w:pgNumType w:fmt="decimal"/>
          <w:formProt w:val="false"/>
          <w:textDirection w:val="lrTb"/>
          <w:docGrid w:type="default" w:linePitch="100" w:charSpace="4096"/>
        </w:sectPr>
        <w:pStyle w:val="ListParagraph"/>
        <w:numPr>
          <w:ilvl w:val="0"/>
          <w:numId w:val="2"/>
        </w:numPr>
        <w:tabs>
          <w:tab w:val="clear" w:pos="720"/>
          <w:tab w:val="left" w:pos="1274" w:leader="none"/>
        </w:tabs>
        <w:spacing w:before="148" w:after="0"/>
        <w:ind w:left="1274" w:right="422" w:hanging="360"/>
        <w:jc w:val="left"/>
        <w:rPr>
          <w:sz w:val="20"/>
          <w:ins w:id="1845" w:author="Jomar Tigcal" w:date="2023-03-04T22:23:56Z"/>
        </w:rPr>
      </w:pPr>
      <w:ins w:id="1798" w:author="Jomar Tigcal" w:date="2023-03-04T22:23:56Z">
        <w:r>
          <w:rPr>
            <w:sz w:val="20"/>
          </w:rPr>
          <w:t>Open</w:t>
        </w:r>
      </w:ins>
      <w:ins w:id="1799" w:author="Jomar Tigcal" w:date="2023-03-04T22:23:56Z">
        <w:r>
          <w:rPr>
            <w:spacing w:val="-7"/>
            <w:sz w:val="20"/>
          </w:rPr>
          <w:t xml:space="preserve"> </w:t>
        </w:r>
      </w:ins>
      <w:ins w:id="1800" w:author="Jomar Tigcal" w:date="2023-03-04T22:23:56Z">
        <w:r>
          <w:rPr>
            <w:sz w:val="20"/>
          </w:rPr>
          <w:t>the</w:t>
        </w:r>
      </w:ins>
      <w:ins w:id="1801" w:author="Jomar Tigcal" w:date="2023-03-04T22:23:56Z">
        <w:r>
          <w:rPr>
            <w:spacing w:val="-5"/>
            <w:sz w:val="20"/>
          </w:rPr>
          <w:t xml:space="preserve"> </w:t>
        </w:r>
      </w:ins>
      <w:ins w:id="1802" w:author="Jomar Tigcal" w:date="2023-03-04T22:23:56Z">
        <w:r>
          <w:rPr>
            <w:rFonts w:ascii="Courier New" w:hAnsi="Courier New"/>
            <w:b/>
          </w:rPr>
          <w:t>activity_details.xml</w:t>
        </w:r>
      </w:ins>
      <w:ins w:id="1803" w:author="Jomar Tigcal" w:date="2023-03-04T22:23:56Z">
        <w:r>
          <w:rPr>
            <w:rFonts w:ascii="Courier New" w:hAnsi="Courier New"/>
            <w:b/>
            <w:spacing w:val="-80"/>
          </w:rPr>
          <w:t xml:space="preserve"> </w:t>
        </w:r>
      </w:ins>
      <w:ins w:id="1804" w:author="Jomar Tigcal" w:date="2023-03-04T22:23:56Z">
        <w:r>
          <w:rPr>
            <w:sz w:val="20"/>
          </w:rPr>
          <w:t>file.</w:t>
        </w:r>
      </w:ins>
      <w:ins w:id="1805" w:author="Jomar Tigcal" w:date="2023-03-04T22:23:56Z">
        <w:r>
          <w:rPr>
            <w:spacing w:val="-4"/>
            <w:sz w:val="20"/>
          </w:rPr>
          <w:t xml:space="preserve"> </w:t>
        </w:r>
      </w:ins>
      <w:ins w:id="1806" w:author="Jomar Tigcal" w:date="2023-03-04T22:23:56Z">
        <w:r>
          <w:rPr>
            <w:sz w:val="20"/>
          </w:rPr>
          <w:t>Add</w:t>
        </w:r>
      </w:ins>
      <w:ins w:id="1807" w:author="Jomar Tigcal" w:date="2023-03-04T22:23:56Z">
        <w:r>
          <w:rPr>
            <w:spacing w:val="-4"/>
            <w:sz w:val="20"/>
          </w:rPr>
          <w:t xml:space="preserve"> </w:t>
        </w:r>
      </w:ins>
      <w:ins w:id="1808" w:author="Jomar Tigcal" w:date="2023-03-04T22:23:56Z">
        <w:r>
          <w:rPr>
            <w:sz w:val="20"/>
          </w:rPr>
          <w:t>the</w:t>
        </w:r>
      </w:ins>
      <w:ins w:id="1809" w:author="Jomar Tigcal" w:date="2023-03-04T22:23:56Z">
        <w:r>
          <w:rPr>
            <w:spacing w:val="-4"/>
            <w:sz w:val="20"/>
          </w:rPr>
          <w:t xml:space="preserve"> </w:t>
        </w:r>
      </w:ins>
      <w:ins w:id="1810" w:author="Jomar Tigcal" w:date="2023-03-04T22:23:56Z">
        <w:r>
          <w:rPr>
            <w:sz w:val="20"/>
          </w:rPr>
          <w:t>views</w:t>
        </w:r>
      </w:ins>
      <w:ins w:id="1811" w:author="Jomar Tigcal" w:date="2023-03-04T22:23:56Z">
        <w:r>
          <w:rPr>
            <w:spacing w:val="-4"/>
            <w:sz w:val="20"/>
          </w:rPr>
          <w:t xml:space="preserve"> </w:t>
        </w:r>
      </w:ins>
      <w:ins w:id="1812" w:author="Jomar Tigcal" w:date="2023-03-04T22:23:56Z">
        <w:r>
          <w:rPr>
            <w:sz w:val="20"/>
          </w:rPr>
          <w:t>for</w:t>
        </w:r>
      </w:ins>
      <w:ins w:id="1813" w:author="Jomar Tigcal" w:date="2023-03-04T22:23:56Z">
        <w:r>
          <w:rPr>
            <w:spacing w:val="-4"/>
            <w:sz w:val="20"/>
          </w:rPr>
          <w:t xml:space="preserve"> </w:t>
        </w:r>
      </w:ins>
      <w:ins w:id="1814" w:author="Jomar Tigcal" w:date="2023-03-04T22:23:56Z">
        <w:r>
          <w:rPr>
            <w:sz w:val="20"/>
          </w:rPr>
          <w:t>the</w:t>
        </w:r>
      </w:ins>
      <w:ins w:id="1815" w:author="Jomar Tigcal" w:date="2023-03-04T22:23:56Z">
        <w:r>
          <w:rPr>
            <w:spacing w:val="-4"/>
            <w:sz w:val="20"/>
          </w:rPr>
          <w:t xml:space="preserve"> </w:t>
        </w:r>
      </w:ins>
      <w:ins w:id="1816" w:author="Jomar Tigcal" w:date="2023-03-04T22:23:56Z">
        <w:r>
          <w:rPr>
            <w:sz w:val="20"/>
          </w:rPr>
          <w:t>details</w:t>
        </w:r>
      </w:ins>
      <w:ins w:id="1817" w:author="Jomar Tigcal" w:date="2023-03-04T22:23:56Z">
        <w:r>
          <w:rPr>
            <w:spacing w:val="-4"/>
            <w:sz w:val="20"/>
          </w:rPr>
          <w:t xml:space="preserve"> </w:t>
        </w:r>
      </w:ins>
      <w:ins w:id="1818" w:author="Jomar Tigcal" w:date="2023-03-04T22:23:56Z">
        <w:r>
          <w:rPr>
            <w:sz w:val="20"/>
          </w:rPr>
          <w:t>of</w:t>
        </w:r>
      </w:ins>
      <w:ins w:id="1819" w:author="Jomar Tigcal" w:date="2023-03-04T22:23:56Z">
        <w:r>
          <w:rPr>
            <w:spacing w:val="-4"/>
            <w:sz w:val="20"/>
          </w:rPr>
          <w:t xml:space="preserve"> </w:t>
        </w:r>
      </w:ins>
      <w:ins w:id="1820" w:author="Jomar Tigcal" w:date="2023-03-04T22:23:56Z">
        <w:r>
          <w:rPr>
            <w:sz w:val="20"/>
          </w:rPr>
          <w:t>the TV show:</w:t>
        </w:r>
      </w:ins>
    </w:p>
    <w:p>
      <w:pPr>
        <w:pStyle w:val="TextBody"/>
        <w:spacing w:before="3" w:after="0"/>
        <w:rPr>
          <w:sz w:val="5"/>
          <w:ins w:id="1847" w:author="Jomar Tigcal" w:date="2023-03-04T22:23:56Z"/>
        </w:rPr>
      </w:pPr>
      <w:ins w:id="1846" w:author="Jomar Tigcal" w:date="2023-03-04T22:23:56Z">
        <w:r>
          <w:rPr>
            <w:sz w:val="5"/>
          </w:rPr>
        </w:r>
      </w:ins>
    </w:p>
    <w:p>
      <w:pPr>
        <w:pStyle w:val="TextBody"/>
        <w:ind w:left="104" w:hanging="0"/>
        <w:rPr/>
      </w:pPr>
      <w:r>
        <w:rPr/>
        <mc:AlternateContent>
          <mc:Choice Requires="wpg">
            <w:drawing>
              <wp:inline distT="0" distB="0" distL="0" distR="0" wp14:anchorId="483A84EC">
                <wp:extent cx="5074920" cy="6419850"/>
                <wp:effectExtent l="0" t="0" r="5080" b="0"/>
                <wp:docPr id="1751" name="Shape1063"/>
                <a:graphic xmlns:a="http://schemas.openxmlformats.org/drawingml/2006/main">
                  <a:graphicData uri="http://schemas.microsoft.com/office/word/2010/wordprocessingGroup">
                    <wpg:wgp>
                      <wpg:cNvGrpSpPr/>
                      <wpg:grpSpPr>
                        <a:xfrm>
                          <a:off x="0" y="0"/>
                          <a:ext cx="5074920" cy="6419880"/>
                          <a:chOff x="0" y="0"/>
                          <a:chExt cx="5074920" cy="6419880"/>
                        </a:xfrm>
                      </wpg:grpSpPr>
                      <wps:wsp>
                        <wps:cNvSpPr/>
                        <wps:spPr>
                          <a:xfrm>
                            <a:off x="0" y="12240"/>
                            <a:ext cx="5074920" cy="6395760"/>
                          </a:xfrm>
                          <a:prstGeom prst="rect">
                            <a:avLst/>
                          </a:prstGeom>
                          <a:solidFill>
                            <a:srgbClr val="f6f6f6"/>
                          </a:solidFill>
                          <a:ln w="0">
                            <a:noFill/>
                          </a:ln>
                        </wps:spPr>
                        <wps:style>
                          <a:lnRef idx="0"/>
                          <a:fillRef idx="0"/>
                          <a:effectRef idx="0"/>
                          <a:fontRef idx="minor"/>
                        </wps:style>
                        <wps:bodyPr/>
                      </wps:wsp>
                      <wps:wsp>
                        <wps:cNvSpPr/>
                        <wps:spPr>
                          <a:xfrm>
                            <a:off x="0" y="0"/>
                            <a:ext cx="5074920" cy="6419880"/>
                          </a:xfrm>
                          <a:custGeom>
                            <a:avLst/>
                            <a:gdLst>
                              <a:gd name="textAreaLeft" fmla="*/ 0 w 2877120"/>
                              <a:gd name="textAreaRight" fmla="*/ 2883600 w 2877120"/>
                              <a:gd name="textAreaTop" fmla="*/ 0 h 3639600"/>
                              <a:gd name="textAreaBottom" fmla="*/ 3648960 h 3639600"/>
                            </a:gdLst>
                            <a:ahLst/>
                            <a:rect l="textAreaLeft" t="textAreaTop" r="textAreaRight" b="textAreaBottom"/>
                            <a:pathLst>
                              <a:path w="7992" h="5385">
                                <a:moveTo>
                                  <a:pt x="7992" y="5364"/>
                                </a:moveTo>
                                <a:lnTo>
                                  <a:pt x="0" y="5364"/>
                                </a:lnTo>
                                <a:lnTo>
                                  <a:pt x="0" y="5384"/>
                                </a:lnTo>
                                <a:lnTo>
                                  <a:pt x="7992" y="5384"/>
                                </a:lnTo>
                                <a:lnTo>
                                  <a:pt x="7992" y="536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24120"/>
                            <a:ext cx="5074920" cy="6371640"/>
                          </a:xfrm>
                          <a:prstGeom prst="rect">
                            <a:avLst/>
                          </a:prstGeom>
                          <a:noFill/>
                          <a:ln w="0">
                            <a:noFill/>
                          </a:ln>
                        </wps:spPr>
                        <wps:style>
                          <a:lnRef idx="0"/>
                          <a:fillRef idx="0"/>
                          <a:effectRef idx="0"/>
                          <a:fontRef idx="minor"/>
                        </wps:style>
                        <wps:txbx>
                          <w:txbxContent>
                            <w:p>
                              <w:pPr>
                                <w:pStyle w:val="Normal"/>
                                <w:spacing w:lineRule="auto" w:line="324" w:before="40" w:after="0"/>
                                <w:ind w:left="885" w:right="840" w:hanging="0"/>
                                <w:rPr>
                                  <w:rFonts w:ascii="Courier New" w:hAnsi="Courier New"/>
                                  <w:sz w:val="18"/>
                                  <w:ins w:id="1848" w:author="Jomar Tigcal" w:date="2023-03-04T22:23:56Z"/>
                                </w:rPr>
                              </w:pPr>
                              <w:r>
                                <w:rPr>
                                  <w:rFonts w:ascii="Courier New" w:hAnsi="Courier New"/>
                                  <w:sz w:val="18"/>
                                </w:rPr>
                                <w:t>&lt;?xml version="1.0" encoding="utf-8"?&gt;</w:t>
                              </w:r>
                            </w:p>
                            <w:p>
                              <w:pPr>
                                <w:pStyle w:val="Normal"/>
                                <w:spacing w:lineRule="auto" w:line="324" w:before="40" w:after="0"/>
                                <w:ind w:left="885" w:right="840" w:hanging="0"/>
                                <w:rPr>
                                  <w:rFonts w:ascii="Courier New" w:hAnsi="Courier New"/>
                                  <w:sz w:val="18"/>
                                </w:rPr>
                              </w:pPr>
                              <w:r>
                                <w:rPr>
                                  <w:rFonts w:ascii="Courier New" w:hAnsi="Courier New"/>
                                  <w:sz w:val="18"/>
                                </w:rPr>
                                <w:t>&lt;androidx.constraintlayout.widget.ConstraintLayout xmlns:android="http://schemas.android.com/apk/res/android"</w:t>
                              </w:r>
                            </w:p>
                            <w:p>
                              <w:pPr>
                                <w:pStyle w:val="Normal"/>
                                <w:spacing w:lineRule="auto" w:line="324" w:before="40" w:after="0"/>
                                <w:ind w:left="885" w:right="840" w:hanging="0"/>
                                <w:rPr>
                                  <w:rFonts w:ascii="Courier New" w:hAnsi="Courier New"/>
                                  <w:sz w:val="18"/>
                                </w:rPr>
                              </w:pPr>
                              <w:r>
                                <w:rPr>
                                  <w:rFonts w:ascii="Courier New" w:hAnsi="Courier New"/>
                                  <w:sz w:val="18"/>
                                </w:rPr>
                                <w:t xml:space="preserve">    </w:t>
                              </w:r>
                              <w:r>
                                <w:rPr>
                                  <w:rFonts w:ascii="Courier New" w:hAnsi="Courier New"/>
                                  <w:sz w:val="18"/>
                                </w:rPr>
                                <w:t>xmlns:app="http://schemas.android.com/apk/res-auto"</w:t>
                              </w:r>
                            </w:p>
                            <w:p>
                              <w:pPr>
                                <w:pStyle w:val="Normal"/>
                                <w:spacing w:lineRule="auto" w:line="324" w:before="40" w:after="0"/>
                                <w:ind w:left="885" w:right="840" w:hanging="0"/>
                                <w:rPr>
                                  <w:rFonts w:ascii="Courier New" w:hAnsi="Courier New"/>
                                  <w:sz w:val="18"/>
                                </w:rPr>
                              </w:pPr>
                              <w:r>
                                <w:rPr>
                                  <w:rFonts w:ascii="Courier New" w:hAnsi="Courier New"/>
                                  <w:sz w:val="18"/>
                                </w:rPr>
                                <w:t xml:space="preserve">    </w:t>
                              </w:r>
                              <w:r>
                                <w:rPr>
                                  <w:rFonts w:ascii="Courier New" w:hAnsi="Courier New"/>
                                  <w:sz w:val="18"/>
                                </w:rPr>
                                <w:t>xmlns:tools="http://schemas.android.com/tools"</w:t>
                              </w:r>
                            </w:p>
                            <w:p>
                              <w:pPr>
                                <w:pStyle w:val="Normal"/>
                                <w:spacing w:lineRule="auto" w:line="324" w:before="40" w:after="0"/>
                                <w:ind w:left="885" w:right="840" w:hanging="0"/>
                                <w:rPr>
                                  <w:rFonts w:ascii="Courier New" w:hAnsi="Courier New"/>
                                  <w:sz w:val="18"/>
                                </w:rPr>
                              </w:pPr>
                              <w:r>
                                <w:rPr>
                                  <w:rFonts w:ascii="Courier New" w:hAnsi="Courier New"/>
                                  <w:sz w:val="18"/>
                                </w:rPr>
                                <w:t xml:space="preserve">    </w:t>
                              </w:r>
                              <w:r>
                                <w:rPr>
                                  <w:rFonts w:ascii="Courier New" w:hAnsi="Courier New"/>
                                  <w:sz w:val="18"/>
                                </w:rPr>
                                <w:t>android:layout_width="match_parent"</w:t>
                              </w:r>
                            </w:p>
                            <w:p>
                              <w:pPr>
                                <w:pStyle w:val="Normal"/>
                                <w:spacing w:lineRule="auto" w:line="324" w:before="40" w:after="0"/>
                                <w:ind w:left="885" w:right="840" w:hanging="0"/>
                                <w:rPr>
                                  <w:rFonts w:ascii="Courier New" w:hAnsi="Courier New"/>
                                  <w:sz w:val="18"/>
                                </w:rPr>
                              </w:pPr>
                              <w:r>
                                <w:rPr>
                                  <w:rFonts w:ascii="Courier New" w:hAnsi="Courier New"/>
                                  <w:sz w:val="18"/>
                                </w:rPr>
                                <w:t xml:space="preserve">    </w:t>
                              </w:r>
                              <w:r>
                                <w:rPr>
                                  <w:rFonts w:ascii="Courier New" w:hAnsi="Courier New"/>
                                  <w:sz w:val="18"/>
                                </w:rPr>
                                <w:t>android:layout_height="wrap_content"</w:t>
                              </w:r>
                            </w:p>
                            <w:p>
                              <w:pPr>
                                <w:pStyle w:val="Normal"/>
                                <w:spacing w:lineRule="auto" w:line="324" w:before="40" w:after="0"/>
                                <w:ind w:left="885" w:right="840" w:hanging="0"/>
                                <w:rPr>
                                  <w:rFonts w:ascii="Courier New" w:hAnsi="Courier New"/>
                                  <w:sz w:val="18"/>
                                </w:rPr>
                              </w:pPr>
                              <w:r>
                                <w:rPr>
                                  <w:rFonts w:ascii="Courier New" w:hAnsi="Courier New"/>
                                  <w:sz w:val="18"/>
                                </w:rPr>
                                <w:t xml:space="preserve">    </w:t>
                              </w:r>
                              <w:r>
                                <w:rPr>
                                  <w:rFonts w:ascii="Courier New" w:hAnsi="Courier New"/>
                                  <w:sz w:val="18"/>
                                </w:rPr>
                                <w:t>tools:context=".DetailsActivity"&gt;</w:t>
                              </w:r>
                            </w:p>
                            <w:p>
                              <w:pPr>
                                <w:pStyle w:val="Normal"/>
                                <w:spacing w:lineRule="auto" w:line="324" w:before="40" w:after="0"/>
                                <w:ind w:left="885" w:right="840" w:hanging="0"/>
                                <w:rPr>
                                  <w:rFonts w:ascii="Courier New" w:hAnsi="Courier New"/>
                                  <w:sz w:val="18"/>
                                </w:rPr>
                              </w:pPr>
                              <w:r>
                                <w:rPr>
                                  <w:rFonts w:ascii="Courier New" w:hAnsi="Courier New"/>
                                  <w:sz w:val="18"/>
                                </w:rPr>
                              </w:r>
                            </w:p>
                            <w:p>
                              <w:pPr>
                                <w:pStyle w:val="Normal"/>
                                <w:spacing w:lineRule="auto" w:line="324" w:before="40" w:after="0"/>
                                <w:ind w:left="885" w:right="840" w:hanging="0"/>
                                <w:rPr>
                                  <w:rFonts w:ascii="Courier New" w:hAnsi="Courier New"/>
                                  <w:sz w:val="18"/>
                                </w:rPr>
                              </w:pPr>
                              <w:r>
                                <w:rPr>
                                  <w:rFonts w:ascii="Courier New" w:hAnsi="Courier New"/>
                                  <w:sz w:val="18"/>
                                </w:rPr>
                                <w:t xml:space="preserve">    </w:t>
                              </w:r>
                              <w:r>
                                <w:rPr>
                                  <w:rFonts w:ascii="Courier New" w:hAnsi="Courier New"/>
                                  <w:sz w:val="18"/>
                                </w:rPr>
                                <w:t>&lt;ImageView</w:t>
                              </w:r>
                            </w:p>
                            <w:p>
                              <w:pPr>
                                <w:pStyle w:val="Normal"/>
                                <w:spacing w:lineRule="auto" w:line="324" w:before="40" w:after="0"/>
                                <w:ind w:left="885" w:right="840" w:hanging="0"/>
                                <w:rPr>
                                  <w:rFonts w:ascii="Courier New" w:hAnsi="Courier New"/>
                                  <w:sz w:val="18"/>
                                </w:rPr>
                              </w:pPr>
                              <w:r>
                                <w:rPr>
                                  <w:rFonts w:ascii="Courier New" w:hAnsi="Courier New"/>
                                  <w:sz w:val="18"/>
                                </w:rPr>
                                <w:t xml:space="preserve">        </w:t>
                              </w:r>
                              <w:r>
                                <w:rPr>
                                  <w:rFonts w:ascii="Courier New" w:hAnsi="Courier New"/>
                                  <w:sz w:val="18"/>
                                </w:rPr>
                                <w:t>android:id="@+id/tv_poster"</w:t>
                              </w:r>
                            </w:p>
                            <w:p>
                              <w:pPr>
                                <w:pStyle w:val="Normal"/>
                                <w:spacing w:lineRule="auto" w:line="324" w:before="40" w:after="0"/>
                                <w:ind w:left="885" w:right="840" w:hanging="0"/>
                                <w:rPr>
                                  <w:rFonts w:ascii="Courier New" w:hAnsi="Courier New"/>
                                  <w:sz w:val="18"/>
                                </w:rPr>
                              </w:pPr>
                              <w:r>
                                <w:rPr>
                                  <w:rFonts w:ascii="Courier New" w:hAnsi="Courier New"/>
                                  <w:sz w:val="18"/>
                                </w:rPr>
                                <w:t xml:space="preserve">        </w:t>
                              </w:r>
                              <w:r>
                                <w:rPr>
                                  <w:rFonts w:ascii="Courier New" w:hAnsi="Courier New"/>
                                  <w:sz w:val="18"/>
                                </w:rPr>
                                <w:t>android:layout_width="match_parent"</w:t>
                              </w:r>
                            </w:p>
                            <w:p>
                              <w:pPr>
                                <w:pStyle w:val="Normal"/>
                                <w:spacing w:lineRule="auto" w:line="324" w:before="40" w:after="0"/>
                                <w:ind w:left="885" w:right="840" w:hanging="0"/>
                                <w:rPr>
                                  <w:rFonts w:ascii="Courier New" w:hAnsi="Courier New"/>
                                  <w:sz w:val="18"/>
                                </w:rPr>
                              </w:pPr>
                              <w:r>
                                <w:rPr>
                                  <w:rFonts w:ascii="Courier New" w:hAnsi="Courier New"/>
                                  <w:sz w:val="18"/>
                                </w:rPr>
                                <w:t xml:space="preserve">        </w:t>
                              </w:r>
                              <w:r>
                                <w:rPr>
                                  <w:rFonts w:ascii="Courier New" w:hAnsi="Courier New"/>
                                  <w:sz w:val="18"/>
                                </w:rPr>
                                <w:t>android:layout_height="240dp"</w:t>
                              </w:r>
                            </w:p>
                            <w:p>
                              <w:pPr>
                                <w:pStyle w:val="Normal"/>
                                <w:spacing w:lineRule="auto" w:line="324" w:before="40" w:after="0"/>
                                <w:ind w:left="885" w:right="840" w:hanging="0"/>
                                <w:rPr>
                                  <w:rFonts w:ascii="Courier New" w:hAnsi="Courier New"/>
                                  <w:sz w:val="18"/>
                                </w:rPr>
                              </w:pPr>
                              <w:r>
                                <w:rPr>
                                  <w:rFonts w:ascii="Courier New" w:hAnsi="Courier New"/>
                                  <w:sz w:val="18"/>
                                </w:rPr>
                                <w:t xml:space="preserve">        </w:t>
                              </w:r>
                              <w:r>
                                <w:rPr>
                                  <w:rFonts w:ascii="Courier New" w:hAnsi="Courier New"/>
                                  <w:sz w:val="18"/>
                                </w:rPr>
                                <w:t>android:layout_margin="@dimen/layout_margin"</w:t>
                              </w:r>
                            </w:p>
                            <w:p>
                              <w:pPr>
                                <w:pStyle w:val="Normal"/>
                                <w:widowControl w:val="false"/>
                                <w:suppressAutoHyphens w:val="true"/>
                                <w:bidi w:val="0"/>
                                <w:spacing w:lineRule="auto" w:line="324" w:before="40" w:after="0"/>
                                <w:ind w:left="907" w:right="397" w:hanging="0"/>
                                <w:jc w:val="left"/>
                                <w:rPr>
                                  <w:rFonts w:ascii="Courier New" w:hAnsi="Courier New"/>
                                  <w:sz w:val="18"/>
                                </w:rPr>
                              </w:pPr>
                              <w:r>
                                <w:rPr>
                                  <w:rFonts w:ascii="Courier New" w:hAnsi="Courier New"/>
                                  <w:sz w:val="18"/>
                                </w:rPr>
                                <w:t xml:space="preserve">        </w:t>
                              </w:r>
                              <w:r>
                                <w:rPr>
                                  <w:rFonts w:ascii="Courier New" w:hAnsi="Courier New"/>
                                  <w:sz w:val="18"/>
                                </w:rPr>
                                <w:t>android:contentDescription="@string/tv_show_poster"</w:t>
                              </w:r>
                            </w:p>
                            <w:p>
                              <w:pPr>
                                <w:pStyle w:val="Normal"/>
                                <w:spacing w:lineRule="auto" w:line="324" w:before="40" w:after="0"/>
                                <w:ind w:left="885" w:right="840" w:hanging="0"/>
                                <w:rPr>
                                  <w:rFonts w:ascii="Courier New" w:hAnsi="Courier New"/>
                                  <w:sz w:val="18"/>
                                </w:rPr>
                              </w:pPr>
                              <w:r>
                                <w:rPr>
                                  <w:rFonts w:ascii="Courier New" w:hAnsi="Courier New"/>
                                  <w:sz w:val="18"/>
                                </w:rPr>
                                <w:t xml:space="preserve">        </w:t>
                              </w:r>
                              <w:r>
                                <w:rPr>
                                  <w:rFonts w:ascii="Courier New" w:hAnsi="Courier New"/>
                                  <w:sz w:val="18"/>
                                </w:rPr>
                                <w:t>app:layout_constraintStart_toStartOf="parent"</w:t>
                              </w:r>
                            </w:p>
                            <w:p>
                              <w:pPr>
                                <w:pStyle w:val="Normal"/>
                                <w:spacing w:lineRule="auto" w:line="324" w:before="40" w:after="0"/>
                                <w:ind w:left="885" w:right="840" w:hanging="0"/>
                                <w:rPr>
                                  <w:rFonts w:ascii="Courier New" w:hAnsi="Courier New"/>
                                  <w:sz w:val="18"/>
                                </w:rPr>
                              </w:pPr>
                              <w:r>
                                <w:rPr>
                                  <w:rFonts w:ascii="Courier New" w:hAnsi="Courier New"/>
                                  <w:sz w:val="18"/>
                                </w:rPr>
                                <w:t xml:space="preserve">        </w:t>
                              </w:r>
                              <w:r>
                                <w:rPr>
                                  <w:rFonts w:ascii="Courier New" w:hAnsi="Courier New"/>
                                  <w:sz w:val="18"/>
                                </w:rPr>
                                <w:t>app:layout_constraintTop_toTopOf="parent"</w:t>
                              </w:r>
                            </w:p>
                            <w:p>
                              <w:pPr>
                                <w:pStyle w:val="Normal"/>
                                <w:spacing w:lineRule="auto" w:line="324" w:before="40" w:after="0"/>
                                <w:ind w:left="885" w:right="840" w:hanging="0"/>
                                <w:rPr>
                                  <w:rFonts w:ascii="Courier New" w:hAnsi="Courier New"/>
                                  <w:sz w:val="18"/>
                                </w:rPr>
                              </w:pPr>
                              <w:r>
                                <w:rPr>
                                  <w:rFonts w:ascii="Courier New" w:hAnsi="Courier New"/>
                                  <w:sz w:val="18"/>
                                </w:rPr>
                                <w:t xml:space="preserve">        </w:t>
                              </w:r>
                              <w:r>
                                <w:rPr>
                                  <w:rFonts w:ascii="Courier New" w:hAnsi="Courier New"/>
                                  <w:sz w:val="18"/>
                                </w:rPr>
                                <w:t>tools:src="@tools:sample/avatars" /&gt;</w:t>
                              </w:r>
                            </w:p>
                            <w:p>
                              <w:pPr>
                                <w:pStyle w:val="Normal"/>
                                <w:spacing w:lineRule="auto" w:line="324" w:before="40" w:after="0"/>
                                <w:ind w:left="885" w:right="840" w:hanging="0"/>
                                <w:rPr>
                                  <w:rFonts w:ascii="Courier New" w:hAnsi="Courier New"/>
                                  <w:sz w:val="18"/>
                                </w:rPr>
                              </w:pPr>
                              <w:r>
                                <w:rPr>
                                  <w:rFonts w:ascii="Courier New" w:hAnsi="Courier New"/>
                                  <w:sz w:val="18"/>
                                </w:rPr>
                              </w:r>
                            </w:p>
                            <w:p>
                              <w:pPr>
                                <w:pStyle w:val="Normal"/>
                                <w:spacing w:lineRule="auto" w:line="324" w:before="40" w:after="0"/>
                                <w:ind w:left="885" w:right="840" w:hanging="0"/>
                                <w:rPr>
                                  <w:rFonts w:ascii="Courier New" w:hAnsi="Courier New"/>
                                  <w:sz w:val="18"/>
                                </w:rPr>
                              </w:pPr>
                              <w:r>
                                <w:rPr>
                                  <w:rFonts w:ascii="Courier New" w:hAnsi="Courier New"/>
                                  <w:sz w:val="18"/>
                                </w:rPr>
                                <w:t xml:space="preserve">    </w:t>
                              </w:r>
                              <w:r>
                                <w:rPr>
                                  <w:rFonts w:ascii="Courier New" w:hAnsi="Courier New"/>
                                  <w:sz w:val="18"/>
                                </w:rPr>
                                <w:t>&lt;TextView</w:t>
                              </w:r>
                            </w:p>
                            <w:p>
                              <w:pPr>
                                <w:pStyle w:val="Normal"/>
                                <w:spacing w:lineRule="auto" w:line="324" w:before="40" w:after="0"/>
                                <w:ind w:left="885" w:right="840" w:hanging="0"/>
                                <w:rPr>
                                  <w:rFonts w:ascii="Courier New" w:hAnsi="Courier New"/>
                                  <w:sz w:val="18"/>
                                </w:rPr>
                              </w:pPr>
                              <w:r>
                                <w:rPr>
                                  <w:rFonts w:ascii="Courier New" w:hAnsi="Courier New"/>
                                  <w:sz w:val="18"/>
                                </w:rPr>
                                <w:t xml:space="preserve">        </w:t>
                              </w:r>
                              <w:r>
                                <w:rPr>
                                  <w:rFonts w:ascii="Courier New" w:hAnsi="Courier New"/>
                                  <w:sz w:val="18"/>
                                </w:rPr>
                                <w:t>android:id="@+id/title_text"</w:t>
                              </w:r>
                            </w:p>
                            <w:p>
                              <w:pPr>
                                <w:pStyle w:val="Normal"/>
                                <w:spacing w:lineRule="auto" w:line="324" w:before="40" w:after="0"/>
                                <w:ind w:left="885" w:right="840" w:hanging="0"/>
                                <w:rPr>
                                  <w:rFonts w:ascii="Courier New" w:hAnsi="Courier New"/>
                                  <w:sz w:val="18"/>
                                </w:rPr>
                              </w:pPr>
                              <w:r>
                                <w:rPr>
                                  <w:rFonts w:ascii="Courier New" w:hAnsi="Courier New"/>
                                  <w:sz w:val="18"/>
                                </w:rPr>
                                <w:t xml:space="preserve">        </w:t>
                              </w:r>
                              <w:r>
                                <w:rPr>
                                  <w:rFonts w:ascii="Courier New" w:hAnsi="Courier New"/>
                                  <w:sz w:val="18"/>
                                </w:rPr>
                                <w:t>style="@style/TextAppearance.AppCompat.Medium"</w:t>
                              </w:r>
                            </w:p>
                            <w:p>
                              <w:pPr>
                                <w:pStyle w:val="Normal"/>
                                <w:spacing w:lineRule="auto" w:line="324" w:before="40" w:after="0"/>
                                <w:ind w:left="885" w:right="840" w:hanging="0"/>
                                <w:rPr>
                                  <w:rFonts w:ascii="Courier New" w:hAnsi="Courier New"/>
                                  <w:sz w:val="18"/>
                                </w:rPr>
                              </w:pPr>
                              <w:r>
                                <w:rPr>
                                  <w:rFonts w:ascii="Courier New" w:hAnsi="Courier New"/>
                                  <w:sz w:val="18"/>
                                </w:rPr>
                                <w:t xml:space="preserve">        </w:t>
                              </w:r>
                              <w:r>
                                <w:rPr>
                                  <w:rFonts w:ascii="Courier New" w:hAnsi="Courier New"/>
                                  <w:sz w:val="18"/>
                                </w:rPr>
                                <w:t>android:layout_width="0dp"</w:t>
                              </w:r>
                            </w:p>
                            <w:p>
                              <w:pPr>
                                <w:pStyle w:val="Normal"/>
                                <w:spacing w:lineRule="auto" w:line="324" w:before="40" w:after="0"/>
                                <w:ind w:left="885" w:right="840" w:hanging="0"/>
                                <w:rPr>
                                  <w:rFonts w:ascii="Courier New" w:hAnsi="Courier New"/>
                                  <w:sz w:val="18"/>
                                </w:rPr>
                              </w:pPr>
                              <w:r>
                                <w:rPr>
                                  <w:rFonts w:ascii="Courier New" w:hAnsi="Courier New"/>
                                  <w:sz w:val="18"/>
                                </w:rPr>
                                <w:t xml:space="preserve">        </w:t>
                              </w:r>
                              <w:r>
                                <w:rPr>
                                  <w:rFonts w:ascii="Courier New" w:hAnsi="Courier New"/>
                                  <w:sz w:val="18"/>
                                </w:rPr>
                                <w:t>android:layout_height="wrap_content"</w:t>
                              </w:r>
                            </w:p>
                            <w:p>
                              <w:pPr>
                                <w:pStyle w:val="Normal"/>
                                <w:spacing w:lineRule="auto" w:line="324" w:before="40" w:after="0"/>
                                <w:ind w:left="885" w:right="840" w:hanging="0"/>
                                <w:rPr>
                                  <w:rFonts w:ascii="Courier New" w:hAnsi="Courier New"/>
                                  <w:sz w:val="18"/>
                                </w:rPr>
                              </w:pPr>
                              <w:r>
                                <w:rPr>
                                  <w:rFonts w:ascii="Courier New" w:hAnsi="Courier New"/>
                                  <w:sz w:val="18"/>
                                </w:rPr>
                                <w:t xml:space="preserve">        </w:t>
                              </w:r>
                              <w:r>
                                <w:rPr>
                                  <w:rFonts w:ascii="Courier New" w:hAnsi="Courier New"/>
                                  <w:sz w:val="18"/>
                                </w:rPr>
                                <w:t>android:layout_marginTop="@dimen/layout_margin"</w:t>
                              </w:r>
                            </w:p>
                            <w:p>
                              <w:pPr>
                                <w:pStyle w:val="Normal"/>
                                <w:spacing w:lineRule="auto" w:line="324" w:before="40" w:after="0"/>
                                <w:ind w:left="885" w:right="840" w:hanging="0"/>
                                <w:rPr>
                                  <w:rFonts w:ascii="Courier New" w:hAnsi="Courier New"/>
                                  <w:sz w:val="18"/>
                                </w:rPr>
                              </w:pPr>
                              <w:r>
                                <w:rPr>
                                  <w:rFonts w:ascii="Courier New" w:hAnsi="Courier New"/>
                                  <w:sz w:val="18"/>
                                </w:rPr>
                                <w:t xml:space="preserve">        </w:t>
                              </w:r>
                              <w:r>
                                <w:rPr>
                                  <w:rFonts w:ascii="Courier New" w:hAnsi="Courier New"/>
                                  <w:sz w:val="18"/>
                                </w:rPr>
                                <w:t>app:layout_constraintEnd_toEndOf="@+id/tv_poster"</w:t>
                              </w:r>
                            </w:p>
                            <w:p>
                              <w:pPr>
                                <w:pStyle w:val="Normal"/>
                                <w:widowControl w:val="false"/>
                                <w:suppressAutoHyphens w:val="true"/>
                                <w:bidi w:val="0"/>
                                <w:spacing w:lineRule="auto" w:line="324" w:before="40" w:after="0"/>
                                <w:ind w:left="907" w:right="510" w:hanging="0"/>
                                <w:jc w:val="left"/>
                                <w:rPr>
                                  <w:rFonts w:ascii="Courier New" w:hAnsi="Courier New"/>
                                  <w:sz w:val="18"/>
                                </w:rPr>
                              </w:pPr>
                              <w:r>
                                <w:rPr>
                                  <w:rFonts w:ascii="Courier New" w:hAnsi="Courier New"/>
                                  <w:sz w:val="18"/>
                                </w:rPr>
                                <w:t xml:space="preserve">        </w:t>
                              </w:r>
                              <w:r>
                                <w:rPr>
                                  <w:rFonts w:ascii="Courier New" w:hAnsi="Courier New"/>
                                  <w:sz w:val="18"/>
                                </w:rPr>
                                <w:t>app:layout_constraintStart_toStartOf="@+id/tv_poster"</w:t>
                              </w:r>
                            </w:p>
                            <w:p>
                              <w:pPr>
                                <w:pStyle w:val="Normal"/>
                                <w:spacing w:lineRule="auto" w:line="324" w:before="40" w:after="0"/>
                                <w:ind w:left="885" w:right="840" w:hanging="0"/>
                                <w:rPr>
                                  <w:rFonts w:ascii="Courier New" w:hAnsi="Courier New"/>
                                  <w:sz w:val="18"/>
                                </w:rPr>
                              </w:pPr>
                              <w:r>
                                <w:rPr>
                                  <w:rFonts w:ascii="Courier New" w:hAnsi="Courier New"/>
                                  <w:sz w:val="18"/>
                                </w:rPr>
                                <w:t xml:space="preserve">        </w:t>
                              </w:r>
                              <w:r>
                                <w:rPr>
                                  <w:rFonts w:ascii="Courier New" w:hAnsi="Courier New"/>
                                  <w:sz w:val="18"/>
                                </w:rPr>
                                <w:t>app:layout_constraintTop_toBottomOf="@+id/tv_poster"</w:t>
                              </w:r>
                            </w:p>
                            <w:p>
                              <w:pPr>
                                <w:pStyle w:val="Normal"/>
                                <w:spacing w:lineRule="auto" w:line="324" w:before="40" w:after="0"/>
                                <w:ind w:left="885" w:right="840" w:hanging="0"/>
                                <w:rPr>
                                  <w:rFonts w:ascii="Courier New" w:hAnsi="Courier New"/>
                                  <w:sz w:val="18"/>
                                </w:rPr>
                              </w:pPr>
                              <w:r>
                                <w:rPr>
                                  <w:rFonts w:ascii="Courier New" w:hAnsi="Courier New"/>
                                  <w:sz w:val="18"/>
                                </w:rPr>
                                <w:t xml:space="preserve">        </w:t>
                              </w:r>
                              <w:r>
                                <w:rPr>
                                  <w:rFonts w:ascii="Courier New" w:hAnsi="Courier New"/>
                                  <w:sz w:val="18"/>
                                </w:rPr>
                                <w:t>tools:text="Name" /&gt;</w:t>
                              </w:r>
                            </w:p>
                            <w:p>
                              <w:pPr>
                                <w:pStyle w:val="Normal"/>
                                <w:spacing w:lineRule="auto" w:line="324" w:before="40" w:after="0"/>
                                <w:ind w:left="885" w:right="840" w:hanging="0"/>
                                <w:rPr>
                                  <w:rFonts w:ascii="Courier New" w:hAnsi="Courier New"/>
                                  <w:sz w:val="18"/>
                                </w:rPr>
                              </w:pPr>
                              <w:r>
                                <w:rPr>
                                  <w:rFonts w:ascii="Courier New" w:hAnsi="Courier New"/>
                                  <w:sz w:val="18"/>
                                </w:rPr>
                                <w:t xml:space="preserve">     </w:t>
                              </w:r>
                            </w:p>
                          </w:txbxContent>
                        </wps:txbx>
                        <wps:bodyPr lIns="0" rIns="0" tIns="0" bIns="0" anchor="t">
                          <a:noAutofit/>
                        </wps:bodyPr>
                      </wps:wsp>
                    </wpg:wgp>
                  </a:graphicData>
                </a:graphic>
              </wp:inline>
            </w:drawing>
          </mc:Choice>
          <mc:Fallback>
            <w:pict>
              <v:group id="shape_0" alt="Shape1063" style="position:absolute;margin-left:0pt;margin-top:-505.55pt;width:399.6pt;height:505.5pt" coordorigin="0,-10111" coordsize="7992,10110">
                <v:rect id="shape_0" path="m0,0l-2147483645,0l-2147483645,-2147483646l0,-2147483646xe" fillcolor="#f6f6f6" stroked="f" o:allowincell="f" style="position:absolute;left:0;top:-10092;width:7991;height:10071;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10073;width:7991;height:10033;mso-wrap-style:square;v-text-anchor:top;mso-position-vertical:top">
                  <v:fill o:detectmouseclick="t" on="false"/>
                  <v:stroke color="#3465a4" joinstyle="round" endcap="flat"/>
                  <v:textbox>
                    <w:txbxContent>
                      <w:p>
                        <w:pPr>
                          <w:pStyle w:val="Normal"/>
                          <w:spacing w:lineRule="auto" w:line="324" w:before="40" w:after="0"/>
                          <w:ind w:left="885" w:right="840" w:hanging="0"/>
                          <w:rPr>
                            <w:rFonts w:ascii="Courier New" w:hAnsi="Courier New"/>
                            <w:sz w:val="18"/>
                            <w:ins w:id="1849" w:author="Jomar Tigcal" w:date="2023-03-04T22:23:56Z"/>
                          </w:rPr>
                        </w:pPr>
                        <w:r>
                          <w:rPr>
                            <w:rFonts w:ascii="Courier New" w:hAnsi="Courier New"/>
                            <w:sz w:val="18"/>
                          </w:rPr>
                          <w:t>&lt;?xml version="1.0" encoding="utf-8"?&gt;</w:t>
                        </w:r>
                      </w:p>
                      <w:p>
                        <w:pPr>
                          <w:pStyle w:val="Normal"/>
                          <w:spacing w:lineRule="auto" w:line="324" w:before="40" w:after="0"/>
                          <w:ind w:left="885" w:right="840" w:hanging="0"/>
                          <w:rPr>
                            <w:rFonts w:ascii="Courier New" w:hAnsi="Courier New"/>
                            <w:sz w:val="18"/>
                          </w:rPr>
                        </w:pPr>
                        <w:r>
                          <w:rPr>
                            <w:rFonts w:ascii="Courier New" w:hAnsi="Courier New"/>
                            <w:sz w:val="18"/>
                          </w:rPr>
                          <w:t>&lt;androidx.constraintlayout.widget.ConstraintLayout xmlns:android="http://schemas.android.com/apk/res/android"</w:t>
                        </w:r>
                      </w:p>
                      <w:p>
                        <w:pPr>
                          <w:pStyle w:val="Normal"/>
                          <w:spacing w:lineRule="auto" w:line="324" w:before="40" w:after="0"/>
                          <w:ind w:left="885" w:right="840" w:hanging="0"/>
                          <w:rPr>
                            <w:rFonts w:ascii="Courier New" w:hAnsi="Courier New"/>
                            <w:sz w:val="18"/>
                          </w:rPr>
                        </w:pPr>
                        <w:r>
                          <w:rPr>
                            <w:rFonts w:ascii="Courier New" w:hAnsi="Courier New"/>
                            <w:sz w:val="18"/>
                          </w:rPr>
                          <w:t xml:space="preserve">    </w:t>
                        </w:r>
                        <w:r>
                          <w:rPr>
                            <w:rFonts w:ascii="Courier New" w:hAnsi="Courier New"/>
                            <w:sz w:val="18"/>
                          </w:rPr>
                          <w:t>xmlns:app="http://schemas.android.com/apk/res-auto"</w:t>
                        </w:r>
                      </w:p>
                      <w:p>
                        <w:pPr>
                          <w:pStyle w:val="Normal"/>
                          <w:spacing w:lineRule="auto" w:line="324" w:before="40" w:after="0"/>
                          <w:ind w:left="885" w:right="840" w:hanging="0"/>
                          <w:rPr>
                            <w:rFonts w:ascii="Courier New" w:hAnsi="Courier New"/>
                            <w:sz w:val="18"/>
                          </w:rPr>
                        </w:pPr>
                        <w:r>
                          <w:rPr>
                            <w:rFonts w:ascii="Courier New" w:hAnsi="Courier New"/>
                            <w:sz w:val="18"/>
                          </w:rPr>
                          <w:t xml:space="preserve">    </w:t>
                        </w:r>
                        <w:r>
                          <w:rPr>
                            <w:rFonts w:ascii="Courier New" w:hAnsi="Courier New"/>
                            <w:sz w:val="18"/>
                          </w:rPr>
                          <w:t>xmlns:tools="http://schemas.android.com/tools"</w:t>
                        </w:r>
                      </w:p>
                      <w:p>
                        <w:pPr>
                          <w:pStyle w:val="Normal"/>
                          <w:spacing w:lineRule="auto" w:line="324" w:before="40" w:after="0"/>
                          <w:ind w:left="885" w:right="840" w:hanging="0"/>
                          <w:rPr>
                            <w:rFonts w:ascii="Courier New" w:hAnsi="Courier New"/>
                            <w:sz w:val="18"/>
                          </w:rPr>
                        </w:pPr>
                        <w:r>
                          <w:rPr>
                            <w:rFonts w:ascii="Courier New" w:hAnsi="Courier New"/>
                            <w:sz w:val="18"/>
                          </w:rPr>
                          <w:t xml:space="preserve">    </w:t>
                        </w:r>
                        <w:r>
                          <w:rPr>
                            <w:rFonts w:ascii="Courier New" w:hAnsi="Courier New"/>
                            <w:sz w:val="18"/>
                          </w:rPr>
                          <w:t>android:layout_width="match_parent"</w:t>
                        </w:r>
                      </w:p>
                      <w:p>
                        <w:pPr>
                          <w:pStyle w:val="Normal"/>
                          <w:spacing w:lineRule="auto" w:line="324" w:before="40" w:after="0"/>
                          <w:ind w:left="885" w:right="840" w:hanging="0"/>
                          <w:rPr>
                            <w:rFonts w:ascii="Courier New" w:hAnsi="Courier New"/>
                            <w:sz w:val="18"/>
                          </w:rPr>
                        </w:pPr>
                        <w:r>
                          <w:rPr>
                            <w:rFonts w:ascii="Courier New" w:hAnsi="Courier New"/>
                            <w:sz w:val="18"/>
                          </w:rPr>
                          <w:t xml:space="preserve">    </w:t>
                        </w:r>
                        <w:r>
                          <w:rPr>
                            <w:rFonts w:ascii="Courier New" w:hAnsi="Courier New"/>
                            <w:sz w:val="18"/>
                          </w:rPr>
                          <w:t>android:layout_height="wrap_content"</w:t>
                        </w:r>
                      </w:p>
                      <w:p>
                        <w:pPr>
                          <w:pStyle w:val="Normal"/>
                          <w:spacing w:lineRule="auto" w:line="324" w:before="40" w:after="0"/>
                          <w:ind w:left="885" w:right="840" w:hanging="0"/>
                          <w:rPr>
                            <w:rFonts w:ascii="Courier New" w:hAnsi="Courier New"/>
                            <w:sz w:val="18"/>
                          </w:rPr>
                        </w:pPr>
                        <w:r>
                          <w:rPr>
                            <w:rFonts w:ascii="Courier New" w:hAnsi="Courier New"/>
                            <w:sz w:val="18"/>
                          </w:rPr>
                          <w:t xml:space="preserve">    </w:t>
                        </w:r>
                        <w:r>
                          <w:rPr>
                            <w:rFonts w:ascii="Courier New" w:hAnsi="Courier New"/>
                            <w:sz w:val="18"/>
                          </w:rPr>
                          <w:t>tools:context=".DetailsActivity"&gt;</w:t>
                        </w:r>
                      </w:p>
                      <w:p>
                        <w:pPr>
                          <w:pStyle w:val="Normal"/>
                          <w:spacing w:lineRule="auto" w:line="324" w:before="40" w:after="0"/>
                          <w:ind w:left="885" w:right="840" w:hanging="0"/>
                          <w:rPr>
                            <w:rFonts w:ascii="Courier New" w:hAnsi="Courier New"/>
                            <w:sz w:val="18"/>
                          </w:rPr>
                        </w:pPr>
                        <w:r>
                          <w:rPr>
                            <w:rFonts w:ascii="Courier New" w:hAnsi="Courier New"/>
                            <w:sz w:val="18"/>
                          </w:rPr>
                        </w:r>
                      </w:p>
                      <w:p>
                        <w:pPr>
                          <w:pStyle w:val="Normal"/>
                          <w:spacing w:lineRule="auto" w:line="324" w:before="40" w:after="0"/>
                          <w:ind w:left="885" w:right="840" w:hanging="0"/>
                          <w:rPr>
                            <w:rFonts w:ascii="Courier New" w:hAnsi="Courier New"/>
                            <w:sz w:val="18"/>
                          </w:rPr>
                        </w:pPr>
                        <w:r>
                          <w:rPr>
                            <w:rFonts w:ascii="Courier New" w:hAnsi="Courier New"/>
                            <w:sz w:val="18"/>
                          </w:rPr>
                          <w:t xml:space="preserve">    </w:t>
                        </w:r>
                        <w:r>
                          <w:rPr>
                            <w:rFonts w:ascii="Courier New" w:hAnsi="Courier New"/>
                            <w:sz w:val="18"/>
                          </w:rPr>
                          <w:t>&lt;ImageView</w:t>
                        </w:r>
                      </w:p>
                      <w:p>
                        <w:pPr>
                          <w:pStyle w:val="Normal"/>
                          <w:spacing w:lineRule="auto" w:line="324" w:before="40" w:after="0"/>
                          <w:ind w:left="885" w:right="840" w:hanging="0"/>
                          <w:rPr>
                            <w:rFonts w:ascii="Courier New" w:hAnsi="Courier New"/>
                            <w:sz w:val="18"/>
                          </w:rPr>
                        </w:pPr>
                        <w:r>
                          <w:rPr>
                            <w:rFonts w:ascii="Courier New" w:hAnsi="Courier New"/>
                            <w:sz w:val="18"/>
                          </w:rPr>
                          <w:t xml:space="preserve">        </w:t>
                        </w:r>
                        <w:r>
                          <w:rPr>
                            <w:rFonts w:ascii="Courier New" w:hAnsi="Courier New"/>
                            <w:sz w:val="18"/>
                          </w:rPr>
                          <w:t>android:id="@+id/tv_poster"</w:t>
                        </w:r>
                      </w:p>
                      <w:p>
                        <w:pPr>
                          <w:pStyle w:val="Normal"/>
                          <w:spacing w:lineRule="auto" w:line="324" w:before="40" w:after="0"/>
                          <w:ind w:left="885" w:right="840" w:hanging="0"/>
                          <w:rPr>
                            <w:rFonts w:ascii="Courier New" w:hAnsi="Courier New"/>
                            <w:sz w:val="18"/>
                          </w:rPr>
                        </w:pPr>
                        <w:r>
                          <w:rPr>
                            <w:rFonts w:ascii="Courier New" w:hAnsi="Courier New"/>
                            <w:sz w:val="18"/>
                          </w:rPr>
                          <w:t xml:space="preserve">        </w:t>
                        </w:r>
                        <w:r>
                          <w:rPr>
                            <w:rFonts w:ascii="Courier New" w:hAnsi="Courier New"/>
                            <w:sz w:val="18"/>
                          </w:rPr>
                          <w:t>android:layout_width="match_parent"</w:t>
                        </w:r>
                      </w:p>
                      <w:p>
                        <w:pPr>
                          <w:pStyle w:val="Normal"/>
                          <w:spacing w:lineRule="auto" w:line="324" w:before="40" w:after="0"/>
                          <w:ind w:left="885" w:right="840" w:hanging="0"/>
                          <w:rPr>
                            <w:rFonts w:ascii="Courier New" w:hAnsi="Courier New"/>
                            <w:sz w:val="18"/>
                          </w:rPr>
                        </w:pPr>
                        <w:r>
                          <w:rPr>
                            <w:rFonts w:ascii="Courier New" w:hAnsi="Courier New"/>
                            <w:sz w:val="18"/>
                          </w:rPr>
                          <w:t xml:space="preserve">        </w:t>
                        </w:r>
                        <w:r>
                          <w:rPr>
                            <w:rFonts w:ascii="Courier New" w:hAnsi="Courier New"/>
                            <w:sz w:val="18"/>
                          </w:rPr>
                          <w:t>android:layout_height="240dp"</w:t>
                        </w:r>
                      </w:p>
                      <w:p>
                        <w:pPr>
                          <w:pStyle w:val="Normal"/>
                          <w:spacing w:lineRule="auto" w:line="324" w:before="40" w:after="0"/>
                          <w:ind w:left="885" w:right="840" w:hanging="0"/>
                          <w:rPr>
                            <w:rFonts w:ascii="Courier New" w:hAnsi="Courier New"/>
                            <w:sz w:val="18"/>
                          </w:rPr>
                        </w:pPr>
                        <w:r>
                          <w:rPr>
                            <w:rFonts w:ascii="Courier New" w:hAnsi="Courier New"/>
                            <w:sz w:val="18"/>
                          </w:rPr>
                          <w:t xml:space="preserve">        </w:t>
                        </w:r>
                        <w:r>
                          <w:rPr>
                            <w:rFonts w:ascii="Courier New" w:hAnsi="Courier New"/>
                            <w:sz w:val="18"/>
                          </w:rPr>
                          <w:t>android:layout_margin="@dimen/layout_margin"</w:t>
                        </w:r>
                      </w:p>
                      <w:p>
                        <w:pPr>
                          <w:pStyle w:val="Normal"/>
                          <w:widowControl w:val="false"/>
                          <w:suppressAutoHyphens w:val="true"/>
                          <w:bidi w:val="0"/>
                          <w:spacing w:lineRule="auto" w:line="324" w:before="40" w:after="0"/>
                          <w:ind w:left="907" w:right="397" w:hanging="0"/>
                          <w:jc w:val="left"/>
                          <w:rPr>
                            <w:rFonts w:ascii="Courier New" w:hAnsi="Courier New"/>
                            <w:sz w:val="18"/>
                          </w:rPr>
                        </w:pPr>
                        <w:r>
                          <w:rPr>
                            <w:rFonts w:ascii="Courier New" w:hAnsi="Courier New"/>
                            <w:sz w:val="18"/>
                          </w:rPr>
                          <w:t xml:space="preserve">        </w:t>
                        </w:r>
                        <w:r>
                          <w:rPr>
                            <w:rFonts w:ascii="Courier New" w:hAnsi="Courier New"/>
                            <w:sz w:val="18"/>
                          </w:rPr>
                          <w:t>android:contentDescription="@string/tv_show_poster"</w:t>
                        </w:r>
                      </w:p>
                      <w:p>
                        <w:pPr>
                          <w:pStyle w:val="Normal"/>
                          <w:spacing w:lineRule="auto" w:line="324" w:before="40" w:after="0"/>
                          <w:ind w:left="885" w:right="840" w:hanging="0"/>
                          <w:rPr>
                            <w:rFonts w:ascii="Courier New" w:hAnsi="Courier New"/>
                            <w:sz w:val="18"/>
                          </w:rPr>
                        </w:pPr>
                        <w:r>
                          <w:rPr>
                            <w:rFonts w:ascii="Courier New" w:hAnsi="Courier New"/>
                            <w:sz w:val="18"/>
                          </w:rPr>
                          <w:t xml:space="preserve">        </w:t>
                        </w:r>
                        <w:r>
                          <w:rPr>
                            <w:rFonts w:ascii="Courier New" w:hAnsi="Courier New"/>
                            <w:sz w:val="18"/>
                          </w:rPr>
                          <w:t>app:layout_constraintStart_toStartOf="parent"</w:t>
                        </w:r>
                      </w:p>
                      <w:p>
                        <w:pPr>
                          <w:pStyle w:val="Normal"/>
                          <w:spacing w:lineRule="auto" w:line="324" w:before="40" w:after="0"/>
                          <w:ind w:left="885" w:right="840" w:hanging="0"/>
                          <w:rPr>
                            <w:rFonts w:ascii="Courier New" w:hAnsi="Courier New"/>
                            <w:sz w:val="18"/>
                          </w:rPr>
                        </w:pPr>
                        <w:r>
                          <w:rPr>
                            <w:rFonts w:ascii="Courier New" w:hAnsi="Courier New"/>
                            <w:sz w:val="18"/>
                          </w:rPr>
                          <w:t xml:space="preserve">        </w:t>
                        </w:r>
                        <w:r>
                          <w:rPr>
                            <w:rFonts w:ascii="Courier New" w:hAnsi="Courier New"/>
                            <w:sz w:val="18"/>
                          </w:rPr>
                          <w:t>app:layout_constraintTop_toTopOf="parent"</w:t>
                        </w:r>
                      </w:p>
                      <w:p>
                        <w:pPr>
                          <w:pStyle w:val="Normal"/>
                          <w:spacing w:lineRule="auto" w:line="324" w:before="40" w:after="0"/>
                          <w:ind w:left="885" w:right="840" w:hanging="0"/>
                          <w:rPr>
                            <w:rFonts w:ascii="Courier New" w:hAnsi="Courier New"/>
                            <w:sz w:val="18"/>
                          </w:rPr>
                        </w:pPr>
                        <w:r>
                          <w:rPr>
                            <w:rFonts w:ascii="Courier New" w:hAnsi="Courier New"/>
                            <w:sz w:val="18"/>
                          </w:rPr>
                          <w:t xml:space="preserve">        </w:t>
                        </w:r>
                        <w:r>
                          <w:rPr>
                            <w:rFonts w:ascii="Courier New" w:hAnsi="Courier New"/>
                            <w:sz w:val="18"/>
                          </w:rPr>
                          <w:t>tools:src="@tools:sample/avatars" /&gt;</w:t>
                        </w:r>
                      </w:p>
                      <w:p>
                        <w:pPr>
                          <w:pStyle w:val="Normal"/>
                          <w:spacing w:lineRule="auto" w:line="324" w:before="40" w:after="0"/>
                          <w:ind w:left="885" w:right="840" w:hanging="0"/>
                          <w:rPr>
                            <w:rFonts w:ascii="Courier New" w:hAnsi="Courier New"/>
                            <w:sz w:val="18"/>
                          </w:rPr>
                        </w:pPr>
                        <w:r>
                          <w:rPr>
                            <w:rFonts w:ascii="Courier New" w:hAnsi="Courier New"/>
                            <w:sz w:val="18"/>
                          </w:rPr>
                        </w:r>
                      </w:p>
                      <w:p>
                        <w:pPr>
                          <w:pStyle w:val="Normal"/>
                          <w:spacing w:lineRule="auto" w:line="324" w:before="40" w:after="0"/>
                          <w:ind w:left="885" w:right="840" w:hanging="0"/>
                          <w:rPr>
                            <w:rFonts w:ascii="Courier New" w:hAnsi="Courier New"/>
                            <w:sz w:val="18"/>
                          </w:rPr>
                        </w:pPr>
                        <w:r>
                          <w:rPr>
                            <w:rFonts w:ascii="Courier New" w:hAnsi="Courier New"/>
                            <w:sz w:val="18"/>
                          </w:rPr>
                          <w:t xml:space="preserve">    </w:t>
                        </w:r>
                        <w:r>
                          <w:rPr>
                            <w:rFonts w:ascii="Courier New" w:hAnsi="Courier New"/>
                            <w:sz w:val="18"/>
                          </w:rPr>
                          <w:t>&lt;TextView</w:t>
                        </w:r>
                      </w:p>
                      <w:p>
                        <w:pPr>
                          <w:pStyle w:val="Normal"/>
                          <w:spacing w:lineRule="auto" w:line="324" w:before="40" w:after="0"/>
                          <w:ind w:left="885" w:right="840" w:hanging="0"/>
                          <w:rPr>
                            <w:rFonts w:ascii="Courier New" w:hAnsi="Courier New"/>
                            <w:sz w:val="18"/>
                          </w:rPr>
                        </w:pPr>
                        <w:r>
                          <w:rPr>
                            <w:rFonts w:ascii="Courier New" w:hAnsi="Courier New"/>
                            <w:sz w:val="18"/>
                          </w:rPr>
                          <w:t xml:space="preserve">        </w:t>
                        </w:r>
                        <w:r>
                          <w:rPr>
                            <w:rFonts w:ascii="Courier New" w:hAnsi="Courier New"/>
                            <w:sz w:val="18"/>
                          </w:rPr>
                          <w:t>android:id="@+id/title_text"</w:t>
                        </w:r>
                      </w:p>
                      <w:p>
                        <w:pPr>
                          <w:pStyle w:val="Normal"/>
                          <w:spacing w:lineRule="auto" w:line="324" w:before="40" w:after="0"/>
                          <w:ind w:left="885" w:right="840" w:hanging="0"/>
                          <w:rPr>
                            <w:rFonts w:ascii="Courier New" w:hAnsi="Courier New"/>
                            <w:sz w:val="18"/>
                          </w:rPr>
                        </w:pPr>
                        <w:r>
                          <w:rPr>
                            <w:rFonts w:ascii="Courier New" w:hAnsi="Courier New"/>
                            <w:sz w:val="18"/>
                          </w:rPr>
                          <w:t xml:space="preserve">        </w:t>
                        </w:r>
                        <w:r>
                          <w:rPr>
                            <w:rFonts w:ascii="Courier New" w:hAnsi="Courier New"/>
                            <w:sz w:val="18"/>
                          </w:rPr>
                          <w:t>style="@style/TextAppearance.AppCompat.Medium"</w:t>
                        </w:r>
                      </w:p>
                      <w:p>
                        <w:pPr>
                          <w:pStyle w:val="Normal"/>
                          <w:spacing w:lineRule="auto" w:line="324" w:before="40" w:after="0"/>
                          <w:ind w:left="885" w:right="840" w:hanging="0"/>
                          <w:rPr>
                            <w:rFonts w:ascii="Courier New" w:hAnsi="Courier New"/>
                            <w:sz w:val="18"/>
                          </w:rPr>
                        </w:pPr>
                        <w:r>
                          <w:rPr>
                            <w:rFonts w:ascii="Courier New" w:hAnsi="Courier New"/>
                            <w:sz w:val="18"/>
                          </w:rPr>
                          <w:t xml:space="preserve">        </w:t>
                        </w:r>
                        <w:r>
                          <w:rPr>
                            <w:rFonts w:ascii="Courier New" w:hAnsi="Courier New"/>
                            <w:sz w:val="18"/>
                          </w:rPr>
                          <w:t>android:layout_width="0dp"</w:t>
                        </w:r>
                      </w:p>
                      <w:p>
                        <w:pPr>
                          <w:pStyle w:val="Normal"/>
                          <w:spacing w:lineRule="auto" w:line="324" w:before="40" w:after="0"/>
                          <w:ind w:left="885" w:right="840" w:hanging="0"/>
                          <w:rPr>
                            <w:rFonts w:ascii="Courier New" w:hAnsi="Courier New"/>
                            <w:sz w:val="18"/>
                          </w:rPr>
                        </w:pPr>
                        <w:r>
                          <w:rPr>
                            <w:rFonts w:ascii="Courier New" w:hAnsi="Courier New"/>
                            <w:sz w:val="18"/>
                          </w:rPr>
                          <w:t xml:space="preserve">        </w:t>
                        </w:r>
                        <w:r>
                          <w:rPr>
                            <w:rFonts w:ascii="Courier New" w:hAnsi="Courier New"/>
                            <w:sz w:val="18"/>
                          </w:rPr>
                          <w:t>android:layout_height="wrap_content"</w:t>
                        </w:r>
                      </w:p>
                      <w:p>
                        <w:pPr>
                          <w:pStyle w:val="Normal"/>
                          <w:spacing w:lineRule="auto" w:line="324" w:before="40" w:after="0"/>
                          <w:ind w:left="885" w:right="840" w:hanging="0"/>
                          <w:rPr>
                            <w:rFonts w:ascii="Courier New" w:hAnsi="Courier New"/>
                            <w:sz w:val="18"/>
                          </w:rPr>
                        </w:pPr>
                        <w:r>
                          <w:rPr>
                            <w:rFonts w:ascii="Courier New" w:hAnsi="Courier New"/>
                            <w:sz w:val="18"/>
                          </w:rPr>
                          <w:t xml:space="preserve">        </w:t>
                        </w:r>
                        <w:r>
                          <w:rPr>
                            <w:rFonts w:ascii="Courier New" w:hAnsi="Courier New"/>
                            <w:sz w:val="18"/>
                          </w:rPr>
                          <w:t>android:layout_marginTop="@dimen/layout_margin"</w:t>
                        </w:r>
                      </w:p>
                      <w:p>
                        <w:pPr>
                          <w:pStyle w:val="Normal"/>
                          <w:spacing w:lineRule="auto" w:line="324" w:before="40" w:after="0"/>
                          <w:ind w:left="885" w:right="840" w:hanging="0"/>
                          <w:rPr>
                            <w:rFonts w:ascii="Courier New" w:hAnsi="Courier New"/>
                            <w:sz w:val="18"/>
                          </w:rPr>
                        </w:pPr>
                        <w:r>
                          <w:rPr>
                            <w:rFonts w:ascii="Courier New" w:hAnsi="Courier New"/>
                            <w:sz w:val="18"/>
                          </w:rPr>
                          <w:t xml:space="preserve">        </w:t>
                        </w:r>
                        <w:r>
                          <w:rPr>
                            <w:rFonts w:ascii="Courier New" w:hAnsi="Courier New"/>
                            <w:sz w:val="18"/>
                          </w:rPr>
                          <w:t>app:layout_constraintEnd_toEndOf="@+id/tv_poster"</w:t>
                        </w:r>
                      </w:p>
                      <w:p>
                        <w:pPr>
                          <w:pStyle w:val="Normal"/>
                          <w:widowControl w:val="false"/>
                          <w:suppressAutoHyphens w:val="true"/>
                          <w:bidi w:val="0"/>
                          <w:spacing w:lineRule="auto" w:line="324" w:before="40" w:after="0"/>
                          <w:ind w:left="907" w:right="510" w:hanging="0"/>
                          <w:jc w:val="left"/>
                          <w:rPr>
                            <w:rFonts w:ascii="Courier New" w:hAnsi="Courier New"/>
                            <w:sz w:val="18"/>
                          </w:rPr>
                        </w:pPr>
                        <w:r>
                          <w:rPr>
                            <w:rFonts w:ascii="Courier New" w:hAnsi="Courier New"/>
                            <w:sz w:val="18"/>
                          </w:rPr>
                          <w:t xml:space="preserve">        </w:t>
                        </w:r>
                        <w:r>
                          <w:rPr>
                            <w:rFonts w:ascii="Courier New" w:hAnsi="Courier New"/>
                            <w:sz w:val="18"/>
                          </w:rPr>
                          <w:t>app:layout_constraintStart_toStartOf="@+id/tv_poster"</w:t>
                        </w:r>
                      </w:p>
                      <w:p>
                        <w:pPr>
                          <w:pStyle w:val="Normal"/>
                          <w:spacing w:lineRule="auto" w:line="324" w:before="40" w:after="0"/>
                          <w:ind w:left="885" w:right="840" w:hanging="0"/>
                          <w:rPr>
                            <w:rFonts w:ascii="Courier New" w:hAnsi="Courier New"/>
                            <w:sz w:val="18"/>
                          </w:rPr>
                        </w:pPr>
                        <w:r>
                          <w:rPr>
                            <w:rFonts w:ascii="Courier New" w:hAnsi="Courier New"/>
                            <w:sz w:val="18"/>
                          </w:rPr>
                          <w:t xml:space="preserve">        </w:t>
                        </w:r>
                        <w:r>
                          <w:rPr>
                            <w:rFonts w:ascii="Courier New" w:hAnsi="Courier New"/>
                            <w:sz w:val="18"/>
                          </w:rPr>
                          <w:t>app:layout_constraintTop_toBottomOf="@+id/tv_poster"</w:t>
                        </w:r>
                      </w:p>
                      <w:p>
                        <w:pPr>
                          <w:pStyle w:val="Normal"/>
                          <w:spacing w:lineRule="auto" w:line="324" w:before="40" w:after="0"/>
                          <w:ind w:left="885" w:right="840" w:hanging="0"/>
                          <w:rPr>
                            <w:rFonts w:ascii="Courier New" w:hAnsi="Courier New"/>
                            <w:sz w:val="18"/>
                          </w:rPr>
                        </w:pPr>
                        <w:r>
                          <w:rPr>
                            <w:rFonts w:ascii="Courier New" w:hAnsi="Courier New"/>
                            <w:sz w:val="18"/>
                          </w:rPr>
                          <w:t xml:space="preserve">        </w:t>
                        </w:r>
                        <w:r>
                          <w:rPr>
                            <w:rFonts w:ascii="Courier New" w:hAnsi="Courier New"/>
                            <w:sz w:val="18"/>
                          </w:rPr>
                          <w:t>tools:text="Name" /&gt;</w:t>
                        </w:r>
                      </w:p>
                      <w:p>
                        <w:pPr>
                          <w:pStyle w:val="Normal"/>
                          <w:spacing w:lineRule="auto" w:line="324" w:before="40" w:after="0"/>
                          <w:ind w:left="885" w:right="840" w:hanging="0"/>
                          <w:rPr>
                            <w:rFonts w:ascii="Courier New" w:hAnsi="Courier New"/>
                            <w:sz w:val="18"/>
                          </w:rPr>
                        </w:pPr>
                        <w:r>
                          <w:rPr>
                            <w:rFonts w:ascii="Courier New" w:hAnsi="Courier New"/>
                            <w:sz w:val="18"/>
                          </w:rPr>
                          <w:t xml:space="preserve">     </w:t>
                        </w:r>
                      </w:p>
                    </w:txbxContent>
                  </v:textbox>
                  <w10:wrap type="square"/>
                </v:rect>
              </v:group>
            </w:pict>
          </mc:Fallback>
        </mc:AlternateContent>
      </w:r>
    </w:p>
    <w:p>
      <w:pPr>
        <w:pStyle w:val="TextBody"/>
        <w:spacing w:before="47" w:after="0"/>
        <w:ind w:left="554" w:right="882" w:hanging="0"/>
        <w:rPr>
          <w:ins w:id="1851" w:author="Jomar Tigcal" w:date="2023-03-04T22:23:56Z"/>
        </w:rPr>
      </w:pPr>
      <w:ins w:id="1850" w:author="Jomar Tigcal" w:date="2023-03-04T22:23:56Z">
        <w:r>
          <w:rPr/>
        </w:r>
      </w:ins>
      <w:r>
        <w:br w:type="page"/>
      </w:r>
    </w:p>
    <w:p>
      <w:pPr>
        <w:pStyle w:val="Normal"/>
        <w:spacing w:before="47" w:after="0"/>
        <w:ind w:left="554" w:right="882" w:hanging="0"/>
        <w:rPr/>
      </w:pPr>
      <w:r>
        <w:rPr/>
        <mc:AlternateContent>
          <mc:Choice Requires="wpg">
            <w:drawing>
              <wp:inline distT="0" distB="0" distL="0" distR="0" wp14:anchorId="60FE3BD7">
                <wp:extent cx="5074920" cy="3261995"/>
                <wp:effectExtent l="0" t="0" r="5080" b="0"/>
                <wp:docPr id="1753" name="Shape1064"/>
                <a:graphic xmlns:a="http://schemas.openxmlformats.org/drawingml/2006/main">
                  <a:graphicData uri="http://schemas.microsoft.com/office/word/2010/wordprocessingGroup">
                    <wpg:wgp>
                      <wpg:cNvGrpSpPr/>
                      <wpg:grpSpPr>
                        <a:xfrm>
                          <a:off x="0" y="0"/>
                          <a:ext cx="5074920" cy="3261960"/>
                          <a:chOff x="0" y="0"/>
                          <a:chExt cx="5074920" cy="3261960"/>
                        </a:xfrm>
                      </wpg:grpSpPr>
                      <wps:wsp>
                        <wps:cNvSpPr/>
                        <wps:spPr>
                          <a:xfrm>
                            <a:off x="0" y="28080"/>
                            <a:ext cx="5074920" cy="3206160"/>
                          </a:xfrm>
                          <a:prstGeom prst="rect">
                            <a:avLst/>
                          </a:prstGeom>
                          <a:solidFill>
                            <a:srgbClr val="f6f6f6"/>
                          </a:solidFill>
                          <a:ln w="0">
                            <a:noFill/>
                          </a:ln>
                        </wps:spPr>
                        <wps:style>
                          <a:lnRef idx="0"/>
                          <a:fillRef idx="0"/>
                          <a:effectRef idx="0"/>
                          <a:fontRef idx="minor"/>
                        </wps:style>
                        <wps:bodyPr/>
                      </wps:wsp>
                      <wps:wsp>
                        <wps:cNvSpPr/>
                        <wps:spPr>
                          <a:xfrm>
                            <a:off x="0" y="0"/>
                            <a:ext cx="5074920" cy="3261960"/>
                          </a:xfrm>
                          <a:custGeom>
                            <a:avLst/>
                            <a:gdLst>
                              <a:gd name="textAreaLeft" fmla="*/ 0 w 2877120"/>
                              <a:gd name="textAreaRight" fmla="*/ 2883600 w 2877120"/>
                              <a:gd name="textAreaTop" fmla="*/ 0 h 1849320"/>
                              <a:gd name="textAreaBottom" fmla="*/ 1857240 h 1849320"/>
                            </a:gdLst>
                            <a:ahLst/>
                            <a:rect l="textAreaLeft" t="textAreaTop" r="textAreaRight" b="textAreaBottom"/>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55080"/>
                            <a:ext cx="5074920" cy="3151440"/>
                          </a:xfrm>
                          <a:prstGeom prst="rect">
                            <a:avLst/>
                          </a:prstGeom>
                          <a:noFill/>
                          <a:ln w="0">
                            <a:noFill/>
                          </a:ln>
                        </wps:spPr>
                        <wps:style>
                          <a:lnRef idx="0"/>
                          <a:fillRef idx="0"/>
                          <a:effectRef idx="0"/>
                          <a:fontRef idx="minor"/>
                        </wps:style>
                        <wps:txbx>
                          <w:txbxContent>
                            <w:p>
                              <w:pPr>
                                <w:pStyle w:val="Normal"/>
                                <w:spacing w:before="2" w:after="0"/>
                                <w:ind w:left="453" w:hanging="0"/>
                                <w:rPr>
                                  <w:rFonts w:ascii="Courier New" w:hAnsi="Courier New"/>
                                  <w:sz w:val="18"/>
                                  <w:ins w:id="1852" w:author="Jomar Tigcal" w:date="2023-03-04T22:23:56Z"/>
                                </w:rPr>
                              </w:pPr>
                              <w:r>
                                <w:rPr>
                                  <w:rFonts w:ascii="Courier New" w:hAnsi="Courier New"/>
                                  <w:spacing w:val="-2"/>
                                  <w:sz w:val="18"/>
                                </w:rPr>
                                <w:t>&lt;TextView</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android:id="@+id/release_text"</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style="@style/TextAppearance.AppCompat.Medium"</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android:layout_width="0dp"</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android:layout_height="wrap_content"</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android:layout_marginTop="@dimen/layout_margin"</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app:layout_constraintEnd_toEndOf="@+id/title_text"</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app:layout_constraintStart_toStartOf="@+id/title_text"</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app:layout_constraintTop_toBottomOf="@+id/title_text"</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tools:text="Release Date" /&gt;</w:t>
                              </w:r>
                            </w:p>
                            <w:p>
                              <w:pPr>
                                <w:pStyle w:val="Normal"/>
                                <w:spacing w:before="2" w:after="0"/>
                                <w:ind w:left="453" w:hanging="0"/>
                                <w:rPr>
                                  <w:rFonts w:ascii="Courier New" w:hAnsi="Courier New"/>
                                  <w:sz w:val="18"/>
                                </w:rPr>
                              </w:pPr>
                              <w:r>
                                <w:rPr>
                                  <w:rFonts w:ascii="Courier New" w:hAnsi="Courier New"/>
                                  <w:sz w:val="18"/>
                                </w:rPr>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&lt;TextView</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android:id="@+id/overview_text"</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style="@style/TextAppearance.AppCompat.Medium"</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android:layout_width="0dp"</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android:layout_height="wrap_content"</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android:layout_marginTop="@dimen/layout_margin"</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app:layout_constraintEnd_toEndOf="@+id/release_text"</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app:layout_constraintStart_toStartOf="@+id/release_text"</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app:layout_constraintTop_toBottomOf="@+id/release_text"</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tools:text="Overview" /&gt;</w:t>
                              </w:r>
                            </w:p>
                            <w:p>
                              <w:pPr>
                                <w:pStyle w:val="Normal"/>
                                <w:spacing w:before="2" w:after="0"/>
                                <w:ind w:left="453" w:hanging="0"/>
                                <w:rPr>
                                  <w:rFonts w:ascii="Courier New" w:hAnsi="Courier New"/>
                                  <w:sz w:val="18"/>
                                </w:rPr>
                              </w:pPr>
                              <w:r>
                                <w:rPr>
                                  <w:rFonts w:ascii="Courier New" w:hAnsi="Courier New"/>
                                  <w:spacing w:val="-2"/>
                                  <w:sz w:val="18"/>
                                </w:rPr>
                                <w:t>&lt;/androidx.constraintlayout.widget.ConstraintLayout&gt;</w:t>
                              </w:r>
                            </w:p>
                          </w:txbxContent>
                        </wps:txbx>
                        <wps:bodyPr lIns="0" rIns="0" tIns="0" bIns="0" anchor="t">
                          <a:noAutofit/>
                        </wps:bodyPr>
                      </wps:wsp>
                    </wpg:wgp>
                  </a:graphicData>
                </a:graphic>
              </wp:inline>
            </w:drawing>
          </mc:Choice>
          <mc:Fallback>
            <w:pict>
              <v:group id="shape_0" alt="Shape1064" style="position:absolute;margin-left:0pt;margin-top:-256.9pt;width:399.6pt;height:256.85pt" coordorigin="0,-5138" coordsize="7992,5137">
                <v:rect id="shape_0" path="m0,0l-2147483645,0l-2147483645,-2147483646l0,-2147483646xe" fillcolor="#f6f6f6" stroked="f" o:allowincell="f" style="position:absolute;left:0;top:-5094;width:7991;height:5048;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5051;width:7991;height:4962;mso-wrap-style:square;v-text-anchor:top;mso-position-vertical:top">
                  <v:fill o:detectmouseclick="t" on="false"/>
                  <v:stroke color="#3465a4" joinstyle="round" endcap="flat"/>
                  <v:textbox>
                    <w:txbxContent>
                      <w:p>
                        <w:pPr>
                          <w:pStyle w:val="Normal"/>
                          <w:spacing w:before="2" w:after="0"/>
                          <w:ind w:left="453" w:hanging="0"/>
                          <w:rPr>
                            <w:rFonts w:ascii="Courier New" w:hAnsi="Courier New"/>
                            <w:sz w:val="18"/>
                            <w:ins w:id="1853" w:author="Jomar Tigcal" w:date="2023-03-04T22:23:56Z"/>
                          </w:rPr>
                        </w:pPr>
                        <w:r>
                          <w:rPr>
                            <w:rFonts w:ascii="Courier New" w:hAnsi="Courier New"/>
                            <w:spacing w:val="-2"/>
                            <w:sz w:val="18"/>
                          </w:rPr>
                          <w:t>&lt;TextView</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android:id="@+id/release_text"</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style="@style/TextAppearance.AppCompat.Medium"</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android:layout_width="0dp"</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android:layout_height="wrap_content"</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android:layout_marginTop="@dimen/layout_margin"</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app:layout_constraintEnd_toEndOf="@+id/title_text"</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app:layout_constraintStart_toStartOf="@+id/title_text"</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app:layout_constraintTop_toBottomOf="@+id/title_text"</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tools:text="Release Date" /&gt;</w:t>
                        </w:r>
                      </w:p>
                      <w:p>
                        <w:pPr>
                          <w:pStyle w:val="Normal"/>
                          <w:spacing w:before="2" w:after="0"/>
                          <w:ind w:left="453" w:hanging="0"/>
                          <w:rPr>
                            <w:rFonts w:ascii="Courier New" w:hAnsi="Courier New"/>
                            <w:sz w:val="18"/>
                          </w:rPr>
                        </w:pPr>
                        <w:r>
                          <w:rPr>
                            <w:rFonts w:ascii="Courier New" w:hAnsi="Courier New"/>
                            <w:sz w:val="18"/>
                          </w:rPr>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&lt;TextView</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android:id="@+id/overview_text"</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style="@style/TextAppearance.AppCompat.Medium"</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android:layout_width="0dp"</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android:layout_height="wrap_content"</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android:layout_marginTop="@dimen/layout_margin"</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app:layout_constraintEnd_toEndOf="@+id/release_text"</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app:layout_constraintStart_toStartOf="@+id/release_text"</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app:layout_constraintTop_toBottomOf="@+id/release_text"</w:t>
                        </w:r>
                      </w:p>
                      <w:p>
                        <w:pPr>
                          <w:pStyle w:val="Normal"/>
                          <w:spacing w:before="2"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tools:text="Overview" /&gt;</w:t>
                        </w:r>
                      </w:p>
                      <w:p>
                        <w:pPr>
                          <w:pStyle w:val="Normal"/>
                          <w:spacing w:before="2" w:after="0"/>
                          <w:ind w:left="453" w:hanging="0"/>
                          <w:rPr>
                            <w:rFonts w:ascii="Courier New" w:hAnsi="Courier New"/>
                            <w:sz w:val="18"/>
                          </w:rPr>
                        </w:pPr>
                        <w:r>
                          <w:rPr>
                            <w:rFonts w:ascii="Courier New" w:hAnsi="Courier New"/>
                            <w:spacing w:val="-2"/>
                            <w:sz w:val="18"/>
                          </w:rPr>
                          <w:t>&lt;/androidx.constraintlayout.widget.ConstraintLayout&gt;</w:t>
                        </w:r>
                      </w:p>
                    </w:txbxContent>
                  </v:textbox>
                  <w10:wrap type="square"/>
                </v:rect>
              </v:group>
            </w:pict>
          </mc:Fallback>
        </mc:AlternateContent>
      </w:r>
    </w:p>
    <w:p>
      <w:pPr>
        <w:pStyle w:val="TextBody"/>
        <w:spacing w:before="47" w:after="0"/>
        <w:ind w:left="554" w:right="882" w:hanging="0"/>
        <w:rPr>
          <w:ins w:id="1879" w:author="Jomar Tigcal" w:date="2023-03-04T22:23:56Z"/>
        </w:rPr>
      </w:pPr>
      <w:ins w:id="1854" w:author="Jomar Tigcal" w:date="2023-03-04T22:23:56Z">
        <w:r>
          <w:rPr/>
          <w:t>This</w:t>
        </w:r>
      </w:ins>
      <w:ins w:id="1855" w:author="Jomar Tigcal" w:date="2023-03-04T22:23:56Z">
        <w:r>
          <w:rPr>
            <w:spacing w:val="-7"/>
          </w:rPr>
          <w:t xml:space="preserve"> </w:t>
        </w:r>
      </w:ins>
      <w:ins w:id="1856" w:author="Jomar Tigcal" w:date="2023-03-04T22:23:56Z">
        <w:r>
          <w:rPr/>
          <w:t>will</w:t>
        </w:r>
      </w:ins>
      <w:ins w:id="1857" w:author="Jomar Tigcal" w:date="2023-03-04T22:23:56Z">
        <w:r>
          <w:rPr>
            <w:spacing w:val="-3"/>
          </w:rPr>
          <w:t xml:space="preserve"> </w:t>
        </w:r>
      </w:ins>
      <w:ins w:id="1858" w:author="Jomar Tigcal" w:date="2023-03-04T22:23:56Z">
        <w:r>
          <w:rPr/>
          <w:t>add an</w:t>
        </w:r>
      </w:ins>
      <w:ins w:id="1859" w:author="Jomar Tigcal" w:date="2023-03-04T22:23:56Z">
        <w:r>
          <w:rPr>
            <w:spacing w:val="-3"/>
          </w:rPr>
          <w:t xml:space="preserve"> </w:t>
        </w:r>
      </w:ins>
      <w:ins w:id="1860" w:author="Jomar Tigcal" w:date="2023-03-04T22:23:56Z">
        <w:r>
          <w:rPr>
            <w:rFonts w:ascii="Courier New" w:hAnsi="Courier New"/>
            <w:b/>
            <w:sz w:val="22"/>
          </w:rPr>
          <w:t>ImageView</w:t>
        </w:r>
      </w:ins>
      <w:ins w:id="1861" w:author="Jomar Tigcal" w:date="2023-03-04T22:23:56Z">
        <w:r>
          <w:rPr>
            <w:rFonts w:ascii="Courier New" w:hAnsi="Courier New"/>
            <w:b/>
            <w:spacing w:val="-80"/>
            <w:sz w:val="22"/>
          </w:rPr>
          <w:t xml:space="preserve"> </w:t>
        </w:r>
      </w:ins>
      <w:ins w:id="1862" w:author="Jomar Tigcal" w:date="2023-03-04T22:23:56Z">
        <w:r>
          <w:rPr/>
          <w:t>for</w:t>
        </w:r>
      </w:ins>
      <w:ins w:id="1863" w:author="Jomar Tigcal" w:date="2023-03-04T22:23:56Z">
        <w:r>
          <w:rPr>
            <w:spacing w:val="-3"/>
          </w:rPr>
          <w:t xml:space="preserve"> </w:t>
        </w:r>
      </w:ins>
      <w:ins w:id="1864" w:author="Jomar Tigcal" w:date="2023-03-04T22:23:56Z">
        <w:r>
          <w:rPr/>
          <w:t>the</w:t>
        </w:r>
      </w:ins>
      <w:ins w:id="1865" w:author="Jomar Tigcal" w:date="2023-03-04T22:23:56Z">
        <w:r>
          <w:rPr>
            <w:spacing w:val="-3"/>
          </w:rPr>
          <w:t xml:space="preserve"> </w:t>
        </w:r>
      </w:ins>
      <w:ins w:id="1866" w:author="Jomar Tigcal" w:date="2023-03-04T22:23:56Z">
        <w:r>
          <w:rPr/>
          <w:t>poster</w:t>
        </w:r>
      </w:ins>
      <w:ins w:id="1867" w:author="Jomar Tigcal" w:date="2023-03-04T22:23:56Z">
        <w:r>
          <w:rPr>
            <w:spacing w:val="-3"/>
          </w:rPr>
          <w:t xml:space="preserve"> </w:t>
        </w:r>
      </w:ins>
      <w:ins w:id="1868" w:author="Jomar Tigcal" w:date="2023-03-04T22:23:56Z">
        <w:r>
          <w:rPr/>
          <w:t>and</w:t>
        </w:r>
      </w:ins>
      <w:ins w:id="1869" w:author="Jomar Tigcal" w:date="2023-03-04T22:23:56Z">
        <w:r>
          <w:rPr>
            <w:spacing w:val="-4"/>
          </w:rPr>
          <w:t xml:space="preserve"> </w:t>
        </w:r>
      </w:ins>
      <w:ins w:id="1870" w:author="Jomar Tigcal" w:date="2023-03-04T22:23:56Z">
        <w:r>
          <w:rPr/>
          <w:t>multiple</w:t>
        </w:r>
      </w:ins>
      <w:ins w:id="1871" w:author="Jomar Tigcal" w:date="2023-03-04T22:23:56Z">
        <w:r>
          <w:rPr>
            <w:spacing w:val="-4"/>
          </w:rPr>
          <w:t xml:space="preserve"> </w:t>
        </w:r>
      </w:ins>
      <w:ins w:id="1872" w:author="Jomar Tigcal" w:date="2023-03-04T22:23:56Z">
        <w:r>
          <w:rPr>
            <w:rFonts w:ascii="Courier New" w:hAnsi="Courier New"/>
            <w:b/>
            <w:bCs/>
            <w:sz w:val="22"/>
            <w:szCs w:val="22"/>
          </w:rPr>
          <w:t>TextView</w:t>
        </w:r>
      </w:ins>
      <w:ins w:id="1873" w:author="Jomar Tigcal" w:date="2023-03-04T22:23:56Z">
        <w:r>
          <w:rPr>
            <w:spacing w:val="-4"/>
          </w:rPr>
          <w:t xml:space="preserve">s </w:t>
        </w:r>
      </w:ins>
      <w:ins w:id="1874" w:author="Jomar Tigcal" w:date="2023-03-04T22:23:56Z">
        <w:r>
          <w:rPr/>
          <w:t>for</w:t>
        </w:r>
      </w:ins>
      <w:ins w:id="1875" w:author="Jomar Tigcal" w:date="2023-03-04T22:23:56Z">
        <w:r>
          <w:rPr>
            <w:spacing w:val="-3"/>
          </w:rPr>
          <w:t xml:space="preserve"> </w:t>
        </w:r>
      </w:ins>
      <w:ins w:id="1876" w:author="Jomar Tigcal" w:date="2023-03-04T22:23:56Z">
        <w:r>
          <w:rPr/>
          <w:t>the</w:t>
        </w:r>
      </w:ins>
      <w:ins w:id="1877" w:author="Jomar Tigcal" w:date="2023-03-04T22:23:56Z">
        <w:r>
          <w:rPr>
            <w:spacing w:val="-3"/>
          </w:rPr>
          <w:t xml:space="preserve"> </w:t>
        </w:r>
      </w:ins>
      <w:ins w:id="1878" w:author="Jomar Tigcal" w:date="2023-03-04T22:23:56Z">
        <w:r>
          <w:rPr/>
          <w:t>name, release date, and overview of the TV show on the details screen.</w:t>
        </w:r>
      </w:ins>
    </w:p>
    <w:p>
      <w:pPr>
        <w:pStyle w:val="ListParagraph"/>
        <w:widowControl w:val="false"/>
        <w:numPr>
          <w:ilvl w:val="0"/>
          <w:numId w:val="0"/>
        </w:numPr>
        <w:tabs>
          <w:tab w:val="clear" w:pos="720"/>
          <w:tab w:val="left" w:pos="554" w:leader="none"/>
        </w:tabs>
        <w:suppressAutoHyphens w:val="true"/>
        <w:spacing w:before="148" w:after="0"/>
        <w:ind w:left="554" w:hanging="360"/>
        <w:jc w:val="left"/>
        <w:rPr>
          <w:sz w:val="20"/>
          <w:ins w:id="1881" w:author="Jomar Tigcal" w:date="2023-03-04T22:23:56Z"/>
        </w:rPr>
      </w:pPr>
      <w:ins w:id="1880" w:author="Jomar Tigcal" w:date="2023-03-04T22:23:56Z">
        <w:r>
          <w:rPr>
            <w:sz w:val="20"/>
          </w:rPr>
        </w:r>
      </w:ins>
      <w:r>
        <w:br w:type="page"/>
      </w:r>
    </w:p>
    <w:p>
      <w:pPr>
        <w:pStyle w:val="ListParagraph"/>
        <w:numPr>
          <w:ilvl w:val="0"/>
          <w:numId w:val="2"/>
        </w:numPr>
        <w:tabs>
          <w:tab w:val="clear" w:pos="720"/>
          <w:tab w:val="left" w:pos="554" w:leader="none"/>
        </w:tabs>
        <w:spacing w:before="148" w:after="0"/>
        <w:jc w:val="left"/>
        <w:rPr>
          <w:sz w:val="20"/>
          <w:ins w:id="1893" w:author="Jomar Tigcal" w:date="2023-03-04T22:23:56Z"/>
        </w:rPr>
      </w:pPr>
      <w:ins w:id="1882" w:author="Jomar Tigcal" w:date="2023-03-04T22:23:56Z">
        <w:r>
          <w:rPr>
            <w:sz w:val="20"/>
          </w:rPr>
          <w:t xml:space="preserve"> </w:t>
        </w:r>
      </w:ins>
      <w:ins w:id="1883" w:author="Jomar Tigcal" w:date="2023-03-04T22:23:56Z">
        <w:r>
          <w:rPr>
            <w:sz w:val="20"/>
          </w:rPr>
          <w:t>Open</w:t>
        </w:r>
      </w:ins>
      <w:ins w:id="1884" w:author="Jomar Tigcal" w:date="2023-03-04T22:23:56Z">
        <w:r>
          <w:rPr>
            <w:spacing w:val="-5"/>
            <w:sz w:val="20"/>
          </w:rPr>
          <w:t xml:space="preserve"> </w:t>
        </w:r>
      </w:ins>
      <w:ins w:id="1885" w:author="Jomar Tigcal" w:date="2023-03-04T22:23:56Z">
        <w:r>
          <w:rPr>
            <w:rFonts w:ascii="Courier New" w:hAnsi="Courier New"/>
            <w:b/>
            <w:sz w:val="20"/>
          </w:rPr>
          <w:t>DetailsActivity</w:t>
        </w:r>
      </w:ins>
      <w:ins w:id="1886" w:author="Jomar Tigcal" w:date="2023-03-04T22:23:56Z">
        <w:r>
          <w:rPr>
            <w:sz w:val="20"/>
          </w:rPr>
          <w:t>.</w:t>
        </w:r>
      </w:ins>
      <w:ins w:id="1887" w:author="Jomar Tigcal" w:date="2023-03-04T22:23:56Z">
        <w:r>
          <w:rPr>
            <w:spacing w:val="-4"/>
            <w:sz w:val="20"/>
          </w:rPr>
          <w:t xml:space="preserve"> </w:t>
        </w:r>
      </w:ins>
      <w:ins w:id="1888" w:author="Jomar Tigcal" w:date="2023-03-04T22:23:56Z">
        <w:r>
          <w:rPr>
            <w:sz w:val="20"/>
          </w:rPr>
          <w:t>Add</w:t>
        </w:r>
      </w:ins>
      <w:ins w:id="1889" w:author="Jomar Tigcal" w:date="2023-03-04T22:23:56Z">
        <w:r>
          <w:rPr>
            <w:spacing w:val="-4"/>
            <w:sz w:val="20"/>
          </w:rPr>
          <w:t xml:space="preserve"> </w:t>
        </w:r>
      </w:ins>
      <w:ins w:id="1890" w:author="Jomar Tigcal" w:date="2023-03-04T22:23:56Z">
        <w:r>
          <w:rPr>
            <w:sz w:val="20"/>
          </w:rPr>
          <w:t>the</w:t>
        </w:r>
      </w:ins>
      <w:ins w:id="1891" w:author="Jomar Tigcal" w:date="2023-03-04T22:23:56Z">
        <w:r>
          <w:rPr>
            <w:spacing w:val="-4"/>
            <w:sz w:val="20"/>
          </w:rPr>
          <w:t xml:space="preserve"> </w:t>
        </w:r>
      </w:ins>
      <w:ins w:id="1892" w:author="Jomar Tigcal" w:date="2023-03-04T22:23:56Z">
        <w:r>
          <w:rPr>
            <w:spacing w:val="-2"/>
            <w:sz w:val="20"/>
          </w:rPr>
          <w:t>following:</w:t>
        </w:r>
      </w:ins>
    </w:p>
    <w:p>
      <w:pPr>
        <w:pStyle w:val="ListParagraph"/>
        <w:tabs>
          <w:tab w:val="clear" w:pos="720"/>
          <w:tab w:val="left" w:pos="554" w:leader="none"/>
        </w:tabs>
        <w:spacing w:before="148" w:after="0"/>
        <w:ind w:left="554" w:hanging="0"/>
        <w:jc w:val="left"/>
        <w:rPr>
          <w:ins w:id="1896" w:author="Jomar Tigcal" w:date="2023-03-04T22:23:56Z"/>
        </w:rPr>
      </w:pPr>
      <w:r>
        <w:rPr/>
        <mc:AlternateContent>
          <mc:Choice Requires="wpg">
            <w:drawing>
              <wp:anchor behindDoc="0" distT="5080" distB="1270" distL="0" distR="4445" simplePos="0" locked="0" layoutInCell="0" allowOverlap="1" relativeHeight="1988" wp14:anchorId="32C32FDD">
                <wp:simplePos x="0" y="0"/>
                <wp:positionH relativeFrom="page">
                  <wp:posOffset>662940</wp:posOffset>
                </wp:positionH>
                <wp:positionV relativeFrom="paragraph">
                  <wp:posOffset>90170</wp:posOffset>
                </wp:positionV>
                <wp:extent cx="5074920" cy="1388110"/>
                <wp:effectExtent l="0" t="635" r="635" b="0"/>
                <wp:wrapTopAndBottom/>
                <wp:docPr id="1755" name="docshapegroup 23"/>
                <a:graphic xmlns:a="http://schemas.openxmlformats.org/drawingml/2006/main">
                  <a:graphicData uri="http://schemas.microsoft.com/office/word/2010/wordprocessingGroup">
                    <wpg:wgp>
                      <wpg:cNvGrpSpPr/>
                      <wpg:grpSpPr>
                        <a:xfrm>
                          <a:off x="0" y="0"/>
                          <a:ext cx="5074920" cy="1388160"/>
                          <a:chOff x="0" y="0"/>
                          <a:chExt cx="5074920" cy="1388160"/>
                        </a:xfrm>
                      </wpg:grpSpPr>
                      <wps:wsp>
                        <wps:cNvSpPr/>
                        <wps:spPr>
                          <a:xfrm>
                            <a:off x="0" y="3240"/>
                            <a:ext cx="5074920" cy="1381680"/>
                          </a:xfrm>
                          <a:prstGeom prst="rect">
                            <a:avLst/>
                          </a:prstGeom>
                          <a:solidFill>
                            <a:srgbClr val="f6f6f6"/>
                          </a:solidFill>
                          <a:ln w="0">
                            <a:noFill/>
                          </a:ln>
                        </wps:spPr>
                        <wps:style>
                          <a:lnRef idx="0"/>
                          <a:fillRef idx="0"/>
                          <a:effectRef idx="0"/>
                          <a:fontRef idx="minor"/>
                        </wps:style>
                        <wps:bodyPr/>
                      </wps:wsp>
                      <wps:wsp>
                        <wps:cNvSpPr/>
                        <wps:spPr>
                          <a:xfrm>
                            <a:off x="0" y="0"/>
                            <a:ext cx="5074920" cy="1388160"/>
                          </a:xfrm>
                          <a:custGeom>
                            <a:avLst/>
                            <a:gdLst>
                              <a:gd name="textAreaLeft" fmla="*/ 0 w 2877120"/>
                              <a:gd name="textAreaRight" fmla="*/ 2883600 w 2877120"/>
                              <a:gd name="textAreaTop" fmla="*/ 0 h 786960"/>
                              <a:gd name="textAreaBottom" fmla="*/ 791280 h 786960"/>
                            </a:gdLst>
                            <a:ahLst/>
                            <a:rect l="textAreaLeft" t="textAreaTop" r="textAreaRight" b="textAreaBottom"/>
                            <a:pathLst>
                              <a:path w="7992" h="4825">
                                <a:moveTo>
                                  <a:pt x="7992" y="4804"/>
                                </a:moveTo>
                                <a:lnTo>
                                  <a:pt x="0" y="4804"/>
                                </a:lnTo>
                                <a:lnTo>
                                  <a:pt x="0" y="4824"/>
                                </a:lnTo>
                                <a:lnTo>
                                  <a:pt x="7992" y="4824"/>
                                </a:lnTo>
                                <a:lnTo>
                                  <a:pt x="7992" y="480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5760"/>
                            <a:ext cx="5074920" cy="137664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ins w:id="1894" w:author="Jomar Tigcal" w:date="2023-03-04T22:23:56Z"/>
                                </w:rPr>
                              </w:pPr>
                              <w:r>
                                <w:rPr>
                                  <w:rFonts w:ascii="Courier New" w:hAnsi="Courier New"/>
                                  <w:spacing w:val="-4"/>
                                  <w:sz w:val="18"/>
                                </w:rPr>
                                <w:t>companion object {</w:t>
                              </w:r>
                            </w:p>
                            <w:p>
                              <w:pPr>
                                <w:pStyle w:val="Normal"/>
                                <w:spacing w:before="40" w:after="0"/>
                                <w:ind w:left="453" w:hanging="0"/>
                                <w:rPr>
                                  <w:rFonts w:ascii="Courier New" w:hAnsi="Courier New"/>
                                  <w:sz w:val="18"/>
                                </w:rPr>
                              </w:pPr>
                              <w:r>
                                <w:rPr>
                                  <w:rFonts w:ascii="Courier New" w:hAnsi="Courier New"/>
                                  <w:spacing w:val="-4"/>
                                  <w:sz w:val="18"/>
                                </w:rPr>
                                <w:t xml:space="preserve">    </w:t>
                              </w:r>
                              <w:r>
                                <w:rPr>
                                  <w:rFonts w:ascii="Courier New" w:hAnsi="Courier New"/>
                                  <w:spacing w:val="-4"/>
                                  <w:sz w:val="18"/>
                                </w:rPr>
                                <w:t>const val EXTRA_TITLE = "title"</w:t>
                              </w:r>
                            </w:p>
                            <w:p>
                              <w:pPr>
                                <w:pStyle w:val="Normal"/>
                                <w:spacing w:before="40" w:after="0"/>
                                <w:ind w:left="453" w:hanging="0"/>
                                <w:rPr>
                                  <w:rFonts w:ascii="Courier New" w:hAnsi="Courier New"/>
                                  <w:sz w:val="18"/>
                                </w:rPr>
                              </w:pPr>
                              <w:r>
                                <w:rPr>
                                  <w:rFonts w:ascii="Courier New" w:hAnsi="Courier New"/>
                                  <w:spacing w:val="-4"/>
                                  <w:sz w:val="18"/>
                                </w:rPr>
                                <w:t xml:space="preserve">    </w:t>
                              </w:r>
                              <w:r>
                                <w:rPr>
                                  <w:rFonts w:ascii="Courier New" w:hAnsi="Courier New"/>
                                  <w:spacing w:val="-4"/>
                                  <w:sz w:val="18"/>
                                </w:rPr>
                                <w:t>const val EXTRA_RELEASE = "release"</w:t>
                              </w:r>
                            </w:p>
                            <w:p>
                              <w:pPr>
                                <w:pStyle w:val="Normal"/>
                                <w:spacing w:before="40" w:after="0"/>
                                <w:ind w:left="453" w:hanging="0"/>
                                <w:rPr>
                                  <w:rFonts w:ascii="Courier New" w:hAnsi="Courier New"/>
                                  <w:sz w:val="18"/>
                                </w:rPr>
                              </w:pPr>
                              <w:r>
                                <w:rPr>
                                  <w:rFonts w:ascii="Courier New" w:hAnsi="Courier New"/>
                                  <w:spacing w:val="-4"/>
                                  <w:sz w:val="18"/>
                                </w:rPr>
                                <w:t xml:space="preserve">    </w:t>
                              </w:r>
                              <w:r>
                                <w:rPr>
                                  <w:rFonts w:ascii="Courier New" w:hAnsi="Courier New"/>
                                  <w:spacing w:val="-4"/>
                                  <w:sz w:val="18"/>
                                </w:rPr>
                                <w:t>const val EXTRA_OVERVIEW = "overview"</w:t>
                              </w:r>
                            </w:p>
                            <w:p>
                              <w:pPr>
                                <w:pStyle w:val="Normal"/>
                                <w:spacing w:before="40" w:after="0"/>
                                <w:ind w:left="453" w:hanging="0"/>
                                <w:rPr>
                                  <w:rFonts w:ascii="Courier New" w:hAnsi="Courier New"/>
                                  <w:sz w:val="18"/>
                                </w:rPr>
                              </w:pPr>
                              <w:r>
                                <w:rPr>
                                  <w:rFonts w:ascii="Courier New" w:hAnsi="Courier New"/>
                                  <w:spacing w:val="-4"/>
                                  <w:sz w:val="18"/>
                                </w:rPr>
                                <w:t xml:space="preserve">    </w:t>
                              </w:r>
                              <w:r>
                                <w:rPr>
                                  <w:rFonts w:ascii="Courier New" w:hAnsi="Courier New"/>
                                  <w:spacing w:val="-4"/>
                                  <w:sz w:val="18"/>
                                </w:rPr>
                                <w:t>const val EXTRA_POSTER = "poster"</w:t>
                              </w:r>
                            </w:p>
                            <w:p>
                              <w:pPr>
                                <w:pStyle w:val="Normal"/>
                                <w:spacing w:before="40" w:after="0"/>
                                <w:ind w:left="453" w:hanging="0"/>
                                <w:rPr>
                                  <w:rFonts w:ascii="Courier New" w:hAnsi="Courier New"/>
                                  <w:sz w:val="18"/>
                                </w:rPr>
                              </w:pPr>
                              <w:r>
                                <w:rPr>
                                  <w:rFonts w:ascii="Courier New" w:hAnsi="Courier New"/>
                                  <w:sz w:val="18"/>
                                </w:rPr>
                              </w:r>
                            </w:p>
                            <w:p>
                              <w:pPr>
                                <w:pStyle w:val="Normal"/>
                                <w:spacing w:before="40" w:after="0"/>
                                <w:ind w:left="453" w:hanging="0"/>
                                <w:rPr>
                                  <w:rFonts w:ascii="Courier New" w:hAnsi="Courier New"/>
                                  <w:sz w:val="18"/>
                                </w:rPr>
                              </w:pPr>
                              <w:r>
                                <w:rPr>
                                  <w:rFonts w:ascii="Courier New" w:hAnsi="Courier New"/>
                                  <w:spacing w:val="-4"/>
                                  <w:sz w:val="18"/>
                                </w:rPr>
                                <w:t xml:space="preserve">    </w:t>
                              </w:r>
                              <w:r>
                                <w:rPr>
                                  <w:rFonts w:ascii="Courier New" w:hAnsi="Courier New"/>
                                  <w:spacing w:val="-4"/>
                                  <w:sz w:val="18"/>
                                </w:rPr>
                                <w:t>const val IMAGE_URL = "https://image.tmdb.org/t/p/w185/"</w:t>
                              </w:r>
                            </w:p>
                            <w:p>
                              <w:pPr>
                                <w:pStyle w:val="Normal"/>
                                <w:spacing w:before="40" w:after="0"/>
                                <w:ind w:left="453" w:hanging="0"/>
                                <w:rPr>
                                  <w:rFonts w:ascii="Courier New" w:hAnsi="Courier New"/>
                                  <w:sz w:val="18"/>
                                </w:rPr>
                              </w:pPr>
                              <w:r>
                                <w:rPr>
                                  <w:rFonts w:ascii="Courier New" w:hAnsi="Courier New"/>
                                  <w:spacing w:val="-4"/>
                                  <w:sz w:val="18"/>
                                </w:rPr>
                                <w:t>}</w:t>
                              </w:r>
                            </w:p>
                          </w:txbxContent>
                        </wps:txbx>
                        <wps:bodyPr lIns="0" rIns="0" tIns="0" bIns="0" anchor="t">
                          <a:noAutofit/>
                        </wps:bodyPr>
                      </wps:wsp>
                    </wpg:wgp>
                  </a:graphicData>
                </a:graphic>
              </wp:anchor>
            </w:drawing>
          </mc:Choice>
          <mc:Fallback>
            <w:pict>
              <v:group id="shape_0" alt="docshapegroup 23" style="position:absolute;margin-left:52.2pt;margin-top:7.1pt;width:399.6pt;height:109.3pt" coordorigin="1044,142" coordsize="7992,2186">
                <v:rect id="shape_0" path="m0,0l-2147483645,0l-2147483645,-2147483646l0,-2147483646xe" fillcolor="#f6f6f6" stroked="f" o:allowincell="f" style="position:absolute;left:1044;top:147;width:7991;height:2175;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51;width:7991;height:2167;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ins w:id="1895" w:author="Jomar Tigcal" w:date="2023-03-04T22:23:56Z"/>
                          </w:rPr>
                        </w:pPr>
                        <w:r>
                          <w:rPr>
                            <w:rFonts w:ascii="Courier New" w:hAnsi="Courier New"/>
                            <w:spacing w:val="-4"/>
                            <w:sz w:val="18"/>
                          </w:rPr>
                          <w:t>companion object {</w:t>
                        </w:r>
                      </w:p>
                      <w:p>
                        <w:pPr>
                          <w:pStyle w:val="Normal"/>
                          <w:spacing w:before="40" w:after="0"/>
                          <w:ind w:left="453" w:hanging="0"/>
                          <w:rPr>
                            <w:rFonts w:ascii="Courier New" w:hAnsi="Courier New"/>
                            <w:sz w:val="18"/>
                          </w:rPr>
                        </w:pPr>
                        <w:r>
                          <w:rPr>
                            <w:rFonts w:ascii="Courier New" w:hAnsi="Courier New"/>
                            <w:spacing w:val="-4"/>
                            <w:sz w:val="18"/>
                          </w:rPr>
                          <w:t xml:space="preserve">    </w:t>
                        </w:r>
                        <w:r>
                          <w:rPr>
                            <w:rFonts w:ascii="Courier New" w:hAnsi="Courier New"/>
                            <w:spacing w:val="-4"/>
                            <w:sz w:val="18"/>
                          </w:rPr>
                          <w:t>const val EXTRA_TITLE = "title"</w:t>
                        </w:r>
                      </w:p>
                      <w:p>
                        <w:pPr>
                          <w:pStyle w:val="Normal"/>
                          <w:spacing w:before="40" w:after="0"/>
                          <w:ind w:left="453" w:hanging="0"/>
                          <w:rPr>
                            <w:rFonts w:ascii="Courier New" w:hAnsi="Courier New"/>
                            <w:sz w:val="18"/>
                          </w:rPr>
                        </w:pPr>
                        <w:r>
                          <w:rPr>
                            <w:rFonts w:ascii="Courier New" w:hAnsi="Courier New"/>
                            <w:spacing w:val="-4"/>
                            <w:sz w:val="18"/>
                          </w:rPr>
                          <w:t xml:space="preserve">    </w:t>
                        </w:r>
                        <w:r>
                          <w:rPr>
                            <w:rFonts w:ascii="Courier New" w:hAnsi="Courier New"/>
                            <w:spacing w:val="-4"/>
                            <w:sz w:val="18"/>
                          </w:rPr>
                          <w:t>const val EXTRA_RELEASE = "release"</w:t>
                        </w:r>
                      </w:p>
                      <w:p>
                        <w:pPr>
                          <w:pStyle w:val="Normal"/>
                          <w:spacing w:before="40" w:after="0"/>
                          <w:ind w:left="453" w:hanging="0"/>
                          <w:rPr>
                            <w:rFonts w:ascii="Courier New" w:hAnsi="Courier New"/>
                            <w:sz w:val="18"/>
                          </w:rPr>
                        </w:pPr>
                        <w:r>
                          <w:rPr>
                            <w:rFonts w:ascii="Courier New" w:hAnsi="Courier New"/>
                            <w:spacing w:val="-4"/>
                            <w:sz w:val="18"/>
                          </w:rPr>
                          <w:t xml:space="preserve">    </w:t>
                        </w:r>
                        <w:r>
                          <w:rPr>
                            <w:rFonts w:ascii="Courier New" w:hAnsi="Courier New"/>
                            <w:spacing w:val="-4"/>
                            <w:sz w:val="18"/>
                          </w:rPr>
                          <w:t>const val EXTRA_OVERVIEW = "overview"</w:t>
                        </w:r>
                      </w:p>
                      <w:p>
                        <w:pPr>
                          <w:pStyle w:val="Normal"/>
                          <w:spacing w:before="40" w:after="0"/>
                          <w:ind w:left="453" w:hanging="0"/>
                          <w:rPr>
                            <w:rFonts w:ascii="Courier New" w:hAnsi="Courier New"/>
                            <w:sz w:val="18"/>
                          </w:rPr>
                        </w:pPr>
                        <w:r>
                          <w:rPr>
                            <w:rFonts w:ascii="Courier New" w:hAnsi="Courier New"/>
                            <w:spacing w:val="-4"/>
                            <w:sz w:val="18"/>
                          </w:rPr>
                          <w:t xml:space="preserve">    </w:t>
                        </w:r>
                        <w:r>
                          <w:rPr>
                            <w:rFonts w:ascii="Courier New" w:hAnsi="Courier New"/>
                            <w:spacing w:val="-4"/>
                            <w:sz w:val="18"/>
                          </w:rPr>
                          <w:t>const val EXTRA_POSTER = "poster"</w:t>
                        </w:r>
                      </w:p>
                      <w:p>
                        <w:pPr>
                          <w:pStyle w:val="Normal"/>
                          <w:spacing w:before="40" w:after="0"/>
                          <w:ind w:left="453" w:hanging="0"/>
                          <w:rPr>
                            <w:rFonts w:ascii="Courier New" w:hAnsi="Courier New"/>
                            <w:sz w:val="18"/>
                          </w:rPr>
                        </w:pPr>
                        <w:r>
                          <w:rPr>
                            <w:rFonts w:ascii="Courier New" w:hAnsi="Courier New"/>
                            <w:sz w:val="18"/>
                          </w:rPr>
                        </w:r>
                      </w:p>
                      <w:p>
                        <w:pPr>
                          <w:pStyle w:val="Normal"/>
                          <w:spacing w:before="40" w:after="0"/>
                          <w:ind w:left="453" w:hanging="0"/>
                          <w:rPr>
                            <w:rFonts w:ascii="Courier New" w:hAnsi="Courier New"/>
                            <w:sz w:val="18"/>
                          </w:rPr>
                        </w:pPr>
                        <w:r>
                          <w:rPr>
                            <w:rFonts w:ascii="Courier New" w:hAnsi="Courier New"/>
                            <w:spacing w:val="-4"/>
                            <w:sz w:val="18"/>
                          </w:rPr>
                          <w:t xml:space="preserve">    </w:t>
                        </w:r>
                        <w:r>
                          <w:rPr>
                            <w:rFonts w:ascii="Courier New" w:hAnsi="Courier New"/>
                            <w:spacing w:val="-4"/>
                            <w:sz w:val="18"/>
                          </w:rPr>
                          <w:t>const val IMAGE_URL = "https://image.tmdb.org/t/p/w185/"</w:t>
                        </w:r>
                      </w:p>
                      <w:p>
                        <w:pPr>
                          <w:pStyle w:val="Normal"/>
                          <w:spacing w:before="40" w:after="0"/>
                          <w:ind w:left="453" w:hanging="0"/>
                          <w:rPr>
                            <w:rFonts w:ascii="Courier New" w:hAnsi="Courier New"/>
                            <w:sz w:val="18"/>
                          </w:rPr>
                        </w:pPr>
                        <w:r>
                          <w:rPr>
                            <w:rFonts w:ascii="Courier New" w:hAnsi="Courier New"/>
                            <w:spacing w:val="-4"/>
                            <w:sz w:val="18"/>
                          </w:rPr>
                          <w:t>}</w:t>
                        </w:r>
                      </w:p>
                    </w:txbxContent>
                  </v:textbox>
                  <w10:wrap type="topAndBottom"/>
                </v:rect>
              </v:group>
            </w:pict>
          </mc:Fallback>
        </mc:AlternateContent>
      </w:r>
    </w:p>
    <w:p>
      <w:pPr>
        <w:pStyle w:val="ListParagraph"/>
        <w:numPr>
          <w:ilvl w:val="0"/>
          <w:numId w:val="2"/>
        </w:numPr>
        <w:tabs>
          <w:tab w:val="clear" w:pos="720"/>
          <w:tab w:val="left" w:pos="554" w:leader="none"/>
        </w:tabs>
        <w:spacing w:before="148" w:after="0"/>
        <w:jc w:val="left"/>
        <w:rPr>
          <w:sz w:val="20"/>
          <w:ins w:id="1905" w:author="Jomar Tigcal" w:date="2023-03-04T22:23:56Z"/>
        </w:rPr>
      </w:pPr>
      <w:ins w:id="1897" w:author="Jomar Tigcal" w:date="2023-03-04T22:23:56Z">
        <w:r>
          <w:rPr>
            <w:spacing w:val="-5"/>
            <w:sz w:val="20"/>
          </w:rPr>
          <w:t xml:space="preserve">In the </w:t>
        </w:r>
      </w:ins>
      <w:ins w:id="1898" w:author="Jomar Tigcal" w:date="2023-03-04T22:23:56Z">
        <w:r>
          <w:rPr>
            <w:rFonts w:ascii="Courier New" w:hAnsi="Courier New"/>
            <w:b/>
            <w:spacing w:val="-5"/>
            <w:sz w:val="20"/>
          </w:rPr>
          <w:t>onCreate</w:t>
        </w:r>
      </w:ins>
      <w:ins w:id="1899" w:author="Jomar Tigcal" w:date="2023-03-04T22:23:56Z">
        <w:r>
          <w:rPr>
            <w:spacing w:val="-4"/>
            <w:sz w:val="20"/>
          </w:rPr>
          <w:t xml:space="preserve"> function, a</w:t>
        </w:r>
      </w:ins>
      <w:ins w:id="1900" w:author="Jomar Tigcal" w:date="2023-03-04T22:23:56Z">
        <w:r>
          <w:rPr>
            <w:sz w:val="20"/>
          </w:rPr>
          <w:t>dd</w:t>
        </w:r>
      </w:ins>
      <w:ins w:id="1901" w:author="Jomar Tigcal" w:date="2023-03-04T22:23:56Z">
        <w:r>
          <w:rPr>
            <w:spacing w:val="-4"/>
            <w:sz w:val="20"/>
          </w:rPr>
          <w:t xml:space="preserve"> </w:t>
        </w:r>
      </w:ins>
      <w:ins w:id="1902" w:author="Jomar Tigcal" w:date="2023-03-04T22:23:56Z">
        <w:r>
          <w:rPr>
            <w:sz w:val="20"/>
          </w:rPr>
          <w:t>the</w:t>
        </w:r>
      </w:ins>
      <w:ins w:id="1903" w:author="Jomar Tigcal" w:date="2023-03-04T22:23:56Z">
        <w:r>
          <w:rPr>
            <w:spacing w:val="-4"/>
            <w:sz w:val="20"/>
          </w:rPr>
          <w:t xml:space="preserve"> </w:t>
        </w:r>
      </w:ins>
      <w:ins w:id="1904" w:author="Jomar Tigcal" w:date="2023-03-04T22:23:56Z">
        <w:r>
          <w:rPr>
            <w:spacing w:val="-2"/>
            <w:sz w:val="20"/>
          </w:rPr>
          <w:t>following at the end:</w:t>
        </w:r>
      </w:ins>
    </w:p>
    <w:p>
      <w:pPr>
        <w:sectPr>
          <w:headerReference w:type="even" r:id="rId503"/>
          <w:headerReference w:type="default" r:id="rId504"/>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0" w:after="0"/>
        <w:rPr>
          <w:sz w:val="8"/>
          <w:ins w:id="1932" w:author="Jomar Tigcal" w:date="2023-03-04T22:23:56Z"/>
        </w:rPr>
      </w:pPr>
      <w:r>
        <w:rPr>
          <w:sz w:val="8"/>
        </w:rPr>
        <mc:AlternateContent>
          <mc:Choice Requires="wpg">
            <w:drawing>
              <wp:anchor behindDoc="0" distT="0" distB="0" distL="0" distR="4445" simplePos="0" locked="0" layoutInCell="0" allowOverlap="1" relativeHeight="1954" wp14:anchorId="7AB64350">
                <wp:simplePos x="0" y="0"/>
                <wp:positionH relativeFrom="page">
                  <wp:posOffset>662940</wp:posOffset>
                </wp:positionH>
                <wp:positionV relativeFrom="paragraph">
                  <wp:posOffset>90170</wp:posOffset>
                </wp:positionV>
                <wp:extent cx="5074920" cy="3660775"/>
                <wp:effectExtent l="0" t="635" r="635" b="0"/>
                <wp:wrapTopAndBottom/>
                <wp:docPr id="1757" name="docshapegroup 6"/>
                <a:graphic xmlns:a="http://schemas.openxmlformats.org/drawingml/2006/main">
                  <a:graphicData uri="http://schemas.microsoft.com/office/word/2010/wordprocessingGroup">
                    <wpg:wgp>
                      <wpg:cNvGrpSpPr/>
                      <wpg:grpSpPr>
                        <a:xfrm>
                          <a:off x="0" y="0"/>
                          <a:ext cx="5074920" cy="3660840"/>
                          <a:chOff x="0" y="0"/>
                          <a:chExt cx="5074920" cy="3660840"/>
                        </a:xfrm>
                      </wpg:grpSpPr>
                      <wps:wsp>
                        <wps:cNvSpPr/>
                        <wps:spPr>
                          <a:xfrm>
                            <a:off x="0" y="7560"/>
                            <a:ext cx="5074920" cy="3645360"/>
                          </a:xfrm>
                          <a:prstGeom prst="rect">
                            <a:avLst/>
                          </a:prstGeom>
                          <a:solidFill>
                            <a:srgbClr val="f6f6f6"/>
                          </a:solidFill>
                          <a:ln w="0">
                            <a:noFill/>
                          </a:ln>
                        </wps:spPr>
                        <wps:style>
                          <a:lnRef idx="0"/>
                          <a:fillRef idx="0"/>
                          <a:effectRef idx="0"/>
                          <a:fontRef idx="minor"/>
                        </wps:style>
                        <wps:bodyPr/>
                      </wps:wsp>
                      <wps:wsp>
                        <wps:cNvSpPr/>
                        <wps:spPr>
                          <a:xfrm>
                            <a:off x="0" y="0"/>
                            <a:ext cx="5074920" cy="3660840"/>
                          </a:xfrm>
                          <a:custGeom>
                            <a:avLst/>
                            <a:gdLst>
                              <a:gd name="textAreaLeft" fmla="*/ 0 w 2877120"/>
                              <a:gd name="textAreaRight" fmla="*/ 2883600 w 2877120"/>
                              <a:gd name="textAreaTop" fmla="*/ 0 h 2075400"/>
                              <a:gd name="textAreaBottom" fmla="*/ 2082240 h 2075400"/>
                            </a:gdLst>
                            <a:ahLst/>
                            <a:rect l="textAreaLeft" t="textAreaTop" r="textAreaRight" b="textAreaBottom"/>
                            <a:pathLst>
                              <a:path w="7992" h="4825">
                                <a:moveTo>
                                  <a:pt x="7992" y="4804"/>
                                </a:moveTo>
                                <a:lnTo>
                                  <a:pt x="0" y="4804"/>
                                </a:lnTo>
                                <a:lnTo>
                                  <a:pt x="0" y="4824"/>
                                </a:lnTo>
                                <a:lnTo>
                                  <a:pt x="7992" y="4824"/>
                                </a:lnTo>
                                <a:lnTo>
                                  <a:pt x="7992" y="480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5120"/>
                            <a:ext cx="5074920" cy="363024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ins w:id="1906" w:author="Jomar Tigcal" w:date="2023-03-04T22:23:56Z"/>
                                </w:rPr>
                              </w:pPr>
                              <w:r>
                                <w:rPr>
                                  <w:rFonts w:ascii="Courier New" w:hAnsi="Courier New"/>
                                  <w:spacing w:val="-4"/>
                                  <w:sz w:val="18"/>
                                </w:rPr>
                                <w:t>val titleText: TextView = findViewById(R.id.title_text)</w:t>
                              </w:r>
                            </w:p>
                            <w:p>
                              <w:pPr>
                                <w:pStyle w:val="Normal"/>
                                <w:spacing w:before="40" w:after="0"/>
                                <w:ind w:left="453" w:hanging="0"/>
                                <w:rPr>
                                  <w:rFonts w:ascii="Courier New" w:hAnsi="Courier New"/>
                                  <w:sz w:val="18"/>
                                </w:rPr>
                              </w:pPr>
                              <w:r>
                                <w:rPr>
                                  <w:rFonts w:ascii="Courier New" w:hAnsi="Courier New"/>
                                  <w:spacing w:val="-4"/>
                                  <w:sz w:val="18"/>
                                </w:rPr>
                                <w:t>val releaseText: TextView = findViewById(R.id.release_text)</w:t>
                              </w:r>
                            </w:p>
                            <w:p>
                              <w:pPr>
                                <w:pStyle w:val="Normal"/>
                                <w:spacing w:before="40" w:after="0"/>
                                <w:ind w:left="453" w:hanging="0"/>
                                <w:rPr>
                                  <w:rFonts w:ascii="Courier New" w:hAnsi="Courier New"/>
                                  <w:sz w:val="18"/>
                                </w:rPr>
                              </w:pPr>
                              <w:r>
                                <w:rPr>
                                  <w:rFonts w:ascii="Courier New" w:hAnsi="Courier New"/>
                                  <w:spacing w:val="-4"/>
                                  <w:sz w:val="18"/>
                                </w:rPr>
                                <w:t>val overviewText: TextView = findViewById(R.id.overview_text)</w:t>
                              </w:r>
                            </w:p>
                            <w:p>
                              <w:pPr>
                                <w:pStyle w:val="Normal"/>
                                <w:spacing w:before="40" w:after="0"/>
                                <w:ind w:left="453" w:hanging="0"/>
                                <w:rPr>
                                  <w:rFonts w:ascii="Courier New" w:hAnsi="Courier New"/>
                                  <w:sz w:val="18"/>
                                </w:rPr>
                              </w:pPr>
                              <w:r>
                                <w:rPr>
                                  <w:rFonts w:ascii="Courier New" w:hAnsi="Courier New"/>
                                  <w:spacing w:val="-4"/>
                                  <w:sz w:val="18"/>
                                </w:rPr>
                                <w:t>val poster: ImageView = findViewById(R.id.tv_poster)</w:t>
                              </w:r>
                            </w:p>
                            <w:p>
                              <w:pPr>
                                <w:pStyle w:val="Normal"/>
                                <w:spacing w:before="40" w:after="0"/>
                                <w:ind w:left="453" w:hanging="0"/>
                                <w:rPr>
                                  <w:rFonts w:ascii="Courier New" w:hAnsi="Courier New"/>
                                  <w:sz w:val="18"/>
                                </w:rPr>
                              </w:pPr>
                              <w:r>
                                <w:rPr>
                                  <w:rFonts w:ascii="Courier New" w:hAnsi="Courier New"/>
                                  <w:sz w:val="18"/>
                                </w:rPr>
                              </w:r>
                            </w:p>
                            <w:p>
                              <w:pPr>
                                <w:pStyle w:val="Normal"/>
                                <w:spacing w:before="40" w:after="0"/>
                                <w:ind w:left="453" w:hanging="0"/>
                                <w:rPr>
                                  <w:rFonts w:ascii="Courier New" w:hAnsi="Courier New"/>
                                  <w:sz w:val="18"/>
                                </w:rPr>
                              </w:pPr>
                              <w:r>
                                <w:rPr>
                                  <w:rFonts w:ascii="Courier New" w:hAnsi="Courier New"/>
                                  <w:spacing w:val="-4"/>
                                  <w:sz w:val="18"/>
                                </w:rPr>
                                <w:t>val extras = intent.extras</w:t>
                              </w:r>
                            </w:p>
                            <w:p>
                              <w:pPr>
                                <w:pStyle w:val="Normal"/>
                                <w:spacing w:before="40" w:after="0"/>
                                <w:ind w:left="453" w:hanging="0"/>
                                <w:rPr>
                                  <w:rFonts w:ascii="Courier New" w:hAnsi="Courier New"/>
                                  <w:sz w:val="18"/>
                                </w:rPr>
                              </w:pPr>
                              <w:r>
                                <w:rPr>
                                  <w:rFonts w:ascii="Courier New" w:hAnsi="Courier New"/>
                                  <w:sz w:val="18"/>
                                </w:rPr>
                              </w:r>
                            </w:p>
                            <w:p>
                              <w:pPr>
                                <w:pStyle w:val="Normal"/>
                                <w:spacing w:before="40" w:after="0"/>
                                <w:ind w:left="453" w:hanging="0"/>
                                <w:rPr>
                                  <w:rFonts w:ascii="Courier New" w:hAnsi="Courier New"/>
                                  <w:sz w:val="18"/>
                                </w:rPr>
                              </w:pPr>
                              <w:r>
                                <w:rPr>
                                  <w:rFonts w:ascii="Courier New" w:hAnsi="Courier New"/>
                                  <w:spacing w:val="-4"/>
                                  <w:sz w:val="18"/>
                                </w:rPr>
                                <w:t>titleText.text = extras?.getString(EXTRA_TITLE).orEmpty()</w:t>
                              </w:r>
                            </w:p>
                            <w:p>
                              <w:pPr>
                                <w:pStyle w:val="Normal"/>
                                <w:spacing w:before="40" w:after="0"/>
                                <w:ind w:left="453" w:hanging="0"/>
                                <w:rPr>
                                  <w:rFonts w:ascii="Courier New" w:hAnsi="Courier New"/>
                                  <w:sz w:val="18"/>
                                </w:rPr>
                              </w:pPr>
                              <w:r>
                                <w:rPr>
                                  <w:rFonts w:ascii="Courier New" w:hAnsi="Courier New"/>
                                  <w:spacing w:val="-4"/>
                                  <w:sz w:val="18"/>
                                </w:rPr>
                                <w:t>releaseText.text =</w:t>
                              </w:r>
                            </w:p>
                            <w:p>
                              <w:pPr>
                                <w:pStyle w:val="Normal"/>
                                <w:spacing w:before="40" w:after="0"/>
                                <w:ind w:left="453" w:hanging="0"/>
                                <w:rPr>
                                  <w:rFonts w:ascii="Courier New" w:hAnsi="Courier New"/>
                                  <w:sz w:val="18"/>
                                </w:rPr>
                              </w:pPr>
                              <w:r>
                                <w:rPr>
                                  <w:rFonts w:ascii="Courier New" w:hAnsi="Courier New"/>
                                  <w:spacing w:val="-4"/>
                                  <w:sz w:val="18"/>
                                </w:rPr>
                                <w:t xml:space="preserve">    </w:t>
                              </w:r>
                              <w:r>
                                <w:rPr>
                                  <w:rFonts w:ascii="Courier New" w:hAnsi="Courier New"/>
                                  <w:spacing w:val="-4"/>
                                  <w:sz w:val="18"/>
                                </w:rPr>
                                <w:t>getString(R.string.tv_show_release, extras?.getString(EXTRA_RELEASE).orEmpty().take(4))</w:t>
                              </w:r>
                            </w:p>
                            <w:p>
                              <w:pPr>
                                <w:pStyle w:val="Normal"/>
                                <w:spacing w:before="40" w:after="0"/>
                                <w:ind w:left="453" w:hanging="0"/>
                                <w:rPr>
                                  <w:rFonts w:ascii="Courier New" w:hAnsi="Courier New"/>
                                  <w:sz w:val="18"/>
                                </w:rPr>
                              </w:pPr>
                              <w:r>
                                <w:rPr>
                                  <w:rFonts w:ascii="Courier New" w:hAnsi="Courier New"/>
                                  <w:sz w:val="18"/>
                                </w:rPr>
                              </w:r>
                            </w:p>
                            <w:p>
                              <w:pPr>
                                <w:pStyle w:val="Normal"/>
                                <w:spacing w:before="40" w:after="0"/>
                                <w:ind w:left="453" w:hanging="0"/>
                                <w:rPr>
                                  <w:rFonts w:ascii="Courier New" w:hAnsi="Courier New"/>
                                  <w:sz w:val="18"/>
                                </w:rPr>
                              </w:pPr>
                              <w:r>
                                <w:rPr>
                                  <w:rFonts w:ascii="Courier New" w:hAnsi="Courier New"/>
                                  <w:spacing w:val="-4"/>
                                  <w:sz w:val="18"/>
                                </w:rPr>
                                <w:t>overviewText.text =</w:t>
                              </w:r>
                            </w:p>
                            <w:p>
                              <w:pPr>
                                <w:pStyle w:val="Normal"/>
                                <w:spacing w:before="40" w:after="0"/>
                                <w:ind w:left="453" w:hanging="0"/>
                                <w:rPr>
                                  <w:rFonts w:ascii="Courier New" w:hAnsi="Courier New"/>
                                  <w:sz w:val="18"/>
                                </w:rPr>
                              </w:pPr>
                              <w:r>
                                <w:rPr>
                                  <w:rFonts w:ascii="Courier New" w:hAnsi="Courier New"/>
                                  <w:spacing w:val="-4"/>
                                  <w:sz w:val="18"/>
                                </w:rPr>
                                <w:t xml:space="preserve">    </w:t>
                              </w:r>
                              <w:r>
                                <w:rPr>
                                  <w:rFonts w:ascii="Courier New" w:hAnsi="Courier New"/>
                                  <w:spacing w:val="-4"/>
                                  <w:sz w:val="18"/>
                                </w:rPr>
                                <w:t>getString(R.string.tv_show_overview, extras?.getString(EXTRA_OVERVIEW).orEmpty())</w:t>
                              </w:r>
                            </w:p>
                            <w:p>
                              <w:pPr>
                                <w:pStyle w:val="Normal"/>
                                <w:spacing w:before="40" w:after="0"/>
                                <w:ind w:left="453" w:hanging="0"/>
                                <w:rPr>
                                  <w:rFonts w:ascii="Courier New" w:hAnsi="Courier New"/>
                                  <w:sz w:val="18"/>
                                </w:rPr>
                              </w:pPr>
                              <w:r>
                                <w:rPr>
                                  <w:rFonts w:ascii="Courier New" w:hAnsi="Courier New"/>
                                  <w:sz w:val="18"/>
                                </w:rPr>
                              </w:r>
                            </w:p>
                            <w:p>
                              <w:pPr>
                                <w:pStyle w:val="Normal"/>
                                <w:spacing w:before="40" w:after="0"/>
                                <w:ind w:left="453" w:hanging="0"/>
                                <w:rPr>
                                  <w:rFonts w:ascii="Courier New" w:hAnsi="Courier New"/>
                                  <w:sz w:val="18"/>
                                </w:rPr>
                              </w:pPr>
                              <w:r>
                                <w:rPr>
                                  <w:rFonts w:ascii="Courier New" w:hAnsi="Courier New"/>
                                  <w:spacing w:val="-4"/>
                                  <w:sz w:val="18"/>
                                </w:rPr>
                                <w:t>val posterPath = extras?.getString(EXTRA_POSTER).orEmpty()</w:t>
                              </w:r>
                            </w:p>
                            <w:p>
                              <w:pPr>
                                <w:pStyle w:val="Normal"/>
                                <w:spacing w:before="40" w:after="0"/>
                                <w:ind w:left="453" w:hanging="0"/>
                                <w:rPr>
                                  <w:rFonts w:ascii="Courier New" w:hAnsi="Courier New"/>
                                  <w:sz w:val="18"/>
                                </w:rPr>
                              </w:pPr>
                              <w:r>
                                <w:rPr>
                                  <w:rFonts w:ascii="Courier New" w:hAnsi="Courier New"/>
                                  <w:spacing w:val="-4"/>
                                  <w:sz w:val="18"/>
                                </w:rPr>
                                <w:t>Glide.with(this@DetailsActivity)</w:t>
                              </w:r>
                            </w:p>
                            <w:p>
                              <w:pPr>
                                <w:pStyle w:val="Normal"/>
                                <w:spacing w:before="40" w:after="0"/>
                                <w:ind w:left="453" w:hanging="0"/>
                                <w:rPr>
                                  <w:rFonts w:ascii="Courier New" w:hAnsi="Courier New"/>
                                  <w:sz w:val="18"/>
                                </w:rPr>
                              </w:pPr>
                              <w:r>
                                <w:rPr>
                                  <w:rFonts w:ascii="Courier New" w:hAnsi="Courier New"/>
                                  <w:spacing w:val="-4"/>
                                  <w:sz w:val="18"/>
                                </w:rPr>
                                <w:t xml:space="preserve">    </w:t>
                              </w:r>
                              <w:r>
                                <w:rPr>
                                  <w:rFonts w:ascii="Courier New" w:hAnsi="Courier New"/>
                                  <w:spacing w:val="-4"/>
                                  <w:sz w:val="18"/>
                                </w:rPr>
                                <w:t>.load("$IMAGE_URL$posterPath")</w:t>
                              </w:r>
                            </w:p>
                            <w:p>
                              <w:pPr>
                                <w:pStyle w:val="Normal"/>
                                <w:spacing w:before="40" w:after="0"/>
                                <w:ind w:left="453" w:hanging="0"/>
                                <w:rPr>
                                  <w:rFonts w:ascii="Courier New" w:hAnsi="Courier New"/>
                                  <w:sz w:val="18"/>
                                </w:rPr>
                              </w:pPr>
                              <w:r>
                                <w:rPr>
                                  <w:rFonts w:ascii="Courier New" w:hAnsi="Courier New"/>
                                  <w:spacing w:val="-4"/>
                                  <w:sz w:val="18"/>
                                </w:rPr>
                                <w:t xml:space="preserve">    </w:t>
                              </w:r>
                              <w:r>
                                <w:rPr>
                                  <w:rFonts w:ascii="Courier New" w:hAnsi="Courier New"/>
                                  <w:spacing w:val="-4"/>
                                  <w:sz w:val="18"/>
                                </w:rPr>
                                <w:t>.placeholder(R.mipmap.ic_launcher)</w:t>
                              </w:r>
                            </w:p>
                            <w:p>
                              <w:pPr>
                                <w:pStyle w:val="Normal"/>
                                <w:spacing w:before="40" w:after="0"/>
                                <w:ind w:left="453" w:hanging="0"/>
                                <w:rPr>
                                  <w:rFonts w:ascii="Courier New" w:hAnsi="Courier New"/>
                                  <w:sz w:val="18"/>
                                </w:rPr>
                              </w:pPr>
                              <w:r>
                                <w:rPr>
                                  <w:rFonts w:ascii="Courier New" w:hAnsi="Courier New"/>
                                  <w:spacing w:val="-4"/>
                                  <w:sz w:val="18"/>
                                </w:rPr>
                                <w:t xml:space="preserve">    </w:t>
                              </w:r>
                              <w:r>
                                <w:rPr>
                                  <w:rFonts w:ascii="Courier New" w:hAnsi="Courier New"/>
                                  <w:spacing w:val="-4"/>
                                  <w:sz w:val="18"/>
                                </w:rPr>
                                <w:t>.fitCenter()</w:t>
                              </w:r>
                            </w:p>
                            <w:p>
                              <w:pPr>
                                <w:pStyle w:val="Normal"/>
                                <w:spacing w:before="40" w:after="0"/>
                                <w:ind w:left="453" w:hanging="0"/>
                                <w:rPr>
                                  <w:rFonts w:ascii="Courier New" w:hAnsi="Courier New"/>
                                  <w:sz w:val="18"/>
                                </w:rPr>
                              </w:pPr>
                              <w:r>
                                <w:rPr>
                                  <w:rFonts w:ascii="Courier New" w:hAnsi="Courier New"/>
                                  <w:spacing w:val="-4"/>
                                  <w:sz w:val="18"/>
                                </w:rPr>
                                <w:t xml:space="preserve">    </w:t>
                              </w:r>
                              <w:r>
                                <w:rPr>
                                  <w:rFonts w:ascii="Courier New" w:hAnsi="Courier New"/>
                                  <w:spacing w:val="-4"/>
                                  <w:sz w:val="18"/>
                                </w:rPr>
                                <w:t>.into(poster)</w:t>
                              </w:r>
                            </w:p>
                          </w:txbxContent>
                        </wps:txbx>
                        <wps:bodyPr lIns="0" rIns="0" tIns="0" bIns="0" anchor="t">
                          <a:noAutofit/>
                        </wps:bodyPr>
                      </wps:wsp>
                    </wpg:wgp>
                  </a:graphicData>
                </a:graphic>
              </wp:anchor>
            </w:drawing>
          </mc:Choice>
          <mc:Fallback>
            <w:pict>
              <v:group id="shape_0" alt="docshapegroup 6" style="position:absolute;margin-left:52.2pt;margin-top:7.1pt;width:399.6pt;height:288.25pt" coordorigin="1044,142" coordsize="7992,5765">
                <v:rect id="shape_0" path="m0,0l-2147483645,0l-2147483645,-2147483646l0,-2147483646xe" fillcolor="#f6f6f6" stroked="f" o:allowincell="f" style="position:absolute;left:1044;top:154;width:7991;height:5740;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6;width:7991;height:5716;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ins w:id="1907" w:author="Jomar Tigcal" w:date="2023-03-04T22:23:56Z"/>
                          </w:rPr>
                        </w:pPr>
                        <w:r>
                          <w:rPr>
                            <w:rFonts w:ascii="Courier New" w:hAnsi="Courier New"/>
                            <w:spacing w:val="-4"/>
                            <w:sz w:val="18"/>
                          </w:rPr>
                          <w:t>val titleText: TextView = findViewById(R.id.title_text)</w:t>
                        </w:r>
                      </w:p>
                      <w:p>
                        <w:pPr>
                          <w:pStyle w:val="Normal"/>
                          <w:spacing w:before="40" w:after="0"/>
                          <w:ind w:left="453" w:hanging="0"/>
                          <w:rPr>
                            <w:rFonts w:ascii="Courier New" w:hAnsi="Courier New"/>
                            <w:sz w:val="18"/>
                          </w:rPr>
                        </w:pPr>
                        <w:r>
                          <w:rPr>
                            <w:rFonts w:ascii="Courier New" w:hAnsi="Courier New"/>
                            <w:spacing w:val="-4"/>
                            <w:sz w:val="18"/>
                          </w:rPr>
                          <w:t>val releaseText: TextView = findViewById(R.id.release_text)</w:t>
                        </w:r>
                      </w:p>
                      <w:p>
                        <w:pPr>
                          <w:pStyle w:val="Normal"/>
                          <w:spacing w:before="40" w:after="0"/>
                          <w:ind w:left="453" w:hanging="0"/>
                          <w:rPr>
                            <w:rFonts w:ascii="Courier New" w:hAnsi="Courier New"/>
                            <w:sz w:val="18"/>
                          </w:rPr>
                        </w:pPr>
                        <w:r>
                          <w:rPr>
                            <w:rFonts w:ascii="Courier New" w:hAnsi="Courier New"/>
                            <w:spacing w:val="-4"/>
                            <w:sz w:val="18"/>
                          </w:rPr>
                          <w:t>val overviewText: TextView = findViewById(R.id.overview_text)</w:t>
                        </w:r>
                      </w:p>
                      <w:p>
                        <w:pPr>
                          <w:pStyle w:val="Normal"/>
                          <w:spacing w:before="40" w:after="0"/>
                          <w:ind w:left="453" w:hanging="0"/>
                          <w:rPr>
                            <w:rFonts w:ascii="Courier New" w:hAnsi="Courier New"/>
                            <w:sz w:val="18"/>
                          </w:rPr>
                        </w:pPr>
                        <w:r>
                          <w:rPr>
                            <w:rFonts w:ascii="Courier New" w:hAnsi="Courier New"/>
                            <w:spacing w:val="-4"/>
                            <w:sz w:val="18"/>
                          </w:rPr>
                          <w:t>val poster: ImageView = findViewById(R.id.tv_poster)</w:t>
                        </w:r>
                      </w:p>
                      <w:p>
                        <w:pPr>
                          <w:pStyle w:val="Normal"/>
                          <w:spacing w:before="40" w:after="0"/>
                          <w:ind w:left="453" w:hanging="0"/>
                          <w:rPr>
                            <w:rFonts w:ascii="Courier New" w:hAnsi="Courier New"/>
                            <w:sz w:val="18"/>
                          </w:rPr>
                        </w:pPr>
                        <w:r>
                          <w:rPr>
                            <w:rFonts w:ascii="Courier New" w:hAnsi="Courier New"/>
                            <w:sz w:val="18"/>
                          </w:rPr>
                        </w:r>
                      </w:p>
                      <w:p>
                        <w:pPr>
                          <w:pStyle w:val="Normal"/>
                          <w:spacing w:before="40" w:after="0"/>
                          <w:ind w:left="453" w:hanging="0"/>
                          <w:rPr>
                            <w:rFonts w:ascii="Courier New" w:hAnsi="Courier New"/>
                            <w:sz w:val="18"/>
                          </w:rPr>
                        </w:pPr>
                        <w:r>
                          <w:rPr>
                            <w:rFonts w:ascii="Courier New" w:hAnsi="Courier New"/>
                            <w:spacing w:val="-4"/>
                            <w:sz w:val="18"/>
                          </w:rPr>
                          <w:t>val extras = intent.extras</w:t>
                        </w:r>
                      </w:p>
                      <w:p>
                        <w:pPr>
                          <w:pStyle w:val="Normal"/>
                          <w:spacing w:before="40" w:after="0"/>
                          <w:ind w:left="453" w:hanging="0"/>
                          <w:rPr>
                            <w:rFonts w:ascii="Courier New" w:hAnsi="Courier New"/>
                            <w:sz w:val="18"/>
                          </w:rPr>
                        </w:pPr>
                        <w:r>
                          <w:rPr>
                            <w:rFonts w:ascii="Courier New" w:hAnsi="Courier New"/>
                            <w:sz w:val="18"/>
                          </w:rPr>
                        </w:r>
                      </w:p>
                      <w:p>
                        <w:pPr>
                          <w:pStyle w:val="Normal"/>
                          <w:spacing w:before="40" w:after="0"/>
                          <w:ind w:left="453" w:hanging="0"/>
                          <w:rPr>
                            <w:rFonts w:ascii="Courier New" w:hAnsi="Courier New"/>
                            <w:sz w:val="18"/>
                          </w:rPr>
                        </w:pPr>
                        <w:r>
                          <w:rPr>
                            <w:rFonts w:ascii="Courier New" w:hAnsi="Courier New"/>
                            <w:spacing w:val="-4"/>
                            <w:sz w:val="18"/>
                          </w:rPr>
                          <w:t>titleText.text = extras?.getString(EXTRA_TITLE).orEmpty()</w:t>
                        </w:r>
                      </w:p>
                      <w:p>
                        <w:pPr>
                          <w:pStyle w:val="Normal"/>
                          <w:spacing w:before="40" w:after="0"/>
                          <w:ind w:left="453" w:hanging="0"/>
                          <w:rPr>
                            <w:rFonts w:ascii="Courier New" w:hAnsi="Courier New"/>
                            <w:sz w:val="18"/>
                          </w:rPr>
                        </w:pPr>
                        <w:r>
                          <w:rPr>
                            <w:rFonts w:ascii="Courier New" w:hAnsi="Courier New"/>
                            <w:spacing w:val="-4"/>
                            <w:sz w:val="18"/>
                          </w:rPr>
                          <w:t>releaseText.text =</w:t>
                        </w:r>
                      </w:p>
                      <w:p>
                        <w:pPr>
                          <w:pStyle w:val="Normal"/>
                          <w:spacing w:before="40" w:after="0"/>
                          <w:ind w:left="453" w:hanging="0"/>
                          <w:rPr>
                            <w:rFonts w:ascii="Courier New" w:hAnsi="Courier New"/>
                            <w:sz w:val="18"/>
                          </w:rPr>
                        </w:pPr>
                        <w:r>
                          <w:rPr>
                            <w:rFonts w:ascii="Courier New" w:hAnsi="Courier New"/>
                            <w:spacing w:val="-4"/>
                            <w:sz w:val="18"/>
                          </w:rPr>
                          <w:t xml:space="preserve">    </w:t>
                        </w:r>
                        <w:r>
                          <w:rPr>
                            <w:rFonts w:ascii="Courier New" w:hAnsi="Courier New"/>
                            <w:spacing w:val="-4"/>
                            <w:sz w:val="18"/>
                          </w:rPr>
                          <w:t>getString(R.string.tv_show_release, extras?.getString(EXTRA_RELEASE).orEmpty().take(4))</w:t>
                        </w:r>
                      </w:p>
                      <w:p>
                        <w:pPr>
                          <w:pStyle w:val="Normal"/>
                          <w:spacing w:before="40" w:after="0"/>
                          <w:ind w:left="453" w:hanging="0"/>
                          <w:rPr>
                            <w:rFonts w:ascii="Courier New" w:hAnsi="Courier New"/>
                            <w:sz w:val="18"/>
                          </w:rPr>
                        </w:pPr>
                        <w:r>
                          <w:rPr>
                            <w:rFonts w:ascii="Courier New" w:hAnsi="Courier New"/>
                            <w:sz w:val="18"/>
                          </w:rPr>
                        </w:r>
                      </w:p>
                      <w:p>
                        <w:pPr>
                          <w:pStyle w:val="Normal"/>
                          <w:spacing w:before="40" w:after="0"/>
                          <w:ind w:left="453" w:hanging="0"/>
                          <w:rPr>
                            <w:rFonts w:ascii="Courier New" w:hAnsi="Courier New"/>
                            <w:sz w:val="18"/>
                          </w:rPr>
                        </w:pPr>
                        <w:r>
                          <w:rPr>
                            <w:rFonts w:ascii="Courier New" w:hAnsi="Courier New"/>
                            <w:spacing w:val="-4"/>
                            <w:sz w:val="18"/>
                          </w:rPr>
                          <w:t>overviewText.text =</w:t>
                        </w:r>
                      </w:p>
                      <w:p>
                        <w:pPr>
                          <w:pStyle w:val="Normal"/>
                          <w:spacing w:before="40" w:after="0"/>
                          <w:ind w:left="453" w:hanging="0"/>
                          <w:rPr>
                            <w:rFonts w:ascii="Courier New" w:hAnsi="Courier New"/>
                            <w:sz w:val="18"/>
                          </w:rPr>
                        </w:pPr>
                        <w:r>
                          <w:rPr>
                            <w:rFonts w:ascii="Courier New" w:hAnsi="Courier New"/>
                            <w:spacing w:val="-4"/>
                            <w:sz w:val="18"/>
                          </w:rPr>
                          <w:t xml:space="preserve">    </w:t>
                        </w:r>
                        <w:r>
                          <w:rPr>
                            <w:rFonts w:ascii="Courier New" w:hAnsi="Courier New"/>
                            <w:spacing w:val="-4"/>
                            <w:sz w:val="18"/>
                          </w:rPr>
                          <w:t>getString(R.string.tv_show_overview, extras?.getString(EXTRA_OVERVIEW).orEmpty())</w:t>
                        </w:r>
                      </w:p>
                      <w:p>
                        <w:pPr>
                          <w:pStyle w:val="Normal"/>
                          <w:spacing w:before="40" w:after="0"/>
                          <w:ind w:left="453" w:hanging="0"/>
                          <w:rPr>
                            <w:rFonts w:ascii="Courier New" w:hAnsi="Courier New"/>
                            <w:sz w:val="18"/>
                          </w:rPr>
                        </w:pPr>
                        <w:r>
                          <w:rPr>
                            <w:rFonts w:ascii="Courier New" w:hAnsi="Courier New"/>
                            <w:sz w:val="18"/>
                          </w:rPr>
                        </w:r>
                      </w:p>
                      <w:p>
                        <w:pPr>
                          <w:pStyle w:val="Normal"/>
                          <w:spacing w:before="40" w:after="0"/>
                          <w:ind w:left="453" w:hanging="0"/>
                          <w:rPr>
                            <w:rFonts w:ascii="Courier New" w:hAnsi="Courier New"/>
                            <w:sz w:val="18"/>
                          </w:rPr>
                        </w:pPr>
                        <w:r>
                          <w:rPr>
                            <w:rFonts w:ascii="Courier New" w:hAnsi="Courier New"/>
                            <w:spacing w:val="-4"/>
                            <w:sz w:val="18"/>
                          </w:rPr>
                          <w:t>val posterPath = extras?.getString(EXTRA_POSTER).orEmpty()</w:t>
                        </w:r>
                      </w:p>
                      <w:p>
                        <w:pPr>
                          <w:pStyle w:val="Normal"/>
                          <w:spacing w:before="40" w:after="0"/>
                          <w:ind w:left="453" w:hanging="0"/>
                          <w:rPr>
                            <w:rFonts w:ascii="Courier New" w:hAnsi="Courier New"/>
                            <w:sz w:val="18"/>
                          </w:rPr>
                        </w:pPr>
                        <w:r>
                          <w:rPr>
                            <w:rFonts w:ascii="Courier New" w:hAnsi="Courier New"/>
                            <w:spacing w:val="-4"/>
                            <w:sz w:val="18"/>
                          </w:rPr>
                          <w:t>Glide.with(this@DetailsActivity)</w:t>
                        </w:r>
                      </w:p>
                      <w:p>
                        <w:pPr>
                          <w:pStyle w:val="Normal"/>
                          <w:spacing w:before="40" w:after="0"/>
                          <w:ind w:left="453" w:hanging="0"/>
                          <w:rPr>
                            <w:rFonts w:ascii="Courier New" w:hAnsi="Courier New"/>
                            <w:sz w:val="18"/>
                          </w:rPr>
                        </w:pPr>
                        <w:r>
                          <w:rPr>
                            <w:rFonts w:ascii="Courier New" w:hAnsi="Courier New"/>
                            <w:spacing w:val="-4"/>
                            <w:sz w:val="18"/>
                          </w:rPr>
                          <w:t xml:space="preserve">    </w:t>
                        </w:r>
                        <w:r>
                          <w:rPr>
                            <w:rFonts w:ascii="Courier New" w:hAnsi="Courier New"/>
                            <w:spacing w:val="-4"/>
                            <w:sz w:val="18"/>
                          </w:rPr>
                          <w:t>.load("$IMAGE_URL$posterPath")</w:t>
                        </w:r>
                      </w:p>
                      <w:p>
                        <w:pPr>
                          <w:pStyle w:val="Normal"/>
                          <w:spacing w:before="40" w:after="0"/>
                          <w:ind w:left="453" w:hanging="0"/>
                          <w:rPr>
                            <w:rFonts w:ascii="Courier New" w:hAnsi="Courier New"/>
                            <w:sz w:val="18"/>
                          </w:rPr>
                        </w:pPr>
                        <w:r>
                          <w:rPr>
                            <w:rFonts w:ascii="Courier New" w:hAnsi="Courier New"/>
                            <w:spacing w:val="-4"/>
                            <w:sz w:val="18"/>
                          </w:rPr>
                          <w:t xml:space="preserve">    </w:t>
                        </w:r>
                        <w:r>
                          <w:rPr>
                            <w:rFonts w:ascii="Courier New" w:hAnsi="Courier New"/>
                            <w:spacing w:val="-4"/>
                            <w:sz w:val="18"/>
                          </w:rPr>
                          <w:t>.placeholder(R.mipmap.ic_launcher)</w:t>
                        </w:r>
                      </w:p>
                      <w:p>
                        <w:pPr>
                          <w:pStyle w:val="Normal"/>
                          <w:spacing w:before="40" w:after="0"/>
                          <w:ind w:left="453" w:hanging="0"/>
                          <w:rPr>
                            <w:rFonts w:ascii="Courier New" w:hAnsi="Courier New"/>
                            <w:sz w:val="18"/>
                          </w:rPr>
                        </w:pPr>
                        <w:r>
                          <w:rPr>
                            <w:rFonts w:ascii="Courier New" w:hAnsi="Courier New"/>
                            <w:spacing w:val="-4"/>
                            <w:sz w:val="18"/>
                          </w:rPr>
                          <w:t xml:space="preserve">    </w:t>
                        </w:r>
                        <w:r>
                          <w:rPr>
                            <w:rFonts w:ascii="Courier New" w:hAnsi="Courier New"/>
                            <w:spacing w:val="-4"/>
                            <w:sz w:val="18"/>
                          </w:rPr>
                          <w:t>.fitCenter()</w:t>
                        </w:r>
                      </w:p>
                      <w:p>
                        <w:pPr>
                          <w:pStyle w:val="Normal"/>
                          <w:spacing w:before="40" w:after="0"/>
                          <w:ind w:left="453" w:hanging="0"/>
                          <w:rPr>
                            <w:rFonts w:ascii="Courier New" w:hAnsi="Courier New"/>
                            <w:sz w:val="18"/>
                          </w:rPr>
                        </w:pPr>
                        <w:r>
                          <w:rPr>
                            <w:rFonts w:ascii="Courier New" w:hAnsi="Courier New"/>
                            <w:spacing w:val="-4"/>
                            <w:sz w:val="18"/>
                          </w:rPr>
                          <w:t xml:space="preserve">    </w:t>
                        </w:r>
                        <w:r>
                          <w:rPr>
                            <w:rFonts w:ascii="Courier New" w:hAnsi="Courier New"/>
                            <w:spacing w:val="-4"/>
                            <w:sz w:val="18"/>
                          </w:rPr>
                          <w:t>.into(poster)</w:t>
                        </w:r>
                      </w:p>
                    </w:txbxContent>
                  </v:textbox>
                  <w10:wrap type="topAndBottom"/>
                </v:rect>
              </v:group>
            </w:pict>
          </mc:Fallback>
        </mc:AlternateContent>
      </w:r>
    </w:p>
    <w:p>
      <w:pPr>
        <w:pStyle w:val="TextBody"/>
        <w:spacing w:before="3" w:after="0"/>
        <w:rPr>
          <w:sz w:val="5"/>
          <w:ins w:id="1934" w:author="Jomar Tigcal" w:date="2023-03-04T22:23:56Z"/>
        </w:rPr>
      </w:pPr>
      <w:ins w:id="1933" w:author="Jomar Tigcal" w:date="2023-03-04T22:23:56Z">
        <w:r>
          <w:rPr>
            <w:sz w:val="5"/>
          </w:rPr>
        </w:r>
      </w:ins>
    </w:p>
    <w:p>
      <w:pPr>
        <w:pStyle w:val="TextBody"/>
        <w:ind w:left="824" w:hanging="0"/>
        <w:rPr>
          <w:ins w:id="1936" w:author="Jomar Tigcal" w:date="2023-03-04T22:23:56Z"/>
        </w:rPr>
      </w:pPr>
      <w:ins w:id="1935" w:author="Jomar Tigcal" w:date="2023-03-04T22:23:56Z">
        <w:r>
          <w:rPr/>
        </w:r>
      </w:ins>
    </w:p>
    <w:p>
      <w:pPr>
        <w:pStyle w:val="TextBody"/>
        <w:spacing w:before="37" w:after="0"/>
        <w:ind w:left="1274" w:hanging="0"/>
        <w:rPr>
          <w:ins w:id="1964" w:author="Jomar Tigcal" w:date="2023-03-04T22:23:56Z"/>
        </w:rPr>
      </w:pPr>
      <w:ins w:id="1937" w:author="Jomar Tigcal" w:date="2023-03-04T22:23:56Z">
        <w:r>
          <w:rPr/>
          <w:t>This</w:t>
        </w:r>
      </w:ins>
      <w:ins w:id="1938" w:author="Jomar Tigcal" w:date="2023-03-04T22:23:56Z">
        <w:r>
          <w:rPr>
            <w:spacing w:val="-3"/>
          </w:rPr>
          <w:t xml:space="preserve"> </w:t>
        </w:r>
      </w:ins>
      <w:ins w:id="1939" w:author="Jomar Tigcal" w:date="2023-03-04T22:23:56Z">
        <w:r>
          <w:rPr/>
          <w:t>will</w:t>
        </w:r>
      </w:ins>
      <w:ins w:id="1940" w:author="Jomar Tigcal" w:date="2023-03-04T22:23:56Z">
        <w:r>
          <w:rPr>
            <w:spacing w:val="-2"/>
          </w:rPr>
          <w:t xml:space="preserve"> </w:t>
        </w:r>
      </w:ins>
      <w:ins w:id="1941" w:author="Jomar Tigcal" w:date="2023-03-04T22:23:56Z">
        <w:r>
          <w:rPr/>
          <w:t>display</w:t>
        </w:r>
      </w:ins>
      <w:ins w:id="1942" w:author="Jomar Tigcal" w:date="2023-03-04T22:23:56Z">
        <w:r>
          <w:rPr>
            <w:spacing w:val="-1"/>
          </w:rPr>
          <w:t xml:space="preserve"> </w:t>
        </w:r>
      </w:ins>
      <w:ins w:id="1943" w:author="Jomar Tigcal" w:date="2023-03-04T22:23:56Z">
        <w:r>
          <w:rPr/>
          <w:t>the</w:t>
        </w:r>
      </w:ins>
      <w:ins w:id="1944" w:author="Jomar Tigcal" w:date="2023-03-04T22:23:56Z">
        <w:r>
          <w:rPr>
            <w:spacing w:val="-2"/>
          </w:rPr>
          <w:t xml:space="preserve"> </w:t>
        </w:r>
      </w:ins>
      <w:ins w:id="1945" w:author="Jomar Tigcal" w:date="2023-03-04T22:23:56Z">
        <w:r>
          <w:rPr/>
          <w:t>poster,</w:t>
        </w:r>
      </w:ins>
      <w:ins w:id="1946" w:author="Jomar Tigcal" w:date="2023-03-04T22:23:56Z">
        <w:r>
          <w:rPr>
            <w:spacing w:val="-1"/>
          </w:rPr>
          <w:t xml:space="preserve"> </w:t>
        </w:r>
      </w:ins>
      <w:ins w:id="1947" w:author="Jomar Tigcal" w:date="2023-03-04T22:23:56Z">
        <w:r>
          <w:rPr/>
          <w:t>name,</w:t>
        </w:r>
      </w:ins>
      <w:ins w:id="1948" w:author="Jomar Tigcal" w:date="2023-03-04T22:23:56Z">
        <w:r>
          <w:rPr>
            <w:spacing w:val="-2"/>
          </w:rPr>
          <w:t xml:space="preserve"> </w:t>
        </w:r>
      </w:ins>
      <w:ins w:id="1949" w:author="Jomar Tigcal" w:date="2023-03-04T22:23:56Z">
        <w:r>
          <w:rPr/>
          <w:t>release,</w:t>
        </w:r>
      </w:ins>
      <w:ins w:id="1950" w:author="Jomar Tigcal" w:date="2023-03-04T22:23:56Z">
        <w:r>
          <w:rPr>
            <w:spacing w:val="-2"/>
          </w:rPr>
          <w:t xml:space="preserve"> </w:t>
        </w:r>
      </w:ins>
      <w:ins w:id="1951" w:author="Jomar Tigcal" w:date="2023-03-04T22:23:56Z">
        <w:r>
          <w:rPr/>
          <w:t>and</w:t>
        </w:r>
      </w:ins>
      <w:ins w:id="1952" w:author="Jomar Tigcal" w:date="2023-03-04T22:23:56Z">
        <w:r>
          <w:rPr>
            <w:spacing w:val="-3"/>
          </w:rPr>
          <w:t xml:space="preserve"> </w:t>
        </w:r>
      </w:ins>
      <w:ins w:id="1953" w:author="Jomar Tigcal" w:date="2023-03-04T22:23:56Z">
        <w:r>
          <w:rPr/>
          <w:t>overview</w:t>
        </w:r>
      </w:ins>
      <w:ins w:id="1954" w:author="Jomar Tigcal" w:date="2023-03-04T22:23:56Z">
        <w:r>
          <w:rPr>
            <w:spacing w:val="-1"/>
          </w:rPr>
          <w:t xml:space="preserve"> </w:t>
        </w:r>
      </w:ins>
      <w:ins w:id="1955" w:author="Jomar Tigcal" w:date="2023-03-04T22:23:56Z">
        <w:r>
          <w:rPr/>
          <w:t>of</w:t>
        </w:r>
      </w:ins>
      <w:ins w:id="1956" w:author="Jomar Tigcal" w:date="2023-03-04T22:23:56Z">
        <w:r>
          <w:rPr>
            <w:spacing w:val="-2"/>
          </w:rPr>
          <w:t xml:space="preserve"> </w:t>
        </w:r>
      </w:ins>
      <w:ins w:id="1957" w:author="Jomar Tigcal" w:date="2023-03-04T22:23:56Z">
        <w:r>
          <w:rPr/>
          <w:t>the</w:t>
        </w:r>
      </w:ins>
      <w:ins w:id="1958" w:author="Jomar Tigcal" w:date="2023-03-04T22:23:56Z">
        <w:r>
          <w:rPr>
            <w:spacing w:val="-1"/>
          </w:rPr>
          <w:t xml:space="preserve"> </w:t>
        </w:r>
      </w:ins>
      <w:ins w:id="1959" w:author="Jomar Tigcal" w:date="2023-03-04T22:23:56Z">
        <w:r>
          <w:rPr/>
          <w:t>TV</w:t>
        </w:r>
      </w:ins>
      <w:ins w:id="1960" w:author="Jomar Tigcal" w:date="2023-03-04T22:23:56Z">
        <w:r>
          <w:rPr>
            <w:spacing w:val="-3"/>
          </w:rPr>
          <w:t xml:space="preserve"> </w:t>
        </w:r>
      </w:ins>
      <w:ins w:id="1961" w:author="Jomar Tigcal" w:date="2023-03-04T22:23:56Z">
        <w:r>
          <w:rPr/>
          <w:t>show</w:t>
        </w:r>
      </w:ins>
      <w:ins w:id="1962" w:author="Jomar Tigcal" w:date="2023-03-04T22:23:56Z">
        <w:r>
          <w:rPr>
            <w:spacing w:val="-1"/>
          </w:rPr>
          <w:t xml:space="preserve"> </w:t>
        </w:r>
      </w:ins>
      <w:ins w:id="1963" w:author="Jomar Tigcal" w:date="2023-03-04T22:23:56Z">
        <w:r>
          <w:rPr>
            <w:spacing w:val="-2"/>
          </w:rPr>
          <w:t>selected.</w:t>
        </w:r>
      </w:ins>
    </w:p>
    <w:p>
      <w:pPr>
        <w:pStyle w:val="ListParagraph"/>
        <w:numPr>
          <w:ilvl w:val="0"/>
          <w:numId w:val="2"/>
        </w:numPr>
        <w:tabs>
          <w:tab w:val="clear" w:pos="720"/>
          <w:tab w:val="left" w:pos="1274" w:leader="none"/>
        </w:tabs>
        <w:spacing w:before="147" w:after="0"/>
        <w:ind w:left="1274" w:hanging="360"/>
        <w:jc w:val="left"/>
        <w:rPr>
          <w:sz w:val="20"/>
          <w:ins w:id="1990" w:author="Jomar Tigcal" w:date="2023-03-04T22:23:56Z"/>
        </w:rPr>
      </w:pPr>
      <w:ins w:id="1965" w:author="Jomar Tigcal" w:date="2023-03-04T22:23:56Z">
        <w:r>
          <w:rPr>
            <w:sz w:val="20"/>
          </w:rPr>
          <w:t>Create</w:t>
        </w:r>
      </w:ins>
      <w:ins w:id="1966" w:author="Jomar Tigcal" w:date="2023-03-04T22:23:56Z">
        <w:r>
          <w:rPr>
            <w:spacing w:val="-5"/>
            <w:sz w:val="20"/>
          </w:rPr>
          <w:t xml:space="preserve"> </w:t>
        </w:r>
      </w:ins>
      <w:ins w:id="1967" w:author="Jomar Tigcal" w:date="2023-03-04T22:23:56Z">
        <w:r>
          <w:rPr>
            <w:sz w:val="20"/>
          </w:rPr>
          <w:t>a</w:t>
        </w:r>
      </w:ins>
      <w:ins w:id="1968" w:author="Jomar Tigcal" w:date="2023-03-04T22:23:56Z">
        <w:r>
          <w:rPr>
            <w:spacing w:val="-4"/>
            <w:sz w:val="20"/>
          </w:rPr>
          <w:t xml:space="preserve"> </w:t>
        </w:r>
      </w:ins>
      <w:ins w:id="1969" w:author="Jomar Tigcal" w:date="2023-03-04T22:23:56Z">
        <w:r>
          <w:rPr>
            <w:rFonts w:ascii="Courier New" w:hAnsi="Courier New"/>
            <w:b/>
          </w:rPr>
          <w:t>TVShowAdapter</w:t>
        </w:r>
      </w:ins>
      <w:ins w:id="1970" w:author="Jomar Tigcal" w:date="2023-03-04T22:23:56Z">
        <w:r>
          <w:rPr>
            <w:rFonts w:ascii="Courier New" w:hAnsi="Courier New"/>
            <w:b/>
            <w:spacing w:val="-80"/>
          </w:rPr>
          <w:t xml:space="preserve"> </w:t>
        </w:r>
      </w:ins>
      <w:ins w:id="1971" w:author="Jomar Tigcal" w:date="2023-03-04T22:23:56Z">
        <w:r>
          <w:rPr>
            <w:sz w:val="20"/>
          </w:rPr>
          <w:t>adapter</w:t>
        </w:r>
      </w:ins>
      <w:ins w:id="1972" w:author="Jomar Tigcal" w:date="2023-03-04T22:23:56Z">
        <w:r>
          <w:rPr>
            <w:spacing w:val="-3"/>
            <w:sz w:val="20"/>
          </w:rPr>
          <w:t xml:space="preserve"> </w:t>
        </w:r>
      </w:ins>
      <w:ins w:id="1973" w:author="Jomar Tigcal" w:date="2023-03-04T22:23:56Z">
        <w:r>
          <w:rPr>
            <w:sz w:val="20"/>
          </w:rPr>
          <w:t>class</w:t>
        </w:r>
      </w:ins>
      <w:ins w:id="1974" w:author="Jomar Tigcal" w:date="2023-03-04T22:23:56Z">
        <w:r>
          <w:rPr>
            <w:spacing w:val="-3"/>
            <w:sz w:val="20"/>
          </w:rPr>
          <w:t xml:space="preserve"> </w:t>
        </w:r>
      </w:ins>
      <w:ins w:id="1975" w:author="Jomar Tigcal" w:date="2023-03-04T22:23:56Z">
        <w:r>
          <w:rPr>
            <w:sz w:val="20"/>
          </w:rPr>
          <w:t>for</w:t>
        </w:r>
      </w:ins>
      <w:ins w:id="1976" w:author="Jomar Tigcal" w:date="2023-03-04T22:23:56Z">
        <w:r>
          <w:rPr>
            <w:spacing w:val="-2"/>
            <w:sz w:val="20"/>
          </w:rPr>
          <w:t xml:space="preserve"> </w:t>
        </w:r>
      </w:ins>
      <w:ins w:id="1977" w:author="Jomar Tigcal" w:date="2023-03-04T22:23:56Z">
        <w:r>
          <w:rPr>
            <w:sz w:val="20"/>
          </w:rPr>
          <w:t>the</w:t>
        </w:r>
      </w:ins>
      <w:ins w:id="1978" w:author="Jomar Tigcal" w:date="2023-03-04T22:23:56Z">
        <w:r>
          <w:rPr>
            <w:spacing w:val="-2"/>
            <w:sz w:val="20"/>
          </w:rPr>
          <w:t xml:space="preserve"> </w:t>
        </w:r>
      </w:ins>
      <w:ins w:id="1979" w:author="Jomar Tigcal" w:date="2023-03-04T22:23:56Z">
        <w:r>
          <w:rPr>
            <w:sz w:val="20"/>
          </w:rPr>
          <w:t>list</w:t>
        </w:r>
      </w:ins>
      <w:ins w:id="1980" w:author="Jomar Tigcal" w:date="2023-03-04T22:23:56Z">
        <w:r>
          <w:rPr>
            <w:spacing w:val="-3"/>
            <w:sz w:val="20"/>
          </w:rPr>
          <w:t xml:space="preserve"> </w:t>
        </w:r>
      </w:ins>
      <w:ins w:id="1981" w:author="Jomar Tigcal" w:date="2023-03-04T22:23:56Z">
        <w:r>
          <w:rPr>
            <w:sz w:val="20"/>
          </w:rPr>
          <w:t>of</w:t>
        </w:r>
      </w:ins>
      <w:ins w:id="1982" w:author="Jomar Tigcal" w:date="2023-03-04T22:23:56Z">
        <w:r>
          <w:rPr>
            <w:spacing w:val="-2"/>
            <w:sz w:val="20"/>
          </w:rPr>
          <w:t xml:space="preserve"> </w:t>
        </w:r>
      </w:ins>
      <w:ins w:id="1983" w:author="Jomar Tigcal" w:date="2023-03-04T22:23:56Z">
        <w:r>
          <w:rPr>
            <w:sz w:val="20"/>
          </w:rPr>
          <w:t>TV</w:t>
        </w:r>
      </w:ins>
      <w:ins w:id="1984" w:author="Jomar Tigcal" w:date="2023-03-04T22:23:56Z">
        <w:r>
          <w:rPr>
            <w:spacing w:val="-4"/>
            <w:sz w:val="20"/>
          </w:rPr>
          <w:t xml:space="preserve"> </w:t>
        </w:r>
      </w:ins>
      <w:ins w:id="1985" w:author="Jomar Tigcal" w:date="2023-03-04T22:23:56Z">
        <w:r>
          <w:rPr>
            <w:sz w:val="20"/>
          </w:rPr>
          <w:t>shows</w:t>
        </w:r>
      </w:ins>
      <w:ins w:id="1986" w:author="Jomar Tigcal" w:date="2023-03-04T22:23:56Z">
        <w:r>
          <w:rPr>
            <w:spacing w:val="-2"/>
            <w:sz w:val="20"/>
          </w:rPr>
          <w:t xml:space="preserve"> </w:t>
        </w:r>
      </w:ins>
      <w:ins w:id="1987" w:author="Jomar Tigcal" w:date="2023-03-04T22:23:56Z">
        <w:r>
          <w:rPr>
            <w:sz w:val="20"/>
          </w:rPr>
          <w:t>with</w:t>
        </w:r>
      </w:ins>
      <w:ins w:id="1988" w:author="Jomar Tigcal" w:date="2023-03-04T22:23:56Z">
        <w:r>
          <w:rPr>
            <w:spacing w:val="-2"/>
            <w:sz w:val="20"/>
          </w:rPr>
          <w:t xml:space="preserve"> </w:t>
        </w:r>
      </w:ins>
      <w:ins w:id="1989" w:author="Jomar Tigcal" w:date="2023-03-04T22:23:56Z">
        <w:r>
          <w:rPr>
            <w:spacing w:val="-5"/>
            <w:sz w:val="20"/>
          </w:rPr>
          <w:t>the</w:t>
        </w:r>
      </w:ins>
    </w:p>
    <w:p>
      <w:pPr>
        <w:pStyle w:val="TextBody"/>
        <w:spacing w:before="1" w:after="0"/>
        <w:ind w:left="1274" w:hanging="0"/>
        <w:rPr>
          <w:ins w:id="1993" w:author="Jomar Tigcal" w:date="2023-03-04T22:23:56Z"/>
        </w:rPr>
      </w:pPr>
      <w:ins w:id="1991" w:author="Jomar Tigcal" w:date="2023-03-04T22:23:56Z">
        <w:r>
          <w:rPr/>
          <w:t xml:space="preserve">following </w:t>
        </w:r>
      </w:ins>
      <w:ins w:id="1992" w:author="Jomar Tigcal" w:date="2023-03-04T22:23:56Z">
        <w:r>
          <w:rPr>
            <w:spacing w:val="-2"/>
          </w:rPr>
          <w:t>contents:</w:t>
        </w:r>
      </w:ins>
    </w:p>
    <w:p>
      <w:pPr>
        <w:sectPr>
          <w:headerReference w:type="even" r:id="rId505"/>
          <w:headerReference w:type="default" r:id="rId506"/>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4" w:after="0"/>
        <w:rPr>
          <w:sz w:val="9"/>
          <w:ins w:id="2020" w:author="Jomar Tigcal" w:date="2023-03-04T22:23:56Z"/>
        </w:rPr>
      </w:pPr>
      <w:r>
        <w:rPr>
          <w:sz w:val="9"/>
        </w:rPr>
        <mc:AlternateContent>
          <mc:Choice Requires="wpg">
            <w:drawing>
              <wp:anchor behindDoc="0" distT="0" distB="635" distL="0" distR="4445" simplePos="0" locked="0" layoutInCell="0" allowOverlap="1" relativeHeight="1956" wp14:anchorId="76D086D3">
                <wp:simplePos x="0" y="0"/>
                <wp:positionH relativeFrom="page">
                  <wp:posOffset>1120140</wp:posOffset>
                </wp:positionH>
                <wp:positionV relativeFrom="paragraph">
                  <wp:posOffset>95250</wp:posOffset>
                </wp:positionV>
                <wp:extent cx="5074920" cy="4130675"/>
                <wp:effectExtent l="0" t="635" r="635" b="0"/>
                <wp:wrapTopAndBottom/>
                <wp:docPr id="1765" name="docshapegroup 7"/>
                <a:graphic xmlns:a="http://schemas.openxmlformats.org/drawingml/2006/main">
                  <a:graphicData uri="http://schemas.microsoft.com/office/word/2010/wordprocessingGroup">
                    <wpg:wgp>
                      <wpg:cNvGrpSpPr/>
                      <wpg:grpSpPr>
                        <a:xfrm>
                          <a:off x="0" y="0"/>
                          <a:ext cx="5074920" cy="4130640"/>
                          <a:chOff x="0" y="0"/>
                          <a:chExt cx="5074920" cy="4130640"/>
                        </a:xfrm>
                      </wpg:grpSpPr>
                      <wps:wsp>
                        <wps:cNvSpPr/>
                        <wps:spPr>
                          <a:xfrm>
                            <a:off x="0" y="6480"/>
                            <a:ext cx="5074920" cy="4118040"/>
                          </a:xfrm>
                          <a:prstGeom prst="rect">
                            <a:avLst/>
                          </a:prstGeom>
                          <a:solidFill>
                            <a:srgbClr val="f6f6f6"/>
                          </a:solidFill>
                          <a:ln w="0">
                            <a:noFill/>
                          </a:ln>
                        </wps:spPr>
                        <wps:style>
                          <a:lnRef idx="0"/>
                          <a:fillRef idx="0"/>
                          <a:effectRef idx="0"/>
                          <a:fontRef idx="minor"/>
                        </wps:style>
                        <wps:bodyPr/>
                      </wps:wsp>
                      <wps:wsp>
                        <wps:cNvSpPr/>
                        <wps:spPr>
                          <a:xfrm>
                            <a:off x="0" y="0"/>
                            <a:ext cx="5074920" cy="4130640"/>
                          </a:xfrm>
                          <a:custGeom>
                            <a:avLst/>
                            <a:gdLst>
                              <a:gd name="textAreaLeft" fmla="*/ 0 w 2877120"/>
                              <a:gd name="textAreaRight" fmla="*/ 2883600 w 2877120"/>
                              <a:gd name="textAreaTop" fmla="*/ 0 h 2341800"/>
                              <a:gd name="textAreaBottom" fmla="*/ 2348280 h 2341800"/>
                            </a:gdLst>
                            <a:ahLst/>
                            <a:rect l="textAreaLeft" t="textAreaTop" r="textAreaRight" b="textAreaBottom"/>
                            <a:pathLst>
                              <a:path w="7992" h="6505">
                                <a:moveTo>
                                  <a:pt x="7992" y="6484"/>
                                </a:moveTo>
                                <a:lnTo>
                                  <a:pt x="0" y="6484"/>
                                </a:lnTo>
                                <a:lnTo>
                                  <a:pt x="0" y="6504"/>
                                </a:lnTo>
                                <a:lnTo>
                                  <a:pt x="7992" y="6504"/>
                                </a:lnTo>
                                <a:lnTo>
                                  <a:pt x="7992" y="64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4105440"/>
                          </a:xfrm>
                          <a:prstGeom prst="rect">
                            <a:avLst/>
                          </a:prstGeom>
                          <a:noFill/>
                          <a:ln w="0">
                            <a:noFill/>
                          </a:ln>
                        </wps:spPr>
                        <wps:style>
                          <a:lnRef idx="0"/>
                          <a:fillRef idx="0"/>
                          <a:effectRef idx="0"/>
                          <a:fontRef idx="minor"/>
                        </wps:style>
                        <wps:txbx>
                          <w:txbxContent>
                            <w:p>
                              <w:pPr>
                                <w:pStyle w:val="Normal"/>
                                <w:spacing w:lineRule="auto" w:line="235" w:before="43" w:after="0"/>
                                <w:ind w:left="669" w:hanging="216"/>
                                <w:rPr>
                                  <w:rFonts w:ascii="Courier New" w:hAnsi="Courier New"/>
                                  <w:sz w:val="18"/>
                                  <w:ins w:id="1994" w:author="Jomar Tigcal" w:date="2023-03-04T22:23:56Z"/>
                                </w:rPr>
                              </w:pPr>
                              <w:r>
                                <w:rPr>
                                  <w:rFonts w:ascii="Courier New" w:hAnsi="Courier New"/>
                                  <w:sz w:val="18"/>
                                </w:rPr>
                                <w:t>class</w:t>
                              </w:r>
                              <w:r>
                                <w:rPr>
                                  <w:rFonts w:ascii="Courier New" w:hAnsi="Courier New"/>
                                  <w:spacing w:val="-8"/>
                                  <w:sz w:val="18"/>
                                </w:rPr>
                                <w:t xml:space="preserve"> </w:t>
                              </w:r>
                              <w:r>
                                <w:rPr>
                                  <w:rFonts w:ascii="Courier New" w:hAnsi="Courier New"/>
                                  <w:sz w:val="18"/>
                                </w:rPr>
                                <w:t>TVShowAdapter(private</w:t>
                              </w:r>
                              <w:r>
                                <w:rPr>
                                  <w:rFonts w:ascii="Courier New" w:hAnsi="Courier New"/>
                                  <w:spacing w:val="-8"/>
                                  <w:sz w:val="18"/>
                                </w:rPr>
                                <w:t xml:space="preserve"> </w:t>
                              </w:r>
                              <w:r>
                                <w:rPr>
                                  <w:rFonts w:ascii="Courier New" w:hAnsi="Courier New"/>
                                  <w:sz w:val="18"/>
                                </w:rPr>
                                <w:t>val</w:t>
                              </w:r>
                              <w:r>
                                <w:rPr>
                                  <w:rFonts w:ascii="Courier New" w:hAnsi="Courier New"/>
                                  <w:spacing w:val="-8"/>
                                  <w:sz w:val="18"/>
                                </w:rPr>
                                <w:t xml:space="preserve"> </w:t>
                              </w:r>
                              <w:r>
                                <w:rPr>
                                  <w:rFonts w:ascii="Courier New" w:hAnsi="Courier New"/>
                                  <w:sz w:val="18"/>
                                </w:rPr>
                                <w:t>clickListener:</w:t>
                              </w:r>
                              <w:r>
                                <w:rPr>
                                  <w:rFonts w:ascii="Courier New" w:hAnsi="Courier New"/>
                                  <w:spacing w:val="-8"/>
                                  <w:sz w:val="18"/>
                                </w:rPr>
                                <w:t xml:space="preserve"> </w:t>
                              </w:r>
                              <w:r>
                                <w:rPr>
                                  <w:rFonts w:ascii="Courier New" w:hAnsi="Courier New"/>
                                  <w:sz w:val="18"/>
                                </w:rPr>
                                <w:t>TVClickListener)</w:t>
                              </w:r>
                              <w:r>
                                <w:rPr>
                                  <w:rFonts w:ascii="Courier New" w:hAnsi="Courier New"/>
                                  <w:spacing w:val="-8"/>
                                  <w:sz w:val="18"/>
                                </w:rPr>
                                <w:t xml:space="preserve"> </w:t>
                              </w:r>
                              <w:r>
                                <w:rPr>
                                  <w:rFonts w:ascii="Courier New" w:hAnsi="Courier New"/>
                                  <w:sz w:val="18"/>
                                </w:rPr>
                                <w:t>: RecyclerView.Adapter&lt;TVShowAdapter.TVShowViewHolder&gt;() {</w:t>
                              </w:r>
                            </w:p>
                            <w:p>
                              <w:pPr>
                                <w:pStyle w:val="Normal"/>
                                <w:spacing w:before="3" w:after="0"/>
                                <w:rPr>
                                  <w:rFonts w:ascii="Courier New" w:hAnsi="Courier New"/>
                                  <w:sz w:val="26"/>
                                </w:rPr>
                              </w:pPr>
                              <w:r>
                                <w:rPr>
                                  <w:rFonts w:ascii="Courier New" w:hAnsi="Courier New"/>
                                  <w:sz w:val="26"/>
                                </w:rPr>
                              </w:r>
                            </w:p>
                            <w:p>
                              <w:pPr>
                                <w:pStyle w:val="Normal"/>
                                <w:ind w:left="885" w:hanging="0"/>
                                <w:rPr>
                                  <w:rFonts w:ascii="Courier New" w:hAnsi="Courier New"/>
                                  <w:sz w:val="18"/>
                                </w:rPr>
                              </w:pPr>
                              <w:r>
                                <w:rPr>
                                  <w:rFonts w:ascii="Courier New" w:hAnsi="Courier New"/>
                                  <w:sz w:val="18"/>
                                </w:rPr>
                                <w:t>private</w:t>
                              </w:r>
                              <w:r>
                                <w:rPr>
                                  <w:rFonts w:ascii="Courier New" w:hAnsi="Courier New"/>
                                  <w:spacing w:val="-5"/>
                                  <w:sz w:val="18"/>
                                </w:rPr>
                                <w:t xml:space="preserve"> </w:t>
                              </w:r>
                              <w:r>
                                <w:rPr>
                                  <w:rFonts w:ascii="Courier New" w:hAnsi="Courier New"/>
                                  <w:sz w:val="18"/>
                                </w:rPr>
                                <w:t>val</w:t>
                              </w:r>
                              <w:r>
                                <w:rPr>
                                  <w:rFonts w:ascii="Courier New" w:hAnsi="Courier New"/>
                                  <w:spacing w:val="-4"/>
                                  <w:sz w:val="18"/>
                                </w:rPr>
                                <w:t xml:space="preserve"> </w:t>
                              </w:r>
                              <w:r>
                                <w:rPr>
                                  <w:rFonts w:ascii="Courier New" w:hAnsi="Courier New"/>
                                  <w:sz w:val="18"/>
                                </w:rPr>
                                <w:t>tvShows</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pacing w:val="-2"/>
                                  <w:sz w:val="18"/>
                                </w:rPr>
                                <w:t>mutableListOf&lt;TVShow&gt;()</w:t>
                              </w:r>
                            </w:p>
                            <w:p>
                              <w:pPr>
                                <w:pStyle w:val="Normal"/>
                                <w:rPr>
                                  <w:rFonts w:ascii="Courier New" w:hAnsi="Courier New"/>
                                  <w:sz w:val="20"/>
                                </w:rPr>
                              </w:pPr>
                              <w:r>
                                <w:rPr>
                                  <w:rFonts w:ascii="Courier New" w:hAnsi="Courier New"/>
                                  <w:sz w:val="20"/>
                                </w:rPr>
                              </w:r>
                            </w:p>
                            <w:p>
                              <w:pPr>
                                <w:pStyle w:val="Normal"/>
                                <w:spacing w:lineRule="auto" w:line="324" w:before="129" w:after="0"/>
                                <w:ind w:left="1101" w:right="840" w:hanging="216"/>
                                <w:rPr>
                                  <w:rFonts w:ascii="Courier New" w:hAnsi="Courier New"/>
                                  <w:sz w:val="18"/>
                                </w:rPr>
                              </w:pPr>
                              <w:r>
                                <w:rPr>
                                  <w:rFonts w:ascii="Courier New" w:hAnsi="Courier New"/>
                                  <w:sz w:val="18"/>
                                </w:rPr>
                                <w:t>override</w:t>
                              </w:r>
                              <w:r>
                                <w:rPr>
                                  <w:rFonts w:ascii="Courier New" w:hAnsi="Courier New"/>
                                  <w:spacing w:val="-14"/>
                                  <w:sz w:val="18"/>
                                </w:rPr>
                                <w:t xml:space="preserve"> </w:t>
                              </w:r>
                              <w:r>
                                <w:rPr>
                                  <w:rFonts w:ascii="Courier New" w:hAnsi="Courier New"/>
                                  <w:sz w:val="18"/>
                                </w:rPr>
                                <w:t>fun</w:t>
                              </w:r>
                              <w:r>
                                <w:rPr>
                                  <w:rFonts w:ascii="Courier New" w:hAnsi="Courier New"/>
                                  <w:spacing w:val="-14"/>
                                  <w:sz w:val="18"/>
                                </w:rPr>
                                <w:t xml:space="preserve"> </w:t>
                              </w:r>
                              <w:r>
                                <w:rPr>
                                  <w:rFonts w:ascii="Courier New" w:hAnsi="Courier New"/>
                                  <w:sz w:val="18"/>
                                </w:rPr>
                                <w:t>onCreateViewHolder(parent:</w:t>
                              </w:r>
                              <w:r>
                                <w:rPr>
                                  <w:rFonts w:ascii="Courier New" w:hAnsi="Courier New"/>
                                  <w:spacing w:val="-14"/>
                                  <w:sz w:val="18"/>
                                </w:rPr>
                                <w:t xml:space="preserve"> </w:t>
                              </w:r>
                              <w:r>
                                <w:rPr>
                                  <w:rFonts w:ascii="Courier New" w:hAnsi="Courier New"/>
                                  <w:sz w:val="18"/>
                                </w:rPr>
                                <w:t>ViewGroup, viewType: Int): TVShowViewHolder {</w:t>
                              </w:r>
                            </w:p>
                            <w:p>
                              <w:pPr>
                                <w:pStyle w:val="Normal"/>
                                <w:spacing w:lineRule="exact" w:line="202" w:before="2" w:after="0"/>
                                <w:ind w:left="1317" w:hanging="0"/>
                                <w:rPr>
                                  <w:rFonts w:ascii="Courier New" w:hAnsi="Courier New"/>
                                  <w:sz w:val="18"/>
                                </w:rPr>
                              </w:pPr>
                              <w:r>
                                <w:rPr>
                                  <w:rFonts w:ascii="Courier New" w:hAnsi="Courier New"/>
                                  <w:sz w:val="18"/>
                                </w:rPr>
                                <w:t>val</w:t>
                              </w:r>
                              <w:r>
                                <w:rPr>
                                  <w:rFonts w:ascii="Courier New" w:hAnsi="Courier New"/>
                                  <w:spacing w:val="-3"/>
                                  <w:sz w:val="18"/>
                                </w:rPr>
                                <w:t xml:space="preserve"> </w:t>
                              </w:r>
                              <w:r>
                                <w:rPr>
                                  <w:rFonts w:ascii="Courier New" w:hAnsi="Courier New"/>
                                  <w:sz w:val="18"/>
                                </w:rPr>
                                <w:t>view</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LayoutInflater.from(parent.context)</w:t>
                              </w:r>
                            </w:p>
                            <w:p>
                              <w:pPr>
                                <w:pStyle w:val="Normal"/>
                                <w:spacing w:lineRule="exact" w:line="202"/>
                                <w:ind w:left="1533" w:hanging="0"/>
                                <w:rPr>
                                  <w:rFonts w:ascii="Courier New" w:hAnsi="Courier New"/>
                                  <w:sz w:val="18"/>
                                </w:rPr>
                              </w:pPr>
                              <w:r>
                                <w:rPr>
                                  <w:rFonts w:ascii="Courier New" w:hAnsi="Courier New"/>
                                  <w:spacing w:val="-4"/>
                                  <w:sz w:val="18"/>
                                </w:rPr>
                                <w:t>.inflate(R.layout.view_tv_show_item,</w:t>
                              </w:r>
                              <w:r>
                                <w:rPr>
                                  <w:rFonts w:ascii="Courier New" w:hAnsi="Courier New"/>
                                  <w:spacing w:val="6"/>
                                  <w:sz w:val="18"/>
                                </w:rPr>
                                <w:t xml:space="preserve"> </w:t>
                              </w:r>
                              <w:r>
                                <w:rPr>
                                  <w:rFonts w:ascii="Courier New" w:hAnsi="Courier New"/>
                                  <w:spacing w:val="-4"/>
                                  <w:sz w:val="18"/>
                                </w:rPr>
                                <w:t>parent,</w:t>
                              </w:r>
                              <w:r>
                                <w:rPr>
                                  <w:rFonts w:ascii="Courier New" w:hAnsi="Courier New"/>
                                  <w:spacing w:val="6"/>
                                  <w:sz w:val="18"/>
                                </w:rPr>
                                <w:t xml:space="preserve"> </w:t>
                              </w:r>
                              <w:r>
                                <w:rPr>
                                  <w:rFonts w:ascii="Courier New" w:hAnsi="Courier New"/>
                                  <w:spacing w:val="-4"/>
                                  <w:sz w:val="18"/>
                                </w:rPr>
                                <w:t>false)</w:t>
                              </w:r>
                            </w:p>
                            <w:p>
                              <w:pPr>
                                <w:pStyle w:val="Normal"/>
                                <w:spacing w:before="16" w:after="0"/>
                                <w:ind w:left="1317" w:hanging="0"/>
                                <w:rPr>
                                  <w:rFonts w:ascii="Courier New" w:hAnsi="Courier New"/>
                                  <w:sz w:val="18"/>
                                </w:rPr>
                              </w:pPr>
                              <w:r>
                                <w:rPr>
                                  <w:rFonts w:ascii="Courier New" w:hAnsi="Courier New"/>
                                  <w:sz w:val="18"/>
                                </w:rPr>
                                <w:t>return</w:t>
                              </w:r>
                              <w:r>
                                <w:rPr>
                                  <w:rFonts w:ascii="Courier New" w:hAnsi="Courier New"/>
                                  <w:spacing w:val="-6"/>
                                  <w:sz w:val="18"/>
                                </w:rPr>
                                <w:t xml:space="preserve"> </w:t>
                              </w:r>
                              <w:r>
                                <w:rPr>
                                  <w:rFonts w:ascii="Courier New" w:hAnsi="Courier New"/>
                                  <w:spacing w:val="-2"/>
                                  <w:sz w:val="18"/>
                                </w:rPr>
                                <w:t>TVShowViewHolder(view)</w:t>
                              </w:r>
                            </w:p>
                            <w:p>
                              <w:pPr>
                                <w:pStyle w:val="Normal"/>
                                <w:spacing w:before="7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z w:val="18"/>
                                </w:rPr>
                                <w:t>override</w:t>
                              </w:r>
                              <w:r>
                                <w:rPr>
                                  <w:rFonts w:ascii="Courier New" w:hAnsi="Courier New"/>
                                  <w:spacing w:val="-9"/>
                                  <w:sz w:val="18"/>
                                </w:rPr>
                                <w:t xml:space="preserve"> </w:t>
                              </w:r>
                              <w:r>
                                <w:rPr>
                                  <w:rFonts w:ascii="Courier New" w:hAnsi="Courier New"/>
                                  <w:sz w:val="18"/>
                                </w:rPr>
                                <w:t>fun</w:t>
                              </w:r>
                              <w:r>
                                <w:rPr>
                                  <w:rFonts w:ascii="Courier New" w:hAnsi="Courier New"/>
                                  <w:spacing w:val="-6"/>
                                  <w:sz w:val="18"/>
                                </w:rPr>
                                <w:t xml:space="preserve"> </w:t>
                              </w:r>
                              <w:r>
                                <w:rPr>
                                  <w:rFonts w:ascii="Courier New" w:hAnsi="Courier New"/>
                                  <w:sz w:val="18"/>
                                </w:rPr>
                                <w:t>getItemCount()</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pacing w:val="-2"/>
                                  <w:sz w:val="18"/>
                                </w:rPr>
                                <w:t>tvShows.size</w:t>
                              </w:r>
                            </w:p>
                            <w:p>
                              <w:pPr>
                                <w:pStyle w:val="Normal"/>
                                <w:rPr>
                                  <w:rFonts w:ascii="Courier New" w:hAnsi="Courier New"/>
                                  <w:sz w:val="20"/>
                                </w:rPr>
                              </w:pPr>
                              <w:r>
                                <w:rPr>
                                  <w:rFonts w:ascii="Courier New" w:hAnsi="Courier New"/>
                                  <w:sz w:val="20"/>
                                </w:rPr>
                              </w:r>
                            </w:p>
                            <w:p>
                              <w:pPr>
                                <w:pStyle w:val="Normal"/>
                                <w:spacing w:lineRule="auto" w:line="235" w:before="132" w:after="0"/>
                                <w:ind w:left="1101" w:right="840" w:hanging="216"/>
                                <w:rPr>
                                  <w:rFonts w:ascii="Courier New" w:hAnsi="Courier New"/>
                                  <w:sz w:val="18"/>
                                </w:rPr>
                              </w:pPr>
                              <w:r>
                                <w:rPr>
                                  <w:rFonts w:ascii="Courier New" w:hAnsi="Courier New"/>
                                  <w:sz w:val="18"/>
                                </w:rPr>
                                <w:t>override</w:t>
                              </w:r>
                              <w:r>
                                <w:rPr>
                                  <w:rFonts w:ascii="Courier New" w:hAnsi="Courier New"/>
                                  <w:spacing w:val="-14"/>
                                  <w:sz w:val="18"/>
                                </w:rPr>
                                <w:t xml:space="preserve"> </w:t>
                              </w:r>
                              <w:r>
                                <w:rPr>
                                  <w:rFonts w:ascii="Courier New" w:hAnsi="Courier New"/>
                                  <w:sz w:val="18"/>
                                </w:rPr>
                                <w:t>fun</w:t>
                              </w:r>
                              <w:r>
                                <w:rPr>
                                  <w:rFonts w:ascii="Courier New" w:hAnsi="Courier New"/>
                                  <w:spacing w:val="-14"/>
                                  <w:sz w:val="18"/>
                                </w:rPr>
                                <w:t xml:space="preserve"> </w:t>
                              </w:r>
                              <w:r>
                                <w:rPr>
                                  <w:rFonts w:ascii="Courier New" w:hAnsi="Courier New"/>
                                  <w:sz w:val="18"/>
                                </w:rPr>
                                <w:t>onBindViewHolder(holder:</w:t>
                              </w:r>
                              <w:r>
                                <w:rPr>
                                  <w:rFonts w:ascii="Courier New" w:hAnsi="Courier New"/>
                                  <w:spacing w:val="-14"/>
                                  <w:sz w:val="18"/>
                                </w:rPr>
                                <w:t xml:space="preserve"> </w:t>
                              </w:r>
                              <w:r>
                                <w:rPr>
                                  <w:rFonts w:ascii="Courier New" w:hAnsi="Courier New"/>
                                  <w:sz w:val="18"/>
                                </w:rPr>
                                <w:t>TVShowViewHolder, position: Int) {</w:t>
                              </w:r>
                            </w:p>
                            <w:p>
                              <w:pPr>
                                <w:pStyle w:val="Normal"/>
                                <w:spacing w:lineRule="auto" w:line="324" w:before="17" w:after="0"/>
                                <w:ind w:left="1317" w:right="2128" w:hanging="0"/>
                                <w:rPr>
                                  <w:rFonts w:ascii="Courier New" w:hAnsi="Courier New"/>
                                  <w:sz w:val="18"/>
                                </w:rPr>
                              </w:pPr>
                              <w:r>
                                <w:rPr>
                                  <w:rFonts w:ascii="Courier New" w:hAnsi="Courier New"/>
                                  <w:sz w:val="18"/>
                                </w:rPr>
                                <w:t>val</w:t>
                              </w:r>
                              <w:r>
                                <w:rPr>
                                  <w:rFonts w:ascii="Courier New" w:hAnsi="Courier New"/>
                                  <w:spacing w:val="-13"/>
                                  <w:sz w:val="18"/>
                                </w:rPr>
                                <w:t xml:space="preserve"> </w:t>
                              </w:r>
                              <w:r>
                                <w:rPr>
                                  <w:rFonts w:ascii="Courier New" w:hAnsi="Courier New"/>
                                  <w:sz w:val="18"/>
                                </w:rPr>
                                <w:t>tvShow</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 xml:space="preserve">tvShows[position] </w:t>
                              </w:r>
                              <w:r>
                                <w:rPr>
                                  <w:rFonts w:ascii="Courier New" w:hAnsi="Courier New"/>
                                  <w:spacing w:val="-2"/>
                                  <w:sz w:val="18"/>
                                </w:rPr>
                                <w:t>holder.bind(tvShow)</w:t>
                              </w:r>
                            </w:p>
                            <w:p>
                              <w:pPr>
                                <w:pStyle w:val="Normal"/>
                                <w:spacing w:lineRule="auto" w:line="235" w:before="5" w:after="0"/>
                                <w:ind w:left="1533" w:hanging="216"/>
                                <w:rPr>
                                  <w:rFonts w:ascii="Courier New" w:hAnsi="Courier New"/>
                                  <w:sz w:val="18"/>
                                </w:rPr>
                              </w:pPr>
                              <w:r>
                                <w:rPr>
                                  <w:rFonts w:ascii="Courier New" w:hAnsi="Courier New"/>
                                  <w:sz w:val="18"/>
                                </w:rPr>
                                <w:t>holder.itemView.setOnClickListener { clickListener.onShowClick(tvShow)</w:t>
                              </w:r>
                              <w:r>
                                <w:rPr>
                                  <w:rFonts w:ascii="Courier New" w:hAnsi="Courier New"/>
                                  <w:spacing w:val="-29"/>
                                  <w:sz w:val="18"/>
                                </w:rPr>
                                <w:t xml:space="preserve"> </w:t>
                              </w:r>
                              <w:r>
                                <w:rPr>
                                  <w:rFonts w:ascii="Courier New" w:hAnsi="Courier New"/>
                                  <w:sz w:val="18"/>
                                </w:rPr>
                                <w:t>}</w:t>
                              </w:r>
                            </w:p>
                            <w:p>
                              <w:pPr>
                                <w:pStyle w:val="Normal"/>
                                <w:spacing w:before="17"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324" w:before="124" w:after="0"/>
                                <w:ind w:left="1317" w:right="2128" w:hanging="432"/>
                                <w:rPr>
                                  <w:rFonts w:ascii="Courier New" w:hAnsi="Courier New"/>
                                  <w:sz w:val="18"/>
                                </w:rPr>
                              </w:pPr>
                              <w:r>
                                <w:rPr>
                                  <w:rFonts w:ascii="Courier New" w:hAnsi="Courier New"/>
                                  <w:sz w:val="18"/>
                                </w:rPr>
                                <w:t xml:space="preserve">fun addTVShows(shows: List&lt;TVShow&gt;) { </w:t>
                              </w:r>
                              <w:r>
                                <w:rPr>
                                  <w:rFonts w:ascii="Courier New" w:hAnsi="Courier New"/>
                                  <w:spacing w:val="-2"/>
                                  <w:sz w:val="18"/>
                                </w:rPr>
                                <w:t xml:space="preserve">tvShows.addAll(shows) </w:t>
                              </w:r>
                              <w:r>
                                <w:rPr>
                                  <w:rFonts w:ascii="Courier New" w:hAnsi="Courier New"/>
                                  <w:sz w:val="18"/>
                                </w:rPr>
                                <w:t>notifyItemRangeInserted(0,</w:t>
                              </w:r>
                              <w:r>
                                <w:rPr>
                                  <w:rFonts w:ascii="Courier New" w:hAnsi="Courier New"/>
                                  <w:spacing w:val="-29"/>
                                  <w:sz w:val="18"/>
                                </w:rPr>
                                <w:t xml:space="preserve"> </w:t>
                              </w:r>
                              <w:r>
                                <w:rPr>
                                  <w:rFonts w:ascii="Courier New" w:hAnsi="Courier New"/>
                                  <w:sz w:val="18"/>
                                </w:rPr>
                                <w:t>shows.size)</w:t>
                              </w:r>
                            </w:p>
                          </w:txbxContent>
                        </wps:txbx>
                        <wps:bodyPr lIns="0" rIns="0" tIns="0" bIns="0" anchor="t">
                          <a:noAutofit/>
                        </wps:bodyPr>
                      </wps:wsp>
                    </wpg:wgp>
                  </a:graphicData>
                </a:graphic>
              </wp:anchor>
            </w:drawing>
          </mc:Choice>
          <mc:Fallback>
            <w:pict>
              <v:group id="shape_0" alt="docshapegroup 7" style="position:absolute;margin-left:88.2pt;margin-top:7.5pt;width:399.6pt;height:325.25pt" coordorigin="1764,150" coordsize="7992,6505">
                <v:rect id="shape_0" path="m0,0l-2147483645,0l-2147483645,-2147483646l0,-2147483646xe" fillcolor="#f6f6f6" stroked="f" o:allowincell="f" style="position:absolute;left:1764;top:160;width:7991;height:648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70;width:7991;height:6464;mso-wrap-style:square;v-text-anchor:top;mso-position-horizontal-relative:page">
                  <v:fill o:detectmouseclick="t" on="false"/>
                  <v:stroke color="#3465a4" joinstyle="round" endcap="flat"/>
                  <v:textbox>
                    <w:txbxContent>
                      <w:p>
                        <w:pPr>
                          <w:pStyle w:val="Normal"/>
                          <w:spacing w:lineRule="auto" w:line="235" w:before="43" w:after="0"/>
                          <w:ind w:left="669" w:hanging="216"/>
                          <w:rPr>
                            <w:rFonts w:ascii="Courier New" w:hAnsi="Courier New"/>
                            <w:sz w:val="18"/>
                            <w:ins w:id="1995" w:author="Jomar Tigcal" w:date="2023-03-04T22:23:56Z"/>
                          </w:rPr>
                        </w:pPr>
                        <w:r>
                          <w:rPr>
                            <w:rFonts w:ascii="Courier New" w:hAnsi="Courier New"/>
                            <w:sz w:val="18"/>
                          </w:rPr>
                          <w:t>class</w:t>
                        </w:r>
                        <w:r>
                          <w:rPr>
                            <w:rFonts w:ascii="Courier New" w:hAnsi="Courier New"/>
                            <w:spacing w:val="-8"/>
                            <w:sz w:val="18"/>
                          </w:rPr>
                          <w:t xml:space="preserve"> </w:t>
                        </w:r>
                        <w:r>
                          <w:rPr>
                            <w:rFonts w:ascii="Courier New" w:hAnsi="Courier New"/>
                            <w:sz w:val="18"/>
                          </w:rPr>
                          <w:t>TVShowAdapter(private</w:t>
                        </w:r>
                        <w:r>
                          <w:rPr>
                            <w:rFonts w:ascii="Courier New" w:hAnsi="Courier New"/>
                            <w:spacing w:val="-8"/>
                            <w:sz w:val="18"/>
                          </w:rPr>
                          <w:t xml:space="preserve"> </w:t>
                        </w:r>
                        <w:r>
                          <w:rPr>
                            <w:rFonts w:ascii="Courier New" w:hAnsi="Courier New"/>
                            <w:sz w:val="18"/>
                          </w:rPr>
                          <w:t>val</w:t>
                        </w:r>
                        <w:r>
                          <w:rPr>
                            <w:rFonts w:ascii="Courier New" w:hAnsi="Courier New"/>
                            <w:spacing w:val="-8"/>
                            <w:sz w:val="18"/>
                          </w:rPr>
                          <w:t xml:space="preserve"> </w:t>
                        </w:r>
                        <w:r>
                          <w:rPr>
                            <w:rFonts w:ascii="Courier New" w:hAnsi="Courier New"/>
                            <w:sz w:val="18"/>
                          </w:rPr>
                          <w:t>clickListener:</w:t>
                        </w:r>
                        <w:r>
                          <w:rPr>
                            <w:rFonts w:ascii="Courier New" w:hAnsi="Courier New"/>
                            <w:spacing w:val="-8"/>
                            <w:sz w:val="18"/>
                          </w:rPr>
                          <w:t xml:space="preserve"> </w:t>
                        </w:r>
                        <w:r>
                          <w:rPr>
                            <w:rFonts w:ascii="Courier New" w:hAnsi="Courier New"/>
                            <w:sz w:val="18"/>
                          </w:rPr>
                          <w:t>TVClickListener)</w:t>
                        </w:r>
                        <w:r>
                          <w:rPr>
                            <w:rFonts w:ascii="Courier New" w:hAnsi="Courier New"/>
                            <w:spacing w:val="-8"/>
                            <w:sz w:val="18"/>
                          </w:rPr>
                          <w:t xml:space="preserve"> </w:t>
                        </w:r>
                        <w:r>
                          <w:rPr>
                            <w:rFonts w:ascii="Courier New" w:hAnsi="Courier New"/>
                            <w:sz w:val="18"/>
                          </w:rPr>
                          <w:t>: RecyclerView.Adapter&lt;TVShowAdapter.TVShowViewHolder&gt;() {</w:t>
                        </w:r>
                      </w:p>
                      <w:p>
                        <w:pPr>
                          <w:pStyle w:val="Normal"/>
                          <w:spacing w:before="3" w:after="0"/>
                          <w:rPr>
                            <w:rFonts w:ascii="Courier New" w:hAnsi="Courier New"/>
                            <w:sz w:val="26"/>
                          </w:rPr>
                        </w:pPr>
                        <w:r>
                          <w:rPr>
                            <w:rFonts w:ascii="Courier New" w:hAnsi="Courier New"/>
                            <w:sz w:val="26"/>
                          </w:rPr>
                        </w:r>
                      </w:p>
                      <w:p>
                        <w:pPr>
                          <w:pStyle w:val="Normal"/>
                          <w:ind w:left="885" w:hanging="0"/>
                          <w:rPr>
                            <w:rFonts w:ascii="Courier New" w:hAnsi="Courier New"/>
                            <w:sz w:val="18"/>
                          </w:rPr>
                        </w:pPr>
                        <w:r>
                          <w:rPr>
                            <w:rFonts w:ascii="Courier New" w:hAnsi="Courier New"/>
                            <w:sz w:val="18"/>
                          </w:rPr>
                          <w:t>private</w:t>
                        </w:r>
                        <w:r>
                          <w:rPr>
                            <w:rFonts w:ascii="Courier New" w:hAnsi="Courier New"/>
                            <w:spacing w:val="-5"/>
                            <w:sz w:val="18"/>
                          </w:rPr>
                          <w:t xml:space="preserve"> </w:t>
                        </w:r>
                        <w:r>
                          <w:rPr>
                            <w:rFonts w:ascii="Courier New" w:hAnsi="Courier New"/>
                            <w:sz w:val="18"/>
                          </w:rPr>
                          <w:t>val</w:t>
                        </w:r>
                        <w:r>
                          <w:rPr>
                            <w:rFonts w:ascii="Courier New" w:hAnsi="Courier New"/>
                            <w:spacing w:val="-4"/>
                            <w:sz w:val="18"/>
                          </w:rPr>
                          <w:t xml:space="preserve"> </w:t>
                        </w:r>
                        <w:r>
                          <w:rPr>
                            <w:rFonts w:ascii="Courier New" w:hAnsi="Courier New"/>
                            <w:sz w:val="18"/>
                          </w:rPr>
                          <w:t>tvShows</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pacing w:val="-2"/>
                            <w:sz w:val="18"/>
                          </w:rPr>
                          <w:t>mutableListOf&lt;TVShow&gt;()</w:t>
                        </w:r>
                      </w:p>
                      <w:p>
                        <w:pPr>
                          <w:pStyle w:val="Normal"/>
                          <w:rPr>
                            <w:rFonts w:ascii="Courier New" w:hAnsi="Courier New"/>
                            <w:sz w:val="20"/>
                          </w:rPr>
                        </w:pPr>
                        <w:r>
                          <w:rPr>
                            <w:rFonts w:ascii="Courier New" w:hAnsi="Courier New"/>
                            <w:sz w:val="20"/>
                          </w:rPr>
                        </w:r>
                      </w:p>
                      <w:p>
                        <w:pPr>
                          <w:pStyle w:val="Normal"/>
                          <w:spacing w:lineRule="auto" w:line="324" w:before="129" w:after="0"/>
                          <w:ind w:left="1101" w:right="840" w:hanging="216"/>
                          <w:rPr>
                            <w:rFonts w:ascii="Courier New" w:hAnsi="Courier New"/>
                            <w:sz w:val="18"/>
                          </w:rPr>
                        </w:pPr>
                        <w:r>
                          <w:rPr>
                            <w:rFonts w:ascii="Courier New" w:hAnsi="Courier New"/>
                            <w:sz w:val="18"/>
                          </w:rPr>
                          <w:t>override</w:t>
                        </w:r>
                        <w:r>
                          <w:rPr>
                            <w:rFonts w:ascii="Courier New" w:hAnsi="Courier New"/>
                            <w:spacing w:val="-14"/>
                            <w:sz w:val="18"/>
                          </w:rPr>
                          <w:t xml:space="preserve"> </w:t>
                        </w:r>
                        <w:r>
                          <w:rPr>
                            <w:rFonts w:ascii="Courier New" w:hAnsi="Courier New"/>
                            <w:sz w:val="18"/>
                          </w:rPr>
                          <w:t>fun</w:t>
                        </w:r>
                        <w:r>
                          <w:rPr>
                            <w:rFonts w:ascii="Courier New" w:hAnsi="Courier New"/>
                            <w:spacing w:val="-14"/>
                            <w:sz w:val="18"/>
                          </w:rPr>
                          <w:t xml:space="preserve"> </w:t>
                        </w:r>
                        <w:r>
                          <w:rPr>
                            <w:rFonts w:ascii="Courier New" w:hAnsi="Courier New"/>
                            <w:sz w:val="18"/>
                          </w:rPr>
                          <w:t>onCreateViewHolder(parent:</w:t>
                        </w:r>
                        <w:r>
                          <w:rPr>
                            <w:rFonts w:ascii="Courier New" w:hAnsi="Courier New"/>
                            <w:spacing w:val="-14"/>
                            <w:sz w:val="18"/>
                          </w:rPr>
                          <w:t xml:space="preserve"> </w:t>
                        </w:r>
                        <w:r>
                          <w:rPr>
                            <w:rFonts w:ascii="Courier New" w:hAnsi="Courier New"/>
                            <w:sz w:val="18"/>
                          </w:rPr>
                          <w:t>ViewGroup, viewType: Int): TVShowViewHolder {</w:t>
                        </w:r>
                      </w:p>
                      <w:p>
                        <w:pPr>
                          <w:pStyle w:val="Normal"/>
                          <w:spacing w:lineRule="exact" w:line="202" w:before="2" w:after="0"/>
                          <w:ind w:left="1317" w:hanging="0"/>
                          <w:rPr>
                            <w:rFonts w:ascii="Courier New" w:hAnsi="Courier New"/>
                            <w:sz w:val="18"/>
                          </w:rPr>
                        </w:pPr>
                        <w:r>
                          <w:rPr>
                            <w:rFonts w:ascii="Courier New" w:hAnsi="Courier New"/>
                            <w:sz w:val="18"/>
                          </w:rPr>
                          <w:t>val</w:t>
                        </w:r>
                        <w:r>
                          <w:rPr>
                            <w:rFonts w:ascii="Courier New" w:hAnsi="Courier New"/>
                            <w:spacing w:val="-3"/>
                            <w:sz w:val="18"/>
                          </w:rPr>
                          <w:t xml:space="preserve"> </w:t>
                        </w:r>
                        <w:r>
                          <w:rPr>
                            <w:rFonts w:ascii="Courier New" w:hAnsi="Courier New"/>
                            <w:sz w:val="18"/>
                          </w:rPr>
                          <w:t>view</w:t>
                        </w:r>
                        <w:r>
                          <w:rPr>
                            <w:rFonts w:ascii="Courier New" w:hAnsi="Courier New"/>
                            <w:spacing w:val="-3"/>
                            <w:sz w:val="18"/>
                          </w:rPr>
                          <w:t xml:space="preserve"> </w:t>
                        </w:r>
                        <w:r>
                          <w:rPr>
                            <w:rFonts w:ascii="Courier New" w:hAnsi="Courier New"/>
                            <w:sz w:val="18"/>
                          </w:rPr>
                          <w:t>=</w:t>
                        </w:r>
                        <w:r>
                          <w:rPr>
                            <w:rFonts w:ascii="Courier New" w:hAnsi="Courier New"/>
                            <w:spacing w:val="-2"/>
                            <w:sz w:val="18"/>
                          </w:rPr>
                          <w:t xml:space="preserve"> LayoutInflater.from(parent.context)</w:t>
                        </w:r>
                      </w:p>
                      <w:p>
                        <w:pPr>
                          <w:pStyle w:val="Normal"/>
                          <w:spacing w:lineRule="exact" w:line="202"/>
                          <w:ind w:left="1533" w:hanging="0"/>
                          <w:rPr>
                            <w:rFonts w:ascii="Courier New" w:hAnsi="Courier New"/>
                            <w:sz w:val="18"/>
                          </w:rPr>
                        </w:pPr>
                        <w:r>
                          <w:rPr>
                            <w:rFonts w:ascii="Courier New" w:hAnsi="Courier New"/>
                            <w:spacing w:val="-4"/>
                            <w:sz w:val="18"/>
                          </w:rPr>
                          <w:t>.inflate(R.layout.view_tv_show_item,</w:t>
                        </w:r>
                        <w:r>
                          <w:rPr>
                            <w:rFonts w:ascii="Courier New" w:hAnsi="Courier New"/>
                            <w:spacing w:val="6"/>
                            <w:sz w:val="18"/>
                          </w:rPr>
                          <w:t xml:space="preserve"> </w:t>
                        </w:r>
                        <w:r>
                          <w:rPr>
                            <w:rFonts w:ascii="Courier New" w:hAnsi="Courier New"/>
                            <w:spacing w:val="-4"/>
                            <w:sz w:val="18"/>
                          </w:rPr>
                          <w:t>parent,</w:t>
                        </w:r>
                        <w:r>
                          <w:rPr>
                            <w:rFonts w:ascii="Courier New" w:hAnsi="Courier New"/>
                            <w:spacing w:val="6"/>
                            <w:sz w:val="18"/>
                          </w:rPr>
                          <w:t xml:space="preserve"> </w:t>
                        </w:r>
                        <w:r>
                          <w:rPr>
                            <w:rFonts w:ascii="Courier New" w:hAnsi="Courier New"/>
                            <w:spacing w:val="-4"/>
                            <w:sz w:val="18"/>
                          </w:rPr>
                          <w:t>false)</w:t>
                        </w:r>
                      </w:p>
                      <w:p>
                        <w:pPr>
                          <w:pStyle w:val="Normal"/>
                          <w:spacing w:before="16" w:after="0"/>
                          <w:ind w:left="1317" w:hanging="0"/>
                          <w:rPr>
                            <w:rFonts w:ascii="Courier New" w:hAnsi="Courier New"/>
                            <w:sz w:val="18"/>
                          </w:rPr>
                        </w:pPr>
                        <w:r>
                          <w:rPr>
                            <w:rFonts w:ascii="Courier New" w:hAnsi="Courier New"/>
                            <w:sz w:val="18"/>
                          </w:rPr>
                          <w:t>return</w:t>
                        </w:r>
                        <w:r>
                          <w:rPr>
                            <w:rFonts w:ascii="Courier New" w:hAnsi="Courier New"/>
                            <w:spacing w:val="-6"/>
                            <w:sz w:val="18"/>
                          </w:rPr>
                          <w:t xml:space="preserve"> </w:t>
                        </w:r>
                        <w:r>
                          <w:rPr>
                            <w:rFonts w:ascii="Courier New" w:hAnsi="Courier New"/>
                            <w:spacing w:val="-2"/>
                            <w:sz w:val="18"/>
                          </w:rPr>
                          <w:t>TVShowViewHolder(view)</w:t>
                        </w:r>
                      </w:p>
                      <w:p>
                        <w:pPr>
                          <w:pStyle w:val="Normal"/>
                          <w:spacing w:before="7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z w:val="18"/>
                          </w:rPr>
                          <w:t>override</w:t>
                        </w:r>
                        <w:r>
                          <w:rPr>
                            <w:rFonts w:ascii="Courier New" w:hAnsi="Courier New"/>
                            <w:spacing w:val="-9"/>
                            <w:sz w:val="18"/>
                          </w:rPr>
                          <w:t xml:space="preserve"> </w:t>
                        </w:r>
                        <w:r>
                          <w:rPr>
                            <w:rFonts w:ascii="Courier New" w:hAnsi="Courier New"/>
                            <w:sz w:val="18"/>
                          </w:rPr>
                          <w:t>fun</w:t>
                        </w:r>
                        <w:r>
                          <w:rPr>
                            <w:rFonts w:ascii="Courier New" w:hAnsi="Courier New"/>
                            <w:spacing w:val="-6"/>
                            <w:sz w:val="18"/>
                          </w:rPr>
                          <w:t xml:space="preserve"> </w:t>
                        </w:r>
                        <w:r>
                          <w:rPr>
                            <w:rFonts w:ascii="Courier New" w:hAnsi="Courier New"/>
                            <w:sz w:val="18"/>
                          </w:rPr>
                          <w:t>getItemCount()</w:t>
                        </w:r>
                        <w:r>
                          <w:rPr>
                            <w:rFonts w:ascii="Courier New" w:hAnsi="Courier New"/>
                            <w:spacing w:val="-7"/>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pacing w:val="-2"/>
                            <w:sz w:val="18"/>
                          </w:rPr>
                          <w:t>tvShows.size</w:t>
                        </w:r>
                      </w:p>
                      <w:p>
                        <w:pPr>
                          <w:pStyle w:val="Normal"/>
                          <w:rPr>
                            <w:rFonts w:ascii="Courier New" w:hAnsi="Courier New"/>
                            <w:sz w:val="20"/>
                          </w:rPr>
                        </w:pPr>
                        <w:r>
                          <w:rPr>
                            <w:rFonts w:ascii="Courier New" w:hAnsi="Courier New"/>
                            <w:sz w:val="20"/>
                          </w:rPr>
                        </w:r>
                      </w:p>
                      <w:p>
                        <w:pPr>
                          <w:pStyle w:val="Normal"/>
                          <w:spacing w:lineRule="auto" w:line="235" w:before="132" w:after="0"/>
                          <w:ind w:left="1101" w:right="840" w:hanging="216"/>
                          <w:rPr>
                            <w:rFonts w:ascii="Courier New" w:hAnsi="Courier New"/>
                            <w:sz w:val="18"/>
                          </w:rPr>
                        </w:pPr>
                        <w:r>
                          <w:rPr>
                            <w:rFonts w:ascii="Courier New" w:hAnsi="Courier New"/>
                            <w:sz w:val="18"/>
                          </w:rPr>
                          <w:t>override</w:t>
                        </w:r>
                        <w:r>
                          <w:rPr>
                            <w:rFonts w:ascii="Courier New" w:hAnsi="Courier New"/>
                            <w:spacing w:val="-14"/>
                            <w:sz w:val="18"/>
                          </w:rPr>
                          <w:t xml:space="preserve"> </w:t>
                        </w:r>
                        <w:r>
                          <w:rPr>
                            <w:rFonts w:ascii="Courier New" w:hAnsi="Courier New"/>
                            <w:sz w:val="18"/>
                          </w:rPr>
                          <w:t>fun</w:t>
                        </w:r>
                        <w:r>
                          <w:rPr>
                            <w:rFonts w:ascii="Courier New" w:hAnsi="Courier New"/>
                            <w:spacing w:val="-14"/>
                            <w:sz w:val="18"/>
                          </w:rPr>
                          <w:t xml:space="preserve"> </w:t>
                        </w:r>
                        <w:r>
                          <w:rPr>
                            <w:rFonts w:ascii="Courier New" w:hAnsi="Courier New"/>
                            <w:sz w:val="18"/>
                          </w:rPr>
                          <w:t>onBindViewHolder(holder:</w:t>
                        </w:r>
                        <w:r>
                          <w:rPr>
                            <w:rFonts w:ascii="Courier New" w:hAnsi="Courier New"/>
                            <w:spacing w:val="-14"/>
                            <w:sz w:val="18"/>
                          </w:rPr>
                          <w:t xml:space="preserve"> </w:t>
                        </w:r>
                        <w:r>
                          <w:rPr>
                            <w:rFonts w:ascii="Courier New" w:hAnsi="Courier New"/>
                            <w:sz w:val="18"/>
                          </w:rPr>
                          <w:t>TVShowViewHolder, position: Int) {</w:t>
                        </w:r>
                      </w:p>
                      <w:p>
                        <w:pPr>
                          <w:pStyle w:val="Normal"/>
                          <w:spacing w:lineRule="auto" w:line="324" w:before="17" w:after="0"/>
                          <w:ind w:left="1317" w:right="2128" w:hanging="0"/>
                          <w:rPr>
                            <w:rFonts w:ascii="Courier New" w:hAnsi="Courier New"/>
                            <w:sz w:val="18"/>
                          </w:rPr>
                        </w:pPr>
                        <w:r>
                          <w:rPr>
                            <w:rFonts w:ascii="Courier New" w:hAnsi="Courier New"/>
                            <w:sz w:val="18"/>
                          </w:rPr>
                          <w:t>val</w:t>
                        </w:r>
                        <w:r>
                          <w:rPr>
                            <w:rFonts w:ascii="Courier New" w:hAnsi="Courier New"/>
                            <w:spacing w:val="-13"/>
                            <w:sz w:val="18"/>
                          </w:rPr>
                          <w:t xml:space="preserve"> </w:t>
                        </w:r>
                        <w:r>
                          <w:rPr>
                            <w:rFonts w:ascii="Courier New" w:hAnsi="Courier New"/>
                            <w:sz w:val="18"/>
                          </w:rPr>
                          <w:t>tvShow</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 xml:space="preserve">tvShows[position] </w:t>
                        </w:r>
                        <w:r>
                          <w:rPr>
                            <w:rFonts w:ascii="Courier New" w:hAnsi="Courier New"/>
                            <w:spacing w:val="-2"/>
                            <w:sz w:val="18"/>
                          </w:rPr>
                          <w:t>holder.bind(tvShow)</w:t>
                        </w:r>
                      </w:p>
                      <w:p>
                        <w:pPr>
                          <w:pStyle w:val="Normal"/>
                          <w:spacing w:lineRule="auto" w:line="235" w:before="5" w:after="0"/>
                          <w:ind w:left="1533" w:hanging="216"/>
                          <w:rPr>
                            <w:rFonts w:ascii="Courier New" w:hAnsi="Courier New"/>
                            <w:sz w:val="18"/>
                          </w:rPr>
                        </w:pPr>
                        <w:r>
                          <w:rPr>
                            <w:rFonts w:ascii="Courier New" w:hAnsi="Courier New"/>
                            <w:sz w:val="18"/>
                          </w:rPr>
                          <w:t>holder.itemView.setOnClickListener { clickListener.onShowClick(tvShow)</w:t>
                        </w:r>
                        <w:r>
                          <w:rPr>
                            <w:rFonts w:ascii="Courier New" w:hAnsi="Courier New"/>
                            <w:spacing w:val="-29"/>
                            <w:sz w:val="18"/>
                          </w:rPr>
                          <w:t xml:space="preserve"> </w:t>
                        </w:r>
                        <w:r>
                          <w:rPr>
                            <w:rFonts w:ascii="Courier New" w:hAnsi="Courier New"/>
                            <w:sz w:val="18"/>
                          </w:rPr>
                          <w:t>}</w:t>
                        </w:r>
                      </w:p>
                      <w:p>
                        <w:pPr>
                          <w:pStyle w:val="Normal"/>
                          <w:spacing w:before="17"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324" w:before="124" w:after="0"/>
                          <w:ind w:left="1317" w:right="2128" w:hanging="432"/>
                          <w:rPr>
                            <w:rFonts w:ascii="Courier New" w:hAnsi="Courier New"/>
                            <w:sz w:val="18"/>
                          </w:rPr>
                        </w:pPr>
                        <w:r>
                          <w:rPr>
                            <w:rFonts w:ascii="Courier New" w:hAnsi="Courier New"/>
                            <w:sz w:val="18"/>
                          </w:rPr>
                          <w:t xml:space="preserve">fun addTVShows(shows: List&lt;TVShow&gt;) { </w:t>
                        </w:r>
                        <w:r>
                          <w:rPr>
                            <w:rFonts w:ascii="Courier New" w:hAnsi="Courier New"/>
                            <w:spacing w:val="-2"/>
                            <w:sz w:val="18"/>
                          </w:rPr>
                          <w:t xml:space="preserve">tvShows.addAll(shows) </w:t>
                        </w:r>
                        <w:r>
                          <w:rPr>
                            <w:rFonts w:ascii="Courier New" w:hAnsi="Courier New"/>
                            <w:sz w:val="18"/>
                          </w:rPr>
                          <w:t>notifyItemRangeInserted(0,</w:t>
                        </w:r>
                        <w:r>
                          <w:rPr>
                            <w:rFonts w:ascii="Courier New" w:hAnsi="Courier New"/>
                            <w:spacing w:val="-29"/>
                            <w:sz w:val="18"/>
                          </w:rPr>
                          <w:t xml:space="preserve"> </w:t>
                        </w:r>
                        <w:r>
                          <w:rPr>
                            <w:rFonts w:ascii="Courier New" w:hAnsi="Courier New"/>
                            <w:sz w:val="18"/>
                          </w:rPr>
                          <w:t>shows.size)</w:t>
                        </w:r>
                      </w:p>
                    </w:txbxContent>
                  </v:textbox>
                  <w10:wrap type="topAndBottom"/>
                </v:rect>
              </v:group>
            </w:pict>
          </mc:Fallback>
        </mc:AlternateContent>
      </w:r>
    </w:p>
    <w:p>
      <w:pPr>
        <w:pStyle w:val="TextBody"/>
        <w:spacing w:before="3" w:after="0"/>
        <w:rPr>
          <w:sz w:val="5"/>
          <w:ins w:id="2022" w:author="Jomar Tigcal" w:date="2023-03-04T22:23:56Z"/>
        </w:rPr>
      </w:pPr>
      <w:ins w:id="2021" w:author="Jomar Tigcal" w:date="2023-03-04T22:23:56Z">
        <w:r>
          <w:rPr>
            <w:sz w:val="5"/>
          </w:rPr>
        </w:r>
      </w:ins>
    </w:p>
    <w:p>
      <w:pPr>
        <w:pStyle w:val="TextBody"/>
        <w:ind w:left="104" w:hanging="0"/>
        <w:rPr/>
      </w:pPr>
      <w:r>
        <w:rPr/>
        <mc:AlternateContent>
          <mc:Choice Requires="wpg">
            <w:drawing>
              <wp:inline distT="0" distB="0" distL="0" distR="0" wp14:anchorId="42A65B01">
                <wp:extent cx="5074920" cy="4930775"/>
                <wp:effectExtent l="0" t="0" r="5080" b="0"/>
                <wp:docPr id="1773" name="Shape1076"/>
                <a:graphic xmlns:a="http://schemas.openxmlformats.org/drawingml/2006/main">
                  <a:graphicData uri="http://schemas.microsoft.com/office/word/2010/wordprocessingGroup">
                    <wpg:wgp>
                      <wpg:cNvGrpSpPr/>
                      <wpg:grpSpPr>
                        <a:xfrm>
                          <a:off x="0" y="0"/>
                          <a:ext cx="5074920" cy="4930920"/>
                          <a:chOff x="0" y="0"/>
                          <a:chExt cx="5074920" cy="4930920"/>
                        </a:xfrm>
                      </wpg:grpSpPr>
                      <wps:wsp>
                        <wps:cNvSpPr/>
                        <wps:spPr>
                          <a:xfrm>
                            <a:off x="0" y="6480"/>
                            <a:ext cx="5074920" cy="4917960"/>
                          </a:xfrm>
                          <a:prstGeom prst="rect">
                            <a:avLst/>
                          </a:prstGeom>
                          <a:solidFill>
                            <a:srgbClr val="f6f6f6"/>
                          </a:solidFill>
                          <a:ln w="0">
                            <a:noFill/>
                          </a:ln>
                        </wps:spPr>
                        <wps:style>
                          <a:lnRef idx="0"/>
                          <a:fillRef idx="0"/>
                          <a:effectRef idx="0"/>
                          <a:fontRef idx="minor"/>
                        </wps:style>
                        <wps:bodyPr/>
                      </wps:wsp>
                      <wps:wsp>
                        <wps:cNvSpPr/>
                        <wps:spPr>
                          <a:xfrm>
                            <a:off x="0" y="0"/>
                            <a:ext cx="5074920" cy="4930920"/>
                          </a:xfrm>
                          <a:custGeom>
                            <a:avLst/>
                            <a:gdLst>
                              <a:gd name="textAreaLeft" fmla="*/ 0 w 2877120"/>
                              <a:gd name="textAreaRight" fmla="*/ 2883600 w 2877120"/>
                              <a:gd name="textAreaTop" fmla="*/ 0 h 2795400"/>
                              <a:gd name="textAreaBottom" fmla="*/ 2801880 h 2795400"/>
                            </a:gdLst>
                            <a:ahLst/>
                            <a:rect l="textAreaLeft" t="textAreaTop" r="textAreaRight" b="textAreaBottom"/>
                            <a:pathLst>
                              <a:path w="7992" h="7765">
                                <a:moveTo>
                                  <a:pt x="7992" y="7744"/>
                                </a:moveTo>
                                <a:lnTo>
                                  <a:pt x="0" y="7744"/>
                                </a:lnTo>
                                <a:lnTo>
                                  <a:pt x="0" y="7764"/>
                                </a:lnTo>
                                <a:lnTo>
                                  <a:pt x="7992" y="7764"/>
                                </a:lnTo>
                                <a:lnTo>
                                  <a:pt x="7992" y="77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4905360"/>
                          </a:xfrm>
                          <a:prstGeom prst="rect">
                            <a:avLst/>
                          </a:prstGeom>
                          <a:noFill/>
                          <a:ln w="0">
                            <a:noFill/>
                          </a:ln>
                        </wps:spPr>
                        <wps:style>
                          <a:lnRef idx="0"/>
                          <a:fillRef idx="0"/>
                          <a:effectRef idx="0"/>
                          <a:fontRef idx="minor"/>
                        </wps:style>
                        <wps:txbx>
                          <w:txbxContent>
                            <w:p>
                              <w:pPr>
                                <w:pStyle w:val="Normal"/>
                                <w:spacing w:before="40" w:after="0"/>
                                <w:ind w:left="885" w:hanging="0"/>
                                <w:rPr>
                                  <w:rFonts w:ascii="Courier New" w:hAnsi="Courier New"/>
                                  <w:sz w:val="18"/>
                                  <w:ins w:id="2023" w:author="Jomar Tigcal" w:date="2023-03-04T22:23:56Z"/>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rPr>
                                  <w:rFonts w:ascii="Courier New" w:hAnsi="Courier New"/>
                                  <w:sz w:val="20"/>
                                </w:rPr>
                              </w:pPr>
                              <w:r>
                                <w:rPr>
                                  <w:rFonts w:ascii="Courier New" w:hAnsi="Courier New"/>
                                  <w:sz w:val="20"/>
                                </w:rPr>
                              </w:r>
                            </w:p>
                            <w:p>
                              <w:pPr>
                                <w:pStyle w:val="Normal"/>
                                <w:spacing w:before="5" w:after="0"/>
                                <w:rPr>
                                  <w:rFonts w:ascii="Courier New" w:hAnsi="Courier New"/>
                                  <w:sz w:val="16"/>
                                </w:rPr>
                              </w:pPr>
                              <w:r>
                                <w:rPr>
                                  <w:rFonts w:ascii="Courier New" w:hAnsi="Courier New"/>
                                  <w:sz w:val="16"/>
                                </w:rPr>
                              </w:r>
                            </w:p>
                            <w:p>
                              <w:pPr>
                                <w:pStyle w:val="Normal"/>
                                <w:spacing w:lineRule="auto" w:line="235"/>
                                <w:ind w:left="1101" w:hanging="216"/>
                                <w:rPr>
                                  <w:rFonts w:ascii="Courier New" w:hAnsi="Courier New"/>
                                  <w:sz w:val="18"/>
                                </w:rPr>
                              </w:pPr>
                              <w:r>
                                <w:rPr>
                                  <w:rFonts w:ascii="Courier New" w:hAnsi="Courier New"/>
                                  <w:sz w:val="18"/>
                                </w:rPr>
                                <w:t>class</w:t>
                              </w:r>
                              <w:r>
                                <w:rPr>
                                  <w:rFonts w:ascii="Courier New" w:hAnsi="Courier New"/>
                                  <w:spacing w:val="-13"/>
                                  <w:sz w:val="18"/>
                                </w:rPr>
                                <w:t xml:space="preserve"> </w:t>
                              </w:r>
                              <w:r>
                                <w:rPr>
                                  <w:rFonts w:ascii="Courier New" w:hAnsi="Courier New"/>
                                  <w:sz w:val="18"/>
                                </w:rPr>
                                <w:t>TVShowViewHolder(itemView:</w:t>
                              </w:r>
                              <w:r>
                                <w:rPr>
                                  <w:rFonts w:ascii="Courier New" w:hAnsi="Courier New"/>
                                  <w:spacing w:val="-13"/>
                                  <w:sz w:val="18"/>
                                </w:rPr>
                                <w:t xml:space="preserve"> </w:t>
                              </w:r>
                              <w:r>
                                <w:rPr>
                                  <w:rFonts w:ascii="Courier New" w:hAnsi="Courier New"/>
                                  <w:sz w:val="18"/>
                                </w:rPr>
                                <w:t>View)</w:t>
                              </w:r>
                              <w:r>
                                <w:rPr>
                                  <w:rFonts w:ascii="Courier New" w:hAnsi="Courier New"/>
                                  <w:spacing w:val="-13"/>
                                  <w:sz w:val="18"/>
                                </w:rPr>
                                <w:t xml:space="preserve"> </w:t>
                              </w:r>
                              <w:r>
                                <w:rPr>
                                  <w:rFonts w:ascii="Courier New" w:hAnsi="Courier New"/>
                                  <w:sz w:val="18"/>
                                </w:rPr>
                                <w:t>: RecyclerView.ViewHolder(itemView) {</w:t>
                              </w:r>
                            </w:p>
                            <w:p>
                              <w:pPr>
                                <w:pStyle w:val="Normal"/>
                                <w:spacing w:lineRule="auto" w:line="324" w:before="17" w:after="0"/>
                                <w:ind w:left="1317" w:hanging="0"/>
                                <w:rPr>
                                  <w:rFonts w:ascii="Courier New" w:hAnsi="Courier New"/>
                                  <w:sz w:val="18"/>
                                </w:rPr>
                              </w:pPr>
                              <w:r>
                                <w:rPr>
                                  <w:rFonts w:ascii="Courier New" w:hAnsi="Courier New"/>
                                  <w:sz w:val="18"/>
                                </w:rPr>
                                <w:t>private</w:t>
                              </w:r>
                              <w:r>
                                <w:rPr>
                                  <w:rFonts w:ascii="Courier New" w:hAnsi="Courier New"/>
                                  <w:spacing w:val="-10"/>
                                  <w:sz w:val="18"/>
                                </w:rPr>
                                <w:t xml:space="preserve"> </w:t>
                              </w:r>
                              <w:r>
                                <w:rPr>
                                  <w:rFonts w:ascii="Courier New" w:hAnsi="Courier New"/>
                                  <w:sz w:val="18"/>
                                </w:rPr>
                                <w:t>val</w:t>
                              </w:r>
                              <w:r>
                                <w:rPr>
                                  <w:rFonts w:ascii="Courier New" w:hAnsi="Courier New"/>
                                  <w:spacing w:val="-10"/>
                                  <w:sz w:val="18"/>
                                </w:rPr>
                                <w:t xml:space="preserve"> </w:t>
                              </w:r>
                              <w:r>
                                <w:rPr>
                                  <w:rFonts w:ascii="Courier New" w:hAnsi="Courier New"/>
                                  <w:sz w:val="18"/>
                                </w:rPr>
                                <w:t>imageUrl</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"https://image.tmdb.org/t/p/w185/" private val titleText: TextView by lazy {</w:t>
                              </w:r>
                            </w:p>
                            <w:p>
                              <w:pPr>
                                <w:pStyle w:val="Normal"/>
                                <w:spacing w:before="2" w:after="0"/>
                                <w:ind w:left="1749" w:hanging="0"/>
                                <w:rPr>
                                  <w:rFonts w:ascii="Courier New" w:hAnsi="Courier New"/>
                                  <w:sz w:val="18"/>
                                </w:rPr>
                              </w:pPr>
                              <w:r>
                                <w:rPr>
                                  <w:rFonts w:ascii="Courier New" w:hAnsi="Courier New"/>
                                  <w:spacing w:val="-2"/>
                                  <w:sz w:val="18"/>
                                </w:rPr>
                                <w:t>itemView.findViewById(R.id.tv_show_title)</w:t>
                              </w:r>
                            </w:p>
                            <w:p>
                              <w:pPr>
                                <w:pStyle w:val="Normal"/>
                                <w:spacing w:before="76" w:after="0"/>
                                <w:ind w:left="1317" w:hanging="0"/>
                                <w:rPr>
                                  <w:rFonts w:ascii="Courier New" w:hAnsi="Courier New"/>
                                  <w:sz w:val="18"/>
                                </w:rPr>
                              </w:pPr>
                              <w:r>
                                <w:rPr>
                                  <w:rFonts w:ascii="Courier New" w:hAnsi="Courier New"/>
                                  <w:sz w:val="18"/>
                                </w:rPr>
                                <w:t>}</w:t>
                              </w:r>
                            </w:p>
                            <w:p>
                              <w:pPr>
                                <w:pStyle w:val="Normal"/>
                                <w:spacing w:before="76" w:after="0"/>
                                <w:ind w:left="1317" w:hanging="0"/>
                                <w:rPr>
                                  <w:rFonts w:ascii="Courier New" w:hAnsi="Courier New"/>
                                  <w:sz w:val="18"/>
                                </w:rPr>
                              </w:pPr>
                              <w:r>
                                <w:rPr>
                                  <w:rFonts w:ascii="Courier New" w:hAnsi="Courier New"/>
                                  <w:sz w:val="18"/>
                                </w:rPr>
                                <w:t>private</w:t>
                              </w:r>
                              <w:r>
                                <w:rPr>
                                  <w:rFonts w:ascii="Courier New" w:hAnsi="Courier New"/>
                                  <w:spacing w:val="-8"/>
                                  <w:sz w:val="18"/>
                                </w:rPr>
                                <w:t xml:space="preserve"> </w:t>
                              </w:r>
                              <w:r>
                                <w:rPr>
                                  <w:rFonts w:ascii="Courier New" w:hAnsi="Courier New"/>
                                  <w:sz w:val="18"/>
                                </w:rPr>
                                <w:t>val</w:t>
                              </w:r>
                              <w:r>
                                <w:rPr>
                                  <w:rFonts w:ascii="Courier New" w:hAnsi="Courier New"/>
                                  <w:spacing w:val="-5"/>
                                  <w:sz w:val="18"/>
                                </w:rPr>
                                <w:t xml:space="preserve"> </w:t>
                              </w:r>
                              <w:r>
                                <w:rPr>
                                  <w:rFonts w:ascii="Courier New" w:hAnsi="Courier New"/>
                                  <w:sz w:val="18"/>
                                </w:rPr>
                                <w:t>poster:</w:t>
                              </w:r>
                              <w:r>
                                <w:rPr>
                                  <w:rFonts w:ascii="Courier New" w:hAnsi="Courier New"/>
                                  <w:spacing w:val="-5"/>
                                  <w:sz w:val="18"/>
                                </w:rPr>
                                <w:t xml:space="preserve"> </w:t>
                              </w:r>
                              <w:r>
                                <w:rPr>
                                  <w:rFonts w:ascii="Courier New" w:hAnsi="Courier New"/>
                                  <w:sz w:val="18"/>
                                </w:rPr>
                                <w:t>ImageView</w:t>
                              </w:r>
                              <w:r>
                                <w:rPr>
                                  <w:rFonts w:ascii="Courier New" w:hAnsi="Courier New"/>
                                  <w:spacing w:val="-6"/>
                                  <w:sz w:val="18"/>
                                </w:rPr>
                                <w:t xml:space="preserve"> </w:t>
                              </w:r>
                              <w:r>
                                <w:rPr>
                                  <w:rFonts w:ascii="Courier New" w:hAnsi="Courier New"/>
                                  <w:sz w:val="18"/>
                                </w:rPr>
                                <w:t>by</w:t>
                              </w:r>
                              <w:r>
                                <w:rPr>
                                  <w:rFonts w:ascii="Courier New" w:hAnsi="Courier New"/>
                                  <w:spacing w:val="-5"/>
                                  <w:sz w:val="18"/>
                                </w:rPr>
                                <w:t xml:space="preserve"> </w:t>
                              </w:r>
                              <w:r>
                                <w:rPr>
                                  <w:rFonts w:ascii="Courier New" w:hAnsi="Courier New"/>
                                  <w:sz w:val="18"/>
                                </w:rPr>
                                <w:t>lazy</w:t>
                              </w:r>
                              <w:r>
                                <w:rPr>
                                  <w:rFonts w:ascii="Courier New" w:hAnsi="Courier New"/>
                                  <w:spacing w:val="-5"/>
                                  <w:sz w:val="18"/>
                                </w:rPr>
                                <w:t xml:space="preserve"> </w:t>
                              </w:r>
                              <w:r>
                                <w:rPr>
                                  <w:rFonts w:ascii="Courier New" w:hAnsi="Courier New"/>
                                  <w:spacing w:val="-10"/>
                                  <w:sz w:val="18"/>
                                </w:rPr>
                                <w:t>{</w:t>
                              </w:r>
                            </w:p>
                            <w:p>
                              <w:pPr>
                                <w:pStyle w:val="Normal"/>
                                <w:spacing w:before="76" w:after="0"/>
                                <w:ind w:left="1749" w:hanging="0"/>
                                <w:rPr>
                                  <w:rFonts w:ascii="Courier New" w:hAnsi="Courier New"/>
                                  <w:sz w:val="18"/>
                                </w:rPr>
                              </w:pPr>
                              <w:r>
                                <w:rPr>
                                  <w:rFonts w:ascii="Courier New" w:hAnsi="Courier New"/>
                                  <w:spacing w:val="-2"/>
                                  <w:sz w:val="18"/>
                                </w:rPr>
                                <w:t>itemView.findViewById(R.id.tv_poster)</w:t>
                              </w:r>
                            </w:p>
                            <w:p>
                              <w:pPr>
                                <w:pStyle w:val="Normal"/>
                                <w:spacing w:before="76" w:after="0"/>
                                <w:ind w:left="1317"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widowControl w:val="false"/>
                                <w:suppressAutoHyphens w:val="true"/>
                                <w:bidi w:val="0"/>
                                <w:spacing w:lineRule="auto" w:line="324" w:before="129" w:after="0"/>
                                <w:ind w:left="1757" w:right="850" w:hanging="454"/>
                                <w:jc w:val="left"/>
                                <w:rPr>
                                  <w:rFonts w:ascii="Courier New" w:hAnsi="Courier New"/>
                                  <w:sz w:val="18"/>
                                </w:rPr>
                              </w:pPr>
                              <w:r>
                                <w:rPr>
                                  <w:rFonts w:ascii="Courier New" w:hAnsi="Courier New"/>
                                  <w:sz w:val="18"/>
                                </w:rPr>
                                <w:t xml:space="preserve">fun bind(show: TVShow) { </w:t>
                              </w:r>
                            </w:p>
                            <w:p>
                              <w:pPr>
                                <w:pStyle w:val="Normal"/>
                                <w:widowControl w:val="false"/>
                                <w:suppressAutoHyphens w:val="true"/>
                                <w:bidi w:val="0"/>
                                <w:spacing w:lineRule="auto" w:line="324" w:before="129" w:after="0"/>
                                <w:ind w:left="1757" w:right="850" w:hanging="454"/>
                                <w:jc w:val="left"/>
                                <w:rPr>
                                  <w:rFonts w:ascii="Courier New" w:hAnsi="Courier New"/>
                                  <w:sz w:val="18"/>
                                </w:rPr>
                              </w:pPr>
                              <w:r>
                                <w:rPr>
                                  <w:rFonts w:ascii="Courier New" w:hAnsi="Courier New"/>
                                  <w:sz w:val="18"/>
                                </w:rPr>
                                <w:tab/>
                                <w:t>titleText.text</w:t>
                              </w:r>
                              <w:r>
                                <w:rPr>
                                  <w:rFonts w:ascii="Courier New" w:hAnsi="Courier New"/>
                                  <w:spacing w:val="-19"/>
                                  <w:sz w:val="18"/>
                                </w:rPr>
                                <w:t xml:space="preserve"> </w:t>
                              </w:r>
                              <w:r>
                                <w:rPr>
                                  <w:rFonts w:ascii="Courier New" w:hAnsi="Courier New"/>
                                  <w:sz w:val="18"/>
                                </w:rPr>
                                <w:t>=</w:t>
                              </w:r>
                              <w:r>
                                <w:rPr>
                                  <w:rFonts w:ascii="Courier New" w:hAnsi="Courier New"/>
                                  <w:spacing w:val="-19"/>
                                  <w:sz w:val="18"/>
                                </w:rPr>
                                <w:t xml:space="preserve"> </w:t>
                              </w:r>
                              <w:r>
                                <w:rPr>
                                  <w:rFonts w:ascii="Courier New" w:hAnsi="Courier New"/>
                                  <w:sz w:val="18"/>
                                </w:rPr>
                                <w:t>show.name</w:t>
                              </w:r>
                            </w:p>
                            <w:p>
                              <w:pPr>
                                <w:pStyle w:val="Normal"/>
                                <w:spacing w:before="10" w:after="0"/>
                                <w:rPr>
                                  <w:rFonts w:ascii="Courier New" w:hAnsi="Courier New"/>
                                  <w:sz w:val="24"/>
                                </w:rPr>
                              </w:pPr>
                              <w:r>
                                <w:rPr>
                                  <w:rFonts w:ascii="Courier New" w:hAnsi="Courier New"/>
                                  <w:sz w:val="24"/>
                                </w:rPr>
                              </w:r>
                            </w:p>
                            <w:p>
                              <w:pPr>
                                <w:pStyle w:val="Normal"/>
                                <w:ind w:left="1749" w:hanging="0"/>
                                <w:rPr>
                                  <w:rFonts w:ascii="Courier New" w:hAnsi="Courier New"/>
                                  <w:sz w:val="18"/>
                                </w:rPr>
                              </w:pPr>
                              <w:r>
                                <w:rPr>
                                  <w:rFonts w:ascii="Courier New" w:hAnsi="Courier New"/>
                                  <w:spacing w:val="-2"/>
                                  <w:sz w:val="18"/>
                                </w:rPr>
                                <w:t>Glide.with(itemView.context)</w:t>
                              </w:r>
                            </w:p>
                            <w:p>
                              <w:pPr>
                                <w:pStyle w:val="Normal"/>
                                <w:spacing w:before="76" w:after="0"/>
                                <w:ind w:left="2181" w:hanging="0"/>
                                <w:rPr>
                                  <w:rFonts w:ascii="Courier New" w:hAnsi="Courier New"/>
                                  <w:sz w:val="18"/>
                                </w:rPr>
                              </w:pPr>
                              <w:r>
                                <w:rPr>
                                  <w:rFonts w:ascii="Courier New" w:hAnsi="Courier New"/>
                                  <w:spacing w:val="-2"/>
                                  <w:sz w:val="18"/>
                                </w:rPr>
                                <w:t>.load("$imageUrl${show.poster_path}")</w:t>
                              </w:r>
                            </w:p>
                            <w:p>
                              <w:pPr>
                                <w:pStyle w:val="Normal"/>
                                <w:spacing w:before="76" w:after="0"/>
                                <w:ind w:left="2181" w:hanging="0"/>
                                <w:rPr>
                                  <w:rFonts w:ascii="Courier New" w:hAnsi="Courier New"/>
                                  <w:sz w:val="18"/>
                                </w:rPr>
                              </w:pPr>
                              <w:r>
                                <w:rPr>
                                  <w:rFonts w:ascii="Courier New" w:hAnsi="Courier New"/>
                                  <w:spacing w:val="-2"/>
                                  <w:sz w:val="18"/>
                                </w:rPr>
                                <w:t>.placeholder(R.mipmap.ic_launcher)</w:t>
                              </w:r>
                            </w:p>
                            <w:p>
                              <w:pPr>
                                <w:pStyle w:val="Normal"/>
                                <w:spacing w:before="76" w:after="0"/>
                                <w:ind w:left="2181" w:hanging="0"/>
                                <w:rPr>
                                  <w:rFonts w:ascii="Courier New" w:hAnsi="Courier New"/>
                                  <w:sz w:val="18"/>
                                </w:rPr>
                              </w:pPr>
                              <w:r>
                                <w:rPr>
                                  <w:rFonts w:ascii="Courier New" w:hAnsi="Courier New"/>
                                  <w:spacing w:val="-2"/>
                                  <w:sz w:val="18"/>
                                </w:rPr>
                                <w:t>.fitCenter()</w:t>
                              </w:r>
                            </w:p>
                            <w:p>
                              <w:pPr>
                                <w:pStyle w:val="Normal"/>
                                <w:spacing w:before="76" w:after="0"/>
                                <w:ind w:left="2181" w:hanging="0"/>
                                <w:rPr>
                                  <w:rFonts w:ascii="Courier New" w:hAnsi="Courier New"/>
                                  <w:sz w:val="18"/>
                                </w:rPr>
                              </w:pPr>
                              <w:r>
                                <w:rPr>
                                  <w:rFonts w:ascii="Courier New" w:hAnsi="Courier New"/>
                                  <w:spacing w:val="-2"/>
                                  <w:sz w:val="18"/>
                                </w:rPr>
                                <w:t>.into(poster)</w:t>
                              </w:r>
                            </w:p>
                            <w:p>
                              <w:pPr>
                                <w:pStyle w:val="Normal"/>
                                <w:spacing w:before="76" w:after="0"/>
                                <w:ind w:left="1317"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z w:val="18"/>
                                </w:rPr>
                                <w:t>interface</w:t>
                              </w:r>
                              <w:r>
                                <w:rPr>
                                  <w:rFonts w:ascii="Courier New" w:hAnsi="Courier New"/>
                                  <w:spacing w:val="-12"/>
                                  <w:sz w:val="18"/>
                                </w:rPr>
                                <w:t xml:space="preserve"> </w:t>
                              </w:r>
                              <w:r>
                                <w:rPr>
                                  <w:rFonts w:ascii="Courier New" w:hAnsi="Courier New"/>
                                  <w:sz w:val="18"/>
                                </w:rPr>
                                <w:t>TVClickListener</w:t>
                              </w:r>
                              <w:r>
                                <w:rPr>
                                  <w:rFonts w:ascii="Courier New" w:hAnsi="Courier New"/>
                                  <w:spacing w:val="-12"/>
                                  <w:sz w:val="18"/>
                                </w:rPr>
                                <w:t xml:space="preserve"> </w:t>
                              </w:r>
                              <w:r>
                                <w:rPr>
                                  <w:rFonts w:ascii="Courier New" w:hAnsi="Courier New"/>
                                  <w:spacing w:val="-10"/>
                                  <w:sz w:val="18"/>
                                </w:rPr>
                                <w:t>{</w:t>
                              </w:r>
                            </w:p>
                            <w:p>
                              <w:pPr>
                                <w:pStyle w:val="Normal"/>
                                <w:spacing w:before="76" w:after="0"/>
                                <w:ind w:left="1317" w:hanging="0"/>
                                <w:rPr>
                                  <w:rFonts w:ascii="Courier New" w:hAnsi="Courier New"/>
                                  <w:sz w:val="18"/>
                                </w:rPr>
                              </w:pPr>
                              <w:r>
                                <w:rPr>
                                  <w:rFonts w:ascii="Courier New" w:hAnsi="Courier New"/>
                                  <w:sz w:val="18"/>
                                </w:rPr>
                                <w:t>fun</w:t>
                              </w:r>
                              <w:r>
                                <w:rPr>
                                  <w:rFonts w:ascii="Courier New" w:hAnsi="Courier New"/>
                                  <w:spacing w:val="-10"/>
                                  <w:sz w:val="18"/>
                                </w:rPr>
                                <w:t xml:space="preserve"> </w:t>
                              </w:r>
                              <w:r>
                                <w:rPr>
                                  <w:rFonts w:ascii="Courier New" w:hAnsi="Courier New"/>
                                  <w:sz w:val="18"/>
                                </w:rPr>
                                <w:t>onShowClick(show:</w:t>
                              </w:r>
                              <w:r>
                                <w:rPr>
                                  <w:rFonts w:ascii="Courier New" w:hAnsi="Courier New"/>
                                  <w:spacing w:val="-10"/>
                                  <w:sz w:val="18"/>
                                </w:rPr>
                                <w:t xml:space="preserve"> </w:t>
                              </w:r>
                              <w:r>
                                <w:rPr>
                                  <w:rFonts w:ascii="Courier New" w:hAnsi="Courier New"/>
                                  <w:spacing w:val="-2"/>
                                  <w:sz w:val="18"/>
                                </w:rPr>
                                <w:t>TVShow)</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inline>
            </w:drawing>
          </mc:Choice>
          <mc:Fallback>
            <w:pict>
              <v:group id="shape_0" alt="Shape1076" style="position:absolute;margin-left:0pt;margin-top:-388.3pt;width:399.6pt;height:388.25pt" coordorigin="0,-7766" coordsize="7992,7765">
                <v:rect id="shape_0" path="m0,0l-2147483645,0l-2147483645,-2147483646l0,-2147483646xe" fillcolor="#f6f6f6" stroked="f" o:allowincell="f" style="position:absolute;left:0;top:-7756;width:7991;height:7744;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7746;width:7991;height:7724;mso-wrap-style:square;v-text-anchor:top;mso-position-vertical:top">
                  <v:fill o:detectmouseclick="t" on="false"/>
                  <v:stroke color="#3465a4" joinstyle="round" endcap="flat"/>
                  <v:textbox>
                    <w:txbxContent>
                      <w:p>
                        <w:pPr>
                          <w:pStyle w:val="Normal"/>
                          <w:spacing w:before="40" w:after="0"/>
                          <w:ind w:left="885" w:hanging="0"/>
                          <w:rPr>
                            <w:rFonts w:ascii="Courier New" w:hAnsi="Courier New"/>
                            <w:sz w:val="18"/>
                            <w:ins w:id="2024" w:author="Jomar Tigcal" w:date="2023-03-04T22:23:56Z"/>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rPr>
                            <w:rFonts w:ascii="Courier New" w:hAnsi="Courier New"/>
                            <w:sz w:val="20"/>
                          </w:rPr>
                        </w:pPr>
                        <w:r>
                          <w:rPr>
                            <w:rFonts w:ascii="Courier New" w:hAnsi="Courier New"/>
                            <w:sz w:val="20"/>
                          </w:rPr>
                        </w:r>
                      </w:p>
                      <w:p>
                        <w:pPr>
                          <w:pStyle w:val="Normal"/>
                          <w:spacing w:before="5" w:after="0"/>
                          <w:rPr>
                            <w:rFonts w:ascii="Courier New" w:hAnsi="Courier New"/>
                            <w:sz w:val="16"/>
                          </w:rPr>
                        </w:pPr>
                        <w:r>
                          <w:rPr>
                            <w:rFonts w:ascii="Courier New" w:hAnsi="Courier New"/>
                            <w:sz w:val="16"/>
                          </w:rPr>
                        </w:r>
                      </w:p>
                      <w:p>
                        <w:pPr>
                          <w:pStyle w:val="Normal"/>
                          <w:spacing w:lineRule="auto" w:line="235"/>
                          <w:ind w:left="1101" w:hanging="216"/>
                          <w:rPr>
                            <w:rFonts w:ascii="Courier New" w:hAnsi="Courier New"/>
                            <w:sz w:val="18"/>
                          </w:rPr>
                        </w:pPr>
                        <w:r>
                          <w:rPr>
                            <w:rFonts w:ascii="Courier New" w:hAnsi="Courier New"/>
                            <w:sz w:val="18"/>
                          </w:rPr>
                          <w:t>class</w:t>
                        </w:r>
                        <w:r>
                          <w:rPr>
                            <w:rFonts w:ascii="Courier New" w:hAnsi="Courier New"/>
                            <w:spacing w:val="-13"/>
                            <w:sz w:val="18"/>
                          </w:rPr>
                          <w:t xml:space="preserve"> </w:t>
                        </w:r>
                        <w:r>
                          <w:rPr>
                            <w:rFonts w:ascii="Courier New" w:hAnsi="Courier New"/>
                            <w:sz w:val="18"/>
                          </w:rPr>
                          <w:t>TVShowViewHolder(itemView:</w:t>
                        </w:r>
                        <w:r>
                          <w:rPr>
                            <w:rFonts w:ascii="Courier New" w:hAnsi="Courier New"/>
                            <w:spacing w:val="-13"/>
                            <w:sz w:val="18"/>
                          </w:rPr>
                          <w:t xml:space="preserve"> </w:t>
                        </w:r>
                        <w:r>
                          <w:rPr>
                            <w:rFonts w:ascii="Courier New" w:hAnsi="Courier New"/>
                            <w:sz w:val="18"/>
                          </w:rPr>
                          <w:t>View)</w:t>
                        </w:r>
                        <w:r>
                          <w:rPr>
                            <w:rFonts w:ascii="Courier New" w:hAnsi="Courier New"/>
                            <w:spacing w:val="-13"/>
                            <w:sz w:val="18"/>
                          </w:rPr>
                          <w:t xml:space="preserve"> </w:t>
                        </w:r>
                        <w:r>
                          <w:rPr>
                            <w:rFonts w:ascii="Courier New" w:hAnsi="Courier New"/>
                            <w:sz w:val="18"/>
                          </w:rPr>
                          <w:t>: RecyclerView.ViewHolder(itemView) {</w:t>
                        </w:r>
                      </w:p>
                      <w:p>
                        <w:pPr>
                          <w:pStyle w:val="Normal"/>
                          <w:spacing w:lineRule="auto" w:line="324" w:before="17" w:after="0"/>
                          <w:ind w:left="1317" w:hanging="0"/>
                          <w:rPr>
                            <w:rFonts w:ascii="Courier New" w:hAnsi="Courier New"/>
                            <w:sz w:val="18"/>
                          </w:rPr>
                        </w:pPr>
                        <w:r>
                          <w:rPr>
                            <w:rFonts w:ascii="Courier New" w:hAnsi="Courier New"/>
                            <w:sz w:val="18"/>
                          </w:rPr>
                          <w:t>private</w:t>
                        </w:r>
                        <w:r>
                          <w:rPr>
                            <w:rFonts w:ascii="Courier New" w:hAnsi="Courier New"/>
                            <w:spacing w:val="-10"/>
                            <w:sz w:val="18"/>
                          </w:rPr>
                          <w:t xml:space="preserve"> </w:t>
                        </w:r>
                        <w:r>
                          <w:rPr>
                            <w:rFonts w:ascii="Courier New" w:hAnsi="Courier New"/>
                            <w:sz w:val="18"/>
                          </w:rPr>
                          <w:t>val</w:t>
                        </w:r>
                        <w:r>
                          <w:rPr>
                            <w:rFonts w:ascii="Courier New" w:hAnsi="Courier New"/>
                            <w:spacing w:val="-10"/>
                            <w:sz w:val="18"/>
                          </w:rPr>
                          <w:t xml:space="preserve"> </w:t>
                        </w:r>
                        <w:r>
                          <w:rPr>
                            <w:rFonts w:ascii="Courier New" w:hAnsi="Courier New"/>
                            <w:sz w:val="18"/>
                          </w:rPr>
                          <w:t>imageUrl</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"https://image.tmdb.org/t/p/w185/" private val titleText: TextView by lazy {</w:t>
                        </w:r>
                      </w:p>
                      <w:p>
                        <w:pPr>
                          <w:pStyle w:val="Normal"/>
                          <w:spacing w:before="2" w:after="0"/>
                          <w:ind w:left="1749" w:hanging="0"/>
                          <w:rPr>
                            <w:rFonts w:ascii="Courier New" w:hAnsi="Courier New"/>
                            <w:sz w:val="18"/>
                          </w:rPr>
                        </w:pPr>
                        <w:r>
                          <w:rPr>
                            <w:rFonts w:ascii="Courier New" w:hAnsi="Courier New"/>
                            <w:spacing w:val="-2"/>
                            <w:sz w:val="18"/>
                          </w:rPr>
                          <w:t>itemView.findViewById(R.id.tv_show_title)</w:t>
                        </w:r>
                      </w:p>
                      <w:p>
                        <w:pPr>
                          <w:pStyle w:val="Normal"/>
                          <w:spacing w:before="76" w:after="0"/>
                          <w:ind w:left="1317" w:hanging="0"/>
                          <w:rPr>
                            <w:rFonts w:ascii="Courier New" w:hAnsi="Courier New"/>
                            <w:sz w:val="18"/>
                          </w:rPr>
                        </w:pPr>
                        <w:r>
                          <w:rPr>
                            <w:rFonts w:ascii="Courier New" w:hAnsi="Courier New"/>
                            <w:sz w:val="18"/>
                          </w:rPr>
                          <w:t>}</w:t>
                        </w:r>
                      </w:p>
                      <w:p>
                        <w:pPr>
                          <w:pStyle w:val="Normal"/>
                          <w:spacing w:before="76" w:after="0"/>
                          <w:ind w:left="1317" w:hanging="0"/>
                          <w:rPr>
                            <w:rFonts w:ascii="Courier New" w:hAnsi="Courier New"/>
                            <w:sz w:val="18"/>
                          </w:rPr>
                        </w:pPr>
                        <w:r>
                          <w:rPr>
                            <w:rFonts w:ascii="Courier New" w:hAnsi="Courier New"/>
                            <w:sz w:val="18"/>
                          </w:rPr>
                          <w:t>private</w:t>
                        </w:r>
                        <w:r>
                          <w:rPr>
                            <w:rFonts w:ascii="Courier New" w:hAnsi="Courier New"/>
                            <w:spacing w:val="-8"/>
                            <w:sz w:val="18"/>
                          </w:rPr>
                          <w:t xml:space="preserve"> </w:t>
                        </w:r>
                        <w:r>
                          <w:rPr>
                            <w:rFonts w:ascii="Courier New" w:hAnsi="Courier New"/>
                            <w:sz w:val="18"/>
                          </w:rPr>
                          <w:t>val</w:t>
                        </w:r>
                        <w:r>
                          <w:rPr>
                            <w:rFonts w:ascii="Courier New" w:hAnsi="Courier New"/>
                            <w:spacing w:val="-5"/>
                            <w:sz w:val="18"/>
                          </w:rPr>
                          <w:t xml:space="preserve"> </w:t>
                        </w:r>
                        <w:r>
                          <w:rPr>
                            <w:rFonts w:ascii="Courier New" w:hAnsi="Courier New"/>
                            <w:sz w:val="18"/>
                          </w:rPr>
                          <w:t>poster:</w:t>
                        </w:r>
                        <w:r>
                          <w:rPr>
                            <w:rFonts w:ascii="Courier New" w:hAnsi="Courier New"/>
                            <w:spacing w:val="-5"/>
                            <w:sz w:val="18"/>
                          </w:rPr>
                          <w:t xml:space="preserve"> </w:t>
                        </w:r>
                        <w:r>
                          <w:rPr>
                            <w:rFonts w:ascii="Courier New" w:hAnsi="Courier New"/>
                            <w:sz w:val="18"/>
                          </w:rPr>
                          <w:t>ImageView</w:t>
                        </w:r>
                        <w:r>
                          <w:rPr>
                            <w:rFonts w:ascii="Courier New" w:hAnsi="Courier New"/>
                            <w:spacing w:val="-6"/>
                            <w:sz w:val="18"/>
                          </w:rPr>
                          <w:t xml:space="preserve"> </w:t>
                        </w:r>
                        <w:r>
                          <w:rPr>
                            <w:rFonts w:ascii="Courier New" w:hAnsi="Courier New"/>
                            <w:sz w:val="18"/>
                          </w:rPr>
                          <w:t>by</w:t>
                        </w:r>
                        <w:r>
                          <w:rPr>
                            <w:rFonts w:ascii="Courier New" w:hAnsi="Courier New"/>
                            <w:spacing w:val="-5"/>
                            <w:sz w:val="18"/>
                          </w:rPr>
                          <w:t xml:space="preserve"> </w:t>
                        </w:r>
                        <w:r>
                          <w:rPr>
                            <w:rFonts w:ascii="Courier New" w:hAnsi="Courier New"/>
                            <w:sz w:val="18"/>
                          </w:rPr>
                          <w:t>lazy</w:t>
                        </w:r>
                        <w:r>
                          <w:rPr>
                            <w:rFonts w:ascii="Courier New" w:hAnsi="Courier New"/>
                            <w:spacing w:val="-5"/>
                            <w:sz w:val="18"/>
                          </w:rPr>
                          <w:t xml:space="preserve"> </w:t>
                        </w:r>
                        <w:r>
                          <w:rPr>
                            <w:rFonts w:ascii="Courier New" w:hAnsi="Courier New"/>
                            <w:spacing w:val="-10"/>
                            <w:sz w:val="18"/>
                          </w:rPr>
                          <w:t>{</w:t>
                        </w:r>
                      </w:p>
                      <w:p>
                        <w:pPr>
                          <w:pStyle w:val="Normal"/>
                          <w:spacing w:before="76" w:after="0"/>
                          <w:ind w:left="1749" w:hanging="0"/>
                          <w:rPr>
                            <w:rFonts w:ascii="Courier New" w:hAnsi="Courier New"/>
                            <w:sz w:val="18"/>
                          </w:rPr>
                        </w:pPr>
                        <w:r>
                          <w:rPr>
                            <w:rFonts w:ascii="Courier New" w:hAnsi="Courier New"/>
                            <w:spacing w:val="-2"/>
                            <w:sz w:val="18"/>
                          </w:rPr>
                          <w:t>itemView.findViewById(R.id.tv_poster)</w:t>
                        </w:r>
                      </w:p>
                      <w:p>
                        <w:pPr>
                          <w:pStyle w:val="Normal"/>
                          <w:spacing w:before="76" w:after="0"/>
                          <w:ind w:left="1317"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widowControl w:val="false"/>
                          <w:suppressAutoHyphens w:val="true"/>
                          <w:bidi w:val="0"/>
                          <w:spacing w:lineRule="auto" w:line="324" w:before="129" w:after="0"/>
                          <w:ind w:left="1757" w:right="850" w:hanging="454"/>
                          <w:jc w:val="left"/>
                          <w:rPr>
                            <w:rFonts w:ascii="Courier New" w:hAnsi="Courier New"/>
                            <w:sz w:val="18"/>
                          </w:rPr>
                        </w:pPr>
                        <w:r>
                          <w:rPr>
                            <w:rFonts w:ascii="Courier New" w:hAnsi="Courier New"/>
                            <w:sz w:val="18"/>
                          </w:rPr>
                          <w:t xml:space="preserve">fun bind(show: TVShow) { </w:t>
                        </w:r>
                      </w:p>
                      <w:p>
                        <w:pPr>
                          <w:pStyle w:val="Normal"/>
                          <w:widowControl w:val="false"/>
                          <w:suppressAutoHyphens w:val="true"/>
                          <w:bidi w:val="0"/>
                          <w:spacing w:lineRule="auto" w:line="324" w:before="129" w:after="0"/>
                          <w:ind w:left="1757" w:right="850" w:hanging="454"/>
                          <w:jc w:val="left"/>
                          <w:rPr>
                            <w:rFonts w:ascii="Courier New" w:hAnsi="Courier New"/>
                            <w:sz w:val="18"/>
                          </w:rPr>
                        </w:pPr>
                        <w:r>
                          <w:rPr>
                            <w:rFonts w:ascii="Courier New" w:hAnsi="Courier New"/>
                            <w:sz w:val="18"/>
                          </w:rPr>
                          <w:tab/>
                          <w:t>titleText.text</w:t>
                        </w:r>
                        <w:r>
                          <w:rPr>
                            <w:rFonts w:ascii="Courier New" w:hAnsi="Courier New"/>
                            <w:spacing w:val="-19"/>
                            <w:sz w:val="18"/>
                          </w:rPr>
                          <w:t xml:space="preserve"> </w:t>
                        </w:r>
                        <w:r>
                          <w:rPr>
                            <w:rFonts w:ascii="Courier New" w:hAnsi="Courier New"/>
                            <w:sz w:val="18"/>
                          </w:rPr>
                          <w:t>=</w:t>
                        </w:r>
                        <w:r>
                          <w:rPr>
                            <w:rFonts w:ascii="Courier New" w:hAnsi="Courier New"/>
                            <w:spacing w:val="-19"/>
                            <w:sz w:val="18"/>
                          </w:rPr>
                          <w:t xml:space="preserve"> </w:t>
                        </w:r>
                        <w:r>
                          <w:rPr>
                            <w:rFonts w:ascii="Courier New" w:hAnsi="Courier New"/>
                            <w:sz w:val="18"/>
                          </w:rPr>
                          <w:t>show.name</w:t>
                        </w:r>
                      </w:p>
                      <w:p>
                        <w:pPr>
                          <w:pStyle w:val="Normal"/>
                          <w:spacing w:before="10" w:after="0"/>
                          <w:rPr>
                            <w:rFonts w:ascii="Courier New" w:hAnsi="Courier New"/>
                            <w:sz w:val="24"/>
                          </w:rPr>
                        </w:pPr>
                        <w:r>
                          <w:rPr>
                            <w:rFonts w:ascii="Courier New" w:hAnsi="Courier New"/>
                            <w:sz w:val="24"/>
                          </w:rPr>
                        </w:r>
                      </w:p>
                      <w:p>
                        <w:pPr>
                          <w:pStyle w:val="Normal"/>
                          <w:ind w:left="1749" w:hanging="0"/>
                          <w:rPr>
                            <w:rFonts w:ascii="Courier New" w:hAnsi="Courier New"/>
                            <w:sz w:val="18"/>
                          </w:rPr>
                        </w:pPr>
                        <w:r>
                          <w:rPr>
                            <w:rFonts w:ascii="Courier New" w:hAnsi="Courier New"/>
                            <w:spacing w:val="-2"/>
                            <w:sz w:val="18"/>
                          </w:rPr>
                          <w:t>Glide.with(itemView.context)</w:t>
                        </w:r>
                      </w:p>
                      <w:p>
                        <w:pPr>
                          <w:pStyle w:val="Normal"/>
                          <w:spacing w:before="76" w:after="0"/>
                          <w:ind w:left="2181" w:hanging="0"/>
                          <w:rPr>
                            <w:rFonts w:ascii="Courier New" w:hAnsi="Courier New"/>
                            <w:sz w:val="18"/>
                          </w:rPr>
                        </w:pPr>
                        <w:r>
                          <w:rPr>
                            <w:rFonts w:ascii="Courier New" w:hAnsi="Courier New"/>
                            <w:spacing w:val="-2"/>
                            <w:sz w:val="18"/>
                          </w:rPr>
                          <w:t>.load("$imageUrl${show.poster_path}")</w:t>
                        </w:r>
                      </w:p>
                      <w:p>
                        <w:pPr>
                          <w:pStyle w:val="Normal"/>
                          <w:spacing w:before="76" w:after="0"/>
                          <w:ind w:left="2181" w:hanging="0"/>
                          <w:rPr>
                            <w:rFonts w:ascii="Courier New" w:hAnsi="Courier New"/>
                            <w:sz w:val="18"/>
                          </w:rPr>
                        </w:pPr>
                        <w:r>
                          <w:rPr>
                            <w:rFonts w:ascii="Courier New" w:hAnsi="Courier New"/>
                            <w:spacing w:val="-2"/>
                            <w:sz w:val="18"/>
                          </w:rPr>
                          <w:t>.placeholder(R.mipmap.ic_launcher)</w:t>
                        </w:r>
                      </w:p>
                      <w:p>
                        <w:pPr>
                          <w:pStyle w:val="Normal"/>
                          <w:spacing w:before="76" w:after="0"/>
                          <w:ind w:left="2181" w:hanging="0"/>
                          <w:rPr>
                            <w:rFonts w:ascii="Courier New" w:hAnsi="Courier New"/>
                            <w:sz w:val="18"/>
                          </w:rPr>
                        </w:pPr>
                        <w:r>
                          <w:rPr>
                            <w:rFonts w:ascii="Courier New" w:hAnsi="Courier New"/>
                            <w:spacing w:val="-2"/>
                            <w:sz w:val="18"/>
                          </w:rPr>
                          <w:t>.fitCenter()</w:t>
                        </w:r>
                      </w:p>
                      <w:p>
                        <w:pPr>
                          <w:pStyle w:val="Normal"/>
                          <w:spacing w:before="76" w:after="0"/>
                          <w:ind w:left="2181" w:hanging="0"/>
                          <w:rPr>
                            <w:rFonts w:ascii="Courier New" w:hAnsi="Courier New"/>
                            <w:sz w:val="18"/>
                          </w:rPr>
                        </w:pPr>
                        <w:r>
                          <w:rPr>
                            <w:rFonts w:ascii="Courier New" w:hAnsi="Courier New"/>
                            <w:spacing w:val="-2"/>
                            <w:sz w:val="18"/>
                          </w:rPr>
                          <w:t>.into(poster)</w:t>
                        </w:r>
                      </w:p>
                      <w:p>
                        <w:pPr>
                          <w:pStyle w:val="Normal"/>
                          <w:spacing w:before="76" w:after="0"/>
                          <w:ind w:left="1317"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z w:val="18"/>
                          </w:rPr>
                          <w:t>interface</w:t>
                        </w:r>
                        <w:r>
                          <w:rPr>
                            <w:rFonts w:ascii="Courier New" w:hAnsi="Courier New"/>
                            <w:spacing w:val="-12"/>
                            <w:sz w:val="18"/>
                          </w:rPr>
                          <w:t xml:space="preserve"> </w:t>
                        </w:r>
                        <w:r>
                          <w:rPr>
                            <w:rFonts w:ascii="Courier New" w:hAnsi="Courier New"/>
                            <w:sz w:val="18"/>
                          </w:rPr>
                          <w:t>TVClickListener</w:t>
                        </w:r>
                        <w:r>
                          <w:rPr>
                            <w:rFonts w:ascii="Courier New" w:hAnsi="Courier New"/>
                            <w:spacing w:val="-12"/>
                            <w:sz w:val="18"/>
                          </w:rPr>
                          <w:t xml:space="preserve"> </w:t>
                        </w:r>
                        <w:r>
                          <w:rPr>
                            <w:rFonts w:ascii="Courier New" w:hAnsi="Courier New"/>
                            <w:spacing w:val="-10"/>
                            <w:sz w:val="18"/>
                          </w:rPr>
                          <w:t>{</w:t>
                        </w:r>
                      </w:p>
                      <w:p>
                        <w:pPr>
                          <w:pStyle w:val="Normal"/>
                          <w:spacing w:before="76" w:after="0"/>
                          <w:ind w:left="1317" w:hanging="0"/>
                          <w:rPr>
                            <w:rFonts w:ascii="Courier New" w:hAnsi="Courier New"/>
                            <w:sz w:val="18"/>
                          </w:rPr>
                        </w:pPr>
                        <w:r>
                          <w:rPr>
                            <w:rFonts w:ascii="Courier New" w:hAnsi="Courier New"/>
                            <w:sz w:val="18"/>
                          </w:rPr>
                          <w:t>fun</w:t>
                        </w:r>
                        <w:r>
                          <w:rPr>
                            <w:rFonts w:ascii="Courier New" w:hAnsi="Courier New"/>
                            <w:spacing w:val="-10"/>
                            <w:sz w:val="18"/>
                          </w:rPr>
                          <w:t xml:space="preserve"> </w:t>
                        </w:r>
                        <w:r>
                          <w:rPr>
                            <w:rFonts w:ascii="Courier New" w:hAnsi="Courier New"/>
                            <w:sz w:val="18"/>
                          </w:rPr>
                          <w:t>onShowClick(show:</w:t>
                        </w:r>
                        <w:r>
                          <w:rPr>
                            <w:rFonts w:ascii="Courier New" w:hAnsi="Courier New"/>
                            <w:spacing w:val="-10"/>
                            <w:sz w:val="18"/>
                          </w:rPr>
                          <w:t xml:space="preserve"> </w:t>
                        </w:r>
                        <w:r>
                          <w:rPr>
                            <w:rFonts w:ascii="Courier New" w:hAnsi="Courier New"/>
                            <w:spacing w:val="-2"/>
                            <w:sz w:val="18"/>
                          </w:rPr>
                          <w:t>TVShow)</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6" w:after="0"/>
                          <w:ind w:left="453" w:hanging="0"/>
                          <w:rPr>
                            <w:rFonts w:ascii="Courier New" w:hAnsi="Courier New"/>
                            <w:sz w:val="18"/>
                          </w:rPr>
                        </w:pPr>
                        <w:r>
                          <w:rPr>
                            <w:rFonts w:ascii="Courier New" w:hAnsi="Courier New"/>
                            <w:sz w:val="18"/>
                          </w:rPr>
                          <w:t>}</w:t>
                        </w:r>
                      </w:p>
                    </w:txbxContent>
                  </v:textbox>
                  <w10:wrap type="square"/>
                </v:rect>
              </v:group>
            </w:pict>
          </mc:Fallback>
        </mc:AlternateContent>
      </w:r>
    </w:p>
    <w:p>
      <w:pPr>
        <w:pStyle w:val="TextBody"/>
        <w:spacing w:before="42" w:after="0"/>
        <w:ind w:left="554" w:hanging="0"/>
        <w:rPr>
          <w:ins w:id="2042" w:author="Jomar Tigcal" w:date="2023-03-04T22:23:56Z"/>
        </w:rPr>
      </w:pPr>
      <w:ins w:id="2025" w:author="Jomar Tigcal" w:date="2023-03-04T22:23:56Z">
        <w:r>
          <w:rPr/>
          <w:t>This</w:t>
        </w:r>
      </w:ins>
      <w:ins w:id="2026" w:author="Jomar Tigcal" w:date="2023-03-04T22:23:56Z">
        <w:r>
          <w:rPr>
            <w:spacing w:val="-7"/>
          </w:rPr>
          <w:t xml:space="preserve"> </w:t>
        </w:r>
      </w:ins>
      <w:ins w:id="2027" w:author="Jomar Tigcal" w:date="2023-03-04T22:23:56Z">
        <w:r>
          <w:rPr/>
          <w:t>class</w:t>
        </w:r>
      </w:ins>
      <w:ins w:id="2028" w:author="Jomar Tigcal" w:date="2023-03-04T22:23:56Z">
        <w:r>
          <w:rPr>
            <w:spacing w:val="-4"/>
          </w:rPr>
          <w:t xml:space="preserve"> </w:t>
        </w:r>
      </w:ins>
      <w:ins w:id="2029" w:author="Jomar Tigcal" w:date="2023-03-04T22:23:56Z">
        <w:r>
          <w:rPr/>
          <w:t>will</w:t>
        </w:r>
      </w:ins>
      <w:ins w:id="2030" w:author="Jomar Tigcal" w:date="2023-03-04T22:23:56Z">
        <w:r>
          <w:rPr>
            <w:spacing w:val="-4"/>
          </w:rPr>
          <w:t xml:space="preserve"> </w:t>
        </w:r>
      </w:ins>
      <w:ins w:id="2031" w:author="Jomar Tigcal" w:date="2023-03-04T22:23:56Z">
        <w:r>
          <w:rPr/>
          <w:t>be</w:t>
        </w:r>
      </w:ins>
      <w:ins w:id="2032" w:author="Jomar Tigcal" w:date="2023-03-04T22:23:56Z">
        <w:r>
          <w:rPr>
            <w:spacing w:val="-4"/>
          </w:rPr>
          <w:t xml:space="preserve"> </w:t>
        </w:r>
      </w:ins>
      <w:ins w:id="2033" w:author="Jomar Tigcal" w:date="2023-03-04T22:23:56Z">
        <w:r>
          <w:rPr/>
          <w:t>the</w:t>
        </w:r>
      </w:ins>
      <w:ins w:id="2034" w:author="Jomar Tigcal" w:date="2023-03-04T22:23:56Z">
        <w:r>
          <w:rPr>
            <w:spacing w:val="-3"/>
          </w:rPr>
          <w:t xml:space="preserve"> </w:t>
        </w:r>
      </w:ins>
      <w:ins w:id="2035" w:author="Jomar Tigcal" w:date="2023-03-04T22:23:56Z">
        <w:r>
          <w:rPr/>
          <w:t>RecyclerView's</w:t>
        </w:r>
      </w:ins>
      <w:ins w:id="2036" w:author="Jomar Tigcal" w:date="2023-03-04T22:23:56Z">
        <w:r>
          <w:rPr>
            <w:spacing w:val="-5"/>
          </w:rPr>
          <w:t xml:space="preserve"> </w:t>
        </w:r>
      </w:ins>
      <w:ins w:id="2037" w:author="Jomar Tigcal" w:date="2023-03-04T22:23:56Z">
        <w:r>
          <w:rPr/>
          <w:t>adapter</w:t>
        </w:r>
      </w:ins>
      <w:ins w:id="2038" w:author="Jomar Tigcal" w:date="2023-03-04T22:23:56Z">
        <w:r>
          <w:rPr>
            <w:spacing w:val="-5"/>
          </w:rPr>
          <w:t xml:space="preserve"> </w:t>
        </w:r>
      </w:ins>
      <w:ins w:id="2039" w:author="Jomar Tigcal" w:date="2023-03-04T22:23:56Z">
        <w:r>
          <w:rPr/>
          <w:t>and</w:t>
        </w:r>
      </w:ins>
      <w:ins w:id="2040" w:author="Jomar Tigcal" w:date="2023-03-04T22:23:56Z">
        <w:r>
          <w:rPr>
            <w:spacing w:val="-4"/>
          </w:rPr>
          <w:t xml:space="preserve"> </w:t>
        </w:r>
      </w:ins>
      <w:ins w:id="2041" w:author="Jomar Tigcal" w:date="2023-03-04T22:23:56Z">
        <w:r>
          <w:rPr>
            <w:spacing w:val="-2"/>
          </w:rPr>
          <w:t>ViewHolder.</w:t>
        </w:r>
      </w:ins>
    </w:p>
    <w:p>
      <w:pPr>
        <w:pStyle w:val="ListParagraph"/>
        <w:numPr>
          <w:ilvl w:val="0"/>
          <w:numId w:val="0"/>
        </w:numPr>
        <w:tabs>
          <w:tab w:val="clear" w:pos="720"/>
          <w:tab w:val="left" w:pos="554" w:leader="none"/>
        </w:tabs>
        <w:spacing w:before="147" w:after="0"/>
        <w:ind w:left="554" w:right="1122" w:hanging="0"/>
        <w:jc w:val="left"/>
        <w:rPr>
          <w:sz w:val="20"/>
          <w:ins w:id="2044" w:author="Jomar Tigcal" w:date="2023-03-04T22:23:56Z"/>
        </w:rPr>
      </w:pPr>
      <w:ins w:id="2043" w:author="Jomar Tigcal" w:date="2023-03-04T22:23:56Z">
        <w:r>
          <w:rPr>
            <w:sz w:val="20"/>
          </w:rPr>
        </w:r>
      </w:ins>
    </w:p>
    <w:p>
      <w:pPr>
        <w:pStyle w:val="ListParagraph"/>
        <w:widowControl w:val="false"/>
        <w:numPr>
          <w:ilvl w:val="0"/>
          <w:numId w:val="2"/>
        </w:numPr>
        <w:tabs>
          <w:tab w:val="clear" w:pos="720"/>
          <w:tab w:val="left" w:pos="1274" w:leader="none"/>
        </w:tabs>
        <w:suppressAutoHyphens w:val="true"/>
        <w:bidi w:val="0"/>
        <w:spacing w:before="101" w:after="0"/>
        <w:ind w:left="624" w:right="0" w:hanging="340"/>
        <w:jc w:val="left"/>
        <w:rPr>
          <w:sz w:val="20"/>
          <w:ins w:id="2056" w:author="Jomar Tigcal" w:date="2023-03-04T22:23:56Z"/>
        </w:rPr>
      </w:pPr>
      <w:ins w:id="2045" w:author="Jomar Tigcal" w:date="2023-03-04T22:23:56Z">
        <w:r>
          <w:rPr>
            <w:spacing w:val="-2"/>
            <w:sz w:val="20"/>
          </w:rPr>
          <w:t>Create</w:t>
        </w:r>
      </w:ins>
      <w:ins w:id="2046" w:author="Jomar Tigcal" w:date="2023-03-04T22:23:56Z">
        <w:r>
          <w:rPr>
            <w:spacing w:val="9"/>
            <w:sz w:val="20"/>
          </w:rPr>
          <w:t xml:space="preserve"> </w:t>
        </w:r>
      </w:ins>
      <w:ins w:id="2047" w:author="Jomar Tigcal" w:date="2023-03-04T22:23:56Z">
        <w:r>
          <w:rPr>
            <w:rFonts w:ascii="Courier New" w:hAnsi="Courier New"/>
            <w:b/>
            <w:spacing w:val="-2"/>
          </w:rPr>
          <w:t>TelevisionService</w:t>
        </w:r>
      </w:ins>
      <w:ins w:id="2048" w:author="Jomar Tigcal" w:date="2023-03-04T22:23:56Z">
        <w:r>
          <w:rPr>
            <w:rFonts w:ascii="Courier New" w:hAnsi="Courier New"/>
            <w:b/>
            <w:spacing w:val="-68"/>
          </w:rPr>
          <w:t xml:space="preserve"> </w:t>
        </w:r>
      </w:ins>
      <w:ins w:id="2049" w:author="Jomar Tigcal" w:date="2023-03-04T22:23:56Z">
        <w:r>
          <w:rPr>
            <w:spacing w:val="-2"/>
            <w:sz w:val="20"/>
          </w:rPr>
          <w:t>in</w:t>
        </w:r>
      </w:ins>
      <w:ins w:id="2050" w:author="Jomar Tigcal" w:date="2023-03-04T22:23:56Z">
        <w:r>
          <w:rPr>
            <w:spacing w:val="13"/>
            <w:sz w:val="20"/>
          </w:rPr>
          <w:t xml:space="preserve"> </w:t>
        </w:r>
      </w:ins>
      <w:ins w:id="2051" w:author="Jomar Tigcal" w:date="2023-03-04T22:23:56Z">
        <w:r>
          <w:rPr>
            <w:spacing w:val="-2"/>
            <w:sz w:val="20"/>
          </w:rPr>
          <w:t>the</w:t>
        </w:r>
      </w:ins>
      <w:ins w:id="2052" w:author="Jomar Tigcal" w:date="2023-03-04T22:23:56Z">
        <w:r>
          <w:rPr>
            <w:spacing w:val="11"/>
            <w:sz w:val="20"/>
          </w:rPr>
          <w:t xml:space="preserve"> </w:t>
        </w:r>
      </w:ins>
      <w:ins w:id="2053" w:author="Jomar Tigcal" w:date="2023-03-04T22:23:56Z">
        <w:r>
          <w:rPr>
            <w:rFonts w:ascii="Courier New" w:hAnsi="Courier New"/>
            <w:b/>
            <w:spacing w:val="-2"/>
          </w:rPr>
          <w:t>com.example.tvguide.api</w:t>
        </w:r>
      </w:ins>
      <w:ins w:id="2054" w:author="Jomar Tigcal" w:date="2023-03-04T22:23:56Z">
        <w:r>
          <w:rPr>
            <w:rFonts w:ascii="Courier New" w:hAnsi="Courier New"/>
            <w:b/>
            <w:spacing w:val="-67"/>
          </w:rPr>
          <w:t xml:space="preserve"> </w:t>
        </w:r>
      </w:ins>
      <w:ins w:id="2055" w:author="Jomar Tigcal" w:date="2023-03-04T22:23:56Z">
        <w:r>
          <w:rPr>
            <w:spacing w:val="-2"/>
            <w:sz w:val="20"/>
          </w:rPr>
          <w:t>package:</w:t>
        </w:r>
      </w:ins>
    </w:p>
    <w:p>
      <w:pPr>
        <w:pStyle w:val="TextBody"/>
        <w:spacing w:before="10" w:after="0"/>
        <w:rPr>
          <w:sz w:val="8"/>
          <w:ins w:id="2059" w:author="Jomar Tigcal" w:date="2023-03-04T22:23:56Z"/>
        </w:rPr>
      </w:pPr>
      <w:r>
        <w:rPr>
          <w:sz w:val="8"/>
        </w:rPr>
        <mc:AlternateContent>
          <mc:Choice Requires="wpg">
            <w:drawing>
              <wp:anchor behindDoc="0" distT="0" distB="1270" distL="0" distR="4445" simplePos="0" locked="0" layoutInCell="0" allowOverlap="1" relativeHeight="1958" wp14:anchorId="50A5A453">
                <wp:simplePos x="0" y="0"/>
                <wp:positionH relativeFrom="page">
                  <wp:posOffset>640080</wp:posOffset>
                </wp:positionH>
                <wp:positionV relativeFrom="paragraph">
                  <wp:posOffset>90805</wp:posOffset>
                </wp:positionV>
                <wp:extent cx="5074920" cy="1108075"/>
                <wp:effectExtent l="0" t="635" r="635" b="0"/>
                <wp:wrapTopAndBottom/>
                <wp:docPr id="1775" name="docshapegroup 8"/>
                <a:graphic xmlns:a="http://schemas.openxmlformats.org/drawingml/2006/main">
                  <a:graphicData uri="http://schemas.microsoft.com/office/word/2010/wordprocessingGroup">
                    <wpg:wgp>
                      <wpg:cNvGrpSpPr/>
                      <wpg:grpSpPr>
                        <a:xfrm>
                          <a:off x="0" y="0"/>
                          <a:ext cx="5074920" cy="1108080"/>
                          <a:chOff x="0" y="0"/>
                          <a:chExt cx="5074920" cy="1108080"/>
                        </a:xfrm>
                      </wpg:grpSpPr>
                      <wps:wsp>
                        <wps:cNvSpPr/>
                        <wps:spPr>
                          <a:xfrm>
                            <a:off x="0" y="6480"/>
                            <a:ext cx="5074920" cy="1095480"/>
                          </a:xfrm>
                          <a:prstGeom prst="rect">
                            <a:avLst/>
                          </a:prstGeom>
                          <a:solidFill>
                            <a:srgbClr val="f6f6f6"/>
                          </a:solidFill>
                          <a:ln w="0">
                            <a:noFill/>
                          </a:ln>
                        </wps:spPr>
                        <wps:style>
                          <a:lnRef idx="0"/>
                          <a:fillRef idx="0"/>
                          <a:effectRef idx="0"/>
                          <a:fontRef idx="minor"/>
                        </wps:style>
                        <wps:bodyPr/>
                      </wps:wsp>
                      <wps:wsp>
                        <wps:cNvSpPr/>
                        <wps:spPr>
                          <a:xfrm>
                            <a:off x="0" y="0"/>
                            <a:ext cx="5074920" cy="1108080"/>
                          </a:xfrm>
                          <a:custGeom>
                            <a:avLst/>
                            <a:gdLst>
                              <a:gd name="textAreaLeft" fmla="*/ 0 w 2877120"/>
                              <a:gd name="textAreaRight" fmla="*/ 2883600 w 2877120"/>
                              <a:gd name="textAreaTop" fmla="*/ 0 h 628200"/>
                              <a:gd name="textAreaBottom" fmla="*/ 634680 h 628200"/>
                            </a:gdLst>
                            <a:ahLst/>
                            <a:rect l="textAreaLeft" t="textAreaTop" r="textAreaRight" b="textAreaBottom"/>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08252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ins w:id="2057" w:author="Jomar Tigcal" w:date="2023-03-04T22:23:56Z"/>
                                </w:rPr>
                              </w:pPr>
                              <w:r>
                                <w:rPr>
                                  <w:rFonts w:ascii="Courier New" w:hAnsi="Courier New"/>
                                  <w:sz w:val="18"/>
                                </w:rPr>
                                <w:t>interface</w:t>
                              </w:r>
                              <w:r>
                                <w:rPr>
                                  <w:rFonts w:ascii="Courier New" w:hAnsi="Courier New"/>
                                  <w:spacing w:val="-13"/>
                                  <w:sz w:val="18"/>
                                </w:rPr>
                                <w:t xml:space="preserve"> </w:t>
                              </w:r>
                              <w:r>
                                <w:rPr>
                                  <w:rFonts w:ascii="Courier New" w:hAnsi="Courier New"/>
                                  <w:sz w:val="18"/>
                                </w:rPr>
                                <w:t>TelevisionService</w:t>
                              </w:r>
                              <w:r>
                                <w:rPr>
                                  <w:rFonts w:ascii="Courier New" w:hAnsi="Courier New"/>
                                  <w:spacing w:val="-13"/>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pacing w:val="-2"/>
                                  <w:sz w:val="18"/>
                                </w:rPr>
                                <w:t>@GET("tv/on_the_air")</w:t>
                              </w:r>
                            </w:p>
                            <w:p>
                              <w:pPr>
                                <w:pStyle w:val="Normal"/>
                                <w:spacing w:lineRule="auto" w:line="324" w:before="76" w:after="0"/>
                                <w:ind w:left="1101" w:hanging="216"/>
                                <w:rPr>
                                  <w:rFonts w:ascii="Courier New" w:hAnsi="Courier New"/>
                                  <w:sz w:val="18"/>
                                </w:rPr>
                              </w:pPr>
                              <w:r>
                                <w:rPr>
                                  <w:rFonts w:ascii="Courier New" w:hAnsi="Courier New"/>
                                  <w:sz w:val="18"/>
                                </w:rPr>
                                <w:t>suspend</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getTVShows(@Query("api_key")</w:t>
                              </w:r>
                              <w:r>
                                <w:rPr>
                                  <w:rFonts w:ascii="Courier New" w:hAnsi="Courier New"/>
                                  <w:spacing w:val="-10"/>
                                  <w:sz w:val="18"/>
                                </w:rPr>
                                <w:t xml:space="preserve"> </w:t>
                              </w:r>
                              <w:r>
                                <w:rPr>
                                  <w:rFonts w:ascii="Courier New" w:hAnsi="Courier New"/>
                                  <w:sz w:val="18"/>
                                </w:rPr>
                                <w:t>apiKey:</w:t>
                              </w:r>
                              <w:r>
                                <w:rPr>
                                  <w:rFonts w:ascii="Courier New" w:hAnsi="Courier New"/>
                                  <w:spacing w:val="-10"/>
                                  <w:sz w:val="18"/>
                                </w:rPr>
                                <w:t xml:space="preserve"> </w:t>
                              </w:r>
                              <w:r>
                                <w:rPr>
                                  <w:rFonts w:ascii="Courier New" w:hAnsi="Courier New"/>
                                  <w:sz w:val="18"/>
                                </w:rPr>
                                <w:t xml:space="preserve">String): </w:t>
                              </w:r>
                              <w:r>
                                <w:rPr>
                                  <w:rFonts w:ascii="Courier New" w:hAnsi="Courier New"/>
                                  <w:spacing w:val="-2"/>
                                  <w:sz w:val="18"/>
                                </w:rPr>
                                <w:t>TVResponse</w:t>
                              </w:r>
                            </w:p>
                            <w:p>
                              <w:pPr>
                                <w:pStyle w:val="Normal"/>
                                <w:spacing w:before="1"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 8" style="position:absolute;margin-left:50.4pt;margin-top:7.15pt;width:399.6pt;height:87.25pt" coordorigin="1008,143" coordsize="7992,1745">
                <v:rect id="shape_0" path="m0,0l-2147483645,0l-2147483645,-2147483646l0,-2147483646xe" fillcolor="#f6f6f6" stroked="f" o:allowincell="f" style="position:absolute;left:1008;top:153;width:7991;height:172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08;top:163;width:7991;height:170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ins w:id="2058" w:author="Jomar Tigcal" w:date="2023-03-04T22:23:56Z"/>
                          </w:rPr>
                        </w:pPr>
                        <w:r>
                          <w:rPr>
                            <w:rFonts w:ascii="Courier New" w:hAnsi="Courier New"/>
                            <w:sz w:val="18"/>
                          </w:rPr>
                          <w:t>interface</w:t>
                        </w:r>
                        <w:r>
                          <w:rPr>
                            <w:rFonts w:ascii="Courier New" w:hAnsi="Courier New"/>
                            <w:spacing w:val="-13"/>
                            <w:sz w:val="18"/>
                          </w:rPr>
                          <w:t xml:space="preserve"> </w:t>
                        </w:r>
                        <w:r>
                          <w:rPr>
                            <w:rFonts w:ascii="Courier New" w:hAnsi="Courier New"/>
                            <w:sz w:val="18"/>
                          </w:rPr>
                          <w:t>TelevisionService</w:t>
                        </w:r>
                        <w:r>
                          <w:rPr>
                            <w:rFonts w:ascii="Courier New" w:hAnsi="Courier New"/>
                            <w:spacing w:val="-13"/>
                            <w:sz w:val="18"/>
                          </w:rPr>
                          <w:t xml:space="preserve"> </w:t>
                        </w:r>
                        <w:r>
                          <w:rPr>
                            <w:rFonts w:ascii="Courier New" w:hAnsi="Courier New"/>
                            <w:spacing w:val="-10"/>
                            <w:sz w:val="18"/>
                          </w:rPr>
                          <w:t>{</w:t>
                        </w:r>
                      </w:p>
                      <w:p>
                        <w:pPr>
                          <w:pStyle w:val="Normal"/>
                          <w:rPr>
                            <w:rFonts w:ascii="Courier New" w:hAnsi="Courier New"/>
                            <w:sz w:val="20"/>
                          </w:rPr>
                        </w:pPr>
                        <w:r>
                          <w:rPr>
                            <w:rFonts w:ascii="Courier New" w:hAnsi="Courier New"/>
                            <w:sz w:val="20"/>
                          </w:rPr>
                        </w:r>
                      </w:p>
                      <w:p>
                        <w:pPr>
                          <w:pStyle w:val="Normal"/>
                          <w:spacing w:before="130" w:after="0"/>
                          <w:ind w:left="885" w:hanging="0"/>
                          <w:rPr>
                            <w:rFonts w:ascii="Courier New" w:hAnsi="Courier New"/>
                            <w:sz w:val="18"/>
                          </w:rPr>
                        </w:pPr>
                        <w:r>
                          <w:rPr>
                            <w:rFonts w:ascii="Courier New" w:hAnsi="Courier New"/>
                            <w:spacing w:val="-2"/>
                            <w:sz w:val="18"/>
                          </w:rPr>
                          <w:t>@GET("tv/on_the_air")</w:t>
                        </w:r>
                      </w:p>
                      <w:p>
                        <w:pPr>
                          <w:pStyle w:val="Normal"/>
                          <w:spacing w:lineRule="auto" w:line="324" w:before="76" w:after="0"/>
                          <w:ind w:left="1101" w:hanging="216"/>
                          <w:rPr>
                            <w:rFonts w:ascii="Courier New" w:hAnsi="Courier New"/>
                            <w:sz w:val="18"/>
                          </w:rPr>
                        </w:pPr>
                        <w:r>
                          <w:rPr>
                            <w:rFonts w:ascii="Courier New" w:hAnsi="Courier New"/>
                            <w:sz w:val="18"/>
                          </w:rPr>
                          <w:t>suspend</w:t>
                        </w:r>
                        <w:r>
                          <w:rPr>
                            <w:rFonts w:ascii="Courier New" w:hAnsi="Courier New"/>
                            <w:spacing w:val="-10"/>
                            <w:sz w:val="18"/>
                          </w:rPr>
                          <w:t xml:space="preserve"> </w:t>
                        </w:r>
                        <w:r>
                          <w:rPr>
                            <w:rFonts w:ascii="Courier New" w:hAnsi="Courier New"/>
                            <w:sz w:val="18"/>
                          </w:rPr>
                          <w:t>fun</w:t>
                        </w:r>
                        <w:r>
                          <w:rPr>
                            <w:rFonts w:ascii="Courier New" w:hAnsi="Courier New"/>
                            <w:spacing w:val="-10"/>
                            <w:sz w:val="18"/>
                          </w:rPr>
                          <w:t xml:space="preserve"> </w:t>
                        </w:r>
                        <w:r>
                          <w:rPr>
                            <w:rFonts w:ascii="Courier New" w:hAnsi="Courier New"/>
                            <w:sz w:val="18"/>
                          </w:rPr>
                          <w:t>getTVShows(@Query("api_key")</w:t>
                        </w:r>
                        <w:r>
                          <w:rPr>
                            <w:rFonts w:ascii="Courier New" w:hAnsi="Courier New"/>
                            <w:spacing w:val="-10"/>
                            <w:sz w:val="18"/>
                          </w:rPr>
                          <w:t xml:space="preserve"> </w:t>
                        </w:r>
                        <w:r>
                          <w:rPr>
                            <w:rFonts w:ascii="Courier New" w:hAnsi="Courier New"/>
                            <w:sz w:val="18"/>
                          </w:rPr>
                          <w:t>apiKey:</w:t>
                        </w:r>
                        <w:r>
                          <w:rPr>
                            <w:rFonts w:ascii="Courier New" w:hAnsi="Courier New"/>
                            <w:spacing w:val="-10"/>
                            <w:sz w:val="18"/>
                          </w:rPr>
                          <w:t xml:space="preserve"> </w:t>
                        </w:r>
                        <w:r>
                          <w:rPr>
                            <w:rFonts w:ascii="Courier New" w:hAnsi="Courier New"/>
                            <w:sz w:val="18"/>
                          </w:rPr>
                          <w:t xml:space="preserve">String): </w:t>
                        </w:r>
                        <w:r>
                          <w:rPr>
                            <w:rFonts w:ascii="Courier New" w:hAnsi="Courier New"/>
                            <w:spacing w:val="-2"/>
                            <w:sz w:val="18"/>
                          </w:rPr>
                          <w:t>TVResponse</w:t>
                        </w:r>
                      </w:p>
                      <w:p>
                        <w:pPr>
                          <w:pStyle w:val="Normal"/>
                          <w:spacing w:before="1"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TextBody"/>
        <w:widowControl w:val="false"/>
        <w:suppressAutoHyphens w:val="true"/>
        <w:bidi w:val="0"/>
        <w:spacing w:lineRule="auto" w:line="247" w:before="72" w:after="0"/>
        <w:ind w:left="567" w:right="454" w:hanging="0"/>
        <w:jc w:val="left"/>
        <w:rPr>
          <w:ins w:id="2091" w:author="Jomar Tigcal" w:date="2023-03-04T22:23:56Z"/>
        </w:rPr>
      </w:pPr>
      <w:ins w:id="2060" w:author="Jomar Tigcal" w:date="2023-03-04T22:23:56Z">
        <w:r>
          <w:rPr/>
          <w:t>This</w:t>
        </w:r>
      </w:ins>
      <w:ins w:id="2061" w:author="Jomar Tigcal" w:date="2023-03-04T22:23:56Z">
        <w:r>
          <w:rPr>
            <w:spacing w:val="-4"/>
          </w:rPr>
          <w:t xml:space="preserve"> </w:t>
        </w:r>
      </w:ins>
      <w:ins w:id="2062" w:author="Jomar Tigcal" w:date="2023-03-04T22:23:56Z">
        <w:r>
          <w:rPr/>
          <w:t>will</w:t>
        </w:r>
      </w:ins>
      <w:ins w:id="2063" w:author="Jomar Tigcal" w:date="2023-03-04T22:23:56Z">
        <w:r>
          <w:rPr>
            <w:spacing w:val="-3"/>
          </w:rPr>
          <w:t xml:space="preserve"> </w:t>
        </w:r>
      </w:ins>
      <w:ins w:id="2064" w:author="Jomar Tigcal" w:date="2023-03-04T22:23:56Z">
        <w:r>
          <w:rPr/>
          <w:t>define</w:t>
        </w:r>
      </w:ins>
      <w:ins w:id="2065" w:author="Jomar Tigcal" w:date="2023-03-04T22:23:56Z">
        <w:r>
          <w:rPr>
            <w:spacing w:val="-3"/>
          </w:rPr>
          <w:t xml:space="preserve"> </w:t>
        </w:r>
      </w:ins>
      <w:ins w:id="2066" w:author="Jomar Tigcal" w:date="2023-03-04T22:23:56Z">
        <w:r>
          <w:rPr/>
          <w:t>the</w:t>
        </w:r>
      </w:ins>
      <w:ins w:id="2067" w:author="Jomar Tigcal" w:date="2023-03-04T22:23:56Z">
        <w:r>
          <w:rPr>
            <w:spacing w:val="-3"/>
          </w:rPr>
          <w:t xml:space="preserve"> </w:t>
        </w:r>
      </w:ins>
      <w:ins w:id="2068" w:author="Jomar Tigcal" w:date="2023-03-04T22:23:56Z">
        <w:r>
          <w:rPr/>
          <w:t>endpoint</w:t>
        </w:r>
      </w:ins>
      <w:ins w:id="2069" w:author="Jomar Tigcal" w:date="2023-03-04T22:23:56Z">
        <w:r>
          <w:rPr>
            <w:spacing w:val="-3"/>
          </w:rPr>
          <w:t xml:space="preserve"> </w:t>
        </w:r>
      </w:ins>
      <w:ins w:id="2070" w:author="Jomar Tigcal" w:date="2023-03-04T22:23:56Z">
        <w:r>
          <w:rPr/>
          <w:t>you</w:t>
        </w:r>
      </w:ins>
      <w:ins w:id="2071" w:author="Jomar Tigcal" w:date="2023-03-04T22:23:56Z">
        <w:r>
          <w:rPr>
            <w:spacing w:val="-3"/>
          </w:rPr>
          <w:t xml:space="preserve"> </w:t>
        </w:r>
      </w:ins>
      <w:ins w:id="2072" w:author="Jomar Tigcal" w:date="2023-03-04T22:23:56Z">
        <w:r>
          <w:rPr/>
          <w:t>will</w:t>
        </w:r>
      </w:ins>
      <w:ins w:id="2073" w:author="Jomar Tigcal" w:date="2023-03-04T22:23:56Z">
        <w:r>
          <w:rPr>
            <w:spacing w:val="-3"/>
          </w:rPr>
          <w:t xml:space="preserve"> </w:t>
        </w:r>
      </w:ins>
      <w:ins w:id="2074" w:author="Jomar Tigcal" w:date="2023-03-04T22:23:56Z">
        <w:r>
          <w:rPr/>
          <w:t>use</w:t>
        </w:r>
      </w:ins>
      <w:ins w:id="2075" w:author="Jomar Tigcal" w:date="2023-03-04T22:23:56Z">
        <w:r>
          <w:rPr>
            <w:spacing w:val="-3"/>
          </w:rPr>
          <w:t xml:space="preserve"> </w:t>
        </w:r>
      </w:ins>
      <w:ins w:id="2076" w:author="Jomar Tigcal" w:date="2023-03-04T22:23:56Z">
        <w:r>
          <w:rPr/>
          <w:t>to</w:t>
        </w:r>
      </w:ins>
      <w:ins w:id="2077" w:author="Jomar Tigcal" w:date="2023-03-04T22:23:56Z">
        <w:r>
          <w:rPr>
            <w:spacing w:val="-3"/>
          </w:rPr>
          <w:t xml:space="preserve"> </w:t>
        </w:r>
      </w:ins>
      <w:ins w:id="2078" w:author="Jomar Tigcal" w:date="2023-03-04T22:23:56Z">
        <w:r>
          <w:rPr/>
          <w:t>retrieve</w:t>
        </w:r>
      </w:ins>
      <w:ins w:id="2079" w:author="Jomar Tigcal" w:date="2023-03-04T22:23:56Z">
        <w:r>
          <w:rPr>
            <w:spacing w:val="-4"/>
          </w:rPr>
          <w:t xml:space="preserve"> </w:t>
        </w:r>
      </w:ins>
      <w:ins w:id="2080" w:author="Jomar Tigcal" w:date="2023-03-04T22:23:56Z">
        <w:r>
          <w:rPr/>
          <w:t>the</w:t>
        </w:r>
      </w:ins>
      <w:ins w:id="2081" w:author="Jomar Tigcal" w:date="2023-03-04T22:23:56Z">
        <w:r>
          <w:rPr>
            <w:spacing w:val="-3"/>
          </w:rPr>
          <w:t xml:space="preserve"> </w:t>
        </w:r>
      </w:ins>
      <w:ins w:id="2082" w:author="Jomar Tigcal" w:date="2023-03-04T22:23:56Z">
        <w:r>
          <w:rPr/>
          <w:t>TV</w:t>
        </w:r>
      </w:ins>
      <w:ins w:id="2083" w:author="Jomar Tigcal" w:date="2023-03-04T22:23:56Z">
        <w:r>
          <w:rPr>
            <w:spacing w:val="-4"/>
          </w:rPr>
          <w:t xml:space="preserve"> </w:t>
        </w:r>
      </w:ins>
      <w:ins w:id="2084" w:author="Jomar Tigcal" w:date="2023-03-04T22:23:56Z">
        <w:r>
          <w:rPr/>
          <w:t>shows</w:t>
        </w:r>
      </w:ins>
      <w:ins w:id="2085" w:author="Jomar Tigcal" w:date="2023-03-04T22:23:56Z">
        <w:r>
          <w:rPr>
            <w:spacing w:val="-3"/>
          </w:rPr>
          <w:t xml:space="preserve"> </w:t>
        </w:r>
      </w:ins>
      <w:ins w:id="2086" w:author="Jomar Tigcal" w:date="2023-03-04T22:23:56Z">
        <w:r>
          <w:rPr/>
          <w:t>that</w:t>
        </w:r>
      </w:ins>
      <w:ins w:id="2087" w:author="Jomar Tigcal" w:date="2023-03-04T22:23:56Z">
        <w:r>
          <w:rPr>
            <w:spacing w:val="-3"/>
          </w:rPr>
          <w:t xml:space="preserve"> </w:t>
        </w:r>
      </w:ins>
      <w:ins w:id="2088" w:author="Jomar Tigcal" w:date="2023-03-04T22:23:56Z">
        <w:r>
          <w:rPr/>
          <w:t>are</w:t>
        </w:r>
      </w:ins>
      <w:ins w:id="2089" w:author="Jomar Tigcal" w:date="2023-03-04T22:23:56Z">
        <w:r>
          <w:rPr>
            <w:spacing w:val="-4"/>
          </w:rPr>
          <w:t xml:space="preserve"> </w:t>
        </w:r>
      </w:ins>
      <w:ins w:id="2090" w:author="Jomar Tigcal" w:date="2023-03-04T22:23:56Z">
        <w:r>
          <w:rPr/>
          <w:t>on the air.</w:t>
        </w:r>
      </w:ins>
    </w:p>
    <w:p>
      <w:pPr>
        <w:pStyle w:val="ListParagraph"/>
        <w:widowControl w:val="false"/>
        <w:numPr>
          <w:ilvl w:val="0"/>
          <w:numId w:val="0"/>
        </w:numPr>
        <w:tabs>
          <w:tab w:val="clear" w:pos="720"/>
          <w:tab w:val="left" w:pos="1274" w:leader="none"/>
        </w:tabs>
        <w:suppressAutoHyphens w:val="true"/>
        <w:spacing w:before="139" w:after="0"/>
        <w:ind w:left="1274" w:hanging="360"/>
        <w:jc w:val="left"/>
        <w:rPr>
          <w:sz w:val="20"/>
          <w:ins w:id="2093" w:author="Jomar Tigcal" w:date="2023-03-04T22:23:56Z"/>
        </w:rPr>
      </w:pPr>
      <w:ins w:id="2092" w:author="Jomar Tigcal" w:date="2023-03-04T22:23:56Z">
        <w:r>
          <w:rPr>
            <w:sz w:val="20"/>
          </w:rPr>
        </w:r>
      </w:ins>
      <w:r>
        <w:br w:type="page"/>
      </w:r>
    </w:p>
    <w:p>
      <w:pPr>
        <w:pStyle w:val="ListParagraph"/>
        <w:numPr>
          <w:ilvl w:val="0"/>
          <w:numId w:val="2"/>
        </w:numPr>
        <w:tabs>
          <w:tab w:val="clear" w:pos="720"/>
          <w:tab w:val="left" w:pos="1274" w:leader="none"/>
        </w:tabs>
        <w:spacing w:before="139" w:after="0"/>
        <w:ind w:left="1274" w:hanging="360"/>
        <w:jc w:val="left"/>
        <w:rPr>
          <w:sz w:val="20"/>
          <w:ins w:id="2112" w:author="Jomar Tigcal" w:date="2023-03-04T22:23:56Z"/>
        </w:rPr>
      </w:pPr>
      <w:ins w:id="2094" w:author="Jomar Tigcal" w:date="2023-03-04T22:23:56Z">
        <w:r>
          <w:rPr>
            <w:sz w:val="20"/>
          </w:rPr>
          <w:t>Create</w:t>
        </w:r>
      </w:ins>
      <w:ins w:id="2095" w:author="Jomar Tigcal" w:date="2023-03-04T22:23:56Z">
        <w:r>
          <w:rPr>
            <w:spacing w:val="-10"/>
            <w:sz w:val="20"/>
          </w:rPr>
          <w:t xml:space="preserve"> </w:t>
        </w:r>
      </w:ins>
      <w:ins w:id="2096" w:author="Jomar Tigcal" w:date="2023-03-04T22:23:56Z">
        <w:r>
          <w:rPr>
            <w:sz w:val="20"/>
          </w:rPr>
          <w:t>a</w:t>
        </w:r>
      </w:ins>
      <w:ins w:id="2097" w:author="Jomar Tigcal" w:date="2023-03-04T22:23:56Z">
        <w:r>
          <w:rPr>
            <w:spacing w:val="-4"/>
            <w:sz w:val="20"/>
          </w:rPr>
          <w:t xml:space="preserve"> </w:t>
        </w:r>
      </w:ins>
      <w:ins w:id="2098" w:author="Jomar Tigcal" w:date="2023-03-04T22:23:56Z">
        <w:r>
          <w:rPr>
            <w:rFonts w:ascii="Courier New" w:hAnsi="Courier New"/>
            <w:b/>
          </w:rPr>
          <w:t>TVShowRepository</w:t>
        </w:r>
      </w:ins>
      <w:ins w:id="2099" w:author="Jomar Tigcal" w:date="2023-03-04T22:23:56Z">
        <w:r>
          <w:rPr>
            <w:rFonts w:ascii="Courier New" w:hAnsi="Courier New"/>
            <w:b/>
            <w:spacing w:val="-80"/>
          </w:rPr>
          <w:t xml:space="preserve"> </w:t>
        </w:r>
      </w:ins>
      <w:ins w:id="2100" w:author="Jomar Tigcal" w:date="2023-03-04T22:23:56Z">
        <w:r>
          <w:rPr>
            <w:sz w:val="20"/>
          </w:rPr>
          <w:t>class</w:t>
        </w:r>
      </w:ins>
      <w:ins w:id="2101" w:author="Jomar Tigcal" w:date="2023-03-04T22:23:56Z">
        <w:r>
          <w:rPr>
            <w:spacing w:val="-4"/>
            <w:sz w:val="20"/>
          </w:rPr>
          <w:t xml:space="preserve"> </w:t>
        </w:r>
      </w:ins>
      <w:ins w:id="2102" w:author="Jomar Tigcal" w:date="2023-03-04T22:23:56Z">
        <w:r>
          <w:rPr>
            <w:sz w:val="20"/>
          </w:rPr>
          <w:t>with</w:t>
        </w:r>
      </w:ins>
      <w:ins w:id="2103" w:author="Jomar Tigcal" w:date="2023-03-04T22:23:56Z">
        <w:r>
          <w:rPr>
            <w:spacing w:val="-4"/>
            <w:sz w:val="20"/>
          </w:rPr>
          <w:t xml:space="preserve"> </w:t>
        </w:r>
      </w:ins>
      <w:ins w:id="2104" w:author="Jomar Tigcal" w:date="2023-03-04T22:23:56Z">
        <w:r>
          <w:rPr>
            <w:sz w:val="20"/>
          </w:rPr>
          <w:t>a</w:t>
        </w:r>
      </w:ins>
      <w:ins w:id="2105" w:author="Jomar Tigcal" w:date="2023-03-04T22:23:56Z">
        <w:r>
          <w:rPr>
            <w:spacing w:val="-4"/>
            <w:sz w:val="20"/>
          </w:rPr>
          <w:t xml:space="preserve"> </w:t>
        </w:r>
      </w:ins>
      <w:ins w:id="2106" w:author="Jomar Tigcal" w:date="2023-03-04T22:23:56Z">
        <w:r>
          <w:rPr>
            <w:sz w:val="20"/>
          </w:rPr>
          <w:t>constructor</w:t>
        </w:r>
      </w:ins>
      <w:ins w:id="2107" w:author="Jomar Tigcal" w:date="2023-03-04T22:23:56Z">
        <w:r>
          <w:rPr>
            <w:spacing w:val="-4"/>
            <w:sz w:val="20"/>
          </w:rPr>
          <w:t xml:space="preserve"> </w:t>
        </w:r>
      </w:ins>
      <w:ins w:id="2108" w:author="Jomar Tigcal" w:date="2023-03-04T22:23:56Z">
        <w:r>
          <w:rPr>
            <w:sz w:val="20"/>
          </w:rPr>
          <w:t>for</w:t>
        </w:r>
      </w:ins>
      <w:ins w:id="2109" w:author="Jomar Tigcal" w:date="2023-03-04T22:23:56Z">
        <w:r>
          <w:rPr>
            <w:spacing w:val="-4"/>
            <w:sz w:val="20"/>
          </w:rPr>
          <w:t xml:space="preserve"> </w:t>
        </w:r>
      </w:ins>
      <w:ins w:id="2110" w:author="Jomar Tigcal" w:date="2023-03-04T22:23:56Z">
        <w:r>
          <w:rPr>
            <w:rFonts w:ascii="Courier New" w:hAnsi="Courier New"/>
            <w:b/>
            <w:spacing w:val="-2"/>
          </w:rPr>
          <w:t>tvService</w:t>
        </w:r>
      </w:ins>
      <w:ins w:id="2111" w:author="Jomar Tigcal" w:date="2023-03-04T22:23:56Z">
        <w:r>
          <w:rPr>
            <w:spacing w:val="-2"/>
            <w:sz w:val="20"/>
          </w:rPr>
          <w:t>:</w:t>
        </w:r>
      </w:ins>
    </w:p>
    <w:p>
      <w:pPr>
        <w:pStyle w:val="ListParagraph"/>
        <w:tabs>
          <w:tab w:val="clear" w:pos="720"/>
          <w:tab w:val="left" w:pos="1274" w:leader="none"/>
        </w:tabs>
        <w:spacing w:before="139" w:after="0"/>
        <w:ind w:left="554" w:hanging="0"/>
        <w:jc w:val="left"/>
        <w:rPr>
          <w:sz w:val="8"/>
          <w:ins w:id="2115" w:author="Jomar Tigcal" w:date="2023-03-04T22:23:56Z"/>
        </w:rPr>
      </w:pPr>
      <w:r>
        <w:rPr>
          <w:sz w:val="8"/>
        </w:rPr>
        <mc:AlternateContent>
          <mc:Choice Requires="wpg">
            <w:drawing>
              <wp:anchor behindDoc="0" distT="5080" distB="635" distL="0" distR="4445" simplePos="0" locked="0" layoutInCell="0" allowOverlap="1" relativeHeight="1990" wp14:anchorId="2E6755FE">
                <wp:simplePos x="0" y="0"/>
                <wp:positionH relativeFrom="column">
                  <wp:posOffset>523240</wp:posOffset>
                </wp:positionH>
                <wp:positionV relativeFrom="paragraph">
                  <wp:posOffset>25400</wp:posOffset>
                </wp:positionV>
                <wp:extent cx="5074920" cy="685800"/>
                <wp:effectExtent l="0" t="635" r="635" b="0"/>
                <wp:wrapTopAndBottom/>
                <wp:docPr id="1777" name="docshapegroup 24"/>
                <a:graphic xmlns:a="http://schemas.openxmlformats.org/drawingml/2006/main">
                  <a:graphicData uri="http://schemas.microsoft.com/office/word/2010/wordprocessingGroup">
                    <wpg:wgp>
                      <wpg:cNvGrpSpPr/>
                      <wpg:grpSpPr>
                        <a:xfrm>
                          <a:off x="0" y="0"/>
                          <a:ext cx="5074920" cy="685800"/>
                          <a:chOff x="0" y="0"/>
                          <a:chExt cx="5074920" cy="685800"/>
                        </a:xfrm>
                      </wpg:grpSpPr>
                      <wps:wsp>
                        <wps:cNvSpPr/>
                        <wps:spPr>
                          <a:xfrm>
                            <a:off x="0" y="12600"/>
                            <a:ext cx="5074920" cy="660240"/>
                          </a:xfrm>
                          <a:prstGeom prst="rect">
                            <a:avLst/>
                          </a:prstGeom>
                          <a:solidFill>
                            <a:srgbClr val="f6f6f6"/>
                          </a:solidFill>
                          <a:ln w="0">
                            <a:noFill/>
                          </a:ln>
                        </wps:spPr>
                        <wps:style>
                          <a:lnRef idx="0"/>
                          <a:fillRef idx="0"/>
                          <a:effectRef idx="0"/>
                          <a:fontRef idx="minor"/>
                        </wps:style>
                        <wps:bodyPr/>
                      </wps:wsp>
                      <wps:wsp>
                        <wps:cNvSpPr/>
                        <wps:spPr>
                          <a:xfrm>
                            <a:off x="0" y="0"/>
                            <a:ext cx="5074920" cy="685800"/>
                          </a:xfrm>
                          <a:custGeom>
                            <a:avLst/>
                            <a:gdLst>
                              <a:gd name="textAreaLeft" fmla="*/ 0 w 2877120"/>
                              <a:gd name="textAreaRight" fmla="*/ 2883600 w 2877120"/>
                              <a:gd name="textAreaTop" fmla="*/ 0 h 388800"/>
                              <a:gd name="textAreaBottom" fmla="*/ 398520 h 388800"/>
                            </a:gdLst>
                            <a:ahLst/>
                            <a:rect l="textAreaLeft" t="textAreaTop" r="textAreaRight" b="textAreaBottom"/>
                            <a:pathLst>
                              <a:path w="7992" h="545">
                                <a:moveTo>
                                  <a:pt x="7992" y="524"/>
                                </a:moveTo>
                                <a:lnTo>
                                  <a:pt x="0" y="524"/>
                                </a:lnTo>
                                <a:lnTo>
                                  <a:pt x="0" y="544"/>
                                </a:lnTo>
                                <a:lnTo>
                                  <a:pt x="7992" y="544"/>
                                </a:lnTo>
                                <a:lnTo>
                                  <a:pt x="7992" y="5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25920"/>
                            <a:ext cx="5074920" cy="635040"/>
                          </a:xfrm>
                          <a:prstGeom prst="rect">
                            <a:avLst/>
                          </a:prstGeom>
                          <a:noFill/>
                          <a:ln w="0">
                            <a:noFill/>
                          </a:ln>
                        </wps:spPr>
                        <wps:style>
                          <a:lnRef idx="0"/>
                          <a:fillRef idx="0"/>
                          <a:effectRef idx="0"/>
                          <a:fontRef idx="minor"/>
                        </wps:style>
                        <wps:txbx>
                          <w:txbxContent>
                            <w:p>
                              <w:pPr>
                                <w:pStyle w:val="Normal"/>
                                <w:spacing w:lineRule="exact" w:line="202" w:before="40" w:after="0"/>
                                <w:ind w:left="453" w:hanging="0"/>
                                <w:rPr>
                                  <w:rFonts w:ascii="Courier New" w:hAnsi="Courier New"/>
                                  <w:sz w:val="18"/>
                                  <w:ins w:id="2113" w:author="Jomar Tigcal" w:date="2023-03-04T22:23:56Z"/>
                                </w:rPr>
                              </w:pPr>
                              <w:r>
                                <w:rPr>
                                  <w:rFonts w:ascii="Courier New" w:hAnsi="Courier New"/>
                                  <w:sz w:val="18"/>
                                </w:rPr>
                                <w:t>class</w:t>
                              </w:r>
                              <w:r>
                                <w:rPr>
                                  <w:rFonts w:ascii="Courier New" w:hAnsi="Courier New"/>
                                  <w:spacing w:val="-12"/>
                                  <w:sz w:val="18"/>
                                </w:rPr>
                                <w:t xml:space="preserve"> </w:t>
                              </w:r>
                              <w:r>
                                <w:rPr>
                                  <w:rFonts w:ascii="Courier New" w:hAnsi="Courier New"/>
                                  <w:sz w:val="18"/>
                                </w:rPr>
                                <w:t>TVShowRepository(private</w:t>
                              </w:r>
                              <w:r>
                                <w:rPr>
                                  <w:rFonts w:ascii="Courier New" w:hAnsi="Courier New"/>
                                  <w:spacing w:val="-12"/>
                                  <w:sz w:val="18"/>
                                </w:rPr>
                                <w:t xml:space="preserve"> </w:t>
                              </w:r>
                              <w:r>
                                <w:rPr>
                                  <w:rFonts w:ascii="Courier New" w:hAnsi="Courier New"/>
                                  <w:sz w:val="18"/>
                                </w:rPr>
                                <w:t>val</w:t>
                              </w:r>
                              <w:r>
                                <w:rPr>
                                  <w:rFonts w:ascii="Courier New" w:hAnsi="Courier New"/>
                                  <w:spacing w:val="-12"/>
                                  <w:sz w:val="18"/>
                                </w:rPr>
                                <w:t xml:space="preserve"> </w:t>
                              </w:r>
                              <w:r>
                                <w:rPr>
                                  <w:rFonts w:ascii="Courier New" w:hAnsi="Courier New"/>
                                  <w:sz w:val="18"/>
                                </w:rPr>
                                <w:t>tvService:</w:t>
                              </w:r>
                              <w:r>
                                <w:rPr>
                                  <w:rFonts w:ascii="Courier New" w:hAnsi="Courier New"/>
                                  <w:spacing w:val="-12"/>
                                  <w:sz w:val="18"/>
                                </w:rPr>
                                <w:t xml:space="preserve"> </w:t>
                              </w:r>
                              <w:r>
                                <w:rPr>
                                  <w:rFonts w:ascii="Courier New" w:hAnsi="Courier New"/>
                                  <w:sz w:val="18"/>
                                </w:rPr>
                                <w:t>TelevisionService)</w:t>
                              </w:r>
                              <w:r>
                                <w:rPr>
                                  <w:rFonts w:ascii="Courier New" w:hAnsi="Courier New"/>
                                  <w:spacing w:val="-12"/>
                                  <w:sz w:val="18"/>
                                </w:rPr>
                                <w:t xml:space="preserve"> </w:t>
                              </w:r>
                              <w:r>
                                <w:rPr>
                                  <w:rFonts w:ascii="Courier New" w:hAnsi="Courier New"/>
                                  <w:spacing w:val="-10"/>
                                  <w:sz w:val="18"/>
                                </w:rPr>
                                <w:t>{</w:t>
                              </w:r>
                              <w:r>
                                <w:rPr>
                                  <w:rFonts w:ascii="Courier New" w:hAnsi="Courier New"/>
                                  <w:spacing w:val="-5"/>
                                  <w:sz w:val="18"/>
                                </w:rPr>
                                <w:t xml:space="preserve"> </w:t>
                              </w:r>
                            </w:p>
                            <w:p>
                              <w:pPr>
                                <w:pStyle w:val="Normal"/>
                                <w:spacing w:lineRule="exact" w:line="202"/>
                                <w:ind w:left="453" w:hanging="0"/>
                                <w:rPr>
                                  <w:rFonts w:ascii="Courier New" w:hAnsi="Courier New"/>
                                  <w:sz w:val="18"/>
                                </w:rPr>
                              </w:pPr>
                              <w:r>
                                <w:rPr>
                                  <w:rFonts w:ascii="Courier New" w:hAnsi="Courier New"/>
                                  <w:spacing w:val="-5"/>
                                  <w:sz w:val="18"/>
                                </w:rPr>
                                <w:tab/>
                                <w:t>private val apiKey = “your_api_key_here”</w:t>
                              </w:r>
                            </w:p>
                            <w:p>
                              <w:pPr>
                                <w:pStyle w:val="Normal"/>
                                <w:spacing w:lineRule="exact" w:line="202"/>
                                <w:ind w:left="453" w:hanging="0"/>
                                <w:rPr>
                                  <w:rFonts w:ascii="Courier New" w:hAnsi="Courier New"/>
                                  <w:sz w:val="18"/>
                                </w:rPr>
                              </w:pPr>
                              <w:r>
                                <w:rPr>
                                  <w:rFonts w:ascii="Courier New" w:hAnsi="Courier New"/>
                                  <w:spacing w:val="-10"/>
                                  <w:sz w:val="18"/>
                                </w:rPr>
                                <w:t>}</w:t>
                              </w:r>
                            </w:p>
                          </w:txbxContent>
                        </wps:txbx>
                        <wps:bodyPr lIns="0" rIns="0" tIns="0" bIns="0" anchor="t">
                          <a:noAutofit/>
                        </wps:bodyPr>
                      </wps:wsp>
                    </wpg:wgp>
                  </a:graphicData>
                </a:graphic>
              </wp:anchor>
            </w:drawing>
          </mc:Choice>
          <mc:Fallback>
            <w:pict>
              <v:group id="shape_0" alt="docshapegroup 24" style="position:absolute;margin-left:41.2pt;margin-top:2pt;width:399.6pt;height:54pt" coordorigin="824,40" coordsize="7992,1080">
                <v:rect id="shape_0" path="m0,0l-2147483645,0l-2147483645,-2147483646l0,-2147483646xe" fillcolor="#f6f6f6" stroked="f" o:allowincell="f" style="position:absolute;left:824;top:60;width:7991;height:1039;mso-wrap-style:none;v-text-anchor:middle">
                  <v:fill o:detectmouseclick="t" type="solid" color2="#090909"/>
                  <v:stroke color="#3465a4" joinstyle="round" endcap="flat"/>
                  <w10:wrap type="topAndBottom"/>
                </v:rect>
                <v:rect id="shape_0" path="m0,0l-2147483645,0l-2147483645,-2147483646l0,-2147483646xe" stroked="f" o:allowincell="f" style="position:absolute;left:824;top:81;width:7991;height:999;mso-wrap-style:square;v-text-anchor:top">
                  <v:fill o:detectmouseclick="t" on="false"/>
                  <v:stroke color="#3465a4" joinstyle="round" endcap="flat"/>
                  <v:textbox>
                    <w:txbxContent>
                      <w:p>
                        <w:pPr>
                          <w:pStyle w:val="Normal"/>
                          <w:spacing w:lineRule="exact" w:line="202" w:before="40" w:after="0"/>
                          <w:ind w:left="453" w:hanging="0"/>
                          <w:rPr>
                            <w:rFonts w:ascii="Courier New" w:hAnsi="Courier New"/>
                            <w:sz w:val="18"/>
                            <w:ins w:id="2114" w:author="Jomar Tigcal" w:date="2023-03-04T22:23:56Z"/>
                          </w:rPr>
                        </w:pPr>
                        <w:r>
                          <w:rPr>
                            <w:rFonts w:ascii="Courier New" w:hAnsi="Courier New"/>
                            <w:sz w:val="18"/>
                          </w:rPr>
                          <w:t>class</w:t>
                        </w:r>
                        <w:r>
                          <w:rPr>
                            <w:rFonts w:ascii="Courier New" w:hAnsi="Courier New"/>
                            <w:spacing w:val="-12"/>
                            <w:sz w:val="18"/>
                          </w:rPr>
                          <w:t xml:space="preserve"> </w:t>
                        </w:r>
                        <w:r>
                          <w:rPr>
                            <w:rFonts w:ascii="Courier New" w:hAnsi="Courier New"/>
                            <w:sz w:val="18"/>
                          </w:rPr>
                          <w:t>TVShowRepository(private</w:t>
                        </w:r>
                        <w:r>
                          <w:rPr>
                            <w:rFonts w:ascii="Courier New" w:hAnsi="Courier New"/>
                            <w:spacing w:val="-12"/>
                            <w:sz w:val="18"/>
                          </w:rPr>
                          <w:t xml:space="preserve"> </w:t>
                        </w:r>
                        <w:r>
                          <w:rPr>
                            <w:rFonts w:ascii="Courier New" w:hAnsi="Courier New"/>
                            <w:sz w:val="18"/>
                          </w:rPr>
                          <w:t>val</w:t>
                        </w:r>
                        <w:r>
                          <w:rPr>
                            <w:rFonts w:ascii="Courier New" w:hAnsi="Courier New"/>
                            <w:spacing w:val="-12"/>
                            <w:sz w:val="18"/>
                          </w:rPr>
                          <w:t xml:space="preserve"> </w:t>
                        </w:r>
                        <w:r>
                          <w:rPr>
                            <w:rFonts w:ascii="Courier New" w:hAnsi="Courier New"/>
                            <w:sz w:val="18"/>
                          </w:rPr>
                          <w:t>tvService:</w:t>
                        </w:r>
                        <w:r>
                          <w:rPr>
                            <w:rFonts w:ascii="Courier New" w:hAnsi="Courier New"/>
                            <w:spacing w:val="-12"/>
                            <w:sz w:val="18"/>
                          </w:rPr>
                          <w:t xml:space="preserve"> </w:t>
                        </w:r>
                        <w:r>
                          <w:rPr>
                            <w:rFonts w:ascii="Courier New" w:hAnsi="Courier New"/>
                            <w:sz w:val="18"/>
                          </w:rPr>
                          <w:t>TelevisionService)</w:t>
                        </w:r>
                        <w:r>
                          <w:rPr>
                            <w:rFonts w:ascii="Courier New" w:hAnsi="Courier New"/>
                            <w:spacing w:val="-12"/>
                            <w:sz w:val="18"/>
                          </w:rPr>
                          <w:t xml:space="preserve"> </w:t>
                        </w:r>
                        <w:r>
                          <w:rPr>
                            <w:rFonts w:ascii="Courier New" w:hAnsi="Courier New"/>
                            <w:spacing w:val="-10"/>
                            <w:sz w:val="18"/>
                          </w:rPr>
                          <w:t>{</w:t>
                        </w:r>
                        <w:r>
                          <w:rPr>
                            <w:rFonts w:ascii="Courier New" w:hAnsi="Courier New"/>
                            <w:spacing w:val="-5"/>
                            <w:sz w:val="18"/>
                          </w:rPr>
                          <w:t xml:space="preserve"> </w:t>
                        </w:r>
                      </w:p>
                      <w:p>
                        <w:pPr>
                          <w:pStyle w:val="Normal"/>
                          <w:spacing w:lineRule="exact" w:line="202"/>
                          <w:ind w:left="453" w:hanging="0"/>
                          <w:rPr>
                            <w:rFonts w:ascii="Courier New" w:hAnsi="Courier New"/>
                            <w:sz w:val="18"/>
                          </w:rPr>
                        </w:pPr>
                        <w:r>
                          <w:rPr>
                            <w:rFonts w:ascii="Courier New" w:hAnsi="Courier New"/>
                            <w:spacing w:val="-5"/>
                            <w:sz w:val="18"/>
                          </w:rPr>
                          <w:tab/>
                          <w:t>private val apiKey = “your_api_key_here”</w:t>
                        </w:r>
                      </w:p>
                      <w:p>
                        <w:pPr>
                          <w:pStyle w:val="Normal"/>
                          <w:spacing w:lineRule="exact" w:line="202"/>
                          <w:ind w:left="453" w:hanging="0"/>
                          <w:rPr>
                            <w:rFonts w:ascii="Courier New" w:hAnsi="Courier New"/>
                            <w:sz w:val="18"/>
                          </w:rPr>
                        </w:pPr>
                        <w:r>
                          <w:rPr>
                            <w:rFonts w:ascii="Courier New" w:hAnsi="Courier New"/>
                            <w:spacing w:val="-10"/>
                            <w:sz w:val="18"/>
                          </w:rPr>
                          <w:t>}</w:t>
                        </w:r>
                      </w:p>
                    </w:txbxContent>
                  </v:textbox>
                  <w10:wrap type="topAndBottom"/>
                </v:rect>
              </v:group>
            </w:pict>
          </mc:Fallback>
        </mc:AlternateContent>
      </w:r>
    </w:p>
    <w:p>
      <w:pPr>
        <w:pStyle w:val="ListParagraph"/>
        <w:numPr>
          <w:ilvl w:val="0"/>
          <w:numId w:val="2"/>
        </w:numPr>
        <w:tabs>
          <w:tab w:val="clear" w:pos="720"/>
          <w:tab w:val="left" w:pos="1274" w:leader="none"/>
        </w:tabs>
        <w:spacing w:before="13" w:after="0"/>
        <w:ind w:left="1274" w:right="502" w:hanging="360"/>
        <w:jc w:val="left"/>
        <w:rPr>
          <w:sz w:val="20"/>
          <w:ins w:id="2120" w:author="Jomar Tigcal" w:date="2023-03-04T22:23:56Z"/>
        </w:rPr>
      </w:pPr>
      <w:ins w:id="2116" w:author="Jomar Tigcal" w:date="2023-03-04T22:23:56Z">
        <w:r>
          <w:rPr>
            <w:sz w:val="20"/>
          </w:rPr>
          <w:t xml:space="preserve">Change the  </w:t>
        </w:r>
      </w:ins>
      <w:ins w:id="2117" w:author="Jomar Tigcal" w:date="2023-03-04T22:23:56Z">
        <w:r>
          <w:rPr>
            <w:rFonts w:ascii="Courier New" w:hAnsi="Courier New"/>
            <w:b/>
            <w:sz w:val="20"/>
          </w:rPr>
          <w:t>apiKey</w:t>
        </w:r>
      </w:ins>
      <w:ins w:id="2118" w:author="Jomar Tigcal" w:date="2023-03-04T22:23:56Z">
        <w:r>
          <w:rPr>
            <w:rFonts w:ascii="Courier New" w:hAnsi="Courier New"/>
            <w:b/>
            <w:spacing w:val="-73"/>
            <w:sz w:val="20"/>
          </w:rPr>
          <w:t xml:space="preserve"> </w:t>
        </w:r>
      </w:ins>
      <w:ins w:id="2119" w:author="Jomar Tigcal" w:date="2023-03-04T22:23:56Z">
        <w:r>
          <w:rPr>
            <w:sz w:val="20"/>
          </w:rPr>
          <w:t>with the API key you got from The Movie Database API:</w:t>
        </w:r>
      </w:ins>
    </w:p>
    <w:p>
      <w:pPr>
        <w:pStyle w:val="ListParagraph"/>
        <w:numPr>
          <w:ilvl w:val="0"/>
          <w:numId w:val="0"/>
        </w:numPr>
        <w:tabs>
          <w:tab w:val="clear" w:pos="720"/>
          <w:tab w:val="left" w:pos="1274" w:leader="none"/>
        </w:tabs>
        <w:spacing w:before="13" w:after="0"/>
        <w:ind w:left="1274" w:right="502" w:hanging="0"/>
        <w:jc w:val="left"/>
        <w:rPr>
          <w:sz w:val="20"/>
          <w:ins w:id="2121" w:author="Jomar Tigcal" w:date="2023-03-04T22:23:56Z"/>
        </w:rPr>
      </w:pPr>
      <w:r>
        <w:rPr>
          <w:sz w:val="20"/>
        </w:rPr>
        <mc:AlternateContent>
          <mc:Choice Requires="wpg">
            <w:drawing>
              <wp:anchor behindDoc="0" distT="635" distB="635" distL="0" distR="4445" simplePos="0" locked="0" layoutInCell="0" allowOverlap="1" relativeHeight="1992" wp14:anchorId="61F932C3">
                <wp:simplePos x="0" y="0"/>
                <wp:positionH relativeFrom="column">
                  <wp:posOffset>523240</wp:posOffset>
                </wp:positionH>
                <wp:positionV relativeFrom="paragraph">
                  <wp:posOffset>25400</wp:posOffset>
                </wp:positionV>
                <wp:extent cx="5074920" cy="305435"/>
                <wp:effectExtent l="0" t="635" r="635" b="0"/>
                <wp:wrapTopAndBottom/>
                <wp:docPr id="1779" name="docshapegroup 25"/>
                <a:graphic xmlns:a="http://schemas.openxmlformats.org/drawingml/2006/main">
                  <a:graphicData uri="http://schemas.microsoft.com/office/word/2010/wordprocessingGroup">
                    <wpg:wgp>
                      <wpg:cNvGrpSpPr/>
                      <wpg:grpSpPr>
                        <a:xfrm>
                          <a:off x="0" y="0"/>
                          <a:ext cx="5074920" cy="305280"/>
                          <a:chOff x="0" y="0"/>
                          <a:chExt cx="5074920" cy="305280"/>
                        </a:xfrm>
                      </wpg:grpSpPr>
                      <wps:wsp>
                        <wps:cNvSpPr/>
                        <wps:spPr>
                          <a:xfrm>
                            <a:off x="0" y="5760"/>
                            <a:ext cx="5074920" cy="294120"/>
                          </a:xfrm>
                          <a:prstGeom prst="rect">
                            <a:avLst/>
                          </a:prstGeom>
                          <a:solidFill>
                            <a:srgbClr val="f6f6f6"/>
                          </a:solidFill>
                          <a:ln w="0">
                            <a:noFill/>
                          </a:ln>
                        </wps:spPr>
                        <wps:style>
                          <a:lnRef idx="0"/>
                          <a:fillRef idx="0"/>
                          <a:effectRef idx="0"/>
                          <a:fontRef idx="minor"/>
                        </wps:style>
                        <wps:bodyPr/>
                      </wps:wsp>
                      <wps:wsp>
                        <wps:cNvSpPr/>
                        <wps:spPr>
                          <a:xfrm>
                            <a:off x="0" y="0"/>
                            <a:ext cx="5074920" cy="305280"/>
                          </a:xfrm>
                          <a:custGeom>
                            <a:avLst/>
                            <a:gdLst>
                              <a:gd name="textAreaLeft" fmla="*/ 0 w 2877120"/>
                              <a:gd name="textAreaRight" fmla="*/ 2883600 w 2877120"/>
                              <a:gd name="textAreaTop" fmla="*/ 0 h 173160"/>
                              <a:gd name="textAreaBottom" fmla="*/ 178920 h 173160"/>
                            </a:gdLst>
                            <a:ahLst/>
                            <a:rect l="textAreaLeft" t="textAreaTop" r="textAreaRight" b="textAreaBottom"/>
                            <a:pathLst>
                              <a:path w="7992" h="545">
                                <a:moveTo>
                                  <a:pt x="7992" y="524"/>
                                </a:moveTo>
                                <a:lnTo>
                                  <a:pt x="0" y="524"/>
                                </a:lnTo>
                                <a:lnTo>
                                  <a:pt x="0" y="544"/>
                                </a:lnTo>
                                <a:lnTo>
                                  <a:pt x="7992" y="544"/>
                                </a:lnTo>
                                <a:lnTo>
                                  <a:pt x="7992" y="5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1520"/>
                            <a:ext cx="5074920" cy="282600"/>
                          </a:xfrm>
                          <a:prstGeom prst="rect">
                            <a:avLst/>
                          </a:prstGeom>
                          <a:noFill/>
                          <a:ln w="0">
                            <a:noFill/>
                          </a:ln>
                        </wps:spPr>
                        <wps:style>
                          <a:lnRef idx="0"/>
                          <a:fillRef idx="0"/>
                          <a:effectRef idx="0"/>
                          <a:fontRef idx="minor"/>
                        </wps:style>
                        <wps:txbx>
                          <w:txbxContent>
                            <w:p>
                              <w:pPr>
                                <w:pStyle w:val="Normal"/>
                                <w:spacing w:lineRule="exact" w:line="202" w:before="40" w:after="0"/>
                                <w:ind w:left="453" w:hanging="0"/>
                                <w:rPr>
                                  <w:rFonts w:ascii="Courier New" w:hAnsi="Courier New"/>
                                  <w:sz w:val="18"/>
                                </w:rPr>
                              </w:pPr>
                              <w:r>
                                <w:rPr>
                                  <w:rFonts w:ascii="Courier New" w:hAnsi="Courier New"/>
                                  <w:spacing w:val="-5"/>
                                  <w:sz w:val="18"/>
                                </w:rPr>
                                <w:t>private val apiKey = “your_api_key_here”</w:t>
                              </w:r>
                            </w:p>
                          </w:txbxContent>
                        </wps:txbx>
                        <wps:bodyPr lIns="0" rIns="0" tIns="0" bIns="0" anchor="t">
                          <a:noAutofit/>
                        </wps:bodyPr>
                      </wps:wsp>
                    </wpg:wgp>
                  </a:graphicData>
                </a:graphic>
              </wp:anchor>
            </w:drawing>
          </mc:Choice>
          <mc:Fallback>
            <w:pict>
              <v:group id="shape_0" alt="docshapegroup 25" style="position:absolute;margin-left:41.2pt;margin-top:2pt;width:399.6pt;height:24.05pt" coordorigin="824,40" coordsize="7992,481">
                <v:rect id="shape_0" path="m0,0l-2147483645,0l-2147483645,-2147483646l0,-2147483646xe" fillcolor="#f6f6f6" stroked="f" o:allowincell="f" style="position:absolute;left:824;top:49;width:7991;height:462;mso-wrap-style:none;v-text-anchor:middle">
                  <v:fill o:detectmouseclick="t" type="solid" color2="#090909"/>
                  <v:stroke color="#3465a4" joinstyle="round" endcap="flat"/>
                  <w10:wrap type="topAndBottom"/>
                </v:rect>
                <v:rect id="shape_0" path="m0,0l-2147483645,0l-2147483645,-2147483646l0,-2147483646xe" stroked="f" o:allowincell="f" style="position:absolute;left:824;top:58;width:7991;height:444;mso-wrap-style:square;v-text-anchor:top">
                  <v:fill o:detectmouseclick="t" on="false"/>
                  <v:stroke color="#3465a4" joinstyle="round" endcap="flat"/>
                  <v:textbox>
                    <w:txbxContent>
                      <w:p>
                        <w:pPr>
                          <w:pStyle w:val="Normal"/>
                          <w:spacing w:lineRule="exact" w:line="202" w:before="40" w:after="0"/>
                          <w:ind w:left="453" w:hanging="0"/>
                          <w:rPr>
                            <w:rFonts w:ascii="Courier New" w:hAnsi="Courier New"/>
                            <w:sz w:val="18"/>
                          </w:rPr>
                        </w:pPr>
                        <w:r>
                          <w:rPr>
                            <w:rFonts w:ascii="Courier New" w:hAnsi="Courier New"/>
                            <w:spacing w:val="-5"/>
                            <w:sz w:val="18"/>
                          </w:rPr>
                          <w:t>private val apiKey = “your_api_key_here”</w:t>
                        </w:r>
                      </w:p>
                    </w:txbxContent>
                  </v:textbox>
                  <w10:wrap type="topAndBottom"/>
                </v:rect>
              </v:group>
            </w:pict>
          </mc:Fallback>
        </mc:AlternateContent>
      </w:r>
    </w:p>
    <w:p>
      <w:pPr>
        <w:pStyle w:val="ListParagraph"/>
        <w:numPr>
          <w:ilvl w:val="0"/>
          <w:numId w:val="2"/>
        </w:numPr>
        <w:tabs>
          <w:tab w:val="clear" w:pos="720"/>
          <w:tab w:val="left" w:pos="1274" w:leader="none"/>
        </w:tabs>
        <w:spacing w:before="13" w:after="0"/>
        <w:ind w:left="1274" w:right="502" w:hanging="360"/>
        <w:jc w:val="left"/>
        <w:rPr>
          <w:sz w:val="20"/>
          <w:ins w:id="2126" w:author="Jomar Tigcal" w:date="2023-03-04T22:23:56Z"/>
        </w:rPr>
      </w:pPr>
      <w:ins w:id="2122" w:author="Jomar Tigcal" w:date="2023-03-04T22:23:56Z">
        <w:r>
          <w:rPr>
            <w:spacing w:val="-8"/>
            <w:sz w:val="20"/>
          </w:rPr>
          <w:t xml:space="preserve">Create a function </w:t>
        </w:r>
      </w:ins>
      <w:ins w:id="2123" w:author="Jomar Tigcal" w:date="2023-03-04T22:23:56Z">
        <w:r>
          <w:rPr>
            <w:rFonts w:ascii="Courier New" w:hAnsi="Courier New"/>
            <w:b/>
          </w:rPr>
          <w:t>fetchTvShows</w:t>
        </w:r>
      </w:ins>
      <w:ins w:id="2124" w:author="Jomar Tigcal" w:date="2023-03-04T22:23:56Z">
        <w:r>
          <w:rPr>
            <w:rFonts w:ascii="Courier New" w:hAnsi="Courier New"/>
            <w:b/>
            <w:spacing w:val="-80"/>
          </w:rPr>
          <w:t xml:space="preserve"> </w:t>
        </w:r>
      </w:ins>
      <w:ins w:id="2125" w:author="Jomar Tigcal" w:date="2023-03-04T22:23:56Z">
        <w:r>
          <w:rPr>
            <w:sz w:val="20"/>
          </w:rPr>
          <w:t>to retrieve the list from the endpoint:</w:t>
        </w:r>
      </w:ins>
    </w:p>
    <w:p>
      <w:pPr>
        <w:pStyle w:val="TextBody"/>
        <w:spacing w:before="5" w:after="0"/>
        <w:rPr>
          <w:sz w:val="9"/>
          <w:ins w:id="2128" w:author="Jomar Tigcal" w:date="2023-03-04T22:23:56Z"/>
        </w:rPr>
      </w:pPr>
      <w:ins w:id="2127" w:author="Jomar Tigcal" w:date="2023-03-04T22:23:56Z">
        <w:r>
          <w:rPr>
            <w:sz w:val="9"/>
          </w:rPr>
        </w:r>
      </w:ins>
    </w:p>
    <w:p>
      <w:pPr>
        <w:pStyle w:val="ListParagraph"/>
        <w:numPr>
          <w:ilvl w:val="0"/>
          <w:numId w:val="2"/>
        </w:numPr>
        <w:tabs>
          <w:tab w:val="clear" w:pos="720"/>
          <w:tab w:val="left" w:pos="1274" w:leader="none"/>
        </w:tabs>
        <w:ind w:left="1274" w:right="997" w:hanging="360"/>
        <w:jc w:val="left"/>
        <w:rPr>
          <w:sz w:val="20"/>
        </w:rPr>
      </w:pPr>
      <w:r>
        <mc:AlternateContent>
          <mc:Choice Requires="wpg">
            <w:drawing>
              <wp:anchor behindDoc="0" distT="5080" distB="1270" distL="0" distR="4445" simplePos="0" locked="0" layoutInCell="0" allowOverlap="1" relativeHeight="1960" wp14:anchorId="6BFEB49F">
                <wp:simplePos x="0" y="0"/>
                <wp:positionH relativeFrom="column">
                  <wp:posOffset>523240</wp:posOffset>
                </wp:positionH>
                <wp:positionV relativeFrom="paragraph">
                  <wp:posOffset>26670</wp:posOffset>
                </wp:positionV>
                <wp:extent cx="5074920" cy="900430"/>
                <wp:effectExtent l="0" t="635" r="635" b="0"/>
                <wp:wrapTopAndBottom/>
                <wp:docPr id="1781" name="docshapegroup 9"/>
                <a:graphic xmlns:a="http://schemas.openxmlformats.org/drawingml/2006/main">
                  <a:graphicData uri="http://schemas.microsoft.com/office/word/2010/wordprocessingGroup">
                    <wpg:wgp>
                      <wpg:cNvGrpSpPr/>
                      <wpg:grpSpPr>
                        <a:xfrm>
                          <a:off x="0" y="0"/>
                          <a:ext cx="5074920" cy="900360"/>
                          <a:chOff x="0" y="0"/>
                          <a:chExt cx="5074920" cy="900360"/>
                        </a:xfrm>
                      </wpg:grpSpPr>
                      <wps:wsp>
                        <wps:cNvSpPr/>
                        <wps:spPr>
                          <a:xfrm>
                            <a:off x="0" y="3240"/>
                            <a:ext cx="5074920" cy="894240"/>
                          </a:xfrm>
                          <a:prstGeom prst="rect">
                            <a:avLst/>
                          </a:prstGeom>
                          <a:solidFill>
                            <a:srgbClr val="f6f6f6"/>
                          </a:solidFill>
                          <a:ln w="0">
                            <a:noFill/>
                          </a:ln>
                        </wps:spPr>
                        <wps:style>
                          <a:lnRef idx="0"/>
                          <a:fillRef idx="0"/>
                          <a:effectRef idx="0"/>
                          <a:fontRef idx="minor"/>
                        </wps:style>
                        <wps:bodyPr/>
                      </wps:wsp>
                      <wps:wsp>
                        <wps:cNvSpPr/>
                        <wps:spPr>
                          <a:xfrm>
                            <a:off x="0" y="0"/>
                            <a:ext cx="5074920" cy="900360"/>
                          </a:xfrm>
                          <a:custGeom>
                            <a:avLst/>
                            <a:gdLst>
                              <a:gd name="textAreaLeft" fmla="*/ 0 w 2877120"/>
                              <a:gd name="textAreaRight" fmla="*/ 2883600 w 2877120"/>
                              <a:gd name="textAreaTop" fmla="*/ 0 h 510480"/>
                              <a:gd name="textAreaBottom" fmla="*/ 515160 h 510480"/>
                            </a:gdLst>
                            <a:ahLst/>
                            <a:rect l="textAreaLeft" t="textAreaTop" r="textAreaRight" b="textAreaBottom"/>
                            <a:pathLst>
                              <a:path w="7992" h="2585">
                                <a:moveTo>
                                  <a:pt x="7992" y="2564"/>
                                </a:moveTo>
                                <a:lnTo>
                                  <a:pt x="0" y="2564"/>
                                </a:lnTo>
                                <a:lnTo>
                                  <a:pt x="0" y="2584"/>
                                </a:lnTo>
                                <a:lnTo>
                                  <a:pt x="7992" y="2584"/>
                                </a:lnTo>
                                <a:lnTo>
                                  <a:pt x="7992" y="256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6840"/>
                            <a:ext cx="5074920" cy="88632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ins w:id="2129" w:author="Jomar Tigcal" w:date="2023-03-04T22:23:56Z"/>
                                </w:rPr>
                              </w:pPr>
                              <w:r>
                                <w:rPr>
                                  <w:rFonts w:ascii="Courier New" w:hAnsi="Courier New"/>
                                  <w:spacing w:val="-2"/>
                                  <w:sz w:val="18"/>
                                </w:rPr>
                                <w:t>fun fetchTVShows(): Flow&lt;List&lt;TVShow&gt;&gt; {</w:t>
                              </w:r>
                            </w:p>
                            <w:p>
                              <w:pPr>
                                <w:pStyle w:val="Normal"/>
                                <w:spacing w:before="40"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return flow {</w:t>
                              </w:r>
                            </w:p>
                            <w:p>
                              <w:pPr>
                                <w:pStyle w:val="Normal"/>
                                <w:spacing w:before="40"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emit(tvService.getTVShows(apiKey).results)</w:t>
                              </w:r>
                            </w:p>
                            <w:p>
                              <w:pPr>
                                <w:pStyle w:val="Normal"/>
                                <w:spacing w:before="40"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}.flowOn(Dispatchers.IO)</w:t>
                              </w:r>
                            </w:p>
                            <w:p>
                              <w:pPr>
                                <w:pStyle w:val="Normal"/>
                                <w:spacing w:before="40" w:after="0"/>
                                <w:ind w:left="453" w:hanging="0"/>
                                <w:rPr>
                                  <w:rFonts w:ascii="Courier New" w:hAnsi="Courier New"/>
                                  <w:sz w:val="18"/>
                                </w:rPr>
                              </w:pPr>
                              <w:r>
                                <w:rPr>
                                  <w:rFonts w:ascii="Courier New" w:hAnsi="Courier New"/>
                                  <w:spacing w:val="-2"/>
                                  <w:sz w:val="18"/>
                                </w:rPr>
                                <w:t>}</w:t>
                              </w:r>
                            </w:p>
                          </w:txbxContent>
                        </wps:txbx>
                        <wps:bodyPr lIns="0" rIns="0" tIns="0" bIns="0" anchor="t">
                          <a:noAutofit/>
                        </wps:bodyPr>
                      </wps:wsp>
                    </wpg:wgp>
                  </a:graphicData>
                </a:graphic>
              </wp:anchor>
            </w:drawing>
          </mc:Choice>
          <mc:Fallback>
            <w:pict>
              <v:group id="shape_0" alt="docshapegroup 9" style="position:absolute;margin-left:41.2pt;margin-top:2.1pt;width:399.6pt;height:70.9pt" coordorigin="824,42" coordsize="7992,1418">
                <v:rect id="shape_0" path="m0,0l-2147483645,0l-2147483645,-2147483646l0,-2147483646xe" fillcolor="#f6f6f6" stroked="f" o:allowincell="f" style="position:absolute;left:824;top:47;width:7991;height:1407;mso-wrap-style:none;v-text-anchor:middle">
                  <v:fill o:detectmouseclick="t" type="solid" color2="#090909"/>
                  <v:stroke color="#3465a4" joinstyle="round" endcap="flat"/>
                  <w10:wrap type="topAndBottom"/>
                </v:rect>
                <v:rect id="shape_0" path="m0,0l-2147483645,0l-2147483645,-2147483646l0,-2147483646xe" stroked="f" o:allowincell="f" style="position:absolute;left:824;top:53;width:7991;height:1395;mso-wrap-style:square;v-text-anchor:top">
                  <v:fill o:detectmouseclick="t" on="false"/>
                  <v:stroke color="#3465a4" joinstyle="round" endcap="flat"/>
                  <v:textbox>
                    <w:txbxContent>
                      <w:p>
                        <w:pPr>
                          <w:pStyle w:val="Normal"/>
                          <w:spacing w:before="40" w:after="0"/>
                          <w:ind w:left="453" w:hanging="0"/>
                          <w:rPr>
                            <w:rFonts w:ascii="Courier New" w:hAnsi="Courier New"/>
                            <w:sz w:val="18"/>
                            <w:ins w:id="2130" w:author="Jomar Tigcal" w:date="2023-03-04T22:23:56Z"/>
                          </w:rPr>
                        </w:pPr>
                        <w:r>
                          <w:rPr>
                            <w:rFonts w:ascii="Courier New" w:hAnsi="Courier New"/>
                            <w:spacing w:val="-2"/>
                            <w:sz w:val="18"/>
                          </w:rPr>
                          <w:t>fun fetchTVShows(): Flow&lt;List&lt;TVShow&gt;&gt; {</w:t>
                        </w:r>
                      </w:p>
                      <w:p>
                        <w:pPr>
                          <w:pStyle w:val="Normal"/>
                          <w:spacing w:before="40"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return flow {</w:t>
                        </w:r>
                      </w:p>
                      <w:p>
                        <w:pPr>
                          <w:pStyle w:val="Normal"/>
                          <w:spacing w:before="40"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emit(tvService.getTVShows(apiKey).results)</w:t>
                        </w:r>
                      </w:p>
                      <w:p>
                        <w:pPr>
                          <w:pStyle w:val="Normal"/>
                          <w:spacing w:before="40"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}.flowOn(Dispatchers.IO)</w:t>
                        </w:r>
                      </w:p>
                      <w:p>
                        <w:pPr>
                          <w:pStyle w:val="Normal"/>
                          <w:spacing w:before="40" w:after="0"/>
                          <w:ind w:left="453" w:hanging="0"/>
                          <w:rPr>
                            <w:rFonts w:ascii="Courier New" w:hAnsi="Courier New"/>
                            <w:sz w:val="18"/>
                          </w:rPr>
                        </w:pPr>
                        <w:r>
                          <w:rPr>
                            <w:rFonts w:ascii="Courier New" w:hAnsi="Courier New"/>
                            <w:spacing w:val="-2"/>
                            <w:sz w:val="18"/>
                          </w:rPr>
                          <w:t>}</w:t>
                        </w:r>
                      </w:p>
                    </w:txbxContent>
                  </v:textbox>
                  <w10:wrap type="topAndBottom"/>
                </v:rect>
              </v:group>
            </w:pict>
          </mc:Fallback>
        </mc:AlternateContent>
      </w:r>
      <w:ins w:id="2131" w:author="Jomar Tigcal" w:date="2023-03-04T22:23:56Z">
        <w:r>
          <w:rPr>
            <w:sz w:val="20"/>
          </w:rPr>
          <w:t>Create</w:t>
        </w:r>
      </w:ins>
      <w:ins w:id="2132" w:author="Jomar Tigcal" w:date="2023-03-04T22:23:56Z">
        <w:r>
          <w:rPr>
            <w:spacing w:val="-4"/>
            <w:sz w:val="20"/>
          </w:rPr>
          <w:t xml:space="preserve"> </w:t>
        </w:r>
      </w:ins>
      <w:ins w:id="2133" w:author="Jomar Tigcal" w:date="2023-03-04T22:23:56Z">
        <w:r>
          <w:rPr>
            <w:sz w:val="20"/>
          </w:rPr>
          <w:t>a</w:t>
        </w:r>
      </w:ins>
      <w:ins w:id="2134" w:author="Jomar Tigcal" w:date="2023-03-04T22:23:56Z">
        <w:r>
          <w:rPr>
            <w:spacing w:val="-5"/>
            <w:sz w:val="20"/>
          </w:rPr>
          <w:t xml:space="preserve"> </w:t>
        </w:r>
      </w:ins>
      <w:ins w:id="2135" w:author="Jomar Tigcal" w:date="2023-03-04T22:23:56Z">
        <w:r>
          <w:rPr>
            <w:rFonts w:ascii="Courier New" w:hAnsi="Courier New"/>
            <w:b/>
            <w:spacing w:val="-5"/>
            <w:sz w:val="20"/>
          </w:rPr>
          <w:t>TVShowViewModel</w:t>
        </w:r>
      </w:ins>
      <w:ins w:id="2136" w:author="Jomar Tigcal" w:date="2023-03-04T22:23:56Z">
        <w:r>
          <w:rPr>
            <w:spacing w:val="-4"/>
            <w:sz w:val="20"/>
          </w:rPr>
          <w:t xml:space="preserve"> class with a constructor for </w:t>
        </w:r>
      </w:ins>
      <w:ins w:id="2137" w:author="Jomar Tigcal" w:date="2023-03-04T22:23:56Z">
        <w:r>
          <w:rPr>
            <w:rFonts w:ascii="Courier New" w:hAnsi="Courier New"/>
            <w:b/>
            <w:spacing w:val="-4"/>
            <w:sz w:val="20"/>
          </w:rPr>
          <w:t>tvShowRepository</w:t>
        </w:r>
      </w:ins>
      <w:ins w:id="2138" w:author="Jomar Tigcal" w:date="2023-03-04T22:23:56Z">
        <w:r>
          <w:rPr>
            <w:spacing w:val="-5"/>
            <w:sz w:val="20"/>
          </w:rPr>
          <w:t xml:space="preserve"> and </w:t>
        </w:r>
      </w:ins>
      <w:ins w:id="2139" w:author="Jomar Tigcal" w:date="2023-03-04T22:23:56Z">
        <w:r>
          <w:rPr>
            <w:rFonts w:ascii="Courier New" w:hAnsi="Courier New"/>
            <w:b/>
            <w:spacing w:val="-5"/>
            <w:sz w:val="20"/>
          </w:rPr>
          <w:t>dispatcher</w:t>
        </w:r>
      </w:ins>
      <w:ins w:id="2140" w:author="Jomar Tigcal" w:date="2023-03-04T22:23:56Z">
        <w:r>
          <w:rPr>
            <w:sz w:val="20"/>
          </w:rPr>
          <w:t>:</w:t>
        </w:r>
      </w:ins>
    </w:p>
    <w:p>
      <w:pPr>
        <w:sectPr>
          <w:headerReference w:type="even" r:id="rId507"/>
          <w:headerReference w:type="default" r:id="rId508"/>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 w:after="0"/>
        <w:rPr>
          <w:sz w:val="9"/>
        </w:rPr>
      </w:pPr>
      <w:r>
        <w:rPr>
          <w:sz w:val="9"/>
        </w:rPr>
        <mc:AlternateContent>
          <mc:Choice Requires="wpg">
            <w:drawing>
              <wp:anchor behindDoc="0" distT="0" distB="5715" distL="0" distR="4445" simplePos="0" locked="0" layoutInCell="0" allowOverlap="1" relativeHeight="1962" wp14:anchorId="43874E70">
                <wp:simplePos x="0" y="0"/>
                <wp:positionH relativeFrom="page">
                  <wp:posOffset>1120140</wp:posOffset>
                </wp:positionH>
                <wp:positionV relativeFrom="paragraph">
                  <wp:posOffset>93345</wp:posOffset>
                </wp:positionV>
                <wp:extent cx="5074920" cy="1793240"/>
                <wp:effectExtent l="0" t="0" r="635" b="0"/>
                <wp:wrapTopAndBottom/>
                <wp:docPr id="1783" name="docshapegroup 10"/>
                <a:graphic xmlns:a="http://schemas.openxmlformats.org/drawingml/2006/main">
                  <a:graphicData uri="http://schemas.microsoft.com/office/word/2010/wordprocessingGroup">
                    <wpg:wgp>
                      <wpg:cNvGrpSpPr/>
                      <wpg:grpSpPr>
                        <a:xfrm>
                          <a:off x="0" y="0"/>
                          <a:ext cx="5074920" cy="1793160"/>
                          <a:chOff x="0" y="0"/>
                          <a:chExt cx="5074920" cy="1793160"/>
                        </a:xfrm>
                      </wpg:grpSpPr>
                      <wps:wsp>
                        <wps:cNvSpPr/>
                        <wps:spPr>
                          <a:xfrm>
                            <a:off x="0" y="7560"/>
                            <a:ext cx="5074920" cy="1778040"/>
                          </a:xfrm>
                          <a:prstGeom prst="rect">
                            <a:avLst/>
                          </a:prstGeom>
                          <a:solidFill>
                            <a:srgbClr val="f6f6f6"/>
                          </a:solidFill>
                          <a:ln w="0">
                            <a:noFill/>
                          </a:ln>
                        </wps:spPr>
                        <wps:style>
                          <a:lnRef idx="0"/>
                          <a:fillRef idx="0"/>
                          <a:effectRef idx="0"/>
                          <a:fontRef idx="minor"/>
                        </wps:style>
                        <wps:bodyPr/>
                      </wps:wsp>
                      <wps:wsp>
                        <wps:cNvSpPr/>
                        <wps:spPr>
                          <a:xfrm>
                            <a:off x="0" y="0"/>
                            <a:ext cx="5074920" cy="1793160"/>
                          </a:xfrm>
                          <a:custGeom>
                            <a:avLst/>
                            <a:gdLst>
                              <a:gd name="textAreaLeft" fmla="*/ 0 w 2877120"/>
                              <a:gd name="textAreaRight" fmla="*/ 2883600 w 2877120"/>
                              <a:gd name="textAreaTop" fmla="*/ 0 h 1016640"/>
                              <a:gd name="textAreaBottom" fmla="*/ 1023480 h 1016640"/>
                            </a:gdLst>
                            <a:ahLst/>
                            <a:rect l="textAreaLeft" t="textAreaTop" r="textAreaRight" b="textAreaBottom"/>
                            <a:pathLst>
                              <a:path w="7992" h="2452">
                                <a:moveTo>
                                  <a:pt x="7992" y="2431"/>
                                </a:moveTo>
                                <a:lnTo>
                                  <a:pt x="0" y="2431"/>
                                </a:lnTo>
                                <a:lnTo>
                                  <a:pt x="0" y="2451"/>
                                </a:lnTo>
                                <a:lnTo>
                                  <a:pt x="7992" y="2451"/>
                                </a:lnTo>
                                <a:lnTo>
                                  <a:pt x="7992" y="2431"/>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4760"/>
                            <a:ext cx="5074920" cy="1764000"/>
                          </a:xfrm>
                          <a:prstGeom prst="rect">
                            <a:avLst/>
                          </a:prstGeom>
                          <a:noFill/>
                          <a:ln w="0">
                            <a:noFill/>
                          </a:ln>
                        </wps:spPr>
                        <wps:style>
                          <a:lnRef idx="0"/>
                          <a:fillRef idx="0"/>
                          <a:effectRef idx="0"/>
                          <a:fontRef idx="minor"/>
                        </wps:style>
                        <wps:txbx>
                          <w:txbxContent>
                            <w:p>
                              <w:pPr>
                                <w:pStyle w:val="Normal"/>
                                <w:spacing w:lineRule="auto" w:line="324" w:before="44" w:after="0"/>
                                <w:ind w:left="1317" w:right="4318" w:hanging="864"/>
                                <w:rPr>
                                  <w:b w:val="false"/>
                                  <w:b w:val="false"/>
                                  <w:bCs w:val="false"/>
                                  <w:ins w:id="2141" w:author="Jomar Tigcal" w:date="2023-03-04T22:23:56Z"/>
                                </w:rPr>
                              </w:pPr>
                              <w:r>
                                <w:rPr>
                                  <w:rFonts w:eastAsia="Open Sans" w:cs="Open Sans" w:ascii="Courier New" w:hAnsi="Courier New"/>
                                  <w:b w:val="false"/>
                                  <w:bCs w:val="false"/>
                                  <w:color w:val="auto"/>
                                  <w:sz w:val="18"/>
                                  <w:lang w:val="en-US" w:eastAsia="en-US" w:bidi="ar-SA"/>
                                </w:rPr>
                                <w:t>class TVShowViewModel(</w:t>
                              </w:r>
                            </w:p>
                            <w:p>
                              <w:pPr>
                                <w:pStyle w:val="Normal"/>
                                <w:widowControl w:val="false"/>
                                <w:suppressAutoHyphens w:val="true"/>
                                <w:bidi w:val="0"/>
                                <w:spacing w:lineRule="auto" w:line="324" w:before="44" w:after="0"/>
                                <w:ind w:left="1304" w:right="1191" w:hanging="850"/>
                                <w:jc w:val="left"/>
                                <w:rPr>
                                  <w:b w:val="false"/>
                                  <w:b w:val="false"/>
                                  <w:bCs w:val="false"/>
                                </w:rPr>
                              </w:pPr>
                              <w:r>
                                <w:rPr>
                                  <w:rFonts w:eastAsia="Open Sans" w:cs="Open Sans" w:ascii="Courier New" w:hAnsi="Courier New"/>
                                  <w:b w:val="false"/>
                                  <w:bCs w:val="false"/>
                                  <w:color w:val="auto"/>
                                  <w:sz w:val="18"/>
                                  <w:lang w:val="en-US" w:eastAsia="en-US" w:bidi="ar-SA"/>
                                </w:rPr>
                                <w:t xml:space="preserve">    </w:t>
                              </w:r>
                              <w:r>
                                <w:rPr>
                                  <w:rFonts w:eastAsia="Open Sans" w:cs="Open Sans" w:ascii="Courier New" w:hAnsi="Courier New"/>
                                  <w:b w:val="false"/>
                                  <w:bCs w:val="false"/>
                                  <w:color w:val="auto"/>
                                  <w:sz w:val="18"/>
                                  <w:lang w:val="en-US" w:eastAsia="en-US" w:bidi="ar-SA"/>
                                </w:rPr>
                                <w:t>private val tvShowRepository: TVShowRepository,</w:t>
                              </w:r>
                            </w:p>
                            <w:p>
                              <w:pPr>
                                <w:pStyle w:val="Normal"/>
                                <w:widowControl w:val="false"/>
                                <w:suppressAutoHyphens w:val="true"/>
                                <w:bidi w:val="0"/>
                                <w:spacing w:lineRule="auto" w:line="324" w:before="44" w:after="0"/>
                                <w:ind w:left="1304" w:right="680" w:hanging="850"/>
                                <w:jc w:val="left"/>
                                <w:rPr>
                                  <w:b w:val="false"/>
                                  <w:b w:val="false"/>
                                  <w:bCs w:val="false"/>
                                </w:rPr>
                              </w:pPr>
                              <w:r>
                                <w:rPr>
                                  <w:rFonts w:eastAsia="Open Sans" w:cs="Open Sans" w:ascii="Courier New" w:hAnsi="Courier New"/>
                                  <w:b w:val="false"/>
                                  <w:bCs w:val="false"/>
                                  <w:color w:val="auto"/>
                                  <w:sz w:val="18"/>
                                  <w:lang w:val="en-US" w:eastAsia="en-US" w:bidi="ar-SA"/>
                                </w:rPr>
                                <w:t xml:space="preserve">    </w:t>
                              </w:r>
                              <w:r>
                                <w:rPr>
                                  <w:rFonts w:eastAsia="Open Sans" w:cs="Open Sans" w:ascii="Courier New" w:hAnsi="Courier New"/>
                                  <w:b w:val="false"/>
                                  <w:bCs w:val="false"/>
                                  <w:color w:val="auto"/>
                                  <w:sz w:val="18"/>
                                  <w:lang w:val="en-US" w:eastAsia="en-US" w:bidi="ar-SA"/>
                                </w:rPr>
                                <w:t>private val dispatcher: CoroutineDispatcher = Dispatchers.IO</w:t>
                              </w:r>
                            </w:p>
                            <w:p>
                              <w:pPr>
                                <w:pStyle w:val="Normal"/>
                                <w:spacing w:lineRule="auto" w:line="324" w:before="44" w:after="0"/>
                                <w:ind w:left="1317" w:right="4318" w:hanging="864"/>
                                <w:rPr>
                                  <w:b w:val="false"/>
                                  <w:b w:val="false"/>
                                  <w:bCs w:val="false"/>
                                </w:rPr>
                              </w:pPr>
                              <w:r>
                                <w:rPr>
                                  <w:rFonts w:eastAsia="Open Sans" w:cs="Open Sans" w:ascii="Courier New" w:hAnsi="Courier New"/>
                                  <w:b w:val="false"/>
                                  <w:bCs w:val="false"/>
                                  <w:color w:val="auto"/>
                                  <w:sz w:val="18"/>
                                  <w:lang w:val="en-US" w:eastAsia="en-US" w:bidi="ar-SA"/>
                                </w:rPr>
                                <w:t>) : ViewModel() {</w:t>
                              </w:r>
                            </w:p>
                            <w:p>
                              <w:pPr>
                                <w:pStyle w:val="Normal"/>
                                <w:spacing w:lineRule="auto" w:line="324" w:before="44" w:after="0"/>
                                <w:ind w:left="1317" w:right="4318" w:hanging="864"/>
                                <w:rPr>
                                  <w:b w:val="false"/>
                                  <w:b w:val="false"/>
                                  <w:bCs w:val="false"/>
                                </w:rPr>
                              </w:pPr>
                              <w:r>
                                <w:rPr>
                                  <w:rFonts w:eastAsia="Open Sans" w:cs="Open Sans" w:ascii="Courier New" w:hAnsi="Courier New"/>
                                  <w:b w:val="false"/>
                                  <w:bCs w:val="false"/>
                                  <w:color w:val="auto"/>
                                  <w:sz w:val="18"/>
                                  <w:lang w:val="en-US" w:eastAsia="en-US" w:bidi="ar-SA"/>
                                </w:rPr>
                                <w:t>}</w:t>
                              </w:r>
                            </w:p>
                          </w:txbxContent>
                        </wps:txbx>
                        <wps:bodyPr lIns="0" rIns="0" tIns="0" bIns="0" anchor="t">
                          <a:noAutofit/>
                        </wps:bodyPr>
                      </wps:wsp>
                    </wpg:wgp>
                  </a:graphicData>
                </a:graphic>
              </wp:anchor>
            </w:drawing>
          </mc:Choice>
          <mc:Fallback>
            <w:pict>
              <v:group id="shape_0" alt="docshapegroup 10" style="position:absolute;margin-left:88.2pt;margin-top:7.35pt;width:399.6pt;height:141.2pt" coordorigin="1764,147" coordsize="7992,2824">
                <v:rect id="shape_0" path="m0,0l-2147483645,0l-2147483645,-2147483646l0,-2147483646xe" fillcolor="#f6f6f6" stroked="f" o:allowincell="f" style="position:absolute;left:1764;top:159;width:7991;height:2799;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70;width:7991;height:2777;mso-wrap-style:square;v-text-anchor:top;mso-position-horizontal-relative:page">
                  <v:fill o:detectmouseclick="t" on="false"/>
                  <v:stroke color="#3465a4" joinstyle="round" endcap="flat"/>
                  <v:textbox>
                    <w:txbxContent>
                      <w:p>
                        <w:pPr>
                          <w:pStyle w:val="Normal"/>
                          <w:spacing w:lineRule="auto" w:line="324" w:before="44" w:after="0"/>
                          <w:ind w:left="1317" w:right="4318" w:hanging="864"/>
                          <w:rPr>
                            <w:b w:val="false"/>
                            <w:b w:val="false"/>
                            <w:bCs w:val="false"/>
                            <w:ins w:id="2142" w:author="Jomar Tigcal" w:date="2023-03-04T22:23:56Z"/>
                          </w:rPr>
                        </w:pPr>
                        <w:r>
                          <w:rPr>
                            <w:rFonts w:eastAsia="Open Sans" w:cs="Open Sans" w:ascii="Courier New" w:hAnsi="Courier New"/>
                            <w:b w:val="false"/>
                            <w:bCs w:val="false"/>
                            <w:color w:val="auto"/>
                            <w:sz w:val="18"/>
                            <w:lang w:val="en-US" w:eastAsia="en-US" w:bidi="ar-SA"/>
                          </w:rPr>
                          <w:t>class TVShowViewModel(</w:t>
                        </w:r>
                      </w:p>
                      <w:p>
                        <w:pPr>
                          <w:pStyle w:val="Normal"/>
                          <w:widowControl w:val="false"/>
                          <w:suppressAutoHyphens w:val="true"/>
                          <w:bidi w:val="0"/>
                          <w:spacing w:lineRule="auto" w:line="324" w:before="44" w:after="0"/>
                          <w:ind w:left="1304" w:right="1191" w:hanging="850"/>
                          <w:jc w:val="left"/>
                          <w:rPr>
                            <w:b w:val="false"/>
                            <w:b w:val="false"/>
                            <w:bCs w:val="false"/>
                          </w:rPr>
                        </w:pPr>
                        <w:r>
                          <w:rPr>
                            <w:rFonts w:eastAsia="Open Sans" w:cs="Open Sans" w:ascii="Courier New" w:hAnsi="Courier New"/>
                            <w:b w:val="false"/>
                            <w:bCs w:val="false"/>
                            <w:color w:val="auto"/>
                            <w:sz w:val="18"/>
                            <w:lang w:val="en-US" w:eastAsia="en-US" w:bidi="ar-SA"/>
                          </w:rPr>
                          <w:t xml:space="preserve">    </w:t>
                        </w:r>
                        <w:r>
                          <w:rPr>
                            <w:rFonts w:eastAsia="Open Sans" w:cs="Open Sans" w:ascii="Courier New" w:hAnsi="Courier New"/>
                            <w:b w:val="false"/>
                            <w:bCs w:val="false"/>
                            <w:color w:val="auto"/>
                            <w:sz w:val="18"/>
                            <w:lang w:val="en-US" w:eastAsia="en-US" w:bidi="ar-SA"/>
                          </w:rPr>
                          <w:t>private val tvShowRepository: TVShowRepository,</w:t>
                        </w:r>
                      </w:p>
                      <w:p>
                        <w:pPr>
                          <w:pStyle w:val="Normal"/>
                          <w:widowControl w:val="false"/>
                          <w:suppressAutoHyphens w:val="true"/>
                          <w:bidi w:val="0"/>
                          <w:spacing w:lineRule="auto" w:line="324" w:before="44" w:after="0"/>
                          <w:ind w:left="1304" w:right="680" w:hanging="850"/>
                          <w:jc w:val="left"/>
                          <w:rPr>
                            <w:b w:val="false"/>
                            <w:b w:val="false"/>
                            <w:bCs w:val="false"/>
                          </w:rPr>
                        </w:pPr>
                        <w:r>
                          <w:rPr>
                            <w:rFonts w:eastAsia="Open Sans" w:cs="Open Sans" w:ascii="Courier New" w:hAnsi="Courier New"/>
                            <w:b w:val="false"/>
                            <w:bCs w:val="false"/>
                            <w:color w:val="auto"/>
                            <w:sz w:val="18"/>
                            <w:lang w:val="en-US" w:eastAsia="en-US" w:bidi="ar-SA"/>
                          </w:rPr>
                          <w:t xml:space="preserve">    </w:t>
                        </w:r>
                        <w:r>
                          <w:rPr>
                            <w:rFonts w:eastAsia="Open Sans" w:cs="Open Sans" w:ascii="Courier New" w:hAnsi="Courier New"/>
                            <w:b w:val="false"/>
                            <w:bCs w:val="false"/>
                            <w:color w:val="auto"/>
                            <w:sz w:val="18"/>
                            <w:lang w:val="en-US" w:eastAsia="en-US" w:bidi="ar-SA"/>
                          </w:rPr>
                          <w:t>private val dispatcher: CoroutineDispatcher = Dispatchers.IO</w:t>
                        </w:r>
                      </w:p>
                      <w:p>
                        <w:pPr>
                          <w:pStyle w:val="Normal"/>
                          <w:spacing w:lineRule="auto" w:line="324" w:before="44" w:after="0"/>
                          <w:ind w:left="1317" w:right="4318" w:hanging="864"/>
                          <w:rPr>
                            <w:b w:val="false"/>
                            <w:b w:val="false"/>
                            <w:bCs w:val="false"/>
                          </w:rPr>
                        </w:pPr>
                        <w:r>
                          <w:rPr>
                            <w:rFonts w:eastAsia="Open Sans" w:cs="Open Sans" w:ascii="Courier New" w:hAnsi="Courier New"/>
                            <w:b w:val="false"/>
                            <w:bCs w:val="false"/>
                            <w:color w:val="auto"/>
                            <w:sz w:val="18"/>
                            <w:lang w:val="en-US" w:eastAsia="en-US" w:bidi="ar-SA"/>
                          </w:rPr>
                          <w:t>) : ViewModel() {</w:t>
                        </w:r>
                      </w:p>
                      <w:p>
                        <w:pPr>
                          <w:pStyle w:val="Normal"/>
                          <w:spacing w:lineRule="auto" w:line="324" w:before="44" w:after="0"/>
                          <w:ind w:left="1317" w:right="4318" w:hanging="864"/>
                          <w:rPr>
                            <w:b w:val="false"/>
                            <w:b w:val="false"/>
                            <w:bCs w:val="false"/>
                          </w:rPr>
                        </w:pPr>
                        <w:r>
                          <w:rPr>
                            <w:rFonts w:eastAsia="Open Sans" w:cs="Open Sans" w:ascii="Courier New" w:hAnsi="Courier New"/>
                            <w:b w:val="false"/>
                            <w:bCs w:val="false"/>
                            <w:color w:val="auto"/>
                            <w:sz w:val="18"/>
                            <w:lang w:val="en-US" w:eastAsia="en-US" w:bidi="ar-SA"/>
                          </w:rPr>
                          <w:t>}</w:t>
                        </w:r>
                      </w:p>
                    </w:txbxContent>
                  </v:textbox>
                  <w10:wrap type="topAndBottom"/>
                </v:rect>
              </v:group>
            </w:pict>
          </mc:Fallback>
        </mc:AlternateContent>
      </w:r>
    </w:p>
    <w:p>
      <w:pPr>
        <w:pStyle w:val="TextBody"/>
        <w:spacing w:before="12" w:after="0"/>
        <w:rPr>
          <w:sz w:val="7"/>
          <w:ins w:id="2168" w:author="Jomar Tigcal" w:date="2023-03-04T22:23:56Z"/>
        </w:rPr>
      </w:pPr>
      <w:ins w:id="2167" w:author="Jomar Tigcal" w:date="2023-03-04T22:23:56Z">
        <w:r>
          <w:rPr>
            <w:sz w:val="7"/>
          </w:rPr>
        </w:r>
      </w:ins>
    </w:p>
    <w:p>
      <w:pPr>
        <w:pStyle w:val="ListParagraph"/>
        <w:numPr>
          <w:ilvl w:val="0"/>
          <w:numId w:val="2"/>
        </w:numPr>
        <w:tabs>
          <w:tab w:val="clear" w:pos="720"/>
          <w:tab w:val="left" w:pos="554" w:leader="none"/>
        </w:tabs>
        <w:jc w:val="left"/>
        <w:rPr>
          <w:sz w:val="20"/>
          <w:ins w:id="2197" w:author="Jomar Tigcal" w:date="2023-03-04T22:23:56Z"/>
        </w:rPr>
      </w:pPr>
      <w:ins w:id="2169" w:author="Jomar Tigcal" w:date="2023-03-04T22:23:56Z">
        <w:r>
          <w:rPr>
            <w:sz w:val="20"/>
          </w:rPr>
          <w:t>Add</w:t>
        </w:r>
      </w:ins>
      <w:ins w:id="2170" w:author="Jomar Tigcal" w:date="2023-03-04T22:23:56Z">
        <w:r>
          <w:rPr>
            <w:spacing w:val="-7"/>
            <w:sz w:val="20"/>
          </w:rPr>
          <w:t xml:space="preserve"> </w:t>
        </w:r>
      </w:ins>
      <w:ins w:id="2171" w:author="Jomar Tigcal" w:date="2023-03-04T22:23:56Z">
        <w:r>
          <w:rPr>
            <w:spacing w:val="-3"/>
            <w:sz w:val="20"/>
          </w:rPr>
          <w:t xml:space="preserve"> </w:t>
        </w:r>
      </w:ins>
      <w:ins w:id="2172" w:author="Jomar Tigcal" w:date="2023-03-04T22:23:56Z">
        <w:r>
          <w:rPr>
            <w:rFonts w:ascii="Courier New" w:hAnsi="Courier New"/>
            <w:b/>
          </w:rPr>
          <w:t>tVShows</w:t>
        </w:r>
      </w:ins>
      <w:ins w:id="2173" w:author="Jomar Tigcal" w:date="2023-03-04T22:23:56Z">
        <w:r>
          <w:rPr>
            <w:rFonts w:ascii="Courier New" w:hAnsi="Courier New"/>
            <w:b/>
            <w:spacing w:val="-80"/>
          </w:rPr>
          <w:t xml:space="preserve"> </w:t>
        </w:r>
      </w:ins>
      <w:ins w:id="2174" w:author="Jomar Tigcal" w:date="2023-03-04T22:23:56Z">
        <w:r>
          <w:rPr>
            <w:sz w:val="20"/>
          </w:rPr>
          <w:t>StateFlow</w:t>
        </w:r>
      </w:ins>
      <w:ins w:id="2175" w:author="Jomar Tigcal" w:date="2023-03-04T22:23:56Z">
        <w:r>
          <w:rPr>
            <w:spacing w:val="-2"/>
            <w:sz w:val="20"/>
          </w:rPr>
          <w:t xml:space="preserve"> f</w:t>
        </w:r>
      </w:ins>
      <w:ins w:id="2176" w:author="Jomar Tigcal" w:date="2023-03-04T22:23:56Z">
        <w:r>
          <w:rPr>
            <w:sz w:val="20"/>
          </w:rPr>
          <w:t>or</w:t>
        </w:r>
      </w:ins>
      <w:ins w:id="2177" w:author="Jomar Tigcal" w:date="2023-03-04T22:23:56Z">
        <w:r>
          <w:rPr>
            <w:spacing w:val="-2"/>
            <w:sz w:val="20"/>
          </w:rPr>
          <w:t xml:space="preserve"> </w:t>
        </w:r>
      </w:ins>
      <w:ins w:id="2178" w:author="Jomar Tigcal" w:date="2023-03-04T22:23:56Z">
        <w:r>
          <w:rPr>
            <w:sz w:val="20"/>
          </w:rPr>
          <w:t>the</w:t>
        </w:r>
      </w:ins>
      <w:ins w:id="2179" w:author="Jomar Tigcal" w:date="2023-03-04T22:23:56Z">
        <w:r>
          <w:rPr>
            <w:spacing w:val="-2"/>
            <w:sz w:val="20"/>
          </w:rPr>
          <w:t xml:space="preserve"> </w:t>
        </w:r>
      </w:ins>
      <w:ins w:id="2180" w:author="Jomar Tigcal" w:date="2023-03-04T22:23:56Z">
        <w:r>
          <w:rPr>
            <w:sz w:val="20"/>
          </w:rPr>
          <w:t>list</w:t>
        </w:r>
      </w:ins>
      <w:ins w:id="2181" w:author="Jomar Tigcal" w:date="2023-03-04T22:23:56Z">
        <w:r>
          <w:rPr>
            <w:spacing w:val="-2"/>
            <w:sz w:val="20"/>
          </w:rPr>
          <w:t xml:space="preserve"> </w:t>
        </w:r>
      </w:ins>
      <w:ins w:id="2182" w:author="Jomar Tigcal" w:date="2023-03-04T22:23:56Z">
        <w:r>
          <w:rPr>
            <w:sz w:val="20"/>
          </w:rPr>
          <w:t>of</w:t>
        </w:r>
      </w:ins>
      <w:ins w:id="2183" w:author="Jomar Tigcal" w:date="2023-03-04T22:23:56Z">
        <w:r>
          <w:rPr>
            <w:spacing w:val="-2"/>
            <w:sz w:val="20"/>
          </w:rPr>
          <w:t xml:space="preserve"> </w:t>
        </w:r>
      </w:ins>
      <w:ins w:id="2184" w:author="Jomar Tigcal" w:date="2023-03-04T22:23:56Z">
        <w:r>
          <w:rPr>
            <w:sz w:val="20"/>
          </w:rPr>
          <w:t>TV</w:t>
        </w:r>
      </w:ins>
      <w:ins w:id="2185" w:author="Jomar Tigcal" w:date="2023-03-04T22:23:56Z">
        <w:r>
          <w:rPr>
            <w:spacing w:val="-3"/>
            <w:sz w:val="20"/>
          </w:rPr>
          <w:t xml:space="preserve"> </w:t>
        </w:r>
      </w:ins>
      <w:ins w:id="2186" w:author="Jomar Tigcal" w:date="2023-03-04T22:23:56Z">
        <w:r>
          <w:rPr>
            <w:spacing w:val="-2"/>
            <w:sz w:val="20"/>
          </w:rPr>
          <w:t xml:space="preserve">shows </w:t>
        </w:r>
      </w:ins>
      <w:ins w:id="2187" w:author="Jomar Tigcal" w:date="2023-03-04T22:23:56Z">
        <w:r>
          <w:rPr/>
          <w:t>and</w:t>
        </w:r>
      </w:ins>
      <w:ins w:id="2188" w:author="Jomar Tigcal" w:date="2023-03-04T22:23:56Z">
        <w:r>
          <w:rPr>
            <w:spacing w:val="-9"/>
          </w:rPr>
          <w:t xml:space="preserve"> </w:t>
        </w:r>
      </w:ins>
      <w:ins w:id="2189" w:author="Jomar Tigcal" w:date="2023-03-04T22:23:56Z">
        <w:r>
          <w:rPr>
            <w:rFonts w:ascii="Courier New" w:hAnsi="Courier New"/>
            <w:b/>
            <w:sz w:val="22"/>
          </w:rPr>
          <w:t>error</w:t>
        </w:r>
      </w:ins>
      <w:ins w:id="2190" w:author="Jomar Tigcal" w:date="2023-03-04T22:23:56Z">
        <w:r>
          <w:rPr>
            <w:rFonts w:ascii="Courier New" w:hAnsi="Courier New"/>
            <w:b/>
            <w:spacing w:val="-80"/>
            <w:sz w:val="22"/>
          </w:rPr>
          <w:t xml:space="preserve"> </w:t>
        </w:r>
      </w:ins>
      <w:ins w:id="2191" w:author="Jomar Tigcal" w:date="2023-03-04T22:23:56Z">
        <w:r>
          <w:rPr>
            <w:spacing w:val="-3"/>
          </w:rPr>
          <w:t xml:space="preserve">StateFlow </w:t>
        </w:r>
      </w:ins>
      <w:ins w:id="2192" w:author="Jomar Tigcal" w:date="2023-03-04T22:23:56Z">
        <w:r>
          <w:rPr/>
          <w:t>for the</w:t>
        </w:r>
      </w:ins>
      <w:ins w:id="2193" w:author="Jomar Tigcal" w:date="2023-03-04T22:23:56Z">
        <w:r>
          <w:rPr>
            <w:spacing w:val="-3"/>
          </w:rPr>
          <w:t xml:space="preserve"> </w:t>
        </w:r>
      </w:ins>
      <w:ins w:id="2194" w:author="Jomar Tigcal" w:date="2023-03-04T22:23:56Z">
        <w:r>
          <w:rPr/>
          <w:t>error</w:t>
        </w:r>
      </w:ins>
      <w:ins w:id="2195" w:author="Jomar Tigcal" w:date="2023-03-04T22:23:56Z">
        <w:r>
          <w:rPr>
            <w:spacing w:val="-3"/>
          </w:rPr>
          <w:t xml:space="preserve"> </w:t>
        </w:r>
      </w:ins>
      <w:ins w:id="2196" w:author="Jomar Tigcal" w:date="2023-03-04T22:23:56Z">
        <w:r>
          <w:rPr>
            <w:spacing w:val="-2"/>
          </w:rPr>
          <w:t>message:</w:t>
        </w:r>
      </w:ins>
    </w:p>
    <w:p>
      <w:pPr>
        <w:pStyle w:val="TextBody"/>
        <w:spacing w:before="11" w:after="0"/>
        <w:rPr>
          <w:sz w:val="8"/>
          <w:ins w:id="2199" w:author="Jomar Tigcal" w:date="2023-03-04T22:23:56Z"/>
        </w:rPr>
      </w:pPr>
      <w:ins w:id="2198" w:author="Jomar Tigcal" w:date="2023-03-04T22:23:56Z">
        <w:r>
          <w:rPr>
            <w:sz w:val="8"/>
          </w:rPr>
        </w:r>
      </w:ins>
    </w:p>
    <w:p>
      <w:pPr>
        <w:pStyle w:val="ListParagraph"/>
        <w:numPr>
          <w:ilvl w:val="0"/>
          <w:numId w:val="2"/>
        </w:numPr>
        <w:tabs>
          <w:tab w:val="clear" w:pos="720"/>
          <w:tab w:val="left" w:pos="554" w:leader="none"/>
        </w:tabs>
        <w:jc w:val="left"/>
        <w:rPr>
          <w:sz w:val="20"/>
          <w:ins w:id="2215" w:author="Jomar Tigcal" w:date="2023-03-04T22:23:56Z"/>
        </w:rPr>
      </w:pPr>
      <w:r>
        <mc:AlternateContent>
          <mc:Choice Requires="wpg">
            <w:drawing>
              <wp:anchor behindDoc="0" distT="4445" distB="1270" distL="0" distR="4445" simplePos="0" locked="0" layoutInCell="0" allowOverlap="1" relativeHeight="1964" wp14:anchorId="675BB9B3">
                <wp:simplePos x="0" y="0"/>
                <wp:positionH relativeFrom="column">
                  <wp:posOffset>66040</wp:posOffset>
                </wp:positionH>
                <wp:positionV relativeFrom="paragraph">
                  <wp:posOffset>26035</wp:posOffset>
                </wp:positionV>
                <wp:extent cx="5074920" cy="882650"/>
                <wp:effectExtent l="0" t="635" r="635" b="0"/>
                <wp:wrapTopAndBottom/>
                <wp:docPr id="1791" name="docshapegroup 11"/>
                <a:graphic xmlns:a="http://schemas.openxmlformats.org/drawingml/2006/main">
                  <a:graphicData uri="http://schemas.microsoft.com/office/word/2010/wordprocessingGroup">
                    <wpg:wgp>
                      <wpg:cNvGrpSpPr/>
                      <wpg:grpSpPr>
                        <a:xfrm>
                          <a:off x="0" y="0"/>
                          <a:ext cx="5074920" cy="882720"/>
                          <a:chOff x="0" y="0"/>
                          <a:chExt cx="5074920" cy="882720"/>
                        </a:xfrm>
                      </wpg:grpSpPr>
                      <wps:wsp>
                        <wps:cNvSpPr/>
                        <wps:spPr>
                          <a:xfrm>
                            <a:off x="0" y="5760"/>
                            <a:ext cx="5074920" cy="871200"/>
                          </a:xfrm>
                          <a:prstGeom prst="rect">
                            <a:avLst/>
                          </a:prstGeom>
                          <a:solidFill>
                            <a:srgbClr val="f6f6f6"/>
                          </a:solidFill>
                          <a:ln w="0">
                            <a:noFill/>
                          </a:ln>
                        </wps:spPr>
                        <wps:style>
                          <a:lnRef idx="0"/>
                          <a:fillRef idx="0"/>
                          <a:effectRef idx="0"/>
                          <a:fontRef idx="minor"/>
                        </wps:style>
                        <wps:bodyPr/>
                      </wps:wsp>
                      <wps:wsp>
                        <wps:cNvSpPr/>
                        <wps:spPr>
                          <a:xfrm>
                            <a:off x="0" y="0"/>
                            <a:ext cx="5074920" cy="882720"/>
                          </a:xfrm>
                          <a:custGeom>
                            <a:avLst/>
                            <a:gdLst>
                              <a:gd name="textAreaLeft" fmla="*/ 0 w 2877120"/>
                              <a:gd name="textAreaRight" fmla="*/ 2883600 w 2877120"/>
                              <a:gd name="textAreaTop" fmla="*/ 0 h 500400"/>
                              <a:gd name="textAreaBottom" fmla="*/ 506160 h 500400"/>
                            </a:gdLst>
                            <a:ahLst/>
                            <a:rect l="textAreaLeft" t="textAreaTop" r="textAreaRight" b="textAreaBottom"/>
                            <a:pathLst>
                              <a:path w="7992" h="1605">
                                <a:moveTo>
                                  <a:pt x="7992" y="1584"/>
                                </a:moveTo>
                                <a:lnTo>
                                  <a:pt x="0" y="1584"/>
                                </a:lnTo>
                                <a:lnTo>
                                  <a:pt x="0" y="1604"/>
                                </a:lnTo>
                                <a:lnTo>
                                  <a:pt x="7992" y="1604"/>
                                </a:lnTo>
                                <a:lnTo>
                                  <a:pt x="7992" y="15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0800"/>
                            <a:ext cx="5074920" cy="861120"/>
                          </a:xfrm>
                          <a:prstGeom prst="rect">
                            <a:avLst/>
                          </a:prstGeom>
                          <a:noFill/>
                          <a:ln w="0">
                            <a:noFill/>
                          </a:ln>
                        </wps:spPr>
                        <wps:style>
                          <a:lnRef idx="0"/>
                          <a:fillRef idx="0"/>
                          <a:effectRef idx="0"/>
                          <a:fontRef idx="minor"/>
                        </wps:style>
                        <wps:txbx>
                          <w:txbxContent>
                            <w:p>
                              <w:pPr>
                                <w:pStyle w:val="Normal"/>
                                <w:spacing w:lineRule="exact" w:line="202" w:before="40" w:after="0"/>
                                <w:ind w:left="453" w:hanging="0"/>
                                <w:rPr>
                                  <w:rFonts w:ascii="Courier New" w:hAnsi="Courier New"/>
                                  <w:sz w:val="18"/>
                                  <w:ins w:id="2200" w:author="Jomar Tigcal" w:date="2023-03-04T22:23:56Z"/>
                                </w:rPr>
                              </w:pPr>
                              <w:r>
                                <w:rPr>
                                  <w:rFonts w:ascii="Courier New" w:hAnsi="Courier New"/>
                                  <w:spacing w:val="-2"/>
                                  <w:sz w:val="18"/>
                                </w:rPr>
                                <w:t>private val _tvShows = MutableStateFlow(emptyList&lt;TVShow&gt;())</w:t>
                              </w:r>
                            </w:p>
                            <w:p>
                              <w:pPr>
                                <w:pStyle w:val="Normal"/>
                                <w:spacing w:lineRule="exact" w:line="202" w:before="40" w:after="0"/>
                                <w:ind w:left="453" w:hanging="0"/>
                                <w:rPr>
                                  <w:rFonts w:ascii="Courier New" w:hAnsi="Courier New"/>
                                  <w:sz w:val="18"/>
                                </w:rPr>
                              </w:pPr>
                              <w:r>
                                <w:rPr>
                                  <w:rFonts w:ascii="Courier New" w:hAnsi="Courier New"/>
                                  <w:spacing w:val="-2"/>
                                  <w:sz w:val="18"/>
                                </w:rPr>
                                <w:t>val tvShows: StateFlow&lt;List&lt;TVShow&gt;&gt; = _tvShows</w:t>
                              </w:r>
                            </w:p>
                            <w:p>
                              <w:pPr>
                                <w:pStyle w:val="Normal"/>
                                <w:spacing w:lineRule="exact" w:line="202" w:before="40" w:after="0"/>
                                <w:ind w:left="453" w:hanging="0"/>
                                <w:rPr>
                                  <w:rFonts w:ascii="Courier New" w:hAnsi="Courier New"/>
                                  <w:sz w:val="18"/>
                                </w:rPr>
                              </w:pPr>
                              <w:r>
                                <w:rPr>
                                  <w:rFonts w:ascii="Courier New" w:hAnsi="Courier New"/>
                                  <w:sz w:val="18"/>
                                </w:rPr>
                              </w:r>
                            </w:p>
                            <w:p>
                              <w:pPr>
                                <w:pStyle w:val="Normal"/>
                                <w:spacing w:lineRule="exact" w:line="202" w:before="40" w:after="0"/>
                                <w:ind w:left="453" w:hanging="0"/>
                                <w:rPr>
                                  <w:rFonts w:ascii="Courier New" w:hAnsi="Courier New"/>
                                  <w:sz w:val="18"/>
                                </w:rPr>
                              </w:pPr>
                              <w:r>
                                <w:rPr>
                                  <w:rFonts w:ascii="Courier New" w:hAnsi="Courier New"/>
                                  <w:spacing w:val="-2"/>
                                  <w:sz w:val="18"/>
                                </w:rPr>
                                <w:t>private val _error = MutableStateFlow("")</w:t>
                              </w:r>
                            </w:p>
                            <w:p>
                              <w:pPr>
                                <w:pStyle w:val="Normal"/>
                                <w:spacing w:lineRule="exact" w:line="202" w:before="40" w:after="0"/>
                                <w:ind w:left="453" w:hanging="0"/>
                                <w:rPr>
                                  <w:rFonts w:ascii="Courier New" w:hAnsi="Courier New"/>
                                  <w:sz w:val="18"/>
                                </w:rPr>
                              </w:pPr>
                              <w:r>
                                <w:rPr>
                                  <w:rFonts w:ascii="Courier New" w:hAnsi="Courier New"/>
                                  <w:spacing w:val="-2"/>
                                  <w:sz w:val="18"/>
                                </w:rPr>
                                <w:t>val error: StateFlow&lt;String&gt; = _error</w:t>
                              </w:r>
                            </w:p>
                          </w:txbxContent>
                        </wps:txbx>
                        <wps:bodyPr lIns="0" rIns="0" tIns="0" bIns="0" anchor="t">
                          <a:noAutofit/>
                        </wps:bodyPr>
                      </wps:wsp>
                    </wpg:wgp>
                  </a:graphicData>
                </a:graphic>
              </wp:anchor>
            </w:drawing>
          </mc:Choice>
          <mc:Fallback>
            <w:pict>
              <v:group id="shape_0" alt="docshapegroup 11" style="position:absolute;margin-left:5.2pt;margin-top:2.05pt;width:399.6pt;height:69.5pt" coordorigin="104,41" coordsize="7992,1390">
                <v:rect id="shape_0" path="m0,0l-2147483645,0l-2147483645,-2147483646l0,-2147483646xe" fillcolor="#f6f6f6" stroked="f" o:allowincell="f" style="position:absolute;left:104;top:50;width:7991;height:1371;mso-wrap-style:none;v-text-anchor:middle">
                  <v:fill o:detectmouseclick="t" type="solid" color2="#090909"/>
                  <v:stroke color="#3465a4" joinstyle="round" endcap="flat"/>
                  <w10:wrap type="topAndBottom"/>
                </v:rect>
                <v:rect id="shape_0" path="m0,0l-2147483645,0l-2147483645,-2147483646l0,-2147483646xe" stroked="f" o:allowincell="f" style="position:absolute;left:104;top:58;width:7991;height:1355;mso-wrap-style:square;v-text-anchor:top">
                  <v:fill o:detectmouseclick="t" on="false"/>
                  <v:stroke color="#3465a4" joinstyle="round" endcap="flat"/>
                  <v:textbox>
                    <w:txbxContent>
                      <w:p>
                        <w:pPr>
                          <w:pStyle w:val="Normal"/>
                          <w:spacing w:lineRule="exact" w:line="202" w:before="40" w:after="0"/>
                          <w:ind w:left="453" w:hanging="0"/>
                          <w:rPr>
                            <w:rFonts w:ascii="Courier New" w:hAnsi="Courier New"/>
                            <w:sz w:val="18"/>
                            <w:ins w:id="2201" w:author="Jomar Tigcal" w:date="2023-03-04T22:23:56Z"/>
                          </w:rPr>
                        </w:pPr>
                        <w:r>
                          <w:rPr>
                            <w:rFonts w:ascii="Courier New" w:hAnsi="Courier New"/>
                            <w:spacing w:val="-2"/>
                            <w:sz w:val="18"/>
                          </w:rPr>
                          <w:t>private val _tvShows = MutableStateFlow(emptyList&lt;TVShow&gt;())</w:t>
                        </w:r>
                      </w:p>
                      <w:p>
                        <w:pPr>
                          <w:pStyle w:val="Normal"/>
                          <w:spacing w:lineRule="exact" w:line="202" w:before="40" w:after="0"/>
                          <w:ind w:left="453" w:hanging="0"/>
                          <w:rPr>
                            <w:rFonts w:ascii="Courier New" w:hAnsi="Courier New"/>
                            <w:sz w:val="18"/>
                          </w:rPr>
                        </w:pPr>
                        <w:r>
                          <w:rPr>
                            <w:rFonts w:ascii="Courier New" w:hAnsi="Courier New"/>
                            <w:spacing w:val="-2"/>
                            <w:sz w:val="18"/>
                          </w:rPr>
                          <w:t>val tvShows: StateFlow&lt;List&lt;TVShow&gt;&gt; = _tvShows</w:t>
                        </w:r>
                      </w:p>
                      <w:p>
                        <w:pPr>
                          <w:pStyle w:val="Normal"/>
                          <w:spacing w:lineRule="exact" w:line="202" w:before="40" w:after="0"/>
                          <w:ind w:left="453" w:hanging="0"/>
                          <w:rPr>
                            <w:rFonts w:ascii="Courier New" w:hAnsi="Courier New"/>
                            <w:sz w:val="18"/>
                          </w:rPr>
                        </w:pPr>
                        <w:r>
                          <w:rPr>
                            <w:rFonts w:ascii="Courier New" w:hAnsi="Courier New"/>
                            <w:sz w:val="18"/>
                          </w:rPr>
                        </w:r>
                      </w:p>
                      <w:p>
                        <w:pPr>
                          <w:pStyle w:val="Normal"/>
                          <w:spacing w:lineRule="exact" w:line="202" w:before="40" w:after="0"/>
                          <w:ind w:left="453" w:hanging="0"/>
                          <w:rPr>
                            <w:rFonts w:ascii="Courier New" w:hAnsi="Courier New"/>
                            <w:sz w:val="18"/>
                          </w:rPr>
                        </w:pPr>
                        <w:r>
                          <w:rPr>
                            <w:rFonts w:ascii="Courier New" w:hAnsi="Courier New"/>
                            <w:spacing w:val="-2"/>
                            <w:sz w:val="18"/>
                          </w:rPr>
                          <w:t>private val _error = MutableStateFlow("")</w:t>
                        </w:r>
                      </w:p>
                      <w:p>
                        <w:pPr>
                          <w:pStyle w:val="Normal"/>
                          <w:spacing w:lineRule="exact" w:line="202" w:before="40" w:after="0"/>
                          <w:ind w:left="453" w:hanging="0"/>
                          <w:rPr>
                            <w:rFonts w:ascii="Courier New" w:hAnsi="Courier New"/>
                            <w:sz w:val="18"/>
                          </w:rPr>
                        </w:pPr>
                        <w:r>
                          <w:rPr>
                            <w:rFonts w:ascii="Courier New" w:hAnsi="Courier New"/>
                            <w:spacing w:val="-2"/>
                            <w:sz w:val="18"/>
                          </w:rPr>
                          <w:t>val error: StateFlow&lt;String&gt; = _error</w:t>
                        </w:r>
                      </w:p>
                    </w:txbxContent>
                  </v:textbox>
                  <w10:wrap type="topAndBottom"/>
                </v:rect>
              </v:group>
            </w:pict>
          </mc:Fallback>
        </mc:AlternateContent>
      </w:r>
      <w:ins w:id="2202" w:author="Jomar Tigcal" w:date="2023-03-04T22:23:56Z">
        <w:r>
          <w:rPr>
            <w:sz w:val="20"/>
          </w:rPr>
          <w:t>Add</w:t>
        </w:r>
      </w:ins>
      <w:ins w:id="2203" w:author="Jomar Tigcal" w:date="2023-03-04T22:23:56Z">
        <w:r>
          <w:rPr>
            <w:spacing w:val="-7"/>
            <w:sz w:val="20"/>
          </w:rPr>
          <w:t xml:space="preserve"> </w:t>
        </w:r>
      </w:ins>
      <w:ins w:id="2204" w:author="Jomar Tigcal" w:date="2023-03-04T22:23:56Z">
        <w:r>
          <w:rPr>
            <w:sz w:val="20"/>
          </w:rPr>
          <w:t>the</w:t>
        </w:r>
      </w:ins>
      <w:ins w:id="2205" w:author="Jomar Tigcal" w:date="2023-03-04T22:23:56Z">
        <w:r>
          <w:rPr>
            <w:spacing w:val="-4"/>
            <w:sz w:val="20"/>
          </w:rPr>
          <w:t xml:space="preserve"> </w:t>
        </w:r>
      </w:ins>
      <w:ins w:id="2206" w:author="Jomar Tigcal" w:date="2023-03-04T22:23:56Z">
        <w:r>
          <w:rPr>
            <w:rFonts w:ascii="Courier New" w:hAnsi="Courier New"/>
            <w:b/>
          </w:rPr>
          <w:t>fetchTVShows</w:t>
        </w:r>
      </w:ins>
      <w:ins w:id="2207" w:author="Jomar Tigcal" w:date="2023-03-04T22:23:56Z">
        <w:r>
          <w:rPr>
            <w:rFonts w:ascii="Courier New" w:hAnsi="Courier New"/>
            <w:b/>
            <w:spacing w:val="-80"/>
          </w:rPr>
          <w:t xml:space="preserve"> </w:t>
        </w:r>
      </w:ins>
      <w:ins w:id="2208" w:author="Jomar Tigcal" w:date="2023-03-04T22:23:56Z">
        <w:r>
          <w:rPr>
            <w:sz w:val="20"/>
          </w:rPr>
          <w:t>function</w:t>
        </w:r>
      </w:ins>
      <w:ins w:id="2209" w:author="Jomar Tigcal" w:date="2023-03-04T22:23:56Z">
        <w:r>
          <w:rPr>
            <w:spacing w:val="-4"/>
            <w:sz w:val="20"/>
          </w:rPr>
          <w:t xml:space="preserve"> </w:t>
        </w:r>
      </w:ins>
      <w:ins w:id="2210" w:author="Jomar Tigcal" w:date="2023-03-04T22:23:56Z">
        <w:r>
          <w:rPr>
            <w:sz w:val="20"/>
          </w:rPr>
          <w:t>with</w:t>
        </w:r>
      </w:ins>
      <w:ins w:id="2211" w:author="Jomar Tigcal" w:date="2023-03-04T22:23:56Z">
        <w:r>
          <w:rPr>
            <w:spacing w:val="-3"/>
            <w:sz w:val="20"/>
          </w:rPr>
          <w:t xml:space="preserve"> a </w:t>
        </w:r>
      </w:ins>
      <w:ins w:id="2212" w:author="Jomar Tigcal" w:date="2023-03-04T22:23:56Z">
        <w:r>
          <w:rPr>
            <w:sz w:val="20"/>
          </w:rPr>
          <w:t>coroutine</w:t>
        </w:r>
      </w:ins>
      <w:ins w:id="2213" w:author="Jomar Tigcal" w:date="2023-03-04T22:23:56Z">
        <w:r>
          <w:rPr>
            <w:spacing w:val="-3"/>
            <w:sz w:val="20"/>
          </w:rPr>
          <w:t xml:space="preserve"> </w:t>
        </w:r>
      </w:ins>
      <w:ins w:id="2214" w:author="Jomar Tigcal" w:date="2023-03-04T22:23:56Z">
        <w:r>
          <w:rPr>
            <w:spacing w:val="-2"/>
            <w:sz w:val="20"/>
          </w:rPr>
          <w:t>using</w:t>
        </w:r>
      </w:ins>
    </w:p>
    <w:p>
      <w:pPr>
        <w:pStyle w:val="Normal"/>
        <w:ind w:left="554" w:hanging="0"/>
        <w:rPr>
          <w:sz w:val="20"/>
          <w:ins w:id="2231" w:author="Jomar Tigcal" w:date="2023-03-04T22:23:56Z"/>
        </w:rPr>
      </w:pPr>
      <w:ins w:id="2216" w:author="Jomar Tigcal" w:date="2023-03-04T22:23:56Z">
        <w:r>
          <w:rPr>
            <w:rFonts w:ascii="Courier New" w:hAnsi="Courier New"/>
            <w:b/>
          </w:rPr>
          <w:t>viewModelScope</w:t>
        </w:r>
      </w:ins>
      <w:ins w:id="2217" w:author="Jomar Tigcal" w:date="2023-03-04T22:23:56Z">
        <w:r>
          <w:rPr>
            <w:rFonts w:ascii="Courier New" w:hAnsi="Courier New"/>
            <w:b/>
            <w:spacing w:val="-82"/>
          </w:rPr>
          <w:t xml:space="preserve"> </w:t>
        </w:r>
      </w:ins>
      <w:ins w:id="2218" w:author="Jomar Tigcal" w:date="2023-03-04T22:23:56Z">
        <w:r>
          <w:rPr>
            <w:sz w:val="20"/>
          </w:rPr>
          <w:t>to</w:t>
        </w:r>
      </w:ins>
      <w:ins w:id="2219" w:author="Jomar Tigcal" w:date="2023-03-04T22:23:56Z">
        <w:r>
          <w:rPr>
            <w:spacing w:val="-13"/>
            <w:sz w:val="20"/>
          </w:rPr>
          <w:t xml:space="preserve"> collect</w:t>
        </w:r>
      </w:ins>
      <w:ins w:id="2220" w:author="Jomar Tigcal" w:date="2023-03-04T22:23:56Z">
        <w:r>
          <w:rPr>
            <w:spacing w:val="-4"/>
            <w:sz w:val="20"/>
          </w:rPr>
          <w:t xml:space="preserve"> </w:t>
        </w:r>
      </w:ins>
      <w:ins w:id="2221" w:author="Jomar Tigcal" w:date="2023-03-04T22:23:56Z">
        <w:r>
          <w:rPr>
            <w:sz w:val="20"/>
          </w:rPr>
          <w:t>the</w:t>
        </w:r>
      </w:ins>
      <w:ins w:id="2222" w:author="Jomar Tigcal" w:date="2023-03-04T22:23:56Z">
        <w:r>
          <w:rPr>
            <w:spacing w:val="-4"/>
            <w:sz w:val="20"/>
          </w:rPr>
          <w:t xml:space="preserve"> </w:t>
        </w:r>
      </w:ins>
      <w:ins w:id="2223" w:author="Jomar Tigcal" w:date="2023-03-04T22:23:56Z">
        <w:r>
          <w:rPr>
            <w:sz w:val="20"/>
          </w:rPr>
          <w:t>TV</w:t>
        </w:r>
      </w:ins>
      <w:ins w:id="2224" w:author="Jomar Tigcal" w:date="2023-03-04T22:23:56Z">
        <w:r>
          <w:rPr>
            <w:spacing w:val="-5"/>
            <w:sz w:val="20"/>
          </w:rPr>
          <w:t xml:space="preserve"> </w:t>
        </w:r>
      </w:ins>
      <w:ins w:id="2225" w:author="Jomar Tigcal" w:date="2023-03-04T22:23:56Z">
        <w:r>
          <w:rPr>
            <w:sz w:val="20"/>
          </w:rPr>
          <w:t>shows</w:t>
        </w:r>
      </w:ins>
      <w:ins w:id="2226" w:author="Jomar Tigcal" w:date="2023-03-04T22:23:56Z">
        <w:r>
          <w:rPr>
            <w:spacing w:val="-4"/>
            <w:sz w:val="20"/>
          </w:rPr>
          <w:t xml:space="preserve"> </w:t>
        </w:r>
      </w:ins>
      <w:ins w:id="2227" w:author="Jomar Tigcal" w:date="2023-03-04T22:23:56Z">
        <w:r>
          <w:rPr>
            <w:sz w:val="20"/>
          </w:rPr>
          <w:t>from</w:t>
        </w:r>
      </w:ins>
      <w:ins w:id="2228" w:author="Jomar Tigcal" w:date="2023-03-04T22:23:56Z">
        <w:r>
          <w:rPr>
            <w:spacing w:val="-4"/>
            <w:sz w:val="20"/>
          </w:rPr>
          <w:t xml:space="preserve"> </w:t>
        </w:r>
      </w:ins>
      <w:ins w:id="2229" w:author="Jomar Tigcal" w:date="2023-03-04T22:23:56Z">
        <w:r>
          <w:rPr>
            <w:rFonts w:ascii="Courier New" w:hAnsi="Courier New"/>
            <w:b/>
          </w:rPr>
          <w:t>tvShowRepository</w:t>
        </w:r>
      </w:ins>
      <w:ins w:id="2230" w:author="Jomar Tigcal" w:date="2023-03-04T22:23:56Z">
        <w:r>
          <w:rPr>
            <w:spacing w:val="-2"/>
            <w:sz w:val="20"/>
          </w:rPr>
          <w:t>:</w:t>
        </w:r>
      </w:ins>
    </w:p>
    <w:p>
      <w:pPr>
        <w:pStyle w:val="TextBody"/>
        <w:spacing w:before="11" w:after="0"/>
        <w:rPr>
          <w:sz w:val="8"/>
          <w:ins w:id="2233" w:author="Jomar Tigcal" w:date="2023-03-04T22:23:56Z"/>
        </w:rPr>
      </w:pPr>
      <w:ins w:id="2232" w:author="Jomar Tigcal" w:date="2023-03-04T22:23:56Z">
        <w:r>
          <w:rPr>
            <w:sz w:val="8"/>
          </w:rPr>
        </w:r>
      </w:ins>
    </w:p>
    <w:p>
      <w:pPr>
        <w:pStyle w:val="ListParagraph"/>
        <w:numPr>
          <w:ilvl w:val="0"/>
          <w:numId w:val="2"/>
        </w:numPr>
        <w:tabs>
          <w:tab w:val="clear" w:pos="720"/>
          <w:tab w:val="left" w:pos="554" w:leader="none"/>
        </w:tabs>
        <w:jc w:val="left"/>
        <w:rPr>
          <w:sz w:val="20"/>
          <w:ins w:id="2255" w:author="Jomar Tigcal" w:date="2023-03-04T22:23:56Z"/>
        </w:rPr>
      </w:pPr>
      <w:r>
        <mc:AlternateContent>
          <mc:Choice Requires="wpg">
            <w:drawing>
              <wp:anchor behindDoc="0" distT="4445" distB="0" distL="0" distR="4445" simplePos="0" locked="0" layoutInCell="0" allowOverlap="1" relativeHeight="1966" wp14:anchorId="5462A733">
                <wp:simplePos x="0" y="0"/>
                <wp:positionH relativeFrom="column">
                  <wp:posOffset>66040</wp:posOffset>
                </wp:positionH>
                <wp:positionV relativeFrom="paragraph">
                  <wp:posOffset>26035</wp:posOffset>
                </wp:positionV>
                <wp:extent cx="5074920" cy="2313940"/>
                <wp:effectExtent l="0" t="635" r="635" b="0"/>
                <wp:wrapTopAndBottom/>
                <wp:docPr id="1793" name="docshapegroup 12"/>
                <a:graphic xmlns:a="http://schemas.openxmlformats.org/drawingml/2006/main">
                  <a:graphicData uri="http://schemas.microsoft.com/office/word/2010/wordprocessingGroup">
                    <wpg:wgp>
                      <wpg:cNvGrpSpPr/>
                      <wpg:grpSpPr>
                        <a:xfrm>
                          <a:off x="0" y="0"/>
                          <a:ext cx="5074920" cy="2314080"/>
                          <a:chOff x="0" y="0"/>
                          <a:chExt cx="5074920" cy="2314080"/>
                        </a:xfrm>
                      </wpg:grpSpPr>
                      <wps:wsp>
                        <wps:cNvSpPr/>
                        <wps:spPr>
                          <a:xfrm>
                            <a:off x="0" y="9360"/>
                            <a:ext cx="5074920" cy="2295000"/>
                          </a:xfrm>
                          <a:prstGeom prst="rect">
                            <a:avLst/>
                          </a:prstGeom>
                          <a:solidFill>
                            <a:srgbClr val="f6f6f6"/>
                          </a:solidFill>
                          <a:ln w="0">
                            <a:noFill/>
                          </a:ln>
                        </wps:spPr>
                        <wps:style>
                          <a:lnRef idx="0"/>
                          <a:fillRef idx="0"/>
                          <a:effectRef idx="0"/>
                          <a:fontRef idx="minor"/>
                        </wps:style>
                        <wps:bodyPr/>
                      </wps:wsp>
                      <wps:wsp>
                        <wps:cNvSpPr/>
                        <wps:spPr>
                          <a:xfrm>
                            <a:off x="0" y="0"/>
                            <a:ext cx="5074920" cy="2314080"/>
                          </a:xfrm>
                          <a:custGeom>
                            <a:avLst/>
                            <a:gdLst>
                              <a:gd name="textAreaLeft" fmla="*/ 0 w 2877120"/>
                              <a:gd name="textAreaRight" fmla="*/ 2883600 w 2877120"/>
                              <a:gd name="textAreaTop" fmla="*/ 0 h 1311840"/>
                              <a:gd name="textAreaBottom" fmla="*/ 1319760 h 1311840"/>
                            </a:gdLst>
                            <a:ahLst/>
                            <a:rect l="textAreaLeft" t="textAreaTop" r="textAreaRight" b="textAreaBottom"/>
                            <a:pathLst>
                              <a:path w="7992" h="2585">
                                <a:moveTo>
                                  <a:pt x="7992" y="2565"/>
                                </a:moveTo>
                                <a:lnTo>
                                  <a:pt x="0" y="2565"/>
                                </a:lnTo>
                                <a:lnTo>
                                  <a:pt x="0" y="2585"/>
                                </a:lnTo>
                                <a:lnTo>
                                  <a:pt x="7992" y="2585"/>
                                </a:lnTo>
                                <a:lnTo>
                                  <a:pt x="7992" y="2565"/>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8360"/>
                            <a:ext cx="5074920" cy="227700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ins w:id="2234" w:author="Jomar Tigcal" w:date="2023-03-04T22:23:56Z"/>
                                </w:rPr>
                              </w:pPr>
                              <w:r>
                                <w:rPr>
                                  <w:rFonts w:ascii="Courier New" w:hAnsi="Courier New"/>
                                  <w:spacing w:val="-12"/>
                                  <w:sz w:val="18"/>
                                </w:rPr>
                                <w:t>init {</w:t>
                              </w:r>
                            </w:p>
                            <w:p>
                              <w:pPr>
                                <w:pStyle w:val="Normal"/>
                                <w:spacing w:before="40" w:after="0"/>
                                <w:ind w:left="453" w:hanging="0"/>
                                <w:rPr>
                                  <w:rFonts w:ascii="Courier New" w:hAnsi="Courier New"/>
                                  <w:sz w:val="18"/>
                                </w:rPr>
                              </w:pPr>
                              <w:r>
                                <w:rPr>
                                  <w:rFonts w:ascii="Courier New" w:hAnsi="Courier New"/>
                                  <w:spacing w:val="-12"/>
                                  <w:sz w:val="18"/>
                                </w:rPr>
                                <w:t xml:space="preserve">    </w:t>
                              </w:r>
                              <w:r>
                                <w:rPr>
                                  <w:rFonts w:ascii="Courier New" w:hAnsi="Courier New"/>
                                  <w:spacing w:val="-12"/>
                                  <w:sz w:val="18"/>
                                </w:rPr>
                                <w:t>fetchTVShows()</w:t>
                              </w:r>
                            </w:p>
                            <w:p>
                              <w:pPr>
                                <w:pStyle w:val="Normal"/>
                                <w:spacing w:before="40" w:after="0"/>
                                <w:ind w:left="453" w:hanging="0"/>
                                <w:rPr>
                                  <w:rFonts w:ascii="Courier New" w:hAnsi="Courier New"/>
                                  <w:sz w:val="18"/>
                                </w:rPr>
                              </w:pPr>
                              <w:r>
                                <w:rPr>
                                  <w:rFonts w:ascii="Courier New" w:hAnsi="Courier New"/>
                                  <w:spacing w:val="-12"/>
                                  <w:sz w:val="18"/>
                                </w:rPr>
                                <w:t>}</w:t>
                              </w:r>
                            </w:p>
                            <w:p>
                              <w:pPr>
                                <w:pStyle w:val="Normal"/>
                                <w:spacing w:before="40" w:after="0"/>
                                <w:ind w:left="453" w:hanging="0"/>
                                <w:rPr>
                                  <w:rFonts w:ascii="Courier New" w:hAnsi="Courier New"/>
                                  <w:sz w:val="18"/>
                                </w:rPr>
                              </w:pPr>
                              <w:r>
                                <w:rPr>
                                  <w:rFonts w:ascii="Courier New" w:hAnsi="Courier New"/>
                                  <w:sz w:val="18"/>
                                </w:rPr>
                              </w:r>
                            </w:p>
                            <w:p>
                              <w:pPr>
                                <w:pStyle w:val="Normal"/>
                                <w:spacing w:before="40" w:after="0"/>
                                <w:ind w:left="453" w:hanging="0"/>
                                <w:rPr>
                                  <w:rFonts w:ascii="Courier New" w:hAnsi="Courier New"/>
                                  <w:sz w:val="18"/>
                                </w:rPr>
                              </w:pPr>
                              <w:r>
                                <w:rPr>
                                  <w:rFonts w:ascii="Courier New" w:hAnsi="Courier New"/>
                                  <w:spacing w:val="-12"/>
                                  <w:sz w:val="18"/>
                                </w:rPr>
                                <w:t>private fun fetchTVShows() {</w:t>
                              </w:r>
                            </w:p>
                            <w:p>
                              <w:pPr>
                                <w:pStyle w:val="Normal"/>
                                <w:spacing w:before="40" w:after="0"/>
                                <w:ind w:left="453" w:hanging="0"/>
                                <w:rPr>
                                  <w:rFonts w:ascii="Courier New" w:hAnsi="Courier New"/>
                                  <w:sz w:val="18"/>
                                </w:rPr>
                              </w:pPr>
                              <w:r>
                                <w:rPr>
                                  <w:rFonts w:ascii="Courier New" w:hAnsi="Courier New"/>
                                  <w:spacing w:val="-12"/>
                                  <w:sz w:val="18"/>
                                </w:rPr>
                                <w:t xml:space="preserve">    </w:t>
                              </w:r>
                              <w:r>
                                <w:rPr>
                                  <w:rFonts w:ascii="Courier New" w:hAnsi="Courier New"/>
                                  <w:spacing w:val="-12"/>
                                  <w:sz w:val="18"/>
                                </w:rPr>
                                <w:t>viewModelScope.launch(dispatcher) {</w:t>
                              </w:r>
                            </w:p>
                            <w:p>
                              <w:pPr>
                                <w:pStyle w:val="Normal"/>
                                <w:spacing w:before="40" w:after="0"/>
                                <w:ind w:left="453" w:hanging="0"/>
                                <w:rPr>
                                  <w:rFonts w:ascii="Courier New" w:hAnsi="Courier New"/>
                                  <w:sz w:val="18"/>
                                </w:rPr>
                              </w:pPr>
                              <w:r>
                                <w:rPr>
                                  <w:rFonts w:ascii="Courier New" w:hAnsi="Courier New"/>
                                  <w:spacing w:val="-12"/>
                                  <w:sz w:val="18"/>
                                </w:rPr>
                                <w:t xml:space="preserve">        </w:t>
                              </w:r>
                              <w:r>
                                <w:rPr>
                                  <w:rFonts w:ascii="Courier New" w:hAnsi="Courier New"/>
                                  <w:spacing w:val="-12"/>
                                  <w:sz w:val="18"/>
                                </w:rPr>
                                <w:t>tvShowRepository.fetchTVShows()</w:t>
                              </w:r>
                            </w:p>
                            <w:p>
                              <w:pPr>
                                <w:pStyle w:val="Normal"/>
                                <w:spacing w:before="40" w:after="0"/>
                                <w:ind w:left="453" w:hanging="0"/>
                                <w:rPr>
                                  <w:rFonts w:ascii="Courier New" w:hAnsi="Courier New"/>
                                  <w:sz w:val="18"/>
                                </w:rPr>
                              </w:pPr>
                              <w:r>
                                <w:rPr>
                                  <w:rFonts w:ascii="Courier New" w:hAnsi="Courier New"/>
                                  <w:spacing w:val="-12"/>
                                  <w:sz w:val="18"/>
                                </w:rPr>
                                <w:t xml:space="preserve">            </w:t>
                              </w:r>
                              <w:r>
                                <w:rPr>
                                  <w:rFonts w:ascii="Courier New" w:hAnsi="Courier New"/>
                                  <w:spacing w:val="-12"/>
                                  <w:sz w:val="18"/>
                                </w:rPr>
                                <w:t>.catch {</w:t>
                              </w:r>
                            </w:p>
                            <w:p>
                              <w:pPr>
                                <w:pStyle w:val="Normal"/>
                                <w:spacing w:before="40" w:after="0"/>
                                <w:ind w:left="453" w:hanging="0"/>
                                <w:rPr>
                                  <w:rFonts w:ascii="Courier New" w:hAnsi="Courier New"/>
                                  <w:sz w:val="18"/>
                                </w:rPr>
                              </w:pPr>
                              <w:r>
                                <w:rPr>
                                  <w:rFonts w:ascii="Courier New" w:hAnsi="Courier New"/>
                                  <w:spacing w:val="-12"/>
                                  <w:sz w:val="18"/>
                                </w:rPr>
                                <w:t xml:space="preserve">                </w:t>
                              </w:r>
                              <w:r>
                                <w:rPr>
                                  <w:rFonts w:ascii="Courier New" w:hAnsi="Courier New"/>
                                  <w:spacing w:val="-12"/>
                                  <w:sz w:val="18"/>
                                </w:rPr>
                                <w:t>_error.value = "An exception occurred: ${it.message}"</w:t>
                              </w:r>
                            </w:p>
                            <w:p>
                              <w:pPr>
                                <w:pStyle w:val="Normal"/>
                                <w:spacing w:before="40" w:after="0"/>
                                <w:ind w:left="453" w:hanging="0"/>
                                <w:rPr>
                                  <w:rFonts w:ascii="Courier New" w:hAnsi="Courier New"/>
                                  <w:sz w:val="18"/>
                                </w:rPr>
                              </w:pPr>
                              <w:r>
                                <w:rPr>
                                  <w:rFonts w:ascii="Courier New" w:hAnsi="Courier New"/>
                                  <w:spacing w:val="-12"/>
                                  <w:sz w:val="18"/>
                                </w:rPr>
                                <w:t xml:space="preserve">            </w:t>
                              </w:r>
                              <w:r>
                                <w:rPr>
                                  <w:rFonts w:ascii="Courier New" w:hAnsi="Courier New"/>
                                  <w:spacing w:val="-12"/>
                                  <w:sz w:val="18"/>
                                </w:rPr>
                                <w:t>}.collect {</w:t>
                              </w:r>
                            </w:p>
                            <w:p>
                              <w:pPr>
                                <w:pStyle w:val="Normal"/>
                                <w:spacing w:before="40" w:after="0"/>
                                <w:ind w:left="453" w:hanging="0"/>
                                <w:rPr>
                                  <w:rFonts w:ascii="Courier New" w:hAnsi="Courier New"/>
                                  <w:sz w:val="18"/>
                                </w:rPr>
                              </w:pPr>
                              <w:r>
                                <w:rPr>
                                  <w:rFonts w:ascii="Courier New" w:hAnsi="Courier New"/>
                                  <w:spacing w:val="-12"/>
                                  <w:sz w:val="18"/>
                                </w:rPr>
                                <w:t xml:space="preserve">                </w:t>
                              </w:r>
                              <w:r>
                                <w:rPr>
                                  <w:rFonts w:ascii="Courier New" w:hAnsi="Courier New"/>
                                  <w:spacing w:val="-12"/>
                                  <w:sz w:val="18"/>
                                </w:rPr>
                                <w:t>_tvShows.value = it</w:t>
                              </w:r>
                            </w:p>
                            <w:p>
                              <w:pPr>
                                <w:pStyle w:val="Normal"/>
                                <w:spacing w:before="40" w:after="0"/>
                                <w:ind w:left="453" w:hanging="0"/>
                                <w:rPr>
                                  <w:rFonts w:ascii="Courier New" w:hAnsi="Courier New"/>
                                  <w:sz w:val="18"/>
                                </w:rPr>
                              </w:pPr>
                              <w:r>
                                <w:rPr>
                                  <w:rFonts w:ascii="Courier New" w:hAnsi="Courier New"/>
                                  <w:spacing w:val="-12"/>
                                  <w:sz w:val="18"/>
                                </w:rPr>
                                <w:t xml:space="preserve">            </w:t>
                              </w:r>
                              <w:r>
                                <w:rPr>
                                  <w:rFonts w:ascii="Courier New" w:hAnsi="Courier New"/>
                                  <w:spacing w:val="-12"/>
                                  <w:sz w:val="18"/>
                                </w:rPr>
                                <w:t>}</w:t>
                              </w:r>
                            </w:p>
                            <w:p>
                              <w:pPr>
                                <w:pStyle w:val="Normal"/>
                                <w:spacing w:before="40" w:after="0"/>
                                <w:ind w:left="453" w:hanging="0"/>
                                <w:rPr>
                                  <w:rFonts w:ascii="Courier New" w:hAnsi="Courier New"/>
                                  <w:sz w:val="18"/>
                                </w:rPr>
                              </w:pPr>
                              <w:r>
                                <w:rPr>
                                  <w:rFonts w:ascii="Courier New" w:hAnsi="Courier New"/>
                                  <w:spacing w:val="-12"/>
                                  <w:sz w:val="18"/>
                                </w:rPr>
                                <w:t xml:space="preserve">    </w:t>
                              </w:r>
                              <w:r>
                                <w:rPr>
                                  <w:rFonts w:ascii="Courier New" w:hAnsi="Courier New"/>
                                  <w:spacing w:val="-12"/>
                                  <w:sz w:val="18"/>
                                </w:rPr>
                                <w:t>}</w:t>
                              </w:r>
                            </w:p>
                            <w:p>
                              <w:pPr>
                                <w:pStyle w:val="Normal"/>
                                <w:spacing w:before="40" w:after="0"/>
                                <w:ind w:left="453" w:hanging="0"/>
                                <w:rPr>
                                  <w:rFonts w:ascii="Courier New" w:hAnsi="Courier New"/>
                                  <w:sz w:val="18"/>
                                </w:rPr>
                              </w:pPr>
                              <w:r>
                                <w:rPr>
                                  <w:rFonts w:ascii="Courier New" w:hAnsi="Courier New"/>
                                  <w:spacing w:val="-12"/>
                                  <w:sz w:val="18"/>
                                </w:rPr>
                                <w:t>}</w:t>
                              </w:r>
                            </w:p>
                          </w:txbxContent>
                        </wps:txbx>
                        <wps:bodyPr lIns="0" rIns="0" tIns="0" bIns="0" anchor="t">
                          <a:noAutofit/>
                        </wps:bodyPr>
                      </wps:wsp>
                    </wpg:wgp>
                  </a:graphicData>
                </a:graphic>
              </wp:anchor>
            </w:drawing>
          </mc:Choice>
          <mc:Fallback>
            <w:pict>
              <v:group id="shape_0" alt="docshapegroup 12" style="position:absolute;margin-left:5.2pt;margin-top:2.05pt;width:399.6pt;height:182.2pt" coordorigin="104,41" coordsize="7992,3644">
                <v:rect id="shape_0" path="m0,0l-2147483645,0l-2147483645,-2147483646l0,-2147483646xe" fillcolor="#f6f6f6" stroked="f" o:allowincell="f" style="position:absolute;left:104;top:56;width:7991;height:3613;mso-wrap-style:none;v-text-anchor:middle">
                  <v:fill o:detectmouseclick="t" type="solid" color2="#090909"/>
                  <v:stroke color="#3465a4" joinstyle="round" endcap="flat"/>
                  <w10:wrap type="topAndBottom"/>
                </v:rect>
                <v:rect id="shape_0" path="m0,0l-2147483645,0l-2147483645,-2147483646l0,-2147483646xe" stroked="f" o:allowincell="f" style="position:absolute;left:104;top:70;width:7991;height:3585;mso-wrap-style:square;v-text-anchor:top">
                  <v:fill o:detectmouseclick="t" on="false"/>
                  <v:stroke color="#3465a4" joinstyle="round" endcap="flat"/>
                  <v:textbox>
                    <w:txbxContent>
                      <w:p>
                        <w:pPr>
                          <w:pStyle w:val="Normal"/>
                          <w:spacing w:before="40" w:after="0"/>
                          <w:ind w:left="453" w:hanging="0"/>
                          <w:rPr>
                            <w:rFonts w:ascii="Courier New" w:hAnsi="Courier New"/>
                            <w:sz w:val="18"/>
                            <w:ins w:id="2235" w:author="Jomar Tigcal" w:date="2023-03-04T22:23:56Z"/>
                          </w:rPr>
                        </w:pPr>
                        <w:r>
                          <w:rPr>
                            <w:rFonts w:ascii="Courier New" w:hAnsi="Courier New"/>
                            <w:spacing w:val="-12"/>
                            <w:sz w:val="18"/>
                          </w:rPr>
                          <w:t>init {</w:t>
                        </w:r>
                      </w:p>
                      <w:p>
                        <w:pPr>
                          <w:pStyle w:val="Normal"/>
                          <w:spacing w:before="40" w:after="0"/>
                          <w:ind w:left="453" w:hanging="0"/>
                          <w:rPr>
                            <w:rFonts w:ascii="Courier New" w:hAnsi="Courier New"/>
                            <w:sz w:val="18"/>
                          </w:rPr>
                        </w:pPr>
                        <w:r>
                          <w:rPr>
                            <w:rFonts w:ascii="Courier New" w:hAnsi="Courier New"/>
                            <w:spacing w:val="-12"/>
                            <w:sz w:val="18"/>
                          </w:rPr>
                          <w:t xml:space="preserve">    </w:t>
                        </w:r>
                        <w:r>
                          <w:rPr>
                            <w:rFonts w:ascii="Courier New" w:hAnsi="Courier New"/>
                            <w:spacing w:val="-12"/>
                            <w:sz w:val="18"/>
                          </w:rPr>
                          <w:t>fetchTVShows()</w:t>
                        </w:r>
                      </w:p>
                      <w:p>
                        <w:pPr>
                          <w:pStyle w:val="Normal"/>
                          <w:spacing w:before="40" w:after="0"/>
                          <w:ind w:left="453" w:hanging="0"/>
                          <w:rPr>
                            <w:rFonts w:ascii="Courier New" w:hAnsi="Courier New"/>
                            <w:sz w:val="18"/>
                          </w:rPr>
                        </w:pPr>
                        <w:r>
                          <w:rPr>
                            <w:rFonts w:ascii="Courier New" w:hAnsi="Courier New"/>
                            <w:spacing w:val="-12"/>
                            <w:sz w:val="18"/>
                          </w:rPr>
                          <w:t>}</w:t>
                        </w:r>
                      </w:p>
                      <w:p>
                        <w:pPr>
                          <w:pStyle w:val="Normal"/>
                          <w:spacing w:before="40" w:after="0"/>
                          <w:ind w:left="453" w:hanging="0"/>
                          <w:rPr>
                            <w:rFonts w:ascii="Courier New" w:hAnsi="Courier New"/>
                            <w:sz w:val="18"/>
                          </w:rPr>
                        </w:pPr>
                        <w:r>
                          <w:rPr>
                            <w:rFonts w:ascii="Courier New" w:hAnsi="Courier New"/>
                            <w:sz w:val="18"/>
                          </w:rPr>
                        </w:r>
                      </w:p>
                      <w:p>
                        <w:pPr>
                          <w:pStyle w:val="Normal"/>
                          <w:spacing w:before="40" w:after="0"/>
                          <w:ind w:left="453" w:hanging="0"/>
                          <w:rPr>
                            <w:rFonts w:ascii="Courier New" w:hAnsi="Courier New"/>
                            <w:sz w:val="18"/>
                          </w:rPr>
                        </w:pPr>
                        <w:r>
                          <w:rPr>
                            <w:rFonts w:ascii="Courier New" w:hAnsi="Courier New"/>
                            <w:spacing w:val="-12"/>
                            <w:sz w:val="18"/>
                          </w:rPr>
                          <w:t>private fun fetchTVShows() {</w:t>
                        </w:r>
                      </w:p>
                      <w:p>
                        <w:pPr>
                          <w:pStyle w:val="Normal"/>
                          <w:spacing w:before="40" w:after="0"/>
                          <w:ind w:left="453" w:hanging="0"/>
                          <w:rPr>
                            <w:rFonts w:ascii="Courier New" w:hAnsi="Courier New"/>
                            <w:sz w:val="18"/>
                          </w:rPr>
                        </w:pPr>
                        <w:r>
                          <w:rPr>
                            <w:rFonts w:ascii="Courier New" w:hAnsi="Courier New"/>
                            <w:spacing w:val="-12"/>
                            <w:sz w:val="18"/>
                          </w:rPr>
                          <w:t xml:space="preserve">    </w:t>
                        </w:r>
                        <w:r>
                          <w:rPr>
                            <w:rFonts w:ascii="Courier New" w:hAnsi="Courier New"/>
                            <w:spacing w:val="-12"/>
                            <w:sz w:val="18"/>
                          </w:rPr>
                          <w:t>viewModelScope.launch(dispatcher) {</w:t>
                        </w:r>
                      </w:p>
                      <w:p>
                        <w:pPr>
                          <w:pStyle w:val="Normal"/>
                          <w:spacing w:before="40" w:after="0"/>
                          <w:ind w:left="453" w:hanging="0"/>
                          <w:rPr>
                            <w:rFonts w:ascii="Courier New" w:hAnsi="Courier New"/>
                            <w:sz w:val="18"/>
                          </w:rPr>
                        </w:pPr>
                        <w:r>
                          <w:rPr>
                            <w:rFonts w:ascii="Courier New" w:hAnsi="Courier New"/>
                            <w:spacing w:val="-12"/>
                            <w:sz w:val="18"/>
                          </w:rPr>
                          <w:t xml:space="preserve">        </w:t>
                        </w:r>
                        <w:r>
                          <w:rPr>
                            <w:rFonts w:ascii="Courier New" w:hAnsi="Courier New"/>
                            <w:spacing w:val="-12"/>
                            <w:sz w:val="18"/>
                          </w:rPr>
                          <w:t>tvShowRepository.fetchTVShows()</w:t>
                        </w:r>
                      </w:p>
                      <w:p>
                        <w:pPr>
                          <w:pStyle w:val="Normal"/>
                          <w:spacing w:before="40" w:after="0"/>
                          <w:ind w:left="453" w:hanging="0"/>
                          <w:rPr>
                            <w:rFonts w:ascii="Courier New" w:hAnsi="Courier New"/>
                            <w:sz w:val="18"/>
                          </w:rPr>
                        </w:pPr>
                        <w:r>
                          <w:rPr>
                            <w:rFonts w:ascii="Courier New" w:hAnsi="Courier New"/>
                            <w:spacing w:val="-12"/>
                            <w:sz w:val="18"/>
                          </w:rPr>
                          <w:t xml:space="preserve">            </w:t>
                        </w:r>
                        <w:r>
                          <w:rPr>
                            <w:rFonts w:ascii="Courier New" w:hAnsi="Courier New"/>
                            <w:spacing w:val="-12"/>
                            <w:sz w:val="18"/>
                          </w:rPr>
                          <w:t>.catch {</w:t>
                        </w:r>
                      </w:p>
                      <w:p>
                        <w:pPr>
                          <w:pStyle w:val="Normal"/>
                          <w:spacing w:before="40" w:after="0"/>
                          <w:ind w:left="453" w:hanging="0"/>
                          <w:rPr>
                            <w:rFonts w:ascii="Courier New" w:hAnsi="Courier New"/>
                            <w:sz w:val="18"/>
                          </w:rPr>
                        </w:pPr>
                        <w:r>
                          <w:rPr>
                            <w:rFonts w:ascii="Courier New" w:hAnsi="Courier New"/>
                            <w:spacing w:val="-12"/>
                            <w:sz w:val="18"/>
                          </w:rPr>
                          <w:t xml:space="preserve">                </w:t>
                        </w:r>
                        <w:r>
                          <w:rPr>
                            <w:rFonts w:ascii="Courier New" w:hAnsi="Courier New"/>
                            <w:spacing w:val="-12"/>
                            <w:sz w:val="18"/>
                          </w:rPr>
                          <w:t>_error.value = "An exception occurred: ${it.message}"</w:t>
                        </w:r>
                      </w:p>
                      <w:p>
                        <w:pPr>
                          <w:pStyle w:val="Normal"/>
                          <w:spacing w:before="40" w:after="0"/>
                          <w:ind w:left="453" w:hanging="0"/>
                          <w:rPr>
                            <w:rFonts w:ascii="Courier New" w:hAnsi="Courier New"/>
                            <w:sz w:val="18"/>
                          </w:rPr>
                        </w:pPr>
                        <w:r>
                          <w:rPr>
                            <w:rFonts w:ascii="Courier New" w:hAnsi="Courier New"/>
                            <w:spacing w:val="-12"/>
                            <w:sz w:val="18"/>
                          </w:rPr>
                          <w:t xml:space="preserve">            </w:t>
                        </w:r>
                        <w:r>
                          <w:rPr>
                            <w:rFonts w:ascii="Courier New" w:hAnsi="Courier New"/>
                            <w:spacing w:val="-12"/>
                            <w:sz w:val="18"/>
                          </w:rPr>
                          <w:t>}.collect {</w:t>
                        </w:r>
                      </w:p>
                      <w:p>
                        <w:pPr>
                          <w:pStyle w:val="Normal"/>
                          <w:spacing w:before="40" w:after="0"/>
                          <w:ind w:left="453" w:hanging="0"/>
                          <w:rPr>
                            <w:rFonts w:ascii="Courier New" w:hAnsi="Courier New"/>
                            <w:sz w:val="18"/>
                          </w:rPr>
                        </w:pPr>
                        <w:r>
                          <w:rPr>
                            <w:rFonts w:ascii="Courier New" w:hAnsi="Courier New"/>
                            <w:spacing w:val="-12"/>
                            <w:sz w:val="18"/>
                          </w:rPr>
                          <w:t xml:space="preserve">                </w:t>
                        </w:r>
                        <w:r>
                          <w:rPr>
                            <w:rFonts w:ascii="Courier New" w:hAnsi="Courier New"/>
                            <w:spacing w:val="-12"/>
                            <w:sz w:val="18"/>
                          </w:rPr>
                          <w:t>_tvShows.value = it</w:t>
                        </w:r>
                      </w:p>
                      <w:p>
                        <w:pPr>
                          <w:pStyle w:val="Normal"/>
                          <w:spacing w:before="40" w:after="0"/>
                          <w:ind w:left="453" w:hanging="0"/>
                          <w:rPr>
                            <w:rFonts w:ascii="Courier New" w:hAnsi="Courier New"/>
                            <w:sz w:val="18"/>
                          </w:rPr>
                        </w:pPr>
                        <w:r>
                          <w:rPr>
                            <w:rFonts w:ascii="Courier New" w:hAnsi="Courier New"/>
                            <w:spacing w:val="-12"/>
                            <w:sz w:val="18"/>
                          </w:rPr>
                          <w:t xml:space="preserve">            </w:t>
                        </w:r>
                        <w:r>
                          <w:rPr>
                            <w:rFonts w:ascii="Courier New" w:hAnsi="Courier New"/>
                            <w:spacing w:val="-12"/>
                            <w:sz w:val="18"/>
                          </w:rPr>
                          <w:t>}</w:t>
                        </w:r>
                      </w:p>
                      <w:p>
                        <w:pPr>
                          <w:pStyle w:val="Normal"/>
                          <w:spacing w:before="40" w:after="0"/>
                          <w:ind w:left="453" w:hanging="0"/>
                          <w:rPr>
                            <w:rFonts w:ascii="Courier New" w:hAnsi="Courier New"/>
                            <w:sz w:val="18"/>
                          </w:rPr>
                        </w:pPr>
                        <w:r>
                          <w:rPr>
                            <w:rFonts w:ascii="Courier New" w:hAnsi="Courier New"/>
                            <w:spacing w:val="-12"/>
                            <w:sz w:val="18"/>
                          </w:rPr>
                          <w:t xml:space="preserve">    </w:t>
                        </w:r>
                        <w:r>
                          <w:rPr>
                            <w:rFonts w:ascii="Courier New" w:hAnsi="Courier New"/>
                            <w:spacing w:val="-12"/>
                            <w:sz w:val="18"/>
                          </w:rPr>
                          <w:t>}</w:t>
                        </w:r>
                      </w:p>
                      <w:p>
                        <w:pPr>
                          <w:pStyle w:val="Normal"/>
                          <w:spacing w:before="40" w:after="0"/>
                          <w:ind w:left="453" w:hanging="0"/>
                          <w:rPr>
                            <w:rFonts w:ascii="Courier New" w:hAnsi="Courier New"/>
                            <w:sz w:val="18"/>
                          </w:rPr>
                        </w:pPr>
                        <w:r>
                          <w:rPr>
                            <w:rFonts w:ascii="Courier New" w:hAnsi="Courier New"/>
                            <w:spacing w:val="-12"/>
                            <w:sz w:val="18"/>
                          </w:rPr>
                          <w:t>}</w:t>
                        </w:r>
                      </w:p>
                    </w:txbxContent>
                  </v:textbox>
                  <w10:wrap type="topAndBottom"/>
                </v:rect>
              </v:group>
            </w:pict>
          </mc:Fallback>
        </mc:AlternateContent>
      </w:r>
      <w:ins w:id="2236" w:author="Jomar Tigcal" w:date="2023-03-04T22:23:56Z">
        <w:r>
          <w:rPr>
            <w:sz w:val="20"/>
          </w:rPr>
          <w:t>Create</w:t>
        </w:r>
      </w:ins>
      <w:ins w:id="2237" w:author="Jomar Tigcal" w:date="2023-03-04T22:23:56Z">
        <w:r>
          <w:rPr>
            <w:spacing w:val="-9"/>
            <w:sz w:val="20"/>
          </w:rPr>
          <w:t xml:space="preserve"> </w:t>
        </w:r>
      </w:ins>
      <w:ins w:id="2238" w:author="Jomar Tigcal" w:date="2023-03-04T22:23:56Z">
        <w:r>
          <w:rPr>
            <w:sz w:val="20"/>
          </w:rPr>
          <w:t>an</w:t>
        </w:r>
      </w:ins>
      <w:ins w:id="2239" w:author="Jomar Tigcal" w:date="2023-03-04T22:23:56Z">
        <w:r>
          <w:rPr>
            <w:spacing w:val="-3"/>
            <w:sz w:val="20"/>
          </w:rPr>
          <w:t xml:space="preserve"> </w:t>
        </w:r>
      </w:ins>
      <w:ins w:id="2240" w:author="Jomar Tigcal" w:date="2023-03-04T22:23:56Z">
        <w:r>
          <w:rPr>
            <w:sz w:val="20"/>
          </w:rPr>
          <w:t>application</w:t>
        </w:r>
      </w:ins>
      <w:ins w:id="2241" w:author="Jomar Tigcal" w:date="2023-03-04T22:23:56Z">
        <w:r>
          <w:rPr>
            <w:spacing w:val="-4"/>
            <w:sz w:val="20"/>
          </w:rPr>
          <w:t xml:space="preserve"> </w:t>
        </w:r>
      </w:ins>
      <w:ins w:id="2242" w:author="Jomar Tigcal" w:date="2023-03-04T22:23:56Z">
        <w:r>
          <w:rPr>
            <w:sz w:val="20"/>
          </w:rPr>
          <w:t>class</w:t>
        </w:r>
      </w:ins>
      <w:ins w:id="2243" w:author="Jomar Tigcal" w:date="2023-03-04T22:23:56Z">
        <w:r>
          <w:rPr>
            <w:spacing w:val="-3"/>
            <w:sz w:val="20"/>
          </w:rPr>
          <w:t xml:space="preserve"> </w:t>
        </w:r>
      </w:ins>
      <w:ins w:id="2244" w:author="Jomar Tigcal" w:date="2023-03-04T22:23:56Z">
        <w:r>
          <w:rPr>
            <w:sz w:val="20"/>
          </w:rPr>
          <w:t>named</w:t>
        </w:r>
      </w:ins>
      <w:ins w:id="2245" w:author="Jomar Tigcal" w:date="2023-03-04T22:23:56Z">
        <w:r>
          <w:rPr>
            <w:spacing w:val="-3"/>
            <w:sz w:val="20"/>
          </w:rPr>
          <w:t xml:space="preserve"> </w:t>
        </w:r>
      </w:ins>
      <w:ins w:id="2246" w:author="Jomar Tigcal" w:date="2023-03-04T22:23:56Z">
        <w:r>
          <w:rPr>
            <w:rFonts w:ascii="Courier New" w:hAnsi="Courier New"/>
            <w:b/>
          </w:rPr>
          <w:t>TVApplication</w:t>
        </w:r>
      </w:ins>
      <w:ins w:id="2247" w:author="Jomar Tigcal" w:date="2023-03-04T22:23:56Z">
        <w:r>
          <w:rPr>
            <w:rFonts w:ascii="Courier New" w:hAnsi="Courier New"/>
            <w:b/>
            <w:spacing w:val="-80"/>
          </w:rPr>
          <w:t xml:space="preserve"> </w:t>
        </w:r>
      </w:ins>
      <w:ins w:id="2248" w:author="Jomar Tigcal" w:date="2023-03-04T22:23:56Z">
        <w:r>
          <w:rPr>
            <w:sz w:val="20"/>
          </w:rPr>
          <w:t>with</w:t>
        </w:r>
      </w:ins>
      <w:ins w:id="2249" w:author="Jomar Tigcal" w:date="2023-03-04T22:23:56Z">
        <w:r>
          <w:rPr>
            <w:spacing w:val="-4"/>
            <w:sz w:val="20"/>
          </w:rPr>
          <w:t xml:space="preserve"> </w:t>
        </w:r>
      </w:ins>
      <w:ins w:id="2250" w:author="Jomar Tigcal" w:date="2023-03-04T22:23:56Z">
        <w:r>
          <w:rPr>
            <w:sz w:val="20"/>
          </w:rPr>
          <w:t>a</w:t>
        </w:r>
      </w:ins>
      <w:ins w:id="2251" w:author="Jomar Tigcal" w:date="2023-03-04T22:23:56Z">
        <w:r>
          <w:rPr>
            <w:spacing w:val="-3"/>
            <w:sz w:val="20"/>
          </w:rPr>
          <w:t xml:space="preserve"> </w:t>
        </w:r>
      </w:ins>
      <w:ins w:id="2252" w:author="Jomar Tigcal" w:date="2023-03-04T22:23:56Z">
        <w:r>
          <w:rPr>
            <w:sz w:val="20"/>
          </w:rPr>
          <w:t>property</w:t>
        </w:r>
      </w:ins>
      <w:ins w:id="2253" w:author="Jomar Tigcal" w:date="2023-03-04T22:23:56Z">
        <w:r>
          <w:rPr>
            <w:spacing w:val="-3"/>
            <w:sz w:val="20"/>
          </w:rPr>
          <w:t xml:space="preserve"> </w:t>
        </w:r>
      </w:ins>
      <w:ins w:id="2254" w:author="Jomar Tigcal" w:date="2023-03-04T22:23:56Z">
        <w:r>
          <w:rPr>
            <w:spacing w:val="-5"/>
            <w:sz w:val="20"/>
          </w:rPr>
          <w:t>for</w:t>
        </w:r>
      </w:ins>
    </w:p>
    <w:p>
      <w:pPr>
        <w:pStyle w:val="Normal"/>
        <w:ind w:left="554" w:hanging="0"/>
        <w:rPr>
          <w:sz w:val="20"/>
          <w:ins w:id="2258" w:author="Jomar Tigcal" w:date="2023-03-04T22:23:56Z"/>
        </w:rPr>
      </w:pPr>
      <w:ins w:id="2256" w:author="Jomar Tigcal" w:date="2023-03-04T22:23:56Z">
        <w:r>
          <w:rPr>
            <w:rFonts w:ascii="Courier New" w:hAnsi="Courier New"/>
            <w:b/>
            <w:spacing w:val="-2"/>
          </w:rPr>
          <w:t>tvShowRepository</w:t>
        </w:r>
      </w:ins>
      <w:ins w:id="2257" w:author="Jomar Tigcal" w:date="2023-03-04T22:23:56Z">
        <w:r>
          <w:rPr>
            <w:spacing w:val="-2"/>
            <w:sz w:val="20"/>
          </w:rPr>
          <w:t>:</w:t>
        </w:r>
      </w:ins>
    </w:p>
    <w:p>
      <w:pPr>
        <w:pStyle w:val="TextBody"/>
        <w:spacing w:before="11" w:after="0"/>
        <w:rPr>
          <w:sz w:val="8"/>
          <w:ins w:id="2261" w:author="Jomar Tigcal" w:date="2023-03-04T22:23:56Z"/>
        </w:rPr>
      </w:pPr>
      <w:r>
        <w:rPr>
          <w:sz w:val="8"/>
        </w:rPr>
        <mc:AlternateContent>
          <mc:Choice Requires="wpg">
            <w:drawing>
              <wp:anchor behindDoc="0" distT="0" distB="0" distL="0" distR="4445" simplePos="0" locked="0" layoutInCell="0" allowOverlap="1" relativeHeight="1968" wp14:anchorId="2316A40B">
                <wp:simplePos x="0" y="0"/>
                <wp:positionH relativeFrom="page">
                  <wp:posOffset>662940</wp:posOffset>
                </wp:positionH>
                <wp:positionV relativeFrom="paragraph">
                  <wp:posOffset>91440</wp:posOffset>
                </wp:positionV>
                <wp:extent cx="5074920" cy="752475"/>
                <wp:effectExtent l="0" t="635" r="635" b="0"/>
                <wp:wrapTopAndBottom/>
                <wp:docPr id="1795" name="docshapegroup 13"/>
                <a:graphic xmlns:a="http://schemas.openxmlformats.org/drawingml/2006/main">
                  <a:graphicData uri="http://schemas.microsoft.com/office/word/2010/wordprocessingGroup">
                    <wpg:wgp>
                      <wpg:cNvGrpSpPr/>
                      <wpg:grpSpPr>
                        <a:xfrm>
                          <a:off x="0" y="0"/>
                          <a:ext cx="5074920" cy="752400"/>
                          <a:chOff x="0" y="0"/>
                          <a:chExt cx="5074920" cy="752400"/>
                        </a:xfrm>
                      </wpg:grpSpPr>
                      <wps:wsp>
                        <wps:cNvSpPr/>
                        <wps:spPr>
                          <a:xfrm>
                            <a:off x="0" y="6480"/>
                            <a:ext cx="5074920" cy="739800"/>
                          </a:xfrm>
                          <a:prstGeom prst="rect">
                            <a:avLst/>
                          </a:prstGeom>
                          <a:solidFill>
                            <a:srgbClr val="f6f6f6"/>
                          </a:solidFill>
                          <a:ln w="0">
                            <a:noFill/>
                          </a:ln>
                        </wps:spPr>
                        <wps:style>
                          <a:lnRef idx="0"/>
                          <a:fillRef idx="0"/>
                          <a:effectRef idx="0"/>
                          <a:fontRef idx="minor"/>
                        </wps:style>
                        <wps:bodyPr/>
                      </wps:wsp>
                      <wps:wsp>
                        <wps:cNvSpPr/>
                        <wps:spPr>
                          <a:xfrm>
                            <a:off x="0" y="0"/>
                            <a:ext cx="5074920" cy="752400"/>
                          </a:xfrm>
                          <a:custGeom>
                            <a:avLst/>
                            <a:gdLst>
                              <a:gd name="textAreaLeft" fmla="*/ 0 w 2877120"/>
                              <a:gd name="textAreaRight" fmla="*/ 2883600 w 2877120"/>
                              <a:gd name="textAreaTop" fmla="*/ 0 h 426600"/>
                              <a:gd name="textAreaBottom" fmla="*/ 433080 h 426600"/>
                            </a:gdLst>
                            <a:ahLst/>
                            <a:rect l="textAreaLeft" t="textAreaTop" r="textAreaRight" b="textAreaBottom"/>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72720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ins w:id="2259" w:author="Jomar Tigcal" w:date="2023-03-04T22:23:56Z"/>
                                </w:rPr>
                              </w:pPr>
                              <w:r>
                                <w:rPr>
                                  <w:rFonts w:ascii="Courier New" w:hAnsi="Courier New"/>
                                  <w:sz w:val="18"/>
                                </w:rPr>
                                <w:t>class</w:t>
                              </w:r>
                              <w:r>
                                <w:rPr>
                                  <w:rFonts w:ascii="Courier New" w:hAnsi="Courier New"/>
                                  <w:spacing w:val="-8"/>
                                  <w:sz w:val="18"/>
                                </w:rPr>
                                <w:t xml:space="preserve"> </w:t>
                              </w:r>
                              <w:r>
                                <w:rPr>
                                  <w:rFonts w:ascii="Courier New" w:hAnsi="Courier New"/>
                                  <w:sz w:val="18"/>
                                </w:rPr>
                                <w:t>TVApplication</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Application()</w:t>
                              </w:r>
                              <w:r>
                                <w:rPr>
                                  <w:rFonts w:ascii="Courier New" w:hAnsi="Courier New"/>
                                  <w:spacing w:val="-8"/>
                                  <w:sz w:val="18"/>
                                </w:rPr>
                                <w:t xml:space="preserve"> </w:t>
                              </w:r>
                              <w:r>
                                <w:rPr>
                                  <w:rFonts w:ascii="Courier New" w:hAnsi="Courier New"/>
                                  <w:spacing w:val="-10"/>
                                  <w:sz w:val="18"/>
                                </w:rPr>
                                <w:t>{</w:t>
                              </w:r>
                            </w:p>
                            <w:p>
                              <w:pPr>
                                <w:pStyle w:val="Normal"/>
                                <w:spacing w:before="76" w:after="0"/>
                                <w:ind w:left="885" w:hanging="0"/>
                                <w:rPr>
                                  <w:rFonts w:ascii="Courier New" w:hAnsi="Courier New"/>
                                  <w:sz w:val="18"/>
                                </w:rPr>
                              </w:pPr>
                              <w:r>
                                <w:rPr>
                                  <w:rFonts w:ascii="Courier New" w:hAnsi="Courier New"/>
                                  <w:sz w:val="18"/>
                                </w:rPr>
                                <w:t>lateinit</w:t>
                              </w:r>
                              <w:r>
                                <w:rPr>
                                  <w:rFonts w:ascii="Courier New" w:hAnsi="Courier New"/>
                                  <w:spacing w:val="-10"/>
                                  <w:sz w:val="18"/>
                                </w:rPr>
                                <w:t xml:space="preserve"> </w:t>
                              </w:r>
                              <w:r>
                                <w:rPr>
                                  <w:rFonts w:ascii="Courier New" w:hAnsi="Courier New"/>
                                  <w:sz w:val="18"/>
                                </w:rPr>
                                <w:t>var</w:t>
                              </w:r>
                              <w:r>
                                <w:rPr>
                                  <w:rFonts w:ascii="Courier New" w:hAnsi="Courier New"/>
                                  <w:spacing w:val="-9"/>
                                  <w:sz w:val="18"/>
                                </w:rPr>
                                <w:t xml:space="preserve"> </w:t>
                              </w:r>
                              <w:r>
                                <w:rPr>
                                  <w:rFonts w:ascii="Courier New" w:hAnsi="Courier New"/>
                                  <w:sz w:val="18"/>
                                </w:rPr>
                                <w:t>tvShowRepository:</w:t>
                              </w:r>
                              <w:r>
                                <w:rPr>
                                  <w:rFonts w:ascii="Courier New" w:hAnsi="Courier New"/>
                                  <w:spacing w:val="-9"/>
                                  <w:sz w:val="18"/>
                                </w:rPr>
                                <w:t xml:space="preserve"> </w:t>
                              </w:r>
                              <w:r>
                                <w:rPr>
                                  <w:rFonts w:ascii="Courier New" w:hAnsi="Courier New"/>
                                  <w:spacing w:val="-2"/>
                                  <w:sz w:val="18"/>
                                </w:rPr>
                                <w:t>TVShowRepository</w:t>
                              </w:r>
                            </w:p>
                            <w:p>
                              <w:pPr>
                                <w:pStyle w:val="Normal"/>
                                <w:rPr>
                                  <w:rFonts w:ascii="Courier New" w:hAnsi="Courier New"/>
                                  <w:sz w:val="20"/>
                                </w:rPr>
                              </w:pPr>
                              <w:r>
                                <w:rPr>
                                  <w:rFonts w:ascii="Courier New" w:hAnsi="Courier New"/>
                                  <w:sz w:val="20"/>
                                </w:rPr>
                              </w:r>
                            </w:p>
                            <w:p>
                              <w:pPr>
                                <w:pStyle w:val="Normal"/>
                                <w:spacing w:before="130"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 13" style="position:absolute;margin-left:52.2pt;margin-top:7.2pt;width:399.6pt;height:59.25pt" coordorigin="1044,144" coordsize="7992,1185">
                <v:rect id="shape_0" path="m0,0l-2147483645,0l-2147483645,-2147483646l0,-2147483646xe" fillcolor="#f6f6f6" stroked="f" o:allowincell="f" style="position:absolute;left:1044;top:154;width:7991;height:116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4;width:7991;height:114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ins w:id="2260" w:author="Jomar Tigcal" w:date="2023-03-04T22:23:56Z"/>
                          </w:rPr>
                        </w:pPr>
                        <w:r>
                          <w:rPr>
                            <w:rFonts w:ascii="Courier New" w:hAnsi="Courier New"/>
                            <w:sz w:val="18"/>
                          </w:rPr>
                          <w:t>class</w:t>
                        </w:r>
                        <w:r>
                          <w:rPr>
                            <w:rFonts w:ascii="Courier New" w:hAnsi="Courier New"/>
                            <w:spacing w:val="-8"/>
                            <w:sz w:val="18"/>
                          </w:rPr>
                          <w:t xml:space="preserve"> </w:t>
                        </w:r>
                        <w:r>
                          <w:rPr>
                            <w:rFonts w:ascii="Courier New" w:hAnsi="Courier New"/>
                            <w:sz w:val="18"/>
                          </w:rPr>
                          <w:t>TVApplication</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Application()</w:t>
                        </w:r>
                        <w:r>
                          <w:rPr>
                            <w:rFonts w:ascii="Courier New" w:hAnsi="Courier New"/>
                            <w:spacing w:val="-8"/>
                            <w:sz w:val="18"/>
                          </w:rPr>
                          <w:t xml:space="preserve"> </w:t>
                        </w:r>
                        <w:r>
                          <w:rPr>
                            <w:rFonts w:ascii="Courier New" w:hAnsi="Courier New"/>
                            <w:spacing w:val="-10"/>
                            <w:sz w:val="18"/>
                          </w:rPr>
                          <w:t>{</w:t>
                        </w:r>
                      </w:p>
                      <w:p>
                        <w:pPr>
                          <w:pStyle w:val="Normal"/>
                          <w:spacing w:before="76" w:after="0"/>
                          <w:ind w:left="885" w:hanging="0"/>
                          <w:rPr>
                            <w:rFonts w:ascii="Courier New" w:hAnsi="Courier New"/>
                            <w:sz w:val="18"/>
                          </w:rPr>
                        </w:pPr>
                        <w:r>
                          <w:rPr>
                            <w:rFonts w:ascii="Courier New" w:hAnsi="Courier New"/>
                            <w:sz w:val="18"/>
                          </w:rPr>
                          <w:t>lateinit</w:t>
                        </w:r>
                        <w:r>
                          <w:rPr>
                            <w:rFonts w:ascii="Courier New" w:hAnsi="Courier New"/>
                            <w:spacing w:val="-10"/>
                            <w:sz w:val="18"/>
                          </w:rPr>
                          <w:t xml:space="preserve"> </w:t>
                        </w:r>
                        <w:r>
                          <w:rPr>
                            <w:rFonts w:ascii="Courier New" w:hAnsi="Courier New"/>
                            <w:sz w:val="18"/>
                          </w:rPr>
                          <w:t>var</w:t>
                        </w:r>
                        <w:r>
                          <w:rPr>
                            <w:rFonts w:ascii="Courier New" w:hAnsi="Courier New"/>
                            <w:spacing w:val="-9"/>
                            <w:sz w:val="18"/>
                          </w:rPr>
                          <w:t xml:space="preserve"> </w:t>
                        </w:r>
                        <w:r>
                          <w:rPr>
                            <w:rFonts w:ascii="Courier New" w:hAnsi="Courier New"/>
                            <w:sz w:val="18"/>
                          </w:rPr>
                          <w:t>tvShowRepository:</w:t>
                        </w:r>
                        <w:r>
                          <w:rPr>
                            <w:rFonts w:ascii="Courier New" w:hAnsi="Courier New"/>
                            <w:spacing w:val="-9"/>
                            <w:sz w:val="18"/>
                          </w:rPr>
                          <w:t xml:space="preserve"> </w:t>
                        </w:r>
                        <w:r>
                          <w:rPr>
                            <w:rFonts w:ascii="Courier New" w:hAnsi="Courier New"/>
                            <w:spacing w:val="-2"/>
                            <w:sz w:val="18"/>
                          </w:rPr>
                          <w:t>TVShowRepository</w:t>
                        </w:r>
                      </w:p>
                      <w:p>
                        <w:pPr>
                          <w:pStyle w:val="Normal"/>
                          <w:rPr>
                            <w:rFonts w:ascii="Courier New" w:hAnsi="Courier New"/>
                            <w:sz w:val="20"/>
                          </w:rPr>
                        </w:pPr>
                        <w:r>
                          <w:rPr>
                            <w:rFonts w:ascii="Courier New" w:hAnsi="Courier New"/>
                            <w:sz w:val="20"/>
                          </w:rPr>
                        </w:r>
                      </w:p>
                      <w:p>
                        <w:pPr>
                          <w:pStyle w:val="Normal"/>
                          <w:spacing w:before="130"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TextBody"/>
        <w:spacing w:before="72" w:after="0"/>
        <w:ind w:left="554" w:hanging="0"/>
        <w:rPr>
          <w:ins w:id="2291" w:author="Jomar Tigcal" w:date="2023-03-04T22:23:56Z"/>
        </w:rPr>
      </w:pPr>
      <w:ins w:id="2262" w:author="Jomar Tigcal" w:date="2023-03-04T22:23:56Z">
        <w:r>
          <w:rPr/>
          <w:t>This</w:t>
        </w:r>
      </w:ins>
      <w:ins w:id="2263" w:author="Jomar Tigcal" w:date="2023-03-04T22:23:56Z">
        <w:r>
          <w:rPr>
            <w:spacing w:val="-6"/>
          </w:rPr>
          <w:t xml:space="preserve"> </w:t>
        </w:r>
      </w:ins>
      <w:ins w:id="2264" w:author="Jomar Tigcal" w:date="2023-03-04T22:23:56Z">
        <w:r>
          <w:rPr/>
          <w:t>will</w:t>
        </w:r>
      </w:ins>
      <w:ins w:id="2265" w:author="Jomar Tigcal" w:date="2023-03-04T22:23:56Z">
        <w:r>
          <w:rPr>
            <w:spacing w:val="-2"/>
          </w:rPr>
          <w:t xml:space="preserve"> </w:t>
        </w:r>
      </w:ins>
      <w:ins w:id="2266" w:author="Jomar Tigcal" w:date="2023-03-04T22:23:56Z">
        <w:r>
          <w:rPr/>
          <w:t>be</w:t>
        </w:r>
      </w:ins>
      <w:ins w:id="2267" w:author="Jomar Tigcal" w:date="2023-03-04T22:23:56Z">
        <w:r>
          <w:rPr>
            <w:spacing w:val="-2"/>
          </w:rPr>
          <w:t xml:space="preserve"> </w:t>
        </w:r>
      </w:ins>
      <w:ins w:id="2268" w:author="Jomar Tigcal" w:date="2023-03-04T22:23:56Z">
        <w:r>
          <w:rPr/>
          <w:t>the</w:t>
        </w:r>
      </w:ins>
      <w:ins w:id="2269" w:author="Jomar Tigcal" w:date="2023-03-04T22:23:56Z">
        <w:r>
          <w:rPr>
            <w:spacing w:val="-3"/>
          </w:rPr>
          <w:t xml:space="preserve"> </w:t>
        </w:r>
      </w:ins>
      <w:ins w:id="2270" w:author="Jomar Tigcal" w:date="2023-03-04T22:23:56Z">
        <w:r>
          <w:rPr/>
          <w:t>application</w:t>
        </w:r>
      </w:ins>
      <w:ins w:id="2271" w:author="Jomar Tigcal" w:date="2023-03-04T22:23:56Z">
        <w:r>
          <w:rPr>
            <w:spacing w:val="-3"/>
          </w:rPr>
          <w:t xml:space="preserve"> </w:t>
        </w:r>
      </w:ins>
      <w:ins w:id="2272" w:author="Jomar Tigcal" w:date="2023-03-04T22:23:56Z">
        <w:r>
          <w:rPr/>
          <w:t>class</w:t>
        </w:r>
      </w:ins>
      <w:ins w:id="2273" w:author="Jomar Tigcal" w:date="2023-03-04T22:23:56Z">
        <w:r>
          <w:rPr>
            <w:spacing w:val="-2"/>
          </w:rPr>
          <w:t xml:space="preserve"> </w:t>
        </w:r>
      </w:ins>
      <w:ins w:id="2274" w:author="Jomar Tigcal" w:date="2023-03-04T22:23:56Z">
        <w:r>
          <w:rPr/>
          <w:t>for</w:t>
        </w:r>
      </w:ins>
      <w:ins w:id="2275" w:author="Jomar Tigcal" w:date="2023-03-04T22:23:56Z">
        <w:r>
          <w:rPr>
            <w:spacing w:val="-3"/>
          </w:rPr>
          <w:t xml:space="preserve"> </w:t>
        </w:r>
      </w:ins>
      <w:ins w:id="2276" w:author="Jomar Tigcal" w:date="2023-03-04T22:23:56Z">
        <w:r>
          <w:rPr/>
          <w:t>the</w:t>
        </w:r>
      </w:ins>
      <w:ins w:id="2277" w:author="Jomar Tigcal" w:date="2023-03-04T22:23:56Z">
        <w:r>
          <w:rPr>
            <w:spacing w:val="-2"/>
          </w:rPr>
          <w:t xml:space="preserve"> </w:t>
        </w:r>
      </w:ins>
      <w:ins w:id="2278" w:author="Jomar Tigcal" w:date="2023-03-04T22:23:56Z">
        <w:r>
          <w:rPr/>
          <w:t>app.</w:t>
        </w:r>
      </w:ins>
      <w:ins w:id="2279" w:author="Jomar Tigcal" w:date="2023-03-04T22:23:56Z">
        <w:r>
          <w:rPr>
            <w:spacing w:val="-3"/>
          </w:rPr>
          <w:t xml:space="preserve"> </w:t>
        </w:r>
      </w:ins>
      <w:ins w:id="2280" w:author="Jomar Tigcal" w:date="2023-03-04T22:23:56Z">
        <w:r>
          <w:rPr/>
          <w:t>It</w:t>
        </w:r>
      </w:ins>
      <w:ins w:id="2281" w:author="Jomar Tigcal" w:date="2023-03-04T22:23:56Z">
        <w:r>
          <w:rPr>
            <w:spacing w:val="-2"/>
          </w:rPr>
          <w:t xml:space="preserve"> </w:t>
        </w:r>
      </w:ins>
      <w:ins w:id="2282" w:author="Jomar Tigcal" w:date="2023-03-04T22:23:56Z">
        <w:r>
          <w:rPr/>
          <w:t>will</w:t>
        </w:r>
      </w:ins>
      <w:ins w:id="2283" w:author="Jomar Tigcal" w:date="2023-03-04T22:23:56Z">
        <w:r>
          <w:rPr>
            <w:spacing w:val="-3"/>
          </w:rPr>
          <w:t xml:space="preserve"> </w:t>
        </w:r>
      </w:ins>
      <w:ins w:id="2284" w:author="Jomar Tigcal" w:date="2023-03-04T22:23:56Z">
        <w:r>
          <w:rPr/>
          <w:t>hold</w:t>
        </w:r>
      </w:ins>
      <w:ins w:id="2285" w:author="Jomar Tigcal" w:date="2023-03-04T22:23:56Z">
        <w:r>
          <w:rPr>
            <w:spacing w:val="-2"/>
          </w:rPr>
          <w:t xml:space="preserve"> </w:t>
        </w:r>
      </w:ins>
      <w:ins w:id="2286" w:author="Jomar Tigcal" w:date="2023-03-04T22:23:56Z">
        <w:r>
          <w:rPr/>
          <w:t>a</w:t>
        </w:r>
      </w:ins>
      <w:ins w:id="2287" w:author="Jomar Tigcal" w:date="2023-03-04T22:23:56Z">
        <w:r>
          <w:rPr>
            <w:spacing w:val="-3"/>
          </w:rPr>
          <w:t xml:space="preserve"> </w:t>
        </w:r>
      </w:ins>
      <w:ins w:id="2288" w:author="Jomar Tigcal" w:date="2023-03-04T22:23:56Z">
        <w:r>
          <w:rPr/>
          <w:t>reference</w:t>
        </w:r>
      </w:ins>
      <w:ins w:id="2289" w:author="Jomar Tigcal" w:date="2023-03-04T22:23:56Z">
        <w:r>
          <w:rPr>
            <w:spacing w:val="-3"/>
          </w:rPr>
          <w:t xml:space="preserve"> </w:t>
        </w:r>
      </w:ins>
      <w:ins w:id="2290" w:author="Jomar Tigcal" w:date="2023-03-04T22:23:56Z">
        <w:r>
          <w:rPr>
            <w:spacing w:val="-5"/>
          </w:rPr>
          <w:t>to</w:t>
        </w:r>
      </w:ins>
    </w:p>
    <w:p>
      <w:pPr>
        <w:sectPr>
          <w:headerReference w:type="even" r:id="rId509"/>
          <w:headerReference w:type="default" r:id="rId510"/>
          <w:type w:val="nextPage"/>
          <w:pgSz w:w="10800" w:h="13320"/>
          <w:pgMar w:left="940" w:right="920" w:gutter="0" w:header="695" w:top="1120" w:footer="0" w:bottom="280"/>
          <w:pgNumType w:fmt="decimal"/>
          <w:formProt w:val="false"/>
          <w:textDirection w:val="lrTb"/>
          <w:docGrid w:type="default" w:linePitch="100" w:charSpace="4096"/>
        </w:sectPr>
        <w:pStyle w:val="Normal"/>
        <w:spacing w:before="8" w:after="0"/>
        <w:ind w:left="554" w:hanging="0"/>
        <w:rPr>
          <w:sz w:val="20"/>
          <w:ins w:id="2294" w:author="Jomar Tigcal" w:date="2023-03-04T22:23:56Z"/>
        </w:rPr>
      </w:pPr>
      <w:ins w:id="2292" w:author="Jomar Tigcal" w:date="2023-03-04T22:23:56Z">
        <w:r>
          <w:rPr>
            <w:rFonts w:ascii="Courier New" w:hAnsi="Courier New"/>
            <w:b/>
            <w:spacing w:val="-2"/>
          </w:rPr>
          <w:t>tvShowRepository</w:t>
        </w:r>
      </w:ins>
      <w:ins w:id="2293" w:author="Jomar Tigcal" w:date="2023-03-04T22:23:56Z">
        <w:r>
          <w:rPr>
            <w:spacing w:val="-2"/>
            <w:sz w:val="20"/>
          </w:rPr>
          <w:t>.</w:t>
        </w:r>
      </w:ins>
    </w:p>
    <w:p>
      <w:pPr>
        <w:pStyle w:val="TextBody"/>
        <w:spacing w:before="12" w:after="0"/>
        <w:rPr>
          <w:sz w:val="7"/>
          <w:ins w:id="2296" w:author="Jomar Tigcal" w:date="2023-03-04T22:23:56Z"/>
        </w:rPr>
      </w:pPr>
      <w:ins w:id="2295" w:author="Jomar Tigcal" w:date="2023-03-04T22:23:56Z">
        <w:r>
          <w:rPr>
            <w:sz w:val="7"/>
          </w:rPr>
        </w:r>
      </w:ins>
    </w:p>
    <w:p>
      <w:pPr>
        <w:pStyle w:val="ListParagraph"/>
        <w:numPr>
          <w:ilvl w:val="0"/>
          <w:numId w:val="2"/>
        </w:numPr>
        <w:tabs>
          <w:tab w:val="clear" w:pos="720"/>
          <w:tab w:val="left" w:pos="1274" w:leader="none"/>
        </w:tabs>
        <w:spacing w:before="101" w:after="0"/>
        <w:ind w:left="1274" w:right="466" w:hanging="360"/>
        <w:jc w:val="left"/>
        <w:rPr>
          <w:sz w:val="20"/>
          <w:ins w:id="2322" w:author="Jomar Tigcal" w:date="2023-03-04T22:23:56Z"/>
        </w:rPr>
      </w:pPr>
      <w:ins w:id="2297" w:author="Jomar Tigcal" w:date="2023-03-04T22:23:56Z">
        <w:r>
          <w:rPr>
            <w:sz w:val="20"/>
          </w:rPr>
          <w:t>Override</w:t>
        </w:r>
      </w:ins>
      <w:ins w:id="2298" w:author="Jomar Tigcal" w:date="2023-03-04T22:23:56Z">
        <w:r>
          <w:rPr>
            <w:spacing w:val="-12"/>
            <w:sz w:val="20"/>
          </w:rPr>
          <w:t xml:space="preserve"> </w:t>
        </w:r>
      </w:ins>
      <w:ins w:id="2299" w:author="Jomar Tigcal" w:date="2023-03-04T22:23:56Z">
        <w:r>
          <w:rPr>
            <w:sz w:val="20"/>
          </w:rPr>
          <w:t>the</w:t>
        </w:r>
      </w:ins>
      <w:ins w:id="2300" w:author="Jomar Tigcal" w:date="2023-03-04T22:23:56Z">
        <w:r>
          <w:rPr>
            <w:spacing w:val="-5"/>
            <w:sz w:val="20"/>
          </w:rPr>
          <w:t xml:space="preserve"> </w:t>
        </w:r>
      </w:ins>
      <w:ins w:id="2301" w:author="Jomar Tigcal" w:date="2023-03-04T22:23:56Z">
        <w:r>
          <w:rPr>
            <w:rFonts w:ascii="Courier New" w:hAnsi="Courier New"/>
            <w:b/>
          </w:rPr>
          <w:t>onCreate</w:t>
        </w:r>
      </w:ins>
      <w:ins w:id="2302" w:author="Jomar Tigcal" w:date="2023-03-04T22:23:56Z">
        <w:r>
          <w:rPr>
            <w:rFonts w:ascii="Courier New" w:hAnsi="Courier New"/>
            <w:b/>
            <w:spacing w:val="-80"/>
          </w:rPr>
          <w:t xml:space="preserve"> </w:t>
        </w:r>
      </w:ins>
      <w:ins w:id="2303" w:author="Jomar Tigcal" w:date="2023-03-04T22:23:56Z">
        <w:r>
          <w:rPr>
            <w:sz w:val="20"/>
          </w:rPr>
          <w:t>function</w:t>
        </w:r>
      </w:ins>
      <w:ins w:id="2304" w:author="Jomar Tigcal" w:date="2023-03-04T22:23:56Z">
        <w:r>
          <w:rPr>
            <w:spacing w:val="-4"/>
            <w:sz w:val="20"/>
          </w:rPr>
          <w:t xml:space="preserve"> </w:t>
        </w:r>
      </w:ins>
      <w:ins w:id="2305" w:author="Jomar Tigcal" w:date="2023-03-04T22:23:56Z">
        <w:r>
          <w:rPr>
            <w:sz w:val="20"/>
          </w:rPr>
          <w:t>of</w:t>
        </w:r>
      </w:ins>
      <w:ins w:id="2306" w:author="Jomar Tigcal" w:date="2023-03-04T22:23:56Z">
        <w:r>
          <w:rPr>
            <w:spacing w:val="-4"/>
            <w:sz w:val="20"/>
          </w:rPr>
          <w:t xml:space="preserve"> </w:t>
        </w:r>
      </w:ins>
      <w:ins w:id="2307" w:author="Jomar Tigcal" w:date="2023-03-04T22:23:56Z">
        <w:r>
          <w:rPr>
            <w:sz w:val="20"/>
          </w:rPr>
          <w:t>the</w:t>
        </w:r>
      </w:ins>
      <w:ins w:id="2308" w:author="Jomar Tigcal" w:date="2023-03-04T22:23:56Z">
        <w:r>
          <w:rPr>
            <w:spacing w:val="-5"/>
            <w:sz w:val="20"/>
          </w:rPr>
          <w:t xml:space="preserve"> </w:t>
        </w:r>
      </w:ins>
      <w:ins w:id="2309" w:author="Jomar Tigcal" w:date="2023-03-04T22:23:56Z">
        <w:r>
          <w:rPr>
            <w:rFonts w:ascii="Courier New" w:hAnsi="Courier New"/>
            <w:b/>
          </w:rPr>
          <w:t>TVApplication</w:t>
        </w:r>
      </w:ins>
      <w:ins w:id="2310" w:author="Jomar Tigcal" w:date="2023-03-04T22:23:56Z">
        <w:r>
          <w:rPr>
            <w:rFonts w:ascii="Courier New" w:hAnsi="Courier New"/>
            <w:b/>
            <w:spacing w:val="-80"/>
          </w:rPr>
          <w:t xml:space="preserve"> </w:t>
        </w:r>
      </w:ins>
      <w:ins w:id="2311" w:author="Jomar Tigcal" w:date="2023-03-04T22:23:56Z">
        <w:r>
          <w:rPr>
            <w:sz w:val="20"/>
          </w:rPr>
          <w:t>class</w:t>
        </w:r>
      </w:ins>
      <w:ins w:id="2312" w:author="Jomar Tigcal" w:date="2023-03-04T22:23:56Z">
        <w:r>
          <w:rPr>
            <w:spacing w:val="-4"/>
            <w:sz w:val="20"/>
          </w:rPr>
          <w:t xml:space="preserve"> </w:t>
        </w:r>
      </w:ins>
      <w:ins w:id="2313" w:author="Jomar Tigcal" w:date="2023-03-04T22:23:56Z">
        <w:r>
          <w:rPr>
            <w:sz w:val="20"/>
          </w:rPr>
          <w:t>and</w:t>
        </w:r>
      </w:ins>
      <w:ins w:id="2314" w:author="Jomar Tigcal" w:date="2023-03-04T22:23:56Z">
        <w:r>
          <w:rPr>
            <w:spacing w:val="-5"/>
            <w:sz w:val="20"/>
          </w:rPr>
          <w:t xml:space="preserve"> </w:t>
        </w:r>
      </w:ins>
      <w:ins w:id="2315" w:author="Jomar Tigcal" w:date="2023-03-04T22:23:56Z">
        <w:r>
          <w:rPr>
            <w:sz w:val="20"/>
          </w:rPr>
          <w:t xml:space="preserve">initialize the </w:t>
        </w:r>
      </w:ins>
      <w:ins w:id="2316" w:author="Jomar Tigcal" w:date="2023-03-04T22:23:56Z">
        <w:r>
          <w:rPr>
            <w:rFonts w:ascii="Courier New" w:hAnsi="Courier New"/>
            <w:b/>
          </w:rPr>
          <w:t>tvService</w:t>
        </w:r>
      </w:ins>
      <w:ins w:id="2317" w:author="Jomar Tigcal" w:date="2023-03-04T22:23:56Z">
        <w:r>
          <w:rPr>
            <w:rFonts w:ascii="Courier New" w:hAnsi="Courier New"/>
            <w:b/>
            <w:spacing w:val="-47"/>
          </w:rPr>
          <w:t xml:space="preserve"> </w:t>
        </w:r>
      </w:ins>
      <w:ins w:id="2318" w:author="Jomar Tigcal" w:date="2023-03-04T22:23:56Z">
        <w:r>
          <w:rPr>
            <w:sz w:val="20"/>
          </w:rPr>
          <w:t xml:space="preserve">and </w:t>
        </w:r>
      </w:ins>
      <w:ins w:id="2319" w:author="Jomar Tigcal" w:date="2023-03-04T22:23:56Z">
        <w:r>
          <w:rPr>
            <w:rFonts w:ascii="Courier New" w:hAnsi="Courier New"/>
            <w:b/>
          </w:rPr>
          <w:t>tvShowRepository</w:t>
        </w:r>
      </w:ins>
      <w:ins w:id="2320" w:author="Jomar Tigcal" w:date="2023-03-04T22:23:56Z">
        <w:r>
          <w:rPr>
            <w:rFonts w:ascii="Courier New" w:hAnsi="Courier New"/>
            <w:b/>
            <w:spacing w:val="-47"/>
          </w:rPr>
          <w:t xml:space="preserve"> </w:t>
        </w:r>
      </w:ins>
      <w:ins w:id="2321" w:author="Jomar Tigcal" w:date="2023-03-04T22:23:56Z">
        <w:r>
          <w:rPr>
            <w:sz w:val="20"/>
          </w:rPr>
          <w:t>objects:</w:t>
        </w:r>
      </w:ins>
    </w:p>
    <w:p>
      <w:pPr>
        <w:pStyle w:val="TextBody"/>
        <w:spacing w:before="10" w:after="0"/>
        <w:rPr>
          <w:sz w:val="8"/>
          <w:ins w:id="2325" w:author="Jomar Tigcal" w:date="2023-03-04T22:23:56Z"/>
        </w:rPr>
      </w:pPr>
      <w:r>
        <w:rPr>
          <w:sz w:val="8"/>
        </w:rPr>
        <mc:AlternateContent>
          <mc:Choice Requires="wpg">
            <w:drawing>
              <wp:anchor behindDoc="0" distT="0" distB="635" distL="0" distR="4445" simplePos="0" locked="0" layoutInCell="0" allowOverlap="1" relativeHeight="1970" wp14:anchorId="3C637A24">
                <wp:simplePos x="0" y="0"/>
                <wp:positionH relativeFrom="page">
                  <wp:posOffset>1120140</wp:posOffset>
                </wp:positionH>
                <wp:positionV relativeFrom="paragraph">
                  <wp:posOffset>90805</wp:posOffset>
                </wp:positionV>
                <wp:extent cx="5074920" cy="1819275"/>
                <wp:effectExtent l="0" t="635" r="635" b="0"/>
                <wp:wrapTopAndBottom/>
                <wp:docPr id="1803" name="docshapegroup 14"/>
                <a:graphic xmlns:a="http://schemas.openxmlformats.org/drawingml/2006/main">
                  <a:graphicData uri="http://schemas.microsoft.com/office/word/2010/wordprocessingGroup">
                    <wpg:wgp>
                      <wpg:cNvGrpSpPr/>
                      <wpg:grpSpPr>
                        <a:xfrm>
                          <a:off x="0" y="0"/>
                          <a:ext cx="5074920" cy="1819440"/>
                          <a:chOff x="0" y="0"/>
                          <a:chExt cx="5074920" cy="1819440"/>
                        </a:xfrm>
                      </wpg:grpSpPr>
                      <wps:wsp>
                        <wps:cNvSpPr/>
                        <wps:spPr>
                          <a:xfrm>
                            <a:off x="0" y="6480"/>
                            <a:ext cx="5074920" cy="1806480"/>
                          </a:xfrm>
                          <a:prstGeom prst="rect">
                            <a:avLst/>
                          </a:prstGeom>
                          <a:solidFill>
                            <a:srgbClr val="f6f6f6"/>
                          </a:solidFill>
                          <a:ln w="0">
                            <a:noFill/>
                          </a:ln>
                        </wps:spPr>
                        <wps:style>
                          <a:lnRef idx="0"/>
                          <a:fillRef idx="0"/>
                          <a:effectRef idx="0"/>
                          <a:fontRef idx="minor"/>
                        </wps:style>
                        <wps:bodyPr/>
                      </wps:wsp>
                      <wps:wsp>
                        <wps:cNvSpPr/>
                        <wps:spPr>
                          <a:xfrm>
                            <a:off x="0" y="0"/>
                            <a:ext cx="5074920" cy="1819440"/>
                          </a:xfrm>
                          <a:custGeom>
                            <a:avLst/>
                            <a:gdLst>
                              <a:gd name="textAreaLeft" fmla="*/ 0 w 2877120"/>
                              <a:gd name="textAreaRight" fmla="*/ 2883600 w 2877120"/>
                              <a:gd name="textAreaTop" fmla="*/ 0 h 1031400"/>
                              <a:gd name="textAreaBottom" fmla="*/ 1037880 h 1031400"/>
                            </a:gdLst>
                            <a:ahLst/>
                            <a:rect l="textAreaLeft" t="textAreaTop" r="textAreaRight" b="textAreaBottom"/>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79388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ins w:id="2323" w:author="Jomar Tigcal" w:date="2023-03-04T22:23:56Z"/>
                                </w:rPr>
                              </w:pPr>
                              <w:r>
                                <w:rPr>
                                  <w:rFonts w:ascii="Courier New" w:hAnsi="Courier New"/>
                                  <w:sz w:val="18"/>
                                </w:rPr>
                                <w:t>override</w:t>
                              </w:r>
                              <w:r>
                                <w:rPr>
                                  <w:rFonts w:ascii="Courier New" w:hAnsi="Courier New"/>
                                  <w:spacing w:val="-7"/>
                                  <w:sz w:val="18"/>
                                </w:rPr>
                                <w:t xml:space="preserve"> </w:t>
                              </w:r>
                              <w:r>
                                <w:rPr>
                                  <w:rFonts w:ascii="Courier New" w:hAnsi="Courier New"/>
                                  <w:sz w:val="18"/>
                                </w:rPr>
                                <w:t>fun</w:t>
                              </w:r>
                              <w:r>
                                <w:rPr>
                                  <w:rFonts w:ascii="Courier New" w:hAnsi="Courier New"/>
                                  <w:spacing w:val="-7"/>
                                  <w:sz w:val="18"/>
                                </w:rPr>
                                <w:t xml:space="preserve"> </w:t>
                              </w:r>
                              <w:r>
                                <w:rPr>
                                  <w:rFonts w:ascii="Courier New" w:hAnsi="Courier New"/>
                                  <w:sz w:val="18"/>
                                </w:rPr>
                                <w:t>onCreate()</w:t>
                              </w:r>
                              <w:r>
                                <w:rPr>
                                  <w:rFonts w:ascii="Courier New" w:hAnsi="Courier New"/>
                                  <w:spacing w:val="-7"/>
                                  <w:sz w:val="18"/>
                                </w:rPr>
                                <w:t xml:space="preserve"> </w:t>
                              </w:r>
                              <w:r>
                                <w:rPr>
                                  <w:rFonts w:ascii="Courier New" w:hAnsi="Courier New"/>
                                  <w:spacing w:val="-10"/>
                                  <w:sz w:val="18"/>
                                </w:rPr>
                                <w:t>{</w:t>
                              </w:r>
                            </w:p>
                            <w:p>
                              <w:pPr>
                                <w:pStyle w:val="Normal"/>
                                <w:spacing w:before="76" w:after="0"/>
                                <w:ind w:left="1317" w:hanging="0"/>
                                <w:rPr>
                                  <w:rFonts w:ascii="Courier New" w:hAnsi="Courier New"/>
                                  <w:sz w:val="18"/>
                                </w:rPr>
                              </w:pPr>
                              <w:r>
                                <w:rPr>
                                  <w:rFonts w:ascii="Courier New" w:hAnsi="Courier New"/>
                                  <w:spacing w:val="-2"/>
                                  <w:sz w:val="18"/>
                                </w:rPr>
                                <w:t>super.onCreate()</w:t>
                              </w:r>
                            </w:p>
                            <w:p>
                              <w:pPr>
                                <w:pStyle w:val="Normal"/>
                                <w:rPr>
                                  <w:rFonts w:ascii="Courier New" w:hAnsi="Courier New"/>
                                  <w:sz w:val="20"/>
                                </w:rPr>
                              </w:pPr>
                              <w:r>
                                <w:rPr>
                                  <w:rFonts w:ascii="Courier New" w:hAnsi="Courier New"/>
                                  <w:sz w:val="20"/>
                                </w:rPr>
                              </w:r>
                            </w:p>
                            <w:p>
                              <w:pPr>
                                <w:pStyle w:val="Normal"/>
                                <w:spacing w:before="130" w:after="0"/>
                                <w:ind w:left="1317" w:hanging="0"/>
                                <w:rPr>
                                  <w:rFonts w:ascii="Courier New" w:hAnsi="Courier New"/>
                                  <w:sz w:val="18"/>
                                </w:rPr>
                              </w:pPr>
                              <w:r>
                                <w:rPr>
                                  <w:rFonts w:ascii="Courier New" w:hAnsi="Courier New"/>
                                  <w:spacing w:val="-6"/>
                                  <w:sz w:val="18"/>
                                </w:rPr>
                                <w:t>val</w:t>
                              </w:r>
                              <w:r>
                                <w:rPr>
                                  <w:rFonts w:ascii="Courier New" w:hAnsi="Courier New"/>
                                  <w:spacing w:val="-18"/>
                                  <w:sz w:val="18"/>
                                </w:rPr>
                                <w:t xml:space="preserve"> </w:t>
                              </w:r>
                              <w:r>
                                <w:rPr>
                                  <w:rFonts w:ascii="Courier New" w:hAnsi="Courier New"/>
                                  <w:spacing w:val="-6"/>
                                  <w:sz w:val="18"/>
                                </w:rPr>
                                <w:t>retrofit</w:t>
                              </w:r>
                              <w:r>
                                <w:rPr>
                                  <w:rFonts w:ascii="Courier New" w:hAnsi="Courier New"/>
                                  <w:spacing w:val="-17"/>
                                  <w:sz w:val="18"/>
                                </w:rPr>
                                <w:t xml:space="preserve"> </w:t>
                              </w:r>
                              <w:r>
                                <w:rPr>
                                  <w:rFonts w:ascii="Courier New" w:hAnsi="Courier New"/>
                                  <w:spacing w:val="-6"/>
                                  <w:sz w:val="18"/>
                                </w:rPr>
                                <w:t>=</w:t>
                              </w:r>
                              <w:r>
                                <w:rPr>
                                  <w:rFonts w:ascii="Courier New" w:hAnsi="Courier New"/>
                                  <w:spacing w:val="-18"/>
                                  <w:sz w:val="18"/>
                                </w:rPr>
                                <w:t xml:space="preserve"> </w:t>
                              </w:r>
                              <w:r>
                                <w:rPr>
                                  <w:rFonts w:ascii="Courier New" w:hAnsi="Courier New"/>
                                  <w:spacing w:val="-6"/>
                                  <w:sz w:val="18"/>
                                </w:rPr>
                                <w:t>Retrofit.Builder()</w:t>
                              </w:r>
                            </w:p>
                            <w:p>
                              <w:pPr>
                                <w:pStyle w:val="Normal"/>
                                <w:spacing w:before="76" w:after="0"/>
                                <w:ind w:left="1749" w:hanging="0"/>
                                <w:rPr>
                                  <w:rFonts w:ascii="Courier New" w:hAnsi="Courier New"/>
                                  <w:sz w:val="18"/>
                                </w:rPr>
                              </w:pPr>
                              <w:r>
                                <w:rPr>
                                  <w:rFonts w:ascii="Courier New" w:hAnsi="Courier New"/>
                                  <w:spacing w:val="-2"/>
                                  <w:sz w:val="18"/>
                                </w:rPr>
                                <w:t>.baseUrl("https://api.themoviedb.org/3/")</w:t>
                              </w:r>
                            </w:p>
                            <w:p>
                              <w:pPr>
                                <w:pStyle w:val="Normal"/>
                                <w:spacing w:before="76" w:after="0"/>
                                <w:ind w:left="1749" w:hanging="0"/>
                                <w:rPr>
                                  <w:rFonts w:ascii="Courier New" w:hAnsi="Courier New"/>
                                  <w:sz w:val="18"/>
                                </w:rPr>
                              </w:pPr>
                              <w:r>
                                <w:rPr>
                                  <w:rFonts w:ascii="Courier New" w:hAnsi="Courier New"/>
                                  <w:spacing w:val="-2"/>
                                  <w:sz w:val="18"/>
                                </w:rPr>
                                <w:t>.addConverterFactory(MoshiConverterFactory.create())</w:t>
                              </w:r>
                            </w:p>
                            <w:p>
                              <w:pPr>
                                <w:pStyle w:val="Normal"/>
                                <w:spacing w:before="76" w:after="0"/>
                                <w:ind w:left="1749" w:hanging="0"/>
                                <w:rPr>
                                  <w:rFonts w:ascii="Courier New" w:hAnsi="Courier New"/>
                                  <w:sz w:val="18"/>
                                </w:rPr>
                              </w:pPr>
                              <w:r>
                                <w:rPr>
                                  <w:rFonts w:ascii="Courier New" w:hAnsi="Courier New"/>
                                  <w:spacing w:val="-2"/>
                                  <w:sz w:val="18"/>
                                </w:rPr>
                                <w:t>.build()</w:t>
                              </w:r>
                            </w:p>
                            <w:p>
                              <w:pPr>
                                <w:pStyle w:val="Normal"/>
                                <w:spacing w:before="76" w:after="0"/>
                                <w:ind w:left="1317" w:hanging="0"/>
                                <w:rPr>
                                  <w:rFonts w:ascii="Courier New" w:hAnsi="Courier New"/>
                                  <w:sz w:val="18"/>
                                </w:rPr>
                              </w:pPr>
                              <w:r>
                                <w:rPr>
                                  <w:rFonts w:ascii="Courier New" w:hAnsi="Courier New"/>
                                  <w:sz w:val="18"/>
                                </w:rPr>
                                <w:t>val</w:t>
                              </w:r>
                              <w:r>
                                <w:rPr>
                                  <w:rFonts w:ascii="Courier New" w:hAnsi="Courier New"/>
                                  <w:spacing w:val="-5"/>
                                  <w:sz w:val="18"/>
                                </w:rPr>
                                <w:t xml:space="preserve"> </w:t>
                              </w:r>
                              <w:r>
                                <w:rPr>
                                  <w:rFonts w:ascii="Courier New" w:hAnsi="Courier New"/>
                                  <w:sz w:val="18"/>
                                </w:rPr>
                                <w:t>tvService</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pacing w:val="-2"/>
                                  <w:sz w:val="18"/>
                                </w:rPr>
                                <w:t>retrofit.create(TelevisionService::class.java)</w:t>
                              </w:r>
                            </w:p>
                            <w:p>
                              <w:pPr>
                                <w:pStyle w:val="Normal"/>
                                <w:spacing w:before="76" w:after="0"/>
                                <w:ind w:left="1317" w:hanging="0"/>
                                <w:rPr>
                                  <w:rFonts w:ascii="Courier New" w:hAnsi="Courier New"/>
                                  <w:sz w:val="18"/>
                                </w:rPr>
                              </w:pPr>
                              <w:r>
                                <w:rPr>
                                  <w:rFonts w:ascii="Courier New" w:hAnsi="Courier New"/>
                                  <w:sz w:val="18"/>
                                </w:rPr>
                                <w:t>tvShowRepository</w:t>
                              </w:r>
                              <w:r>
                                <w:rPr>
                                  <w:rFonts w:ascii="Courier New" w:hAnsi="Courier New"/>
                                  <w:spacing w:val="-9"/>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pacing w:val="-2"/>
                                  <w:sz w:val="18"/>
                                </w:rPr>
                                <w:t>TVShowRepository(tvService)</w:t>
                              </w:r>
                            </w:p>
                            <w:p>
                              <w:pPr>
                                <w:pStyle w:val="Normal"/>
                                <w:spacing w:before="76" w:after="0"/>
                                <w:ind w:left="885"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 14" style="position:absolute;margin-left:88.2pt;margin-top:7.15pt;width:399.6pt;height:143.25pt" coordorigin="1764,143" coordsize="7992,2865">
                <v:rect id="shape_0" path="m0,0l-2147483645,0l-2147483645,-2147483646l0,-2147483646xe" fillcolor="#f6f6f6" stroked="f" o:allowincell="f" style="position:absolute;left:1764;top:153;width:7991;height:284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3;width:7991;height:282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ins w:id="2324" w:author="Jomar Tigcal" w:date="2023-03-04T22:23:56Z"/>
                          </w:rPr>
                        </w:pPr>
                        <w:r>
                          <w:rPr>
                            <w:rFonts w:ascii="Courier New" w:hAnsi="Courier New"/>
                            <w:sz w:val="18"/>
                          </w:rPr>
                          <w:t>override</w:t>
                        </w:r>
                        <w:r>
                          <w:rPr>
                            <w:rFonts w:ascii="Courier New" w:hAnsi="Courier New"/>
                            <w:spacing w:val="-7"/>
                            <w:sz w:val="18"/>
                          </w:rPr>
                          <w:t xml:space="preserve"> </w:t>
                        </w:r>
                        <w:r>
                          <w:rPr>
                            <w:rFonts w:ascii="Courier New" w:hAnsi="Courier New"/>
                            <w:sz w:val="18"/>
                          </w:rPr>
                          <w:t>fun</w:t>
                        </w:r>
                        <w:r>
                          <w:rPr>
                            <w:rFonts w:ascii="Courier New" w:hAnsi="Courier New"/>
                            <w:spacing w:val="-7"/>
                            <w:sz w:val="18"/>
                          </w:rPr>
                          <w:t xml:space="preserve"> </w:t>
                        </w:r>
                        <w:r>
                          <w:rPr>
                            <w:rFonts w:ascii="Courier New" w:hAnsi="Courier New"/>
                            <w:sz w:val="18"/>
                          </w:rPr>
                          <w:t>onCreate()</w:t>
                        </w:r>
                        <w:r>
                          <w:rPr>
                            <w:rFonts w:ascii="Courier New" w:hAnsi="Courier New"/>
                            <w:spacing w:val="-7"/>
                            <w:sz w:val="18"/>
                          </w:rPr>
                          <w:t xml:space="preserve"> </w:t>
                        </w:r>
                        <w:r>
                          <w:rPr>
                            <w:rFonts w:ascii="Courier New" w:hAnsi="Courier New"/>
                            <w:spacing w:val="-10"/>
                            <w:sz w:val="18"/>
                          </w:rPr>
                          <w:t>{</w:t>
                        </w:r>
                      </w:p>
                      <w:p>
                        <w:pPr>
                          <w:pStyle w:val="Normal"/>
                          <w:spacing w:before="76" w:after="0"/>
                          <w:ind w:left="1317" w:hanging="0"/>
                          <w:rPr>
                            <w:rFonts w:ascii="Courier New" w:hAnsi="Courier New"/>
                            <w:sz w:val="18"/>
                          </w:rPr>
                        </w:pPr>
                        <w:r>
                          <w:rPr>
                            <w:rFonts w:ascii="Courier New" w:hAnsi="Courier New"/>
                            <w:spacing w:val="-2"/>
                            <w:sz w:val="18"/>
                          </w:rPr>
                          <w:t>super.onCreate()</w:t>
                        </w:r>
                      </w:p>
                      <w:p>
                        <w:pPr>
                          <w:pStyle w:val="Normal"/>
                          <w:rPr>
                            <w:rFonts w:ascii="Courier New" w:hAnsi="Courier New"/>
                            <w:sz w:val="20"/>
                          </w:rPr>
                        </w:pPr>
                        <w:r>
                          <w:rPr>
                            <w:rFonts w:ascii="Courier New" w:hAnsi="Courier New"/>
                            <w:sz w:val="20"/>
                          </w:rPr>
                        </w:r>
                      </w:p>
                      <w:p>
                        <w:pPr>
                          <w:pStyle w:val="Normal"/>
                          <w:spacing w:before="130" w:after="0"/>
                          <w:ind w:left="1317" w:hanging="0"/>
                          <w:rPr>
                            <w:rFonts w:ascii="Courier New" w:hAnsi="Courier New"/>
                            <w:sz w:val="18"/>
                          </w:rPr>
                        </w:pPr>
                        <w:r>
                          <w:rPr>
                            <w:rFonts w:ascii="Courier New" w:hAnsi="Courier New"/>
                            <w:spacing w:val="-6"/>
                            <w:sz w:val="18"/>
                          </w:rPr>
                          <w:t>val</w:t>
                        </w:r>
                        <w:r>
                          <w:rPr>
                            <w:rFonts w:ascii="Courier New" w:hAnsi="Courier New"/>
                            <w:spacing w:val="-18"/>
                            <w:sz w:val="18"/>
                          </w:rPr>
                          <w:t xml:space="preserve"> </w:t>
                        </w:r>
                        <w:r>
                          <w:rPr>
                            <w:rFonts w:ascii="Courier New" w:hAnsi="Courier New"/>
                            <w:spacing w:val="-6"/>
                            <w:sz w:val="18"/>
                          </w:rPr>
                          <w:t>retrofit</w:t>
                        </w:r>
                        <w:r>
                          <w:rPr>
                            <w:rFonts w:ascii="Courier New" w:hAnsi="Courier New"/>
                            <w:spacing w:val="-17"/>
                            <w:sz w:val="18"/>
                          </w:rPr>
                          <w:t xml:space="preserve"> </w:t>
                        </w:r>
                        <w:r>
                          <w:rPr>
                            <w:rFonts w:ascii="Courier New" w:hAnsi="Courier New"/>
                            <w:spacing w:val="-6"/>
                            <w:sz w:val="18"/>
                          </w:rPr>
                          <w:t>=</w:t>
                        </w:r>
                        <w:r>
                          <w:rPr>
                            <w:rFonts w:ascii="Courier New" w:hAnsi="Courier New"/>
                            <w:spacing w:val="-18"/>
                            <w:sz w:val="18"/>
                          </w:rPr>
                          <w:t xml:space="preserve"> </w:t>
                        </w:r>
                        <w:r>
                          <w:rPr>
                            <w:rFonts w:ascii="Courier New" w:hAnsi="Courier New"/>
                            <w:spacing w:val="-6"/>
                            <w:sz w:val="18"/>
                          </w:rPr>
                          <w:t>Retrofit.Builder()</w:t>
                        </w:r>
                      </w:p>
                      <w:p>
                        <w:pPr>
                          <w:pStyle w:val="Normal"/>
                          <w:spacing w:before="76" w:after="0"/>
                          <w:ind w:left="1749" w:hanging="0"/>
                          <w:rPr>
                            <w:rFonts w:ascii="Courier New" w:hAnsi="Courier New"/>
                            <w:sz w:val="18"/>
                          </w:rPr>
                        </w:pPr>
                        <w:r>
                          <w:rPr>
                            <w:rFonts w:ascii="Courier New" w:hAnsi="Courier New"/>
                            <w:spacing w:val="-2"/>
                            <w:sz w:val="18"/>
                          </w:rPr>
                          <w:t>.baseUrl("https://api.themoviedb.org/3/")</w:t>
                        </w:r>
                      </w:p>
                      <w:p>
                        <w:pPr>
                          <w:pStyle w:val="Normal"/>
                          <w:spacing w:before="76" w:after="0"/>
                          <w:ind w:left="1749" w:hanging="0"/>
                          <w:rPr>
                            <w:rFonts w:ascii="Courier New" w:hAnsi="Courier New"/>
                            <w:sz w:val="18"/>
                          </w:rPr>
                        </w:pPr>
                        <w:r>
                          <w:rPr>
                            <w:rFonts w:ascii="Courier New" w:hAnsi="Courier New"/>
                            <w:spacing w:val="-2"/>
                            <w:sz w:val="18"/>
                          </w:rPr>
                          <w:t>.addConverterFactory(MoshiConverterFactory.create())</w:t>
                        </w:r>
                      </w:p>
                      <w:p>
                        <w:pPr>
                          <w:pStyle w:val="Normal"/>
                          <w:spacing w:before="76" w:after="0"/>
                          <w:ind w:left="1749" w:hanging="0"/>
                          <w:rPr>
                            <w:rFonts w:ascii="Courier New" w:hAnsi="Courier New"/>
                            <w:sz w:val="18"/>
                          </w:rPr>
                        </w:pPr>
                        <w:r>
                          <w:rPr>
                            <w:rFonts w:ascii="Courier New" w:hAnsi="Courier New"/>
                            <w:spacing w:val="-2"/>
                            <w:sz w:val="18"/>
                          </w:rPr>
                          <w:t>.build()</w:t>
                        </w:r>
                      </w:p>
                      <w:p>
                        <w:pPr>
                          <w:pStyle w:val="Normal"/>
                          <w:spacing w:before="76" w:after="0"/>
                          <w:ind w:left="1317" w:hanging="0"/>
                          <w:rPr>
                            <w:rFonts w:ascii="Courier New" w:hAnsi="Courier New"/>
                            <w:sz w:val="18"/>
                          </w:rPr>
                        </w:pPr>
                        <w:r>
                          <w:rPr>
                            <w:rFonts w:ascii="Courier New" w:hAnsi="Courier New"/>
                            <w:sz w:val="18"/>
                          </w:rPr>
                          <w:t>val</w:t>
                        </w:r>
                        <w:r>
                          <w:rPr>
                            <w:rFonts w:ascii="Courier New" w:hAnsi="Courier New"/>
                            <w:spacing w:val="-5"/>
                            <w:sz w:val="18"/>
                          </w:rPr>
                          <w:t xml:space="preserve"> </w:t>
                        </w:r>
                        <w:r>
                          <w:rPr>
                            <w:rFonts w:ascii="Courier New" w:hAnsi="Courier New"/>
                            <w:sz w:val="18"/>
                          </w:rPr>
                          <w:t>tvService</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pacing w:val="-2"/>
                            <w:sz w:val="18"/>
                          </w:rPr>
                          <w:t>retrofit.create(TelevisionService::class.java)</w:t>
                        </w:r>
                      </w:p>
                      <w:p>
                        <w:pPr>
                          <w:pStyle w:val="Normal"/>
                          <w:spacing w:before="76" w:after="0"/>
                          <w:ind w:left="1317" w:hanging="0"/>
                          <w:rPr>
                            <w:rFonts w:ascii="Courier New" w:hAnsi="Courier New"/>
                            <w:sz w:val="18"/>
                          </w:rPr>
                        </w:pPr>
                        <w:r>
                          <w:rPr>
                            <w:rFonts w:ascii="Courier New" w:hAnsi="Courier New"/>
                            <w:sz w:val="18"/>
                          </w:rPr>
                          <w:t>tvShowRepository</w:t>
                        </w:r>
                        <w:r>
                          <w:rPr>
                            <w:rFonts w:ascii="Courier New" w:hAnsi="Courier New"/>
                            <w:spacing w:val="-9"/>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pacing w:val="-2"/>
                            <w:sz w:val="18"/>
                          </w:rPr>
                          <w:t>TVShowRepository(tvService)</w:t>
                        </w:r>
                      </w:p>
                      <w:p>
                        <w:pPr>
                          <w:pStyle w:val="Normal"/>
                          <w:spacing w:before="76" w:after="0"/>
                          <w:ind w:left="885"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ListParagraph"/>
        <w:numPr>
          <w:ilvl w:val="0"/>
          <w:numId w:val="2"/>
        </w:numPr>
        <w:tabs>
          <w:tab w:val="clear" w:pos="720"/>
          <w:tab w:val="left" w:pos="1274" w:leader="none"/>
        </w:tabs>
        <w:ind w:left="1274" w:right="659" w:hanging="360"/>
        <w:jc w:val="left"/>
        <w:rPr>
          <w:sz w:val="20"/>
          <w:ins w:id="2350" w:author="Jomar Tigcal" w:date="2023-03-04T22:23:56Z"/>
        </w:rPr>
      </w:pPr>
      <w:ins w:id="2326" w:author="Jomar Tigcal" w:date="2023-03-04T22:23:56Z">
        <w:r>
          <w:rPr>
            <w:sz w:val="20"/>
          </w:rPr>
          <w:t>Set</w:t>
        </w:r>
      </w:ins>
      <w:ins w:id="2327" w:author="Jomar Tigcal" w:date="2023-03-04T22:23:56Z">
        <w:r>
          <w:rPr>
            <w:spacing w:val="-12"/>
            <w:sz w:val="20"/>
          </w:rPr>
          <w:t xml:space="preserve"> </w:t>
        </w:r>
      </w:ins>
      <w:ins w:id="2328" w:author="Jomar Tigcal" w:date="2023-03-04T22:23:56Z">
        <w:r>
          <w:rPr>
            <w:rFonts w:ascii="Courier New" w:hAnsi="Courier New"/>
            <w:b/>
          </w:rPr>
          <w:t>TVApplication</w:t>
        </w:r>
      </w:ins>
      <w:ins w:id="2329" w:author="Jomar Tigcal" w:date="2023-03-04T22:23:56Z">
        <w:r>
          <w:rPr>
            <w:rFonts w:ascii="Courier New" w:hAnsi="Courier New"/>
            <w:b/>
            <w:spacing w:val="-80"/>
          </w:rPr>
          <w:t xml:space="preserve"> </w:t>
        </w:r>
      </w:ins>
      <w:ins w:id="2330" w:author="Jomar Tigcal" w:date="2023-03-04T22:23:56Z">
        <w:r>
          <w:rPr>
            <w:sz w:val="20"/>
          </w:rPr>
          <w:t>as</w:t>
        </w:r>
      </w:ins>
      <w:ins w:id="2331" w:author="Jomar Tigcal" w:date="2023-03-04T22:23:56Z">
        <w:r>
          <w:rPr>
            <w:spacing w:val="-4"/>
            <w:sz w:val="20"/>
          </w:rPr>
          <w:t xml:space="preserve"> </w:t>
        </w:r>
      </w:ins>
      <w:ins w:id="2332" w:author="Jomar Tigcal" w:date="2023-03-04T22:23:56Z">
        <w:r>
          <w:rPr>
            <w:sz w:val="20"/>
          </w:rPr>
          <w:t>the</w:t>
        </w:r>
      </w:ins>
      <w:ins w:id="2333" w:author="Jomar Tigcal" w:date="2023-03-04T22:23:56Z">
        <w:r>
          <w:rPr>
            <w:spacing w:val="-4"/>
            <w:sz w:val="20"/>
          </w:rPr>
          <w:t xml:space="preserve"> </w:t>
        </w:r>
      </w:ins>
      <w:ins w:id="2334" w:author="Jomar Tigcal" w:date="2023-03-04T22:23:56Z">
        <w:r>
          <w:rPr>
            <w:sz w:val="20"/>
          </w:rPr>
          <w:t>value</w:t>
        </w:r>
      </w:ins>
      <w:ins w:id="2335" w:author="Jomar Tigcal" w:date="2023-03-04T22:23:56Z">
        <w:r>
          <w:rPr>
            <w:spacing w:val="-4"/>
            <w:sz w:val="20"/>
          </w:rPr>
          <w:t xml:space="preserve"> </w:t>
        </w:r>
      </w:ins>
      <w:ins w:id="2336" w:author="Jomar Tigcal" w:date="2023-03-04T22:23:56Z">
        <w:r>
          <w:rPr>
            <w:sz w:val="20"/>
          </w:rPr>
          <w:t>for</w:t>
        </w:r>
      </w:ins>
      <w:ins w:id="2337" w:author="Jomar Tigcal" w:date="2023-03-04T22:23:56Z">
        <w:r>
          <w:rPr>
            <w:spacing w:val="-4"/>
            <w:sz w:val="20"/>
          </w:rPr>
          <w:t xml:space="preserve"> </w:t>
        </w:r>
      </w:ins>
      <w:ins w:id="2338" w:author="Jomar Tigcal" w:date="2023-03-04T22:23:56Z">
        <w:r>
          <w:rPr>
            <w:sz w:val="20"/>
          </w:rPr>
          <w:t>the</w:t>
        </w:r>
      </w:ins>
      <w:ins w:id="2339" w:author="Jomar Tigcal" w:date="2023-03-04T22:23:56Z">
        <w:r>
          <w:rPr>
            <w:spacing w:val="-5"/>
            <w:sz w:val="20"/>
          </w:rPr>
          <w:t xml:space="preserve"> </w:t>
        </w:r>
      </w:ins>
      <w:ins w:id="2340" w:author="Jomar Tigcal" w:date="2023-03-04T22:23:56Z">
        <w:r>
          <w:rPr>
            <w:rFonts w:ascii="Courier New" w:hAnsi="Courier New"/>
            <w:b/>
          </w:rPr>
          <w:t>android:name</w:t>
        </w:r>
      </w:ins>
      <w:ins w:id="2341" w:author="Jomar Tigcal" w:date="2023-03-04T22:23:56Z">
        <w:r>
          <w:rPr>
            <w:rFonts w:ascii="Courier New" w:hAnsi="Courier New"/>
            <w:b/>
            <w:spacing w:val="-80"/>
          </w:rPr>
          <w:t xml:space="preserve"> </w:t>
        </w:r>
      </w:ins>
      <w:ins w:id="2342" w:author="Jomar Tigcal" w:date="2023-03-04T22:23:56Z">
        <w:r>
          <w:rPr>
            <w:sz w:val="20"/>
          </w:rPr>
          <w:t>attribute</w:t>
        </w:r>
      </w:ins>
      <w:ins w:id="2343" w:author="Jomar Tigcal" w:date="2023-03-04T22:23:56Z">
        <w:r>
          <w:rPr>
            <w:spacing w:val="-5"/>
            <w:sz w:val="20"/>
          </w:rPr>
          <w:t xml:space="preserve"> </w:t>
        </w:r>
      </w:ins>
      <w:ins w:id="2344" w:author="Jomar Tigcal" w:date="2023-03-04T22:23:56Z">
        <w:r>
          <w:rPr>
            <w:sz w:val="20"/>
          </w:rPr>
          <w:t>of</w:t>
        </w:r>
      </w:ins>
      <w:ins w:id="2345" w:author="Jomar Tigcal" w:date="2023-03-04T22:23:56Z">
        <w:r>
          <w:rPr>
            <w:spacing w:val="-4"/>
            <w:sz w:val="20"/>
          </w:rPr>
          <w:t xml:space="preserve"> </w:t>
        </w:r>
      </w:ins>
      <w:ins w:id="2346" w:author="Jomar Tigcal" w:date="2023-03-04T22:23:56Z">
        <w:r>
          <w:rPr>
            <w:sz w:val="20"/>
          </w:rPr>
          <w:t xml:space="preserve">the application in the </w:t>
        </w:r>
      </w:ins>
      <w:ins w:id="2347" w:author="Jomar Tigcal" w:date="2023-03-04T22:23:56Z">
        <w:r>
          <w:rPr>
            <w:rFonts w:ascii="Courier New" w:hAnsi="Courier New"/>
            <w:b/>
          </w:rPr>
          <w:t>AndroidManifest.xml</w:t>
        </w:r>
      </w:ins>
      <w:ins w:id="2348" w:author="Jomar Tigcal" w:date="2023-03-04T22:23:56Z">
        <w:r>
          <w:rPr>
            <w:rFonts w:ascii="Courier New" w:hAnsi="Courier New"/>
            <w:b/>
            <w:spacing w:val="-48"/>
          </w:rPr>
          <w:t xml:space="preserve"> </w:t>
        </w:r>
      </w:ins>
      <w:ins w:id="2349" w:author="Jomar Tigcal" w:date="2023-03-04T22:23:56Z">
        <w:r>
          <w:rPr>
            <w:sz w:val="20"/>
          </w:rPr>
          <w:t>file:</w:t>
        </w:r>
      </w:ins>
    </w:p>
    <w:p>
      <w:pPr>
        <w:pStyle w:val="TextBody"/>
        <w:spacing w:before="11" w:after="0"/>
        <w:rPr>
          <w:sz w:val="8"/>
          <w:ins w:id="2353" w:author="Jomar Tigcal" w:date="2023-03-04T22:23:56Z"/>
        </w:rPr>
      </w:pPr>
      <w:r>
        <w:rPr>
          <w:sz w:val="8"/>
        </w:rPr>
        <mc:AlternateContent>
          <mc:Choice Requires="wpg">
            <w:drawing>
              <wp:anchor behindDoc="0" distT="0" distB="0" distL="0" distR="4445" simplePos="0" locked="0" layoutInCell="0" allowOverlap="1" relativeHeight="1972" wp14:anchorId="07177A36">
                <wp:simplePos x="0" y="0"/>
                <wp:positionH relativeFrom="page">
                  <wp:posOffset>1120140</wp:posOffset>
                </wp:positionH>
                <wp:positionV relativeFrom="paragraph">
                  <wp:posOffset>91440</wp:posOffset>
                </wp:positionV>
                <wp:extent cx="5074920" cy="752475"/>
                <wp:effectExtent l="0" t="635" r="635" b="0"/>
                <wp:wrapTopAndBottom/>
                <wp:docPr id="1805" name="docshapegroup 15"/>
                <a:graphic xmlns:a="http://schemas.openxmlformats.org/drawingml/2006/main">
                  <a:graphicData uri="http://schemas.microsoft.com/office/word/2010/wordprocessingGroup">
                    <wpg:wgp>
                      <wpg:cNvGrpSpPr/>
                      <wpg:grpSpPr>
                        <a:xfrm>
                          <a:off x="0" y="0"/>
                          <a:ext cx="5074920" cy="752400"/>
                          <a:chOff x="0" y="0"/>
                          <a:chExt cx="5074920" cy="752400"/>
                        </a:xfrm>
                      </wpg:grpSpPr>
                      <wps:wsp>
                        <wps:cNvSpPr/>
                        <wps:spPr>
                          <a:xfrm>
                            <a:off x="0" y="6480"/>
                            <a:ext cx="5074920" cy="739800"/>
                          </a:xfrm>
                          <a:prstGeom prst="rect">
                            <a:avLst/>
                          </a:prstGeom>
                          <a:solidFill>
                            <a:srgbClr val="f6f6f6"/>
                          </a:solidFill>
                          <a:ln w="0">
                            <a:noFill/>
                          </a:ln>
                        </wps:spPr>
                        <wps:style>
                          <a:lnRef idx="0"/>
                          <a:fillRef idx="0"/>
                          <a:effectRef idx="0"/>
                          <a:fontRef idx="minor"/>
                        </wps:style>
                        <wps:bodyPr/>
                      </wps:wsp>
                      <wps:wsp>
                        <wps:cNvSpPr/>
                        <wps:spPr>
                          <a:xfrm>
                            <a:off x="0" y="0"/>
                            <a:ext cx="5074920" cy="752400"/>
                          </a:xfrm>
                          <a:custGeom>
                            <a:avLst/>
                            <a:gdLst>
                              <a:gd name="textAreaLeft" fmla="*/ 0 w 2877120"/>
                              <a:gd name="textAreaRight" fmla="*/ 2883600 w 2877120"/>
                              <a:gd name="textAreaTop" fmla="*/ 0 h 426600"/>
                              <a:gd name="textAreaBottom" fmla="*/ 433080 h 426600"/>
                            </a:gdLst>
                            <a:ahLst/>
                            <a:rect l="textAreaLeft" t="textAreaTop" r="textAreaRight" b="textAreaBottom"/>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72720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ins w:id="2351" w:author="Jomar Tigcal" w:date="2023-03-04T22:23:56Z"/>
                                </w:rPr>
                              </w:pPr>
                              <w:r>
                                <w:rPr>
                                  <w:rFonts w:ascii="Courier New" w:hAnsi="Courier New"/>
                                  <w:spacing w:val="-2"/>
                                  <w:sz w:val="18"/>
                                </w:rPr>
                                <w:t>&lt;application</w:t>
                              </w:r>
                            </w:p>
                            <w:p>
                              <w:pPr>
                                <w:pStyle w:val="Normal"/>
                                <w:spacing w:before="76" w:after="0"/>
                                <w:ind w:left="885" w:hanging="0"/>
                                <w:rPr>
                                  <w:rFonts w:ascii="Courier New" w:hAnsi="Courier New"/>
                                  <w:sz w:val="18"/>
                                </w:rPr>
                              </w:pPr>
                              <w:r>
                                <w:rPr>
                                  <w:rFonts w:ascii="Courier New" w:hAnsi="Courier New"/>
                                  <w:spacing w:val="-5"/>
                                  <w:sz w:val="18"/>
                                </w:rPr>
                                <w:t>...</w:t>
                              </w:r>
                            </w:p>
                            <w:p>
                              <w:pPr>
                                <w:pStyle w:val="Normal"/>
                                <w:spacing w:before="76" w:after="0"/>
                                <w:ind w:left="885" w:hanging="0"/>
                                <w:rPr>
                                  <w:rFonts w:ascii="Courier New" w:hAnsi="Courier New"/>
                                  <w:sz w:val="18"/>
                                </w:rPr>
                              </w:pPr>
                              <w:r>
                                <w:rPr>
                                  <w:rFonts w:ascii="Courier New" w:hAnsi="Courier New"/>
                                  <w:spacing w:val="-2"/>
                                  <w:sz w:val="18"/>
                                </w:rPr>
                                <w:t>android:name=".TVApplication"</w:t>
                              </w:r>
                            </w:p>
                            <w:p>
                              <w:pPr>
                                <w:pStyle w:val="Normal"/>
                                <w:spacing w:before="76" w:after="0"/>
                                <w:ind w:left="885" w:hanging="0"/>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pacing w:val="-7"/>
                                  <w:sz w:val="18"/>
                                </w:rPr>
                                <w:t>/&gt;</w:t>
                              </w:r>
                            </w:p>
                          </w:txbxContent>
                        </wps:txbx>
                        <wps:bodyPr lIns="0" rIns="0" tIns="0" bIns="0" anchor="t">
                          <a:noAutofit/>
                        </wps:bodyPr>
                      </wps:wsp>
                    </wpg:wgp>
                  </a:graphicData>
                </a:graphic>
              </wp:anchor>
            </w:drawing>
          </mc:Choice>
          <mc:Fallback>
            <w:pict>
              <v:group id="shape_0" alt="docshapegroup 15" style="position:absolute;margin-left:88.2pt;margin-top:7.2pt;width:399.6pt;height:59.25pt" coordorigin="1764,144" coordsize="7992,1185">
                <v:rect id="shape_0" path="m0,0l-2147483645,0l-2147483645,-2147483646l0,-2147483646xe" fillcolor="#f6f6f6" stroked="f" o:allowincell="f" style="position:absolute;left:1764;top:154;width:7991;height:116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4;width:7991;height:114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ins w:id="2352" w:author="Jomar Tigcal" w:date="2023-03-04T22:23:56Z"/>
                          </w:rPr>
                        </w:pPr>
                        <w:r>
                          <w:rPr>
                            <w:rFonts w:ascii="Courier New" w:hAnsi="Courier New"/>
                            <w:spacing w:val="-2"/>
                            <w:sz w:val="18"/>
                          </w:rPr>
                          <w:t>&lt;application</w:t>
                        </w:r>
                      </w:p>
                      <w:p>
                        <w:pPr>
                          <w:pStyle w:val="Normal"/>
                          <w:spacing w:before="76" w:after="0"/>
                          <w:ind w:left="885" w:hanging="0"/>
                          <w:rPr>
                            <w:rFonts w:ascii="Courier New" w:hAnsi="Courier New"/>
                            <w:sz w:val="18"/>
                          </w:rPr>
                        </w:pPr>
                        <w:r>
                          <w:rPr>
                            <w:rFonts w:ascii="Courier New" w:hAnsi="Courier New"/>
                            <w:spacing w:val="-5"/>
                            <w:sz w:val="18"/>
                          </w:rPr>
                          <w:t>...</w:t>
                        </w:r>
                      </w:p>
                      <w:p>
                        <w:pPr>
                          <w:pStyle w:val="Normal"/>
                          <w:spacing w:before="76" w:after="0"/>
                          <w:ind w:left="885" w:hanging="0"/>
                          <w:rPr>
                            <w:rFonts w:ascii="Courier New" w:hAnsi="Courier New"/>
                            <w:sz w:val="18"/>
                          </w:rPr>
                        </w:pPr>
                        <w:r>
                          <w:rPr>
                            <w:rFonts w:ascii="Courier New" w:hAnsi="Courier New"/>
                            <w:spacing w:val="-2"/>
                            <w:sz w:val="18"/>
                          </w:rPr>
                          <w:t>android:name=".TVApplication"</w:t>
                        </w:r>
                      </w:p>
                      <w:p>
                        <w:pPr>
                          <w:pStyle w:val="Normal"/>
                          <w:spacing w:before="76" w:after="0"/>
                          <w:ind w:left="885" w:hanging="0"/>
                          <w:rPr>
                            <w:rFonts w:ascii="Courier New" w:hAnsi="Courier New"/>
                            <w:sz w:val="18"/>
                          </w:rPr>
                        </w:pPr>
                        <w:r>
                          <w:rPr>
                            <w:rFonts w:ascii="Courier New" w:hAnsi="Courier New"/>
                            <w:sz w:val="18"/>
                          </w:rPr>
                          <w:t>...</w:t>
                        </w:r>
                        <w:r>
                          <w:rPr>
                            <w:rFonts w:ascii="Courier New" w:hAnsi="Courier New"/>
                            <w:spacing w:val="-5"/>
                            <w:sz w:val="18"/>
                          </w:rPr>
                          <w:t xml:space="preserve"> </w:t>
                        </w:r>
                        <w:r>
                          <w:rPr>
                            <w:rFonts w:ascii="Courier New" w:hAnsi="Courier New"/>
                            <w:spacing w:val="-7"/>
                            <w:sz w:val="18"/>
                          </w:rPr>
                          <w:t>/&gt;</w:t>
                        </w:r>
                      </w:p>
                    </w:txbxContent>
                  </v:textbox>
                  <w10:wrap type="topAndBottom"/>
                </v:rect>
              </v:group>
            </w:pict>
          </mc:Fallback>
        </mc:AlternateContent>
      </w:r>
    </w:p>
    <w:p>
      <w:pPr>
        <w:pStyle w:val="ListParagraph"/>
        <w:numPr>
          <w:ilvl w:val="0"/>
          <w:numId w:val="2"/>
        </w:numPr>
        <w:tabs>
          <w:tab w:val="clear" w:pos="720"/>
          <w:tab w:val="left" w:pos="1274" w:leader="none"/>
        </w:tabs>
        <w:ind w:left="1274" w:hanging="360"/>
        <w:jc w:val="left"/>
        <w:rPr>
          <w:sz w:val="20"/>
          <w:ins w:id="2366" w:author="Jomar Tigcal" w:date="2023-03-04T22:23:56Z"/>
        </w:rPr>
      </w:pPr>
      <w:ins w:id="2354" w:author="Jomar Tigcal" w:date="2023-03-04T22:23:56Z">
        <w:r>
          <w:rPr>
            <w:sz w:val="20"/>
          </w:rPr>
          <w:t>Open</w:t>
        </w:r>
      </w:ins>
      <w:ins w:id="2355" w:author="Jomar Tigcal" w:date="2023-03-04T22:23:56Z">
        <w:r>
          <w:rPr>
            <w:spacing w:val="-5"/>
            <w:sz w:val="20"/>
          </w:rPr>
          <w:t xml:space="preserve"> </w:t>
        </w:r>
      </w:ins>
      <w:ins w:id="2356" w:author="Jomar Tigcal" w:date="2023-03-04T22:23:56Z">
        <w:r>
          <w:rPr>
            <w:rFonts w:ascii="Courier New" w:hAnsi="Courier New"/>
            <w:b/>
          </w:rPr>
          <w:t>MainActivity</w:t>
        </w:r>
      </w:ins>
      <w:ins w:id="2357" w:author="Jomar Tigcal" w:date="2023-03-04T22:23:56Z">
        <w:r>
          <w:rPr>
            <w:rFonts w:ascii="Courier New" w:hAnsi="Courier New"/>
            <w:b/>
            <w:spacing w:val="-80"/>
          </w:rPr>
          <w:t xml:space="preserve"> </w:t>
        </w:r>
      </w:ins>
      <w:ins w:id="2358" w:author="Jomar Tigcal" w:date="2023-03-04T22:23:56Z">
        <w:r>
          <w:rPr>
            <w:sz w:val="20"/>
          </w:rPr>
          <w:t>and</w:t>
        </w:r>
      </w:ins>
      <w:ins w:id="2359" w:author="Jomar Tigcal" w:date="2023-03-04T22:23:56Z">
        <w:r>
          <w:rPr>
            <w:spacing w:val="-3"/>
            <w:sz w:val="20"/>
          </w:rPr>
          <w:t xml:space="preserve"> </w:t>
        </w:r>
      </w:ins>
      <w:ins w:id="2360" w:author="Jomar Tigcal" w:date="2023-03-04T22:23:56Z">
        <w:r>
          <w:rPr>
            <w:sz w:val="20"/>
          </w:rPr>
          <w:t>add</w:t>
        </w:r>
      </w:ins>
      <w:ins w:id="2361" w:author="Jomar Tigcal" w:date="2023-03-04T22:23:56Z">
        <w:r>
          <w:rPr>
            <w:spacing w:val="-3"/>
            <w:sz w:val="20"/>
          </w:rPr>
          <w:t xml:space="preserve"> the </w:t>
        </w:r>
      </w:ins>
      <w:ins w:id="2362" w:author="Jomar Tigcal" w:date="2023-03-04T22:23:56Z">
        <w:r>
          <w:rPr>
            <w:rFonts w:ascii="Courier New" w:hAnsi="Courier New"/>
            <w:b/>
            <w:spacing w:val="-3"/>
            <w:sz w:val="20"/>
          </w:rPr>
          <w:t>openShowDetails</w:t>
        </w:r>
      </w:ins>
      <w:ins w:id="2363" w:author="Jomar Tigcal" w:date="2023-03-04T22:23:56Z">
        <w:r>
          <w:rPr>
            <w:spacing w:val="-2"/>
            <w:sz w:val="20"/>
          </w:rPr>
          <w:t xml:space="preserve"> </w:t>
        </w:r>
      </w:ins>
      <w:ins w:id="2364" w:author="Jomar Tigcal" w:date="2023-03-04T22:23:56Z">
        <w:r>
          <w:rPr>
            <w:sz w:val="20"/>
          </w:rPr>
          <w:t>function to open the details screen when clicking on a TV</w:t>
        </w:r>
      </w:ins>
      <w:ins w:id="2365" w:author="Jomar Tigcal" w:date="2023-03-04T22:23:56Z">
        <w:r>
          <w:rPr>
            <w:spacing w:val="-2"/>
            <w:sz w:val="20"/>
          </w:rPr>
          <w:t xml:space="preserve"> show from the list:</w:t>
        </w:r>
      </w:ins>
    </w:p>
    <w:p>
      <w:pPr>
        <w:pStyle w:val="TextBody"/>
        <w:spacing w:before="11" w:after="0"/>
        <w:rPr>
          <w:sz w:val="8"/>
          <w:ins w:id="2368" w:author="Jomar Tigcal" w:date="2023-03-04T22:23:56Z"/>
        </w:rPr>
      </w:pPr>
      <w:ins w:id="2367" w:author="Jomar Tigcal" w:date="2023-03-04T22:23:56Z">
        <w:r>
          <w:rPr>
            <w:sz w:val="8"/>
          </w:rPr>
        </w:r>
      </w:ins>
    </w:p>
    <w:p>
      <w:pPr>
        <w:pStyle w:val="TextBody"/>
        <w:spacing w:before="72" w:after="0"/>
        <w:ind w:left="1274" w:hanging="0"/>
        <w:rPr>
          <w:ins w:id="2371" w:author="Jomar Tigcal" w:date="2023-03-04T22:23:56Z"/>
        </w:rPr>
      </w:pPr>
      <w:r>
        <w:rPr/>
        <mc:AlternateContent>
          <mc:Choice Requires="wpg">
            <w:drawing>
              <wp:anchor behindDoc="0" distT="0" distB="635" distL="0" distR="4445" simplePos="0" locked="0" layoutInCell="0" allowOverlap="1" relativeHeight="1974" wp14:anchorId="73FED65D">
                <wp:simplePos x="0" y="0"/>
                <wp:positionH relativeFrom="column">
                  <wp:posOffset>523240</wp:posOffset>
                </wp:positionH>
                <wp:positionV relativeFrom="paragraph">
                  <wp:posOffset>25400</wp:posOffset>
                </wp:positionV>
                <wp:extent cx="5074920" cy="1565275"/>
                <wp:effectExtent l="0" t="635" r="635" b="0"/>
                <wp:wrapTopAndBottom/>
                <wp:docPr id="1807" name="docshapegroup 16"/>
                <a:graphic xmlns:a="http://schemas.openxmlformats.org/drawingml/2006/main">
                  <a:graphicData uri="http://schemas.microsoft.com/office/word/2010/wordprocessingGroup">
                    <wpg:wgp>
                      <wpg:cNvGrpSpPr/>
                      <wpg:grpSpPr>
                        <a:xfrm>
                          <a:off x="0" y="0"/>
                          <a:ext cx="5074920" cy="1565280"/>
                          <a:chOff x="0" y="0"/>
                          <a:chExt cx="5074920" cy="1565280"/>
                        </a:xfrm>
                      </wpg:grpSpPr>
                      <wps:wsp>
                        <wps:cNvSpPr/>
                        <wps:spPr>
                          <a:xfrm>
                            <a:off x="0" y="7560"/>
                            <a:ext cx="5074920" cy="1550160"/>
                          </a:xfrm>
                          <a:prstGeom prst="rect">
                            <a:avLst/>
                          </a:prstGeom>
                          <a:solidFill>
                            <a:srgbClr val="f6f6f6"/>
                          </a:solidFill>
                          <a:ln w="0">
                            <a:noFill/>
                          </a:ln>
                        </wps:spPr>
                        <wps:style>
                          <a:lnRef idx="0"/>
                          <a:fillRef idx="0"/>
                          <a:effectRef idx="0"/>
                          <a:fontRef idx="minor"/>
                        </wps:style>
                        <wps:bodyPr/>
                      </wps:wsp>
                      <wps:wsp>
                        <wps:cNvSpPr/>
                        <wps:spPr>
                          <a:xfrm>
                            <a:off x="0" y="0"/>
                            <a:ext cx="5074920" cy="1565280"/>
                          </a:xfrm>
                          <a:custGeom>
                            <a:avLst/>
                            <a:gdLst>
                              <a:gd name="textAreaLeft" fmla="*/ 0 w 2877120"/>
                              <a:gd name="textAreaRight" fmla="*/ 2883600 w 2877120"/>
                              <a:gd name="textAreaTop" fmla="*/ 0 h 887400"/>
                              <a:gd name="textAreaBottom" fmla="*/ 894600 h 887400"/>
                            </a:gdLst>
                            <a:ahLst/>
                            <a:rect l="textAreaLeft" t="textAreaTop" r="textAreaRight" b="textAreaBottom"/>
                            <a:pathLst>
                              <a:path w="7992" h="2025">
                                <a:moveTo>
                                  <a:pt x="7992" y="2004"/>
                                </a:moveTo>
                                <a:lnTo>
                                  <a:pt x="0" y="2004"/>
                                </a:lnTo>
                                <a:lnTo>
                                  <a:pt x="0" y="2024"/>
                                </a:lnTo>
                                <a:lnTo>
                                  <a:pt x="7992" y="2024"/>
                                </a:lnTo>
                                <a:lnTo>
                                  <a:pt x="7992" y="200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5120"/>
                            <a:ext cx="5074920" cy="1534680"/>
                          </a:xfrm>
                          <a:prstGeom prst="rect">
                            <a:avLst/>
                          </a:prstGeom>
                          <a:noFill/>
                          <a:ln w="0">
                            <a:noFill/>
                          </a:ln>
                        </wps:spPr>
                        <wps:style>
                          <a:lnRef idx="0"/>
                          <a:fillRef idx="0"/>
                          <a:effectRef idx="0"/>
                          <a:fontRef idx="minor"/>
                        </wps:style>
                        <wps:txbx>
                          <w:txbxContent>
                            <w:p>
                              <w:pPr>
                                <w:pStyle w:val="Normal"/>
                                <w:spacing w:before="40" w:after="0"/>
                                <w:ind w:left="561" w:hanging="0"/>
                                <w:rPr>
                                  <w:rFonts w:ascii="Courier New" w:hAnsi="Courier New"/>
                                  <w:sz w:val="18"/>
                                  <w:ins w:id="2369" w:author="Jomar Tigcal" w:date="2023-03-04T22:23:56Z"/>
                                </w:rPr>
                              </w:pPr>
                              <w:r>
                                <w:rPr>
                                  <w:rFonts w:ascii="Courier New" w:hAnsi="Courier New"/>
                                  <w:spacing w:val="-10"/>
                                  <w:sz w:val="18"/>
                                </w:rPr>
                                <w:t>private fun openShowDetails(tvShow: TVShow) {</w:t>
                              </w:r>
                            </w:p>
                            <w:p>
                              <w:pPr>
                                <w:pStyle w:val="Normal"/>
                                <w:spacing w:before="40" w:after="0"/>
                                <w:ind w:left="561" w:hanging="0"/>
                                <w:rPr>
                                  <w:rFonts w:ascii="Courier New" w:hAnsi="Courier New"/>
                                  <w:sz w:val="18"/>
                                </w:rPr>
                              </w:pPr>
                              <w:r>
                                <w:rPr>
                                  <w:rFonts w:ascii="Courier New" w:hAnsi="Courier New"/>
                                  <w:spacing w:val="-10"/>
                                  <w:sz w:val="18"/>
                                </w:rPr>
                                <w:t xml:space="preserve">    </w:t>
                              </w:r>
                              <w:r>
                                <w:rPr>
                                  <w:rFonts w:ascii="Courier New" w:hAnsi="Courier New"/>
                                  <w:spacing w:val="-10"/>
                                  <w:sz w:val="18"/>
                                </w:rPr>
                                <w:t>val intent = Intent(this, DetailsActivity::class.java).apply {</w:t>
                              </w:r>
                            </w:p>
                            <w:p>
                              <w:pPr>
                                <w:pStyle w:val="Normal"/>
                                <w:spacing w:before="40" w:after="0"/>
                                <w:ind w:left="561" w:hanging="0"/>
                                <w:rPr>
                                  <w:rFonts w:ascii="Courier New" w:hAnsi="Courier New"/>
                                  <w:sz w:val="18"/>
                                </w:rPr>
                              </w:pPr>
                              <w:r>
                                <w:rPr>
                                  <w:rFonts w:ascii="Courier New" w:hAnsi="Courier New"/>
                                  <w:spacing w:val="-10"/>
                                  <w:sz w:val="18"/>
                                </w:rPr>
                                <w:t xml:space="preserve">        </w:t>
                              </w:r>
                              <w:r>
                                <w:rPr>
                                  <w:rFonts w:ascii="Courier New" w:hAnsi="Courier New"/>
                                  <w:spacing w:val="-10"/>
                                  <w:sz w:val="18"/>
                                </w:rPr>
                                <w:t>putExtra(DetailsActivity.EXTRA_TITLE, tvShow.name)</w:t>
                              </w:r>
                            </w:p>
                            <w:p>
                              <w:pPr>
                                <w:pStyle w:val="Normal"/>
                                <w:spacing w:before="40" w:after="0"/>
                                <w:ind w:left="561" w:hanging="0"/>
                                <w:rPr>
                                  <w:rFonts w:ascii="Courier New" w:hAnsi="Courier New"/>
                                  <w:sz w:val="18"/>
                                </w:rPr>
                              </w:pPr>
                              <w:r>
                                <w:rPr>
                                  <w:rFonts w:ascii="Courier New" w:hAnsi="Courier New"/>
                                  <w:spacing w:val="-10"/>
                                  <w:sz w:val="18"/>
                                </w:rPr>
                                <w:t xml:space="preserve">        </w:t>
                              </w:r>
                              <w:r>
                                <w:rPr>
                                  <w:rFonts w:ascii="Courier New" w:hAnsi="Courier New"/>
                                  <w:spacing w:val="-10"/>
                                  <w:sz w:val="18"/>
                                </w:rPr>
                                <w:t>putExtra(DetailsActivity.EXTRA_RELEASE, tvShow.firstAirDate)</w:t>
                              </w:r>
                            </w:p>
                            <w:p>
                              <w:pPr>
                                <w:pStyle w:val="Normal"/>
                                <w:spacing w:before="40" w:after="0"/>
                                <w:ind w:left="561" w:hanging="0"/>
                                <w:rPr>
                                  <w:rFonts w:ascii="Courier New" w:hAnsi="Courier New"/>
                                  <w:sz w:val="18"/>
                                </w:rPr>
                              </w:pPr>
                              <w:r>
                                <w:rPr>
                                  <w:rFonts w:ascii="Courier New" w:hAnsi="Courier New"/>
                                  <w:spacing w:val="-10"/>
                                  <w:sz w:val="18"/>
                                </w:rPr>
                                <w:t xml:space="preserve">        </w:t>
                              </w:r>
                              <w:r>
                                <w:rPr>
                                  <w:rFonts w:ascii="Courier New" w:hAnsi="Courier New"/>
                                  <w:spacing w:val="-10"/>
                                  <w:sz w:val="18"/>
                                </w:rPr>
                                <w:t>putExtra(DetailsActivity.EXTRA_OVERVIEW, tvShow.overview)</w:t>
                              </w:r>
                            </w:p>
                            <w:p>
                              <w:pPr>
                                <w:pStyle w:val="Normal"/>
                                <w:spacing w:before="40" w:after="0"/>
                                <w:ind w:left="561" w:hanging="0"/>
                                <w:rPr>
                                  <w:rFonts w:ascii="Courier New" w:hAnsi="Courier New"/>
                                  <w:sz w:val="18"/>
                                </w:rPr>
                              </w:pPr>
                              <w:r>
                                <w:rPr>
                                  <w:rFonts w:ascii="Courier New" w:hAnsi="Courier New"/>
                                  <w:spacing w:val="-10"/>
                                  <w:sz w:val="18"/>
                                </w:rPr>
                                <w:t xml:space="preserve">        </w:t>
                              </w:r>
                              <w:r>
                                <w:rPr>
                                  <w:rFonts w:ascii="Courier New" w:hAnsi="Courier New"/>
                                  <w:spacing w:val="-10"/>
                                  <w:sz w:val="18"/>
                                </w:rPr>
                                <w:t>putExtra(DetailsActivity.EXTRA_POSTER, tvShow.posterPath)</w:t>
                              </w:r>
                            </w:p>
                            <w:p>
                              <w:pPr>
                                <w:pStyle w:val="Normal"/>
                                <w:spacing w:before="40" w:after="0"/>
                                <w:ind w:left="561" w:hanging="0"/>
                                <w:rPr>
                                  <w:rFonts w:ascii="Courier New" w:hAnsi="Courier New"/>
                                  <w:sz w:val="18"/>
                                </w:rPr>
                              </w:pPr>
                              <w:r>
                                <w:rPr>
                                  <w:rFonts w:ascii="Courier New" w:hAnsi="Courier New"/>
                                  <w:spacing w:val="-10"/>
                                  <w:sz w:val="18"/>
                                </w:rPr>
                                <w:t xml:space="preserve">    </w:t>
                              </w:r>
                              <w:r>
                                <w:rPr>
                                  <w:rFonts w:ascii="Courier New" w:hAnsi="Courier New"/>
                                  <w:spacing w:val="-10"/>
                                  <w:sz w:val="18"/>
                                </w:rPr>
                                <w:t>}</w:t>
                              </w:r>
                            </w:p>
                            <w:p>
                              <w:pPr>
                                <w:pStyle w:val="Normal"/>
                                <w:spacing w:before="40" w:after="0"/>
                                <w:ind w:left="561" w:hanging="0"/>
                                <w:rPr>
                                  <w:rFonts w:ascii="Courier New" w:hAnsi="Courier New"/>
                                  <w:sz w:val="18"/>
                                </w:rPr>
                              </w:pPr>
                              <w:r>
                                <w:rPr>
                                  <w:rFonts w:ascii="Courier New" w:hAnsi="Courier New"/>
                                  <w:spacing w:val="-10"/>
                                  <w:sz w:val="18"/>
                                </w:rPr>
                                <w:t xml:space="preserve">    </w:t>
                              </w:r>
                              <w:r>
                                <w:rPr>
                                  <w:rFonts w:ascii="Courier New" w:hAnsi="Courier New"/>
                                  <w:spacing w:val="-10"/>
                                  <w:sz w:val="18"/>
                                </w:rPr>
                                <w:t>startActivity(intent)</w:t>
                              </w:r>
                            </w:p>
                            <w:p>
                              <w:pPr>
                                <w:pStyle w:val="Normal"/>
                                <w:spacing w:before="40" w:after="0"/>
                                <w:ind w:left="561" w:hanging="0"/>
                                <w:rPr>
                                  <w:rFonts w:ascii="Courier New" w:hAnsi="Courier New"/>
                                  <w:sz w:val="18"/>
                                </w:rPr>
                              </w:pPr>
                              <w:r>
                                <w:rPr>
                                  <w:rFonts w:ascii="Courier New" w:hAnsi="Courier New"/>
                                  <w:spacing w:val="-10"/>
                                  <w:sz w:val="18"/>
                                </w:rPr>
                                <w:t>}</w:t>
                              </w:r>
                            </w:p>
                          </w:txbxContent>
                        </wps:txbx>
                        <wps:bodyPr lIns="0" rIns="0" tIns="0" bIns="0" anchor="t">
                          <a:noAutofit/>
                        </wps:bodyPr>
                      </wps:wsp>
                    </wpg:wgp>
                  </a:graphicData>
                </a:graphic>
              </wp:anchor>
            </w:drawing>
          </mc:Choice>
          <mc:Fallback>
            <w:pict>
              <v:group id="shape_0" alt="docshapegroup 16" style="position:absolute;margin-left:41.2pt;margin-top:2pt;width:399.6pt;height:123.25pt" coordorigin="824,40" coordsize="7992,2465">
                <v:rect id="shape_0" path="m0,0l-2147483645,0l-2147483645,-2147483646l0,-2147483646xe" fillcolor="#f6f6f6" stroked="f" o:allowincell="f" style="position:absolute;left:824;top:52;width:7991;height:2440;mso-wrap-style:none;v-text-anchor:middle">
                  <v:fill o:detectmouseclick="t" type="solid" color2="#090909"/>
                  <v:stroke color="#3465a4" joinstyle="round" endcap="flat"/>
                  <w10:wrap type="topAndBottom"/>
                </v:rect>
                <v:rect id="shape_0" path="m0,0l-2147483645,0l-2147483645,-2147483646l0,-2147483646xe" stroked="f" o:allowincell="f" style="position:absolute;left:824;top:64;width:7991;height:2416;mso-wrap-style:square;v-text-anchor:top">
                  <v:fill o:detectmouseclick="t" on="false"/>
                  <v:stroke color="#3465a4" joinstyle="round" endcap="flat"/>
                  <v:textbox>
                    <w:txbxContent>
                      <w:p>
                        <w:pPr>
                          <w:pStyle w:val="Normal"/>
                          <w:spacing w:before="40" w:after="0"/>
                          <w:ind w:left="561" w:hanging="0"/>
                          <w:rPr>
                            <w:rFonts w:ascii="Courier New" w:hAnsi="Courier New"/>
                            <w:sz w:val="18"/>
                            <w:ins w:id="2370" w:author="Jomar Tigcal" w:date="2023-03-04T22:23:56Z"/>
                          </w:rPr>
                        </w:pPr>
                        <w:r>
                          <w:rPr>
                            <w:rFonts w:ascii="Courier New" w:hAnsi="Courier New"/>
                            <w:spacing w:val="-10"/>
                            <w:sz w:val="18"/>
                          </w:rPr>
                          <w:t>private fun openShowDetails(tvShow: TVShow) {</w:t>
                        </w:r>
                      </w:p>
                      <w:p>
                        <w:pPr>
                          <w:pStyle w:val="Normal"/>
                          <w:spacing w:before="40" w:after="0"/>
                          <w:ind w:left="561" w:hanging="0"/>
                          <w:rPr>
                            <w:rFonts w:ascii="Courier New" w:hAnsi="Courier New"/>
                            <w:sz w:val="18"/>
                          </w:rPr>
                        </w:pPr>
                        <w:r>
                          <w:rPr>
                            <w:rFonts w:ascii="Courier New" w:hAnsi="Courier New"/>
                            <w:spacing w:val="-10"/>
                            <w:sz w:val="18"/>
                          </w:rPr>
                          <w:t xml:space="preserve">    </w:t>
                        </w:r>
                        <w:r>
                          <w:rPr>
                            <w:rFonts w:ascii="Courier New" w:hAnsi="Courier New"/>
                            <w:spacing w:val="-10"/>
                            <w:sz w:val="18"/>
                          </w:rPr>
                          <w:t>val intent = Intent(this, DetailsActivity::class.java).apply {</w:t>
                        </w:r>
                      </w:p>
                      <w:p>
                        <w:pPr>
                          <w:pStyle w:val="Normal"/>
                          <w:spacing w:before="40" w:after="0"/>
                          <w:ind w:left="561" w:hanging="0"/>
                          <w:rPr>
                            <w:rFonts w:ascii="Courier New" w:hAnsi="Courier New"/>
                            <w:sz w:val="18"/>
                          </w:rPr>
                        </w:pPr>
                        <w:r>
                          <w:rPr>
                            <w:rFonts w:ascii="Courier New" w:hAnsi="Courier New"/>
                            <w:spacing w:val="-10"/>
                            <w:sz w:val="18"/>
                          </w:rPr>
                          <w:t xml:space="preserve">        </w:t>
                        </w:r>
                        <w:r>
                          <w:rPr>
                            <w:rFonts w:ascii="Courier New" w:hAnsi="Courier New"/>
                            <w:spacing w:val="-10"/>
                            <w:sz w:val="18"/>
                          </w:rPr>
                          <w:t>putExtra(DetailsActivity.EXTRA_TITLE, tvShow.name)</w:t>
                        </w:r>
                      </w:p>
                      <w:p>
                        <w:pPr>
                          <w:pStyle w:val="Normal"/>
                          <w:spacing w:before="40" w:after="0"/>
                          <w:ind w:left="561" w:hanging="0"/>
                          <w:rPr>
                            <w:rFonts w:ascii="Courier New" w:hAnsi="Courier New"/>
                            <w:sz w:val="18"/>
                          </w:rPr>
                        </w:pPr>
                        <w:r>
                          <w:rPr>
                            <w:rFonts w:ascii="Courier New" w:hAnsi="Courier New"/>
                            <w:spacing w:val="-10"/>
                            <w:sz w:val="18"/>
                          </w:rPr>
                          <w:t xml:space="preserve">        </w:t>
                        </w:r>
                        <w:r>
                          <w:rPr>
                            <w:rFonts w:ascii="Courier New" w:hAnsi="Courier New"/>
                            <w:spacing w:val="-10"/>
                            <w:sz w:val="18"/>
                          </w:rPr>
                          <w:t>putExtra(DetailsActivity.EXTRA_RELEASE, tvShow.firstAirDate)</w:t>
                        </w:r>
                      </w:p>
                      <w:p>
                        <w:pPr>
                          <w:pStyle w:val="Normal"/>
                          <w:spacing w:before="40" w:after="0"/>
                          <w:ind w:left="561" w:hanging="0"/>
                          <w:rPr>
                            <w:rFonts w:ascii="Courier New" w:hAnsi="Courier New"/>
                            <w:sz w:val="18"/>
                          </w:rPr>
                        </w:pPr>
                        <w:r>
                          <w:rPr>
                            <w:rFonts w:ascii="Courier New" w:hAnsi="Courier New"/>
                            <w:spacing w:val="-10"/>
                            <w:sz w:val="18"/>
                          </w:rPr>
                          <w:t xml:space="preserve">        </w:t>
                        </w:r>
                        <w:r>
                          <w:rPr>
                            <w:rFonts w:ascii="Courier New" w:hAnsi="Courier New"/>
                            <w:spacing w:val="-10"/>
                            <w:sz w:val="18"/>
                          </w:rPr>
                          <w:t>putExtra(DetailsActivity.EXTRA_OVERVIEW, tvShow.overview)</w:t>
                        </w:r>
                      </w:p>
                      <w:p>
                        <w:pPr>
                          <w:pStyle w:val="Normal"/>
                          <w:spacing w:before="40" w:after="0"/>
                          <w:ind w:left="561" w:hanging="0"/>
                          <w:rPr>
                            <w:rFonts w:ascii="Courier New" w:hAnsi="Courier New"/>
                            <w:sz w:val="18"/>
                          </w:rPr>
                        </w:pPr>
                        <w:r>
                          <w:rPr>
                            <w:rFonts w:ascii="Courier New" w:hAnsi="Courier New"/>
                            <w:spacing w:val="-10"/>
                            <w:sz w:val="18"/>
                          </w:rPr>
                          <w:t xml:space="preserve">        </w:t>
                        </w:r>
                        <w:r>
                          <w:rPr>
                            <w:rFonts w:ascii="Courier New" w:hAnsi="Courier New"/>
                            <w:spacing w:val="-10"/>
                            <w:sz w:val="18"/>
                          </w:rPr>
                          <w:t>putExtra(DetailsActivity.EXTRA_POSTER, tvShow.posterPath)</w:t>
                        </w:r>
                      </w:p>
                      <w:p>
                        <w:pPr>
                          <w:pStyle w:val="Normal"/>
                          <w:spacing w:before="40" w:after="0"/>
                          <w:ind w:left="561" w:hanging="0"/>
                          <w:rPr>
                            <w:rFonts w:ascii="Courier New" w:hAnsi="Courier New"/>
                            <w:sz w:val="18"/>
                          </w:rPr>
                        </w:pPr>
                        <w:r>
                          <w:rPr>
                            <w:rFonts w:ascii="Courier New" w:hAnsi="Courier New"/>
                            <w:spacing w:val="-10"/>
                            <w:sz w:val="18"/>
                          </w:rPr>
                          <w:t xml:space="preserve">    </w:t>
                        </w:r>
                        <w:r>
                          <w:rPr>
                            <w:rFonts w:ascii="Courier New" w:hAnsi="Courier New"/>
                            <w:spacing w:val="-10"/>
                            <w:sz w:val="18"/>
                          </w:rPr>
                          <w:t>}</w:t>
                        </w:r>
                      </w:p>
                      <w:p>
                        <w:pPr>
                          <w:pStyle w:val="Normal"/>
                          <w:spacing w:before="40" w:after="0"/>
                          <w:ind w:left="561" w:hanging="0"/>
                          <w:rPr>
                            <w:rFonts w:ascii="Courier New" w:hAnsi="Courier New"/>
                            <w:sz w:val="18"/>
                          </w:rPr>
                        </w:pPr>
                        <w:r>
                          <w:rPr>
                            <w:rFonts w:ascii="Courier New" w:hAnsi="Courier New"/>
                            <w:spacing w:val="-10"/>
                            <w:sz w:val="18"/>
                          </w:rPr>
                          <w:t xml:space="preserve">    </w:t>
                        </w:r>
                        <w:r>
                          <w:rPr>
                            <w:rFonts w:ascii="Courier New" w:hAnsi="Courier New"/>
                            <w:spacing w:val="-10"/>
                            <w:sz w:val="18"/>
                          </w:rPr>
                          <w:t>startActivity(intent)</w:t>
                        </w:r>
                      </w:p>
                      <w:p>
                        <w:pPr>
                          <w:pStyle w:val="Normal"/>
                          <w:spacing w:before="40" w:after="0"/>
                          <w:ind w:left="561" w:hanging="0"/>
                          <w:rPr>
                            <w:rFonts w:ascii="Courier New" w:hAnsi="Courier New"/>
                            <w:sz w:val="18"/>
                          </w:rPr>
                        </w:pPr>
                        <w:r>
                          <w:rPr>
                            <w:rFonts w:ascii="Courier New" w:hAnsi="Courier New"/>
                            <w:spacing w:val="-10"/>
                            <w:sz w:val="18"/>
                          </w:rPr>
                          <w:t>}</w:t>
                        </w:r>
                      </w:p>
                    </w:txbxContent>
                  </v:textbox>
                  <w10:wrap type="topAndBottom"/>
                </v:rect>
              </v:group>
            </w:pict>
          </mc:Fallback>
        </mc:AlternateContent>
      </w:r>
    </w:p>
    <w:p>
      <w:pPr>
        <w:pStyle w:val="ListParagraph"/>
        <w:numPr>
          <w:ilvl w:val="0"/>
          <w:numId w:val="2"/>
        </w:numPr>
        <w:tabs>
          <w:tab w:val="clear" w:pos="720"/>
          <w:tab w:val="left" w:pos="1274" w:leader="none"/>
        </w:tabs>
        <w:spacing w:before="140" w:after="0"/>
        <w:ind w:left="1274" w:hanging="360"/>
        <w:jc w:val="left"/>
        <w:rPr>
          <w:rFonts w:ascii="Courier New" w:hAnsi="Courier New"/>
          <w:b/>
          <w:b/>
          <w:ins w:id="2382" w:author="Jomar Tigcal" w:date="2023-03-04T22:23:56Z"/>
        </w:rPr>
      </w:pPr>
      <w:ins w:id="2372" w:author="Jomar Tigcal" w:date="2023-03-04T22:23:56Z">
        <w:r>
          <w:rPr>
            <w:sz w:val="20"/>
          </w:rPr>
          <w:t>In</w:t>
        </w:r>
      </w:ins>
      <w:ins w:id="2373" w:author="Jomar Tigcal" w:date="2023-03-04T22:23:56Z">
        <w:r>
          <w:rPr>
            <w:spacing w:val="-5"/>
            <w:sz w:val="20"/>
          </w:rPr>
          <w:t xml:space="preserve"> </w:t>
        </w:r>
      </w:ins>
      <w:ins w:id="2374" w:author="Jomar Tigcal" w:date="2023-03-04T22:23:56Z">
        <w:r>
          <w:rPr>
            <w:sz w:val="20"/>
          </w:rPr>
          <w:t>the</w:t>
        </w:r>
      </w:ins>
      <w:ins w:id="2375" w:author="Jomar Tigcal" w:date="2023-03-04T22:23:56Z">
        <w:r>
          <w:rPr>
            <w:spacing w:val="-3"/>
            <w:sz w:val="20"/>
          </w:rPr>
          <w:t xml:space="preserve"> </w:t>
        </w:r>
      </w:ins>
      <w:ins w:id="2376" w:author="Jomar Tigcal" w:date="2023-03-04T22:23:56Z">
        <w:r>
          <w:rPr>
            <w:rFonts w:ascii="Courier New" w:hAnsi="Courier New"/>
            <w:b/>
            <w:spacing w:val="-3"/>
            <w:sz w:val="20"/>
          </w:rPr>
          <w:t>MainActivity</w:t>
        </w:r>
      </w:ins>
      <w:ins w:id="2377" w:author="Jomar Tigcal" w:date="2023-03-04T22:23:56Z">
        <w:r>
          <w:rPr>
            <w:rFonts w:ascii="Courier New" w:hAnsi="Courier New"/>
            <w:b/>
            <w:spacing w:val="-80"/>
          </w:rPr>
          <w:t xml:space="preserve"> </w:t>
        </w:r>
      </w:ins>
      <w:ins w:id="2378" w:author="Jomar Tigcal" w:date="2023-03-04T22:23:56Z">
        <w:r>
          <w:rPr>
            <w:sz w:val="20"/>
          </w:rPr>
          <w:t>class,</w:t>
        </w:r>
      </w:ins>
      <w:ins w:id="2379" w:author="Jomar Tigcal" w:date="2023-03-04T22:23:56Z">
        <w:r>
          <w:rPr>
            <w:spacing w:val="-3"/>
            <w:sz w:val="20"/>
          </w:rPr>
          <w:t xml:space="preserve"> defin</w:t>
        </w:r>
      </w:ins>
      <w:ins w:id="2380" w:author="Jomar Tigcal" w:date="2023-03-04T22:23:56Z">
        <w:r>
          <w:rPr>
            <w:sz w:val="20"/>
          </w:rPr>
          <w:t>e a field for the adapter for the TV shows</w:t>
        </w:r>
      </w:ins>
      <w:ins w:id="2381" w:author="Jomar Tigcal" w:date="2023-03-04T22:23:56Z">
        <w:r>
          <w:rPr>
            <w:rFonts w:ascii="Courier New" w:hAnsi="Courier New"/>
            <w:b/>
            <w:spacing w:val="-2"/>
            <w:sz w:val="20"/>
          </w:rPr>
          <w:t>:</w:t>
        </w:r>
      </w:ins>
    </w:p>
    <w:p>
      <w:pPr>
        <w:sectPr>
          <w:headerReference w:type="even" r:id="rId511"/>
          <w:headerReference w:type="default" r:id="rId512"/>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4" w:after="0"/>
        <w:rPr>
          <w:sz w:val="9"/>
          <w:ins w:id="2409" w:author="Jomar Tigcal" w:date="2023-03-04T22:23:56Z"/>
        </w:rPr>
      </w:pPr>
      <w:r>
        <w:rPr>
          <w:sz w:val="9"/>
        </w:rPr>
        <mc:AlternateContent>
          <mc:Choice Requires="wpg">
            <w:drawing>
              <wp:anchor behindDoc="0" distT="4445" distB="635" distL="0" distR="4445" simplePos="0" locked="0" layoutInCell="0" allowOverlap="1" relativeHeight="1976" wp14:anchorId="516D588E">
                <wp:simplePos x="0" y="0"/>
                <wp:positionH relativeFrom="page">
                  <wp:posOffset>1120140</wp:posOffset>
                </wp:positionH>
                <wp:positionV relativeFrom="paragraph">
                  <wp:posOffset>95250</wp:posOffset>
                </wp:positionV>
                <wp:extent cx="5074920" cy="1235075"/>
                <wp:effectExtent l="0" t="1270" r="635" b="0"/>
                <wp:wrapTopAndBottom/>
                <wp:docPr id="1809" name="docshapegroup 17"/>
                <a:graphic xmlns:a="http://schemas.openxmlformats.org/drawingml/2006/main">
                  <a:graphicData uri="http://schemas.microsoft.com/office/word/2010/wordprocessingGroup">
                    <wpg:wgp>
                      <wpg:cNvGrpSpPr/>
                      <wpg:grpSpPr>
                        <a:xfrm>
                          <a:off x="0" y="0"/>
                          <a:ext cx="5074920" cy="1235160"/>
                          <a:chOff x="0" y="0"/>
                          <a:chExt cx="5074920" cy="1235160"/>
                        </a:xfrm>
                      </wpg:grpSpPr>
                      <wps:wsp>
                        <wps:cNvSpPr/>
                        <wps:spPr>
                          <a:xfrm>
                            <a:off x="0" y="19800"/>
                            <a:ext cx="5074920" cy="1195560"/>
                          </a:xfrm>
                          <a:prstGeom prst="rect">
                            <a:avLst/>
                          </a:prstGeom>
                          <a:solidFill>
                            <a:srgbClr val="f6f6f6"/>
                          </a:solidFill>
                          <a:ln w="0">
                            <a:noFill/>
                          </a:ln>
                        </wps:spPr>
                        <wps:style>
                          <a:lnRef idx="0"/>
                          <a:fillRef idx="0"/>
                          <a:effectRef idx="0"/>
                          <a:fontRef idx="minor"/>
                        </wps:style>
                        <wps:bodyPr/>
                      </wps:wsp>
                      <wps:wsp>
                        <wps:cNvSpPr/>
                        <wps:spPr>
                          <a:xfrm>
                            <a:off x="0" y="0"/>
                            <a:ext cx="5074920" cy="1235160"/>
                          </a:xfrm>
                          <a:custGeom>
                            <a:avLst/>
                            <a:gdLst>
                              <a:gd name="textAreaLeft" fmla="*/ 0 w 2877120"/>
                              <a:gd name="textAreaRight" fmla="*/ 2883600 w 2877120"/>
                              <a:gd name="textAreaTop" fmla="*/ 0 h 700200"/>
                              <a:gd name="textAreaBottom" fmla="*/ 714240 h 700200"/>
                            </a:gdLst>
                            <a:ahLst/>
                            <a:rect l="textAreaLeft" t="textAreaTop" r="textAreaRight" b="textAreaBottom"/>
                            <a:pathLst>
                              <a:path w="7992" h="625">
                                <a:moveTo>
                                  <a:pt x="7992" y="604"/>
                                </a:moveTo>
                                <a:lnTo>
                                  <a:pt x="0" y="604"/>
                                </a:lnTo>
                                <a:lnTo>
                                  <a:pt x="0" y="624"/>
                                </a:lnTo>
                                <a:lnTo>
                                  <a:pt x="7992" y="624"/>
                                </a:lnTo>
                                <a:lnTo>
                                  <a:pt x="7992" y="60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39240"/>
                            <a:ext cx="5074920" cy="115632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ins w:id="2383" w:author="Jomar Tigcal" w:date="2023-03-04T22:23:56Z"/>
                                </w:rPr>
                              </w:pPr>
                              <w:r>
                                <w:rPr>
                                  <w:rFonts w:ascii="Courier New" w:hAnsi="Courier New"/>
                                  <w:spacing w:val="-2"/>
                                  <w:sz w:val="18"/>
                                </w:rPr>
                                <w:t>private val tvShowAdapter by lazy {</w:t>
                              </w:r>
                            </w:p>
                            <w:p>
                              <w:pPr>
                                <w:pStyle w:val="Normal"/>
                                <w:spacing w:before="40"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TVShowAdapter(object : TVShowAdapter.TVClickListener {</w:t>
                              </w:r>
                            </w:p>
                            <w:p>
                              <w:pPr>
                                <w:pStyle w:val="Normal"/>
                                <w:spacing w:before="40"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override fun onShowClick(show: TVShow) {</w:t>
                              </w:r>
                            </w:p>
                            <w:p>
                              <w:pPr>
                                <w:pStyle w:val="Normal"/>
                                <w:spacing w:before="40"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openShowDetails(show)</w:t>
                              </w:r>
                            </w:p>
                            <w:p>
                              <w:pPr>
                                <w:pStyle w:val="Normal"/>
                                <w:spacing w:before="40"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w:t>
                              </w:r>
                            </w:p>
                            <w:p>
                              <w:pPr>
                                <w:pStyle w:val="Normal"/>
                                <w:spacing w:before="40"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w:t>
                              </w:r>
                            </w:p>
                            <w:p>
                              <w:pPr>
                                <w:pStyle w:val="Normal"/>
                                <w:spacing w:before="40" w:after="0"/>
                                <w:ind w:left="453" w:hanging="0"/>
                                <w:rPr>
                                  <w:rFonts w:ascii="Courier New" w:hAnsi="Courier New"/>
                                  <w:sz w:val="18"/>
                                </w:rPr>
                              </w:pPr>
                              <w:r>
                                <w:rPr>
                                  <w:rFonts w:ascii="Courier New" w:hAnsi="Courier New"/>
                                  <w:spacing w:val="-2"/>
                                  <w:sz w:val="18"/>
                                </w:rPr>
                                <w:t>}</w:t>
                              </w:r>
                            </w:p>
                          </w:txbxContent>
                        </wps:txbx>
                        <wps:bodyPr lIns="0" rIns="0" tIns="0" bIns="0" anchor="t">
                          <a:noAutofit/>
                        </wps:bodyPr>
                      </wps:wsp>
                    </wpg:wgp>
                  </a:graphicData>
                </a:graphic>
              </wp:anchor>
            </w:drawing>
          </mc:Choice>
          <mc:Fallback>
            <w:pict>
              <v:group id="shape_0" alt="docshapegroup 17" style="position:absolute;margin-left:88.2pt;margin-top:7.5pt;width:399.6pt;height:97.25pt" coordorigin="1764,150" coordsize="7992,1945">
                <v:rect id="shape_0" path="m0,0l-2147483645,0l-2147483645,-2147483646l0,-2147483646xe" fillcolor="#f6f6f6" stroked="f" o:allowincell="f" style="position:absolute;left:1764;top:181;width:7991;height:1882;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212;width:7991;height:1820;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ins w:id="2384" w:author="Jomar Tigcal" w:date="2023-03-04T22:23:56Z"/>
                          </w:rPr>
                        </w:pPr>
                        <w:r>
                          <w:rPr>
                            <w:rFonts w:ascii="Courier New" w:hAnsi="Courier New"/>
                            <w:spacing w:val="-2"/>
                            <w:sz w:val="18"/>
                          </w:rPr>
                          <w:t>private val tvShowAdapter by lazy {</w:t>
                        </w:r>
                      </w:p>
                      <w:p>
                        <w:pPr>
                          <w:pStyle w:val="Normal"/>
                          <w:spacing w:before="40"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TVShowAdapter(object : TVShowAdapter.TVClickListener {</w:t>
                        </w:r>
                      </w:p>
                      <w:p>
                        <w:pPr>
                          <w:pStyle w:val="Normal"/>
                          <w:spacing w:before="40"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override fun onShowClick(show: TVShow) {</w:t>
                        </w:r>
                      </w:p>
                      <w:p>
                        <w:pPr>
                          <w:pStyle w:val="Normal"/>
                          <w:spacing w:before="40"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openShowDetails(show)</w:t>
                        </w:r>
                      </w:p>
                      <w:p>
                        <w:pPr>
                          <w:pStyle w:val="Normal"/>
                          <w:spacing w:before="40"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w:t>
                        </w:r>
                      </w:p>
                      <w:p>
                        <w:pPr>
                          <w:pStyle w:val="Normal"/>
                          <w:spacing w:before="40" w:after="0"/>
                          <w:ind w:left="453" w:hanging="0"/>
                          <w:rPr>
                            <w:rFonts w:ascii="Courier New" w:hAnsi="Courier New"/>
                            <w:sz w:val="18"/>
                          </w:rPr>
                        </w:pPr>
                        <w:r>
                          <w:rPr>
                            <w:rFonts w:ascii="Courier New" w:hAnsi="Courier New"/>
                            <w:spacing w:val="-2"/>
                            <w:sz w:val="18"/>
                          </w:rPr>
                          <w:t xml:space="preserve">    </w:t>
                        </w:r>
                        <w:r>
                          <w:rPr>
                            <w:rFonts w:ascii="Courier New" w:hAnsi="Courier New"/>
                            <w:spacing w:val="-2"/>
                            <w:sz w:val="18"/>
                          </w:rPr>
                          <w:t>})</w:t>
                        </w:r>
                      </w:p>
                      <w:p>
                        <w:pPr>
                          <w:pStyle w:val="Normal"/>
                          <w:spacing w:before="40" w:after="0"/>
                          <w:ind w:left="453" w:hanging="0"/>
                          <w:rPr>
                            <w:rFonts w:ascii="Courier New" w:hAnsi="Courier New"/>
                            <w:sz w:val="18"/>
                          </w:rPr>
                        </w:pPr>
                        <w:r>
                          <w:rPr>
                            <w:rFonts w:ascii="Courier New" w:hAnsi="Courier New"/>
                            <w:spacing w:val="-2"/>
                            <w:sz w:val="18"/>
                          </w:rPr>
                          <w:t>}</w:t>
                        </w:r>
                      </w:p>
                    </w:txbxContent>
                  </v:textbox>
                  <w10:wrap type="topAndBottom"/>
                </v:rect>
              </v:group>
            </w:pict>
          </mc:Fallback>
        </mc:AlternateContent>
      </w:r>
    </w:p>
    <w:p>
      <w:pPr>
        <w:pStyle w:val="TextBody"/>
        <w:spacing w:before="12" w:after="0"/>
        <w:rPr>
          <w:sz w:val="7"/>
          <w:ins w:id="2411" w:author="Jomar Tigcal" w:date="2023-03-04T22:23:56Z"/>
        </w:rPr>
      </w:pPr>
      <w:ins w:id="2410" w:author="Jomar Tigcal" w:date="2023-03-04T22:23:56Z">
        <w:r>
          <w:rPr>
            <w:sz w:val="7"/>
          </w:rPr>
        </w:r>
      </w:ins>
    </w:p>
    <w:p>
      <w:pPr>
        <w:pStyle w:val="ListParagraph"/>
        <w:numPr>
          <w:ilvl w:val="0"/>
          <w:numId w:val="0"/>
        </w:numPr>
        <w:tabs>
          <w:tab w:val="clear" w:pos="720"/>
          <w:tab w:val="left" w:pos="554" w:leader="none"/>
        </w:tabs>
        <w:spacing w:before="101" w:after="0"/>
        <w:ind w:left="554" w:hanging="0"/>
        <w:jc w:val="left"/>
        <w:rPr>
          <w:sz w:val="20"/>
          <w:ins w:id="2413" w:author="Jomar Tigcal" w:date="2023-03-04T22:23:56Z"/>
        </w:rPr>
      </w:pPr>
      <w:ins w:id="2412" w:author="Jomar Tigcal" w:date="2023-03-04T22:23:56Z">
        <w:r>
          <w:rPr>
            <w:sz w:val="20"/>
          </w:rPr>
          <w:t>This will create an adapter with the list of TV shows. When a TV show is clicked, the openShowDetails function will be called.</w:t>
        </w:r>
      </w:ins>
    </w:p>
    <w:p>
      <w:pPr>
        <w:pStyle w:val="ListParagraph"/>
        <w:numPr>
          <w:ilvl w:val="0"/>
          <w:numId w:val="2"/>
        </w:numPr>
        <w:tabs>
          <w:tab w:val="clear" w:pos="720"/>
          <w:tab w:val="left" w:pos="554" w:leader="none"/>
        </w:tabs>
        <w:spacing w:before="101" w:after="0"/>
        <w:jc w:val="left"/>
        <w:rPr>
          <w:sz w:val="20"/>
          <w:ins w:id="2420" w:author="Jomar Tigcal" w:date="2023-03-04T22:23:56Z"/>
        </w:rPr>
      </w:pPr>
      <w:ins w:id="2414" w:author="Jomar Tigcal" w:date="2023-03-04T22:23:56Z">
        <w:r>
          <w:rPr>
            <w:sz w:val="20"/>
          </w:rPr>
          <w:t xml:space="preserve">In the </w:t>
        </w:r>
      </w:ins>
      <w:ins w:id="2415" w:author="Jomar Tigcal" w:date="2023-03-04T22:23:56Z">
        <w:r>
          <w:rPr>
            <w:rFonts w:ascii="Courier New" w:hAnsi="Courier New"/>
            <w:b/>
            <w:sz w:val="20"/>
          </w:rPr>
          <w:t>onCreate</w:t>
        </w:r>
      </w:ins>
      <w:ins w:id="2416" w:author="Jomar Tigcal" w:date="2023-03-04T22:23:56Z">
        <w:r>
          <w:rPr>
            <w:rFonts w:ascii="Courier New" w:hAnsi="Courier New"/>
            <w:b/>
            <w:spacing w:val="-80"/>
          </w:rPr>
          <w:t xml:space="preserve"> </w:t>
        </w:r>
      </w:ins>
      <w:ins w:id="2417" w:author="Jomar Tigcal" w:date="2023-03-04T22:23:56Z">
        <w:r>
          <w:rPr>
            <w:spacing w:val="-5"/>
            <w:sz w:val="20"/>
          </w:rPr>
          <w:t xml:space="preserve">function, set the adapter for the </w:t>
        </w:r>
      </w:ins>
      <w:ins w:id="2418" w:author="Jomar Tigcal" w:date="2023-03-04T22:23:56Z">
        <w:r>
          <w:rPr>
            <w:rFonts w:ascii="Courier New" w:hAnsi="Courier New"/>
            <w:b/>
            <w:spacing w:val="-2"/>
            <w:sz w:val="20"/>
          </w:rPr>
          <w:t>tv_show_list</w:t>
        </w:r>
      </w:ins>
      <w:ins w:id="2419" w:author="Jomar Tigcal" w:date="2023-03-04T22:23:56Z">
        <w:r>
          <w:rPr>
            <w:spacing w:val="-2"/>
            <w:sz w:val="20"/>
          </w:rPr>
          <w:t xml:space="preserve"> RecyclerView:</w:t>
        </w:r>
      </w:ins>
    </w:p>
    <w:p>
      <w:pPr>
        <w:pStyle w:val="TextBody"/>
        <w:spacing w:before="10" w:after="0"/>
        <w:rPr>
          <w:sz w:val="8"/>
          <w:ins w:id="2422" w:author="Jomar Tigcal" w:date="2023-03-04T22:23:56Z"/>
        </w:rPr>
      </w:pPr>
      <w:ins w:id="2421" w:author="Jomar Tigcal" w:date="2023-03-04T22:23:56Z">
        <w:r>
          <w:rPr>
            <w:sz w:val="8"/>
          </w:rPr>
        </w:r>
      </w:ins>
    </w:p>
    <w:p>
      <w:pPr>
        <w:pStyle w:val="ListParagraph"/>
        <w:numPr>
          <w:ilvl w:val="0"/>
          <w:numId w:val="2"/>
        </w:numPr>
        <w:tabs>
          <w:tab w:val="clear" w:pos="720"/>
          <w:tab w:val="left" w:pos="554" w:leader="none"/>
        </w:tabs>
        <w:jc w:val="left"/>
        <w:rPr>
          <w:sz w:val="20"/>
          <w:ins w:id="2433" w:author="Jomar Tigcal" w:date="2023-03-04T22:23:56Z"/>
        </w:rPr>
      </w:pPr>
      <w:r>
        <mc:AlternateContent>
          <mc:Choice Requires="wpg">
            <w:drawing>
              <wp:anchor behindDoc="0" distT="635" distB="0" distL="0" distR="4445" simplePos="0" locked="0" layoutInCell="0" allowOverlap="1" relativeHeight="1978" wp14:anchorId="58D95528">
                <wp:simplePos x="0" y="0"/>
                <wp:positionH relativeFrom="column">
                  <wp:posOffset>66040</wp:posOffset>
                </wp:positionH>
                <wp:positionV relativeFrom="paragraph">
                  <wp:posOffset>26035</wp:posOffset>
                </wp:positionV>
                <wp:extent cx="5074920" cy="603885"/>
                <wp:effectExtent l="0" t="635" r="635" b="0"/>
                <wp:wrapTopAndBottom/>
                <wp:docPr id="1817" name="docshapegroup 18"/>
                <a:graphic xmlns:a="http://schemas.openxmlformats.org/drawingml/2006/main">
                  <a:graphicData uri="http://schemas.microsoft.com/office/word/2010/wordprocessingGroup">
                    <wpg:wgp>
                      <wpg:cNvGrpSpPr/>
                      <wpg:grpSpPr>
                        <a:xfrm>
                          <a:off x="0" y="0"/>
                          <a:ext cx="5074920" cy="603720"/>
                          <a:chOff x="0" y="0"/>
                          <a:chExt cx="5074920" cy="603720"/>
                        </a:xfrm>
                      </wpg:grpSpPr>
                      <wps:wsp>
                        <wps:cNvSpPr/>
                        <wps:spPr>
                          <a:xfrm>
                            <a:off x="0" y="2520"/>
                            <a:ext cx="5074920" cy="598680"/>
                          </a:xfrm>
                          <a:prstGeom prst="rect">
                            <a:avLst/>
                          </a:prstGeom>
                          <a:solidFill>
                            <a:srgbClr val="f6f6f6"/>
                          </a:solidFill>
                          <a:ln w="0">
                            <a:noFill/>
                          </a:ln>
                        </wps:spPr>
                        <wps:style>
                          <a:lnRef idx="0"/>
                          <a:fillRef idx="0"/>
                          <a:effectRef idx="0"/>
                          <a:fontRef idx="minor"/>
                        </wps:style>
                        <wps:bodyPr/>
                      </wps:wsp>
                      <wps:wsp>
                        <wps:cNvSpPr/>
                        <wps:spPr>
                          <a:xfrm>
                            <a:off x="0" y="0"/>
                            <a:ext cx="5074920" cy="603720"/>
                          </a:xfrm>
                          <a:custGeom>
                            <a:avLst/>
                            <a:gdLst>
                              <a:gd name="textAreaLeft" fmla="*/ 0 w 2877120"/>
                              <a:gd name="textAreaRight" fmla="*/ 2883600 w 2877120"/>
                              <a:gd name="textAreaTop" fmla="*/ 0 h 342360"/>
                              <a:gd name="textAreaBottom" fmla="*/ 346680 h 342360"/>
                            </a:gdLst>
                            <a:ahLst/>
                            <a:rect l="textAreaLeft" t="textAreaTop" r="textAreaRight" b="textAreaBottom"/>
                            <a:pathLst>
                              <a:path w="7992" h="2165">
                                <a:moveTo>
                                  <a:pt x="7992" y="2144"/>
                                </a:moveTo>
                                <a:lnTo>
                                  <a:pt x="0" y="2144"/>
                                </a:lnTo>
                                <a:lnTo>
                                  <a:pt x="0" y="2164"/>
                                </a:lnTo>
                                <a:lnTo>
                                  <a:pt x="7992" y="2164"/>
                                </a:lnTo>
                                <a:lnTo>
                                  <a:pt x="7992" y="21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5760"/>
                            <a:ext cx="5074920" cy="592560"/>
                          </a:xfrm>
                          <a:prstGeom prst="rect">
                            <a:avLst/>
                          </a:prstGeom>
                          <a:noFill/>
                          <a:ln w="0">
                            <a:noFill/>
                          </a:ln>
                        </wps:spPr>
                        <wps:style>
                          <a:lnRef idx="0"/>
                          <a:fillRef idx="0"/>
                          <a:effectRef idx="0"/>
                          <a:fontRef idx="minor"/>
                        </wps:style>
                        <wps:txbx>
                          <w:txbxContent>
                            <w:p>
                              <w:pPr>
                                <w:pStyle w:val="Normal"/>
                                <w:spacing w:lineRule="auto" w:line="235" w:before="43" w:after="0"/>
                                <w:ind w:left="453" w:right="840" w:hanging="0"/>
                                <w:rPr>
                                  <w:rFonts w:ascii="Courier New" w:hAnsi="Courier New"/>
                                  <w:sz w:val="18"/>
                                  <w:ins w:id="2423" w:author="Jomar Tigcal" w:date="2023-03-04T22:23:56Z"/>
                                </w:rPr>
                              </w:pPr>
                              <w:r>
                                <w:rPr>
                                  <w:rFonts w:ascii="Courier New" w:hAnsi="Courier New"/>
                                  <w:spacing w:val="-2"/>
                                  <w:sz w:val="18"/>
                                </w:rPr>
                                <w:t>val tvShowRecyclerView: RecyclerView = findViewById(R.id.tv_show_list)</w:t>
                              </w:r>
                            </w:p>
                            <w:p>
                              <w:pPr>
                                <w:pStyle w:val="Normal"/>
                                <w:spacing w:lineRule="auto" w:line="235" w:before="43" w:after="0"/>
                                <w:ind w:left="453" w:right="840" w:hanging="0"/>
                                <w:rPr>
                                  <w:rFonts w:ascii="Courier New" w:hAnsi="Courier New"/>
                                  <w:sz w:val="18"/>
                                </w:rPr>
                              </w:pPr>
                              <w:r>
                                <w:rPr>
                                  <w:rFonts w:ascii="Courier New" w:hAnsi="Courier New"/>
                                  <w:spacing w:val="-2"/>
                                  <w:sz w:val="18"/>
                                </w:rPr>
                                <w:t>tvShowRecyclerView.adapter = tvShowAdapter</w:t>
                              </w:r>
                            </w:p>
                          </w:txbxContent>
                        </wps:txbx>
                        <wps:bodyPr lIns="0" rIns="0" tIns="0" bIns="0" anchor="t">
                          <a:noAutofit/>
                        </wps:bodyPr>
                      </wps:wsp>
                    </wpg:wgp>
                  </a:graphicData>
                </a:graphic>
              </wp:anchor>
            </w:drawing>
          </mc:Choice>
          <mc:Fallback>
            <w:pict>
              <v:group id="shape_0" alt="docshapegroup 18" style="position:absolute;margin-left:5.2pt;margin-top:2.05pt;width:399.6pt;height:47.55pt" coordorigin="104,41" coordsize="7992,951">
                <v:rect id="shape_0" path="m0,0l-2147483645,0l-2147483645,-2147483646l0,-2147483646xe" fillcolor="#f6f6f6" stroked="f" o:allowincell="f" style="position:absolute;left:104;top:45;width:7991;height:942;mso-wrap-style:none;v-text-anchor:middle">
                  <v:fill o:detectmouseclick="t" type="solid" color2="#090909"/>
                  <v:stroke color="#3465a4" joinstyle="round" endcap="flat"/>
                  <w10:wrap type="topAndBottom"/>
                </v:rect>
                <v:rect id="shape_0" path="m0,0l-2147483645,0l-2147483645,-2147483646l0,-2147483646xe" stroked="f" o:allowincell="f" style="position:absolute;left:104;top:50;width:7991;height:932;mso-wrap-style:square;v-text-anchor:top">
                  <v:fill o:detectmouseclick="t" on="false"/>
                  <v:stroke color="#3465a4" joinstyle="round" endcap="flat"/>
                  <v:textbox>
                    <w:txbxContent>
                      <w:p>
                        <w:pPr>
                          <w:pStyle w:val="Normal"/>
                          <w:spacing w:lineRule="auto" w:line="235" w:before="43" w:after="0"/>
                          <w:ind w:left="453" w:right="840" w:hanging="0"/>
                          <w:rPr>
                            <w:rFonts w:ascii="Courier New" w:hAnsi="Courier New"/>
                            <w:sz w:val="18"/>
                            <w:ins w:id="2424" w:author="Jomar Tigcal" w:date="2023-03-04T22:23:56Z"/>
                          </w:rPr>
                        </w:pPr>
                        <w:r>
                          <w:rPr>
                            <w:rFonts w:ascii="Courier New" w:hAnsi="Courier New"/>
                            <w:spacing w:val="-2"/>
                            <w:sz w:val="18"/>
                          </w:rPr>
                          <w:t>val tvShowRecyclerView: RecyclerView = findViewById(R.id.tv_show_list)</w:t>
                        </w:r>
                      </w:p>
                      <w:p>
                        <w:pPr>
                          <w:pStyle w:val="Normal"/>
                          <w:spacing w:lineRule="auto" w:line="235" w:before="43" w:after="0"/>
                          <w:ind w:left="453" w:right="840" w:hanging="0"/>
                          <w:rPr>
                            <w:rFonts w:ascii="Courier New" w:hAnsi="Courier New"/>
                            <w:sz w:val="18"/>
                          </w:rPr>
                        </w:pPr>
                        <w:r>
                          <w:rPr>
                            <w:rFonts w:ascii="Courier New" w:hAnsi="Courier New"/>
                            <w:spacing w:val="-2"/>
                            <w:sz w:val="18"/>
                          </w:rPr>
                          <w:t>tvShowRecyclerView.adapter = tvShowAdapter</w:t>
                        </w:r>
                      </w:p>
                    </w:txbxContent>
                  </v:textbox>
                  <w10:wrap type="topAndBottom"/>
                </v:rect>
              </v:group>
            </w:pict>
          </mc:Fallback>
        </mc:AlternateContent>
      </w:r>
      <w:ins w:id="2425" w:author="Jomar Tigcal" w:date="2023-03-04T22:23:56Z">
        <w:r>
          <w:rPr>
            <w:sz w:val="20"/>
          </w:rPr>
          <w:t>After that lines, add the following code to initialize</w:t>
        </w:r>
      </w:ins>
      <w:ins w:id="2426" w:author="Jomar Tigcal" w:date="2023-03-04T22:23:56Z">
        <w:r>
          <w:rPr>
            <w:spacing w:val="-3"/>
            <w:sz w:val="20"/>
          </w:rPr>
          <w:t xml:space="preserve"> </w:t>
        </w:r>
      </w:ins>
      <w:ins w:id="2427" w:author="Jomar Tigcal" w:date="2023-03-04T22:23:56Z">
        <w:r>
          <w:rPr>
            <w:rFonts w:ascii="Courier New" w:hAnsi="Courier New"/>
            <w:b/>
          </w:rPr>
          <w:t>tvShowRepository</w:t>
        </w:r>
      </w:ins>
      <w:ins w:id="2428" w:author="Jomar Tigcal" w:date="2023-03-04T22:23:56Z">
        <w:r>
          <w:rPr>
            <w:rFonts w:ascii="Courier New" w:hAnsi="Courier New"/>
            <w:b/>
            <w:spacing w:val="-80"/>
          </w:rPr>
          <w:t xml:space="preserve"> </w:t>
        </w:r>
      </w:ins>
      <w:ins w:id="2429" w:author="Jomar Tigcal" w:date="2023-03-04T22:23:56Z">
        <w:r>
          <w:rPr>
            <w:sz w:val="20"/>
          </w:rPr>
          <w:t>and</w:t>
        </w:r>
      </w:ins>
      <w:ins w:id="2430" w:author="Jomar Tigcal" w:date="2023-03-04T22:23:56Z">
        <w:r>
          <w:rPr>
            <w:spacing w:val="-3"/>
            <w:sz w:val="20"/>
          </w:rPr>
          <w:t xml:space="preserve"> </w:t>
        </w:r>
      </w:ins>
      <w:ins w:id="2431" w:author="Jomar Tigcal" w:date="2023-03-04T22:23:56Z">
        <w:r>
          <w:rPr>
            <w:rFonts w:ascii="Courier New" w:hAnsi="Courier New"/>
            <w:b/>
            <w:spacing w:val="-2"/>
          </w:rPr>
          <w:t>tvShowViewModel</w:t>
        </w:r>
      </w:ins>
      <w:ins w:id="2432" w:author="Jomar Tigcal" w:date="2023-03-04T22:23:56Z">
        <w:r>
          <w:rPr>
            <w:spacing w:val="-2"/>
            <w:sz w:val="20"/>
          </w:rPr>
          <w:t>:</w:t>
        </w:r>
      </w:ins>
    </w:p>
    <w:p>
      <w:pPr>
        <w:pStyle w:val="TextBody"/>
        <w:spacing w:before="11" w:after="0"/>
        <w:rPr>
          <w:sz w:val="8"/>
          <w:ins w:id="2435" w:author="Jomar Tigcal" w:date="2023-03-04T22:23:56Z"/>
        </w:rPr>
      </w:pPr>
      <w:ins w:id="2434" w:author="Jomar Tigcal" w:date="2023-03-04T22:23:56Z">
        <w:r>
          <w:rPr>
            <w:sz w:val="8"/>
          </w:rPr>
        </w:r>
      </w:ins>
    </w:p>
    <w:p>
      <w:pPr>
        <w:pStyle w:val="TextBody"/>
        <w:spacing w:before="72" w:after="0"/>
        <w:ind w:left="554" w:hanging="0"/>
        <w:rPr>
          <w:spacing w:val="-4"/>
          <w:ins w:id="2438" w:author="Jomar Tigcal" w:date="2023-03-04T22:23:56Z"/>
        </w:rPr>
      </w:pPr>
      <w:r>
        <w:rPr>
          <w:spacing w:val="-4"/>
        </w:rPr>
        <mc:AlternateContent>
          <mc:Choice Requires="wpg">
            <w:drawing>
              <wp:anchor behindDoc="0" distT="635" distB="0" distL="0" distR="4445" simplePos="0" locked="0" layoutInCell="0" allowOverlap="1" relativeHeight="1980" wp14:anchorId="5EE0FDC0">
                <wp:simplePos x="0" y="0"/>
                <wp:positionH relativeFrom="column">
                  <wp:posOffset>66040</wp:posOffset>
                </wp:positionH>
                <wp:positionV relativeFrom="paragraph">
                  <wp:posOffset>26035</wp:posOffset>
                </wp:positionV>
                <wp:extent cx="5074920" cy="1442085"/>
                <wp:effectExtent l="0" t="635" r="635" b="0"/>
                <wp:wrapTopAndBottom/>
                <wp:docPr id="1819" name="docshapegroup 19"/>
                <a:graphic xmlns:a="http://schemas.openxmlformats.org/drawingml/2006/main">
                  <a:graphicData uri="http://schemas.microsoft.com/office/word/2010/wordprocessingGroup">
                    <wpg:wgp>
                      <wpg:cNvGrpSpPr/>
                      <wpg:grpSpPr>
                        <a:xfrm>
                          <a:off x="0" y="0"/>
                          <a:ext cx="5074920" cy="1442160"/>
                          <a:chOff x="0" y="0"/>
                          <a:chExt cx="5074920" cy="1442160"/>
                        </a:xfrm>
                      </wpg:grpSpPr>
                      <wps:wsp>
                        <wps:cNvSpPr/>
                        <wps:spPr>
                          <a:xfrm>
                            <a:off x="0" y="8280"/>
                            <a:ext cx="5074920" cy="1425600"/>
                          </a:xfrm>
                          <a:prstGeom prst="rect">
                            <a:avLst/>
                          </a:prstGeom>
                          <a:solidFill>
                            <a:srgbClr val="f6f6f6"/>
                          </a:solidFill>
                          <a:ln w="0">
                            <a:noFill/>
                          </a:ln>
                        </wps:spPr>
                        <wps:style>
                          <a:lnRef idx="0"/>
                          <a:fillRef idx="0"/>
                          <a:effectRef idx="0"/>
                          <a:fontRef idx="minor"/>
                        </wps:style>
                        <wps:bodyPr/>
                      </wps:wsp>
                      <wps:wsp>
                        <wps:cNvSpPr/>
                        <wps:spPr>
                          <a:xfrm>
                            <a:off x="0" y="0"/>
                            <a:ext cx="5074920" cy="1442160"/>
                          </a:xfrm>
                          <a:custGeom>
                            <a:avLst/>
                            <a:gdLst>
                              <a:gd name="textAreaLeft" fmla="*/ 0 w 2877120"/>
                              <a:gd name="textAreaRight" fmla="*/ 2883600 w 2877120"/>
                              <a:gd name="textAreaTop" fmla="*/ 0 h 817560"/>
                              <a:gd name="textAreaBottom" fmla="*/ 825120 h 817560"/>
                            </a:gdLst>
                            <a:ahLst/>
                            <a:rect l="textAreaLeft" t="textAreaTop" r="textAreaRight" b="textAreaBottom"/>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6560"/>
                            <a:ext cx="5074920" cy="1409040"/>
                          </a:xfrm>
                          <a:prstGeom prst="rect">
                            <a:avLst/>
                          </a:prstGeom>
                          <a:noFill/>
                          <a:ln w="0">
                            <a:noFill/>
                          </a:ln>
                        </wps:spPr>
                        <wps:style>
                          <a:lnRef idx="0"/>
                          <a:fillRef idx="0"/>
                          <a:effectRef idx="0"/>
                          <a:fontRef idx="minor"/>
                        </wps:style>
                        <wps:txbx>
                          <w:txbxContent>
                            <w:p>
                              <w:pPr>
                                <w:pStyle w:val="Normal"/>
                                <w:spacing w:lineRule="auto" w:line="324" w:before="40" w:after="0"/>
                                <w:ind w:left="885" w:hanging="432"/>
                                <w:rPr>
                                  <w:rFonts w:ascii="Courier New" w:hAnsi="Courier New"/>
                                  <w:sz w:val="18"/>
                                  <w:ins w:id="2436" w:author="Jomar Tigcal" w:date="2023-03-04T22:23:56Z"/>
                                </w:rPr>
                              </w:pPr>
                              <w:r>
                                <w:rPr>
                                  <w:rFonts w:ascii="Courier New" w:hAnsi="Courier New"/>
                                  <w:spacing w:val="-5"/>
                                  <w:sz w:val="18"/>
                                </w:rPr>
                                <w:t>val tvShowRepository = (application as TVApplication).tvShowRepository</w:t>
                              </w:r>
                            </w:p>
                            <w:p>
                              <w:pPr>
                                <w:pStyle w:val="Normal"/>
                                <w:spacing w:lineRule="auto" w:line="324" w:before="40" w:after="0"/>
                                <w:ind w:left="885" w:hanging="432"/>
                                <w:rPr>
                                  <w:rFonts w:ascii="Courier New" w:hAnsi="Courier New"/>
                                  <w:sz w:val="18"/>
                                </w:rPr>
                              </w:pPr>
                              <w:r>
                                <w:rPr>
                                  <w:rFonts w:ascii="Courier New" w:hAnsi="Courier New"/>
                                  <w:spacing w:val="-5"/>
                                  <w:sz w:val="18"/>
                                </w:rPr>
                                <w:t>val tvShowViewModel = ViewModelProvider(this, object : ViewModelProvider.Factory {</w:t>
                              </w:r>
                            </w:p>
                            <w:p>
                              <w:pPr>
                                <w:pStyle w:val="Normal"/>
                                <w:spacing w:lineRule="auto" w:line="324" w:before="40" w:after="0"/>
                                <w:ind w:left="885" w:hanging="432"/>
                                <w:rPr>
                                  <w:rFonts w:ascii="Courier New" w:hAnsi="Courier New"/>
                                  <w:sz w:val="18"/>
                                </w:rPr>
                              </w:pPr>
                              <w:r>
                                <w:rPr>
                                  <w:rFonts w:ascii="Courier New" w:hAnsi="Courier New"/>
                                  <w:spacing w:val="-5"/>
                                  <w:sz w:val="18"/>
                                </w:rPr>
                                <w:t xml:space="preserve">    </w:t>
                              </w:r>
                              <w:r>
                                <w:rPr>
                                  <w:rFonts w:ascii="Courier New" w:hAnsi="Courier New"/>
                                  <w:spacing w:val="-5"/>
                                  <w:sz w:val="18"/>
                                </w:rPr>
                                <w:t>override fun &lt;T : ViewModel&gt; create(modelClass: Class&lt;T&gt;): T {</w:t>
                              </w:r>
                            </w:p>
                            <w:p>
                              <w:pPr>
                                <w:pStyle w:val="Normal"/>
                                <w:spacing w:lineRule="auto" w:line="324" w:before="40" w:after="0"/>
                                <w:ind w:left="885" w:hanging="432"/>
                                <w:rPr>
                                  <w:rFonts w:ascii="Courier New" w:hAnsi="Courier New"/>
                                  <w:sz w:val="18"/>
                                </w:rPr>
                              </w:pPr>
                              <w:r>
                                <w:rPr>
                                  <w:rFonts w:ascii="Courier New" w:hAnsi="Courier New"/>
                                  <w:spacing w:val="-5"/>
                                  <w:sz w:val="18"/>
                                </w:rPr>
                                <w:t xml:space="preserve">        </w:t>
                              </w:r>
                              <w:r>
                                <w:rPr>
                                  <w:rFonts w:ascii="Courier New" w:hAnsi="Courier New"/>
                                  <w:spacing w:val="-5"/>
                                  <w:sz w:val="18"/>
                                </w:rPr>
                                <w:t>return TVShowViewModel(tvShowRepository) as T</w:t>
                              </w:r>
                            </w:p>
                            <w:p>
                              <w:pPr>
                                <w:pStyle w:val="Normal"/>
                                <w:spacing w:lineRule="auto" w:line="324" w:before="40" w:after="0"/>
                                <w:ind w:left="885" w:hanging="432"/>
                                <w:rPr>
                                  <w:rFonts w:ascii="Courier New" w:hAnsi="Courier New"/>
                                  <w:sz w:val="18"/>
                                </w:rPr>
                              </w:pPr>
                              <w:r>
                                <w:rPr>
                                  <w:rFonts w:ascii="Courier New" w:hAnsi="Courier New"/>
                                  <w:spacing w:val="-5"/>
                                  <w:sz w:val="18"/>
                                </w:rPr>
                                <w:t xml:space="preserve">    </w:t>
                              </w:r>
                              <w:r>
                                <w:rPr>
                                  <w:rFonts w:ascii="Courier New" w:hAnsi="Courier New"/>
                                  <w:spacing w:val="-5"/>
                                  <w:sz w:val="18"/>
                                </w:rPr>
                                <w:t>}</w:t>
                              </w:r>
                            </w:p>
                            <w:p>
                              <w:pPr>
                                <w:pStyle w:val="Normal"/>
                                <w:spacing w:lineRule="auto" w:line="324" w:before="40" w:after="0"/>
                                <w:ind w:left="885" w:hanging="432"/>
                                <w:rPr>
                                  <w:rFonts w:ascii="Courier New" w:hAnsi="Courier New"/>
                                  <w:sz w:val="18"/>
                                </w:rPr>
                              </w:pPr>
                              <w:r>
                                <w:rPr>
                                  <w:rFonts w:ascii="Courier New" w:hAnsi="Courier New"/>
                                  <w:spacing w:val="-5"/>
                                  <w:sz w:val="18"/>
                                </w:rPr>
                                <w:t>})[TVShowViewModel::class.java]</w:t>
                              </w:r>
                            </w:p>
                          </w:txbxContent>
                        </wps:txbx>
                        <wps:bodyPr lIns="0" rIns="0" tIns="0" bIns="0" anchor="t">
                          <a:noAutofit/>
                        </wps:bodyPr>
                      </wps:wsp>
                    </wpg:wgp>
                  </a:graphicData>
                </a:graphic>
              </wp:anchor>
            </w:drawing>
          </mc:Choice>
          <mc:Fallback>
            <w:pict>
              <v:group id="shape_0" alt="docshapegroup 19" style="position:absolute;margin-left:5.2pt;margin-top:2.05pt;width:399.6pt;height:113.55pt" coordorigin="104,41" coordsize="7992,2271">
                <v:rect id="shape_0" path="m0,0l-2147483645,0l-2147483645,-2147483646l0,-2147483646xe" fillcolor="#f6f6f6" stroked="f" o:allowincell="f" style="position:absolute;left:104;top:54;width:7991;height:2244;mso-wrap-style:none;v-text-anchor:middle">
                  <v:fill o:detectmouseclick="t" type="solid" color2="#090909"/>
                  <v:stroke color="#3465a4" joinstyle="round" endcap="flat"/>
                  <w10:wrap type="topAndBottom"/>
                </v:rect>
                <v:rect id="shape_0" path="m0,0l-2147483645,0l-2147483645,-2147483646l0,-2147483646xe" stroked="f" o:allowincell="f" style="position:absolute;left:104;top:67;width:7991;height:2218;mso-wrap-style:square;v-text-anchor:top">
                  <v:fill o:detectmouseclick="t" on="false"/>
                  <v:stroke color="#3465a4" joinstyle="round" endcap="flat"/>
                  <v:textbox>
                    <w:txbxContent>
                      <w:p>
                        <w:pPr>
                          <w:pStyle w:val="Normal"/>
                          <w:spacing w:lineRule="auto" w:line="324" w:before="40" w:after="0"/>
                          <w:ind w:left="885" w:hanging="432"/>
                          <w:rPr>
                            <w:rFonts w:ascii="Courier New" w:hAnsi="Courier New"/>
                            <w:sz w:val="18"/>
                            <w:ins w:id="2437" w:author="Jomar Tigcal" w:date="2023-03-04T22:23:56Z"/>
                          </w:rPr>
                        </w:pPr>
                        <w:r>
                          <w:rPr>
                            <w:rFonts w:ascii="Courier New" w:hAnsi="Courier New"/>
                            <w:spacing w:val="-5"/>
                            <w:sz w:val="18"/>
                          </w:rPr>
                          <w:t>val tvShowRepository = (application as TVApplication).tvShowRepository</w:t>
                        </w:r>
                      </w:p>
                      <w:p>
                        <w:pPr>
                          <w:pStyle w:val="Normal"/>
                          <w:spacing w:lineRule="auto" w:line="324" w:before="40" w:after="0"/>
                          <w:ind w:left="885" w:hanging="432"/>
                          <w:rPr>
                            <w:rFonts w:ascii="Courier New" w:hAnsi="Courier New"/>
                            <w:sz w:val="18"/>
                          </w:rPr>
                        </w:pPr>
                        <w:r>
                          <w:rPr>
                            <w:rFonts w:ascii="Courier New" w:hAnsi="Courier New"/>
                            <w:spacing w:val="-5"/>
                            <w:sz w:val="18"/>
                          </w:rPr>
                          <w:t>val tvShowViewModel = ViewModelProvider(this, object : ViewModelProvider.Factory {</w:t>
                        </w:r>
                      </w:p>
                      <w:p>
                        <w:pPr>
                          <w:pStyle w:val="Normal"/>
                          <w:spacing w:lineRule="auto" w:line="324" w:before="40" w:after="0"/>
                          <w:ind w:left="885" w:hanging="432"/>
                          <w:rPr>
                            <w:rFonts w:ascii="Courier New" w:hAnsi="Courier New"/>
                            <w:sz w:val="18"/>
                          </w:rPr>
                        </w:pPr>
                        <w:r>
                          <w:rPr>
                            <w:rFonts w:ascii="Courier New" w:hAnsi="Courier New"/>
                            <w:spacing w:val="-5"/>
                            <w:sz w:val="18"/>
                          </w:rPr>
                          <w:t xml:space="preserve">    </w:t>
                        </w:r>
                        <w:r>
                          <w:rPr>
                            <w:rFonts w:ascii="Courier New" w:hAnsi="Courier New"/>
                            <w:spacing w:val="-5"/>
                            <w:sz w:val="18"/>
                          </w:rPr>
                          <w:t>override fun &lt;T : ViewModel&gt; create(modelClass: Class&lt;T&gt;): T {</w:t>
                        </w:r>
                      </w:p>
                      <w:p>
                        <w:pPr>
                          <w:pStyle w:val="Normal"/>
                          <w:spacing w:lineRule="auto" w:line="324" w:before="40" w:after="0"/>
                          <w:ind w:left="885" w:hanging="432"/>
                          <w:rPr>
                            <w:rFonts w:ascii="Courier New" w:hAnsi="Courier New"/>
                            <w:sz w:val="18"/>
                          </w:rPr>
                        </w:pPr>
                        <w:r>
                          <w:rPr>
                            <w:rFonts w:ascii="Courier New" w:hAnsi="Courier New"/>
                            <w:spacing w:val="-5"/>
                            <w:sz w:val="18"/>
                          </w:rPr>
                          <w:t xml:space="preserve">        </w:t>
                        </w:r>
                        <w:r>
                          <w:rPr>
                            <w:rFonts w:ascii="Courier New" w:hAnsi="Courier New"/>
                            <w:spacing w:val="-5"/>
                            <w:sz w:val="18"/>
                          </w:rPr>
                          <w:t>return TVShowViewModel(tvShowRepository) as T</w:t>
                        </w:r>
                      </w:p>
                      <w:p>
                        <w:pPr>
                          <w:pStyle w:val="Normal"/>
                          <w:spacing w:lineRule="auto" w:line="324" w:before="40" w:after="0"/>
                          <w:ind w:left="885" w:hanging="432"/>
                          <w:rPr>
                            <w:rFonts w:ascii="Courier New" w:hAnsi="Courier New"/>
                            <w:sz w:val="18"/>
                          </w:rPr>
                        </w:pPr>
                        <w:r>
                          <w:rPr>
                            <w:rFonts w:ascii="Courier New" w:hAnsi="Courier New"/>
                            <w:spacing w:val="-5"/>
                            <w:sz w:val="18"/>
                          </w:rPr>
                          <w:t xml:space="preserve">    </w:t>
                        </w:r>
                        <w:r>
                          <w:rPr>
                            <w:rFonts w:ascii="Courier New" w:hAnsi="Courier New"/>
                            <w:spacing w:val="-5"/>
                            <w:sz w:val="18"/>
                          </w:rPr>
                          <w:t>}</w:t>
                        </w:r>
                      </w:p>
                      <w:p>
                        <w:pPr>
                          <w:pStyle w:val="Normal"/>
                          <w:spacing w:lineRule="auto" w:line="324" w:before="40" w:after="0"/>
                          <w:ind w:left="885" w:hanging="432"/>
                          <w:rPr>
                            <w:rFonts w:ascii="Courier New" w:hAnsi="Courier New"/>
                            <w:sz w:val="18"/>
                          </w:rPr>
                        </w:pPr>
                        <w:r>
                          <w:rPr>
                            <w:rFonts w:ascii="Courier New" w:hAnsi="Courier New"/>
                            <w:spacing w:val="-5"/>
                            <w:sz w:val="18"/>
                          </w:rPr>
                          <w:t>})[TVShowViewModel::class.java]</w:t>
                        </w:r>
                      </w:p>
                    </w:txbxContent>
                  </v:textbox>
                  <w10:wrap type="topAndBottom"/>
                </v:rect>
              </v:group>
            </w:pict>
          </mc:Fallback>
        </mc:AlternateContent>
      </w:r>
    </w:p>
    <w:p>
      <w:pPr>
        <w:pStyle w:val="ListParagraph"/>
        <w:numPr>
          <w:ilvl w:val="0"/>
          <w:numId w:val="2"/>
        </w:numPr>
        <w:tabs>
          <w:tab w:val="clear" w:pos="720"/>
          <w:tab w:val="left" w:pos="554" w:leader="none"/>
        </w:tabs>
        <w:spacing w:before="148" w:after="0"/>
        <w:jc w:val="left"/>
        <w:rPr>
          <w:sz w:val="20"/>
          <w:ins w:id="2451" w:author="Jomar Tigcal" w:date="2023-03-04T22:23:56Z"/>
        </w:rPr>
      </w:pPr>
      <w:ins w:id="2439" w:author="Jomar Tigcal" w:date="2023-03-04T22:23:56Z">
        <w:r>
          <w:rPr>
            <w:spacing w:val="-5"/>
            <w:sz w:val="20"/>
          </w:rPr>
          <w:t xml:space="preserve">Then, below that, collect </w:t>
        </w:r>
      </w:ins>
      <w:ins w:id="2440" w:author="Jomar Tigcal" w:date="2023-03-04T22:23:56Z">
        <w:r>
          <w:rPr>
            <w:sz w:val="20"/>
          </w:rPr>
          <w:t>the</w:t>
        </w:r>
      </w:ins>
      <w:ins w:id="2441" w:author="Jomar Tigcal" w:date="2023-03-04T22:23:56Z">
        <w:r>
          <w:rPr>
            <w:spacing w:val="-4"/>
            <w:sz w:val="20"/>
          </w:rPr>
          <w:t xml:space="preserve"> </w:t>
        </w:r>
      </w:ins>
      <w:ins w:id="2442" w:author="Jomar Tigcal" w:date="2023-03-04T22:23:56Z">
        <w:r>
          <w:rPr>
            <w:rFonts w:ascii="Courier New" w:hAnsi="Courier New"/>
            <w:b/>
          </w:rPr>
          <w:t>tvShows</w:t>
        </w:r>
      </w:ins>
      <w:ins w:id="2443" w:author="Jomar Tigcal" w:date="2023-03-04T22:23:56Z">
        <w:r>
          <w:rPr>
            <w:rFonts w:ascii="Courier New" w:hAnsi="Courier New"/>
            <w:b/>
            <w:spacing w:val="-80"/>
          </w:rPr>
          <w:t xml:space="preserve"> </w:t>
        </w:r>
      </w:ins>
      <w:ins w:id="2444" w:author="Jomar Tigcal" w:date="2023-03-04T22:23:56Z">
        <w:r>
          <w:rPr>
            <w:spacing w:val="-3"/>
            <w:sz w:val="20"/>
          </w:rPr>
          <w:t>and</w:t>
        </w:r>
      </w:ins>
      <w:ins w:id="2445" w:author="Jomar Tigcal" w:date="2023-03-04T22:23:56Z">
        <w:r>
          <w:rPr>
            <w:spacing w:val="-2"/>
            <w:sz w:val="20"/>
          </w:rPr>
          <w:t xml:space="preserve"> </w:t>
        </w:r>
      </w:ins>
      <w:ins w:id="2446" w:author="Jomar Tigcal" w:date="2023-03-04T22:23:56Z">
        <w:r>
          <w:rPr>
            <w:rFonts w:ascii="Courier New" w:hAnsi="Courier New"/>
            <w:b/>
            <w:spacing w:val="-2"/>
            <w:sz w:val="20"/>
          </w:rPr>
          <w:t>error</w:t>
        </w:r>
      </w:ins>
      <w:ins w:id="2447" w:author="Jomar Tigcal" w:date="2023-03-04T22:23:56Z">
        <w:r>
          <w:rPr>
            <w:spacing w:val="-3"/>
            <w:sz w:val="20"/>
          </w:rPr>
          <w:t xml:space="preserve"> </w:t>
        </w:r>
      </w:ins>
      <w:ins w:id="2448" w:author="Jomar Tigcal" w:date="2023-03-04T22:23:56Z">
        <w:r>
          <w:rPr>
            <w:spacing w:val="-2"/>
            <w:sz w:val="20"/>
          </w:rPr>
          <w:t xml:space="preserve">Flows from </w:t>
        </w:r>
      </w:ins>
      <w:ins w:id="2449" w:author="Jomar Tigcal" w:date="2023-03-04T22:23:56Z">
        <w:r>
          <w:rPr>
            <w:rFonts w:ascii="Courier New" w:hAnsi="Courier New"/>
            <w:b/>
            <w:spacing w:val="-2"/>
            <w:sz w:val="20"/>
          </w:rPr>
          <w:t>tvShowViewModel</w:t>
        </w:r>
      </w:ins>
      <w:ins w:id="2450" w:author="Jomar Tigcal" w:date="2023-03-04T22:23:56Z">
        <w:r>
          <w:rPr>
            <w:spacing w:val="-2"/>
            <w:sz w:val="20"/>
          </w:rPr>
          <w:t xml:space="preserve">: </w:t>
        </w:r>
      </w:ins>
    </w:p>
    <w:p>
      <w:pPr>
        <w:sectPr>
          <w:headerReference w:type="even" r:id="rId513"/>
          <w:headerReference w:type="default" r:id="rId514"/>
          <w:type w:val="nextPage"/>
          <w:pgSz w:w="10800" w:h="13320"/>
          <w:pgMar w:left="940" w:right="920" w:gutter="0" w:header="695" w:top="1120" w:footer="0" w:bottom="280"/>
          <w:pgNumType w:fmt="decimal"/>
          <w:formProt w:val="false"/>
          <w:textDirection w:val="lrTb"/>
          <w:docGrid w:type="default" w:linePitch="100" w:charSpace="4096"/>
        </w:sectPr>
        <w:pStyle w:val="ListParagraph"/>
        <w:numPr>
          <w:ilvl w:val="0"/>
          <w:numId w:val="0"/>
        </w:numPr>
        <w:tabs>
          <w:tab w:val="clear" w:pos="720"/>
          <w:tab w:val="left" w:pos="554" w:leader="none"/>
        </w:tabs>
        <w:spacing w:before="148" w:after="0"/>
        <w:ind w:left="554" w:hanging="0"/>
        <w:jc w:val="left"/>
        <w:rPr>
          <w:sz w:val="20"/>
          <w:ins w:id="2460" w:author="Jomar Tigcal" w:date="2023-03-04T22:23:56Z"/>
        </w:rPr>
      </w:pPr>
      <w:r>
        <mc:AlternateContent>
          <mc:Choice Requires="wpg">
            <w:drawing>
              <wp:anchor behindDoc="0" distT="4445" distB="635" distL="0" distR="4445" simplePos="0" locked="0" layoutInCell="0" allowOverlap="1" relativeHeight="1994" wp14:anchorId="06093AFA">
                <wp:simplePos x="0" y="0"/>
                <wp:positionH relativeFrom="page">
                  <wp:posOffset>662940</wp:posOffset>
                </wp:positionH>
                <wp:positionV relativeFrom="paragraph">
                  <wp:posOffset>95250</wp:posOffset>
                </wp:positionV>
                <wp:extent cx="5074920" cy="2518410"/>
                <wp:effectExtent l="0" t="635" r="635" b="0"/>
                <wp:wrapTopAndBottom/>
                <wp:docPr id="1821" name="docshapegroup 26"/>
                <a:graphic xmlns:a="http://schemas.openxmlformats.org/drawingml/2006/main">
                  <a:graphicData uri="http://schemas.microsoft.com/office/word/2010/wordprocessingGroup">
                    <wpg:wgp>
                      <wpg:cNvGrpSpPr/>
                      <wpg:grpSpPr>
                        <a:xfrm>
                          <a:off x="0" y="0"/>
                          <a:ext cx="5074920" cy="2518560"/>
                          <a:chOff x="0" y="0"/>
                          <a:chExt cx="5074920" cy="2518560"/>
                        </a:xfrm>
                      </wpg:grpSpPr>
                      <wps:wsp>
                        <wps:cNvSpPr/>
                        <wps:spPr>
                          <a:xfrm>
                            <a:off x="0" y="13320"/>
                            <a:ext cx="5074920" cy="2491920"/>
                          </a:xfrm>
                          <a:prstGeom prst="rect">
                            <a:avLst/>
                          </a:prstGeom>
                          <a:solidFill>
                            <a:srgbClr val="f6f6f6"/>
                          </a:solidFill>
                          <a:ln w="0">
                            <a:noFill/>
                          </a:ln>
                        </wps:spPr>
                        <wps:style>
                          <a:lnRef idx="0"/>
                          <a:fillRef idx="0"/>
                          <a:effectRef idx="0"/>
                          <a:fontRef idx="minor"/>
                        </wps:style>
                        <wps:bodyPr/>
                      </wps:wsp>
                      <wps:wsp>
                        <wps:cNvSpPr/>
                        <wps:spPr>
                          <a:xfrm>
                            <a:off x="0" y="0"/>
                            <a:ext cx="5074920" cy="2518560"/>
                          </a:xfrm>
                          <a:custGeom>
                            <a:avLst/>
                            <a:gdLst>
                              <a:gd name="textAreaLeft" fmla="*/ 0 w 2877120"/>
                              <a:gd name="textAreaRight" fmla="*/ 2883600 w 2877120"/>
                              <a:gd name="textAreaTop" fmla="*/ 0 h 1427760"/>
                              <a:gd name="textAreaBottom" fmla="*/ 1438200 h 1427760"/>
                            </a:gdLst>
                            <a:ahLst/>
                            <a:rect l="textAreaLeft" t="textAreaTop" r="textAreaRight" b="textAreaBottom"/>
                            <a:pathLst>
                              <a:path w="7992" h="1885">
                                <a:moveTo>
                                  <a:pt x="7992" y="1864"/>
                                </a:moveTo>
                                <a:lnTo>
                                  <a:pt x="0" y="1864"/>
                                </a:lnTo>
                                <a:lnTo>
                                  <a:pt x="0" y="1884"/>
                                </a:lnTo>
                                <a:lnTo>
                                  <a:pt x="7992" y="1884"/>
                                </a:lnTo>
                                <a:lnTo>
                                  <a:pt x="7992" y="186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26640"/>
                            <a:ext cx="5074920" cy="246492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ins w:id="2452" w:author="Jomar Tigcal" w:date="2023-03-04T22:23:56Z"/>
                                </w:rPr>
                              </w:pPr>
                              <w:r>
                                <w:rPr>
                                  <w:rFonts w:ascii="Courier New" w:hAnsi="Courier New"/>
                                  <w:spacing w:val="-10"/>
                                  <w:sz w:val="18"/>
                                </w:rPr>
                                <w:t>lifecycleScope.launch {</w:t>
                              </w:r>
                            </w:p>
                            <w:p>
                              <w:pPr>
                                <w:pStyle w:val="Normal"/>
                                <w:spacing w:before="40" w:after="0"/>
                                <w:ind w:left="453" w:hanging="0"/>
                                <w:rPr>
                                  <w:rFonts w:ascii="Courier New" w:hAnsi="Courier New"/>
                                  <w:sz w:val="18"/>
                                </w:rPr>
                              </w:pPr>
                              <w:r>
                                <w:rPr>
                                  <w:rFonts w:ascii="Courier New" w:hAnsi="Courier New"/>
                                  <w:spacing w:val="-10"/>
                                  <w:sz w:val="18"/>
                                </w:rPr>
                                <w:t xml:space="preserve">    </w:t>
                              </w:r>
                              <w:r>
                                <w:rPr>
                                  <w:rFonts w:ascii="Courier New" w:hAnsi="Courier New"/>
                                  <w:spacing w:val="-10"/>
                                  <w:sz w:val="18"/>
                                </w:rPr>
                                <w:t>repeatOnLifecycle(Lifecycle.State.STARTED) {</w:t>
                              </w:r>
                            </w:p>
                            <w:p>
                              <w:pPr>
                                <w:pStyle w:val="Normal"/>
                                <w:spacing w:before="40" w:after="0"/>
                                <w:ind w:left="453" w:hanging="0"/>
                                <w:rPr>
                                  <w:rFonts w:ascii="Courier New" w:hAnsi="Courier New"/>
                                  <w:sz w:val="18"/>
                                </w:rPr>
                              </w:pPr>
                              <w:r>
                                <w:rPr>
                                  <w:rFonts w:ascii="Courier New" w:hAnsi="Courier New"/>
                                  <w:spacing w:val="-10"/>
                                  <w:sz w:val="18"/>
                                </w:rPr>
                                <w:t xml:space="preserve">        </w:t>
                              </w:r>
                              <w:r>
                                <w:rPr>
                                  <w:rFonts w:ascii="Courier New" w:hAnsi="Courier New"/>
                                  <w:spacing w:val="-10"/>
                                  <w:sz w:val="18"/>
                                </w:rPr>
                                <w:t>launch {</w:t>
                              </w:r>
                            </w:p>
                            <w:p>
                              <w:pPr>
                                <w:pStyle w:val="Normal"/>
                                <w:spacing w:before="40" w:after="0"/>
                                <w:ind w:left="453" w:hanging="0"/>
                                <w:rPr>
                                  <w:rFonts w:ascii="Courier New" w:hAnsi="Courier New"/>
                                  <w:sz w:val="18"/>
                                </w:rPr>
                              </w:pPr>
                              <w:r>
                                <w:rPr>
                                  <w:rFonts w:ascii="Courier New" w:hAnsi="Courier New"/>
                                  <w:spacing w:val="-10"/>
                                  <w:sz w:val="18"/>
                                </w:rPr>
                                <w:t xml:space="preserve">            </w:t>
                              </w:r>
                              <w:r>
                                <w:rPr>
                                  <w:rFonts w:ascii="Courier New" w:hAnsi="Courier New"/>
                                  <w:spacing w:val="-10"/>
                                  <w:sz w:val="18"/>
                                </w:rPr>
                                <w:t>tvShowViewModel.tvShows.collect { tvShows -&gt;</w:t>
                              </w:r>
                            </w:p>
                            <w:p>
                              <w:pPr>
                                <w:pStyle w:val="Normal"/>
                                <w:spacing w:before="40" w:after="0"/>
                                <w:ind w:left="453" w:hanging="0"/>
                                <w:rPr>
                                  <w:rFonts w:ascii="Courier New" w:hAnsi="Courier New"/>
                                  <w:sz w:val="18"/>
                                </w:rPr>
                              </w:pPr>
                              <w:r>
                                <w:rPr>
                                  <w:rFonts w:ascii="Courier New" w:hAnsi="Courier New"/>
                                  <w:spacing w:val="-10"/>
                                  <w:sz w:val="18"/>
                                </w:rPr>
                                <w:t xml:space="preserve">                </w:t>
                              </w:r>
                              <w:r>
                                <w:rPr>
                                  <w:rFonts w:ascii="Courier New" w:hAnsi="Courier New"/>
                                  <w:spacing w:val="-10"/>
                                  <w:sz w:val="18"/>
                                </w:rPr>
                                <w:t>tvShowAdapter.addTVShows(tvShows)</w:t>
                              </w:r>
                            </w:p>
                            <w:p>
                              <w:pPr>
                                <w:pStyle w:val="Normal"/>
                                <w:spacing w:before="40" w:after="0"/>
                                <w:ind w:left="453" w:hanging="0"/>
                                <w:rPr>
                                  <w:rFonts w:ascii="Courier New" w:hAnsi="Courier New"/>
                                  <w:sz w:val="18"/>
                                </w:rPr>
                              </w:pPr>
                              <w:r>
                                <w:rPr>
                                  <w:rFonts w:ascii="Courier New" w:hAnsi="Courier New"/>
                                  <w:spacing w:val="-10"/>
                                  <w:sz w:val="18"/>
                                </w:rPr>
                                <w:t xml:space="preserve">            </w:t>
                              </w:r>
                              <w:r>
                                <w:rPr>
                                  <w:rFonts w:ascii="Courier New" w:hAnsi="Courier New"/>
                                  <w:spacing w:val="-10"/>
                                  <w:sz w:val="18"/>
                                </w:rPr>
                                <w:t>}</w:t>
                              </w:r>
                            </w:p>
                            <w:p>
                              <w:pPr>
                                <w:pStyle w:val="Normal"/>
                                <w:spacing w:before="40" w:after="0"/>
                                <w:ind w:left="453" w:hanging="0"/>
                                <w:rPr>
                                  <w:rFonts w:ascii="Courier New" w:hAnsi="Courier New"/>
                                  <w:sz w:val="18"/>
                                </w:rPr>
                              </w:pPr>
                              <w:r>
                                <w:rPr>
                                  <w:rFonts w:ascii="Courier New" w:hAnsi="Courier New"/>
                                  <w:spacing w:val="-10"/>
                                  <w:sz w:val="18"/>
                                </w:rPr>
                                <w:t xml:space="preserve">        </w:t>
                              </w:r>
                              <w:r>
                                <w:rPr>
                                  <w:rFonts w:ascii="Courier New" w:hAnsi="Courier New"/>
                                  <w:spacing w:val="-10"/>
                                  <w:sz w:val="18"/>
                                </w:rPr>
                                <w:t>}</w:t>
                              </w:r>
                            </w:p>
                            <w:p>
                              <w:pPr>
                                <w:pStyle w:val="Normal"/>
                                <w:spacing w:before="40" w:after="0"/>
                                <w:ind w:left="453" w:hanging="0"/>
                                <w:rPr>
                                  <w:rFonts w:ascii="Courier New" w:hAnsi="Courier New"/>
                                  <w:sz w:val="18"/>
                                </w:rPr>
                              </w:pPr>
                              <w:r>
                                <w:rPr>
                                  <w:rFonts w:ascii="Courier New" w:hAnsi="Courier New"/>
                                  <w:spacing w:val="-10"/>
                                  <w:sz w:val="18"/>
                                </w:rPr>
                                <w:t xml:space="preserve">        </w:t>
                              </w:r>
                              <w:r>
                                <w:rPr>
                                  <w:rFonts w:ascii="Courier New" w:hAnsi="Courier New"/>
                                  <w:spacing w:val="-10"/>
                                  <w:sz w:val="18"/>
                                </w:rPr>
                                <w:t>launch {</w:t>
                              </w:r>
                            </w:p>
                            <w:p>
                              <w:pPr>
                                <w:pStyle w:val="Normal"/>
                                <w:spacing w:before="40" w:after="0"/>
                                <w:ind w:left="453" w:hanging="0"/>
                                <w:rPr>
                                  <w:rFonts w:ascii="Courier New" w:hAnsi="Courier New"/>
                                  <w:sz w:val="18"/>
                                </w:rPr>
                              </w:pPr>
                              <w:r>
                                <w:rPr>
                                  <w:rFonts w:ascii="Courier New" w:hAnsi="Courier New"/>
                                  <w:spacing w:val="-10"/>
                                  <w:sz w:val="18"/>
                                </w:rPr>
                                <w:t xml:space="preserve">            </w:t>
                              </w:r>
                              <w:r>
                                <w:rPr>
                                  <w:rFonts w:ascii="Courier New" w:hAnsi="Courier New"/>
                                  <w:spacing w:val="-10"/>
                                  <w:sz w:val="18"/>
                                </w:rPr>
                                <w:t>tvShowViewModel.error.collect { error -&gt;</w:t>
                              </w:r>
                            </w:p>
                            <w:p>
                              <w:pPr>
                                <w:pStyle w:val="Normal"/>
                                <w:spacing w:before="40" w:after="0"/>
                                <w:ind w:left="453" w:hanging="0"/>
                                <w:rPr>
                                  <w:rFonts w:ascii="Courier New" w:hAnsi="Courier New"/>
                                  <w:sz w:val="18"/>
                                </w:rPr>
                              </w:pPr>
                              <w:r>
                                <w:rPr>
                                  <w:rFonts w:ascii="Courier New" w:hAnsi="Courier New"/>
                                  <w:spacing w:val="-10"/>
                                  <w:sz w:val="18"/>
                                </w:rPr>
                                <w:t xml:space="preserve">                </w:t>
                              </w:r>
                              <w:r>
                                <w:rPr>
                                  <w:rFonts w:ascii="Courier New" w:hAnsi="Courier New"/>
                                  <w:spacing w:val="-10"/>
                                  <w:sz w:val="18"/>
                                </w:rPr>
                                <w:t>if (error.isNotEmpty()) Snackbar.make(tvShowRecyclerView, error, Snackbar.LENGTH_LONG).show()</w:t>
                              </w:r>
                            </w:p>
                            <w:p>
                              <w:pPr>
                                <w:pStyle w:val="Normal"/>
                                <w:spacing w:before="40" w:after="0"/>
                                <w:ind w:left="453" w:hanging="0"/>
                                <w:rPr>
                                  <w:rFonts w:ascii="Courier New" w:hAnsi="Courier New"/>
                                  <w:sz w:val="18"/>
                                </w:rPr>
                              </w:pPr>
                              <w:r>
                                <w:rPr>
                                  <w:rFonts w:ascii="Courier New" w:hAnsi="Courier New"/>
                                  <w:spacing w:val="-10"/>
                                  <w:sz w:val="18"/>
                                </w:rPr>
                                <w:t xml:space="preserve">            </w:t>
                              </w:r>
                              <w:r>
                                <w:rPr>
                                  <w:rFonts w:ascii="Courier New" w:hAnsi="Courier New"/>
                                  <w:spacing w:val="-10"/>
                                  <w:sz w:val="18"/>
                                </w:rPr>
                                <w:t>}</w:t>
                              </w:r>
                            </w:p>
                            <w:p>
                              <w:pPr>
                                <w:pStyle w:val="Normal"/>
                                <w:spacing w:before="40" w:after="0"/>
                                <w:ind w:left="453" w:hanging="0"/>
                                <w:rPr>
                                  <w:rFonts w:ascii="Courier New" w:hAnsi="Courier New"/>
                                  <w:sz w:val="18"/>
                                </w:rPr>
                              </w:pPr>
                              <w:r>
                                <w:rPr>
                                  <w:rFonts w:ascii="Courier New" w:hAnsi="Courier New"/>
                                  <w:spacing w:val="-10"/>
                                  <w:sz w:val="18"/>
                                </w:rPr>
                                <w:t xml:space="preserve">        </w:t>
                              </w:r>
                              <w:r>
                                <w:rPr>
                                  <w:rFonts w:ascii="Courier New" w:hAnsi="Courier New"/>
                                  <w:spacing w:val="-10"/>
                                  <w:sz w:val="18"/>
                                </w:rPr>
                                <w:t>}</w:t>
                              </w:r>
                            </w:p>
                            <w:p>
                              <w:pPr>
                                <w:pStyle w:val="Normal"/>
                                <w:spacing w:before="40" w:after="0"/>
                                <w:ind w:left="453" w:hanging="0"/>
                                <w:rPr>
                                  <w:rFonts w:ascii="Courier New" w:hAnsi="Courier New"/>
                                  <w:sz w:val="18"/>
                                </w:rPr>
                              </w:pPr>
                              <w:r>
                                <w:rPr>
                                  <w:rFonts w:ascii="Courier New" w:hAnsi="Courier New"/>
                                  <w:spacing w:val="-10"/>
                                  <w:sz w:val="18"/>
                                </w:rPr>
                                <w:t xml:space="preserve">    </w:t>
                              </w:r>
                              <w:r>
                                <w:rPr>
                                  <w:rFonts w:ascii="Courier New" w:hAnsi="Courier New"/>
                                  <w:spacing w:val="-10"/>
                                  <w:sz w:val="18"/>
                                </w:rPr>
                                <w:t>}</w:t>
                              </w:r>
                            </w:p>
                            <w:p>
                              <w:pPr>
                                <w:pStyle w:val="Normal"/>
                                <w:spacing w:before="40" w:after="0"/>
                                <w:ind w:left="453" w:hanging="0"/>
                                <w:rPr>
                                  <w:rFonts w:ascii="Courier New" w:hAnsi="Courier New"/>
                                  <w:sz w:val="18"/>
                                </w:rPr>
                              </w:pPr>
                              <w:r>
                                <w:rPr>
                                  <w:rFonts w:ascii="Courier New" w:hAnsi="Courier New"/>
                                  <w:spacing w:val="-10"/>
                                  <w:sz w:val="18"/>
                                </w:rPr>
                                <w:t>}</w:t>
                              </w:r>
                            </w:p>
                          </w:txbxContent>
                        </wps:txbx>
                        <wps:bodyPr lIns="0" rIns="0" tIns="0" bIns="0" anchor="t">
                          <a:noAutofit/>
                        </wps:bodyPr>
                      </wps:wsp>
                    </wpg:wgp>
                  </a:graphicData>
                </a:graphic>
              </wp:anchor>
            </w:drawing>
          </mc:Choice>
          <mc:Fallback>
            <w:pict>
              <v:group id="shape_0" alt="docshapegroup 26" style="position:absolute;margin-left:52.2pt;margin-top:7.5pt;width:399.6pt;height:198.3pt" coordorigin="1044,150" coordsize="7992,3966">
                <v:rect id="shape_0" path="m0,0l-2147483645,0l-2147483645,-2147483646l0,-2147483646xe" fillcolor="#f6f6f6" stroked="f" o:allowincell="f" style="position:absolute;left:1044;top:171;width:7991;height:3923;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92;width:7991;height:3881;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ins w:id="2453" w:author="Jomar Tigcal" w:date="2023-03-04T22:23:56Z"/>
                          </w:rPr>
                        </w:pPr>
                        <w:r>
                          <w:rPr>
                            <w:rFonts w:ascii="Courier New" w:hAnsi="Courier New"/>
                            <w:spacing w:val="-10"/>
                            <w:sz w:val="18"/>
                          </w:rPr>
                          <w:t>lifecycleScope.launch {</w:t>
                        </w:r>
                      </w:p>
                      <w:p>
                        <w:pPr>
                          <w:pStyle w:val="Normal"/>
                          <w:spacing w:before="40" w:after="0"/>
                          <w:ind w:left="453" w:hanging="0"/>
                          <w:rPr>
                            <w:rFonts w:ascii="Courier New" w:hAnsi="Courier New"/>
                            <w:sz w:val="18"/>
                          </w:rPr>
                        </w:pPr>
                        <w:r>
                          <w:rPr>
                            <w:rFonts w:ascii="Courier New" w:hAnsi="Courier New"/>
                            <w:spacing w:val="-10"/>
                            <w:sz w:val="18"/>
                          </w:rPr>
                          <w:t xml:space="preserve">    </w:t>
                        </w:r>
                        <w:r>
                          <w:rPr>
                            <w:rFonts w:ascii="Courier New" w:hAnsi="Courier New"/>
                            <w:spacing w:val="-10"/>
                            <w:sz w:val="18"/>
                          </w:rPr>
                          <w:t>repeatOnLifecycle(Lifecycle.State.STARTED) {</w:t>
                        </w:r>
                      </w:p>
                      <w:p>
                        <w:pPr>
                          <w:pStyle w:val="Normal"/>
                          <w:spacing w:before="40" w:after="0"/>
                          <w:ind w:left="453" w:hanging="0"/>
                          <w:rPr>
                            <w:rFonts w:ascii="Courier New" w:hAnsi="Courier New"/>
                            <w:sz w:val="18"/>
                          </w:rPr>
                        </w:pPr>
                        <w:r>
                          <w:rPr>
                            <w:rFonts w:ascii="Courier New" w:hAnsi="Courier New"/>
                            <w:spacing w:val="-10"/>
                            <w:sz w:val="18"/>
                          </w:rPr>
                          <w:t xml:space="preserve">        </w:t>
                        </w:r>
                        <w:r>
                          <w:rPr>
                            <w:rFonts w:ascii="Courier New" w:hAnsi="Courier New"/>
                            <w:spacing w:val="-10"/>
                            <w:sz w:val="18"/>
                          </w:rPr>
                          <w:t>launch {</w:t>
                        </w:r>
                      </w:p>
                      <w:p>
                        <w:pPr>
                          <w:pStyle w:val="Normal"/>
                          <w:spacing w:before="40" w:after="0"/>
                          <w:ind w:left="453" w:hanging="0"/>
                          <w:rPr>
                            <w:rFonts w:ascii="Courier New" w:hAnsi="Courier New"/>
                            <w:sz w:val="18"/>
                          </w:rPr>
                        </w:pPr>
                        <w:r>
                          <w:rPr>
                            <w:rFonts w:ascii="Courier New" w:hAnsi="Courier New"/>
                            <w:spacing w:val="-10"/>
                            <w:sz w:val="18"/>
                          </w:rPr>
                          <w:t xml:space="preserve">            </w:t>
                        </w:r>
                        <w:r>
                          <w:rPr>
                            <w:rFonts w:ascii="Courier New" w:hAnsi="Courier New"/>
                            <w:spacing w:val="-10"/>
                            <w:sz w:val="18"/>
                          </w:rPr>
                          <w:t>tvShowViewModel.tvShows.collect { tvShows -&gt;</w:t>
                        </w:r>
                      </w:p>
                      <w:p>
                        <w:pPr>
                          <w:pStyle w:val="Normal"/>
                          <w:spacing w:before="40" w:after="0"/>
                          <w:ind w:left="453" w:hanging="0"/>
                          <w:rPr>
                            <w:rFonts w:ascii="Courier New" w:hAnsi="Courier New"/>
                            <w:sz w:val="18"/>
                          </w:rPr>
                        </w:pPr>
                        <w:r>
                          <w:rPr>
                            <w:rFonts w:ascii="Courier New" w:hAnsi="Courier New"/>
                            <w:spacing w:val="-10"/>
                            <w:sz w:val="18"/>
                          </w:rPr>
                          <w:t xml:space="preserve">                </w:t>
                        </w:r>
                        <w:r>
                          <w:rPr>
                            <w:rFonts w:ascii="Courier New" w:hAnsi="Courier New"/>
                            <w:spacing w:val="-10"/>
                            <w:sz w:val="18"/>
                          </w:rPr>
                          <w:t>tvShowAdapter.addTVShows(tvShows)</w:t>
                        </w:r>
                      </w:p>
                      <w:p>
                        <w:pPr>
                          <w:pStyle w:val="Normal"/>
                          <w:spacing w:before="40" w:after="0"/>
                          <w:ind w:left="453" w:hanging="0"/>
                          <w:rPr>
                            <w:rFonts w:ascii="Courier New" w:hAnsi="Courier New"/>
                            <w:sz w:val="18"/>
                          </w:rPr>
                        </w:pPr>
                        <w:r>
                          <w:rPr>
                            <w:rFonts w:ascii="Courier New" w:hAnsi="Courier New"/>
                            <w:spacing w:val="-10"/>
                            <w:sz w:val="18"/>
                          </w:rPr>
                          <w:t xml:space="preserve">            </w:t>
                        </w:r>
                        <w:r>
                          <w:rPr>
                            <w:rFonts w:ascii="Courier New" w:hAnsi="Courier New"/>
                            <w:spacing w:val="-10"/>
                            <w:sz w:val="18"/>
                          </w:rPr>
                          <w:t>}</w:t>
                        </w:r>
                      </w:p>
                      <w:p>
                        <w:pPr>
                          <w:pStyle w:val="Normal"/>
                          <w:spacing w:before="40" w:after="0"/>
                          <w:ind w:left="453" w:hanging="0"/>
                          <w:rPr>
                            <w:rFonts w:ascii="Courier New" w:hAnsi="Courier New"/>
                            <w:sz w:val="18"/>
                          </w:rPr>
                        </w:pPr>
                        <w:r>
                          <w:rPr>
                            <w:rFonts w:ascii="Courier New" w:hAnsi="Courier New"/>
                            <w:spacing w:val="-10"/>
                            <w:sz w:val="18"/>
                          </w:rPr>
                          <w:t xml:space="preserve">        </w:t>
                        </w:r>
                        <w:r>
                          <w:rPr>
                            <w:rFonts w:ascii="Courier New" w:hAnsi="Courier New"/>
                            <w:spacing w:val="-10"/>
                            <w:sz w:val="18"/>
                          </w:rPr>
                          <w:t>}</w:t>
                        </w:r>
                      </w:p>
                      <w:p>
                        <w:pPr>
                          <w:pStyle w:val="Normal"/>
                          <w:spacing w:before="40" w:after="0"/>
                          <w:ind w:left="453" w:hanging="0"/>
                          <w:rPr>
                            <w:rFonts w:ascii="Courier New" w:hAnsi="Courier New"/>
                            <w:sz w:val="18"/>
                          </w:rPr>
                        </w:pPr>
                        <w:r>
                          <w:rPr>
                            <w:rFonts w:ascii="Courier New" w:hAnsi="Courier New"/>
                            <w:spacing w:val="-10"/>
                            <w:sz w:val="18"/>
                          </w:rPr>
                          <w:t xml:space="preserve">        </w:t>
                        </w:r>
                        <w:r>
                          <w:rPr>
                            <w:rFonts w:ascii="Courier New" w:hAnsi="Courier New"/>
                            <w:spacing w:val="-10"/>
                            <w:sz w:val="18"/>
                          </w:rPr>
                          <w:t>launch {</w:t>
                        </w:r>
                      </w:p>
                      <w:p>
                        <w:pPr>
                          <w:pStyle w:val="Normal"/>
                          <w:spacing w:before="40" w:after="0"/>
                          <w:ind w:left="453" w:hanging="0"/>
                          <w:rPr>
                            <w:rFonts w:ascii="Courier New" w:hAnsi="Courier New"/>
                            <w:sz w:val="18"/>
                          </w:rPr>
                        </w:pPr>
                        <w:r>
                          <w:rPr>
                            <w:rFonts w:ascii="Courier New" w:hAnsi="Courier New"/>
                            <w:spacing w:val="-10"/>
                            <w:sz w:val="18"/>
                          </w:rPr>
                          <w:t xml:space="preserve">            </w:t>
                        </w:r>
                        <w:r>
                          <w:rPr>
                            <w:rFonts w:ascii="Courier New" w:hAnsi="Courier New"/>
                            <w:spacing w:val="-10"/>
                            <w:sz w:val="18"/>
                          </w:rPr>
                          <w:t>tvShowViewModel.error.collect { error -&gt;</w:t>
                        </w:r>
                      </w:p>
                      <w:p>
                        <w:pPr>
                          <w:pStyle w:val="Normal"/>
                          <w:spacing w:before="40" w:after="0"/>
                          <w:ind w:left="453" w:hanging="0"/>
                          <w:rPr>
                            <w:rFonts w:ascii="Courier New" w:hAnsi="Courier New"/>
                            <w:sz w:val="18"/>
                          </w:rPr>
                        </w:pPr>
                        <w:r>
                          <w:rPr>
                            <w:rFonts w:ascii="Courier New" w:hAnsi="Courier New"/>
                            <w:spacing w:val="-10"/>
                            <w:sz w:val="18"/>
                          </w:rPr>
                          <w:t xml:space="preserve">                </w:t>
                        </w:r>
                        <w:r>
                          <w:rPr>
                            <w:rFonts w:ascii="Courier New" w:hAnsi="Courier New"/>
                            <w:spacing w:val="-10"/>
                            <w:sz w:val="18"/>
                          </w:rPr>
                          <w:t>if (error.isNotEmpty()) Snackbar.make(tvShowRecyclerView, error, Snackbar.LENGTH_LONG).show()</w:t>
                        </w:r>
                      </w:p>
                      <w:p>
                        <w:pPr>
                          <w:pStyle w:val="Normal"/>
                          <w:spacing w:before="40" w:after="0"/>
                          <w:ind w:left="453" w:hanging="0"/>
                          <w:rPr>
                            <w:rFonts w:ascii="Courier New" w:hAnsi="Courier New"/>
                            <w:sz w:val="18"/>
                          </w:rPr>
                        </w:pPr>
                        <w:r>
                          <w:rPr>
                            <w:rFonts w:ascii="Courier New" w:hAnsi="Courier New"/>
                            <w:spacing w:val="-10"/>
                            <w:sz w:val="18"/>
                          </w:rPr>
                          <w:t xml:space="preserve">            </w:t>
                        </w:r>
                        <w:r>
                          <w:rPr>
                            <w:rFonts w:ascii="Courier New" w:hAnsi="Courier New"/>
                            <w:spacing w:val="-10"/>
                            <w:sz w:val="18"/>
                          </w:rPr>
                          <w:t>}</w:t>
                        </w:r>
                      </w:p>
                      <w:p>
                        <w:pPr>
                          <w:pStyle w:val="Normal"/>
                          <w:spacing w:before="40" w:after="0"/>
                          <w:ind w:left="453" w:hanging="0"/>
                          <w:rPr>
                            <w:rFonts w:ascii="Courier New" w:hAnsi="Courier New"/>
                            <w:sz w:val="18"/>
                          </w:rPr>
                        </w:pPr>
                        <w:r>
                          <w:rPr>
                            <w:rFonts w:ascii="Courier New" w:hAnsi="Courier New"/>
                            <w:spacing w:val="-10"/>
                            <w:sz w:val="18"/>
                          </w:rPr>
                          <w:t xml:space="preserve">        </w:t>
                        </w:r>
                        <w:r>
                          <w:rPr>
                            <w:rFonts w:ascii="Courier New" w:hAnsi="Courier New"/>
                            <w:spacing w:val="-10"/>
                            <w:sz w:val="18"/>
                          </w:rPr>
                          <w:t>}</w:t>
                        </w:r>
                      </w:p>
                      <w:p>
                        <w:pPr>
                          <w:pStyle w:val="Normal"/>
                          <w:spacing w:before="40" w:after="0"/>
                          <w:ind w:left="453" w:hanging="0"/>
                          <w:rPr>
                            <w:rFonts w:ascii="Courier New" w:hAnsi="Courier New"/>
                            <w:sz w:val="18"/>
                          </w:rPr>
                        </w:pPr>
                        <w:r>
                          <w:rPr>
                            <w:rFonts w:ascii="Courier New" w:hAnsi="Courier New"/>
                            <w:spacing w:val="-10"/>
                            <w:sz w:val="18"/>
                          </w:rPr>
                          <w:t xml:space="preserve">    </w:t>
                        </w:r>
                        <w:r>
                          <w:rPr>
                            <w:rFonts w:ascii="Courier New" w:hAnsi="Courier New"/>
                            <w:spacing w:val="-10"/>
                            <w:sz w:val="18"/>
                          </w:rPr>
                          <w:t>}</w:t>
                        </w:r>
                      </w:p>
                      <w:p>
                        <w:pPr>
                          <w:pStyle w:val="Normal"/>
                          <w:spacing w:before="40" w:after="0"/>
                          <w:ind w:left="453" w:hanging="0"/>
                          <w:rPr>
                            <w:rFonts w:ascii="Courier New" w:hAnsi="Courier New"/>
                            <w:sz w:val="18"/>
                          </w:rPr>
                        </w:pPr>
                        <w:r>
                          <w:rPr>
                            <w:rFonts w:ascii="Courier New" w:hAnsi="Courier New"/>
                            <w:spacing w:val="-10"/>
                            <w:sz w:val="18"/>
                          </w:rPr>
                          <w:t>}</w:t>
                        </w:r>
                      </w:p>
                    </w:txbxContent>
                  </v:textbox>
                  <w10:wrap type="topAndBottom"/>
                </v:rect>
              </v:group>
            </w:pict>
          </mc:Fallback>
        </mc:AlternateContent>
      </w:r>
      <w:ins w:id="2454" w:author="Jomar Tigcal" w:date="2023-03-04T22:23:56Z">
        <w:r>
          <w:rPr>
            <w:spacing w:val="-2"/>
            <w:sz w:val="20"/>
          </w:rPr>
          <w:t xml:space="preserve"> </w:t>
        </w:r>
      </w:ins>
      <w:ins w:id="2455" w:author="Jomar Tigcal" w:date="2023-03-04T22:23:56Z">
        <w:r>
          <w:rPr>
            <w:spacing w:val="-2"/>
            <w:sz w:val="20"/>
          </w:rPr>
          <w:t xml:space="preserve">This will update the activity's </w:t>
        </w:r>
      </w:ins>
      <w:ins w:id="2456" w:author="Jomar Tigcal" w:date="2023-03-04T22:23:56Z">
        <w:r>
          <w:rPr>
            <w:rFonts w:ascii="Courier New" w:hAnsi="Courier New"/>
            <w:b/>
            <w:spacing w:val="-2"/>
            <w:sz w:val="20"/>
          </w:rPr>
          <w:t>RecyclerView</w:t>
        </w:r>
      </w:ins>
      <w:ins w:id="2457" w:author="Jomar Tigcal" w:date="2023-03-04T22:23:56Z">
        <w:r>
          <w:rPr>
            <w:spacing w:val="-2"/>
            <w:sz w:val="20"/>
          </w:rPr>
          <w:t xml:space="preserve"> with the TV shows fetched and show a </w:t>
        </w:r>
      </w:ins>
      <w:ins w:id="2458" w:author="Jomar Tigcal" w:date="2023-03-04T22:23:56Z">
        <w:r>
          <w:rPr>
            <w:rFonts w:ascii="Courier New" w:hAnsi="Courier New"/>
            <w:b/>
            <w:spacing w:val="-2"/>
            <w:sz w:val="20"/>
          </w:rPr>
          <w:t>Snackbar</w:t>
        </w:r>
      </w:ins>
      <w:ins w:id="2459" w:author="Jomar Tigcal" w:date="2023-03-04T22:23:56Z">
        <w:r>
          <w:rPr>
            <w:spacing w:val="-2"/>
            <w:sz w:val="20"/>
          </w:rPr>
          <w:t xml:space="preserve"> message when there is an error.</w:t>
        </w:r>
      </w:ins>
    </w:p>
    <w:p>
      <w:pPr>
        <w:pStyle w:val="TextBody"/>
        <w:spacing w:before="12" w:after="0"/>
        <w:rPr>
          <w:sz w:val="7"/>
          <w:ins w:id="2462" w:author="Jomar Tigcal" w:date="2023-03-04T22:23:56Z"/>
        </w:rPr>
      </w:pPr>
      <w:ins w:id="2461" w:author="Jomar Tigcal" w:date="2023-03-04T22:23:56Z">
        <w:r>
          <w:rPr>
            <w:sz w:val="7"/>
          </w:rPr>
        </w:r>
      </w:ins>
    </w:p>
    <w:p>
      <w:pPr>
        <w:pStyle w:val="ListParagraph"/>
        <w:numPr>
          <w:ilvl w:val="0"/>
          <w:numId w:val="2"/>
        </w:numPr>
        <w:tabs>
          <w:tab w:val="clear" w:pos="720"/>
          <w:tab w:val="left" w:pos="1274" w:leader="none"/>
        </w:tabs>
        <w:spacing w:lineRule="auto" w:line="247" w:before="101" w:after="0"/>
        <w:ind w:left="1274" w:right="297" w:hanging="360"/>
        <w:jc w:val="left"/>
        <w:rPr>
          <w:sz w:val="20"/>
          <w:ins w:id="2496" w:author="Jomar Tigcal" w:date="2023-03-04T22:23:56Z"/>
        </w:rPr>
      </w:pPr>
      <w:ins w:id="2463" w:author="Jomar Tigcal" w:date="2023-03-04T22:23:56Z">
        <w:r>
          <w:rPr>
            <w:sz w:val="20"/>
          </w:rPr>
          <w:t>Run</w:t>
        </w:r>
      </w:ins>
      <w:ins w:id="2464" w:author="Jomar Tigcal" w:date="2023-03-04T22:23:56Z">
        <w:r>
          <w:rPr>
            <w:spacing w:val="-3"/>
            <w:sz w:val="20"/>
          </w:rPr>
          <w:t xml:space="preserve"> </w:t>
        </w:r>
      </w:ins>
      <w:ins w:id="2465" w:author="Jomar Tigcal" w:date="2023-03-04T22:23:56Z">
        <w:r>
          <w:rPr>
            <w:sz w:val="20"/>
          </w:rPr>
          <w:t>your</w:t>
        </w:r>
      </w:ins>
      <w:ins w:id="2466" w:author="Jomar Tigcal" w:date="2023-03-04T22:23:56Z">
        <w:r>
          <w:rPr>
            <w:spacing w:val="-2"/>
            <w:sz w:val="20"/>
          </w:rPr>
          <w:t xml:space="preserve"> </w:t>
        </w:r>
      </w:ins>
      <w:ins w:id="2467" w:author="Jomar Tigcal" w:date="2023-03-04T22:23:56Z">
        <w:r>
          <w:rPr>
            <w:sz w:val="20"/>
          </w:rPr>
          <w:t>application.</w:t>
        </w:r>
      </w:ins>
      <w:ins w:id="2468" w:author="Jomar Tigcal" w:date="2023-03-04T22:23:56Z">
        <w:r>
          <w:rPr>
            <w:spacing w:val="-3"/>
            <w:sz w:val="20"/>
          </w:rPr>
          <w:t xml:space="preserve"> </w:t>
        </w:r>
      </w:ins>
      <w:ins w:id="2469" w:author="Jomar Tigcal" w:date="2023-03-04T22:23:56Z">
        <w:r>
          <w:rPr>
            <w:sz w:val="20"/>
          </w:rPr>
          <w:t>The</w:t>
        </w:r>
      </w:ins>
      <w:ins w:id="2470" w:author="Jomar Tigcal" w:date="2023-03-04T22:23:56Z">
        <w:r>
          <w:rPr>
            <w:spacing w:val="-3"/>
            <w:sz w:val="20"/>
          </w:rPr>
          <w:t xml:space="preserve"> </w:t>
        </w:r>
      </w:ins>
      <w:ins w:id="2471" w:author="Jomar Tigcal" w:date="2023-03-04T22:23:56Z">
        <w:r>
          <w:rPr>
            <w:sz w:val="20"/>
          </w:rPr>
          <w:t>app</w:t>
        </w:r>
      </w:ins>
      <w:ins w:id="2472" w:author="Jomar Tigcal" w:date="2023-03-04T22:23:56Z">
        <w:r>
          <w:rPr>
            <w:spacing w:val="-3"/>
            <w:sz w:val="20"/>
          </w:rPr>
          <w:t xml:space="preserve"> </w:t>
        </w:r>
      </w:ins>
      <w:ins w:id="2473" w:author="Jomar Tigcal" w:date="2023-03-04T22:23:56Z">
        <w:r>
          <w:rPr>
            <w:sz w:val="20"/>
          </w:rPr>
          <w:t>will</w:t>
        </w:r>
      </w:ins>
      <w:ins w:id="2474" w:author="Jomar Tigcal" w:date="2023-03-04T22:23:56Z">
        <w:r>
          <w:rPr>
            <w:spacing w:val="-2"/>
            <w:sz w:val="20"/>
          </w:rPr>
          <w:t xml:space="preserve"> </w:t>
        </w:r>
      </w:ins>
      <w:ins w:id="2475" w:author="Jomar Tigcal" w:date="2023-03-04T22:23:56Z">
        <w:r>
          <w:rPr>
            <w:sz w:val="20"/>
          </w:rPr>
          <w:t>display</w:t>
        </w:r>
      </w:ins>
      <w:ins w:id="2476" w:author="Jomar Tigcal" w:date="2023-03-04T22:23:56Z">
        <w:r>
          <w:rPr>
            <w:spacing w:val="-2"/>
            <w:sz w:val="20"/>
          </w:rPr>
          <w:t xml:space="preserve"> </w:t>
        </w:r>
      </w:ins>
      <w:ins w:id="2477" w:author="Jomar Tigcal" w:date="2023-03-04T22:23:56Z">
        <w:r>
          <w:rPr>
            <w:sz w:val="20"/>
          </w:rPr>
          <w:t>a</w:t>
        </w:r>
      </w:ins>
      <w:ins w:id="2478" w:author="Jomar Tigcal" w:date="2023-03-04T22:23:56Z">
        <w:r>
          <w:rPr>
            <w:spacing w:val="-3"/>
            <w:sz w:val="20"/>
          </w:rPr>
          <w:t xml:space="preserve"> </w:t>
        </w:r>
      </w:ins>
      <w:ins w:id="2479" w:author="Jomar Tigcal" w:date="2023-03-04T22:23:56Z">
        <w:r>
          <w:rPr>
            <w:sz w:val="20"/>
          </w:rPr>
          <w:t>list</w:t>
        </w:r>
      </w:ins>
      <w:ins w:id="2480" w:author="Jomar Tigcal" w:date="2023-03-04T22:23:56Z">
        <w:r>
          <w:rPr>
            <w:spacing w:val="-2"/>
            <w:sz w:val="20"/>
          </w:rPr>
          <w:t xml:space="preserve"> </w:t>
        </w:r>
      </w:ins>
      <w:ins w:id="2481" w:author="Jomar Tigcal" w:date="2023-03-04T22:23:56Z">
        <w:r>
          <w:rPr>
            <w:sz w:val="20"/>
          </w:rPr>
          <w:t>of</w:t>
        </w:r>
      </w:ins>
      <w:ins w:id="2482" w:author="Jomar Tigcal" w:date="2023-03-04T22:23:56Z">
        <w:r>
          <w:rPr>
            <w:spacing w:val="-2"/>
            <w:sz w:val="20"/>
          </w:rPr>
          <w:t xml:space="preserve"> </w:t>
        </w:r>
      </w:ins>
      <w:ins w:id="2483" w:author="Jomar Tigcal" w:date="2023-03-04T22:23:56Z">
        <w:r>
          <w:rPr>
            <w:sz w:val="20"/>
          </w:rPr>
          <w:t>TV</w:t>
        </w:r>
      </w:ins>
      <w:ins w:id="2484" w:author="Jomar Tigcal" w:date="2023-03-04T22:23:56Z">
        <w:r>
          <w:rPr>
            <w:spacing w:val="-3"/>
            <w:sz w:val="20"/>
          </w:rPr>
          <w:t xml:space="preserve"> </w:t>
        </w:r>
      </w:ins>
      <w:ins w:id="2485" w:author="Jomar Tigcal" w:date="2023-03-04T22:23:56Z">
        <w:r>
          <w:rPr>
            <w:sz w:val="20"/>
          </w:rPr>
          <w:t>shows.</w:t>
        </w:r>
      </w:ins>
      <w:ins w:id="2486" w:author="Jomar Tigcal" w:date="2023-03-04T22:23:56Z">
        <w:r>
          <w:rPr>
            <w:spacing w:val="-2"/>
            <w:sz w:val="20"/>
          </w:rPr>
          <w:t xml:space="preserve"> </w:t>
        </w:r>
      </w:ins>
      <w:ins w:id="2487" w:author="Jomar Tigcal" w:date="2023-03-04T22:23:56Z">
        <w:r>
          <w:rPr>
            <w:sz w:val="20"/>
          </w:rPr>
          <w:t>Click</w:t>
        </w:r>
      </w:ins>
      <w:ins w:id="2488" w:author="Jomar Tigcal" w:date="2023-03-04T22:23:56Z">
        <w:r>
          <w:rPr>
            <w:spacing w:val="-2"/>
            <w:sz w:val="20"/>
          </w:rPr>
          <w:t xml:space="preserve"> </w:t>
        </w:r>
      </w:ins>
      <w:ins w:id="2489" w:author="Jomar Tigcal" w:date="2023-03-04T22:23:56Z">
        <w:r>
          <w:rPr>
            <w:sz w:val="20"/>
          </w:rPr>
          <w:t>on</w:t>
        </w:r>
      </w:ins>
      <w:ins w:id="2490" w:author="Jomar Tigcal" w:date="2023-03-04T22:23:56Z">
        <w:r>
          <w:rPr>
            <w:spacing w:val="-2"/>
            <w:sz w:val="20"/>
          </w:rPr>
          <w:t xml:space="preserve"> </w:t>
        </w:r>
      </w:ins>
      <w:ins w:id="2491" w:author="Jomar Tigcal" w:date="2023-03-04T22:23:56Z">
        <w:r>
          <w:rPr>
            <w:sz w:val="20"/>
          </w:rPr>
          <w:t>a</w:t>
        </w:r>
      </w:ins>
      <w:ins w:id="2492" w:author="Jomar Tigcal" w:date="2023-03-04T22:23:56Z">
        <w:r>
          <w:rPr>
            <w:spacing w:val="-3"/>
            <w:sz w:val="20"/>
          </w:rPr>
          <w:t xml:space="preserve"> </w:t>
        </w:r>
      </w:ins>
      <w:ins w:id="2493" w:author="Jomar Tigcal" w:date="2023-03-04T22:23:56Z">
        <w:r>
          <w:rPr>
            <w:sz w:val="20"/>
          </w:rPr>
          <w:t>TV</w:t>
        </w:r>
      </w:ins>
      <w:ins w:id="2494" w:author="Jomar Tigcal" w:date="2023-03-04T22:23:56Z">
        <w:r>
          <w:rPr>
            <w:spacing w:val="-3"/>
            <w:sz w:val="20"/>
          </w:rPr>
          <w:t xml:space="preserve"> </w:t>
        </w:r>
      </w:ins>
      <w:ins w:id="2495" w:author="Jomar Tigcal" w:date="2023-03-04T22:23:56Z">
        <w:r>
          <w:rPr>
            <w:sz w:val="20"/>
          </w:rPr>
          <w:t>show, and you will see its details, such as the release year and an overview:</w:t>
        </w:r>
      </w:ins>
    </w:p>
    <w:p>
      <w:pPr>
        <w:pStyle w:val="TextBody"/>
        <w:spacing w:before="8" w:after="0"/>
        <w:rPr>
          <w:sz w:val="13"/>
          <w:ins w:id="2500" w:author="Jomar Tigcal" w:date="2023-03-04T22:23:56Z"/>
        </w:rPr>
      </w:pPr>
      <w:ins w:id="2497" w:author="Jomar Tigcal" w:date="2023-03-04T22:23:56Z">
        <w:r>
          <w:rPr/>
          <w:t>​</w:t>
        </w:r>
      </w:ins>
      <w:ins w:id="2498" w:author="Jomar Tigcal" w:date="2023-03-04T22:23:56Z">
        <w:r>
          <w:drawing>
            <wp:anchor behindDoc="0" distT="0" distB="0" distL="0" distR="0" simplePos="0" locked="0" layoutInCell="0" allowOverlap="1" relativeHeight="1943">
              <wp:simplePos x="0" y="0"/>
              <wp:positionH relativeFrom="page">
                <wp:posOffset>1124585</wp:posOffset>
              </wp:positionH>
              <wp:positionV relativeFrom="paragraph">
                <wp:posOffset>133350</wp:posOffset>
              </wp:positionV>
              <wp:extent cx="5103495" cy="4987925"/>
              <wp:effectExtent l="0" t="0" r="0" b="0"/>
              <wp:wrapTopAndBottom/>
              <wp:docPr id="1829" name="image20.jpeg Copy 1" descr="Figure 13.12: The main screen and details screen of the TV Guide a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 name="image20.jpeg Copy 1" descr="Figure 13.12: The main screen and details screen of the TV Guide app "/>
                      <pic:cNvPicPr>
                        <a:picLocks noChangeAspect="1" noChangeArrowheads="1"/>
                      </pic:cNvPicPr>
                    </pic:nvPicPr>
                    <pic:blipFill>
                      <a:blip r:embed="rId515"/>
                      <a:stretch>
                        <a:fillRect/>
                      </a:stretch>
                    </pic:blipFill>
                    <pic:spPr bwMode="auto">
                      <a:xfrm>
                        <a:off x="0" y="0"/>
                        <a:ext cx="5103495" cy="4987925"/>
                      </a:xfrm>
                      <a:prstGeom prst="rect">
                        <a:avLst/>
                      </a:prstGeom>
                    </pic:spPr>
                  </pic:pic>
                </a:graphicData>
              </a:graphic>
            </wp:anchor>
          </w:drawing>
        </w:r>
      </w:ins>
      <w:ins w:id="2499" w:author="Jomar Tigcal" w:date="2023-03-04T22:23:56Z">
        <w:r>
          <w:rPr/>
          <w:t>​</w:t>
        </w:r>
      </w:ins>
    </w:p>
    <w:p>
      <w:pPr>
        <w:sectPr>
          <w:headerReference w:type="even" r:id="rId516"/>
          <w:headerReference w:type="default" r:id="rId517"/>
          <w:type w:val="nextPage"/>
          <w:pgSz w:w="10800" w:h="13320"/>
          <w:pgMar w:left="940" w:right="920" w:gutter="0" w:header="695" w:top="1120" w:footer="0" w:bottom="280"/>
          <w:pgNumType w:fmt="decimal"/>
          <w:formProt w:val="false"/>
          <w:textDirection w:val="lrTb"/>
          <w:docGrid w:type="default" w:linePitch="100" w:charSpace="4096"/>
        </w:sectPr>
        <w:pStyle w:val="Normal"/>
        <w:spacing w:before="75" w:after="0"/>
        <w:ind w:left="1843" w:hanging="0"/>
        <w:rPr>
          <w:rFonts w:ascii="Open Sans SemiBold" w:hAnsi="Open Sans SemiBold"/>
          <w:b/>
          <w:b/>
          <w:sz w:val="18"/>
        </w:rPr>
      </w:pPr>
      <w:ins w:id="2501" w:author="Jomar Tigcal" w:date="2023-03-04T22:23:56Z">
        <w:r>
          <w:rPr>
            <w:rFonts w:ascii="Open Sans SemiBold" w:hAnsi="Open Sans SemiBold"/>
            <w:b/>
            <w:spacing w:val="-5"/>
            <w:sz w:val="18"/>
          </w:rPr>
          <w:t>Figure</w:t>
        </w:r>
      </w:ins>
      <w:ins w:id="2502" w:author="Jomar Tigcal" w:date="2023-03-04T22:23:56Z">
        <w:r>
          <w:rPr>
            <w:rFonts w:ascii="Open Sans SemiBold" w:hAnsi="Open Sans SemiBold"/>
            <w:b/>
            <w:spacing w:val="-3"/>
            <w:sz w:val="18"/>
          </w:rPr>
          <w:t xml:space="preserve"> </w:t>
        </w:r>
      </w:ins>
      <w:ins w:id="2503" w:author="Jomar Tigcal" w:date="2023-03-04T22:23:56Z">
        <w:r>
          <w:rPr>
            <w:rFonts w:ascii="Open Sans SemiBold" w:hAnsi="Open Sans SemiBold"/>
            <w:b/>
            <w:spacing w:val="-5"/>
            <w:sz w:val="18"/>
          </w:rPr>
          <w:t>14.7:</w:t>
        </w:r>
      </w:ins>
      <w:ins w:id="2504" w:author="Jomar Tigcal" w:date="2023-03-04T22:23:56Z">
        <w:r>
          <w:rPr>
            <w:rFonts w:ascii="Open Sans SemiBold" w:hAnsi="Open Sans SemiBold"/>
            <w:b/>
            <w:spacing w:val="-2"/>
            <w:sz w:val="18"/>
          </w:rPr>
          <w:t xml:space="preserve"> </w:t>
        </w:r>
      </w:ins>
      <w:ins w:id="2505" w:author="Jomar Tigcal" w:date="2023-03-04T22:23:56Z">
        <w:r>
          <w:rPr>
            <w:rFonts w:ascii="Open Sans SemiBold" w:hAnsi="Open Sans SemiBold"/>
            <w:b/>
            <w:spacing w:val="-5"/>
            <w:sz w:val="18"/>
          </w:rPr>
          <w:t>The</w:t>
        </w:r>
      </w:ins>
      <w:ins w:id="2506" w:author="Jomar Tigcal" w:date="2023-03-04T22:23:56Z">
        <w:r>
          <w:rPr>
            <w:rFonts w:ascii="Open Sans SemiBold" w:hAnsi="Open Sans SemiBold"/>
            <w:b/>
            <w:spacing w:val="-2"/>
            <w:sz w:val="18"/>
          </w:rPr>
          <w:t xml:space="preserve"> TV Guide app’s </w:t>
        </w:r>
      </w:ins>
      <w:ins w:id="2507" w:author="Jomar Tigcal" w:date="2023-03-04T22:23:56Z">
        <w:r>
          <w:rPr>
            <w:rFonts w:ascii="Open Sans SemiBold" w:hAnsi="Open Sans SemiBold"/>
            <w:b/>
            <w:spacing w:val="-5"/>
            <w:sz w:val="18"/>
          </w:rPr>
          <w:t>main</w:t>
        </w:r>
      </w:ins>
      <w:ins w:id="2508" w:author="Jomar Tigcal" w:date="2023-03-04T22:23:56Z">
        <w:r>
          <w:rPr>
            <w:rFonts w:ascii="Open Sans SemiBold" w:hAnsi="Open Sans SemiBold"/>
            <w:b/>
            <w:spacing w:val="-2"/>
            <w:sz w:val="18"/>
          </w:rPr>
          <w:t xml:space="preserve"> </w:t>
        </w:r>
      </w:ins>
      <w:ins w:id="2509" w:author="Jomar Tigcal" w:date="2023-03-04T22:23:56Z">
        <w:r>
          <w:rPr>
            <w:rFonts w:ascii="Open Sans SemiBold" w:hAnsi="Open Sans SemiBold"/>
            <w:b/>
            <w:spacing w:val="-5"/>
            <w:sz w:val="18"/>
          </w:rPr>
          <w:t>screen</w:t>
        </w:r>
      </w:ins>
      <w:ins w:id="2510" w:author="Jomar Tigcal" w:date="2023-03-04T22:23:56Z">
        <w:r>
          <w:rPr>
            <w:rFonts w:ascii="Open Sans SemiBold" w:hAnsi="Open Sans SemiBold"/>
            <w:b/>
            <w:spacing w:val="-2"/>
            <w:sz w:val="18"/>
          </w:rPr>
          <w:t xml:space="preserve"> </w:t>
        </w:r>
      </w:ins>
      <w:ins w:id="2511" w:author="Jomar Tigcal" w:date="2023-03-04T22:23:56Z">
        <w:r>
          <w:rPr>
            <w:rFonts w:ascii="Open Sans SemiBold" w:hAnsi="Open Sans SemiBold"/>
            <w:b/>
            <w:spacing w:val="-5"/>
            <w:sz w:val="18"/>
          </w:rPr>
          <w:t>and</w:t>
        </w:r>
      </w:ins>
      <w:ins w:id="2512" w:author="Jomar Tigcal" w:date="2023-03-04T22:23:56Z">
        <w:r>
          <w:rPr>
            <w:rFonts w:ascii="Open Sans SemiBold" w:hAnsi="Open Sans SemiBold"/>
            <w:b/>
            <w:spacing w:val="-1"/>
            <w:sz w:val="18"/>
          </w:rPr>
          <w:t xml:space="preserve"> </w:t>
        </w:r>
      </w:ins>
      <w:ins w:id="2513" w:author="Jomar Tigcal" w:date="2023-03-04T22:23:56Z">
        <w:r>
          <w:rPr>
            <w:rFonts w:ascii="Open Sans SemiBold" w:hAnsi="Open Sans SemiBold"/>
            <w:b/>
            <w:spacing w:val="-5"/>
            <w:sz w:val="18"/>
          </w:rPr>
          <w:t>details</w:t>
        </w:r>
      </w:ins>
      <w:ins w:id="2514" w:author="Jomar Tigcal" w:date="2023-03-04T22:23:56Z">
        <w:r>
          <w:rPr>
            <w:rFonts w:ascii="Open Sans SemiBold" w:hAnsi="Open Sans SemiBold"/>
            <w:b/>
            <w:spacing w:val="-2"/>
            <w:sz w:val="18"/>
          </w:rPr>
          <w:t xml:space="preserve"> </w:t>
        </w:r>
      </w:ins>
      <w:ins w:id="2515" w:author="Jomar Tigcal" w:date="2023-03-04T22:23:56Z">
        <w:r>
          <w:rPr>
            <w:rFonts w:ascii="Open Sans SemiBold" w:hAnsi="Open Sans SemiBold"/>
            <w:b/>
            <w:spacing w:val="-5"/>
            <w:sz w:val="18"/>
          </w:rPr>
          <w:t>screen</w:t>
        </w:r>
      </w:ins>
    </w:p>
    <w:p>
      <w:pPr>
        <w:pStyle w:val="Heading1"/>
        <w:ind w:left="104" w:hanging="0"/>
        <w:rPr/>
      </w:pPr>
      <w:r>
        <w:rPr/>
        <w:t>Chapter 1</w:t>
      </w:r>
      <w:ins w:id="2540" w:author="Jomar Tigcal" w:date="2023-03-04T22:29:31Z">
        <w:r>
          <w:rPr/>
          <w:t>5</w:t>
        </w:r>
      </w:ins>
      <w:del w:id="2541" w:author="Jomar Tigcal" w:date="2023-03-04T22:29:31Z">
        <w:r>
          <w:rPr/>
          <w:delText>4</w:delText>
        </w:r>
      </w:del>
      <w:r>
        <w:rPr/>
        <w:t xml:space="preserve">: Architecture </w:t>
      </w:r>
      <w:r>
        <w:rPr>
          <w:spacing w:val="-2"/>
        </w:rPr>
        <w:t>Patterns</w:t>
      </w:r>
    </w:p>
    <w:p>
      <w:pPr>
        <w:pStyle w:val="Heading2"/>
        <w:ind w:left="104" w:hanging="0"/>
        <w:rPr/>
      </w:pPr>
      <w:r>
        <w:rPr/>
        <w:t>Activity 1</w:t>
      </w:r>
      <w:ins w:id="2542" w:author="Jomar Tigcal" w:date="2023-03-04T22:29:34Z">
        <w:r>
          <w:rPr/>
          <w:t>5</w:t>
        </w:r>
      </w:ins>
      <w:del w:id="2543" w:author="Jomar Tigcal" w:date="2023-03-04T22:29:33Z">
        <w:r>
          <w:rPr/>
          <w:delText>4</w:delText>
        </w:r>
      </w:del>
      <w:r>
        <w:rPr/>
        <w:t xml:space="preserve">.01: Revisiting the TV Guide </w:t>
      </w:r>
      <w:r>
        <w:rPr>
          <w:spacing w:val="-5"/>
        </w:rPr>
        <w:t>App</w:t>
      </w:r>
    </w:p>
    <w:p>
      <w:pPr>
        <w:pStyle w:val="Heading3"/>
        <w:rPr>
          <w:spacing w:val="-2"/>
          <w:ins w:id="2545" w:author="Jomar Tigcal" w:date="2023-03-04T22:31:18Z"/>
        </w:rPr>
      </w:pPr>
      <w:ins w:id="2544" w:author="Jomar Tigcal" w:date="2023-03-04T22:31:18Z">
        <w:r>
          <w:rPr>
            <w:spacing w:val="-2"/>
          </w:rPr>
          <w:t>Solution:</w:t>
        </w:r>
      </w:ins>
    </w:p>
    <w:p>
      <w:pPr>
        <w:pStyle w:val="TextBody"/>
        <w:spacing w:lineRule="auto" w:line="247" w:before="148" w:after="0"/>
        <w:ind w:left="104" w:right="952" w:hanging="0"/>
        <w:jc w:val="both"/>
        <w:rPr>
          <w:ins w:id="2609" w:author="Jomar Tigcal" w:date="2023-03-04T22:31:18Z"/>
        </w:rPr>
      </w:pPr>
      <w:ins w:id="2546" w:author="Jomar Tigcal" w:date="2023-03-04T22:31:18Z">
        <w:r>
          <w:rPr/>
          <w:t>You</w:t>
        </w:r>
      </w:ins>
      <w:ins w:id="2547" w:author="Jomar Tigcal" w:date="2023-03-04T22:31:18Z">
        <w:r>
          <w:rPr>
            <w:spacing w:val="-3"/>
          </w:rPr>
          <w:t xml:space="preserve"> </w:t>
        </w:r>
      </w:ins>
      <w:ins w:id="2548" w:author="Jomar Tigcal" w:date="2023-03-04T22:31:18Z">
        <w:r>
          <w:rPr/>
          <w:t>can</w:t>
        </w:r>
      </w:ins>
      <w:ins w:id="2549" w:author="Jomar Tigcal" w:date="2023-03-04T22:31:18Z">
        <w:r>
          <w:rPr>
            <w:spacing w:val="-3"/>
          </w:rPr>
          <w:t xml:space="preserve"> </w:t>
        </w:r>
      </w:ins>
      <w:ins w:id="2550" w:author="Jomar Tigcal" w:date="2023-03-04T22:31:18Z">
        <w:r>
          <w:rPr/>
          <w:t>use</w:t>
        </w:r>
      </w:ins>
      <w:ins w:id="2551" w:author="Jomar Tigcal" w:date="2023-03-04T22:31:18Z">
        <w:r>
          <w:rPr>
            <w:spacing w:val="-3"/>
          </w:rPr>
          <w:t xml:space="preserve"> </w:t>
        </w:r>
      </w:ins>
      <w:ins w:id="2552" w:author="Jomar Tigcal" w:date="2023-03-04T22:31:18Z">
        <w:r>
          <w:rPr/>
          <w:t>the</w:t>
        </w:r>
      </w:ins>
      <w:ins w:id="2553" w:author="Jomar Tigcal" w:date="2023-03-04T22:31:18Z">
        <w:r>
          <w:rPr>
            <w:spacing w:val="-3"/>
          </w:rPr>
          <w:t xml:space="preserve"> </w:t>
        </w:r>
      </w:ins>
      <w:ins w:id="2554" w:author="Jomar Tigcal" w:date="2023-03-04T22:31:18Z">
        <w:r>
          <w:rPr/>
          <w:t>TV</w:t>
        </w:r>
      </w:ins>
      <w:ins w:id="2555" w:author="Jomar Tigcal" w:date="2023-03-04T22:31:18Z">
        <w:r>
          <w:rPr>
            <w:spacing w:val="-4"/>
          </w:rPr>
          <w:t xml:space="preserve"> </w:t>
        </w:r>
      </w:ins>
      <w:ins w:id="2556" w:author="Jomar Tigcal" w:date="2023-03-04T22:31:18Z">
        <w:r>
          <w:rPr/>
          <w:t>Guide</w:t>
        </w:r>
      </w:ins>
      <w:ins w:id="2557" w:author="Jomar Tigcal" w:date="2023-03-04T22:31:18Z">
        <w:r>
          <w:rPr>
            <w:spacing w:val="-3"/>
          </w:rPr>
          <w:t xml:space="preserve"> </w:t>
        </w:r>
      </w:ins>
      <w:ins w:id="2558" w:author="Jomar Tigcal" w:date="2023-03-04T22:31:18Z">
        <w:r>
          <w:rPr/>
          <w:t>app</w:t>
        </w:r>
      </w:ins>
      <w:ins w:id="2559" w:author="Jomar Tigcal" w:date="2023-03-04T22:31:18Z">
        <w:r>
          <w:rPr>
            <w:spacing w:val="-4"/>
          </w:rPr>
          <w:t xml:space="preserve"> </w:t>
        </w:r>
      </w:ins>
      <w:ins w:id="2560" w:author="Jomar Tigcal" w:date="2023-03-04T22:31:18Z">
        <w:r>
          <w:rPr/>
          <w:t>you</w:t>
        </w:r>
      </w:ins>
      <w:ins w:id="2561" w:author="Jomar Tigcal" w:date="2023-03-04T22:31:18Z">
        <w:r>
          <w:rPr>
            <w:spacing w:val="-3"/>
          </w:rPr>
          <w:t xml:space="preserve"> </w:t>
        </w:r>
      </w:ins>
      <w:ins w:id="2562" w:author="Jomar Tigcal" w:date="2023-03-04T22:31:18Z">
        <w:r>
          <w:rPr/>
          <w:t>developed</w:t>
        </w:r>
      </w:ins>
      <w:ins w:id="2563" w:author="Jomar Tigcal" w:date="2023-03-04T22:31:18Z">
        <w:r>
          <w:rPr>
            <w:spacing w:val="-3"/>
          </w:rPr>
          <w:t xml:space="preserve"> </w:t>
        </w:r>
      </w:ins>
      <w:ins w:id="2564" w:author="Jomar Tigcal" w:date="2023-03-04T22:31:18Z">
        <w:r>
          <w:rPr/>
          <w:t>in</w:t>
        </w:r>
      </w:ins>
      <w:ins w:id="2565" w:author="Jomar Tigcal" w:date="2023-03-04T22:31:18Z">
        <w:r>
          <w:rPr>
            <w:spacing w:val="-3"/>
          </w:rPr>
          <w:t xml:space="preserve"> </w:t>
        </w:r>
      </w:ins>
      <w:ins w:id="2566" w:author="Jomar Tigcal" w:date="2023-03-04T22:31:18Z">
        <w:r>
          <w:rPr/>
          <w:t>the</w:t>
        </w:r>
      </w:ins>
      <w:ins w:id="2567" w:author="Jomar Tigcal" w:date="2023-03-04T22:31:18Z">
        <w:r>
          <w:rPr>
            <w:spacing w:val="-3"/>
          </w:rPr>
          <w:t xml:space="preserve"> </w:t>
        </w:r>
      </w:ins>
      <w:ins w:id="2568" w:author="Jomar Tigcal" w:date="2023-03-04T22:31:18Z">
        <w:r>
          <w:rPr/>
          <w:t>previous</w:t>
        </w:r>
      </w:ins>
      <w:ins w:id="2569" w:author="Jomar Tigcal" w:date="2023-03-04T22:31:18Z">
        <w:r>
          <w:rPr>
            <w:spacing w:val="-3"/>
          </w:rPr>
          <w:t xml:space="preserve"> </w:t>
        </w:r>
      </w:ins>
      <w:ins w:id="2570" w:author="Jomar Tigcal" w:date="2023-03-04T22:31:18Z">
        <w:r>
          <w:rPr/>
          <w:t>chapter</w:t>
        </w:r>
      </w:ins>
      <w:ins w:id="2571" w:author="Jomar Tigcal" w:date="2023-03-04T22:31:18Z">
        <w:r>
          <w:rPr>
            <w:spacing w:val="-3"/>
          </w:rPr>
          <w:t xml:space="preserve"> </w:t>
        </w:r>
      </w:ins>
      <w:ins w:id="2572" w:author="Jomar Tigcal" w:date="2023-03-04T22:31:18Z">
        <w:r>
          <w:rPr/>
          <w:t>or</w:t>
        </w:r>
      </w:ins>
      <w:ins w:id="2573" w:author="Jomar Tigcal" w:date="2023-03-04T22:31:18Z">
        <w:r>
          <w:rPr>
            <w:spacing w:val="-3"/>
          </w:rPr>
          <w:t xml:space="preserve"> </w:t>
        </w:r>
      </w:ins>
      <w:ins w:id="2574" w:author="Jomar Tigcal" w:date="2023-03-04T22:31:18Z">
        <w:r>
          <w:rPr/>
          <w:t>make</w:t>
        </w:r>
      </w:ins>
      <w:ins w:id="2575" w:author="Jomar Tigcal" w:date="2023-03-04T22:31:18Z">
        <w:r>
          <w:rPr>
            <w:spacing w:val="-4"/>
          </w:rPr>
          <w:t xml:space="preserve"> </w:t>
        </w:r>
      </w:ins>
      <w:ins w:id="2576" w:author="Jomar Tigcal" w:date="2023-03-04T22:31:18Z">
        <w:r>
          <w:rPr/>
          <w:t>a</w:t>
        </w:r>
      </w:ins>
      <w:ins w:id="2577" w:author="Jomar Tigcal" w:date="2023-03-04T22:31:18Z">
        <w:r>
          <w:rPr>
            <w:spacing w:val="-4"/>
          </w:rPr>
          <w:t xml:space="preserve"> </w:t>
        </w:r>
      </w:ins>
      <w:ins w:id="2578" w:author="Jomar Tigcal" w:date="2023-03-04T22:31:18Z">
        <w:r>
          <w:rPr/>
          <w:t>copy of</w:t>
        </w:r>
      </w:ins>
      <w:ins w:id="2579" w:author="Jomar Tigcal" w:date="2023-03-04T22:31:18Z">
        <w:r>
          <w:rPr>
            <w:spacing w:val="-1"/>
          </w:rPr>
          <w:t xml:space="preserve"> </w:t>
        </w:r>
      </w:ins>
      <w:ins w:id="2580" w:author="Jomar Tigcal" w:date="2023-03-04T22:31:18Z">
        <w:r>
          <w:rPr/>
          <w:t>it.</w:t>
        </w:r>
      </w:ins>
      <w:ins w:id="2581" w:author="Jomar Tigcal" w:date="2023-03-04T22:31:18Z">
        <w:r>
          <w:rPr>
            <w:spacing w:val="-1"/>
          </w:rPr>
          <w:t xml:space="preserve"> </w:t>
        </w:r>
      </w:ins>
      <w:ins w:id="2582" w:author="Jomar Tigcal" w:date="2023-03-04T22:31:18Z">
        <w:r>
          <w:rPr/>
          <w:t>Here</w:t>
        </w:r>
      </w:ins>
      <w:ins w:id="2583" w:author="Jomar Tigcal" w:date="2023-03-04T22:31:18Z">
        <w:r>
          <w:rPr>
            <w:spacing w:val="-1"/>
          </w:rPr>
          <w:t xml:space="preserve"> </w:t>
        </w:r>
      </w:ins>
      <w:ins w:id="2584" w:author="Jomar Tigcal" w:date="2023-03-04T22:31:18Z">
        <w:r>
          <w:rPr/>
          <w:t>is</w:t>
        </w:r>
      </w:ins>
      <w:ins w:id="2585" w:author="Jomar Tigcal" w:date="2023-03-04T22:31:18Z">
        <w:r>
          <w:rPr>
            <w:spacing w:val="-1"/>
          </w:rPr>
          <w:t xml:space="preserve"> </w:t>
        </w:r>
      </w:ins>
      <w:ins w:id="2586" w:author="Jomar Tigcal" w:date="2023-03-04T22:31:18Z">
        <w:r>
          <w:rPr/>
          <w:t>one</w:t>
        </w:r>
      </w:ins>
      <w:ins w:id="2587" w:author="Jomar Tigcal" w:date="2023-03-04T22:31:18Z">
        <w:r>
          <w:rPr>
            <w:spacing w:val="-1"/>
          </w:rPr>
          <w:t xml:space="preserve"> </w:t>
        </w:r>
      </w:ins>
      <w:ins w:id="2588" w:author="Jomar Tigcal" w:date="2023-03-04T22:31:18Z">
        <w:r>
          <w:rPr/>
          <w:t>way</w:t>
        </w:r>
      </w:ins>
      <w:ins w:id="2589" w:author="Jomar Tigcal" w:date="2023-03-04T22:31:18Z">
        <w:r>
          <w:rPr>
            <w:spacing w:val="-1"/>
          </w:rPr>
          <w:t xml:space="preserve"> </w:t>
        </w:r>
      </w:ins>
      <w:ins w:id="2590" w:author="Jomar Tigcal" w:date="2023-03-04T22:31:18Z">
        <w:r>
          <w:rPr/>
          <w:t>you</w:t>
        </w:r>
      </w:ins>
      <w:ins w:id="2591" w:author="Jomar Tigcal" w:date="2023-03-04T22:31:18Z">
        <w:r>
          <w:rPr>
            <w:spacing w:val="-1"/>
          </w:rPr>
          <w:t xml:space="preserve"> </w:t>
        </w:r>
      </w:ins>
      <w:ins w:id="2592" w:author="Jomar Tigcal" w:date="2023-03-04T22:31:18Z">
        <w:r>
          <w:rPr/>
          <w:t>can</w:t>
        </w:r>
      </w:ins>
      <w:ins w:id="2593" w:author="Jomar Tigcal" w:date="2023-03-04T22:31:18Z">
        <w:r>
          <w:rPr>
            <w:spacing w:val="-1"/>
          </w:rPr>
          <w:t xml:space="preserve"> </w:t>
        </w:r>
      </w:ins>
      <w:ins w:id="2594" w:author="Jomar Tigcal" w:date="2023-03-04T22:31:18Z">
        <w:r>
          <w:rPr/>
          <w:t>improve</w:t>
        </w:r>
      </w:ins>
      <w:ins w:id="2595" w:author="Jomar Tigcal" w:date="2023-03-04T22:31:18Z">
        <w:r>
          <w:rPr>
            <w:spacing w:val="-1"/>
          </w:rPr>
          <w:t xml:space="preserve"> </w:t>
        </w:r>
      </w:ins>
      <w:ins w:id="2596" w:author="Jomar Tigcal" w:date="2023-03-04T22:31:18Z">
        <w:r>
          <w:rPr/>
          <w:t>the</w:t>
        </w:r>
      </w:ins>
      <w:ins w:id="2597" w:author="Jomar Tigcal" w:date="2023-03-04T22:31:18Z">
        <w:r>
          <w:rPr>
            <w:spacing w:val="-1"/>
          </w:rPr>
          <w:t xml:space="preserve"> </w:t>
        </w:r>
      </w:ins>
      <w:ins w:id="2598" w:author="Jomar Tigcal" w:date="2023-03-04T22:31:18Z">
        <w:r>
          <w:rPr/>
          <w:t>app</w:t>
        </w:r>
      </w:ins>
      <w:ins w:id="2599" w:author="Jomar Tigcal" w:date="2023-03-04T22:31:18Z">
        <w:r>
          <w:rPr>
            <w:spacing w:val="-2"/>
          </w:rPr>
          <w:t xml:space="preserve"> </w:t>
        </w:r>
      </w:ins>
      <w:ins w:id="2600" w:author="Jomar Tigcal" w:date="2023-03-04T22:31:18Z">
        <w:r>
          <w:rPr/>
          <w:t>using</w:t>
        </w:r>
      </w:ins>
      <w:ins w:id="2601" w:author="Jomar Tigcal" w:date="2023-03-04T22:31:18Z">
        <w:r>
          <w:rPr>
            <w:spacing w:val="-1"/>
          </w:rPr>
          <w:t xml:space="preserve"> </w:t>
        </w:r>
      </w:ins>
      <w:ins w:id="2602" w:author="Jomar Tigcal" w:date="2023-03-04T22:31:18Z">
        <w:r>
          <w:rPr/>
          <w:t>the</w:t>
        </w:r>
      </w:ins>
      <w:ins w:id="2603" w:author="Jomar Tigcal" w:date="2023-03-04T22:31:18Z">
        <w:r>
          <w:rPr>
            <w:spacing w:val="-1"/>
          </w:rPr>
          <w:t xml:space="preserve"> </w:t>
        </w:r>
      </w:ins>
      <w:ins w:id="2604" w:author="Jomar Tigcal" w:date="2023-03-04T22:31:18Z">
        <w:r>
          <w:rPr/>
          <w:t>MVVM</w:t>
        </w:r>
      </w:ins>
      <w:ins w:id="2605" w:author="Jomar Tigcal" w:date="2023-03-04T22:31:18Z">
        <w:r>
          <w:rPr>
            <w:spacing w:val="-1"/>
          </w:rPr>
          <w:t xml:space="preserve"> </w:t>
        </w:r>
      </w:ins>
      <w:ins w:id="2606" w:author="Jomar Tigcal" w:date="2023-03-04T22:31:18Z">
        <w:r>
          <w:rPr/>
          <w:t>architectural</w:t>
        </w:r>
      </w:ins>
      <w:ins w:id="2607" w:author="Jomar Tigcal" w:date="2023-03-04T22:31:18Z">
        <w:r>
          <w:rPr>
            <w:spacing w:val="-2"/>
          </w:rPr>
          <w:t xml:space="preserve"> </w:t>
        </w:r>
      </w:ins>
      <w:ins w:id="2608" w:author="Jomar Tigcal" w:date="2023-03-04T22:31:18Z">
        <w:r>
          <w:rPr/>
          <w:t>pattern with data binding, the Repository pattern with Room, and WorkManager:</w:t>
        </w:r>
      </w:ins>
    </w:p>
    <w:p>
      <w:pPr>
        <w:pStyle w:val="ListParagraph"/>
        <w:numPr>
          <w:ilvl w:val="0"/>
          <w:numId w:val="1"/>
        </w:numPr>
        <w:tabs>
          <w:tab w:val="clear" w:pos="720"/>
          <w:tab w:val="left" w:pos="554" w:leader="none"/>
        </w:tabs>
        <w:spacing w:before="138" w:after="0"/>
        <w:jc w:val="both"/>
        <w:rPr>
          <w:sz w:val="20"/>
          <w:ins w:id="2625" w:author="Jomar Tigcal" w:date="2023-03-04T22:31:18Z"/>
        </w:rPr>
      </w:pPr>
      <w:ins w:id="2610" w:author="Jomar Tigcal" w:date="2023-03-04T22:31:18Z">
        <w:r>
          <w:rPr>
            <w:sz w:val="20"/>
          </w:rPr>
          <w:t>Open</w:t>
        </w:r>
      </w:ins>
      <w:ins w:id="2611" w:author="Jomar Tigcal" w:date="2023-03-04T22:31:18Z">
        <w:r>
          <w:rPr>
            <w:spacing w:val="-2"/>
            <w:sz w:val="20"/>
          </w:rPr>
          <w:t xml:space="preserve"> </w:t>
        </w:r>
      </w:ins>
      <w:ins w:id="2612" w:author="Jomar Tigcal" w:date="2023-03-04T22:31:18Z">
        <w:r>
          <w:rPr>
            <w:sz w:val="20"/>
          </w:rPr>
          <w:t>the</w:t>
        </w:r>
      </w:ins>
      <w:ins w:id="2613" w:author="Jomar Tigcal" w:date="2023-03-04T22:31:18Z">
        <w:r>
          <w:rPr>
            <w:spacing w:val="-1"/>
            <w:sz w:val="20"/>
          </w:rPr>
          <w:t xml:space="preserve"> </w:t>
        </w:r>
      </w:ins>
      <w:ins w:id="2614" w:author="Jomar Tigcal" w:date="2023-03-04T22:31:18Z">
        <w:r>
          <w:rPr>
            <w:sz w:val="20"/>
          </w:rPr>
          <w:t>TV</w:t>
        </w:r>
      </w:ins>
      <w:ins w:id="2615" w:author="Jomar Tigcal" w:date="2023-03-04T22:31:18Z">
        <w:r>
          <w:rPr>
            <w:spacing w:val="-2"/>
            <w:sz w:val="20"/>
          </w:rPr>
          <w:t xml:space="preserve"> </w:t>
        </w:r>
      </w:ins>
      <w:ins w:id="2616" w:author="Jomar Tigcal" w:date="2023-03-04T22:31:18Z">
        <w:r>
          <w:rPr>
            <w:sz w:val="20"/>
          </w:rPr>
          <w:t>Guide</w:t>
        </w:r>
      </w:ins>
      <w:ins w:id="2617" w:author="Jomar Tigcal" w:date="2023-03-04T22:31:18Z">
        <w:r>
          <w:rPr>
            <w:spacing w:val="-2"/>
            <w:sz w:val="20"/>
          </w:rPr>
          <w:t xml:space="preserve"> </w:t>
        </w:r>
      </w:ins>
      <w:ins w:id="2618" w:author="Jomar Tigcal" w:date="2023-03-04T22:31:18Z">
        <w:r>
          <w:rPr>
            <w:sz w:val="20"/>
          </w:rPr>
          <w:t>app</w:t>
        </w:r>
      </w:ins>
      <w:ins w:id="2619" w:author="Jomar Tigcal" w:date="2023-03-04T22:31:18Z">
        <w:r>
          <w:rPr>
            <w:spacing w:val="-2"/>
            <w:sz w:val="20"/>
          </w:rPr>
          <w:t xml:space="preserve"> </w:t>
        </w:r>
      </w:ins>
      <w:ins w:id="2620" w:author="Jomar Tigcal" w:date="2023-03-04T22:31:18Z">
        <w:r>
          <w:rPr>
            <w:sz w:val="20"/>
          </w:rPr>
          <w:t>in</w:t>
        </w:r>
      </w:ins>
      <w:ins w:id="2621" w:author="Jomar Tigcal" w:date="2023-03-04T22:31:18Z">
        <w:r>
          <w:rPr>
            <w:spacing w:val="-1"/>
            <w:sz w:val="20"/>
          </w:rPr>
          <w:t xml:space="preserve"> </w:t>
        </w:r>
      </w:ins>
      <w:ins w:id="2622" w:author="Jomar Tigcal" w:date="2023-03-04T22:31:18Z">
        <w:r>
          <w:rPr>
            <w:sz w:val="20"/>
          </w:rPr>
          <w:t>Android</w:t>
        </w:r>
      </w:ins>
      <w:ins w:id="2623" w:author="Jomar Tigcal" w:date="2023-03-04T22:31:18Z">
        <w:r>
          <w:rPr>
            <w:spacing w:val="-1"/>
            <w:sz w:val="20"/>
          </w:rPr>
          <w:t xml:space="preserve"> </w:t>
        </w:r>
      </w:ins>
      <w:ins w:id="2624" w:author="Jomar Tigcal" w:date="2023-03-04T22:31:18Z">
        <w:r>
          <w:rPr>
            <w:spacing w:val="-2"/>
            <w:sz w:val="20"/>
          </w:rPr>
          <w:t>Studio.</w:t>
        </w:r>
      </w:ins>
    </w:p>
    <w:p>
      <w:pPr>
        <w:pStyle w:val="ListParagraph"/>
        <w:numPr>
          <w:ilvl w:val="0"/>
          <w:numId w:val="1"/>
        </w:numPr>
        <w:tabs>
          <w:tab w:val="clear" w:pos="720"/>
          <w:tab w:val="left" w:pos="554" w:leader="none"/>
        </w:tabs>
        <w:spacing w:before="148" w:after="0"/>
        <w:jc w:val="both"/>
        <w:rPr>
          <w:sz w:val="20"/>
          <w:ins w:id="2646" w:author="Jomar Tigcal" w:date="2023-03-04T22:31:18Z"/>
        </w:rPr>
      </w:pPr>
      <w:ins w:id="2626" w:author="Jomar Tigcal" w:date="2023-03-04T22:31:18Z">
        <w:r>
          <w:rPr>
            <w:sz w:val="20"/>
          </w:rPr>
          <w:t>Open</w:t>
        </w:r>
      </w:ins>
      <w:ins w:id="2627" w:author="Jomar Tigcal" w:date="2023-03-04T22:31:18Z">
        <w:r>
          <w:rPr>
            <w:spacing w:val="-10"/>
            <w:sz w:val="20"/>
          </w:rPr>
          <w:t xml:space="preserve"> </w:t>
        </w:r>
      </w:ins>
      <w:ins w:id="2628" w:author="Jomar Tigcal" w:date="2023-03-04T22:31:18Z">
        <w:r>
          <w:rPr>
            <w:sz w:val="20"/>
          </w:rPr>
          <w:t>the</w:t>
        </w:r>
      </w:ins>
      <w:ins w:id="2629" w:author="Jomar Tigcal" w:date="2023-03-04T22:31:18Z">
        <w:r>
          <w:rPr>
            <w:spacing w:val="-4"/>
            <w:sz w:val="20"/>
          </w:rPr>
          <w:t xml:space="preserve"> </w:t>
        </w:r>
      </w:ins>
      <w:ins w:id="2630" w:author="Jomar Tigcal" w:date="2023-03-04T22:31:18Z">
        <w:r>
          <w:rPr>
            <w:rFonts w:ascii="Courier New" w:hAnsi="Courier New"/>
            <w:b/>
          </w:rPr>
          <w:t>app/build.gradle</w:t>
        </w:r>
      </w:ins>
      <w:ins w:id="2631" w:author="Jomar Tigcal" w:date="2023-03-04T22:31:18Z">
        <w:r>
          <w:rPr>
            <w:rFonts w:ascii="Courier New" w:hAnsi="Courier New"/>
            <w:b/>
            <w:spacing w:val="-80"/>
          </w:rPr>
          <w:t xml:space="preserve"> </w:t>
        </w:r>
      </w:ins>
      <w:ins w:id="2632" w:author="Jomar Tigcal" w:date="2023-03-04T22:31:18Z">
        <w:r>
          <w:rPr>
            <w:sz w:val="20"/>
          </w:rPr>
          <w:t>file</w:t>
        </w:r>
      </w:ins>
      <w:ins w:id="2633" w:author="Jomar Tigcal" w:date="2023-03-04T22:31:18Z">
        <w:r>
          <w:rPr>
            <w:spacing w:val="-3"/>
            <w:sz w:val="20"/>
          </w:rPr>
          <w:t xml:space="preserve"> </w:t>
        </w:r>
      </w:ins>
      <w:ins w:id="2634" w:author="Jomar Tigcal" w:date="2023-03-04T22:31:18Z">
        <w:r>
          <w:rPr>
            <w:sz w:val="20"/>
          </w:rPr>
          <w:t>and</w:t>
        </w:r>
      </w:ins>
      <w:ins w:id="2635" w:author="Jomar Tigcal" w:date="2023-03-04T22:31:18Z">
        <w:r>
          <w:rPr>
            <w:spacing w:val="-4"/>
            <w:sz w:val="20"/>
          </w:rPr>
          <w:t xml:space="preserve"> </w:t>
        </w:r>
      </w:ins>
      <w:ins w:id="2636" w:author="Jomar Tigcal" w:date="2023-03-04T22:31:18Z">
        <w:r>
          <w:rPr>
            <w:sz w:val="20"/>
          </w:rPr>
          <w:t>add</w:t>
        </w:r>
      </w:ins>
      <w:ins w:id="2637" w:author="Jomar Tigcal" w:date="2023-03-04T22:31:18Z">
        <w:r>
          <w:rPr>
            <w:spacing w:val="-4"/>
            <w:sz w:val="20"/>
          </w:rPr>
          <w:t xml:space="preserve"> </w:t>
        </w:r>
      </w:ins>
      <w:ins w:id="2638" w:author="Jomar Tigcal" w:date="2023-03-04T22:31:18Z">
        <w:r>
          <w:rPr>
            <w:sz w:val="20"/>
          </w:rPr>
          <w:t>the</w:t>
        </w:r>
      </w:ins>
      <w:ins w:id="2639" w:author="Jomar Tigcal" w:date="2023-03-04T22:31:18Z">
        <w:r>
          <w:rPr>
            <w:spacing w:val="-4"/>
            <w:sz w:val="20"/>
          </w:rPr>
          <w:t xml:space="preserve"> </w:t>
        </w:r>
      </w:ins>
      <w:ins w:id="2640" w:author="Jomar Tigcal" w:date="2023-03-04T22:31:18Z">
        <w:r>
          <w:rPr>
            <w:rFonts w:ascii="Courier New" w:hAnsi="Courier New"/>
            <w:b/>
          </w:rPr>
          <w:t>kotlin-kapt</w:t>
        </w:r>
      </w:ins>
      <w:ins w:id="2641" w:author="Jomar Tigcal" w:date="2023-03-04T22:31:18Z">
        <w:r>
          <w:rPr>
            <w:rFonts w:ascii="Courier New" w:hAnsi="Courier New"/>
            <w:b/>
            <w:spacing w:val="-80"/>
          </w:rPr>
          <w:t xml:space="preserve"> </w:t>
        </w:r>
      </w:ins>
      <w:ins w:id="2642" w:author="Jomar Tigcal" w:date="2023-03-04T22:31:18Z">
        <w:r>
          <w:rPr>
            <w:sz w:val="20"/>
          </w:rPr>
          <w:t>plugin</w:t>
        </w:r>
      </w:ins>
      <w:ins w:id="2643" w:author="Jomar Tigcal" w:date="2023-03-04T22:31:18Z">
        <w:r>
          <w:rPr>
            <w:spacing w:val="46"/>
            <w:sz w:val="20"/>
          </w:rPr>
          <w:t xml:space="preserve"> </w:t>
        </w:r>
      </w:ins>
      <w:ins w:id="2644" w:author="Jomar Tigcal" w:date="2023-03-04T22:31:18Z">
        <w:r>
          <w:rPr>
            <w:sz w:val="20"/>
          </w:rPr>
          <w:t>at</w:t>
        </w:r>
      </w:ins>
      <w:ins w:id="2645" w:author="Jomar Tigcal" w:date="2023-03-04T22:31:18Z">
        <w:r>
          <w:rPr>
            <w:spacing w:val="-5"/>
            <w:sz w:val="20"/>
          </w:rPr>
          <w:t xml:space="preserve"> the</w:t>
        </w:r>
      </w:ins>
    </w:p>
    <w:p>
      <w:pPr>
        <w:pStyle w:val="TextBody"/>
        <w:ind w:left="554" w:hanging="0"/>
        <w:rPr>
          <w:ins w:id="2656" w:author="Jomar Tigcal" w:date="2023-03-04T22:31:18Z"/>
        </w:rPr>
      </w:pPr>
      <w:ins w:id="2647" w:author="Jomar Tigcal" w:date="2023-03-04T22:31:18Z">
        <w:r>
          <w:rPr/>
          <w:t>end</w:t>
        </w:r>
      </w:ins>
      <w:ins w:id="2648" w:author="Jomar Tigcal" w:date="2023-03-04T22:31:18Z">
        <w:r>
          <w:rPr>
            <w:spacing w:val="-1"/>
          </w:rPr>
          <w:t xml:space="preserve"> </w:t>
        </w:r>
      </w:ins>
      <w:ins w:id="2649" w:author="Jomar Tigcal" w:date="2023-03-04T22:31:18Z">
        <w:r>
          <w:rPr/>
          <w:t>of</w:t>
        </w:r>
      </w:ins>
      <w:ins w:id="2650" w:author="Jomar Tigcal" w:date="2023-03-04T22:31:18Z">
        <w:r>
          <w:rPr>
            <w:spacing w:val="-1"/>
          </w:rPr>
          <w:t xml:space="preserve"> </w:t>
        </w:r>
      </w:ins>
      <w:ins w:id="2651" w:author="Jomar Tigcal" w:date="2023-03-04T22:31:18Z">
        <w:r>
          <w:rPr/>
          <w:t>the</w:t>
        </w:r>
      </w:ins>
      <w:ins w:id="2652" w:author="Jomar Tigcal" w:date="2023-03-04T22:31:18Z">
        <w:r>
          <w:rPr>
            <w:spacing w:val="-1"/>
          </w:rPr>
          <w:t xml:space="preserve"> </w:t>
        </w:r>
      </w:ins>
      <w:ins w:id="2653" w:author="Jomar Tigcal" w:date="2023-03-04T22:31:18Z">
        <w:r>
          <w:rPr/>
          <w:t>plugins</w:t>
        </w:r>
      </w:ins>
      <w:ins w:id="2654" w:author="Jomar Tigcal" w:date="2023-03-04T22:31:18Z">
        <w:r>
          <w:rPr>
            <w:spacing w:val="-1"/>
          </w:rPr>
          <w:t xml:space="preserve"> </w:t>
        </w:r>
      </w:ins>
      <w:ins w:id="2655" w:author="Jomar Tigcal" w:date="2023-03-04T22:31:18Z">
        <w:r>
          <w:rPr>
            <w:spacing w:val="-2"/>
          </w:rPr>
          <w:t>block:</w:t>
        </w:r>
      </w:ins>
    </w:p>
    <w:p>
      <w:pPr>
        <w:pStyle w:val="TextBody"/>
        <w:spacing w:before="4" w:after="0"/>
        <w:rPr>
          <w:sz w:val="9"/>
          <w:ins w:id="2659" w:author="Jomar Tigcal" w:date="2023-03-04T22:31:18Z"/>
        </w:rPr>
      </w:pPr>
      <w:r>
        <w:rPr>
          <w:sz w:val="9"/>
        </w:rPr>
        <mc:AlternateContent>
          <mc:Choice Requires="wpg">
            <w:drawing>
              <wp:anchor behindDoc="0" distT="635" distB="0" distL="0" distR="4445" simplePos="0" locked="0" layoutInCell="0" allowOverlap="1" relativeHeight="1999" wp14:anchorId="6E52B25F">
                <wp:simplePos x="0" y="0"/>
                <wp:positionH relativeFrom="page">
                  <wp:posOffset>662940</wp:posOffset>
                </wp:positionH>
                <wp:positionV relativeFrom="paragraph">
                  <wp:posOffset>95885</wp:posOffset>
                </wp:positionV>
                <wp:extent cx="5074920" cy="752475"/>
                <wp:effectExtent l="0" t="635" r="635" b="0"/>
                <wp:wrapTopAndBottom/>
                <wp:docPr id="1836" name="docshapegroup 27"/>
                <a:graphic xmlns:a="http://schemas.openxmlformats.org/drawingml/2006/main">
                  <a:graphicData uri="http://schemas.microsoft.com/office/word/2010/wordprocessingGroup">
                    <wpg:wgp>
                      <wpg:cNvGrpSpPr/>
                      <wpg:grpSpPr>
                        <a:xfrm>
                          <a:off x="0" y="0"/>
                          <a:ext cx="5074920" cy="752400"/>
                          <a:chOff x="0" y="0"/>
                          <a:chExt cx="5074920" cy="752400"/>
                        </a:xfrm>
                      </wpg:grpSpPr>
                      <wps:wsp>
                        <wps:cNvSpPr/>
                        <wps:spPr>
                          <a:xfrm>
                            <a:off x="0" y="6480"/>
                            <a:ext cx="5074920" cy="739800"/>
                          </a:xfrm>
                          <a:prstGeom prst="rect">
                            <a:avLst/>
                          </a:prstGeom>
                          <a:solidFill>
                            <a:srgbClr val="f6f6f6"/>
                          </a:solidFill>
                          <a:ln w="0">
                            <a:noFill/>
                          </a:ln>
                        </wps:spPr>
                        <wps:style>
                          <a:lnRef idx="0"/>
                          <a:fillRef idx="0"/>
                          <a:effectRef idx="0"/>
                          <a:fontRef idx="minor"/>
                        </wps:style>
                        <wps:bodyPr/>
                      </wps:wsp>
                      <wps:wsp>
                        <wps:cNvSpPr/>
                        <wps:spPr>
                          <a:xfrm>
                            <a:off x="0" y="0"/>
                            <a:ext cx="5074920" cy="752400"/>
                          </a:xfrm>
                          <a:custGeom>
                            <a:avLst/>
                            <a:gdLst>
                              <a:gd name="textAreaLeft" fmla="*/ 0 w 2877120"/>
                              <a:gd name="textAreaRight" fmla="*/ 2883600 w 2877120"/>
                              <a:gd name="textAreaTop" fmla="*/ 0 h 426600"/>
                              <a:gd name="textAreaBottom" fmla="*/ 433080 h 426600"/>
                            </a:gdLst>
                            <a:ahLst/>
                            <a:rect l="textAreaLeft" t="textAreaTop" r="textAreaRight" b="textAreaBottom"/>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72720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ins w:id="2657" w:author="Jomar Tigcal" w:date="2023-03-04T22:31:18Z"/>
                                </w:rPr>
                              </w:pPr>
                              <w:r>
                                <w:rPr>
                                  <w:rFonts w:ascii="Courier New" w:hAnsi="Courier New"/>
                                  <w:sz w:val="18"/>
                                </w:rPr>
                                <w:t>plugins</w:t>
                              </w:r>
                              <w:r>
                                <w:rPr>
                                  <w:rFonts w:ascii="Courier New" w:hAnsi="Courier New"/>
                                  <w:spacing w:val="-7"/>
                                  <w:sz w:val="18"/>
                                </w:rPr>
                                <w:t xml:space="preserve"> </w:t>
                              </w:r>
                              <w:r>
                                <w:rPr>
                                  <w:rFonts w:ascii="Courier New" w:hAnsi="Courier New"/>
                                  <w:spacing w:val="-10"/>
                                  <w:sz w:val="18"/>
                                </w:rPr>
                                <w:t>{</w:t>
                              </w:r>
                            </w:p>
                            <w:p>
                              <w:pPr>
                                <w:pStyle w:val="Normal"/>
                                <w:spacing w:before="76" w:after="0"/>
                                <w:ind w:left="885" w:hanging="0"/>
                                <w:rPr>
                                  <w:rFonts w:ascii="Courier New" w:hAnsi="Courier New"/>
                                  <w:sz w:val="18"/>
                                </w:rPr>
                              </w:pPr>
                              <w:r>
                                <w:rPr>
                                  <w:rFonts w:ascii="Courier New" w:hAnsi="Courier New"/>
                                  <w:spacing w:val="-5"/>
                                  <w:sz w:val="18"/>
                                </w:rPr>
                                <w:t>...</w:t>
                              </w:r>
                            </w:p>
                            <w:p>
                              <w:pPr>
                                <w:pStyle w:val="Normal"/>
                                <w:spacing w:before="76" w:after="0"/>
                                <w:ind w:left="885" w:hanging="0"/>
                                <w:rPr>
                                  <w:rFonts w:ascii="Courier New" w:hAnsi="Courier New"/>
                                  <w:sz w:val="18"/>
                                </w:rPr>
                              </w:pPr>
                              <w:r>
                                <w:rPr>
                                  <w:rFonts w:ascii="Courier New" w:hAnsi="Courier New"/>
                                  <w:sz w:val="18"/>
                                </w:rPr>
                                <w:t>id</w:t>
                              </w:r>
                              <w:r>
                                <w:rPr>
                                  <w:rFonts w:ascii="Courier New" w:hAnsi="Courier New"/>
                                  <w:spacing w:val="-10"/>
                                  <w:sz w:val="18"/>
                                </w:rPr>
                                <w:t xml:space="preserve"> </w:t>
                              </w:r>
                              <w:r>
                                <w:rPr>
                                  <w:rFonts w:ascii="Courier New" w:hAnsi="Courier New"/>
                                  <w:sz w:val="18"/>
                                </w:rPr>
                                <w:t>'kotlin-</w:t>
                              </w:r>
                              <w:r>
                                <w:rPr>
                                  <w:rFonts w:ascii="Courier New" w:hAnsi="Courier New"/>
                                  <w:spacing w:val="-2"/>
                                  <w:sz w:val="18"/>
                                </w:rPr>
                                <w:t>kapt'</w:t>
                              </w:r>
                            </w:p>
                            <w:p>
                              <w:pPr>
                                <w:pStyle w:val="Normal"/>
                                <w:spacing w:before="76"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 27" style="position:absolute;margin-left:52.2pt;margin-top:7.55pt;width:399.6pt;height:59.25pt" coordorigin="1044,151" coordsize="7992,1185">
                <v:rect id="shape_0" path="m0,0l-2147483645,0l-2147483645,-2147483646l0,-2147483646xe" fillcolor="#f6f6f6" stroked="f" o:allowincell="f" style="position:absolute;left:1044;top:161;width:7991;height:116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71;width:7991;height:114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ins w:id="2658" w:author="Jomar Tigcal" w:date="2023-03-04T22:31:18Z"/>
                          </w:rPr>
                        </w:pPr>
                        <w:r>
                          <w:rPr>
                            <w:rFonts w:ascii="Courier New" w:hAnsi="Courier New"/>
                            <w:sz w:val="18"/>
                          </w:rPr>
                          <w:t>plugins</w:t>
                        </w:r>
                        <w:r>
                          <w:rPr>
                            <w:rFonts w:ascii="Courier New" w:hAnsi="Courier New"/>
                            <w:spacing w:val="-7"/>
                            <w:sz w:val="18"/>
                          </w:rPr>
                          <w:t xml:space="preserve"> </w:t>
                        </w:r>
                        <w:r>
                          <w:rPr>
                            <w:rFonts w:ascii="Courier New" w:hAnsi="Courier New"/>
                            <w:spacing w:val="-10"/>
                            <w:sz w:val="18"/>
                          </w:rPr>
                          <w:t>{</w:t>
                        </w:r>
                      </w:p>
                      <w:p>
                        <w:pPr>
                          <w:pStyle w:val="Normal"/>
                          <w:spacing w:before="76" w:after="0"/>
                          <w:ind w:left="885" w:hanging="0"/>
                          <w:rPr>
                            <w:rFonts w:ascii="Courier New" w:hAnsi="Courier New"/>
                            <w:sz w:val="18"/>
                          </w:rPr>
                        </w:pPr>
                        <w:r>
                          <w:rPr>
                            <w:rFonts w:ascii="Courier New" w:hAnsi="Courier New"/>
                            <w:spacing w:val="-5"/>
                            <w:sz w:val="18"/>
                          </w:rPr>
                          <w:t>...</w:t>
                        </w:r>
                      </w:p>
                      <w:p>
                        <w:pPr>
                          <w:pStyle w:val="Normal"/>
                          <w:spacing w:before="76" w:after="0"/>
                          <w:ind w:left="885" w:hanging="0"/>
                          <w:rPr>
                            <w:rFonts w:ascii="Courier New" w:hAnsi="Courier New"/>
                            <w:sz w:val="18"/>
                          </w:rPr>
                        </w:pPr>
                        <w:r>
                          <w:rPr>
                            <w:rFonts w:ascii="Courier New" w:hAnsi="Courier New"/>
                            <w:sz w:val="18"/>
                          </w:rPr>
                          <w:t>id</w:t>
                        </w:r>
                        <w:r>
                          <w:rPr>
                            <w:rFonts w:ascii="Courier New" w:hAnsi="Courier New"/>
                            <w:spacing w:val="-10"/>
                            <w:sz w:val="18"/>
                          </w:rPr>
                          <w:t xml:space="preserve"> </w:t>
                        </w:r>
                        <w:r>
                          <w:rPr>
                            <w:rFonts w:ascii="Courier New" w:hAnsi="Courier New"/>
                            <w:sz w:val="18"/>
                          </w:rPr>
                          <w:t>'kotlin-</w:t>
                        </w:r>
                        <w:r>
                          <w:rPr>
                            <w:rFonts w:ascii="Courier New" w:hAnsi="Courier New"/>
                            <w:spacing w:val="-2"/>
                            <w:sz w:val="18"/>
                          </w:rPr>
                          <w:t>kapt'</w:t>
                        </w:r>
                      </w:p>
                      <w:p>
                        <w:pPr>
                          <w:pStyle w:val="Normal"/>
                          <w:spacing w:before="76"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ListParagraph"/>
        <w:numPr>
          <w:ilvl w:val="0"/>
          <w:numId w:val="1"/>
        </w:numPr>
        <w:tabs>
          <w:tab w:val="clear" w:pos="720"/>
          <w:tab w:val="left" w:pos="554" w:leader="none"/>
        </w:tabs>
        <w:jc w:val="left"/>
        <w:rPr>
          <w:sz w:val="20"/>
          <w:ins w:id="2677" w:author="Jomar Tigcal" w:date="2023-03-04T22:31:18Z"/>
        </w:rPr>
      </w:pPr>
      <w:ins w:id="2660" w:author="Jomar Tigcal" w:date="2023-03-04T22:31:18Z">
        <w:r>
          <w:rPr>
            <w:sz w:val="20"/>
          </w:rPr>
          <w:t>Add</w:t>
        </w:r>
      </w:ins>
      <w:ins w:id="2661" w:author="Jomar Tigcal" w:date="2023-03-04T22:31:18Z">
        <w:r>
          <w:rPr>
            <w:spacing w:val="-3"/>
            <w:sz w:val="20"/>
          </w:rPr>
          <w:t xml:space="preserve"> </w:t>
        </w:r>
      </w:ins>
      <w:ins w:id="2662" w:author="Jomar Tigcal" w:date="2023-03-04T22:31:18Z">
        <w:r>
          <w:rPr>
            <w:sz w:val="20"/>
          </w:rPr>
          <w:t>the</w:t>
        </w:r>
      </w:ins>
      <w:ins w:id="2663" w:author="Jomar Tigcal" w:date="2023-03-04T22:31:18Z">
        <w:r>
          <w:rPr>
            <w:spacing w:val="-1"/>
            <w:sz w:val="20"/>
          </w:rPr>
          <w:t xml:space="preserve"> </w:t>
        </w:r>
      </w:ins>
      <w:ins w:id="2664" w:author="Jomar Tigcal" w:date="2023-03-04T22:31:18Z">
        <w:r>
          <w:rPr>
            <w:sz w:val="20"/>
          </w:rPr>
          <w:t>data</w:t>
        </w:r>
      </w:ins>
      <w:ins w:id="2665" w:author="Jomar Tigcal" w:date="2023-03-04T22:31:18Z">
        <w:r>
          <w:rPr>
            <w:spacing w:val="-2"/>
            <w:sz w:val="20"/>
          </w:rPr>
          <w:t xml:space="preserve"> </w:t>
        </w:r>
      </w:ins>
      <w:ins w:id="2666" w:author="Jomar Tigcal" w:date="2023-03-04T22:31:18Z">
        <w:r>
          <w:rPr>
            <w:sz w:val="20"/>
          </w:rPr>
          <w:t>binding</w:t>
        </w:r>
      </w:ins>
      <w:ins w:id="2667" w:author="Jomar Tigcal" w:date="2023-03-04T22:31:18Z">
        <w:r>
          <w:rPr>
            <w:spacing w:val="-1"/>
            <w:sz w:val="20"/>
          </w:rPr>
          <w:t xml:space="preserve"> </w:t>
        </w:r>
      </w:ins>
      <w:ins w:id="2668" w:author="Jomar Tigcal" w:date="2023-03-04T22:31:18Z">
        <w:r>
          <w:rPr>
            <w:sz w:val="20"/>
          </w:rPr>
          <w:t>dependency</w:t>
        </w:r>
      </w:ins>
      <w:ins w:id="2669" w:author="Jomar Tigcal" w:date="2023-03-04T22:31:18Z">
        <w:r>
          <w:rPr>
            <w:spacing w:val="-1"/>
            <w:sz w:val="20"/>
          </w:rPr>
          <w:t xml:space="preserve"> </w:t>
        </w:r>
      </w:ins>
      <w:ins w:id="2670" w:author="Jomar Tigcal" w:date="2023-03-04T22:31:18Z">
        <w:r>
          <w:rPr>
            <w:sz w:val="20"/>
          </w:rPr>
          <w:t>in</w:t>
        </w:r>
      </w:ins>
      <w:ins w:id="2671" w:author="Jomar Tigcal" w:date="2023-03-04T22:31:18Z">
        <w:r>
          <w:rPr>
            <w:spacing w:val="-1"/>
            <w:sz w:val="20"/>
          </w:rPr>
          <w:t xml:space="preserve"> </w:t>
        </w:r>
      </w:ins>
      <w:ins w:id="2672" w:author="Jomar Tigcal" w:date="2023-03-04T22:31:18Z">
        <w:r>
          <w:rPr>
            <w:sz w:val="20"/>
          </w:rPr>
          <w:t>the</w:t>
        </w:r>
      </w:ins>
      <w:ins w:id="2673" w:author="Jomar Tigcal" w:date="2023-03-04T22:31:18Z">
        <w:r>
          <w:rPr>
            <w:spacing w:val="-4"/>
            <w:sz w:val="20"/>
          </w:rPr>
          <w:t xml:space="preserve"> </w:t>
        </w:r>
      </w:ins>
      <w:ins w:id="2674" w:author="Jomar Tigcal" w:date="2023-03-04T22:31:18Z">
        <w:r>
          <w:rPr>
            <w:rFonts w:ascii="Courier New" w:hAnsi="Courier New"/>
            <w:b/>
          </w:rPr>
          <w:t>android</w:t>
        </w:r>
      </w:ins>
      <w:ins w:id="2675" w:author="Jomar Tigcal" w:date="2023-03-04T22:31:18Z">
        <w:r>
          <w:rPr>
            <w:rFonts w:ascii="Courier New" w:hAnsi="Courier New"/>
            <w:b/>
            <w:spacing w:val="-80"/>
          </w:rPr>
          <w:t xml:space="preserve"> </w:t>
        </w:r>
      </w:ins>
      <w:ins w:id="2676" w:author="Jomar Tigcal" w:date="2023-03-04T22:31:18Z">
        <w:r>
          <w:rPr>
            <w:spacing w:val="-2"/>
            <w:sz w:val="20"/>
          </w:rPr>
          <w:t>block:</w:t>
        </w:r>
      </w:ins>
    </w:p>
    <w:p>
      <w:pPr>
        <w:pStyle w:val="TextBody"/>
        <w:spacing w:before="11" w:after="0"/>
        <w:rPr>
          <w:sz w:val="8"/>
          <w:ins w:id="2680" w:author="Jomar Tigcal" w:date="2023-03-04T22:31:18Z"/>
        </w:rPr>
      </w:pPr>
      <w:r>
        <w:rPr>
          <w:sz w:val="8"/>
        </w:rPr>
        <mc:AlternateContent>
          <mc:Choice Requires="wpg">
            <w:drawing>
              <wp:anchor behindDoc="0" distT="0" distB="0" distL="0" distR="4445" simplePos="0" locked="0" layoutInCell="0" allowOverlap="1" relativeHeight="2001" wp14:anchorId="78CE51EA">
                <wp:simplePos x="0" y="0"/>
                <wp:positionH relativeFrom="page">
                  <wp:posOffset>662940</wp:posOffset>
                </wp:positionH>
                <wp:positionV relativeFrom="paragraph">
                  <wp:posOffset>90805</wp:posOffset>
                </wp:positionV>
                <wp:extent cx="5074920" cy="574675"/>
                <wp:effectExtent l="0" t="635" r="635" b="0"/>
                <wp:wrapTopAndBottom/>
                <wp:docPr id="1838" name="docshapegroup 28"/>
                <a:graphic xmlns:a="http://schemas.openxmlformats.org/drawingml/2006/main">
                  <a:graphicData uri="http://schemas.microsoft.com/office/word/2010/wordprocessingGroup">
                    <wpg:wgp>
                      <wpg:cNvGrpSpPr/>
                      <wpg:grpSpPr>
                        <a:xfrm>
                          <a:off x="0" y="0"/>
                          <a:ext cx="5074920" cy="574560"/>
                          <a:chOff x="0" y="0"/>
                          <a:chExt cx="5074920" cy="574560"/>
                        </a:xfrm>
                      </wpg:grpSpPr>
                      <wps:wsp>
                        <wps:cNvSpPr/>
                        <wps:spPr>
                          <a:xfrm>
                            <a:off x="0" y="6480"/>
                            <a:ext cx="5074920" cy="561960"/>
                          </a:xfrm>
                          <a:prstGeom prst="rect">
                            <a:avLst/>
                          </a:prstGeom>
                          <a:solidFill>
                            <a:srgbClr val="f6f6f6"/>
                          </a:solidFill>
                          <a:ln w="0">
                            <a:noFill/>
                          </a:ln>
                        </wps:spPr>
                        <wps:style>
                          <a:lnRef idx="0"/>
                          <a:fillRef idx="0"/>
                          <a:effectRef idx="0"/>
                          <a:fontRef idx="minor"/>
                        </wps:style>
                        <wps:bodyPr/>
                      </wps:wsp>
                      <wps:wsp>
                        <wps:cNvSpPr/>
                        <wps:spPr>
                          <a:xfrm>
                            <a:off x="0" y="0"/>
                            <a:ext cx="5074920" cy="574560"/>
                          </a:xfrm>
                          <a:custGeom>
                            <a:avLst/>
                            <a:gdLst>
                              <a:gd name="textAreaLeft" fmla="*/ 0 w 2877120"/>
                              <a:gd name="textAreaRight" fmla="*/ 2883600 w 2877120"/>
                              <a:gd name="textAreaTop" fmla="*/ 0 h 325800"/>
                              <a:gd name="textAreaBottom" fmla="*/ 332280 h 325800"/>
                            </a:gdLst>
                            <a:ahLst/>
                            <a:rect l="textAreaLeft" t="textAreaTop" r="textAreaRight" b="textAreaBottom"/>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549360"/>
                          </a:xfrm>
                          <a:prstGeom prst="rect">
                            <a:avLst/>
                          </a:prstGeom>
                          <a:noFill/>
                          <a:ln w="0">
                            <a:noFill/>
                          </a:ln>
                        </wps:spPr>
                        <wps:style>
                          <a:lnRef idx="0"/>
                          <a:fillRef idx="0"/>
                          <a:effectRef idx="0"/>
                          <a:fontRef idx="minor"/>
                        </wps:style>
                        <wps:txbx>
                          <w:txbxContent>
                            <w:p>
                              <w:pPr>
                                <w:pStyle w:val="Normal"/>
                                <w:spacing w:lineRule="auto" w:line="324" w:before="40" w:after="0"/>
                                <w:ind w:left="885" w:right="4944" w:hanging="432"/>
                                <w:rPr>
                                  <w:rFonts w:ascii="Courier New" w:hAnsi="Courier New"/>
                                  <w:sz w:val="18"/>
                                  <w:ins w:id="2678" w:author="Jomar Tigcal" w:date="2023-03-04T22:31:18Z"/>
                                </w:rPr>
                              </w:pPr>
                              <w:r>
                                <w:rPr>
                                  <w:rFonts w:ascii="Courier New" w:hAnsi="Courier New"/>
                                  <w:sz w:val="18"/>
                                </w:rPr>
                                <w:t xml:space="preserve">buildFeatures { </w:t>
                              </w:r>
                            </w:p>
                            <w:p>
                              <w:pPr>
                                <w:pStyle w:val="Normal"/>
                                <w:spacing w:lineRule="auto" w:line="324" w:before="40" w:after="0"/>
                                <w:ind w:left="885" w:right="4944" w:hanging="432"/>
                                <w:rPr>
                                  <w:rFonts w:ascii="Courier New" w:hAnsi="Courier New"/>
                                  <w:sz w:val="18"/>
                                </w:rPr>
                              </w:pPr>
                              <w:r>
                                <w:rPr>
                                  <w:rFonts w:ascii="Courier New" w:hAnsi="Courier New"/>
                                  <w:sz w:val="18"/>
                                </w:rPr>
                                <w:tab/>
                                <w:t>dataBinding</w:t>
                              </w:r>
                              <w:r>
                                <w:rPr>
                                  <w:rFonts w:ascii="Courier New" w:hAnsi="Courier New"/>
                                  <w:spacing w:val="-29"/>
                                  <w:sz w:val="18"/>
                                </w:rPr>
                                <w:t xml:space="preserve"> </w:t>
                              </w:r>
                              <w:r>
                                <w:rPr>
                                  <w:rFonts w:ascii="Courier New" w:hAnsi="Courier New"/>
                                  <w:sz w:val="18"/>
                                </w:rPr>
                                <w:t>true</w:t>
                              </w:r>
                            </w:p>
                            <w:p>
                              <w:pPr>
                                <w:pStyle w:val="Normal"/>
                                <w:spacing w:before="1"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 28" style="position:absolute;margin-left:52.2pt;margin-top:7.15pt;width:399.6pt;height:45.25pt" coordorigin="1044,143" coordsize="7992,905">
                <v:rect id="shape_0" path="m0,0l-2147483645,0l-2147483645,-2147483646l0,-2147483646xe" fillcolor="#f6f6f6" stroked="f" o:allowincell="f" style="position:absolute;left:1044;top:153;width:7991;height:88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3;width:7991;height:864;mso-wrap-style:square;v-text-anchor:top;mso-position-horizontal-relative:page">
                  <v:fill o:detectmouseclick="t" on="false"/>
                  <v:stroke color="#3465a4" joinstyle="round" endcap="flat"/>
                  <v:textbox>
                    <w:txbxContent>
                      <w:p>
                        <w:pPr>
                          <w:pStyle w:val="Normal"/>
                          <w:spacing w:lineRule="auto" w:line="324" w:before="40" w:after="0"/>
                          <w:ind w:left="885" w:right="4944" w:hanging="432"/>
                          <w:rPr>
                            <w:rFonts w:ascii="Courier New" w:hAnsi="Courier New"/>
                            <w:sz w:val="18"/>
                            <w:ins w:id="2679" w:author="Jomar Tigcal" w:date="2023-03-04T22:31:18Z"/>
                          </w:rPr>
                        </w:pPr>
                        <w:r>
                          <w:rPr>
                            <w:rFonts w:ascii="Courier New" w:hAnsi="Courier New"/>
                            <w:sz w:val="18"/>
                          </w:rPr>
                          <w:t xml:space="preserve">buildFeatures { </w:t>
                        </w:r>
                      </w:p>
                      <w:p>
                        <w:pPr>
                          <w:pStyle w:val="Normal"/>
                          <w:spacing w:lineRule="auto" w:line="324" w:before="40" w:after="0"/>
                          <w:ind w:left="885" w:right="4944" w:hanging="432"/>
                          <w:rPr>
                            <w:rFonts w:ascii="Courier New" w:hAnsi="Courier New"/>
                            <w:sz w:val="18"/>
                          </w:rPr>
                        </w:pPr>
                        <w:r>
                          <w:rPr>
                            <w:rFonts w:ascii="Courier New" w:hAnsi="Courier New"/>
                            <w:sz w:val="18"/>
                          </w:rPr>
                          <w:tab/>
                          <w:t>dataBinding</w:t>
                        </w:r>
                        <w:r>
                          <w:rPr>
                            <w:rFonts w:ascii="Courier New" w:hAnsi="Courier New"/>
                            <w:spacing w:val="-29"/>
                            <w:sz w:val="18"/>
                          </w:rPr>
                          <w:t xml:space="preserve"> </w:t>
                        </w:r>
                        <w:r>
                          <w:rPr>
                            <w:rFonts w:ascii="Courier New" w:hAnsi="Courier New"/>
                            <w:sz w:val="18"/>
                          </w:rPr>
                          <w:t>true</w:t>
                        </w:r>
                      </w:p>
                      <w:p>
                        <w:pPr>
                          <w:pStyle w:val="Normal"/>
                          <w:spacing w:before="1"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TextBody"/>
        <w:spacing w:before="72" w:after="0"/>
        <w:ind w:left="554" w:hanging="0"/>
        <w:rPr>
          <w:ins w:id="2696" w:author="Jomar Tigcal" w:date="2023-03-04T22:31:18Z"/>
        </w:rPr>
      </w:pPr>
      <w:ins w:id="2681" w:author="Jomar Tigcal" w:date="2023-03-04T22:31:18Z">
        <w:r>
          <w:rPr/>
          <w:t>This</w:t>
        </w:r>
      </w:ins>
      <w:ins w:id="2682" w:author="Jomar Tigcal" w:date="2023-03-04T22:31:18Z">
        <w:r>
          <w:rPr>
            <w:spacing w:val="-3"/>
          </w:rPr>
          <w:t xml:space="preserve"> </w:t>
        </w:r>
      </w:ins>
      <w:ins w:id="2683" w:author="Jomar Tigcal" w:date="2023-03-04T22:31:18Z">
        <w:r>
          <w:rPr/>
          <w:t>will</w:t>
        </w:r>
      </w:ins>
      <w:ins w:id="2684" w:author="Jomar Tigcal" w:date="2023-03-04T22:31:18Z">
        <w:r>
          <w:rPr>
            <w:spacing w:val="-1"/>
          </w:rPr>
          <w:t xml:space="preserve"> </w:t>
        </w:r>
      </w:ins>
      <w:ins w:id="2685" w:author="Jomar Tigcal" w:date="2023-03-04T22:31:18Z">
        <w:r>
          <w:rPr/>
          <w:t>enable</w:t>
        </w:r>
      </w:ins>
      <w:ins w:id="2686" w:author="Jomar Tigcal" w:date="2023-03-04T22:31:18Z">
        <w:r>
          <w:rPr>
            <w:spacing w:val="-1"/>
          </w:rPr>
          <w:t xml:space="preserve"> </w:t>
        </w:r>
      </w:ins>
      <w:ins w:id="2687" w:author="Jomar Tigcal" w:date="2023-03-04T22:31:18Z">
        <w:r>
          <w:rPr/>
          <w:t>data</w:t>
        </w:r>
      </w:ins>
      <w:ins w:id="2688" w:author="Jomar Tigcal" w:date="2023-03-04T22:31:18Z">
        <w:r>
          <w:rPr>
            <w:spacing w:val="-1"/>
          </w:rPr>
          <w:t xml:space="preserve"> </w:t>
        </w:r>
      </w:ins>
      <w:ins w:id="2689" w:author="Jomar Tigcal" w:date="2023-03-04T22:31:18Z">
        <w:r>
          <w:rPr/>
          <w:t>binding</w:t>
        </w:r>
      </w:ins>
      <w:ins w:id="2690" w:author="Jomar Tigcal" w:date="2023-03-04T22:31:18Z">
        <w:r>
          <w:rPr>
            <w:spacing w:val="-1"/>
          </w:rPr>
          <w:t xml:space="preserve"> </w:t>
        </w:r>
      </w:ins>
      <w:ins w:id="2691" w:author="Jomar Tigcal" w:date="2023-03-04T22:31:18Z">
        <w:r>
          <w:rPr/>
          <w:t>in</w:t>
        </w:r>
      </w:ins>
      <w:ins w:id="2692" w:author="Jomar Tigcal" w:date="2023-03-04T22:31:18Z">
        <w:r>
          <w:rPr>
            <w:spacing w:val="-1"/>
          </w:rPr>
          <w:t xml:space="preserve"> </w:t>
        </w:r>
      </w:ins>
      <w:ins w:id="2693" w:author="Jomar Tigcal" w:date="2023-03-04T22:31:18Z">
        <w:r>
          <w:rPr/>
          <w:t>your</w:t>
        </w:r>
      </w:ins>
      <w:ins w:id="2694" w:author="Jomar Tigcal" w:date="2023-03-04T22:31:18Z">
        <w:r>
          <w:rPr>
            <w:spacing w:val="-1"/>
          </w:rPr>
          <w:t xml:space="preserve"> </w:t>
        </w:r>
      </w:ins>
      <w:ins w:id="2695" w:author="Jomar Tigcal" w:date="2023-03-04T22:31:18Z">
        <w:r>
          <w:rPr>
            <w:spacing w:val="-2"/>
          </w:rPr>
          <w:t>application.</w:t>
        </w:r>
      </w:ins>
    </w:p>
    <w:p>
      <w:pPr>
        <w:pStyle w:val="ListParagraph"/>
        <w:numPr>
          <w:ilvl w:val="0"/>
          <w:numId w:val="1"/>
        </w:numPr>
        <w:tabs>
          <w:tab w:val="clear" w:pos="720"/>
          <w:tab w:val="left" w:pos="554" w:leader="none"/>
        </w:tabs>
        <w:spacing w:before="148" w:after="0"/>
        <w:jc w:val="left"/>
        <w:rPr>
          <w:sz w:val="20"/>
          <w:ins w:id="2713" w:author="Jomar Tigcal" w:date="2023-03-04T22:31:18Z"/>
        </w:rPr>
      </w:pPr>
      <w:ins w:id="2697" w:author="Jomar Tigcal" w:date="2023-03-04T22:31:18Z">
        <w:r>
          <w:rPr>
            <w:sz w:val="20"/>
          </w:rPr>
          <w:t>Add</w:t>
        </w:r>
      </w:ins>
      <w:ins w:id="2698" w:author="Jomar Tigcal" w:date="2023-03-04T22:31:18Z">
        <w:r>
          <w:rPr>
            <w:spacing w:val="-2"/>
            <w:sz w:val="20"/>
          </w:rPr>
          <w:t xml:space="preserve"> </w:t>
        </w:r>
      </w:ins>
      <w:ins w:id="2699" w:author="Jomar Tigcal" w:date="2023-03-04T22:31:18Z">
        <w:r>
          <w:rPr>
            <w:sz w:val="20"/>
          </w:rPr>
          <w:t>the</w:t>
        </w:r>
      </w:ins>
      <w:ins w:id="2700" w:author="Jomar Tigcal" w:date="2023-03-04T22:31:18Z">
        <w:r>
          <w:rPr>
            <w:spacing w:val="-1"/>
            <w:sz w:val="20"/>
          </w:rPr>
          <w:t xml:space="preserve"> </w:t>
        </w:r>
      </w:ins>
      <w:ins w:id="2701" w:author="Jomar Tigcal" w:date="2023-03-04T22:31:18Z">
        <w:r>
          <w:rPr>
            <w:sz w:val="20"/>
          </w:rPr>
          <w:t>dependencies</w:t>
        </w:r>
      </w:ins>
      <w:ins w:id="2702" w:author="Jomar Tigcal" w:date="2023-03-04T22:31:18Z">
        <w:r>
          <w:rPr>
            <w:spacing w:val="-1"/>
            <w:sz w:val="20"/>
          </w:rPr>
          <w:t xml:space="preserve"> </w:t>
        </w:r>
      </w:ins>
      <w:ins w:id="2703" w:author="Jomar Tigcal" w:date="2023-03-04T22:31:18Z">
        <w:r>
          <w:rPr>
            <w:sz w:val="20"/>
          </w:rPr>
          <w:t>for</w:t>
        </w:r>
      </w:ins>
      <w:ins w:id="2704" w:author="Jomar Tigcal" w:date="2023-03-04T22:31:18Z">
        <w:r>
          <w:rPr>
            <w:spacing w:val="-1"/>
            <w:sz w:val="20"/>
          </w:rPr>
          <w:t xml:space="preserve"> </w:t>
        </w:r>
      </w:ins>
      <w:ins w:id="2705" w:author="Jomar Tigcal" w:date="2023-03-04T22:31:18Z">
        <w:r>
          <w:rPr>
            <w:sz w:val="20"/>
          </w:rPr>
          <w:t>the</w:t>
        </w:r>
      </w:ins>
      <w:ins w:id="2706" w:author="Jomar Tigcal" w:date="2023-03-04T22:31:18Z">
        <w:r>
          <w:rPr>
            <w:spacing w:val="-1"/>
            <w:sz w:val="20"/>
          </w:rPr>
          <w:t xml:space="preserve"> </w:t>
        </w:r>
      </w:ins>
      <w:ins w:id="2707" w:author="Jomar Tigcal" w:date="2023-03-04T22:31:18Z">
        <w:r>
          <w:rPr>
            <w:sz w:val="20"/>
          </w:rPr>
          <w:t>Room</w:t>
        </w:r>
      </w:ins>
      <w:ins w:id="2708" w:author="Jomar Tigcal" w:date="2023-03-04T22:31:18Z">
        <w:r>
          <w:rPr>
            <w:spacing w:val="-2"/>
            <w:sz w:val="20"/>
          </w:rPr>
          <w:t xml:space="preserve"> </w:t>
        </w:r>
      </w:ins>
      <w:ins w:id="2709" w:author="Jomar Tigcal" w:date="2023-03-04T22:31:18Z">
        <w:r>
          <w:rPr>
            <w:sz w:val="20"/>
          </w:rPr>
          <w:t>library</w:t>
        </w:r>
      </w:ins>
      <w:ins w:id="2710" w:author="Jomar Tigcal" w:date="2023-03-04T22:31:18Z">
        <w:r>
          <w:rPr>
            <w:spacing w:val="-1"/>
            <w:sz w:val="20"/>
          </w:rPr>
          <w:t xml:space="preserve"> </w:t>
        </w:r>
      </w:ins>
      <w:ins w:id="2711" w:author="Jomar Tigcal" w:date="2023-03-04T22:31:18Z">
        <w:r>
          <w:rPr>
            <w:sz w:val="20"/>
          </w:rPr>
          <w:t>and</w:t>
        </w:r>
      </w:ins>
      <w:ins w:id="2712" w:author="Jomar Tigcal" w:date="2023-03-04T22:31:18Z">
        <w:r>
          <w:rPr>
            <w:spacing w:val="-2"/>
            <w:sz w:val="20"/>
          </w:rPr>
          <w:t xml:space="preserve"> WorkManager:</w:t>
        </w:r>
      </w:ins>
    </w:p>
    <w:p>
      <w:pPr>
        <w:pStyle w:val="TextBody"/>
        <w:spacing w:before="4" w:after="0"/>
        <w:rPr>
          <w:sz w:val="9"/>
          <w:ins w:id="2716" w:author="Jomar Tigcal" w:date="2023-03-04T22:31:18Z"/>
        </w:rPr>
      </w:pPr>
      <w:r>
        <w:rPr>
          <w:sz w:val="9"/>
        </w:rPr>
        <mc:AlternateContent>
          <mc:Choice Requires="wpg">
            <w:drawing>
              <wp:anchor behindDoc="0" distT="635" distB="0" distL="0" distR="4445" simplePos="0" locked="0" layoutInCell="0" allowOverlap="1" relativeHeight="2003" wp14:anchorId="38463617">
                <wp:simplePos x="0" y="0"/>
                <wp:positionH relativeFrom="page">
                  <wp:posOffset>662940</wp:posOffset>
                </wp:positionH>
                <wp:positionV relativeFrom="paragraph">
                  <wp:posOffset>95885</wp:posOffset>
                </wp:positionV>
                <wp:extent cx="5074920" cy="930275"/>
                <wp:effectExtent l="0" t="635" r="635" b="0"/>
                <wp:wrapTopAndBottom/>
                <wp:docPr id="1840" name="docshapegroup 29"/>
                <a:graphic xmlns:a="http://schemas.openxmlformats.org/drawingml/2006/main">
                  <a:graphicData uri="http://schemas.microsoft.com/office/word/2010/wordprocessingGroup">
                    <wpg:wgp>
                      <wpg:cNvGrpSpPr/>
                      <wpg:grpSpPr>
                        <a:xfrm>
                          <a:off x="0" y="0"/>
                          <a:ext cx="5074920" cy="930240"/>
                          <a:chOff x="0" y="0"/>
                          <a:chExt cx="5074920" cy="930240"/>
                        </a:xfrm>
                      </wpg:grpSpPr>
                      <wps:wsp>
                        <wps:cNvSpPr/>
                        <wps:spPr>
                          <a:xfrm>
                            <a:off x="0" y="6480"/>
                            <a:ext cx="5074920" cy="917640"/>
                          </a:xfrm>
                          <a:prstGeom prst="rect">
                            <a:avLst/>
                          </a:prstGeom>
                          <a:solidFill>
                            <a:srgbClr val="f6f6f6"/>
                          </a:solidFill>
                          <a:ln w="0">
                            <a:noFill/>
                          </a:ln>
                        </wps:spPr>
                        <wps:style>
                          <a:lnRef idx="0"/>
                          <a:fillRef idx="0"/>
                          <a:effectRef idx="0"/>
                          <a:fontRef idx="minor"/>
                        </wps:style>
                        <wps:bodyPr/>
                      </wps:wsp>
                      <wps:wsp>
                        <wps:cNvSpPr/>
                        <wps:spPr>
                          <a:xfrm>
                            <a:off x="0" y="0"/>
                            <a:ext cx="5074920" cy="930240"/>
                          </a:xfrm>
                          <a:custGeom>
                            <a:avLst/>
                            <a:gdLst>
                              <a:gd name="textAreaLeft" fmla="*/ 0 w 2877120"/>
                              <a:gd name="textAreaRight" fmla="*/ 2883600 w 2877120"/>
                              <a:gd name="textAreaTop" fmla="*/ 0 h 527400"/>
                              <a:gd name="textAreaBottom" fmla="*/ 533880 h 527400"/>
                            </a:gdLst>
                            <a:ahLst/>
                            <a:rect l="textAreaLeft" t="textAreaTop" r="textAreaRight" b="textAreaBottom"/>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905040"/>
                          </a:xfrm>
                          <a:prstGeom prst="rect">
                            <a:avLst/>
                          </a:prstGeom>
                          <a:noFill/>
                          <a:ln w="0">
                            <a:noFill/>
                          </a:ln>
                        </wps:spPr>
                        <wps:style>
                          <a:lnRef idx="0"/>
                          <a:fillRef idx="0"/>
                          <a:effectRef idx="0"/>
                          <a:fontRef idx="minor"/>
                        </wps:style>
                        <wps:txbx>
                          <w:txbxContent>
                            <w:p>
                              <w:pPr>
                                <w:pStyle w:val="Normal"/>
                                <w:spacing w:lineRule="auto" w:line="324" w:before="40" w:after="0"/>
                                <w:ind w:left="453" w:right="2244" w:hanging="0"/>
                                <w:rPr>
                                  <w:rFonts w:ascii="Courier New" w:hAnsi="Courier New"/>
                                  <w:sz w:val="18"/>
                                  <w:ins w:id="2714" w:author="Jomar Tigcal" w:date="2023-03-04T22:31:18Z"/>
                                </w:rPr>
                              </w:pPr>
                              <w:r>
                                <w:rPr>
                                  <w:rFonts w:ascii="Courier New" w:hAnsi="Courier New"/>
                                  <w:sz w:val="18"/>
                                </w:rPr>
                                <w:t>implementation</w:t>
                              </w:r>
                              <w:r>
                                <w:rPr>
                                  <w:rFonts w:ascii="Courier New" w:hAnsi="Courier New"/>
                                  <w:spacing w:val="-29"/>
                                  <w:sz w:val="18"/>
                                </w:rPr>
                                <w:t xml:space="preserve"> </w:t>
                              </w:r>
                              <w:r>
                                <w:rPr>
                                  <w:rFonts w:ascii="Courier New" w:hAnsi="Courier New"/>
                                  <w:sz w:val="18"/>
                                </w:rPr>
                                <w:t>'androidx.room:room-runtime:2.4.3' implementation 'androidx.room:room-ktx:2.4.3' kapt 'androidx.room:room-compiler:2.4.3'</w:t>
                              </w:r>
                            </w:p>
                            <w:p>
                              <w:pPr>
                                <w:pStyle w:val="Normal"/>
                                <w:spacing w:before="10" w:after="0"/>
                                <w:rPr>
                                  <w:rFonts w:ascii="Courier New" w:hAnsi="Courier New"/>
                                  <w:sz w:val="24"/>
                                </w:rPr>
                              </w:pPr>
                              <w:r>
                                <w:rPr>
                                  <w:rFonts w:ascii="Courier New" w:hAnsi="Courier New"/>
                                  <w:sz w:val="24"/>
                                </w:rPr>
                              </w:r>
                            </w:p>
                            <w:p>
                              <w:pPr>
                                <w:pStyle w:val="Normal"/>
                                <w:ind w:left="453" w:hanging="0"/>
                                <w:rPr>
                                  <w:rFonts w:ascii="Courier New" w:hAnsi="Courier New"/>
                                  <w:sz w:val="18"/>
                                </w:rPr>
                              </w:pPr>
                              <w:r>
                                <w:rPr>
                                  <w:rFonts w:ascii="Courier New" w:hAnsi="Courier New"/>
                                  <w:spacing w:val="-2"/>
                                  <w:sz w:val="18"/>
                                </w:rPr>
                                <w:t>implementation</w:t>
                              </w:r>
                              <w:r>
                                <w:rPr>
                                  <w:rFonts w:ascii="Courier New" w:hAnsi="Courier New"/>
                                  <w:spacing w:val="34"/>
                                  <w:sz w:val="18"/>
                                </w:rPr>
                                <w:t xml:space="preserve"> </w:t>
                              </w:r>
                              <w:r>
                                <w:rPr>
                                  <w:rFonts w:ascii="Courier New" w:hAnsi="Courier New"/>
                                  <w:spacing w:val="-2"/>
                                  <w:sz w:val="18"/>
                                </w:rPr>
                                <w:t>'androidx.work:work-runtime:2.7.1'</w:t>
                              </w:r>
                            </w:p>
                          </w:txbxContent>
                        </wps:txbx>
                        <wps:bodyPr lIns="0" rIns="0" tIns="0" bIns="0" anchor="t">
                          <a:noAutofit/>
                        </wps:bodyPr>
                      </wps:wsp>
                    </wpg:wgp>
                  </a:graphicData>
                </a:graphic>
              </wp:anchor>
            </w:drawing>
          </mc:Choice>
          <mc:Fallback>
            <w:pict>
              <v:group id="shape_0" alt="docshapegroup 29" style="position:absolute;margin-left:52.2pt;margin-top:7.55pt;width:399.6pt;height:73.25pt" coordorigin="1044,151" coordsize="7992,1465">
                <v:rect id="shape_0" path="m0,0l-2147483645,0l-2147483645,-2147483646l0,-2147483646xe" fillcolor="#f6f6f6" stroked="f" o:allowincell="f" style="position:absolute;left:1044;top:161;width:7991;height:144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71;width:7991;height:1424;mso-wrap-style:square;v-text-anchor:top;mso-position-horizontal-relative:page">
                  <v:fill o:detectmouseclick="t" on="false"/>
                  <v:stroke color="#3465a4" joinstyle="round" endcap="flat"/>
                  <v:textbox>
                    <w:txbxContent>
                      <w:p>
                        <w:pPr>
                          <w:pStyle w:val="Normal"/>
                          <w:spacing w:lineRule="auto" w:line="324" w:before="40" w:after="0"/>
                          <w:ind w:left="453" w:right="2244" w:hanging="0"/>
                          <w:rPr>
                            <w:rFonts w:ascii="Courier New" w:hAnsi="Courier New"/>
                            <w:sz w:val="18"/>
                            <w:ins w:id="2715" w:author="Jomar Tigcal" w:date="2023-03-04T22:31:18Z"/>
                          </w:rPr>
                        </w:pPr>
                        <w:r>
                          <w:rPr>
                            <w:rFonts w:ascii="Courier New" w:hAnsi="Courier New"/>
                            <w:sz w:val="18"/>
                          </w:rPr>
                          <w:t>implementation</w:t>
                        </w:r>
                        <w:r>
                          <w:rPr>
                            <w:rFonts w:ascii="Courier New" w:hAnsi="Courier New"/>
                            <w:spacing w:val="-29"/>
                            <w:sz w:val="18"/>
                          </w:rPr>
                          <w:t xml:space="preserve"> </w:t>
                        </w:r>
                        <w:r>
                          <w:rPr>
                            <w:rFonts w:ascii="Courier New" w:hAnsi="Courier New"/>
                            <w:sz w:val="18"/>
                          </w:rPr>
                          <w:t>'androidx.room:room-runtime:2.4.3' implementation 'androidx.room:room-ktx:2.4.3' kapt 'androidx.room:room-compiler:2.4.3'</w:t>
                        </w:r>
                      </w:p>
                      <w:p>
                        <w:pPr>
                          <w:pStyle w:val="Normal"/>
                          <w:spacing w:before="10" w:after="0"/>
                          <w:rPr>
                            <w:rFonts w:ascii="Courier New" w:hAnsi="Courier New"/>
                            <w:sz w:val="24"/>
                          </w:rPr>
                        </w:pPr>
                        <w:r>
                          <w:rPr>
                            <w:rFonts w:ascii="Courier New" w:hAnsi="Courier New"/>
                            <w:sz w:val="24"/>
                          </w:rPr>
                        </w:r>
                      </w:p>
                      <w:p>
                        <w:pPr>
                          <w:pStyle w:val="Normal"/>
                          <w:ind w:left="453" w:hanging="0"/>
                          <w:rPr>
                            <w:rFonts w:ascii="Courier New" w:hAnsi="Courier New"/>
                            <w:sz w:val="18"/>
                          </w:rPr>
                        </w:pPr>
                        <w:r>
                          <w:rPr>
                            <w:rFonts w:ascii="Courier New" w:hAnsi="Courier New"/>
                            <w:spacing w:val="-2"/>
                            <w:sz w:val="18"/>
                          </w:rPr>
                          <w:t>implementation</w:t>
                        </w:r>
                        <w:r>
                          <w:rPr>
                            <w:rFonts w:ascii="Courier New" w:hAnsi="Courier New"/>
                            <w:spacing w:val="34"/>
                            <w:sz w:val="18"/>
                          </w:rPr>
                          <w:t xml:space="preserve"> </w:t>
                        </w:r>
                        <w:r>
                          <w:rPr>
                            <w:rFonts w:ascii="Courier New" w:hAnsi="Courier New"/>
                            <w:spacing w:val="-2"/>
                            <w:sz w:val="18"/>
                          </w:rPr>
                          <w:t>'androidx.work:work-runtime:2.7.1'</w:t>
                        </w:r>
                      </w:p>
                    </w:txbxContent>
                  </v:textbox>
                  <w10:wrap type="topAndBottom"/>
                </v:rect>
              </v:group>
            </w:pict>
          </mc:Fallback>
        </mc:AlternateContent>
      </w:r>
    </w:p>
    <w:p>
      <w:pPr>
        <w:pStyle w:val="TextBody"/>
        <w:spacing w:before="72" w:after="0"/>
        <w:ind w:left="554" w:hanging="0"/>
        <w:rPr>
          <w:ins w:id="2740" w:author="Jomar Tigcal" w:date="2023-03-04T22:31:18Z"/>
        </w:rPr>
      </w:pPr>
      <w:ins w:id="2717" w:author="Jomar Tigcal" w:date="2023-03-04T22:31:18Z">
        <w:r>
          <w:rPr/>
          <w:t>This</w:t>
        </w:r>
      </w:ins>
      <w:ins w:id="2718" w:author="Jomar Tigcal" w:date="2023-03-04T22:31:18Z">
        <w:r>
          <w:rPr>
            <w:spacing w:val="-3"/>
          </w:rPr>
          <w:t xml:space="preserve"> </w:t>
        </w:r>
      </w:ins>
      <w:ins w:id="2719" w:author="Jomar Tigcal" w:date="2023-03-04T22:31:18Z">
        <w:r>
          <w:rPr/>
          <w:t>will</w:t>
        </w:r>
      </w:ins>
      <w:ins w:id="2720" w:author="Jomar Tigcal" w:date="2023-03-04T22:31:18Z">
        <w:r>
          <w:rPr>
            <w:spacing w:val="-1"/>
          </w:rPr>
          <w:t xml:space="preserve"> </w:t>
        </w:r>
      </w:ins>
      <w:ins w:id="2721" w:author="Jomar Tigcal" w:date="2023-03-04T22:31:18Z">
        <w:r>
          <w:rPr/>
          <w:t>allow</w:t>
        </w:r>
      </w:ins>
      <w:ins w:id="2722" w:author="Jomar Tigcal" w:date="2023-03-04T22:31:18Z">
        <w:r>
          <w:rPr>
            <w:spacing w:val="-2"/>
          </w:rPr>
          <w:t xml:space="preserve"> </w:t>
        </w:r>
      </w:ins>
      <w:ins w:id="2723" w:author="Jomar Tigcal" w:date="2023-03-04T22:31:18Z">
        <w:r>
          <w:rPr/>
          <w:t>you</w:t>
        </w:r>
      </w:ins>
      <w:ins w:id="2724" w:author="Jomar Tigcal" w:date="2023-03-04T22:31:18Z">
        <w:r>
          <w:rPr>
            <w:spacing w:val="-1"/>
          </w:rPr>
          <w:t xml:space="preserve"> </w:t>
        </w:r>
      </w:ins>
      <w:ins w:id="2725" w:author="Jomar Tigcal" w:date="2023-03-04T22:31:18Z">
        <w:r>
          <w:rPr/>
          <w:t>to</w:t>
        </w:r>
      </w:ins>
      <w:ins w:id="2726" w:author="Jomar Tigcal" w:date="2023-03-04T22:31:18Z">
        <w:r>
          <w:rPr>
            <w:spacing w:val="-1"/>
          </w:rPr>
          <w:t xml:space="preserve"> </w:t>
        </w:r>
      </w:ins>
      <w:ins w:id="2727" w:author="Jomar Tigcal" w:date="2023-03-04T22:31:18Z">
        <w:r>
          <w:rPr/>
          <w:t>use</w:t>
        </w:r>
      </w:ins>
      <w:ins w:id="2728" w:author="Jomar Tigcal" w:date="2023-03-04T22:31:18Z">
        <w:r>
          <w:rPr>
            <w:spacing w:val="-2"/>
          </w:rPr>
          <w:t xml:space="preserve"> </w:t>
        </w:r>
      </w:ins>
      <w:ins w:id="2729" w:author="Jomar Tigcal" w:date="2023-03-04T22:31:18Z">
        <w:r>
          <w:rPr/>
          <w:t>Room</w:t>
        </w:r>
      </w:ins>
      <w:ins w:id="2730" w:author="Jomar Tigcal" w:date="2023-03-04T22:31:18Z">
        <w:r>
          <w:rPr>
            <w:spacing w:val="-2"/>
          </w:rPr>
          <w:t xml:space="preserve"> </w:t>
        </w:r>
      </w:ins>
      <w:ins w:id="2731" w:author="Jomar Tigcal" w:date="2023-03-04T22:31:18Z">
        <w:r>
          <w:rPr/>
          <w:t>and</w:t>
        </w:r>
      </w:ins>
      <w:ins w:id="2732" w:author="Jomar Tigcal" w:date="2023-03-04T22:31:18Z">
        <w:r>
          <w:rPr>
            <w:spacing w:val="-2"/>
          </w:rPr>
          <w:t xml:space="preserve"> </w:t>
        </w:r>
      </w:ins>
      <w:ins w:id="2733" w:author="Jomar Tigcal" w:date="2023-03-04T22:31:18Z">
        <w:r>
          <w:rPr/>
          <w:t>WorkManager</w:t>
        </w:r>
      </w:ins>
      <w:ins w:id="2734" w:author="Jomar Tigcal" w:date="2023-03-04T22:31:18Z">
        <w:r>
          <w:rPr>
            <w:spacing w:val="-1"/>
          </w:rPr>
          <w:t xml:space="preserve"> </w:t>
        </w:r>
      </w:ins>
      <w:ins w:id="2735" w:author="Jomar Tigcal" w:date="2023-03-04T22:31:18Z">
        <w:r>
          <w:rPr/>
          <w:t>in</w:t>
        </w:r>
      </w:ins>
      <w:ins w:id="2736" w:author="Jomar Tigcal" w:date="2023-03-04T22:31:18Z">
        <w:r>
          <w:rPr>
            <w:spacing w:val="-1"/>
          </w:rPr>
          <w:t xml:space="preserve"> </w:t>
        </w:r>
      </w:ins>
      <w:ins w:id="2737" w:author="Jomar Tigcal" w:date="2023-03-04T22:31:18Z">
        <w:r>
          <w:rPr/>
          <w:t>your</w:t>
        </w:r>
      </w:ins>
      <w:ins w:id="2738" w:author="Jomar Tigcal" w:date="2023-03-04T22:31:18Z">
        <w:r>
          <w:rPr>
            <w:spacing w:val="-1"/>
          </w:rPr>
          <w:t xml:space="preserve"> </w:t>
        </w:r>
      </w:ins>
      <w:ins w:id="2739" w:author="Jomar Tigcal" w:date="2023-03-04T22:31:18Z">
        <w:r>
          <w:rPr>
            <w:spacing w:val="-2"/>
          </w:rPr>
          <w:t>project.</w:t>
        </w:r>
      </w:ins>
    </w:p>
    <w:p>
      <w:pPr>
        <w:pStyle w:val="ListParagraph"/>
        <w:numPr>
          <w:ilvl w:val="0"/>
          <w:numId w:val="1"/>
        </w:numPr>
        <w:tabs>
          <w:tab w:val="clear" w:pos="720"/>
          <w:tab w:val="left" w:pos="554" w:leader="none"/>
        </w:tabs>
        <w:spacing w:before="148" w:after="0"/>
        <w:ind w:left="554" w:right="1060" w:hanging="360"/>
        <w:jc w:val="left"/>
        <w:rPr>
          <w:sz w:val="20"/>
          <w:ins w:id="2763" w:author="Jomar Tigcal" w:date="2023-03-04T22:31:18Z"/>
        </w:rPr>
      </w:pPr>
      <w:ins w:id="2741" w:author="Jomar Tigcal" w:date="2023-03-04T22:31:18Z">
        <w:r>
          <w:rPr>
            <w:sz w:val="20"/>
          </w:rPr>
          <w:t>Create</w:t>
        </w:r>
      </w:ins>
      <w:ins w:id="2742" w:author="Jomar Tigcal" w:date="2023-03-04T22:31:18Z">
        <w:r>
          <w:rPr>
            <w:spacing w:val="-8"/>
            <w:sz w:val="20"/>
          </w:rPr>
          <w:t xml:space="preserve"> </w:t>
        </w:r>
      </w:ins>
      <w:ins w:id="2743" w:author="Jomar Tigcal" w:date="2023-03-04T22:31:18Z">
        <w:r>
          <w:rPr>
            <w:sz w:val="20"/>
          </w:rPr>
          <w:t>a</w:t>
        </w:r>
      </w:ins>
      <w:ins w:id="2744" w:author="Jomar Tigcal" w:date="2023-03-04T22:31:18Z">
        <w:r>
          <w:rPr>
            <w:spacing w:val="-5"/>
            <w:sz w:val="20"/>
          </w:rPr>
          <w:t xml:space="preserve"> </w:t>
        </w:r>
      </w:ins>
      <w:ins w:id="2745" w:author="Jomar Tigcal" w:date="2023-03-04T22:31:18Z">
        <w:r>
          <w:rPr>
            <w:rFonts w:ascii="Courier New" w:hAnsi="Courier New"/>
            <w:b/>
          </w:rPr>
          <w:t>RecyclerViewBinding</w:t>
        </w:r>
      </w:ins>
      <w:ins w:id="2746" w:author="Jomar Tigcal" w:date="2023-03-04T22:31:18Z">
        <w:r>
          <w:rPr>
            <w:rFonts w:ascii="Courier New" w:hAnsi="Courier New"/>
            <w:b/>
            <w:spacing w:val="-80"/>
          </w:rPr>
          <w:t xml:space="preserve"> </w:t>
        </w:r>
      </w:ins>
      <w:ins w:id="2747" w:author="Jomar Tigcal" w:date="2023-03-04T22:31:18Z">
        <w:r>
          <w:rPr>
            <w:sz w:val="20"/>
          </w:rPr>
          <w:t>class</w:t>
        </w:r>
      </w:ins>
      <w:ins w:id="2748" w:author="Jomar Tigcal" w:date="2023-03-04T22:31:18Z">
        <w:r>
          <w:rPr>
            <w:spacing w:val="-4"/>
            <w:sz w:val="20"/>
          </w:rPr>
          <w:t xml:space="preserve"> </w:t>
        </w:r>
      </w:ins>
      <w:ins w:id="2749" w:author="Jomar Tigcal" w:date="2023-03-04T22:31:18Z">
        <w:r>
          <w:rPr>
            <w:sz w:val="20"/>
          </w:rPr>
          <w:t>that</w:t>
        </w:r>
      </w:ins>
      <w:ins w:id="2750" w:author="Jomar Tigcal" w:date="2023-03-04T22:31:18Z">
        <w:r>
          <w:rPr>
            <w:spacing w:val="-4"/>
            <w:sz w:val="20"/>
          </w:rPr>
          <w:t xml:space="preserve"> </w:t>
        </w:r>
      </w:ins>
      <w:ins w:id="2751" w:author="Jomar Tigcal" w:date="2023-03-04T22:31:18Z">
        <w:r>
          <w:rPr>
            <w:sz w:val="20"/>
          </w:rPr>
          <w:t>contains</w:t>
        </w:r>
      </w:ins>
      <w:ins w:id="2752" w:author="Jomar Tigcal" w:date="2023-03-04T22:31:18Z">
        <w:r>
          <w:rPr>
            <w:spacing w:val="-4"/>
            <w:sz w:val="20"/>
          </w:rPr>
          <w:t xml:space="preserve"> </w:t>
        </w:r>
      </w:ins>
      <w:ins w:id="2753" w:author="Jomar Tigcal" w:date="2023-03-04T22:31:18Z">
        <w:r>
          <w:rPr>
            <w:sz w:val="20"/>
          </w:rPr>
          <w:t>the</w:t>
        </w:r>
      </w:ins>
      <w:ins w:id="2754" w:author="Jomar Tigcal" w:date="2023-03-04T22:31:18Z">
        <w:r>
          <w:rPr>
            <w:spacing w:val="-4"/>
            <w:sz w:val="20"/>
          </w:rPr>
          <w:t xml:space="preserve"> </w:t>
        </w:r>
      </w:ins>
      <w:ins w:id="2755" w:author="Jomar Tigcal" w:date="2023-03-04T22:31:18Z">
        <w:r>
          <w:rPr>
            <w:sz w:val="20"/>
          </w:rPr>
          <w:t>binding</w:t>
        </w:r>
      </w:ins>
      <w:ins w:id="2756" w:author="Jomar Tigcal" w:date="2023-03-04T22:31:18Z">
        <w:r>
          <w:rPr>
            <w:spacing w:val="-4"/>
            <w:sz w:val="20"/>
          </w:rPr>
          <w:t xml:space="preserve"> </w:t>
        </w:r>
      </w:ins>
      <w:ins w:id="2757" w:author="Jomar Tigcal" w:date="2023-03-04T22:31:18Z">
        <w:r>
          <w:rPr>
            <w:sz w:val="20"/>
          </w:rPr>
          <w:t>adapter</w:t>
        </w:r>
      </w:ins>
      <w:ins w:id="2758" w:author="Jomar Tigcal" w:date="2023-03-04T22:31:18Z">
        <w:r>
          <w:rPr>
            <w:spacing w:val="-5"/>
            <w:sz w:val="20"/>
          </w:rPr>
          <w:t xml:space="preserve"> </w:t>
        </w:r>
      </w:ins>
      <w:ins w:id="2759" w:author="Jomar Tigcal" w:date="2023-03-04T22:31:18Z">
        <w:r>
          <w:rPr>
            <w:sz w:val="20"/>
          </w:rPr>
          <w:t xml:space="preserve">for the </w:t>
        </w:r>
      </w:ins>
      <w:ins w:id="2760" w:author="Jomar Tigcal" w:date="2023-03-04T22:31:18Z">
        <w:r>
          <w:rPr>
            <w:rFonts w:ascii="Courier New" w:hAnsi="Courier New"/>
            <w:b/>
          </w:rPr>
          <w:t>RecyclerView</w:t>
        </w:r>
      </w:ins>
      <w:ins w:id="2761" w:author="Jomar Tigcal" w:date="2023-03-04T22:31:18Z">
        <w:r>
          <w:rPr>
            <w:rFonts w:ascii="Courier New" w:hAnsi="Courier New"/>
            <w:b/>
            <w:spacing w:val="-49"/>
          </w:rPr>
          <w:t xml:space="preserve"> </w:t>
        </w:r>
      </w:ins>
      <w:ins w:id="2762" w:author="Jomar Tigcal" w:date="2023-03-04T22:31:18Z">
        <w:r>
          <w:rPr>
            <w:sz w:val="20"/>
          </w:rPr>
          <w:t>list:</w:t>
        </w:r>
      </w:ins>
    </w:p>
    <w:p>
      <w:pPr>
        <w:sectPr>
          <w:headerReference w:type="even" r:id="rId518"/>
          <w:headerReference w:type="default" r:id="rId519"/>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0" w:after="0"/>
        <w:rPr>
          <w:sz w:val="8"/>
          <w:ins w:id="2766" w:author="Jomar Tigcal" w:date="2023-03-04T22:31:18Z"/>
        </w:rPr>
      </w:pPr>
      <w:r>
        <w:rPr>
          <w:sz w:val="8"/>
        </w:rPr>
        <mc:AlternateContent>
          <mc:Choice Requires="wpg">
            <w:drawing>
              <wp:anchor behindDoc="0" distT="635" distB="0" distL="0" distR="4445" simplePos="0" locked="0" layoutInCell="0" allowOverlap="1" relativeHeight="2005" wp14:anchorId="28DF0201">
                <wp:simplePos x="0" y="0"/>
                <wp:positionH relativeFrom="page">
                  <wp:posOffset>662940</wp:posOffset>
                </wp:positionH>
                <wp:positionV relativeFrom="paragraph">
                  <wp:posOffset>90170</wp:posOffset>
                </wp:positionV>
                <wp:extent cx="5074920" cy="930275"/>
                <wp:effectExtent l="0" t="635" r="635" b="0"/>
                <wp:wrapTopAndBottom/>
                <wp:docPr id="1842" name="docshapegroup 30"/>
                <a:graphic xmlns:a="http://schemas.openxmlformats.org/drawingml/2006/main">
                  <a:graphicData uri="http://schemas.microsoft.com/office/word/2010/wordprocessingGroup">
                    <wpg:wgp>
                      <wpg:cNvGrpSpPr/>
                      <wpg:grpSpPr>
                        <a:xfrm>
                          <a:off x="0" y="0"/>
                          <a:ext cx="5074920" cy="930240"/>
                          <a:chOff x="0" y="0"/>
                          <a:chExt cx="5074920" cy="930240"/>
                        </a:xfrm>
                      </wpg:grpSpPr>
                      <wps:wsp>
                        <wps:cNvSpPr/>
                        <wps:spPr>
                          <a:xfrm>
                            <a:off x="0" y="6480"/>
                            <a:ext cx="5074920" cy="917640"/>
                          </a:xfrm>
                          <a:prstGeom prst="rect">
                            <a:avLst/>
                          </a:prstGeom>
                          <a:solidFill>
                            <a:srgbClr val="f6f6f6"/>
                          </a:solidFill>
                          <a:ln w="0">
                            <a:noFill/>
                          </a:ln>
                        </wps:spPr>
                        <wps:style>
                          <a:lnRef idx="0"/>
                          <a:fillRef idx="0"/>
                          <a:effectRef idx="0"/>
                          <a:fontRef idx="minor"/>
                        </wps:style>
                        <wps:bodyPr/>
                      </wps:wsp>
                      <wps:wsp>
                        <wps:cNvSpPr/>
                        <wps:spPr>
                          <a:xfrm>
                            <a:off x="0" y="0"/>
                            <a:ext cx="5074920" cy="930240"/>
                          </a:xfrm>
                          <a:custGeom>
                            <a:avLst/>
                            <a:gdLst>
                              <a:gd name="textAreaLeft" fmla="*/ 0 w 2877120"/>
                              <a:gd name="textAreaRight" fmla="*/ 2883600 w 2877120"/>
                              <a:gd name="textAreaTop" fmla="*/ 0 h 527400"/>
                              <a:gd name="textAreaBottom" fmla="*/ 533880 h 527400"/>
                            </a:gdLst>
                            <a:ahLst/>
                            <a:rect l="textAreaLeft" t="textAreaTop" r="textAreaRight" b="textAreaBottom"/>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90504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ins w:id="2764" w:author="Jomar Tigcal" w:date="2023-03-04T22:31:18Z"/>
                                </w:rPr>
                              </w:pPr>
                              <w:r>
                                <w:rPr>
                                  <w:rFonts w:ascii="Courier New" w:hAnsi="Courier New"/>
                                  <w:spacing w:val="-2"/>
                                  <w:sz w:val="18"/>
                                </w:rPr>
                                <w:t>@BindingAdapter("list")</w:t>
                              </w:r>
                            </w:p>
                            <w:p>
                              <w:pPr>
                                <w:pStyle w:val="Normal"/>
                                <w:spacing w:lineRule="auto" w:line="324" w:before="76" w:after="0"/>
                                <w:ind w:left="885" w:right="840" w:hanging="432"/>
                                <w:rPr>
                                  <w:rFonts w:ascii="Courier New" w:hAnsi="Courier New"/>
                                  <w:sz w:val="18"/>
                                </w:rPr>
                              </w:pPr>
                              <w:r>
                                <w:rPr>
                                  <w:rFonts w:ascii="Courier New" w:hAnsi="Courier New"/>
                                  <w:sz w:val="18"/>
                                </w:rPr>
                                <w:t>fun</w:t>
                              </w:r>
                              <w:r>
                                <w:rPr>
                                  <w:rFonts w:ascii="Courier New" w:hAnsi="Courier New"/>
                                  <w:spacing w:val="-8"/>
                                  <w:sz w:val="18"/>
                                </w:rPr>
                                <w:t xml:space="preserve"> </w:t>
                              </w:r>
                              <w:r>
                                <w:rPr>
                                  <w:rFonts w:ascii="Courier New" w:hAnsi="Courier New"/>
                                  <w:sz w:val="18"/>
                                </w:rPr>
                                <w:t>bindTVShows(view:</w:t>
                              </w:r>
                              <w:r>
                                <w:rPr>
                                  <w:rFonts w:ascii="Courier New" w:hAnsi="Courier New"/>
                                  <w:spacing w:val="-8"/>
                                  <w:sz w:val="18"/>
                                </w:rPr>
                                <w:t xml:space="preserve"> </w:t>
                              </w:r>
                              <w:r>
                                <w:rPr>
                                  <w:rFonts w:ascii="Courier New" w:hAnsi="Courier New"/>
                                  <w:sz w:val="18"/>
                                </w:rPr>
                                <w:t>RecyclerView,</w:t>
                              </w:r>
                              <w:r>
                                <w:rPr>
                                  <w:rFonts w:ascii="Courier New" w:hAnsi="Courier New"/>
                                  <w:spacing w:val="-8"/>
                                  <w:sz w:val="18"/>
                                </w:rPr>
                                <w:t xml:space="preserve"> </w:t>
                              </w:r>
                              <w:r>
                                <w:rPr>
                                  <w:rFonts w:ascii="Courier New" w:hAnsi="Courier New"/>
                                  <w:sz w:val="18"/>
                                </w:rPr>
                                <w:t>tvShows:</w:t>
                              </w:r>
                              <w:r>
                                <w:rPr>
                                  <w:rFonts w:ascii="Courier New" w:hAnsi="Courier New"/>
                                  <w:spacing w:val="-8"/>
                                  <w:sz w:val="18"/>
                                </w:rPr>
                                <w:t xml:space="preserve"> </w:t>
                              </w:r>
                              <w:r>
                                <w:rPr>
                                  <w:rFonts w:ascii="Courier New" w:hAnsi="Courier New"/>
                                  <w:sz w:val="18"/>
                                </w:rPr>
                                <w:t>List&lt;TVShow&gt;?)</w:t>
                              </w:r>
                              <w:r>
                                <w:rPr>
                                  <w:rFonts w:ascii="Courier New" w:hAnsi="Courier New"/>
                                  <w:spacing w:val="-8"/>
                                  <w:sz w:val="18"/>
                                </w:rPr>
                                <w:t xml:space="preserve"> </w:t>
                              </w:r>
                              <w:r>
                                <w:rPr>
                                  <w:rFonts w:ascii="Courier New" w:hAnsi="Courier New"/>
                                  <w:sz w:val="18"/>
                                </w:rPr>
                                <w:t xml:space="preserve">{ </w:t>
                              </w:r>
                            </w:p>
                            <w:p>
                              <w:pPr>
                                <w:pStyle w:val="Normal"/>
                                <w:spacing w:lineRule="auto" w:line="324" w:before="76" w:after="0"/>
                                <w:ind w:left="885" w:right="840" w:hanging="432"/>
                                <w:rPr>
                                  <w:rFonts w:ascii="Courier New" w:hAnsi="Courier New"/>
                                  <w:sz w:val="18"/>
                                </w:rPr>
                              </w:pPr>
                              <w:r>
                                <w:rPr>
                                  <w:rFonts w:ascii="Courier New" w:hAnsi="Courier New"/>
                                  <w:sz w:val="18"/>
                                </w:rPr>
                                <w:t xml:space="preserve">  </w:t>
                              </w:r>
                              <w:r>
                                <w:rPr>
                                  <w:rFonts w:ascii="Courier New" w:hAnsi="Courier New"/>
                                  <w:sz w:val="18"/>
                                </w:rPr>
                                <w:tab/>
                                <w:t>val adapter = view.adapter as TVShowAdapter adapter.addTVShows(tvShows ?: emptyList())</w:t>
                              </w:r>
                            </w:p>
                            <w:p>
                              <w:pPr>
                                <w:pStyle w:val="Normal"/>
                                <w:spacing w:before="2"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 30" style="position:absolute;margin-left:52.2pt;margin-top:7.1pt;width:399.6pt;height:73.25pt" coordorigin="1044,142" coordsize="7992,1465">
                <v:rect id="shape_0" path="m0,0l-2147483645,0l-2147483645,-2147483646l0,-2147483646xe" fillcolor="#f6f6f6" stroked="f" o:allowincell="f" style="position:absolute;left:1044;top:152;width:7991;height:144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2;width:7991;height:142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ins w:id="2765" w:author="Jomar Tigcal" w:date="2023-03-04T22:31:18Z"/>
                          </w:rPr>
                        </w:pPr>
                        <w:r>
                          <w:rPr>
                            <w:rFonts w:ascii="Courier New" w:hAnsi="Courier New"/>
                            <w:spacing w:val="-2"/>
                            <w:sz w:val="18"/>
                          </w:rPr>
                          <w:t>@BindingAdapter("list")</w:t>
                        </w:r>
                      </w:p>
                      <w:p>
                        <w:pPr>
                          <w:pStyle w:val="Normal"/>
                          <w:spacing w:lineRule="auto" w:line="324" w:before="76" w:after="0"/>
                          <w:ind w:left="885" w:right="840" w:hanging="432"/>
                          <w:rPr>
                            <w:rFonts w:ascii="Courier New" w:hAnsi="Courier New"/>
                            <w:sz w:val="18"/>
                          </w:rPr>
                        </w:pPr>
                        <w:r>
                          <w:rPr>
                            <w:rFonts w:ascii="Courier New" w:hAnsi="Courier New"/>
                            <w:sz w:val="18"/>
                          </w:rPr>
                          <w:t>fun</w:t>
                        </w:r>
                        <w:r>
                          <w:rPr>
                            <w:rFonts w:ascii="Courier New" w:hAnsi="Courier New"/>
                            <w:spacing w:val="-8"/>
                            <w:sz w:val="18"/>
                          </w:rPr>
                          <w:t xml:space="preserve"> </w:t>
                        </w:r>
                        <w:r>
                          <w:rPr>
                            <w:rFonts w:ascii="Courier New" w:hAnsi="Courier New"/>
                            <w:sz w:val="18"/>
                          </w:rPr>
                          <w:t>bindTVShows(view:</w:t>
                        </w:r>
                        <w:r>
                          <w:rPr>
                            <w:rFonts w:ascii="Courier New" w:hAnsi="Courier New"/>
                            <w:spacing w:val="-8"/>
                            <w:sz w:val="18"/>
                          </w:rPr>
                          <w:t xml:space="preserve"> </w:t>
                        </w:r>
                        <w:r>
                          <w:rPr>
                            <w:rFonts w:ascii="Courier New" w:hAnsi="Courier New"/>
                            <w:sz w:val="18"/>
                          </w:rPr>
                          <w:t>RecyclerView,</w:t>
                        </w:r>
                        <w:r>
                          <w:rPr>
                            <w:rFonts w:ascii="Courier New" w:hAnsi="Courier New"/>
                            <w:spacing w:val="-8"/>
                            <w:sz w:val="18"/>
                          </w:rPr>
                          <w:t xml:space="preserve"> </w:t>
                        </w:r>
                        <w:r>
                          <w:rPr>
                            <w:rFonts w:ascii="Courier New" w:hAnsi="Courier New"/>
                            <w:sz w:val="18"/>
                          </w:rPr>
                          <w:t>tvShows:</w:t>
                        </w:r>
                        <w:r>
                          <w:rPr>
                            <w:rFonts w:ascii="Courier New" w:hAnsi="Courier New"/>
                            <w:spacing w:val="-8"/>
                            <w:sz w:val="18"/>
                          </w:rPr>
                          <w:t xml:space="preserve"> </w:t>
                        </w:r>
                        <w:r>
                          <w:rPr>
                            <w:rFonts w:ascii="Courier New" w:hAnsi="Courier New"/>
                            <w:sz w:val="18"/>
                          </w:rPr>
                          <w:t>List&lt;TVShow&gt;?)</w:t>
                        </w:r>
                        <w:r>
                          <w:rPr>
                            <w:rFonts w:ascii="Courier New" w:hAnsi="Courier New"/>
                            <w:spacing w:val="-8"/>
                            <w:sz w:val="18"/>
                          </w:rPr>
                          <w:t xml:space="preserve"> </w:t>
                        </w:r>
                        <w:r>
                          <w:rPr>
                            <w:rFonts w:ascii="Courier New" w:hAnsi="Courier New"/>
                            <w:sz w:val="18"/>
                          </w:rPr>
                          <w:t xml:space="preserve">{ </w:t>
                        </w:r>
                      </w:p>
                      <w:p>
                        <w:pPr>
                          <w:pStyle w:val="Normal"/>
                          <w:spacing w:lineRule="auto" w:line="324" w:before="76" w:after="0"/>
                          <w:ind w:left="885" w:right="840" w:hanging="432"/>
                          <w:rPr>
                            <w:rFonts w:ascii="Courier New" w:hAnsi="Courier New"/>
                            <w:sz w:val="18"/>
                          </w:rPr>
                        </w:pPr>
                        <w:r>
                          <w:rPr>
                            <w:rFonts w:ascii="Courier New" w:hAnsi="Courier New"/>
                            <w:sz w:val="18"/>
                          </w:rPr>
                          <w:t xml:space="preserve">  </w:t>
                        </w:r>
                        <w:r>
                          <w:rPr>
                            <w:rFonts w:ascii="Courier New" w:hAnsi="Courier New"/>
                            <w:sz w:val="18"/>
                          </w:rPr>
                          <w:tab/>
                          <w:t>val adapter = view.adapter as TVShowAdapter adapter.addTVShows(tvShows ?: emptyList())</w:t>
                        </w:r>
                      </w:p>
                      <w:p>
                        <w:pPr>
                          <w:pStyle w:val="Normal"/>
                          <w:spacing w:before="2"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TextBody"/>
        <w:spacing w:before="12" w:after="0"/>
        <w:rPr>
          <w:sz w:val="7"/>
          <w:ins w:id="2768" w:author="Jomar Tigcal" w:date="2023-03-04T22:31:18Z"/>
        </w:rPr>
      </w:pPr>
      <w:ins w:id="2767" w:author="Jomar Tigcal" w:date="2023-03-04T22:31:18Z">
        <w:r>
          <w:rPr>
            <w:sz w:val="7"/>
          </w:rPr>
        </w:r>
      </w:ins>
    </w:p>
    <w:p>
      <w:pPr>
        <w:pStyle w:val="Normal"/>
        <w:spacing w:before="101" w:after="0"/>
        <w:ind w:left="1274" w:right="131" w:hanging="0"/>
        <w:rPr>
          <w:sz w:val="20"/>
          <w:ins w:id="2806" w:author="Jomar Tigcal" w:date="2023-03-04T22:31:18Z"/>
        </w:rPr>
      </w:pPr>
      <w:ins w:id="2769" w:author="Jomar Tigcal" w:date="2023-03-04T22:31:18Z">
        <w:r>
          <w:rPr>
            <w:sz w:val="20"/>
          </w:rPr>
          <w:t xml:space="preserve">This adds the </w:t>
        </w:r>
      </w:ins>
      <w:ins w:id="2770" w:author="Jomar Tigcal" w:date="2023-03-04T22:31:18Z">
        <w:r>
          <w:rPr>
            <w:rFonts w:ascii="Courier New" w:hAnsi="Courier New"/>
            <w:b/>
          </w:rPr>
          <w:t>app:list</w:t>
        </w:r>
      </w:ins>
      <w:ins w:id="2771" w:author="Jomar Tigcal" w:date="2023-03-04T22:31:18Z">
        <w:r>
          <w:rPr>
            <w:rFonts w:ascii="Courier New" w:hAnsi="Courier New"/>
            <w:b/>
            <w:spacing w:val="-68"/>
          </w:rPr>
          <w:t xml:space="preserve"> </w:t>
        </w:r>
      </w:ins>
      <w:ins w:id="2772" w:author="Jomar Tigcal" w:date="2023-03-04T22:31:18Z">
        <w:r>
          <w:rPr>
            <w:sz w:val="20"/>
          </w:rPr>
          <w:t xml:space="preserve">attribute for </w:t>
        </w:r>
      </w:ins>
      <w:ins w:id="2773" w:author="Jomar Tigcal" w:date="2023-03-04T22:31:18Z">
        <w:r>
          <w:rPr>
            <w:rFonts w:ascii="Courier New" w:hAnsi="Courier New"/>
            <w:b/>
          </w:rPr>
          <w:t>RecyclerView</w:t>
        </w:r>
      </w:ins>
      <w:ins w:id="2774" w:author="Jomar Tigcal" w:date="2023-03-04T22:31:18Z">
        <w:r>
          <w:rPr>
            <w:sz w:val="20"/>
          </w:rPr>
          <w:t>, wherein you can pass the</w:t>
        </w:r>
      </w:ins>
      <w:ins w:id="2775" w:author="Jomar Tigcal" w:date="2023-03-04T22:31:18Z">
        <w:r>
          <w:rPr>
            <w:spacing w:val="-3"/>
            <w:sz w:val="20"/>
          </w:rPr>
          <w:t xml:space="preserve"> </w:t>
        </w:r>
      </w:ins>
      <w:ins w:id="2776" w:author="Jomar Tigcal" w:date="2023-03-04T22:31:18Z">
        <w:r>
          <w:rPr>
            <w:sz w:val="20"/>
          </w:rPr>
          <w:t>list</w:t>
        </w:r>
      </w:ins>
      <w:ins w:id="2777" w:author="Jomar Tigcal" w:date="2023-03-04T22:31:18Z">
        <w:r>
          <w:rPr>
            <w:spacing w:val="-3"/>
            <w:sz w:val="20"/>
          </w:rPr>
          <w:t xml:space="preserve"> </w:t>
        </w:r>
      </w:ins>
      <w:ins w:id="2778" w:author="Jomar Tigcal" w:date="2023-03-04T22:31:18Z">
        <w:r>
          <w:rPr>
            <w:sz w:val="20"/>
          </w:rPr>
          <w:t>of</w:t>
        </w:r>
      </w:ins>
      <w:ins w:id="2779" w:author="Jomar Tigcal" w:date="2023-03-04T22:31:18Z">
        <w:r>
          <w:rPr>
            <w:spacing w:val="-3"/>
            <w:sz w:val="20"/>
          </w:rPr>
          <w:t xml:space="preserve"> </w:t>
        </w:r>
      </w:ins>
      <w:ins w:id="2780" w:author="Jomar Tigcal" w:date="2023-03-04T22:31:18Z">
        <w:r>
          <w:rPr>
            <w:sz w:val="20"/>
          </w:rPr>
          <w:t>TV</w:t>
        </w:r>
      </w:ins>
      <w:ins w:id="2781" w:author="Jomar Tigcal" w:date="2023-03-04T22:31:18Z">
        <w:r>
          <w:rPr>
            <w:spacing w:val="-4"/>
            <w:sz w:val="20"/>
          </w:rPr>
          <w:t xml:space="preserve"> </w:t>
        </w:r>
      </w:ins>
      <w:ins w:id="2782" w:author="Jomar Tigcal" w:date="2023-03-04T22:31:18Z">
        <w:r>
          <w:rPr>
            <w:sz w:val="20"/>
          </w:rPr>
          <w:t>shows</w:t>
        </w:r>
      </w:ins>
      <w:ins w:id="2783" w:author="Jomar Tigcal" w:date="2023-03-04T22:31:18Z">
        <w:r>
          <w:rPr>
            <w:spacing w:val="-3"/>
            <w:sz w:val="20"/>
          </w:rPr>
          <w:t xml:space="preserve"> </w:t>
        </w:r>
      </w:ins>
      <w:ins w:id="2784" w:author="Jomar Tigcal" w:date="2023-03-04T22:31:18Z">
        <w:r>
          <w:rPr>
            <w:sz w:val="20"/>
          </w:rPr>
          <w:t>that</w:t>
        </w:r>
      </w:ins>
      <w:ins w:id="2785" w:author="Jomar Tigcal" w:date="2023-03-04T22:31:18Z">
        <w:r>
          <w:rPr>
            <w:spacing w:val="-3"/>
            <w:sz w:val="20"/>
          </w:rPr>
          <w:t xml:space="preserve"> </w:t>
        </w:r>
      </w:ins>
      <w:ins w:id="2786" w:author="Jomar Tigcal" w:date="2023-03-04T22:31:18Z">
        <w:r>
          <w:rPr>
            <w:sz w:val="20"/>
          </w:rPr>
          <w:t>will</w:t>
        </w:r>
      </w:ins>
      <w:ins w:id="2787" w:author="Jomar Tigcal" w:date="2023-03-04T22:31:18Z">
        <w:r>
          <w:rPr>
            <w:spacing w:val="-3"/>
            <w:sz w:val="20"/>
          </w:rPr>
          <w:t xml:space="preserve"> </w:t>
        </w:r>
      </w:ins>
      <w:ins w:id="2788" w:author="Jomar Tigcal" w:date="2023-03-04T22:31:18Z">
        <w:r>
          <w:rPr>
            <w:sz w:val="20"/>
          </w:rPr>
          <w:t>be</w:t>
        </w:r>
      </w:ins>
      <w:ins w:id="2789" w:author="Jomar Tigcal" w:date="2023-03-04T22:31:18Z">
        <w:r>
          <w:rPr>
            <w:spacing w:val="-3"/>
            <w:sz w:val="20"/>
          </w:rPr>
          <w:t xml:space="preserve"> </w:t>
        </w:r>
      </w:ins>
      <w:ins w:id="2790" w:author="Jomar Tigcal" w:date="2023-03-04T22:31:18Z">
        <w:r>
          <w:rPr>
            <w:sz w:val="20"/>
          </w:rPr>
          <w:t>set</w:t>
        </w:r>
      </w:ins>
      <w:ins w:id="2791" w:author="Jomar Tigcal" w:date="2023-03-04T22:31:18Z">
        <w:r>
          <w:rPr>
            <w:spacing w:val="-3"/>
            <w:sz w:val="20"/>
          </w:rPr>
          <w:t xml:space="preserve"> </w:t>
        </w:r>
      </w:ins>
      <w:ins w:id="2792" w:author="Jomar Tigcal" w:date="2023-03-04T22:31:18Z">
        <w:r>
          <w:rPr>
            <w:sz w:val="20"/>
          </w:rPr>
          <w:t>to</w:t>
        </w:r>
      </w:ins>
      <w:ins w:id="2793" w:author="Jomar Tigcal" w:date="2023-03-04T22:31:18Z">
        <w:r>
          <w:rPr>
            <w:spacing w:val="-3"/>
            <w:sz w:val="20"/>
          </w:rPr>
          <w:t xml:space="preserve"> </w:t>
        </w:r>
      </w:ins>
      <w:ins w:id="2794" w:author="Jomar Tigcal" w:date="2023-03-04T22:31:18Z">
        <w:r>
          <w:rPr>
            <w:sz w:val="20"/>
          </w:rPr>
          <w:t>the</w:t>
        </w:r>
      </w:ins>
      <w:ins w:id="2795" w:author="Jomar Tigcal" w:date="2023-03-04T22:31:18Z">
        <w:r>
          <w:rPr>
            <w:spacing w:val="-3"/>
            <w:sz w:val="20"/>
          </w:rPr>
          <w:t xml:space="preserve"> </w:t>
        </w:r>
      </w:ins>
      <w:ins w:id="2796" w:author="Jomar Tigcal" w:date="2023-03-04T22:31:18Z">
        <w:r>
          <w:rPr>
            <w:sz w:val="20"/>
          </w:rPr>
          <w:t>adapter</w:t>
        </w:r>
      </w:ins>
      <w:ins w:id="2797" w:author="Jomar Tigcal" w:date="2023-03-04T22:31:18Z">
        <w:r>
          <w:rPr>
            <w:spacing w:val="-4"/>
            <w:sz w:val="20"/>
          </w:rPr>
          <w:t xml:space="preserve"> </w:t>
        </w:r>
      </w:ins>
      <w:ins w:id="2798" w:author="Jomar Tigcal" w:date="2023-03-04T22:31:18Z">
        <w:r>
          <w:rPr>
            <w:sz w:val="20"/>
          </w:rPr>
          <w:t>to</w:t>
        </w:r>
      </w:ins>
      <w:ins w:id="2799" w:author="Jomar Tigcal" w:date="2023-03-04T22:31:18Z">
        <w:r>
          <w:rPr>
            <w:spacing w:val="-3"/>
            <w:sz w:val="20"/>
          </w:rPr>
          <w:t xml:space="preserve"> </w:t>
        </w:r>
      </w:ins>
      <w:ins w:id="2800" w:author="Jomar Tigcal" w:date="2023-03-04T22:31:18Z">
        <w:r>
          <w:rPr>
            <w:sz w:val="20"/>
          </w:rPr>
          <w:t>update</w:t>
        </w:r>
      </w:ins>
      <w:ins w:id="2801" w:author="Jomar Tigcal" w:date="2023-03-04T22:31:18Z">
        <w:r>
          <w:rPr>
            <w:spacing w:val="-3"/>
            <w:sz w:val="20"/>
          </w:rPr>
          <w:t xml:space="preserve"> </w:t>
        </w:r>
      </w:ins>
      <w:ins w:id="2802" w:author="Jomar Tigcal" w:date="2023-03-04T22:31:18Z">
        <w:r>
          <w:rPr>
            <w:sz w:val="20"/>
          </w:rPr>
          <w:t>the</w:t>
        </w:r>
      </w:ins>
      <w:ins w:id="2803" w:author="Jomar Tigcal" w:date="2023-03-04T22:31:18Z">
        <w:r>
          <w:rPr>
            <w:spacing w:val="-4"/>
            <w:sz w:val="20"/>
          </w:rPr>
          <w:t xml:space="preserve"> </w:t>
        </w:r>
      </w:ins>
      <w:ins w:id="2804" w:author="Jomar Tigcal" w:date="2023-03-04T22:31:18Z">
        <w:r>
          <w:rPr>
            <w:rFonts w:ascii="Courier New" w:hAnsi="Courier New"/>
            <w:b/>
          </w:rPr>
          <w:t xml:space="preserve">RecyclerView </w:t>
        </w:r>
      </w:ins>
      <w:ins w:id="2805" w:author="Jomar Tigcal" w:date="2023-03-04T22:31:18Z">
        <w:r>
          <w:rPr>
            <w:spacing w:val="-2"/>
            <w:sz w:val="20"/>
          </w:rPr>
          <w:t>content.</w:t>
        </w:r>
      </w:ins>
    </w:p>
    <w:p>
      <w:pPr>
        <w:pStyle w:val="ListParagraph"/>
        <w:numPr>
          <w:ilvl w:val="0"/>
          <w:numId w:val="1"/>
        </w:numPr>
        <w:tabs>
          <w:tab w:val="clear" w:pos="720"/>
          <w:tab w:val="left" w:pos="1274" w:leader="none"/>
        </w:tabs>
        <w:spacing w:before="148" w:after="0"/>
        <w:ind w:left="1274" w:hanging="360"/>
        <w:jc w:val="left"/>
        <w:rPr>
          <w:sz w:val="20"/>
          <w:ins w:id="2828" w:author="Jomar Tigcal" w:date="2023-03-04T22:31:18Z"/>
        </w:rPr>
      </w:pPr>
      <w:ins w:id="2807" w:author="Jomar Tigcal" w:date="2023-03-04T22:31:18Z">
        <w:r>
          <w:rPr>
            <w:sz w:val="20"/>
          </w:rPr>
          <w:t>Open</w:t>
        </w:r>
      </w:ins>
      <w:ins w:id="2808" w:author="Jomar Tigcal" w:date="2023-03-04T22:31:18Z">
        <w:r>
          <w:rPr>
            <w:spacing w:val="-13"/>
            <w:sz w:val="20"/>
          </w:rPr>
          <w:t xml:space="preserve"> </w:t>
        </w:r>
      </w:ins>
      <w:ins w:id="2809" w:author="Jomar Tigcal" w:date="2023-03-04T22:31:18Z">
        <w:r>
          <w:rPr>
            <w:sz w:val="20"/>
          </w:rPr>
          <w:t>the</w:t>
        </w:r>
      </w:ins>
      <w:ins w:id="2810" w:author="Jomar Tigcal" w:date="2023-03-04T22:31:18Z">
        <w:r>
          <w:rPr>
            <w:spacing w:val="-4"/>
            <w:sz w:val="20"/>
          </w:rPr>
          <w:t xml:space="preserve"> </w:t>
        </w:r>
      </w:ins>
      <w:ins w:id="2811" w:author="Jomar Tigcal" w:date="2023-03-04T22:31:18Z">
        <w:r>
          <w:rPr>
            <w:rFonts w:ascii="Courier New" w:hAnsi="Courier New"/>
            <w:b/>
          </w:rPr>
          <w:t>activity_main.xml</w:t>
        </w:r>
      </w:ins>
      <w:ins w:id="2812" w:author="Jomar Tigcal" w:date="2023-03-04T22:31:18Z">
        <w:r>
          <w:rPr>
            <w:rFonts w:ascii="Courier New" w:hAnsi="Courier New"/>
            <w:b/>
            <w:spacing w:val="-80"/>
          </w:rPr>
          <w:t xml:space="preserve"> </w:t>
        </w:r>
      </w:ins>
      <w:ins w:id="2813" w:author="Jomar Tigcal" w:date="2023-03-04T22:31:18Z">
        <w:r>
          <w:rPr>
            <w:sz w:val="20"/>
          </w:rPr>
          <w:t>file</w:t>
        </w:r>
      </w:ins>
      <w:ins w:id="2814" w:author="Jomar Tigcal" w:date="2023-03-04T22:31:18Z">
        <w:r>
          <w:rPr>
            <w:spacing w:val="-4"/>
            <w:sz w:val="20"/>
          </w:rPr>
          <w:t xml:space="preserve"> </w:t>
        </w:r>
      </w:ins>
      <w:ins w:id="2815" w:author="Jomar Tigcal" w:date="2023-03-04T22:31:18Z">
        <w:r>
          <w:rPr>
            <w:sz w:val="20"/>
          </w:rPr>
          <w:t>and</w:t>
        </w:r>
      </w:ins>
      <w:ins w:id="2816" w:author="Jomar Tigcal" w:date="2023-03-04T22:31:18Z">
        <w:r>
          <w:rPr>
            <w:spacing w:val="-4"/>
            <w:sz w:val="20"/>
          </w:rPr>
          <w:t xml:space="preserve"> </w:t>
        </w:r>
      </w:ins>
      <w:ins w:id="2817" w:author="Jomar Tigcal" w:date="2023-03-04T22:31:18Z">
        <w:r>
          <w:rPr>
            <w:sz w:val="20"/>
          </w:rPr>
          <w:t>wrap</w:t>
        </w:r>
      </w:ins>
      <w:ins w:id="2818" w:author="Jomar Tigcal" w:date="2023-03-04T22:31:18Z">
        <w:r>
          <w:rPr>
            <w:spacing w:val="-3"/>
            <w:sz w:val="20"/>
          </w:rPr>
          <w:t xml:space="preserve"> </w:t>
        </w:r>
      </w:ins>
      <w:ins w:id="2819" w:author="Jomar Tigcal" w:date="2023-03-04T22:31:18Z">
        <w:r>
          <w:rPr>
            <w:sz w:val="20"/>
          </w:rPr>
          <w:t>everything</w:t>
        </w:r>
      </w:ins>
      <w:ins w:id="2820" w:author="Jomar Tigcal" w:date="2023-03-04T22:31:18Z">
        <w:r>
          <w:rPr>
            <w:spacing w:val="-4"/>
            <w:sz w:val="20"/>
          </w:rPr>
          <w:t xml:space="preserve"> </w:t>
        </w:r>
      </w:ins>
      <w:ins w:id="2821" w:author="Jomar Tigcal" w:date="2023-03-04T22:31:18Z">
        <w:r>
          <w:rPr>
            <w:sz w:val="20"/>
          </w:rPr>
          <w:t>inside</w:t>
        </w:r>
      </w:ins>
      <w:ins w:id="2822" w:author="Jomar Tigcal" w:date="2023-03-04T22:31:18Z">
        <w:r>
          <w:rPr>
            <w:spacing w:val="-3"/>
            <w:sz w:val="20"/>
          </w:rPr>
          <w:t xml:space="preserve"> </w:t>
        </w:r>
      </w:ins>
      <w:ins w:id="2823" w:author="Jomar Tigcal" w:date="2023-03-04T22:31:18Z">
        <w:r>
          <w:rPr>
            <w:sz w:val="20"/>
          </w:rPr>
          <w:t>a</w:t>
        </w:r>
      </w:ins>
      <w:ins w:id="2824" w:author="Jomar Tigcal" w:date="2023-03-04T22:31:18Z">
        <w:r>
          <w:rPr>
            <w:spacing w:val="-4"/>
            <w:sz w:val="20"/>
          </w:rPr>
          <w:t xml:space="preserve"> </w:t>
        </w:r>
      </w:ins>
      <w:ins w:id="2825" w:author="Jomar Tigcal" w:date="2023-03-04T22:31:18Z">
        <w:r>
          <w:rPr>
            <w:rFonts w:ascii="Courier New" w:hAnsi="Courier New"/>
            <w:b/>
          </w:rPr>
          <w:t>layout</w:t>
        </w:r>
      </w:ins>
      <w:ins w:id="2826" w:author="Jomar Tigcal" w:date="2023-03-04T22:31:18Z">
        <w:r>
          <w:rPr>
            <w:rFonts w:ascii="Courier New" w:hAnsi="Courier New"/>
            <w:b/>
            <w:spacing w:val="-80"/>
          </w:rPr>
          <w:t xml:space="preserve"> </w:t>
        </w:r>
      </w:ins>
      <w:ins w:id="2827" w:author="Jomar Tigcal" w:date="2023-03-04T22:31:18Z">
        <w:r>
          <w:rPr>
            <w:spacing w:val="-4"/>
            <w:sz w:val="20"/>
          </w:rPr>
          <w:t>tag:</w:t>
        </w:r>
      </w:ins>
    </w:p>
    <w:p>
      <w:pPr>
        <w:pStyle w:val="TextBody"/>
        <w:spacing w:before="10" w:after="0"/>
        <w:rPr>
          <w:sz w:val="8"/>
          <w:ins w:id="2831" w:author="Jomar Tigcal" w:date="2023-03-04T22:31:18Z"/>
        </w:rPr>
      </w:pPr>
      <w:r>
        <w:rPr>
          <w:sz w:val="8"/>
        </w:rPr>
        <mc:AlternateContent>
          <mc:Choice Requires="wpg">
            <w:drawing>
              <wp:anchor behindDoc="0" distT="0" distB="0" distL="0" distR="4445" simplePos="0" locked="0" layoutInCell="0" allowOverlap="1" relativeHeight="2007" wp14:anchorId="1307951B">
                <wp:simplePos x="0" y="0"/>
                <wp:positionH relativeFrom="page">
                  <wp:posOffset>1120140</wp:posOffset>
                </wp:positionH>
                <wp:positionV relativeFrom="paragraph">
                  <wp:posOffset>90805</wp:posOffset>
                </wp:positionV>
                <wp:extent cx="5074920" cy="1285875"/>
                <wp:effectExtent l="0" t="635" r="635" b="0"/>
                <wp:wrapTopAndBottom/>
                <wp:docPr id="1850" name="docshapegroup 31"/>
                <a:graphic xmlns:a="http://schemas.openxmlformats.org/drawingml/2006/main">
                  <a:graphicData uri="http://schemas.microsoft.com/office/word/2010/wordprocessingGroup">
                    <wpg:wgp>
                      <wpg:cNvGrpSpPr/>
                      <wpg:grpSpPr>
                        <a:xfrm>
                          <a:off x="0" y="0"/>
                          <a:ext cx="5074920" cy="1285920"/>
                          <a:chOff x="0" y="0"/>
                          <a:chExt cx="5074920" cy="1285920"/>
                        </a:xfrm>
                      </wpg:grpSpPr>
                      <wps:wsp>
                        <wps:cNvSpPr/>
                        <wps:spPr>
                          <a:xfrm>
                            <a:off x="0" y="6480"/>
                            <a:ext cx="5074920" cy="1273320"/>
                          </a:xfrm>
                          <a:prstGeom prst="rect">
                            <a:avLst/>
                          </a:prstGeom>
                          <a:solidFill>
                            <a:srgbClr val="f6f6f6"/>
                          </a:solidFill>
                          <a:ln w="0">
                            <a:noFill/>
                          </a:ln>
                        </wps:spPr>
                        <wps:style>
                          <a:lnRef idx="0"/>
                          <a:fillRef idx="0"/>
                          <a:effectRef idx="0"/>
                          <a:fontRef idx="minor"/>
                        </wps:style>
                        <wps:bodyPr/>
                      </wps:wsp>
                      <wps:wsp>
                        <wps:cNvSpPr/>
                        <wps:spPr>
                          <a:xfrm>
                            <a:off x="0" y="0"/>
                            <a:ext cx="5074920" cy="1285920"/>
                          </a:xfrm>
                          <a:custGeom>
                            <a:avLst/>
                            <a:gdLst>
                              <a:gd name="textAreaLeft" fmla="*/ 0 w 2877120"/>
                              <a:gd name="textAreaRight" fmla="*/ 2883600 w 2877120"/>
                              <a:gd name="textAreaTop" fmla="*/ 0 h 729000"/>
                              <a:gd name="textAreaBottom" fmla="*/ 735480 h 729000"/>
                            </a:gdLst>
                            <a:ahLst/>
                            <a:rect l="textAreaLeft" t="textAreaTop" r="textAreaRight" b="textAreaBottom"/>
                            <a:pathLst>
                              <a:path w="7992" h="2025">
                                <a:moveTo>
                                  <a:pt x="7992" y="2005"/>
                                </a:moveTo>
                                <a:lnTo>
                                  <a:pt x="0" y="2005"/>
                                </a:lnTo>
                                <a:lnTo>
                                  <a:pt x="0" y="2025"/>
                                </a:lnTo>
                                <a:lnTo>
                                  <a:pt x="7992" y="2025"/>
                                </a:lnTo>
                                <a:lnTo>
                                  <a:pt x="7992" y="2005"/>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260360"/>
                          </a:xfrm>
                          <a:prstGeom prst="rect">
                            <a:avLst/>
                          </a:prstGeom>
                          <a:noFill/>
                          <a:ln w="0">
                            <a:noFill/>
                          </a:ln>
                        </wps:spPr>
                        <wps:style>
                          <a:lnRef idx="0"/>
                          <a:fillRef idx="0"/>
                          <a:effectRef idx="0"/>
                          <a:fontRef idx="minor"/>
                        </wps:style>
                        <wps:txbx>
                          <w:txbxContent>
                            <w:p>
                              <w:pPr>
                                <w:pStyle w:val="Normal"/>
                                <w:spacing w:lineRule="auto" w:line="324" w:before="40" w:after="0"/>
                                <w:ind w:left="885" w:right="408" w:hanging="432"/>
                                <w:rPr>
                                  <w:rFonts w:ascii="Courier New" w:hAnsi="Courier New"/>
                                  <w:sz w:val="18"/>
                                  <w:ins w:id="2829" w:author="Jomar Tigcal" w:date="2023-03-04T22:31:18Z"/>
                                </w:rPr>
                              </w:pPr>
                              <w:r>
                                <w:rPr>
                                  <w:rFonts w:ascii="Courier New" w:hAnsi="Courier New"/>
                                  <w:sz w:val="18"/>
                                </w:rPr>
                                <w:t>&lt;layout</w:t>
                              </w:r>
                              <w:r>
                                <w:rPr>
                                  <w:rFonts w:ascii="Courier New" w:hAnsi="Courier New"/>
                                  <w:spacing w:val="-29"/>
                                  <w:sz w:val="18"/>
                                </w:rPr>
                                <w:t xml:space="preserve"> </w:t>
                              </w:r>
                              <w:hyperlink r:id="rId520">
                                <w:r>
                                  <w:rPr>
                                    <w:rFonts w:ascii="Courier New" w:hAnsi="Courier New"/>
                                    <w:sz w:val="18"/>
                                  </w:rPr>
                                  <w:t>xmlns:android="http://schemas.android.com/apk/res/android"</w:t>
                                </w:r>
                              </w:hyperlink>
                              <w:r>
                                <w:rPr>
                                  <w:rFonts w:ascii="Courier New" w:hAnsi="Courier New"/>
                                  <w:sz w:val="18"/>
                                </w:rPr>
                                <w:t xml:space="preserve"> </w:t>
                              </w:r>
                              <w:hyperlink r:id="rId521">
                                <w:r>
                                  <w:rPr>
                                    <w:rFonts w:ascii="Courier New" w:hAnsi="Courier New"/>
                                    <w:spacing w:val="-2"/>
                                    <w:sz w:val="18"/>
                                  </w:rPr>
                                  <w:t>xmlns:app="http://schemas.android.com/apk/res-auto"</w:t>
                                </w:r>
                              </w:hyperlink>
                              <w:r>
                                <w:rPr>
                                  <w:rFonts w:ascii="Courier New" w:hAnsi="Courier New"/>
                                  <w:spacing w:val="-2"/>
                                  <w:sz w:val="18"/>
                                </w:rPr>
                                <w:t xml:space="preserve"> </w:t>
                              </w:r>
                              <w:hyperlink r:id="rId522">
                                <w:r>
                                  <w:rPr>
                                    <w:rFonts w:ascii="Courier New" w:hAnsi="Courier New"/>
                                    <w:spacing w:val="-2"/>
                                    <w:sz w:val="18"/>
                                  </w:rPr>
                                  <w:t>xmlns:tools="http://schemas.android.com/tools"&gt;</w:t>
                                </w:r>
                              </w:hyperlink>
                            </w:p>
                            <w:p>
                              <w:pPr>
                                <w:pStyle w:val="Normal"/>
                                <w:spacing w:before="10" w:after="0"/>
                                <w:rPr>
                                  <w:rFonts w:ascii="Courier New" w:hAnsi="Courier New"/>
                                  <w:sz w:val="24"/>
                                </w:rPr>
                              </w:pPr>
                              <w:r>
                                <w:rPr>
                                  <w:rFonts w:ascii="Courier New" w:hAnsi="Courier New"/>
                                  <w:sz w:val="24"/>
                                </w:rPr>
                              </w:r>
                            </w:p>
                            <w:p>
                              <w:pPr>
                                <w:pStyle w:val="Normal"/>
                                <w:ind w:left="885" w:hanging="0"/>
                                <w:rPr>
                                  <w:rFonts w:ascii="Courier New" w:hAnsi="Courier New"/>
                                  <w:sz w:val="18"/>
                                </w:rPr>
                              </w:pPr>
                              <w:r>
                                <w:rPr>
                                  <w:rFonts w:ascii="Courier New" w:hAnsi="Courier New"/>
                                  <w:spacing w:val="-2"/>
                                  <w:sz w:val="18"/>
                                </w:rPr>
                                <w:t>&lt;androidx.constraintlayout.widget.ConstraintLayout</w:t>
                              </w:r>
                            </w:p>
                            <w:p>
                              <w:pPr>
                                <w:pStyle w:val="Normal"/>
                                <w:spacing w:before="76" w:after="0"/>
                                <w:ind w:left="1317" w:hanging="0"/>
                                <w:rPr>
                                  <w:rFonts w:ascii="Courier New" w:hAnsi="Courier New"/>
                                  <w:sz w:val="18"/>
                                </w:rPr>
                              </w:pPr>
                              <w:r>
                                <w:rPr>
                                  <w:rFonts w:ascii="Courier New" w:hAnsi="Courier New"/>
                                  <w:spacing w:val="-5"/>
                                  <w:sz w:val="18"/>
                                </w:rPr>
                                <w:t>...</w:t>
                              </w:r>
                            </w:p>
                            <w:p>
                              <w:pPr>
                                <w:pStyle w:val="Normal"/>
                                <w:spacing w:before="76" w:after="0"/>
                                <w:ind w:left="453" w:hanging="0"/>
                                <w:rPr>
                                  <w:rFonts w:ascii="Courier New" w:hAnsi="Courier New"/>
                                  <w:sz w:val="18"/>
                                </w:rPr>
                              </w:pPr>
                              <w:r>
                                <w:rPr>
                                  <w:rFonts w:ascii="Courier New" w:hAnsi="Courier New"/>
                                  <w:spacing w:val="-2"/>
                                  <w:sz w:val="18"/>
                                </w:rPr>
                                <w:t>&lt;/layout&gt;</w:t>
                              </w:r>
                            </w:p>
                          </w:txbxContent>
                        </wps:txbx>
                        <wps:bodyPr lIns="0" rIns="0" tIns="0" bIns="0" anchor="t">
                          <a:noAutofit/>
                        </wps:bodyPr>
                      </wps:wsp>
                    </wpg:wgp>
                  </a:graphicData>
                </a:graphic>
              </wp:anchor>
            </w:drawing>
          </mc:Choice>
          <mc:Fallback>
            <w:pict>
              <v:group id="shape_0" alt="docshapegroup 31" style="position:absolute;margin-left:88.2pt;margin-top:7.15pt;width:399.6pt;height:101.25pt" coordorigin="1764,143" coordsize="7992,2025">
                <v:rect id="shape_0" path="m0,0l-2147483645,0l-2147483645,-2147483646l0,-2147483646xe" fillcolor="#f6f6f6" stroked="f" o:allowincell="f" style="position:absolute;left:1764;top:153;width:7991;height:200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3;width:7991;height:1984;mso-wrap-style:square;v-text-anchor:top;mso-position-horizontal-relative:page">
                  <v:fill o:detectmouseclick="t" on="false"/>
                  <v:stroke color="#3465a4" joinstyle="round" endcap="flat"/>
                  <v:textbox>
                    <w:txbxContent>
                      <w:p>
                        <w:pPr>
                          <w:pStyle w:val="Normal"/>
                          <w:spacing w:lineRule="auto" w:line="324" w:before="40" w:after="0"/>
                          <w:ind w:left="885" w:right="408" w:hanging="432"/>
                          <w:rPr>
                            <w:rFonts w:ascii="Courier New" w:hAnsi="Courier New"/>
                            <w:sz w:val="18"/>
                            <w:ins w:id="2830" w:author="Jomar Tigcal" w:date="2023-03-04T22:31:18Z"/>
                          </w:rPr>
                        </w:pPr>
                        <w:r>
                          <w:rPr>
                            <w:rFonts w:ascii="Courier New" w:hAnsi="Courier New"/>
                            <w:sz w:val="18"/>
                          </w:rPr>
                          <w:t>&lt;layout</w:t>
                        </w:r>
                        <w:r>
                          <w:rPr>
                            <w:rFonts w:ascii="Courier New" w:hAnsi="Courier New"/>
                            <w:spacing w:val="-29"/>
                            <w:sz w:val="18"/>
                          </w:rPr>
                          <w:t xml:space="preserve"> </w:t>
                        </w:r>
                        <w:hyperlink r:id="rId523">
                          <w:r>
                            <w:rPr>
                              <w:rFonts w:ascii="Courier New" w:hAnsi="Courier New"/>
                              <w:sz w:val="18"/>
                            </w:rPr>
                            <w:t>xmlns:android="http://schemas.android.com/apk/res/android"</w:t>
                          </w:r>
                        </w:hyperlink>
                        <w:r>
                          <w:rPr>
                            <w:rFonts w:ascii="Courier New" w:hAnsi="Courier New"/>
                            <w:sz w:val="18"/>
                          </w:rPr>
                          <w:t xml:space="preserve"> </w:t>
                        </w:r>
                        <w:hyperlink r:id="rId524">
                          <w:r>
                            <w:rPr>
                              <w:rFonts w:ascii="Courier New" w:hAnsi="Courier New"/>
                              <w:spacing w:val="-2"/>
                              <w:sz w:val="18"/>
                            </w:rPr>
                            <w:t>xmlns:app="http://schemas.android.com/apk/res-auto"</w:t>
                          </w:r>
                        </w:hyperlink>
                        <w:r>
                          <w:rPr>
                            <w:rFonts w:ascii="Courier New" w:hAnsi="Courier New"/>
                            <w:spacing w:val="-2"/>
                            <w:sz w:val="18"/>
                          </w:rPr>
                          <w:t xml:space="preserve"> </w:t>
                        </w:r>
                        <w:hyperlink r:id="rId525">
                          <w:r>
                            <w:rPr>
                              <w:rFonts w:ascii="Courier New" w:hAnsi="Courier New"/>
                              <w:spacing w:val="-2"/>
                              <w:sz w:val="18"/>
                            </w:rPr>
                            <w:t>xmlns:tools="http://schemas.android.com/tools"&gt;</w:t>
                          </w:r>
                        </w:hyperlink>
                      </w:p>
                      <w:p>
                        <w:pPr>
                          <w:pStyle w:val="Normal"/>
                          <w:spacing w:before="10" w:after="0"/>
                          <w:rPr>
                            <w:rFonts w:ascii="Courier New" w:hAnsi="Courier New"/>
                            <w:sz w:val="24"/>
                          </w:rPr>
                        </w:pPr>
                        <w:r>
                          <w:rPr>
                            <w:rFonts w:ascii="Courier New" w:hAnsi="Courier New"/>
                            <w:sz w:val="24"/>
                          </w:rPr>
                        </w:r>
                      </w:p>
                      <w:p>
                        <w:pPr>
                          <w:pStyle w:val="Normal"/>
                          <w:ind w:left="885" w:hanging="0"/>
                          <w:rPr>
                            <w:rFonts w:ascii="Courier New" w:hAnsi="Courier New"/>
                            <w:sz w:val="18"/>
                          </w:rPr>
                        </w:pPr>
                        <w:r>
                          <w:rPr>
                            <w:rFonts w:ascii="Courier New" w:hAnsi="Courier New"/>
                            <w:spacing w:val="-2"/>
                            <w:sz w:val="18"/>
                          </w:rPr>
                          <w:t>&lt;androidx.constraintlayout.widget.ConstraintLayout</w:t>
                        </w:r>
                      </w:p>
                      <w:p>
                        <w:pPr>
                          <w:pStyle w:val="Normal"/>
                          <w:spacing w:before="76" w:after="0"/>
                          <w:ind w:left="1317" w:hanging="0"/>
                          <w:rPr>
                            <w:rFonts w:ascii="Courier New" w:hAnsi="Courier New"/>
                            <w:sz w:val="18"/>
                          </w:rPr>
                        </w:pPr>
                        <w:r>
                          <w:rPr>
                            <w:rFonts w:ascii="Courier New" w:hAnsi="Courier New"/>
                            <w:spacing w:val="-5"/>
                            <w:sz w:val="18"/>
                          </w:rPr>
                          <w:t>...</w:t>
                        </w:r>
                      </w:p>
                      <w:p>
                        <w:pPr>
                          <w:pStyle w:val="Normal"/>
                          <w:spacing w:before="76" w:after="0"/>
                          <w:ind w:left="453" w:hanging="0"/>
                          <w:rPr>
                            <w:rFonts w:ascii="Courier New" w:hAnsi="Courier New"/>
                            <w:sz w:val="18"/>
                          </w:rPr>
                        </w:pPr>
                        <w:r>
                          <w:rPr>
                            <w:rFonts w:ascii="Courier New" w:hAnsi="Courier New"/>
                            <w:spacing w:val="-2"/>
                            <w:sz w:val="18"/>
                          </w:rPr>
                          <w:t>&lt;/layout&gt;</w:t>
                        </w:r>
                      </w:p>
                    </w:txbxContent>
                  </v:textbox>
                  <w10:wrap type="topAndBottom"/>
                </v:rect>
              </v:group>
            </w:pict>
          </mc:Fallback>
        </mc:AlternateContent>
      </w:r>
    </w:p>
    <w:p>
      <w:pPr>
        <w:pStyle w:val="TextBody"/>
        <w:spacing w:before="72" w:after="0"/>
        <w:ind w:left="1274" w:hanging="0"/>
        <w:rPr>
          <w:ins w:id="2861" w:author="Jomar Tigcal" w:date="2023-03-04T22:31:18Z"/>
        </w:rPr>
      </w:pPr>
      <w:ins w:id="2832" w:author="Jomar Tigcal" w:date="2023-03-04T22:31:18Z">
        <w:r>
          <w:rPr/>
          <w:t>This</w:t>
        </w:r>
      </w:ins>
      <w:ins w:id="2833" w:author="Jomar Tigcal" w:date="2023-03-04T22:31:18Z">
        <w:r>
          <w:rPr>
            <w:spacing w:val="-3"/>
          </w:rPr>
          <w:t xml:space="preserve"> </w:t>
        </w:r>
      </w:ins>
      <w:ins w:id="2834" w:author="Jomar Tigcal" w:date="2023-03-04T22:31:18Z">
        <w:r>
          <w:rPr/>
          <w:t>will</w:t>
        </w:r>
      </w:ins>
      <w:ins w:id="2835" w:author="Jomar Tigcal" w:date="2023-03-04T22:31:18Z">
        <w:r>
          <w:rPr>
            <w:spacing w:val="-1"/>
          </w:rPr>
          <w:t xml:space="preserve"> </w:t>
        </w:r>
      </w:ins>
      <w:ins w:id="2836" w:author="Jomar Tigcal" w:date="2023-03-04T22:31:18Z">
        <w:r>
          <w:rPr/>
          <w:t>allow</w:t>
        </w:r>
      </w:ins>
      <w:ins w:id="2837" w:author="Jomar Tigcal" w:date="2023-03-04T22:31:18Z">
        <w:r>
          <w:rPr>
            <w:spacing w:val="-2"/>
          </w:rPr>
          <w:t xml:space="preserve"> </w:t>
        </w:r>
      </w:ins>
      <w:ins w:id="2838" w:author="Jomar Tigcal" w:date="2023-03-04T22:31:18Z">
        <w:r>
          <w:rPr/>
          <w:t>the</w:t>
        </w:r>
      </w:ins>
      <w:ins w:id="2839" w:author="Jomar Tigcal" w:date="2023-03-04T22:31:18Z">
        <w:r>
          <w:rPr>
            <w:spacing w:val="-1"/>
          </w:rPr>
          <w:t xml:space="preserve"> </w:t>
        </w:r>
      </w:ins>
      <w:ins w:id="2840" w:author="Jomar Tigcal" w:date="2023-03-04T22:31:18Z">
        <w:r>
          <w:rPr/>
          <w:t>data</w:t>
        </w:r>
      </w:ins>
      <w:ins w:id="2841" w:author="Jomar Tigcal" w:date="2023-03-04T22:31:18Z">
        <w:r>
          <w:rPr>
            <w:spacing w:val="-1"/>
          </w:rPr>
          <w:t xml:space="preserve"> </w:t>
        </w:r>
      </w:ins>
      <w:ins w:id="2842" w:author="Jomar Tigcal" w:date="2023-03-04T22:31:18Z">
        <w:r>
          <w:rPr/>
          <w:t>binding</w:t>
        </w:r>
      </w:ins>
      <w:ins w:id="2843" w:author="Jomar Tigcal" w:date="2023-03-04T22:31:18Z">
        <w:r>
          <w:rPr>
            <w:spacing w:val="-1"/>
          </w:rPr>
          <w:t xml:space="preserve"> </w:t>
        </w:r>
      </w:ins>
      <w:ins w:id="2844" w:author="Jomar Tigcal" w:date="2023-03-04T22:31:18Z">
        <w:r>
          <w:rPr/>
          <w:t>library</w:t>
        </w:r>
      </w:ins>
      <w:ins w:id="2845" w:author="Jomar Tigcal" w:date="2023-03-04T22:31:18Z">
        <w:r>
          <w:rPr>
            <w:spacing w:val="-1"/>
          </w:rPr>
          <w:t xml:space="preserve"> </w:t>
        </w:r>
      </w:ins>
      <w:ins w:id="2846" w:author="Jomar Tigcal" w:date="2023-03-04T22:31:18Z">
        <w:r>
          <w:rPr/>
          <w:t>to</w:t>
        </w:r>
      </w:ins>
      <w:ins w:id="2847" w:author="Jomar Tigcal" w:date="2023-03-04T22:31:18Z">
        <w:r>
          <w:rPr>
            <w:spacing w:val="-2"/>
          </w:rPr>
          <w:t xml:space="preserve"> </w:t>
        </w:r>
      </w:ins>
      <w:ins w:id="2848" w:author="Jomar Tigcal" w:date="2023-03-04T22:31:18Z">
        <w:r>
          <w:rPr/>
          <w:t>generate</w:t>
        </w:r>
      </w:ins>
      <w:ins w:id="2849" w:author="Jomar Tigcal" w:date="2023-03-04T22:31:18Z">
        <w:r>
          <w:rPr>
            <w:spacing w:val="-1"/>
          </w:rPr>
          <w:t xml:space="preserve"> </w:t>
        </w:r>
      </w:ins>
      <w:ins w:id="2850" w:author="Jomar Tigcal" w:date="2023-03-04T22:31:18Z">
        <w:r>
          <w:rPr/>
          <w:t>a</w:t>
        </w:r>
      </w:ins>
      <w:ins w:id="2851" w:author="Jomar Tigcal" w:date="2023-03-04T22:31:18Z">
        <w:r>
          <w:rPr>
            <w:spacing w:val="-2"/>
          </w:rPr>
          <w:t xml:space="preserve"> </w:t>
        </w:r>
      </w:ins>
      <w:ins w:id="2852" w:author="Jomar Tigcal" w:date="2023-03-04T22:31:18Z">
        <w:r>
          <w:rPr/>
          <w:t>binding</w:t>
        </w:r>
      </w:ins>
      <w:ins w:id="2853" w:author="Jomar Tigcal" w:date="2023-03-04T22:31:18Z">
        <w:r>
          <w:rPr>
            <w:spacing w:val="-1"/>
          </w:rPr>
          <w:t xml:space="preserve"> </w:t>
        </w:r>
      </w:ins>
      <w:ins w:id="2854" w:author="Jomar Tigcal" w:date="2023-03-04T22:31:18Z">
        <w:r>
          <w:rPr/>
          <w:t>class</w:t>
        </w:r>
      </w:ins>
      <w:ins w:id="2855" w:author="Jomar Tigcal" w:date="2023-03-04T22:31:18Z">
        <w:r>
          <w:rPr>
            <w:spacing w:val="-1"/>
          </w:rPr>
          <w:t xml:space="preserve"> </w:t>
        </w:r>
      </w:ins>
      <w:ins w:id="2856" w:author="Jomar Tigcal" w:date="2023-03-04T22:31:18Z">
        <w:r>
          <w:rPr/>
          <w:t>for</w:t>
        </w:r>
      </w:ins>
      <w:ins w:id="2857" w:author="Jomar Tigcal" w:date="2023-03-04T22:31:18Z">
        <w:r>
          <w:rPr>
            <w:spacing w:val="-1"/>
          </w:rPr>
          <w:t xml:space="preserve"> </w:t>
        </w:r>
      </w:ins>
      <w:ins w:id="2858" w:author="Jomar Tigcal" w:date="2023-03-04T22:31:18Z">
        <w:r>
          <w:rPr/>
          <w:t>the</w:t>
        </w:r>
      </w:ins>
      <w:ins w:id="2859" w:author="Jomar Tigcal" w:date="2023-03-04T22:31:18Z">
        <w:r>
          <w:rPr>
            <w:spacing w:val="-1"/>
          </w:rPr>
          <w:t xml:space="preserve"> </w:t>
        </w:r>
      </w:ins>
      <w:ins w:id="2860" w:author="Jomar Tigcal" w:date="2023-03-04T22:31:18Z">
        <w:r>
          <w:rPr>
            <w:spacing w:val="-2"/>
          </w:rPr>
          <w:t>layout.</w:t>
        </w:r>
      </w:ins>
    </w:p>
    <w:p>
      <w:pPr>
        <w:pStyle w:val="ListParagraph"/>
        <w:numPr>
          <w:ilvl w:val="0"/>
          <w:numId w:val="1"/>
        </w:numPr>
        <w:tabs>
          <w:tab w:val="clear" w:pos="720"/>
          <w:tab w:val="left" w:pos="1274" w:leader="none"/>
        </w:tabs>
        <w:spacing w:before="148" w:after="0"/>
        <w:ind w:left="1274" w:hanging="360"/>
        <w:jc w:val="left"/>
        <w:rPr>
          <w:sz w:val="20"/>
          <w:ins w:id="2885" w:author="Jomar Tigcal" w:date="2023-03-04T22:31:18Z"/>
        </w:rPr>
      </w:pPr>
      <w:ins w:id="2862" w:author="Jomar Tigcal" w:date="2023-03-04T22:31:18Z">
        <w:r>
          <w:rPr>
            <w:sz w:val="20"/>
          </w:rPr>
          <w:t>Inside</w:t>
        </w:r>
      </w:ins>
      <w:ins w:id="2863" w:author="Jomar Tigcal" w:date="2023-03-04T22:31:18Z">
        <w:r>
          <w:rPr>
            <w:spacing w:val="-12"/>
            <w:sz w:val="20"/>
          </w:rPr>
          <w:t xml:space="preserve"> </w:t>
        </w:r>
      </w:ins>
      <w:ins w:id="2864" w:author="Jomar Tigcal" w:date="2023-03-04T22:31:18Z">
        <w:r>
          <w:rPr>
            <w:sz w:val="20"/>
          </w:rPr>
          <w:t>the</w:t>
        </w:r>
      </w:ins>
      <w:ins w:id="2865" w:author="Jomar Tigcal" w:date="2023-03-04T22:31:18Z">
        <w:r>
          <w:rPr>
            <w:spacing w:val="-4"/>
            <w:sz w:val="20"/>
          </w:rPr>
          <w:t xml:space="preserve"> </w:t>
        </w:r>
      </w:ins>
      <w:ins w:id="2866" w:author="Jomar Tigcal" w:date="2023-03-04T22:31:18Z">
        <w:r>
          <w:rPr>
            <w:rFonts w:ascii="Courier New" w:hAnsi="Courier New"/>
            <w:b/>
          </w:rPr>
          <w:t>layout</w:t>
        </w:r>
      </w:ins>
      <w:ins w:id="2867" w:author="Jomar Tigcal" w:date="2023-03-04T22:31:18Z">
        <w:r>
          <w:rPr>
            <w:rFonts w:ascii="Courier New" w:hAnsi="Courier New"/>
            <w:b/>
            <w:spacing w:val="-80"/>
          </w:rPr>
          <w:t xml:space="preserve"> </w:t>
        </w:r>
      </w:ins>
      <w:ins w:id="2868" w:author="Jomar Tigcal" w:date="2023-03-04T22:31:18Z">
        <w:r>
          <w:rPr>
            <w:sz w:val="20"/>
          </w:rPr>
          <w:t>tag</w:t>
        </w:r>
      </w:ins>
      <w:ins w:id="2869" w:author="Jomar Tigcal" w:date="2023-03-04T22:31:18Z">
        <w:r>
          <w:rPr>
            <w:spacing w:val="-3"/>
            <w:sz w:val="20"/>
          </w:rPr>
          <w:t xml:space="preserve"> </w:t>
        </w:r>
      </w:ins>
      <w:ins w:id="2870" w:author="Jomar Tigcal" w:date="2023-03-04T22:31:18Z">
        <w:r>
          <w:rPr>
            <w:sz w:val="20"/>
          </w:rPr>
          <w:t>and</w:t>
        </w:r>
      </w:ins>
      <w:ins w:id="2871" w:author="Jomar Tigcal" w:date="2023-03-04T22:31:18Z">
        <w:r>
          <w:rPr>
            <w:spacing w:val="-4"/>
            <w:sz w:val="20"/>
          </w:rPr>
          <w:t xml:space="preserve"> </w:t>
        </w:r>
      </w:ins>
      <w:ins w:id="2872" w:author="Jomar Tigcal" w:date="2023-03-04T22:31:18Z">
        <w:r>
          <w:rPr>
            <w:sz w:val="20"/>
          </w:rPr>
          <w:t>before</w:t>
        </w:r>
      </w:ins>
      <w:ins w:id="2873" w:author="Jomar Tigcal" w:date="2023-03-04T22:31:18Z">
        <w:r>
          <w:rPr>
            <w:spacing w:val="-3"/>
            <w:sz w:val="20"/>
          </w:rPr>
          <w:t xml:space="preserve"> </w:t>
        </w:r>
      </w:ins>
      <w:ins w:id="2874" w:author="Jomar Tigcal" w:date="2023-03-04T22:31:18Z">
        <w:r>
          <w:rPr>
            <w:sz w:val="20"/>
          </w:rPr>
          <w:t>the</w:t>
        </w:r>
      </w:ins>
      <w:ins w:id="2875" w:author="Jomar Tigcal" w:date="2023-03-04T22:31:18Z">
        <w:r>
          <w:rPr>
            <w:spacing w:val="-4"/>
            <w:sz w:val="20"/>
          </w:rPr>
          <w:t xml:space="preserve"> </w:t>
        </w:r>
      </w:ins>
      <w:ins w:id="2876" w:author="Jomar Tigcal" w:date="2023-03-04T22:31:18Z">
        <w:r>
          <w:rPr>
            <w:rFonts w:ascii="Courier New" w:hAnsi="Courier New"/>
            <w:b/>
          </w:rPr>
          <w:t>ConstraintLayout</w:t>
        </w:r>
      </w:ins>
      <w:ins w:id="2877" w:author="Jomar Tigcal" w:date="2023-03-04T22:31:18Z">
        <w:r>
          <w:rPr>
            <w:rFonts w:ascii="Courier New" w:hAnsi="Courier New"/>
            <w:b/>
            <w:spacing w:val="-80"/>
          </w:rPr>
          <w:t xml:space="preserve"> </w:t>
        </w:r>
      </w:ins>
      <w:ins w:id="2878" w:author="Jomar Tigcal" w:date="2023-03-04T22:31:18Z">
        <w:r>
          <w:rPr>
            <w:sz w:val="20"/>
          </w:rPr>
          <w:t>tag,</w:t>
        </w:r>
      </w:ins>
      <w:ins w:id="2879" w:author="Jomar Tigcal" w:date="2023-03-04T22:31:18Z">
        <w:r>
          <w:rPr>
            <w:spacing w:val="-3"/>
            <w:sz w:val="20"/>
          </w:rPr>
          <w:t xml:space="preserve"> </w:t>
        </w:r>
      </w:ins>
      <w:ins w:id="2880" w:author="Jomar Tigcal" w:date="2023-03-04T22:31:18Z">
        <w:r>
          <w:rPr>
            <w:sz w:val="20"/>
          </w:rPr>
          <w:t>add</w:t>
        </w:r>
      </w:ins>
      <w:ins w:id="2881" w:author="Jomar Tigcal" w:date="2023-03-04T22:31:18Z">
        <w:r>
          <w:rPr>
            <w:spacing w:val="-4"/>
            <w:sz w:val="20"/>
          </w:rPr>
          <w:t xml:space="preserve"> </w:t>
        </w:r>
      </w:ins>
      <w:ins w:id="2882" w:author="Jomar Tigcal" w:date="2023-03-04T22:31:18Z">
        <w:r>
          <w:rPr>
            <w:sz w:val="20"/>
          </w:rPr>
          <w:t>a</w:t>
        </w:r>
      </w:ins>
      <w:ins w:id="2883" w:author="Jomar Tigcal" w:date="2023-03-04T22:31:18Z">
        <w:r>
          <w:rPr>
            <w:spacing w:val="-3"/>
            <w:sz w:val="20"/>
          </w:rPr>
          <w:t xml:space="preserve"> </w:t>
        </w:r>
      </w:ins>
      <w:ins w:id="2884" w:author="Jomar Tigcal" w:date="2023-03-04T22:31:18Z">
        <w:r>
          <w:rPr>
            <w:rFonts w:ascii="Courier New" w:hAnsi="Courier New"/>
            <w:b/>
            <w:spacing w:val="-4"/>
            <w:sz w:val="20"/>
          </w:rPr>
          <w:t>data</w:t>
        </w:r>
      </w:ins>
    </w:p>
    <w:p>
      <w:pPr>
        <w:pStyle w:val="Normal"/>
        <w:ind w:left="1274" w:hanging="0"/>
        <w:rPr>
          <w:sz w:val="20"/>
          <w:ins w:id="2900" w:author="Jomar Tigcal" w:date="2023-03-04T22:31:18Z"/>
        </w:rPr>
      </w:pPr>
      <w:ins w:id="2886" w:author="Jomar Tigcal" w:date="2023-03-04T22:31:18Z">
        <w:r>
          <w:rPr>
            <w:sz w:val="20"/>
          </w:rPr>
          <w:t>element</w:t>
        </w:r>
      </w:ins>
      <w:ins w:id="2887" w:author="Jomar Tigcal" w:date="2023-03-04T22:31:18Z">
        <w:r>
          <w:rPr>
            <w:spacing w:val="-4"/>
            <w:sz w:val="20"/>
          </w:rPr>
          <w:t xml:space="preserve"> </w:t>
        </w:r>
      </w:ins>
      <w:ins w:id="2888" w:author="Jomar Tigcal" w:date="2023-03-04T22:31:18Z">
        <w:r>
          <w:rPr>
            <w:sz w:val="20"/>
          </w:rPr>
          <w:t>with</w:t>
        </w:r>
      </w:ins>
      <w:ins w:id="2889" w:author="Jomar Tigcal" w:date="2023-03-04T22:31:18Z">
        <w:r>
          <w:rPr>
            <w:spacing w:val="-1"/>
            <w:sz w:val="20"/>
          </w:rPr>
          <w:t xml:space="preserve"> </w:t>
        </w:r>
      </w:ins>
      <w:ins w:id="2890" w:author="Jomar Tigcal" w:date="2023-03-04T22:31:18Z">
        <w:r>
          <w:rPr>
            <w:sz w:val="20"/>
          </w:rPr>
          <w:t>a</w:t>
        </w:r>
      </w:ins>
      <w:ins w:id="2891" w:author="Jomar Tigcal" w:date="2023-03-04T22:31:18Z">
        <w:r>
          <w:rPr>
            <w:spacing w:val="-2"/>
            <w:sz w:val="20"/>
          </w:rPr>
          <w:t xml:space="preserve"> </w:t>
        </w:r>
      </w:ins>
      <w:ins w:id="2892" w:author="Jomar Tigcal" w:date="2023-03-04T22:31:18Z">
        <w:r>
          <w:rPr>
            <w:sz w:val="20"/>
          </w:rPr>
          <w:t>variable</w:t>
        </w:r>
      </w:ins>
      <w:ins w:id="2893" w:author="Jomar Tigcal" w:date="2023-03-04T22:31:18Z">
        <w:r>
          <w:rPr>
            <w:spacing w:val="-2"/>
            <w:sz w:val="20"/>
          </w:rPr>
          <w:t xml:space="preserve"> </w:t>
        </w:r>
      </w:ins>
      <w:ins w:id="2894" w:author="Jomar Tigcal" w:date="2023-03-04T22:31:18Z">
        <w:r>
          <w:rPr>
            <w:sz w:val="20"/>
          </w:rPr>
          <w:t>for</w:t>
        </w:r>
      </w:ins>
      <w:ins w:id="2895" w:author="Jomar Tigcal" w:date="2023-03-04T22:31:18Z">
        <w:r>
          <w:rPr>
            <w:spacing w:val="-1"/>
            <w:sz w:val="20"/>
          </w:rPr>
          <w:t xml:space="preserve"> </w:t>
        </w:r>
      </w:ins>
      <w:ins w:id="2896" w:author="Jomar Tigcal" w:date="2023-03-04T22:31:18Z">
        <w:r>
          <w:rPr>
            <w:sz w:val="20"/>
          </w:rPr>
          <w:t>the</w:t>
        </w:r>
      </w:ins>
      <w:ins w:id="2897" w:author="Jomar Tigcal" w:date="2023-03-04T22:31:18Z">
        <w:r>
          <w:rPr>
            <w:spacing w:val="-2"/>
            <w:sz w:val="20"/>
          </w:rPr>
          <w:t xml:space="preserve"> </w:t>
        </w:r>
      </w:ins>
      <w:ins w:id="2898" w:author="Jomar Tigcal" w:date="2023-03-04T22:31:18Z">
        <w:r>
          <w:rPr>
            <w:rFonts w:ascii="Courier New" w:hAnsi="Courier New"/>
            <w:b/>
            <w:spacing w:val="-2"/>
          </w:rPr>
          <w:t>viewModel</w:t>
        </w:r>
      </w:ins>
      <w:ins w:id="2899" w:author="Jomar Tigcal" w:date="2023-03-04T22:31:18Z">
        <w:r>
          <w:rPr>
            <w:spacing w:val="-2"/>
            <w:sz w:val="20"/>
          </w:rPr>
          <w:t>:</w:t>
        </w:r>
      </w:ins>
    </w:p>
    <w:p>
      <w:pPr>
        <w:pStyle w:val="TextBody"/>
        <w:spacing w:before="10" w:after="0"/>
        <w:rPr>
          <w:sz w:val="8"/>
          <w:ins w:id="2903" w:author="Jomar Tigcal" w:date="2023-03-04T22:31:18Z"/>
        </w:rPr>
      </w:pPr>
      <w:r>
        <w:rPr>
          <w:sz w:val="8"/>
        </w:rPr>
        <mc:AlternateContent>
          <mc:Choice Requires="wpg">
            <w:drawing>
              <wp:anchor behindDoc="0" distT="0" distB="635" distL="0" distR="4445" simplePos="0" locked="0" layoutInCell="0" allowOverlap="1" relativeHeight="2009" wp14:anchorId="217C2232">
                <wp:simplePos x="0" y="0"/>
                <wp:positionH relativeFrom="page">
                  <wp:posOffset>1120140</wp:posOffset>
                </wp:positionH>
                <wp:positionV relativeFrom="paragraph">
                  <wp:posOffset>90805</wp:posOffset>
                </wp:positionV>
                <wp:extent cx="5074920" cy="930275"/>
                <wp:effectExtent l="0" t="635" r="635" b="0"/>
                <wp:wrapTopAndBottom/>
                <wp:docPr id="1852" name="docshapegroup 32"/>
                <a:graphic xmlns:a="http://schemas.openxmlformats.org/drawingml/2006/main">
                  <a:graphicData uri="http://schemas.microsoft.com/office/word/2010/wordprocessingGroup">
                    <wpg:wgp>
                      <wpg:cNvGrpSpPr/>
                      <wpg:grpSpPr>
                        <a:xfrm>
                          <a:off x="0" y="0"/>
                          <a:ext cx="5074920" cy="930240"/>
                          <a:chOff x="0" y="0"/>
                          <a:chExt cx="5074920" cy="930240"/>
                        </a:xfrm>
                      </wpg:grpSpPr>
                      <wps:wsp>
                        <wps:cNvSpPr/>
                        <wps:spPr>
                          <a:xfrm>
                            <a:off x="0" y="6480"/>
                            <a:ext cx="5074920" cy="917640"/>
                          </a:xfrm>
                          <a:prstGeom prst="rect">
                            <a:avLst/>
                          </a:prstGeom>
                          <a:solidFill>
                            <a:srgbClr val="f6f6f6"/>
                          </a:solidFill>
                          <a:ln w="0">
                            <a:noFill/>
                          </a:ln>
                        </wps:spPr>
                        <wps:style>
                          <a:lnRef idx="0"/>
                          <a:fillRef idx="0"/>
                          <a:effectRef idx="0"/>
                          <a:fontRef idx="minor"/>
                        </wps:style>
                        <wps:bodyPr/>
                      </wps:wsp>
                      <wps:wsp>
                        <wps:cNvSpPr/>
                        <wps:spPr>
                          <a:xfrm>
                            <a:off x="0" y="0"/>
                            <a:ext cx="5074920" cy="930240"/>
                          </a:xfrm>
                          <a:custGeom>
                            <a:avLst/>
                            <a:gdLst>
                              <a:gd name="textAreaLeft" fmla="*/ 0 w 2877120"/>
                              <a:gd name="textAreaRight" fmla="*/ 2883600 w 2877120"/>
                              <a:gd name="textAreaTop" fmla="*/ 0 h 527400"/>
                              <a:gd name="textAreaBottom" fmla="*/ 533880 h 527400"/>
                            </a:gdLst>
                            <a:ahLst/>
                            <a:rect l="textAreaLeft" t="textAreaTop" r="textAreaRight" b="textAreaBottom"/>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90504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ins w:id="2901" w:author="Jomar Tigcal" w:date="2023-03-04T22:31:18Z"/>
                                </w:rPr>
                              </w:pPr>
                              <w:r>
                                <w:rPr>
                                  <w:rFonts w:ascii="Courier New" w:hAnsi="Courier New"/>
                                  <w:spacing w:val="-2"/>
                                  <w:sz w:val="18"/>
                                </w:rPr>
                                <w:t>&lt;data&gt;</w:t>
                              </w:r>
                            </w:p>
                            <w:p>
                              <w:pPr>
                                <w:pStyle w:val="Normal"/>
                                <w:spacing w:before="76" w:after="0"/>
                                <w:ind w:left="885" w:hanging="0"/>
                                <w:rPr>
                                  <w:rFonts w:ascii="Courier New" w:hAnsi="Courier New"/>
                                  <w:sz w:val="18"/>
                                </w:rPr>
                              </w:pPr>
                              <w:r>
                                <w:rPr>
                                  <w:rFonts w:ascii="Courier New" w:hAnsi="Courier New"/>
                                  <w:spacing w:val="-2"/>
                                  <w:sz w:val="18"/>
                                </w:rPr>
                                <w:t>&lt;variable</w:t>
                              </w:r>
                            </w:p>
                            <w:p>
                              <w:pPr>
                                <w:pStyle w:val="Normal"/>
                                <w:spacing w:lineRule="auto" w:line="324" w:before="76" w:after="0"/>
                                <w:ind w:left="1317" w:right="840" w:hanging="0"/>
                                <w:rPr>
                                  <w:rFonts w:ascii="Courier New" w:hAnsi="Courier New"/>
                                  <w:sz w:val="18"/>
                                </w:rPr>
                              </w:pPr>
                              <w:r>
                                <w:rPr>
                                  <w:rFonts w:ascii="Courier New" w:hAnsi="Courier New"/>
                                  <w:spacing w:val="-2"/>
                                  <w:sz w:val="18"/>
                                </w:rPr>
                                <w:t xml:space="preserve">name="viewModel" </w:t>
                              </w:r>
                              <w:r>
                                <w:rPr>
                                  <w:rFonts w:ascii="Courier New" w:hAnsi="Courier New"/>
                                  <w:sz w:val="18"/>
                                </w:rPr>
                                <w:t>type="com.example.tvguide.TVShowViewModel"</w:t>
                              </w:r>
                              <w:r>
                                <w:rPr>
                                  <w:rFonts w:ascii="Courier New" w:hAnsi="Courier New"/>
                                  <w:spacing w:val="-29"/>
                                  <w:sz w:val="18"/>
                                </w:rPr>
                                <w:t xml:space="preserve"> </w:t>
                              </w:r>
                              <w:r>
                                <w:rPr>
                                  <w:rFonts w:ascii="Courier New" w:hAnsi="Courier New"/>
                                  <w:sz w:val="18"/>
                                </w:rPr>
                                <w:t>/&gt;</w:t>
                              </w:r>
                            </w:p>
                            <w:p>
                              <w:pPr>
                                <w:pStyle w:val="Normal"/>
                                <w:spacing w:before="2" w:after="0"/>
                                <w:ind w:left="453" w:hanging="0"/>
                                <w:rPr>
                                  <w:rFonts w:ascii="Courier New" w:hAnsi="Courier New"/>
                                  <w:sz w:val="18"/>
                                </w:rPr>
                              </w:pPr>
                              <w:r>
                                <w:rPr>
                                  <w:rFonts w:ascii="Courier New" w:hAnsi="Courier New"/>
                                  <w:spacing w:val="-2"/>
                                  <w:sz w:val="18"/>
                                </w:rPr>
                                <w:t>&lt;/data&gt;</w:t>
                              </w:r>
                            </w:p>
                          </w:txbxContent>
                        </wps:txbx>
                        <wps:bodyPr lIns="0" rIns="0" tIns="0" bIns="0" anchor="t">
                          <a:noAutofit/>
                        </wps:bodyPr>
                      </wps:wsp>
                    </wpg:wgp>
                  </a:graphicData>
                </a:graphic>
              </wp:anchor>
            </w:drawing>
          </mc:Choice>
          <mc:Fallback>
            <w:pict>
              <v:group id="shape_0" alt="docshapegroup 32" style="position:absolute;margin-left:88.2pt;margin-top:7.15pt;width:399.6pt;height:73.25pt" coordorigin="1764,143" coordsize="7992,1465">
                <v:rect id="shape_0" path="m0,0l-2147483645,0l-2147483645,-2147483646l0,-2147483646xe" fillcolor="#f6f6f6" stroked="f" o:allowincell="f" style="position:absolute;left:1764;top:153;width:7991;height:144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3;width:7991;height:142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ins w:id="2902" w:author="Jomar Tigcal" w:date="2023-03-04T22:31:18Z"/>
                          </w:rPr>
                        </w:pPr>
                        <w:r>
                          <w:rPr>
                            <w:rFonts w:ascii="Courier New" w:hAnsi="Courier New"/>
                            <w:spacing w:val="-2"/>
                            <w:sz w:val="18"/>
                          </w:rPr>
                          <w:t>&lt;data&gt;</w:t>
                        </w:r>
                      </w:p>
                      <w:p>
                        <w:pPr>
                          <w:pStyle w:val="Normal"/>
                          <w:spacing w:before="76" w:after="0"/>
                          <w:ind w:left="885" w:hanging="0"/>
                          <w:rPr>
                            <w:rFonts w:ascii="Courier New" w:hAnsi="Courier New"/>
                            <w:sz w:val="18"/>
                          </w:rPr>
                        </w:pPr>
                        <w:r>
                          <w:rPr>
                            <w:rFonts w:ascii="Courier New" w:hAnsi="Courier New"/>
                            <w:spacing w:val="-2"/>
                            <w:sz w:val="18"/>
                          </w:rPr>
                          <w:t>&lt;variable</w:t>
                        </w:r>
                      </w:p>
                      <w:p>
                        <w:pPr>
                          <w:pStyle w:val="Normal"/>
                          <w:spacing w:lineRule="auto" w:line="324" w:before="76" w:after="0"/>
                          <w:ind w:left="1317" w:right="840" w:hanging="0"/>
                          <w:rPr>
                            <w:rFonts w:ascii="Courier New" w:hAnsi="Courier New"/>
                            <w:sz w:val="18"/>
                          </w:rPr>
                        </w:pPr>
                        <w:r>
                          <w:rPr>
                            <w:rFonts w:ascii="Courier New" w:hAnsi="Courier New"/>
                            <w:spacing w:val="-2"/>
                            <w:sz w:val="18"/>
                          </w:rPr>
                          <w:t xml:space="preserve">name="viewModel" </w:t>
                        </w:r>
                        <w:r>
                          <w:rPr>
                            <w:rFonts w:ascii="Courier New" w:hAnsi="Courier New"/>
                            <w:sz w:val="18"/>
                          </w:rPr>
                          <w:t>type="com.example.tvguide.TVShowViewModel"</w:t>
                        </w:r>
                        <w:r>
                          <w:rPr>
                            <w:rFonts w:ascii="Courier New" w:hAnsi="Courier New"/>
                            <w:spacing w:val="-29"/>
                            <w:sz w:val="18"/>
                          </w:rPr>
                          <w:t xml:space="preserve"> </w:t>
                        </w:r>
                        <w:r>
                          <w:rPr>
                            <w:rFonts w:ascii="Courier New" w:hAnsi="Courier New"/>
                            <w:sz w:val="18"/>
                          </w:rPr>
                          <w:t>/&gt;</w:t>
                        </w:r>
                      </w:p>
                      <w:p>
                        <w:pPr>
                          <w:pStyle w:val="Normal"/>
                          <w:spacing w:before="2" w:after="0"/>
                          <w:ind w:left="453" w:hanging="0"/>
                          <w:rPr>
                            <w:rFonts w:ascii="Courier New" w:hAnsi="Courier New"/>
                            <w:sz w:val="18"/>
                          </w:rPr>
                        </w:pPr>
                        <w:r>
                          <w:rPr>
                            <w:rFonts w:ascii="Courier New" w:hAnsi="Courier New"/>
                            <w:spacing w:val="-2"/>
                            <w:sz w:val="18"/>
                          </w:rPr>
                          <w:t>&lt;/data&gt;</w:t>
                        </w:r>
                      </w:p>
                    </w:txbxContent>
                  </v:textbox>
                  <w10:wrap type="topAndBottom"/>
                </v:rect>
              </v:group>
            </w:pict>
          </mc:Fallback>
        </mc:AlternateContent>
      </w:r>
    </w:p>
    <w:p>
      <w:pPr>
        <w:pStyle w:val="Normal"/>
        <w:spacing w:before="72" w:after="0"/>
        <w:ind w:left="1274" w:hanging="0"/>
        <w:rPr>
          <w:sz w:val="20"/>
          <w:ins w:id="2921" w:author="Jomar Tigcal" w:date="2023-03-04T22:31:18Z"/>
        </w:rPr>
      </w:pPr>
      <w:ins w:id="2904" w:author="Jomar Tigcal" w:date="2023-03-04T22:31:18Z">
        <w:r>
          <w:rPr>
            <w:sz w:val="20"/>
          </w:rPr>
          <w:t>The</w:t>
        </w:r>
      </w:ins>
      <w:ins w:id="2905" w:author="Jomar Tigcal" w:date="2023-03-04T22:31:18Z">
        <w:r>
          <w:rPr>
            <w:spacing w:val="-15"/>
            <w:sz w:val="20"/>
          </w:rPr>
          <w:t xml:space="preserve"> </w:t>
        </w:r>
      </w:ins>
      <w:ins w:id="2906" w:author="Jomar Tigcal" w:date="2023-03-04T22:31:18Z">
        <w:r>
          <w:rPr>
            <w:rFonts w:ascii="Courier New" w:hAnsi="Courier New"/>
            <w:b/>
          </w:rPr>
          <w:t>viewModel</w:t>
        </w:r>
      </w:ins>
      <w:ins w:id="2907" w:author="Jomar Tigcal" w:date="2023-03-04T22:31:18Z">
        <w:r>
          <w:rPr>
            <w:rFonts w:ascii="Courier New" w:hAnsi="Courier New"/>
            <w:b/>
            <w:spacing w:val="-80"/>
          </w:rPr>
          <w:t xml:space="preserve"> </w:t>
        </w:r>
      </w:ins>
      <w:ins w:id="2908" w:author="Jomar Tigcal" w:date="2023-03-04T22:31:18Z">
        <w:r>
          <w:rPr>
            <w:sz w:val="20"/>
          </w:rPr>
          <w:t>layout</w:t>
        </w:r>
      </w:ins>
      <w:ins w:id="2909" w:author="Jomar Tigcal" w:date="2023-03-04T22:31:18Z">
        <w:r>
          <w:rPr>
            <w:spacing w:val="-5"/>
            <w:sz w:val="20"/>
          </w:rPr>
          <w:t xml:space="preserve"> </w:t>
        </w:r>
      </w:ins>
      <w:ins w:id="2910" w:author="Jomar Tigcal" w:date="2023-03-04T22:31:18Z">
        <w:r>
          <w:rPr>
            <w:sz w:val="20"/>
          </w:rPr>
          <w:t>variable</w:t>
        </w:r>
      </w:ins>
      <w:ins w:id="2911" w:author="Jomar Tigcal" w:date="2023-03-04T22:31:18Z">
        <w:r>
          <w:rPr>
            <w:spacing w:val="-4"/>
            <w:sz w:val="20"/>
          </w:rPr>
          <w:t xml:space="preserve"> </w:t>
        </w:r>
      </w:ins>
      <w:ins w:id="2912" w:author="Jomar Tigcal" w:date="2023-03-04T22:31:18Z">
        <w:r>
          <w:rPr>
            <w:sz w:val="20"/>
          </w:rPr>
          <w:t>corresponds</w:t>
        </w:r>
      </w:ins>
      <w:ins w:id="2913" w:author="Jomar Tigcal" w:date="2023-03-04T22:31:18Z">
        <w:r>
          <w:rPr>
            <w:spacing w:val="-5"/>
            <w:sz w:val="20"/>
          </w:rPr>
          <w:t xml:space="preserve"> </w:t>
        </w:r>
      </w:ins>
      <w:ins w:id="2914" w:author="Jomar Tigcal" w:date="2023-03-04T22:31:18Z">
        <w:r>
          <w:rPr>
            <w:sz w:val="20"/>
          </w:rPr>
          <w:t>to</w:t>
        </w:r>
      </w:ins>
      <w:ins w:id="2915" w:author="Jomar Tigcal" w:date="2023-03-04T22:31:18Z">
        <w:r>
          <w:rPr>
            <w:spacing w:val="-4"/>
            <w:sz w:val="20"/>
          </w:rPr>
          <w:t xml:space="preserve"> </w:t>
        </w:r>
      </w:ins>
      <w:ins w:id="2916" w:author="Jomar Tigcal" w:date="2023-03-04T22:31:18Z">
        <w:r>
          <w:rPr>
            <w:sz w:val="20"/>
          </w:rPr>
          <w:t>your</w:t>
        </w:r>
      </w:ins>
      <w:ins w:id="2917" w:author="Jomar Tigcal" w:date="2023-03-04T22:31:18Z">
        <w:r>
          <w:rPr>
            <w:spacing w:val="-5"/>
            <w:sz w:val="20"/>
          </w:rPr>
          <w:t xml:space="preserve"> </w:t>
        </w:r>
      </w:ins>
      <w:ins w:id="2918" w:author="Jomar Tigcal" w:date="2023-03-04T22:31:18Z">
        <w:r>
          <w:rPr>
            <w:rFonts w:ascii="Courier New" w:hAnsi="Courier New"/>
            <w:b/>
          </w:rPr>
          <w:t>TVShowViewModel</w:t>
        </w:r>
      </w:ins>
      <w:ins w:id="2919" w:author="Jomar Tigcal" w:date="2023-03-04T22:31:18Z">
        <w:r>
          <w:rPr>
            <w:rFonts w:ascii="Courier New" w:hAnsi="Courier New"/>
            <w:b/>
            <w:spacing w:val="-80"/>
          </w:rPr>
          <w:t xml:space="preserve"> </w:t>
        </w:r>
      </w:ins>
      <w:ins w:id="2920" w:author="Jomar Tigcal" w:date="2023-03-04T22:31:18Z">
        <w:r>
          <w:rPr>
            <w:spacing w:val="-2"/>
            <w:sz w:val="20"/>
          </w:rPr>
          <w:t>class.</w:t>
        </w:r>
      </w:ins>
    </w:p>
    <w:p>
      <w:pPr>
        <w:pStyle w:val="ListParagraph"/>
        <w:numPr>
          <w:ilvl w:val="0"/>
          <w:numId w:val="1"/>
        </w:numPr>
        <w:tabs>
          <w:tab w:val="clear" w:pos="720"/>
          <w:tab w:val="left" w:pos="1274" w:leader="none"/>
        </w:tabs>
        <w:spacing w:before="140" w:after="0"/>
        <w:ind w:left="1274" w:hanging="360"/>
        <w:jc w:val="left"/>
        <w:rPr>
          <w:sz w:val="20"/>
          <w:ins w:id="2943" w:author="Jomar Tigcal" w:date="2023-03-04T22:31:18Z"/>
        </w:rPr>
      </w:pPr>
      <w:ins w:id="2922" w:author="Jomar Tigcal" w:date="2023-03-04T22:31:18Z">
        <w:r>
          <w:rPr>
            <w:sz w:val="20"/>
          </w:rPr>
          <w:t>In</w:t>
        </w:r>
      </w:ins>
      <w:ins w:id="2923" w:author="Jomar Tigcal" w:date="2023-03-04T22:31:18Z">
        <w:r>
          <w:rPr>
            <w:spacing w:val="-3"/>
            <w:sz w:val="20"/>
          </w:rPr>
          <w:t xml:space="preserve"> </w:t>
        </w:r>
      </w:ins>
      <w:ins w:id="2924" w:author="Jomar Tigcal" w:date="2023-03-04T22:31:18Z">
        <w:r>
          <w:rPr>
            <w:rFonts w:ascii="Courier New" w:hAnsi="Courier New"/>
            <w:b/>
          </w:rPr>
          <w:t>RecyclerView</w:t>
        </w:r>
      </w:ins>
      <w:ins w:id="2925" w:author="Jomar Tigcal" w:date="2023-03-04T22:31:18Z">
        <w:r>
          <w:rPr>
            <w:sz w:val="20"/>
          </w:rPr>
          <w:t>,</w:t>
        </w:r>
      </w:ins>
      <w:ins w:id="2926" w:author="Jomar Tigcal" w:date="2023-03-04T22:31:18Z">
        <w:r>
          <w:rPr>
            <w:spacing w:val="-2"/>
            <w:sz w:val="20"/>
          </w:rPr>
          <w:t xml:space="preserve"> </w:t>
        </w:r>
      </w:ins>
      <w:ins w:id="2927" w:author="Jomar Tigcal" w:date="2023-03-04T22:31:18Z">
        <w:r>
          <w:rPr>
            <w:sz w:val="20"/>
          </w:rPr>
          <w:t>add</w:t>
        </w:r>
      </w:ins>
      <w:ins w:id="2928" w:author="Jomar Tigcal" w:date="2023-03-04T22:31:18Z">
        <w:r>
          <w:rPr>
            <w:spacing w:val="-3"/>
            <w:sz w:val="20"/>
          </w:rPr>
          <w:t xml:space="preserve"> </w:t>
        </w:r>
      </w:ins>
      <w:ins w:id="2929" w:author="Jomar Tigcal" w:date="2023-03-04T22:31:18Z">
        <w:r>
          <w:rPr>
            <w:sz w:val="20"/>
          </w:rPr>
          <w:t>the</w:t>
        </w:r>
      </w:ins>
      <w:ins w:id="2930" w:author="Jomar Tigcal" w:date="2023-03-04T22:31:18Z">
        <w:r>
          <w:rPr>
            <w:spacing w:val="-2"/>
            <w:sz w:val="20"/>
          </w:rPr>
          <w:t xml:space="preserve"> </w:t>
        </w:r>
      </w:ins>
      <w:ins w:id="2931" w:author="Jomar Tigcal" w:date="2023-03-04T22:31:18Z">
        <w:r>
          <w:rPr>
            <w:sz w:val="20"/>
          </w:rPr>
          <w:t>list</w:t>
        </w:r>
      </w:ins>
      <w:ins w:id="2932" w:author="Jomar Tigcal" w:date="2023-03-04T22:31:18Z">
        <w:r>
          <w:rPr>
            <w:spacing w:val="-1"/>
            <w:sz w:val="20"/>
          </w:rPr>
          <w:t xml:space="preserve"> </w:t>
        </w:r>
      </w:ins>
      <w:ins w:id="2933" w:author="Jomar Tigcal" w:date="2023-03-04T22:31:18Z">
        <w:r>
          <w:rPr>
            <w:sz w:val="20"/>
          </w:rPr>
          <w:t>to</w:t>
        </w:r>
      </w:ins>
      <w:ins w:id="2934" w:author="Jomar Tigcal" w:date="2023-03-04T22:31:18Z">
        <w:r>
          <w:rPr>
            <w:spacing w:val="-2"/>
            <w:sz w:val="20"/>
          </w:rPr>
          <w:t xml:space="preserve"> </w:t>
        </w:r>
      </w:ins>
      <w:ins w:id="2935" w:author="Jomar Tigcal" w:date="2023-03-04T22:31:18Z">
        <w:r>
          <w:rPr>
            <w:sz w:val="20"/>
          </w:rPr>
          <w:t>be</w:t>
        </w:r>
      </w:ins>
      <w:ins w:id="2936" w:author="Jomar Tigcal" w:date="2023-03-04T22:31:18Z">
        <w:r>
          <w:rPr>
            <w:spacing w:val="-2"/>
            <w:sz w:val="20"/>
          </w:rPr>
          <w:t xml:space="preserve"> </w:t>
        </w:r>
      </w:ins>
      <w:ins w:id="2937" w:author="Jomar Tigcal" w:date="2023-03-04T22:31:18Z">
        <w:r>
          <w:rPr>
            <w:sz w:val="20"/>
          </w:rPr>
          <w:t>displayed</w:t>
        </w:r>
      </w:ins>
      <w:ins w:id="2938" w:author="Jomar Tigcal" w:date="2023-03-04T22:31:18Z">
        <w:r>
          <w:rPr>
            <w:spacing w:val="-2"/>
            <w:sz w:val="20"/>
          </w:rPr>
          <w:t xml:space="preserve"> </w:t>
        </w:r>
      </w:ins>
      <w:ins w:id="2939" w:author="Jomar Tigcal" w:date="2023-03-04T22:31:18Z">
        <w:r>
          <w:rPr>
            <w:sz w:val="20"/>
          </w:rPr>
          <w:t>with</w:t>
        </w:r>
      </w:ins>
      <w:ins w:id="2940" w:author="Jomar Tigcal" w:date="2023-03-04T22:31:18Z">
        <w:r>
          <w:rPr>
            <w:spacing w:val="-3"/>
            <w:sz w:val="20"/>
          </w:rPr>
          <w:t xml:space="preserve"> </w:t>
        </w:r>
      </w:ins>
      <w:ins w:id="2941" w:author="Jomar Tigcal" w:date="2023-03-04T22:31:18Z">
        <w:r>
          <w:rPr>
            <w:rFonts w:ascii="Courier New" w:hAnsi="Courier New"/>
            <w:b/>
            <w:spacing w:val="-2"/>
          </w:rPr>
          <w:t>app:list</w:t>
        </w:r>
      </w:ins>
      <w:ins w:id="2942" w:author="Jomar Tigcal" w:date="2023-03-04T22:31:18Z">
        <w:r>
          <w:rPr>
            <w:spacing w:val="-2"/>
            <w:sz w:val="20"/>
          </w:rPr>
          <w:t>:</w:t>
        </w:r>
      </w:ins>
    </w:p>
    <w:p>
      <w:pPr>
        <w:pStyle w:val="TextBody"/>
        <w:spacing w:before="11" w:after="0"/>
        <w:rPr>
          <w:sz w:val="8"/>
          <w:ins w:id="2944" w:author="Jomar Tigcal" w:date="2023-03-04T22:31:18Z"/>
        </w:rPr>
      </w:pPr>
      <w:r>
        <w:rPr>
          <w:sz w:val="8"/>
        </w:rPr>
        <mc:AlternateContent>
          <mc:Choice Requires="wpg">
            <w:drawing>
              <wp:anchor behindDoc="0" distT="0" distB="0" distL="0" distR="4445" simplePos="0" locked="0" layoutInCell="0" allowOverlap="1" relativeHeight="2011" wp14:anchorId="3E40A507">
                <wp:simplePos x="0" y="0"/>
                <wp:positionH relativeFrom="page">
                  <wp:posOffset>1120140</wp:posOffset>
                </wp:positionH>
                <wp:positionV relativeFrom="paragraph">
                  <wp:posOffset>91440</wp:posOffset>
                </wp:positionV>
                <wp:extent cx="5074920" cy="219075"/>
                <wp:effectExtent l="0" t="635" r="635" b="0"/>
                <wp:wrapTopAndBottom/>
                <wp:docPr id="1854" name="docshapegroup 33"/>
                <a:graphic xmlns:a="http://schemas.openxmlformats.org/drawingml/2006/main">
                  <a:graphicData uri="http://schemas.microsoft.com/office/word/2010/wordprocessingGroup">
                    <wpg:wgp>
                      <wpg:cNvGrpSpPr/>
                      <wpg:grpSpPr>
                        <a:xfrm>
                          <a:off x="0" y="0"/>
                          <a:ext cx="5074920" cy="219240"/>
                          <a:chOff x="0" y="0"/>
                          <a:chExt cx="5074920" cy="219240"/>
                        </a:xfrm>
                      </wpg:grpSpPr>
                      <wps:wsp>
                        <wps:cNvSpPr/>
                        <wps:spPr>
                          <a:xfrm>
                            <a:off x="0" y="6480"/>
                            <a:ext cx="5074920" cy="206280"/>
                          </a:xfrm>
                          <a:prstGeom prst="rect">
                            <a:avLst/>
                          </a:prstGeom>
                          <a:solidFill>
                            <a:srgbClr val="f6f6f6"/>
                          </a:solidFill>
                          <a:ln w="0">
                            <a:noFill/>
                          </a:ln>
                        </wps:spPr>
                        <wps:style>
                          <a:lnRef idx="0"/>
                          <a:fillRef idx="0"/>
                          <a:effectRef idx="0"/>
                          <a:fontRef idx="minor"/>
                        </wps:style>
                        <wps:bodyPr/>
                      </wps:wsp>
                      <wps:wsp>
                        <wps:cNvSpPr/>
                        <wps:spPr>
                          <a:xfrm>
                            <a:off x="0" y="0"/>
                            <a:ext cx="5074920" cy="219240"/>
                          </a:xfrm>
                          <a:custGeom>
                            <a:avLst/>
                            <a:gdLst>
                              <a:gd name="textAreaLeft" fmla="*/ 0 w 2877120"/>
                              <a:gd name="textAreaRight" fmla="*/ 2883600 w 2877120"/>
                              <a:gd name="textAreaTop" fmla="*/ 0 h 124200"/>
                              <a:gd name="textAreaBottom" fmla="*/ 130680 h 124200"/>
                            </a:gdLst>
                            <a:ahLst/>
                            <a:rect l="textAreaLeft" t="textAreaTop" r="textAreaRight" b="textAreaBottom"/>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9368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pacing w:val="-2"/>
                                  <w:sz w:val="18"/>
                                </w:rPr>
                                <w:t>app:list="@{viewModel.TVShows}"</w:t>
                              </w:r>
                            </w:p>
                          </w:txbxContent>
                        </wps:txbx>
                        <wps:bodyPr lIns="0" rIns="0" tIns="0" bIns="0" anchor="t">
                          <a:noAutofit/>
                        </wps:bodyPr>
                      </wps:wsp>
                    </wpg:wgp>
                  </a:graphicData>
                </a:graphic>
              </wp:anchor>
            </w:drawing>
          </mc:Choice>
          <mc:Fallback>
            <w:pict>
              <v:group id="shape_0" alt="docshapegroup 33" style="position:absolute;margin-left:88.2pt;margin-top:7.2pt;width:399.6pt;height:17.25pt" coordorigin="1764,144" coordsize="7992,345">
                <v:rect id="shape_0" path="m0,0l-2147483645,0l-2147483645,-2147483646l0,-2147483646xe" fillcolor="#f6f6f6" stroked="f" o:allowincell="f" style="position:absolute;left:1764;top:154;width:7991;height:32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4;width:7991;height:30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pacing w:val="-2"/>
                            <w:sz w:val="18"/>
                          </w:rPr>
                          <w:t>app:list="@{viewModel.TVShows}"</w:t>
                        </w:r>
                      </w:p>
                    </w:txbxContent>
                  </v:textbox>
                  <w10:wrap type="topAndBottom"/>
                </v:rect>
              </v:group>
            </w:pict>
          </mc:Fallback>
        </mc:AlternateContent>
      </w:r>
    </w:p>
    <w:p>
      <w:pPr>
        <w:pStyle w:val="Normal"/>
        <w:spacing w:before="72" w:after="0"/>
        <w:ind w:left="1274" w:hanging="0"/>
        <w:rPr>
          <w:sz w:val="20"/>
          <w:ins w:id="2964" w:author="Jomar Tigcal" w:date="2023-03-04T22:31:18Z"/>
        </w:rPr>
      </w:pPr>
      <w:ins w:id="2945" w:author="Jomar Tigcal" w:date="2023-03-04T22:31:18Z">
        <w:r>
          <w:rPr>
            <w:sz w:val="20"/>
          </w:rPr>
          <w:t>This</w:t>
        </w:r>
      </w:ins>
      <w:ins w:id="2946" w:author="Jomar Tigcal" w:date="2023-03-04T22:31:18Z">
        <w:r>
          <w:rPr>
            <w:spacing w:val="-9"/>
            <w:sz w:val="20"/>
          </w:rPr>
          <w:t xml:space="preserve"> </w:t>
        </w:r>
      </w:ins>
      <w:ins w:id="2947" w:author="Jomar Tigcal" w:date="2023-03-04T22:31:18Z">
        <w:r>
          <w:rPr>
            <w:sz w:val="20"/>
          </w:rPr>
          <w:t>will</w:t>
        </w:r>
      </w:ins>
      <w:ins w:id="2948" w:author="Jomar Tigcal" w:date="2023-03-04T22:31:18Z">
        <w:r>
          <w:rPr>
            <w:spacing w:val="-3"/>
            <w:sz w:val="20"/>
          </w:rPr>
          <w:t xml:space="preserve"> </w:t>
        </w:r>
      </w:ins>
      <w:ins w:id="2949" w:author="Jomar Tigcal" w:date="2023-03-04T22:31:18Z">
        <w:r>
          <w:rPr>
            <w:sz w:val="20"/>
          </w:rPr>
          <w:t>pass</w:t>
        </w:r>
      </w:ins>
      <w:ins w:id="2950" w:author="Jomar Tigcal" w:date="2023-03-04T22:31:18Z">
        <w:r>
          <w:rPr>
            <w:spacing w:val="-2"/>
            <w:sz w:val="20"/>
          </w:rPr>
          <w:t xml:space="preserve"> </w:t>
        </w:r>
      </w:ins>
      <w:ins w:id="2951" w:author="Jomar Tigcal" w:date="2023-03-04T22:31:18Z">
        <w:r>
          <w:rPr>
            <w:sz w:val="20"/>
          </w:rPr>
          <w:t>the</w:t>
        </w:r>
      </w:ins>
      <w:ins w:id="2952" w:author="Jomar Tigcal" w:date="2023-03-04T22:31:18Z">
        <w:r>
          <w:rPr>
            <w:spacing w:val="-4"/>
            <w:sz w:val="20"/>
          </w:rPr>
          <w:t xml:space="preserve"> </w:t>
        </w:r>
      </w:ins>
      <w:ins w:id="2953" w:author="Jomar Tigcal" w:date="2023-03-04T22:31:18Z">
        <w:r>
          <w:rPr>
            <w:rFonts w:ascii="Courier New" w:hAnsi="Courier New"/>
            <w:b/>
          </w:rPr>
          <w:t>TVShows</w:t>
        </w:r>
      </w:ins>
      <w:ins w:id="2954" w:author="Jomar Tigcal" w:date="2023-03-04T22:31:18Z">
        <w:r>
          <w:rPr>
            <w:rFonts w:ascii="Courier New" w:hAnsi="Courier New"/>
            <w:b/>
            <w:spacing w:val="-80"/>
          </w:rPr>
          <w:t xml:space="preserve"> </w:t>
        </w:r>
      </w:ins>
      <w:ins w:id="2955" w:author="Jomar Tigcal" w:date="2023-03-04T22:31:18Z">
        <w:r>
          <w:rPr>
            <w:sz w:val="20"/>
          </w:rPr>
          <w:t>from</w:t>
        </w:r>
      </w:ins>
      <w:ins w:id="2956" w:author="Jomar Tigcal" w:date="2023-03-04T22:31:18Z">
        <w:r>
          <w:rPr>
            <w:spacing w:val="-2"/>
            <w:sz w:val="20"/>
          </w:rPr>
          <w:t xml:space="preserve"> </w:t>
        </w:r>
      </w:ins>
      <w:ins w:id="2957" w:author="Jomar Tigcal" w:date="2023-03-04T22:31:18Z">
        <w:r>
          <w:rPr>
            <w:sz w:val="20"/>
          </w:rPr>
          <w:t>the</w:t>
        </w:r>
      </w:ins>
      <w:ins w:id="2958" w:author="Jomar Tigcal" w:date="2023-03-04T22:31:18Z">
        <w:r>
          <w:rPr>
            <w:rFonts w:ascii="Courier New" w:hAnsi="Courier New"/>
            <w:b/>
            <w:spacing w:val="-2"/>
          </w:rPr>
          <w:t xml:space="preserve"> TVShowViewModel</w:t>
        </w:r>
      </w:ins>
      <w:ins w:id="2959" w:author="Jomar Tigcal" w:date="2023-03-04T22:31:18Z">
        <w:r>
          <w:rPr>
            <w:rFonts w:ascii="Courier New" w:hAnsi="Courier New"/>
            <w:b/>
            <w:spacing w:val="-68"/>
          </w:rPr>
          <w:t xml:space="preserve"> </w:t>
        </w:r>
      </w:ins>
      <w:ins w:id="2960" w:author="Jomar Tigcal" w:date="2023-03-04T22:31:18Z">
        <w:r>
          <w:rPr>
            <w:spacing w:val="-2"/>
            <w:sz w:val="20"/>
          </w:rPr>
          <w:t>into</w:t>
        </w:r>
      </w:ins>
      <w:ins w:id="2961" w:author="Jomar Tigcal" w:date="2023-03-04T22:31:18Z">
        <w:r>
          <w:rPr>
            <w:spacing w:val="11"/>
            <w:sz w:val="20"/>
          </w:rPr>
          <w:t xml:space="preserve"> </w:t>
        </w:r>
      </w:ins>
      <w:ins w:id="2962" w:author="Jomar Tigcal" w:date="2023-03-04T22:31:18Z">
        <w:r>
          <w:rPr>
            <w:rFonts w:ascii="Courier New" w:hAnsi="Courier New"/>
            <w:b/>
            <w:spacing w:val="-2"/>
          </w:rPr>
          <w:t>RecyclerView</w:t>
        </w:r>
      </w:ins>
      <w:ins w:id="2963" w:author="Jomar Tigcal" w:date="2023-03-04T22:31:18Z">
        <w:r>
          <w:rPr>
            <w:spacing w:val="-2"/>
            <w:sz w:val="20"/>
          </w:rPr>
          <w:t>.</w:t>
        </w:r>
      </w:ins>
    </w:p>
    <w:p>
      <w:pPr>
        <w:pStyle w:val="ListParagraph"/>
        <w:numPr>
          <w:ilvl w:val="0"/>
          <w:numId w:val="1"/>
        </w:numPr>
        <w:tabs>
          <w:tab w:val="clear" w:pos="720"/>
          <w:tab w:val="left" w:pos="1274" w:leader="none"/>
        </w:tabs>
        <w:spacing w:before="140" w:after="0"/>
        <w:ind w:left="1274" w:right="866" w:hanging="360"/>
        <w:jc w:val="left"/>
        <w:rPr>
          <w:sz w:val="20"/>
          <w:ins w:id="2984" w:author="Jomar Tigcal" w:date="2023-03-04T22:31:18Z"/>
        </w:rPr>
      </w:pPr>
      <w:ins w:id="2965" w:author="Jomar Tigcal" w:date="2023-03-04T22:31:18Z">
        <w:r>
          <w:rPr>
            <w:sz w:val="20"/>
          </w:rPr>
          <w:t>Open</w:t>
        </w:r>
      </w:ins>
      <w:ins w:id="2966" w:author="Jomar Tigcal" w:date="2023-03-04T22:31:18Z">
        <w:r>
          <w:rPr>
            <w:spacing w:val="-6"/>
            <w:sz w:val="20"/>
          </w:rPr>
          <w:t xml:space="preserve"> </w:t>
        </w:r>
      </w:ins>
      <w:ins w:id="2967" w:author="Jomar Tigcal" w:date="2023-03-04T22:31:18Z">
        <w:r>
          <w:rPr>
            <w:rFonts w:ascii="Courier New" w:hAnsi="Courier New"/>
            <w:b/>
          </w:rPr>
          <w:t>MainActivity</w:t>
        </w:r>
      </w:ins>
      <w:ins w:id="2968" w:author="Jomar Tigcal" w:date="2023-03-04T22:31:18Z">
        <w:r>
          <w:rPr>
            <w:sz w:val="20"/>
          </w:rPr>
          <w:t>,</w:t>
        </w:r>
      </w:ins>
      <w:ins w:id="2969" w:author="Jomar Tigcal" w:date="2023-03-04T22:31:18Z">
        <w:r>
          <w:rPr>
            <w:spacing w:val="-5"/>
            <w:sz w:val="20"/>
          </w:rPr>
          <w:t xml:space="preserve"> </w:t>
        </w:r>
      </w:ins>
      <w:ins w:id="2970" w:author="Jomar Tigcal" w:date="2023-03-04T22:31:18Z">
        <w:r>
          <w:rPr>
            <w:sz w:val="20"/>
          </w:rPr>
          <w:t>remove</w:t>
        </w:r>
      </w:ins>
      <w:ins w:id="2971" w:author="Jomar Tigcal" w:date="2023-03-04T22:31:18Z">
        <w:r>
          <w:rPr>
            <w:spacing w:val="-6"/>
            <w:sz w:val="20"/>
          </w:rPr>
          <w:t xml:space="preserve"> </w:t>
        </w:r>
      </w:ins>
      <w:ins w:id="2972" w:author="Jomar Tigcal" w:date="2023-03-04T22:31:18Z">
        <w:r>
          <w:rPr>
            <w:sz w:val="20"/>
          </w:rPr>
          <w:t>the</w:t>
        </w:r>
      </w:ins>
      <w:ins w:id="2973" w:author="Jomar Tigcal" w:date="2023-03-04T22:31:18Z">
        <w:r>
          <w:rPr>
            <w:spacing w:val="-5"/>
            <w:sz w:val="20"/>
          </w:rPr>
          <w:t xml:space="preserve"> </w:t>
        </w:r>
      </w:ins>
      <w:ins w:id="2974" w:author="Jomar Tigcal" w:date="2023-03-04T22:31:18Z">
        <w:r>
          <w:rPr>
            <w:sz w:val="20"/>
          </w:rPr>
          <w:t>line</w:t>
        </w:r>
      </w:ins>
      <w:ins w:id="2975" w:author="Jomar Tigcal" w:date="2023-03-04T22:31:18Z">
        <w:r>
          <w:rPr>
            <w:spacing w:val="-5"/>
            <w:sz w:val="20"/>
          </w:rPr>
          <w:t xml:space="preserve"> </w:t>
        </w:r>
      </w:ins>
      <w:ins w:id="2976" w:author="Jomar Tigcal" w:date="2023-03-04T22:31:18Z">
        <w:r>
          <w:rPr>
            <w:sz w:val="20"/>
          </w:rPr>
          <w:t>for</w:t>
        </w:r>
      </w:ins>
      <w:ins w:id="2977" w:author="Jomar Tigcal" w:date="2023-03-04T22:31:18Z">
        <w:r>
          <w:rPr>
            <w:spacing w:val="-5"/>
            <w:sz w:val="20"/>
          </w:rPr>
          <w:t xml:space="preserve"> </w:t>
        </w:r>
      </w:ins>
      <w:ins w:id="2978" w:author="Jomar Tigcal" w:date="2023-03-04T22:31:18Z">
        <w:r>
          <w:rPr>
            <w:rFonts w:ascii="Courier New" w:hAnsi="Courier New"/>
            <w:b/>
          </w:rPr>
          <w:t>setContentView</w:t>
        </w:r>
      </w:ins>
      <w:ins w:id="2979" w:author="Jomar Tigcal" w:date="2023-03-04T22:31:18Z">
        <w:r>
          <w:rPr>
            <w:sz w:val="20"/>
          </w:rPr>
          <w:t>,</w:t>
        </w:r>
      </w:ins>
      <w:ins w:id="2980" w:author="Jomar Tigcal" w:date="2023-03-04T22:31:18Z">
        <w:r>
          <w:rPr>
            <w:spacing w:val="-5"/>
            <w:sz w:val="20"/>
          </w:rPr>
          <w:t xml:space="preserve"> </w:t>
        </w:r>
      </w:ins>
      <w:ins w:id="2981" w:author="Jomar Tigcal" w:date="2023-03-04T22:31:18Z">
        <w:r>
          <w:rPr>
            <w:sz w:val="20"/>
          </w:rPr>
          <w:t>and</w:t>
        </w:r>
      </w:ins>
      <w:ins w:id="2982" w:author="Jomar Tigcal" w:date="2023-03-04T22:31:18Z">
        <w:r>
          <w:rPr>
            <w:spacing w:val="-6"/>
            <w:sz w:val="20"/>
          </w:rPr>
          <w:t xml:space="preserve"> </w:t>
        </w:r>
      </w:ins>
      <w:ins w:id="2983" w:author="Jomar Tigcal" w:date="2023-03-04T22:31:18Z">
        <w:r>
          <w:rPr>
            <w:sz w:val="20"/>
          </w:rPr>
          <w:t>add the following:</w:t>
        </w:r>
      </w:ins>
    </w:p>
    <w:p>
      <w:pPr>
        <w:pStyle w:val="TextBody"/>
        <w:spacing w:before="5" w:after="0"/>
        <w:rPr>
          <w:sz w:val="9"/>
          <w:ins w:id="2987" w:author="Jomar Tigcal" w:date="2023-03-04T22:31:18Z"/>
        </w:rPr>
      </w:pPr>
      <w:r>
        <w:rPr>
          <w:sz w:val="9"/>
        </w:rPr>
        <mc:AlternateContent>
          <mc:Choice Requires="wpg">
            <w:drawing>
              <wp:anchor behindDoc="0" distT="635" distB="0" distL="0" distR="4445" simplePos="0" locked="0" layoutInCell="0" allowOverlap="1" relativeHeight="2013" wp14:anchorId="32C23496">
                <wp:simplePos x="0" y="0"/>
                <wp:positionH relativeFrom="page">
                  <wp:posOffset>1120140</wp:posOffset>
                </wp:positionH>
                <wp:positionV relativeFrom="paragraph">
                  <wp:posOffset>95885</wp:posOffset>
                </wp:positionV>
                <wp:extent cx="5074920" cy="473075"/>
                <wp:effectExtent l="0" t="635" r="635" b="0"/>
                <wp:wrapTopAndBottom/>
                <wp:docPr id="1856" name="docshapegroup 34"/>
                <a:graphic xmlns:a="http://schemas.openxmlformats.org/drawingml/2006/main">
                  <a:graphicData uri="http://schemas.microsoft.com/office/word/2010/wordprocessingGroup">
                    <wpg:wgp>
                      <wpg:cNvGrpSpPr/>
                      <wpg:grpSpPr>
                        <a:xfrm>
                          <a:off x="0" y="0"/>
                          <a:ext cx="5074920" cy="473040"/>
                          <a:chOff x="0" y="0"/>
                          <a:chExt cx="5074920" cy="473040"/>
                        </a:xfrm>
                      </wpg:grpSpPr>
                      <wps:wsp>
                        <wps:cNvSpPr/>
                        <wps:spPr>
                          <a:xfrm>
                            <a:off x="0" y="6480"/>
                            <a:ext cx="5074920" cy="460440"/>
                          </a:xfrm>
                          <a:prstGeom prst="rect">
                            <a:avLst/>
                          </a:prstGeom>
                          <a:solidFill>
                            <a:srgbClr val="f6f6f6"/>
                          </a:solidFill>
                          <a:ln w="0">
                            <a:noFill/>
                          </a:ln>
                        </wps:spPr>
                        <wps:style>
                          <a:lnRef idx="0"/>
                          <a:fillRef idx="0"/>
                          <a:effectRef idx="0"/>
                          <a:fontRef idx="minor"/>
                        </wps:style>
                        <wps:bodyPr/>
                      </wps:wsp>
                      <wps:wsp>
                        <wps:cNvSpPr/>
                        <wps:spPr>
                          <a:xfrm>
                            <a:off x="0" y="0"/>
                            <a:ext cx="5074920" cy="473040"/>
                          </a:xfrm>
                          <a:custGeom>
                            <a:avLst/>
                            <a:gdLst>
                              <a:gd name="textAreaLeft" fmla="*/ 0 w 2877120"/>
                              <a:gd name="textAreaRight" fmla="*/ 2883600 w 2877120"/>
                              <a:gd name="textAreaTop" fmla="*/ 0 h 268200"/>
                              <a:gd name="textAreaBottom" fmla="*/ 274680 h 268200"/>
                            </a:gdLst>
                            <a:ahLst/>
                            <a:rect l="textAreaLeft" t="textAreaTop" r="textAreaRight" b="textAreaBottom"/>
                            <a:pathLst>
                              <a:path w="7992" h="745">
                                <a:moveTo>
                                  <a:pt x="7992" y="724"/>
                                </a:moveTo>
                                <a:lnTo>
                                  <a:pt x="0" y="724"/>
                                </a:lnTo>
                                <a:lnTo>
                                  <a:pt x="0" y="744"/>
                                </a:lnTo>
                                <a:lnTo>
                                  <a:pt x="7992" y="744"/>
                                </a:lnTo>
                                <a:lnTo>
                                  <a:pt x="7992" y="7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447840"/>
                          </a:xfrm>
                          <a:prstGeom prst="rect">
                            <a:avLst/>
                          </a:prstGeom>
                          <a:noFill/>
                          <a:ln w="0">
                            <a:noFill/>
                          </a:ln>
                        </wps:spPr>
                        <wps:style>
                          <a:lnRef idx="0"/>
                          <a:fillRef idx="0"/>
                          <a:effectRef idx="0"/>
                          <a:fontRef idx="minor"/>
                        </wps:style>
                        <wps:txbx>
                          <w:txbxContent>
                            <w:p>
                              <w:pPr>
                                <w:pStyle w:val="Normal"/>
                                <w:spacing w:lineRule="auto" w:line="235" w:before="43" w:after="0"/>
                                <w:ind w:left="453" w:hanging="0"/>
                                <w:rPr>
                                  <w:rFonts w:ascii="Courier New" w:hAnsi="Courier New"/>
                                  <w:sz w:val="18"/>
                                  <w:ins w:id="2985" w:author="Jomar Tigcal" w:date="2023-03-04T22:31:18Z"/>
                                </w:rPr>
                              </w:pPr>
                              <w:r>
                                <w:rPr>
                                  <w:rFonts w:ascii="Courier New" w:hAnsi="Courier New"/>
                                  <w:sz w:val="18"/>
                                </w:rPr>
                                <w:t>val</w:t>
                              </w:r>
                              <w:r>
                                <w:rPr>
                                  <w:rFonts w:ascii="Courier New" w:hAnsi="Courier New"/>
                                  <w:spacing w:val="-10"/>
                                  <w:sz w:val="18"/>
                                </w:rPr>
                                <w:t xml:space="preserve"> </w:t>
                              </w:r>
                              <w:r>
                                <w:rPr>
                                  <w:rFonts w:ascii="Courier New" w:hAnsi="Courier New"/>
                                  <w:sz w:val="18"/>
                                </w:rPr>
                                <w:t>binding:</w:t>
                              </w:r>
                              <w:r>
                                <w:rPr>
                                  <w:rFonts w:ascii="Courier New" w:hAnsi="Courier New"/>
                                  <w:spacing w:val="-10"/>
                                  <w:sz w:val="18"/>
                                </w:rPr>
                                <w:t xml:space="preserve"> </w:t>
                              </w:r>
                              <w:r>
                                <w:rPr>
                                  <w:rFonts w:ascii="Courier New" w:hAnsi="Courier New"/>
                                  <w:sz w:val="18"/>
                                </w:rPr>
                                <w:t>ActivityMainBinding</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 xml:space="preserve">DataBindingUtil. </w:t>
                              </w:r>
                              <w:r>
                                <w:rPr>
                                  <w:rFonts w:ascii="Courier New" w:hAnsi="Courier New"/>
                                  <w:spacing w:val="-2"/>
                                  <w:sz w:val="18"/>
                                </w:rPr>
                                <w:t>setContentView(this,</w:t>
                              </w:r>
                            </w:p>
                            <w:p>
                              <w:pPr>
                                <w:pStyle w:val="Normal"/>
                                <w:spacing w:lineRule="exact" w:line="201"/>
                                <w:ind w:left="669" w:hanging="0"/>
                                <w:rPr>
                                  <w:rFonts w:ascii="Courier New" w:hAnsi="Courier New"/>
                                  <w:sz w:val="18"/>
                                </w:rPr>
                              </w:pPr>
                              <w:r>
                                <w:rPr>
                                  <w:rFonts w:ascii="Courier New" w:hAnsi="Courier New"/>
                                  <w:spacing w:val="-2"/>
                                  <w:sz w:val="18"/>
                                </w:rPr>
                                <w:t>R.layout.activity_main</w:t>
                              </w:r>
                            </w:p>
                          </w:txbxContent>
                        </wps:txbx>
                        <wps:bodyPr lIns="0" rIns="0" tIns="0" bIns="0" anchor="t">
                          <a:noAutofit/>
                        </wps:bodyPr>
                      </wps:wsp>
                    </wpg:wgp>
                  </a:graphicData>
                </a:graphic>
              </wp:anchor>
            </w:drawing>
          </mc:Choice>
          <mc:Fallback>
            <w:pict>
              <v:group id="shape_0" alt="docshapegroup 34" style="position:absolute;margin-left:88.2pt;margin-top:7.55pt;width:399.6pt;height:37.25pt" coordorigin="1764,151" coordsize="7992,745">
                <v:rect id="shape_0" path="m0,0l-2147483645,0l-2147483645,-2147483646l0,-2147483646xe" fillcolor="#f6f6f6" stroked="f" o:allowincell="f" style="position:absolute;left:1764;top:161;width:7991;height:72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71;width:7991;height:704;mso-wrap-style:square;v-text-anchor:top;mso-position-horizontal-relative:page">
                  <v:fill o:detectmouseclick="t" on="false"/>
                  <v:stroke color="#3465a4" joinstyle="round" endcap="flat"/>
                  <v:textbox>
                    <w:txbxContent>
                      <w:p>
                        <w:pPr>
                          <w:pStyle w:val="Normal"/>
                          <w:spacing w:lineRule="auto" w:line="235" w:before="43" w:after="0"/>
                          <w:ind w:left="453" w:hanging="0"/>
                          <w:rPr>
                            <w:rFonts w:ascii="Courier New" w:hAnsi="Courier New"/>
                            <w:sz w:val="18"/>
                            <w:ins w:id="2986" w:author="Jomar Tigcal" w:date="2023-03-04T22:31:18Z"/>
                          </w:rPr>
                        </w:pPr>
                        <w:r>
                          <w:rPr>
                            <w:rFonts w:ascii="Courier New" w:hAnsi="Courier New"/>
                            <w:sz w:val="18"/>
                          </w:rPr>
                          <w:t>val</w:t>
                        </w:r>
                        <w:r>
                          <w:rPr>
                            <w:rFonts w:ascii="Courier New" w:hAnsi="Courier New"/>
                            <w:spacing w:val="-10"/>
                            <w:sz w:val="18"/>
                          </w:rPr>
                          <w:t xml:space="preserve"> </w:t>
                        </w:r>
                        <w:r>
                          <w:rPr>
                            <w:rFonts w:ascii="Courier New" w:hAnsi="Courier New"/>
                            <w:sz w:val="18"/>
                          </w:rPr>
                          <w:t>binding:</w:t>
                        </w:r>
                        <w:r>
                          <w:rPr>
                            <w:rFonts w:ascii="Courier New" w:hAnsi="Courier New"/>
                            <w:spacing w:val="-10"/>
                            <w:sz w:val="18"/>
                          </w:rPr>
                          <w:t xml:space="preserve"> </w:t>
                        </w:r>
                        <w:r>
                          <w:rPr>
                            <w:rFonts w:ascii="Courier New" w:hAnsi="Courier New"/>
                            <w:sz w:val="18"/>
                          </w:rPr>
                          <w:t>ActivityMainBinding</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 xml:space="preserve">DataBindingUtil. </w:t>
                        </w:r>
                        <w:r>
                          <w:rPr>
                            <w:rFonts w:ascii="Courier New" w:hAnsi="Courier New"/>
                            <w:spacing w:val="-2"/>
                            <w:sz w:val="18"/>
                          </w:rPr>
                          <w:t>setContentView(this,</w:t>
                        </w:r>
                      </w:p>
                      <w:p>
                        <w:pPr>
                          <w:pStyle w:val="Normal"/>
                          <w:spacing w:lineRule="exact" w:line="201"/>
                          <w:ind w:left="669" w:hanging="0"/>
                          <w:rPr>
                            <w:rFonts w:ascii="Courier New" w:hAnsi="Courier New"/>
                            <w:sz w:val="18"/>
                          </w:rPr>
                        </w:pPr>
                        <w:r>
                          <w:rPr>
                            <w:rFonts w:ascii="Courier New" w:hAnsi="Courier New"/>
                            <w:spacing w:val="-2"/>
                            <w:sz w:val="18"/>
                          </w:rPr>
                          <w:t>R.layout.activity_main</w:t>
                        </w:r>
                      </w:p>
                    </w:txbxContent>
                  </v:textbox>
                  <w10:wrap type="topAndBottom"/>
                </v:rect>
              </v:group>
            </w:pict>
          </mc:Fallback>
        </mc:AlternateContent>
      </w:r>
    </w:p>
    <w:p>
      <w:pPr>
        <w:pStyle w:val="ListParagraph"/>
        <w:numPr>
          <w:ilvl w:val="0"/>
          <w:numId w:val="1"/>
        </w:numPr>
        <w:tabs>
          <w:tab w:val="clear" w:pos="720"/>
          <w:tab w:val="left" w:pos="1274" w:leader="none"/>
        </w:tabs>
        <w:spacing w:before="92" w:after="0"/>
        <w:ind w:left="1274" w:hanging="360"/>
        <w:jc w:val="left"/>
        <w:rPr>
          <w:sz w:val="20"/>
          <w:ins w:id="3009" w:author="Jomar Tigcal" w:date="2023-03-04T22:31:18Z"/>
        </w:rPr>
      </w:pPr>
      <w:ins w:id="2988" w:author="Jomar Tigcal" w:date="2023-03-04T22:31:18Z">
        <w:r>
          <w:rPr>
            <w:sz w:val="20"/>
          </w:rPr>
          <w:t>Remove</w:t>
        </w:r>
      </w:ins>
      <w:ins w:id="2989" w:author="Jomar Tigcal" w:date="2023-03-04T22:31:18Z">
        <w:r>
          <w:rPr>
            <w:spacing w:val="-10"/>
            <w:sz w:val="20"/>
          </w:rPr>
          <w:t xml:space="preserve"> </w:t>
        </w:r>
      </w:ins>
      <w:ins w:id="2990" w:author="Jomar Tigcal" w:date="2023-03-04T22:31:18Z">
        <w:r>
          <w:rPr>
            <w:sz w:val="20"/>
          </w:rPr>
          <w:t>the</w:t>
        </w:r>
      </w:ins>
      <w:ins w:id="2991" w:author="Jomar Tigcal" w:date="2023-03-04T22:31:18Z">
        <w:r>
          <w:rPr>
            <w:spacing w:val="-3"/>
            <w:sz w:val="20"/>
          </w:rPr>
          <w:t xml:space="preserve"> </w:t>
        </w:r>
      </w:ins>
      <w:ins w:id="2992" w:author="Jomar Tigcal" w:date="2023-03-04T22:31:18Z">
        <w:r>
          <w:rPr>
            <w:sz w:val="20"/>
          </w:rPr>
          <w:t>observer</w:t>
        </w:r>
      </w:ins>
      <w:ins w:id="2993" w:author="Jomar Tigcal" w:date="2023-03-04T22:31:18Z">
        <w:r>
          <w:rPr>
            <w:spacing w:val="-3"/>
            <w:sz w:val="20"/>
          </w:rPr>
          <w:t xml:space="preserve"> </w:t>
        </w:r>
      </w:ins>
      <w:ins w:id="2994" w:author="Jomar Tigcal" w:date="2023-03-04T22:31:18Z">
        <w:r>
          <w:rPr>
            <w:sz w:val="20"/>
          </w:rPr>
          <w:t>from</w:t>
        </w:r>
      </w:ins>
      <w:ins w:id="2995" w:author="Jomar Tigcal" w:date="2023-03-04T22:31:18Z">
        <w:r>
          <w:rPr>
            <w:spacing w:val="-3"/>
            <w:sz w:val="20"/>
          </w:rPr>
          <w:t xml:space="preserve"> </w:t>
        </w:r>
      </w:ins>
      <w:ins w:id="2996" w:author="Jomar Tigcal" w:date="2023-03-04T22:31:18Z">
        <w:r>
          <w:rPr>
            <w:rFonts w:ascii="Courier New" w:hAnsi="Courier New"/>
            <w:b/>
          </w:rPr>
          <w:t>TVShowViewModel</w:t>
        </w:r>
      </w:ins>
      <w:ins w:id="2997" w:author="Jomar Tigcal" w:date="2023-03-04T22:31:18Z">
        <w:r>
          <w:rPr>
            <w:rFonts w:ascii="Courier New" w:hAnsi="Courier New"/>
            <w:b/>
            <w:spacing w:val="-80"/>
          </w:rPr>
          <w:t xml:space="preserve"> </w:t>
        </w:r>
      </w:ins>
      <w:ins w:id="2998" w:author="Jomar Tigcal" w:date="2023-03-04T22:31:18Z">
        <w:r>
          <w:rPr>
            <w:sz w:val="20"/>
          </w:rPr>
          <w:t>and</w:t>
        </w:r>
      </w:ins>
      <w:ins w:id="2999" w:author="Jomar Tigcal" w:date="2023-03-04T22:31:18Z">
        <w:r>
          <w:rPr>
            <w:spacing w:val="-4"/>
            <w:sz w:val="20"/>
          </w:rPr>
          <w:t xml:space="preserve"> </w:t>
        </w:r>
      </w:ins>
      <w:ins w:id="3000" w:author="Jomar Tigcal" w:date="2023-03-04T22:31:18Z">
        <w:r>
          <w:rPr>
            <w:sz w:val="20"/>
          </w:rPr>
          <w:t>replace</w:t>
        </w:r>
      </w:ins>
      <w:ins w:id="3001" w:author="Jomar Tigcal" w:date="2023-03-04T22:31:18Z">
        <w:r>
          <w:rPr>
            <w:spacing w:val="-4"/>
            <w:sz w:val="20"/>
          </w:rPr>
          <w:t xml:space="preserve"> </w:t>
        </w:r>
      </w:ins>
      <w:ins w:id="3002" w:author="Jomar Tigcal" w:date="2023-03-04T22:31:18Z">
        <w:r>
          <w:rPr>
            <w:sz w:val="20"/>
          </w:rPr>
          <w:t>it</w:t>
        </w:r>
      </w:ins>
      <w:ins w:id="3003" w:author="Jomar Tigcal" w:date="2023-03-04T22:31:18Z">
        <w:r>
          <w:rPr>
            <w:spacing w:val="-3"/>
            <w:sz w:val="20"/>
          </w:rPr>
          <w:t xml:space="preserve"> </w:t>
        </w:r>
      </w:ins>
      <w:ins w:id="3004" w:author="Jomar Tigcal" w:date="2023-03-04T22:31:18Z">
        <w:r>
          <w:rPr>
            <w:sz w:val="20"/>
          </w:rPr>
          <w:t>with</w:t>
        </w:r>
      </w:ins>
      <w:ins w:id="3005" w:author="Jomar Tigcal" w:date="2023-03-04T22:31:18Z">
        <w:r>
          <w:rPr>
            <w:spacing w:val="-3"/>
            <w:sz w:val="20"/>
          </w:rPr>
          <w:t xml:space="preserve"> </w:t>
        </w:r>
      </w:ins>
      <w:ins w:id="3006" w:author="Jomar Tigcal" w:date="2023-03-04T22:31:18Z">
        <w:r>
          <w:rPr>
            <w:sz w:val="20"/>
          </w:rPr>
          <w:t>the</w:t>
        </w:r>
      </w:ins>
      <w:ins w:id="3007" w:author="Jomar Tigcal" w:date="2023-03-04T22:31:18Z">
        <w:r>
          <w:rPr>
            <w:spacing w:val="-3"/>
            <w:sz w:val="20"/>
          </w:rPr>
          <w:t xml:space="preserve"> </w:t>
        </w:r>
      </w:ins>
      <w:ins w:id="3008" w:author="Jomar Tigcal" w:date="2023-03-04T22:31:18Z">
        <w:r>
          <w:rPr>
            <w:spacing w:val="-4"/>
            <w:sz w:val="20"/>
          </w:rPr>
          <w:t>data</w:t>
        </w:r>
      </w:ins>
    </w:p>
    <w:p>
      <w:pPr>
        <w:pStyle w:val="TextBody"/>
        <w:ind w:left="1274" w:hanging="0"/>
        <w:rPr>
          <w:ins w:id="3012" w:author="Jomar Tigcal" w:date="2023-03-04T22:31:18Z"/>
        </w:rPr>
      </w:pPr>
      <w:ins w:id="3010" w:author="Jomar Tigcal" w:date="2023-03-04T22:31:18Z">
        <w:r>
          <w:rPr/>
          <w:t xml:space="preserve">binding </w:t>
        </w:r>
      </w:ins>
      <w:ins w:id="3011" w:author="Jomar Tigcal" w:date="2023-03-04T22:31:18Z">
        <w:r>
          <w:rPr>
            <w:spacing w:val="-2"/>
          </w:rPr>
          <w:t>code:</w:t>
        </w:r>
      </w:ins>
    </w:p>
    <w:p>
      <w:pPr>
        <w:sectPr>
          <w:headerReference w:type="even" r:id="rId526"/>
          <w:headerReference w:type="default" r:id="rId527"/>
          <w:type w:val="nextPage"/>
          <w:pgSz w:w="10800" w:h="13320"/>
          <w:pgMar w:left="940" w:right="920" w:gutter="0" w:header="695" w:top="1120" w:footer="0" w:bottom="280"/>
          <w:pgNumType w:start="171" w:fmt="decimal"/>
          <w:formProt w:val="false"/>
          <w:textDirection w:val="lrTb"/>
          <w:docGrid w:type="default" w:linePitch="100" w:charSpace="4096"/>
        </w:sectPr>
        <w:pStyle w:val="TextBody"/>
        <w:spacing w:before="5" w:after="0"/>
        <w:rPr>
          <w:sz w:val="9"/>
          <w:ins w:id="3041" w:author="Jomar Tigcal" w:date="2023-03-04T22:31:18Z"/>
        </w:rPr>
      </w:pPr>
      <w:r>
        <w:rPr>
          <w:sz w:val="9"/>
        </w:rPr>
        <mc:AlternateContent>
          <mc:Choice Requires="wpg">
            <w:drawing>
              <wp:anchor behindDoc="0" distT="635" distB="0" distL="0" distR="4445" simplePos="0" locked="0" layoutInCell="0" allowOverlap="1" relativeHeight="2015" wp14:anchorId="3D541A65">
                <wp:simplePos x="0" y="0"/>
                <wp:positionH relativeFrom="page">
                  <wp:posOffset>1120140</wp:posOffset>
                </wp:positionH>
                <wp:positionV relativeFrom="paragraph">
                  <wp:posOffset>95885</wp:posOffset>
                </wp:positionV>
                <wp:extent cx="5074920" cy="396875"/>
                <wp:effectExtent l="0" t="1270" r="635" b="0"/>
                <wp:wrapTopAndBottom/>
                <wp:docPr id="1858" name="docshapegroup 35"/>
                <a:graphic xmlns:a="http://schemas.openxmlformats.org/drawingml/2006/main">
                  <a:graphicData uri="http://schemas.microsoft.com/office/word/2010/wordprocessingGroup">
                    <wpg:wgp>
                      <wpg:cNvGrpSpPr/>
                      <wpg:grpSpPr>
                        <a:xfrm>
                          <a:off x="0" y="0"/>
                          <a:ext cx="5074920" cy="396720"/>
                          <a:chOff x="0" y="0"/>
                          <a:chExt cx="5074920" cy="396720"/>
                        </a:xfrm>
                      </wpg:grpSpPr>
                      <wps:wsp>
                        <wps:cNvSpPr/>
                        <wps:spPr>
                          <a:xfrm>
                            <a:off x="0" y="6480"/>
                            <a:ext cx="5074920" cy="384120"/>
                          </a:xfrm>
                          <a:prstGeom prst="rect">
                            <a:avLst/>
                          </a:prstGeom>
                          <a:solidFill>
                            <a:srgbClr val="f6f6f6"/>
                          </a:solidFill>
                          <a:ln w="0">
                            <a:noFill/>
                          </a:ln>
                        </wps:spPr>
                        <wps:style>
                          <a:lnRef idx="0"/>
                          <a:fillRef idx="0"/>
                          <a:effectRef idx="0"/>
                          <a:fontRef idx="minor"/>
                        </wps:style>
                        <wps:bodyPr/>
                      </wps:wsp>
                      <wps:wsp>
                        <wps:cNvSpPr/>
                        <wps:spPr>
                          <a:xfrm>
                            <a:off x="0" y="0"/>
                            <a:ext cx="5074920" cy="396720"/>
                          </a:xfrm>
                          <a:custGeom>
                            <a:avLst/>
                            <a:gdLst>
                              <a:gd name="textAreaLeft" fmla="*/ 0 w 2877120"/>
                              <a:gd name="textAreaRight" fmla="*/ 2883600 w 2877120"/>
                              <a:gd name="textAreaTop" fmla="*/ 0 h 225000"/>
                              <a:gd name="textAreaBottom" fmla="*/ 231480 h 225000"/>
                            </a:gdLst>
                            <a:ahLst/>
                            <a:rect l="textAreaLeft" t="textAreaTop" r="textAreaRight" b="textAreaBottom"/>
                            <a:pathLst>
                              <a:path w="7992" h="625">
                                <a:moveTo>
                                  <a:pt x="7992" y="604"/>
                                </a:moveTo>
                                <a:lnTo>
                                  <a:pt x="0" y="604"/>
                                </a:lnTo>
                                <a:lnTo>
                                  <a:pt x="0" y="624"/>
                                </a:lnTo>
                                <a:lnTo>
                                  <a:pt x="7992" y="624"/>
                                </a:lnTo>
                                <a:lnTo>
                                  <a:pt x="7992" y="60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371520"/>
                          </a:xfrm>
                          <a:prstGeom prst="rect">
                            <a:avLst/>
                          </a:prstGeom>
                          <a:noFill/>
                          <a:ln w="0">
                            <a:noFill/>
                          </a:ln>
                        </wps:spPr>
                        <wps:style>
                          <a:lnRef idx="0"/>
                          <a:fillRef idx="0"/>
                          <a:effectRef idx="0"/>
                          <a:fontRef idx="minor"/>
                        </wps:style>
                        <wps:txbx>
                          <w:txbxContent>
                            <w:p>
                              <w:pPr>
                                <w:pStyle w:val="Normal"/>
                                <w:spacing w:lineRule="auto" w:line="324" w:before="35" w:after="0"/>
                                <w:ind w:left="453" w:right="2128" w:hanging="0"/>
                                <w:rPr>
                                  <w:rFonts w:ascii="Courier New" w:hAnsi="Courier New"/>
                                  <w:sz w:val="18"/>
                                </w:rPr>
                              </w:pPr>
                              <w:r>
                                <w:rPr>
                                  <w:rFonts w:ascii="Courier New" w:hAnsi="Courier New"/>
                                  <w:sz w:val="18"/>
                                </w:rPr>
                                <w:t>binding.viewModel</w:t>
                              </w:r>
                              <w:r>
                                <w:rPr>
                                  <w:rFonts w:ascii="Courier New" w:hAnsi="Courier New"/>
                                  <w:spacing w:val="-19"/>
                                  <w:sz w:val="18"/>
                                </w:rPr>
                                <w:t xml:space="preserve"> </w:t>
                              </w:r>
                              <w:r>
                                <w:rPr>
                                  <w:rFonts w:ascii="Courier New" w:hAnsi="Courier New"/>
                                  <w:sz w:val="18"/>
                                </w:rPr>
                                <w:t>=</w:t>
                              </w:r>
                              <w:r>
                                <w:rPr>
                                  <w:rFonts w:ascii="Courier New" w:hAnsi="Courier New"/>
                                  <w:spacing w:val="-19"/>
                                  <w:sz w:val="18"/>
                                </w:rPr>
                                <w:t xml:space="preserve"> </w:t>
                              </w:r>
                              <w:r>
                                <w:rPr>
                                  <w:rFonts w:ascii="Courier New" w:hAnsi="Courier New"/>
                                  <w:sz w:val="18"/>
                                </w:rPr>
                                <w:t>tvShowViewModel binding.lifecycleOwner = this</w:t>
                              </w:r>
                            </w:p>
                          </w:txbxContent>
                        </wps:txbx>
                        <wps:bodyPr lIns="0" rIns="0" tIns="0" bIns="0" anchor="t">
                          <a:noAutofit/>
                        </wps:bodyPr>
                      </wps:wsp>
                    </wpg:wgp>
                  </a:graphicData>
                </a:graphic>
              </wp:anchor>
            </w:drawing>
          </mc:Choice>
          <mc:Fallback>
            <w:pict>
              <v:group id="shape_0" alt="docshapegroup 35" style="position:absolute;margin-left:88.2pt;margin-top:7.55pt;width:399.6pt;height:31.25pt" coordorigin="1764,151" coordsize="7992,625">
                <v:rect id="shape_0" path="m0,0l-2147483645,0l-2147483645,-2147483646l0,-2147483646xe" fillcolor="#f6f6f6" stroked="f" o:allowincell="f" style="position:absolute;left:1764;top:161;width:7991;height:60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71;width:7991;height:584;mso-wrap-style:square;v-text-anchor:top;mso-position-horizontal-relative:page">
                  <v:fill o:detectmouseclick="t" on="false"/>
                  <v:stroke color="#3465a4" joinstyle="round" endcap="flat"/>
                  <v:textbox>
                    <w:txbxContent>
                      <w:p>
                        <w:pPr>
                          <w:pStyle w:val="Normal"/>
                          <w:spacing w:lineRule="auto" w:line="324" w:before="35" w:after="0"/>
                          <w:ind w:left="453" w:right="2128" w:hanging="0"/>
                          <w:rPr>
                            <w:rFonts w:ascii="Courier New" w:hAnsi="Courier New"/>
                            <w:sz w:val="18"/>
                          </w:rPr>
                        </w:pPr>
                        <w:r>
                          <w:rPr>
                            <w:rFonts w:ascii="Courier New" w:hAnsi="Courier New"/>
                            <w:sz w:val="18"/>
                          </w:rPr>
                          <w:t>binding.viewModel</w:t>
                        </w:r>
                        <w:r>
                          <w:rPr>
                            <w:rFonts w:ascii="Courier New" w:hAnsi="Courier New"/>
                            <w:spacing w:val="-19"/>
                            <w:sz w:val="18"/>
                          </w:rPr>
                          <w:t xml:space="preserve"> </w:t>
                        </w:r>
                        <w:r>
                          <w:rPr>
                            <w:rFonts w:ascii="Courier New" w:hAnsi="Courier New"/>
                            <w:sz w:val="18"/>
                          </w:rPr>
                          <w:t>=</w:t>
                        </w:r>
                        <w:r>
                          <w:rPr>
                            <w:rFonts w:ascii="Courier New" w:hAnsi="Courier New"/>
                            <w:spacing w:val="-19"/>
                            <w:sz w:val="18"/>
                          </w:rPr>
                          <w:t xml:space="preserve"> </w:t>
                        </w:r>
                        <w:r>
                          <w:rPr>
                            <w:rFonts w:ascii="Courier New" w:hAnsi="Courier New"/>
                            <w:sz w:val="18"/>
                          </w:rPr>
                          <w:t>tvShowViewModel binding.lifecycleOwner = this</w:t>
                        </w:r>
                      </w:p>
                    </w:txbxContent>
                  </v:textbox>
                  <w10:wrap type="topAndBottom"/>
                </v:rect>
              </v:group>
            </w:pict>
          </mc:Fallback>
        </mc:AlternateContent>
      </w:r>
    </w:p>
    <w:p>
      <w:pPr>
        <w:pStyle w:val="TextBody"/>
        <w:spacing w:before="12" w:after="0"/>
        <w:rPr>
          <w:sz w:val="7"/>
          <w:ins w:id="3043" w:author="Jomar Tigcal" w:date="2023-03-04T22:31:18Z"/>
        </w:rPr>
      </w:pPr>
      <w:ins w:id="3042" w:author="Jomar Tigcal" w:date="2023-03-04T22:31:18Z">
        <w:r>
          <w:rPr>
            <w:sz w:val="7"/>
          </w:rPr>
        </w:r>
      </w:ins>
    </w:p>
    <w:p>
      <w:pPr>
        <w:pStyle w:val="Normal"/>
        <w:spacing w:before="101" w:after="0"/>
        <w:ind w:left="554" w:hanging="0"/>
        <w:rPr>
          <w:sz w:val="20"/>
          <w:ins w:id="3065" w:author="Jomar Tigcal" w:date="2023-03-04T22:31:18Z"/>
        </w:rPr>
      </w:pPr>
      <w:ins w:id="3044" w:author="Jomar Tigcal" w:date="2023-03-04T22:31:18Z">
        <w:r>
          <w:rPr>
            <w:sz w:val="20"/>
          </w:rPr>
          <w:t>This</w:t>
        </w:r>
      </w:ins>
      <w:ins w:id="3045" w:author="Jomar Tigcal" w:date="2023-03-04T22:31:18Z">
        <w:r>
          <w:rPr>
            <w:spacing w:val="-10"/>
            <w:sz w:val="20"/>
          </w:rPr>
          <w:t xml:space="preserve"> </w:t>
        </w:r>
      </w:ins>
      <w:ins w:id="3046" w:author="Jomar Tigcal" w:date="2023-03-04T22:31:18Z">
        <w:r>
          <w:rPr>
            <w:sz w:val="20"/>
          </w:rPr>
          <w:t>binds</w:t>
        </w:r>
      </w:ins>
      <w:ins w:id="3047" w:author="Jomar Tigcal" w:date="2023-03-04T22:31:18Z">
        <w:r>
          <w:rPr>
            <w:spacing w:val="-4"/>
            <w:sz w:val="20"/>
          </w:rPr>
          <w:t xml:space="preserve"> </w:t>
        </w:r>
      </w:ins>
      <w:ins w:id="3048" w:author="Jomar Tigcal" w:date="2023-03-04T22:31:18Z">
        <w:r>
          <w:rPr>
            <w:sz w:val="20"/>
          </w:rPr>
          <w:t>the</w:t>
        </w:r>
      </w:ins>
      <w:ins w:id="3049" w:author="Jomar Tigcal" w:date="2023-03-04T22:31:18Z">
        <w:r>
          <w:rPr>
            <w:spacing w:val="-3"/>
            <w:sz w:val="20"/>
          </w:rPr>
          <w:t xml:space="preserve"> </w:t>
        </w:r>
      </w:ins>
      <w:ins w:id="3050" w:author="Jomar Tigcal" w:date="2023-03-04T22:31:18Z">
        <w:r>
          <w:rPr>
            <w:rFonts w:ascii="Courier New" w:hAnsi="Courier New"/>
            <w:b/>
          </w:rPr>
          <w:t>tvShowViewModel</w:t>
        </w:r>
      </w:ins>
      <w:ins w:id="3051" w:author="Jomar Tigcal" w:date="2023-03-04T22:31:18Z">
        <w:r>
          <w:rPr>
            <w:rFonts w:ascii="Courier New" w:hAnsi="Courier New"/>
            <w:b/>
            <w:spacing w:val="-80"/>
          </w:rPr>
          <w:t xml:space="preserve"> </w:t>
        </w:r>
      </w:ins>
      <w:ins w:id="3052" w:author="Jomar Tigcal" w:date="2023-03-04T22:31:18Z">
        <w:r>
          <w:rPr>
            <w:sz w:val="20"/>
          </w:rPr>
          <w:t>to</w:t>
        </w:r>
      </w:ins>
      <w:ins w:id="3053" w:author="Jomar Tigcal" w:date="2023-03-04T22:31:18Z">
        <w:r>
          <w:rPr>
            <w:spacing w:val="-3"/>
            <w:sz w:val="20"/>
          </w:rPr>
          <w:t xml:space="preserve"> </w:t>
        </w:r>
      </w:ins>
      <w:ins w:id="3054" w:author="Jomar Tigcal" w:date="2023-03-04T22:31:18Z">
        <w:r>
          <w:rPr>
            <w:sz w:val="20"/>
          </w:rPr>
          <w:t>the</w:t>
        </w:r>
      </w:ins>
      <w:ins w:id="3055" w:author="Jomar Tigcal" w:date="2023-03-04T22:31:18Z">
        <w:r>
          <w:rPr>
            <w:spacing w:val="-4"/>
            <w:sz w:val="20"/>
          </w:rPr>
          <w:t xml:space="preserve"> </w:t>
        </w:r>
      </w:ins>
      <w:ins w:id="3056" w:author="Jomar Tigcal" w:date="2023-03-04T22:31:18Z">
        <w:r>
          <w:rPr>
            <w:rFonts w:ascii="Courier New" w:hAnsi="Courier New"/>
            <w:b/>
          </w:rPr>
          <w:t>viewModel</w:t>
        </w:r>
      </w:ins>
      <w:ins w:id="3057" w:author="Jomar Tigcal" w:date="2023-03-04T22:31:18Z">
        <w:r>
          <w:rPr>
            <w:rFonts w:ascii="Courier New" w:hAnsi="Courier New"/>
            <w:b/>
            <w:spacing w:val="-80"/>
          </w:rPr>
          <w:t xml:space="preserve"> </w:t>
        </w:r>
      </w:ins>
      <w:ins w:id="3058" w:author="Jomar Tigcal" w:date="2023-03-04T22:31:18Z">
        <w:r>
          <w:rPr>
            <w:sz w:val="20"/>
          </w:rPr>
          <w:t>layout</w:t>
        </w:r>
      </w:ins>
      <w:ins w:id="3059" w:author="Jomar Tigcal" w:date="2023-03-04T22:31:18Z">
        <w:r>
          <w:rPr>
            <w:spacing w:val="-3"/>
            <w:sz w:val="20"/>
          </w:rPr>
          <w:t xml:space="preserve"> </w:t>
        </w:r>
      </w:ins>
      <w:ins w:id="3060" w:author="Jomar Tigcal" w:date="2023-03-04T22:31:18Z">
        <w:r>
          <w:rPr>
            <w:sz w:val="20"/>
          </w:rPr>
          <w:t>variable</w:t>
        </w:r>
      </w:ins>
      <w:ins w:id="3061" w:author="Jomar Tigcal" w:date="2023-03-04T22:31:18Z">
        <w:r>
          <w:rPr>
            <w:spacing w:val="-3"/>
            <w:sz w:val="20"/>
          </w:rPr>
          <w:t xml:space="preserve"> </w:t>
        </w:r>
      </w:ins>
      <w:ins w:id="3062" w:author="Jomar Tigcal" w:date="2023-03-04T22:31:18Z">
        <w:r>
          <w:rPr>
            <w:sz w:val="20"/>
          </w:rPr>
          <w:t>in</w:t>
        </w:r>
      </w:ins>
      <w:ins w:id="3063" w:author="Jomar Tigcal" w:date="2023-03-04T22:31:18Z">
        <w:r>
          <w:rPr>
            <w:spacing w:val="-3"/>
            <w:sz w:val="20"/>
          </w:rPr>
          <w:t xml:space="preserve"> </w:t>
        </w:r>
      </w:ins>
      <w:ins w:id="3064" w:author="Jomar Tigcal" w:date="2023-03-04T22:31:18Z">
        <w:r>
          <w:rPr>
            <w:spacing w:val="-5"/>
            <w:sz w:val="20"/>
          </w:rPr>
          <w:t>the</w:t>
        </w:r>
      </w:ins>
    </w:p>
    <w:p>
      <w:pPr>
        <w:pStyle w:val="Normal"/>
        <w:ind w:left="554" w:hanging="0"/>
        <w:rPr>
          <w:sz w:val="20"/>
          <w:ins w:id="3069" w:author="Jomar Tigcal" w:date="2023-03-04T22:31:18Z"/>
        </w:rPr>
      </w:pPr>
      <w:ins w:id="3066" w:author="Jomar Tigcal" w:date="2023-03-04T22:31:18Z">
        <w:r>
          <w:rPr>
            <w:rFonts w:ascii="Courier New" w:hAnsi="Courier New"/>
            <w:b/>
            <w:spacing w:val="-2"/>
          </w:rPr>
          <w:t>activity_main.xml</w:t>
        </w:r>
      </w:ins>
      <w:ins w:id="3067" w:author="Jomar Tigcal" w:date="2023-03-04T22:31:18Z">
        <w:r>
          <w:rPr>
            <w:rFonts w:ascii="Courier New" w:hAnsi="Courier New"/>
            <w:b/>
            <w:spacing w:val="-62"/>
          </w:rPr>
          <w:t xml:space="preserve"> </w:t>
        </w:r>
      </w:ins>
      <w:ins w:id="3068" w:author="Jomar Tigcal" w:date="2023-03-04T22:31:18Z">
        <w:r>
          <w:rPr>
            <w:spacing w:val="-2"/>
            <w:sz w:val="20"/>
          </w:rPr>
          <w:t>file.</w:t>
        </w:r>
      </w:ins>
    </w:p>
    <w:p>
      <w:pPr>
        <w:pStyle w:val="ListParagraph"/>
        <w:numPr>
          <w:ilvl w:val="0"/>
          <w:numId w:val="1"/>
        </w:numPr>
        <w:tabs>
          <w:tab w:val="clear" w:pos="720"/>
          <w:tab w:val="left" w:pos="554" w:leader="none"/>
        </w:tabs>
        <w:spacing w:lineRule="auto" w:line="247" w:before="140" w:after="0"/>
        <w:ind w:left="554" w:right="924" w:hanging="360"/>
        <w:jc w:val="left"/>
        <w:rPr>
          <w:sz w:val="20"/>
          <w:ins w:id="3097" w:author="Jomar Tigcal" w:date="2023-03-04T22:31:18Z"/>
        </w:rPr>
      </w:pPr>
      <w:ins w:id="3070" w:author="Jomar Tigcal" w:date="2023-03-04T22:31:18Z">
        <w:r>
          <w:rPr>
            <w:sz w:val="20"/>
          </w:rPr>
          <w:t>Run your application. It will display a list of TV shows. Clicking on a TV show will open</w:t>
        </w:r>
      </w:ins>
      <w:ins w:id="3071" w:author="Jomar Tigcal" w:date="2023-03-04T22:31:18Z">
        <w:r>
          <w:rPr>
            <w:spacing w:val="-3"/>
            <w:sz w:val="20"/>
          </w:rPr>
          <w:t xml:space="preserve"> </w:t>
        </w:r>
      </w:ins>
      <w:ins w:id="3072" w:author="Jomar Tigcal" w:date="2023-03-04T22:31:18Z">
        <w:r>
          <w:rPr>
            <w:sz w:val="20"/>
          </w:rPr>
          <w:t>a</w:t>
        </w:r>
      </w:ins>
      <w:ins w:id="3073" w:author="Jomar Tigcal" w:date="2023-03-04T22:31:18Z">
        <w:r>
          <w:rPr>
            <w:spacing w:val="-4"/>
            <w:sz w:val="20"/>
          </w:rPr>
          <w:t xml:space="preserve"> </w:t>
        </w:r>
      </w:ins>
      <w:ins w:id="3074" w:author="Jomar Tigcal" w:date="2023-03-04T22:31:18Z">
        <w:r>
          <w:rPr>
            <w:sz w:val="20"/>
          </w:rPr>
          <w:t>details</w:t>
        </w:r>
      </w:ins>
      <w:ins w:id="3075" w:author="Jomar Tigcal" w:date="2023-03-04T22:31:18Z">
        <w:r>
          <w:rPr>
            <w:spacing w:val="-3"/>
            <w:sz w:val="20"/>
          </w:rPr>
          <w:t xml:space="preserve"> </w:t>
        </w:r>
      </w:ins>
      <w:ins w:id="3076" w:author="Jomar Tigcal" w:date="2023-03-04T22:31:18Z">
        <w:r>
          <w:rPr>
            <w:sz w:val="20"/>
          </w:rPr>
          <w:t>screen</w:t>
        </w:r>
      </w:ins>
      <w:ins w:id="3077" w:author="Jomar Tigcal" w:date="2023-03-04T22:31:18Z">
        <w:r>
          <w:rPr>
            <w:spacing w:val="-3"/>
            <w:sz w:val="20"/>
          </w:rPr>
          <w:t xml:space="preserve"> </w:t>
        </w:r>
      </w:ins>
      <w:ins w:id="3078" w:author="Jomar Tigcal" w:date="2023-03-04T22:31:18Z">
        <w:r>
          <w:rPr>
            <w:sz w:val="20"/>
          </w:rPr>
          <w:t>where</w:t>
        </w:r>
      </w:ins>
      <w:ins w:id="3079" w:author="Jomar Tigcal" w:date="2023-03-04T22:31:18Z">
        <w:r>
          <w:rPr>
            <w:spacing w:val="-3"/>
            <w:sz w:val="20"/>
          </w:rPr>
          <w:t xml:space="preserve"> </w:t>
        </w:r>
      </w:ins>
      <w:ins w:id="3080" w:author="Jomar Tigcal" w:date="2023-03-04T22:31:18Z">
        <w:r>
          <w:rPr>
            <w:sz w:val="20"/>
          </w:rPr>
          <w:t>you</w:t>
        </w:r>
      </w:ins>
      <w:ins w:id="3081" w:author="Jomar Tigcal" w:date="2023-03-04T22:31:18Z">
        <w:r>
          <w:rPr>
            <w:spacing w:val="-3"/>
            <w:sz w:val="20"/>
          </w:rPr>
          <w:t xml:space="preserve"> </w:t>
        </w:r>
      </w:ins>
      <w:ins w:id="3082" w:author="Jomar Tigcal" w:date="2023-03-04T22:31:18Z">
        <w:r>
          <w:rPr>
            <w:sz w:val="20"/>
          </w:rPr>
          <w:t>can</w:t>
        </w:r>
      </w:ins>
      <w:ins w:id="3083" w:author="Jomar Tigcal" w:date="2023-03-04T22:31:18Z">
        <w:r>
          <w:rPr>
            <w:spacing w:val="-3"/>
            <w:sz w:val="20"/>
          </w:rPr>
          <w:t xml:space="preserve"> </w:t>
        </w:r>
      </w:ins>
      <w:ins w:id="3084" w:author="Jomar Tigcal" w:date="2023-03-04T22:31:18Z">
        <w:r>
          <w:rPr>
            <w:sz w:val="20"/>
          </w:rPr>
          <w:t>see</w:t>
        </w:r>
      </w:ins>
      <w:ins w:id="3085" w:author="Jomar Tigcal" w:date="2023-03-04T22:31:18Z">
        <w:r>
          <w:rPr>
            <w:spacing w:val="-3"/>
            <w:sz w:val="20"/>
          </w:rPr>
          <w:t xml:space="preserve"> </w:t>
        </w:r>
      </w:ins>
      <w:ins w:id="3086" w:author="Jomar Tigcal" w:date="2023-03-04T22:31:18Z">
        <w:r>
          <w:rPr>
            <w:sz w:val="20"/>
          </w:rPr>
          <w:t>additional</w:t>
        </w:r>
      </w:ins>
      <w:ins w:id="3087" w:author="Jomar Tigcal" w:date="2023-03-04T22:31:18Z">
        <w:r>
          <w:rPr>
            <w:spacing w:val="-4"/>
            <w:sz w:val="20"/>
          </w:rPr>
          <w:t xml:space="preserve"> </w:t>
        </w:r>
      </w:ins>
      <w:ins w:id="3088" w:author="Jomar Tigcal" w:date="2023-03-04T22:31:18Z">
        <w:r>
          <w:rPr>
            <w:sz w:val="20"/>
          </w:rPr>
          <w:t>information</w:t>
        </w:r>
      </w:ins>
      <w:ins w:id="3089" w:author="Jomar Tigcal" w:date="2023-03-04T22:31:18Z">
        <w:r>
          <w:rPr>
            <w:spacing w:val="-3"/>
            <w:sz w:val="20"/>
          </w:rPr>
          <w:t xml:space="preserve"> </w:t>
        </w:r>
      </w:ins>
      <w:ins w:id="3090" w:author="Jomar Tigcal" w:date="2023-03-04T22:31:18Z">
        <w:r>
          <w:rPr>
            <w:sz w:val="20"/>
          </w:rPr>
          <w:t>about</w:t>
        </w:r>
      </w:ins>
      <w:ins w:id="3091" w:author="Jomar Tigcal" w:date="2023-03-04T22:31:18Z">
        <w:r>
          <w:rPr>
            <w:spacing w:val="-4"/>
            <w:sz w:val="20"/>
          </w:rPr>
          <w:t xml:space="preserve"> </w:t>
        </w:r>
      </w:ins>
      <w:ins w:id="3092" w:author="Jomar Tigcal" w:date="2023-03-04T22:31:18Z">
        <w:r>
          <w:rPr>
            <w:sz w:val="20"/>
          </w:rPr>
          <w:t>the</w:t>
        </w:r>
      </w:ins>
      <w:ins w:id="3093" w:author="Jomar Tigcal" w:date="2023-03-04T22:31:18Z">
        <w:r>
          <w:rPr>
            <w:spacing w:val="-3"/>
            <w:sz w:val="20"/>
          </w:rPr>
          <w:t xml:space="preserve"> </w:t>
        </w:r>
      </w:ins>
      <w:ins w:id="3094" w:author="Jomar Tigcal" w:date="2023-03-04T22:31:18Z">
        <w:r>
          <w:rPr>
            <w:sz w:val="20"/>
          </w:rPr>
          <w:t>show, such as the release year and a</w:t>
        </w:r>
      </w:ins>
      <w:ins w:id="3095" w:author="Jomar Tigcal" w:date="2023-03-04T22:31:18Z">
        <w:r>
          <w:rPr>
            <w:spacing w:val="40"/>
            <w:sz w:val="20"/>
          </w:rPr>
          <w:t xml:space="preserve"> </w:t>
        </w:r>
      </w:ins>
      <w:ins w:id="3096" w:author="Jomar Tigcal" w:date="2023-03-04T22:31:18Z">
        <w:r>
          <w:rPr>
            <w:sz w:val="20"/>
          </w:rPr>
          <w:t>plot overview:</w:t>
        </w:r>
      </w:ins>
    </w:p>
    <w:p>
      <w:pPr>
        <w:pStyle w:val="TextBody"/>
        <w:spacing w:before="8" w:after="0"/>
        <w:rPr>
          <w:sz w:val="13"/>
          <w:ins w:id="3101" w:author="Jomar Tigcal" w:date="2023-03-04T22:31:18Z"/>
        </w:rPr>
      </w:pPr>
      <w:ins w:id="3098" w:author="Jomar Tigcal" w:date="2023-03-04T22:31:18Z">
        <w:r>
          <w:rPr/>
          <w:t>​</w:t>
        </w:r>
      </w:ins>
      <w:ins w:id="3099" w:author="Jomar Tigcal" w:date="2023-03-04T22:31:18Z">
        <w:r>
          <w:drawing>
            <wp:anchor behindDoc="0" distT="0" distB="0" distL="0" distR="0" simplePos="0" locked="0" layoutInCell="0" allowOverlap="1" relativeHeight="1996">
              <wp:simplePos x="0" y="0"/>
              <wp:positionH relativeFrom="page">
                <wp:posOffset>667385</wp:posOffset>
              </wp:positionH>
              <wp:positionV relativeFrom="paragraph">
                <wp:posOffset>133350</wp:posOffset>
              </wp:positionV>
              <wp:extent cx="5103495" cy="4987925"/>
              <wp:effectExtent l="0" t="0" r="0" b="0"/>
              <wp:wrapTopAndBottom/>
              <wp:docPr id="1866" name="Image3 Copy 1" descr="Figure 14.7: The TV Guide app looks the same with data bin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 name="Image3 Copy 1" descr="Figure 14.7: The TV Guide app looks the same with data binding "/>
                      <pic:cNvPicPr>
                        <a:picLocks noChangeAspect="1" noChangeArrowheads="1"/>
                      </pic:cNvPicPr>
                    </pic:nvPicPr>
                    <pic:blipFill>
                      <a:blip r:embed="rId528"/>
                      <a:stretch>
                        <a:fillRect/>
                      </a:stretch>
                    </pic:blipFill>
                    <pic:spPr bwMode="auto">
                      <a:xfrm>
                        <a:off x="0" y="0"/>
                        <a:ext cx="5103495" cy="4987925"/>
                      </a:xfrm>
                      <a:prstGeom prst="rect">
                        <a:avLst/>
                      </a:prstGeom>
                    </pic:spPr>
                  </pic:pic>
                </a:graphicData>
              </a:graphic>
            </wp:anchor>
          </w:drawing>
        </w:r>
      </w:ins>
      <w:ins w:id="3100" w:author="Jomar Tigcal" w:date="2023-03-04T22:31:18Z">
        <w:r>
          <w:rPr/>
          <w:t>​</w:t>
        </w:r>
      </w:ins>
    </w:p>
    <w:p>
      <w:pPr>
        <w:pStyle w:val="Normal"/>
        <w:spacing w:before="75" w:after="0"/>
        <w:ind w:left="1359" w:hanging="0"/>
        <w:rPr>
          <w:rFonts w:ascii="Open Sans SemiBold" w:hAnsi="Open Sans SemiBold"/>
          <w:b/>
          <w:b/>
          <w:sz w:val="18"/>
          <w:ins w:id="3125" w:author="Jomar Tigcal" w:date="2023-03-04T22:31:18Z"/>
        </w:rPr>
      </w:pPr>
      <w:ins w:id="3102" w:author="Jomar Tigcal" w:date="2023-03-04T22:31:18Z">
        <w:r>
          <w:rPr>
            <w:rFonts w:ascii="Open Sans SemiBold" w:hAnsi="Open Sans SemiBold"/>
            <w:b/>
            <w:sz w:val="18"/>
          </w:rPr>
          <w:t>Figure</w:t>
        </w:r>
      </w:ins>
      <w:ins w:id="3103" w:author="Jomar Tigcal" w:date="2023-03-04T22:31:18Z">
        <w:r>
          <w:rPr>
            <w:rFonts w:ascii="Open Sans SemiBold" w:hAnsi="Open Sans SemiBold"/>
            <w:b/>
            <w:spacing w:val="-3"/>
            <w:sz w:val="18"/>
          </w:rPr>
          <w:t xml:space="preserve"> </w:t>
        </w:r>
      </w:ins>
      <w:ins w:id="3104" w:author="Jomar Tigcal" w:date="2023-03-04T22:31:18Z">
        <w:r>
          <w:rPr>
            <w:rFonts w:ascii="Open Sans SemiBold" w:hAnsi="Open Sans SemiBold"/>
            <w:b/>
            <w:sz w:val="18"/>
          </w:rPr>
          <w:t>15.7:</w:t>
        </w:r>
      </w:ins>
      <w:ins w:id="3105" w:author="Jomar Tigcal" w:date="2023-03-04T22:31:18Z">
        <w:r>
          <w:rPr>
            <w:rFonts w:ascii="Open Sans SemiBold" w:hAnsi="Open Sans SemiBold"/>
            <w:b/>
            <w:spacing w:val="-1"/>
            <w:sz w:val="18"/>
          </w:rPr>
          <w:t xml:space="preserve"> </w:t>
        </w:r>
      </w:ins>
      <w:ins w:id="3106" w:author="Jomar Tigcal" w:date="2023-03-04T22:31:18Z">
        <w:r>
          <w:rPr>
            <w:rFonts w:ascii="Open Sans SemiBold" w:hAnsi="Open Sans SemiBold"/>
            <w:b/>
            <w:sz w:val="18"/>
          </w:rPr>
          <w:t>The</w:t>
        </w:r>
      </w:ins>
      <w:ins w:id="3107" w:author="Jomar Tigcal" w:date="2023-03-04T22:31:18Z">
        <w:r>
          <w:rPr>
            <w:rFonts w:ascii="Open Sans SemiBold" w:hAnsi="Open Sans SemiBold"/>
            <w:b/>
            <w:spacing w:val="-2"/>
            <w:sz w:val="18"/>
          </w:rPr>
          <w:t xml:space="preserve"> </w:t>
        </w:r>
      </w:ins>
      <w:ins w:id="3108" w:author="Jomar Tigcal" w:date="2023-03-04T22:31:18Z">
        <w:r>
          <w:rPr>
            <w:rFonts w:ascii="Open Sans SemiBold" w:hAnsi="Open Sans SemiBold"/>
            <w:b/>
            <w:sz w:val="18"/>
          </w:rPr>
          <w:t>TV</w:t>
        </w:r>
      </w:ins>
      <w:ins w:id="3109" w:author="Jomar Tigcal" w:date="2023-03-04T22:31:18Z">
        <w:r>
          <w:rPr>
            <w:rFonts w:ascii="Open Sans SemiBold" w:hAnsi="Open Sans SemiBold"/>
            <w:b/>
            <w:spacing w:val="-1"/>
            <w:sz w:val="18"/>
          </w:rPr>
          <w:t xml:space="preserve"> </w:t>
        </w:r>
      </w:ins>
      <w:ins w:id="3110" w:author="Jomar Tigcal" w:date="2023-03-04T22:31:18Z">
        <w:r>
          <w:rPr>
            <w:rFonts w:ascii="Open Sans SemiBold" w:hAnsi="Open Sans SemiBold"/>
            <w:b/>
            <w:sz w:val="18"/>
          </w:rPr>
          <w:t>Guide</w:t>
        </w:r>
      </w:ins>
      <w:ins w:id="3111" w:author="Jomar Tigcal" w:date="2023-03-04T22:31:18Z">
        <w:r>
          <w:rPr>
            <w:rFonts w:ascii="Open Sans SemiBold" w:hAnsi="Open Sans SemiBold"/>
            <w:b/>
            <w:spacing w:val="-2"/>
            <w:sz w:val="18"/>
          </w:rPr>
          <w:t xml:space="preserve"> </w:t>
        </w:r>
      </w:ins>
      <w:ins w:id="3112" w:author="Jomar Tigcal" w:date="2023-03-04T22:31:18Z">
        <w:r>
          <w:rPr>
            <w:rFonts w:ascii="Open Sans SemiBold" w:hAnsi="Open Sans SemiBold"/>
            <w:b/>
            <w:sz w:val="18"/>
          </w:rPr>
          <w:t>app</w:t>
        </w:r>
      </w:ins>
      <w:ins w:id="3113" w:author="Jomar Tigcal" w:date="2023-03-04T22:31:18Z">
        <w:r>
          <w:rPr>
            <w:rFonts w:ascii="Open Sans SemiBold" w:hAnsi="Open Sans SemiBold"/>
            <w:b/>
            <w:spacing w:val="-1"/>
            <w:sz w:val="18"/>
          </w:rPr>
          <w:t xml:space="preserve"> </w:t>
        </w:r>
      </w:ins>
      <w:ins w:id="3114" w:author="Jomar Tigcal" w:date="2023-03-04T22:31:18Z">
        <w:r>
          <w:rPr>
            <w:rFonts w:ascii="Open Sans SemiBold" w:hAnsi="Open Sans SemiBold"/>
            <w:b/>
            <w:sz w:val="18"/>
          </w:rPr>
          <w:t>looks</w:t>
        </w:r>
      </w:ins>
      <w:ins w:id="3115" w:author="Jomar Tigcal" w:date="2023-03-04T22:31:18Z">
        <w:r>
          <w:rPr>
            <w:rFonts w:ascii="Open Sans SemiBold" w:hAnsi="Open Sans SemiBold"/>
            <w:b/>
            <w:spacing w:val="-2"/>
            <w:sz w:val="18"/>
          </w:rPr>
          <w:t xml:space="preserve"> </w:t>
        </w:r>
      </w:ins>
      <w:ins w:id="3116" w:author="Jomar Tigcal" w:date="2023-03-04T22:31:18Z">
        <w:r>
          <w:rPr>
            <w:rFonts w:ascii="Open Sans SemiBold" w:hAnsi="Open Sans SemiBold"/>
            <w:b/>
            <w:sz w:val="18"/>
          </w:rPr>
          <w:t>the</w:t>
        </w:r>
      </w:ins>
      <w:ins w:id="3117" w:author="Jomar Tigcal" w:date="2023-03-04T22:31:18Z">
        <w:r>
          <w:rPr>
            <w:rFonts w:ascii="Open Sans SemiBold" w:hAnsi="Open Sans SemiBold"/>
            <w:b/>
            <w:spacing w:val="-1"/>
            <w:sz w:val="18"/>
          </w:rPr>
          <w:t xml:space="preserve"> </w:t>
        </w:r>
      </w:ins>
      <w:ins w:id="3118" w:author="Jomar Tigcal" w:date="2023-03-04T22:31:18Z">
        <w:r>
          <w:rPr>
            <w:rFonts w:ascii="Open Sans SemiBold" w:hAnsi="Open Sans SemiBold"/>
            <w:b/>
            <w:sz w:val="18"/>
          </w:rPr>
          <w:t>same</w:t>
        </w:r>
      </w:ins>
      <w:ins w:id="3119" w:author="Jomar Tigcal" w:date="2023-03-04T22:31:18Z">
        <w:r>
          <w:rPr>
            <w:rFonts w:ascii="Open Sans SemiBold" w:hAnsi="Open Sans SemiBold"/>
            <w:b/>
            <w:spacing w:val="-2"/>
            <w:sz w:val="18"/>
          </w:rPr>
          <w:t xml:space="preserve"> </w:t>
        </w:r>
      </w:ins>
      <w:ins w:id="3120" w:author="Jomar Tigcal" w:date="2023-03-04T22:31:18Z">
        <w:r>
          <w:rPr>
            <w:rFonts w:ascii="Open Sans SemiBold" w:hAnsi="Open Sans SemiBold"/>
            <w:b/>
            <w:sz w:val="18"/>
          </w:rPr>
          <w:t>with</w:t>
        </w:r>
      </w:ins>
      <w:ins w:id="3121" w:author="Jomar Tigcal" w:date="2023-03-04T22:31:18Z">
        <w:r>
          <w:rPr>
            <w:rFonts w:ascii="Open Sans SemiBold" w:hAnsi="Open Sans SemiBold"/>
            <w:b/>
            <w:spacing w:val="-1"/>
            <w:sz w:val="18"/>
          </w:rPr>
          <w:t xml:space="preserve"> </w:t>
        </w:r>
      </w:ins>
      <w:ins w:id="3122" w:author="Jomar Tigcal" w:date="2023-03-04T22:31:18Z">
        <w:r>
          <w:rPr>
            <w:rFonts w:ascii="Open Sans SemiBold" w:hAnsi="Open Sans SemiBold"/>
            <w:b/>
            <w:sz w:val="18"/>
          </w:rPr>
          <w:t>data</w:t>
        </w:r>
      </w:ins>
      <w:ins w:id="3123" w:author="Jomar Tigcal" w:date="2023-03-04T22:31:18Z">
        <w:r>
          <w:rPr>
            <w:rFonts w:ascii="Open Sans SemiBold" w:hAnsi="Open Sans SemiBold"/>
            <w:b/>
            <w:spacing w:val="-1"/>
            <w:sz w:val="18"/>
          </w:rPr>
          <w:t xml:space="preserve"> </w:t>
        </w:r>
      </w:ins>
      <w:ins w:id="3124" w:author="Jomar Tigcal" w:date="2023-03-04T22:31:18Z">
        <w:r>
          <w:rPr>
            <w:rFonts w:ascii="Open Sans SemiBold" w:hAnsi="Open Sans SemiBold"/>
            <w:b/>
            <w:spacing w:val="-2"/>
            <w:sz w:val="18"/>
          </w:rPr>
          <w:t>binding</w:t>
        </w:r>
      </w:ins>
    </w:p>
    <w:p>
      <w:pPr>
        <w:sectPr>
          <w:headerReference w:type="even" r:id="rId529"/>
          <w:headerReference w:type="default" r:id="rId530"/>
          <w:type w:val="nextPage"/>
          <w:pgSz w:w="10800" w:h="13320"/>
          <w:pgMar w:left="940" w:right="920" w:gutter="0" w:header="695" w:top="1120" w:footer="0" w:bottom="280"/>
          <w:pgNumType w:fmt="decimal"/>
          <w:formProt w:val="false"/>
          <w:textDirection w:val="lrTb"/>
          <w:docGrid w:type="default" w:linePitch="100" w:charSpace="4096"/>
        </w:sectPr>
        <w:pStyle w:val="TextBody"/>
        <w:spacing w:lineRule="auto" w:line="247" w:before="154" w:after="0"/>
        <w:ind w:left="554" w:right="882" w:hanging="0"/>
        <w:rPr>
          <w:ins w:id="3159" w:author="Jomar Tigcal" w:date="2023-03-04T22:31:18Z"/>
        </w:rPr>
      </w:pPr>
      <w:ins w:id="3126" w:author="Jomar Tigcal" w:date="2023-03-04T22:31:18Z">
        <w:r>
          <w:rPr/>
          <w:t>You</w:t>
        </w:r>
      </w:ins>
      <w:ins w:id="3127" w:author="Jomar Tigcal" w:date="2023-03-04T22:31:18Z">
        <w:r>
          <w:rPr>
            <w:spacing w:val="-3"/>
          </w:rPr>
          <w:t xml:space="preserve"> </w:t>
        </w:r>
      </w:ins>
      <w:ins w:id="3128" w:author="Jomar Tigcal" w:date="2023-03-04T22:31:18Z">
        <w:r>
          <w:rPr/>
          <w:t>have</w:t>
        </w:r>
      </w:ins>
      <w:ins w:id="3129" w:author="Jomar Tigcal" w:date="2023-03-04T22:31:18Z">
        <w:r>
          <w:rPr>
            <w:spacing w:val="-3"/>
          </w:rPr>
          <w:t xml:space="preserve"> </w:t>
        </w:r>
      </w:ins>
      <w:ins w:id="3130" w:author="Jomar Tigcal" w:date="2023-03-04T22:31:18Z">
        <w:r>
          <w:rPr/>
          <w:t>added</w:t>
        </w:r>
      </w:ins>
      <w:ins w:id="3131" w:author="Jomar Tigcal" w:date="2023-03-04T22:31:18Z">
        <w:r>
          <w:rPr>
            <w:spacing w:val="-3"/>
          </w:rPr>
          <w:t xml:space="preserve"> </w:t>
        </w:r>
      </w:ins>
      <w:ins w:id="3132" w:author="Jomar Tigcal" w:date="2023-03-04T22:31:18Z">
        <w:r>
          <w:rPr/>
          <w:t>data</w:t>
        </w:r>
      </w:ins>
      <w:ins w:id="3133" w:author="Jomar Tigcal" w:date="2023-03-04T22:31:18Z">
        <w:r>
          <w:rPr>
            <w:spacing w:val="-3"/>
          </w:rPr>
          <w:t xml:space="preserve"> </w:t>
        </w:r>
      </w:ins>
      <w:ins w:id="3134" w:author="Jomar Tigcal" w:date="2023-03-04T22:31:18Z">
        <w:r>
          <w:rPr/>
          <w:t>binding</w:t>
        </w:r>
      </w:ins>
      <w:ins w:id="3135" w:author="Jomar Tigcal" w:date="2023-03-04T22:31:18Z">
        <w:r>
          <w:rPr>
            <w:spacing w:val="-3"/>
          </w:rPr>
          <w:t xml:space="preserve"> </w:t>
        </w:r>
      </w:ins>
      <w:ins w:id="3136" w:author="Jomar Tigcal" w:date="2023-03-04T22:31:18Z">
        <w:r>
          <w:rPr/>
          <w:t>in</w:t>
        </w:r>
      </w:ins>
      <w:ins w:id="3137" w:author="Jomar Tigcal" w:date="2023-03-04T22:31:18Z">
        <w:r>
          <w:rPr>
            <w:spacing w:val="-3"/>
          </w:rPr>
          <w:t xml:space="preserve"> </w:t>
        </w:r>
      </w:ins>
      <w:ins w:id="3138" w:author="Jomar Tigcal" w:date="2023-03-04T22:31:18Z">
        <w:r>
          <w:rPr/>
          <w:t>the</w:t>
        </w:r>
      </w:ins>
      <w:ins w:id="3139" w:author="Jomar Tigcal" w:date="2023-03-04T22:31:18Z">
        <w:r>
          <w:rPr>
            <w:spacing w:val="-3"/>
          </w:rPr>
          <w:t xml:space="preserve"> </w:t>
        </w:r>
      </w:ins>
      <w:ins w:id="3140" w:author="Jomar Tigcal" w:date="2023-03-04T22:31:18Z">
        <w:r>
          <w:rPr/>
          <w:t>TV</w:t>
        </w:r>
      </w:ins>
      <w:ins w:id="3141" w:author="Jomar Tigcal" w:date="2023-03-04T22:31:18Z">
        <w:r>
          <w:rPr>
            <w:spacing w:val="-3"/>
          </w:rPr>
          <w:t xml:space="preserve"> </w:t>
        </w:r>
      </w:ins>
      <w:ins w:id="3142" w:author="Jomar Tigcal" w:date="2023-03-04T22:31:18Z">
        <w:r>
          <w:rPr/>
          <w:t>Guide</w:t>
        </w:r>
      </w:ins>
      <w:ins w:id="3143" w:author="Jomar Tigcal" w:date="2023-03-04T22:31:18Z">
        <w:r>
          <w:rPr>
            <w:spacing w:val="-3"/>
          </w:rPr>
          <w:t xml:space="preserve"> </w:t>
        </w:r>
      </w:ins>
      <w:ins w:id="3144" w:author="Jomar Tigcal" w:date="2023-03-04T22:31:18Z">
        <w:r>
          <w:rPr/>
          <w:t>app.</w:t>
        </w:r>
      </w:ins>
      <w:ins w:id="3145" w:author="Jomar Tigcal" w:date="2023-03-04T22:31:18Z">
        <w:r>
          <w:rPr>
            <w:spacing w:val="-3"/>
          </w:rPr>
          <w:t xml:space="preserve"> </w:t>
        </w:r>
      </w:ins>
      <w:ins w:id="3146" w:author="Jomar Tigcal" w:date="2023-03-04T22:31:18Z">
        <w:r>
          <w:rPr/>
          <w:t>In</w:t>
        </w:r>
      </w:ins>
      <w:ins w:id="3147" w:author="Jomar Tigcal" w:date="2023-03-04T22:31:18Z">
        <w:r>
          <w:rPr>
            <w:spacing w:val="-3"/>
          </w:rPr>
          <w:t xml:space="preserve"> </w:t>
        </w:r>
      </w:ins>
      <w:ins w:id="3148" w:author="Jomar Tigcal" w:date="2023-03-04T22:31:18Z">
        <w:r>
          <w:rPr/>
          <w:t>the</w:t>
        </w:r>
      </w:ins>
      <w:ins w:id="3149" w:author="Jomar Tigcal" w:date="2023-03-04T22:31:18Z">
        <w:r>
          <w:rPr>
            <w:spacing w:val="-3"/>
          </w:rPr>
          <w:t xml:space="preserve"> </w:t>
        </w:r>
      </w:ins>
      <w:ins w:id="3150" w:author="Jomar Tigcal" w:date="2023-03-04T22:31:18Z">
        <w:r>
          <w:rPr/>
          <w:t>next</w:t>
        </w:r>
      </w:ins>
      <w:ins w:id="3151" w:author="Jomar Tigcal" w:date="2023-03-04T22:31:18Z">
        <w:r>
          <w:rPr>
            <w:spacing w:val="-3"/>
          </w:rPr>
          <w:t xml:space="preserve"> </w:t>
        </w:r>
      </w:ins>
      <w:ins w:id="3152" w:author="Jomar Tigcal" w:date="2023-03-04T22:31:18Z">
        <w:r>
          <w:rPr/>
          <w:t>steps,</w:t>
        </w:r>
      </w:ins>
      <w:ins w:id="3153" w:author="Jomar Tigcal" w:date="2023-03-04T22:31:18Z">
        <w:r>
          <w:rPr>
            <w:spacing w:val="-3"/>
          </w:rPr>
          <w:t xml:space="preserve"> </w:t>
        </w:r>
      </w:ins>
      <w:ins w:id="3154" w:author="Jomar Tigcal" w:date="2023-03-04T22:31:18Z">
        <w:r>
          <w:rPr/>
          <w:t>you</w:t>
        </w:r>
      </w:ins>
      <w:ins w:id="3155" w:author="Jomar Tigcal" w:date="2023-03-04T22:31:18Z">
        <w:r>
          <w:rPr>
            <w:spacing w:val="-3"/>
          </w:rPr>
          <w:t xml:space="preserve"> </w:t>
        </w:r>
      </w:ins>
      <w:ins w:id="3156" w:author="Jomar Tigcal" w:date="2023-03-04T22:31:18Z">
        <w:r>
          <w:rPr/>
          <w:t>will</w:t>
        </w:r>
      </w:ins>
      <w:ins w:id="3157" w:author="Jomar Tigcal" w:date="2023-03-04T22:31:18Z">
        <w:r>
          <w:rPr>
            <w:spacing w:val="-3"/>
          </w:rPr>
          <w:t xml:space="preserve"> </w:t>
        </w:r>
      </w:ins>
      <w:ins w:id="3158" w:author="Jomar Tigcal" w:date="2023-03-04T22:31:18Z">
        <w:r>
          <w:rPr/>
          <w:t>be using Room to cache the list of TV shows in the local database.</w:t>
        </w:r>
      </w:ins>
    </w:p>
    <w:p>
      <w:pPr>
        <w:pStyle w:val="TextBody"/>
        <w:spacing w:before="12" w:after="0"/>
        <w:rPr>
          <w:sz w:val="7"/>
          <w:ins w:id="3161" w:author="Jomar Tigcal" w:date="2023-03-04T22:31:18Z"/>
        </w:rPr>
      </w:pPr>
      <w:ins w:id="3160" w:author="Jomar Tigcal" w:date="2023-03-04T22:31:18Z">
        <w:r>
          <w:rPr>
            <w:sz w:val="7"/>
          </w:rPr>
        </w:r>
      </w:ins>
    </w:p>
    <w:p>
      <w:pPr>
        <w:pStyle w:val="ListParagraph"/>
        <w:numPr>
          <w:ilvl w:val="0"/>
          <w:numId w:val="1"/>
        </w:numPr>
        <w:tabs>
          <w:tab w:val="clear" w:pos="720"/>
          <w:tab w:val="left" w:pos="1274" w:leader="none"/>
        </w:tabs>
        <w:spacing w:before="101" w:after="0"/>
        <w:ind w:left="1274" w:hanging="360"/>
        <w:jc w:val="left"/>
        <w:rPr>
          <w:sz w:val="20"/>
          <w:ins w:id="3183" w:author="Jomar Tigcal" w:date="2023-03-04T22:31:18Z"/>
        </w:rPr>
      </w:pPr>
      <w:ins w:id="3162" w:author="Jomar Tigcal" w:date="2023-03-04T22:31:18Z">
        <w:r>
          <w:rPr>
            <w:sz w:val="20"/>
          </w:rPr>
          <w:t>Open</w:t>
        </w:r>
      </w:ins>
      <w:ins w:id="3163" w:author="Jomar Tigcal" w:date="2023-03-04T22:31:18Z">
        <w:r>
          <w:rPr>
            <w:spacing w:val="-12"/>
            <w:sz w:val="20"/>
          </w:rPr>
          <w:t xml:space="preserve"> </w:t>
        </w:r>
      </w:ins>
      <w:ins w:id="3164" w:author="Jomar Tigcal" w:date="2023-03-04T22:31:18Z">
        <w:r>
          <w:rPr>
            <w:sz w:val="20"/>
          </w:rPr>
          <w:t>the</w:t>
        </w:r>
      </w:ins>
      <w:ins w:id="3165" w:author="Jomar Tigcal" w:date="2023-03-04T22:31:18Z">
        <w:r>
          <w:rPr>
            <w:spacing w:val="-4"/>
            <w:sz w:val="20"/>
          </w:rPr>
          <w:t xml:space="preserve"> </w:t>
        </w:r>
      </w:ins>
      <w:ins w:id="3166" w:author="Jomar Tigcal" w:date="2023-03-04T22:31:18Z">
        <w:r>
          <w:rPr>
            <w:rFonts w:ascii="Courier New" w:hAnsi="Courier New"/>
            <w:b/>
          </w:rPr>
          <w:t>TVShow</w:t>
        </w:r>
      </w:ins>
      <w:ins w:id="3167" w:author="Jomar Tigcal" w:date="2023-03-04T22:31:18Z">
        <w:r>
          <w:rPr>
            <w:rFonts w:ascii="Courier New" w:hAnsi="Courier New"/>
            <w:b/>
            <w:spacing w:val="-80"/>
          </w:rPr>
          <w:t xml:space="preserve"> </w:t>
        </w:r>
      </w:ins>
      <w:ins w:id="3168" w:author="Jomar Tigcal" w:date="2023-03-04T22:31:18Z">
        <w:r>
          <w:rPr>
            <w:sz w:val="20"/>
          </w:rPr>
          <w:t>class</w:t>
        </w:r>
      </w:ins>
      <w:ins w:id="3169" w:author="Jomar Tigcal" w:date="2023-03-04T22:31:18Z">
        <w:r>
          <w:rPr>
            <w:spacing w:val="-3"/>
            <w:sz w:val="20"/>
          </w:rPr>
          <w:t xml:space="preserve"> </w:t>
        </w:r>
      </w:ins>
      <w:ins w:id="3170" w:author="Jomar Tigcal" w:date="2023-03-04T22:31:18Z">
        <w:r>
          <w:rPr>
            <w:sz w:val="20"/>
          </w:rPr>
          <w:t>and</w:t>
        </w:r>
      </w:ins>
      <w:ins w:id="3171" w:author="Jomar Tigcal" w:date="2023-03-04T22:31:18Z">
        <w:r>
          <w:rPr>
            <w:spacing w:val="-4"/>
            <w:sz w:val="20"/>
          </w:rPr>
          <w:t xml:space="preserve"> </w:t>
        </w:r>
      </w:ins>
      <w:ins w:id="3172" w:author="Jomar Tigcal" w:date="2023-03-04T22:31:18Z">
        <w:r>
          <w:rPr>
            <w:sz w:val="20"/>
          </w:rPr>
          <w:t>add</w:t>
        </w:r>
      </w:ins>
      <w:ins w:id="3173" w:author="Jomar Tigcal" w:date="2023-03-04T22:31:18Z">
        <w:r>
          <w:rPr>
            <w:spacing w:val="-3"/>
            <w:sz w:val="20"/>
          </w:rPr>
          <w:t xml:space="preserve"> </w:t>
        </w:r>
      </w:ins>
      <w:ins w:id="3174" w:author="Jomar Tigcal" w:date="2023-03-04T22:31:18Z">
        <w:r>
          <w:rPr>
            <w:sz w:val="20"/>
          </w:rPr>
          <w:t>an</w:t>
        </w:r>
      </w:ins>
      <w:ins w:id="3175" w:author="Jomar Tigcal" w:date="2023-03-04T22:31:18Z">
        <w:r>
          <w:rPr>
            <w:spacing w:val="-4"/>
            <w:sz w:val="20"/>
          </w:rPr>
          <w:t xml:space="preserve"> </w:t>
        </w:r>
      </w:ins>
      <w:ins w:id="3176" w:author="Jomar Tigcal" w:date="2023-03-04T22:31:18Z">
        <w:r>
          <w:rPr>
            <w:rFonts w:ascii="Courier New" w:hAnsi="Courier New"/>
            <w:b/>
          </w:rPr>
          <w:t>Entity</w:t>
        </w:r>
      </w:ins>
      <w:ins w:id="3177" w:author="Jomar Tigcal" w:date="2023-03-04T22:31:18Z">
        <w:r>
          <w:rPr>
            <w:rFonts w:ascii="Courier New" w:hAnsi="Courier New"/>
            <w:b/>
            <w:spacing w:val="-80"/>
          </w:rPr>
          <w:t xml:space="preserve"> </w:t>
        </w:r>
      </w:ins>
      <w:ins w:id="3178" w:author="Jomar Tigcal" w:date="2023-03-04T22:31:18Z">
        <w:r>
          <w:rPr>
            <w:sz w:val="20"/>
          </w:rPr>
          <w:t>annotation</w:t>
        </w:r>
      </w:ins>
      <w:ins w:id="3179" w:author="Jomar Tigcal" w:date="2023-03-04T22:31:18Z">
        <w:r>
          <w:rPr>
            <w:spacing w:val="-3"/>
            <w:sz w:val="20"/>
          </w:rPr>
          <w:t xml:space="preserve"> </w:t>
        </w:r>
      </w:ins>
      <w:ins w:id="3180" w:author="Jomar Tigcal" w:date="2023-03-04T22:31:18Z">
        <w:r>
          <w:rPr>
            <w:sz w:val="20"/>
          </w:rPr>
          <w:t>for</w:t>
        </w:r>
      </w:ins>
      <w:ins w:id="3181" w:author="Jomar Tigcal" w:date="2023-03-04T22:31:18Z">
        <w:r>
          <w:rPr>
            <w:spacing w:val="-3"/>
            <w:sz w:val="20"/>
          </w:rPr>
          <w:t xml:space="preserve"> </w:t>
        </w:r>
      </w:ins>
      <w:ins w:id="3182" w:author="Jomar Tigcal" w:date="2023-03-04T22:31:18Z">
        <w:r>
          <w:rPr>
            <w:spacing w:val="-5"/>
            <w:sz w:val="20"/>
          </w:rPr>
          <w:t>it:</w:t>
        </w:r>
      </w:ins>
    </w:p>
    <w:p>
      <w:pPr>
        <w:pStyle w:val="TextBody"/>
        <w:spacing w:before="10" w:after="0"/>
        <w:rPr>
          <w:sz w:val="8"/>
          <w:ins w:id="3184" w:author="Jomar Tigcal" w:date="2023-03-04T22:31:18Z"/>
        </w:rPr>
      </w:pPr>
      <w:r>
        <w:rPr>
          <w:sz w:val="8"/>
        </w:rPr>
        <mc:AlternateContent>
          <mc:Choice Requires="wpg">
            <w:drawing>
              <wp:anchor behindDoc="0" distT="0" distB="0" distL="0" distR="4445" simplePos="0" locked="0" layoutInCell="0" allowOverlap="1" relativeHeight="2017" wp14:anchorId="2E8918E7">
                <wp:simplePos x="0" y="0"/>
                <wp:positionH relativeFrom="page">
                  <wp:posOffset>1120140</wp:posOffset>
                </wp:positionH>
                <wp:positionV relativeFrom="paragraph">
                  <wp:posOffset>90805</wp:posOffset>
                </wp:positionV>
                <wp:extent cx="5074920" cy="396875"/>
                <wp:effectExtent l="0" t="635" r="635" b="0"/>
                <wp:wrapTopAndBottom/>
                <wp:docPr id="1873" name="docshapegroup 36"/>
                <a:graphic xmlns:a="http://schemas.openxmlformats.org/drawingml/2006/main">
                  <a:graphicData uri="http://schemas.microsoft.com/office/word/2010/wordprocessingGroup">
                    <wpg:wgp>
                      <wpg:cNvGrpSpPr/>
                      <wpg:grpSpPr>
                        <a:xfrm>
                          <a:off x="0" y="0"/>
                          <a:ext cx="5074920" cy="396720"/>
                          <a:chOff x="0" y="0"/>
                          <a:chExt cx="5074920" cy="396720"/>
                        </a:xfrm>
                      </wpg:grpSpPr>
                      <wps:wsp>
                        <wps:cNvSpPr/>
                        <wps:spPr>
                          <a:xfrm>
                            <a:off x="0" y="6480"/>
                            <a:ext cx="5074920" cy="384120"/>
                          </a:xfrm>
                          <a:prstGeom prst="rect">
                            <a:avLst/>
                          </a:prstGeom>
                          <a:solidFill>
                            <a:srgbClr val="f6f6f6"/>
                          </a:solidFill>
                          <a:ln w="0">
                            <a:noFill/>
                          </a:ln>
                        </wps:spPr>
                        <wps:style>
                          <a:lnRef idx="0"/>
                          <a:fillRef idx="0"/>
                          <a:effectRef idx="0"/>
                          <a:fontRef idx="minor"/>
                        </wps:style>
                        <wps:bodyPr/>
                      </wps:wsp>
                      <wps:wsp>
                        <wps:cNvSpPr/>
                        <wps:spPr>
                          <a:xfrm>
                            <a:off x="0" y="0"/>
                            <a:ext cx="5074920" cy="396720"/>
                          </a:xfrm>
                          <a:custGeom>
                            <a:avLst/>
                            <a:gdLst>
                              <a:gd name="textAreaLeft" fmla="*/ 0 w 2877120"/>
                              <a:gd name="textAreaRight" fmla="*/ 2883600 w 2877120"/>
                              <a:gd name="textAreaTop" fmla="*/ 0 h 225000"/>
                              <a:gd name="textAreaBottom" fmla="*/ 231480 h 225000"/>
                            </a:gdLst>
                            <a:ahLst/>
                            <a:rect l="textAreaLeft" t="textAreaTop" r="textAreaRight" b="textAreaBottom"/>
                            <a:pathLst>
                              <a:path w="7992" h="625">
                                <a:moveTo>
                                  <a:pt x="7992" y="604"/>
                                </a:moveTo>
                                <a:lnTo>
                                  <a:pt x="0" y="604"/>
                                </a:lnTo>
                                <a:lnTo>
                                  <a:pt x="0" y="624"/>
                                </a:lnTo>
                                <a:lnTo>
                                  <a:pt x="7992" y="624"/>
                                </a:lnTo>
                                <a:lnTo>
                                  <a:pt x="7992" y="60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371520"/>
                          </a:xfrm>
                          <a:prstGeom prst="rect">
                            <a:avLst/>
                          </a:prstGeom>
                          <a:noFill/>
                          <a:ln w="0">
                            <a:noFill/>
                          </a:ln>
                        </wps:spPr>
                        <wps:style>
                          <a:lnRef idx="0"/>
                          <a:fillRef idx="0"/>
                          <a:effectRef idx="0"/>
                          <a:fontRef idx="minor"/>
                        </wps:style>
                        <wps:txbx>
                          <w:txbxContent>
                            <w:p>
                              <w:pPr>
                                <w:pStyle w:val="Normal"/>
                                <w:spacing w:lineRule="auto" w:line="324" w:before="35" w:after="0"/>
                                <w:ind w:left="453" w:right="1274" w:hanging="0"/>
                                <w:rPr>
                                  <w:rFonts w:ascii="Courier New" w:hAnsi="Courier New"/>
                                  <w:sz w:val="18"/>
                                </w:rPr>
                              </w:pPr>
                              <w:r>
                                <w:rPr>
                                  <w:rFonts w:ascii="Courier New" w:hAnsi="Courier New"/>
                                  <w:sz w:val="18"/>
                                </w:rPr>
                                <w:t>@Entity(tableName</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"tvshows",</w:t>
                              </w:r>
                              <w:r>
                                <w:rPr>
                                  <w:rFonts w:ascii="Courier New" w:hAnsi="Courier New"/>
                                  <w:spacing w:val="80"/>
                                  <w:sz w:val="18"/>
                                </w:rPr>
                                <w:t xml:space="preserve"> </w:t>
                              </w:r>
                              <w:r>
                                <w:rPr>
                                  <w:rFonts w:ascii="Courier New" w:hAnsi="Courier New"/>
                                  <w:sz w:val="18"/>
                                </w:rPr>
                                <w:t>primaryKeys</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[("id")]) data class TVShow( ... )</w:t>
                              </w:r>
                            </w:p>
                          </w:txbxContent>
                        </wps:txbx>
                        <wps:bodyPr lIns="0" rIns="0" tIns="0" bIns="0" anchor="t">
                          <a:noAutofit/>
                        </wps:bodyPr>
                      </wps:wsp>
                    </wpg:wgp>
                  </a:graphicData>
                </a:graphic>
              </wp:anchor>
            </w:drawing>
          </mc:Choice>
          <mc:Fallback>
            <w:pict>
              <v:group id="shape_0" alt="docshapegroup 36" style="position:absolute;margin-left:88.2pt;margin-top:7.15pt;width:399.6pt;height:31.25pt" coordorigin="1764,143" coordsize="7992,625">
                <v:rect id="shape_0" path="m0,0l-2147483645,0l-2147483645,-2147483646l0,-2147483646xe" fillcolor="#f6f6f6" stroked="f" o:allowincell="f" style="position:absolute;left:1764;top:153;width:7991;height:60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3;width:7991;height:584;mso-wrap-style:square;v-text-anchor:top;mso-position-horizontal-relative:page">
                  <v:fill o:detectmouseclick="t" on="false"/>
                  <v:stroke color="#3465a4" joinstyle="round" endcap="flat"/>
                  <v:textbox>
                    <w:txbxContent>
                      <w:p>
                        <w:pPr>
                          <w:pStyle w:val="Normal"/>
                          <w:spacing w:lineRule="auto" w:line="324" w:before="35" w:after="0"/>
                          <w:ind w:left="453" w:right="1274" w:hanging="0"/>
                          <w:rPr>
                            <w:rFonts w:ascii="Courier New" w:hAnsi="Courier New"/>
                            <w:sz w:val="18"/>
                          </w:rPr>
                        </w:pPr>
                        <w:r>
                          <w:rPr>
                            <w:rFonts w:ascii="Courier New" w:hAnsi="Courier New"/>
                            <w:sz w:val="18"/>
                          </w:rPr>
                          <w:t>@Entity(tableName</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"tvshows",</w:t>
                        </w:r>
                        <w:r>
                          <w:rPr>
                            <w:rFonts w:ascii="Courier New" w:hAnsi="Courier New"/>
                            <w:spacing w:val="80"/>
                            <w:sz w:val="18"/>
                          </w:rPr>
                          <w:t xml:space="preserve"> </w:t>
                        </w:r>
                        <w:r>
                          <w:rPr>
                            <w:rFonts w:ascii="Courier New" w:hAnsi="Courier New"/>
                            <w:sz w:val="18"/>
                          </w:rPr>
                          <w:t>primaryKeys</w:t>
                        </w:r>
                        <w:r>
                          <w:rPr>
                            <w:rFonts w:ascii="Courier New" w:hAnsi="Courier New"/>
                            <w:spacing w:val="-7"/>
                            <w:sz w:val="18"/>
                          </w:rPr>
                          <w:t xml:space="preserve"> </w:t>
                        </w:r>
                        <w:r>
                          <w:rPr>
                            <w:rFonts w:ascii="Courier New" w:hAnsi="Courier New"/>
                            <w:sz w:val="18"/>
                          </w:rPr>
                          <w:t>=</w:t>
                        </w:r>
                        <w:r>
                          <w:rPr>
                            <w:rFonts w:ascii="Courier New" w:hAnsi="Courier New"/>
                            <w:spacing w:val="-7"/>
                            <w:sz w:val="18"/>
                          </w:rPr>
                          <w:t xml:space="preserve"> </w:t>
                        </w:r>
                        <w:r>
                          <w:rPr>
                            <w:rFonts w:ascii="Courier New" w:hAnsi="Courier New"/>
                            <w:sz w:val="18"/>
                          </w:rPr>
                          <w:t>[("id")]) data class TVShow( ... )</w:t>
                        </w:r>
                      </w:p>
                    </w:txbxContent>
                  </v:textbox>
                  <w10:wrap type="topAndBottom"/>
                </v:rect>
              </v:group>
            </w:pict>
          </mc:Fallback>
        </mc:AlternateContent>
      </w:r>
    </w:p>
    <w:p>
      <w:pPr>
        <w:pStyle w:val="TextBody"/>
        <w:spacing w:before="72" w:after="0"/>
        <w:ind w:left="1274" w:hanging="0"/>
        <w:rPr>
          <w:ins w:id="3214" w:author="Jomar Tigcal" w:date="2023-03-04T22:31:18Z"/>
        </w:rPr>
      </w:pPr>
      <w:ins w:id="3185" w:author="Jomar Tigcal" w:date="2023-03-04T22:31:18Z">
        <w:r>
          <w:rPr/>
          <w:t>This</w:t>
        </w:r>
      </w:ins>
      <w:ins w:id="3186" w:author="Jomar Tigcal" w:date="2023-03-04T22:31:18Z">
        <w:r>
          <w:rPr>
            <w:spacing w:val="-10"/>
          </w:rPr>
          <w:t xml:space="preserve"> </w:t>
        </w:r>
      </w:ins>
      <w:ins w:id="3187" w:author="Jomar Tigcal" w:date="2023-03-04T22:31:18Z">
        <w:r>
          <w:rPr/>
          <w:t>creates</w:t>
        </w:r>
      </w:ins>
      <w:ins w:id="3188" w:author="Jomar Tigcal" w:date="2023-03-04T22:31:18Z">
        <w:r>
          <w:rPr>
            <w:spacing w:val="-2"/>
          </w:rPr>
          <w:t xml:space="preserve"> </w:t>
        </w:r>
      </w:ins>
      <w:ins w:id="3189" w:author="Jomar Tigcal" w:date="2023-03-04T22:31:18Z">
        <w:r>
          <w:rPr/>
          <w:t>a</w:t>
        </w:r>
      </w:ins>
      <w:ins w:id="3190" w:author="Jomar Tigcal" w:date="2023-03-04T22:31:18Z">
        <w:r>
          <w:rPr>
            <w:spacing w:val="-2"/>
          </w:rPr>
          <w:t xml:space="preserve"> </w:t>
        </w:r>
      </w:ins>
      <w:ins w:id="3191" w:author="Jomar Tigcal" w:date="2023-03-04T22:31:18Z">
        <w:r>
          <w:rPr>
            <w:rFonts w:ascii="Courier New" w:hAnsi="Courier New"/>
            <w:b/>
            <w:sz w:val="22"/>
          </w:rPr>
          <w:t>tvShows</w:t>
        </w:r>
      </w:ins>
      <w:ins w:id="3192" w:author="Jomar Tigcal" w:date="2023-03-04T22:31:18Z">
        <w:r>
          <w:rPr>
            <w:rFonts w:ascii="Courier New" w:hAnsi="Courier New"/>
            <w:b/>
            <w:spacing w:val="-80"/>
            <w:sz w:val="22"/>
          </w:rPr>
          <w:t xml:space="preserve"> </w:t>
        </w:r>
      </w:ins>
      <w:ins w:id="3193" w:author="Jomar Tigcal" w:date="2023-03-04T22:31:18Z">
        <w:r>
          <w:rPr/>
          <w:t>table</w:t>
        </w:r>
      </w:ins>
      <w:ins w:id="3194" w:author="Jomar Tigcal" w:date="2023-03-04T22:31:18Z">
        <w:r>
          <w:rPr>
            <w:spacing w:val="-2"/>
          </w:rPr>
          <w:t xml:space="preserve"> </w:t>
        </w:r>
      </w:ins>
      <w:ins w:id="3195" w:author="Jomar Tigcal" w:date="2023-03-04T22:31:18Z">
        <w:r>
          <w:rPr/>
          <w:t>for</w:t>
        </w:r>
      </w:ins>
      <w:ins w:id="3196" w:author="Jomar Tigcal" w:date="2023-03-04T22:31:18Z">
        <w:r>
          <w:rPr>
            <w:spacing w:val="-2"/>
          </w:rPr>
          <w:t xml:space="preserve"> </w:t>
        </w:r>
      </w:ins>
      <w:ins w:id="3197" w:author="Jomar Tigcal" w:date="2023-03-04T22:31:18Z">
        <w:r>
          <w:rPr/>
          <w:t>the</w:t>
        </w:r>
      </w:ins>
      <w:ins w:id="3198" w:author="Jomar Tigcal" w:date="2023-03-04T22:31:18Z">
        <w:r>
          <w:rPr>
            <w:spacing w:val="-2"/>
          </w:rPr>
          <w:t xml:space="preserve"> </w:t>
        </w:r>
      </w:ins>
      <w:ins w:id="3199" w:author="Jomar Tigcal" w:date="2023-03-04T22:31:18Z">
        <w:r>
          <w:rPr/>
          <w:t>list</w:t>
        </w:r>
      </w:ins>
      <w:ins w:id="3200" w:author="Jomar Tigcal" w:date="2023-03-04T22:31:18Z">
        <w:r>
          <w:rPr>
            <w:spacing w:val="-2"/>
          </w:rPr>
          <w:t xml:space="preserve"> </w:t>
        </w:r>
      </w:ins>
      <w:ins w:id="3201" w:author="Jomar Tigcal" w:date="2023-03-04T22:31:18Z">
        <w:r>
          <w:rPr/>
          <w:t>of</w:t>
        </w:r>
      </w:ins>
      <w:ins w:id="3202" w:author="Jomar Tigcal" w:date="2023-03-04T22:31:18Z">
        <w:r>
          <w:rPr>
            <w:spacing w:val="-2"/>
          </w:rPr>
          <w:t xml:space="preserve"> </w:t>
        </w:r>
      </w:ins>
      <w:ins w:id="3203" w:author="Jomar Tigcal" w:date="2023-03-04T22:31:18Z">
        <w:r>
          <w:rPr/>
          <w:t>TV</w:t>
        </w:r>
      </w:ins>
      <w:ins w:id="3204" w:author="Jomar Tigcal" w:date="2023-03-04T22:31:18Z">
        <w:r>
          <w:rPr>
            <w:spacing w:val="-3"/>
          </w:rPr>
          <w:t xml:space="preserve"> </w:t>
        </w:r>
      </w:ins>
      <w:ins w:id="3205" w:author="Jomar Tigcal" w:date="2023-03-04T22:31:18Z">
        <w:r>
          <w:rPr/>
          <w:t>shows,</w:t>
        </w:r>
      </w:ins>
      <w:ins w:id="3206" w:author="Jomar Tigcal" w:date="2023-03-04T22:31:18Z">
        <w:r>
          <w:rPr>
            <w:spacing w:val="-2"/>
          </w:rPr>
          <w:t xml:space="preserve"> </w:t>
        </w:r>
      </w:ins>
      <w:ins w:id="3207" w:author="Jomar Tigcal" w:date="2023-03-04T22:31:18Z">
        <w:r>
          <w:rPr/>
          <w:t>with</w:t>
        </w:r>
      </w:ins>
      <w:ins w:id="3208" w:author="Jomar Tigcal" w:date="2023-03-04T22:31:18Z">
        <w:r>
          <w:rPr>
            <w:spacing w:val="-3"/>
          </w:rPr>
          <w:t xml:space="preserve"> </w:t>
        </w:r>
      </w:ins>
      <w:ins w:id="3209" w:author="Jomar Tigcal" w:date="2023-03-04T22:31:18Z">
        <w:r>
          <w:rPr>
            <w:rFonts w:ascii="Courier New" w:hAnsi="Courier New"/>
            <w:b/>
            <w:sz w:val="22"/>
          </w:rPr>
          <w:t>id</w:t>
        </w:r>
      </w:ins>
      <w:ins w:id="3210" w:author="Jomar Tigcal" w:date="2023-03-04T22:31:18Z">
        <w:r>
          <w:rPr>
            <w:rFonts w:ascii="Courier New" w:hAnsi="Courier New"/>
            <w:b/>
            <w:spacing w:val="-80"/>
            <w:sz w:val="22"/>
          </w:rPr>
          <w:t xml:space="preserve"> </w:t>
        </w:r>
      </w:ins>
      <w:ins w:id="3211" w:author="Jomar Tigcal" w:date="2023-03-04T22:31:18Z">
        <w:r>
          <w:rPr/>
          <w:t>as</w:t>
        </w:r>
      </w:ins>
      <w:ins w:id="3212" w:author="Jomar Tigcal" w:date="2023-03-04T22:31:18Z">
        <w:r>
          <w:rPr>
            <w:spacing w:val="-3"/>
          </w:rPr>
          <w:t xml:space="preserve"> </w:t>
        </w:r>
      </w:ins>
      <w:ins w:id="3213" w:author="Jomar Tigcal" w:date="2023-03-04T22:31:18Z">
        <w:r>
          <w:rPr>
            <w:spacing w:val="-5"/>
          </w:rPr>
          <w:t>the</w:t>
        </w:r>
      </w:ins>
    </w:p>
    <w:p>
      <w:pPr>
        <w:pStyle w:val="TextBody"/>
        <w:ind w:left="1274" w:hanging="0"/>
        <w:rPr>
          <w:ins w:id="3217" w:author="Jomar Tigcal" w:date="2023-03-04T22:31:18Z"/>
        </w:rPr>
      </w:pPr>
      <w:ins w:id="3215" w:author="Jomar Tigcal" w:date="2023-03-04T22:31:18Z">
        <w:r>
          <w:rPr/>
          <w:t xml:space="preserve">primary </w:t>
        </w:r>
      </w:ins>
      <w:ins w:id="3216" w:author="Jomar Tigcal" w:date="2023-03-04T22:31:18Z">
        <w:r>
          <w:rPr>
            <w:spacing w:val="-4"/>
          </w:rPr>
          <w:t>key.</w:t>
        </w:r>
      </w:ins>
    </w:p>
    <w:p>
      <w:pPr>
        <w:pStyle w:val="ListParagraph"/>
        <w:numPr>
          <w:ilvl w:val="0"/>
          <w:numId w:val="1"/>
        </w:numPr>
        <w:tabs>
          <w:tab w:val="clear" w:pos="720"/>
          <w:tab w:val="left" w:pos="1274" w:leader="none"/>
        </w:tabs>
        <w:spacing w:before="148" w:after="0"/>
        <w:ind w:left="1274" w:right="533" w:hanging="360"/>
        <w:jc w:val="left"/>
        <w:rPr>
          <w:sz w:val="20"/>
          <w:ins w:id="3249" w:author="Jomar Tigcal" w:date="2023-03-04T22:31:18Z"/>
        </w:rPr>
      </w:pPr>
      <w:ins w:id="3218" w:author="Jomar Tigcal" w:date="2023-03-04T22:31:18Z">
        <w:r>
          <w:rPr>
            <w:sz w:val="20"/>
          </w:rPr>
          <w:t>Create</w:t>
        </w:r>
      </w:ins>
      <w:ins w:id="3219" w:author="Jomar Tigcal" w:date="2023-03-04T22:31:18Z">
        <w:r>
          <w:rPr>
            <w:spacing w:val="-5"/>
            <w:sz w:val="20"/>
          </w:rPr>
          <w:t xml:space="preserve"> </w:t>
        </w:r>
      </w:ins>
      <w:ins w:id="3220" w:author="Jomar Tigcal" w:date="2023-03-04T22:31:18Z">
        <w:r>
          <w:rPr>
            <w:sz w:val="20"/>
          </w:rPr>
          <w:t>a</w:t>
        </w:r>
      </w:ins>
      <w:ins w:id="3221" w:author="Jomar Tigcal" w:date="2023-03-04T22:31:18Z">
        <w:r>
          <w:rPr>
            <w:spacing w:val="-4"/>
            <w:sz w:val="20"/>
          </w:rPr>
          <w:t xml:space="preserve"> </w:t>
        </w:r>
      </w:ins>
      <w:ins w:id="3222" w:author="Jomar Tigcal" w:date="2023-03-04T22:31:18Z">
        <w:r>
          <w:rPr>
            <w:rFonts w:ascii="Courier New" w:hAnsi="Courier New"/>
            <w:b/>
          </w:rPr>
          <w:t>TVDao</w:t>
        </w:r>
      </w:ins>
      <w:ins w:id="3223" w:author="Jomar Tigcal" w:date="2023-03-04T22:31:18Z">
        <w:r>
          <w:rPr>
            <w:rFonts w:ascii="Courier New" w:hAnsi="Courier New"/>
            <w:b/>
            <w:spacing w:val="-80"/>
          </w:rPr>
          <w:t xml:space="preserve"> </w:t>
        </w:r>
      </w:ins>
      <w:ins w:id="3224" w:author="Jomar Tigcal" w:date="2023-03-04T22:31:18Z">
        <w:r>
          <w:rPr>
            <w:sz w:val="20"/>
          </w:rPr>
          <w:t>data</w:t>
        </w:r>
      </w:ins>
      <w:ins w:id="3225" w:author="Jomar Tigcal" w:date="2023-03-04T22:31:18Z">
        <w:r>
          <w:rPr>
            <w:spacing w:val="-3"/>
            <w:sz w:val="20"/>
          </w:rPr>
          <w:t xml:space="preserve"> </w:t>
        </w:r>
      </w:ins>
      <w:ins w:id="3226" w:author="Jomar Tigcal" w:date="2023-03-04T22:31:18Z">
        <w:r>
          <w:rPr>
            <w:sz w:val="20"/>
          </w:rPr>
          <w:t>access</w:t>
        </w:r>
      </w:ins>
      <w:ins w:id="3227" w:author="Jomar Tigcal" w:date="2023-03-04T22:31:18Z">
        <w:r>
          <w:rPr>
            <w:spacing w:val="-4"/>
            <w:sz w:val="20"/>
          </w:rPr>
          <w:t xml:space="preserve"> </w:t>
        </w:r>
      </w:ins>
      <w:ins w:id="3228" w:author="Jomar Tigcal" w:date="2023-03-04T22:31:18Z">
        <w:r>
          <w:rPr>
            <w:sz w:val="20"/>
          </w:rPr>
          <w:t>object</w:t>
        </w:r>
      </w:ins>
      <w:ins w:id="3229" w:author="Jomar Tigcal" w:date="2023-03-04T22:31:18Z">
        <w:r>
          <w:rPr>
            <w:spacing w:val="-3"/>
            <w:sz w:val="20"/>
          </w:rPr>
          <w:t xml:space="preserve"> </w:t>
        </w:r>
      </w:ins>
      <w:ins w:id="3230" w:author="Jomar Tigcal" w:date="2023-03-04T22:31:18Z">
        <w:r>
          <w:rPr>
            <w:sz w:val="20"/>
          </w:rPr>
          <w:t>for</w:t>
        </w:r>
      </w:ins>
      <w:ins w:id="3231" w:author="Jomar Tigcal" w:date="2023-03-04T22:31:18Z">
        <w:r>
          <w:rPr>
            <w:spacing w:val="-3"/>
            <w:sz w:val="20"/>
          </w:rPr>
          <w:t xml:space="preserve"> </w:t>
        </w:r>
      </w:ins>
      <w:ins w:id="3232" w:author="Jomar Tigcal" w:date="2023-03-04T22:31:18Z">
        <w:r>
          <w:rPr>
            <w:sz w:val="20"/>
          </w:rPr>
          <w:t>accessing</w:t>
        </w:r>
      </w:ins>
      <w:ins w:id="3233" w:author="Jomar Tigcal" w:date="2023-03-04T22:31:18Z">
        <w:r>
          <w:rPr>
            <w:spacing w:val="-4"/>
            <w:sz w:val="20"/>
          </w:rPr>
          <w:t xml:space="preserve"> </w:t>
        </w:r>
      </w:ins>
      <w:ins w:id="3234" w:author="Jomar Tigcal" w:date="2023-03-04T22:31:18Z">
        <w:r>
          <w:rPr>
            <w:sz w:val="20"/>
          </w:rPr>
          <w:t>the</w:t>
        </w:r>
      </w:ins>
      <w:ins w:id="3235" w:author="Jomar Tigcal" w:date="2023-03-04T22:31:18Z">
        <w:r>
          <w:rPr>
            <w:spacing w:val="-3"/>
            <w:sz w:val="20"/>
          </w:rPr>
          <w:t xml:space="preserve"> </w:t>
        </w:r>
      </w:ins>
      <w:ins w:id="3236" w:author="Jomar Tigcal" w:date="2023-03-04T22:31:18Z">
        <w:r>
          <w:rPr>
            <w:sz w:val="20"/>
          </w:rPr>
          <w:t>TV</w:t>
        </w:r>
      </w:ins>
      <w:ins w:id="3237" w:author="Jomar Tigcal" w:date="2023-03-04T22:31:18Z">
        <w:r>
          <w:rPr>
            <w:spacing w:val="-4"/>
            <w:sz w:val="20"/>
          </w:rPr>
          <w:t xml:space="preserve"> </w:t>
        </w:r>
      </w:ins>
      <w:ins w:id="3238" w:author="Jomar Tigcal" w:date="2023-03-04T22:31:18Z">
        <w:r>
          <w:rPr>
            <w:sz w:val="20"/>
          </w:rPr>
          <w:t>shows</w:t>
        </w:r>
      </w:ins>
      <w:ins w:id="3239" w:author="Jomar Tigcal" w:date="2023-03-04T22:31:18Z">
        <w:r>
          <w:rPr>
            <w:spacing w:val="-3"/>
            <w:sz w:val="20"/>
          </w:rPr>
          <w:t xml:space="preserve"> </w:t>
        </w:r>
      </w:ins>
      <w:ins w:id="3240" w:author="Jomar Tigcal" w:date="2023-03-04T22:31:18Z">
        <w:r>
          <w:rPr>
            <w:sz w:val="20"/>
          </w:rPr>
          <w:t>table</w:t>
        </w:r>
      </w:ins>
      <w:ins w:id="3241" w:author="Jomar Tigcal" w:date="2023-03-04T22:31:18Z">
        <w:r>
          <w:rPr>
            <w:spacing w:val="-3"/>
            <w:sz w:val="20"/>
          </w:rPr>
          <w:t xml:space="preserve"> </w:t>
        </w:r>
      </w:ins>
      <w:ins w:id="3242" w:author="Jomar Tigcal" w:date="2023-03-04T22:31:18Z">
        <w:r>
          <w:rPr>
            <w:sz w:val="20"/>
          </w:rPr>
          <w:t>in</w:t>
        </w:r>
      </w:ins>
      <w:ins w:id="3243" w:author="Jomar Tigcal" w:date="2023-03-04T22:31:18Z">
        <w:r>
          <w:rPr>
            <w:spacing w:val="-3"/>
            <w:sz w:val="20"/>
          </w:rPr>
          <w:t xml:space="preserve"> </w:t>
        </w:r>
      </w:ins>
      <w:ins w:id="3244" w:author="Jomar Tigcal" w:date="2023-03-04T22:31:18Z">
        <w:r>
          <w:rPr>
            <w:sz w:val="20"/>
          </w:rPr>
          <w:t>a</w:t>
        </w:r>
      </w:ins>
      <w:ins w:id="3245" w:author="Jomar Tigcal" w:date="2023-03-04T22:31:18Z">
        <w:r>
          <w:rPr>
            <w:spacing w:val="-4"/>
            <w:sz w:val="20"/>
          </w:rPr>
          <w:t xml:space="preserve"> </w:t>
        </w:r>
      </w:ins>
      <w:ins w:id="3246" w:author="Jomar Tigcal" w:date="2023-03-04T22:31:18Z">
        <w:r>
          <w:rPr>
            <w:sz w:val="20"/>
          </w:rPr>
          <w:t xml:space="preserve">new package called </w:t>
        </w:r>
      </w:ins>
      <w:ins w:id="3247" w:author="Jomar Tigcal" w:date="2023-03-04T22:31:18Z">
        <w:r>
          <w:rPr>
            <w:rFonts w:ascii="Courier New" w:hAnsi="Courier New"/>
            <w:b/>
          </w:rPr>
          <w:t>com.example.tvguide.database</w:t>
        </w:r>
      </w:ins>
      <w:ins w:id="3248" w:author="Jomar Tigcal" w:date="2023-03-04T22:31:18Z">
        <w:r>
          <w:rPr>
            <w:sz w:val="20"/>
          </w:rPr>
          <w:t>:</w:t>
        </w:r>
      </w:ins>
    </w:p>
    <w:p>
      <w:pPr>
        <w:pStyle w:val="TextBody"/>
        <w:spacing w:before="10" w:after="0"/>
        <w:rPr>
          <w:sz w:val="8"/>
          <w:ins w:id="3251" w:author="Jomar Tigcal" w:date="2023-03-04T22:31:18Z"/>
        </w:rPr>
      </w:pPr>
      <w:ins w:id="3250" w:author="Jomar Tigcal" w:date="2023-03-04T22:31:18Z">
        <w:r>
          <w:rPr>
            <w:sz w:val="8"/>
          </w:rPr>
        </w:r>
      </w:ins>
    </w:p>
    <w:p>
      <w:pPr>
        <w:pStyle w:val="TextBody"/>
        <w:spacing w:lineRule="auto" w:line="247" w:before="72" w:after="0"/>
        <w:ind w:left="1274" w:hanging="0"/>
        <w:rPr>
          <w:ins w:id="3285" w:author="Jomar Tigcal" w:date="2023-03-04T22:31:18Z"/>
        </w:rPr>
      </w:pPr>
      <w:r>
        <mc:AlternateContent>
          <mc:Choice Requires="wpg">
            <w:drawing>
              <wp:anchor behindDoc="0" distT="1905" distB="635" distL="0" distR="4445" simplePos="0" locked="0" layoutInCell="0" allowOverlap="1" relativeHeight="2019" wp14:anchorId="2E208627">
                <wp:simplePos x="0" y="0"/>
                <wp:positionH relativeFrom="column">
                  <wp:posOffset>523240</wp:posOffset>
                </wp:positionH>
                <wp:positionV relativeFrom="paragraph">
                  <wp:posOffset>26035</wp:posOffset>
                </wp:positionV>
                <wp:extent cx="5074920" cy="1607820"/>
                <wp:effectExtent l="0" t="0" r="635" b="0"/>
                <wp:wrapTopAndBottom/>
                <wp:docPr id="1875" name="docshapegroup 37"/>
                <a:graphic xmlns:a="http://schemas.openxmlformats.org/drawingml/2006/main">
                  <a:graphicData uri="http://schemas.microsoft.com/office/word/2010/wordprocessingGroup">
                    <wpg:wgp>
                      <wpg:cNvGrpSpPr/>
                      <wpg:grpSpPr>
                        <a:xfrm>
                          <a:off x="0" y="0"/>
                          <a:ext cx="5074920" cy="1607760"/>
                          <a:chOff x="0" y="0"/>
                          <a:chExt cx="5074920" cy="1607760"/>
                        </a:xfrm>
                      </wpg:grpSpPr>
                      <wps:wsp>
                        <wps:cNvSpPr/>
                        <wps:spPr>
                          <a:xfrm>
                            <a:off x="0" y="6840"/>
                            <a:ext cx="5074920" cy="1593720"/>
                          </a:xfrm>
                          <a:prstGeom prst="rect">
                            <a:avLst/>
                          </a:prstGeom>
                          <a:solidFill>
                            <a:srgbClr val="f6f6f6"/>
                          </a:solidFill>
                          <a:ln w="0">
                            <a:noFill/>
                          </a:ln>
                        </wps:spPr>
                        <wps:style>
                          <a:lnRef idx="0"/>
                          <a:fillRef idx="0"/>
                          <a:effectRef idx="0"/>
                          <a:fontRef idx="minor"/>
                        </wps:style>
                        <wps:bodyPr/>
                      </wps:wsp>
                      <wps:wsp>
                        <wps:cNvSpPr/>
                        <wps:spPr>
                          <a:xfrm>
                            <a:off x="0" y="0"/>
                            <a:ext cx="5074920" cy="1607760"/>
                          </a:xfrm>
                          <a:custGeom>
                            <a:avLst/>
                            <a:gdLst>
                              <a:gd name="textAreaLeft" fmla="*/ 0 w 2877120"/>
                              <a:gd name="textAreaRight" fmla="*/ 2883600 w 2877120"/>
                              <a:gd name="textAreaTop" fmla="*/ 0 h 911520"/>
                              <a:gd name="textAreaBottom" fmla="*/ 918000 h 911520"/>
                            </a:gdLst>
                            <a:ahLst/>
                            <a:rect l="textAreaLeft" t="textAreaTop" r="textAreaRight" b="textAreaBottom"/>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4040"/>
                            <a:ext cx="5074920" cy="158004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ins w:id="3252" w:author="Jomar Tigcal" w:date="2023-03-04T22:31:18Z"/>
                                </w:rPr>
                              </w:pPr>
                              <w:r>
                                <w:rPr>
                                  <w:rFonts w:ascii="Courier New" w:hAnsi="Courier New"/>
                                  <w:spacing w:val="-4"/>
                                  <w:sz w:val="18"/>
                                </w:rPr>
                                <w:t>@Dao</w:t>
                              </w:r>
                            </w:p>
                            <w:p>
                              <w:pPr>
                                <w:pStyle w:val="Normal"/>
                                <w:spacing w:before="76" w:after="0"/>
                                <w:ind w:left="453" w:hanging="0"/>
                                <w:rPr>
                                  <w:rFonts w:ascii="Courier New" w:hAnsi="Courier New"/>
                                  <w:sz w:val="18"/>
                                </w:rPr>
                              </w:pPr>
                              <w:r>
                                <w:rPr>
                                  <w:rFonts w:ascii="Courier New" w:hAnsi="Courier New"/>
                                  <w:sz w:val="18"/>
                                </w:rPr>
                                <w:t>interface</w:t>
                              </w:r>
                              <w:r>
                                <w:rPr>
                                  <w:rFonts w:ascii="Courier New" w:hAnsi="Courier New"/>
                                  <w:spacing w:val="-7"/>
                                  <w:sz w:val="18"/>
                                </w:rPr>
                                <w:t xml:space="preserve"> </w:t>
                              </w:r>
                              <w:r>
                                <w:rPr>
                                  <w:rFonts w:ascii="Courier New" w:hAnsi="Courier New"/>
                                  <w:sz w:val="18"/>
                                </w:rPr>
                                <w:t>TVDao</w:t>
                              </w:r>
                              <w:r>
                                <w:rPr>
                                  <w:rFonts w:ascii="Courier New" w:hAnsi="Courier New"/>
                                  <w:spacing w:val="-7"/>
                                  <w:sz w:val="18"/>
                                </w:rPr>
                                <w:t xml:space="preserve"> </w:t>
                              </w:r>
                              <w:r>
                                <w:rPr>
                                  <w:rFonts w:ascii="Courier New" w:hAnsi="Courier New"/>
                                  <w:spacing w:val="-10"/>
                                  <w:sz w:val="18"/>
                                </w:rPr>
                                <w:t>{</w:t>
                              </w:r>
                            </w:p>
                            <w:p>
                              <w:pPr>
                                <w:pStyle w:val="Normal"/>
                                <w:spacing w:before="76" w:after="0"/>
                                <w:ind w:left="453" w:hanging="0"/>
                                <w:rPr>
                                  <w:rFonts w:ascii="Courier New" w:hAnsi="Courier New"/>
                                  <w:sz w:val="18"/>
                                </w:rPr>
                              </w:pPr>
                              <w:r>
                                <w:rPr>
                                  <w:rFonts w:ascii="Courier New" w:hAnsi="Courier New"/>
                                  <w:spacing w:val="-6"/>
                                  <w:sz w:val="18"/>
                                </w:rPr>
                                <w:tab/>
                                <w:t>@Insert(onConflict</w:t>
                              </w:r>
                              <w:r>
                                <w:rPr>
                                  <w:rFonts w:ascii="Courier New" w:hAnsi="Courier New"/>
                                  <w:spacing w:val="-11"/>
                                  <w:sz w:val="18"/>
                                </w:rPr>
                                <w:t xml:space="preserve"> </w:t>
                              </w:r>
                              <w:r>
                                <w:rPr>
                                  <w:rFonts w:ascii="Courier New" w:hAnsi="Courier New"/>
                                  <w:spacing w:val="-6"/>
                                  <w:sz w:val="18"/>
                                </w:rPr>
                                <w:t>=</w:t>
                              </w:r>
                              <w:r>
                                <w:rPr>
                                  <w:rFonts w:ascii="Courier New" w:hAnsi="Courier New"/>
                                  <w:spacing w:val="-11"/>
                                  <w:sz w:val="18"/>
                                </w:rPr>
                                <w:t xml:space="preserve"> </w:t>
                              </w:r>
                              <w:r>
                                <w:rPr>
                                  <w:rFonts w:ascii="Courier New" w:hAnsi="Courier New"/>
                                  <w:spacing w:val="-6"/>
                                  <w:sz w:val="18"/>
                                </w:rPr>
                                <w:t>OnConflictStrategy.REPLACE)</w:t>
                              </w:r>
                            </w:p>
                            <w:p>
                              <w:pPr>
                                <w:pStyle w:val="Normal"/>
                                <w:spacing w:before="76" w:after="0"/>
                                <w:ind w:left="453" w:hanging="0"/>
                                <w:rPr>
                                  <w:rFonts w:ascii="Courier New" w:hAnsi="Courier New"/>
                                  <w:sz w:val="18"/>
                                </w:rPr>
                              </w:pPr>
                              <w:r>
                                <w:rPr>
                                  <w:rFonts w:ascii="Courier New" w:hAnsi="Courier New"/>
                                  <w:sz w:val="18"/>
                                </w:rPr>
                                <w:tab/>
                                <w:t>fun</w:t>
                              </w:r>
                              <w:r>
                                <w:rPr>
                                  <w:rFonts w:ascii="Courier New" w:hAnsi="Courier New"/>
                                  <w:spacing w:val="-11"/>
                                  <w:sz w:val="18"/>
                                </w:rPr>
                                <w:t xml:space="preserve"> </w:t>
                              </w:r>
                              <w:r>
                                <w:rPr>
                                  <w:rFonts w:ascii="Courier New" w:hAnsi="Courier New"/>
                                  <w:sz w:val="18"/>
                                </w:rPr>
                                <w:t>addTVShows(tvShows:</w:t>
                              </w:r>
                              <w:r>
                                <w:rPr>
                                  <w:rFonts w:ascii="Courier New" w:hAnsi="Courier New"/>
                                  <w:spacing w:val="-11"/>
                                  <w:sz w:val="18"/>
                                </w:rPr>
                                <w:t xml:space="preserve"> </w:t>
                              </w:r>
                              <w:r>
                                <w:rPr>
                                  <w:rFonts w:ascii="Courier New" w:hAnsi="Courier New"/>
                                  <w:spacing w:val="-2"/>
                                  <w:sz w:val="18"/>
                                </w:rPr>
                                <w:t>List&lt;TVShow&gt;)</w:t>
                              </w:r>
                            </w:p>
                            <w:p>
                              <w:pPr>
                                <w:pStyle w:val="Normal"/>
                                <w:rPr>
                                  <w:rFonts w:ascii="Courier New" w:hAnsi="Courier New"/>
                                  <w:sz w:val="20"/>
                                </w:rPr>
                              </w:pPr>
                              <w:r>
                                <w:rPr>
                                  <w:rFonts w:ascii="Courier New" w:hAnsi="Courier New"/>
                                  <w:sz w:val="20"/>
                                </w:rPr>
                              </w:r>
                            </w:p>
                            <w:p>
                              <w:pPr>
                                <w:pStyle w:val="Normal"/>
                                <w:widowControl w:val="false"/>
                                <w:suppressAutoHyphens w:val="true"/>
                                <w:bidi w:val="0"/>
                                <w:spacing w:lineRule="auto" w:line="324" w:before="130" w:after="0"/>
                                <w:ind w:left="454" w:right="3458" w:hanging="0"/>
                                <w:jc w:val="left"/>
                                <w:rPr>
                                  <w:rFonts w:ascii="Courier New" w:hAnsi="Courier New"/>
                                  <w:sz w:val="18"/>
                                </w:rPr>
                              </w:pPr>
                              <w:r>
                                <w:rPr>
                                  <w:rFonts w:ascii="Courier New" w:hAnsi="Courier New"/>
                                  <w:sz w:val="18"/>
                                </w:rPr>
                                <w:tab/>
                                <w:t>@Query("SELECT</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FROM</w:t>
                              </w:r>
                              <w:r>
                                <w:rPr>
                                  <w:rFonts w:ascii="Courier New" w:hAnsi="Courier New"/>
                                  <w:spacing w:val="-13"/>
                                  <w:sz w:val="18"/>
                                </w:rPr>
                                <w:t xml:space="preserve"> </w:t>
                              </w:r>
                              <w:r>
                                <w:rPr>
                                  <w:rFonts w:ascii="Courier New" w:hAnsi="Courier New"/>
                                  <w:sz w:val="18"/>
                                </w:rPr>
                                <w:t>tvshows")</w:t>
                              </w:r>
                            </w:p>
                            <w:p>
                              <w:pPr>
                                <w:pStyle w:val="Normal"/>
                                <w:spacing w:lineRule="auto" w:line="324" w:before="130" w:after="0"/>
                                <w:ind w:left="453" w:right="4032" w:hanging="0"/>
                                <w:rPr>
                                  <w:rFonts w:ascii="Courier New" w:hAnsi="Courier New"/>
                                  <w:sz w:val="18"/>
                                </w:rPr>
                              </w:pPr>
                              <w:r>
                                <w:rPr>
                                  <w:rFonts w:ascii="Courier New" w:hAnsi="Courier New"/>
                                  <w:sz w:val="18"/>
                                </w:rPr>
                                <w:tab/>
                                <w:t>fun getTVShows(): List&lt;TVShow&gt;</w:t>
                              </w:r>
                            </w:p>
                            <w:p>
                              <w:pPr>
                                <w:pStyle w:val="Normal"/>
                                <w:spacing w:before="1"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 37" style="position:absolute;margin-left:41.2pt;margin-top:2.05pt;width:399.6pt;height:126.6pt" coordorigin="824,41" coordsize="7992,2532">
                <v:rect id="shape_0" path="m0,0l-2147483645,0l-2147483645,-2147483646l0,-2147483646xe" fillcolor="#f6f6f6" stroked="f" o:allowincell="f" style="position:absolute;left:824;top:52;width:7991;height:2509;mso-wrap-style:none;v-text-anchor:middle">
                  <v:fill o:detectmouseclick="t" type="solid" color2="#090909"/>
                  <v:stroke color="#3465a4" joinstyle="round" endcap="flat"/>
                  <w10:wrap type="topAndBottom"/>
                </v:rect>
                <v:rect id="shape_0" path="m0,0l-2147483645,0l-2147483645,-2147483646l0,-2147483646xe" stroked="f" o:allowincell="f" style="position:absolute;left:824;top:63;width:7991;height:2487;mso-wrap-style:square;v-text-anchor:top">
                  <v:fill o:detectmouseclick="t" on="false"/>
                  <v:stroke color="#3465a4" joinstyle="round" endcap="flat"/>
                  <v:textbox>
                    <w:txbxContent>
                      <w:p>
                        <w:pPr>
                          <w:pStyle w:val="Normal"/>
                          <w:spacing w:before="40" w:after="0"/>
                          <w:ind w:left="453" w:hanging="0"/>
                          <w:rPr>
                            <w:rFonts w:ascii="Courier New" w:hAnsi="Courier New"/>
                            <w:sz w:val="18"/>
                            <w:ins w:id="3253" w:author="Jomar Tigcal" w:date="2023-03-04T22:31:18Z"/>
                          </w:rPr>
                        </w:pPr>
                        <w:r>
                          <w:rPr>
                            <w:rFonts w:ascii="Courier New" w:hAnsi="Courier New"/>
                            <w:spacing w:val="-4"/>
                            <w:sz w:val="18"/>
                          </w:rPr>
                          <w:t>@Dao</w:t>
                        </w:r>
                      </w:p>
                      <w:p>
                        <w:pPr>
                          <w:pStyle w:val="Normal"/>
                          <w:spacing w:before="76" w:after="0"/>
                          <w:ind w:left="453" w:hanging="0"/>
                          <w:rPr>
                            <w:rFonts w:ascii="Courier New" w:hAnsi="Courier New"/>
                            <w:sz w:val="18"/>
                          </w:rPr>
                        </w:pPr>
                        <w:r>
                          <w:rPr>
                            <w:rFonts w:ascii="Courier New" w:hAnsi="Courier New"/>
                            <w:sz w:val="18"/>
                          </w:rPr>
                          <w:t>interface</w:t>
                        </w:r>
                        <w:r>
                          <w:rPr>
                            <w:rFonts w:ascii="Courier New" w:hAnsi="Courier New"/>
                            <w:spacing w:val="-7"/>
                            <w:sz w:val="18"/>
                          </w:rPr>
                          <w:t xml:space="preserve"> </w:t>
                        </w:r>
                        <w:r>
                          <w:rPr>
                            <w:rFonts w:ascii="Courier New" w:hAnsi="Courier New"/>
                            <w:sz w:val="18"/>
                          </w:rPr>
                          <w:t>TVDao</w:t>
                        </w:r>
                        <w:r>
                          <w:rPr>
                            <w:rFonts w:ascii="Courier New" w:hAnsi="Courier New"/>
                            <w:spacing w:val="-7"/>
                            <w:sz w:val="18"/>
                          </w:rPr>
                          <w:t xml:space="preserve"> </w:t>
                        </w:r>
                        <w:r>
                          <w:rPr>
                            <w:rFonts w:ascii="Courier New" w:hAnsi="Courier New"/>
                            <w:spacing w:val="-10"/>
                            <w:sz w:val="18"/>
                          </w:rPr>
                          <w:t>{</w:t>
                        </w:r>
                      </w:p>
                      <w:p>
                        <w:pPr>
                          <w:pStyle w:val="Normal"/>
                          <w:spacing w:before="76" w:after="0"/>
                          <w:ind w:left="453" w:hanging="0"/>
                          <w:rPr>
                            <w:rFonts w:ascii="Courier New" w:hAnsi="Courier New"/>
                            <w:sz w:val="18"/>
                          </w:rPr>
                        </w:pPr>
                        <w:r>
                          <w:rPr>
                            <w:rFonts w:ascii="Courier New" w:hAnsi="Courier New"/>
                            <w:spacing w:val="-6"/>
                            <w:sz w:val="18"/>
                          </w:rPr>
                          <w:tab/>
                          <w:t>@Insert(onConflict</w:t>
                        </w:r>
                        <w:r>
                          <w:rPr>
                            <w:rFonts w:ascii="Courier New" w:hAnsi="Courier New"/>
                            <w:spacing w:val="-11"/>
                            <w:sz w:val="18"/>
                          </w:rPr>
                          <w:t xml:space="preserve"> </w:t>
                        </w:r>
                        <w:r>
                          <w:rPr>
                            <w:rFonts w:ascii="Courier New" w:hAnsi="Courier New"/>
                            <w:spacing w:val="-6"/>
                            <w:sz w:val="18"/>
                          </w:rPr>
                          <w:t>=</w:t>
                        </w:r>
                        <w:r>
                          <w:rPr>
                            <w:rFonts w:ascii="Courier New" w:hAnsi="Courier New"/>
                            <w:spacing w:val="-11"/>
                            <w:sz w:val="18"/>
                          </w:rPr>
                          <w:t xml:space="preserve"> </w:t>
                        </w:r>
                        <w:r>
                          <w:rPr>
                            <w:rFonts w:ascii="Courier New" w:hAnsi="Courier New"/>
                            <w:spacing w:val="-6"/>
                            <w:sz w:val="18"/>
                          </w:rPr>
                          <w:t>OnConflictStrategy.REPLACE)</w:t>
                        </w:r>
                      </w:p>
                      <w:p>
                        <w:pPr>
                          <w:pStyle w:val="Normal"/>
                          <w:spacing w:before="76" w:after="0"/>
                          <w:ind w:left="453" w:hanging="0"/>
                          <w:rPr>
                            <w:rFonts w:ascii="Courier New" w:hAnsi="Courier New"/>
                            <w:sz w:val="18"/>
                          </w:rPr>
                        </w:pPr>
                        <w:r>
                          <w:rPr>
                            <w:rFonts w:ascii="Courier New" w:hAnsi="Courier New"/>
                            <w:sz w:val="18"/>
                          </w:rPr>
                          <w:tab/>
                          <w:t>fun</w:t>
                        </w:r>
                        <w:r>
                          <w:rPr>
                            <w:rFonts w:ascii="Courier New" w:hAnsi="Courier New"/>
                            <w:spacing w:val="-11"/>
                            <w:sz w:val="18"/>
                          </w:rPr>
                          <w:t xml:space="preserve"> </w:t>
                        </w:r>
                        <w:r>
                          <w:rPr>
                            <w:rFonts w:ascii="Courier New" w:hAnsi="Courier New"/>
                            <w:sz w:val="18"/>
                          </w:rPr>
                          <w:t>addTVShows(tvShows:</w:t>
                        </w:r>
                        <w:r>
                          <w:rPr>
                            <w:rFonts w:ascii="Courier New" w:hAnsi="Courier New"/>
                            <w:spacing w:val="-11"/>
                            <w:sz w:val="18"/>
                          </w:rPr>
                          <w:t xml:space="preserve"> </w:t>
                        </w:r>
                        <w:r>
                          <w:rPr>
                            <w:rFonts w:ascii="Courier New" w:hAnsi="Courier New"/>
                            <w:spacing w:val="-2"/>
                            <w:sz w:val="18"/>
                          </w:rPr>
                          <w:t>List&lt;TVShow&gt;)</w:t>
                        </w:r>
                      </w:p>
                      <w:p>
                        <w:pPr>
                          <w:pStyle w:val="Normal"/>
                          <w:rPr>
                            <w:rFonts w:ascii="Courier New" w:hAnsi="Courier New"/>
                            <w:sz w:val="20"/>
                          </w:rPr>
                        </w:pPr>
                        <w:r>
                          <w:rPr>
                            <w:rFonts w:ascii="Courier New" w:hAnsi="Courier New"/>
                            <w:sz w:val="20"/>
                          </w:rPr>
                        </w:r>
                      </w:p>
                      <w:p>
                        <w:pPr>
                          <w:pStyle w:val="Normal"/>
                          <w:widowControl w:val="false"/>
                          <w:suppressAutoHyphens w:val="true"/>
                          <w:bidi w:val="0"/>
                          <w:spacing w:lineRule="auto" w:line="324" w:before="130" w:after="0"/>
                          <w:ind w:left="454" w:right="3458" w:hanging="0"/>
                          <w:jc w:val="left"/>
                          <w:rPr>
                            <w:rFonts w:ascii="Courier New" w:hAnsi="Courier New"/>
                            <w:sz w:val="18"/>
                          </w:rPr>
                        </w:pPr>
                        <w:r>
                          <w:rPr>
                            <w:rFonts w:ascii="Courier New" w:hAnsi="Courier New"/>
                            <w:sz w:val="18"/>
                          </w:rPr>
                          <w:tab/>
                          <w:t>@Query("SELECT</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FROM</w:t>
                        </w:r>
                        <w:r>
                          <w:rPr>
                            <w:rFonts w:ascii="Courier New" w:hAnsi="Courier New"/>
                            <w:spacing w:val="-13"/>
                            <w:sz w:val="18"/>
                          </w:rPr>
                          <w:t xml:space="preserve"> </w:t>
                        </w:r>
                        <w:r>
                          <w:rPr>
                            <w:rFonts w:ascii="Courier New" w:hAnsi="Courier New"/>
                            <w:sz w:val="18"/>
                          </w:rPr>
                          <w:t>tvshows")</w:t>
                        </w:r>
                      </w:p>
                      <w:p>
                        <w:pPr>
                          <w:pStyle w:val="Normal"/>
                          <w:spacing w:lineRule="auto" w:line="324" w:before="130" w:after="0"/>
                          <w:ind w:left="453" w:right="4032" w:hanging="0"/>
                          <w:rPr>
                            <w:rFonts w:ascii="Courier New" w:hAnsi="Courier New"/>
                            <w:sz w:val="18"/>
                          </w:rPr>
                        </w:pPr>
                        <w:r>
                          <w:rPr>
                            <w:rFonts w:ascii="Courier New" w:hAnsi="Courier New"/>
                            <w:sz w:val="18"/>
                          </w:rPr>
                          <w:tab/>
                          <w:t>fun getTVShows(): List&lt;TVShow&gt;</w:t>
                        </w:r>
                      </w:p>
                      <w:p>
                        <w:pPr>
                          <w:pStyle w:val="Normal"/>
                          <w:spacing w:before="1"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ins w:id="3254" w:author="Jomar Tigcal" w:date="2023-03-04T22:31:18Z">
        <w:r>
          <w:rPr/>
          <w:t>This</w:t>
        </w:r>
      </w:ins>
      <w:ins w:id="3255" w:author="Jomar Tigcal" w:date="2023-03-04T22:31:18Z">
        <w:r>
          <w:rPr>
            <w:spacing w:val="-4"/>
          </w:rPr>
          <w:t xml:space="preserve"> </w:t>
        </w:r>
      </w:ins>
      <w:ins w:id="3256" w:author="Jomar Tigcal" w:date="2023-03-04T22:31:18Z">
        <w:r>
          <w:rPr/>
          <w:t>class</w:t>
        </w:r>
      </w:ins>
      <w:ins w:id="3257" w:author="Jomar Tigcal" w:date="2023-03-04T22:31:18Z">
        <w:r>
          <w:rPr>
            <w:spacing w:val="-3"/>
          </w:rPr>
          <w:t xml:space="preserve"> </w:t>
        </w:r>
      </w:ins>
      <w:ins w:id="3258" w:author="Jomar Tigcal" w:date="2023-03-04T22:31:18Z">
        <w:r>
          <w:rPr/>
          <w:t>has</w:t>
        </w:r>
      </w:ins>
      <w:ins w:id="3259" w:author="Jomar Tigcal" w:date="2023-03-04T22:31:18Z">
        <w:r>
          <w:rPr>
            <w:spacing w:val="-3"/>
          </w:rPr>
          <w:t xml:space="preserve"> </w:t>
        </w:r>
      </w:ins>
      <w:ins w:id="3260" w:author="Jomar Tigcal" w:date="2023-03-04T22:31:18Z">
        <w:r>
          <w:rPr/>
          <w:t>a</w:t>
        </w:r>
      </w:ins>
      <w:ins w:id="3261" w:author="Jomar Tigcal" w:date="2023-03-04T22:31:18Z">
        <w:r>
          <w:rPr>
            <w:spacing w:val="-4"/>
          </w:rPr>
          <w:t xml:space="preserve"> </w:t>
        </w:r>
      </w:ins>
      <w:ins w:id="3262" w:author="Jomar Tigcal" w:date="2023-03-04T22:31:18Z">
        <w:r>
          <w:rPr/>
          <w:t>function</w:t>
        </w:r>
      </w:ins>
      <w:ins w:id="3263" w:author="Jomar Tigcal" w:date="2023-03-04T22:31:18Z">
        <w:r>
          <w:rPr>
            <w:spacing w:val="-3"/>
          </w:rPr>
          <w:t xml:space="preserve"> </w:t>
        </w:r>
      </w:ins>
      <w:ins w:id="3264" w:author="Jomar Tigcal" w:date="2023-03-04T22:31:18Z">
        <w:r>
          <w:rPr/>
          <w:t>for</w:t>
        </w:r>
      </w:ins>
      <w:ins w:id="3265" w:author="Jomar Tigcal" w:date="2023-03-04T22:31:18Z">
        <w:r>
          <w:rPr>
            <w:spacing w:val="-3"/>
          </w:rPr>
          <w:t xml:space="preserve"> </w:t>
        </w:r>
      </w:ins>
      <w:ins w:id="3266" w:author="Jomar Tigcal" w:date="2023-03-04T22:31:18Z">
        <w:r>
          <w:rPr/>
          <w:t>getting</w:t>
        </w:r>
      </w:ins>
      <w:ins w:id="3267" w:author="Jomar Tigcal" w:date="2023-03-04T22:31:18Z">
        <w:r>
          <w:rPr>
            <w:spacing w:val="-3"/>
          </w:rPr>
          <w:t xml:space="preserve"> </w:t>
        </w:r>
      </w:ins>
      <w:ins w:id="3268" w:author="Jomar Tigcal" w:date="2023-03-04T22:31:18Z">
        <w:r>
          <w:rPr/>
          <w:t>the</w:t>
        </w:r>
      </w:ins>
      <w:ins w:id="3269" w:author="Jomar Tigcal" w:date="2023-03-04T22:31:18Z">
        <w:r>
          <w:rPr>
            <w:spacing w:val="-3"/>
          </w:rPr>
          <w:t xml:space="preserve"> </w:t>
        </w:r>
      </w:ins>
      <w:ins w:id="3270" w:author="Jomar Tigcal" w:date="2023-03-04T22:31:18Z">
        <w:r>
          <w:rPr/>
          <w:t>list</w:t>
        </w:r>
      </w:ins>
      <w:ins w:id="3271" w:author="Jomar Tigcal" w:date="2023-03-04T22:31:18Z">
        <w:r>
          <w:rPr>
            <w:spacing w:val="-3"/>
          </w:rPr>
          <w:t xml:space="preserve"> </w:t>
        </w:r>
      </w:ins>
      <w:ins w:id="3272" w:author="Jomar Tigcal" w:date="2023-03-04T22:31:18Z">
        <w:r>
          <w:rPr/>
          <w:t>of</w:t>
        </w:r>
      </w:ins>
      <w:ins w:id="3273" w:author="Jomar Tigcal" w:date="2023-03-04T22:31:18Z">
        <w:r>
          <w:rPr>
            <w:spacing w:val="-3"/>
          </w:rPr>
          <w:t xml:space="preserve"> </w:t>
        </w:r>
      </w:ins>
      <w:ins w:id="3274" w:author="Jomar Tigcal" w:date="2023-03-04T22:31:18Z">
        <w:r>
          <w:rPr/>
          <w:t>TV</w:t>
        </w:r>
      </w:ins>
      <w:ins w:id="3275" w:author="Jomar Tigcal" w:date="2023-03-04T22:31:18Z">
        <w:r>
          <w:rPr>
            <w:spacing w:val="-4"/>
          </w:rPr>
          <w:t xml:space="preserve"> </w:t>
        </w:r>
      </w:ins>
      <w:ins w:id="3276" w:author="Jomar Tigcal" w:date="2023-03-04T22:31:18Z">
        <w:r>
          <w:rPr/>
          <w:t>shows</w:t>
        </w:r>
      </w:ins>
      <w:ins w:id="3277" w:author="Jomar Tigcal" w:date="2023-03-04T22:31:18Z">
        <w:r>
          <w:rPr>
            <w:spacing w:val="-3"/>
          </w:rPr>
          <w:t xml:space="preserve"> </w:t>
        </w:r>
      </w:ins>
      <w:ins w:id="3278" w:author="Jomar Tigcal" w:date="2023-03-04T22:31:18Z">
        <w:r>
          <w:rPr/>
          <w:t>from</w:t>
        </w:r>
      </w:ins>
      <w:ins w:id="3279" w:author="Jomar Tigcal" w:date="2023-03-04T22:31:18Z">
        <w:r>
          <w:rPr>
            <w:spacing w:val="-3"/>
          </w:rPr>
          <w:t xml:space="preserve"> </w:t>
        </w:r>
      </w:ins>
      <w:ins w:id="3280" w:author="Jomar Tigcal" w:date="2023-03-04T22:31:18Z">
        <w:r>
          <w:rPr/>
          <w:t>the</w:t>
        </w:r>
      </w:ins>
      <w:ins w:id="3281" w:author="Jomar Tigcal" w:date="2023-03-04T22:31:18Z">
        <w:r>
          <w:rPr>
            <w:spacing w:val="-3"/>
          </w:rPr>
          <w:t xml:space="preserve"> </w:t>
        </w:r>
      </w:ins>
      <w:ins w:id="3282" w:author="Jomar Tigcal" w:date="2023-03-04T22:31:18Z">
        <w:r>
          <w:rPr/>
          <w:t>database</w:t>
        </w:r>
      </w:ins>
      <w:ins w:id="3283" w:author="Jomar Tigcal" w:date="2023-03-04T22:31:18Z">
        <w:r>
          <w:rPr>
            <w:spacing w:val="-3"/>
          </w:rPr>
          <w:t xml:space="preserve"> </w:t>
        </w:r>
      </w:ins>
      <w:ins w:id="3284" w:author="Jomar Tigcal" w:date="2023-03-04T22:31:18Z">
        <w:r>
          <w:rPr/>
          <w:t>and another function for adding a list to the database.</w:t>
        </w:r>
      </w:ins>
    </w:p>
    <w:p>
      <w:pPr>
        <w:pStyle w:val="ListParagraph"/>
        <w:numPr>
          <w:ilvl w:val="0"/>
          <w:numId w:val="1"/>
        </w:numPr>
        <w:tabs>
          <w:tab w:val="clear" w:pos="720"/>
          <w:tab w:val="left" w:pos="1274" w:leader="none"/>
        </w:tabs>
        <w:spacing w:before="139" w:after="0"/>
        <w:ind w:left="1274" w:right="1740" w:hanging="360"/>
        <w:jc w:val="left"/>
        <w:rPr>
          <w:sz w:val="20"/>
          <w:ins w:id="3301" w:author="Jomar Tigcal" w:date="2023-03-04T22:31:18Z"/>
        </w:rPr>
      </w:pPr>
      <w:ins w:id="3286" w:author="Jomar Tigcal" w:date="2023-03-04T22:31:18Z">
        <w:r>
          <w:rPr>
            <w:sz w:val="20"/>
          </w:rPr>
          <w:t>Create</w:t>
        </w:r>
      </w:ins>
      <w:ins w:id="3287" w:author="Jomar Tigcal" w:date="2023-03-04T22:31:18Z">
        <w:r>
          <w:rPr>
            <w:spacing w:val="-13"/>
            <w:sz w:val="20"/>
          </w:rPr>
          <w:t xml:space="preserve"> </w:t>
        </w:r>
      </w:ins>
      <w:ins w:id="3288" w:author="Jomar Tigcal" w:date="2023-03-04T22:31:18Z">
        <w:r>
          <w:rPr>
            <w:sz w:val="20"/>
          </w:rPr>
          <w:t>a</w:t>
        </w:r>
      </w:ins>
      <w:ins w:id="3289" w:author="Jomar Tigcal" w:date="2023-03-04T22:31:18Z">
        <w:r>
          <w:rPr>
            <w:spacing w:val="-7"/>
            <w:sz w:val="20"/>
          </w:rPr>
          <w:t xml:space="preserve"> </w:t>
        </w:r>
      </w:ins>
      <w:ins w:id="3290" w:author="Jomar Tigcal" w:date="2023-03-04T22:31:18Z">
        <w:r>
          <w:rPr>
            <w:rFonts w:ascii="Courier New" w:hAnsi="Courier New"/>
            <w:b/>
          </w:rPr>
          <w:t>TVDatabase</w:t>
        </w:r>
      </w:ins>
      <w:ins w:id="3291" w:author="Jomar Tigcal" w:date="2023-03-04T22:31:18Z">
        <w:r>
          <w:rPr>
            <w:rFonts w:ascii="Courier New" w:hAnsi="Courier New"/>
            <w:b/>
            <w:spacing w:val="-80"/>
          </w:rPr>
          <w:t xml:space="preserve"> </w:t>
        </w:r>
      </w:ins>
      <w:ins w:id="3292" w:author="Jomar Tigcal" w:date="2023-03-04T22:31:18Z">
        <w:r>
          <w:rPr>
            <w:sz w:val="20"/>
          </w:rPr>
          <w:t>class</w:t>
        </w:r>
      </w:ins>
      <w:ins w:id="3293" w:author="Jomar Tigcal" w:date="2023-03-04T22:31:18Z">
        <w:r>
          <w:rPr>
            <w:spacing w:val="-7"/>
            <w:sz w:val="20"/>
          </w:rPr>
          <w:t xml:space="preserve"> </w:t>
        </w:r>
      </w:ins>
      <w:ins w:id="3294" w:author="Jomar Tigcal" w:date="2023-03-04T22:31:18Z">
        <w:r>
          <w:rPr>
            <w:sz w:val="20"/>
          </w:rPr>
          <w:t>in</w:t>
        </w:r>
      </w:ins>
      <w:ins w:id="3295" w:author="Jomar Tigcal" w:date="2023-03-04T22:31:18Z">
        <w:r>
          <w:rPr>
            <w:spacing w:val="-7"/>
            <w:sz w:val="20"/>
          </w:rPr>
          <w:t xml:space="preserve"> </w:t>
        </w:r>
      </w:ins>
      <w:ins w:id="3296" w:author="Jomar Tigcal" w:date="2023-03-04T22:31:18Z">
        <w:r>
          <w:rPr>
            <w:sz w:val="20"/>
          </w:rPr>
          <w:t>the</w:t>
        </w:r>
      </w:ins>
      <w:ins w:id="3297" w:author="Jomar Tigcal" w:date="2023-03-04T22:31:18Z">
        <w:r>
          <w:rPr>
            <w:spacing w:val="-8"/>
            <w:sz w:val="20"/>
          </w:rPr>
          <w:t xml:space="preserve"> </w:t>
        </w:r>
      </w:ins>
      <w:ins w:id="3298" w:author="Jomar Tigcal" w:date="2023-03-04T22:31:18Z">
        <w:r>
          <w:rPr>
            <w:rFonts w:ascii="Courier New" w:hAnsi="Courier New"/>
            <w:b/>
          </w:rPr>
          <w:t>com.example.tvguide. database</w:t>
        </w:r>
      </w:ins>
      <w:ins w:id="3299" w:author="Jomar Tigcal" w:date="2023-03-04T22:31:18Z">
        <w:r>
          <w:rPr>
            <w:rFonts w:ascii="Courier New" w:hAnsi="Courier New"/>
            <w:b/>
            <w:spacing w:val="-69"/>
          </w:rPr>
          <w:t xml:space="preserve"> </w:t>
        </w:r>
      </w:ins>
      <w:ins w:id="3300" w:author="Jomar Tigcal" w:date="2023-03-04T22:31:18Z">
        <w:r>
          <w:rPr>
            <w:sz w:val="20"/>
          </w:rPr>
          <w:t>package:</w:t>
        </w:r>
      </w:ins>
    </w:p>
    <w:p>
      <w:pPr>
        <w:sectPr>
          <w:headerReference w:type="even" r:id="rId531"/>
          <w:headerReference w:type="default" r:id="rId532"/>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1" w:after="0"/>
        <w:rPr>
          <w:sz w:val="8"/>
          <w:ins w:id="3328" w:author="Jomar Tigcal" w:date="2023-03-04T22:31:18Z"/>
        </w:rPr>
      </w:pPr>
      <w:r>
        <w:rPr>
          <w:sz w:val="8"/>
        </w:rPr>
        <mc:AlternateContent>
          <mc:Choice Requires="wpg">
            <w:drawing>
              <wp:anchor behindDoc="0" distT="0" distB="0" distL="0" distR="4445" simplePos="0" locked="0" layoutInCell="0" allowOverlap="1" relativeHeight="2021" wp14:anchorId="689062DE">
                <wp:simplePos x="0" y="0"/>
                <wp:positionH relativeFrom="page">
                  <wp:posOffset>1120140</wp:posOffset>
                </wp:positionH>
                <wp:positionV relativeFrom="paragraph">
                  <wp:posOffset>91440</wp:posOffset>
                </wp:positionV>
                <wp:extent cx="5074920" cy="3063875"/>
                <wp:effectExtent l="0" t="635" r="635" b="0"/>
                <wp:wrapTopAndBottom/>
                <wp:docPr id="1877" name="docshapegroup 38"/>
                <a:graphic xmlns:a="http://schemas.openxmlformats.org/drawingml/2006/main">
                  <a:graphicData uri="http://schemas.microsoft.com/office/word/2010/wordprocessingGroup">
                    <wpg:wgp>
                      <wpg:cNvGrpSpPr/>
                      <wpg:grpSpPr>
                        <a:xfrm>
                          <a:off x="0" y="0"/>
                          <a:ext cx="5074920" cy="3063960"/>
                          <a:chOff x="0" y="0"/>
                          <a:chExt cx="5074920" cy="3063960"/>
                        </a:xfrm>
                      </wpg:grpSpPr>
                      <wps:wsp>
                        <wps:cNvSpPr/>
                        <wps:spPr>
                          <a:xfrm>
                            <a:off x="0" y="6480"/>
                            <a:ext cx="5074920" cy="3051000"/>
                          </a:xfrm>
                          <a:prstGeom prst="rect">
                            <a:avLst/>
                          </a:prstGeom>
                          <a:solidFill>
                            <a:srgbClr val="f6f6f6"/>
                          </a:solidFill>
                          <a:ln w="0">
                            <a:noFill/>
                          </a:ln>
                        </wps:spPr>
                        <wps:style>
                          <a:lnRef idx="0"/>
                          <a:fillRef idx="0"/>
                          <a:effectRef idx="0"/>
                          <a:fontRef idx="minor"/>
                        </wps:style>
                        <wps:bodyPr/>
                      </wps:wsp>
                      <wps:wsp>
                        <wps:cNvSpPr/>
                        <wps:spPr>
                          <a:xfrm>
                            <a:off x="0" y="0"/>
                            <a:ext cx="5074920" cy="3063960"/>
                          </a:xfrm>
                          <a:custGeom>
                            <a:avLst/>
                            <a:gdLst>
                              <a:gd name="textAreaLeft" fmla="*/ 0 w 2877120"/>
                              <a:gd name="textAreaRight" fmla="*/ 2883600 w 2877120"/>
                              <a:gd name="textAreaTop" fmla="*/ 0 h 1737000"/>
                              <a:gd name="textAreaBottom" fmla="*/ 1743480 h 1737000"/>
                            </a:gdLst>
                            <a:ahLst/>
                            <a:rect l="textAreaLeft" t="textAreaTop" r="textAreaRight" b="textAreaBottom"/>
                            <a:pathLst>
                              <a:path w="7992" h="4825">
                                <a:moveTo>
                                  <a:pt x="7992" y="4804"/>
                                </a:moveTo>
                                <a:lnTo>
                                  <a:pt x="0" y="4804"/>
                                </a:lnTo>
                                <a:lnTo>
                                  <a:pt x="0" y="4824"/>
                                </a:lnTo>
                                <a:lnTo>
                                  <a:pt x="7992" y="4824"/>
                                </a:lnTo>
                                <a:lnTo>
                                  <a:pt x="7992" y="480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3038400"/>
                          </a:xfrm>
                          <a:prstGeom prst="rect">
                            <a:avLst/>
                          </a:prstGeom>
                          <a:noFill/>
                          <a:ln w="0">
                            <a:noFill/>
                          </a:ln>
                        </wps:spPr>
                        <wps:style>
                          <a:lnRef idx="0"/>
                          <a:fillRef idx="0"/>
                          <a:effectRef idx="0"/>
                          <a:fontRef idx="minor"/>
                        </wps:style>
                        <wps:txbx>
                          <w:txbxContent>
                            <w:p>
                              <w:pPr>
                                <w:pStyle w:val="Normal"/>
                                <w:spacing w:lineRule="auto" w:line="324" w:before="40" w:after="0"/>
                                <w:ind w:left="453" w:right="2128" w:hanging="0"/>
                                <w:rPr>
                                  <w:rFonts w:ascii="Courier New" w:hAnsi="Courier New"/>
                                  <w:sz w:val="18"/>
                                  <w:ins w:id="3302" w:author="Jomar Tigcal" w:date="2023-03-04T22:31:18Z"/>
                                </w:rPr>
                              </w:pPr>
                              <w:r>
                                <w:rPr>
                                  <w:rFonts w:ascii="Courier New" w:hAnsi="Courier New"/>
                                  <w:sz w:val="18"/>
                                </w:rPr>
                                <w:t>@Database(entities</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[TVShow::class],</w:t>
                              </w:r>
                              <w:r>
                                <w:rPr>
                                  <w:rFonts w:ascii="Courier New" w:hAnsi="Courier New"/>
                                  <w:spacing w:val="-8"/>
                                  <w:sz w:val="18"/>
                                </w:rPr>
                                <w:t xml:space="preserve"> </w:t>
                              </w:r>
                              <w:r>
                                <w:rPr>
                                  <w:rFonts w:ascii="Courier New" w:hAnsi="Courier New"/>
                                  <w:sz w:val="18"/>
                                </w:rPr>
                                <w:t>version</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1) abstract class TVDatabase : RoomDatabase() {</w:t>
                              </w:r>
                            </w:p>
                            <w:p>
                              <w:pPr>
                                <w:pStyle w:val="Normal"/>
                                <w:spacing w:before="9" w:after="0"/>
                                <w:rPr>
                                  <w:rFonts w:ascii="Courier New" w:hAnsi="Courier New"/>
                                  <w:sz w:val="24"/>
                                </w:rPr>
                              </w:pPr>
                              <w:r>
                                <w:rPr>
                                  <w:rFonts w:ascii="Courier New" w:hAnsi="Courier New"/>
                                  <w:sz w:val="24"/>
                                </w:rPr>
                              </w:r>
                            </w:p>
                            <w:p>
                              <w:pPr>
                                <w:pStyle w:val="Normal"/>
                                <w:spacing w:before="1" w:after="0"/>
                                <w:ind w:left="885" w:hanging="0"/>
                                <w:rPr>
                                  <w:rFonts w:ascii="Courier New" w:hAnsi="Courier New"/>
                                  <w:sz w:val="18"/>
                                </w:rPr>
                              </w:pPr>
                              <w:r>
                                <w:rPr>
                                  <w:rFonts w:ascii="Courier New" w:hAnsi="Courier New"/>
                                  <w:sz w:val="18"/>
                                </w:rPr>
                                <w:t>abstract</w:t>
                              </w:r>
                              <w:r>
                                <w:rPr>
                                  <w:rFonts w:ascii="Courier New" w:hAnsi="Courier New"/>
                                  <w:spacing w:val="-7"/>
                                  <w:sz w:val="18"/>
                                </w:rPr>
                                <w:t xml:space="preserve"> </w:t>
                              </w:r>
                              <w:r>
                                <w:rPr>
                                  <w:rFonts w:ascii="Courier New" w:hAnsi="Courier New"/>
                                  <w:sz w:val="18"/>
                                </w:rPr>
                                <w:t>fun</w:t>
                              </w:r>
                              <w:r>
                                <w:rPr>
                                  <w:rFonts w:ascii="Courier New" w:hAnsi="Courier New"/>
                                  <w:spacing w:val="-6"/>
                                  <w:sz w:val="18"/>
                                </w:rPr>
                                <w:t xml:space="preserve"> </w:t>
                              </w:r>
                              <w:r>
                                <w:rPr>
                                  <w:rFonts w:ascii="Courier New" w:hAnsi="Courier New"/>
                                  <w:sz w:val="18"/>
                                </w:rPr>
                                <w:t>tvDao():</w:t>
                              </w:r>
                              <w:r>
                                <w:rPr>
                                  <w:rFonts w:ascii="Courier New" w:hAnsi="Courier New"/>
                                  <w:spacing w:val="-6"/>
                                  <w:sz w:val="18"/>
                                </w:rPr>
                                <w:t xml:space="preserve"> </w:t>
                              </w:r>
                              <w:r>
                                <w:rPr>
                                  <w:rFonts w:ascii="Courier New" w:hAnsi="Courier New"/>
                                  <w:spacing w:val="-2"/>
                                  <w:sz w:val="18"/>
                                </w:rPr>
                                <w:t>TVDao</w:t>
                              </w:r>
                            </w:p>
                            <w:p>
                              <w:pPr>
                                <w:pStyle w:val="Normal"/>
                                <w:rPr>
                                  <w:rFonts w:ascii="Courier New" w:hAnsi="Courier New"/>
                                  <w:sz w:val="20"/>
                                </w:rPr>
                              </w:pPr>
                              <w:r>
                                <w:rPr>
                                  <w:rFonts w:ascii="Courier New" w:hAnsi="Courier New"/>
                                  <w:sz w:val="20"/>
                                </w:rPr>
                              </w:r>
                            </w:p>
                            <w:p>
                              <w:pPr>
                                <w:pStyle w:val="Normal"/>
                                <w:spacing w:lineRule="auto" w:line="324" w:before="129" w:after="0"/>
                                <w:ind w:left="1317" w:right="4318" w:hanging="432"/>
                                <w:rPr>
                                  <w:rFonts w:ascii="Courier New" w:hAnsi="Courier New"/>
                                  <w:sz w:val="18"/>
                                </w:rPr>
                              </w:pPr>
                              <w:r>
                                <w:rPr>
                                  <w:rFonts w:ascii="Courier New" w:hAnsi="Courier New"/>
                                  <w:sz w:val="18"/>
                                </w:rPr>
                                <w:t>companion</w:t>
                              </w:r>
                              <w:r>
                                <w:rPr>
                                  <w:rFonts w:ascii="Courier New" w:hAnsi="Courier New"/>
                                  <w:spacing w:val="-19"/>
                                  <w:sz w:val="18"/>
                                </w:rPr>
                                <w:t xml:space="preserve"> </w:t>
                              </w:r>
                              <w:r>
                                <w:rPr>
                                  <w:rFonts w:ascii="Courier New" w:hAnsi="Courier New"/>
                                  <w:sz w:val="18"/>
                                </w:rPr>
                                <w:t>object</w:t>
                              </w:r>
                              <w:r>
                                <w:rPr>
                                  <w:rFonts w:ascii="Courier New" w:hAnsi="Courier New"/>
                                  <w:spacing w:val="-19"/>
                                  <w:sz w:val="18"/>
                                </w:rPr>
                                <w:t xml:space="preserve"> </w:t>
                              </w:r>
                              <w:r>
                                <w:rPr>
                                  <w:rFonts w:ascii="Courier New" w:hAnsi="Courier New"/>
                                  <w:sz w:val="18"/>
                                </w:rPr>
                                <w:t xml:space="preserve">{ </w:t>
                              </w:r>
                              <w:r>
                                <w:rPr>
                                  <w:rFonts w:ascii="Courier New" w:hAnsi="Courier New"/>
                                  <w:spacing w:val="-2"/>
                                  <w:sz w:val="18"/>
                                </w:rPr>
                                <w:t>@Volatile</w:t>
                              </w:r>
                            </w:p>
                            <w:p>
                              <w:pPr>
                                <w:pStyle w:val="Normal"/>
                                <w:spacing w:before="1" w:after="0"/>
                                <w:ind w:left="1317" w:hanging="0"/>
                                <w:rPr>
                                  <w:rFonts w:ascii="Courier New" w:hAnsi="Courier New"/>
                                  <w:sz w:val="18"/>
                                </w:rPr>
                              </w:pPr>
                              <w:r>
                                <w:rPr>
                                  <w:rFonts w:ascii="Courier New" w:hAnsi="Courier New"/>
                                  <w:sz w:val="18"/>
                                </w:rPr>
                                <w:t>private</w:t>
                              </w:r>
                              <w:r>
                                <w:rPr>
                                  <w:rFonts w:ascii="Courier New" w:hAnsi="Courier New"/>
                                  <w:spacing w:val="-7"/>
                                  <w:sz w:val="18"/>
                                </w:rPr>
                                <w:t xml:space="preserve"> </w:t>
                              </w:r>
                              <w:r>
                                <w:rPr>
                                  <w:rFonts w:ascii="Courier New" w:hAnsi="Courier New"/>
                                  <w:sz w:val="18"/>
                                </w:rPr>
                                <w:t>var</w:t>
                              </w:r>
                              <w:r>
                                <w:rPr>
                                  <w:rFonts w:ascii="Courier New" w:hAnsi="Courier New"/>
                                  <w:spacing w:val="-6"/>
                                  <w:sz w:val="18"/>
                                </w:rPr>
                                <w:t xml:space="preserve"> </w:t>
                              </w:r>
                              <w:r>
                                <w:rPr>
                                  <w:rFonts w:ascii="Courier New" w:hAnsi="Courier New"/>
                                  <w:sz w:val="18"/>
                                </w:rPr>
                                <w:t>instance:</w:t>
                              </w:r>
                              <w:r>
                                <w:rPr>
                                  <w:rFonts w:ascii="Courier New" w:hAnsi="Courier New"/>
                                  <w:spacing w:val="-6"/>
                                  <w:sz w:val="18"/>
                                </w:rPr>
                                <w:t xml:space="preserve"> </w:t>
                              </w:r>
                              <w:r>
                                <w:rPr>
                                  <w:rFonts w:ascii="Courier New" w:hAnsi="Courier New"/>
                                  <w:sz w:val="18"/>
                                </w:rPr>
                                <w:t>TVDatabase?</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pacing w:val="-4"/>
                                  <w:sz w:val="18"/>
                                </w:rPr>
                                <w:t>null</w:t>
                              </w:r>
                            </w:p>
                            <w:p>
                              <w:pPr>
                                <w:pStyle w:val="Normal"/>
                                <w:spacing w:before="1" w:after="0"/>
                                <w:ind w:left="1317" w:hanging="0"/>
                                <w:rPr>
                                  <w:rFonts w:ascii="Courier New" w:hAnsi="Courier New"/>
                                  <w:sz w:val="18"/>
                                </w:rPr>
                              </w:pPr>
                              <w:r>
                                <w:rPr>
                                  <w:rFonts w:ascii="Courier New" w:hAnsi="Courier New"/>
                                  <w:sz w:val="18"/>
                                </w:rPr>
                              </w:r>
                            </w:p>
                            <w:p>
                              <w:pPr>
                                <w:pStyle w:val="Normal"/>
                                <w:spacing w:lineRule="auto" w:line="324" w:before="76" w:after="0"/>
                                <w:ind w:left="1749" w:right="1274" w:hanging="432"/>
                                <w:rPr>
                                  <w:rFonts w:ascii="Courier New" w:hAnsi="Courier New"/>
                                  <w:sz w:val="18"/>
                                </w:rPr>
                              </w:pPr>
                              <w:r>
                                <w:rPr>
                                  <w:rFonts w:ascii="Courier New" w:hAnsi="Courier New"/>
                                  <w:sz w:val="18"/>
                                </w:rPr>
                                <w:t>fun</w:t>
                              </w:r>
                              <w:r>
                                <w:rPr>
                                  <w:rFonts w:ascii="Courier New" w:hAnsi="Courier New"/>
                                  <w:spacing w:val="-10"/>
                                  <w:sz w:val="18"/>
                                </w:rPr>
                                <w:t xml:space="preserve"> </w:t>
                              </w:r>
                              <w:r>
                                <w:rPr>
                                  <w:rFonts w:ascii="Courier New" w:hAnsi="Courier New"/>
                                  <w:sz w:val="18"/>
                                </w:rPr>
                                <w:t>getInstance(context:</w:t>
                              </w:r>
                              <w:r>
                                <w:rPr>
                                  <w:rFonts w:ascii="Courier New" w:hAnsi="Courier New"/>
                                  <w:spacing w:val="-10"/>
                                  <w:sz w:val="18"/>
                                </w:rPr>
                                <w:t xml:space="preserve"> </w:t>
                              </w:r>
                              <w:r>
                                <w:rPr>
                                  <w:rFonts w:ascii="Courier New" w:hAnsi="Courier New"/>
                                  <w:sz w:val="18"/>
                                </w:rPr>
                                <w:t>Context):</w:t>
                              </w:r>
                              <w:r>
                                <w:rPr>
                                  <w:rFonts w:ascii="Courier New" w:hAnsi="Courier New"/>
                                  <w:spacing w:val="-10"/>
                                  <w:sz w:val="18"/>
                                </w:rPr>
                                <w:t xml:space="preserve"> </w:t>
                              </w:r>
                              <w:r>
                                <w:rPr>
                                  <w:rFonts w:ascii="Courier New" w:hAnsi="Courier New"/>
                                  <w:sz w:val="18"/>
                                </w:rPr>
                                <w:t>TVDatabase</w:t>
                              </w:r>
                              <w:r>
                                <w:rPr>
                                  <w:rFonts w:ascii="Courier New" w:hAnsi="Courier New"/>
                                  <w:spacing w:val="-10"/>
                                  <w:sz w:val="18"/>
                                </w:rPr>
                                <w:t xml:space="preserve"> </w:t>
                              </w:r>
                              <w:r>
                                <w:rPr>
                                  <w:rFonts w:ascii="Courier New" w:hAnsi="Courier New"/>
                                  <w:sz w:val="18"/>
                                </w:rPr>
                                <w:t xml:space="preserve">{ </w:t>
                              </w:r>
                            </w:p>
                            <w:p>
                              <w:pPr>
                                <w:pStyle w:val="Normal"/>
                                <w:spacing w:lineRule="auto" w:line="324" w:before="76" w:after="0"/>
                                <w:ind w:left="1749" w:right="1274" w:hanging="432"/>
                                <w:rPr>
                                  <w:rFonts w:ascii="Courier New" w:hAnsi="Courier New"/>
                                  <w:sz w:val="18"/>
                                </w:rPr>
                              </w:pPr>
                              <w:r>
                                <w:rPr>
                                  <w:rFonts w:ascii="Courier New" w:hAnsi="Courier New"/>
                                  <w:sz w:val="18"/>
                                </w:rPr>
                                <w:tab/>
                                <w:t>return instance ?: synchronized(this) {</w:t>
                              </w:r>
                            </w:p>
                            <w:p>
                              <w:pPr>
                                <w:pStyle w:val="Normal"/>
                                <w:spacing w:before="2" w:after="0"/>
                                <w:ind w:left="2181" w:hanging="0"/>
                                <w:rPr>
                                  <w:rFonts w:ascii="Courier New" w:hAnsi="Courier New"/>
                                  <w:sz w:val="18"/>
                                </w:rPr>
                              </w:pPr>
                              <w:r>
                                <w:rPr>
                                  <w:rFonts w:ascii="Courier New" w:hAnsi="Courier New"/>
                                  <w:sz w:val="18"/>
                                </w:rPr>
                                <w:t>instance</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pacing w:val="-2"/>
                                  <w:sz w:val="18"/>
                                </w:rPr>
                                <w:t>buildDatabase(context).also</w:t>
                              </w:r>
                            </w:p>
                            <w:p>
                              <w:pPr>
                                <w:pStyle w:val="Normal"/>
                                <w:spacing w:before="76" w:after="0"/>
                                <w:ind w:left="2397" w:hanging="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instance</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it</w:t>
                              </w:r>
                              <w:r>
                                <w:rPr>
                                  <w:rFonts w:ascii="Courier New" w:hAnsi="Courier New"/>
                                  <w:spacing w:val="-3"/>
                                  <w:sz w:val="18"/>
                                </w:rPr>
                                <w:t xml:space="preserve"> </w:t>
                              </w:r>
                              <w:r>
                                <w:rPr>
                                  <w:rFonts w:ascii="Courier New" w:hAnsi="Courier New"/>
                                  <w:spacing w:val="-10"/>
                                  <w:sz w:val="18"/>
                                </w:rPr>
                                <w:t>}</w:t>
                              </w:r>
                            </w:p>
                            <w:p>
                              <w:pPr>
                                <w:pStyle w:val="Normal"/>
                                <w:spacing w:before="76" w:after="0"/>
                                <w:ind w:left="1749" w:hanging="0"/>
                                <w:rPr>
                                  <w:rFonts w:ascii="Courier New" w:hAnsi="Courier New"/>
                                  <w:sz w:val="18"/>
                                </w:rPr>
                              </w:pPr>
                              <w:r>
                                <w:rPr>
                                  <w:rFonts w:ascii="Courier New" w:hAnsi="Courier New"/>
                                  <w:sz w:val="18"/>
                                </w:rPr>
                                <w:t>}</w:t>
                              </w:r>
                            </w:p>
                            <w:p>
                              <w:pPr>
                                <w:pStyle w:val="Normal"/>
                                <w:spacing w:before="76" w:after="0"/>
                                <w:ind w:left="1317"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 38" style="position:absolute;margin-left:88.2pt;margin-top:7.2pt;width:399.6pt;height:241.25pt" coordorigin="1764,144" coordsize="7992,4825">
                <v:rect id="shape_0" path="m0,0l-2147483645,0l-2147483645,-2147483646l0,-2147483646xe" fillcolor="#f6f6f6" stroked="f" o:allowincell="f" style="position:absolute;left:1764;top:154;width:7991;height:480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4;width:7991;height:4784;mso-wrap-style:square;v-text-anchor:top;mso-position-horizontal-relative:page">
                  <v:fill o:detectmouseclick="t" on="false"/>
                  <v:stroke color="#3465a4" joinstyle="round" endcap="flat"/>
                  <v:textbox>
                    <w:txbxContent>
                      <w:p>
                        <w:pPr>
                          <w:pStyle w:val="Normal"/>
                          <w:spacing w:lineRule="auto" w:line="324" w:before="40" w:after="0"/>
                          <w:ind w:left="453" w:right="2128" w:hanging="0"/>
                          <w:rPr>
                            <w:rFonts w:ascii="Courier New" w:hAnsi="Courier New"/>
                            <w:sz w:val="18"/>
                            <w:ins w:id="3303" w:author="Jomar Tigcal" w:date="2023-03-04T22:31:18Z"/>
                          </w:rPr>
                        </w:pPr>
                        <w:r>
                          <w:rPr>
                            <w:rFonts w:ascii="Courier New" w:hAnsi="Courier New"/>
                            <w:sz w:val="18"/>
                          </w:rPr>
                          <w:t>@Database(entities</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[TVShow::class],</w:t>
                        </w:r>
                        <w:r>
                          <w:rPr>
                            <w:rFonts w:ascii="Courier New" w:hAnsi="Courier New"/>
                            <w:spacing w:val="-8"/>
                            <w:sz w:val="18"/>
                          </w:rPr>
                          <w:t xml:space="preserve"> </w:t>
                        </w:r>
                        <w:r>
                          <w:rPr>
                            <w:rFonts w:ascii="Courier New" w:hAnsi="Courier New"/>
                            <w:sz w:val="18"/>
                          </w:rPr>
                          <w:t>version</w:t>
                        </w:r>
                        <w:r>
                          <w:rPr>
                            <w:rFonts w:ascii="Courier New" w:hAnsi="Courier New"/>
                            <w:spacing w:val="-8"/>
                            <w:sz w:val="18"/>
                          </w:rPr>
                          <w:t xml:space="preserve"> </w:t>
                        </w:r>
                        <w:r>
                          <w:rPr>
                            <w:rFonts w:ascii="Courier New" w:hAnsi="Courier New"/>
                            <w:sz w:val="18"/>
                          </w:rPr>
                          <w:t>=</w:t>
                        </w:r>
                        <w:r>
                          <w:rPr>
                            <w:rFonts w:ascii="Courier New" w:hAnsi="Courier New"/>
                            <w:spacing w:val="-8"/>
                            <w:sz w:val="18"/>
                          </w:rPr>
                          <w:t xml:space="preserve"> </w:t>
                        </w:r>
                        <w:r>
                          <w:rPr>
                            <w:rFonts w:ascii="Courier New" w:hAnsi="Courier New"/>
                            <w:sz w:val="18"/>
                          </w:rPr>
                          <w:t>1) abstract class TVDatabase : RoomDatabase() {</w:t>
                        </w:r>
                      </w:p>
                      <w:p>
                        <w:pPr>
                          <w:pStyle w:val="Normal"/>
                          <w:spacing w:before="9" w:after="0"/>
                          <w:rPr>
                            <w:rFonts w:ascii="Courier New" w:hAnsi="Courier New"/>
                            <w:sz w:val="24"/>
                          </w:rPr>
                        </w:pPr>
                        <w:r>
                          <w:rPr>
                            <w:rFonts w:ascii="Courier New" w:hAnsi="Courier New"/>
                            <w:sz w:val="24"/>
                          </w:rPr>
                        </w:r>
                      </w:p>
                      <w:p>
                        <w:pPr>
                          <w:pStyle w:val="Normal"/>
                          <w:spacing w:before="1" w:after="0"/>
                          <w:ind w:left="885" w:hanging="0"/>
                          <w:rPr>
                            <w:rFonts w:ascii="Courier New" w:hAnsi="Courier New"/>
                            <w:sz w:val="18"/>
                          </w:rPr>
                        </w:pPr>
                        <w:r>
                          <w:rPr>
                            <w:rFonts w:ascii="Courier New" w:hAnsi="Courier New"/>
                            <w:sz w:val="18"/>
                          </w:rPr>
                          <w:t>abstract</w:t>
                        </w:r>
                        <w:r>
                          <w:rPr>
                            <w:rFonts w:ascii="Courier New" w:hAnsi="Courier New"/>
                            <w:spacing w:val="-7"/>
                            <w:sz w:val="18"/>
                          </w:rPr>
                          <w:t xml:space="preserve"> </w:t>
                        </w:r>
                        <w:r>
                          <w:rPr>
                            <w:rFonts w:ascii="Courier New" w:hAnsi="Courier New"/>
                            <w:sz w:val="18"/>
                          </w:rPr>
                          <w:t>fun</w:t>
                        </w:r>
                        <w:r>
                          <w:rPr>
                            <w:rFonts w:ascii="Courier New" w:hAnsi="Courier New"/>
                            <w:spacing w:val="-6"/>
                            <w:sz w:val="18"/>
                          </w:rPr>
                          <w:t xml:space="preserve"> </w:t>
                        </w:r>
                        <w:r>
                          <w:rPr>
                            <w:rFonts w:ascii="Courier New" w:hAnsi="Courier New"/>
                            <w:sz w:val="18"/>
                          </w:rPr>
                          <w:t>tvDao():</w:t>
                        </w:r>
                        <w:r>
                          <w:rPr>
                            <w:rFonts w:ascii="Courier New" w:hAnsi="Courier New"/>
                            <w:spacing w:val="-6"/>
                            <w:sz w:val="18"/>
                          </w:rPr>
                          <w:t xml:space="preserve"> </w:t>
                        </w:r>
                        <w:r>
                          <w:rPr>
                            <w:rFonts w:ascii="Courier New" w:hAnsi="Courier New"/>
                            <w:spacing w:val="-2"/>
                            <w:sz w:val="18"/>
                          </w:rPr>
                          <w:t>TVDao</w:t>
                        </w:r>
                      </w:p>
                      <w:p>
                        <w:pPr>
                          <w:pStyle w:val="Normal"/>
                          <w:rPr>
                            <w:rFonts w:ascii="Courier New" w:hAnsi="Courier New"/>
                            <w:sz w:val="20"/>
                          </w:rPr>
                        </w:pPr>
                        <w:r>
                          <w:rPr>
                            <w:rFonts w:ascii="Courier New" w:hAnsi="Courier New"/>
                            <w:sz w:val="20"/>
                          </w:rPr>
                        </w:r>
                      </w:p>
                      <w:p>
                        <w:pPr>
                          <w:pStyle w:val="Normal"/>
                          <w:spacing w:lineRule="auto" w:line="324" w:before="129" w:after="0"/>
                          <w:ind w:left="1317" w:right="4318" w:hanging="432"/>
                          <w:rPr>
                            <w:rFonts w:ascii="Courier New" w:hAnsi="Courier New"/>
                            <w:sz w:val="18"/>
                          </w:rPr>
                        </w:pPr>
                        <w:r>
                          <w:rPr>
                            <w:rFonts w:ascii="Courier New" w:hAnsi="Courier New"/>
                            <w:sz w:val="18"/>
                          </w:rPr>
                          <w:t>companion</w:t>
                        </w:r>
                        <w:r>
                          <w:rPr>
                            <w:rFonts w:ascii="Courier New" w:hAnsi="Courier New"/>
                            <w:spacing w:val="-19"/>
                            <w:sz w:val="18"/>
                          </w:rPr>
                          <w:t xml:space="preserve"> </w:t>
                        </w:r>
                        <w:r>
                          <w:rPr>
                            <w:rFonts w:ascii="Courier New" w:hAnsi="Courier New"/>
                            <w:sz w:val="18"/>
                          </w:rPr>
                          <w:t>object</w:t>
                        </w:r>
                        <w:r>
                          <w:rPr>
                            <w:rFonts w:ascii="Courier New" w:hAnsi="Courier New"/>
                            <w:spacing w:val="-19"/>
                            <w:sz w:val="18"/>
                          </w:rPr>
                          <w:t xml:space="preserve"> </w:t>
                        </w:r>
                        <w:r>
                          <w:rPr>
                            <w:rFonts w:ascii="Courier New" w:hAnsi="Courier New"/>
                            <w:sz w:val="18"/>
                          </w:rPr>
                          <w:t xml:space="preserve">{ </w:t>
                        </w:r>
                        <w:r>
                          <w:rPr>
                            <w:rFonts w:ascii="Courier New" w:hAnsi="Courier New"/>
                            <w:spacing w:val="-2"/>
                            <w:sz w:val="18"/>
                          </w:rPr>
                          <w:t>@Volatile</w:t>
                        </w:r>
                      </w:p>
                      <w:p>
                        <w:pPr>
                          <w:pStyle w:val="Normal"/>
                          <w:spacing w:before="1" w:after="0"/>
                          <w:ind w:left="1317" w:hanging="0"/>
                          <w:rPr>
                            <w:rFonts w:ascii="Courier New" w:hAnsi="Courier New"/>
                            <w:sz w:val="18"/>
                          </w:rPr>
                        </w:pPr>
                        <w:r>
                          <w:rPr>
                            <w:rFonts w:ascii="Courier New" w:hAnsi="Courier New"/>
                            <w:sz w:val="18"/>
                          </w:rPr>
                          <w:t>private</w:t>
                        </w:r>
                        <w:r>
                          <w:rPr>
                            <w:rFonts w:ascii="Courier New" w:hAnsi="Courier New"/>
                            <w:spacing w:val="-7"/>
                            <w:sz w:val="18"/>
                          </w:rPr>
                          <w:t xml:space="preserve"> </w:t>
                        </w:r>
                        <w:r>
                          <w:rPr>
                            <w:rFonts w:ascii="Courier New" w:hAnsi="Courier New"/>
                            <w:sz w:val="18"/>
                          </w:rPr>
                          <w:t>var</w:t>
                        </w:r>
                        <w:r>
                          <w:rPr>
                            <w:rFonts w:ascii="Courier New" w:hAnsi="Courier New"/>
                            <w:spacing w:val="-6"/>
                            <w:sz w:val="18"/>
                          </w:rPr>
                          <w:t xml:space="preserve"> </w:t>
                        </w:r>
                        <w:r>
                          <w:rPr>
                            <w:rFonts w:ascii="Courier New" w:hAnsi="Courier New"/>
                            <w:sz w:val="18"/>
                          </w:rPr>
                          <w:t>instance:</w:t>
                        </w:r>
                        <w:r>
                          <w:rPr>
                            <w:rFonts w:ascii="Courier New" w:hAnsi="Courier New"/>
                            <w:spacing w:val="-6"/>
                            <w:sz w:val="18"/>
                          </w:rPr>
                          <w:t xml:space="preserve"> </w:t>
                        </w:r>
                        <w:r>
                          <w:rPr>
                            <w:rFonts w:ascii="Courier New" w:hAnsi="Courier New"/>
                            <w:sz w:val="18"/>
                          </w:rPr>
                          <w:t>TVDatabase?</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pacing w:val="-4"/>
                            <w:sz w:val="18"/>
                          </w:rPr>
                          <w:t>null</w:t>
                        </w:r>
                      </w:p>
                      <w:p>
                        <w:pPr>
                          <w:pStyle w:val="Normal"/>
                          <w:spacing w:before="1" w:after="0"/>
                          <w:ind w:left="1317" w:hanging="0"/>
                          <w:rPr>
                            <w:rFonts w:ascii="Courier New" w:hAnsi="Courier New"/>
                            <w:sz w:val="18"/>
                          </w:rPr>
                        </w:pPr>
                        <w:r>
                          <w:rPr>
                            <w:rFonts w:ascii="Courier New" w:hAnsi="Courier New"/>
                            <w:sz w:val="18"/>
                          </w:rPr>
                        </w:r>
                      </w:p>
                      <w:p>
                        <w:pPr>
                          <w:pStyle w:val="Normal"/>
                          <w:spacing w:lineRule="auto" w:line="324" w:before="76" w:after="0"/>
                          <w:ind w:left="1749" w:right="1274" w:hanging="432"/>
                          <w:rPr>
                            <w:rFonts w:ascii="Courier New" w:hAnsi="Courier New"/>
                            <w:sz w:val="18"/>
                          </w:rPr>
                        </w:pPr>
                        <w:r>
                          <w:rPr>
                            <w:rFonts w:ascii="Courier New" w:hAnsi="Courier New"/>
                            <w:sz w:val="18"/>
                          </w:rPr>
                          <w:t>fun</w:t>
                        </w:r>
                        <w:r>
                          <w:rPr>
                            <w:rFonts w:ascii="Courier New" w:hAnsi="Courier New"/>
                            <w:spacing w:val="-10"/>
                            <w:sz w:val="18"/>
                          </w:rPr>
                          <w:t xml:space="preserve"> </w:t>
                        </w:r>
                        <w:r>
                          <w:rPr>
                            <w:rFonts w:ascii="Courier New" w:hAnsi="Courier New"/>
                            <w:sz w:val="18"/>
                          </w:rPr>
                          <w:t>getInstance(context:</w:t>
                        </w:r>
                        <w:r>
                          <w:rPr>
                            <w:rFonts w:ascii="Courier New" w:hAnsi="Courier New"/>
                            <w:spacing w:val="-10"/>
                            <w:sz w:val="18"/>
                          </w:rPr>
                          <w:t xml:space="preserve"> </w:t>
                        </w:r>
                        <w:r>
                          <w:rPr>
                            <w:rFonts w:ascii="Courier New" w:hAnsi="Courier New"/>
                            <w:sz w:val="18"/>
                          </w:rPr>
                          <w:t>Context):</w:t>
                        </w:r>
                        <w:r>
                          <w:rPr>
                            <w:rFonts w:ascii="Courier New" w:hAnsi="Courier New"/>
                            <w:spacing w:val="-10"/>
                            <w:sz w:val="18"/>
                          </w:rPr>
                          <w:t xml:space="preserve"> </w:t>
                        </w:r>
                        <w:r>
                          <w:rPr>
                            <w:rFonts w:ascii="Courier New" w:hAnsi="Courier New"/>
                            <w:sz w:val="18"/>
                          </w:rPr>
                          <w:t>TVDatabase</w:t>
                        </w:r>
                        <w:r>
                          <w:rPr>
                            <w:rFonts w:ascii="Courier New" w:hAnsi="Courier New"/>
                            <w:spacing w:val="-10"/>
                            <w:sz w:val="18"/>
                          </w:rPr>
                          <w:t xml:space="preserve"> </w:t>
                        </w:r>
                        <w:r>
                          <w:rPr>
                            <w:rFonts w:ascii="Courier New" w:hAnsi="Courier New"/>
                            <w:sz w:val="18"/>
                          </w:rPr>
                          <w:t xml:space="preserve">{ </w:t>
                        </w:r>
                      </w:p>
                      <w:p>
                        <w:pPr>
                          <w:pStyle w:val="Normal"/>
                          <w:spacing w:lineRule="auto" w:line="324" w:before="76" w:after="0"/>
                          <w:ind w:left="1749" w:right="1274" w:hanging="432"/>
                          <w:rPr>
                            <w:rFonts w:ascii="Courier New" w:hAnsi="Courier New"/>
                            <w:sz w:val="18"/>
                          </w:rPr>
                        </w:pPr>
                        <w:r>
                          <w:rPr>
                            <w:rFonts w:ascii="Courier New" w:hAnsi="Courier New"/>
                            <w:sz w:val="18"/>
                          </w:rPr>
                          <w:tab/>
                          <w:t>return instance ?: synchronized(this) {</w:t>
                        </w:r>
                      </w:p>
                      <w:p>
                        <w:pPr>
                          <w:pStyle w:val="Normal"/>
                          <w:spacing w:before="2" w:after="0"/>
                          <w:ind w:left="2181" w:hanging="0"/>
                          <w:rPr>
                            <w:rFonts w:ascii="Courier New" w:hAnsi="Courier New"/>
                            <w:sz w:val="18"/>
                          </w:rPr>
                        </w:pPr>
                        <w:r>
                          <w:rPr>
                            <w:rFonts w:ascii="Courier New" w:hAnsi="Courier New"/>
                            <w:sz w:val="18"/>
                          </w:rPr>
                          <w:t>instance</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pacing w:val="-2"/>
                            <w:sz w:val="18"/>
                          </w:rPr>
                          <w:t>buildDatabase(context).also</w:t>
                        </w:r>
                      </w:p>
                      <w:p>
                        <w:pPr>
                          <w:pStyle w:val="Normal"/>
                          <w:spacing w:before="76" w:after="0"/>
                          <w:ind w:left="2397" w:hanging="0"/>
                          <w:rPr>
                            <w:rFonts w:ascii="Courier New" w:hAnsi="Courier New"/>
                            <w:sz w:val="18"/>
                          </w:rPr>
                        </w:pPr>
                        <w:r>
                          <w:rPr>
                            <w:rFonts w:ascii="Courier New" w:hAnsi="Courier New"/>
                            <w:sz w:val="18"/>
                          </w:rPr>
                          <w:t>{</w:t>
                        </w:r>
                        <w:r>
                          <w:rPr>
                            <w:rFonts w:ascii="Courier New" w:hAnsi="Courier New"/>
                            <w:spacing w:val="-3"/>
                            <w:sz w:val="18"/>
                          </w:rPr>
                          <w:t xml:space="preserve"> </w:t>
                        </w:r>
                        <w:r>
                          <w:rPr>
                            <w:rFonts w:ascii="Courier New" w:hAnsi="Courier New"/>
                            <w:sz w:val="18"/>
                          </w:rPr>
                          <w:t>instance</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it</w:t>
                        </w:r>
                        <w:r>
                          <w:rPr>
                            <w:rFonts w:ascii="Courier New" w:hAnsi="Courier New"/>
                            <w:spacing w:val="-3"/>
                            <w:sz w:val="18"/>
                          </w:rPr>
                          <w:t xml:space="preserve"> </w:t>
                        </w:r>
                        <w:r>
                          <w:rPr>
                            <w:rFonts w:ascii="Courier New" w:hAnsi="Courier New"/>
                            <w:spacing w:val="-10"/>
                            <w:sz w:val="18"/>
                          </w:rPr>
                          <w:t>}</w:t>
                        </w:r>
                      </w:p>
                      <w:p>
                        <w:pPr>
                          <w:pStyle w:val="Normal"/>
                          <w:spacing w:before="76" w:after="0"/>
                          <w:ind w:left="1749" w:hanging="0"/>
                          <w:rPr>
                            <w:rFonts w:ascii="Courier New" w:hAnsi="Courier New"/>
                            <w:sz w:val="18"/>
                          </w:rPr>
                        </w:pPr>
                        <w:r>
                          <w:rPr>
                            <w:rFonts w:ascii="Courier New" w:hAnsi="Courier New"/>
                            <w:sz w:val="18"/>
                          </w:rPr>
                          <w:t>}</w:t>
                        </w:r>
                      </w:p>
                      <w:p>
                        <w:pPr>
                          <w:pStyle w:val="Normal"/>
                          <w:spacing w:before="76" w:after="0"/>
                          <w:ind w:left="1317"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TextBody"/>
        <w:spacing w:before="3" w:after="0"/>
        <w:rPr>
          <w:sz w:val="5"/>
          <w:ins w:id="3330" w:author="Jomar Tigcal" w:date="2023-03-04T22:31:18Z"/>
        </w:rPr>
      </w:pPr>
      <w:ins w:id="3329" w:author="Jomar Tigcal" w:date="2023-03-04T22:31:18Z">
        <w:r>
          <w:rPr>
            <w:sz w:val="5"/>
          </w:rPr>
        </w:r>
      </w:ins>
    </w:p>
    <w:p>
      <w:pPr>
        <w:pStyle w:val="TextBody"/>
        <w:ind w:left="104" w:hanging="0"/>
        <w:rPr/>
      </w:pPr>
      <w:r>
        <w:rPr/>
        <mc:AlternateContent>
          <mc:Choice Requires="wpg">
            <w:drawing>
              <wp:inline distT="0" distB="0" distL="0" distR="0" wp14:anchorId="24A95276">
                <wp:extent cx="5074920" cy="1252220"/>
                <wp:effectExtent l="0" t="0" r="5080" b="0"/>
                <wp:docPr id="1885" name="Shape1140"/>
                <a:graphic xmlns:a="http://schemas.openxmlformats.org/drawingml/2006/main">
                  <a:graphicData uri="http://schemas.microsoft.com/office/word/2010/wordprocessingGroup">
                    <wpg:wgp>
                      <wpg:cNvGrpSpPr/>
                      <wpg:grpSpPr>
                        <a:xfrm>
                          <a:off x="0" y="0"/>
                          <a:ext cx="5074920" cy="1252080"/>
                          <a:chOff x="0" y="0"/>
                          <a:chExt cx="5074920" cy="1252080"/>
                        </a:xfrm>
                      </wpg:grpSpPr>
                      <wps:wsp>
                        <wps:cNvSpPr/>
                        <wps:spPr>
                          <a:xfrm>
                            <a:off x="0" y="9000"/>
                            <a:ext cx="5074920" cy="1234440"/>
                          </a:xfrm>
                          <a:prstGeom prst="rect">
                            <a:avLst/>
                          </a:prstGeom>
                          <a:solidFill>
                            <a:srgbClr val="f6f6f6"/>
                          </a:solidFill>
                          <a:ln w="0">
                            <a:noFill/>
                          </a:ln>
                        </wps:spPr>
                        <wps:style>
                          <a:lnRef idx="0"/>
                          <a:fillRef idx="0"/>
                          <a:effectRef idx="0"/>
                          <a:fontRef idx="minor"/>
                        </wps:style>
                        <wps:bodyPr/>
                      </wps:wsp>
                      <wps:wsp>
                        <wps:cNvSpPr/>
                        <wps:spPr>
                          <a:xfrm>
                            <a:off x="0" y="0"/>
                            <a:ext cx="5074920" cy="1252080"/>
                          </a:xfrm>
                          <a:custGeom>
                            <a:avLst/>
                            <a:gdLst>
                              <a:gd name="textAreaLeft" fmla="*/ 0 w 2877120"/>
                              <a:gd name="textAreaRight" fmla="*/ 2883600 w 2877120"/>
                              <a:gd name="textAreaTop" fmla="*/ 0 h 709920"/>
                              <a:gd name="textAreaBottom" fmla="*/ 716400 h 709920"/>
                            </a:gdLst>
                            <a:ahLst/>
                            <a:rect l="textAreaLeft" t="textAreaTop" r="textAreaRight" b="textAreaBottom"/>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7280"/>
                            <a:ext cx="5074920" cy="1217880"/>
                          </a:xfrm>
                          <a:prstGeom prst="rect">
                            <a:avLst/>
                          </a:prstGeom>
                          <a:noFill/>
                          <a:ln w="0">
                            <a:noFill/>
                          </a:ln>
                        </wps:spPr>
                        <wps:style>
                          <a:lnRef idx="0"/>
                          <a:fillRef idx="0"/>
                          <a:effectRef idx="0"/>
                          <a:fontRef idx="minor"/>
                        </wps:style>
                        <wps:txbx>
                          <w:txbxContent>
                            <w:p>
                              <w:pPr>
                                <w:pStyle w:val="Normal"/>
                                <w:spacing w:before="40" w:after="0"/>
                                <w:ind w:hanging="0"/>
                                <w:rPr>
                                  <w:ins w:id="3331" w:author="Jomar Tigcal" w:date="2023-03-04T22:31:18Z"/>
                                </w:rPr>
                              </w:pPr>
                              <w:r>
                                <w:rPr>
                                  <w:rFonts w:eastAsia="Open Sans" w:cs="Open Sans" w:ascii="Courier New" w:hAnsi="Courier New"/>
                                  <w:color w:val="auto"/>
                                  <w:spacing w:val="-2"/>
                                  <w:kern w:val="0"/>
                                  <w:sz w:val="18"/>
                                  <w:szCs w:val="22"/>
                                  <w:lang w:val="en-US" w:eastAsia="en-US" w:bidi="ar-SA"/>
                                </w:rPr>
                                <w:tab/>
                                <w:tab/>
                                <w:t>p</w:t>
                              </w:r>
                              <w:r>
                                <w:rPr>
                                  <w:rFonts w:ascii="Courier New" w:hAnsi="Courier New"/>
                                  <w:spacing w:val="-2"/>
                                  <w:sz w:val="18"/>
                                </w:rPr>
                                <w:t>rivate fun buildDatabase(context: Context): TVDatabase {</w:t>
                              </w:r>
                            </w:p>
                            <w:p>
                              <w:pPr>
                                <w:pStyle w:val="Normal"/>
                                <w:spacing w:before="40" w:after="0"/>
                                <w:ind w:hanging="0"/>
                                <w:rPr/>
                              </w:pPr>
                              <w:r>
                                <w:rPr>
                                  <w:rFonts w:ascii="Courier New" w:hAnsi="Courier New"/>
                                  <w:spacing w:val="-2"/>
                                  <w:sz w:val="18"/>
                                </w:rPr>
                                <w:tab/>
                                <w:tab/>
                                <w:t xml:space="preserve">     return Room.databaseBuilder(context, TVDatabase::class.java,</w:t>
                              </w:r>
                              <w:r>
                                <w:rPr>
                                  <w:rFonts w:ascii="Courier New" w:hAnsi="Courier New"/>
                                  <w:spacing w:val="32"/>
                                  <w:sz w:val="18"/>
                                </w:rPr>
                                <w:t xml:space="preserve"> </w:t>
                              </w:r>
                              <w:r>
                                <w:rPr>
                                  <w:rFonts w:ascii="Courier New" w:hAnsi="Courier New"/>
                                  <w:spacing w:val="-2"/>
                                  <w:sz w:val="18"/>
                                </w:rPr>
                                <w:t>"tvshows-</w:t>
                              </w:r>
                              <w:r>
                                <w:rPr>
                                  <w:rFonts w:ascii="Courier New" w:hAnsi="Courier New"/>
                                  <w:spacing w:val="-4"/>
                                  <w:sz w:val="18"/>
                                </w:rPr>
                                <w:t>db")</w:t>
                              </w:r>
                            </w:p>
                            <w:p>
                              <w:pPr>
                                <w:pStyle w:val="Normal"/>
                                <w:spacing w:before="76" w:after="0"/>
                                <w:ind w:left="2181" w:hanging="0"/>
                                <w:rPr>
                                  <w:rFonts w:ascii="Courier New" w:hAnsi="Courier New"/>
                                  <w:sz w:val="18"/>
                                </w:rPr>
                              </w:pPr>
                              <w:r>
                                <w:rPr>
                                  <w:rFonts w:ascii="Courier New" w:hAnsi="Courier New"/>
                                  <w:spacing w:val="-2"/>
                                  <w:sz w:val="18"/>
                                </w:rPr>
                                <w:t>.build()</w:t>
                              </w:r>
                            </w:p>
                            <w:p>
                              <w:pPr>
                                <w:pStyle w:val="Normal"/>
                                <w:spacing w:before="76" w:after="0"/>
                                <w:ind w:left="1317"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7"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inline>
            </w:drawing>
          </mc:Choice>
          <mc:Fallback>
            <w:pict>
              <v:group id="shape_0" alt="Shape1140" style="position:absolute;margin-left:0pt;margin-top:-98.65pt;width:399.6pt;height:98.6pt" coordorigin="0,-1973" coordsize="7992,1972">
                <v:rect id="shape_0" path="m0,0l-2147483645,0l-2147483645,-2147483646l0,-2147483646xe" fillcolor="#f6f6f6" stroked="f" o:allowincell="f" style="position:absolute;left:0;top:-1959;width:7991;height:1943;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1946;width:7991;height:1917;mso-wrap-style:square;v-text-anchor:top;mso-position-vertical:top">
                  <v:fill o:detectmouseclick="t" on="false"/>
                  <v:stroke color="#3465a4" joinstyle="round" endcap="flat"/>
                  <v:textbox>
                    <w:txbxContent>
                      <w:p>
                        <w:pPr>
                          <w:pStyle w:val="Normal"/>
                          <w:spacing w:before="40" w:after="0"/>
                          <w:ind w:hanging="0"/>
                          <w:rPr>
                            <w:ins w:id="3332" w:author="Jomar Tigcal" w:date="2023-03-04T22:31:18Z"/>
                          </w:rPr>
                        </w:pPr>
                        <w:r>
                          <w:rPr>
                            <w:rFonts w:eastAsia="Open Sans" w:cs="Open Sans" w:ascii="Courier New" w:hAnsi="Courier New"/>
                            <w:color w:val="auto"/>
                            <w:spacing w:val="-2"/>
                            <w:kern w:val="0"/>
                            <w:sz w:val="18"/>
                            <w:szCs w:val="22"/>
                            <w:lang w:val="en-US" w:eastAsia="en-US" w:bidi="ar-SA"/>
                          </w:rPr>
                          <w:tab/>
                          <w:tab/>
                          <w:t>p</w:t>
                        </w:r>
                        <w:r>
                          <w:rPr>
                            <w:rFonts w:ascii="Courier New" w:hAnsi="Courier New"/>
                            <w:spacing w:val="-2"/>
                            <w:sz w:val="18"/>
                          </w:rPr>
                          <w:t>rivate fun buildDatabase(context: Context): TVDatabase {</w:t>
                        </w:r>
                      </w:p>
                      <w:p>
                        <w:pPr>
                          <w:pStyle w:val="Normal"/>
                          <w:spacing w:before="40" w:after="0"/>
                          <w:ind w:hanging="0"/>
                          <w:rPr/>
                        </w:pPr>
                        <w:r>
                          <w:rPr>
                            <w:rFonts w:ascii="Courier New" w:hAnsi="Courier New"/>
                            <w:spacing w:val="-2"/>
                            <w:sz w:val="18"/>
                          </w:rPr>
                          <w:tab/>
                          <w:tab/>
                          <w:t xml:space="preserve">     return Room.databaseBuilder(context, TVDatabase::class.java,</w:t>
                        </w:r>
                        <w:r>
                          <w:rPr>
                            <w:rFonts w:ascii="Courier New" w:hAnsi="Courier New"/>
                            <w:spacing w:val="32"/>
                            <w:sz w:val="18"/>
                          </w:rPr>
                          <w:t xml:space="preserve"> </w:t>
                        </w:r>
                        <w:r>
                          <w:rPr>
                            <w:rFonts w:ascii="Courier New" w:hAnsi="Courier New"/>
                            <w:spacing w:val="-2"/>
                            <w:sz w:val="18"/>
                          </w:rPr>
                          <w:t>"tvshows-</w:t>
                        </w:r>
                        <w:r>
                          <w:rPr>
                            <w:rFonts w:ascii="Courier New" w:hAnsi="Courier New"/>
                            <w:spacing w:val="-4"/>
                            <w:sz w:val="18"/>
                          </w:rPr>
                          <w:t>db")</w:t>
                        </w:r>
                      </w:p>
                      <w:p>
                        <w:pPr>
                          <w:pStyle w:val="Normal"/>
                          <w:spacing w:before="76" w:after="0"/>
                          <w:ind w:left="2181" w:hanging="0"/>
                          <w:rPr>
                            <w:rFonts w:ascii="Courier New" w:hAnsi="Courier New"/>
                            <w:sz w:val="18"/>
                          </w:rPr>
                        </w:pPr>
                        <w:r>
                          <w:rPr>
                            <w:rFonts w:ascii="Courier New" w:hAnsi="Courier New"/>
                            <w:spacing w:val="-2"/>
                            <w:sz w:val="18"/>
                          </w:rPr>
                          <w:t>.build()</w:t>
                        </w:r>
                      </w:p>
                      <w:p>
                        <w:pPr>
                          <w:pStyle w:val="Normal"/>
                          <w:spacing w:before="76" w:after="0"/>
                          <w:ind w:left="1317" w:hanging="0"/>
                          <w:rPr>
                            <w:rFonts w:ascii="Courier New" w:hAnsi="Courier New"/>
                            <w:sz w:val="18"/>
                          </w:rPr>
                        </w:pP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7" w:after="0"/>
                          <w:ind w:left="453" w:hanging="0"/>
                          <w:rPr>
                            <w:rFonts w:ascii="Courier New" w:hAnsi="Courier New"/>
                            <w:sz w:val="18"/>
                          </w:rPr>
                        </w:pPr>
                        <w:r>
                          <w:rPr>
                            <w:rFonts w:ascii="Courier New" w:hAnsi="Courier New"/>
                            <w:sz w:val="18"/>
                          </w:rPr>
                          <w:t>}</w:t>
                        </w:r>
                      </w:p>
                    </w:txbxContent>
                  </v:textbox>
                  <w10:wrap type="square"/>
                </v:rect>
              </v:group>
            </w:pict>
          </mc:Fallback>
        </mc:AlternateContent>
      </w:r>
    </w:p>
    <w:p>
      <w:pPr>
        <w:pStyle w:val="TextBody"/>
        <w:spacing w:before="42" w:after="0"/>
        <w:ind w:left="554" w:hanging="0"/>
        <w:rPr>
          <w:ins w:id="3366" w:author="Jomar Tigcal" w:date="2023-03-04T22:31:18Z"/>
        </w:rPr>
      </w:pPr>
      <w:ins w:id="3333" w:author="Jomar Tigcal" w:date="2023-03-04T22:31:18Z">
        <w:r>
          <w:rPr/>
          <w:t>This</w:t>
        </w:r>
      </w:ins>
      <w:ins w:id="3334" w:author="Jomar Tigcal" w:date="2023-03-04T22:31:18Z">
        <w:r>
          <w:rPr>
            <w:spacing w:val="-7"/>
          </w:rPr>
          <w:t xml:space="preserve"> </w:t>
        </w:r>
      </w:ins>
      <w:ins w:id="3335" w:author="Jomar Tigcal" w:date="2023-03-04T22:31:18Z">
        <w:r>
          <w:rPr/>
          <w:t>database</w:t>
        </w:r>
      </w:ins>
      <w:ins w:id="3336" w:author="Jomar Tigcal" w:date="2023-03-04T22:31:18Z">
        <w:r>
          <w:rPr>
            <w:spacing w:val="-2"/>
          </w:rPr>
          <w:t xml:space="preserve"> </w:t>
        </w:r>
      </w:ins>
      <w:ins w:id="3337" w:author="Jomar Tigcal" w:date="2023-03-04T22:31:18Z">
        <w:r>
          <w:rPr/>
          <w:t>has</w:t>
        </w:r>
      </w:ins>
      <w:ins w:id="3338" w:author="Jomar Tigcal" w:date="2023-03-04T22:31:18Z">
        <w:r>
          <w:rPr>
            <w:spacing w:val="-1"/>
          </w:rPr>
          <w:t xml:space="preserve"> </w:t>
        </w:r>
      </w:ins>
      <w:ins w:id="3339" w:author="Jomar Tigcal" w:date="2023-03-04T22:31:18Z">
        <w:r>
          <w:rPr/>
          <w:t>a</w:t>
        </w:r>
      </w:ins>
      <w:ins w:id="3340" w:author="Jomar Tigcal" w:date="2023-03-04T22:31:18Z">
        <w:r>
          <w:rPr>
            <w:spacing w:val="-3"/>
          </w:rPr>
          <w:t xml:space="preserve"> </w:t>
        </w:r>
      </w:ins>
      <w:ins w:id="3341" w:author="Jomar Tigcal" w:date="2023-03-04T22:31:18Z">
        <w:r>
          <w:rPr>
            <w:rFonts w:ascii="Courier New" w:hAnsi="Courier New"/>
            <w:b/>
            <w:sz w:val="22"/>
          </w:rPr>
          <w:t>version</w:t>
        </w:r>
      </w:ins>
      <w:ins w:id="3342" w:author="Jomar Tigcal" w:date="2023-03-04T22:31:18Z">
        <w:r>
          <w:rPr>
            <w:rFonts w:ascii="Courier New" w:hAnsi="Courier New"/>
            <w:b/>
            <w:spacing w:val="-80"/>
            <w:sz w:val="22"/>
          </w:rPr>
          <w:t xml:space="preserve"> </w:t>
        </w:r>
      </w:ins>
      <w:ins w:id="3343" w:author="Jomar Tigcal" w:date="2023-03-04T22:31:18Z">
        <w:r>
          <w:rPr/>
          <w:t>of</w:t>
        </w:r>
      </w:ins>
      <w:ins w:id="3344" w:author="Jomar Tigcal" w:date="2023-03-04T22:31:18Z">
        <w:r>
          <w:rPr>
            <w:spacing w:val="-3"/>
          </w:rPr>
          <w:t xml:space="preserve"> </w:t>
        </w:r>
      </w:ins>
      <w:ins w:id="3345" w:author="Jomar Tigcal" w:date="2023-03-04T22:31:18Z">
        <w:r>
          <w:rPr>
            <w:rFonts w:ascii="Courier New" w:hAnsi="Courier New"/>
            <w:b/>
            <w:sz w:val="22"/>
          </w:rPr>
          <w:t>1</w:t>
        </w:r>
      </w:ins>
      <w:ins w:id="3346" w:author="Jomar Tigcal" w:date="2023-03-04T22:31:18Z">
        <w:r>
          <w:rPr/>
          <w:t>,</w:t>
        </w:r>
      </w:ins>
      <w:ins w:id="3347" w:author="Jomar Tigcal" w:date="2023-03-04T22:31:18Z">
        <w:r>
          <w:rPr>
            <w:spacing w:val="-2"/>
          </w:rPr>
          <w:t xml:space="preserve"> </w:t>
        </w:r>
      </w:ins>
      <w:ins w:id="3348" w:author="Jomar Tigcal" w:date="2023-03-04T22:31:18Z">
        <w:r>
          <w:rPr/>
          <w:t>a</w:t>
        </w:r>
      </w:ins>
      <w:ins w:id="3349" w:author="Jomar Tigcal" w:date="2023-03-04T22:31:18Z">
        <w:r>
          <w:rPr>
            <w:spacing w:val="-2"/>
          </w:rPr>
          <w:t xml:space="preserve"> </w:t>
        </w:r>
      </w:ins>
      <w:ins w:id="3350" w:author="Jomar Tigcal" w:date="2023-03-04T22:31:18Z">
        <w:r>
          <w:rPr/>
          <w:t>single</w:t>
        </w:r>
      </w:ins>
      <w:ins w:id="3351" w:author="Jomar Tigcal" w:date="2023-03-04T22:31:18Z">
        <w:r>
          <w:rPr>
            <w:spacing w:val="-2"/>
          </w:rPr>
          <w:t xml:space="preserve"> </w:t>
        </w:r>
      </w:ins>
      <w:ins w:id="3352" w:author="Jomar Tigcal" w:date="2023-03-04T22:31:18Z">
        <w:r>
          <w:rPr/>
          <w:t>entity</w:t>
        </w:r>
      </w:ins>
      <w:ins w:id="3353" w:author="Jomar Tigcal" w:date="2023-03-04T22:31:18Z">
        <w:r>
          <w:rPr>
            <w:spacing w:val="-2"/>
          </w:rPr>
          <w:t xml:space="preserve"> </w:t>
        </w:r>
      </w:ins>
      <w:ins w:id="3354" w:author="Jomar Tigcal" w:date="2023-03-04T22:31:18Z">
        <w:r>
          <w:rPr/>
          <w:t>for</w:t>
        </w:r>
      </w:ins>
      <w:ins w:id="3355" w:author="Jomar Tigcal" w:date="2023-03-04T22:31:18Z">
        <w:r>
          <w:rPr>
            <w:spacing w:val="-2"/>
          </w:rPr>
          <w:t xml:space="preserve"> </w:t>
        </w:r>
      </w:ins>
      <w:ins w:id="3356" w:author="Jomar Tigcal" w:date="2023-03-04T22:31:18Z">
        <w:r>
          <w:rPr>
            <w:rFonts w:ascii="Courier New" w:hAnsi="Courier New"/>
            <w:b/>
            <w:sz w:val="22"/>
          </w:rPr>
          <w:t>TVShow</w:t>
        </w:r>
      </w:ins>
      <w:ins w:id="3357" w:author="Jomar Tigcal" w:date="2023-03-04T22:31:18Z">
        <w:r>
          <w:rPr/>
          <w:t>,</w:t>
        </w:r>
      </w:ins>
      <w:ins w:id="3358" w:author="Jomar Tigcal" w:date="2023-03-04T22:31:18Z">
        <w:r>
          <w:rPr>
            <w:spacing w:val="-1"/>
          </w:rPr>
          <w:t xml:space="preserve"> </w:t>
        </w:r>
      </w:ins>
      <w:ins w:id="3359" w:author="Jomar Tigcal" w:date="2023-03-04T22:31:18Z">
        <w:r>
          <w:rPr/>
          <w:t>and</w:t>
        </w:r>
      </w:ins>
      <w:ins w:id="3360" w:author="Jomar Tigcal" w:date="2023-03-04T22:31:18Z">
        <w:r>
          <w:rPr>
            <w:spacing w:val="-3"/>
          </w:rPr>
          <w:t xml:space="preserve"> </w:t>
        </w:r>
      </w:ins>
      <w:ins w:id="3361" w:author="Jomar Tigcal" w:date="2023-03-04T22:31:18Z">
        <w:r>
          <w:rPr/>
          <w:t>a</w:t>
        </w:r>
      </w:ins>
      <w:ins w:id="3362" w:author="Jomar Tigcal" w:date="2023-03-04T22:31:18Z">
        <w:r>
          <w:rPr>
            <w:spacing w:val="-3"/>
          </w:rPr>
          <w:t xml:space="preserve"> </w:t>
        </w:r>
      </w:ins>
      <w:ins w:id="3363" w:author="Jomar Tigcal" w:date="2023-03-04T22:31:18Z">
        <w:r>
          <w:rPr/>
          <w:t>data</w:t>
        </w:r>
      </w:ins>
      <w:ins w:id="3364" w:author="Jomar Tigcal" w:date="2023-03-04T22:31:18Z">
        <w:r>
          <w:rPr>
            <w:spacing w:val="-1"/>
          </w:rPr>
          <w:t xml:space="preserve"> </w:t>
        </w:r>
      </w:ins>
      <w:ins w:id="3365" w:author="Jomar Tigcal" w:date="2023-03-04T22:31:18Z">
        <w:r>
          <w:rPr>
            <w:spacing w:val="-2"/>
          </w:rPr>
          <w:t>access</w:t>
        </w:r>
      </w:ins>
    </w:p>
    <w:p>
      <w:pPr>
        <w:pStyle w:val="TextBody"/>
        <w:ind w:left="554" w:hanging="0"/>
        <w:rPr>
          <w:ins w:id="3376" w:author="Jomar Tigcal" w:date="2023-03-04T22:31:18Z"/>
        </w:rPr>
      </w:pPr>
      <w:ins w:id="3367" w:author="Jomar Tigcal" w:date="2023-03-04T22:31:18Z">
        <w:r>
          <w:rPr/>
          <w:t>object</w:t>
        </w:r>
      </w:ins>
      <w:ins w:id="3368" w:author="Jomar Tigcal" w:date="2023-03-04T22:31:18Z">
        <w:r>
          <w:rPr>
            <w:spacing w:val="-1"/>
          </w:rPr>
          <w:t xml:space="preserve"> </w:t>
        </w:r>
      </w:ins>
      <w:ins w:id="3369" w:author="Jomar Tigcal" w:date="2023-03-04T22:31:18Z">
        <w:r>
          <w:rPr/>
          <w:t>for</w:t>
        </w:r>
      </w:ins>
      <w:ins w:id="3370" w:author="Jomar Tigcal" w:date="2023-03-04T22:31:18Z">
        <w:r>
          <w:rPr>
            <w:spacing w:val="-1"/>
          </w:rPr>
          <w:t xml:space="preserve"> </w:t>
        </w:r>
      </w:ins>
      <w:ins w:id="3371" w:author="Jomar Tigcal" w:date="2023-03-04T22:31:18Z">
        <w:r>
          <w:rPr/>
          <w:t>the</w:t>
        </w:r>
      </w:ins>
      <w:ins w:id="3372" w:author="Jomar Tigcal" w:date="2023-03-04T22:31:18Z">
        <w:r>
          <w:rPr>
            <w:spacing w:val="-1"/>
          </w:rPr>
          <w:t xml:space="preserve"> </w:t>
        </w:r>
      </w:ins>
      <w:ins w:id="3373" w:author="Jomar Tigcal" w:date="2023-03-04T22:31:18Z">
        <w:r>
          <w:rPr/>
          <w:t>TV</w:t>
        </w:r>
      </w:ins>
      <w:ins w:id="3374" w:author="Jomar Tigcal" w:date="2023-03-04T22:31:18Z">
        <w:r>
          <w:rPr>
            <w:spacing w:val="-1"/>
          </w:rPr>
          <w:t xml:space="preserve"> </w:t>
        </w:r>
      </w:ins>
      <w:ins w:id="3375" w:author="Jomar Tigcal" w:date="2023-03-04T22:31:18Z">
        <w:r>
          <w:rPr>
            <w:spacing w:val="-2"/>
          </w:rPr>
          <w:t>shows.</w:t>
        </w:r>
      </w:ins>
    </w:p>
    <w:p>
      <w:pPr>
        <w:pStyle w:val="ListParagraph"/>
        <w:numPr>
          <w:ilvl w:val="0"/>
          <w:numId w:val="1"/>
        </w:numPr>
        <w:tabs>
          <w:tab w:val="clear" w:pos="720"/>
          <w:tab w:val="left" w:pos="554" w:leader="none"/>
        </w:tabs>
        <w:spacing w:before="148" w:after="0"/>
        <w:jc w:val="left"/>
        <w:rPr>
          <w:sz w:val="20"/>
          <w:ins w:id="3395" w:author="Jomar Tigcal" w:date="2023-03-04T22:31:18Z"/>
        </w:rPr>
      </w:pPr>
      <w:ins w:id="3377" w:author="Jomar Tigcal" w:date="2023-03-04T22:31:18Z">
        <w:r>
          <w:rPr>
            <w:sz w:val="20"/>
          </w:rPr>
          <w:t>Update</w:t>
        </w:r>
      </w:ins>
      <w:ins w:id="3378" w:author="Jomar Tigcal" w:date="2023-03-04T22:31:18Z">
        <w:r>
          <w:rPr>
            <w:spacing w:val="-10"/>
            <w:sz w:val="20"/>
          </w:rPr>
          <w:t xml:space="preserve"> </w:t>
        </w:r>
      </w:ins>
      <w:ins w:id="3379" w:author="Jomar Tigcal" w:date="2023-03-04T22:31:18Z">
        <w:r>
          <w:rPr>
            <w:sz w:val="20"/>
          </w:rPr>
          <w:t>the</w:t>
        </w:r>
      </w:ins>
      <w:ins w:id="3380" w:author="Jomar Tigcal" w:date="2023-03-04T22:31:18Z">
        <w:r>
          <w:rPr>
            <w:spacing w:val="-4"/>
            <w:sz w:val="20"/>
          </w:rPr>
          <w:t xml:space="preserve"> </w:t>
        </w:r>
      </w:ins>
      <w:ins w:id="3381" w:author="Jomar Tigcal" w:date="2023-03-04T22:31:18Z">
        <w:r>
          <w:rPr>
            <w:rFonts w:ascii="Courier New" w:hAnsi="Courier New"/>
            <w:b/>
          </w:rPr>
          <w:t>TVShowRepository</w:t>
        </w:r>
      </w:ins>
      <w:ins w:id="3382" w:author="Jomar Tigcal" w:date="2023-03-04T22:31:18Z">
        <w:r>
          <w:rPr>
            <w:rFonts w:ascii="Courier New" w:hAnsi="Courier New"/>
            <w:b/>
            <w:spacing w:val="-80"/>
          </w:rPr>
          <w:t xml:space="preserve"> </w:t>
        </w:r>
      </w:ins>
      <w:ins w:id="3383" w:author="Jomar Tigcal" w:date="2023-03-04T22:31:18Z">
        <w:r>
          <w:rPr>
            <w:sz w:val="20"/>
          </w:rPr>
          <w:t>class</w:t>
        </w:r>
      </w:ins>
      <w:ins w:id="3384" w:author="Jomar Tigcal" w:date="2023-03-04T22:31:18Z">
        <w:r>
          <w:rPr>
            <w:spacing w:val="-5"/>
            <w:sz w:val="20"/>
          </w:rPr>
          <w:t xml:space="preserve"> </w:t>
        </w:r>
      </w:ins>
      <w:ins w:id="3385" w:author="Jomar Tigcal" w:date="2023-03-04T22:31:18Z">
        <w:r>
          <w:rPr>
            <w:sz w:val="20"/>
          </w:rPr>
          <w:t>with</w:t>
        </w:r>
      </w:ins>
      <w:ins w:id="3386" w:author="Jomar Tigcal" w:date="2023-03-04T22:31:18Z">
        <w:r>
          <w:rPr>
            <w:spacing w:val="-4"/>
            <w:sz w:val="20"/>
          </w:rPr>
          <w:t xml:space="preserve"> </w:t>
        </w:r>
      </w:ins>
      <w:ins w:id="3387" w:author="Jomar Tigcal" w:date="2023-03-04T22:31:18Z">
        <w:r>
          <w:rPr>
            <w:sz w:val="20"/>
          </w:rPr>
          <w:t>a</w:t>
        </w:r>
      </w:ins>
      <w:ins w:id="3388" w:author="Jomar Tigcal" w:date="2023-03-04T22:31:18Z">
        <w:r>
          <w:rPr>
            <w:spacing w:val="-6"/>
            <w:sz w:val="20"/>
          </w:rPr>
          <w:t xml:space="preserve"> </w:t>
        </w:r>
      </w:ins>
      <w:ins w:id="3389" w:author="Jomar Tigcal" w:date="2023-03-04T22:31:18Z">
        <w:r>
          <w:rPr>
            <w:sz w:val="20"/>
          </w:rPr>
          <w:t>constructor</w:t>
        </w:r>
      </w:ins>
      <w:ins w:id="3390" w:author="Jomar Tigcal" w:date="2023-03-04T22:31:18Z">
        <w:r>
          <w:rPr>
            <w:spacing w:val="-4"/>
            <w:sz w:val="20"/>
          </w:rPr>
          <w:t xml:space="preserve"> </w:t>
        </w:r>
      </w:ins>
      <w:ins w:id="3391" w:author="Jomar Tigcal" w:date="2023-03-04T22:31:18Z">
        <w:r>
          <w:rPr>
            <w:sz w:val="20"/>
          </w:rPr>
          <w:t>for</w:t>
        </w:r>
      </w:ins>
      <w:ins w:id="3392" w:author="Jomar Tigcal" w:date="2023-03-04T22:31:18Z">
        <w:r>
          <w:rPr>
            <w:spacing w:val="-5"/>
            <w:sz w:val="20"/>
          </w:rPr>
          <w:t xml:space="preserve"> </w:t>
        </w:r>
      </w:ins>
      <w:ins w:id="3393" w:author="Jomar Tigcal" w:date="2023-03-04T22:31:18Z">
        <w:r>
          <w:rPr>
            <w:rFonts w:ascii="Courier New" w:hAnsi="Courier New"/>
            <w:b/>
            <w:spacing w:val="-2"/>
          </w:rPr>
          <w:t>tvDatabase</w:t>
        </w:r>
      </w:ins>
      <w:ins w:id="3394" w:author="Jomar Tigcal" w:date="2023-03-04T22:31:18Z">
        <w:r>
          <w:rPr>
            <w:spacing w:val="-2"/>
            <w:sz w:val="20"/>
          </w:rPr>
          <w:t>:</w:t>
        </w:r>
      </w:ins>
    </w:p>
    <w:p>
      <w:pPr>
        <w:pStyle w:val="TextBody"/>
        <w:spacing w:before="10" w:after="0"/>
        <w:rPr>
          <w:sz w:val="8"/>
          <w:ins w:id="3398" w:author="Jomar Tigcal" w:date="2023-03-04T22:31:18Z"/>
        </w:rPr>
      </w:pPr>
      <w:r>
        <w:rPr>
          <w:sz w:val="8"/>
        </w:rPr>
        <mc:AlternateContent>
          <mc:Choice Requires="wpg">
            <w:drawing>
              <wp:anchor behindDoc="0" distT="0" distB="1270" distL="0" distR="4445" simplePos="0" locked="0" layoutInCell="0" allowOverlap="1" relativeHeight="2023" wp14:anchorId="73279B3D">
                <wp:simplePos x="0" y="0"/>
                <wp:positionH relativeFrom="page">
                  <wp:posOffset>662940</wp:posOffset>
                </wp:positionH>
                <wp:positionV relativeFrom="paragraph">
                  <wp:posOffset>90805</wp:posOffset>
                </wp:positionV>
                <wp:extent cx="5074920" cy="473075"/>
                <wp:effectExtent l="0" t="635" r="635" b="0"/>
                <wp:wrapTopAndBottom/>
                <wp:docPr id="1887" name="docshapegroup 39"/>
                <a:graphic xmlns:a="http://schemas.openxmlformats.org/drawingml/2006/main">
                  <a:graphicData uri="http://schemas.microsoft.com/office/word/2010/wordprocessingGroup">
                    <wpg:wgp>
                      <wpg:cNvGrpSpPr/>
                      <wpg:grpSpPr>
                        <a:xfrm>
                          <a:off x="0" y="0"/>
                          <a:ext cx="5074920" cy="473040"/>
                          <a:chOff x="0" y="0"/>
                          <a:chExt cx="5074920" cy="473040"/>
                        </a:xfrm>
                      </wpg:grpSpPr>
                      <wps:wsp>
                        <wps:cNvSpPr/>
                        <wps:spPr>
                          <a:xfrm>
                            <a:off x="0" y="6480"/>
                            <a:ext cx="5074920" cy="460440"/>
                          </a:xfrm>
                          <a:prstGeom prst="rect">
                            <a:avLst/>
                          </a:prstGeom>
                          <a:solidFill>
                            <a:srgbClr val="f6f6f6"/>
                          </a:solidFill>
                          <a:ln w="0">
                            <a:noFill/>
                          </a:ln>
                        </wps:spPr>
                        <wps:style>
                          <a:lnRef idx="0"/>
                          <a:fillRef idx="0"/>
                          <a:effectRef idx="0"/>
                          <a:fontRef idx="minor"/>
                        </wps:style>
                        <wps:bodyPr/>
                      </wps:wsp>
                      <wps:wsp>
                        <wps:cNvSpPr/>
                        <wps:spPr>
                          <a:xfrm>
                            <a:off x="0" y="0"/>
                            <a:ext cx="5074920" cy="473040"/>
                          </a:xfrm>
                          <a:custGeom>
                            <a:avLst/>
                            <a:gdLst>
                              <a:gd name="textAreaLeft" fmla="*/ 0 w 2877120"/>
                              <a:gd name="textAreaRight" fmla="*/ 2883600 w 2877120"/>
                              <a:gd name="textAreaTop" fmla="*/ 0 h 268200"/>
                              <a:gd name="textAreaBottom" fmla="*/ 274680 h 268200"/>
                            </a:gdLst>
                            <a:ahLst/>
                            <a:rect l="textAreaLeft" t="textAreaTop" r="textAreaRight" b="textAreaBottom"/>
                            <a:pathLst>
                              <a:path w="7992" h="745">
                                <a:moveTo>
                                  <a:pt x="7992" y="724"/>
                                </a:moveTo>
                                <a:lnTo>
                                  <a:pt x="0" y="724"/>
                                </a:lnTo>
                                <a:lnTo>
                                  <a:pt x="0" y="744"/>
                                </a:lnTo>
                                <a:lnTo>
                                  <a:pt x="7992" y="744"/>
                                </a:lnTo>
                                <a:lnTo>
                                  <a:pt x="7992" y="7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447840"/>
                          </a:xfrm>
                          <a:prstGeom prst="rect">
                            <a:avLst/>
                          </a:prstGeom>
                          <a:noFill/>
                          <a:ln w="0">
                            <a:noFill/>
                          </a:ln>
                        </wps:spPr>
                        <wps:style>
                          <a:lnRef idx="0"/>
                          <a:fillRef idx="0"/>
                          <a:effectRef idx="0"/>
                          <a:fontRef idx="minor"/>
                        </wps:style>
                        <wps:txbx>
                          <w:txbxContent>
                            <w:p>
                              <w:pPr>
                                <w:pStyle w:val="Normal"/>
                                <w:spacing w:lineRule="auto" w:line="235" w:before="43" w:after="0"/>
                                <w:ind w:left="453" w:hanging="0"/>
                                <w:rPr>
                                  <w:rFonts w:ascii="Courier New" w:hAnsi="Courier New"/>
                                  <w:sz w:val="18"/>
                                  <w:ins w:id="3396" w:author="Jomar Tigcal" w:date="2023-03-04T22:31:18Z"/>
                                </w:rPr>
                              </w:pPr>
                              <w:r>
                                <w:rPr>
                                  <w:rFonts w:ascii="Courier New" w:hAnsi="Courier New"/>
                                  <w:sz w:val="18"/>
                                </w:rPr>
                                <w:t>class</w:t>
                              </w:r>
                              <w:r>
                                <w:rPr>
                                  <w:rFonts w:ascii="Courier New" w:hAnsi="Courier New"/>
                                  <w:spacing w:val="-10"/>
                                  <w:sz w:val="18"/>
                                </w:rPr>
                                <w:t xml:space="preserve"> </w:t>
                              </w:r>
                              <w:r>
                                <w:rPr>
                                  <w:rFonts w:ascii="Courier New" w:hAnsi="Courier New"/>
                                  <w:sz w:val="18"/>
                                </w:rPr>
                                <w:t>TVShowRepository(private</w:t>
                              </w:r>
                              <w:r>
                                <w:rPr>
                                  <w:rFonts w:ascii="Courier New" w:hAnsi="Courier New"/>
                                  <w:spacing w:val="-10"/>
                                  <w:sz w:val="18"/>
                                </w:rPr>
                                <w:t xml:space="preserve"> </w:t>
                              </w:r>
                              <w:r>
                                <w:rPr>
                                  <w:rFonts w:ascii="Courier New" w:hAnsi="Courier New"/>
                                  <w:sz w:val="18"/>
                                </w:rPr>
                                <w:t>val</w:t>
                              </w:r>
                              <w:r>
                                <w:rPr>
                                  <w:rFonts w:ascii="Courier New" w:hAnsi="Courier New"/>
                                  <w:spacing w:val="-10"/>
                                  <w:sz w:val="18"/>
                                </w:rPr>
                                <w:t xml:space="preserve"> </w:t>
                              </w:r>
                              <w:r>
                                <w:rPr>
                                  <w:rFonts w:ascii="Courier New" w:hAnsi="Courier New"/>
                                  <w:sz w:val="18"/>
                                </w:rPr>
                                <w:t>tvService:</w:t>
                              </w:r>
                              <w:r>
                                <w:rPr>
                                  <w:rFonts w:ascii="Courier New" w:hAnsi="Courier New"/>
                                  <w:spacing w:val="-10"/>
                                  <w:sz w:val="18"/>
                                </w:rPr>
                                <w:t xml:space="preserve"> </w:t>
                              </w:r>
                              <w:r>
                                <w:rPr>
                                  <w:rFonts w:ascii="Courier New" w:hAnsi="Courier New"/>
                                  <w:sz w:val="18"/>
                                </w:rPr>
                                <w:t xml:space="preserve">TelevisionService, </w:t>
                              </w:r>
                              <w:r>
                                <w:rPr>
                                  <w:rFonts w:ascii="Courier New" w:hAnsi="Courier New"/>
                                  <w:spacing w:val="-2"/>
                                  <w:sz w:val="18"/>
                                </w:rPr>
                                <w:t>private</w:t>
                              </w:r>
                            </w:p>
                            <w:p>
                              <w:pPr>
                                <w:pStyle w:val="Normal"/>
                                <w:spacing w:lineRule="exact" w:line="201"/>
                                <w:ind w:left="669" w:hanging="0"/>
                                <w:rPr>
                                  <w:rFonts w:ascii="Courier New" w:hAnsi="Courier New"/>
                                  <w:sz w:val="18"/>
                                </w:rPr>
                              </w:pPr>
                              <w:r>
                                <w:rPr>
                                  <w:rFonts w:ascii="Courier New" w:hAnsi="Courier New"/>
                                  <w:sz w:val="18"/>
                                </w:rPr>
                                <w:t>val</w:t>
                              </w:r>
                              <w:r>
                                <w:rPr>
                                  <w:rFonts w:ascii="Courier New" w:hAnsi="Courier New"/>
                                  <w:spacing w:val="-6"/>
                                  <w:sz w:val="18"/>
                                </w:rPr>
                                <w:t xml:space="preserve"> </w:t>
                              </w:r>
                              <w:r>
                                <w:rPr>
                                  <w:rFonts w:ascii="Courier New" w:hAnsi="Courier New"/>
                                  <w:sz w:val="18"/>
                                </w:rPr>
                                <w:t>tvDatabase:</w:t>
                              </w:r>
                              <w:r>
                                <w:rPr>
                                  <w:rFonts w:ascii="Courier New" w:hAnsi="Courier New"/>
                                  <w:spacing w:val="-6"/>
                                  <w:sz w:val="18"/>
                                </w:rPr>
                                <w:t xml:space="preserve"> </w:t>
                              </w:r>
                              <w:r>
                                <w:rPr>
                                  <w:rFonts w:ascii="Courier New" w:hAnsi="Courier New"/>
                                  <w:sz w:val="18"/>
                                </w:rPr>
                                <w:t>TVDatabase)</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pacing w:val="-10"/>
                                  <w:sz w:val="18"/>
                                </w:rPr>
                                <w:t>}</w:t>
                              </w:r>
                            </w:p>
                          </w:txbxContent>
                        </wps:txbx>
                        <wps:bodyPr lIns="0" rIns="0" tIns="0" bIns="0" anchor="t">
                          <a:noAutofit/>
                        </wps:bodyPr>
                      </wps:wsp>
                    </wpg:wgp>
                  </a:graphicData>
                </a:graphic>
              </wp:anchor>
            </w:drawing>
          </mc:Choice>
          <mc:Fallback>
            <w:pict>
              <v:group id="shape_0" alt="docshapegroup 39" style="position:absolute;margin-left:52.2pt;margin-top:7.15pt;width:399.6pt;height:37.25pt" coordorigin="1044,143" coordsize="7992,745">
                <v:rect id="shape_0" path="m0,0l-2147483645,0l-2147483645,-2147483646l0,-2147483646xe" fillcolor="#f6f6f6" stroked="f" o:allowincell="f" style="position:absolute;left:1044;top:153;width:7991;height:72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3;width:7991;height:704;mso-wrap-style:square;v-text-anchor:top;mso-position-horizontal-relative:page">
                  <v:fill o:detectmouseclick="t" on="false"/>
                  <v:stroke color="#3465a4" joinstyle="round" endcap="flat"/>
                  <v:textbox>
                    <w:txbxContent>
                      <w:p>
                        <w:pPr>
                          <w:pStyle w:val="Normal"/>
                          <w:spacing w:lineRule="auto" w:line="235" w:before="43" w:after="0"/>
                          <w:ind w:left="453" w:hanging="0"/>
                          <w:rPr>
                            <w:rFonts w:ascii="Courier New" w:hAnsi="Courier New"/>
                            <w:sz w:val="18"/>
                            <w:ins w:id="3397" w:author="Jomar Tigcal" w:date="2023-03-04T22:31:18Z"/>
                          </w:rPr>
                        </w:pPr>
                        <w:r>
                          <w:rPr>
                            <w:rFonts w:ascii="Courier New" w:hAnsi="Courier New"/>
                            <w:sz w:val="18"/>
                          </w:rPr>
                          <w:t>class</w:t>
                        </w:r>
                        <w:r>
                          <w:rPr>
                            <w:rFonts w:ascii="Courier New" w:hAnsi="Courier New"/>
                            <w:spacing w:val="-10"/>
                            <w:sz w:val="18"/>
                          </w:rPr>
                          <w:t xml:space="preserve"> </w:t>
                        </w:r>
                        <w:r>
                          <w:rPr>
                            <w:rFonts w:ascii="Courier New" w:hAnsi="Courier New"/>
                            <w:sz w:val="18"/>
                          </w:rPr>
                          <w:t>TVShowRepository(private</w:t>
                        </w:r>
                        <w:r>
                          <w:rPr>
                            <w:rFonts w:ascii="Courier New" w:hAnsi="Courier New"/>
                            <w:spacing w:val="-10"/>
                            <w:sz w:val="18"/>
                          </w:rPr>
                          <w:t xml:space="preserve"> </w:t>
                        </w:r>
                        <w:r>
                          <w:rPr>
                            <w:rFonts w:ascii="Courier New" w:hAnsi="Courier New"/>
                            <w:sz w:val="18"/>
                          </w:rPr>
                          <w:t>val</w:t>
                        </w:r>
                        <w:r>
                          <w:rPr>
                            <w:rFonts w:ascii="Courier New" w:hAnsi="Courier New"/>
                            <w:spacing w:val="-10"/>
                            <w:sz w:val="18"/>
                          </w:rPr>
                          <w:t xml:space="preserve"> </w:t>
                        </w:r>
                        <w:r>
                          <w:rPr>
                            <w:rFonts w:ascii="Courier New" w:hAnsi="Courier New"/>
                            <w:sz w:val="18"/>
                          </w:rPr>
                          <w:t>tvService:</w:t>
                        </w:r>
                        <w:r>
                          <w:rPr>
                            <w:rFonts w:ascii="Courier New" w:hAnsi="Courier New"/>
                            <w:spacing w:val="-10"/>
                            <w:sz w:val="18"/>
                          </w:rPr>
                          <w:t xml:space="preserve"> </w:t>
                        </w:r>
                        <w:r>
                          <w:rPr>
                            <w:rFonts w:ascii="Courier New" w:hAnsi="Courier New"/>
                            <w:sz w:val="18"/>
                          </w:rPr>
                          <w:t xml:space="preserve">TelevisionService, </w:t>
                        </w:r>
                        <w:r>
                          <w:rPr>
                            <w:rFonts w:ascii="Courier New" w:hAnsi="Courier New"/>
                            <w:spacing w:val="-2"/>
                            <w:sz w:val="18"/>
                          </w:rPr>
                          <w:t>private</w:t>
                        </w:r>
                      </w:p>
                      <w:p>
                        <w:pPr>
                          <w:pStyle w:val="Normal"/>
                          <w:spacing w:lineRule="exact" w:line="201"/>
                          <w:ind w:left="669" w:hanging="0"/>
                          <w:rPr>
                            <w:rFonts w:ascii="Courier New" w:hAnsi="Courier New"/>
                            <w:sz w:val="18"/>
                          </w:rPr>
                        </w:pPr>
                        <w:r>
                          <w:rPr>
                            <w:rFonts w:ascii="Courier New" w:hAnsi="Courier New"/>
                            <w:sz w:val="18"/>
                          </w:rPr>
                          <w:t>val</w:t>
                        </w:r>
                        <w:r>
                          <w:rPr>
                            <w:rFonts w:ascii="Courier New" w:hAnsi="Courier New"/>
                            <w:spacing w:val="-6"/>
                            <w:sz w:val="18"/>
                          </w:rPr>
                          <w:t xml:space="preserve"> </w:t>
                        </w:r>
                        <w:r>
                          <w:rPr>
                            <w:rFonts w:ascii="Courier New" w:hAnsi="Courier New"/>
                            <w:sz w:val="18"/>
                          </w:rPr>
                          <w:t>tvDatabase:</w:t>
                        </w:r>
                        <w:r>
                          <w:rPr>
                            <w:rFonts w:ascii="Courier New" w:hAnsi="Courier New"/>
                            <w:spacing w:val="-6"/>
                            <w:sz w:val="18"/>
                          </w:rPr>
                          <w:t xml:space="preserve"> </w:t>
                        </w:r>
                        <w:r>
                          <w:rPr>
                            <w:rFonts w:ascii="Courier New" w:hAnsi="Courier New"/>
                            <w:sz w:val="18"/>
                          </w:rPr>
                          <w:t>TVDatabase)</w:t>
                        </w:r>
                        <w:r>
                          <w:rPr>
                            <w:rFonts w:ascii="Courier New" w:hAnsi="Courier New"/>
                            <w:spacing w:val="-6"/>
                            <w:sz w:val="18"/>
                          </w:rPr>
                          <w:t xml:space="preserve"> </w:t>
                        </w:r>
                        <w:r>
                          <w:rPr>
                            <w:rFonts w:ascii="Courier New" w:hAnsi="Courier New"/>
                            <w:sz w:val="18"/>
                          </w:rPr>
                          <w:t>{</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pacing w:val="-10"/>
                            <w:sz w:val="18"/>
                          </w:rPr>
                          <w:t>}</w:t>
                        </w:r>
                      </w:p>
                    </w:txbxContent>
                  </v:textbox>
                  <w10:wrap type="topAndBottom"/>
                </v:rect>
              </v:group>
            </w:pict>
          </mc:Fallback>
        </mc:AlternateContent>
      </w:r>
    </w:p>
    <w:p>
      <w:pPr>
        <w:pStyle w:val="ListParagraph"/>
        <w:numPr>
          <w:ilvl w:val="0"/>
          <w:numId w:val="1"/>
        </w:numPr>
        <w:tabs>
          <w:tab w:val="clear" w:pos="720"/>
          <w:tab w:val="left" w:pos="554" w:leader="none"/>
        </w:tabs>
        <w:spacing w:before="92" w:after="0"/>
        <w:jc w:val="left"/>
        <w:rPr>
          <w:sz w:val="20"/>
          <w:ins w:id="3424" w:author="Jomar Tigcal" w:date="2023-03-04T22:31:18Z"/>
        </w:rPr>
      </w:pPr>
      <w:ins w:id="3399" w:author="Jomar Tigcal" w:date="2023-03-04T22:31:18Z">
        <w:r>
          <w:rPr>
            <w:sz w:val="20"/>
          </w:rPr>
          <w:t>Update</w:t>
        </w:r>
      </w:ins>
      <w:ins w:id="3400" w:author="Jomar Tigcal" w:date="2023-03-04T22:31:18Z">
        <w:r>
          <w:rPr>
            <w:spacing w:val="-5"/>
            <w:sz w:val="20"/>
          </w:rPr>
          <w:t xml:space="preserve"> </w:t>
        </w:r>
      </w:ins>
      <w:ins w:id="3401" w:author="Jomar Tigcal" w:date="2023-03-04T22:31:18Z">
        <w:r>
          <w:rPr>
            <w:sz w:val="20"/>
          </w:rPr>
          <w:t>the</w:t>
        </w:r>
      </w:ins>
      <w:ins w:id="3402" w:author="Jomar Tigcal" w:date="2023-03-04T22:31:18Z">
        <w:r>
          <w:rPr>
            <w:spacing w:val="-3"/>
            <w:sz w:val="20"/>
          </w:rPr>
          <w:t xml:space="preserve"> </w:t>
        </w:r>
      </w:ins>
      <w:ins w:id="3403" w:author="Jomar Tigcal" w:date="2023-03-04T22:31:18Z">
        <w:r>
          <w:rPr>
            <w:rFonts w:ascii="Courier New" w:hAnsi="Courier New"/>
            <w:b/>
          </w:rPr>
          <w:t>fetchTVShows</w:t>
        </w:r>
      </w:ins>
      <w:ins w:id="3404" w:author="Jomar Tigcal" w:date="2023-03-04T22:31:18Z">
        <w:r>
          <w:rPr>
            <w:rFonts w:ascii="Courier New" w:hAnsi="Courier New"/>
            <w:b/>
            <w:spacing w:val="-80"/>
          </w:rPr>
          <w:t xml:space="preserve"> </w:t>
        </w:r>
      </w:ins>
      <w:ins w:id="3405" w:author="Jomar Tigcal" w:date="2023-03-04T22:31:18Z">
        <w:r>
          <w:rPr>
            <w:sz w:val="20"/>
          </w:rPr>
          <w:t>function</w:t>
        </w:r>
      </w:ins>
      <w:ins w:id="3406" w:author="Jomar Tigcal" w:date="2023-03-04T22:31:18Z">
        <w:r>
          <w:rPr>
            <w:spacing w:val="-2"/>
            <w:sz w:val="20"/>
          </w:rPr>
          <w:t xml:space="preserve"> </w:t>
        </w:r>
      </w:ins>
      <w:ins w:id="3407" w:author="Jomar Tigcal" w:date="2023-03-04T22:31:18Z">
        <w:r>
          <w:rPr>
            <w:sz w:val="20"/>
          </w:rPr>
          <w:t>to</w:t>
        </w:r>
      </w:ins>
      <w:ins w:id="3408" w:author="Jomar Tigcal" w:date="2023-03-04T22:31:18Z">
        <w:r>
          <w:rPr>
            <w:spacing w:val="-2"/>
            <w:sz w:val="20"/>
          </w:rPr>
          <w:t xml:space="preserve"> </w:t>
        </w:r>
      </w:ins>
      <w:ins w:id="3409" w:author="Jomar Tigcal" w:date="2023-03-04T22:31:18Z">
        <w:r>
          <w:rPr>
            <w:sz w:val="20"/>
          </w:rPr>
          <w:t>get</w:t>
        </w:r>
      </w:ins>
      <w:ins w:id="3410" w:author="Jomar Tigcal" w:date="2023-03-04T22:31:18Z">
        <w:r>
          <w:rPr>
            <w:spacing w:val="-3"/>
            <w:sz w:val="20"/>
          </w:rPr>
          <w:t xml:space="preserve"> </w:t>
        </w:r>
      </w:ins>
      <w:ins w:id="3411" w:author="Jomar Tigcal" w:date="2023-03-04T22:31:18Z">
        <w:r>
          <w:rPr>
            <w:sz w:val="20"/>
          </w:rPr>
          <w:t>the</w:t>
        </w:r>
      </w:ins>
      <w:ins w:id="3412" w:author="Jomar Tigcal" w:date="2023-03-04T22:31:18Z">
        <w:r>
          <w:rPr>
            <w:spacing w:val="-2"/>
            <w:sz w:val="20"/>
          </w:rPr>
          <w:t xml:space="preserve"> </w:t>
        </w:r>
      </w:ins>
      <w:ins w:id="3413" w:author="Jomar Tigcal" w:date="2023-03-04T22:31:18Z">
        <w:r>
          <w:rPr>
            <w:sz w:val="20"/>
          </w:rPr>
          <w:t>TV</w:t>
        </w:r>
      </w:ins>
      <w:ins w:id="3414" w:author="Jomar Tigcal" w:date="2023-03-04T22:31:18Z">
        <w:r>
          <w:rPr>
            <w:spacing w:val="-3"/>
            <w:sz w:val="20"/>
          </w:rPr>
          <w:t xml:space="preserve"> </w:t>
        </w:r>
      </w:ins>
      <w:ins w:id="3415" w:author="Jomar Tigcal" w:date="2023-03-04T22:31:18Z">
        <w:r>
          <w:rPr>
            <w:sz w:val="20"/>
          </w:rPr>
          <w:t>shows</w:t>
        </w:r>
      </w:ins>
      <w:ins w:id="3416" w:author="Jomar Tigcal" w:date="2023-03-04T22:31:18Z">
        <w:r>
          <w:rPr>
            <w:spacing w:val="-2"/>
            <w:sz w:val="20"/>
          </w:rPr>
          <w:t xml:space="preserve"> </w:t>
        </w:r>
      </w:ins>
      <w:ins w:id="3417" w:author="Jomar Tigcal" w:date="2023-03-04T22:31:18Z">
        <w:r>
          <w:rPr>
            <w:sz w:val="20"/>
          </w:rPr>
          <w:t>from</w:t>
        </w:r>
      </w:ins>
      <w:ins w:id="3418" w:author="Jomar Tigcal" w:date="2023-03-04T22:31:18Z">
        <w:r>
          <w:rPr>
            <w:spacing w:val="-3"/>
            <w:sz w:val="20"/>
          </w:rPr>
          <w:t xml:space="preserve"> </w:t>
        </w:r>
      </w:ins>
      <w:ins w:id="3419" w:author="Jomar Tigcal" w:date="2023-03-04T22:31:18Z">
        <w:r>
          <w:rPr>
            <w:sz w:val="20"/>
          </w:rPr>
          <w:t>the</w:t>
        </w:r>
      </w:ins>
      <w:ins w:id="3420" w:author="Jomar Tigcal" w:date="2023-03-04T22:31:18Z">
        <w:r>
          <w:rPr>
            <w:spacing w:val="-2"/>
            <w:sz w:val="20"/>
          </w:rPr>
          <w:t xml:space="preserve"> </w:t>
        </w:r>
      </w:ins>
      <w:ins w:id="3421" w:author="Jomar Tigcal" w:date="2023-03-04T22:31:18Z">
        <w:r>
          <w:rPr>
            <w:sz w:val="20"/>
          </w:rPr>
          <w:t>database.</w:t>
        </w:r>
      </w:ins>
      <w:ins w:id="3422" w:author="Jomar Tigcal" w:date="2023-03-04T22:31:18Z">
        <w:r>
          <w:rPr>
            <w:spacing w:val="-2"/>
            <w:sz w:val="20"/>
          </w:rPr>
          <w:t xml:space="preserve"> </w:t>
        </w:r>
      </w:ins>
      <w:ins w:id="3423" w:author="Jomar Tigcal" w:date="2023-03-04T22:31:18Z">
        <w:r>
          <w:rPr>
            <w:spacing w:val="-5"/>
            <w:sz w:val="20"/>
          </w:rPr>
          <w:t>If</w:t>
        </w:r>
      </w:ins>
    </w:p>
    <w:p>
      <w:pPr>
        <w:pStyle w:val="TextBody"/>
        <w:ind w:left="554" w:hanging="0"/>
        <w:rPr>
          <w:ins w:id="3448" w:author="Jomar Tigcal" w:date="2023-03-04T22:31:18Z"/>
        </w:rPr>
      </w:pPr>
      <w:ins w:id="3425" w:author="Jomar Tigcal" w:date="2023-03-04T22:31:18Z">
        <w:r>
          <w:rPr/>
          <w:t>there's</w:t>
        </w:r>
      </w:ins>
      <w:ins w:id="3426" w:author="Jomar Tigcal" w:date="2023-03-04T22:31:18Z">
        <w:r>
          <w:rPr>
            <w:spacing w:val="-3"/>
          </w:rPr>
          <w:t xml:space="preserve"> </w:t>
        </w:r>
      </w:ins>
      <w:ins w:id="3427" w:author="Jomar Tigcal" w:date="2023-03-04T22:31:18Z">
        <w:r>
          <w:rPr/>
          <w:t>nothing</w:t>
        </w:r>
      </w:ins>
      <w:ins w:id="3428" w:author="Jomar Tigcal" w:date="2023-03-04T22:31:18Z">
        <w:r>
          <w:rPr>
            <w:spacing w:val="-3"/>
          </w:rPr>
          <w:t xml:space="preserve"> </w:t>
        </w:r>
      </w:ins>
      <w:ins w:id="3429" w:author="Jomar Tigcal" w:date="2023-03-04T22:31:18Z">
        <w:r>
          <w:rPr/>
          <w:t>yet,</w:t>
        </w:r>
      </w:ins>
      <w:ins w:id="3430" w:author="Jomar Tigcal" w:date="2023-03-04T22:31:18Z">
        <w:r>
          <w:rPr>
            <w:spacing w:val="-2"/>
          </w:rPr>
          <w:t xml:space="preserve"> </w:t>
        </w:r>
      </w:ins>
      <w:ins w:id="3431" w:author="Jomar Tigcal" w:date="2023-03-04T22:31:18Z">
        <w:r>
          <w:rPr/>
          <w:t>retrieve</w:t>
        </w:r>
      </w:ins>
      <w:ins w:id="3432" w:author="Jomar Tigcal" w:date="2023-03-04T22:31:18Z">
        <w:r>
          <w:rPr>
            <w:spacing w:val="-4"/>
          </w:rPr>
          <w:t xml:space="preserve"> </w:t>
        </w:r>
      </w:ins>
      <w:ins w:id="3433" w:author="Jomar Tigcal" w:date="2023-03-04T22:31:18Z">
        <w:r>
          <w:rPr/>
          <w:t>the</w:t>
        </w:r>
      </w:ins>
      <w:ins w:id="3434" w:author="Jomar Tigcal" w:date="2023-03-04T22:31:18Z">
        <w:r>
          <w:rPr>
            <w:spacing w:val="-3"/>
          </w:rPr>
          <w:t xml:space="preserve"> </w:t>
        </w:r>
      </w:ins>
      <w:ins w:id="3435" w:author="Jomar Tigcal" w:date="2023-03-04T22:31:18Z">
        <w:r>
          <w:rPr/>
          <w:t>list</w:t>
        </w:r>
      </w:ins>
      <w:ins w:id="3436" w:author="Jomar Tigcal" w:date="2023-03-04T22:31:18Z">
        <w:r>
          <w:rPr>
            <w:spacing w:val="-2"/>
          </w:rPr>
          <w:t xml:space="preserve"> </w:t>
        </w:r>
      </w:ins>
      <w:ins w:id="3437" w:author="Jomar Tigcal" w:date="2023-03-04T22:31:18Z">
        <w:r>
          <w:rPr/>
          <w:t>from</w:t>
        </w:r>
      </w:ins>
      <w:ins w:id="3438" w:author="Jomar Tigcal" w:date="2023-03-04T22:31:18Z">
        <w:r>
          <w:rPr>
            <w:spacing w:val="-3"/>
          </w:rPr>
          <w:t xml:space="preserve"> </w:t>
        </w:r>
      </w:ins>
      <w:ins w:id="3439" w:author="Jomar Tigcal" w:date="2023-03-04T22:31:18Z">
        <w:r>
          <w:rPr/>
          <w:t>the</w:t>
        </w:r>
      </w:ins>
      <w:ins w:id="3440" w:author="Jomar Tigcal" w:date="2023-03-04T22:31:18Z">
        <w:r>
          <w:rPr>
            <w:spacing w:val="-3"/>
          </w:rPr>
          <w:t xml:space="preserve"> </w:t>
        </w:r>
      </w:ins>
      <w:ins w:id="3441" w:author="Jomar Tigcal" w:date="2023-03-04T22:31:18Z">
        <w:r>
          <w:rPr/>
          <w:t>endpoint</w:t>
        </w:r>
      </w:ins>
      <w:ins w:id="3442" w:author="Jomar Tigcal" w:date="2023-03-04T22:31:18Z">
        <w:r>
          <w:rPr>
            <w:spacing w:val="-2"/>
          </w:rPr>
          <w:t xml:space="preserve"> </w:t>
        </w:r>
      </w:ins>
      <w:ins w:id="3443" w:author="Jomar Tigcal" w:date="2023-03-04T22:31:18Z">
        <w:r>
          <w:rPr/>
          <w:t>and</w:t>
        </w:r>
      </w:ins>
      <w:ins w:id="3444" w:author="Jomar Tigcal" w:date="2023-03-04T22:31:18Z">
        <w:r>
          <w:rPr>
            <w:spacing w:val="-4"/>
          </w:rPr>
          <w:t xml:space="preserve"> </w:t>
        </w:r>
      </w:ins>
      <w:ins w:id="3445" w:author="Jomar Tigcal" w:date="2023-03-04T22:31:18Z">
        <w:r>
          <w:rPr/>
          <w:t>save</w:t>
        </w:r>
      </w:ins>
      <w:ins w:id="3446" w:author="Jomar Tigcal" w:date="2023-03-04T22:31:18Z">
        <w:r>
          <w:rPr>
            <w:spacing w:val="-2"/>
          </w:rPr>
          <w:t xml:space="preserve"> </w:t>
        </w:r>
      </w:ins>
      <w:ins w:id="3447" w:author="Jomar Tigcal" w:date="2023-03-04T22:31:18Z">
        <w:r>
          <w:rPr>
            <w:spacing w:val="-5"/>
          </w:rPr>
          <w:t>it:</w:t>
        </w:r>
      </w:ins>
    </w:p>
    <w:p>
      <w:pPr>
        <w:sectPr>
          <w:headerReference w:type="even" r:id="rId533"/>
          <w:headerReference w:type="default" r:id="rId534"/>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5" w:after="0"/>
        <w:rPr>
          <w:sz w:val="9"/>
          <w:ins w:id="3451" w:author="Jomar Tigcal" w:date="2023-03-04T22:31:18Z"/>
        </w:rPr>
      </w:pPr>
      <w:r>
        <w:rPr>
          <w:sz w:val="9"/>
        </w:rPr>
        <mc:AlternateContent>
          <mc:Choice Requires="wpg">
            <w:drawing>
              <wp:anchor behindDoc="0" distT="13970" distB="0" distL="0" distR="4445" simplePos="0" locked="0" layoutInCell="0" allowOverlap="1" relativeHeight="2025" wp14:anchorId="04A72F55">
                <wp:simplePos x="0" y="0"/>
                <wp:positionH relativeFrom="page">
                  <wp:posOffset>662940</wp:posOffset>
                </wp:positionH>
                <wp:positionV relativeFrom="paragraph">
                  <wp:posOffset>95885</wp:posOffset>
                </wp:positionV>
                <wp:extent cx="5074920" cy="2181225"/>
                <wp:effectExtent l="0" t="1270" r="635" b="0"/>
                <wp:wrapTopAndBottom/>
                <wp:docPr id="1889" name="docshapegroup 40"/>
                <a:graphic xmlns:a="http://schemas.openxmlformats.org/drawingml/2006/main">
                  <a:graphicData uri="http://schemas.microsoft.com/office/word/2010/wordprocessingGroup">
                    <wpg:wgp>
                      <wpg:cNvGrpSpPr/>
                      <wpg:grpSpPr>
                        <a:xfrm>
                          <a:off x="0" y="0"/>
                          <a:ext cx="5074920" cy="2181240"/>
                          <a:chOff x="0" y="0"/>
                          <a:chExt cx="5074920" cy="2181240"/>
                        </a:xfrm>
                      </wpg:grpSpPr>
                      <wps:wsp>
                        <wps:cNvSpPr/>
                        <wps:spPr>
                          <a:xfrm>
                            <a:off x="0" y="5040"/>
                            <a:ext cx="5074920" cy="2171160"/>
                          </a:xfrm>
                          <a:prstGeom prst="rect">
                            <a:avLst/>
                          </a:prstGeom>
                          <a:solidFill>
                            <a:srgbClr val="f6f6f6"/>
                          </a:solidFill>
                          <a:ln w="0">
                            <a:noFill/>
                          </a:ln>
                        </wps:spPr>
                        <wps:style>
                          <a:lnRef idx="0"/>
                          <a:fillRef idx="0"/>
                          <a:effectRef idx="0"/>
                          <a:fontRef idx="minor"/>
                        </wps:style>
                        <wps:bodyPr/>
                      </wps:wsp>
                      <wps:wsp>
                        <wps:cNvSpPr/>
                        <wps:spPr>
                          <a:xfrm>
                            <a:off x="0" y="0"/>
                            <a:ext cx="5074920" cy="2181240"/>
                          </a:xfrm>
                          <a:custGeom>
                            <a:avLst/>
                            <a:gdLst>
                              <a:gd name="textAreaLeft" fmla="*/ 0 w 2877120"/>
                              <a:gd name="textAreaRight" fmla="*/ 2883600 w 2877120"/>
                              <a:gd name="textAreaTop" fmla="*/ 0 h 1236600"/>
                              <a:gd name="textAreaBottom" fmla="*/ 1242720 h 1236600"/>
                            </a:gdLst>
                            <a:ahLst/>
                            <a:rect l="textAreaLeft" t="textAreaTop" r="textAreaRight" b="textAreaBottom"/>
                            <a:pathLst>
                              <a:path w="7992" h="4405">
                                <a:moveTo>
                                  <a:pt x="7992" y="4384"/>
                                </a:moveTo>
                                <a:lnTo>
                                  <a:pt x="0" y="4384"/>
                                </a:lnTo>
                                <a:lnTo>
                                  <a:pt x="0" y="4404"/>
                                </a:lnTo>
                                <a:lnTo>
                                  <a:pt x="7992" y="4404"/>
                                </a:lnTo>
                                <a:lnTo>
                                  <a:pt x="7992" y="43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0080"/>
                            <a:ext cx="5074920" cy="216108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ins w:id="3449" w:author="Jomar Tigcal" w:date="2023-03-04T22:31:18Z"/>
                                </w:rPr>
                              </w:pPr>
                              <w:r>
                                <w:rPr>
                                  <w:rFonts w:ascii="Courier New" w:hAnsi="Courier New"/>
                                  <w:sz w:val="18"/>
                                </w:rPr>
                                <w:t>fun fetchTVShows(): Flow&lt;List&lt;TVShow&gt;&gt; {</w:t>
                              </w:r>
                            </w:p>
                            <w:p>
                              <w:pPr>
                                <w:pStyle w:val="Normal"/>
                                <w:spacing w:before="40" w:after="0"/>
                                <w:ind w:left="453" w:hanging="0"/>
                                <w:rPr>
                                  <w:rFonts w:ascii="Courier New" w:hAnsi="Courier New"/>
                                  <w:sz w:val="18"/>
                                </w:rPr>
                              </w:pPr>
                              <w:r>
                                <w:rPr>
                                  <w:rFonts w:ascii="Courier New" w:hAnsi="Courier New"/>
                                  <w:sz w:val="18"/>
                                </w:rPr>
                                <w:t xml:space="preserve">    </w:t>
                              </w:r>
                              <w:r>
                                <w:rPr>
                                  <w:rFonts w:ascii="Courier New" w:hAnsi="Courier New"/>
                                  <w:sz w:val="18"/>
                                </w:rPr>
                                <w:t>return flow {</w:t>
                              </w:r>
                            </w:p>
                            <w:p>
                              <w:pPr>
                                <w:pStyle w:val="Normal"/>
                                <w:spacing w:before="40" w:after="0"/>
                                <w:ind w:left="453" w:hanging="0"/>
                                <w:rPr>
                                  <w:rFonts w:ascii="Courier New" w:hAnsi="Courier New"/>
                                  <w:sz w:val="18"/>
                                </w:rPr>
                              </w:pPr>
                              <w:r>
                                <w:rPr>
                                  <w:rFonts w:ascii="Courier New" w:hAnsi="Courier New"/>
                                  <w:sz w:val="18"/>
                                </w:rPr>
                                <w:t xml:space="preserve">        </w:t>
                              </w:r>
                              <w:r>
                                <w:rPr>
                                  <w:rFonts w:ascii="Courier New" w:hAnsi="Courier New"/>
                                  <w:sz w:val="18"/>
                                </w:rPr>
                                <w:t>val tvDao: TVDao = tvDatabase.tvDao()</w:t>
                              </w:r>
                            </w:p>
                            <w:p>
                              <w:pPr>
                                <w:pStyle w:val="Normal"/>
                                <w:spacing w:before="40" w:after="0"/>
                                <w:ind w:left="453" w:hanging="0"/>
                                <w:rPr>
                                  <w:rFonts w:ascii="Courier New" w:hAnsi="Courier New"/>
                                  <w:sz w:val="18"/>
                                </w:rPr>
                              </w:pPr>
                              <w:r>
                                <w:rPr>
                                  <w:rFonts w:ascii="Courier New" w:hAnsi="Courier New"/>
                                  <w:sz w:val="18"/>
                                </w:rPr>
                                <w:t xml:space="preserve">        </w:t>
                              </w:r>
                              <w:r>
                                <w:rPr>
                                  <w:rFonts w:ascii="Courier New" w:hAnsi="Courier New"/>
                                  <w:sz w:val="18"/>
                                </w:rPr>
                                <w:t>val savedTVShows = tvDao.getTVShows()</w:t>
                              </w:r>
                            </w:p>
                            <w:p>
                              <w:pPr>
                                <w:pStyle w:val="Normal"/>
                                <w:spacing w:before="40" w:after="0"/>
                                <w:ind w:left="453" w:hanging="0"/>
                                <w:rPr>
                                  <w:rFonts w:ascii="Courier New" w:hAnsi="Courier New"/>
                                  <w:sz w:val="18"/>
                                </w:rPr>
                              </w:pPr>
                              <w:r>
                                <w:rPr>
                                  <w:rFonts w:ascii="Courier New" w:hAnsi="Courier New"/>
                                  <w:sz w:val="18"/>
                                </w:rPr>
                                <w:t xml:space="preserve">        </w:t>
                              </w:r>
                              <w:r>
                                <w:rPr>
                                  <w:rFonts w:ascii="Courier New" w:hAnsi="Courier New"/>
                                  <w:sz w:val="18"/>
                                </w:rPr>
                                <w:t>if (savedTVShows.isEmpty()) {</w:t>
                              </w:r>
                            </w:p>
                            <w:p>
                              <w:pPr>
                                <w:pStyle w:val="Normal"/>
                                <w:spacing w:before="40" w:after="0"/>
                                <w:ind w:left="453" w:hanging="0"/>
                                <w:rPr>
                                  <w:rFonts w:ascii="Courier New" w:hAnsi="Courier New"/>
                                  <w:sz w:val="18"/>
                                </w:rPr>
                              </w:pPr>
                              <w:r>
                                <w:rPr>
                                  <w:rFonts w:ascii="Courier New" w:hAnsi="Courier New"/>
                                  <w:sz w:val="18"/>
                                </w:rPr>
                                <w:t xml:space="preserve">            </w:t>
                              </w:r>
                              <w:r>
                                <w:rPr>
                                  <w:rFonts w:ascii="Courier New" w:hAnsi="Courier New"/>
                                  <w:sz w:val="18"/>
                                </w:rPr>
                                <w:t>val tvShows = tvService.getTVShows(apiKey).results</w:t>
                              </w:r>
                            </w:p>
                            <w:p>
                              <w:pPr>
                                <w:pStyle w:val="Normal"/>
                                <w:spacing w:before="40" w:after="0"/>
                                <w:ind w:left="453" w:hanging="0"/>
                                <w:rPr>
                                  <w:rFonts w:ascii="Courier New" w:hAnsi="Courier New"/>
                                  <w:sz w:val="18"/>
                                </w:rPr>
                              </w:pPr>
                              <w:r>
                                <w:rPr>
                                  <w:rFonts w:ascii="Courier New" w:hAnsi="Courier New"/>
                                  <w:sz w:val="18"/>
                                </w:rPr>
                                <w:t xml:space="preserve">            </w:t>
                              </w:r>
                              <w:r>
                                <w:rPr>
                                  <w:rFonts w:ascii="Courier New" w:hAnsi="Courier New"/>
                                  <w:sz w:val="18"/>
                                </w:rPr>
                                <w:t>tvDao.addTVShows(tvShows)</w:t>
                              </w:r>
                            </w:p>
                            <w:p>
                              <w:pPr>
                                <w:pStyle w:val="Normal"/>
                                <w:spacing w:before="40" w:after="0"/>
                                <w:ind w:left="453" w:hanging="0"/>
                                <w:rPr>
                                  <w:rFonts w:ascii="Courier New" w:hAnsi="Courier New"/>
                                  <w:sz w:val="18"/>
                                </w:rPr>
                              </w:pPr>
                              <w:r>
                                <w:rPr>
                                  <w:rFonts w:ascii="Courier New" w:hAnsi="Courier New"/>
                                  <w:sz w:val="18"/>
                                </w:rPr>
                                <w:t xml:space="preserve">            </w:t>
                              </w:r>
                              <w:r>
                                <w:rPr>
                                  <w:rFonts w:ascii="Courier New" w:hAnsi="Courier New"/>
                                  <w:sz w:val="18"/>
                                </w:rPr>
                                <w:t>emit(tvShows)</w:t>
                              </w:r>
                            </w:p>
                            <w:p>
                              <w:pPr>
                                <w:pStyle w:val="Normal"/>
                                <w:spacing w:before="40" w:after="0"/>
                                <w:ind w:left="453" w:hanging="0"/>
                                <w:rPr>
                                  <w:rFonts w:ascii="Courier New" w:hAnsi="Courier New"/>
                                  <w:sz w:val="18"/>
                                </w:rPr>
                              </w:pPr>
                              <w:r>
                                <w:rPr>
                                  <w:rFonts w:ascii="Courier New" w:hAnsi="Courier New"/>
                                  <w:sz w:val="18"/>
                                </w:rPr>
                                <w:t xml:space="preserve">        </w:t>
                              </w:r>
                              <w:r>
                                <w:rPr>
                                  <w:rFonts w:ascii="Courier New" w:hAnsi="Courier New"/>
                                  <w:sz w:val="18"/>
                                </w:rPr>
                                <w:t>} else {</w:t>
                              </w:r>
                            </w:p>
                            <w:p>
                              <w:pPr>
                                <w:pStyle w:val="Normal"/>
                                <w:spacing w:before="40" w:after="0"/>
                                <w:ind w:left="453" w:hanging="0"/>
                                <w:rPr>
                                  <w:rFonts w:ascii="Courier New" w:hAnsi="Courier New"/>
                                  <w:sz w:val="18"/>
                                </w:rPr>
                              </w:pPr>
                              <w:r>
                                <w:rPr>
                                  <w:rFonts w:ascii="Courier New" w:hAnsi="Courier New"/>
                                  <w:sz w:val="18"/>
                                </w:rPr>
                                <w:t xml:space="preserve">            </w:t>
                              </w:r>
                              <w:r>
                                <w:rPr>
                                  <w:rFonts w:ascii="Courier New" w:hAnsi="Courier New"/>
                                  <w:sz w:val="18"/>
                                </w:rPr>
                                <w:t>emit(savedTVShows)</w:t>
                              </w:r>
                            </w:p>
                            <w:p>
                              <w:pPr>
                                <w:pStyle w:val="Normal"/>
                                <w:spacing w:before="40" w:after="0"/>
                                <w:ind w:left="453" w:hanging="0"/>
                                <w:rPr>
                                  <w:rFonts w:ascii="Courier New" w:hAnsi="Courier New"/>
                                  <w:sz w:val="18"/>
                                </w:rPr>
                              </w:pPr>
                              <w:r>
                                <w:rPr>
                                  <w:rFonts w:ascii="Courier New" w:hAnsi="Courier New"/>
                                  <w:sz w:val="18"/>
                                </w:rPr>
                                <w:t xml:space="preserve">        </w:t>
                              </w:r>
                              <w:r>
                                <w:rPr>
                                  <w:rFonts w:ascii="Courier New" w:hAnsi="Courier New"/>
                                  <w:sz w:val="18"/>
                                </w:rPr>
                                <w:t>}</w:t>
                              </w:r>
                            </w:p>
                            <w:p>
                              <w:pPr>
                                <w:pStyle w:val="Normal"/>
                                <w:spacing w:before="40" w:after="0"/>
                                <w:ind w:left="453" w:hanging="0"/>
                                <w:rPr>
                                  <w:rFonts w:ascii="Courier New" w:hAnsi="Courier New"/>
                                  <w:sz w:val="18"/>
                                </w:rPr>
                              </w:pPr>
                              <w:r>
                                <w:rPr>
                                  <w:rFonts w:ascii="Courier New" w:hAnsi="Courier New"/>
                                  <w:sz w:val="18"/>
                                </w:rPr>
                                <w:t xml:space="preserve">    </w:t>
                              </w:r>
                              <w:r>
                                <w:rPr>
                                  <w:rFonts w:ascii="Courier New" w:hAnsi="Courier New"/>
                                  <w:sz w:val="18"/>
                                </w:rPr>
                                <w:t>}.flowOn(Dispatchers.IO)</w:t>
                              </w:r>
                            </w:p>
                            <w:p>
                              <w:pPr>
                                <w:pStyle w:val="Normal"/>
                                <w:spacing w:before="40"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 40" style="position:absolute;margin-left:52.2pt;margin-top:7.55pt;width:399.6pt;height:171.75pt" coordorigin="1044,151" coordsize="7992,3435">
                <v:rect id="shape_0" path="m0,0l-2147483645,0l-2147483645,-2147483646l0,-2147483646xe" fillcolor="#f6f6f6" stroked="f" o:allowincell="f" style="position:absolute;left:1044;top:159;width:7991;height:3418;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7;width:7991;height:3402;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ins w:id="3450" w:author="Jomar Tigcal" w:date="2023-03-04T22:31:18Z"/>
                          </w:rPr>
                        </w:pPr>
                        <w:r>
                          <w:rPr>
                            <w:rFonts w:ascii="Courier New" w:hAnsi="Courier New"/>
                            <w:sz w:val="18"/>
                          </w:rPr>
                          <w:t>fun fetchTVShows(): Flow&lt;List&lt;TVShow&gt;&gt; {</w:t>
                        </w:r>
                      </w:p>
                      <w:p>
                        <w:pPr>
                          <w:pStyle w:val="Normal"/>
                          <w:spacing w:before="40" w:after="0"/>
                          <w:ind w:left="453" w:hanging="0"/>
                          <w:rPr>
                            <w:rFonts w:ascii="Courier New" w:hAnsi="Courier New"/>
                            <w:sz w:val="18"/>
                          </w:rPr>
                        </w:pPr>
                        <w:r>
                          <w:rPr>
                            <w:rFonts w:ascii="Courier New" w:hAnsi="Courier New"/>
                            <w:sz w:val="18"/>
                          </w:rPr>
                          <w:t xml:space="preserve">    </w:t>
                        </w:r>
                        <w:r>
                          <w:rPr>
                            <w:rFonts w:ascii="Courier New" w:hAnsi="Courier New"/>
                            <w:sz w:val="18"/>
                          </w:rPr>
                          <w:t>return flow {</w:t>
                        </w:r>
                      </w:p>
                      <w:p>
                        <w:pPr>
                          <w:pStyle w:val="Normal"/>
                          <w:spacing w:before="40" w:after="0"/>
                          <w:ind w:left="453" w:hanging="0"/>
                          <w:rPr>
                            <w:rFonts w:ascii="Courier New" w:hAnsi="Courier New"/>
                            <w:sz w:val="18"/>
                          </w:rPr>
                        </w:pPr>
                        <w:r>
                          <w:rPr>
                            <w:rFonts w:ascii="Courier New" w:hAnsi="Courier New"/>
                            <w:sz w:val="18"/>
                          </w:rPr>
                          <w:t xml:space="preserve">        </w:t>
                        </w:r>
                        <w:r>
                          <w:rPr>
                            <w:rFonts w:ascii="Courier New" w:hAnsi="Courier New"/>
                            <w:sz w:val="18"/>
                          </w:rPr>
                          <w:t>val tvDao: TVDao = tvDatabase.tvDao()</w:t>
                        </w:r>
                      </w:p>
                      <w:p>
                        <w:pPr>
                          <w:pStyle w:val="Normal"/>
                          <w:spacing w:before="40" w:after="0"/>
                          <w:ind w:left="453" w:hanging="0"/>
                          <w:rPr>
                            <w:rFonts w:ascii="Courier New" w:hAnsi="Courier New"/>
                            <w:sz w:val="18"/>
                          </w:rPr>
                        </w:pPr>
                        <w:r>
                          <w:rPr>
                            <w:rFonts w:ascii="Courier New" w:hAnsi="Courier New"/>
                            <w:sz w:val="18"/>
                          </w:rPr>
                          <w:t xml:space="preserve">        </w:t>
                        </w:r>
                        <w:r>
                          <w:rPr>
                            <w:rFonts w:ascii="Courier New" w:hAnsi="Courier New"/>
                            <w:sz w:val="18"/>
                          </w:rPr>
                          <w:t>val savedTVShows = tvDao.getTVShows()</w:t>
                        </w:r>
                      </w:p>
                      <w:p>
                        <w:pPr>
                          <w:pStyle w:val="Normal"/>
                          <w:spacing w:before="40" w:after="0"/>
                          <w:ind w:left="453" w:hanging="0"/>
                          <w:rPr>
                            <w:rFonts w:ascii="Courier New" w:hAnsi="Courier New"/>
                            <w:sz w:val="18"/>
                          </w:rPr>
                        </w:pPr>
                        <w:r>
                          <w:rPr>
                            <w:rFonts w:ascii="Courier New" w:hAnsi="Courier New"/>
                            <w:sz w:val="18"/>
                          </w:rPr>
                          <w:t xml:space="preserve">        </w:t>
                        </w:r>
                        <w:r>
                          <w:rPr>
                            <w:rFonts w:ascii="Courier New" w:hAnsi="Courier New"/>
                            <w:sz w:val="18"/>
                          </w:rPr>
                          <w:t>if (savedTVShows.isEmpty()) {</w:t>
                        </w:r>
                      </w:p>
                      <w:p>
                        <w:pPr>
                          <w:pStyle w:val="Normal"/>
                          <w:spacing w:before="40" w:after="0"/>
                          <w:ind w:left="453" w:hanging="0"/>
                          <w:rPr>
                            <w:rFonts w:ascii="Courier New" w:hAnsi="Courier New"/>
                            <w:sz w:val="18"/>
                          </w:rPr>
                        </w:pPr>
                        <w:r>
                          <w:rPr>
                            <w:rFonts w:ascii="Courier New" w:hAnsi="Courier New"/>
                            <w:sz w:val="18"/>
                          </w:rPr>
                          <w:t xml:space="preserve">            </w:t>
                        </w:r>
                        <w:r>
                          <w:rPr>
                            <w:rFonts w:ascii="Courier New" w:hAnsi="Courier New"/>
                            <w:sz w:val="18"/>
                          </w:rPr>
                          <w:t>val tvShows = tvService.getTVShows(apiKey).results</w:t>
                        </w:r>
                      </w:p>
                      <w:p>
                        <w:pPr>
                          <w:pStyle w:val="Normal"/>
                          <w:spacing w:before="40" w:after="0"/>
                          <w:ind w:left="453" w:hanging="0"/>
                          <w:rPr>
                            <w:rFonts w:ascii="Courier New" w:hAnsi="Courier New"/>
                            <w:sz w:val="18"/>
                          </w:rPr>
                        </w:pPr>
                        <w:r>
                          <w:rPr>
                            <w:rFonts w:ascii="Courier New" w:hAnsi="Courier New"/>
                            <w:sz w:val="18"/>
                          </w:rPr>
                          <w:t xml:space="preserve">            </w:t>
                        </w:r>
                        <w:r>
                          <w:rPr>
                            <w:rFonts w:ascii="Courier New" w:hAnsi="Courier New"/>
                            <w:sz w:val="18"/>
                          </w:rPr>
                          <w:t>tvDao.addTVShows(tvShows)</w:t>
                        </w:r>
                      </w:p>
                      <w:p>
                        <w:pPr>
                          <w:pStyle w:val="Normal"/>
                          <w:spacing w:before="40" w:after="0"/>
                          <w:ind w:left="453" w:hanging="0"/>
                          <w:rPr>
                            <w:rFonts w:ascii="Courier New" w:hAnsi="Courier New"/>
                            <w:sz w:val="18"/>
                          </w:rPr>
                        </w:pPr>
                        <w:r>
                          <w:rPr>
                            <w:rFonts w:ascii="Courier New" w:hAnsi="Courier New"/>
                            <w:sz w:val="18"/>
                          </w:rPr>
                          <w:t xml:space="preserve">            </w:t>
                        </w:r>
                        <w:r>
                          <w:rPr>
                            <w:rFonts w:ascii="Courier New" w:hAnsi="Courier New"/>
                            <w:sz w:val="18"/>
                          </w:rPr>
                          <w:t>emit(tvShows)</w:t>
                        </w:r>
                      </w:p>
                      <w:p>
                        <w:pPr>
                          <w:pStyle w:val="Normal"/>
                          <w:spacing w:before="40" w:after="0"/>
                          <w:ind w:left="453" w:hanging="0"/>
                          <w:rPr>
                            <w:rFonts w:ascii="Courier New" w:hAnsi="Courier New"/>
                            <w:sz w:val="18"/>
                          </w:rPr>
                        </w:pPr>
                        <w:r>
                          <w:rPr>
                            <w:rFonts w:ascii="Courier New" w:hAnsi="Courier New"/>
                            <w:sz w:val="18"/>
                          </w:rPr>
                          <w:t xml:space="preserve">        </w:t>
                        </w:r>
                        <w:r>
                          <w:rPr>
                            <w:rFonts w:ascii="Courier New" w:hAnsi="Courier New"/>
                            <w:sz w:val="18"/>
                          </w:rPr>
                          <w:t>} else {</w:t>
                        </w:r>
                      </w:p>
                      <w:p>
                        <w:pPr>
                          <w:pStyle w:val="Normal"/>
                          <w:spacing w:before="40" w:after="0"/>
                          <w:ind w:left="453" w:hanging="0"/>
                          <w:rPr>
                            <w:rFonts w:ascii="Courier New" w:hAnsi="Courier New"/>
                            <w:sz w:val="18"/>
                          </w:rPr>
                        </w:pPr>
                        <w:r>
                          <w:rPr>
                            <w:rFonts w:ascii="Courier New" w:hAnsi="Courier New"/>
                            <w:sz w:val="18"/>
                          </w:rPr>
                          <w:t xml:space="preserve">            </w:t>
                        </w:r>
                        <w:r>
                          <w:rPr>
                            <w:rFonts w:ascii="Courier New" w:hAnsi="Courier New"/>
                            <w:sz w:val="18"/>
                          </w:rPr>
                          <w:t>emit(savedTVShows)</w:t>
                        </w:r>
                      </w:p>
                      <w:p>
                        <w:pPr>
                          <w:pStyle w:val="Normal"/>
                          <w:spacing w:before="40" w:after="0"/>
                          <w:ind w:left="453" w:hanging="0"/>
                          <w:rPr>
                            <w:rFonts w:ascii="Courier New" w:hAnsi="Courier New"/>
                            <w:sz w:val="18"/>
                          </w:rPr>
                        </w:pPr>
                        <w:r>
                          <w:rPr>
                            <w:rFonts w:ascii="Courier New" w:hAnsi="Courier New"/>
                            <w:sz w:val="18"/>
                          </w:rPr>
                          <w:t xml:space="preserve">        </w:t>
                        </w:r>
                        <w:r>
                          <w:rPr>
                            <w:rFonts w:ascii="Courier New" w:hAnsi="Courier New"/>
                            <w:sz w:val="18"/>
                          </w:rPr>
                          <w:t>}</w:t>
                        </w:r>
                      </w:p>
                      <w:p>
                        <w:pPr>
                          <w:pStyle w:val="Normal"/>
                          <w:spacing w:before="40" w:after="0"/>
                          <w:ind w:left="453" w:hanging="0"/>
                          <w:rPr>
                            <w:rFonts w:ascii="Courier New" w:hAnsi="Courier New"/>
                            <w:sz w:val="18"/>
                          </w:rPr>
                        </w:pPr>
                        <w:r>
                          <w:rPr>
                            <w:rFonts w:ascii="Courier New" w:hAnsi="Courier New"/>
                            <w:sz w:val="18"/>
                          </w:rPr>
                          <w:t xml:space="preserve">    </w:t>
                        </w:r>
                        <w:r>
                          <w:rPr>
                            <w:rFonts w:ascii="Courier New" w:hAnsi="Courier New"/>
                            <w:sz w:val="18"/>
                          </w:rPr>
                          <w:t>}.flowOn(Dispatchers.IO)</w:t>
                        </w:r>
                      </w:p>
                      <w:p>
                        <w:pPr>
                          <w:pStyle w:val="Normal"/>
                          <w:spacing w:before="40"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TextBody"/>
        <w:spacing w:before="12" w:after="0"/>
        <w:rPr>
          <w:sz w:val="7"/>
          <w:ins w:id="3453" w:author="Jomar Tigcal" w:date="2023-03-04T22:31:18Z"/>
        </w:rPr>
      </w:pPr>
      <w:ins w:id="3452" w:author="Jomar Tigcal" w:date="2023-03-04T22:31:18Z">
        <w:r>
          <w:rPr>
            <w:sz w:val="7"/>
          </w:rPr>
        </w:r>
      </w:ins>
    </w:p>
    <w:p>
      <w:pPr>
        <w:pStyle w:val="ListParagraph"/>
        <w:numPr>
          <w:ilvl w:val="0"/>
          <w:numId w:val="1"/>
        </w:numPr>
        <w:tabs>
          <w:tab w:val="clear" w:pos="720"/>
          <w:tab w:val="left" w:pos="1274" w:leader="none"/>
        </w:tabs>
        <w:spacing w:lineRule="auto" w:line="247" w:before="101" w:after="0"/>
        <w:ind w:left="1274" w:right="247" w:hanging="360"/>
        <w:jc w:val="left"/>
        <w:rPr>
          <w:sz w:val="20"/>
          <w:ins w:id="3487" w:author="Jomar Tigcal" w:date="2023-03-04T22:31:18Z"/>
        </w:rPr>
      </w:pPr>
      <w:ins w:id="3454" w:author="Jomar Tigcal" w:date="2023-03-04T22:31:18Z">
        <w:r>
          <w:rPr>
            <w:sz w:val="20"/>
          </w:rPr>
          <w:t>Run</w:t>
        </w:r>
      </w:ins>
      <w:ins w:id="3455" w:author="Jomar Tigcal" w:date="2023-03-04T22:31:18Z">
        <w:r>
          <w:rPr>
            <w:spacing w:val="-3"/>
            <w:sz w:val="20"/>
          </w:rPr>
          <w:t xml:space="preserve"> </w:t>
        </w:r>
      </w:ins>
      <w:ins w:id="3456" w:author="Jomar Tigcal" w:date="2023-03-04T22:31:18Z">
        <w:r>
          <w:rPr>
            <w:sz w:val="20"/>
          </w:rPr>
          <w:t>your</w:t>
        </w:r>
      </w:ins>
      <w:ins w:id="3457" w:author="Jomar Tigcal" w:date="2023-03-04T22:31:18Z">
        <w:r>
          <w:rPr>
            <w:spacing w:val="-3"/>
            <w:sz w:val="20"/>
          </w:rPr>
          <w:t xml:space="preserve"> </w:t>
        </w:r>
      </w:ins>
      <w:ins w:id="3458" w:author="Jomar Tigcal" w:date="2023-03-04T22:31:18Z">
        <w:r>
          <w:rPr>
            <w:sz w:val="20"/>
          </w:rPr>
          <w:t>application.</w:t>
        </w:r>
      </w:ins>
      <w:ins w:id="3459" w:author="Jomar Tigcal" w:date="2023-03-04T22:31:18Z">
        <w:r>
          <w:rPr>
            <w:spacing w:val="-3"/>
            <w:sz w:val="20"/>
          </w:rPr>
          <w:t xml:space="preserve"> </w:t>
        </w:r>
      </w:ins>
      <w:ins w:id="3460" w:author="Jomar Tigcal" w:date="2023-03-04T22:31:18Z">
        <w:r>
          <w:rPr>
            <w:sz w:val="20"/>
          </w:rPr>
          <w:t>It</w:t>
        </w:r>
      </w:ins>
      <w:ins w:id="3461" w:author="Jomar Tigcal" w:date="2023-03-04T22:31:18Z">
        <w:r>
          <w:rPr>
            <w:spacing w:val="-3"/>
            <w:sz w:val="20"/>
          </w:rPr>
          <w:t xml:space="preserve"> </w:t>
        </w:r>
      </w:ins>
      <w:ins w:id="3462" w:author="Jomar Tigcal" w:date="2023-03-04T22:31:18Z">
        <w:r>
          <w:rPr>
            <w:sz w:val="20"/>
          </w:rPr>
          <w:t>will</w:t>
        </w:r>
      </w:ins>
      <w:ins w:id="3463" w:author="Jomar Tigcal" w:date="2023-03-04T22:31:18Z">
        <w:r>
          <w:rPr>
            <w:spacing w:val="-3"/>
            <w:sz w:val="20"/>
          </w:rPr>
          <w:t xml:space="preserve"> </w:t>
        </w:r>
      </w:ins>
      <w:ins w:id="3464" w:author="Jomar Tigcal" w:date="2023-03-04T22:31:18Z">
        <w:r>
          <w:rPr>
            <w:sz w:val="20"/>
          </w:rPr>
          <w:t>display</w:t>
        </w:r>
      </w:ins>
      <w:ins w:id="3465" w:author="Jomar Tigcal" w:date="2023-03-04T22:31:18Z">
        <w:r>
          <w:rPr>
            <w:spacing w:val="-3"/>
            <w:sz w:val="20"/>
          </w:rPr>
          <w:t xml:space="preserve"> </w:t>
        </w:r>
      </w:ins>
      <w:ins w:id="3466" w:author="Jomar Tigcal" w:date="2023-03-04T22:31:18Z">
        <w:r>
          <w:rPr>
            <w:sz w:val="20"/>
          </w:rPr>
          <w:t>a</w:t>
        </w:r>
      </w:ins>
      <w:ins w:id="3467" w:author="Jomar Tigcal" w:date="2023-03-04T22:31:18Z">
        <w:r>
          <w:rPr>
            <w:spacing w:val="-3"/>
            <w:sz w:val="20"/>
          </w:rPr>
          <w:t xml:space="preserve"> </w:t>
        </w:r>
      </w:ins>
      <w:ins w:id="3468" w:author="Jomar Tigcal" w:date="2023-03-04T22:31:18Z">
        <w:r>
          <w:rPr>
            <w:sz w:val="20"/>
          </w:rPr>
          <w:t>list</w:t>
        </w:r>
      </w:ins>
      <w:ins w:id="3469" w:author="Jomar Tigcal" w:date="2023-03-04T22:31:18Z">
        <w:r>
          <w:rPr>
            <w:spacing w:val="-3"/>
            <w:sz w:val="20"/>
          </w:rPr>
          <w:t xml:space="preserve"> </w:t>
        </w:r>
      </w:ins>
      <w:ins w:id="3470" w:author="Jomar Tigcal" w:date="2023-03-04T22:31:18Z">
        <w:r>
          <w:rPr>
            <w:sz w:val="20"/>
          </w:rPr>
          <w:t>of</w:t>
        </w:r>
      </w:ins>
      <w:ins w:id="3471" w:author="Jomar Tigcal" w:date="2023-03-04T22:31:18Z">
        <w:r>
          <w:rPr>
            <w:spacing w:val="-3"/>
            <w:sz w:val="20"/>
          </w:rPr>
          <w:t xml:space="preserve"> </w:t>
        </w:r>
      </w:ins>
      <w:ins w:id="3472" w:author="Jomar Tigcal" w:date="2023-03-04T22:31:18Z">
        <w:r>
          <w:rPr>
            <w:sz w:val="20"/>
          </w:rPr>
          <w:t>TV</w:t>
        </w:r>
      </w:ins>
      <w:ins w:id="3473" w:author="Jomar Tigcal" w:date="2023-03-04T22:31:18Z">
        <w:r>
          <w:rPr>
            <w:spacing w:val="-3"/>
            <w:sz w:val="20"/>
          </w:rPr>
          <w:t xml:space="preserve"> </w:t>
        </w:r>
      </w:ins>
      <w:ins w:id="3474" w:author="Jomar Tigcal" w:date="2023-03-04T22:31:18Z">
        <w:r>
          <w:rPr>
            <w:sz w:val="20"/>
          </w:rPr>
          <w:t>shows.</w:t>
        </w:r>
      </w:ins>
      <w:ins w:id="3475" w:author="Jomar Tigcal" w:date="2023-03-04T22:31:18Z">
        <w:r>
          <w:rPr>
            <w:spacing w:val="-3"/>
            <w:sz w:val="20"/>
          </w:rPr>
          <w:t xml:space="preserve"> </w:t>
        </w:r>
      </w:ins>
      <w:ins w:id="3476" w:author="Jomar Tigcal" w:date="2023-03-04T22:31:18Z">
        <w:r>
          <w:rPr>
            <w:sz w:val="20"/>
          </w:rPr>
          <w:t>If</w:t>
        </w:r>
      </w:ins>
      <w:ins w:id="3477" w:author="Jomar Tigcal" w:date="2023-03-04T22:31:18Z">
        <w:r>
          <w:rPr>
            <w:spacing w:val="-3"/>
            <w:sz w:val="20"/>
          </w:rPr>
          <w:t xml:space="preserve"> </w:t>
        </w:r>
      </w:ins>
      <w:ins w:id="3478" w:author="Jomar Tigcal" w:date="2023-03-04T22:31:18Z">
        <w:r>
          <w:rPr>
            <w:sz w:val="20"/>
          </w:rPr>
          <w:t>you</w:t>
        </w:r>
      </w:ins>
      <w:ins w:id="3479" w:author="Jomar Tigcal" w:date="2023-03-04T22:31:18Z">
        <w:r>
          <w:rPr>
            <w:spacing w:val="-3"/>
            <w:sz w:val="20"/>
          </w:rPr>
          <w:t xml:space="preserve"> </w:t>
        </w:r>
      </w:ins>
      <w:ins w:id="3480" w:author="Jomar Tigcal" w:date="2023-03-04T22:31:18Z">
        <w:r>
          <w:rPr>
            <w:sz w:val="20"/>
          </w:rPr>
          <w:t>turn</w:t>
        </w:r>
      </w:ins>
      <w:ins w:id="3481" w:author="Jomar Tigcal" w:date="2023-03-04T22:31:18Z">
        <w:r>
          <w:rPr>
            <w:spacing w:val="-3"/>
            <w:sz w:val="20"/>
          </w:rPr>
          <w:t xml:space="preserve"> </w:t>
        </w:r>
      </w:ins>
      <w:ins w:id="3482" w:author="Jomar Tigcal" w:date="2023-03-04T22:31:18Z">
        <w:r>
          <w:rPr>
            <w:sz w:val="20"/>
          </w:rPr>
          <w:t>off</w:t>
        </w:r>
      </w:ins>
      <w:ins w:id="3483" w:author="Jomar Tigcal" w:date="2023-03-04T22:31:18Z">
        <w:r>
          <w:rPr>
            <w:spacing w:val="-3"/>
            <w:sz w:val="20"/>
          </w:rPr>
          <w:t xml:space="preserve"> </w:t>
        </w:r>
      </w:ins>
      <w:ins w:id="3484" w:author="Jomar Tigcal" w:date="2023-03-04T22:31:18Z">
        <w:r>
          <w:rPr>
            <w:sz w:val="20"/>
          </w:rPr>
          <w:t>mobile</w:t>
        </w:r>
      </w:ins>
      <w:ins w:id="3485" w:author="Jomar Tigcal" w:date="2023-03-04T22:31:18Z">
        <w:r>
          <w:rPr>
            <w:spacing w:val="-3"/>
            <w:sz w:val="20"/>
          </w:rPr>
          <w:t xml:space="preserve"> </w:t>
        </w:r>
      </w:ins>
      <w:ins w:id="3486" w:author="Jomar Tigcal" w:date="2023-03-04T22:31:18Z">
        <w:r>
          <w:rPr>
            <w:sz w:val="20"/>
          </w:rPr>
          <w:t>data or disconnect from the wireless network, you will still see the list because it is now cached in the database:</w:t>
        </w:r>
      </w:ins>
    </w:p>
    <w:p>
      <w:pPr>
        <w:pStyle w:val="TextBody"/>
        <w:spacing w:before="8" w:after="0"/>
        <w:rPr>
          <w:sz w:val="13"/>
          <w:ins w:id="3491" w:author="Jomar Tigcal" w:date="2023-03-04T22:31:18Z"/>
        </w:rPr>
      </w:pPr>
      <w:ins w:id="3488" w:author="Jomar Tigcal" w:date="2023-03-04T22:31:18Z">
        <w:r>
          <w:rPr/>
          <w:t>​</w:t>
        </w:r>
      </w:ins>
      <w:ins w:id="3489" w:author="Jomar Tigcal" w:date="2023-03-04T22:31:18Z">
        <w:r>
          <w:drawing>
            <wp:anchor behindDoc="0" distT="0" distB="0" distL="0" distR="0" simplePos="0" locked="0" layoutInCell="0" allowOverlap="1" relativeHeight="1997">
              <wp:simplePos x="0" y="0"/>
              <wp:positionH relativeFrom="page">
                <wp:posOffset>2217420</wp:posOffset>
              </wp:positionH>
              <wp:positionV relativeFrom="paragraph">
                <wp:posOffset>132715</wp:posOffset>
              </wp:positionV>
              <wp:extent cx="2857500" cy="5715000"/>
              <wp:effectExtent l="0" t="0" r="0" b="0"/>
              <wp:wrapTopAndBottom/>
              <wp:docPr id="1897" name="image21.jpeg Copy 1" descr="Figure 14.8: The main screen of the TV Guide app with the list of TV shows on off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 name="image21.jpeg Copy 1" descr="Figure 14.8: The main screen of the TV Guide app with the list of TV shows on offer "/>
                      <pic:cNvPicPr>
                        <a:picLocks noChangeAspect="1" noChangeArrowheads="1"/>
                      </pic:cNvPicPr>
                    </pic:nvPicPr>
                    <pic:blipFill>
                      <a:blip r:embed="rId535"/>
                      <a:stretch>
                        <a:fillRect/>
                      </a:stretch>
                    </pic:blipFill>
                    <pic:spPr bwMode="auto">
                      <a:xfrm>
                        <a:off x="0" y="0"/>
                        <a:ext cx="2857500" cy="5715000"/>
                      </a:xfrm>
                      <a:prstGeom prst="rect">
                        <a:avLst/>
                      </a:prstGeom>
                    </pic:spPr>
                  </pic:pic>
                </a:graphicData>
              </a:graphic>
            </wp:anchor>
          </w:drawing>
        </w:r>
      </w:ins>
      <w:ins w:id="3490" w:author="Jomar Tigcal" w:date="2023-03-04T22:31:18Z">
        <w:r>
          <w:rPr/>
          <w:t>​</w:t>
        </w:r>
      </w:ins>
    </w:p>
    <w:p>
      <w:pPr>
        <w:sectPr>
          <w:headerReference w:type="even" r:id="rId536"/>
          <w:headerReference w:type="default" r:id="rId537"/>
          <w:type w:val="nextPage"/>
          <w:pgSz w:w="10800" w:h="13320"/>
          <w:pgMar w:left="940" w:right="920" w:gutter="0" w:header="695" w:top="1120" w:footer="0" w:bottom="280"/>
          <w:pgNumType w:fmt="decimal"/>
          <w:formProt w:val="false"/>
          <w:textDirection w:val="lrTb"/>
          <w:docGrid w:type="default" w:linePitch="100" w:charSpace="4096"/>
        </w:sectPr>
        <w:pStyle w:val="Normal"/>
        <w:spacing w:before="190" w:after="0"/>
        <w:ind w:left="1265" w:hanging="0"/>
        <w:rPr>
          <w:rFonts w:ascii="Open Sans SemiBold" w:hAnsi="Open Sans SemiBold"/>
          <w:b/>
          <w:b/>
          <w:sz w:val="18"/>
          <w:ins w:id="3547" w:author="Jomar Tigcal" w:date="2023-03-04T22:31:18Z"/>
        </w:rPr>
      </w:pPr>
      <w:ins w:id="3492" w:author="Jomar Tigcal" w:date="2023-03-04T22:31:18Z">
        <w:r>
          <w:rPr>
            <w:rFonts w:ascii="Open Sans SemiBold" w:hAnsi="Open Sans SemiBold"/>
            <w:b/>
            <w:sz w:val="18"/>
          </w:rPr>
          <w:t>Figure</w:t>
        </w:r>
      </w:ins>
      <w:ins w:id="3493" w:author="Jomar Tigcal" w:date="2023-03-04T22:31:18Z">
        <w:r>
          <w:rPr>
            <w:rFonts w:ascii="Open Sans SemiBold" w:hAnsi="Open Sans SemiBold"/>
            <w:b/>
            <w:spacing w:val="-3"/>
            <w:sz w:val="18"/>
          </w:rPr>
          <w:t xml:space="preserve"> </w:t>
        </w:r>
      </w:ins>
      <w:ins w:id="3494" w:author="Jomar Tigcal" w:date="2023-03-04T22:31:18Z">
        <w:r>
          <w:rPr>
            <w:rFonts w:ascii="Open Sans SemiBold" w:hAnsi="Open Sans SemiBold"/>
            <w:b/>
            <w:sz w:val="18"/>
          </w:rPr>
          <w:t>15.8:</w:t>
        </w:r>
      </w:ins>
      <w:ins w:id="3495" w:author="Jomar Tigcal" w:date="2023-03-04T22:31:18Z">
        <w:r>
          <w:rPr>
            <w:rFonts w:ascii="Open Sans SemiBold" w:hAnsi="Open Sans SemiBold"/>
            <w:b/>
            <w:spacing w:val="-1"/>
            <w:sz w:val="18"/>
          </w:rPr>
          <w:t xml:space="preserve"> </w:t>
        </w:r>
      </w:ins>
      <w:ins w:id="3496" w:author="Jomar Tigcal" w:date="2023-03-04T22:31:18Z">
        <w:r>
          <w:rPr>
            <w:rFonts w:ascii="Open Sans SemiBold" w:hAnsi="Open Sans SemiBold"/>
            <w:b/>
            <w:sz w:val="18"/>
          </w:rPr>
          <w:t>The</w:t>
        </w:r>
      </w:ins>
      <w:ins w:id="3497" w:author="Jomar Tigcal" w:date="2023-03-04T22:31:18Z">
        <w:r>
          <w:rPr>
            <w:rFonts w:ascii="Open Sans SemiBold" w:hAnsi="Open Sans SemiBold"/>
            <w:b/>
            <w:spacing w:val="-1"/>
            <w:sz w:val="18"/>
          </w:rPr>
          <w:t xml:space="preserve"> </w:t>
        </w:r>
      </w:ins>
      <w:ins w:id="3498" w:author="Jomar Tigcal" w:date="2023-03-04T22:31:18Z">
        <w:r>
          <w:rPr>
            <w:rFonts w:ascii="Open Sans SemiBold" w:hAnsi="Open Sans SemiBold"/>
            <w:b/>
            <w:sz w:val="18"/>
          </w:rPr>
          <w:t>main</w:t>
        </w:r>
      </w:ins>
      <w:ins w:id="3499" w:author="Jomar Tigcal" w:date="2023-03-04T22:31:18Z">
        <w:r>
          <w:rPr>
            <w:rFonts w:ascii="Open Sans SemiBold" w:hAnsi="Open Sans SemiBold"/>
            <w:b/>
            <w:spacing w:val="-1"/>
            <w:sz w:val="18"/>
          </w:rPr>
          <w:t xml:space="preserve"> </w:t>
        </w:r>
      </w:ins>
      <w:ins w:id="3500" w:author="Jomar Tigcal" w:date="2023-03-04T22:31:18Z">
        <w:r>
          <w:rPr>
            <w:rFonts w:ascii="Open Sans SemiBold" w:hAnsi="Open Sans SemiBold"/>
            <w:b/>
            <w:sz w:val="18"/>
          </w:rPr>
          <w:t>screen</w:t>
        </w:r>
      </w:ins>
      <w:ins w:id="3501" w:author="Jomar Tigcal" w:date="2023-03-04T22:31:18Z">
        <w:r>
          <w:rPr>
            <w:rFonts w:ascii="Open Sans SemiBold" w:hAnsi="Open Sans SemiBold"/>
            <w:b/>
            <w:spacing w:val="-1"/>
            <w:sz w:val="18"/>
          </w:rPr>
          <w:t xml:space="preserve"> </w:t>
        </w:r>
      </w:ins>
      <w:ins w:id="3502" w:author="Jomar Tigcal" w:date="2023-03-04T22:31:18Z">
        <w:r>
          <w:rPr>
            <w:rFonts w:ascii="Open Sans SemiBold" w:hAnsi="Open Sans SemiBold"/>
            <w:b/>
            <w:sz w:val="18"/>
          </w:rPr>
          <w:t>of</w:t>
        </w:r>
      </w:ins>
      <w:ins w:id="3503" w:author="Jomar Tigcal" w:date="2023-03-04T22:31:18Z">
        <w:r>
          <w:rPr>
            <w:rFonts w:ascii="Open Sans SemiBold" w:hAnsi="Open Sans SemiBold"/>
            <w:b/>
            <w:spacing w:val="-1"/>
            <w:sz w:val="18"/>
          </w:rPr>
          <w:t xml:space="preserve"> </w:t>
        </w:r>
      </w:ins>
      <w:ins w:id="3504" w:author="Jomar Tigcal" w:date="2023-03-04T22:31:18Z">
        <w:r>
          <w:rPr>
            <w:rFonts w:ascii="Open Sans SemiBold" w:hAnsi="Open Sans SemiBold"/>
            <w:b/>
            <w:sz w:val="18"/>
          </w:rPr>
          <w:t>the</w:t>
        </w:r>
      </w:ins>
      <w:ins w:id="3505" w:author="Jomar Tigcal" w:date="2023-03-04T22:31:18Z">
        <w:r>
          <w:rPr>
            <w:rFonts w:ascii="Open Sans SemiBold" w:hAnsi="Open Sans SemiBold"/>
            <w:b/>
            <w:spacing w:val="-1"/>
            <w:sz w:val="18"/>
          </w:rPr>
          <w:t xml:space="preserve"> </w:t>
        </w:r>
      </w:ins>
      <w:ins w:id="3506" w:author="Jomar Tigcal" w:date="2023-03-04T22:31:18Z">
        <w:r>
          <w:rPr>
            <w:rFonts w:ascii="Open Sans SemiBold" w:hAnsi="Open Sans SemiBold"/>
            <w:b/>
            <w:sz w:val="18"/>
          </w:rPr>
          <w:t>TV</w:t>
        </w:r>
      </w:ins>
      <w:ins w:id="3507" w:author="Jomar Tigcal" w:date="2023-03-04T22:31:18Z">
        <w:r>
          <w:rPr>
            <w:rFonts w:ascii="Open Sans SemiBold" w:hAnsi="Open Sans SemiBold"/>
            <w:b/>
            <w:spacing w:val="-1"/>
            <w:sz w:val="18"/>
          </w:rPr>
          <w:t xml:space="preserve"> </w:t>
        </w:r>
      </w:ins>
      <w:ins w:id="3508" w:author="Jomar Tigcal" w:date="2023-03-04T22:31:18Z">
        <w:r>
          <w:rPr>
            <w:rFonts w:ascii="Open Sans SemiBold" w:hAnsi="Open Sans SemiBold"/>
            <w:b/>
            <w:sz w:val="18"/>
          </w:rPr>
          <w:t>Guide</w:t>
        </w:r>
      </w:ins>
      <w:ins w:id="3509" w:author="Jomar Tigcal" w:date="2023-03-04T22:31:18Z">
        <w:r>
          <w:rPr>
            <w:rFonts w:ascii="Open Sans SemiBold" w:hAnsi="Open Sans SemiBold"/>
            <w:b/>
            <w:spacing w:val="-1"/>
            <w:sz w:val="18"/>
          </w:rPr>
          <w:t xml:space="preserve"> </w:t>
        </w:r>
      </w:ins>
      <w:ins w:id="3510" w:author="Jomar Tigcal" w:date="2023-03-04T22:31:18Z">
        <w:r>
          <w:rPr>
            <w:rFonts w:ascii="Open Sans SemiBold" w:hAnsi="Open Sans SemiBold"/>
            <w:b/>
            <w:sz w:val="18"/>
          </w:rPr>
          <w:t>app</w:t>
        </w:r>
      </w:ins>
      <w:ins w:id="3511" w:author="Jomar Tigcal" w:date="2023-03-04T22:31:18Z">
        <w:r>
          <w:rPr>
            <w:rFonts w:ascii="Open Sans SemiBold" w:hAnsi="Open Sans SemiBold"/>
            <w:b/>
            <w:spacing w:val="-1"/>
            <w:sz w:val="18"/>
          </w:rPr>
          <w:t xml:space="preserve"> </w:t>
        </w:r>
      </w:ins>
      <w:ins w:id="3512" w:author="Jomar Tigcal" w:date="2023-03-04T22:31:18Z">
        <w:r>
          <w:rPr>
            <w:rFonts w:ascii="Open Sans SemiBold" w:hAnsi="Open Sans SemiBold"/>
            <w:b/>
            <w:sz w:val="18"/>
          </w:rPr>
          <w:t>with</w:t>
        </w:r>
      </w:ins>
      <w:ins w:id="3513" w:author="Jomar Tigcal" w:date="2023-03-04T22:31:18Z">
        <w:r>
          <w:rPr>
            <w:rFonts w:ascii="Open Sans SemiBold" w:hAnsi="Open Sans SemiBold"/>
            <w:b/>
            <w:spacing w:val="-1"/>
            <w:sz w:val="18"/>
          </w:rPr>
          <w:t xml:space="preserve"> </w:t>
        </w:r>
      </w:ins>
      <w:ins w:id="3514" w:author="Jomar Tigcal" w:date="2023-03-04T22:31:18Z">
        <w:r>
          <w:rPr>
            <w:rFonts w:ascii="Open Sans SemiBold" w:hAnsi="Open Sans SemiBold"/>
            <w:b/>
            <w:sz w:val="18"/>
          </w:rPr>
          <w:t>the</w:t>
        </w:r>
      </w:ins>
      <w:ins w:id="3515" w:author="Jomar Tigcal" w:date="2023-03-04T22:31:18Z">
        <w:r>
          <w:rPr>
            <w:rFonts w:ascii="Open Sans SemiBold" w:hAnsi="Open Sans SemiBold"/>
            <w:b/>
            <w:spacing w:val="-1"/>
            <w:sz w:val="18"/>
          </w:rPr>
          <w:t xml:space="preserve"> </w:t>
        </w:r>
      </w:ins>
      <w:ins w:id="3516" w:author="Jomar Tigcal" w:date="2023-03-04T22:31:18Z">
        <w:r>
          <w:rPr>
            <w:rFonts w:ascii="Open Sans SemiBold" w:hAnsi="Open Sans SemiBold"/>
            <w:b/>
            <w:sz w:val="18"/>
          </w:rPr>
          <w:t>list</w:t>
        </w:r>
      </w:ins>
      <w:ins w:id="3517" w:author="Jomar Tigcal" w:date="2023-03-04T22:31:18Z">
        <w:r>
          <w:rPr>
            <w:rFonts w:ascii="Open Sans SemiBold" w:hAnsi="Open Sans SemiBold"/>
            <w:b/>
            <w:spacing w:val="-1"/>
            <w:sz w:val="18"/>
          </w:rPr>
          <w:t xml:space="preserve"> </w:t>
        </w:r>
      </w:ins>
      <w:ins w:id="3518" w:author="Jomar Tigcal" w:date="2023-03-04T22:31:18Z">
        <w:r>
          <w:rPr>
            <w:rFonts w:ascii="Open Sans SemiBold" w:hAnsi="Open Sans SemiBold"/>
            <w:b/>
            <w:sz w:val="18"/>
          </w:rPr>
          <w:t>of</w:t>
        </w:r>
      </w:ins>
      <w:ins w:id="3519" w:author="Jomar Tigcal" w:date="2023-03-04T22:31:18Z">
        <w:r>
          <w:rPr>
            <w:rFonts w:ascii="Open Sans SemiBold" w:hAnsi="Open Sans SemiBold"/>
            <w:b/>
            <w:spacing w:val="-1"/>
            <w:sz w:val="18"/>
          </w:rPr>
          <w:t xml:space="preserve"> </w:t>
        </w:r>
      </w:ins>
      <w:ins w:id="3520" w:author="Jomar Tigcal" w:date="2023-03-04T22:31:18Z">
        <w:r>
          <w:rPr>
            <w:rFonts w:ascii="Open Sans SemiBold" w:hAnsi="Open Sans SemiBold"/>
            <w:b/>
            <w:sz w:val="18"/>
          </w:rPr>
          <w:t>TV</w:t>
        </w:r>
      </w:ins>
      <w:ins w:id="3521" w:author="Jomar Tigcal" w:date="2023-03-04T22:31:18Z">
        <w:r>
          <w:rPr>
            <w:rFonts w:ascii="Open Sans SemiBold" w:hAnsi="Open Sans SemiBold"/>
            <w:b/>
            <w:spacing w:val="-1"/>
            <w:sz w:val="18"/>
          </w:rPr>
          <w:t xml:space="preserve"> </w:t>
        </w:r>
      </w:ins>
      <w:ins w:id="3522" w:author="Jomar Tigcal" w:date="2023-03-04T22:31:18Z">
        <w:r>
          <w:rPr>
            <w:rFonts w:ascii="Open Sans SemiBold" w:hAnsi="Open Sans SemiBold"/>
            <w:b/>
            <w:sz w:val="18"/>
          </w:rPr>
          <w:t>shows</w:t>
        </w:r>
      </w:ins>
    </w:p>
    <w:p>
      <w:pPr>
        <w:pStyle w:val="TextBody"/>
        <w:spacing w:before="12" w:after="0"/>
        <w:rPr>
          <w:rFonts w:ascii="Open Sans SemiBold" w:hAnsi="Open Sans SemiBold"/>
          <w:b/>
          <w:b/>
          <w:sz w:val="7"/>
          <w:ins w:id="3549" w:author="Jomar Tigcal" w:date="2023-03-04T22:31:18Z"/>
        </w:rPr>
      </w:pPr>
      <w:ins w:id="3548" w:author="Jomar Tigcal" w:date="2023-03-04T22:31:18Z">
        <w:r>
          <w:rPr>
            <w:rFonts w:ascii="Open Sans SemiBold" w:hAnsi="Open Sans SemiBold"/>
            <w:b/>
            <w:sz w:val="7"/>
          </w:rPr>
        </w:r>
      </w:ins>
    </w:p>
    <w:p>
      <w:pPr>
        <w:pStyle w:val="ListParagraph"/>
        <w:numPr>
          <w:ilvl w:val="0"/>
          <w:numId w:val="1"/>
        </w:numPr>
        <w:tabs>
          <w:tab w:val="clear" w:pos="720"/>
          <w:tab w:val="left" w:pos="554" w:leader="none"/>
        </w:tabs>
        <w:spacing w:before="101" w:after="0"/>
        <w:jc w:val="left"/>
        <w:rPr>
          <w:sz w:val="20"/>
          <w:ins w:id="3575" w:author="Jomar Tigcal" w:date="2023-03-04T22:31:18Z"/>
        </w:rPr>
      </w:pPr>
      <w:ins w:id="3550" w:author="Jomar Tigcal" w:date="2023-03-04T22:31:18Z">
        <w:r>
          <w:rPr>
            <w:sz w:val="20"/>
          </w:rPr>
          <w:t>When</w:t>
        </w:r>
      </w:ins>
      <w:ins w:id="3551" w:author="Jomar Tigcal" w:date="2023-03-04T22:31:18Z">
        <w:r>
          <w:rPr>
            <w:spacing w:val="-2"/>
            <w:sz w:val="20"/>
          </w:rPr>
          <w:t xml:space="preserve"> </w:t>
        </w:r>
      </w:ins>
      <w:ins w:id="3552" w:author="Jomar Tigcal" w:date="2023-03-04T22:31:18Z">
        <w:r>
          <w:rPr>
            <w:sz w:val="20"/>
          </w:rPr>
          <w:t>you</w:t>
        </w:r>
      </w:ins>
      <w:ins w:id="3553" w:author="Jomar Tigcal" w:date="2023-03-04T22:31:18Z">
        <w:r>
          <w:rPr>
            <w:spacing w:val="-1"/>
            <w:sz w:val="20"/>
          </w:rPr>
          <w:t xml:space="preserve"> </w:t>
        </w:r>
      </w:ins>
      <w:ins w:id="3554" w:author="Jomar Tigcal" w:date="2023-03-04T22:31:18Z">
        <w:r>
          <w:rPr>
            <w:sz w:val="20"/>
          </w:rPr>
          <w:t>click</w:t>
        </w:r>
      </w:ins>
      <w:ins w:id="3555" w:author="Jomar Tigcal" w:date="2023-03-04T22:31:18Z">
        <w:r>
          <w:rPr>
            <w:spacing w:val="-2"/>
            <w:sz w:val="20"/>
          </w:rPr>
          <w:t xml:space="preserve"> </w:t>
        </w:r>
      </w:ins>
      <w:ins w:id="3556" w:author="Jomar Tigcal" w:date="2023-03-04T22:31:18Z">
        <w:r>
          <w:rPr>
            <w:sz w:val="20"/>
          </w:rPr>
          <w:t>on</w:t>
        </w:r>
      </w:ins>
      <w:ins w:id="3557" w:author="Jomar Tigcal" w:date="2023-03-04T22:31:18Z">
        <w:r>
          <w:rPr>
            <w:spacing w:val="-1"/>
            <w:sz w:val="20"/>
          </w:rPr>
          <w:t xml:space="preserve"> </w:t>
        </w:r>
      </w:ins>
      <w:ins w:id="3558" w:author="Jomar Tigcal" w:date="2023-03-04T22:31:18Z">
        <w:r>
          <w:rPr>
            <w:sz w:val="20"/>
          </w:rPr>
          <w:t>a</w:t>
        </w:r>
      </w:ins>
      <w:ins w:id="3559" w:author="Jomar Tigcal" w:date="2023-03-04T22:31:18Z">
        <w:r>
          <w:rPr>
            <w:spacing w:val="-2"/>
            <w:sz w:val="20"/>
          </w:rPr>
          <w:t xml:space="preserve"> </w:t>
        </w:r>
      </w:ins>
      <w:ins w:id="3560" w:author="Jomar Tigcal" w:date="2023-03-04T22:31:18Z">
        <w:r>
          <w:rPr>
            <w:sz w:val="20"/>
          </w:rPr>
          <w:t>TV</w:t>
        </w:r>
      </w:ins>
      <w:ins w:id="3561" w:author="Jomar Tigcal" w:date="2023-03-04T22:31:18Z">
        <w:r>
          <w:rPr>
            <w:spacing w:val="-2"/>
            <w:sz w:val="20"/>
          </w:rPr>
          <w:t xml:space="preserve"> </w:t>
        </w:r>
      </w:ins>
      <w:ins w:id="3562" w:author="Jomar Tigcal" w:date="2023-03-04T22:31:18Z">
        <w:r>
          <w:rPr>
            <w:sz w:val="20"/>
          </w:rPr>
          <w:t>show,</w:t>
        </w:r>
      </w:ins>
      <w:ins w:id="3563" w:author="Jomar Tigcal" w:date="2023-03-04T22:31:18Z">
        <w:r>
          <w:rPr>
            <w:spacing w:val="-2"/>
            <w:sz w:val="20"/>
          </w:rPr>
          <w:t xml:space="preserve"> </w:t>
        </w:r>
      </w:ins>
      <w:ins w:id="3564" w:author="Jomar Tigcal" w:date="2023-03-04T22:31:18Z">
        <w:r>
          <w:rPr>
            <w:sz w:val="20"/>
          </w:rPr>
          <w:t>the</w:t>
        </w:r>
      </w:ins>
      <w:ins w:id="3565" w:author="Jomar Tigcal" w:date="2023-03-04T22:31:18Z">
        <w:r>
          <w:rPr>
            <w:spacing w:val="-1"/>
            <w:sz w:val="20"/>
          </w:rPr>
          <w:t xml:space="preserve"> </w:t>
        </w:r>
      </w:ins>
      <w:ins w:id="3566" w:author="Jomar Tigcal" w:date="2023-03-04T22:31:18Z">
        <w:r>
          <w:rPr>
            <w:sz w:val="20"/>
          </w:rPr>
          <w:t>details</w:t>
        </w:r>
      </w:ins>
      <w:ins w:id="3567" w:author="Jomar Tigcal" w:date="2023-03-04T22:31:18Z">
        <w:r>
          <w:rPr>
            <w:spacing w:val="-1"/>
            <w:sz w:val="20"/>
          </w:rPr>
          <w:t xml:space="preserve"> </w:t>
        </w:r>
      </w:ins>
      <w:ins w:id="3568" w:author="Jomar Tigcal" w:date="2023-03-04T22:31:18Z">
        <w:r>
          <w:rPr>
            <w:sz w:val="20"/>
          </w:rPr>
          <w:t>screen</w:t>
        </w:r>
      </w:ins>
      <w:ins w:id="3569" w:author="Jomar Tigcal" w:date="2023-03-04T22:31:18Z">
        <w:r>
          <w:rPr>
            <w:spacing w:val="-2"/>
            <w:sz w:val="20"/>
          </w:rPr>
          <w:t xml:space="preserve"> </w:t>
        </w:r>
      </w:ins>
      <w:ins w:id="3570" w:author="Jomar Tigcal" w:date="2023-03-04T22:31:18Z">
        <w:r>
          <w:rPr>
            <w:sz w:val="20"/>
          </w:rPr>
          <w:t>will</w:t>
        </w:r>
      </w:ins>
      <w:ins w:id="3571" w:author="Jomar Tigcal" w:date="2023-03-04T22:31:18Z">
        <w:r>
          <w:rPr>
            <w:spacing w:val="-1"/>
            <w:sz w:val="20"/>
          </w:rPr>
          <w:t xml:space="preserve"> </w:t>
        </w:r>
      </w:ins>
      <w:ins w:id="3572" w:author="Jomar Tigcal" w:date="2023-03-04T22:31:18Z">
        <w:r>
          <w:rPr>
            <w:sz w:val="20"/>
          </w:rPr>
          <w:t>be</w:t>
        </w:r>
      </w:ins>
      <w:ins w:id="3573" w:author="Jomar Tigcal" w:date="2023-03-04T22:31:18Z">
        <w:r>
          <w:rPr>
            <w:spacing w:val="-1"/>
            <w:sz w:val="20"/>
          </w:rPr>
          <w:t xml:space="preserve"> </w:t>
        </w:r>
      </w:ins>
      <w:ins w:id="3574" w:author="Jomar Tigcal" w:date="2023-03-04T22:31:18Z">
        <w:r>
          <w:rPr>
            <w:spacing w:val="-2"/>
            <w:sz w:val="20"/>
          </w:rPr>
          <w:t>displayed:</w:t>
        </w:r>
      </w:ins>
    </w:p>
    <w:p>
      <w:pPr>
        <w:pStyle w:val="TextBody"/>
        <w:spacing w:before="3" w:after="0"/>
        <w:rPr>
          <w:sz w:val="14"/>
          <w:ins w:id="3579" w:author="Jomar Tigcal" w:date="2023-03-04T22:31:18Z"/>
        </w:rPr>
      </w:pPr>
      <w:ins w:id="3576" w:author="Jomar Tigcal" w:date="2023-03-04T22:31:18Z">
        <w:r>
          <w:rPr/>
          <w:t>​</w:t>
        </w:r>
      </w:ins>
      <w:ins w:id="3577" w:author="Jomar Tigcal" w:date="2023-03-04T22:31:18Z">
        <w:r>
          <w:drawing>
            <wp:anchor behindDoc="0" distT="0" distB="0" distL="0" distR="0" simplePos="0" locked="0" layoutInCell="0" allowOverlap="1" relativeHeight="1998">
              <wp:simplePos x="0" y="0"/>
              <wp:positionH relativeFrom="page">
                <wp:posOffset>1730375</wp:posOffset>
              </wp:positionH>
              <wp:positionV relativeFrom="paragraph">
                <wp:posOffset>138430</wp:posOffset>
              </wp:positionV>
              <wp:extent cx="2976245" cy="5953125"/>
              <wp:effectExtent l="0" t="0" r="0" b="0"/>
              <wp:wrapTopAndBottom/>
              <wp:docPr id="1904" name="image22.jpeg Copy 1" descr="Figure 14.9: The details screen showing more information about the chosen TV sh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 name="image22.jpeg Copy 1" descr="Figure 14.9: The details screen showing more information about the chosen TV show  "/>
                      <pic:cNvPicPr>
                        <a:picLocks noChangeAspect="1" noChangeArrowheads="1"/>
                      </pic:cNvPicPr>
                    </pic:nvPicPr>
                    <pic:blipFill>
                      <a:blip r:embed="rId538"/>
                      <a:stretch>
                        <a:fillRect/>
                      </a:stretch>
                    </pic:blipFill>
                    <pic:spPr bwMode="auto">
                      <a:xfrm>
                        <a:off x="0" y="0"/>
                        <a:ext cx="2976245" cy="5953125"/>
                      </a:xfrm>
                      <a:prstGeom prst="rect">
                        <a:avLst/>
                      </a:prstGeom>
                    </pic:spPr>
                  </pic:pic>
                </a:graphicData>
              </a:graphic>
            </wp:anchor>
          </w:drawing>
        </w:r>
      </w:ins>
      <w:ins w:id="3578" w:author="Jomar Tigcal" w:date="2023-03-04T22:31:18Z">
        <w:r>
          <w:rPr/>
          <w:t>​</w:t>
        </w:r>
      </w:ins>
    </w:p>
    <w:p>
      <w:pPr>
        <w:pStyle w:val="Normal"/>
        <w:spacing w:before="95" w:after="0"/>
        <w:ind w:left="448" w:hanging="0"/>
        <w:rPr>
          <w:rFonts w:ascii="Open Sans SemiBold" w:hAnsi="Open Sans SemiBold"/>
          <w:b/>
          <w:b/>
          <w:sz w:val="18"/>
          <w:ins w:id="3605" w:author="Jomar Tigcal" w:date="2023-03-04T22:31:18Z"/>
        </w:rPr>
      </w:pPr>
      <w:ins w:id="3580" w:author="Jomar Tigcal" w:date="2023-03-04T22:31:18Z">
        <w:r>
          <w:rPr>
            <w:rFonts w:ascii="Open Sans SemiBold" w:hAnsi="Open Sans SemiBold"/>
            <w:b/>
            <w:sz w:val="18"/>
          </w:rPr>
          <w:t>Figure</w:t>
        </w:r>
      </w:ins>
      <w:ins w:id="3581" w:author="Jomar Tigcal" w:date="2023-03-04T22:31:18Z">
        <w:r>
          <w:rPr>
            <w:rFonts w:ascii="Open Sans SemiBold" w:hAnsi="Open Sans SemiBold"/>
            <w:b/>
            <w:spacing w:val="-4"/>
            <w:sz w:val="18"/>
          </w:rPr>
          <w:t xml:space="preserve"> </w:t>
        </w:r>
      </w:ins>
      <w:ins w:id="3582" w:author="Jomar Tigcal" w:date="2023-03-04T22:31:18Z">
        <w:r>
          <w:rPr>
            <w:rFonts w:ascii="Open Sans SemiBold" w:hAnsi="Open Sans SemiBold"/>
            <w:b/>
            <w:sz w:val="18"/>
          </w:rPr>
          <w:t>15.9:</w:t>
        </w:r>
      </w:ins>
      <w:ins w:id="3583" w:author="Jomar Tigcal" w:date="2023-03-04T22:31:18Z">
        <w:r>
          <w:rPr>
            <w:rFonts w:ascii="Open Sans SemiBold" w:hAnsi="Open Sans SemiBold"/>
            <w:b/>
            <w:spacing w:val="-2"/>
            <w:sz w:val="18"/>
          </w:rPr>
          <w:t xml:space="preserve"> </w:t>
        </w:r>
      </w:ins>
      <w:ins w:id="3584" w:author="Jomar Tigcal" w:date="2023-03-04T22:31:18Z">
        <w:r>
          <w:rPr>
            <w:rFonts w:ascii="Open Sans SemiBold" w:hAnsi="Open Sans SemiBold"/>
            <w:b/>
            <w:sz w:val="18"/>
          </w:rPr>
          <w:t>The</w:t>
        </w:r>
      </w:ins>
      <w:ins w:id="3585" w:author="Jomar Tigcal" w:date="2023-03-04T22:31:18Z">
        <w:r>
          <w:rPr>
            <w:rFonts w:ascii="Open Sans SemiBold" w:hAnsi="Open Sans SemiBold"/>
            <w:b/>
            <w:spacing w:val="-2"/>
            <w:sz w:val="18"/>
          </w:rPr>
          <w:t xml:space="preserve"> </w:t>
        </w:r>
      </w:ins>
      <w:ins w:id="3586" w:author="Jomar Tigcal" w:date="2023-03-04T22:31:18Z">
        <w:r>
          <w:rPr>
            <w:rFonts w:ascii="Open Sans SemiBold" w:hAnsi="Open Sans SemiBold"/>
            <w:b/>
            <w:sz w:val="18"/>
          </w:rPr>
          <w:t>details</w:t>
        </w:r>
      </w:ins>
      <w:ins w:id="3587" w:author="Jomar Tigcal" w:date="2023-03-04T22:31:18Z">
        <w:r>
          <w:rPr>
            <w:rFonts w:ascii="Open Sans SemiBold" w:hAnsi="Open Sans SemiBold"/>
            <w:b/>
            <w:spacing w:val="-2"/>
            <w:sz w:val="18"/>
          </w:rPr>
          <w:t xml:space="preserve"> </w:t>
        </w:r>
      </w:ins>
      <w:ins w:id="3588" w:author="Jomar Tigcal" w:date="2023-03-04T22:31:18Z">
        <w:r>
          <w:rPr>
            <w:rFonts w:ascii="Open Sans SemiBold" w:hAnsi="Open Sans SemiBold"/>
            <w:b/>
            <w:sz w:val="18"/>
          </w:rPr>
          <w:t>screen</w:t>
        </w:r>
      </w:ins>
      <w:ins w:id="3589" w:author="Jomar Tigcal" w:date="2023-03-04T22:31:18Z">
        <w:r>
          <w:rPr>
            <w:rFonts w:ascii="Open Sans SemiBold" w:hAnsi="Open Sans SemiBold"/>
            <w:b/>
            <w:spacing w:val="-2"/>
            <w:sz w:val="18"/>
          </w:rPr>
          <w:t xml:space="preserve"> </w:t>
        </w:r>
      </w:ins>
      <w:ins w:id="3590" w:author="Jomar Tigcal" w:date="2023-03-04T22:31:18Z">
        <w:r>
          <w:rPr>
            <w:rFonts w:ascii="Open Sans SemiBold" w:hAnsi="Open Sans SemiBold"/>
            <w:b/>
            <w:sz w:val="18"/>
          </w:rPr>
          <w:t>showing</w:t>
        </w:r>
      </w:ins>
      <w:ins w:id="3591" w:author="Jomar Tigcal" w:date="2023-03-04T22:31:18Z">
        <w:r>
          <w:rPr>
            <w:rFonts w:ascii="Open Sans SemiBold" w:hAnsi="Open Sans SemiBold"/>
            <w:b/>
            <w:spacing w:val="-2"/>
            <w:sz w:val="18"/>
          </w:rPr>
          <w:t xml:space="preserve"> </w:t>
        </w:r>
      </w:ins>
      <w:ins w:id="3592" w:author="Jomar Tigcal" w:date="2023-03-04T22:31:18Z">
        <w:r>
          <w:rPr>
            <w:rFonts w:ascii="Open Sans SemiBold" w:hAnsi="Open Sans SemiBold"/>
            <w:b/>
            <w:sz w:val="18"/>
          </w:rPr>
          <w:t>more</w:t>
        </w:r>
      </w:ins>
      <w:ins w:id="3593" w:author="Jomar Tigcal" w:date="2023-03-04T22:31:18Z">
        <w:r>
          <w:rPr>
            <w:rFonts w:ascii="Open Sans SemiBold" w:hAnsi="Open Sans SemiBold"/>
            <w:b/>
            <w:spacing w:val="-2"/>
            <w:sz w:val="18"/>
          </w:rPr>
          <w:t xml:space="preserve"> </w:t>
        </w:r>
      </w:ins>
      <w:ins w:id="3594" w:author="Jomar Tigcal" w:date="2023-03-04T22:31:18Z">
        <w:r>
          <w:rPr>
            <w:rFonts w:ascii="Open Sans SemiBold" w:hAnsi="Open Sans SemiBold"/>
            <w:b/>
            <w:sz w:val="18"/>
          </w:rPr>
          <w:t>information</w:t>
        </w:r>
      </w:ins>
      <w:ins w:id="3595" w:author="Jomar Tigcal" w:date="2023-03-04T22:31:18Z">
        <w:r>
          <w:rPr>
            <w:rFonts w:ascii="Open Sans SemiBold" w:hAnsi="Open Sans SemiBold"/>
            <w:b/>
            <w:spacing w:val="-2"/>
            <w:sz w:val="18"/>
          </w:rPr>
          <w:t xml:space="preserve"> </w:t>
        </w:r>
      </w:ins>
      <w:ins w:id="3596" w:author="Jomar Tigcal" w:date="2023-03-04T22:31:18Z">
        <w:r>
          <w:rPr>
            <w:rFonts w:ascii="Open Sans SemiBold" w:hAnsi="Open Sans SemiBold"/>
            <w:b/>
            <w:sz w:val="18"/>
          </w:rPr>
          <w:t>about</w:t>
        </w:r>
      </w:ins>
      <w:ins w:id="3597" w:author="Jomar Tigcal" w:date="2023-03-04T22:31:18Z">
        <w:r>
          <w:rPr>
            <w:rFonts w:ascii="Open Sans SemiBold" w:hAnsi="Open Sans SemiBold"/>
            <w:b/>
            <w:spacing w:val="-2"/>
            <w:sz w:val="18"/>
          </w:rPr>
          <w:t xml:space="preserve"> </w:t>
        </w:r>
      </w:ins>
      <w:ins w:id="3598" w:author="Jomar Tigcal" w:date="2023-03-04T22:31:18Z">
        <w:r>
          <w:rPr>
            <w:rFonts w:ascii="Open Sans SemiBold" w:hAnsi="Open Sans SemiBold"/>
            <w:b/>
            <w:sz w:val="18"/>
          </w:rPr>
          <w:t>the</w:t>
        </w:r>
      </w:ins>
      <w:ins w:id="3599" w:author="Jomar Tigcal" w:date="2023-03-04T22:31:18Z">
        <w:r>
          <w:rPr>
            <w:rFonts w:ascii="Open Sans SemiBold" w:hAnsi="Open Sans SemiBold"/>
            <w:b/>
            <w:spacing w:val="-2"/>
            <w:sz w:val="18"/>
          </w:rPr>
          <w:t xml:space="preserve"> </w:t>
        </w:r>
      </w:ins>
      <w:ins w:id="3600" w:author="Jomar Tigcal" w:date="2023-03-04T22:31:18Z">
        <w:r>
          <w:rPr>
            <w:rFonts w:ascii="Open Sans SemiBold" w:hAnsi="Open Sans SemiBold"/>
            <w:b/>
            <w:sz w:val="18"/>
          </w:rPr>
          <w:t>chosen</w:t>
        </w:r>
      </w:ins>
      <w:ins w:id="3601" w:author="Jomar Tigcal" w:date="2023-03-04T22:31:18Z">
        <w:r>
          <w:rPr>
            <w:rFonts w:ascii="Open Sans SemiBold" w:hAnsi="Open Sans SemiBold"/>
            <w:b/>
            <w:spacing w:val="-2"/>
            <w:sz w:val="18"/>
          </w:rPr>
          <w:t xml:space="preserve"> </w:t>
        </w:r>
      </w:ins>
      <w:ins w:id="3602" w:author="Jomar Tigcal" w:date="2023-03-04T22:31:18Z">
        <w:r>
          <w:rPr>
            <w:rFonts w:ascii="Open Sans SemiBold" w:hAnsi="Open Sans SemiBold"/>
            <w:b/>
            <w:sz w:val="18"/>
          </w:rPr>
          <w:t>TV</w:t>
        </w:r>
      </w:ins>
      <w:ins w:id="3603" w:author="Jomar Tigcal" w:date="2023-03-04T22:31:18Z">
        <w:r>
          <w:rPr>
            <w:rFonts w:ascii="Open Sans SemiBold" w:hAnsi="Open Sans SemiBold"/>
            <w:b/>
            <w:spacing w:val="-2"/>
            <w:sz w:val="18"/>
          </w:rPr>
          <w:t xml:space="preserve"> </w:t>
        </w:r>
      </w:ins>
      <w:ins w:id="3604" w:author="Jomar Tigcal" w:date="2023-03-04T22:31:18Z">
        <w:r>
          <w:rPr>
            <w:rFonts w:ascii="Open Sans SemiBold" w:hAnsi="Open Sans SemiBold"/>
            <w:b/>
            <w:spacing w:val="-4"/>
            <w:sz w:val="18"/>
          </w:rPr>
          <w:t>show</w:t>
        </w:r>
      </w:ins>
    </w:p>
    <w:p>
      <w:pPr>
        <w:sectPr>
          <w:headerReference w:type="even" r:id="rId539"/>
          <w:headerReference w:type="default" r:id="rId540"/>
          <w:type w:val="nextPage"/>
          <w:pgSz w:w="10800" w:h="13320"/>
          <w:pgMar w:left="940" w:right="920" w:gutter="0" w:header="695" w:top="1120" w:footer="0" w:bottom="280"/>
          <w:pgNumType w:fmt="decimal"/>
          <w:formProt w:val="false"/>
          <w:textDirection w:val="lrTb"/>
          <w:docGrid w:type="default" w:linePitch="100" w:charSpace="4096"/>
        </w:sectPr>
        <w:pStyle w:val="TextBody"/>
        <w:spacing w:lineRule="auto" w:line="240" w:before="154" w:after="0"/>
        <w:ind w:left="554" w:right="1001" w:hanging="0"/>
        <w:rPr>
          <w:ins w:id="3633" w:author="Jomar Tigcal" w:date="2023-03-04T22:31:18Z"/>
        </w:rPr>
      </w:pPr>
      <w:ins w:id="3606" w:author="Jomar Tigcal" w:date="2023-03-04T22:31:18Z">
        <w:r>
          <w:rPr/>
          <w:t>You have cached the list of TV shows in the local database. In the next steps, you</w:t>
        </w:r>
      </w:ins>
      <w:ins w:id="3607" w:author="Jomar Tigcal" w:date="2023-03-04T22:31:18Z">
        <w:r>
          <w:rPr>
            <w:spacing w:val="-6"/>
          </w:rPr>
          <w:t xml:space="preserve"> </w:t>
        </w:r>
      </w:ins>
      <w:ins w:id="3608" w:author="Jomar Tigcal" w:date="2023-03-04T22:31:18Z">
        <w:r>
          <w:rPr/>
          <w:t>will</w:t>
        </w:r>
      </w:ins>
      <w:ins w:id="3609" w:author="Jomar Tigcal" w:date="2023-03-04T22:31:18Z">
        <w:r>
          <w:rPr>
            <w:spacing w:val="-3"/>
          </w:rPr>
          <w:t xml:space="preserve"> </w:t>
        </w:r>
      </w:ins>
      <w:ins w:id="3610" w:author="Jomar Tigcal" w:date="2023-03-04T22:31:18Z">
        <w:r>
          <w:rPr/>
          <w:t>be</w:t>
        </w:r>
      </w:ins>
      <w:ins w:id="3611" w:author="Jomar Tigcal" w:date="2023-03-04T22:31:18Z">
        <w:r>
          <w:rPr>
            <w:spacing w:val="-3"/>
          </w:rPr>
          <w:t xml:space="preserve"> </w:t>
        </w:r>
      </w:ins>
      <w:ins w:id="3612" w:author="Jomar Tigcal" w:date="2023-03-04T22:31:18Z">
        <w:r>
          <w:rPr/>
          <w:t>adding</w:t>
        </w:r>
      </w:ins>
      <w:ins w:id="3613" w:author="Jomar Tigcal" w:date="2023-03-04T22:31:18Z">
        <w:r>
          <w:rPr>
            <w:spacing w:val="-4"/>
          </w:rPr>
          <w:t xml:space="preserve"> </w:t>
        </w:r>
      </w:ins>
      <w:ins w:id="3614" w:author="Jomar Tigcal" w:date="2023-03-04T22:31:18Z">
        <w:r>
          <w:rPr>
            <w:rFonts w:ascii="Courier New" w:hAnsi="Courier New"/>
            <w:b/>
            <w:sz w:val="22"/>
          </w:rPr>
          <w:t>WorkManager</w:t>
        </w:r>
      </w:ins>
      <w:ins w:id="3615" w:author="Jomar Tigcal" w:date="2023-03-04T22:31:18Z">
        <w:r>
          <w:rPr>
            <w:rFonts w:ascii="Courier New" w:hAnsi="Courier New"/>
            <w:b/>
            <w:spacing w:val="-80"/>
            <w:sz w:val="22"/>
          </w:rPr>
          <w:t xml:space="preserve"> </w:t>
        </w:r>
      </w:ins>
      <w:ins w:id="3616" w:author="Jomar Tigcal" w:date="2023-03-04T22:31:18Z">
        <w:r>
          <w:rPr/>
          <w:t>to</w:t>
        </w:r>
      </w:ins>
      <w:ins w:id="3617" w:author="Jomar Tigcal" w:date="2023-03-04T22:31:18Z">
        <w:r>
          <w:rPr>
            <w:spacing w:val="-3"/>
          </w:rPr>
          <w:t xml:space="preserve"> </w:t>
        </w:r>
      </w:ins>
      <w:ins w:id="3618" w:author="Jomar Tigcal" w:date="2023-03-04T22:31:18Z">
        <w:r>
          <w:rPr/>
          <w:t>schedule</w:t>
        </w:r>
      </w:ins>
      <w:ins w:id="3619" w:author="Jomar Tigcal" w:date="2023-03-04T22:31:18Z">
        <w:r>
          <w:rPr>
            <w:spacing w:val="-3"/>
          </w:rPr>
          <w:t xml:space="preserve"> </w:t>
        </w:r>
      </w:ins>
      <w:ins w:id="3620" w:author="Jomar Tigcal" w:date="2023-03-04T22:31:18Z">
        <w:r>
          <w:rPr/>
          <w:t>a</w:t>
        </w:r>
      </w:ins>
      <w:ins w:id="3621" w:author="Jomar Tigcal" w:date="2023-03-04T22:31:18Z">
        <w:r>
          <w:rPr>
            <w:spacing w:val="-4"/>
          </w:rPr>
          <w:t xml:space="preserve"> </w:t>
        </w:r>
      </w:ins>
      <w:ins w:id="3622" w:author="Jomar Tigcal" w:date="2023-03-04T22:31:18Z">
        <w:r>
          <w:rPr/>
          <w:t>task</w:t>
        </w:r>
      </w:ins>
      <w:ins w:id="3623" w:author="Jomar Tigcal" w:date="2023-03-04T22:31:18Z">
        <w:r>
          <w:rPr>
            <w:spacing w:val="-3"/>
          </w:rPr>
          <w:t xml:space="preserve"> </w:t>
        </w:r>
      </w:ins>
      <w:ins w:id="3624" w:author="Jomar Tigcal" w:date="2023-03-04T22:31:18Z">
        <w:r>
          <w:rPr/>
          <w:t>for</w:t>
        </w:r>
      </w:ins>
      <w:ins w:id="3625" w:author="Jomar Tigcal" w:date="2023-03-04T22:31:18Z">
        <w:r>
          <w:rPr>
            <w:spacing w:val="-3"/>
          </w:rPr>
          <w:t xml:space="preserve"> </w:t>
        </w:r>
      </w:ins>
      <w:ins w:id="3626" w:author="Jomar Tigcal" w:date="2023-03-04T22:31:18Z">
        <w:r>
          <w:rPr/>
          <w:t>fetching</w:t>
        </w:r>
      </w:ins>
      <w:ins w:id="3627" w:author="Jomar Tigcal" w:date="2023-03-04T22:31:18Z">
        <w:r>
          <w:rPr>
            <w:spacing w:val="-3"/>
          </w:rPr>
          <w:t xml:space="preserve"> </w:t>
        </w:r>
      </w:ins>
      <w:ins w:id="3628" w:author="Jomar Tigcal" w:date="2023-03-04T22:31:18Z">
        <w:r>
          <w:rPr/>
          <w:t>data</w:t>
        </w:r>
      </w:ins>
      <w:ins w:id="3629" w:author="Jomar Tigcal" w:date="2023-03-04T22:31:18Z">
        <w:r>
          <w:rPr>
            <w:spacing w:val="-3"/>
          </w:rPr>
          <w:t xml:space="preserve"> </w:t>
        </w:r>
      </w:ins>
      <w:ins w:id="3630" w:author="Jomar Tigcal" w:date="2023-03-04T22:31:18Z">
        <w:r>
          <w:rPr/>
          <w:t>from</w:t>
        </w:r>
      </w:ins>
      <w:ins w:id="3631" w:author="Jomar Tigcal" w:date="2023-03-04T22:31:18Z">
        <w:r>
          <w:rPr>
            <w:spacing w:val="-3"/>
          </w:rPr>
          <w:t xml:space="preserve"> </w:t>
        </w:r>
      </w:ins>
      <w:ins w:id="3632" w:author="Jomar Tigcal" w:date="2023-03-04T22:31:18Z">
        <w:r>
          <w:rPr/>
          <w:t>the server and saving it to the local database at regular intervals.</w:t>
        </w:r>
      </w:ins>
    </w:p>
    <w:p>
      <w:pPr>
        <w:pStyle w:val="TextBody"/>
        <w:spacing w:before="12" w:after="0"/>
        <w:rPr>
          <w:sz w:val="7"/>
          <w:ins w:id="3635" w:author="Jomar Tigcal" w:date="2023-03-04T22:31:18Z"/>
        </w:rPr>
      </w:pPr>
      <w:ins w:id="3634" w:author="Jomar Tigcal" w:date="2023-03-04T22:31:18Z">
        <w:r>
          <w:rPr>
            <w:sz w:val="7"/>
          </w:rPr>
        </w:r>
      </w:ins>
    </w:p>
    <w:p>
      <w:pPr>
        <w:pStyle w:val="ListParagraph"/>
        <w:numPr>
          <w:ilvl w:val="0"/>
          <w:numId w:val="1"/>
        </w:numPr>
        <w:tabs>
          <w:tab w:val="clear" w:pos="720"/>
          <w:tab w:val="left" w:pos="1274" w:leader="none"/>
        </w:tabs>
        <w:spacing w:before="101" w:after="0"/>
        <w:ind w:left="1274" w:hanging="360"/>
        <w:jc w:val="left"/>
        <w:rPr>
          <w:sz w:val="20"/>
          <w:ins w:id="3655" w:author="Jomar Tigcal" w:date="2023-03-04T22:31:18Z"/>
        </w:rPr>
      </w:pPr>
      <w:ins w:id="3636" w:author="Jomar Tigcal" w:date="2023-03-04T22:31:18Z">
        <w:r>
          <w:rPr>
            <w:sz w:val="20"/>
          </w:rPr>
          <w:t>Open</w:t>
        </w:r>
      </w:ins>
      <w:ins w:id="3637" w:author="Jomar Tigcal" w:date="2023-03-04T22:31:18Z">
        <w:r>
          <w:rPr>
            <w:spacing w:val="-10"/>
            <w:sz w:val="20"/>
          </w:rPr>
          <w:t xml:space="preserve"> </w:t>
        </w:r>
      </w:ins>
      <w:ins w:id="3638" w:author="Jomar Tigcal" w:date="2023-03-04T22:31:18Z">
        <w:r>
          <w:rPr>
            <w:rFonts w:ascii="Courier New" w:hAnsi="Courier New"/>
            <w:b/>
          </w:rPr>
          <w:t>TVShowRepository</w:t>
        </w:r>
      </w:ins>
      <w:ins w:id="3639" w:author="Jomar Tigcal" w:date="2023-03-04T22:31:18Z">
        <w:r>
          <w:rPr>
            <w:rFonts w:ascii="Courier New" w:hAnsi="Courier New"/>
            <w:b/>
            <w:spacing w:val="-80"/>
          </w:rPr>
          <w:t xml:space="preserve"> </w:t>
        </w:r>
      </w:ins>
      <w:ins w:id="3640" w:author="Jomar Tigcal" w:date="2023-03-04T22:31:18Z">
        <w:r>
          <w:rPr>
            <w:sz w:val="20"/>
          </w:rPr>
          <w:t>and</w:t>
        </w:r>
      </w:ins>
      <w:ins w:id="3641" w:author="Jomar Tigcal" w:date="2023-03-04T22:31:18Z">
        <w:r>
          <w:rPr>
            <w:spacing w:val="-4"/>
            <w:sz w:val="20"/>
          </w:rPr>
          <w:t xml:space="preserve"> </w:t>
        </w:r>
      </w:ins>
      <w:ins w:id="3642" w:author="Jomar Tigcal" w:date="2023-03-04T22:31:18Z">
        <w:r>
          <w:rPr>
            <w:sz w:val="20"/>
          </w:rPr>
          <w:t>add</w:t>
        </w:r>
      </w:ins>
      <w:ins w:id="3643" w:author="Jomar Tigcal" w:date="2023-03-04T22:31:18Z">
        <w:r>
          <w:rPr>
            <w:spacing w:val="-4"/>
            <w:sz w:val="20"/>
          </w:rPr>
          <w:t xml:space="preserve"> </w:t>
        </w:r>
      </w:ins>
      <w:ins w:id="3644" w:author="Jomar Tigcal" w:date="2023-03-04T22:31:18Z">
        <w:r>
          <w:rPr>
            <w:sz w:val="20"/>
          </w:rPr>
          <w:t>a</w:t>
        </w:r>
      </w:ins>
      <w:ins w:id="3645" w:author="Jomar Tigcal" w:date="2023-03-04T22:31:18Z">
        <w:r>
          <w:rPr>
            <w:spacing w:val="-4"/>
            <w:sz w:val="20"/>
          </w:rPr>
          <w:t xml:space="preserve"> </w:t>
        </w:r>
      </w:ins>
      <w:ins w:id="3646" w:author="Jomar Tigcal" w:date="2023-03-04T22:31:18Z">
        <w:r>
          <w:rPr>
            <w:sz w:val="20"/>
          </w:rPr>
          <w:t>suspending</w:t>
        </w:r>
      </w:ins>
      <w:ins w:id="3647" w:author="Jomar Tigcal" w:date="2023-03-04T22:31:18Z">
        <w:r>
          <w:rPr>
            <w:spacing w:val="-3"/>
            <w:sz w:val="20"/>
          </w:rPr>
          <w:t xml:space="preserve"> </w:t>
        </w:r>
      </w:ins>
      <w:ins w:id="3648" w:author="Jomar Tigcal" w:date="2023-03-04T22:31:18Z">
        <w:r>
          <w:rPr>
            <w:sz w:val="20"/>
          </w:rPr>
          <w:t>function</w:t>
        </w:r>
      </w:ins>
      <w:ins w:id="3649" w:author="Jomar Tigcal" w:date="2023-03-04T22:31:18Z">
        <w:r>
          <w:rPr>
            <w:spacing w:val="-3"/>
            <w:sz w:val="20"/>
          </w:rPr>
          <w:t xml:space="preserve"> </w:t>
        </w:r>
      </w:ins>
      <w:ins w:id="3650" w:author="Jomar Tigcal" w:date="2023-03-04T22:31:18Z">
        <w:r>
          <w:rPr>
            <w:sz w:val="20"/>
          </w:rPr>
          <w:t>for</w:t>
        </w:r>
      </w:ins>
      <w:ins w:id="3651" w:author="Jomar Tigcal" w:date="2023-03-04T22:31:18Z">
        <w:r>
          <w:rPr>
            <w:spacing w:val="-3"/>
            <w:sz w:val="20"/>
          </w:rPr>
          <w:t xml:space="preserve"> </w:t>
        </w:r>
      </w:ins>
      <w:ins w:id="3652" w:author="Jomar Tigcal" w:date="2023-03-04T22:31:18Z">
        <w:r>
          <w:rPr>
            <w:sz w:val="20"/>
          </w:rPr>
          <w:t>fetching</w:t>
        </w:r>
      </w:ins>
      <w:ins w:id="3653" w:author="Jomar Tigcal" w:date="2023-03-04T22:31:18Z">
        <w:r>
          <w:rPr>
            <w:spacing w:val="-3"/>
            <w:sz w:val="20"/>
          </w:rPr>
          <w:t xml:space="preserve"> </w:t>
        </w:r>
      </w:ins>
      <w:ins w:id="3654" w:author="Jomar Tigcal" w:date="2023-03-04T22:31:18Z">
        <w:r>
          <w:rPr>
            <w:spacing w:val="-5"/>
            <w:sz w:val="20"/>
          </w:rPr>
          <w:t>TV</w:t>
        </w:r>
      </w:ins>
    </w:p>
    <w:p>
      <w:pPr>
        <w:pStyle w:val="TextBody"/>
        <w:ind w:left="1274" w:hanging="0"/>
        <w:rPr>
          <w:ins w:id="3674" w:author="Jomar Tigcal" w:date="2023-03-04T22:31:18Z"/>
        </w:rPr>
      </w:pPr>
      <w:ins w:id="3656" w:author="Jomar Tigcal" w:date="2023-03-04T22:31:18Z">
        <w:r>
          <w:rPr/>
          <w:t>shows</w:t>
        </w:r>
      </w:ins>
      <w:ins w:id="3657" w:author="Jomar Tigcal" w:date="2023-03-04T22:31:18Z">
        <w:r>
          <w:rPr>
            <w:spacing w:val="-3"/>
          </w:rPr>
          <w:t xml:space="preserve"> </w:t>
        </w:r>
      </w:ins>
      <w:ins w:id="3658" w:author="Jomar Tigcal" w:date="2023-03-04T22:31:18Z">
        <w:r>
          <w:rPr/>
          <w:t>from</w:t>
        </w:r>
      </w:ins>
      <w:ins w:id="3659" w:author="Jomar Tigcal" w:date="2023-03-04T22:31:18Z">
        <w:r>
          <w:rPr>
            <w:spacing w:val="-2"/>
          </w:rPr>
          <w:t xml:space="preserve"> </w:t>
        </w:r>
      </w:ins>
      <w:ins w:id="3660" w:author="Jomar Tigcal" w:date="2023-03-04T22:31:18Z">
        <w:r>
          <w:rPr/>
          <w:t>the</w:t>
        </w:r>
      </w:ins>
      <w:ins w:id="3661" w:author="Jomar Tigcal" w:date="2023-03-04T22:31:18Z">
        <w:r>
          <w:rPr>
            <w:spacing w:val="-2"/>
          </w:rPr>
          <w:t xml:space="preserve"> </w:t>
        </w:r>
      </w:ins>
      <w:ins w:id="3662" w:author="Jomar Tigcal" w:date="2023-03-04T22:31:18Z">
        <w:r>
          <w:rPr/>
          <w:t>network</w:t>
        </w:r>
      </w:ins>
      <w:ins w:id="3663" w:author="Jomar Tigcal" w:date="2023-03-04T22:31:18Z">
        <w:r>
          <w:rPr>
            <w:spacing w:val="-2"/>
          </w:rPr>
          <w:t xml:space="preserve"> </w:t>
        </w:r>
      </w:ins>
      <w:ins w:id="3664" w:author="Jomar Tigcal" w:date="2023-03-04T22:31:18Z">
        <w:r>
          <w:rPr/>
          <w:t>and</w:t>
        </w:r>
      </w:ins>
      <w:ins w:id="3665" w:author="Jomar Tigcal" w:date="2023-03-04T22:31:18Z">
        <w:r>
          <w:rPr>
            <w:spacing w:val="-3"/>
          </w:rPr>
          <w:t xml:space="preserve"> </w:t>
        </w:r>
      </w:ins>
      <w:ins w:id="3666" w:author="Jomar Tigcal" w:date="2023-03-04T22:31:18Z">
        <w:r>
          <w:rPr/>
          <w:t>saving</w:t>
        </w:r>
      </w:ins>
      <w:ins w:id="3667" w:author="Jomar Tigcal" w:date="2023-03-04T22:31:18Z">
        <w:r>
          <w:rPr>
            <w:spacing w:val="-2"/>
          </w:rPr>
          <w:t xml:space="preserve"> </w:t>
        </w:r>
      </w:ins>
      <w:ins w:id="3668" w:author="Jomar Tigcal" w:date="2023-03-04T22:31:18Z">
        <w:r>
          <w:rPr/>
          <w:t>them</w:t>
        </w:r>
      </w:ins>
      <w:ins w:id="3669" w:author="Jomar Tigcal" w:date="2023-03-04T22:31:18Z">
        <w:r>
          <w:rPr>
            <w:spacing w:val="-2"/>
          </w:rPr>
          <w:t xml:space="preserve"> </w:t>
        </w:r>
      </w:ins>
      <w:ins w:id="3670" w:author="Jomar Tigcal" w:date="2023-03-04T22:31:18Z">
        <w:r>
          <w:rPr/>
          <w:t>to</w:t>
        </w:r>
      </w:ins>
      <w:ins w:id="3671" w:author="Jomar Tigcal" w:date="2023-03-04T22:31:18Z">
        <w:r>
          <w:rPr>
            <w:spacing w:val="-2"/>
          </w:rPr>
          <w:t xml:space="preserve"> </w:t>
        </w:r>
      </w:ins>
      <w:ins w:id="3672" w:author="Jomar Tigcal" w:date="2023-03-04T22:31:18Z">
        <w:r>
          <w:rPr/>
          <w:t>the</w:t>
        </w:r>
      </w:ins>
      <w:ins w:id="3673" w:author="Jomar Tigcal" w:date="2023-03-04T22:31:18Z">
        <w:r>
          <w:rPr>
            <w:spacing w:val="-2"/>
          </w:rPr>
          <w:t xml:space="preserve"> database:</w:t>
        </w:r>
      </w:ins>
    </w:p>
    <w:p>
      <w:pPr>
        <w:pStyle w:val="TextBody"/>
        <w:spacing w:before="4" w:after="0"/>
        <w:rPr>
          <w:sz w:val="9"/>
          <w:ins w:id="3677" w:author="Jomar Tigcal" w:date="2023-03-04T22:31:18Z"/>
        </w:rPr>
      </w:pPr>
      <w:r>
        <w:rPr>
          <w:sz w:val="9"/>
        </w:rPr>
        <mc:AlternateContent>
          <mc:Choice Requires="wpg">
            <w:drawing>
              <wp:anchor behindDoc="0" distT="635" distB="0" distL="0" distR="4445" simplePos="0" locked="0" layoutInCell="0" allowOverlap="1" relativeHeight="2027" wp14:anchorId="39E07242">
                <wp:simplePos x="0" y="0"/>
                <wp:positionH relativeFrom="page">
                  <wp:posOffset>1120140</wp:posOffset>
                </wp:positionH>
                <wp:positionV relativeFrom="paragraph">
                  <wp:posOffset>95885</wp:posOffset>
                </wp:positionV>
                <wp:extent cx="5074920" cy="2441575"/>
                <wp:effectExtent l="0" t="635" r="635" b="0"/>
                <wp:wrapTopAndBottom/>
                <wp:docPr id="1911" name="docshapegroup 41"/>
                <a:graphic xmlns:a="http://schemas.openxmlformats.org/drawingml/2006/main">
                  <a:graphicData uri="http://schemas.microsoft.com/office/word/2010/wordprocessingGroup">
                    <wpg:wgp>
                      <wpg:cNvGrpSpPr/>
                      <wpg:grpSpPr>
                        <a:xfrm>
                          <a:off x="0" y="0"/>
                          <a:ext cx="5074920" cy="2441520"/>
                          <a:chOff x="0" y="0"/>
                          <a:chExt cx="5074920" cy="2441520"/>
                        </a:xfrm>
                      </wpg:grpSpPr>
                      <wps:wsp>
                        <wps:cNvSpPr/>
                        <wps:spPr>
                          <a:xfrm>
                            <a:off x="0" y="6480"/>
                            <a:ext cx="5074920" cy="2428920"/>
                          </a:xfrm>
                          <a:prstGeom prst="rect">
                            <a:avLst/>
                          </a:prstGeom>
                          <a:solidFill>
                            <a:srgbClr val="f6f6f6"/>
                          </a:solidFill>
                          <a:ln w="0">
                            <a:noFill/>
                          </a:ln>
                        </wps:spPr>
                        <wps:style>
                          <a:lnRef idx="0"/>
                          <a:fillRef idx="0"/>
                          <a:effectRef idx="0"/>
                          <a:fontRef idx="minor"/>
                        </wps:style>
                        <wps:bodyPr/>
                      </wps:wsp>
                      <wps:wsp>
                        <wps:cNvSpPr/>
                        <wps:spPr>
                          <a:xfrm>
                            <a:off x="0" y="0"/>
                            <a:ext cx="5074920" cy="2441520"/>
                          </a:xfrm>
                          <a:custGeom>
                            <a:avLst/>
                            <a:gdLst>
                              <a:gd name="textAreaLeft" fmla="*/ 0 w 2877120"/>
                              <a:gd name="textAreaRight" fmla="*/ 2883600 w 2877120"/>
                              <a:gd name="textAreaTop" fmla="*/ 0 h 1384200"/>
                              <a:gd name="textAreaBottom" fmla="*/ 1390680 h 1384200"/>
                            </a:gdLst>
                            <a:ahLst/>
                            <a:rect l="textAreaLeft" t="textAreaTop" r="textAreaRight" b="textAreaBottom"/>
                            <a:pathLst>
                              <a:path w="7992" h="3845">
                                <a:moveTo>
                                  <a:pt x="7992" y="3824"/>
                                </a:moveTo>
                                <a:lnTo>
                                  <a:pt x="0" y="3824"/>
                                </a:lnTo>
                                <a:lnTo>
                                  <a:pt x="0" y="3844"/>
                                </a:lnTo>
                                <a:lnTo>
                                  <a:pt x="7992" y="3844"/>
                                </a:lnTo>
                                <a:lnTo>
                                  <a:pt x="7992" y="38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2416320"/>
                          </a:xfrm>
                          <a:prstGeom prst="rect">
                            <a:avLst/>
                          </a:prstGeom>
                          <a:noFill/>
                          <a:ln w="0">
                            <a:noFill/>
                          </a:ln>
                        </wps:spPr>
                        <wps:style>
                          <a:lnRef idx="0"/>
                          <a:fillRef idx="0"/>
                          <a:effectRef idx="0"/>
                          <a:fontRef idx="minor"/>
                        </wps:style>
                        <wps:txbx>
                          <w:txbxContent>
                            <w:p>
                              <w:pPr>
                                <w:pStyle w:val="Normal"/>
                                <w:spacing w:lineRule="auto" w:line="324" w:before="40" w:after="0"/>
                                <w:ind w:left="1317" w:right="2590" w:hanging="432"/>
                                <w:rPr>
                                  <w:rFonts w:ascii="Courier New" w:hAnsi="Courier New"/>
                                  <w:sz w:val="18"/>
                                  <w:ins w:id="3675" w:author="Jomar Tigcal" w:date="2023-03-04T22:31:18Z"/>
                                </w:rPr>
                              </w:pPr>
                              <w:r>
                                <w:rPr>
                                  <w:rFonts w:ascii="Courier New" w:hAnsi="Courier New"/>
                                  <w:sz w:val="18"/>
                                </w:rPr>
                                <w:t xml:space="preserve">suspend fun fetchTVShowsFromNetwork(){ </w:t>
                              </w:r>
                            </w:p>
                            <w:p>
                              <w:pPr>
                                <w:pStyle w:val="Normal"/>
                                <w:spacing w:lineRule="auto" w:line="324" w:before="40" w:after="0"/>
                                <w:ind w:left="1317" w:right="2590" w:hanging="432"/>
                                <w:rPr>
                                  <w:rFonts w:ascii="Courier New" w:hAnsi="Courier New"/>
                                  <w:sz w:val="18"/>
                                </w:rPr>
                              </w:pPr>
                              <w:r>
                                <w:rPr>
                                  <w:rFonts w:ascii="Courier New" w:hAnsi="Courier New"/>
                                  <w:sz w:val="18"/>
                                </w:rPr>
                                <w:tab/>
                                <w:t>val tvDao: TVDao = tvDatabase.tvDao()</w:t>
                              </w:r>
                            </w:p>
                            <w:p>
                              <w:pPr>
                                <w:pStyle w:val="Normal"/>
                                <w:spacing w:lineRule="auto" w:line="324" w:before="40" w:after="0"/>
                                <w:ind w:left="1317" w:right="2590" w:hanging="432"/>
                                <w:rPr>
                                  <w:rFonts w:ascii="Courier New" w:hAnsi="Courier New"/>
                                  <w:sz w:val="18"/>
                                </w:rPr>
                              </w:pPr>
                              <w:r>
                                <w:rPr>
                                  <w:rFonts w:ascii="Courier New" w:hAnsi="Courier New"/>
                                  <w:sz w:val="18"/>
                                </w:rPr>
                                <w:t xml:space="preserve">    </w:t>
                              </w:r>
                              <w:r>
                                <w:rPr>
                                  <w:rFonts w:ascii="Courier New" w:hAnsi="Courier New"/>
                                  <w:sz w:val="18"/>
                                </w:rPr>
                                <w:t>try {</w:t>
                              </w:r>
                            </w:p>
                            <w:p>
                              <w:pPr>
                                <w:pStyle w:val="Normal"/>
                                <w:widowControl w:val="false"/>
                                <w:suppressAutoHyphens w:val="true"/>
                                <w:bidi w:val="0"/>
                                <w:spacing w:lineRule="auto" w:line="324" w:before="40" w:after="0"/>
                                <w:ind w:left="1304" w:right="1191" w:hanging="454"/>
                                <w:jc w:val="left"/>
                                <w:rPr>
                                  <w:rFonts w:ascii="Courier New" w:hAnsi="Courier New"/>
                                  <w:sz w:val="18"/>
                                </w:rPr>
                              </w:pPr>
                              <w:r>
                                <w:rPr>
                                  <w:rFonts w:ascii="Courier New" w:hAnsi="Courier New"/>
                                  <w:sz w:val="18"/>
                                </w:rPr>
                                <w:t xml:space="preserve">        </w:t>
                              </w:r>
                              <w:r>
                                <w:rPr>
                                  <w:rFonts w:ascii="Courier New" w:hAnsi="Courier New"/>
                                  <w:sz w:val="18"/>
                                </w:rPr>
                                <w:t>val tvShows = tvService.getTVShows(apiKey)</w:t>
                              </w:r>
                            </w:p>
                            <w:p>
                              <w:pPr>
                                <w:pStyle w:val="Normal"/>
                                <w:spacing w:lineRule="auto" w:line="324" w:before="40" w:after="0"/>
                                <w:ind w:left="1317" w:right="2590" w:hanging="432"/>
                                <w:rPr>
                                  <w:rFonts w:ascii="Courier New" w:hAnsi="Courier New"/>
                                  <w:sz w:val="18"/>
                                </w:rPr>
                              </w:pPr>
                              <w:r>
                                <w:rPr>
                                  <w:rFonts w:ascii="Courier New" w:hAnsi="Courier New"/>
                                  <w:sz w:val="18"/>
                                </w:rPr>
                                <w:t xml:space="preserve">        </w:t>
                              </w:r>
                              <w:r>
                                <w:rPr>
                                  <w:rFonts w:ascii="Courier New" w:hAnsi="Courier New"/>
                                  <w:sz w:val="18"/>
                                </w:rPr>
                                <w:t>val shows = tvShows.results</w:t>
                              </w:r>
                            </w:p>
                            <w:p>
                              <w:pPr>
                                <w:pStyle w:val="Normal"/>
                                <w:spacing w:lineRule="auto" w:line="324" w:before="40" w:after="0"/>
                                <w:ind w:left="1317" w:right="2590" w:hanging="432"/>
                                <w:rPr>
                                  <w:rFonts w:ascii="Courier New" w:hAnsi="Courier New"/>
                                  <w:sz w:val="18"/>
                                </w:rPr>
                              </w:pPr>
                              <w:r>
                                <w:rPr>
                                  <w:rFonts w:ascii="Courier New" w:hAnsi="Courier New"/>
                                  <w:sz w:val="18"/>
                                </w:rPr>
                                <w:t xml:space="preserve">        </w:t>
                              </w:r>
                              <w:r>
                                <w:rPr>
                                  <w:rFonts w:ascii="Courier New" w:hAnsi="Courier New"/>
                                  <w:sz w:val="18"/>
                                </w:rPr>
                                <w:t>tvDao.addTVShows(shows)</w:t>
                              </w:r>
                            </w:p>
                            <w:p>
                              <w:pPr>
                                <w:pStyle w:val="Normal"/>
                                <w:spacing w:lineRule="auto" w:line="324" w:before="40" w:after="0"/>
                                <w:ind w:left="1317" w:right="2590" w:hanging="432"/>
                                <w:rPr>
                                  <w:rFonts w:ascii="Courier New" w:hAnsi="Courier New"/>
                                  <w:sz w:val="18"/>
                                </w:rPr>
                              </w:pPr>
                              <w:r>
                                <w:rPr>
                                  <w:rFonts w:ascii="Courier New" w:hAnsi="Courier New"/>
                                  <w:sz w:val="18"/>
                                </w:rPr>
                                <w:t xml:space="preserve">    </w:t>
                              </w:r>
                              <w:r>
                                <w:rPr>
                                  <w:rFonts w:ascii="Courier New" w:hAnsi="Courier New"/>
                                  <w:sz w:val="18"/>
                                </w:rPr>
                                <w:t>} catch (exception: Exception) {</w:t>
                              </w:r>
                            </w:p>
                            <w:p>
                              <w:pPr>
                                <w:pStyle w:val="Normal"/>
                                <w:widowControl w:val="false"/>
                                <w:suppressAutoHyphens w:val="true"/>
                                <w:bidi w:val="0"/>
                                <w:spacing w:lineRule="auto" w:line="324" w:before="40" w:after="0"/>
                                <w:ind w:left="1304" w:right="1191" w:hanging="454"/>
                                <w:jc w:val="left"/>
                                <w:rPr>
                                  <w:rFonts w:ascii="Courier New" w:hAnsi="Courier New"/>
                                  <w:sz w:val="18"/>
                                </w:rPr>
                              </w:pPr>
                              <w:r>
                                <w:rPr>
                                  <w:rFonts w:ascii="Courier New" w:hAnsi="Courier New"/>
                                  <w:sz w:val="18"/>
                                </w:rPr>
                                <w:t xml:space="preserve">        </w:t>
                              </w:r>
                              <w:r>
                                <w:rPr>
                                  <w:rFonts w:ascii="Courier New" w:hAnsi="Courier New"/>
                                  <w:sz w:val="18"/>
                                </w:rPr>
                                <w:t>Log.d("TVShowRepository", "An error occurred: ${exception.message}")</w:t>
                              </w:r>
                            </w:p>
                            <w:p>
                              <w:pPr>
                                <w:pStyle w:val="Normal"/>
                                <w:spacing w:lineRule="auto" w:line="324" w:before="40" w:after="0"/>
                                <w:ind w:left="1317" w:right="2590" w:hanging="432"/>
                                <w:rPr>
                                  <w:rFonts w:ascii="Courier New" w:hAnsi="Courier New"/>
                                  <w:sz w:val="18"/>
                                </w:rPr>
                              </w:pPr>
                              <w:r>
                                <w:rPr>
                                  <w:rFonts w:ascii="Courier New" w:hAnsi="Courier New"/>
                                  <w:sz w:val="18"/>
                                </w:rPr>
                                <w:t xml:space="preserve">    </w:t>
                              </w: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 41" style="position:absolute;margin-left:88.2pt;margin-top:7.55pt;width:399.6pt;height:192.25pt" coordorigin="1764,151" coordsize="7992,3845">
                <v:rect id="shape_0" path="m0,0l-2147483645,0l-2147483645,-2147483646l0,-2147483646xe" fillcolor="#f6f6f6" stroked="f" o:allowincell="f" style="position:absolute;left:1764;top:161;width:7991;height:382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71;width:7991;height:3804;mso-wrap-style:square;v-text-anchor:top;mso-position-horizontal-relative:page">
                  <v:fill o:detectmouseclick="t" on="false"/>
                  <v:stroke color="#3465a4" joinstyle="round" endcap="flat"/>
                  <v:textbox>
                    <w:txbxContent>
                      <w:p>
                        <w:pPr>
                          <w:pStyle w:val="Normal"/>
                          <w:spacing w:lineRule="auto" w:line="324" w:before="40" w:after="0"/>
                          <w:ind w:left="1317" w:right="2590" w:hanging="432"/>
                          <w:rPr>
                            <w:rFonts w:ascii="Courier New" w:hAnsi="Courier New"/>
                            <w:sz w:val="18"/>
                            <w:ins w:id="3676" w:author="Jomar Tigcal" w:date="2023-03-04T22:31:18Z"/>
                          </w:rPr>
                        </w:pPr>
                        <w:r>
                          <w:rPr>
                            <w:rFonts w:ascii="Courier New" w:hAnsi="Courier New"/>
                            <w:sz w:val="18"/>
                          </w:rPr>
                          <w:t xml:space="preserve">suspend fun fetchTVShowsFromNetwork(){ </w:t>
                        </w:r>
                      </w:p>
                      <w:p>
                        <w:pPr>
                          <w:pStyle w:val="Normal"/>
                          <w:spacing w:lineRule="auto" w:line="324" w:before="40" w:after="0"/>
                          <w:ind w:left="1317" w:right="2590" w:hanging="432"/>
                          <w:rPr>
                            <w:rFonts w:ascii="Courier New" w:hAnsi="Courier New"/>
                            <w:sz w:val="18"/>
                          </w:rPr>
                        </w:pPr>
                        <w:r>
                          <w:rPr>
                            <w:rFonts w:ascii="Courier New" w:hAnsi="Courier New"/>
                            <w:sz w:val="18"/>
                          </w:rPr>
                          <w:tab/>
                          <w:t>val tvDao: TVDao = tvDatabase.tvDao()</w:t>
                        </w:r>
                      </w:p>
                      <w:p>
                        <w:pPr>
                          <w:pStyle w:val="Normal"/>
                          <w:spacing w:lineRule="auto" w:line="324" w:before="40" w:after="0"/>
                          <w:ind w:left="1317" w:right="2590" w:hanging="432"/>
                          <w:rPr>
                            <w:rFonts w:ascii="Courier New" w:hAnsi="Courier New"/>
                            <w:sz w:val="18"/>
                          </w:rPr>
                        </w:pPr>
                        <w:r>
                          <w:rPr>
                            <w:rFonts w:ascii="Courier New" w:hAnsi="Courier New"/>
                            <w:sz w:val="18"/>
                          </w:rPr>
                          <w:t xml:space="preserve">    </w:t>
                        </w:r>
                        <w:r>
                          <w:rPr>
                            <w:rFonts w:ascii="Courier New" w:hAnsi="Courier New"/>
                            <w:sz w:val="18"/>
                          </w:rPr>
                          <w:t>try {</w:t>
                        </w:r>
                      </w:p>
                      <w:p>
                        <w:pPr>
                          <w:pStyle w:val="Normal"/>
                          <w:widowControl w:val="false"/>
                          <w:suppressAutoHyphens w:val="true"/>
                          <w:bidi w:val="0"/>
                          <w:spacing w:lineRule="auto" w:line="324" w:before="40" w:after="0"/>
                          <w:ind w:left="1304" w:right="1191" w:hanging="454"/>
                          <w:jc w:val="left"/>
                          <w:rPr>
                            <w:rFonts w:ascii="Courier New" w:hAnsi="Courier New"/>
                            <w:sz w:val="18"/>
                          </w:rPr>
                        </w:pPr>
                        <w:r>
                          <w:rPr>
                            <w:rFonts w:ascii="Courier New" w:hAnsi="Courier New"/>
                            <w:sz w:val="18"/>
                          </w:rPr>
                          <w:t xml:space="preserve">        </w:t>
                        </w:r>
                        <w:r>
                          <w:rPr>
                            <w:rFonts w:ascii="Courier New" w:hAnsi="Courier New"/>
                            <w:sz w:val="18"/>
                          </w:rPr>
                          <w:t>val tvShows = tvService.getTVShows(apiKey)</w:t>
                        </w:r>
                      </w:p>
                      <w:p>
                        <w:pPr>
                          <w:pStyle w:val="Normal"/>
                          <w:spacing w:lineRule="auto" w:line="324" w:before="40" w:after="0"/>
                          <w:ind w:left="1317" w:right="2590" w:hanging="432"/>
                          <w:rPr>
                            <w:rFonts w:ascii="Courier New" w:hAnsi="Courier New"/>
                            <w:sz w:val="18"/>
                          </w:rPr>
                        </w:pPr>
                        <w:r>
                          <w:rPr>
                            <w:rFonts w:ascii="Courier New" w:hAnsi="Courier New"/>
                            <w:sz w:val="18"/>
                          </w:rPr>
                          <w:t xml:space="preserve">        </w:t>
                        </w:r>
                        <w:r>
                          <w:rPr>
                            <w:rFonts w:ascii="Courier New" w:hAnsi="Courier New"/>
                            <w:sz w:val="18"/>
                          </w:rPr>
                          <w:t>val shows = tvShows.results</w:t>
                        </w:r>
                      </w:p>
                      <w:p>
                        <w:pPr>
                          <w:pStyle w:val="Normal"/>
                          <w:spacing w:lineRule="auto" w:line="324" w:before="40" w:after="0"/>
                          <w:ind w:left="1317" w:right="2590" w:hanging="432"/>
                          <w:rPr>
                            <w:rFonts w:ascii="Courier New" w:hAnsi="Courier New"/>
                            <w:sz w:val="18"/>
                          </w:rPr>
                        </w:pPr>
                        <w:r>
                          <w:rPr>
                            <w:rFonts w:ascii="Courier New" w:hAnsi="Courier New"/>
                            <w:sz w:val="18"/>
                          </w:rPr>
                          <w:t xml:space="preserve">        </w:t>
                        </w:r>
                        <w:r>
                          <w:rPr>
                            <w:rFonts w:ascii="Courier New" w:hAnsi="Courier New"/>
                            <w:sz w:val="18"/>
                          </w:rPr>
                          <w:t>tvDao.addTVShows(shows)</w:t>
                        </w:r>
                      </w:p>
                      <w:p>
                        <w:pPr>
                          <w:pStyle w:val="Normal"/>
                          <w:spacing w:lineRule="auto" w:line="324" w:before="40" w:after="0"/>
                          <w:ind w:left="1317" w:right="2590" w:hanging="432"/>
                          <w:rPr>
                            <w:rFonts w:ascii="Courier New" w:hAnsi="Courier New"/>
                            <w:sz w:val="18"/>
                          </w:rPr>
                        </w:pPr>
                        <w:r>
                          <w:rPr>
                            <w:rFonts w:ascii="Courier New" w:hAnsi="Courier New"/>
                            <w:sz w:val="18"/>
                          </w:rPr>
                          <w:t xml:space="preserve">    </w:t>
                        </w:r>
                        <w:r>
                          <w:rPr>
                            <w:rFonts w:ascii="Courier New" w:hAnsi="Courier New"/>
                            <w:sz w:val="18"/>
                          </w:rPr>
                          <w:t>} catch (exception: Exception) {</w:t>
                        </w:r>
                      </w:p>
                      <w:p>
                        <w:pPr>
                          <w:pStyle w:val="Normal"/>
                          <w:widowControl w:val="false"/>
                          <w:suppressAutoHyphens w:val="true"/>
                          <w:bidi w:val="0"/>
                          <w:spacing w:lineRule="auto" w:line="324" w:before="40" w:after="0"/>
                          <w:ind w:left="1304" w:right="1191" w:hanging="454"/>
                          <w:jc w:val="left"/>
                          <w:rPr>
                            <w:rFonts w:ascii="Courier New" w:hAnsi="Courier New"/>
                            <w:sz w:val="18"/>
                          </w:rPr>
                        </w:pPr>
                        <w:r>
                          <w:rPr>
                            <w:rFonts w:ascii="Courier New" w:hAnsi="Courier New"/>
                            <w:sz w:val="18"/>
                          </w:rPr>
                          <w:t xml:space="preserve">        </w:t>
                        </w:r>
                        <w:r>
                          <w:rPr>
                            <w:rFonts w:ascii="Courier New" w:hAnsi="Courier New"/>
                            <w:sz w:val="18"/>
                          </w:rPr>
                          <w:t>Log.d("TVShowRepository", "An error occurred: ${exception.message}")</w:t>
                        </w:r>
                      </w:p>
                      <w:p>
                        <w:pPr>
                          <w:pStyle w:val="Normal"/>
                          <w:spacing w:lineRule="auto" w:line="324" w:before="40" w:after="0"/>
                          <w:ind w:left="1317" w:right="2590" w:hanging="432"/>
                          <w:rPr>
                            <w:rFonts w:ascii="Courier New" w:hAnsi="Courier New"/>
                            <w:sz w:val="18"/>
                          </w:rPr>
                        </w:pPr>
                        <w:r>
                          <w:rPr>
                            <w:rFonts w:ascii="Courier New" w:hAnsi="Courier New"/>
                            <w:sz w:val="18"/>
                          </w:rPr>
                          <w:t xml:space="preserve">    </w:t>
                        </w:r>
                        <w:r>
                          <w:rPr>
                            <w:rFonts w:ascii="Courier New" w:hAnsi="Courier New"/>
                            <w:sz w:val="18"/>
                          </w:rPr>
                          <w:t>}</w:t>
                        </w:r>
                      </w:p>
                      <w:p>
                        <w:pPr>
                          <w:pStyle w:val="Normal"/>
                          <w:spacing w:before="76" w:after="0"/>
                          <w:ind w:left="885"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TextBody"/>
        <w:spacing w:before="72" w:after="0"/>
        <w:ind w:left="1274" w:right="181" w:hanging="0"/>
        <w:rPr>
          <w:ins w:id="3709" w:author="Jomar Tigcal" w:date="2023-03-04T22:31:18Z"/>
        </w:rPr>
      </w:pPr>
      <w:ins w:id="3678" w:author="Jomar Tigcal" w:date="2023-03-04T22:31:18Z">
        <w:r>
          <w:rPr/>
          <w:t>This</w:t>
        </w:r>
      </w:ins>
      <w:ins w:id="3679" w:author="Jomar Tigcal" w:date="2023-03-04T22:31:18Z">
        <w:r>
          <w:rPr>
            <w:spacing w:val="-6"/>
          </w:rPr>
          <w:t xml:space="preserve"> </w:t>
        </w:r>
      </w:ins>
      <w:ins w:id="3680" w:author="Jomar Tigcal" w:date="2023-03-04T22:31:18Z">
        <w:r>
          <w:rPr/>
          <w:t>will</w:t>
        </w:r>
      </w:ins>
      <w:ins w:id="3681" w:author="Jomar Tigcal" w:date="2023-03-04T22:31:18Z">
        <w:r>
          <w:rPr>
            <w:spacing w:val="-3"/>
          </w:rPr>
          <w:t xml:space="preserve"> </w:t>
        </w:r>
      </w:ins>
      <w:ins w:id="3682" w:author="Jomar Tigcal" w:date="2023-03-04T22:31:18Z">
        <w:r>
          <w:rPr/>
          <w:t>be</w:t>
        </w:r>
      </w:ins>
      <w:ins w:id="3683" w:author="Jomar Tigcal" w:date="2023-03-04T22:31:18Z">
        <w:r>
          <w:rPr>
            <w:spacing w:val="-3"/>
          </w:rPr>
          <w:t xml:space="preserve"> </w:t>
        </w:r>
      </w:ins>
      <w:ins w:id="3684" w:author="Jomar Tigcal" w:date="2023-03-04T22:31:18Z">
        <w:r>
          <w:rPr/>
          <w:t>the</w:t>
        </w:r>
      </w:ins>
      <w:ins w:id="3685" w:author="Jomar Tigcal" w:date="2023-03-04T22:31:18Z">
        <w:r>
          <w:rPr>
            <w:spacing w:val="-3"/>
          </w:rPr>
          <w:t xml:space="preserve"> </w:t>
        </w:r>
      </w:ins>
      <w:ins w:id="3686" w:author="Jomar Tigcal" w:date="2023-03-04T22:31:18Z">
        <w:r>
          <w:rPr/>
          <w:t>function</w:t>
        </w:r>
      </w:ins>
      <w:ins w:id="3687" w:author="Jomar Tigcal" w:date="2023-03-04T22:31:18Z">
        <w:r>
          <w:rPr>
            <w:spacing w:val="-3"/>
          </w:rPr>
          <w:t xml:space="preserve"> </w:t>
        </w:r>
      </w:ins>
      <w:ins w:id="3688" w:author="Jomar Tigcal" w:date="2023-03-04T22:31:18Z">
        <w:r>
          <w:rPr/>
          <w:t>that</w:t>
        </w:r>
      </w:ins>
      <w:ins w:id="3689" w:author="Jomar Tigcal" w:date="2023-03-04T22:31:18Z">
        <w:r>
          <w:rPr>
            <w:spacing w:val="-3"/>
          </w:rPr>
          <w:t xml:space="preserve"> </w:t>
        </w:r>
      </w:ins>
      <w:ins w:id="3690" w:author="Jomar Tigcal" w:date="2023-03-04T22:31:18Z">
        <w:r>
          <w:rPr/>
          <w:t>will</w:t>
        </w:r>
      </w:ins>
      <w:ins w:id="3691" w:author="Jomar Tigcal" w:date="2023-03-04T22:31:18Z">
        <w:r>
          <w:rPr>
            <w:spacing w:val="-3"/>
          </w:rPr>
          <w:t xml:space="preserve"> </w:t>
        </w:r>
      </w:ins>
      <w:ins w:id="3692" w:author="Jomar Tigcal" w:date="2023-03-04T22:31:18Z">
        <w:r>
          <w:rPr/>
          <w:t>be</w:t>
        </w:r>
      </w:ins>
      <w:ins w:id="3693" w:author="Jomar Tigcal" w:date="2023-03-04T22:31:18Z">
        <w:r>
          <w:rPr>
            <w:spacing w:val="-3"/>
          </w:rPr>
          <w:t xml:space="preserve"> </w:t>
        </w:r>
      </w:ins>
      <w:ins w:id="3694" w:author="Jomar Tigcal" w:date="2023-03-04T22:31:18Z">
        <w:r>
          <w:rPr/>
          <w:t>called</w:t>
        </w:r>
      </w:ins>
      <w:ins w:id="3695" w:author="Jomar Tigcal" w:date="2023-03-04T22:31:18Z">
        <w:r>
          <w:rPr>
            <w:spacing w:val="-3"/>
          </w:rPr>
          <w:t xml:space="preserve"> </w:t>
        </w:r>
      </w:ins>
      <w:ins w:id="3696" w:author="Jomar Tigcal" w:date="2023-03-04T22:31:18Z">
        <w:r>
          <w:rPr/>
          <w:t>by</w:t>
        </w:r>
      </w:ins>
      <w:ins w:id="3697" w:author="Jomar Tigcal" w:date="2023-03-04T22:31:18Z">
        <w:r>
          <w:rPr>
            <w:spacing w:val="-3"/>
          </w:rPr>
          <w:t xml:space="preserve"> </w:t>
        </w:r>
      </w:ins>
      <w:ins w:id="3698" w:author="Jomar Tigcal" w:date="2023-03-04T22:31:18Z">
        <w:r>
          <w:rPr/>
          <w:t>the</w:t>
        </w:r>
      </w:ins>
      <w:ins w:id="3699" w:author="Jomar Tigcal" w:date="2023-03-04T22:31:18Z">
        <w:r>
          <w:rPr>
            <w:spacing w:val="-5"/>
          </w:rPr>
          <w:t xml:space="preserve"> </w:t>
        </w:r>
      </w:ins>
      <w:ins w:id="3700" w:author="Jomar Tigcal" w:date="2023-03-04T22:31:18Z">
        <w:r>
          <w:rPr>
            <w:rFonts w:ascii="Courier New" w:hAnsi="Courier New"/>
            <w:b/>
            <w:sz w:val="22"/>
          </w:rPr>
          <w:t>Worker</w:t>
        </w:r>
      </w:ins>
      <w:ins w:id="3701" w:author="Jomar Tigcal" w:date="2023-03-04T22:31:18Z">
        <w:r>
          <w:rPr>
            <w:rFonts w:ascii="Courier New" w:hAnsi="Courier New"/>
            <w:b/>
            <w:spacing w:val="-80"/>
            <w:sz w:val="22"/>
          </w:rPr>
          <w:t xml:space="preserve"> </w:t>
        </w:r>
      </w:ins>
      <w:ins w:id="3702" w:author="Jomar Tigcal" w:date="2023-03-04T22:31:18Z">
        <w:r>
          <w:rPr/>
          <w:t>class</w:t>
        </w:r>
      </w:ins>
      <w:ins w:id="3703" w:author="Jomar Tigcal" w:date="2023-03-04T22:31:18Z">
        <w:r>
          <w:rPr>
            <w:spacing w:val="-3"/>
          </w:rPr>
          <w:t xml:space="preserve"> </w:t>
        </w:r>
      </w:ins>
      <w:ins w:id="3704" w:author="Jomar Tigcal" w:date="2023-03-04T22:31:18Z">
        <w:r>
          <w:rPr/>
          <w:t>that</w:t>
        </w:r>
      </w:ins>
      <w:ins w:id="3705" w:author="Jomar Tigcal" w:date="2023-03-04T22:31:18Z">
        <w:r>
          <w:rPr>
            <w:spacing w:val="-3"/>
          </w:rPr>
          <w:t xml:space="preserve"> </w:t>
        </w:r>
      </w:ins>
      <w:ins w:id="3706" w:author="Jomar Tigcal" w:date="2023-03-04T22:31:18Z">
        <w:r>
          <w:rPr/>
          <w:t>will</w:t>
        </w:r>
      </w:ins>
      <w:ins w:id="3707" w:author="Jomar Tigcal" w:date="2023-03-04T22:31:18Z">
        <w:r>
          <w:rPr>
            <w:spacing w:val="-3"/>
          </w:rPr>
          <w:t xml:space="preserve"> </w:t>
        </w:r>
      </w:ins>
      <w:ins w:id="3708" w:author="Jomar Tigcal" w:date="2023-03-04T22:31:18Z">
        <w:r>
          <w:rPr/>
          <w:t>be running to fetch and save the TV shows.</w:t>
        </w:r>
      </w:ins>
    </w:p>
    <w:p>
      <w:pPr>
        <w:pStyle w:val="ListParagraph"/>
        <w:numPr>
          <w:ilvl w:val="0"/>
          <w:numId w:val="1"/>
        </w:numPr>
        <w:tabs>
          <w:tab w:val="clear" w:pos="720"/>
          <w:tab w:val="left" w:pos="1274" w:leader="none"/>
        </w:tabs>
        <w:spacing w:before="148" w:after="0"/>
        <w:ind w:left="1274" w:hanging="360"/>
        <w:jc w:val="left"/>
        <w:rPr>
          <w:sz w:val="20"/>
          <w:ins w:id="3717" w:author="Jomar Tigcal" w:date="2023-03-04T22:31:18Z"/>
        </w:rPr>
      </w:pPr>
      <w:ins w:id="3710" w:author="Jomar Tigcal" w:date="2023-03-04T22:31:18Z">
        <w:r>
          <w:rPr>
            <w:sz w:val="20"/>
          </w:rPr>
          <w:t>Create</w:t>
        </w:r>
      </w:ins>
      <w:ins w:id="3711" w:author="Jomar Tigcal" w:date="2023-03-04T22:31:18Z">
        <w:r>
          <w:rPr>
            <w:spacing w:val="-9"/>
            <w:sz w:val="20"/>
          </w:rPr>
          <w:t xml:space="preserve"> </w:t>
        </w:r>
      </w:ins>
      <w:ins w:id="3712" w:author="Jomar Tigcal" w:date="2023-03-04T22:31:18Z">
        <w:r>
          <w:rPr>
            <w:sz w:val="20"/>
          </w:rPr>
          <w:t>the</w:t>
        </w:r>
      </w:ins>
      <w:ins w:id="3713" w:author="Jomar Tigcal" w:date="2023-03-04T22:31:18Z">
        <w:r>
          <w:rPr>
            <w:spacing w:val="-5"/>
            <w:sz w:val="20"/>
          </w:rPr>
          <w:t xml:space="preserve"> </w:t>
        </w:r>
      </w:ins>
      <w:ins w:id="3714" w:author="Jomar Tigcal" w:date="2023-03-04T22:31:18Z">
        <w:r>
          <w:rPr>
            <w:rFonts w:ascii="Courier New" w:hAnsi="Courier New"/>
            <w:b/>
          </w:rPr>
          <w:t>TVShowWorker</w:t>
        </w:r>
      </w:ins>
      <w:ins w:id="3715" w:author="Jomar Tigcal" w:date="2023-03-04T22:31:18Z">
        <w:r>
          <w:rPr>
            <w:rFonts w:ascii="Courier New" w:hAnsi="Courier New"/>
            <w:b/>
            <w:spacing w:val="-80"/>
          </w:rPr>
          <w:t xml:space="preserve"> </w:t>
        </w:r>
      </w:ins>
      <w:ins w:id="3716" w:author="Jomar Tigcal" w:date="2023-03-04T22:31:18Z">
        <w:r>
          <w:rPr>
            <w:spacing w:val="-2"/>
            <w:sz w:val="20"/>
          </w:rPr>
          <w:t>class:</w:t>
        </w:r>
      </w:ins>
    </w:p>
    <w:p>
      <w:pPr>
        <w:sectPr>
          <w:headerReference w:type="even" r:id="rId541"/>
          <w:headerReference w:type="default" r:id="rId542"/>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0" w:after="0"/>
        <w:rPr>
          <w:sz w:val="8"/>
          <w:ins w:id="3746" w:author="Jomar Tigcal" w:date="2023-03-04T22:31:18Z"/>
        </w:rPr>
      </w:pPr>
      <w:r>
        <w:rPr>
          <w:sz w:val="8"/>
        </w:rPr>
        <mc:AlternateContent>
          <mc:Choice Requires="wpg">
            <w:drawing>
              <wp:anchor behindDoc="0" distT="635" distB="0" distL="0" distR="4445" simplePos="0" locked="0" layoutInCell="0" allowOverlap="1" relativeHeight="2029" wp14:anchorId="066D2844">
                <wp:simplePos x="0" y="0"/>
                <wp:positionH relativeFrom="page">
                  <wp:posOffset>1120140</wp:posOffset>
                </wp:positionH>
                <wp:positionV relativeFrom="paragraph">
                  <wp:posOffset>90170</wp:posOffset>
                </wp:positionV>
                <wp:extent cx="5074920" cy="1819275"/>
                <wp:effectExtent l="0" t="635" r="635" b="0"/>
                <wp:wrapTopAndBottom/>
                <wp:docPr id="1913" name="docshapegroup 42"/>
                <a:graphic xmlns:a="http://schemas.openxmlformats.org/drawingml/2006/main">
                  <a:graphicData uri="http://schemas.microsoft.com/office/word/2010/wordprocessingGroup">
                    <wpg:wgp>
                      <wpg:cNvGrpSpPr/>
                      <wpg:grpSpPr>
                        <a:xfrm>
                          <a:off x="0" y="0"/>
                          <a:ext cx="5074920" cy="1819440"/>
                          <a:chOff x="0" y="0"/>
                          <a:chExt cx="5074920" cy="1819440"/>
                        </a:xfrm>
                      </wpg:grpSpPr>
                      <wps:wsp>
                        <wps:cNvSpPr/>
                        <wps:spPr>
                          <a:xfrm>
                            <a:off x="0" y="6480"/>
                            <a:ext cx="5074920" cy="1806480"/>
                          </a:xfrm>
                          <a:prstGeom prst="rect">
                            <a:avLst/>
                          </a:prstGeom>
                          <a:solidFill>
                            <a:srgbClr val="f6f6f6"/>
                          </a:solidFill>
                          <a:ln w="0">
                            <a:noFill/>
                          </a:ln>
                        </wps:spPr>
                        <wps:style>
                          <a:lnRef idx="0"/>
                          <a:fillRef idx="0"/>
                          <a:effectRef idx="0"/>
                          <a:fontRef idx="minor"/>
                        </wps:style>
                        <wps:bodyPr/>
                      </wps:wsp>
                      <wps:wsp>
                        <wps:cNvSpPr/>
                        <wps:spPr>
                          <a:xfrm>
                            <a:off x="0" y="0"/>
                            <a:ext cx="5074920" cy="1819440"/>
                          </a:xfrm>
                          <a:custGeom>
                            <a:avLst/>
                            <a:gdLst>
                              <a:gd name="textAreaLeft" fmla="*/ 0 w 2877120"/>
                              <a:gd name="textAreaRight" fmla="*/ 2883600 w 2877120"/>
                              <a:gd name="textAreaTop" fmla="*/ 0 h 1031400"/>
                              <a:gd name="textAreaBottom" fmla="*/ 1037880 h 1031400"/>
                            </a:gdLst>
                            <a:ahLst/>
                            <a:rect l="textAreaLeft" t="textAreaTop" r="textAreaRight" b="textAreaBottom"/>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793880"/>
                          </a:xfrm>
                          <a:prstGeom prst="rect">
                            <a:avLst/>
                          </a:prstGeom>
                          <a:noFill/>
                          <a:ln w="0">
                            <a:noFill/>
                          </a:ln>
                        </wps:spPr>
                        <wps:style>
                          <a:lnRef idx="0"/>
                          <a:fillRef idx="0"/>
                          <a:effectRef idx="0"/>
                          <a:fontRef idx="minor"/>
                        </wps:style>
                        <wps:txbx>
                          <w:txbxContent>
                            <w:p>
                              <w:pPr>
                                <w:pStyle w:val="Normal"/>
                                <w:spacing w:lineRule="auto" w:line="235" w:before="43" w:after="0"/>
                                <w:ind w:left="669" w:hanging="216"/>
                                <w:rPr>
                                  <w:rFonts w:ascii="Courier New" w:hAnsi="Courier New"/>
                                  <w:sz w:val="18"/>
                                  <w:ins w:id="3718" w:author="Jomar Tigcal" w:date="2023-03-04T22:31:18Z"/>
                                </w:rPr>
                              </w:pPr>
                              <w:r>
                                <w:rPr>
                                  <w:rFonts w:ascii="Courier New" w:hAnsi="Courier New"/>
                                  <w:sz w:val="18"/>
                                </w:rPr>
                                <w:t>class</w:t>
                              </w:r>
                              <w:r>
                                <w:rPr>
                                  <w:rFonts w:ascii="Courier New" w:hAnsi="Courier New"/>
                                  <w:spacing w:val="-8"/>
                                  <w:sz w:val="18"/>
                                </w:rPr>
                                <w:t xml:space="preserve"> </w:t>
                              </w:r>
                              <w:r>
                                <w:rPr>
                                  <w:rFonts w:ascii="Courier New" w:hAnsi="Courier New"/>
                                  <w:sz w:val="18"/>
                                </w:rPr>
                                <w:t>TVShowWorker(private</w:t>
                              </w:r>
                              <w:r>
                                <w:rPr>
                                  <w:rFonts w:ascii="Courier New" w:hAnsi="Courier New"/>
                                  <w:spacing w:val="-8"/>
                                  <w:sz w:val="18"/>
                                </w:rPr>
                                <w:t xml:space="preserve"> </w:t>
                              </w:r>
                              <w:r>
                                <w:rPr>
                                  <w:rFonts w:ascii="Courier New" w:hAnsi="Courier New"/>
                                  <w:sz w:val="18"/>
                                </w:rPr>
                                <w:t>val</w:t>
                              </w:r>
                              <w:r>
                                <w:rPr>
                                  <w:rFonts w:ascii="Courier New" w:hAnsi="Courier New"/>
                                  <w:spacing w:val="-8"/>
                                  <w:sz w:val="18"/>
                                </w:rPr>
                                <w:t xml:space="preserve"> </w:t>
                              </w:r>
                              <w:r>
                                <w:rPr>
                                  <w:rFonts w:ascii="Courier New" w:hAnsi="Courier New"/>
                                  <w:sz w:val="18"/>
                                </w:rPr>
                                <w:t>context:</w:t>
                              </w:r>
                              <w:r>
                                <w:rPr>
                                  <w:rFonts w:ascii="Courier New" w:hAnsi="Courier New"/>
                                  <w:spacing w:val="-8"/>
                                  <w:sz w:val="18"/>
                                </w:rPr>
                                <w:t xml:space="preserve"> </w:t>
                              </w:r>
                              <w:r>
                                <w:rPr>
                                  <w:rFonts w:ascii="Courier New" w:hAnsi="Courier New"/>
                                  <w:sz w:val="18"/>
                                </w:rPr>
                                <w:t>Context,</w:t>
                              </w:r>
                              <w:r>
                                <w:rPr>
                                  <w:rFonts w:ascii="Courier New" w:hAnsi="Courier New"/>
                                  <w:spacing w:val="-8"/>
                                  <w:sz w:val="18"/>
                                </w:rPr>
                                <w:t xml:space="preserve"> </w:t>
                              </w:r>
                              <w:r>
                                <w:rPr>
                                  <w:rFonts w:ascii="Courier New" w:hAnsi="Courier New"/>
                                  <w:sz w:val="18"/>
                                </w:rPr>
                                <w:t>params: WorkerParameters) : Worker(context, params) {</w:t>
                              </w:r>
                            </w:p>
                            <w:p>
                              <w:pPr>
                                <w:pStyle w:val="Normal"/>
                                <w:spacing w:before="17" w:after="0"/>
                                <w:ind w:left="885" w:hanging="0"/>
                                <w:rPr>
                                  <w:rFonts w:ascii="Courier New" w:hAnsi="Courier New"/>
                                  <w:sz w:val="18"/>
                                </w:rPr>
                              </w:pPr>
                              <w:r>
                                <w:rPr>
                                  <w:rFonts w:ascii="Courier New" w:hAnsi="Courier New"/>
                                  <w:sz w:val="18"/>
                                </w:rPr>
                                <w:t>override</w:t>
                              </w:r>
                              <w:r>
                                <w:rPr>
                                  <w:rFonts w:ascii="Courier New" w:hAnsi="Courier New"/>
                                  <w:spacing w:val="-7"/>
                                  <w:sz w:val="18"/>
                                </w:rPr>
                                <w:t xml:space="preserve"> </w:t>
                              </w:r>
                              <w:r>
                                <w:rPr>
                                  <w:rFonts w:ascii="Courier New" w:hAnsi="Courier New"/>
                                  <w:sz w:val="18"/>
                                </w:rPr>
                                <w:t>fun</w:t>
                              </w:r>
                              <w:r>
                                <w:rPr>
                                  <w:rFonts w:ascii="Courier New" w:hAnsi="Courier New"/>
                                  <w:spacing w:val="-6"/>
                                  <w:sz w:val="18"/>
                                </w:rPr>
                                <w:t xml:space="preserve"> </w:t>
                              </w:r>
                              <w:r>
                                <w:rPr>
                                  <w:rFonts w:ascii="Courier New" w:hAnsi="Courier New"/>
                                  <w:sz w:val="18"/>
                                </w:rPr>
                                <w:t>doWork():</w:t>
                              </w:r>
                              <w:r>
                                <w:rPr>
                                  <w:rFonts w:ascii="Courier New" w:hAnsi="Courier New"/>
                                  <w:spacing w:val="-7"/>
                                  <w:sz w:val="18"/>
                                </w:rPr>
                                <w:t xml:space="preserve"> </w:t>
                              </w:r>
                              <w:r>
                                <w:rPr>
                                  <w:rFonts w:ascii="Courier New" w:hAnsi="Courier New"/>
                                  <w:sz w:val="18"/>
                                </w:rPr>
                                <w:t>Result</w:t>
                              </w:r>
                              <w:r>
                                <w:rPr>
                                  <w:rFonts w:ascii="Courier New" w:hAnsi="Courier New"/>
                                  <w:spacing w:val="-6"/>
                                  <w:sz w:val="18"/>
                                </w:rPr>
                                <w:t xml:space="preserve"> </w:t>
                              </w:r>
                              <w:r>
                                <w:rPr>
                                  <w:rFonts w:ascii="Courier New" w:hAnsi="Courier New"/>
                                  <w:spacing w:val="-10"/>
                                  <w:sz w:val="18"/>
                                </w:rPr>
                                <w:t>{</w:t>
                              </w:r>
                            </w:p>
                            <w:p>
                              <w:pPr>
                                <w:pStyle w:val="Normal"/>
                                <w:spacing w:lineRule="auto" w:line="235" w:before="80" w:after="0"/>
                                <w:ind w:left="1533" w:right="1185" w:hanging="216"/>
                                <w:rPr>
                                  <w:rFonts w:ascii="Courier New" w:hAnsi="Courier New"/>
                                  <w:sz w:val="18"/>
                                </w:rPr>
                              </w:pPr>
                              <w:r>
                                <w:rPr>
                                  <w:rFonts w:ascii="Courier New" w:hAnsi="Courier New"/>
                                  <w:sz w:val="18"/>
                                </w:rPr>
                                <w:t>val</w:t>
                              </w:r>
                              <w:r>
                                <w:rPr>
                                  <w:rFonts w:ascii="Courier New" w:hAnsi="Courier New"/>
                                  <w:spacing w:val="-10"/>
                                  <w:sz w:val="18"/>
                                </w:rPr>
                                <w:t xml:space="preserve"> </w:t>
                              </w:r>
                              <w:r>
                                <w:rPr>
                                  <w:rFonts w:ascii="Courier New" w:hAnsi="Courier New"/>
                                  <w:sz w:val="18"/>
                                </w:rPr>
                                <w:t>tvShowRepository</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(context</w:t>
                              </w:r>
                              <w:r>
                                <w:rPr>
                                  <w:rFonts w:ascii="Courier New" w:hAnsi="Courier New"/>
                                  <w:spacing w:val="-10"/>
                                  <w:sz w:val="18"/>
                                </w:rPr>
                                <w:t xml:space="preserve"> </w:t>
                              </w:r>
                              <w:r>
                                <w:rPr>
                                  <w:rFonts w:ascii="Courier New" w:hAnsi="Courier New"/>
                                  <w:sz w:val="18"/>
                                </w:rPr>
                                <w:t xml:space="preserve">as </w:t>
                              </w:r>
                              <w:r>
                                <w:rPr>
                                  <w:rFonts w:ascii="Courier New" w:hAnsi="Courier New"/>
                                  <w:spacing w:val="-2"/>
                                  <w:sz w:val="18"/>
                                </w:rPr>
                                <w:t>TVApplication).tvShowRepository</w:t>
                              </w:r>
                            </w:p>
                            <w:p>
                              <w:pPr>
                                <w:pStyle w:val="Normal"/>
                                <w:spacing w:lineRule="auto" w:line="324" w:before="17" w:after="0"/>
                                <w:ind w:left="1749" w:hanging="432"/>
                                <w:rPr>
                                  <w:rFonts w:ascii="Courier New" w:hAnsi="Courier New"/>
                                  <w:sz w:val="18"/>
                                </w:rPr>
                              </w:pPr>
                              <w:r>
                                <w:rPr>
                                  <w:rFonts w:ascii="Courier New" w:hAnsi="Courier New"/>
                                  <w:sz w:val="18"/>
                                </w:rPr>
                                <w:t xml:space="preserve">CoroutineScope(Dispatchers.IO).launch { </w:t>
                              </w:r>
                              <w:r>
                                <w:rPr>
                                  <w:rFonts w:ascii="Courier New" w:hAnsi="Courier New"/>
                                  <w:spacing w:val="-2"/>
                                  <w:sz w:val="18"/>
                                </w:rPr>
                                <w:t>tvShowRepository.fetchTVShowsFromNetwork()</w:t>
                              </w:r>
                            </w:p>
                            <w:p>
                              <w:pPr>
                                <w:pStyle w:val="Normal"/>
                                <w:spacing w:before="1" w:after="0"/>
                                <w:ind w:left="1317" w:hanging="0"/>
                                <w:rPr>
                                  <w:rFonts w:ascii="Courier New" w:hAnsi="Courier New"/>
                                  <w:sz w:val="18"/>
                                </w:rPr>
                              </w:pPr>
                              <w:r>
                                <w:rPr>
                                  <w:rFonts w:ascii="Courier New" w:hAnsi="Courier New"/>
                                  <w:sz w:val="18"/>
                                </w:rPr>
                                <w:t>}</w:t>
                              </w:r>
                            </w:p>
                            <w:p>
                              <w:pPr>
                                <w:pStyle w:val="Normal"/>
                                <w:spacing w:before="76" w:after="0"/>
                                <w:ind w:left="1317" w:hanging="0"/>
                                <w:rPr>
                                  <w:rFonts w:ascii="Courier New" w:hAnsi="Courier New"/>
                                  <w:sz w:val="18"/>
                                </w:rPr>
                              </w:pPr>
                              <w:r>
                                <w:rPr>
                                  <w:rFonts w:ascii="Courier New" w:hAnsi="Courier New"/>
                                  <w:sz w:val="18"/>
                                </w:rPr>
                                <w:t>return</w:t>
                              </w:r>
                              <w:r>
                                <w:rPr>
                                  <w:rFonts w:ascii="Courier New" w:hAnsi="Courier New"/>
                                  <w:spacing w:val="-6"/>
                                  <w:sz w:val="18"/>
                                </w:rPr>
                                <w:t xml:space="preserve"> </w:t>
                              </w:r>
                              <w:r>
                                <w:rPr>
                                  <w:rFonts w:ascii="Courier New" w:hAnsi="Courier New"/>
                                  <w:spacing w:val="-2"/>
                                  <w:sz w:val="18"/>
                                </w:rPr>
                                <w:t>Result.success()</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7"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 42" style="position:absolute;margin-left:88.2pt;margin-top:7.1pt;width:399.6pt;height:143.25pt" coordorigin="1764,142" coordsize="7992,2865">
                <v:rect id="shape_0" path="m0,0l-2147483645,0l-2147483645,-2147483646l0,-2147483646xe" fillcolor="#f6f6f6" stroked="f" o:allowincell="f" style="position:absolute;left:1764;top:152;width:7991;height:284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2;width:7991;height:2824;mso-wrap-style:square;v-text-anchor:top;mso-position-horizontal-relative:page">
                  <v:fill o:detectmouseclick="t" on="false"/>
                  <v:stroke color="#3465a4" joinstyle="round" endcap="flat"/>
                  <v:textbox>
                    <w:txbxContent>
                      <w:p>
                        <w:pPr>
                          <w:pStyle w:val="Normal"/>
                          <w:spacing w:lineRule="auto" w:line="235" w:before="43" w:after="0"/>
                          <w:ind w:left="669" w:hanging="216"/>
                          <w:rPr>
                            <w:rFonts w:ascii="Courier New" w:hAnsi="Courier New"/>
                            <w:sz w:val="18"/>
                            <w:ins w:id="3719" w:author="Jomar Tigcal" w:date="2023-03-04T22:31:18Z"/>
                          </w:rPr>
                        </w:pPr>
                        <w:r>
                          <w:rPr>
                            <w:rFonts w:ascii="Courier New" w:hAnsi="Courier New"/>
                            <w:sz w:val="18"/>
                          </w:rPr>
                          <w:t>class</w:t>
                        </w:r>
                        <w:r>
                          <w:rPr>
                            <w:rFonts w:ascii="Courier New" w:hAnsi="Courier New"/>
                            <w:spacing w:val="-8"/>
                            <w:sz w:val="18"/>
                          </w:rPr>
                          <w:t xml:space="preserve"> </w:t>
                        </w:r>
                        <w:r>
                          <w:rPr>
                            <w:rFonts w:ascii="Courier New" w:hAnsi="Courier New"/>
                            <w:sz w:val="18"/>
                          </w:rPr>
                          <w:t>TVShowWorker(private</w:t>
                        </w:r>
                        <w:r>
                          <w:rPr>
                            <w:rFonts w:ascii="Courier New" w:hAnsi="Courier New"/>
                            <w:spacing w:val="-8"/>
                            <w:sz w:val="18"/>
                          </w:rPr>
                          <w:t xml:space="preserve"> </w:t>
                        </w:r>
                        <w:r>
                          <w:rPr>
                            <w:rFonts w:ascii="Courier New" w:hAnsi="Courier New"/>
                            <w:sz w:val="18"/>
                          </w:rPr>
                          <w:t>val</w:t>
                        </w:r>
                        <w:r>
                          <w:rPr>
                            <w:rFonts w:ascii="Courier New" w:hAnsi="Courier New"/>
                            <w:spacing w:val="-8"/>
                            <w:sz w:val="18"/>
                          </w:rPr>
                          <w:t xml:space="preserve"> </w:t>
                        </w:r>
                        <w:r>
                          <w:rPr>
                            <w:rFonts w:ascii="Courier New" w:hAnsi="Courier New"/>
                            <w:sz w:val="18"/>
                          </w:rPr>
                          <w:t>context:</w:t>
                        </w:r>
                        <w:r>
                          <w:rPr>
                            <w:rFonts w:ascii="Courier New" w:hAnsi="Courier New"/>
                            <w:spacing w:val="-8"/>
                            <w:sz w:val="18"/>
                          </w:rPr>
                          <w:t xml:space="preserve"> </w:t>
                        </w:r>
                        <w:r>
                          <w:rPr>
                            <w:rFonts w:ascii="Courier New" w:hAnsi="Courier New"/>
                            <w:sz w:val="18"/>
                          </w:rPr>
                          <w:t>Context,</w:t>
                        </w:r>
                        <w:r>
                          <w:rPr>
                            <w:rFonts w:ascii="Courier New" w:hAnsi="Courier New"/>
                            <w:spacing w:val="-8"/>
                            <w:sz w:val="18"/>
                          </w:rPr>
                          <w:t xml:space="preserve"> </w:t>
                        </w:r>
                        <w:r>
                          <w:rPr>
                            <w:rFonts w:ascii="Courier New" w:hAnsi="Courier New"/>
                            <w:sz w:val="18"/>
                          </w:rPr>
                          <w:t>params: WorkerParameters) : Worker(context, params) {</w:t>
                        </w:r>
                      </w:p>
                      <w:p>
                        <w:pPr>
                          <w:pStyle w:val="Normal"/>
                          <w:spacing w:before="17" w:after="0"/>
                          <w:ind w:left="885" w:hanging="0"/>
                          <w:rPr>
                            <w:rFonts w:ascii="Courier New" w:hAnsi="Courier New"/>
                            <w:sz w:val="18"/>
                          </w:rPr>
                        </w:pPr>
                        <w:r>
                          <w:rPr>
                            <w:rFonts w:ascii="Courier New" w:hAnsi="Courier New"/>
                            <w:sz w:val="18"/>
                          </w:rPr>
                          <w:t>override</w:t>
                        </w:r>
                        <w:r>
                          <w:rPr>
                            <w:rFonts w:ascii="Courier New" w:hAnsi="Courier New"/>
                            <w:spacing w:val="-7"/>
                            <w:sz w:val="18"/>
                          </w:rPr>
                          <w:t xml:space="preserve"> </w:t>
                        </w:r>
                        <w:r>
                          <w:rPr>
                            <w:rFonts w:ascii="Courier New" w:hAnsi="Courier New"/>
                            <w:sz w:val="18"/>
                          </w:rPr>
                          <w:t>fun</w:t>
                        </w:r>
                        <w:r>
                          <w:rPr>
                            <w:rFonts w:ascii="Courier New" w:hAnsi="Courier New"/>
                            <w:spacing w:val="-6"/>
                            <w:sz w:val="18"/>
                          </w:rPr>
                          <w:t xml:space="preserve"> </w:t>
                        </w:r>
                        <w:r>
                          <w:rPr>
                            <w:rFonts w:ascii="Courier New" w:hAnsi="Courier New"/>
                            <w:sz w:val="18"/>
                          </w:rPr>
                          <w:t>doWork():</w:t>
                        </w:r>
                        <w:r>
                          <w:rPr>
                            <w:rFonts w:ascii="Courier New" w:hAnsi="Courier New"/>
                            <w:spacing w:val="-7"/>
                            <w:sz w:val="18"/>
                          </w:rPr>
                          <w:t xml:space="preserve"> </w:t>
                        </w:r>
                        <w:r>
                          <w:rPr>
                            <w:rFonts w:ascii="Courier New" w:hAnsi="Courier New"/>
                            <w:sz w:val="18"/>
                          </w:rPr>
                          <w:t>Result</w:t>
                        </w:r>
                        <w:r>
                          <w:rPr>
                            <w:rFonts w:ascii="Courier New" w:hAnsi="Courier New"/>
                            <w:spacing w:val="-6"/>
                            <w:sz w:val="18"/>
                          </w:rPr>
                          <w:t xml:space="preserve"> </w:t>
                        </w:r>
                        <w:r>
                          <w:rPr>
                            <w:rFonts w:ascii="Courier New" w:hAnsi="Courier New"/>
                            <w:spacing w:val="-10"/>
                            <w:sz w:val="18"/>
                          </w:rPr>
                          <w:t>{</w:t>
                        </w:r>
                      </w:p>
                      <w:p>
                        <w:pPr>
                          <w:pStyle w:val="Normal"/>
                          <w:spacing w:lineRule="auto" w:line="235" w:before="80" w:after="0"/>
                          <w:ind w:left="1533" w:right="1185" w:hanging="216"/>
                          <w:rPr>
                            <w:rFonts w:ascii="Courier New" w:hAnsi="Courier New"/>
                            <w:sz w:val="18"/>
                          </w:rPr>
                        </w:pPr>
                        <w:r>
                          <w:rPr>
                            <w:rFonts w:ascii="Courier New" w:hAnsi="Courier New"/>
                            <w:sz w:val="18"/>
                          </w:rPr>
                          <w:t>val</w:t>
                        </w:r>
                        <w:r>
                          <w:rPr>
                            <w:rFonts w:ascii="Courier New" w:hAnsi="Courier New"/>
                            <w:spacing w:val="-10"/>
                            <w:sz w:val="18"/>
                          </w:rPr>
                          <w:t xml:space="preserve"> </w:t>
                        </w:r>
                        <w:r>
                          <w:rPr>
                            <w:rFonts w:ascii="Courier New" w:hAnsi="Courier New"/>
                            <w:sz w:val="18"/>
                          </w:rPr>
                          <w:t>tvShowRepository</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(context</w:t>
                        </w:r>
                        <w:r>
                          <w:rPr>
                            <w:rFonts w:ascii="Courier New" w:hAnsi="Courier New"/>
                            <w:spacing w:val="-10"/>
                            <w:sz w:val="18"/>
                          </w:rPr>
                          <w:t xml:space="preserve"> </w:t>
                        </w:r>
                        <w:r>
                          <w:rPr>
                            <w:rFonts w:ascii="Courier New" w:hAnsi="Courier New"/>
                            <w:sz w:val="18"/>
                          </w:rPr>
                          <w:t xml:space="preserve">as </w:t>
                        </w:r>
                        <w:r>
                          <w:rPr>
                            <w:rFonts w:ascii="Courier New" w:hAnsi="Courier New"/>
                            <w:spacing w:val="-2"/>
                            <w:sz w:val="18"/>
                          </w:rPr>
                          <w:t>TVApplication).tvShowRepository</w:t>
                        </w:r>
                      </w:p>
                      <w:p>
                        <w:pPr>
                          <w:pStyle w:val="Normal"/>
                          <w:spacing w:lineRule="auto" w:line="324" w:before="17" w:after="0"/>
                          <w:ind w:left="1749" w:hanging="432"/>
                          <w:rPr>
                            <w:rFonts w:ascii="Courier New" w:hAnsi="Courier New"/>
                            <w:sz w:val="18"/>
                          </w:rPr>
                        </w:pPr>
                        <w:r>
                          <w:rPr>
                            <w:rFonts w:ascii="Courier New" w:hAnsi="Courier New"/>
                            <w:sz w:val="18"/>
                          </w:rPr>
                          <w:t xml:space="preserve">CoroutineScope(Dispatchers.IO).launch { </w:t>
                        </w:r>
                        <w:r>
                          <w:rPr>
                            <w:rFonts w:ascii="Courier New" w:hAnsi="Courier New"/>
                            <w:spacing w:val="-2"/>
                            <w:sz w:val="18"/>
                          </w:rPr>
                          <w:t>tvShowRepository.fetchTVShowsFromNetwork()</w:t>
                        </w:r>
                      </w:p>
                      <w:p>
                        <w:pPr>
                          <w:pStyle w:val="Normal"/>
                          <w:spacing w:before="1" w:after="0"/>
                          <w:ind w:left="1317" w:hanging="0"/>
                          <w:rPr>
                            <w:rFonts w:ascii="Courier New" w:hAnsi="Courier New"/>
                            <w:sz w:val="18"/>
                          </w:rPr>
                        </w:pPr>
                        <w:r>
                          <w:rPr>
                            <w:rFonts w:ascii="Courier New" w:hAnsi="Courier New"/>
                            <w:sz w:val="18"/>
                          </w:rPr>
                          <w:t>}</w:t>
                        </w:r>
                      </w:p>
                      <w:p>
                        <w:pPr>
                          <w:pStyle w:val="Normal"/>
                          <w:spacing w:before="76" w:after="0"/>
                          <w:ind w:left="1317" w:hanging="0"/>
                          <w:rPr>
                            <w:rFonts w:ascii="Courier New" w:hAnsi="Courier New"/>
                            <w:sz w:val="18"/>
                          </w:rPr>
                        </w:pPr>
                        <w:r>
                          <w:rPr>
                            <w:rFonts w:ascii="Courier New" w:hAnsi="Courier New"/>
                            <w:sz w:val="18"/>
                          </w:rPr>
                          <w:t>return</w:t>
                        </w:r>
                        <w:r>
                          <w:rPr>
                            <w:rFonts w:ascii="Courier New" w:hAnsi="Courier New"/>
                            <w:spacing w:val="-6"/>
                            <w:sz w:val="18"/>
                          </w:rPr>
                          <w:t xml:space="preserve"> </w:t>
                        </w:r>
                        <w:r>
                          <w:rPr>
                            <w:rFonts w:ascii="Courier New" w:hAnsi="Courier New"/>
                            <w:spacing w:val="-2"/>
                            <w:sz w:val="18"/>
                          </w:rPr>
                          <w:t>Result.success()</w:t>
                        </w:r>
                      </w:p>
                      <w:p>
                        <w:pPr>
                          <w:pStyle w:val="Normal"/>
                          <w:spacing w:before="76" w:after="0"/>
                          <w:ind w:left="885" w:hanging="0"/>
                          <w:rPr>
                            <w:rFonts w:ascii="Courier New" w:hAnsi="Courier New"/>
                            <w:sz w:val="18"/>
                          </w:rPr>
                        </w:pPr>
                        <w:r>
                          <w:rPr>
                            <w:rFonts w:ascii="Courier New" w:hAnsi="Courier New"/>
                            <w:sz w:val="18"/>
                          </w:rPr>
                          <w:t>}</w:t>
                        </w:r>
                      </w:p>
                      <w:p>
                        <w:pPr>
                          <w:pStyle w:val="Normal"/>
                          <w:spacing w:before="77"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TextBody"/>
        <w:spacing w:before="12" w:after="0"/>
        <w:rPr>
          <w:sz w:val="7"/>
          <w:ins w:id="3748" w:author="Jomar Tigcal" w:date="2023-03-04T22:31:18Z"/>
        </w:rPr>
      </w:pPr>
      <w:ins w:id="3747" w:author="Jomar Tigcal" w:date="2023-03-04T22:31:18Z">
        <w:r>
          <w:rPr>
            <w:sz w:val="7"/>
          </w:rPr>
        </w:r>
      </w:ins>
    </w:p>
    <w:p>
      <w:pPr>
        <w:pStyle w:val="ListParagraph"/>
        <w:numPr>
          <w:ilvl w:val="0"/>
          <w:numId w:val="1"/>
        </w:numPr>
        <w:tabs>
          <w:tab w:val="clear" w:pos="720"/>
          <w:tab w:val="left" w:pos="554" w:leader="none"/>
        </w:tabs>
        <w:spacing w:before="101" w:after="0"/>
        <w:jc w:val="left"/>
        <w:rPr>
          <w:sz w:val="20"/>
          <w:ins w:id="3769" w:author="Jomar Tigcal" w:date="2023-03-04T22:31:18Z"/>
        </w:rPr>
      </w:pPr>
      <w:ins w:id="3749" w:author="Jomar Tigcal" w:date="2023-03-04T22:31:18Z">
        <w:r>
          <w:rPr>
            <w:sz w:val="20"/>
          </w:rPr>
          <w:t>Open</w:t>
        </w:r>
      </w:ins>
      <w:ins w:id="3750" w:author="Jomar Tigcal" w:date="2023-03-04T22:31:18Z">
        <w:r>
          <w:rPr>
            <w:spacing w:val="-10"/>
            <w:sz w:val="20"/>
          </w:rPr>
          <w:t xml:space="preserve"> </w:t>
        </w:r>
      </w:ins>
      <w:ins w:id="3751" w:author="Jomar Tigcal" w:date="2023-03-04T22:31:18Z">
        <w:r>
          <w:rPr>
            <w:rFonts w:ascii="Courier New" w:hAnsi="Courier New"/>
            <w:b/>
          </w:rPr>
          <w:t>TVApplication</w:t>
        </w:r>
      </w:ins>
      <w:ins w:id="3752" w:author="Jomar Tigcal" w:date="2023-03-04T22:31:18Z">
        <w:r>
          <w:rPr>
            <w:rFonts w:ascii="Courier New" w:hAnsi="Courier New"/>
            <w:b/>
            <w:spacing w:val="-80"/>
          </w:rPr>
          <w:t xml:space="preserve"> </w:t>
        </w:r>
      </w:ins>
      <w:ins w:id="3753" w:author="Jomar Tigcal" w:date="2023-03-04T22:31:18Z">
        <w:r>
          <w:rPr>
            <w:sz w:val="20"/>
          </w:rPr>
          <w:t>and</w:t>
        </w:r>
      </w:ins>
      <w:ins w:id="3754" w:author="Jomar Tigcal" w:date="2023-03-04T22:31:18Z">
        <w:r>
          <w:rPr>
            <w:spacing w:val="-4"/>
            <w:sz w:val="20"/>
          </w:rPr>
          <w:t xml:space="preserve"> </w:t>
        </w:r>
      </w:ins>
      <w:ins w:id="3755" w:author="Jomar Tigcal" w:date="2023-03-04T22:31:18Z">
        <w:r>
          <w:rPr>
            <w:sz w:val="20"/>
          </w:rPr>
          <w:t>at</w:t>
        </w:r>
      </w:ins>
      <w:ins w:id="3756" w:author="Jomar Tigcal" w:date="2023-03-04T22:31:18Z">
        <w:r>
          <w:rPr>
            <w:spacing w:val="-3"/>
            <w:sz w:val="20"/>
          </w:rPr>
          <w:t xml:space="preserve"> </w:t>
        </w:r>
      </w:ins>
      <w:ins w:id="3757" w:author="Jomar Tigcal" w:date="2023-03-04T22:31:18Z">
        <w:r>
          <w:rPr>
            <w:sz w:val="20"/>
          </w:rPr>
          <w:t>the</w:t>
        </w:r>
      </w:ins>
      <w:ins w:id="3758" w:author="Jomar Tigcal" w:date="2023-03-04T22:31:18Z">
        <w:r>
          <w:rPr>
            <w:spacing w:val="-3"/>
            <w:sz w:val="20"/>
          </w:rPr>
          <w:t xml:space="preserve"> </w:t>
        </w:r>
      </w:ins>
      <w:ins w:id="3759" w:author="Jomar Tigcal" w:date="2023-03-04T22:31:18Z">
        <w:r>
          <w:rPr>
            <w:sz w:val="20"/>
          </w:rPr>
          <w:t>end</w:t>
        </w:r>
      </w:ins>
      <w:ins w:id="3760" w:author="Jomar Tigcal" w:date="2023-03-04T22:31:18Z">
        <w:r>
          <w:rPr>
            <w:spacing w:val="-3"/>
            <w:sz w:val="20"/>
          </w:rPr>
          <w:t xml:space="preserve"> </w:t>
        </w:r>
      </w:ins>
      <w:ins w:id="3761" w:author="Jomar Tigcal" w:date="2023-03-04T22:31:18Z">
        <w:r>
          <w:rPr>
            <w:sz w:val="20"/>
          </w:rPr>
          <w:t>of</w:t>
        </w:r>
      </w:ins>
      <w:ins w:id="3762" w:author="Jomar Tigcal" w:date="2023-03-04T22:31:18Z">
        <w:r>
          <w:rPr>
            <w:spacing w:val="-3"/>
            <w:sz w:val="20"/>
          </w:rPr>
          <w:t xml:space="preserve"> </w:t>
        </w:r>
      </w:ins>
      <w:ins w:id="3763" w:author="Jomar Tigcal" w:date="2023-03-04T22:31:18Z">
        <w:r>
          <w:rPr>
            <w:sz w:val="20"/>
          </w:rPr>
          <w:t>the</w:t>
        </w:r>
      </w:ins>
      <w:ins w:id="3764" w:author="Jomar Tigcal" w:date="2023-03-04T22:31:18Z">
        <w:r>
          <w:rPr>
            <w:spacing w:val="-3"/>
            <w:sz w:val="20"/>
          </w:rPr>
          <w:t xml:space="preserve"> </w:t>
        </w:r>
      </w:ins>
      <w:ins w:id="3765" w:author="Jomar Tigcal" w:date="2023-03-04T22:31:18Z">
        <w:r>
          <w:rPr>
            <w:rFonts w:ascii="Courier New" w:hAnsi="Courier New"/>
            <w:b/>
          </w:rPr>
          <w:t>onCreate</w:t>
        </w:r>
      </w:ins>
      <w:ins w:id="3766" w:author="Jomar Tigcal" w:date="2023-03-04T22:31:18Z">
        <w:r>
          <w:rPr>
            <w:rFonts w:ascii="Courier New" w:hAnsi="Courier New"/>
            <w:b/>
            <w:spacing w:val="-80"/>
          </w:rPr>
          <w:t xml:space="preserve"> </w:t>
        </w:r>
      </w:ins>
      <w:ins w:id="3767" w:author="Jomar Tigcal" w:date="2023-03-04T22:31:18Z">
        <w:r>
          <w:rPr>
            <w:sz w:val="20"/>
          </w:rPr>
          <w:t>function,</w:t>
        </w:r>
      </w:ins>
      <w:ins w:id="3768" w:author="Jomar Tigcal" w:date="2023-03-04T22:31:18Z">
        <w:r>
          <w:rPr>
            <w:spacing w:val="-2"/>
            <w:sz w:val="20"/>
          </w:rPr>
          <w:t xml:space="preserve"> schedule</w:t>
        </w:r>
      </w:ins>
    </w:p>
    <w:p>
      <w:pPr>
        <w:pStyle w:val="Normal"/>
        <w:ind w:left="554" w:hanging="0"/>
        <w:rPr>
          <w:sz w:val="20"/>
          <w:ins w:id="3783" w:author="Jomar Tigcal" w:date="2023-03-04T22:31:18Z"/>
        </w:rPr>
      </w:pPr>
      <w:ins w:id="3770" w:author="Jomar Tigcal" w:date="2023-03-04T22:31:18Z">
        <w:r>
          <w:rPr>
            <w:rFonts w:ascii="Courier New" w:hAnsi="Courier New"/>
            <w:b/>
          </w:rPr>
          <w:t>TVShowWorker</w:t>
        </w:r>
      </w:ins>
      <w:ins w:id="3771" w:author="Jomar Tigcal" w:date="2023-03-04T22:31:18Z">
        <w:r>
          <w:rPr>
            <w:rFonts w:ascii="Courier New" w:hAnsi="Courier New"/>
            <w:b/>
            <w:spacing w:val="-82"/>
          </w:rPr>
          <w:t xml:space="preserve"> </w:t>
        </w:r>
      </w:ins>
      <w:ins w:id="3772" w:author="Jomar Tigcal" w:date="2023-03-04T22:31:18Z">
        <w:r>
          <w:rPr>
            <w:sz w:val="20"/>
          </w:rPr>
          <w:t>to</w:t>
        </w:r>
      </w:ins>
      <w:ins w:id="3773" w:author="Jomar Tigcal" w:date="2023-03-04T22:31:18Z">
        <w:r>
          <w:rPr>
            <w:spacing w:val="-9"/>
            <w:sz w:val="20"/>
          </w:rPr>
          <w:t xml:space="preserve"> </w:t>
        </w:r>
      </w:ins>
      <w:ins w:id="3774" w:author="Jomar Tigcal" w:date="2023-03-04T22:31:18Z">
        <w:r>
          <w:rPr>
            <w:sz w:val="20"/>
          </w:rPr>
          <w:t>retrieve</w:t>
        </w:r>
      </w:ins>
      <w:ins w:id="3775" w:author="Jomar Tigcal" w:date="2023-03-04T22:31:18Z">
        <w:r>
          <w:rPr>
            <w:spacing w:val="-5"/>
            <w:sz w:val="20"/>
          </w:rPr>
          <w:t xml:space="preserve"> </w:t>
        </w:r>
      </w:ins>
      <w:ins w:id="3776" w:author="Jomar Tigcal" w:date="2023-03-04T22:31:18Z">
        <w:r>
          <w:rPr>
            <w:sz w:val="20"/>
          </w:rPr>
          <w:t>and</w:t>
        </w:r>
      </w:ins>
      <w:ins w:id="3777" w:author="Jomar Tigcal" w:date="2023-03-04T22:31:18Z">
        <w:r>
          <w:rPr>
            <w:spacing w:val="-6"/>
            <w:sz w:val="20"/>
          </w:rPr>
          <w:t xml:space="preserve"> </w:t>
        </w:r>
      </w:ins>
      <w:ins w:id="3778" w:author="Jomar Tigcal" w:date="2023-03-04T22:31:18Z">
        <w:r>
          <w:rPr>
            <w:sz w:val="20"/>
          </w:rPr>
          <w:t>save</w:t>
        </w:r>
      </w:ins>
      <w:ins w:id="3779" w:author="Jomar Tigcal" w:date="2023-03-04T22:31:18Z">
        <w:r>
          <w:rPr>
            <w:spacing w:val="-4"/>
            <w:sz w:val="20"/>
          </w:rPr>
          <w:t xml:space="preserve"> </w:t>
        </w:r>
      </w:ins>
      <w:ins w:id="3780" w:author="Jomar Tigcal" w:date="2023-03-04T22:31:18Z">
        <w:r>
          <w:rPr>
            <w:sz w:val="20"/>
          </w:rPr>
          <w:t>the</w:t>
        </w:r>
      </w:ins>
      <w:ins w:id="3781" w:author="Jomar Tigcal" w:date="2023-03-04T22:31:18Z">
        <w:r>
          <w:rPr>
            <w:spacing w:val="-4"/>
            <w:sz w:val="20"/>
          </w:rPr>
          <w:t xml:space="preserve"> </w:t>
        </w:r>
      </w:ins>
      <w:ins w:id="3782" w:author="Jomar Tigcal" w:date="2023-03-04T22:31:18Z">
        <w:r>
          <w:rPr>
            <w:spacing w:val="-2"/>
            <w:sz w:val="20"/>
          </w:rPr>
          <w:t>shows:</w:t>
        </w:r>
      </w:ins>
    </w:p>
    <w:p>
      <w:pPr>
        <w:pStyle w:val="TextBody"/>
        <w:spacing w:before="10" w:after="0"/>
        <w:rPr>
          <w:sz w:val="8"/>
          <w:ins w:id="3786" w:author="Jomar Tigcal" w:date="2023-03-04T22:31:18Z"/>
        </w:rPr>
      </w:pPr>
      <w:r>
        <w:rPr>
          <w:sz w:val="8"/>
        </w:rPr>
        <mc:AlternateContent>
          <mc:Choice Requires="wpg">
            <w:drawing>
              <wp:anchor behindDoc="0" distT="0" distB="0" distL="0" distR="4445" simplePos="0" locked="0" layoutInCell="0" allowOverlap="1" relativeHeight="2031" wp14:anchorId="50E6847D">
                <wp:simplePos x="0" y="0"/>
                <wp:positionH relativeFrom="page">
                  <wp:posOffset>662940</wp:posOffset>
                </wp:positionH>
                <wp:positionV relativeFrom="paragraph">
                  <wp:posOffset>90805</wp:posOffset>
                </wp:positionV>
                <wp:extent cx="5074920" cy="2263775"/>
                <wp:effectExtent l="0" t="635" r="635" b="0"/>
                <wp:wrapTopAndBottom/>
                <wp:docPr id="1921" name="docshapegroup 43"/>
                <a:graphic xmlns:a="http://schemas.openxmlformats.org/drawingml/2006/main">
                  <a:graphicData uri="http://schemas.microsoft.com/office/word/2010/wordprocessingGroup">
                    <wpg:wgp>
                      <wpg:cNvGrpSpPr/>
                      <wpg:grpSpPr>
                        <a:xfrm>
                          <a:off x="0" y="0"/>
                          <a:ext cx="5074920" cy="2263680"/>
                          <a:chOff x="0" y="0"/>
                          <a:chExt cx="5074920" cy="2263680"/>
                        </a:xfrm>
                      </wpg:grpSpPr>
                      <wps:wsp>
                        <wps:cNvSpPr/>
                        <wps:spPr>
                          <a:xfrm>
                            <a:off x="0" y="6480"/>
                            <a:ext cx="5074920" cy="2251080"/>
                          </a:xfrm>
                          <a:prstGeom prst="rect">
                            <a:avLst/>
                          </a:prstGeom>
                          <a:solidFill>
                            <a:srgbClr val="f6f6f6"/>
                          </a:solidFill>
                          <a:ln w="0">
                            <a:noFill/>
                          </a:ln>
                        </wps:spPr>
                        <wps:style>
                          <a:lnRef idx="0"/>
                          <a:fillRef idx="0"/>
                          <a:effectRef idx="0"/>
                          <a:fontRef idx="minor"/>
                        </wps:style>
                        <wps:bodyPr/>
                      </wps:wsp>
                      <wps:wsp>
                        <wps:cNvSpPr/>
                        <wps:spPr>
                          <a:xfrm>
                            <a:off x="0" y="0"/>
                            <a:ext cx="5074920" cy="2263680"/>
                          </a:xfrm>
                          <a:custGeom>
                            <a:avLst/>
                            <a:gdLst>
                              <a:gd name="textAreaLeft" fmla="*/ 0 w 2877120"/>
                              <a:gd name="textAreaRight" fmla="*/ 2883600 w 2877120"/>
                              <a:gd name="textAreaTop" fmla="*/ 0 h 1283400"/>
                              <a:gd name="textAreaBottom" fmla="*/ 1289880 h 1283400"/>
                            </a:gdLst>
                            <a:ahLst/>
                            <a:rect l="textAreaLeft" t="textAreaTop" r="textAreaRight" b="textAreaBottom"/>
                            <a:pathLst>
                              <a:path w="7992" h="3565">
                                <a:moveTo>
                                  <a:pt x="7992" y="3544"/>
                                </a:moveTo>
                                <a:lnTo>
                                  <a:pt x="0" y="3544"/>
                                </a:lnTo>
                                <a:lnTo>
                                  <a:pt x="0" y="3564"/>
                                </a:lnTo>
                                <a:lnTo>
                                  <a:pt x="7992" y="3564"/>
                                </a:lnTo>
                                <a:lnTo>
                                  <a:pt x="7992" y="35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223848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ins w:id="3784" w:author="Jomar Tigcal" w:date="2023-03-04T22:31:18Z"/>
                                </w:rPr>
                              </w:pPr>
                              <w:r>
                                <w:rPr>
                                  <w:rFonts w:ascii="Courier New" w:hAnsi="Courier New"/>
                                  <w:sz w:val="18"/>
                                </w:rPr>
                                <w:t>override</w:t>
                              </w:r>
                              <w:r>
                                <w:rPr>
                                  <w:rFonts w:ascii="Courier New" w:hAnsi="Courier New"/>
                                  <w:spacing w:val="-7"/>
                                  <w:sz w:val="18"/>
                                </w:rPr>
                                <w:t xml:space="preserve"> </w:t>
                              </w:r>
                              <w:r>
                                <w:rPr>
                                  <w:rFonts w:ascii="Courier New" w:hAnsi="Courier New"/>
                                  <w:sz w:val="18"/>
                                </w:rPr>
                                <w:t>fun</w:t>
                              </w:r>
                              <w:r>
                                <w:rPr>
                                  <w:rFonts w:ascii="Courier New" w:hAnsi="Courier New"/>
                                  <w:spacing w:val="-7"/>
                                  <w:sz w:val="18"/>
                                </w:rPr>
                                <w:t xml:space="preserve"> </w:t>
                              </w:r>
                              <w:r>
                                <w:rPr>
                                  <w:rFonts w:ascii="Courier New" w:hAnsi="Courier New"/>
                                  <w:sz w:val="18"/>
                                </w:rPr>
                                <w:t>onCreate()</w:t>
                              </w:r>
                              <w:r>
                                <w:rPr>
                                  <w:rFonts w:ascii="Courier New" w:hAnsi="Courier New"/>
                                  <w:spacing w:val="-7"/>
                                  <w:sz w:val="18"/>
                                </w:rPr>
                                <w:t xml:space="preserve"> </w:t>
                              </w:r>
                              <w:r>
                                <w:rPr>
                                  <w:rFonts w:ascii="Courier New" w:hAnsi="Courier New"/>
                                  <w:spacing w:val="-10"/>
                                  <w:sz w:val="18"/>
                                </w:rPr>
                                <w:t>{</w:t>
                              </w:r>
                            </w:p>
                            <w:p>
                              <w:pPr>
                                <w:pStyle w:val="Normal"/>
                                <w:spacing w:before="76" w:after="0"/>
                                <w:ind w:left="885" w:hanging="0"/>
                                <w:rPr>
                                  <w:rFonts w:ascii="Courier New" w:hAnsi="Courier New"/>
                                  <w:sz w:val="18"/>
                                </w:rPr>
                              </w:pPr>
                              <w:r>
                                <w:rPr>
                                  <w:rFonts w:ascii="Courier New" w:hAnsi="Courier New"/>
                                  <w:spacing w:val="-5"/>
                                  <w:sz w:val="18"/>
                                </w:rPr>
                                <w:t>...</w:t>
                              </w:r>
                            </w:p>
                            <w:p>
                              <w:pPr>
                                <w:pStyle w:val="Normal"/>
                                <w:spacing w:before="8" w:after="0"/>
                                <w:rPr>
                                  <w:rFonts w:ascii="Courier New" w:hAnsi="Courier New"/>
                                  <w:sz w:val="24"/>
                                </w:rPr>
                              </w:pPr>
                              <w:r>
                                <w:rPr>
                                  <w:rFonts w:ascii="Courier New" w:hAnsi="Courier New"/>
                                  <w:sz w:val="24"/>
                                </w:rPr>
                              </w:r>
                            </w:p>
                            <w:p>
                              <w:pPr>
                                <w:pStyle w:val="Normal"/>
                                <w:spacing w:lineRule="atLeast" w:line="280"/>
                                <w:ind w:left="1317" w:right="686" w:hanging="432"/>
                                <w:rPr>
                                  <w:rFonts w:ascii="Courier New" w:hAnsi="Courier New"/>
                                  <w:sz w:val="18"/>
                                </w:rPr>
                              </w:pPr>
                              <w:r>
                                <w:rPr>
                                  <w:rFonts w:ascii="Courier New" w:hAnsi="Courier New"/>
                                  <w:sz w:val="18"/>
                                </w:rPr>
                                <w:t xml:space="preserve">val constraints = </w:t>
                              </w:r>
                              <w:r>
                                <w:rPr>
                                  <w:rFonts w:ascii="Courier New" w:hAnsi="Courier New"/>
                                  <w:spacing w:val="-2"/>
                                  <w:sz w:val="18"/>
                                </w:rPr>
                                <w:t>Constraints.Builder().setRequiredNetworkType(NetworkType</w:t>
                              </w:r>
                            </w:p>
                            <w:p>
                              <w:pPr>
                                <w:pStyle w:val="Normal"/>
                                <w:spacing w:lineRule="exact" w:line="200"/>
                                <w:ind w:left="1533" w:hanging="0"/>
                                <w:rPr>
                                  <w:rFonts w:ascii="Courier New" w:hAnsi="Courier New"/>
                                  <w:sz w:val="18"/>
                                </w:rPr>
                              </w:pPr>
                              <w:r>
                                <w:rPr>
                                  <w:rFonts w:ascii="Courier New" w:hAnsi="Courier New"/>
                                  <w:spacing w:val="-2"/>
                                  <w:sz w:val="18"/>
                                </w:rPr>
                                <w:t>.CONNECTED).build()</w:t>
                              </w:r>
                            </w:p>
                            <w:p>
                              <w:pPr>
                                <w:pStyle w:val="Normal"/>
                                <w:spacing w:before="16" w:after="0"/>
                                <w:ind w:left="885" w:hanging="0"/>
                                <w:rPr>
                                  <w:rFonts w:ascii="Courier New" w:hAnsi="Courier New"/>
                                  <w:sz w:val="18"/>
                                </w:rPr>
                              </w:pPr>
                              <w:r>
                                <w:rPr>
                                  <w:rFonts w:ascii="Courier New" w:hAnsi="Courier New"/>
                                  <w:sz w:val="18"/>
                                </w:rPr>
                                <w:t>val</w:t>
                              </w:r>
                              <w:r>
                                <w:rPr>
                                  <w:rFonts w:ascii="Courier New" w:hAnsi="Courier New"/>
                                  <w:spacing w:val="-5"/>
                                  <w:sz w:val="18"/>
                                </w:rPr>
                                <w:t xml:space="preserve"> </w:t>
                              </w:r>
                              <w:r>
                                <w:rPr>
                                  <w:rFonts w:ascii="Courier New" w:hAnsi="Courier New"/>
                                  <w:sz w:val="18"/>
                                </w:rPr>
                                <w:t>workRequest</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pacing w:val="-2"/>
                                  <w:sz w:val="18"/>
                                </w:rPr>
                                <w:t>PeriodicWorkRequest</w:t>
                              </w:r>
                            </w:p>
                            <w:p>
                              <w:pPr>
                                <w:pStyle w:val="Normal"/>
                                <w:spacing w:before="77" w:after="0"/>
                                <w:ind w:left="1317" w:hanging="0"/>
                                <w:rPr>
                                  <w:rFonts w:ascii="Courier New" w:hAnsi="Courier New"/>
                                  <w:sz w:val="18"/>
                                </w:rPr>
                              </w:pPr>
                              <w:r>
                                <w:rPr>
                                  <w:rFonts w:ascii="Courier New" w:hAnsi="Courier New"/>
                                  <w:sz w:val="18"/>
                                </w:rPr>
                                <w:t>.Builder(TVShowWorker::class.java,</w:t>
                              </w:r>
                              <w:r>
                                <w:rPr>
                                  <w:rFonts w:ascii="Courier New" w:hAnsi="Courier New"/>
                                  <w:spacing w:val="-20"/>
                                  <w:sz w:val="18"/>
                                </w:rPr>
                                <w:t xml:space="preserve"> </w:t>
                              </w:r>
                              <w:r>
                                <w:rPr>
                                  <w:rFonts w:ascii="Courier New" w:hAnsi="Courier New"/>
                                  <w:sz w:val="18"/>
                                </w:rPr>
                                <w:t>1,</w:t>
                              </w:r>
                              <w:r>
                                <w:rPr>
                                  <w:rFonts w:ascii="Courier New" w:hAnsi="Courier New"/>
                                  <w:spacing w:val="-18"/>
                                  <w:sz w:val="18"/>
                                </w:rPr>
                                <w:t xml:space="preserve"> </w:t>
                              </w:r>
                              <w:r>
                                <w:rPr>
                                  <w:rFonts w:ascii="Courier New" w:hAnsi="Courier New"/>
                                  <w:spacing w:val="-2"/>
                                  <w:sz w:val="18"/>
                                </w:rPr>
                                <w:t>TimeUnit.HOURS)</w:t>
                              </w:r>
                            </w:p>
                            <w:p>
                              <w:pPr>
                                <w:pStyle w:val="Normal"/>
                                <w:spacing w:before="76" w:after="0"/>
                                <w:ind w:left="1317" w:hanging="0"/>
                                <w:rPr>
                                  <w:rFonts w:ascii="Courier New" w:hAnsi="Courier New"/>
                                  <w:sz w:val="18"/>
                                </w:rPr>
                              </w:pPr>
                              <w:r>
                                <w:rPr>
                                  <w:rFonts w:ascii="Courier New" w:hAnsi="Courier New"/>
                                  <w:spacing w:val="-2"/>
                                  <w:sz w:val="18"/>
                                </w:rPr>
                                <w:t>.setConstraints(constraints)</w:t>
                              </w:r>
                            </w:p>
                            <w:p>
                              <w:pPr>
                                <w:pStyle w:val="Normal"/>
                                <w:spacing w:before="76" w:after="0"/>
                                <w:ind w:left="1317" w:hanging="0"/>
                                <w:rPr>
                                  <w:rFonts w:ascii="Courier New" w:hAnsi="Courier New"/>
                                  <w:sz w:val="18"/>
                                </w:rPr>
                              </w:pPr>
                              <w:r>
                                <w:rPr>
                                  <w:rFonts w:ascii="Courier New" w:hAnsi="Courier New"/>
                                  <w:spacing w:val="-2"/>
                                  <w:sz w:val="18"/>
                                </w:rPr>
                                <w:t>.addTag("tvshow-work")</w:t>
                              </w:r>
                            </w:p>
                            <w:p>
                              <w:pPr>
                                <w:pStyle w:val="Normal"/>
                                <w:spacing w:lineRule="auto" w:line="324" w:before="76" w:after="0"/>
                                <w:ind w:left="885" w:firstLine="432"/>
                                <w:rPr>
                                  <w:rFonts w:ascii="Courier New" w:hAnsi="Courier New"/>
                                  <w:sz w:val="18"/>
                                </w:rPr>
                              </w:pPr>
                              <w:r>
                                <w:rPr>
                                  <w:rFonts w:ascii="Courier New" w:hAnsi="Courier New"/>
                                  <w:spacing w:val="-2"/>
                                  <w:sz w:val="18"/>
                                </w:rPr>
                                <w:t>.build() WorkManager.getInstance(applicationContext).enqueue(workRequest)</w:t>
                              </w:r>
                            </w:p>
                            <w:p>
                              <w:pPr>
                                <w:pStyle w:val="Normal"/>
                                <w:spacing w:before="1" w:after="0"/>
                                <w:ind w:left="453"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anchor>
            </w:drawing>
          </mc:Choice>
          <mc:Fallback>
            <w:pict>
              <v:group id="shape_0" alt="docshapegroup 43" style="position:absolute;margin-left:52.2pt;margin-top:7.15pt;width:399.6pt;height:178.25pt" coordorigin="1044,143" coordsize="7992,3565">
                <v:rect id="shape_0" path="m0,0l-2147483645,0l-2147483645,-2147483646l0,-2147483646xe" fillcolor="#f6f6f6" stroked="f" o:allowincell="f" style="position:absolute;left:1044;top:153;width:7991;height:354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3;width:7991;height:352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ins w:id="3785" w:author="Jomar Tigcal" w:date="2023-03-04T22:31:18Z"/>
                          </w:rPr>
                        </w:pPr>
                        <w:r>
                          <w:rPr>
                            <w:rFonts w:ascii="Courier New" w:hAnsi="Courier New"/>
                            <w:sz w:val="18"/>
                          </w:rPr>
                          <w:t>override</w:t>
                        </w:r>
                        <w:r>
                          <w:rPr>
                            <w:rFonts w:ascii="Courier New" w:hAnsi="Courier New"/>
                            <w:spacing w:val="-7"/>
                            <w:sz w:val="18"/>
                          </w:rPr>
                          <w:t xml:space="preserve"> </w:t>
                        </w:r>
                        <w:r>
                          <w:rPr>
                            <w:rFonts w:ascii="Courier New" w:hAnsi="Courier New"/>
                            <w:sz w:val="18"/>
                          </w:rPr>
                          <w:t>fun</w:t>
                        </w:r>
                        <w:r>
                          <w:rPr>
                            <w:rFonts w:ascii="Courier New" w:hAnsi="Courier New"/>
                            <w:spacing w:val="-7"/>
                            <w:sz w:val="18"/>
                          </w:rPr>
                          <w:t xml:space="preserve"> </w:t>
                        </w:r>
                        <w:r>
                          <w:rPr>
                            <w:rFonts w:ascii="Courier New" w:hAnsi="Courier New"/>
                            <w:sz w:val="18"/>
                          </w:rPr>
                          <w:t>onCreate()</w:t>
                        </w:r>
                        <w:r>
                          <w:rPr>
                            <w:rFonts w:ascii="Courier New" w:hAnsi="Courier New"/>
                            <w:spacing w:val="-7"/>
                            <w:sz w:val="18"/>
                          </w:rPr>
                          <w:t xml:space="preserve"> </w:t>
                        </w:r>
                        <w:r>
                          <w:rPr>
                            <w:rFonts w:ascii="Courier New" w:hAnsi="Courier New"/>
                            <w:spacing w:val="-10"/>
                            <w:sz w:val="18"/>
                          </w:rPr>
                          <w:t>{</w:t>
                        </w:r>
                      </w:p>
                      <w:p>
                        <w:pPr>
                          <w:pStyle w:val="Normal"/>
                          <w:spacing w:before="76" w:after="0"/>
                          <w:ind w:left="885" w:hanging="0"/>
                          <w:rPr>
                            <w:rFonts w:ascii="Courier New" w:hAnsi="Courier New"/>
                            <w:sz w:val="18"/>
                          </w:rPr>
                        </w:pPr>
                        <w:r>
                          <w:rPr>
                            <w:rFonts w:ascii="Courier New" w:hAnsi="Courier New"/>
                            <w:spacing w:val="-5"/>
                            <w:sz w:val="18"/>
                          </w:rPr>
                          <w:t>...</w:t>
                        </w:r>
                      </w:p>
                      <w:p>
                        <w:pPr>
                          <w:pStyle w:val="Normal"/>
                          <w:spacing w:before="8" w:after="0"/>
                          <w:rPr>
                            <w:rFonts w:ascii="Courier New" w:hAnsi="Courier New"/>
                            <w:sz w:val="24"/>
                          </w:rPr>
                        </w:pPr>
                        <w:r>
                          <w:rPr>
                            <w:rFonts w:ascii="Courier New" w:hAnsi="Courier New"/>
                            <w:sz w:val="24"/>
                          </w:rPr>
                        </w:r>
                      </w:p>
                      <w:p>
                        <w:pPr>
                          <w:pStyle w:val="Normal"/>
                          <w:spacing w:lineRule="atLeast" w:line="280"/>
                          <w:ind w:left="1317" w:right="686" w:hanging="432"/>
                          <w:rPr>
                            <w:rFonts w:ascii="Courier New" w:hAnsi="Courier New"/>
                            <w:sz w:val="18"/>
                          </w:rPr>
                        </w:pPr>
                        <w:r>
                          <w:rPr>
                            <w:rFonts w:ascii="Courier New" w:hAnsi="Courier New"/>
                            <w:sz w:val="18"/>
                          </w:rPr>
                          <w:t xml:space="preserve">val constraints = </w:t>
                        </w:r>
                        <w:r>
                          <w:rPr>
                            <w:rFonts w:ascii="Courier New" w:hAnsi="Courier New"/>
                            <w:spacing w:val="-2"/>
                            <w:sz w:val="18"/>
                          </w:rPr>
                          <w:t>Constraints.Builder().setRequiredNetworkType(NetworkType</w:t>
                        </w:r>
                      </w:p>
                      <w:p>
                        <w:pPr>
                          <w:pStyle w:val="Normal"/>
                          <w:spacing w:lineRule="exact" w:line="200"/>
                          <w:ind w:left="1533" w:hanging="0"/>
                          <w:rPr>
                            <w:rFonts w:ascii="Courier New" w:hAnsi="Courier New"/>
                            <w:sz w:val="18"/>
                          </w:rPr>
                        </w:pPr>
                        <w:r>
                          <w:rPr>
                            <w:rFonts w:ascii="Courier New" w:hAnsi="Courier New"/>
                            <w:spacing w:val="-2"/>
                            <w:sz w:val="18"/>
                          </w:rPr>
                          <w:t>.CONNECTED).build()</w:t>
                        </w:r>
                      </w:p>
                      <w:p>
                        <w:pPr>
                          <w:pStyle w:val="Normal"/>
                          <w:spacing w:before="16" w:after="0"/>
                          <w:ind w:left="885" w:hanging="0"/>
                          <w:rPr>
                            <w:rFonts w:ascii="Courier New" w:hAnsi="Courier New"/>
                            <w:sz w:val="18"/>
                          </w:rPr>
                        </w:pPr>
                        <w:r>
                          <w:rPr>
                            <w:rFonts w:ascii="Courier New" w:hAnsi="Courier New"/>
                            <w:sz w:val="18"/>
                          </w:rPr>
                          <w:t>val</w:t>
                        </w:r>
                        <w:r>
                          <w:rPr>
                            <w:rFonts w:ascii="Courier New" w:hAnsi="Courier New"/>
                            <w:spacing w:val="-5"/>
                            <w:sz w:val="18"/>
                          </w:rPr>
                          <w:t xml:space="preserve"> </w:t>
                        </w:r>
                        <w:r>
                          <w:rPr>
                            <w:rFonts w:ascii="Courier New" w:hAnsi="Courier New"/>
                            <w:sz w:val="18"/>
                          </w:rPr>
                          <w:t>workRequest</w:t>
                        </w:r>
                        <w:r>
                          <w:rPr>
                            <w:rFonts w:ascii="Courier New" w:hAnsi="Courier New"/>
                            <w:spacing w:val="-5"/>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pacing w:val="-2"/>
                            <w:sz w:val="18"/>
                          </w:rPr>
                          <w:t>PeriodicWorkRequest</w:t>
                        </w:r>
                      </w:p>
                      <w:p>
                        <w:pPr>
                          <w:pStyle w:val="Normal"/>
                          <w:spacing w:before="77" w:after="0"/>
                          <w:ind w:left="1317" w:hanging="0"/>
                          <w:rPr>
                            <w:rFonts w:ascii="Courier New" w:hAnsi="Courier New"/>
                            <w:sz w:val="18"/>
                          </w:rPr>
                        </w:pPr>
                        <w:r>
                          <w:rPr>
                            <w:rFonts w:ascii="Courier New" w:hAnsi="Courier New"/>
                            <w:sz w:val="18"/>
                          </w:rPr>
                          <w:t>.Builder(TVShowWorker::class.java,</w:t>
                        </w:r>
                        <w:r>
                          <w:rPr>
                            <w:rFonts w:ascii="Courier New" w:hAnsi="Courier New"/>
                            <w:spacing w:val="-20"/>
                            <w:sz w:val="18"/>
                          </w:rPr>
                          <w:t xml:space="preserve"> </w:t>
                        </w:r>
                        <w:r>
                          <w:rPr>
                            <w:rFonts w:ascii="Courier New" w:hAnsi="Courier New"/>
                            <w:sz w:val="18"/>
                          </w:rPr>
                          <w:t>1,</w:t>
                        </w:r>
                        <w:r>
                          <w:rPr>
                            <w:rFonts w:ascii="Courier New" w:hAnsi="Courier New"/>
                            <w:spacing w:val="-18"/>
                            <w:sz w:val="18"/>
                          </w:rPr>
                          <w:t xml:space="preserve"> </w:t>
                        </w:r>
                        <w:r>
                          <w:rPr>
                            <w:rFonts w:ascii="Courier New" w:hAnsi="Courier New"/>
                            <w:spacing w:val="-2"/>
                            <w:sz w:val="18"/>
                          </w:rPr>
                          <w:t>TimeUnit.HOURS)</w:t>
                        </w:r>
                      </w:p>
                      <w:p>
                        <w:pPr>
                          <w:pStyle w:val="Normal"/>
                          <w:spacing w:before="76" w:after="0"/>
                          <w:ind w:left="1317" w:hanging="0"/>
                          <w:rPr>
                            <w:rFonts w:ascii="Courier New" w:hAnsi="Courier New"/>
                            <w:sz w:val="18"/>
                          </w:rPr>
                        </w:pPr>
                        <w:r>
                          <w:rPr>
                            <w:rFonts w:ascii="Courier New" w:hAnsi="Courier New"/>
                            <w:spacing w:val="-2"/>
                            <w:sz w:val="18"/>
                          </w:rPr>
                          <w:t>.setConstraints(constraints)</w:t>
                        </w:r>
                      </w:p>
                      <w:p>
                        <w:pPr>
                          <w:pStyle w:val="Normal"/>
                          <w:spacing w:before="76" w:after="0"/>
                          <w:ind w:left="1317" w:hanging="0"/>
                          <w:rPr>
                            <w:rFonts w:ascii="Courier New" w:hAnsi="Courier New"/>
                            <w:sz w:val="18"/>
                          </w:rPr>
                        </w:pPr>
                        <w:r>
                          <w:rPr>
                            <w:rFonts w:ascii="Courier New" w:hAnsi="Courier New"/>
                            <w:spacing w:val="-2"/>
                            <w:sz w:val="18"/>
                          </w:rPr>
                          <w:t>.addTag("tvshow-work")</w:t>
                        </w:r>
                      </w:p>
                      <w:p>
                        <w:pPr>
                          <w:pStyle w:val="Normal"/>
                          <w:spacing w:lineRule="auto" w:line="324" w:before="76" w:after="0"/>
                          <w:ind w:left="885" w:firstLine="432"/>
                          <w:rPr>
                            <w:rFonts w:ascii="Courier New" w:hAnsi="Courier New"/>
                            <w:sz w:val="18"/>
                          </w:rPr>
                        </w:pPr>
                        <w:r>
                          <w:rPr>
                            <w:rFonts w:ascii="Courier New" w:hAnsi="Courier New"/>
                            <w:spacing w:val="-2"/>
                            <w:sz w:val="18"/>
                          </w:rPr>
                          <w:t>.build() WorkManager.getInstance(applicationContext).enqueue(workRequest)</w:t>
                        </w:r>
                      </w:p>
                      <w:p>
                        <w:pPr>
                          <w:pStyle w:val="Normal"/>
                          <w:spacing w:before="1" w:after="0"/>
                          <w:ind w:left="453" w:hanging="0"/>
                          <w:rPr>
                            <w:rFonts w:ascii="Courier New" w:hAnsi="Courier New"/>
                            <w:sz w:val="18"/>
                          </w:rPr>
                        </w:pPr>
                        <w:r>
                          <w:rPr>
                            <w:rFonts w:ascii="Courier New" w:hAnsi="Courier New"/>
                            <w:sz w:val="18"/>
                          </w:rPr>
                          <w:t>}</w:t>
                        </w:r>
                      </w:p>
                    </w:txbxContent>
                  </v:textbox>
                  <w10:wrap type="topAndBottom"/>
                </v:rect>
              </v:group>
            </w:pict>
          </mc:Fallback>
        </mc:AlternateContent>
      </w:r>
    </w:p>
    <w:p>
      <w:pPr>
        <w:pStyle w:val="TextBody"/>
        <w:spacing w:before="72" w:after="0"/>
        <w:ind w:left="554" w:right="882" w:hanging="0"/>
        <w:rPr>
          <w:ins w:id="3810" w:author="Jomar Tigcal" w:date="2023-03-04T22:31:18Z"/>
        </w:rPr>
      </w:pPr>
      <w:ins w:id="3787" w:author="Jomar Tigcal" w:date="2023-03-04T22:31:18Z">
        <w:r>
          <w:rPr/>
          <w:t>This</w:t>
        </w:r>
      </w:ins>
      <w:ins w:id="3788" w:author="Jomar Tigcal" w:date="2023-03-04T22:31:18Z">
        <w:r>
          <w:rPr>
            <w:spacing w:val="-8"/>
          </w:rPr>
          <w:t xml:space="preserve"> </w:t>
        </w:r>
      </w:ins>
      <w:ins w:id="3789" w:author="Jomar Tigcal" w:date="2023-03-04T22:31:18Z">
        <w:r>
          <w:rPr/>
          <w:t>schedules</w:t>
        </w:r>
      </w:ins>
      <w:ins w:id="3790" w:author="Jomar Tigcal" w:date="2023-03-04T22:31:18Z">
        <w:r>
          <w:rPr>
            <w:spacing w:val="-4"/>
          </w:rPr>
          <w:t xml:space="preserve"> </w:t>
        </w:r>
      </w:ins>
      <w:ins w:id="3791" w:author="Jomar Tigcal" w:date="2023-03-04T22:31:18Z">
        <w:r>
          <w:rPr>
            <w:rFonts w:ascii="Courier New" w:hAnsi="Courier New"/>
            <w:b/>
            <w:sz w:val="22"/>
          </w:rPr>
          <w:t>TVShowWorker</w:t>
        </w:r>
      </w:ins>
      <w:ins w:id="3792" w:author="Jomar Tigcal" w:date="2023-03-04T22:31:18Z">
        <w:r>
          <w:rPr>
            <w:rFonts w:ascii="Courier New" w:hAnsi="Courier New"/>
            <w:b/>
            <w:spacing w:val="-80"/>
            <w:sz w:val="22"/>
          </w:rPr>
          <w:t xml:space="preserve"> </w:t>
        </w:r>
      </w:ins>
      <w:ins w:id="3793" w:author="Jomar Tigcal" w:date="2023-03-04T22:31:18Z">
        <w:r>
          <w:rPr/>
          <w:t>to</w:t>
        </w:r>
      </w:ins>
      <w:ins w:id="3794" w:author="Jomar Tigcal" w:date="2023-03-04T22:31:18Z">
        <w:r>
          <w:rPr>
            <w:spacing w:val="-4"/>
          </w:rPr>
          <w:t xml:space="preserve"> </w:t>
        </w:r>
      </w:ins>
      <w:ins w:id="3795" w:author="Jomar Tigcal" w:date="2023-03-04T22:31:18Z">
        <w:r>
          <w:rPr/>
          <w:t>run</w:t>
        </w:r>
      </w:ins>
      <w:ins w:id="3796" w:author="Jomar Tigcal" w:date="2023-03-04T22:31:18Z">
        <w:r>
          <w:rPr>
            <w:spacing w:val="-5"/>
          </w:rPr>
          <w:t xml:space="preserve"> </w:t>
        </w:r>
      </w:ins>
      <w:ins w:id="3797" w:author="Jomar Tigcal" w:date="2023-03-04T22:31:18Z">
        <w:r>
          <w:rPr/>
          <w:t>every</w:t>
        </w:r>
      </w:ins>
      <w:ins w:id="3798" w:author="Jomar Tigcal" w:date="2023-03-04T22:31:18Z">
        <w:r>
          <w:rPr>
            <w:spacing w:val="-4"/>
          </w:rPr>
          <w:t xml:space="preserve"> </w:t>
        </w:r>
      </w:ins>
      <w:ins w:id="3799" w:author="Jomar Tigcal" w:date="2023-03-04T22:31:18Z">
        <w:r>
          <w:rPr/>
          <w:t>hour</w:t>
        </w:r>
      </w:ins>
      <w:ins w:id="3800" w:author="Jomar Tigcal" w:date="2023-03-04T22:31:18Z">
        <w:r>
          <w:rPr>
            <w:spacing w:val="-4"/>
          </w:rPr>
          <w:t xml:space="preserve"> </w:t>
        </w:r>
      </w:ins>
      <w:ins w:id="3801" w:author="Jomar Tigcal" w:date="2023-03-04T22:31:18Z">
        <w:r>
          <w:rPr/>
          <w:t>when</w:t>
        </w:r>
      </w:ins>
      <w:ins w:id="3802" w:author="Jomar Tigcal" w:date="2023-03-04T22:31:18Z">
        <w:r>
          <w:rPr>
            <w:spacing w:val="-4"/>
          </w:rPr>
          <w:t xml:space="preserve"> </w:t>
        </w:r>
      </w:ins>
      <w:ins w:id="3803" w:author="Jomar Tigcal" w:date="2023-03-04T22:31:18Z">
        <w:r>
          <w:rPr/>
          <w:t>the</w:t>
        </w:r>
      </w:ins>
      <w:ins w:id="3804" w:author="Jomar Tigcal" w:date="2023-03-04T22:31:18Z">
        <w:r>
          <w:rPr>
            <w:spacing w:val="-4"/>
          </w:rPr>
          <w:t xml:space="preserve"> </w:t>
        </w:r>
      </w:ins>
      <w:ins w:id="3805" w:author="Jomar Tigcal" w:date="2023-03-04T22:31:18Z">
        <w:r>
          <w:rPr/>
          <w:t>device</w:t>
        </w:r>
      </w:ins>
      <w:ins w:id="3806" w:author="Jomar Tigcal" w:date="2023-03-04T22:31:18Z">
        <w:r>
          <w:rPr>
            <w:spacing w:val="-4"/>
          </w:rPr>
          <w:t xml:space="preserve"> </w:t>
        </w:r>
      </w:ins>
      <w:ins w:id="3807" w:author="Jomar Tigcal" w:date="2023-03-04T22:31:18Z">
        <w:r>
          <w:rPr/>
          <w:t>is</w:t>
        </w:r>
      </w:ins>
      <w:ins w:id="3808" w:author="Jomar Tigcal" w:date="2023-03-04T22:31:18Z">
        <w:r>
          <w:rPr>
            <w:spacing w:val="-4"/>
          </w:rPr>
          <w:t xml:space="preserve"> </w:t>
        </w:r>
      </w:ins>
      <w:ins w:id="3809" w:author="Jomar Tigcal" w:date="2023-03-04T22:31:18Z">
        <w:r>
          <w:rPr/>
          <w:t>connected to the network.</w:t>
        </w:r>
      </w:ins>
    </w:p>
    <w:p>
      <w:pPr>
        <w:pStyle w:val="TextBody"/>
        <w:widowControl w:val="false"/>
        <w:numPr>
          <w:ilvl w:val="0"/>
          <w:numId w:val="1"/>
        </w:numPr>
        <w:suppressAutoHyphens w:val="true"/>
        <w:bidi w:val="0"/>
        <w:spacing w:before="72" w:after="0"/>
        <w:ind w:left="567" w:right="850" w:hanging="397"/>
        <w:jc w:val="left"/>
        <w:rPr>
          <w:b w:val="false"/>
          <w:b w:val="false"/>
          <w:bCs w:val="false"/>
          <w:spacing w:val="-2"/>
          <w:sz w:val="20"/>
          <w:del w:id="3845" w:author="Jomar Tigcal" w:date="2023-03-04T23:31:28Z"/>
        </w:rPr>
      </w:pPr>
      <w:ins w:id="3811" w:author="Jomar Tigcal" w:date="2023-03-04T22:31:18Z">
        <w:r>
          <w:rPr>
            <w:b w:val="false"/>
            <w:bCs w:val="false"/>
            <w:spacing w:val="-2"/>
            <w:sz w:val="20"/>
          </w:rPr>
          <w:t>Run</w:t>
        </w:r>
      </w:ins>
      <w:ins w:id="3812" w:author="Jomar Tigcal" w:date="2023-03-04T22:31:18Z">
        <w:r>
          <w:rPr>
            <w:b w:val="false"/>
            <w:bCs w:val="false"/>
            <w:spacing w:val="-4"/>
            <w:sz w:val="20"/>
          </w:rPr>
          <w:t xml:space="preserve"> </w:t>
        </w:r>
      </w:ins>
      <w:ins w:id="3813" w:author="Jomar Tigcal" w:date="2023-03-04T22:31:18Z">
        <w:r>
          <w:rPr>
            <w:b w:val="false"/>
            <w:bCs w:val="false"/>
            <w:spacing w:val="-2"/>
            <w:sz w:val="20"/>
          </w:rPr>
          <w:t>your</w:t>
        </w:r>
      </w:ins>
      <w:ins w:id="3814" w:author="Jomar Tigcal" w:date="2023-03-04T22:31:18Z">
        <w:r>
          <w:rPr>
            <w:b w:val="false"/>
            <w:bCs w:val="false"/>
            <w:spacing w:val="-3"/>
            <w:sz w:val="20"/>
          </w:rPr>
          <w:t xml:space="preserve"> </w:t>
        </w:r>
      </w:ins>
      <w:ins w:id="3815" w:author="Jomar Tigcal" w:date="2023-03-04T22:31:18Z">
        <w:r>
          <w:rPr>
            <w:b w:val="false"/>
            <w:bCs w:val="false"/>
            <w:spacing w:val="-2"/>
            <w:sz w:val="20"/>
          </w:rPr>
          <w:t>application.</w:t>
        </w:r>
      </w:ins>
      <w:ins w:id="3816" w:author="Jomar Tigcal" w:date="2023-03-04T22:31:18Z">
        <w:r>
          <w:rPr>
            <w:b w:val="false"/>
            <w:bCs w:val="false"/>
            <w:spacing w:val="-4"/>
            <w:sz w:val="20"/>
          </w:rPr>
          <w:t xml:space="preserve"> </w:t>
        </w:r>
      </w:ins>
      <w:ins w:id="3817" w:author="Jomar Tigcal" w:date="2023-03-04T22:31:18Z">
        <w:r>
          <w:rPr>
            <w:b w:val="false"/>
            <w:bCs w:val="false"/>
            <w:spacing w:val="-2"/>
            <w:sz w:val="20"/>
          </w:rPr>
          <w:t>It</w:t>
        </w:r>
      </w:ins>
      <w:ins w:id="3818" w:author="Jomar Tigcal" w:date="2023-03-04T22:31:18Z">
        <w:r>
          <w:rPr>
            <w:b w:val="false"/>
            <w:bCs w:val="false"/>
            <w:spacing w:val="-3"/>
            <w:sz w:val="20"/>
          </w:rPr>
          <w:t xml:space="preserve"> </w:t>
        </w:r>
      </w:ins>
      <w:ins w:id="3819" w:author="Jomar Tigcal" w:date="2023-03-04T22:31:18Z">
        <w:r>
          <w:rPr>
            <w:b w:val="false"/>
            <w:bCs w:val="false"/>
            <w:spacing w:val="-2"/>
            <w:sz w:val="20"/>
          </w:rPr>
          <w:t>will</w:t>
        </w:r>
      </w:ins>
      <w:ins w:id="3820" w:author="Jomar Tigcal" w:date="2023-03-04T22:31:18Z">
        <w:r>
          <w:rPr>
            <w:b w:val="false"/>
            <w:bCs w:val="false"/>
            <w:spacing w:val="-3"/>
            <w:sz w:val="20"/>
          </w:rPr>
          <w:t xml:space="preserve"> </w:t>
        </w:r>
      </w:ins>
      <w:ins w:id="3821" w:author="Jomar Tigcal" w:date="2023-03-04T22:31:18Z">
        <w:r>
          <w:rPr>
            <w:b w:val="false"/>
            <w:bCs w:val="false"/>
            <w:spacing w:val="-2"/>
            <w:sz w:val="20"/>
          </w:rPr>
          <w:t>display</w:t>
        </w:r>
      </w:ins>
      <w:ins w:id="3822" w:author="Jomar Tigcal" w:date="2023-03-04T22:31:18Z">
        <w:r>
          <w:rPr>
            <w:b w:val="false"/>
            <w:bCs w:val="false"/>
            <w:spacing w:val="-3"/>
            <w:sz w:val="20"/>
          </w:rPr>
          <w:t xml:space="preserve"> </w:t>
        </w:r>
      </w:ins>
      <w:ins w:id="3823" w:author="Jomar Tigcal" w:date="2023-03-04T22:31:18Z">
        <w:r>
          <w:rPr>
            <w:b w:val="false"/>
            <w:bCs w:val="false"/>
            <w:spacing w:val="-2"/>
            <w:sz w:val="20"/>
          </w:rPr>
          <w:t>the</w:t>
        </w:r>
      </w:ins>
      <w:ins w:id="3824" w:author="Jomar Tigcal" w:date="2023-03-04T22:31:18Z">
        <w:r>
          <w:rPr>
            <w:b w:val="false"/>
            <w:bCs w:val="false"/>
            <w:spacing w:val="-3"/>
            <w:sz w:val="20"/>
          </w:rPr>
          <w:t xml:space="preserve"> </w:t>
        </w:r>
      </w:ins>
      <w:ins w:id="3825" w:author="Jomar Tigcal" w:date="2023-03-04T22:31:18Z">
        <w:r>
          <w:rPr>
            <w:b w:val="false"/>
            <w:bCs w:val="false"/>
            <w:spacing w:val="-2"/>
            <w:sz w:val="20"/>
          </w:rPr>
          <w:t>list</w:t>
        </w:r>
      </w:ins>
      <w:ins w:id="3826" w:author="Jomar Tigcal" w:date="2023-03-04T22:31:18Z">
        <w:r>
          <w:rPr>
            <w:b w:val="false"/>
            <w:bCs w:val="false"/>
            <w:spacing w:val="-3"/>
            <w:sz w:val="20"/>
          </w:rPr>
          <w:t xml:space="preserve"> </w:t>
        </w:r>
      </w:ins>
      <w:ins w:id="3827" w:author="Jomar Tigcal" w:date="2023-03-04T22:31:18Z">
        <w:r>
          <w:rPr>
            <w:b w:val="false"/>
            <w:bCs w:val="false"/>
            <w:spacing w:val="-2"/>
            <w:sz w:val="20"/>
          </w:rPr>
          <w:t>of</w:t>
        </w:r>
      </w:ins>
      <w:ins w:id="3828" w:author="Jomar Tigcal" w:date="2023-03-04T22:31:18Z">
        <w:r>
          <w:rPr>
            <w:b w:val="false"/>
            <w:bCs w:val="false"/>
            <w:spacing w:val="-3"/>
            <w:sz w:val="20"/>
          </w:rPr>
          <w:t xml:space="preserve"> </w:t>
        </w:r>
      </w:ins>
      <w:ins w:id="3829" w:author="Jomar Tigcal" w:date="2023-03-04T22:31:18Z">
        <w:r>
          <w:rPr>
            <w:b w:val="false"/>
            <w:bCs w:val="false"/>
            <w:spacing w:val="-2"/>
            <w:sz w:val="20"/>
          </w:rPr>
          <w:t>TV</w:t>
        </w:r>
      </w:ins>
      <w:ins w:id="3830" w:author="Jomar Tigcal" w:date="2023-03-04T22:31:18Z">
        <w:r>
          <w:rPr>
            <w:b w:val="false"/>
            <w:bCs w:val="false"/>
            <w:spacing w:val="-4"/>
            <w:sz w:val="20"/>
          </w:rPr>
          <w:t xml:space="preserve"> </w:t>
        </w:r>
      </w:ins>
      <w:ins w:id="3831" w:author="Jomar Tigcal" w:date="2023-03-04T22:31:18Z">
        <w:r>
          <w:rPr>
            <w:b w:val="false"/>
            <w:bCs w:val="false"/>
            <w:spacing w:val="-2"/>
            <w:sz w:val="20"/>
          </w:rPr>
          <w:t>shows.</w:t>
        </w:r>
      </w:ins>
      <w:ins w:id="3832" w:author="Jomar Tigcal" w:date="2023-03-04T22:31:18Z">
        <w:r>
          <w:rPr>
            <w:b w:val="false"/>
            <w:bCs w:val="false"/>
            <w:spacing w:val="-3"/>
            <w:sz w:val="20"/>
          </w:rPr>
          <w:t xml:space="preserve"> </w:t>
        </w:r>
      </w:ins>
      <w:ins w:id="3833" w:author="Jomar Tigcal" w:date="2023-03-04T22:31:18Z">
        <w:r>
          <w:rPr>
            <w:b w:val="false"/>
            <w:bCs w:val="false"/>
            <w:spacing w:val="-2"/>
            <w:sz w:val="20"/>
          </w:rPr>
          <w:t>Now,</w:t>
        </w:r>
      </w:ins>
      <w:ins w:id="3834" w:author="Jomar Tigcal" w:date="2023-03-04T22:31:18Z">
        <w:r>
          <w:rPr>
            <w:b w:val="false"/>
            <w:bCs w:val="false"/>
            <w:spacing w:val="-3"/>
            <w:sz w:val="20"/>
          </w:rPr>
          <w:t xml:space="preserve"> </w:t>
        </w:r>
      </w:ins>
      <w:ins w:id="3835" w:author="Jomar Tigcal" w:date="2023-03-04T22:31:18Z">
        <w:r>
          <w:rPr>
            <w:b w:val="false"/>
            <w:bCs w:val="false"/>
            <w:spacing w:val="-2"/>
            <w:sz w:val="20"/>
          </w:rPr>
          <w:t>the</w:t>
        </w:r>
      </w:ins>
      <w:ins w:id="3836" w:author="Jomar Tigcal" w:date="2023-03-04T22:31:18Z">
        <w:r>
          <w:rPr>
            <w:b w:val="false"/>
            <w:bCs w:val="false"/>
            <w:spacing w:val="-3"/>
            <w:sz w:val="20"/>
          </w:rPr>
          <w:t xml:space="preserve"> </w:t>
        </w:r>
      </w:ins>
      <w:ins w:id="3837" w:author="Jomar Tigcal" w:date="2023-03-04T22:31:18Z">
        <w:r>
          <w:rPr>
            <w:b w:val="false"/>
            <w:bCs w:val="false"/>
            <w:spacing w:val="-2"/>
            <w:sz w:val="20"/>
          </w:rPr>
          <w:t>list</w:t>
        </w:r>
      </w:ins>
      <w:ins w:id="3838" w:author="Jomar Tigcal" w:date="2023-03-04T22:31:18Z">
        <w:r>
          <w:rPr>
            <w:b w:val="false"/>
            <w:bCs w:val="false"/>
            <w:spacing w:val="-3"/>
            <w:sz w:val="20"/>
          </w:rPr>
          <w:t xml:space="preserve"> </w:t>
        </w:r>
      </w:ins>
      <w:ins w:id="3839" w:author="Jomar Tigcal" w:date="2023-03-04T22:31:18Z">
        <w:r>
          <w:rPr>
            <w:b w:val="false"/>
            <w:bCs w:val="false"/>
            <w:spacing w:val="-2"/>
            <w:sz w:val="20"/>
          </w:rPr>
          <w:t>of</w:t>
        </w:r>
      </w:ins>
      <w:ins w:id="3840" w:author="Jomar Tigcal" w:date="2023-03-04T22:31:18Z">
        <w:r>
          <w:rPr>
            <w:b w:val="false"/>
            <w:bCs w:val="false"/>
            <w:spacing w:val="-3"/>
            <w:sz w:val="20"/>
          </w:rPr>
          <w:t xml:space="preserve"> </w:t>
        </w:r>
      </w:ins>
      <w:ins w:id="3841" w:author="Jomar Tigcal" w:date="2023-03-04T22:31:18Z">
        <w:r>
          <w:rPr>
            <w:b w:val="false"/>
            <w:bCs w:val="false"/>
            <w:spacing w:val="-2"/>
            <w:sz w:val="20"/>
          </w:rPr>
          <w:t>TV</w:t>
        </w:r>
      </w:ins>
      <w:ins w:id="3842" w:author="Jomar Tigcal" w:date="2023-03-04T22:31:18Z">
        <w:r>
          <w:rPr>
            <w:b w:val="false"/>
            <w:bCs w:val="false"/>
            <w:spacing w:val="-4"/>
            <w:sz w:val="20"/>
          </w:rPr>
          <w:t xml:space="preserve"> </w:t>
        </w:r>
      </w:ins>
      <w:ins w:id="3843" w:author="Jomar Tigcal" w:date="2023-03-04T22:31:18Z">
        <w:r>
          <w:rPr>
            <w:b w:val="false"/>
            <w:bCs w:val="false"/>
            <w:spacing w:val="-2"/>
            <w:sz w:val="20"/>
          </w:rPr>
          <w:t>shows will be fetched and saved at scheduled intervals, even when the app is closed.</w:t>
        </w:r>
      </w:ins>
      <w:del w:id="3844" w:author="Jomar Tigcal" w:date="2023-03-04T22:31:18Z">
        <w:r>
          <w:rPr>
            <w:b w:val="false"/>
            <w:bCs w:val="false"/>
            <w:spacing w:val="-2"/>
            <w:sz w:val="20"/>
          </w:rPr>
          <w:delText>Solution:</w:delText>
        </w:r>
      </w:del>
    </w:p>
    <w:p>
      <w:pPr>
        <w:pStyle w:val="TextBody"/>
        <w:widowControl w:val="false"/>
        <w:numPr>
          <w:ilvl w:val="0"/>
          <w:numId w:val="0"/>
        </w:numPr>
        <w:suppressAutoHyphens w:val="true"/>
        <w:bidi w:val="0"/>
        <w:spacing w:before="116" w:after="0"/>
        <w:ind w:left="104" w:hanging="0"/>
        <w:jc w:val="left"/>
        <w:rPr>
          <w:b w:val="false"/>
          <w:b w:val="false"/>
          <w:bCs w:val="false"/>
          <w:spacing w:val="-2"/>
          <w:sz w:val="20"/>
          <w:del w:id="3909" w:author="Jomar Tigcal" w:date="2023-03-04T22:31:03Z"/>
        </w:rPr>
      </w:pPr>
      <w:del w:id="3846" w:author="Jomar Tigcal" w:date="2023-03-04T22:31:03Z">
        <w:r>
          <w:rPr/>
          <w:delText>You</w:delText>
        </w:r>
      </w:del>
      <w:del w:id="3847" w:author="Jomar Tigcal" w:date="2023-03-04T22:31:03Z">
        <w:r>
          <w:rPr>
            <w:spacing w:val="-3"/>
          </w:rPr>
          <w:delText xml:space="preserve"> </w:delText>
        </w:r>
      </w:del>
      <w:del w:id="3848" w:author="Jomar Tigcal" w:date="2023-03-04T22:31:03Z">
        <w:r>
          <w:rPr/>
          <w:delText>can</w:delText>
        </w:r>
      </w:del>
      <w:del w:id="3849" w:author="Jomar Tigcal" w:date="2023-03-04T22:31:03Z">
        <w:r>
          <w:rPr>
            <w:spacing w:val="-3"/>
          </w:rPr>
          <w:delText xml:space="preserve"> </w:delText>
        </w:r>
      </w:del>
      <w:del w:id="3850" w:author="Jomar Tigcal" w:date="2023-03-04T22:31:03Z">
        <w:r>
          <w:rPr/>
          <w:delText>use</w:delText>
        </w:r>
      </w:del>
      <w:del w:id="3851" w:author="Jomar Tigcal" w:date="2023-03-04T22:31:03Z">
        <w:r>
          <w:rPr>
            <w:spacing w:val="-3"/>
          </w:rPr>
          <w:delText xml:space="preserve"> </w:delText>
        </w:r>
      </w:del>
      <w:del w:id="3852" w:author="Jomar Tigcal" w:date="2023-03-04T22:31:03Z">
        <w:r>
          <w:rPr/>
          <w:delText>the</w:delText>
        </w:r>
      </w:del>
      <w:del w:id="3853" w:author="Jomar Tigcal" w:date="2023-03-04T22:31:03Z">
        <w:r>
          <w:rPr>
            <w:spacing w:val="-3"/>
          </w:rPr>
          <w:delText xml:space="preserve"> </w:delText>
        </w:r>
      </w:del>
      <w:del w:id="3854" w:author="Jomar Tigcal" w:date="2023-03-04T22:31:03Z">
        <w:r>
          <w:rPr/>
          <w:delText>TV</w:delText>
        </w:r>
      </w:del>
      <w:del w:id="3855" w:author="Jomar Tigcal" w:date="2023-03-04T22:31:03Z">
        <w:r>
          <w:rPr>
            <w:spacing w:val="-4"/>
          </w:rPr>
          <w:delText xml:space="preserve"> </w:delText>
        </w:r>
      </w:del>
      <w:del w:id="3856" w:author="Jomar Tigcal" w:date="2023-03-04T22:31:03Z">
        <w:r>
          <w:rPr/>
          <w:delText>Guide</w:delText>
        </w:r>
      </w:del>
      <w:del w:id="3857" w:author="Jomar Tigcal" w:date="2023-03-04T22:31:03Z">
        <w:r>
          <w:rPr>
            <w:spacing w:val="-3"/>
          </w:rPr>
          <w:delText xml:space="preserve"> </w:delText>
        </w:r>
      </w:del>
      <w:del w:id="3858" w:author="Jomar Tigcal" w:date="2023-03-04T22:31:03Z">
        <w:r>
          <w:rPr/>
          <w:delText>app</w:delText>
        </w:r>
      </w:del>
      <w:del w:id="3859" w:author="Jomar Tigcal" w:date="2023-03-04T22:31:03Z">
        <w:r>
          <w:rPr>
            <w:spacing w:val="-4"/>
          </w:rPr>
          <w:delText xml:space="preserve"> </w:delText>
        </w:r>
      </w:del>
      <w:del w:id="3860" w:author="Jomar Tigcal" w:date="2023-03-04T22:31:03Z">
        <w:r>
          <w:rPr/>
          <w:delText>you</w:delText>
        </w:r>
      </w:del>
      <w:del w:id="3861" w:author="Jomar Tigcal" w:date="2023-03-04T22:31:03Z">
        <w:r>
          <w:rPr>
            <w:spacing w:val="-3"/>
          </w:rPr>
          <w:delText xml:space="preserve"> </w:delText>
        </w:r>
      </w:del>
      <w:del w:id="3862" w:author="Jomar Tigcal" w:date="2023-03-04T22:31:03Z">
        <w:r>
          <w:rPr/>
          <w:delText>developed</w:delText>
        </w:r>
      </w:del>
      <w:del w:id="3863" w:author="Jomar Tigcal" w:date="2023-03-04T22:31:03Z">
        <w:r>
          <w:rPr>
            <w:spacing w:val="-3"/>
          </w:rPr>
          <w:delText xml:space="preserve"> </w:delText>
        </w:r>
      </w:del>
      <w:del w:id="3864" w:author="Jomar Tigcal" w:date="2023-03-04T22:31:03Z">
        <w:r>
          <w:rPr/>
          <w:delText>in</w:delText>
        </w:r>
      </w:del>
      <w:del w:id="3865" w:author="Jomar Tigcal" w:date="2023-03-04T22:31:03Z">
        <w:r>
          <w:rPr>
            <w:spacing w:val="-3"/>
          </w:rPr>
          <w:delText xml:space="preserve"> </w:delText>
        </w:r>
      </w:del>
      <w:del w:id="3866" w:author="Jomar Tigcal" w:date="2023-03-04T22:31:03Z">
        <w:r>
          <w:rPr/>
          <w:delText>the</w:delText>
        </w:r>
      </w:del>
      <w:del w:id="3867" w:author="Jomar Tigcal" w:date="2023-03-04T22:31:03Z">
        <w:r>
          <w:rPr>
            <w:spacing w:val="-3"/>
          </w:rPr>
          <w:delText xml:space="preserve"> </w:delText>
        </w:r>
      </w:del>
      <w:del w:id="3868" w:author="Jomar Tigcal" w:date="2023-03-04T22:31:03Z">
        <w:r>
          <w:rPr/>
          <w:delText>previous</w:delText>
        </w:r>
      </w:del>
      <w:del w:id="3869" w:author="Jomar Tigcal" w:date="2023-03-04T22:31:03Z">
        <w:r>
          <w:rPr>
            <w:spacing w:val="-3"/>
          </w:rPr>
          <w:delText xml:space="preserve"> </w:delText>
        </w:r>
      </w:del>
      <w:del w:id="3870" w:author="Jomar Tigcal" w:date="2023-03-04T22:31:03Z">
        <w:r>
          <w:rPr/>
          <w:delText>chapter</w:delText>
        </w:r>
      </w:del>
      <w:del w:id="3871" w:author="Jomar Tigcal" w:date="2023-03-04T22:31:03Z">
        <w:r>
          <w:rPr>
            <w:spacing w:val="-3"/>
          </w:rPr>
          <w:delText xml:space="preserve"> </w:delText>
        </w:r>
      </w:del>
      <w:del w:id="3872" w:author="Jomar Tigcal" w:date="2023-03-04T22:31:03Z">
        <w:r>
          <w:rPr/>
          <w:delText>or</w:delText>
        </w:r>
      </w:del>
      <w:del w:id="3873" w:author="Jomar Tigcal" w:date="2023-03-04T22:31:03Z">
        <w:r>
          <w:rPr>
            <w:spacing w:val="-3"/>
          </w:rPr>
          <w:delText xml:space="preserve"> </w:delText>
        </w:r>
      </w:del>
      <w:del w:id="3874" w:author="Jomar Tigcal" w:date="2023-03-04T22:31:03Z">
        <w:r>
          <w:rPr/>
          <w:delText>make</w:delText>
        </w:r>
      </w:del>
      <w:del w:id="3875" w:author="Jomar Tigcal" w:date="2023-03-04T22:31:03Z">
        <w:r>
          <w:rPr>
            <w:spacing w:val="-4"/>
          </w:rPr>
          <w:delText xml:space="preserve"> </w:delText>
        </w:r>
      </w:del>
      <w:del w:id="3876" w:author="Jomar Tigcal" w:date="2023-03-04T22:31:03Z">
        <w:r>
          <w:rPr/>
          <w:delText>a</w:delText>
        </w:r>
      </w:del>
      <w:del w:id="3877" w:author="Jomar Tigcal" w:date="2023-03-04T22:31:03Z">
        <w:r>
          <w:rPr>
            <w:spacing w:val="-4"/>
          </w:rPr>
          <w:delText xml:space="preserve"> </w:delText>
        </w:r>
      </w:del>
      <w:del w:id="3878" w:author="Jomar Tigcal" w:date="2023-03-04T22:31:03Z">
        <w:r>
          <w:rPr/>
          <w:delText>copy of</w:delText>
        </w:r>
      </w:del>
      <w:del w:id="3879" w:author="Jomar Tigcal" w:date="2023-03-04T22:31:03Z">
        <w:r>
          <w:rPr>
            <w:spacing w:val="-1"/>
          </w:rPr>
          <w:delText xml:space="preserve"> </w:delText>
        </w:r>
      </w:del>
      <w:del w:id="3880" w:author="Jomar Tigcal" w:date="2023-03-04T22:31:03Z">
        <w:r>
          <w:rPr/>
          <w:delText>it.</w:delText>
        </w:r>
      </w:del>
      <w:del w:id="3881" w:author="Jomar Tigcal" w:date="2023-03-04T22:31:03Z">
        <w:r>
          <w:rPr>
            <w:spacing w:val="-1"/>
          </w:rPr>
          <w:delText xml:space="preserve"> </w:delText>
        </w:r>
      </w:del>
      <w:del w:id="3882" w:author="Jomar Tigcal" w:date="2023-03-04T22:31:03Z">
        <w:r>
          <w:rPr/>
          <w:delText>Here</w:delText>
        </w:r>
      </w:del>
      <w:del w:id="3883" w:author="Jomar Tigcal" w:date="2023-03-04T22:31:03Z">
        <w:r>
          <w:rPr>
            <w:spacing w:val="-1"/>
          </w:rPr>
          <w:delText xml:space="preserve"> </w:delText>
        </w:r>
      </w:del>
      <w:del w:id="3884" w:author="Jomar Tigcal" w:date="2023-03-04T22:31:03Z">
        <w:r>
          <w:rPr/>
          <w:delText>is</w:delText>
        </w:r>
      </w:del>
      <w:del w:id="3885" w:author="Jomar Tigcal" w:date="2023-03-04T22:31:03Z">
        <w:r>
          <w:rPr>
            <w:spacing w:val="-1"/>
          </w:rPr>
          <w:delText xml:space="preserve"> </w:delText>
        </w:r>
      </w:del>
      <w:del w:id="3886" w:author="Jomar Tigcal" w:date="2023-03-04T22:31:03Z">
        <w:r>
          <w:rPr/>
          <w:delText>one</w:delText>
        </w:r>
      </w:del>
      <w:del w:id="3887" w:author="Jomar Tigcal" w:date="2023-03-04T22:31:03Z">
        <w:r>
          <w:rPr>
            <w:spacing w:val="-1"/>
          </w:rPr>
          <w:delText xml:space="preserve"> </w:delText>
        </w:r>
      </w:del>
      <w:del w:id="3888" w:author="Jomar Tigcal" w:date="2023-03-04T22:31:03Z">
        <w:r>
          <w:rPr/>
          <w:delText>way</w:delText>
        </w:r>
      </w:del>
      <w:del w:id="3889" w:author="Jomar Tigcal" w:date="2023-03-04T22:31:03Z">
        <w:r>
          <w:rPr>
            <w:spacing w:val="-1"/>
          </w:rPr>
          <w:delText xml:space="preserve"> </w:delText>
        </w:r>
      </w:del>
      <w:del w:id="3890" w:author="Jomar Tigcal" w:date="2023-03-04T22:31:03Z">
        <w:r>
          <w:rPr/>
          <w:delText>you</w:delText>
        </w:r>
      </w:del>
      <w:del w:id="3891" w:author="Jomar Tigcal" w:date="2023-03-04T22:31:03Z">
        <w:r>
          <w:rPr>
            <w:spacing w:val="-1"/>
          </w:rPr>
          <w:delText xml:space="preserve"> </w:delText>
        </w:r>
      </w:del>
      <w:del w:id="3892" w:author="Jomar Tigcal" w:date="2023-03-04T22:31:03Z">
        <w:r>
          <w:rPr/>
          <w:delText>can</w:delText>
        </w:r>
      </w:del>
      <w:del w:id="3893" w:author="Jomar Tigcal" w:date="2023-03-04T22:31:03Z">
        <w:r>
          <w:rPr>
            <w:spacing w:val="-1"/>
          </w:rPr>
          <w:delText xml:space="preserve"> </w:delText>
        </w:r>
      </w:del>
      <w:del w:id="3894" w:author="Jomar Tigcal" w:date="2023-03-04T22:31:03Z">
        <w:r>
          <w:rPr/>
          <w:delText>improve</w:delText>
        </w:r>
      </w:del>
      <w:del w:id="3895" w:author="Jomar Tigcal" w:date="2023-03-04T22:31:03Z">
        <w:r>
          <w:rPr>
            <w:spacing w:val="-1"/>
          </w:rPr>
          <w:delText xml:space="preserve"> </w:delText>
        </w:r>
      </w:del>
      <w:del w:id="3896" w:author="Jomar Tigcal" w:date="2023-03-04T22:31:03Z">
        <w:r>
          <w:rPr/>
          <w:delText>the</w:delText>
        </w:r>
      </w:del>
      <w:del w:id="3897" w:author="Jomar Tigcal" w:date="2023-03-04T22:31:03Z">
        <w:r>
          <w:rPr>
            <w:spacing w:val="-1"/>
          </w:rPr>
          <w:delText xml:space="preserve"> </w:delText>
        </w:r>
      </w:del>
      <w:del w:id="3898" w:author="Jomar Tigcal" w:date="2023-03-04T22:31:03Z">
        <w:r>
          <w:rPr/>
          <w:delText>app</w:delText>
        </w:r>
      </w:del>
      <w:del w:id="3899" w:author="Jomar Tigcal" w:date="2023-03-04T22:31:03Z">
        <w:r>
          <w:rPr>
            <w:spacing w:val="-2"/>
          </w:rPr>
          <w:delText xml:space="preserve"> </w:delText>
        </w:r>
      </w:del>
      <w:del w:id="3900" w:author="Jomar Tigcal" w:date="2023-03-04T22:31:03Z">
        <w:r>
          <w:rPr/>
          <w:delText>using</w:delText>
        </w:r>
      </w:del>
      <w:del w:id="3901" w:author="Jomar Tigcal" w:date="2023-03-04T22:31:03Z">
        <w:r>
          <w:rPr>
            <w:spacing w:val="-1"/>
          </w:rPr>
          <w:delText xml:space="preserve"> </w:delText>
        </w:r>
      </w:del>
      <w:del w:id="3902" w:author="Jomar Tigcal" w:date="2023-03-04T22:31:03Z">
        <w:r>
          <w:rPr/>
          <w:delText>the</w:delText>
        </w:r>
      </w:del>
      <w:del w:id="3903" w:author="Jomar Tigcal" w:date="2023-03-04T22:31:03Z">
        <w:r>
          <w:rPr>
            <w:spacing w:val="-1"/>
          </w:rPr>
          <w:delText xml:space="preserve"> </w:delText>
        </w:r>
      </w:del>
      <w:del w:id="3904" w:author="Jomar Tigcal" w:date="2023-03-04T22:31:03Z">
        <w:r>
          <w:rPr/>
          <w:delText>MVVM</w:delText>
        </w:r>
      </w:del>
      <w:del w:id="3905" w:author="Jomar Tigcal" w:date="2023-03-04T22:31:03Z">
        <w:r>
          <w:rPr>
            <w:spacing w:val="-1"/>
          </w:rPr>
          <w:delText xml:space="preserve"> </w:delText>
        </w:r>
      </w:del>
      <w:del w:id="3906" w:author="Jomar Tigcal" w:date="2023-03-04T22:31:03Z">
        <w:r>
          <w:rPr/>
          <w:delText>architectural</w:delText>
        </w:r>
      </w:del>
      <w:del w:id="3907" w:author="Jomar Tigcal" w:date="2023-03-04T22:31:03Z">
        <w:r>
          <w:rPr>
            <w:spacing w:val="-2"/>
          </w:rPr>
          <w:delText xml:space="preserve"> </w:delText>
        </w:r>
      </w:del>
      <w:del w:id="3908" w:author="Jomar Tigcal" w:date="2023-03-04T22:31:03Z">
        <w:r>
          <w:rPr/>
          <w:delText>pattern with data binding, the Repository pattern with Room, and WorkManager:</w:delText>
        </w:r>
      </w:del>
    </w:p>
    <w:p>
      <w:pPr>
        <w:pStyle w:val="ListParagraph"/>
        <w:numPr>
          <w:ilvl w:val="0"/>
          <w:numId w:val="1"/>
        </w:numPr>
        <w:tabs>
          <w:tab w:val="clear" w:pos="720"/>
          <w:tab w:val="left" w:pos="554" w:leader="none"/>
        </w:tabs>
        <w:spacing w:before="138" w:after="0"/>
        <w:jc w:val="both"/>
        <w:rPr>
          <w:sz w:val="20"/>
          <w:del w:id="3925" w:author="Jomar Tigcal" w:date="2023-03-04T22:31:03Z"/>
        </w:rPr>
      </w:pPr>
      <w:del w:id="3910" w:author="Jomar Tigcal" w:date="2023-03-04T22:31:03Z">
        <w:r>
          <w:rPr>
            <w:sz w:val="20"/>
          </w:rPr>
          <w:delText>Open</w:delText>
        </w:r>
      </w:del>
      <w:del w:id="3911" w:author="Jomar Tigcal" w:date="2023-03-04T22:31:03Z">
        <w:r>
          <w:rPr>
            <w:spacing w:val="-2"/>
            <w:sz w:val="20"/>
          </w:rPr>
          <w:delText xml:space="preserve"> </w:delText>
        </w:r>
      </w:del>
      <w:del w:id="3912" w:author="Jomar Tigcal" w:date="2023-03-04T22:31:03Z">
        <w:r>
          <w:rPr>
            <w:sz w:val="20"/>
          </w:rPr>
          <w:delText>the</w:delText>
        </w:r>
      </w:del>
      <w:del w:id="3913" w:author="Jomar Tigcal" w:date="2023-03-04T22:31:03Z">
        <w:r>
          <w:rPr>
            <w:spacing w:val="-1"/>
            <w:sz w:val="20"/>
          </w:rPr>
          <w:delText xml:space="preserve"> </w:delText>
        </w:r>
      </w:del>
      <w:del w:id="3914" w:author="Jomar Tigcal" w:date="2023-03-04T22:31:03Z">
        <w:r>
          <w:rPr>
            <w:sz w:val="20"/>
          </w:rPr>
          <w:delText>TV</w:delText>
        </w:r>
      </w:del>
      <w:del w:id="3915" w:author="Jomar Tigcal" w:date="2023-03-04T22:31:03Z">
        <w:r>
          <w:rPr>
            <w:spacing w:val="-2"/>
            <w:sz w:val="20"/>
          </w:rPr>
          <w:delText xml:space="preserve"> </w:delText>
        </w:r>
      </w:del>
      <w:del w:id="3916" w:author="Jomar Tigcal" w:date="2023-03-04T22:31:03Z">
        <w:r>
          <w:rPr>
            <w:sz w:val="20"/>
          </w:rPr>
          <w:delText>Guide</w:delText>
        </w:r>
      </w:del>
      <w:del w:id="3917" w:author="Jomar Tigcal" w:date="2023-03-04T22:31:03Z">
        <w:r>
          <w:rPr>
            <w:spacing w:val="-2"/>
            <w:sz w:val="20"/>
          </w:rPr>
          <w:delText xml:space="preserve"> </w:delText>
        </w:r>
      </w:del>
      <w:del w:id="3918" w:author="Jomar Tigcal" w:date="2023-03-04T22:31:03Z">
        <w:r>
          <w:rPr>
            <w:sz w:val="20"/>
          </w:rPr>
          <w:delText>app</w:delText>
        </w:r>
      </w:del>
      <w:del w:id="3919" w:author="Jomar Tigcal" w:date="2023-03-04T22:31:03Z">
        <w:r>
          <w:rPr>
            <w:spacing w:val="-2"/>
            <w:sz w:val="20"/>
          </w:rPr>
          <w:delText xml:space="preserve"> </w:delText>
        </w:r>
      </w:del>
      <w:del w:id="3920" w:author="Jomar Tigcal" w:date="2023-03-04T22:31:03Z">
        <w:r>
          <w:rPr>
            <w:sz w:val="20"/>
          </w:rPr>
          <w:delText>in</w:delText>
        </w:r>
      </w:del>
      <w:del w:id="3921" w:author="Jomar Tigcal" w:date="2023-03-04T22:31:03Z">
        <w:r>
          <w:rPr>
            <w:spacing w:val="-1"/>
            <w:sz w:val="20"/>
          </w:rPr>
          <w:delText xml:space="preserve"> </w:delText>
        </w:r>
      </w:del>
      <w:del w:id="3922" w:author="Jomar Tigcal" w:date="2023-03-04T22:31:03Z">
        <w:r>
          <w:rPr>
            <w:sz w:val="20"/>
          </w:rPr>
          <w:delText>Android</w:delText>
        </w:r>
      </w:del>
      <w:del w:id="3923" w:author="Jomar Tigcal" w:date="2023-03-04T22:31:03Z">
        <w:r>
          <w:rPr>
            <w:spacing w:val="-1"/>
            <w:sz w:val="20"/>
          </w:rPr>
          <w:delText xml:space="preserve"> </w:delText>
        </w:r>
      </w:del>
      <w:del w:id="3924" w:author="Jomar Tigcal" w:date="2023-03-04T22:31:03Z">
        <w:r>
          <w:rPr>
            <w:spacing w:val="-2"/>
            <w:sz w:val="20"/>
          </w:rPr>
          <w:delText>Studio.</w:delText>
        </w:r>
      </w:del>
    </w:p>
    <w:p>
      <w:pPr>
        <w:pStyle w:val="ListParagraph"/>
        <w:numPr>
          <w:ilvl w:val="0"/>
          <w:numId w:val="1"/>
        </w:numPr>
        <w:tabs>
          <w:tab w:val="clear" w:pos="720"/>
          <w:tab w:val="left" w:pos="554" w:leader="none"/>
        </w:tabs>
        <w:spacing w:before="148" w:after="0"/>
        <w:jc w:val="both"/>
        <w:rPr>
          <w:sz w:val="20"/>
          <w:del w:id="3946" w:author="Jomar Tigcal" w:date="2023-03-04T22:31:03Z"/>
        </w:rPr>
      </w:pPr>
      <w:del w:id="3926" w:author="Jomar Tigcal" w:date="2023-03-04T22:31:03Z">
        <w:r>
          <w:rPr>
            <w:sz w:val="20"/>
          </w:rPr>
          <w:delText>Open</w:delText>
        </w:r>
      </w:del>
      <w:del w:id="3927" w:author="Jomar Tigcal" w:date="2023-03-04T22:31:03Z">
        <w:r>
          <w:rPr>
            <w:spacing w:val="-10"/>
            <w:sz w:val="20"/>
          </w:rPr>
          <w:delText xml:space="preserve"> </w:delText>
        </w:r>
      </w:del>
      <w:del w:id="3928" w:author="Jomar Tigcal" w:date="2023-03-04T22:31:03Z">
        <w:r>
          <w:rPr>
            <w:sz w:val="20"/>
          </w:rPr>
          <w:delText>the</w:delText>
        </w:r>
      </w:del>
      <w:del w:id="3929" w:author="Jomar Tigcal" w:date="2023-03-04T22:31:03Z">
        <w:r>
          <w:rPr>
            <w:spacing w:val="-4"/>
            <w:sz w:val="20"/>
          </w:rPr>
          <w:delText xml:space="preserve"> </w:delText>
        </w:r>
      </w:del>
      <w:del w:id="3930" w:author="Jomar Tigcal" w:date="2023-03-04T22:31:03Z">
        <w:r>
          <w:rPr>
            <w:rFonts w:ascii="Courier New" w:hAnsi="Courier New"/>
            <w:b/>
          </w:rPr>
          <w:delText>app/build.gradle</w:delText>
        </w:r>
      </w:del>
      <w:del w:id="3931" w:author="Jomar Tigcal" w:date="2023-03-04T22:31:03Z">
        <w:r>
          <w:rPr>
            <w:rFonts w:ascii="Courier New" w:hAnsi="Courier New"/>
            <w:b/>
            <w:spacing w:val="-80"/>
          </w:rPr>
          <w:delText xml:space="preserve"> </w:delText>
        </w:r>
      </w:del>
      <w:del w:id="3932" w:author="Jomar Tigcal" w:date="2023-03-04T22:31:03Z">
        <w:r>
          <w:rPr>
            <w:sz w:val="20"/>
          </w:rPr>
          <w:delText>file</w:delText>
        </w:r>
      </w:del>
      <w:del w:id="3933" w:author="Jomar Tigcal" w:date="2023-03-04T22:31:03Z">
        <w:r>
          <w:rPr>
            <w:spacing w:val="-3"/>
            <w:sz w:val="20"/>
          </w:rPr>
          <w:delText xml:space="preserve"> </w:delText>
        </w:r>
      </w:del>
      <w:del w:id="3934" w:author="Jomar Tigcal" w:date="2023-03-04T22:31:03Z">
        <w:r>
          <w:rPr>
            <w:sz w:val="20"/>
          </w:rPr>
          <w:delText>and</w:delText>
        </w:r>
      </w:del>
      <w:del w:id="3935" w:author="Jomar Tigcal" w:date="2023-03-04T22:31:03Z">
        <w:r>
          <w:rPr>
            <w:spacing w:val="-4"/>
            <w:sz w:val="20"/>
          </w:rPr>
          <w:delText xml:space="preserve"> </w:delText>
        </w:r>
      </w:del>
      <w:del w:id="3936" w:author="Jomar Tigcal" w:date="2023-03-04T22:31:03Z">
        <w:r>
          <w:rPr>
            <w:sz w:val="20"/>
          </w:rPr>
          <w:delText>add</w:delText>
        </w:r>
      </w:del>
      <w:del w:id="3937" w:author="Jomar Tigcal" w:date="2023-03-04T22:31:03Z">
        <w:r>
          <w:rPr>
            <w:spacing w:val="-4"/>
            <w:sz w:val="20"/>
          </w:rPr>
          <w:delText xml:space="preserve"> </w:delText>
        </w:r>
      </w:del>
      <w:del w:id="3938" w:author="Jomar Tigcal" w:date="2023-03-04T22:31:03Z">
        <w:r>
          <w:rPr>
            <w:sz w:val="20"/>
          </w:rPr>
          <w:delText>the</w:delText>
        </w:r>
      </w:del>
      <w:del w:id="3939" w:author="Jomar Tigcal" w:date="2023-03-04T22:31:03Z">
        <w:r>
          <w:rPr>
            <w:spacing w:val="-4"/>
            <w:sz w:val="20"/>
          </w:rPr>
          <w:delText xml:space="preserve"> </w:delText>
        </w:r>
      </w:del>
      <w:del w:id="3940" w:author="Jomar Tigcal" w:date="2023-03-04T22:31:03Z">
        <w:r>
          <w:rPr>
            <w:rFonts w:ascii="Courier New" w:hAnsi="Courier New"/>
            <w:b/>
          </w:rPr>
          <w:delText>kotlin-kapt</w:delText>
        </w:r>
      </w:del>
      <w:del w:id="3941" w:author="Jomar Tigcal" w:date="2023-03-04T22:31:03Z">
        <w:r>
          <w:rPr>
            <w:rFonts w:ascii="Courier New" w:hAnsi="Courier New"/>
            <w:b/>
            <w:spacing w:val="-80"/>
          </w:rPr>
          <w:delText xml:space="preserve"> </w:delText>
        </w:r>
      </w:del>
      <w:del w:id="3942" w:author="Jomar Tigcal" w:date="2023-03-04T22:31:03Z">
        <w:r>
          <w:rPr>
            <w:sz w:val="20"/>
          </w:rPr>
          <w:delText>plugin</w:delText>
        </w:r>
      </w:del>
      <w:del w:id="3943" w:author="Jomar Tigcal" w:date="2023-03-04T22:31:03Z">
        <w:r>
          <w:rPr>
            <w:spacing w:val="46"/>
            <w:sz w:val="20"/>
          </w:rPr>
          <w:delText xml:space="preserve"> </w:delText>
        </w:r>
      </w:del>
      <w:del w:id="3944" w:author="Jomar Tigcal" w:date="2023-03-04T22:31:03Z">
        <w:r>
          <w:rPr>
            <w:sz w:val="20"/>
          </w:rPr>
          <w:delText>at</w:delText>
        </w:r>
      </w:del>
      <w:del w:id="3945" w:author="Jomar Tigcal" w:date="2023-03-04T22:31:03Z">
        <w:r>
          <w:rPr>
            <w:spacing w:val="-5"/>
            <w:sz w:val="20"/>
          </w:rPr>
          <w:delText xml:space="preserve"> the</w:delText>
        </w:r>
      </w:del>
    </w:p>
    <w:p>
      <w:pPr>
        <w:pStyle w:val="TextBody"/>
        <w:ind w:left="554" w:hanging="0"/>
        <w:rPr>
          <w:del w:id="3956" w:author="Jomar Tigcal" w:date="2023-03-04T22:31:03Z"/>
        </w:rPr>
      </w:pPr>
      <w:del w:id="3947" w:author="Jomar Tigcal" w:date="2023-03-04T22:31:03Z">
        <w:r>
          <w:rPr/>
          <w:delText>end</w:delText>
        </w:r>
      </w:del>
      <w:del w:id="3948" w:author="Jomar Tigcal" w:date="2023-03-04T22:31:03Z">
        <w:r>
          <w:rPr>
            <w:spacing w:val="-1"/>
          </w:rPr>
          <w:delText xml:space="preserve"> </w:delText>
        </w:r>
      </w:del>
      <w:del w:id="3949" w:author="Jomar Tigcal" w:date="2023-03-04T22:31:03Z">
        <w:r>
          <w:rPr/>
          <w:delText>of</w:delText>
        </w:r>
      </w:del>
      <w:del w:id="3950" w:author="Jomar Tigcal" w:date="2023-03-04T22:31:03Z">
        <w:r>
          <w:rPr>
            <w:spacing w:val="-1"/>
          </w:rPr>
          <w:delText xml:space="preserve"> </w:delText>
        </w:r>
      </w:del>
      <w:del w:id="3951" w:author="Jomar Tigcal" w:date="2023-03-04T22:31:03Z">
        <w:r>
          <w:rPr/>
          <w:delText>the</w:delText>
        </w:r>
      </w:del>
      <w:del w:id="3952" w:author="Jomar Tigcal" w:date="2023-03-04T22:31:03Z">
        <w:r>
          <w:rPr>
            <w:spacing w:val="-1"/>
          </w:rPr>
          <w:delText xml:space="preserve"> </w:delText>
        </w:r>
      </w:del>
      <w:del w:id="3953" w:author="Jomar Tigcal" w:date="2023-03-04T22:31:03Z">
        <w:r>
          <w:rPr/>
          <w:delText>plugins</w:delText>
        </w:r>
      </w:del>
      <w:del w:id="3954" w:author="Jomar Tigcal" w:date="2023-03-04T22:31:03Z">
        <w:r>
          <w:rPr>
            <w:spacing w:val="-1"/>
          </w:rPr>
          <w:delText xml:space="preserve"> </w:delText>
        </w:r>
      </w:del>
      <w:del w:id="3955" w:author="Jomar Tigcal" w:date="2023-03-04T22:31:03Z">
        <w:r>
          <w:rPr>
            <w:spacing w:val="-2"/>
          </w:rPr>
          <w:delText>block:</w:delText>
        </w:r>
      </w:del>
    </w:p>
    <w:p>
      <w:pPr>
        <w:pStyle w:val="TextBody"/>
        <w:spacing w:before="4" w:after="0"/>
        <w:rPr>
          <w:sz w:val="9"/>
          <w:del w:id="3958" w:author="Jomar Tigcal" w:date="2023-03-05T00:12:05Z"/>
        </w:rPr>
      </w:pPr>
      <w:del w:id="3957" w:author="Jomar Tigcal" w:date="2023-03-05T00:12:05Z">
        <w:r>
          <w:rPr>
            <w:sz w:val="9"/>
          </w:rPr>
        </w:r>
      </w:del>
    </w:p>
    <w:p>
      <w:pPr>
        <w:pStyle w:val="TextBody"/>
        <w:numPr>
          <w:ilvl w:val="0"/>
          <w:numId w:val="1"/>
        </w:numPr>
        <w:tabs>
          <w:tab w:val="clear" w:pos="720"/>
          <w:tab w:val="left" w:pos="554" w:leader="none"/>
        </w:tabs>
        <w:jc w:val="left"/>
        <w:rPr>
          <w:sz w:val="20"/>
          <w:del w:id="3976" w:author="Jomar Tigcal" w:date="2023-03-04T22:31:03Z"/>
        </w:rPr>
      </w:pPr>
      <w:del w:id="3959" w:author="Jomar Tigcal" w:date="2023-03-04T22:31:03Z">
        <w:r>
          <w:rPr>
            <w:sz w:val="20"/>
          </w:rPr>
          <w:delText>Add</w:delText>
        </w:r>
      </w:del>
      <w:del w:id="3960" w:author="Jomar Tigcal" w:date="2023-03-04T22:31:03Z">
        <w:r>
          <w:rPr>
            <w:spacing w:val="-3"/>
            <w:sz w:val="20"/>
          </w:rPr>
          <w:delText xml:space="preserve"> </w:delText>
        </w:r>
      </w:del>
      <w:del w:id="3961" w:author="Jomar Tigcal" w:date="2023-03-04T22:31:03Z">
        <w:r>
          <w:rPr>
            <w:sz w:val="20"/>
          </w:rPr>
          <w:delText>the</w:delText>
        </w:r>
      </w:del>
      <w:del w:id="3962" w:author="Jomar Tigcal" w:date="2023-03-04T22:31:03Z">
        <w:r>
          <w:rPr>
            <w:spacing w:val="-1"/>
            <w:sz w:val="20"/>
          </w:rPr>
          <w:delText xml:space="preserve"> </w:delText>
        </w:r>
      </w:del>
      <w:del w:id="3963" w:author="Jomar Tigcal" w:date="2023-03-04T22:31:03Z">
        <w:r>
          <w:rPr>
            <w:sz w:val="20"/>
          </w:rPr>
          <w:delText>data</w:delText>
        </w:r>
      </w:del>
      <w:del w:id="3964" w:author="Jomar Tigcal" w:date="2023-03-04T22:31:03Z">
        <w:r>
          <w:rPr>
            <w:spacing w:val="-2"/>
            <w:sz w:val="20"/>
          </w:rPr>
          <w:delText xml:space="preserve"> </w:delText>
        </w:r>
      </w:del>
      <w:del w:id="3965" w:author="Jomar Tigcal" w:date="2023-03-04T22:31:03Z">
        <w:r>
          <w:rPr>
            <w:sz w:val="20"/>
          </w:rPr>
          <w:delText>binding</w:delText>
        </w:r>
      </w:del>
      <w:del w:id="3966" w:author="Jomar Tigcal" w:date="2023-03-04T22:31:03Z">
        <w:r>
          <w:rPr>
            <w:spacing w:val="-1"/>
            <w:sz w:val="20"/>
          </w:rPr>
          <w:delText xml:space="preserve"> </w:delText>
        </w:r>
      </w:del>
      <w:del w:id="3967" w:author="Jomar Tigcal" w:date="2023-03-04T22:31:03Z">
        <w:r>
          <w:rPr>
            <w:sz w:val="20"/>
          </w:rPr>
          <w:delText>dependency</w:delText>
        </w:r>
      </w:del>
      <w:del w:id="3968" w:author="Jomar Tigcal" w:date="2023-03-04T22:31:03Z">
        <w:r>
          <w:rPr>
            <w:spacing w:val="-1"/>
            <w:sz w:val="20"/>
          </w:rPr>
          <w:delText xml:space="preserve"> </w:delText>
        </w:r>
      </w:del>
      <w:del w:id="3969" w:author="Jomar Tigcal" w:date="2023-03-04T22:31:03Z">
        <w:r>
          <w:rPr>
            <w:sz w:val="20"/>
          </w:rPr>
          <w:delText>in</w:delText>
        </w:r>
      </w:del>
      <w:del w:id="3970" w:author="Jomar Tigcal" w:date="2023-03-04T22:31:03Z">
        <w:r>
          <w:rPr>
            <w:spacing w:val="-1"/>
            <w:sz w:val="20"/>
          </w:rPr>
          <w:delText xml:space="preserve"> </w:delText>
        </w:r>
      </w:del>
      <w:del w:id="3971" w:author="Jomar Tigcal" w:date="2023-03-04T22:31:03Z">
        <w:r>
          <w:rPr>
            <w:sz w:val="20"/>
          </w:rPr>
          <w:delText>the</w:delText>
        </w:r>
      </w:del>
      <w:del w:id="3972" w:author="Jomar Tigcal" w:date="2023-03-04T22:31:03Z">
        <w:r>
          <w:rPr>
            <w:spacing w:val="-4"/>
            <w:sz w:val="20"/>
          </w:rPr>
          <w:delText xml:space="preserve"> </w:delText>
        </w:r>
      </w:del>
      <w:del w:id="3973" w:author="Jomar Tigcal" w:date="2023-03-04T22:31:03Z">
        <w:r>
          <w:rPr>
            <w:rFonts w:ascii="Courier New" w:hAnsi="Courier New"/>
            <w:b/>
          </w:rPr>
          <w:delText>android</w:delText>
        </w:r>
      </w:del>
      <w:del w:id="3974" w:author="Jomar Tigcal" w:date="2023-03-04T22:31:03Z">
        <w:r>
          <w:rPr>
            <w:rFonts w:ascii="Courier New" w:hAnsi="Courier New"/>
            <w:b/>
            <w:spacing w:val="-80"/>
          </w:rPr>
          <w:delText xml:space="preserve"> </w:delText>
        </w:r>
      </w:del>
      <w:del w:id="3975" w:author="Jomar Tigcal" w:date="2023-03-04T22:31:03Z">
        <w:r>
          <w:rPr>
            <w:spacing w:val="-2"/>
            <w:sz w:val="20"/>
          </w:rPr>
          <w:delText>block:</w:delText>
        </w:r>
      </w:del>
    </w:p>
    <w:p>
      <w:pPr>
        <w:pStyle w:val="TextBody"/>
        <w:spacing w:before="11" w:after="0"/>
        <w:rPr>
          <w:sz w:val="8"/>
          <w:del w:id="3978" w:author="Jomar Tigcal" w:date="2023-03-05T00:12:05Z"/>
        </w:rPr>
      </w:pPr>
      <w:del w:id="3977" w:author="Jomar Tigcal" w:date="2023-03-05T00:12:05Z">
        <w:r>
          <w:rPr>
            <w:sz w:val="8"/>
          </w:rPr>
        </w:r>
      </w:del>
    </w:p>
    <w:p>
      <w:pPr>
        <w:pStyle w:val="TextBody"/>
        <w:spacing w:before="72" w:after="0"/>
        <w:ind w:left="554" w:hanging="0"/>
        <w:rPr>
          <w:b w:val="false"/>
          <w:b w:val="false"/>
          <w:bCs w:val="false"/>
          <w:spacing w:val="-2"/>
          <w:sz w:val="20"/>
          <w:del w:id="3994" w:author="Jomar Tigcal" w:date="2023-03-04T22:31:03Z"/>
        </w:rPr>
      </w:pPr>
      <w:del w:id="3979" w:author="Jomar Tigcal" w:date="2023-03-04T22:31:03Z">
        <w:r>
          <w:rPr/>
          <w:delText>This</w:delText>
        </w:r>
      </w:del>
      <w:del w:id="3980" w:author="Jomar Tigcal" w:date="2023-03-04T22:31:03Z">
        <w:r>
          <w:rPr>
            <w:spacing w:val="-3"/>
          </w:rPr>
          <w:delText xml:space="preserve"> </w:delText>
        </w:r>
      </w:del>
      <w:del w:id="3981" w:author="Jomar Tigcal" w:date="2023-03-04T22:31:03Z">
        <w:r>
          <w:rPr/>
          <w:delText>will</w:delText>
        </w:r>
      </w:del>
      <w:del w:id="3982" w:author="Jomar Tigcal" w:date="2023-03-04T22:31:03Z">
        <w:r>
          <w:rPr>
            <w:spacing w:val="-1"/>
          </w:rPr>
          <w:delText xml:space="preserve"> </w:delText>
        </w:r>
      </w:del>
      <w:del w:id="3983" w:author="Jomar Tigcal" w:date="2023-03-04T22:31:03Z">
        <w:r>
          <w:rPr/>
          <w:delText>enable</w:delText>
        </w:r>
      </w:del>
      <w:del w:id="3984" w:author="Jomar Tigcal" w:date="2023-03-04T22:31:03Z">
        <w:r>
          <w:rPr>
            <w:spacing w:val="-1"/>
          </w:rPr>
          <w:delText xml:space="preserve"> </w:delText>
        </w:r>
      </w:del>
      <w:del w:id="3985" w:author="Jomar Tigcal" w:date="2023-03-04T22:31:03Z">
        <w:r>
          <w:rPr/>
          <w:delText>data</w:delText>
        </w:r>
      </w:del>
      <w:del w:id="3986" w:author="Jomar Tigcal" w:date="2023-03-04T22:31:03Z">
        <w:r>
          <w:rPr>
            <w:spacing w:val="-1"/>
          </w:rPr>
          <w:delText xml:space="preserve"> </w:delText>
        </w:r>
      </w:del>
      <w:del w:id="3987" w:author="Jomar Tigcal" w:date="2023-03-04T22:31:03Z">
        <w:r>
          <w:rPr/>
          <w:delText>binding</w:delText>
        </w:r>
      </w:del>
      <w:del w:id="3988" w:author="Jomar Tigcal" w:date="2023-03-04T22:31:03Z">
        <w:r>
          <w:rPr>
            <w:spacing w:val="-1"/>
          </w:rPr>
          <w:delText xml:space="preserve"> </w:delText>
        </w:r>
      </w:del>
      <w:del w:id="3989" w:author="Jomar Tigcal" w:date="2023-03-04T22:31:03Z">
        <w:r>
          <w:rPr/>
          <w:delText>in</w:delText>
        </w:r>
      </w:del>
      <w:del w:id="3990" w:author="Jomar Tigcal" w:date="2023-03-04T22:31:03Z">
        <w:r>
          <w:rPr>
            <w:spacing w:val="-1"/>
          </w:rPr>
          <w:delText xml:space="preserve"> </w:delText>
        </w:r>
      </w:del>
      <w:del w:id="3991" w:author="Jomar Tigcal" w:date="2023-03-04T22:31:03Z">
        <w:r>
          <w:rPr/>
          <w:delText>your</w:delText>
        </w:r>
      </w:del>
      <w:del w:id="3992" w:author="Jomar Tigcal" w:date="2023-03-04T22:31:03Z">
        <w:r>
          <w:rPr>
            <w:spacing w:val="-1"/>
          </w:rPr>
          <w:delText xml:space="preserve"> </w:delText>
        </w:r>
      </w:del>
      <w:del w:id="3993" w:author="Jomar Tigcal" w:date="2023-03-04T22:31:03Z">
        <w:r>
          <w:rPr>
            <w:spacing w:val="-2"/>
          </w:rPr>
          <w:delText>application.</w:delText>
        </w:r>
      </w:del>
    </w:p>
    <w:p>
      <w:pPr>
        <w:sectPr>
          <w:headerReference w:type="even" r:id="rId543"/>
          <w:headerReference w:type="default" r:id="rId544"/>
          <w:type w:val="nextPage"/>
          <w:pgSz w:w="10800" w:h="13320"/>
          <w:pgMar w:left="940" w:right="920" w:gutter="0" w:header="695" w:top="1120" w:footer="0" w:bottom="280"/>
          <w:pgNumType w:fmt="decimal"/>
          <w:formProt w:val="false"/>
          <w:textDirection w:val="lrTb"/>
          <w:docGrid w:type="default" w:linePitch="100" w:charSpace="4096"/>
        </w:sectPr>
        <w:pStyle w:val="ListParagraph"/>
        <w:numPr>
          <w:ilvl w:val="0"/>
          <w:numId w:val="1"/>
        </w:numPr>
        <w:tabs>
          <w:tab w:val="clear" w:pos="720"/>
          <w:tab w:val="left" w:pos="554" w:leader="none"/>
        </w:tabs>
        <w:spacing w:before="148" w:after="0"/>
        <w:jc w:val="left"/>
        <w:rPr>
          <w:sz w:val="20"/>
          <w:del w:id="4011" w:author="Jomar Tigcal" w:date="2023-03-04T22:31:03Z"/>
        </w:rPr>
      </w:pPr>
      <w:del w:id="3995" w:author="Jomar Tigcal" w:date="2023-03-04T22:31:03Z">
        <w:r>
          <w:rPr>
            <w:sz w:val="20"/>
          </w:rPr>
          <w:delText>Add</w:delText>
        </w:r>
      </w:del>
      <w:del w:id="3996" w:author="Jomar Tigcal" w:date="2023-03-04T22:31:03Z">
        <w:r>
          <w:rPr>
            <w:spacing w:val="-2"/>
            <w:sz w:val="20"/>
          </w:rPr>
          <w:delText xml:space="preserve"> </w:delText>
        </w:r>
      </w:del>
      <w:del w:id="3997" w:author="Jomar Tigcal" w:date="2023-03-04T22:31:03Z">
        <w:r>
          <w:rPr>
            <w:sz w:val="20"/>
          </w:rPr>
          <w:delText>the</w:delText>
        </w:r>
      </w:del>
      <w:del w:id="3998" w:author="Jomar Tigcal" w:date="2023-03-04T22:31:03Z">
        <w:r>
          <w:rPr>
            <w:spacing w:val="-1"/>
            <w:sz w:val="20"/>
          </w:rPr>
          <w:delText xml:space="preserve"> </w:delText>
        </w:r>
      </w:del>
      <w:del w:id="3999" w:author="Jomar Tigcal" w:date="2023-03-04T22:31:03Z">
        <w:r>
          <w:rPr>
            <w:sz w:val="20"/>
          </w:rPr>
          <w:delText>dependencies</w:delText>
        </w:r>
      </w:del>
      <w:del w:id="4000" w:author="Jomar Tigcal" w:date="2023-03-04T22:31:03Z">
        <w:r>
          <w:rPr>
            <w:spacing w:val="-1"/>
            <w:sz w:val="20"/>
          </w:rPr>
          <w:delText xml:space="preserve"> </w:delText>
        </w:r>
      </w:del>
      <w:del w:id="4001" w:author="Jomar Tigcal" w:date="2023-03-04T22:31:03Z">
        <w:r>
          <w:rPr>
            <w:sz w:val="20"/>
          </w:rPr>
          <w:delText>for</w:delText>
        </w:r>
      </w:del>
      <w:del w:id="4002" w:author="Jomar Tigcal" w:date="2023-03-04T22:31:03Z">
        <w:r>
          <w:rPr>
            <w:spacing w:val="-1"/>
            <w:sz w:val="20"/>
          </w:rPr>
          <w:delText xml:space="preserve"> </w:delText>
        </w:r>
      </w:del>
      <w:del w:id="4003" w:author="Jomar Tigcal" w:date="2023-03-04T22:31:03Z">
        <w:r>
          <w:rPr>
            <w:sz w:val="20"/>
          </w:rPr>
          <w:delText>the</w:delText>
        </w:r>
      </w:del>
      <w:del w:id="4004" w:author="Jomar Tigcal" w:date="2023-03-04T22:31:03Z">
        <w:r>
          <w:rPr>
            <w:spacing w:val="-1"/>
            <w:sz w:val="20"/>
          </w:rPr>
          <w:delText xml:space="preserve"> </w:delText>
        </w:r>
      </w:del>
      <w:del w:id="4005" w:author="Jomar Tigcal" w:date="2023-03-04T22:31:03Z">
        <w:r>
          <w:rPr>
            <w:sz w:val="20"/>
          </w:rPr>
          <w:delText>Room</w:delText>
        </w:r>
      </w:del>
      <w:del w:id="4006" w:author="Jomar Tigcal" w:date="2023-03-04T22:31:03Z">
        <w:r>
          <w:rPr>
            <w:spacing w:val="-2"/>
            <w:sz w:val="20"/>
          </w:rPr>
          <w:delText xml:space="preserve"> </w:delText>
        </w:r>
      </w:del>
      <w:del w:id="4007" w:author="Jomar Tigcal" w:date="2023-03-04T22:31:03Z">
        <w:r>
          <w:rPr>
            <w:sz w:val="20"/>
          </w:rPr>
          <w:delText>library</w:delText>
        </w:r>
      </w:del>
      <w:del w:id="4008" w:author="Jomar Tigcal" w:date="2023-03-04T22:31:03Z">
        <w:r>
          <w:rPr>
            <w:spacing w:val="-1"/>
            <w:sz w:val="20"/>
          </w:rPr>
          <w:delText xml:space="preserve"> </w:delText>
        </w:r>
      </w:del>
      <w:del w:id="4009" w:author="Jomar Tigcal" w:date="2023-03-04T22:31:03Z">
        <w:r>
          <w:rPr>
            <w:sz w:val="20"/>
          </w:rPr>
          <w:delText>and</w:delText>
        </w:r>
      </w:del>
      <w:del w:id="4010" w:author="Jomar Tigcal" w:date="2023-03-04T22:31:03Z">
        <w:r>
          <w:rPr>
            <w:spacing w:val="-2"/>
            <w:sz w:val="20"/>
          </w:rPr>
          <w:delText xml:space="preserve"> WorkManager:</w:delText>
        </w:r>
      </w:del>
    </w:p>
    <w:p>
      <w:pPr>
        <w:pStyle w:val="TextBody"/>
        <w:spacing w:before="72" w:after="0"/>
        <w:ind w:left="554" w:hanging="0"/>
        <w:rPr>
          <w:b w:val="false"/>
          <w:b w:val="false"/>
          <w:bCs w:val="false"/>
          <w:spacing w:val="-2"/>
          <w:sz w:val="20"/>
          <w:del w:id="4035" w:author="Jomar Tigcal" w:date="2023-03-04T22:31:03Z"/>
        </w:rPr>
      </w:pPr>
      <w:del w:id="4012" w:author="Jomar Tigcal" w:date="2023-03-04T22:31:03Z">
        <w:r>
          <w:rPr/>
          <w:delText>This</w:delText>
        </w:r>
      </w:del>
      <w:del w:id="4013" w:author="Jomar Tigcal" w:date="2023-03-04T22:31:03Z">
        <w:r>
          <w:rPr>
            <w:spacing w:val="-3"/>
          </w:rPr>
          <w:delText xml:space="preserve"> </w:delText>
        </w:r>
      </w:del>
      <w:del w:id="4014" w:author="Jomar Tigcal" w:date="2023-03-04T22:31:03Z">
        <w:r>
          <w:rPr/>
          <w:delText>will</w:delText>
        </w:r>
      </w:del>
      <w:del w:id="4015" w:author="Jomar Tigcal" w:date="2023-03-04T22:31:03Z">
        <w:r>
          <w:rPr>
            <w:spacing w:val="-1"/>
          </w:rPr>
          <w:delText xml:space="preserve"> </w:delText>
        </w:r>
      </w:del>
      <w:del w:id="4016" w:author="Jomar Tigcal" w:date="2023-03-04T22:31:03Z">
        <w:r>
          <w:rPr/>
          <w:delText>allow</w:delText>
        </w:r>
      </w:del>
      <w:del w:id="4017" w:author="Jomar Tigcal" w:date="2023-03-04T22:31:03Z">
        <w:r>
          <w:rPr>
            <w:spacing w:val="-2"/>
          </w:rPr>
          <w:delText xml:space="preserve"> </w:delText>
        </w:r>
      </w:del>
      <w:del w:id="4018" w:author="Jomar Tigcal" w:date="2023-03-04T22:31:03Z">
        <w:r>
          <w:rPr/>
          <w:delText>you</w:delText>
        </w:r>
      </w:del>
      <w:del w:id="4019" w:author="Jomar Tigcal" w:date="2023-03-04T22:31:03Z">
        <w:r>
          <w:rPr>
            <w:spacing w:val="-1"/>
          </w:rPr>
          <w:delText xml:space="preserve"> </w:delText>
        </w:r>
      </w:del>
      <w:del w:id="4020" w:author="Jomar Tigcal" w:date="2023-03-04T22:31:03Z">
        <w:r>
          <w:rPr/>
          <w:delText>to</w:delText>
        </w:r>
      </w:del>
      <w:del w:id="4021" w:author="Jomar Tigcal" w:date="2023-03-04T22:31:03Z">
        <w:r>
          <w:rPr>
            <w:spacing w:val="-1"/>
          </w:rPr>
          <w:delText xml:space="preserve"> </w:delText>
        </w:r>
      </w:del>
      <w:del w:id="4022" w:author="Jomar Tigcal" w:date="2023-03-04T22:31:03Z">
        <w:r>
          <w:rPr/>
          <w:delText>use</w:delText>
        </w:r>
      </w:del>
      <w:del w:id="4023" w:author="Jomar Tigcal" w:date="2023-03-04T22:31:03Z">
        <w:r>
          <w:rPr>
            <w:spacing w:val="-2"/>
          </w:rPr>
          <w:delText xml:space="preserve"> </w:delText>
        </w:r>
      </w:del>
      <w:del w:id="4024" w:author="Jomar Tigcal" w:date="2023-03-04T22:31:03Z">
        <w:r>
          <w:rPr/>
          <w:delText>Room</w:delText>
        </w:r>
      </w:del>
      <w:del w:id="4025" w:author="Jomar Tigcal" w:date="2023-03-04T22:31:03Z">
        <w:r>
          <w:rPr>
            <w:spacing w:val="-2"/>
          </w:rPr>
          <w:delText xml:space="preserve"> </w:delText>
        </w:r>
      </w:del>
      <w:del w:id="4026" w:author="Jomar Tigcal" w:date="2023-03-04T22:31:03Z">
        <w:r>
          <w:rPr/>
          <w:delText>and</w:delText>
        </w:r>
      </w:del>
      <w:del w:id="4027" w:author="Jomar Tigcal" w:date="2023-03-04T22:31:03Z">
        <w:r>
          <w:rPr>
            <w:spacing w:val="-2"/>
          </w:rPr>
          <w:delText xml:space="preserve"> </w:delText>
        </w:r>
      </w:del>
      <w:del w:id="4028" w:author="Jomar Tigcal" w:date="2023-03-04T22:31:03Z">
        <w:r>
          <w:rPr/>
          <w:delText>WorkManager</w:delText>
        </w:r>
      </w:del>
      <w:del w:id="4029" w:author="Jomar Tigcal" w:date="2023-03-04T22:31:03Z">
        <w:r>
          <w:rPr>
            <w:spacing w:val="-1"/>
          </w:rPr>
          <w:delText xml:space="preserve"> </w:delText>
        </w:r>
      </w:del>
      <w:del w:id="4030" w:author="Jomar Tigcal" w:date="2023-03-04T22:31:03Z">
        <w:r>
          <w:rPr/>
          <w:delText>in</w:delText>
        </w:r>
      </w:del>
      <w:del w:id="4031" w:author="Jomar Tigcal" w:date="2023-03-04T22:31:03Z">
        <w:r>
          <w:rPr>
            <w:spacing w:val="-1"/>
          </w:rPr>
          <w:delText xml:space="preserve"> </w:delText>
        </w:r>
      </w:del>
      <w:del w:id="4032" w:author="Jomar Tigcal" w:date="2023-03-04T22:31:03Z">
        <w:r>
          <w:rPr/>
          <w:delText>your</w:delText>
        </w:r>
      </w:del>
      <w:del w:id="4033" w:author="Jomar Tigcal" w:date="2023-03-04T22:31:03Z">
        <w:r>
          <w:rPr>
            <w:spacing w:val="-1"/>
          </w:rPr>
          <w:delText xml:space="preserve"> </w:delText>
        </w:r>
      </w:del>
      <w:del w:id="4034" w:author="Jomar Tigcal" w:date="2023-03-04T22:31:03Z">
        <w:r>
          <w:rPr>
            <w:spacing w:val="-2"/>
          </w:rPr>
          <w:delText>project.</w:delText>
        </w:r>
      </w:del>
    </w:p>
    <w:p>
      <w:pPr>
        <w:sectPr>
          <w:headerReference w:type="even" r:id="rId545"/>
          <w:headerReference w:type="default" r:id="rId546"/>
          <w:type w:val="nextPage"/>
          <w:pgSz w:w="10800" w:h="13320"/>
          <w:pgMar w:left="940" w:right="920" w:gutter="0" w:header="695" w:top="1120" w:footer="0" w:bottom="280"/>
          <w:pgNumType w:start="171" w:fmt="decimal"/>
          <w:formProt w:val="false"/>
          <w:textDirection w:val="lrTb"/>
          <w:docGrid w:type="default" w:linePitch="100" w:charSpace="4096"/>
        </w:sectPr>
        <w:pStyle w:val="ListParagraph"/>
        <w:numPr>
          <w:ilvl w:val="0"/>
          <w:numId w:val="1"/>
        </w:numPr>
        <w:tabs>
          <w:tab w:val="clear" w:pos="720"/>
          <w:tab w:val="left" w:pos="554" w:leader="none"/>
        </w:tabs>
        <w:spacing w:before="148" w:after="0"/>
        <w:ind w:left="554" w:right="1060" w:hanging="360"/>
        <w:jc w:val="left"/>
        <w:rPr>
          <w:sz w:val="20"/>
          <w:del w:id="4058" w:author="Jomar Tigcal" w:date="2023-03-04T22:31:03Z"/>
        </w:rPr>
      </w:pPr>
      <w:del w:id="4036" w:author="Jomar Tigcal" w:date="2023-03-04T22:31:03Z">
        <w:r>
          <w:rPr>
            <w:sz w:val="20"/>
          </w:rPr>
          <w:delText>Create</w:delText>
        </w:r>
      </w:del>
      <w:del w:id="4037" w:author="Jomar Tigcal" w:date="2023-03-04T22:31:03Z">
        <w:r>
          <w:rPr>
            <w:spacing w:val="-8"/>
            <w:sz w:val="20"/>
          </w:rPr>
          <w:delText xml:space="preserve"> </w:delText>
        </w:r>
      </w:del>
      <w:del w:id="4038" w:author="Jomar Tigcal" w:date="2023-03-04T22:31:03Z">
        <w:r>
          <w:rPr>
            <w:sz w:val="20"/>
          </w:rPr>
          <w:delText>a</w:delText>
        </w:r>
      </w:del>
      <w:del w:id="4039" w:author="Jomar Tigcal" w:date="2023-03-04T22:31:03Z">
        <w:r>
          <w:rPr>
            <w:spacing w:val="-5"/>
            <w:sz w:val="20"/>
          </w:rPr>
          <w:delText xml:space="preserve"> </w:delText>
        </w:r>
      </w:del>
      <w:del w:id="4040" w:author="Jomar Tigcal" w:date="2023-03-04T22:31:03Z">
        <w:r>
          <w:rPr>
            <w:rFonts w:ascii="Courier New" w:hAnsi="Courier New"/>
            <w:b/>
          </w:rPr>
          <w:delText>RecyclerViewBinding</w:delText>
        </w:r>
      </w:del>
      <w:del w:id="4041" w:author="Jomar Tigcal" w:date="2023-03-04T22:31:03Z">
        <w:r>
          <w:rPr>
            <w:rFonts w:ascii="Courier New" w:hAnsi="Courier New"/>
            <w:b/>
            <w:spacing w:val="-80"/>
          </w:rPr>
          <w:delText xml:space="preserve"> </w:delText>
        </w:r>
      </w:del>
      <w:del w:id="4042" w:author="Jomar Tigcal" w:date="2023-03-04T22:31:03Z">
        <w:r>
          <w:rPr>
            <w:sz w:val="20"/>
          </w:rPr>
          <w:delText>class</w:delText>
        </w:r>
      </w:del>
      <w:del w:id="4043" w:author="Jomar Tigcal" w:date="2023-03-04T22:31:03Z">
        <w:r>
          <w:rPr>
            <w:spacing w:val="-4"/>
            <w:sz w:val="20"/>
          </w:rPr>
          <w:delText xml:space="preserve"> </w:delText>
        </w:r>
      </w:del>
      <w:del w:id="4044" w:author="Jomar Tigcal" w:date="2023-03-04T22:31:03Z">
        <w:r>
          <w:rPr>
            <w:sz w:val="20"/>
          </w:rPr>
          <w:delText>that</w:delText>
        </w:r>
      </w:del>
      <w:del w:id="4045" w:author="Jomar Tigcal" w:date="2023-03-04T22:31:03Z">
        <w:r>
          <w:rPr>
            <w:spacing w:val="-4"/>
            <w:sz w:val="20"/>
          </w:rPr>
          <w:delText xml:space="preserve"> </w:delText>
        </w:r>
      </w:del>
      <w:del w:id="4046" w:author="Jomar Tigcal" w:date="2023-03-04T22:31:03Z">
        <w:r>
          <w:rPr>
            <w:sz w:val="20"/>
          </w:rPr>
          <w:delText>contains</w:delText>
        </w:r>
      </w:del>
      <w:del w:id="4047" w:author="Jomar Tigcal" w:date="2023-03-04T22:31:03Z">
        <w:r>
          <w:rPr>
            <w:spacing w:val="-4"/>
            <w:sz w:val="20"/>
          </w:rPr>
          <w:delText xml:space="preserve"> </w:delText>
        </w:r>
      </w:del>
      <w:del w:id="4048" w:author="Jomar Tigcal" w:date="2023-03-04T22:31:03Z">
        <w:r>
          <w:rPr>
            <w:sz w:val="20"/>
          </w:rPr>
          <w:delText>the</w:delText>
        </w:r>
      </w:del>
      <w:del w:id="4049" w:author="Jomar Tigcal" w:date="2023-03-04T22:31:03Z">
        <w:r>
          <w:rPr>
            <w:spacing w:val="-4"/>
            <w:sz w:val="20"/>
          </w:rPr>
          <w:delText xml:space="preserve"> </w:delText>
        </w:r>
      </w:del>
      <w:del w:id="4050" w:author="Jomar Tigcal" w:date="2023-03-04T22:31:03Z">
        <w:r>
          <w:rPr>
            <w:sz w:val="20"/>
          </w:rPr>
          <w:delText>binding</w:delText>
        </w:r>
      </w:del>
      <w:del w:id="4051" w:author="Jomar Tigcal" w:date="2023-03-04T22:31:03Z">
        <w:r>
          <w:rPr>
            <w:spacing w:val="-4"/>
            <w:sz w:val="20"/>
          </w:rPr>
          <w:delText xml:space="preserve"> </w:delText>
        </w:r>
      </w:del>
      <w:del w:id="4052" w:author="Jomar Tigcal" w:date="2023-03-04T22:31:03Z">
        <w:r>
          <w:rPr>
            <w:sz w:val="20"/>
          </w:rPr>
          <w:delText>adapter</w:delText>
        </w:r>
      </w:del>
      <w:del w:id="4053" w:author="Jomar Tigcal" w:date="2023-03-04T22:31:03Z">
        <w:r>
          <w:rPr>
            <w:spacing w:val="-5"/>
            <w:sz w:val="20"/>
          </w:rPr>
          <w:delText xml:space="preserve"> </w:delText>
        </w:r>
      </w:del>
      <w:del w:id="4054" w:author="Jomar Tigcal" w:date="2023-03-04T22:31:03Z">
        <w:r>
          <w:rPr>
            <w:sz w:val="20"/>
          </w:rPr>
          <w:delText xml:space="preserve">for the </w:delText>
        </w:r>
      </w:del>
      <w:del w:id="4055" w:author="Jomar Tigcal" w:date="2023-03-04T22:31:03Z">
        <w:r>
          <w:rPr>
            <w:rFonts w:ascii="Courier New" w:hAnsi="Courier New"/>
            <w:b/>
          </w:rPr>
          <w:delText>RecyclerView</w:delText>
        </w:r>
      </w:del>
      <w:del w:id="4056" w:author="Jomar Tigcal" w:date="2023-03-04T22:31:03Z">
        <w:r>
          <w:rPr>
            <w:rFonts w:ascii="Courier New" w:hAnsi="Courier New"/>
            <w:b/>
            <w:spacing w:val="-49"/>
          </w:rPr>
          <w:delText xml:space="preserve"> </w:delText>
        </w:r>
      </w:del>
      <w:del w:id="4057" w:author="Jomar Tigcal" w:date="2023-03-04T22:31:03Z">
        <w:r>
          <w:rPr>
            <w:sz w:val="20"/>
          </w:rPr>
          <w:delText>list:</w:delText>
        </w:r>
      </w:del>
    </w:p>
    <w:p>
      <w:pPr>
        <w:sectPr>
          <w:headerReference w:type="even" r:id="rId547"/>
          <w:headerReference w:type="default" r:id="rId548"/>
          <w:type w:val="nextPage"/>
          <w:pgSz w:w="10800" w:h="13320"/>
          <w:pgMar w:left="940" w:right="920" w:gutter="0" w:header="695" w:top="1120" w:footer="0" w:bottom="280"/>
          <w:pgNumType w:start="171" w:fmt="decimal"/>
          <w:formProt w:val="false"/>
          <w:textDirection w:val="lrTb"/>
          <w:docGrid w:type="default" w:linePitch="100" w:charSpace="4096"/>
        </w:sectPr>
        <w:pStyle w:val="TextBody"/>
        <w:spacing w:before="10" w:after="0"/>
        <w:rPr>
          <w:sz w:val="8"/>
          <w:del w:id="4060" w:author="Jomar Tigcal" w:date="2023-03-05T00:10:12Z"/>
        </w:rPr>
      </w:pPr>
      <w:del w:id="4059" w:author="Jomar Tigcal" w:date="2023-03-05T00:10:12Z">
        <w:r>
          <w:rPr>
            <w:sz w:val="8"/>
          </w:rPr>
        </w:r>
      </w:del>
    </w:p>
    <w:p>
      <w:pPr>
        <w:pStyle w:val="TextBody"/>
        <w:spacing w:before="12" w:after="0"/>
        <w:rPr>
          <w:sz w:val="7"/>
          <w:del w:id="4062" w:author="Jomar Tigcal" w:date="2023-03-04T22:31:03Z"/>
        </w:rPr>
      </w:pPr>
      <w:del w:id="4061" w:author="Jomar Tigcal" w:date="2023-03-04T22:31:03Z">
        <w:r>
          <w:rPr>
            <w:sz w:val="7"/>
          </w:rPr>
        </w:r>
      </w:del>
    </w:p>
    <w:p>
      <w:pPr>
        <w:pStyle w:val="Normal"/>
        <w:spacing w:before="101" w:after="0"/>
        <w:ind w:left="1274" w:right="131" w:hanging="0"/>
        <w:rPr>
          <w:sz w:val="20"/>
          <w:del w:id="4100" w:author="Jomar Tigcal" w:date="2023-03-04T22:31:03Z"/>
        </w:rPr>
      </w:pPr>
      <w:del w:id="4063" w:author="Jomar Tigcal" w:date="2023-03-04T22:31:03Z">
        <w:r>
          <w:rPr>
            <w:sz w:val="20"/>
          </w:rPr>
          <w:delText xml:space="preserve">This adds the </w:delText>
        </w:r>
      </w:del>
      <w:del w:id="4064" w:author="Jomar Tigcal" w:date="2023-03-04T22:31:03Z">
        <w:r>
          <w:rPr>
            <w:rFonts w:ascii="Courier New" w:hAnsi="Courier New"/>
            <w:b/>
          </w:rPr>
          <w:delText>app:list</w:delText>
        </w:r>
      </w:del>
      <w:del w:id="4065" w:author="Jomar Tigcal" w:date="2023-03-04T22:31:03Z">
        <w:r>
          <w:rPr>
            <w:rFonts w:ascii="Courier New" w:hAnsi="Courier New"/>
            <w:b/>
            <w:spacing w:val="-68"/>
          </w:rPr>
          <w:delText xml:space="preserve"> </w:delText>
        </w:r>
      </w:del>
      <w:del w:id="4066" w:author="Jomar Tigcal" w:date="2023-03-04T22:31:03Z">
        <w:r>
          <w:rPr>
            <w:sz w:val="20"/>
          </w:rPr>
          <w:delText xml:space="preserve">attribute for </w:delText>
        </w:r>
      </w:del>
      <w:del w:id="4067" w:author="Jomar Tigcal" w:date="2023-03-04T22:31:03Z">
        <w:r>
          <w:rPr>
            <w:rFonts w:ascii="Courier New" w:hAnsi="Courier New"/>
            <w:b/>
          </w:rPr>
          <w:delText>RecyclerView</w:delText>
        </w:r>
      </w:del>
      <w:del w:id="4068" w:author="Jomar Tigcal" w:date="2023-03-04T22:31:03Z">
        <w:r>
          <w:rPr>
            <w:sz w:val="20"/>
          </w:rPr>
          <w:delText>, wherein you can pass the</w:delText>
        </w:r>
      </w:del>
      <w:del w:id="4069" w:author="Jomar Tigcal" w:date="2023-03-04T22:31:03Z">
        <w:r>
          <w:rPr>
            <w:spacing w:val="-3"/>
            <w:sz w:val="20"/>
          </w:rPr>
          <w:delText xml:space="preserve"> </w:delText>
        </w:r>
      </w:del>
      <w:del w:id="4070" w:author="Jomar Tigcal" w:date="2023-03-04T22:31:03Z">
        <w:r>
          <w:rPr>
            <w:sz w:val="20"/>
          </w:rPr>
          <w:delText>list</w:delText>
        </w:r>
      </w:del>
      <w:del w:id="4071" w:author="Jomar Tigcal" w:date="2023-03-04T22:31:03Z">
        <w:r>
          <w:rPr>
            <w:spacing w:val="-3"/>
            <w:sz w:val="20"/>
          </w:rPr>
          <w:delText xml:space="preserve"> </w:delText>
        </w:r>
      </w:del>
      <w:del w:id="4072" w:author="Jomar Tigcal" w:date="2023-03-04T22:31:03Z">
        <w:r>
          <w:rPr>
            <w:sz w:val="20"/>
          </w:rPr>
          <w:delText>of</w:delText>
        </w:r>
      </w:del>
      <w:del w:id="4073" w:author="Jomar Tigcal" w:date="2023-03-04T22:31:03Z">
        <w:r>
          <w:rPr>
            <w:spacing w:val="-3"/>
            <w:sz w:val="20"/>
          </w:rPr>
          <w:delText xml:space="preserve"> </w:delText>
        </w:r>
      </w:del>
      <w:del w:id="4074" w:author="Jomar Tigcal" w:date="2023-03-04T22:31:03Z">
        <w:r>
          <w:rPr>
            <w:sz w:val="20"/>
          </w:rPr>
          <w:delText>TV</w:delText>
        </w:r>
      </w:del>
      <w:del w:id="4075" w:author="Jomar Tigcal" w:date="2023-03-04T22:31:03Z">
        <w:r>
          <w:rPr>
            <w:spacing w:val="-4"/>
            <w:sz w:val="20"/>
          </w:rPr>
          <w:delText xml:space="preserve"> </w:delText>
        </w:r>
      </w:del>
      <w:del w:id="4076" w:author="Jomar Tigcal" w:date="2023-03-04T22:31:03Z">
        <w:r>
          <w:rPr>
            <w:sz w:val="20"/>
          </w:rPr>
          <w:delText>shows</w:delText>
        </w:r>
      </w:del>
      <w:del w:id="4077" w:author="Jomar Tigcal" w:date="2023-03-04T22:31:03Z">
        <w:r>
          <w:rPr>
            <w:spacing w:val="-3"/>
            <w:sz w:val="20"/>
          </w:rPr>
          <w:delText xml:space="preserve"> </w:delText>
        </w:r>
      </w:del>
      <w:del w:id="4078" w:author="Jomar Tigcal" w:date="2023-03-04T22:31:03Z">
        <w:r>
          <w:rPr>
            <w:sz w:val="20"/>
          </w:rPr>
          <w:delText>that</w:delText>
        </w:r>
      </w:del>
      <w:del w:id="4079" w:author="Jomar Tigcal" w:date="2023-03-04T22:31:03Z">
        <w:r>
          <w:rPr>
            <w:spacing w:val="-3"/>
            <w:sz w:val="20"/>
          </w:rPr>
          <w:delText xml:space="preserve"> </w:delText>
        </w:r>
      </w:del>
      <w:del w:id="4080" w:author="Jomar Tigcal" w:date="2023-03-04T22:31:03Z">
        <w:r>
          <w:rPr>
            <w:sz w:val="20"/>
          </w:rPr>
          <w:delText>will</w:delText>
        </w:r>
      </w:del>
      <w:del w:id="4081" w:author="Jomar Tigcal" w:date="2023-03-04T22:31:03Z">
        <w:r>
          <w:rPr>
            <w:spacing w:val="-3"/>
            <w:sz w:val="20"/>
          </w:rPr>
          <w:delText xml:space="preserve"> </w:delText>
        </w:r>
      </w:del>
      <w:del w:id="4082" w:author="Jomar Tigcal" w:date="2023-03-04T22:31:03Z">
        <w:r>
          <w:rPr>
            <w:sz w:val="20"/>
          </w:rPr>
          <w:delText>be</w:delText>
        </w:r>
      </w:del>
      <w:del w:id="4083" w:author="Jomar Tigcal" w:date="2023-03-04T22:31:03Z">
        <w:r>
          <w:rPr>
            <w:spacing w:val="-3"/>
            <w:sz w:val="20"/>
          </w:rPr>
          <w:delText xml:space="preserve"> </w:delText>
        </w:r>
      </w:del>
      <w:del w:id="4084" w:author="Jomar Tigcal" w:date="2023-03-04T22:31:03Z">
        <w:r>
          <w:rPr>
            <w:sz w:val="20"/>
          </w:rPr>
          <w:delText>set</w:delText>
        </w:r>
      </w:del>
      <w:del w:id="4085" w:author="Jomar Tigcal" w:date="2023-03-04T22:31:03Z">
        <w:r>
          <w:rPr>
            <w:spacing w:val="-3"/>
            <w:sz w:val="20"/>
          </w:rPr>
          <w:delText xml:space="preserve"> </w:delText>
        </w:r>
      </w:del>
      <w:del w:id="4086" w:author="Jomar Tigcal" w:date="2023-03-04T22:31:03Z">
        <w:r>
          <w:rPr>
            <w:sz w:val="20"/>
          </w:rPr>
          <w:delText>to</w:delText>
        </w:r>
      </w:del>
      <w:del w:id="4087" w:author="Jomar Tigcal" w:date="2023-03-04T22:31:03Z">
        <w:r>
          <w:rPr>
            <w:spacing w:val="-3"/>
            <w:sz w:val="20"/>
          </w:rPr>
          <w:delText xml:space="preserve"> </w:delText>
        </w:r>
      </w:del>
      <w:del w:id="4088" w:author="Jomar Tigcal" w:date="2023-03-04T22:31:03Z">
        <w:r>
          <w:rPr>
            <w:sz w:val="20"/>
          </w:rPr>
          <w:delText>the</w:delText>
        </w:r>
      </w:del>
      <w:del w:id="4089" w:author="Jomar Tigcal" w:date="2023-03-04T22:31:03Z">
        <w:r>
          <w:rPr>
            <w:spacing w:val="-3"/>
            <w:sz w:val="20"/>
          </w:rPr>
          <w:delText xml:space="preserve"> </w:delText>
        </w:r>
      </w:del>
      <w:del w:id="4090" w:author="Jomar Tigcal" w:date="2023-03-04T22:31:03Z">
        <w:r>
          <w:rPr>
            <w:sz w:val="20"/>
          </w:rPr>
          <w:delText>adapter</w:delText>
        </w:r>
      </w:del>
      <w:del w:id="4091" w:author="Jomar Tigcal" w:date="2023-03-04T22:31:03Z">
        <w:r>
          <w:rPr>
            <w:spacing w:val="-4"/>
            <w:sz w:val="20"/>
          </w:rPr>
          <w:delText xml:space="preserve"> </w:delText>
        </w:r>
      </w:del>
      <w:del w:id="4092" w:author="Jomar Tigcal" w:date="2023-03-04T22:31:03Z">
        <w:r>
          <w:rPr>
            <w:sz w:val="20"/>
          </w:rPr>
          <w:delText>to</w:delText>
        </w:r>
      </w:del>
      <w:del w:id="4093" w:author="Jomar Tigcal" w:date="2023-03-04T22:31:03Z">
        <w:r>
          <w:rPr>
            <w:spacing w:val="-3"/>
            <w:sz w:val="20"/>
          </w:rPr>
          <w:delText xml:space="preserve"> </w:delText>
        </w:r>
      </w:del>
      <w:del w:id="4094" w:author="Jomar Tigcal" w:date="2023-03-04T22:31:03Z">
        <w:r>
          <w:rPr>
            <w:sz w:val="20"/>
          </w:rPr>
          <w:delText>update</w:delText>
        </w:r>
      </w:del>
      <w:del w:id="4095" w:author="Jomar Tigcal" w:date="2023-03-04T22:31:03Z">
        <w:r>
          <w:rPr>
            <w:spacing w:val="-3"/>
            <w:sz w:val="20"/>
          </w:rPr>
          <w:delText xml:space="preserve"> </w:delText>
        </w:r>
      </w:del>
      <w:del w:id="4096" w:author="Jomar Tigcal" w:date="2023-03-04T22:31:03Z">
        <w:r>
          <w:rPr>
            <w:sz w:val="20"/>
          </w:rPr>
          <w:delText>the</w:delText>
        </w:r>
      </w:del>
      <w:del w:id="4097" w:author="Jomar Tigcal" w:date="2023-03-04T22:31:03Z">
        <w:r>
          <w:rPr>
            <w:spacing w:val="-4"/>
            <w:sz w:val="20"/>
          </w:rPr>
          <w:delText xml:space="preserve"> </w:delText>
        </w:r>
      </w:del>
      <w:del w:id="4098" w:author="Jomar Tigcal" w:date="2023-03-04T22:31:03Z">
        <w:r>
          <w:rPr>
            <w:rFonts w:ascii="Courier New" w:hAnsi="Courier New"/>
            <w:b/>
          </w:rPr>
          <w:delText xml:space="preserve">RecyclerView </w:delText>
        </w:r>
      </w:del>
      <w:del w:id="4099" w:author="Jomar Tigcal" w:date="2023-03-04T22:31:03Z">
        <w:r>
          <w:rPr>
            <w:spacing w:val="-2"/>
            <w:sz w:val="20"/>
          </w:rPr>
          <w:delText>content.</w:delText>
        </w:r>
      </w:del>
    </w:p>
    <w:p>
      <w:pPr>
        <w:pStyle w:val="ListParagraph"/>
        <w:numPr>
          <w:ilvl w:val="0"/>
          <w:numId w:val="1"/>
        </w:numPr>
        <w:tabs>
          <w:tab w:val="clear" w:pos="720"/>
          <w:tab w:val="left" w:pos="1274" w:leader="none"/>
        </w:tabs>
        <w:spacing w:before="148" w:after="0"/>
        <w:ind w:left="1274" w:hanging="360"/>
        <w:jc w:val="left"/>
        <w:rPr>
          <w:sz w:val="20"/>
          <w:del w:id="4122" w:author="Jomar Tigcal" w:date="2023-03-04T22:31:03Z"/>
        </w:rPr>
      </w:pPr>
      <w:del w:id="4101" w:author="Jomar Tigcal" w:date="2023-03-04T22:31:03Z">
        <w:r>
          <w:rPr>
            <w:sz w:val="20"/>
          </w:rPr>
          <w:delText>Open</w:delText>
        </w:r>
      </w:del>
      <w:del w:id="4102" w:author="Jomar Tigcal" w:date="2023-03-04T22:31:03Z">
        <w:r>
          <w:rPr>
            <w:spacing w:val="-13"/>
            <w:sz w:val="20"/>
          </w:rPr>
          <w:delText xml:space="preserve"> </w:delText>
        </w:r>
      </w:del>
      <w:del w:id="4103" w:author="Jomar Tigcal" w:date="2023-03-04T22:31:03Z">
        <w:r>
          <w:rPr>
            <w:sz w:val="20"/>
          </w:rPr>
          <w:delText>the</w:delText>
        </w:r>
      </w:del>
      <w:del w:id="4104" w:author="Jomar Tigcal" w:date="2023-03-04T22:31:03Z">
        <w:r>
          <w:rPr>
            <w:spacing w:val="-4"/>
            <w:sz w:val="20"/>
          </w:rPr>
          <w:delText xml:space="preserve"> </w:delText>
        </w:r>
      </w:del>
      <w:del w:id="4105" w:author="Jomar Tigcal" w:date="2023-03-04T22:31:03Z">
        <w:r>
          <w:rPr>
            <w:rFonts w:ascii="Courier New" w:hAnsi="Courier New"/>
            <w:b/>
          </w:rPr>
          <w:delText>activity_main.xml</w:delText>
        </w:r>
      </w:del>
      <w:del w:id="4106" w:author="Jomar Tigcal" w:date="2023-03-04T22:31:03Z">
        <w:r>
          <w:rPr>
            <w:rFonts w:ascii="Courier New" w:hAnsi="Courier New"/>
            <w:b/>
            <w:spacing w:val="-80"/>
          </w:rPr>
          <w:delText xml:space="preserve"> </w:delText>
        </w:r>
      </w:del>
      <w:del w:id="4107" w:author="Jomar Tigcal" w:date="2023-03-04T22:31:03Z">
        <w:r>
          <w:rPr>
            <w:sz w:val="20"/>
          </w:rPr>
          <w:delText>file</w:delText>
        </w:r>
      </w:del>
      <w:del w:id="4108" w:author="Jomar Tigcal" w:date="2023-03-04T22:31:03Z">
        <w:r>
          <w:rPr>
            <w:spacing w:val="-4"/>
            <w:sz w:val="20"/>
          </w:rPr>
          <w:delText xml:space="preserve"> </w:delText>
        </w:r>
      </w:del>
      <w:del w:id="4109" w:author="Jomar Tigcal" w:date="2023-03-04T22:31:03Z">
        <w:r>
          <w:rPr>
            <w:sz w:val="20"/>
          </w:rPr>
          <w:delText>and</w:delText>
        </w:r>
      </w:del>
      <w:del w:id="4110" w:author="Jomar Tigcal" w:date="2023-03-04T22:31:03Z">
        <w:r>
          <w:rPr>
            <w:spacing w:val="-4"/>
            <w:sz w:val="20"/>
          </w:rPr>
          <w:delText xml:space="preserve"> </w:delText>
        </w:r>
      </w:del>
      <w:del w:id="4111" w:author="Jomar Tigcal" w:date="2023-03-04T22:31:03Z">
        <w:r>
          <w:rPr>
            <w:sz w:val="20"/>
          </w:rPr>
          <w:delText>wrap</w:delText>
        </w:r>
      </w:del>
      <w:del w:id="4112" w:author="Jomar Tigcal" w:date="2023-03-04T22:31:03Z">
        <w:r>
          <w:rPr>
            <w:spacing w:val="-3"/>
            <w:sz w:val="20"/>
          </w:rPr>
          <w:delText xml:space="preserve"> </w:delText>
        </w:r>
      </w:del>
      <w:del w:id="4113" w:author="Jomar Tigcal" w:date="2023-03-04T22:31:03Z">
        <w:r>
          <w:rPr>
            <w:sz w:val="20"/>
          </w:rPr>
          <w:delText>everything</w:delText>
        </w:r>
      </w:del>
      <w:del w:id="4114" w:author="Jomar Tigcal" w:date="2023-03-04T22:31:03Z">
        <w:r>
          <w:rPr>
            <w:spacing w:val="-4"/>
            <w:sz w:val="20"/>
          </w:rPr>
          <w:delText xml:space="preserve"> </w:delText>
        </w:r>
      </w:del>
      <w:del w:id="4115" w:author="Jomar Tigcal" w:date="2023-03-04T22:31:03Z">
        <w:r>
          <w:rPr>
            <w:sz w:val="20"/>
          </w:rPr>
          <w:delText>inside</w:delText>
        </w:r>
      </w:del>
      <w:del w:id="4116" w:author="Jomar Tigcal" w:date="2023-03-04T22:31:03Z">
        <w:r>
          <w:rPr>
            <w:spacing w:val="-3"/>
            <w:sz w:val="20"/>
          </w:rPr>
          <w:delText xml:space="preserve"> </w:delText>
        </w:r>
      </w:del>
      <w:del w:id="4117" w:author="Jomar Tigcal" w:date="2023-03-04T22:31:03Z">
        <w:r>
          <w:rPr>
            <w:sz w:val="20"/>
          </w:rPr>
          <w:delText>a</w:delText>
        </w:r>
      </w:del>
      <w:del w:id="4118" w:author="Jomar Tigcal" w:date="2023-03-04T22:31:03Z">
        <w:r>
          <w:rPr>
            <w:spacing w:val="-4"/>
            <w:sz w:val="20"/>
          </w:rPr>
          <w:delText xml:space="preserve"> </w:delText>
        </w:r>
      </w:del>
      <w:del w:id="4119" w:author="Jomar Tigcal" w:date="2023-03-04T22:31:03Z">
        <w:r>
          <w:rPr>
            <w:rFonts w:ascii="Courier New" w:hAnsi="Courier New"/>
            <w:b/>
          </w:rPr>
          <w:delText>layout</w:delText>
        </w:r>
      </w:del>
      <w:del w:id="4120" w:author="Jomar Tigcal" w:date="2023-03-04T22:31:03Z">
        <w:r>
          <w:rPr>
            <w:rFonts w:ascii="Courier New" w:hAnsi="Courier New"/>
            <w:b/>
            <w:spacing w:val="-80"/>
          </w:rPr>
          <w:delText xml:space="preserve"> </w:delText>
        </w:r>
      </w:del>
      <w:del w:id="4121" w:author="Jomar Tigcal" w:date="2023-03-04T22:31:03Z">
        <w:r>
          <w:rPr>
            <w:spacing w:val="-4"/>
            <w:sz w:val="20"/>
          </w:rPr>
          <w:delText>tag:</w:delText>
        </w:r>
      </w:del>
    </w:p>
    <w:p>
      <w:pPr>
        <w:pStyle w:val="TextBody"/>
        <w:spacing w:before="10" w:after="0"/>
        <w:rPr>
          <w:sz w:val="8"/>
          <w:del w:id="4124" w:author="Jomar Tigcal" w:date="2023-03-05T00:10:11Z"/>
        </w:rPr>
      </w:pPr>
      <w:del w:id="4123" w:author="Jomar Tigcal" w:date="2023-03-05T00:10:11Z">
        <w:r>
          <w:rPr>
            <w:sz w:val="8"/>
          </w:rPr>
        </w:r>
      </w:del>
    </w:p>
    <w:p>
      <w:pPr>
        <w:pStyle w:val="TextBody"/>
        <w:spacing w:before="72" w:after="0"/>
        <w:ind w:left="1274" w:hanging="0"/>
        <w:rPr>
          <w:b w:val="false"/>
          <w:b w:val="false"/>
          <w:bCs w:val="false"/>
          <w:spacing w:val="-2"/>
          <w:sz w:val="20"/>
          <w:del w:id="4154" w:author="Jomar Tigcal" w:date="2023-03-04T22:31:03Z"/>
        </w:rPr>
      </w:pPr>
      <w:del w:id="4125" w:author="Jomar Tigcal" w:date="2023-03-04T22:31:03Z">
        <w:r>
          <w:rPr/>
          <w:delText>This</w:delText>
        </w:r>
      </w:del>
      <w:del w:id="4126" w:author="Jomar Tigcal" w:date="2023-03-04T22:31:03Z">
        <w:r>
          <w:rPr>
            <w:spacing w:val="-3"/>
          </w:rPr>
          <w:delText xml:space="preserve"> </w:delText>
        </w:r>
      </w:del>
      <w:del w:id="4127" w:author="Jomar Tigcal" w:date="2023-03-04T22:31:03Z">
        <w:r>
          <w:rPr/>
          <w:delText>will</w:delText>
        </w:r>
      </w:del>
      <w:del w:id="4128" w:author="Jomar Tigcal" w:date="2023-03-04T22:31:03Z">
        <w:r>
          <w:rPr>
            <w:spacing w:val="-1"/>
          </w:rPr>
          <w:delText xml:space="preserve"> </w:delText>
        </w:r>
      </w:del>
      <w:del w:id="4129" w:author="Jomar Tigcal" w:date="2023-03-04T22:31:03Z">
        <w:r>
          <w:rPr/>
          <w:delText>allow</w:delText>
        </w:r>
      </w:del>
      <w:del w:id="4130" w:author="Jomar Tigcal" w:date="2023-03-04T22:31:03Z">
        <w:r>
          <w:rPr>
            <w:spacing w:val="-2"/>
          </w:rPr>
          <w:delText xml:space="preserve"> </w:delText>
        </w:r>
      </w:del>
      <w:del w:id="4131" w:author="Jomar Tigcal" w:date="2023-03-04T22:31:03Z">
        <w:r>
          <w:rPr/>
          <w:delText>the</w:delText>
        </w:r>
      </w:del>
      <w:del w:id="4132" w:author="Jomar Tigcal" w:date="2023-03-04T22:31:03Z">
        <w:r>
          <w:rPr>
            <w:spacing w:val="-1"/>
          </w:rPr>
          <w:delText xml:space="preserve"> </w:delText>
        </w:r>
      </w:del>
      <w:del w:id="4133" w:author="Jomar Tigcal" w:date="2023-03-04T22:31:03Z">
        <w:r>
          <w:rPr/>
          <w:delText>data</w:delText>
        </w:r>
      </w:del>
      <w:del w:id="4134" w:author="Jomar Tigcal" w:date="2023-03-04T22:31:03Z">
        <w:r>
          <w:rPr>
            <w:spacing w:val="-1"/>
          </w:rPr>
          <w:delText xml:space="preserve"> </w:delText>
        </w:r>
      </w:del>
      <w:del w:id="4135" w:author="Jomar Tigcal" w:date="2023-03-04T22:31:03Z">
        <w:r>
          <w:rPr/>
          <w:delText>binding</w:delText>
        </w:r>
      </w:del>
      <w:del w:id="4136" w:author="Jomar Tigcal" w:date="2023-03-04T22:31:03Z">
        <w:r>
          <w:rPr>
            <w:spacing w:val="-1"/>
          </w:rPr>
          <w:delText xml:space="preserve"> </w:delText>
        </w:r>
      </w:del>
      <w:del w:id="4137" w:author="Jomar Tigcal" w:date="2023-03-04T22:31:03Z">
        <w:r>
          <w:rPr/>
          <w:delText>library</w:delText>
        </w:r>
      </w:del>
      <w:del w:id="4138" w:author="Jomar Tigcal" w:date="2023-03-04T22:31:03Z">
        <w:r>
          <w:rPr>
            <w:spacing w:val="-1"/>
          </w:rPr>
          <w:delText xml:space="preserve"> </w:delText>
        </w:r>
      </w:del>
      <w:del w:id="4139" w:author="Jomar Tigcal" w:date="2023-03-04T22:31:03Z">
        <w:r>
          <w:rPr/>
          <w:delText>to</w:delText>
        </w:r>
      </w:del>
      <w:del w:id="4140" w:author="Jomar Tigcal" w:date="2023-03-04T22:31:03Z">
        <w:r>
          <w:rPr>
            <w:spacing w:val="-2"/>
          </w:rPr>
          <w:delText xml:space="preserve"> </w:delText>
        </w:r>
      </w:del>
      <w:del w:id="4141" w:author="Jomar Tigcal" w:date="2023-03-04T22:31:03Z">
        <w:r>
          <w:rPr/>
          <w:delText>generate</w:delText>
        </w:r>
      </w:del>
      <w:del w:id="4142" w:author="Jomar Tigcal" w:date="2023-03-04T22:31:03Z">
        <w:r>
          <w:rPr>
            <w:spacing w:val="-1"/>
          </w:rPr>
          <w:delText xml:space="preserve"> </w:delText>
        </w:r>
      </w:del>
      <w:del w:id="4143" w:author="Jomar Tigcal" w:date="2023-03-04T22:31:03Z">
        <w:r>
          <w:rPr/>
          <w:delText>a</w:delText>
        </w:r>
      </w:del>
      <w:del w:id="4144" w:author="Jomar Tigcal" w:date="2023-03-04T22:31:03Z">
        <w:r>
          <w:rPr>
            <w:spacing w:val="-2"/>
          </w:rPr>
          <w:delText xml:space="preserve"> </w:delText>
        </w:r>
      </w:del>
      <w:del w:id="4145" w:author="Jomar Tigcal" w:date="2023-03-04T22:31:03Z">
        <w:r>
          <w:rPr/>
          <w:delText>binding</w:delText>
        </w:r>
      </w:del>
      <w:del w:id="4146" w:author="Jomar Tigcal" w:date="2023-03-04T22:31:03Z">
        <w:r>
          <w:rPr>
            <w:spacing w:val="-1"/>
          </w:rPr>
          <w:delText xml:space="preserve"> </w:delText>
        </w:r>
      </w:del>
      <w:del w:id="4147" w:author="Jomar Tigcal" w:date="2023-03-04T22:31:03Z">
        <w:r>
          <w:rPr/>
          <w:delText>class</w:delText>
        </w:r>
      </w:del>
      <w:del w:id="4148" w:author="Jomar Tigcal" w:date="2023-03-04T22:31:03Z">
        <w:r>
          <w:rPr>
            <w:spacing w:val="-1"/>
          </w:rPr>
          <w:delText xml:space="preserve"> </w:delText>
        </w:r>
      </w:del>
      <w:del w:id="4149" w:author="Jomar Tigcal" w:date="2023-03-04T22:31:03Z">
        <w:r>
          <w:rPr/>
          <w:delText>for</w:delText>
        </w:r>
      </w:del>
      <w:del w:id="4150" w:author="Jomar Tigcal" w:date="2023-03-04T22:31:03Z">
        <w:r>
          <w:rPr>
            <w:spacing w:val="-1"/>
          </w:rPr>
          <w:delText xml:space="preserve"> </w:delText>
        </w:r>
      </w:del>
      <w:del w:id="4151" w:author="Jomar Tigcal" w:date="2023-03-04T22:31:03Z">
        <w:r>
          <w:rPr/>
          <w:delText>the</w:delText>
        </w:r>
      </w:del>
      <w:del w:id="4152" w:author="Jomar Tigcal" w:date="2023-03-04T22:31:03Z">
        <w:r>
          <w:rPr>
            <w:spacing w:val="-1"/>
          </w:rPr>
          <w:delText xml:space="preserve"> </w:delText>
        </w:r>
      </w:del>
      <w:del w:id="4153" w:author="Jomar Tigcal" w:date="2023-03-04T22:31:03Z">
        <w:r>
          <w:rPr>
            <w:spacing w:val="-2"/>
          </w:rPr>
          <w:delText>layout.</w:delText>
        </w:r>
      </w:del>
    </w:p>
    <w:p>
      <w:pPr>
        <w:pStyle w:val="ListParagraph"/>
        <w:numPr>
          <w:ilvl w:val="0"/>
          <w:numId w:val="1"/>
        </w:numPr>
        <w:tabs>
          <w:tab w:val="clear" w:pos="720"/>
          <w:tab w:val="left" w:pos="1274" w:leader="none"/>
        </w:tabs>
        <w:spacing w:before="148" w:after="0"/>
        <w:ind w:left="1274" w:hanging="360"/>
        <w:jc w:val="left"/>
        <w:rPr>
          <w:sz w:val="20"/>
          <w:del w:id="4178" w:author="Jomar Tigcal" w:date="2023-03-04T22:31:03Z"/>
        </w:rPr>
      </w:pPr>
      <w:del w:id="4155" w:author="Jomar Tigcal" w:date="2023-03-04T22:31:03Z">
        <w:r>
          <w:rPr>
            <w:sz w:val="20"/>
          </w:rPr>
          <w:delText>Inside</w:delText>
        </w:r>
      </w:del>
      <w:del w:id="4156" w:author="Jomar Tigcal" w:date="2023-03-04T22:31:03Z">
        <w:r>
          <w:rPr>
            <w:spacing w:val="-12"/>
            <w:sz w:val="20"/>
          </w:rPr>
          <w:delText xml:space="preserve"> </w:delText>
        </w:r>
      </w:del>
      <w:del w:id="4157" w:author="Jomar Tigcal" w:date="2023-03-04T22:31:03Z">
        <w:r>
          <w:rPr>
            <w:sz w:val="20"/>
          </w:rPr>
          <w:delText>the</w:delText>
        </w:r>
      </w:del>
      <w:del w:id="4158" w:author="Jomar Tigcal" w:date="2023-03-04T22:31:03Z">
        <w:r>
          <w:rPr>
            <w:spacing w:val="-4"/>
            <w:sz w:val="20"/>
          </w:rPr>
          <w:delText xml:space="preserve"> </w:delText>
        </w:r>
      </w:del>
      <w:del w:id="4159" w:author="Jomar Tigcal" w:date="2023-03-04T22:31:03Z">
        <w:r>
          <w:rPr>
            <w:rFonts w:ascii="Courier New" w:hAnsi="Courier New"/>
            <w:b/>
          </w:rPr>
          <w:delText>layout</w:delText>
        </w:r>
      </w:del>
      <w:del w:id="4160" w:author="Jomar Tigcal" w:date="2023-03-04T22:31:03Z">
        <w:r>
          <w:rPr>
            <w:rFonts w:ascii="Courier New" w:hAnsi="Courier New"/>
            <w:b/>
            <w:spacing w:val="-80"/>
          </w:rPr>
          <w:delText xml:space="preserve"> </w:delText>
        </w:r>
      </w:del>
      <w:del w:id="4161" w:author="Jomar Tigcal" w:date="2023-03-04T22:31:03Z">
        <w:r>
          <w:rPr>
            <w:sz w:val="20"/>
          </w:rPr>
          <w:delText>tag</w:delText>
        </w:r>
      </w:del>
      <w:del w:id="4162" w:author="Jomar Tigcal" w:date="2023-03-04T22:31:03Z">
        <w:r>
          <w:rPr>
            <w:spacing w:val="-3"/>
            <w:sz w:val="20"/>
          </w:rPr>
          <w:delText xml:space="preserve"> </w:delText>
        </w:r>
      </w:del>
      <w:del w:id="4163" w:author="Jomar Tigcal" w:date="2023-03-04T22:31:03Z">
        <w:r>
          <w:rPr>
            <w:sz w:val="20"/>
          </w:rPr>
          <w:delText>and</w:delText>
        </w:r>
      </w:del>
      <w:del w:id="4164" w:author="Jomar Tigcal" w:date="2023-03-04T22:31:03Z">
        <w:r>
          <w:rPr>
            <w:spacing w:val="-4"/>
            <w:sz w:val="20"/>
          </w:rPr>
          <w:delText xml:space="preserve"> </w:delText>
        </w:r>
      </w:del>
      <w:del w:id="4165" w:author="Jomar Tigcal" w:date="2023-03-04T22:31:03Z">
        <w:r>
          <w:rPr>
            <w:sz w:val="20"/>
          </w:rPr>
          <w:delText>before</w:delText>
        </w:r>
      </w:del>
      <w:del w:id="4166" w:author="Jomar Tigcal" w:date="2023-03-04T22:31:03Z">
        <w:r>
          <w:rPr>
            <w:spacing w:val="-3"/>
            <w:sz w:val="20"/>
          </w:rPr>
          <w:delText xml:space="preserve"> </w:delText>
        </w:r>
      </w:del>
      <w:del w:id="4167" w:author="Jomar Tigcal" w:date="2023-03-04T22:31:03Z">
        <w:r>
          <w:rPr>
            <w:sz w:val="20"/>
          </w:rPr>
          <w:delText>the</w:delText>
        </w:r>
      </w:del>
      <w:del w:id="4168" w:author="Jomar Tigcal" w:date="2023-03-04T22:31:03Z">
        <w:r>
          <w:rPr>
            <w:spacing w:val="-4"/>
            <w:sz w:val="20"/>
          </w:rPr>
          <w:delText xml:space="preserve"> </w:delText>
        </w:r>
      </w:del>
      <w:del w:id="4169" w:author="Jomar Tigcal" w:date="2023-03-04T22:31:03Z">
        <w:r>
          <w:rPr>
            <w:rFonts w:ascii="Courier New" w:hAnsi="Courier New"/>
            <w:b/>
          </w:rPr>
          <w:delText>ConstraintLayout</w:delText>
        </w:r>
      </w:del>
      <w:del w:id="4170" w:author="Jomar Tigcal" w:date="2023-03-04T22:31:03Z">
        <w:r>
          <w:rPr>
            <w:rFonts w:ascii="Courier New" w:hAnsi="Courier New"/>
            <w:b/>
            <w:spacing w:val="-80"/>
          </w:rPr>
          <w:delText xml:space="preserve"> </w:delText>
        </w:r>
      </w:del>
      <w:del w:id="4171" w:author="Jomar Tigcal" w:date="2023-03-04T22:31:03Z">
        <w:r>
          <w:rPr>
            <w:sz w:val="20"/>
          </w:rPr>
          <w:delText>tag,</w:delText>
        </w:r>
      </w:del>
      <w:del w:id="4172" w:author="Jomar Tigcal" w:date="2023-03-04T22:31:03Z">
        <w:r>
          <w:rPr>
            <w:spacing w:val="-3"/>
            <w:sz w:val="20"/>
          </w:rPr>
          <w:delText xml:space="preserve"> </w:delText>
        </w:r>
      </w:del>
      <w:del w:id="4173" w:author="Jomar Tigcal" w:date="2023-03-04T22:31:03Z">
        <w:r>
          <w:rPr>
            <w:sz w:val="20"/>
          </w:rPr>
          <w:delText>add</w:delText>
        </w:r>
      </w:del>
      <w:del w:id="4174" w:author="Jomar Tigcal" w:date="2023-03-04T22:31:03Z">
        <w:r>
          <w:rPr>
            <w:spacing w:val="-4"/>
            <w:sz w:val="20"/>
          </w:rPr>
          <w:delText xml:space="preserve"> </w:delText>
        </w:r>
      </w:del>
      <w:del w:id="4175" w:author="Jomar Tigcal" w:date="2023-03-04T22:31:03Z">
        <w:r>
          <w:rPr>
            <w:sz w:val="20"/>
          </w:rPr>
          <w:delText>a</w:delText>
        </w:r>
      </w:del>
      <w:del w:id="4176" w:author="Jomar Tigcal" w:date="2023-03-04T22:31:03Z">
        <w:r>
          <w:rPr>
            <w:spacing w:val="-3"/>
            <w:sz w:val="20"/>
          </w:rPr>
          <w:delText xml:space="preserve"> </w:delText>
        </w:r>
      </w:del>
      <w:del w:id="4177" w:author="Jomar Tigcal" w:date="2023-03-04T22:31:03Z">
        <w:r>
          <w:rPr>
            <w:spacing w:val="-4"/>
            <w:sz w:val="20"/>
          </w:rPr>
          <w:delText>data</w:delText>
        </w:r>
      </w:del>
    </w:p>
    <w:p>
      <w:pPr>
        <w:pStyle w:val="Normal"/>
        <w:ind w:left="1274" w:hanging="0"/>
        <w:rPr>
          <w:sz w:val="20"/>
          <w:del w:id="4193" w:author="Jomar Tigcal" w:date="2023-03-04T22:31:03Z"/>
        </w:rPr>
      </w:pPr>
      <w:del w:id="4179" w:author="Jomar Tigcal" w:date="2023-03-04T22:31:03Z">
        <w:r>
          <w:rPr>
            <w:sz w:val="20"/>
          </w:rPr>
          <w:delText>element</w:delText>
        </w:r>
      </w:del>
      <w:del w:id="4180" w:author="Jomar Tigcal" w:date="2023-03-04T22:31:03Z">
        <w:r>
          <w:rPr>
            <w:spacing w:val="-4"/>
            <w:sz w:val="20"/>
          </w:rPr>
          <w:delText xml:space="preserve"> </w:delText>
        </w:r>
      </w:del>
      <w:del w:id="4181" w:author="Jomar Tigcal" w:date="2023-03-04T22:31:03Z">
        <w:r>
          <w:rPr>
            <w:sz w:val="20"/>
          </w:rPr>
          <w:delText>with</w:delText>
        </w:r>
      </w:del>
      <w:del w:id="4182" w:author="Jomar Tigcal" w:date="2023-03-04T22:31:03Z">
        <w:r>
          <w:rPr>
            <w:spacing w:val="-1"/>
            <w:sz w:val="20"/>
          </w:rPr>
          <w:delText xml:space="preserve"> </w:delText>
        </w:r>
      </w:del>
      <w:del w:id="4183" w:author="Jomar Tigcal" w:date="2023-03-04T22:31:03Z">
        <w:r>
          <w:rPr>
            <w:sz w:val="20"/>
          </w:rPr>
          <w:delText>a</w:delText>
        </w:r>
      </w:del>
      <w:del w:id="4184" w:author="Jomar Tigcal" w:date="2023-03-04T22:31:03Z">
        <w:r>
          <w:rPr>
            <w:spacing w:val="-2"/>
            <w:sz w:val="20"/>
          </w:rPr>
          <w:delText xml:space="preserve"> </w:delText>
        </w:r>
      </w:del>
      <w:del w:id="4185" w:author="Jomar Tigcal" w:date="2023-03-04T22:31:03Z">
        <w:r>
          <w:rPr>
            <w:sz w:val="20"/>
          </w:rPr>
          <w:delText>variable</w:delText>
        </w:r>
      </w:del>
      <w:del w:id="4186" w:author="Jomar Tigcal" w:date="2023-03-04T22:31:03Z">
        <w:r>
          <w:rPr>
            <w:spacing w:val="-2"/>
            <w:sz w:val="20"/>
          </w:rPr>
          <w:delText xml:space="preserve"> </w:delText>
        </w:r>
      </w:del>
      <w:del w:id="4187" w:author="Jomar Tigcal" w:date="2023-03-04T22:31:03Z">
        <w:r>
          <w:rPr>
            <w:sz w:val="20"/>
          </w:rPr>
          <w:delText>for</w:delText>
        </w:r>
      </w:del>
      <w:del w:id="4188" w:author="Jomar Tigcal" w:date="2023-03-04T22:31:03Z">
        <w:r>
          <w:rPr>
            <w:spacing w:val="-1"/>
            <w:sz w:val="20"/>
          </w:rPr>
          <w:delText xml:space="preserve"> </w:delText>
        </w:r>
      </w:del>
      <w:del w:id="4189" w:author="Jomar Tigcal" w:date="2023-03-04T22:31:03Z">
        <w:r>
          <w:rPr>
            <w:sz w:val="20"/>
          </w:rPr>
          <w:delText>the</w:delText>
        </w:r>
      </w:del>
      <w:del w:id="4190" w:author="Jomar Tigcal" w:date="2023-03-04T22:31:03Z">
        <w:r>
          <w:rPr>
            <w:spacing w:val="-2"/>
            <w:sz w:val="20"/>
          </w:rPr>
          <w:delText xml:space="preserve"> </w:delText>
        </w:r>
      </w:del>
      <w:del w:id="4191" w:author="Jomar Tigcal" w:date="2023-03-04T22:31:03Z">
        <w:r>
          <w:rPr>
            <w:rFonts w:ascii="Courier New" w:hAnsi="Courier New"/>
            <w:b/>
            <w:spacing w:val="-2"/>
          </w:rPr>
          <w:delText>viewModel</w:delText>
        </w:r>
      </w:del>
      <w:del w:id="4192" w:author="Jomar Tigcal" w:date="2023-03-04T22:31:03Z">
        <w:r>
          <w:rPr>
            <w:spacing w:val="-2"/>
            <w:sz w:val="20"/>
          </w:rPr>
          <w:delText>:</w:delText>
        </w:r>
      </w:del>
    </w:p>
    <w:p>
      <w:pPr>
        <w:pStyle w:val="TextBody"/>
        <w:spacing w:before="10" w:after="0"/>
        <w:rPr>
          <w:sz w:val="8"/>
          <w:del w:id="4195" w:author="Jomar Tigcal" w:date="2023-03-05T00:10:11Z"/>
        </w:rPr>
      </w:pPr>
      <w:del w:id="4194" w:author="Jomar Tigcal" w:date="2023-03-05T00:10:11Z">
        <w:r>
          <w:rPr>
            <w:sz w:val="8"/>
          </w:rPr>
        </w:r>
      </w:del>
    </w:p>
    <w:p>
      <w:pPr>
        <w:pStyle w:val="TextBody"/>
        <w:spacing w:before="72" w:after="0"/>
        <w:ind w:left="1274" w:hanging="0"/>
        <w:rPr>
          <w:sz w:val="20"/>
          <w:del w:id="4213" w:author="Jomar Tigcal" w:date="2023-03-04T22:31:03Z"/>
        </w:rPr>
      </w:pPr>
      <w:del w:id="4196" w:author="Jomar Tigcal" w:date="2023-03-04T22:31:03Z">
        <w:r>
          <w:rPr>
            <w:sz w:val="20"/>
          </w:rPr>
          <w:delText>The</w:delText>
        </w:r>
      </w:del>
      <w:del w:id="4197" w:author="Jomar Tigcal" w:date="2023-03-04T22:31:03Z">
        <w:r>
          <w:rPr>
            <w:spacing w:val="-15"/>
            <w:sz w:val="20"/>
          </w:rPr>
          <w:delText xml:space="preserve"> </w:delText>
        </w:r>
      </w:del>
      <w:del w:id="4198" w:author="Jomar Tigcal" w:date="2023-03-04T22:31:03Z">
        <w:r>
          <w:rPr>
            <w:rFonts w:ascii="Courier New" w:hAnsi="Courier New"/>
            <w:b/>
          </w:rPr>
          <w:delText>viewModel</w:delText>
        </w:r>
      </w:del>
      <w:del w:id="4199" w:author="Jomar Tigcal" w:date="2023-03-04T22:31:03Z">
        <w:r>
          <w:rPr>
            <w:rFonts w:ascii="Courier New" w:hAnsi="Courier New"/>
            <w:b/>
            <w:spacing w:val="-80"/>
          </w:rPr>
          <w:delText xml:space="preserve"> </w:delText>
        </w:r>
      </w:del>
      <w:del w:id="4200" w:author="Jomar Tigcal" w:date="2023-03-04T22:31:03Z">
        <w:r>
          <w:rPr>
            <w:sz w:val="20"/>
          </w:rPr>
          <w:delText>layout</w:delText>
        </w:r>
      </w:del>
      <w:del w:id="4201" w:author="Jomar Tigcal" w:date="2023-03-04T22:31:03Z">
        <w:r>
          <w:rPr>
            <w:spacing w:val="-5"/>
            <w:sz w:val="20"/>
          </w:rPr>
          <w:delText xml:space="preserve"> </w:delText>
        </w:r>
      </w:del>
      <w:del w:id="4202" w:author="Jomar Tigcal" w:date="2023-03-04T22:31:03Z">
        <w:r>
          <w:rPr>
            <w:sz w:val="20"/>
          </w:rPr>
          <w:delText>variable</w:delText>
        </w:r>
      </w:del>
      <w:del w:id="4203" w:author="Jomar Tigcal" w:date="2023-03-04T22:31:03Z">
        <w:r>
          <w:rPr>
            <w:spacing w:val="-4"/>
            <w:sz w:val="20"/>
          </w:rPr>
          <w:delText xml:space="preserve"> </w:delText>
        </w:r>
      </w:del>
      <w:del w:id="4204" w:author="Jomar Tigcal" w:date="2023-03-04T22:31:03Z">
        <w:r>
          <w:rPr>
            <w:sz w:val="20"/>
          </w:rPr>
          <w:delText>corresponds</w:delText>
        </w:r>
      </w:del>
      <w:del w:id="4205" w:author="Jomar Tigcal" w:date="2023-03-04T22:31:03Z">
        <w:r>
          <w:rPr>
            <w:spacing w:val="-5"/>
            <w:sz w:val="20"/>
          </w:rPr>
          <w:delText xml:space="preserve"> </w:delText>
        </w:r>
      </w:del>
      <w:del w:id="4206" w:author="Jomar Tigcal" w:date="2023-03-04T22:31:03Z">
        <w:r>
          <w:rPr>
            <w:sz w:val="20"/>
          </w:rPr>
          <w:delText>to</w:delText>
        </w:r>
      </w:del>
      <w:del w:id="4207" w:author="Jomar Tigcal" w:date="2023-03-04T22:31:03Z">
        <w:r>
          <w:rPr>
            <w:spacing w:val="-4"/>
            <w:sz w:val="20"/>
          </w:rPr>
          <w:delText xml:space="preserve"> </w:delText>
        </w:r>
      </w:del>
      <w:del w:id="4208" w:author="Jomar Tigcal" w:date="2023-03-04T22:31:03Z">
        <w:r>
          <w:rPr>
            <w:sz w:val="20"/>
          </w:rPr>
          <w:delText>your</w:delText>
        </w:r>
      </w:del>
      <w:del w:id="4209" w:author="Jomar Tigcal" w:date="2023-03-04T22:31:03Z">
        <w:r>
          <w:rPr>
            <w:spacing w:val="-5"/>
            <w:sz w:val="20"/>
          </w:rPr>
          <w:delText xml:space="preserve"> </w:delText>
        </w:r>
      </w:del>
      <w:del w:id="4210" w:author="Jomar Tigcal" w:date="2023-03-04T22:31:03Z">
        <w:r>
          <w:rPr>
            <w:rFonts w:ascii="Courier New" w:hAnsi="Courier New"/>
            <w:b/>
          </w:rPr>
          <w:delText>TVShowViewModel</w:delText>
        </w:r>
      </w:del>
      <w:del w:id="4211" w:author="Jomar Tigcal" w:date="2023-03-04T22:31:03Z">
        <w:r>
          <w:rPr>
            <w:rFonts w:ascii="Courier New" w:hAnsi="Courier New"/>
            <w:b/>
            <w:spacing w:val="-80"/>
          </w:rPr>
          <w:delText xml:space="preserve"> </w:delText>
        </w:r>
      </w:del>
      <w:del w:id="4212" w:author="Jomar Tigcal" w:date="2023-03-04T22:31:03Z">
        <w:r>
          <w:rPr>
            <w:spacing w:val="-2"/>
            <w:sz w:val="20"/>
          </w:rPr>
          <w:delText>class.</w:delText>
        </w:r>
      </w:del>
    </w:p>
    <w:p>
      <w:pPr>
        <w:pStyle w:val="ListParagraph"/>
        <w:numPr>
          <w:ilvl w:val="0"/>
          <w:numId w:val="1"/>
        </w:numPr>
        <w:tabs>
          <w:tab w:val="clear" w:pos="720"/>
          <w:tab w:val="left" w:pos="1274" w:leader="none"/>
        </w:tabs>
        <w:spacing w:before="140" w:after="0"/>
        <w:ind w:left="1274" w:hanging="360"/>
        <w:jc w:val="left"/>
        <w:rPr>
          <w:sz w:val="20"/>
          <w:del w:id="4235" w:author="Jomar Tigcal" w:date="2023-03-04T22:31:03Z"/>
        </w:rPr>
      </w:pPr>
      <w:del w:id="4214" w:author="Jomar Tigcal" w:date="2023-03-04T22:31:03Z">
        <w:r>
          <w:rPr>
            <w:sz w:val="20"/>
          </w:rPr>
          <w:delText>In</w:delText>
        </w:r>
      </w:del>
      <w:del w:id="4215" w:author="Jomar Tigcal" w:date="2023-03-04T22:31:03Z">
        <w:r>
          <w:rPr>
            <w:spacing w:val="-3"/>
            <w:sz w:val="20"/>
          </w:rPr>
          <w:delText xml:space="preserve"> </w:delText>
        </w:r>
      </w:del>
      <w:del w:id="4216" w:author="Jomar Tigcal" w:date="2023-03-04T22:31:03Z">
        <w:r>
          <w:rPr>
            <w:rFonts w:ascii="Courier New" w:hAnsi="Courier New"/>
            <w:b/>
          </w:rPr>
          <w:delText>RecyclerView</w:delText>
        </w:r>
      </w:del>
      <w:del w:id="4217" w:author="Jomar Tigcal" w:date="2023-03-04T22:31:03Z">
        <w:r>
          <w:rPr>
            <w:sz w:val="20"/>
          </w:rPr>
          <w:delText>,</w:delText>
        </w:r>
      </w:del>
      <w:del w:id="4218" w:author="Jomar Tigcal" w:date="2023-03-04T22:31:03Z">
        <w:r>
          <w:rPr>
            <w:spacing w:val="-2"/>
            <w:sz w:val="20"/>
          </w:rPr>
          <w:delText xml:space="preserve"> </w:delText>
        </w:r>
      </w:del>
      <w:del w:id="4219" w:author="Jomar Tigcal" w:date="2023-03-04T22:31:03Z">
        <w:r>
          <w:rPr>
            <w:sz w:val="20"/>
          </w:rPr>
          <w:delText>add</w:delText>
        </w:r>
      </w:del>
      <w:del w:id="4220" w:author="Jomar Tigcal" w:date="2023-03-04T22:31:03Z">
        <w:r>
          <w:rPr>
            <w:spacing w:val="-3"/>
            <w:sz w:val="20"/>
          </w:rPr>
          <w:delText xml:space="preserve"> </w:delText>
        </w:r>
      </w:del>
      <w:del w:id="4221" w:author="Jomar Tigcal" w:date="2023-03-04T22:31:03Z">
        <w:r>
          <w:rPr>
            <w:sz w:val="20"/>
          </w:rPr>
          <w:delText>the</w:delText>
        </w:r>
      </w:del>
      <w:del w:id="4222" w:author="Jomar Tigcal" w:date="2023-03-04T22:31:03Z">
        <w:r>
          <w:rPr>
            <w:spacing w:val="-2"/>
            <w:sz w:val="20"/>
          </w:rPr>
          <w:delText xml:space="preserve"> </w:delText>
        </w:r>
      </w:del>
      <w:del w:id="4223" w:author="Jomar Tigcal" w:date="2023-03-04T22:31:03Z">
        <w:r>
          <w:rPr>
            <w:sz w:val="20"/>
          </w:rPr>
          <w:delText>list</w:delText>
        </w:r>
      </w:del>
      <w:del w:id="4224" w:author="Jomar Tigcal" w:date="2023-03-04T22:31:03Z">
        <w:r>
          <w:rPr>
            <w:spacing w:val="-1"/>
            <w:sz w:val="20"/>
          </w:rPr>
          <w:delText xml:space="preserve"> </w:delText>
        </w:r>
      </w:del>
      <w:del w:id="4225" w:author="Jomar Tigcal" w:date="2023-03-04T22:31:03Z">
        <w:r>
          <w:rPr>
            <w:sz w:val="20"/>
          </w:rPr>
          <w:delText>to</w:delText>
        </w:r>
      </w:del>
      <w:del w:id="4226" w:author="Jomar Tigcal" w:date="2023-03-04T22:31:03Z">
        <w:r>
          <w:rPr>
            <w:spacing w:val="-2"/>
            <w:sz w:val="20"/>
          </w:rPr>
          <w:delText xml:space="preserve"> </w:delText>
        </w:r>
      </w:del>
      <w:del w:id="4227" w:author="Jomar Tigcal" w:date="2023-03-04T22:31:03Z">
        <w:r>
          <w:rPr>
            <w:sz w:val="20"/>
          </w:rPr>
          <w:delText>be</w:delText>
        </w:r>
      </w:del>
      <w:del w:id="4228" w:author="Jomar Tigcal" w:date="2023-03-04T22:31:03Z">
        <w:r>
          <w:rPr>
            <w:spacing w:val="-2"/>
            <w:sz w:val="20"/>
          </w:rPr>
          <w:delText xml:space="preserve"> </w:delText>
        </w:r>
      </w:del>
      <w:del w:id="4229" w:author="Jomar Tigcal" w:date="2023-03-04T22:31:03Z">
        <w:r>
          <w:rPr>
            <w:sz w:val="20"/>
          </w:rPr>
          <w:delText>displayed</w:delText>
        </w:r>
      </w:del>
      <w:del w:id="4230" w:author="Jomar Tigcal" w:date="2023-03-04T22:31:03Z">
        <w:r>
          <w:rPr>
            <w:spacing w:val="-2"/>
            <w:sz w:val="20"/>
          </w:rPr>
          <w:delText xml:space="preserve"> </w:delText>
        </w:r>
      </w:del>
      <w:del w:id="4231" w:author="Jomar Tigcal" w:date="2023-03-04T22:31:03Z">
        <w:r>
          <w:rPr>
            <w:sz w:val="20"/>
          </w:rPr>
          <w:delText>with</w:delText>
        </w:r>
      </w:del>
      <w:del w:id="4232" w:author="Jomar Tigcal" w:date="2023-03-04T22:31:03Z">
        <w:r>
          <w:rPr>
            <w:spacing w:val="-3"/>
            <w:sz w:val="20"/>
          </w:rPr>
          <w:delText xml:space="preserve"> </w:delText>
        </w:r>
      </w:del>
      <w:del w:id="4233" w:author="Jomar Tigcal" w:date="2023-03-04T22:31:03Z">
        <w:r>
          <w:rPr>
            <w:rFonts w:ascii="Courier New" w:hAnsi="Courier New"/>
            <w:b/>
            <w:spacing w:val="-2"/>
          </w:rPr>
          <w:delText>app:list</w:delText>
        </w:r>
      </w:del>
      <w:del w:id="4234" w:author="Jomar Tigcal" w:date="2023-03-04T22:31:03Z">
        <w:r>
          <w:rPr>
            <w:spacing w:val="-2"/>
            <w:sz w:val="20"/>
          </w:rPr>
          <w:delText>:</w:delText>
        </w:r>
      </w:del>
    </w:p>
    <w:p>
      <w:pPr>
        <w:pStyle w:val="TextBody"/>
        <w:spacing w:before="11" w:after="0"/>
        <w:rPr>
          <w:sz w:val="8"/>
          <w:del w:id="4237" w:author="Jomar Tigcal" w:date="2023-03-05T00:10:11Z"/>
        </w:rPr>
      </w:pPr>
      <w:del w:id="4236" w:author="Jomar Tigcal" w:date="2023-03-05T00:10:11Z">
        <w:r>
          <w:rPr>
            <w:sz w:val="8"/>
          </w:rPr>
        </w:r>
      </w:del>
    </w:p>
    <w:p>
      <w:pPr>
        <w:pStyle w:val="TextBody"/>
        <w:spacing w:before="72" w:after="0"/>
        <w:ind w:left="1274" w:hanging="0"/>
        <w:rPr>
          <w:sz w:val="20"/>
          <w:del w:id="4259" w:author="Jomar Tigcal" w:date="2023-03-04T22:31:03Z"/>
        </w:rPr>
      </w:pPr>
      <w:del w:id="4238" w:author="Jomar Tigcal" w:date="2023-03-04T22:31:03Z">
        <w:r>
          <w:rPr>
            <w:sz w:val="20"/>
          </w:rPr>
          <w:delText>This</w:delText>
        </w:r>
      </w:del>
      <w:del w:id="4239" w:author="Jomar Tigcal" w:date="2023-03-04T22:31:03Z">
        <w:r>
          <w:rPr>
            <w:spacing w:val="-9"/>
            <w:sz w:val="20"/>
          </w:rPr>
          <w:delText xml:space="preserve"> </w:delText>
        </w:r>
      </w:del>
      <w:del w:id="4240" w:author="Jomar Tigcal" w:date="2023-03-04T22:31:03Z">
        <w:r>
          <w:rPr>
            <w:sz w:val="20"/>
          </w:rPr>
          <w:delText>will</w:delText>
        </w:r>
      </w:del>
      <w:del w:id="4241" w:author="Jomar Tigcal" w:date="2023-03-04T22:31:03Z">
        <w:r>
          <w:rPr>
            <w:spacing w:val="-3"/>
            <w:sz w:val="20"/>
          </w:rPr>
          <w:delText xml:space="preserve"> </w:delText>
        </w:r>
      </w:del>
      <w:del w:id="4242" w:author="Jomar Tigcal" w:date="2023-03-04T22:31:03Z">
        <w:r>
          <w:rPr>
            <w:sz w:val="20"/>
          </w:rPr>
          <w:delText>pass</w:delText>
        </w:r>
      </w:del>
      <w:del w:id="4243" w:author="Jomar Tigcal" w:date="2023-03-04T22:31:03Z">
        <w:r>
          <w:rPr>
            <w:spacing w:val="-2"/>
            <w:sz w:val="20"/>
          </w:rPr>
          <w:delText xml:space="preserve"> </w:delText>
        </w:r>
      </w:del>
      <w:del w:id="4244" w:author="Jomar Tigcal" w:date="2023-03-04T22:31:03Z">
        <w:r>
          <w:rPr>
            <w:sz w:val="20"/>
          </w:rPr>
          <w:delText>the</w:delText>
        </w:r>
      </w:del>
      <w:del w:id="4245" w:author="Jomar Tigcal" w:date="2023-03-04T22:31:03Z">
        <w:r>
          <w:rPr>
            <w:spacing w:val="-4"/>
            <w:sz w:val="20"/>
          </w:rPr>
          <w:delText xml:space="preserve"> </w:delText>
        </w:r>
      </w:del>
      <w:del w:id="4246" w:author="Jomar Tigcal" w:date="2023-03-04T22:31:03Z">
        <w:r>
          <w:rPr>
            <w:rFonts w:ascii="Courier New" w:hAnsi="Courier New"/>
            <w:b/>
          </w:rPr>
          <w:delText>TVShows</w:delText>
        </w:r>
      </w:del>
      <w:del w:id="4247" w:author="Jomar Tigcal" w:date="2023-03-04T22:31:03Z">
        <w:r>
          <w:rPr>
            <w:rFonts w:ascii="Courier New" w:hAnsi="Courier New"/>
            <w:b/>
            <w:spacing w:val="-7"/>
          </w:rPr>
          <w:delText xml:space="preserve"> </w:delText>
        </w:r>
      </w:del>
      <w:del w:id="4248" w:author="Jomar Tigcal" w:date="2023-03-04T22:31:03Z">
        <w:r>
          <w:rPr>
            <w:rFonts w:ascii="Courier New" w:hAnsi="Courier New"/>
            <w:b/>
          </w:rPr>
          <w:delText>LiveData</w:delText>
        </w:r>
      </w:del>
      <w:del w:id="4249" w:author="Jomar Tigcal" w:date="2023-03-04T22:31:03Z">
        <w:r>
          <w:rPr>
            <w:rFonts w:ascii="Courier New" w:hAnsi="Courier New"/>
            <w:b/>
            <w:spacing w:val="-80"/>
          </w:rPr>
          <w:delText xml:space="preserve"> </w:delText>
        </w:r>
      </w:del>
      <w:del w:id="4250" w:author="Jomar Tigcal" w:date="2023-03-04T22:31:03Z">
        <w:r>
          <w:rPr>
            <w:sz w:val="20"/>
          </w:rPr>
          <w:delText>from</w:delText>
        </w:r>
      </w:del>
      <w:del w:id="4251" w:author="Jomar Tigcal" w:date="2023-03-04T22:31:03Z">
        <w:r>
          <w:rPr>
            <w:spacing w:val="-2"/>
            <w:sz w:val="20"/>
          </w:rPr>
          <w:delText xml:space="preserve"> </w:delText>
        </w:r>
      </w:del>
      <w:del w:id="4252" w:author="Jomar Tigcal" w:date="2023-03-04T22:31:03Z">
        <w:r>
          <w:rPr>
            <w:sz w:val="20"/>
          </w:rPr>
          <w:delText>the</w:delText>
        </w:r>
      </w:del>
      <w:del w:id="4253" w:author="Jomar Tigcal" w:date="2023-03-04T22:31:03Z">
        <w:r>
          <w:rPr>
            <w:spacing w:val="-4"/>
            <w:sz w:val="20"/>
          </w:rPr>
          <w:delText xml:space="preserve"> </w:delText>
        </w:r>
      </w:del>
      <w:del w:id="4254" w:author="Jomar Tigcal" w:date="2023-03-04T22:31:03Z">
        <w:r>
          <w:rPr>
            <w:rFonts w:ascii="Courier New" w:hAnsi="Courier New"/>
            <w:b/>
          </w:rPr>
          <w:delText>getTVShows</w:delText>
        </w:r>
      </w:del>
      <w:del w:id="4255" w:author="Jomar Tigcal" w:date="2023-03-04T22:31:03Z">
        <w:r>
          <w:rPr>
            <w:rFonts w:ascii="Courier New" w:hAnsi="Courier New"/>
            <w:b/>
            <w:spacing w:val="-80"/>
          </w:rPr>
          <w:delText xml:space="preserve"> </w:delText>
        </w:r>
      </w:del>
      <w:del w:id="4256" w:author="Jomar Tigcal" w:date="2023-03-04T22:31:03Z">
        <w:r>
          <w:rPr>
            <w:sz w:val="20"/>
          </w:rPr>
          <w:delText>function</w:delText>
        </w:r>
      </w:del>
      <w:del w:id="4257" w:author="Jomar Tigcal" w:date="2023-03-04T22:31:03Z">
        <w:r>
          <w:rPr>
            <w:spacing w:val="-2"/>
            <w:sz w:val="20"/>
          </w:rPr>
          <w:delText xml:space="preserve"> </w:delText>
        </w:r>
      </w:del>
      <w:del w:id="4258" w:author="Jomar Tigcal" w:date="2023-03-04T22:31:03Z">
        <w:r>
          <w:rPr>
            <w:spacing w:val="-5"/>
            <w:sz w:val="20"/>
          </w:rPr>
          <w:delText>of</w:delText>
        </w:r>
      </w:del>
    </w:p>
    <w:p>
      <w:pPr>
        <w:pStyle w:val="Normal"/>
        <w:ind w:left="1274" w:hanging="0"/>
        <w:rPr>
          <w:sz w:val="20"/>
          <w:del w:id="4266" w:author="Jomar Tigcal" w:date="2023-03-04T22:31:03Z"/>
        </w:rPr>
      </w:pPr>
      <w:del w:id="4260" w:author="Jomar Tigcal" w:date="2023-03-04T22:31:03Z">
        <w:r>
          <w:rPr>
            <w:rFonts w:ascii="Courier New" w:hAnsi="Courier New"/>
            <w:b/>
            <w:spacing w:val="-2"/>
          </w:rPr>
          <w:delText>TVShowViewModel</w:delText>
        </w:r>
      </w:del>
      <w:del w:id="4261" w:author="Jomar Tigcal" w:date="2023-03-04T22:31:03Z">
        <w:r>
          <w:rPr>
            <w:rFonts w:ascii="Courier New" w:hAnsi="Courier New"/>
            <w:b/>
            <w:spacing w:val="-68"/>
          </w:rPr>
          <w:delText xml:space="preserve"> </w:delText>
        </w:r>
      </w:del>
      <w:del w:id="4262" w:author="Jomar Tigcal" w:date="2023-03-04T22:31:03Z">
        <w:r>
          <w:rPr>
            <w:spacing w:val="-2"/>
            <w:sz w:val="20"/>
          </w:rPr>
          <w:delText>into</w:delText>
        </w:r>
      </w:del>
      <w:del w:id="4263" w:author="Jomar Tigcal" w:date="2023-03-04T22:31:03Z">
        <w:r>
          <w:rPr>
            <w:spacing w:val="11"/>
            <w:sz w:val="20"/>
          </w:rPr>
          <w:delText xml:space="preserve"> </w:delText>
        </w:r>
      </w:del>
      <w:del w:id="4264" w:author="Jomar Tigcal" w:date="2023-03-04T22:31:03Z">
        <w:r>
          <w:rPr>
            <w:rFonts w:ascii="Courier New" w:hAnsi="Courier New"/>
            <w:b/>
            <w:spacing w:val="-2"/>
          </w:rPr>
          <w:delText>RecyclerView</w:delText>
        </w:r>
      </w:del>
      <w:del w:id="4265" w:author="Jomar Tigcal" w:date="2023-03-04T22:31:03Z">
        <w:r>
          <w:rPr>
            <w:spacing w:val="-2"/>
            <w:sz w:val="20"/>
          </w:rPr>
          <w:delText>.</w:delText>
        </w:r>
      </w:del>
    </w:p>
    <w:p>
      <w:pPr>
        <w:sectPr>
          <w:headerReference w:type="even" r:id="rId549"/>
          <w:headerReference w:type="default" r:id="rId550"/>
          <w:type w:val="nextPage"/>
          <w:pgSz w:w="10800" w:h="13320"/>
          <w:pgMar w:left="940" w:right="920" w:gutter="0" w:header="695" w:top="1120" w:footer="0" w:bottom="280"/>
          <w:pgNumType w:start="171" w:fmt="decimal"/>
          <w:formProt w:val="false"/>
          <w:textDirection w:val="lrTb"/>
          <w:docGrid w:type="default" w:linePitch="100" w:charSpace="4096"/>
        </w:sectPr>
        <w:pStyle w:val="ListParagraph"/>
        <w:numPr>
          <w:ilvl w:val="0"/>
          <w:numId w:val="1"/>
        </w:numPr>
        <w:tabs>
          <w:tab w:val="clear" w:pos="720"/>
          <w:tab w:val="left" w:pos="1274" w:leader="none"/>
        </w:tabs>
        <w:spacing w:before="140" w:after="0"/>
        <w:ind w:left="1274" w:right="866" w:hanging="360"/>
        <w:jc w:val="left"/>
        <w:rPr>
          <w:sz w:val="20"/>
          <w:del w:id="4286" w:author="Jomar Tigcal" w:date="2023-03-04T22:31:03Z"/>
        </w:rPr>
      </w:pPr>
      <w:del w:id="4267" w:author="Jomar Tigcal" w:date="2023-03-04T22:31:03Z">
        <w:r>
          <w:rPr>
            <w:sz w:val="20"/>
          </w:rPr>
          <w:delText>Open</w:delText>
        </w:r>
      </w:del>
      <w:del w:id="4268" w:author="Jomar Tigcal" w:date="2023-03-04T22:31:03Z">
        <w:r>
          <w:rPr>
            <w:spacing w:val="-6"/>
            <w:sz w:val="20"/>
          </w:rPr>
          <w:delText xml:space="preserve"> </w:delText>
        </w:r>
      </w:del>
      <w:del w:id="4269" w:author="Jomar Tigcal" w:date="2023-03-04T22:31:03Z">
        <w:r>
          <w:rPr>
            <w:rFonts w:ascii="Courier New" w:hAnsi="Courier New"/>
            <w:b/>
          </w:rPr>
          <w:delText>MainActivity</w:delText>
        </w:r>
      </w:del>
      <w:del w:id="4270" w:author="Jomar Tigcal" w:date="2023-03-04T22:31:03Z">
        <w:r>
          <w:rPr>
            <w:sz w:val="20"/>
          </w:rPr>
          <w:delText>,</w:delText>
        </w:r>
      </w:del>
      <w:del w:id="4271" w:author="Jomar Tigcal" w:date="2023-03-04T22:31:03Z">
        <w:r>
          <w:rPr>
            <w:spacing w:val="-5"/>
            <w:sz w:val="20"/>
          </w:rPr>
          <w:delText xml:space="preserve"> </w:delText>
        </w:r>
      </w:del>
      <w:del w:id="4272" w:author="Jomar Tigcal" w:date="2023-03-04T22:31:03Z">
        <w:r>
          <w:rPr>
            <w:sz w:val="20"/>
          </w:rPr>
          <w:delText>remove</w:delText>
        </w:r>
      </w:del>
      <w:del w:id="4273" w:author="Jomar Tigcal" w:date="2023-03-04T22:31:03Z">
        <w:r>
          <w:rPr>
            <w:spacing w:val="-6"/>
            <w:sz w:val="20"/>
          </w:rPr>
          <w:delText xml:space="preserve"> </w:delText>
        </w:r>
      </w:del>
      <w:del w:id="4274" w:author="Jomar Tigcal" w:date="2023-03-04T22:31:03Z">
        <w:r>
          <w:rPr>
            <w:sz w:val="20"/>
          </w:rPr>
          <w:delText>the</w:delText>
        </w:r>
      </w:del>
      <w:del w:id="4275" w:author="Jomar Tigcal" w:date="2023-03-04T22:31:03Z">
        <w:r>
          <w:rPr>
            <w:spacing w:val="-5"/>
            <w:sz w:val="20"/>
          </w:rPr>
          <w:delText xml:space="preserve"> </w:delText>
        </w:r>
      </w:del>
      <w:del w:id="4276" w:author="Jomar Tigcal" w:date="2023-03-04T22:31:03Z">
        <w:r>
          <w:rPr>
            <w:sz w:val="20"/>
          </w:rPr>
          <w:delText>line</w:delText>
        </w:r>
      </w:del>
      <w:del w:id="4277" w:author="Jomar Tigcal" w:date="2023-03-04T22:31:03Z">
        <w:r>
          <w:rPr>
            <w:spacing w:val="-5"/>
            <w:sz w:val="20"/>
          </w:rPr>
          <w:delText xml:space="preserve"> </w:delText>
        </w:r>
      </w:del>
      <w:del w:id="4278" w:author="Jomar Tigcal" w:date="2023-03-04T22:31:03Z">
        <w:r>
          <w:rPr>
            <w:sz w:val="20"/>
          </w:rPr>
          <w:delText>for</w:delText>
        </w:r>
      </w:del>
      <w:del w:id="4279" w:author="Jomar Tigcal" w:date="2023-03-04T22:31:03Z">
        <w:r>
          <w:rPr>
            <w:spacing w:val="-5"/>
            <w:sz w:val="20"/>
          </w:rPr>
          <w:delText xml:space="preserve"> </w:delText>
        </w:r>
      </w:del>
      <w:del w:id="4280" w:author="Jomar Tigcal" w:date="2023-03-04T22:31:03Z">
        <w:r>
          <w:rPr>
            <w:rFonts w:ascii="Courier New" w:hAnsi="Courier New"/>
            <w:b/>
          </w:rPr>
          <w:delText>setContentView</w:delText>
        </w:r>
      </w:del>
      <w:del w:id="4281" w:author="Jomar Tigcal" w:date="2023-03-04T22:31:03Z">
        <w:r>
          <w:rPr>
            <w:sz w:val="20"/>
          </w:rPr>
          <w:delText>,</w:delText>
        </w:r>
      </w:del>
      <w:del w:id="4282" w:author="Jomar Tigcal" w:date="2023-03-04T22:31:03Z">
        <w:r>
          <w:rPr>
            <w:spacing w:val="-5"/>
            <w:sz w:val="20"/>
          </w:rPr>
          <w:delText xml:space="preserve"> </w:delText>
        </w:r>
      </w:del>
      <w:del w:id="4283" w:author="Jomar Tigcal" w:date="2023-03-04T22:31:03Z">
        <w:r>
          <w:rPr>
            <w:sz w:val="20"/>
          </w:rPr>
          <w:delText>and</w:delText>
        </w:r>
      </w:del>
      <w:del w:id="4284" w:author="Jomar Tigcal" w:date="2023-03-04T22:31:03Z">
        <w:r>
          <w:rPr>
            <w:spacing w:val="-6"/>
            <w:sz w:val="20"/>
          </w:rPr>
          <w:delText xml:space="preserve"> </w:delText>
        </w:r>
      </w:del>
      <w:del w:id="4285" w:author="Jomar Tigcal" w:date="2023-03-04T22:31:03Z">
        <w:r>
          <w:rPr>
            <w:sz w:val="20"/>
          </w:rPr>
          <w:delText>add the following:</w:delText>
        </w:r>
      </w:del>
    </w:p>
    <w:p>
      <w:pPr>
        <w:pStyle w:val="TextBody"/>
        <w:numPr>
          <w:ilvl w:val="0"/>
          <w:numId w:val="1"/>
        </w:numPr>
        <w:tabs>
          <w:tab w:val="clear" w:pos="720"/>
          <w:tab w:val="left" w:pos="1274" w:leader="none"/>
        </w:tabs>
        <w:spacing w:before="92" w:after="0"/>
        <w:ind w:left="1274" w:hanging="360"/>
        <w:jc w:val="left"/>
        <w:rPr>
          <w:sz w:val="20"/>
          <w:del w:id="4308" w:author="Jomar Tigcal" w:date="2023-03-04T22:31:03Z"/>
        </w:rPr>
      </w:pPr>
      <w:del w:id="4287" w:author="Jomar Tigcal" w:date="2023-03-04T22:31:03Z">
        <w:r>
          <w:rPr>
            <w:sz w:val="20"/>
          </w:rPr>
          <w:delText>Remove</w:delText>
        </w:r>
      </w:del>
      <w:del w:id="4288" w:author="Jomar Tigcal" w:date="2023-03-04T22:31:03Z">
        <w:r>
          <w:rPr>
            <w:spacing w:val="-10"/>
            <w:sz w:val="20"/>
          </w:rPr>
          <w:delText xml:space="preserve"> </w:delText>
        </w:r>
      </w:del>
      <w:del w:id="4289" w:author="Jomar Tigcal" w:date="2023-03-04T22:31:03Z">
        <w:r>
          <w:rPr>
            <w:sz w:val="20"/>
          </w:rPr>
          <w:delText>the</w:delText>
        </w:r>
      </w:del>
      <w:del w:id="4290" w:author="Jomar Tigcal" w:date="2023-03-04T22:31:03Z">
        <w:r>
          <w:rPr>
            <w:spacing w:val="-3"/>
            <w:sz w:val="20"/>
          </w:rPr>
          <w:delText xml:space="preserve"> </w:delText>
        </w:r>
      </w:del>
      <w:del w:id="4291" w:author="Jomar Tigcal" w:date="2023-03-04T22:31:03Z">
        <w:r>
          <w:rPr>
            <w:sz w:val="20"/>
          </w:rPr>
          <w:delText>observer</w:delText>
        </w:r>
      </w:del>
      <w:del w:id="4292" w:author="Jomar Tigcal" w:date="2023-03-04T22:31:03Z">
        <w:r>
          <w:rPr>
            <w:spacing w:val="-3"/>
            <w:sz w:val="20"/>
          </w:rPr>
          <w:delText xml:space="preserve"> </w:delText>
        </w:r>
      </w:del>
      <w:del w:id="4293" w:author="Jomar Tigcal" w:date="2023-03-04T22:31:03Z">
        <w:r>
          <w:rPr>
            <w:sz w:val="20"/>
          </w:rPr>
          <w:delText>from</w:delText>
        </w:r>
      </w:del>
      <w:del w:id="4294" w:author="Jomar Tigcal" w:date="2023-03-04T22:31:03Z">
        <w:r>
          <w:rPr>
            <w:spacing w:val="-3"/>
            <w:sz w:val="20"/>
          </w:rPr>
          <w:delText xml:space="preserve"> </w:delText>
        </w:r>
      </w:del>
      <w:del w:id="4295" w:author="Jomar Tigcal" w:date="2023-03-04T22:31:03Z">
        <w:r>
          <w:rPr>
            <w:rFonts w:ascii="Courier New" w:hAnsi="Courier New"/>
            <w:b/>
          </w:rPr>
          <w:delText>TVShowViewModel</w:delText>
        </w:r>
      </w:del>
      <w:del w:id="4296" w:author="Jomar Tigcal" w:date="2023-03-04T22:31:03Z">
        <w:r>
          <w:rPr>
            <w:rFonts w:ascii="Courier New" w:hAnsi="Courier New"/>
            <w:b/>
            <w:spacing w:val="-80"/>
          </w:rPr>
          <w:delText xml:space="preserve"> </w:delText>
        </w:r>
      </w:del>
      <w:del w:id="4297" w:author="Jomar Tigcal" w:date="2023-03-04T22:31:03Z">
        <w:r>
          <w:rPr>
            <w:sz w:val="20"/>
          </w:rPr>
          <w:delText>and</w:delText>
        </w:r>
      </w:del>
      <w:del w:id="4298" w:author="Jomar Tigcal" w:date="2023-03-04T22:31:03Z">
        <w:r>
          <w:rPr>
            <w:spacing w:val="-4"/>
            <w:sz w:val="20"/>
          </w:rPr>
          <w:delText xml:space="preserve"> </w:delText>
        </w:r>
      </w:del>
      <w:del w:id="4299" w:author="Jomar Tigcal" w:date="2023-03-04T22:31:03Z">
        <w:r>
          <w:rPr>
            <w:sz w:val="20"/>
          </w:rPr>
          <w:delText>replace</w:delText>
        </w:r>
      </w:del>
      <w:del w:id="4300" w:author="Jomar Tigcal" w:date="2023-03-04T22:31:03Z">
        <w:r>
          <w:rPr>
            <w:spacing w:val="-4"/>
            <w:sz w:val="20"/>
          </w:rPr>
          <w:delText xml:space="preserve"> </w:delText>
        </w:r>
      </w:del>
      <w:del w:id="4301" w:author="Jomar Tigcal" w:date="2023-03-04T22:31:03Z">
        <w:r>
          <w:rPr>
            <w:sz w:val="20"/>
          </w:rPr>
          <w:delText>it</w:delText>
        </w:r>
      </w:del>
      <w:del w:id="4302" w:author="Jomar Tigcal" w:date="2023-03-04T22:31:03Z">
        <w:r>
          <w:rPr>
            <w:spacing w:val="-3"/>
            <w:sz w:val="20"/>
          </w:rPr>
          <w:delText xml:space="preserve"> </w:delText>
        </w:r>
      </w:del>
      <w:del w:id="4303" w:author="Jomar Tigcal" w:date="2023-03-04T22:31:03Z">
        <w:r>
          <w:rPr>
            <w:sz w:val="20"/>
          </w:rPr>
          <w:delText>with</w:delText>
        </w:r>
      </w:del>
      <w:del w:id="4304" w:author="Jomar Tigcal" w:date="2023-03-04T22:31:03Z">
        <w:r>
          <w:rPr>
            <w:spacing w:val="-3"/>
            <w:sz w:val="20"/>
          </w:rPr>
          <w:delText xml:space="preserve"> </w:delText>
        </w:r>
      </w:del>
      <w:del w:id="4305" w:author="Jomar Tigcal" w:date="2023-03-04T22:31:03Z">
        <w:r>
          <w:rPr>
            <w:sz w:val="20"/>
          </w:rPr>
          <w:delText>the</w:delText>
        </w:r>
      </w:del>
      <w:del w:id="4306" w:author="Jomar Tigcal" w:date="2023-03-04T22:31:03Z">
        <w:r>
          <w:rPr>
            <w:spacing w:val="-3"/>
            <w:sz w:val="20"/>
          </w:rPr>
          <w:delText xml:space="preserve"> </w:delText>
        </w:r>
      </w:del>
      <w:del w:id="4307" w:author="Jomar Tigcal" w:date="2023-03-04T22:31:03Z">
        <w:r>
          <w:rPr>
            <w:spacing w:val="-4"/>
            <w:sz w:val="20"/>
          </w:rPr>
          <w:delText>data</w:delText>
        </w:r>
      </w:del>
    </w:p>
    <w:p>
      <w:pPr>
        <w:sectPr>
          <w:headerReference w:type="even" r:id="rId551"/>
          <w:headerReference w:type="default" r:id="rId552"/>
          <w:type w:val="nextPage"/>
          <w:pgSz w:w="10800" w:h="13320"/>
          <w:pgMar w:left="940" w:right="920" w:gutter="0" w:header="695" w:top="1120" w:footer="0" w:bottom="280"/>
          <w:pgNumType w:fmt="decimal"/>
          <w:formProt w:val="false"/>
          <w:textDirection w:val="lrTb"/>
          <w:docGrid w:type="default" w:linePitch="100" w:charSpace="4096"/>
        </w:sectPr>
        <w:pStyle w:val="TextBody"/>
        <w:ind w:left="1274" w:hanging="0"/>
        <w:rPr>
          <w:del w:id="4311" w:author="Jomar Tigcal" w:date="2023-03-04T22:31:03Z"/>
        </w:rPr>
      </w:pPr>
      <w:del w:id="4309" w:author="Jomar Tigcal" w:date="2023-03-04T22:31:03Z">
        <w:r>
          <w:rPr/>
          <w:delText xml:space="preserve">binding </w:delText>
        </w:r>
      </w:del>
      <w:del w:id="4310" w:author="Jomar Tigcal" w:date="2023-03-04T22:31:03Z">
        <w:r>
          <w:rPr>
            <w:spacing w:val="-2"/>
          </w:rPr>
          <w:delText>code:</w:delText>
        </w:r>
      </w:del>
    </w:p>
    <w:p>
      <w:pPr>
        <w:sectPr>
          <w:headerReference w:type="even" r:id="rId553"/>
          <w:headerReference w:type="default" r:id="rId554"/>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5" w:after="0"/>
        <w:ind w:left="104" w:hanging="0"/>
        <w:rPr>
          <w:sz w:val="9"/>
          <w:del w:id="4313" w:author="Jomar Tigcal" w:date="2023-03-05T00:10:16Z"/>
        </w:rPr>
      </w:pPr>
      <w:del w:id="4312" w:author="Jomar Tigcal" w:date="2023-03-05T00:10:16Z">
        <w:r>
          <w:rPr>
            <w:sz w:val="9"/>
          </w:rPr>
        </w:r>
      </w:del>
    </w:p>
    <w:p>
      <w:pPr>
        <w:pStyle w:val="TextBody"/>
        <w:spacing w:before="12" w:after="0"/>
        <w:rPr>
          <w:sz w:val="7"/>
          <w:del w:id="4315" w:author="Jomar Tigcal" w:date="2023-03-04T22:31:03Z"/>
        </w:rPr>
      </w:pPr>
      <w:del w:id="4314" w:author="Jomar Tigcal" w:date="2023-03-04T22:31:03Z">
        <w:r>
          <w:rPr>
            <w:sz w:val="7"/>
          </w:rPr>
        </w:r>
      </w:del>
    </w:p>
    <w:p>
      <w:pPr>
        <w:pStyle w:val="Normal"/>
        <w:spacing w:before="101" w:after="0"/>
        <w:ind w:left="554" w:hanging="0"/>
        <w:rPr>
          <w:sz w:val="20"/>
          <w:del w:id="4337" w:author="Jomar Tigcal" w:date="2023-03-04T22:31:03Z"/>
        </w:rPr>
      </w:pPr>
      <w:del w:id="4316" w:author="Jomar Tigcal" w:date="2023-03-04T22:31:03Z">
        <w:r>
          <w:rPr>
            <w:sz w:val="20"/>
          </w:rPr>
          <w:delText>This</w:delText>
        </w:r>
      </w:del>
      <w:del w:id="4317" w:author="Jomar Tigcal" w:date="2023-03-04T22:31:03Z">
        <w:r>
          <w:rPr>
            <w:spacing w:val="-10"/>
            <w:sz w:val="20"/>
          </w:rPr>
          <w:delText xml:space="preserve"> </w:delText>
        </w:r>
      </w:del>
      <w:del w:id="4318" w:author="Jomar Tigcal" w:date="2023-03-04T22:31:03Z">
        <w:r>
          <w:rPr>
            <w:sz w:val="20"/>
          </w:rPr>
          <w:delText>binds</w:delText>
        </w:r>
      </w:del>
      <w:del w:id="4319" w:author="Jomar Tigcal" w:date="2023-03-04T22:31:03Z">
        <w:r>
          <w:rPr>
            <w:spacing w:val="-4"/>
            <w:sz w:val="20"/>
          </w:rPr>
          <w:delText xml:space="preserve"> </w:delText>
        </w:r>
      </w:del>
      <w:del w:id="4320" w:author="Jomar Tigcal" w:date="2023-03-04T22:31:03Z">
        <w:r>
          <w:rPr>
            <w:sz w:val="20"/>
          </w:rPr>
          <w:delText>the</w:delText>
        </w:r>
      </w:del>
      <w:del w:id="4321" w:author="Jomar Tigcal" w:date="2023-03-04T22:31:03Z">
        <w:r>
          <w:rPr>
            <w:spacing w:val="-3"/>
            <w:sz w:val="20"/>
          </w:rPr>
          <w:delText xml:space="preserve"> </w:delText>
        </w:r>
      </w:del>
      <w:del w:id="4322" w:author="Jomar Tigcal" w:date="2023-03-04T22:31:03Z">
        <w:r>
          <w:rPr>
            <w:rFonts w:ascii="Courier New" w:hAnsi="Courier New"/>
            <w:b/>
          </w:rPr>
          <w:delText>tvShowViewModel</w:delText>
        </w:r>
      </w:del>
      <w:del w:id="4323" w:author="Jomar Tigcal" w:date="2023-03-04T22:31:03Z">
        <w:r>
          <w:rPr>
            <w:rFonts w:ascii="Courier New" w:hAnsi="Courier New"/>
            <w:b/>
            <w:spacing w:val="-80"/>
          </w:rPr>
          <w:delText xml:space="preserve"> </w:delText>
        </w:r>
      </w:del>
      <w:del w:id="4324" w:author="Jomar Tigcal" w:date="2023-03-04T22:31:03Z">
        <w:r>
          <w:rPr>
            <w:sz w:val="20"/>
          </w:rPr>
          <w:delText>to</w:delText>
        </w:r>
      </w:del>
      <w:del w:id="4325" w:author="Jomar Tigcal" w:date="2023-03-04T22:31:03Z">
        <w:r>
          <w:rPr>
            <w:spacing w:val="-3"/>
            <w:sz w:val="20"/>
          </w:rPr>
          <w:delText xml:space="preserve"> </w:delText>
        </w:r>
      </w:del>
      <w:del w:id="4326" w:author="Jomar Tigcal" w:date="2023-03-04T22:31:03Z">
        <w:r>
          <w:rPr>
            <w:sz w:val="20"/>
          </w:rPr>
          <w:delText>the</w:delText>
        </w:r>
      </w:del>
      <w:del w:id="4327" w:author="Jomar Tigcal" w:date="2023-03-04T22:31:03Z">
        <w:r>
          <w:rPr>
            <w:spacing w:val="-4"/>
            <w:sz w:val="20"/>
          </w:rPr>
          <w:delText xml:space="preserve"> </w:delText>
        </w:r>
      </w:del>
      <w:del w:id="4328" w:author="Jomar Tigcal" w:date="2023-03-04T22:31:03Z">
        <w:r>
          <w:rPr>
            <w:rFonts w:ascii="Courier New" w:hAnsi="Courier New"/>
            <w:b/>
          </w:rPr>
          <w:delText>viewModel</w:delText>
        </w:r>
      </w:del>
      <w:del w:id="4329" w:author="Jomar Tigcal" w:date="2023-03-04T22:31:03Z">
        <w:r>
          <w:rPr>
            <w:rFonts w:ascii="Courier New" w:hAnsi="Courier New"/>
            <w:b/>
            <w:spacing w:val="-80"/>
          </w:rPr>
          <w:delText xml:space="preserve"> </w:delText>
        </w:r>
      </w:del>
      <w:del w:id="4330" w:author="Jomar Tigcal" w:date="2023-03-04T22:31:03Z">
        <w:r>
          <w:rPr>
            <w:sz w:val="20"/>
          </w:rPr>
          <w:delText>layout</w:delText>
        </w:r>
      </w:del>
      <w:del w:id="4331" w:author="Jomar Tigcal" w:date="2023-03-04T22:31:03Z">
        <w:r>
          <w:rPr>
            <w:spacing w:val="-3"/>
            <w:sz w:val="20"/>
          </w:rPr>
          <w:delText xml:space="preserve"> </w:delText>
        </w:r>
      </w:del>
      <w:del w:id="4332" w:author="Jomar Tigcal" w:date="2023-03-04T22:31:03Z">
        <w:r>
          <w:rPr>
            <w:sz w:val="20"/>
          </w:rPr>
          <w:delText>variable</w:delText>
        </w:r>
      </w:del>
      <w:del w:id="4333" w:author="Jomar Tigcal" w:date="2023-03-04T22:31:03Z">
        <w:r>
          <w:rPr>
            <w:spacing w:val="-3"/>
            <w:sz w:val="20"/>
          </w:rPr>
          <w:delText xml:space="preserve"> </w:delText>
        </w:r>
      </w:del>
      <w:del w:id="4334" w:author="Jomar Tigcal" w:date="2023-03-04T22:31:03Z">
        <w:r>
          <w:rPr>
            <w:sz w:val="20"/>
          </w:rPr>
          <w:delText>in</w:delText>
        </w:r>
      </w:del>
      <w:del w:id="4335" w:author="Jomar Tigcal" w:date="2023-03-04T22:31:03Z">
        <w:r>
          <w:rPr>
            <w:spacing w:val="-3"/>
            <w:sz w:val="20"/>
          </w:rPr>
          <w:delText xml:space="preserve"> </w:delText>
        </w:r>
      </w:del>
      <w:del w:id="4336" w:author="Jomar Tigcal" w:date="2023-03-04T22:31:03Z">
        <w:r>
          <w:rPr>
            <w:spacing w:val="-5"/>
            <w:sz w:val="20"/>
          </w:rPr>
          <w:delText>the</w:delText>
        </w:r>
      </w:del>
    </w:p>
    <w:p>
      <w:pPr>
        <w:pStyle w:val="Normal"/>
        <w:ind w:left="554" w:hanging="0"/>
        <w:rPr>
          <w:sz w:val="20"/>
          <w:del w:id="4341" w:author="Jomar Tigcal" w:date="2023-03-04T22:31:03Z"/>
        </w:rPr>
      </w:pPr>
      <w:del w:id="4338" w:author="Jomar Tigcal" w:date="2023-03-04T22:31:03Z">
        <w:r>
          <w:rPr>
            <w:rFonts w:ascii="Courier New" w:hAnsi="Courier New"/>
            <w:b/>
            <w:spacing w:val="-2"/>
          </w:rPr>
          <w:delText>activity_main.xml</w:delText>
        </w:r>
      </w:del>
      <w:del w:id="4339" w:author="Jomar Tigcal" w:date="2023-03-04T22:31:03Z">
        <w:r>
          <w:rPr>
            <w:rFonts w:ascii="Courier New" w:hAnsi="Courier New"/>
            <w:b/>
            <w:spacing w:val="-62"/>
          </w:rPr>
          <w:delText xml:space="preserve"> </w:delText>
        </w:r>
      </w:del>
      <w:del w:id="4340" w:author="Jomar Tigcal" w:date="2023-03-04T22:31:03Z">
        <w:r>
          <w:rPr>
            <w:spacing w:val="-2"/>
            <w:sz w:val="20"/>
          </w:rPr>
          <w:delText>file.</w:delText>
        </w:r>
      </w:del>
    </w:p>
    <w:p>
      <w:pPr>
        <w:pStyle w:val="ListParagraph"/>
        <w:numPr>
          <w:ilvl w:val="0"/>
          <w:numId w:val="1"/>
        </w:numPr>
        <w:tabs>
          <w:tab w:val="clear" w:pos="720"/>
          <w:tab w:val="left" w:pos="554" w:leader="none"/>
        </w:tabs>
        <w:spacing w:lineRule="auto" w:line="247" w:before="140" w:after="0"/>
        <w:ind w:left="554" w:right="924" w:hanging="360"/>
        <w:jc w:val="left"/>
        <w:rPr>
          <w:sz w:val="20"/>
          <w:del w:id="4369" w:author="Jomar Tigcal" w:date="2023-03-04T22:31:03Z"/>
        </w:rPr>
      </w:pPr>
      <w:del w:id="4342" w:author="Jomar Tigcal" w:date="2023-03-04T22:31:03Z">
        <w:r>
          <w:rPr>
            <w:sz w:val="20"/>
          </w:rPr>
          <w:delText>Run your application. It will display a list of TV shows. Clicking on a TV show will open</w:delText>
        </w:r>
      </w:del>
      <w:del w:id="4343" w:author="Jomar Tigcal" w:date="2023-03-04T22:31:03Z">
        <w:r>
          <w:rPr>
            <w:spacing w:val="-3"/>
            <w:sz w:val="20"/>
          </w:rPr>
          <w:delText xml:space="preserve"> </w:delText>
        </w:r>
      </w:del>
      <w:del w:id="4344" w:author="Jomar Tigcal" w:date="2023-03-04T22:31:03Z">
        <w:r>
          <w:rPr>
            <w:sz w:val="20"/>
          </w:rPr>
          <w:delText>a</w:delText>
        </w:r>
      </w:del>
      <w:del w:id="4345" w:author="Jomar Tigcal" w:date="2023-03-04T22:31:03Z">
        <w:r>
          <w:rPr>
            <w:spacing w:val="-4"/>
            <w:sz w:val="20"/>
          </w:rPr>
          <w:delText xml:space="preserve"> </w:delText>
        </w:r>
      </w:del>
      <w:del w:id="4346" w:author="Jomar Tigcal" w:date="2023-03-04T22:31:03Z">
        <w:r>
          <w:rPr>
            <w:sz w:val="20"/>
          </w:rPr>
          <w:delText>details</w:delText>
        </w:r>
      </w:del>
      <w:del w:id="4347" w:author="Jomar Tigcal" w:date="2023-03-04T22:31:03Z">
        <w:r>
          <w:rPr>
            <w:spacing w:val="-3"/>
            <w:sz w:val="20"/>
          </w:rPr>
          <w:delText xml:space="preserve"> </w:delText>
        </w:r>
      </w:del>
      <w:del w:id="4348" w:author="Jomar Tigcal" w:date="2023-03-04T22:31:03Z">
        <w:r>
          <w:rPr>
            <w:sz w:val="20"/>
          </w:rPr>
          <w:delText>screen</w:delText>
        </w:r>
      </w:del>
      <w:del w:id="4349" w:author="Jomar Tigcal" w:date="2023-03-04T22:31:03Z">
        <w:r>
          <w:rPr>
            <w:spacing w:val="-3"/>
            <w:sz w:val="20"/>
          </w:rPr>
          <w:delText xml:space="preserve"> </w:delText>
        </w:r>
      </w:del>
      <w:del w:id="4350" w:author="Jomar Tigcal" w:date="2023-03-04T22:31:03Z">
        <w:r>
          <w:rPr>
            <w:sz w:val="20"/>
          </w:rPr>
          <w:delText>where</w:delText>
        </w:r>
      </w:del>
      <w:del w:id="4351" w:author="Jomar Tigcal" w:date="2023-03-04T22:31:03Z">
        <w:r>
          <w:rPr>
            <w:spacing w:val="-3"/>
            <w:sz w:val="20"/>
          </w:rPr>
          <w:delText xml:space="preserve"> </w:delText>
        </w:r>
      </w:del>
      <w:del w:id="4352" w:author="Jomar Tigcal" w:date="2023-03-04T22:31:03Z">
        <w:r>
          <w:rPr>
            <w:sz w:val="20"/>
          </w:rPr>
          <w:delText>you</w:delText>
        </w:r>
      </w:del>
      <w:del w:id="4353" w:author="Jomar Tigcal" w:date="2023-03-04T22:31:03Z">
        <w:r>
          <w:rPr>
            <w:spacing w:val="-3"/>
            <w:sz w:val="20"/>
          </w:rPr>
          <w:delText xml:space="preserve"> </w:delText>
        </w:r>
      </w:del>
      <w:del w:id="4354" w:author="Jomar Tigcal" w:date="2023-03-04T22:31:03Z">
        <w:r>
          <w:rPr>
            <w:sz w:val="20"/>
          </w:rPr>
          <w:delText>can</w:delText>
        </w:r>
      </w:del>
      <w:del w:id="4355" w:author="Jomar Tigcal" w:date="2023-03-04T22:31:03Z">
        <w:r>
          <w:rPr>
            <w:spacing w:val="-3"/>
            <w:sz w:val="20"/>
          </w:rPr>
          <w:delText xml:space="preserve"> </w:delText>
        </w:r>
      </w:del>
      <w:del w:id="4356" w:author="Jomar Tigcal" w:date="2023-03-04T22:31:03Z">
        <w:r>
          <w:rPr>
            <w:sz w:val="20"/>
          </w:rPr>
          <w:delText>see</w:delText>
        </w:r>
      </w:del>
      <w:del w:id="4357" w:author="Jomar Tigcal" w:date="2023-03-04T22:31:03Z">
        <w:r>
          <w:rPr>
            <w:spacing w:val="-3"/>
            <w:sz w:val="20"/>
          </w:rPr>
          <w:delText xml:space="preserve"> </w:delText>
        </w:r>
      </w:del>
      <w:del w:id="4358" w:author="Jomar Tigcal" w:date="2023-03-04T22:31:03Z">
        <w:r>
          <w:rPr>
            <w:sz w:val="20"/>
          </w:rPr>
          <w:delText>additional</w:delText>
        </w:r>
      </w:del>
      <w:del w:id="4359" w:author="Jomar Tigcal" w:date="2023-03-04T22:31:03Z">
        <w:r>
          <w:rPr>
            <w:spacing w:val="-4"/>
            <w:sz w:val="20"/>
          </w:rPr>
          <w:delText xml:space="preserve"> </w:delText>
        </w:r>
      </w:del>
      <w:del w:id="4360" w:author="Jomar Tigcal" w:date="2023-03-04T22:31:03Z">
        <w:r>
          <w:rPr>
            <w:sz w:val="20"/>
          </w:rPr>
          <w:delText>information</w:delText>
        </w:r>
      </w:del>
      <w:del w:id="4361" w:author="Jomar Tigcal" w:date="2023-03-04T22:31:03Z">
        <w:r>
          <w:rPr>
            <w:spacing w:val="-3"/>
            <w:sz w:val="20"/>
          </w:rPr>
          <w:delText xml:space="preserve"> </w:delText>
        </w:r>
      </w:del>
      <w:del w:id="4362" w:author="Jomar Tigcal" w:date="2023-03-04T22:31:03Z">
        <w:r>
          <w:rPr>
            <w:sz w:val="20"/>
          </w:rPr>
          <w:delText>about</w:delText>
        </w:r>
      </w:del>
      <w:del w:id="4363" w:author="Jomar Tigcal" w:date="2023-03-04T22:31:03Z">
        <w:r>
          <w:rPr>
            <w:spacing w:val="-4"/>
            <w:sz w:val="20"/>
          </w:rPr>
          <w:delText xml:space="preserve"> </w:delText>
        </w:r>
      </w:del>
      <w:del w:id="4364" w:author="Jomar Tigcal" w:date="2023-03-04T22:31:03Z">
        <w:r>
          <w:rPr>
            <w:sz w:val="20"/>
          </w:rPr>
          <w:delText>the</w:delText>
        </w:r>
      </w:del>
      <w:del w:id="4365" w:author="Jomar Tigcal" w:date="2023-03-04T22:31:03Z">
        <w:r>
          <w:rPr>
            <w:spacing w:val="-3"/>
            <w:sz w:val="20"/>
          </w:rPr>
          <w:delText xml:space="preserve"> </w:delText>
        </w:r>
      </w:del>
      <w:del w:id="4366" w:author="Jomar Tigcal" w:date="2023-03-04T22:31:03Z">
        <w:r>
          <w:rPr>
            <w:sz w:val="20"/>
          </w:rPr>
          <w:delText>show, such as the release year and a</w:delText>
        </w:r>
      </w:del>
      <w:del w:id="4367" w:author="Jomar Tigcal" w:date="2023-03-04T22:31:03Z">
        <w:r>
          <w:rPr>
            <w:spacing w:val="40"/>
            <w:sz w:val="20"/>
          </w:rPr>
          <w:delText xml:space="preserve"> </w:delText>
        </w:r>
      </w:del>
      <w:del w:id="4368" w:author="Jomar Tigcal" w:date="2023-03-04T22:31:03Z">
        <w:r>
          <w:rPr>
            <w:sz w:val="20"/>
          </w:rPr>
          <w:delText>plot overview:</w:delText>
        </w:r>
      </w:del>
    </w:p>
    <w:p>
      <w:pPr>
        <w:pStyle w:val="TextBody"/>
        <w:spacing w:before="8" w:after="0"/>
        <w:rPr>
          <w:sz w:val="13"/>
          <w:del w:id="4373" w:author="Jomar Tigcal" w:date="2023-03-04T22:31:03Z"/>
        </w:rPr>
      </w:pPr>
      <w:del w:id="4370" w:author="Jomar Tigcal" w:date="2023-03-04T22:31:03Z">
        <w:r>
          <w:rPr/>
          <w:delText>​</w:delText>
        </w:r>
      </w:del>
      <w:del w:id="4371" w:author="Jomar Tigcal" w:date="2023-03-04T22:31:03Z">
        <w:r>
          <w:drawing>
            <wp:anchor behindDoc="0" distT="0" distB="0" distL="0" distR="0" simplePos="0" locked="0" layoutInCell="1" allowOverlap="1" relativeHeight="0">
              <wp:simplePos x="0" y="0"/>
              <wp:positionH relativeFrom="page">
                <wp:posOffset>667385</wp:posOffset>
              </wp:positionH>
              <wp:positionV relativeFrom="paragraph">
                <wp:posOffset>133350</wp:posOffset>
              </wp:positionV>
              <wp:extent cx="5103495" cy="4987925"/>
              <wp:effectExtent l="0" t="0" r="0" b="0"/>
              <wp:wrapTopAndBottom/>
              <wp:docPr id="1959" name="Image3" descr="Figure 14.7: The TV Guide app looks the same with data bin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 name="Image3" descr="Figure 14.7: The TV Guide app looks the same with data binding "/>
                      <pic:cNvPicPr>
                        <a:picLocks noChangeAspect="1" noChangeArrowheads="1"/>
                      </pic:cNvPicPr>
                    </pic:nvPicPr>
                    <pic:blipFill>
                      <a:blip r:embed="rId555"/>
                      <a:stretch>
                        <a:fillRect/>
                      </a:stretch>
                    </pic:blipFill>
                    <pic:spPr bwMode="auto">
                      <a:xfrm>
                        <a:off x="0" y="0"/>
                        <a:ext cx="5103495" cy="4987925"/>
                      </a:xfrm>
                      <a:prstGeom prst="rect">
                        <a:avLst/>
                      </a:prstGeom>
                    </pic:spPr>
                  </pic:pic>
                </a:graphicData>
              </a:graphic>
            </wp:anchor>
          </w:drawing>
        </w:r>
      </w:del>
      <w:del w:id="4372" w:author="Jomar Tigcal" w:date="2023-03-04T22:31:03Z">
        <w:r>
          <w:rPr/>
          <w:delText>​</w:delText>
        </w:r>
      </w:del>
    </w:p>
    <w:p>
      <w:pPr>
        <w:pStyle w:val="Normal"/>
        <w:spacing w:before="75" w:after="0"/>
        <w:ind w:left="1359" w:hanging="0"/>
        <w:rPr>
          <w:rFonts w:ascii="Open Sans SemiBold" w:hAnsi="Open Sans SemiBold"/>
          <w:b/>
          <w:b/>
          <w:sz w:val="18"/>
          <w:del w:id="4397" w:author="Jomar Tigcal" w:date="2023-03-04T22:31:03Z"/>
        </w:rPr>
      </w:pPr>
      <w:del w:id="4374" w:author="Jomar Tigcal" w:date="2023-03-04T22:31:03Z">
        <w:r>
          <w:rPr>
            <w:rFonts w:ascii="Open Sans SemiBold" w:hAnsi="Open Sans SemiBold"/>
            <w:b/>
            <w:sz w:val="18"/>
          </w:rPr>
          <w:delText>Figure</w:delText>
        </w:r>
      </w:del>
      <w:del w:id="4375" w:author="Jomar Tigcal" w:date="2023-03-04T22:31:03Z">
        <w:r>
          <w:rPr>
            <w:rFonts w:ascii="Open Sans SemiBold" w:hAnsi="Open Sans SemiBold"/>
            <w:b/>
            <w:spacing w:val="-3"/>
            <w:sz w:val="18"/>
          </w:rPr>
          <w:delText xml:space="preserve"> </w:delText>
        </w:r>
      </w:del>
      <w:del w:id="4376" w:author="Jomar Tigcal" w:date="2023-03-04T22:31:03Z">
        <w:r>
          <w:rPr>
            <w:rFonts w:ascii="Open Sans SemiBold" w:hAnsi="Open Sans SemiBold"/>
            <w:b/>
            <w:sz w:val="18"/>
          </w:rPr>
          <w:delText>14.7:</w:delText>
        </w:r>
      </w:del>
      <w:del w:id="4377" w:author="Jomar Tigcal" w:date="2023-03-04T22:31:03Z">
        <w:r>
          <w:rPr>
            <w:rFonts w:ascii="Open Sans SemiBold" w:hAnsi="Open Sans SemiBold"/>
            <w:b/>
            <w:spacing w:val="-1"/>
            <w:sz w:val="18"/>
          </w:rPr>
          <w:delText xml:space="preserve"> </w:delText>
        </w:r>
      </w:del>
      <w:del w:id="4378" w:author="Jomar Tigcal" w:date="2023-03-04T22:31:03Z">
        <w:r>
          <w:rPr>
            <w:rFonts w:ascii="Open Sans SemiBold" w:hAnsi="Open Sans SemiBold"/>
            <w:b/>
            <w:sz w:val="18"/>
          </w:rPr>
          <w:delText>The</w:delText>
        </w:r>
      </w:del>
      <w:del w:id="4379" w:author="Jomar Tigcal" w:date="2023-03-04T22:31:03Z">
        <w:r>
          <w:rPr>
            <w:rFonts w:ascii="Open Sans SemiBold" w:hAnsi="Open Sans SemiBold"/>
            <w:b/>
            <w:spacing w:val="-2"/>
            <w:sz w:val="18"/>
          </w:rPr>
          <w:delText xml:space="preserve"> </w:delText>
        </w:r>
      </w:del>
      <w:del w:id="4380" w:author="Jomar Tigcal" w:date="2023-03-04T22:31:03Z">
        <w:r>
          <w:rPr>
            <w:rFonts w:ascii="Open Sans SemiBold" w:hAnsi="Open Sans SemiBold"/>
            <w:b/>
            <w:sz w:val="18"/>
          </w:rPr>
          <w:delText>TV</w:delText>
        </w:r>
      </w:del>
      <w:del w:id="4381" w:author="Jomar Tigcal" w:date="2023-03-04T22:31:03Z">
        <w:r>
          <w:rPr>
            <w:rFonts w:ascii="Open Sans SemiBold" w:hAnsi="Open Sans SemiBold"/>
            <w:b/>
            <w:spacing w:val="-1"/>
            <w:sz w:val="18"/>
          </w:rPr>
          <w:delText xml:space="preserve"> </w:delText>
        </w:r>
      </w:del>
      <w:del w:id="4382" w:author="Jomar Tigcal" w:date="2023-03-04T22:31:03Z">
        <w:r>
          <w:rPr>
            <w:rFonts w:ascii="Open Sans SemiBold" w:hAnsi="Open Sans SemiBold"/>
            <w:b/>
            <w:sz w:val="18"/>
          </w:rPr>
          <w:delText>Guide</w:delText>
        </w:r>
      </w:del>
      <w:del w:id="4383" w:author="Jomar Tigcal" w:date="2023-03-04T22:31:03Z">
        <w:r>
          <w:rPr>
            <w:rFonts w:ascii="Open Sans SemiBold" w:hAnsi="Open Sans SemiBold"/>
            <w:b/>
            <w:spacing w:val="-2"/>
            <w:sz w:val="18"/>
          </w:rPr>
          <w:delText xml:space="preserve"> </w:delText>
        </w:r>
      </w:del>
      <w:del w:id="4384" w:author="Jomar Tigcal" w:date="2023-03-04T22:31:03Z">
        <w:r>
          <w:rPr>
            <w:rFonts w:ascii="Open Sans SemiBold" w:hAnsi="Open Sans SemiBold"/>
            <w:b/>
            <w:sz w:val="18"/>
          </w:rPr>
          <w:delText>app</w:delText>
        </w:r>
      </w:del>
      <w:del w:id="4385" w:author="Jomar Tigcal" w:date="2023-03-04T22:31:03Z">
        <w:r>
          <w:rPr>
            <w:rFonts w:ascii="Open Sans SemiBold" w:hAnsi="Open Sans SemiBold"/>
            <w:b/>
            <w:spacing w:val="-1"/>
            <w:sz w:val="18"/>
          </w:rPr>
          <w:delText xml:space="preserve"> </w:delText>
        </w:r>
      </w:del>
      <w:del w:id="4386" w:author="Jomar Tigcal" w:date="2023-03-04T22:31:03Z">
        <w:r>
          <w:rPr>
            <w:rFonts w:ascii="Open Sans SemiBold" w:hAnsi="Open Sans SemiBold"/>
            <w:b/>
            <w:sz w:val="18"/>
          </w:rPr>
          <w:delText>looks</w:delText>
        </w:r>
      </w:del>
      <w:del w:id="4387" w:author="Jomar Tigcal" w:date="2023-03-04T22:31:03Z">
        <w:r>
          <w:rPr>
            <w:rFonts w:ascii="Open Sans SemiBold" w:hAnsi="Open Sans SemiBold"/>
            <w:b/>
            <w:spacing w:val="-2"/>
            <w:sz w:val="18"/>
          </w:rPr>
          <w:delText xml:space="preserve"> </w:delText>
        </w:r>
      </w:del>
      <w:del w:id="4388" w:author="Jomar Tigcal" w:date="2023-03-04T22:31:03Z">
        <w:r>
          <w:rPr>
            <w:rFonts w:ascii="Open Sans SemiBold" w:hAnsi="Open Sans SemiBold"/>
            <w:b/>
            <w:sz w:val="18"/>
          </w:rPr>
          <w:delText>the</w:delText>
        </w:r>
      </w:del>
      <w:del w:id="4389" w:author="Jomar Tigcal" w:date="2023-03-04T22:31:03Z">
        <w:r>
          <w:rPr>
            <w:rFonts w:ascii="Open Sans SemiBold" w:hAnsi="Open Sans SemiBold"/>
            <w:b/>
            <w:spacing w:val="-1"/>
            <w:sz w:val="18"/>
          </w:rPr>
          <w:delText xml:space="preserve"> </w:delText>
        </w:r>
      </w:del>
      <w:del w:id="4390" w:author="Jomar Tigcal" w:date="2023-03-04T22:31:03Z">
        <w:r>
          <w:rPr>
            <w:rFonts w:ascii="Open Sans SemiBold" w:hAnsi="Open Sans SemiBold"/>
            <w:b/>
            <w:sz w:val="18"/>
          </w:rPr>
          <w:delText>same</w:delText>
        </w:r>
      </w:del>
      <w:del w:id="4391" w:author="Jomar Tigcal" w:date="2023-03-04T22:31:03Z">
        <w:r>
          <w:rPr>
            <w:rFonts w:ascii="Open Sans SemiBold" w:hAnsi="Open Sans SemiBold"/>
            <w:b/>
            <w:spacing w:val="-2"/>
            <w:sz w:val="18"/>
          </w:rPr>
          <w:delText xml:space="preserve"> </w:delText>
        </w:r>
      </w:del>
      <w:del w:id="4392" w:author="Jomar Tigcal" w:date="2023-03-04T22:31:03Z">
        <w:r>
          <w:rPr>
            <w:rFonts w:ascii="Open Sans SemiBold" w:hAnsi="Open Sans SemiBold"/>
            <w:b/>
            <w:sz w:val="18"/>
          </w:rPr>
          <w:delText>with</w:delText>
        </w:r>
      </w:del>
      <w:del w:id="4393" w:author="Jomar Tigcal" w:date="2023-03-04T22:31:03Z">
        <w:r>
          <w:rPr>
            <w:rFonts w:ascii="Open Sans SemiBold" w:hAnsi="Open Sans SemiBold"/>
            <w:b/>
            <w:spacing w:val="-1"/>
            <w:sz w:val="18"/>
          </w:rPr>
          <w:delText xml:space="preserve"> </w:delText>
        </w:r>
      </w:del>
      <w:del w:id="4394" w:author="Jomar Tigcal" w:date="2023-03-04T22:31:03Z">
        <w:r>
          <w:rPr>
            <w:rFonts w:ascii="Open Sans SemiBold" w:hAnsi="Open Sans SemiBold"/>
            <w:b/>
            <w:sz w:val="18"/>
          </w:rPr>
          <w:delText>data</w:delText>
        </w:r>
      </w:del>
      <w:del w:id="4395" w:author="Jomar Tigcal" w:date="2023-03-04T22:31:03Z">
        <w:r>
          <w:rPr>
            <w:rFonts w:ascii="Open Sans SemiBold" w:hAnsi="Open Sans SemiBold"/>
            <w:b/>
            <w:spacing w:val="-1"/>
            <w:sz w:val="18"/>
          </w:rPr>
          <w:delText xml:space="preserve"> </w:delText>
        </w:r>
      </w:del>
      <w:del w:id="4396" w:author="Jomar Tigcal" w:date="2023-03-04T22:31:03Z">
        <w:r>
          <w:rPr>
            <w:rFonts w:ascii="Open Sans SemiBold" w:hAnsi="Open Sans SemiBold"/>
            <w:b/>
            <w:spacing w:val="-2"/>
            <w:sz w:val="18"/>
          </w:rPr>
          <w:delText>binding</w:delText>
        </w:r>
      </w:del>
    </w:p>
    <w:p>
      <w:pPr>
        <w:sectPr>
          <w:headerReference w:type="even" r:id="rId556"/>
          <w:headerReference w:type="default" r:id="rId557"/>
          <w:type w:val="nextPage"/>
          <w:pgSz w:w="10800" w:h="13320"/>
          <w:pgMar w:left="940" w:right="920" w:gutter="0" w:header="695" w:top="1120" w:footer="0" w:bottom="280"/>
          <w:pgNumType w:fmt="decimal"/>
          <w:formProt w:val="false"/>
          <w:textDirection w:val="lrTb"/>
          <w:docGrid w:type="default" w:linePitch="100" w:charSpace="4096"/>
        </w:sectPr>
        <w:pStyle w:val="TextBody"/>
        <w:spacing w:lineRule="auto" w:line="247" w:before="154" w:after="0"/>
        <w:ind w:left="554" w:right="882" w:hanging="0"/>
        <w:rPr>
          <w:del w:id="4431" w:author="Jomar Tigcal" w:date="2023-03-04T22:31:03Z"/>
        </w:rPr>
      </w:pPr>
      <w:del w:id="4398" w:author="Jomar Tigcal" w:date="2023-03-04T22:31:03Z">
        <w:r>
          <w:rPr/>
          <w:delText>You</w:delText>
        </w:r>
      </w:del>
      <w:del w:id="4399" w:author="Jomar Tigcal" w:date="2023-03-04T22:31:03Z">
        <w:r>
          <w:rPr>
            <w:spacing w:val="-3"/>
          </w:rPr>
          <w:delText xml:space="preserve"> </w:delText>
        </w:r>
      </w:del>
      <w:del w:id="4400" w:author="Jomar Tigcal" w:date="2023-03-04T22:31:03Z">
        <w:r>
          <w:rPr/>
          <w:delText>have</w:delText>
        </w:r>
      </w:del>
      <w:del w:id="4401" w:author="Jomar Tigcal" w:date="2023-03-04T22:31:03Z">
        <w:r>
          <w:rPr>
            <w:spacing w:val="-3"/>
          </w:rPr>
          <w:delText xml:space="preserve"> </w:delText>
        </w:r>
      </w:del>
      <w:del w:id="4402" w:author="Jomar Tigcal" w:date="2023-03-04T22:31:03Z">
        <w:r>
          <w:rPr/>
          <w:delText>added</w:delText>
        </w:r>
      </w:del>
      <w:del w:id="4403" w:author="Jomar Tigcal" w:date="2023-03-04T22:31:03Z">
        <w:r>
          <w:rPr>
            <w:spacing w:val="-3"/>
          </w:rPr>
          <w:delText xml:space="preserve"> </w:delText>
        </w:r>
      </w:del>
      <w:del w:id="4404" w:author="Jomar Tigcal" w:date="2023-03-04T22:31:03Z">
        <w:r>
          <w:rPr/>
          <w:delText>data</w:delText>
        </w:r>
      </w:del>
      <w:del w:id="4405" w:author="Jomar Tigcal" w:date="2023-03-04T22:31:03Z">
        <w:r>
          <w:rPr>
            <w:spacing w:val="-3"/>
          </w:rPr>
          <w:delText xml:space="preserve"> </w:delText>
        </w:r>
      </w:del>
      <w:del w:id="4406" w:author="Jomar Tigcal" w:date="2023-03-04T22:31:03Z">
        <w:r>
          <w:rPr/>
          <w:delText>binding</w:delText>
        </w:r>
      </w:del>
      <w:del w:id="4407" w:author="Jomar Tigcal" w:date="2023-03-04T22:31:03Z">
        <w:r>
          <w:rPr>
            <w:spacing w:val="-3"/>
          </w:rPr>
          <w:delText xml:space="preserve"> </w:delText>
        </w:r>
      </w:del>
      <w:del w:id="4408" w:author="Jomar Tigcal" w:date="2023-03-04T22:31:03Z">
        <w:r>
          <w:rPr/>
          <w:delText>in</w:delText>
        </w:r>
      </w:del>
      <w:del w:id="4409" w:author="Jomar Tigcal" w:date="2023-03-04T22:31:03Z">
        <w:r>
          <w:rPr>
            <w:spacing w:val="-3"/>
          </w:rPr>
          <w:delText xml:space="preserve"> </w:delText>
        </w:r>
      </w:del>
      <w:del w:id="4410" w:author="Jomar Tigcal" w:date="2023-03-04T22:31:03Z">
        <w:r>
          <w:rPr/>
          <w:delText>the</w:delText>
        </w:r>
      </w:del>
      <w:del w:id="4411" w:author="Jomar Tigcal" w:date="2023-03-04T22:31:03Z">
        <w:r>
          <w:rPr>
            <w:spacing w:val="-3"/>
          </w:rPr>
          <w:delText xml:space="preserve"> </w:delText>
        </w:r>
      </w:del>
      <w:del w:id="4412" w:author="Jomar Tigcal" w:date="2023-03-04T22:31:03Z">
        <w:r>
          <w:rPr/>
          <w:delText>TV</w:delText>
        </w:r>
      </w:del>
      <w:del w:id="4413" w:author="Jomar Tigcal" w:date="2023-03-04T22:31:03Z">
        <w:r>
          <w:rPr>
            <w:spacing w:val="-3"/>
          </w:rPr>
          <w:delText xml:space="preserve"> </w:delText>
        </w:r>
      </w:del>
      <w:del w:id="4414" w:author="Jomar Tigcal" w:date="2023-03-04T22:31:03Z">
        <w:r>
          <w:rPr/>
          <w:delText>Guide</w:delText>
        </w:r>
      </w:del>
      <w:del w:id="4415" w:author="Jomar Tigcal" w:date="2023-03-04T22:31:03Z">
        <w:r>
          <w:rPr>
            <w:spacing w:val="-3"/>
          </w:rPr>
          <w:delText xml:space="preserve"> </w:delText>
        </w:r>
      </w:del>
      <w:del w:id="4416" w:author="Jomar Tigcal" w:date="2023-03-04T22:31:03Z">
        <w:r>
          <w:rPr/>
          <w:delText>app.</w:delText>
        </w:r>
      </w:del>
      <w:del w:id="4417" w:author="Jomar Tigcal" w:date="2023-03-04T22:31:03Z">
        <w:r>
          <w:rPr>
            <w:spacing w:val="-3"/>
          </w:rPr>
          <w:delText xml:space="preserve"> </w:delText>
        </w:r>
      </w:del>
      <w:del w:id="4418" w:author="Jomar Tigcal" w:date="2023-03-04T22:31:03Z">
        <w:r>
          <w:rPr/>
          <w:delText>In</w:delText>
        </w:r>
      </w:del>
      <w:del w:id="4419" w:author="Jomar Tigcal" w:date="2023-03-04T22:31:03Z">
        <w:r>
          <w:rPr>
            <w:spacing w:val="-3"/>
          </w:rPr>
          <w:delText xml:space="preserve"> </w:delText>
        </w:r>
      </w:del>
      <w:del w:id="4420" w:author="Jomar Tigcal" w:date="2023-03-04T22:31:03Z">
        <w:r>
          <w:rPr/>
          <w:delText>the</w:delText>
        </w:r>
      </w:del>
      <w:del w:id="4421" w:author="Jomar Tigcal" w:date="2023-03-04T22:31:03Z">
        <w:r>
          <w:rPr>
            <w:spacing w:val="-3"/>
          </w:rPr>
          <w:delText xml:space="preserve"> </w:delText>
        </w:r>
      </w:del>
      <w:del w:id="4422" w:author="Jomar Tigcal" w:date="2023-03-04T22:31:03Z">
        <w:r>
          <w:rPr/>
          <w:delText>next</w:delText>
        </w:r>
      </w:del>
      <w:del w:id="4423" w:author="Jomar Tigcal" w:date="2023-03-04T22:31:03Z">
        <w:r>
          <w:rPr>
            <w:spacing w:val="-3"/>
          </w:rPr>
          <w:delText xml:space="preserve"> </w:delText>
        </w:r>
      </w:del>
      <w:del w:id="4424" w:author="Jomar Tigcal" w:date="2023-03-04T22:31:03Z">
        <w:r>
          <w:rPr/>
          <w:delText>steps,</w:delText>
        </w:r>
      </w:del>
      <w:del w:id="4425" w:author="Jomar Tigcal" w:date="2023-03-04T22:31:03Z">
        <w:r>
          <w:rPr>
            <w:spacing w:val="-3"/>
          </w:rPr>
          <w:delText xml:space="preserve"> </w:delText>
        </w:r>
      </w:del>
      <w:del w:id="4426" w:author="Jomar Tigcal" w:date="2023-03-04T22:31:03Z">
        <w:r>
          <w:rPr/>
          <w:delText>you</w:delText>
        </w:r>
      </w:del>
      <w:del w:id="4427" w:author="Jomar Tigcal" w:date="2023-03-04T22:31:03Z">
        <w:r>
          <w:rPr>
            <w:spacing w:val="-3"/>
          </w:rPr>
          <w:delText xml:space="preserve"> </w:delText>
        </w:r>
      </w:del>
      <w:del w:id="4428" w:author="Jomar Tigcal" w:date="2023-03-04T22:31:03Z">
        <w:r>
          <w:rPr/>
          <w:delText>will</w:delText>
        </w:r>
      </w:del>
      <w:del w:id="4429" w:author="Jomar Tigcal" w:date="2023-03-04T22:31:03Z">
        <w:r>
          <w:rPr>
            <w:spacing w:val="-3"/>
          </w:rPr>
          <w:delText xml:space="preserve"> </w:delText>
        </w:r>
      </w:del>
      <w:del w:id="4430" w:author="Jomar Tigcal" w:date="2023-03-04T22:31:03Z">
        <w:r>
          <w:rPr/>
          <w:delText>be using Room to cache the list of TV shows in the local database.</w:delText>
        </w:r>
      </w:del>
    </w:p>
    <w:p>
      <w:pPr>
        <w:pStyle w:val="TextBody"/>
        <w:spacing w:before="12" w:after="0"/>
        <w:rPr>
          <w:sz w:val="7"/>
          <w:del w:id="4433" w:author="Jomar Tigcal" w:date="2023-03-04T22:31:03Z"/>
        </w:rPr>
      </w:pPr>
      <w:del w:id="4432" w:author="Jomar Tigcal" w:date="2023-03-04T22:31:03Z">
        <w:r>
          <w:rPr>
            <w:sz w:val="7"/>
          </w:rPr>
        </w:r>
      </w:del>
    </w:p>
    <w:p>
      <w:pPr>
        <w:pStyle w:val="ListParagraph"/>
        <w:numPr>
          <w:ilvl w:val="0"/>
          <w:numId w:val="1"/>
        </w:numPr>
        <w:tabs>
          <w:tab w:val="clear" w:pos="720"/>
          <w:tab w:val="left" w:pos="1274" w:leader="none"/>
        </w:tabs>
        <w:spacing w:before="101" w:after="0"/>
        <w:ind w:left="1274" w:hanging="360"/>
        <w:jc w:val="left"/>
        <w:rPr>
          <w:sz w:val="20"/>
          <w:del w:id="4455" w:author="Jomar Tigcal" w:date="2023-03-04T22:31:03Z"/>
        </w:rPr>
      </w:pPr>
      <w:del w:id="4434" w:author="Jomar Tigcal" w:date="2023-03-04T22:31:03Z">
        <w:r>
          <w:rPr>
            <w:sz w:val="20"/>
          </w:rPr>
          <w:delText>Open</w:delText>
        </w:r>
      </w:del>
      <w:del w:id="4435" w:author="Jomar Tigcal" w:date="2023-03-04T22:31:03Z">
        <w:r>
          <w:rPr>
            <w:spacing w:val="-12"/>
            <w:sz w:val="20"/>
          </w:rPr>
          <w:delText xml:space="preserve"> </w:delText>
        </w:r>
      </w:del>
      <w:del w:id="4436" w:author="Jomar Tigcal" w:date="2023-03-04T22:31:03Z">
        <w:r>
          <w:rPr>
            <w:sz w:val="20"/>
          </w:rPr>
          <w:delText>the</w:delText>
        </w:r>
      </w:del>
      <w:del w:id="4437" w:author="Jomar Tigcal" w:date="2023-03-04T22:31:03Z">
        <w:r>
          <w:rPr>
            <w:spacing w:val="-4"/>
            <w:sz w:val="20"/>
          </w:rPr>
          <w:delText xml:space="preserve"> </w:delText>
        </w:r>
      </w:del>
      <w:del w:id="4438" w:author="Jomar Tigcal" w:date="2023-03-04T22:31:03Z">
        <w:r>
          <w:rPr>
            <w:rFonts w:ascii="Courier New" w:hAnsi="Courier New"/>
            <w:b/>
          </w:rPr>
          <w:delText>TVShow</w:delText>
        </w:r>
      </w:del>
      <w:del w:id="4439" w:author="Jomar Tigcal" w:date="2023-03-04T22:31:03Z">
        <w:r>
          <w:rPr>
            <w:rFonts w:ascii="Courier New" w:hAnsi="Courier New"/>
            <w:b/>
            <w:spacing w:val="-80"/>
          </w:rPr>
          <w:delText xml:space="preserve"> </w:delText>
        </w:r>
      </w:del>
      <w:del w:id="4440" w:author="Jomar Tigcal" w:date="2023-03-04T22:31:03Z">
        <w:r>
          <w:rPr>
            <w:sz w:val="20"/>
          </w:rPr>
          <w:delText>class</w:delText>
        </w:r>
      </w:del>
      <w:del w:id="4441" w:author="Jomar Tigcal" w:date="2023-03-04T22:31:03Z">
        <w:r>
          <w:rPr>
            <w:spacing w:val="-3"/>
            <w:sz w:val="20"/>
          </w:rPr>
          <w:delText xml:space="preserve"> </w:delText>
        </w:r>
      </w:del>
      <w:del w:id="4442" w:author="Jomar Tigcal" w:date="2023-03-04T22:31:03Z">
        <w:r>
          <w:rPr>
            <w:sz w:val="20"/>
          </w:rPr>
          <w:delText>and</w:delText>
        </w:r>
      </w:del>
      <w:del w:id="4443" w:author="Jomar Tigcal" w:date="2023-03-04T22:31:03Z">
        <w:r>
          <w:rPr>
            <w:spacing w:val="-4"/>
            <w:sz w:val="20"/>
          </w:rPr>
          <w:delText xml:space="preserve"> </w:delText>
        </w:r>
      </w:del>
      <w:del w:id="4444" w:author="Jomar Tigcal" w:date="2023-03-04T22:31:03Z">
        <w:r>
          <w:rPr>
            <w:sz w:val="20"/>
          </w:rPr>
          <w:delText>add</w:delText>
        </w:r>
      </w:del>
      <w:del w:id="4445" w:author="Jomar Tigcal" w:date="2023-03-04T22:31:03Z">
        <w:r>
          <w:rPr>
            <w:spacing w:val="-3"/>
            <w:sz w:val="20"/>
          </w:rPr>
          <w:delText xml:space="preserve"> </w:delText>
        </w:r>
      </w:del>
      <w:del w:id="4446" w:author="Jomar Tigcal" w:date="2023-03-04T22:31:03Z">
        <w:r>
          <w:rPr>
            <w:sz w:val="20"/>
          </w:rPr>
          <w:delText>an</w:delText>
        </w:r>
      </w:del>
      <w:del w:id="4447" w:author="Jomar Tigcal" w:date="2023-03-04T22:31:03Z">
        <w:r>
          <w:rPr>
            <w:spacing w:val="-4"/>
            <w:sz w:val="20"/>
          </w:rPr>
          <w:delText xml:space="preserve"> </w:delText>
        </w:r>
      </w:del>
      <w:del w:id="4448" w:author="Jomar Tigcal" w:date="2023-03-04T22:31:03Z">
        <w:r>
          <w:rPr>
            <w:rFonts w:ascii="Courier New" w:hAnsi="Courier New"/>
            <w:b/>
          </w:rPr>
          <w:delText>Entity</w:delText>
        </w:r>
      </w:del>
      <w:del w:id="4449" w:author="Jomar Tigcal" w:date="2023-03-04T22:31:03Z">
        <w:r>
          <w:rPr>
            <w:rFonts w:ascii="Courier New" w:hAnsi="Courier New"/>
            <w:b/>
            <w:spacing w:val="-80"/>
          </w:rPr>
          <w:delText xml:space="preserve"> </w:delText>
        </w:r>
      </w:del>
      <w:del w:id="4450" w:author="Jomar Tigcal" w:date="2023-03-04T22:31:03Z">
        <w:r>
          <w:rPr>
            <w:sz w:val="20"/>
          </w:rPr>
          <w:delText>annotation</w:delText>
        </w:r>
      </w:del>
      <w:del w:id="4451" w:author="Jomar Tigcal" w:date="2023-03-04T22:31:03Z">
        <w:r>
          <w:rPr>
            <w:spacing w:val="-3"/>
            <w:sz w:val="20"/>
          </w:rPr>
          <w:delText xml:space="preserve"> </w:delText>
        </w:r>
      </w:del>
      <w:del w:id="4452" w:author="Jomar Tigcal" w:date="2023-03-04T22:31:03Z">
        <w:r>
          <w:rPr>
            <w:sz w:val="20"/>
          </w:rPr>
          <w:delText>for</w:delText>
        </w:r>
      </w:del>
      <w:del w:id="4453" w:author="Jomar Tigcal" w:date="2023-03-04T22:31:03Z">
        <w:r>
          <w:rPr>
            <w:spacing w:val="-3"/>
            <w:sz w:val="20"/>
          </w:rPr>
          <w:delText xml:space="preserve"> </w:delText>
        </w:r>
      </w:del>
      <w:del w:id="4454" w:author="Jomar Tigcal" w:date="2023-03-04T22:31:03Z">
        <w:r>
          <w:rPr>
            <w:spacing w:val="-5"/>
            <w:sz w:val="20"/>
          </w:rPr>
          <w:delText>it:</w:delText>
        </w:r>
      </w:del>
    </w:p>
    <w:p>
      <w:pPr>
        <w:pStyle w:val="TextBody"/>
        <w:spacing w:before="10" w:after="0"/>
        <w:rPr>
          <w:sz w:val="8"/>
          <w:szCs w:val="8"/>
          <w:del w:id="4457" w:author="Jomar Tigcal" w:date="2023-03-05T00:10:19Z"/>
        </w:rPr>
      </w:pPr>
      <w:del w:id="4456" w:author="Jomar Tigcal" w:date="2023-03-05T00:10:19Z">
        <w:r>
          <w:rPr>
            <w:sz w:val="8"/>
            <w:szCs w:val="8"/>
          </w:rPr>
        </w:r>
      </w:del>
    </w:p>
    <w:p>
      <w:pPr>
        <w:pStyle w:val="TextBody"/>
        <w:spacing w:before="72" w:after="0"/>
        <w:ind w:left="1274" w:hanging="0"/>
        <w:rPr>
          <w:b w:val="false"/>
          <w:b w:val="false"/>
          <w:bCs w:val="false"/>
          <w:spacing w:val="-2"/>
          <w:sz w:val="20"/>
          <w:del w:id="4487" w:author="Jomar Tigcal" w:date="2023-03-04T22:31:03Z"/>
        </w:rPr>
      </w:pPr>
      <w:del w:id="4458" w:author="Jomar Tigcal" w:date="2023-03-04T22:31:03Z">
        <w:r>
          <w:rPr/>
          <w:delText>This</w:delText>
        </w:r>
      </w:del>
      <w:del w:id="4459" w:author="Jomar Tigcal" w:date="2023-03-04T22:31:03Z">
        <w:r>
          <w:rPr>
            <w:spacing w:val="-10"/>
          </w:rPr>
          <w:delText xml:space="preserve"> </w:delText>
        </w:r>
      </w:del>
      <w:del w:id="4460" w:author="Jomar Tigcal" w:date="2023-03-04T22:31:03Z">
        <w:r>
          <w:rPr/>
          <w:delText>creates</w:delText>
        </w:r>
      </w:del>
      <w:del w:id="4461" w:author="Jomar Tigcal" w:date="2023-03-04T22:31:03Z">
        <w:r>
          <w:rPr>
            <w:spacing w:val="-2"/>
          </w:rPr>
          <w:delText xml:space="preserve"> </w:delText>
        </w:r>
      </w:del>
      <w:del w:id="4462" w:author="Jomar Tigcal" w:date="2023-03-04T22:31:03Z">
        <w:r>
          <w:rPr/>
          <w:delText>a</w:delText>
        </w:r>
      </w:del>
      <w:del w:id="4463" w:author="Jomar Tigcal" w:date="2023-03-04T22:31:03Z">
        <w:r>
          <w:rPr>
            <w:spacing w:val="-2"/>
          </w:rPr>
          <w:delText xml:space="preserve"> </w:delText>
        </w:r>
      </w:del>
      <w:del w:id="4464" w:author="Jomar Tigcal" w:date="2023-03-04T22:31:03Z">
        <w:r>
          <w:rPr>
            <w:rFonts w:ascii="Courier New" w:hAnsi="Courier New"/>
            <w:b/>
            <w:sz w:val="22"/>
          </w:rPr>
          <w:delText>tvShows</w:delText>
        </w:r>
      </w:del>
      <w:del w:id="4465" w:author="Jomar Tigcal" w:date="2023-03-04T22:31:03Z">
        <w:r>
          <w:rPr>
            <w:rFonts w:ascii="Courier New" w:hAnsi="Courier New"/>
            <w:b/>
            <w:spacing w:val="-80"/>
            <w:sz w:val="22"/>
          </w:rPr>
          <w:delText xml:space="preserve"> </w:delText>
        </w:r>
      </w:del>
      <w:del w:id="4466" w:author="Jomar Tigcal" w:date="2023-03-04T22:31:03Z">
        <w:r>
          <w:rPr/>
          <w:delText>table</w:delText>
        </w:r>
      </w:del>
      <w:del w:id="4467" w:author="Jomar Tigcal" w:date="2023-03-04T22:31:03Z">
        <w:r>
          <w:rPr>
            <w:spacing w:val="-2"/>
          </w:rPr>
          <w:delText xml:space="preserve"> </w:delText>
        </w:r>
      </w:del>
      <w:del w:id="4468" w:author="Jomar Tigcal" w:date="2023-03-04T22:31:03Z">
        <w:r>
          <w:rPr/>
          <w:delText>for</w:delText>
        </w:r>
      </w:del>
      <w:del w:id="4469" w:author="Jomar Tigcal" w:date="2023-03-04T22:31:03Z">
        <w:r>
          <w:rPr>
            <w:spacing w:val="-2"/>
          </w:rPr>
          <w:delText xml:space="preserve"> </w:delText>
        </w:r>
      </w:del>
      <w:del w:id="4470" w:author="Jomar Tigcal" w:date="2023-03-04T22:31:03Z">
        <w:r>
          <w:rPr/>
          <w:delText>the</w:delText>
        </w:r>
      </w:del>
      <w:del w:id="4471" w:author="Jomar Tigcal" w:date="2023-03-04T22:31:03Z">
        <w:r>
          <w:rPr>
            <w:spacing w:val="-2"/>
          </w:rPr>
          <w:delText xml:space="preserve"> </w:delText>
        </w:r>
      </w:del>
      <w:del w:id="4472" w:author="Jomar Tigcal" w:date="2023-03-04T22:31:03Z">
        <w:r>
          <w:rPr/>
          <w:delText>list</w:delText>
        </w:r>
      </w:del>
      <w:del w:id="4473" w:author="Jomar Tigcal" w:date="2023-03-04T22:31:03Z">
        <w:r>
          <w:rPr>
            <w:spacing w:val="-2"/>
          </w:rPr>
          <w:delText xml:space="preserve"> </w:delText>
        </w:r>
      </w:del>
      <w:del w:id="4474" w:author="Jomar Tigcal" w:date="2023-03-04T22:31:03Z">
        <w:r>
          <w:rPr/>
          <w:delText>of</w:delText>
        </w:r>
      </w:del>
      <w:del w:id="4475" w:author="Jomar Tigcal" w:date="2023-03-04T22:31:03Z">
        <w:r>
          <w:rPr>
            <w:spacing w:val="-2"/>
          </w:rPr>
          <w:delText xml:space="preserve"> </w:delText>
        </w:r>
      </w:del>
      <w:del w:id="4476" w:author="Jomar Tigcal" w:date="2023-03-04T22:31:03Z">
        <w:r>
          <w:rPr/>
          <w:delText>TV</w:delText>
        </w:r>
      </w:del>
      <w:del w:id="4477" w:author="Jomar Tigcal" w:date="2023-03-04T22:31:03Z">
        <w:r>
          <w:rPr>
            <w:spacing w:val="-3"/>
          </w:rPr>
          <w:delText xml:space="preserve"> </w:delText>
        </w:r>
      </w:del>
      <w:del w:id="4478" w:author="Jomar Tigcal" w:date="2023-03-04T22:31:03Z">
        <w:r>
          <w:rPr/>
          <w:delText>shows,</w:delText>
        </w:r>
      </w:del>
      <w:del w:id="4479" w:author="Jomar Tigcal" w:date="2023-03-04T22:31:03Z">
        <w:r>
          <w:rPr>
            <w:spacing w:val="-2"/>
          </w:rPr>
          <w:delText xml:space="preserve"> </w:delText>
        </w:r>
      </w:del>
      <w:del w:id="4480" w:author="Jomar Tigcal" w:date="2023-03-04T22:31:03Z">
        <w:r>
          <w:rPr/>
          <w:delText>with</w:delText>
        </w:r>
      </w:del>
      <w:del w:id="4481" w:author="Jomar Tigcal" w:date="2023-03-04T22:31:03Z">
        <w:r>
          <w:rPr>
            <w:spacing w:val="-3"/>
          </w:rPr>
          <w:delText xml:space="preserve"> </w:delText>
        </w:r>
      </w:del>
      <w:del w:id="4482" w:author="Jomar Tigcal" w:date="2023-03-04T22:31:03Z">
        <w:r>
          <w:rPr>
            <w:rFonts w:ascii="Courier New" w:hAnsi="Courier New"/>
            <w:b/>
            <w:sz w:val="22"/>
          </w:rPr>
          <w:delText>id</w:delText>
        </w:r>
      </w:del>
      <w:del w:id="4483" w:author="Jomar Tigcal" w:date="2023-03-04T22:31:03Z">
        <w:r>
          <w:rPr>
            <w:rFonts w:ascii="Courier New" w:hAnsi="Courier New"/>
            <w:b/>
            <w:spacing w:val="-80"/>
            <w:sz w:val="22"/>
          </w:rPr>
          <w:delText xml:space="preserve"> </w:delText>
        </w:r>
      </w:del>
      <w:del w:id="4484" w:author="Jomar Tigcal" w:date="2023-03-04T22:31:03Z">
        <w:r>
          <w:rPr/>
          <w:delText>as</w:delText>
        </w:r>
      </w:del>
      <w:del w:id="4485" w:author="Jomar Tigcal" w:date="2023-03-04T22:31:03Z">
        <w:r>
          <w:rPr>
            <w:spacing w:val="-3"/>
          </w:rPr>
          <w:delText xml:space="preserve"> </w:delText>
        </w:r>
      </w:del>
      <w:del w:id="4486" w:author="Jomar Tigcal" w:date="2023-03-04T22:31:03Z">
        <w:r>
          <w:rPr>
            <w:spacing w:val="-5"/>
          </w:rPr>
          <w:delText>the</w:delText>
        </w:r>
      </w:del>
    </w:p>
    <w:p>
      <w:pPr>
        <w:pStyle w:val="TextBody"/>
        <w:ind w:left="1274" w:hanging="0"/>
        <w:rPr>
          <w:del w:id="4490" w:author="Jomar Tigcal" w:date="2023-03-04T22:31:03Z"/>
        </w:rPr>
      </w:pPr>
      <w:del w:id="4488" w:author="Jomar Tigcal" w:date="2023-03-04T22:31:03Z">
        <w:r>
          <w:rPr/>
          <w:delText xml:space="preserve">primary </w:delText>
        </w:r>
      </w:del>
      <w:del w:id="4489" w:author="Jomar Tigcal" w:date="2023-03-04T22:31:03Z">
        <w:r>
          <w:rPr>
            <w:spacing w:val="-4"/>
          </w:rPr>
          <w:delText>key.</w:delText>
        </w:r>
      </w:del>
    </w:p>
    <w:p>
      <w:pPr>
        <w:sectPr>
          <w:headerReference w:type="even" r:id="rId558"/>
          <w:headerReference w:type="default" r:id="rId559"/>
          <w:type w:val="nextPage"/>
          <w:pgSz w:w="10800" w:h="13320"/>
          <w:pgMar w:left="940" w:right="920" w:gutter="0" w:header="695" w:top="1120" w:footer="0" w:bottom="280"/>
          <w:pgNumType w:fmt="decimal"/>
          <w:formProt w:val="false"/>
          <w:textDirection w:val="lrTb"/>
          <w:docGrid w:type="default" w:linePitch="100" w:charSpace="4096"/>
        </w:sectPr>
        <w:pStyle w:val="ListParagraph"/>
        <w:numPr>
          <w:ilvl w:val="0"/>
          <w:numId w:val="1"/>
        </w:numPr>
        <w:tabs>
          <w:tab w:val="clear" w:pos="720"/>
          <w:tab w:val="left" w:pos="1274" w:leader="none"/>
        </w:tabs>
        <w:spacing w:before="148" w:after="0"/>
        <w:ind w:left="1274" w:right="533" w:hanging="360"/>
        <w:jc w:val="left"/>
        <w:rPr>
          <w:sz w:val="20"/>
          <w:del w:id="4522" w:author="Jomar Tigcal" w:date="2023-03-04T22:31:03Z"/>
        </w:rPr>
      </w:pPr>
      <w:del w:id="4491" w:author="Jomar Tigcal" w:date="2023-03-04T22:31:03Z">
        <w:r>
          <w:rPr>
            <w:sz w:val="20"/>
          </w:rPr>
          <w:delText>Create</w:delText>
        </w:r>
      </w:del>
      <w:del w:id="4492" w:author="Jomar Tigcal" w:date="2023-03-04T22:31:03Z">
        <w:r>
          <w:rPr>
            <w:spacing w:val="-5"/>
            <w:sz w:val="20"/>
          </w:rPr>
          <w:delText xml:space="preserve"> </w:delText>
        </w:r>
      </w:del>
      <w:del w:id="4493" w:author="Jomar Tigcal" w:date="2023-03-04T22:31:03Z">
        <w:r>
          <w:rPr>
            <w:sz w:val="20"/>
          </w:rPr>
          <w:delText>a</w:delText>
        </w:r>
      </w:del>
      <w:del w:id="4494" w:author="Jomar Tigcal" w:date="2023-03-04T22:31:03Z">
        <w:r>
          <w:rPr>
            <w:spacing w:val="-4"/>
            <w:sz w:val="20"/>
          </w:rPr>
          <w:delText xml:space="preserve"> </w:delText>
        </w:r>
      </w:del>
      <w:del w:id="4495" w:author="Jomar Tigcal" w:date="2023-03-04T22:31:03Z">
        <w:r>
          <w:rPr>
            <w:rFonts w:ascii="Courier New" w:hAnsi="Courier New"/>
            <w:b/>
          </w:rPr>
          <w:delText>TVDao</w:delText>
        </w:r>
      </w:del>
      <w:del w:id="4496" w:author="Jomar Tigcal" w:date="2023-03-04T22:31:03Z">
        <w:r>
          <w:rPr>
            <w:rFonts w:ascii="Courier New" w:hAnsi="Courier New"/>
            <w:b/>
            <w:spacing w:val="-80"/>
          </w:rPr>
          <w:delText xml:space="preserve"> </w:delText>
        </w:r>
      </w:del>
      <w:del w:id="4497" w:author="Jomar Tigcal" w:date="2023-03-04T22:31:03Z">
        <w:r>
          <w:rPr>
            <w:sz w:val="20"/>
          </w:rPr>
          <w:delText>data</w:delText>
        </w:r>
      </w:del>
      <w:del w:id="4498" w:author="Jomar Tigcal" w:date="2023-03-04T22:31:03Z">
        <w:r>
          <w:rPr>
            <w:spacing w:val="-3"/>
            <w:sz w:val="20"/>
          </w:rPr>
          <w:delText xml:space="preserve"> </w:delText>
        </w:r>
      </w:del>
      <w:del w:id="4499" w:author="Jomar Tigcal" w:date="2023-03-04T22:31:03Z">
        <w:r>
          <w:rPr>
            <w:sz w:val="20"/>
          </w:rPr>
          <w:delText>access</w:delText>
        </w:r>
      </w:del>
      <w:del w:id="4500" w:author="Jomar Tigcal" w:date="2023-03-04T22:31:03Z">
        <w:r>
          <w:rPr>
            <w:spacing w:val="-4"/>
            <w:sz w:val="20"/>
          </w:rPr>
          <w:delText xml:space="preserve"> </w:delText>
        </w:r>
      </w:del>
      <w:del w:id="4501" w:author="Jomar Tigcal" w:date="2023-03-04T22:31:03Z">
        <w:r>
          <w:rPr>
            <w:sz w:val="20"/>
          </w:rPr>
          <w:delText>object</w:delText>
        </w:r>
      </w:del>
      <w:del w:id="4502" w:author="Jomar Tigcal" w:date="2023-03-04T22:31:03Z">
        <w:r>
          <w:rPr>
            <w:spacing w:val="-3"/>
            <w:sz w:val="20"/>
          </w:rPr>
          <w:delText xml:space="preserve"> </w:delText>
        </w:r>
      </w:del>
      <w:del w:id="4503" w:author="Jomar Tigcal" w:date="2023-03-04T22:31:03Z">
        <w:r>
          <w:rPr>
            <w:sz w:val="20"/>
          </w:rPr>
          <w:delText>for</w:delText>
        </w:r>
      </w:del>
      <w:del w:id="4504" w:author="Jomar Tigcal" w:date="2023-03-04T22:31:03Z">
        <w:r>
          <w:rPr>
            <w:spacing w:val="-3"/>
            <w:sz w:val="20"/>
          </w:rPr>
          <w:delText xml:space="preserve"> </w:delText>
        </w:r>
      </w:del>
      <w:del w:id="4505" w:author="Jomar Tigcal" w:date="2023-03-04T22:31:03Z">
        <w:r>
          <w:rPr>
            <w:sz w:val="20"/>
          </w:rPr>
          <w:delText>accessing</w:delText>
        </w:r>
      </w:del>
      <w:del w:id="4506" w:author="Jomar Tigcal" w:date="2023-03-04T22:31:03Z">
        <w:r>
          <w:rPr>
            <w:spacing w:val="-4"/>
            <w:sz w:val="20"/>
          </w:rPr>
          <w:delText xml:space="preserve"> </w:delText>
        </w:r>
      </w:del>
      <w:del w:id="4507" w:author="Jomar Tigcal" w:date="2023-03-04T22:31:03Z">
        <w:r>
          <w:rPr>
            <w:sz w:val="20"/>
          </w:rPr>
          <w:delText>the</w:delText>
        </w:r>
      </w:del>
      <w:del w:id="4508" w:author="Jomar Tigcal" w:date="2023-03-04T22:31:03Z">
        <w:r>
          <w:rPr>
            <w:spacing w:val="-3"/>
            <w:sz w:val="20"/>
          </w:rPr>
          <w:delText xml:space="preserve"> </w:delText>
        </w:r>
      </w:del>
      <w:del w:id="4509" w:author="Jomar Tigcal" w:date="2023-03-04T22:31:03Z">
        <w:r>
          <w:rPr>
            <w:sz w:val="20"/>
          </w:rPr>
          <w:delText>TV</w:delText>
        </w:r>
      </w:del>
      <w:del w:id="4510" w:author="Jomar Tigcal" w:date="2023-03-04T22:31:03Z">
        <w:r>
          <w:rPr>
            <w:spacing w:val="-4"/>
            <w:sz w:val="20"/>
          </w:rPr>
          <w:delText xml:space="preserve"> </w:delText>
        </w:r>
      </w:del>
      <w:del w:id="4511" w:author="Jomar Tigcal" w:date="2023-03-04T22:31:03Z">
        <w:r>
          <w:rPr>
            <w:sz w:val="20"/>
          </w:rPr>
          <w:delText>shows</w:delText>
        </w:r>
      </w:del>
      <w:del w:id="4512" w:author="Jomar Tigcal" w:date="2023-03-04T22:31:03Z">
        <w:r>
          <w:rPr>
            <w:spacing w:val="-3"/>
            <w:sz w:val="20"/>
          </w:rPr>
          <w:delText xml:space="preserve"> </w:delText>
        </w:r>
      </w:del>
      <w:del w:id="4513" w:author="Jomar Tigcal" w:date="2023-03-04T22:31:03Z">
        <w:r>
          <w:rPr>
            <w:sz w:val="20"/>
          </w:rPr>
          <w:delText>table</w:delText>
        </w:r>
      </w:del>
      <w:del w:id="4514" w:author="Jomar Tigcal" w:date="2023-03-04T22:31:03Z">
        <w:r>
          <w:rPr>
            <w:spacing w:val="-3"/>
            <w:sz w:val="20"/>
          </w:rPr>
          <w:delText xml:space="preserve"> </w:delText>
        </w:r>
      </w:del>
      <w:del w:id="4515" w:author="Jomar Tigcal" w:date="2023-03-04T22:31:03Z">
        <w:r>
          <w:rPr>
            <w:sz w:val="20"/>
          </w:rPr>
          <w:delText>in</w:delText>
        </w:r>
      </w:del>
      <w:del w:id="4516" w:author="Jomar Tigcal" w:date="2023-03-04T22:31:03Z">
        <w:r>
          <w:rPr>
            <w:spacing w:val="-3"/>
            <w:sz w:val="20"/>
          </w:rPr>
          <w:delText xml:space="preserve"> </w:delText>
        </w:r>
      </w:del>
      <w:del w:id="4517" w:author="Jomar Tigcal" w:date="2023-03-04T22:31:03Z">
        <w:r>
          <w:rPr>
            <w:sz w:val="20"/>
          </w:rPr>
          <w:delText>a</w:delText>
        </w:r>
      </w:del>
      <w:del w:id="4518" w:author="Jomar Tigcal" w:date="2023-03-04T22:31:03Z">
        <w:r>
          <w:rPr>
            <w:spacing w:val="-4"/>
            <w:sz w:val="20"/>
          </w:rPr>
          <w:delText xml:space="preserve"> </w:delText>
        </w:r>
      </w:del>
      <w:del w:id="4519" w:author="Jomar Tigcal" w:date="2023-03-04T22:31:03Z">
        <w:r>
          <w:rPr>
            <w:sz w:val="20"/>
          </w:rPr>
          <w:delText xml:space="preserve">new package called </w:delText>
        </w:r>
      </w:del>
      <w:del w:id="4520" w:author="Jomar Tigcal" w:date="2023-03-04T22:31:03Z">
        <w:r>
          <w:rPr>
            <w:rFonts w:ascii="Courier New" w:hAnsi="Courier New"/>
            <w:b/>
          </w:rPr>
          <w:delText>com.example.tvguide.database</w:delText>
        </w:r>
      </w:del>
      <w:del w:id="4521" w:author="Jomar Tigcal" w:date="2023-03-04T22:31:03Z">
        <w:r>
          <w:rPr>
            <w:sz w:val="20"/>
          </w:rPr>
          <w:delText>:</w:delText>
        </w:r>
      </w:del>
    </w:p>
    <w:p>
      <w:pPr>
        <w:pStyle w:val="TextBody"/>
        <w:spacing w:lineRule="auto" w:line="247" w:before="72" w:after="0"/>
        <w:ind w:left="1274" w:hanging="0"/>
        <w:rPr>
          <w:b w:val="false"/>
          <w:b w:val="false"/>
          <w:bCs w:val="false"/>
          <w:spacing w:val="-2"/>
          <w:sz w:val="20"/>
          <w:del w:id="4554" w:author="Jomar Tigcal" w:date="2023-03-04T22:31:03Z"/>
        </w:rPr>
      </w:pPr>
      <w:del w:id="4523" w:author="Jomar Tigcal" w:date="2023-03-04T22:31:03Z">
        <w:r>
          <w:rPr/>
          <w:delText>This</w:delText>
        </w:r>
      </w:del>
      <w:del w:id="4524" w:author="Jomar Tigcal" w:date="2023-03-04T22:31:03Z">
        <w:r>
          <w:rPr>
            <w:spacing w:val="-4"/>
          </w:rPr>
          <w:delText xml:space="preserve"> </w:delText>
        </w:r>
      </w:del>
      <w:del w:id="4525" w:author="Jomar Tigcal" w:date="2023-03-04T22:31:03Z">
        <w:r>
          <w:rPr/>
          <w:delText>class</w:delText>
        </w:r>
      </w:del>
      <w:del w:id="4526" w:author="Jomar Tigcal" w:date="2023-03-04T22:31:03Z">
        <w:r>
          <w:rPr>
            <w:spacing w:val="-3"/>
          </w:rPr>
          <w:delText xml:space="preserve"> </w:delText>
        </w:r>
      </w:del>
      <w:del w:id="4527" w:author="Jomar Tigcal" w:date="2023-03-04T22:31:03Z">
        <w:r>
          <w:rPr/>
          <w:delText>has</w:delText>
        </w:r>
      </w:del>
      <w:del w:id="4528" w:author="Jomar Tigcal" w:date="2023-03-04T22:31:03Z">
        <w:r>
          <w:rPr>
            <w:spacing w:val="-3"/>
          </w:rPr>
          <w:delText xml:space="preserve"> </w:delText>
        </w:r>
      </w:del>
      <w:del w:id="4529" w:author="Jomar Tigcal" w:date="2023-03-04T22:31:03Z">
        <w:r>
          <w:rPr/>
          <w:delText>a</w:delText>
        </w:r>
      </w:del>
      <w:del w:id="4530" w:author="Jomar Tigcal" w:date="2023-03-04T22:31:03Z">
        <w:r>
          <w:rPr>
            <w:spacing w:val="-4"/>
          </w:rPr>
          <w:delText xml:space="preserve"> </w:delText>
        </w:r>
      </w:del>
      <w:del w:id="4531" w:author="Jomar Tigcal" w:date="2023-03-04T22:31:03Z">
        <w:r>
          <w:rPr/>
          <w:delText>function</w:delText>
        </w:r>
      </w:del>
      <w:del w:id="4532" w:author="Jomar Tigcal" w:date="2023-03-04T22:31:03Z">
        <w:r>
          <w:rPr>
            <w:spacing w:val="-3"/>
          </w:rPr>
          <w:delText xml:space="preserve"> </w:delText>
        </w:r>
      </w:del>
      <w:del w:id="4533" w:author="Jomar Tigcal" w:date="2023-03-04T22:31:03Z">
        <w:r>
          <w:rPr/>
          <w:delText>for</w:delText>
        </w:r>
      </w:del>
      <w:del w:id="4534" w:author="Jomar Tigcal" w:date="2023-03-04T22:31:03Z">
        <w:r>
          <w:rPr>
            <w:spacing w:val="-3"/>
          </w:rPr>
          <w:delText xml:space="preserve"> </w:delText>
        </w:r>
      </w:del>
      <w:del w:id="4535" w:author="Jomar Tigcal" w:date="2023-03-04T22:31:03Z">
        <w:r>
          <w:rPr/>
          <w:delText>getting</w:delText>
        </w:r>
      </w:del>
      <w:del w:id="4536" w:author="Jomar Tigcal" w:date="2023-03-04T22:31:03Z">
        <w:r>
          <w:rPr>
            <w:spacing w:val="-3"/>
          </w:rPr>
          <w:delText xml:space="preserve"> </w:delText>
        </w:r>
      </w:del>
      <w:del w:id="4537" w:author="Jomar Tigcal" w:date="2023-03-04T22:31:03Z">
        <w:r>
          <w:rPr/>
          <w:delText>the</w:delText>
        </w:r>
      </w:del>
      <w:del w:id="4538" w:author="Jomar Tigcal" w:date="2023-03-04T22:31:03Z">
        <w:r>
          <w:rPr>
            <w:spacing w:val="-3"/>
          </w:rPr>
          <w:delText xml:space="preserve"> </w:delText>
        </w:r>
      </w:del>
      <w:del w:id="4539" w:author="Jomar Tigcal" w:date="2023-03-04T22:31:03Z">
        <w:r>
          <w:rPr/>
          <w:delText>list</w:delText>
        </w:r>
      </w:del>
      <w:del w:id="4540" w:author="Jomar Tigcal" w:date="2023-03-04T22:31:03Z">
        <w:r>
          <w:rPr>
            <w:spacing w:val="-3"/>
          </w:rPr>
          <w:delText xml:space="preserve"> </w:delText>
        </w:r>
      </w:del>
      <w:del w:id="4541" w:author="Jomar Tigcal" w:date="2023-03-04T22:31:03Z">
        <w:r>
          <w:rPr/>
          <w:delText>of</w:delText>
        </w:r>
      </w:del>
      <w:del w:id="4542" w:author="Jomar Tigcal" w:date="2023-03-04T22:31:03Z">
        <w:r>
          <w:rPr>
            <w:spacing w:val="-3"/>
          </w:rPr>
          <w:delText xml:space="preserve"> </w:delText>
        </w:r>
      </w:del>
      <w:del w:id="4543" w:author="Jomar Tigcal" w:date="2023-03-04T22:31:03Z">
        <w:r>
          <w:rPr/>
          <w:delText>TV</w:delText>
        </w:r>
      </w:del>
      <w:del w:id="4544" w:author="Jomar Tigcal" w:date="2023-03-04T22:31:03Z">
        <w:r>
          <w:rPr>
            <w:spacing w:val="-4"/>
          </w:rPr>
          <w:delText xml:space="preserve"> </w:delText>
        </w:r>
      </w:del>
      <w:del w:id="4545" w:author="Jomar Tigcal" w:date="2023-03-04T22:31:03Z">
        <w:r>
          <w:rPr/>
          <w:delText>shows</w:delText>
        </w:r>
      </w:del>
      <w:del w:id="4546" w:author="Jomar Tigcal" w:date="2023-03-04T22:31:03Z">
        <w:r>
          <w:rPr>
            <w:spacing w:val="-3"/>
          </w:rPr>
          <w:delText xml:space="preserve"> </w:delText>
        </w:r>
      </w:del>
      <w:del w:id="4547" w:author="Jomar Tigcal" w:date="2023-03-04T22:31:03Z">
        <w:r>
          <w:rPr/>
          <w:delText>from</w:delText>
        </w:r>
      </w:del>
      <w:del w:id="4548" w:author="Jomar Tigcal" w:date="2023-03-04T22:31:03Z">
        <w:r>
          <w:rPr>
            <w:spacing w:val="-3"/>
          </w:rPr>
          <w:delText xml:space="preserve"> </w:delText>
        </w:r>
      </w:del>
      <w:del w:id="4549" w:author="Jomar Tigcal" w:date="2023-03-04T22:31:03Z">
        <w:r>
          <w:rPr/>
          <w:delText>the</w:delText>
        </w:r>
      </w:del>
      <w:del w:id="4550" w:author="Jomar Tigcal" w:date="2023-03-04T22:31:03Z">
        <w:r>
          <w:rPr>
            <w:spacing w:val="-3"/>
          </w:rPr>
          <w:delText xml:space="preserve"> </w:delText>
        </w:r>
      </w:del>
      <w:del w:id="4551" w:author="Jomar Tigcal" w:date="2023-03-04T22:31:03Z">
        <w:r>
          <w:rPr/>
          <w:delText>database</w:delText>
        </w:r>
      </w:del>
      <w:del w:id="4552" w:author="Jomar Tigcal" w:date="2023-03-04T22:31:03Z">
        <w:r>
          <w:rPr>
            <w:spacing w:val="-3"/>
          </w:rPr>
          <w:delText xml:space="preserve"> </w:delText>
        </w:r>
      </w:del>
      <w:del w:id="4553" w:author="Jomar Tigcal" w:date="2023-03-04T22:31:03Z">
        <w:r>
          <w:rPr/>
          <w:delText>and another function for adding a list to the database.</w:delText>
        </w:r>
      </w:del>
    </w:p>
    <w:p>
      <w:pPr>
        <w:sectPr>
          <w:headerReference w:type="even" r:id="rId560"/>
          <w:headerReference w:type="default" r:id="rId561"/>
          <w:type w:val="nextPage"/>
          <w:pgSz w:w="10800" w:h="13320"/>
          <w:pgMar w:left="940" w:right="920" w:gutter="0" w:header="695" w:top="1120" w:footer="0" w:bottom="280"/>
          <w:pgNumType w:fmt="decimal"/>
          <w:formProt w:val="false"/>
          <w:textDirection w:val="lrTb"/>
          <w:docGrid w:type="default" w:linePitch="100" w:charSpace="4096"/>
        </w:sectPr>
        <w:pStyle w:val="ListParagraph"/>
        <w:numPr>
          <w:ilvl w:val="0"/>
          <w:numId w:val="1"/>
        </w:numPr>
        <w:tabs>
          <w:tab w:val="clear" w:pos="720"/>
          <w:tab w:val="left" w:pos="1274" w:leader="none"/>
        </w:tabs>
        <w:spacing w:before="139" w:after="0"/>
        <w:ind w:left="1274" w:right="1740" w:hanging="360"/>
        <w:jc w:val="left"/>
        <w:rPr>
          <w:sz w:val="20"/>
          <w:del w:id="4570" w:author="Jomar Tigcal" w:date="2023-03-04T22:31:03Z"/>
        </w:rPr>
      </w:pPr>
      <w:del w:id="4555" w:author="Jomar Tigcal" w:date="2023-03-04T22:31:03Z">
        <w:r>
          <w:rPr>
            <w:sz w:val="20"/>
          </w:rPr>
          <w:delText>Create</w:delText>
        </w:r>
      </w:del>
      <w:del w:id="4556" w:author="Jomar Tigcal" w:date="2023-03-04T22:31:03Z">
        <w:r>
          <w:rPr>
            <w:spacing w:val="-13"/>
            <w:sz w:val="20"/>
          </w:rPr>
          <w:delText xml:space="preserve"> </w:delText>
        </w:r>
      </w:del>
      <w:del w:id="4557" w:author="Jomar Tigcal" w:date="2023-03-04T22:31:03Z">
        <w:r>
          <w:rPr>
            <w:sz w:val="20"/>
          </w:rPr>
          <w:delText>a</w:delText>
        </w:r>
      </w:del>
      <w:del w:id="4558" w:author="Jomar Tigcal" w:date="2023-03-04T22:31:03Z">
        <w:r>
          <w:rPr>
            <w:spacing w:val="-7"/>
            <w:sz w:val="20"/>
          </w:rPr>
          <w:delText xml:space="preserve"> </w:delText>
        </w:r>
      </w:del>
      <w:del w:id="4559" w:author="Jomar Tigcal" w:date="2023-03-04T22:31:03Z">
        <w:r>
          <w:rPr>
            <w:rFonts w:ascii="Courier New" w:hAnsi="Courier New"/>
            <w:b/>
          </w:rPr>
          <w:delText>TVDatabase</w:delText>
        </w:r>
      </w:del>
      <w:del w:id="4560" w:author="Jomar Tigcal" w:date="2023-03-04T22:31:03Z">
        <w:r>
          <w:rPr>
            <w:rFonts w:ascii="Courier New" w:hAnsi="Courier New"/>
            <w:b/>
            <w:spacing w:val="-80"/>
          </w:rPr>
          <w:delText xml:space="preserve"> </w:delText>
        </w:r>
      </w:del>
      <w:del w:id="4561" w:author="Jomar Tigcal" w:date="2023-03-04T22:31:03Z">
        <w:r>
          <w:rPr>
            <w:sz w:val="20"/>
          </w:rPr>
          <w:delText>class</w:delText>
        </w:r>
      </w:del>
      <w:del w:id="4562" w:author="Jomar Tigcal" w:date="2023-03-04T22:31:03Z">
        <w:r>
          <w:rPr>
            <w:spacing w:val="-7"/>
            <w:sz w:val="20"/>
          </w:rPr>
          <w:delText xml:space="preserve"> </w:delText>
        </w:r>
      </w:del>
      <w:del w:id="4563" w:author="Jomar Tigcal" w:date="2023-03-04T22:31:03Z">
        <w:r>
          <w:rPr>
            <w:sz w:val="20"/>
          </w:rPr>
          <w:delText>in</w:delText>
        </w:r>
      </w:del>
      <w:del w:id="4564" w:author="Jomar Tigcal" w:date="2023-03-04T22:31:03Z">
        <w:r>
          <w:rPr>
            <w:spacing w:val="-7"/>
            <w:sz w:val="20"/>
          </w:rPr>
          <w:delText xml:space="preserve"> </w:delText>
        </w:r>
      </w:del>
      <w:del w:id="4565" w:author="Jomar Tigcal" w:date="2023-03-04T22:31:03Z">
        <w:r>
          <w:rPr>
            <w:sz w:val="20"/>
          </w:rPr>
          <w:delText>the</w:delText>
        </w:r>
      </w:del>
      <w:del w:id="4566" w:author="Jomar Tigcal" w:date="2023-03-04T22:31:03Z">
        <w:r>
          <w:rPr>
            <w:spacing w:val="-8"/>
            <w:sz w:val="20"/>
          </w:rPr>
          <w:delText xml:space="preserve"> </w:delText>
        </w:r>
      </w:del>
      <w:del w:id="4567" w:author="Jomar Tigcal" w:date="2023-03-04T22:31:03Z">
        <w:r>
          <w:rPr>
            <w:rFonts w:ascii="Courier New" w:hAnsi="Courier New"/>
            <w:b/>
          </w:rPr>
          <w:delText>com.example.tvguide. database</w:delText>
        </w:r>
      </w:del>
      <w:del w:id="4568" w:author="Jomar Tigcal" w:date="2023-03-04T22:31:03Z">
        <w:r>
          <w:rPr>
            <w:rFonts w:ascii="Courier New" w:hAnsi="Courier New"/>
            <w:b/>
            <w:spacing w:val="-69"/>
          </w:rPr>
          <w:delText xml:space="preserve"> </w:delText>
        </w:r>
      </w:del>
      <w:del w:id="4569" w:author="Jomar Tigcal" w:date="2023-03-04T22:31:03Z">
        <w:r>
          <w:rPr>
            <w:sz w:val="20"/>
          </w:rPr>
          <w:delText>package:</w:delText>
        </w:r>
      </w:del>
    </w:p>
    <w:p>
      <w:pPr>
        <w:sectPr>
          <w:headerReference w:type="even" r:id="rId562"/>
          <w:headerReference w:type="default" r:id="rId563"/>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1" w:after="0"/>
        <w:rPr>
          <w:sz w:val="8"/>
          <w:del w:id="4572" w:author="Jomar Tigcal" w:date="2023-03-05T10:47:34Z"/>
        </w:rPr>
      </w:pPr>
      <w:del w:id="4571" w:author="Jomar Tigcal" w:date="2023-03-05T10:47:34Z">
        <w:r>
          <w:rPr>
            <w:sz w:val="8"/>
          </w:rPr>
        </w:r>
      </w:del>
    </w:p>
    <w:p>
      <w:pPr>
        <w:pStyle w:val="TextBody"/>
        <w:spacing w:before="3" w:after="0"/>
        <w:rPr>
          <w:sz w:val="5"/>
          <w:del w:id="4574" w:author="Jomar Tigcal" w:date="2023-03-04T22:31:03Z"/>
        </w:rPr>
      </w:pPr>
      <w:del w:id="4573" w:author="Jomar Tigcal" w:date="2023-03-04T22:31:03Z">
        <w:r>
          <w:rPr>
            <w:sz w:val="5"/>
          </w:rPr>
        </w:r>
      </w:del>
    </w:p>
    <w:p>
      <w:pPr>
        <w:pStyle w:val="TextBody"/>
        <w:ind w:left="104" w:hanging="0"/>
        <w:rPr>
          <w:b w:val="false"/>
          <w:b w:val="false"/>
          <w:bCs w:val="false"/>
          <w:spacing w:val="-2"/>
          <w:sz w:val="20"/>
          <w:del w:id="4576" w:author="Jomar Tigcal" w:date="2023-03-05T00:10:23Z"/>
        </w:rPr>
      </w:pPr>
      <w:del w:id="4575" w:author="Jomar Tigcal" w:date="2023-03-05T00:10:23Z">
        <w:r>
          <w:rPr/>
          <mc:AlternateContent>
            <mc:Choice Requires="wpg">
              <w:drawing>
                <wp:inline distT="0" distB="0" distL="0" distR="0" wp14:anchorId="154FEBE7">
                  <wp:extent cx="5074920" cy="930275"/>
                  <wp:effectExtent l="0" t="0" r="5080" b="0"/>
                  <wp:docPr id="1984" name="Shape1202"/>
                  <a:graphic xmlns:a="http://schemas.openxmlformats.org/drawingml/2006/main">
                    <a:graphicData uri="http://schemas.microsoft.com/office/word/2010/wordprocessingGroup">
                      <wpg:wgp>
                        <wpg:cNvGrpSpPr/>
                        <wpg:grpSpPr>
                          <a:xfrm>
                            <a:off x="0" y="0"/>
                            <a:ext cx="5074920" cy="930240"/>
                            <a:chOff x="0" y="0"/>
                            <a:chExt cx="5074920" cy="930240"/>
                          </a:xfrm>
                        </wpg:grpSpPr>
                        <wps:wsp>
                          <wps:cNvSpPr/>
                          <wps:spPr>
                            <a:xfrm>
                              <a:off x="0" y="6480"/>
                              <a:ext cx="5074920" cy="917640"/>
                            </a:xfrm>
                            <a:prstGeom prst="rect">
                              <a:avLst/>
                            </a:prstGeom>
                            <a:solidFill>
                              <a:srgbClr val="f6f6f6"/>
                            </a:solidFill>
                            <a:ln w="0">
                              <a:noFill/>
                            </a:ln>
                          </wps:spPr>
                          <wps:style>
                            <a:lnRef idx="0"/>
                            <a:fillRef idx="0"/>
                            <a:effectRef idx="0"/>
                            <a:fontRef idx="minor"/>
                          </wps:style>
                          <wps:bodyPr/>
                        </wps:wsp>
                        <wps:wsp>
                          <wps:cNvSpPr/>
                          <wps:spPr>
                            <a:xfrm>
                              <a:off x="0" y="0"/>
                              <a:ext cx="5074920" cy="930240"/>
                            </a:xfrm>
                            <a:custGeom>
                              <a:avLst/>
                              <a:gdLst>
                                <a:gd name="textAreaLeft" fmla="*/ 0 w 2877120"/>
                                <a:gd name="textAreaRight" fmla="*/ 2879280 w 2877120"/>
                                <a:gd name="textAreaTop" fmla="*/ 0 h 527400"/>
                                <a:gd name="textAreaBottom" fmla="*/ 529560 h 527400"/>
                              </a:gdLst>
                              <a:ahLst/>
                              <a:rect l="textAreaLeft" t="textAreaTop" r="textAreaRight" b="textAreaBottom"/>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905040"/>
                            </a:xfrm>
                            <a:prstGeom prst="rect">
                              <a:avLst/>
                            </a:prstGeom>
                            <a:noFill/>
                            <a:ln w="0">
                              <a:noFill/>
                            </a:ln>
                          </wps:spPr>
                          <wps:style>
                            <a:lnRef idx="0"/>
                            <a:fillRef idx="0"/>
                            <a:effectRef idx="0"/>
                            <a:fontRef idx="minor"/>
                          </wps:style>
                          <wps:bodyPr/>
                        </wps:wsp>
                      </wpg:wgp>
                    </a:graphicData>
                  </a:graphic>
                </wp:inline>
              </w:drawing>
            </mc:Choice>
            <mc:Fallback>
              <w:pict>
                <v:group id="shape_0" alt="Shape1202" style="position:absolute;margin-left:0pt;margin-top:0pt;width:399.6pt;height:73.25pt" coordorigin="0,0" coordsize="7992,1465">
                  <v:rect id="shape_0" path="m0,0l-2147483645,0l-2147483645,-2147483646l0,-2147483646xe" fillcolor="#f6f6f6" stroked="f" o:allowincell="f" style="position:absolute;left:0;top:10;width:7991;height:1444;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20;width:7991;height:1424;mso-wrap-style:none;v-text-anchor:middle;mso-position-vertical:top">
                    <v:fill o:detectmouseclick="t" on="false"/>
                    <v:stroke color="#3465a4" joinstyle="round" endcap="flat"/>
                    <w10:wrap type="square"/>
                  </v:rect>
                </v:group>
              </w:pict>
            </mc:Fallback>
          </mc:AlternateContent>
        </w:r>
      </w:del>
    </w:p>
    <w:p>
      <w:pPr>
        <w:pStyle w:val="TextBody"/>
        <w:spacing w:before="42" w:after="0"/>
        <w:ind w:left="554" w:hanging="0"/>
        <w:rPr>
          <w:b w:val="false"/>
          <w:b w:val="false"/>
          <w:bCs w:val="false"/>
          <w:spacing w:val="-2"/>
          <w:sz w:val="20"/>
          <w:del w:id="4610" w:author="Jomar Tigcal" w:date="2023-03-04T22:31:03Z"/>
        </w:rPr>
      </w:pPr>
      <w:del w:id="4577" w:author="Jomar Tigcal" w:date="2023-03-04T22:31:03Z">
        <w:r>
          <w:rPr/>
          <w:delText>This</w:delText>
        </w:r>
      </w:del>
      <w:del w:id="4578" w:author="Jomar Tigcal" w:date="2023-03-04T22:31:03Z">
        <w:r>
          <w:rPr>
            <w:spacing w:val="-7"/>
          </w:rPr>
          <w:delText xml:space="preserve"> </w:delText>
        </w:r>
      </w:del>
      <w:del w:id="4579" w:author="Jomar Tigcal" w:date="2023-03-04T22:31:03Z">
        <w:r>
          <w:rPr/>
          <w:delText>database</w:delText>
        </w:r>
      </w:del>
      <w:del w:id="4580" w:author="Jomar Tigcal" w:date="2023-03-04T22:31:03Z">
        <w:r>
          <w:rPr>
            <w:spacing w:val="-2"/>
          </w:rPr>
          <w:delText xml:space="preserve"> </w:delText>
        </w:r>
      </w:del>
      <w:del w:id="4581" w:author="Jomar Tigcal" w:date="2023-03-04T22:31:03Z">
        <w:r>
          <w:rPr/>
          <w:delText>has</w:delText>
        </w:r>
      </w:del>
      <w:del w:id="4582" w:author="Jomar Tigcal" w:date="2023-03-04T22:31:03Z">
        <w:r>
          <w:rPr>
            <w:spacing w:val="-1"/>
          </w:rPr>
          <w:delText xml:space="preserve"> </w:delText>
        </w:r>
      </w:del>
      <w:del w:id="4583" w:author="Jomar Tigcal" w:date="2023-03-04T22:31:03Z">
        <w:r>
          <w:rPr/>
          <w:delText>a</w:delText>
        </w:r>
      </w:del>
      <w:del w:id="4584" w:author="Jomar Tigcal" w:date="2023-03-04T22:31:03Z">
        <w:r>
          <w:rPr>
            <w:spacing w:val="-3"/>
          </w:rPr>
          <w:delText xml:space="preserve"> </w:delText>
        </w:r>
      </w:del>
      <w:del w:id="4585" w:author="Jomar Tigcal" w:date="2023-03-04T22:31:03Z">
        <w:r>
          <w:rPr>
            <w:rFonts w:ascii="Courier New" w:hAnsi="Courier New"/>
            <w:b/>
            <w:sz w:val="22"/>
          </w:rPr>
          <w:delText>version</w:delText>
        </w:r>
      </w:del>
      <w:del w:id="4586" w:author="Jomar Tigcal" w:date="2023-03-04T22:31:03Z">
        <w:r>
          <w:rPr>
            <w:rFonts w:ascii="Courier New" w:hAnsi="Courier New"/>
            <w:b/>
            <w:spacing w:val="-80"/>
            <w:sz w:val="22"/>
          </w:rPr>
          <w:delText xml:space="preserve"> </w:delText>
        </w:r>
      </w:del>
      <w:del w:id="4587" w:author="Jomar Tigcal" w:date="2023-03-04T22:31:03Z">
        <w:r>
          <w:rPr/>
          <w:delText>of</w:delText>
        </w:r>
      </w:del>
      <w:del w:id="4588" w:author="Jomar Tigcal" w:date="2023-03-04T22:31:03Z">
        <w:r>
          <w:rPr>
            <w:spacing w:val="-3"/>
          </w:rPr>
          <w:delText xml:space="preserve"> </w:delText>
        </w:r>
      </w:del>
      <w:del w:id="4589" w:author="Jomar Tigcal" w:date="2023-03-04T22:31:03Z">
        <w:r>
          <w:rPr>
            <w:rFonts w:ascii="Courier New" w:hAnsi="Courier New"/>
            <w:b/>
            <w:sz w:val="22"/>
          </w:rPr>
          <w:delText>1</w:delText>
        </w:r>
      </w:del>
      <w:del w:id="4590" w:author="Jomar Tigcal" w:date="2023-03-04T22:31:03Z">
        <w:r>
          <w:rPr/>
          <w:delText>,</w:delText>
        </w:r>
      </w:del>
      <w:del w:id="4591" w:author="Jomar Tigcal" w:date="2023-03-04T22:31:03Z">
        <w:r>
          <w:rPr>
            <w:spacing w:val="-2"/>
          </w:rPr>
          <w:delText xml:space="preserve"> </w:delText>
        </w:r>
      </w:del>
      <w:del w:id="4592" w:author="Jomar Tigcal" w:date="2023-03-04T22:31:03Z">
        <w:r>
          <w:rPr/>
          <w:delText>a</w:delText>
        </w:r>
      </w:del>
      <w:del w:id="4593" w:author="Jomar Tigcal" w:date="2023-03-04T22:31:03Z">
        <w:r>
          <w:rPr>
            <w:spacing w:val="-2"/>
          </w:rPr>
          <w:delText xml:space="preserve"> </w:delText>
        </w:r>
      </w:del>
      <w:del w:id="4594" w:author="Jomar Tigcal" w:date="2023-03-04T22:31:03Z">
        <w:r>
          <w:rPr/>
          <w:delText>single</w:delText>
        </w:r>
      </w:del>
      <w:del w:id="4595" w:author="Jomar Tigcal" w:date="2023-03-04T22:31:03Z">
        <w:r>
          <w:rPr>
            <w:spacing w:val="-2"/>
          </w:rPr>
          <w:delText xml:space="preserve"> </w:delText>
        </w:r>
      </w:del>
      <w:del w:id="4596" w:author="Jomar Tigcal" w:date="2023-03-04T22:31:03Z">
        <w:r>
          <w:rPr/>
          <w:delText>entity</w:delText>
        </w:r>
      </w:del>
      <w:del w:id="4597" w:author="Jomar Tigcal" w:date="2023-03-04T22:31:03Z">
        <w:r>
          <w:rPr>
            <w:spacing w:val="-2"/>
          </w:rPr>
          <w:delText xml:space="preserve"> </w:delText>
        </w:r>
      </w:del>
      <w:del w:id="4598" w:author="Jomar Tigcal" w:date="2023-03-04T22:31:03Z">
        <w:r>
          <w:rPr/>
          <w:delText>for</w:delText>
        </w:r>
      </w:del>
      <w:del w:id="4599" w:author="Jomar Tigcal" w:date="2023-03-04T22:31:03Z">
        <w:r>
          <w:rPr>
            <w:spacing w:val="-2"/>
          </w:rPr>
          <w:delText xml:space="preserve"> </w:delText>
        </w:r>
      </w:del>
      <w:del w:id="4600" w:author="Jomar Tigcal" w:date="2023-03-04T22:31:03Z">
        <w:r>
          <w:rPr>
            <w:rFonts w:ascii="Courier New" w:hAnsi="Courier New"/>
            <w:b/>
            <w:sz w:val="22"/>
          </w:rPr>
          <w:delText>TVShow</w:delText>
        </w:r>
      </w:del>
      <w:del w:id="4601" w:author="Jomar Tigcal" w:date="2023-03-04T22:31:03Z">
        <w:r>
          <w:rPr/>
          <w:delText>,</w:delText>
        </w:r>
      </w:del>
      <w:del w:id="4602" w:author="Jomar Tigcal" w:date="2023-03-04T22:31:03Z">
        <w:r>
          <w:rPr>
            <w:spacing w:val="-1"/>
          </w:rPr>
          <w:delText xml:space="preserve"> </w:delText>
        </w:r>
      </w:del>
      <w:del w:id="4603" w:author="Jomar Tigcal" w:date="2023-03-04T22:31:03Z">
        <w:r>
          <w:rPr/>
          <w:delText>and</w:delText>
        </w:r>
      </w:del>
      <w:del w:id="4604" w:author="Jomar Tigcal" w:date="2023-03-04T22:31:03Z">
        <w:r>
          <w:rPr>
            <w:spacing w:val="-3"/>
          </w:rPr>
          <w:delText xml:space="preserve"> </w:delText>
        </w:r>
      </w:del>
      <w:del w:id="4605" w:author="Jomar Tigcal" w:date="2023-03-04T22:31:03Z">
        <w:r>
          <w:rPr/>
          <w:delText>a</w:delText>
        </w:r>
      </w:del>
      <w:del w:id="4606" w:author="Jomar Tigcal" w:date="2023-03-04T22:31:03Z">
        <w:r>
          <w:rPr>
            <w:spacing w:val="-3"/>
          </w:rPr>
          <w:delText xml:space="preserve"> </w:delText>
        </w:r>
      </w:del>
      <w:del w:id="4607" w:author="Jomar Tigcal" w:date="2023-03-04T22:31:03Z">
        <w:r>
          <w:rPr/>
          <w:delText>data</w:delText>
        </w:r>
      </w:del>
      <w:del w:id="4608" w:author="Jomar Tigcal" w:date="2023-03-04T22:31:03Z">
        <w:r>
          <w:rPr>
            <w:spacing w:val="-1"/>
          </w:rPr>
          <w:delText xml:space="preserve"> </w:delText>
        </w:r>
      </w:del>
      <w:del w:id="4609" w:author="Jomar Tigcal" w:date="2023-03-04T22:31:03Z">
        <w:r>
          <w:rPr>
            <w:spacing w:val="-2"/>
          </w:rPr>
          <w:delText>access</w:delText>
        </w:r>
      </w:del>
    </w:p>
    <w:p>
      <w:pPr>
        <w:pStyle w:val="TextBody"/>
        <w:ind w:left="554" w:hanging="0"/>
        <w:rPr>
          <w:del w:id="4620" w:author="Jomar Tigcal" w:date="2023-03-04T22:31:03Z"/>
        </w:rPr>
      </w:pPr>
      <w:del w:id="4611" w:author="Jomar Tigcal" w:date="2023-03-04T22:31:03Z">
        <w:r>
          <w:rPr/>
          <w:delText>object</w:delText>
        </w:r>
      </w:del>
      <w:del w:id="4612" w:author="Jomar Tigcal" w:date="2023-03-04T22:31:03Z">
        <w:r>
          <w:rPr>
            <w:spacing w:val="-1"/>
          </w:rPr>
          <w:delText xml:space="preserve"> </w:delText>
        </w:r>
      </w:del>
      <w:del w:id="4613" w:author="Jomar Tigcal" w:date="2023-03-04T22:31:03Z">
        <w:r>
          <w:rPr/>
          <w:delText>for</w:delText>
        </w:r>
      </w:del>
      <w:del w:id="4614" w:author="Jomar Tigcal" w:date="2023-03-04T22:31:03Z">
        <w:r>
          <w:rPr>
            <w:spacing w:val="-1"/>
          </w:rPr>
          <w:delText xml:space="preserve"> </w:delText>
        </w:r>
      </w:del>
      <w:del w:id="4615" w:author="Jomar Tigcal" w:date="2023-03-04T22:31:03Z">
        <w:r>
          <w:rPr/>
          <w:delText>the</w:delText>
        </w:r>
      </w:del>
      <w:del w:id="4616" w:author="Jomar Tigcal" w:date="2023-03-04T22:31:03Z">
        <w:r>
          <w:rPr>
            <w:spacing w:val="-1"/>
          </w:rPr>
          <w:delText xml:space="preserve"> </w:delText>
        </w:r>
      </w:del>
      <w:del w:id="4617" w:author="Jomar Tigcal" w:date="2023-03-04T22:31:03Z">
        <w:r>
          <w:rPr/>
          <w:delText>TV</w:delText>
        </w:r>
      </w:del>
      <w:del w:id="4618" w:author="Jomar Tigcal" w:date="2023-03-04T22:31:03Z">
        <w:r>
          <w:rPr>
            <w:spacing w:val="-1"/>
          </w:rPr>
          <w:delText xml:space="preserve"> </w:delText>
        </w:r>
      </w:del>
      <w:del w:id="4619" w:author="Jomar Tigcal" w:date="2023-03-04T22:31:03Z">
        <w:r>
          <w:rPr>
            <w:spacing w:val="-2"/>
          </w:rPr>
          <w:delText>shows.</w:delText>
        </w:r>
      </w:del>
    </w:p>
    <w:p>
      <w:pPr>
        <w:sectPr>
          <w:headerReference w:type="even" r:id="rId564"/>
          <w:headerReference w:type="default" r:id="rId565"/>
          <w:type w:val="nextPage"/>
          <w:pgSz w:w="10800" w:h="13320"/>
          <w:pgMar w:left="940" w:right="920" w:gutter="0" w:header="695" w:top="1120" w:footer="0" w:bottom="280"/>
          <w:pgNumType w:fmt="decimal"/>
          <w:formProt w:val="false"/>
          <w:textDirection w:val="lrTb"/>
          <w:docGrid w:type="default" w:linePitch="100" w:charSpace="4096"/>
        </w:sectPr>
        <w:pStyle w:val="ListParagraph"/>
        <w:numPr>
          <w:ilvl w:val="0"/>
          <w:numId w:val="1"/>
        </w:numPr>
        <w:tabs>
          <w:tab w:val="clear" w:pos="720"/>
          <w:tab w:val="left" w:pos="554" w:leader="none"/>
        </w:tabs>
        <w:spacing w:before="148" w:after="0"/>
        <w:jc w:val="left"/>
        <w:rPr>
          <w:sz w:val="20"/>
          <w:del w:id="4639" w:author="Jomar Tigcal" w:date="2023-03-04T22:31:03Z"/>
        </w:rPr>
      </w:pPr>
      <w:del w:id="4621" w:author="Jomar Tigcal" w:date="2023-03-04T22:31:03Z">
        <w:r>
          <w:rPr>
            <w:sz w:val="20"/>
          </w:rPr>
          <w:delText>Update</w:delText>
        </w:r>
      </w:del>
      <w:del w:id="4622" w:author="Jomar Tigcal" w:date="2023-03-04T22:31:03Z">
        <w:r>
          <w:rPr>
            <w:spacing w:val="-10"/>
            <w:sz w:val="20"/>
          </w:rPr>
          <w:delText xml:space="preserve"> </w:delText>
        </w:r>
      </w:del>
      <w:del w:id="4623" w:author="Jomar Tigcal" w:date="2023-03-04T22:31:03Z">
        <w:r>
          <w:rPr>
            <w:sz w:val="20"/>
          </w:rPr>
          <w:delText>the</w:delText>
        </w:r>
      </w:del>
      <w:del w:id="4624" w:author="Jomar Tigcal" w:date="2023-03-04T22:31:03Z">
        <w:r>
          <w:rPr>
            <w:spacing w:val="-4"/>
            <w:sz w:val="20"/>
          </w:rPr>
          <w:delText xml:space="preserve"> </w:delText>
        </w:r>
      </w:del>
      <w:del w:id="4625" w:author="Jomar Tigcal" w:date="2023-03-04T22:31:03Z">
        <w:r>
          <w:rPr>
            <w:rFonts w:ascii="Courier New" w:hAnsi="Courier New"/>
            <w:b/>
          </w:rPr>
          <w:delText>TVShowRepository</w:delText>
        </w:r>
      </w:del>
      <w:del w:id="4626" w:author="Jomar Tigcal" w:date="2023-03-04T22:31:03Z">
        <w:r>
          <w:rPr>
            <w:rFonts w:ascii="Courier New" w:hAnsi="Courier New"/>
            <w:b/>
            <w:spacing w:val="-80"/>
          </w:rPr>
          <w:delText xml:space="preserve"> </w:delText>
        </w:r>
      </w:del>
      <w:del w:id="4627" w:author="Jomar Tigcal" w:date="2023-03-04T22:31:03Z">
        <w:r>
          <w:rPr>
            <w:sz w:val="20"/>
          </w:rPr>
          <w:delText>class</w:delText>
        </w:r>
      </w:del>
      <w:del w:id="4628" w:author="Jomar Tigcal" w:date="2023-03-04T22:31:03Z">
        <w:r>
          <w:rPr>
            <w:spacing w:val="-5"/>
            <w:sz w:val="20"/>
          </w:rPr>
          <w:delText xml:space="preserve"> </w:delText>
        </w:r>
      </w:del>
      <w:del w:id="4629" w:author="Jomar Tigcal" w:date="2023-03-04T22:31:03Z">
        <w:r>
          <w:rPr>
            <w:sz w:val="20"/>
          </w:rPr>
          <w:delText>with</w:delText>
        </w:r>
      </w:del>
      <w:del w:id="4630" w:author="Jomar Tigcal" w:date="2023-03-04T22:31:03Z">
        <w:r>
          <w:rPr>
            <w:spacing w:val="-4"/>
            <w:sz w:val="20"/>
          </w:rPr>
          <w:delText xml:space="preserve"> </w:delText>
        </w:r>
      </w:del>
      <w:del w:id="4631" w:author="Jomar Tigcal" w:date="2023-03-04T22:31:03Z">
        <w:r>
          <w:rPr>
            <w:sz w:val="20"/>
          </w:rPr>
          <w:delText>a</w:delText>
        </w:r>
      </w:del>
      <w:del w:id="4632" w:author="Jomar Tigcal" w:date="2023-03-04T22:31:03Z">
        <w:r>
          <w:rPr>
            <w:spacing w:val="-6"/>
            <w:sz w:val="20"/>
          </w:rPr>
          <w:delText xml:space="preserve"> </w:delText>
        </w:r>
      </w:del>
      <w:del w:id="4633" w:author="Jomar Tigcal" w:date="2023-03-04T22:31:03Z">
        <w:r>
          <w:rPr>
            <w:sz w:val="20"/>
          </w:rPr>
          <w:delText>constructor</w:delText>
        </w:r>
      </w:del>
      <w:del w:id="4634" w:author="Jomar Tigcal" w:date="2023-03-04T22:31:03Z">
        <w:r>
          <w:rPr>
            <w:spacing w:val="-4"/>
            <w:sz w:val="20"/>
          </w:rPr>
          <w:delText xml:space="preserve"> </w:delText>
        </w:r>
      </w:del>
      <w:del w:id="4635" w:author="Jomar Tigcal" w:date="2023-03-04T22:31:03Z">
        <w:r>
          <w:rPr>
            <w:sz w:val="20"/>
          </w:rPr>
          <w:delText>for</w:delText>
        </w:r>
      </w:del>
      <w:del w:id="4636" w:author="Jomar Tigcal" w:date="2023-03-04T22:31:03Z">
        <w:r>
          <w:rPr>
            <w:spacing w:val="-5"/>
            <w:sz w:val="20"/>
          </w:rPr>
          <w:delText xml:space="preserve"> </w:delText>
        </w:r>
      </w:del>
      <w:del w:id="4637" w:author="Jomar Tigcal" w:date="2023-03-04T22:31:03Z">
        <w:r>
          <w:rPr>
            <w:rFonts w:ascii="Courier New" w:hAnsi="Courier New"/>
            <w:b/>
            <w:spacing w:val="-2"/>
          </w:rPr>
          <w:delText>tvDatabase</w:delText>
        </w:r>
      </w:del>
      <w:del w:id="4638" w:author="Jomar Tigcal" w:date="2023-03-04T22:31:03Z">
        <w:r>
          <w:rPr>
            <w:spacing w:val="-2"/>
            <w:sz w:val="20"/>
          </w:rPr>
          <w:delText>:</w:delText>
        </w:r>
      </w:del>
    </w:p>
    <w:p>
      <w:pPr>
        <w:pStyle w:val="TextBody"/>
        <w:numPr>
          <w:ilvl w:val="0"/>
          <w:numId w:val="1"/>
        </w:numPr>
        <w:tabs>
          <w:tab w:val="clear" w:pos="720"/>
          <w:tab w:val="left" w:pos="554" w:leader="none"/>
        </w:tabs>
        <w:spacing w:before="92" w:after="0"/>
        <w:jc w:val="left"/>
        <w:rPr>
          <w:sz w:val="20"/>
          <w:del w:id="4665" w:author="Jomar Tigcal" w:date="2023-03-04T22:31:03Z"/>
        </w:rPr>
      </w:pPr>
      <w:del w:id="4640" w:author="Jomar Tigcal" w:date="2023-03-04T22:31:03Z">
        <w:r>
          <w:rPr>
            <w:sz w:val="20"/>
          </w:rPr>
          <w:delText>Update</w:delText>
        </w:r>
      </w:del>
      <w:del w:id="4641" w:author="Jomar Tigcal" w:date="2023-03-04T22:31:03Z">
        <w:r>
          <w:rPr>
            <w:spacing w:val="-5"/>
            <w:sz w:val="20"/>
          </w:rPr>
          <w:delText xml:space="preserve"> </w:delText>
        </w:r>
      </w:del>
      <w:del w:id="4642" w:author="Jomar Tigcal" w:date="2023-03-04T22:31:03Z">
        <w:r>
          <w:rPr>
            <w:sz w:val="20"/>
          </w:rPr>
          <w:delText>the</w:delText>
        </w:r>
      </w:del>
      <w:del w:id="4643" w:author="Jomar Tigcal" w:date="2023-03-04T22:31:03Z">
        <w:r>
          <w:rPr>
            <w:spacing w:val="-3"/>
            <w:sz w:val="20"/>
          </w:rPr>
          <w:delText xml:space="preserve"> </w:delText>
        </w:r>
      </w:del>
      <w:del w:id="4644" w:author="Jomar Tigcal" w:date="2023-03-04T22:31:03Z">
        <w:r>
          <w:rPr>
            <w:rFonts w:ascii="Courier New" w:hAnsi="Courier New"/>
            <w:b/>
          </w:rPr>
          <w:delText>fetchTVShows</w:delText>
        </w:r>
      </w:del>
      <w:del w:id="4645" w:author="Jomar Tigcal" w:date="2023-03-04T22:31:03Z">
        <w:r>
          <w:rPr>
            <w:rFonts w:ascii="Courier New" w:hAnsi="Courier New"/>
            <w:b/>
            <w:spacing w:val="-80"/>
          </w:rPr>
          <w:delText xml:space="preserve"> </w:delText>
        </w:r>
      </w:del>
      <w:del w:id="4646" w:author="Jomar Tigcal" w:date="2023-03-04T22:31:03Z">
        <w:r>
          <w:rPr>
            <w:sz w:val="20"/>
          </w:rPr>
          <w:delText>function</w:delText>
        </w:r>
      </w:del>
      <w:del w:id="4647" w:author="Jomar Tigcal" w:date="2023-03-04T22:31:03Z">
        <w:r>
          <w:rPr>
            <w:spacing w:val="-2"/>
            <w:sz w:val="20"/>
          </w:rPr>
          <w:delText xml:space="preserve"> </w:delText>
        </w:r>
      </w:del>
      <w:del w:id="4648" w:author="Jomar Tigcal" w:date="2023-03-04T22:31:03Z">
        <w:r>
          <w:rPr>
            <w:sz w:val="20"/>
          </w:rPr>
          <w:delText>to</w:delText>
        </w:r>
      </w:del>
      <w:del w:id="4649" w:author="Jomar Tigcal" w:date="2023-03-04T22:31:03Z">
        <w:r>
          <w:rPr>
            <w:spacing w:val="-2"/>
            <w:sz w:val="20"/>
          </w:rPr>
          <w:delText xml:space="preserve"> </w:delText>
        </w:r>
      </w:del>
      <w:del w:id="4650" w:author="Jomar Tigcal" w:date="2023-03-04T22:31:03Z">
        <w:r>
          <w:rPr>
            <w:sz w:val="20"/>
          </w:rPr>
          <w:delText>get</w:delText>
        </w:r>
      </w:del>
      <w:del w:id="4651" w:author="Jomar Tigcal" w:date="2023-03-04T22:31:03Z">
        <w:r>
          <w:rPr>
            <w:spacing w:val="-3"/>
            <w:sz w:val="20"/>
          </w:rPr>
          <w:delText xml:space="preserve"> </w:delText>
        </w:r>
      </w:del>
      <w:del w:id="4652" w:author="Jomar Tigcal" w:date="2023-03-04T22:31:03Z">
        <w:r>
          <w:rPr>
            <w:sz w:val="20"/>
          </w:rPr>
          <w:delText>the</w:delText>
        </w:r>
      </w:del>
      <w:del w:id="4653" w:author="Jomar Tigcal" w:date="2023-03-04T22:31:03Z">
        <w:r>
          <w:rPr>
            <w:spacing w:val="-2"/>
            <w:sz w:val="20"/>
          </w:rPr>
          <w:delText xml:space="preserve"> </w:delText>
        </w:r>
      </w:del>
      <w:del w:id="4654" w:author="Jomar Tigcal" w:date="2023-03-04T22:31:03Z">
        <w:r>
          <w:rPr>
            <w:sz w:val="20"/>
          </w:rPr>
          <w:delText>TV</w:delText>
        </w:r>
      </w:del>
      <w:del w:id="4655" w:author="Jomar Tigcal" w:date="2023-03-04T22:31:03Z">
        <w:r>
          <w:rPr>
            <w:spacing w:val="-3"/>
            <w:sz w:val="20"/>
          </w:rPr>
          <w:delText xml:space="preserve"> </w:delText>
        </w:r>
      </w:del>
      <w:del w:id="4656" w:author="Jomar Tigcal" w:date="2023-03-04T22:31:03Z">
        <w:r>
          <w:rPr>
            <w:sz w:val="20"/>
          </w:rPr>
          <w:delText>shows</w:delText>
        </w:r>
      </w:del>
      <w:del w:id="4657" w:author="Jomar Tigcal" w:date="2023-03-04T22:31:03Z">
        <w:r>
          <w:rPr>
            <w:spacing w:val="-2"/>
            <w:sz w:val="20"/>
          </w:rPr>
          <w:delText xml:space="preserve"> </w:delText>
        </w:r>
      </w:del>
      <w:del w:id="4658" w:author="Jomar Tigcal" w:date="2023-03-04T22:31:03Z">
        <w:r>
          <w:rPr>
            <w:sz w:val="20"/>
          </w:rPr>
          <w:delText>from</w:delText>
        </w:r>
      </w:del>
      <w:del w:id="4659" w:author="Jomar Tigcal" w:date="2023-03-04T22:31:03Z">
        <w:r>
          <w:rPr>
            <w:spacing w:val="-3"/>
            <w:sz w:val="20"/>
          </w:rPr>
          <w:delText xml:space="preserve"> </w:delText>
        </w:r>
      </w:del>
      <w:del w:id="4660" w:author="Jomar Tigcal" w:date="2023-03-04T22:31:03Z">
        <w:r>
          <w:rPr>
            <w:sz w:val="20"/>
          </w:rPr>
          <w:delText>the</w:delText>
        </w:r>
      </w:del>
      <w:del w:id="4661" w:author="Jomar Tigcal" w:date="2023-03-04T22:31:03Z">
        <w:r>
          <w:rPr>
            <w:spacing w:val="-2"/>
            <w:sz w:val="20"/>
          </w:rPr>
          <w:delText xml:space="preserve"> </w:delText>
        </w:r>
      </w:del>
      <w:del w:id="4662" w:author="Jomar Tigcal" w:date="2023-03-04T22:31:03Z">
        <w:r>
          <w:rPr>
            <w:sz w:val="20"/>
          </w:rPr>
          <w:delText>database.</w:delText>
        </w:r>
      </w:del>
      <w:del w:id="4663" w:author="Jomar Tigcal" w:date="2023-03-04T22:31:03Z">
        <w:r>
          <w:rPr>
            <w:spacing w:val="-2"/>
            <w:sz w:val="20"/>
          </w:rPr>
          <w:delText xml:space="preserve"> </w:delText>
        </w:r>
      </w:del>
      <w:del w:id="4664" w:author="Jomar Tigcal" w:date="2023-03-04T22:31:03Z">
        <w:r>
          <w:rPr>
            <w:spacing w:val="-5"/>
            <w:sz w:val="20"/>
          </w:rPr>
          <w:delText>If</w:delText>
        </w:r>
      </w:del>
    </w:p>
    <w:p>
      <w:pPr>
        <w:sectPr>
          <w:headerReference w:type="even" r:id="rId566"/>
          <w:headerReference w:type="default" r:id="rId567"/>
          <w:type w:val="nextPage"/>
          <w:pgSz w:w="10800" w:h="13320"/>
          <w:pgMar w:left="940" w:right="920" w:gutter="0" w:header="695" w:top="1120" w:footer="0" w:bottom="280"/>
          <w:pgNumType w:fmt="decimal"/>
          <w:formProt w:val="false"/>
          <w:textDirection w:val="lrTb"/>
          <w:docGrid w:type="default" w:linePitch="100" w:charSpace="4096"/>
        </w:sectPr>
        <w:pStyle w:val="TextBody"/>
        <w:ind w:left="554" w:hanging="0"/>
        <w:rPr>
          <w:del w:id="4689" w:author="Jomar Tigcal" w:date="2023-03-04T22:31:03Z"/>
        </w:rPr>
      </w:pPr>
      <w:del w:id="4666" w:author="Jomar Tigcal" w:date="2023-03-04T22:31:03Z">
        <w:r>
          <w:rPr/>
          <w:delText>there's</w:delText>
        </w:r>
      </w:del>
      <w:del w:id="4667" w:author="Jomar Tigcal" w:date="2023-03-04T22:31:03Z">
        <w:r>
          <w:rPr>
            <w:spacing w:val="-3"/>
          </w:rPr>
          <w:delText xml:space="preserve"> </w:delText>
        </w:r>
      </w:del>
      <w:del w:id="4668" w:author="Jomar Tigcal" w:date="2023-03-04T22:31:03Z">
        <w:r>
          <w:rPr/>
          <w:delText>nothing</w:delText>
        </w:r>
      </w:del>
      <w:del w:id="4669" w:author="Jomar Tigcal" w:date="2023-03-04T22:31:03Z">
        <w:r>
          <w:rPr>
            <w:spacing w:val="-3"/>
          </w:rPr>
          <w:delText xml:space="preserve"> </w:delText>
        </w:r>
      </w:del>
      <w:del w:id="4670" w:author="Jomar Tigcal" w:date="2023-03-04T22:31:03Z">
        <w:r>
          <w:rPr/>
          <w:delText>yet,</w:delText>
        </w:r>
      </w:del>
      <w:del w:id="4671" w:author="Jomar Tigcal" w:date="2023-03-04T22:31:03Z">
        <w:r>
          <w:rPr>
            <w:spacing w:val="-2"/>
          </w:rPr>
          <w:delText xml:space="preserve"> </w:delText>
        </w:r>
      </w:del>
      <w:del w:id="4672" w:author="Jomar Tigcal" w:date="2023-03-04T22:31:03Z">
        <w:r>
          <w:rPr/>
          <w:delText>retrieve</w:delText>
        </w:r>
      </w:del>
      <w:del w:id="4673" w:author="Jomar Tigcal" w:date="2023-03-04T22:31:03Z">
        <w:r>
          <w:rPr>
            <w:spacing w:val="-4"/>
          </w:rPr>
          <w:delText xml:space="preserve"> </w:delText>
        </w:r>
      </w:del>
      <w:del w:id="4674" w:author="Jomar Tigcal" w:date="2023-03-04T22:31:03Z">
        <w:r>
          <w:rPr/>
          <w:delText>the</w:delText>
        </w:r>
      </w:del>
      <w:del w:id="4675" w:author="Jomar Tigcal" w:date="2023-03-04T22:31:03Z">
        <w:r>
          <w:rPr>
            <w:spacing w:val="-3"/>
          </w:rPr>
          <w:delText xml:space="preserve"> </w:delText>
        </w:r>
      </w:del>
      <w:del w:id="4676" w:author="Jomar Tigcal" w:date="2023-03-04T22:31:03Z">
        <w:r>
          <w:rPr/>
          <w:delText>list</w:delText>
        </w:r>
      </w:del>
      <w:del w:id="4677" w:author="Jomar Tigcal" w:date="2023-03-04T22:31:03Z">
        <w:r>
          <w:rPr>
            <w:spacing w:val="-2"/>
          </w:rPr>
          <w:delText xml:space="preserve"> </w:delText>
        </w:r>
      </w:del>
      <w:del w:id="4678" w:author="Jomar Tigcal" w:date="2023-03-04T22:31:03Z">
        <w:r>
          <w:rPr/>
          <w:delText>from</w:delText>
        </w:r>
      </w:del>
      <w:del w:id="4679" w:author="Jomar Tigcal" w:date="2023-03-04T22:31:03Z">
        <w:r>
          <w:rPr>
            <w:spacing w:val="-3"/>
          </w:rPr>
          <w:delText xml:space="preserve"> </w:delText>
        </w:r>
      </w:del>
      <w:del w:id="4680" w:author="Jomar Tigcal" w:date="2023-03-04T22:31:03Z">
        <w:r>
          <w:rPr/>
          <w:delText>the</w:delText>
        </w:r>
      </w:del>
      <w:del w:id="4681" w:author="Jomar Tigcal" w:date="2023-03-04T22:31:03Z">
        <w:r>
          <w:rPr>
            <w:spacing w:val="-3"/>
          </w:rPr>
          <w:delText xml:space="preserve"> </w:delText>
        </w:r>
      </w:del>
      <w:del w:id="4682" w:author="Jomar Tigcal" w:date="2023-03-04T22:31:03Z">
        <w:r>
          <w:rPr/>
          <w:delText>endpoint</w:delText>
        </w:r>
      </w:del>
      <w:del w:id="4683" w:author="Jomar Tigcal" w:date="2023-03-04T22:31:03Z">
        <w:r>
          <w:rPr>
            <w:spacing w:val="-2"/>
          </w:rPr>
          <w:delText xml:space="preserve"> </w:delText>
        </w:r>
      </w:del>
      <w:del w:id="4684" w:author="Jomar Tigcal" w:date="2023-03-04T22:31:03Z">
        <w:r>
          <w:rPr/>
          <w:delText>and</w:delText>
        </w:r>
      </w:del>
      <w:del w:id="4685" w:author="Jomar Tigcal" w:date="2023-03-04T22:31:03Z">
        <w:r>
          <w:rPr>
            <w:spacing w:val="-4"/>
          </w:rPr>
          <w:delText xml:space="preserve"> </w:delText>
        </w:r>
      </w:del>
      <w:del w:id="4686" w:author="Jomar Tigcal" w:date="2023-03-04T22:31:03Z">
        <w:r>
          <w:rPr/>
          <w:delText>save</w:delText>
        </w:r>
      </w:del>
      <w:del w:id="4687" w:author="Jomar Tigcal" w:date="2023-03-04T22:31:03Z">
        <w:r>
          <w:rPr>
            <w:spacing w:val="-2"/>
          </w:rPr>
          <w:delText xml:space="preserve"> </w:delText>
        </w:r>
      </w:del>
      <w:del w:id="4688" w:author="Jomar Tigcal" w:date="2023-03-04T22:31:03Z">
        <w:r>
          <w:rPr>
            <w:spacing w:val="-5"/>
          </w:rPr>
          <w:delText>it:</w:delText>
        </w:r>
      </w:del>
    </w:p>
    <w:p>
      <w:pPr>
        <w:sectPr>
          <w:headerReference w:type="even" r:id="rId568"/>
          <w:headerReference w:type="default" r:id="rId569"/>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5" w:after="0"/>
        <w:rPr>
          <w:sz w:val="9"/>
          <w:del w:id="4691" w:author="Jomar Tigcal" w:date="2023-03-05T10:47:33Z"/>
        </w:rPr>
      </w:pPr>
      <w:del w:id="4690" w:author="Jomar Tigcal" w:date="2023-03-05T10:47:33Z">
        <w:r>
          <w:rPr>
            <w:sz w:val="9"/>
          </w:rPr>
        </w:r>
      </w:del>
    </w:p>
    <w:p>
      <w:pPr>
        <w:pStyle w:val="TextBody"/>
        <w:spacing w:before="12" w:after="0"/>
        <w:rPr>
          <w:sz w:val="7"/>
          <w:del w:id="4693" w:author="Jomar Tigcal" w:date="2023-03-04T22:31:03Z"/>
        </w:rPr>
      </w:pPr>
      <w:del w:id="4692" w:author="Jomar Tigcal" w:date="2023-03-04T22:31:03Z">
        <w:r>
          <w:rPr>
            <w:sz w:val="7"/>
          </w:rPr>
        </w:r>
      </w:del>
    </w:p>
    <w:p>
      <w:pPr>
        <w:pStyle w:val="ListParagraph"/>
        <w:numPr>
          <w:ilvl w:val="0"/>
          <w:numId w:val="1"/>
        </w:numPr>
        <w:tabs>
          <w:tab w:val="clear" w:pos="720"/>
          <w:tab w:val="left" w:pos="1274" w:leader="none"/>
        </w:tabs>
        <w:spacing w:lineRule="auto" w:line="247" w:before="101" w:after="0"/>
        <w:ind w:left="1274" w:right="247" w:hanging="360"/>
        <w:jc w:val="left"/>
        <w:rPr>
          <w:sz w:val="20"/>
          <w:del w:id="4727" w:author="Jomar Tigcal" w:date="2023-03-04T22:31:03Z"/>
        </w:rPr>
      </w:pPr>
      <w:del w:id="4694" w:author="Jomar Tigcal" w:date="2023-03-04T22:31:03Z">
        <w:r>
          <w:rPr>
            <w:sz w:val="20"/>
          </w:rPr>
          <w:delText>Run</w:delText>
        </w:r>
      </w:del>
      <w:del w:id="4695" w:author="Jomar Tigcal" w:date="2023-03-04T22:31:03Z">
        <w:r>
          <w:rPr>
            <w:spacing w:val="-3"/>
            <w:sz w:val="20"/>
          </w:rPr>
          <w:delText xml:space="preserve"> </w:delText>
        </w:r>
      </w:del>
      <w:del w:id="4696" w:author="Jomar Tigcal" w:date="2023-03-04T22:31:03Z">
        <w:r>
          <w:rPr>
            <w:sz w:val="20"/>
          </w:rPr>
          <w:delText>your</w:delText>
        </w:r>
      </w:del>
      <w:del w:id="4697" w:author="Jomar Tigcal" w:date="2023-03-04T22:31:03Z">
        <w:r>
          <w:rPr>
            <w:spacing w:val="-3"/>
            <w:sz w:val="20"/>
          </w:rPr>
          <w:delText xml:space="preserve"> </w:delText>
        </w:r>
      </w:del>
      <w:del w:id="4698" w:author="Jomar Tigcal" w:date="2023-03-04T22:31:03Z">
        <w:r>
          <w:rPr>
            <w:sz w:val="20"/>
          </w:rPr>
          <w:delText>application.</w:delText>
        </w:r>
      </w:del>
      <w:del w:id="4699" w:author="Jomar Tigcal" w:date="2023-03-04T22:31:03Z">
        <w:r>
          <w:rPr>
            <w:spacing w:val="-3"/>
            <w:sz w:val="20"/>
          </w:rPr>
          <w:delText xml:space="preserve"> </w:delText>
        </w:r>
      </w:del>
      <w:del w:id="4700" w:author="Jomar Tigcal" w:date="2023-03-04T22:31:03Z">
        <w:r>
          <w:rPr>
            <w:sz w:val="20"/>
          </w:rPr>
          <w:delText>It</w:delText>
        </w:r>
      </w:del>
      <w:del w:id="4701" w:author="Jomar Tigcal" w:date="2023-03-04T22:31:03Z">
        <w:r>
          <w:rPr>
            <w:spacing w:val="-3"/>
            <w:sz w:val="20"/>
          </w:rPr>
          <w:delText xml:space="preserve"> </w:delText>
        </w:r>
      </w:del>
      <w:del w:id="4702" w:author="Jomar Tigcal" w:date="2023-03-04T22:31:03Z">
        <w:r>
          <w:rPr>
            <w:sz w:val="20"/>
          </w:rPr>
          <w:delText>will</w:delText>
        </w:r>
      </w:del>
      <w:del w:id="4703" w:author="Jomar Tigcal" w:date="2023-03-04T22:31:03Z">
        <w:r>
          <w:rPr>
            <w:spacing w:val="-3"/>
            <w:sz w:val="20"/>
          </w:rPr>
          <w:delText xml:space="preserve"> </w:delText>
        </w:r>
      </w:del>
      <w:del w:id="4704" w:author="Jomar Tigcal" w:date="2023-03-04T22:31:03Z">
        <w:r>
          <w:rPr>
            <w:sz w:val="20"/>
          </w:rPr>
          <w:delText>display</w:delText>
        </w:r>
      </w:del>
      <w:del w:id="4705" w:author="Jomar Tigcal" w:date="2023-03-04T22:31:03Z">
        <w:r>
          <w:rPr>
            <w:spacing w:val="-3"/>
            <w:sz w:val="20"/>
          </w:rPr>
          <w:delText xml:space="preserve"> </w:delText>
        </w:r>
      </w:del>
      <w:del w:id="4706" w:author="Jomar Tigcal" w:date="2023-03-04T22:31:03Z">
        <w:r>
          <w:rPr>
            <w:sz w:val="20"/>
          </w:rPr>
          <w:delText>a</w:delText>
        </w:r>
      </w:del>
      <w:del w:id="4707" w:author="Jomar Tigcal" w:date="2023-03-04T22:31:03Z">
        <w:r>
          <w:rPr>
            <w:spacing w:val="-3"/>
            <w:sz w:val="20"/>
          </w:rPr>
          <w:delText xml:space="preserve"> </w:delText>
        </w:r>
      </w:del>
      <w:del w:id="4708" w:author="Jomar Tigcal" w:date="2023-03-04T22:31:03Z">
        <w:r>
          <w:rPr>
            <w:sz w:val="20"/>
          </w:rPr>
          <w:delText>list</w:delText>
        </w:r>
      </w:del>
      <w:del w:id="4709" w:author="Jomar Tigcal" w:date="2023-03-04T22:31:03Z">
        <w:r>
          <w:rPr>
            <w:spacing w:val="-3"/>
            <w:sz w:val="20"/>
          </w:rPr>
          <w:delText xml:space="preserve"> </w:delText>
        </w:r>
      </w:del>
      <w:del w:id="4710" w:author="Jomar Tigcal" w:date="2023-03-04T22:31:03Z">
        <w:r>
          <w:rPr>
            <w:sz w:val="20"/>
          </w:rPr>
          <w:delText>of</w:delText>
        </w:r>
      </w:del>
      <w:del w:id="4711" w:author="Jomar Tigcal" w:date="2023-03-04T22:31:03Z">
        <w:r>
          <w:rPr>
            <w:spacing w:val="-3"/>
            <w:sz w:val="20"/>
          </w:rPr>
          <w:delText xml:space="preserve"> </w:delText>
        </w:r>
      </w:del>
      <w:del w:id="4712" w:author="Jomar Tigcal" w:date="2023-03-04T22:31:03Z">
        <w:r>
          <w:rPr>
            <w:sz w:val="20"/>
          </w:rPr>
          <w:delText>TV</w:delText>
        </w:r>
      </w:del>
      <w:del w:id="4713" w:author="Jomar Tigcal" w:date="2023-03-04T22:31:03Z">
        <w:r>
          <w:rPr>
            <w:spacing w:val="-3"/>
            <w:sz w:val="20"/>
          </w:rPr>
          <w:delText xml:space="preserve"> </w:delText>
        </w:r>
      </w:del>
      <w:del w:id="4714" w:author="Jomar Tigcal" w:date="2023-03-04T22:31:03Z">
        <w:r>
          <w:rPr>
            <w:sz w:val="20"/>
          </w:rPr>
          <w:delText>shows.</w:delText>
        </w:r>
      </w:del>
      <w:del w:id="4715" w:author="Jomar Tigcal" w:date="2023-03-04T22:31:03Z">
        <w:r>
          <w:rPr>
            <w:spacing w:val="-3"/>
            <w:sz w:val="20"/>
          </w:rPr>
          <w:delText xml:space="preserve"> </w:delText>
        </w:r>
      </w:del>
      <w:del w:id="4716" w:author="Jomar Tigcal" w:date="2023-03-04T22:31:03Z">
        <w:r>
          <w:rPr>
            <w:sz w:val="20"/>
          </w:rPr>
          <w:delText>If</w:delText>
        </w:r>
      </w:del>
      <w:del w:id="4717" w:author="Jomar Tigcal" w:date="2023-03-04T22:31:03Z">
        <w:r>
          <w:rPr>
            <w:spacing w:val="-3"/>
            <w:sz w:val="20"/>
          </w:rPr>
          <w:delText xml:space="preserve"> </w:delText>
        </w:r>
      </w:del>
      <w:del w:id="4718" w:author="Jomar Tigcal" w:date="2023-03-04T22:31:03Z">
        <w:r>
          <w:rPr>
            <w:sz w:val="20"/>
          </w:rPr>
          <w:delText>you</w:delText>
        </w:r>
      </w:del>
      <w:del w:id="4719" w:author="Jomar Tigcal" w:date="2023-03-04T22:31:03Z">
        <w:r>
          <w:rPr>
            <w:spacing w:val="-3"/>
            <w:sz w:val="20"/>
          </w:rPr>
          <w:delText xml:space="preserve"> </w:delText>
        </w:r>
      </w:del>
      <w:del w:id="4720" w:author="Jomar Tigcal" w:date="2023-03-04T22:31:03Z">
        <w:r>
          <w:rPr>
            <w:sz w:val="20"/>
          </w:rPr>
          <w:delText>turn</w:delText>
        </w:r>
      </w:del>
      <w:del w:id="4721" w:author="Jomar Tigcal" w:date="2023-03-04T22:31:03Z">
        <w:r>
          <w:rPr>
            <w:spacing w:val="-3"/>
            <w:sz w:val="20"/>
          </w:rPr>
          <w:delText xml:space="preserve"> </w:delText>
        </w:r>
      </w:del>
      <w:del w:id="4722" w:author="Jomar Tigcal" w:date="2023-03-04T22:31:03Z">
        <w:r>
          <w:rPr>
            <w:sz w:val="20"/>
          </w:rPr>
          <w:delText>off</w:delText>
        </w:r>
      </w:del>
      <w:del w:id="4723" w:author="Jomar Tigcal" w:date="2023-03-04T22:31:03Z">
        <w:r>
          <w:rPr>
            <w:spacing w:val="-3"/>
            <w:sz w:val="20"/>
          </w:rPr>
          <w:delText xml:space="preserve"> </w:delText>
        </w:r>
      </w:del>
      <w:del w:id="4724" w:author="Jomar Tigcal" w:date="2023-03-04T22:31:03Z">
        <w:r>
          <w:rPr>
            <w:sz w:val="20"/>
          </w:rPr>
          <w:delText>mobile</w:delText>
        </w:r>
      </w:del>
      <w:del w:id="4725" w:author="Jomar Tigcal" w:date="2023-03-04T22:31:03Z">
        <w:r>
          <w:rPr>
            <w:spacing w:val="-3"/>
            <w:sz w:val="20"/>
          </w:rPr>
          <w:delText xml:space="preserve"> </w:delText>
        </w:r>
      </w:del>
      <w:del w:id="4726" w:author="Jomar Tigcal" w:date="2023-03-04T22:31:03Z">
        <w:r>
          <w:rPr>
            <w:sz w:val="20"/>
          </w:rPr>
          <w:delText>data or disconnect from the wireless network, you will still see the list because it is now cached in the database:</w:delText>
        </w:r>
      </w:del>
    </w:p>
    <w:p>
      <w:pPr>
        <w:pStyle w:val="TextBody"/>
        <w:spacing w:before="8" w:after="0"/>
        <w:rPr>
          <w:sz w:val="13"/>
          <w:del w:id="4731" w:author="Jomar Tigcal" w:date="2023-03-04T22:31:03Z"/>
        </w:rPr>
      </w:pPr>
      <w:del w:id="4728" w:author="Jomar Tigcal" w:date="2023-03-04T22:31:03Z">
        <w:r>
          <w:rPr/>
          <w:delText>​</w:delText>
        </w:r>
      </w:del>
      <w:del w:id="4729" w:author="Jomar Tigcal" w:date="2023-03-04T22:31:03Z">
        <w:r>
          <w:drawing>
            <wp:anchor behindDoc="0" distT="0" distB="0" distL="0" distR="0" simplePos="0" locked="0" layoutInCell="1" allowOverlap="1" relativeHeight="0">
              <wp:simplePos x="0" y="0"/>
              <wp:positionH relativeFrom="page">
                <wp:posOffset>2217420</wp:posOffset>
              </wp:positionH>
              <wp:positionV relativeFrom="paragraph">
                <wp:posOffset>132715</wp:posOffset>
              </wp:positionV>
              <wp:extent cx="2857500" cy="5715000"/>
              <wp:effectExtent l="0" t="0" r="0" b="0"/>
              <wp:wrapTopAndBottom/>
              <wp:docPr id="2003" name="image21.jpeg" descr="Figure 14.8: The main screen of the TV Guide app with the list of TV shows on off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 name="image21.jpeg" descr="Figure 14.8: The main screen of the TV Guide app with the list of TV shows on offer "/>
                      <pic:cNvPicPr>
                        <a:picLocks noChangeAspect="1" noChangeArrowheads="1"/>
                      </pic:cNvPicPr>
                    </pic:nvPicPr>
                    <pic:blipFill>
                      <a:blip r:embed="rId570"/>
                      <a:stretch>
                        <a:fillRect/>
                      </a:stretch>
                    </pic:blipFill>
                    <pic:spPr bwMode="auto">
                      <a:xfrm>
                        <a:off x="0" y="0"/>
                        <a:ext cx="2857500" cy="5715000"/>
                      </a:xfrm>
                      <a:prstGeom prst="rect">
                        <a:avLst/>
                      </a:prstGeom>
                    </pic:spPr>
                  </pic:pic>
                </a:graphicData>
              </a:graphic>
            </wp:anchor>
          </w:drawing>
        </w:r>
      </w:del>
      <w:del w:id="4730" w:author="Jomar Tigcal" w:date="2023-03-04T22:31:03Z">
        <w:r>
          <w:rPr/>
          <w:delText>​</w:delText>
        </w:r>
      </w:del>
    </w:p>
    <w:p>
      <w:pPr>
        <w:sectPr>
          <w:headerReference w:type="even" r:id="rId571"/>
          <w:headerReference w:type="default" r:id="rId572"/>
          <w:type w:val="nextPage"/>
          <w:pgSz w:w="10800" w:h="13320"/>
          <w:pgMar w:left="940" w:right="920" w:gutter="0" w:header="695" w:top="1120" w:footer="0" w:bottom="280"/>
          <w:pgNumType w:fmt="decimal"/>
          <w:formProt w:val="false"/>
          <w:textDirection w:val="lrTb"/>
          <w:docGrid w:type="default" w:linePitch="100" w:charSpace="4096"/>
        </w:sectPr>
        <w:pStyle w:val="Normal"/>
        <w:spacing w:before="190" w:after="0"/>
        <w:ind w:left="1265" w:hanging="0"/>
        <w:rPr>
          <w:rFonts w:ascii="Open Sans SemiBold" w:hAnsi="Open Sans SemiBold"/>
          <w:b/>
          <w:b/>
          <w:sz w:val="18"/>
          <w:del w:id="4767" w:author="Jomar Tigcal" w:date="2023-03-04T22:31:03Z"/>
        </w:rPr>
      </w:pPr>
      <w:del w:id="4732" w:author="Jomar Tigcal" w:date="2023-03-04T22:31:03Z">
        <w:r>
          <w:rPr>
            <w:rFonts w:ascii="Open Sans SemiBold" w:hAnsi="Open Sans SemiBold"/>
            <w:b/>
            <w:sz w:val="18"/>
          </w:rPr>
          <w:delText>Figure</w:delText>
        </w:r>
      </w:del>
      <w:del w:id="4733" w:author="Jomar Tigcal" w:date="2023-03-04T22:31:03Z">
        <w:r>
          <w:rPr>
            <w:rFonts w:ascii="Open Sans SemiBold" w:hAnsi="Open Sans SemiBold"/>
            <w:b/>
            <w:spacing w:val="-3"/>
            <w:sz w:val="18"/>
          </w:rPr>
          <w:delText xml:space="preserve"> </w:delText>
        </w:r>
      </w:del>
      <w:del w:id="4734" w:author="Jomar Tigcal" w:date="2023-03-04T22:31:03Z">
        <w:r>
          <w:rPr>
            <w:rFonts w:ascii="Open Sans SemiBold" w:hAnsi="Open Sans SemiBold"/>
            <w:b/>
            <w:sz w:val="18"/>
          </w:rPr>
          <w:delText>14.8:</w:delText>
        </w:r>
      </w:del>
      <w:del w:id="4735" w:author="Jomar Tigcal" w:date="2023-03-04T22:31:03Z">
        <w:r>
          <w:rPr>
            <w:rFonts w:ascii="Open Sans SemiBold" w:hAnsi="Open Sans SemiBold"/>
            <w:b/>
            <w:spacing w:val="-1"/>
            <w:sz w:val="18"/>
          </w:rPr>
          <w:delText xml:space="preserve"> </w:delText>
        </w:r>
      </w:del>
      <w:del w:id="4736" w:author="Jomar Tigcal" w:date="2023-03-04T22:31:03Z">
        <w:r>
          <w:rPr>
            <w:rFonts w:ascii="Open Sans SemiBold" w:hAnsi="Open Sans SemiBold"/>
            <w:b/>
            <w:sz w:val="18"/>
          </w:rPr>
          <w:delText>The</w:delText>
        </w:r>
      </w:del>
      <w:del w:id="4737" w:author="Jomar Tigcal" w:date="2023-03-04T22:31:03Z">
        <w:r>
          <w:rPr>
            <w:rFonts w:ascii="Open Sans SemiBold" w:hAnsi="Open Sans SemiBold"/>
            <w:b/>
            <w:spacing w:val="-1"/>
            <w:sz w:val="18"/>
          </w:rPr>
          <w:delText xml:space="preserve"> </w:delText>
        </w:r>
      </w:del>
      <w:del w:id="4738" w:author="Jomar Tigcal" w:date="2023-03-04T22:31:03Z">
        <w:r>
          <w:rPr>
            <w:rFonts w:ascii="Open Sans SemiBold" w:hAnsi="Open Sans SemiBold"/>
            <w:b/>
            <w:sz w:val="18"/>
          </w:rPr>
          <w:delText>main</w:delText>
        </w:r>
      </w:del>
      <w:del w:id="4739" w:author="Jomar Tigcal" w:date="2023-03-04T22:31:03Z">
        <w:r>
          <w:rPr>
            <w:rFonts w:ascii="Open Sans SemiBold" w:hAnsi="Open Sans SemiBold"/>
            <w:b/>
            <w:spacing w:val="-1"/>
            <w:sz w:val="18"/>
          </w:rPr>
          <w:delText xml:space="preserve"> </w:delText>
        </w:r>
      </w:del>
      <w:del w:id="4740" w:author="Jomar Tigcal" w:date="2023-03-04T22:31:03Z">
        <w:r>
          <w:rPr>
            <w:rFonts w:ascii="Open Sans SemiBold" w:hAnsi="Open Sans SemiBold"/>
            <w:b/>
            <w:sz w:val="18"/>
          </w:rPr>
          <w:delText>screen</w:delText>
        </w:r>
      </w:del>
      <w:del w:id="4741" w:author="Jomar Tigcal" w:date="2023-03-04T22:31:03Z">
        <w:r>
          <w:rPr>
            <w:rFonts w:ascii="Open Sans SemiBold" w:hAnsi="Open Sans SemiBold"/>
            <w:b/>
            <w:spacing w:val="-1"/>
            <w:sz w:val="18"/>
          </w:rPr>
          <w:delText xml:space="preserve"> </w:delText>
        </w:r>
      </w:del>
      <w:del w:id="4742" w:author="Jomar Tigcal" w:date="2023-03-04T22:31:03Z">
        <w:r>
          <w:rPr>
            <w:rFonts w:ascii="Open Sans SemiBold" w:hAnsi="Open Sans SemiBold"/>
            <w:b/>
            <w:sz w:val="18"/>
          </w:rPr>
          <w:delText>of</w:delText>
        </w:r>
      </w:del>
      <w:del w:id="4743" w:author="Jomar Tigcal" w:date="2023-03-04T22:31:03Z">
        <w:r>
          <w:rPr>
            <w:rFonts w:ascii="Open Sans SemiBold" w:hAnsi="Open Sans SemiBold"/>
            <w:b/>
            <w:spacing w:val="-1"/>
            <w:sz w:val="18"/>
          </w:rPr>
          <w:delText xml:space="preserve"> </w:delText>
        </w:r>
      </w:del>
      <w:del w:id="4744" w:author="Jomar Tigcal" w:date="2023-03-04T22:31:03Z">
        <w:r>
          <w:rPr>
            <w:rFonts w:ascii="Open Sans SemiBold" w:hAnsi="Open Sans SemiBold"/>
            <w:b/>
            <w:sz w:val="18"/>
          </w:rPr>
          <w:delText>the</w:delText>
        </w:r>
      </w:del>
      <w:del w:id="4745" w:author="Jomar Tigcal" w:date="2023-03-04T22:31:03Z">
        <w:r>
          <w:rPr>
            <w:rFonts w:ascii="Open Sans SemiBold" w:hAnsi="Open Sans SemiBold"/>
            <w:b/>
            <w:spacing w:val="-1"/>
            <w:sz w:val="18"/>
          </w:rPr>
          <w:delText xml:space="preserve"> </w:delText>
        </w:r>
      </w:del>
      <w:del w:id="4746" w:author="Jomar Tigcal" w:date="2023-03-04T22:31:03Z">
        <w:r>
          <w:rPr>
            <w:rFonts w:ascii="Open Sans SemiBold" w:hAnsi="Open Sans SemiBold"/>
            <w:b/>
            <w:sz w:val="18"/>
          </w:rPr>
          <w:delText>TV</w:delText>
        </w:r>
      </w:del>
      <w:del w:id="4747" w:author="Jomar Tigcal" w:date="2023-03-04T22:31:03Z">
        <w:r>
          <w:rPr>
            <w:rFonts w:ascii="Open Sans SemiBold" w:hAnsi="Open Sans SemiBold"/>
            <w:b/>
            <w:spacing w:val="-1"/>
            <w:sz w:val="18"/>
          </w:rPr>
          <w:delText xml:space="preserve"> </w:delText>
        </w:r>
      </w:del>
      <w:del w:id="4748" w:author="Jomar Tigcal" w:date="2023-03-04T22:31:03Z">
        <w:r>
          <w:rPr>
            <w:rFonts w:ascii="Open Sans SemiBold" w:hAnsi="Open Sans SemiBold"/>
            <w:b/>
            <w:sz w:val="18"/>
          </w:rPr>
          <w:delText>Guide</w:delText>
        </w:r>
      </w:del>
      <w:del w:id="4749" w:author="Jomar Tigcal" w:date="2023-03-04T22:31:03Z">
        <w:r>
          <w:rPr>
            <w:rFonts w:ascii="Open Sans SemiBold" w:hAnsi="Open Sans SemiBold"/>
            <w:b/>
            <w:spacing w:val="-1"/>
            <w:sz w:val="18"/>
          </w:rPr>
          <w:delText xml:space="preserve"> </w:delText>
        </w:r>
      </w:del>
      <w:del w:id="4750" w:author="Jomar Tigcal" w:date="2023-03-04T22:31:03Z">
        <w:r>
          <w:rPr>
            <w:rFonts w:ascii="Open Sans SemiBold" w:hAnsi="Open Sans SemiBold"/>
            <w:b/>
            <w:sz w:val="18"/>
          </w:rPr>
          <w:delText>app</w:delText>
        </w:r>
      </w:del>
      <w:del w:id="4751" w:author="Jomar Tigcal" w:date="2023-03-04T22:31:03Z">
        <w:r>
          <w:rPr>
            <w:rFonts w:ascii="Open Sans SemiBold" w:hAnsi="Open Sans SemiBold"/>
            <w:b/>
            <w:spacing w:val="-1"/>
            <w:sz w:val="18"/>
          </w:rPr>
          <w:delText xml:space="preserve"> </w:delText>
        </w:r>
      </w:del>
      <w:del w:id="4752" w:author="Jomar Tigcal" w:date="2023-03-04T22:31:03Z">
        <w:r>
          <w:rPr>
            <w:rFonts w:ascii="Open Sans SemiBold" w:hAnsi="Open Sans SemiBold"/>
            <w:b/>
            <w:sz w:val="18"/>
          </w:rPr>
          <w:delText>with</w:delText>
        </w:r>
      </w:del>
      <w:del w:id="4753" w:author="Jomar Tigcal" w:date="2023-03-04T22:31:03Z">
        <w:r>
          <w:rPr>
            <w:rFonts w:ascii="Open Sans SemiBold" w:hAnsi="Open Sans SemiBold"/>
            <w:b/>
            <w:spacing w:val="-1"/>
            <w:sz w:val="18"/>
          </w:rPr>
          <w:delText xml:space="preserve"> </w:delText>
        </w:r>
      </w:del>
      <w:del w:id="4754" w:author="Jomar Tigcal" w:date="2023-03-04T22:31:03Z">
        <w:r>
          <w:rPr>
            <w:rFonts w:ascii="Open Sans SemiBold" w:hAnsi="Open Sans SemiBold"/>
            <w:b/>
            <w:sz w:val="18"/>
          </w:rPr>
          <w:delText>the</w:delText>
        </w:r>
      </w:del>
      <w:del w:id="4755" w:author="Jomar Tigcal" w:date="2023-03-04T22:31:03Z">
        <w:r>
          <w:rPr>
            <w:rFonts w:ascii="Open Sans SemiBold" w:hAnsi="Open Sans SemiBold"/>
            <w:b/>
            <w:spacing w:val="-1"/>
            <w:sz w:val="18"/>
          </w:rPr>
          <w:delText xml:space="preserve"> </w:delText>
        </w:r>
      </w:del>
      <w:del w:id="4756" w:author="Jomar Tigcal" w:date="2023-03-04T22:31:03Z">
        <w:r>
          <w:rPr>
            <w:rFonts w:ascii="Open Sans SemiBold" w:hAnsi="Open Sans SemiBold"/>
            <w:b/>
            <w:sz w:val="18"/>
          </w:rPr>
          <w:delText>list</w:delText>
        </w:r>
      </w:del>
      <w:del w:id="4757" w:author="Jomar Tigcal" w:date="2023-03-04T22:31:03Z">
        <w:r>
          <w:rPr>
            <w:rFonts w:ascii="Open Sans SemiBold" w:hAnsi="Open Sans SemiBold"/>
            <w:b/>
            <w:spacing w:val="-1"/>
            <w:sz w:val="18"/>
          </w:rPr>
          <w:delText xml:space="preserve"> </w:delText>
        </w:r>
      </w:del>
      <w:del w:id="4758" w:author="Jomar Tigcal" w:date="2023-03-04T22:31:03Z">
        <w:r>
          <w:rPr>
            <w:rFonts w:ascii="Open Sans SemiBold" w:hAnsi="Open Sans SemiBold"/>
            <w:b/>
            <w:sz w:val="18"/>
          </w:rPr>
          <w:delText>of</w:delText>
        </w:r>
      </w:del>
      <w:del w:id="4759" w:author="Jomar Tigcal" w:date="2023-03-04T22:31:03Z">
        <w:r>
          <w:rPr>
            <w:rFonts w:ascii="Open Sans SemiBold" w:hAnsi="Open Sans SemiBold"/>
            <w:b/>
            <w:spacing w:val="-1"/>
            <w:sz w:val="18"/>
          </w:rPr>
          <w:delText xml:space="preserve"> </w:delText>
        </w:r>
      </w:del>
      <w:del w:id="4760" w:author="Jomar Tigcal" w:date="2023-03-04T22:31:03Z">
        <w:r>
          <w:rPr>
            <w:rFonts w:ascii="Open Sans SemiBold" w:hAnsi="Open Sans SemiBold"/>
            <w:b/>
            <w:sz w:val="18"/>
          </w:rPr>
          <w:delText>TV</w:delText>
        </w:r>
      </w:del>
      <w:del w:id="4761" w:author="Jomar Tigcal" w:date="2023-03-04T22:31:03Z">
        <w:r>
          <w:rPr>
            <w:rFonts w:ascii="Open Sans SemiBold" w:hAnsi="Open Sans SemiBold"/>
            <w:b/>
            <w:spacing w:val="-1"/>
            <w:sz w:val="18"/>
          </w:rPr>
          <w:delText xml:space="preserve"> </w:delText>
        </w:r>
      </w:del>
      <w:del w:id="4762" w:author="Jomar Tigcal" w:date="2023-03-04T22:31:03Z">
        <w:r>
          <w:rPr>
            <w:rFonts w:ascii="Open Sans SemiBold" w:hAnsi="Open Sans SemiBold"/>
            <w:b/>
            <w:sz w:val="18"/>
          </w:rPr>
          <w:delText>shows</w:delText>
        </w:r>
      </w:del>
      <w:del w:id="4763" w:author="Jomar Tigcal" w:date="2023-03-04T22:31:03Z">
        <w:r>
          <w:rPr>
            <w:rFonts w:ascii="Open Sans SemiBold" w:hAnsi="Open Sans SemiBold"/>
            <w:b/>
            <w:spacing w:val="-1"/>
            <w:sz w:val="18"/>
          </w:rPr>
          <w:delText xml:space="preserve"> </w:delText>
        </w:r>
      </w:del>
      <w:del w:id="4764" w:author="Jomar Tigcal" w:date="2023-03-04T22:31:03Z">
        <w:r>
          <w:rPr>
            <w:rFonts w:ascii="Open Sans SemiBold" w:hAnsi="Open Sans SemiBold"/>
            <w:b/>
            <w:sz w:val="18"/>
          </w:rPr>
          <w:delText>on</w:delText>
        </w:r>
      </w:del>
      <w:del w:id="4765" w:author="Jomar Tigcal" w:date="2023-03-04T22:31:03Z">
        <w:r>
          <w:rPr>
            <w:rFonts w:ascii="Open Sans SemiBold" w:hAnsi="Open Sans SemiBold"/>
            <w:b/>
            <w:spacing w:val="-1"/>
            <w:sz w:val="18"/>
          </w:rPr>
          <w:delText xml:space="preserve"> </w:delText>
        </w:r>
      </w:del>
      <w:del w:id="4766" w:author="Jomar Tigcal" w:date="2023-03-04T22:31:03Z">
        <w:r>
          <w:rPr>
            <w:rFonts w:ascii="Open Sans SemiBold" w:hAnsi="Open Sans SemiBold"/>
            <w:b/>
            <w:spacing w:val="-2"/>
            <w:sz w:val="18"/>
          </w:rPr>
          <w:delText>offer</w:delText>
        </w:r>
      </w:del>
    </w:p>
    <w:p>
      <w:pPr>
        <w:pStyle w:val="TextBody"/>
        <w:spacing w:before="12" w:after="0"/>
        <w:rPr>
          <w:rFonts w:ascii="Open Sans SemiBold" w:hAnsi="Open Sans SemiBold"/>
          <w:b/>
          <w:b/>
          <w:sz w:val="7"/>
          <w:del w:id="4769" w:author="Jomar Tigcal" w:date="2023-03-04T22:31:03Z"/>
        </w:rPr>
      </w:pPr>
      <w:del w:id="4768" w:author="Jomar Tigcal" w:date="2023-03-04T22:31:03Z">
        <w:r>
          <w:rPr>
            <w:rFonts w:ascii="Open Sans SemiBold" w:hAnsi="Open Sans SemiBold"/>
            <w:b/>
            <w:sz w:val="7"/>
          </w:rPr>
        </w:r>
      </w:del>
    </w:p>
    <w:p>
      <w:pPr>
        <w:pStyle w:val="ListParagraph"/>
        <w:numPr>
          <w:ilvl w:val="0"/>
          <w:numId w:val="1"/>
        </w:numPr>
        <w:tabs>
          <w:tab w:val="clear" w:pos="720"/>
          <w:tab w:val="left" w:pos="554" w:leader="none"/>
        </w:tabs>
        <w:spacing w:before="101" w:after="0"/>
        <w:jc w:val="left"/>
        <w:rPr>
          <w:sz w:val="20"/>
          <w:del w:id="4795" w:author="Jomar Tigcal" w:date="2023-03-04T22:31:03Z"/>
        </w:rPr>
      </w:pPr>
      <w:del w:id="4770" w:author="Jomar Tigcal" w:date="2023-03-04T22:31:03Z">
        <w:r>
          <w:rPr>
            <w:sz w:val="20"/>
          </w:rPr>
          <w:delText>When</w:delText>
        </w:r>
      </w:del>
      <w:del w:id="4771" w:author="Jomar Tigcal" w:date="2023-03-04T22:31:03Z">
        <w:r>
          <w:rPr>
            <w:spacing w:val="-2"/>
            <w:sz w:val="20"/>
          </w:rPr>
          <w:delText xml:space="preserve"> </w:delText>
        </w:r>
      </w:del>
      <w:del w:id="4772" w:author="Jomar Tigcal" w:date="2023-03-04T22:31:03Z">
        <w:r>
          <w:rPr>
            <w:sz w:val="20"/>
          </w:rPr>
          <w:delText>you</w:delText>
        </w:r>
      </w:del>
      <w:del w:id="4773" w:author="Jomar Tigcal" w:date="2023-03-04T22:31:03Z">
        <w:r>
          <w:rPr>
            <w:spacing w:val="-1"/>
            <w:sz w:val="20"/>
          </w:rPr>
          <w:delText xml:space="preserve"> </w:delText>
        </w:r>
      </w:del>
      <w:del w:id="4774" w:author="Jomar Tigcal" w:date="2023-03-04T22:31:03Z">
        <w:r>
          <w:rPr>
            <w:sz w:val="20"/>
          </w:rPr>
          <w:delText>click</w:delText>
        </w:r>
      </w:del>
      <w:del w:id="4775" w:author="Jomar Tigcal" w:date="2023-03-04T22:31:03Z">
        <w:r>
          <w:rPr>
            <w:spacing w:val="-2"/>
            <w:sz w:val="20"/>
          </w:rPr>
          <w:delText xml:space="preserve"> </w:delText>
        </w:r>
      </w:del>
      <w:del w:id="4776" w:author="Jomar Tigcal" w:date="2023-03-04T22:31:03Z">
        <w:r>
          <w:rPr>
            <w:sz w:val="20"/>
          </w:rPr>
          <w:delText>on</w:delText>
        </w:r>
      </w:del>
      <w:del w:id="4777" w:author="Jomar Tigcal" w:date="2023-03-04T22:31:03Z">
        <w:r>
          <w:rPr>
            <w:spacing w:val="-1"/>
            <w:sz w:val="20"/>
          </w:rPr>
          <w:delText xml:space="preserve"> </w:delText>
        </w:r>
      </w:del>
      <w:del w:id="4778" w:author="Jomar Tigcal" w:date="2023-03-04T22:31:03Z">
        <w:r>
          <w:rPr>
            <w:sz w:val="20"/>
          </w:rPr>
          <w:delText>a</w:delText>
        </w:r>
      </w:del>
      <w:del w:id="4779" w:author="Jomar Tigcal" w:date="2023-03-04T22:31:03Z">
        <w:r>
          <w:rPr>
            <w:spacing w:val="-2"/>
            <w:sz w:val="20"/>
          </w:rPr>
          <w:delText xml:space="preserve"> </w:delText>
        </w:r>
      </w:del>
      <w:del w:id="4780" w:author="Jomar Tigcal" w:date="2023-03-04T22:31:03Z">
        <w:r>
          <w:rPr>
            <w:sz w:val="20"/>
          </w:rPr>
          <w:delText>TV</w:delText>
        </w:r>
      </w:del>
      <w:del w:id="4781" w:author="Jomar Tigcal" w:date="2023-03-04T22:31:03Z">
        <w:r>
          <w:rPr>
            <w:spacing w:val="-2"/>
            <w:sz w:val="20"/>
          </w:rPr>
          <w:delText xml:space="preserve"> </w:delText>
        </w:r>
      </w:del>
      <w:del w:id="4782" w:author="Jomar Tigcal" w:date="2023-03-04T22:31:03Z">
        <w:r>
          <w:rPr>
            <w:sz w:val="20"/>
          </w:rPr>
          <w:delText>show,</w:delText>
        </w:r>
      </w:del>
      <w:del w:id="4783" w:author="Jomar Tigcal" w:date="2023-03-04T22:31:03Z">
        <w:r>
          <w:rPr>
            <w:spacing w:val="-2"/>
            <w:sz w:val="20"/>
          </w:rPr>
          <w:delText xml:space="preserve"> </w:delText>
        </w:r>
      </w:del>
      <w:del w:id="4784" w:author="Jomar Tigcal" w:date="2023-03-04T22:31:03Z">
        <w:r>
          <w:rPr>
            <w:sz w:val="20"/>
          </w:rPr>
          <w:delText>the</w:delText>
        </w:r>
      </w:del>
      <w:del w:id="4785" w:author="Jomar Tigcal" w:date="2023-03-04T22:31:03Z">
        <w:r>
          <w:rPr>
            <w:spacing w:val="-1"/>
            <w:sz w:val="20"/>
          </w:rPr>
          <w:delText xml:space="preserve"> </w:delText>
        </w:r>
      </w:del>
      <w:del w:id="4786" w:author="Jomar Tigcal" w:date="2023-03-04T22:31:03Z">
        <w:r>
          <w:rPr>
            <w:sz w:val="20"/>
          </w:rPr>
          <w:delText>details</w:delText>
        </w:r>
      </w:del>
      <w:del w:id="4787" w:author="Jomar Tigcal" w:date="2023-03-04T22:31:03Z">
        <w:r>
          <w:rPr>
            <w:spacing w:val="-1"/>
            <w:sz w:val="20"/>
          </w:rPr>
          <w:delText xml:space="preserve"> </w:delText>
        </w:r>
      </w:del>
      <w:del w:id="4788" w:author="Jomar Tigcal" w:date="2023-03-04T22:31:03Z">
        <w:r>
          <w:rPr>
            <w:sz w:val="20"/>
          </w:rPr>
          <w:delText>screen</w:delText>
        </w:r>
      </w:del>
      <w:del w:id="4789" w:author="Jomar Tigcal" w:date="2023-03-04T22:31:03Z">
        <w:r>
          <w:rPr>
            <w:spacing w:val="-2"/>
            <w:sz w:val="20"/>
          </w:rPr>
          <w:delText xml:space="preserve"> </w:delText>
        </w:r>
      </w:del>
      <w:del w:id="4790" w:author="Jomar Tigcal" w:date="2023-03-04T22:31:03Z">
        <w:r>
          <w:rPr>
            <w:sz w:val="20"/>
          </w:rPr>
          <w:delText>will</w:delText>
        </w:r>
      </w:del>
      <w:del w:id="4791" w:author="Jomar Tigcal" w:date="2023-03-04T22:31:03Z">
        <w:r>
          <w:rPr>
            <w:spacing w:val="-1"/>
            <w:sz w:val="20"/>
          </w:rPr>
          <w:delText xml:space="preserve"> </w:delText>
        </w:r>
      </w:del>
      <w:del w:id="4792" w:author="Jomar Tigcal" w:date="2023-03-04T22:31:03Z">
        <w:r>
          <w:rPr>
            <w:sz w:val="20"/>
          </w:rPr>
          <w:delText>be</w:delText>
        </w:r>
      </w:del>
      <w:del w:id="4793" w:author="Jomar Tigcal" w:date="2023-03-04T22:31:03Z">
        <w:r>
          <w:rPr>
            <w:spacing w:val="-1"/>
            <w:sz w:val="20"/>
          </w:rPr>
          <w:delText xml:space="preserve"> </w:delText>
        </w:r>
      </w:del>
      <w:del w:id="4794" w:author="Jomar Tigcal" w:date="2023-03-04T22:31:03Z">
        <w:r>
          <w:rPr>
            <w:spacing w:val="-2"/>
            <w:sz w:val="20"/>
          </w:rPr>
          <w:delText>displayed:</w:delText>
        </w:r>
      </w:del>
    </w:p>
    <w:p>
      <w:pPr>
        <w:pStyle w:val="TextBody"/>
        <w:spacing w:before="3" w:after="0"/>
        <w:rPr>
          <w:sz w:val="14"/>
          <w:del w:id="4799" w:author="Jomar Tigcal" w:date="2023-03-04T22:31:03Z"/>
        </w:rPr>
      </w:pPr>
      <w:del w:id="4796" w:author="Jomar Tigcal" w:date="2023-03-04T22:31:03Z">
        <w:r>
          <w:rPr/>
          <w:delText>​</w:delText>
        </w:r>
      </w:del>
      <w:del w:id="4797" w:author="Jomar Tigcal" w:date="2023-03-04T22:31:03Z">
        <w:r>
          <w:drawing>
            <wp:anchor behindDoc="0" distT="0" distB="0" distL="0" distR="0" simplePos="0" locked="0" layoutInCell="1" allowOverlap="1" relativeHeight="0">
              <wp:simplePos x="0" y="0"/>
              <wp:positionH relativeFrom="page">
                <wp:posOffset>1730375</wp:posOffset>
              </wp:positionH>
              <wp:positionV relativeFrom="paragraph">
                <wp:posOffset>138430</wp:posOffset>
              </wp:positionV>
              <wp:extent cx="2976245" cy="5953125"/>
              <wp:effectExtent l="0" t="0" r="0" b="0"/>
              <wp:wrapTopAndBottom/>
              <wp:docPr id="2010" name="image22.jpeg" descr="Figure 14.9: The details screen showing more information about the chosen TV sh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 name="image22.jpeg" descr="Figure 14.9: The details screen showing more information about the chosen TV show  "/>
                      <pic:cNvPicPr>
                        <a:picLocks noChangeAspect="1" noChangeArrowheads="1"/>
                      </pic:cNvPicPr>
                    </pic:nvPicPr>
                    <pic:blipFill>
                      <a:blip r:embed="rId573"/>
                      <a:stretch>
                        <a:fillRect/>
                      </a:stretch>
                    </pic:blipFill>
                    <pic:spPr bwMode="auto">
                      <a:xfrm>
                        <a:off x="0" y="0"/>
                        <a:ext cx="2976245" cy="5953125"/>
                      </a:xfrm>
                      <a:prstGeom prst="rect">
                        <a:avLst/>
                      </a:prstGeom>
                    </pic:spPr>
                  </pic:pic>
                </a:graphicData>
              </a:graphic>
            </wp:anchor>
          </w:drawing>
        </w:r>
      </w:del>
      <w:del w:id="4798" w:author="Jomar Tigcal" w:date="2023-03-04T22:31:03Z">
        <w:r>
          <w:rPr/>
          <w:delText>​</w:delText>
        </w:r>
      </w:del>
    </w:p>
    <w:p>
      <w:pPr>
        <w:pStyle w:val="Normal"/>
        <w:spacing w:before="95" w:after="0"/>
        <w:ind w:left="448" w:hanging="0"/>
        <w:rPr>
          <w:rFonts w:ascii="Open Sans SemiBold" w:hAnsi="Open Sans SemiBold"/>
          <w:b/>
          <w:b/>
          <w:sz w:val="18"/>
          <w:del w:id="4825" w:author="Jomar Tigcal" w:date="2023-03-04T22:31:03Z"/>
        </w:rPr>
      </w:pPr>
      <w:del w:id="4800" w:author="Jomar Tigcal" w:date="2023-03-04T22:31:03Z">
        <w:r>
          <w:rPr>
            <w:rFonts w:ascii="Open Sans SemiBold" w:hAnsi="Open Sans SemiBold"/>
            <w:b/>
            <w:sz w:val="18"/>
          </w:rPr>
          <w:delText>Figure</w:delText>
        </w:r>
      </w:del>
      <w:del w:id="4801" w:author="Jomar Tigcal" w:date="2023-03-04T22:31:03Z">
        <w:r>
          <w:rPr>
            <w:rFonts w:ascii="Open Sans SemiBold" w:hAnsi="Open Sans SemiBold"/>
            <w:b/>
            <w:spacing w:val="-4"/>
            <w:sz w:val="18"/>
          </w:rPr>
          <w:delText xml:space="preserve"> </w:delText>
        </w:r>
      </w:del>
      <w:del w:id="4802" w:author="Jomar Tigcal" w:date="2023-03-04T22:31:03Z">
        <w:r>
          <w:rPr>
            <w:rFonts w:ascii="Open Sans SemiBold" w:hAnsi="Open Sans SemiBold"/>
            <w:b/>
            <w:sz w:val="18"/>
          </w:rPr>
          <w:delText>14.9:</w:delText>
        </w:r>
      </w:del>
      <w:del w:id="4803" w:author="Jomar Tigcal" w:date="2023-03-04T22:31:03Z">
        <w:r>
          <w:rPr>
            <w:rFonts w:ascii="Open Sans SemiBold" w:hAnsi="Open Sans SemiBold"/>
            <w:b/>
            <w:spacing w:val="-2"/>
            <w:sz w:val="18"/>
          </w:rPr>
          <w:delText xml:space="preserve"> </w:delText>
        </w:r>
      </w:del>
      <w:del w:id="4804" w:author="Jomar Tigcal" w:date="2023-03-04T22:31:03Z">
        <w:r>
          <w:rPr>
            <w:rFonts w:ascii="Open Sans SemiBold" w:hAnsi="Open Sans SemiBold"/>
            <w:b/>
            <w:sz w:val="18"/>
          </w:rPr>
          <w:delText>The</w:delText>
        </w:r>
      </w:del>
      <w:del w:id="4805" w:author="Jomar Tigcal" w:date="2023-03-04T22:31:03Z">
        <w:r>
          <w:rPr>
            <w:rFonts w:ascii="Open Sans SemiBold" w:hAnsi="Open Sans SemiBold"/>
            <w:b/>
            <w:spacing w:val="-2"/>
            <w:sz w:val="18"/>
          </w:rPr>
          <w:delText xml:space="preserve"> </w:delText>
        </w:r>
      </w:del>
      <w:del w:id="4806" w:author="Jomar Tigcal" w:date="2023-03-04T22:31:03Z">
        <w:r>
          <w:rPr>
            <w:rFonts w:ascii="Open Sans SemiBold" w:hAnsi="Open Sans SemiBold"/>
            <w:b/>
            <w:sz w:val="18"/>
          </w:rPr>
          <w:delText>details</w:delText>
        </w:r>
      </w:del>
      <w:del w:id="4807" w:author="Jomar Tigcal" w:date="2023-03-04T22:31:03Z">
        <w:r>
          <w:rPr>
            <w:rFonts w:ascii="Open Sans SemiBold" w:hAnsi="Open Sans SemiBold"/>
            <w:b/>
            <w:spacing w:val="-2"/>
            <w:sz w:val="18"/>
          </w:rPr>
          <w:delText xml:space="preserve"> </w:delText>
        </w:r>
      </w:del>
      <w:del w:id="4808" w:author="Jomar Tigcal" w:date="2023-03-04T22:31:03Z">
        <w:r>
          <w:rPr>
            <w:rFonts w:ascii="Open Sans SemiBold" w:hAnsi="Open Sans SemiBold"/>
            <w:b/>
            <w:sz w:val="18"/>
          </w:rPr>
          <w:delText>screen</w:delText>
        </w:r>
      </w:del>
      <w:del w:id="4809" w:author="Jomar Tigcal" w:date="2023-03-04T22:31:03Z">
        <w:r>
          <w:rPr>
            <w:rFonts w:ascii="Open Sans SemiBold" w:hAnsi="Open Sans SemiBold"/>
            <w:b/>
            <w:spacing w:val="-2"/>
            <w:sz w:val="18"/>
          </w:rPr>
          <w:delText xml:space="preserve"> </w:delText>
        </w:r>
      </w:del>
      <w:del w:id="4810" w:author="Jomar Tigcal" w:date="2023-03-04T22:31:03Z">
        <w:r>
          <w:rPr>
            <w:rFonts w:ascii="Open Sans SemiBold" w:hAnsi="Open Sans SemiBold"/>
            <w:b/>
            <w:sz w:val="18"/>
          </w:rPr>
          <w:delText>showing</w:delText>
        </w:r>
      </w:del>
      <w:del w:id="4811" w:author="Jomar Tigcal" w:date="2023-03-04T22:31:03Z">
        <w:r>
          <w:rPr>
            <w:rFonts w:ascii="Open Sans SemiBold" w:hAnsi="Open Sans SemiBold"/>
            <w:b/>
            <w:spacing w:val="-2"/>
            <w:sz w:val="18"/>
          </w:rPr>
          <w:delText xml:space="preserve"> </w:delText>
        </w:r>
      </w:del>
      <w:del w:id="4812" w:author="Jomar Tigcal" w:date="2023-03-04T22:31:03Z">
        <w:r>
          <w:rPr>
            <w:rFonts w:ascii="Open Sans SemiBold" w:hAnsi="Open Sans SemiBold"/>
            <w:b/>
            <w:sz w:val="18"/>
          </w:rPr>
          <w:delText>more</w:delText>
        </w:r>
      </w:del>
      <w:del w:id="4813" w:author="Jomar Tigcal" w:date="2023-03-04T22:31:03Z">
        <w:r>
          <w:rPr>
            <w:rFonts w:ascii="Open Sans SemiBold" w:hAnsi="Open Sans SemiBold"/>
            <w:b/>
            <w:spacing w:val="-2"/>
            <w:sz w:val="18"/>
          </w:rPr>
          <w:delText xml:space="preserve"> </w:delText>
        </w:r>
      </w:del>
      <w:del w:id="4814" w:author="Jomar Tigcal" w:date="2023-03-04T22:31:03Z">
        <w:r>
          <w:rPr>
            <w:rFonts w:ascii="Open Sans SemiBold" w:hAnsi="Open Sans SemiBold"/>
            <w:b/>
            <w:sz w:val="18"/>
          </w:rPr>
          <w:delText>information</w:delText>
        </w:r>
      </w:del>
      <w:del w:id="4815" w:author="Jomar Tigcal" w:date="2023-03-04T22:31:03Z">
        <w:r>
          <w:rPr>
            <w:rFonts w:ascii="Open Sans SemiBold" w:hAnsi="Open Sans SemiBold"/>
            <w:b/>
            <w:spacing w:val="-2"/>
            <w:sz w:val="18"/>
          </w:rPr>
          <w:delText xml:space="preserve"> </w:delText>
        </w:r>
      </w:del>
      <w:del w:id="4816" w:author="Jomar Tigcal" w:date="2023-03-04T22:31:03Z">
        <w:r>
          <w:rPr>
            <w:rFonts w:ascii="Open Sans SemiBold" w:hAnsi="Open Sans SemiBold"/>
            <w:b/>
            <w:sz w:val="18"/>
          </w:rPr>
          <w:delText>about</w:delText>
        </w:r>
      </w:del>
      <w:del w:id="4817" w:author="Jomar Tigcal" w:date="2023-03-04T22:31:03Z">
        <w:r>
          <w:rPr>
            <w:rFonts w:ascii="Open Sans SemiBold" w:hAnsi="Open Sans SemiBold"/>
            <w:b/>
            <w:spacing w:val="-2"/>
            <w:sz w:val="18"/>
          </w:rPr>
          <w:delText xml:space="preserve"> </w:delText>
        </w:r>
      </w:del>
      <w:del w:id="4818" w:author="Jomar Tigcal" w:date="2023-03-04T22:31:03Z">
        <w:r>
          <w:rPr>
            <w:rFonts w:ascii="Open Sans SemiBold" w:hAnsi="Open Sans SemiBold"/>
            <w:b/>
            <w:sz w:val="18"/>
          </w:rPr>
          <w:delText>the</w:delText>
        </w:r>
      </w:del>
      <w:del w:id="4819" w:author="Jomar Tigcal" w:date="2023-03-04T22:31:03Z">
        <w:r>
          <w:rPr>
            <w:rFonts w:ascii="Open Sans SemiBold" w:hAnsi="Open Sans SemiBold"/>
            <w:b/>
            <w:spacing w:val="-2"/>
            <w:sz w:val="18"/>
          </w:rPr>
          <w:delText xml:space="preserve"> </w:delText>
        </w:r>
      </w:del>
      <w:del w:id="4820" w:author="Jomar Tigcal" w:date="2023-03-04T22:31:03Z">
        <w:r>
          <w:rPr>
            <w:rFonts w:ascii="Open Sans SemiBold" w:hAnsi="Open Sans SemiBold"/>
            <w:b/>
            <w:sz w:val="18"/>
          </w:rPr>
          <w:delText>chosen</w:delText>
        </w:r>
      </w:del>
      <w:del w:id="4821" w:author="Jomar Tigcal" w:date="2023-03-04T22:31:03Z">
        <w:r>
          <w:rPr>
            <w:rFonts w:ascii="Open Sans SemiBold" w:hAnsi="Open Sans SemiBold"/>
            <w:b/>
            <w:spacing w:val="-2"/>
            <w:sz w:val="18"/>
          </w:rPr>
          <w:delText xml:space="preserve"> </w:delText>
        </w:r>
      </w:del>
      <w:del w:id="4822" w:author="Jomar Tigcal" w:date="2023-03-04T22:31:03Z">
        <w:r>
          <w:rPr>
            <w:rFonts w:ascii="Open Sans SemiBold" w:hAnsi="Open Sans SemiBold"/>
            <w:b/>
            <w:sz w:val="18"/>
          </w:rPr>
          <w:delText>TV</w:delText>
        </w:r>
      </w:del>
      <w:del w:id="4823" w:author="Jomar Tigcal" w:date="2023-03-04T22:31:03Z">
        <w:r>
          <w:rPr>
            <w:rFonts w:ascii="Open Sans SemiBold" w:hAnsi="Open Sans SemiBold"/>
            <w:b/>
            <w:spacing w:val="-2"/>
            <w:sz w:val="18"/>
          </w:rPr>
          <w:delText xml:space="preserve"> </w:delText>
        </w:r>
      </w:del>
      <w:del w:id="4824" w:author="Jomar Tigcal" w:date="2023-03-04T22:31:03Z">
        <w:r>
          <w:rPr>
            <w:rFonts w:ascii="Open Sans SemiBold" w:hAnsi="Open Sans SemiBold"/>
            <w:b/>
            <w:spacing w:val="-4"/>
            <w:sz w:val="18"/>
          </w:rPr>
          <w:delText>show</w:delText>
        </w:r>
      </w:del>
    </w:p>
    <w:p>
      <w:pPr>
        <w:sectPr>
          <w:headerReference w:type="even" r:id="rId574"/>
          <w:headerReference w:type="default" r:id="rId575"/>
          <w:type w:val="nextPage"/>
          <w:pgSz w:w="10800" w:h="13320"/>
          <w:pgMar w:left="940" w:right="920" w:gutter="0" w:header="695" w:top="1120" w:footer="0" w:bottom="280"/>
          <w:pgNumType w:fmt="decimal"/>
          <w:formProt w:val="false"/>
          <w:textDirection w:val="lrTb"/>
          <w:docGrid w:type="default" w:linePitch="100" w:charSpace="4096"/>
        </w:sectPr>
        <w:pStyle w:val="TextBody"/>
        <w:spacing w:lineRule="auto" w:line="240" w:before="154" w:after="0"/>
        <w:ind w:left="554" w:right="1001" w:hanging="0"/>
        <w:rPr>
          <w:del w:id="4853" w:author="Jomar Tigcal" w:date="2023-03-04T22:31:03Z"/>
        </w:rPr>
      </w:pPr>
      <w:del w:id="4826" w:author="Jomar Tigcal" w:date="2023-03-04T22:31:03Z">
        <w:r>
          <w:rPr/>
          <w:delText>You have cached the list of TV shows in the local database. In the next steps, you</w:delText>
        </w:r>
      </w:del>
      <w:del w:id="4827" w:author="Jomar Tigcal" w:date="2023-03-04T22:31:03Z">
        <w:r>
          <w:rPr>
            <w:spacing w:val="-6"/>
          </w:rPr>
          <w:delText xml:space="preserve"> </w:delText>
        </w:r>
      </w:del>
      <w:del w:id="4828" w:author="Jomar Tigcal" w:date="2023-03-04T22:31:03Z">
        <w:r>
          <w:rPr/>
          <w:delText>will</w:delText>
        </w:r>
      </w:del>
      <w:del w:id="4829" w:author="Jomar Tigcal" w:date="2023-03-04T22:31:03Z">
        <w:r>
          <w:rPr>
            <w:spacing w:val="-3"/>
          </w:rPr>
          <w:delText xml:space="preserve"> </w:delText>
        </w:r>
      </w:del>
      <w:del w:id="4830" w:author="Jomar Tigcal" w:date="2023-03-04T22:31:03Z">
        <w:r>
          <w:rPr/>
          <w:delText>be</w:delText>
        </w:r>
      </w:del>
      <w:del w:id="4831" w:author="Jomar Tigcal" w:date="2023-03-04T22:31:03Z">
        <w:r>
          <w:rPr>
            <w:spacing w:val="-3"/>
          </w:rPr>
          <w:delText xml:space="preserve"> </w:delText>
        </w:r>
      </w:del>
      <w:del w:id="4832" w:author="Jomar Tigcal" w:date="2023-03-04T22:31:03Z">
        <w:r>
          <w:rPr/>
          <w:delText>adding</w:delText>
        </w:r>
      </w:del>
      <w:del w:id="4833" w:author="Jomar Tigcal" w:date="2023-03-04T22:31:03Z">
        <w:r>
          <w:rPr>
            <w:spacing w:val="-4"/>
          </w:rPr>
          <w:delText xml:space="preserve"> </w:delText>
        </w:r>
      </w:del>
      <w:del w:id="4834" w:author="Jomar Tigcal" w:date="2023-03-04T22:31:03Z">
        <w:r>
          <w:rPr>
            <w:rFonts w:ascii="Courier New" w:hAnsi="Courier New"/>
            <w:b/>
            <w:sz w:val="22"/>
          </w:rPr>
          <w:delText>WorkManager</w:delText>
        </w:r>
      </w:del>
      <w:del w:id="4835" w:author="Jomar Tigcal" w:date="2023-03-04T22:31:03Z">
        <w:r>
          <w:rPr>
            <w:rFonts w:ascii="Courier New" w:hAnsi="Courier New"/>
            <w:b/>
            <w:spacing w:val="-80"/>
            <w:sz w:val="22"/>
          </w:rPr>
          <w:delText xml:space="preserve"> </w:delText>
        </w:r>
      </w:del>
      <w:del w:id="4836" w:author="Jomar Tigcal" w:date="2023-03-04T22:31:03Z">
        <w:r>
          <w:rPr/>
          <w:delText>to</w:delText>
        </w:r>
      </w:del>
      <w:del w:id="4837" w:author="Jomar Tigcal" w:date="2023-03-04T22:31:03Z">
        <w:r>
          <w:rPr>
            <w:spacing w:val="-3"/>
          </w:rPr>
          <w:delText xml:space="preserve"> </w:delText>
        </w:r>
      </w:del>
      <w:del w:id="4838" w:author="Jomar Tigcal" w:date="2023-03-04T22:31:03Z">
        <w:r>
          <w:rPr/>
          <w:delText>schedule</w:delText>
        </w:r>
      </w:del>
      <w:del w:id="4839" w:author="Jomar Tigcal" w:date="2023-03-04T22:31:03Z">
        <w:r>
          <w:rPr>
            <w:spacing w:val="-3"/>
          </w:rPr>
          <w:delText xml:space="preserve"> </w:delText>
        </w:r>
      </w:del>
      <w:del w:id="4840" w:author="Jomar Tigcal" w:date="2023-03-04T22:31:03Z">
        <w:r>
          <w:rPr/>
          <w:delText>a</w:delText>
        </w:r>
      </w:del>
      <w:del w:id="4841" w:author="Jomar Tigcal" w:date="2023-03-04T22:31:03Z">
        <w:r>
          <w:rPr>
            <w:spacing w:val="-4"/>
          </w:rPr>
          <w:delText xml:space="preserve"> </w:delText>
        </w:r>
      </w:del>
      <w:del w:id="4842" w:author="Jomar Tigcal" w:date="2023-03-04T22:31:03Z">
        <w:r>
          <w:rPr/>
          <w:delText>task</w:delText>
        </w:r>
      </w:del>
      <w:del w:id="4843" w:author="Jomar Tigcal" w:date="2023-03-04T22:31:03Z">
        <w:r>
          <w:rPr>
            <w:spacing w:val="-3"/>
          </w:rPr>
          <w:delText xml:space="preserve"> </w:delText>
        </w:r>
      </w:del>
      <w:del w:id="4844" w:author="Jomar Tigcal" w:date="2023-03-04T22:31:03Z">
        <w:r>
          <w:rPr/>
          <w:delText>for</w:delText>
        </w:r>
      </w:del>
      <w:del w:id="4845" w:author="Jomar Tigcal" w:date="2023-03-04T22:31:03Z">
        <w:r>
          <w:rPr>
            <w:spacing w:val="-3"/>
          </w:rPr>
          <w:delText xml:space="preserve"> </w:delText>
        </w:r>
      </w:del>
      <w:del w:id="4846" w:author="Jomar Tigcal" w:date="2023-03-04T22:31:03Z">
        <w:r>
          <w:rPr/>
          <w:delText>fetching</w:delText>
        </w:r>
      </w:del>
      <w:del w:id="4847" w:author="Jomar Tigcal" w:date="2023-03-04T22:31:03Z">
        <w:r>
          <w:rPr>
            <w:spacing w:val="-3"/>
          </w:rPr>
          <w:delText xml:space="preserve"> </w:delText>
        </w:r>
      </w:del>
      <w:del w:id="4848" w:author="Jomar Tigcal" w:date="2023-03-04T22:31:03Z">
        <w:r>
          <w:rPr/>
          <w:delText>data</w:delText>
        </w:r>
      </w:del>
      <w:del w:id="4849" w:author="Jomar Tigcal" w:date="2023-03-04T22:31:03Z">
        <w:r>
          <w:rPr>
            <w:spacing w:val="-3"/>
          </w:rPr>
          <w:delText xml:space="preserve"> </w:delText>
        </w:r>
      </w:del>
      <w:del w:id="4850" w:author="Jomar Tigcal" w:date="2023-03-04T22:31:03Z">
        <w:r>
          <w:rPr/>
          <w:delText>from</w:delText>
        </w:r>
      </w:del>
      <w:del w:id="4851" w:author="Jomar Tigcal" w:date="2023-03-04T22:31:03Z">
        <w:r>
          <w:rPr>
            <w:spacing w:val="-3"/>
          </w:rPr>
          <w:delText xml:space="preserve"> </w:delText>
        </w:r>
      </w:del>
      <w:del w:id="4852" w:author="Jomar Tigcal" w:date="2023-03-04T22:31:03Z">
        <w:r>
          <w:rPr/>
          <w:delText>the server and saving it to the local database at regular intervals.</w:delText>
        </w:r>
      </w:del>
    </w:p>
    <w:p>
      <w:pPr>
        <w:pStyle w:val="TextBody"/>
        <w:spacing w:before="12" w:after="0"/>
        <w:rPr>
          <w:sz w:val="7"/>
          <w:del w:id="4855" w:author="Jomar Tigcal" w:date="2023-03-04T22:31:03Z"/>
        </w:rPr>
      </w:pPr>
      <w:del w:id="4854" w:author="Jomar Tigcal" w:date="2023-03-04T22:31:03Z">
        <w:r>
          <w:rPr>
            <w:sz w:val="7"/>
          </w:rPr>
        </w:r>
      </w:del>
    </w:p>
    <w:p>
      <w:pPr>
        <w:pStyle w:val="ListParagraph"/>
        <w:numPr>
          <w:ilvl w:val="0"/>
          <w:numId w:val="1"/>
        </w:numPr>
        <w:tabs>
          <w:tab w:val="clear" w:pos="720"/>
          <w:tab w:val="left" w:pos="1274" w:leader="none"/>
        </w:tabs>
        <w:spacing w:before="101" w:after="0"/>
        <w:ind w:left="1274" w:hanging="360"/>
        <w:jc w:val="left"/>
        <w:rPr>
          <w:sz w:val="20"/>
          <w:del w:id="4875" w:author="Jomar Tigcal" w:date="2023-03-04T22:31:03Z"/>
        </w:rPr>
      </w:pPr>
      <w:del w:id="4856" w:author="Jomar Tigcal" w:date="2023-03-04T22:31:03Z">
        <w:r>
          <w:rPr>
            <w:sz w:val="20"/>
          </w:rPr>
          <w:delText>Open</w:delText>
        </w:r>
      </w:del>
      <w:del w:id="4857" w:author="Jomar Tigcal" w:date="2023-03-04T22:31:03Z">
        <w:r>
          <w:rPr>
            <w:spacing w:val="-10"/>
            <w:sz w:val="20"/>
          </w:rPr>
          <w:delText xml:space="preserve"> </w:delText>
        </w:r>
      </w:del>
      <w:del w:id="4858" w:author="Jomar Tigcal" w:date="2023-03-04T22:31:03Z">
        <w:r>
          <w:rPr>
            <w:rFonts w:ascii="Courier New" w:hAnsi="Courier New"/>
            <w:b/>
          </w:rPr>
          <w:delText>TVShowRepository</w:delText>
        </w:r>
      </w:del>
      <w:del w:id="4859" w:author="Jomar Tigcal" w:date="2023-03-04T22:31:03Z">
        <w:r>
          <w:rPr>
            <w:rFonts w:ascii="Courier New" w:hAnsi="Courier New"/>
            <w:b/>
            <w:spacing w:val="-80"/>
          </w:rPr>
          <w:delText xml:space="preserve"> </w:delText>
        </w:r>
      </w:del>
      <w:del w:id="4860" w:author="Jomar Tigcal" w:date="2023-03-04T22:31:03Z">
        <w:r>
          <w:rPr>
            <w:sz w:val="20"/>
          </w:rPr>
          <w:delText>and</w:delText>
        </w:r>
      </w:del>
      <w:del w:id="4861" w:author="Jomar Tigcal" w:date="2023-03-04T22:31:03Z">
        <w:r>
          <w:rPr>
            <w:spacing w:val="-4"/>
            <w:sz w:val="20"/>
          </w:rPr>
          <w:delText xml:space="preserve"> </w:delText>
        </w:r>
      </w:del>
      <w:del w:id="4862" w:author="Jomar Tigcal" w:date="2023-03-04T22:31:03Z">
        <w:r>
          <w:rPr>
            <w:sz w:val="20"/>
          </w:rPr>
          <w:delText>add</w:delText>
        </w:r>
      </w:del>
      <w:del w:id="4863" w:author="Jomar Tigcal" w:date="2023-03-04T22:31:03Z">
        <w:r>
          <w:rPr>
            <w:spacing w:val="-4"/>
            <w:sz w:val="20"/>
          </w:rPr>
          <w:delText xml:space="preserve"> </w:delText>
        </w:r>
      </w:del>
      <w:del w:id="4864" w:author="Jomar Tigcal" w:date="2023-03-04T22:31:03Z">
        <w:r>
          <w:rPr>
            <w:sz w:val="20"/>
          </w:rPr>
          <w:delText>a</w:delText>
        </w:r>
      </w:del>
      <w:del w:id="4865" w:author="Jomar Tigcal" w:date="2023-03-04T22:31:03Z">
        <w:r>
          <w:rPr>
            <w:spacing w:val="-4"/>
            <w:sz w:val="20"/>
          </w:rPr>
          <w:delText xml:space="preserve"> </w:delText>
        </w:r>
      </w:del>
      <w:del w:id="4866" w:author="Jomar Tigcal" w:date="2023-03-04T22:31:03Z">
        <w:r>
          <w:rPr>
            <w:sz w:val="20"/>
          </w:rPr>
          <w:delText>suspending</w:delText>
        </w:r>
      </w:del>
      <w:del w:id="4867" w:author="Jomar Tigcal" w:date="2023-03-04T22:31:03Z">
        <w:r>
          <w:rPr>
            <w:spacing w:val="-3"/>
            <w:sz w:val="20"/>
          </w:rPr>
          <w:delText xml:space="preserve"> </w:delText>
        </w:r>
      </w:del>
      <w:del w:id="4868" w:author="Jomar Tigcal" w:date="2023-03-04T22:31:03Z">
        <w:r>
          <w:rPr>
            <w:sz w:val="20"/>
          </w:rPr>
          <w:delText>function</w:delText>
        </w:r>
      </w:del>
      <w:del w:id="4869" w:author="Jomar Tigcal" w:date="2023-03-04T22:31:03Z">
        <w:r>
          <w:rPr>
            <w:spacing w:val="-3"/>
            <w:sz w:val="20"/>
          </w:rPr>
          <w:delText xml:space="preserve"> </w:delText>
        </w:r>
      </w:del>
      <w:del w:id="4870" w:author="Jomar Tigcal" w:date="2023-03-04T22:31:03Z">
        <w:r>
          <w:rPr>
            <w:sz w:val="20"/>
          </w:rPr>
          <w:delText>for</w:delText>
        </w:r>
      </w:del>
      <w:del w:id="4871" w:author="Jomar Tigcal" w:date="2023-03-04T22:31:03Z">
        <w:r>
          <w:rPr>
            <w:spacing w:val="-3"/>
            <w:sz w:val="20"/>
          </w:rPr>
          <w:delText xml:space="preserve"> </w:delText>
        </w:r>
      </w:del>
      <w:del w:id="4872" w:author="Jomar Tigcal" w:date="2023-03-04T22:31:03Z">
        <w:r>
          <w:rPr>
            <w:sz w:val="20"/>
          </w:rPr>
          <w:delText>fetching</w:delText>
        </w:r>
      </w:del>
      <w:del w:id="4873" w:author="Jomar Tigcal" w:date="2023-03-04T22:31:03Z">
        <w:r>
          <w:rPr>
            <w:spacing w:val="-3"/>
            <w:sz w:val="20"/>
          </w:rPr>
          <w:delText xml:space="preserve"> </w:delText>
        </w:r>
      </w:del>
      <w:del w:id="4874" w:author="Jomar Tigcal" w:date="2023-03-04T22:31:03Z">
        <w:r>
          <w:rPr>
            <w:spacing w:val="-5"/>
            <w:sz w:val="20"/>
          </w:rPr>
          <w:delText>TV</w:delText>
        </w:r>
      </w:del>
    </w:p>
    <w:p>
      <w:pPr>
        <w:sectPr>
          <w:headerReference w:type="even" r:id="rId576"/>
          <w:headerReference w:type="default" r:id="rId577"/>
          <w:type w:val="nextPage"/>
          <w:pgSz w:w="10800" w:h="13320"/>
          <w:pgMar w:left="940" w:right="920" w:gutter="0" w:header="695" w:top="1120" w:footer="0" w:bottom="280"/>
          <w:pgNumType w:fmt="decimal"/>
          <w:formProt w:val="false"/>
          <w:textDirection w:val="lrTb"/>
          <w:docGrid w:type="default" w:linePitch="100" w:charSpace="4096"/>
        </w:sectPr>
        <w:pStyle w:val="TextBody"/>
        <w:ind w:left="1274" w:hanging="0"/>
        <w:rPr>
          <w:del w:id="4894" w:author="Jomar Tigcal" w:date="2023-03-04T22:31:03Z"/>
        </w:rPr>
      </w:pPr>
      <w:del w:id="4876" w:author="Jomar Tigcal" w:date="2023-03-04T22:31:03Z">
        <w:r>
          <w:rPr/>
          <w:delText>shows</w:delText>
        </w:r>
      </w:del>
      <w:del w:id="4877" w:author="Jomar Tigcal" w:date="2023-03-04T22:31:03Z">
        <w:r>
          <w:rPr>
            <w:spacing w:val="-3"/>
          </w:rPr>
          <w:delText xml:space="preserve"> </w:delText>
        </w:r>
      </w:del>
      <w:del w:id="4878" w:author="Jomar Tigcal" w:date="2023-03-04T22:31:03Z">
        <w:r>
          <w:rPr/>
          <w:delText>from</w:delText>
        </w:r>
      </w:del>
      <w:del w:id="4879" w:author="Jomar Tigcal" w:date="2023-03-04T22:31:03Z">
        <w:r>
          <w:rPr>
            <w:spacing w:val="-2"/>
          </w:rPr>
          <w:delText xml:space="preserve"> </w:delText>
        </w:r>
      </w:del>
      <w:del w:id="4880" w:author="Jomar Tigcal" w:date="2023-03-04T22:31:03Z">
        <w:r>
          <w:rPr/>
          <w:delText>the</w:delText>
        </w:r>
      </w:del>
      <w:del w:id="4881" w:author="Jomar Tigcal" w:date="2023-03-04T22:31:03Z">
        <w:r>
          <w:rPr>
            <w:spacing w:val="-2"/>
          </w:rPr>
          <w:delText xml:space="preserve"> </w:delText>
        </w:r>
      </w:del>
      <w:del w:id="4882" w:author="Jomar Tigcal" w:date="2023-03-04T22:31:03Z">
        <w:r>
          <w:rPr/>
          <w:delText>network</w:delText>
        </w:r>
      </w:del>
      <w:del w:id="4883" w:author="Jomar Tigcal" w:date="2023-03-04T22:31:03Z">
        <w:r>
          <w:rPr>
            <w:spacing w:val="-2"/>
          </w:rPr>
          <w:delText xml:space="preserve"> </w:delText>
        </w:r>
      </w:del>
      <w:del w:id="4884" w:author="Jomar Tigcal" w:date="2023-03-04T22:31:03Z">
        <w:r>
          <w:rPr/>
          <w:delText>and</w:delText>
        </w:r>
      </w:del>
      <w:del w:id="4885" w:author="Jomar Tigcal" w:date="2023-03-04T22:31:03Z">
        <w:r>
          <w:rPr>
            <w:spacing w:val="-3"/>
          </w:rPr>
          <w:delText xml:space="preserve"> </w:delText>
        </w:r>
      </w:del>
      <w:del w:id="4886" w:author="Jomar Tigcal" w:date="2023-03-04T22:31:03Z">
        <w:r>
          <w:rPr/>
          <w:delText>saving</w:delText>
        </w:r>
      </w:del>
      <w:del w:id="4887" w:author="Jomar Tigcal" w:date="2023-03-04T22:31:03Z">
        <w:r>
          <w:rPr>
            <w:spacing w:val="-2"/>
          </w:rPr>
          <w:delText xml:space="preserve"> </w:delText>
        </w:r>
      </w:del>
      <w:del w:id="4888" w:author="Jomar Tigcal" w:date="2023-03-04T22:31:03Z">
        <w:r>
          <w:rPr/>
          <w:delText>them</w:delText>
        </w:r>
      </w:del>
      <w:del w:id="4889" w:author="Jomar Tigcal" w:date="2023-03-04T22:31:03Z">
        <w:r>
          <w:rPr>
            <w:spacing w:val="-2"/>
          </w:rPr>
          <w:delText xml:space="preserve"> </w:delText>
        </w:r>
      </w:del>
      <w:del w:id="4890" w:author="Jomar Tigcal" w:date="2023-03-04T22:31:03Z">
        <w:r>
          <w:rPr/>
          <w:delText>to</w:delText>
        </w:r>
      </w:del>
      <w:del w:id="4891" w:author="Jomar Tigcal" w:date="2023-03-04T22:31:03Z">
        <w:r>
          <w:rPr>
            <w:spacing w:val="-2"/>
          </w:rPr>
          <w:delText xml:space="preserve"> </w:delText>
        </w:r>
      </w:del>
      <w:del w:id="4892" w:author="Jomar Tigcal" w:date="2023-03-04T22:31:03Z">
        <w:r>
          <w:rPr/>
          <w:delText>the</w:delText>
        </w:r>
      </w:del>
      <w:del w:id="4893" w:author="Jomar Tigcal" w:date="2023-03-04T22:31:03Z">
        <w:r>
          <w:rPr>
            <w:spacing w:val="-2"/>
          </w:rPr>
          <w:delText xml:space="preserve"> database:</w:delText>
        </w:r>
      </w:del>
    </w:p>
    <w:p>
      <w:pPr>
        <w:pStyle w:val="TextBody"/>
        <w:spacing w:before="72" w:after="0"/>
        <w:ind w:left="1274" w:right="181" w:hanging="0"/>
        <w:rPr>
          <w:b w:val="false"/>
          <w:b w:val="false"/>
          <w:bCs w:val="false"/>
          <w:spacing w:val="-2"/>
          <w:sz w:val="20"/>
          <w:del w:id="4926" w:author="Jomar Tigcal" w:date="2023-03-04T22:31:03Z"/>
        </w:rPr>
      </w:pPr>
      <w:del w:id="4895" w:author="Jomar Tigcal" w:date="2023-03-04T22:31:03Z">
        <w:r>
          <w:rPr/>
          <w:delText>This</w:delText>
        </w:r>
      </w:del>
      <w:del w:id="4896" w:author="Jomar Tigcal" w:date="2023-03-04T22:31:03Z">
        <w:r>
          <w:rPr>
            <w:spacing w:val="-6"/>
          </w:rPr>
          <w:delText xml:space="preserve"> </w:delText>
        </w:r>
      </w:del>
      <w:del w:id="4897" w:author="Jomar Tigcal" w:date="2023-03-04T22:31:03Z">
        <w:r>
          <w:rPr/>
          <w:delText>will</w:delText>
        </w:r>
      </w:del>
      <w:del w:id="4898" w:author="Jomar Tigcal" w:date="2023-03-04T22:31:03Z">
        <w:r>
          <w:rPr>
            <w:spacing w:val="-3"/>
          </w:rPr>
          <w:delText xml:space="preserve"> </w:delText>
        </w:r>
      </w:del>
      <w:del w:id="4899" w:author="Jomar Tigcal" w:date="2023-03-04T22:31:03Z">
        <w:r>
          <w:rPr/>
          <w:delText>be</w:delText>
        </w:r>
      </w:del>
      <w:del w:id="4900" w:author="Jomar Tigcal" w:date="2023-03-04T22:31:03Z">
        <w:r>
          <w:rPr>
            <w:spacing w:val="-3"/>
          </w:rPr>
          <w:delText xml:space="preserve"> </w:delText>
        </w:r>
      </w:del>
      <w:del w:id="4901" w:author="Jomar Tigcal" w:date="2023-03-04T22:31:03Z">
        <w:r>
          <w:rPr/>
          <w:delText>the</w:delText>
        </w:r>
      </w:del>
      <w:del w:id="4902" w:author="Jomar Tigcal" w:date="2023-03-04T22:31:03Z">
        <w:r>
          <w:rPr>
            <w:spacing w:val="-3"/>
          </w:rPr>
          <w:delText xml:space="preserve"> </w:delText>
        </w:r>
      </w:del>
      <w:del w:id="4903" w:author="Jomar Tigcal" w:date="2023-03-04T22:31:03Z">
        <w:r>
          <w:rPr/>
          <w:delText>function</w:delText>
        </w:r>
      </w:del>
      <w:del w:id="4904" w:author="Jomar Tigcal" w:date="2023-03-04T22:31:03Z">
        <w:r>
          <w:rPr>
            <w:spacing w:val="-3"/>
          </w:rPr>
          <w:delText xml:space="preserve"> </w:delText>
        </w:r>
      </w:del>
      <w:del w:id="4905" w:author="Jomar Tigcal" w:date="2023-03-04T22:31:03Z">
        <w:r>
          <w:rPr/>
          <w:delText>that</w:delText>
        </w:r>
      </w:del>
      <w:del w:id="4906" w:author="Jomar Tigcal" w:date="2023-03-04T22:31:03Z">
        <w:r>
          <w:rPr>
            <w:spacing w:val="-3"/>
          </w:rPr>
          <w:delText xml:space="preserve"> </w:delText>
        </w:r>
      </w:del>
      <w:del w:id="4907" w:author="Jomar Tigcal" w:date="2023-03-04T22:31:03Z">
        <w:r>
          <w:rPr/>
          <w:delText>will</w:delText>
        </w:r>
      </w:del>
      <w:del w:id="4908" w:author="Jomar Tigcal" w:date="2023-03-04T22:31:03Z">
        <w:r>
          <w:rPr>
            <w:spacing w:val="-3"/>
          </w:rPr>
          <w:delText xml:space="preserve"> </w:delText>
        </w:r>
      </w:del>
      <w:del w:id="4909" w:author="Jomar Tigcal" w:date="2023-03-04T22:31:03Z">
        <w:r>
          <w:rPr/>
          <w:delText>be</w:delText>
        </w:r>
      </w:del>
      <w:del w:id="4910" w:author="Jomar Tigcal" w:date="2023-03-04T22:31:03Z">
        <w:r>
          <w:rPr>
            <w:spacing w:val="-3"/>
          </w:rPr>
          <w:delText xml:space="preserve"> </w:delText>
        </w:r>
      </w:del>
      <w:del w:id="4911" w:author="Jomar Tigcal" w:date="2023-03-04T22:31:03Z">
        <w:r>
          <w:rPr/>
          <w:delText>called</w:delText>
        </w:r>
      </w:del>
      <w:del w:id="4912" w:author="Jomar Tigcal" w:date="2023-03-04T22:31:03Z">
        <w:r>
          <w:rPr>
            <w:spacing w:val="-3"/>
          </w:rPr>
          <w:delText xml:space="preserve"> </w:delText>
        </w:r>
      </w:del>
      <w:del w:id="4913" w:author="Jomar Tigcal" w:date="2023-03-04T22:31:03Z">
        <w:r>
          <w:rPr/>
          <w:delText>by</w:delText>
        </w:r>
      </w:del>
      <w:del w:id="4914" w:author="Jomar Tigcal" w:date="2023-03-04T22:31:03Z">
        <w:r>
          <w:rPr>
            <w:spacing w:val="-3"/>
          </w:rPr>
          <w:delText xml:space="preserve"> </w:delText>
        </w:r>
      </w:del>
      <w:del w:id="4915" w:author="Jomar Tigcal" w:date="2023-03-04T22:31:03Z">
        <w:r>
          <w:rPr/>
          <w:delText>the</w:delText>
        </w:r>
      </w:del>
      <w:del w:id="4916" w:author="Jomar Tigcal" w:date="2023-03-04T22:31:03Z">
        <w:r>
          <w:rPr>
            <w:spacing w:val="-5"/>
          </w:rPr>
          <w:delText xml:space="preserve"> </w:delText>
        </w:r>
      </w:del>
      <w:del w:id="4917" w:author="Jomar Tigcal" w:date="2023-03-04T22:31:03Z">
        <w:r>
          <w:rPr>
            <w:rFonts w:ascii="Courier New" w:hAnsi="Courier New"/>
            <w:b/>
            <w:sz w:val="22"/>
          </w:rPr>
          <w:delText>Worker</w:delText>
        </w:r>
      </w:del>
      <w:del w:id="4918" w:author="Jomar Tigcal" w:date="2023-03-04T22:31:03Z">
        <w:r>
          <w:rPr>
            <w:rFonts w:ascii="Courier New" w:hAnsi="Courier New"/>
            <w:b/>
            <w:spacing w:val="-80"/>
            <w:sz w:val="22"/>
          </w:rPr>
          <w:delText xml:space="preserve"> </w:delText>
        </w:r>
      </w:del>
      <w:del w:id="4919" w:author="Jomar Tigcal" w:date="2023-03-04T22:31:03Z">
        <w:r>
          <w:rPr/>
          <w:delText>class</w:delText>
        </w:r>
      </w:del>
      <w:del w:id="4920" w:author="Jomar Tigcal" w:date="2023-03-04T22:31:03Z">
        <w:r>
          <w:rPr>
            <w:spacing w:val="-3"/>
          </w:rPr>
          <w:delText xml:space="preserve"> </w:delText>
        </w:r>
      </w:del>
      <w:del w:id="4921" w:author="Jomar Tigcal" w:date="2023-03-04T22:31:03Z">
        <w:r>
          <w:rPr/>
          <w:delText>that</w:delText>
        </w:r>
      </w:del>
      <w:del w:id="4922" w:author="Jomar Tigcal" w:date="2023-03-04T22:31:03Z">
        <w:r>
          <w:rPr>
            <w:spacing w:val="-3"/>
          </w:rPr>
          <w:delText xml:space="preserve"> </w:delText>
        </w:r>
      </w:del>
      <w:del w:id="4923" w:author="Jomar Tigcal" w:date="2023-03-04T22:31:03Z">
        <w:r>
          <w:rPr/>
          <w:delText>will</w:delText>
        </w:r>
      </w:del>
      <w:del w:id="4924" w:author="Jomar Tigcal" w:date="2023-03-04T22:31:03Z">
        <w:r>
          <w:rPr>
            <w:spacing w:val="-3"/>
          </w:rPr>
          <w:delText xml:space="preserve"> </w:delText>
        </w:r>
      </w:del>
      <w:del w:id="4925" w:author="Jomar Tigcal" w:date="2023-03-04T22:31:03Z">
        <w:r>
          <w:rPr/>
          <w:delText>be running to fetch and save the TV shows.</w:delText>
        </w:r>
      </w:del>
    </w:p>
    <w:p>
      <w:pPr>
        <w:sectPr>
          <w:headerReference w:type="even" r:id="rId578"/>
          <w:headerReference w:type="default" r:id="rId579"/>
          <w:type w:val="nextPage"/>
          <w:pgSz w:w="10800" w:h="13320"/>
          <w:pgMar w:left="940" w:right="920" w:gutter="0" w:header="695" w:top="1120" w:footer="0" w:bottom="280"/>
          <w:pgNumType w:fmt="decimal"/>
          <w:formProt w:val="false"/>
          <w:textDirection w:val="lrTb"/>
          <w:docGrid w:type="default" w:linePitch="100" w:charSpace="4096"/>
        </w:sectPr>
        <w:pStyle w:val="ListParagraph"/>
        <w:numPr>
          <w:ilvl w:val="0"/>
          <w:numId w:val="1"/>
        </w:numPr>
        <w:tabs>
          <w:tab w:val="clear" w:pos="720"/>
          <w:tab w:val="left" w:pos="1274" w:leader="none"/>
        </w:tabs>
        <w:spacing w:before="148" w:after="0"/>
        <w:ind w:left="1274" w:hanging="360"/>
        <w:jc w:val="left"/>
        <w:rPr>
          <w:sz w:val="20"/>
          <w:del w:id="4934" w:author="Jomar Tigcal" w:date="2023-03-04T22:31:03Z"/>
        </w:rPr>
      </w:pPr>
      <w:del w:id="4927" w:author="Jomar Tigcal" w:date="2023-03-04T22:31:03Z">
        <w:r>
          <w:rPr>
            <w:sz w:val="20"/>
          </w:rPr>
          <w:delText>Create</w:delText>
        </w:r>
      </w:del>
      <w:del w:id="4928" w:author="Jomar Tigcal" w:date="2023-03-04T22:31:03Z">
        <w:r>
          <w:rPr>
            <w:spacing w:val="-9"/>
            <w:sz w:val="20"/>
          </w:rPr>
          <w:delText xml:space="preserve"> </w:delText>
        </w:r>
      </w:del>
      <w:del w:id="4929" w:author="Jomar Tigcal" w:date="2023-03-04T22:31:03Z">
        <w:r>
          <w:rPr>
            <w:sz w:val="20"/>
          </w:rPr>
          <w:delText>the</w:delText>
        </w:r>
      </w:del>
      <w:del w:id="4930" w:author="Jomar Tigcal" w:date="2023-03-04T22:31:03Z">
        <w:r>
          <w:rPr>
            <w:spacing w:val="-5"/>
            <w:sz w:val="20"/>
          </w:rPr>
          <w:delText xml:space="preserve"> </w:delText>
        </w:r>
      </w:del>
      <w:del w:id="4931" w:author="Jomar Tigcal" w:date="2023-03-04T22:31:03Z">
        <w:r>
          <w:rPr>
            <w:rFonts w:ascii="Courier New" w:hAnsi="Courier New"/>
            <w:b/>
          </w:rPr>
          <w:delText>TVShowWorker</w:delText>
        </w:r>
      </w:del>
      <w:del w:id="4932" w:author="Jomar Tigcal" w:date="2023-03-04T22:31:03Z">
        <w:r>
          <w:rPr>
            <w:rFonts w:ascii="Courier New" w:hAnsi="Courier New"/>
            <w:b/>
            <w:spacing w:val="-80"/>
          </w:rPr>
          <w:delText xml:space="preserve"> </w:delText>
        </w:r>
      </w:del>
      <w:del w:id="4933" w:author="Jomar Tigcal" w:date="2023-03-04T22:31:03Z">
        <w:r>
          <w:rPr>
            <w:spacing w:val="-2"/>
            <w:sz w:val="20"/>
          </w:rPr>
          <w:delText>class:</w:delText>
        </w:r>
      </w:del>
    </w:p>
    <w:p>
      <w:pPr>
        <w:sectPr>
          <w:headerReference w:type="even" r:id="rId580"/>
          <w:headerReference w:type="default" r:id="rId581"/>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0" w:after="0"/>
        <w:rPr>
          <w:sz w:val="8"/>
          <w:del w:id="4936" w:author="Jomar Tigcal" w:date="2023-03-05T10:47:33Z"/>
        </w:rPr>
      </w:pPr>
      <w:del w:id="4935" w:author="Jomar Tigcal" w:date="2023-03-05T10:47:33Z">
        <w:r>
          <w:rPr>
            <w:sz w:val="8"/>
          </w:rPr>
        </w:r>
      </w:del>
    </w:p>
    <w:p>
      <w:pPr>
        <w:pStyle w:val="TextBody"/>
        <w:spacing w:before="12" w:after="0"/>
        <w:rPr>
          <w:sz w:val="7"/>
          <w:del w:id="4938" w:author="Jomar Tigcal" w:date="2023-03-04T22:31:03Z"/>
        </w:rPr>
      </w:pPr>
      <w:del w:id="4937" w:author="Jomar Tigcal" w:date="2023-03-04T22:31:03Z">
        <w:r>
          <w:rPr>
            <w:sz w:val="7"/>
          </w:rPr>
        </w:r>
      </w:del>
    </w:p>
    <w:p>
      <w:pPr>
        <w:pStyle w:val="ListParagraph"/>
        <w:numPr>
          <w:ilvl w:val="0"/>
          <w:numId w:val="1"/>
        </w:numPr>
        <w:tabs>
          <w:tab w:val="clear" w:pos="720"/>
          <w:tab w:val="left" w:pos="554" w:leader="none"/>
        </w:tabs>
        <w:spacing w:before="101" w:after="0"/>
        <w:jc w:val="left"/>
        <w:rPr>
          <w:sz w:val="20"/>
          <w:del w:id="4959" w:author="Jomar Tigcal" w:date="2023-03-04T22:31:03Z"/>
        </w:rPr>
      </w:pPr>
      <w:del w:id="4939" w:author="Jomar Tigcal" w:date="2023-03-04T22:31:03Z">
        <w:r>
          <w:rPr>
            <w:sz w:val="20"/>
          </w:rPr>
          <w:delText>Open</w:delText>
        </w:r>
      </w:del>
      <w:del w:id="4940" w:author="Jomar Tigcal" w:date="2023-03-04T22:31:03Z">
        <w:r>
          <w:rPr>
            <w:spacing w:val="-10"/>
            <w:sz w:val="20"/>
          </w:rPr>
          <w:delText xml:space="preserve"> </w:delText>
        </w:r>
      </w:del>
      <w:del w:id="4941" w:author="Jomar Tigcal" w:date="2023-03-04T22:31:03Z">
        <w:r>
          <w:rPr>
            <w:rFonts w:ascii="Courier New" w:hAnsi="Courier New"/>
            <w:b/>
          </w:rPr>
          <w:delText>TVApplication</w:delText>
        </w:r>
      </w:del>
      <w:del w:id="4942" w:author="Jomar Tigcal" w:date="2023-03-04T22:31:03Z">
        <w:r>
          <w:rPr>
            <w:rFonts w:ascii="Courier New" w:hAnsi="Courier New"/>
            <w:b/>
            <w:spacing w:val="-80"/>
          </w:rPr>
          <w:delText xml:space="preserve"> </w:delText>
        </w:r>
      </w:del>
      <w:del w:id="4943" w:author="Jomar Tigcal" w:date="2023-03-04T22:31:03Z">
        <w:r>
          <w:rPr>
            <w:sz w:val="20"/>
          </w:rPr>
          <w:delText>and</w:delText>
        </w:r>
      </w:del>
      <w:del w:id="4944" w:author="Jomar Tigcal" w:date="2023-03-04T22:31:03Z">
        <w:r>
          <w:rPr>
            <w:spacing w:val="-4"/>
            <w:sz w:val="20"/>
          </w:rPr>
          <w:delText xml:space="preserve"> </w:delText>
        </w:r>
      </w:del>
      <w:del w:id="4945" w:author="Jomar Tigcal" w:date="2023-03-04T22:31:03Z">
        <w:r>
          <w:rPr>
            <w:sz w:val="20"/>
          </w:rPr>
          <w:delText>at</w:delText>
        </w:r>
      </w:del>
      <w:del w:id="4946" w:author="Jomar Tigcal" w:date="2023-03-04T22:31:03Z">
        <w:r>
          <w:rPr>
            <w:spacing w:val="-3"/>
            <w:sz w:val="20"/>
          </w:rPr>
          <w:delText xml:space="preserve"> </w:delText>
        </w:r>
      </w:del>
      <w:del w:id="4947" w:author="Jomar Tigcal" w:date="2023-03-04T22:31:03Z">
        <w:r>
          <w:rPr>
            <w:sz w:val="20"/>
          </w:rPr>
          <w:delText>the</w:delText>
        </w:r>
      </w:del>
      <w:del w:id="4948" w:author="Jomar Tigcal" w:date="2023-03-04T22:31:03Z">
        <w:r>
          <w:rPr>
            <w:spacing w:val="-3"/>
            <w:sz w:val="20"/>
          </w:rPr>
          <w:delText xml:space="preserve"> </w:delText>
        </w:r>
      </w:del>
      <w:del w:id="4949" w:author="Jomar Tigcal" w:date="2023-03-04T22:31:03Z">
        <w:r>
          <w:rPr>
            <w:sz w:val="20"/>
          </w:rPr>
          <w:delText>end</w:delText>
        </w:r>
      </w:del>
      <w:del w:id="4950" w:author="Jomar Tigcal" w:date="2023-03-04T22:31:03Z">
        <w:r>
          <w:rPr>
            <w:spacing w:val="-3"/>
            <w:sz w:val="20"/>
          </w:rPr>
          <w:delText xml:space="preserve"> </w:delText>
        </w:r>
      </w:del>
      <w:del w:id="4951" w:author="Jomar Tigcal" w:date="2023-03-04T22:31:03Z">
        <w:r>
          <w:rPr>
            <w:sz w:val="20"/>
          </w:rPr>
          <w:delText>of</w:delText>
        </w:r>
      </w:del>
      <w:del w:id="4952" w:author="Jomar Tigcal" w:date="2023-03-04T22:31:03Z">
        <w:r>
          <w:rPr>
            <w:spacing w:val="-3"/>
            <w:sz w:val="20"/>
          </w:rPr>
          <w:delText xml:space="preserve"> </w:delText>
        </w:r>
      </w:del>
      <w:del w:id="4953" w:author="Jomar Tigcal" w:date="2023-03-04T22:31:03Z">
        <w:r>
          <w:rPr>
            <w:sz w:val="20"/>
          </w:rPr>
          <w:delText>the</w:delText>
        </w:r>
      </w:del>
      <w:del w:id="4954" w:author="Jomar Tigcal" w:date="2023-03-04T22:31:03Z">
        <w:r>
          <w:rPr>
            <w:spacing w:val="-3"/>
            <w:sz w:val="20"/>
          </w:rPr>
          <w:delText xml:space="preserve"> </w:delText>
        </w:r>
      </w:del>
      <w:del w:id="4955" w:author="Jomar Tigcal" w:date="2023-03-04T22:31:03Z">
        <w:r>
          <w:rPr>
            <w:rFonts w:ascii="Courier New" w:hAnsi="Courier New"/>
            <w:b/>
          </w:rPr>
          <w:delText>onCreate</w:delText>
        </w:r>
      </w:del>
      <w:del w:id="4956" w:author="Jomar Tigcal" w:date="2023-03-04T22:31:03Z">
        <w:r>
          <w:rPr>
            <w:rFonts w:ascii="Courier New" w:hAnsi="Courier New"/>
            <w:b/>
            <w:spacing w:val="-80"/>
          </w:rPr>
          <w:delText xml:space="preserve"> </w:delText>
        </w:r>
      </w:del>
      <w:del w:id="4957" w:author="Jomar Tigcal" w:date="2023-03-04T22:31:03Z">
        <w:r>
          <w:rPr>
            <w:sz w:val="20"/>
          </w:rPr>
          <w:delText>function,</w:delText>
        </w:r>
      </w:del>
      <w:del w:id="4958" w:author="Jomar Tigcal" w:date="2023-03-04T22:31:03Z">
        <w:r>
          <w:rPr>
            <w:spacing w:val="-2"/>
            <w:sz w:val="20"/>
          </w:rPr>
          <w:delText xml:space="preserve"> schedule</w:delText>
        </w:r>
      </w:del>
    </w:p>
    <w:p>
      <w:pPr>
        <w:pStyle w:val="Normal"/>
        <w:ind w:left="554" w:hanging="0"/>
        <w:rPr>
          <w:sz w:val="20"/>
          <w:del w:id="4973" w:author="Jomar Tigcal" w:date="2023-03-04T22:31:03Z"/>
        </w:rPr>
      </w:pPr>
      <w:del w:id="4960" w:author="Jomar Tigcal" w:date="2023-03-04T22:31:03Z">
        <w:r>
          <w:rPr>
            <w:rFonts w:ascii="Courier New" w:hAnsi="Courier New"/>
            <w:b/>
          </w:rPr>
          <w:delText>TVShowWorker</w:delText>
        </w:r>
      </w:del>
      <w:del w:id="4961" w:author="Jomar Tigcal" w:date="2023-03-04T22:31:03Z">
        <w:r>
          <w:rPr>
            <w:rFonts w:ascii="Courier New" w:hAnsi="Courier New"/>
            <w:b/>
            <w:spacing w:val="-82"/>
          </w:rPr>
          <w:delText xml:space="preserve"> </w:delText>
        </w:r>
      </w:del>
      <w:del w:id="4962" w:author="Jomar Tigcal" w:date="2023-03-04T22:31:03Z">
        <w:r>
          <w:rPr>
            <w:sz w:val="20"/>
          </w:rPr>
          <w:delText>to</w:delText>
        </w:r>
      </w:del>
      <w:del w:id="4963" w:author="Jomar Tigcal" w:date="2023-03-04T22:31:03Z">
        <w:r>
          <w:rPr>
            <w:spacing w:val="-9"/>
            <w:sz w:val="20"/>
          </w:rPr>
          <w:delText xml:space="preserve"> </w:delText>
        </w:r>
      </w:del>
      <w:del w:id="4964" w:author="Jomar Tigcal" w:date="2023-03-04T22:31:03Z">
        <w:r>
          <w:rPr>
            <w:sz w:val="20"/>
          </w:rPr>
          <w:delText>retrieve</w:delText>
        </w:r>
      </w:del>
      <w:del w:id="4965" w:author="Jomar Tigcal" w:date="2023-03-04T22:31:03Z">
        <w:r>
          <w:rPr>
            <w:spacing w:val="-5"/>
            <w:sz w:val="20"/>
          </w:rPr>
          <w:delText xml:space="preserve"> </w:delText>
        </w:r>
      </w:del>
      <w:del w:id="4966" w:author="Jomar Tigcal" w:date="2023-03-04T22:31:03Z">
        <w:r>
          <w:rPr>
            <w:sz w:val="20"/>
          </w:rPr>
          <w:delText>and</w:delText>
        </w:r>
      </w:del>
      <w:del w:id="4967" w:author="Jomar Tigcal" w:date="2023-03-04T22:31:03Z">
        <w:r>
          <w:rPr>
            <w:spacing w:val="-6"/>
            <w:sz w:val="20"/>
          </w:rPr>
          <w:delText xml:space="preserve"> </w:delText>
        </w:r>
      </w:del>
      <w:del w:id="4968" w:author="Jomar Tigcal" w:date="2023-03-04T22:31:03Z">
        <w:r>
          <w:rPr>
            <w:sz w:val="20"/>
          </w:rPr>
          <w:delText>save</w:delText>
        </w:r>
      </w:del>
      <w:del w:id="4969" w:author="Jomar Tigcal" w:date="2023-03-04T22:31:03Z">
        <w:r>
          <w:rPr>
            <w:spacing w:val="-4"/>
            <w:sz w:val="20"/>
          </w:rPr>
          <w:delText xml:space="preserve"> </w:delText>
        </w:r>
      </w:del>
      <w:del w:id="4970" w:author="Jomar Tigcal" w:date="2023-03-04T22:31:03Z">
        <w:r>
          <w:rPr>
            <w:sz w:val="20"/>
          </w:rPr>
          <w:delText>the</w:delText>
        </w:r>
      </w:del>
      <w:del w:id="4971" w:author="Jomar Tigcal" w:date="2023-03-04T22:31:03Z">
        <w:r>
          <w:rPr>
            <w:spacing w:val="-4"/>
            <w:sz w:val="20"/>
          </w:rPr>
          <w:delText xml:space="preserve"> </w:delText>
        </w:r>
      </w:del>
      <w:del w:id="4972" w:author="Jomar Tigcal" w:date="2023-03-04T22:31:03Z">
        <w:r>
          <w:rPr>
            <w:spacing w:val="-2"/>
            <w:sz w:val="20"/>
          </w:rPr>
          <w:delText>shows:</w:delText>
        </w:r>
      </w:del>
    </w:p>
    <w:p>
      <w:pPr>
        <w:pStyle w:val="TextBody"/>
        <w:spacing w:before="10" w:after="0"/>
        <w:rPr>
          <w:sz w:val="8"/>
          <w:szCs w:val="8"/>
          <w:del w:id="4975" w:author="Jomar Tigcal" w:date="2023-03-05T00:10:30Z"/>
        </w:rPr>
      </w:pPr>
      <w:del w:id="4974" w:author="Jomar Tigcal" w:date="2023-03-05T00:10:30Z">
        <w:r>
          <w:rPr>
            <w:sz w:val="8"/>
            <w:szCs w:val="8"/>
          </w:rPr>
        </w:r>
      </w:del>
    </w:p>
    <w:p>
      <w:pPr>
        <w:pStyle w:val="TextBody"/>
        <w:spacing w:before="72" w:after="0"/>
        <w:ind w:left="554" w:right="882" w:hanging="0"/>
        <w:rPr>
          <w:b w:val="false"/>
          <w:b w:val="false"/>
          <w:bCs w:val="false"/>
          <w:spacing w:val="-2"/>
          <w:sz w:val="20"/>
          <w:del w:id="4999" w:author="Jomar Tigcal" w:date="2023-03-04T22:31:03Z"/>
        </w:rPr>
      </w:pPr>
      <w:del w:id="4976" w:author="Jomar Tigcal" w:date="2023-03-04T22:31:03Z">
        <w:r>
          <w:rPr/>
          <w:delText>This</w:delText>
        </w:r>
      </w:del>
      <w:del w:id="4977" w:author="Jomar Tigcal" w:date="2023-03-04T22:31:03Z">
        <w:r>
          <w:rPr>
            <w:spacing w:val="-8"/>
          </w:rPr>
          <w:delText xml:space="preserve"> </w:delText>
        </w:r>
      </w:del>
      <w:del w:id="4978" w:author="Jomar Tigcal" w:date="2023-03-04T22:31:03Z">
        <w:r>
          <w:rPr/>
          <w:delText>schedules</w:delText>
        </w:r>
      </w:del>
      <w:del w:id="4979" w:author="Jomar Tigcal" w:date="2023-03-04T22:31:03Z">
        <w:r>
          <w:rPr>
            <w:spacing w:val="-4"/>
          </w:rPr>
          <w:delText xml:space="preserve"> </w:delText>
        </w:r>
      </w:del>
      <w:del w:id="4980" w:author="Jomar Tigcal" w:date="2023-03-04T22:31:03Z">
        <w:r>
          <w:rPr>
            <w:rFonts w:ascii="Courier New" w:hAnsi="Courier New"/>
            <w:b/>
            <w:sz w:val="22"/>
          </w:rPr>
          <w:delText>TVShowWorker</w:delText>
        </w:r>
      </w:del>
      <w:del w:id="4981" w:author="Jomar Tigcal" w:date="2023-03-04T22:31:03Z">
        <w:r>
          <w:rPr>
            <w:rFonts w:ascii="Courier New" w:hAnsi="Courier New"/>
            <w:b/>
            <w:spacing w:val="-80"/>
            <w:sz w:val="22"/>
          </w:rPr>
          <w:delText xml:space="preserve"> </w:delText>
        </w:r>
      </w:del>
      <w:del w:id="4982" w:author="Jomar Tigcal" w:date="2023-03-04T22:31:03Z">
        <w:r>
          <w:rPr/>
          <w:delText>to</w:delText>
        </w:r>
      </w:del>
      <w:del w:id="4983" w:author="Jomar Tigcal" w:date="2023-03-04T22:31:03Z">
        <w:r>
          <w:rPr>
            <w:spacing w:val="-4"/>
          </w:rPr>
          <w:delText xml:space="preserve"> </w:delText>
        </w:r>
      </w:del>
      <w:del w:id="4984" w:author="Jomar Tigcal" w:date="2023-03-04T22:31:03Z">
        <w:r>
          <w:rPr/>
          <w:delText>run</w:delText>
        </w:r>
      </w:del>
      <w:del w:id="4985" w:author="Jomar Tigcal" w:date="2023-03-04T22:31:03Z">
        <w:r>
          <w:rPr>
            <w:spacing w:val="-5"/>
          </w:rPr>
          <w:delText xml:space="preserve"> </w:delText>
        </w:r>
      </w:del>
      <w:del w:id="4986" w:author="Jomar Tigcal" w:date="2023-03-04T22:31:03Z">
        <w:r>
          <w:rPr/>
          <w:delText>every</w:delText>
        </w:r>
      </w:del>
      <w:del w:id="4987" w:author="Jomar Tigcal" w:date="2023-03-04T22:31:03Z">
        <w:r>
          <w:rPr>
            <w:spacing w:val="-4"/>
          </w:rPr>
          <w:delText xml:space="preserve"> </w:delText>
        </w:r>
      </w:del>
      <w:del w:id="4988" w:author="Jomar Tigcal" w:date="2023-03-04T22:31:03Z">
        <w:r>
          <w:rPr/>
          <w:delText>hour</w:delText>
        </w:r>
      </w:del>
      <w:del w:id="4989" w:author="Jomar Tigcal" w:date="2023-03-04T22:31:03Z">
        <w:r>
          <w:rPr>
            <w:spacing w:val="-4"/>
          </w:rPr>
          <w:delText xml:space="preserve"> </w:delText>
        </w:r>
      </w:del>
      <w:del w:id="4990" w:author="Jomar Tigcal" w:date="2023-03-04T22:31:03Z">
        <w:r>
          <w:rPr/>
          <w:delText>when</w:delText>
        </w:r>
      </w:del>
      <w:del w:id="4991" w:author="Jomar Tigcal" w:date="2023-03-04T22:31:03Z">
        <w:r>
          <w:rPr>
            <w:spacing w:val="-4"/>
          </w:rPr>
          <w:delText xml:space="preserve"> </w:delText>
        </w:r>
      </w:del>
      <w:del w:id="4992" w:author="Jomar Tigcal" w:date="2023-03-04T22:31:03Z">
        <w:r>
          <w:rPr/>
          <w:delText>the</w:delText>
        </w:r>
      </w:del>
      <w:del w:id="4993" w:author="Jomar Tigcal" w:date="2023-03-04T22:31:03Z">
        <w:r>
          <w:rPr>
            <w:spacing w:val="-4"/>
          </w:rPr>
          <w:delText xml:space="preserve"> </w:delText>
        </w:r>
      </w:del>
      <w:del w:id="4994" w:author="Jomar Tigcal" w:date="2023-03-04T22:31:03Z">
        <w:r>
          <w:rPr/>
          <w:delText>device</w:delText>
        </w:r>
      </w:del>
      <w:del w:id="4995" w:author="Jomar Tigcal" w:date="2023-03-04T22:31:03Z">
        <w:r>
          <w:rPr>
            <w:spacing w:val="-4"/>
          </w:rPr>
          <w:delText xml:space="preserve"> </w:delText>
        </w:r>
      </w:del>
      <w:del w:id="4996" w:author="Jomar Tigcal" w:date="2023-03-04T22:31:03Z">
        <w:r>
          <w:rPr/>
          <w:delText>is</w:delText>
        </w:r>
      </w:del>
      <w:del w:id="4997" w:author="Jomar Tigcal" w:date="2023-03-04T22:31:03Z">
        <w:r>
          <w:rPr>
            <w:spacing w:val="-4"/>
          </w:rPr>
          <w:delText xml:space="preserve"> </w:delText>
        </w:r>
      </w:del>
      <w:del w:id="4998" w:author="Jomar Tigcal" w:date="2023-03-04T22:31:03Z">
        <w:r>
          <w:rPr/>
          <w:delText>connected to the network.</w:delText>
        </w:r>
      </w:del>
    </w:p>
    <w:p>
      <w:pPr>
        <w:sectPr>
          <w:headerReference w:type="even" r:id="rId582"/>
          <w:headerReference w:type="default" r:id="rId583"/>
          <w:type w:val="nextPage"/>
          <w:pgSz w:w="10800" w:h="13320"/>
          <w:pgMar w:left="940" w:right="920" w:gutter="0" w:header="695" w:top="1120" w:footer="0" w:bottom="280"/>
          <w:pgNumType w:fmt="decimal"/>
          <w:formProt w:val="false"/>
          <w:textDirection w:val="lrTb"/>
          <w:docGrid w:type="default" w:linePitch="100" w:charSpace="4096"/>
        </w:sectPr>
        <w:pStyle w:val="TextBody"/>
        <w:numPr>
          <w:ilvl w:val="0"/>
          <w:numId w:val="0"/>
        </w:numPr>
        <w:tabs>
          <w:tab w:val="clear" w:pos="720"/>
          <w:tab w:val="left" w:pos="554" w:leader="none"/>
        </w:tabs>
        <w:spacing w:lineRule="auto" w:line="247" w:before="148" w:after="0"/>
        <w:ind w:left="554" w:right="896" w:hanging="0"/>
        <w:jc w:val="left"/>
        <w:rPr>
          <w:sz w:val="20"/>
          <w:del w:id="5033" w:author="Jomar Tigcal" w:date="2023-03-04T23:31:28Z"/>
        </w:rPr>
      </w:pPr>
      <w:del w:id="5000" w:author="Jomar Tigcal" w:date="2023-03-04T22:31:03Z">
        <w:r>
          <w:rPr>
            <w:sz w:val="20"/>
          </w:rPr>
          <w:delText>Run</w:delText>
        </w:r>
      </w:del>
      <w:del w:id="5001" w:author="Jomar Tigcal" w:date="2023-03-04T22:31:03Z">
        <w:r>
          <w:rPr>
            <w:spacing w:val="-4"/>
            <w:sz w:val="20"/>
          </w:rPr>
          <w:delText xml:space="preserve"> </w:delText>
        </w:r>
      </w:del>
      <w:del w:id="5002" w:author="Jomar Tigcal" w:date="2023-03-04T22:31:03Z">
        <w:r>
          <w:rPr>
            <w:sz w:val="20"/>
          </w:rPr>
          <w:delText>your</w:delText>
        </w:r>
      </w:del>
      <w:del w:id="5003" w:author="Jomar Tigcal" w:date="2023-03-04T22:31:03Z">
        <w:r>
          <w:rPr>
            <w:spacing w:val="-3"/>
            <w:sz w:val="20"/>
          </w:rPr>
          <w:delText xml:space="preserve"> </w:delText>
        </w:r>
      </w:del>
      <w:del w:id="5004" w:author="Jomar Tigcal" w:date="2023-03-04T22:31:03Z">
        <w:r>
          <w:rPr>
            <w:sz w:val="20"/>
          </w:rPr>
          <w:delText>application.</w:delText>
        </w:r>
      </w:del>
      <w:del w:id="5005" w:author="Jomar Tigcal" w:date="2023-03-04T22:31:03Z">
        <w:r>
          <w:rPr>
            <w:spacing w:val="-4"/>
            <w:sz w:val="20"/>
          </w:rPr>
          <w:delText xml:space="preserve"> </w:delText>
        </w:r>
      </w:del>
      <w:del w:id="5006" w:author="Jomar Tigcal" w:date="2023-03-04T22:31:03Z">
        <w:r>
          <w:rPr>
            <w:sz w:val="20"/>
          </w:rPr>
          <w:delText>It</w:delText>
        </w:r>
      </w:del>
      <w:del w:id="5007" w:author="Jomar Tigcal" w:date="2023-03-04T22:31:03Z">
        <w:r>
          <w:rPr>
            <w:spacing w:val="-3"/>
            <w:sz w:val="20"/>
          </w:rPr>
          <w:delText xml:space="preserve"> </w:delText>
        </w:r>
      </w:del>
      <w:del w:id="5008" w:author="Jomar Tigcal" w:date="2023-03-04T22:31:03Z">
        <w:r>
          <w:rPr>
            <w:sz w:val="20"/>
          </w:rPr>
          <w:delText>will</w:delText>
        </w:r>
      </w:del>
      <w:del w:id="5009" w:author="Jomar Tigcal" w:date="2023-03-04T22:31:03Z">
        <w:r>
          <w:rPr>
            <w:spacing w:val="-3"/>
            <w:sz w:val="20"/>
          </w:rPr>
          <w:delText xml:space="preserve"> </w:delText>
        </w:r>
      </w:del>
      <w:del w:id="5010" w:author="Jomar Tigcal" w:date="2023-03-04T22:31:03Z">
        <w:r>
          <w:rPr>
            <w:sz w:val="20"/>
          </w:rPr>
          <w:delText>display</w:delText>
        </w:r>
      </w:del>
      <w:del w:id="5011" w:author="Jomar Tigcal" w:date="2023-03-04T22:31:03Z">
        <w:r>
          <w:rPr>
            <w:spacing w:val="-3"/>
            <w:sz w:val="20"/>
          </w:rPr>
          <w:delText xml:space="preserve"> </w:delText>
        </w:r>
      </w:del>
      <w:del w:id="5012" w:author="Jomar Tigcal" w:date="2023-03-04T22:31:03Z">
        <w:r>
          <w:rPr>
            <w:sz w:val="20"/>
          </w:rPr>
          <w:delText>the</w:delText>
        </w:r>
      </w:del>
      <w:del w:id="5013" w:author="Jomar Tigcal" w:date="2023-03-04T22:31:03Z">
        <w:r>
          <w:rPr>
            <w:spacing w:val="-3"/>
            <w:sz w:val="20"/>
          </w:rPr>
          <w:delText xml:space="preserve"> </w:delText>
        </w:r>
      </w:del>
      <w:del w:id="5014" w:author="Jomar Tigcal" w:date="2023-03-04T22:31:03Z">
        <w:r>
          <w:rPr>
            <w:sz w:val="20"/>
          </w:rPr>
          <w:delText>list</w:delText>
        </w:r>
      </w:del>
      <w:del w:id="5015" w:author="Jomar Tigcal" w:date="2023-03-04T22:31:03Z">
        <w:r>
          <w:rPr>
            <w:spacing w:val="-3"/>
            <w:sz w:val="20"/>
          </w:rPr>
          <w:delText xml:space="preserve"> </w:delText>
        </w:r>
      </w:del>
      <w:del w:id="5016" w:author="Jomar Tigcal" w:date="2023-03-04T22:31:03Z">
        <w:r>
          <w:rPr>
            <w:sz w:val="20"/>
          </w:rPr>
          <w:delText>of</w:delText>
        </w:r>
      </w:del>
      <w:del w:id="5017" w:author="Jomar Tigcal" w:date="2023-03-04T22:31:03Z">
        <w:r>
          <w:rPr>
            <w:spacing w:val="-3"/>
            <w:sz w:val="20"/>
          </w:rPr>
          <w:delText xml:space="preserve"> </w:delText>
        </w:r>
      </w:del>
      <w:del w:id="5018" w:author="Jomar Tigcal" w:date="2023-03-04T22:31:03Z">
        <w:r>
          <w:rPr>
            <w:sz w:val="20"/>
          </w:rPr>
          <w:delText>TV</w:delText>
        </w:r>
      </w:del>
      <w:del w:id="5019" w:author="Jomar Tigcal" w:date="2023-03-04T22:31:03Z">
        <w:r>
          <w:rPr>
            <w:spacing w:val="-4"/>
            <w:sz w:val="20"/>
          </w:rPr>
          <w:delText xml:space="preserve"> </w:delText>
        </w:r>
      </w:del>
      <w:del w:id="5020" w:author="Jomar Tigcal" w:date="2023-03-04T22:31:03Z">
        <w:r>
          <w:rPr>
            <w:sz w:val="20"/>
          </w:rPr>
          <w:delText>shows.</w:delText>
        </w:r>
      </w:del>
      <w:del w:id="5021" w:author="Jomar Tigcal" w:date="2023-03-04T22:31:03Z">
        <w:r>
          <w:rPr>
            <w:spacing w:val="-3"/>
            <w:sz w:val="20"/>
          </w:rPr>
          <w:delText xml:space="preserve"> </w:delText>
        </w:r>
      </w:del>
      <w:del w:id="5022" w:author="Jomar Tigcal" w:date="2023-03-04T22:31:03Z">
        <w:r>
          <w:rPr>
            <w:sz w:val="20"/>
          </w:rPr>
          <w:delText>Now,</w:delText>
        </w:r>
      </w:del>
      <w:del w:id="5023" w:author="Jomar Tigcal" w:date="2023-03-04T22:31:03Z">
        <w:r>
          <w:rPr>
            <w:spacing w:val="-3"/>
            <w:sz w:val="20"/>
          </w:rPr>
          <w:delText xml:space="preserve"> </w:delText>
        </w:r>
      </w:del>
      <w:del w:id="5024" w:author="Jomar Tigcal" w:date="2023-03-04T22:31:03Z">
        <w:r>
          <w:rPr>
            <w:sz w:val="20"/>
          </w:rPr>
          <w:delText>the</w:delText>
        </w:r>
      </w:del>
      <w:del w:id="5025" w:author="Jomar Tigcal" w:date="2023-03-04T22:31:03Z">
        <w:r>
          <w:rPr>
            <w:spacing w:val="-3"/>
            <w:sz w:val="20"/>
          </w:rPr>
          <w:delText xml:space="preserve"> </w:delText>
        </w:r>
      </w:del>
      <w:del w:id="5026" w:author="Jomar Tigcal" w:date="2023-03-04T22:31:03Z">
        <w:r>
          <w:rPr>
            <w:sz w:val="20"/>
          </w:rPr>
          <w:delText>list</w:delText>
        </w:r>
      </w:del>
      <w:del w:id="5027" w:author="Jomar Tigcal" w:date="2023-03-04T22:31:03Z">
        <w:r>
          <w:rPr>
            <w:spacing w:val="-3"/>
            <w:sz w:val="20"/>
          </w:rPr>
          <w:delText xml:space="preserve"> </w:delText>
        </w:r>
      </w:del>
      <w:del w:id="5028" w:author="Jomar Tigcal" w:date="2023-03-04T22:31:03Z">
        <w:r>
          <w:rPr>
            <w:sz w:val="20"/>
          </w:rPr>
          <w:delText>of</w:delText>
        </w:r>
      </w:del>
      <w:del w:id="5029" w:author="Jomar Tigcal" w:date="2023-03-04T22:31:03Z">
        <w:r>
          <w:rPr>
            <w:spacing w:val="-3"/>
            <w:sz w:val="20"/>
          </w:rPr>
          <w:delText xml:space="preserve"> </w:delText>
        </w:r>
      </w:del>
      <w:del w:id="5030" w:author="Jomar Tigcal" w:date="2023-03-04T22:31:03Z">
        <w:r>
          <w:rPr>
            <w:sz w:val="20"/>
          </w:rPr>
          <w:delText>TV</w:delText>
        </w:r>
      </w:del>
      <w:del w:id="5031" w:author="Jomar Tigcal" w:date="2023-03-04T22:31:03Z">
        <w:r>
          <w:rPr>
            <w:spacing w:val="-4"/>
            <w:sz w:val="20"/>
          </w:rPr>
          <w:delText xml:space="preserve"> </w:delText>
        </w:r>
      </w:del>
      <w:del w:id="5032" w:author="Jomar Tigcal" w:date="2023-03-04T22:31:03Z">
        <w:r>
          <w:rPr>
            <w:sz w:val="20"/>
          </w:rPr>
          <w:delText>shows will be fetched and saved at scheduled intervals, even when the app is closed.</w:delText>
        </w:r>
      </w:del>
    </w:p>
    <w:p>
      <w:pPr>
        <w:pStyle w:val="TextBody"/>
        <w:widowControl w:val="false"/>
        <w:numPr>
          <w:ilvl w:val="0"/>
          <w:numId w:val="0"/>
        </w:numPr>
        <w:tabs>
          <w:tab w:val="clear" w:pos="720"/>
          <w:tab w:val="left" w:pos="554" w:leader="none"/>
        </w:tabs>
        <w:suppressAutoHyphens w:val="true"/>
        <w:bidi w:val="0"/>
        <w:spacing w:lineRule="auto" w:line="247" w:before="148" w:after="0"/>
        <w:ind w:left="554" w:right="896" w:hanging="0"/>
        <w:jc w:val="left"/>
        <w:rPr>
          <w:sz w:val="20"/>
          <w:del w:id="5049" w:author="Jomar Tigcal" w:date="2023-03-04T23:31:28Z"/>
        </w:rPr>
      </w:pPr>
      <w:del w:id="5034" w:author="Jomar Tigcal" w:date="2023-03-04T23:31:28Z">
        <w:r>
          <w:rPr/>
          <w:delText>Chapter</w:delText>
        </w:r>
      </w:del>
      <w:del w:id="5035" w:author="Jomar Tigcal" w:date="2023-03-04T23:31:28Z">
        <w:r>
          <w:rPr>
            <w:spacing w:val="-14"/>
          </w:rPr>
          <w:delText xml:space="preserve"> </w:delText>
        </w:r>
      </w:del>
      <w:del w:id="5036" w:author="Jomar Tigcal" w:date="2023-03-04T23:31:28Z">
        <w:r>
          <w:rPr/>
          <w:delText>1</w:delText>
        </w:r>
      </w:del>
      <w:del w:id="5037" w:author="Jomar Tigcal" w:date="2023-03-04T22:33:03Z">
        <w:r>
          <w:rPr/>
          <w:delText>5</w:delText>
        </w:r>
      </w:del>
      <w:del w:id="5038" w:author="Jomar Tigcal" w:date="2023-03-04T23:31:28Z">
        <w:r>
          <w:rPr/>
          <w:delText>:</w:delText>
        </w:r>
      </w:del>
      <w:del w:id="5039" w:author="Jomar Tigcal" w:date="2023-03-04T23:31:28Z">
        <w:r>
          <w:rPr>
            <w:spacing w:val="-14"/>
          </w:rPr>
          <w:delText xml:space="preserve"> </w:delText>
        </w:r>
      </w:del>
      <w:del w:id="5040" w:author="Jomar Tigcal" w:date="2023-03-04T23:31:28Z">
        <w:r>
          <w:rPr/>
          <w:delText>Animations</w:delText>
        </w:r>
      </w:del>
      <w:del w:id="5041" w:author="Jomar Tigcal" w:date="2023-03-04T23:31:28Z">
        <w:r>
          <w:rPr>
            <w:spacing w:val="-14"/>
          </w:rPr>
          <w:delText xml:space="preserve"> </w:delText>
        </w:r>
      </w:del>
      <w:del w:id="5042" w:author="Jomar Tigcal" w:date="2023-03-04T23:31:28Z">
        <w:r>
          <w:rPr/>
          <w:delText>and</w:delText>
        </w:r>
      </w:del>
      <w:del w:id="5043" w:author="Jomar Tigcal" w:date="2023-03-04T23:31:28Z">
        <w:r>
          <w:rPr>
            <w:spacing w:val="-14"/>
          </w:rPr>
          <w:delText xml:space="preserve"> </w:delText>
        </w:r>
      </w:del>
      <w:del w:id="5044" w:author="Jomar Tigcal" w:date="2023-03-04T23:31:28Z">
        <w:r>
          <w:rPr/>
          <w:delText>Transitions</w:delText>
        </w:r>
      </w:del>
      <w:del w:id="5045" w:author="Jomar Tigcal" w:date="2023-03-04T23:31:28Z">
        <w:r>
          <w:rPr>
            <w:spacing w:val="-14"/>
          </w:rPr>
          <w:delText xml:space="preserve"> </w:delText>
        </w:r>
      </w:del>
      <w:del w:id="5046" w:author="Jomar Tigcal" w:date="2023-03-04T23:31:28Z">
        <w:r>
          <w:rPr/>
          <w:delText>with</w:delText>
        </w:r>
      </w:del>
      <w:del w:id="5047" w:author="Jomar Tigcal" w:date="2023-03-04T23:31:28Z">
        <w:r>
          <w:rPr>
            <w:spacing w:val="-14"/>
          </w:rPr>
          <w:delText xml:space="preserve"> </w:delText>
        </w:r>
      </w:del>
      <w:del w:id="5048" w:author="Jomar Tigcal" w:date="2023-03-04T23:31:28Z">
        <w:r>
          <w:rPr/>
          <w:delText>CoordinatorLayout and MotionLayout</w:delText>
        </w:r>
      </w:del>
    </w:p>
    <w:p>
      <w:pPr>
        <w:pStyle w:val="TextBody"/>
        <w:widowControl w:val="false"/>
        <w:suppressAutoHyphens w:val="true"/>
        <w:bidi w:val="0"/>
        <w:spacing w:lineRule="auto" w:line="228" w:before="107" w:after="0"/>
        <w:ind w:left="824" w:right="181" w:hanging="0"/>
        <w:jc w:val="left"/>
        <w:rPr>
          <w:spacing w:val="-2"/>
          <w:sz w:val="20"/>
          <w:del w:id="5059" w:author="Jomar Tigcal" w:date="2023-03-04T23:07:09Z"/>
        </w:rPr>
      </w:pPr>
      <w:del w:id="5050" w:author="Jomar Tigcal" w:date="2023-03-04T23:09:00Z">
        <w:r>
          <w:rPr/>
          <w:delText>Activity</w:delText>
        </w:r>
      </w:del>
      <w:del w:id="5051" w:author="Jomar Tigcal" w:date="2023-03-04T23:09:00Z">
        <w:r>
          <w:rPr>
            <w:spacing w:val="-2"/>
          </w:rPr>
          <w:delText xml:space="preserve"> </w:delText>
        </w:r>
      </w:del>
      <w:del w:id="5052" w:author="Jomar Tigcal" w:date="2023-03-04T23:09:00Z">
        <w:r>
          <w:rPr/>
          <w:delText>1</w:delText>
        </w:r>
      </w:del>
      <w:del w:id="5053" w:author="Jomar Tigcal" w:date="2023-03-04T22:33:08Z">
        <w:r>
          <w:rPr/>
          <w:delText>5</w:delText>
        </w:r>
      </w:del>
      <w:del w:id="5054" w:author="Jomar Tigcal" w:date="2023-03-04T23:09:00Z">
        <w:r>
          <w:rPr/>
          <w:delText>.01:</w:delText>
        </w:r>
      </w:del>
      <w:del w:id="5055" w:author="Jomar Tigcal" w:date="2023-03-04T23:09:00Z">
        <w:r>
          <w:rPr>
            <w:spacing w:val="-1"/>
          </w:rPr>
          <w:delText xml:space="preserve"> </w:delText>
        </w:r>
      </w:del>
      <w:del w:id="5056" w:author="Jomar Tigcal" w:date="2023-03-04T23:09:00Z">
        <w:r>
          <w:rPr/>
          <w:delText>Password</w:delText>
        </w:r>
      </w:del>
      <w:del w:id="5057" w:author="Jomar Tigcal" w:date="2023-03-04T23:09:00Z">
        <w:r>
          <w:rPr>
            <w:spacing w:val="-1"/>
          </w:rPr>
          <w:delText xml:space="preserve"> </w:delText>
        </w:r>
      </w:del>
      <w:del w:id="5058" w:author="Jomar Tigcal" w:date="2023-03-04T23:09:00Z">
        <w:r>
          <w:rPr>
            <w:spacing w:val="-2"/>
          </w:rPr>
          <w:delText>Generator</w:delText>
        </w:r>
      </w:del>
    </w:p>
    <w:p>
      <w:pPr>
        <w:pStyle w:val="TextBody"/>
        <w:widowControl w:val="false"/>
        <w:bidi w:val="0"/>
        <w:spacing w:before="187" w:after="0"/>
        <w:ind w:left="824" w:hanging="0"/>
        <w:jc w:val="left"/>
        <w:rPr>
          <w:b w:val="false"/>
          <w:b w:val="false"/>
          <w:del w:id="5062" w:author="Jomar Tigcal" w:date="2023-03-04T22:33:18Z"/>
        </w:rPr>
      </w:pPr>
      <w:del w:id="5060" w:author="Jomar Tigcal" w:date="2023-03-04T22:33:18Z">
        <w:r>
          <w:rPr>
            <w:spacing w:val="-2"/>
          </w:rPr>
          <w:delText>Solution</w:delText>
        </w:r>
      </w:del>
      <w:del w:id="5061" w:author="Jomar Tigcal" w:date="2023-03-04T22:33:18Z">
        <w:r>
          <w:rPr>
            <w:b w:val="false"/>
            <w:spacing w:val="-2"/>
          </w:rPr>
          <w:delText>:</w:delText>
        </w:r>
      </w:del>
    </w:p>
    <w:p>
      <w:pPr>
        <w:pStyle w:val="Normal"/>
        <w:spacing w:before="147" w:after="0"/>
        <w:ind w:left="824" w:hanging="0"/>
        <w:rPr>
          <w:sz w:val="20"/>
          <w:del w:id="5084" w:author="Jomar Tigcal" w:date="2023-03-04T22:33:18Z"/>
        </w:rPr>
      </w:pPr>
      <w:del w:id="5063" w:author="Jomar Tigcal" w:date="2023-03-04T22:33:18Z">
        <w:r>
          <w:rPr>
            <w:sz w:val="20"/>
          </w:rPr>
          <w:delText>Here</w:delText>
        </w:r>
      </w:del>
      <w:del w:id="5064" w:author="Jomar Tigcal" w:date="2023-03-04T22:33:18Z">
        <w:r>
          <w:rPr>
            <w:spacing w:val="-1"/>
            <w:sz w:val="20"/>
          </w:rPr>
          <w:delText xml:space="preserve"> </w:delText>
        </w:r>
      </w:del>
      <w:del w:id="5065" w:author="Jomar Tigcal" w:date="2023-03-04T22:33:18Z">
        <w:r>
          <w:rPr>
            <w:sz w:val="20"/>
          </w:rPr>
          <w:delText>is</w:delText>
        </w:r>
      </w:del>
      <w:del w:id="5066" w:author="Jomar Tigcal" w:date="2023-03-04T22:33:18Z">
        <w:r>
          <w:rPr>
            <w:spacing w:val="-1"/>
            <w:sz w:val="20"/>
          </w:rPr>
          <w:delText xml:space="preserve"> </w:delText>
        </w:r>
      </w:del>
      <w:del w:id="5067" w:author="Jomar Tigcal" w:date="2023-03-04T22:33:18Z">
        <w:r>
          <w:rPr>
            <w:sz w:val="20"/>
          </w:rPr>
          <w:delText>one</w:delText>
        </w:r>
      </w:del>
      <w:del w:id="5068" w:author="Jomar Tigcal" w:date="2023-03-04T22:33:18Z">
        <w:r>
          <w:rPr>
            <w:spacing w:val="-1"/>
            <w:sz w:val="20"/>
          </w:rPr>
          <w:delText xml:space="preserve"> </w:delText>
        </w:r>
      </w:del>
      <w:del w:id="5069" w:author="Jomar Tigcal" w:date="2023-03-04T22:33:18Z">
        <w:r>
          <w:rPr>
            <w:sz w:val="20"/>
          </w:rPr>
          <w:delText>way</w:delText>
        </w:r>
      </w:del>
      <w:del w:id="5070" w:author="Jomar Tigcal" w:date="2023-03-04T22:33:18Z">
        <w:r>
          <w:rPr>
            <w:spacing w:val="-1"/>
            <w:sz w:val="20"/>
          </w:rPr>
          <w:delText xml:space="preserve"> </w:delText>
        </w:r>
      </w:del>
      <w:del w:id="5071" w:author="Jomar Tigcal" w:date="2023-03-04T22:33:18Z">
        <w:r>
          <w:rPr>
            <w:sz w:val="20"/>
          </w:rPr>
          <w:delText>we</w:delText>
        </w:r>
      </w:del>
      <w:del w:id="5072" w:author="Jomar Tigcal" w:date="2023-03-04T22:33:18Z">
        <w:r>
          <w:rPr>
            <w:spacing w:val="-1"/>
            <w:sz w:val="20"/>
          </w:rPr>
          <w:delText xml:space="preserve"> </w:delText>
        </w:r>
      </w:del>
      <w:del w:id="5073" w:author="Jomar Tigcal" w:date="2023-03-04T22:33:18Z">
        <w:r>
          <w:rPr>
            <w:sz w:val="20"/>
          </w:rPr>
          <w:delText>can</w:delText>
        </w:r>
      </w:del>
      <w:del w:id="5074" w:author="Jomar Tigcal" w:date="2023-03-04T22:33:18Z">
        <w:r>
          <w:rPr>
            <w:spacing w:val="-1"/>
            <w:sz w:val="20"/>
          </w:rPr>
          <w:delText xml:space="preserve"> </w:delText>
        </w:r>
      </w:del>
      <w:del w:id="5075" w:author="Jomar Tigcal" w:date="2023-03-04T22:33:18Z">
        <w:r>
          <w:rPr>
            <w:sz w:val="20"/>
          </w:rPr>
          <w:delText>create</w:delText>
        </w:r>
      </w:del>
      <w:del w:id="5076" w:author="Jomar Tigcal" w:date="2023-03-04T22:33:18Z">
        <w:r>
          <w:rPr>
            <w:spacing w:val="-1"/>
            <w:sz w:val="20"/>
          </w:rPr>
          <w:delText xml:space="preserve"> </w:delText>
        </w:r>
      </w:del>
      <w:del w:id="5077" w:author="Jomar Tigcal" w:date="2023-03-04T22:33:18Z">
        <w:r>
          <w:rPr>
            <w:sz w:val="20"/>
          </w:rPr>
          <w:delText>the</w:delText>
        </w:r>
      </w:del>
      <w:del w:id="5078" w:author="Jomar Tigcal" w:date="2023-03-04T22:33:18Z">
        <w:r>
          <w:rPr>
            <w:spacing w:val="-2"/>
            <w:sz w:val="20"/>
          </w:rPr>
          <w:delText xml:space="preserve"> </w:delText>
        </w:r>
      </w:del>
      <w:del w:id="5079" w:author="Jomar Tigcal" w:date="2023-03-04T22:33:18Z">
        <w:r>
          <w:rPr>
            <w:i/>
            <w:sz w:val="20"/>
          </w:rPr>
          <w:delText>Password</w:delText>
        </w:r>
      </w:del>
      <w:del w:id="5080" w:author="Jomar Tigcal" w:date="2023-03-04T22:33:18Z">
        <w:r>
          <w:rPr>
            <w:i/>
            <w:spacing w:val="-1"/>
            <w:sz w:val="20"/>
          </w:rPr>
          <w:delText xml:space="preserve"> </w:delText>
        </w:r>
      </w:del>
      <w:del w:id="5081" w:author="Jomar Tigcal" w:date="2023-03-04T22:33:18Z">
        <w:r>
          <w:rPr>
            <w:i/>
            <w:sz w:val="20"/>
          </w:rPr>
          <w:delText>Generator</w:delText>
        </w:r>
      </w:del>
      <w:del w:id="5082" w:author="Jomar Tigcal" w:date="2023-03-04T22:33:18Z">
        <w:r>
          <w:rPr>
            <w:i/>
            <w:spacing w:val="-1"/>
            <w:sz w:val="20"/>
          </w:rPr>
          <w:delText xml:space="preserve"> </w:delText>
        </w:r>
      </w:del>
      <w:del w:id="5083" w:author="Jomar Tigcal" w:date="2023-03-04T22:33:18Z">
        <w:r>
          <w:rPr>
            <w:spacing w:val="-4"/>
            <w:sz w:val="20"/>
          </w:rPr>
          <w:delText>app:</w:delText>
        </w:r>
      </w:del>
    </w:p>
    <w:p>
      <w:pPr>
        <w:pStyle w:val="ListParagraph"/>
        <w:numPr>
          <w:ilvl w:val="1"/>
          <w:numId w:val="1"/>
        </w:numPr>
        <w:tabs>
          <w:tab w:val="clear" w:pos="720"/>
          <w:tab w:val="left" w:pos="1274" w:leader="none"/>
        </w:tabs>
        <w:spacing w:before="148" w:after="0"/>
        <w:ind w:left="1274" w:right="703" w:hanging="360"/>
        <w:jc w:val="left"/>
        <w:rPr>
          <w:sz w:val="20"/>
          <w:del w:id="5108" w:author="Jomar Tigcal" w:date="2023-03-04T22:33:18Z"/>
        </w:rPr>
      </w:pPr>
      <w:del w:id="5085" w:author="Jomar Tigcal" w:date="2023-03-04T22:33:18Z">
        <w:r>
          <w:rPr>
            <w:sz w:val="20"/>
          </w:rPr>
          <w:delText xml:space="preserve">Create a new project in Android Studio 4.0 or higher with </w:delText>
        </w:r>
      </w:del>
      <w:del w:id="5086" w:author="Jomar Tigcal" w:date="2023-03-04T22:33:18Z">
        <w:r>
          <w:rPr>
            <w:rFonts w:ascii="Courier New" w:hAnsi="Courier New"/>
            <w:b/>
          </w:rPr>
          <w:delText>Password Generator</w:delText>
        </w:r>
      </w:del>
      <w:del w:id="5087" w:author="Jomar Tigcal" w:date="2023-03-04T22:33:18Z">
        <w:r>
          <w:rPr>
            <w:rFonts w:ascii="Courier New" w:hAnsi="Courier New"/>
            <w:b/>
            <w:spacing w:val="-65"/>
          </w:rPr>
          <w:delText xml:space="preserve"> </w:delText>
        </w:r>
      </w:del>
      <w:del w:id="5088" w:author="Jomar Tigcal" w:date="2023-03-04T22:33:18Z">
        <w:r>
          <w:rPr>
            <w:sz w:val="20"/>
          </w:rPr>
          <w:delText xml:space="preserve">as the name. Set its package name to </w:delText>
        </w:r>
      </w:del>
      <w:del w:id="5089" w:author="Jomar Tigcal" w:date="2023-03-04T22:33:18Z">
        <w:r>
          <w:rPr>
            <w:rFonts w:ascii="Courier New" w:hAnsi="Courier New"/>
            <w:b/>
          </w:rPr>
          <w:delText>com.example. passwordgenerator</w:delText>
        </w:r>
      </w:del>
      <w:del w:id="5090" w:author="Jomar Tigcal" w:date="2023-03-04T22:33:18Z">
        <w:r>
          <w:rPr>
            <w:rFonts w:ascii="Courier New" w:hAnsi="Courier New"/>
            <w:b/>
            <w:spacing w:val="-80"/>
          </w:rPr>
          <w:delText xml:space="preserve"> </w:delText>
        </w:r>
      </w:del>
      <w:del w:id="5091" w:author="Jomar Tigcal" w:date="2023-03-04T22:33:18Z">
        <w:r>
          <w:rPr>
            <w:sz w:val="20"/>
          </w:rPr>
          <w:delText>and</w:delText>
        </w:r>
      </w:del>
      <w:del w:id="5092" w:author="Jomar Tigcal" w:date="2023-03-04T22:33:18Z">
        <w:r>
          <w:rPr>
            <w:spacing w:val="-8"/>
            <w:sz w:val="20"/>
          </w:rPr>
          <w:delText xml:space="preserve"> </w:delText>
        </w:r>
      </w:del>
      <w:del w:id="5093" w:author="Jomar Tigcal" w:date="2023-03-04T22:33:18Z">
        <w:r>
          <w:rPr>
            <w:rFonts w:ascii="Courier New" w:hAnsi="Courier New"/>
            <w:b/>
          </w:rPr>
          <w:delText>Minimum</w:delText>
        </w:r>
      </w:del>
      <w:del w:id="5094" w:author="Jomar Tigcal" w:date="2023-03-04T22:33:18Z">
        <w:r>
          <w:rPr>
            <w:rFonts w:ascii="Courier New" w:hAnsi="Courier New"/>
            <w:b/>
            <w:spacing w:val="-7"/>
          </w:rPr>
          <w:delText xml:space="preserve"> </w:delText>
        </w:r>
      </w:del>
      <w:del w:id="5095" w:author="Jomar Tigcal" w:date="2023-03-04T22:33:18Z">
        <w:r>
          <w:rPr>
            <w:rFonts w:ascii="Courier New" w:hAnsi="Courier New"/>
            <w:b/>
          </w:rPr>
          <w:delText>SDK</w:delText>
        </w:r>
      </w:del>
      <w:del w:id="5096" w:author="Jomar Tigcal" w:date="2023-03-04T22:33:18Z">
        <w:r>
          <w:rPr>
            <w:rFonts w:ascii="Courier New" w:hAnsi="Courier New"/>
            <w:b/>
            <w:spacing w:val="-80"/>
          </w:rPr>
          <w:delText xml:space="preserve"> </w:delText>
        </w:r>
      </w:del>
      <w:del w:id="5097" w:author="Jomar Tigcal" w:date="2023-03-04T22:33:18Z">
        <w:r>
          <w:rPr>
            <w:sz w:val="20"/>
          </w:rPr>
          <w:delText>to</w:delText>
        </w:r>
      </w:del>
      <w:del w:id="5098" w:author="Jomar Tigcal" w:date="2023-03-04T22:33:18Z">
        <w:r>
          <w:rPr>
            <w:spacing w:val="-4"/>
            <w:sz w:val="20"/>
          </w:rPr>
          <w:delText xml:space="preserve"> </w:delText>
        </w:r>
      </w:del>
      <w:del w:id="5099" w:author="Jomar Tigcal" w:date="2023-03-04T22:33:18Z">
        <w:r>
          <w:rPr>
            <w:rFonts w:ascii="Courier New" w:hAnsi="Courier New"/>
            <w:b/>
          </w:rPr>
          <w:delText>API</w:delText>
        </w:r>
      </w:del>
      <w:del w:id="5100" w:author="Jomar Tigcal" w:date="2023-03-04T22:33:18Z">
        <w:r>
          <w:rPr>
            <w:rFonts w:ascii="Courier New" w:hAnsi="Courier New"/>
            <w:b/>
            <w:spacing w:val="-7"/>
          </w:rPr>
          <w:delText xml:space="preserve"> </w:delText>
        </w:r>
      </w:del>
      <w:del w:id="5101" w:author="Jomar Tigcal" w:date="2023-03-04T22:33:18Z">
        <w:r>
          <w:rPr>
            <w:rFonts w:ascii="Courier New" w:hAnsi="Courier New"/>
            <w:b/>
          </w:rPr>
          <w:delText>21:</w:delText>
        </w:r>
      </w:del>
      <w:del w:id="5102" w:author="Jomar Tigcal" w:date="2023-03-04T22:33:18Z">
        <w:r>
          <w:rPr>
            <w:rFonts w:ascii="Courier New" w:hAnsi="Courier New"/>
            <w:b/>
            <w:spacing w:val="-7"/>
          </w:rPr>
          <w:delText xml:space="preserve"> </w:delText>
        </w:r>
      </w:del>
      <w:del w:id="5103" w:author="Jomar Tigcal" w:date="2023-03-04T22:33:18Z">
        <w:r>
          <w:rPr>
            <w:rFonts w:ascii="Courier New" w:hAnsi="Courier New"/>
            <w:b/>
          </w:rPr>
          <w:delText>Android</w:delText>
        </w:r>
      </w:del>
      <w:del w:id="5104" w:author="Jomar Tigcal" w:date="2023-03-04T22:33:18Z">
        <w:r>
          <w:rPr>
            <w:rFonts w:ascii="Courier New" w:hAnsi="Courier New"/>
            <w:b/>
            <w:spacing w:val="-7"/>
          </w:rPr>
          <w:delText xml:space="preserve"> </w:delText>
        </w:r>
      </w:del>
      <w:del w:id="5105" w:author="Jomar Tigcal" w:date="2023-03-04T22:33:18Z">
        <w:r>
          <w:rPr>
            <w:rFonts w:ascii="Courier New" w:hAnsi="Courier New"/>
            <w:b/>
          </w:rPr>
          <w:delText xml:space="preserve">5.0 </w:delText>
        </w:r>
      </w:del>
      <w:del w:id="5106" w:author="Jomar Tigcal" w:date="2023-03-04T22:33:18Z">
        <w:r>
          <w:rPr>
            <w:rFonts w:ascii="Courier New" w:hAnsi="Courier New"/>
            <w:b/>
            <w:spacing w:val="-2"/>
          </w:rPr>
          <w:delText>Lollipop</w:delText>
        </w:r>
      </w:del>
      <w:del w:id="5107" w:author="Jomar Tigcal" w:date="2023-03-04T22:33:18Z">
        <w:r>
          <w:rPr>
            <w:spacing w:val="-2"/>
            <w:sz w:val="20"/>
          </w:rPr>
          <w:delText>.</w:delText>
        </w:r>
      </w:del>
    </w:p>
    <w:p>
      <w:pPr>
        <w:pStyle w:val="ListParagraph"/>
        <w:numPr>
          <w:ilvl w:val="1"/>
          <w:numId w:val="1"/>
        </w:numPr>
        <w:tabs>
          <w:tab w:val="clear" w:pos="720"/>
          <w:tab w:val="left" w:pos="1274" w:leader="none"/>
        </w:tabs>
        <w:spacing w:before="141" w:after="0"/>
        <w:jc w:val="left"/>
        <w:rPr>
          <w:rFonts w:ascii="Courier New" w:hAnsi="Courier New"/>
          <w:b/>
          <w:b/>
          <w:del w:id="5122" w:author="Jomar Tigcal" w:date="2023-03-04T22:33:18Z"/>
        </w:rPr>
      </w:pPr>
      <w:del w:id="5109" w:author="Jomar Tigcal" w:date="2023-03-04T22:33:18Z">
        <w:r>
          <w:rPr>
            <w:sz w:val="20"/>
          </w:rPr>
          <w:delText>Add</w:delText>
        </w:r>
      </w:del>
      <w:del w:id="5110" w:author="Jomar Tigcal" w:date="2023-03-04T22:33:18Z">
        <w:r>
          <w:rPr>
            <w:spacing w:val="-7"/>
            <w:sz w:val="20"/>
          </w:rPr>
          <w:delText xml:space="preserve"> </w:delText>
        </w:r>
      </w:del>
      <w:del w:id="5111" w:author="Jomar Tigcal" w:date="2023-03-04T22:33:18Z">
        <w:r>
          <w:rPr>
            <w:sz w:val="20"/>
          </w:rPr>
          <w:delText>the</w:delText>
        </w:r>
      </w:del>
      <w:del w:id="5112" w:author="Jomar Tigcal" w:date="2023-03-04T22:33:18Z">
        <w:r>
          <w:rPr>
            <w:spacing w:val="-5"/>
            <w:sz w:val="20"/>
          </w:rPr>
          <w:delText xml:space="preserve"> </w:delText>
        </w:r>
      </w:del>
      <w:del w:id="5113" w:author="Jomar Tigcal" w:date="2023-03-04T22:33:18Z">
        <w:r>
          <w:rPr>
            <w:rFonts w:ascii="Courier New" w:hAnsi="Courier New"/>
            <w:b/>
          </w:rPr>
          <w:delText>MaterialComponents</w:delText>
        </w:r>
      </w:del>
      <w:del w:id="5114" w:author="Jomar Tigcal" w:date="2023-03-04T22:33:18Z">
        <w:r>
          <w:rPr>
            <w:rFonts w:ascii="Courier New" w:hAnsi="Courier New"/>
            <w:b/>
            <w:spacing w:val="-80"/>
          </w:rPr>
          <w:delText xml:space="preserve"> </w:delText>
        </w:r>
      </w:del>
      <w:del w:id="5115" w:author="Jomar Tigcal" w:date="2023-03-04T22:33:18Z">
        <w:r>
          <w:rPr>
            <w:sz w:val="20"/>
          </w:rPr>
          <w:delText>dependency</w:delText>
        </w:r>
      </w:del>
      <w:del w:id="5116" w:author="Jomar Tigcal" w:date="2023-03-04T22:33:18Z">
        <w:r>
          <w:rPr>
            <w:spacing w:val="-3"/>
            <w:sz w:val="20"/>
          </w:rPr>
          <w:delText xml:space="preserve"> </w:delText>
        </w:r>
      </w:del>
      <w:del w:id="5117" w:author="Jomar Tigcal" w:date="2023-03-04T22:33:18Z">
        <w:r>
          <w:rPr>
            <w:sz w:val="20"/>
          </w:rPr>
          <w:delText>to</w:delText>
        </w:r>
      </w:del>
      <w:del w:id="5118" w:author="Jomar Tigcal" w:date="2023-03-04T22:33:18Z">
        <w:r>
          <w:rPr>
            <w:spacing w:val="-3"/>
            <w:sz w:val="20"/>
          </w:rPr>
          <w:delText xml:space="preserve"> </w:delText>
        </w:r>
      </w:del>
      <w:del w:id="5119" w:author="Jomar Tigcal" w:date="2023-03-04T22:33:18Z">
        <w:r>
          <w:rPr>
            <w:sz w:val="20"/>
          </w:rPr>
          <w:delText>your</w:delText>
        </w:r>
      </w:del>
      <w:del w:id="5120" w:author="Jomar Tigcal" w:date="2023-03-04T22:33:18Z">
        <w:r>
          <w:rPr>
            <w:spacing w:val="-5"/>
            <w:sz w:val="20"/>
          </w:rPr>
          <w:delText xml:space="preserve"> </w:delText>
        </w:r>
      </w:del>
      <w:del w:id="5121" w:author="Jomar Tigcal" w:date="2023-03-04T22:33:18Z">
        <w:r>
          <w:rPr>
            <w:rFonts w:ascii="Courier New" w:hAnsi="Courier New"/>
            <w:b/>
            <w:spacing w:val="-2"/>
          </w:rPr>
          <w:delText>app/build.gradle</w:delText>
        </w:r>
      </w:del>
    </w:p>
    <w:p>
      <w:pPr>
        <w:pStyle w:val="TextBody"/>
        <w:ind w:left="1274" w:hanging="0"/>
        <w:rPr>
          <w:spacing w:val="-2"/>
          <w:del w:id="5124" w:author="Jomar Tigcal" w:date="2023-03-04T22:33:18Z"/>
        </w:rPr>
      </w:pPr>
      <w:del w:id="5123" w:author="Jomar Tigcal" w:date="2023-03-04T22:33:18Z">
        <w:r>
          <w:rPr>
            <w:spacing w:val="-2"/>
          </w:rPr>
          <w:delText>file:</w:delText>
        </w:r>
      </w:del>
    </w:p>
    <w:p>
      <w:pPr>
        <w:pStyle w:val="TextBody"/>
        <w:spacing w:before="4" w:after="0"/>
        <w:rPr>
          <w:sz w:val="9"/>
          <w:szCs w:val="9"/>
          <w:del w:id="5126" w:author="Jomar Tigcal" w:date="2023-03-05T00:10:30Z"/>
        </w:rPr>
      </w:pPr>
      <w:del w:id="5125" w:author="Jomar Tigcal" w:date="2023-03-05T00:10:30Z">
        <w:r>
          <w:rPr>
            <w:sz w:val="9"/>
            <w:szCs w:val="9"/>
          </w:rPr>
        </w:r>
      </w:del>
    </w:p>
    <w:p>
      <w:pPr>
        <w:pStyle w:val="TextBody"/>
        <w:spacing w:before="72" w:after="0"/>
        <w:ind w:left="1274" w:hanging="0"/>
        <w:rPr>
          <w:sz w:val="20"/>
          <w:del w:id="5148" w:author="Jomar Tigcal" w:date="2023-03-04T22:33:18Z"/>
        </w:rPr>
      </w:pPr>
      <w:del w:id="5127" w:author="Jomar Tigcal" w:date="2023-03-04T22:33:18Z">
        <w:r>
          <w:rPr>
            <w:sz w:val="20"/>
          </w:rPr>
          <w:delText>We</w:delText>
        </w:r>
      </w:del>
      <w:del w:id="5128" w:author="Jomar Tigcal" w:date="2023-03-04T22:33:18Z">
        <w:r>
          <w:rPr>
            <w:spacing w:val="-6"/>
            <w:sz w:val="20"/>
          </w:rPr>
          <w:delText xml:space="preserve"> </w:delText>
        </w:r>
      </w:del>
      <w:del w:id="5129" w:author="Jomar Tigcal" w:date="2023-03-04T22:33:18Z">
        <w:r>
          <w:rPr>
            <w:sz w:val="20"/>
          </w:rPr>
          <w:delText>will</w:delText>
        </w:r>
      </w:del>
      <w:del w:id="5130" w:author="Jomar Tigcal" w:date="2023-03-04T22:33:18Z">
        <w:r>
          <w:rPr>
            <w:spacing w:val="-2"/>
            <w:sz w:val="20"/>
          </w:rPr>
          <w:delText xml:space="preserve"> </w:delText>
        </w:r>
      </w:del>
      <w:del w:id="5131" w:author="Jomar Tigcal" w:date="2023-03-04T22:33:18Z">
        <w:r>
          <w:rPr>
            <w:sz w:val="20"/>
          </w:rPr>
          <w:delText>add</w:delText>
        </w:r>
      </w:del>
      <w:del w:id="5132" w:author="Jomar Tigcal" w:date="2023-03-04T22:33:18Z">
        <w:r>
          <w:rPr>
            <w:spacing w:val="-3"/>
            <w:sz w:val="20"/>
          </w:rPr>
          <w:delText xml:space="preserve"> </w:delText>
        </w:r>
      </w:del>
      <w:del w:id="5133" w:author="Jomar Tigcal" w:date="2023-03-04T22:33:18Z">
        <w:r>
          <w:rPr>
            <w:sz w:val="20"/>
          </w:rPr>
          <w:delText>this</w:delText>
        </w:r>
      </w:del>
      <w:del w:id="5134" w:author="Jomar Tigcal" w:date="2023-03-04T22:33:18Z">
        <w:r>
          <w:rPr>
            <w:spacing w:val="-3"/>
            <w:sz w:val="20"/>
          </w:rPr>
          <w:delText xml:space="preserve"> </w:delText>
        </w:r>
      </w:del>
      <w:del w:id="5135" w:author="Jomar Tigcal" w:date="2023-03-04T22:33:18Z">
        <w:r>
          <w:rPr>
            <w:sz w:val="20"/>
          </w:rPr>
          <w:delText>so</w:delText>
        </w:r>
      </w:del>
      <w:del w:id="5136" w:author="Jomar Tigcal" w:date="2023-03-04T22:33:18Z">
        <w:r>
          <w:rPr>
            <w:spacing w:val="-3"/>
            <w:sz w:val="20"/>
          </w:rPr>
          <w:delText xml:space="preserve"> </w:delText>
        </w:r>
      </w:del>
      <w:del w:id="5137" w:author="Jomar Tigcal" w:date="2023-03-04T22:33:18Z">
        <w:r>
          <w:rPr>
            <w:sz w:val="20"/>
          </w:rPr>
          <w:delText>that</w:delText>
        </w:r>
      </w:del>
      <w:del w:id="5138" w:author="Jomar Tigcal" w:date="2023-03-04T22:33:18Z">
        <w:r>
          <w:rPr>
            <w:spacing w:val="-2"/>
            <w:sz w:val="20"/>
          </w:rPr>
          <w:delText xml:space="preserve"> </w:delText>
        </w:r>
      </w:del>
      <w:del w:id="5139" w:author="Jomar Tigcal" w:date="2023-03-04T22:33:18Z">
        <w:r>
          <w:rPr>
            <w:sz w:val="20"/>
          </w:rPr>
          <w:delText>we</w:delText>
        </w:r>
      </w:del>
      <w:del w:id="5140" w:author="Jomar Tigcal" w:date="2023-03-04T22:33:18Z">
        <w:r>
          <w:rPr>
            <w:spacing w:val="-3"/>
            <w:sz w:val="20"/>
          </w:rPr>
          <w:delText xml:space="preserve"> </w:delText>
        </w:r>
      </w:del>
      <w:del w:id="5141" w:author="Jomar Tigcal" w:date="2023-03-04T22:33:18Z">
        <w:r>
          <w:rPr>
            <w:sz w:val="20"/>
          </w:rPr>
          <w:delText>can</w:delText>
        </w:r>
      </w:del>
      <w:del w:id="5142" w:author="Jomar Tigcal" w:date="2023-03-04T22:33:18Z">
        <w:r>
          <w:rPr>
            <w:spacing w:val="-2"/>
            <w:sz w:val="20"/>
          </w:rPr>
          <w:delText xml:space="preserve"> </w:delText>
        </w:r>
      </w:del>
      <w:del w:id="5143" w:author="Jomar Tigcal" w:date="2023-03-04T22:33:18Z">
        <w:r>
          <w:rPr>
            <w:sz w:val="20"/>
          </w:rPr>
          <w:delText>use</w:delText>
        </w:r>
      </w:del>
      <w:del w:id="5144" w:author="Jomar Tigcal" w:date="2023-03-04T22:33:18Z">
        <w:r>
          <w:rPr>
            <w:spacing w:val="-3"/>
            <w:sz w:val="20"/>
          </w:rPr>
          <w:delText xml:space="preserve"> </w:delText>
        </w:r>
      </w:del>
      <w:del w:id="5145" w:author="Jomar Tigcal" w:date="2023-03-04T22:33:18Z">
        <w:r>
          <w:rPr>
            <w:rFonts w:ascii="Courier New" w:hAnsi="Courier New"/>
            <w:b/>
          </w:rPr>
          <w:delText>TextInputLayout</w:delText>
        </w:r>
      </w:del>
      <w:del w:id="5146" w:author="Jomar Tigcal" w:date="2023-03-04T22:33:18Z">
        <w:r>
          <w:rPr>
            <w:rFonts w:ascii="Courier New" w:hAnsi="Courier New"/>
            <w:b/>
            <w:spacing w:val="-80"/>
          </w:rPr>
          <w:delText xml:space="preserve"> </w:delText>
        </w:r>
      </w:del>
      <w:del w:id="5147" w:author="Jomar Tigcal" w:date="2023-03-04T22:33:18Z">
        <w:r>
          <w:rPr>
            <w:spacing w:val="-5"/>
            <w:sz w:val="20"/>
          </w:rPr>
          <w:delText>and</w:delText>
        </w:r>
      </w:del>
    </w:p>
    <w:p>
      <w:pPr>
        <w:pStyle w:val="Normal"/>
        <w:ind w:left="1274" w:hanging="0"/>
        <w:rPr>
          <w:sz w:val="20"/>
          <w:del w:id="5167" w:author="Jomar Tigcal" w:date="2023-03-04T22:33:18Z"/>
        </w:rPr>
      </w:pPr>
      <w:del w:id="5149" w:author="Jomar Tigcal" w:date="2023-03-04T22:33:18Z">
        <w:r>
          <w:rPr>
            <w:rFonts w:ascii="Courier New" w:hAnsi="Courier New"/>
            <w:b/>
          </w:rPr>
          <w:delText>TextInputEditText</w:delText>
        </w:r>
      </w:del>
      <w:del w:id="5150" w:author="Jomar Tigcal" w:date="2023-03-04T22:33:18Z">
        <w:r>
          <w:rPr>
            <w:rFonts w:ascii="Courier New" w:hAnsi="Courier New"/>
            <w:b/>
            <w:spacing w:val="-80"/>
          </w:rPr>
          <w:delText xml:space="preserve"> </w:delText>
        </w:r>
      </w:del>
      <w:del w:id="5151" w:author="Jomar Tigcal" w:date="2023-03-04T22:33:18Z">
        <w:r>
          <w:rPr>
            <w:sz w:val="20"/>
          </w:rPr>
          <w:delText>for</w:delText>
        </w:r>
      </w:del>
      <w:del w:id="5152" w:author="Jomar Tigcal" w:date="2023-03-04T22:33:18Z">
        <w:r>
          <w:rPr>
            <w:spacing w:val="-6"/>
            <w:sz w:val="20"/>
          </w:rPr>
          <w:delText xml:space="preserve"> </w:delText>
        </w:r>
      </w:del>
      <w:del w:id="5153" w:author="Jomar Tigcal" w:date="2023-03-04T22:33:18Z">
        <w:r>
          <w:rPr>
            <w:sz w:val="20"/>
          </w:rPr>
          <w:delText>the</w:delText>
        </w:r>
      </w:del>
      <w:del w:id="5154" w:author="Jomar Tigcal" w:date="2023-03-04T22:33:18Z">
        <w:r>
          <w:rPr>
            <w:spacing w:val="-2"/>
            <w:sz w:val="20"/>
          </w:rPr>
          <w:delText xml:space="preserve"> </w:delText>
        </w:r>
      </w:del>
      <w:del w:id="5155" w:author="Jomar Tigcal" w:date="2023-03-04T22:33:18Z">
        <w:r>
          <w:rPr>
            <w:sz w:val="20"/>
          </w:rPr>
          <w:delText>input</w:delText>
        </w:r>
      </w:del>
      <w:del w:id="5156" w:author="Jomar Tigcal" w:date="2023-03-04T22:33:18Z">
        <w:r>
          <w:rPr>
            <w:spacing w:val="-3"/>
            <w:sz w:val="20"/>
          </w:rPr>
          <w:delText xml:space="preserve"> </w:delText>
        </w:r>
      </w:del>
      <w:del w:id="5157" w:author="Jomar Tigcal" w:date="2023-03-04T22:33:18Z">
        <w:r>
          <w:rPr>
            <w:sz w:val="20"/>
          </w:rPr>
          <w:delText>text</w:delText>
        </w:r>
      </w:del>
      <w:del w:id="5158" w:author="Jomar Tigcal" w:date="2023-03-04T22:33:18Z">
        <w:r>
          <w:rPr>
            <w:spacing w:val="-2"/>
            <w:sz w:val="20"/>
          </w:rPr>
          <w:delText xml:space="preserve"> </w:delText>
        </w:r>
      </w:del>
      <w:del w:id="5159" w:author="Jomar Tigcal" w:date="2023-03-04T22:33:18Z">
        <w:r>
          <w:rPr>
            <w:sz w:val="20"/>
          </w:rPr>
          <w:delText>field</w:delText>
        </w:r>
      </w:del>
      <w:del w:id="5160" w:author="Jomar Tigcal" w:date="2023-03-04T22:33:18Z">
        <w:r>
          <w:rPr>
            <w:spacing w:val="-3"/>
            <w:sz w:val="20"/>
          </w:rPr>
          <w:delText xml:space="preserve"> </w:delText>
        </w:r>
      </w:del>
      <w:del w:id="5161" w:author="Jomar Tigcal" w:date="2023-03-04T22:33:18Z">
        <w:r>
          <w:rPr>
            <w:sz w:val="20"/>
          </w:rPr>
          <w:delText>for</w:delText>
        </w:r>
      </w:del>
      <w:del w:id="5162" w:author="Jomar Tigcal" w:date="2023-03-04T22:33:18Z">
        <w:r>
          <w:rPr>
            <w:spacing w:val="-2"/>
            <w:sz w:val="20"/>
          </w:rPr>
          <w:delText xml:space="preserve"> </w:delText>
        </w:r>
      </w:del>
      <w:del w:id="5163" w:author="Jomar Tigcal" w:date="2023-03-04T22:33:18Z">
        <w:r>
          <w:rPr>
            <w:sz w:val="20"/>
          </w:rPr>
          <w:delText>the</w:delText>
        </w:r>
      </w:del>
      <w:del w:id="5164" w:author="Jomar Tigcal" w:date="2023-03-04T22:33:18Z">
        <w:r>
          <w:rPr>
            <w:spacing w:val="-3"/>
            <w:sz w:val="20"/>
          </w:rPr>
          <w:delText xml:space="preserve"> </w:delText>
        </w:r>
      </w:del>
      <w:del w:id="5165" w:author="Jomar Tigcal" w:date="2023-03-04T22:33:18Z">
        <w:r>
          <w:rPr>
            <w:sz w:val="20"/>
          </w:rPr>
          <w:delText>password</w:delText>
        </w:r>
      </w:del>
      <w:del w:id="5166" w:author="Jomar Tigcal" w:date="2023-03-04T22:33:18Z">
        <w:r>
          <w:rPr>
            <w:spacing w:val="-2"/>
            <w:sz w:val="20"/>
          </w:rPr>
          <w:delText xml:space="preserve"> length.</w:delText>
        </w:r>
      </w:del>
    </w:p>
    <w:p>
      <w:pPr>
        <w:pStyle w:val="ListParagraph"/>
        <w:numPr>
          <w:ilvl w:val="1"/>
          <w:numId w:val="1"/>
        </w:numPr>
        <w:tabs>
          <w:tab w:val="clear" w:pos="720"/>
          <w:tab w:val="left" w:pos="1274" w:leader="none"/>
        </w:tabs>
        <w:spacing w:before="140" w:after="0"/>
        <w:jc w:val="left"/>
        <w:rPr>
          <w:sz w:val="20"/>
          <w:del w:id="5189" w:author="Jomar Tigcal" w:date="2023-03-04T22:33:18Z"/>
        </w:rPr>
      </w:pPr>
      <w:del w:id="5168" w:author="Jomar Tigcal" w:date="2023-03-04T22:33:18Z">
        <w:r>
          <w:rPr>
            <w:sz w:val="20"/>
          </w:rPr>
          <w:delText>Make</w:delText>
        </w:r>
      </w:del>
      <w:del w:id="5169" w:author="Jomar Tigcal" w:date="2023-03-04T22:33:18Z">
        <w:r>
          <w:rPr>
            <w:spacing w:val="-5"/>
            <w:sz w:val="20"/>
          </w:rPr>
          <w:delText xml:space="preserve"> </w:delText>
        </w:r>
      </w:del>
      <w:del w:id="5170" w:author="Jomar Tigcal" w:date="2023-03-04T22:33:18Z">
        <w:r>
          <w:rPr>
            <w:sz w:val="20"/>
          </w:rPr>
          <w:delText>sure</w:delText>
        </w:r>
      </w:del>
      <w:del w:id="5171" w:author="Jomar Tigcal" w:date="2023-03-04T22:33:18Z">
        <w:r>
          <w:rPr>
            <w:spacing w:val="-2"/>
            <w:sz w:val="20"/>
          </w:rPr>
          <w:delText xml:space="preserve"> </w:delText>
        </w:r>
      </w:del>
      <w:del w:id="5172" w:author="Jomar Tigcal" w:date="2023-03-04T22:33:18Z">
        <w:r>
          <w:rPr>
            <w:sz w:val="20"/>
          </w:rPr>
          <w:delText>that</w:delText>
        </w:r>
      </w:del>
      <w:del w:id="5173" w:author="Jomar Tigcal" w:date="2023-03-04T22:33:18Z">
        <w:r>
          <w:rPr>
            <w:spacing w:val="-3"/>
            <w:sz w:val="20"/>
          </w:rPr>
          <w:delText xml:space="preserve"> </w:delText>
        </w:r>
      </w:del>
      <w:del w:id="5174" w:author="Jomar Tigcal" w:date="2023-03-04T22:33:18Z">
        <w:r>
          <w:rPr>
            <w:sz w:val="20"/>
          </w:rPr>
          <w:delText>the</w:delText>
        </w:r>
      </w:del>
      <w:del w:id="5175" w:author="Jomar Tigcal" w:date="2023-03-04T22:33:18Z">
        <w:r>
          <w:rPr>
            <w:spacing w:val="-2"/>
            <w:sz w:val="20"/>
          </w:rPr>
          <w:delText xml:space="preserve"> </w:delText>
        </w:r>
      </w:del>
      <w:del w:id="5176" w:author="Jomar Tigcal" w:date="2023-03-04T22:33:18Z">
        <w:r>
          <w:rPr>
            <w:sz w:val="20"/>
          </w:rPr>
          <w:delText>dependency</w:delText>
        </w:r>
      </w:del>
      <w:del w:id="5177" w:author="Jomar Tigcal" w:date="2023-03-04T22:33:18Z">
        <w:r>
          <w:rPr>
            <w:spacing w:val="-2"/>
            <w:sz w:val="20"/>
          </w:rPr>
          <w:delText xml:space="preserve"> </w:delText>
        </w:r>
      </w:del>
      <w:del w:id="5178" w:author="Jomar Tigcal" w:date="2023-03-04T22:33:18Z">
        <w:r>
          <w:rPr>
            <w:sz w:val="20"/>
          </w:rPr>
          <w:delText>for</w:delText>
        </w:r>
      </w:del>
      <w:del w:id="5179" w:author="Jomar Tigcal" w:date="2023-03-04T22:33:18Z">
        <w:r>
          <w:rPr>
            <w:spacing w:val="-5"/>
            <w:sz w:val="20"/>
          </w:rPr>
          <w:delText xml:space="preserve"> </w:delText>
        </w:r>
      </w:del>
      <w:del w:id="5180" w:author="Jomar Tigcal" w:date="2023-03-04T22:33:18Z">
        <w:r>
          <w:rPr>
            <w:rFonts w:ascii="Courier New" w:hAnsi="Courier New"/>
            <w:b/>
          </w:rPr>
          <w:delText>ConstraintLayout</w:delText>
        </w:r>
      </w:del>
      <w:del w:id="5181" w:author="Jomar Tigcal" w:date="2023-03-04T22:33:18Z">
        <w:r>
          <w:rPr>
            <w:rFonts w:ascii="Courier New" w:hAnsi="Courier New"/>
            <w:b/>
            <w:spacing w:val="-80"/>
          </w:rPr>
          <w:delText xml:space="preserve"> </w:delText>
        </w:r>
      </w:del>
      <w:del w:id="5182" w:author="Jomar Tigcal" w:date="2023-03-04T22:33:18Z">
        <w:r>
          <w:rPr>
            <w:sz w:val="20"/>
          </w:rPr>
          <w:delText>is</w:delText>
        </w:r>
      </w:del>
      <w:del w:id="5183" w:author="Jomar Tigcal" w:date="2023-03-04T22:33:18Z">
        <w:r>
          <w:rPr>
            <w:spacing w:val="-2"/>
            <w:sz w:val="20"/>
          </w:rPr>
          <w:delText xml:space="preserve"> </w:delText>
        </w:r>
      </w:del>
      <w:del w:id="5184" w:author="Jomar Tigcal" w:date="2023-03-04T22:33:18Z">
        <w:r>
          <w:rPr>
            <w:sz w:val="20"/>
          </w:rPr>
          <w:delText>version</w:delText>
        </w:r>
      </w:del>
      <w:del w:id="5185" w:author="Jomar Tigcal" w:date="2023-03-04T22:33:18Z">
        <w:r>
          <w:rPr>
            <w:spacing w:val="-2"/>
            <w:sz w:val="20"/>
          </w:rPr>
          <w:delText xml:space="preserve"> </w:delText>
        </w:r>
      </w:del>
      <w:del w:id="5186" w:author="Jomar Tigcal" w:date="2023-03-04T22:33:18Z">
        <w:r>
          <w:rPr>
            <w:sz w:val="20"/>
          </w:rPr>
          <w:delText>2</w:delText>
        </w:r>
      </w:del>
      <w:del w:id="5187" w:author="Jomar Tigcal" w:date="2023-03-04T22:33:18Z">
        <w:r>
          <w:rPr>
            <w:spacing w:val="-2"/>
            <w:sz w:val="20"/>
          </w:rPr>
          <w:delText xml:space="preserve"> </w:delText>
        </w:r>
      </w:del>
      <w:del w:id="5188" w:author="Jomar Tigcal" w:date="2023-03-04T22:33:18Z">
        <w:r>
          <w:rPr>
            <w:spacing w:val="-5"/>
            <w:sz w:val="20"/>
          </w:rPr>
          <w:delText>or</w:delText>
        </w:r>
      </w:del>
    </w:p>
    <w:p>
      <w:pPr>
        <w:pStyle w:val="TextBody"/>
        <w:spacing w:before="1" w:after="0"/>
        <w:ind w:left="1274" w:hanging="0"/>
        <w:rPr>
          <w:del w:id="5194" w:author="Jomar Tigcal" w:date="2023-03-04T22:33:18Z"/>
        </w:rPr>
      </w:pPr>
      <w:del w:id="5190" w:author="Jomar Tigcal" w:date="2023-03-04T22:33:18Z">
        <w:r>
          <w:rPr/>
          <w:delText>above,</w:delText>
        </w:r>
      </w:del>
      <w:del w:id="5191" w:author="Jomar Tigcal" w:date="2023-03-04T22:33:18Z">
        <w:r>
          <w:rPr>
            <w:spacing w:val="-4"/>
          </w:rPr>
          <w:delText xml:space="preserve"> </w:delText>
        </w:r>
      </w:del>
      <w:del w:id="5192" w:author="Jomar Tigcal" w:date="2023-03-04T22:33:18Z">
        <w:r>
          <w:rPr/>
          <w:delText>for</w:delText>
        </w:r>
      </w:del>
      <w:del w:id="5193" w:author="Jomar Tigcal" w:date="2023-03-04T22:33:18Z">
        <w:r>
          <w:rPr>
            <w:spacing w:val="-2"/>
          </w:rPr>
          <w:delText xml:space="preserve"> example:</w:delText>
        </w:r>
      </w:del>
    </w:p>
    <w:p>
      <w:pPr>
        <w:pStyle w:val="TextBody"/>
        <w:spacing w:before="4" w:after="0"/>
        <w:rPr>
          <w:sz w:val="9"/>
          <w:szCs w:val="9"/>
          <w:del w:id="5196" w:author="Jomar Tigcal" w:date="2023-03-05T00:10:30Z"/>
        </w:rPr>
      </w:pPr>
      <w:del w:id="5195" w:author="Jomar Tigcal" w:date="2023-03-05T00:10:30Z">
        <w:r>
          <w:rPr>
            <w:sz w:val="9"/>
            <w:szCs w:val="9"/>
          </w:rPr>
        </w:r>
      </w:del>
    </w:p>
    <w:p>
      <w:pPr>
        <w:pStyle w:val="TextBody"/>
        <w:spacing w:before="152" w:after="0"/>
        <w:ind w:left="1274" w:hanging="0"/>
        <w:rPr>
          <w:sz w:val="20"/>
          <w:del w:id="5218" w:author="Jomar Tigcal" w:date="2023-03-04T22:33:18Z"/>
        </w:rPr>
      </w:pPr>
      <w:del w:id="5197" w:author="Jomar Tigcal" w:date="2023-03-04T22:33:18Z">
        <w:r>
          <w:rPr>
            <w:sz w:val="20"/>
          </w:rPr>
          <w:delText>This</w:delText>
        </w:r>
      </w:del>
      <w:del w:id="5198" w:author="Jomar Tigcal" w:date="2023-03-04T22:33:18Z">
        <w:r>
          <w:rPr>
            <w:spacing w:val="-5"/>
            <w:sz w:val="20"/>
          </w:rPr>
          <w:delText xml:space="preserve"> </w:delText>
        </w:r>
      </w:del>
      <w:del w:id="5199" w:author="Jomar Tigcal" w:date="2023-03-04T22:33:18Z">
        <w:r>
          <w:rPr>
            <w:sz w:val="20"/>
          </w:rPr>
          <w:delText>will</w:delText>
        </w:r>
      </w:del>
      <w:del w:id="5200" w:author="Jomar Tigcal" w:date="2023-03-04T22:33:18Z">
        <w:r>
          <w:rPr>
            <w:spacing w:val="-2"/>
            <w:sz w:val="20"/>
          </w:rPr>
          <w:delText xml:space="preserve"> </w:delText>
        </w:r>
      </w:del>
      <w:del w:id="5201" w:author="Jomar Tigcal" w:date="2023-03-04T22:33:18Z">
        <w:r>
          <w:rPr>
            <w:sz w:val="20"/>
          </w:rPr>
          <w:delText>allow</w:delText>
        </w:r>
      </w:del>
      <w:del w:id="5202" w:author="Jomar Tigcal" w:date="2023-03-04T22:33:18Z">
        <w:r>
          <w:rPr>
            <w:spacing w:val="-3"/>
            <w:sz w:val="20"/>
          </w:rPr>
          <w:delText xml:space="preserve"> </w:delText>
        </w:r>
      </w:del>
      <w:del w:id="5203" w:author="Jomar Tigcal" w:date="2023-03-04T22:33:18Z">
        <w:r>
          <w:rPr>
            <w:sz w:val="20"/>
          </w:rPr>
          <w:delText>us</w:delText>
        </w:r>
      </w:del>
      <w:del w:id="5204" w:author="Jomar Tigcal" w:date="2023-03-04T22:33:18Z">
        <w:r>
          <w:rPr>
            <w:spacing w:val="-2"/>
            <w:sz w:val="20"/>
          </w:rPr>
          <w:delText xml:space="preserve"> </w:delText>
        </w:r>
      </w:del>
      <w:del w:id="5205" w:author="Jomar Tigcal" w:date="2023-03-04T22:33:18Z">
        <w:r>
          <w:rPr>
            <w:sz w:val="20"/>
          </w:rPr>
          <w:delText>to</w:delText>
        </w:r>
      </w:del>
      <w:del w:id="5206" w:author="Jomar Tigcal" w:date="2023-03-04T22:33:18Z">
        <w:r>
          <w:rPr>
            <w:spacing w:val="-2"/>
            <w:sz w:val="20"/>
          </w:rPr>
          <w:delText xml:space="preserve"> </w:delText>
        </w:r>
      </w:del>
      <w:del w:id="5207" w:author="Jomar Tigcal" w:date="2023-03-04T22:33:18Z">
        <w:r>
          <w:rPr>
            <w:sz w:val="20"/>
          </w:rPr>
          <w:delText>use</w:delText>
        </w:r>
      </w:del>
      <w:del w:id="5208" w:author="Jomar Tigcal" w:date="2023-03-04T22:33:18Z">
        <w:r>
          <w:rPr>
            <w:spacing w:val="-3"/>
            <w:sz w:val="20"/>
          </w:rPr>
          <w:delText xml:space="preserve"> </w:delText>
        </w:r>
      </w:del>
      <w:del w:id="5209" w:author="Jomar Tigcal" w:date="2023-03-04T22:33:18Z">
        <w:r>
          <w:rPr>
            <w:rFonts w:ascii="Courier New" w:hAnsi="Courier New"/>
            <w:b/>
          </w:rPr>
          <w:delText>MotionLayout</w:delText>
        </w:r>
      </w:del>
      <w:del w:id="5210" w:author="Jomar Tigcal" w:date="2023-03-04T22:33:18Z">
        <w:r>
          <w:rPr>
            <w:rFonts w:ascii="Courier New" w:hAnsi="Courier New"/>
            <w:b/>
            <w:spacing w:val="-80"/>
          </w:rPr>
          <w:delText xml:space="preserve"> </w:delText>
        </w:r>
      </w:del>
      <w:del w:id="5211" w:author="Jomar Tigcal" w:date="2023-03-04T22:33:18Z">
        <w:r>
          <w:rPr>
            <w:sz w:val="20"/>
          </w:rPr>
          <w:delText>in</w:delText>
        </w:r>
      </w:del>
      <w:del w:id="5212" w:author="Jomar Tigcal" w:date="2023-03-04T22:33:18Z">
        <w:r>
          <w:rPr>
            <w:spacing w:val="-2"/>
            <w:sz w:val="20"/>
          </w:rPr>
          <w:delText xml:space="preserve"> </w:delText>
        </w:r>
      </w:del>
      <w:del w:id="5213" w:author="Jomar Tigcal" w:date="2023-03-04T22:33:18Z">
        <w:r>
          <w:rPr>
            <w:sz w:val="20"/>
          </w:rPr>
          <w:delText>our</w:delText>
        </w:r>
      </w:del>
      <w:del w:id="5214" w:author="Jomar Tigcal" w:date="2023-03-04T22:33:18Z">
        <w:r>
          <w:rPr>
            <w:spacing w:val="-2"/>
            <w:sz w:val="20"/>
          </w:rPr>
          <w:delText xml:space="preserve"> </w:delText>
        </w:r>
      </w:del>
      <w:del w:id="5215" w:author="Jomar Tigcal" w:date="2023-03-04T22:33:18Z">
        <w:r>
          <w:rPr>
            <w:sz w:val="20"/>
          </w:rPr>
          <w:delText>layout</w:delText>
        </w:r>
      </w:del>
      <w:del w:id="5216" w:author="Jomar Tigcal" w:date="2023-03-04T22:33:18Z">
        <w:r>
          <w:rPr>
            <w:spacing w:val="-1"/>
            <w:sz w:val="20"/>
          </w:rPr>
          <w:delText xml:space="preserve"> </w:delText>
        </w:r>
      </w:del>
      <w:del w:id="5217" w:author="Jomar Tigcal" w:date="2023-03-04T22:33:18Z">
        <w:r>
          <w:rPr>
            <w:spacing w:val="-2"/>
            <w:sz w:val="20"/>
          </w:rPr>
          <w:delText>files.</w:delText>
        </w:r>
      </w:del>
    </w:p>
    <w:p>
      <w:pPr>
        <w:pStyle w:val="ListParagraph"/>
        <w:numPr>
          <w:ilvl w:val="1"/>
          <w:numId w:val="1"/>
        </w:numPr>
        <w:tabs>
          <w:tab w:val="clear" w:pos="720"/>
          <w:tab w:val="left" w:pos="819" w:leader="none"/>
        </w:tabs>
        <w:spacing w:before="140" w:after="0"/>
        <w:ind w:left="818" w:hanging="361"/>
        <w:jc w:val="center"/>
        <w:rPr>
          <w:sz w:val="20"/>
          <w:del w:id="5246" w:author="Jomar Tigcal" w:date="2023-03-04T22:33:18Z"/>
        </w:rPr>
      </w:pPr>
      <w:del w:id="5219" w:author="Jomar Tigcal" w:date="2023-03-04T22:33:18Z">
        <w:r>
          <w:rPr>
            <w:sz w:val="20"/>
          </w:rPr>
          <w:delText>Open</w:delText>
        </w:r>
      </w:del>
      <w:del w:id="5220" w:author="Jomar Tigcal" w:date="2023-03-04T22:33:18Z">
        <w:r>
          <w:rPr>
            <w:spacing w:val="-8"/>
            <w:sz w:val="20"/>
          </w:rPr>
          <w:delText xml:space="preserve"> </w:delText>
        </w:r>
      </w:del>
      <w:del w:id="5221" w:author="Jomar Tigcal" w:date="2023-03-04T22:33:18Z">
        <w:r>
          <w:rPr>
            <w:sz w:val="20"/>
          </w:rPr>
          <w:delText>the</w:delText>
        </w:r>
      </w:del>
      <w:del w:id="5222" w:author="Jomar Tigcal" w:date="2023-03-04T22:33:18Z">
        <w:r>
          <w:rPr>
            <w:spacing w:val="-4"/>
            <w:sz w:val="20"/>
          </w:rPr>
          <w:delText xml:space="preserve"> </w:delText>
        </w:r>
      </w:del>
      <w:del w:id="5223" w:author="Jomar Tigcal" w:date="2023-03-04T22:33:18Z">
        <w:r>
          <w:rPr>
            <w:rFonts w:ascii="Courier New" w:hAnsi="Courier New"/>
            <w:b/>
          </w:rPr>
          <w:delText>themes.xml</w:delText>
        </w:r>
      </w:del>
      <w:del w:id="5224" w:author="Jomar Tigcal" w:date="2023-03-04T22:33:18Z">
        <w:r>
          <w:rPr>
            <w:rFonts w:ascii="Courier New" w:hAnsi="Courier New"/>
            <w:b/>
            <w:spacing w:val="-80"/>
          </w:rPr>
          <w:delText xml:space="preserve"> </w:delText>
        </w:r>
      </w:del>
      <w:del w:id="5225" w:author="Jomar Tigcal" w:date="2023-03-04T22:33:18Z">
        <w:r>
          <w:rPr>
            <w:sz w:val="20"/>
          </w:rPr>
          <w:delText>file</w:delText>
        </w:r>
      </w:del>
      <w:del w:id="5226" w:author="Jomar Tigcal" w:date="2023-03-04T22:33:18Z">
        <w:r>
          <w:rPr>
            <w:spacing w:val="-3"/>
            <w:sz w:val="20"/>
          </w:rPr>
          <w:delText xml:space="preserve"> </w:delText>
        </w:r>
      </w:del>
      <w:del w:id="5227" w:author="Jomar Tigcal" w:date="2023-03-04T22:33:18Z">
        <w:r>
          <w:rPr>
            <w:sz w:val="20"/>
          </w:rPr>
          <w:delText>and</w:delText>
        </w:r>
      </w:del>
      <w:del w:id="5228" w:author="Jomar Tigcal" w:date="2023-03-04T22:33:18Z">
        <w:r>
          <w:rPr>
            <w:spacing w:val="-4"/>
            <w:sz w:val="20"/>
          </w:rPr>
          <w:delText xml:space="preserve"> </w:delText>
        </w:r>
      </w:del>
      <w:del w:id="5229" w:author="Jomar Tigcal" w:date="2023-03-04T22:33:18Z">
        <w:r>
          <w:rPr>
            <w:sz w:val="20"/>
          </w:rPr>
          <w:delText>make</w:delText>
        </w:r>
      </w:del>
      <w:del w:id="5230" w:author="Jomar Tigcal" w:date="2023-03-04T22:33:18Z">
        <w:r>
          <w:rPr>
            <w:spacing w:val="-4"/>
            <w:sz w:val="20"/>
          </w:rPr>
          <w:delText xml:space="preserve"> </w:delText>
        </w:r>
      </w:del>
      <w:del w:id="5231" w:author="Jomar Tigcal" w:date="2023-03-04T22:33:18Z">
        <w:r>
          <w:rPr>
            <w:sz w:val="20"/>
          </w:rPr>
          <w:delText>sure</w:delText>
        </w:r>
      </w:del>
      <w:del w:id="5232" w:author="Jomar Tigcal" w:date="2023-03-04T22:33:18Z">
        <w:r>
          <w:rPr>
            <w:spacing w:val="-2"/>
            <w:sz w:val="20"/>
          </w:rPr>
          <w:delText xml:space="preserve"> </w:delText>
        </w:r>
      </w:del>
      <w:del w:id="5233" w:author="Jomar Tigcal" w:date="2023-03-04T22:33:18Z">
        <w:r>
          <w:rPr>
            <w:sz w:val="20"/>
          </w:rPr>
          <w:delText>that</w:delText>
        </w:r>
      </w:del>
      <w:del w:id="5234" w:author="Jomar Tigcal" w:date="2023-03-04T22:33:18Z">
        <w:r>
          <w:rPr>
            <w:spacing w:val="-3"/>
            <w:sz w:val="20"/>
          </w:rPr>
          <w:delText xml:space="preserve"> </w:delText>
        </w:r>
      </w:del>
      <w:del w:id="5235" w:author="Jomar Tigcal" w:date="2023-03-04T22:33:18Z">
        <w:r>
          <w:rPr>
            <w:sz w:val="20"/>
          </w:rPr>
          <w:delText>the</w:delText>
        </w:r>
      </w:del>
      <w:del w:id="5236" w:author="Jomar Tigcal" w:date="2023-03-04T22:33:18Z">
        <w:r>
          <w:rPr>
            <w:spacing w:val="-3"/>
            <w:sz w:val="20"/>
          </w:rPr>
          <w:delText xml:space="preserve"> </w:delText>
        </w:r>
      </w:del>
      <w:del w:id="5237" w:author="Jomar Tigcal" w:date="2023-03-04T22:33:18Z">
        <w:r>
          <w:rPr>
            <w:sz w:val="20"/>
          </w:rPr>
          <w:delText>activity's</w:delText>
        </w:r>
      </w:del>
      <w:del w:id="5238" w:author="Jomar Tigcal" w:date="2023-03-04T22:33:18Z">
        <w:r>
          <w:rPr>
            <w:spacing w:val="-4"/>
            <w:sz w:val="20"/>
          </w:rPr>
          <w:delText xml:space="preserve"> </w:delText>
        </w:r>
      </w:del>
      <w:del w:id="5239" w:author="Jomar Tigcal" w:date="2023-03-04T22:33:18Z">
        <w:r>
          <w:rPr>
            <w:sz w:val="20"/>
          </w:rPr>
          <w:delText>theme</w:delText>
        </w:r>
      </w:del>
      <w:del w:id="5240" w:author="Jomar Tigcal" w:date="2023-03-04T22:33:18Z">
        <w:r>
          <w:rPr>
            <w:spacing w:val="-3"/>
            <w:sz w:val="20"/>
          </w:rPr>
          <w:delText xml:space="preserve"> </w:delText>
        </w:r>
      </w:del>
      <w:del w:id="5241" w:author="Jomar Tigcal" w:date="2023-03-04T22:33:18Z">
        <w:r>
          <w:rPr>
            <w:sz w:val="20"/>
          </w:rPr>
          <w:delText>is</w:delText>
        </w:r>
      </w:del>
      <w:del w:id="5242" w:author="Jomar Tigcal" w:date="2023-03-04T22:33:18Z">
        <w:r>
          <w:rPr>
            <w:spacing w:val="-3"/>
            <w:sz w:val="20"/>
          </w:rPr>
          <w:delText xml:space="preserve"> </w:delText>
        </w:r>
      </w:del>
      <w:del w:id="5243" w:author="Jomar Tigcal" w:date="2023-03-04T22:33:18Z">
        <w:r>
          <w:rPr>
            <w:sz w:val="20"/>
          </w:rPr>
          <w:delText>using</w:delText>
        </w:r>
      </w:del>
      <w:del w:id="5244" w:author="Jomar Tigcal" w:date="2023-03-04T22:33:18Z">
        <w:r>
          <w:rPr>
            <w:spacing w:val="-2"/>
            <w:sz w:val="20"/>
          </w:rPr>
          <w:delText xml:space="preserve"> </w:delText>
        </w:r>
      </w:del>
      <w:del w:id="5245" w:author="Jomar Tigcal" w:date="2023-03-04T22:33:18Z">
        <w:r>
          <w:rPr>
            <w:spacing w:val="-10"/>
            <w:sz w:val="20"/>
          </w:rPr>
          <w:delText>a</w:delText>
        </w:r>
      </w:del>
    </w:p>
    <w:p>
      <w:pPr>
        <w:sectPr>
          <w:headerReference w:type="even" r:id="rId584"/>
          <w:headerReference w:type="default" r:id="rId585"/>
          <w:type w:val="nextPage"/>
          <w:pgSz w:w="10800" w:h="13320"/>
          <w:pgMar w:left="940" w:right="920" w:gutter="0" w:header="695" w:top="1120" w:footer="0" w:bottom="280"/>
          <w:pgNumType w:start="179" w:fmt="decimal"/>
          <w:formProt w:val="false"/>
          <w:textDirection w:val="lrTb"/>
          <w:docGrid w:type="default" w:linePitch="100" w:charSpace="4096"/>
        </w:sectPr>
        <w:pStyle w:val="Normal"/>
        <w:ind w:left="1274" w:hanging="0"/>
        <w:rPr>
          <w:sz w:val="20"/>
          <w:del w:id="5261" w:author="Jomar Tigcal" w:date="2023-03-04T22:33:18Z"/>
        </w:rPr>
      </w:pPr>
      <w:del w:id="5247" w:author="Jomar Tigcal" w:date="2023-03-04T22:33:18Z">
        <w:r>
          <w:rPr>
            <w:sz w:val="20"/>
          </w:rPr>
          <w:delText>theme</w:delText>
        </w:r>
      </w:del>
      <w:del w:id="5248" w:author="Jomar Tigcal" w:date="2023-03-04T22:33:18Z">
        <w:r>
          <w:rPr>
            <w:spacing w:val="-4"/>
            <w:sz w:val="20"/>
          </w:rPr>
          <w:delText xml:space="preserve"> </w:delText>
        </w:r>
      </w:del>
      <w:del w:id="5249" w:author="Jomar Tigcal" w:date="2023-03-04T22:33:18Z">
        <w:r>
          <w:rPr>
            <w:sz w:val="20"/>
          </w:rPr>
          <w:delText>from</w:delText>
        </w:r>
      </w:del>
      <w:del w:id="5250" w:author="Jomar Tigcal" w:date="2023-03-04T22:33:18Z">
        <w:r>
          <w:rPr>
            <w:spacing w:val="-5"/>
            <w:sz w:val="20"/>
          </w:rPr>
          <w:delText xml:space="preserve"> </w:delText>
        </w:r>
      </w:del>
      <w:del w:id="5251" w:author="Jomar Tigcal" w:date="2023-03-04T22:33:18Z">
        <w:r>
          <w:rPr>
            <w:rFonts w:ascii="Courier New" w:hAnsi="Courier New"/>
            <w:b/>
          </w:rPr>
          <w:delText>MaterialComponents</w:delText>
        </w:r>
      </w:del>
      <w:del w:id="5252" w:author="Jomar Tigcal" w:date="2023-03-04T22:33:18Z">
        <w:r>
          <w:rPr>
            <w:sz w:val="20"/>
          </w:rPr>
          <w:delText>.</w:delText>
        </w:r>
      </w:del>
      <w:del w:id="5253" w:author="Jomar Tigcal" w:date="2023-03-04T22:33:18Z">
        <w:r>
          <w:rPr>
            <w:spacing w:val="-4"/>
            <w:sz w:val="20"/>
          </w:rPr>
          <w:delText xml:space="preserve"> </w:delText>
        </w:r>
      </w:del>
      <w:del w:id="5254" w:author="Jomar Tigcal" w:date="2023-03-04T22:33:18Z">
        <w:r>
          <w:rPr>
            <w:sz w:val="20"/>
          </w:rPr>
          <w:delText>See</w:delText>
        </w:r>
      </w:del>
      <w:del w:id="5255" w:author="Jomar Tigcal" w:date="2023-03-04T22:33:18Z">
        <w:r>
          <w:rPr>
            <w:spacing w:val="-4"/>
            <w:sz w:val="20"/>
          </w:rPr>
          <w:delText xml:space="preserve"> </w:delText>
        </w:r>
      </w:del>
      <w:del w:id="5256" w:author="Jomar Tigcal" w:date="2023-03-04T22:33:18Z">
        <w:r>
          <w:rPr>
            <w:sz w:val="20"/>
          </w:rPr>
          <w:delText>the</w:delText>
        </w:r>
      </w:del>
      <w:del w:id="5257" w:author="Jomar Tigcal" w:date="2023-03-04T22:33:18Z">
        <w:r>
          <w:rPr>
            <w:spacing w:val="-4"/>
            <w:sz w:val="20"/>
          </w:rPr>
          <w:delText xml:space="preserve"> </w:delText>
        </w:r>
      </w:del>
      <w:del w:id="5258" w:author="Jomar Tigcal" w:date="2023-03-04T22:33:18Z">
        <w:r>
          <w:rPr>
            <w:sz w:val="20"/>
          </w:rPr>
          <w:delText>following</w:delText>
        </w:r>
      </w:del>
      <w:del w:id="5259" w:author="Jomar Tigcal" w:date="2023-03-04T22:33:18Z">
        <w:r>
          <w:rPr>
            <w:spacing w:val="-3"/>
            <w:sz w:val="20"/>
          </w:rPr>
          <w:delText xml:space="preserve"> </w:delText>
        </w:r>
      </w:del>
      <w:del w:id="5260" w:author="Jomar Tigcal" w:date="2023-03-04T22:33:18Z">
        <w:r>
          <w:rPr>
            <w:spacing w:val="-2"/>
            <w:sz w:val="20"/>
          </w:rPr>
          <w:delText>example:</w:delText>
        </w:r>
      </w:del>
    </w:p>
    <w:p>
      <w:pPr>
        <w:pStyle w:val="TextBody"/>
        <w:spacing w:before="152" w:after="0"/>
        <w:ind w:left="1274" w:hanging="0"/>
        <w:rPr>
          <w:sz w:val="20"/>
          <w:del w:id="5283" w:author="Jomar Tigcal" w:date="2023-03-04T22:33:18Z"/>
        </w:rPr>
      </w:pPr>
      <w:del w:id="5262" w:author="Jomar Tigcal" w:date="2023-03-04T22:33:18Z">
        <w:r>
          <w:rPr>
            <w:sz w:val="20"/>
          </w:rPr>
          <w:delText>We</w:delText>
        </w:r>
      </w:del>
      <w:del w:id="5263" w:author="Jomar Tigcal" w:date="2023-03-04T22:33:18Z">
        <w:r>
          <w:rPr>
            <w:spacing w:val="-12"/>
            <w:sz w:val="20"/>
          </w:rPr>
          <w:delText xml:space="preserve"> </w:delText>
        </w:r>
      </w:del>
      <w:del w:id="5264" w:author="Jomar Tigcal" w:date="2023-03-04T22:33:18Z">
        <w:r>
          <w:rPr>
            <w:sz w:val="20"/>
          </w:rPr>
          <w:delText>need</w:delText>
        </w:r>
      </w:del>
      <w:del w:id="5265" w:author="Jomar Tigcal" w:date="2023-03-04T22:33:18Z">
        <w:r>
          <w:rPr>
            <w:spacing w:val="-4"/>
            <w:sz w:val="20"/>
          </w:rPr>
          <w:delText xml:space="preserve"> </w:delText>
        </w:r>
      </w:del>
      <w:del w:id="5266" w:author="Jomar Tigcal" w:date="2023-03-04T22:33:18Z">
        <w:r>
          <w:rPr>
            <w:sz w:val="20"/>
          </w:rPr>
          <w:delText>to</w:delText>
        </w:r>
      </w:del>
      <w:del w:id="5267" w:author="Jomar Tigcal" w:date="2023-03-04T22:33:18Z">
        <w:r>
          <w:rPr>
            <w:spacing w:val="-4"/>
            <w:sz w:val="20"/>
          </w:rPr>
          <w:delText xml:space="preserve"> </w:delText>
        </w:r>
      </w:del>
      <w:del w:id="5268" w:author="Jomar Tigcal" w:date="2023-03-04T22:33:18Z">
        <w:r>
          <w:rPr>
            <w:sz w:val="20"/>
          </w:rPr>
          <w:delText>do</w:delText>
        </w:r>
      </w:del>
      <w:del w:id="5269" w:author="Jomar Tigcal" w:date="2023-03-04T22:33:18Z">
        <w:r>
          <w:rPr>
            <w:spacing w:val="-4"/>
            <w:sz w:val="20"/>
          </w:rPr>
          <w:delText xml:space="preserve"> </w:delText>
        </w:r>
      </w:del>
      <w:del w:id="5270" w:author="Jomar Tigcal" w:date="2023-03-04T22:33:18Z">
        <w:r>
          <w:rPr>
            <w:sz w:val="20"/>
          </w:rPr>
          <w:delText>this</w:delText>
        </w:r>
      </w:del>
      <w:del w:id="5271" w:author="Jomar Tigcal" w:date="2023-03-04T22:33:18Z">
        <w:r>
          <w:rPr>
            <w:spacing w:val="-4"/>
            <w:sz w:val="20"/>
          </w:rPr>
          <w:delText xml:space="preserve"> </w:delText>
        </w:r>
      </w:del>
      <w:del w:id="5272" w:author="Jomar Tigcal" w:date="2023-03-04T22:33:18Z">
        <w:r>
          <w:rPr>
            <w:sz w:val="20"/>
          </w:rPr>
          <w:delText>as</w:delText>
        </w:r>
      </w:del>
      <w:del w:id="5273" w:author="Jomar Tigcal" w:date="2023-03-04T22:33:18Z">
        <w:r>
          <w:rPr>
            <w:spacing w:val="-5"/>
            <w:sz w:val="20"/>
          </w:rPr>
          <w:delText xml:space="preserve"> </w:delText>
        </w:r>
      </w:del>
      <w:del w:id="5274" w:author="Jomar Tigcal" w:date="2023-03-04T22:33:18Z">
        <w:r>
          <w:rPr>
            <w:sz w:val="20"/>
          </w:rPr>
          <w:delText>the</w:delText>
        </w:r>
      </w:del>
      <w:del w:id="5275" w:author="Jomar Tigcal" w:date="2023-03-04T22:33:18Z">
        <w:r>
          <w:rPr>
            <w:spacing w:val="-5"/>
            <w:sz w:val="20"/>
          </w:rPr>
          <w:delText xml:space="preserve"> </w:delText>
        </w:r>
      </w:del>
      <w:del w:id="5276" w:author="Jomar Tigcal" w:date="2023-03-04T22:33:18Z">
        <w:r>
          <w:rPr>
            <w:rFonts w:ascii="Courier New" w:hAnsi="Courier New"/>
            <w:b/>
          </w:rPr>
          <w:delText>TextInputLayout</w:delText>
        </w:r>
      </w:del>
      <w:del w:id="5277" w:author="Jomar Tigcal" w:date="2023-03-04T22:33:18Z">
        <w:r>
          <w:rPr>
            <w:rFonts w:ascii="Courier New" w:hAnsi="Courier New"/>
            <w:b/>
            <w:spacing w:val="-80"/>
          </w:rPr>
          <w:delText xml:space="preserve"> </w:delText>
        </w:r>
      </w:del>
      <w:del w:id="5278" w:author="Jomar Tigcal" w:date="2023-03-04T22:33:18Z">
        <w:r>
          <w:rPr>
            <w:sz w:val="20"/>
          </w:rPr>
          <w:delText>and</w:delText>
        </w:r>
      </w:del>
      <w:del w:id="5279" w:author="Jomar Tigcal" w:date="2023-03-04T22:33:18Z">
        <w:r>
          <w:rPr>
            <w:spacing w:val="-3"/>
            <w:sz w:val="20"/>
          </w:rPr>
          <w:delText xml:space="preserve"> </w:delText>
        </w:r>
      </w:del>
      <w:del w:id="5280" w:author="Jomar Tigcal" w:date="2023-03-04T22:33:18Z">
        <w:r>
          <w:rPr>
            <w:rFonts w:ascii="Courier New" w:hAnsi="Courier New"/>
            <w:b/>
          </w:rPr>
          <w:delText>TextInputEditText</w:delText>
        </w:r>
      </w:del>
      <w:del w:id="5281" w:author="Jomar Tigcal" w:date="2023-03-04T22:33:18Z">
        <w:r>
          <w:rPr>
            <w:rFonts w:ascii="Courier New" w:hAnsi="Courier New"/>
            <w:b/>
            <w:spacing w:val="-80"/>
          </w:rPr>
          <w:delText xml:space="preserve"> </w:delText>
        </w:r>
      </w:del>
      <w:del w:id="5282" w:author="Jomar Tigcal" w:date="2023-03-04T22:33:18Z">
        <w:r>
          <w:rPr>
            <w:spacing w:val="-5"/>
            <w:sz w:val="20"/>
          </w:rPr>
          <w:delText>we</w:delText>
        </w:r>
      </w:del>
    </w:p>
    <w:p>
      <w:pPr>
        <w:pStyle w:val="Normal"/>
        <w:ind w:left="1274" w:hanging="0"/>
        <w:rPr>
          <w:sz w:val="20"/>
          <w:del w:id="5307" w:author="Jomar Tigcal" w:date="2023-03-04T22:33:18Z"/>
        </w:rPr>
      </w:pPr>
      <w:del w:id="5284" w:author="Jomar Tigcal" w:date="2023-03-04T22:33:18Z">
        <w:r>
          <w:rPr>
            <w:sz w:val="20"/>
          </w:rPr>
          <w:delText>will</w:delText>
        </w:r>
      </w:del>
      <w:del w:id="5285" w:author="Jomar Tigcal" w:date="2023-03-04T22:33:18Z">
        <w:r>
          <w:rPr>
            <w:spacing w:val="-6"/>
            <w:sz w:val="20"/>
          </w:rPr>
          <w:delText xml:space="preserve"> </w:delText>
        </w:r>
      </w:del>
      <w:del w:id="5286" w:author="Jomar Tigcal" w:date="2023-03-04T22:33:18Z">
        <w:r>
          <w:rPr>
            <w:sz w:val="20"/>
          </w:rPr>
          <w:delText>be</w:delText>
        </w:r>
      </w:del>
      <w:del w:id="5287" w:author="Jomar Tigcal" w:date="2023-03-04T22:33:18Z">
        <w:r>
          <w:rPr>
            <w:spacing w:val="-3"/>
            <w:sz w:val="20"/>
          </w:rPr>
          <w:delText xml:space="preserve"> </w:delText>
        </w:r>
      </w:del>
      <w:del w:id="5288" w:author="Jomar Tigcal" w:date="2023-03-04T22:33:18Z">
        <w:r>
          <w:rPr>
            <w:sz w:val="20"/>
          </w:rPr>
          <w:delText>using</w:delText>
        </w:r>
      </w:del>
      <w:del w:id="5289" w:author="Jomar Tigcal" w:date="2023-03-04T22:33:18Z">
        <w:r>
          <w:rPr>
            <w:spacing w:val="-3"/>
            <w:sz w:val="20"/>
          </w:rPr>
          <w:delText xml:space="preserve"> </w:delText>
        </w:r>
      </w:del>
      <w:del w:id="5290" w:author="Jomar Tigcal" w:date="2023-03-04T22:33:18Z">
        <w:r>
          <w:rPr>
            <w:sz w:val="20"/>
          </w:rPr>
          <w:delText>later</w:delText>
        </w:r>
      </w:del>
      <w:del w:id="5291" w:author="Jomar Tigcal" w:date="2023-03-04T22:33:18Z">
        <w:r>
          <w:rPr>
            <w:spacing w:val="-3"/>
            <w:sz w:val="20"/>
          </w:rPr>
          <w:delText xml:space="preserve"> </w:delText>
        </w:r>
      </w:del>
      <w:del w:id="5292" w:author="Jomar Tigcal" w:date="2023-03-04T22:33:18Z">
        <w:r>
          <w:rPr>
            <w:sz w:val="20"/>
          </w:rPr>
          <w:delText>require</w:delText>
        </w:r>
      </w:del>
      <w:del w:id="5293" w:author="Jomar Tigcal" w:date="2023-03-04T22:33:18Z">
        <w:r>
          <w:rPr>
            <w:spacing w:val="-3"/>
            <w:sz w:val="20"/>
          </w:rPr>
          <w:delText xml:space="preserve"> </w:delText>
        </w:r>
      </w:del>
      <w:del w:id="5294" w:author="Jomar Tigcal" w:date="2023-03-04T22:33:18Z">
        <w:r>
          <w:rPr>
            <w:sz w:val="20"/>
          </w:rPr>
          <w:delText>your</w:delText>
        </w:r>
      </w:del>
      <w:del w:id="5295" w:author="Jomar Tigcal" w:date="2023-03-04T22:33:18Z">
        <w:r>
          <w:rPr>
            <w:spacing w:val="-3"/>
            <w:sz w:val="20"/>
          </w:rPr>
          <w:delText xml:space="preserve"> </w:delText>
        </w:r>
      </w:del>
      <w:del w:id="5296" w:author="Jomar Tigcal" w:date="2023-03-04T22:33:18Z">
        <w:r>
          <w:rPr>
            <w:sz w:val="20"/>
          </w:rPr>
          <w:delText>activity</w:delText>
        </w:r>
      </w:del>
      <w:del w:id="5297" w:author="Jomar Tigcal" w:date="2023-03-04T22:33:18Z">
        <w:r>
          <w:rPr>
            <w:spacing w:val="-4"/>
            <w:sz w:val="20"/>
          </w:rPr>
          <w:delText xml:space="preserve"> </w:delText>
        </w:r>
      </w:del>
      <w:del w:id="5298" w:author="Jomar Tigcal" w:date="2023-03-04T22:33:18Z">
        <w:r>
          <w:rPr>
            <w:sz w:val="20"/>
          </w:rPr>
          <w:delText>to</w:delText>
        </w:r>
      </w:del>
      <w:del w:id="5299" w:author="Jomar Tigcal" w:date="2023-03-04T22:33:18Z">
        <w:r>
          <w:rPr>
            <w:spacing w:val="-3"/>
            <w:sz w:val="20"/>
          </w:rPr>
          <w:delText xml:space="preserve"> </w:delText>
        </w:r>
      </w:del>
      <w:del w:id="5300" w:author="Jomar Tigcal" w:date="2023-03-04T22:33:18Z">
        <w:r>
          <w:rPr>
            <w:sz w:val="20"/>
          </w:rPr>
          <w:delText>use</w:delText>
        </w:r>
      </w:del>
      <w:del w:id="5301" w:author="Jomar Tigcal" w:date="2023-03-04T22:33:18Z">
        <w:r>
          <w:rPr>
            <w:spacing w:val="-3"/>
            <w:sz w:val="20"/>
          </w:rPr>
          <w:delText xml:space="preserve"> </w:delText>
        </w:r>
      </w:del>
      <w:del w:id="5302" w:author="Jomar Tigcal" w:date="2023-03-04T22:33:18Z">
        <w:r>
          <w:rPr>
            <w:sz w:val="20"/>
          </w:rPr>
          <w:delText>a</w:delText>
        </w:r>
      </w:del>
      <w:del w:id="5303" w:author="Jomar Tigcal" w:date="2023-03-04T22:33:18Z">
        <w:r>
          <w:rPr>
            <w:spacing w:val="-3"/>
            <w:sz w:val="20"/>
          </w:rPr>
          <w:delText xml:space="preserve"> </w:delText>
        </w:r>
      </w:del>
      <w:del w:id="5304" w:author="Jomar Tigcal" w:date="2023-03-04T22:33:18Z">
        <w:r>
          <w:rPr>
            <w:rFonts w:ascii="Courier New" w:hAnsi="Courier New"/>
            <w:b/>
          </w:rPr>
          <w:delText>MaterialComponents</w:delText>
        </w:r>
      </w:del>
      <w:del w:id="5305" w:author="Jomar Tigcal" w:date="2023-03-04T22:33:18Z">
        <w:r>
          <w:rPr>
            <w:rFonts w:ascii="Courier New" w:hAnsi="Courier New"/>
            <w:b/>
            <w:spacing w:val="-80"/>
          </w:rPr>
          <w:delText xml:space="preserve"> </w:delText>
        </w:r>
      </w:del>
      <w:del w:id="5306" w:author="Jomar Tigcal" w:date="2023-03-04T22:33:18Z">
        <w:r>
          <w:rPr>
            <w:spacing w:val="-2"/>
            <w:sz w:val="20"/>
          </w:rPr>
          <w:delText>theme.</w:delText>
        </w:r>
      </w:del>
    </w:p>
    <w:p>
      <w:pPr>
        <w:pStyle w:val="ListParagraph"/>
        <w:numPr>
          <w:ilvl w:val="1"/>
          <w:numId w:val="1"/>
        </w:numPr>
        <w:tabs>
          <w:tab w:val="clear" w:pos="720"/>
          <w:tab w:val="left" w:pos="1274" w:leader="none"/>
        </w:tabs>
        <w:spacing w:before="140" w:after="0"/>
        <w:jc w:val="left"/>
        <w:rPr>
          <w:sz w:val="20"/>
          <w:del w:id="5324" w:author="Jomar Tigcal" w:date="2023-03-04T22:33:18Z"/>
        </w:rPr>
      </w:pPr>
      <w:del w:id="5308" w:author="Jomar Tigcal" w:date="2023-03-04T22:33:18Z">
        <w:r>
          <w:rPr>
            <w:sz w:val="20"/>
          </w:rPr>
          <w:delText>Open</w:delText>
        </w:r>
      </w:del>
      <w:del w:id="5309" w:author="Jomar Tigcal" w:date="2023-03-04T22:33:18Z">
        <w:r>
          <w:rPr>
            <w:spacing w:val="-13"/>
            <w:sz w:val="20"/>
          </w:rPr>
          <w:delText xml:space="preserve"> </w:delText>
        </w:r>
      </w:del>
      <w:del w:id="5310" w:author="Jomar Tigcal" w:date="2023-03-04T22:33:18Z">
        <w:r>
          <w:rPr>
            <w:rFonts w:ascii="Courier New" w:hAnsi="Courier New"/>
            <w:b/>
          </w:rPr>
          <w:delText>activity_main.xml</w:delText>
        </w:r>
      </w:del>
      <w:del w:id="5311" w:author="Jomar Tigcal" w:date="2023-03-04T22:33:18Z">
        <w:r>
          <w:rPr>
            <w:sz w:val="20"/>
          </w:rPr>
          <w:delText>.</w:delText>
        </w:r>
      </w:del>
      <w:del w:id="5312" w:author="Jomar Tigcal" w:date="2023-03-04T22:33:18Z">
        <w:r>
          <w:rPr>
            <w:spacing w:val="-6"/>
            <w:sz w:val="20"/>
          </w:rPr>
          <w:delText xml:space="preserve"> </w:delText>
        </w:r>
      </w:del>
      <w:del w:id="5313" w:author="Jomar Tigcal" w:date="2023-03-04T22:33:18Z">
        <w:r>
          <w:rPr>
            <w:sz w:val="20"/>
          </w:rPr>
          <w:delText>Remove</w:delText>
        </w:r>
      </w:del>
      <w:del w:id="5314" w:author="Jomar Tigcal" w:date="2023-03-04T22:33:18Z">
        <w:r>
          <w:rPr>
            <w:spacing w:val="-6"/>
            <w:sz w:val="20"/>
          </w:rPr>
          <w:delText xml:space="preserve"> </w:delText>
        </w:r>
      </w:del>
      <w:del w:id="5315" w:author="Jomar Tigcal" w:date="2023-03-04T22:33:18Z">
        <w:r>
          <w:rPr>
            <w:sz w:val="20"/>
          </w:rPr>
          <w:delText>the</w:delText>
        </w:r>
      </w:del>
      <w:del w:id="5316" w:author="Jomar Tigcal" w:date="2023-03-04T22:33:18Z">
        <w:r>
          <w:rPr>
            <w:spacing w:val="-4"/>
            <w:sz w:val="20"/>
          </w:rPr>
          <w:delText xml:space="preserve"> </w:delText>
        </w:r>
      </w:del>
      <w:del w:id="5317" w:author="Jomar Tigcal" w:date="2023-03-04T22:33:18Z">
        <w:r>
          <w:rPr>
            <w:rFonts w:ascii="Courier New" w:hAnsi="Courier New"/>
            <w:b/>
          </w:rPr>
          <w:delText>Hello</w:delText>
        </w:r>
      </w:del>
      <w:del w:id="5318" w:author="Jomar Tigcal" w:date="2023-03-04T22:33:18Z">
        <w:r>
          <w:rPr>
            <w:rFonts w:ascii="Courier New" w:hAnsi="Courier New"/>
            <w:b/>
            <w:spacing w:val="-12"/>
          </w:rPr>
          <w:delText xml:space="preserve"> </w:delText>
        </w:r>
      </w:del>
      <w:del w:id="5319" w:author="Jomar Tigcal" w:date="2023-03-04T22:33:18Z">
        <w:r>
          <w:rPr>
            <w:rFonts w:ascii="Courier New" w:hAnsi="Courier New"/>
            <w:b/>
          </w:rPr>
          <w:delText>World</w:delText>
        </w:r>
      </w:del>
      <w:del w:id="5320" w:author="Jomar Tigcal" w:date="2023-03-04T22:33:18Z">
        <w:r>
          <w:rPr>
            <w:rFonts w:ascii="Courier New" w:hAnsi="Courier New"/>
            <w:b/>
            <w:spacing w:val="-80"/>
          </w:rPr>
          <w:delText xml:space="preserve"> </w:delText>
        </w:r>
      </w:del>
      <w:del w:id="5321" w:author="Jomar Tigcal" w:date="2023-03-04T22:33:18Z">
        <w:r>
          <w:rPr>
            <w:rFonts w:ascii="Courier New" w:hAnsi="Courier New"/>
            <w:b/>
          </w:rPr>
          <w:delText>TextView</w:delText>
        </w:r>
      </w:del>
      <w:del w:id="5322" w:author="Jomar Tigcal" w:date="2023-03-04T22:33:18Z">
        <w:r>
          <w:rPr>
            <w:rFonts w:ascii="Courier New" w:hAnsi="Courier New"/>
            <w:b/>
            <w:spacing w:val="-80"/>
          </w:rPr>
          <w:delText xml:space="preserve"> </w:delText>
        </w:r>
      </w:del>
      <w:del w:id="5323" w:author="Jomar Tigcal" w:date="2023-03-04T22:33:18Z">
        <w:r>
          <w:rPr>
            <w:spacing w:val="-5"/>
            <w:sz w:val="20"/>
          </w:rPr>
          <w:delText>and</w:delText>
        </w:r>
      </w:del>
    </w:p>
    <w:p>
      <w:pPr>
        <w:sectPr>
          <w:headerReference w:type="even" r:id="rId586"/>
          <w:headerReference w:type="default" r:id="rId587"/>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 w:after="0"/>
        <w:ind w:left="1274" w:hanging="0"/>
        <w:rPr>
          <w:del w:id="5340" w:author="Jomar Tigcal" w:date="2023-03-04T22:33:18Z"/>
        </w:rPr>
      </w:pPr>
      <w:del w:id="5325" w:author="Jomar Tigcal" w:date="2023-03-04T22:33:18Z">
        <w:r>
          <w:rPr/>
          <w:delText>add</w:delText>
        </w:r>
      </w:del>
      <w:del w:id="5326" w:author="Jomar Tigcal" w:date="2023-03-04T22:33:18Z">
        <w:r>
          <w:rPr>
            <w:spacing w:val="-3"/>
          </w:rPr>
          <w:delText xml:space="preserve"> </w:delText>
        </w:r>
      </w:del>
      <w:del w:id="5327" w:author="Jomar Tigcal" w:date="2023-03-04T22:33:18Z">
        <w:r>
          <w:rPr/>
          <w:delText>the</w:delText>
        </w:r>
      </w:del>
      <w:del w:id="5328" w:author="Jomar Tigcal" w:date="2023-03-04T22:33:18Z">
        <w:r>
          <w:rPr>
            <w:spacing w:val="-1"/>
          </w:rPr>
          <w:delText xml:space="preserve"> </w:delText>
        </w:r>
      </w:del>
      <w:del w:id="5329" w:author="Jomar Tigcal" w:date="2023-03-04T22:33:18Z">
        <w:r>
          <w:rPr/>
          <w:delText>input</w:delText>
        </w:r>
      </w:del>
      <w:del w:id="5330" w:author="Jomar Tigcal" w:date="2023-03-04T22:33:18Z">
        <w:r>
          <w:rPr>
            <w:spacing w:val="-1"/>
          </w:rPr>
          <w:delText xml:space="preserve"> </w:delText>
        </w:r>
      </w:del>
      <w:del w:id="5331" w:author="Jomar Tigcal" w:date="2023-03-04T22:33:18Z">
        <w:r>
          <w:rPr/>
          <w:delText>text</w:delText>
        </w:r>
      </w:del>
      <w:del w:id="5332" w:author="Jomar Tigcal" w:date="2023-03-04T22:33:18Z">
        <w:r>
          <w:rPr>
            <w:spacing w:val="-2"/>
          </w:rPr>
          <w:delText xml:space="preserve"> </w:delText>
        </w:r>
      </w:del>
      <w:del w:id="5333" w:author="Jomar Tigcal" w:date="2023-03-04T22:33:18Z">
        <w:r>
          <w:rPr/>
          <w:delText>field</w:delText>
        </w:r>
      </w:del>
      <w:del w:id="5334" w:author="Jomar Tigcal" w:date="2023-03-04T22:33:18Z">
        <w:r>
          <w:rPr>
            <w:spacing w:val="-1"/>
          </w:rPr>
          <w:delText xml:space="preserve"> </w:delText>
        </w:r>
      </w:del>
      <w:del w:id="5335" w:author="Jomar Tigcal" w:date="2023-03-04T22:33:18Z">
        <w:r>
          <w:rPr/>
          <w:delText>for</w:delText>
        </w:r>
      </w:del>
      <w:del w:id="5336" w:author="Jomar Tigcal" w:date="2023-03-04T22:33:18Z">
        <w:r>
          <w:rPr>
            <w:spacing w:val="-1"/>
          </w:rPr>
          <w:delText xml:space="preserve"> </w:delText>
        </w:r>
      </w:del>
      <w:del w:id="5337" w:author="Jomar Tigcal" w:date="2023-03-04T22:33:18Z">
        <w:r>
          <w:rPr/>
          <w:delText>the</w:delText>
        </w:r>
      </w:del>
      <w:del w:id="5338" w:author="Jomar Tigcal" w:date="2023-03-04T22:33:18Z">
        <w:r>
          <w:rPr>
            <w:spacing w:val="-1"/>
          </w:rPr>
          <w:delText xml:space="preserve"> </w:delText>
        </w:r>
      </w:del>
      <w:del w:id="5339" w:author="Jomar Tigcal" w:date="2023-03-04T22:33:18Z">
        <w:r>
          <w:rPr>
            <w:spacing w:val="-2"/>
          </w:rPr>
          <w:delText>length:</w:delText>
        </w:r>
      </w:del>
    </w:p>
    <w:p>
      <w:pPr>
        <w:sectPr>
          <w:headerReference w:type="even" r:id="rId588"/>
          <w:headerReference w:type="default" r:id="rId589"/>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4" w:after="0"/>
        <w:rPr>
          <w:sz w:val="9"/>
          <w:del w:id="5342" w:author="Jomar Tigcal" w:date="2023-03-05T10:47:33Z"/>
        </w:rPr>
      </w:pPr>
      <w:del w:id="5341" w:author="Jomar Tigcal" w:date="2023-03-05T10:47:33Z">
        <w:r>
          <w:rPr>
            <w:sz w:val="9"/>
          </w:rPr>
        </w:r>
      </w:del>
    </w:p>
    <w:p>
      <w:pPr>
        <w:pStyle w:val="TextBody"/>
        <w:spacing w:before="3" w:after="0"/>
        <w:rPr>
          <w:sz w:val="5"/>
          <w:del w:id="5344" w:author="Jomar Tigcal" w:date="2023-03-04T22:33:18Z"/>
        </w:rPr>
      </w:pPr>
      <w:del w:id="5343" w:author="Jomar Tigcal" w:date="2023-03-04T22:33:18Z">
        <w:r>
          <w:rPr>
            <w:sz w:val="5"/>
          </w:rPr>
        </w:r>
      </w:del>
    </w:p>
    <w:p>
      <w:pPr>
        <w:sectPr>
          <w:headerReference w:type="even" r:id="rId590"/>
          <w:headerReference w:type="default" r:id="rId591"/>
          <w:type w:val="nextPage"/>
          <w:pgSz w:w="10800" w:h="13320"/>
          <w:pgMar w:left="940" w:right="920" w:gutter="0" w:header="695" w:top="1120" w:footer="0" w:bottom="280"/>
          <w:pgNumType w:fmt="decimal"/>
          <w:formProt w:val="false"/>
          <w:textDirection w:val="lrTb"/>
          <w:docGrid w:type="default" w:linePitch="100" w:charSpace="4096"/>
        </w:sectPr>
        <w:pStyle w:val="TextBody"/>
        <w:ind w:left="104" w:hanging="0"/>
        <w:rPr>
          <w:spacing w:val="-2"/>
          <w:sz w:val="20"/>
          <w:del w:id="5346" w:author="Jomar Tigcal" w:date="2023-03-05T00:10:33Z"/>
        </w:rPr>
      </w:pPr>
      <w:del w:id="5345" w:author="Jomar Tigcal" w:date="2023-03-05T00:10:33Z">
        <w:r>
          <w:rPr/>
          <mc:AlternateContent>
            <mc:Choice Requires="wpg">
              <w:drawing>
                <wp:inline distT="0" distB="0" distL="0" distR="0" wp14:anchorId="1AC58796">
                  <wp:extent cx="5074920" cy="2797175"/>
                  <wp:effectExtent l="0" t="0" r="5080" b="0"/>
                  <wp:docPr id="2059" name="Shape1255"/>
                  <a:graphic xmlns:a="http://schemas.openxmlformats.org/drawingml/2006/main">
                    <a:graphicData uri="http://schemas.microsoft.com/office/word/2010/wordprocessingGroup">
                      <wpg:wgp>
                        <wpg:cNvGrpSpPr/>
                        <wpg:grpSpPr>
                          <a:xfrm>
                            <a:off x="0" y="0"/>
                            <a:ext cx="5074920" cy="2797200"/>
                            <a:chOff x="0" y="0"/>
                            <a:chExt cx="5074920" cy="2797200"/>
                          </a:xfrm>
                        </wpg:grpSpPr>
                        <wps:wsp>
                          <wps:cNvSpPr/>
                          <wps:spPr>
                            <a:xfrm>
                              <a:off x="0" y="6480"/>
                              <a:ext cx="5074920" cy="2784600"/>
                            </a:xfrm>
                            <a:prstGeom prst="rect">
                              <a:avLst/>
                            </a:prstGeom>
                            <a:solidFill>
                              <a:srgbClr val="f6f6f6"/>
                            </a:solidFill>
                            <a:ln w="0">
                              <a:noFill/>
                            </a:ln>
                          </wps:spPr>
                          <wps:style>
                            <a:lnRef idx="0"/>
                            <a:fillRef idx="0"/>
                            <a:effectRef idx="0"/>
                            <a:fontRef idx="minor"/>
                          </wps:style>
                          <wps:bodyPr/>
                        </wps:wsp>
                        <wps:wsp>
                          <wps:cNvSpPr/>
                          <wps:spPr>
                            <a:xfrm>
                              <a:off x="0" y="0"/>
                              <a:ext cx="5074920" cy="2797200"/>
                            </a:xfrm>
                            <a:custGeom>
                              <a:avLst/>
                              <a:gdLst>
                                <a:gd name="textAreaLeft" fmla="*/ 0 w 2877120"/>
                                <a:gd name="textAreaRight" fmla="*/ 2879280 w 2877120"/>
                                <a:gd name="textAreaTop" fmla="*/ 0 h 1585800"/>
                                <a:gd name="textAreaBottom" fmla="*/ 1587960 h 1585800"/>
                              </a:gdLst>
                              <a:ahLst/>
                              <a:rect l="textAreaLeft" t="textAreaTop" r="textAreaRight" b="textAreaBottom"/>
                              <a:pathLst>
                                <a:path w="7992" h="4405">
                                  <a:moveTo>
                                    <a:pt x="7992" y="4384"/>
                                  </a:moveTo>
                                  <a:lnTo>
                                    <a:pt x="0" y="4384"/>
                                  </a:lnTo>
                                  <a:lnTo>
                                    <a:pt x="0" y="4404"/>
                                  </a:lnTo>
                                  <a:lnTo>
                                    <a:pt x="7992" y="4404"/>
                                  </a:lnTo>
                                  <a:lnTo>
                                    <a:pt x="7992" y="43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2771640"/>
                            </a:xfrm>
                            <a:prstGeom prst="rect">
                              <a:avLst/>
                            </a:prstGeom>
                            <a:noFill/>
                            <a:ln w="0">
                              <a:noFill/>
                            </a:ln>
                          </wps:spPr>
                          <wps:style>
                            <a:lnRef idx="0"/>
                            <a:fillRef idx="0"/>
                            <a:effectRef idx="0"/>
                            <a:fontRef idx="minor"/>
                          </wps:style>
                          <wps:bodyPr/>
                        </wps:wsp>
                      </wpg:wgp>
                    </a:graphicData>
                  </a:graphic>
                </wp:inline>
              </w:drawing>
            </mc:Choice>
            <mc:Fallback>
              <w:pict>
                <v:group id="shape_0" alt="Shape1255" style="position:absolute;margin-left:0pt;margin-top:0pt;width:399.6pt;height:220.25pt" coordorigin="0,0" coordsize="7992,4405">
                  <v:rect id="shape_0" path="m0,0l-2147483645,0l-2147483645,-2147483646l0,-2147483646xe" fillcolor="#f6f6f6" stroked="f" o:allowincell="f" style="position:absolute;left:0;top:10;width:7991;height:4384;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20;width:7991;height:4364;mso-wrap-style:none;v-text-anchor:middle;mso-position-vertical:top">
                    <v:fill o:detectmouseclick="t" on="false"/>
                    <v:stroke color="#3465a4" joinstyle="round" endcap="flat"/>
                    <w10:wrap type="square"/>
                  </v:rect>
                </v:group>
              </w:pict>
            </mc:Fallback>
          </mc:AlternateContent>
        </w:r>
      </w:del>
    </w:p>
    <w:p>
      <w:pPr>
        <w:sectPr>
          <w:headerReference w:type="even" r:id="rId592"/>
          <w:headerReference w:type="default" r:id="rId593"/>
          <w:type w:val="nextPage"/>
          <w:pgSz w:w="10800" w:h="13320"/>
          <w:pgMar w:left="940" w:right="920" w:gutter="0" w:header="695" w:top="1120" w:footer="0" w:bottom="280"/>
          <w:pgNumType w:fmt="decimal"/>
          <w:formProt w:val="false"/>
          <w:textDirection w:val="lrTb"/>
          <w:docGrid w:type="default" w:linePitch="100" w:charSpace="4096"/>
        </w:sectPr>
        <w:pStyle w:val="TextBody"/>
        <w:numPr>
          <w:ilvl w:val="1"/>
          <w:numId w:val="1"/>
        </w:numPr>
        <w:tabs>
          <w:tab w:val="clear" w:pos="720"/>
          <w:tab w:val="left" w:pos="554" w:leader="none"/>
        </w:tabs>
        <w:spacing w:lineRule="auto" w:line="247" w:before="42" w:after="0"/>
        <w:ind w:left="554" w:right="1072" w:hanging="360"/>
        <w:jc w:val="left"/>
        <w:rPr>
          <w:sz w:val="20"/>
          <w:del w:id="5368" w:author="Jomar Tigcal" w:date="2023-03-04T22:33:18Z"/>
        </w:rPr>
      </w:pPr>
      <w:del w:id="5347" w:author="Jomar Tigcal" w:date="2023-03-04T22:33:18Z">
        <w:r>
          <w:rPr>
            <w:sz w:val="20"/>
          </w:rPr>
          <w:delText>Add</w:delText>
        </w:r>
      </w:del>
      <w:del w:id="5348" w:author="Jomar Tigcal" w:date="2023-03-04T22:33:18Z">
        <w:r>
          <w:rPr>
            <w:spacing w:val="-4"/>
            <w:sz w:val="20"/>
          </w:rPr>
          <w:delText xml:space="preserve"> </w:delText>
        </w:r>
      </w:del>
      <w:del w:id="5349" w:author="Jomar Tigcal" w:date="2023-03-04T22:33:18Z">
        <w:r>
          <w:rPr>
            <w:sz w:val="20"/>
          </w:rPr>
          <w:delText>the</w:delText>
        </w:r>
      </w:del>
      <w:del w:id="5350" w:author="Jomar Tigcal" w:date="2023-03-04T22:33:18Z">
        <w:r>
          <w:rPr>
            <w:spacing w:val="-4"/>
            <w:sz w:val="20"/>
          </w:rPr>
          <w:delText xml:space="preserve"> </w:delText>
        </w:r>
      </w:del>
      <w:del w:id="5351" w:author="Jomar Tigcal" w:date="2023-03-04T22:33:18Z">
        <w:r>
          <w:rPr>
            <w:sz w:val="20"/>
          </w:rPr>
          <w:delText>checkboxes</w:delText>
        </w:r>
      </w:del>
      <w:del w:id="5352" w:author="Jomar Tigcal" w:date="2023-03-04T22:33:18Z">
        <w:r>
          <w:rPr>
            <w:spacing w:val="-4"/>
            <w:sz w:val="20"/>
          </w:rPr>
          <w:delText xml:space="preserve"> </w:delText>
        </w:r>
      </w:del>
      <w:del w:id="5353" w:author="Jomar Tigcal" w:date="2023-03-04T22:33:18Z">
        <w:r>
          <w:rPr>
            <w:sz w:val="20"/>
          </w:rPr>
          <w:delText>for</w:delText>
        </w:r>
      </w:del>
      <w:del w:id="5354" w:author="Jomar Tigcal" w:date="2023-03-04T22:33:18Z">
        <w:r>
          <w:rPr>
            <w:spacing w:val="-4"/>
            <w:sz w:val="20"/>
          </w:rPr>
          <w:delText xml:space="preserve"> </w:delText>
        </w:r>
      </w:del>
      <w:del w:id="5355" w:author="Jomar Tigcal" w:date="2023-03-04T22:33:18Z">
        <w:r>
          <w:rPr>
            <w:sz w:val="20"/>
          </w:rPr>
          <w:delText>uppercase,</w:delText>
        </w:r>
      </w:del>
      <w:del w:id="5356" w:author="Jomar Tigcal" w:date="2023-03-04T22:33:18Z">
        <w:r>
          <w:rPr>
            <w:spacing w:val="-4"/>
            <w:sz w:val="20"/>
          </w:rPr>
          <w:delText xml:space="preserve"> </w:delText>
        </w:r>
      </w:del>
      <w:del w:id="5357" w:author="Jomar Tigcal" w:date="2023-03-04T22:33:18Z">
        <w:r>
          <w:rPr>
            <w:sz w:val="20"/>
          </w:rPr>
          <w:delText>numbers,</w:delText>
        </w:r>
      </w:del>
      <w:del w:id="5358" w:author="Jomar Tigcal" w:date="2023-03-04T22:33:18Z">
        <w:r>
          <w:rPr>
            <w:spacing w:val="-4"/>
            <w:sz w:val="20"/>
          </w:rPr>
          <w:delText xml:space="preserve"> </w:delText>
        </w:r>
      </w:del>
      <w:del w:id="5359" w:author="Jomar Tigcal" w:date="2023-03-04T22:33:18Z">
        <w:r>
          <w:rPr>
            <w:sz w:val="20"/>
          </w:rPr>
          <w:delText>and</w:delText>
        </w:r>
      </w:del>
      <w:del w:id="5360" w:author="Jomar Tigcal" w:date="2023-03-04T22:33:18Z">
        <w:r>
          <w:rPr>
            <w:spacing w:val="-5"/>
            <w:sz w:val="20"/>
          </w:rPr>
          <w:delText xml:space="preserve"> </w:delText>
        </w:r>
      </w:del>
      <w:del w:id="5361" w:author="Jomar Tigcal" w:date="2023-03-04T22:33:18Z">
        <w:r>
          <w:rPr>
            <w:sz w:val="20"/>
          </w:rPr>
          <w:delText>special</w:delText>
        </w:r>
      </w:del>
      <w:del w:id="5362" w:author="Jomar Tigcal" w:date="2023-03-04T22:33:18Z">
        <w:r>
          <w:rPr>
            <w:spacing w:val="-4"/>
            <w:sz w:val="20"/>
          </w:rPr>
          <w:delText xml:space="preserve"> </w:delText>
        </w:r>
      </w:del>
      <w:del w:id="5363" w:author="Jomar Tigcal" w:date="2023-03-04T22:33:18Z">
        <w:r>
          <w:rPr>
            <w:sz w:val="20"/>
          </w:rPr>
          <w:delText>characters</w:delText>
        </w:r>
      </w:del>
      <w:del w:id="5364" w:author="Jomar Tigcal" w:date="2023-03-04T22:33:18Z">
        <w:r>
          <w:rPr>
            <w:spacing w:val="-4"/>
            <w:sz w:val="20"/>
          </w:rPr>
          <w:delText xml:space="preserve"> </w:delText>
        </w:r>
      </w:del>
      <w:del w:id="5365" w:author="Jomar Tigcal" w:date="2023-03-04T22:33:18Z">
        <w:r>
          <w:rPr>
            <w:sz w:val="20"/>
          </w:rPr>
          <w:delText>below</w:delText>
        </w:r>
      </w:del>
      <w:del w:id="5366" w:author="Jomar Tigcal" w:date="2023-03-04T22:33:18Z">
        <w:r>
          <w:rPr>
            <w:spacing w:val="-4"/>
            <w:sz w:val="20"/>
          </w:rPr>
          <w:delText xml:space="preserve"> </w:delText>
        </w:r>
      </w:del>
      <w:del w:id="5367" w:author="Jomar Tigcal" w:date="2023-03-04T22:33:18Z">
        <w:r>
          <w:rPr>
            <w:sz w:val="20"/>
          </w:rPr>
          <w:delText>the length text field layout:</w:delText>
        </w:r>
      </w:del>
    </w:p>
    <w:p>
      <w:pPr>
        <w:sectPr>
          <w:headerReference w:type="even" r:id="rId594"/>
          <w:headerReference w:type="default" r:id="rId595"/>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9" w:after="0"/>
        <w:ind w:left="104" w:hanging="0"/>
        <w:rPr>
          <w:sz w:val="8"/>
          <w:del w:id="5370" w:author="Jomar Tigcal" w:date="2023-03-05T10:47:44Z"/>
        </w:rPr>
      </w:pPr>
      <w:del w:id="5369" w:author="Jomar Tigcal" w:date="2023-03-05T10:47:44Z">
        <w:r>
          <w:rPr>
            <w:sz w:val="8"/>
          </w:rPr>
        </w:r>
      </w:del>
    </w:p>
    <w:p>
      <w:pPr>
        <w:pStyle w:val="TextBody"/>
        <w:spacing w:before="3" w:after="0"/>
        <w:rPr>
          <w:sz w:val="5"/>
          <w:del w:id="5372" w:author="Jomar Tigcal" w:date="2023-03-04T22:33:18Z"/>
        </w:rPr>
      </w:pPr>
      <w:del w:id="5371" w:author="Jomar Tigcal" w:date="2023-03-04T22:33:18Z">
        <w:r>
          <w:rPr>
            <w:sz w:val="5"/>
          </w:rPr>
        </w:r>
      </w:del>
    </w:p>
    <w:p>
      <w:pPr>
        <w:pStyle w:val="TextBody"/>
        <w:ind w:left="824" w:hanging="0"/>
        <w:rPr>
          <w:spacing w:val="-2"/>
          <w:sz w:val="20"/>
          <w:del w:id="5374" w:author="Jomar Tigcal" w:date="2023-03-05T00:10:40Z"/>
        </w:rPr>
      </w:pPr>
      <w:del w:id="5373" w:author="Jomar Tigcal" w:date="2023-03-05T00:10:40Z">
        <w:r>
          <w:rPr/>
          <mc:AlternateContent>
            <mc:Choice Requires="wpg">
              <w:drawing>
                <wp:inline distT="0" distB="0" distL="0" distR="0" wp14:anchorId="3EAF0B78">
                  <wp:extent cx="5074920" cy="523875"/>
                  <wp:effectExtent l="0" t="0" r="5080" b="0"/>
                  <wp:docPr id="2078" name="Shape1264"/>
                  <a:graphic xmlns:a="http://schemas.openxmlformats.org/drawingml/2006/main">
                    <a:graphicData uri="http://schemas.microsoft.com/office/word/2010/wordprocessingGroup">
                      <wpg:wgp>
                        <wpg:cNvGrpSpPr/>
                        <wpg:grpSpPr>
                          <a:xfrm>
                            <a:off x="0" y="0"/>
                            <a:ext cx="5074920" cy="523800"/>
                            <a:chOff x="0" y="0"/>
                            <a:chExt cx="5074920" cy="523800"/>
                          </a:xfrm>
                        </wpg:grpSpPr>
                        <wps:wsp>
                          <wps:cNvSpPr/>
                          <wps:spPr>
                            <a:xfrm>
                              <a:off x="0" y="6480"/>
                              <a:ext cx="5074920" cy="511200"/>
                            </a:xfrm>
                            <a:prstGeom prst="rect">
                              <a:avLst/>
                            </a:prstGeom>
                            <a:solidFill>
                              <a:srgbClr val="f6f6f6"/>
                            </a:solidFill>
                            <a:ln w="0">
                              <a:noFill/>
                            </a:ln>
                          </wps:spPr>
                          <wps:style>
                            <a:lnRef idx="0"/>
                            <a:fillRef idx="0"/>
                            <a:effectRef idx="0"/>
                            <a:fontRef idx="minor"/>
                          </wps:style>
                          <wps:bodyPr/>
                        </wps:wsp>
                        <wps:wsp>
                          <wps:cNvSpPr/>
                          <wps:spPr>
                            <a:xfrm>
                              <a:off x="0" y="0"/>
                              <a:ext cx="5074920" cy="523800"/>
                            </a:xfrm>
                            <a:custGeom>
                              <a:avLst/>
                              <a:gdLst>
                                <a:gd name="textAreaLeft" fmla="*/ 0 w 2877120"/>
                                <a:gd name="textAreaRight" fmla="*/ 2879280 w 2877120"/>
                                <a:gd name="textAreaTop" fmla="*/ 0 h 297000"/>
                                <a:gd name="textAreaBottom" fmla="*/ 299160 h 297000"/>
                              </a:gdLst>
                              <a:ahLst/>
                              <a:rect l="textAreaLeft" t="textAreaTop" r="textAreaRight" b="textAreaBottom"/>
                              <a:pathLst>
                                <a:path w="7992" h="825">
                                  <a:moveTo>
                                    <a:pt x="7992" y="804"/>
                                  </a:moveTo>
                                  <a:lnTo>
                                    <a:pt x="0" y="804"/>
                                  </a:lnTo>
                                  <a:lnTo>
                                    <a:pt x="0" y="824"/>
                                  </a:lnTo>
                                  <a:lnTo>
                                    <a:pt x="7992" y="824"/>
                                  </a:lnTo>
                                  <a:lnTo>
                                    <a:pt x="7992" y="80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498600"/>
                            </a:xfrm>
                            <a:prstGeom prst="rect">
                              <a:avLst/>
                            </a:prstGeom>
                            <a:noFill/>
                            <a:ln w="0">
                              <a:noFill/>
                            </a:ln>
                          </wps:spPr>
                          <wps:style>
                            <a:lnRef idx="0"/>
                            <a:fillRef idx="0"/>
                            <a:effectRef idx="0"/>
                            <a:fontRef idx="minor"/>
                          </wps:style>
                          <wps:bodyPr/>
                        </wps:wsp>
                      </wpg:wgp>
                    </a:graphicData>
                  </a:graphic>
                </wp:inline>
              </w:drawing>
            </mc:Choice>
            <mc:Fallback>
              <w:pict>
                <v:group id="shape_0" alt="Shape1264" style="position:absolute;margin-left:0pt;margin-top:0pt;width:399.6pt;height:41.25pt" coordorigin="0,0" coordsize="7992,825">
                  <v:rect id="shape_0" path="m0,0l-2147483645,0l-2147483645,-2147483646l0,-2147483646xe" fillcolor="#f6f6f6" stroked="f" o:allowincell="f" style="position:absolute;left:0;top:10;width:7991;height:804;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20;width:7991;height:784;mso-wrap-style:none;v-text-anchor:middle;mso-position-vertical:top">
                    <v:fill o:detectmouseclick="t" on="false"/>
                    <v:stroke color="#3465a4" joinstyle="round" endcap="flat"/>
                    <w10:wrap type="square"/>
                  </v:rect>
                </v:group>
              </w:pict>
            </mc:Fallback>
          </mc:AlternateContent>
        </w:r>
      </w:del>
    </w:p>
    <w:p>
      <w:pPr>
        <w:pStyle w:val="TextBody"/>
        <w:numPr>
          <w:ilvl w:val="1"/>
          <w:numId w:val="1"/>
        </w:numPr>
        <w:tabs>
          <w:tab w:val="clear" w:pos="720"/>
          <w:tab w:val="left" w:pos="1274" w:leader="none"/>
        </w:tabs>
        <w:spacing w:lineRule="exact" w:line="267" w:before="0" w:after="0"/>
        <w:jc w:val="left"/>
        <w:rPr>
          <w:sz w:val="20"/>
          <w:del w:id="5396" w:author="Jomar Tigcal" w:date="2023-03-04T22:33:18Z"/>
        </w:rPr>
      </w:pPr>
      <w:del w:id="5375" w:author="Jomar Tigcal" w:date="2023-03-04T22:33:18Z">
        <w:r>
          <w:rPr>
            <w:sz w:val="20"/>
          </w:rPr>
          <w:delText>Add</w:delText>
        </w:r>
      </w:del>
      <w:del w:id="5376" w:author="Jomar Tigcal" w:date="2023-03-04T22:33:18Z">
        <w:r>
          <w:rPr>
            <w:spacing w:val="-6"/>
            <w:sz w:val="20"/>
          </w:rPr>
          <w:delText xml:space="preserve"> </w:delText>
        </w:r>
      </w:del>
      <w:del w:id="5377" w:author="Jomar Tigcal" w:date="2023-03-04T22:33:18Z">
        <w:r>
          <w:rPr>
            <w:sz w:val="20"/>
          </w:rPr>
          <w:delText>the</w:delText>
        </w:r>
      </w:del>
      <w:del w:id="5378" w:author="Jomar Tigcal" w:date="2023-03-04T22:33:18Z">
        <w:r>
          <w:rPr>
            <w:spacing w:val="-3"/>
            <w:sz w:val="20"/>
          </w:rPr>
          <w:delText xml:space="preserve"> </w:delText>
        </w:r>
      </w:del>
      <w:del w:id="5379" w:author="Jomar Tigcal" w:date="2023-03-04T22:33:18Z">
        <w:r>
          <w:rPr>
            <w:rFonts w:ascii="Courier New" w:hAnsi="Courier New"/>
            <w:b/>
          </w:rPr>
          <w:delText>Generate</w:delText>
        </w:r>
      </w:del>
      <w:del w:id="5380" w:author="Jomar Tigcal" w:date="2023-03-04T22:33:18Z">
        <w:r>
          <w:rPr>
            <w:rFonts w:ascii="Courier New" w:hAnsi="Courier New"/>
            <w:b/>
            <w:spacing w:val="-6"/>
          </w:rPr>
          <w:delText xml:space="preserve"> </w:delText>
        </w:r>
      </w:del>
      <w:del w:id="5381" w:author="Jomar Tigcal" w:date="2023-03-04T22:33:18Z">
        <w:r>
          <w:rPr>
            <w:rFonts w:ascii="Courier New" w:hAnsi="Courier New"/>
            <w:b/>
          </w:rPr>
          <w:delText>Password</w:delText>
        </w:r>
      </w:del>
      <w:del w:id="5382" w:author="Jomar Tigcal" w:date="2023-03-04T22:33:18Z">
        <w:r>
          <w:rPr>
            <w:rFonts w:ascii="Courier New" w:hAnsi="Courier New"/>
            <w:b/>
            <w:spacing w:val="-80"/>
          </w:rPr>
          <w:delText xml:space="preserve"> </w:delText>
        </w:r>
      </w:del>
      <w:del w:id="5383" w:author="Jomar Tigcal" w:date="2023-03-04T22:33:18Z">
        <w:r>
          <w:rPr>
            <w:sz w:val="20"/>
          </w:rPr>
          <w:delText>button</w:delText>
        </w:r>
      </w:del>
      <w:del w:id="5384" w:author="Jomar Tigcal" w:date="2023-03-04T22:33:18Z">
        <w:r>
          <w:rPr>
            <w:spacing w:val="-1"/>
            <w:sz w:val="20"/>
          </w:rPr>
          <w:delText xml:space="preserve"> </w:delText>
        </w:r>
      </w:del>
      <w:del w:id="5385" w:author="Jomar Tigcal" w:date="2023-03-04T22:33:18Z">
        <w:r>
          <w:rPr>
            <w:sz w:val="20"/>
          </w:rPr>
          <w:delText>at</w:delText>
        </w:r>
      </w:del>
      <w:del w:id="5386" w:author="Jomar Tigcal" w:date="2023-03-04T22:33:18Z">
        <w:r>
          <w:rPr>
            <w:spacing w:val="-3"/>
            <w:sz w:val="20"/>
          </w:rPr>
          <w:delText xml:space="preserve"> </w:delText>
        </w:r>
      </w:del>
      <w:del w:id="5387" w:author="Jomar Tigcal" w:date="2023-03-04T22:33:18Z">
        <w:r>
          <w:rPr>
            <w:sz w:val="20"/>
          </w:rPr>
          <w:delText>the</w:delText>
        </w:r>
      </w:del>
      <w:del w:id="5388" w:author="Jomar Tigcal" w:date="2023-03-04T22:33:18Z">
        <w:r>
          <w:rPr>
            <w:spacing w:val="-2"/>
            <w:sz w:val="20"/>
          </w:rPr>
          <w:delText xml:space="preserve"> </w:delText>
        </w:r>
      </w:del>
      <w:del w:id="5389" w:author="Jomar Tigcal" w:date="2023-03-04T22:33:18Z">
        <w:r>
          <w:rPr>
            <w:sz w:val="20"/>
          </w:rPr>
          <w:delText>bottom</w:delText>
        </w:r>
      </w:del>
      <w:del w:id="5390" w:author="Jomar Tigcal" w:date="2023-03-04T22:33:18Z">
        <w:r>
          <w:rPr>
            <w:spacing w:val="-2"/>
            <w:sz w:val="20"/>
          </w:rPr>
          <w:delText xml:space="preserve"> </w:delText>
        </w:r>
      </w:del>
      <w:del w:id="5391" w:author="Jomar Tigcal" w:date="2023-03-04T22:33:18Z">
        <w:r>
          <w:rPr>
            <w:sz w:val="20"/>
          </w:rPr>
          <w:delText>of</w:delText>
        </w:r>
      </w:del>
      <w:del w:id="5392" w:author="Jomar Tigcal" w:date="2023-03-04T22:33:18Z">
        <w:r>
          <w:rPr>
            <w:spacing w:val="-2"/>
            <w:sz w:val="20"/>
          </w:rPr>
          <w:delText xml:space="preserve"> </w:delText>
        </w:r>
      </w:del>
      <w:del w:id="5393" w:author="Jomar Tigcal" w:date="2023-03-04T22:33:18Z">
        <w:r>
          <w:rPr>
            <w:sz w:val="20"/>
          </w:rPr>
          <w:delText>the</w:delText>
        </w:r>
      </w:del>
      <w:del w:id="5394" w:author="Jomar Tigcal" w:date="2023-03-04T22:33:18Z">
        <w:r>
          <w:rPr>
            <w:spacing w:val="-1"/>
            <w:sz w:val="20"/>
          </w:rPr>
          <w:delText xml:space="preserve"> </w:delText>
        </w:r>
      </w:del>
      <w:del w:id="5395" w:author="Jomar Tigcal" w:date="2023-03-04T22:33:18Z">
        <w:r>
          <w:rPr>
            <w:spacing w:val="-2"/>
            <w:sz w:val="20"/>
          </w:rPr>
          <w:delText>checkboxes:</w:delText>
        </w:r>
      </w:del>
    </w:p>
    <w:p>
      <w:pPr>
        <w:pStyle w:val="TextBody"/>
        <w:spacing w:before="10" w:after="0"/>
        <w:rPr>
          <w:sz w:val="8"/>
          <w:szCs w:val="8"/>
          <w:del w:id="5398" w:author="Jomar Tigcal" w:date="2023-03-05T00:10:40Z"/>
        </w:rPr>
      </w:pPr>
      <w:del w:id="5397" w:author="Jomar Tigcal" w:date="2023-03-05T00:10:40Z">
        <w:r>
          <w:rPr>
            <w:sz w:val="8"/>
            <w:szCs w:val="8"/>
          </w:rPr>
        </w:r>
      </w:del>
    </w:p>
    <w:p>
      <w:pPr>
        <w:pStyle w:val="TextBody"/>
        <w:numPr>
          <w:ilvl w:val="1"/>
          <w:numId w:val="1"/>
        </w:numPr>
        <w:tabs>
          <w:tab w:val="clear" w:pos="720"/>
          <w:tab w:val="left" w:pos="1274" w:leader="none"/>
        </w:tabs>
        <w:spacing w:before="13" w:after="0"/>
        <w:jc w:val="left"/>
        <w:rPr>
          <w:rFonts w:ascii="Courier New" w:hAnsi="Courier New"/>
          <w:b/>
          <w:b/>
          <w:del w:id="5426" w:author="Jomar Tigcal" w:date="2023-03-04T22:33:18Z"/>
        </w:rPr>
      </w:pPr>
      <w:del w:id="5399" w:author="Jomar Tigcal" w:date="2023-03-04T22:33:18Z">
        <w:r>
          <w:rPr>
            <w:sz w:val="20"/>
          </w:rPr>
          <w:delText>Create</w:delText>
        </w:r>
      </w:del>
      <w:del w:id="5400" w:author="Jomar Tigcal" w:date="2023-03-04T22:33:18Z">
        <w:r>
          <w:rPr>
            <w:spacing w:val="-10"/>
            <w:sz w:val="20"/>
          </w:rPr>
          <w:delText xml:space="preserve"> </w:delText>
        </w:r>
      </w:del>
      <w:del w:id="5401" w:author="Jomar Tigcal" w:date="2023-03-04T22:33:18Z">
        <w:r>
          <w:rPr>
            <w:sz w:val="20"/>
          </w:rPr>
          <w:delText>another</w:delText>
        </w:r>
      </w:del>
      <w:del w:id="5402" w:author="Jomar Tigcal" w:date="2023-03-04T22:33:18Z">
        <w:r>
          <w:rPr>
            <w:spacing w:val="-3"/>
            <w:sz w:val="20"/>
          </w:rPr>
          <w:delText xml:space="preserve"> </w:delText>
        </w:r>
      </w:del>
      <w:del w:id="5403" w:author="Jomar Tigcal" w:date="2023-03-04T22:33:18Z">
        <w:r>
          <w:rPr>
            <w:sz w:val="20"/>
          </w:rPr>
          <w:delText>activity.</w:delText>
        </w:r>
      </w:del>
      <w:del w:id="5404" w:author="Jomar Tigcal" w:date="2023-03-04T22:33:18Z">
        <w:r>
          <w:rPr>
            <w:spacing w:val="-4"/>
            <w:sz w:val="20"/>
          </w:rPr>
          <w:delText xml:space="preserve"> </w:delText>
        </w:r>
      </w:del>
      <w:del w:id="5405" w:author="Jomar Tigcal" w:date="2023-03-04T22:33:18Z">
        <w:r>
          <w:rPr>
            <w:sz w:val="20"/>
          </w:rPr>
          <w:delText>Go</w:delText>
        </w:r>
      </w:del>
      <w:del w:id="5406" w:author="Jomar Tigcal" w:date="2023-03-04T22:33:18Z">
        <w:r>
          <w:rPr>
            <w:spacing w:val="-2"/>
            <w:sz w:val="20"/>
          </w:rPr>
          <w:delText xml:space="preserve"> </w:delText>
        </w:r>
      </w:del>
      <w:del w:id="5407" w:author="Jomar Tigcal" w:date="2023-03-04T22:33:18Z">
        <w:r>
          <w:rPr>
            <w:sz w:val="20"/>
          </w:rPr>
          <w:delText>to</w:delText>
        </w:r>
      </w:del>
      <w:del w:id="5408" w:author="Jomar Tigcal" w:date="2023-03-04T22:33:18Z">
        <w:r>
          <w:rPr>
            <w:spacing w:val="-3"/>
            <w:sz w:val="20"/>
          </w:rPr>
          <w:delText xml:space="preserve"> </w:delText>
        </w:r>
      </w:del>
      <w:del w:id="5409" w:author="Jomar Tigcal" w:date="2023-03-04T22:33:18Z">
        <w:r>
          <w:rPr>
            <w:sz w:val="20"/>
          </w:rPr>
          <w:delText>the</w:delText>
        </w:r>
      </w:del>
      <w:del w:id="5410" w:author="Jomar Tigcal" w:date="2023-03-04T22:33:18Z">
        <w:r>
          <w:rPr>
            <w:spacing w:val="-2"/>
            <w:sz w:val="20"/>
          </w:rPr>
          <w:delText xml:space="preserve"> </w:delText>
        </w:r>
      </w:del>
      <w:del w:id="5411" w:author="Jomar Tigcal" w:date="2023-03-04T22:33:18Z">
        <w:r>
          <w:rPr>
            <w:rFonts w:ascii="Courier New" w:hAnsi="Courier New"/>
            <w:b/>
          </w:rPr>
          <w:delText>File</w:delText>
        </w:r>
      </w:del>
      <w:del w:id="5412" w:author="Jomar Tigcal" w:date="2023-03-04T22:33:18Z">
        <w:r>
          <w:rPr>
            <w:rFonts w:ascii="Courier New" w:hAnsi="Courier New"/>
            <w:b/>
            <w:spacing w:val="-80"/>
          </w:rPr>
          <w:delText xml:space="preserve"> </w:delText>
        </w:r>
      </w:del>
      <w:del w:id="5413" w:author="Jomar Tigcal" w:date="2023-03-04T22:33:18Z">
        <w:r>
          <w:rPr>
            <w:sz w:val="20"/>
          </w:rPr>
          <w:delText>menu</w:delText>
        </w:r>
      </w:del>
      <w:del w:id="5414" w:author="Jomar Tigcal" w:date="2023-03-04T22:33:18Z">
        <w:r>
          <w:rPr>
            <w:spacing w:val="-4"/>
            <w:sz w:val="20"/>
          </w:rPr>
          <w:delText xml:space="preserve"> </w:delText>
        </w:r>
      </w:del>
      <w:del w:id="5415" w:author="Jomar Tigcal" w:date="2023-03-04T22:33:18Z">
        <w:r>
          <w:rPr>
            <w:sz w:val="20"/>
          </w:rPr>
          <w:delText>and</w:delText>
        </w:r>
      </w:del>
      <w:del w:id="5416" w:author="Jomar Tigcal" w:date="2023-03-04T22:33:18Z">
        <w:r>
          <w:rPr>
            <w:spacing w:val="-3"/>
            <w:sz w:val="20"/>
          </w:rPr>
          <w:delText xml:space="preserve"> </w:delText>
        </w:r>
      </w:del>
      <w:del w:id="5417" w:author="Jomar Tigcal" w:date="2023-03-04T22:33:18Z">
        <w:r>
          <w:rPr>
            <w:sz w:val="20"/>
          </w:rPr>
          <w:delText>click</w:delText>
        </w:r>
      </w:del>
      <w:del w:id="5418" w:author="Jomar Tigcal" w:date="2023-03-04T22:33:18Z">
        <w:r>
          <w:rPr>
            <w:spacing w:val="-3"/>
            <w:sz w:val="20"/>
          </w:rPr>
          <w:delText xml:space="preserve"> </w:delText>
        </w:r>
      </w:del>
      <w:del w:id="5419" w:author="Jomar Tigcal" w:date="2023-03-04T22:33:18Z">
        <w:r>
          <w:rPr>
            <w:sz w:val="20"/>
          </w:rPr>
          <w:delText>on</w:delText>
        </w:r>
      </w:del>
      <w:del w:id="5420" w:author="Jomar Tigcal" w:date="2023-03-04T22:33:18Z">
        <w:r>
          <w:rPr>
            <w:spacing w:val="-2"/>
            <w:sz w:val="20"/>
          </w:rPr>
          <w:delText xml:space="preserve"> </w:delText>
        </w:r>
      </w:del>
      <w:del w:id="5421" w:author="Jomar Tigcal" w:date="2023-03-04T22:33:18Z">
        <w:r>
          <w:rPr>
            <w:rFonts w:ascii="Courier New" w:hAnsi="Courier New"/>
            <w:b/>
          </w:rPr>
          <w:delText>New</w:delText>
        </w:r>
      </w:del>
      <w:del w:id="5422" w:author="Jomar Tigcal" w:date="2023-03-04T22:33:18Z">
        <w:r>
          <w:rPr>
            <w:rFonts w:ascii="Courier New" w:hAnsi="Courier New"/>
            <w:b/>
            <w:spacing w:val="-80"/>
          </w:rPr>
          <w:delText xml:space="preserve"> </w:delText>
        </w:r>
      </w:del>
      <w:del w:id="5423" w:author="Jomar Tigcal" w:date="2023-03-04T22:33:18Z">
        <w:r>
          <w:rPr>
            <w:sz w:val="20"/>
          </w:rPr>
          <w:delText>|</w:delText>
        </w:r>
      </w:del>
      <w:del w:id="5424" w:author="Jomar Tigcal" w:date="2023-03-04T22:33:18Z">
        <w:r>
          <w:rPr>
            <w:spacing w:val="-3"/>
            <w:sz w:val="20"/>
          </w:rPr>
          <w:delText xml:space="preserve"> </w:delText>
        </w:r>
      </w:del>
      <w:del w:id="5425" w:author="Jomar Tigcal" w:date="2023-03-04T22:33:18Z">
        <w:r>
          <w:rPr>
            <w:rFonts w:ascii="Courier New" w:hAnsi="Courier New"/>
            <w:b/>
            <w:spacing w:val="-2"/>
          </w:rPr>
          <w:delText>Activity</w:delText>
        </w:r>
      </w:del>
    </w:p>
    <w:p>
      <w:pPr>
        <w:pStyle w:val="Normal"/>
        <w:ind w:left="1274" w:hanging="0"/>
        <w:rPr>
          <w:sz w:val="20"/>
          <w:del w:id="5451" w:author="Jomar Tigcal" w:date="2023-03-04T22:33:18Z"/>
        </w:rPr>
      </w:pPr>
      <w:del w:id="5427" w:author="Jomar Tigcal" w:date="2023-03-04T22:33:18Z">
        <w:r>
          <w:rPr>
            <w:sz w:val="20"/>
          </w:rPr>
          <w:delText>|</w:delText>
        </w:r>
      </w:del>
      <w:del w:id="5428" w:author="Jomar Tigcal" w:date="2023-03-04T22:33:18Z">
        <w:r>
          <w:rPr>
            <w:spacing w:val="-4"/>
            <w:sz w:val="20"/>
          </w:rPr>
          <w:delText xml:space="preserve"> </w:delText>
        </w:r>
      </w:del>
      <w:del w:id="5429" w:author="Jomar Tigcal" w:date="2023-03-04T22:33:18Z">
        <w:r>
          <w:rPr>
            <w:rFonts w:ascii="Courier New" w:hAnsi="Courier New"/>
            <w:b/>
          </w:rPr>
          <w:delText>Empty</w:delText>
        </w:r>
      </w:del>
      <w:del w:id="5430" w:author="Jomar Tigcal" w:date="2023-03-04T22:33:18Z">
        <w:r>
          <w:rPr>
            <w:rFonts w:ascii="Courier New" w:hAnsi="Courier New"/>
            <w:b/>
            <w:spacing w:val="-11"/>
          </w:rPr>
          <w:delText xml:space="preserve"> </w:delText>
        </w:r>
      </w:del>
      <w:del w:id="5431" w:author="Jomar Tigcal" w:date="2023-03-04T22:33:18Z">
        <w:r>
          <w:rPr>
            <w:rFonts w:ascii="Courier New" w:hAnsi="Courier New"/>
            <w:b/>
          </w:rPr>
          <w:delText>Activity</w:delText>
        </w:r>
      </w:del>
      <w:del w:id="5432" w:author="Jomar Tigcal" w:date="2023-03-04T22:33:18Z">
        <w:r>
          <w:rPr>
            <w:sz w:val="20"/>
          </w:rPr>
          <w:delText>.</w:delText>
        </w:r>
      </w:del>
      <w:del w:id="5433" w:author="Jomar Tigcal" w:date="2023-03-04T22:33:18Z">
        <w:r>
          <w:rPr>
            <w:spacing w:val="-4"/>
            <w:sz w:val="20"/>
          </w:rPr>
          <w:delText xml:space="preserve"> </w:delText>
        </w:r>
      </w:del>
      <w:del w:id="5434" w:author="Jomar Tigcal" w:date="2023-03-04T22:33:18Z">
        <w:r>
          <w:rPr>
            <w:sz w:val="20"/>
          </w:rPr>
          <w:delText>Name</w:delText>
        </w:r>
      </w:del>
      <w:del w:id="5435" w:author="Jomar Tigcal" w:date="2023-03-04T22:33:18Z">
        <w:r>
          <w:rPr>
            <w:spacing w:val="-4"/>
            <w:sz w:val="20"/>
          </w:rPr>
          <w:delText xml:space="preserve"> </w:delText>
        </w:r>
      </w:del>
      <w:del w:id="5436" w:author="Jomar Tigcal" w:date="2023-03-04T22:33:18Z">
        <w:r>
          <w:rPr>
            <w:sz w:val="20"/>
          </w:rPr>
          <w:delText>it</w:delText>
        </w:r>
      </w:del>
      <w:del w:id="5437" w:author="Jomar Tigcal" w:date="2023-03-04T22:33:18Z">
        <w:r>
          <w:rPr>
            <w:spacing w:val="-5"/>
            <w:sz w:val="20"/>
          </w:rPr>
          <w:delText xml:space="preserve"> </w:delText>
        </w:r>
      </w:del>
      <w:del w:id="5438" w:author="Jomar Tigcal" w:date="2023-03-04T22:33:18Z">
        <w:r>
          <w:rPr>
            <w:rFonts w:ascii="Courier New" w:hAnsi="Courier New"/>
            <w:b/>
          </w:rPr>
          <w:delText>OutputActivity</w:delText>
        </w:r>
      </w:del>
      <w:del w:id="5439" w:author="Jomar Tigcal" w:date="2023-03-04T22:33:18Z">
        <w:r>
          <w:rPr>
            <w:sz w:val="20"/>
          </w:rPr>
          <w:delText>.</w:delText>
        </w:r>
      </w:del>
      <w:del w:id="5440" w:author="Jomar Tigcal" w:date="2023-03-04T22:33:18Z">
        <w:r>
          <w:rPr>
            <w:spacing w:val="-4"/>
            <w:sz w:val="20"/>
          </w:rPr>
          <w:delText xml:space="preserve"> </w:delText>
        </w:r>
      </w:del>
      <w:del w:id="5441" w:author="Jomar Tigcal" w:date="2023-03-04T22:33:18Z">
        <w:r>
          <w:rPr>
            <w:sz w:val="20"/>
          </w:rPr>
          <w:delText>Make</w:delText>
        </w:r>
      </w:del>
      <w:del w:id="5442" w:author="Jomar Tigcal" w:date="2023-03-04T22:33:18Z">
        <w:r>
          <w:rPr>
            <w:spacing w:val="-4"/>
            <w:sz w:val="20"/>
          </w:rPr>
          <w:delText xml:space="preserve"> </w:delText>
        </w:r>
      </w:del>
      <w:del w:id="5443" w:author="Jomar Tigcal" w:date="2023-03-04T22:33:18Z">
        <w:r>
          <w:rPr>
            <w:sz w:val="20"/>
          </w:rPr>
          <w:delText>sure</w:delText>
        </w:r>
      </w:del>
      <w:del w:id="5444" w:author="Jomar Tigcal" w:date="2023-03-04T22:33:18Z">
        <w:r>
          <w:rPr>
            <w:spacing w:val="-5"/>
            <w:sz w:val="20"/>
          </w:rPr>
          <w:delText xml:space="preserve"> </w:delText>
        </w:r>
      </w:del>
      <w:del w:id="5445" w:author="Jomar Tigcal" w:date="2023-03-04T22:33:18Z">
        <w:r>
          <w:rPr>
            <w:rFonts w:ascii="Courier New" w:hAnsi="Courier New"/>
            <w:b/>
          </w:rPr>
          <w:delText>Generate Layout File</w:delText>
        </w:r>
      </w:del>
      <w:del w:id="5446" w:author="Jomar Tigcal" w:date="2023-03-04T22:33:18Z">
        <w:r>
          <w:rPr>
            <w:rFonts w:ascii="Courier New" w:hAnsi="Courier New"/>
            <w:b/>
            <w:spacing w:val="-69"/>
          </w:rPr>
          <w:delText xml:space="preserve"> </w:delText>
        </w:r>
      </w:del>
      <w:del w:id="5447" w:author="Jomar Tigcal" w:date="2023-03-04T22:33:18Z">
        <w:r>
          <w:rPr>
            <w:sz w:val="20"/>
          </w:rPr>
          <w:delText xml:space="preserve">is checked so that </w:delText>
        </w:r>
      </w:del>
      <w:del w:id="5448" w:author="Jomar Tigcal" w:date="2023-03-04T22:33:18Z">
        <w:r>
          <w:rPr>
            <w:rFonts w:ascii="Courier New" w:hAnsi="Courier New"/>
            <w:b/>
          </w:rPr>
          <w:delText>activity_output</w:delText>
        </w:r>
      </w:del>
      <w:del w:id="5449" w:author="Jomar Tigcal" w:date="2023-03-04T22:33:18Z">
        <w:r>
          <w:rPr>
            <w:rFonts w:ascii="Courier New" w:hAnsi="Courier New"/>
            <w:b/>
            <w:spacing w:val="-69"/>
          </w:rPr>
          <w:delText xml:space="preserve"> </w:delText>
        </w:r>
      </w:del>
      <w:del w:id="5450" w:author="Jomar Tigcal" w:date="2023-03-04T22:33:18Z">
        <w:r>
          <w:rPr>
            <w:sz w:val="20"/>
          </w:rPr>
          <w:delText>will be created.</w:delText>
        </w:r>
      </w:del>
    </w:p>
    <w:p>
      <w:pPr>
        <w:sectPr>
          <w:headerReference w:type="even" r:id="rId596"/>
          <w:headerReference w:type="default" r:id="rId597"/>
          <w:type w:val="nextPage"/>
          <w:pgSz w:w="10800" w:h="13320"/>
          <w:pgMar w:left="940" w:right="920" w:gutter="0" w:header="695" w:top="1120" w:footer="0" w:bottom="280"/>
          <w:pgNumType w:fmt="decimal"/>
          <w:formProt w:val="false"/>
          <w:textDirection w:val="lrTb"/>
          <w:docGrid w:type="default" w:linePitch="100" w:charSpace="4096"/>
        </w:sectPr>
        <w:pStyle w:val="ListParagraph"/>
        <w:numPr>
          <w:ilvl w:val="1"/>
          <w:numId w:val="1"/>
        </w:numPr>
        <w:tabs>
          <w:tab w:val="clear" w:pos="720"/>
          <w:tab w:val="left" w:pos="1274" w:leader="none"/>
        </w:tabs>
        <w:spacing w:before="140" w:after="0"/>
        <w:ind w:left="1274" w:right="292" w:hanging="360"/>
        <w:jc w:val="left"/>
        <w:rPr>
          <w:sz w:val="20"/>
          <w:del w:id="5481" w:author="Jomar Tigcal" w:date="2023-03-04T22:33:18Z"/>
        </w:rPr>
      </w:pPr>
      <w:del w:id="5452" w:author="Jomar Tigcal" w:date="2023-03-04T22:33:18Z">
        <w:r>
          <w:rPr>
            <w:sz w:val="20"/>
          </w:rPr>
          <w:delText>Let's customize the activity transition from the input screen (</w:delText>
        </w:r>
      </w:del>
      <w:del w:id="5453" w:author="Jomar Tigcal" w:date="2023-03-04T22:33:18Z">
        <w:r>
          <w:rPr>
            <w:rFonts w:ascii="Courier New" w:hAnsi="Courier New"/>
            <w:b/>
          </w:rPr>
          <w:delText>MainActivity</w:delText>
        </w:r>
      </w:del>
      <w:del w:id="5454" w:author="Jomar Tigcal" w:date="2023-03-04T22:33:18Z">
        <w:r>
          <w:rPr>
            <w:sz w:val="20"/>
          </w:rPr>
          <w:delText>) to</w:delText>
        </w:r>
      </w:del>
      <w:del w:id="5455" w:author="Jomar Tigcal" w:date="2023-03-04T22:33:18Z">
        <w:r>
          <w:rPr>
            <w:spacing w:val="-8"/>
            <w:sz w:val="20"/>
          </w:rPr>
          <w:delText xml:space="preserve"> </w:delText>
        </w:r>
      </w:del>
      <w:del w:id="5456" w:author="Jomar Tigcal" w:date="2023-03-04T22:33:18Z">
        <w:r>
          <w:rPr>
            <w:rFonts w:ascii="Courier New" w:hAnsi="Courier New"/>
            <w:b/>
          </w:rPr>
          <w:delText>OutputActivity</w:delText>
        </w:r>
      </w:del>
      <w:del w:id="5457" w:author="Jomar Tigcal" w:date="2023-03-04T22:33:18Z">
        <w:r>
          <w:rPr>
            <w:sz w:val="20"/>
          </w:rPr>
          <w:delText>.</w:delText>
        </w:r>
      </w:del>
      <w:del w:id="5458" w:author="Jomar Tigcal" w:date="2023-03-04T22:33:18Z">
        <w:r>
          <w:rPr>
            <w:spacing w:val="-4"/>
            <w:sz w:val="20"/>
          </w:rPr>
          <w:delText xml:space="preserve"> </w:delText>
        </w:r>
      </w:del>
      <w:del w:id="5459" w:author="Jomar Tigcal" w:date="2023-03-04T22:33:18Z">
        <w:r>
          <w:rPr>
            <w:sz w:val="20"/>
          </w:rPr>
          <w:delText>Open</w:delText>
        </w:r>
      </w:del>
      <w:del w:id="5460" w:author="Jomar Tigcal" w:date="2023-03-04T22:33:18Z">
        <w:r>
          <w:rPr>
            <w:spacing w:val="-5"/>
            <w:sz w:val="20"/>
          </w:rPr>
          <w:delText xml:space="preserve"> </w:delText>
        </w:r>
      </w:del>
      <w:del w:id="5461" w:author="Jomar Tigcal" w:date="2023-03-04T22:33:18Z">
        <w:r>
          <w:rPr>
            <w:rFonts w:ascii="Courier New" w:hAnsi="Courier New"/>
            <w:b/>
          </w:rPr>
          <w:delText>themes.xml</w:delText>
        </w:r>
      </w:del>
      <w:del w:id="5462" w:author="Jomar Tigcal" w:date="2023-03-04T22:33:18Z">
        <w:r>
          <w:rPr>
            <w:rFonts w:ascii="Courier New" w:hAnsi="Courier New"/>
            <w:b/>
            <w:spacing w:val="-80"/>
          </w:rPr>
          <w:delText xml:space="preserve"> </w:delText>
        </w:r>
      </w:del>
      <w:del w:id="5463" w:author="Jomar Tigcal" w:date="2023-03-04T22:33:18Z">
        <w:r>
          <w:rPr>
            <w:sz w:val="20"/>
          </w:rPr>
          <w:delText>and</w:delText>
        </w:r>
      </w:del>
      <w:del w:id="5464" w:author="Jomar Tigcal" w:date="2023-03-04T22:33:18Z">
        <w:r>
          <w:rPr>
            <w:spacing w:val="-5"/>
            <w:sz w:val="20"/>
          </w:rPr>
          <w:delText xml:space="preserve"> </w:delText>
        </w:r>
      </w:del>
      <w:del w:id="5465" w:author="Jomar Tigcal" w:date="2023-03-04T22:33:18Z">
        <w:r>
          <w:rPr>
            <w:sz w:val="20"/>
          </w:rPr>
          <w:delText>update</w:delText>
        </w:r>
      </w:del>
      <w:del w:id="5466" w:author="Jomar Tigcal" w:date="2023-03-04T22:33:18Z">
        <w:r>
          <w:rPr>
            <w:spacing w:val="-4"/>
            <w:sz w:val="20"/>
          </w:rPr>
          <w:delText xml:space="preserve"> </w:delText>
        </w:r>
      </w:del>
      <w:del w:id="5467" w:author="Jomar Tigcal" w:date="2023-03-04T22:33:18Z">
        <w:r>
          <w:rPr>
            <w:sz w:val="20"/>
          </w:rPr>
          <w:delText>the</w:delText>
        </w:r>
      </w:del>
      <w:del w:id="5468" w:author="Jomar Tigcal" w:date="2023-03-04T22:33:18Z">
        <w:r>
          <w:rPr>
            <w:spacing w:val="-4"/>
            <w:sz w:val="20"/>
          </w:rPr>
          <w:delText xml:space="preserve"> </w:delText>
        </w:r>
      </w:del>
      <w:del w:id="5469" w:author="Jomar Tigcal" w:date="2023-03-04T22:33:18Z">
        <w:r>
          <w:rPr>
            <w:sz w:val="20"/>
          </w:rPr>
          <w:delText>activity</w:delText>
        </w:r>
      </w:del>
      <w:del w:id="5470" w:author="Jomar Tigcal" w:date="2023-03-04T22:33:18Z">
        <w:r>
          <w:rPr>
            <w:spacing w:val="-5"/>
            <w:sz w:val="20"/>
          </w:rPr>
          <w:delText xml:space="preserve"> </w:delText>
        </w:r>
      </w:del>
      <w:del w:id="5471" w:author="Jomar Tigcal" w:date="2023-03-04T22:33:18Z">
        <w:r>
          <w:rPr>
            <w:sz w:val="20"/>
          </w:rPr>
          <w:delText>theme</w:delText>
        </w:r>
      </w:del>
      <w:del w:id="5472" w:author="Jomar Tigcal" w:date="2023-03-04T22:33:18Z">
        <w:r>
          <w:rPr>
            <w:spacing w:val="-4"/>
            <w:sz w:val="20"/>
          </w:rPr>
          <w:delText xml:space="preserve"> </w:delText>
        </w:r>
      </w:del>
      <w:del w:id="5473" w:author="Jomar Tigcal" w:date="2023-03-04T22:33:18Z">
        <w:r>
          <w:rPr>
            <w:sz w:val="20"/>
          </w:rPr>
          <w:delText xml:space="preserve">with the </w:delText>
        </w:r>
      </w:del>
      <w:del w:id="5474" w:author="Jomar Tigcal" w:date="2023-03-04T22:33:18Z">
        <w:r>
          <w:rPr>
            <w:rFonts w:ascii="Courier New" w:hAnsi="Courier New"/>
            <w:b/>
          </w:rPr>
          <w:delText>windowActivityTransitions</w:delText>
        </w:r>
      </w:del>
      <w:del w:id="5475" w:author="Jomar Tigcal" w:date="2023-03-04T22:33:18Z">
        <w:r>
          <w:rPr>
            <w:sz w:val="20"/>
          </w:rPr>
          <w:delText xml:space="preserve">, </w:delText>
        </w:r>
      </w:del>
      <w:del w:id="5476" w:author="Jomar Tigcal" w:date="2023-03-04T22:33:18Z">
        <w:r>
          <w:rPr>
            <w:rFonts w:ascii="Courier New" w:hAnsi="Courier New"/>
            <w:b/>
          </w:rPr>
          <w:delText>windowEnterTransition</w:delText>
        </w:r>
      </w:del>
      <w:del w:id="5477" w:author="Jomar Tigcal" w:date="2023-03-04T22:33:18Z">
        <w:r>
          <w:rPr>
            <w:sz w:val="20"/>
          </w:rPr>
          <w:delText xml:space="preserve">, and </w:delText>
        </w:r>
      </w:del>
      <w:del w:id="5478" w:author="Jomar Tigcal" w:date="2023-03-04T22:33:18Z">
        <w:r>
          <w:rPr>
            <w:rFonts w:ascii="Courier New" w:hAnsi="Courier New"/>
            <w:b/>
          </w:rPr>
          <w:delText>windowExitTransition</w:delText>
        </w:r>
      </w:del>
      <w:del w:id="5479" w:author="Jomar Tigcal" w:date="2023-03-04T22:33:18Z">
        <w:r>
          <w:rPr>
            <w:rFonts w:ascii="Courier New" w:hAnsi="Courier New"/>
            <w:b/>
            <w:spacing w:val="-49"/>
          </w:rPr>
          <w:delText xml:space="preserve"> </w:delText>
        </w:r>
      </w:del>
      <w:del w:id="5480" w:author="Jomar Tigcal" w:date="2023-03-04T22:33:18Z">
        <w:r>
          <w:rPr>
            <w:sz w:val="20"/>
          </w:rPr>
          <w:delText>style attributes:</w:delText>
        </w:r>
      </w:del>
    </w:p>
    <w:p>
      <w:pPr>
        <w:pStyle w:val="TextBody"/>
        <w:spacing w:before="152" w:after="0"/>
        <w:ind w:left="1274" w:hanging="0"/>
        <w:rPr>
          <w:spacing w:val="-2"/>
          <w:sz w:val="20"/>
          <w:del w:id="5508" w:author="Jomar Tigcal" w:date="2023-03-04T22:33:18Z"/>
        </w:rPr>
      </w:pPr>
      <w:del w:id="5482" w:author="Jomar Tigcal" w:date="2023-03-04T22:33:18Z">
        <w:r>
          <w:rPr/>
          <w:delText>This</w:delText>
        </w:r>
      </w:del>
      <w:del w:id="5483" w:author="Jomar Tigcal" w:date="2023-03-04T22:33:18Z">
        <w:r>
          <w:rPr>
            <w:spacing w:val="-8"/>
          </w:rPr>
          <w:delText xml:space="preserve"> </w:delText>
        </w:r>
      </w:del>
      <w:del w:id="5484" w:author="Jomar Tigcal" w:date="2023-03-04T22:33:18Z">
        <w:r>
          <w:rPr/>
          <w:delText>will</w:delText>
        </w:r>
      </w:del>
      <w:del w:id="5485" w:author="Jomar Tigcal" w:date="2023-03-04T22:33:18Z">
        <w:r>
          <w:rPr>
            <w:spacing w:val="-4"/>
          </w:rPr>
          <w:delText xml:space="preserve"> </w:delText>
        </w:r>
      </w:del>
      <w:del w:id="5486" w:author="Jomar Tigcal" w:date="2023-03-04T22:33:18Z">
        <w:r>
          <w:rPr/>
          <w:delText>enable</w:delText>
        </w:r>
      </w:del>
      <w:del w:id="5487" w:author="Jomar Tigcal" w:date="2023-03-04T22:33:18Z">
        <w:r>
          <w:rPr>
            <w:spacing w:val="-4"/>
          </w:rPr>
          <w:delText xml:space="preserve"> </w:delText>
        </w:r>
      </w:del>
      <w:del w:id="5488" w:author="Jomar Tigcal" w:date="2023-03-04T22:33:18Z">
        <w:r>
          <w:rPr/>
          <w:delText>the</w:delText>
        </w:r>
      </w:del>
      <w:del w:id="5489" w:author="Jomar Tigcal" w:date="2023-03-04T22:33:18Z">
        <w:r>
          <w:rPr>
            <w:spacing w:val="-4"/>
          </w:rPr>
          <w:delText xml:space="preserve"> </w:delText>
        </w:r>
      </w:del>
      <w:del w:id="5490" w:author="Jomar Tigcal" w:date="2023-03-04T22:33:18Z">
        <w:r>
          <w:rPr/>
          <w:delText>activity</w:delText>
        </w:r>
      </w:del>
      <w:del w:id="5491" w:author="Jomar Tigcal" w:date="2023-03-04T22:33:18Z">
        <w:r>
          <w:rPr>
            <w:spacing w:val="-5"/>
          </w:rPr>
          <w:delText xml:space="preserve"> </w:delText>
        </w:r>
      </w:del>
      <w:del w:id="5492" w:author="Jomar Tigcal" w:date="2023-03-04T22:33:18Z">
        <w:r>
          <w:rPr/>
          <w:delText>transition,</w:delText>
        </w:r>
      </w:del>
      <w:del w:id="5493" w:author="Jomar Tigcal" w:date="2023-03-04T22:33:18Z">
        <w:r>
          <w:rPr>
            <w:spacing w:val="-4"/>
          </w:rPr>
          <w:delText xml:space="preserve"> </w:delText>
        </w:r>
      </w:del>
      <w:del w:id="5494" w:author="Jomar Tigcal" w:date="2023-03-04T22:33:18Z">
        <w:r>
          <w:rPr/>
          <w:delText>add</w:delText>
        </w:r>
      </w:del>
      <w:del w:id="5495" w:author="Jomar Tigcal" w:date="2023-03-04T22:33:18Z">
        <w:r>
          <w:rPr>
            <w:spacing w:val="-5"/>
          </w:rPr>
          <w:delText xml:space="preserve"> </w:delText>
        </w:r>
      </w:del>
      <w:del w:id="5496" w:author="Jomar Tigcal" w:date="2023-03-04T22:33:18Z">
        <w:r>
          <w:rPr/>
          <w:delText>a</w:delText>
        </w:r>
      </w:del>
      <w:del w:id="5497" w:author="Jomar Tigcal" w:date="2023-03-04T22:33:18Z">
        <w:r>
          <w:rPr>
            <w:spacing w:val="-5"/>
          </w:rPr>
          <w:delText xml:space="preserve"> </w:delText>
        </w:r>
      </w:del>
      <w:del w:id="5498" w:author="Jomar Tigcal" w:date="2023-03-04T22:33:18Z">
        <w:r>
          <w:rPr/>
          <w:delText>slide</w:delText>
        </w:r>
      </w:del>
      <w:del w:id="5499" w:author="Jomar Tigcal" w:date="2023-03-04T22:33:18Z">
        <w:r>
          <w:rPr>
            <w:spacing w:val="-4"/>
          </w:rPr>
          <w:delText xml:space="preserve"> </w:delText>
        </w:r>
      </w:del>
      <w:del w:id="5500" w:author="Jomar Tigcal" w:date="2023-03-04T22:33:18Z">
        <w:r>
          <w:rPr/>
          <w:delText>right</w:delText>
        </w:r>
      </w:del>
      <w:del w:id="5501" w:author="Jomar Tigcal" w:date="2023-03-04T22:33:18Z">
        <w:r>
          <w:rPr>
            <w:spacing w:val="-5"/>
          </w:rPr>
          <w:delText xml:space="preserve"> </w:delText>
        </w:r>
      </w:del>
      <w:del w:id="5502" w:author="Jomar Tigcal" w:date="2023-03-04T22:33:18Z">
        <w:r>
          <w:rPr/>
          <w:delText>enter</w:delText>
        </w:r>
      </w:del>
      <w:del w:id="5503" w:author="Jomar Tigcal" w:date="2023-03-04T22:33:18Z">
        <w:r>
          <w:rPr>
            <w:spacing w:val="-4"/>
          </w:rPr>
          <w:delText xml:space="preserve"> </w:delText>
        </w:r>
      </w:del>
      <w:del w:id="5504" w:author="Jomar Tigcal" w:date="2023-03-04T22:33:18Z">
        <w:r>
          <w:rPr/>
          <w:delText>transition,</w:delText>
        </w:r>
      </w:del>
      <w:del w:id="5505" w:author="Jomar Tigcal" w:date="2023-03-04T22:33:18Z">
        <w:r>
          <w:rPr>
            <w:spacing w:val="-4"/>
          </w:rPr>
          <w:delText xml:space="preserve"> </w:delText>
        </w:r>
      </w:del>
      <w:del w:id="5506" w:author="Jomar Tigcal" w:date="2023-03-04T22:33:18Z">
        <w:r>
          <w:rPr/>
          <w:delText>and</w:delText>
        </w:r>
      </w:del>
      <w:del w:id="5507" w:author="Jomar Tigcal" w:date="2023-03-04T22:33:18Z">
        <w:r>
          <w:rPr>
            <w:spacing w:val="-5"/>
          </w:rPr>
          <w:delText xml:space="preserve"> add</w:delText>
        </w:r>
      </w:del>
    </w:p>
    <w:p>
      <w:pPr>
        <w:pStyle w:val="TextBody"/>
        <w:spacing w:before="8" w:after="0"/>
        <w:ind w:left="1274" w:hanging="0"/>
        <w:rPr>
          <w:del w:id="5523" w:author="Jomar Tigcal" w:date="2023-03-04T22:33:18Z"/>
        </w:rPr>
      </w:pPr>
      <w:del w:id="5509" w:author="Jomar Tigcal" w:date="2023-03-04T22:33:18Z">
        <w:r>
          <w:rPr/>
          <w:delText>an</w:delText>
        </w:r>
      </w:del>
      <w:del w:id="5510" w:author="Jomar Tigcal" w:date="2023-03-04T22:33:18Z">
        <w:r>
          <w:rPr>
            <w:spacing w:val="-6"/>
          </w:rPr>
          <w:delText xml:space="preserve"> </w:delText>
        </w:r>
      </w:del>
      <w:del w:id="5511" w:author="Jomar Tigcal" w:date="2023-03-04T22:33:18Z">
        <w:r>
          <w:rPr/>
          <w:delText>exit</w:delText>
        </w:r>
      </w:del>
      <w:del w:id="5512" w:author="Jomar Tigcal" w:date="2023-03-04T22:33:18Z">
        <w:r>
          <w:rPr>
            <w:spacing w:val="-2"/>
          </w:rPr>
          <w:delText xml:space="preserve"> </w:delText>
        </w:r>
      </w:del>
      <w:del w:id="5513" w:author="Jomar Tigcal" w:date="2023-03-04T22:33:18Z">
        <w:r>
          <w:rPr/>
          <w:delText>transition</w:delText>
        </w:r>
      </w:del>
      <w:del w:id="5514" w:author="Jomar Tigcal" w:date="2023-03-04T22:33:18Z">
        <w:r>
          <w:rPr>
            <w:spacing w:val="-2"/>
          </w:rPr>
          <w:delText xml:space="preserve"> </w:delText>
        </w:r>
      </w:del>
      <w:del w:id="5515" w:author="Jomar Tigcal" w:date="2023-03-04T22:33:18Z">
        <w:r>
          <w:rPr/>
          <w:delText>to</w:delText>
        </w:r>
      </w:del>
      <w:del w:id="5516" w:author="Jomar Tigcal" w:date="2023-03-04T22:33:18Z">
        <w:r>
          <w:rPr>
            <w:spacing w:val="-3"/>
          </w:rPr>
          <w:delText xml:space="preserve"> </w:delText>
        </w:r>
      </w:del>
      <w:del w:id="5517" w:author="Jomar Tigcal" w:date="2023-03-04T22:33:18Z">
        <w:r>
          <w:rPr/>
          <w:delText>fade</w:delText>
        </w:r>
      </w:del>
      <w:del w:id="5518" w:author="Jomar Tigcal" w:date="2023-03-04T22:33:18Z">
        <w:r>
          <w:rPr>
            <w:spacing w:val="-2"/>
          </w:rPr>
          <w:delText xml:space="preserve"> </w:delText>
        </w:r>
      </w:del>
      <w:del w:id="5519" w:author="Jomar Tigcal" w:date="2023-03-04T22:33:18Z">
        <w:r>
          <w:rPr/>
          <w:delText>on</w:delText>
        </w:r>
      </w:del>
      <w:del w:id="5520" w:author="Jomar Tigcal" w:date="2023-03-04T22:33:18Z">
        <w:r>
          <w:rPr>
            <w:spacing w:val="-2"/>
          </w:rPr>
          <w:delText xml:space="preserve"> </w:delText>
        </w:r>
      </w:del>
      <w:del w:id="5521" w:author="Jomar Tigcal" w:date="2023-03-04T22:33:18Z">
        <w:r>
          <w:rPr/>
          <w:delText>the</w:delText>
        </w:r>
      </w:del>
      <w:del w:id="5522" w:author="Jomar Tigcal" w:date="2023-03-04T22:33:18Z">
        <w:r>
          <w:rPr>
            <w:spacing w:val="-2"/>
          </w:rPr>
          <w:delText xml:space="preserve"> activity.</w:delText>
        </w:r>
      </w:del>
    </w:p>
    <w:p>
      <w:pPr>
        <w:sectPr>
          <w:headerReference w:type="even" r:id="rId598"/>
          <w:headerReference w:type="default" r:id="rId599"/>
          <w:type w:val="nextPage"/>
          <w:pgSz w:w="10800" w:h="13320"/>
          <w:pgMar w:left="940" w:right="920" w:gutter="0" w:header="695" w:top="1120" w:footer="0" w:bottom="280"/>
          <w:pgNumType w:fmt="decimal"/>
          <w:formProt w:val="false"/>
          <w:textDirection w:val="lrTb"/>
          <w:docGrid w:type="default" w:linePitch="100" w:charSpace="4096"/>
        </w:sectPr>
        <w:pStyle w:val="ListParagraph"/>
        <w:numPr>
          <w:ilvl w:val="1"/>
          <w:numId w:val="1"/>
        </w:numPr>
        <w:tabs>
          <w:tab w:val="clear" w:pos="720"/>
          <w:tab w:val="left" w:pos="1274" w:leader="none"/>
        </w:tabs>
        <w:spacing w:before="147" w:after="0"/>
        <w:ind w:left="1274" w:right="1098" w:hanging="360"/>
        <w:jc w:val="left"/>
        <w:rPr>
          <w:sz w:val="20"/>
          <w:del w:id="5546" w:author="Jomar Tigcal" w:date="2023-03-04T22:33:18Z"/>
        </w:rPr>
      </w:pPr>
      <w:del w:id="5524" w:author="Jomar Tigcal" w:date="2023-03-04T22:33:18Z">
        <w:r>
          <w:rPr>
            <w:sz w:val="20"/>
          </w:rPr>
          <w:delText>Open</w:delText>
        </w:r>
      </w:del>
      <w:del w:id="5525" w:author="Jomar Tigcal" w:date="2023-03-04T22:33:18Z">
        <w:r>
          <w:rPr>
            <w:spacing w:val="-8"/>
            <w:sz w:val="20"/>
          </w:rPr>
          <w:delText xml:space="preserve"> </w:delText>
        </w:r>
      </w:del>
      <w:del w:id="5526" w:author="Jomar Tigcal" w:date="2023-03-04T22:33:18Z">
        <w:r>
          <w:rPr>
            <w:rFonts w:ascii="Courier New" w:hAnsi="Courier New"/>
            <w:b/>
          </w:rPr>
          <w:delText>MainActivity</w:delText>
        </w:r>
      </w:del>
      <w:del w:id="5527" w:author="Jomar Tigcal" w:date="2023-03-04T22:33:18Z">
        <w:r>
          <w:rPr>
            <w:sz w:val="20"/>
          </w:rPr>
          <w:delText>.</w:delText>
        </w:r>
      </w:del>
      <w:del w:id="5528" w:author="Jomar Tigcal" w:date="2023-03-04T22:33:18Z">
        <w:r>
          <w:rPr>
            <w:spacing w:val="-4"/>
            <w:sz w:val="20"/>
          </w:rPr>
          <w:delText xml:space="preserve"> </w:delText>
        </w:r>
      </w:del>
      <w:del w:id="5529" w:author="Jomar Tigcal" w:date="2023-03-04T22:33:18Z">
        <w:r>
          <w:rPr>
            <w:sz w:val="20"/>
          </w:rPr>
          <w:delText>At</w:delText>
        </w:r>
      </w:del>
      <w:del w:id="5530" w:author="Jomar Tigcal" w:date="2023-03-04T22:33:18Z">
        <w:r>
          <w:rPr>
            <w:spacing w:val="-4"/>
            <w:sz w:val="20"/>
          </w:rPr>
          <w:delText xml:space="preserve"> </w:delText>
        </w:r>
      </w:del>
      <w:del w:id="5531" w:author="Jomar Tigcal" w:date="2023-03-04T22:33:18Z">
        <w:r>
          <w:rPr>
            <w:sz w:val="20"/>
          </w:rPr>
          <w:delText>the</w:delText>
        </w:r>
      </w:del>
      <w:del w:id="5532" w:author="Jomar Tigcal" w:date="2023-03-04T22:33:18Z">
        <w:r>
          <w:rPr>
            <w:spacing w:val="-4"/>
            <w:sz w:val="20"/>
          </w:rPr>
          <w:delText xml:space="preserve"> </w:delText>
        </w:r>
      </w:del>
      <w:del w:id="5533" w:author="Jomar Tigcal" w:date="2023-03-04T22:33:18Z">
        <w:r>
          <w:rPr>
            <w:sz w:val="20"/>
          </w:rPr>
          <w:delText>end</w:delText>
        </w:r>
      </w:del>
      <w:del w:id="5534" w:author="Jomar Tigcal" w:date="2023-03-04T22:33:18Z">
        <w:r>
          <w:rPr>
            <w:spacing w:val="-4"/>
            <w:sz w:val="20"/>
          </w:rPr>
          <w:delText xml:space="preserve"> </w:delText>
        </w:r>
      </w:del>
      <w:del w:id="5535" w:author="Jomar Tigcal" w:date="2023-03-04T22:33:18Z">
        <w:r>
          <w:rPr>
            <w:sz w:val="20"/>
          </w:rPr>
          <w:delText>of</w:delText>
        </w:r>
      </w:del>
      <w:del w:id="5536" w:author="Jomar Tigcal" w:date="2023-03-04T22:33:18Z">
        <w:r>
          <w:rPr>
            <w:spacing w:val="-4"/>
            <w:sz w:val="20"/>
          </w:rPr>
          <w:delText xml:space="preserve"> </w:delText>
        </w:r>
      </w:del>
      <w:del w:id="5537" w:author="Jomar Tigcal" w:date="2023-03-04T22:33:18Z">
        <w:r>
          <w:rPr>
            <w:sz w:val="20"/>
          </w:rPr>
          <w:delText>the</w:delText>
        </w:r>
      </w:del>
      <w:del w:id="5538" w:author="Jomar Tigcal" w:date="2023-03-04T22:33:18Z">
        <w:r>
          <w:rPr>
            <w:spacing w:val="-5"/>
            <w:sz w:val="20"/>
          </w:rPr>
          <w:delText xml:space="preserve"> </w:delText>
        </w:r>
      </w:del>
      <w:del w:id="5539" w:author="Jomar Tigcal" w:date="2023-03-04T22:33:18Z">
        <w:r>
          <w:rPr>
            <w:rFonts w:ascii="Courier New" w:hAnsi="Courier New"/>
            <w:b/>
          </w:rPr>
          <w:delText>onCreate</w:delText>
        </w:r>
      </w:del>
      <w:del w:id="5540" w:author="Jomar Tigcal" w:date="2023-03-04T22:33:18Z">
        <w:r>
          <w:rPr>
            <w:rFonts w:ascii="Courier New" w:hAnsi="Courier New"/>
            <w:b/>
            <w:spacing w:val="-80"/>
          </w:rPr>
          <w:delText xml:space="preserve"> </w:delText>
        </w:r>
      </w:del>
      <w:del w:id="5541" w:author="Jomar Tigcal" w:date="2023-03-04T22:33:18Z">
        <w:r>
          <w:rPr>
            <w:sz w:val="20"/>
          </w:rPr>
          <w:delText>function,</w:delText>
        </w:r>
      </w:del>
      <w:del w:id="5542" w:author="Jomar Tigcal" w:date="2023-03-04T22:33:18Z">
        <w:r>
          <w:rPr>
            <w:spacing w:val="-4"/>
            <w:sz w:val="20"/>
          </w:rPr>
          <w:delText xml:space="preserve"> </w:delText>
        </w:r>
      </w:del>
      <w:del w:id="5543" w:author="Jomar Tigcal" w:date="2023-03-04T22:33:18Z">
        <w:r>
          <w:rPr>
            <w:sz w:val="20"/>
          </w:rPr>
          <w:delText>add</w:delText>
        </w:r>
      </w:del>
      <w:del w:id="5544" w:author="Jomar Tigcal" w:date="2023-03-04T22:33:18Z">
        <w:r>
          <w:rPr>
            <w:spacing w:val="-5"/>
            <w:sz w:val="20"/>
          </w:rPr>
          <w:delText xml:space="preserve"> </w:delText>
        </w:r>
      </w:del>
      <w:del w:id="5545" w:author="Jomar Tigcal" w:date="2023-03-04T22:33:18Z">
        <w:r>
          <w:rPr>
            <w:sz w:val="20"/>
          </w:rPr>
          <w:delText>the following code:</w:delText>
        </w:r>
      </w:del>
    </w:p>
    <w:p>
      <w:pPr>
        <w:sectPr>
          <w:headerReference w:type="even" r:id="rId600"/>
          <w:headerReference w:type="default" r:id="rId601"/>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5" w:after="0"/>
        <w:rPr>
          <w:sz w:val="9"/>
          <w:del w:id="5548" w:author="Jomar Tigcal" w:date="2023-03-05T10:47:37Z"/>
        </w:rPr>
      </w:pPr>
      <w:del w:id="5547" w:author="Jomar Tigcal" w:date="2023-03-05T10:47:37Z">
        <w:r>
          <w:rPr>
            <w:sz w:val="9"/>
          </w:rPr>
        </w:r>
      </w:del>
    </w:p>
    <w:p>
      <w:pPr>
        <w:pStyle w:val="TextBody"/>
        <w:spacing w:before="3" w:after="0"/>
        <w:rPr>
          <w:sz w:val="5"/>
          <w:del w:id="5550" w:author="Jomar Tigcal" w:date="2023-03-04T22:33:18Z"/>
        </w:rPr>
      </w:pPr>
      <w:del w:id="5549" w:author="Jomar Tigcal" w:date="2023-03-04T22:33:18Z">
        <w:r>
          <w:rPr>
            <w:sz w:val="5"/>
          </w:rPr>
        </w:r>
      </w:del>
    </w:p>
    <w:p>
      <w:pPr>
        <w:pStyle w:val="TextBody"/>
        <w:ind w:left="104" w:hanging="0"/>
        <w:rPr>
          <w:spacing w:val="-2"/>
          <w:sz w:val="20"/>
          <w:del w:id="5552" w:author="Jomar Tigcal" w:date="2023-03-05T00:10:40Z"/>
        </w:rPr>
      </w:pPr>
      <w:del w:id="5551" w:author="Jomar Tigcal" w:date="2023-03-05T00:10:40Z">
        <w:r>
          <w:rPr/>
          <mc:AlternateContent>
            <mc:Choice Requires="wpg">
              <w:drawing>
                <wp:inline distT="0" distB="0" distL="0" distR="0" wp14:anchorId="22C4AE65">
                  <wp:extent cx="5074920" cy="2886075"/>
                  <wp:effectExtent l="0" t="0" r="5080" b="0"/>
                  <wp:docPr id="2097" name="Shape1277"/>
                  <a:graphic xmlns:a="http://schemas.openxmlformats.org/drawingml/2006/main">
                    <a:graphicData uri="http://schemas.microsoft.com/office/word/2010/wordprocessingGroup">
                      <wpg:wgp>
                        <wpg:cNvGrpSpPr/>
                        <wpg:grpSpPr>
                          <a:xfrm>
                            <a:off x="0" y="0"/>
                            <a:ext cx="5074920" cy="2886120"/>
                            <a:chOff x="0" y="0"/>
                            <a:chExt cx="5074920" cy="2886120"/>
                          </a:xfrm>
                        </wpg:grpSpPr>
                        <wps:wsp>
                          <wps:cNvSpPr/>
                          <wps:spPr>
                            <a:xfrm>
                              <a:off x="0" y="6480"/>
                              <a:ext cx="5074920" cy="2873520"/>
                            </a:xfrm>
                            <a:prstGeom prst="rect">
                              <a:avLst/>
                            </a:prstGeom>
                            <a:solidFill>
                              <a:srgbClr val="f6f6f6"/>
                            </a:solidFill>
                            <a:ln w="0">
                              <a:noFill/>
                            </a:ln>
                          </wps:spPr>
                          <wps:style>
                            <a:lnRef idx="0"/>
                            <a:fillRef idx="0"/>
                            <a:effectRef idx="0"/>
                            <a:fontRef idx="minor"/>
                          </wps:style>
                          <wps:bodyPr/>
                        </wps:wsp>
                        <wps:wsp>
                          <wps:cNvSpPr/>
                          <wps:spPr>
                            <a:xfrm>
                              <a:off x="0" y="0"/>
                              <a:ext cx="5074920" cy="2886120"/>
                            </a:xfrm>
                            <a:custGeom>
                              <a:avLst/>
                              <a:gdLst>
                                <a:gd name="textAreaLeft" fmla="*/ 0 w 2877120"/>
                                <a:gd name="textAreaRight" fmla="*/ 2879280 w 2877120"/>
                                <a:gd name="textAreaTop" fmla="*/ 0 h 1636200"/>
                                <a:gd name="textAreaBottom" fmla="*/ 1638360 h 1636200"/>
                              </a:gdLst>
                              <a:ahLst/>
                              <a:rect l="textAreaLeft" t="textAreaTop" r="textAreaRight" b="textAreaBottom"/>
                              <a:pathLst>
                                <a:path w="7992" h="4545">
                                  <a:moveTo>
                                    <a:pt x="7992" y="4524"/>
                                  </a:moveTo>
                                  <a:lnTo>
                                    <a:pt x="0" y="4524"/>
                                  </a:lnTo>
                                  <a:lnTo>
                                    <a:pt x="0" y="4544"/>
                                  </a:lnTo>
                                  <a:lnTo>
                                    <a:pt x="7992" y="4544"/>
                                  </a:lnTo>
                                  <a:lnTo>
                                    <a:pt x="7992" y="45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2860560"/>
                            </a:xfrm>
                            <a:prstGeom prst="rect">
                              <a:avLst/>
                            </a:prstGeom>
                            <a:noFill/>
                            <a:ln w="0">
                              <a:noFill/>
                            </a:ln>
                          </wps:spPr>
                          <wps:style>
                            <a:lnRef idx="0"/>
                            <a:fillRef idx="0"/>
                            <a:effectRef idx="0"/>
                            <a:fontRef idx="minor"/>
                          </wps:style>
                          <wps:bodyPr/>
                        </wps:wsp>
                      </wpg:wgp>
                    </a:graphicData>
                  </a:graphic>
                </wp:inline>
              </w:drawing>
            </mc:Choice>
            <mc:Fallback>
              <w:pict>
                <v:group id="shape_0" alt="Shape1277" style="position:absolute;margin-left:0pt;margin-top:0pt;width:399.6pt;height:227.25pt" coordorigin="0,0" coordsize="7992,4545">
                  <v:rect id="shape_0" path="m0,0l-2147483645,0l-2147483645,-2147483646l0,-2147483646xe" fillcolor="#f6f6f6" stroked="f" o:allowincell="f" style="position:absolute;left:0;top:10;width:7991;height:4524;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20;width:7991;height:4504;mso-wrap-style:none;v-text-anchor:middle;mso-position-vertical:top">
                    <v:fill o:detectmouseclick="t" on="false"/>
                    <v:stroke color="#3465a4" joinstyle="round" endcap="flat"/>
                    <w10:wrap type="square"/>
                  </v:rect>
                </v:group>
              </w:pict>
            </mc:Fallback>
          </mc:AlternateContent>
        </w:r>
      </w:del>
    </w:p>
    <w:p>
      <w:pPr>
        <w:pStyle w:val="TextBody"/>
        <w:spacing w:before="47" w:after="0"/>
        <w:ind w:left="554" w:right="1001" w:hanging="0"/>
        <w:rPr>
          <w:spacing w:val="-2"/>
          <w:sz w:val="20"/>
          <w:del w:id="5577" w:author="Jomar Tigcal" w:date="2023-03-04T22:33:18Z"/>
        </w:rPr>
      </w:pPr>
      <w:del w:id="5553" w:author="Jomar Tigcal" w:date="2023-03-04T22:33:18Z">
        <w:r>
          <w:rPr/>
          <w:delText>This</w:delText>
        </w:r>
      </w:del>
      <w:del w:id="5554" w:author="Jomar Tigcal" w:date="2023-03-04T22:33:18Z">
        <w:r>
          <w:rPr>
            <w:spacing w:val="-12"/>
          </w:rPr>
          <w:delText xml:space="preserve"> </w:delText>
        </w:r>
      </w:del>
      <w:del w:id="5555" w:author="Jomar Tigcal" w:date="2023-03-04T22:33:18Z">
        <w:r>
          <w:rPr/>
          <w:delText>will</w:delText>
        </w:r>
      </w:del>
      <w:del w:id="5556" w:author="Jomar Tigcal" w:date="2023-03-04T22:33:18Z">
        <w:r>
          <w:rPr>
            <w:spacing w:val="-3"/>
          </w:rPr>
          <w:delText xml:space="preserve"> </w:delText>
        </w:r>
      </w:del>
      <w:del w:id="5557" w:author="Jomar Tigcal" w:date="2023-03-04T22:33:18Z">
        <w:r>
          <w:rPr/>
          <w:delText>add</w:delText>
        </w:r>
      </w:del>
      <w:del w:id="5558" w:author="Jomar Tigcal" w:date="2023-03-04T22:33:18Z">
        <w:r>
          <w:rPr>
            <w:spacing w:val="-5"/>
          </w:rPr>
          <w:delText xml:space="preserve"> </w:delText>
        </w:r>
      </w:del>
      <w:del w:id="5559" w:author="Jomar Tigcal" w:date="2023-03-04T22:33:18Z">
        <w:r>
          <w:rPr/>
          <w:delText>a</w:delText>
        </w:r>
      </w:del>
      <w:del w:id="5560" w:author="Jomar Tigcal" w:date="2023-03-04T22:33:18Z">
        <w:r>
          <w:rPr>
            <w:spacing w:val="-4"/>
          </w:rPr>
          <w:delText xml:space="preserve"> </w:delText>
        </w:r>
      </w:del>
      <w:del w:id="5561" w:author="Jomar Tigcal" w:date="2023-03-04T22:33:18Z">
        <w:r>
          <w:rPr>
            <w:rFonts w:ascii="Courier New" w:hAnsi="Courier New"/>
            <w:b/>
            <w:sz w:val="22"/>
          </w:rPr>
          <w:delText>ClickListener</w:delText>
        </w:r>
      </w:del>
      <w:del w:id="5562" w:author="Jomar Tigcal" w:date="2023-03-04T22:33:18Z">
        <w:r>
          <w:rPr>
            <w:rFonts w:ascii="Courier New" w:hAnsi="Courier New"/>
            <w:b/>
            <w:spacing w:val="-80"/>
            <w:sz w:val="22"/>
          </w:rPr>
          <w:delText xml:space="preserve"> </w:delText>
        </w:r>
      </w:del>
      <w:del w:id="5563" w:author="Jomar Tigcal" w:date="2023-03-04T22:33:18Z">
        <w:r>
          <w:rPr/>
          <w:delText>component</w:delText>
        </w:r>
      </w:del>
      <w:del w:id="5564" w:author="Jomar Tigcal" w:date="2023-03-04T22:33:18Z">
        <w:r>
          <w:rPr>
            <w:spacing w:val="-4"/>
          </w:rPr>
          <w:delText xml:space="preserve"> </w:delText>
        </w:r>
      </w:del>
      <w:del w:id="5565" w:author="Jomar Tigcal" w:date="2023-03-04T22:33:18Z">
        <w:r>
          <w:rPr/>
          <w:delText>on</w:delText>
        </w:r>
      </w:del>
      <w:del w:id="5566" w:author="Jomar Tigcal" w:date="2023-03-04T22:33:18Z">
        <w:r>
          <w:rPr>
            <w:spacing w:val="-4"/>
          </w:rPr>
          <w:delText xml:space="preserve"> </w:delText>
        </w:r>
      </w:del>
      <w:del w:id="5567" w:author="Jomar Tigcal" w:date="2023-03-04T22:33:18Z">
        <w:r>
          <w:rPr/>
          <w:delText>the</w:delText>
        </w:r>
      </w:del>
      <w:del w:id="5568" w:author="Jomar Tigcal" w:date="2023-03-04T22:33:18Z">
        <w:r>
          <w:rPr>
            <w:spacing w:val="-4"/>
          </w:rPr>
          <w:delText xml:space="preserve"> </w:delText>
        </w:r>
      </w:del>
      <w:del w:id="5569" w:author="Jomar Tigcal" w:date="2023-03-04T22:33:18Z">
        <w:r>
          <w:rPr>
            <w:rFonts w:ascii="Courier New" w:hAnsi="Courier New"/>
            <w:b/>
            <w:sz w:val="22"/>
          </w:rPr>
          <w:delText>Generate</w:delText>
        </w:r>
      </w:del>
      <w:del w:id="5570" w:author="Jomar Tigcal" w:date="2023-03-04T22:33:18Z">
        <w:r>
          <w:rPr>
            <w:rFonts w:ascii="Courier New" w:hAnsi="Courier New"/>
            <w:b/>
            <w:spacing w:val="-80"/>
            <w:sz w:val="22"/>
          </w:rPr>
          <w:delText xml:space="preserve"> </w:delText>
        </w:r>
      </w:del>
      <w:del w:id="5571" w:author="Jomar Tigcal" w:date="2023-03-04T22:33:18Z">
        <w:r>
          <w:rPr/>
          <w:delText>button.</w:delText>
        </w:r>
      </w:del>
      <w:del w:id="5572" w:author="Jomar Tigcal" w:date="2023-03-04T22:33:18Z">
        <w:r>
          <w:rPr>
            <w:spacing w:val="-4"/>
          </w:rPr>
          <w:delText xml:space="preserve"> </w:delText>
        </w:r>
      </w:del>
      <w:del w:id="5573" w:author="Jomar Tigcal" w:date="2023-03-04T22:33:18Z">
        <w:r>
          <w:rPr/>
          <w:delText xml:space="preserve">When it's tapped, the system will open </w:delText>
        </w:r>
      </w:del>
      <w:del w:id="5574" w:author="Jomar Tigcal" w:date="2023-03-04T22:33:18Z">
        <w:r>
          <w:rPr>
            <w:rFonts w:ascii="Courier New" w:hAnsi="Courier New"/>
            <w:b/>
            <w:sz w:val="22"/>
          </w:rPr>
          <w:delText>OutputActivity</w:delText>
        </w:r>
      </w:del>
      <w:del w:id="5575" w:author="Jomar Tigcal" w:date="2023-03-04T22:33:18Z">
        <w:r>
          <w:rPr>
            <w:rFonts w:ascii="Courier New" w:hAnsi="Courier New"/>
            <w:b/>
            <w:spacing w:val="-67"/>
            <w:sz w:val="22"/>
          </w:rPr>
          <w:delText xml:space="preserve"> </w:delText>
        </w:r>
      </w:del>
      <w:del w:id="5576" w:author="Jomar Tigcal" w:date="2023-03-04T22:33:18Z">
        <w:r>
          <w:rPr/>
          <w:delText>and pass the length, uppercase, number, and special character values as intent extras.</w:delText>
        </w:r>
      </w:del>
    </w:p>
    <w:p>
      <w:pPr>
        <w:sectPr>
          <w:headerReference w:type="even" r:id="rId602"/>
          <w:headerReference w:type="default" r:id="rId603"/>
          <w:type w:val="nextPage"/>
          <w:pgSz w:w="10800" w:h="13320"/>
          <w:pgMar w:left="940" w:right="920" w:gutter="0" w:header="695" w:top="1120" w:footer="0" w:bottom="280"/>
          <w:pgNumType w:fmt="decimal"/>
          <w:formProt w:val="false"/>
          <w:textDirection w:val="lrTb"/>
          <w:docGrid w:type="default" w:linePitch="100" w:charSpace="4096"/>
        </w:sectPr>
        <w:pStyle w:val="ListParagraph"/>
        <w:numPr>
          <w:ilvl w:val="1"/>
          <w:numId w:val="1"/>
        </w:numPr>
        <w:tabs>
          <w:tab w:val="clear" w:pos="720"/>
          <w:tab w:val="left" w:pos="554" w:leader="none"/>
        </w:tabs>
        <w:spacing w:before="148" w:after="0"/>
        <w:ind w:left="554" w:right="1547" w:hanging="360"/>
        <w:jc w:val="left"/>
        <w:rPr>
          <w:sz w:val="20"/>
          <w:del w:id="5589" w:author="Jomar Tigcal" w:date="2023-03-04T22:33:18Z"/>
        </w:rPr>
      </w:pPr>
      <w:del w:id="5578" w:author="Jomar Tigcal" w:date="2023-03-04T22:33:18Z">
        <w:r>
          <w:rPr>
            <w:sz w:val="20"/>
          </w:rPr>
          <w:delText xml:space="preserve">Open the </w:delText>
        </w:r>
      </w:del>
      <w:del w:id="5579" w:author="Jomar Tigcal" w:date="2023-03-04T22:33:18Z">
        <w:r>
          <w:rPr>
            <w:rFonts w:ascii="Courier New" w:hAnsi="Courier New"/>
            <w:b/>
          </w:rPr>
          <w:delText>activity_output.xml</w:delText>
        </w:r>
      </w:del>
      <w:del w:id="5580" w:author="Jomar Tigcal" w:date="2023-03-04T22:33:18Z">
        <w:r>
          <w:rPr>
            <w:rFonts w:ascii="Courier New" w:hAnsi="Courier New"/>
            <w:b/>
            <w:spacing w:val="-60"/>
          </w:rPr>
          <w:delText xml:space="preserve"> </w:delText>
        </w:r>
      </w:del>
      <w:del w:id="5581" w:author="Jomar Tigcal" w:date="2023-03-04T22:33:18Z">
        <w:r>
          <w:rPr>
            <w:sz w:val="20"/>
          </w:rPr>
          <w:delText xml:space="preserve">file and change </w:delText>
        </w:r>
      </w:del>
      <w:del w:id="5582" w:author="Jomar Tigcal" w:date="2023-03-04T22:33:18Z">
        <w:r>
          <w:rPr>
            <w:rFonts w:ascii="Courier New" w:hAnsi="Courier New"/>
            <w:b/>
          </w:rPr>
          <w:delText>androidx. constraintlayout.widget.ConstraintLayout</w:delText>
        </w:r>
      </w:del>
      <w:del w:id="5583" w:author="Jomar Tigcal" w:date="2023-03-04T22:33:18Z">
        <w:r>
          <w:rPr>
            <w:rFonts w:ascii="Courier New" w:hAnsi="Courier New"/>
            <w:b/>
            <w:spacing w:val="-80"/>
          </w:rPr>
          <w:delText xml:space="preserve"> </w:delText>
        </w:r>
      </w:del>
      <w:del w:id="5584" w:author="Jomar Tigcal" w:date="2023-03-04T22:33:18Z">
        <w:r>
          <w:rPr>
            <w:sz w:val="20"/>
          </w:rPr>
          <w:delText>to</w:delText>
        </w:r>
      </w:del>
      <w:del w:id="5585" w:author="Jomar Tigcal" w:date="2023-03-04T22:33:18Z">
        <w:r>
          <w:rPr>
            <w:spacing w:val="-13"/>
            <w:sz w:val="20"/>
          </w:rPr>
          <w:delText xml:space="preserve"> </w:delText>
        </w:r>
      </w:del>
      <w:del w:id="5586" w:author="Jomar Tigcal" w:date="2023-03-04T22:33:18Z">
        <w:r>
          <w:rPr>
            <w:sz w:val="20"/>
          </w:rPr>
          <w:delText>the</w:delText>
        </w:r>
      </w:del>
      <w:del w:id="5587" w:author="Jomar Tigcal" w:date="2023-03-04T22:33:18Z">
        <w:r>
          <w:rPr>
            <w:spacing w:val="-13"/>
            <w:sz w:val="20"/>
          </w:rPr>
          <w:delText xml:space="preserve"> </w:delText>
        </w:r>
      </w:del>
      <w:del w:id="5588" w:author="Jomar Tigcal" w:date="2023-03-04T22:33:18Z">
        <w:r>
          <w:rPr>
            <w:sz w:val="20"/>
          </w:rPr>
          <w:delText>following:</w:delText>
        </w:r>
      </w:del>
    </w:p>
    <w:p>
      <w:pPr>
        <w:pStyle w:val="TextBody"/>
        <w:spacing w:before="72" w:after="0"/>
        <w:ind w:left="554" w:hanging="0"/>
        <w:rPr>
          <w:sz w:val="20"/>
          <w:del w:id="5610" w:author="Jomar Tigcal" w:date="2023-03-04T22:33:18Z"/>
        </w:rPr>
      </w:pPr>
      <w:del w:id="5590" w:author="Jomar Tigcal" w:date="2023-03-04T22:33:18Z">
        <w:r>
          <w:rPr>
            <w:sz w:val="20"/>
          </w:rPr>
          <w:delText>This</w:delText>
        </w:r>
      </w:del>
      <w:del w:id="5591" w:author="Jomar Tigcal" w:date="2023-03-04T22:33:18Z">
        <w:r>
          <w:rPr>
            <w:spacing w:val="-6"/>
            <w:sz w:val="20"/>
          </w:rPr>
          <w:delText xml:space="preserve"> </w:delText>
        </w:r>
      </w:del>
      <w:del w:id="5592" w:author="Jomar Tigcal" w:date="2023-03-04T22:33:18Z">
        <w:r>
          <w:rPr>
            <w:sz w:val="20"/>
          </w:rPr>
          <w:delText>will</w:delText>
        </w:r>
      </w:del>
      <w:del w:id="5593" w:author="Jomar Tigcal" w:date="2023-03-04T22:33:18Z">
        <w:r>
          <w:rPr>
            <w:spacing w:val="-2"/>
            <w:sz w:val="20"/>
          </w:rPr>
          <w:delText xml:space="preserve"> </w:delText>
        </w:r>
      </w:del>
      <w:del w:id="5594" w:author="Jomar Tigcal" w:date="2023-03-04T22:33:18Z">
        <w:r>
          <w:rPr>
            <w:sz w:val="20"/>
          </w:rPr>
          <w:delText>allow</w:delText>
        </w:r>
      </w:del>
      <w:del w:id="5595" w:author="Jomar Tigcal" w:date="2023-03-04T22:33:18Z">
        <w:r>
          <w:rPr>
            <w:spacing w:val="-3"/>
            <w:sz w:val="20"/>
          </w:rPr>
          <w:delText xml:space="preserve"> </w:delText>
        </w:r>
      </w:del>
      <w:del w:id="5596" w:author="Jomar Tigcal" w:date="2023-03-04T22:33:18Z">
        <w:r>
          <w:rPr>
            <w:sz w:val="20"/>
          </w:rPr>
          <w:delText>us</w:delText>
        </w:r>
      </w:del>
      <w:del w:id="5597" w:author="Jomar Tigcal" w:date="2023-03-04T22:33:18Z">
        <w:r>
          <w:rPr>
            <w:spacing w:val="-2"/>
            <w:sz w:val="20"/>
          </w:rPr>
          <w:delText xml:space="preserve"> </w:delText>
        </w:r>
      </w:del>
      <w:del w:id="5598" w:author="Jomar Tigcal" w:date="2023-03-04T22:33:18Z">
        <w:r>
          <w:rPr>
            <w:sz w:val="20"/>
          </w:rPr>
          <w:delText>to</w:delText>
        </w:r>
      </w:del>
      <w:del w:id="5599" w:author="Jomar Tigcal" w:date="2023-03-04T22:33:18Z">
        <w:r>
          <w:rPr>
            <w:spacing w:val="-2"/>
            <w:sz w:val="20"/>
          </w:rPr>
          <w:delText xml:space="preserve"> </w:delText>
        </w:r>
      </w:del>
      <w:del w:id="5600" w:author="Jomar Tigcal" w:date="2023-03-04T22:33:18Z">
        <w:r>
          <w:rPr>
            <w:sz w:val="20"/>
          </w:rPr>
          <w:delText>use</w:delText>
        </w:r>
      </w:del>
      <w:del w:id="5601" w:author="Jomar Tigcal" w:date="2023-03-04T22:33:18Z">
        <w:r>
          <w:rPr>
            <w:spacing w:val="-3"/>
            <w:sz w:val="20"/>
          </w:rPr>
          <w:delText xml:space="preserve"> </w:delText>
        </w:r>
      </w:del>
      <w:del w:id="5602" w:author="Jomar Tigcal" w:date="2023-03-04T22:33:18Z">
        <w:r>
          <w:rPr>
            <w:rFonts w:ascii="Courier New" w:hAnsi="Courier New"/>
            <w:b/>
          </w:rPr>
          <w:delText>MotionLayout</w:delText>
        </w:r>
      </w:del>
      <w:del w:id="5603" w:author="Jomar Tigcal" w:date="2023-03-04T22:33:18Z">
        <w:r>
          <w:rPr>
            <w:rFonts w:ascii="Courier New" w:hAnsi="Courier New"/>
            <w:b/>
            <w:spacing w:val="-80"/>
          </w:rPr>
          <w:delText xml:space="preserve"> </w:delText>
        </w:r>
      </w:del>
      <w:del w:id="5604" w:author="Jomar Tigcal" w:date="2023-03-04T22:33:18Z">
        <w:r>
          <w:rPr>
            <w:sz w:val="20"/>
          </w:rPr>
          <w:delText>for</w:delText>
        </w:r>
      </w:del>
      <w:del w:id="5605" w:author="Jomar Tigcal" w:date="2023-03-04T22:33:18Z">
        <w:r>
          <w:rPr>
            <w:spacing w:val="-2"/>
            <w:sz w:val="20"/>
          </w:rPr>
          <w:delText xml:space="preserve"> </w:delText>
        </w:r>
      </w:del>
      <w:del w:id="5606" w:author="Jomar Tigcal" w:date="2023-03-04T22:33:18Z">
        <w:r>
          <w:rPr>
            <w:sz w:val="20"/>
          </w:rPr>
          <w:delText>the</w:delText>
        </w:r>
      </w:del>
      <w:del w:id="5607" w:author="Jomar Tigcal" w:date="2023-03-04T22:33:18Z">
        <w:r>
          <w:rPr>
            <w:spacing w:val="-2"/>
            <w:sz w:val="20"/>
          </w:rPr>
          <w:delText xml:space="preserve"> </w:delText>
        </w:r>
      </w:del>
      <w:del w:id="5608" w:author="Jomar Tigcal" w:date="2023-03-04T22:33:18Z">
        <w:r>
          <w:rPr>
            <w:sz w:val="20"/>
          </w:rPr>
          <w:delText>output</w:delText>
        </w:r>
      </w:del>
      <w:del w:id="5609" w:author="Jomar Tigcal" w:date="2023-03-04T22:33:18Z">
        <w:r>
          <w:rPr>
            <w:spacing w:val="-2"/>
            <w:sz w:val="20"/>
          </w:rPr>
          <w:delText xml:space="preserve"> screen.</w:delText>
        </w:r>
      </w:del>
    </w:p>
    <w:p>
      <w:pPr>
        <w:pStyle w:val="ListParagraph"/>
        <w:numPr>
          <w:ilvl w:val="1"/>
          <w:numId w:val="1"/>
        </w:numPr>
        <w:tabs>
          <w:tab w:val="clear" w:pos="720"/>
          <w:tab w:val="left" w:pos="554" w:leader="none"/>
        </w:tabs>
        <w:spacing w:before="140" w:after="0"/>
        <w:ind w:left="554" w:right="1502" w:hanging="360"/>
        <w:jc w:val="left"/>
        <w:rPr>
          <w:sz w:val="20"/>
          <w:del w:id="5636" w:author="Jomar Tigcal" w:date="2023-03-04T22:33:18Z"/>
        </w:rPr>
      </w:pPr>
      <w:del w:id="5611" w:author="Jomar Tigcal" w:date="2023-03-04T22:33:18Z">
        <w:r>
          <w:rPr>
            <w:sz w:val="20"/>
          </w:rPr>
          <w:delText xml:space="preserve">Add </w:delText>
        </w:r>
      </w:del>
      <w:del w:id="5612" w:author="Jomar Tigcal" w:date="2023-03-04T22:33:18Z">
        <w:r>
          <w:rPr>
            <w:rFonts w:ascii="Courier New" w:hAnsi="Courier New"/>
            <w:b/>
          </w:rPr>
          <w:delText>app:layoutDescription="@xml/motion_scene"</w:delText>
        </w:r>
      </w:del>
      <w:del w:id="5613" w:author="Jomar Tigcal" w:date="2023-03-04T22:33:18Z">
        <w:r>
          <w:rPr>
            <w:rFonts w:ascii="Courier New" w:hAnsi="Courier New"/>
            <w:b/>
            <w:spacing w:val="-49"/>
          </w:rPr>
          <w:delText xml:space="preserve"> </w:delText>
        </w:r>
      </w:del>
      <w:del w:id="5614" w:author="Jomar Tigcal" w:date="2023-03-04T22:33:18Z">
        <w:r>
          <w:rPr>
            <w:sz w:val="20"/>
          </w:rPr>
          <w:delText xml:space="preserve">and </w:delText>
        </w:r>
      </w:del>
      <w:del w:id="5615" w:author="Jomar Tigcal" w:date="2023-03-04T22:33:18Z">
        <w:r>
          <w:rPr>
            <w:rFonts w:ascii="Courier New" w:hAnsi="Courier New"/>
            <w:b/>
          </w:rPr>
          <w:delText>app:motionDebug="SHOW_ALL"</w:delText>
        </w:r>
      </w:del>
      <w:del w:id="5616" w:author="Jomar Tigcal" w:date="2023-03-04T22:33:18Z">
        <w:r>
          <w:rPr>
            <w:rFonts w:ascii="Courier New" w:hAnsi="Courier New"/>
            <w:b/>
            <w:spacing w:val="-80"/>
          </w:rPr>
          <w:delText xml:space="preserve"> </w:delText>
        </w:r>
      </w:del>
      <w:del w:id="5617" w:author="Jomar Tigcal" w:date="2023-03-04T22:33:18Z">
        <w:r>
          <w:rPr>
            <w:sz w:val="20"/>
          </w:rPr>
          <w:delText>to</w:delText>
        </w:r>
      </w:del>
      <w:del w:id="5618" w:author="Jomar Tigcal" w:date="2023-03-04T22:33:18Z">
        <w:r>
          <w:rPr>
            <w:spacing w:val="-13"/>
            <w:sz w:val="20"/>
          </w:rPr>
          <w:delText xml:space="preserve"> </w:delText>
        </w:r>
      </w:del>
      <w:del w:id="5619" w:author="Jomar Tigcal" w:date="2023-03-04T22:33:18Z">
        <w:r>
          <w:rPr>
            <w:sz w:val="20"/>
          </w:rPr>
          <w:delText>the</w:delText>
        </w:r>
      </w:del>
      <w:del w:id="5620" w:author="Jomar Tigcal" w:date="2023-03-04T22:33:18Z">
        <w:r>
          <w:rPr>
            <w:spacing w:val="-13"/>
            <w:sz w:val="20"/>
          </w:rPr>
          <w:delText xml:space="preserve"> </w:delText>
        </w:r>
      </w:del>
      <w:del w:id="5621" w:author="Jomar Tigcal" w:date="2023-03-04T22:33:18Z">
        <w:r>
          <w:rPr>
            <w:rFonts w:ascii="Courier New" w:hAnsi="Courier New"/>
            <w:b/>
          </w:rPr>
          <w:delText>MotionLayout</w:delText>
        </w:r>
      </w:del>
      <w:del w:id="5622" w:author="Jomar Tigcal" w:date="2023-03-04T22:33:18Z">
        <w:r>
          <w:rPr>
            <w:rFonts w:ascii="Courier New" w:hAnsi="Courier New"/>
            <w:b/>
            <w:spacing w:val="-80"/>
          </w:rPr>
          <w:delText xml:space="preserve"> </w:delText>
        </w:r>
      </w:del>
      <w:del w:id="5623" w:author="Jomar Tigcal" w:date="2023-03-04T22:33:18Z">
        <w:r>
          <w:rPr>
            <w:sz w:val="20"/>
          </w:rPr>
          <w:delText>tag.</w:delText>
        </w:r>
      </w:del>
      <w:del w:id="5624" w:author="Jomar Tigcal" w:date="2023-03-04T22:33:18Z">
        <w:r>
          <w:rPr>
            <w:spacing w:val="-6"/>
            <w:sz w:val="20"/>
          </w:rPr>
          <w:delText xml:space="preserve"> </w:delText>
        </w:r>
      </w:del>
      <w:del w:id="5625" w:author="Jomar Tigcal" w:date="2023-03-04T22:33:18Z">
        <w:r>
          <w:rPr>
            <w:sz w:val="20"/>
          </w:rPr>
          <w:delText>The</w:delText>
        </w:r>
      </w:del>
      <w:del w:id="5626" w:author="Jomar Tigcal" w:date="2023-03-04T22:33:18Z">
        <w:r>
          <w:rPr>
            <w:spacing w:val="-7"/>
            <w:sz w:val="20"/>
          </w:rPr>
          <w:delText xml:space="preserve"> </w:delText>
        </w:r>
      </w:del>
      <w:del w:id="5627" w:author="Jomar Tigcal" w:date="2023-03-04T22:33:18Z">
        <w:r>
          <w:rPr>
            <w:sz w:val="20"/>
          </w:rPr>
          <w:delText xml:space="preserve">first will set the </w:delText>
        </w:r>
      </w:del>
      <w:del w:id="5628" w:author="Jomar Tigcal" w:date="2023-03-04T22:33:18Z">
        <w:r>
          <w:rPr>
            <w:rFonts w:ascii="Courier New" w:hAnsi="Courier New"/>
            <w:b/>
          </w:rPr>
          <w:delText>res/xml/motion_scene.xml</w:delText>
        </w:r>
      </w:del>
      <w:del w:id="5629" w:author="Jomar Tigcal" w:date="2023-03-04T22:33:18Z">
        <w:r>
          <w:rPr>
            <w:rFonts w:ascii="Courier New" w:hAnsi="Courier New"/>
            <w:b/>
            <w:spacing w:val="-69"/>
          </w:rPr>
          <w:delText xml:space="preserve"> </w:delText>
        </w:r>
      </w:del>
      <w:del w:id="5630" w:author="Jomar Tigcal" w:date="2023-03-04T22:33:18Z">
        <w:r>
          <w:rPr>
            <w:sz w:val="20"/>
          </w:rPr>
          <w:delText xml:space="preserve">file as </w:delText>
        </w:r>
      </w:del>
      <w:del w:id="5631" w:author="Jomar Tigcal" w:date="2023-03-04T22:33:18Z">
        <w:r>
          <w:rPr>
            <w:rFonts w:ascii="Courier New" w:hAnsi="Courier New"/>
            <w:b/>
          </w:rPr>
          <w:delText>motion_scene</w:delText>
        </w:r>
      </w:del>
      <w:del w:id="5632" w:author="Jomar Tigcal" w:date="2023-03-04T22:33:18Z">
        <w:r>
          <w:rPr>
            <w:rFonts w:ascii="Courier New" w:hAnsi="Courier New"/>
            <w:b/>
            <w:spacing w:val="-69"/>
          </w:rPr>
          <w:delText xml:space="preserve"> </w:delText>
        </w:r>
      </w:del>
      <w:del w:id="5633" w:author="Jomar Tigcal" w:date="2023-03-04T22:33:18Z">
        <w:r>
          <w:rPr>
            <w:sz w:val="20"/>
          </w:rPr>
          <w:delText xml:space="preserve">for </w:delText>
        </w:r>
      </w:del>
      <w:del w:id="5634" w:author="Jomar Tigcal" w:date="2023-03-04T22:33:18Z">
        <w:r>
          <w:rPr>
            <w:rFonts w:ascii="Courier New" w:hAnsi="Courier New"/>
            <w:b/>
          </w:rPr>
          <w:delText>MotionLayout</w:delText>
        </w:r>
      </w:del>
      <w:del w:id="5635" w:author="Jomar Tigcal" w:date="2023-03-04T22:33:18Z">
        <w:r>
          <w:rPr>
            <w:sz w:val="20"/>
          </w:rPr>
          <w:delText>. The latter will allow us to see the animation path and</w:delText>
        </w:r>
      </w:del>
    </w:p>
    <w:p>
      <w:pPr>
        <w:pStyle w:val="Normal"/>
        <w:spacing w:before="1" w:after="0"/>
        <w:ind w:left="554" w:hanging="0"/>
        <w:rPr>
          <w:sz w:val="20"/>
          <w:del w:id="5662" w:author="Jomar Tigcal" w:date="2023-03-04T22:33:18Z"/>
        </w:rPr>
      </w:pPr>
      <w:del w:id="5637" w:author="Jomar Tigcal" w:date="2023-03-04T22:33:18Z">
        <w:r>
          <w:rPr>
            <w:sz w:val="20"/>
          </w:rPr>
          <w:delText>progress</w:delText>
        </w:r>
      </w:del>
      <w:del w:id="5638" w:author="Jomar Tigcal" w:date="2023-03-04T22:33:18Z">
        <w:r>
          <w:rPr>
            <w:spacing w:val="-5"/>
            <w:sz w:val="20"/>
          </w:rPr>
          <w:delText xml:space="preserve"> </w:delText>
        </w:r>
      </w:del>
      <w:del w:id="5639" w:author="Jomar Tigcal" w:date="2023-03-04T22:33:18Z">
        <w:r>
          <w:rPr>
            <w:sz w:val="20"/>
          </w:rPr>
          <w:delText>in</w:delText>
        </w:r>
      </w:del>
      <w:del w:id="5640" w:author="Jomar Tigcal" w:date="2023-03-04T22:33:18Z">
        <w:r>
          <w:rPr>
            <w:spacing w:val="-2"/>
            <w:sz w:val="20"/>
          </w:rPr>
          <w:delText xml:space="preserve"> </w:delText>
        </w:r>
      </w:del>
      <w:del w:id="5641" w:author="Jomar Tigcal" w:date="2023-03-04T22:33:18Z">
        <w:r>
          <w:rPr>
            <w:sz w:val="20"/>
          </w:rPr>
          <w:delText>the</w:delText>
        </w:r>
      </w:del>
      <w:del w:id="5642" w:author="Jomar Tigcal" w:date="2023-03-04T22:33:18Z">
        <w:r>
          <w:rPr>
            <w:spacing w:val="-2"/>
            <w:sz w:val="20"/>
          </w:rPr>
          <w:delText xml:space="preserve"> </w:delText>
        </w:r>
      </w:del>
      <w:del w:id="5643" w:author="Jomar Tigcal" w:date="2023-03-04T22:33:18Z">
        <w:r>
          <w:rPr>
            <w:sz w:val="20"/>
          </w:rPr>
          <w:delText>editor</w:delText>
        </w:r>
      </w:del>
      <w:del w:id="5644" w:author="Jomar Tigcal" w:date="2023-03-04T22:33:18Z">
        <w:r>
          <w:rPr>
            <w:spacing w:val="-2"/>
            <w:sz w:val="20"/>
          </w:rPr>
          <w:delText xml:space="preserve"> </w:delText>
        </w:r>
      </w:del>
      <w:del w:id="5645" w:author="Jomar Tigcal" w:date="2023-03-04T22:33:18Z">
        <w:r>
          <w:rPr>
            <w:sz w:val="20"/>
          </w:rPr>
          <w:delText>and</w:delText>
        </w:r>
      </w:del>
      <w:del w:id="5646" w:author="Jomar Tigcal" w:date="2023-03-04T22:33:18Z">
        <w:r>
          <w:rPr>
            <w:spacing w:val="-3"/>
            <w:sz w:val="20"/>
          </w:rPr>
          <w:delText xml:space="preserve"> </w:delText>
        </w:r>
      </w:del>
      <w:del w:id="5647" w:author="Jomar Tigcal" w:date="2023-03-04T22:33:18Z">
        <w:r>
          <w:rPr>
            <w:sz w:val="20"/>
          </w:rPr>
          <w:delText>on</w:delText>
        </w:r>
      </w:del>
      <w:del w:id="5648" w:author="Jomar Tigcal" w:date="2023-03-04T22:33:18Z">
        <w:r>
          <w:rPr>
            <w:spacing w:val="-2"/>
            <w:sz w:val="20"/>
          </w:rPr>
          <w:delText xml:space="preserve"> </w:delText>
        </w:r>
      </w:del>
      <w:del w:id="5649" w:author="Jomar Tigcal" w:date="2023-03-04T22:33:18Z">
        <w:r>
          <w:rPr>
            <w:sz w:val="20"/>
          </w:rPr>
          <w:delText>the</w:delText>
        </w:r>
      </w:del>
      <w:del w:id="5650" w:author="Jomar Tigcal" w:date="2023-03-04T22:33:18Z">
        <w:r>
          <w:rPr>
            <w:spacing w:val="-2"/>
            <w:sz w:val="20"/>
          </w:rPr>
          <w:delText xml:space="preserve"> </w:delText>
        </w:r>
      </w:del>
      <w:del w:id="5651" w:author="Jomar Tigcal" w:date="2023-03-04T22:33:18Z">
        <w:r>
          <w:rPr>
            <w:sz w:val="20"/>
          </w:rPr>
          <w:delText>device.</w:delText>
        </w:r>
      </w:del>
      <w:del w:id="5652" w:author="Jomar Tigcal" w:date="2023-03-04T22:33:18Z">
        <w:r>
          <w:rPr>
            <w:spacing w:val="-4"/>
            <w:sz w:val="20"/>
          </w:rPr>
          <w:delText xml:space="preserve"> </w:delText>
        </w:r>
      </w:del>
      <w:del w:id="5653" w:author="Jomar Tigcal" w:date="2023-03-04T22:33:18Z">
        <w:r>
          <w:rPr>
            <w:rFonts w:ascii="Courier New" w:hAnsi="Courier New"/>
            <w:b/>
          </w:rPr>
          <w:delText>activity_output</w:delText>
        </w:r>
      </w:del>
      <w:del w:id="5654" w:author="Jomar Tigcal" w:date="2023-03-04T22:33:18Z">
        <w:r>
          <w:rPr>
            <w:rFonts w:ascii="Courier New" w:hAnsi="Courier New"/>
            <w:b/>
            <w:spacing w:val="-80"/>
          </w:rPr>
          <w:delText xml:space="preserve"> </w:delText>
        </w:r>
      </w:del>
      <w:del w:id="5655" w:author="Jomar Tigcal" w:date="2023-03-04T22:33:18Z">
        <w:r>
          <w:rPr>
            <w:sz w:val="20"/>
          </w:rPr>
          <w:delText>will</w:delText>
        </w:r>
      </w:del>
      <w:del w:id="5656" w:author="Jomar Tigcal" w:date="2023-03-04T22:33:18Z">
        <w:r>
          <w:rPr>
            <w:spacing w:val="-2"/>
            <w:sz w:val="20"/>
          </w:rPr>
          <w:delText xml:space="preserve"> </w:delText>
        </w:r>
      </w:del>
      <w:del w:id="5657" w:author="Jomar Tigcal" w:date="2023-03-04T22:33:18Z">
        <w:r>
          <w:rPr>
            <w:sz w:val="20"/>
          </w:rPr>
          <w:delText>now</w:delText>
        </w:r>
      </w:del>
      <w:del w:id="5658" w:author="Jomar Tigcal" w:date="2023-03-04T22:33:18Z">
        <w:r>
          <w:rPr>
            <w:spacing w:val="-2"/>
            <w:sz w:val="20"/>
          </w:rPr>
          <w:delText xml:space="preserve"> </w:delText>
        </w:r>
      </w:del>
      <w:del w:id="5659" w:author="Jomar Tigcal" w:date="2023-03-04T22:33:18Z">
        <w:r>
          <w:rPr>
            <w:sz w:val="20"/>
          </w:rPr>
          <w:delText>look</w:delText>
        </w:r>
      </w:del>
      <w:del w:id="5660" w:author="Jomar Tigcal" w:date="2023-03-04T22:33:18Z">
        <w:r>
          <w:rPr>
            <w:spacing w:val="-2"/>
            <w:sz w:val="20"/>
          </w:rPr>
          <w:delText xml:space="preserve"> </w:delText>
        </w:r>
      </w:del>
      <w:del w:id="5661" w:author="Jomar Tigcal" w:date="2023-03-04T22:33:18Z">
        <w:r>
          <w:rPr>
            <w:spacing w:val="-4"/>
            <w:sz w:val="20"/>
          </w:rPr>
          <w:delText>like</w:delText>
        </w:r>
      </w:del>
    </w:p>
    <w:p>
      <w:pPr>
        <w:sectPr>
          <w:headerReference w:type="even" r:id="rId604"/>
          <w:headerReference w:type="default" r:id="rId605"/>
          <w:type w:val="nextPage"/>
          <w:pgSz w:w="10800" w:h="13320"/>
          <w:pgMar w:left="940" w:right="920" w:gutter="0" w:header="695" w:top="1120" w:footer="0" w:bottom="280"/>
          <w:pgNumType w:fmt="decimal"/>
          <w:formProt w:val="false"/>
          <w:textDirection w:val="lrTb"/>
          <w:docGrid w:type="default" w:linePitch="100" w:charSpace="4096"/>
        </w:sectPr>
        <w:pStyle w:val="TextBody"/>
        <w:ind w:left="554" w:hanging="0"/>
        <w:rPr>
          <w:del w:id="5665" w:author="Jomar Tigcal" w:date="2023-03-04T22:33:18Z"/>
        </w:rPr>
      </w:pPr>
      <w:del w:id="5663" w:author="Jomar Tigcal" w:date="2023-03-04T22:33:18Z">
        <w:r>
          <w:rPr/>
          <w:delText>the</w:delText>
        </w:r>
      </w:del>
      <w:del w:id="5664" w:author="Jomar Tigcal" w:date="2023-03-04T22:33:18Z">
        <w:r>
          <w:rPr>
            <w:spacing w:val="-2"/>
          </w:rPr>
          <w:delText xml:space="preserve"> following:</w:delText>
        </w:r>
      </w:del>
    </w:p>
    <w:p>
      <w:pPr>
        <w:sectPr>
          <w:headerReference w:type="even" r:id="rId606"/>
          <w:headerReference w:type="default" r:id="rId607"/>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4" w:after="0"/>
        <w:rPr>
          <w:sz w:val="9"/>
          <w:del w:id="5667" w:author="Jomar Tigcal" w:date="2023-03-05T10:47:39Z"/>
        </w:rPr>
      </w:pPr>
      <w:del w:id="5666" w:author="Jomar Tigcal" w:date="2023-03-05T10:47:39Z">
        <w:r>
          <w:rPr>
            <w:sz w:val="9"/>
          </w:rPr>
        </w:r>
      </w:del>
    </w:p>
    <w:p>
      <w:pPr>
        <w:pStyle w:val="TextBody"/>
        <w:spacing w:before="3" w:after="0"/>
        <w:rPr>
          <w:sz w:val="5"/>
          <w:del w:id="5669" w:author="Jomar Tigcal" w:date="2023-03-04T22:33:18Z"/>
        </w:rPr>
      </w:pPr>
      <w:del w:id="5668" w:author="Jomar Tigcal" w:date="2023-03-04T22:33:18Z">
        <w:r>
          <w:rPr>
            <w:sz w:val="5"/>
          </w:rPr>
        </w:r>
      </w:del>
    </w:p>
    <w:p>
      <w:pPr>
        <w:pStyle w:val="TextBody"/>
        <w:ind w:left="824" w:hanging="0"/>
        <w:rPr>
          <w:spacing w:val="-2"/>
          <w:sz w:val="20"/>
          <w:del w:id="5671" w:author="Jomar Tigcal" w:date="2023-03-05T00:10:40Z"/>
        </w:rPr>
      </w:pPr>
      <w:del w:id="5670" w:author="Jomar Tigcal" w:date="2023-03-05T00:10:40Z">
        <w:r>
          <w:rPr/>
          <mc:AlternateContent>
            <mc:Choice Requires="wpg">
              <w:drawing>
                <wp:inline distT="0" distB="0" distL="0" distR="0" wp14:anchorId="3D821F9E">
                  <wp:extent cx="5074920" cy="574675"/>
                  <wp:effectExtent l="0" t="0" r="5080" b="0"/>
                  <wp:docPr id="2116" name="Shape1290"/>
                  <a:graphic xmlns:a="http://schemas.openxmlformats.org/drawingml/2006/main">
                    <a:graphicData uri="http://schemas.microsoft.com/office/word/2010/wordprocessingGroup">
                      <wpg:wgp>
                        <wpg:cNvGrpSpPr/>
                        <wpg:grpSpPr>
                          <a:xfrm>
                            <a:off x="0" y="0"/>
                            <a:ext cx="5074920" cy="574560"/>
                            <a:chOff x="0" y="0"/>
                            <a:chExt cx="5074920" cy="574560"/>
                          </a:xfrm>
                        </wpg:grpSpPr>
                        <wps:wsp>
                          <wps:cNvSpPr/>
                          <wps:spPr>
                            <a:xfrm>
                              <a:off x="0" y="6480"/>
                              <a:ext cx="5074920" cy="561960"/>
                            </a:xfrm>
                            <a:prstGeom prst="rect">
                              <a:avLst/>
                            </a:prstGeom>
                            <a:solidFill>
                              <a:srgbClr val="f6f6f6"/>
                            </a:solidFill>
                            <a:ln w="0">
                              <a:noFill/>
                            </a:ln>
                          </wps:spPr>
                          <wps:style>
                            <a:lnRef idx="0"/>
                            <a:fillRef idx="0"/>
                            <a:effectRef idx="0"/>
                            <a:fontRef idx="minor"/>
                          </wps:style>
                          <wps:bodyPr/>
                        </wps:wsp>
                        <wps:wsp>
                          <wps:cNvSpPr/>
                          <wps:spPr>
                            <a:xfrm>
                              <a:off x="0" y="0"/>
                              <a:ext cx="5074920" cy="574560"/>
                            </a:xfrm>
                            <a:custGeom>
                              <a:avLst/>
                              <a:gdLst>
                                <a:gd name="textAreaLeft" fmla="*/ 0 w 2877120"/>
                                <a:gd name="textAreaRight" fmla="*/ 2879280 w 2877120"/>
                                <a:gd name="textAreaTop" fmla="*/ 0 h 325800"/>
                                <a:gd name="textAreaBottom" fmla="*/ 327960 h 325800"/>
                              </a:gdLst>
                              <a:ahLst/>
                              <a:rect l="textAreaLeft" t="textAreaTop" r="textAreaRight" b="textAreaBottom"/>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549360"/>
                            </a:xfrm>
                            <a:prstGeom prst="rect">
                              <a:avLst/>
                            </a:prstGeom>
                            <a:noFill/>
                            <a:ln w="0">
                              <a:noFill/>
                            </a:ln>
                          </wps:spPr>
                          <wps:style>
                            <a:lnRef idx="0"/>
                            <a:fillRef idx="0"/>
                            <a:effectRef idx="0"/>
                            <a:fontRef idx="minor"/>
                          </wps:style>
                          <wps:bodyPr/>
                        </wps:wsp>
                      </wpg:wgp>
                    </a:graphicData>
                  </a:graphic>
                </wp:inline>
              </w:drawing>
            </mc:Choice>
            <mc:Fallback>
              <w:pict>
                <v:group id="shape_0" alt="Shape1290" style="position:absolute;margin-left:0pt;margin-top:0pt;width:399.6pt;height:45.25pt" coordorigin="0,0" coordsize="7992,905">
                  <v:rect id="shape_0" path="m0,0l-2147483645,0l-2147483645,-2147483646l0,-2147483646xe" fillcolor="#f6f6f6" stroked="f" o:allowincell="f" style="position:absolute;left:0;top:10;width:7991;height:884;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20;width:7991;height:864;mso-wrap-style:none;v-text-anchor:middle;mso-position-vertical:top">
                    <v:fill o:detectmouseclick="t" on="false"/>
                    <v:stroke color="#3465a4" joinstyle="round" endcap="flat"/>
                    <w10:wrap type="square"/>
                  </v:rect>
                </v:group>
              </w:pict>
            </mc:Fallback>
          </mc:AlternateContent>
        </w:r>
      </w:del>
    </w:p>
    <w:p>
      <w:pPr>
        <w:pStyle w:val="TextBody"/>
        <w:numPr>
          <w:ilvl w:val="1"/>
          <w:numId w:val="1"/>
        </w:numPr>
        <w:tabs>
          <w:tab w:val="clear" w:pos="720"/>
          <w:tab w:val="left" w:pos="1274" w:leader="none"/>
        </w:tabs>
        <w:spacing w:before="37" w:after="0"/>
        <w:jc w:val="left"/>
        <w:rPr>
          <w:sz w:val="20"/>
          <w:del w:id="5694" w:author="Jomar Tigcal" w:date="2023-03-04T22:33:18Z"/>
        </w:rPr>
      </w:pPr>
      <w:del w:id="5672" w:author="Jomar Tigcal" w:date="2023-03-04T22:33:18Z">
        <w:r>
          <w:rPr>
            <w:sz w:val="20"/>
          </w:rPr>
          <w:delText>Add</w:delText>
        </w:r>
      </w:del>
      <w:del w:id="5673" w:author="Jomar Tigcal" w:date="2023-03-04T22:33:18Z">
        <w:r>
          <w:rPr>
            <w:spacing w:val="-7"/>
            <w:sz w:val="20"/>
          </w:rPr>
          <w:delText xml:space="preserve"> </w:delText>
        </w:r>
      </w:del>
      <w:del w:id="5674" w:author="Jomar Tigcal" w:date="2023-03-04T22:33:18Z">
        <w:r>
          <w:rPr>
            <w:sz w:val="20"/>
          </w:rPr>
          <w:delText>three</w:delText>
        </w:r>
      </w:del>
      <w:del w:id="5675" w:author="Jomar Tigcal" w:date="2023-03-04T22:33:18Z">
        <w:r>
          <w:rPr>
            <w:spacing w:val="-2"/>
            <w:sz w:val="20"/>
          </w:rPr>
          <w:delText xml:space="preserve"> </w:delText>
        </w:r>
      </w:del>
      <w:del w:id="5676" w:author="Jomar Tigcal" w:date="2023-03-04T22:33:18Z">
        <w:r>
          <w:rPr>
            <w:sz w:val="20"/>
          </w:rPr>
          <w:delText>instances</w:delText>
        </w:r>
      </w:del>
      <w:del w:id="5677" w:author="Jomar Tigcal" w:date="2023-03-04T22:33:18Z">
        <w:r>
          <w:rPr>
            <w:spacing w:val="-2"/>
            <w:sz w:val="20"/>
          </w:rPr>
          <w:delText xml:space="preserve"> </w:delText>
        </w:r>
      </w:del>
      <w:del w:id="5678" w:author="Jomar Tigcal" w:date="2023-03-04T22:33:18Z">
        <w:r>
          <w:rPr>
            <w:sz w:val="20"/>
          </w:rPr>
          <w:delText>of</w:delText>
        </w:r>
      </w:del>
      <w:del w:id="5679" w:author="Jomar Tigcal" w:date="2023-03-04T22:33:18Z">
        <w:r>
          <w:rPr>
            <w:spacing w:val="-3"/>
            <w:sz w:val="20"/>
          </w:rPr>
          <w:delText xml:space="preserve"> </w:delText>
        </w:r>
      </w:del>
      <w:del w:id="5680" w:author="Jomar Tigcal" w:date="2023-03-04T22:33:18Z">
        <w:r>
          <w:rPr>
            <w:rFonts w:ascii="Courier New" w:hAnsi="Courier New"/>
            <w:b/>
          </w:rPr>
          <w:delText>TextView</w:delText>
        </w:r>
      </w:del>
      <w:del w:id="5681" w:author="Jomar Tigcal" w:date="2023-03-04T22:33:18Z">
        <w:r>
          <w:rPr>
            <w:rFonts w:ascii="Courier New" w:hAnsi="Courier New"/>
            <w:b/>
            <w:spacing w:val="-80"/>
          </w:rPr>
          <w:delText xml:space="preserve"> </w:delText>
        </w:r>
      </w:del>
      <w:del w:id="5682" w:author="Jomar Tigcal" w:date="2023-03-04T22:33:18Z">
        <w:r>
          <w:rPr>
            <w:sz w:val="20"/>
          </w:rPr>
          <w:delText>to</w:delText>
        </w:r>
      </w:del>
      <w:del w:id="5683" w:author="Jomar Tigcal" w:date="2023-03-04T22:33:18Z">
        <w:r>
          <w:rPr>
            <w:spacing w:val="-2"/>
            <w:sz w:val="20"/>
          </w:rPr>
          <w:delText xml:space="preserve"> </w:delText>
        </w:r>
      </w:del>
      <w:del w:id="5684" w:author="Jomar Tigcal" w:date="2023-03-04T22:33:18Z">
        <w:r>
          <w:rPr>
            <w:sz w:val="20"/>
          </w:rPr>
          <w:delText>the</w:delText>
        </w:r>
      </w:del>
      <w:del w:id="5685" w:author="Jomar Tigcal" w:date="2023-03-04T22:33:18Z">
        <w:r>
          <w:rPr>
            <w:spacing w:val="-2"/>
            <w:sz w:val="20"/>
          </w:rPr>
          <w:delText xml:space="preserve"> </w:delText>
        </w:r>
      </w:del>
      <w:del w:id="5686" w:author="Jomar Tigcal" w:date="2023-03-04T22:33:18Z">
        <w:r>
          <w:rPr>
            <w:sz w:val="20"/>
          </w:rPr>
          <w:delText>output</w:delText>
        </w:r>
      </w:del>
      <w:del w:id="5687" w:author="Jomar Tigcal" w:date="2023-03-04T22:33:18Z">
        <w:r>
          <w:rPr>
            <w:spacing w:val="-2"/>
            <w:sz w:val="20"/>
          </w:rPr>
          <w:delText xml:space="preserve"> </w:delText>
        </w:r>
      </w:del>
      <w:del w:id="5688" w:author="Jomar Tigcal" w:date="2023-03-04T22:33:18Z">
        <w:r>
          <w:rPr>
            <w:sz w:val="20"/>
          </w:rPr>
          <w:delText>activity</w:delText>
        </w:r>
      </w:del>
      <w:del w:id="5689" w:author="Jomar Tigcal" w:date="2023-03-04T22:33:18Z">
        <w:r>
          <w:rPr>
            <w:spacing w:val="-3"/>
            <w:sz w:val="20"/>
          </w:rPr>
          <w:delText xml:space="preserve"> </w:delText>
        </w:r>
      </w:del>
      <w:del w:id="5690" w:author="Jomar Tigcal" w:date="2023-03-04T22:33:18Z">
        <w:r>
          <w:rPr>
            <w:sz w:val="20"/>
          </w:rPr>
          <w:delText>for</w:delText>
        </w:r>
      </w:del>
      <w:del w:id="5691" w:author="Jomar Tigcal" w:date="2023-03-04T22:33:18Z">
        <w:r>
          <w:rPr>
            <w:spacing w:val="-2"/>
            <w:sz w:val="20"/>
          </w:rPr>
          <w:delText xml:space="preserve"> </w:delText>
        </w:r>
      </w:del>
      <w:del w:id="5692" w:author="Jomar Tigcal" w:date="2023-03-04T22:33:18Z">
        <w:r>
          <w:rPr>
            <w:sz w:val="20"/>
          </w:rPr>
          <w:delText>the</w:delText>
        </w:r>
      </w:del>
      <w:del w:id="5693" w:author="Jomar Tigcal" w:date="2023-03-04T22:33:18Z">
        <w:r>
          <w:rPr>
            <w:spacing w:val="-2"/>
            <w:sz w:val="20"/>
          </w:rPr>
          <w:delText xml:space="preserve"> three</w:delText>
        </w:r>
      </w:del>
    </w:p>
    <w:p>
      <w:pPr>
        <w:pStyle w:val="TextBody"/>
        <w:ind w:left="1274" w:hanging="0"/>
        <w:rPr>
          <w:del w:id="5697" w:author="Jomar Tigcal" w:date="2023-03-04T22:33:18Z"/>
        </w:rPr>
      </w:pPr>
      <w:del w:id="5695" w:author="Jomar Tigcal" w:date="2023-03-04T22:33:18Z">
        <w:r>
          <w:rPr/>
          <w:delText xml:space="preserve">passwords </w:delText>
        </w:r>
      </w:del>
      <w:del w:id="5696" w:author="Jomar Tigcal" w:date="2023-03-04T22:33:18Z">
        <w:r>
          <w:rPr>
            <w:spacing w:val="-2"/>
          </w:rPr>
          <w:delText>generated:</w:delText>
        </w:r>
      </w:del>
    </w:p>
    <w:p>
      <w:pPr>
        <w:pStyle w:val="Normal"/>
        <w:spacing w:before="212" w:after="0"/>
        <w:ind w:left="1709" w:hanging="0"/>
        <w:rPr>
          <w:rFonts w:ascii="Courier New" w:hAnsi="Courier New"/>
          <w:sz w:val="18"/>
          <w:del w:id="5700" w:author="Jomar Tigcal" w:date="2023-03-04T22:33:18Z"/>
        </w:rPr>
      </w:pPr>
      <w:del w:id="5698" w:author="Jomar Tigcal" w:date="2023-03-04T22:33:18Z">
        <w:r>
          <mc:AlternateContent>
            <mc:Choice Requires="wpg">
              <w:drawing>
                <wp:anchor behindDoc="1" distT="635" distB="0" distL="0" distR="635" simplePos="0" locked="0" layoutInCell="0" allowOverlap="1" relativeHeight="2068" wp14:anchorId="5E13D31E">
                  <wp:simplePos x="0" y="0"/>
                  <wp:positionH relativeFrom="page">
                    <wp:posOffset>0</wp:posOffset>
                  </wp:positionH>
                  <wp:positionV relativeFrom="paragraph">
                    <wp:posOffset>635</wp:posOffset>
                  </wp:positionV>
                  <wp:extent cx="5074920" cy="5908675"/>
                  <wp:effectExtent l="0" t="635" r="635" b="0"/>
                  <wp:wrapNone/>
                  <wp:docPr id="2117" name="docshapegroup 57"/>
                  <a:graphic xmlns:a="http://schemas.openxmlformats.org/drawingml/2006/main">
                    <a:graphicData uri="http://schemas.microsoft.com/office/word/2010/wordprocessingGroup">
                      <wpg:wgp>
                        <wpg:cNvGrpSpPr/>
                        <wpg:grpSpPr>
                          <a:xfrm>
                            <a:off x="0" y="0"/>
                            <a:ext cx="5074920" cy="5908680"/>
                            <a:chOff x="0" y="0"/>
                            <a:chExt cx="5074920" cy="5908680"/>
                          </a:xfrm>
                        </wpg:grpSpPr>
                        <wps:wsp>
                          <wps:cNvSpPr/>
                          <wps:spPr>
                            <a:xfrm>
                              <a:off x="0" y="6480"/>
                              <a:ext cx="5074920" cy="5896080"/>
                            </a:xfrm>
                            <a:prstGeom prst="rect">
                              <a:avLst/>
                            </a:prstGeom>
                            <a:solidFill>
                              <a:srgbClr val="f6f6f6"/>
                            </a:solidFill>
                            <a:ln w="0">
                              <a:noFill/>
                            </a:ln>
                          </wps:spPr>
                          <wps:style>
                            <a:lnRef idx="0"/>
                            <a:fillRef idx="0"/>
                            <a:effectRef idx="0"/>
                            <a:fontRef idx="minor"/>
                          </wps:style>
                          <wps:bodyPr/>
                        </wps:wsp>
                        <wps:wsp>
                          <wps:cNvSpPr/>
                          <wps:spPr>
                            <a:xfrm>
                              <a:off x="0" y="0"/>
                              <a:ext cx="5074920" cy="5908680"/>
                            </a:xfrm>
                            <a:custGeom>
                              <a:avLst/>
                              <a:gdLst>
                                <a:gd name="textAreaLeft" fmla="*/ 0 w 2877120"/>
                                <a:gd name="textAreaRight" fmla="*/ 2879280 w 2877120"/>
                                <a:gd name="textAreaTop" fmla="*/ 0 h 3349800"/>
                                <a:gd name="textAreaBottom" fmla="*/ 3351960 h 3349800"/>
                              </a:gdLst>
                              <a:ahLst/>
                              <a:rect l="textAreaLeft" t="textAreaTop" r="textAreaRight" b="textAreaBottom"/>
                              <a:pathLst>
                                <a:path w="7992" h="9305">
                                  <a:moveTo>
                                    <a:pt x="7992" y="9284"/>
                                  </a:moveTo>
                                  <a:lnTo>
                                    <a:pt x="0" y="9284"/>
                                  </a:lnTo>
                                  <a:lnTo>
                                    <a:pt x="0" y="9304"/>
                                  </a:lnTo>
                                  <a:lnTo>
                                    <a:pt x="7992" y="9304"/>
                                  </a:lnTo>
                                  <a:lnTo>
                                    <a:pt x="7992" y="92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g:wgp>
                    </a:graphicData>
                  </a:graphic>
                </wp:anchor>
              </w:drawing>
            </mc:Choice>
            <mc:Fallback>
              <w:pict>
                <v:group id="shape_0" alt="docshapegroup 57" style="position:absolute;margin-left:0pt;margin-top:0.05pt;width:399.6pt;height:465.25pt" coordorigin="0,1" coordsize="7992,9305">
                  <v:rect id="shape_0" path="m0,0l-2147483645,0l-2147483645,-2147483646l0,-2147483646xe" fillcolor="#f6f6f6" stroked="f" o:allowincell="f" style="position:absolute;left:0;top:11;width:7991;height:9284;mso-wrap-style:none;v-text-anchor:middle;mso-position-horizontal-relative:page">
                    <v:fill o:detectmouseclick="t" type="solid" color2="#090909"/>
                    <v:stroke color="#3465a4" joinstyle="round" endcap="flat"/>
                    <w10:wrap type="none"/>
                  </v:rect>
                </v:group>
              </w:pict>
            </mc:Fallback>
          </mc:AlternateContent>
        </w:r>
      </w:del>
      <w:del w:id="5699" w:author="Jomar Tigcal" w:date="2023-03-04T22:33:18Z">
        <w:r>
          <w:rPr>
            <w:rFonts w:ascii="Courier New" w:hAnsi="Courier New"/>
            <w:spacing w:val="-2"/>
            <w:sz w:val="18"/>
          </w:rPr>
          <w:delText>&lt;TextView</w:delText>
        </w:r>
      </w:del>
    </w:p>
    <w:p>
      <w:pPr>
        <w:pStyle w:val="Normal"/>
        <w:spacing w:lineRule="atLeast" w:line="280"/>
        <w:ind w:left="2141" w:hanging="0"/>
        <w:rPr>
          <w:rFonts w:ascii="Courier New" w:hAnsi="Courier New"/>
          <w:sz w:val="18"/>
          <w:del w:id="5702" w:author="Jomar Tigcal" w:date="2023-03-04T22:33:18Z"/>
        </w:rPr>
      </w:pPr>
      <w:del w:id="5701" w:author="Jomar Tigcal" w:date="2023-03-04T22:33:18Z">
        <w:r>
          <w:rPr>
            <w:rFonts w:ascii="Courier New" w:hAnsi="Courier New"/>
            <w:spacing w:val="-2"/>
            <w:sz w:val="18"/>
          </w:rPr>
          <w:delText>android:id="@+id/password1_text" style="@style/TextAppearance.AppCompat.Headline" android:layout_width="wrap_content" android:layout_height="wrap_content" android:layout_marginBottom="60dp" app:layout_constraintBottom_toTopOf</w:delText>
        </w:r>
      </w:del>
    </w:p>
    <w:p>
      <w:pPr>
        <w:pStyle w:val="Normal"/>
        <w:spacing w:lineRule="auto" w:line="259"/>
        <w:ind w:left="2141" w:right="1684" w:firstLine="216"/>
        <w:rPr>
          <w:rFonts w:ascii="Courier New" w:hAnsi="Courier New"/>
          <w:sz w:val="18"/>
          <w:del w:id="5704" w:author="Jomar Tigcal" w:date="2023-03-04T22:33:18Z"/>
        </w:rPr>
      </w:pPr>
      <w:del w:id="5703" w:author="Jomar Tigcal" w:date="2023-03-04T22:33:18Z">
        <w:r>
          <w:rPr>
            <w:rFonts w:ascii="Courier New" w:hAnsi="Courier New"/>
            <w:spacing w:val="-2"/>
            <w:sz w:val="18"/>
          </w:rPr>
          <w:delText>="@id/password2_text" app:layout_constraintEnd_toEndOf="parent"</w:delText>
        </w:r>
      </w:del>
    </w:p>
    <w:p>
      <w:pPr>
        <w:pStyle w:val="Normal"/>
        <w:spacing w:lineRule="auto" w:line="324" w:before="55" w:after="0"/>
        <w:ind w:left="2141" w:right="1684" w:hanging="0"/>
        <w:rPr>
          <w:rFonts w:ascii="Courier New" w:hAnsi="Courier New"/>
          <w:sz w:val="18"/>
          <w:del w:id="5707" w:author="Jomar Tigcal" w:date="2023-03-04T22:33:18Z"/>
        </w:rPr>
      </w:pPr>
      <w:del w:id="5705" w:author="Jomar Tigcal" w:date="2023-03-04T22:33:18Z">
        <w:r>
          <w:rPr>
            <w:rFonts w:ascii="Courier New" w:hAnsi="Courier New"/>
            <w:spacing w:val="-2"/>
            <w:sz w:val="18"/>
          </w:rPr>
          <w:delText xml:space="preserve">app:layout_constraintStart_toStartOf="parent" </w:delText>
        </w:r>
      </w:del>
      <w:del w:id="5706" w:author="Jomar Tigcal" w:date="2023-03-04T22:33:18Z">
        <w:r>
          <w:rPr>
            <w:rFonts w:ascii="Courier New" w:hAnsi="Courier New"/>
            <w:sz w:val="18"/>
          </w:rPr>
          <w:delText>tools:text="First Password" /&gt;</w:delText>
        </w:r>
      </w:del>
    </w:p>
    <w:p>
      <w:pPr>
        <w:pStyle w:val="TextBody"/>
        <w:spacing w:before="9" w:after="0"/>
        <w:rPr>
          <w:rFonts w:ascii="Courier New" w:hAnsi="Courier New"/>
          <w:sz w:val="24"/>
          <w:del w:id="5709" w:author="Jomar Tigcal" w:date="2023-03-04T22:33:18Z"/>
        </w:rPr>
      </w:pPr>
      <w:del w:id="5708" w:author="Jomar Tigcal" w:date="2023-03-04T22:33:18Z">
        <w:r>
          <w:rPr>
            <w:rFonts w:ascii="Courier New" w:hAnsi="Courier New"/>
            <w:sz w:val="24"/>
          </w:rPr>
        </w:r>
      </w:del>
    </w:p>
    <w:p>
      <w:pPr>
        <w:pStyle w:val="Normal"/>
        <w:spacing w:before="1" w:after="0"/>
        <w:ind w:left="1709" w:hanging="0"/>
        <w:rPr>
          <w:rFonts w:ascii="Courier New" w:hAnsi="Courier New"/>
          <w:sz w:val="18"/>
          <w:del w:id="5711" w:author="Jomar Tigcal" w:date="2023-03-04T22:33:18Z"/>
        </w:rPr>
      </w:pPr>
      <w:del w:id="5710" w:author="Jomar Tigcal" w:date="2023-03-04T22:33:18Z">
        <w:r>
          <w:rPr>
            <w:rFonts w:ascii="Courier New" w:hAnsi="Courier New"/>
            <w:spacing w:val="-2"/>
            <w:sz w:val="18"/>
          </w:rPr>
          <w:delText>&lt;TextView</w:delText>
        </w:r>
      </w:del>
    </w:p>
    <w:p>
      <w:pPr>
        <w:pStyle w:val="Normal"/>
        <w:spacing w:lineRule="auto" w:line="324" w:before="76" w:after="0"/>
        <w:ind w:left="2141" w:right="882" w:hanging="0"/>
        <w:rPr>
          <w:rFonts w:ascii="Courier New" w:hAnsi="Courier New"/>
          <w:sz w:val="18"/>
          <w:del w:id="5714" w:author="Jomar Tigcal" w:date="2023-03-04T22:33:18Z"/>
        </w:rPr>
      </w:pPr>
      <w:del w:id="5712" w:author="Jomar Tigcal" w:date="2023-03-04T22:33:18Z">
        <w:r>
          <w:rPr>
            <w:rFonts w:ascii="Courier New" w:hAnsi="Courier New"/>
            <w:spacing w:val="-2"/>
            <w:sz w:val="18"/>
          </w:rPr>
          <w:delText xml:space="preserve">android:id="@+id/password2_text" style="@style/TextAppearance.AppCompat.Headline" android:layout_width="wrap_content" android:layout_height="wrap_content" app:layout_constraintBottom_toBottomOf="parent" app:layout_constraintEnd_toEndOf="parent" app:layout_constraintStart_toStartOf="parent" app:layout_constraintTop_toTopOf="parent" </w:delText>
        </w:r>
      </w:del>
      <w:del w:id="5713" w:author="Jomar Tigcal" w:date="2023-03-04T22:33:18Z">
        <w:r>
          <w:rPr>
            <w:rFonts w:ascii="Courier New" w:hAnsi="Courier New"/>
            <w:sz w:val="18"/>
          </w:rPr>
          <w:delText>tools:text="Second Password" /&gt;</w:delText>
        </w:r>
      </w:del>
    </w:p>
    <w:p>
      <w:pPr>
        <w:pStyle w:val="TextBody"/>
        <w:spacing w:before="2" w:after="0"/>
        <w:rPr>
          <w:rFonts w:ascii="Courier New" w:hAnsi="Courier New"/>
          <w:sz w:val="25"/>
          <w:del w:id="5716" w:author="Jomar Tigcal" w:date="2023-03-04T22:33:18Z"/>
        </w:rPr>
      </w:pPr>
      <w:del w:id="5715" w:author="Jomar Tigcal" w:date="2023-03-04T22:33:18Z">
        <w:r>
          <w:rPr>
            <w:rFonts w:ascii="Courier New" w:hAnsi="Courier New"/>
            <w:sz w:val="25"/>
          </w:rPr>
        </w:r>
      </w:del>
    </w:p>
    <w:p>
      <w:pPr>
        <w:pStyle w:val="Normal"/>
        <w:ind w:left="1709" w:hanging="0"/>
        <w:rPr>
          <w:rFonts w:ascii="Courier New" w:hAnsi="Courier New"/>
          <w:sz w:val="18"/>
          <w:del w:id="5718" w:author="Jomar Tigcal" w:date="2023-03-04T22:33:18Z"/>
        </w:rPr>
      </w:pPr>
      <w:del w:id="5717" w:author="Jomar Tigcal" w:date="2023-03-04T22:33:18Z">
        <w:r>
          <w:rPr>
            <w:rFonts w:ascii="Courier New" w:hAnsi="Courier New"/>
            <w:spacing w:val="-2"/>
            <w:sz w:val="18"/>
          </w:rPr>
          <w:delText>&lt;TextView</w:delText>
        </w:r>
      </w:del>
    </w:p>
    <w:p>
      <w:pPr>
        <w:pStyle w:val="Normal"/>
        <w:spacing w:lineRule="atLeast" w:line="280"/>
        <w:ind w:left="2141" w:hanging="0"/>
        <w:rPr>
          <w:rFonts w:ascii="Courier New" w:hAnsi="Courier New"/>
          <w:sz w:val="18"/>
          <w:del w:id="5720" w:author="Jomar Tigcal" w:date="2023-03-04T22:33:18Z"/>
        </w:rPr>
      </w:pPr>
      <w:del w:id="5719" w:author="Jomar Tigcal" w:date="2023-03-04T22:33:18Z">
        <w:r>
          <w:rPr>
            <w:rFonts w:ascii="Courier New" w:hAnsi="Courier New"/>
            <w:spacing w:val="-2"/>
            <w:sz w:val="18"/>
          </w:rPr>
          <w:delText>android:id="@+id/password3_text" style="@style/TextAppearance.AppCompat.Headline" android:layout_width="wrap_content" android:layout_height="wrap_content" android:layout_marginTop="60dp" app:layout_constraintEnd_toEndOf="parent" app:layout_constraintStart_toStartOf="parent" app:layout_constraintTop_toBottomOf</w:delText>
        </w:r>
      </w:del>
    </w:p>
    <w:p>
      <w:pPr>
        <w:sectPr>
          <w:headerReference w:type="even" r:id="rId608"/>
          <w:headerReference w:type="default" r:id="rId609"/>
          <w:type w:val="nextPage"/>
          <w:pgSz w:w="10800" w:h="13320"/>
          <w:pgMar w:left="940" w:right="920" w:gutter="0" w:header="695" w:top="1120" w:footer="0" w:bottom="280"/>
          <w:pgNumType w:fmt="decimal"/>
          <w:formProt w:val="false"/>
          <w:textDirection w:val="lrTb"/>
          <w:docGrid w:type="default" w:linePitch="100" w:charSpace="4096"/>
        </w:sectPr>
        <w:pStyle w:val="Normal"/>
        <w:spacing w:lineRule="auto" w:line="259"/>
        <w:ind w:left="2141" w:right="2599" w:firstLine="216"/>
        <w:rPr>
          <w:rFonts w:ascii="Courier New" w:hAnsi="Courier New"/>
          <w:sz w:val="18"/>
          <w:del w:id="5727" w:author="Jomar Tigcal" w:date="2023-03-04T22:33:18Z"/>
        </w:rPr>
      </w:pPr>
      <w:del w:id="5721" w:author="Jomar Tigcal" w:date="2023-03-04T22:33:18Z">
        <w:r>
          <w:rPr>
            <w:rFonts w:ascii="Courier New" w:hAnsi="Courier New"/>
            <w:spacing w:val="-2"/>
            <w:sz w:val="18"/>
          </w:rPr>
          <w:delText xml:space="preserve">="@+id/password2_text" </w:delText>
        </w:r>
      </w:del>
      <w:del w:id="5722" w:author="Jomar Tigcal" w:date="2023-03-04T22:33:18Z">
        <w:r>
          <w:rPr>
            <w:rFonts w:ascii="Courier New" w:hAnsi="Courier New"/>
            <w:sz w:val="18"/>
          </w:rPr>
          <w:delText>tools:text="Third</w:delText>
        </w:r>
      </w:del>
      <w:del w:id="5723" w:author="Jomar Tigcal" w:date="2023-03-04T22:33:18Z">
        <w:r>
          <w:rPr>
            <w:rFonts w:ascii="Courier New" w:hAnsi="Courier New"/>
            <w:spacing w:val="-19"/>
            <w:sz w:val="18"/>
          </w:rPr>
          <w:delText xml:space="preserve"> </w:delText>
        </w:r>
      </w:del>
      <w:del w:id="5724" w:author="Jomar Tigcal" w:date="2023-03-04T22:33:18Z">
        <w:r>
          <w:rPr>
            <w:rFonts w:ascii="Courier New" w:hAnsi="Courier New"/>
            <w:sz w:val="18"/>
          </w:rPr>
          <w:delText>Password"</w:delText>
        </w:r>
      </w:del>
      <w:del w:id="5725" w:author="Jomar Tigcal" w:date="2023-03-04T22:33:18Z">
        <w:r>
          <w:rPr>
            <w:rFonts w:ascii="Courier New" w:hAnsi="Courier New"/>
            <w:spacing w:val="-19"/>
            <w:sz w:val="18"/>
          </w:rPr>
          <w:delText xml:space="preserve"> </w:delText>
        </w:r>
      </w:del>
      <w:del w:id="5726" w:author="Jomar Tigcal" w:date="2023-03-04T22:33:18Z">
        <w:r>
          <w:rPr>
            <w:rFonts w:ascii="Courier New" w:hAnsi="Courier New"/>
            <w:sz w:val="18"/>
          </w:rPr>
          <w:delText>/&gt;</w:delText>
        </w:r>
      </w:del>
    </w:p>
    <w:p>
      <w:pPr>
        <w:pStyle w:val="TextBody"/>
        <w:spacing w:before="6" w:after="0"/>
        <w:rPr>
          <w:rFonts w:ascii="Courier New" w:hAnsi="Courier New"/>
          <w:sz w:val="9"/>
          <w:del w:id="5729" w:author="Jomar Tigcal" w:date="2023-03-04T22:33:18Z"/>
        </w:rPr>
      </w:pPr>
      <w:del w:id="5728" w:author="Jomar Tigcal" w:date="2023-03-04T22:33:18Z">
        <w:r>
          <w:rPr>
            <w:rFonts w:ascii="Courier New" w:hAnsi="Courier New"/>
            <w:sz w:val="9"/>
          </w:rPr>
        </w:r>
      </w:del>
    </w:p>
    <w:p>
      <w:pPr>
        <w:sectPr>
          <w:headerReference w:type="even" r:id="rId610"/>
          <w:headerReference w:type="default" r:id="rId611"/>
          <w:type w:val="nextPage"/>
          <w:pgSz w:w="10800" w:h="13320"/>
          <w:pgMar w:left="940" w:right="920" w:gutter="0" w:header="695" w:top="1120" w:footer="0" w:bottom="280"/>
          <w:pgNumType w:fmt="decimal"/>
          <w:formProt w:val="false"/>
          <w:textDirection w:val="lrTb"/>
          <w:docGrid w:type="default" w:linePitch="100" w:charSpace="4096"/>
        </w:sectPr>
        <w:pStyle w:val="ListParagraph"/>
        <w:numPr>
          <w:ilvl w:val="1"/>
          <w:numId w:val="1"/>
        </w:numPr>
        <w:tabs>
          <w:tab w:val="clear" w:pos="720"/>
          <w:tab w:val="left" w:pos="554" w:leader="none"/>
        </w:tabs>
        <w:spacing w:before="100" w:after="0"/>
        <w:ind w:left="554" w:hanging="360"/>
        <w:jc w:val="left"/>
        <w:rPr>
          <w:sz w:val="20"/>
          <w:del w:id="5748" w:author="Jomar Tigcal" w:date="2023-03-04T22:33:18Z"/>
        </w:rPr>
      </w:pPr>
      <w:del w:id="5730" w:author="Jomar Tigcal" w:date="2023-03-04T22:33:18Z">
        <w:r>
          <w:rPr>
            <w:sz w:val="20"/>
          </w:rPr>
          <w:delText>Add</w:delText>
        </w:r>
      </w:del>
      <w:del w:id="5731" w:author="Jomar Tigcal" w:date="2023-03-04T22:33:18Z">
        <w:r>
          <w:rPr>
            <w:spacing w:val="-2"/>
            <w:sz w:val="20"/>
          </w:rPr>
          <w:delText xml:space="preserve"> </w:delText>
        </w:r>
      </w:del>
      <w:del w:id="5732" w:author="Jomar Tigcal" w:date="2023-03-04T22:33:18Z">
        <w:r>
          <w:rPr>
            <w:sz w:val="20"/>
          </w:rPr>
          <w:delText>a</w:delText>
        </w:r>
      </w:del>
      <w:del w:id="5733" w:author="Jomar Tigcal" w:date="2023-03-04T22:33:18Z">
        <w:r>
          <w:rPr>
            <w:spacing w:val="-2"/>
            <w:sz w:val="20"/>
          </w:rPr>
          <w:delText xml:space="preserve"> </w:delText>
        </w:r>
      </w:del>
      <w:del w:id="5734" w:author="Jomar Tigcal" w:date="2023-03-04T22:33:18Z">
        <w:r>
          <w:rPr>
            <w:rFonts w:ascii="Courier New" w:hAnsi="Courier New"/>
            <w:b/>
          </w:rPr>
          <w:delText>Copy</w:delText>
        </w:r>
      </w:del>
      <w:del w:id="5735" w:author="Jomar Tigcal" w:date="2023-03-04T22:33:18Z">
        <w:r>
          <w:rPr>
            <w:rFonts w:ascii="Courier New" w:hAnsi="Courier New"/>
            <w:b/>
            <w:spacing w:val="-80"/>
          </w:rPr>
          <w:delText xml:space="preserve"> </w:delText>
        </w:r>
      </w:del>
      <w:del w:id="5736" w:author="Jomar Tigcal" w:date="2023-03-04T22:33:18Z">
        <w:r>
          <w:rPr>
            <w:sz w:val="20"/>
          </w:rPr>
          <w:delText>button</w:delText>
        </w:r>
      </w:del>
      <w:del w:id="5737" w:author="Jomar Tigcal" w:date="2023-03-04T22:33:18Z">
        <w:r>
          <w:rPr>
            <w:spacing w:val="-1"/>
            <w:sz w:val="20"/>
          </w:rPr>
          <w:delText xml:space="preserve"> </w:delText>
        </w:r>
      </w:del>
      <w:del w:id="5738" w:author="Jomar Tigcal" w:date="2023-03-04T22:33:18Z">
        <w:r>
          <w:rPr>
            <w:sz w:val="20"/>
          </w:rPr>
          <w:delText>at</w:delText>
        </w:r>
      </w:del>
      <w:del w:id="5739" w:author="Jomar Tigcal" w:date="2023-03-04T22:33:18Z">
        <w:r>
          <w:rPr>
            <w:spacing w:val="-2"/>
            <w:sz w:val="20"/>
          </w:rPr>
          <w:delText xml:space="preserve"> </w:delText>
        </w:r>
      </w:del>
      <w:del w:id="5740" w:author="Jomar Tigcal" w:date="2023-03-04T22:33:18Z">
        <w:r>
          <w:rPr>
            <w:sz w:val="20"/>
          </w:rPr>
          <w:delText>the</w:delText>
        </w:r>
      </w:del>
      <w:del w:id="5741" w:author="Jomar Tigcal" w:date="2023-03-04T22:33:18Z">
        <w:r>
          <w:rPr>
            <w:spacing w:val="-1"/>
            <w:sz w:val="20"/>
          </w:rPr>
          <w:delText xml:space="preserve"> </w:delText>
        </w:r>
      </w:del>
      <w:del w:id="5742" w:author="Jomar Tigcal" w:date="2023-03-04T22:33:18Z">
        <w:r>
          <w:rPr>
            <w:sz w:val="20"/>
          </w:rPr>
          <w:delText>bottom</w:delText>
        </w:r>
      </w:del>
      <w:del w:id="5743" w:author="Jomar Tigcal" w:date="2023-03-04T22:33:18Z">
        <w:r>
          <w:rPr>
            <w:spacing w:val="-1"/>
            <w:sz w:val="20"/>
          </w:rPr>
          <w:delText xml:space="preserve"> </w:delText>
        </w:r>
      </w:del>
      <w:del w:id="5744" w:author="Jomar Tigcal" w:date="2023-03-04T22:33:18Z">
        <w:r>
          <w:rPr>
            <w:sz w:val="20"/>
          </w:rPr>
          <w:delText>of</w:delText>
        </w:r>
      </w:del>
      <w:del w:id="5745" w:author="Jomar Tigcal" w:date="2023-03-04T22:33:18Z">
        <w:r>
          <w:rPr>
            <w:spacing w:val="-1"/>
            <w:sz w:val="20"/>
          </w:rPr>
          <w:delText xml:space="preserve"> </w:delText>
        </w:r>
      </w:del>
      <w:del w:id="5746" w:author="Jomar Tigcal" w:date="2023-03-04T22:33:18Z">
        <w:r>
          <w:rPr>
            <w:sz w:val="20"/>
          </w:rPr>
          <w:delText xml:space="preserve">the </w:delText>
        </w:r>
      </w:del>
      <w:del w:id="5747" w:author="Jomar Tigcal" w:date="2023-03-04T22:33:18Z">
        <w:r>
          <w:rPr>
            <w:spacing w:val="-2"/>
            <w:sz w:val="20"/>
          </w:rPr>
          <w:delText>screen:</w:delText>
        </w:r>
      </w:del>
    </w:p>
    <w:p>
      <w:pPr>
        <w:sectPr>
          <w:headerReference w:type="even" r:id="rId612"/>
          <w:headerReference w:type="default" r:id="rId613"/>
          <w:type w:val="nextPage"/>
          <w:pgSz w:w="10800" w:h="13320"/>
          <w:pgMar w:left="940" w:right="920" w:gutter="0" w:header="695" w:top="1120" w:footer="0" w:bottom="280"/>
          <w:pgNumType w:fmt="decimal"/>
          <w:formProt w:val="false"/>
          <w:textDirection w:val="lrTb"/>
          <w:docGrid w:type="default" w:linePitch="100" w:charSpace="4096"/>
        </w:sectPr>
        <w:pStyle w:val="TextBody"/>
        <w:numPr>
          <w:ilvl w:val="1"/>
          <w:numId w:val="1"/>
        </w:numPr>
        <w:tabs>
          <w:tab w:val="clear" w:pos="720"/>
          <w:tab w:val="left" w:pos="554" w:leader="none"/>
        </w:tabs>
        <w:ind w:left="554" w:hanging="360"/>
        <w:jc w:val="left"/>
        <w:rPr>
          <w:sz w:val="20"/>
          <w:del w:id="5761" w:author="Jomar Tigcal" w:date="2023-03-04T22:33:18Z"/>
        </w:rPr>
      </w:pPr>
      <w:del w:id="5749" w:author="Jomar Tigcal" w:date="2023-03-04T22:33:18Z">
        <w:r>
          <w:rPr>
            <w:sz w:val="20"/>
          </w:rPr>
          <w:delText>Open</w:delText>
        </w:r>
      </w:del>
      <w:del w:id="5750" w:author="Jomar Tigcal" w:date="2023-03-04T22:33:18Z">
        <w:r>
          <w:rPr>
            <w:spacing w:val="-4"/>
            <w:sz w:val="20"/>
          </w:rPr>
          <w:delText xml:space="preserve"> </w:delText>
        </w:r>
      </w:del>
      <w:del w:id="5751" w:author="Jomar Tigcal" w:date="2023-03-04T22:33:18Z">
        <w:r>
          <w:rPr>
            <w:rFonts w:ascii="Courier New" w:hAnsi="Courier New"/>
            <w:b/>
          </w:rPr>
          <w:delText>OutputActivity</w:delText>
        </w:r>
      </w:del>
      <w:del w:id="5752" w:author="Jomar Tigcal" w:date="2023-03-04T22:33:18Z">
        <w:r>
          <w:rPr>
            <w:sz w:val="20"/>
          </w:rPr>
          <w:delText>.</w:delText>
        </w:r>
      </w:del>
      <w:del w:id="5753" w:author="Jomar Tigcal" w:date="2023-03-04T22:33:18Z">
        <w:r>
          <w:rPr>
            <w:spacing w:val="-3"/>
            <w:sz w:val="20"/>
          </w:rPr>
          <w:delText xml:space="preserve"> </w:delText>
        </w:r>
      </w:del>
      <w:del w:id="5754" w:author="Jomar Tigcal" w:date="2023-03-04T22:33:18Z">
        <w:r>
          <w:rPr>
            <w:sz w:val="20"/>
          </w:rPr>
          <w:delText>Add</w:delText>
        </w:r>
      </w:del>
      <w:del w:id="5755" w:author="Jomar Tigcal" w:date="2023-03-04T22:33:18Z">
        <w:r>
          <w:rPr>
            <w:spacing w:val="-3"/>
            <w:sz w:val="20"/>
          </w:rPr>
          <w:delText xml:space="preserve"> </w:delText>
        </w:r>
      </w:del>
      <w:del w:id="5756" w:author="Jomar Tigcal" w:date="2023-03-04T22:33:18Z">
        <w:r>
          <w:rPr>
            <w:sz w:val="20"/>
          </w:rPr>
          <w:delText>the</w:delText>
        </w:r>
      </w:del>
      <w:del w:id="5757" w:author="Jomar Tigcal" w:date="2023-03-04T22:33:18Z">
        <w:r>
          <w:rPr>
            <w:spacing w:val="-3"/>
            <w:sz w:val="20"/>
          </w:rPr>
          <w:delText xml:space="preserve"> </w:delText>
        </w:r>
      </w:del>
      <w:del w:id="5758" w:author="Jomar Tigcal" w:date="2023-03-04T22:33:18Z">
        <w:r>
          <w:rPr>
            <w:sz w:val="20"/>
          </w:rPr>
          <w:delText>following</w:delText>
        </w:r>
      </w:del>
      <w:del w:id="5759" w:author="Jomar Tigcal" w:date="2023-03-04T22:33:18Z">
        <w:r>
          <w:rPr>
            <w:spacing w:val="-3"/>
            <w:sz w:val="20"/>
          </w:rPr>
          <w:delText xml:space="preserve"> </w:delText>
        </w:r>
      </w:del>
      <w:del w:id="5760" w:author="Jomar Tigcal" w:date="2023-03-04T22:33:18Z">
        <w:r>
          <w:rPr>
            <w:spacing w:val="-2"/>
            <w:sz w:val="20"/>
          </w:rPr>
          <w:delText>function:</w:delText>
        </w:r>
      </w:del>
    </w:p>
    <w:p>
      <w:pPr>
        <w:sectPr>
          <w:headerReference w:type="even" r:id="rId614"/>
          <w:headerReference w:type="default" r:id="rId615"/>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1" w:after="0"/>
        <w:rPr>
          <w:sz w:val="8"/>
          <w:del w:id="5763" w:author="Jomar Tigcal" w:date="2023-03-05T10:47:41Z"/>
        </w:rPr>
      </w:pPr>
      <w:del w:id="5762" w:author="Jomar Tigcal" w:date="2023-03-05T10:47:41Z">
        <w:r>
          <w:rPr>
            <w:sz w:val="8"/>
          </w:rPr>
        </w:r>
      </w:del>
    </w:p>
    <w:p>
      <w:pPr>
        <w:pStyle w:val="TextBody"/>
        <w:spacing w:before="3" w:after="0"/>
        <w:rPr>
          <w:sz w:val="3"/>
          <w:del w:id="5765" w:author="Jomar Tigcal" w:date="2023-03-04T22:33:18Z"/>
        </w:rPr>
      </w:pPr>
      <w:del w:id="5764" w:author="Jomar Tigcal" w:date="2023-03-04T22:33:18Z">
        <w:r>
          <w:rPr>
            <w:sz w:val="3"/>
          </w:rPr>
        </w:r>
      </w:del>
    </w:p>
    <w:p>
      <w:pPr>
        <w:sectPr>
          <w:headerReference w:type="even" r:id="rId616"/>
          <w:headerReference w:type="default" r:id="rId617"/>
          <w:type w:val="nextPage"/>
          <w:pgSz w:w="10800" w:h="13320"/>
          <w:pgMar w:left="940" w:right="920" w:gutter="0" w:header="695" w:top="1120" w:footer="0" w:bottom="280"/>
          <w:pgNumType w:fmt="decimal"/>
          <w:formProt w:val="false"/>
          <w:textDirection w:val="lrTb"/>
          <w:docGrid w:type="default" w:linePitch="100" w:charSpace="4096"/>
        </w:sectPr>
        <w:pStyle w:val="TextBody"/>
        <w:ind w:left="824" w:hanging="0"/>
        <w:rPr>
          <w:b w:val="false"/>
          <w:b w:val="false"/>
          <w:bCs w:val="false"/>
          <w:spacing w:val="-2"/>
          <w:sz w:val="20"/>
          <w:del w:id="5767" w:author="Jomar Tigcal" w:date="2023-03-05T10:47:43Z"/>
        </w:rPr>
      </w:pPr>
      <w:del w:id="5766" w:author="Jomar Tigcal" w:date="2023-03-05T10:47:43Z">
        <w:r>
          <w:rPr>
            <w:b w:val="false"/>
            <w:bCs w:val="false"/>
            <w:spacing w:val="-2"/>
            <w:sz w:val="20"/>
          </w:rPr>
        </w:r>
      </w:del>
    </w:p>
    <w:p>
      <w:pPr>
        <w:pStyle w:val="TextBody"/>
        <w:spacing w:before="44" w:after="0"/>
        <w:ind w:left="1274" w:hanging="0"/>
        <w:rPr>
          <w:spacing w:val="-2"/>
          <w:sz w:val="20"/>
          <w:moveFrom w:id="5788" w:author="Jomar Tigcal" w:date="2023-03-04T22:33:18Z"/>
        </w:rPr>
      </w:pPr>
      <w:moveFrom w:id="5768" w:author="Jomar Tigcal" w:date="2023-03-04T22:33:18Z">
        <w:r>
          <w:rPr/>
          <w:t>This</w:t>
        </w:r>
      </w:moveFrom>
      <w:moveFrom w:id="5769" w:author="Jomar Tigcal" w:date="2023-03-04T22:33:18Z">
        <w:r>
          <w:rPr>
            <w:spacing w:val="-2"/>
          </w:rPr>
          <w:t xml:space="preserve"> </w:t>
        </w:r>
      </w:moveFrom>
      <w:moveFrom w:id="5770" w:author="Jomar Tigcal" w:date="2023-03-04T22:33:18Z">
        <w:r>
          <w:rPr/>
          <w:t>will</w:t>
        </w:r>
      </w:moveFrom>
      <w:moveFrom w:id="5771" w:author="Jomar Tigcal" w:date="2023-03-04T22:33:18Z">
        <w:r>
          <w:rPr>
            <w:spacing w:val="-1"/>
          </w:rPr>
          <w:t xml:space="preserve"> </w:t>
        </w:r>
      </w:moveFrom>
      <w:moveFrom w:id="5772" w:author="Jomar Tigcal" w:date="2023-03-04T22:33:18Z">
        <w:r>
          <w:rPr/>
          <w:t>generate</w:t>
        </w:r>
      </w:moveFrom>
      <w:moveFrom w:id="5773" w:author="Jomar Tigcal" w:date="2023-03-04T22:33:18Z">
        <w:r>
          <w:rPr>
            <w:spacing w:val="-1"/>
          </w:rPr>
          <w:t xml:space="preserve"> </w:t>
        </w:r>
      </w:moveFrom>
      <w:moveFrom w:id="5774" w:author="Jomar Tigcal" w:date="2023-03-04T22:33:18Z">
        <w:r>
          <w:rPr/>
          <w:t>the password</w:t>
        </w:r>
      </w:moveFrom>
      <w:moveFrom w:id="5775" w:author="Jomar Tigcal" w:date="2023-03-04T22:33:18Z">
        <w:r>
          <w:rPr>
            <w:spacing w:val="-1"/>
          </w:rPr>
          <w:t xml:space="preserve"> </w:t>
        </w:r>
      </w:moveFrom>
      <w:moveFrom w:id="5776" w:author="Jomar Tigcal" w:date="2023-03-04T22:33:18Z">
        <w:r>
          <w:rPr/>
          <w:t>depending</w:t>
        </w:r>
      </w:moveFrom>
      <w:moveFrom w:id="5777" w:author="Jomar Tigcal" w:date="2023-03-04T22:33:18Z">
        <w:r>
          <w:rPr>
            <w:spacing w:val="-1"/>
          </w:rPr>
          <w:t xml:space="preserve"> </w:t>
        </w:r>
      </w:moveFrom>
      <w:moveFrom w:id="5778" w:author="Jomar Tigcal" w:date="2023-03-04T22:33:18Z">
        <w:r>
          <w:rPr/>
          <w:t>on</w:t>
        </w:r>
      </w:moveFrom>
      <w:moveFrom w:id="5779" w:author="Jomar Tigcal" w:date="2023-03-04T22:33:18Z">
        <w:r>
          <w:rPr>
            <w:spacing w:val="-1"/>
          </w:rPr>
          <w:t xml:space="preserve"> </w:t>
        </w:r>
      </w:moveFrom>
      <w:moveFrom w:id="5780" w:author="Jomar Tigcal" w:date="2023-03-04T22:33:18Z">
        <w:r>
          <w:rPr/>
          <w:t>the input</w:t>
        </w:r>
      </w:moveFrom>
      <w:moveFrom w:id="5781" w:author="Jomar Tigcal" w:date="2023-03-04T22:33:18Z">
        <w:r>
          <w:rPr>
            <w:spacing w:val="-1"/>
          </w:rPr>
          <w:t xml:space="preserve"> </w:t>
        </w:r>
      </w:moveFrom>
      <w:moveFrom w:id="5782" w:author="Jomar Tigcal" w:date="2023-03-04T22:33:18Z">
        <w:r>
          <w:rPr/>
          <w:t>provided</w:t>
        </w:r>
      </w:moveFrom>
      <w:moveFrom w:id="5783" w:author="Jomar Tigcal" w:date="2023-03-04T22:33:18Z">
        <w:r>
          <w:rPr>
            <w:spacing w:val="-1"/>
          </w:rPr>
          <w:t xml:space="preserve"> </w:t>
        </w:r>
      </w:moveFrom>
      <w:moveFrom w:id="5784" w:author="Jomar Tigcal" w:date="2023-03-04T22:33:18Z">
        <w:r>
          <w:rPr/>
          <w:t>by</w:t>
        </w:r>
      </w:moveFrom>
      <w:moveFrom w:id="5785" w:author="Jomar Tigcal" w:date="2023-03-04T22:33:18Z">
        <w:r>
          <w:rPr>
            <w:spacing w:val="-1"/>
          </w:rPr>
          <w:t xml:space="preserve"> </w:t>
        </w:r>
      </w:moveFrom>
      <w:moveFrom w:id="5786" w:author="Jomar Tigcal" w:date="2023-03-04T22:33:18Z">
        <w:r>
          <w:rPr/>
          <w:t xml:space="preserve">the </w:t>
        </w:r>
      </w:moveFrom>
      <w:moveFrom w:id="5787" w:author="Jomar Tigcal" w:date="2023-03-04T22:33:18Z">
        <w:r>
          <w:rPr>
            <w:spacing w:val="-2"/>
          </w:rPr>
          <w:t>user.</w:t>
        </w:r>
      </w:moveFrom>
    </w:p>
    <w:p>
      <w:pPr>
        <w:sectPr>
          <w:headerReference w:type="even" r:id="rId618"/>
          <w:headerReference w:type="default" r:id="rId619"/>
          <w:type w:val="nextPage"/>
          <w:pgSz w:w="10800" w:h="13320"/>
          <w:pgMar w:left="940" w:right="920" w:gutter="0" w:header="695" w:top="1120" w:footer="0" w:bottom="280"/>
          <w:pgNumType w:fmt="decimal"/>
          <w:formProt w:val="false"/>
          <w:textDirection w:val="lrTb"/>
          <w:docGrid w:type="default" w:linePitch="100" w:charSpace="4096"/>
        </w:sectPr>
        <w:pStyle w:val="ListParagraph"/>
        <w:numPr>
          <w:ilvl w:val="1"/>
          <w:numId w:val="1"/>
        </w:numPr>
        <w:tabs>
          <w:tab w:val="clear" w:pos="720"/>
          <w:tab w:val="left" w:pos="1274" w:leader="none"/>
        </w:tabs>
        <w:spacing w:before="148" w:after="0"/>
        <w:jc w:val="left"/>
        <w:rPr>
          <w:sz w:val="20"/>
          <w:moveFrom w:id="5810" w:author="Jomar Tigcal" w:date="2023-03-04T22:33:18Z"/>
        </w:rPr>
      </w:pPr>
      <w:moveFrom w:id="5789" w:author="Jomar Tigcal" w:date="2023-03-04T22:33:18Z">
        <w:r>
          <w:rPr>
            <w:sz w:val="20"/>
          </w:rPr>
          <w:t>At</w:t>
        </w:r>
      </w:moveFrom>
      <w:moveFrom w:id="5790" w:author="Jomar Tigcal" w:date="2023-03-04T22:33:18Z">
        <w:r>
          <w:rPr>
            <w:spacing w:val="-4"/>
            <w:sz w:val="20"/>
          </w:rPr>
          <w:t xml:space="preserve"> </w:t>
        </w:r>
      </w:moveFrom>
      <w:moveFrom w:id="5791" w:author="Jomar Tigcal" w:date="2023-03-04T22:33:18Z">
        <w:r>
          <w:rPr>
            <w:sz w:val="20"/>
          </w:rPr>
          <w:t>the</w:t>
        </w:r>
      </w:moveFrom>
      <w:moveFrom w:id="5792" w:author="Jomar Tigcal" w:date="2023-03-04T22:33:18Z">
        <w:r>
          <w:rPr>
            <w:spacing w:val="-2"/>
            <w:sz w:val="20"/>
          </w:rPr>
          <w:t xml:space="preserve"> </w:t>
        </w:r>
      </w:moveFrom>
      <w:moveFrom w:id="5793" w:author="Jomar Tigcal" w:date="2023-03-04T22:33:18Z">
        <w:r>
          <w:rPr>
            <w:sz w:val="20"/>
          </w:rPr>
          <w:t>end</w:t>
        </w:r>
      </w:moveFrom>
      <w:moveFrom w:id="5794" w:author="Jomar Tigcal" w:date="2023-03-04T22:33:18Z">
        <w:r>
          <w:rPr>
            <w:spacing w:val="-1"/>
            <w:sz w:val="20"/>
          </w:rPr>
          <w:t xml:space="preserve"> </w:t>
        </w:r>
      </w:moveFrom>
      <w:moveFrom w:id="5795" w:author="Jomar Tigcal" w:date="2023-03-04T22:33:18Z">
        <w:r>
          <w:rPr>
            <w:sz w:val="20"/>
          </w:rPr>
          <w:t>of</w:t>
        </w:r>
      </w:moveFrom>
      <w:moveFrom w:id="5796" w:author="Jomar Tigcal" w:date="2023-03-04T22:33:18Z">
        <w:r>
          <w:rPr>
            <w:spacing w:val="-2"/>
            <w:sz w:val="20"/>
          </w:rPr>
          <w:t xml:space="preserve"> </w:t>
        </w:r>
      </w:moveFrom>
      <w:moveFrom w:id="5797" w:author="Jomar Tigcal" w:date="2023-03-04T22:33:18Z">
        <w:r>
          <w:rPr>
            <w:sz w:val="20"/>
          </w:rPr>
          <w:t>the</w:t>
        </w:r>
      </w:moveFrom>
      <w:moveFrom w:id="5798" w:author="Jomar Tigcal" w:date="2023-03-04T22:33:18Z">
        <w:r>
          <w:rPr>
            <w:spacing w:val="-3"/>
            <w:sz w:val="20"/>
          </w:rPr>
          <w:t xml:space="preserve"> </w:t>
        </w:r>
      </w:moveFrom>
      <w:moveFrom w:id="5799" w:author="Jomar Tigcal" w:date="2023-03-04T22:33:18Z">
        <w:r>
          <w:rPr>
            <w:rFonts w:ascii="Courier New" w:hAnsi="Courier New"/>
            <w:b/>
          </w:rPr>
          <w:t>onCreate</w:t>
        </w:r>
      </w:moveFrom>
      <w:moveFrom w:id="5800" w:author="Jomar Tigcal" w:date="2023-03-04T22:33:18Z">
        <w:r>
          <w:rPr>
            <w:rFonts w:ascii="Courier New" w:hAnsi="Courier New"/>
            <w:b/>
            <w:spacing w:val="-80"/>
          </w:rPr>
          <w:t xml:space="preserve"> </w:t>
        </w:r>
      </w:moveFrom>
      <w:moveFrom w:id="5801" w:author="Jomar Tigcal" w:date="2023-03-04T22:33:18Z">
        <w:r>
          <w:rPr>
            <w:sz w:val="20"/>
          </w:rPr>
          <w:t>function,</w:t>
        </w:r>
      </w:moveFrom>
      <w:moveFrom w:id="5802" w:author="Jomar Tigcal" w:date="2023-03-04T22:33:18Z">
        <w:r>
          <w:rPr>
            <w:spacing w:val="-1"/>
            <w:sz w:val="20"/>
          </w:rPr>
          <w:t xml:space="preserve"> </w:t>
        </w:r>
      </w:moveFrom>
      <w:moveFrom w:id="5803" w:author="Jomar Tigcal" w:date="2023-03-04T22:33:18Z">
        <w:r>
          <w:rPr>
            <w:sz w:val="20"/>
          </w:rPr>
          <w:t>add</w:t>
        </w:r>
      </w:moveFrom>
      <w:moveFrom w:id="5804" w:author="Jomar Tigcal" w:date="2023-03-04T22:33:18Z">
        <w:r>
          <w:rPr>
            <w:spacing w:val="-3"/>
            <w:sz w:val="20"/>
          </w:rPr>
          <w:t xml:space="preserve"> </w:t>
        </w:r>
      </w:moveFrom>
      <w:moveFrom w:id="5805" w:author="Jomar Tigcal" w:date="2023-03-04T22:33:18Z">
        <w:r>
          <w:rPr>
            <w:sz w:val="20"/>
          </w:rPr>
          <w:t>the</w:t>
        </w:r>
      </w:moveFrom>
      <w:moveFrom w:id="5806" w:author="Jomar Tigcal" w:date="2023-03-04T22:33:18Z">
        <w:r>
          <w:rPr>
            <w:spacing w:val="-2"/>
            <w:sz w:val="20"/>
          </w:rPr>
          <w:t xml:space="preserve"> </w:t>
        </w:r>
      </w:moveFrom>
      <w:moveFrom w:id="5807" w:author="Jomar Tigcal" w:date="2023-03-04T22:33:18Z">
        <w:r>
          <w:rPr>
            <w:sz w:val="20"/>
          </w:rPr>
          <w:t>following</w:t>
        </w:r>
      </w:moveFrom>
      <w:moveFrom w:id="5808" w:author="Jomar Tigcal" w:date="2023-03-04T22:33:18Z">
        <w:r>
          <w:rPr>
            <w:spacing w:val="-1"/>
            <w:sz w:val="20"/>
          </w:rPr>
          <w:t xml:space="preserve"> </w:t>
        </w:r>
      </w:moveFrom>
      <w:moveFrom w:id="5809" w:author="Jomar Tigcal" w:date="2023-03-04T22:33:18Z">
        <w:r>
          <w:rPr>
            <w:spacing w:val="-2"/>
            <w:sz w:val="20"/>
          </w:rPr>
          <w:t>code:</w:t>
        </w:r>
      </w:moveFrom>
    </w:p>
    <w:p>
      <w:pPr>
        <w:sectPr>
          <w:headerReference w:type="even" r:id="rId620"/>
          <w:headerReference w:type="default" r:id="rId621"/>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0" w:after="0"/>
        <w:ind w:left="104" w:hanging="0"/>
        <w:rPr>
          <w:sz w:val="8"/>
          <w:del w:id="5812" w:author="Jomar Tigcal" w:date="2023-03-05T10:48:03Z"/>
        </w:rPr>
      </w:pPr>
      <w:del w:id="5811" w:author="Jomar Tigcal" w:date="2023-03-05T10:48:03Z">
        <w:r>
          <w:rPr>
            <w:sz w:val="8"/>
          </w:rPr>
        </w:r>
      </w:del>
    </w:p>
    <w:p>
      <w:pPr>
        <w:pStyle w:val="TextBody"/>
        <w:spacing w:before="3" w:after="0"/>
        <w:rPr>
          <w:sz w:val="5"/>
          <w:del w:id="5814" w:author="Jomar Tigcal" w:date="2023-03-04T22:33:18Z"/>
        </w:rPr>
      </w:pPr>
      <w:del w:id="5813" w:author="Jomar Tigcal" w:date="2023-03-04T22:33:18Z">
        <w:r>
          <w:rPr>
            <w:sz w:val="5"/>
          </w:rPr>
        </w:r>
      </w:del>
    </w:p>
    <w:p>
      <w:pPr>
        <w:sectPr>
          <w:headerReference w:type="even" r:id="rId622"/>
          <w:headerReference w:type="default" r:id="rId623"/>
          <w:type w:val="nextPage"/>
          <w:pgSz w:w="10800" w:h="13320"/>
          <w:pgMar w:left="940" w:right="920" w:gutter="0" w:header="695" w:top="1120" w:footer="0" w:bottom="280"/>
          <w:pgNumType w:fmt="decimal"/>
          <w:formProt w:val="false"/>
          <w:textDirection w:val="lrTb"/>
          <w:docGrid w:type="default" w:linePitch="100" w:charSpace="4096"/>
        </w:sectPr>
        <w:pStyle w:val="TextBody"/>
        <w:ind w:left="104" w:hanging="0"/>
        <w:rPr>
          <w:b w:val="false"/>
          <w:b w:val="false"/>
          <w:bCs w:val="false"/>
          <w:spacing w:val="-2"/>
          <w:sz w:val="20"/>
          <w:del w:id="5816" w:author="Jomar Tigcal" w:date="2023-03-05T10:47:51Z"/>
        </w:rPr>
      </w:pPr>
      <w:del w:id="5815" w:author="Jomar Tigcal" w:date="2023-03-05T10:47:51Z">
        <w:r>
          <w:rPr>
            <w:b w:val="false"/>
            <w:bCs w:val="false"/>
            <w:spacing w:val="-2"/>
            <w:sz w:val="20"/>
          </w:rPr>
        </w:r>
      </w:del>
    </w:p>
    <w:p>
      <w:pPr>
        <w:pStyle w:val="TextBody"/>
        <w:spacing w:lineRule="auto" w:line="240" w:before="42" w:after="0"/>
        <w:ind w:left="554" w:right="882" w:hanging="0"/>
        <w:rPr>
          <w:spacing w:val="-2"/>
          <w:sz w:val="20"/>
          <w:del w:id="5841" w:author="Jomar Tigcal" w:date="2023-03-04T22:33:18Z"/>
        </w:rPr>
      </w:pPr>
      <w:del w:id="5817" w:author="Jomar Tigcal" w:date="2023-03-04T22:33:18Z">
        <w:r>
          <w:rPr/>
          <w:delText xml:space="preserve">This will generate the three passwords based on the user input and add a </w:delText>
        </w:r>
      </w:del>
      <w:del w:id="5818" w:author="Jomar Tigcal" w:date="2023-03-04T22:33:18Z">
        <w:r>
          <w:rPr>
            <w:rFonts w:ascii="Courier New" w:hAnsi="Courier New"/>
            <w:b/>
            <w:sz w:val="22"/>
          </w:rPr>
          <w:delText>ClickListener</w:delText>
        </w:r>
      </w:del>
      <w:del w:id="5819" w:author="Jomar Tigcal" w:date="2023-03-04T22:33:18Z">
        <w:r>
          <w:rPr>
            <w:rFonts w:ascii="Courier New" w:hAnsi="Courier New"/>
            <w:b/>
            <w:spacing w:val="-80"/>
            <w:sz w:val="22"/>
          </w:rPr>
          <w:delText xml:space="preserve"> </w:delText>
        </w:r>
      </w:del>
      <w:del w:id="5820" w:author="Jomar Tigcal" w:date="2023-03-04T22:33:18Z">
        <w:r>
          <w:rPr/>
          <w:delText>component</w:delText>
        </w:r>
      </w:del>
      <w:del w:id="5821" w:author="Jomar Tigcal" w:date="2023-03-04T22:33:18Z">
        <w:r>
          <w:rPr>
            <w:spacing w:val="-11"/>
          </w:rPr>
          <w:delText xml:space="preserve"> </w:delText>
        </w:r>
      </w:del>
      <w:del w:id="5822" w:author="Jomar Tigcal" w:date="2023-03-04T22:33:18Z">
        <w:r>
          <w:rPr/>
          <w:delText>to</w:delText>
        </w:r>
      </w:del>
      <w:del w:id="5823" w:author="Jomar Tigcal" w:date="2023-03-04T22:33:18Z">
        <w:r>
          <w:rPr>
            <w:spacing w:val="-3"/>
          </w:rPr>
          <w:delText xml:space="preserve"> </w:delText>
        </w:r>
      </w:del>
      <w:del w:id="5824" w:author="Jomar Tigcal" w:date="2023-03-04T22:33:18Z">
        <w:r>
          <w:rPr/>
          <w:delText>the</w:delText>
        </w:r>
      </w:del>
      <w:del w:id="5825" w:author="Jomar Tigcal" w:date="2023-03-04T22:33:18Z">
        <w:r>
          <w:rPr>
            <w:spacing w:val="-4"/>
          </w:rPr>
          <w:delText xml:space="preserve"> </w:delText>
        </w:r>
      </w:del>
      <w:del w:id="5826" w:author="Jomar Tigcal" w:date="2023-03-04T22:33:18Z">
        <w:r>
          <w:rPr>
            <w:rFonts w:ascii="Courier New" w:hAnsi="Courier New"/>
            <w:b/>
            <w:sz w:val="22"/>
          </w:rPr>
          <w:delText>Copy</w:delText>
        </w:r>
      </w:del>
      <w:del w:id="5827" w:author="Jomar Tigcal" w:date="2023-03-04T22:33:18Z">
        <w:r>
          <w:rPr>
            <w:rFonts w:ascii="Courier New" w:hAnsi="Courier New"/>
            <w:b/>
            <w:spacing w:val="-80"/>
            <w:sz w:val="22"/>
          </w:rPr>
          <w:delText xml:space="preserve"> </w:delText>
        </w:r>
      </w:del>
      <w:del w:id="5828" w:author="Jomar Tigcal" w:date="2023-03-04T22:33:18Z">
        <w:r>
          <w:rPr/>
          <w:delText>button</w:delText>
        </w:r>
      </w:del>
      <w:del w:id="5829" w:author="Jomar Tigcal" w:date="2023-03-04T22:33:18Z">
        <w:r>
          <w:rPr>
            <w:spacing w:val="-4"/>
          </w:rPr>
          <w:delText xml:space="preserve"> </w:delText>
        </w:r>
      </w:del>
      <w:del w:id="5830" w:author="Jomar Tigcal" w:date="2023-03-04T22:33:18Z">
        <w:r>
          <w:rPr/>
          <w:delText>for</w:delText>
        </w:r>
      </w:del>
      <w:del w:id="5831" w:author="Jomar Tigcal" w:date="2023-03-04T22:33:18Z">
        <w:r>
          <w:rPr>
            <w:spacing w:val="-4"/>
          </w:rPr>
          <w:delText xml:space="preserve"> </w:delText>
        </w:r>
      </w:del>
      <w:del w:id="5832" w:author="Jomar Tigcal" w:date="2023-03-04T22:33:18Z">
        <w:r>
          <w:rPr/>
          <w:delText>the</w:delText>
        </w:r>
      </w:del>
      <w:del w:id="5833" w:author="Jomar Tigcal" w:date="2023-03-04T22:33:18Z">
        <w:r>
          <w:rPr>
            <w:spacing w:val="-4"/>
          </w:rPr>
          <w:delText xml:space="preserve"> </w:delText>
        </w:r>
      </w:del>
      <w:del w:id="5834" w:author="Jomar Tigcal" w:date="2023-03-04T22:33:18Z">
        <w:r>
          <w:rPr/>
          <w:delText>user</w:delText>
        </w:r>
      </w:del>
      <w:del w:id="5835" w:author="Jomar Tigcal" w:date="2023-03-04T22:33:18Z">
        <w:r>
          <w:rPr>
            <w:spacing w:val="-4"/>
          </w:rPr>
          <w:delText xml:space="preserve"> </w:delText>
        </w:r>
      </w:del>
      <w:del w:id="5836" w:author="Jomar Tigcal" w:date="2023-03-04T22:33:18Z">
        <w:r>
          <w:rPr/>
          <w:delText>to</w:delText>
        </w:r>
      </w:del>
      <w:del w:id="5837" w:author="Jomar Tigcal" w:date="2023-03-04T22:33:18Z">
        <w:r>
          <w:rPr>
            <w:spacing w:val="-4"/>
          </w:rPr>
          <w:delText xml:space="preserve"> </w:delText>
        </w:r>
      </w:del>
      <w:del w:id="5838" w:author="Jomar Tigcal" w:date="2023-03-04T22:33:18Z">
        <w:r>
          <w:rPr/>
          <w:delText>copy</w:delText>
        </w:r>
      </w:del>
      <w:del w:id="5839" w:author="Jomar Tigcal" w:date="2023-03-04T22:33:18Z">
        <w:r>
          <w:rPr>
            <w:spacing w:val="-4"/>
          </w:rPr>
          <w:delText xml:space="preserve"> </w:delText>
        </w:r>
      </w:del>
      <w:del w:id="5840" w:author="Jomar Tigcal" w:date="2023-03-04T22:33:18Z">
        <w:r>
          <w:rPr/>
          <w:delText>the selected password to the clipboard.</w:delText>
        </w:r>
      </w:del>
    </w:p>
    <w:p>
      <w:pPr>
        <w:sectPr>
          <w:headerReference w:type="even" r:id="rId624"/>
          <w:headerReference w:type="default" r:id="rId625"/>
          <w:type w:val="nextPage"/>
          <w:pgSz w:w="10800" w:h="13320"/>
          <w:pgMar w:left="940" w:right="920" w:gutter="0" w:header="695" w:top="1120" w:footer="0" w:bottom="280"/>
          <w:pgNumType w:fmt="decimal"/>
          <w:formProt w:val="false"/>
          <w:textDirection w:val="lrTb"/>
          <w:docGrid w:type="default" w:linePitch="100" w:charSpace="4096"/>
        </w:sectPr>
        <w:pStyle w:val="ListParagraph"/>
        <w:numPr>
          <w:ilvl w:val="1"/>
          <w:numId w:val="1"/>
        </w:numPr>
        <w:tabs>
          <w:tab w:val="clear" w:pos="720"/>
          <w:tab w:val="left" w:pos="554" w:leader="none"/>
        </w:tabs>
        <w:spacing w:before="147" w:after="0"/>
        <w:ind w:left="554" w:right="981" w:hanging="360"/>
        <w:jc w:val="left"/>
        <w:rPr>
          <w:sz w:val="20"/>
          <w:del w:id="5873" w:author="Jomar Tigcal" w:date="2023-03-04T22:33:18Z"/>
        </w:rPr>
      </w:pPr>
      <w:del w:id="5842" w:author="Jomar Tigcal" w:date="2023-03-04T22:33:18Z">
        <w:r>
          <w:rPr>
            <w:sz w:val="20"/>
          </w:rPr>
          <w:delText xml:space="preserve">In </w:delText>
        </w:r>
      </w:del>
      <w:del w:id="5843" w:author="Jomar Tigcal" w:date="2023-03-04T22:33:18Z">
        <w:r>
          <w:rPr>
            <w:rFonts w:ascii="Courier New" w:hAnsi="Courier New"/>
            <w:b/>
          </w:rPr>
          <w:delText>OutputActivity</w:delText>
        </w:r>
      </w:del>
      <w:del w:id="5844" w:author="Jomar Tigcal" w:date="2023-03-04T22:33:18Z">
        <w:r>
          <w:rPr>
            <w:sz w:val="20"/>
          </w:rPr>
          <w:delText xml:space="preserve">, we will be creating an animation per password </w:delText>
        </w:r>
      </w:del>
      <w:del w:id="5845" w:author="Jomar Tigcal" w:date="2023-03-04T22:33:18Z">
        <w:r>
          <w:rPr>
            <w:rFonts w:ascii="Courier New" w:hAnsi="Courier New"/>
            <w:b/>
          </w:rPr>
          <w:delText>TextView</w:delText>
        </w:r>
      </w:del>
      <w:del w:id="5846" w:author="Jomar Tigcal" w:date="2023-03-04T22:33:18Z">
        <w:r>
          <w:rPr>
            <w:sz w:val="20"/>
          </w:rPr>
          <w:delText>. When the user has selected one, we'll be moving the selected password</w:delText>
        </w:r>
      </w:del>
      <w:del w:id="5847" w:author="Jomar Tigcal" w:date="2023-03-04T22:33:18Z">
        <w:r>
          <w:rPr>
            <w:spacing w:val="-6"/>
            <w:sz w:val="20"/>
          </w:rPr>
          <w:delText xml:space="preserve"> </w:delText>
        </w:r>
      </w:del>
      <w:del w:id="5848" w:author="Jomar Tigcal" w:date="2023-03-04T22:33:18Z">
        <w:r>
          <w:rPr>
            <w:sz w:val="20"/>
          </w:rPr>
          <w:delText>to</w:delText>
        </w:r>
      </w:del>
      <w:del w:id="5849" w:author="Jomar Tigcal" w:date="2023-03-04T22:33:18Z">
        <w:r>
          <w:rPr>
            <w:spacing w:val="-3"/>
            <w:sz w:val="20"/>
          </w:rPr>
          <w:delText xml:space="preserve"> </w:delText>
        </w:r>
      </w:del>
      <w:del w:id="5850" w:author="Jomar Tigcal" w:date="2023-03-04T22:33:18Z">
        <w:r>
          <w:rPr>
            <w:sz w:val="20"/>
          </w:rPr>
          <w:delText>the</w:delText>
        </w:r>
      </w:del>
      <w:del w:id="5851" w:author="Jomar Tigcal" w:date="2023-03-04T22:33:18Z">
        <w:r>
          <w:rPr>
            <w:spacing w:val="-3"/>
            <w:sz w:val="20"/>
          </w:rPr>
          <w:delText xml:space="preserve"> </w:delText>
        </w:r>
      </w:del>
      <w:del w:id="5852" w:author="Jomar Tigcal" w:date="2023-03-04T22:33:18Z">
        <w:r>
          <w:rPr>
            <w:sz w:val="20"/>
          </w:rPr>
          <w:delText>center</w:delText>
        </w:r>
      </w:del>
      <w:del w:id="5853" w:author="Jomar Tigcal" w:date="2023-03-04T22:33:18Z">
        <w:r>
          <w:rPr>
            <w:spacing w:val="-3"/>
            <w:sz w:val="20"/>
          </w:rPr>
          <w:delText xml:space="preserve"> </w:delText>
        </w:r>
      </w:del>
      <w:del w:id="5854" w:author="Jomar Tigcal" w:date="2023-03-04T22:33:18Z">
        <w:r>
          <w:rPr>
            <w:sz w:val="20"/>
          </w:rPr>
          <w:delText>and</w:delText>
        </w:r>
      </w:del>
      <w:del w:id="5855" w:author="Jomar Tigcal" w:date="2023-03-04T22:33:18Z">
        <w:r>
          <w:rPr>
            <w:spacing w:val="-4"/>
            <w:sz w:val="20"/>
          </w:rPr>
          <w:delText xml:space="preserve"> </w:delText>
        </w:r>
      </w:del>
      <w:del w:id="5856" w:author="Jomar Tigcal" w:date="2023-03-04T22:33:18Z">
        <w:r>
          <w:rPr>
            <w:sz w:val="20"/>
          </w:rPr>
          <w:delText>hiding</w:delText>
        </w:r>
      </w:del>
      <w:del w:id="5857" w:author="Jomar Tigcal" w:date="2023-03-04T22:33:18Z">
        <w:r>
          <w:rPr>
            <w:spacing w:val="-3"/>
            <w:sz w:val="20"/>
          </w:rPr>
          <w:delText xml:space="preserve"> </w:delText>
        </w:r>
      </w:del>
      <w:del w:id="5858" w:author="Jomar Tigcal" w:date="2023-03-04T22:33:18Z">
        <w:r>
          <w:rPr>
            <w:sz w:val="20"/>
          </w:rPr>
          <w:delText>the</w:delText>
        </w:r>
      </w:del>
      <w:del w:id="5859" w:author="Jomar Tigcal" w:date="2023-03-04T22:33:18Z">
        <w:r>
          <w:rPr>
            <w:spacing w:val="-3"/>
            <w:sz w:val="20"/>
          </w:rPr>
          <w:delText xml:space="preserve"> </w:delText>
        </w:r>
      </w:del>
      <w:del w:id="5860" w:author="Jomar Tigcal" w:date="2023-03-04T22:33:18Z">
        <w:r>
          <w:rPr>
            <w:sz w:val="20"/>
          </w:rPr>
          <w:delText>others.</w:delText>
        </w:r>
      </w:del>
      <w:del w:id="5861" w:author="Jomar Tigcal" w:date="2023-03-04T22:33:18Z">
        <w:r>
          <w:rPr>
            <w:spacing w:val="-3"/>
            <w:sz w:val="20"/>
          </w:rPr>
          <w:delText xml:space="preserve"> </w:delText>
        </w:r>
      </w:del>
      <w:del w:id="5862" w:author="Jomar Tigcal" w:date="2023-03-04T22:33:18Z">
        <w:r>
          <w:rPr>
            <w:sz w:val="20"/>
          </w:rPr>
          <w:delText>We'll</w:delText>
        </w:r>
      </w:del>
      <w:del w:id="5863" w:author="Jomar Tigcal" w:date="2023-03-04T22:33:18Z">
        <w:r>
          <w:rPr>
            <w:spacing w:val="-3"/>
            <w:sz w:val="20"/>
          </w:rPr>
          <w:delText xml:space="preserve"> </w:delText>
        </w:r>
      </w:del>
      <w:del w:id="5864" w:author="Jomar Tigcal" w:date="2023-03-04T22:33:18Z">
        <w:r>
          <w:rPr>
            <w:sz w:val="20"/>
          </w:rPr>
          <w:delText>also</w:delText>
        </w:r>
      </w:del>
      <w:del w:id="5865" w:author="Jomar Tigcal" w:date="2023-03-04T22:33:18Z">
        <w:r>
          <w:rPr>
            <w:spacing w:val="-4"/>
            <w:sz w:val="20"/>
          </w:rPr>
          <w:delText xml:space="preserve"> </w:delText>
        </w:r>
      </w:del>
      <w:del w:id="5866" w:author="Jomar Tigcal" w:date="2023-03-04T22:33:18Z">
        <w:r>
          <w:rPr>
            <w:sz w:val="20"/>
          </w:rPr>
          <w:delText>show</w:delText>
        </w:r>
      </w:del>
      <w:del w:id="5867" w:author="Jomar Tigcal" w:date="2023-03-04T22:33:18Z">
        <w:r>
          <w:rPr>
            <w:spacing w:val="-3"/>
            <w:sz w:val="20"/>
          </w:rPr>
          <w:delText xml:space="preserve"> </w:delText>
        </w:r>
      </w:del>
      <w:del w:id="5868" w:author="Jomar Tigcal" w:date="2023-03-04T22:33:18Z">
        <w:r>
          <w:rPr>
            <w:sz w:val="20"/>
          </w:rPr>
          <w:delText>the</w:delText>
        </w:r>
      </w:del>
      <w:del w:id="5869" w:author="Jomar Tigcal" w:date="2023-03-04T22:33:18Z">
        <w:r>
          <w:rPr>
            <w:spacing w:val="-5"/>
            <w:sz w:val="20"/>
          </w:rPr>
          <w:delText xml:space="preserve"> </w:delText>
        </w:r>
      </w:del>
      <w:del w:id="5870" w:author="Jomar Tigcal" w:date="2023-03-04T22:33:18Z">
        <w:r>
          <w:rPr>
            <w:rFonts w:ascii="Courier New" w:hAnsi="Courier New"/>
            <w:b/>
          </w:rPr>
          <w:delText>Copy</w:delText>
        </w:r>
      </w:del>
      <w:del w:id="5871" w:author="Jomar Tigcal" w:date="2023-03-04T22:33:18Z">
        <w:r>
          <w:rPr>
            <w:rFonts w:ascii="Courier New" w:hAnsi="Courier New"/>
            <w:b/>
            <w:spacing w:val="-80"/>
          </w:rPr>
          <w:delText xml:space="preserve"> </w:delText>
        </w:r>
      </w:del>
      <w:del w:id="5872" w:author="Jomar Tigcal" w:date="2023-03-04T22:33:18Z">
        <w:r>
          <w:rPr>
            <w:sz w:val="20"/>
          </w:rPr>
          <w:delText>button.</w:delText>
        </w:r>
      </w:del>
    </w:p>
    <w:p>
      <w:pPr>
        <w:pStyle w:val="TextBody"/>
        <w:spacing w:before="12" w:after="0"/>
        <w:rPr>
          <w:sz w:val="7"/>
          <w:del w:id="5877" w:author="Jomar Tigcal" w:date="2023-03-04T22:33:18Z"/>
        </w:rPr>
      </w:pPr>
      <w:del w:id="5874" w:author="Jomar Tigcal" w:date="2023-03-04T22:33:18Z">
        <w:r>
          <w:rPr/>
          <w:delText>​</w:delText>
        </w:r>
      </w:del>
      <w:del w:id="5875" w:author="Jomar Tigcal" w:date="2023-03-04T22:33:18Z">
        <w:r>
          <mc:AlternateContent>
            <mc:Choice Requires="wpg">
              <w:drawing>
                <wp:anchor behindDoc="1" distT="635" distB="0" distL="0" distR="635" simplePos="0" locked="0" layoutInCell="0" allowOverlap="1" relativeHeight="2069" wp14:anchorId="3CA829F4">
                  <wp:simplePos x="0" y="0"/>
                  <wp:positionH relativeFrom="page">
                    <wp:posOffset>0</wp:posOffset>
                  </wp:positionH>
                  <wp:positionV relativeFrom="page">
                    <wp:posOffset>0</wp:posOffset>
                  </wp:positionV>
                  <wp:extent cx="5074920" cy="6619875"/>
                  <wp:effectExtent l="0" t="635" r="635" b="0"/>
                  <wp:wrapNone/>
                  <wp:docPr id="2172" name="docshapegroup 60"/>
                  <a:graphic xmlns:a="http://schemas.openxmlformats.org/drawingml/2006/main">
                    <a:graphicData uri="http://schemas.microsoft.com/office/word/2010/wordprocessingGroup">
                      <wpg:wgp>
                        <wpg:cNvGrpSpPr/>
                        <wpg:grpSpPr>
                          <a:xfrm>
                            <a:off x="0" y="0"/>
                            <a:ext cx="5074920" cy="6620040"/>
                            <a:chOff x="0" y="0"/>
                            <a:chExt cx="5074920" cy="6620040"/>
                          </a:xfrm>
                        </wpg:grpSpPr>
                        <wps:wsp>
                          <wps:cNvSpPr/>
                          <wps:spPr>
                            <a:xfrm>
                              <a:off x="0" y="6480"/>
                              <a:ext cx="5074920" cy="6607080"/>
                            </a:xfrm>
                            <a:prstGeom prst="rect">
                              <a:avLst/>
                            </a:prstGeom>
                            <a:solidFill>
                              <a:srgbClr val="f6f6f6"/>
                            </a:solidFill>
                            <a:ln w="0">
                              <a:noFill/>
                            </a:ln>
                          </wps:spPr>
                          <wps:style>
                            <a:lnRef idx="0"/>
                            <a:fillRef idx="0"/>
                            <a:effectRef idx="0"/>
                            <a:fontRef idx="minor"/>
                          </wps:style>
                          <wps:bodyPr/>
                        </wps:wsp>
                        <wps:wsp>
                          <wps:cNvSpPr/>
                          <wps:spPr>
                            <a:xfrm>
                              <a:off x="0" y="0"/>
                              <a:ext cx="5074920" cy="6620040"/>
                            </a:xfrm>
                            <a:custGeom>
                              <a:avLst/>
                              <a:gdLst>
                                <a:gd name="textAreaLeft" fmla="*/ 0 w 2877120"/>
                                <a:gd name="textAreaRight" fmla="*/ 2879280 w 2877120"/>
                                <a:gd name="textAreaTop" fmla="*/ 0 h 3753000"/>
                                <a:gd name="textAreaBottom" fmla="*/ 3755160 h 3753000"/>
                              </a:gdLst>
                              <a:ahLst/>
                              <a:rect l="textAreaLeft" t="textAreaTop" r="textAreaRight" b="textAreaBottom"/>
                              <a:pathLst>
                                <a:path w="7992" h="10425">
                                  <a:moveTo>
                                    <a:pt x="7992" y="10404"/>
                                  </a:moveTo>
                                  <a:lnTo>
                                    <a:pt x="0" y="10404"/>
                                  </a:lnTo>
                                  <a:lnTo>
                                    <a:pt x="0" y="10424"/>
                                  </a:lnTo>
                                  <a:lnTo>
                                    <a:pt x="7992" y="10424"/>
                                  </a:lnTo>
                                  <a:lnTo>
                                    <a:pt x="7992" y="1040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g:wgp>
                    </a:graphicData>
                  </a:graphic>
                </wp:anchor>
              </w:drawing>
            </mc:Choice>
            <mc:Fallback>
              <w:pict>
                <v:group id="shape_0" alt="docshapegroup 60" style="position:absolute;margin-left:0pt;margin-top:0pt;width:399.6pt;height:521.25pt" coordorigin="0,0" coordsize="7992,10425">
                  <v:rect id="shape_0" path="m0,0l-2147483645,0l-2147483645,-2147483646l0,-2147483646xe" fillcolor="#f6f6f6" stroked="f" o:allowincell="f" style="position:absolute;left:0;top:10;width:7991;height:10404;mso-wrap-style:none;v-text-anchor:middle;mso-position-horizontal-relative:page;mso-position-vertical-relative:page">
                    <v:fill o:detectmouseclick="t" type="solid" color2="#090909"/>
                    <v:stroke color="#3465a4" joinstyle="round" endcap="flat"/>
                    <w10:wrap type="none"/>
                  </v:rect>
                </v:group>
              </w:pict>
            </mc:Fallback>
          </mc:AlternateContent>
        </w:r>
      </w:del>
      <w:del w:id="5876" w:author="Jomar Tigcal" w:date="2023-03-04T22:33:18Z">
        <w:r>
          <w:rPr/>
          <w:delText>​</w:delText>
        </w:r>
      </w:del>
    </w:p>
    <w:p>
      <w:pPr>
        <w:pStyle w:val="ListParagraph"/>
        <w:numPr>
          <w:ilvl w:val="1"/>
          <w:numId w:val="1"/>
        </w:numPr>
        <w:tabs>
          <w:tab w:val="clear" w:pos="720"/>
          <w:tab w:val="left" w:pos="1274" w:leader="none"/>
        </w:tabs>
        <w:spacing w:before="101" w:after="0"/>
        <w:ind w:left="1274" w:right="189" w:hanging="360"/>
        <w:jc w:val="left"/>
        <w:rPr>
          <w:sz w:val="20"/>
          <w:del w:id="5901" w:author="Jomar Tigcal" w:date="2023-03-04T22:33:18Z"/>
        </w:rPr>
      </w:pPr>
      <w:del w:id="5878" w:author="Jomar Tigcal" w:date="2023-03-04T22:33:18Z">
        <w:r>
          <w:rPr>
            <w:sz w:val="20"/>
          </w:rPr>
          <w:delText>We'll</w:delText>
        </w:r>
      </w:del>
      <w:del w:id="5879" w:author="Jomar Tigcal" w:date="2023-03-04T22:33:18Z">
        <w:r>
          <w:rPr>
            <w:spacing w:val="-8"/>
            <w:sz w:val="20"/>
          </w:rPr>
          <w:delText xml:space="preserve"> </w:delText>
        </w:r>
      </w:del>
      <w:del w:id="5880" w:author="Jomar Tigcal" w:date="2023-03-04T22:33:18Z">
        <w:r>
          <w:rPr>
            <w:sz w:val="20"/>
          </w:rPr>
          <w:delText>first</w:delText>
        </w:r>
      </w:del>
      <w:del w:id="5881" w:author="Jomar Tigcal" w:date="2023-03-04T22:33:18Z">
        <w:r>
          <w:rPr>
            <w:spacing w:val="-4"/>
            <w:sz w:val="20"/>
          </w:rPr>
          <w:delText xml:space="preserve"> </w:delText>
        </w:r>
      </w:del>
      <w:del w:id="5882" w:author="Jomar Tigcal" w:date="2023-03-04T22:33:18Z">
        <w:r>
          <w:rPr>
            <w:sz w:val="20"/>
          </w:rPr>
          <w:delText>create</w:delText>
        </w:r>
      </w:del>
      <w:del w:id="5883" w:author="Jomar Tigcal" w:date="2023-03-04T22:33:18Z">
        <w:r>
          <w:rPr>
            <w:spacing w:val="-5"/>
            <w:sz w:val="20"/>
          </w:rPr>
          <w:delText xml:space="preserve"> </w:delText>
        </w:r>
      </w:del>
      <w:del w:id="5884" w:author="Jomar Tigcal" w:date="2023-03-04T22:33:18Z">
        <w:r>
          <w:rPr>
            <w:rFonts w:ascii="Courier New" w:hAnsi="Courier New"/>
            <w:b/>
          </w:rPr>
          <w:delText>ConstraintSet</w:delText>
        </w:r>
      </w:del>
      <w:del w:id="5885" w:author="Jomar Tigcal" w:date="2023-03-04T22:33:18Z">
        <w:r>
          <w:rPr>
            <w:rFonts w:ascii="Courier New" w:hAnsi="Courier New"/>
            <w:b/>
            <w:spacing w:val="-80"/>
          </w:rPr>
          <w:delText xml:space="preserve"> </w:delText>
        </w:r>
      </w:del>
      <w:del w:id="5886" w:author="Jomar Tigcal" w:date="2023-03-04T22:33:18Z">
        <w:r>
          <w:rPr>
            <w:sz w:val="20"/>
          </w:rPr>
          <w:delText>for</w:delText>
        </w:r>
      </w:del>
      <w:del w:id="5887" w:author="Jomar Tigcal" w:date="2023-03-04T22:33:18Z">
        <w:r>
          <w:rPr>
            <w:spacing w:val="-4"/>
            <w:sz w:val="20"/>
          </w:rPr>
          <w:delText xml:space="preserve"> </w:delText>
        </w:r>
      </w:del>
      <w:del w:id="5888" w:author="Jomar Tigcal" w:date="2023-03-04T22:33:18Z">
        <w:r>
          <w:rPr>
            <w:sz w:val="20"/>
          </w:rPr>
          <w:delText>the</w:delText>
        </w:r>
      </w:del>
      <w:del w:id="5889" w:author="Jomar Tigcal" w:date="2023-03-04T22:33:18Z">
        <w:r>
          <w:rPr>
            <w:spacing w:val="-4"/>
            <w:sz w:val="20"/>
          </w:rPr>
          <w:delText xml:space="preserve"> </w:delText>
        </w:r>
      </w:del>
      <w:del w:id="5890" w:author="Jomar Tigcal" w:date="2023-03-04T22:33:18Z">
        <w:r>
          <w:rPr>
            <w:sz w:val="20"/>
          </w:rPr>
          <w:delText>default</w:delText>
        </w:r>
      </w:del>
      <w:del w:id="5891" w:author="Jomar Tigcal" w:date="2023-03-04T22:33:18Z">
        <w:r>
          <w:rPr>
            <w:spacing w:val="-4"/>
            <w:sz w:val="20"/>
          </w:rPr>
          <w:delText xml:space="preserve"> </w:delText>
        </w:r>
      </w:del>
      <w:del w:id="5892" w:author="Jomar Tigcal" w:date="2023-03-04T22:33:18Z">
        <w:r>
          <w:rPr>
            <w:sz w:val="20"/>
          </w:rPr>
          <w:delText>view</w:delText>
        </w:r>
      </w:del>
      <w:del w:id="5893" w:author="Jomar Tigcal" w:date="2023-03-04T22:33:18Z">
        <w:r>
          <w:rPr>
            <w:spacing w:val="-4"/>
            <w:sz w:val="20"/>
          </w:rPr>
          <w:delText xml:space="preserve"> </w:delText>
        </w:r>
      </w:del>
      <w:del w:id="5894" w:author="Jomar Tigcal" w:date="2023-03-04T22:33:18Z">
        <w:r>
          <w:rPr>
            <w:sz w:val="20"/>
          </w:rPr>
          <w:delText>in</w:delText>
        </w:r>
      </w:del>
      <w:del w:id="5895" w:author="Jomar Tigcal" w:date="2023-03-04T22:33:18Z">
        <w:r>
          <w:rPr>
            <w:spacing w:val="-4"/>
            <w:sz w:val="20"/>
          </w:rPr>
          <w:delText xml:space="preserve"> </w:delText>
        </w:r>
      </w:del>
      <w:del w:id="5896" w:author="Jomar Tigcal" w:date="2023-03-04T22:33:18Z">
        <w:r>
          <w:rPr>
            <w:sz w:val="20"/>
          </w:rPr>
          <w:delText>the</w:delText>
        </w:r>
      </w:del>
      <w:del w:id="5897" w:author="Jomar Tigcal" w:date="2023-03-04T22:33:18Z">
        <w:r>
          <w:rPr>
            <w:spacing w:val="-6"/>
            <w:sz w:val="20"/>
          </w:rPr>
          <w:delText xml:space="preserve"> </w:delText>
        </w:r>
      </w:del>
      <w:del w:id="5898" w:author="Jomar Tigcal" w:date="2023-03-04T22:33:18Z">
        <w:r>
          <w:rPr>
            <w:rFonts w:ascii="Courier New" w:hAnsi="Courier New"/>
            <w:b/>
          </w:rPr>
          <w:delText>motion_scene. xml</w:delText>
        </w:r>
      </w:del>
      <w:del w:id="5899" w:author="Jomar Tigcal" w:date="2023-03-04T22:33:18Z">
        <w:r>
          <w:rPr>
            <w:rFonts w:ascii="Courier New" w:hAnsi="Courier New"/>
            <w:b/>
            <w:spacing w:val="-69"/>
          </w:rPr>
          <w:delText xml:space="preserve"> </w:delText>
        </w:r>
      </w:del>
      <w:del w:id="5900" w:author="Jomar Tigcal" w:date="2023-03-04T22:33:18Z">
        <w:r>
          <w:rPr>
            <w:sz w:val="20"/>
          </w:rPr>
          <w:delText>file:</w:delText>
        </w:r>
      </w:del>
    </w:p>
    <w:p>
      <w:pPr>
        <w:pStyle w:val="Normal"/>
        <w:spacing w:before="204" w:after="0"/>
        <w:ind w:left="1601" w:hanging="0"/>
        <w:rPr>
          <w:rFonts w:ascii="Courier New" w:hAnsi="Courier New"/>
          <w:sz w:val="18"/>
          <w:del w:id="5905" w:author="Jomar Tigcal" w:date="2023-03-04T22:33:18Z"/>
        </w:rPr>
      </w:pPr>
      <w:del w:id="5902" w:author="Jomar Tigcal" w:date="2023-03-04T22:33:18Z">
        <w:r>
          <w:rPr>
            <w:rFonts w:ascii="Courier New" w:hAnsi="Courier New"/>
            <w:sz w:val="18"/>
          </w:rPr>
          <w:delText>&lt;ConstraintSet</w:delText>
        </w:r>
      </w:del>
      <w:del w:id="5903" w:author="Jomar Tigcal" w:date="2023-03-04T22:33:18Z">
        <w:r>
          <w:rPr>
            <w:rFonts w:ascii="Courier New" w:hAnsi="Courier New"/>
            <w:spacing w:val="-14"/>
            <w:sz w:val="18"/>
          </w:rPr>
          <w:delText xml:space="preserve"> </w:delText>
        </w:r>
      </w:del>
      <w:del w:id="5904" w:author="Jomar Tigcal" w:date="2023-03-04T22:33:18Z">
        <w:r>
          <w:rPr>
            <w:rFonts w:ascii="Courier New" w:hAnsi="Courier New"/>
            <w:spacing w:val="-2"/>
            <w:sz w:val="18"/>
          </w:rPr>
          <w:delText>android:id="@+id/passwords_start"&gt;</w:delText>
        </w:r>
      </w:del>
    </w:p>
    <w:p>
      <w:pPr>
        <w:pStyle w:val="Normal"/>
        <w:spacing w:before="76" w:after="0"/>
        <w:ind w:left="2141" w:hanging="0"/>
        <w:rPr>
          <w:rFonts w:ascii="Courier New" w:hAnsi="Courier New"/>
          <w:sz w:val="18"/>
          <w:del w:id="5907" w:author="Jomar Tigcal" w:date="2023-03-04T22:33:18Z"/>
        </w:rPr>
      </w:pPr>
      <w:del w:id="5906" w:author="Jomar Tigcal" w:date="2023-03-04T22:33:18Z">
        <w:r>
          <w:rPr>
            <w:rFonts w:ascii="Courier New" w:hAnsi="Courier New"/>
            <w:spacing w:val="-2"/>
            <w:sz w:val="18"/>
          </w:rPr>
          <w:delText>&lt;Constraint</w:delText>
        </w:r>
      </w:del>
    </w:p>
    <w:p>
      <w:pPr>
        <w:pStyle w:val="Normal"/>
        <w:spacing w:lineRule="auto" w:line="324" w:before="76" w:after="0"/>
        <w:ind w:left="2573" w:hanging="0"/>
        <w:rPr>
          <w:rFonts w:ascii="Courier New" w:hAnsi="Courier New"/>
          <w:sz w:val="18"/>
          <w:del w:id="5910" w:author="Jomar Tigcal" w:date="2023-03-04T22:33:18Z"/>
        </w:rPr>
      </w:pPr>
      <w:del w:id="5908" w:author="Jomar Tigcal" w:date="2023-03-04T22:33:18Z">
        <w:r>
          <w:rPr>
            <w:rFonts w:ascii="Courier New" w:hAnsi="Courier New"/>
            <w:spacing w:val="-2"/>
            <w:sz w:val="18"/>
          </w:rPr>
          <w:delText xml:space="preserve">android:id="@id/password2_text" android:layout_width="wrap_content" android:layout_height="wrap_content" app:layout_constraintBottom_toBottomOf="parent" app:layout_constraintEnd_toEndOf="parent" app:layout_constraintStart_toStartOf="parent" </w:delText>
        </w:r>
      </w:del>
      <w:del w:id="5909" w:author="Jomar Tigcal" w:date="2023-03-04T22:33:18Z">
        <w:r>
          <w:rPr>
            <w:rFonts w:ascii="Courier New" w:hAnsi="Courier New"/>
            <w:sz w:val="18"/>
          </w:rPr>
          <w:delText>app:layout_constraintTop_toTopOf="parent" /&gt;</w:delText>
        </w:r>
      </w:del>
    </w:p>
    <w:p>
      <w:pPr>
        <w:pStyle w:val="Normal"/>
        <w:spacing w:before="5" w:after="0"/>
        <w:ind w:left="2141" w:hanging="0"/>
        <w:rPr>
          <w:rFonts w:ascii="Courier New" w:hAnsi="Courier New"/>
          <w:sz w:val="18"/>
          <w:del w:id="5912" w:author="Jomar Tigcal" w:date="2023-03-04T22:33:18Z"/>
        </w:rPr>
      </w:pPr>
      <w:del w:id="5911" w:author="Jomar Tigcal" w:date="2023-03-04T22:33:18Z">
        <w:r>
          <w:rPr>
            <w:rFonts w:ascii="Courier New" w:hAnsi="Courier New"/>
            <w:spacing w:val="-2"/>
            <w:sz w:val="18"/>
          </w:rPr>
          <w:delText>&lt;Constraint</w:delText>
        </w:r>
      </w:del>
    </w:p>
    <w:p>
      <w:pPr>
        <w:pStyle w:val="Normal"/>
        <w:spacing w:lineRule="atLeast" w:line="280"/>
        <w:ind w:left="2573" w:hanging="0"/>
        <w:rPr>
          <w:rFonts w:ascii="Courier New" w:hAnsi="Courier New"/>
          <w:sz w:val="18"/>
          <w:del w:id="5914" w:author="Jomar Tigcal" w:date="2023-03-04T22:33:18Z"/>
        </w:rPr>
      </w:pPr>
      <w:del w:id="5913" w:author="Jomar Tigcal" w:date="2023-03-04T22:33:18Z">
        <w:r>
          <w:rPr>
            <w:rFonts w:ascii="Courier New" w:hAnsi="Courier New"/>
            <w:spacing w:val="-2"/>
            <w:sz w:val="18"/>
          </w:rPr>
          <w:delText>android:id="@id/password1_text" android:layout_width="wrap_content" android:layout_height="wrap_content" android:layout_marginBottom="60dp" app:layout_constraintBottom_toTopOf</w:delText>
        </w:r>
      </w:del>
    </w:p>
    <w:p>
      <w:pPr>
        <w:pStyle w:val="Normal"/>
        <w:spacing w:lineRule="auto" w:line="259"/>
        <w:ind w:left="2573" w:firstLine="432"/>
        <w:rPr>
          <w:rFonts w:ascii="Courier New" w:hAnsi="Courier New"/>
          <w:sz w:val="18"/>
          <w:del w:id="5916" w:author="Jomar Tigcal" w:date="2023-03-04T22:33:18Z"/>
        </w:rPr>
      </w:pPr>
      <w:del w:id="5915" w:author="Jomar Tigcal" w:date="2023-03-04T22:33:18Z">
        <w:r>
          <w:rPr>
            <w:rFonts w:ascii="Courier New" w:hAnsi="Courier New"/>
            <w:spacing w:val="-2"/>
            <w:sz w:val="18"/>
          </w:rPr>
          <w:delText>="@id/password2_text" app:layout_constraintEnd_toEndOf="parent"</w:delText>
        </w:r>
      </w:del>
    </w:p>
    <w:p>
      <w:pPr>
        <w:pStyle w:val="Normal"/>
        <w:spacing w:before="55" w:after="0"/>
        <w:ind w:left="2573" w:hanging="0"/>
        <w:rPr>
          <w:rFonts w:ascii="Courier New" w:hAnsi="Courier New"/>
          <w:sz w:val="18"/>
          <w:del w:id="5920" w:author="Jomar Tigcal" w:date="2023-03-04T22:33:18Z"/>
        </w:rPr>
      </w:pPr>
      <w:del w:id="5917" w:author="Jomar Tigcal" w:date="2023-03-04T22:33:18Z">
        <w:r>
          <w:rPr>
            <w:rFonts w:ascii="Courier New" w:hAnsi="Courier New"/>
            <w:spacing w:val="-2"/>
            <w:sz w:val="18"/>
          </w:rPr>
          <w:delText>app:layout_constraintStart_toStartOf="parent"</w:delText>
        </w:r>
      </w:del>
      <w:del w:id="5918" w:author="Jomar Tigcal" w:date="2023-03-04T22:33:18Z">
        <w:r>
          <w:rPr>
            <w:rFonts w:ascii="Courier New" w:hAnsi="Courier New"/>
            <w:spacing w:val="43"/>
            <w:sz w:val="18"/>
          </w:rPr>
          <w:delText xml:space="preserve"> </w:delText>
        </w:r>
      </w:del>
      <w:del w:id="5919" w:author="Jomar Tigcal" w:date="2023-03-04T22:33:18Z">
        <w:r>
          <w:rPr>
            <w:rFonts w:ascii="Courier New" w:hAnsi="Courier New"/>
            <w:spacing w:val="-5"/>
            <w:sz w:val="18"/>
          </w:rPr>
          <w:delText>/&gt;</w:delText>
        </w:r>
      </w:del>
    </w:p>
    <w:p>
      <w:pPr>
        <w:pStyle w:val="Normal"/>
        <w:spacing w:before="76" w:after="0"/>
        <w:ind w:left="2141" w:hanging="0"/>
        <w:rPr>
          <w:rFonts w:ascii="Courier New" w:hAnsi="Courier New"/>
          <w:sz w:val="18"/>
          <w:del w:id="5922" w:author="Jomar Tigcal" w:date="2023-03-04T22:33:18Z"/>
        </w:rPr>
      </w:pPr>
      <w:del w:id="5921" w:author="Jomar Tigcal" w:date="2023-03-04T22:33:18Z">
        <w:r>
          <w:rPr>
            <w:rFonts w:ascii="Courier New" w:hAnsi="Courier New"/>
            <w:spacing w:val="-2"/>
            <w:sz w:val="18"/>
          </w:rPr>
          <w:delText>&lt;Constraint</w:delText>
        </w:r>
      </w:del>
    </w:p>
    <w:p>
      <w:pPr>
        <w:pStyle w:val="Normal"/>
        <w:spacing w:lineRule="atLeast" w:line="280"/>
        <w:ind w:left="2573" w:hanging="0"/>
        <w:rPr>
          <w:rFonts w:ascii="Courier New" w:hAnsi="Courier New"/>
          <w:sz w:val="18"/>
          <w:del w:id="5924" w:author="Jomar Tigcal" w:date="2023-03-04T22:33:18Z"/>
        </w:rPr>
      </w:pPr>
      <w:del w:id="5923" w:author="Jomar Tigcal" w:date="2023-03-04T22:33:18Z">
        <w:r>
          <w:rPr>
            <w:rFonts w:ascii="Courier New" w:hAnsi="Courier New"/>
            <w:spacing w:val="-2"/>
            <w:sz w:val="18"/>
          </w:rPr>
          <w:delText>android:id="@id/password3_text" android:layout_width="wrap_content" android:layout_height="wrap_content" android:layout_marginTop="60dp" app:layout_constraintEnd_toEndOf="parent" app:layout_constraintStart_toStartOf="parent" app:layout_constraintTop_toBottomOf</w:delText>
        </w:r>
      </w:del>
    </w:p>
    <w:p>
      <w:pPr>
        <w:pStyle w:val="Normal"/>
        <w:spacing w:lineRule="exact" w:line="200"/>
        <w:ind w:left="2789" w:hanging="0"/>
        <w:rPr>
          <w:rFonts w:ascii="Courier New" w:hAnsi="Courier New"/>
          <w:sz w:val="18"/>
          <w:del w:id="5928" w:author="Jomar Tigcal" w:date="2023-03-04T22:33:18Z"/>
        </w:rPr>
      </w:pPr>
      <w:del w:id="5925" w:author="Jomar Tigcal" w:date="2023-03-04T22:33:18Z">
        <w:r>
          <w:rPr>
            <w:rFonts w:ascii="Courier New" w:hAnsi="Courier New"/>
            <w:sz w:val="18"/>
          </w:rPr>
          <w:delText>="@+id/password2_text"</w:delText>
        </w:r>
      </w:del>
      <w:del w:id="5926" w:author="Jomar Tigcal" w:date="2023-03-04T22:33:18Z">
        <w:r>
          <w:rPr>
            <w:rFonts w:ascii="Courier New" w:hAnsi="Courier New"/>
            <w:spacing w:val="-22"/>
            <w:sz w:val="18"/>
          </w:rPr>
          <w:delText xml:space="preserve"> </w:delText>
        </w:r>
      </w:del>
      <w:del w:id="5927" w:author="Jomar Tigcal" w:date="2023-03-04T22:33:18Z">
        <w:r>
          <w:rPr>
            <w:rFonts w:ascii="Courier New" w:hAnsi="Courier New"/>
            <w:spacing w:val="-5"/>
            <w:sz w:val="18"/>
          </w:rPr>
          <w:delText>/&gt;</w:delText>
        </w:r>
      </w:del>
    </w:p>
    <w:p>
      <w:pPr>
        <w:pStyle w:val="Normal"/>
        <w:spacing w:before="16" w:after="0"/>
        <w:ind w:left="2141" w:hanging="0"/>
        <w:rPr>
          <w:rFonts w:ascii="Courier New" w:hAnsi="Courier New"/>
          <w:sz w:val="18"/>
          <w:del w:id="5930" w:author="Jomar Tigcal" w:date="2023-03-04T22:33:18Z"/>
        </w:rPr>
      </w:pPr>
      <w:del w:id="5929" w:author="Jomar Tigcal" w:date="2023-03-04T22:33:18Z">
        <w:r>
          <w:rPr>
            <w:rFonts w:ascii="Courier New" w:hAnsi="Courier New"/>
            <w:spacing w:val="-2"/>
            <w:sz w:val="18"/>
          </w:rPr>
          <w:delText>&lt;Constraint</w:delText>
        </w:r>
      </w:del>
    </w:p>
    <w:p>
      <w:pPr>
        <w:pStyle w:val="Normal"/>
        <w:spacing w:lineRule="auto" w:line="324" w:before="76" w:after="0"/>
        <w:ind w:left="2573" w:right="882" w:hanging="0"/>
        <w:rPr>
          <w:rFonts w:ascii="Courier New" w:hAnsi="Courier New"/>
          <w:sz w:val="18"/>
          <w:del w:id="5933" w:author="Jomar Tigcal" w:date="2023-03-04T22:33:18Z"/>
        </w:rPr>
      </w:pPr>
      <w:del w:id="5931" w:author="Jomar Tigcal" w:date="2023-03-04T22:33:18Z">
        <w:r>
          <w:rPr>
            <w:rFonts w:ascii="Courier New" w:hAnsi="Courier New"/>
            <w:spacing w:val="-2"/>
            <w:sz w:val="18"/>
          </w:rPr>
          <w:delText xml:space="preserve">android:id="@+id/button" android:layout_width="wrap_content" android:layout_height="wrap_content" android:layout_marginBottom="60dp" android:visibility="gone" app:layout_constraintBottom_toBottomOf="parent" app:layout_constraintEnd_toEndOf="parent" app:layout_constraintStart_toStartOf="parent" </w:delText>
        </w:r>
      </w:del>
      <w:del w:id="5932" w:author="Jomar Tigcal" w:date="2023-03-04T22:33:18Z">
        <w:r>
          <w:rPr>
            <w:rFonts w:ascii="Courier New" w:hAnsi="Courier New"/>
            <w:sz w:val="18"/>
          </w:rPr>
          <w:delText>tools:visibility="visible" /&gt;</w:delText>
        </w:r>
      </w:del>
    </w:p>
    <w:p>
      <w:pPr>
        <w:sectPr>
          <w:headerReference w:type="even" r:id="rId626"/>
          <w:headerReference w:type="default" r:id="rId627"/>
          <w:type w:val="nextPage"/>
          <w:pgSz w:w="10800" w:h="13320"/>
          <w:pgMar w:left="940" w:right="920" w:gutter="0" w:header="695" w:top="1120" w:footer="0" w:bottom="280"/>
          <w:pgNumType w:fmt="decimal"/>
          <w:formProt w:val="false"/>
          <w:textDirection w:val="lrTb"/>
          <w:docGrid w:type="default" w:linePitch="100" w:charSpace="4096"/>
        </w:sectPr>
        <w:pStyle w:val="Normal"/>
        <w:spacing w:before="6" w:after="0"/>
        <w:ind w:left="1709" w:hanging="0"/>
        <w:rPr>
          <w:rFonts w:ascii="Courier New" w:hAnsi="Courier New"/>
          <w:sz w:val="18"/>
          <w:del w:id="5935" w:author="Jomar Tigcal" w:date="2023-03-04T22:33:18Z"/>
        </w:rPr>
      </w:pPr>
      <w:del w:id="5934" w:author="Jomar Tigcal" w:date="2023-03-04T22:33:18Z">
        <w:r>
          <w:rPr>
            <w:rFonts w:ascii="Courier New" w:hAnsi="Courier New"/>
            <w:spacing w:val="-2"/>
            <w:sz w:val="18"/>
          </w:rPr>
          <w:delText>&lt;/ConstraintSet&gt;</w:delText>
        </w:r>
      </w:del>
    </w:p>
    <w:p>
      <w:pPr>
        <w:pStyle w:val="TextBody"/>
        <w:spacing w:before="6" w:after="0"/>
        <w:rPr>
          <w:rFonts w:ascii="Courier New" w:hAnsi="Courier New"/>
          <w:sz w:val="9"/>
          <w:del w:id="5939" w:author="Jomar Tigcal" w:date="2023-03-04T22:33:18Z"/>
        </w:rPr>
      </w:pPr>
      <w:del w:id="5936" w:author="Jomar Tigcal" w:date="2023-03-04T22:33:18Z">
        <w:r>
          <w:rPr/>
          <w:delText>​</w:delText>
        </w:r>
      </w:del>
      <w:del w:id="5937" w:author="Jomar Tigcal" w:date="2023-03-04T22:33:18Z">
        <w:r>
          <mc:AlternateContent>
            <mc:Choice Requires="wpg">
              <w:drawing>
                <wp:anchor behindDoc="1" distT="635" distB="0" distL="0" distR="635" simplePos="0" locked="0" layoutInCell="0" allowOverlap="1" relativeHeight="2070" wp14:anchorId="2D6FA6A0">
                  <wp:simplePos x="0" y="0"/>
                  <wp:positionH relativeFrom="page">
                    <wp:posOffset>0</wp:posOffset>
                  </wp:positionH>
                  <wp:positionV relativeFrom="page">
                    <wp:posOffset>0</wp:posOffset>
                  </wp:positionV>
                  <wp:extent cx="5074920" cy="6442075"/>
                  <wp:effectExtent l="0" t="635" r="635" b="0"/>
                  <wp:wrapNone/>
                  <wp:docPr id="2179" name="docshapegroup 63"/>
                  <a:graphic xmlns:a="http://schemas.openxmlformats.org/drawingml/2006/main">
                    <a:graphicData uri="http://schemas.microsoft.com/office/word/2010/wordprocessingGroup">
                      <wpg:wgp>
                        <wpg:cNvGrpSpPr/>
                        <wpg:grpSpPr>
                          <a:xfrm>
                            <a:off x="0" y="0"/>
                            <a:ext cx="5074920" cy="6442200"/>
                            <a:chOff x="0" y="0"/>
                            <a:chExt cx="5074920" cy="6442200"/>
                          </a:xfrm>
                        </wpg:grpSpPr>
                        <wps:wsp>
                          <wps:cNvSpPr/>
                          <wps:spPr>
                            <a:xfrm>
                              <a:off x="0" y="6480"/>
                              <a:ext cx="5074920" cy="6429240"/>
                            </a:xfrm>
                            <a:prstGeom prst="rect">
                              <a:avLst/>
                            </a:prstGeom>
                            <a:solidFill>
                              <a:srgbClr val="f6f6f6"/>
                            </a:solidFill>
                            <a:ln w="0">
                              <a:noFill/>
                            </a:ln>
                          </wps:spPr>
                          <wps:style>
                            <a:lnRef idx="0"/>
                            <a:fillRef idx="0"/>
                            <a:effectRef idx="0"/>
                            <a:fontRef idx="minor"/>
                          </wps:style>
                          <wps:bodyPr/>
                        </wps:wsp>
                        <wps:wsp>
                          <wps:cNvSpPr/>
                          <wps:spPr>
                            <a:xfrm>
                              <a:off x="0" y="0"/>
                              <a:ext cx="5074920" cy="6442200"/>
                            </a:xfrm>
                            <a:custGeom>
                              <a:avLst/>
                              <a:gdLst>
                                <a:gd name="textAreaLeft" fmla="*/ 0 w 2877120"/>
                                <a:gd name="textAreaRight" fmla="*/ 2879280 w 2877120"/>
                                <a:gd name="textAreaTop" fmla="*/ 0 h 3652200"/>
                                <a:gd name="textAreaBottom" fmla="*/ 3654360 h 3652200"/>
                              </a:gdLst>
                              <a:ahLst/>
                              <a:rect l="textAreaLeft" t="textAreaTop" r="textAreaRight" b="textAreaBottom"/>
                              <a:pathLst>
                                <a:path w="7992" h="10145">
                                  <a:moveTo>
                                    <a:pt x="7992" y="10124"/>
                                  </a:moveTo>
                                  <a:lnTo>
                                    <a:pt x="0" y="10124"/>
                                  </a:lnTo>
                                  <a:lnTo>
                                    <a:pt x="0" y="10144"/>
                                  </a:lnTo>
                                  <a:lnTo>
                                    <a:pt x="7992" y="10144"/>
                                  </a:lnTo>
                                  <a:lnTo>
                                    <a:pt x="7992" y="101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g:wgp>
                    </a:graphicData>
                  </a:graphic>
                </wp:anchor>
              </w:drawing>
            </mc:Choice>
            <mc:Fallback>
              <w:pict>
                <v:group id="shape_0" alt="docshapegroup 63" style="position:absolute;margin-left:0pt;margin-top:0pt;width:399.6pt;height:507.25pt" coordorigin="0,0" coordsize="7992,10145">
                  <v:rect id="shape_0" path="m0,0l-2147483645,0l-2147483645,-2147483646l0,-2147483646xe" fillcolor="#f6f6f6" stroked="f" o:allowincell="f" style="position:absolute;left:0;top:10;width:7991;height:10124;mso-wrap-style:none;v-text-anchor:middle;mso-position-horizontal-relative:page;mso-position-vertical-relative:page">
                    <v:fill o:detectmouseclick="t" type="solid" color2="#090909"/>
                    <v:stroke color="#3465a4" joinstyle="round" endcap="flat"/>
                    <w10:wrap type="none"/>
                  </v:rect>
                </v:group>
              </w:pict>
            </mc:Fallback>
          </mc:AlternateContent>
        </w:r>
      </w:del>
      <w:del w:id="5938" w:author="Jomar Tigcal" w:date="2023-03-04T22:33:18Z">
        <w:r>
          <w:rPr/>
          <w:delText>​</w:delText>
        </w:r>
      </w:del>
    </w:p>
    <w:p>
      <w:pPr>
        <w:pStyle w:val="ListParagraph"/>
        <w:numPr>
          <w:ilvl w:val="1"/>
          <w:numId w:val="1"/>
        </w:numPr>
        <w:tabs>
          <w:tab w:val="clear" w:pos="720"/>
          <w:tab w:val="left" w:pos="554" w:leader="none"/>
        </w:tabs>
        <w:spacing w:before="100" w:after="0"/>
        <w:ind w:left="554" w:right="1887" w:hanging="360"/>
        <w:jc w:val="left"/>
        <w:rPr>
          <w:sz w:val="20"/>
          <w:del w:id="5961" w:author="Jomar Tigcal" w:date="2023-03-04T22:33:18Z"/>
        </w:rPr>
      </w:pPr>
      <w:del w:id="5940" w:author="Jomar Tigcal" w:date="2023-03-04T22:33:18Z">
        <w:r>
          <w:rPr>
            <w:sz w:val="20"/>
          </w:rPr>
          <w:delText>We'll</w:delText>
        </w:r>
      </w:del>
      <w:del w:id="5941" w:author="Jomar Tigcal" w:date="2023-03-04T22:33:18Z">
        <w:r>
          <w:rPr>
            <w:spacing w:val="-7"/>
            <w:sz w:val="20"/>
          </w:rPr>
          <w:delText xml:space="preserve"> </w:delText>
        </w:r>
      </w:del>
      <w:del w:id="5942" w:author="Jomar Tigcal" w:date="2023-03-04T22:33:18Z">
        <w:r>
          <w:rPr>
            <w:sz w:val="20"/>
          </w:rPr>
          <w:delText>then</w:delText>
        </w:r>
      </w:del>
      <w:del w:id="5943" w:author="Jomar Tigcal" w:date="2023-03-04T22:33:18Z">
        <w:r>
          <w:rPr>
            <w:spacing w:val="-4"/>
            <w:sz w:val="20"/>
          </w:rPr>
          <w:delText xml:space="preserve"> </w:delText>
        </w:r>
      </w:del>
      <w:del w:id="5944" w:author="Jomar Tigcal" w:date="2023-03-04T22:33:18Z">
        <w:r>
          <w:rPr>
            <w:sz w:val="20"/>
          </w:rPr>
          <w:delText>add</w:delText>
        </w:r>
      </w:del>
      <w:del w:id="5945" w:author="Jomar Tigcal" w:date="2023-03-04T22:33:18Z">
        <w:r>
          <w:rPr>
            <w:spacing w:val="-5"/>
            <w:sz w:val="20"/>
          </w:rPr>
          <w:delText xml:space="preserve"> </w:delText>
        </w:r>
      </w:del>
      <w:del w:id="5946" w:author="Jomar Tigcal" w:date="2023-03-04T22:33:18Z">
        <w:r>
          <w:rPr>
            <w:sz w:val="20"/>
          </w:rPr>
          <w:delText>the</w:delText>
        </w:r>
      </w:del>
      <w:del w:id="5947" w:author="Jomar Tigcal" w:date="2023-03-04T22:33:18Z">
        <w:r>
          <w:rPr>
            <w:spacing w:val="-4"/>
            <w:sz w:val="20"/>
          </w:rPr>
          <w:delText xml:space="preserve"> </w:delText>
        </w:r>
      </w:del>
      <w:del w:id="5948" w:author="Jomar Tigcal" w:date="2023-03-04T22:33:18Z">
        <w:r>
          <w:rPr>
            <w:sz w:val="20"/>
          </w:rPr>
          <w:delText>first</w:delText>
        </w:r>
      </w:del>
      <w:del w:id="5949" w:author="Jomar Tigcal" w:date="2023-03-04T22:33:18Z">
        <w:r>
          <w:rPr>
            <w:spacing w:val="-5"/>
            <w:sz w:val="20"/>
          </w:rPr>
          <w:delText xml:space="preserve"> </w:delText>
        </w:r>
      </w:del>
      <w:del w:id="5950" w:author="Jomar Tigcal" w:date="2023-03-04T22:33:18Z">
        <w:r>
          <w:rPr>
            <w:rFonts w:ascii="Courier New" w:hAnsi="Courier New"/>
            <w:b/>
          </w:rPr>
          <w:delText>ConstraintSet</w:delText>
        </w:r>
      </w:del>
      <w:del w:id="5951" w:author="Jomar Tigcal" w:date="2023-03-04T22:33:18Z">
        <w:r>
          <w:rPr>
            <w:rFonts w:ascii="Courier New" w:hAnsi="Courier New"/>
            <w:b/>
            <w:spacing w:val="-80"/>
          </w:rPr>
          <w:delText xml:space="preserve"> </w:delText>
        </w:r>
      </w:del>
      <w:del w:id="5952" w:author="Jomar Tigcal" w:date="2023-03-04T22:33:18Z">
        <w:r>
          <w:rPr>
            <w:sz w:val="20"/>
          </w:rPr>
          <w:delText>for</w:delText>
        </w:r>
      </w:del>
      <w:del w:id="5953" w:author="Jomar Tigcal" w:date="2023-03-04T22:33:18Z">
        <w:r>
          <w:rPr>
            <w:spacing w:val="-4"/>
            <w:sz w:val="20"/>
          </w:rPr>
          <w:delText xml:space="preserve"> </w:delText>
        </w:r>
      </w:del>
      <w:del w:id="5954" w:author="Jomar Tigcal" w:date="2023-03-04T22:33:18Z">
        <w:r>
          <w:rPr>
            <w:sz w:val="20"/>
          </w:rPr>
          <w:delText>when</w:delText>
        </w:r>
      </w:del>
      <w:del w:id="5955" w:author="Jomar Tigcal" w:date="2023-03-04T22:33:18Z">
        <w:r>
          <w:rPr>
            <w:spacing w:val="-4"/>
            <w:sz w:val="20"/>
          </w:rPr>
          <w:delText xml:space="preserve"> </w:delText>
        </w:r>
      </w:del>
      <w:del w:id="5956" w:author="Jomar Tigcal" w:date="2023-03-04T22:33:18Z">
        <w:r>
          <w:rPr>
            <w:sz w:val="20"/>
          </w:rPr>
          <w:delText>the</w:delText>
        </w:r>
      </w:del>
      <w:del w:id="5957" w:author="Jomar Tigcal" w:date="2023-03-04T22:33:18Z">
        <w:r>
          <w:rPr>
            <w:spacing w:val="-4"/>
            <w:sz w:val="20"/>
          </w:rPr>
          <w:delText xml:space="preserve"> </w:delText>
        </w:r>
      </w:del>
      <w:del w:id="5958" w:author="Jomar Tigcal" w:date="2023-03-04T22:33:18Z">
        <w:r>
          <w:rPr>
            <w:sz w:val="20"/>
          </w:rPr>
          <w:delText>first</w:delText>
        </w:r>
      </w:del>
      <w:del w:id="5959" w:author="Jomar Tigcal" w:date="2023-03-04T22:33:18Z">
        <w:r>
          <w:rPr>
            <w:spacing w:val="-4"/>
            <w:sz w:val="20"/>
          </w:rPr>
          <w:delText xml:space="preserve"> </w:delText>
        </w:r>
      </w:del>
      <w:del w:id="5960" w:author="Jomar Tigcal" w:date="2023-03-04T22:33:18Z">
        <w:r>
          <w:rPr>
            <w:sz w:val="20"/>
          </w:rPr>
          <w:delText>password is selected:</w:delText>
        </w:r>
      </w:del>
    </w:p>
    <w:p>
      <w:pPr>
        <w:pStyle w:val="Normal"/>
        <w:spacing w:before="212" w:after="0"/>
        <w:ind w:left="1205" w:hanging="0"/>
        <w:rPr>
          <w:rFonts w:ascii="Courier New" w:hAnsi="Courier New"/>
          <w:sz w:val="18"/>
          <w:del w:id="5965" w:author="Jomar Tigcal" w:date="2023-03-04T22:33:18Z"/>
        </w:rPr>
      </w:pPr>
      <w:del w:id="5962" w:author="Jomar Tigcal" w:date="2023-03-04T22:33:18Z">
        <w:r>
          <w:rPr>
            <w:rFonts w:ascii="Courier New" w:hAnsi="Courier New"/>
            <w:sz w:val="18"/>
          </w:rPr>
          <w:delText>&lt;ConstraintSet</w:delText>
        </w:r>
      </w:del>
      <w:del w:id="5963" w:author="Jomar Tigcal" w:date="2023-03-04T22:33:18Z">
        <w:r>
          <w:rPr>
            <w:rFonts w:ascii="Courier New" w:hAnsi="Courier New"/>
            <w:spacing w:val="-14"/>
            <w:sz w:val="18"/>
          </w:rPr>
          <w:delText xml:space="preserve"> </w:delText>
        </w:r>
      </w:del>
      <w:del w:id="5964" w:author="Jomar Tigcal" w:date="2023-03-04T22:33:18Z">
        <w:r>
          <w:rPr>
            <w:rFonts w:ascii="Courier New" w:hAnsi="Courier New"/>
            <w:spacing w:val="-2"/>
            <w:sz w:val="18"/>
          </w:rPr>
          <w:delText>android:id="@+id/password1_end"&gt;</w:delText>
        </w:r>
      </w:del>
    </w:p>
    <w:p>
      <w:pPr>
        <w:pStyle w:val="Normal"/>
        <w:spacing w:before="76" w:after="0"/>
        <w:ind w:left="1421" w:hanging="0"/>
        <w:rPr>
          <w:rFonts w:ascii="Courier New" w:hAnsi="Courier New"/>
          <w:sz w:val="18"/>
          <w:del w:id="5967" w:author="Jomar Tigcal" w:date="2023-03-04T22:33:18Z"/>
        </w:rPr>
      </w:pPr>
      <w:del w:id="5966" w:author="Jomar Tigcal" w:date="2023-03-04T22:33:18Z">
        <w:r>
          <w:rPr>
            <w:rFonts w:ascii="Courier New" w:hAnsi="Courier New"/>
            <w:spacing w:val="-2"/>
            <w:sz w:val="18"/>
          </w:rPr>
          <w:delText>&lt;Constraint</w:delText>
        </w:r>
      </w:del>
    </w:p>
    <w:p>
      <w:pPr>
        <w:pStyle w:val="Normal"/>
        <w:spacing w:lineRule="auto" w:line="324" w:before="76" w:after="0"/>
        <w:ind w:left="1853" w:right="1684" w:hanging="0"/>
        <w:rPr>
          <w:rFonts w:ascii="Courier New" w:hAnsi="Courier New"/>
          <w:sz w:val="18"/>
          <w:del w:id="5970" w:author="Jomar Tigcal" w:date="2023-03-04T22:33:18Z"/>
        </w:rPr>
      </w:pPr>
      <w:del w:id="5968" w:author="Jomar Tigcal" w:date="2023-03-04T22:33:18Z">
        <w:r>
          <w:rPr>
            <w:rFonts w:ascii="Courier New" w:hAnsi="Courier New"/>
            <w:spacing w:val="-2"/>
            <w:sz w:val="18"/>
          </w:rPr>
          <w:delText xml:space="preserve">android:id="@id/password1_text" android:layout_width="wrap_content" android:layout_height="wrap_content" app:layout_constraintBottom_toBottomOf="parent" app:layout_constraintEnd_toEndOf="parent" app:layout_constraintStart_toStartOf="parent" </w:delText>
        </w:r>
      </w:del>
      <w:del w:id="5969" w:author="Jomar Tigcal" w:date="2023-03-04T22:33:18Z">
        <w:r>
          <w:rPr>
            <w:rFonts w:ascii="Courier New" w:hAnsi="Courier New"/>
            <w:sz w:val="18"/>
          </w:rPr>
          <w:delText>app:layout_constraintTop_toTopOf="parent" /&gt;</w:delText>
        </w:r>
      </w:del>
    </w:p>
    <w:p>
      <w:pPr>
        <w:pStyle w:val="Normal"/>
        <w:spacing w:before="4" w:after="0"/>
        <w:ind w:left="1421" w:hanging="0"/>
        <w:rPr>
          <w:rFonts w:ascii="Courier New" w:hAnsi="Courier New"/>
          <w:sz w:val="18"/>
          <w:del w:id="5972" w:author="Jomar Tigcal" w:date="2023-03-04T22:33:18Z"/>
        </w:rPr>
      </w:pPr>
      <w:del w:id="5971" w:author="Jomar Tigcal" w:date="2023-03-04T22:33:18Z">
        <w:r>
          <w:rPr>
            <w:rFonts w:ascii="Courier New" w:hAnsi="Courier New"/>
            <w:spacing w:val="-2"/>
            <w:sz w:val="18"/>
          </w:rPr>
          <w:delText>&lt;Constraint</w:delText>
        </w:r>
      </w:del>
    </w:p>
    <w:p>
      <w:pPr>
        <w:pStyle w:val="Normal"/>
        <w:spacing w:lineRule="auto" w:line="324" w:before="76" w:after="0"/>
        <w:ind w:left="1853" w:right="1684" w:hanging="0"/>
        <w:rPr>
          <w:rFonts w:ascii="Courier New" w:hAnsi="Courier New"/>
          <w:sz w:val="18"/>
          <w:del w:id="5975" w:author="Jomar Tigcal" w:date="2023-03-04T22:33:18Z"/>
        </w:rPr>
      </w:pPr>
      <w:del w:id="5973" w:author="Jomar Tigcal" w:date="2023-03-04T22:33:18Z">
        <w:r>
          <w:rPr>
            <w:rFonts w:ascii="Courier New" w:hAnsi="Courier New"/>
            <w:spacing w:val="-2"/>
            <w:sz w:val="18"/>
          </w:rPr>
          <w:delText xml:space="preserve">android:id="@id/password2_text" android:layout_width="wrap_content" android:layout_height="wrap_content" android:visibility="invisible" app:layout_constraintBottom_toBottomOf="parent" app:layout_constraintStart_toStartOf="parent" app:layout_constraintTop_toTopOf="parent" </w:delText>
        </w:r>
      </w:del>
      <w:del w:id="5974" w:author="Jomar Tigcal" w:date="2023-03-04T22:33:18Z">
        <w:r>
          <w:rPr>
            <w:rFonts w:ascii="Courier New" w:hAnsi="Courier New"/>
            <w:sz w:val="18"/>
          </w:rPr>
          <w:delText>tools:visibility="visible" /&gt;</w:delText>
        </w:r>
      </w:del>
    </w:p>
    <w:p>
      <w:pPr>
        <w:pStyle w:val="Normal"/>
        <w:spacing w:before="6" w:after="0"/>
        <w:ind w:left="1421" w:hanging="0"/>
        <w:rPr>
          <w:rFonts w:ascii="Courier New" w:hAnsi="Courier New"/>
          <w:sz w:val="18"/>
          <w:del w:id="5977" w:author="Jomar Tigcal" w:date="2023-03-04T22:33:18Z"/>
        </w:rPr>
      </w:pPr>
      <w:del w:id="5976" w:author="Jomar Tigcal" w:date="2023-03-04T22:33:18Z">
        <w:r>
          <w:rPr>
            <w:rFonts w:ascii="Courier New" w:hAnsi="Courier New"/>
            <w:spacing w:val="-2"/>
            <w:sz w:val="18"/>
          </w:rPr>
          <w:delText>&lt;Constraint</w:delText>
        </w:r>
      </w:del>
    </w:p>
    <w:p>
      <w:pPr>
        <w:pStyle w:val="Normal"/>
        <w:spacing w:lineRule="auto" w:line="324" w:before="76" w:after="0"/>
        <w:ind w:left="1853" w:right="1684" w:hanging="0"/>
        <w:rPr>
          <w:rFonts w:ascii="Courier New" w:hAnsi="Courier New"/>
          <w:sz w:val="18"/>
          <w:del w:id="5980" w:author="Jomar Tigcal" w:date="2023-03-04T22:33:18Z"/>
        </w:rPr>
      </w:pPr>
      <w:del w:id="5978" w:author="Jomar Tigcal" w:date="2023-03-04T22:33:18Z">
        <w:r>
          <w:rPr>
            <w:rFonts w:ascii="Courier New" w:hAnsi="Courier New"/>
            <w:spacing w:val="-2"/>
            <w:sz w:val="18"/>
          </w:rPr>
          <w:delText xml:space="preserve">android:id="@id/password3_text" android:layout_width="wrap_content" android:layout_height="wrap_content" android:visibility="invisible" app:layout_constraintBottom_toBottomOf="parent" app:layout_constraintEnd_toEndOf="parent" </w:delText>
        </w:r>
      </w:del>
      <w:del w:id="5979" w:author="Jomar Tigcal" w:date="2023-03-04T22:33:18Z">
        <w:r>
          <w:rPr>
            <w:rFonts w:ascii="Courier New" w:hAnsi="Courier New"/>
            <w:sz w:val="18"/>
          </w:rPr>
          <w:delText>tools:visibility="visible" /&gt;</w:delText>
        </w:r>
      </w:del>
    </w:p>
    <w:p>
      <w:pPr>
        <w:pStyle w:val="Normal"/>
        <w:spacing w:before="4" w:after="0"/>
        <w:ind w:left="1421" w:hanging="0"/>
        <w:rPr>
          <w:rFonts w:ascii="Courier New" w:hAnsi="Courier New"/>
          <w:sz w:val="18"/>
          <w:del w:id="5982" w:author="Jomar Tigcal" w:date="2023-03-04T22:33:18Z"/>
        </w:rPr>
      </w:pPr>
      <w:del w:id="5981" w:author="Jomar Tigcal" w:date="2023-03-04T22:33:18Z">
        <w:r>
          <w:rPr>
            <w:rFonts w:ascii="Courier New" w:hAnsi="Courier New"/>
            <w:spacing w:val="-2"/>
            <w:sz w:val="18"/>
          </w:rPr>
          <w:delText>&lt;Constraint</w:delText>
        </w:r>
      </w:del>
    </w:p>
    <w:p>
      <w:pPr>
        <w:pStyle w:val="Normal"/>
        <w:spacing w:lineRule="auto" w:line="324" w:before="76" w:after="0"/>
        <w:ind w:left="1853" w:right="1098" w:hanging="0"/>
        <w:rPr>
          <w:rFonts w:ascii="Courier New" w:hAnsi="Courier New"/>
          <w:sz w:val="18"/>
          <w:del w:id="5987" w:author="Jomar Tigcal" w:date="2023-03-04T22:33:18Z"/>
        </w:rPr>
      </w:pPr>
      <w:del w:id="5983" w:author="Jomar Tigcal" w:date="2023-03-04T22:33:18Z">
        <w:r>
          <w:rPr>
            <w:rFonts w:ascii="Courier New" w:hAnsi="Courier New"/>
            <w:spacing w:val="-2"/>
            <w:sz w:val="18"/>
          </w:rPr>
          <w:delText xml:space="preserve">android:id="@+id/button" android:layout_width="wrap_content" android:layout_height="wrap_content" android:layout_marginBottom="60dp" android:visibility="visible" app:layout_constraintBottom_toBottomOf="parent" app:layout_constraintEnd_toEndOf="parent" </w:delText>
        </w:r>
      </w:del>
      <w:del w:id="5984" w:author="Jomar Tigcal" w:date="2023-03-04T22:33:18Z">
        <w:r>
          <w:rPr>
            <w:rFonts w:ascii="Courier New" w:hAnsi="Courier New"/>
            <w:sz w:val="18"/>
          </w:rPr>
          <w:delText>app:layout_constraintStart_toStartOf="parent"</w:delText>
        </w:r>
      </w:del>
      <w:del w:id="5985" w:author="Jomar Tigcal" w:date="2023-03-04T22:33:18Z">
        <w:r>
          <w:rPr>
            <w:rFonts w:ascii="Courier New" w:hAnsi="Courier New"/>
            <w:spacing w:val="-29"/>
            <w:sz w:val="18"/>
          </w:rPr>
          <w:delText xml:space="preserve"> </w:delText>
        </w:r>
      </w:del>
      <w:del w:id="5986" w:author="Jomar Tigcal" w:date="2023-03-04T22:33:18Z">
        <w:r>
          <w:rPr>
            <w:rFonts w:ascii="Courier New" w:hAnsi="Courier New"/>
            <w:sz w:val="18"/>
          </w:rPr>
          <w:delText>/&gt;</w:delText>
        </w:r>
      </w:del>
    </w:p>
    <w:p>
      <w:pPr>
        <w:sectPr>
          <w:headerReference w:type="even" r:id="rId628"/>
          <w:headerReference w:type="default" r:id="rId629"/>
          <w:type w:val="nextPage"/>
          <w:pgSz w:w="10800" w:h="13320"/>
          <w:pgMar w:left="940" w:right="920" w:gutter="0" w:header="695" w:top="1120" w:footer="0" w:bottom="280"/>
          <w:pgNumType w:fmt="decimal"/>
          <w:formProt w:val="false"/>
          <w:textDirection w:val="lrTb"/>
          <w:docGrid w:type="default" w:linePitch="100" w:charSpace="4096"/>
        </w:sectPr>
        <w:pStyle w:val="Normal"/>
        <w:spacing w:before="6" w:after="0"/>
        <w:ind w:left="989" w:hanging="0"/>
        <w:rPr>
          <w:rFonts w:ascii="Courier New" w:hAnsi="Courier New"/>
          <w:sz w:val="18"/>
          <w:del w:id="5989" w:author="Jomar Tigcal" w:date="2023-03-04T22:33:18Z"/>
        </w:rPr>
      </w:pPr>
      <w:del w:id="5988" w:author="Jomar Tigcal" w:date="2023-03-04T22:33:18Z">
        <w:r>
          <w:rPr>
            <w:rFonts w:ascii="Courier New" w:hAnsi="Courier New"/>
            <w:spacing w:val="-2"/>
            <w:sz w:val="18"/>
          </w:rPr>
          <w:delText>&lt;/ConstraintSet&gt;</w:delText>
        </w:r>
      </w:del>
    </w:p>
    <w:p>
      <w:pPr>
        <w:pStyle w:val="TextBody"/>
        <w:spacing w:before="6" w:after="0"/>
        <w:rPr>
          <w:rFonts w:ascii="Courier New" w:hAnsi="Courier New"/>
          <w:sz w:val="9"/>
          <w:del w:id="5991" w:author="Jomar Tigcal" w:date="2023-03-04T22:33:18Z"/>
        </w:rPr>
      </w:pPr>
      <w:del w:id="5990" w:author="Jomar Tigcal" w:date="2023-03-04T22:33:18Z">
        <w:r>
          <w:rPr>
            <w:rFonts w:ascii="Courier New" w:hAnsi="Courier New"/>
            <w:sz w:val="9"/>
          </w:rPr>
        </w:r>
      </w:del>
    </w:p>
    <w:p>
      <w:pPr>
        <w:pStyle w:val="ListParagraph"/>
        <w:numPr>
          <w:ilvl w:val="1"/>
          <w:numId w:val="1"/>
        </w:numPr>
        <w:tabs>
          <w:tab w:val="clear" w:pos="720"/>
          <w:tab w:val="left" w:pos="1274" w:leader="none"/>
        </w:tabs>
        <w:spacing w:before="100" w:after="0"/>
        <w:jc w:val="left"/>
        <w:rPr>
          <w:sz w:val="20"/>
          <w:del w:id="6012" w:author="Jomar Tigcal" w:date="2023-03-04T22:33:18Z"/>
        </w:rPr>
      </w:pPr>
      <w:del w:id="5992" w:author="Jomar Tigcal" w:date="2023-03-04T22:33:18Z">
        <w:r>
          <w:rPr>
            <w:sz w:val="20"/>
          </w:rPr>
          <w:delText>Next,</w:delText>
        </w:r>
      </w:del>
      <w:del w:id="5993" w:author="Jomar Tigcal" w:date="2023-03-04T22:33:18Z">
        <w:r>
          <w:rPr>
            <w:spacing w:val="-5"/>
            <w:sz w:val="20"/>
          </w:rPr>
          <w:delText xml:space="preserve"> </w:delText>
        </w:r>
      </w:del>
      <w:del w:id="5994" w:author="Jomar Tigcal" w:date="2023-03-04T22:33:18Z">
        <w:r>
          <w:rPr>
            <w:sz w:val="20"/>
          </w:rPr>
          <w:delText>let's</w:delText>
        </w:r>
      </w:del>
      <w:del w:id="5995" w:author="Jomar Tigcal" w:date="2023-03-04T22:33:18Z">
        <w:r>
          <w:rPr>
            <w:spacing w:val="-2"/>
            <w:sz w:val="20"/>
          </w:rPr>
          <w:delText xml:space="preserve"> </w:delText>
        </w:r>
      </w:del>
      <w:del w:id="5996" w:author="Jomar Tigcal" w:date="2023-03-04T22:33:18Z">
        <w:r>
          <w:rPr>
            <w:sz w:val="20"/>
          </w:rPr>
          <w:delText>add</w:delText>
        </w:r>
      </w:del>
      <w:del w:id="5997" w:author="Jomar Tigcal" w:date="2023-03-04T22:33:18Z">
        <w:r>
          <w:rPr>
            <w:spacing w:val="-3"/>
            <w:sz w:val="20"/>
          </w:rPr>
          <w:delText xml:space="preserve"> </w:delText>
        </w:r>
      </w:del>
      <w:del w:id="5998" w:author="Jomar Tigcal" w:date="2023-03-04T22:33:18Z">
        <w:r>
          <w:rPr>
            <w:rFonts w:ascii="Courier New" w:hAnsi="Courier New"/>
            <w:b/>
          </w:rPr>
          <w:delText>ConstraintSet</w:delText>
        </w:r>
      </w:del>
      <w:del w:id="5999" w:author="Jomar Tigcal" w:date="2023-03-04T22:33:18Z">
        <w:r>
          <w:rPr>
            <w:rFonts w:ascii="Courier New" w:hAnsi="Courier New"/>
            <w:b/>
            <w:spacing w:val="-80"/>
          </w:rPr>
          <w:delText xml:space="preserve"> </w:delText>
        </w:r>
      </w:del>
      <w:del w:id="6000" w:author="Jomar Tigcal" w:date="2023-03-04T22:33:18Z">
        <w:r>
          <w:rPr>
            <w:sz w:val="20"/>
          </w:rPr>
          <w:delText>for</w:delText>
        </w:r>
      </w:del>
      <w:del w:id="6001" w:author="Jomar Tigcal" w:date="2023-03-04T22:33:18Z">
        <w:r>
          <w:rPr>
            <w:spacing w:val="-2"/>
            <w:sz w:val="20"/>
          </w:rPr>
          <w:delText xml:space="preserve"> </w:delText>
        </w:r>
      </w:del>
      <w:del w:id="6002" w:author="Jomar Tigcal" w:date="2023-03-04T22:33:18Z">
        <w:r>
          <w:rPr>
            <w:sz w:val="20"/>
          </w:rPr>
          <w:delText>when</w:delText>
        </w:r>
      </w:del>
      <w:del w:id="6003" w:author="Jomar Tigcal" w:date="2023-03-04T22:33:18Z">
        <w:r>
          <w:rPr>
            <w:spacing w:val="-2"/>
            <w:sz w:val="20"/>
          </w:rPr>
          <w:delText xml:space="preserve"> </w:delText>
        </w:r>
      </w:del>
      <w:del w:id="6004" w:author="Jomar Tigcal" w:date="2023-03-04T22:33:18Z">
        <w:r>
          <w:rPr>
            <w:sz w:val="20"/>
          </w:rPr>
          <w:delText>the</w:delText>
        </w:r>
      </w:del>
      <w:del w:id="6005" w:author="Jomar Tigcal" w:date="2023-03-04T22:33:18Z">
        <w:r>
          <w:rPr>
            <w:spacing w:val="-2"/>
            <w:sz w:val="20"/>
          </w:rPr>
          <w:delText xml:space="preserve"> </w:delText>
        </w:r>
      </w:del>
      <w:del w:id="6006" w:author="Jomar Tigcal" w:date="2023-03-04T22:33:18Z">
        <w:r>
          <w:rPr>
            <w:sz w:val="20"/>
          </w:rPr>
          <w:delText>second</w:delText>
        </w:r>
      </w:del>
      <w:del w:id="6007" w:author="Jomar Tigcal" w:date="2023-03-04T22:33:18Z">
        <w:r>
          <w:rPr>
            <w:spacing w:val="-2"/>
            <w:sz w:val="20"/>
          </w:rPr>
          <w:delText xml:space="preserve"> </w:delText>
        </w:r>
      </w:del>
      <w:del w:id="6008" w:author="Jomar Tigcal" w:date="2023-03-04T22:33:18Z">
        <w:r>
          <w:rPr>
            <w:sz w:val="20"/>
          </w:rPr>
          <w:delText>password</w:delText>
        </w:r>
      </w:del>
      <w:del w:id="6009" w:author="Jomar Tigcal" w:date="2023-03-04T22:33:18Z">
        <w:r>
          <w:rPr>
            <w:spacing w:val="-2"/>
            <w:sz w:val="20"/>
          </w:rPr>
          <w:delText xml:space="preserve"> </w:delText>
        </w:r>
      </w:del>
      <w:del w:id="6010" w:author="Jomar Tigcal" w:date="2023-03-04T22:33:18Z">
        <w:r>
          <w:rPr>
            <w:sz w:val="20"/>
          </w:rPr>
          <w:delText>is</w:delText>
        </w:r>
      </w:del>
      <w:del w:id="6011" w:author="Jomar Tigcal" w:date="2023-03-04T22:33:18Z">
        <w:r>
          <w:rPr>
            <w:spacing w:val="-2"/>
            <w:sz w:val="20"/>
          </w:rPr>
          <w:delText xml:space="preserve"> selected:</w:delText>
        </w:r>
      </w:del>
    </w:p>
    <w:p>
      <w:pPr>
        <w:pStyle w:val="Normal"/>
        <w:spacing w:before="204" w:after="0"/>
        <w:ind w:left="1925" w:hanging="0"/>
        <w:rPr>
          <w:rFonts w:ascii="Courier New" w:hAnsi="Courier New"/>
          <w:sz w:val="18"/>
          <w:del w:id="6017" w:author="Jomar Tigcal" w:date="2023-03-04T22:33:18Z"/>
        </w:rPr>
      </w:pPr>
      <w:del w:id="6013" w:author="Jomar Tigcal" w:date="2023-03-04T22:33:18Z">
        <w:r>
          <mc:AlternateContent>
            <mc:Choice Requires="wpg">
              <w:drawing>
                <wp:anchor behindDoc="1" distT="635" distB="0" distL="0" distR="635" simplePos="0" locked="0" layoutInCell="0" allowOverlap="1" relativeHeight="2071" wp14:anchorId="631332CA">
                  <wp:simplePos x="0" y="0"/>
                  <wp:positionH relativeFrom="page">
                    <wp:posOffset>0</wp:posOffset>
                  </wp:positionH>
                  <wp:positionV relativeFrom="paragraph">
                    <wp:posOffset>635</wp:posOffset>
                  </wp:positionV>
                  <wp:extent cx="5074920" cy="4841875"/>
                  <wp:effectExtent l="0" t="635" r="635" b="0"/>
                  <wp:wrapNone/>
                  <wp:docPr id="2186" name="docshapegroup 64"/>
                  <a:graphic xmlns:a="http://schemas.openxmlformats.org/drawingml/2006/main">
                    <a:graphicData uri="http://schemas.microsoft.com/office/word/2010/wordprocessingGroup">
                      <wpg:wgp>
                        <wpg:cNvGrpSpPr/>
                        <wpg:grpSpPr>
                          <a:xfrm>
                            <a:off x="0" y="0"/>
                            <a:ext cx="5074920" cy="4842000"/>
                            <a:chOff x="0" y="0"/>
                            <a:chExt cx="5074920" cy="4842000"/>
                          </a:xfrm>
                        </wpg:grpSpPr>
                        <wps:wsp>
                          <wps:cNvSpPr/>
                          <wps:spPr>
                            <a:xfrm>
                              <a:off x="0" y="6480"/>
                              <a:ext cx="5074920" cy="4829040"/>
                            </a:xfrm>
                            <a:prstGeom prst="rect">
                              <a:avLst/>
                            </a:prstGeom>
                            <a:solidFill>
                              <a:srgbClr val="f6f6f6"/>
                            </a:solidFill>
                            <a:ln w="0">
                              <a:noFill/>
                            </a:ln>
                          </wps:spPr>
                          <wps:style>
                            <a:lnRef idx="0"/>
                            <a:fillRef idx="0"/>
                            <a:effectRef idx="0"/>
                            <a:fontRef idx="minor"/>
                          </wps:style>
                          <wps:bodyPr/>
                        </wps:wsp>
                        <wps:wsp>
                          <wps:cNvSpPr/>
                          <wps:spPr>
                            <a:xfrm>
                              <a:off x="0" y="0"/>
                              <a:ext cx="5074920" cy="4842000"/>
                            </a:xfrm>
                            <a:custGeom>
                              <a:avLst/>
                              <a:gdLst>
                                <a:gd name="textAreaLeft" fmla="*/ 0 w 2877120"/>
                                <a:gd name="textAreaRight" fmla="*/ 2879280 w 2877120"/>
                                <a:gd name="textAreaTop" fmla="*/ 0 h 2745000"/>
                                <a:gd name="textAreaBottom" fmla="*/ 2747160 h 2745000"/>
                              </a:gdLst>
                              <a:ahLst/>
                              <a:rect l="textAreaLeft" t="textAreaTop" r="textAreaRight" b="textAreaBottom"/>
                              <a:pathLst>
                                <a:path w="7992" h="7625">
                                  <a:moveTo>
                                    <a:pt x="7992" y="7604"/>
                                  </a:moveTo>
                                  <a:lnTo>
                                    <a:pt x="0" y="7604"/>
                                  </a:lnTo>
                                  <a:lnTo>
                                    <a:pt x="0" y="7624"/>
                                  </a:lnTo>
                                  <a:lnTo>
                                    <a:pt x="7992" y="7624"/>
                                  </a:lnTo>
                                  <a:lnTo>
                                    <a:pt x="7992" y="760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g:wgp>
                    </a:graphicData>
                  </a:graphic>
                </wp:anchor>
              </w:drawing>
            </mc:Choice>
            <mc:Fallback>
              <w:pict>
                <v:group id="shape_0" alt="docshapegroup 64" style="position:absolute;margin-left:0pt;margin-top:0.05pt;width:399.6pt;height:381.25pt" coordorigin="0,1" coordsize="7992,7625">
                  <v:rect id="shape_0" path="m0,0l-2147483645,0l-2147483645,-2147483646l0,-2147483646xe" fillcolor="#f6f6f6" stroked="f" o:allowincell="f" style="position:absolute;left:0;top:11;width:7991;height:7604;mso-wrap-style:none;v-text-anchor:middle;mso-position-horizontal-relative:page">
                    <v:fill o:detectmouseclick="t" type="solid" color2="#090909"/>
                    <v:stroke color="#3465a4" joinstyle="round" endcap="flat"/>
                    <w10:wrap type="none"/>
                  </v:rect>
                </v:group>
              </w:pict>
            </mc:Fallback>
          </mc:AlternateContent>
        </w:r>
      </w:del>
      <w:del w:id="6014" w:author="Jomar Tigcal" w:date="2023-03-04T22:33:18Z">
        <w:r>
          <w:rPr>
            <w:rFonts w:ascii="Courier New" w:hAnsi="Courier New"/>
            <w:sz w:val="18"/>
          </w:rPr>
          <w:delText>&lt;ConstraintSet</w:delText>
        </w:r>
      </w:del>
      <w:del w:id="6015" w:author="Jomar Tigcal" w:date="2023-03-04T22:33:18Z">
        <w:r>
          <w:rPr>
            <w:rFonts w:ascii="Courier New" w:hAnsi="Courier New"/>
            <w:spacing w:val="-14"/>
            <w:sz w:val="18"/>
          </w:rPr>
          <w:delText xml:space="preserve"> </w:delText>
        </w:r>
      </w:del>
      <w:del w:id="6016" w:author="Jomar Tigcal" w:date="2023-03-04T22:33:18Z">
        <w:r>
          <w:rPr>
            <w:rFonts w:ascii="Courier New" w:hAnsi="Courier New"/>
            <w:spacing w:val="-2"/>
            <w:sz w:val="18"/>
          </w:rPr>
          <w:delText>android:id="@+id/password2_end"&gt;</w:delText>
        </w:r>
      </w:del>
    </w:p>
    <w:p>
      <w:pPr>
        <w:pStyle w:val="Normal"/>
        <w:spacing w:before="76" w:after="0"/>
        <w:ind w:left="2141" w:hanging="0"/>
        <w:rPr>
          <w:rFonts w:ascii="Courier New" w:hAnsi="Courier New"/>
          <w:sz w:val="18"/>
          <w:del w:id="6019" w:author="Jomar Tigcal" w:date="2023-03-04T22:33:18Z"/>
        </w:rPr>
      </w:pPr>
      <w:del w:id="6018" w:author="Jomar Tigcal" w:date="2023-03-04T22:33:18Z">
        <w:r>
          <w:rPr>
            <w:rFonts w:ascii="Courier New" w:hAnsi="Courier New"/>
            <w:spacing w:val="-2"/>
            <w:sz w:val="18"/>
          </w:rPr>
          <w:delText>&lt;Constraint</w:delText>
        </w:r>
      </w:del>
    </w:p>
    <w:p>
      <w:pPr>
        <w:pStyle w:val="Normal"/>
        <w:spacing w:lineRule="auto" w:line="324" w:before="76" w:after="0"/>
        <w:ind w:left="2573" w:hanging="0"/>
        <w:rPr>
          <w:rFonts w:ascii="Courier New" w:hAnsi="Courier New"/>
          <w:sz w:val="18"/>
          <w:del w:id="6022" w:author="Jomar Tigcal" w:date="2023-03-04T22:33:18Z"/>
        </w:rPr>
      </w:pPr>
      <w:del w:id="6020" w:author="Jomar Tigcal" w:date="2023-03-04T22:33:18Z">
        <w:r>
          <w:rPr>
            <w:rFonts w:ascii="Courier New" w:hAnsi="Courier New"/>
            <w:spacing w:val="-2"/>
            <w:sz w:val="18"/>
          </w:rPr>
          <w:delText xml:space="preserve">android:id="@id/password1_text" android:layout_width="wrap_content" android:layout_height="wrap_content" android:visibility="invisible" app:layout_constraintStart_toStartOf="parent" app:layout_constraintTop_toTopOf="parent" </w:delText>
        </w:r>
      </w:del>
      <w:del w:id="6021" w:author="Jomar Tigcal" w:date="2023-03-04T22:33:18Z">
        <w:r>
          <w:rPr>
            <w:rFonts w:ascii="Courier New" w:hAnsi="Courier New"/>
            <w:sz w:val="18"/>
          </w:rPr>
          <w:delText>tools:visibility="visible" /&gt;</w:delText>
        </w:r>
      </w:del>
    </w:p>
    <w:p>
      <w:pPr>
        <w:pStyle w:val="Normal"/>
        <w:spacing w:before="5" w:after="0"/>
        <w:ind w:left="2141" w:hanging="0"/>
        <w:rPr>
          <w:rFonts w:ascii="Courier New" w:hAnsi="Courier New"/>
          <w:sz w:val="18"/>
          <w:del w:id="6024" w:author="Jomar Tigcal" w:date="2023-03-04T22:33:18Z"/>
        </w:rPr>
      </w:pPr>
      <w:del w:id="6023" w:author="Jomar Tigcal" w:date="2023-03-04T22:33:18Z">
        <w:r>
          <w:rPr>
            <w:rFonts w:ascii="Courier New" w:hAnsi="Courier New"/>
            <w:spacing w:val="-2"/>
            <w:sz w:val="18"/>
          </w:rPr>
          <w:delText>&lt;Constraint</w:delText>
        </w:r>
      </w:del>
    </w:p>
    <w:p>
      <w:pPr>
        <w:pStyle w:val="Normal"/>
        <w:spacing w:lineRule="auto" w:line="324" w:before="76" w:after="0"/>
        <w:ind w:left="2573" w:hanging="0"/>
        <w:rPr>
          <w:rFonts w:ascii="Courier New" w:hAnsi="Courier New"/>
          <w:sz w:val="18"/>
          <w:del w:id="6027" w:author="Jomar Tigcal" w:date="2023-03-04T22:33:18Z"/>
        </w:rPr>
      </w:pPr>
      <w:del w:id="6025" w:author="Jomar Tigcal" w:date="2023-03-04T22:33:18Z">
        <w:r>
          <w:rPr>
            <w:rFonts w:ascii="Courier New" w:hAnsi="Courier New"/>
            <w:spacing w:val="-2"/>
            <w:sz w:val="18"/>
          </w:rPr>
          <w:delText xml:space="preserve">android:id="@id/password3_text" android:layout_width="wrap_content" android:layout_height="wrap_content" android:visibility="invisible" app:layout_constraintBottom_toBottomOf="parent" app:layout_constraintEnd_toEndOf="parent" </w:delText>
        </w:r>
      </w:del>
      <w:del w:id="6026" w:author="Jomar Tigcal" w:date="2023-03-04T22:33:18Z">
        <w:r>
          <w:rPr>
            <w:rFonts w:ascii="Courier New" w:hAnsi="Courier New"/>
            <w:sz w:val="18"/>
          </w:rPr>
          <w:delText>tools:visibility="visible" /&gt;</w:delText>
        </w:r>
      </w:del>
    </w:p>
    <w:p>
      <w:pPr>
        <w:pStyle w:val="Normal"/>
        <w:spacing w:before="4" w:after="0"/>
        <w:ind w:left="2141" w:hanging="0"/>
        <w:rPr>
          <w:rFonts w:ascii="Courier New" w:hAnsi="Courier New"/>
          <w:sz w:val="18"/>
          <w:del w:id="6029" w:author="Jomar Tigcal" w:date="2023-03-04T22:33:18Z"/>
        </w:rPr>
      </w:pPr>
      <w:del w:id="6028" w:author="Jomar Tigcal" w:date="2023-03-04T22:33:18Z">
        <w:r>
          <w:rPr>
            <w:rFonts w:ascii="Courier New" w:hAnsi="Courier New"/>
            <w:spacing w:val="-2"/>
            <w:sz w:val="18"/>
          </w:rPr>
          <w:delText>&lt;Constraint</w:delText>
        </w:r>
      </w:del>
    </w:p>
    <w:p>
      <w:pPr>
        <w:pStyle w:val="Normal"/>
        <w:spacing w:lineRule="auto" w:line="324" w:before="76" w:after="0"/>
        <w:ind w:left="2573" w:right="1098" w:hanging="0"/>
        <w:rPr>
          <w:rFonts w:ascii="Courier New" w:hAnsi="Courier New"/>
          <w:sz w:val="18"/>
          <w:del w:id="6034" w:author="Jomar Tigcal" w:date="2023-03-04T22:33:18Z"/>
        </w:rPr>
      </w:pPr>
      <w:del w:id="6030" w:author="Jomar Tigcal" w:date="2023-03-04T22:33:18Z">
        <w:r>
          <w:rPr>
            <w:rFonts w:ascii="Courier New" w:hAnsi="Courier New"/>
            <w:spacing w:val="-2"/>
            <w:sz w:val="18"/>
          </w:rPr>
          <w:delText xml:space="preserve">android:id="@+id/button" android:layout_width="wrap_content" android:layout_height="wrap_content" android:layout_marginBottom="60dp" android:visibility="visible" app:layout_constraintBottom_toBottomOf="parent" app:layout_constraintEnd_toEndOf="parent" </w:delText>
        </w:r>
      </w:del>
      <w:del w:id="6031" w:author="Jomar Tigcal" w:date="2023-03-04T22:33:18Z">
        <w:r>
          <w:rPr>
            <w:rFonts w:ascii="Courier New" w:hAnsi="Courier New"/>
            <w:sz w:val="18"/>
          </w:rPr>
          <w:delText>app:layout_constraintStart_toStartOf="parent"</w:delText>
        </w:r>
      </w:del>
      <w:del w:id="6032" w:author="Jomar Tigcal" w:date="2023-03-04T22:33:18Z">
        <w:r>
          <w:rPr>
            <w:rFonts w:ascii="Courier New" w:hAnsi="Courier New"/>
            <w:spacing w:val="-29"/>
            <w:sz w:val="18"/>
          </w:rPr>
          <w:delText xml:space="preserve"> </w:delText>
        </w:r>
      </w:del>
      <w:del w:id="6033" w:author="Jomar Tigcal" w:date="2023-03-04T22:33:18Z">
        <w:r>
          <w:rPr>
            <w:rFonts w:ascii="Courier New" w:hAnsi="Courier New"/>
            <w:sz w:val="18"/>
          </w:rPr>
          <w:delText>/&gt;</w:delText>
        </w:r>
      </w:del>
    </w:p>
    <w:p>
      <w:pPr>
        <w:pStyle w:val="Normal"/>
        <w:spacing w:before="6" w:after="0"/>
        <w:ind w:left="1709" w:hanging="0"/>
        <w:rPr>
          <w:rFonts w:ascii="Courier New" w:hAnsi="Courier New"/>
          <w:sz w:val="18"/>
          <w:del w:id="6036" w:author="Jomar Tigcal" w:date="2023-03-04T22:33:18Z"/>
        </w:rPr>
      </w:pPr>
      <w:del w:id="6035" w:author="Jomar Tigcal" w:date="2023-03-04T22:33:18Z">
        <w:r>
          <w:rPr>
            <w:rFonts w:ascii="Courier New" w:hAnsi="Courier New"/>
            <w:spacing w:val="-2"/>
            <w:sz w:val="18"/>
          </w:rPr>
          <w:delText>&lt;/ConstraintSet&gt;</w:delText>
        </w:r>
      </w:del>
    </w:p>
    <w:p>
      <w:pPr>
        <w:sectPr>
          <w:headerReference w:type="even" r:id="rId630"/>
          <w:headerReference w:type="default" r:id="rId631"/>
          <w:type w:val="nextPage"/>
          <w:pgSz w:w="10800" w:h="13320"/>
          <w:pgMar w:left="940" w:right="920" w:gutter="0" w:header="695" w:top="1120" w:footer="0" w:bottom="280"/>
          <w:pgNumType w:fmt="decimal"/>
          <w:formProt w:val="false"/>
          <w:textDirection w:val="lrTb"/>
          <w:docGrid w:type="default" w:linePitch="100" w:charSpace="4096"/>
        </w:sectPr>
        <w:pStyle w:val="ListParagraph"/>
        <w:numPr>
          <w:ilvl w:val="1"/>
          <w:numId w:val="1"/>
        </w:numPr>
        <w:tabs>
          <w:tab w:val="clear" w:pos="720"/>
          <w:tab w:val="left" w:pos="1274" w:leader="none"/>
        </w:tabs>
        <w:spacing w:before="152" w:after="0"/>
        <w:jc w:val="left"/>
        <w:rPr>
          <w:sz w:val="20"/>
          <w:del w:id="6057" w:author="Jomar Tigcal" w:date="2023-03-04T22:33:18Z"/>
        </w:rPr>
      </w:pPr>
      <w:del w:id="6037" w:author="Jomar Tigcal" w:date="2023-03-04T22:33:18Z">
        <w:r>
          <w:rPr>
            <w:sz w:val="20"/>
          </w:rPr>
          <w:delText>Next,</w:delText>
        </w:r>
      </w:del>
      <w:del w:id="6038" w:author="Jomar Tigcal" w:date="2023-03-04T22:33:18Z">
        <w:r>
          <w:rPr>
            <w:spacing w:val="-4"/>
            <w:sz w:val="20"/>
          </w:rPr>
          <w:delText xml:space="preserve"> </w:delText>
        </w:r>
      </w:del>
      <w:del w:id="6039" w:author="Jomar Tigcal" w:date="2023-03-04T22:33:18Z">
        <w:r>
          <w:rPr>
            <w:sz w:val="20"/>
          </w:rPr>
          <w:delText>let's</w:delText>
        </w:r>
      </w:del>
      <w:del w:id="6040" w:author="Jomar Tigcal" w:date="2023-03-04T22:33:18Z">
        <w:r>
          <w:rPr>
            <w:spacing w:val="-3"/>
            <w:sz w:val="20"/>
          </w:rPr>
          <w:delText xml:space="preserve"> </w:delText>
        </w:r>
      </w:del>
      <w:del w:id="6041" w:author="Jomar Tigcal" w:date="2023-03-04T22:33:18Z">
        <w:r>
          <w:rPr>
            <w:sz w:val="20"/>
          </w:rPr>
          <w:delText>add</w:delText>
        </w:r>
      </w:del>
      <w:del w:id="6042" w:author="Jomar Tigcal" w:date="2023-03-04T22:33:18Z">
        <w:r>
          <w:rPr>
            <w:spacing w:val="-2"/>
            <w:sz w:val="20"/>
          </w:rPr>
          <w:delText xml:space="preserve"> </w:delText>
        </w:r>
      </w:del>
      <w:del w:id="6043" w:author="Jomar Tigcal" w:date="2023-03-04T22:33:18Z">
        <w:r>
          <w:rPr>
            <w:rFonts w:ascii="Courier New" w:hAnsi="Courier New"/>
            <w:b/>
          </w:rPr>
          <w:delText>ConstraintSet</w:delText>
        </w:r>
      </w:del>
      <w:del w:id="6044" w:author="Jomar Tigcal" w:date="2023-03-04T22:33:18Z">
        <w:r>
          <w:rPr>
            <w:rFonts w:ascii="Courier New" w:hAnsi="Courier New"/>
            <w:b/>
            <w:spacing w:val="-80"/>
          </w:rPr>
          <w:delText xml:space="preserve"> </w:delText>
        </w:r>
      </w:del>
      <w:del w:id="6045" w:author="Jomar Tigcal" w:date="2023-03-04T22:33:18Z">
        <w:r>
          <w:rPr>
            <w:sz w:val="20"/>
          </w:rPr>
          <w:delText>for</w:delText>
        </w:r>
      </w:del>
      <w:del w:id="6046" w:author="Jomar Tigcal" w:date="2023-03-04T22:33:18Z">
        <w:r>
          <w:rPr>
            <w:spacing w:val="-2"/>
            <w:sz w:val="20"/>
          </w:rPr>
          <w:delText xml:space="preserve"> </w:delText>
        </w:r>
      </w:del>
      <w:del w:id="6047" w:author="Jomar Tigcal" w:date="2023-03-04T22:33:18Z">
        <w:r>
          <w:rPr>
            <w:sz w:val="20"/>
          </w:rPr>
          <w:delText>when</w:delText>
        </w:r>
      </w:del>
      <w:del w:id="6048" w:author="Jomar Tigcal" w:date="2023-03-04T22:33:18Z">
        <w:r>
          <w:rPr>
            <w:spacing w:val="-2"/>
            <w:sz w:val="20"/>
          </w:rPr>
          <w:delText xml:space="preserve"> </w:delText>
        </w:r>
      </w:del>
      <w:del w:id="6049" w:author="Jomar Tigcal" w:date="2023-03-04T22:33:18Z">
        <w:r>
          <w:rPr>
            <w:sz w:val="20"/>
          </w:rPr>
          <w:delText>the</w:delText>
        </w:r>
      </w:del>
      <w:del w:id="6050" w:author="Jomar Tigcal" w:date="2023-03-04T22:33:18Z">
        <w:r>
          <w:rPr>
            <w:spacing w:val="-2"/>
            <w:sz w:val="20"/>
          </w:rPr>
          <w:delText xml:space="preserve"> </w:delText>
        </w:r>
      </w:del>
      <w:del w:id="6051" w:author="Jomar Tigcal" w:date="2023-03-04T22:33:18Z">
        <w:r>
          <w:rPr>
            <w:sz w:val="20"/>
          </w:rPr>
          <w:delText>third</w:delText>
        </w:r>
      </w:del>
      <w:del w:id="6052" w:author="Jomar Tigcal" w:date="2023-03-04T22:33:18Z">
        <w:r>
          <w:rPr>
            <w:spacing w:val="-2"/>
            <w:sz w:val="20"/>
          </w:rPr>
          <w:delText xml:space="preserve"> </w:delText>
        </w:r>
      </w:del>
      <w:del w:id="6053" w:author="Jomar Tigcal" w:date="2023-03-04T22:33:18Z">
        <w:r>
          <w:rPr>
            <w:sz w:val="20"/>
          </w:rPr>
          <w:delText>password</w:delText>
        </w:r>
      </w:del>
      <w:del w:id="6054" w:author="Jomar Tigcal" w:date="2023-03-04T22:33:18Z">
        <w:r>
          <w:rPr>
            <w:spacing w:val="-2"/>
            <w:sz w:val="20"/>
          </w:rPr>
          <w:delText xml:space="preserve"> </w:delText>
        </w:r>
      </w:del>
      <w:del w:id="6055" w:author="Jomar Tigcal" w:date="2023-03-04T22:33:18Z">
        <w:r>
          <w:rPr>
            <w:sz w:val="20"/>
          </w:rPr>
          <w:delText>is</w:delText>
        </w:r>
      </w:del>
      <w:del w:id="6056" w:author="Jomar Tigcal" w:date="2023-03-04T22:33:18Z">
        <w:r>
          <w:rPr>
            <w:spacing w:val="-2"/>
            <w:sz w:val="20"/>
          </w:rPr>
          <w:delText xml:space="preserve"> selected:</w:delText>
        </w:r>
      </w:del>
    </w:p>
    <w:p>
      <w:pPr>
        <w:sectPr>
          <w:headerReference w:type="even" r:id="rId632"/>
          <w:headerReference w:type="default" r:id="rId633"/>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0" w:after="0"/>
        <w:rPr>
          <w:sz w:val="8"/>
          <w:del w:id="6059" w:author="Jomar Tigcal" w:date="2023-03-05T10:47:51Z"/>
        </w:rPr>
      </w:pPr>
      <w:del w:id="6058" w:author="Jomar Tigcal" w:date="2023-03-05T10:47:51Z">
        <w:r>
          <w:rPr>
            <w:sz w:val="8"/>
          </w:rPr>
        </w:r>
      </w:del>
    </w:p>
    <w:p>
      <w:pPr>
        <w:pStyle w:val="TextBody"/>
        <w:spacing w:before="132" w:after="0"/>
        <w:ind w:left="1421" w:hanging="0"/>
        <w:rPr>
          <w:rFonts w:ascii="Courier New" w:hAnsi="Courier New"/>
          <w:sz w:val="18"/>
          <w:del w:id="6062" w:author="Jomar Tigcal" w:date="2023-03-04T22:33:18Z"/>
        </w:rPr>
      </w:pPr>
      <w:del w:id="6060" w:author="Jomar Tigcal" w:date="2023-03-04T22:33:18Z">
        <w:r>
          <mc:AlternateContent>
            <mc:Choice Requires="wpg">
              <w:drawing>
                <wp:anchor behindDoc="1" distT="635" distB="0" distL="0" distR="635" simplePos="0" locked="0" layoutInCell="0" allowOverlap="1" relativeHeight="2072" wp14:anchorId="5E96E1D3">
                  <wp:simplePos x="0" y="0"/>
                  <wp:positionH relativeFrom="page">
                    <wp:posOffset>0</wp:posOffset>
                  </wp:positionH>
                  <wp:positionV relativeFrom="paragraph">
                    <wp:posOffset>635</wp:posOffset>
                  </wp:positionV>
                  <wp:extent cx="5074920" cy="4841875"/>
                  <wp:effectExtent l="0" t="635" r="635" b="0"/>
                  <wp:wrapNone/>
                  <wp:docPr id="2199" name="docshapegroup 65"/>
                  <a:graphic xmlns:a="http://schemas.openxmlformats.org/drawingml/2006/main">
                    <a:graphicData uri="http://schemas.microsoft.com/office/word/2010/wordprocessingGroup">
                      <wpg:wgp>
                        <wpg:cNvGrpSpPr/>
                        <wpg:grpSpPr>
                          <a:xfrm>
                            <a:off x="0" y="0"/>
                            <a:ext cx="5074920" cy="4842000"/>
                            <a:chOff x="0" y="0"/>
                            <a:chExt cx="5074920" cy="4842000"/>
                          </a:xfrm>
                        </wpg:grpSpPr>
                        <wps:wsp>
                          <wps:cNvSpPr/>
                          <wps:spPr>
                            <a:xfrm>
                              <a:off x="0" y="6480"/>
                              <a:ext cx="5074920" cy="4829040"/>
                            </a:xfrm>
                            <a:prstGeom prst="rect">
                              <a:avLst/>
                            </a:prstGeom>
                            <a:solidFill>
                              <a:srgbClr val="f6f6f6"/>
                            </a:solidFill>
                            <a:ln w="0">
                              <a:noFill/>
                            </a:ln>
                          </wps:spPr>
                          <wps:style>
                            <a:lnRef idx="0"/>
                            <a:fillRef idx="0"/>
                            <a:effectRef idx="0"/>
                            <a:fontRef idx="minor"/>
                          </wps:style>
                          <wps:bodyPr/>
                        </wps:wsp>
                        <wps:wsp>
                          <wps:cNvSpPr/>
                          <wps:spPr>
                            <a:xfrm>
                              <a:off x="0" y="0"/>
                              <a:ext cx="5074920" cy="4842000"/>
                            </a:xfrm>
                            <a:custGeom>
                              <a:avLst/>
                              <a:gdLst>
                                <a:gd name="textAreaLeft" fmla="*/ 0 w 2877120"/>
                                <a:gd name="textAreaRight" fmla="*/ 2879280 w 2877120"/>
                                <a:gd name="textAreaTop" fmla="*/ 0 h 2745000"/>
                                <a:gd name="textAreaBottom" fmla="*/ 2747160 h 2745000"/>
                              </a:gdLst>
                              <a:ahLst/>
                              <a:rect l="textAreaLeft" t="textAreaTop" r="textAreaRight" b="textAreaBottom"/>
                              <a:pathLst>
                                <a:path w="7992" h="7625">
                                  <a:moveTo>
                                    <a:pt x="7992" y="7604"/>
                                  </a:moveTo>
                                  <a:lnTo>
                                    <a:pt x="0" y="7604"/>
                                  </a:lnTo>
                                  <a:lnTo>
                                    <a:pt x="0" y="7624"/>
                                  </a:lnTo>
                                  <a:lnTo>
                                    <a:pt x="7992" y="7624"/>
                                  </a:lnTo>
                                  <a:lnTo>
                                    <a:pt x="7992" y="760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g:wgp>
                    </a:graphicData>
                  </a:graphic>
                </wp:anchor>
              </w:drawing>
            </mc:Choice>
            <mc:Fallback>
              <w:pict>
                <v:group id="shape_0" alt="docshapegroup 65" style="position:absolute;margin-left:0pt;margin-top:0.05pt;width:399.6pt;height:381.25pt" coordorigin="0,1" coordsize="7992,7625">
                  <v:rect id="shape_0" path="m0,0l-2147483645,0l-2147483645,-2147483646l0,-2147483646xe" fillcolor="#f6f6f6" stroked="f" o:allowincell="f" style="position:absolute;left:0;top:11;width:7991;height:7604;mso-wrap-style:none;v-text-anchor:middle;mso-position-horizontal-relative:page">
                    <v:fill o:detectmouseclick="t" type="solid" color2="#090909"/>
                    <v:stroke color="#3465a4" joinstyle="round" endcap="flat"/>
                    <w10:wrap type="none"/>
                  </v:rect>
                </v:group>
              </w:pict>
            </mc:Fallback>
          </mc:AlternateContent>
        </w:r>
      </w:del>
      <w:del w:id="6061" w:author="Jomar Tigcal" w:date="2023-03-04T22:33:18Z">
        <w:r>
          <w:rPr>
            <w:rFonts w:ascii="Courier New" w:hAnsi="Courier New"/>
            <w:spacing w:val="-2"/>
            <w:sz w:val="18"/>
          </w:rPr>
          <w:delText>&lt;Constraint</w:delText>
        </w:r>
      </w:del>
    </w:p>
    <w:p>
      <w:pPr>
        <w:pStyle w:val="Normal"/>
        <w:spacing w:lineRule="auto" w:line="324" w:before="76" w:after="0"/>
        <w:ind w:left="1853" w:right="1684" w:hanging="0"/>
        <w:rPr>
          <w:rFonts w:ascii="Courier New" w:hAnsi="Courier New"/>
          <w:sz w:val="18"/>
          <w:del w:id="6065" w:author="Jomar Tigcal" w:date="2023-03-04T22:33:18Z"/>
        </w:rPr>
      </w:pPr>
      <w:del w:id="6063" w:author="Jomar Tigcal" w:date="2023-03-04T22:33:18Z">
        <w:r>
          <w:rPr>
            <w:rFonts w:ascii="Courier New" w:hAnsi="Courier New"/>
            <w:spacing w:val="-2"/>
            <w:sz w:val="18"/>
          </w:rPr>
          <w:delText xml:space="preserve">android:id="@id/password1_text" android:layout_width="wrap_content" android:layout_height="wrap_content" android:visibility="invisible" app:layout_constraintStart_toStartOf="parent" app:layout_constraintTop_toTopOf="parent" </w:delText>
        </w:r>
      </w:del>
      <w:del w:id="6064" w:author="Jomar Tigcal" w:date="2023-03-04T22:33:18Z">
        <w:r>
          <w:rPr>
            <w:rFonts w:ascii="Courier New" w:hAnsi="Courier New"/>
            <w:sz w:val="18"/>
          </w:rPr>
          <w:delText>tools:visibility="visible" /&gt;</w:delText>
        </w:r>
      </w:del>
    </w:p>
    <w:p>
      <w:pPr>
        <w:pStyle w:val="Normal"/>
        <w:spacing w:before="4" w:after="0"/>
        <w:ind w:left="1421" w:hanging="0"/>
        <w:rPr>
          <w:rFonts w:ascii="Courier New" w:hAnsi="Courier New"/>
          <w:sz w:val="18"/>
          <w:del w:id="6067" w:author="Jomar Tigcal" w:date="2023-03-04T22:33:18Z"/>
        </w:rPr>
      </w:pPr>
      <w:del w:id="6066" w:author="Jomar Tigcal" w:date="2023-03-04T22:33:18Z">
        <w:r>
          <w:rPr>
            <w:rFonts w:ascii="Courier New" w:hAnsi="Courier New"/>
            <w:spacing w:val="-2"/>
            <w:sz w:val="18"/>
          </w:rPr>
          <w:delText>&lt;Constraint</w:delText>
        </w:r>
      </w:del>
    </w:p>
    <w:p>
      <w:pPr>
        <w:pStyle w:val="Normal"/>
        <w:spacing w:lineRule="auto" w:line="324" w:before="77" w:after="0"/>
        <w:ind w:left="1853" w:right="1684" w:hanging="0"/>
        <w:rPr>
          <w:rFonts w:ascii="Courier New" w:hAnsi="Courier New"/>
          <w:sz w:val="18"/>
          <w:del w:id="6070" w:author="Jomar Tigcal" w:date="2023-03-04T22:33:18Z"/>
        </w:rPr>
      </w:pPr>
      <w:del w:id="6068" w:author="Jomar Tigcal" w:date="2023-03-04T22:33:18Z">
        <w:r>
          <w:rPr>
            <w:rFonts w:ascii="Courier New" w:hAnsi="Courier New"/>
            <w:spacing w:val="-2"/>
            <w:sz w:val="18"/>
          </w:rPr>
          <w:delText xml:space="preserve">android:id="@id/password2_text" android:layout_width="wrap_content" android:layout_height="wrap_content" android:visibility="invisible" app:layout_constraintBottom_toBottomOf="parent" app:layout_constraintEnd_toEndOf="parent" app:layout_constraintTop_toTopOf="parent" </w:delText>
        </w:r>
      </w:del>
      <w:del w:id="6069" w:author="Jomar Tigcal" w:date="2023-03-04T22:33:18Z">
        <w:r>
          <w:rPr>
            <w:rFonts w:ascii="Courier New" w:hAnsi="Courier New"/>
            <w:sz w:val="18"/>
          </w:rPr>
          <w:delText>tools:visibility="visible" /&gt;</w:delText>
        </w:r>
      </w:del>
    </w:p>
    <w:p>
      <w:pPr>
        <w:pStyle w:val="Normal"/>
        <w:spacing w:before="5" w:after="0"/>
        <w:ind w:left="1421" w:hanging="0"/>
        <w:rPr>
          <w:rFonts w:ascii="Courier New" w:hAnsi="Courier New"/>
          <w:sz w:val="18"/>
          <w:del w:id="6072" w:author="Jomar Tigcal" w:date="2023-03-04T22:33:18Z"/>
        </w:rPr>
      </w:pPr>
      <w:del w:id="6071" w:author="Jomar Tigcal" w:date="2023-03-04T22:33:18Z">
        <w:r>
          <w:rPr>
            <w:rFonts w:ascii="Courier New" w:hAnsi="Courier New"/>
            <w:spacing w:val="-2"/>
            <w:sz w:val="18"/>
          </w:rPr>
          <w:delText>&lt;Constraint</w:delText>
        </w:r>
      </w:del>
    </w:p>
    <w:p>
      <w:pPr>
        <w:pStyle w:val="Normal"/>
        <w:spacing w:lineRule="auto" w:line="324" w:before="76" w:after="0"/>
        <w:ind w:left="1853" w:right="1098" w:hanging="0"/>
        <w:rPr>
          <w:rFonts w:ascii="Courier New" w:hAnsi="Courier New"/>
          <w:sz w:val="18"/>
          <w:del w:id="6077" w:author="Jomar Tigcal" w:date="2023-03-04T22:33:18Z"/>
        </w:rPr>
      </w:pPr>
      <w:del w:id="6073" w:author="Jomar Tigcal" w:date="2023-03-04T22:33:18Z">
        <w:r>
          <w:rPr>
            <w:rFonts w:ascii="Courier New" w:hAnsi="Courier New"/>
            <w:spacing w:val="-2"/>
            <w:sz w:val="18"/>
          </w:rPr>
          <w:delText xml:space="preserve">android:id="@+id/button" android:layout_width="wrap_content" android:layout_height="wrap_content" android:layout_marginBottom="60dp" android:visibility="visible" app:layout_constraintBottom_toBottomOf="parent" app:layout_constraintEnd_toEndOf="parent" </w:delText>
        </w:r>
      </w:del>
      <w:del w:id="6074" w:author="Jomar Tigcal" w:date="2023-03-04T22:33:18Z">
        <w:r>
          <w:rPr>
            <w:rFonts w:ascii="Courier New" w:hAnsi="Courier New"/>
            <w:sz w:val="18"/>
          </w:rPr>
          <w:delText>app:layout_constraintStart_toStartOf="parent"</w:delText>
        </w:r>
      </w:del>
      <w:del w:id="6075" w:author="Jomar Tigcal" w:date="2023-03-04T22:33:18Z">
        <w:r>
          <w:rPr>
            <w:rFonts w:ascii="Courier New" w:hAnsi="Courier New"/>
            <w:spacing w:val="-29"/>
            <w:sz w:val="18"/>
          </w:rPr>
          <w:delText xml:space="preserve"> </w:delText>
        </w:r>
      </w:del>
      <w:del w:id="6076" w:author="Jomar Tigcal" w:date="2023-03-04T22:33:18Z">
        <w:r>
          <w:rPr>
            <w:rFonts w:ascii="Courier New" w:hAnsi="Courier New"/>
            <w:sz w:val="18"/>
          </w:rPr>
          <w:delText>/&gt;</w:delText>
        </w:r>
      </w:del>
    </w:p>
    <w:p>
      <w:pPr>
        <w:pStyle w:val="Normal"/>
        <w:spacing w:before="5" w:after="0"/>
        <w:ind w:left="989" w:hanging="0"/>
        <w:rPr>
          <w:rFonts w:ascii="Courier New" w:hAnsi="Courier New"/>
          <w:sz w:val="18"/>
          <w:del w:id="6079" w:author="Jomar Tigcal" w:date="2023-03-04T22:33:18Z"/>
        </w:rPr>
      </w:pPr>
      <w:del w:id="6078" w:author="Jomar Tigcal" w:date="2023-03-04T22:33:18Z">
        <w:r>
          <w:rPr>
            <w:rFonts w:ascii="Courier New" w:hAnsi="Courier New"/>
            <w:spacing w:val="-2"/>
            <w:sz w:val="18"/>
          </w:rPr>
          <w:delText>&lt;/ConstraintSet&gt;</w:delText>
        </w:r>
      </w:del>
    </w:p>
    <w:p>
      <w:pPr>
        <w:sectPr>
          <w:headerReference w:type="even" r:id="rId634"/>
          <w:headerReference w:type="default" r:id="rId635"/>
          <w:type w:val="nextPage"/>
          <w:pgSz w:w="10800" w:h="13320"/>
          <w:pgMar w:left="940" w:right="920" w:gutter="0" w:header="695" w:top="1120" w:footer="0" w:bottom="280"/>
          <w:pgNumType w:fmt="decimal"/>
          <w:formProt w:val="false"/>
          <w:textDirection w:val="lrTb"/>
          <w:docGrid w:type="default" w:linePitch="100" w:charSpace="4096"/>
        </w:sectPr>
        <w:pStyle w:val="ListParagraph"/>
        <w:numPr>
          <w:ilvl w:val="1"/>
          <w:numId w:val="1"/>
        </w:numPr>
        <w:tabs>
          <w:tab w:val="clear" w:pos="720"/>
          <w:tab w:val="left" w:pos="554" w:leader="none"/>
        </w:tabs>
        <w:spacing w:before="152" w:after="0"/>
        <w:ind w:left="554" w:hanging="360"/>
        <w:jc w:val="left"/>
        <w:rPr>
          <w:sz w:val="20"/>
          <w:del w:id="6096" w:author="Jomar Tigcal" w:date="2023-03-04T22:33:18Z"/>
        </w:rPr>
      </w:pPr>
      <w:del w:id="6080" w:author="Jomar Tigcal" w:date="2023-03-04T22:33:18Z">
        <w:r>
          <w:rPr>
            <w:sz w:val="20"/>
          </w:rPr>
          <w:delText>Finally,</w:delText>
        </w:r>
      </w:del>
      <w:del w:id="6081" w:author="Jomar Tigcal" w:date="2023-03-04T22:33:18Z">
        <w:r>
          <w:rPr>
            <w:spacing w:val="-6"/>
            <w:sz w:val="20"/>
          </w:rPr>
          <w:delText xml:space="preserve"> </w:delText>
        </w:r>
      </w:del>
      <w:del w:id="6082" w:author="Jomar Tigcal" w:date="2023-03-04T22:33:18Z">
        <w:r>
          <w:rPr>
            <w:sz w:val="20"/>
          </w:rPr>
          <w:delText>add</w:delText>
        </w:r>
      </w:del>
      <w:del w:id="6083" w:author="Jomar Tigcal" w:date="2023-03-04T22:33:18Z">
        <w:r>
          <w:rPr>
            <w:spacing w:val="-2"/>
            <w:sz w:val="20"/>
          </w:rPr>
          <w:delText xml:space="preserve"> </w:delText>
        </w:r>
      </w:del>
      <w:del w:id="6084" w:author="Jomar Tigcal" w:date="2023-03-04T22:33:18Z">
        <w:r>
          <w:rPr>
            <w:rFonts w:ascii="Courier New" w:hAnsi="Courier New"/>
            <w:b/>
          </w:rPr>
          <w:delText>Transition</w:delText>
        </w:r>
      </w:del>
      <w:del w:id="6085" w:author="Jomar Tigcal" w:date="2023-03-04T22:33:18Z">
        <w:r>
          <w:rPr>
            <w:rFonts w:ascii="Courier New" w:hAnsi="Courier New"/>
            <w:b/>
            <w:spacing w:val="-80"/>
          </w:rPr>
          <w:delText xml:space="preserve"> </w:delText>
        </w:r>
      </w:del>
      <w:del w:id="6086" w:author="Jomar Tigcal" w:date="2023-03-04T22:33:18Z">
        <w:r>
          <w:rPr>
            <w:sz w:val="20"/>
          </w:rPr>
          <w:delText>for</w:delText>
        </w:r>
      </w:del>
      <w:del w:id="6087" w:author="Jomar Tigcal" w:date="2023-03-04T22:33:18Z">
        <w:r>
          <w:rPr>
            <w:spacing w:val="-3"/>
            <w:sz w:val="20"/>
          </w:rPr>
          <w:delText xml:space="preserve"> </w:delText>
        </w:r>
      </w:del>
      <w:del w:id="6088" w:author="Jomar Tigcal" w:date="2023-03-04T22:33:18Z">
        <w:r>
          <w:rPr>
            <w:sz w:val="20"/>
          </w:rPr>
          <w:delText>when</w:delText>
        </w:r>
      </w:del>
      <w:del w:id="6089" w:author="Jomar Tigcal" w:date="2023-03-04T22:33:18Z">
        <w:r>
          <w:rPr>
            <w:spacing w:val="-3"/>
            <w:sz w:val="20"/>
          </w:rPr>
          <w:delText xml:space="preserve"> </w:delText>
        </w:r>
      </w:del>
      <w:del w:id="6090" w:author="Jomar Tigcal" w:date="2023-03-04T22:33:18Z">
        <w:r>
          <w:rPr>
            <w:sz w:val="20"/>
          </w:rPr>
          <w:delText>each</w:delText>
        </w:r>
      </w:del>
      <w:del w:id="6091" w:author="Jomar Tigcal" w:date="2023-03-04T22:33:18Z">
        <w:r>
          <w:rPr>
            <w:spacing w:val="-2"/>
            <w:sz w:val="20"/>
          </w:rPr>
          <w:delText xml:space="preserve"> </w:delText>
        </w:r>
      </w:del>
      <w:del w:id="6092" w:author="Jomar Tigcal" w:date="2023-03-04T22:33:18Z">
        <w:r>
          <w:rPr>
            <w:sz w:val="20"/>
          </w:rPr>
          <w:delText>password</w:delText>
        </w:r>
      </w:del>
      <w:del w:id="6093" w:author="Jomar Tigcal" w:date="2023-03-04T22:33:18Z">
        <w:r>
          <w:rPr>
            <w:spacing w:val="-3"/>
            <w:sz w:val="20"/>
          </w:rPr>
          <w:delText xml:space="preserve"> </w:delText>
        </w:r>
      </w:del>
      <w:del w:id="6094" w:author="Jomar Tigcal" w:date="2023-03-04T22:33:18Z">
        <w:r>
          <w:rPr>
            <w:sz w:val="20"/>
          </w:rPr>
          <w:delText>is</w:delText>
        </w:r>
      </w:del>
      <w:del w:id="6095" w:author="Jomar Tigcal" w:date="2023-03-04T22:33:18Z">
        <w:r>
          <w:rPr>
            <w:spacing w:val="-2"/>
            <w:sz w:val="20"/>
          </w:rPr>
          <w:delText xml:space="preserve"> selected:</w:delText>
        </w:r>
      </w:del>
    </w:p>
    <w:p>
      <w:pPr>
        <w:sectPr>
          <w:headerReference w:type="even" r:id="rId636"/>
          <w:headerReference w:type="default" r:id="rId637"/>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1" w:after="0"/>
        <w:rPr>
          <w:sz w:val="8"/>
          <w:del w:id="6098" w:author="Jomar Tigcal" w:date="2023-03-05T10:47:52Z"/>
        </w:rPr>
      </w:pPr>
      <w:del w:id="6097" w:author="Jomar Tigcal" w:date="2023-03-05T10:47:52Z">
        <w:r>
          <w:rPr>
            <w:sz w:val="8"/>
          </w:rPr>
        </w:r>
      </w:del>
    </w:p>
    <w:p>
      <w:pPr>
        <w:pStyle w:val="TextBody"/>
        <w:spacing w:before="3" w:after="0"/>
        <w:rPr>
          <w:sz w:val="5"/>
          <w:del w:id="6100" w:author="Jomar Tigcal" w:date="2023-03-04T22:33:18Z"/>
        </w:rPr>
      </w:pPr>
      <w:del w:id="6099" w:author="Jomar Tigcal" w:date="2023-03-04T22:33:18Z">
        <w:r>
          <w:rPr>
            <w:sz w:val="5"/>
          </w:rPr>
        </w:r>
      </w:del>
    </w:p>
    <w:p>
      <w:pPr>
        <w:pStyle w:val="TextBody"/>
        <w:ind w:left="824" w:hanging="0"/>
        <w:rPr>
          <w:b w:val="false"/>
          <w:b w:val="false"/>
          <w:bCs w:val="false"/>
          <w:spacing w:val="-2"/>
          <w:sz w:val="20"/>
          <w:del w:id="6102" w:author="Jomar Tigcal" w:date="2023-03-05T10:47:54Z"/>
        </w:rPr>
      </w:pPr>
      <w:del w:id="6101" w:author="Jomar Tigcal" w:date="2023-03-05T10:47:54Z">
        <w:r>
          <w:rPr>
            <w:b w:val="false"/>
            <w:bCs w:val="false"/>
            <w:spacing w:val="-2"/>
            <w:sz w:val="20"/>
          </w:rPr>
        </w:r>
      </w:del>
    </w:p>
    <w:p>
      <w:pPr>
        <w:pStyle w:val="TextBody"/>
        <w:numPr>
          <w:ilvl w:val="1"/>
          <w:numId w:val="1"/>
        </w:numPr>
        <w:tabs>
          <w:tab w:val="clear" w:pos="720"/>
          <w:tab w:val="left" w:pos="1274" w:leader="none"/>
        </w:tabs>
        <w:spacing w:lineRule="auto" w:line="240" w:before="37" w:after="0"/>
        <w:ind w:left="1274" w:right="302" w:hanging="360"/>
        <w:jc w:val="left"/>
        <w:rPr>
          <w:sz w:val="20"/>
          <w:del w:id="6134" w:author="Jomar Tigcal" w:date="2023-03-04T22:33:18Z"/>
        </w:rPr>
      </w:pPr>
      <w:del w:id="6103" w:author="Jomar Tigcal" w:date="2023-03-04T22:33:18Z">
        <w:r>
          <w:rPr>
            <w:sz w:val="20"/>
          </w:rPr>
          <w:delText>Run</w:delText>
        </w:r>
      </w:del>
      <w:del w:id="6104" w:author="Jomar Tigcal" w:date="2023-03-04T22:33:18Z">
        <w:r>
          <w:rPr>
            <w:spacing w:val="-8"/>
            <w:sz w:val="20"/>
          </w:rPr>
          <w:delText xml:space="preserve"> </w:delText>
        </w:r>
      </w:del>
      <w:del w:id="6105" w:author="Jomar Tigcal" w:date="2023-03-04T22:33:18Z">
        <w:r>
          <w:rPr>
            <w:sz w:val="20"/>
          </w:rPr>
          <w:delText>the</w:delText>
        </w:r>
      </w:del>
      <w:del w:id="6106" w:author="Jomar Tigcal" w:date="2023-03-04T22:33:18Z">
        <w:r>
          <w:rPr>
            <w:spacing w:val="-3"/>
            <w:sz w:val="20"/>
          </w:rPr>
          <w:delText xml:space="preserve"> </w:delText>
        </w:r>
      </w:del>
      <w:del w:id="6107" w:author="Jomar Tigcal" w:date="2023-03-04T22:33:18Z">
        <w:r>
          <w:rPr>
            <w:sz w:val="20"/>
          </w:rPr>
          <w:delText>application</w:delText>
        </w:r>
      </w:del>
      <w:del w:id="6108" w:author="Jomar Tigcal" w:date="2023-03-04T22:33:18Z">
        <w:r>
          <w:rPr>
            <w:spacing w:val="-4"/>
            <w:sz w:val="20"/>
          </w:rPr>
          <w:delText xml:space="preserve"> </w:delText>
        </w:r>
      </w:del>
      <w:del w:id="6109" w:author="Jomar Tigcal" w:date="2023-03-04T22:33:18Z">
        <w:r>
          <w:rPr>
            <w:sz w:val="20"/>
          </w:rPr>
          <w:delText>by</w:delText>
        </w:r>
      </w:del>
      <w:del w:id="6110" w:author="Jomar Tigcal" w:date="2023-03-04T22:33:18Z">
        <w:r>
          <w:rPr>
            <w:spacing w:val="-3"/>
            <w:sz w:val="20"/>
          </w:rPr>
          <w:delText xml:space="preserve"> </w:delText>
        </w:r>
      </w:del>
      <w:del w:id="6111" w:author="Jomar Tigcal" w:date="2023-03-04T22:33:18Z">
        <w:r>
          <w:rPr>
            <w:sz w:val="20"/>
          </w:rPr>
          <w:delText>going</w:delText>
        </w:r>
      </w:del>
      <w:del w:id="6112" w:author="Jomar Tigcal" w:date="2023-03-04T22:33:18Z">
        <w:r>
          <w:rPr>
            <w:spacing w:val="-3"/>
            <w:sz w:val="20"/>
          </w:rPr>
          <w:delText xml:space="preserve"> </w:delText>
        </w:r>
      </w:del>
      <w:del w:id="6113" w:author="Jomar Tigcal" w:date="2023-03-04T22:33:18Z">
        <w:r>
          <w:rPr>
            <w:sz w:val="20"/>
          </w:rPr>
          <w:delText>to</w:delText>
        </w:r>
      </w:del>
      <w:del w:id="6114" w:author="Jomar Tigcal" w:date="2023-03-04T22:33:18Z">
        <w:r>
          <w:rPr>
            <w:spacing w:val="-3"/>
            <w:sz w:val="20"/>
          </w:rPr>
          <w:delText xml:space="preserve"> </w:delText>
        </w:r>
      </w:del>
      <w:del w:id="6115" w:author="Jomar Tigcal" w:date="2023-03-04T22:33:18Z">
        <w:r>
          <w:rPr>
            <w:sz w:val="20"/>
          </w:rPr>
          <w:delText>the</w:delText>
        </w:r>
      </w:del>
      <w:del w:id="6116" w:author="Jomar Tigcal" w:date="2023-03-04T22:33:18Z">
        <w:r>
          <w:rPr>
            <w:spacing w:val="-3"/>
            <w:sz w:val="20"/>
          </w:rPr>
          <w:delText xml:space="preserve"> </w:delText>
        </w:r>
      </w:del>
      <w:del w:id="6117" w:author="Jomar Tigcal" w:date="2023-03-04T22:33:18Z">
        <w:r>
          <w:rPr>
            <w:rFonts w:ascii="Courier New" w:hAnsi="Courier New"/>
            <w:b/>
          </w:rPr>
          <w:delText>Run</w:delText>
        </w:r>
      </w:del>
      <w:del w:id="6118" w:author="Jomar Tigcal" w:date="2023-03-04T22:33:18Z">
        <w:r>
          <w:rPr>
            <w:rFonts w:ascii="Courier New" w:hAnsi="Courier New"/>
            <w:b/>
            <w:spacing w:val="-80"/>
          </w:rPr>
          <w:delText xml:space="preserve"> </w:delText>
        </w:r>
      </w:del>
      <w:del w:id="6119" w:author="Jomar Tigcal" w:date="2023-03-04T22:33:18Z">
        <w:r>
          <w:rPr>
            <w:sz w:val="20"/>
          </w:rPr>
          <w:delText>menu</w:delText>
        </w:r>
      </w:del>
      <w:del w:id="6120" w:author="Jomar Tigcal" w:date="2023-03-04T22:33:18Z">
        <w:r>
          <w:rPr>
            <w:spacing w:val="-4"/>
            <w:sz w:val="20"/>
          </w:rPr>
          <w:delText xml:space="preserve"> </w:delText>
        </w:r>
      </w:del>
      <w:del w:id="6121" w:author="Jomar Tigcal" w:date="2023-03-04T22:33:18Z">
        <w:r>
          <w:rPr>
            <w:sz w:val="20"/>
          </w:rPr>
          <w:delText>and</w:delText>
        </w:r>
      </w:del>
      <w:del w:id="6122" w:author="Jomar Tigcal" w:date="2023-03-04T22:33:18Z">
        <w:r>
          <w:rPr>
            <w:spacing w:val="-4"/>
            <w:sz w:val="20"/>
          </w:rPr>
          <w:delText xml:space="preserve"> </w:delText>
        </w:r>
      </w:del>
      <w:del w:id="6123" w:author="Jomar Tigcal" w:date="2023-03-04T22:33:18Z">
        <w:r>
          <w:rPr>
            <w:sz w:val="20"/>
          </w:rPr>
          <w:delText>clicking</w:delText>
        </w:r>
      </w:del>
      <w:del w:id="6124" w:author="Jomar Tigcal" w:date="2023-03-04T22:33:18Z">
        <w:r>
          <w:rPr>
            <w:spacing w:val="-3"/>
            <w:sz w:val="20"/>
          </w:rPr>
          <w:delText xml:space="preserve"> </w:delText>
        </w:r>
      </w:del>
      <w:del w:id="6125" w:author="Jomar Tigcal" w:date="2023-03-04T22:33:18Z">
        <w:r>
          <w:rPr>
            <w:sz w:val="20"/>
          </w:rPr>
          <w:delText>the</w:delText>
        </w:r>
      </w:del>
      <w:del w:id="6126" w:author="Jomar Tigcal" w:date="2023-03-04T22:33:18Z">
        <w:r>
          <w:rPr>
            <w:spacing w:val="-3"/>
            <w:sz w:val="20"/>
          </w:rPr>
          <w:delText xml:space="preserve"> </w:delText>
        </w:r>
      </w:del>
      <w:del w:id="6127" w:author="Jomar Tigcal" w:date="2023-03-04T22:33:18Z">
        <w:r>
          <w:rPr>
            <w:rFonts w:ascii="Courier New" w:hAnsi="Courier New"/>
            <w:b/>
          </w:rPr>
          <w:delText>Run</w:delText>
        </w:r>
      </w:del>
      <w:del w:id="6128" w:author="Jomar Tigcal" w:date="2023-03-04T22:33:18Z">
        <w:r>
          <w:rPr>
            <w:rFonts w:ascii="Courier New" w:hAnsi="Courier New"/>
            <w:b/>
            <w:spacing w:val="-7"/>
          </w:rPr>
          <w:delText xml:space="preserve"> </w:delText>
        </w:r>
      </w:del>
      <w:del w:id="6129" w:author="Jomar Tigcal" w:date="2023-03-04T22:33:18Z">
        <w:r>
          <w:rPr>
            <w:rFonts w:ascii="Courier New" w:hAnsi="Courier New"/>
            <w:b/>
          </w:rPr>
          <w:delText>app</w:delText>
        </w:r>
      </w:del>
      <w:del w:id="6130" w:author="Jomar Tigcal" w:date="2023-03-04T22:33:18Z">
        <w:r>
          <w:rPr>
            <w:rFonts w:ascii="Courier New" w:hAnsi="Courier New"/>
            <w:b/>
            <w:spacing w:val="-80"/>
          </w:rPr>
          <w:delText xml:space="preserve"> </w:delText>
        </w:r>
      </w:del>
      <w:del w:id="6131" w:author="Jomar Tigcal" w:date="2023-03-04T22:33:18Z">
        <w:r>
          <w:rPr>
            <w:sz w:val="20"/>
          </w:rPr>
          <w:delText xml:space="preserve">menu item. Note the transition between the input and output screen. When the Android UI is opening </w:delText>
        </w:r>
      </w:del>
      <w:del w:id="6132" w:author="Jomar Tigcal" w:date="2023-03-04T22:33:18Z">
        <w:r>
          <w:rPr>
            <w:rFonts w:ascii="Courier New" w:hAnsi="Courier New"/>
            <w:b/>
          </w:rPr>
          <w:delText>OutputActivity</w:delText>
        </w:r>
      </w:del>
      <w:del w:id="6133" w:author="Jomar Tigcal" w:date="2023-03-04T22:33:18Z">
        <w:r>
          <w:rPr>
            <w:sz w:val="20"/>
          </w:rPr>
          <w:delText>, you will notice that the views are sliding right, and while closing, the views fade out.</w:delText>
        </w:r>
      </w:del>
    </w:p>
    <w:p>
      <w:pPr>
        <w:pStyle w:val="ListParagraph"/>
        <w:numPr>
          <w:ilvl w:val="1"/>
          <w:numId w:val="1"/>
        </w:numPr>
        <w:tabs>
          <w:tab w:val="clear" w:pos="720"/>
          <w:tab w:val="left" w:pos="1274" w:leader="none"/>
        </w:tabs>
        <w:spacing w:before="145" w:after="0"/>
        <w:jc w:val="left"/>
        <w:rPr>
          <w:sz w:val="20"/>
          <w:del w:id="6158" w:author="Jomar Tigcal" w:date="2023-03-04T22:33:18Z"/>
        </w:rPr>
      </w:pPr>
      <w:del w:id="6135" w:author="Jomar Tigcal" w:date="2023-03-04T22:33:18Z">
        <w:r>
          <w:rPr>
            <w:sz w:val="20"/>
          </w:rPr>
          <w:delText>Input</w:delText>
        </w:r>
      </w:del>
      <w:del w:id="6136" w:author="Jomar Tigcal" w:date="2023-03-04T22:33:18Z">
        <w:r>
          <w:rPr>
            <w:spacing w:val="-5"/>
            <w:sz w:val="20"/>
          </w:rPr>
          <w:delText xml:space="preserve"> </w:delText>
        </w:r>
      </w:del>
      <w:del w:id="6137" w:author="Jomar Tigcal" w:date="2023-03-04T22:33:18Z">
        <w:r>
          <w:rPr>
            <w:sz w:val="20"/>
          </w:rPr>
          <w:delText>a</w:delText>
        </w:r>
      </w:del>
      <w:del w:id="6138" w:author="Jomar Tigcal" w:date="2023-03-04T22:33:18Z">
        <w:r>
          <w:rPr>
            <w:spacing w:val="-3"/>
            <w:sz w:val="20"/>
          </w:rPr>
          <w:delText xml:space="preserve"> </w:delText>
        </w:r>
      </w:del>
      <w:del w:id="6139" w:author="Jomar Tigcal" w:date="2023-03-04T22:33:18Z">
        <w:r>
          <w:rPr>
            <w:sz w:val="20"/>
          </w:rPr>
          <w:delText>length,</w:delText>
        </w:r>
      </w:del>
      <w:del w:id="6140" w:author="Jomar Tigcal" w:date="2023-03-04T22:33:18Z">
        <w:r>
          <w:rPr>
            <w:spacing w:val="-3"/>
            <w:sz w:val="20"/>
          </w:rPr>
          <w:delText xml:space="preserve"> </w:delText>
        </w:r>
      </w:del>
      <w:del w:id="6141" w:author="Jomar Tigcal" w:date="2023-03-04T22:33:18Z">
        <w:r>
          <w:rPr>
            <w:sz w:val="20"/>
          </w:rPr>
          <w:delText>select</w:delText>
        </w:r>
      </w:del>
      <w:del w:id="6142" w:author="Jomar Tigcal" w:date="2023-03-04T22:33:18Z">
        <w:r>
          <w:rPr>
            <w:spacing w:val="-2"/>
            <w:sz w:val="20"/>
          </w:rPr>
          <w:delText xml:space="preserve"> </w:delText>
        </w:r>
      </w:del>
      <w:del w:id="6143" w:author="Jomar Tigcal" w:date="2023-03-04T22:33:18Z">
        <w:r>
          <w:rPr>
            <w:sz w:val="20"/>
          </w:rPr>
          <w:delText>uppercase,</w:delText>
        </w:r>
      </w:del>
      <w:del w:id="6144" w:author="Jomar Tigcal" w:date="2023-03-04T22:33:18Z">
        <w:r>
          <w:rPr>
            <w:spacing w:val="-3"/>
            <w:sz w:val="20"/>
          </w:rPr>
          <w:delText xml:space="preserve"> </w:delText>
        </w:r>
      </w:del>
      <w:del w:id="6145" w:author="Jomar Tigcal" w:date="2023-03-04T22:33:18Z">
        <w:r>
          <w:rPr>
            <w:sz w:val="20"/>
          </w:rPr>
          <w:delText>numbers,</w:delText>
        </w:r>
      </w:del>
      <w:del w:id="6146" w:author="Jomar Tigcal" w:date="2023-03-04T22:33:18Z">
        <w:r>
          <w:rPr>
            <w:spacing w:val="-2"/>
            <w:sz w:val="20"/>
          </w:rPr>
          <w:delText xml:space="preserve"> </w:delText>
        </w:r>
      </w:del>
      <w:del w:id="6147" w:author="Jomar Tigcal" w:date="2023-03-04T22:33:18Z">
        <w:r>
          <w:rPr>
            <w:sz w:val="20"/>
          </w:rPr>
          <w:delText>and</w:delText>
        </w:r>
      </w:del>
      <w:del w:id="6148" w:author="Jomar Tigcal" w:date="2023-03-04T22:33:18Z">
        <w:r>
          <w:rPr>
            <w:spacing w:val="-4"/>
            <w:sz w:val="20"/>
          </w:rPr>
          <w:delText xml:space="preserve"> </w:delText>
        </w:r>
      </w:del>
      <w:del w:id="6149" w:author="Jomar Tigcal" w:date="2023-03-04T22:33:18Z">
        <w:r>
          <w:rPr>
            <w:sz w:val="20"/>
          </w:rPr>
          <w:delText>special</w:delText>
        </w:r>
      </w:del>
      <w:del w:id="6150" w:author="Jomar Tigcal" w:date="2023-03-04T22:33:18Z">
        <w:r>
          <w:rPr>
            <w:spacing w:val="-2"/>
            <w:sz w:val="20"/>
          </w:rPr>
          <w:delText xml:space="preserve"> </w:delText>
        </w:r>
      </w:del>
      <w:del w:id="6151" w:author="Jomar Tigcal" w:date="2023-03-04T22:33:18Z">
        <w:r>
          <w:rPr>
            <w:sz w:val="20"/>
          </w:rPr>
          <w:delText>characters,</w:delText>
        </w:r>
      </w:del>
      <w:del w:id="6152" w:author="Jomar Tigcal" w:date="2023-03-04T22:33:18Z">
        <w:r>
          <w:rPr>
            <w:spacing w:val="-3"/>
            <w:sz w:val="20"/>
          </w:rPr>
          <w:delText xml:space="preserve"> </w:delText>
        </w:r>
      </w:del>
      <w:del w:id="6153" w:author="Jomar Tigcal" w:date="2023-03-04T22:33:18Z">
        <w:r>
          <w:rPr>
            <w:sz w:val="20"/>
          </w:rPr>
          <w:delText>and</w:delText>
        </w:r>
      </w:del>
      <w:del w:id="6154" w:author="Jomar Tigcal" w:date="2023-03-04T22:33:18Z">
        <w:r>
          <w:rPr>
            <w:spacing w:val="-3"/>
            <w:sz w:val="20"/>
          </w:rPr>
          <w:delText xml:space="preserve"> </w:delText>
        </w:r>
      </w:del>
      <w:del w:id="6155" w:author="Jomar Tigcal" w:date="2023-03-04T22:33:18Z">
        <w:r>
          <w:rPr>
            <w:sz w:val="20"/>
          </w:rPr>
          <w:delText>tap</w:delText>
        </w:r>
      </w:del>
      <w:del w:id="6156" w:author="Jomar Tigcal" w:date="2023-03-04T22:33:18Z">
        <w:r>
          <w:rPr>
            <w:spacing w:val="-2"/>
            <w:sz w:val="20"/>
          </w:rPr>
          <w:delText xml:space="preserve"> </w:delText>
        </w:r>
      </w:del>
      <w:del w:id="6157" w:author="Jomar Tigcal" w:date="2023-03-04T22:33:18Z">
        <w:r>
          <w:rPr>
            <w:spacing w:val="-5"/>
            <w:sz w:val="20"/>
          </w:rPr>
          <w:delText>on</w:delText>
        </w:r>
      </w:del>
    </w:p>
    <w:p>
      <w:pPr>
        <w:sectPr>
          <w:headerReference w:type="even" r:id="rId638"/>
          <w:headerReference w:type="default" r:id="rId639"/>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7" w:after="0"/>
        <w:ind w:left="1274" w:hanging="0"/>
        <w:rPr>
          <w:del w:id="6174" w:author="Jomar Tigcal" w:date="2023-03-04T22:33:18Z"/>
        </w:rPr>
      </w:pPr>
      <w:del w:id="6159" w:author="Jomar Tigcal" w:date="2023-03-04T22:33:18Z">
        <w:r>
          <w:rPr/>
          <w:delText>the</w:delText>
        </w:r>
      </w:del>
      <w:del w:id="6160" w:author="Jomar Tigcal" w:date="2023-03-04T22:33:18Z">
        <w:r>
          <w:rPr>
            <w:spacing w:val="-4"/>
          </w:rPr>
          <w:delText xml:space="preserve"> </w:delText>
        </w:r>
      </w:del>
      <w:del w:id="6161" w:author="Jomar Tigcal" w:date="2023-03-04T22:33:18Z">
        <w:r>
          <w:rPr>
            <w:rFonts w:ascii="Courier New" w:hAnsi="Courier New"/>
            <w:b/>
            <w:sz w:val="22"/>
          </w:rPr>
          <w:delText>Generate</w:delText>
        </w:r>
      </w:del>
      <w:del w:id="6162" w:author="Jomar Tigcal" w:date="2023-03-04T22:33:18Z">
        <w:r>
          <w:rPr>
            <w:rFonts w:ascii="Courier New" w:hAnsi="Courier New"/>
            <w:b/>
            <w:spacing w:val="-80"/>
            <w:sz w:val="22"/>
          </w:rPr>
          <w:delText xml:space="preserve"> </w:delText>
        </w:r>
      </w:del>
      <w:del w:id="6163" w:author="Jomar Tigcal" w:date="2023-03-04T22:33:18Z">
        <w:r>
          <w:rPr/>
          <w:delText>button.</w:delText>
        </w:r>
      </w:del>
      <w:del w:id="6164" w:author="Jomar Tigcal" w:date="2023-03-04T22:33:18Z">
        <w:r>
          <w:rPr>
            <w:spacing w:val="-2"/>
          </w:rPr>
          <w:delText xml:space="preserve"> </w:delText>
        </w:r>
      </w:del>
      <w:del w:id="6165" w:author="Jomar Tigcal" w:date="2023-03-04T22:33:18Z">
        <w:r>
          <w:rPr/>
          <w:delText>Three</w:delText>
        </w:r>
      </w:del>
      <w:del w:id="6166" w:author="Jomar Tigcal" w:date="2023-03-04T22:33:18Z">
        <w:r>
          <w:rPr>
            <w:spacing w:val="-3"/>
          </w:rPr>
          <w:delText xml:space="preserve"> </w:delText>
        </w:r>
      </w:del>
      <w:del w:id="6167" w:author="Jomar Tigcal" w:date="2023-03-04T22:33:18Z">
        <w:r>
          <w:rPr/>
          <w:delText>passwords</w:delText>
        </w:r>
      </w:del>
      <w:del w:id="6168" w:author="Jomar Tigcal" w:date="2023-03-04T22:33:18Z">
        <w:r>
          <w:rPr>
            <w:spacing w:val="-2"/>
          </w:rPr>
          <w:delText xml:space="preserve"> </w:delText>
        </w:r>
      </w:del>
      <w:del w:id="6169" w:author="Jomar Tigcal" w:date="2023-03-04T22:33:18Z">
        <w:r>
          <w:rPr/>
          <w:delText>will</w:delText>
        </w:r>
      </w:del>
      <w:del w:id="6170" w:author="Jomar Tigcal" w:date="2023-03-04T22:33:18Z">
        <w:r>
          <w:rPr>
            <w:spacing w:val="-2"/>
          </w:rPr>
          <w:delText xml:space="preserve"> </w:delText>
        </w:r>
      </w:del>
      <w:del w:id="6171" w:author="Jomar Tigcal" w:date="2023-03-04T22:33:18Z">
        <w:r>
          <w:rPr/>
          <w:delText>be</w:delText>
        </w:r>
      </w:del>
      <w:del w:id="6172" w:author="Jomar Tigcal" w:date="2023-03-04T22:33:18Z">
        <w:r>
          <w:rPr>
            <w:spacing w:val="-1"/>
          </w:rPr>
          <w:delText xml:space="preserve"> </w:delText>
        </w:r>
      </w:del>
      <w:del w:id="6173" w:author="Jomar Tigcal" w:date="2023-03-04T22:33:18Z">
        <w:r>
          <w:rPr>
            <w:spacing w:val="-2"/>
          </w:rPr>
          <w:delText>displayed.</w:delText>
        </w:r>
      </w:del>
    </w:p>
    <w:p>
      <w:pPr>
        <w:pStyle w:val="TextBody"/>
        <w:spacing w:before="12" w:after="0"/>
        <w:rPr>
          <w:sz w:val="7"/>
          <w:del w:id="6176" w:author="Jomar Tigcal" w:date="2023-03-04T22:33:18Z"/>
        </w:rPr>
      </w:pPr>
      <w:del w:id="6175" w:author="Jomar Tigcal" w:date="2023-03-04T22:33:18Z">
        <w:r>
          <w:rPr>
            <w:sz w:val="7"/>
          </w:rPr>
        </w:r>
      </w:del>
    </w:p>
    <w:p>
      <w:pPr>
        <w:pStyle w:val="ListParagraph"/>
        <w:numPr>
          <w:ilvl w:val="1"/>
          <w:numId w:val="1"/>
        </w:numPr>
        <w:tabs>
          <w:tab w:val="clear" w:pos="720"/>
          <w:tab w:val="left" w:pos="554" w:leader="none"/>
        </w:tabs>
        <w:spacing w:lineRule="auto" w:line="240" w:before="101" w:after="0"/>
        <w:ind w:left="554" w:right="1244" w:hanging="360"/>
        <w:jc w:val="left"/>
        <w:rPr>
          <w:sz w:val="20"/>
          <w:del w:id="6211" w:author="Jomar Tigcal" w:date="2023-03-04T22:33:18Z"/>
        </w:rPr>
      </w:pPr>
      <w:del w:id="6177" w:author="Jomar Tigcal" w:date="2023-03-04T22:33:18Z">
        <w:r>
          <w:rPr>
            <w:sz w:val="20"/>
          </w:rPr>
          <w:delText xml:space="preserve">Select one and the rest will move out of view. A </w:delText>
        </w:r>
      </w:del>
      <w:del w:id="6178" w:author="Jomar Tigcal" w:date="2023-03-04T22:33:18Z">
        <w:r>
          <w:rPr>
            <w:rFonts w:ascii="Courier New" w:hAnsi="Courier New"/>
            <w:b/>
          </w:rPr>
          <w:delText>Copy</w:delText>
        </w:r>
      </w:del>
      <w:del w:id="6179" w:author="Jomar Tigcal" w:date="2023-03-04T22:33:18Z">
        <w:r>
          <w:rPr>
            <w:rFonts w:ascii="Courier New" w:hAnsi="Courier New"/>
            <w:b/>
            <w:spacing w:val="-71"/>
          </w:rPr>
          <w:delText xml:space="preserve"> </w:delText>
        </w:r>
      </w:del>
      <w:del w:id="6180" w:author="Jomar Tigcal" w:date="2023-03-04T22:33:18Z">
        <w:r>
          <w:rPr>
            <w:sz w:val="20"/>
          </w:rPr>
          <w:delText>button will also be displayed. Click it and check whether the password you selected is now on the</w:delText>
        </w:r>
      </w:del>
      <w:del w:id="6181" w:author="Jomar Tigcal" w:date="2023-03-04T22:33:18Z">
        <w:r>
          <w:rPr>
            <w:spacing w:val="-3"/>
            <w:sz w:val="20"/>
          </w:rPr>
          <w:delText xml:space="preserve"> </w:delText>
        </w:r>
      </w:del>
      <w:del w:id="6182" w:author="Jomar Tigcal" w:date="2023-03-04T22:33:18Z">
        <w:r>
          <w:rPr>
            <w:sz w:val="20"/>
          </w:rPr>
          <w:delText>clipboard.</w:delText>
        </w:r>
      </w:del>
      <w:del w:id="6183" w:author="Jomar Tigcal" w:date="2023-03-04T22:33:18Z">
        <w:r>
          <w:rPr>
            <w:spacing w:val="-3"/>
            <w:sz w:val="20"/>
          </w:rPr>
          <w:delText xml:space="preserve"> </w:delText>
        </w:r>
      </w:del>
      <w:del w:id="6184" w:author="Jomar Tigcal" w:date="2023-03-04T22:33:18Z">
        <w:r>
          <w:rPr>
            <w:sz w:val="20"/>
          </w:rPr>
          <w:delText>The</w:delText>
        </w:r>
      </w:del>
      <w:del w:id="6185" w:author="Jomar Tigcal" w:date="2023-03-04T22:33:18Z">
        <w:r>
          <w:rPr>
            <w:spacing w:val="-4"/>
            <w:sz w:val="20"/>
          </w:rPr>
          <w:delText xml:space="preserve"> </w:delText>
        </w:r>
      </w:del>
      <w:del w:id="6186" w:author="Jomar Tigcal" w:date="2023-03-04T22:33:18Z">
        <w:r>
          <w:rPr>
            <w:sz w:val="20"/>
          </w:rPr>
          <w:delText>initial</w:delText>
        </w:r>
      </w:del>
      <w:del w:id="6187" w:author="Jomar Tigcal" w:date="2023-03-04T22:33:18Z">
        <w:r>
          <w:rPr>
            <w:spacing w:val="-3"/>
            <w:sz w:val="20"/>
          </w:rPr>
          <w:delText xml:space="preserve"> </w:delText>
        </w:r>
      </w:del>
      <w:del w:id="6188" w:author="Jomar Tigcal" w:date="2023-03-04T22:33:18Z">
        <w:r>
          <w:rPr>
            <w:sz w:val="20"/>
          </w:rPr>
          <w:delText>and</w:delText>
        </w:r>
      </w:del>
      <w:del w:id="6189" w:author="Jomar Tigcal" w:date="2023-03-04T22:33:18Z">
        <w:r>
          <w:rPr>
            <w:spacing w:val="-4"/>
            <w:sz w:val="20"/>
          </w:rPr>
          <w:delText xml:space="preserve"> </w:delText>
        </w:r>
      </w:del>
      <w:del w:id="6190" w:author="Jomar Tigcal" w:date="2023-03-04T22:33:18Z">
        <w:r>
          <w:rPr>
            <w:sz w:val="20"/>
          </w:rPr>
          <w:delText>final</w:delText>
        </w:r>
      </w:del>
      <w:del w:id="6191" w:author="Jomar Tigcal" w:date="2023-03-04T22:33:18Z">
        <w:r>
          <w:rPr>
            <w:spacing w:val="-3"/>
            <w:sz w:val="20"/>
          </w:rPr>
          <w:delText xml:space="preserve"> </w:delText>
        </w:r>
      </w:del>
      <w:del w:id="6192" w:author="Jomar Tigcal" w:date="2023-03-04T22:33:18Z">
        <w:r>
          <w:rPr>
            <w:sz w:val="20"/>
          </w:rPr>
          <w:delText>state</w:delText>
        </w:r>
      </w:del>
      <w:del w:id="6193" w:author="Jomar Tigcal" w:date="2023-03-04T22:33:18Z">
        <w:r>
          <w:rPr>
            <w:spacing w:val="-3"/>
            <w:sz w:val="20"/>
          </w:rPr>
          <w:delText xml:space="preserve"> </w:delText>
        </w:r>
      </w:del>
      <w:del w:id="6194" w:author="Jomar Tigcal" w:date="2023-03-04T22:33:18Z">
        <w:r>
          <w:rPr>
            <w:sz w:val="20"/>
          </w:rPr>
          <w:delText>of</w:delText>
        </w:r>
      </w:del>
      <w:del w:id="6195" w:author="Jomar Tigcal" w:date="2023-03-04T22:33:18Z">
        <w:r>
          <w:rPr>
            <w:spacing w:val="-3"/>
            <w:sz w:val="20"/>
          </w:rPr>
          <w:delText xml:space="preserve"> </w:delText>
        </w:r>
      </w:del>
      <w:del w:id="6196" w:author="Jomar Tigcal" w:date="2023-03-04T22:33:18Z">
        <w:r>
          <w:rPr>
            <w:sz w:val="20"/>
          </w:rPr>
          <w:delText>the</w:delText>
        </w:r>
      </w:del>
      <w:del w:id="6197" w:author="Jomar Tigcal" w:date="2023-03-04T22:33:18Z">
        <w:r>
          <w:rPr>
            <w:spacing w:val="-3"/>
            <w:sz w:val="20"/>
          </w:rPr>
          <w:delText xml:space="preserve"> </w:delText>
        </w:r>
      </w:del>
      <w:del w:id="6198" w:author="Jomar Tigcal" w:date="2023-03-04T22:33:18Z">
        <w:r>
          <w:rPr>
            <w:sz w:val="20"/>
          </w:rPr>
          <w:delText>output</w:delText>
        </w:r>
      </w:del>
      <w:del w:id="6199" w:author="Jomar Tigcal" w:date="2023-03-04T22:33:18Z">
        <w:r>
          <w:rPr>
            <w:spacing w:val="-3"/>
            <w:sz w:val="20"/>
          </w:rPr>
          <w:delText xml:space="preserve"> </w:delText>
        </w:r>
      </w:del>
      <w:del w:id="6200" w:author="Jomar Tigcal" w:date="2023-03-04T22:33:18Z">
        <w:r>
          <w:rPr>
            <w:sz w:val="20"/>
          </w:rPr>
          <w:delText>screen</w:delText>
        </w:r>
      </w:del>
      <w:del w:id="6201" w:author="Jomar Tigcal" w:date="2023-03-04T22:33:18Z">
        <w:r>
          <w:rPr>
            <w:spacing w:val="-3"/>
            <w:sz w:val="20"/>
          </w:rPr>
          <w:delText xml:space="preserve"> </w:delText>
        </w:r>
      </w:del>
      <w:del w:id="6202" w:author="Jomar Tigcal" w:date="2023-03-04T22:33:18Z">
        <w:r>
          <w:rPr>
            <w:sz w:val="20"/>
          </w:rPr>
          <w:delText>will</w:delText>
        </w:r>
      </w:del>
      <w:del w:id="6203" w:author="Jomar Tigcal" w:date="2023-03-04T22:33:18Z">
        <w:r>
          <w:rPr>
            <w:spacing w:val="-3"/>
            <w:sz w:val="20"/>
          </w:rPr>
          <w:delText xml:space="preserve"> </w:delText>
        </w:r>
      </w:del>
      <w:del w:id="6204" w:author="Jomar Tigcal" w:date="2023-03-04T22:33:18Z">
        <w:r>
          <w:rPr>
            <w:sz w:val="20"/>
          </w:rPr>
          <w:delText>be</w:delText>
        </w:r>
      </w:del>
      <w:del w:id="6205" w:author="Jomar Tigcal" w:date="2023-03-04T22:33:18Z">
        <w:r>
          <w:rPr>
            <w:spacing w:val="-3"/>
            <w:sz w:val="20"/>
          </w:rPr>
          <w:delText xml:space="preserve"> </w:delText>
        </w:r>
      </w:del>
      <w:del w:id="6206" w:author="Jomar Tigcal" w:date="2023-03-04T22:33:18Z">
        <w:r>
          <w:rPr>
            <w:sz w:val="20"/>
          </w:rPr>
          <w:delText>similar</w:delText>
        </w:r>
      </w:del>
      <w:del w:id="6207" w:author="Jomar Tigcal" w:date="2023-03-04T22:33:18Z">
        <w:r>
          <w:rPr>
            <w:spacing w:val="-3"/>
            <w:sz w:val="20"/>
          </w:rPr>
          <w:delText xml:space="preserve"> </w:delText>
        </w:r>
      </w:del>
      <w:del w:id="6208" w:author="Jomar Tigcal" w:date="2023-03-04T22:33:18Z">
        <w:r>
          <w:rPr>
            <w:sz w:val="20"/>
          </w:rPr>
          <w:delText xml:space="preserve">to </w:delText>
        </w:r>
      </w:del>
      <w:del w:id="6209" w:author="Jomar Tigcal" w:date="2023-03-04T22:33:18Z">
        <w:r>
          <w:rPr>
            <w:i/>
            <w:sz w:val="20"/>
          </w:rPr>
          <w:delText>Figure 15.22</w:delText>
        </w:r>
      </w:del>
      <w:del w:id="6210" w:author="Jomar Tigcal" w:date="2023-03-04T22:33:18Z">
        <w:r>
          <w:rPr>
            <w:sz w:val="20"/>
          </w:rPr>
          <w:delText>:</w:delText>
        </w:r>
      </w:del>
    </w:p>
    <w:p>
      <w:pPr>
        <w:pStyle w:val="TextBody"/>
        <w:spacing w:before="11" w:after="0"/>
        <w:rPr>
          <w:sz w:val="13"/>
          <w:del w:id="6215" w:author="Jomar Tigcal" w:date="2023-03-04T22:33:18Z"/>
        </w:rPr>
      </w:pPr>
      <w:del w:id="6212" w:author="Jomar Tigcal" w:date="2023-03-04T22:33:18Z">
        <w:r>
          <w:rPr/>
          <w:delText>​</w:delText>
        </w:r>
      </w:del>
      <w:del w:id="6213" w:author="Jomar Tigcal" w:date="2023-03-04T22:33:18Z">
        <w:r>
          <w:drawing>
            <wp:anchor behindDoc="0" distT="0" distB="0" distL="0" distR="0" simplePos="0" locked="0" layoutInCell="1" allowOverlap="1" relativeHeight="0">
              <wp:simplePos x="0" y="0"/>
              <wp:positionH relativeFrom="page">
                <wp:posOffset>667385</wp:posOffset>
              </wp:positionH>
              <wp:positionV relativeFrom="paragraph">
                <wp:posOffset>134620</wp:posOffset>
              </wp:positionV>
              <wp:extent cx="5016500" cy="4915535"/>
              <wp:effectExtent l="0" t="0" r="0" b="0"/>
              <wp:wrapTopAndBottom/>
              <wp:docPr id="2218" name="image23.jpeg" descr="Figure 15.22: The start and end state of MotionLayout in the Password Generator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 name="image23.jpeg" descr="Figure 15.22: The start and end state of MotionLayout in the Password Generator app"/>
                      <pic:cNvPicPr>
                        <a:picLocks noChangeAspect="1" noChangeArrowheads="1"/>
                      </pic:cNvPicPr>
                    </pic:nvPicPr>
                    <pic:blipFill>
                      <a:blip r:embed="rId640"/>
                      <a:stretch>
                        <a:fillRect/>
                      </a:stretch>
                    </pic:blipFill>
                    <pic:spPr bwMode="auto">
                      <a:xfrm>
                        <a:off x="0" y="0"/>
                        <a:ext cx="5016500" cy="4915535"/>
                      </a:xfrm>
                      <a:prstGeom prst="rect">
                        <a:avLst/>
                      </a:prstGeom>
                    </pic:spPr>
                  </pic:pic>
                </a:graphicData>
              </a:graphic>
            </wp:anchor>
          </w:drawing>
        </w:r>
      </w:del>
      <w:del w:id="6214" w:author="Jomar Tigcal" w:date="2023-03-04T22:33:18Z">
        <w:r>
          <w:rPr/>
          <w:delText>​</w:delText>
        </w:r>
      </w:del>
    </w:p>
    <w:p>
      <w:pPr>
        <w:sectPr>
          <w:headerReference w:type="even" r:id="rId641"/>
          <w:headerReference w:type="default" r:id="rId642"/>
          <w:type w:val="nextPage"/>
          <w:pgSz w:w="10800" w:h="13320"/>
          <w:pgMar w:left="940" w:right="920" w:gutter="0" w:header="695" w:top="1120" w:footer="0" w:bottom="280"/>
          <w:pgNumType w:fmt="decimal"/>
          <w:formProt w:val="false"/>
          <w:textDirection w:val="lrTb"/>
          <w:docGrid w:type="default" w:linePitch="100" w:charSpace="4096"/>
        </w:sectPr>
        <w:pStyle w:val="TextBody"/>
        <w:widowControl w:val="false"/>
        <w:bidi w:val="0"/>
        <w:spacing w:before="189" w:after="0"/>
        <w:ind w:left="824" w:right="0" w:hanging="0"/>
        <w:jc w:val="left"/>
        <w:rPr>
          <w:rFonts w:ascii="Open Sans SemiBold" w:hAnsi="Open Sans SemiBold"/>
          <w:b/>
          <w:b/>
          <w:sz w:val="18"/>
          <w:del w:id="6244" w:author="Jomar Tigcal" w:date="2023-03-05T00:10:50Z"/>
        </w:rPr>
      </w:pPr>
      <w:del w:id="6216" w:author="Jomar Tigcal" w:date="2023-03-04T22:33:18Z">
        <w:r>
          <w:rPr>
            <w:rFonts w:ascii="Open Sans SemiBold" w:hAnsi="Open Sans SemiBold"/>
            <w:b/>
            <w:sz w:val="18"/>
          </w:rPr>
          <w:delText>Figure</w:delText>
        </w:r>
      </w:del>
      <w:del w:id="6217" w:author="Jomar Tigcal" w:date="2023-03-04T22:33:18Z">
        <w:r>
          <w:rPr>
            <w:rFonts w:ascii="Open Sans SemiBold" w:hAnsi="Open Sans SemiBold"/>
            <w:b/>
            <w:spacing w:val="-3"/>
            <w:sz w:val="18"/>
          </w:rPr>
          <w:delText xml:space="preserve"> </w:delText>
        </w:r>
      </w:del>
      <w:del w:id="6218" w:author="Jomar Tigcal" w:date="2023-03-04T22:33:18Z">
        <w:r>
          <w:rPr>
            <w:rFonts w:ascii="Open Sans SemiBold" w:hAnsi="Open Sans SemiBold"/>
            <w:b/>
            <w:sz w:val="18"/>
          </w:rPr>
          <w:delText>15.22:</w:delText>
        </w:r>
      </w:del>
      <w:del w:id="6219" w:author="Jomar Tigcal" w:date="2023-03-04T22:33:18Z">
        <w:r>
          <w:rPr>
            <w:rFonts w:ascii="Open Sans SemiBold" w:hAnsi="Open Sans SemiBold"/>
            <w:b/>
            <w:spacing w:val="-2"/>
            <w:sz w:val="18"/>
          </w:rPr>
          <w:delText xml:space="preserve"> </w:delText>
        </w:r>
      </w:del>
      <w:del w:id="6220" w:author="Jomar Tigcal" w:date="2023-03-04T22:33:18Z">
        <w:r>
          <w:rPr>
            <w:rFonts w:ascii="Open Sans SemiBold" w:hAnsi="Open Sans SemiBold"/>
            <w:b/>
            <w:sz w:val="18"/>
          </w:rPr>
          <w:delText>The</w:delText>
        </w:r>
      </w:del>
      <w:del w:id="6221" w:author="Jomar Tigcal" w:date="2023-03-04T22:33:18Z">
        <w:r>
          <w:rPr>
            <w:rFonts w:ascii="Open Sans SemiBold" w:hAnsi="Open Sans SemiBold"/>
            <w:b/>
            <w:spacing w:val="-2"/>
            <w:sz w:val="18"/>
          </w:rPr>
          <w:delText xml:space="preserve"> </w:delText>
        </w:r>
      </w:del>
      <w:del w:id="6222" w:author="Jomar Tigcal" w:date="2023-03-04T22:33:18Z">
        <w:r>
          <w:rPr>
            <w:rFonts w:ascii="Open Sans SemiBold" w:hAnsi="Open Sans SemiBold"/>
            <w:b/>
            <w:sz w:val="18"/>
          </w:rPr>
          <w:delText>start</w:delText>
        </w:r>
      </w:del>
      <w:del w:id="6223" w:author="Jomar Tigcal" w:date="2023-03-04T22:33:18Z">
        <w:r>
          <w:rPr>
            <w:rFonts w:ascii="Open Sans SemiBold" w:hAnsi="Open Sans SemiBold"/>
            <w:b/>
            <w:spacing w:val="-2"/>
            <w:sz w:val="18"/>
          </w:rPr>
          <w:delText xml:space="preserve"> </w:delText>
        </w:r>
      </w:del>
      <w:del w:id="6224" w:author="Jomar Tigcal" w:date="2023-03-04T22:33:18Z">
        <w:r>
          <w:rPr>
            <w:rFonts w:ascii="Open Sans SemiBold" w:hAnsi="Open Sans SemiBold"/>
            <w:b/>
            <w:sz w:val="18"/>
          </w:rPr>
          <w:delText>and</w:delText>
        </w:r>
      </w:del>
      <w:del w:id="6225" w:author="Jomar Tigcal" w:date="2023-03-04T22:33:18Z">
        <w:r>
          <w:rPr>
            <w:rFonts w:ascii="Open Sans SemiBold" w:hAnsi="Open Sans SemiBold"/>
            <w:b/>
            <w:spacing w:val="-2"/>
            <w:sz w:val="18"/>
          </w:rPr>
          <w:delText xml:space="preserve"> </w:delText>
        </w:r>
      </w:del>
      <w:del w:id="6226" w:author="Jomar Tigcal" w:date="2023-03-04T22:33:18Z">
        <w:r>
          <w:rPr>
            <w:rFonts w:ascii="Open Sans SemiBold" w:hAnsi="Open Sans SemiBold"/>
            <w:b/>
            <w:sz w:val="18"/>
          </w:rPr>
          <w:delText>end</w:delText>
        </w:r>
      </w:del>
      <w:del w:id="6227" w:author="Jomar Tigcal" w:date="2023-03-04T22:33:18Z">
        <w:r>
          <w:rPr>
            <w:rFonts w:ascii="Open Sans SemiBold" w:hAnsi="Open Sans SemiBold"/>
            <w:b/>
            <w:spacing w:val="-3"/>
            <w:sz w:val="18"/>
          </w:rPr>
          <w:delText xml:space="preserve"> </w:delText>
        </w:r>
      </w:del>
      <w:del w:id="6228" w:author="Jomar Tigcal" w:date="2023-03-04T22:33:18Z">
        <w:r>
          <w:rPr>
            <w:rFonts w:ascii="Open Sans SemiBold" w:hAnsi="Open Sans SemiBold"/>
            <w:b/>
            <w:sz w:val="18"/>
          </w:rPr>
          <w:delText>state</w:delText>
        </w:r>
      </w:del>
      <w:del w:id="6229" w:author="Jomar Tigcal" w:date="2023-03-04T22:33:18Z">
        <w:r>
          <w:rPr>
            <w:rFonts w:ascii="Open Sans SemiBold" w:hAnsi="Open Sans SemiBold"/>
            <w:b/>
            <w:spacing w:val="-2"/>
            <w:sz w:val="18"/>
          </w:rPr>
          <w:delText xml:space="preserve"> </w:delText>
        </w:r>
      </w:del>
      <w:del w:id="6230" w:author="Jomar Tigcal" w:date="2023-03-04T22:33:18Z">
        <w:r>
          <w:rPr>
            <w:rFonts w:ascii="Open Sans SemiBold" w:hAnsi="Open Sans SemiBold"/>
            <w:b/>
            <w:sz w:val="18"/>
          </w:rPr>
          <w:delText>of</w:delText>
        </w:r>
      </w:del>
      <w:del w:id="6231" w:author="Jomar Tigcal" w:date="2023-03-04T22:33:18Z">
        <w:r>
          <w:rPr>
            <w:rFonts w:ascii="Open Sans SemiBold" w:hAnsi="Open Sans SemiBold"/>
            <w:b/>
            <w:spacing w:val="-2"/>
            <w:sz w:val="18"/>
          </w:rPr>
          <w:delText xml:space="preserve"> </w:delText>
        </w:r>
      </w:del>
      <w:del w:id="6232" w:author="Jomar Tigcal" w:date="2023-03-04T22:33:18Z">
        <w:r>
          <w:rPr>
            <w:rFonts w:ascii="Open Sans SemiBold" w:hAnsi="Open Sans SemiBold"/>
            <w:b/>
            <w:sz w:val="18"/>
          </w:rPr>
          <w:delText>MotionLayout</w:delText>
        </w:r>
      </w:del>
      <w:del w:id="6233" w:author="Jomar Tigcal" w:date="2023-03-04T22:33:18Z">
        <w:r>
          <w:rPr>
            <w:rFonts w:ascii="Open Sans SemiBold" w:hAnsi="Open Sans SemiBold"/>
            <w:b/>
            <w:spacing w:val="-2"/>
            <w:sz w:val="18"/>
          </w:rPr>
          <w:delText xml:space="preserve"> </w:delText>
        </w:r>
      </w:del>
      <w:del w:id="6234" w:author="Jomar Tigcal" w:date="2023-03-04T22:33:18Z">
        <w:r>
          <w:rPr>
            <w:rFonts w:ascii="Open Sans SemiBold" w:hAnsi="Open Sans SemiBold"/>
            <w:b/>
            <w:sz w:val="18"/>
          </w:rPr>
          <w:delText>in</w:delText>
        </w:r>
      </w:del>
      <w:del w:id="6235" w:author="Jomar Tigcal" w:date="2023-03-04T22:33:18Z">
        <w:r>
          <w:rPr>
            <w:rFonts w:ascii="Open Sans SemiBold" w:hAnsi="Open Sans SemiBold"/>
            <w:b/>
            <w:spacing w:val="-3"/>
            <w:sz w:val="18"/>
          </w:rPr>
          <w:delText xml:space="preserve"> </w:delText>
        </w:r>
      </w:del>
      <w:del w:id="6236" w:author="Jomar Tigcal" w:date="2023-03-04T22:33:18Z">
        <w:r>
          <w:rPr>
            <w:rFonts w:ascii="Open Sans SemiBold" w:hAnsi="Open Sans SemiBold"/>
            <w:b/>
            <w:sz w:val="18"/>
          </w:rPr>
          <w:delText>the</w:delText>
        </w:r>
      </w:del>
      <w:del w:id="6237" w:author="Jomar Tigcal" w:date="2023-03-04T22:33:18Z">
        <w:r>
          <w:rPr>
            <w:rFonts w:ascii="Open Sans SemiBold" w:hAnsi="Open Sans SemiBold"/>
            <w:b/>
            <w:spacing w:val="-2"/>
            <w:sz w:val="18"/>
          </w:rPr>
          <w:delText xml:space="preserve"> </w:delText>
        </w:r>
      </w:del>
      <w:del w:id="6238" w:author="Jomar Tigcal" w:date="2023-03-04T22:33:18Z">
        <w:r>
          <w:rPr>
            <w:rFonts w:ascii="Open Sans SemiBold" w:hAnsi="Open Sans SemiBold"/>
            <w:b/>
            <w:sz w:val="18"/>
          </w:rPr>
          <w:delText>Password</w:delText>
        </w:r>
      </w:del>
      <w:del w:id="6239" w:author="Jomar Tigcal" w:date="2023-03-04T22:33:18Z">
        <w:r>
          <w:rPr>
            <w:rFonts w:ascii="Open Sans SemiBold" w:hAnsi="Open Sans SemiBold"/>
            <w:b/>
            <w:spacing w:val="-2"/>
            <w:sz w:val="18"/>
          </w:rPr>
          <w:delText xml:space="preserve"> </w:delText>
        </w:r>
      </w:del>
      <w:del w:id="6240" w:author="Jomar Tigcal" w:date="2023-03-04T22:33:18Z">
        <w:r>
          <w:rPr>
            <w:rFonts w:ascii="Open Sans SemiBold" w:hAnsi="Open Sans SemiBold"/>
            <w:b/>
            <w:sz w:val="18"/>
          </w:rPr>
          <w:delText>Generator</w:delText>
        </w:r>
      </w:del>
      <w:del w:id="6241" w:author="Jomar Tigcal" w:date="2023-03-04T22:33:18Z">
        <w:r>
          <w:rPr>
            <w:rFonts w:ascii="Open Sans SemiBold" w:hAnsi="Open Sans SemiBold"/>
            <w:b/>
            <w:spacing w:val="-2"/>
            <w:sz w:val="18"/>
          </w:rPr>
          <w:delText xml:space="preserve"> </w:delText>
        </w:r>
      </w:del>
      <w:del w:id="6242" w:author="Jomar Tigcal" w:date="2023-03-04T22:33:18Z">
        <w:r>
          <w:rPr>
            <w:rFonts w:ascii="Open Sans SemiBold" w:hAnsi="Open Sans SemiBold"/>
            <w:b/>
            <w:spacing w:val="-5"/>
            <w:sz w:val="18"/>
          </w:rPr>
          <w:delText>app</w:delText>
        </w:r>
      </w:del>
      <w:del w:id="6243" w:author="Jomar Tigcal" w:date="2023-03-05T00:10:50Z">
        <w:r>
          <w:rPr>
            <w:rFonts w:ascii="Open Sans SemiBold" w:hAnsi="Open Sans SemiBold"/>
            <w:b/>
            <w:spacing w:val="-5"/>
            <w:sz w:val="18"/>
          </w:rPr>
          <mc:AlternateContent>
            <mc:Choice Requires="wpg">
              <w:drawing>
                <wp:inline distT="0" distB="0" distL="0" distR="0" wp14:anchorId="654AC485">
                  <wp:extent cx="5074920" cy="429895"/>
                  <wp:effectExtent l="0" t="0" r="5080" b="0"/>
                  <wp:docPr id="2219" name="Shape1364"/>
                  <a:graphic xmlns:a="http://schemas.openxmlformats.org/drawingml/2006/main">
                    <a:graphicData uri="http://schemas.microsoft.com/office/word/2010/wordprocessingGroup">
                      <wpg:wgp>
                        <wpg:cNvGrpSpPr/>
                        <wpg:grpSpPr>
                          <a:xfrm>
                            <a:off x="0" y="0"/>
                            <a:ext cx="5074920" cy="429840"/>
                            <a:chOff x="0" y="0"/>
                            <a:chExt cx="5074920" cy="429840"/>
                          </a:xfrm>
                        </wpg:grpSpPr>
                        <wps:wsp>
                          <wps:cNvSpPr/>
                          <wps:spPr>
                            <a:xfrm>
                              <a:off x="0" y="1440"/>
                              <a:ext cx="5074920" cy="427320"/>
                            </a:xfrm>
                            <a:prstGeom prst="rect">
                              <a:avLst/>
                            </a:prstGeom>
                            <a:solidFill>
                              <a:srgbClr val="f6f6f6"/>
                            </a:solidFill>
                            <a:ln w="0">
                              <a:noFill/>
                            </a:ln>
                          </wps:spPr>
                          <wps:style>
                            <a:lnRef idx="0"/>
                            <a:fillRef idx="0"/>
                            <a:effectRef idx="0"/>
                            <a:fontRef idx="minor"/>
                          </wps:style>
                          <wps:bodyPr/>
                        </wps:wsp>
                        <wps:wsp>
                          <wps:cNvSpPr/>
                          <wps:spPr>
                            <a:xfrm>
                              <a:off x="0" y="0"/>
                              <a:ext cx="5074920" cy="429840"/>
                            </a:xfrm>
                            <a:custGeom>
                              <a:avLst/>
                              <a:gdLst>
                                <a:gd name="textAreaLeft" fmla="*/ 0 w 2877120"/>
                                <a:gd name="textAreaRight" fmla="*/ 2883600 w 2877120"/>
                                <a:gd name="textAreaTop" fmla="*/ 0 h 243720"/>
                                <a:gd name="textAreaBottom" fmla="*/ 249120 h 243720"/>
                              </a:gdLst>
                              <a:ahLst/>
                              <a:rect l="textAreaLeft" t="textAreaTop" r="textAreaRight" b="textAreaBottom"/>
                              <a:pathLst>
                                <a:path w="7992" h="4405">
                                  <a:moveTo>
                                    <a:pt x="7992" y="4384"/>
                                  </a:moveTo>
                                  <a:lnTo>
                                    <a:pt x="0" y="4384"/>
                                  </a:lnTo>
                                  <a:lnTo>
                                    <a:pt x="0" y="4404"/>
                                  </a:lnTo>
                                  <a:lnTo>
                                    <a:pt x="7992" y="4404"/>
                                  </a:lnTo>
                                  <a:lnTo>
                                    <a:pt x="7992" y="43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800"/>
                              <a:ext cx="5074920" cy="426240"/>
                            </a:xfrm>
                            <a:prstGeom prst="rect">
                              <a:avLst/>
                            </a:prstGeom>
                            <a:noFill/>
                            <a:ln w="0">
                              <a:noFill/>
                            </a:ln>
                          </wps:spPr>
                          <wps:style>
                            <a:lnRef idx="0"/>
                            <a:fillRef idx="0"/>
                            <a:effectRef idx="0"/>
                            <a:fontRef idx="minor"/>
                          </wps:style>
                          <wps:bodyPr/>
                        </wps:wsp>
                      </wpg:wgp>
                    </a:graphicData>
                  </a:graphic>
                </wp:inline>
              </w:drawing>
            </mc:Choice>
            <mc:Fallback>
              <w:pict>
                <v:group id="shape_0" alt="Shape1364" style="position:absolute;margin-left:0pt;margin-top:0pt;width:399.6pt;height:33.85pt" coordorigin="0,0" coordsize="7992,677">
                  <v:rect id="shape_0" path="m0,0l-2147483645,0l-2147483645,-2147483646l0,-2147483646xe" fillcolor="#f6f6f6" stroked="f" o:allowincell="f" style="position:absolute;left:0;top:2;width:7991;height:672;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3;width:7991;height:670;mso-wrap-style:none;v-text-anchor:middle;mso-position-vertical:top">
                    <v:fill o:detectmouseclick="t" on="false"/>
                    <v:stroke color="#3465a4" joinstyle="round" endcap="flat"/>
                    <w10:wrap type="square"/>
                  </v:rect>
                </v:group>
              </w:pict>
            </mc:Fallback>
          </mc:AlternateContent>
        </w:r>
      </w:del>
    </w:p>
    <w:p>
      <w:pPr>
        <w:sectPr>
          <w:headerReference w:type="even" r:id="rId643"/>
          <w:headerReference w:type="default" r:id="rId644"/>
          <w:type w:val="nextPage"/>
          <w:pgSz w:w="10800" w:h="13320"/>
          <w:pgMar w:left="940" w:right="920" w:gutter="0" w:header="695" w:top="1120" w:footer="0" w:bottom="280"/>
          <w:pgNumType w:fmt="decimal"/>
          <w:formProt w:val="false"/>
          <w:textDirection w:val="lrTb"/>
          <w:docGrid w:type="default" w:linePitch="100" w:charSpace="4096"/>
        </w:sectPr>
        <w:pStyle w:val="TextBody"/>
        <w:widowControl w:val="false"/>
        <w:suppressAutoHyphens w:val="true"/>
        <w:bidi w:val="0"/>
        <w:spacing w:before="189" w:after="0"/>
        <w:ind w:left="824" w:right="0" w:hanging="0"/>
        <w:jc w:val="left"/>
        <w:rPr>
          <w:rFonts w:ascii="Open Sans SemiBold" w:hAnsi="Open Sans SemiBold"/>
          <w:b/>
          <w:b/>
          <w:sz w:val="18"/>
          <w:del w:id="6246" w:author="Jomar Tigcal" w:date="2023-03-05T10:47:55Z"/>
        </w:rPr>
      </w:pPr>
      <w:del w:id="6245" w:author="Jomar Tigcal" w:date="2023-03-05T10:47:55Z">
        <w:r>
          <w:rPr>
            <w:rFonts w:ascii="Open Sans SemiBold" w:hAnsi="Open Sans SemiBold"/>
            <w:b/>
            <w:sz w:val="18"/>
          </w:rPr>
        </w:r>
      </w:del>
    </w:p>
    <w:p>
      <w:pPr>
        <w:pStyle w:val="TextBody"/>
        <w:widowControl w:val="false"/>
        <w:suppressAutoHyphens w:val="true"/>
        <w:bidi w:val="0"/>
        <w:spacing w:before="189" w:after="0"/>
        <w:ind w:left="824" w:right="0" w:hanging="0"/>
        <w:jc w:val="left"/>
        <w:rPr>
          <w:rFonts w:ascii="Open Sans SemiBold" w:hAnsi="Open Sans SemiBold"/>
          <w:b/>
          <w:b/>
          <w:sz w:val="18"/>
          <w:del w:id="6248" w:author="Jomar Tigcal" w:date="2023-03-05T00:11:06Z"/>
        </w:rPr>
      </w:pPr>
      <w:del w:id="6247" w:author="Jomar Tigcal" w:date="2023-03-05T00:11:06Z">
        <w:r>
          <w:rPr>
            <w:rFonts w:ascii="Open Sans SemiBold" w:hAnsi="Open Sans SemiBold"/>
            <w:b/>
            <w:sz w:val="18"/>
          </w:rPr>
        </w:r>
      </w:del>
    </w:p>
    <w:p>
      <w:pPr>
        <w:pStyle w:val="TextBody"/>
        <w:widowControl w:val="false"/>
        <w:suppressAutoHyphens w:val="true"/>
        <w:bidi w:val="0"/>
        <w:spacing w:before="189" w:after="0"/>
        <w:ind w:left="824" w:right="0" w:hanging="0"/>
        <w:jc w:val="left"/>
        <w:rPr>
          <w:rFonts w:ascii="Open Sans SemiBold" w:hAnsi="Open Sans SemiBold"/>
          <w:b w:val="false"/>
          <w:b w:val="false"/>
          <w:bCs w:val="false"/>
          <w:spacing w:val="-2"/>
          <w:sz w:val="20"/>
          <w:del w:id="6250" w:author="Jomar Tigcal" w:date="2023-03-05T10:47:59Z"/>
        </w:rPr>
      </w:pPr>
      <w:del w:id="6249" w:author="Jomar Tigcal" w:date="2023-03-05T10:47:59Z">
        <w:r>
          <w:rPr>
            <w:rFonts w:ascii="Open Sans SemiBold" w:hAnsi="Open Sans SemiBold"/>
            <w:b w:val="false"/>
            <w:bCs w:val="false"/>
            <w:spacing w:val="-2"/>
            <w:sz w:val="20"/>
          </w:rPr>
        </w:r>
      </w:del>
    </w:p>
    <w:p>
      <w:pPr>
        <w:sectPr>
          <w:headerReference w:type="even" r:id="rId645"/>
          <w:headerReference w:type="default" r:id="rId646"/>
          <w:type w:val="nextPage"/>
          <w:pgSz w:w="10800" w:h="13320"/>
          <w:pgMar w:left="940" w:right="920" w:gutter="0" w:header="695" w:top="1120" w:footer="0" w:bottom="280"/>
          <w:pgNumType w:fmt="decimal"/>
          <w:formProt w:val="false"/>
          <w:textDirection w:val="lrTb"/>
          <w:docGrid w:type="default" w:linePitch="100" w:charSpace="4096"/>
        </w:sectPr>
        <w:pStyle w:val="Heading3"/>
        <w:widowControl w:val="false"/>
        <w:suppressAutoHyphens w:val="true"/>
        <w:bidi w:val="0"/>
        <w:spacing w:before="189" w:after="0"/>
        <w:ind w:left="824" w:right="0" w:hanging="0"/>
        <w:jc w:val="left"/>
        <w:rPr>
          <w:del w:id="6252" w:author="Jomar Tigcal" w:date="2023-03-05T10:47:59Z"/>
        </w:rPr>
      </w:pPr>
      <w:del w:id="6251" w:author="Jomar Tigcal" w:date="2023-03-05T10:47:59Z">
        <w:r>
          <w:rPr/>
        </w:r>
      </w:del>
    </w:p>
    <w:p>
      <w:pPr>
        <w:pStyle w:val="TextBody"/>
        <w:widowControl w:val="false"/>
        <w:suppressAutoHyphens w:val="true"/>
        <w:bidi w:val="0"/>
        <w:spacing w:before="189" w:after="0"/>
        <w:ind w:left="824" w:right="0" w:hanging="0"/>
        <w:jc w:val="left"/>
        <w:rPr>
          <w:rFonts w:ascii="Open Sans SemiBold" w:hAnsi="Open Sans SemiBold"/>
          <w:b/>
          <w:b/>
          <w:sz w:val="18"/>
          <w:del w:id="6254" w:author="Jomar Tigcal" w:date="2023-03-05T00:11:06Z"/>
        </w:rPr>
      </w:pPr>
      <w:del w:id="6253" w:author="Jomar Tigcal" w:date="2023-03-05T00:11:06Z">
        <w:r>
          <w:rPr>
            <w:rFonts w:ascii="Open Sans SemiBold" w:hAnsi="Open Sans SemiBold"/>
            <w:b/>
            <w:sz w:val="18"/>
          </w:rPr>
        </w:r>
      </w:del>
    </w:p>
    <w:p>
      <w:pPr>
        <w:sectPr>
          <w:headerReference w:type="even" r:id="rId647"/>
          <w:headerReference w:type="default" r:id="rId648"/>
          <w:type w:val="nextPage"/>
          <w:pgSz w:w="10800" w:h="13320"/>
          <w:pgMar w:left="940" w:right="920" w:gutter="0" w:header="695" w:top="1120" w:footer="0" w:bottom="280"/>
          <w:pgNumType w:fmt="decimal"/>
          <w:formProt w:val="false"/>
          <w:textDirection w:val="lrTb"/>
          <w:docGrid w:type="default" w:linePitch="100" w:charSpace="4096"/>
        </w:sectPr>
        <w:pStyle w:val="Heading3"/>
        <w:widowControl w:val="false"/>
        <w:suppressAutoHyphens w:val="true"/>
        <w:bidi w:val="0"/>
        <w:spacing w:before="189" w:after="0"/>
        <w:ind w:left="824" w:right="0" w:hanging="0"/>
        <w:jc w:val="left"/>
        <w:rPr>
          <w:rFonts w:ascii="Open Sans SemiBold" w:hAnsi="Open Sans SemiBold"/>
          <w:b/>
          <w:b/>
          <w:sz w:val="18"/>
          <w:del w:id="6256" w:author="Jomar Tigcal" w:date="2023-03-05T00:11:06Z"/>
        </w:rPr>
      </w:pPr>
      <w:del w:id="6255" w:author="Jomar Tigcal" w:date="2023-03-05T00:11:06Z">
        <w:r>
          <w:rPr>
            <w:rFonts w:ascii="Open Sans SemiBold" w:hAnsi="Open Sans SemiBold"/>
            <w:b/>
            <w:sz w:val="18"/>
          </w:rPr>
        </w:r>
      </w:del>
    </w:p>
    <w:p>
      <w:pPr>
        <w:pStyle w:val="TextBody"/>
        <w:widowControl w:val="false"/>
        <w:suppressAutoHyphens w:val="true"/>
        <w:bidi w:val="0"/>
        <w:spacing w:before="189" w:after="0"/>
        <w:ind w:left="824" w:right="0" w:hanging="0"/>
        <w:jc w:val="left"/>
        <w:rPr>
          <w:rFonts w:ascii="Open Sans SemiBold" w:hAnsi="Open Sans SemiBold"/>
          <w:b w:val="false"/>
          <w:b w:val="false"/>
          <w:bCs w:val="false"/>
          <w:spacing w:val="-2"/>
          <w:sz w:val="20"/>
          <w:del w:id="6258" w:author="Jomar Tigcal" w:date="2023-03-05T10:47:59Z"/>
        </w:rPr>
      </w:pPr>
      <w:del w:id="6257" w:author="Jomar Tigcal" w:date="2023-03-05T10:47:59Z">
        <w:r>
          <w:rPr>
            <w:rFonts w:ascii="Open Sans SemiBold" w:hAnsi="Open Sans SemiBold"/>
            <w:b w:val="false"/>
            <w:bCs w:val="false"/>
            <w:spacing w:val="-2"/>
            <w:sz w:val="20"/>
          </w:rPr>
        </w:r>
      </w:del>
    </w:p>
    <w:p>
      <w:pPr>
        <w:sectPr>
          <w:headerReference w:type="even" r:id="rId649"/>
          <w:headerReference w:type="default" r:id="rId650"/>
          <w:type w:val="nextPage"/>
          <w:pgSz w:w="10800" w:h="13320"/>
          <w:pgMar w:left="940" w:right="920" w:gutter="0" w:header="695" w:top="1120" w:footer="0" w:bottom="280"/>
          <w:pgNumType w:fmt="decimal"/>
          <w:formProt w:val="false"/>
          <w:textDirection w:val="lrTb"/>
          <w:docGrid w:type="default" w:linePitch="100" w:charSpace="4096"/>
        </w:sectPr>
        <w:pStyle w:val="Heading3"/>
        <w:widowControl w:val="false"/>
        <w:suppressAutoHyphens w:val="true"/>
        <w:bidi w:val="0"/>
        <w:spacing w:before="189" w:after="0"/>
        <w:ind w:left="824" w:right="0" w:hanging="0"/>
        <w:jc w:val="left"/>
        <w:rPr>
          <w:del w:id="6260" w:author="Jomar Tigcal" w:date="2023-03-05T10:47:59Z"/>
        </w:rPr>
      </w:pPr>
      <w:del w:id="6259" w:author="Jomar Tigcal" w:date="2023-03-05T10:47:59Z">
        <w:r>
          <w:rPr/>
        </w:r>
      </w:del>
    </w:p>
    <w:p>
      <w:pPr>
        <w:sectPr>
          <w:headerReference w:type="even" r:id="rId651"/>
          <w:headerReference w:type="default" r:id="rId652"/>
          <w:type w:val="nextPage"/>
          <w:pgSz w:w="10800" w:h="13320"/>
          <w:pgMar w:left="940" w:right="920" w:gutter="0" w:header="695" w:top="1120" w:footer="0" w:bottom="280"/>
          <w:pgNumType w:fmt="decimal"/>
          <w:formProt w:val="false"/>
          <w:textDirection w:val="lrTb"/>
          <w:docGrid w:type="default" w:linePitch="100" w:charSpace="4096"/>
        </w:sectPr>
        <w:pStyle w:val="TextBody"/>
        <w:widowControl w:val="false"/>
        <w:suppressAutoHyphens w:val="true"/>
        <w:bidi w:val="0"/>
        <w:spacing w:before="189" w:after="0"/>
        <w:ind w:left="824" w:right="0" w:hanging="0"/>
        <w:jc w:val="left"/>
        <w:rPr>
          <w:rFonts w:ascii="Open Sans SemiBold" w:hAnsi="Open Sans SemiBold"/>
          <w:b/>
          <w:b/>
          <w:sz w:val="18"/>
          <w:del w:id="6262" w:author="Jomar Tigcal" w:date="2023-03-05T00:11:06Z"/>
        </w:rPr>
      </w:pPr>
      <w:del w:id="6261" w:author="Jomar Tigcal" w:date="2023-03-05T00:11:06Z">
        <w:r>
          <w:rPr>
            <w:rFonts w:ascii="Open Sans SemiBold" w:hAnsi="Open Sans SemiBold"/>
            <w:b/>
            <w:sz w:val="18"/>
          </w:rPr>
        </w:r>
      </w:del>
    </w:p>
    <w:p>
      <w:pPr>
        <w:sectPr>
          <w:headerReference w:type="even" r:id="rId653"/>
          <w:headerReference w:type="default" r:id="rId654"/>
          <w:type w:val="nextPage"/>
          <w:pgSz w:w="10800" w:h="13320"/>
          <w:pgMar w:left="940" w:right="920" w:gutter="0" w:header="695" w:top="1120" w:footer="0" w:bottom="280"/>
          <w:pgNumType w:fmt="decimal"/>
          <w:formProt w:val="false"/>
          <w:textDirection w:val="lrTb"/>
          <w:docGrid w:type="default" w:linePitch="100" w:charSpace="4096"/>
        </w:sectPr>
        <w:pStyle w:val="Heading3"/>
        <w:widowControl w:val="false"/>
        <w:suppressAutoHyphens w:val="true"/>
        <w:bidi w:val="0"/>
        <w:spacing w:before="189" w:after="0"/>
        <w:ind w:left="824" w:right="0" w:hanging="0"/>
        <w:jc w:val="left"/>
        <w:rPr>
          <w:rFonts w:ascii="Open Sans SemiBold" w:hAnsi="Open Sans SemiBold"/>
          <w:b/>
          <w:b/>
          <w:sz w:val="18"/>
          <w:del w:id="6264" w:author="Jomar Tigcal" w:date="2023-03-05T00:11:06Z"/>
        </w:rPr>
      </w:pPr>
      <w:del w:id="6263" w:author="Jomar Tigcal" w:date="2023-03-05T00:11:06Z">
        <w:r>
          <w:rPr>
            <w:rFonts w:ascii="Open Sans SemiBold" w:hAnsi="Open Sans SemiBold"/>
            <w:b/>
            <w:sz w:val="18"/>
          </w:rPr>
        </w:r>
      </w:del>
    </w:p>
    <w:p>
      <w:pPr>
        <w:sectPr>
          <w:headerReference w:type="even" r:id="rId655"/>
          <w:headerReference w:type="default" r:id="rId656"/>
          <w:type w:val="nextPage"/>
          <w:pgSz w:w="10800" w:h="13320"/>
          <w:pgMar w:left="940" w:right="920" w:gutter="0" w:header="695" w:top="1120" w:footer="0" w:bottom="280"/>
          <w:pgNumType w:fmt="decimal"/>
          <w:formProt w:val="false"/>
          <w:textDirection w:val="lrTb"/>
          <w:docGrid w:type="default" w:linePitch="100" w:charSpace="4096"/>
        </w:sectPr>
        <w:pStyle w:val="TextBody"/>
        <w:widowControl w:val="false"/>
        <w:suppressAutoHyphens w:val="true"/>
        <w:bidi w:val="0"/>
        <w:spacing w:before="189" w:after="0"/>
        <w:ind w:left="104" w:right="0" w:hanging="0"/>
        <w:jc w:val="left"/>
        <w:rPr>
          <w:rFonts w:ascii="Open Sans SemiBold" w:hAnsi="Open Sans SemiBold"/>
          <w:b/>
          <w:b/>
          <w:spacing w:val="-2"/>
          <w:sz w:val="20"/>
          <w:del w:id="6266" w:author="Jomar Tigcal" w:date="2023-03-05T01:22:10Z"/>
        </w:rPr>
      </w:pPr>
      <w:del w:id="6265" w:author="Jomar Tigcal" w:date="2023-03-05T01:22:10Z">
        <w:r>
          <w:rPr>
            <w:rFonts w:ascii="Open Sans SemiBold" w:hAnsi="Open Sans SemiBold"/>
            <w:b/>
            <w:spacing w:val="-2"/>
            <w:sz w:val="20"/>
          </w:rPr>
        </w:r>
      </w:del>
    </w:p>
    <w:p>
      <w:pPr>
        <w:sectPr>
          <w:headerReference w:type="even" r:id="rId657"/>
          <w:headerReference w:type="default" r:id="rId658"/>
          <w:type w:val="nextPage"/>
          <w:pgSz w:w="10800" w:h="13320"/>
          <w:pgMar w:left="940" w:right="920" w:gutter="0" w:header="695" w:top="1120" w:footer="0" w:bottom="280"/>
          <w:pgNumType w:start="179" w:fmt="decimal"/>
          <w:formProt w:val="false"/>
          <w:textDirection w:val="lrTb"/>
          <w:docGrid w:type="default" w:linePitch="100" w:charSpace="4096"/>
        </w:sectPr>
        <w:pStyle w:val="TextBody"/>
        <w:widowControl w:val="false"/>
        <w:suppressAutoHyphens w:val="true"/>
        <w:bidi w:val="0"/>
        <w:spacing w:lineRule="auto" w:line="228" w:before="107" w:after="0"/>
        <w:ind w:left="104" w:right="170" w:hanging="0"/>
        <w:jc w:val="left"/>
        <w:rPr>
          <w:sz w:val="36"/>
          <w:szCs w:val="36"/>
          <w:ins w:id="6292" w:author="Jomar Tigcal" w:date="2023-03-05T01:22:04Z"/>
        </w:rPr>
      </w:pPr>
      <w:ins w:id="6267" w:author="Jomar Tigcal" w:date="2023-03-05T01:22:04Z">
        <w:r>
          <w:rPr>
            <w:sz w:val="36"/>
            <w:szCs w:val="36"/>
          </w:rPr>
        </w:r>
      </w:ins>
    </w:p>
    <w:p>
      <w:pPr>
        <w:pStyle w:val="Heading1"/>
        <w:widowControl w:val="false"/>
        <w:numPr>
          <w:ilvl w:val="0"/>
          <w:numId w:val="0"/>
        </w:numPr>
        <w:suppressAutoHyphens w:val="true"/>
        <w:bidi w:val="0"/>
        <w:spacing w:lineRule="auto" w:line="228" w:before="107" w:after="0"/>
        <w:ind w:left="850" w:right="170" w:hanging="0"/>
        <w:jc w:val="left"/>
        <w:rPr>
          <w:sz w:val="36"/>
          <w:szCs w:val="36"/>
          <w:ins w:id="6294" w:author="Jomar Tigcal" w:date="2023-03-04T23:32:38Z"/>
        </w:rPr>
      </w:pPr>
      <w:ins w:id="6293" w:author="Jomar Tigcal" w:date="2023-03-04T23:32:38Z">
        <w:r>
          <w:rPr>
            <w:sz w:val="36"/>
            <w:szCs w:val="36"/>
          </w:rPr>
          <w:t>Chapter 16: Animations and Transitions with CoordinatorLayout and MotionLayout</w:t>
        </w:r>
      </w:ins>
    </w:p>
    <w:p>
      <w:pPr>
        <w:pStyle w:val="Heading1"/>
        <w:spacing w:lineRule="auto" w:line="228" w:before="107" w:after="0"/>
        <w:ind w:left="824" w:right="181" w:hanging="0"/>
        <w:rPr>
          <w:sz w:val="30"/>
          <w:szCs w:val="30"/>
          <w:ins w:id="6296" w:author="Jomar Tigcal" w:date="2023-03-04T23:32:38Z"/>
        </w:rPr>
      </w:pPr>
      <w:ins w:id="6295" w:author="Jomar Tigcal" w:date="2023-03-04T23:32:38Z">
        <w:r>
          <w:rPr>
            <w:sz w:val="30"/>
            <w:szCs w:val="30"/>
          </w:rPr>
          <w:t>Activity 16.01: Password Generator</w:t>
        </w:r>
      </w:ins>
    </w:p>
    <w:p>
      <w:pPr>
        <w:pStyle w:val="Heading3"/>
        <w:ind w:left="824" w:hanging="0"/>
        <w:rPr>
          <w:b w:val="false"/>
          <w:b w:val="false"/>
          <w:ins w:id="6299" w:author="Jomar Tigcal" w:date="2023-03-04T23:32:38Z"/>
        </w:rPr>
      </w:pPr>
      <w:ins w:id="6297" w:author="Jomar Tigcal" w:date="2023-03-04T23:32:38Z">
        <w:r>
          <w:rPr>
            <w:spacing w:val="-2"/>
          </w:rPr>
          <w:t>Solution</w:t>
        </w:r>
      </w:ins>
      <w:ins w:id="6298" w:author="Jomar Tigcal" w:date="2023-03-04T23:32:38Z">
        <w:r>
          <w:rPr>
            <w:b w:val="false"/>
            <w:spacing w:val="-2"/>
          </w:rPr>
          <w:t>:</w:t>
        </w:r>
      </w:ins>
    </w:p>
    <w:p>
      <w:pPr>
        <w:pStyle w:val="Normal"/>
        <w:spacing w:before="147" w:after="0"/>
        <w:ind w:left="824" w:hanging="0"/>
        <w:rPr>
          <w:sz w:val="20"/>
          <w:ins w:id="6321" w:author="Jomar Tigcal" w:date="2023-03-04T23:32:38Z"/>
        </w:rPr>
      </w:pPr>
      <w:ins w:id="6300" w:author="Jomar Tigcal" w:date="2023-03-04T23:32:38Z">
        <w:r>
          <w:rPr>
            <w:sz w:val="20"/>
          </w:rPr>
          <w:t>Here</w:t>
        </w:r>
      </w:ins>
      <w:ins w:id="6301" w:author="Jomar Tigcal" w:date="2023-03-04T23:32:38Z">
        <w:r>
          <w:rPr>
            <w:spacing w:val="-1"/>
            <w:sz w:val="20"/>
          </w:rPr>
          <w:t xml:space="preserve"> </w:t>
        </w:r>
      </w:ins>
      <w:ins w:id="6302" w:author="Jomar Tigcal" w:date="2023-03-04T23:32:38Z">
        <w:r>
          <w:rPr>
            <w:sz w:val="20"/>
          </w:rPr>
          <w:t>is</w:t>
        </w:r>
      </w:ins>
      <w:ins w:id="6303" w:author="Jomar Tigcal" w:date="2023-03-04T23:32:38Z">
        <w:r>
          <w:rPr>
            <w:spacing w:val="-1"/>
            <w:sz w:val="20"/>
          </w:rPr>
          <w:t xml:space="preserve"> </w:t>
        </w:r>
      </w:ins>
      <w:ins w:id="6304" w:author="Jomar Tigcal" w:date="2023-03-04T23:32:38Z">
        <w:r>
          <w:rPr>
            <w:sz w:val="20"/>
          </w:rPr>
          <w:t>one</w:t>
        </w:r>
      </w:ins>
      <w:ins w:id="6305" w:author="Jomar Tigcal" w:date="2023-03-04T23:32:38Z">
        <w:r>
          <w:rPr>
            <w:spacing w:val="-1"/>
            <w:sz w:val="20"/>
          </w:rPr>
          <w:t xml:space="preserve"> </w:t>
        </w:r>
      </w:ins>
      <w:ins w:id="6306" w:author="Jomar Tigcal" w:date="2023-03-04T23:32:38Z">
        <w:r>
          <w:rPr>
            <w:sz w:val="20"/>
          </w:rPr>
          <w:t>way</w:t>
        </w:r>
      </w:ins>
      <w:ins w:id="6307" w:author="Jomar Tigcal" w:date="2023-03-04T23:32:38Z">
        <w:r>
          <w:rPr>
            <w:spacing w:val="-1"/>
            <w:sz w:val="20"/>
          </w:rPr>
          <w:t xml:space="preserve"> </w:t>
        </w:r>
      </w:ins>
      <w:ins w:id="6308" w:author="Jomar Tigcal" w:date="2023-03-04T23:32:38Z">
        <w:r>
          <w:rPr>
            <w:sz w:val="20"/>
          </w:rPr>
          <w:t>we</w:t>
        </w:r>
      </w:ins>
      <w:ins w:id="6309" w:author="Jomar Tigcal" w:date="2023-03-04T23:32:38Z">
        <w:r>
          <w:rPr>
            <w:spacing w:val="-1"/>
            <w:sz w:val="20"/>
          </w:rPr>
          <w:t xml:space="preserve"> </w:t>
        </w:r>
      </w:ins>
      <w:ins w:id="6310" w:author="Jomar Tigcal" w:date="2023-03-04T23:32:38Z">
        <w:r>
          <w:rPr>
            <w:sz w:val="20"/>
          </w:rPr>
          <w:t>can</w:t>
        </w:r>
      </w:ins>
      <w:ins w:id="6311" w:author="Jomar Tigcal" w:date="2023-03-04T23:32:38Z">
        <w:r>
          <w:rPr>
            <w:spacing w:val="-1"/>
            <w:sz w:val="20"/>
          </w:rPr>
          <w:t xml:space="preserve"> </w:t>
        </w:r>
      </w:ins>
      <w:ins w:id="6312" w:author="Jomar Tigcal" w:date="2023-03-04T23:32:38Z">
        <w:r>
          <w:rPr>
            <w:sz w:val="20"/>
          </w:rPr>
          <w:t>create</w:t>
        </w:r>
      </w:ins>
      <w:ins w:id="6313" w:author="Jomar Tigcal" w:date="2023-03-04T23:32:38Z">
        <w:r>
          <w:rPr>
            <w:spacing w:val="-1"/>
            <w:sz w:val="20"/>
          </w:rPr>
          <w:t xml:space="preserve"> </w:t>
        </w:r>
      </w:ins>
      <w:ins w:id="6314" w:author="Jomar Tigcal" w:date="2023-03-04T23:32:38Z">
        <w:r>
          <w:rPr>
            <w:sz w:val="20"/>
          </w:rPr>
          <w:t>the</w:t>
        </w:r>
      </w:ins>
      <w:ins w:id="6315" w:author="Jomar Tigcal" w:date="2023-03-04T23:32:38Z">
        <w:r>
          <w:rPr>
            <w:spacing w:val="-2"/>
            <w:sz w:val="20"/>
          </w:rPr>
          <w:t xml:space="preserve"> </w:t>
        </w:r>
      </w:ins>
      <w:ins w:id="6316" w:author="Jomar Tigcal" w:date="2023-03-04T23:32:38Z">
        <w:r>
          <w:rPr>
            <w:i/>
            <w:sz w:val="20"/>
          </w:rPr>
          <w:t>Password</w:t>
        </w:r>
      </w:ins>
      <w:ins w:id="6317" w:author="Jomar Tigcal" w:date="2023-03-04T23:32:38Z">
        <w:r>
          <w:rPr>
            <w:i/>
            <w:spacing w:val="-1"/>
            <w:sz w:val="20"/>
          </w:rPr>
          <w:t xml:space="preserve"> </w:t>
        </w:r>
      </w:ins>
      <w:ins w:id="6318" w:author="Jomar Tigcal" w:date="2023-03-04T23:32:38Z">
        <w:r>
          <w:rPr>
            <w:i/>
            <w:sz w:val="20"/>
          </w:rPr>
          <w:t>Generator</w:t>
        </w:r>
      </w:ins>
      <w:ins w:id="6319" w:author="Jomar Tigcal" w:date="2023-03-04T23:32:38Z">
        <w:r>
          <w:rPr>
            <w:i/>
            <w:spacing w:val="-1"/>
            <w:sz w:val="20"/>
          </w:rPr>
          <w:t xml:space="preserve"> </w:t>
        </w:r>
      </w:ins>
      <w:ins w:id="6320" w:author="Jomar Tigcal" w:date="2023-03-04T23:32:38Z">
        <w:r>
          <w:rPr>
            <w:spacing w:val="-4"/>
            <w:sz w:val="20"/>
          </w:rPr>
          <w:t>app:</w:t>
        </w:r>
      </w:ins>
    </w:p>
    <w:p>
      <w:pPr>
        <w:pStyle w:val="ListParagraph"/>
        <w:numPr>
          <w:ilvl w:val="1"/>
          <w:numId w:val="1"/>
        </w:numPr>
        <w:tabs>
          <w:tab w:val="clear" w:pos="720"/>
          <w:tab w:val="left" w:pos="1274" w:leader="none"/>
        </w:tabs>
        <w:spacing w:before="148" w:after="0"/>
        <w:ind w:left="1274" w:right="703" w:hanging="360"/>
        <w:jc w:val="left"/>
        <w:rPr>
          <w:sz w:val="20"/>
          <w:ins w:id="6345" w:author="Jomar Tigcal" w:date="2023-03-04T23:32:38Z"/>
        </w:rPr>
      </w:pPr>
      <w:ins w:id="6322" w:author="Jomar Tigcal" w:date="2023-03-04T23:32:38Z">
        <w:r>
          <w:rPr>
            <w:sz w:val="20"/>
          </w:rPr>
          <w:t xml:space="preserve">Create a new Empty Activity project in Android Studio with </w:t>
        </w:r>
      </w:ins>
      <w:ins w:id="6323" w:author="Jomar Tigcal" w:date="2023-03-04T23:32:38Z">
        <w:r>
          <w:rPr>
            <w:rFonts w:ascii="Courier New" w:hAnsi="Courier New"/>
            <w:b/>
          </w:rPr>
          <w:t>Password Generator</w:t>
        </w:r>
      </w:ins>
      <w:ins w:id="6324" w:author="Jomar Tigcal" w:date="2023-03-04T23:32:38Z">
        <w:r>
          <w:rPr>
            <w:rFonts w:ascii="Courier New" w:hAnsi="Courier New"/>
            <w:b/>
            <w:spacing w:val="-65"/>
          </w:rPr>
          <w:t xml:space="preserve"> </w:t>
        </w:r>
      </w:ins>
      <w:ins w:id="6325" w:author="Jomar Tigcal" w:date="2023-03-04T23:32:38Z">
        <w:r>
          <w:rPr>
            <w:sz w:val="20"/>
          </w:rPr>
          <w:t xml:space="preserve">as the name. Set its package name to </w:t>
        </w:r>
      </w:ins>
      <w:ins w:id="6326" w:author="Jomar Tigcal" w:date="2023-03-04T23:32:38Z">
        <w:r>
          <w:rPr>
            <w:rFonts w:ascii="Courier New" w:hAnsi="Courier New"/>
            <w:b/>
          </w:rPr>
          <w:t>com.example. passwordgenerator</w:t>
        </w:r>
      </w:ins>
      <w:ins w:id="6327" w:author="Jomar Tigcal" w:date="2023-03-04T23:32:38Z">
        <w:r>
          <w:rPr>
            <w:rFonts w:ascii="Courier New" w:hAnsi="Courier New"/>
            <w:b/>
            <w:spacing w:val="-80"/>
          </w:rPr>
          <w:t xml:space="preserve"> </w:t>
        </w:r>
      </w:ins>
      <w:ins w:id="6328" w:author="Jomar Tigcal" w:date="2023-03-04T23:32:38Z">
        <w:r>
          <w:rPr>
            <w:sz w:val="20"/>
          </w:rPr>
          <w:t>and</w:t>
        </w:r>
      </w:ins>
      <w:ins w:id="6329" w:author="Jomar Tigcal" w:date="2023-03-04T23:32:38Z">
        <w:r>
          <w:rPr>
            <w:spacing w:val="-8"/>
            <w:sz w:val="20"/>
          </w:rPr>
          <w:t xml:space="preserve"> </w:t>
        </w:r>
      </w:ins>
      <w:ins w:id="6330" w:author="Jomar Tigcal" w:date="2023-03-04T23:32:38Z">
        <w:r>
          <w:rPr>
            <w:rFonts w:ascii="Courier New" w:hAnsi="Courier New"/>
            <w:b/>
          </w:rPr>
          <w:t>Minimum</w:t>
        </w:r>
      </w:ins>
      <w:ins w:id="6331" w:author="Jomar Tigcal" w:date="2023-03-04T23:32:38Z">
        <w:r>
          <w:rPr>
            <w:rFonts w:ascii="Courier New" w:hAnsi="Courier New"/>
            <w:b/>
            <w:spacing w:val="-7"/>
          </w:rPr>
          <w:t xml:space="preserve"> </w:t>
        </w:r>
      </w:ins>
      <w:ins w:id="6332" w:author="Jomar Tigcal" w:date="2023-03-04T23:32:38Z">
        <w:r>
          <w:rPr>
            <w:rFonts w:ascii="Courier New" w:hAnsi="Courier New"/>
            <w:b/>
          </w:rPr>
          <w:t>SDK</w:t>
        </w:r>
      </w:ins>
      <w:ins w:id="6333" w:author="Jomar Tigcal" w:date="2023-03-04T23:32:38Z">
        <w:r>
          <w:rPr>
            <w:rFonts w:ascii="Courier New" w:hAnsi="Courier New"/>
            <w:b/>
            <w:spacing w:val="-80"/>
          </w:rPr>
          <w:t xml:space="preserve"> </w:t>
        </w:r>
      </w:ins>
      <w:ins w:id="6334" w:author="Jomar Tigcal" w:date="2023-03-04T23:32:38Z">
        <w:r>
          <w:rPr>
            <w:sz w:val="20"/>
          </w:rPr>
          <w:t>to</w:t>
        </w:r>
      </w:ins>
      <w:ins w:id="6335" w:author="Jomar Tigcal" w:date="2023-03-04T23:32:38Z">
        <w:r>
          <w:rPr>
            <w:spacing w:val="-4"/>
            <w:sz w:val="20"/>
          </w:rPr>
          <w:t xml:space="preserve"> </w:t>
        </w:r>
      </w:ins>
      <w:ins w:id="6336" w:author="Jomar Tigcal" w:date="2023-03-04T23:32:38Z">
        <w:r>
          <w:rPr>
            <w:rFonts w:ascii="Courier New" w:hAnsi="Courier New"/>
            <w:b/>
          </w:rPr>
          <w:t>API</w:t>
        </w:r>
      </w:ins>
      <w:ins w:id="6337" w:author="Jomar Tigcal" w:date="2023-03-04T23:32:38Z">
        <w:r>
          <w:rPr>
            <w:rFonts w:ascii="Courier New" w:hAnsi="Courier New"/>
            <w:b/>
            <w:spacing w:val="-7"/>
          </w:rPr>
          <w:t xml:space="preserve"> </w:t>
        </w:r>
      </w:ins>
      <w:ins w:id="6338" w:author="Jomar Tigcal" w:date="2023-03-04T23:32:38Z">
        <w:r>
          <w:rPr>
            <w:rFonts w:ascii="Courier New" w:hAnsi="Courier New"/>
            <w:b/>
          </w:rPr>
          <w:t>21:</w:t>
        </w:r>
      </w:ins>
      <w:ins w:id="6339" w:author="Jomar Tigcal" w:date="2023-03-04T23:32:38Z">
        <w:r>
          <w:rPr>
            <w:rFonts w:ascii="Courier New" w:hAnsi="Courier New"/>
            <w:b/>
            <w:spacing w:val="-7"/>
          </w:rPr>
          <w:t xml:space="preserve"> </w:t>
        </w:r>
      </w:ins>
      <w:ins w:id="6340" w:author="Jomar Tigcal" w:date="2023-03-04T23:32:38Z">
        <w:r>
          <w:rPr>
            <w:rFonts w:ascii="Courier New" w:hAnsi="Courier New"/>
            <w:b/>
          </w:rPr>
          <w:t>Android</w:t>
        </w:r>
      </w:ins>
      <w:ins w:id="6341" w:author="Jomar Tigcal" w:date="2023-03-04T23:32:38Z">
        <w:r>
          <w:rPr>
            <w:rFonts w:ascii="Courier New" w:hAnsi="Courier New"/>
            <w:b/>
            <w:spacing w:val="-7"/>
          </w:rPr>
          <w:t xml:space="preserve"> </w:t>
        </w:r>
      </w:ins>
      <w:ins w:id="6342" w:author="Jomar Tigcal" w:date="2023-03-04T23:32:38Z">
        <w:r>
          <w:rPr>
            <w:rFonts w:ascii="Courier New" w:hAnsi="Courier New"/>
            <w:b/>
          </w:rPr>
          <w:t xml:space="preserve">5.0 </w:t>
        </w:r>
      </w:ins>
      <w:ins w:id="6343" w:author="Jomar Tigcal" w:date="2023-03-04T23:32:38Z">
        <w:r>
          <w:rPr>
            <w:rFonts w:ascii="Courier New" w:hAnsi="Courier New"/>
            <w:b/>
            <w:spacing w:val="-2"/>
          </w:rPr>
          <w:t>Lollipop</w:t>
        </w:r>
      </w:ins>
      <w:ins w:id="6344" w:author="Jomar Tigcal" w:date="2023-03-04T23:32:38Z">
        <w:r>
          <w:rPr>
            <w:spacing w:val="-2"/>
            <w:sz w:val="20"/>
          </w:rPr>
          <w:t>.</w:t>
        </w:r>
      </w:ins>
    </w:p>
    <w:p>
      <w:pPr>
        <w:pStyle w:val="ListParagraph"/>
        <w:numPr>
          <w:ilvl w:val="1"/>
          <w:numId w:val="1"/>
        </w:numPr>
        <w:tabs>
          <w:tab w:val="clear" w:pos="720"/>
          <w:tab w:val="left" w:pos="1274" w:leader="none"/>
        </w:tabs>
        <w:spacing w:before="141" w:after="0"/>
        <w:jc w:val="left"/>
        <w:rPr>
          <w:rFonts w:ascii="Courier New" w:hAnsi="Courier New"/>
          <w:b/>
          <w:b/>
          <w:ins w:id="6359" w:author="Jomar Tigcal" w:date="2023-03-04T23:32:38Z"/>
        </w:rPr>
      </w:pPr>
      <w:ins w:id="6346" w:author="Jomar Tigcal" w:date="2023-03-04T23:32:38Z">
        <w:r>
          <w:rPr>
            <w:sz w:val="20"/>
          </w:rPr>
          <w:t>Add</w:t>
        </w:r>
      </w:ins>
      <w:ins w:id="6347" w:author="Jomar Tigcal" w:date="2023-03-04T23:32:38Z">
        <w:r>
          <w:rPr>
            <w:spacing w:val="-7"/>
            <w:sz w:val="20"/>
          </w:rPr>
          <w:t xml:space="preserve"> </w:t>
        </w:r>
      </w:ins>
      <w:ins w:id="6348" w:author="Jomar Tigcal" w:date="2023-03-04T23:32:38Z">
        <w:r>
          <w:rPr>
            <w:sz w:val="20"/>
          </w:rPr>
          <w:t>the</w:t>
        </w:r>
      </w:ins>
      <w:ins w:id="6349" w:author="Jomar Tigcal" w:date="2023-03-04T23:32:38Z">
        <w:r>
          <w:rPr>
            <w:spacing w:val="-5"/>
            <w:sz w:val="20"/>
          </w:rPr>
          <w:t xml:space="preserve"> </w:t>
        </w:r>
      </w:ins>
      <w:ins w:id="6350" w:author="Jomar Tigcal" w:date="2023-03-04T23:32:38Z">
        <w:r>
          <w:rPr>
            <w:rFonts w:ascii="Courier New" w:hAnsi="Courier New"/>
            <w:b/>
          </w:rPr>
          <w:t>MaterialComponents</w:t>
        </w:r>
      </w:ins>
      <w:ins w:id="6351" w:author="Jomar Tigcal" w:date="2023-03-04T23:32:38Z">
        <w:r>
          <w:rPr>
            <w:rFonts w:ascii="Courier New" w:hAnsi="Courier New"/>
            <w:b/>
            <w:spacing w:val="-80"/>
          </w:rPr>
          <w:t xml:space="preserve"> </w:t>
        </w:r>
      </w:ins>
      <w:ins w:id="6352" w:author="Jomar Tigcal" w:date="2023-03-04T23:32:38Z">
        <w:r>
          <w:rPr>
            <w:sz w:val="20"/>
          </w:rPr>
          <w:t>dependency</w:t>
        </w:r>
      </w:ins>
      <w:ins w:id="6353" w:author="Jomar Tigcal" w:date="2023-03-04T23:32:38Z">
        <w:r>
          <w:rPr>
            <w:spacing w:val="-3"/>
            <w:sz w:val="20"/>
          </w:rPr>
          <w:t xml:space="preserve"> </w:t>
        </w:r>
      </w:ins>
      <w:ins w:id="6354" w:author="Jomar Tigcal" w:date="2023-03-04T23:32:38Z">
        <w:r>
          <w:rPr>
            <w:sz w:val="20"/>
          </w:rPr>
          <w:t>to</w:t>
        </w:r>
      </w:ins>
      <w:ins w:id="6355" w:author="Jomar Tigcal" w:date="2023-03-04T23:32:38Z">
        <w:r>
          <w:rPr>
            <w:spacing w:val="-3"/>
            <w:sz w:val="20"/>
          </w:rPr>
          <w:t xml:space="preserve"> </w:t>
        </w:r>
      </w:ins>
      <w:ins w:id="6356" w:author="Jomar Tigcal" w:date="2023-03-04T23:32:38Z">
        <w:r>
          <w:rPr>
            <w:sz w:val="20"/>
          </w:rPr>
          <w:t>your</w:t>
        </w:r>
      </w:ins>
      <w:ins w:id="6357" w:author="Jomar Tigcal" w:date="2023-03-04T23:32:38Z">
        <w:r>
          <w:rPr>
            <w:spacing w:val="-5"/>
            <w:sz w:val="20"/>
          </w:rPr>
          <w:t xml:space="preserve"> </w:t>
        </w:r>
      </w:ins>
      <w:ins w:id="6358" w:author="Jomar Tigcal" w:date="2023-03-04T23:32:38Z">
        <w:r>
          <w:rPr>
            <w:rFonts w:ascii="Courier New" w:hAnsi="Courier New"/>
            <w:b/>
            <w:spacing w:val="-2"/>
          </w:rPr>
          <w:t>app/build.gradle</w:t>
        </w:r>
      </w:ins>
    </w:p>
    <w:p>
      <w:pPr>
        <w:pStyle w:val="TextBody"/>
        <w:ind w:left="1274" w:hanging="0"/>
        <w:rPr>
          <w:spacing w:val="-2"/>
          <w:ins w:id="6361" w:author="Jomar Tigcal" w:date="2023-03-04T23:32:38Z"/>
        </w:rPr>
      </w:pPr>
      <w:ins w:id="6360" w:author="Jomar Tigcal" w:date="2023-03-04T23:32:38Z">
        <w:r>
          <w:rPr>
            <w:spacing w:val="-2"/>
          </w:rPr>
          <w:t>file:</w:t>
        </w:r>
      </w:ins>
    </w:p>
    <w:p>
      <w:pPr>
        <w:pStyle w:val="TextBody"/>
        <w:spacing w:before="4" w:after="0"/>
        <w:rPr>
          <w:sz w:val="9"/>
          <w:ins w:id="6362" w:author="Jomar Tigcal" w:date="2023-03-04T23:32:38Z"/>
        </w:rPr>
      </w:pPr>
      <w:r>
        <w:rPr>
          <w:sz w:val="9"/>
        </w:rPr>
        <mc:AlternateContent>
          <mc:Choice Requires="wpg">
            <w:drawing>
              <wp:anchor behindDoc="0" distT="635" distB="0" distL="0" distR="4445" simplePos="0" locked="0" layoutInCell="0" allowOverlap="1" relativeHeight="2051" wp14:anchorId="2A0DE6AC">
                <wp:simplePos x="0" y="0"/>
                <wp:positionH relativeFrom="page">
                  <wp:posOffset>1120140</wp:posOffset>
                </wp:positionH>
                <wp:positionV relativeFrom="paragraph">
                  <wp:posOffset>95885</wp:posOffset>
                </wp:positionV>
                <wp:extent cx="5074920" cy="219075"/>
                <wp:effectExtent l="0" t="635" r="635" b="0"/>
                <wp:wrapTopAndBottom/>
                <wp:docPr id="2274" name="docshapegroup 53"/>
                <a:graphic xmlns:a="http://schemas.openxmlformats.org/drawingml/2006/main">
                  <a:graphicData uri="http://schemas.microsoft.com/office/word/2010/wordprocessingGroup">
                    <wpg:wgp>
                      <wpg:cNvGrpSpPr/>
                      <wpg:grpSpPr>
                        <a:xfrm>
                          <a:off x="0" y="0"/>
                          <a:ext cx="5074920" cy="219240"/>
                          <a:chOff x="0" y="0"/>
                          <a:chExt cx="5074920" cy="219240"/>
                        </a:xfrm>
                      </wpg:grpSpPr>
                      <wps:wsp>
                        <wps:cNvSpPr/>
                        <wps:spPr>
                          <a:xfrm>
                            <a:off x="0" y="6480"/>
                            <a:ext cx="5074920" cy="206280"/>
                          </a:xfrm>
                          <a:prstGeom prst="rect">
                            <a:avLst/>
                          </a:prstGeom>
                          <a:solidFill>
                            <a:srgbClr val="f6f6f6"/>
                          </a:solidFill>
                          <a:ln w="0">
                            <a:noFill/>
                          </a:ln>
                        </wps:spPr>
                        <wps:style>
                          <a:lnRef idx="0"/>
                          <a:fillRef idx="0"/>
                          <a:effectRef idx="0"/>
                          <a:fontRef idx="minor"/>
                        </wps:style>
                        <wps:bodyPr/>
                      </wps:wsp>
                      <wps:wsp>
                        <wps:cNvSpPr/>
                        <wps:spPr>
                          <a:xfrm>
                            <a:off x="0" y="0"/>
                            <a:ext cx="5074920" cy="219240"/>
                          </a:xfrm>
                          <a:custGeom>
                            <a:avLst/>
                            <a:gdLst>
                              <a:gd name="textAreaLeft" fmla="*/ 0 w 2877120"/>
                              <a:gd name="textAreaRight" fmla="*/ 2883240 w 2877120"/>
                              <a:gd name="textAreaTop" fmla="*/ 0 h 124200"/>
                              <a:gd name="textAreaBottom" fmla="*/ 130320 h 124200"/>
                            </a:gdLst>
                            <a:ahLst/>
                            <a:rect l="textAreaLeft" t="textAreaTop" r="textAreaRight" b="textAreaBottom"/>
                            <a:pathLst>
                              <a:path w="7992" h="345">
                                <a:moveTo>
                                  <a:pt x="7992" y="325"/>
                                </a:moveTo>
                                <a:lnTo>
                                  <a:pt x="0" y="325"/>
                                </a:lnTo>
                                <a:lnTo>
                                  <a:pt x="0" y="345"/>
                                </a:lnTo>
                                <a:lnTo>
                                  <a:pt x="7992" y="345"/>
                                </a:lnTo>
                                <a:lnTo>
                                  <a:pt x="7992" y="325"/>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9368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z w:val="18"/>
                                </w:rPr>
                                <w:t>implementation</w:t>
                              </w:r>
                              <w:r>
                                <w:rPr>
                                  <w:rFonts w:ascii="Courier New" w:hAnsi="Courier New"/>
                                  <w:spacing w:val="-14"/>
                                  <w:sz w:val="18"/>
                                </w:rPr>
                                <w:t xml:space="preserve"> </w:t>
                              </w:r>
                              <w:r>
                                <w:rPr>
                                  <w:rFonts w:ascii="Courier New" w:hAnsi="Courier New"/>
                                  <w:spacing w:val="-2"/>
                                  <w:sz w:val="18"/>
                                </w:rPr>
                                <w:t>'com.google.android.material:material:1.7.0'</w:t>
                              </w:r>
                            </w:p>
                          </w:txbxContent>
                        </wps:txbx>
                        <wps:bodyPr lIns="0" rIns="0" tIns="0" bIns="0" anchor="t">
                          <a:noAutofit/>
                        </wps:bodyPr>
                      </wps:wsp>
                    </wpg:wgp>
                  </a:graphicData>
                </a:graphic>
              </wp:anchor>
            </w:drawing>
          </mc:Choice>
          <mc:Fallback>
            <w:pict>
              <v:group id="shape_0" alt="docshapegroup 53" style="position:absolute;margin-left:88.2pt;margin-top:7.55pt;width:399.6pt;height:17.25pt" coordorigin="1764,151" coordsize="7992,345">
                <v:rect id="shape_0" path="m0,0l-2147483645,0l-2147483645,-2147483646l0,-2147483646xe" fillcolor="#f6f6f6" stroked="f" o:allowincell="f" style="position:absolute;left:1764;top:161;width:7991;height:32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71;width:7991;height:30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z w:val="18"/>
                          </w:rPr>
                          <w:t>implementation</w:t>
                        </w:r>
                        <w:r>
                          <w:rPr>
                            <w:rFonts w:ascii="Courier New" w:hAnsi="Courier New"/>
                            <w:spacing w:val="-14"/>
                            <w:sz w:val="18"/>
                          </w:rPr>
                          <w:t xml:space="preserve"> </w:t>
                        </w:r>
                        <w:r>
                          <w:rPr>
                            <w:rFonts w:ascii="Courier New" w:hAnsi="Courier New"/>
                            <w:spacing w:val="-2"/>
                            <w:sz w:val="18"/>
                          </w:rPr>
                          <w:t>'com.google.android.material:material:1.7.0'</w:t>
                        </w:r>
                      </w:p>
                    </w:txbxContent>
                  </v:textbox>
                  <w10:wrap type="topAndBottom"/>
                </v:rect>
              </v:group>
            </w:pict>
          </mc:Fallback>
        </mc:AlternateContent>
      </w:r>
    </w:p>
    <w:p>
      <w:pPr>
        <w:pStyle w:val="Normal"/>
        <w:spacing w:before="72" w:after="0"/>
        <w:ind w:left="1274" w:hanging="0"/>
        <w:rPr>
          <w:sz w:val="20"/>
          <w:ins w:id="6384" w:author="Jomar Tigcal" w:date="2023-03-04T23:32:38Z"/>
        </w:rPr>
      </w:pPr>
      <w:ins w:id="6363" w:author="Jomar Tigcal" w:date="2023-03-04T23:32:38Z">
        <w:r>
          <w:rPr>
            <w:sz w:val="20"/>
          </w:rPr>
          <w:t>We</w:t>
        </w:r>
      </w:ins>
      <w:ins w:id="6364" w:author="Jomar Tigcal" w:date="2023-03-04T23:32:38Z">
        <w:r>
          <w:rPr>
            <w:spacing w:val="-6"/>
            <w:sz w:val="20"/>
          </w:rPr>
          <w:t xml:space="preserve"> </w:t>
        </w:r>
      </w:ins>
      <w:ins w:id="6365" w:author="Jomar Tigcal" w:date="2023-03-04T23:32:38Z">
        <w:r>
          <w:rPr>
            <w:sz w:val="20"/>
          </w:rPr>
          <w:t>will</w:t>
        </w:r>
      </w:ins>
      <w:ins w:id="6366" w:author="Jomar Tigcal" w:date="2023-03-04T23:32:38Z">
        <w:r>
          <w:rPr>
            <w:spacing w:val="-2"/>
            <w:sz w:val="20"/>
          </w:rPr>
          <w:t xml:space="preserve"> </w:t>
        </w:r>
      </w:ins>
      <w:ins w:id="6367" w:author="Jomar Tigcal" w:date="2023-03-04T23:32:38Z">
        <w:r>
          <w:rPr>
            <w:sz w:val="20"/>
          </w:rPr>
          <w:t>add</w:t>
        </w:r>
      </w:ins>
      <w:ins w:id="6368" w:author="Jomar Tigcal" w:date="2023-03-04T23:32:38Z">
        <w:r>
          <w:rPr>
            <w:spacing w:val="-3"/>
            <w:sz w:val="20"/>
          </w:rPr>
          <w:t xml:space="preserve"> </w:t>
        </w:r>
      </w:ins>
      <w:ins w:id="6369" w:author="Jomar Tigcal" w:date="2023-03-04T23:32:38Z">
        <w:r>
          <w:rPr>
            <w:sz w:val="20"/>
          </w:rPr>
          <w:t>this</w:t>
        </w:r>
      </w:ins>
      <w:ins w:id="6370" w:author="Jomar Tigcal" w:date="2023-03-04T23:32:38Z">
        <w:r>
          <w:rPr>
            <w:spacing w:val="-3"/>
            <w:sz w:val="20"/>
          </w:rPr>
          <w:t xml:space="preserve"> </w:t>
        </w:r>
      </w:ins>
      <w:ins w:id="6371" w:author="Jomar Tigcal" w:date="2023-03-04T23:32:38Z">
        <w:r>
          <w:rPr>
            <w:sz w:val="20"/>
          </w:rPr>
          <w:t>so</w:t>
        </w:r>
      </w:ins>
      <w:ins w:id="6372" w:author="Jomar Tigcal" w:date="2023-03-04T23:32:38Z">
        <w:r>
          <w:rPr>
            <w:spacing w:val="-3"/>
            <w:sz w:val="20"/>
          </w:rPr>
          <w:t xml:space="preserve"> </w:t>
        </w:r>
      </w:ins>
      <w:ins w:id="6373" w:author="Jomar Tigcal" w:date="2023-03-04T23:32:38Z">
        <w:r>
          <w:rPr>
            <w:sz w:val="20"/>
          </w:rPr>
          <w:t>that</w:t>
        </w:r>
      </w:ins>
      <w:ins w:id="6374" w:author="Jomar Tigcal" w:date="2023-03-04T23:32:38Z">
        <w:r>
          <w:rPr>
            <w:spacing w:val="-2"/>
            <w:sz w:val="20"/>
          </w:rPr>
          <w:t xml:space="preserve"> </w:t>
        </w:r>
      </w:ins>
      <w:ins w:id="6375" w:author="Jomar Tigcal" w:date="2023-03-04T23:32:38Z">
        <w:r>
          <w:rPr>
            <w:sz w:val="20"/>
          </w:rPr>
          <w:t>we</w:t>
        </w:r>
      </w:ins>
      <w:ins w:id="6376" w:author="Jomar Tigcal" w:date="2023-03-04T23:32:38Z">
        <w:r>
          <w:rPr>
            <w:spacing w:val="-3"/>
            <w:sz w:val="20"/>
          </w:rPr>
          <w:t xml:space="preserve"> </w:t>
        </w:r>
      </w:ins>
      <w:ins w:id="6377" w:author="Jomar Tigcal" w:date="2023-03-04T23:32:38Z">
        <w:r>
          <w:rPr>
            <w:sz w:val="20"/>
          </w:rPr>
          <w:t>can</w:t>
        </w:r>
      </w:ins>
      <w:ins w:id="6378" w:author="Jomar Tigcal" w:date="2023-03-04T23:32:38Z">
        <w:r>
          <w:rPr>
            <w:spacing w:val="-2"/>
            <w:sz w:val="20"/>
          </w:rPr>
          <w:t xml:space="preserve"> </w:t>
        </w:r>
      </w:ins>
      <w:ins w:id="6379" w:author="Jomar Tigcal" w:date="2023-03-04T23:32:38Z">
        <w:r>
          <w:rPr>
            <w:sz w:val="20"/>
          </w:rPr>
          <w:t>use</w:t>
        </w:r>
      </w:ins>
      <w:ins w:id="6380" w:author="Jomar Tigcal" w:date="2023-03-04T23:32:38Z">
        <w:r>
          <w:rPr>
            <w:spacing w:val="-3"/>
            <w:sz w:val="20"/>
          </w:rPr>
          <w:t xml:space="preserve"> </w:t>
        </w:r>
      </w:ins>
      <w:ins w:id="6381" w:author="Jomar Tigcal" w:date="2023-03-04T23:32:38Z">
        <w:r>
          <w:rPr>
            <w:rFonts w:ascii="Courier New" w:hAnsi="Courier New"/>
            <w:b/>
          </w:rPr>
          <w:t>TextInputLayout</w:t>
        </w:r>
      </w:ins>
      <w:ins w:id="6382" w:author="Jomar Tigcal" w:date="2023-03-04T23:32:38Z">
        <w:r>
          <w:rPr>
            <w:rFonts w:ascii="Courier New" w:hAnsi="Courier New"/>
            <w:b/>
            <w:spacing w:val="-80"/>
          </w:rPr>
          <w:t xml:space="preserve"> </w:t>
        </w:r>
      </w:ins>
      <w:ins w:id="6383" w:author="Jomar Tigcal" w:date="2023-03-04T23:32:38Z">
        <w:r>
          <w:rPr>
            <w:spacing w:val="-5"/>
            <w:sz w:val="20"/>
          </w:rPr>
          <w:t>and</w:t>
        </w:r>
      </w:ins>
    </w:p>
    <w:p>
      <w:pPr>
        <w:pStyle w:val="Normal"/>
        <w:ind w:left="1274" w:hanging="0"/>
        <w:rPr>
          <w:sz w:val="20"/>
          <w:ins w:id="6403" w:author="Jomar Tigcal" w:date="2023-03-04T23:32:38Z"/>
        </w:rPr>
      </w:pPr>
      <w:ins w:id="6385" w:author="Jomar Tigcal" w:date="2023-03-04T23:32:38Z">
        <w:r>
          <w:rPr>
            <w:rFonts w:ascii="Courier New" w:hAnsi="Courier New"/>
            <w:b/>
          </w:rPr>
          <w:t>TextInputEditText</w:t>
        </w:r>
      </w:ins>
      <w:ins w:id="6386" w:author="Jomar Tigcal" w:date="2023-03-04T23:32:38Z">
        <w:r>
          <w:rPr>
            <w:rFonts w:ascii="Courier New" w:hAnsi="Courier New"/>
            <w:b/>
            <w:spacing w:val="-80"/>
          </w:rPr>
          <w:t xml:space="preserve"> </w:t>
        </w:r>
      </w:ins>
      <w:ins w:id="6387" w:author="Jomar Tigcal" w:date="2023-03-04T23:32:38Z">
        <w:r>
          <w:rPr>
            <w:sz w:val="20"/>
          </w:rPr>
          <w:t>for</w:t>
        </w:r>
      </w:ins>
      <w:ins w:id="6388" w:author="Jomar Tigcal" w:date="2023-03-04T23:32:38Z">
        <w:r>
          <w:rPr>
            <w:spacing w:val="-6"/>
            <w:sz w:val="20"/>
          </w:rPr>
          <w:t xml:space="preserve"> </w:t>
        </w:r>
      </w:ins>
      <w:ins w:id="6389" w:author="Jomar Tigcal" w:date="2023-03-04T23:32:38Z">
        <w:r>
          <w:rPr>
            <w:sz w:val="20"/>
          </w:rPr>
          <w:t>the</w:t>
        </w:r>
      </w:ins>
      <w:ins w:id="6390" w:author="Jomar Tigcal" w:date="2023-03-04T23:32:38Z">
        <w:r>
          <w:rPr>
            <w:spacing w:val="-2"/>
            <w:sz w:val="20"/>
          </w:rPr>
          <w:t xml:space="preserve"> </w:t>
        </w:r>
      </w:ins>
      <w:ins w:id="6391" w:author="Jomar Tigcal" w:date="2023-03-04T23:32:38Z">
        <w:r>
          <w:rPr>
            <w:sz w:val="20"/>
          </w:rPr>
          <w:t>input</w:t>
        </w:r>
      </w:ins>
      <w:ins w:id="6392" w:author="Jomar Tigcal" w:date="2023-03-04T23:32:38Z">
        <w:r>
          <w:rPr>
            <w:spacing w:val="-3"/>
            <w:sz w:val="20"/>
          </w:rPr>
          <w:t xml:space="preserve"> </w:t>
        </w:r>
      </w:ins>
      <w:ins w:id="6393" w:author="Jomar Tigcal" w:date="2023-03-04T23:32:38Z">
        <w:r>
          <w:rPr>
            <w:sz w:val="20"/>
          </w:rPr>
          <w:t>text</w:t>
        </w:r>
      </w:ins>
      <w:ins w:id="6394" w:author="Jomar Tigcal" w:date="2023-03-04T23:32:38Z">
        <w:r>
          <w:rPr>
            <w:spacing w:val="-2"/>
            <w:sz w:val="20"/>
          </w:rPr>
          <w:t xml:space="preserve"> </w:t>
        </w:r>
      </w:ins>
      <w:ins w:id="6395" w:author="Jomar Tigcal" w:date="2023-03-04T23:32:38Z">
        <w:r>
          <w:rPr>
            <w:sz w:val="20"/>
          </w:rPr>
          <w:t>field</w:t>
        </w:r>
      </w:ins>
      <w:ins w:id="6396" w:author="Jomar Tigcal" w:date="2023-03-04T23:32:38Z">
        <w:r>
          <w:rPr>
            <w:spacing w:val="-3"/>
            <w:sz w:val="20"/>
          </w:rPr>
          <w:t xml:space="preserve"> </w:t>
        </w:r>
      </w:ins>
      <w:ins w:id="6397" w:author="Jomar Tigcal" w:date="2023-03-04T23:32:38Z">
        <w:r>
          <w:rPr>
            <w:sz w:val="20"/>
          </w:rPr>
          <w:t>for</w:t>
        </w:r>
      </w:ins>
      <w:ins w:id="6398" w:author="Jomar Tigcal" w:date="2023-03-04T23:32:38Z">
        <w:r>
          <w:rPr>
            <w:spacing w:val="-2"/>
            <w:sz w:val="20"/>
          </w:rPr>
          <w:t xml:space="preserve"> </w:t>
        </w:r>
      </w:ins>
      <w:ins w:id="6399" w:author="Jomar Tigcal" w:date="2023-03-04T23:32:38Z">
        <w:r>
          <w:rPr>
            <w:sz w:val="20"/>
          </w:rPr>
          <w:t>the</w:t>
        </w:r>
      </w:ins>
      <w:ins w:id="6400" w:author="Jomar Tigcal" w:date="2023-03-04T23:32:38Z">
        <w:r>
          <w:rPr>
            <w:spacing w:val="-3"/>
            <w:sz w:val="20"/>
          </w:rPr>
          <w:t xml:space="preserve"> </w:t>
        </w:r>
      </w:ins>
      <w:ins w:id="6401" w:author="Jomar Tigcal" w:date="2023-03-04T23:32:38Z">
        <w:r>
          <w:rPr>
            <w:sz w:val="20"/>
          </w:rPr>
          <w:t>password</w:t>
        </w:r>
      </w:ins>
      <w:ins w:id="6402" w:author="Jomar Tigcal" w:date="2023-03-04T23:32:38Z">
        <w:r>
          <w:rPr>
            <w:spacing w:val="-2"/>
            <w:sz w:val="20"/>
          </w:rPr>
          <w:t xml:space="preserve"> length.</w:t>
        </w:r>
      </w:ins>
    </w:p>
    <w:p>
      <w:pPr>
        <w:pStyle w:val="ListParagraph"/>
        <w:numPr>
          <w:ilvl w:val="1"/>
          <w:numId w:val="1"/>
        </w:numPr>
        <w:tabs>
          <w:tab w:val="clear" w:pos="720"/>
          <w:tab w:val="left" w:pos="1274" w:leader="none"/>
        </w:tabs>
        <w:spacing w:before="140" w:after="0"/>
        <w:jc w:val="left"/>
        <w:rPr>
          <w:sz w:val="20"/>
          <w:ins w:id="6425" w:author="Jomar Tigcal" w:date="2023-03-04T23:32:38Z"/>
        </w:rPr>
      </w:pPr>
      <w:ins w:id="6404" w:author="Jomar Tigcal" w:date="2023-03-04T23:32:38Z">
        <w:r>
          <w:rPr>
            <w:sz w:val="20"/>
          </w:rPr>
          <w:t>Make</w:t>
        </w:r>
      </w:ins>
      <w:ins w:id="6405" w:author="Jomar Tigcal" w:date="2023-03-04T23:32:38Z">
        <w:r>
          <w:rPr>
            <w:spacing w:val="-5"/>
            <w:sz w:val="20"/>
          </w:rPr>
          <w:t xml:space="preserve"> </w:t>
        </w:r>
      </w:ins>
      <w:ins w:id="6406" w:author="Jomar Tigcal" w:date="2023-03-04T23:32:38Z">
        <w:r>
          <w:rPr>
            <w:sz w:val="20"/>
          </w:rPr>
          <w:t>sure</w:t>
        </w:r>
      </w:ins>
      <w:ins w:id="6407" w:author="Jomar Tigcal" w:date="2023-03-04T23:32:38Z">
        <w:r>
          <w:rPr>
            <w:spacing w:val="-2"/>
            <w:sz w:val="20"/>
          </w:rPr>
          <w:t xml:space="preserve"> </w:t>
        </w:r>
      </w:ins>
      <w:ins w:id="6408" w:author="Jomar Tigcal" w:date="2023-03-04T23:32:38Z">
        <w:r>
          <w:rPr>
            <w:sz w:val="20"/>
          </w:rPr>
          <w:t>that</w:t>
        </w:r>
      </w:ins>
      <w:ins w:id="6409" w:author="Jomar Tigcal" w:date="2023-03-04T23:32:38Z">
        <w:r>
          <w:rPr>
            <w:spacing w:val="-3"/>
            <w:sz w:val="20"/>
          </w:rPr>
          <w:t xml:space="preserve"> </w:t>
        </w:r>
      </w:ins>
      <w:ins w:id="6410" w:author="Jomar Tigcal" w:date="2023-03-04T23:32:38Z">
        <w:r>
          <w:rPr>
            <w:sz w:val="20"/>
          </w:rPr>
          <w:t>the</w:t>
        </w:r>
      </w:ins>
      <w:ins w:id="6411" w:author="Jomar Tigcal" w:date="2023-03-04T23:32:38Z">
        <w:r>
          <w:rPr>
            <w:spacing w:val="-2"/>
            <w:sz w:val="20"/>
          </w:rPr>
          <w:t xml:space="preserve"> </w:t>
        </w:r>
      </w:ins>
      <w:ins w:id="6412" w:author="Jomar Tigcal" w:date="2023-03-04T23:32:38Z">
        <w:r>
          <w:rPr>
            <w:sz w:val="20"/>
          </w:rPr>
          <w:t>dependency</w:t>
        </w:r>
      </w:ins>
      <w:ins w:id="6413" w:author="Jomar Tigcal" w:date="2023-03-04T23:32:38Z">
        <w:r>
          <w:rPr>
            <w:spacing w:val="-2"/>
            <w:sz w:val="20"/>
          </w:rPr>
          <w:t xml:space="preserve"> </w:t>
        </w:r>
      </w:ins>
      <w:ins w:id="6414" w:author="Jomar Tigcal" w:date="2023-03-04T23:32:38Z">
        <w:r>
          <w:rPr>
            <w:sz w:val="20"/>
          </w:rPr>
          <w:t>for</w:t>
        </w:r>
      </w:ins>
      <w:ins w:id="6415" w:author="Jomar Tigcal" w:date="2023-03-04T23:32:38Z">
        <w:r>
          <w:rPr>
            <w:spacing w:val="-5"/>
            <w:sz w:val="20"/>
          </w:rPr>
          <w:t xml:space="preserve"> </w:t>
        </w:r>
      </w:ins>
      <w:ins w:id="6416" w:author="Jomar Tigcal" w:date="2023-03-04T23:32:38Z">
        <w:r>
          <w:rPr>
            <w:rFonts w:ascii="Courier New" w:hAnsi="Courier New"/>
            <w:b/>
          </w:rPr>
          <w:t>ConstraintLayout</w:t>
        </w:r>
      </w:ins>
      <w:ins w:id="6417" w:author="Jomar Tigcal" w:date="2023-03-04T23:32:38Z">
        <w:r>
          <w:rPr>
            <w:rFonts w:ascii="Courier New" w:hAnsi="Courier New"/>
            <w:b/>
            <w:spacing w:val="-80"/>
          </w:rPr>
          <w:t xml:space="preserve"> </w:t>
        </w:r>
      </w:ins>
      <w:ins w:id="6418" w:author="Jomar Tigcal" w:date="2023-03-04T23:32:38Z">
        <w:r>
          <w:rPr>
            <w:sz w:val="20"/>
          </w:rPr>
          <w:t>is</w:t>
        </w:r>
      </w:ins>
      <w:ins w:id="6419" w:author="Jomar Tigcal" w:date="2023-03-04T23:32:38Z">
        <w:r>
          <w:rPr>
            <w:spacing w:val="-2"/>
            <w:sz w:val="20"/>
          </w:rPr>
          <w:t xml:space="preserve"> </w:t>
        </w:r>
      </w:ins>
      <w:ins w:id="6420" w:author="Jomar Tigcal" w:date="2023-03-04T23:32:38Z">
        <w:r>
          <w:rPr>
            <w:sz w:val="20"/>
          </w:rPr>
          <w:t>version</w:t>
        </w:r>
      </w:ins>
      <w:ins w:id="6421" w:author="Jomar Tigcal" w:date="2023-03-04T23:32:38Z">
        <w:r>
          <w:rPr>
            <w:spacing w:val="-2"/>
            <w:sz w:val="20"/>
          </w:rPr>
          <w:t xml:space="preserve"> </w:t>
        </w:r>
      </w:ins>
      <w:ins w:id="6422" w:author="Jomar Tigcal" w:date="2023-03-04T23:32:38Z">
        <w:r>
          <w:rPr>
            <w:sz w:val="20"/>
          </w:rPr>
          <w:t>2</w:t>
        </w:r>
      </w:ins>
      <w:ins w:id="6423" w:author="Jomar Tigcal" w:date="2023-03-04T23:32:38Z">
        <w:r>
          <w:rPr>
            <w:spacing w:val="-2"/>
            <w:sz w:val="20"/>
          </w:rPr>
          <w:t xml:space="preserve"> </w:t>
        </w:r>
      </w:ins>
      <w:ins w:id="6424" w:author="Jomar Tigcal" w:date="2023-03-04T23:32:38Z">
        <w:r>
          <w:rPr>
            <w:spacing w:val="-5"/>
            <w:sz w:val="20"/>
          </w:rPr>
          <w:t>or</w:t>
        </w:r>
      </w:ins>
    </w:p>
    <w:p>
      <w:pPr>
        <w:pStyle w:val="TextBody"/>
        <w:spacing w:before="1" w:after="0"/>
        <w:ind w:left="1274" w:hanging="0"/>
        <w:rPr>
          <w:ins w:id="6430" w:author="Jomar Tigcal" w:date="2023-03-04T23:32:38Z"/>
        </w:rPr>
      </w:pPr>
      <w:ins w:id="6426" w:author="Jomar Tigcal" w:date="2023-03-04T23:32:38Z">
        <w:r>
          <w:rPr/>
          <w:t>above,</w:t>
        </w:r>
      </w:ins>
      <w:ins w:id="6427" w:author="Jomar Tigcal" w:date="2023-03-04T23:32:38Z">
        <w:r>
          <w:rPr>
            <w:spacing w:val="-4"/>
          </w:rPr>
          <w:t xml:space="preserve"> </w:t>
        </w:r>
      </w:ins>
      <w:ins w:id="6428" w:author="Jomar Tigcal" w:date="2023-03-04T23:32:38Z">
        <w:r>
          <w:rPr/>
          <w:t>for</w:t>
        </w:r>
      </w:ins>
      <w:ins w:id="6429" w:author="Jomar Tigcal" w:date="2023-03-04T23:32:38Z">
        <w:r>
          <w:rPr>
            <w:spacing w:val="-2"/>
          </w:rPr>
          <w:t xml:space="preserve"> example:</w:t>
        </w:r>
      </w:ins>
    </w:p>
    <w:p>
      <w:pPr>
        <w:pStyle w:val="TextBody"/>
        <w:spacing w:before="4" w:after="0"/>
        <w:rPr>
          <w:sz w:val="9"/>
          <w:ins w:id="6431" w:author="Jomar Tigcal" w:date="2023-03-04T23:32:38Z"/>
        </w:rPr>
      </w:pPr>
      <w:r>
        <w:rPr>
          <w:sz w:val="9"/>
        </w:rPr>
        <mc:AlternateContent>
          <mc:Choice Requires="wpg">
            <w:drawing>
              <wp:anchor behindDoc="0" distT="0" distB="635" distL="0" distR="4445" simplePos="0" locked="0" layoutInCell="0" allowOverlap="1" relativeHeight="2053" wp14:anchorId="5648A3A2">
                <wp:simplePos x="0" y="0"/>
                <wp:positionH relativeFrom="page">
                  <wp:posOffset>1120140</wp:posOffset>
                </wp:positionH>
                <wp:positionV relativeFrom="paragraph">
                  <wp:posOffset>95250</wp:posOffset>
                </wp:positionV>
                <wp:extent cx="5074920" cy="346075"/>
                <wp:effectExtent l="0" t="1270" r="635" b="0"/>
                <wp:wrapTopAndBottom/>
                <wp:docPr id="2276" name="docshapegroup 54"/>
                <a:graphic xmlns:a="http://schemas.openxmlformats.org/drawingml/2006/main">
                  <a:graphicData uri="http://schemas.microsoft.com/office/word/2010/wordprocessingGroup">
                    <wpg:wgp>
                      <wpg:cNvGrpSpPr/>
                      <wpg:grpSpPr>
                        <a:xfrm>
                          <a:off x="0" y="0"/>
                          <a:ext cx="5074920" cy="345960"/>
                          <a:chOff x="0" y="0"/>
                          <a:chExt cx="5074920" cy="345960"/>
                        </a:xfrm>
                      </wpg:grpSpPr>
                      <wps:wsp>
                        <wps:cNvSpPr/>
                        <wps:spPr>
                          <a:xfrm>
                            <a:off x="0" y="6480"/>
                            <a:ext cx="5074920" cy="333360"/>
                          </a:xfrm>
                          <a:prstGeom prst="rect">
                            <a:avLst/>
                          </a:prstGeom>
                          <a:solidFill>
                            <a:srgbClr val="f6f6f6"/>
                          </a:solidFill>
                          <a:ln w="0">
                            <a:noFill/>
                          </a:ln>
                        </wps:spPr>
                        <wps:style>
                          <a:lnRef idx="0"/>
                          <a:fillRef idx="0"/>
                          <a:effectRef idx="0"/>
                          <a:fontRef idx="minor"/>
                        </wps:style>
                        <wps:bodyPr/>
                      </wps:wsp>
                      <wps:wsp>
                        <wps:cNvSpPr/>
                        <wps:spPr>
                          <a:xfrm>
                            <a:off x="0" y="0"/>
                            <a:ext cx="5074920" cy="345960"/>
                          </a:xfrm>
                          <a:custGeom>
                            <a:avLst/>
                            <a:gdLst>
                              <a:gd name="textAreaLeft" fmla="*/ 0 w 2877120"/>
                              <a:gd name="textAreaRight" fmla="*/ 2883240 w 2877120"/>
                              <a:gd name="textAreaTop" fmla="*/ 0 h 196200"/>
                              <a:gd name="textAreaBottom" fmla="*/ 202320 h 196200"/>
                            </a:gdLst>
                            <a:ahLst/>
                            <a:rect l="textAreaLeft" t="textAreaTop" r="textAreaRight" b="textAreaBottom"/>
                            <a:pathLst>
                              <a:path w="7992" h="545">
                                <a:moveTo>
                                  <a:pt x="7992" y="524"/>
                                </a:moveTo>
                                <a:lnTo>
                                  <a:pt x="0" y="524"/>
                                </a:lnTo>
                                <a:lnTo>
                                  <a:pt x="0" y="544"/>
                                </a:lnTo>
                                <a:lnTo>
                                  <a:pt x="7992" y="544"/>
                                </a:lnTo>
                                <a:lnTo>
                                  <a:pt x="7992" y="5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320760"/>
                          </a:xfrm>
                          <a:prstGeom prst="rect">
                            <a:avLst/>
                          </a:prstGeom>
                          <a:noFill/>
                          <a:ln w="0">
                            <a:noFill/>
                          </a:ln>
                        </wps:spPr>
                        <wps:style>
                          <a:lnRef idx="0"/>
                          <a:fillRef idx="0"/>
                          <a:effectRef idx="0"/>
                          <a:fontRef idx="minor"/>
                        </wps:style>
                        <wps:txbx>
                          <w:txbxContent>
                            <w:p>
                              <w:pPr>
                                <w:pStyle w:val="Normal"/>
                                <w:spacing w:lineRule="auto" w:line="235" w:before="43" w:after="0"/>
                                <w:ind w:left="669" w:right="840" w:hanging="216"/>
                                <w:rPr>
                                  <w:rFonts w:ascii="Courier New" w:hAnsi="Courier New"/>
                                  <w:sz w:val="18"/>
                                </w:rPr>
                              </w:pPr>
                              <w:r>
                                <w:rPr>
                                  <w:rFonts w:ascii="Courier New" w:hAnsi="Courier New"/>
                                  <w:spacing w:val="-2"/>
                                  <w:sz w:val="18"/>
                                </w:rPr>
                                <w:t>implementation 'androidx.constraintlayout:constraintlayout:2.1.4'</w:t>
                              </w:r>
                            </w:p>
                          </w:txbxContent>
                        </wps:txbx>
                        <wps:bodyPr lIns="0" rIns="0" tIns="0" bIns="0" anchor="t">
                          <a:noAutofit/>
                        </wps:bodyPr>
                      </wps:wsp>
                    </wpg:wgp>
                  </a:graphicData>
                </a:graphic>
              </wp:anchor>
            </w:drawing>
          </mc:Choice>
          <mc:Fallback>
            <w:pict>
              <v:group id="shape_0" alt="docshapegroup 54" style="position:absolute;margin-left:88.2pt;margin-top:7.5pt;width:399.6pt;height:27.25pt" coordorigin="1764,150" coordsize="7992,545">
                <v:rect id="shape_0" path="m0,0l-2147483645,0l-2147483645,-2147483646l0,-2147483646xe" fillcolor="#f6f6f6" stroked="f" o:allowincell="f" style="position:absolute;left:1764;top:160;width:7991;height:52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70;width:7991;height:504;mso-wrap-style:square;v-text-anchor:top;mso-position-horizontal-relative:page">
                  <v:fill o:detectmouseclick="t" on="false"/>
                  <v:stroke color="#3465a4" joinstyle="round" endcap="flat"/>
                  <v:textbox>
                    <w:txbxContent>
                      <w:p>
                        <w:pPr>
                          <w:pStyle w:val="Normal"/>
                          <w:spacing w:lineRule="auto" w:line="235" w:before="43" w:after="0"/>
                          <w:ind w:left="669" w:right="840" w:hanging="216"/>
                          <w:rPr>
                            <w:rFonts w:ascii="Courier New" w:hAnsi="Courier New"/>
                            <w:sz w:val="18"/>
                          </w:rPr>
                        </w:pPr>
                        <w:r>
                          <w:rPr>
                            <w:rFonts w:ascii="Courier New" w:hAnsi="Courier New"/>
                            <w:spacing w:val="-2"/>
                            <w:sz w:val="18"/>
                          </w:rPr>
                          <w:t>implementation 'androidx.constraintlayout:constraintlayout:2.1.4'</w:t>
                        </w:r>
                      </w:p>
                    </w:txbxContent>
                  </v:textbox>
                  <w10:wrap type="topAndBottom"/>
                </v:rect>
              </v:group>
            </w:pict>
          </mc:Fallback>
        </mc:AlternateContent>
      </w:r>
    </w:p>
    <w:p>
      <w:pPr>
        <w:pStyle w:val="Normal"/>
        <w:spacing w:before="152" w:after="0"/>
        <w:ind w:left="1274" w:hanging="0"/>
        <w:rPr>
          <w:sz w:val="20"/>
          <w:ins w:id="6453" w:author="Jomar Tigcal" w:date="2023-03-04T23:32:38Z"/>
        </w:rPr>
      </w:pPr>
      <w:ins w:id="6432" w:author="Jomar Tigcal" w:date="2023-03-04T23:32:38Z">
        <w:r>
          <w:rPr>
            <w:sz w:val="20"/>
          </w:rPr>
          <w:t>This</w:t>
        </w:r>
      </w:ins>
      <w:ins w:id="6433" w:author="Jomar Tigcal" w:date="2023-03-04T23:32:38Z">
        <w:r>
          <w:rPr>
            <w:spacing w:val="-5"/>
            <w:sz w:val="20"/>
          </w:rPr>
          <w:t xml:space="preserve"> </w:t>
        </w:r>
      </w:ins>
      <w:ins w:id="6434" w:author="Jomar Tigcal" w:date="2023-03-04T23:32:38Z">
        <w:r>
          <w:rPr>
            <w:sz w:val="20"/>
          </w:rPr>
          <w:t>will</w:t>
        </w:r>
      </w:ins>
      <w:ins w:id="6435" w:author="Jomar Tigcal" w:date="2023-03-04T23:32:38Z">
        <w:r>
          <w:rPr>
            <w:spacing w:val="-2"/>
            <w:sz w:val="20"/>
          </w:rPr>
          <w:t xml:space="preserve"> </w:t>
        </w:r>
      </w:ins>
      <w:ins w:id="6436" w:author="Jomar Tigcal" w:date="2023-03-04T23:32:38Z">
        <w:r>
          <w:rPr>
            <w:sz w:val="20"/>
          </w:rPr>
          <w:t>allow</w:t>
        </w:r>
      </w:ins>
      <w:ins w:id="6437" w:author="Jomar Tigcal" w:date="2023-03-04T23:32:38Z">
        <w:r>
          <w:rPr>
            <w:spacing w:val="-3"/>
            <w:sz w:val="20"/>
          </w:rPr>
          <w:t xml:space="preserve"> </w:t>
        </w:r>
      </w:ins>
      <w:ins w:id="6438" w:author="Jomar Tigcal" w:date="2023-03-04T23:32:38Z">
        <w:r>
          <w:rPr>
            <w:sz w:val="20"/>
          </w:rPr>
          <w:t>us</w:t>
        </w:r>
      </w:ins>
      <w:ins w:id="6439" w:author="Jomar Tigcal" w:date="2023-03-04T23:32:38Z">
        <w:r>
          <w:rPr>
            <w:spacing w:val="-2"/>
            <w:sz w:val="20"/>
          </w:rPr>
          <w:t xml:space="preserve"> </w:t>
        </w:r>
      </w:ins>
      <w:ins w:id="6440" w:author="Jomar Tigcal" w:date="2023-03-04T23:32:38Z">
        <w:r>
          <w:rPr>
            <w:sz w:val="20"/>
          </w:rPr>
          <w:t>to</w:t>
        </w:r>
      </w:ins>
      <w:ins w:id="6441" w:author="Jomar Tigcal" w:date="2023-03-04T23:32:38Z">
        <w:r>
          <w:rPr>
            <w:spacing w:val="-2"/>
            <w:sz w:val="20"/>
          </w:rPr>
          <w:t xml:space="preserve"> </w:t>
        </w:r>
      </w:ins>
      <w:ins w:id="6442" w:author="Jomar Tigcal" w:date="2023-03-04T23:32:38Z">
        <w:r>
          <w:rPr>
            <w:sz w:val="20"/>
          </w:rPr>
          <w:t>use</w:t>
        </w:r>
      </w:ins>
      <w:ins w:id="6443" w:author="Jomar Tigcal" w:date="2023-03-04T23:32:38Z">
        <w:r>
          <w:rPr>
            <w:spacing w:val="-3"/>
            <w:sz w:val="20"/>
          </w:rPr>
          <w:t xml:space="preserve"> </w:t>
        </w:r>
      </w:ins>
      <w:ins w:id="6444" w:author="Jomar Tigcal" w:date="2023-03-04T23:32:38Z">
        <w:r>
          <w:rPr>
            <w:rFonts w:ascii="Courier New" w:hAnsi="Courier New"/>
            <w:b/>
          </w:rPr>
          <w:t>MotionLayout</w:t>
        </w:r>
      </w:ins>
      <w:ins w:id="6445" w:author="Jomar Tigcal" w:date="2023-03-04T23:32:38Z">
        <w:r>
          <w:rPr>
            <w:rFonts w:ascii="Courier New" w:hAnsi="Courier New"/>
            <w:b/>
            <w:spacing w:val="-80"/>
          </w:rPr>
          <w:t xml:space="preserve"> </w:t>
        </w:r>
      </w:ins>
      <w:ins w:id="6446" w:author="Jomar Tigcal" w:date="2023-03-04T23:32:38Z">
        <w:r>
          <w:rPr>
            <w:sz w:val="20"/>
          </w:rPr>
          <w:t>in</w:t>
        </w:r>
      </w:ins>
      <w:ins w:id="6447" w:author="Jomar Tigcal" w:date="2023-03-04T23:32:38Z">
        <w:r>
          <w:rPr>
            <w:spacing w:val="-2"/>
            <w:sz w:val="20"/>
          </w:rPr>
          <w:t xml:space="preserve"> </w:t>
        </w:r>
      </w:ins>
      <w:ins w:id="6448" w:author="Jomar Tigcal" w:date="2023-03-04T23:32:38Z">
        <w:r>
          <w:rPr>
            <w:sz w:val="20"/>
          </w:rPr>
          <w:t>our</w:t>
        </w:r>
      </w:ins>
      <w:ins w:id="6449" w:author="Jomar Tigcal" w:date="2023-03-04T23:32:38Z">
        <w:r>
          <w:rPr>
            <w:spacing w:val="-2"/>
            <w:sz w:val="20"/>
          </w:rPr>
          <w:t xml:space="preserve"> </w:t>
        </w:r>
      </w:ins>
      <w:ins w:id="6450" w:author="Jomar Tigcal" w:date="2023-03-04T23:32:38Z">
        <w:r>
          <w:rPr>
            <w:sz w:val="20"/>
          </w:rPr>
          <w:t>layout</w:t>
        </w:r>
      </w:ins>
      <w:ins w:id="6451" w:author="Jomar Tigcal" w:date="2023-03-04T23:32:38Z">
        <w:r>
          <w:rPr>
            <w:spacing w:val="-1"/>
            <w:sz w:val="20"/>
          </w:rPr>
          <w:t xml:space="preserve"> </w:t>
        </w:r>
      </w:ins>
      <w:ins w:id="6452" w:author="Jomar Tigcal" w:date="2023-03-04T23:32:38Z">
        <w:r>
          <w:rPr>
            <w:spacing w:val="-2"/>
            <w:sz w:val="20"/>
          </w:rPr>
          <w:t>files.</w:t>
        </w:r>
      </w:ins>
    </w:p>
    <w:p>
      <w:pPr>
        <w:pStyle w:val="ListParagraph"/>
        <w:widowControl w:val="false"/>
        <w:numPr>
          <w:ilvl w:val="1"/>
          <w:numId w:val="1"/>
        </w:numPr>
        <w:tabs>
          <w:tab w:val="clear" w:pos="720"/>
          <w:tab w:val="left" w:pos="819" w:leader="none"/>
        </w:tabs>
        <w:suppressAutoHyphens w:val="true"/>
        <w:bidi w:val="0"/>
        <w:spacing w:before="140" w:after="0"/>
        <w:ind w:left="794" w:right="0" w:firstLine="113"/>
        <w:jc w:val="left"/>
        <w:rPr>
          <w:sz w:val="20"/>
          <w:ins w:id="6481" w:author="Jomar Tigcal" w:date="2023-03-04T23:32:38Z"/>
        </w:rPr>
      </w:pPr>
      <w:ins w:id="6454" w:author="Jomar Tigcal" w:date="2023-03-04T23:32:38Z">
        <w:r>
          <w:rPr>
            <w:sz w:val="20"/>
          </w:rPr>
          <w:t>Open</w:t>
        </w:r>
      </w:ins>
      <w:ins w:id="6455" w:author="Jomar Tigcal" w:date="2023-03-04T23:32:38Z">
        <w:r>
          <w:rPr>
            <w:spacing w:val="-8"/>
            <w:sz w:val="20"/>
          </w:rPr>
          <w:t xml:space="preserve"> </w:t>
        </w:r>
      </w:ins>
      <w:ins w:id="6456" w:author="Jomar Tigcal" w:date="2023-03-04T23:32:38Z">
        <w:r>
          <w:rPr>
            <w:sz w:val="20"/>
          </w:rPr>
          <w:t>the</w:t>
        </w:r>
      </w:ins>
      <w:ins w:id="6457" w:author="Jomar Tigcal" w:date="2023-03-04T23:32:38Z">
        <w:r>
          <w:rPr>
            <w:spacing w:val="-4"/>
            <w:sz w:val="20"/>
          </w:rPr>
          <w:t xml:space="preserve"> </w:t>
        </w:r>
      </w:ins>
      <w:ins w:id="6458" w:author="Jomar Tigcal" w:date="2023-03-04T23:32:38Z">
        <w:r>
          <w:rPr>
            <w:rFonts w:ascii="Courier New" w:hAnsi="Courier New"/>
            <w:b/>
          </w:rPr>
          <w:t>themes.xml</w:t>
        </w:r>
      </w:ins>
      <w:ins w:id="6459" w:author="Jomar Tigcal" w:date="2023-03-04T23:32:38Z">
        <w:r>
          <w:rPr>
            <w:rFonts w:ascii="Courier New" w:hAnsi="Courier New"/>
            <w:b/>
            <w:spacing w:val="-80"/>
          </w:rPr>
          <w:t xml:space="preserve"> </w:t>
        </w:r>
      </w:ins>
      <w:ins w:id="6460" w:author="Jomar Tigcal" w:date="2023-03-04T23:32:38Z">
        <w:r>
          <w:rPr>
            <w:sz w:val="20"/>
          </w:rPr>
          <w:t>file</w:t>
        </w:r>
      </w:ins>
      <w:ins w:id="6461" w:author="Jomar Tigcal" w:date="2023-03-04T23:32:38Z">
        <w:r>
          <w:rPr>
            <w:spacing w:val="-3"/>
            <w:sz w:val="20"/>
          </w:rPr>
          <w:t xml:space="preserve"> </w:t>
        </w:r>
      </w:ins>
      <w:ins w:id="6462" w:author="Jomar Tigcal" w:date="2023-03-04T23:32:38Z">
        <w:r>
          <w:rPr>
            <w:sz w:val="20"/>
          </w:rPr>
          <w:t>and</w:t>
        </w:r>
      </w:ins>
      <w:ins w:id="6463" w:author="Jomar Tigcal" w:date="2023-03-04T23:32:38Z">
        <w:r>
          <w:rPr>
            <w:spacing w:val="-4"/>
            <w:sz w:val="20"/>
          </w:rPr>
          <w:t xml:space="preserve"> </w:t>
        </w:r>
      </w:ins>
      <w:ins w:id="6464" w:author="Jomar Tigcal" w:date="2023-03-04T23:32:38Z">
        <w:r>
          <w:rPr>
            <w:sz w:val="20"/>
          </w:rPr>
          <w:t>make</w:t>
        </w:r>
      </w:ins>
      <w:ins w:id="6465" w:author="Jomar Tigcal" w:date="2023-03-04T23:32:38Z">
        <w:r>
          <w:rPr>
            <w:spacing w:val="-4"/>
            <w:sz w:val="20"/>
          </w:rPr>
          <w:t xml:space="preserve"> </w:t>
        </w:r>
      </w:ins>
      <w:ins w:id="6466" w:author="Jomar Tigcal" w:date="2023-03-04T23:32:38Z">
        <w:r>
          <w:rPr>
            <w:sz w:val="20"/>
          </w:rPr>
          <w:t>sure</w:t>
        </w:r>
      </w:ins>
      <w:ins w:id="6467" w:author="Jomar Tigcal" w:date="2023-03-04T23:32:38Z">
        <w:r>
          <w:rPr>
            <w:spacing w:val="-2"/>
            <w:sz w:val="20"/>
          </w:rPr>
          <w:t xml:space="preserve"> </w:t>
        </w:r>
      </w:ins>
      <w:ins w:id="6468" w:author="Jomar Tigcal" w:date="2023-03-04T23:32:38Z">
        <w:r>
          <w:rPr>
            <w:sz w:val="20"/>
          </w:rPr>
          <w:t>that</w:t>
        </w:r>
      </w:ins>
      <w:ins w:id="6469" w:author="Jomar Tigcal" w:date="2023-03-04T23:32:38Z">
        <w:r>
          <w:rPr>
            <w:spacing w:val="-3"/>
            <w:sz w:val="20"/>
          </w:rPr>
          <w:t xml:space="preserve"> </w:t>
        </w:r>
      </w:ins>
      <w:ins w:id="6470" w:author="Jomar Tigcal" w:date="2023-03-04T23:32:38Z">
        <w:r>
          <w:rPr>
            <w:sz w:val="20"/>
          </w:rPr>
          <w:t>the</w:t>
        </w:r>
      </w:ins>
      <w:ins w:id="6471" w:author="Jomar Tigcal" w:date="2023-03-04T23:32:38Z">
        <w:r>
          <w:rPr>
            <w:spacing w:val="-3"/>
            <w:sz w:val="20"/>
          </w:rPr>
          <w:t xml:space="preserve"> </w:t>
        </w:r>
      </w:ins>
      <w:ins w:id="6472" w:author="Jomar Tigcal" w:date="2023-03-04T23:32:38Z">
        <w:r>
          <w:rPr>
            <w:sz w:val="20"/>
          </w:rPr>
          <w:t>activity's</w:t>
        </w:r>
      </w:ins>
      <w:ins w:id="6473" w:author="Jomar Tigcal" w:date="2023-03-04T23:32:38Z">
        <w:r>
          <w:rPr>
            <w:spacing w:val="-4"/>
            <w:sz w:val="20"/>
          </w:rPr>
          <w:t xml:space="preserve"> </w:t>
        </w:r>
      </w:ins>
      <w:ins w:id="6474" w:author="Jomar Tigcal" w:date="2023-03-04T23:32:38Z">
        <w:r>
          <w:rPr>
            <w:sz w:val="20"/>
          </w:rPr>
          <w:t>theme</w:t>
        </w:r>
      </w:ins>
      <w:ins w:id="6475" w:author="Jomar Tigcal" w:date="2023-03-04T23:32:38Z">
        <w:r>
          <w:rPr>
            <w:spacing w:val="-3"/>
            <w:sz w:val="20"/>
          </w:rPr>
          <w:t xml:space="preserve"> </w:t>
        </w:r>
      </w:ins>
      <w:ins w:id="6476" w:author="Jomar Tigcal" w:date="2023-03-04T23:32:38Z">
        <w:r>
          <w:rPr>
            <w:sz w:val="20"/>
          </w:rPr>
          <w:t>is</w:t>
        </w:r>
      </w:ins>
      <w:ins w:id="6477" w:author="Jomar Tigcal" w:date="2023-03-04T23:32:38Z">
        <w:r>
          <w:rPr>
            <w:spacing w:val="-3"/>
            <w:sz w:val="20"/>
          </w:rPr>
          <w:t xml:space="preserve"> </w:t>
        </w:r>
      </w:ins>
      <w:ins w:id="6478" w:author="Jomar Tigcal" w:date="2023-03-04T23:32:38Z">
        <w:r>
          <w:rPr>
            <w:sz w:val="20"/>
          </w:rPr>
          <w:t>using</w:t>
        </w:r>
      </w:ins>
      <w:ins w:id="6479" w:author="Jomar Tigcal" w:date="2023-03-04T23:32:38Z">
        <w:r>
          <w:rPr>
            <w:spacing w:val="-2"/>
            <w:sz w:val="20"/>
          </w:rPr>
          <w:t xml:space="preserve"> </w:t>
        </w:r>
      </w:ins>
      <w:ins w:id="6480" w:author="Jomar Tigcal" w:date="2023-03-04T23:32:38Z">
        <w:r>
          <w:rPr>
            <w:spacing w:val="-10"/>
            <w:sz w:val="20"/>
          </w:rPr>
          <w:t>a</w:t>
        </w:r>
      </w:ins>
    </w:p>
    <w:p>
      <w:pPr>
        <w:pStyle w:val="Normal"/>
        <w:ind w:left="1274" w:hanging="0"/>
        <w:rPr>
          <w:sz w:val="20"/>
          <w:ins w:id="6496" w:author="Jomar Tigcal" w:date="2023-03-04T23:32:38Z"/>
        </w:rPr>
      </w:pPr>
      <w:ins w:id="6482" w:author="Jomar Tigcal" w:date="2023-03-04T23:32:38Z">
        <w:r>
          <w:rPr>
            <w:sz w:val="20"/>
          </w:rPr>
          <w:t>theme</w:t>
        </w:r>
      </w:ins>
      <w:ins w:id="6483" w:author="Jomar Tigcal" w:date="2023-03-04T23:32:38Z">
        <w:r>
          <w:rPr>
            <w:spacing w:val="-4"/>
            <w:sz w:val="20"/>
          </w:rPr>
          <w:t xml:space="preserve"> </w:t>
        </w:r>
      </w:ins>
      <w:ins w:id="6484" w:author="Jomar Tigcal" w:date="2023-03-04T23:32:38Z">
        <w:r>
          <w:rPr>
            <w:sz w:val="20"/>
          </w:rPr>
          <w:t>from</w:t>
        </w:r>
      </w:ins>
      <w:ins w:id="6485" w:author="Jomar Tigcal" w:date="2023-03-04T23:32:38Z">
        <w:r>
          <w:rPr>
            <w:spacing w:val="-5"/>
            <w:sz w:val="20"/>
          </w:rPr>
          <w:t xml:space="preserve"> </w:t>
        </w:r>
      </w:ins>
      <w:ins w:id="6486" w:author="Jomar Tigcal" w:date="2023-03-04T23:32:38Z">
        <w:r>
          <w:rPr>
            <w:rFonts w:ascii="Courier New" w:hAnsi="Courier New"/>
            <w:b/>
          </w:rPr>
          <w:t>MaterialComponents</w:t>
        </w:r>
      </w:ins>
      <w:ins w:id="6487" w:author="Jomar Tigcal" w:date="2023-03-04T23:32:38Z">
        <w:r>
          <w:rPr>
            <w:sz w:val="20"/>
          </w:rPr>
          <w:t>.</w:t>
        </w:r>
      </w:ins>
      <w:ins w:id="6488" w:author="Jomar Tigcal" w:date="2023-03-04T23:32:38Z">
        <w:r>
          <w:rPr>
            <w:spacing w:val="-4"/>
            <w:sz w:val="20"/>
          </w:rPr>
          <w:t xml:space="preserve"> </w:t>
        </w:r>
      </w:ins>
      <w:ins w:id="6489" w:author="Jomar Tigcal" w:date="2023-03-04T23:32:38Z">
        <w:r>
          <w:rPr>
            <w:sz w:val="20"/>
          </w:rPr>
          <w:t>See</w:t>
        </w:r>
      </w:ins>
      <w:ins w:id="6490" w:author="Jomar Tigcal" w:date="2023-03-04T23:32:38Z">
        <w:r>
          <w:rPr>
            <w:spacing w:val="-4"/>
            <w:sz w:val="20"/>
          </w:rPr>
          <w:t xml:space="preserve"> </w:t>
        </w:r>
      </w:ins>
      <w:ins w:id="6491" w:author="Jomar Tigcal" w:date="2023-03-04T23:32:38Z">
        <w:r>
          <w:rPr>
            <w:sz w:val="20"/>
          </w:rPr>
          <w:t>the</w:t>
        </w:r>
      </w:ins>
      <w:ins w:id="6492" w:author="Jomar Tigcal" w:date="2023-03-04T23:32:38Z">
        <w:r>
          <w:rPr>
            <w:spacing w:val="-4"/>
            <w:sz w:val="20"/>
          </w:rPr>
          <w:t xml:space="preserve"> </w:t>
        </w:r>
      </w:ins>
      <w:ins w:id="6493" w:author="Jomar Tigcal" w:date="2023-03-04T23:32:38Z">
        <w:r>
          <w:rPr>
            <w:sz w:val="20"/>
          </w:rPr>
          <w:t>following</w:t>
        </w:r>
      </w:ins>
      <w:ins w:id="6494" w:author="Jomar Tigcal" w:date="2023-03-04T23:32:38Z">
        <w:r>
          <w:rPr>
            <w:spacing w:val="-3"/>
            <w:sz w:val="20"/>
          </w:rPr>
          <w:t xml:space="preserve"> </w:t>
        </w:r>
      </w:ins>
      <w:ins w:id="6495" w:author="Jomar Tigcal" w:date="2023-03-04T23:32:38Z">
        <w:r>
          <w:rPr>
            <w:spacing w:val="-2"/>
            <w:sz w:val="20"/>
          </w:rPr>
          <w:t>example:</w:t>
        </w:r>
      </w:ins>
    </w:p>
    <w:p>
      <w:pPr>
        <w:pStyle w:val="TextBody"/>
        <w:spacing w:before="11" w:after="0"/>
        <w:rPr>
          <w:sz w:val="8"/>
          <w:ins w:id="6497" w:author="Jomar Tigcal" w:date="2023-03-04T23:32:38Z"/>
        </w:rPr>
      </w:pPr>
      <w:r>
        <w:rPr>
          <w:sz w:val="8"/>
        </w:rPr>
        <mc:AlternateContent>
          <mc:Choice Requires="wpg">
            <w:drawing>
              <wp:anchor behindDoc="0" distT="0" distB="0" distL="0" distR="4445" simplePos="0" locked="0" layoutInCell="0" allowOverlap="1" relativeHeight="2055" wp14:anchorId="6353B1E3">
                <wp:simplePos x="0" y="0"/>
                <wp:positionH relativeFrom="page">
                  <wp:posOffset>1120140</wp:posOffset>
                </wp:positionH>
                <wp:positionV relativeFrom="paragraph">
                  <wp:posOffset>91440</wp:posOffset>
                </wp:positionV>
                <wp:extent cx="5074920" cy="346075"/>
                <wp:effectExtent l="0" t="635" r="635" b="0"/>
                <wp:wrapTopAndBottom/>
                <wp:docPr id="2278" name="docshapegroup 55"/>
                <a:graphic xmlns:a="http://schemas.openxmlformats.org/drawingml/2006/main">
                  <a:graphicData uri="http://schemas.microsoft.com/office/word/2010/wordprocessingGroup">
                    <wpg:wgp>
                      <wpg:cNvGrpSpPr/>
                      <wpg:grpSpPr>
                        <a:xfrm>
                          <a:off x="0" y="0"/>
                          <a:ext cx="5074920" cy="345960"/>
                          <a:chOff x="0" y="0"/>
                          <a:chExt cx="5074920" cy="345960"/>
                        </a:xfrm>
                      </wpg:grpSpPr>
                      <wps:wsp>
                        <wps:cNvSpPr/>
                        <wps:spPr>
                          <a:xfrm>
                            <a:off x="0" y="6480"/>
                            <a:ext cx="5074920" cy="333360"/>
                          </a:xfrm>
                          <a:prstGeom prst="rect">
                            <a:avLst/>
                          </a:prstGeom>
                          <a:solidFill>
                            <a:srgbClr val="f6f6f6"/>
                          </a:solidFill>
                          <a:ln w="0">
                            <a:noFill/>
                          </a:ln>
                        </wps:spPr>
                        <wps:style>
                          <a:lnRef idx="0"/>
                          <a:fillRef idx="0"/>
                          <a:effectRef idx="0"/>
                          <a:fontRef idx="minor"/>
                        </wps:style>
                        <wps:bodyPr/>
                      </wps:wsp>
                      <wps:wsp>
                        <wps:cNvSpPr/>
                        <wps:spPr>
                          <a:xfrm>
                            <a:off x="0" y="0"/>
                            <a:ext cx="5074920" cy="345960"/>
                          </a:xfrm>
                          <a:custGeom>
                            <a:avLst/>
                            <a:gdLst>
                              <a:gd name="textAreaLeft" fmla="*/ 0 w 2877120"/>
                              <a:gd name="textAreaRight" fmla="*/ 2883240 w 2877120"/>
                              <a:gd name="textAreaTop" fmla="*/ 0 h 196200"/>
                              <a:gd name="textAreaBottom" fmla="*/ 202320 h 196200"/>
                            </a:gdLst>
                            <a:ahLst/>
                            <a:rect l="textAreaLeft" t="textAreaTop" r="textAreaRight" b="textAreaBottom"/>
                            <a:pathLst>
                              <a:path w="7992" h="545">
                                <a:moveTo>
                                  <a:pt x="7992" y="525"/>
                                </a:moveTo>
                                <a:lnTo>
                                  <a:pt x="0" y="525"/>
                                </a:lnTo>
                                <a:lnTo>
                                  <a:pt x="0" y="545"/>
                                </a:lnTo>
                                <a:lnTo>
                                  <a:pt x="7992" y="545"/>
                                </a:lnTo>
                                <a:lnTo>
                                  <a:pt x="7992" y="525"/>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320760"/>
                          </a:xfrm>
                          <a:prstGeom prst="rect">
                            <a:avLst/>
                          </a:prstGeom>
                          <a:noFill/>
                          <a:ln w="0">
                            <a:noFill/>
                          </a:ln>
                        </wps:spPr>
                        <wps:style>
                          <a:lnRef idx="0"/>
                          <a:fillRef idx="0"/>
                          <a:effectRef idx="0"/>
                          <a:fontRef idx="minor"/>
                        </wps:style>
                        <wps:txbx>
                          <w:txbxContent>
                            <w:p>
                              <w:pPr>
                                <w:pStyle w:val="Normal"/>
                                <w:spacing w:lineRule="auto" w:line="235" w:before="43" w:after="0"/>
                                <w:ind w:left="669" w:hanging="216"/>
                                <w:rPr>
                                  <w:rFonts w:ascii="Courier New" w:hAnsi="Courier New"/>
                                  <w:sz w:val="18"/>
                                </w:rPr>
                              </w:pPr>
                              <w:r>
                                <w:rPr>
                                  <w:rFonts w:ascii="Courier New" w:hAnsi="Courier New"/>
                                  <w:sz w:val="18"/>
                                </w:rPr>
                                <w:t xml:space="preserve">&lt;style name="AppTheme" </w:t>
                              </w:r>
                              <w:r>
                                <w:rPr>
                                  <w:rFonts w:ascii="Courier New" w:hAnsi="Courier New"/>
                                  <w:spacing w:val="-2"/>
                                  <w:sz w:val="18"/>
                                </w:rPr>
                                <w:t>parent="Theme.MaterialComponents.Light.DarkActionBar"&gt;</w:t>
                              </w:r>
                            </w:p>
                          </w:txbxContent>
                        </wps:txbx>
                        <wps:bodyPr lIns="0" rIns="0" tIns="0" bIns="0" anchor="t">
                          <a:noAutofit/>
                        </wps:bodyPr>
                      </wps:wsp>
                    </wpg:wgp>
                  </a:graphicData>
                </a:graphic>
              </wp:anchor>
            </w:drawing>
          </mc:Choice>
          <mc:Fallback>
            <w:pict>
              <v:group id="shape_0" alt="docshapegroup 55" style="position:absolute;margin-left:88.2pt;margin-top:7.2pt;width:399.6pt;height:27.25pt" coordorigin="1764,144" coordsize="7992,545">
                <v:rect id="shape_0" path="m0,0l-2147483645,0l-2147483645,-2147483646l0,-2147483646xe" fillcolor="#f6f6f6" stroked="f" o:allowincell="f" style="position:absolute;left:1764;top:154;width:7991;height:52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4;width:7991;height:504;mso-wrap-style:square;v-text-anchor:top;mso-position-horizontal-relative:page">
                  <v:fill o:detectmouseclick="t" on="false"/>
                  <v:stroke color="#3465a4" joinstyle="round" endcap="flat"/>
                  <v:textbox>
                    <w:txbxContent>
                      <w:p>
                        <w:pPr>
                          <w:pStyle w:val="Normal"/>
                          <w:spacing w:lineRule="auto" w:line="235" w:before="43" w:after="0"/>
                          <w:ind w:left="669" w:hanging="216"/>
                          <w:rPr>
                            <w:rFonts w:ascii="Courier New" w:hAnsi="Courier New"/>
                            <w:sz w:val="18"/>
                          </w:rPr>
                        </w:pPr>
                        <w:r>
                          <w:rPr>
                            <w:rFonts w:ascii="Courier New" w:hAnsi="Courier New"/>
                            <w:sz w:val="18"/>
                          </w:rPr>
                          <w:t xml:space="preserve">&lt;style name="AppTheme" </w:t>
                        </w:r>
                        <w:r>
                          <w:rPr>
                            <w:rFonts w:ascii="Courier New" w:hAnsi="Courier New"/>
                            <w:spacing w:val="-2"/>
                            <w:sz w:val="18"/>
                          </w:rPr>
                          <w:t>parent="Theme.MaterialComponents.Light.DarkActionBar"&gt;</w:t>
                        </w:r>
                      </w:p>
                    </w:txbxContent>
                  </v:textbox>
                  <w10:wrap type="topAndBottom"/>
                </v:rect>
              </v:group>
            </w:pict>
          </mc:Fallback>
        </mc:AlternateContent>
      </w:r>
    </w:p>
    <w:p>
      <w:pPr>
        <w:pStyle w:val="Normal"/>
        <w:spacing w:before="152" w:after="0"/>
        <w:ind w:left="1274" w:hanging="0"/>
        <w:rPr>
          <w:sz w:val="20"/>
          <w:ins w:id="6519" w:author="Jomar Tigcal" w:date="2023-03-04T23:32:38Z"/>
        </w:rPr>
      </w:pPr>
      <w:ins w:id="6498" w:author="Jomar Tigcal" w:date="2023-03-04T23:32:38Z">
        <w:r>
          <w:rPr>
            <w:sz w:val="20"/>
          </w:rPr>
          <w:t>We</w:t>
        </w:r>
      </w:ins>
      <w:ins w:id="6499" w:author="Jomar Tigcal" w:date="2023-03-04T23:32:38Z">
        <w:r>
          <w:rPr>
            <w:spacing w:val="-12"/>
            <w:sz w:val="20"/>
          </w:rPr>
          <w:t xml:space="preserve"> </w:t>
        </w:r>
      </w:ins>
      <w:ins w:id="6500" w:author="Jomar Tigcal" w:date="2023-03-04T23:32:38Z">
        <w:r>
          <w:rPr>
            <w:sz w:val="20"/>
          </w:rPr>
          <w:t>need</w:t>
        </w:r>
      </w:ins>
      <w:ins w:id="6501" w:author="Jomar Tigcal" w:date="2023-03-04T23:32:38Z">
        <w:r>
          <w:rPr>
            <w:spacing w:val="-4"/>
            <w:sz w:val="20"/>
          </w:rPr>
          <w:t xml:space="preserve"> </w:t>
        </w:r>
      </w:ins>
      <w:ins w:id="6502" w:author="Jomar Tigcal" w:date="2023-03-04T23:32:38Z">
        <w:r>
          <w:rPr>
            <w:sz w:val="20"/>
          </w:rPr>
          <w:t>to</w:t>
        </w:r>
      </w:ins>
      <w:ins w:id="6503" w:author="Jomar Tigcal" w:date="2023-03-04T23:32:38Z">
        <w:r>
          <w:rPr>
            <w:spacing w:val="-4"/>
            <w:sz w:val="20"/>
          </w:rPr>
          <w:t xml:space="preserve"> </w:t>
        </w:r>
      </w:ins>
      <w:ins w:id="6504" w:author="Jomar Tigcal" w:date="2023-03-04T23:32:38Z">
        <w:r>
          <w:rPr>
            <w:sz w:val="20"/>
          </w:rPr>
          <w:t>do</w:t>
        </w:r>
      </w:ins>
      <w:ins w:id="6505" w:author="Jomar Tigcal" w:date="2023-03-04T23:32:38Z">
        <w:r>
          <w:rPr>
            <w:spacing w:val="-4"/>
            <w:sz w:val="20"/>
          </w:rPr>
          <w:t xml:space="preserve"> </w:t>
        </w:r>
      </w:ins>
      <w:ins w:id="6506" w:author="Jomar Tigcal" w:date="2023-03-04T23:32:38Z">
        <w:r>
          <w:rPr>
            <w:sz w:val="20"/>
          </w:rPr>
          <w:t>this</w:t>
        </w:r>
      </w:ins>
      <w:ins w:id="6507" w:author="Jomar Tigcal" w:date="2023-03-04T23:32:38Z">
        <w:r>
          <w:rPr>
            <w:spacing w:val="-4"/>
            <w:sz w:val="20"/>
          </w:rPr>
          <w:t xml:space="preserve"> </w:t>
        </w:r>
      </w:ins>
      <w:ins w:id="6508" w:author="Jomar Tigcal" w:date="2023-03-04T23:32:38Z">
        <w:r>
          <w:rPr>
            <w:sz w:val="20"/>
          </w:rPr>
          <w:t>as</w:t>
        </w:r>
      </w:ins>
      <w:ins w:id="6509" w:author="Jomar Tigcal" w:date="2023-03-04T23:32:38Z">
        <w:r>
          <w:rPr>
            <w:spacing w:val="-5"/>
            <w:sz w:val="20"/>
          </w:rPr>
          <w:t xml:space="preserve"> </w:t>
        </w:r>
      </w:ins>
      <w:ins w:id="6510" w:author="Jomar Tigcal" w:date="2023-03-04T23:32:38Z">
        <w:r>
          <w:rPr>
            <w:sz w:val="20"/>
          </w:rPr>
          <w:t>the</w:t>
        </w:r>
      </w:ins>
      <w:ins w:id="6511" w:author="Jomar Tigcal" w:date="2023-03-04T23:32:38Z">
        <w:r>
          <w:rPr>
            <w:spacing w:val="-5"/>
            <w:sz w:val="20"/>
          </w:rPr>
          <w:t xml:space="preserve"> </w:t>
        </w:r>
      </w:ins>
      <w:ins w:id="6512" w:author="Jomar Tigcal" w:date="2023-03-04T23:32:38Z">
        <w:r>
          <w:rPr>
            <w:rFonts w:ascii="Courier New" w:hAnsi="Courier New"/>
            <w:b/>
          </w:rPr>
          <w:t>TextInputLayout</w:t>
        </w:r>
      </w:ins>
      <w:ins w:id="6513" w:author="Jomar Tigcal" w:date="2023-03-04T23:32:38Z">
        <w:r>
          <w:rPr>
            <w:rFonts w:ascii="Courier New" w:hAnsi="Courier New"/>
            <w:b/>
            <w:spacing w:val="-80"/>
          </w:rPr>
          <w:t xml:space="preserve"> </w:t>
        </w:r>
      </w:ins>
      <w:ins w:id="6514" w:author="Jomar Tigcal" w:date="2023-03-04T23:32:38Z">
        <w:r>
          <w:rPr>
            <w:sz w:val="20"/>
          </w:rPr>
          <w:t>and</w:t>
        </w:r>
      </w:ins>
      <w:ins w:id="6515" w:author="Jomar Tigcal" w:date="2023-03-04T23:32:38Z">
        <w:r>
          <w:rPr>
            <w:spacing w:val="-3"/>
            <w:sz w:val="20"/>
          </w:rPr>
          <w:t xml:space="preserve"> </w:t>
        </w:r>
      </w:ins>
      <w:ins w:id="6516" w:author="Jomar Tigcal" w:date="2023-03-04T23:32:38Z">
        <w:r>
          <w:rPr>
            <w:rFonts w:ascii="Courier New" w:hAnsi="Courier New"/>
            <w:b/>
          </w:rPr>
          <w:t>TextInputEditText</w:t>
        </w:r>
      </w:ins>
      <w:ins w:id="6517" w:author="Jomar Tigcal" w:date="2023-03-04T23:32:38Z">
        <w:r>
          <w:rPr>
            <w:rFonts w:ascii="Courier New" w:hAnsi="Courier New"/>
            <w:b/>
            <w:spacing w:val="-80"/>
          </w:rPr>
          <w:t xml:space="preserve"> </w:t>
        </w:r>
      </w:ins>
      <w:ins w:id="6518" w:author="Jomar Tigcal" w:date="2023-03-04T23:32:38Z">
        <w:r>
          <w:rPr>
            <w:spacing w:val="-5"/>
            <w:sz w:val="20"/>
          </w:rPr>
          <w:t>we</w:t>
        </w:r>
      </w:ins>
    </w:p>
    <w:p>
      <w:pPr>
        <w:pStyle w:val="Normal"/>
        <w:ind w:left="1274" w:hanging="0"/>
        <w:rPr>
          <w:sz w:val="20"/>
          <w:ins w:id="6543" w:author="Jomar Tigcal" w:date="2023-03-04T23:32:38Z"/>
        </w:rPr>
      </w:pPr>
      <w:ins w:id="6520" w:author="Jomar Tigcal" w:date="2023-03-04T23:32:38Z">
        <w:r>
          <w:rPr>
            <w:sz w:val="20"/>
          </w:rPr>
          <w:t>will</w:t>
        </w:r>
      </w:ins>
      <w:ins w:id="6521" w:author="Jomar Tigcal" w:date="2023-03-04T23:32:38Z">
        <w:r>
          <w:rPr>
            <w:spacing w:val="-6"/>
            <w:sz w:val="20"/>
          </w:rPr>
          <w:t xml:space="preserve"> </w:t>
        </w:r>
      </w:ins>
      <w:ins w:id="6522" w:author="Jomar Tigcal" w:date="2023-03-04T23:32:38Z">
        <w:r>
          <w:rPr>
            <w:sz w:val="20"/>
          </w:rPr>
          <w:t>be</w:t>
        </w:r>
      </w:ins>
      <w:ins w:id="6523" w:author="Jomar Tigcal" w:date="2023-03-04T23:32:38Z">
        <w:r>
          <w:rPr>
            <w:spacing w:val="-3"/>
            <w:sz w:val="20"/>
          </w:rPr>
          <w:t xml:space="preserve"> </w:t>
        </w:r>
      </w:ins>
      <w:ins w:id="6524" w:author="Jomar Tigcal" w:date="2023-03-04T23:32:38Z">
        <w:r>
          <w:rPr>
            <w:sz w:val="20"/>
          </w:rPr>
          <w:t>using</w:t>
        </w:r>
      </w:ins>
      <w:ins w:id="6525" w:author="Jomar Tigcal" w:date="2023-03-04T23:32:38Z">
        <w:r>
          <w:rPr>
            <w:spacing w:val="-3"/>
            <w:sz w:val="20"/>
          </w:rPr>
          <w:t xml:space="preserve"> </w:t>
        </w:r>
      </w:ins>
      <w:ins w:id="6526" w:author="Jomar Tigcal" w:date="2023-03-04T23:32:38Z">
        <w:r>
          <w:rPr>
            <w:sz w:val="20"/>
          </w:rPr>
          <w:t>later</w:t>
        </w:r>
      </w:ins>
      <w:ins w:id="6527" w:author="Jomar Tigcal" w:date="2023-03-04T23:32:38Z">
        <w:r>
          <w:rPr>
            <w:spacing w:val="-3"/>
            <w:sz w:val="20"/>
          </w:rPr>
          <w:t xml:space="preserve"> </w:t>
        </w:r>
      </w:ins>
      <w:ins w:id="6528" w:author="Jomar Tigcal" w:date="2023-03-04T23:32:38Z">
        <w:r>
          <w:rPr>
            <w:sz w:val="20"/>
          </w:rPr>
          <w:t>require</w:t>
        </w:r>
      </w:ins>
      <w:ins w:id="6529" w:author="Jomar Tigcal" w:date="2023-03-04T23:32:38Z">
        <w:r>
          <w:rPr>
            <w:spacing w:val="-3"/>
            <w:sz w:val="20"/>
          </w:rPr>
          <w:t xml:space="preserve"> </w:t>
        </w:r>
      </w:ins>
      <w:ins w:id="6530" w:author="Jomar Tigcal" w:date="2023-03-04T23:32:38Z">
        <w:r>
          <w:rPr>
            <w:sz w:val="20"/>
          </w:rPr>
          <w:t>your</w:t>
        </w:r>
      </w:ins>
      <w:ins w:id="6531" w:author="Jomar Tigcal" w:date="2023-03-04T23:32:38Z">
        <w:r>
          <w:rPr>
            <w:spacing w:val="-3"/>
            <w:sz w:val="20"/>
          </w:rPr>
          <w:t xml:space="preserve"> </w:t>
        </w:r>
      </w:ins>
      <w:ins w:id="6532" w:author="Jomar Tigcal" w:date="2023-03-04T23:32:38Z">
        <w:r>
          <w:rPr>
            <w:sz w:val="20"/>
          </w:rPr>
          <w:t>activity</w:t>
        </w:r>
      </w:ins>
      <w:ins w:id="6533" w:author="Jomar Tigcal" w:date="2023-03-04T23:32:38Z">
        <w:r>
          <w:rPr>
            <w:spacing w:val="-4"/>
            <w:sz w:val="20"/>
          </w:rPr>
          <w:t xml:space="preserve"> </w:t>
        </w:r>
      </w:ins>
      <w:ins w:id="6534" w:author="Jomar Tigcal" w:date="2023-03-04T23:32:38Z">
        <w:r>
          <w:rPr>
            <w:sz w:val="20"/>
          </w:rPr>
          <w:t>to</w:t>
        </w:r>
      </w:ins>
      <w:ins w:id="6535" w:author="Jomar Tigcal" w:date="2023-03-04T23:32:38Z">
        <w:r>
          <w:rPr>
            <w:spacing w:val="-3"/>
            <w:sz w:val="20"/>
          </w:rPr>
          <w:t xml:space="preserve"> </w:t>
        </w:r>
      </w:ins>
      <w:ins w:id="6536" w:author="Jomar Tigcal" w:date="2023-03-04T23:32:38Z">
        <w:r>
          <w:rPr>
            <w:sz w:val="20"/>
          </w:rPr>
          <w:t>use</w:t>
        </w:r>
      </w:ins>
      <w:ins w:id="6537" w:author="Jomar Tigcal" w:date="2023-03-04T23:32:38Z">
        <w:r>
          <w:rPr>
            <w:spacing w:val="-3"/>
            <w:sz w:val="20"/>
          </w:rPr>
          <w:t xml:space="preserve"> </w:t>
        </w:r>
      </w:ins>
      <w:ins w:id="6538" w:author="Jomar Tigcal" w:date="2023-03-04T23:32:38Z">
        <w:r>
          <w:rPr>
            <w:sz w:val="20"/>
          </w:rPr>
          <w:t>a</w:t>
        </w:r>
      </w:ins>
      <w:ins w:id="6539" w:author="Jomar Tigcal" w:date="2023-03-04T23:32:38Z">
        <w:r>
          <w:rPr>
            <w:spacing w:val="-3"/>
            <w:sz w:val="20"/>
          </w:rPr>
          <w:t xml:space="preserve"> </w:t>
        </w:r>
      </w:ins>
      <w:ins w:id="6540" w:author="Jomar Tigcal" w:date="2023-03-04T23:32:38Z">
        <w:r>
          <w:rPr>
            <w:rFonts w:ascii="Courier New" w:hAnsi="Courier New"/>
            <w:b/>
          </w:rPr>
          <w:t>MaterialComponents</w:t>
        </w:r>
      </w:ins>
      <w:ins w:id="6541" w:author="Jomar Tigcal" w:date="2023-03-04T23:32:38Z">
        <w:r>
          <w:rPr>
            <w:rFonts w:ascii="Courier New" w:hAnsi="Courier New"/>
            <w:b/>
            <w:spacing w:val="-80"/>
          </w:rPr>
          <w:t xml:space="preserve"> </w:t>
        </w:r>
      </w:ins>
      <w:ins w:id="6542" w:author="Jomar Tigcal" w:date="2023-03-04T23:32:38Z">
        <w:r>
          <w:rPr>
            <w:spacing w:val="-2"/>
            <w:sz w:val="20"/>
          </w:rPr>
          <w:t>theme.</w:t>
        </w:r>
      </w:ins>
    </w:p>
    <w:p>
      <w:pPr>
        <w:pStyle w:val="ListParagraph"/>
        <w:numPr>
          <w:ilvl w:val="1"/>
          <w:numId w:val="1"/>
        </w:numPr>
        <w:tabs>
          <w:tab w:val="clear" w:pos="720"/>
          <w:tab w:val="left" w:pos="1274" w:leader="none"/>
        </w:tabs>
        <w:spacing w:before="140" w:after="0"/>
        <w:jc w:val="left"/>
        <w:rPr>
          <w:sz w:val="20"/>
          <w:ins w:id="6548" w:author="Jomar Tigcal" w:date="2023-03-04T23:32:38Z"/>
        </w:rPr>
      </w:pPr>
      <w:ins w:id="6544" w:author="Jomar Tigcal" w:date="2023-03-04T23:32:38Z">
        <w:r>
          <w:rPr>
            <w:sz w:val="20"/>
          </w:rPr>
          <w:t>Go to the</w:t>
        </w:r>
      </w:ins>
      <w:ins w:id="6545" w:author="Jomar Tigcal" w:date="2023-03-04T23:32:38Z">
        <w:r>
          <w:rPr>
            <w:spacing w:val="-13"/>
            <w:sz w:val="20"/>
          </w:rPr>
          <w:t xml:space="preserve"> </w:t>
        </w:r>
      </w:ins>
      <w:ins w:id="6546" w:author="Jomar Tigcal" w:date="2023-03-04T23:32:38Z">
        <w:r>
          <w:rPr>
            <w:rFonts w:ascii="Courier New" w:hAnsi="Courier New"/>
            <w:b/>
          </w:rPr>
          <w:t>strings.xml</w:t>
        </w:r>
      </w:ins>
      <w:ins w:id="6547" w:author="Jomar Tigcal" w:date="2023-03-04T23:32:38Z">
        <w:r>
          <w:rPr>
            <w:spacing w:val="-6"/>
            <w:sz w:val="20"/>
          </w:rPr>
          <w:t xml:space="preserve"> file and add the following string values:</w:t>
        </w:r>
      </w:ins>
    </w:p>
    <w:p>
      <w:pPr>
        <w:sectPr>
          <w:headerReference w:type="even" r:id="rId659"/>
          <w:headerReference w:type="default" r:id="rId660"/>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4" w:after="0"/>
        <w:rPr>
          <w:sz w:val="9"/>
          <w:ins w:id="6575" w:author="Jomar Tigcal" w:date="2023-03-04T23:32:38Z"/>
        </w:rPr>
      </w:pPr>
      <w:r>
        <w:rPr>
          <w:sz w:val="9"/>
        </w:rPr>
        <mc:AlternateContent>
          <mc:Choice Requires="wpg">
            <w:drawing>
              <wp:anchor behindDoc="0" distT="0" distB="635" distL="0" distR="4445" simplePos="0" locked="0" layoutInCell="0" allowOverlap="1" relativeHeight="2057" wp14:anchorId="65B23AE3">
                <wp:simplePos x="0" y="0"/>
                <wp:positionH relativeFrom="page">
                  <wp:posOffset>1120140</wp:posOffset>
                </wp:positionH>
                <wp:positionV relativeFrom="paragraph">
                  <wp:posOffset>95250</wp:posOffset>
                </wp:positionV>
                <wp:extent cx="5074920" cy="841375"/>
                <wp:effectExtent l="0" t="635" r="635" b="0"/>
                <wp:wrapTopAndBottom/>
                <wp:docPr id="2280" name="docshapegroup 56"/>
                <a:graphic xmlns:a="http://schemas.openxmlformats.org/drawingml/2006/main">
                  <a:graphicData uri="http://schemas.microsoft.com/office/word/2010/wordprocessingGroup">
                    <wpg:wgp>
                      <wpg:cNvGrpSpPr/>
                      <wpg:grpSpPr>
                        <a:xfrm>
                          <a:off x="0" y="0"/>
                          <a:ext cx="5074920" cy="841320"/>
                          <a:chOff x="0" y="0"/>
                          <a:chExt cx="5074920" cy="841320"/>
                        </a:xfrm>
                      </wpg:grpSpPr>
                      <wps:wsp>
                        <wps:cNvSpPr/>
                        <wps:spPr>
                          <a:xfrm>
                            <a:off x="0" y="6480"/>
                            <a:ext cx="5074920" cy="828720"/>
                          </a:xfrm>
                          <a:prstGeom prst="rect">
                            <a:avLst/>
                          </a:prstGeom>
                          <a:solidFill>
                            <a:srgbClr val="f6f6f6"/>
                          </a:solidFill>
                          <a:ln w="0">
                            <a:noFill/>
                          </a:ln>
                        </wps:spPr>
                        <wps:style>
                          <a:lnRef idx="0"/>
                          <a:fillRef idx="0"/>
                          <a:effectRef idx="0"/>
                          <a:fontRef idx="minor"/>
                        </wps:style>
                        <wps:bodyPr/>
                      </wps:wsp>
                      <wps:wsp>
                        <wps:cNvSpPr/>
                        <wps:spPr>
                          <a:xfrm>
                            <a:off x="0" y="0"/>
                            <a:ext cx="5074920" cy="841320"/>
                          </a:xfrm>
                          <a:custGeom>
                            <a:avLst/>
                            <a:gdLst>
                              <a:gd name="textAreaLeft" fmla="*/ 0 w 2877120"/>
                              <a:gd name="textAreaRight" fmla="*/ 2883240 w 2877120"/>
                              <a:gd name="textAreaTop" fmla="*/ 0 h 477000"/>
                              <a:gd name="textAreaBottom" fmla="*/ 483120 h 477000"/>
                            </a:gdLst>
                            <a:ahLst/>
                            <a:rect l="textAreaLeft" t="textAreaTop" r="textAreaRight" b="textAreaBottom"/>
                            <a:pathLst>
                              <a:path w="7992" h="1325">
                                <a:moveTo>
                                  <a:pt x="7992" y="1304"/>
                                </a:moveTo>
                                <a:lnTo>
                                  <a:pt x="0" y="1304"/>
                                </a:lnTo>
                                <a:lnTo>
                                  <a:pt x="0" y="1324"/>
                                </a:lnTo>
                                <a:lnTo>
                                  <a:pt x="7992" y="1324"/>
                                </a:lnTo>
                                <a:lnTo>
                                  <a:pt x="7992" y="130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81612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ins w:id="6549" w:author="Jomar Tigcal" w:date="2023-03-04T23:32:38Z"/>
                                </w:rPr>
                              </w:pPr>
                              <w:r>
                                <w:rPr>
                                  <w:rFonts w:ascii="Courier New" w:hAnsi="Courier New"/>
                                  <w:spacing w:val="-2"/>
                                  <w:sz w:val="18"/>
                                </w:rPr>
                                <w:t>&lt;string name="text_length"&gt;Password Length (6–20)&lt;/string&gt;</w:t>
                              </w:r>
                            </w:p>
                            <w:p>
                              <w:pPr>
                                <w:pStyle w:val="Normal"/>
                                <w:spacing w:before="40" w:after="0"/>
                                <w:ind w:left="453" w:hanging="0"/>
                                <w:rPr>
                                  <w:rFonts w:ascii="Courier New" w:hAnsi="Courier New"/>
                                  <w:sz w:val="18"/>
                                </w:rPr>
                              </w:pPr>
                              <w:r>
                                <w:rPr>
                                  <w:rFonts w:ascii="Courier New" w:hAnsi="Courier New"/>
                                  <w:sz w:val="18"/>
                                </w:rPr>
                              </w:r>
                            </w:p>
                            <w:p>
                              <w:pPr>
                                <w:pStyle w:val="Normal"/>
                                <w:spacing w:before="40" w:after="0"/>
                                <w:ind w:left="453" w:hanging="0"/>
                                <w:rPr>
                                  <w:rFonts w:ascii="Courier New" w:hAnsi="Courier New"/>
                                  <w:sz w:val="18"/>
                                </w:rPr>
                              </w:pPr>
                              <w:r>
                                <w:rPr>
                                  <w:rFonts w:ascii="Courier New" w:hAnsi="Courier New"/>
                                  <w:spacing w:val="-2"/>
                                  <w:sz w:val="18"/>
                                </w:rPr>
                                <w:t>&lt;string name="check_numbers"&gt;Add Numbers&lt;/string&gt;</w:t>
                              </w:r>
                            </w:p>
                            <w:p>
                              <w:pPr>
                                <w:pStyle w:val="Normal"/>
                                <w:spacing w:before="40" w:after="0"/>
                                <w:ind w:left="453" w:hanging="0"/>
                                <w:rPr>
                                  <w:rFonts w:ascii="Courier New" w:hAnsi="Courier New"/>
                                  <w:sz w:val="18"/>
                                </w:rPr>
                              </w:pPr>
                              <w:r>
                                <w:rPr>
                                  <w:rFonts w:ascii="Courier New" w:hAnsi="Courier New"/>
                                  <w:spacing w:val="-2"/>
                                  <w:sz w:val="18"/>
                                </w:rPr>
                                <w:t>&lt;string name="check_special"&gt;Add Special Characters&lt;/string&gt;</w:t>
                              </w:r>
                            </w:p>
                            <w:p>
                              <w:pPr>
                                <w:pStyle w:val="Normal"/>
                                <w:spacing w:before="40" w:after="0"/>
                                <w:ind w:left="453" w:hanging="0"/>
                                <w:rPr>
                                  <w:rFonts w:ascii="Courier New" w:hAnsi="Courier New"/>
                                  <w:sz w:val="18"/>
                                </w:rPr>
                              </w:pPr>
                              <w:r>
                                <w:rPr>
                                  <w:rFonts w:ascii="Courier New" w:hAnsi="Courier New"/>
                                  <w:spacing w:val="-2"/>
                                  <w:sz w:val="18"/>
                                </w:rPr>
                                <w:t>&lt;string name="check_upper_case"&gt;Add Uppercase Characters&lt;/string&gt;</w:t>
                              </w:r>
                            </w:p>
                          </w:txbxContent>
                        </wps:txbx>
                        <wps:bodyPr lIns="0" rIns="0" tIns="0" bIns="0" anchor="t">
                          <a:noAutofit/>
                        </wps:bodyPr>
                      </wps:wsp>
                    </wpg:wgp>
                  </a:graphicData>
                </a:graphic>
              </wp:anchor>
            </w:drawing>
          </mc:Choice>
          <mc:Fallback>
            <w:pict>
              <v:group id="shape_0" alt="docshapegroup 56" style="position:absolute;margin-left:88.2pt;margin-top:7.5pt;width:399.6pt;height:66.25pt" coordorigin="1764,150" coordsize="7992,1325">
                <v:rect id="shape_0" path="m0,0l-2147483645,0l-2147483645,-2147483646l0,-2147483646xe" fillcolor="#f6f6f6" stroked="f" o:allowincell="f" style="position:absolute;left:1764;top:160;width:7991;height:130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70;width:7991;height:128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ins w:id="6550" w:author="Jomar Tigcal" w:date="2023-03-04T23:32:38Z"/>
                          </w:rPr>
                        </w:pPr>
                        <w:r>
                          <w:rPr>
                            <w:rFonts w:ascii="Courier New" w:hAnsi="Courier New"/>
                            <w:spacing w:val="-2"/>
                            <w:sz w:val="18"/>
                          </w:rPr>
                          <w:t>&lt;string name="text_length"&gt;Password Length (6–20)&lt;/string&gt;</w:t>
                        </w:r>
                      </w:p>
                      <w:p>
                        <w:pPr>
                          <w:pStyle w:val="Normal"/>
                          <w:spacing w:before="40" w:after="0"/>
                          <w:ind w:left="453" w:hanging="0"/>
                          <w:rPr>
                            <w:rFonts w:ascii="Courier New" w:hAnsi="Courier New"/>
                            <w:sz w:val="18"/>
                          </w:rPr>
                        </w:pPr>
                        <w:r>
                          <w:rPr>
                            <w:rFonts w:ascii="Courier New" w:hAnsi="Courier New"/>
                            <w:sz w:val="18"/>
                          </w:rPr>
                        </w:r>
                      </w:p>
                      <w:p>
                        <w:pPr>
                          <w:pStyle w:val="Normal"/>
                          <w:spacing w:before="40" w:after="0"/>
                          <w:ind w:left="453" w:hanging="0"/>
                          <w:rPr>
                            <w:rFonts w:ascii="Courier New" w:hAnsi="Courier New"/>
                            <w:sz w:val="18"/>
                          </w:rPr>
                        </w:pPr>
                        <w:r>
                          <w:rPr>
                            <w:rFonts w:ascii="Courier New" w:hAnsi="Courier New"/>
                            <w:spacing w:val="-2"/>
                            <w:sz w:val="18"/>
                          </w:rPr>
                          <w:t>&lt;string name="check_numbers"&gt;Add Numbers&lt;/string&gt;</w:t>
                        </w:r>
                      </w:p>
                      <w:p>
                        <w:pPr>
                          <w:pStyle w:val="Normal"/>
                          <w:spacing w:before="40" w:after="0"/>
                          <w:ind w:left="453" w:hanging="0"/>
                          <w:rPr>
                            <w:rFonts w:ascii="Courier New" w:hAnsi="Courier New"/>
                            <w:sz w:val="18"/>
                          </w:rPr>
                        </w:pPr>
                        <w:r>
                          <w:rPr>
                            <w:rFonts w:ascii="Courier New" w:hAnsi="Courier New"/>
                            <w:spacing w:val="-2"/>
                            <w:sz w:val="18"/>
                          </w:rPr>
                          <w:t>&lt;string name="check_special"&gt;Add Special Characters&lt;/string&gt;</w:t>
                        </w:r>
                      </w:p>
                      <w:p>
                        <w:pPr>
                          <w:pStyle w:val="Normal"/>
                          <w:spacing w:before="40" w:after="0"/>
                          <w:ind w:left="453" w:hanging="0"/>
                          <w:rPr>
                            <w:rFonts w:ascii="Courier New" w:hAnsi="Courier New"/>
                            <w:sz w:val="18"/>
                          </w:rPr>
                        </w:pPr>
                        <w:r>
                          <w:rPr>
                            <w:rFonts w:ascii="Courier New" w:hAnsi="Courier New"/>
                            <w:spacing w:val="-2"/>
                            <w:sz w:val="18"/>
                          </w:rPr>
                          <w:t>&lt;string name="check_upper_case"&gt;Add Uppercase Characters&lt;/string&gt;</w:t>
                        </w:r>
                      </w:p>
                    </w:txbxContent>
                  </v:textbox>
                  <w10:wrap type="topAndBottom"/>
                </v:rect>
              </v:group>
            </w:pict>
          </mc:Fallback>
        </mc:AlternateContent>
      </w:r>
    </w:p>
    <w:p>
      <w:pPr>
        <w:pStyle w:val="TextBody"/>
        <w:spacing w:before="3" w:after="0"/>
        <w:rPr>
          <w:sz w:val="5"/>
          <w:ins w:id="6577" w:author="Jomar Tigcal" w:date="2023-03-04T23:32:38Z"/>
        </w:rPr>
      </w:pPr>
      <w:ins w:id="6576" w:author="Jomar Tigcal" w:date="2023-03-04T23:32:38Z">
        <w:r>
          <w:rPr>
            <w:sz w:val="5"/>
          </w:rPr>
        </w:r>
      </w:ins>
    </w:p>
    <w:p>
      <w:pPr>
        <w:pStyle w:val="TextBody"/>
        <w:ind w:left="104" w:hanging="0"/>
        <w:rPr/>
      </w:pPr>
      <w:r>
        <w:rPr/>
        <mc:AlternateContent>
          <mc:Choice Requires="wpg">
            <w:drawing>
              <wp:inline distT="0" distB="0" distL="0" distR="0" wp14:anchorId="3DB1FB66">
                <wp:extent cx="5074920" cy="429895"/>
                <wp:effectExtent l="0" t="0" r="5080" b="0"/>
                <wp:docPr id="2288" name="Shape1405"/>
                <a:graphic xmlns:a="http://schemas.openxmlformats.org/drawingml/2006/main">
                  <a:graphicData uri="http://schemas.microsoft.com/office/word/2010/wordprocessingGroup">
                    <wpg:wgp>
                      <wpg:cNvGrpSpPr/>
                      <wpg:grpSpPr>
                        <a:xfrm>
                          <a:off x="0" y="0"/>
                          <a:ext cx="5074920" cy="429840"/>
                          <a:chOff x="0" y="0"/>
                          <a:chExt cx="5074920" cy="429840"/>
                        </a:xfrm>
                      </wpg:grpSpPr>
                      <wps:wsp>
                        <wps:cNvSpPr/>
                        <wps:spPr>
                          <a:xfrm>
                            <a:off x="0" y="1440"/>
                            <a:ext cx="5074920" cy="427320"/>
                          </a:xfrm>
                          <a:prstGeom prst="rect">
                            <a:avLst/>
                          </a:prstGeom>
                          <a:solidFill>
                            <a:srgbClr val="f6f6f6"/>
                          </a:solidFill>
                          <a:ln w="0">
                            <a:noFill/>
                          </a:ln>
                        </wps:spPr>
                        <wps:style>
                          <a:lnRef idx="0"/>
                          <a:fillRef idx="0"/>
                          <a:effectRef idx="0"/>
                          <a:fontRef idx="minor"/>
                        </wps:style>
                        <wps:bodyPr/>
                      </wps:wsp>
                      <wps:wsp>
                        <wps:cNvSpPr/>
                        <wps:spPr>
                          <a:xfrm>
                            <a:off x="0" y="0"/>
                            <a:ext cx="5074920" cy="429840"/>
                          </a:xfrm>
                          <a:custGeom>
                            <a:avLst/>
                            <a:gdLst>
                              <a:gd name="textAreaLeft" fmla="*/ 0 w 2877120"/>
                              <a:gd name="textAreaRight" fmla="*/ 2883240 w 2877120"/>
                              <a:gd name="textAreaTop" fmla="*/ 0 h 243720"/>
                              <a:gd name="textAreaBottom" fmla="*/ 248760 h 243720"/>
                            </a:gdLst>
                            <a:ahLst/>
                            <a:rect l="textAreaLeft" t="textAreaTop" r="textAreaRight" b="textAreaBottom"/>
                            <a:pathLst>
                              <a:path w="7992" h="4405">
                                <a:moveTo>
                                  <a:pt x="7992" y="4384"/>
                                </a:moveTo>
                                <a:lnTo>
                                  <a:pt x="0" y="4384"/>
                                </a:lnTo>
                                <a:lnTo>
                                  <a:pt x="0" y="4404"/>
                                </a:lnTo>
                                <a:lnTo>
                                  <a:pt x="7992" y="4404"/>
                                </a:lnTo>
                                <a:lnTo>
                                  <a:pt x="7992" y="43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800"/>
                            <a:ext cx="5074920" cy="426240"/>
                          </a:xfrm>
                          <a:prstGeom prst="rect">
                            <a:avLst/>
                          </a:prstGeom>
                          <a:noFill/>
                          <a:ln w="0">
                            <a:noFill/>
                          </a:ln>
                        </wps:spPr>
                        <wps:style>
                          <a:lnRef idx="0"/>
                          <a:fillRef idx="0"/>
                          <a:effectRef idx="0"/>
                          <a:fontRef idx="minor"/>
                        </wps:style>
                        <wps:txbx>
                          <w:txbxContent>
                            <w:p>
                              <w:pPr>
                                <w:pStyle w:val="Normal"/>
                                <w:spacing w:before="4" w:after="0"/>
                                <w:ind w:left="885" w:hanging="0"/>
                                <w:rPr>
                                  <w:rFonts w:ascii="Courier New" w:hAnsi="Courier New"/>
                                  <w:sz w:val="18"/>
                                  <w:ins w:id="6578" w:author="Jomar Tigcal" w:date="2023-03-04T23:32:38Z"/>
                                </w:rPr>
                              </w:pPr>
                              <w:r>
                                <w:rPr>
                                  <w:rFonts w:ascii="Courier New" w:hAnsi="Courier New"/>
                                  <w:spacing w:val="-2"/>
                                  <w:sz w:val="18"/>
                                </w:rPr>
                                <w:t>&lt;string name="button_copy"&gt;Copy&lt;/string&gt;</w:t>
                              </w:r>
                            </w:p>
                            <w:p>
                              <w:pPr>
                                <w:pStyle w:val="Normal"/>
                                <w:spacing w:before="4" w:after="0"/>
                                <w:ind w:left="885" w:hanging="0"/>
                                <w:rPr>
                                  <w:rFonts w:ascii="Courier New" w:hAnsi="Courier New"/>
                                  <w:sz w:val="18"/>
                                </w:rPr>
                              </w:pPr>
                              <w:r>
                                <w:rPr>
                                  <w:rFonts w:ascii="Courier New" w:hAnsi="Courier New"/>
                                  <w:spacing w:val="-2"/>
                                  <w:sz w:val="18"/>
                                </w:rPr>
                                <w:t>&lt;string name="button_generate"&gt;Generate Password&lt;/string&gt;</w:t>
                              </w:r>
                            </w:p>
                          </w:txbxContent>
                        </wps:txbx>
                        <wps:bodyPr lIns="0" rIns="0" tIns="0" bIns="0" anchor="t">
                          <a:noAutofit/>
                        </wps:bodyPr>
                      </wps:wsp>
                    </wpg:wgp>
                  </a:graphicData>
                </a:graphic>
              </wp:inline>
            </w:drawing>
          </mc:Choice>
          <mc:Fallback>
            <w:pict>
              <v:group id="shape_0" alt="Shape1405" style="position:absolute;margin-left:0pt;margin-top:-33.9pt;width:399.6pt;height:33.85pt" coordorigin="0,-678" coordsize="7992,677">
                <v:rect id="shape_0" path="m0,0l-2147483645,0l-2147483645,-2147483646l0,-2147483646xe" fillcolor="#f6f6f6" stroked="f" o:allowincell="f" style="position:absolute;left:0;top:-676;width:7991;height:672;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675;width:7991;height:670;mso-wrap-style:square;v-text-anchor:top;mso-position-vertical:top">
                  <v:fill o:detectmouseclick="t" on="false"/>
                  <v:stroke color="#3465a4" joinstyle="round" endcap="flat"/>
                  <v:textbox>
                    <w:txbxContent>
                      <w:p>
                        <w:pPr>
                          <w:pStyle w:val="Normal"/>
                          <w:spacing w:before="4" w:after="0"/>
                          <w:ind w:left="885" w:hanging="0"/>
                          <w:rPr>
                            <w:rFonts w:ascii="Courier New" w:hAnsi="Courier New"/>
                            <w:sz w:val="18"/>
                            <w:ins w:id="6579" w:author="Jomar Tigcal" w:date="2023-03-04T23:32:38Z"/>
                          </w:rPr>
                        </w:pPr>
                        <w:r>
                          <w:rPr>
                            <w:rFonts w:ascii="Courier New" w:hAnsi="Courier New"/>
                            <w:spacing w:val="-2"/>
                            <w:sz w:val="18"/>
                          </w:rPr>
                          <w:t>&lt;string name="button_copy"&gt;Copy&lt;/string&gt;</w:t>
                        </w:r>
                      </w:p>
                      <w:p>
                        <w:pPr>
                          <w:pStyle w:val="Normal"/>
                          <w:spacing w:before="4" w:after="0"/>
                          <w:ind w:left="885" w:hanging="0"/>
                          <w:rPr>
                            <w:rFonts w:ascii="Courier New" w:hAnsi="Courier New"/>
                            <w:sz w:val="18"/>
                          </w:rPr>
                        </w:pPr>
                        <w:r>
                          <w:rPr>
                            <w:rFonts w:ascii="Courier New" w:hAnsi="Courier New"/>
                            <w:spacing w:val="-2"/>
                            <w:sz w:val="18"/>
                          </w:rPr>
                          <w:t>&lt;string name="button_generate"&gt;Generate Password&lt;/string&gt;</w:t>
                        </w:r>
                      </w:p>
                    </w:txbxContent>
                  </v:textbox>
                  <w10:wrap type="square"/>
                </v:rect>
              </v:group>
            </w:pict>
          </mc:Fallback>
        </mc:AlternateContent>
      </w:r>
    </w:p>
    <w:p>
      <w:pPr>
        <w:pStyle w:val="ListParagraph"/>
        <w:numPr>
          <w:ilvl w:val="1"/>
          <w:numId w:val="1"/>
        </w:numPr>
        <w:tabs>
          <w:tab w:val="clear" w:pos="720"/>
          <w:tab w:val="left" w:pos="554" w:leader="none"/>
        </w:tabs>
        <w:spacing w:lineRule="auto" w:line="247" w:before="42" w:after="0"/>
        <w:ind w:left="554" w:right="1072" w:hanging="360"/>
        <w:jc w:val="left"/>
        <w:rPr>
          <w:sz w:val="20"/>
          <w:ins w:id="6583" w:author="Jomar Tigcal" w:date="2023-03-04T23:32:38Z"/>
        </w:rPr>
      </w:pPr>
      <w:ins w:id="6580" w:author="Jomar Tigcal" w:date="2023-03-04T23:32:38Z">
        <w:r>
          <w:rPr/>
          <w:t xml:space="preserve">Open the </w:t>
        </w:r>
      </w:ins>
      <w:ins w:id="6581" w:author="Jomar Tigcal" w:date="2023-03-04T23:32:38Z">
        <w:r>
          <w:rPr>
            <w:rFonts w:ascii="Courier New" w:hAnsi="Courier New"/>
            <w:b/>
          </w:rPr>
          <w:t>activity_main.xml</w:t>
        </w:r>
      </w:ins>
      <w:ins w:id="6582" w:author="Jomar Tigcal" w:date="2023-03-04T23:32:38Z">
        <w:r>
          <w:rPr/>
          <w:t xml:space="preserve"> file . Remove the Hello World TextView and add the input text field for the length:</w:t>
        </w:r>
      </w:ins>
    </w:p>
    <w:p>
      <w:pPr>
        <w:pStyle w:val="ListParagraph"/>
        <w:numPr>
          <w:ilvl w:val="1"/>
          <w:numId w:val="1"/>
        </w:numPr>
        <w:tabs>
          <w:tab w:val="clear" w:pos="720"/>
          <w:tab w:val="left" w:pos="554" w:leader="none"/>
        </w:tabs>
        <w:spacing w:lineRule="auto" w:line="247" w:before="42" w:after="0"/>
        <w:ind w:left="554" w:right="1072" w:hanging="360"/>
        <w:jc w:val="left"/>
        <w:rPr>
          <w:sz w:val="20"/>
        </w:rPr>
      </w:pPr>
      <w:r>
        <mc:AlternateContent>
          <mc:Choice Requires="wpg">
            <w:drawing>
              <wp:anchor behindDoc="0" distT="8255" distB="0" distL="0" distR="4445" simplePos="0" locked="0" layoutInCell="0" allowOverlap="1" relativeHeight="2063" wp14:anchorId="327E762C">
                <wp:simplePos x="0" y="0"/>
                <wp:positionH relativeFrom="column">
                  <wp:posOffset>66040</wp:posOffset>
                </wp:positionH>
                <wp:positionV relativeFrom="paragraph">
                  <wp:posOffset>86995</wp:posOffset>
                </wp:positionV>
                <wp:extent cx="5074920" cy="3933825"/>
                <wp:effectExtent l="0" t="1270" r="635" b="0"/>
                <wp:wrapTopAndBottom/>
                <wp:docPr id="2290" name="docshapegroup 61"/>
                <a:graphic xmlns:a="http://schemas.openxmlformats.org/drawingml/2006/main">
                  <a:graphicData uri="http://schemas.microsoft.com/office/word/2010/wordprocessingGroup">
                    <wpg:wgp>
                      <wpg:cNvGrpSpPr/>
                      <wpg:grpSpPr>
                        <a:xfrm>
                          <a:off x="0" y="0"/>
                          <a:ext cx="5074920" cy="3933720"/>
                          <a:chOff x="0" y="0"/>
                          <a:chExt cx="5074920" cy="3933720"/>
                        </a:xfrm>
                      </wpg:grpSpPr>
                      <wps:wsp>
                        <wps:cNvSpPr/>
                        <wps:spPr>
                          <a:xfrm>
                            <a:off x="0" y="6480"/>
                            <a:ext cx="5074920" cy="3921120"/>
                          </a:xfrm>
                          <a:prstGeom prst="rect">
                            <a:avLst/>
                          </a:prstGeom>
                          <a:solidFill>
                            <a:srgbClr val="f6f6f6"/>
                          </a:solidFill>
                          <a:ln w="0">
                            <a:noFill/>
                          </a:ln>
                        </wps:spPr>
                        <wps:style>
                          <a:lnRef idx="0"/>
                          <a:fillRef idx="0"/>
                          <a:effectRef idx="0"/>
                          <a:fontRef idx="minor"/>
                        </wps:style>
                        <wps:bodyPr/>
                      </wps:wsp>
                      <wps:wsp>
                        <wps:cNvSpPr/>
                        <wps:spPr>
                          <a:xfrm>
                            <a:off x="0" y="0"/>
                            <a:ext cx="5074920" cy="3933720"/>
                          </a:xfrm>
                          <a:custGeom>
                            <a:avLst/>
                            <a:gdLst>
                              <a:gd name="textAreaLeft" fmla="*/ 0 w 2877120"/>
                              <a:gd name="textAreaRight" fmla="*/ 2883240 w 2877120"/>
                              <a:gd name="textAreaTop" fmla="*/ 0 h 2230200"/>
                              <a:gd name="textAreaBottom" fmla="*/ 2235960 h 2230200"/>
                            </a:gdLst>
                            <a:ahLst/>
                            <a:rect l="textAreaLeft" t="textAreaTop" r="textAreaRight" b="textAreaBottom"/>
                            <a:pathLst>
                              <a:path w="7992" h="6225">
                                <a:moveTo>
                                  <a:pt x="7992" y="6204"/>
                                </a:moveTo>
                                <a:lnTo>
                                  <a:pt x="0" y="6204"/>
                                </a:lnTo>
                                <a:lnTo>
                                  <a:pt x="0" y="6224"/>
                                </a:lnTo>
                                <a:lnTo>
                                  <a:pt x="7992" y="6224"/>
                                </a:lnTo>
                                <a:lnTo>
                                  <a:pt x="7992" y="620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3908520"/>
                          </a:xfrm>
                          <a:prstGeom prst="rect">
                            <a:avLst/>
                          </a:prstGeom>
                          <a:noFill/>
                          <a:ln w="0">
                            <a:noFill/>
                          </a:ln>
                        </wps:spPr>
                        <wps:style>
                          <a:lnRef idx="0"/>
                          <a:fillRef idx="0"/>
                          <a:effectRef idx="0"/>
                          <a:fontRef idx="minor"/>
                        </wps:style>
                        <wps:txbx>
                          <w:txbxContent>
                            <w:p>
                              <w:pPr>
                                <w:pStyle w:val="Normal"/>
                                <w:widowControl w:val="false"/>
                                <w:suppressAutoHyphens w:val="true"/>
                                <w:bidi w:val="0"/>
                                <w:spacing w:lineRule="atLeast" w:line="280" w:before="0" w:after="0"/>
                                <w:ind w:left="907" w:right="680" w:hanging="0"/>
                                <w:jc w:val="left"/>
                                <w:rPr>
                                  <w:rFonts w:ascii="Courier New" w:hAnsi="Courier New"/>
                                  <w:sz w:val="18"/>
                                  <w:ins w:id="6584" w:author="Jomar Tigcal" w:date="2023-03-04T23:32:38Z"/>
                                </w:rPr>
                              </w:pPr>
                              <w:r>
                                <w:rPr>
                                  <w:rFonts w:ascii="Courier New" w:hAnsi="Courier New"/>
                                  <w:spacing w:val="-2"/>
                                  <w:sz w:val="18"/>
                                </w:rPr>
                                <w:t>&lt;com.google.android.material.textfield.TextInputLayout</w:t>
                              </w:r>
                            </w:p>
                            <w:p>
                              <w:pPr>
                                <w:pStyle w:val="Normal"/>
                                <w:widowControl w:val="false"/>
                                <w:suppressAutoHyphens w:val="true"/>
                                <w:bidi w:val="0"/>
                                <w:spacing w:lineRule="atLeast" w:line="280" w:before="0" w:after="0"/>
                                <w:ind w:left="907" w:right="2098"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android:id="@+id/length_text_layout"</w:t>
                              </w:r>
                            </w:p>
                            <w:p>
                              <w:pPr>
                                <w:pStyle w:val="Normal"/>
                                <w:widowControl w:val="false"/>
                                <w:suppressAutoHyphens w:val="true"/>
                                <w:bidi w:val="0"/>
                                <w:spacing w:lineRule="atLeast" w:line="280" w:before="0" w:after="0"/>
                                <w:ind w:left="907" w:right="68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style="@style/Widget.MaterialComponents.TextInputLayout.OutlinedBox"</w:t>
                              </w:r>
                            </w:p>
                            <w:p>
                              <w:pPr>
                                <w:pStyle w:val="Normal"/>
                                <w:widowControl w:val="false"/>
                                <w:suppressAutoHyphens w:val="true"/>
                                <w:bidi w:val="0"/>
                                <w:spacing w:lineRule="atLeast" w:line="280" w:before="0" w:after="0"/>
                                <w:ind w:left="907" w:right="2098"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android:layout_width="match_parent"</w:t>
                              </w:r>
                            </w:p>
                            <w:p>
                              <w:pPr>
                                <w:pStyle w:val="Normal"/>
                                <w:widowControl w:val="false"/>
                                <w:suppressAutoHyphens w:val="true"/>
                                <w:bidi w:val="0"/>
                                <w:spacing w:lineRule="atLeast" w:line="280" w:before="0" w:after="0"/>
                                <w:ind w:left="907" w:right="2098"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android:layout_height="wrap_content"</w:t>
                              </w:r>
                            </w:p>
                            <w:p>
                              <w:pPr>
                                <w:pStyle w:val="Normal"/>
                                <w:widowControl w:val="false"/>
                                <w:suppressAutoHyphens w:val="true"/>
                                <w:bidi w:val="0"/>
                                <w:spacing w:lineRule="atLeast" w:line="280" w:before="0" w:after="0"/>
                                <w:ind w:left="907" w:right="2098"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android:layout_margin="16dp"</w:t>
                              </w:r>
                            </w:p>
                            <w:p>
                              <w:pPr>
                                <w:pStyle w:val="Normal"/>
                                <w:widowControl w:val="false"/>
                                <w:suppressAutoHyphens w:val="true"/>
                                <w:bidi w:val="0"/>
                                <w:spacing w:lineRule="atLeast" w:line="280" w:before="0" w:after="0"/>
                                <w:ind w:left="907" w:right="2098"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android:hint="@string/text_length"</w:t>
                              </w:r>
                            </w:p>
                            <w:p>
                              <w:pPr>
                                <w:pStyle w:val="Normal"/>
                                <w:widowControl w:val="false"/>
                                <w:suppressAutoHyphens w:val="true"/>
                                <w:bidi w:val="0"/>
                                <w:spacing w:lineRule="atLeast" w:line="280" w:before="0" w:after="0"/>
                                <w:ind w:left="907" w:right="2098"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app:layout_constraintEnd_toEndOf="parent"</w:t>
                              </w:r>
                            </w:p>
                            <w:p>
                              <w:pPr>
                                <w:pStyle w:val="Normal"/>
                                <w:widowControl w:val="false"/>
                                <w:suppressAutoHyphens w:val="true"/>
                                <w:bidi w:val="0"/>
                                <w:spacing w:lineRule="atLeast" w:line="280" w:before="0" w:after="0"/>
                                <w:ind w:left="907" w:right="624"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app:layout_constraintStart_toStartOf="parent"</w:t>
                              </w:r>
                            </w:p>
                            <w:p>
                              <w:pPr>
                                <w:pStyle w:val="Normal"/>
                                <w:widowControl w:val="false"/>
                                <w:suppressAutoHyphens w:val="true"/>
                                <w:bidi w:val="0"/>
                                <w:spacing w:lineRule="atLeast" w:line="280" w:before="0" w:after="0"/>
                                <w:ind w:left="907" w:right="2098"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app:layout_constraintTop_toTopOf="parent"&gt;</w:t>
                              </w:r>
                            </w:p>
                            <w:p>
                              <w:pPr>
                                <w:pStyle w:val="Normal"/>
                                <w:widowControl w:val="false"/>
                                <w:suppressAutoHyphens w:val="true"/>
                                <w:bidi w:val="0"/>
                                <w:spacing w:lineRule="atLeast" w:line="280" w:before="0" w:after="0"/>
                                <w:ind w:left="907" w:right="2098" w:hanging="0"/>
                                <w:jc w:val="left"/>
                                <w:rPr>
                                  <w:rFonts w:ascii="Courier New" w:hAnsi="Courier New"/>
                                  <w:sz w:val="18"/>
                                </w:rPr>
                              </w:pPr>
                              <w:r>
                                <w:rPr>
                                  <w:rFonts w:ascii="Courier New" w:hAnsi="Courier New"/>
                                  <w:sz w:val="18"/>
                                </w:rPr>
                              </w:r>
                            </w:p>
                            <w:p>
                              <w:pPr>
                                <w:pStyle w:val="Normal"/>
                                <w:widowControl w:val="false"/>
                                <w:suppressAutoHyphens w:val="true"/>
                                <w:bidi w:val="0"/>
                                <w:spacing w:lineRule="atLeast" w:line="280" w:before="0" w:after="0"/>
                                <w:ind w:left="907" w:right="68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&lt;com.google.android.material.textfield.TextInputEditText</w:t>
                              </w:r>
                            </w:p>
                            <w:p>
                              <w:pPr>
                                <w:pStyle w:val="Normal"/>
                                <w:widowControl w:val="false"/>
                                <w:suppressAutoHyphens w:val="true"/>
                                <w:bidi w:val="0"/>
                                <w:spacing w:lineRule="atLeast" w:line="280" w:before="0" w:after="0"/>
                                <w:ind w:left="907" w:right="2098"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android:id="@+id/length_text"</w:t>
                              </w:r>
                            </w:p>
                            <w:p>
                              <w:pPr>
                                <w:pStyle w:val="Normal"/>
                                <w:widowControl w:val="false"/>
                                <w:suppressAutoHyphens w:val="true"/>
                                <w:bidi w:val="0"/>
                                <w:spacing w:lineRule="atLeast" w:line="280" w:before="0" w:after="0"/>
                                <w:ind w:left="907" w:right="2098"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android:layout_width="match_parent"</w:t>
                              </w:r>
                            </w:p>
                            <w:p>
                              <w:pPr>
                                <w:pStyle w:val="Normal"/>
                                <w:widowControl w:val="false"/>
                                <w:suppressAutoHyphens w:val="true"/>
                                <w:bidi w:val="0"/>
                                <w:spacing w:lineRule="atLeast" w:line="280" w:before="0" w:after="0"/>
                                <w:ind w:left="907" w:right="2098"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android:layout_height="wrap_content"</w:t>
                              </w:r>
                            </w:p>
                            <w:p>
                              <w:pPr>
                                <w:pStyle w:val="Normal"/>
                                <w:widowControl w:val="false"/>
                                <w:suppressAutoHyphens w:val="true"/>
                                <w:bidi w:val="0"/>
                                <w:spacing w:lineRule="atLeast" w:line="280" w:before="0" w:after="0"/>
                                <w:ind w:left="907" w:right="2098"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android:inputType="number"</w:t>
                              </w:r>
                            </w:p>
                            <w:p>
                              <w:pPr>
                                <w:pStyle w:val="Normal"/>
                                <w:widowControl w:val="false"/>
                                <w:suppressAutoHyphens w:val="true"/>
                                <w:bidi w:val="0"/>
                                <w:spacing w:lineRule="atLeast" w:line="280" w:before="0" w:after="0"/>
                                <w:ind w:left="907" w:right="2098"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android:maxLength="2"</w:t>
                              </w:r>
                            </w:p>
                            <w:p>
                              <w:pPr>
                                <w:pStyle w:val="Normal"/>
                                <w:widowControl w:val="false"/>
                                <w:suppressAutoHyphens w:val="true"/>
                                <w:bidi w:val="0"/>
                                <w:spacing w:lineRule="atLeast" w:line="280" w:before="0" w:after="0"/>
                                <w:ind w:left="907" w:right="2098"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android:textSize="18sp" /&gt;</w:t>
                              </w:r>
                            </w:p>
                            <w:p>
                              <w:pPr>
                                <w:pStyle w:val="Normal"/>
                                <w:widowControl w:val="false"/>
                                <w:tabs>
                                  <w:tab w:val="clear" w:pos="720"/>
                                  <w:tab w:val="left" w:pos="7146" w:leader="none"/>
                                </w:tabs>
                                <w:suppressAutoHyphens w:val="true"/>
                                <w:bidi w:val="0"/>
                                <w:spacing w:lineRule="atLeast" w:line="280" w:before="0" w:after="0"/>
                                <w:ind w:left="907" w:right="850" w:hanging="0"/>
                                <w:jc w:val="left"/>
                                <w:rPr>
                                  <w:rFonts w:ascii="Courier New" w:hAnsi="Courier New"/>
                                  <w:sz w:val="18"/>
                                </w:rPr>
                              </w:pPr>
                              <w:r>
                                <w:rPr>
                                  <w:rFonts w:ascii="Courier New" w:hAnsi="Courier New"/>
                                  <w:spacing w:val="-2"/>
                                  <w:sz w:val="18"/>
                                </w:rPr>
                                <w:t>&lt;/com.google.android.material.textfield.TextInputLayout&gt;</w:t>
                              </w:r>
                            </w:p>
                          </w:txbxContent>
                        </wps:txbx>
                        <wps:bodyPr lIns="0" rIns="0" tIns="0" bIns="0" anchor="t">
                          <a:noAutofit/>
                        </wps:bodyPr>
                      </wps:wsp>
                    </wpg:wgp>
                  </a:graphicData>
                </a:graphic>
              </wp:anchor>
            </w:drawing>
          </mc:Choice>
          <mc:Fallback>
            <w:pict>
              <v:group id="shape_0" alt="docshapegroup 61" style="position:absolute;margin-left:5.2pt;margin-top:6.85pt;width:399.6pt;height:309.75pt" coordorigin="104,137" coordsize="7992,6195">
                <v:rect id="shape_0" path="m0,0l-2147483645,0l-2147483645,-2147483646l0,-2147483646xe" fillcolor="#f6f6f6" stroked="f" o:allowincell="f" style="position:absolute;left:104;top:147;width:7991;height:6174;mso-wrap-style:none;v-text-anchor:middle">
                  <v:fill o:detectmouseclick="t" type="solid" color2="#090909"/>
                  <v:stroke color="#3465a4" joinstyle="round" endcap="flat"/>
                  <w10:wrap type="topAndBottom"/>
                </v:rect>
                <v:rect id="shape_0" path="m0,0l-2147483645,0l-2147483645,-2147483646l0,-2147483646xe" stroked="f" o:allowincell="f" style="position:absolute;left:104;top:157;width:7991;height:6154;mso-wrap-style:square;v-text-anchor:top">
                  <v:fill o:detectmouseclick="t" on="false"/>
                  <v:stroke color="#3465a4" joinstyle="round" endcap="flat"/>
                  <v:textbox>
                    <w:txbxContent>
                      <w:p>
                        <w:pPr>
                          <w:pStyle w:val="Normal"/>
                          <w:widowControl w:val="false"/>
                          <w:suppressAutoHyphens w:val="true"/>
                          <w:bidi w:val="0"/>
                          <w:spacing w:lineRule="atLeast" w:line="280" w:before="0" w:after="0"/>
                          <w:ind w:left="907" w:right="680" w:hanging="0"/>
                          <w:jc w:val="left"/>
                          <w:rPr>
                            <w:rFonts w:ascii="Courier New" w:hAnsi="Courier New"/>
                            <w:sz w:val="18"/>
                            <w:ins w:id="6585" w:author="Jomar Tigcal" w:date="2023-03-04T23:32:38Z"/>
                          </w:rPr>
                        </w:pPr>
                        <w:r>
                          <w:rPr>
                            <w:rFonts w:ascii="Courier New" w:hAnsi="Courier New"/>
                            <w:spacing w:val="-2"/>
                            <w:sz w:val="18"/>
                          </w:rPr>
                          <w:t>&lt;com.google.android.material.textfield.TextInputLayout</w:t>
                        </w:r>
                      </w:p>
                      <w:p>
                        <w:pPr>
                          <w:pStyle w:val="Normal"/>
                          <w:widowControl w:val="false"/>
                          <w:suppressAutoHyphens w:val="true"/>
                          <w:bidi w:val="0"/>
                          <w:spacing w:lineRule="atLeast" w:line="280" w:before="0" w:after="0"/>
                          <w:ind w:left="907" w:right="2098"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android:id="@+id/length_text_layout"</w:t>
                        </w:r>
                      </w:p>
                      <w:p>
                        <w:pPr>
                          <w:pStyle w:val="Normal"/>
                          <w:widowControl w:val="false"/>
                          <w:suppressAutoHyphens w:val="true"/>
                          <w:bidi w:val="0"/>
                          <w:spacing w:lineRule="atLeast" w:line="280" w:before="0" w:after="0"/>
                          <w:ind w:left="907" w:right="68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style="@style/Widget.MaterialComponents.TextInputLayout.OutlinedBox"</w:t>
                        </w:r>
                      </w:p>
                      <w:p>
                        <w:pPr>
                          <w:pStyle w:val="Normal"/>
                          <w:widowControl w:val="false"/>
                          <w:suppressAutoHyphens w:val="true"/>
                          <w:bidi w:val="0"/>
                          <w:spacing w:lineRule="atLeast" w:line="280" w:before="0" w:after="0"/>
                          <w:ind w:left="907" w:right="2098"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android:layout_width="match_parent"</w:t>
                        </w:r>
                      </w:p>
                      <w:p>
                        <w:pPr>
                          <w:pStyle w:val="Normal"/>
                          <w:widowControl w:val="false"/>
                          <w:suppressAutoHyphens w:val="true"/>
                          <w:bidi w:val="0"/>
                          <w:spacing w:lineRule="atLeast" w:line="280" w:before="0" w:after="0"/>
                          <w:ind w:left="907" w:right="2098"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android:layout_height="wrap_content"</w:t>
                        </w:r>
                      </w:p>
                      <w:p>
                        <w:pPr>
                          <w:pStyle w:val="Normal"/>
                          <w:widowControl w:val="false"/>
                          <w:suppressAutoHyphens w:val="true"/>
                          <w:bidi w:val="0"/>
                          <w:spacing w:lineRule="atLeast" w:line="280" w:before="0" w:after="0"/>
                          <w:ind w:left="907" w:right="2098"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android:layout_margin="16dp"</w:t>
                        </w:r>
                      </w:p>
                      <w:p>
                        <w:pPr>
                          <w:pStyle w:val="Normal"/>
                          <w:widowControl w:val="false"/>
                          <w:suppressAutoHyphens w:val="true"/>
                          <w:bidi w:val="0"/>
                          <w:spacing w:lineRule="atLeast" w:line="280" w:before="0" w:after="0"/>
                          <w:ind w:left="907" w:right="2098"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android:hint="@string/text_length"</w:t>
                        </w:r>
                      </w:p>
                      <w:p>
                        <w:pPr>
                          <w:pStyle w:val="Normal"/>
                          <w:widowControl w:val="false"/>
                          <w:suppressAutoHyphens w:val="true"/>
                          <w:bidi w:val="0"/>
                          <w:spacing w:lineRule="atLeast" w:line="280" w:before="0" w:after="0"/>
                          <w:ind w:left="907" w:right="2098"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app:layout_constraintEnd_toEndOf="parent"</w:t>
                        </w:r>
                      </w:p>
                      <w:p>
                        <w:pPr>
                          <w:pStyle w:val="Normal"/>
                          <w:widowControl w:val="false"/>
                          <w:suppressAutoHyphens w:val="true"/>
                          <w:bidi w:val="0"/>
                          <w:spacing w:lineRule="atLeast" w:line="280" w:before="0" w:after="0"/>
                          <w:ind w:left="907" w:right="624"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app:layout_constraintStart_toStartOf="parent"</w:t>
                        </w:r>
                      </w:p>
                      <w:p>
                        <w:pPr>
                          <w:pStyle w:val="Normal"/>
                          <w:widowControl w:val="false"/>
                          <w:suppressAutoHyphens w:val="true"/>
                          <w:bidi w:val="0"/>
                          <w:spacing w:lineRule="atLeast" w:line="280" w:before="0" w:after="0"/>
                          <w:ind w:left="907" w:right="2098"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app:layout_constraintTop_toTopOf="parent"&gt;</w:t>
                        </w:r>
                      </w:p>
                      <w:p>
                        <w:pPr>
                          <w:pStyle w:val="Normal"/>
                          <w:widowControl w:val="false"/>
                          <w:suppressAutoHyphens w:val="true"/>
                          <w:bidi w:val="0"/>
                          <w:spacing w:lineRule="atLeast" w:line="280" w:before="0" w:after="0"/>
                          <w:ind w:left="907" w:right="2098" w:hanging="0"/>
                          <w:jc w:val="left"/>
                          <w:rPr>
                            <w:rFonts w:ascii="Courier New" w:hAnsi="Courier New"/>
                            <w:sz w:val="18"/>
                          </w:rPr>
                        </w:pPr>
                        <w:r>
                          <w:rPr>
                            <w:rFonts w:ascii="Courier New" w:hAnsi="Courier New"/>
                            <w:sz w:val="18"/>
                          </w:rPr>
                        </w:r>
                      </w:p>
                      <w:p>
                        <w:pPr>
                          <w:pStyle w:val="Normal"/>
                          <w:widowControl w:val="false"/>
                          <w:suppressAutoHyphens w:val="true"/>
                          <w:bidi w:val="0"/>
                          <w:spacing w:lineRule="atLeast" w:line="280" w:before="0" w:after="0"/>
                          <w:ind w:left="907" w:right="68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&lt;com.google.android.material.textfield.TextInputEditText</w:t>
                        </w:r>
                      </w:p>
                      <w:p>
                        <w:pPr>
                          <w:pStyle w:val="Normal"/>
                          <w:widowControl w:val="false"/>
                          <w:suppressAutoHyphens w:val="true"/>
                          <w:bidi w:val="0"/>
                          <w:spacing w:lineRule="atLeast" w:line="280" w:before="0" w:after="0"/>
                          <w:ind w:left="907" w:right="2098"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android:id="@+id/length_text"</w:t>
                        </w:r>
                      </w:p>
                      <w:p>
                        <w:pPr>
                          <w:pStyle w:val="Normal"/>
                          <w:widowControl w:val="false"/>
                          <w:suppressAutoHyphens w:val="true"/>
                          <w:bidi w:val="0"/>
                          <w:spacing w:lineRule="atLeast" w:line="280" w:before="0" w:after="0"/>
                          <w:ind w:left="907" w:right="2098"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android:layout_width="match_parent"</w:t>
                        </w:r>
                      </w:p>
                      <w:p>
                        <w:pPr>
                          <w:pStyle w:val="Normal"/>
                          <w:widowControl w:val="false"/>
                          <w:suppressAutoHyphens w:val="true"/>
                          <w:bidi w:val="0"/>
                          <w:spacing w:lineRule="atLeast" w:line="280" w:before="0" w:after="0"/>
                          <w:ind w:left="907" w:right="2098"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android:layout_height="wrap_content"</w:t>
                        </w:r>
                      </w:p>
                      <w:p>
                        <w:pPr>
                          <w:pStyle w:val="Normal"/>
                          <w:widowControl w:val="false"/>
                          <w:suppressAutoHyphens w:val="true"/>
                          <w:bidi w:val="0"/>
                          <w:spacing w:lineRule="atLeast" w:line="280" w:before="0" w:after="0"/>
                          <w:ind w:left="907" w:right="2098"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android:inputType="number"</w:t>
                        </w:r>
                      </w:p>
                      <w:p>
                        <w:pPr>
                          <w:pStyle w:val="Normal"/>
                          <w:widowControl w:val="false"/>
                          <w:suppressAutoHyphens w:val="true"/>
                          <w:bidi w:val="0"/>
                          <w:spacing w:lineRule="atLeast" w:line="280" w:before="0" w:after="0"/>
                          <w:ind w:left="907" w:right="2098"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android:maxLength="2"</w:t>
                        </w:r>
                      </w:p>
                      <w:p>
                        <w:pPr>
                          <w:pStyle w:val="Normal"/>
                          <w:widowControl w:val="false"/>
                          <w:suppressAutoHyphens w:val="true"/>
                          <w:bidi w:val="0"/>
                          <w:spacing w:lineRule="atLeast" w:line="280" w:before="0" w:after="0"/>
                          <w:ind w:left="907" w:right="2098"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android:textSize="18sp" /&gt;</w:t>
                        </w:r>
                      </w:p>
                      <w:p>
                        <w:pPr>
                          <w:pStyle w:val="Normal"/>
                          <w:widowControl w:val="false"/>
                          <w:tabs>
                            <w:tab w:val="clear" w:pos="720"/>
                            <w:tab w:val="left" w:pos="7146" w:leader="none"/>
                          </w:tabs>
                          <w:suppressAutoHyphens w:val="true"/>
                          <w:bidi w:val="0"/>
                          <w:spacing w:lineRule="atLeast" w:line="280" w:before="0" w:after="0"/>
                          <w:ind w:left="907" w:right="850" w:hanging="0"/>
                          <w:jc w:val="left"/>
                          <w:rPr>
                            <w:rFonts w:ascii="Courier New" w:hAnsi="Courier New"/>
                            <w:sz w:val="18"/>
                          </w:rPr>
                        </w:pPr>
                        <w:r>
                          <w:rPr>
                            <w:rFonts w:ascii="Courier New" w:hAnsi="Courier New"/>
                            <w:spacing w:val="-2"/>
                            <w:sz w:val="18"/>
                          </w:rPr>
                          <w:t>&lt;/com.google.android.material.textfield.TextInputLayout&gt;</w:t>
                        </w:r>
                      </w:p>
                    </w:txbxContent>
                  </v:textbox>
                  <w10:wrap type="topAndBottom"/>
                </v:rect>
              </v:group>
            </w:pict>
          </mc:Fallback>
        </mc:AlternateContent>
      </w:r>
      <w:ins w:id="6586" w:author="Jomar Tigcal" w:date="2023-03-04T23:32:38Z">
        <w:r>
          <w:rPr>
            <w:sz w:val="20"/>
          </w:rPr>
          <w:t>Add</w:t>
        </w:r>
      </w:ins>
      <w:ins w:id="6587" w:author="Jomar Tigcal" w:date="2023-03-04T23:32:38Z">
        <w:r>
          <w:rPr>
            <w:spacing w:val="-4"/>
            <w:sz w:val="20"/>
          </w:rPr>
          <w:t xml:space="preserve"> </w:t>
        </w:r>
      </w:ins>
      <w:ins w:id="6588" w:author="Jomar Tigcal" w:date="2023-03-04T23:32:38Z">
        <w:r>
          <w:rPr>
            <w:sz w:val="20"/>
          </w:rPr>
          <w:t>the</w:t>
        </w:r>
      </w:ins>
      <w:ins w:id="6589" w:author="Jomar Tigcal" w:date="2023-03-04T23:32:38Z">
        <w:r>
          <w:rPr>
            <w:spacing w:val="-4"/>
            <w:sz w:val="20"/>
          </w:rPr>
          <w:t xml:space="preserve"> </w:t>
        </w:r>
      </w:ins>
      <w:ins w:id="6590" w:author="Jomar Tigcal" w:date="2023-03-04T23:32:38Z">
        <w:r>
          <w:rPr>
            <w:sz w:val="20"/>
          </w:rPr>
          <w:t>checkboxes</w:t>
        </w:r>
      </w:ins>
      <w:ins w:id="6591" w:author="Jomar Tigcal" w:date="2023-03-04T23:32:38Z">
        <w:r>
          <w:rPr>
            <w:spacing w:val="-4"/>
            <w:sz w:val="20"/>
          </w:rPr>
          <w:t xml:space="preserve"> </w:t>
        </w:r>
      </w:ins>
      <w:ins w:id="6592" w:author="Jomar Tigcal" w:date="2023-03-04T23:32:38Z">
        <w:r>
          <w:rPr>
            <w:sz w:val="20"/>
          </w:rPr>
          <w:t>for</w:t>
        </w:r>
      </w:ins>
      <w:ins w:id="6593" w:author="Jomar Tigcal" w:date="2023-03-04T23:32:38Z">
        <w:r>
          <w:rPr>
            <w:spacing w:val="-4"/>
            <w:sz w:val="20"/>
          </w:rPr>
          <w:t xml:space="preserve"> </w:t>
        </w:r>
      </w:ins>
      <w:ins w:id="6594" w:author="Jomar Tigcal" w:date="2023-03-04T23:32:38Z">
        <w:r>
          <w:rPr>
            <w:sz w:val="20"/>
          </w:rPr>
          <w:t>uppercase,</w:t>
        </w:r>
      </w:ins>
      <w:ins w:id="6595" w:author="Jomar Tigcal" w:date="2023-03-04T23:32:38Z">
        <w:r>
          <w:rPr>
            <w:spacing w:val="-4"/>
            <w:sz w:val="20"/>
          </w:rPr>
          <w:t xml:space="preserve"> </w:t>
        </w:r>
      </w:ins>
      <w:ins w:id="6596" w:author="Jomar Tigcal" w:date="2023-03-04T23:32:38Z">
        <w:r>
          <w:rPr>
            <w:sz w:val="20"/>
          </w:rPr>
          <w:t>numbers,</w:t>
        </w:r>
      </w:ins>
      <w:ins w:id="6597" w:author="Jomar Tigcal" w:date="2023-03-04T23:32:38Z">
        <w:r>
          <w:rPr>
            <w:spacing w:val="-4"/>
            <w:sz w:val="20"/>
          </w:rPr>
          <w:t xml:space="preserve"> </w:t>
        </w:r>
      </w:ins>
      <w:ins w:id="6598" w:author="Jomar Tigcal" w:date="2023-03-04T23:32:38Z">
        <w:r>
          <w:rPr>
            <w:sz w:val="20"/>
          </w:rPr>
          <w:t>and</w:t>
        </w:r>
      </w:ins>
      <w:ins w:id="6599" w:author="Jomar Tigcal" w:date="2023-03-04T23:32:38Z">
        <w:r>
          <w:rPr>
            <w:spacing w:val="-5"/>
            <w:sz w:val="20"/>
          </w:rPr>
          <w:t xml:space="preserve"> </w:t>
        </w:r>
      </w:ins>
      <w:ins w:id="6600" w:author="Jomar Tigcal" w:date="2023-03-04T23:32:38Z">
        <w:r>
          <w:rPr>
            <w:sz w:val="20"/>
          </w:rPr>
          <w:t>special</w:t>
        </w:r>
      </w:ins>
      <w:ins w:id="6601" w:author="Jomar Tigcal" w:date="2023-03-04T23:32:38Z">
        <w:r>
          <w:rPr>
            <w:spacing w:val="-4"/>
            <w:sz w:val="20"/>
          </w:rPr>
          <w:t xml:space="preserve"> </w:t>
        </w:r>
      </w:ins>
      <w:ins w:id="6602" w:author="Jomar Tigcal" w:date="2023-03-04T23:32:38Z">
        <w:r>
          <w:rPr>
            <w:sz w:val="20"/>
          </w:rPr>
          <w:t>characters</w:t>
        </w:r>
      </w:ins>
      <w:ins w:id="6603" w:author="Jomar Tigcal" w:date="2023-03-04T23:32:38Z">
        <w:r>
          <w:rPr>
            <w:spacing w:val="-4"/>
            <w:sz w:val="20"/>
          </w:rPr>
          <w:t xml:space="preserve"> </w:t>
        </w:r>
      </w:ins>
      <w:ins w:id="6604" w:author="Jomar Tigcal" w:date="2023-03-04T23:32:38Z">
        <w:r>
          <w:rPr>
            <w:sz w:val="20"/>
          </w:rPr>
          <w:t>below</w:t>
        </w:r>
      </w:ins>
      <w:ins w:id="6605" w:author="Jomar Tigcal" w:date="2023-03-04T23:32:38Z">
        <w:r>
          <w:rPr>
            <w:spacing w:val="-4"/>
            <w:sz w:val="20"/>
          </w:rPr>
          <w:t xml:space="preserve"> </w:t>
        </w:r>
      </w:ins>
      <w:ins w:id="6606" w:author="Jomar Tigcal" w:date="2023-03-04T23:32:38Z">
        <w:r>
          <w:rPr>
            <w:sz w:val="20"/>
          </w:rPr>
          <w:t>the length text field layout:</w:t>
        </w:r>
      </w:ins>
    </w:p>
    <w:p>
      <w:pPr>
        <w:sectPr>
          <w:headerReference w:type="even" r:id="rId661"/>
          <w:headerReference w:type="default" r:id="rId662"/>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9" w:after="0"/>
        <w:rPr>
          <w:sz w:val="8"/>
        </w:rPr>
      </w:pPr>
      <w:r>
        <w:rPr>
          <w:sz w:val="8"/>
        </w:rPr>
        <mc:AlternateContent>
          <mc:Choice Requires="wpg">
            <w:drawing>
              <wp:anchor behindDoc="0" distT="0" distB="0" distL="0" distR="4445" simplePos="0" locked="0" layoutInCell="0" allowOverlap="1" relativeHeight="2059" wp14:anchorId="2326B626">
                <wp:simplePos x="0" y="0"/>
                <wp:positionH relativeFrom="page">
                  <wp:posOffset>662940</wp:posOffset>
                </wp:positionH>
                <wp:positionV relativeFrom="paragraph">
                  <wp:posOffset>89535</wp:posOffset>
                </wp:positionV>
                <wp:extent cx="5074920" cy="1616710"/>
                <wp:effectExtent l="0" t="0" r="635" b="0"/>
                <wp:wrapTopAndBottom/>
                <wp:docPr id="2292" name="docshapegroup 58"/>
                <a:graphic xmlns:a="http://schemas.openxmlformats.org/drawingml/2006/main">
                  <a:graphicData uri="http://schemas.microsoft.com/office/word/2010/wordprocessingGroup">
                    <wpg:wgp>
                      <wpg:cNvGrpSpPr/>
                      <wpg:grpSpPr>
                        <a:xfrm>
                          <a:off x="0" y="0"/>
                          <a:ext cx="5074920" cy="1616760"/>
                          <a:chOff x="0" y="0"/>
                          <a:chExt cx="5074920" cy="1616760"/>
                        </a:xfrm>
                      </wpg:grpSpPr>
                      <wps:wsp>
                        <wps:cNvSpPr/>
                        <wps:spPr>
                          <a:xfrm>
                            <a:off x="0" y="2520"/>
                            <a:ext cx="5074920" cy="1611720"/>
                          </a:xfrm>
                          <a:prstGeom prst="rect">
                            <a:avLst/>
                          </a:prstGeom>
                          <a:solidFill>
                            <a:srgbClr val="f6f6f6"/>
                          </a:solidFill>
                          <a:ln w="0">
                            <a:noFill/>
                          </a:ln>
                        </wps:spPr>
                        <wps:style>
                          <a:lnRef idx="0"/>
                          <a:fillRef idx="0"/>
                          <a:effectRef idx="0"/>
                          <a:fontRef idx="minor"/>
                        </wps:style>
                        <wps:bodyPr/>
                      </wps:wsp>
                      <wps:wsp>
                        <wps:cNvSpPr/>
                        <wps:spPr>
                          <a:xfrm>
                            <a:off x="0" y="0"/>
                            <a:ext cx="5074920" cy="1616760"/>
                          </a:xfrm>
                          <a:custGeom>
                            <a:avLst/>
                            <a:gdLst>
                              <a:gd name="textAreaLeft" fmla="*/ 0 w 2877120"/>
                              <a:gd name="textAreaRight" fmla="*/ 2883240 w 2877120"/>
                              <a:gd name="textAreaTop" fmla="*/ 0 h 916560"/>
                              <a:gd name="textAreaBottom" fmla="*/ 921960 h 916560"/>
                            </a:gdLst>
                            <a:ahLst/>
                            <a:rect l="textAreaLeft" t="textAreaTop" r="textAreaRight" b="textAreaBottom"/>
                            <a:pathLst>
                              <a:path w="7992" h="6225">
                                <a:moveTo>
                                  <a:pt x="7992" y="6204"/>
                                </a:moveTo>
                                <a:lnTo>
                                  <a:pt x="0" y="6204"/>
                                </a:lnTo>
                                <a:lnTo>
                                  <a:pt x="0" y="6224"/>
                                </a:lnTo>
                                <a:lnTo>
                                  <a:pt x="7992" y="6224"/>
                                </a:lnTo>
                                <a:lnTo>
                                  <a:pt x="7992" y="620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5760"/>
                            <a:ext cx="5074920" cy="1605240"/>
                          </a:xfrm>
                          <a:prstGeom prst="rect">
                            <a:avLst/>
                          </a:prstGeom>
                          <a:noFill/>
                          <a:ln w="0">
                            <a:noFill/>
                          </a:ln>
                        </wps:spPr>
                        <wps:style>
                          <a:lnRef idx="0"/>
                          <a:fillRef idx="0"/>
                          <a:effectRef idx="0"/>
                          <a:fontRef idx="minor"/>
                        </wps:style>
                        <wps:txbx>
                          <w:txbxContent>
                            <w:p>
                              <w:pPr>
                                <w:pStyle w:val="Normal"/>
                                <w:widowControl w:val="false"/>
                                <w:suppressAutoHyphens w:val="true"/>
                                <w:bidi w:val="0"/>
                                <w:spacing w:lineRule="atLeast" w:line="280" w:before="0" w:after="0"/>
                                <w:ind w:left="907" w:right="2154" w:hanging="0"/>
                                <w:jc w:val="left"/>
                                <w:rPr>
                                  <w:rFonts w:ascii="Courier New" w:hAnsi="Courier New"/>
                                  <w:sz w:val="18"/>
                                  <w:ins w:id="6607" w:author="Jomar Tigcal" w:date="2023-03-04T23:32:38Z"/>
                                </w:rPr>
                              </w:pPr>
                              <w:r>
                                <w:rPr>
                                  <w:rFonts w:ascii="Courier New" w:hAnsi="Courier New"/>
                                  <w:spacing w:val="-2"/>
                                  <w:sz w:val="18"/>
                                </w:rPr>
                                <w:t>&lt;CheckBox</w:t>
                              </w:r>
                            </w:p>
                            <w:p>
                              <w:pPr>
                                <w:pStyle w:val="Normal"/>
                                <w:widowControl w:val="false"/>
                                <w:suppressAutoHyphens w:val="true"/>
                                <w:bidi w:val="0"/>
                                <w:spacing w:lineRule="atLeast" w:line="280" w:before="0" w:after="0"/>
                                <w:ind w:left="907" w:right="2154"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android:id="@+id/uppercase_check"</w:t>
                              </w:r>
                            </w:p>
                            <w:p>
                              <w:pPr>
                                <w:pStyle w:val="Normal"/>
                                <w:widowControl w:val="false"/>
                                <w:suppressAutoHyphens w:val="true"/>
                                <w:bidi w:val="0"/>
                                <w:spacing w:lineRule="atLeast" w:line="280" w:before="0" w:after="0"/>
                                <w:ind w:left="907" w:right="2154"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android:layout_width="match_parent"</w:t>
                              </w:r>
                            </w:p>
                            <w:p>
                              <w:pPr>
                                <w:pStyle w:val="Normal"/>
                                <w:widowControl w:val="false"/>
                                <w:suppressAutoHyphens w:val="true"/>
                                <w:bidi w:val="0"/>
                                <w:spacing w:lineRule="atLeast" w:line="280" w:before="0" w:after="0"/>
                                <w:ind w:left="907" w:right="2154"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android:layout_height="wrap_content"</w:t>
                              </w:r>
                            </w:p>
                            <w:p>
                              <w:pPr>
                                <w:pStyle w:val="Normal"/>
                                <w:widowControl w:val="false"/>
                                <w:suppressAutoHyphens w:val="true"/>
                                <w:bidi w:val="0"/>
                                <w:spacing w:lineRule="atLeast" w:line="280" w:before="0" w:after="0"/>
                                <w:ind w:left="907" w:right="2154"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android:layout_margin="16dp"</w:t>
                              </w:r>
                            </w:p>
                            <w:p>
                              <w:pPr>
                                <w:pStyle w:val="Normal"/>
                                <w:widowControl w:val="false"/>
                                <w:suppressAutoHyphens w:val="true"/>
                                <w:bidi w:val="0"/>
                                <w:spacing w:lineRule="atLeast" w:line="280" w:before="0" w:after="0"/>
                                <w:ind w:left="907" w:right="2154"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android:text="@string/check_upper_case"</w:t>
                              </w:r>
                            </w:p>
                            <w:p>
                              <w:pPr>
                                <w:pStyle w:val="Normal"/>
                                <w:widowControl w:val="false"/>
                                <w:suppressAutoHyphens w:val="true"/>
                                <w:bidi w:val="0"/>
                                <w:spacing w:lineRule="atLeast" w:line="280" w:before="0" w:after="0"/>
                                <w:ind w:left="907" w:right="34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app:layout_constraintTop_toBottomOf="@id/length_text_layout" /&gt;</w:t>
                              </w:r>
                            </w:p>
                          </w:txbxContent>
                        </wps:txbx>
                        <wps:bodyPr lIns="0" rIns="0" tIns="0" bIns="0" anchor="t">
                          <a:noAutofit/>
                        </wps:bodyPr>
                      </wps:wsp>
                    </wpg:wgp>
                  </a:graphicData>
                </a:graphic>
              </wp:anchor>
            </w:drawing>
          </mc:Choice>
          <mc:Fallback>
            <w:pict>
              <v:group id="shape_0" alt="docshapegroup 58" style="position:absolute;margin-left:52.2pt;margin-top:7.05pt;width:399.6pt;height:127.3pt" coordorigin="1044,141" coordsize="7992,2546">
                <v:rect id="shape_0" path="m0,0l-2147483645,0l-2147483645,-2147483646l0,-2147483646xe" fillcolor="#f6f6f6" stroked="f" o:allowincell="f" style="position:absolute;left:1044;top:145;width:7991;height:2537;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50;width:7991;height:2527;mso-wrap-style:square;v-text-anchor:top;mso-position-horizontal-relative:page">
                  <v:fill o:detectmouseclick="t" on="false"/>
                  <v:stroke color="#3465a4" joinstyle="round" endcap="flat"/>
                  <v:textbox>
                    <w:txbxContent>
                      <w:p>
                        <w:pPr>
                          <w:pStyle w:val="Normal"/>
                          <w:widowControl w:val="false"/>
                          <w:suppressAutoHyphens w:val="true"/>
                          <w:bidi w:val="0"/>
                          <w:spacing w:lineRule="atLeast" w:line="280" w:before="0" w:after="0"/>
                          <w:ind w:left="907" w:right="2154" w:hanging="0"/>
                          <w:jc w:val="left"/>
                          <w:rPr>
                            <w:rFonts w:ascii="Courier New" w:hAnsi="Courier New"/>
                            <w:sz w:val="18"/>
                            <w:ins w:id="6608" w:author="Jomar Tigcal" w:date="2023-03-04T23:32:38Z"/>
                          </w:rPr>
                        </w:pPr>
                        <w:r>
                          <w:rPr>
                            <w:rFonts w:ascii="Courier New" w:hAnsi="Courier New"/>
                            <w:spacing w:val="-2"/>
                            <w:sz w:val="18"/>
                          </w:rPr>
                          <w:t>&lt;CheckBox</w:t>
                        </w:r>
                      </w:p>
                      <w:p>
                        <w:pPr>
                          <w:pStyle w:val="Normal"/>
                          <w:widowControl w:val="false"/>
                          <w:suppressAutoHyphens w:val="true"/>
                          <w:bidi w:val="0"/>
                          <w:spacing w:lineRule="atLeast" w:line="280" w:before="0" w:after="0"/>
                          <w:ind w:left="907" w:right="2154"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android:id="@+id/uppercase_check"</w:t>
                        </w:r>
                      </w:p>
                      <w:p>
                        <w:pPr>
                          <w:pStyle w:val="Normal"/>
                          <w:widowControl w:val="false"/>
                          <w:suppressAutoHyphens w:val="true"/>
                          <w:bidi w:val="0"/>
                          <w:spacing w:lineRule="atLeast" w:line="280" w:before="0" w:after="0"/>
                          <w:ind w:left="907" w:right="2154"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android:layout_width="match_parent"</w:t>
                        </w:r>
                      </w:p>
                      <w:p>
                        <w:pPr>
                          <w:pStyle w:val="Normal"/>
                          <w:widowControl w:val="false"/>
                          <w:suppressAutoHyphens w:val="true"/>
                          <w:bidi w:val="0"/>
                          <w:spacing w:lineRule="atLeast" w:line="280" w:before="0" w:after="0"/>
                          <w:ind w:left="907" w:right="2154"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android:layout_height="wrap_content"</w:t>
                        </w:r>
                      </w:p>
                      <w:p>
                        <w:pPr>
                          <w:pStyle w:val="Normal"/>
                          <w:widowControl w:val="false"/>
                          <w:suppressAutoHyphens w:val="true"/>
                          <w:bidi w:val="0"/>
                          <w:spacing w:lineRule="atLeast" w:line="280" w:before="0" w:after="0"/>
                          <w:ind w:left="907" w:right="2154"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android:layout_margin="16dp"</w:t>
                        </w:r>
                      </w:p>
                      <w:p>
                        <w:pPr>
                          <w:pStyle w:val="Normal"/>
                          <w:widowControl w:val="false"/>
                          <w:suppressAutoHyphens w:val="true"/>
                          <w:bidi w:val="0"/>
                          <w:spacing w:lineRule="atLeast" w:line="280" w:before="0" w:after="0"/>
                          <w:ind w:left="907" w:right="2154"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android:text="@string/check_upper_case"</w:t>
                        </w:r>
                      </w:p>
                      <w:p>
                        <w:pPr>
                          <w:pStyle w:val="Normal"/>
                          <w:widowControl w:val="false"/>
                          <w:suppressAutoHyphens w:val="true"/>
                          <w:bidi w:val="0"/>
                          <w:spacing w:lineRule="atLeast" w:line="280" w:before="0" w:after="0"/>
                          <w:ind w:left="907" w:right="34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app:layout_constraintTop_toBottomOf="@id/length_text_layout" /&gt;</w:t>
                        </w:r>
                      </w:p>
                    </w:txbxContent>
                  </v:textbox>
                  <w10:wrap type="topAndBottom"/>
                </v:rect>
              </v:group>
            </w:pict>
          </mc:Fallback>
        </mc:AlternateContent>
      </w:r>
    </w:p>
    <w:p>
      <w:pPr>
        <w:pStyle w:val="TextBody"/>
        <w:spacing w:before="3" w:after="0"/>
        <w:rPr>
          <w:sz w:val="5"/>
          <w:ins w:id="6610" w:author="Jomar Tigcal" w:date="2023-03-04T23:32:38Z"/>
        </w:rPr>
      </w:pPr>
      <w:ins w:id="6609" w:author="Jomar Tigcal" w:date="2023-03-04T23:32:38Z">
        <w:r>
          <w:rPr>
            <w:sz w:val="5"/>
          </w:rPr>
        </w:r>
      </w:ins>
    </w:p>
    <w:p>
      <w:pPr>
        <w:pStyle w:val="TextBody"/>
        <w:ind w:left="824" w:hanging="0"/>
        <w:rPr/>
      </w:pPr>
      <w:r>
        <w:rPr/>
        <mc:AlternateContent>
          <mc:Choice Requires="wpg">
            <w:drawing>
              <wp:inline distT="0" distB="0" distL="0" distR="0" wp14:anchorId="254490C5">
                <wp:extent cx="5074920" cy="2116455"/>
                <wp:effectExtent l="0" t="0" r="5080" b="0"/>
                <wp:docPr id="2300" name="Shape1412"/>
                <a:graphic xmlns:a="http://schemas.openxmlformats.org/drawingml/2006/main">
                  <a:graphicData uri="http://schemas.microsoft.com/office/word/2010/wordprocessingGroup">
                    <wpg:wgp>
                      <wpg:cNvGrpSpPr/>
                      <wpg:grpSpPr>
                        <a:xfrm>
                          <a:off x="0" y="0"/>
                          <a:ext cx="5074920" cy="2116440"/>
                          <a:chOff x="0" y="0"/>
                          <a:chExt cx="5074920" cy="2116440"/>
                        </a:xfrm>
                      </wpg:grpSpPr>
                      <wps:wsp>
                        <wps:cNvSpPr/>
                        <wps:spPr>
                          <a:xfrm>
                            <a:off x="0" y="25920"/>
                            <a:ext cx="5074920" cy="2064240"/>
                          </a:xfrm>
                          <a:prstGeom prst="rect">
                            <a:avLst/>
                          </a:prstGeom>
                          <a:solidFill>
                            <a:srgbClr val="f6f6f6"/>
                          </a:solidFill>
                          <a:ln w="0">
                            <a:noFill/>
                          </a:ln>
                        </wps:spPr>
                        <wps:style>
                          <a:lnRef idx="0"/>
                          <a:fillRef idx="0"/>
                          <a:effectRef idx="0"/>
                          <a:fontRef idx="minor"/>
                        </wps:style>
                        <wps:bodyPr/>
                      </wps:wsp>
                      <wps:wsp>
                        <wps:cNvSpPr/>
                        <wps:spPr>
                          <a:xfrm>
                            <a:off x="0" y="0"/>
                            <a:ext cx="5074920" cy="2116440"/>
                          </a:xfrm>
                          <a:custGeom>
                            <a:avLst/>
                            <a:gdLst>
                              <a:gd name="textAreaLeft" fmla="*/ 0 w 2877120"/>
                              <a:gd name="textAreaRight" fmla="*/ 2883240 w 2877120"/>
                              <a:gd name="textAreaTop" fmla="*/ 0 h 1199880"/>
                              <a:gd name="textAreaBottom" fmla="*/ 1209240 h 1199880"/>
                            </a:gdLst>
                            <a:ahLst/>
                            <a:rect l="textAreaLeft" t="textAreaTop" r="textAreaRight" b="textAreaBottom"/>
                            <a:pathLst>
                              <a:path w="7992" h="825">
                                <a:moveTo>
                                  <a:pt x="7992" y="804"/>
                                </a:moveTo>
                                <a:lnTo>
                                  <a:pt x="0" y="804"/>
                                </a:lnTo>
                                <a:lnTo>
                                  <a:pt x="0" y="824"/>
                                </a:lnTo>
                                <a:lnTo>
                                  <a:pt x="7992" y="824"/>
                                </a:lnTo>
                                <a:lnTo>
                                  <a:pt x="7992" y="80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50760"/>
                            <a:ext cx="5074920" cy="2014920"/>
                          </a:xfrm>
                          <a:prstGeom prst="rect">
                            <a:avLst/>
                          </a:prstGeom>
                          <a:noFill/>
                          <a:ln w="0">
                            <a:noFill/>
                          </a:ln>
                        </wps:spPr>
                        <wps:style>
                          <a:lnRef idx="0"/>
                          <a:fillRef idx="0"/>
                          <a:effectRef idx="0"/>
                          <a:fontRef idx="minor"/>
                        </wps:style>
                        <wps:txbx>
                          <w:txbxContent>
                            <w:p>
                              <w:pPr>
                                <w:pStyle w:val="Normal"/>
                                <w:widowControl w:val="false"/>
                                <w:suppressAutoHyphens w:val="true"/>
                                <w:bidi w:val="0"/>
                                <w:spacing w:lineRule="exact" w:line="202" w:before="0" w:after="0"/>
                                <w:ind w:left="794" w:right="0" w:hanging="0"/>
                                <w:jc w:val="left"/>
                                <w:rPr>
                                  <w:rFonts w:ascii="Courier New" w:hAnsi="Courier New"/>
                                  <w:sz w:val="18"/>
                                  <w:ins w:id="6611" w:author="Jomar Tigcal" w:date="2023-03-04T23:32:38Z"/>
                                </w:rPr>
                              </w:pPr>
                              <w:r>
                                <w:rPr>
                                  <w:rFonts w:ascii="Courier New" w:hAnsi="Courier New"/>
                                  <w:spacing w:val="-5"/>
                                  <w:sz w:val="18"/>
                                </w:rPr>
                                <w:t>&lt;CheckBox</w:t>
                              </w:r>
                            </w:p>
                            <w:p>
                              <w:pPr>
                                <w:pStyle w:val="Normal"/>
                                <w:widowControl w:val="false"/>
                                <w:suppressAutoHyphens w:val="true"/>
                                <w:bidi w:val="0"/>
                                <w:spacing w:lineRule="exact" w:line="202" w:before="0" w:after="0"/>
                                <w:ind w:left="794" w:right="0" w:hanging="0"/>
                                <w:jc w:val="left"/>
                                <w:rPr>
                                  <w:rFonts w:ascii="Courier New" w:hAnsi="Courier New"/>
                                  <w:sz w:val="18"/>
                                </w:rPr>
                              </w:pPr>
                              <w:r>
                                <w:rPr>
                                  <w:rFonts w:ascii="Courier New" w:hAnsi="Courier New"/>
                                  <w:spacing w:val="-5"/>
                                  <w:sz w:val="18"/>
                                </w:rPr>
                                <w:t xml:space="preserve">    </w:t>
                              </w:r>
                              <w:r>
                                <w:rPr>
                                  <w:rFonts w:ascii="Courier New" w:hAnsi="Courier New"/>
                                  <w:spacing w:val="-5"/>
                                  <w:sz w:val="18"/>
                                </w:rPr>
                                <w:t>android:id="@+id/number_check"</w:t>
                              </w:r>
                            </w:p>
                            <w:p>
                              <w:pPr>
                                <w:pStyle w:val="Normal"/>
                                <w:widowControl w:val="false"/>
                                <w:suppressAutoHyphens w:val="true"/>
                                <w:bidi w:val="0"/>
                                <w:spacing w:lineRule="exact" w:line="202" w:before="0" w:after="0"/>
                                <w:ind w:left="794" w:right="0" w:hanging="0"/>
                                <w:jc w:val="left"/>
                                <w:rPr>
                                  <w:rFonts w:ascii="Courier New" w:hAnsi="Courier New"/>
                                  <w:sz w:val="18"/>
                                </w:rPr>
                              </w:pPr>
                              <w:r>
                                <w:rPr>
                                  <w:rFonts w:ascii="Courier New" w:hAnsi="Courier New"/>
                                  <w:spacing w:val="-5"/>
                                  <w:sz w:val="18"/>
                                </w:rPr>
                                <w:t xml:space="preserve">    </w:t>
                              </w:r>
                              <w:r>
                                <w:rPr>
                                  <w:rFonts w:ascii="Courier New" w:hAnsi="Courier New"/>
                                  <w:spacing w:val="-5"/>
                                  <w:sz w:val="18"/>
                                </w:rPr>
                                <w:t>android:layout_width="match_parent"</w:t>
                              </w:r>
                            </w:p>
                            <w:p>
                              <w:pPr>
                                <w:pStyle w:val="Normal"/>
                                <w:widowControl w:val="false"/>
                                <w:suppressAutoHyphens w:val="true"/>
                                <w:bidi w:val="0"/>
                                <w:spacing w:lineRule="exact" w:line="202" w:before="0" w:after="0"/>
                                <w:ind w:left="794" w:right="0" w:hanging="0"/>
                                <w:jc w:val="left"/>
                                <w:rPr>
                                  <w:rFonts w:ascii="Courier New" w:hAnsi="Courier New"/>
                                  <w:sz w:val="18"/>
                                </w:rPr>
                              </w:pPr>
                              <w:r>
                                <w:rPr>
                                  <w:rFonts w:ascii="Courier New" w:hAnsi="Courier New"/>
                                  <w:spacing w:val="-5"/>
                                  <w:sz w:val="18"/>
                                </w:rPr>
                                <w:t xml:space="preserve">    </w:t>
                              </w:r>
                              <w:r>
                                <w:rPr>
                                  <w:rFonts w:ascii="Courier New" w:hAnsi="Courier New"/>
                                  <w:spacing w:val="-5"/>
                                  <w:sz w:val="18"/>
                                </w:rPr>
                                <w:t>android:layout_height="wrap_content"</w:t>
                              </w:r>
                            </w:p>
                            <w:p>
                              <w:pPr>
                                <w:pStyle w:val="Normal"/>
                                <w:widowControl w:val="false"/>
                                <w:suppressAutoHyphens w:val="true"/>
                                <w:bidi w:val="0"/>
                                <w:spacing w:lineRule="exact" w:line="202" w:before="0" w:after="0"/>
                                <w:ind w:left="794" w:right="0" w:hanging="0"/>
                                <w:jc w:val="left"/>
                                <w:rPr>
                                  <w:rFonts w:ascii="Courier New" w:hAnsi="Courier New"/>
                                  <w:sz w:val="18"/>
                                </w:rPr>
                              </w:pPr>
                              <w:r>
                                <w:rPr>
                                  <w:rFonts w:ascii="Courier New" w:hAnsi="Courier New"/>
                                  <w:spacing w:val="-5"/>
                                  <w:sz w:val="18"/>
                                </w:rPr>
                                <w:t xml:space="preserve">    </w:t>
                              </w:r>
                              <w:r>
                                <w:rPr>
                                  <w:rFonts w:ascii="Courier New" w:hAnsi="Courier New"/>
                                  <w:spacing w:val="-5"/>
                                  <w:sz w:val="18"/>
                                </w:rPr>
                                <w:t>android:layout_margin="16dp"</w:t>
                              </w:r>
                            </w:p>
                            <w:p>
                              <w:pPr>
                                <w:pStyle w:val="Normal"/>
                                <w:widowControl w:val="false"/>
                                <w:suppressAutoHyphens w:val="true"/>
                                <w:bidi w:val="0"/>
                                <w:spacing w:lineRule="exact" w:line="202" w:before="0" w:after="0"/>
                                <w:ind w:left="794" w:right="0" w:hanging="0"/>
                                <w:jc w:val="left"/>
                                <w:rPr>
                                  <w:rFonts w:ascii="Courier New" w:hAnsi="Courier New"/>
                                  <w:sz w:val="18"/>
                                </w:rPr>
                              </w:pPr>
                              <w:r>
                                <w:rPr>
                                  <w:rFonts w:ascii="Courier New" w:hAnsi="Courier New"/>
                                  <w:spacing w:val="-5"/>
                                  <w:sz w:val="18"/>
                                </w:rPr>
                                <w:t xml:space="preserve">    </w:t>
                              </w:r>
                              <w:r>
                                <w:rPr>
                                  <w:rFonts w:ascii="Courier New" w:hAnsi="Courier New"/>
                                  <w:spacing w:val="-5"/>
                                  <w:sz w:val="18"/>
                                </w:rPr>
                                <w:t>android:text="@string/check_numbers"</w:t>
                              </w:r>
                            </w:p>
                            <w:p>
                              <w:pPr>
                                <w:pStyle w:val="Normal"/>
                                <w:widowControl w:val="false"/>
                                <w:suppressAutoHyphens w:val="true"/>
                                <w:bidi w:val="0"/>
                                <w:spacing w:lineRule="exact" w:line="202" w:before="0" w:after="0"/>
                                <w:ind w:left="794" w:right="0" w:hanging="0"/>
                                <w:jc w:val="left"/>
                                <w:rPr>
                                  <w:rFonts w:ascii="Courier New" w:hAnsi="Courier New"/>
                                  <w:sz w:val="18"/>
                                </w:rPr>
                              </w:pPr>
                              <w:r>
                                <w:rPr>
                                  <w:rFonts w:ascii="Courier New" w:hAnsi="Courier New"/>
                                  <w:spacing w:val="-5"/>
                                  <w:sz w:val="18"/>
                                </w:rPr>
                                <w:t xml:space="preserve">    </w:t>
                              </w:r>
                              <w:r>
                                <w:rPr>
                                  <w:rFonts w:ascii="Courier New" w:hAnsi="Courier New"/>
                                  <w:spacing w:val="-5"/>
                                  <w:sz w:val="18"/>
                                </w:rPr>
                                <w:t>app:layout_constraintTop_toBottomOf="@id/uppercase_check" /&gt;</w:t>
                              </w:r>
                            </w:p>
                            <w:p>
                              <w:pPr>
                                <w:pStyle w:val="Normal"/>
                                <w:widowControl w:val="false"/>
                                <w:suppressAutoHyphens w:val="true"/>
                                <w:bidi w:val="0"/>
                                <w:spacing w:lineRule="exact" w:line="202" w:before="0" w:after="0"/>
                                <w:ind w:left="794" w:right="0" w:hanging="0"/>
                                <w:jc w:val="left"/>
                                <w:rPr>
                                  <w:rFonts w:ascii="Courier New" w:hAnsi="Courier New"/>
                                  <w:sz w:val="18"/>
                                </w:rPr>
                              </w:pPr>
                              <w:r>
                                <w:rPr>
                                  <w:rFonts w:ascii="Courier New" w:hAnsi="Courier New"/>
                                  <w:sz w:val="18"/>
                                </w:rPr>
                              </w:r>
                            </w:p>
                            <w:p>
                              <w:pPr>
                                <w:pStyle w:val="Normal"/>
                                <w:widowControl w:val="false"/>
                                <w:suppressAutoHyphens w:val="true"/>
                                <w:bidi w:val="0"/>
                                <w:spacing w:lineRule="exact" w:line="202" w:before="0" w:after="0"/>
                                <w:ind w:left="794" w:right="0" w:hanging="0"/>
                                <w:jc w:val="left"/>
                                <w:rPr>
                                  <w:rFonts w:ascii="Courier New" w:hAnsi="Courier New"/>
                                  <w:sz w:val="18"/>
                                </w:rPr>
                              </w:pPr>
                              <w:r>
                                <w:rPr>
                                  <w:rFonts w:ascii="Courier New" w:hAnsi="Courier New"/>
                                  <w:spacing w:val="-5"/>
                                  <w:sz w:val="18"/>
                                </w:rPr>
                                <w:t>&lt;CheckBox</w:t>
                              </w:r>
                            </w:p>
                            <w:p>
                              <w:pPr>
                                <w:pStyle w:val="Normal"/>
                                <w:widowControl w:val="false"/>
                                <w:suppressAutoHyphens w:val="true"/>
                                <w:bidi w:val="0"/>
                                <w:spacing w:lineRule="exact" w:line="202" w:before="0" w:after="0"/>
                                <w:ind w:left="794" w:right="0" w:hanging="0"/>
                                <w:jc w:val="left"/>
                                <w:rPr>
                                  <w:rFonts w:ascii="Courier New" w:hAnsi="Courier New"/>
                                  <w:sz w:val="18"/>
                                </w:rPr>
                              </w:pPr>
                              <w:r>
                                <w:rPr>
                                  <w:rFonts w:ascii="Courier New" w:hAnsi="Courier New"/>
                                  <w:spacing w:val="-5"/>
                                  <w:sz w:val="18"/>
                                </w:rPr>
                                <w:t xml:space="preserve">    </w:t>
                              </w:r>
                              <w:r>
                                <w:rPr>
                                  <w:rFonts w:ascii="Courier New" w:hAnsi="Courier New"/>
                                  <w:spacing w:val="-5"/>
                                  <w:sz w:val="18"/>
                                </w:rPr>
                                <w:t>android:id="@+id/special_check"</w:t>
                              </w:r>
                            </w:p>
                            <w:p>
                              <w:pPr>
                                <w:pStyle w:val="Normal"/>
                                <w:widowControl w:val="false"/>
                                <w:suppressAutoHyphens w:val="true"/>
                                <w:bidi w:val="0"/>
                                <w:spacing w:lineRule="exact" w:line="202" w:before="0" w:after="0"/>
                                <w:ind w:left="794" w:right="0" w:hanging="0"/>
                                <w:jc w:val="left"/>
                                <w:rPr>
                                  <w:rFonts w:ascii="Courier New" w:hAnsi="Courier New"/>
                                  <w:sz w:val="18"/>
                                </w:rPr>
                              </w:pPr>
                              <w:r>
                                <w:rPr>
                                  <w:rFonts w:ascii="Courier New" w:hAnsi="Courier New"/>
                                  <w:spacing w:val="-5"/>
                                  <w:sz w:val="18"/>
                                </w:rPr>
                                <w:t xml:space="preserve">    </w:t>
                              </w:r>
                              <w:r>
                                <w:rPr>
                                  <w:rFonts w:ascii="Courier New" w:hAnsi="Courier New"/>
                                  <w:spacing w:val="-5"/>
                                  <w:sz w:val="18"/>
                                </w:rPr>
                                <w:t>android:layout_width="match_parent"</w:t>
                              </w:r>
                            </w:p>
                            <w:p>
                              <w:pPr>
                                <w:pStyle w:val="Normal"/>
                                <w:widowControl w:val="false"/>
                                <w:suppressAutoHyphens w:val="true"/>
                                <w:bidi w:val="0"/>
                                <w:spacing w:lineRule="exact" w:line="202" w:before="0" w:after="0"/>
                                <w:ind w:left="794" w:right="0" w:hanging="0"/>
                                <w:jc w:val="left"/>
                                <w:rPr>
                                  <w:rFonts w:ascii="Courier New" w:hAnsi="Courier New"/>
                                  <w:sz w:val="18"/>
                                </w:rPr>
                              </w:pPr>
                              <w:r>
                                <w:rPr>
                                  <w:rFonts w:ascii="Courier New" w:hAnsi="Courier New"/>
                                  <w:spacing w:val="-5"/>
                                  <w:sz w:val="18"/>
                                </w:rPr>
                                <w:t xml:space="preserve">    </w:t>
                              </w:r>
                              <w:r>
                                <w:rPr>
                                  <w:rFonts w:ascii="Courier New" w:hAnsi="Courier New"/>
                                  <w:spacing w:val="-5"/>
                                  <w:sz w:val="18"/>
                                </w:rPr>
                                <w:t>android:layout_height="wrap_content"</w:t>
                              </w:r>
                            </w:p>
                            <w:p>
                              <w:pPr>
                                <w:pStyle w:val="Normal"/>
                                <w:widowControl w:val="false"/>
                                <w:suppressAutoHyphens w:val="true"/>
                                <w:bidi w:val="0"/>
                                <w:spacing w:lineRule="exact" w:line="202" w:before="0" w:after="0"/>
                                <w:ind w:left="794" w:right="0" w:hanging="0"/>
                                <w:jc w:val="left"/>
                                <w:rPr>
                                  <w:rFonts w:ascii="Courier New" w:hAnsi="Courier New"/>
                                  <w:sz w:val="18"/>
                                </w:rPr>
                              </w:pPr>
                              <w:r>
                                <w:rPr>
                                  <w:rFonts w:ascii="Courier New" w:hAnsi="Courier New"/>
                                  <w:spacing w:val="-5"/>
                                  <w:sz w:val="18"/>
                                </w:rPr>
                                <w:t xml:space="preserve">    </w:t>
                              </w:r>
                              <w:r>
                                <w:rPr>
                                  <w:rFonts w:ascii="Courier New" w:hAnsi="Courier New"/>
                                  <w:spacing w:val="-5"/>
                                  <w:sz w:val="18"/>
                                </w:rPr>
                                <w:t>android:layout_margin="16dp"</w:t>
                              </w:r>
                            </w:p>
                            <w:p>
                              <w:pPr>
                                <w:pStyle w:val="Normal"/>
                                <w:widowControl w:val="false"/>
                                <w:suppressAutoHyphens w:val="true"/>
                                <w:bidi w:val="0"/>
                                <w:spacing w:lineRule="exact" w:line="202" w:before="0" w:after="0"/>
                                <w:ind w:left="794" w:right="0" w:hanging="0"/>
                                <w:jc w:val="left"/>
                                <w:rPr>
                                  <w:rFonts w:ascii="Courier New" w:hAnsi="Courier New"/>
                                  <w:sz w:val="18"/>
                                </w:rPr>
                              </w:pPr>
                              <w:r>
                                <w:rPr>
                                  <w:rFonts w:ascii="Courier New" w:hAnsi="Courier New"/>
                                  <w:spacing w:val="-5"/>
                                  <w:sz w:val="18"/>
                                </w:rPr>
                                <w:t xml:space="preserve">    </w:t>
                              </w:r>
                              <w:r>
                                <w:rPr>
                                  <w:rFonts w:ascii="Courier New" w:hAnsi="Courier New"/>
                                  <w:spacing w:val="-5"/>
                                  <w:sz w:val="18"/>
                                </w:rPr>
                                <w:t>android:text="@string/check_special"</w:t>
                              </w:r>
                            </w:p>
                            <w:p>
                              <w:pPr>
                                <w:pStyle w:val="Normal"/>
                                <w:widowControl w:val="false"/>
                                <w:suppressAutoHyphens w:val="true"/>
                                <w:bidi w:val="0"/>
                                <w:spacing w:lineRule="exact" w:line="202" w:before="0" w:after="0"/>
                                <w:ind w:left="794" w:right="0" w:hanging="0"/>
                                <w:jc w:val="left"/>
                                <w:rPr>
                                  <w:rFonts w:ascii="Courier New" w:hAnsi="Courier New"/>
                                  <w:sz w:val="18"/>
                                </w:rPr>
                              </w:pPr>
                              <w:r>
                                <w:rPr>
                                  <w:rFonts w:ascii="Courier New" w:hAnsi="Courier New"/>
                                  <w:spacing w:val="-5"/>
                                  <w:sz w:val="18"/>
                                </w:rPr>
                                <w:t xml:space="preserve">    </w:t>
                              </w:r>
                              <w:r>
                                <w:rPr>
                                  <w:rFonts w:ascii="Courier New" w:hAnsi="Courier New"/>
                                  <w:spacing w:val="-5"/>
                                  <w:sz w:val="18"/>
                                </w:rPr>
                                <w:t>app:layout_constraintTop_toBottomOf="@id/number_check" /&gt;</w:t>
                              </w:r>
                            </w:p>
                          </w:txbxContent>
                        </wps:txbx>
                        <wps:bodyPr lIns="0" rIns="0" tIns="0" bIns="0" anchor="t">
                          <a:noAutofit/>
                        </wps:bodyPr>
                      </wps:wsp>
                    </wpg:wgp>
                  </a:graphicData>
                </a:graphic>
              </wp:inline>
            </w:drawing>
          </mc:Choice>
          <mc:Fallback>
            <w:pict>
              <v:group id="shape_0" alt="Shape1412" style="position:absolute;margin-left:0pt;margin-top:-166.7pt;width:399.6pt;height:166.65pt" coordorigin="0,-3334" coordsize="7992,3333">
                <v:rect id="shape_0" path="m0,0l-2147483645,0l-2147483645,-2147483646l0,-2147483646xe" fillcolor="#f6f6f6" stroked="f" o:allowincell="f" style="position:absolute;left:0;top:-3293;width:7991;height:3250;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3254;width:7991;height:3172;mso-wrap-style:square;v-text-anchor:top;mso-position-vertical:top">
                  <v:fill o:detectmouseclick="t" on="false"/>
                  <v:stroke color="#3465a4" joinstyle="round" endcap="flat"/>
                  <v:textbox>
                    <w:txbxContent>
                      <w:p>
                        <w:pPr>
                          <w:pStyle w:val="Normal"/>
                          <w:widowControl w:val="false"/>
                          <w:suppressAutoHyphens w:val="true"/>
                          <w:bidi w:val="0"/>
                          <w:spacing w:lineRule="exact" w:line="202" w:before="0" w:after="0"/>
                          <w:ind w:left="794" w:right="0" w:hanging="0"/>
                          <w:jc w:val="left"/>
                          <w:rPr>
                            <w:rFonts w:ascii="Courier New" w:hAnsi="Courier New"/>
                            <w:sz w:val="18"/>
                            <w:ins w:id="6612" w:author="Jomar Tigcal" w:date="2023-03-04T23:32:38Z"/>
                          </w:rPr>
                        </w:pPr>
                        <w:r>
                          <w:rPr>
                            <w:rFonts w:ascii="Courier New" w:hAnsi="Courier New"/>
                            <w:spacing w:val="-5"/>
                            <w:sz w:val="18"/>
                          </w:rPr>
                          <w:t>&lt;CheckBox</w:t>
                        </w:r>
                      </w:p>
                      <w:p>
                        <w:pPr>
                          <w:pStyle w:val="Normal"/>
                          <w:widowControl w:val="false"/>
                          <w:suppressAutoHyphens w:val="true"/>
                          <w:bidi w:val="0"/>
                          <w:spacing w:lineRule="exact" w:line="202" w:before="0" w:after="0"/>
                          <w:ind w:left="794" w:right="0" w:hanging="0"/>
                          <w:jc w:val="left"/>
                          <w:rPr>
                            <w:rFonts w:ascii="Courier New" w:hAnsi="Courier New"/>
                            <w:sz w:val="18"/>
                          </w:rPr>
                        </w:pPr>
                        <w:r>
                          <w:rPr>
                            <w:rFonts w:ascii="Courier New" w:hAnsi="Courier New"/>
                            <w:spacing w:val="-5"/>
                            <w:sz w:val="18"/>
                          </w:rPr>
                          <w:t xml:space="preserve">    </w:t>
                        </w:r>
                        <w:r>
                          <w:rPr>
                            <w:rFonts w:ascii="Courier New" w:hAnsi="Courier New"/>
                            <w:spacing w:val="-5"/>
                            <w:sz w:val="18"/>
                          </w:rPr>
                          <w:t>android:id="@+id/number_check"</w:t>
                        </w:r>
                      </w:p>
                      <w:p>
                        <w:pPr>
                          <w:pStyle w:val="Normal"/>
                          <w:widowControl w:val="false"/>
                          <w:suppressAutoHyphens w:val="true"/>
                          <w:bidi w:val="0"/>
                          <w:spacing w:lineRule="exact" w:line="202" w:before="0" w:after="0"/>
                          <w:ind w:left="794" w:right="0" w:hanging="0"/>
                          <w:jc w:val="left"/>
                          <w:rPr>
                            <w:rFonts w:ascii="Courier New" w:hAnsi="Courier New"/>
                            <w:sz w:val="18"/>
                          </w:rPr>
                        </w:pPr>
                        <w:r>
                          <w:rPr>
                            <w:rFonts w:ascii="Courier New" w:hAnsi="Courier New"/>
                            <w:spacing w:val="-5"/>
                            <w:sz w:val="18"/>
                          </w:rPr>
                          <w:t xml:space="preserve">    </w:t>
                        </w:r>
                        <w:r>
                          <w:rPr>
                            <w:rFonts w:ascii="Courier New" w:hAnsi="Courier New"/>
                            <w:spacing w:val="-5"/>
                            <w:sz w:val="18"/>
                          </w:rPr>
                          <w:t>android:layout_width="match_parent"</w:t>
                        </w:r>
                      </w:p>
                      <w:p>
                        <w:pPr>
                          <w:pStyle w:val="Normal"/>
                          <w:widowControl w:val="false"/>
                          <w:suppressAutoHyphens w:val="true"/>
                          <w:bidi w:val="0"/>
                          <w:spacing w:lineRule="exact" w:line="202" w:before="0" w:after="0"/>
                          <w:ind w:left="794" w:right="0" w:hanging="0"/>
                          <w:jc w:val="left"/>
                          <w:rPr>
                            <w:rFonts w:ascii="Courier New" w:hAnsi="Courier New"/>
                            <w:sz w:val="18"/>
                          </w:rPr>
                        </w:pPr>
                        <w:r>
                          <w:rPr>
                            <w:rFonts w:ascii="Courier New" w:hAnsi="Courier New"/>
                            <w:spacing w:val="-5"/>
                            <w:sz w:val="18"/>
                          </w:rPr>
                          <w:t xml:space="preserve">    </w:t>
                        </w:r>
                        <w:r>
                          <w:rPr>
                            <w:rFonts w:ascii="Courier New" w:hAnsi="Courier New"/>
                            <w:spacing w:val="-5"/>
                            <w:sz w:val="18"/>
                          </w:rPr>
                          <w:t>android:layout_height="wrap_content"</w:t>
                        </w:r>
                      </w:p>
                      <w:p>
                        <w:pPr>
                          <w:pStyle w:val="Normal"/>
                          <w:widowControl w:val="false"/>
                          <w:suppressAutoHyphens w:val="true"/>
                          <w:bidi w:val="0"/>
                          <w:spacing w:lineRule="exact" w:line="202" w:before="0" w:after="0"/>
                          <w:ind w:left="794" w:right="0" w:hanging="0"/>
                          <w:jc w:val="left"/>
                          <w:rPr>
                            <w:rFonts w:ascii="Courier New" w:hAnsi="Courier New"/>
                            <w:sz w:val="18"/>
                          </w:rPr>
                        </w:pPr>
                        <w:r>
                          <w:rPr>
                            <w:rFonts w:ascii="Courier New" w:hAnsi="Courier New"/>
                            <w:spacing w:val="-5"/>
                            <w:sz w:val="18"/>
                          </w:rPr>
                          <w:t xml:space="preserve">    </w:t>
                        </w:r>
                        <w:r>
                          <w:rPr>
                            <w:rFonts w:ascii="Courier New" w:hAnsi="Courier New"/>
                            <w:spacing w:val="-5"/>
                            <w:sz w:val="18"/>
                          </w:rPr>
                          <w:t>android:layout_margin="16dp"</w:t>
                        </w:r>
                      </w:p>
                      <w:p>
                        <w:pPr>
                          <w:pStyle w:val="Normal"/>
                          <w:widowControl w:val="false"/>
                          <w:suppressAutoHyphens w:val="true"/>
                          <w:bidi w:val="0"/>
                          <w:spacing w:lineRule="exact" w:line="202" w:before="0" w:after="0"/>
                          <w:ind w:left="794" w:right="0" w:hanging="0"/>
                          <w:jc w:val="left"/>
                          <w:rPr>
                            <w:rFonts w:ascii="Courier New" w:hAnsi="Courier New"/>
                            <w:sz w:val="18"/>
                          </w:rPr>
                        </w:pPr>
                        <w:r>
                          <w:rPr>
                            <w:rFonts w:ascii="Courier New" w:hAnsi="Courier New"/>
                            <w:spacing w:val="-5"/>
                            <w:sz w:val="18"/>
                          </w:rPr>
                          <w:t xml:space="preserve">    </w:t>
                        </w:r>
                        <w:r>
                          <w:rPr>
                            <w:rFonts w:ascii="Courier New" w:hAnsi="Courier New"/>
                            <w:spacing w:val="-5"/>
                            <w:sz w:val="18"/>
                          </w:rPr>
                          <w:t>android:text="@string/check_numbers"</w:t>
                        </w:r>
                      </w:p>
                      <w:p>
                        <w:pPr>
                          <w:pStyle w:val="Normal"/>
                          <w:widowControl w:val="false"/>
                          <w:suppressAutoHyphens w:val="true"/>
                          <w:bidi w:val="0"/>
                          <w:spacing w:lineRule="exact" w:line="202" w:before="0" w:after="0"/>
                          <w:ind w:left="794" w:right="0" w:hanging="0"/>
                          <w:jc w:val="left"/>
                          <w:rPr>
                            <w:rFonts w:ascii="Courier New" w:hAnsi="Courier New"/>
                            <w:sz w:val="18"/>
                          </w:rPr>
                        </w:pPr>
                        <w:r>
                          <w:rPr>
                            <w:rFonts w:ascii="Courier New" w:hAnsi="Courier New"/>
                            <w:spacing w:val="-5"/>
                            <w:sz w:val="18"/>
                          </w:rPr>
                          <w:t xml:space="preserve">    </w:t>
                        </w:r>
                        <w:r>
                          <w:rPr>
                            <w:rFonts w:ascii="Courier New" w:hAnsi="Courier New"/>
                            <w:spacing w:val="-5"/>
                            <w:sz w:val="18"/>
                          </w:rPr>
                          <w:t>app:layout_constraintTop_toBottomOf="@id/uppercase_check" /&gt;</w:t>
                        </w:r>
                      </w:p>
                      <w:p>
                        <w:pPr>
                          <w:pStyle w:val="Normal"/>
                          <w:widowControl w:val="false"/>
                          <w:suppressAutoHyphens w:val="true"/>
                          <w:bidi w:val="0"/>
                          <w:spacing w:lineRule="exact" w:line="202" w:before="0" w:after="0"/>
                          <w:ind w:left="794" w:right="0" w:hanging="0"/>
                          <w:jc w:val="left"/>
                          <w:rPr>
                            <w:rFonts w:ascii="Courier New" w:hAnsi="Courier New"/>
                            <w:sz w:val="18"/>
                          </w:rPr>
                        </w:pPr>
                        <w:r>
                          <w:rPr>
                            <w:rFonts w:ascii="Courier New" w:hAnsi="Courier New"/>
                            <w:sz w:val="18"/>
                          </w:rPr>
                        </w:r>
                      </w:p>
                      <w:p>
                        <w:pPr>
                          <w:pStyle w:val="Normal"/>
                          <w:widowControl w:val="false"/>
                          <w:suppressAutoHyphens w:val="true"/>
                          <w:bidi w:val="0"/>
                          <w:spacing w:lineRule="exact" w:line="202" w:before="0" w:after="0"/>
                          <w:ind w:left="794" w:right="0" w:hanging="0"/>
                          <w:jc w:val="left"/>
                          <w:rPr>
                            <w:rFonts w:ascii="Courier New" w:hAnsi="Courier New"/>
                            <w:sz w:val="18"/>
                          </w:rPr>
                        </w:pPr>
                        <w:r>
                          <w:rPr>
                            <w:rFonts w:ascii="Courier New" w:hAnsi="Courier New"/>
                            <w:spacing w:val="-5"/>
                            <w:sz w:val="18"/>
                          </w:rPr>
                          <w:t>&lt;CheckBox</w:t>
                        </w:r>
                      </w:p>
                      <w:p>
                        <w:pPr>
                          <w:pStyle w:val="Normal"/>
                          <w:widowControl w:val="false"/>
                          <w:suppressAutoHyphens w:val="true"/>
                          <w:bidi w:val="0"/>
                          <w:spacing w:lineRule="exact" w:line="202" w:before="0" w:after="0"/>
                          <w:ind w:left="794" w:right="0" w:hanging="0"/>
                          <w:jc w:val="left"/>
                          <w:rPr>
                            <w:rFonts w:ascii="Courier New" w:hAnsi="Courier New"/>
                            <w:sz w:val="18"/>
                          </w:rPr>
                        </w:pPr>
                        <w:r>
                          <w:rPr>
                            <w:rFonts w:ascii="Courier New" w:hAnsi="Courier New"/>
                            <w:spacing w:val="-5"/>
                            <w:sz w:val="18"/>
                          </w:rPr>
                          <w:t xml:space="preserve">    </w:t>
                        </w:r>
                        <w:r>
                          <w:rPr>
                            <w:rFonts w:ascii="Courier New" w:hAnsi="Courier New"/>
                            <w:spacing w:val="-5"/>
                            <w:sz w:val="18"/>
                          </w:rPr>
                          <w:t>android:id="@+id/special_check"</w:t>
                        </w:r>
                      </w:p>
                      <w:p>
                        <w:pPr>
                          <w:pStyle w:val="Normal"/>
                          <w:widowControl w:val="false"/>
                          <w:suppressAutoHyphens w:val="true"/>
                          <w:bidi w:val="0"/>
                          <w:spacing w:lineRule="exact" w:line="202" w:before="0" w:after="0"/>
                          <w:ind w:left="794" w:right="0" w:hanging="0"/>
                          <w:jc w:val="left"/>
                          <w:rPr>
                            <w:rFonts w:ascii="Courier New" w:hAnsi="Courier New"/>
                            <w:sz w:val="18"/>
                          </w:rPr>
                        </w:pPr>
                        <w:r>
                          <w:rPr>
                            <w:rFonts w:ascii="Courier New" w:hAnsi="Courier New"/>
                            <w:spacing w:val="-5"/>
                            <w:sz w:val="18"/>
                          </w:rPr>
                          <w:t xml:space="preserve">    </w:t>
                        </w:r>
                        <w:r>
                          <w:rPr>
                            <w:rFonts w:ascii="Courier New" w:hAnsi="Courier New"/>
                            <w:spacing w:val="-5"/>
                            <w:sz w:val="18"/>
                          </w:rPr>
                          <w:t>android:layout_width="match_parent"</w:t>
                        </w:r>
                      </w:p>
                      <w:p>
                        <w:pPr>
                          <w:pStyle w:val="Normal"/>
                          <w:widowControl w:val="false"/>
                          <w:suppressAutoHyphens w:val="true"/>
                          <w:bidi w:val="0"/>
                          <w:spacing w:lineRule="exact" w:line="202" w:before="0" w:after="0"/>
                          <w:ind w:left="794" w:right="0" w:hanging="0"/>
                          <w:jc w:val="left"/>
                          <w:rPr>
                            <w:rFonts w:ascii="Courier New" w:hAnsi="Courier New"/>
                            <w:sz w:val="18"/>
                          </w:rPr>
                        </w:pPr>
                        <w:r>
                          <w:rPr>
                            <w:rFonts w:ascii="Courier New" w:hAnsi="Courier New"/>
                            <w:spacing w:val="-5"/>
                            <w:sz w:val="18"/>
                          </w:rPr>
                          <w:t xml:space="preserve">    </w:t>
                        </w:r>
                        <w:r>
                          <w:rPr>
                            <w:rFonts w:ascii="Courier New" w:hAnsi="Courier New"/>
                            <w:spacing w:val="-5"/>
                            <w:sz w:val="18"/>
                          </w:rPr>
                          <w:t>android:layout_height="wrap_content"</w:t>
                        </w:r>
                      </w:p>
                      <w:p>
                        <w:pPr>
                          <w:pStyle w:val="Normal"/>
                          <w:widowControl w:val="false"/>
                          <w:suppressAutoHyphens w:val="true"/>
                          <w:bidi w:val="0"/>
                          <w:spacing w:lineRule="exact" w:line="202" w:before="0" w:after="0"/>
                          <w:ind w:left="794" w:right="0" w:hanging="0"/>
                          <w:jc w:val="left"/>
                          <w:rPr>
                            <w:rFonts w:ascii="Courier New" w:hAnsi="Courier New"/>
                            <w:sz w:val="18"/>
                          </w:rPr>
                        </w:pPr>
                        <w:r>
                          <w:rPr>
                            <w:rFonts w:ascii="Courier New" w:hAnsi="Courier New"/>
                            <w:spacing w:val="-5"/>
                            <w:sz w:val="18"/>
                          </w:rPr>
                          <w:t xml:space="preserve">    </w:t>
                        </w:r>
                        <w:r>
                          <w:rPr>
                            <w:rFonts w:ascii="Courier New" w:hAnsi="Courier New"/>
                            <w:spacing w:val="-5"/>
                            <w:sz w:val="18"/>
                          </w:rPr>
                          <w:t>android:layout_margin="16dp"</w:t>
                        </w:r>
                      </w:p>
                      <w:p>
                        <w:pPr>
                          <w:pStyle w:val="Normal"/>
                          <w:widowControl w:val="false"/>
                          <w:suppressAutoHyphens w:val="true"/>
                          <w:bidi w:val="0"/>
                          <w:spacing w:lineRule="exact" w:line="202" w:before="0" w:after="0"/>
                          <w:ind w:left="794" w:right="0" w:hanging="0"/>
                          <w:jc w:val="left"/>
                          <w:rPr>
                            <w:rFonts w:ascii="Courier New" w:hAnsi="Courier New"/>
                            <w:sz w:val="18"/>
                          </w:rPr>
                        </w:pPr>
                        <w:r>
                          <w:rPr>
                            <w:rFonts w:ascii="Courier New" w:hAnsi="Courier New"/>
                            <w:spacing w:val="-5"/>
                            <w:sz w:val="18"/>
                          </w:rPr>
                          <w:t xml:space="preserve">    </w:t>
                        </w:r>
                        <w:r>
                          <w:rPr>
                            <w:rFonts w:ascii="Courier New" w:hAnsi="Courier New"/>
                            <w:spacing w:val="-5"/>
                            <w:sz w:val="18"/>
                          </w:rPr>
                          <w:t>android:text="@string/check_special"</w:t>
                        </w:r>
                      </w:p>
                      <w:p>
                        <w:pPr>
                          <w:pStyle w:val="Normal"/>
                          <w:widowControl w:val="false"/>
                          <w:suppressAutoHyphens w:val="true"/>
                          <w:bidi w:val="0"/>
                          <w:spacing w:lineRule="exact" w:line="202" w:before="0" w:after="0"/>
                          <w:ind w:left="794" w:right="0" w:hanging="0"/>
                          <w:jc w:val="left"/>
                          <w:rPr>
                            <w:rFonts w:ascii="Courier New" w:hAnsi="Courier New"/>
                            <w:sz w:val="18"/>
                          </w:rPr>
                        </w:pPr>
                        <w:r>
                          <w:rPr>
                            <w:rFonts w:ascii="Courier New" w:hAnsi="Courier New"/>
                            <w:spacing w:val="-5"/>
                            <w:sz w:val="18"/>
                          </w:rPr>
                          <w:t xml:space="preserve">    </w:t>
                        </w:r>
                        <w:r>
                          <w:rPr>
                            <w:rFonts w:ascii="Courier New" w:hAnsi="Courier New"/>
                            <w:spacing w:val="-5"/>
                            <w:sz w:val="18"/>
                          </w:rPr>
                          <w:t>app:layout_constraintTop_toBottomOf="@id/number_check" /&gt;</w:t>
                        </w:r>
                      </w:p>
                    </w:txbxContent>
                  </v:textbox>
                  <w10:wrap type="square"/>
                </v:rect>
              </v:group>
            </w:pict>
          </mc:Fallback>
        </mc:AlternateContent>
      </w:r>
    </w:p>
    <w:p>
      <w:pPr>
        <w:pStyle w:val="ListParagraph"/>
        <w:numPr>
          <w:ilvl w:val="1"/>
          <w:numId w:val="1"/>
        </w:numPr>
        <w:tabs>
          <w:tab w:val="clear" w:pos="720"/>
          <w:tab w:val="left" w:pos="1274" w:leader="none"/>
        </w:tabs>
        <w:spacing w:lineRule="exact" w:line="267" w:before="0" w:after="0"/>
        <w:jc w:val="left"/>
        <w:rPr>
          <w:sz w:val="20"/>
          <w:ins w:id="6622" w:author="Jomar Tigcal" w:date="2023-03-04T23:32:38Z"/>
        </w:rPr>
      </w:pPr>
      <w:ins w:id="6613" w:author="Jomar Tigcal" w:date="2023-03-04T23:32:38Z">
        <w:r>
          <w:rPr>
            <w:sz w:val="20"/>
          </w:rPr>
          <w:t>At the bottom of the checkboxes, add</w:t>
        </w:r>
      </w:ins>
      <w:ins w:id="6614" w:author="Jomar Tigcal" w:date="2023-03-04T23:32:38Z">
        <w:r>
          <w:rPr>
            <w:spacing w:val="-6"/>
            <w:sz w:val="20"/>
          </w:rPr>
          <w:t xml:space="preserve"> </w:t>
        </w:r>
      </w:ins>
      <w:ins w:id="6615" w:author="Jomar Tigcal" w:date="2023-03-04T23:32:38Z">
        <w:r>
          <w:rPr>
            <w:sz w:val="20"/>
          </w:rPr>
          <w:t>a</w:t>
        </w:r>
      </w:ins>
      <w:ins w:id="6616" w:author="Jomar Tigcal" w:date="2023-03-04T23:32:38Z">
        <w:r>
          <w:rPr>
            <w:spacing w:val="-3"/>
            <w:sz w:val="20"/>
          </w:rPr>
          <w:t xml:space="preserve"> </w:t>
        </w:r>
      </w:ins>
      <w:ins w:id="6617" w:author="Jomar Tigcal" w:date="2023-03-04T23:32:38Z">
        <w:r>
          <w:rPr>
            <w:rFonts w:ascii="Courier New" w:hAnsi="Courier New"/>
            <w:b/>
          </w:rPr>
          <w:t>Generate</w:t>
        </w:r>
      </w:ins>
      <w:ins w:id="6618" w:author="Jomar Tigcal" w:date="2023-03-04T23:32:38Z">
        <w:r>
          <w:rPr>
            <w:rFonts w:ascii="Courier New" w:hAnsi="Courier New"/>
            <w:b/>
            <w:spacing w:val="-6"/>
          </w:rPr>
          <w:t xml:space="preserve"> </w:t>
        </w:r>
      </w:ins>
      <w:ins w:id="6619" w:author="Jomar Tigcal" w:date="2023-03-04T23:32:38Z">
        <w:r>
          <w:rPr>
            <w:rFonts w:ascii="Courier New" w:hAnsi="Courier New"/>
            <w:b/>
          </w:rPr>
          <w:t>Password</w:t>
        </w:r>
      </w:ins>
      <w:ins w:id="6620" w:author="Jomar Tigcal" w:date="2023-03-04T23:32:38Z">
        <w:r>
          <w:rPr>
            <w:rFonts w:ascii="Courier New" w:hAnsi="Courier New"/>
            <w:b/>
            <w:spacing w:val="-80"/>
          </w:rPr>
          <w:t xml:space="preserve"> </w:t>
        </w:r>
      </w:ins>
      <w:ins w:id="6621" w:author="Jomar Tigcal" w:date="2023-03-04T23:32:38Z">
        <w:r>
          <w:rPr>
            <w:sz w:val="20"/>
          </w:rPr>
          <w:t>button:</w:t>
        </w:r>
      </w:ins>
    </w:p>
    <w:p>
      <w:pPr>
        <w:pStyle w:val="TextBody"/>
        <w:spacing w:before="10" w:after="0"/>
        <w:rPr>
          <w:sz w:val="8"/>
          <w:ins w:id="6625" w:author="Jomar Tigcal" w:date="2023-03-04T23:32:38Z"/>
        </w:rPr>
      </w:pPr>
      <w:r>
        <w:rPr>
          <w:sz w:val="8"/>
        </w:rPr>
        <mc:AlternateContent>
          <mc:Choice Requires="wpg">
            <w:drawing>
              <wp:anchor behindDoc="0" distT="635" distB="0" distL="0" distR="4445" simplePos="0" locked="0" layoutInCell="0" allowOverlap="1" relativeHeight="2061" wp14:anchorId="53575532">
                <wp:simplePos x="0" y="0"/>
                <wp:positionH relativeFrom="page">
                  <wp:posOffset>1120140</wp:posOffset>
                </wp:positionH>
                <wp:positionV relativeFrom="paragraph">
                  <wp:posOffset>90170</wp:posOffset>
                </wp:positionV>
                <wp:extent cx="5074920" cy="1590675"/>
                <wp:effectExtent l="0" t="1270" r="635" b="0"/>
                <wp:wrapTopAndBottom/>
                <wp:docPr id="2302" name="docshapegroup 59"/>
                <a:graphic xmlns:a="http://schemas.openxmlformats.org/drawingml/2006/main">
                  <a:graphicData uri="http://schemas.microsoft.com/office/word/2010/wordprocessingGroup">
                    <wpg:wgp>
                      <wpg:cNvGrpSpPr/>
                      <wpg:grpSpPr>
                        <a:xfrm>
                          <a:off x="0" y="0"/>
                          <a:ext cx="5074920" cy="1590840"/>
                          <a:chOff x="0" y="0"/>
                          <a:chExt cx="5074920" cy="1590840"/>
                        </a:xfrm>
                      </wpg:grpSpPr>
                      <wps:wsp>
                        <wps:cNvSpPr/>
                        <wps:spPr>
                          <a:xfrm>
                            <a:off x="0" y="6480"/>
                            <a:ext cx="5074920" cy="1577880"/>
                          </a:xfrm>
                          <a:prstGeom prst="rect">
                            <a:avLst/>
                          </a:prstGeom>
                          <a:solidFill>
                            <a:srgbClr val="f6f6f6"/>
                          </a:solidFill>
                          <a:ln w="0">
                            <a:noFill/>
                          </a:ln>
                        </wps:spPr>
                        <wps:style>
                          <a:lnRef idx="0"/>
                          <a:fillRef idx="0"/>
                          <a:effectRef idx="0"/>
                          <a:fontRef idx="minor"/>
                        </wps:style>
                        <wps:bodyPr/>
                      </wps:wsp>
                      <wps:wsp>
                        <wps:cNvSpPr/>
                        <wps:spPr>
                          <a:xfrm>
                            <a:off x="0" y="0"/>
                            <a:ext cx="5074920" cy="1590840"/>
                          </a:xfrm>
                          <a:custGeom>
                            <a:avLst/>
                            <a:gdLst>
                              <a:gd name="textAreaLeft" fmla="*/ 0 w 2877120"/>
                              <a:gd name="textAreaRight" fmla="*/ 2883240 w 2877120"/>
                              <a:gd name="textAreaTop" fmla="*/ 0 h 901800"/>
                              <a:gd name="textAreaBottom" fmla="*/ 907920 h 901800"/>
                            </a:gdLst>
                            <a:ahLst/>
                            <a:rect l="textAreaLeft" t="textAreaTop" r="textAreaRight" b="textAreaBottom"/>
                            <a:pathLst>
                              <a:path w="7992" h="2505">
                                <a:moveTo>
                                  <a:pt x="7992" y="2484"/>
                                </a:moveTo>
                                <a:lnTo>
                                  <a:pt x="0" y="2484"/>
                                </a:lnTo>
                                <a:lnTo>
                                  <a:pt x="0" y="2504"/>
                                </a:lnTo>
                                <a:lnTo>
                                  <a:pt x="7992" y="2504"/>
                                </a:lnTo>
                                <a:lnTo>
                                  <a:pt x="7992" y="24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565280"/>
                          </a:xfrm>
                          <a:prstGeom prst="rect">
                            <a:avLst/>
                          </a:prstGeom>
                          <a:noFill/>
                          <a:ln w="0">
                            <a:noFill/>
                          </a:ln>
                        </wps:spPr>
                        <wps:style>
                          <a:lnRef idx="0"/>
                          <a:fillRef idx="0"/>
                          <a:effectRef idx="0"/>
                          <a:fontRef idx="minor"/>
                        </wps:style>
                        <wps:txbx>
                          <w:txbxContent>
                            <w:p>
                              <w:pPr>
                                <w:pStyle w:val="Normal"/>
                                <w:spacing w:before="40" w:after="0"/>
                                <w:ind w:left="777" w:hanging="0"/>
                                <w:rPr>
                                  <w:rFonts w:ascii="Courier New" w:hAnsi="Courier New"/>
                                  <w:sz w:val="18"/>
                                  <w:ins w:id="6623" w:author="Jomar Tigcal" w:date="2023-03-04T23:32:38Z"/>
                                </w:rPr>
                              </w:pPr>
                              <w:r>
                                <w:rPr>
                                  <w:rFonts w:ascii="Courier New" w:hAnsi="Courier New"/>
                                  <w:spacing w:val="-2"/>
                                  <w:sz w:val="18"/>
                                </w:rPr>
                                <w:t>&lt;Button</w:t>
                              </w:r>
                            </w:p>
                            <w:p>
                              <w:pPr>
                                <w:pStyle w:val="Normal"/>
                                <w:widowControl w:val="false"/>
                                <w:bidi w:val="0"/>
                                <w:spacing w:lineRule="atLeast" w:line="280" w:before="0" w:after="0"/>
                                <w:ind w:left="1304" w:right="624" w:hanging="0"/>
                                <w:jc w:val="left"/>
                                <w:rPr>
                                  <w:rFonts w:ascii="Courier New" w:hAnsi="Courier New"/>
                                  <w:sz w:val="18"/>
                                </w:rPr>
                              </w:pPr>
                              <w:r>
                                <w:rPr>
                                  <w:rFonts w:ascii="Courier New" w:hAnsi="Courier New"/>
                                  <w:spacing w:val="-2"/>
                                  <w:sz w:val="18"/>
                                </w:rPr>
                                <w:t xml:space="preserve">android:id="@+id/generate_button" android:layout_width="wrap_content" android:layout_height="wrap_content" android:layout_margin="16dp" </w:t>
                              </w:r>
                              <w:r>
                                <w:rPr>
                                  <w:rFonts w:ascii="Courier New" w:hAnsi="Courier New"/>
                                  <w:sz w:val="18"/>
                                </w:rPr>
                                <w:t xml:space="preserve">android:text="Generate Password" </w:t>
                              </w:r>
                              <w:r>
                                <w:rPr>
                                  <w:rFonts w:ascii="Courier New" w:hAnsi="Courier New"/>
                                  <w:spacing w:val="-2"/>
                                  <w:sz w:val="18"/>
                                </w:rPr>
                                <w:t>app:layout_constraintEnd_toEndOf="parent" app:layout_constraintTop_toBottomOf</w:t>
                              </w:r>
                              <w:r>
                                <w:rPr>
                                  <w:rFonts w:ascii="Courier New" w:hAnsi="Courier New"/>
                                  <w:sz w:val="18"/>
                                </w:rPr>
                                <w:t>="@id/special_check"</w:t>
                              </w:r>
                              <w:r>
                                <w:rPr>
                                  <w:rFonts w:ascii="Courier New" w:hAnsi="Courier New"/>
                                  <w:spacing w:val="-20"/>
                                  <w:sz w:val="18"/>
                                </w:rPr>
                                <w:t xml:space="preserve"> </w:t>
                              </w:r>
                              <w:r>
                                <w:rPr>
                                  <w:rFonts w:ascii="Courier New" w:hAnsi="Courier New"/>
                                  <w:spacing w:val="-5"/>
                                  <w:sz w:val="18"/>
                                </w:rPr>
                                <w:t>/&gt;</w:t>
                              </w:r>
                            </w:p>
                          </w:txbxContent>
                        </wps:txbx>
                        <wps:bodyPr lIns="0" rIns="0" tIns="0" bIns="0" anchor="t">
                          <a:noAutofit/>
                        </wps:bodyPr>
                      </wps:wsp>
                    </wpg:wgp>
                  </a:graphicData>
                </a:graphic>
              </wp:anchor>
            </w:drawing>
          </mc:Choice>
          <mc:Fallback>
            <w:pict>
              <v:group id="shape_0" alt="docshapegroup 59" style="position:absolute;margin-left:88.2pt;margin-top:7.1pt;width:399.6pt;height:125.25pt" coordorigin="1764,142" coordsize="7992,2505">
                <v:rect id="shape_0" path="m0,0l-2147483645,0l-2147483645,-2147483646l0,-2147483646xe" fillcolor="#f6f6f6" stroked="f" o:allowincell="f" style="position:absolute;left:1764;top:152;width:7991;height:248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2;width:7991;height:2464;mso-wrap-style:square;v-text-anchor:top;mso-position-horizontal-relative:page">
                  <v:fill o:detectmouseclick="t" on="false"/>
                  <v:stroke color="#3465a4" joinstyle="round" endcap="flat"/>
                  <v:textbox>
                    <w:txbxContent>
                      <w:p>
                        <w:pPr>
                          <w:pStyle w:val="Normal"/>
                          <w:spacing w:before="40" w:after="0"/>
                          <w:ind w:left="777" w:hanging="0"/>
                          <w:rPr>
                            <w:rFonts w:ascii="Courier New" w:hAnsi="Courier New"/>
                            <w:sz w:val="18"/>
                            <w:ins w:id="6624" w:author="Jomar Tigcal" w:date="2023-03-04T23:32:38Z"/>
                          </w:rPr>
                        </w:pPr>
                        <w:r>
                          <w:rPr>
                            <w:rFonts w:ascii="Courier New" w:hAnsi="Courier New"/>
                            <w:spacing w:val="-2"/>
                            <w:sz w:val="18"/>
                          </w:rPr>
                          <w:t>&lt;Button</w:t>
                        </w:r>
                      </w:p>
                      <w:p>
                        <w:pPr>
                          <w:pStyle w:val="Normal"/>
                          <w:widowControl w:val="false"/>
                          <w:bidi w:val="0"/>
                          <w:spacing w:lineRule="atLeast" w:line="280" w:before="0" w:after="0"/>
                          <w:ind w:left="1304" w:right="624" w:hanging="0"/>
                          <w:jc w:val="left"/>
                          <w:rPr>
                            <w:rFonts w:ascii="Courier New" w:hAnsi="Courier New"/>
                            <w:sz w:val="18"/>
                          </w:rPr>
                        </w:pPr>
                        <w:r>
                          <w:rPr>
                            <w:rFonts w:ascii="Courier New" w:hAnsi="Courier New"/>
                            <w:spacing w:val="-2"/>
                            <w:sz w:val="18"/>
                          </w:rPr>
                          <w:t xml:space="preserve">android:id="@+id/generate_button" android:layout_width="wrap_content" android:layout_height="wrap_content" android:layout_margin="16dp" </w:t>
                        </w:r>
                        <w:r>
                          <w:rPr>
                            <w:rFonts w:ascii="Courier New" w:hAnsi="Courier New"/>
                            <w:sz w:val="18"/>
                          </w:rPr>
                          <w:t xml:space="preserve">android:text="Generate Password" </w:t>
                        </w:r>
                        <w:r>
                          <w:rPr>
                            <w:rFonts w:ascii="Courier New" w:hAnsi="Courier New"/>
                            <w:spacing w:val="-2"/>
                            <w:sz w:val="18"/>
                          </w:rPr>
                          <w:t>app:layout_constraintEnd_toEndOf="parent" app:layout_constraintTop_toBottomOf</w:t>
                        </w:r>
                        <w:r>
                          <w:rPr>
                            <w:rFonts w:ascii="Courier New" w:hAnsi="Courier New"/>
                            <w:sz w:val="18"/>
                          </w:rPr>
                          <w:t>="@id/special_check"</w:t>
                        </w:r>
                        <w:r>
                          <w:rPr>
                            <w:rFonts w:ascii="Courier New" w:hAnsi="Courier New"/>
                            <w:spacing w:val="-20"/>
                            <w:sz w:val="18"/>
                          </w:rPr>
                          <w:t xml:space="preserve"> </w:t>
                        </w:r>
                        <w:r>
                          <w:rPr>
                            <w:rFonts w:ascii="Courier New" w:hAnsi="Courier New"/>
                            <w:spacing w:val="-5"/>
                            <w:sz w:val="18"/>
                          </w:rPr>
                          <w:t>/&gt;</w:t>
                        </w:r>
                      </w:p>
                    </w:txbxContent>
                  </v:textbox>
                  <w10:wrap type="topAndBottom"/>
                </v:rect>
              </v:group>
            </w:pict>
          </mc:Fallback>
        </mc:AlternateContent>
      </w:r>
    </w:p>
    <w:p>
      <w:pPr>
        <w:pStyle w:val="ListParagraph"/>
        <w:numPr>
          <w:ilvl w:val="1"/>
          <w:numId w:val="1"/>
        </w:numPr>
        <w:tabs>
          <w:tab w:val="clear" w:pos="720"/>
          <w:tab w:val="left" w:pos="1274" w:leader="none"/>
        </w:tabs>
        <w:spacing w:before="13" w:after="0"/>
        <w:jc w:val="left"/>
        <w:rPr>
          <w:rFonts w:ascii="Courier New" w:hAnsi="Courier New"/>
          <w:b/>
          <w:b/>
          <w:ins w:id="6627" w:author="Jomar Tigcal" w:date="2023-03-04T23:32:38Z"/>
        </w:rPr>
      </w:pPr>
      <w:ins w:id="6626" w:author="Jomar Tigcal" w:date="2023-03-04T23:32:38Z">
        <w:r>
          <w:rPr>
            <w:sz w:val="20"/>
          </w:rPr>
          <w:t>Run the application. Your app should look like the following:</w:t>
        </w:r>
      </w:ins>
    </w:p>
    <w:p>
      <w:pPr>
        <w:pStyle w:val="ListParagraph"/>
        <w:tabs>
          <w:tab w:val="clear" w:pos="720"/>
          <w:tab w:val="left" w:pos="1274" w:leader="none"/>
        </w:tabs>
        <w:spacing w:before="13" w:after="0"/>
        <w:jc w:val="left"/>
        <w:rPr>
          <w:rFonts w:ascii="Courier New" w:hAnsi="Courier New"/>
          <w:b/>
          <w:b/>
          <w:ins w:id="6631" w:author="Jomar Tigcal" w:date="2023-03-04T23:32:38Z"/>
        </w:rPr>
      </w:pPr>
      <w:ins w:id="6628" w:author="Jomar Tigcal" w:date="2023-03-04T23:32:38Z">
        <w:r>
          <w:rPr/>
          <w:t>​</w:t>
        </w:r>
      </w:ins>
      <w:ins w:id="6629" w:author="Jomar Tigcal" w:date="2023-03-04T23:32:38Z">
        <w:r>
          <w:drawing>
            <wp:anchor behindDoc="0" distT="0" distB="0" distL="0" distR="0" simplePos="0" locked="0" layoutInCell="0" allowOverlap="1" relativeHeight="2065">
              <wp:simplePos x="0" y="0"/>
              <wp:positionH relativeFrom="page">
                <wp:posOffset>1730375</wp:posOffset>
              </wp:positionH>
              <wp:positionV relativeFrom="paragraph">
                <wp:posOffset>138430</wp:posOffset>
              </wp:positionV>
              <wp:extent cx="2976245" cy="5953125"/>
              <wp:effectExtent l="0" t="0" r="0" b="0"/>
              <wp:wrapTopAndBottom/>
              <wp:docPr id="2304" name="image22.jpeg Copy 1 Copy 1" descr="Figure 14.9: The details screen showing more information about the chosen TV sh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 name="image22.jpeg Copy 1 Copy 1" descr="Figure 14.9: The details screen showing more information about the chosen TV show  "/>
                      <pic:cNvPicPr>
                        <a:picLocks noChangeAspect="1" noChangeArrowheads="1"/>
                      </pic:cNvPicPr>
                    </pic:nvPicPr>
                    <pic:blipFill>
                      <a:blip r:embed="rId663"/>
                      <a:stretch>
                        <a:fillRect/>
                      </a:stretch>
                    </pic:blipFill>
                    <pic:spPr bwMode="auto">
                      <a:xfrm>
                        <a:off x="0" y="0"/>
                        <a:ext cx="2976245" cy="5953125"/>
                      </a:xfrm>
                      <a:prstGeom prst="rect">
                        <a:avLst/>
                      </a:prstGeom>
                    </pic:spPr>
                  </pic:pic>
                </a:graphicData>
              </a:graphic>
            </wp:anchor>
          </w:drawing>
        </w:r>
      </w:ins>
      <w:ins w:id="6630" w:author="Jomar Tigcal" w:date="2023-03-04T23:32:38Z">
        <w:r>
          <w:rPr/>
          <w:t>​</w:t>
        </w:r>
      </w:ins>
    </w:p>
    <w:p>
      <w:pPr>
        <w:pStyle w:val="Normal"/>
        <w:spacing w:before="189" w:after="0"/>
        <w:ind w:left="404" w:hanging="0"/>
        <w:jc w:val="center"/>
        <w:rPr>
          <w:ins w:id="6646" w:author="Jomar Tigcal" w:date="2023-03-04T23:32:38Z"/>
        </w:rPr>
      </w:pPr>
      <w:ins w:id="6632" w:author="Jomar Tigcal" w:date="2023-03-04T23:32:38Z">
        <w:r>
          <w:rPr>
            <w:rFonts w:ascii="Open Sans SemiBold" w:hAnsi="Open Sans SemiBold"/>
            <w:b/>
            <w:sz w:val="18"/>
          </w:rPr>
          <w:t>Figure</w:t>
        </w:r>
      </w:ins>
      <w:ins w:id="6633" w:author="Jomar Tigcal" w:date="2023-03-04T23:32:38Z">
        <w:r>
          <w:rPr>
            <w:rFonts w:ascii="Open Sans SemiBold" w:hAnsi="Open Sans SemiBold"/>
            <w:b/>
            <w:spacing w:val="-3"/>
            <w:sz w:val="18"/>
          </w:rPr>
          <w:t xml:space="preserve"> </w:t>
        </w:r>
      </w:ins>
      <w:ins w:id="6634" w:author="Jomar Tigcal" w:date="2023-03-04T23:32:38Z">
        <w:r>
          <w:rPr>
            <w:rFonts w:ascii="Open Sans SemiBold" w:hAnsi="Open Sans SemiBold"/>
            <w:b/>
            <w:sz w:val="18"/>
          </w:rPr>
          <w:t>16.21:</w:t>
        </w:r>
      </w:ins>
      <w:ins w:id="6635" w:author="Jomar Tigcal" w:date="2023-03-04T23:32:38Z">
        <w:r>
          <w:rPr>
            <w:rFonts w:ascii="Open Sans SemiBold" w:hAnsi="Open Sans SemiBold"/>
            <w:b/>
            <w:spacing w:val="-2"/>
            <w:sz w:val="18"/>
          </w:rPr>
          <w:t xml:space="preserve"> </w:t>
        </w:r>
      </w:ins>
      <w:ins w:id="6636" w:author="Jomar Tigcal" w:date="2023-03-04T23:32:38Z">
        <w:r>
          <w:rPr>
            <w:rFonts w:ascii="Open Sans SemiBold" w:hAnsi="Open Sans SemiBold"/>
            <w:b/>
            <w:sz w:val="18"/>
          </w:rPr>
          <w:t>The</w:t>
        </w:r>
      </w:ins>
      <w:ins w:id="6637" w:author="Jomar Tigcal" w:date="2023-03-04T23:32:38Z">
        <w:r>
          <w:rPr>
            <w:rFonts w:ascii="Open Sans SemiBold" w:hAnsi="Open Sans SemiBold"/>
            <w:b/>
            <w:spacing w:val="-2"/>
            <w:sz w:val="18"/>
          </w:rPr>
          <w:t xml:space="preserve"> Input Screen of</w:t>
        </w:r>
      </w:ins>
      <w:ins w:id="6638" w:author="Jomar Tigcal" w:date="2023-03-04T23:32:38Z">
        <w:r>
          <w:rPr>
            <w:rFonts w:ascii="Open Sans SemiBold" w:hAnsi="Open Sans SemiBold"/>
            <w:b/>
            <w:spacing w:val="-3"/>
            <w:sz w:val="18"/>
          </w:rPr>
          <w:t xml:space="preserve"> </w:t>
        </w:r>
      </w:ins>
      <w:ins w:id="6639" w:author="Jomar Tigcal" w:date="2023-03-04T23:32:38Z">
        <w:r>
          <w:rPr>
            <w:rFonts w:ascii="Open Sans SemiBold" w:hAnsi="Open Sans SemiBold"/>
            <w:b/>
            <w:sz w:val="18"/>
          </w:rPr>
          <w:t>the</w:t>
        </w:r>
      </w:ins>
      <w:ins w:id="6640" w:author="Jomar Tigcal" w:date="2023-03-04T23:32:38Z">
        <w:r>
          <w:rPr>
            <w:rFonts w:ascii="Open Sans SemiBold" w:hAnsi="Open Sans SemiBold"/>
            <w:b/>
            <w:spacing w:val="-2"/>
            <w:sz w:val="18"/>
          </w:rPr>
          <w:t xml:space="preserve"> </w:t>
        </w:r>
      </w:ins>
      <w:ins w:id="6641" w:author="Jomar Tigcal" w:date="2023-03-04T23:32:38Z">
        <w:r>
          <w:rPr>
            <w:rFonts w:ascii="Open Sans SemiBold" w:hAnsi="Open Sans SemiBold"/>
            <w:b/>
            <w:sz w:val="18"/>
          </w:rPr>
          <w:t>Password</w:t>
        </w:r>
      </w:ins>
      <w:ins w:id="6642" w:author="Jomar Tigcal" w:date="2023-03-04T23:32:38Z">
        <w:r>
          <w:rPr>
            <w:rFonts w:ascii="Open Sans SemiBold" w:hAnsi="Open Sans SemiBold"/>
            <w:b/>
            <w:spacing w:val="-2"/>
            <w:sz w:val="18"/>
          </w:rPr>
          <w:t xml:space="preserve"> </w:t>
        </w:r>
      </w:ins>
      <w:ins w:id="6643" w:author="Jomar Tigcal" w:date="2023-03-04T23:32:38Z">
        <w:r>
          <w:rPr>
            <w:rFonts w:ascii="Open Sans SemiBold" w:hAnsi="Open Sans SemiBold"/>
            <w:b/>
            <w:sz w:val="18"/>
          </w:rPr>
          <w:t>Generator</w:t>
        </w:r>
      </w:ins>
      <w:ins w:id="6644" w:author="Jomar Tigcal" w:date="2023-03-04T23:32:38Z">
        <w:r>
          <w:rPr>
            <w:rFonts w:ascii="Open Sans SemiBold" w:hAnsi="Open Sans SemiBold"/>
            <w:b/>
            <w:spacing w:val="-2"/>
            <w:sz w:val="18"/>
          </w:rPr>
          <w:t xml:space="preserve"> </w:t>
        </w:r>
      </w:ins>
      <w:ins w:id="6645" w:author="Jomar Tigcal" w:date="2023-03-04T23:32:38Z">
        <w:r>
          <w:rPr>
            <w:rFonts w:ascii="Open Sans SemiBold" w:hAnsi="Open Sans SemiBold"/>
            <w:b/>
            <w:spacing w:val="-5"/>
            <w:sz w:val="18"/>
          </w:rPr>
          <w:t>app</w:t>
        </w:r>
      </w:ins>
    </w:p>
    <w:p>
      <w:pPr>
        <w:pStyle w:val="Normal"/>
        <w:spacing w:before="189" w:after="0"/>
        <w:ind w:left="404" w:hanging="0"/>
        <w:rPr>
          <w:rFonts w:ascii="Open Sans SemiBold" w:hAnsi="Open Sans SemiBold"/>
          <w:b/>
          <w:b/>
          <w:sz w:val="18"/>
          <w:ins w:id="6648" w:author="Jomar Tigcal" w:date="2023-03-04T23:32:38Z"/>
        </w:rPr>
      </w:pPr>
      <w:ins w:id="6647" w:author="Jomar Tigcal" w:date="2023-03-04T23:32:38Z">
        <w:r>
          <w:rPr>
            <w:rFonts w:ascii="Open Sans SemiBold" w:hAnsi="Open Sans SemiBold"/>
            <w:b/>
            <w:sz w:val="18"/>
          </w:rPr>
        </w:r>
      </w:ins>
    </w:p>
    <w:p>
      <w:pPr>
        <w:pStyle w:val="ListParagraph"/>
        <w:widowControl w:val="false"/>
        <w:numPr>
          <w:ilvl w:val="0"/>
          <w:numId w:val="0"/>
        </w:numPr>
        <w:tabs>
          <w:tab w:val="clear" w:pos="720"/>
          <w:tab w:val="left" w:pos="1274" w:leader="none"/>
        </w:tabs>
        <w:suppressAutoHyphens w:val="true"/>
        <w:spacing w:before="13" w:after="0"/>
        <w:ind w:left="554" w:hanging="360"/>
        <w:jc w:val="left"/>
        <w:rPr>
          <w:rFonts w:ascii="Courier New" w:hAnsi="Courier New"/>
          <w:b/>
          <w:b/>
          <w:ins w:id="6650" w:author="Jomar Tigcal" w:date="2023-03-04T23:32:38Z"/>
        </w:rPr>
      </w:pPr>
      <w:ins w:id="6649" w:author="Jomar Tigcal" w:date="2023-03-04T23:32:38Z">
        <w:r>
          <w:rPr>
            <w:rFonts w:ascii="Courier New" w:hAnsi="Courier New"/>
            <w:b/>
          </w:rPr>
        </w:r>
      </w:ins>
      <w:r>
        <w:br w:type="page"/>
      </w:r>
    </w:p>
    <w:p>
      <w:pPr>
        <w:pStyle w:val="ListParagraph"/>
        <w:numPr>
          <w:ilvl w:val="1"/>
          <w:numId w:val="1"/>
        </w:numPr>
        <w:tabs>
          <w:tab w:val="clear" w:pos="720"/>
          <w:tab w:val="left" w:pos="1274" w:leader="none"/>
        </w:tabs>
        <w:spacing w:before="13" w:after="0"/>
        <w:jc w:val="left"/>
        <w:rPr>
          <w:rFonts w:ascii="Courier New" w:hAnsi="Courier New"/>
          <w:b/>
          <w:b/>
          <w:ins w:id="6678" w:author="Jomar Tigcal" w:date="2023-03-04T23:32:38Z"/>
        </w:rPr>
      </w:pPr>
      <w:ins w:id="6651" w:author="Jomar Tigcal" w:date="2023-03-04T23:32:38Z">
        <w:r>
          <w:rPr>
            <w:sz w:val="20"/>
          </w:rPr>
          <w:t>Create</w:t>
        </w:r>
      </w:ins>
      <w:ins w:id="6652" w:author="Jomar Tigcal" w:date="2023-03-04T23:32:38Z">
        <w:r>
          <w:rPr>
            <w:spacing w:val="-10"/>
            <w:sz w:val="20"/>
          </w:rPr>
          <w:t xml:space="preserve"> </w:t>
        </w:r>
      </w:ins>
      <w:ins w:id="6653" w:author="Jomar Tigcal" w:date="2023-03-04T23:32:38Z">
        <w:r>
          <w:rPr>
            <w:sz w:val="20"/>
          </w:rPr>
          <w:t>another</w:t>
        </w:r>
      </w:ins>
      <w:ins w:id="6654" w:author="Jomar Tigcal" w:date="2023-03-04T23:32:38Z">
        <w:r>
          <w:rPr>
            <w:spacing w:val="-3"/>
            <w:sz w:val="20"/>
          </w:rPr>
          <w:t xml:space="preserve"> </w:t>
        </w:r>
      </w:ins>
      <w:ins w:id="6655" w:author="Jomar Tigcal" w:date="2023-03-04T23:32:38Z">
        <w:r>
          <w:rPr>
            <w:sz w:val="20"/>
          </w:rPr>
          <w:t>activity.</w:t>
        </w:r>
      </w:ins>
      <w:ins w:id="6656" w:author="Jomar Tigcal" w:date="2023-03-04T23:32:38Z">
        <w:r>
          <w:rPr>
            <w:spacing w:val="-4"/>
            <w:sz w:val="20"/>
          </w:rPr>
          <w:t xml:space="preserve"> </w:t>
        </w:r>
      </w:ins>
      <w:ins w:id="6657" w:author="Jomar Tigcal" w:date="2023-03-04T23:32:38Z">
        <w:r>
          <w:rPr>
            <w:sz w:val="20"/>
          </w:rPr>
          <w:t>Go</w:t>
        </w:r>
      </w:ins>
      <w:ins w:id="6658" w:author="Jomar Tigcal" w:date="2023-03-04T23:32:38Z">
        <w:r>
          <w:rPr>
            <w:spacing w:val="-2"/>
            <w:sz w:val="20"/>
          </w:rPr>
          <w:t xml:space="preserve"> </w:t>
        </w:r>
      </w:ins>
      <w:ins w:id="6659" w:author="Jomar Tigcal" w:date="2023-03-04T23:32:38Z">
        <w:r>
          <w:rPr>
            <w:sz w:val="20"/>
          </w:rPr>
          <w:t>to</w:t>
        </w:r>
      </w:ins>
      <w:ins w:id="6660" w:author="Jomar Tigcal" w:date="2023-03-04T23:32:38Z">
        <w:r>
          <w:rPr>
            <w:spacing w:val="-3"/>
            <w:sz w:val="20"/>
          </w:rPr>
          <w:t xml:space="preserve"> </w:t>
        </w:r>
      </w:ins>
      <w:ins w:id="6661" w:author="Jomar Tigcal" w:date="2023-03-04T23:32:38Z">
        <w:r>
          <w:rPr>
            <w:sz w:val="20"/>
          </w:rPr>
          <w:t>the</w:t>
        </w:r>
      </w:ins>
      <w:ins w:id="6662" w:author="Jomar Tigcal" w:date="2023-03-04T23:32:38Z">
        <w:r>
          <w:rPr>
            <w:spacing w:val="-2"/>
            <w:sz w:val="20"/>
          </w:rPr>
          <w:t xml:space="preserve"> </w:t>
        </w:r>
      </w:ins>
      <w:ins w:id="6663" w:author="Jomar Tigcal" w:date="2023-03-04T23:32:38Z">
        <w:r>
          <w:rPr>
            <w:rFonts w:ascii="Courier New" w:hAnsi="Courier New"/>
            <w:b/>
          </w:rPr>
          <w:t>File</w:t>
        </w:r>
      </w:ins>
      <w:ins w:id="6664" w:author="Jomar Tigcal" w:date="2023-03-04T23:32:38Z">
        <w:r>
          <w:rPr>
            <w:rFonts w:ascii="Courier New" w:hAnsi="Courier New"/>
            <w:b/>
            <w:spacing w:val="-80"/>
          </w:rPr>
          <w:t xml:space="preserve"> </w:t>
        </w:r>
      </w:ins>
      <w:ins w:id="6665" w:author="Jomar Tigcal" w:date="2023-03-04T23:32:38Z">
        <w:r>
          <w:rPr>
            <w:sz w:val="20"/>
          </w:rPr>
          <w:t>menu</w:t>
        </w:r>
      </w:ins>
      <w:ins w:id="6666" w:author="Jomar Tigcal" w:date="2023-03-04T23:32:38Z">
        <w:r>
          <w:rPr>
            <w:spacing w:val="-4"/>
            <w:sz w:val="20"/>
          </w:rPr>
          <w:t xml:space="preserve"> </w:t>
        </w:r>
      </w:ins>
      <w:ins w:id="6667" w:author="Jomar Tigcal" w:date="2023-03-04T23:32:38Z">
        <w:r>
          <w:rPr>
            <w:sz w:val="20"/>
          </w:rPr>
          <w:t>and</w:t>
        </w:r>
      </w:ins>
      <w:ins w:id="6668" w:author="Jomar Tigcal" w:date="2023-03-04T23:32:38Z">
        <w:r>
          <w:rPr>
            <w:spacing w:val="-3"/>
            <w:sz w:val="20"/>
          </w:rPr>
          <w:t xml:space="preserve"> </w:t>
        </w:r>
      </w:ins>
      <w:ins w:id="6669" w:author="Jomar Tigcal" w:date="2023-03-04T23:32:38Z">
        <w:r>
          <w:rPr>
            <w:sz w:val="20"/>
          </w:rPr>
          <w:t>click</w:t>
        </w:r>
      </w:ins>
      <w:ins w:id="6670" w:author="Jomar Tigcal" w:date="2023-03-04T23:32:38Z">
        <w:r>
          <w:rPr>
            <w:spacing w:val="-3"/>
            <w:sz w:val="20"/>
          </w:rPr>
          <w:t xml:space="preserve"> </w:t>
        </w:r>
      </w:ins>
      <w:ins w:id="6671" w:author="Jomar Tigcal" w:date="2023-03-04T23:32:38Z">
        <w:r>
          <w:rPr>
            <w:sz w:val="20"/>
          </w:rPr>
          <w:t>on</w:t>
        </w:r>
      </w:ins>
      <w:ins w:id="6672" w:author="Jomar Tigcal" w:date="2023-03-04T23:32:38Z">
        <w:r>
          <w:rPr>
            <w:spacing w:val="-2"/>
            <w:sz w:val="20"/>
          </w:rPr>
          <w:t xml:space="preserve"> </w:t>
        </w:r>
      </w:ins>
      <w:ins w:id="6673" w:author="Jomar Tigcal" w:date="2023-03-04T23:32:38Z">
        <w:r>
          <w:rPr>
            <w:rFonts w:ascii="Courier New" w:hAnsi="Courier New"/>
            <w:b/>
          </w:rPr>
          <w:t>New</w:t>
        </w:r>
      </w:ins>
      <w:ins w:id="6674" w:author="Jomar Tigcal" w:date="2023-03-04T23:32:38Z">
        <w:r>
          <w:rPr>
            <w:rFonts w:ascii="Courier New" w:hAnsi="Courier New"/>
            <w:b/>
            <w:spacing w:val="-80"/>
          </w:rPr>
          <w:t xml:space="preserve"> </w:t>
        </w:r>
      </w:ins>
      <w:ins w:id="6675" w:author="Jomar Tigcal" w:date="2023-03-04T23:32:38Z">
        <w:r>
          <w:rPr>
            <w:sz w:val="20"/>
          </w:rPr>
          <w:t>|</w:t>
        </w:r>
      </w:ins>
      <w:ins w:id="6676" w:author="Jomar Tigcal" w:date="2023-03-04T23:32:38Z">
        <w:r>
          <w:rPr>
            <w:spacing w:val="-3"/>
            <w:sz w:val="20"/>
          </w:rPr>
          <w:t xml:space="preserve"> </w:t>
        </w:r>
      </w:ins>
      <w:ins w:id="6677" w:author="Jomar Tigcal" w:date="2023-03-04T23:32:38Z">
        <w:r>
          <w:rPr>
            <w:rFonts w:ascii="Courier New" w:hAnsi="Courier New"/>
            <w:b/>
            <w:spacing w:val="-2"/>
          </w:rPr>
          <w:t>Activity</w:t>
        </w:r>
      </w:ins>
    </w:p>
    <w:p>
      <w:pPr>
        <w:pStyle w:val="Normal"/>
        <w:ind w:left="1274" w:hanging="0"/>
        <w:rPr>
          <w:sz w:val="20"/>
          <w:ins w:id="6703" w:author="Jomar Tigcal" w:date="2023-03-04T23:32:38Z"/>
        </w:rPr>
      </w:pPr>
      <w:ins w:id="6679" w:author="Jomar Tigcal" w:date="2023-03-04T23:32:38Z">
        <w:r>
          <w:rPr>
            <w:spacing w:val="-2"/>
            <w:sz w:val="20"/>
          </w:rPr>
          <w:t>|</w:t>
        </w:r>
      </w:ins>
      <w:ins w:id="6680" w:author="Jomar Tigcal" w:date="2023-03-04T23:32:38Z">
        <w:r>
          <w:rPr>
            <w:spacing w:val="-4"/>
            <w:sz w:val="20"/>
          </w:rPr>
          <w:t xml:space="preserve"> </w:t>
        </w:r>
      </w:ins>
      <w:ins w:id="6681" w:author="Jomar Tigcal" w:date="2023-03-04T23:32:38Z">
        <w:r>
          <w:rPr>
            <w:rFonts w:ascii="Courier New" w:hAnsi="Courier New"/>
            <w:b/>
            <w:spacing w:val="-2"/>
            <w:sz w:val="20"/>
          </w:rPr>
          <w:t>Empty</w:t>
        </w:r>
      </w:ins>
      <w:ins w:id="6682" w:author="Jomar Tigcal" w:date="2023-03-04T23:32:38Z">
        <w:r>
          <w:rPr>
            <w:rFonts w:ascii="Courier New" w:hAnsi="Courier New"/>
            <w:b/>
            <w:spacing w:val="-11"/>
            <w:sz w:val="20"/>
          </w:rPr>
          <w:t xml:space="preserve"> </w:t>
        </w:r>
      </w:ins>
      <w:ins w:id="6683" w:author="Jomar Tigcal" w:date="2023-03-04T23:32:38Z">
        <w:r>
          <w:rPr>
            <w:rFonts w:ascii="Courier New" w:hAnsi="Courier New"/>
            <w:b/>
            <w:spacing w:val="-2"/>
            <w:sz w:val="20"/>
          </w:rPr>
          <w:t>Activity</w:t>
        </w:r>
      </w:ins>
      <w:ins w:id="6684" w:author="Jomar Tigcal" w:date="2023-03-04T23:32:38Z">
        <w:r>
          <w:rPr>
            <w:spacing w:val="-2"/>
            <w:sz w:val="20"/>
          </w:rPr>
          <w:t>.</w:t>
        </w:r>
      </w:ins>
      <w:ins w:id="6685" w:author="Jomar Tigcal" w:date="2023-03-04T23:32:38Z">
        <w:r>
          <w:rPr>
            <w:spacing w:val="-4"/>
            <w:sz w:val="20"/>
          </w:rPr>
          <w:t xml:space="preserve"> </w:t>
        </w:r>
      </w:ins>
      <w:ins w:id="6686" w:author="Jomar Tigcal" w:date="2023-03-04T23:32:38Z">
        <w:r>
          <w:rPr>
            <w:spacing w:val="-2"/>
            <w:sz w:val="20"/>
          </w:rPr>
          <w:t>Name</w:t>
        </w:r>
      </w:ins>
      <w:ins w:id="6687" w:author="Jomar Tigcal" w:date="2023-03-04T23:32:38Z">
        <w:r>
          <w:rPr>
            <w:spacing w:val="-4"/>
            <w:sz w:val="20"/>
          </w:rPr>
          <w:t xml:space="preserve"> </w:t>
        </w:r>
      </w:ins>
      <w:ins w:id="6688" w:author="Jomar Tigcal" w:date="2023-03-04T23:32:38Z">
        <w:r>
          <w:rPr>
            <w:spacing w:val="-2"/>
            <w:sz w:val="20"/>
          </w:rPr>
          <w:t>it</w:t>
        </w:r>
      </w:ins>
      <w:ins w:id="6689" w:author="Jomar Tigcal" w:date="2023-03-04T23:32:38Z">
        <w:r>
          <w:rPr>
            <w:spacing w:val="-5"/>
            <w:sz w:val="20"/>
          </w:rPr>
          <w:t xml:space="preserve"> </w:t>
        </w:r>
      </w:ins>
      <w:ins w:id="6690" w:author="Jomar Tigcal" w:date="2023-03-04T23:32:38Z">
        <w:r>
          <w:rPr>
            <w:rFonts w:ascii="Courier New" w:hAnsi="Courier New"/>
            <w:b/>
            <w:spacing w:val="-2"/>
            <w:sz w:val="20"/>
          </w:rPr>
          <w:t>OutputActivity</w:t>
        </w:r>
      </w:ins>
      <w:ins w:id="6691" w:author="Jomar Tigcal" w:date="2023-03-04T23:32:38Z">
        <w:r>
          <w:rPr>
            <w:spacing w:val="-2"/>
            <w:sz w:val="20"/>
          </w:rPr>
          <w:t>.</w:t>
        </w:r>
      </w:ins>
      <w:ins w:id="6692" w:author="Jomar Tigcal" w:date="2023-03-04T23:32:38Z">
        <w:r>
          <w:rPr>
            <w:spacing w:val="-4"/>
            <w:sz w:val="20"/>
          </w:rPr>
          <w:t xml:space="preserve"> </w:t>
        </w:r>
      </w:ins>
      <w:ins w:id="6693" w:author="Jomar Tigcal" w:date="2023-03-04T23:32:38Z">
        <w:r>
          <w:rPr>
            <w:spacing w:val="-2"/>
            <w:sz w:val="20"/>
          </w:rPr>
          <w:t>Make</w:t>
        </w:r>
      </w:ins>
      <w:ins w:id="6694" w:author="Jomar Tigcal" w:date="2023-03-04T23:32:38Z">
        <w:r>
          <w:rPr>
            <w:spacing w:val="-4"/>
            <w:sz w:val="20"/>
          </w:rPr>
          <w:t xml:space="preserve"> </w:t>
        </w:r>
      </w:ins>
      <w:ins w:id="6695" w:author="Jomar Tigcal" w:date="2023-03-04T23:32:38Z">
        <w:r>
          <w:rPr>
            <w:spacing w:val="-2"/>
            <w:sz w:val="20"/>
          </w:rPr>
          <w:t>sure</w:t>
        </w:r>
      </w:ins>
      <w:ins w:id="6696" w:author="Jomar Tigcal" w:date="2023-03-04T23:32:38Z">
        <w:r>
          <w:rPr>
            <w:spacing w:val="-5"/>
            <w:sz w:val="20"/>
          </w:rPr>
          <w:t xml:space="preserve"> </w:t>
        </w:r>
      </w:ins>
      <w:ins w:id="6697" w:author="Jomar Tigcal" w:date="2023-03-04T23:32:38Z">
        <w:r>
          <w:rPr>
            <w:rFonts w:ascii="Courier New" w:hAnsi="Courier New"/>
            <w:b/>
            <w:spacing w:val="-2"/>
            <w:sz w:val="20"/>
          </w:rPr>
          <w:t>Generate Layout File</w:t>
        </w:r>
      </w:ins>
      <w:ins w:id="6698" w:author="Jomar Tigcal" w:date="2023-03-04T23:32:38Z">
        <w:r>
          <w:rPr>
            <w:rFonts w:ascii="Courier New" w:hAnsi="Courier New"/>
            <w:b/>
            <w:spacing w:val="-69"/>
            <w:sz w:val="20"/>
          </w:rPr>
          <w:t xml:space="preserve"> </w:t>
        </w:r>
      </w:ins>
      <w:ins w:id="6699" w:author="Jomar Tigcal" w:date="2023-03-04T23:32:38Z">
        <w:r>
          <w:rPr>
            <w:spacing w:val="-2"/>
            <w:sz w:val="20"/>
          </w:rPr>
          <w:t xml:space="preserve">is checked so that </w:t>
        </w:r>
      </w:ins>
      <w:ins w:id="6700" w:author="Jomar Tigcal" w:date="2023-03-04T23:32:38Z">
        <w:r>
          <w:rPr>
            <w:rFonts w:ascii="Courier New" w:hAnsi="Courier New"/>
            <w:b/>
            <w:spacing w:val="-2"/>
            <w:sz w:val="20"/>
          </w:rPr>
          <w:t>activity_output</w:t>
        </w:r>
      </w:ins>
      <w:ins w:id="6701" w:author="Jomar Tigcal" w:date="2023-03-04T23:32:38Z">
        <w:r>
          <w:rPr>
            <w:rFonts w:ascii="Courier New" w:hAnsi="Courier New"/>
            <w:b/>
            <w:spacing w:val="-69"/>
            <w:sz w:val="20"/>
          </w:rPr>
          <w:t xml:space="preserve"> </w:t>
        </w:r>
      </w:ins>
      <w:ins w:id="6702" w:author="Jomar Tigcal" w:date="2023-03-04T23:32:38Z">
        <w:r>
          <w:rPr>
            <w:spacing w:val="-2"/>
            <w:sz w:val="20"/>
          </w:rPr>
          <w:t>will be created.</w:t>
        </w:r>
      </w:ins>
    </w:p>
    <w:p>
      <w:pPr>
        <w:pStyle w:val="ListParagraph"/>
        <w:numPr>
          <w:ilvl w:val="1"/>
          <w:numId w:val="1"/>
        </w:numPr>
        <w:tabs>
          <w:tab w:val="clear" w:pos="720"/>
          <w:tab w:val="left" w:pos="1274" w:leader="none"/>
        </w:tabs>
        <w:spacing w:before="140" w:after="0"/>
        <w:ind w:left="1274" w:right="292" w:hanging="360"/>
        <w:jc w:val="left"/>
        <w:rPr>
          <w:sz w:val="20"/>
          <w:ins w:id="6733" w:author="Jomar Tigcal" w:date="2023-03-04T23:32:38Z"/>
        </w:rPr>
      </w:pPr>
      <w:ins w:id="6704" w:author="Jomar Tigcal" w:date="2023-03-04T23:32:38Z">
        <w:r>
          <w:rPr>
            <w:sz w:val="20"/>
          </w:rPr>
          <w:t>Let's customize the activity transition from the input screen (</w:t>
        </w:r>
      </w:ins>
      <w:ins w:id="6705" w:author="Jomar Tigcal" w:date="2023-03-04T23:32:38Z">
        <w:r>
          <w:rPr>
            <w:rFonts w:ascii="Courier New" w:hAnsi="Courier New"/>
            <w:b/>
          </w:rPr>
          <w:t>MainActivity</w:t>
        </w:r>
      </w:ins>
      <w:ins w:id="6706" w:author="Jomar Tigcal" w:date="2023-03-04T23:32:38Z">
        <w:r>
          <w:rPr>
            <w:sz w:val="20"/>
          </w:rPr>
          <w:t>) to</w:t>
        </w:r>
      </w:ins>
      <w:ins w:id="6707" w:author="Jomar Tigcal" w:date="2023-03-04T23:32:38Z">
        <w:r>
          <w:rPr>
            <w:spacing w:val="-8"/>
            <w:sz w:val="20"/>
          </w:rPr>
          <w:t xml:space="preserve"> </w:t>
        </w:r>
      </w:ins>
      <w:ins w:id="6708" w:author="Jomar Tigcal" w:date="2023-03-04T23:32:38Z">
        <w:r>
          <w:rPr>
            <w:rFonts w:ascii="Courier New" w:hAnsi="Courier New"/>
            <w:b/>
          </w:rPr>
          <w:t>OutputActivity</w:t>
        </w:r>
      </w:ins>
      <w:ins w:id="6709" w:author="Jomar Tigcal" w:date="2023-03-04T23:32:38Z">
        <w:r>
          <w:rPr>
            <w:sz w:val="20"/>
          </w:rPr>
          <w:t>.</w:t>
        </w:r>
      </w:ins>
      <w:ins w:id="6710" w:author="Jomar Tigcal" w:date="2023-03-04T23:32:38Z">
        <w:r>
          <w:rPr>
            <w:spacing w:val="-4"/>
            <w:sz w:val="20"/>
          </w:rPr>
          <w:t xml:space="preserve"> </w:t>
        </w:r>
      </w:ins>
      <w:ins w:id="6711" w:author="Jomar Tigcal" w:date="2023-03-04T23:32:38Z">
        <w:r>
          <w:rPr>
            <w:sz w:val="20"/>
          </w:rPr>
          <w:t>Open</w:t>
        </w:r>
      </w:ins>
      <w:ins w:id="6712" w:author="Jomar Tigcal" w:date="2023-03-04T23:32:38Z">
        <w:r>
          <w:rPr>
            <w:spacing w:val="-5"/>
            <w:sz w:val="20"/>
          </w:rPr>
          <w:t xml:space="preserve"> </w:t>
        </w:r>
      </w:ins>
      <w:ins w:id="6713" w:author="Jomar Tigcal" w:date="2023-03-04T23:32:38Z">
        <w:r>
          <w:rPr>
            <w:rFonts w:ascii="Courier New" w:hAnsi="Courier New"/>
            <w:b/>
          </w:rPr>
          <w:t>themes.xml</w:t>
        </w:r>
      </w:ins>
      <w:ins w:id="6714" w:author="Jomar Tigcal" w:date="2023-03-04T23:32:38Z">
        <w:r>
          <w:rPr>
            <w:rFonts w:ascii="Courier New" w:hAnsi="Courier New"/>
            <w:b/>
            <w:spacing w:val="-80"/>
          </w:rPr>
          <w:t xml:space="preserve"> </w:t>
        </w:r>
      </w:ins>
      <w:ins w:id="6715" w:author="Jomar Tigcal" w:date="2023-03-04T23:32:38Z">
        <w:r>
          <w:rPr>
            <w:sz w:val="20"/>
          </w:rPr>
          <w:t>and</w:t>
        </w:r>
      </w:ins>
      <w:ins w:id="6716" w:author="Jomar Tigcal" w:date="2023-03-04T23:32:38Z">
        <w:r>
          <w:rPr>
            <w:spacing w:val="-5"/>
            <w:sz w:val="20"/>
          </w:rPr>
          <w:t xml:space="preserve"> </w:t>
        </w:r>
      </w:ins>
      <w:ins w:id="6717" w:author="Jomar Tigcal" w:date="2023-03-04T23:32:38Z">
        <w:r>
          <w:rPr>
            <w:sz w:val="20"/>
          </w:rPr>
          <w:t>update</w:t>
        </w:r>
      </w:ins>
      <w:ins w:id="6718" w:author="Jomar Tigcal" w:date="2023-03-04T23:32:38Z">
        <w:r>
          <w:rPr>
            <w:spacing w:val="-4"/>
            <w:sz w:val="20"/>
          </w:rPr>
          <w:t xml:space="preserve"> </w:t>
        </w:r>
      </w:ins>
      <w:ins w:id="6719" w:author="Jomar Tigcal" w:date="2023-03-04T23:32:38Z">
        <w:r>
          <w:rPr>
            <w:sz w:val="20"/>
          </w:rPr>
          <w:t>the</w:t>
        </w:r>
      </w:ins>
      <w:ins w:id="6720" w:author="Jomar Tigcal" w:date="2023-03-04T23:32:38Z">
        <w:r>
          <w:rPr>
            <w:spacing w:val="-4"/>
            <w:sz w:val="20"/>
          </w:rPr>
          <w:t xml:space="preserve"> </w:t>
        </w:r>
      </w:ins>
      <w:ins w:id="6721" w:author="Jomar Tigcal" w:date="2023-03-04T23:32:38Z">
        <w:r>
          <w:rPr>
            <w:sz w:val="20"/>
          </w:rPr>
          <w:t>activity</w:t>
        </w:r>
      </w:ins>
      <w:ins w:id="6722" w:author="Jomar Tigcal" w:date="2023-03-04T23:32:38Z">
        <w:r>
          <w:rPr>
            <w:spacing w:val="-5"/>
            <w:sz w:val="20"/>
          </w:rPr>
          <w:t xml:space="preserve"> </w:t>
        </w:r>
      </w:ins>
      <w:ins w:id="6723" w:author="Jomar Tigcal" w:date="2023-03-04T23:32:38Z">
        <w:r>
          <w:rPr>
            <w:sz w:val="20"/>
          </w:rPr>
          <w:t>theme</w:t>
        </w:r>
      </w:ins>
      <w:ins w:id="6724" w:author="Jomar Tigcal" w:date="2023-03-04T23:32:38Z">
        <w:r>
          <w:rPr>
            <w:spacing w:val="-4"/>
            <w:sz w:val="20"/>
          </w:rPr>
          <w:t xml:space="preserve"> </w:t>
        </w:r>
      </w:ins>
      <w:ins w:id="6725" w:author="Jomar Tigcal" w:date="2023-03-04T23:32:38Z">
        <w:r>
          <w:rPr>
            <w:sz w:val="20"/>
          </w:rPr>
          <w:t xml:space="preserve">with the </w:t>
        </w:r>
      </w:ins>
      <w:ins w:id="6726" w:author="Jomar Tigcal" w:date="2023-03-04T23:32:38Z">
        <w:r>
          <w:rPr>
            <w:rFonts w:ascii="Courier New" w:hAnsi="Courier New"/>
            <w:b/>
          </w:rPr>
          <w:t>windowActivityTransitions</w:t>
        </w:r>
      </w:ins>
      <w:ins w:id="6727" w:author="Jomar Tigcal" w:date="2023-03-04T23:32:38Z">
        <w:r>
          <w:rPr>
            <w:sz w:val="20"/>
          </w:rPr>
          <w:t xml:space="preserve">, </w:t>
        </w:r>
      </w:ins>
      <w:ins w:id="6728" w:author="Jomar Tigcal" w:date="2023-03-04T23:32:38Z">
        <w:r>
          <w:rPr>
            <w:rFonts w:ascii="Courier New" w:hAnsi="Courier New"/>
            <w:b/>
          </w:rPr>
          <w:t>windowEnterTransition</w:t>
        </w:r>
      </w:ins>
      <w:ins w:id="6729" w:author="Jomar Tigcal" w:date="2023-03-04T23:32:38Z">
        <w:r>
          <w:rPr>
            <w:sz w:val="20"/>
          </w:rPr>
          <w:t xml:space="preserve">, and </w:t>
        </w:r>
      </w:ins>
      <w:ins w:id="6730" w:author="Jomar Tigcal" w:date="2023-03-04T23:32:38Z">
        <w:r>
          <w:rPr>
            <w:rFonts w:ascii="Courier New" w:hAnsi="Courier New"/>
            <w:b/>
          </w:rPr>
          <w:t>windowExitTransition</w:t>
        </w:r>
      </w:ins>
      <w:ins w:id="6731" w:author="Jomar Tigcal" w:date="2023-03-04T23:32:38Z">
        <w:r>
          <w:rPr>
            <w:rFonts w:ascii="Courier New" w:hAnsi="Courier New"/>
            <w:b/>
            <w:spacing w:val="-49"/>
          </w:rPr>
          <w:t xml:space="preserve"> </w:t>
        </w:r>
      </w:ins>
      <w:ins w:id="6732" w:author="Jomar Tigcal" w:date="2023-03-04T23:32:38Z">
        <w:r>
          <w:rPr>
            <w:sz w:val="20"/>
          </w:rPr>
          <w:t>style attributes:</w:t>
        </w:r>
      </w:ins>
    </w:p>
    <w:p>
      <w:pPr>
        <w:pStyle w:val="TextBody"/>
        <w:spacing w:before="11" w:after="0"/>
        <w:rPr>
          <w:sz w:val="8"/>
          <w:ins w:id="6736" w:author="Jomar Tigcal" w:date="2023-03-04T23:32:38Z"/>
        </w:rPr>
      </w:pPr>
      <w:r>
        <w:rPr>
          <w:sz w:val="8"/>
        </w:rPr>
        <mc:AlternateContent>
          <mc:Choice Requires="wpg">
            <w:drawing>
              <wp:anchor behindDoc="0" distT="0" distB="635" distL="0" distR="4445" simplePos="0" locked="0" layoutInCell="0" allowOverlap="1" relativeHeight="2035" wp14:anchorId="13155111">
                <wp:simplePos x="0" y="0"/>
                <wp:positionH relativeFrom="page">
                  <wp:posOffset>1120140</wp:posOffset>
                </wp:positionH>
                <wp:positionV relativeFrom="paragraph">
                  <wp:posOffset>91440</wp:posOffset>
                </wp:positionV>
                <wp:extent cx="5074920" cy="879475"/>
                <wp:effectExtent l="0" t="635" r="635" b="0"/>
                <wp:wrapTopAndBottom/>
                <wp:docPr id="2305" name="docshapegroup 45"/>
                <a:graphic xmlns:a="http://schemas.openxmlformats.org/drawingml/2006/main">
                  <a:graphicData uri="http://schemas.microsoft.com/office/word/2010/wordprocessingGroup">
                    <wpg:wgp>
                      <wpg:cNvGrpSpPr/>
                      <wpg:grpSpPr>
                        <a:xfrm>
                          <a:off x="0" y="0"/>
                          <a:ext cx="5074920" cy="879480"/>
                          <a:chOff x="0" y="0"/>
                          <a:chExt cx="5074920" cy="879480"/>
                        </a:xfrm>
                      </wpg:grpSpPr>
                      <wps:wsp>
                        <wps:cNvSpPr/>
                        <wps:spPr>
                          <a:xfrm>
                            <a:off x="0" y="6480"/>
                            <a:ext cx="5074920" cy="866880"/>
                          </a:xfrm>
                          <a:prstGeom prst="rect">
                            <a:avLst/>
                          </a:prstGeom>
                          <a:solidFill>
                            <a:srgbClr val="f6f6f6"/>
                          </a:solidFill>
                          <a:ln w="0">
                            <a:noFill/>
                          </a:ln>
                        </wps:spPr>
                        <wps:style>
                          <a:lnRef idx="0"/>
                          <a:fillRef idx="0"/>
                          <a:effectRef idx="0"/>
                          <a:fontRef idx="minor"/>
                        </wps:style>
                        <wps:bodyPr/>
                      </wps:wsp>
                      <wps:wsp>
                        <wps:cNvSpPr/>
                        <wps:spPr>
                          <a:xfrm>
                            <a:off x="0" y="0"/>
                            <a:ext cx="5074920" cy="879480"/>
                          </a:xfrm>
                          <a:custGeom>
                            <a:avLst/>
                            <a:gdLst>
                              <a:gd name="textAreaLeft" fmla="*/ 0 w 2877120"/>
                              <a:gd name="textAreaRight" fmla="*/ 2880720 w 2877120"/>
                              <a:gd name="textAreaTop" fmla="*/ 0 h 498600"/>
                              <a:gd name="textAreaBottom" fmla="*/ 502200 h 498600"/>
                            </a:gdLst>
                            <a:ahLst/>
                            <a:rect l="textAreaLeft" t="textAreaTop" r="textAreaRight" b="textAreaBottom"/>
                            <a:pathLst>
                              <a:path w="7992" h="1385">
                                <a:moveTo>
                                  <a:pt x="7992" y="1364"/>
                                </a:moveTo>
                                <a:lnTo>
                                  <a:pt x="0" y="1364"/>
                                </a:lnTo>
                                <a:lnTo>
                                  <a:pt x="0" y="1384"/>
                                </a:lnTo>
                                <a:lnTo>
                                  <a:pt x="7992" y="1384"/>
                                </a:lnTo>
                                <a:lnTo>
                                  <a:pt x="7992" y="136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853920"/>
                          </a:xfrm>
                          <a:prstGeom prst="rect">
                            <a:avLst/>
                          </a:prstGeom>
                          <a:noFill/>
                          <a:ln w="0">
                            <a:noFill/>
                          </a:ln>
                        </wps:spPr>
                        <wps:style>
                          <a:lnRef idx="0"/>
                          <a:fillRef idx="0"/>
                          <a:effectRef idx="0"/>
                          <a:fontRef idx="minor"/>
                        </wps:style>
                        <wps:txbx>
                          <w:txbxContent>
                            <w:p>
                              <w:pPr>
                                <w:pStyle w:val="Normal"/>
                                <w:spacing w:lineRule="auto" w:line="235" w:before="43" w:after="0"/>
                                <w:ind w:left="1533" w:right="840" w:hanging="216"/>
                                <w:rPr>
                                  <w:rFonts w:ascii="Courier New" w:hAnsi="Courier New"/>
                                  <w:sz w:val="18"/>
                                  <w:ins w:id="6734" w:author="Jomar Tigcal" w:date="2023-03-04T23:32:38Z"/>
                                </w:rPr>
                              </w:pPr>
                              <w:r>
                                <w:rPr>
                                  <w:rFonts w:ascii="Courier New" w:hAnsi="Courier New"/>
                                  <w:sz w:val="18"/>
                                </w:rPr>
                                <w:t>&lt;item</w:t>
                              </w:r>
                              <w:r>
                                <w:rPr>
                                  <w:rFonts w:ascii="Courier New" w:hAnsi="Courier New"/>
                                  <w:spacing w:val="-29"/>
                                  <w:sz w:val="18"/>
                                </w:rPr>
                                <w:t xml:space="preserve"> </w:t>
                              </w:r>
                              <w:r>
                                <w:rPr>
                                  <w:rFonts w:ascii="Courier New" w:hAnsi="Courier New"/>
                                  <w:sz w:val="18"/>
                                </w:rPr>
                                <w:t xml:space="preserve">name="android:windowActivityTransitions"&gt; </w:t>
                              </w:r>
                              <w:r>
                                <w:rPr>
                                  <w:rFonts w:ascii="Courier New" w:hAnsi="Courier New"/>
                                  <w:spacing w:val="-2"/>
                                  <w:sz w:val="18"/>
                                </w:rPr>
                                <w:t>true&lt;/item&gt;</w:t>
                              </w:r>
                            </w:p>
                            <w:p>
                              <w:pPr>
                                <w:pStyle w:val="Normal"/>
                                <w:spacing w:lineRule="auto" w:line="235" w:before="20" w:after="0"/>
                                <w:ind w:left="1533" w:right="1185" w:hanging="216"/>
                                <w:rPr>
                                  <w:rFonts w:ascii="Courier New" w:hAnsi="Courier New"/>
                                  <w:sz w:val="18"/>
                                </w:rPr>
                              </w:pPr>
                              <w:r>
                                <w:rPr>
                                  <w:rFonts w:ascii="Courier New" w:hAnsi="Courier New"/>
                                  <w:sz w:val="18"/>
                                </w:rPr>
                                <w:t>&lt;item</w:t>
                              </w:r>
                              <w:r>
                                <w:rPr>
                                  <w:rFonts w:ascii="Courier New" w:hAnsi="Courier New"/>
                                  <w:spacing w:val="-29"/>
                                  <w:sz w:val="18"/>
                                </w:rPr>
                                <w:t xml:space="preserve"> </w:t>
                              </w:r>
                              <w:r>
                                <w:rPr>
                                  <w:rFonts w:ascii="Courier New" w:hAnsi="Courier New"/>
                                  <w:sz w:val="18"/>
                                </w:rPr>
                                <w:t xml:space="preserve">name="android:windowEnterTransition"&gt; </w:t>
                              </w:r>
                              <w:r>
                                <w:rPr>
                                  <w:rFonts w:ascii="Courier New" w:hAnsi="Courier New"/>
                                  <w:spacing w:val="-2"/>
                                  <w:sz w:val="18"/>
                                </w:rPr>
                                <w:t>@android:transition/slide_right&lt;/item&gt;</w:t>
                              </w:r>
                            </w:p>
                            <w:p>
                              <w:pPr>
                                <w:pStyle w:val="Normal"/>
                                <w:spacing w:lineRule="auto" w:line="235" w:before="21" w:after="0"/>
                                <w:ind w:left="1533" w:hanging="216"/>
                                <w:rPr>
                                  <w:rFonts w:ascii="Courier New" w:hAnsi="Courier New"/>
                                  <w:sz w:val="18"/>
                                </w:rPr>
                              </w:pPr>
                              <w:r>
                                <w:rPr>
                                  <w:rFonts w:ascii="Courier New" w:hAnsi="Courier New"/>
                                  <w:sz w:val="18"/>
                                </w:rPr>
                                <w:t>&lt;item</w:t>
                              </w:r>
                              <w:r>
                                <w:rPr>
                                  <w:rFonts w:ascii="Courier New" w:hAnsi="Courier New"/>
                                  <w:spacing w:val="-29"/>
                                  <w:sz w:val="18"/>
                                </w:rPr>
                                <w:t xml:space="preserve"> </w:t>
                              </w:r>
                              <w:r>
                                <w:rPr>
                                  <w:rFonts w:ascii="Courier New" w:hAnsi="Courier New"/>
                                  <w:sz w:val="18"/>
                                </w:rPr>
                                <w:t xml:space="preserve">name="android:windowExitTransition"&gt; </w:t>
                              </w:r>
                              <w:r>
                                <w:rPr>
                                  <w:rFonts w:ascii="Courier New" w:hAnsi="Courier New"/>
                                  <w:spacing w:val="-2"/>
                                  <w:sz w:val="18"/>
                                </w:rPr>
                                <w:t>@android:transition/fade&lt;/item&gt;</w:t>
                              </w:r>
                            </w:p>
                          </w:txbxContent>
                        </wps:txbx>
                        <wps:bodyPr lIns="0" rIns="0" tIns="0" bIns="0" anchor="t">
                          <a:noAutofit/>
                        </wps:bodyPr>
                      </wps:wsp>
                    </wpg:wgp>
                  </a:graphicData>
                </a:graphic>
              </wp:anchor>
            </w:drawing>
          </mc:Choice>
          <mc:Fallback>
            <w:pict>
              <v:group id="shape_0" alt="docshapegroup 45" style="position:absolute;margin-left:88.2pt;margin-top:7.2pt;width:399.6pt;height:69.25pt" coordorigin="1764,144" coordsize="7992,1385">
                <v:rect id="shape_0" path="m0,0l-2147483645,0l-2147483645,-2147483646l0,-2147483646xe" fillcolor="#f6f6f6" stroked="f" o:allowincell="f" style="position:absolute;left:1764;top:154;width:7991;height:136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4;width:7991;height:1344;mso-wrap-style:square;v-text-anchor:top;mso-position-horizontal-relative:page">
                  <v:fill o:detectmouseclick="t" on="false"/>
                  <v:stroke color="#3465a4" joinstyle="round" endcap="flat"/>
                  <v:textbox>
                    <w:txbxContent>
                      <w:p>
                        <w:pPr>
                          <w:pStyle w:val="Normal"/>
                          <w:spacing w:lineRule="auto" w:line="235" w:before="43" w:after="0"/>
                          <w:ind w:left="1533" w:right="840" w:hanging="216"/>
                          <w:rPr>
                            <w:rFonts w:ascii="Courier New" w:hAnsi="Courier New"/>
                            <w:sz w:val="18"/>
                            <w:ins w:id="6735" w:author="Jomar Tigcal" w:date="2023-03-04T23:32:38Z"/>
                          </w:rPr>
                        </w:pPr>
                        <w:r>
                          <w:rPr>
                            <w:rFonts w:ascii="Courier New" w:hAnsi="Courier New"/>
                            <w:sz w:val="18"/>
                          </w:rPr>
                          <w:t>&lt;item</w:t>
                        </w:r>
                        <w:r>
                          <w:rPr>
                            <w:rFonts w:ascii="Courier New" w:hAnsi="Courier New"/>
                            <w:spacing w:val="-29"/>
                            <w:sz w:val="18"/>
                          </w:rPr>
                          <w:t xml:space="preserve"> </w:t>
                        </w:r>
                        <w:r>
                          <w:rPr>
                            <w:rFonts w:ascii="Courier New" w:hAnsi="Courier New"/>
                            <w:sz w:val="18"/>
                          </w:rPr>
                          <w:t xml:space="preserve">name="android:windowActivityTransitions"&gt; </w:t>
                        </w:r>
                        <w:r>
                          <w:rPr>
                            <w:rFonts w:ascii="Courier New" w:hAnsi="Courier New"/>
                            <w:spacing w:val="-2"/>
                            <w:sz w:val="18"/>
                          </w:rPr>
                          <w:t>true&lt;/item&gt;</w:t>
                        </w:r>
                      </w:p>
                      <w:p>
                        <w:pPr>
                          <w:pStyle w:val="Normal"/>
                          <w:spacing w:lineRule="auto" w:line="235" w:before="20" w:after="0"/>
                          <w:ind w:left="1533" w:right="1185" w:hanging="216"/>
                          <w:rPr>
                            <w:rFonts w:ascii="Courier New" w:hAnsi="Courier New"/>
                            <w:sz w:val="18"/>
                          </w:rPr>
                        </w:pPr>
                        <w:r>
                          <w:rPr>
                            <w:rFonts w:ascii="Courier New" w:hAnsi="Courier New"/>
                            <w:sz w:val="18"/>
                          </w:rPr>
                          <w:t>&lt;item</w:t>
                        </w:r>
                        <w:r>
                          <w:rPr>
                            <w:rFonts w:ascii="Courier New" w:hAnsi="Courier New"/>
                            <w:spacing w:val="-29"/>
                            <w:sz w:val="18"/>
                          </w:rPr>
                          <w:t xml:space="preserve"> </w:t>
                        </w:r>
                        <w:r>
                          <w:rPr>
                            <w:rFonts w:ascii="Courier New" w:hAnsi="Courier New"/>
                            <w:sz w:val="18"/>
                          </w:rPr>
                          <w:t xml:space="preserve">name="android:windowEnterTransition"&gt; </w:t>
                        </w:r>
                        <w:r>
                          <w:rPr>
                            <w:rFonts w:ascii="Courier New" w:hAnsi="Courier New"/>
                            <w:spacing w:val="-2"/>
                            <w:sz w:val="18"/>
                          </w:rPr>
                          <w:t>@android:transition/slide_right&lt;/item&gt;</w:t>
                        </w:r>
                      </w:p>
                      <w:p>
                        <w:pPr>
                          <w:pStyle w:val="Normal"/>
                          <w:spacing w:lineRule="auto" w:line="235" w:before="21" w:after="0"/>
                          <w:ind w:left="1533" w:hanging="216"/>
                          <w:rPr>
                            <w:rFonts w:ascii="Courier New" w:hAnsi="Courier New"/>
                            <w:sz w:val="18"/>
                          </w:rPr>
                        </w:pPr>
                        <w:r>
                          <w:rPr>
                            <w:rFonts w:ascii="Courier New" w:hAnsi="Courier New"/>
                            <w:sz w:val="18"/>
                          </w:rPr>
                          <w:t>&lt;item</w:t>
                        </w:r>
                        <w:r>
                          <w:rPr>
                            <w:rFonts w:ascii="Courier New" w:hAnsi="Courier New"/>
                            <w:spacing w:val="-29"/>
                            <w:sz w:val="18"/>
                          </w:rPr>
                          <w:t xml:space="preserve"> </w:t>
                        </w:r>
                        <w:r>
                          <w:rPr>
                            <w:rFonts w:ascii="Courier New" w:hAnsi="Courier New"/>
                            <w:sz w:val="18"/>
                          </w:rPr>
                          <w:t xml:space="preserve">name="android:windowExitTransition"&gt; </w:t>
                        </w:r>
                        <w:r>
                          <w:rPr>
                            <w:rFonts w:ascii="Courier New" w:hAnsi="Courier New"/>
                            <w:spacing w:val="-2"/>
                            <w:sz w:val="18"/>
                          </w:rPr>
                          <w:t>@android:transition/fade&lt;/item&gt;</w:t>
                        </w:r>
                      </w:p>
                    </w:txbxContent>
                  </v:textbox>
                  <w10:wrap type="topAndBottom"/>
                </v:rect>
              </v:group>
            </w:pict>
          </mc:Fallback>
        </mc:AlternateContent>
      </w:r>
    </w:p>
    <w:p>
      <w:pPr>
        <w:pStyle w:val="TextBody"/>
        <w:spacing w:before="152" w:after="0"/>
        <w:ind w:left="1274" w:hanging="0"/>
        <w:rPr>
          <w:ins w:id="6763" w:author="Jomar Tigcal" w:date="2023-03-04T23:32:38Z"/>
        </w:rPr>
      </w:pPr>
      <w:ins w:id="6737" w:author="Jomar Tigcal" w:date="2023-03-04T23:32:38Z">
        <w:r>
          <w:rPr/>
          <w:t>This</w:t>
        </w:r>
      </w:ins>
      <w:ins w:id="6738" w:author="Jomar Tigcal" w:date="2023-03-04T23:32:38Z">
        <w:r>
          <w:rPr>
            <w:spacing w:val="-8"/>
          </w:rPr>
          <w:t xml:space="preserve"> </w:t>
        </w:r>
      </w:ins>
      <w:ins w:id="6739" w:author="Jomar Tigcal" w:date="2023-03-04T23:32:38Z">
        <w:r>
          <w:rPr/>
          <w:t>will</w:t>
        </w:r>
      </w:ins>
      <w:ins w:id="6740" w:author="Jomar Tigcal" w:date="2023-03-04T23:32:38Z">
        <w:r>
          <w:rPr>
            <w:spacing w:val="-4"/>
          </w:rPr>
          <w:t xml:space="preserve"> </w:t>
        </w:r>
      </w:ins>
      <w:ins w:id="6741" w:author="Jomar Tigcal" w:date="2023-03-04T23:32:38Z">
        <w:r>
          <w:rPr/>
          <w:t>enable</w:t>
        </w:r>
      </w:ins>
      <w:ins w:id="6742" w:author="Jomar Tigcal" w:date="2023-03-04T23:32:38Z">
        <w:r>
          <w:rPr>
            <w:spacing w:val="-4"/>
          </w:rPr>
          <w:t xml:space="preserve"> </w:t>
        </w:r>
      </w:ins>
      <w:ins w:id="6743" w:author="Jomar Tigcal" w:date="2023-03-04T23:32:38Z">
        <w:r>
          <w:rPr/>
          <w:t>the</w:t>
        </w:r>
      </w:ins>
      <w:ins w:id="6744" w:author="Jomar Tigcal" w:date="2023-03-04T23:32:38Z">
        <w:r>
          <w:rPr>
            <w:spacing w:val="-4"/>
          </w:rPr>
          <w:t xml:space="preserve"> </w:t>
        </w:r>
      </w:ins>
      <w:ins w:id="6745" w:author="Jomar Tigcal" w:date="2023-03-04T23:32:38Z">
        <w:r>
          <w:rPr/>
          <w:t>activity</w:t>
        </w:r>
      </w:ins>
      <w:ins w:id="6746" w:author="Jomar Tigcal" w:date="2023-03-04T23:32:38Z">
        <w:r>
          <w:rPr>
            <w:spacing w:val="-5"/>
          </w:rPr>
          <w:t xml:space="preserve"> </w:t>
        </w:r>
      </w:ins>
      <w:ins w:id="6747" w:author="Jomar Tigcal" w:date="2023-03-04T23:32:38Z">
        <w:r>
          <w:rPr/>
          <w:t>transition,</w:t>
        </w:r>
      </w:ins>
      <w:ins w:id="6748" w:author="Jomar Tigcal" w:date="2023-03-04T23:32:38Z">
        <w:r>
          <w:rPr>
            <w:spacing w:val="-4"/>
          </w:rPr>
          <w:t xml:space="preserve"> </w:t>
        </w:r>
      </w:ins>
      <w:ins w:id="6749" w:author="Jomar Tigcal" w:date="2023-03-04T23:32:38Z">
        <w:r>
          <w:rPr/>
          <w:t>add</w:t>
        </w:r>
      </w:ins>
      <w:ins w:id="6750" w:author="Jomar Tigcal" w:date="2023-03-04T23:32:38Z">
        <w:r>
          <w:rPr>
            <w:spacing w:val="-5"/>
          </w:rPr>
          <w:t xml:space="preserve"> </w:t>
        </w:r>
      </w:ins>
      <w:ins w:id="6751" w:author="Jomar Tigcal" w:date="2023-03-04T23:32:38Z">
        <w:r>
          <w:rPr/>
          <w:t>a</w:t>
        </w:r>
      </w:ins>
      <w:ins w:id="6752" w:author="Jomar Tigcal" w:date="2023-03-04T23:32:38Z">
        <w:r>
          <w:rPr>
            <w:spacing w:val="-5"/>
          </w:rPr>
          <w:t xml:space="preserve"> </w:t>
        </w:r>
      </w:ins>
      <w:ins w:id="6753" w:author="Jomar Tigcal" w:date="2023-03-04T23:32:38Z">
        <w:r>
          <w:rPr/>
          <w:t>slide</w:t>
        </w:r>
      </w:ins>
      <w:ins w:id="6754" w:author="Jomar Tigcal" w:date="2023-03-04T23:32:38Z">
        <w:r>
          <w:rPr>
            <w:spacing w:val="-4"/>
          </w:rPr>
          <w:t xml:space="preserve"> </w:t>
        </w:r>
      </w:ins>
      <w:ins w:id="6755" w:author="Jomar Tigcal" w:date="2023-03-04T23:32:38Z">
        <w:r>
          <w:rPr/>
          <w:t>right</w:t>
        </w:r>
      </w:ins>
      <w:ins w:id="6756" w:author="Jomar Tigcal" w:date="2023-03-04T23:32:38Z">
        <w:r>
          <w:rPr>
            <w:spacing w:val="-5"/>
          </w:rPr>
          <w:t xml:space="preserve"> </w:t>
        </w:r>
      </w:ins>
      <w:ins w:id="6757" w:author="Jomar Tigcal" w:date="2023-03-04T23:32:38Z">
        <w:r>
          <w:rPr/>
          <w:t>enter</w:t>
        </w:r>
      </w:ins>
      <w:ins w:id="6758" w:author="Jomar Tigcal" w:date="2023-03-04T23:32:38Z">
        <w:r>
          <w:rPr>
            <w:spacing w:val="-4"/>
          </w:rPr>
          <w:t xml:space="preserve"> </w:t>
        </w:r>
      </w:ins>
      <w:ins w:id="6759" w:author="Jomar Tigcal" w:date="2023-03-04T23:32:38Z">
        <w:r>
          <w:rPr/>
          <w:t>transition,</w:t>
        </w:r>
      </w:ins>
      <w:ins w:id="6760" w:author="Jomar Tigcal" w:date="2023-03-04T23:32:38Z">
        <w:r>
          <w:rPr>
            <w:spacing w:val="-4"/>
          </w:rPr>
          <w:t xml:space="preserve"> </w:t>
        </w:r>
      </w:ins>
      <w:ins w:id="6761" w:author="Jomar Tigcal" w:date="2023-03-04T23:32:38Z">
        <w:r>
          <w:rPr/>
          <w:t>and</w:t>
        </w:r>
      </w:ins>
      <w:ins w:id="6762" w:author="Jomar Tigcal" w:date="2023-03-04T23:32:38Z">
        <w:r>
          <w:rPr>
            <w:spacing w:val="-5"/>
          </w:rPr>
          <w:t xml:space="preserve"> add</w:t>
        </w:r>
      </w:ins>
    </w:p>
    <w:p>
      <w:pPr>
        <w:pStyle w:val="TextBody"/>
        <w:spacing w:before="8" w:after="0"/>
        <w:ind w:left="1274" w:hanging="0"/>
        <w:rPr>
          <w:ins w:id="6778" w:author="Jomar Tigcal" w:date="2023-03-04T23:32:38Z"/>
        </w:rPr>
      </w:pPr>
      <w:ins w:id="6764" w:author="Jomar Tigcal" w:date="2023-03-04T23:32:38Z">
        <w:r>
          <w:rPr/>
          <w:t>an</w:t>
        </w:r>
      </w:ins>
      <w:ins w:id="6765" w:author="Jomar Tigcal" w:date="2023-03-04T23:32:38Z">
        <w:r>
          <w:rPr>
            <w:spacing w:val="-6"/>
          </w:rPr>
          <w:t xml:space="preserve"> </w:t>
        </w:r>
      </w:ins>
      <w:ins w:id="6766" w:author="Jomar Tigcal" w:date="2023-03-04T23:32:38Z">
        <w:r>
          <w:rPr/>
          <w:t>exit</w:t>
        </w:r>
      </w:ins>
      <w:ins w:id="6767" w:author="Jomar Tigcal" w:date="2023-03-04T23:32:38Z">
        <w:r>
          <w:rPr>
            <w:spacing w:val="-2"/>
          </w:rPr>
          <w:t xml:space="preserve"> </w:t>
        </w:r>
      </w:ins>
      <w:ins w:id="6768" w:author="Jomar Tigcal" w:date="2023-03-04T23:32:38Z">
        <w:r>
          <w:rPr/>
          <w:t>transition</w:t>
        </w:r>
      </w:ins>
      <w:ins w:id="6769" w:author="Jomar Tigcal" w:date="2023-03-04T23:32:38Z">
        <w:r>
          <w:rPr>
            <w:spacing w:val="-2"/>
          </w:rPr>
          <w:t xml:space="preserve"> </w:t>
        </w:r>
      </w:ins>
      <w:ins w:id="6770" w:author="Jomar Tigcal" w:date="2023-03-04T23:32:38Z">
        <w:r>
          <w:rPr/>
          <w:t>to</w:t>
        </w:r>
      </w:ins>
      <w:ins w:id="6771" w:author="Jomar Tigcal" w:date="2023-03-04T23:32:38Z">
        <w:r>
          <w:rPr>
            <w:spacing w:val="-3"/>
          </w:rPr>
          <w:t xml:space="preserve"> </w:t>
        </w:r>
      </w:ins>
      <w:ins w:id="6772" w:author="Jomar Tigcal" w:date="2023-03-04T23:32:38Z">
        <w:r>
          <w:rPr/>
          <w:t>fade</w:t>
        </w:r>
      </w:ins>
      <w:ins w:id="6773" w:author="Jomar Tigcal" w:date="2023-03-04T23:32:38Z">
        <w:r>
          <w:rPr>
            <w:spacing w:val="-2"/>
          </w:rPr>
          <w:t xml:space="preserve"> </w:t>
        </w:r>
      </w:ins>
      <w:ins w:id="6774" w:author="Jomar Tigcal" w:date="2023-03-04T23:32:38Z">
        <w:r>
          <w:rPr/>
          <w:t>on</w:t>
        </w:r>
      </w:ins>
      <w:ins w:id="6775" w:author="Jomar Tigcal" w:date="2023-03-04T23:32:38Z">
        <w:r>
          <w:rPr>
            <w:spacing w:val="-2"/>
          </w:rPr>
          <w:t xml:space="preserve"> </w:t>
        </w:r>
      </w:ins>
      <w:ins w:id="6776" w:author="Jomar Tigcal" w:date="2023-03-04T23:32:38Z">
        <w:r>
          <w:rPr/>
          <w:t>the</w:t>
        </w:r>
      </w:ins>
      <w:ins w:id="6777" w:author="Jomar Tigcal" w:date="2023-03-04T23:32:38Z">
        <w:r>
          <w:rPr>
            <w:spacing w:val="-2"/>
          </w:rPr>
          <w:t xml:space="preserve"> activity.</w:t>
        </w:r>
      </w:ins>
    </w:p>
    <w:p>
      <w:pPr>
        <w:pStyle w:val="ListParagraph"/>
        <w:numPr>
          <w:ilvl w:val="1"/>
          <w:numId w:val="1"/>
        </w:numPr>
        <w:tabs>
          <w:tab w:val="clear" w:pos="720"/>
          <w:tab w:val="left" w:pos="1274" w:leader="none"/>
        </w:tabs>
        <w:spacing w:before="147" w:after="0"/>
        <w:ind w:left="1274" w:right="1098" w:hanging="360"/>
        <w:jc w:val="left"/>
        <w:rPr>
          <w:sz w:val="20"/>
          <w:ins w:id="6801" w:author="Jomar Tigcal" w:date="2023-03-04T23:32:38Z"/>
        </w:rPr>
      </w:pPr>
      <w:ins w:id="6779" w:author="Jomar Tigcal" w:date="2023-03-04T23:32:38Z">
        <w:r>
          <w:rPr>
            <w:sz w:val="20"/>
          </w:rPr>
          <w:t>Open</w:t>
        </w:r>
      </w:ins>
      <w:ins w:id="6780" w:author="Jomar Tigcal" w:date="2023-03-04T23:32:38Z">
        <w:r>
          <w:rPr>
            <w:spacing w:val="-8"/>
            <w:sz w:val="20"/>
          </w:rPr>
          <w:t xml:space="preserve"> </w:t>
        </w:r>
      </w:ins>
      <w:ins w:id="6781" w:author="Jomar Tigcal" w:date="2023-03-04T23:32:38Z">
        <w:r>
          <w:rPr>
            <w:rFonts w:ascii="Courier New" w:hAnsi="Courier New"/>
            <w:b/>
          </w:rPr>
          <w:t>MainActivity</w:t>
        </w:r>
      </w:ins>
      <w:ins w:id="6782" w:author="Jomar Tigcal" w:date="2023-03-04T23:32:38Z">
        <w:r>
          <w:rPr>
            <w:sz w:val="20"/>
          </w:rPr>
          <w:t>.</w:t>
        </w:r>
      </w:ins>
      <w:ins w:id="6783" w:author="Jomar Tigcal" w:date="2023-03-04T23:32:38Z">
        <w:r>
          <w:rPr>
            <w:spacing w:val="-4"/>
            <w:sz w:val="20"/>
          </w:rPr>
          <w:t xml:space="preserve"> </w:t>
        </w:r>
      </w:ins>
      <w:ins w:id="6784" w:author="Jomar Tigcal" w:date="2023-03-04T23:32:38Z">
        <w:r>
          <w:rPr>
            <w:sz w:val="20"/>
          </w:rPr>
          <w:t>At</w:t>
        </w:r>
      </w:ins>
      <w:ins w:id="6785" w:author="Jomar Tigcal" w:date="2023-03-04T23:32:38Z">
        <w:r>
          <w:rPr>
            <w:spacing w:val="-4"/>
            <w:sz w:val="20"/>
          </w:rPr>
          <w:t xml:space="preserve"> </w:t>
        </w:r>
      </w:ins>
      <w:ins w:id="6786" w:author="Jomar Tigcal" w:date="2023-03-04T23:32:38Z">
        <w:r>
          <w:rPr>
            <w:sz w:val="20"/>
          </w:rPr>
          <w:t>the</w:t>
        </w:r>
      </w:ins>
      <w:ins w:id="6787" w:author="Jomar Tigcal" w:date="2023-03-04T23:32:38Z">
        <w:r>
          <w:rPr>
            <w:spacing w:val="-4"/>
            <w:sz w:val="20"/>
          </w:rPr>
          <w:t xml:space="preserve"> </w:t>
        </w:r>
      </w:ins>
      <w:ins w:id="6788" w:author="Jomar Tigcal" w:date="2023-03-04T23:32:38Z">
        <w:r>
          <w:rPr>
            <w:sz w:val="20"/>
          </w:rPr>
          <w:t>end</w:t>
        </w:r>
      </w:ins>
      <w:ins w:id="6789" w:author="Jomar Tigcal" w:date="2023-03-04T23:32:38Z">
        <w:r>
          <w:rPr>
            <w:spacing w:val="-4"/>
            <w:sz w:val="20"/>
          </w:rPr>
          <w:t xml:space="preserve"> </w:t>
        </w:r>
      </w:ins>
      <w:ins w:id="6790" w:author="Jomar Tigcal" w:date="2023-03-04T23:32:38Z">
        <w:r>
          <w:rPr>
            <w:sz w:val="20"/>
          </w:rPr>
          <w:t>of</w:t>
        </w:r>
      </w:ins>
      <w:ins w:id="6791" w:author="Jomar Tigcal" w:date="2023-03-04T23:32:38Z">
        <w:r>
          <w:rPr>
            <w:spacing w:val="-4"/>
            <w:sz w:val="20"/>
          </w:rPr>
          <w:t xml:space="preserve"> </w:t>
        </w:r>
      </w:ins>
      <w:ins w:id="6792" w:author="Jomar Tigcal" w:date="2023-03-04T23:32:38Z">
        <w:r>
          <w:rPr>
            <w:sz w:val="20"/>
          </w:rPr>
          <w:t>the</w:t>
        </w:r>
      </w:ins>
      <w:ins w:id="6793" w:author="Jomar Tigcal" w:date="2023-03-04T23:32:38Z">
        <w:r>
          <w:rPr>
            <w:spacing w:val="-5"/>
            <w:sz w:val="20"/>
          </w:rPr>
          <w:t xml:space="preserve"> </w:t>
        </w:r>
      </w:ins>
      <w:ins w:id="6794" w:author="Jomar Tigcal" w:date="2023-03-04T23:32:38Z">
        <w:r>
          <w:rPr>
            <w:rFonts w:ascii="Courier New" w:hAnsi="Courier New"/>
            <w:b/>
          </w:rPr>
          <w:t>onCreate</w:t>
        </w:r>
      </w:ins>
      <w:ins w:id="6795" w:author="Jomar Tigcal" w:date="2023-03-04T23:32:38Z">
        <w:r>
          <w:rPr>
            <w:rFonts w:ascii="Courier New" w:hAnsi="Courier New"/>
            <w:b/>
            <w:spacing w:val="-80"/>
          </w:rPr>
          <w:t xml:space="preserve"> </w:t>
        </w:r>
      </w:ins>
      <w:ins w:id="6796" w:author="Jomar Tigcal" w:date="2023-03-04T23:32:38Z">
        <w:r>
          <w:rPr>
            <w:sz w:val="20"/>
          </w:rPr>
          <w:t>function,</w:t>
        </w:r>
      </w:ins>
      <w:ins w:id="6797" w:author="Jomar Tigcal" w:date="2023-03-04T23:32:38Z">
        <w:r>
          <w:rPr>
            <w:spacing w:val="-4"/>
            <w:sz w:val="20"/>
          </w:rPr>
          <w:t xml:space="preserve"> </w:t>
        </w:r>
      </w:ins>
      <w:ins w:id="6798" w:author="Jomar Tigcal" w:date="2023-03-04T23:32:38Z">
        <w:r>
          <w:rPr>
            <w:sz w:val="20"/>
          </w:rPr>
          <w:t>add</w:t>
        </w:r>
      </w:ins>
      <w:ins w:id="6799" w:author="Jomar Tigcal" w:date="2023-03-04T23:32:38Z">
        <w:r>
          <w:rPr>
            <w:spacing w:val="-5"/>
            <w:sz w:val="20"/>
          </w:rPr>
          <w:t xml:space="preserve"> </w:t>
        </w:r>
      </w:ins>
      <w:ins w:id="6800" w:author="Jomar Tigcal" w:date="2023-03-04T23:32:38Z">
        <w:r>
          <w:rPr>
            <w:sz w:val="20"/>
          </w:rPr>
          <w:t>the following code:</w:t>
        </w:r>
      </w:ins>
    </w:p>
    <w:p>
      <w:pPr>
        <w:sectPr>
          <w:headerReference w:type="even" r:id="rId664"/>
          <w:headerReference w:type="default" r:id="rId665"/>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5" w:after="0"/>
        <w:rPr>
          <w:sz w:val="9"/>
          <w:ins w:id="6832" w:author="Jomar Tigcal" w:date="2023-03-04T23:32:38Z"/>
        </w:rPr>
      </w:pPr>
      <w:r>
        <w:rPr>
          <w:sz w:val="9"/>
        </w:rPr>
        <mc:AlternateContent>
          <mc:Choice Requires="wpg">
            <w:drawing>
              <wp:anchor behindDoc="0" distT="635" distB="0" distL="0" distR="4445" simplePos="0" locked="0" layoutInCell="0" allowOverlap="1" relativeHeight="2037" wp14:anchorId="7B158DBE">
                <wp:simplePos x="0" y="0"/>
                <wp:positionH relativeFrom="page">
                  <wp:posOffset>1120140</wp:posOffset>
                </wp:positionH>
                <wp:positionV relativeFrom="paragraph">
                  <wp:posOffset>95885</wp:posOffset>
                </wp:positionV>
                <wp:extent cx="5074920" cy="1552575"/>
                <wp:effectExtent l="0" t="635" r="635" b="0"/>
                <wp:wrapTopAndBottom/>
                <wp:docPr id="2307" name="docshapegroup 46"/>
                <a:graphic xmlns:a="http://schemas.openxmlformats.org/drawingml/2006/main">
                  <a:graphicData uri="http://schemas.microsoft.com/office/word/2010/wordprocessingGroup">
                    <wpg:wgp>
                      <wpg:cNvGrpSpPr/>
                      <wpg:grpSpPr>
                        <a:xfrm>
                          <a:off x="0" y="0"/>
                          <a:ext cx="5074920" cy="1552680"/>
                          <a:chOff x="0" y="0"/>
                          <a:chExt cx="5074920" cy="1552680"/>
                        </a:xfrm>
                      </wpg:grpSpPr>
                      <wps:wsp>
                        <wps:cNvSpPr/>
                        <wps:spPr>
                          <a:xfrm>
                            <a:off x="0" y="6480"/>
                            <a:ext cx="5074920" cy="1539720"/>
                          </a:xfrm>
                          <a:prstGeom prst="rect">
                            <a:avLst/>
                          </a:prstGeom>
                          <a:solidFill>
                            <a:srgbClr val="f6f6f6"/>
                          </a:solidFill>
                          <a:ln w="0">
                            <a:noFill/>
                          </a:ln>
                        </wps:spPr>
                        <wps:style>
                          <a:lnRef idx="0"/>
                          <a:fillRef idx="0"/>
                          <a:effectRef idx="0"/>
                          <a:fontRef idx="minor"/>
                        </wps:style>
                        <wps:bodyPr/>
                      </wps:wsp>
                      <wps:wsp>
                        <wps:cNvSpPr/>
                        <wps:spPr>
                          <a:xfrm>
                            <a:off x="0" y="0"/>
                            <a:ext cx="5074920" cy="1552680"/>
                          </a:xfrm>
                          <a:custGeom>
                            <a:avLst/>
                            <a:gdLst>
                              <a:gd name="textAreaLeft" fmla="*/ 0 w 2877120"/>
                              <a:gd name="textAreaRight" fmla="*/ 2880720 w 2877120"/>
                              <a:gd name="textAreaTop" fmla="*/ 0 h 880200"/>
                              <a:gd name="textAreaBottom" fmla="*/ 883800 h 880200"/>
                            </a:gdLst>
                            <a:ahLst/>
                            <a:rect l="textAreaLeft" t="textAreaTop" r="textAreaRight" b="textAreaBottom"/>
                            <a:pathLst>
                              <a:path w="7992" h="2445">
                                <a:moveTo>
                                  <a:pt x="7992" y="2424"/>
                                </a:moveTo>
                                <a:lnTo>
                                  <a:pt x="0" y="2424"/>
                                </a:lnTo>
                                <a:lnTo>
                                  <a:pt x="0" y="2444"/>
                                </a:lnTo>
                                <a:lnTo>
                                  <a:pt x="7992" y="2444"/>
                                </a:lnTo>
                                <a:lnTo>
                                  <a:pt x="7992" y="24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527120"/>
                          </a:xfrm>
                          <a:prstGeom prst="rect">
                            <a:avLst/>
                          </a:prstGeom>
                          <a:noFill/>
                          <a:ln w="0">
                            <a:noFill/>
                          </a:ln>
                        </wps:spPr>
                        <wps:style>
                          <a:lnRef idx="0"/>
                          <a:fillRef idx="0"/>
                          <a:effectRef idx="0"/>
                          <a:fontRef idx="minor"/>
                        </wps:style>
                        <wps:txbx>
                          <w:txbxContent>
                            <w:p>
                              <w:pPr>
                                <w:pStyle w:val="Normal"/>
                                <w:spacing w:lineRule="exact" w:line="202" w:before="40" w:after="0"/>
                                <w:ind w:left="466" w:right="3013" w:hanging="0"/>
                                <w:jc w:val="center"/>
                                <w:rPr>
                                  <w:rFonts w:ascii="Courier New" w:hAnsi="Courier New"/>
                                  <w:sz w:val="18"/>
                                  <w:ins w:id="6802" w:author="Jomar Tigcal" w:date="2023-03-04T23:32:38Z"/>
                                </w:rPr>
                              </w:pPr>
                              <w:r>
                                <w:rPr>
                                  <w:rFonts w:ascii="Courier New" w:hAnsi="Courier New"/>
                                  <w:sz w:val="18"/>
                                </w:rPr>
                                <w:t>val</w:t>
                              </w:r>
                              <w:r>
                                <w:rPr>
                                  <w:rFonts w:ascii="Courier New" w:hAnsi="Courier New"/>
                                  <w:spacing w:val="-8"/>
                                  <w:sz w:val="18"/>
                                </w:rPr>
                                <w:t xml:space="preserve"> </w:t>
                              </w:r>
                              <w:r>
                                <w:rPr>
                                  <w:rFonts w:ascii="Courier New" w:hAnsi="Courier New"/>
                                  <w:sz w:val="18"/>
                                </w:rPr>
                                <w:t>lengthText:</w:t>
                              </w:r>
                              <w:r>
                                <w:rPr>
                                  <w:rFonts w:ascii="Courier New" w:hAnsi="Courier New"/>
                                  <w:spacing w:val="-7"/>
                                  <w:sz w:val="18"/>
                                </w:rPr>
                                <w:t xml:space="preserve"> </w:t>
                              </w:r>
                              <w:r>
                                <w:rPr>
                                  <w:rFonts w:ascii="Courier New" w:hAnsi="Courier New"/>
                                  <w:sz w:val="18"/>
                                </w:rPr>
                                <w:t>EditText</w:t>
                              </w:r>
                              <w:r>
                                <w:rPr>
                                  <w:rFonts w:ascii="Courier New" w:hAnsi="Courier New"/>
                                  <w:spacing w:val="-7"/>
                                  <w:sz w:val="18"/>
                                </w:rPr>
                                <w:t xml:space="preserve"> </w:t>
                              </w:r>
                              <w:r>
                                <w:rPr>
                                  <w:rFonts w:ascii="Courier New" w:hAnsi="Courier New"/>
                                  <w:spacing w:val="-10"/>
                                  <w:sz w:val="18"/>
                                </w:rPr>
                                <w:t>=</w:t>
                              </w:r>
                            </w:p>
                            <w:p>
                              <w:pPr>
                                <w:pStyle w:val="Normal"/>
                                <w:spacing w:lineRule="exact" w:line="202"/>
                                <w:ind w:left="466" w:right="2256" w:hanging="0"/>
                                <w:jc w:val="center"/>
                                <w:rPr>
                                  <w:rFonts w:ascii="Courier New" w:hAnsi="Courier New"/>
                                  <w:sz w:val="18"/>
                                </w:rPr>
                              </w:pPr>
                              <w:r>
                                <w:rPr>
                                  <w:rFonts w:ascii="Courier New" w:hAnsi="Courier New"/>
                                  <w:spacing w:val="-2"/>
                                  <w:sz w:val="18"/>
                                </w:rPr>
                                <w:t>findViewById(R.id.length_text)</w:t>
                              </w:r>
                            </w:p>
                            <w:p>
                              <w:pPr>
                                <w:pStyle w:val="Normal"/>
                                <w:spacing w:lineRule="exact" w:line="202" w:before="16" w:after="0"/>
                                <w:ind w:left="466" w:right="2257" w:hanging="0"/>
                                <w:jc w:val="center"/>
                                <w:rPr>
                                  <w:rFonts w:ascii="Courier New" w:hAnsi="Courier New"/>
                                  <w:sz w:val="18"/>
                                </w:rPr>
                              </w:pPr>
                              <w:r>
                                <w:rPr>
                                  <w:rFonts w:ascii="Courier New" w:hAnsi="Courier New"/>
                                  <w:sz w:val="18"/>
                                </w:rPr>
                                <w:t>val</w:t>
                              </w:r>
                              <w:r>
                                <w:rPr>
                                  <w:rFonts w:ascii="Courier New" w:hAnsi="Courier New"/>
                                  <w:spacing w:val="-10"/>
                                  <w:sz w:val="18"/>
                                </w:rPr>
                                <w:t xml:space="preserve"> </w:t>
                              </w:r>
                              <w:r>
                                <w:rPr>
                                  <w:rFonts w:ascii="Courier New" w:hAnsi="Courier New"/>
                                  <w:sz w:val="18"/>
                                </w:rPr>
                                <w:t>uppercaseCheckbox:</w:t>
                              </w:r>
                              <w:r>
                                <w:rPr>
                                  <w:rFonts w:ascii="Courier New" w:hAnsi="Courier New"/>
                                  <w:spacing w:val="-10"/>
                                  <w:sz w:val="18"/>
                                </w:rPr>
                                <w:t xml:space="preserve"> </w:t>
                              </w:r>
                              <w:r>
                                <w:rPr>
                                  <w:rFonts w:ascii="Courier New" w:hAnsi="Courier New"/>
                                  <w:sz w:val="18"/>
                                </w:rPr>
                                <w:t>CheckBox</w:t>
                              </w:r>
                              <w:r>
                                <w:rPr>
                                  <w:rFonts w:ascii="Courier New" w:hAnsi="Courier New"/>
                                  <w:spacing w:val="-9"/>
                                  <w:sz w:val="18"/>
                                </w:rPr>
                                <w:t xml:space="preserve"> </w:t>
                              </w:r>
                              <w:r>
                                <w:rPr>
                                  <w:rFonts w:ascii="Courier New" w:hAnsi="Courier New"/>
                                  <w:spacing w:val="-10"/>
                                  <w:sz w:val="18"/>
                                </w:rPr>
                                <w:t>=</w:t>
                              </w:r>
                            </w:p>
                            <w:p>
                              <w:pPr>
                                <w:pStyle w:val="Normal"/>
                                <w:spacing w:lineRule="exact" w:line="202"/>
                                <w:ind w:left="384" w:right="1742" w:hanging="0"/>
                                <w:jc w:val="center"/>
                                <w:rPr>
                                  <w:rFonts w:ascii="Courier New" w:hAnsi="Courier New"/>
                                  <w:sz w:val="18"/>
                                </w:rPr>
                              </w:pPr>
                              <w:r>
                                <w:rPr>
                                  <w:rFonts w:ascii="Courier New" w:hAnsi="Courier New"/>
                                  <w:spacing w:val="-2"/>
                                  <w:sz w:val="18"/>
                                </w:rPr>
                                <w:t>findViewById(R.id.uppercase_check)</w:t>
                              </w:r>
                            </w:p>
                            <w:p>
                              <w:pPr>
                                <w:pStyle w:val="Normal"/>
                                <w:spacing w:lineRule="exact" w:line="202" w:before="16" w:after="0"/>
                                <w:ind w:left="466" w:right="2581" w:hanging="0"/>
                                <w:jc w:val="center"/>
                                <w:rPr>
                                  <w:rFonts w:ascii="Courier New" w:hAnsi="Courier New"/>
                                  <w:sz w:val="18"/>
                                </w:rPr>
                              </w:pPr>
                              <w:r>
                                <w:rPr>
                                  <w:rFonts w:ascii="Courier New" w:hAnsi="Courier New"/>
                                  <w:sz w:val="18"/>
                                </w:rPr>
                                <w:t>val</w:t>
                              </w:r>
                              <w:r>
                                <w:rPr>
                                  <w:rFonts w:ascii="Courier New" w:hAnsi="Courier New"/>
                                  <w:spacing w:val="-9"/>
                                  <w:sz w:val="18"/>
                                </w:rPr>
                                <w:t xml:space="preserve"> </w:t>
                              </w:r>
                              <w:r>
                                <w:rPr>
                                  <w:rFonts w:ascii="Courier New" w:hAnsi="Courier New"/>
                                  <w:sz w:val="18"/>
                                </w:rPr>
                                <w:t>numberCheckbox:</w:t>
                              </w:r>
                              <w:r>
                                <w:rPr>
                                  <w:rFonts w:ascii="Courier New" w:hAnsi="Courier New"/>
                                  <w:spacing w:val="-9"/>
                                  <w:sz w:val="18"/>
                                </w:rPr>
                                <w:t xml:space="preserve"> </w:t>
                              </w:r>
                              <w:r>
                                <w:rPr>
                                  <w:rFonts w:ascii="Courier New" w:hAnsi="Courier New"/>
                                  <w:sz w:val="18"/>
                                </w:rPr>
                                <w:t>CheckBox</w:t>
                              </w:r>
                              <w:r>
                                <w:rPr>
                                  <w:rFonts w:ascii="Courier New" w:hAnsi="Courier New"/>
                                  <w:spacing w:val="-8"/>
                                  <w:sz w:val="18"/>
                                </w:rPr>
                                <w:t xml:space="preserve"> </w:t>
                              </w:r>
                              <w:r>
                                <w:rPr>
                                  <w:rFonts w:ascii="Courier New" w:hAnsi="Courier New"/>
                                  <w:spacing w:val="-10"/>
                                  <w:sz w:val="18"/>
                                </w:rPr>
                                <w:t>=</w:t>
                              </w:r>
                            </w:p>
                            <w:p>
                              <w:pPr>
                                <w:pStyle w:val="Normal"/>
                                <w:spacing w:lineRule="exact" w:line="202"/>
                                <w:ind w:left="60" w:right="1742" w:hanging="0"/>
                                <w:jc w:val="center"/>
                                <w:rPr>
                                  <w:rFonts w:ascii="Courier New" w:hAnsi="Courier New"/>
                                  <w:sz w:val="18"/>
                                </w:rPr>
                              </w:pPr>
                              <w:r>
                                <w:rPr>
                                  <w:rFonts w:ascii="Courier New" w:hAnsi="Courier New"/>
                                  <w:spacing w:val="-2"/>
                                  <w:sz w:val="18"/>
                                </w:rPr>
                                <w:t>findViewById(R.id.number_check)</w:t>
                              </w:r>
                            </w:p>
                            <w:p>
                              <w:pPr>
                                <w:pStyle w:val="Normal"/>
                                <w:spacing w:lineRule="exact" w:line="202" w:before="16" w:after="0"/>
                                <w:ind w:left="466" w:right="2473" w:hanging="0"/>
                                <w:jc w:val="center"/>
                                <w:rPr>
                                  <w:rFonts w:ascii="Courier New" w:hAnsi="Courier New"/>
                                  <w:sz w:val="18"/>
                                </w:rPr>
                              </w:pPr>
                              <w:r>
                                <w:rPr>
                                  <w:rFonts w:ascii="Courier New" w:hAnsi="Courier New"/>
                                  <w:sz w:val="18"/>
                                </w:rPr>
                                <w:t>val</w:t>
                              </w:r>
                              <w:r>
                                <w:rPr>
                                  <w:rFonts w:ascii="Courier New" w:hAnsi="Courier New"/>
                                  <w:spacing w:val="-9"/>
                                  <w:sz w:val="18"/>
                                </w:rPr>
                                <w:t xml:space="preserve"> </w:t>
                              </w:r>
                              <w:r>
                                <w:rPr>
                                  <w:rFonts w:ascii="Courier New" w:hAnsi="Courier New"/>
                                  <w:sz w:val="18"/>
                                </w:rPr>
                                <w:t>specialCheckbox:</w:t>
                              </w:r>
                              <w:r>
                                <w:rPr>
                                  <w:rFonts w:ascii="Courier New" w:hAnsi="Courier New"/>
                                  <w:spacing w:val="-9"/>
                                  <w:sz w:val="18"/>
                                </w:rPr>
                                <w:t xml:space="preserve"> </w:t>
                              </w:r>
                              <w:r>
                                <w:rPr>
                                  <w:rFonts w:ascii="Courier New" w:hAnsi="Courier New"/>
                                  <w:sz w:val="18"/>
                                </w:rPr>
                                <w:t>CheckBox</w:t>
                              </w:r>
                              <w:r>
                                <w:rPr>
                                  <w:rFonts w:ascii="Courier New" w:hAnsi="Courier New"/>
                                  <w:spacing w:val="-9"/>
                                  <w:sz w:val="18"/>
                                </w:rPr>
                                <w:t xml:space="preserve"> </w:t>
                              </w:r>
                              <w:r>
                                <w:rPr>
                                  <w:rFonts w:ascii="Courier New" w:hAnsi="Courier New"/>
                                  <w:spacing w:val="-10"/>
                                  <w:sz w:val="18"/>
                                </w:rPr>
                                <w:t>=</w:t>
                              </w:r>
                            </w:p>
                            <w:p>
                              <w:pPr>
                                <w:pStyle w:val="Normal"/>
                                <w:spacing w:lineRule="exact" w:line="202"/>
                                <w:ind w:left="168" w:right="1742" w:hanging="0"/>
                                <w:jc w:val="center"/>
                                <w:rPr>
                                  <w:rFonts w:ascii="Courier New" w:hAnsi="Courier New"/>
                                  <w:sz w:val="18"/>
                                </w:rPr>
                              </w:pPr>
                              <w:r>
                                <w:rPr>
                                  <w:rFonts w:ascii="Courier New" w:hAnsi="Courier New"/>
                                  <w:spacing w:val="-2"/>
                                  <w:sz w:val="18"/>
                                </w:rPr>
                                <w:t>findViewById(R.id.special_check)</w:t>
                              </w:r>
                            </w:p>
                            <w:p>
                              <w:pPr>
                                <w:pStyle w:val="Normal"/>
                                <w:spacing w:lineRule="exact" w:line="202" w:before="17" w:after="0"/>
                                <w:ind w:left="466" w:right="3661" w:hanging="0"/>
                                <w:jc w:val="center"/>
                                <w:rPr>
                                  <w:rFonts w:ascii="Courier New" w:hAnsi="Courier New"/>
                                  <w:sz w:val="18"/>
                                </w:rPr>
                              </w:pPr>
                              <w:r>
                                <w:rPr>
                                  <w:rFonts w:ascii="Courier New" w:hAnsi="Courier New"/>
                                  <w:sz w:val="18"/>
                                </w:rPr>
                                <w:t>val</w:t>
                              </w:r>
                              <w:r>
                                <w:rPr>
                                  <w:rFonts w:ascii="Courier New" w:hAnsi="Courier New"/>
                                  <w:spacing w:val="-6"/>
                                  <w:sz w:val="18"/>
                                </w:rPr>
                                <w:t xml:space="preserve"> </w:t>
                              </w:r>
                              <w:r>
                                <w:rPr>
                                  <w:rFonts w:ascii="Courier New" w:hAnsi="Courier New"/>
                                  <w:sz w:val="18"/>
                                </w:rPr>
                                <w:t>button:</w:t>
                              </w:r>
                              <w:r>
                                <w:rPr>
                                  <w:rFonts w:ascii="Courier New" w:hAnsi="Courier New"/>
                                  <w:spacing w:val="-5"/>
                                  <w:sz w:val="18"/>
                                </w:rPr>
                                <w:t xml:space="preserve"> </w:t>
                              </w:r>
                              <w:r>
                                <w:rPr>
                                  <w:rFonts w:ascii="Courier New" w:hAnsi="Courier New"/>
                                  <w:sz w:val="18"/>
                                </w:rPr>
                                <w:t>Button</w:t>
                              </w:r>
                              <w:r>
                                <w:rPr>
                                  <w:rFonts w:ascii="Courier New" w:hAnsi="Courier New"/>
                                  <w:spacing w:val="-5"/>
                                  <w:sz w:val="18"/>
                                </w:rPr>
                                <w:t xml:space="preserve"> </w:t>
                              </w:r>
                              <w:r>
                                <w:rPr>
                                  <w:rFonts w:ascii="Courier New" w:hAnsi="Courier New"/>
                                  <w:spacing w:val="-10"/>
                                  <w:sz w:val="18"/>
                                </w:rPr>
                                <w:t>=</w:t>
                              </w:r>
                            </w:p>
                            <w:p>
                              <w:pPr>
                                <w:pStyle w:val="Normal"/>
                                <w:spacing w:lineRule="exact" w:line="202"/>
                                <w:ind w:left="384" w:right="1742" w:hanging="0"/>
                                <w:jc w:val="center"/>
                                <w:rPr>
                                  <w:rFonts w:ascii="Courier New" w:hAnsi="Courier New"/>
                                  <w:sz w:val="18"/>
                                </w:rPr>
                              </w:pPr>
                              <w:r>
                                <w:rPr>
                                  <w:rFonts w:ascii="Courier New" w:hAnsi="Courier New"/>
                                  <w:spacing w:val="-2"/>
                                  <w:sz w:val="18"/>
                                </w:rPr>
                                <w:t>findViewById(R.id.generate_button)</w:t>
                              </w:r>
                            </w:p>
                            <w:p>
                              <w:pPr>
                                <w:pStyle w:val="Normal"/>
                                <w:spacing w:before="16" w:after="0"/>
                                <w:ind w:left="466" w:right="2905" w:hanging="0"/>
                                <w:jc w:val="center"/>
                                <w:rPr>
                                  <w:rFonts w:ascii="Courier New" w:hAnsi="Courier New"/>
                                  <w:sz w:val="18"/>
                                </w:rPr>
                              </w:pPr>
                              <w:r>
                                <w:rPr>
                                  <w:rFonts w:ascii="Courier New" w:hAnsi="Courier New"/>
                                  <w:sz w:val="18"/>
                                </w:rPr>
                                <w:t>button.setOnClickListener</w:t>
                              </w:r>
                              <w:r>
                                <w:rPr>
                                  <w:rFonts w:ascii="Courier New" w:hAnsi="Courier New"/>
                                  <w:spacing w:val="-25"/>
                                  <w:sz w:val="18"/>
                                </w:rPr>
                                <w:t xml:space="preserve"> </w:t>
                              </w:r>
                              <w:r>
                                <w:rPr>
                                  <w:rFonts w:ascii="Courier New" w:hAnsi="Courier New"/>
                                  <w:spacing w:val="-10"/>
                                  <w:sz w:val="18"/>
                                </w:rPr>
                                <w:t>{</w:t>
                              </w:r>
                            </w:p>
                          </w:txbxContent>
                        </wps:txbx>
                        <wps:bodyPr lIns="0" rIns="0" tIns="0" bIns="0" anchor="t">
                          <a:noAutofit/>
                        </wps:bodyPr>
                      </wps:wsp>
                    </wpg:wgp>
                  </a:graphicData>
                </a:graphic>
              </wp:anchor>
            </w:drawing>
          </mc:Choice>
          <mc:Fallback>
            <w:pict>
              <v:group id="shape_0" alt="docshapegroup 46" style="position:absolute;margin-left:88.2pt;margin-top:7.55pt;width:399.6pt;height:122.25pt" coordorigin="1764,151" coordsize="7992,2445">
                <v:rect id="shape_0" path="m0,0l-2147483645,0l-2147483645,-2147483646l0,-2147483646xe" fillcolor="#f6f6f6" stroked="f" o:allowincell="f" style="position:absolute;left:1764;top:161;width:7991;height:242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71;width:7991;height:2404;mso-wrap-style:square;v-text-anchor:top;mso-position-horizontal-relative:page">
                  <v:fill o:detectmouseclick="t" on="false"/>
                  <v:stroke color="#3465a4" joinstyle="round" endcap="flat"/>
                  <v:textbox>
                    <w:txbxContent>
                      <w:p>
                        <w:pPr>
                          <w:pStyle w:val="Normal"/>
                          <w:spacing w:lineRule="exact" w:line="202" w:before="40" w:after="0"/>
                          <w:ind w:left="466" w:right="3013" w:hanging="0"/>
                          <w:jc w:val="center"/>
                          <w:rPr>
                            <w:rFonts w:ascii="Courier New" w:hAnsi="Courier New"/>
                            <w:sz w:val="18"/>
                            <w:ins w:id="6803" w:author="Jomar Tigcal" w:date="2023-03-04T23:32:38Z"/>
                          </w:rPr>
                        </w:pPr>
                        <w:r>
                          <w:rPr>
                            <w:rFonts w:ascii="Courier New" w:hAnsi="Courier New"/>
                            <w:sz w:val="18"/>
                          </w:rPr>
                          <w:t>val</w:t>
                        </w:r>
                        <w:r>
                          <w:rPr>
                            <w:rFonts w:ascii="Courier New" w:hAnsi="Courier New"/>
                            <w:spacing w:val="-8"/>
                            <w:sz w:val="18"/>
                          </w:rPr>
                          <w:t xml:space="preserve"> </w:t>
                        </w:r>
                        <w:r>
                          <w:rPr>
                            <w:rFonts w:ascii="Courier New" w:hAnsi="Courier New"/>
                            <w:sz w:val="18"/>
                          </w:rPr>
                          <w:t>lengthText:</w:t>
                        </w:r>
                        <w:r>
                          <w:rPr>
                            <w:rFonts w:ascii="Courier New" w:hAnsi="Courier New"/>
                            <w:spacing w:val="-7"/>
                            <w:sz w:val="18"/>
                          </w:rPr>
                          <w:t xml:space="preserve"> </w:t>
                        </w:r>
                        <w:r>
                          <w:rPr>
                            <w:rFonts w:ascii="Courier New" w:hAnsi="Courier New"/>
                            <w:sz w:val="18"/>
                          </w:rPr>
                          <w:t>EditText</w:t>
                        </w:r>
                        <w:r>
                          <w:rPr>
                            <w:rFonts w:ascii="Courier New" w:hAnsi="Courier New"/>
                            <w:spacing w:val="-7"/>
                            <w:sz w:val="18"/>
                          </w:rPr>
                          <w:t xml:space="preserve"> </w:t>
                        </w:r>
                        <w:r>
                          <w:rPr>
                            <w:rFonts w:ascii="Courier New" w:hAnsi="Courier New"/>
                            <w:spacing w:val="-10"/>
                            <w:sz w:val="18"/>
                          </w:rPr>
                          <w:t>=</w:t>
                        </w:r>
                      </w:p>
                      <w:p>
                        <w:pPr>
                          <w:pStyle w:val="Normal"/>
                          <w:spacing w:lineRule="exact" w:line="202"/>
                          <w:ind w:left="466" w:right="2256" w:hanging="0"/>
                          <w:jc w:val="center"/>
                          <w:rPr>
                            <w:rFonts w:ascii="Courier New" w:hAnsi="Courier New"/>
                            <w:sz w:val="18"/>
                          </w:rPr>
                        </w:pPr>
                        <w:r>
                          <w:rPr>
                            <w:rFonts w:ascii="Courier New" w:hAnsi="Courier New"/>
                            <w:spacing w:val="-2"/>
                            <w:sz w:val="18"/>
                          </w:rPr>
                          <w:t>findViewById(R.id.length_text)</w:t>
                        </w:r>
                      </w:p>
                      <w:p>
                        <w:pPr>
                          <w:pStyle w:val="Normal"/>
                          <w:spacing w:lineRule="exact" w:line="202" w:before="16" w:after="0"/>
                          <w:ind w:left="466" w:right="2257" w:hanging="0"/>
                          <w:jc w:val="center"/>
                          <w:rPr>
                            <w:rFonts w:ascii="Courier New" w:hAnsi="Courier New"/>
                            <w:sz w:val="18"/>
                          </w:rPr>
                        </w:pPr>
                        <w:r>
                          <w:rPr>
                            <w:rFonts w:ascii="Courier New" w:hAnsi="Courier New"/>
                            <w:sz w:val="18"/>
                          </w:rPr>
                          <w:t>val</w:t>
                        </w:r>
                        <w:r>
                          <w:rPr>
                            <w:rFonts w:ascii="Courier New" w:hAnsi="Courier New"/>
                            <w:spacing w:val="-10"/>
                            <w:sz w:val="18"/>
                          </w:rPr>
                          <w:t xml:space="preserve"> </w:t>
                        </w:r>
                        <w:r>
                          <w:rPr>
                            <w:rFonts w:ascii="Courier New" w:hAnsi="Courier New"/>
                            <w:sz w:val="18"/>
                          </w:rPr>
                          <w:t>uppercaseCheckbox:</w:t>
                        </w:r>
                        <w:r>
                          <w:rPr>
                            <w:rFonts w:ascii="Courier New" w:hAnsi="Courier New"/>
                            <w:spacing w:val="-10"/>
                            <w:sz w:val="18"/>
                          </w:rPr>
                          <w:t xml:space="preserve"> </w:t>
                        </w:r>
                        <w:r>
                          <w:rPr>
                            <w:rFonts w:ascii="Courier New" w:hAnsi="Courier New"/>
                            <w:sz w:val="18"/>
                          </w:rPr>
                          <w:t>CheckBox</w:t>
                        </w:r>
                        <w:r>
                          <w:rPr>
                            <w:rFonts w:ascii="Courier New" w:hAnsi="Courier New"/>
                            <w:spacing w:val="-9"/>
                            <w:sz w:val="18"/>
                          </w:rPr>
                          <w:t xml:space="preserve"> </w:t>
                        </w:r>
                        <w:r>
                          <w:rPr>
                            <w:rFonts w:ascii="Courier New" w:hAnsi="Courier New"/>
                            <w:spacing w:val="-10"/>
                            <w:sz w:val="18"/>
                          </w:rPr>
                          <w:t>=</w:t>
                        </w:r>
                      </w:p>
                      <w:p>
                        <w:pPr>
                          <w:pStyle w:val="Normal"/>
                          <w:spacing w:lineRule="exact" w:line="202"/>
                          <w:ind w:left="384" w:right="1742" w:hanging="0"/>
                          <w:jc w:val="center"/>
                          <w:rPr>
                            <w:rFonts w:ascii="Courier New" w:hAnsi="Courier New"/>
                            <w:sz w:val="18"/>
                          </w:rPr>
                        </w:pPr>
                        <w:r>
                          <w:rPr>
                            <w:rFonts w:ascii="Courier New" w:hAnsi="Courier New"/>
                            <w:spacing w:val="-2"/>
                            <w:sz w:val="18"/>
                          </w:rPr>
                          <w:t>findViewById(R.id.uppercase_check)</w:t>
                        </w:r>
                      </w:p>
                      <w:p>
                        <w:pPr>
                          <w:pStyle w:val="Normal"/>
                          <w:spacing w:lineRule="exact" w:line="202" w:before="16" w:after="0"/>
                          <w:ind w:left="466" w:right="2581" w:hanging="0"/>
                          <w:jc w:val="center"/>
                          <w:rPr>
                            <w:rFonts w:ascii="Courier New" w:hAnsi="Courier New"/>
                            <w:sz w:val="18"/>
                          </w:rPr>
                        </w:pPr>
                        <w:r>
                          <w:rPr>
                            <w:rFonts w:ascii="Courier New" w:hAnsi="Courier New"/>
                            <w:sz w:val="18"/>
                          </w:rPr>
                          <w:t>val</w:t>
                        </w:r>
                        <w:r>
                          <w:rPr>
                            <w:rFonts w:ascii="Courier New" w:hAnsi="Courier New"/>
                            <w:spacing w:val="-9"/>
                            <w:sz w:val="18"/>
                          </w:rPr>
                          <w:t xml:space="preserve"> </w:t>
                        </w:r>
                        <w:r>
                          <w:rPr>
                            <w:rFonts w:ascii="Courier New" w:hAnsi="Courier New"/>
                            <w:sz w:val="18"/>
                          </w:rPr>
                          <w:t>numberCheckbox:</w:t>
                        </w:r>
                        <w:r>
                          <w:rPr>
                            <w:rFonts w:ascii="Courier New" w:hAnsi="Courier New"/>
                            <w:spacing w:val="-9"/>
                            <w:sz w:val="18"/>
                          </w:rPr>
                          <w:t xml:space="preserve"> </w:t>
                        </w:r>
                        <w:r>
                          <w:rPr>
                            <w:rFonts w:ascii="Courier New" w:hAnsi="Courier New"/>
                            <w:sz w:val="18"/>
                          </w:rPr>
                          <w:t>CheckBox</w:t>
                        </w:r>
                        <w:r>
                          <w:rPr>
                            <w:rFonts w:ascii="Courier New" w:hAnsi="Courier New"/>
                            <w:spacing w:val="-8"/>
                            <w:sz w:val="18"/>
                          </w:rPr>
                          <w:t xml:space="preserve"> </w:t>
                        </w:r>
                        <w:r>
                          <w:rPr>
                            <w:rFonts w:ascii="Courier New" w:hAnsi="Courier New"/>
                            <w:spacing w:val="-10"/>
                            <w:sz w:val="18"/>
                          </w:rPr>
                          <w:t>=</w:t>
                        </w:r>
                      </w:p>
                      <w:p>
                        <w:pPr>
                          <w:pStyle w:val="Normal"/>
                          <w:spacing w:lineRule="exact" w:line="202"/>
                          <w:ind w:left="60" w:right="1742" w:hanging="0"/>
                          <w:jc w:val="center"/>
                          <w:rPr>
                            <w:rFonts w:ascii="Courier New" w:hAnsi="Courier New"/>
                            <w:sz w:val="18"/>
                          </w:rPr>
                        </w:pPr>
                        <w:r>
                          <w:rPr>
                            <w:rFonts w:ascii="Courier New" w:hAnsi="Courier New"/>
                            <w:spacing w:val="-2"/>
                            <w:sz w:val="18"/>
                          </w:rPr>
                          <w:t>findViewById(R.id.number_check)</w:t>
                        </w:r>
                      </w:p>
                      <w:p>
                        <w:pPr>
                          <w:pStyle w:val="Normal"/>
                          <w:spacing w:lineRule="exact" w:line="202" w:before="16" w:after="0"/>
                          <w:ind w:left="466" w:right="2473" w:hanging="0"/>
                          <w:jc w:val="center"/>
                          <w:rPr>
                            <w:rFonts w:ascii="Courier New" w:hAnsi="Courier New"/>
                            <w:sz w:val="18"/>
                          </w:rPr>
                        </w:pPr>
                        <w:r>
                          <w:rPr>
                            <w:rFonts w:ascii="Courier New" w:hAnsi="Courier New"/>
                            <w:sz w:val="18"/>
                          </w:rPr>
                          <w:t>val</w:t>
                        </w:r>
                        <w:r>
                          <w:rPr>
                            <w:rFonts w:ascii="Courier New" w:hAnsi="Courier New"/>
                            <w:spacing w:val="-9"/>
                            <w:sz w:val="18"/>
                          </w:rPr>
                          <w:t xml:space="preserve"> </w:t>
                        </w:r>
                        <w:r>
                          <w:rPr>
                            <w:rFonts w:ascii="Courier New" w:hAnsi="Courier New"/>
                            <w:sz w:val="18"/>
                          </w:rPr>
                          <w:t>specialCheckbox:</w:t>
                        </w:r>
                        <w:r>
                          <w:rPr>
                            <w:rFonts w:ascii="Courier New" w:hAnsi="Courier New"/>
                            <w:spacing w:val="-9"/>
                            <w:sz w:val="18"/>
                          </w:rPr>
                          <w:t xml:space="preserve"> </w:t>
                        </w:r>
                        <w:r>
                          <w:rPr>
                            <w:rFonts w:ascii="Courier New" w:hAnsi="Courier New"/>
                            <w:sz w:val="18"/>
                          </w:rPr>
                          <w:t>CheckBox</w:t>
                        </w:r>
                        <w:r>
                          <w:rPr>
                            <w:rFonts w:ascii="Courier New" w:hAnsi="Courier New"/>
                            <w:spacing w:val="-9"/>
                            <w:sz w:val="18"/>
                          </w:rPr>
                          <w:t xml:space="preserve"> </w:t>
                        </w:r>
                        <w:r>
                          <w:rPr>
                            <w:rFonts w:ascii="Courier New" w:hAnsi="Courier New"/>
                            <w:spacing w:val="-10"/>
                            <w:sz w:val="18"/>
                          </w:rPr>
                          <w:t>=</w:t>
                        </w:r>
                      </w:p>
                      <w:p>
                        <w:pPr>
                          <w:pStyle w:val="Normal"/>
                          <w:spacing w:lineRule="exact" w:line="202"/>
                          <w:ind w:left="168" w:right="1742" w:hanging="0"/>
                          <w:jc w:val="center"/>
                          <w:rPr>
                            <w:rFonts w:ascii="Courier New" w:hAnsi="Courier New"/>
                            <w:sz w:val="18"/>
                          </w:rPr>
                        </w:pPr>
                        <w:r>
                          <w:rPr>
                            <w:rFonts w:ascii="Courier New" w:hAnsi="Courier New"/>
                            <w:spacing w:val="-2"/>
                            <w:sz w:val="18"/>
                          </w:rPr>
                          <w:t>findViewById(R.id.special_check)</w:t>
                        </w:r>
                      </w:p>
                      <w:p>
                        <w:pPr>
                          <w:pStyle w:val="Normal"/>
                          <w:spacing w:lineRule="exact" w:line="202" w:before="17" w:after="0"/>
                          <w:ind w:left="466" w:right="3661" w:hanging="0"/>
                          <w:jc w:val="center"/>
                          <w:rPr>
                            <w:rFonts w:ascii="Courier New" w:hAnsi="Courier New"/>
                            <w:sz w:val="18"/>
                          </w:rPr>
                        </w:pPr>
                        <w:r>
                          <w:rPr>
                            <w:rFonts w:ascii="Courier New" w:hAnsi="Courier New"/>
                            <w:sz w:val="18"/>
                          </w:rPr>
                          <w:t>val</w:t>
                        </w:r>
                        <w:r>
                          <w:rPr>
                            <w:rFonts w:ascii="Courier New" w:hAnsi="Courier New"/>
                            <w:spacing w:val="-6"/>
                            <w:sz w:val="18"/>
                          </w:rPr>
                          <w:t xml:space="preserve"> </w:t>
                        </w:r>
                        <w:r>
                          <w:rPr>
                            <w:rFonts w:ascii="Courier New" w:hAnsi="Courier New"/>
                            <w:sz w:val="18"/>
                          </w:rPr>
                          <w:t>button:</w:t>
                        </w:r>
                        <w:r>
                          <w:rPr>
                            <w:rFonts w:ascii="Courier New" w:hAnsi="Courier New"/>
                            <w:spacing w:val="-5"/>
                            <w:sz w:val="18"/>
                          </w:rPr>
                          <w:t xml:space="preserve"> </w:t>
                        </w:r>
                        <w:r>
                          <w:rPr>
                            <w:rFonts w:ascii="Courier New" w:hAnsi="Courier New"/>
                            <w:sz w:val="18"/>
                          </w:rPr>
                          <w:t>Button</w:t>
                        </w:r>
                        <w:r>
                          <w:rPr>
                            <w:rFonts w:ascii="Courier New" w:hAnsi="Courier New"/>
                            <w:spacing w:val="-5"/>
                            <w:sz w:val="18"/>
                          </w:rPr>
                          <w:t xml:space="preserve"> </w:t>
                        </w:r>
                        <w:r>
                          <w:rPr>
                            <w:rFonts w:ascii="Courier New" w:hAnsi="Courier New"/>
                            <w:spacing w:val="-10"/>
                            <w:sz w:val="18"/>
                          </w:rPr>
                          <w:t>=</w:t>
                        </w:r>
                      </w:p>
                      <w:p>
                        <w:pPr>
                          <w:pStyle w:val="Normal"/>
                          <w:spacing w:lineRule="exact" w:line="202"/>
                          <w:ind w:left="384" w:right="1742" w:hanging="0"/>
                          <w:jc w:val="center"/>
                          <w:rPr>
                            <w:rFonts w:ascii="Courier New" w:hAnsi="Courier New"/>
                            <w:sz w:val="18"/>
                          </w:rPr>
                        </w:pPr>
                        <w:r>
                          <w:rPr>
                            <w:rFonts w:ascii="Courier New" w:hAnsi="Courier New"/>
                            <w:spacing w:val="-2"/>
                            <w:sz w:val="18"/>
                          </w:rPr>
                          <w:t>findViewById(R.id.generate_button)</w:t>
                        </w:r>
                      </w:p>
                      <w:p>
                        <w:pPr>
                          <w:pStyle w:val="Normal"/>
                          <w:spacing w:before="16" w:after="0"/>
                          <w:ind w:left="466" w:right="2905" w:hanging="0"/>
                          <w:jc w:val="center"/>
                          <w:rPr>
                            <w:rFonts w:ascii="Courier New" w:hAnsi="Courier New"/>
                            <w:sz w:val="18"/>
                          </w:rPr>
                        </w:pPr>
                        <w:r>
                          <w:rPr>
                            <w:rFonts w:ascii="Courier New" w:hAnsi="Courier New"/>
                            <w:sz w:val="18"/>
                          </w:rPr>
                          <w:t>button.setOnClickListener</w:t>
                        </w:r>
                        <w:r>
                          <w:rPr>
                            <w:rFonts w:ascii="Courier New" w:hAnsi="Courier New"/>
                            <w:spacing w:val="-25"/>
                            <w:sz w:val="18"/>
                          </w:rPr>
                          <w:t xml:space="preserve"> </w:t>
                        </w:r>
                        <w:r>
                          <w:rPr>
                            <w:rFonts w:ascii="Courier New" w:hAnsi="Courier New"/>
                            <w:spacing w:val="-10"/>
                            <w:sz w:val="18"/>
                          </w:rPr>
                          <w:t>{</w:t>
                        </w:r>
                      </w:p>
                    </w:txbxContent>
                  </v:textbox>
                  <w10:wrap type="topAndBottom"/>
                </v:rect>
              </v:group>
            </w:pict>
          </mc:Fallback>
        </mc:AlternateContent>
      </w:r>
    </w:p>
    <w:p>
      <w:pPr>
        <w:pStyle w:val="TextBody"/>
        <w:spacing w:before="3" w:after="0"/>
        <w:rPr>
          <w:sz w:val="5"/>
          <w:ins w:id="6834" w:author="Jomar Tigcal" w:date="2023-03-04T23:32:38Z"/>
        </w:rPr>
      </w:pPr>
      <w:ins w:id="6833" w:author="Jomar Tigcal" w:date="2023-03-04T23:32:38Z">
        <w:r>
          <w:rPr>
            <w:sz w:val="5"/>
          </w:rPr>
        </w:r>
      </w:ins>
    </w:p>
    <w:p>
      <w:pPr>
        <w:pStyle w:val="TextBody"/>
        <w:ind w:left="104" w:hanging="0"/>
        <w:rPr/>
      </w:pPr>
      <w:r>
        <w:rPr/>
        <mc:AlternateContent>
          <mc:Choice Requires="wpg">
            <w:drawing>
              <wp:inline distT="0" distB="0" distL="0" distR="0" wp14:anchorId="28727769">
                <wp:extent cx="5074920" cy="2886075"/>
                <wp:effectExtent l="0" t="0" r="5080" b="0"/>
                <wp:docPr id="2315" name="Shape1420"/>
                <a:graphic xmlns:a="http://schemas.openxmlformats.org/drawingml/2006/main">
                  <a:graphicData uri="http://schemas.microsoft.com/office/word/2010/wordprocessingGroup">
                    <wpg:wgp>
                      <wpg:cNvGrpSpPr/>
                      <wpg:grpSpPr>
                        <a:xfrm>
                          <a:off x="0" y="0"/>
                          <a:ext cx="5074920" cy="2886120"/>
                          <a:chOff x="0" y="0"/>
                          <a:chExt cx="5074920" cy="2886120"/>
                        </a:xfrm>
                      </wpg:grpSpPr>
                      <wps:wsp>
                        <wps:cNvSpPr/>
                        <wps:spPr>
                          <a:xfrm>
                            <a:off x="0" y="6480"/>
                            <a:ext cx="5074920" cy="2873520"/>
                          </a:xfrm>
                          <a:prstGeom prst="rect">
                            <a:avLst/>
                          </a:prstGeom>
                          <a:solidFill>
                            <a:srgbClr val="f6f6f6"/>
                          </a:solidFill>
                          <a:ln w="0">
                            <a:noFill/>
                          </a:ln>
                        </wps:spPr>
                        <wps:style>
                          <a:lnRef idx="0"/>
                          <a:fillRef idx="0"/>
                          <a:effectRef idx="0"/>
                          <a:fontRef idx="minor"/>
                        </wps:style>
                        <wps:bodyPr/>
                      </wps:wsp>
                      <wps:wsp>
                        <wps:cNvSpPr/>
                        <wps:spPr>
                          <a:xfrm>
                            <a:off x="0" y="0"/>
                            <a:ext cx="5074920" cy="2886120"/>
                          </a:xfrm>
                          <a:custGeom>
                            <a:avLst/>
                            <a:gdLst>
                              <a:gd name="textAreaLeft" fmla="*/ 0 w 2877120"/>
                              <a:gd name="textAreaRight" fmla="*/ 2880720 w 2877120"/>
                              <a:gd name="textAreaTop" fmla="*/ 0 h 1636200"/>
                              <a:gd name="textAreaBottom" fmla="*/ 1639800 h 1636200"/>
                            </a:gdLst>
                            <a:ahLst/>
                            <a:rect l="textAreaLeft" t="textAreaTop" r="textAreaRight" b="textAreaBottom"/>
                            <a:pathLst>
                              <a:path w="7992" h="4545">
                                <a:moveTo>
                                  <a:pt x="7992" y="4524"/>
                                </a:moveTo>
                                <a:lnTo>
                                  <a:pt x="0" y="4524"/>
                                </a:lnTo>
                                <a:lnTo>
                                  <a:pt x="0" y="4544"/>
                                </a:lnTo>
                                <a:lnTo>
                                  <a:pt x="7992" y="4544"/>
                                </a:lnTo>
                                <a:lnTo>
                                  <a:pt x="7992" y="45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2860560"/>
                          </a:xfrm>
                          <a:prstGeom prst="rect">
                            <a:avLst/>
                          </a:prstGeom>
                          <a:noFill/>
                          <a:ln w="0">
                            <a:noFill/>
                          </a:ln>
                        </wps:spPr>
                        <wps:style>
                          <a:lnRef idx="0"/>
                          <a:fillRef idx="0"/>
                          <a:effectRef idx="0"/>
                          <a:fontRef idx="minor"/>
                        </wps:style>
                        <wps:txbx>
                          <w:txbxContent>
                            <w:p>
                              <w:pPr>
                                <w:pStyle w:val="Normal"/>
                                <w:spacing w:lineRule="auto" w:line="324" w:before="40" w:after="0"/>
                                <w:ind w:left="1749" w:right="1009" w:hanging="0"/>
                                <w:rPr>
                                  <w:rFonts w:ascii="Courier New" w:hAnsi="Courier New"/>
                                  <w:sz w:val="18"/>
                                  <w:ins w:id="6835" w:author="Jomar Tigcal" w:date="2023-03-04T23:32:38Z"/>
                                </w:rPr>
                              </w:pPr>
                              <w:r>
                                <w:rPr>
                                  <w:rFonts w:ascii="Courier New" w:hAnsi="Courier New"/>
                                  <w:sz w:val="18"/>
                                </w:rPr>
                                <w:t>val</w:t>
                              </w:r>
                              <w:r>
                                <w:rPr>
                                  <w:rFonts w:ascii="Courier New" w:hAnsi="Courier New"/>
                                  <w:spacing w:val="-13"/>
                                  <w:sz w:val="18"/>
                                </w:rPr>
                                <w:t xml:space="preserve"> </w:t>
                              </w:r>
                              <w:r>
                                <w:rPr>
                                  <w:rFonts w:ascii="Courier New" w:hAnsi="Courier New"/>
                                  <w:sz w:val="18"/>
                                </w:rPr>
                                <w:t>length</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length_text.text.toString().toInt() if (length &lt; 6 || length &gt; 20) {</w:t>
                              </w:r>
                            </w:p>
                            <w:p>
                              <w:pPr>
                                <w:pStyle w:val="Normal"/>
                                <w:spacing w:lineRule="auto" w:line="235" w:before="4" w:after="0"/>
                                <w:ind w:left="2397" w:right="1334" w:hanging="216"/>
                                <w:rPr>
                                  <w:rFonts w:ascii="Courier New" w:hAnsi="Courier New"/>
                                  <w:sz w:val="18"/>
                                </w:rPr>
                              </w:pPr>
                              <w:r>
                                <w:rPr>
                                  <w:rFonts w:ascii="Courier New" w:hAnsi="Courier New"/>
                                  <w:sz w:val="18"/>
                                </w:rPr>
                                <w:t>Snackbar.make(it,</w:t>
                              </w:r>
                              <w:r>
                                <w:rPr>
                                  <w:rFonts w:ascii="Courier New" w:hAnsi="Courier New"/>
                                  <w:spacing w:val="-8"/>
                                  <w:sz w:val="18"/>
                                </w:rPr>
                                <w:t xml:space="preserve"> </w:t>
                              </w:r>
                              <w:r>
                                <w:rPr>
                                  <w:rFonts w:ascii="Courier New" w:hAnsi="Courier New"/>
                                  <w:sz w:val="18"/>
                                </w:rPr>
                                <w:t>"Length</w:t>
                              </w:r>
                              <w:r>
                                <w:rPr>
                                  <w:rFonts w:ascii="Courier New" w:hAnsi="Courier New"/>
                                  <w:spacing w:val="-8"/>
                                  <w:sz w:val="18"/>
                                </w:rPr>
                                <w:t xml:space="preserve"> </w:t>
                              </w:r>
                              <w:r>
                                <w:rPr>
                                  <w:rFonts w:ascii="Courier New" w:hAnsi="Courier New"/>
                                  <w:sz w:val="18"/>
                                </w:rPr>
                                <w:t>must</w:t>
                              </w:r>
                              <w:r>
                                <w:rPr>
                                  <w:rFonts w:ascii="Courier New" w:hAnsi="Courier New"/>
                                  <w:spacing w:val="-8"/>
                                  <w:sz w:val="18"/>
                                </w:rPr>
                                <w:t xml:space="preserve"> </w:t>
                              </w:r>
                              <w:r>
                                <w:rPr>
                                  <w:rFonts w:ascii="Courier New" w:hAnsi="Courier New"/>
                                  <w:sz w:val="18"/>
                                </w:rPr>
                                <w:t>be</w:t>
                              </w:r>
                              <w:r>
                                <w:rPr>
                                  <w:rFonts w:ascii="Courier New" w:hAnsi="Courier New"/>
                                  <w:spacing w:val="-8"/>
                                  <w:sz w:val="18"/>
                                </w:rPr>
                                <w:t xml:space="preserve"> </w:t>
                              </w:r>
                              <w:r>
                                <w:rPr>
                                  <w:rFonts w:ascii="Courier New" w:hAnsi="Courier New"/>
                                  <w:sz w:val="18"/>
                                </w:rPr>
                                <w:t>from</w:t>
                              </w:r>
                              <w:r>
                                <w:rPr>
                                  <w:rFonts w:ascii="Courier New" w:hAnsi="Courier New"/>
                                  <w:spacing w:val="-8"/>
                                  <w:sz w:val="18"/>
                                </w:rPr>
                                <w:t xml:space="preserve"> </w:t>
                              </w:r>
                              <w:r>
                                <w:rPr>
                                  <w:rFonts w:ascii="Courier New" w:hAnsi="Courier New"/>
                                  <w:sz w:val="18"/>
                                </w:rPr>
                                <w:t>6 to 20", Snackbar.LENGTH_SHORT).show()</w:t>
                              </w:r>
                            </w:p>
                            <w:p>
                              <w:pPr>
                                <w:pStyle w:val="Normal"/>
                                <w:spacing w:before="18" w:after="0"/>
                                <w:ind w:left="2181" w:hanging="0"/>
                                <w:rPr>
                                  <w:rFonts w:ascii="Courier New" w:hAnsi="Courier New"/>
                                  <w:sz w:val="18"/>
                                </w:rPr>
                              </w:pPr>
                              <w:r>
                                <w:rPr>
                                  <w:rFonts w:ascii="Courier New" w:hAnsi="Courier New"/>
                                  <w:spacing w:val="-2"/>
                                  <w:sz w:val="18"/>
                                </w:rPr>
                                <w:t>return@setOnClickListener</w:t>
                              </w:r>
                            </w:p>
                            <w:p>
                              <w:pPr>
                                <w:pStyle w:val="Normal"/>
                                <w:spacing w:before="76" w:after="0"/>
                                <w:ind w:left="1749"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235" w:before="132" w:after="0"/>
                                <w:ind w:left="1965" w:hanging="216"/>
                                <w:rPr>
                                  <w:rFonts w:ascii="Courier New" w:hAnsi="Courier New"/>
                                  <w:sz w:val="18"/>
                                </w:rPr>
                              </w:pPr>
                              <w:r>
                                <w:rPr>
                                  <w:rFonts w:ascii="Courier New" w:hAnsi="Courier New"/>
                                  <w:sz w:val="18"/>
                                </w:rPr>
                                <w:t>val intent = Intent(this, OutputActivity::class.java).apply</w:t>
                              </w:r>
                              <w:r>
                                <w:rPr>
                                  <w:rFonts w:ascii="Courier New" w:hAnsi="Courier New"/>
                                  <w:spacing w:val="-29"/>
                                  <w:sz w:val="18"/>
                                </w:rPr>
                                <w:t xml:space="preserve"> </w:t>
                              </w:r>
                              <w:r>
                                <w:rPr>
                                  <w:rFonts w:ascii="Courier New" w:hAnsi="Courier New"/>
                                  <w:sz w:val="18"/>
                                </w:rPr>
                                <w:t>{</w:t>
                              </w:r>
                            </w:p>
                            <w:p>
                              <w:pPr>
                                <w:pStyle w:val="Normal"/>
                                <w:spacing w:before="18" w:after="0"/>
                                <w:ind w:left="2181" w:hanging="0"/>
                                <w:rPr>
                                  <w:rFonts w:ascii="Courier New" w:hAnsi="Courier New"/>
                                  <w:sz w:val="18"/>
                                </w:rPr>
                              </w:pPr>
                              <w:r>
                                <w:rPr>
                                  <w:rFonts w:ascii="Courier New" w:hAnsi="Courier New"/>
                                  <w:sz w:val="18"/>
                                </w:rPr>
                                <w:t>putExtra("length",</w:t>
                              </w:r>
                              <w:r>
                                <w:rPr>
                                  <w:rFonts w:ascii="Courier New" w:hAnsi="Courier New"/>
                                  <w:spacing w:val="-18"/>
                                  <w:sz w:val="18"/>
                                </w:rPr>
                                <w:t xml:space="preserve"> </w:t>
                              </w:r>
                              <w:r>
                                <w:rPr>
                                  <w:rFonts w:ascii="Courier New" w:hAnsi="Courier New"/>
                                  <w:spacing w:val="-2"/>
                                  <w:sz w:val="18"/>
                                </w:rPr>
                                <w:t>lengthText.text.toString())</w:t>
                              </w:r>
                            </w:p>
                            <w:p>
                              <w:pPr>
                                <w:pStyle w:val="Normal"/>
                                <w:spacing w:lineRule="auto" w:line="235" w:before="79" w:after="0"/>
                                <w:ind w:left="2397" w:right="1274" w:hanging="216"/>
                                <w:rPr>
                                  <w:rFonts w:ascii="Courier New" w:hAnsi="Courier New"/>
                                  <w:sz w:val="18"/>
                                </w:rPr>
                              </w:pPr>
                              <w:r>
                                <w:rPr>
                                  <w:rFonts w:ascii="Courier New" w:hAnsi="Courier New"/>
                                  <w:spacing w:val="-2"/>
                                  <w:sz w:val="18"/>
                                </w:rPr>
                                <w:t>putExtra("uppercase", uppercaseCheck.isChecked)</w:t>
                              </w:r>
                            </w:p>
                            <w:p>
                              <w:pPr>
                                <w:pStyle w:val="Normal"/>
                                <w:spacing w:lineRule="auto" w:line="324" w:before="17" w:after="0"/>
                                <w:ind w:left="2181" w:hanging="0"/>
                                <w:rPr>
                                  <w:rFonts w:ascii="Courier New" w:hAnsi="Courier New"/>
                                  <w:sz w:val="18"/>
                                </w:rPr>
                              </w:pPr>
                              <w:r>
                                <w:rPr>
                                  <w:rFonts w:ascii="Courier New" w:hAnsi="Courier New"/>
                                  <w:sz w:val="18"/>
                                </w:rPr>
                                <w:t>putExtra("numbers",</w:t>
                              </w:r>
                              <w:r>
                                <w:rPr>
                                  <w:rFonts w:ascii="Courier New" w:hAnsi="Courier New"/>
                                  <w:spacing w:val="-29"/>
                                  <w:sz w:val="18"/>
                                </w:rPr>
                                <w:t xml:space="preserve"> </w:t>
                              </w:r>
                              <w:r>
                                <w:rPr>
                                  <w:rFonts w:ascii="Courier New" w:hAnsi="Courier New"/>
                                  <w:sz w:val="18"/>
                                </w:rPr>
                                <w:t>numberCheck.isChecked) putExtra("special",</w:t>
                              </w:r>
                              <w:r>
                                <w:rPr>
                                  <w:rFonts w:ascii="Courier New" w:hAnsi="Courier New"/>
                                  <w:spacing w:val="-19"/>
                                  <w:sz w:val="18"/>
                                </w:rPr>
                                <w:t xml:space="preserve"> </w:t>
                              </w:r>
                              <w:r>
                                <w:rPr>
                                  <w:rFonts w:ascii="Courier New" w:hAnsi="Courier New"/>
                                  <w:spacing w:val="-2"/>
                                  <w:sz w:val="18"/>
                                </w:rPr>
                                <w:t>speciaCheck.isChecked)</w:t>
                              </w:r>
                            </w:p>
                            <w:p>
                              <w:pPr>
                                <w:pStyle w:val="Normal"/>
                                <w:spacing w:before="1" w:after="0"/>
                                <w:ind w:left="1749" w:hanging="0"/>
                                <w:rPr>
                                  <w:rFonts w:ascii="Courier New" w:hAnsi="Courier New"/>
                                  <w:sz w:val="18"/>
                                </w:rPr>
                              </w:pPr>
                              <w:r>
                                <w:rPr>
                                  <w:rFonts w:ascii="Courier New" w:hAnsi="Courier New"/>
                                  <w:sz w:val="18"/>
                                </w:rPr>
                                <w:t>}</w:t>
                              </w:r>
                            </w:p>
                            <w:p>
                              <w:pPr>
                                <w:pStyle w:val="Normal"/>
                                <w:spacing w:lineRule="exact" w:line="202" w:before="77" w:after="0"/>
                                <w:ind w:left="1749" w:hanging="0"/>
                                <w:rPr>
                                  <w:rFonts w:ascii="Courier New" w:hAnsi="Courier New"/>
                                  <w:sz w:val="18"/>
                                </w:rPr>
                              </w:pPr>
                              <w:r>
                                <w:rPr>
                                  <w:rFonts w:ascii="Courier New" w:hAnsi="Courier New"/>
                                  <w:sz w:val="18"/>
                                </w:rPr>
                                <w:t>startActivity(intent,</w:t>
                              </w:r>
                              <w:r>
                                <w:rPr>
                                  <w:rFonts w:ascii="Courier New" w:hAnsi="Courier New"/>
                                  <w:spacing w:val="-21"/>
                                  <w:sz w:val="18"/>
                                </w:rPr>
                                <w:t xml:space="preserve"> </w:t>
                              </w:r>
                              <w:r>
                                <w:rPr>
                                  <w:rFonts w:ascii="Courier New" w:hAnsi="Courier New"/>
                                  <w:spacing w:val="-2"/>
                                  <w:sz w:val="18"/>
                                </w:rPr>
                                <w:t>ActivityOptions</w:t>
                              </w:r>
                            </w:p>
                            <w:p>
                              <w:pPr>
                                <w:pStyle w:val="Normal"/>
                                <w:spacing w:lineRule="exact" w:line="202"/>
                                <w:ind w:left="1965" w:hanging="0"/>
                                <w:rPr>
                                  <w:rFonts w:ascii="Courier New" w:hAnsi="Courier New"/>
                                  <w:sz w:val="18"/>
                                </w:rPr>
                              </w:pPr>
                              <w:r>
                                <w:rPr>
                                  <w:rFonts w:ascii="Courier New" w:hAnsi="Courier New"/>
                                  <w:spacing w:val="-2"/>
                                  <w:sz w:val="18"/>
                                </w:rPr>
                                <w:t>.makeSceneTransitionAnimation(this).toBundle())</w:t>
                              </w:r>
                            </w:p>
                            <w:p>
                              <w:pPr>
                                <w:pStyle w:val="Normal"/>
                                <w:spacing w:before="16" w:after="0"/>
                                <w:ind w:left="1317"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inline>
            </w:drawing>
          </mc:Choice>
          <mc:Fallback>
            <w:pict>
              <v:group id="shape_0" alt="Shape1420" style="position:absolute;margin-left:0pt;margin-top:-227.3pt;width:399.6pt;height:227.25pt" coordorigin="0,-4546" coordsize="7992,4545">
                <v:rect id="shape_0" path="m0,0l-2147483645,0l-2147483645,-2147483646l0,-2147483646xe" fillcolor="#f6f6f6" stroked="f" o:allowincell="f" style="position:absolute;left:0;top:-4536;width:7991;height:4524;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4526;width:7991;height:4504;mso-wrap-style:square;v-text-anchor:top;mso-position-vertical:top">
                  <v:fill o:detectmouseclick="t" on="false"/>
                  <v:stroke color="#3465a4" joinstyle="round" endcap="flat"/>
                  <v:textbox>
                    <w:txbxContent>
                      <w:p>
                        <w:pPr>
                          <w:pStyle w:val="Normal"/>
                          <w:spacing w:lineRule="auto" w:line="324" w:before="40" w:after="0"/>
                          <w:ind w:left="1749" w:right="1009" w:hanging="0"/>
                          <w:rPr>
                            <w:rFonts w:ascii="Courier New" w:hAnsi="Courier New"/>
                            <w:sz w:val="18"/>
                            <w:ins w:id="6836" w:author="Jomar Tigcal" w:date="2023-03-04T23:32:38Z"/>
                          </w:rPr>
                        </w:pPr>
                        <w:r>
                          <w:rPr>
                            <w:rFonts w:ascii="Courier New" w:hAnsi="Courier New"/>
                            <w:sz w:val="18"/>
                          </w:rPr>
                          <w:t>val</w:t>
                        </w:r>
                        <w:r>
                          <w:rPr>
                            <w:rFonts w:ascii="Courier New" w:hAnsi="Courier New"/>
                            <w:spacing w:val="-13"/>
                            <w:sz w:val="18"/>
                          </w:rPr>
                          <w:t xml:space="preserve"> </w:t>
                        </w:r>
                        <w:r>
                          <w:rPr>
                            <w:rFonts w:ascii="Courier New" w:hAnsi="Courier New"/>
                            <w:sz w:val="18"/>
                          </w:rPr>
                          <w:t>length</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length_text.text.toString().toInt() if (length &lt; 6 || length &gt; 20) {</w:t>
                        </w:r>
                      </w:p>
                      <w:p>
                        <w:pPr>
                          <w:pStyle w:val="Normal"/>
                          <w:spacing w:lineRule="auto" w:line="235" w:before="4" w:after="0"/>
                          <w:ind w:left="2397" w:right="1334" w:hanging="216"/>
                          <w:rPr>
                            <w:rFonts w:ascii="Courier New" w:hAnsi="Courier New"/>
                            <w:sz w:val="18"/>
                          </w:rPr>
                        </w:pPr>
                        <w:r>
                          <w:rPr>
                            <w:rFonts w:ascii="Courier New" w:hAnsi="Courier New"/>
                            <w:sz w:val="18"/>
                          </w:rPr>
                          <w:t>Snackbar.make(it,</w:t>
                        </w:r>
                        <w:r>
                          <w:rPr>
                            <w:rFonts w:ascii="Courier New" w:hAnsi="Courier New"/>
                            <w:spacing w:val="-8"/>
                            <w:sz w:val="18"/>
                          </w:rPr>
                          <w:t xml:space="preserve"> </w:t>
                        </w:r>
                        <w:r>
                          <w:rPr>
                            <w:rFonts w:ascii="Courier New" w:hAnsi="Courier New"/>
                            <w:sz w:val="18"/>
                          </w:rPr>
                          <w:t>"Length</w:t>
                        </w:r>
                        <w:r>
                          <w:rPr>
                            <w:rFonts w:ascii="Courier New" w:hAnsi="Courier New"/>
                            <w:spacing w:val="-8"/>
                            <w:sz w:val="18"/>
                          </w:rPr>
                          <w:t xml:space="preserve"> </w:t>
                        </w:r>
                        <w:r>
                          <w:rPr>
                            <w:rFonts w:ascii="Courier New" w:hAnsi="Courier New"/>
                            <w:sz w:val="18"/>
                          </w:rPr>
                          <w:t>must</w:t>
                        </w:r>
                        <w:r>
                          <w:rPr>
                            <w:rFonts w:ascii="Courier New" w:hAnsi="Courier New"/>
                            <w:spacing w:val="-8"/>
                            <w:sz w:val="18"/>
                          </w:rPr>
                          <w:t xml:space="preserve"> </w:t>
                        </w:r>
                        <w:r>
                          <w:rPr>
                            <w:rFonts w:ascii="Courier New" w:hAnsi="Courier New"/>
                            <w:sz w:val="18"/>
                          </w:rPr>
                          <w:t>be</w:t>
                        </w:r>
                        <w:r>
                          <w:rPr>
                            <w:rFonts w:ascii="Courier New" w:hAnsi="Courier New"/>
                            <w:spacing w:val="-8"/>
                            <w:sz w:val="18"/>
                          </w:rPr>
                          <w:t xml:space="preserve"> </w:t>
                        </w:r>
                        <w:r>
                          <w:rPr>
                            <w:rFonts w:ascii="Courier New" w:hAnsi="Courier New"/>
                            <w:sz w:val="18"/>
                          </w:rPr>
                          <w:t>from</w:t>
                        </w:r>
                        <w:r>
                          <w:rPr>
                            <w:rFonts w:ascii="Courier New" w:hAnsi="Courier New"/>
                            <w:spacing w:val="-8"/>
                            <w:sz w:val="18"/>
                          </w:rPr>
                          <w:t xml:space="preserve"> </w:t>
                        </w:r>
                        <w:r>
                          <w:rPr>
                            <w:rFonts w:ascii="Courier New" w:hAnsi="Courier New"/>
                            <w:sz w:val="18"/>
                          </w:rPr>
                          <w:t>6 to 20", Snackbar.LENGTH_SHORT).show()</w:t>
                        </w:r>
                      </w:p>
                      <w:p>
                        <w:pPr>
                          <w:pStyle w:val="Normal"/>
                          <w:spacing w:before="18" w:after="0"/>
                          <w:ind w:left="2181" w:hanging="0"/>
                          <w:rPr>
                            <w:rFonts w:ascii="Courier New" w:hAnsi="Courier New"/>
                            <w:sz w:val="18"/>
                          </w:rPr>
                        </w:pPr>
                        <w:r>
                          <w:rPr>
                            <w:rFonts w:ascii="Courier New" w:hAnsi="Courier New"/>
                            <w:spacing w:val="-2"/>
                            <w:sz w:val="18"/>
                          </w:rPr>
                          <w:t>return@setOnClickListener</w:t>
                        </w:r>
                      </w:p>
                      <w:p>
                        <w:pPr>
                          <w:pStyle w:val="Normal"/>
                          <w:spacing w:before="76" w:after="0"/>
                          <w:ind w:left="1749"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235" w:before="132" w:after="0"/>
                          <w:ind w:left="1965" w:hanging="216"/>
                          <w:rPr>
                            <w:rFonts w:ascii="Courier New" w:hAnsi="Courier New"/>
                            <w:sz w:val="18"/>
                          </w:rPr>
                        </w:pPr>
                        <w:r>
                          <w:rPr>
                            <w:rFonts w:ascii="Courier New" w:hAnsi="Courier New"/>
                            <w:sz w:val="18"/>
                          </w:rPr>
                          <w:t>val intent = Intent(this, OutputActivity::class.java).apply</w:t>
                        </w:r>
                        <w:r>
                          <w:rPr>
                            <w:rFonts w:ascii="Courier New" w:hAnsi="Courier New"/>
                            <w:spacing w:val="-29"/>
                            <w:sz w:val="18"/>
                          </w:rPr>
                          <w:t xml:space="preserve"> </w:t>
                        </w:r>
                        <w:r>
                          <w:rPr>
                            <w:rFonts w:ascii="Courier New" w:hAnsi="Courier New"/>
                            <w:sz w:val="18"/>
                          </w:rPr>
                          <w:t>{</w:t>
                        </w:r>
                      </w:p>
                      <w:p>
                        <w:pPr>
                          <w:pStyle w:val="Normal"/>
                          <w:spacing w:before="18" w:after="0"/>
                          <w:ind w:left="2181" w:hanging="0"/>
                          <w:rPr>
                            <w:rFonts w:ascii="Courier New" w:hAnsi="Courier New"/>
                            <w:sz w:val="18"/>
                          </w:rPr>
                        </w:pPr>
                        <w:r>
                          <w:rPr>
                            <w:rFonts w:ascii="Courier New" w:hAnsi="Courier New"/>
                            <w:sz w:val="18"/>
                          </w:rPr>
                          <w:t>putExtra("length",</w:t>
                        </w:r>
                        <w:r>
                          <w:rPr>
                            <w:rFonts w:ascii="Courier New" w:hAnsi="Courier New"/>
                            <w:spacing w:val="-18"/>
                            <w:sz w:val="18"/>
                          </w:rPr>
                          <w:t xml:space="preserve"> </w:t>
                        </w:r>
                        <w:r>
                          <w:rPr>
                            <w:rFonts w:ascii="Courier New" w:hAnsi="Courier New"/>
                            <w:spacing w:val="-2"/>
                            <w:sz w:val="18"/>
                          </w:rPr>
                          <w:t>lengthText.text.toString())</w:t>
                        </w:r>
                      </w:p>
                      <w:p>
                        <w:pPr>
                          <w:pStyle w:val="Normal"/>
                          <w:spacing w:lineRule="auto" w:line="235" w:before="79" w:after="0"/>
                          <w:ind w:left="2397" w:right="1274" w:hanging="216"/>
                          <w:rPr>
                            <w:rFonts w:ascii="Courier New" w:hAnsi="Courier New"/>
                            <w:sz w:val="18"/>
                          </w:rPr>
                        </w:pPr>
                        <w:r>
                          <w:rPr>
                            <w:rFonts w:ascii="Courier New" w:hAnsi="Courier New"/>
                            <w:spacing w:val="-2"/>
                            <w:sz w:val="18"/>
                          </w:rPr>
                          <w:t>putExtra("uppercase", uppercaseCheck.isChecked)</w:t>
                        </w:r>
                      </w:p>
                      <w:p>
                        <w:pPr>
                          <w:pStyle w:val="Normal"/>
                          <w:spacing w:lineRule="auto" w:line="324" w:before="17" w:after="0"/>
                          <w:ind w:left="2181" w:hanging="0"/>
                          <w:rPr>
                            <w:rFonts w:ascii="Courier New" w:hAnsi="Courier New"/>
                            <w:sz w:val="18"/>
                          </w:rPr>
                        </w:pPr>
                        <w:r>
                          <w:rPr>
                            <w:rFonts w:ascii="Courier New" w:hAnsi="Courier New"/>
                            <w:sz w:val="18"/>
                          </w:rPr>
                          <w:t>putExtra("numbers",</w:t>
                        </w:r>
                        <w:r>
                          <w:rPr>
                            <w:rFonts w:ascii="Courier New" w:hAnsi="Courier New"/>
                            <w:spacing w:val="-29"/>
                            <w:sz w:val="18"/>
                          </w:rPr>
                          <w:t xml:space="preserve"> </w:t>
                        </w:r>
                        <w:r>
                          <w:rPr>
                            <w:rFonts w:ascii="Courier New" w:hAnsi="Courier New"/>
                            <w:sz w:val="18"/>
                          </w:rPr>
                          <w:t>numberCheck.isChecked) putExtra("special",</w:t>
                        </w:r>
                        <w:r>
                          <w:rPr>
                            <w:rFonts w:ascii="Courier New" w:hAnsi="Courier New"/>
                            <w:spacing w:val="-19"/>
                            <w:sz w:val="18"/>
                          </w:rPr>
                          <w:t xml:space="preserve"> </w:t>
                        </w:r>
                        <w:r>
                          <w:rPr>
                            <w:rFonts w:ascii="Courier New" w:hAnsi="Courier New"/>
                            <w:spacing w:val="-2"/>
                            <w:sz w:val="18"/>
                          </w:rPr>
                          <w:t>speciaCheck.isChecked)</w:t>
                        </w:r>
                      </w:p>
                      <w:p>
                        <w:pPr>
                          <w:pStyle w:val="Normal"/>
                          <w:spacing w:before="1" w:after="0"/>
                          <w:ind w:left="1749" w:hanging="0"/>
                          <w:rPr>
                            <w:rFonts w:ascii="Courier New" w:hAnsi="Courier New"/>
                            <w:sz w:val="18"/>
                          </w:rPr>
                        </w:pPr>
                        <w:r>
                          <w:rPr>
                            <w:rFonts w:ascii="Courier New" w:hAnsi="Courier New"/>
                            <w:sz w:val="18"/>
                          </w:rPr>
                          <w:t>}</w:t>
                        </w:r>
                      </w:p>
                      <w:p>
                        <w:pPr>
                          <w:pStyle w:val="Normal"/>
                          <w:spacing w:lineRule="exact" w:line="202" w:before="77" w:after="0"/>
                          <w:ind w:left="1749" w:hanging="0"/>
                          <w:rPr>
                            <w:rFonts w:ascii="Courier New" w:hAnsi="Courier New"/>
                            <w:sz w:val="18"/>
                          </w:rPr>
                        </w:pPr>
                        <w:r>
                          <w:rPr>
                            <w:rFonts w:ascii="Courier New" w:hAnsi="Courier New"/>
                            <w:sz w:val="18"/>
                          </w:rPr>
                          <w:t>startActivity(intent,</w:t>
                        </w:r>
                        <w:r>
                          <w:rPr>
                            <w:rFonts w:ascii="Courier New" w:hAnsi="Courier New"/>
                            <w:spacing w:val="-21"/>
                            <w:sz w:val="18"/>
                          </w:rPr>
                          <w:t xml:space="preserve"> </w:t>
                        </w:r>
                        <w:r>
                          <w:rPr>
                            <w:rFonts w:ascii="Courier New" w:hAnsi="Courier New"/>
                            <w:spacing w:val="-2"/>
                            <w:sz w:val="18"/>
                          </w:rPr>
                          <w:t>ActivityOptions</w:t>
                        </w:r>
                      </w:p>
                      <w:p>
                        <w:pPr>
                          <w:pStyle w:val="Normal"/>
                          <w:spacing w:lineRule="exact" w:line="202"/>
                          <w:ind w:left="1965" w:hanging="0"/>
                          <w:rPr>
                            <w:rFonts w:ascii="Courier New" w:hAnsi="Courier New"/>
                            <w:sz w:val="18"/>
                          </w:rPr>
                        </w:pPr>
                        <w:r>
                          <w:rPr>
                            <w:rFonts w:ascii="Courier New" w:hAnsi="Courier New"/>
                            <w:spacing w:val="-2"/>
                            <w:sz w:val="18"/>
                          </w:rPr>
                          <w:t>.makeSceneTransitionAnimation(this).toBundle())</w:t>
                        </w:r>
                      </w:p>
                      <w:p>
                        <w:pPr>
                          <w:pStyle w:val="Normal"/>
                          <w:spacing w:before="16" w:after="0"/>
                          <w:ind w:left="1317" w:hanging="0"/>
                          <w:rPr>
                            <w:rFonts w:ascii="Courier New" w:hAnsi="Courier New"/>
                            <w:sz w:val="18"/>
                          </w:rPr>
                        </w:pPr>
                        <w:r>
                          <w:rPr>
                            <w:rFonts w:ascii="Courier New" w:hAnsi="Courier New"/>
                            <w:sz w:val="18"/>
                          </w:rPr>
                          <w:t>}</w:t>
                        </w:r>
                      </w:p>
                    </w:txbxContent>
                  </v:textbox>
                  <w10:wrap type="square"/>
                </v:rect>
              </v:group>
            </w:pict>
          </mc:Fallback>
        </mc:AlternateContent>
      </w:r>
    </w:p>
    <w:p>
      <w:pPr>
        <w:pStyle w:val="TextBody"/>
        <w:spacing w:before="47" w:after="0"/>
        <w:ind w:left="554" w:right="1001" w:hanging="0"/>
        <w:rPr>
          <w:ins w:id="6861" w:author="Jomar Tigcal" w:date="2023-03-04T23:32:38Z"/>
        </w:rPr>
      </w:pPr>
      <w:ins w:id="6837" w:author="Jomar Tigcal" w:date="2023-03-04T23:32:38Z">
        <w:r>
          <w:rPr/>
          <w:t>This</w:t>
        </w:r>
      </w:ins>
      <w:ins w:id="6838" w:author="Jomar Tigcal" w:date="2023-03-04T23:32:38Z">
        <w:r>
          <w:rPr>
            <w:spacing w:val="-12"/>
          </w:rPr>
          <w:t xml:space="preserve"> </w:t>
        </w:r>
      </w:ins>
      <w:ins w:id="6839" w:author="Jomar Tigcal" w:date="2023-03-04T23:32:38Z">
        <w:r>
          <w:rPr/>
          <w:t>will</w:t>
        </w:r>
      </w:ins>
      <w:ins w:id="6840" w:author="Jomar Tigcal" w:date="2023-03-04T23:32:38Z">
        <w:r>
          <w:rPr>
            <w:spacing w:val="-3"/>
          </w:rPr>
          <w:t xml:space="preserve"> </w:t>
        </w:r>
      </w:ins>
      <w:ins w:id="6841" w:author="Jomar Tigcal" w:date="2023-03-04T23:32:38Z">
        <w:r>
          <w:rPr/>
          <w:t>add</w:t>
        </w:r>
      </w:ins>
      <w:ins w:id="6842" w:author="Jomar Tigcal" w:date="2023-03-04T23:32:38Z">
        <w:r>
          <w:rPr>
            <w:spacing w:val="-5"/>
          </w:rPr>
          <w:t xml:space="preserve"> </w:t>
        </w:r>
      </w:ins>
      <w:ins w:id="6843" w:author="Jomar Tigcal" w:date="2023-03-04T23:32:38Z">
        <w:r>
          <w:rPr/>
          <w:t>a</w:t>
        </w:r>
      </w:ins>
      <w:ins w:id="6844" w:author="Jomar Tigcal" w:date="2023-03-04T23:32:38Z">
        <w:r>
          <w:rPr>
            <w:spacing w:val="-4"/>
          </w:rPr>
          <w:t xml:space="preserve"> </w:t>
        </w:r>
      </w:ins>
      <w:ins w:id="6845" w:author="Jomar Tigcal" w:date="2023-03-04T23:32:38Z">
        <w:r>
          <w:rPr>
            <w:rFonts w:ascii="Courier New" w:hAnsi="Courier New"/>
            <w:b/>
            <w:sz w:val="22"/>
          </w:rPr>
          <w:t>ClickListener</w:t>
        </w:r>
      </w:ins>
      <w:ins w:id="6846" w:author="Jomar Tigcal" w:date="2023-03-04T23:32:38Z">
        <w:r>
          <w:rPr>
            <w:rFonts w:ascii="Courier New" w:hAnsi="Courier New"/>
            <w:b/>
            <w:spacing w:val="-80"/>
            <w:sz w:val="22"/>
          </w:rPr>
          <w:t xml:space="preserve"> </w:t>
        </w:r>
      </w:ins>
      <w:ins w:id="6847" w:author="Jomar Tigcal" w:date="2023-03-04T23:32:38Z">
        <w:r>
          <w:rPr/>
          <w:t>component</w:t>
        </w:r>
      </w:ins>
      <w:ins w:id="6848" w:author="Jomar Tigcal" w:date="2023-03-04T23:32:38Z">
        <w:r>
          <w:rPr>
            <w:spacing w:val="-4"/>
          </w:rPr>
          <w:t xml:space="preserve"> </w:t>
        </w:r>
      </w:ins>
      <w:ins w:id="6849" w:author="Jomar Tigcal" w:date="2023-03-04T23:32:38Z">
        <w:r>
          <w:rPr/>
          <w:t>on</w:t>
        </w:r>
      </w:ins>
      <w:ins w:id="6850" w:author="Jomar Tigcal" w:date="2023-03-04T23:32:38Z">
        <w:r>
          <w:rPr>
            <w:spacing w:val="-4"/>
          </w:rPr>
          <w:t xml:space="preserve"> </w:t>
        </w:r>
      </w:ins>
      <w:ins w:id="6851" w:author="Jomar Tigcal" w:date="2023-03-04T23:32:38Z">
        <w:r>
          <w:rPr/>
          <w:t>the</w:t>
        </w:r>
      </w:ins>
      <w:ins w:id="6852" w:author="Jomar Tigcal" w:date="2023-03-04T23:32:38Z">
        <w:r>
          <w:rPr>
            <w:spacing w:val="-4"/>
          </w:rPr>
          <w:t xml:space="preserve"> </w:t>
        </w:r>
      </w:ins>
      <w:ins w:id="6853" w:author="Jomar Tigcal" w:date="2023-03-04T23:32:38Z">
        <w:r>
          <w:rPr>
            <w:rFonts w:ascii="Courier New" w:hAnsi="Courier New"/>
            <w:b/>
            <w:sz w:val="22"/>
          </w:rPr>
          <w:t>Generate</w:t>
        </w:r>
      </w:ins>
      <w:ins w:id="6854" w:author="Jomar Tigcal" w:date="2023-03-04T23:32:38Z">
        <w:r>
          <w:rPr>
            <w:rFonts w:ascii="Courier New" w:hAnsi="Courier New"/>
            <w:b/>
            <w:spacing w:val="-80"/>
            <w:sz w:val="22"/>
          </w:rPr>
          <w:t xml:space="preserve"> </w:t>
        </w:r>
      </w:ins>
      <w:ins w:id="6855" w:author="Jomar Tigcal" w:date="2023-03-04T23:32:38Z">
        <w:r>
          <w:rPr/>
          <w:t>button.</w:t>
        </w:r>
      </w:ins>
      <w:ins w:id="6856" w:author="Jomar Tigcal" w:date="2023-03-04T23:32:38Z">
        <w:r>
          <w:rPr>
            <w:spacing w:val="-4"/>
          </w:rPr>
          <w:t xml:space="preserve"> </w:t>
        </w:r>
      </w:ins>
      <w:ins w:id="6857" w:author="Jomar Tigcal" w:date="2023-03-04T23:32:38Z">
        <w:r>
          <w:rPr/>
          <w:t xml:space="preserve">When it's tapped, the system will open </w:t>
        </w:r>
      </w:ins>
      <w:ins w:id="6858" w:author="Jomar Tigcal" w:date="2023-03-04T23:32:38Z">
        <w:r>
          <w:rPr>
            <w:rFonts w:ascii="Courier New" w:hAnsi="Courier New"/>
            <w:b/>
            <w:sz w:val="22"/>
          </w:rPr>
          <w:t>OutputActivity</w:t>
        </w:r>
      </w:ins>
      <w:ins w:id="6859" w:author="Jomar Tigcal" w:date="2023-03-04T23:32:38Z">
        <w:r>
          <w:rPr>
            <w:rFonts w:ascii="Courier New" w:hAnsi="Courier New"/>
            <w:b/>
            <w:spacing w:val="-67"/>
            <w:sz w:val="22"/>
          </w:rPr>
          <w:t xml:space="preserve"> </w:t>
        </w:r>
      </w:ins>
      <w:ins w:id="6860" w:author="Jomar Tigcal" w:date="2023-03-04T23:32:38Z">
        <w:r>
          <w:rPr/>
          <w:t>and pass the length, uppercase, number, and special character values as intent extras.</w:t>
        </w:r>
      </w:ins>
    </w:p>
    <w:p>
      <w:pPr>
        <w:pStyle w:val="ListParagraph"/>
        <w:numPr>
          <w:ilvl w:val="1"/>
          <w:numId w:val="1"/>
        </w:numPr>
        <w:tabs>
          <w:tab w:val="clear" w:pos="720"/>
          <w:tab w:val="left" w:pos="554" w:leader="none"/>
        </w:tabs>
        <w:spacing w:before="148" w:after="0"/>
        <w:ind w:left="554" w:right="1547" w:hanging="360"/>
        <w:jc w:val="left"/>
        <w:rPr>
          <w:sz w:val="20"/>
          <w:ins w:id="6873" w:author="Jomar Tigcal" w:date="2023-03-04T23:32:38Z"/>
        </w:rPr>
      </w:pPr>
      <w:ins w:id="6862" w:author="Jomar Tigcal" w:date="2023-03-04T23:32:38Z">
        <w:r>
          <w:rPr>
            <w:sz w:val="20"/>
          </w:rPr>
          <w:t xml:space="preserve">Open the </w:t>
        </w:r>
      </w:ins>
      <w:ins w:id="6863" w:author="Jomar Tigcal" w:date="2023-03-04T23:32:38Z">
        <w:r>
          <w:rPr>
            <w:rFonts w:ascii="Courier New" w:hAnsi="Courier New"/>
            <w:b/>
          </w:rPr>
          <w:t>activity_output.xml</w:t>
        </w:r>
      </w:ins>
      <w:ins w:id="6864" w:author="Jomar Tigcal" w:date="2023-03-04T23:32:38Z">
        <w:r>
          <w:rPr>
            <w:rFonts w:ascii="Courier New" w:hAnsi="Courier New"/>
            <w:b/>
            <w:spacing w:val="-60"/>
          </w:rPr>
          <w:t xml:space="preserve"> </w:t>
        </w:r>
      </w:ins>
      <w:ins w:id="6865" w:author="Jomar Tigcal" w:date="2023-03-04T23:32:38Z">
        <w:r>
          <w:rPr>
            <w:sz w:val="20"/>
          </w:rPr>
          <w:t xml:space="preserve">file and change </w:t>
        </w:r>
      </w:ins>
      <w:ins w:id="6866" w:author="Jomar Tigcal" w:date="2023-03-04T23:32:38Z">
        <w:r>
          <w:rPr>
            <w:rFonts w:ascii="Courier New" w:hAnsi="Courier New"/>
            <w:b/>
          </w:rPr>
          <w:t>androidx. constraintlayout.widget.ConstraintLayout</w:t>
        </w:r>
      </w:ins>
      <w:ins w:id="6867" w:author="Jomar Tigcal" w:date="2023-03-04T23:32:38Z">
        <w:r>
          <w:rPr>
            <w:rFonts w:ascii="Courier New" w:hAnsi="Courier New"/>
            <w:b/>
            <w:spacing w:val="-80"/>
          </w:rPr>
          <w:t xml:space="preserve"> </w:t>
        </w:r>
      </w:ins>
      <w:ins w:id="6868" w:author="Jomar Tigcal" w:date="2023-03-04T23:32:38Z">
        <w:r>
          <w:rPr>
            <w:sz w:val="20"/>
          </w:rPr>
          <w:t>to</w:t>
        </w:r>
      </w:ins>
      <w:ins w:id="6869" w:author="Jomar Tigcal" w:date="2023-03-04T23:32:38Z">
        <w:r>
          <w:rPr>
            <w:spacing w:val="-13"/>
            <w:sz w:val="20"/>
          </w:rPr>
          <w:t xml:space="preserve"> </w:t>
        </w:r>
      </w:ins>
      <w:ins w:id="6870" w:author="Jomar Tigcal" w:date="2023-03-04T23:32:38Z">
        <w:r>
          <w:rPr>
            <w:sz w:val="20"/>
          </w:rPr>
          <w:t>the</w:t>
        </w:r>
      </w:ins>
      <w:ins w:id="6871" w:author="Jomar Tigcal" w:date="2023-03-04T23:32:38Z">
        <w:r>
          <w:rPr>
            <w:spacing w:val="-13"/>
            <w:sz w:val="20"/>
          </w:rPr>
          <w:t xml:space="preserve"> </w:t>
        </w:r>
      </w:ins>
      <w:ins w:id="6872" w:author="Jomar Tigcal" w:date="2023-03-04T23:32:38Z">
        <w:r>
          <w:rPr>
            <w:sz w:val="20"/>
          </w:rPr>
          <w:t>following:</w:t>
        </w:r>
      </w:ins>
    </w:p>
    <w:p>
      <w:pPr>
        <w:pStyle w:val="TextBody"/>
        <w:spacing w:before="10" w:after="0"/>
        <w:rPr>
          <w:sz w:val="8"/>
          <w:ins w:id="6874" w:author="Jomar Tigcal" w:date="2023-03-04T23:32:38Z"/>
        </w:rPr>
      </w:pPr>
      <w:r>
        <w:rPr>
          <w:sz w:val="8"/>
        </w:rPr>
        <mc:AlternateContent>
          <mc:Choice Requires="wpg">
            <w:drawing>
              <wp:anchor behindDoc="0" distT="0" distB="635" distL="0" distR="4445" simplePos="0" locked="0" layoutInCell="0" allowOverlap="1" relativeHeight="2039" wp14:anchorId="70292375">
                <wp:simplePos x="0" y="0"/>
                <wp:positionH relativeFrom="page">
                  <wp:posOffset>662940</wp:posOffset>
                </wp:positionH>
                <wp:positionV relativeFrom="paragraph">
                  <wp:posOffset>90805</wp:posOffset>
                </wp:positionV>
                <wp:extent cx="5074920" cy="219075"/>
                <wp:effectExtent l="0" t="635" r="635" b="0"/>
                <wp:wrapTopAndBottom/>
                <wp:docPr id="2317" name="docshapegroup 47"/>
                <a:graphic xmlns:a="http://schemas.openxmlformats.org/drawingml/2006/main">
                  <a:graphicData uri="http://schemas.microsoft.com/office/word/2010/wordprocessingGroup">
                    <wpg:wgp>
                      <wpg:cNvGrpSpPr/>
                      <wpg:grpSpPr>
                        <a:xfrm>
                          <a:off x="0" y="0"/>
                          <a:ext cx="5074920" cy="219240"/>
                          <a:chOff x="0" y="0"/>
                          <a:chExt cx="5074920" cy="219240"/>
                        </a:xfrm>
                      </wpg:grpSpPr>
                      <wps:wsp>
                        <wps:cNvSpPr/>
                        <wps:spPr>
                          <a:xfrm>
                            <a:off x="0" y="6480"/>
                            <a:ext cx="5074920" cy="206280"/>
                          </a:xfrm>
                          <a:prstGeom prst="rect">
                            <a:avLst/>
                          </a:prstGeom>
                          <a:solidFill>
                            <a:srgbClr val="f6f6f6"/>
                          </a:solidFill>
                          <a:ln w="0">
                            <a:noFill/>
                          </a:ln>
                        </wps:spPr>
                        <wps:style>
                          <a:lnRef idx="0"/>
                          <a:fillRef idx="0"/>
                          <a:effectRef idx="0"/>
                          <a:fontRef idx="minor"/>
                        </wps:style>
                        <wps:bodyPr/>
                      </wps:wsp>
                      <wps:wsp>
                        <wps:cNvSpPr/>
                        <wps:spPr>
                          <a:xfrm>
                            <a:off x="0" y="0"/>
                            <a:ext cx="5074920" cy="219240"/>
                          </a:xfrm>
                          <a:custGeom>
                            <a:avLst/>
                            <a:gdLst>
                              <a:gd name="textAreaLeft" fmla="*/ 0 w 2877120"/>
                              <a:gd name="textAreaRight" fmla="*/ 2880720 w 2877120"/>
                              <a:gd name="textAreaTop" fmla="*/ 0 h 124200"/>
                              <a:gd name="textAreaBottom" fmla="*/ 127800 h 124200"/>
                            </a:gdLst>
                            <a:ahLst/>
                            <a:rect l="textAreaLeft" t="textAreaTop" r="textAreaRight" b="textAreaBottom"/>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9368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rPr>
                              </w:pPr>
                              <w:r>
                                <w:rPr>
                                  <w:rFonts w:ascii="Courier New" w:hAnsi="Courier New"/>
                                  <w:spacing w:val="-2"/>
                                  <w:sz w:val="18"/>
                                </w:rPr>
                                <w:t>androidx.constraintlayout.motion.widget.MotionLayout</w:t>
                              </w:r>
                            </w:p>
                          </w:txbxContent>
                        </wps:txbx>
                        <wps:bodyPr lIns="0" rIns="0" tIns="0" bIns="0" anchor="t">
                          <a:noAutofit/>
                        </wps:bodyPr>
                      </wps:wsp>
                    </wpg:wgp>
                  </a:graphicData>
                </a:graphic>
              </wp:anchor>
            </w:drawing>
          </mc:Choice>
          <mc:Fallback>
            <w:pict>
              <v:group id="shape_0" alt="docshapegroup 47" style="position:absolute;margin-left:52.2pt;margin-top:7.15pt;width:399.6pt;height:17.25pt" coordorigin="1044,143" coordsize="7992,345">
                <v:rect id="shape_0" path="m0,0l-2147483645,0l-2147483645,-2147483646l0,-2147483646xe" fillcolor="#f6f6f6" stroked="f" o:allowincell="f" style="position:absolute;left:1044;top:153;width:7991;height:32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3;width:7991;height:30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rPr>
                        </w:pPr>
                        <w:r>
                          <w:rPr>
                            <w:rFonts w:ascii="Courier New" w:hAnsi="Courier New"/>
                            <w:spacing w:val="-2"/>
                            <w:sz w:val="18"/>
                          </w:rPr>
                          <w:t>androidx.constraintlayout.motion.widget.MotionLayout</w:t>
                        </w:r>
                      </w:p>
                    </w:txbxContent>
                  </v:textbox>
                  <w10:wrap type="topAndBottom"/>
                </v:rect>
              </v:group>
            </w:pict>
          </mc:Fallback>
        </mc:AlternateContent>
      </w:r>
    </w:p>
    <w:p>
      <w:pPr>
        <w:pStyle w:val="Normal"/>
        <w:spacing w:before="72" w:after="0"/>
        <w:ind w:left="554" w:hanging="0"/>
        <w:rPr>
          <w:sz w:val="20"/>
          <w:ins w:id="6895" w:author="Jomar Tigcal" w:date="2023-03-04T23:32:38Z"/>
        </w:rPr>
      </w:pPr>
      <w:ins w:id="6875" w:author="Jomar Tigcal" w:date="2023-03-04T23:32:38Z">
        <w:r>
          <w:rPr>
            <w:sz w:val="20"/>
          </w:rPr>
          <w:t>This</w:t>
        </w:r>
      </w:ins>
      <w:ins w:id="6876" w:author="Jomar Tigcal" w:date="2023-03-04T23:32:38Z">
        <w:r>
          <w:rPr>
            <w:spacing w:val="-6"/>
            <w:sz w:val="20"/>
          </w:rPr>
          <w:t xml:space="preserve"> </w:t>
        </w:r>
      </w:ins>
      <w:ins w:id="6877" w:author="Jomar Tigcal" w:date="2023-03-04T23:32:38Z">
        <w:r>
          <w:rPr>
            <w:sz w:val="20"/>
          </w:rPr>
          <w:t>will</w:t>
        </w:r>
      </w:ins>
      <w:ins w:id="6878" w:author="Jomar Tigcal" w:date="2023-03-04T23:32:38Z">
        <w:r>
          <w:rPr>
            <w:spacing w:val="-2"/>
            <w:sz w:val="20"/>
          </w:rPr>
          <w:t xml:space="preserve"> </w:t>
        </w:r>
      </w:ins>
      <w:ins w:id="6879" w:author="Jomar Tigcal" w:date="2023-03-04T23:32:38Z">
        <w:r>
          <w:rPr>
            <w:sz w:val="20"/>
          </w:rPr>
          <w:t>allow</w:t>
        </w:r>
      </w:ins>
      <w:ins w:id="6880" w:author="Jomar Tigcal" w:date="2023-03-04T23:32:38Z">
        <w:r>
          <w:rPr>
            <w:spacing w:val="-3"/>
            <w:sz w:val="20"/>
          </w:rPr>
          <w:t xml:space="preserve"> </w:t>
        </w:r>
      </w:ins>
      <w:ins w:id="6881" w:author="Jomar Tigcal" w:date="2023-03-04T23:32:38Z">
        <w:r>
          <w:rPr>
            <w:sz w:val="20"/>
          </w:rPr>
          <w:t>us</w:t>
        </w:r>
      </w:ins>
      <w:ins w:id="6882" w:author="Jomar Tigcal" w:date="2023-03-04T23:32:38Z">
        <w:r>
          <w:rPr>
            <w:spacing w:val="-2"/>
            <w:sz w:val="20"/>
          </w:rPr>
          <w:t xml:space="preserve"> </w:t>
        </w:r>
      </w:ins>
      <w:ins w:id="6883" w:author="Jomar Tigcal" w:date="2023-03-04T23:32:38Z">
        <w:r>
          <w:rPr>
            <w:sz w:val="20"/>
          </w:rPr>
          <w:t>to</w:t>
        </w:r>
      </w:ins>
      <w:ins w:id="6884" w:author="Jomar Tigcal" w:date="2023-03-04T23:32:38Z">
        <w:r>
          <w:rPr>
            <w:spacing w:val="-2"/>
            <w:sz w:val="20"/>
          </w:rPr>
          <w:t xml:space="preserve"> </w:t>
        </w:r>
      </w:ins>
      <w:ins w:id="6885" w:author="Jomar Tigcal" w:date="2023-03-04T23:32:38Z">
        <w:r>
          <w:rPr>
            <w:sz w:val="20"/>
          </w:rPr>
          <w:t>use</w:t>
        </w:r>
      </w:ins>
      <w:ins w:id="6886" w:author="Jomar Tigcal" w:date="2023-03-04T23:32:38Z">
        <w:r>
          <w:rPr>
            <w:spacing w:val="-3"/>
            <w:sz w:val="20"/>
          </w:rPr>
          <w:t xml:space="preserve"> </w:t>
        </w:r>
      </w:ins>
      <w:ins w:id="6887" w:author="Jomar Tigcal" w:date="2023-03-04T23:32:38Z">
        <w:r>
          <w:rPr>
            <w:rFonts w:ascii="Courier New" w:hAnsi="Courier New"/>
            <w:b/>
          </w:rPr>
          <w:t>MotionLayout</w:t>
        </w:r>
      </w:ins>
      <w:ins w:id="6888" w:author="Jomar Tigcal" w:date="2023-03-04T23:32:38Z">
        <w:r>
          <w:rPr>
            <w:rFonts w:ascii="Courier New" w:hAnsi="Courier New"/>
            <w:b/>
            <w:spacing w:val="-80"/>
          </w:rPr>
          <w:t xml:space="preserve"> </w:t>
        </w:r>
      </w:ins>
      <w:ins w:id="6889" w:author="Jomar Tigcal" w:date="2023-03-04T23:32:38Z">
        <w:r>
          <w:rPr>
            <w:sz w:val="20"/>
          </w:rPr>
          <w:t>for</w:t>
        </w:r>
      </w:ins>
      <w:ins w:id="6890" w:author="Jomar Tigcal" w:date="2023-03-04T23:32:38Z">
        <w:r>
          <w:rPr>
            <w:spacing w:val="-2"/>
            <w:sz w:val="20"/>
          </w:rPr>
          <w:t xml:space="preserve"> </w:t>
        </w:r>
      </w:ins>
      <w:ins w:id="6891" w:author="Jomar Tigcal" w:date="2023-03-04T23:32:38Z">
        <w:r>
          <w:rPr>
            <w:sz w:val="20"/>
          </w:rPr>
          <w:t>the</w:t>
        </w:r>
      </w:ins>
      <w:ins w:id="6892" w:author="Jomar Tigcal" w:date="2023-03-04T23:32:38Z">
        <w:r>
          <w:rPr>
            <w:spacing w:val="-2"/>
            <w:sz w:val="20"/>
          </w:rPr>
          <w:t xml:space="preserve"> </w:t>
        </w:r>
      </w:ins>
      <w:ins w:id="6893" w:author="Jomar Tigcal" w:date="2023-03-04T23:32:38Z">
        <w:r>
          <w:rPr>
            <w:sz w:val="20"/>
          </w:rPr>
          <w:t>output</w:t>
        </w:r>
      </w:ins>
      <w:ins w:id="6894" w:author="Jomar Tigcal" w:date="2023-03-04T23:32:38Z">
        <w:r>
          <w:rPr>
            <w:spacing w:val="-2"/>
            <w:sz w:val="20"/>
          </w:rPr>
          <w:t xml:space="preserve"> screen.</w:t>
        </w:r>
      </w:ins>
    </w:p>
    <w:p>
      <w:pPr>
        <w:pStyle w:val="ListParagraph"/>
        <w:numPr>
          <w:ilvl w:val="1"/>
          <w:numId w:val="1"/>
        </w:numPr>
        <w:tabs>
          <w:tab w:val="clear" w:pos="720"/>
          <w:tab w:val="left" w:pos="554" w:leader="none"/>
        </w:tabs>
        <w:spacing w:before="140" w:after="0"/>
        <w:ind w:left="554" w:right="1502" w:hanging="360"/>
        <w:jc w:val="left"/>
        <w:rPr>
          <w:sz w:val="20"/>
          <w:ins w:id="6921" w:author="Jomar Tigcal" w:date="2023-03-04T23:32:38Z"/>
        </w:rPr>
      </w:pPr>
      <w:ins w:id="6896" w:author="Jomar Tigcal" w:date="2023-03-04T23:32:38Z">
        <w:r>
          <w:rPr>
            <w:sz w:val="20"/>
          </w:rPr>
          <w:t xml:space="preserve">Add </w:t>
        </w:r>
      </w:ins>
      <w:ins w:id="6897" w:author="Jomar Tigcal" w:date="2023-03-04T23:32:38Z">
        <w:r>
          <w:rPr>
            <w:rFonts w:ascii="Courier New" w:hAnsi="Courier New"/>
            <w:b/>
          </w:rPr>
          <w:t>app:layoutDescription="@xml/motion_scene"</w:t>
        </w:r>
      </w:ins>
      <w:ins w:id="6898" w:author="Jomar Tigcal" w:date="2023-03-04T23:32:38Z">
        <w:r>
          <w:rPr>
            <w:rFonts w:ascii="Courier New" w:hAnsi="Courier New"/>
            <w:b/>
            <w:spacing w:val="-49"/>
          </w:rPr>
          <w:t xml:space="preserve"> </w:t>
        </w:r>
      </w:ins>
      <w:ins w:id="6899" w:author="Jomar Tigcal" w:date="2023-03-04T23:32:38Z">
        <w:r>
          <w:rPr>
            <w:sz w:val="20"/>
          </w:rPr>
          <w:t xml:space="preserve">and </w:t>
        </w:r>
      </w:ins>
      <w:ins w:id="6900" w:author="Jomar Tigcal" w:date="2023-03-04T23:32:38Z">
        <w:r>
          <w:rPr>
            <w:rFonts w:ascii="Courier New" w:hAnsi="Courier New"/>
            <w:b/>
          </w:rPr>
          <w:t>app:motionDebug="SHOW_ALL"</w:t>
        </w:r>
      </w:ins>
      <w:ins w:id="6901" w:author="Jomar Tigcal" w:date="2023-03-04T23:32:38Z">
        <w:r>
          <w:rPr>
            <w:rFonts w:ascii="Courier New" w:hAnsi="Courier New"/>
            <w:b/>
            <w:spacing w:val="-80"/>
          </w:rPr>
          <w:t xml:space="preserve"> </w:t>
        </w:r>
      </w:ins>
      <w:ins w:id="6902" w:author="Jomar Tigcal" w:date="2023-03-04T23:32:38Z">
        <w:r>
          <w:rPr>
            <w:sz w:val="20"/>
          </w:rPr>
          <w:t>to</w:t>
        </w:r>
      </w:ins>
      <w:ins w:id="6903" w:author="Jomar Tigcal" w:date="2023-03-04T23:32:38Z">
        <w:r>
          <w:rPr>
            <w:spacing w:val="-13"/>
            <w:sz w:val="20"/>
          </w:rPr>
          <w:t xml:space="preserve"> </w:t>
        </w:r>
      </w:ins>
      <w:ins w:id="6904" w:author="Jomar Tigcal" w:date="2023-03-04T23:32:38Z">
        <w:r>
          <w:rPr>
            <w:sz w:val="20"/>
          </w:rPr>
          <w:t>the</w:t>
        </w:r>
      </w:ins>
      <w:ins w:id="6905" w:author="Jomar Tigcal" w:date="2023-03-04T23:32:38Z">
        <w:r>
          <w:rPr>
            <w:spacing w:val="-13"/>
            <w:sz w:val="20"/>
          </w:rPr>
          <w:t xml:space="preserve"> </w:t>
        </w:r>
      </w:ins>
      <w:ins w:id="6906" w:author="Jomar Tigcal" w:date="2023-03-04T23:32:38Z">
        <w:r>
          <w:rPr>
            <w:rFonts w:ascii="Courier New" w:hAnsi="Courier New"/>
            <w:b/>
          </w:rPr>
          <w:t>MotionLayout</w:t>
        </w:r>
      </w:ins>
      <w:ins w:id="6907" w:author="Jomar Tigcal" w:date="2023-03-04T23:32:38Z">
        <w:r>
          <w:rPr>
            <w:rFonts w:ascii="Courier New" w:hAnsi="Courier New"/>
            <w:b/>
            <w:spacing w:val="-80"/>
          </w:rPr>
          <w:t xml:space="preserve"> </w:t>
        </w:r>
      </w:ins>
      <w:ins w:id="6908" w:author="Jomar Tigcal" w:date="2023-03-04T23:32:38Z">
        <w:r>
          <w:rPr>
            <w:sz w:val="20"/>
          </w:rPr>
          <w:t>tag.</w:t>
        </w:r>
      </w:ins>
      <w:ins w:id="6909" w:author="Jomar Tigcal" w:date="2023-03-04T23:32:38Z">
        <w:r>
          <w:rPr>
            <w:spacing w:val="-6"/>
            <w:sz w:val="20"/>
          </w:rPr>
          <w:t xml:space="preserve"> </w:t>
        </w:r>
      </w:ins>
      <w:ins w:id="6910" w:author="Jomar Tigcal" w:date="2023-03-04T23:32:38Z">
        <w:r>
          <w:rPr>
            <w:sz w:val="20"/>
          </w:rPr>
          <w:t>The</w:t>
        </w:r>
      </w:ins>
      <w:ins w:id="6911" w:author="Jomar Tigcal" w:date="2023-03-04T23:32:38Z">
        <w:r>
          <w:rPr>
            <w:spacing w:val="-7"/>
            <w:sz w:val="20"/>
          </w:rPr>
          <w:t xml:space="preserve"> </w:t>
        </w:r>
      </w:ins>
      <w:ins w:id="6912" w:author="Jomar Tigcal" w:date="2023-03-04T23:32:38Z">
        <w:r>
          <w:rPr>
            <w:sz w:val="20"/>
          </w:rPr>
          <w:t xml:space="preserve">first will set the </w:t>
        </w:r>
      </w:ins>
      <w:ins w:id="6913" w:author="Jomar Tigcal" w:date="2023-03-04T23:32:38Z">
        <w:r>
          <w:rPr>
            <w:rFonts w:ascii="Courier New" w:hAnsi="Courier New"/>
            <w:b/>
          </w:rPr>
          <w:t>res/xml/motion_scene.xml</w:t>
        </w:r>
      </w:ins>
      <w:ins w:id="6914" w:author="Jomar Tigcal" w:date="2023-03-04T23:32:38Z">
        <w:r>
          <w:rPr>
            <w:rFonts w:ascii="Courier New" w:hAnsi="Courier New"/>
            <w:b/>
            <w:spacing w:val="-69"/>
          </w:rPr>
          <w:t xml:space="preserve"> </w:t>
        </w:r>
      </w:ins>
      <w:ins w:id="6915" w:author="Jomar Tigcal" w:date="2023-03-04T23:32:38Z">
        <w:r>
          <w:rPr>
            <w:sz w:val="20"/>
          </w:rPr>
          <w:t xml:space="preserve">file as </w:t>
        </w:r>
      </w:ins>
      <w:ins w:id="6916" w:author="Jomar Tigcal" w:date="2023-03-04T23:32:38Z">
        <w:r>
          <w:rPr>
            <w:rFonts w:ascii="Courier New" w:hAnsi="Courier New"/>
            <w:b/>
          </w:rPr>
          <w:t>motion_scene</w:t>
        </w:r>
      </w:ins>
      <w:ins w:id="6917" w:author="Jomar Tigcal" w:date="2023-03-04T23:32:38Z">
        <w:r>
          <w:rPr>
            <w:rFonts w:ascii="Courier New" w:hAnsi="Courier New"/>
            <w:b/>
            <w:spacing w:val="-69"/>
          </w:rPr>
          <w:t xml:space="preserve"> </w:t>
        </w:r>
      </w:ins>
      <w:ins w:id="6918" w:author="Jomar Tigcal" w:date="2023-03-04T23:32:38Z">
        <w:r>
          <w:rPr>
            <w:sz w:val="20"/>
          </w:rPr>
          <w:t xml:space="preserve">for </w:t>
        </w:r>
      </w:ins>
      <w:ins w:id="6919" w:author="Jomar Tigcal" w:date="2023-03-04T23:32:38Z">
        <w:r>
          <w:rPr>
            <w:rFonts w:ascii="Courier New" w:hAnsi="Courier New"/>
            <w:b/>
          </w:rPr>
          <w:t>MotionLayout</w:t>
        </w:r>
      </w:ins>
      <w:ins w:id="6920" w:author="Jomar Tigcal" w:date="2023-03-04T23:32:38Z">
        <w:r>
          <w:rPr>
            <w:sz w:val="20"/>
          </w:rPr>
          <w:t>. The latter will allow us to see the animation path and</w:t>
        </w:r>
      </w:ins>
    </w:p>
    <w:p>
      <w:pPr>
        <w:pStyle w:val="Normal"/>
        <w:spacing w:before="1" w:after="0"/>
        <w:ind w:left="554" w:hanging="0"/>
        <w:rPr>
          <w:sz w:val="20"/>
          <w:ins w:id="6947" w:author="Jomar Tigcal" w:date="2023-03-04T23:32:38Z"/>
        </w:rPr>
      </w:pPr>
      <w:ins w:id="6922" w:author="Jomar Tigcal" w:date="2023-03-04T23:32:38Z">
        <w:r>
          <w:rPr>
            <w:sz w:val="20"/>
          </w:rPr>
          <w:t>progress</w:t>
        </w:r>
      </w:ins>
      <w:ins w:id="6923" w:author="Jomar Tigcal" w:date="2023-03-04T23:32:38Z">
        <w:r>
          <w:rPr>
            <w:spacing w:val="-5"/>
            <w:sz w:val="20"/>
          </w:rPr>
          <w:t xml:space="preserve"> </w:t>
        </w:r>
      </w:ins>
      <w:ins w:id="6924" w:author="Jomar Tigcal" w:date="2023-03-04T23:32:38Z">
        <w:r>
          <w:rPr>
            <w:sz w:val="20"/>
          </w:rPr>
          <w:t>in</w:t>
        </w:r>
      </w:ins>
      <w:ins w:id="6925" w:author="Jomar Tigcal" w:date="2023-03-04T23:32:38Z">
        <w:r>
          <w:rPr>
            <w:spacing w:val="-2"/>
            <w:sz w:val="20"/>
          </w:rPr>
          <w:t xml:space="preserve"> </w:t>
        </w:r>
      </w:ins>
      <w:ins w:id="6926" w:author="Jomar Tigcal" w:date="2023-03-04T23:32:38Z">
        <w:r>
          <w:rPr>
            <w:sz w:val="20"/>
          </w:rPr>
          <w:t>the</w:t>
        </w:r>
      </w:ins>
      <w:ins w:id="6927" w:author="Jomar Tigcal" w:date="2023-03-04T23:32:38Z">
        <w:r>
          <w:rPr>
            <w:spacing w:val="-2"/>
            <w:sz w:val="20"/>
          </w:rPr>
          <w:t xml:space="preserve"> </w:t>
        </w:r>
      </w:ins>
      <w:ins w:id="6928" w:author="Jomar Tigcal" w:date="2023-03-04T23:32:38Z">
        <w:r>
          <w:rPr>
            <w:sz w:val="20"/>
          </w:rPr>
          <w:t>editor</w:t>
        </w:r>
      </w:ins>
      <w:ins w:id="6929" w:author="Jomar Tigcal" w:date="2023-03-04T23:32:38Z">
        <w:r>
          <w:rPr>
            <w:spacing w:val="-2"/>
            <w:sz w:val="20"/>
          </w:rPr>
          <w:t xml:space="preserve"> </w:t>
        </w:r>
      </w:ins>
      <w:ins w:id="6930" w:author="Jomar Tigcal" w:date="2023-03-04T23:32:38Z">
        <w:r>
          <w:rPr>
            <w:sz w:val="20"/>
          </w:rPr>
          <w:t>and</w:t>
        </w:r>
      </w:ins>
      <w:ins w:id="6931" w:author="Jomar Tigcal" w:date="2023-03-04T23:32:38Z">
        <w:r>
          <w:rPr>
            <w:spacing w:val="-3"/>
            <w:sz w:val="20"/>
          </w:rPr>
          <w:t xml:space="preserve"> </w:t>
        </w:r>
      </w:ins>
      <w:ins w:id="6932" w:author="Jomar Tigcal" w:date="2023-03-04T23:32:38Z">
        <w:r>
          <w:rPr>
            <w:sz w:val="20"/>
          </w:rPr>
          <w:t>on</w:t>
        </w:r>
      </w:ins>
      <w:ins w:id="6933" w:author="Jomar Tigcal" w:date="2023-03-04T23:32:38Z">
        <w:r>
          <w:rPr>
            <w:spacing w:val="-2"/>
            <w:sz w:val="20"/>
          </w:rPr>
          <w:t xml:space="preserve"> </w:t>
        </w:r>
      </w:ins>
      <w:ins w:id="6934" w:author="Jomar Tigcal" w:date="2023-03-04T23:32:38Z">
        <w:r>
          <w:rPr>
            <w:sz w:val="20"/>
          </w:rPr>
          <w:t>the</w:t>
        </w:r>
      </w:ins>
      <w:ins w:id="6935" w:author="Jomar Tigcal" w:date="2023-03-04T23:32:38Z">
        <w:r>
          <w:rPr>
            <w:spacing w:val="-2"/>
            <w:sz w:val="20"/>
          </w:rPr>
          <w:t xml:space="preserve"> </w:t>
        </w:r>
      </w:ins>
      <w:ins w:id="6936" w:author="Jomar Tigcal" w:date="2023-03-04T23:32:38Z">
        <w:r>
          <w:rPr>
            <w:sz w:val="20"/>
          </w:rPr>
          <w:t>device.</w:t>
        </w:r>
      </w:ins>
      <w:ins w:id="6937" w:author="Jomar Tigcal" w:date="2023-03-04T23:32:38Z">
        <w:r>
          <w:rPr>
            <w:spacing w:val="-4"/>
            <w:sz w:val="20"/>
          </w:rPr>
          <w:t xml:space="preserve"> </w:t>
        </w:r>
      </w:ins>
      <w:ins w:id="6938" w:author="Jomar Tigcal" w:date="2023-03-04T23:32:38Z">
        <w:r>
          <w:rPr>
            <w:rFonts w:ascii="Courier New" w:hAnsi="Courier New"/>
            <w:b/>
          </w:rPr>
          <w:t>activity_output</w:t>
        </w:r>
      </w:ins>
      <w:ins w:id="6939" w:author="Jomar Tigcal" w:date="2023-03-04T23:32:38Z">
        <w:r>
          <w:rPr>
            <w:rFonts w:ascii="Courier New" w:hAnsi="Courier New"/>
            <w:b/>
            <w:spacing w:val="-80"/>
          </w:rPr>
          <w:t xml:space="preserve"> </w:t>
        </w:r>
      </w:ins>
      <w:ins w:id="6940" w:author="Jomar Tigcal" w:date="2023-03-04T23:32:38Z">
        <w:r>
          <w:rPr>
            <w:sz w:val="20"/>
          </w:rPr>
          <w:t>will</w:t>
        </w:r>
      </w:ins>
      <w:ins w:id="6941" w:author="Jomar Tigcal" w:date="2023-03-04T23:32:38Z">
        <w:r>
          <w:rPr>
            <w:spacing w:val="-2"/>
            <w:sz w:val="20"/>
          </w:rPr>
          <w:t xml:space="preserve"> </w:t>
        </w:r>
      </w:ins>
      <w:ins w:id="6942" w:author="Jomar Tigcal" w:date="2023-03-04T23:32:38Z">
        <w:r>
          <w:rPr>
            <w:sz w:val="20"/>
          </w:rPr>
          <w:t>now</w:t>
        </w:r>
      </w:ins>
      <w:ins w:id="6943" w:author="Jomar Tigcal" w:date="2023-03-04T23:32:38Z">
        <w:r>
          <w:rPr>
            <w:spacing w:val="-2"/>
            <w:sz w:val="20"/>
          </w:rPr>
          <w:t xml:space="preserve"> </w:t>
        </w:r>
      </w:ins>
      <w:ins w:id="6944" w:author="Jomar Tigcal" w:date="2023-03-04T23:32:38Z">
        <w:r>
          <w:rPr>
            <w:sz w:val="20"/>
          </w:rPr>
          <w:t>look</w:t>
        </w:r>
      </w:ins>
      <w:ins w:id="6945" w:author="Jomar Tigcal" w:date="2023-03-04T23:32:38Z">
        <w:r>
          <w:rPr>
            <w:spacing w:val="-2"/>
            <w:sz w:val="20"/>
          </w:rPr>
          <w:t xml:space="preserve"> </w:t>
        </w:r>
      </w:ins>
      <w:ins w:id="6946" w:author="Jomar Tigcal" w:date="2023-03-04T23:32:38Z">
        <w:r>
          <w:rPr>
            <w:spacing w:val="-4"/>
            <w:sz w:val="20"/>
          </w:rPr>
          <w:t>like</w:t>
        </w:r>
      </w:ins>
    </w:p>
    <w:p>
      <w:pPr>
        <w:pStyle w:val="TextBody"/>
        <w:ind w:left="554" w:hanging="0"/>
        <w:rPr>
          <w:ins w:id="6950" w:author="Jomar Tigcal" w:date="2023-03-04T23:32:38Z"/>
        </w:rPr>
      </w:pPr>
      <w:ins w:id="6948" w:author="Jomar Tigcal" w:date="2023-03-04T23:32:38Z">
        <w:r>
          <w:rPr/>
          <w:t>the</w:t>
        </w:r>
      </w:ins>
      <w:ins w:id="6949" w:author="Jomar Tigcal" w:date="2023-03-04T23:32:38Z">
        <w:r>
          <w:rPr>
            <w:spacing w:val="-2"/>
          </w:rPr>
          <w:t xml:space="preserve"> following:</w:t>
        </w:r>
      </w:ins>
    </w:p>
    <w:p>
      <w:pPr>
        <w:sectPr>
          <w:headerReference w:type="even" r:id="rId672"/>
          <w:headerReference w:type="default" r:id="rId673"/>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4" w:after="0"/>
        <w:rPr>
          <w:sz w:val="9"/>
          <w:ins w:id="6951" w:author="Jomar Tigcal" w:date="2023-03-04T23:32:38Z"/>
        </w:rPr>
      </w:pPr>
      <w:r>
        <w:rPr>
          <w:sz w:val="9"/>
        </w:rPr>
        <mc:AlternateContent>
          <mc:Choice Requires="wpg">
            <w:drawing>
              <wp:anchor behindDoc="0" distT="0" distB="635" distL="0" distR="4445" simplePos="0" locked="0" layoutInCell="0" allowOverlap="1" relativeHeight="2041" wp14:anchorId="05428383">
                <wp:simplePos x="0" y="0"/>
                <wp:positionH relativeFrom="page">
                  <wp:posOffset>662940</wp:posOffset>
                </wp:positionH>
                <wp:positionV relativeFrom="paragraph">
                  <wp:posOffset>95250</wp:posOffset>
                </wp:positionV>
                <wp:extent cx="5074920" cy="1463675"/>
                <wp:effectExtent l="0" t="1270" r="635" b="0"/>
                <wp:wrapTopAndBottom/>
                <wp:docPr id="2319" name="docshapegroup 48"/>
                <a:graphic xmlns:a="http://schemas.openxmlformats.org/drawingml/2006/main">
                  <a:graphicData uri="http://schemas.microsoft.com/office/word/2010/wordprocessingGroup">
                    <wpg:wgp>
                      <wpg:cNvGrpSpPr/>
                      <wpg:grpSpPr>
                        <a:xfrm>
                          <a:off x="0" y="0"/>
                          <a:ext cx="5074920" cy="1463760"/>
                          <a:chOff x="0" y="0"/>
                          <a:chExt cx="5074920" cy="1463760"/>
                        </a:xfrm>
                      </wpg:grpSpPr>
                      <wps:wsp>
                        <wps:cNvSpPr/>
                        <wps:spPr>
                          <a:xfrm>
                            <a:off x="0" y="6480"/>
                            <a:ext cx="5074920" cy="1450800"/>
                          </a:xfrm>
                          <a:prstGeom prst="rect">
                            <a:avLst/>
                          </a:prstGeom>
                          <a:solidFill>
                            <a:srgbClr val="f6f6f6"/>
                          </a:solidFill>
                          <a:ln w="0">
                            <a:noFill/>
                          </a:ln>
                        </wps:spPr>
                        <wps:style>
                          <a:lnRef idx="0"/>
                          <a:fillRef idx="0"/>
                          <a:effectRef idx="0"/>
                          <a:fontRef idx="minor"/>
                        </wps:style>
                        <wps:bodyPr/>
                      </wps:wsp>
                      <wps:wsp>
                        <wps:cNvSpPr/>
                        <wps:spPr>
                          <a:xfrm>
                            <a:off x="0" y="0"/>
                            <a:ext cx="5074920" cy="1463760"/>
                          </a:xfrm>
                          <a:custGeom>
                            <a:avLst/>
                            <a:gdLst>
                              <a:gd name="textAreaLeft" fmla="*/ 0 w 2877120"/>
                              <a:gd name="textAreaRight" fmla="*/ 2880720 w 2877120"/>
                              <a:gd name="textAreaTop" fmla="*/ 0 h 829800"/>
                              <a:gd name="textAreaBottom" fmla="*/ 833400 h 829800"/>
                            </a:gdLst>
                            <a:ahLst/>
                            <a:rect l="textAreaLeft" t="textAreaTop" r="textAreaRight" b="textAreaBottom"/>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438200"/>
                          </a:xfrm>
                          <a:prstGeom prst="rect">
                            <a:avLst/>
                          </a:prstGeom>
                          <a:noFill/>
                          <a:ln w="0">
                            <a:noFill/>
                          </a:ln>
                        </wps:spPr>
                        <wps:style>
                          <a:lnRef idx="0"/>
                          <a:fillRef idx="0"/>
                          <a:effectRef idx="0"/>
                          <a:fontRef idx="minor"/>
                        </wps:style>
                        <wps:txbx>
                          <w:txbxContent>
                            <w:p>
                              <w:pPr>
                                <w:pStyle w:val="Normal"/>
                                <w:spacing w:lineRule="auto" w:line="324" w:before="35" w:after="0"/>
                                <w:ind w:left="885" w:right="840" w:hanging="432"/>
                                <w:rPr>
                                  <w:rFonts w:ascii="Courier New" w:hAnsi="Courier New"/>
                                  <w:sz w:val="18"/>
                                </w:rPr>
                              </w:pPr>
                              <w:r>
                                <w:rPr>
                                  <w:rFonts w:ascii="Courier New" w:hAnsi="Courier New"/>
                                  <w:spacing w:val="-2"/>
                                  <w:sz w:val="18"/>
                                </w:rPr>
                                <w:t xml:space="preserve">&lt;androidx.constraintlayout.motion.widget.MotionLayout </w:t>
                              </w:r>
                              <w:hyperlink r:id="rId666">
                                <w:r>
                                  <w:rPr>
                                    <w:rFonts w:ascii="Courier New" w:hAnsi="Courier New"/>
                                    <w:spacing w:val="-2"/>
                                    <w:sz w:val="18"/>
                                  </w:rPr>
                                  <w:t>xmlns:android="http://schemas.android.com/apk/res/android"</w:t>
                                </w:r>
                              </w:hyperlink>
                              <w:r>
                                <w:rPr>
                                  <w:rFonts w:ascii="Courier New" w:hAnsi="Courier New"/>
                                  <w:spacing w:val="-2"/>
                                  <w:sz w:val="18"/>
                                </w:rPr>
                                <w:t xml:space="preserve"> </w:t>
                              </w:r>
                              <w:hyperlink r:id="rId667">
                                <w:r>
                                  <w:rPr>
                                    <w:rFonts w:ascii="Courier New" w:hAnsi="Courier New"/>
                                    <w:spacing w:val="-2"/>
                                    <w:sz w:val="18"/>
                                  </w:rPr>
                                  <w:t>xmlns:app="http://schemas.android.com/apk/res-auto"</w:t>
                                </w:r>
                              </w:hyperlink>
                              <w:r>
                                <w:rPr>
                                  <w:rFonts w:ascii="Courier New" w:hAnsi="Courier New"/>
                                  <w:spacing w:val="-2"/>
                                  <w:sz w:val="18"/>
                                </w:rPr>
                                <w:t xml:space="preserve"> </w:t>
                              </w:r>
                              <w:hyperlink r:id="rId668">
                                <w:r>
                                  <w:rPr>
                                    <w:rFonts w:ascii="Courier New" w:hAnsi="Courier New"/>
                                    <w:spacing w:val="-2"/>
                                    <w:sz w:val="18"/>
                                  </w:rPr>
                                  <w:t>xmlns:tools="http://schemas.android.com/tools"</w:t>
                                </w:r>
                              </w:hyperlink>
                              <w:r>
                                <w:rPr>
                                  <w:rFonts w:ascii="Courier New" w:hAnsi="Courier New"/>
                                  <w:spacing w:val="-2"/>
                                  <w:sz w:val="18"/>
                                </w:rPr>
                                <w:t xml:space="preserve"> android:layout_width="match_parent" android:layout_height="match_parent" app:layoutDescription="@xml/motion_scene" app:motionDebug="SHOW_ALL"</w:t>
                              </w:r>
                            </w:p>
                          </w:txbxContent>
                        </wps:txbx>
                        <wps:bodyPr lIns="0" rIns="0" tIns="0" bIns="0" anchor="t">
                          <a:noAutofit/>
                        </wps:bodyPr>
                      </wps:wsp>
                    </wpg:wgp>
                  </a:graphicData>
                </a:graphic>
              </wp:anchor>
            </w:drawing>
          </mc:Choice>
          <mc:Fallback>
            <w:pict>
              <v:group id="shape_0" alt="docshapegroup 48" style="position:absolute;margin-left:52.2pt;margin-top:7.5pt;width:399.6pt;height:115.25pt" coordorigin="1044,150" coordsize="7992,2305">
                <v:rect id="shape_0" path="m0,0l-2147483645,0l-2147483645,-2147483646l0,-2147483646xe" fillcolor="#f6f6f6" stroked="f" o:allowincell="f" style="position:absolute;left:1044;top:160;width:7991;height:228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70;width:7991;height:2264;mso-wrap-style:square;v-text-anchor:top;mso-position-horizontal-relative:page">
                  <v:fill o:detectmouseclick="t" on="false"/>
                  <v:stroke color="#3465a4" joinstyle="round" endcap="flat"/>
                  <v:textbox>
                    <w:txbxContent>
                      <w:p>
                        <w:pPr>
                          <w:pStyle w:val="Normal"/>
                          <w:spacing w:lineRule="auto" w:line="324" w:before="35" w:after="0"/>
                          <w:ind w:left="885" w:right="840" w:hanging="432"/>
                          <w:rPr>
                            <w:rFonts w:ascii="Courier New" w:hAnsi="Courier New"/>
                            <w:sz w:val="18"/>
                          </w:rPr>
                        </w:pPr>
                        <w:r>
                          <w:rPr>
                            <w:rFonts w:ascii="Courier New" w:hAnsi="Courier New"/>
                            <w:spacing w:val="-2"/>
                            <w:sz w:val="18"/>
                          </w:rPr>
                          <w:t xml:space="preserve">&lt;androidx.constraintlayout.motion.widget.MotionLayout </w:t>
                        </w:r>
                        <w:hyperlink r:id="rId669">
                          <w:r>
                            <w:rPr>
                              <w:rFonts w:ascii="Courier New" w:hAnsi="Courier New"/>
                              <w:spacing w:val="-2"/>
                              <w:sz w:val="18"/>
                            </w:rPr>
                            <w:t>xmlns:android="http://schemas.android.com/apk/res/android"</w:t>
                          </w:r>
                        </w:hyperlink>
                        <w:r>
                          <w:rPr>
                            <w:rFonts w:ascii="Courier New" w:hAnsi="Courier New"/>
                            <w:spacing w:val="-2"/>
                            <w:sz w:val="18"/>
                          </w:rPr>
                          <w:t xml:space="preserve"> </w:t>
                        </w:r>
                        <w:hyperlink r:id="rId670">
                          <w:r>
                            <w:rPr>
                              <w:rFonts w:ascii="Courier New" w:hAnsi="Courier New"/>
                              <w:spacing w:val="-2"/>
                              <w:sz w:val="18"/>
                            </w:rPr>
                            <w:t>xmlns:app="http://schemas.android.com/apk/res-auto"</w:t>
                          </w:r>
                        </w:hyperlink>
                        <w:r>
                          <w:rPr>
                            <w:rFonts w:ascii="Courier New" w:hAnsi="Courier New"/>
                            <w:spacing w:val="-2"/>
                            <w:sz w:val="18"/>
                          </w:rPr>
                          <w:t xml:space="preserve"> </w:t>
                        </w:r>
                        <w:hyperlink r:id="rId671">
                          <w:r>
                            <w:rPr>
                              <w:rFonts w:ascii="Courier New" w:hAnsi="Courier New"/>
                              <w:spacing w:val="-2"/>
                              <w:sz w:val="18"/>
                            </w:rPr>
                            <w:t>xmlns:tools="http://schemas.android.com/tools"</w:t>
                          </w:r>
                        </w:hyperlink>
                        <w:r>
                          <w:rPr>
                            <w:rFonts w:ascii="Courier New" w:hAnsi="Courier New"/>
                            <w:spacing w:val="-2"/>
                            <w:sz w:val="18"/>
                          </w:rPr>
                          <w:t xml:space="preserve"> android:layout_width="match_parent" android:layout_height="match_parent" app:layoutDescription="@xml/motion_scene" app:motionDebug="SHOW_ALL"</w:t>
                        </w:r>
                      </w:p>
                    </w:txbxContent>
                  </v:textbox>
                  <w10:wrap type="topAndBottom"/>
                </v:rect>
              </v:group>
            </w:pict>
          </mc:Fallback>
        </mc:AlternateContent>
      </w:r>
    </w:p>
    <w:p>
      <w:pPr>
        <w:pStyle w:val="TextBody"/>
        <w:spacing w:before="3" w:after="0"/>
        <w:rPr>
          <w:sz w:val="5"/>
          <w:ins w:id="6953" w:author="Jomar Tigcal" w:date="2023-03-04T23:32:38Z"/>
        </w:rPr>
      </w:pPr>
      <w:ins w:id="6952" w:author="Jomar Tigcal" w:date="2023-03-04T23:32:38Z">
        <w:r>
          <w:rPr>
            <w:sz w:val="5"/>
          </w:rPr>
        </w:r>
      </w:ins>
    </w:p>
    <w:p>
      <w:pPr>
        <w:pStyle w:val="TextBody"/>
        <w:ind w:left="824" w:hanging="0"/>
        <w:rPr/>
      </w:pPr>
      <w:r>
        <w:rPr/>
        <mc:AlternateContent>
          <mc:Choice Requires="wpg">
            <w:drawing>
              <wp:inline distT="0" distB="0" distL="0" distR="0" wp14:anchorId="449220B4">
                <wp:extent cx="5074920" cy="574675"/>
                <wp:effectExtent l="0" t="0" r="5080" b="0"/>
                <wp:docPr id="2327" name="Shape1427"/>
                <a:graphic xmlns:a="http://schemas.openxmlformats.org/drawingml/2006/main">
                  <a:graphicData uri="http://schemas.microsoft.com/office/word/2010/wordprocessingGroup">
                    <wpg:wgp>
                      <wpg:cNvGrpSpPr/>
                      <wpg:grpSpPr>
                        <a:xfrm>
                          <a:off x="0" y="0"/>
                          <a:ext cx="5074920" cy="574560"/>
                          <a:chOff x="0" y="0"/>
                          <a:chExt cx="5074920" cy="574560"/>
                        </a:xfrm>
                      </wpg:grpSpPr>
                      <wps:wsp>
                        <wps:cNvSpPr/>
                        <wps:spPr>
                          <a:xfrm>
                            <a:off x="0" y="6480"/>
                            <a:ext cx="5074920" cy="561960"/>
                          </a:xfrm>
                          <a:prstGeom prst="rect">
                            <a:avLst/>
                          </a:prstGeom>
                          <a:solidFill>
                            <a:srgbClr val="f6f6f6"/>
                          </a:solidFill>
                          <a:ln w="0">
                            <a:noFill/>
                          </a:ln>
                        </wps:spPr>
                        <wps:style>
                          <a:lnRef idx="0"/>
                          <a:fillRef idx="0"/>
                          <a:effectRef idx="0"/>
                          <a:fontRef idx="minor"/>
                        </wps:style>
                        <wps:bodyPr/>
                      </wps:wsp>
                      <wps:wsp>
                        <wps:cNvSpPr/>
                        <wps:spPr>
                          <a:xfrm>
                            <a:off x="0" y="0"/>
                            <a:ext cx="5074920" cy="574560"/>
                          </a:xfrm>
                          <a:custGeom>
                            <a:avLst/>
                            <a:gdLst>
                              <a:gd name="textAreaLeft" fmla="*/ 0 w 2877120"/>
                              <a:gd name="textAreaRight" fmla="*/ 2880720 w 2877120"/>
                              <a:gd name="textAreaTop" fmla="*/ 0 h 325800"/>
                              <a:gd name="textAreaBottom" fmla="*/ 329400 h 325800"/>
                            </a:gdLst>
                            <a:ahLst/>
                            <a:rect l="textAreaLeft" t="textAreaTop" r="textAreaRight" b="textAreaBottom"/>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549360"/>
                          </a:xfrm>
                          <a:prstGeom prst="rect">
                            <a:avLst/>
                          </a:prstGeom>
                          <a:noFill/>
                          <a:ln w="0">
                            <a:noFill/>
                          </a:ln>
                        </wps:spPr>
                        <wps:style>
                          <a:lnRef idx="0"/>
                          <a:fillRef idx="0"/>
                          <a:effectRef idx="0"/>
                          <a:fontRef idx="minor"/>
                        </wps:style>
                        <wps:txbx>
                          <w:txbxContent>
                            <w:p>
                              <w:pPr>
                                <w:pStyle w:val="Normal"/>
                                <w:spacing w:before="40" w:after="0"/>
                                <w:ind w:left="885" w:hanging="0"/>
                                <w:rPr>
                                  <w:rFonts w:ascii="Courier New" w:hAnsi="Courier New"/>
                                  <w:sz w:val="18"/>
                                  <w:ins w:id="6954" w:author="Jomar Tigcal" w:date="2023-03-04T23:32:38Z"/>
                                </w:rPr>
                              </w:pPr>
                              <w:r>
                                <w:rPr>
                                  <w:rFonts w:ascii="Courier New" w:hAnsi="Courier New"/>
                                  <w:spacing w:val="-2"/>
                                  <w:sz w:val="18"/>
                                </w:rPr>
                                <w:t>tools:context=".OutputActivity"&gt;</w:t>
                              </w:r>
                            </w:p>
                            <w:p>
                              <w:pPr>
                                <w:pStyle w:val="Normal"/>
                                <w:spacing w:before="76" w:after="0"/>
                                <w:ind w:left="885" w:hanging="0"/>
                                <w:rPr>
                                  <w:rFonts w:ascii="Courier New" w:hAnsi="Courier New"/>
                                  <w:sz w:val="18"/>
                                </w:rPr>
                              </w:pPr>
                              <w:r>
                                <w:rPr>
                                  <w:rFonts w:ascii="Courier New" w:hAnsi="Courier New"/>
                                  <w:spacing w:val="-5"/>
                                  <w:sz w:val="18"/>
                                </w:rPr>
                                <w:t>...</w:t>
                              </w:r>
                            </w:p>
                            <w:p>
                              <w:pPr>
                                <w:pStyle w:val="Normal"/>
                                <w:spacing w:before="76" w:after="0"/>
                                <w:ind w:left="453" w:hanging="0"/>
                                <w:rPr>
                                  <w:rFonts w:ascii="Courier New" w:hAnsi="Courier New"/>
                                  <w:sz w:val="18"/>
                                </w:rPr>
                              </w:pPr>
                              <w:r>
                                <w:rPr>
                                  <w:rFonts w:ascii="Courier New" w:hAnsi="Courier New"/>
                                  <w:spacing w:val="-2"/>
                                  <w:sz w:val="18"/>
                                </w:rPr>
                                <w:t>&lt;/androidx.constraintlayout.motion.widget.MotionLayout&gt;</w:t>
                              </w:r>
                            </w:p>
                          </w:txbxContent>
                        </wps:txbx>
                        <wps:bodyPr lIns="0" rIns="0" tIns="0" bIns="0" anchor="t">
                          <a:noAutofit/>
                        </wps:bodyPr>
                      </wps:wsp>
                    </wpg:wgp>
                  </a:graphicData>
                </a:graphic>
              </wp:inline>
            </w:drawing>
          </mc:Choice>
          <mc:Fallback>
            <w:pict>
              <v:group id="shape_0" alt="Shape1427" style="position:absolute;margin-left:0pt;margin-top:-45.3pt;width:399.6pt;height:45.25pt" coordorigin="0,-906" coordsize="7992,905">
                <v:rect id="shape_0" path="m0,0l-2147483645,0l-2147483645,-2147483646l0,-2147483646xe" fillcolor="#f6f6f6" stroked="f" o:allowincell="f" style="position:absolute;left:0;top:-896;width:7991;height:884;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886;width:7991;height:864;mso-wrap-style:square;v-text-anchor:top;mso-position-vertical:top">
                  <v:fill o:detectmouseclick="t" on="false"/>
                  <v:stroke color="#3465a4" joinstyle="round" endcap="flat"/>
                  <v:textbox>
                    <w:txbxContent>
                      <w:p>
                        <w:pPr>
                          <w:pStyle w:val="Normal"/>
                          <w:spacing w:before="40" w:after="0"/>
                          <w:ind w:left="885" w:hanging="0"/>
                          <w:rPr>
                            <w:rFonts w:ascii="Courier New" w:hAnsi="Courier New"/>
                            <w:sz w:val="18"/>
                            <w:ins w:id="6955" w:author="Jomar Tigcal" w:date="2023-03-04T23:32:38Z"/>
                          </w:rPr>
                        </w:pPr>
                        <w:r>
                          <w:rPr>
                            <w:rFonts w:ascii="Courier New" w:hAnsi="Courier New"/>
                            <w:spacing w:val="-2"/>
                            <w:sz w:val="18"/>
                          </w:rPr>
                          <w:t>tools:context=".OutputActivity"&gt;</w:t>
                        </w:r>
                      </w:p>
                      <w:p>
                        <w:pPr>
                          <w:pStyle w:val="Normal"/>
                          <w:spacing w:before="76" w:after="0"/>
                          <w:ind w:left="885" w:hanging="0"/>
                          <w:rPr>
                            <w:rFonts w:ascii="Courier New" w:hAnsi="Courier New"/>
                            <w:sz w:val="18"/>
                          </w:rPr>
                        </w:pPr>
                        <w:r>
                          <w:rPr>
                            <w:rFonts w:ascii="Courier New" w:hAnsi="Courier New"/>
                            <w:spacing w:val="-5"/>
                            <w:sz w:val="18"/>
                          </w:rPr>
                          <w:t>...</w:t>
                        </w:r>
                      </w:p>
                      <w:p>
                        <w:pPr>
                          <w:pStyle w:val="Normal"/>
                          <w:spacing w:before="76" w:after="0"/>
                          <w:ind w:left="453" w:hanging="0"/>
                          <w:rPr>
                            <w:rFonts w:ascii="Courier New" w:hAnsi="Courier New"/>
                            <w:sz w:val="18"/>
                          </w:rPr>
                        </w:pPr>
                        <w:r>
                          <w:rPr>
                            <w:rFonts w:ascii="Courier New" w:hAnsi="Courier New"/>
                            <w:spacing w:val="-2"/>
                            <w:sz w:val="18"/>
                          </w:rPr>
                          <w:t>&lt;/androidx.constraintlayout.motion.widget.MotionLayout&gt;</w:t>
                        </w:r>
                      </w:p>
                    </w:txbxContent>
                  </v:textbox>
                  <w10:wrap type="square"/>
                </v:rect>
              </v:group>
            </w:pict>
          </mc:Fallback>
        </mc:AlternateContent>
      </w:r>
    </w:p>
    <w:p>
      <w:pPr>
        <w:pStyle w:val="ListParagraph"/>
        <w:numPr>
          <w:ilvl w:val="1"/>
          <w:numId w:val="1"/>
        </w:numPr>
        <w:tabs>
          <w:tab w:val="clear" w:pos="720"/>
          <w:tab w:val="left" w:pos="1274" w:leader="none"/>
        </w:tabs>
        <w:spacing w:before="37" w:after="0"/>
        <w:jc w:val="left"/>
        <w:rPr>
          <w:sz w:val="20"/>
          <w:ins w:id="6978" w:author="Jomar Tigcal" w:date="2023-03-04T23:32:38Z"/>
        </w:rPr>
      </w:pPr>
      <w:ins w:id="6956" w:author="Jomar Tigcal" w:date="2023-03-04T23:32:38Z">
        <w:r>
          <w:rPr>
            <w:sz w:val="20"/>
          </w:rPr>
          <w:t>Add</w:t>
        </w:r>
      </w:ins>
      <w:ins w:id="6957" w:author="Jomar Tigcal" w:date="2023-03-04T23:32:38Z">
        <w:r>
          <w:rPr>
            <w:spacing w:val="-7"/>
            <w:sz w:val="20"/>
          </w:rPr>
          <w:t xml:space="preserve"> </w:t>
        </w:r>
      </w:ins>
      <w:ins w:id="6958" w:author="Jomar Tigcal" w:date="2023-03-04T23:32:38Z">
        <w:r>
          <w:rPr>
            <w:sz w:val="20"/>
          </w:rPr>
          <w:t>three</w:t>
        </w:r>
      </w:ins>
      <w:ins w:id="6959" w:author="Jomar Tigcal" w:date="2023-03-04T23:32:38Z">
        <w:r>
          <w:rPr>
            <w:spacing w:val="-2"/>
            <w:sz w:val="20"/>
          </w:rPr>
          <w:t xml:space="preserve"> </w:t>
        </w:r>
      </w:ins>
      <w:ins w:id="6960" w:author="Jomar Tigcal" w:date="2023-03-04T23:32:38Z">
        <w:r>
          <w:rPr>
            <w:sz w:val="20"/>
          </w:rPr>
          <w:t>instances</w:t>
        </w:r>
      </w:ins>
      <w:ins w:id="6961" w:author="Jomar Tigcal" w:date="2023-03-04T23:32:38Z">
        <w:r>
          <w:rPr>
            <w:spacing w:val="-2"/>
            <w:sz w:val="20"/>
          </w:rPr>
          <w:t xml:space="preserve"> </w:t>
        </w:r>
      </w:ins>
      <w:ins w:id="6962" w:author="Jomar Tigcal" w:date="2023-03-04T23:32:38Z">
        <w:r>
          <w:rPr>
            <w:sz w:val="20"/>
          </w:rPr>
          <w:t>of</w:t>
        </w:r>
      </w:ins>
      <w:ins w:id="6963" w:author="Jomar Tigcal" w:date="2023-03-04T23:32:38Z">
        <w:r>
          <w:rPr>
            <w:spacing w:val="-3"/>
            <w:sz w:val="20"/>
          </w:rPr>
          <w:t xml:space="preserve"> </w:t>
        </w:r>
      </w:ins>
      <w:ins w:id="6964" w:author="Jomar Tigcal" w:date="2023-03-04T23:32:38Z">
        <w:r>
          <w:rPr>
            <w:rFonts w:ascii="Courier New" w:hAnsi="Courier New"/>
            <w:b/>
          </w:rPr>
          <w:t>TextView</w:t>
        </w:r>
      </w:ins>
      <w:ins w:id="6965" w:author="Jomar Tigcal" w:date="2023-03-04T23:32:38Z">
        <w:r>
          <w:rPr>
            <w:rFonts w:ascii="Courier New" w:hAnsi="Courier New"/>
            <w:b/>
            <w:spacing w:val="-80"/>
          </w:rPr>
          <w:t xml:space="preserve"> </w:t>
        </w:r>
      </w:ins>
      <w:ins w:id="6966" w:author="Jomar Tigcal" w:date="2023-03-04T23:32:38Z">
        <w:r>
          <w:rPr>
            <w:sz w:val="20"/>
          </w:rPr>
          <w:t>to</w:t>
        </w:r>
      </w:ins>
      <w:ins w:id="6967" w:author="Jomar Tigcal" w:date="2023-03-04T23:32:38Z">
        <w:r>
          <w:rPr>
            <w:spacing w:val="-2"/>
            <w:sz w:val="20"/>
          </w:rPr>
          <w:t xml:space="preserve"> </w:t>
        </w:r>
      </w:ins>
      <w:ins w:id="6968" w:author="Jomar Tigcal" w:date="2023-03-04T23:32:38Z">
        <w:r>
          <w:rPr>
            <w:sz w:val="20"/>
          </w:rPr>
          <w:t>the</w:t>
        </w:r>
      </w:ins>
      <w:ins w:id="6969" w:author="Jomar Tigcal" w:date="2023-03-04T23:32:38Z">
        <w:r>
          <w:rPr>
            <w:spacing w:val="-2"/>
            <w:sz w:val="20"/>
          </w:rPr>
          <w:t xml:space="preserve"> </w:t>
        </w:r>
      </w:ins>
      <w:ins w:id="6970" w:author="Jomar Tigcal" w:date="2023-03-04T23:32:38Z">
        <w:r>
          <w:rPr>
            <w:sz w:val="20"/>
          </w:rPr>
          <w:t>output</w:t>
        </w:r>
      </w:ins>
      <w:ins w:id="6971" w:author="Jomar Tigcal" w:date="2023-03-04T23:32:38Z">
        <w:r>
          <w:rPr>
            <w:spacing w:val="-2"/>
            <w:sz w:val="20"/>
          </w:rPr>
          <w:t xml:space="preserve"> </w:t>
        </w:r>
      </w:ins>
      <w:ins w:id="6972" w:author="Jomar Tigcal" w:date="2023-03-04T23:32:38Z">
        <w:r>
          <w:rPr>
            <w:sz w:val="20"/>
          </w:rPr>
          <w:t>activity</w:t>
        </w:r>
      </w:ins>
      <w:ins w:id="6973" w:author="Jomar Tigcal" w:date="2023-03-04T23:32:38Z">
        <w:r>
          <w:rPr>
            <w:spacing w:val="-3"/>
            <w:sz w:val="20"/>
          </w:rPr>
          <w:t xml:space="preserve"> </w:t>
        </w:r>
      </w:ins>
      <w:ins w:id="6974" w:author="Jomar Tigcal" w:date="2023-03-04T23:32:38Z">
        <w:r>
          <w:rPr>
            <w:sz w:val="20"/>
          </w:rPr>
          <w:t>for</w:t>
        </w:r>
      </w:ins>
      <w:ins w:id="6975" w:author="Jomar Tigcal" w:date="2023-03-04T23:32:38Z">
        <w:r>
          <w:rPr>
            <w:spacing w:val="-2"/>
            <w:sz w:val="20"/>
          </w:rPr>
          <w:t xml:space="preserve"> </w:t>
        </w:r>
      </w:ins>
      <w:ins w:id="6976" w:author="Jomar Tigcal" w:date="2023-03-04T23:32:38Z">
        <w:r>
          <w:rPr>
            <w:sz w:val="20"/>
          </w:rPr>
          <w:t>the</w:t>
        </w:r>
      </w:ins>
      <w:ins w:id="6977" w:author="Jomar Tigcal" w:date="2023-03-04T23:32:38Z">
        <w:r>
          <w:rPr>
            <w:spacing w:val="-2"/>
            <w:sz w:val="20"/>
          </w:rPr>
          <w:t xml:space="preserve"> three</w:t>
        </w:r>
      </w:ins>
    </w:p>
    <w:p>
      <w:pPr>
        <w:pStyle w:val="TextBody"/>
        <w:ind w:left="1274" w:hanging="0"/>
        <w:rPr>
          <w:ins w:id="6981" w:author="Jomar Tigcal" w:date="2023-03-04T23:32:38Z"/>
        </w:rPr>
      </w:pPr>
      <w:ins w:id="6979" w:author="Jomar Tigcal" w:date="2023-03-04T23:32:38Z">
        <w:r>
          <w:rPr/>
          <w:t xml:space="preserve">passwords </w:t>
        </w:r>
      </w:ins>
      <w:ins w:id="6980" w:author="Jomar Tigcal" w:date="2023-03-04T23:32:38Z">
        <w:r>
          <w:rPr>
            <w:spacing w:val="-2"/>
          </w:rPr>
          <w:t>generated:</w:t>
        </w:r>
      </w:ins>
    </w:p>
    <w:p>
      <w:pPr>
        <w:pStyle w:val="Normal"/>
        <w:spacing w:before="212" w:after="0"/>
        <w:ind w:left="1709" w:hanging="0"/>
        <w:rPr>
          <w:rFonts w:ascii="Courier New" w:hAnsi="Courier New"/>
          <w:sz w:val="18"/>
          <w:ins w:id="6984" w:author="Jomar Tigcal" w:date="2023-03-04T23:32:38Z"/>
        </w:rPr>
      </w:pPr>
      <w:ins w:id="6982" w:author="Jomar Tigcal" w:date="2023-03-04T23:32:38Z">
        <w:r>
          <mc:AlternateContent>
            <mc:Choice Requires="wpg">
              <w:drawing>
                <wp:anchor behindDoc="1" distT="635" distB="0" distL="0" distR="635" simplePos="0" locked="0" layoutInCell="0" allowOverlap="1" relativeHeight="2034" wp14:anchorId="60346B94">
                  <wp:simplePos x="0" y="0"/>
                  <wp:positionH relativeFrom="page">
                    <wp:posOffset>1120140</wp:posOffset>
                  </wp:positionH>
                  <wp:positionV relativeFrom="paragraph">
                    <wp:posOffset>95885</wp:posOffset>
                  </wp:positionV>
                  <wp:extent cx="5074920" cy="5908675"/>
                  <wp:effectExtent l="0" t="635" r="635" b="0"/>
                  <wp:wrapNone/>
                  <wp:docPr id="2329" name="docshapegroup 44"/>
                  <a:graphic xmlns:a="http://schemas.openxmlformats.org/drawingml/2006/main">
                    <a:graphicData uri="http://schemas.microsoft.com/office/word/2010/wordprocessingGroup">
                      <wpg:wgp>
                        <wpg:cNvGrpSpPr/>
                        <wpg:grpSpPr>
                          <a:xfrm>
                            <a:off x="0" y="0"/>
                            <a:ext cx="5074920" cy="5908680"/>
                            <a:chOff x="0" y="0"/>
                            <a:chExt cx="5074920" cy="5908680"/>
                          </a:xfrm>
                        </wpg:grpSpPr>
                        <wps:wsp>
                          <wps:cNvSpPr/>
                          <wps:spPr>
                            <a:xfrm>
                              <a:off x="0" y="6480"/>
                              <a:ext cx="5074920" cy="5896080"/>
                            </a:xfrm>
                            <a:prstGeom prst="rect">
                              <a:avLst/>
                            </a:prstGeom>
                            <a:solidFill>
                              <a:srgbClr val="f6f6f6"/>
                            </a:solidFill>
                            <a:ln w="0">
                              <a:noFill/>
                            </a:ln>
                          </wps:spPr>
                          <wps:style>
                            <a:lnRef idx="0"/>
                            <a:fillRef idx="0"/>
                            <a:effectRef idx="0"/>
                            <a:fontRef idx="minor"/>
                          </wps:style>
                          <wps:bodyPr/>
                        </wps:wsp>
                        <wps:wsp>
                          <wps:cNvSpPr/>
                          <wps:spPr>
                            <a:xfrm>
                              <a:off x="0" y="0"/>
                              <a:ext cx="5074920" cy="5908680"/>
                            </a:xfrm>
                            <a:custGeom>
                              <a:avLst/>
                              <a:gdLst>
                                <a:gd name="textAreaLeft" fmla="*/ 0 w 2877120"/>
                                <a:gd name="textAreaRight" fmla="*/ 2880720 w 2877120"/>
                                <a:gd name="textAreaTop" fmla="*/ 0 h 3349800"/>
                                <a:gd name="textAreaBottom" fmla="*/ 3353400 h 3349800"/>
                              </a:gdLst>
                              <a:ahLst/>
                              <a:rect l="textAreaLeft" t="textAreaTop" r="textAreaRight" b="textAreaBottom"/>
                              <a:pathLst>
                                <a:path w="7992" h="9305">
                                  <a:moveTo>
                                    <a:pt x="7992" y="9284"/>
                                  </a:moveTo>
                                  <a:lnTo>
                                    <a:pt x="0" y="9284"/>
                                  </a:lnTo>
                                  <a:lnTo>
                                    <a:pt x="0" y="9304"/>
                                  </a:lnTo>
                                  <a:lnTo>
                                    <a:pt x="7992" y="9304"/>
                                  </a:lnTo>
                                  <a:lnTo>
                                    <a:pt x="7992" y="928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g:wgp>
                    </a:graphicData>
                  </a:graphic>
                </wp:anchor>
              </w:drawing>
            </mc:Choice>
            <mc:Fallback>
              <w:pict>
                <v:group id="shape_0" alt="docshapegroup 44" style="position:absolute;margin-left:88.2pt;margin-top:7.55pt;width:399.6pt;height:465.25pt" coordorigin="1764,151" coordsize="7992,9305">
                  <v:rect id="shape_0" path="m0,0l-2147483645,0l-2147483645,-2147483646l0,-2147483646xe" fillcolor="#f6f6f6" stroked="f" o:allowincell="f" style="position:absolute;left:1764;top:161;width:7991;height:9284;mso-wrap-style:none;v-text-anchor:middle;mso-position-horizontal-relative:page">
                    <v:fill o:detectmouseclick="t" type="solid" color2="#090909"/>
                    <v:stroke color="#3465a4" joinstyle="round" endcap="flat"/>
                    <w10:wrap type="none"/>
                  </v:rect>
                </v:group>
              </w:pict>
            </mc:Fallback>
          </mc:AlternateContent>
        </w:r>
      </w:ins>
      <w:ins w:id="6983" w:author="Jomar Tigcal" w:date="2023-03-04T23:32:38Z">
        <w:r>
          <w:rPr>
            <w:rFonts w:ascii="Courier New" w:hAnsi="Courier New"/>
            <w:spacing w:val="-2"/>
            <w:sz w:val="18"/>
          </w:rPr>
          <w:t>&lt;TextView</w:t>
        </w:r>
      </w:ins>
    </w:p>
    <w:p>
      <w:pPr>
        <w:pStyle w:val="Normal"/>
        <w:spacing w:lineRule="atLeast" w:line="280"/>
        <w:ind w:left="2141" w:hanging="0"/>
        <w:rPr>
          <w:rFonts w:ascii="Courier New" w:hAnsi="Courier New"/>
          <w:sz w:val="18"/>
          <w:ins w:id="6986" w:author="Jomar Tigcal" w:date="2023-03-04T23:32:38Z"/>
        </w:rPr>
      </w:pPr>
      <w:ins w:id="6985" w:author="Jomar Tigcal" w:date="2023-03-04T23:32:38Z">
        <w:r>
          <w:rPr>
            <w:rFonts w:ascii="Courier New" w:hAnsi="Courier New"/>
            <w:spacing w:val="-2"/>
            <w:sz w:val="18"/>
          </w:rPr>
          <w:t>android:id="@+id/password1_text" style="@style/TextAppearance.AppCompat.Headline" android:layout_width="wrap_content" android:layout_height="wrap_content" android:layout_marginBottom="60dp" app:layout_constraintBottom_toTopOf</w:t>
        </w:r>
      </w:ins>
    </w:p>
    <w:p>
      <w:pPr>
        <w:pStyle w:val="Normal"/>
        <w:spacing w:lineRule="auto" w:line="259"/>
        <w:ind w:left="2141" w:right="1684" w:firstLine="216"/>
        <w:rPr>
          <w:rFonts w:ascii="Courier New" w:hAnsi="Courier New"/>
          <w:sz w:val="18"/>
          <w:ins w:id="6988" w:author="Jomar Tigcal" w:date="2023-03-04T23:32:38Z"/>
        </w:rPr>
      </w:pPr>
      <w:ins w:id="6987" w:author="Jomar Tigcal" w:date="2023-03-04T23:32:38Z">
        <w:r>
          <w:rPr>
            <w:rFonts w:ascii="Courier New" w:hAnsi="Courier New"/>
            <w:spacing w:val="-2"/>
            <w:sz w:val="18"/>
          </w:rPr>
          <w:t>="@id/password2_text" app:layout_constraintEnd_toEndOf="parent"</w:t>
        </w:r>
      </w:ins>
    </w:p>
    <w:p>
      <w:pPr>
        <w:pStyle w:val="Normal"/>
        <w:spacing w:lineRule="auto" w:line="324" w:before="55" w:after="0"/>
        <w:ind w:left="2141" w:right="1684" w:hanging="0"/>
        <w:rPr>
          <w:rFonts w:ascii="Courier New" w:hAnsi="Courier New"/>
          <w:sz w:val="18"/>
          <w:ins w:id="6991" w:author="Jomar Tigcal" w:date="2023-03-04T23:32:38Z"/>
        </w:rPr>
      </w:pPr>
      <w:ins w:id="6989" w:author="Jomar Tigcal" w:date="2023-03-04T23:32:38Z">
        <w:r>
          <w:rPr>
            <w:rFonts w:ascii="Courier New" w:hAnsi="Courier New"/>
            <w:spacing w:val="-2"/>
            <w:sz w:val="18"/>
          </w:rPr>
          <w:t xml:space="preserve">app:layout_constraintStart_toStartOf="parent" </w:t>
        </w:r>
      </w:ins>
      <w:ins w:id="6990" w:author="Jomar Tigcal" w:date="2023-03-04T23:32:38Z">
        <w:r>
          <w:rPr>
            <w:rFonts w:ascii="Courier New" w:hAnsi="Courier New"/>
            <w:sz w:val="18"/>
          </w:rPr>
          <w:t>tools:text="First Password" /&gt;</w:t>
        </w:r>
      </w:ins>
    </w:p>
    <w:p>
      <w:pPr>
        <w:pStyle w:val="TextBody"/>
        <w:spacing w:before="9" w:after="0"/>
        <w:rPr>
          <w:rFonts w:ascii="Courier New" w:hAnsi="Courier New"/>
          <w:sz w:val="24"/>
          <w:ins w:id="6993" w:author="Jomar Tigcal" w:date="2023-03-04T23:32:38Z"/>
        </w:rPr>
      </w:pPr>
      <w:ins w:id="6992" w:author="Jomar Tigcal" w:date="2023-03-04T23:32:38Z">
        <w:r>
          <w:rPr>
            <w:rFonts w:ascii="Courier New" w:hAnsi="Courier New"/>
            <w:sz w:val="24"/>
          </w:rPr>
        </w:r>
      </w:ins>
    </w:p>
    <w:p>
      <w:pPr>
        <w:pStyle w:val="Normal"/>
        <w:spacing w:before="1" w:after="0"/>
        <w:ind w:left="1709" w:hanging="0"/>
        <w:rPr>
          <w:rFonts w:ascii="Courier New" w:hAnsi="Courier New"/>
          <w:sz w:val="18"/>
          <w:ins w:id="6995" w:author="Jomar Tigcal" w:date="2023-03-04T23:32:38Z"/>
        </w:rPr>
      </w:pPr>
      <w:ins w:id="6994" w:author="Jomar Tigcal" w:date="2023-03-04T23:32:38Z">
        <w:r>
          <w:rPr>
            <w:rFonts w:ascii="Courier New" w:hAnsi="Courier New"/>
            <w:spacing w:val="-2"/>
            <w:sz w:val="18"/>
          </w:rPr>
          <w:t>&lt;TextView</w:t>
        </w:r>
      </w:ins>
    </w:p>
    <w:p>
      <w:pPr>
        <w:pStyle w:val="Normal"/>
        <w:spacing w:lineRule="auto" w:line="324" w:before="76" w:after="0"/>
        <w:ind w:left="2141" w:right="882" w:hanging="0"/>
        <w:rPr>
          <w:rFonts w:ascii="Courier New" w:hAnsi="Courier New"/>
          <w:sz w:val="18"/>
          <w:ins w:id="6998" w:author="Jomar Tigcal" w:date="2023-03-04T23:32:38Z"/>
        </w:rPr>
      </w:pPr>
      <w:ins w:id="6996" w:author="Jomar Tigcal" w:date="2023-03-04T23:32:38Z">
        <w:r>
          <w:rPr>
            <w:rFonts w:ascii="Courier New" w:hAnsi="Courier New"/>
            <w:spacing w:val="-2"/>
            <w:sz w:val="18"/>
          </w:rPr>
          <w:t xml:space="preserve">android:id="@+id/password2_text" style="@style/TextAppearance.AppCompat.Headline" android:layout_width="wrap_content" android:layout_height="wrap_content" app:layout_constraintBottom_toBottomOf="parent" app:layout_constraintEnd_toEndOf="parent" app:layout_constraintStart_toStartOf="parent" app:layout_constraintTop_toTopOf="parent" </w:t>
        </w:r>
      </w:ins>
      <w:ins w:id="6997" w:author="Jomar Tigcal" w:date="2023-03-04T23:32:38Z">
        <w:r>
          <w:rPr>
            <w:rFonts w:ascii="Courier New" w:hAnsi="Courier New"/>
            <w:sz w:val="18"/>
          </w:rPr>
          <w:t>tools:text="Second Password" /&gt;</w:t>
        </w:r>
      </w:ins>
    </w:p>
    <w:p>
      <w:pPr>
        <w:pStyle w:val="TextBody"/>
        <w:spacing w:before="2" w:after="0"/>
        <w:rPr>
          <w:rFonts w:ascii="Courier New" w:hAnsi="Courier New"/>
          <w:sz w:val="25"/>
          <w:ins w:id="7000" w:author="Jomar Tigcal" w:date="2023-03-04T23:32:38Z"/>
        </w:rPr>
      </w:pPr>
      <w:ins w:id="6999" w:author="Jomar Tigcal" w:date="2023-03-04T23:32:38Z">
        <w:r>
          <w:rPr>
            <w:rFonts w:ascii="Courier New" w:hAnsi="Courier New"/>
            <w:sz w:val="25"/>
          </w:rPr>
        </w:r>
      </w:ins>
    </w:p>
    <w:p>
      <w:pPr>
        <w:pStyle w:val="Normal"/>
        <w:ind w:left="1709" w:hanging="0"/>
        <w:rPr>
          <w:rFonts w:ascii="Courier New" w:hAnsi="Courier New"/>
          <w:sz w:val="18"/>
          <w:ins w:id="7002" w:author="Jomar Tigcal" w:date="2023-03-04T23:32:38Z"/>
        </w:rPr>
      </w:pPr>
      <w:ins w:id="7001" w:author="Jomar Tigcal" w:date="2023-03-04T23:32:38Z">
        <w:r>
          <w:rPr>
            <w:rFonts w:ascii="Courier New" w:hAnsi="Courier New"/>
            <w:spacing w:val="-2"/>
            <w:sz w:val="18"/>
          </w:rPr>
          <w:t>&lt;TextView</w:t>
        </w:r>
      </w:ins>
    </w:p>
    <w:p>
      <w:pPr>
        <w:pStyle w:val="Normal"/>
        <w:spacing w:lineRule="atLeast" w:line="280"/>
        <w:ind w:left="2141" w:hanging="0"/>
        <w:rPr>
          <w:rFonts w:ascii="Courier New" w:hAnsi="Courier New"/>
          <w:sz w:val="18"/>
          <w:ins w:id="7004" w:author="Jomar Tigcal" w:date="2023-03-04T23:32:38Z"/>
        </w:rPr>
      </w:pPr>
      <w:ins w:id="7003" w:author="Jomar Tigcal" w:date="2023-03-04T23:32:38Z">
        <w:r>
          <w:rPr>
            <w:rFonts w:ascii="Courier New" w:hAnsi="Courier New"/>
            <w:spacing w:val="-2"/>
            <w:sz w:val="18"/>
          </w:rPr>
          <w:t>android:id="@+id/password3_text" style="@style/TextAppearance.AppCompat.Headline" android:layout_width="wrap_content" android:layout_height="wrap_content" android:layout_marginTop="60dp" app:layout_constraintEnd_toEndOf="parent" app:layout_constraintStart_toStartOf="parent" app:layout_constraintTop_toBottomOf</w:t>
        </w:r>
      </w:ins>
    </w:p>
    <w:p>
      <w:pPr>
        <w:sectPr>
          <w:headerReference w:type="even" r:id="rId674"/>
          <w:headerReference w:type="default" r:id="rId675"/>
          <w:type w:val="nextPage"/>
          <w:pgSz w:w="10800" w:h="13320"/>
          <w:pgMar w:left="940" w:right="920" w:gutter="0" w:header="695" w:top="1120" w:footer="0" w:bottom="280"/>
          <w:pgNumType w:fmt="decimal"/>
          <w:formProt w:val="false"/>
          <w:textDirection w:val="lrTb"/>
          <w:docGrid w:type="default" w:linePitch="100" w:charSpace="4096"/>
        </w:sectPr>
        <w:pStyle w:val="Normal"/>
        <w:spacing w:lineRule="auto" w:line="259"/>
        <w:ind w:left="2141" w:right="2599" w:firstLine="216"/>
        <w:rPr>
          <w:rFonts w:ascii="Courier New" w:hAnsi="Courier New"/>
          <w:sz w:val="18"/>
          <w:ins w:id="7043" w:author="Jomar Tigcal" w:date="2023-03-04T23:32:38Z"/>
        </w:rPr>
      </w:pPr>
      <w:ins w:id="7005" w:author="Jomar Tigcal" w:date="2023-03-04T23:32:38Z">
        <w:r>
          <w:rPr>
            <w:rFonts w:ascii="Courier New" w:hAnsi="Courier New"/>
            <w:spacing w:val="-2"/>
            <w:sz w:val="18"/>
          </w:rPr>
          <w:t xml:space="preserve">="@+id/password2_text" </w:t>
        </w:r>
      </w:ins>
      <w:ins w:id="7006" w:author="Jomar Tigcal" w:date="2023-03-04T23:32:38Z">
        <w:r>
          <w:rPr>
            <w:rFonts w:ascii="Courier New" w:hAnsi="Courier New"/>
            <w:sz w:val="18"/>
          </w:rPr>
          <w:t>tools:text="Third</w:t>
        </w:r>
      </w:ins>
      <w:ins w:id="7007" w:author="Jomar Tigcal" w:date="2023-03-04T23:32:38Z">
        <w:r>
          <w:rPr>
            <w:rFonts w:ascii="Courier New" w:hAnsi="Courier New"/>
            <w:spacing w:val="-19"/>
            <w:sz w:val="18"/>
          </w:rPr>
          <w:t xml:space="preserve"> </w:t>
        </w:r>
      </w:ins>
      <w:ins w:id="7008" w:author="Jomar Tigcal" w:date="2023-03-04T23:32:38Z">
        <w:r>
          <w:rPr>
            <w:rFonts w:ascii="Courier New" w:hAnsi="Courier New"/>
            <w:sz w:val="18"/>
          </w:rPr>
          <w:t>Password"</w:t>
        </w:r>
      </w:ins>
      <w:ins w:id="7009" w:author="Jomar Tigcal" w:date="2023-03-04T23:32:38Z">
        <w:r>
          <w:rPr>
            <w:rFonts w:ascii="Courier New" w:hAnsi="Courier New"/>
            <w:spacing w:val="-19"/>
            <w:sz w:val="18"/>
          </w:rPr>
          <w:t xml:space="preserve"> </w:t>
        </w:r>
      </w:ins>
      <w:ins w:id="7010" w:author="Jomar Tigcal" w:date="2023-03-04T23:32:38Z">
        <w:r>
          <w:rPr>
            <w:rFonts w:ascii="Courier New" w:hAnsi="Courier New"/>
            <w:sz w:val="18"/>
          </w:rPr>
          <w:t>/&gt;</w:t>
        </w:r>
      </w:ins>
    </w:p>
    <w:p>
      <w:pPr>
        <w:pStyle w:val="TextBody"/>
        <w:spacing w:before="6" w:after="0"/>
        <w:rPr>
          <w:rFonts w:ascii="Courier New" w:hAnsi="Courier New"/>
          <w:sz w:val="9"/>
          <w:ins w:id="7045" w:author="Jomar Tigcal" w:date="2023-03-04T23:32:38Z"/>
        </w:rPr>
      </w:pPr>
      <w:ins w:id="7044" w:author="Jomar Tigcal" w:date="2023-03-04T23:32:38Z">
        <w:r>
          <w:rPr>
            <w:rFonts w:ascii="Courier New" w:hAnsi="Courier New"/>
            <w:sz w:val="9"/>
          </w:rPr>
        </w:r>
      </w:ins>
    </w:p>
    <w:p>
      <w:pPr>
        <w:pStyle w:val="ListParagraph"/>
        <w:numPr>
          <w:ilvl w:val="1"/>
          <w:numId w:val="1"/>
        </w:numPr>
        <w:tabs>
          <w:tab w:val="clear" w:pos="720"/>
          <w:tab w:val="left" w:pos="554" w:leader="none"/>
        </w:tabs>
        <w:spacing w:before="100" w:after="0"/>
        <w:ind w:left="554" w:hanging="360"/>
        <w:jc w:val="left"/>
        <w:rPr>
          <w:sz w:val="20"/>
          <w:ins w:id="7064" w:author="Jomar Tigcal" w:date="2023-03-04T23:32:38Z"/>
        </w:rPr>
      </w:pPr>
      <w:ins w:id="7046" w:author="Jomar Tigcal" w:date="2023-03-04T23:32:38Z">
        <w:r>
          <w:rPr>
            <w:sz w:val="20"/>
          </w:rPr>
          <w:t>Add</w:t>
        </w:r>
      </w:ins>
      <w:ins w:id="7047" w:author="Jomar Tigcal" w:date="2023-03-04T23:32:38Z">
        <w:r>
          <w:rPr>
            <w:spacing w:val="-2"/>
            <w:sz w:val="20"/>
          </w:rPr>
          <w:t xml:space="preserve"> </w:t>
        </w:r>
      </w:ins>
      <w:ins w:id="7048" w:author="Jomar Tigcal" w:date="2023-03-04T23:32:38Z">
        <w:r>
          <w:rPr>
            <w:sz w:val="20"/>
          </w:rPr>
          <w:t>a</w:t>
        </w:r>
      </w:ins>
      <w:ins w:id="7049" w:author="Jomar Tigcal" w:date="2023-03-04T23:32:38Z">
        <w:r>
          <w:rPr>
            <w:spacing w:val="-2"/>
            <w:sz w:val="20"/>
          </w:rPr>
          <w:t xml:space="preserve"> </w:t>
        </w:r>
      </w:ins>
      <w:ins w:id="7050" w:author="Jomar Tigcal" w:date="2023-03-04T23:32:38Z">
        <w:r>
          <w:rPr>
            <w:rFonts w:ascii="Courier New" w:hAnsi="Courier New"/>
            <w:b/>
          </w:rPr>
          <w:t>Copy</w:t>
        </w:r>
      </w:ins>
      <w:ins w:id="7051" w:author="Jomar Tigcal" w:date="2023-03-04T23:32:38Z">
        <w:r>
          <w:rPr>
            <w:rFonts w:ascii="Courier New" w:hAnsi="Courier New"/>
            <w:b/>
            <w:spacing w:val="-80"/>
          </w:rPr>
          <w:t xml:space="preserve"> </w:t>
        </w:r>
      </w:ins>
      <w:ins w:id="7052" w:author="Jomar Tigcal" w:date="2023-03-04T23:32:38Z">
        <w:r>
          <w:rPr>
            <w:sz w:val="20"/>
          </w:rPr>
          <w:t>button</w:t>
        </w:r>
      </w:ins>
      <w:ins w:id="7053" w:author="Jomar Tigcal" w:date="2023-03-04T23:32:38Z">
        <w:r>
          <w:rPr>
            <w:spacing w:val="-1"/>
            <w:sz w:val="20"/>
          </w:rPr>
          <w:t xml:space="preserve"> </w:t>
        </w:r>
      </w:ins>
      <w:ins w:id="7054" w:author="Jomar Tigcal" w:date="2023-03-04T23:32:38Z">
        <w:r>
          <w:rPr>
            <w:sz w:val="20"/>
          </w:rPr>
          <w:t>at</w:t>
        </w:r>
      </w:ins>
      <w:ins w:id="7055" w:author="Jomar Tigcal" w:date="2023-03-04T23:32:38Z">
        <w:r>
          <w:rPr>
            <w:spacing w:val="-2"/>
            <w:sz w:val="20"/>
          </w:rPr>
          <w:t xml:space="preserve"> </w:t>
        </w:r>
      </w:ins>
      <w:ins w:id="7056" w:author="Jomar Tigcal" w:date="2023-03-04T23:32:38Z">
        <w:r>
          <w:rPr>
            <w:sz w:val="20"/>
          </w:rPr>
          <w:t>the</w:t>
        </w:r>
      </w:ins>
      <w:ins w:id="7057" w:author="Jomar Tigcal" w:date="2023-03-04T23:32:38Z">
        <w:r>
          <w:rPr>
            <w:spacing w:val="-1"/>
            <w:sz w:val="20"/>
          </w:rPr>
          <w:t xml:space="preserve"> </w:t>
        </w:r>
      </w:ins>
      <w:ins w:id="7058" w:author="Jomar Tigcal" w:date="2023-03-04T23:32:38Z">
        <w:r>
          <w:rPr>
            <w:sz w:val="20"/>
          </w:rPr>
          <w:t>bottom</w:t>
        </w:r>
      </w:ins>
      <w:ins w:id="7059" w:author="Jomar Tigcal" w:date="2023-03-04T23:32:38Z">
        <w:r>
          <w:rPr>
            <w:spacing w:val="-1"/>
            <w:sz w:val="20"/>
          </w:rPr>
          <w:t xml:space="preserve"> </w:t>
        </w:r>
      </w:ins>
      <w:ins w:id="7060" w:author="Jomar Tigcal" w:date="2023-03-04T23:32:38Z">
        <w:r>
          <w:rPr>
            <w:sz w:val="20"/>
          </w:rPr>
          <w:t>of</w:t>
        </w:r>
      </w:ins>
      <w:ins w:id="7061" w:author="Jomar Tigcal" w:date="2023-03-04T23:32:38Z">
        <w:r>
          <w:rPr>
            <w:spacing w:val="-1"/>
            <w:sz w:val="20"/>
          </w:rPr>
          <w:t xml:space="preserve"> </w:t>
        </w:r>
      </w:ins>
      <w:ins w:id="7062" w:author="Jomar Tigcal" w:date="2023-03-04T23:32:38Z">
        <w:r>
          <w:rPr>
            <w:sz w:val="20"/>
          </w:rPr>
          <w:t xml:space="preserve">the </w:t>
        </w:r>
      </w:ins>
      <w:ins w:id="7063" w:author="Jomar Tigcal" w:date="2023-03-04T23:32:38Z">
        <w:r>
          <w:rPr>
            <w:spacing w:val="-2"/>
            <w:sz w:val="20"/>
          </w:rPr>
          <w:t>screen:</w:t>
        </w:r>
      </w:ins>
    </w:p>
    <w:p>
      <w:pPr>
        <w:pStyle w:val="TextBody"/>
        <w:spacing w:before="10" w:after="0"/>
        <w:rPr>
          <w:sz w:val="8"/>
          <w:ins w:id="7067" w:author="Jomar Tigcal" w:date="2023-03-04T23:32:38Z"/>
        </w:rPr>
      </w:pPr>
      <w:r>
        <w:rPr>
          <w:sz w:val="8"/>
        </w:rPr>
        <mc:AlternateContent>
          <mc:Choice Requires="wpg">
            <w:drawing>
              <wp:anchor behindDoc="0" distT="0" distB="635" distL="0" distR="4445" simplePos="0" locked="0" layoutInCell="0" allowOverlap="1" relativeHeight="2043" wp14:anchorId="377BCCA1">
                <wp:simplePos x="0" y="0"/>
                <wp:positionH relativeFrom="page">
                  <wp:posOffset>662940</wp:posOffset>
                </wp:positionH>
                <wp:positionV relativeFrom="paragraph">
                  <wp:posOffset>90805</wp:posOffset>
                </wp:positionV>
                <wp:extent cx="5074920" cy="1641475"/>
                <wp:effectExtent l="0" t="635" r="635" b="0"/>
                <wp:wrapTopAndBottom/>
                <wp:docPr id="2336" name="docshapegroup 49"/>
                <a:graphic xmlns:a="http://schemas.openxmlformats.org/drawingml/2006/main">
                  <a:graphicData uri="http://schemas.microsoft.com/office/word/2010/wordprocessingGroup">
                    <wpg:wgp>
                      <wpg:cNvGrpSpPr/>
                      <wpg:grpSpPr>
                        <a:xfrm>
                          <a:off x="0" y="0"/>
                          <a:ext cx="5074920" cy="1641600"/>
                          <a:chOff x="0" y="0"/>
                          <a:chExt cx="5074920" cy="1641600"/>
                        </a:xfrm>
                      </wpg:grpSpPr>
                      <wps:wsp>
                        <wps:cNvSpPr/>
                        <wps:spPr>
                          <a:xfrm>
                            <a:off x="0" y="6480"/>
                            <a:ext cx="5074920" cy="1628640"/>
                          </a:xfrm>
                          <a:prstGeom prst="rect">
                            <a:avLst/>
                          </a:prstGeom>
                          <a:solidFill>
                            <a:srgbClr val="f6f6f6"/>
                          </a:solidFill>
                          <a:ln w="0">
                            <a:noFill/>
                          </a:ln>
                        </wps:spPr>
                        <wps:style>
                          <a:lnRef idx="0"/>
                          <a:fillRef idx="0"/>
                          <a:effectRef idx="0"/>
                          <a:fontRef idx="minor"/>
                        </wps:style>
                        <wps:bodyPr/>
                      </wps:wsp>
                      <wps:wsp>
                        <wps:cNvSpPr/>
                        <wps:spPr>
                          <a:xfrm>
                            <a:off x="0" y="0"/>
                            <a:ext cx="5074920" cy="1641600"/>
                          </a:xfrm>
                          <a:custGeom>
                            <a:avLst/>
                            <a:gdLst>
                              <a:gd name="textAreaLeft" fmla="*/ 0 w 2877120"/>
                              <a:gd name="textAreaRight" fmla="*/ 2880720 w 2877120"/>
                              <a:gd name="textAreaTop" fmla="*/ 0 h 930600"/>
                              <a:gd name="textAreaBottom" fmla="*/ 934200 h 930600"/>
                            </a:gdLst>
                            <a:ahLst/>
                            <a:rect l="textAreaLeft" t="textAreaTop" r="textAreaRight" b="textAreaBottom"/>
                            <a:pathLst>
                              <a:path w="7992" h="2585">
                                <a:moveTo>
                                  <a:pt x="7992" y="2564"/>
                                </a:moveTo>
                                <a:lnTo>
                                  <a:pt x="0" y="2564"/>
                                </a:lnTo>
                                <a:lnTo>
                                  <a:pt x="0" y="2584"/>
                                </a:lnTo>
                                <a:lnTo>
                                  <a:pt x="7992" y="2584"/>
                                </a:lnTo>
                                <a:lnTo>
                                  <a:pt x="7992" y="256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1616040"/>
                          </a:xfrm>
                          <a:prstGeom prst="rect">
                            <a:avLst/>
                          </a:prstGeom>
                          <a:noFill/>
                          <a:ln w="0">
                            <a:noFill/>
                          </a:ln>
                        </wps:spPr>
                        <wps:style>
                          <a:lnRef idx="0"/>
                          <a:fillRef idx="0"/>
                          <a:effectRef idx="0"/>
                          <a:fontRef idx="minor"/>
                        </wps:style>
                        <wps:txbx>
                          <w:txbxContent>
                            <w:p>
                              <w:pPr>
                                <w:pStyle w:val="Normal"/>
                                <w:spacing w:before="40" w:after="0"/>
                                <w:ind w:left="453" w:hanging="0"/>
                                <w:rPr>
                                  <w:rFonts w:ascii="Courier New" w:hAnsi="Courier New"/>
                                  <w:sz w:val="18"/>
                                  <w:ins w:id="7065" w:author="Jomar Tigcal" w:date="2023-03-04T23:32:38Z"/>
                                </w:rPr>
                              </w:pPr>
                              <w:r>
                                <w:rPr>
                                  <w:rFonts w:ascii="Courier New" w:hAnsi="Courier New"/>
                                  <w:spacing w:val="-2"/>
                                  <w:sz w:val="18"/>
                                </w:rPr>
                                <w:t>&lt;Button</w:t>
                              </w:r>
                            </w:p>
                            <w:p>
                              <w:pPr>
                                <w:pStyle w:val="Normal"/>
                                <w:spacing w:lineRule="auto" w:line="324" w:before="71" w:after="0"/>
                                <w:ind w:left="1317" w:right="1274" w:hanging="0"/>
                                <w:rPr>
                                  <w:rFonts w:ascii="Courier New" w:hAnsi="Courier New"/>
                                  <w:sz w:val="18"/>
                                </w:rPr>
                              </w:pPr>
                              <w:r>
                                <w:rPr>
                                  <w:rFonts w:ascii="Courier New" w:hAnsi="Courier New"/>
                                  <w:spacing w:val="-2"/>
                                  <w:sz w:val="18"/>
                                </w:rPr>
                                <w:t xml:space="preserve">android:id="@+id/button" android:layout_width="wrap_content" android:layout_height="wrap_content" android:layout_marginBottom="60dp" android:text="Copy" app:layout_constraintBottom_toBottomOf="parent" app:layout_constraintEnd_toEndOf="parent" </w:t>
                              </w:r>
                              <w:r>
                                <w:rPr>
                                  <w:rFonts w:ascii="Courier New" w:hAnsi="Courier New"/>
                                  <w:sz w:val="18"/>
                                </w:rPr>
                                <w:t>app:layout_constraintStart_toStartOf="parent"</w:t>
                              </w:r>
                              <w:r>
                                <w:rPr>
                                  <w:rFonts w:ascii="Courier New" w:hAnsi="Courier New"/>
                                  <w:spacing w:val="-29"/>
                                  <w:sz w:val="18"/>
                                </w:rPr>
                                <w:t xml:space="preserve"> </w:t>
                              </w:r>
                              <w:r>
                                <w:rPr>
                                  <w:rFonts w:ascii="Courier New" w:hAnsi="Courier New"/>
                                  <w:sz w:val="18"/>
                                </w:rPr>
                                <w:t>/&gt;</w:t>
                              </w:r>
                            </w:p>
                          </w:txbxContent>
                        </wps:txbx>
                        <wps:bodyPr lIns="0" rIns="0" tIns="0" bIns="0" anchor="t">
                          <a:noAutofit/>
                        </wps:bodyPr>
                      </wps:wsp>
                    </wpg:wgp>
                  </a:graphicData>
                </a:graphic>
              </wp:anchor>
            </w:drawing>
          </mc:Choice>
          <mc:Fallback>
            <w:pict>
              <v:group id="shape_0" alt="docshapegroup 49" style="position:absolute;margin-left:52.2pt;margin-top:7.15pt;width:399.6pt;height:129.25pt" coordorigin="1044,143" coordsize="7992,2585">
                <v:rect id="shape_0" path="m0,0l-2147483645,0l-2147483645,-2147483646l0,-2147483646xe" fillcolor="#f6f6f6" stroked="f" o:allowincell="f" style="position:absolute;left:1044;top:153;width:7991;height:256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63;width:7991;height:2544;mso-wrap-style:square;v-text-anchor:top;mso-position-horizontal-relative:page">
                  <v:fill o:detectmouseclick="t" on="false"/>
                  <v:stroke color="#3465a4" joinstyle="round" endcap="flat"/>
                  <v:textbox>
                    <w:txbxContent>
                      <w:p>
                        <w:pPr>
                          <w:pStyle w:val="Normal"/>
                          <w:spacing w:before="40" w:after="0"/>
                          <w:ind w:left="453" w:hanging="0"/>
                          <w:rPr>
                            <w:rFonts w:ascii="Courier New" w:hAnsi="Courier New"/>
                            <w:sz w:val="18"/>
                            <w:ins w:id="7066" w:author="Jomar Tigcal" w:date="2023-03-04T23:32:38Z"/>
                          </w:rPr>
                        </w:pPr>
                        <w:r>
                          <w:rPr>
                            <w:rFonts w:ascii="Courier New" w:hAnsi="Courier New"/>
                            <w:spacing w:val="-2"/>
                            <w:sz w:val="18"/>
                          </w:rPr>
                          <w:t>&lt;Button</w:t>
                        </w:r>
                      </w:p>
                      <w:p>
                        <w:pPr>
                          <w:pStyle w:val="Normal"/>
                          <w:spacing w:lineRule="auto" w:line="324" w:before="71" w:after="0"/>
                          <w:ind w:left="1317" w:right="1274" w:hanging="0"/>
                          <w:rPr>
                            <w:rFonts w:ascii="Courier New" w:hAnsi="Courier New"/>
                            <w:sz w:val="18"/>
                          </w:rPr>
                        </w:pPr>
                        <w:r>
                          <w:rPr>
                            <w:rFonts w:ascii="Courier New" w:hAnsi="Courier New"/>
                            <w:spacing w:val="-2"/>
                            <w:sz w:val="18"/>
                          </w:rPr>
                          <w:t xml:space="preserve">android:id="@+id/button" android:layout_width="wrap_content" android:layout_height="wrap_content" android:layout_marginBottom="60dp" android:text="Copy" app:layout_constraintBottom_toBottomOf="parent" app:layout_constraintEnd_toEndOf="parent" </w:t>
                        </w:r>
                        <w:r>
                          <w:rPr>
                            <w:rFonts w:ascii="Courier New" w:hAnsi="Courier New"/>
                            <w:sz w:val="18"/>
                          </w:rPr>
                          <w:t>app:layout_constraintStart_toStartOf="parent"</w:t>
                        </w:r>
                        <w:r>
                          <w:rPr>
                            <w:rFonts w:ascii="Courier New" w:hAnsi="Courier New"/>
                            <w:spacing w:val="-29"/>
                            <w:sz w:val="18"/>
                          </w:rPr>
                          <w:t xml:space="preserve"> </w:t>
                        </w:r>
                        <w:r>
                          <w:rPr>
                            <w:rFonts w:ascii="Courier New" w:hAnsi="Courier New"/>
                            <w:sz w:val="18"/>
                          </w:rPr>
                          <w:t>/&gt;</w:t>
                        </w:r>
                      </w:p>
                    </w:txbxContent>
                  </v:textbox>
                  <w10:wrap type="topAndBottom"/>
                </v:rect>
              </v:group>
            </w:pict>
          </mc:Fallback>
        </mc:AlternateContent>
      </w:r>
    </w:p>
    <w:p>
      <w:pPr>
        <w:pStyle w:val="ListParagraph"/>
        <w:numPr>
          <w:ilvl w:val="1"/>
          <w:numId w:val="1"/>
        </w:numPr>
        <w:tabs>
          <w:tab w:val="clear" w:pos="720"/>
          <w:tab w:val="left" w:pos="554" w:leader="none"/>
        </w:tabs>
        <w:ind w:left="554" w:hanging="360"/>
        <w:jc w:val="left"/>
        <w:rPr>
          <w:sz w:val="20"/>
          <w:ins w:id="7080" w:author="Jomar Tigcal" w:date="2023-03-04T23:32:38Z"/>
        </w:rPr>
      </w:pPr>
      <w:ins w:id="7068" w:author="Jomar Tigcal" w:date="2023-03-04T23:32:38Z">
        <w:r>
          <w:rPr>
            <w:sz w:val="20"/>
          </w:rPr>
          <w:t>Open</w:t>
        </w:r>
      </w:ins>
      <w:ins w:id="7069" w:author="Jomar Tigcal" w:date="2023-03-04T23:32:38Z">
        <w:r>
          <w:rPr>
            <w:spacing w:val="-4"/>
            <w:sz w:val="20"/>
          </w:rPr>
          <w:t xml:space="preserve"> </w:t>
        </w:r>
      </w:ins>
      <w:ins w:id="7070" w:author="Jomar Tigcal" w:date="2023-03-04T23:32:38Z">
        <w:r>
          <w:rPr>
            <w:rFonts w:ascii="Courier New" w:hAnsi="Courier New"/>
            <w:b/>
          </w:rPr>
          <w:t>OutputActivity</w:t>
        </w:r>
      </w:ins>
      <w:ins w:id="7071" w:author="Jomar Tigcal" w:date="2023-03-04T23:32:38Z">
        <w:r>
          <w:rPr>
            <w:sz w:val="20"/>
          </w:rPr>
          <w:t>.</w:t>
        </w:r>
      </w:ins>
      <w:ins w:id="7072" w:author="Jomar Tigcal" w:date="2023-03-04T23:32:38Z">
        <w:r>
          <w:rPr>
            <w:spacing w:val="-3"/>
            <w:sz w:val="20"/>
          </w:rPr>
          <w:t xml:space="preserve"> </w:t>
        </w:r>
      </w:ins>
      <w:ins w:id="7073" w:author="Jomar Tigcal" w:date="2023-03-04T23:32:38Z">
        <w:r>
          <w:rPr>
            <w:sz w:val="20"/>
          </w:rPr>
          <w:t>Add</w:t>
        </w:r>
      </w:ins>
      <w:ins w:id="7074" w:author="Jomar Tigcal" w:date="2023-03-04T23:32:38Z">
        <w:r>
          <w:rPr>
            <w:spacing w:val="-3"/>
            <w:sz w:val="20"/>
          </w:rPr>
          <w:t xml:space="preserve"> </w:t>
        </w:r>
      </w:ins>
      <w:ins w:id="7075" w:author="Jomar Tigcal" w:date="2023-03-04T23:32:38Z">
        <w:r>
          <w:rPr>
            <w:sz w:val="20"/>
          </w:rPr>
          <w:t>the</w:t>
        </w:r>
      </w:ins>
      <w:ins w:id="7076" w:author="Jomar Tigcal" w:date="2023-03-04T23:32:38Z">
        <w:r>
          <w:rPr>
            <w:spacing w:val="-3"/>
            <w:sz w:val="20"/>
          </w:rPr>
          <w:t xml:space="preserve"> </w:t>
        </w:r>
      </w:ins>
      <w:ins w:id="7077" w:author="Jomar Tigcal" w:date="2023-03-04T23:32:38Z">
        <w:r>
          <w:rPr>
            <w:sz w:val="20"/>
          </w:rPr>
          <w:t>following</w:t>
        </w:r>
      </w:ins>
      <w:ins w:id="7078" w:author="Jomar Tigcal" w:date="2023-03-04T23:32:38Z">
        <w:r>
          <w:rPr>
            <w:spacing w:val="-3"/>
            <w:sz w:val="20"/>
          </w:rPr>
          <w:t xml:space="preserve"> </w:t>
        </w:r>
      </w:ins>
      <w:ins w:id="7079" w:author="Jomar Tigcal" w:date="2023-03-04T23:32:38Z">
        <w:r>
          <w:rPr>
            <w:spacing w:val="-2"/>
            <w:sz w:val="20"/>
          </w:rPr>
          <w:t>function:</w:t>
        </w:r>
      </w:ins>
    </w:p>
    <w:p>
      <w:pPr>
        <w:sectPr>
          <w:headerReference w:type="even" r:id="rId676"/>
          <w:headerReference w:type="default" r:id="rId677"/>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1" w:after="0"/>
        <w:rPr>
          <w:sz w:val="8"/>
          <w:ins w:id="7083" w:author="Jomar Tigcal" w:date="2023-03-04T23:32:38Z"/>
        </w:rPr>
      </w:pPr>
      <w:r>
        <w:rPr>
          <w:sz w:val="8"/>
        </w:rPr>
        <mc:AlternateContent>
          <mc:Choice Requires="wpg">
            <w:drawing>
              <wp:anchor behindDoc="0" distT="3175" distB="3810" distL="0" distR="5080" simplePos="0" locked="0" layoutInCell="0" allowOverlap="1" relativeHeight="2045" wp14:anchorId="55D3D906">
                <wp:simplePos x="0" y="0"/>
                <wp:positionH relativeFrom="page">
                  <wp:posOffset>662940</wp:posOffset>
                </wp:positionH>
                <wp:positionV relativeFrom="paragraph">
                  <wp:posOffset>90805</wp:posOffset>
                </wp:positionV>
                <wp:extent cx="5074920" cy="4924425"/>
                <wp:effectExtent l="0" t="635" r="0" b="0"/>
                <wp:wrapTopAndBottom/>
                <wp:docPr id="2338" name="docshapegroup 50"/>
                <a:graphic xmlns:a="http://schemas.openxmlformats.org/drawingml/2006/main">
                  <a:graphicData uri="http://schemas.microsoft.com/office/word/2010/wordprocessingGroup">
                    <wpg:wgp>
                      <wpg:cNvGrpSpPr/>
                      <wpg:grpSpPr>
                        <a:xfrm>
                          <a:off x="0" y="0"/>
                          <a:ext cx="5074920" cy="4924440"/>
                          <a:chOff x="0" y="0"/>
                          <a:chExt cx="5074920" cy="4924440"/>
                        </a:xfrm>
                      </wpg:grpSpPr>
                      <wps:wsp>
                        <wps:cNvSpPr/>
                        <wps:spPr>
                          <a:xfrm>
                            <a:off x="0" y="6480"/>
                            <a:ext cx="5074920" cy="4917960"/>
                          </a:xfrm>
                          <a:prstGeom prst="rect">
                            <a:avLst/>
                          </a:prstGeom>
                          <a:solidFill>
                            <a:srgbClr val="f6f6f6"/>
                          </a:solidFill>
                          <a:ln w="0">
                            <a:noFill/>
                          </a:ln>
                        </wps:spPr>
                        <wps:style>
                          <a:lnRef idx="0"/>
                          <a:fillRef idx="0"/>
                          <a:effectRef idx="0"/>
                          <a:fontRef idx="minor"/>
                        </wps:style>
                        <wps:bodyPr/>
                      </wps:wsp>
                      <wps:wsp>
                        <wps:cNvSpPr/>
                        <wps:spPr>
                          <a:xfrm>
                            <a:off x="0" y="0"/>
                            <a:ext cx="5074920" cy="6480"/>
                          </a:xfrm>
                          <a:prstGeom prst="rect">
                            <a:avLst/>
                          </a:prstGeom>
                          <a:solidFill>
                            <a:srgbClr val="dadada"/>
                          </a:solidFill>
                          <a:ln w="0">
                            <a:noFill/>
                          </a:ln>
                        </wps:spPr>
                        <wps:style>
                          <a:lnRef idx="0"/>
                          <a:fillRef idx="0"/>
                          <a:effectRef idx="0"/>
                          <a:fontRef idx="minor"/>
                        </wps:style>
                        <wps:bodyPr/>
                      </wps:wsp>
                      <wps:wsp>
                        <wps:cNvSpPr/>
                        <wps:spPr>
                          <a:xfrm>
                            <a:off x="0" y="12600"/>
                            <a:ext cx="5074920" cy="4911840"/>
                          </a:xfrm>
                          <a:prstGeom prst="rect">
                            <a:avLst/>
                          </a:prstGeom>
                          <a:noFill/>
                          <a:ln w="0">
                            <a:noFill/>
                          </a:ln>
                        </wps:spPr>
                        <wps:style>
                          <a:lnRef idx="0"/>
                          <a:fillRef idx="0"/>
                          <a:effectRef idx="0"/>
                          <a:fontRef idx="minor"/>
                        </wps:style>
                        <wps:txbx>
                          <w:txbxContent>
                            <w:p>
                              <w:pPr>
                                <w:pStyle w:val="Normal"/>
                                <w:spacing w:lineRule="auto" w:line="324" w:before="40" w:after="0"/>
                                <w:ind w:left="1317" w:right="4032" w:hanging="540"/>
                                <w:rPr>
                                  <w:rFonts w:ascii="Courier New" w:hAnsi="Courier New"/>
                                  <w:sz w:val="18"/>
                                  <w:ins w:id="7081" w:author="Jomar Tigcal" w:date="2023-03-04T23:32:38Z"/>
                                </w:rPr>
                              </w:pPr>
                              <w:r>
                                <w:rPr>
                                  <w:rFonts w:ascii="Courier New" w:hAnsi="Courier New"/>
                                  <w:sz w:val="18"/>
                                </w:rPr>
                                <w:t>private</w:t>
                              </w:r>
                              <w:r>
                                <w:rPr>
                                  <w:rFonts w:ascii="Courier New" w:hAnsi="Courier New"/>
                                  <w:spacing w:val="-19"/>
                                  <w:sz w:val="18"/>
                                </w:rPr>
                                <w:t xml:space="preserve"> </w:t>
                              </w:r>
                              <w:r>
                                <w:rPr>
                                  <w:rFonts w:ascii="Courier New" w:hAnsi="Courier New"/>
                                  <w:sz w:val="18"/>
                                </w:rPr>
                                <w:t>fun</w:t>
                              </w:r>
                              <w:r>
                                <w:rPr>
                                  <w:rFonts w:ascii="Courier New" w:hAnsi="Courier New"/>
                                  <w:spacing w:val="-19"/>
                                  <w:sz w:val="18"/>
                                </w:rPr>
                                <w:t xml:space="preserve"> </w:t>
                              </w:r>
                              <w:r>
                                <w:rPr>
                                  <w:rFonts w:ascii="Courier New" w:hAnsi="Courier New"/>
                                  <w:sz w:val="18"/>
                                </w:rPr>
                                <w:t>generatePassword( length: Int, addUpperCase: Boolean, addNumbers: Boolean, addSpecial: Boolean</w:t>
                              </w:r>
                            </w:p>
                            <w:p>
                              <w:pPr>
                                <w:pStyle w:val="Normal"/>
                                <w:spacing w:before="3" w:after="0"/>
                                <w:ind w:left="885" w:hanging="0"/>
                                <w:rPr>
                                  <w:rFonts w:ascii="Courier New" w:hAnsi="Courier New"/>
                                  <w:sz w:val="18"/>
                                </w:rPr>
                              </w:pPr>
                              <w:r>
                                <w:rPr>
                                  <w:rFonts w:ascii="Courier New" w:hAnsi="Courier New"/>
                                  <w:sz w:val="18"/>
                                </w:rPr>
                                <w:t>):</w:t>
                              </w:r>
                              <w:r>
                                <w:rPr>
                                  <w:rFonts w:ascii="Courier New" w:hAnsi="Courier New"/>
                                  <w:spacing w:val="-4"/>
                                  <w:sz w:val="18"/>
                                </w:rPr>
                                <w:t xml:space="preserve"> </w:t>
                              </w:r>
                              <w:r>
                                <w:rPr>
                                  <w:rFonts w:ascii="Courier New" w:hAnsi="Courier New"/>
                                  <w:sz w:val="18"/>
                                </w:rPr>
                                <w:t>String</w:t>
                              </w:r>
                              <w:r>
                                <w:rPr>
                                  <w:rFonts w:ascii="Courier New" w:hAnsi="Courier New"/>
                                  <w:spacing w:val="-4"/>
                                  <w:sz w:val="18"/>
                                </w:rPr>
                                <w:t xml:space="preserve"> </w:t>
                              </w:r>
                              <w:r>
                                <w:rPr>
                                  <w:rFonts w:ascii="Courier New" w:hAnsi="Courier New"/>
                                  <w:spacing w:val="-10"/>
                                  <w:sz w:val="18"/>
                                </w:rPr>
                                <w:t>{</w:t>
                              </w:r>
                            </w:p>
                            <w:p>
                              <w:pPr>
                                <w:pStyle w:val="Normal"/>
                                <w:spacing w:before="76" w:after="0"/>
                                <w:ind w:left="1317" w:hanging="0"/>
                                <w:rPr>
                                  <w:rFonts w:ascii="Courier New" w:hAnsi="Courier New"/>
                                  <w:sz w:val="18"/>
                                </w:rPr>
                              </w:pPr>
                              <w:r>
                                <w:rPr>
                                  <w:rFonts w:ascii="Courier New" w:hAnsi="Courier New"/>
                                  <w:sz w:val="18"/>
                                </w:rPr>
                                <w:t>val</w:t>
                              </w:r>
                              <w:r>
                                <w:rPr>
                                  <w:rFonts w:ascii="Courier New" w:hAnsi="Courier New"/>
                                  <w:spacing w:val="-4"/>
                                  <w:sz w:val="18"/>
                                </w:rPr>
                                <w:t xml:space="preserve"> </w:t>
                              </w:r>
                              <w:r>
                                <w:rPr>
                                  <w:rFonts w:ascii="Courier New" w:hAnsi="Courier New"/>
                                  <w:sz w:val="18"/>
                                </w:rPr>
                                <w:t>password</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pacing w:val="-2"/>
                                  <w:sz w:val="18"/>
                                </w:rPr>
                                <w:t>mutableListOf&lt;Char&gt;()</w:t>
                              </w:r>
                            </w:p>
                            <w:p>
                              <w:pPr>
                                <w:pStyle w:val="Normal"/>
                                <w:spacing w:before="8" w:after="0"/>
                                <w:rPr>
                                  <w:rFonts w:ascii="Courier New" w:hAnsi="Courier New"/>
                                  <w:sz w:val="24"/>
                                </w:rPr>
                              </w:pPr>
                              <w:r>
                                <w:rPr>
                                  <w:rFonts w:ascii="Courier New" w:hAnsi="Courier New"/>
                                  <w:sz w:val="24"/>
                                </w:rPr>
                              </w:r>
                            </w:p>
                            <w:p>
                              <w:pPr>
                                <w:pStyle w:val="Normal"/>
                                <w:spacing w:lineRule="atLeast" w:line="280" w:before="1" w:after="0"/>
                                <w:ind w:left="1317" w:right="1766" w:hanging="0"/>
                                <w:rPr>
                                  <w:rFonts w:ascii="Courier New" w:hAnsi="Courier New"/>
                                  <w:sz w:val="18"/>
                                </w:rPr>
                              </w:pPr>
                              <w:r>
                                <w:rPr>
                                  <w:rFonts w:ascii="Courier New" w:hAnsi="Courier New"/>
                                  <w:sz w:val="18"/>
                                </w:rPr>
                                <w:t>val</w:t>
                              </w:r>
                              <w:r>
                                <w:rPr>
                                  <w:rFonts w:ascii="Courier New" w:hAnsi="Courier New"/>
                                  <w:spacing w:val="-13"/>
                                  <w:sz w:val="18"/>
                                </w:rPr>
                                <w:t xml:space="preserve"> </w:t>
                              </w:r>
                              <w:r>
                                <w:rPr>
                                  <w:rFonts w:ascii="Courier New" w:hAnsi="Courier New"/>
                                  <w:sz w:val="18"/>
                                </w:rPr>
                                <w:t>lowercaseCharacters</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('a'..'z').toList() val upperCaseCharacters</w:t>
                              </w:r>
                            </w:p>
                            <w:p>
                              <w:pPr>
                                <w:pStyle w:val="Normal"/>
                                <w:spacing w:lineRule="auto" w:line="259"/>
                                <w:ind w:left="1317" w:right="1274" w:firstLine="216"/>
                                <w:rPr>
                                  <w:rFonts w:ascii="Courier New" w:hAnsi="Courier New"/>
                                  <w:sz w:val="18"/>
                                </w:rPr>
                              </w:pPr>
                              <w:r>
                                <w:rPr>
                                  <w:rFonts w:ascii="Courier New" w:hAnsi="Courier New"/>
                                  <w:sz w:val="18"/>
                                </w:rPr>
                                <w:t>=</w:t>
                              </w:r>
                              <w:r>
                                <w:rPr>
                                  <w:rFonts w:ascii="Courier New" w:hAnsi="Courier New"/>
                                  <w:spacing w:val="-10"/>
                                  <w:sz w:val="18"/>
                                </w:rPr>
                                <w:t xml:space="preserve"> </w:t>
                              </w:r>
                              <w:r>
                                <w:rPr>
                                  <w:rFonts w:ascii="Courier New" w:hAnsi="Courier New"/>
                                  <w:sz w:val="18"/>
                                </w:rPr>
                                <w:t>lowercaseCharacters.map</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it.toUpperCase()</w:t>
                              </w:r>
                              <w:r>
                                <w:rPr>
                                  <w:rFonts w:ascii="Courier New" w:hAnsi="Courier New"/>
                                  <w:spacing w:val="-10"/>
                                  <w:sz w:val="18"/>
                                </w:rPr>
                                <w:t xml:space="preserve"> </w:t>
                              </w:r>
                              <w:r>
                                <w:rPr>
                                  <w:rFonts w:ascii="Courier New" w:hAnsi="Courier New"/>
                                  <w:sz w:val="18"/>
                                </w:rPr>
                                <w:t>} val numbers = ('0'..'9').toList()</w:t>
                              </w:r>
                            </w:p>
                            <w:p>
                              <w:pPr>
                                <w:pStyle w:val="Normal"/>
                                <w:spacing w:before="55" w:after="0"/>
                                <w:ind w:left="1317" w:hanging="0"/>
                                <w:rPr>
                                  <w:rFonts w:ascii="Courier New" w:hAnsi="Courier New"/>
                                  <w:sz w:val="18"/>
                                </w:rPr>
                              </w:pPr>
                              <w:r>
                                <w:rPr>
                                  <w:rFonts w:ascii="Courier New" w:hAnsi="Courier New"/>
                                  <w:sz w:val="18"/>
                                </w:rPr>
                                <w:t>val</w:t>
                              </w:r>
                              <w:r>
                                <w:rPr>
                                  <w:rFonts w:ascii="Courier New" w:hAnsi="Courier New"/>
                                  <w:spacing w:val="-12"/>
                                  <w:sz w:val="18"/>
                                </w:rPr>
                                <w:t xml:space="preserve"> </w:t>
                              </w:r>
                              <w:r>
                                <w:rPr>
                                  <w:rFonts w:ascii="Courier New" w:hAnsi="Courier New"/>
                                  <w:sz w:val="18"/>
                                </w:rPr>
                                <w:t>specialCharacters</w:t>
                              </w:r>
                              <w:r>
                                <w:rPr>
                                  <w:rFonts w:ascii="Courier New" w:hAnsi="Courier New"/>
                                  <w:spacing w:val="-12"/>
                                  <w:sz w:val="18"/>
                                </w:rPr>
                                <w:t xml:space="preserve"> </w:t>
                              </w:r>
                              <w:r>
                                <w:rPr>
                                  <w:rFonts w:ascii="Courier New" w:hAnsi="Courier New"/>
                                  <w:sz w:val="18"/>
                                </w:rPr>
                                <w:t>=</w:t>
                              </w:r>
                              <w:r>
                                <w:rPr>
                                  <w:rFonts w:ascii="Courier New" w:hAnsi="Courier New"/>
                                  <w:spacing w:val="-12"/>
                                  <w:sz w:val="18"/>
                                </w:rPr>
                                <w:t xml:space="preserve"> </w:t>
                              </w:r>
                              <w:r>
                                <w:rPr>
                                  <w:rFonts w:ascii="Courier New" w:hAnsi="Courier New"/>
                                  <w:sz w:val="18"/>
                                </w:rPr>
                                <w:t>"~!@#$%^&amp;*()_+-</w:t>
                              </w:r>
                              <w:r>
                                <w:rPr>
                                  <w:rFonts w:ascii="Courier New" w:hAnsi="Courier New"/>
                                  <w:spacing w:val="-5"/>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1317" w:right="2568" w:hanging="0"/>
                                <w:jc w:val="both"/>
                                <w:rPr>
                                  <w:rFonts w:ascii="Courier New" w:hAnsi="Courier New"/>
                                  <w:sz w:val="18"/>
                                </w:rPr>
                              </w:pPr>
                              <w:r>
                                <w:rPr>
                                  <w:rFonts w:ascii="Courier New" w:hAnsi="Courier New"/>
                                  <w:sz w:val="18"/>
                                </w:rPr>
                                <w:t>val</w:t>
                              </w:r>
                              <w:r>
                                <w:rPr>
                                  <w:rFonts w:ascii="Courier New" w:hAnsi="Courier New"/>
                                  <w:spacing w:val="-13"/>
                                  <w:sz w:val="18"/>
                                </w:rPr>
                                <w:t xml:space="preserve"> </w:t>
                              </w:r>
                              <w:r>
                                <w:rPr>
                                  <w:rFonts w:ascii="Courier New" w:hAnsi="Courier New"/>
                                  <w:sz w:val="18"/>
                                </w:rPr>
                                <w:t>characters</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 xml:space="preserve">mutableListOf&lt;Char&gt;() </w:t>
                              </w:r>
                              <w:r>
                                <w:rPr>
                                  <w:rFonts w:ascii="Courier New" w:hAnsi="Courier New"/>
                                  <w:spacing w:val="-2"/>
                                  <w:sz w:val="18"/>
                                </w:rPr>
                                <w:t xml:space="preserve">characters.addAll(lowercaseCharacters) </w:t>
                              </w:r>
                              <w:r>
                                <w:rPr>
                                  <w:rFonts w:ascii="Courier New" w:hAnsi="Courier New"/>
                                  <w:sz w:val="18"/>
                                </w:rPr>
                                <w:t>if (addUpperCase) {</w:t>
                              </w:r>
                            </w:p>
                            <w:p>
                              <w:pPr>
                                <w:pStyle w:val="Normal"/>
                                <w:spacing w:lineRule="auto" w:line="324" w:before="2" w:after="0"/>
                                <w:ind w:left="1749" w:hanging="0"/>
                                <w:rPr>
                                  <w:rFonts w:ascii="Courier New" w:hAnsi="Courier New"/>
                                  <w:sz w:val="18"/>
                                </w:rPr>
                              </w:pPr>
                              <w:r>
                                <w:rPr>
                                  <w:rFonts w:ascii="Courier New" w:hAnsi="Courier New"/>
                                  <w:spacing w:val="-2"/>
                                  <w:sz w:val="18"/>
                                </w:rPr>
                                <w:t>characters.addAll(upperCaseCharacters) password.add(upperCaseCharacters.random())</w:t>
                              </w:r>
                            </w:p>
                            <w:p>
                              <w:pPr>
                                <w:pStyle w:val="Normal"/>
                                <w:spacing w:before="1" w:after="0"/>
                                <w:ind w:left="1317"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1749" w:right="2128" w:hanging="432"/>
                                <w:rPr>
                                  <w:rFonts w:ascii="Courier New" w:hAnsi="Courier New"/>
                                  <w:sz w:val="18"/>
                                </w:rPr>
                              </w:pPr>
                              <w:r>
                                <w:rPr>
                                  <w:rFonts w:ascii="Courier New" w:hAnsi="Courier New"/>
                                  <w:sz w:val="18"/>
                                </w:rPr>
                                <w:t xml:space="preserve">if (addNumbers) { </w:t>
                              </w:r>
                              <w:r>
                                <w:rPr>
                                  <w:rFonts w:ascii="Courier New" w:hAnsi="Courier New"/>
                                  <w:spacing w:val="-2"/>
                                  <w:sz w:val="18"/>
                                </w:rPr>
                                <w:t>characters.addAll(numbers) password.add(numbers.random())</w:t>
                              </w:r>
                            </w:p>
                            <w:p>
                              <w:pPr>
                                <w:pStyle w:val="Normal"/>
                                <w:spacing w:before="2" w:after="0"/>
                                <w:ind w:left="1317"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324" w:before="124" w:after="0"/>
                                <w:ind w:left="1749" w:right="4642" w:hanging="432"/>
                                <w:rPr>
                                  <w:rFonts w:ascii="Courier New" w:hAnsi="Courier New"/>
                                  <w:sz w:val="18"/>
                                </w:rPr>
                              </w:pPr>
                              <w:r>
                                <w:rPr>
                                  <w:rFonts w:ascii="Courier New" w:hAnsi="Courier New"/>
                                  <w:sz w:val="18"/>
                                </w:rPr>
                                <w:t>if</w:t>
                              </w:r>
                              <w:r>
                                <w:rPr>
                                  <w:rFonts w:ascii="Courier New" w:hAnsi="Courier New"/>
                                  <w:spacing w:val="-19"/>
                                  <w:sz w:val="18"/>
                                </w:rPr>
                                <w:t xml:space="preserve"> </w:t>
                              </w:r>
                              <w:r>
                                <w:rPr>
                                  <w:rFonts w:ascii="Courier New" w:hAnsi="Courier New"/>
                                  <w:sz w:val="18"/>
                                </w:rPr>
                                <w:t>(addSpecial)</w:t>
                              </w:r>
                              <w:r>
                                <w:rPr>
                                  <w:rFonts w:ascii="Courier New" w:hAnsi="Courier New"/>
                                  <w:spacing w:val="-19"/>
                                  <w:sz w:val="18"/>
                                </w:rPr>
                                <w:t xml:space="preserve"> </w:t>
                              </w:r>
                              <w:r>
                                <w:rPr>
                                  <w:rFonts w:ascii="Courier New" w:hAnsi="Courier New"/>
                                  <w:sz w:val="18"/>
                                </w:rPr>
                                <w:t>{ val specials</w:t>
                              </w:r>
                            </w:p>
                          </w:txbxContent>
                        </wps:txbx>
                        <wps:bodyPr lIns="0" rIns="0" tIns="0" bIns="0" anchor="t">
                          <a:noAutofit/>
                        </wps:bodyPr>
                      </wps:wsp>
                    </wpg:wgp>
                  </a:graphicData>
                </a:graphic>
              </wp:anchor>
            </w:drawing>
          </mc:Choice>
          <mc:Fallback>
            <w:pict>
              <v:group id="shape_0" alt="docshapegroup 50" style="position:absolute;margin-left:52.2pt;margin-top:7.15pt;width:399.6pt;height:387.75pt" coordorigin="1044,143" coordsize="7992,7755">
                <v:rect id="shape_0" path="m0,0l-2147483645,0l-2147483645,-2147483646l0,-2147483646xe" fillcolor="#f6f6f6" stroked="f" o:allowincell="f" style="position:absolute;left:1044;top:153;width:7991;height:7744;mso-wrap-style:none;v-text-anchor:middle;mso-position-horizontal-relative:page">
                  <v:fill o:detectmouseclick="t" type="solid" color2="#090909"/>
                  <v:stroke color="#3465a4" joinstyle="round" endcap="flat"/>
                  <w10:wrap type="topAndBottom"/>
                </v:rect>
                <v:rect id="shape_0" path="m0,0l-2147483645,0l-2147483645,-2147483646l0,-2147483646xe" fillcolor="#dadada" stroked="f" o:allowincell="f" style="position:absolute;left:1044;top:143;width:7991;height:9;mso-wrap-style:none;v-text-anchor:middle;mso-position-horizontal-relative:page">
                  <v:fill o:detectmouseclick="t" type="solid" color2="#252525"/>
                  <v:stroke color="#3465a4" joinstyle="round" endcap="flat"/>
                  <w10:wrap type="topAndBottom"/>
                </v:rect>
                <v:rect id="shape_0" path="m0,0l-2147483645,0l-2147483645,-2147483646l0,-2147483646xe" stroked="f" o:allowincell="f" style="position:absolute;left:1044;top:163;width:7991;height:7734;mso-wrap-style:square;v-text-anchor:top;mso-position-horizontal-relative:page">
                  <v:fill o:detectmouseclick="t" on="false"/>
                  <v:stroke color="#3465a4" joinstyle="round" endcap="flat"/>
                  <v:textbox>
                    <w:txbxContent>
                      <w:p>
                        <w:pPr>
                          <w:pStyle w:val="Normal"/>
                          <w:spacing w:lineRule="auto" w:line="324" w:before="40" w:after="0"/>
                          <w:ind w:left="1317" w:right="4032" w:hanging="540"/>
                          <w:rPr>
                            <w:rFonts w:ascii="Courier New" w:hAnsi="Courier New"/>
                            <w:sz w:val="18"/>
                            <w:ins w:id="7082" w:author="Jomar Tigcal" w:date="2023-03-04T23:32:38Z"/>
                          </w:rPr>
                        </w:pPr>
                        <w:r>
                          <w:rPr>
                            <w:rFonts w:ascii="Courier New" w:hAnsi="Courier New"/>
                            <w:sz w:val="18"/>
                          </w:rPr>
                          <w:t>private</w:t>
                        </w:r>
                        <w:r>
                          <w:rPr>
                            <w:rFonts w:ascii="Courier New" w:hAnsi="Courier New"/>
                            <w:spacing w:val="-19"/>
                            <w:sz w:val="18"/>
                          </w:rPr>
                          <w:t xml:space="preserve"> </w:t>
                        </w:r>
                        <w:r>
                          <w:rPr>
                            <w:rFonts w:ascii="Courier New" w:hAnsi="Courier New"/>
                            <w:sz w:val="18"/>
                          </w:rPr>
                          <w:t>fun</w:t>
                        </w:r>
                        <w:r>
                          <w:rPr>
                            <w:rFonts w:ascii="Courier New" w:hAnsi="Courier New"/>
                            <w:spacing w:val="-19"/>
                            <w:sz w:val="18"/>
                          </w:rPr>
                          <w:t xml:space="preserve"> </w:t>
                        </w:r>
                        <w:r>
                          <w:rPr>
                            <w:rFonts w:ascii="Courier New" w:hAnsi="Courier New"/>
                            <w:sz w:val="18"/>
                          </w:rPr>
                          <w:t>generatePassword( length: Int, addUpperCase: Boolean, addNumbers: Boolean, addSpecial: Boolean</w:t>
                        </w:r>
                      </w:p>
                      <w:p>
                        <w:pPr>
                          <w:pStyle w:val="Normal"/>
                          <w:spacing w:before="3" w:after="0"/>
                          <w:ind w:left="885" w:hanging="0"/>
                          <w:rPr>
                            <w:rFonts w:ascii="Courier New" w:hAnsi="Courier New"/>
                            <w:sz w:val="18"/>
                          </w:rPr>
                        </w:pPr>
                        <w:r>
                          <w:rPr>
                            <w:rFonts w:ascii="Courier New" w:hAnsi="Courier New"/>
                            <w:sz w:val="18"/>
                          </w:rPr>
                          <w:t>):</w:t>
                        </w:r>
                        <w:r>
                          <w:rPr>
                            <w:rFonts w:ascii="Courier New" w:hAnsi="Courier New"/>
                            <w:spacing w:val="-4"/>
                            <w:sz w:val="18"/>
                          </w:rPr>
                          <w:t xml:space="preserve"> </w:t>
                        </w:r>
                        <w:r>
                          <w:rPr>
                            <w:rFonts w:ascii="Courier New" w:hAnsi="Courier New"/>
                            <w:sz w:val="18"/>
                          </w:rPr>
                          <w:t>String</w:t>
                        </w:r>
                        <w:r>
                          <w:rPr>
                            <w:rFonts w:ascii="Courier New" w:hAnsi="Courier New"/>
                            <w:spacing w:val="-4"/>
                            <w:sz w:val="18"/>
                          </w:rPr>
                          <w:t xml:space="preserve"> </w:t>
                        </w:r>
                        <w:r>
                          <w:rPr>
                            <w:rFonts w:ascii="Courier New" w:hAnsi="Courier New"/>
                            <w:spacing w:val="-10"/>
                            <w:sz w:val="18"/>
                          </w:rPr>
                          <w:t>{</w:t>
                        </w:r>
                      </w:p>
                      <w:p>
                        <w:pPr>
                          <w:pStyle w:val="Normal"/>
                          <w:spacing w:before="76" w:after="0"/>
                          <w:ind w:left="1317" w:hanging="0"/>
                          <w:rPr>
                            <w:rFonts w:ascii="Courier New" w:hAnsi="Courier New"/>
                            <w:sz w:val="18"/>
                          </w:rPr>
                        </w:pPr>
                        <w:r>
                          <w:rPr>
                            <w:rFonts w:ascii="Courier New" w:hAnsi="Courier New"/>
                            <w:sz w:val="18"/>
                          </w:rPr>
                          <w:t>val</w:t>
                        </w:r>
                        <w:r>
                          <w:rPr>
                            <w:rFonts w:ascii="Courier New" w:hAnsi="Courier New"/>
                            <w:spacing w:val="-4"/>
                            <w:sz w:val="18"/>
                          </w:rPr>
                          <w:t xml:space="preserve"> </w:t>
                        </w:r>
                        <w:r>
                          <w:rPr>
                            <w:rFonts w:ascii="Courier New" w:hAnsi="Courier New"/>
                            <w:sz w:val="18"/>
                          </w:rPr>
                          <w:t>password</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pacing w:val="-2"/>
                            <w:sz w:val="18"/>
                          </w:rPr>
                          <w:t>mutableListOf&lt;Char&gt;()</w:t>
                        </w:r>
                      </w:p>
                      <w:p>
                        <w:pPr>
                          <w:pStyle w:val="Normal"/>
                          <w:spacing w:before="8" w:after="0"/>
                          <w:rPr>
                            <w:rFonts w:ascii="Courier New" w:hAnsi="Courier New"/>
                            <w:sz w:val="24"/>
                          </w:rPr>
                        </w:pPr>
                        <w:r>
                          <w:rPr>
                            <w:rFonts w:ascii="Courier New" w:hAnsi="Courier New"/>
                            <w:sz w:val="24"/>
                          </w:rPr>
                        </w:r>
                      </w:p>
                      <w:p>
                        <w:pPr>
                          <w:pStyle w:val="Normal"/>
                          <w:spacing w:lineRule="atLeast" w:line="280" w:before="1" w:after="0"/>
                          <w:ind w:left="1317" w:right="1766" w:hanging="0"/>
                          <w:rPr>
                            <w:rFonts w:ascii="Courier New" w:hAnsi="Courier New"/>
                            <w:sz w:val="18"/>
                          </w:rPr>
                        </w:pPr>
                        <w:r>
                          <w:rPr>
                            <w:rFonts w:ascii="Courier New" w:hAnsi="Courier New"/>
                            <w:sz w:val="18"/>
                          </w:rPr>
                          <w:t>val</w:t>
                        </w:r>
                        <w:r>
                          <w:rPr>
                            <w:rFonts w:ascii="Courier New" w:hAnsi="Courier New"/>
                            <w:spacing w:val="-13"/>
                            <w:sz w:val="18"/>
                          </w:rPr>
                          <w:t xml:space="preserve"> </w:t>
                        </w:r>
                        <w:r>
                          <w:rPr>
                            <w:rFonts w:ascii="Courier New" w:hAnsi="Courier New"/>
                            <w:sz w:val="18"/>
                          </w:rPr>
                          <w:t>lowercaseCharacters</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('a'..'z').toList() val upperCaseCharacters</w:t>
                        </w:r>
                      </w:p>
                      <w:p>
                        <w:pPr>
                          <w:pStyle w:val="Normal"/>
                          <w:spacing w:lineRule="auto" w:line="259"/>
                          <w:ind w:left="1317" w:right="1274" w:firstLine="216"/>
                          <w:rPr>
                            <w:rFonts w:ascii="Courier New" w:hAnsi="Courier New"/>
                            <w:sz w:val="18"/>
                          </w:rPr>
                        </w:pPr>
                        <w:r>
                          <w:rPr>
                            <w:rFonts w:ascii="Courier New" w:hAnsi="Courier New"/>
                            <w:sz w:val="18"/>
                          </w:rPr>
                          <w:t>=</w:t>
                        </w:r>
                        <w:r>
                          <w:rPr>
                            <w:rFonts w:ascii="Courier New" w:hAnsi="Courier New"/>
                            <w:spacing w:val="-10"/>
                            <w:sz w:val="18"/>
                          </w:rPr>
                          <w:t xml:space="preserve"> </w:t>
                        </w:r>
                        <w:r>
                          <w:rPr>
                            <w:rFonts w:ascii="Courier New" w:hAnsi="Courier New"/>
                            <w:sz w:val="18"/>
                          </w:rPr>
                          <w:t>lowercaseCharacters.map</w:t>
                        </w:r>
                        <w:r>
                          <w:rPr>
                            <w:rFonts w:ascii="Courier New" w:hAnsi="Courier New"/>
                            <w:spacing w:val="-10"/>
                            <w:sz w:val="18"/>
                          </w:rPr>
                          <w:t xml:space="preserve"> </w:t>
                        </w:r>
                        <w:r>
                          <w:rPr>
                            <w:rFonts w:ascii="Courier New" w:hAnsi="Courier New"/>
                            <w:sz w:val="18"/>
                          </w:rPr>
                          <w:t>{</w:t>
                        </w:r>
                        <w:r>
                          <w:rPr>
                            <w:rFonts w:ascii="Courier New" w:hAnsi="Courier New"/>
                            <w:spacing w:val="-10"/>
                            <w:sz w:val="18"/>
                          </w:rPr>
                          <w:t xml:space="preserve"> </w:t>
                        </w:r>
                        <w:r>
                          <w:rPr>
                            <w:rFonts w:ascii="Courier New" w:hAnsi="Courier New"/>
                            <w:sz w:val="18"/>
                          </w:rPr>
                          <w:t>it.toUpperCase()</w:t>
                        </w:r>
                        <w:r>
                          <w:rPr>
                            <w:rFonts w:ascii="Courier New" w:hAnsi="Courier New"/>
                            <w:spacing w:val="-10"/>
                            <w:sz w:val="18"/>
                          </w:rPr>
                          <w:t xml:space="preserve"> </w:t>
                        </w:r>
                        <w:r>
                          <w:rPr>
                            <w:rFonts w:ascii="Courier New" w:hAnsi="Courier New"/>
                            <w:sz w:val="18"/>
                          </w:rPr>
                          <w:t>} val numbers = ('0'..'9').toList()</w:t>
                        </w:r>
                      </w:p>
                      <w:p>
                        <w:pPr>
                          <w:pStyle w:val="Normal"/>
                          <w:spacing w:before="55" w:after="0"/>
                          <w:ind w:left="1317" w:hanging="0"/>
                          <w:rPr>
                            <w:rFonts w:ascii="Courier New" w:hAnsi="Courier New"/>
                            <w:sz w:val="18"/>
                          </w:rPr>
                        </w:pPr>
                        <w:r>
                          <w:rPr>
                            <w:rFonts w:ascii="Courier New" w:hAnsi="Courier New"/>
                            <w:sz w:val="18"/>
                          </w:rPr>
                          <w:t>val</w:t>
                        </w:r>
                        <w:r>
                          <w:rPr>
                            <w:rFonts w:ascii="Courier New" w:hAnsi="Courier New"/>
                            <w:spacing w:val="-12"/>
                            <w:sz w:val="18"/>
                          </w:rPr>
                          <w:t xml:space="preserve"> </w:t>
                        </w:r>
                        <w:r>
                          <w:rPr>
                            <w:rFonts w:ascii="Courier New" w:hAnsi="Courier New"/>
                            <w:sz w:val="18"/>
                          </w:rPr>
                          <w:t>specialCharacters</w:t>
                        </w:r>
                        <w:r>
                          <w:rPr>
                            <w:rFonts w:ascii="Courier New" w:hAnsi="Courier New"/>
                            <w:spacing w:val="-12"/>
                            <w:sz w:val="18"/>
                          </w:rPr>
                          <w:t xml:space="preserve"> </w:t>
                        </w:r>
                        <w:r>
                          <w:rPr>
                            <w:rFonts w:ascii="Courier New" w:hAnsi="Courier New"/>
                            <w:sz w:val="18"/>
                          </w:rPr>
                          <w:t>=</w:t>
                        </w:r>
                        <w:r>
                          <w:rPr>
                            <w:rFonts w:ascii="Courier New" w:hAnsi="Courier New"/>
                            <w:spacing w:val="-12"/>
                            <w:sz w:val="18"/>
                          </w:rPr>
                          <w:t xml:space="preserve"> </w:t>
                        </w:r>
                        <w:r>
                          <w:rPr>
                            <w:rFonts w:ascii="Courier New" w:hAnsi="Courier New"/>
                            <w:sz w:val="18"/>
                          </w:rPr>
                          <w:t>"~!@#$%^&amp;*()_+-</w:t>
                        </w:r>
                        <w:r>
                          <w:rPr>
                            <w:rFonts w:ascii="Courier New" w:hAnsi="Courier New"/>
                            <w:spacing w:val="-5"/>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1317" w:right="2568" w:hanging="0"/>
                          <w:jc w:val="both"/>
                          <w:rPr>
                            <w:rFonts w:ascii="Courier New" w:hAnsi="Courier New"/>
                            <w:sz w:val="18"/>
                          </w:rPr>
                        </w:pPr>
                        <w:r>
                          <w:rPr>
                            <w:rFonts w:ascii="Courier New" w:hAnsi="Courier New"/>
                            <w:sz w:val="18"/>
                          </w:rPr>
                          <w:t>val</w:t>
                        </w:r>
                        <w:r>
                          <w:rPr>
                            <w:rFonts w:ascii="Courier New" w:hAnsi="Courier New"/>
                            <w:spacing w:val="-13"/>
                            <w:sz w:val="18"/>
                          </w:rPr>
                          <w:t xml:space="preserve"> </w:t>
                        </w:r>
                        <w:r>
                          <w:rPr>
                            <w:rFonts w:ascii="Courier New" w:hAnsi="Courier New"/>
                            <w:sz w:val="18"/>
                          </w:rPr>
                          <w:t>characters</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 xml:space="preserve">mutableListOf&lt;Char&gt;() </w:t>
                        </w:r>
                        <w:r>
                          <w:rPr>
                            <w:rFonts w:ascii="Courier New" w:hAnsi="Courier New"/>
                            <w:spacing w:val="-2"/>
                            <w:sz w:val="18"/>
                          </w:rPr>
                          <w:t xml:space="preserve">characters.addAll(lowercaseCharacters) </w:t>
                        </w:r>
                        <w:r>
                          <w:rPr>
                            <w:rFonts w:ascii="Courier New" w:hAnsi="Courier New"/>
                            <w:sz w:val="18"/>
                          </w:rPr>
                          <w:t>if (addUpperCase) {</w:t>
                        </w:r>
                      </w:p>
                      <w:p>
                        <w:pPr>
                          <w:pStyle w:val="Normal"/>
                          <w:spacing w:lineRule="auto" w:line="324" w:before="2" w:after="0"/>
                          <w:ind w:left="1749" w:hanging="0"/>
                          <w:rPr>
                            <w:rFonts w:ascii="Courier New" w:hAnsi="Courier New"/>
                            <w:sz w:val="18"/>
                          </w:rPr>
                        </w:pPr>
                        <w:r>
                          <w:rPr>
                            <w:rFonts w:ascii="Courier New" w:hAnsi="Courier New"/>
                            <w:spacing w:val="-2"/>
                            <w:sz w:val="18"/>
                          </w:rPr>
                          <w:t>characters.addAll(upperCaseCharacters) password.add(upperCaseCharacters.random())</w:t>
                        </w:r>
                      </w:p>
                      <w:p>
                        <w:pPr>
                          <w:pStyle w:val="Normal"/>
                          <w:spacing w:before="1" w:after="0"/>
                          <w:ind w:left="1317"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1749" w:right="2128" w:hanging="432"/>
                          <w:rPr>
                            <w:rFonts w:ascii="Courier New" w:hAnsi="Courier New"/>
                            <w:sz w:val="18"/>
                          </w:rPr>
                        </w:pPr>
                        <w:r>
                          <w:rPr>
                            <w:rFonts w:ascii="Courier New" w:hAnsi="Courier New"/>
                            <w:sz w:val="18"/>
                          </w:rPr>
                          <w:t xml:space="preserve">if (addNumbers) { </w:t>
                        </w:r>
                        <w:r>
                          <w:rPr>
                            <w:rFonts w:ascii="Courier New" w:hAnsi="Courier New"/>
                            <w:spacing w:val="-2"/>
                            <w:sz w:val="18"/>
                          </w:rPr>
                          <w:t>characters.addAll(numbers) password.add(numbers.random())</w:t>
                        </w:r>
                      </w:p>
                      <w:p>
                        <w:pPr>
                          <w:pStyle w:val="Normal"/>
                          <w:spacing w:before="2" w:after="0"/>
                          <w:ind w:left="1317"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324" w:before="124" w:after="0"/>
                          <w:ind w:left="1749" w:right="4642" w:hanging="432"/>
                          <w:rPr>
                            <w:rFonts w:ascii="Courier New" w:hAnsi="Courier New"/>
                            <w:sz w:val="18"/>
                          </w:rPr>
                        </w:pPr>
                        <w:r>
                          <w:rPr>
                            <w:rFonts w:ascii="Courier New" w:hAnsi="Courier New"/>
                            <w:sz w:val="18"/>
                          </w:rPr>
                          <w:t>if</w:t>
                        </w:r>
                        <w:r>
                          <w:rPr>
                            <w:rFonts w:ascii="Courier New" w:hAnsi="Courier New"/>
                            <w:spacing w:val="-19"/>
                            <w:sz w:val="18"/>
                          </w:rPr>
                          <w:t xml:space="preserve"> </w:t>
                        </w:r>
                        <w:r>
                          <w:rPr>
                            <w:rFonts w:ascii="Courier New" w:hAnsi="Courier New"/>
                            <w:sz w:val="18"/>
                          </w:rPr>
                          <w:t>(addSpecial)</w:t>
                        </w:r>
                        <w:r>
                          <w:rPr>
                            <w:rFonts w:ascii="Courier New" w:hAnsi="Courier New"/>
                            <w:spacing w:val="-19"/>
                            <w:sz w:val="18"/>
                          </w:rPr>
                          <w:t xml:space="preserve"> </w:t>
                        </w:r>
                        <w:r>
                          <w:rPr>
                            <w:rFonts w:ascii="Courier New" w:hAnsi="Courier New"/>
                            <w:sz w:val="18"/>
                          </w:rPr>
                          <w:t>{ val specials</w:t>
                        </w:r>
                      </w:p>
                    </w:txbxContent>
                  </v:textbox>
                  <w10:wrap type="topAndBottom"/>
                </v:rect>
              </v:group>
            </w:pict>
          </mc:Fallback>
        </mc:AlternateContent>
      </w:r>
    </w:p>
    <w:p>
      <w:pPr>
        <w:pStyle w:val="TextBody"/>
        <w:spacing w:before="3" w:after="0"/>
        <w:rPr>
          <w:sz w:val="3"/>
          <w:ins w:id="7085" w:author="Jomar Tigcal" w:date="2023-03-04T23:32:38Z"/>
        </w:rPr>
      </w:pPr>
      <w:ins w:id="7084" w:author="Jomar Tigcal" w:date="2023-03-04T23:32:38Z">
        <w:r>
          <w:rPr>
            <w:sz w:val="3"/>
          </w:rPr>
        </w:r>
      </w:ins>
    </w:p>
    <w:p>
      <w:pPr>
        <w:pStyle w:val="TextBody"/>
        <w:ind w:left="824" w:hanging="0"/>
        <w:rPr/>
      </w:pPr>
      <w:r>
        <w:rPr/>
        <mc:AlternateContent>
          <mc:Choice Requires="wpg">
            <w:drawing>
              <wp:inline distT="0" distB="0" distL="0" distR="0" wp14:anchorId="58DA2BDD">
                <wp:extent cx="5074920" cy="2369820"/>
                <wp:effectExtent l="0" t="0" r="5080" b="5080"/>
                <wp:docPr id="2346" name="Shape1439"/>
                <a:graphic xmlns:a="http://schemas.openxmlformats.org/drawingml/2006/main">
                  <a:graphicData uri="http://schemas.microsoft.com/office/word/2010/wordprocessingGroup">
                    <wpg:wgp>
                      <wpg:cNvGrpSpPr/>
                      <wpg:grpSpPr>
                        <a:xfrm>
                          <a:off x="0" y="0"/>
                          <a:ext cx="5074920" cy="2369880"/>
                          <a:chOff x="0" y="0"/>
                          <a:chExt cx="5074920" cy="2369880"/>
                        </a:xfrm>
                      </wpg:grpSpPr>
                      <wps:wsp>
                        <wps:cNvSpPr/>
                        <wps:spPr>
                          <a:xfrm>
                            <a:off x="0" y="0"/>
                            <a:ext cx="5074920" cy="2364120"/>
                          </a:xfrm>
                          <a:prstGeom prst="rect">
                            <a:avLst/>
                          </a:prstGeom>
                          <a:solidFill>
                            <a:srgbClr val="f6f6f6"/>
                          </a:solidFill>
                          <a:ln w="0">
                            <a:noFill/>
                          </a:ln>
                        </wps:spPr>
                        <wps:style>
                          <a:lnRef idx="0"/>
                          <a:fillRef idx="0"/>
                          <a:effectRef idx="0"/>
                          <a:fontRef idx="minor"/>
                        </wps:style>
                        <wps:bodyPr/>
                      </wps:wsp>
                      <wps:wsp>
                        <wps:cNvSpPr/>
                        <wps:spPr>
                          <a:xfrm>
                            <a:off x="0" y="2363400"/>
                            <a:ext cx="5074920" cy="6480"/>
                          </a:xfrm>
                          <a:prstGeom prst="rect">
                            <a:avLst/>
                          </a:prstGeom>
                          <a:solidFill>
                            <a:srgbClr val="dadada"/>
                          </a:solidFill>
                          <a:ln w="0">
                            <a:noFill/>
                          </a:ln>
                        </wps:spPr>
                        <wps:style>
                          <a:lnRef idx="0"/>
                          <a:fillRef idx="0"/>
                          <a:effectRef idx="0"/>
                          <a:fontRef idx="minor"/>
                        </wps:style>
                        <wps:bodyPr/>
                      </wps:wsp>
                      <wps:wsp>
                        <wps:cNvSpPr/>
                        <wps:spPr>
                          <a:xfrm>
                            <a:off x="0" y="0"/>
                            <a:ext cx="5074920" cy="2357640"/>
                          </a:xfrm>
                          <a:prstGeom prst="rect">
                            <a:avLst/>
                          </a:prstGeom>
                          <a:noFill/>
                          <a:ln w="0">
                            <a:noFill/>
                          </a:ln>
                        </wps:spPr>
                        <wps:style>
                          <a:lnRef idx="0"/>
                          <a:fillRef idx="0"/>
                          <a:effectRef idx="0"/>
                          <a:fontRef idx="minor"/>
                        </wps:style>
                        <wps:txbx>
                          <w:txbxContent>
                            <w:p>
                              <w:pPr>
                                <w:pStyle w:val="Normal"/>
                                <w:spacing w:lineRule="auto" w:line="348" w:before="50" w:after="0"/>
                                <w:ind w:left="1749" w:right="840" w:firstLine="216"/>
                                <w:rPr>
                                  <w:rFonts w:ascii="Courier New" w:hAnsi="Courier New"/>
                                  <w:sz w:val="18"/>
                                  <w:ins w:id="7086" w:author="Jomar Tigcal" w:date="2023-03-04T23:32:38Z"/>
                                </w:rPr>
                              </w:pPr>
                              <w:r>
                                <w:rPr>
                                  <w:rFonts w:ascii="Courier New" w:hAnsi="Courier New"/>
                                  <w:sz w:val="18"/>
                                </w:rPr>
                                <w:t>=</w:t>
                              </w:r>
                              <w:r>
                                <w:rPr>
                                  <w:rFonts w:ascii="Courier New" w:hAnsi="Courier New"/>
                                  <w:spacing w:val="-31"/>
                                  <w:sz w:val="18"/>
                                </w:rPr>
                                <w:t xml:space="preserve"> </w:t>
                              </w:r>
                              <w:r>
                                <w:rPr>
                                  <w:rFonts w:ascii="Courier New" w:hAnsi="Courier New"/>
                                  <w:sz w:val="18"/>
                                </w:rPr>
                                <w:t xml:space="preserve">specialCharacters.toCharArray().toList() </w:t>
                              </w:r>
                              <w:r>
                                <w:rPr>
                                  <w:rFonts w:ascii="Courier New" w:hAnsi="Courier New"/>
                                  <w:spacing w:val="-2"/>
                                  <w:sz w:val="18"/>
                                </w:rPr>
                                <w:t>characters.addAll(specials) password.add(specials.random())</w:t>
                              </w:r>
                            </w:p>
                            <w:p>
                              <w:pPr>
                                <w:pStyle w:val="Normal"/>
                                <w:spacing w:lineRule="exact" w:line="188"/>
                                <w:ind w:left="1317"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1749" w:hanging="432"/>
                                <w:rPr>
                                  <w:rFonts w:ascii="Courier New" w:hAnsi="Courier New"/>
                                  <w:sz w:val="18"/>
                                </w:rPr>
                              </w:pPr>
                              <w:r>
                                <w:rPr>
                                  <w:rFonts w:ascii="Courier New" w:hAnsi="Courier New"/>
                                  <w:sz w:val="18"/>
                                </w:rPr>
                                <w:t xml:space="preserve">while (password.size &lt; length) { </w:t>
                              </w:r>
                              <w:r>
                                <w:rPr>
                                  <w:rFonts w:ascii="Courier New" w:hAnsi="Courier New"/>
                                  <w:spacing w:val="-2"/>
                                  <w:sz w:val="18"/>
                                </w:rPr>
                                <w:t>password.add(characters.random())</w:t>
                              </w:r>
                            </w:p>
                            <w:p>
                              <w:pPr>
                                <w:pStyle w:val="Normal"/>
                                <w:spacing w:before="1" w:after="0"/>
                                <w:ind w:left="1317"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before="130" w:after="0"/>
                                <w:ind w:left="1317" w:hanging="0"/>
                                <w:rPr>
                                  <w:rFonts w:ascii="Courier New" w:hAnsi="Courier New"/>
                                  <w:sz w:val="18"/>
                                </w:rPr>
                              </w:pPr>
                              <w:r>
                                <w:rPr>
                                  <w:rFonts w:ascii="Courier New" w:hAnsi="Courier New"/>
                                  <w:spacing w:val="-2"/>
                                  <w:sz w:val="18"/>
                                </w:rPr>
                                <w:t>password.shuffle()</w:t>
                              </w:r>
                            </w:p>
                            <w:p>
                              <w:pPr>
                                <w:pStyle w:val="Normal"/>
                                <w:rPr>
                                  <w:rFonts w:ascii="Courier New" w:hAnsi="Courier New"/>
                                  <w:sz w:val="20"/>
                                </w:rPr>
                              </w:pPr>
                              <w:r>
                                <w:rPr>
                                  <w:rFonts w:ascii="Courier New" w:hAnsi="Courier New"/>
                                  <w:sz w:val="20"/>
                                </w:rPr>
                              </w:r>
                            </w:p>
                            <w:p>
                              <w:pPr>
                                <w:pStyle w:val="Normal"/>
                                <w:spacing w:before="129" w:after="0"/>
                                <w:ind w:left="1317" w:hanging="0"/>
                                <w:rPr>
                                  <w:rFonts w:ascii="Courier New" w:hAnsi="Courier New"/>
                                  <w:sz w:val="18"/>
                                </w:rPr>
                              </w:pPr>
                              <w:r>
                                <w:rPr>
                                  <w:rFonts w:ascii="Courier New" w:hAnsi="Courier New"/>
                                  <w:sz w:val="18"/>
                                </w:rPr>
                                <w:t>return</w:t>
                              </w:r>
                              <w:r>
                                <w:rPr>
                                  <w:rFonts w:ascii="Courier New" w:hAnsi="Courier New"/>
                                  <w:spacing w:val="-6"/>
                                  <w:sz w:val="18"/>
                                </w:rPr>
                                <w:t xml:space="preserve"> </w:t>
                              </w:r>
                              <w:r>
                                <w:rPr>
                                  <w:rFonts w:ascii="Courier New" w:hAnsi="Courier New"/>
                                  <w:spacing w:val="-2"/>
                                  <w:sz w:val="18"/>
                                </w:rPr>
                                <w:t>password.joinToString("")</w:t>
                              </w:r>
                            </w:p>
                            <w:p>
                              <w:pPr>
                                <w:pStyle w:val="Normal"/>
                                <w:spacing w:before="76" w:after="0"/>
                                <w:ind w:left="885"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inline>
            </w:drawing>
          </mc:Choice>
          <mc:Fallback>
            <w:pict>
              <v:group id="shape_0" alt="Shape1439" style="position:absolute;margin-left:0pt;margin-top:-187.05pt;width:399.6pt;height:186.6pt" coordorigin="0,-3741" coordsize="7992,3732">
                <v:rect id="shape_0" path="m0,0l-2147483645,0l-2147483645,-2147483646l0,-2147483646xe" fillcolor="#f6f6f6" stroked="f" o:allowincell="f" style="position:absolute;left:0;top:-3741;width:7991;height:3722;mso-wrap-style:none;v-text-anchor:middle;mso-position-vertical:top">
                  <v:fill o:detectmouseclick="t" type="solid" color2="#090909"/>
                  <v:stroke color="#3465a4" joinstyle="round" endcap="flat"/>
                  <w10:wrap type="square"/>
                </v:rect>
                <v:rect id="shape_0" path="m0,0l-2147483645,0l-2147483645,-2147483646l0,-2147483646xe" fillcolor="#dadada" stroked="f" o:allowincell="f" style="position:absolute;left:0;top:-19;width:7991;height:9;mso-wrap-style:none;v-text-anchor:middle;mso-position-vertical:top">
                  <v:fill o:detectmouseclick="t" type="solid" color2="#252525"/>
                  <v:stroke color="#3465a4" joinstyle="round" endcap="flat"/>
                  <w10:wrap type="square"/>
                </v:rect>
                <v:rect id="shape_0" path="m0,0l-2147483645,0l-2147483645,-2147483646l0,-2147483646xe" stroked="f" o:allowincell="f" style="position:absolute;left:0;top:-3741;width:7991;height:3712;mso-wrap-style:square;v-text-anchor:top;mso-position-vertical:top">
                  <v:fill o:detectmouseclick="t" on="false"/>
                  <v:stroke color="#3465a4" joinstyle="round" endcap="flat"/>
                  <v:textbox>
                    <w:txbxContent>
                      <w:p>
                        <w:pPr>
                          <w:pStyle w:val="Normal"/>
                          <w:spacing w:lineRule="auto" w:line="348" w:before="50" w:after="0"/>
                          <w:ind w:left="1749" w:right="840" w:firstLine="216"/>
                          <w:rPr>
                            <w:rFonts w:ascii="Courier New" w:hAnsi="Courier New"/>
                            <w:sz w:val="18"/>
                            <w:ins w:id="7087" w:author="Jomar Tigcal" w:date="2023-03-04T23:32:38Z"/>
                          </w:rPr>
                        </w:pPr>
                        <w:r>
                          <w:rPr>
                            <w:rFonts w:ascii="Courier New" w:hAnsi="Courier New"/>
                            <w:sz w:val="18"/>
                          </w:rPr>
                          <w:t>=</w:t>
                        </w:r>
                        <w:r>
                          <w:rPr>
                            <w:rFonts w:ascii="Courier New" w:hAnsi="Courier New"/>
                            <w:spacing w:val="-31"/>
                            <w:sz w:val="18"/>
                          </w:rPr>
                          <w:t xml:space="preserve"> </w:t>
                        </w:r>
                        <w:r>
                          <w:rPr>
                            <w:rFonts w:ascii="Courier New" w:hAnsi="Courier New"/>
                            <w:sz w:val="18"/>
                          </w:rPr>
                          <w:t xml:space="preserve">specialCharacters.toCharArray().toList() </w:t>
                        </w:r>
                        <w:r>
                          <w:rPr>
                            <w:rFonts w:ascii="Courier New" w:hAnsi="Courier New"/>
                            <w:spacing w:val="-2"/>
                            <w:sz w:val="18"/>
                          </w:rPr>
                          <w:t>characters.addAll(specials) password.add(specials.random())</w:t>
                        </w:r>
                      </w:p>
                      <w:p>
                        <w:pPr>
                          <w:pStyle w:val="Normal"/>
                          <w:spacing w:lineRule="exact" w:line="188"/>
                          <w:ind w:left="1317"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auto" w:line="324" w:before="130" w:after="0"/>
                          <w:ind w:left="1749" w:hanging="432"/>
                          <w:rPr>
                            <w:rFonts w:ascii="Courier New" w:hAnsi="Courier New"/>
                            <w:sz w:val="18"/>
                          </w:rPr>
                        </w:pPr>
                        <w:r>
                          <w:rPr>
                            <w:rFonts w:ascii="Courier New" w:hAnsi="Courier New"/>
                            <w:sz w:val="18"/>
                          </w:rPr>
                          <w:t xml:space="preserve">while (password.size &lt; length) { </w:t>
                        </w:r>
                        <w:r>
                          <w:rPr>
                            <w:rFonts w:ascii="Courier New" w:hAnsi="Courier New"/>
                            <w:spacing w:val="-2"/>
                            <w:sz w:val="18"/>
                          </w:rPr>
                          <w:t>password.add(characters.random())</w:t>
                        </w:r>
                      </w:p>
                      <w:p>
                        <w:pPr>
                          <w:pStyle w:val="Normal"/>
                          <w:spacing w:before="1" w:after="0"/>
                          <w:ind w:left="1317"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before="130" w:after="0"/>
                          <w:ind w:left="1317" w:hanging="0"/>
                          <w:rPr>
                            <w:rFonts w:ascii="Courier New" w:hAnsi="Courier New"/>
                            <w:sz w:val="18"/>
                          </w:rPr>
                        </w:pPr>
                        <w:r>
                          <w:rPr>
                            <w:rFonts w:ascii="Courier New" w:hAnsi="Courier New"/>
                            <w:spacing w:val="-2"/>
                            <w:sz w:val="18"/>
                          </w:rPr>
                          <w:t>password.shuffle()</w:t>
                        </w:r>
                      </w:p>
                      <w:p>
                        <w:pPr>
                          <w:pStyle w:val="Normal"/>
                          <w:rPr>
                            <w:rFonts w:ascii="Courier New" w:hAnsi="Courier New"/>
                            <w:sz w:val="20"/>
                          </w:rPr>
                        </w:pPr>
                        <w:r>
                          <w:rPr>
                            <w:rFonts w:ascii="Courier New" w:hAnsi="Courier New"/>
                            <w:sz w:val="20"/>
                          </w:rPr>
                        </w:r>
                      </w:p>
                      <w:p>
                        <w:pPr>
                          <w:pStyle w:val="Normal"/>
                          <w:spacing w:before="129" w:after="0"/>
                          <w:ind w:left="1317" w:hanging="0"/>
                          <w:rPr>
                            <w:rFonts w:ascii="Courier New" w:hAnsi="Courier New"/>
                            <w:sz w:val="18"/>
                          </w:rPr>
                        </w:pPr>
                        <w:r>
                          <w:rPr>
                            <w:rFonts w:ascii="Courier New" w:hAnsi="Courier New"/>
                            <w:sz w:val="18"/>
                          </w:rPr>
                          <w:t>return</w:t>
                        </w:r>
                        <w:r>
                          <w:rPr>
                            <w:rFonts w:ascii="Courier New" w:hAnsi="Courier New"/>
                            <w:spacing w:val="-6"/>
                            <w:sz w:val="18"/>
                          </w:rPr>
                          <w:t xml:space="preserve"> </w:t>
                        </w:r>
                        <w:r>
                          <w:rPr>
                            <w:rFonts w:ascii="Courier New" w:hAnsi="Courier New"/>
                            <w:spacing w:val="-2"/>
                            <w:sz w:val="18"/>
                          </w:rPr>
                          <w:t>password.joinToString("")</w:t>
                        </w:r>
                      </w:p>
                      <w:p>
                        <w:pPr>
                          <w:pStyle w:val="Normal"/>
                          <w:spacing w:before="76" w:after="0"/>
                          <w:ind w:left="885" w:hanging="0"/>
                          <w:rPr>
                            <w:rFonts w:ascii="Courier New" w:hAnsi="Courier New"/>
                            <w:sz w:val="18"/>
                          </w:rPr>
                        </w:pPr>
                        <w:r>
                          <w:rPr>
                            <w:rFonts w:ascii="Courier New" w:hAnsi="Courier New"/>
                            <w:sz w:val="18"/>
                          </w:rPr>
                          <w:t>}</w:t>
                        </w:r>
                      </w:p>
                    </w:txbxContent>
                  </v:textbox>
                  <w10:wrap type="square"/>
                </v:rect>
              </v:group>
            </w:pict>
          </mc:Fallback>
        </mc:AlternateContent>
      </w:r>
    </w:p>
    <w:p>
      <w:pPr>
        <w:pStyle w:val="TextBody"/>
        <w:spacing w:before="44" w:after="0"/>
        <w:ind w:left="1274" w:hanging="0"/>
        <w:rPr>
          <w:moveTo w:id="7108" w:author="Jomar Tigcal" w:date="2023-03-04T23:32:38Z"/>
        </w:rPr>
      </w:pPr>
      <w:moveTo w:id="7088" w:author="Jomar Tigcal" w:date="2023-03-04T23:32:38Z">
        <w:r>
          <w:rPr/>
          <w:t>This</w:t>
        </w:r>
      </w:moveTo>
      <w:moveTo w:id="7089" w:author="Jomar Tigcal" w:date="2023-03-04T23:32:38Z">
        <w:r>
          <w:rPr>
            <w:spacing w:val="-2"/>
          </w:rPr>
          <w:t xml:space="preserve"> </w:t>
        </w:r>
      </w:moveTo>
      <w:moveTo w:id="7090" w:author="Jomar Tigcal" w:date="2023-03-04T23:32:38Z">
        <w:r>
          <w:rPr/>
          <w:t>will</w:t>
        </w:r>
      </w:moveTo>
      <w:moveTo w:id="7091" w:author="Jomar Tigcal" w:date="2023-03-04T23:32:38Z">
        <w:r>
          <w:rPr>
            <w:spacing w:val="-1"/>
          </w:rPr>
          <w:t xml:space="preserve"> </w:t>
        </w:r>
      </w:moveTo>
      <w:moveTo w:id="7092" w:author="Jomar Tigcal" w:date="2023-03-04T23:32:38Z">
        <w:r>
          <w:rPr/>
          <w:t>generate</w:t>
        </w:r>
      </w:moveTo>
      <w:moveTo w:id="7093" w:author="Jomar Tigcal" w:date="2023-03-04T23:32:38Z">
        <w:r>
          <w:rPr>
            <w:spacing w:val="-1"/>
          </w:rPr>
          <w:t xml:space="preserve"> </w:t>
        </w:r>
      </w:moveTo>
      <w:moveTo w:id="7094" w:author="Jomar Tigcal" w:date="2023-03-04T23:32:38Z">
        <w:r>
          <w:rPr/>
          <w:t>the password</w:t>
        </w:r>
      </w:moveTo>
      <w:moveTo w:id="7095" w:author="Jomar Tigcal" w:date="2023-03-04T23:32:38Z">
        <w:r>
          <w:rPr>
            <w:spacing w:val="-1"/>
          </w:rPr>
          <w:t xml:space="preserve"> </w:t>
        </w:r>
      </w:moveTo>
      <w:moveTo w:id="7096" w:author="Jomar Tigcal" w:date="2023-03-04T23:32:38Z">
        <w:r>
          <w:rPr/>
          <w:t>depending</w:t>
        </w:r>
      </w:moveTo>
      <w:moveTo w:id="7097" w:author="Jomar Tigcal" w:date="2023-03-04T23:32:38Z">
        <w:r>
          <w:rPr>
            <w:spacing w:val="-1"/>
          </w:rPr>
          <w:t xml:space="preserve"> </w:t>
        </w:r>
      </w:moveTo>
      <w:moveTo w:id="7098" w:author="Jomar Tigcal" w:date="2023-03-04T23:32:38Z">
        <w:r>
          <w:rPr/>
          <w:t>on</w:t>
        </w:r>
      </w:moveTo>
      <w:moveTo w:id="7099" w:author="Jomar Tigcal" w:date="2023-03-04T23:32:38Z">
        <w:r>
          <w:rPr>
            <w:spacing w:val="-1"/>
          </w:rPr>
          <w:t xml:space="preserve"> </w:t>
        </w:r>
      </w:moveTo>
      <w:moveTo w:id="7100" w:author="Jomar Tigcal" w:date="2023-03-04T23:32:38Z">
        <w:r>
          <w:rPr/>
          <w:t>the input</w:t>
        </w:r>
      </w:moveTo>
      <w:moveTo w:id="7101" w:author="Jomar Tigcal" w:date="2023-03-04T23:32:38Z">
        <w:r>
          <w:rPr>
            <w:spacing w:val="-1"/>
          </w:rPr>
          <w:t xml:space="preserve"> </w:t>
        </w:r>
      </w:moveTo>
      <w:moveTo w:id="7102" w:author="Jomar Tigcal" w:date="2023-03-04T23:32:38Z">
        <w:r>
          <w:rPr/>
          <w:t>provided</w:t>
        </w:r>
      </w:moveTo>
      <w:moveTo w:id="7103" w:author="Jomar Tigcal" w:date="2023-03-04T23:32:38Z">
        <w:r>
          <w:rPr>
            <w:spacing w:val="-1"/>
          </w:rPr>
          <w:t xml:space="preserve"> </w:t>
        </w:r>
      </w:moveTo>
      <w:moveTo w:id="7104" w:author="Jomar Tigcal" w:date="2023-03-04T23:32:38Z">
        <w:r>
          <w:rPr/>
          <w:t>by</w:t>
        </w:r>
      </w:moveTo>
      <w:moveTo w:id="7105" w:author="Jomar Tigcal" w:date="2023-03-04T23:32:38Z">
        <w:r>
          <w:rPr>
            <w:spacing w:val="-1"/>
          </w:rPr>
          <w:t xml:space="preserve"> </w:t>
        </w:r>
      </w:moveTo>
      <w:moveTo w:id="7106" w:author="Jomar Tigcal" w:date="2023-03-04T23:32:38Z">
        <w:r>
          <w:rPr/>
          <w:t xml:space="preserve">the </w:t>
        </w:r>
      </w:moveTo>
      <w:moveTo w:id="7107" w:author="Jomar Tigcal" w:date="2023-03-04T23:32:38Z">
        <w:r>
          <w:rPr>
            <w:spacing w:val="-2"/>
          </w:rPr>
          <w:t>user.</w:t>
        </w:r>
      </w:moveTo>
    </w:p>
    <w:p>
      <w:pPr>
        <w:pStyle w:val="ListParagraph"/>
        <w:numPr>
          <w:ilvl w:val="1"/>
          <w:numId w:val="1"/>
        </w:numPr>
        <w:tabs>
          <w:tab w:val="clear" w:pos="720"/>
          <w:tab w:val="left" w:pos="1274" w:leader="none"/>
        </w:tabs>
        <w:spacing w:before="148" w:after="0"/>
        <w:jc w:val="left"/>
        <w:rPr>
          <w:sz w:val="20"/>
          <w:ins w:id="7130" w:author="Jomar Tigcal" w:date="2023-03-04T23:32:38Z"/>
        </w:rPr>
      </w:pPr>
      <w:moveTo w:id="7109" w:author="Jomar Tigcal" w:date="2023-03-04T23:32:38Z">
        <w:r>
          <w:rPr>
            <w:sz w:val="20"/>
          </w:rPr>
          <w:t>At</w:t>
        </w:r>
      </w:moveTo>
      <w:moveTo w:id="7110" w:author="Jomar Tigcal" w:date="2023-03-04T23:32:38Z">
        <w:r>
          <w:rPr>
            <w:spacing w:val="-4"/>
            <w:sz w:val="20"/>
          </w:rPr>
          <w:t xml:space="preserve"> </w:t>
        </w:r>
      </w:moveTo>
      <w:moveTo w:id="7111" w:author="Jomar Tigcal" w:date="2023-03-04T23:32:38Z">
        <w:r>
          <w:rPr>
            <w:sz w:val="20"/>
          </w:rPr>
          <w:t>the</w:t>
        </w:r>
      </w:moveTo>
      <w:moveTo w:id="7112" w:author="Jomar Tigcal" w:date="2023-03-04T23:32:38Z">
        <w:r>
          <w:rPr>
            <w:spacing w:val="-2"/>
            <w:sz w:val="20"/>
          </w:rPr>
          <w:t xml:space="preserve"> </w:t>
        </w:r>
      </w:moveTo>
      <w:moveTo w:id="7113" w:author="Jomar Tigcal" w:date="2023-03-04T23:32:38Z">
        <w:r>
          <w:rPr>
            <w:sz w:val="20"/>
          </w:rPr>
          <w:t>end</w:t>
        </w:r>
      </w:moveTo>
      <w:moveTo w:id="7114" w:author="Jomar Tigcal" w:date="2023-03-04T23:32:38Z">
        <w:r>
          <w:rPr>
            <w:spacing w:val="-1"/>
            <w:sz w:val="20"/>
          </w:rPr>
          <w:t xml:space="preserve"> </w:t>
        </w:r>
      </w:moveTo>
      <w:moveTo w:id="7115" w:author="Jomar Tigcal" w:date="2023-03-04T23:32:38Z">
        <w:r>
          <w:rPr>
            <w:sz w:val="20"/>
          </w:rPr>
          <w:t>of</w:t>
        </w:r>
      </w:moveTo>
      <w:moveTo w:id="7116" w:author="Jomar Tigcal" w:date="2023-03-04T23:32:38Z">
        <w:r>
          <w:rPr>
            <w:spacing w:val="-2"/>
            <w:sz w:val="20"/>
          </w:rPr>
          <w:t xml:space="preserve"> </w:t>
        </w:r>
      </w:moveTo>
      <w:moveTo w:id="7117" w:author="Jomar Tigcal" w:date="2023-03-04T23:32:38Z">
        <w:r>
          <w:rPr>
            <w:sz w:val="20"/>
          </w:rPr>
          <w:t>the</w:t>
        </w:r>
      </w:moveTo>
      <w:moveTo w:id="7118" w:author="Jomar Tigcal" w:date="2023-03-04T23:32:38Z">
        <w:r>
          <w:rPr>
            <w:spacing w:val="-3"/>
            <w:sz w:val="20"/>
          </w:rPr>
          <w:t xml:space="preserve"> </w:t>
        </w:r>
      </w:moveTo>
      <w:moveTo w:id="7119" w:author="Jomar Tigcal" w:date="2023-03-04T23:32:38Z">
        <w:r>
          <w:rPr>
            <w:rFonts w:ascii="Courier New" w:hAnsi="Courier New"/>
            <w:b/>
          </w:rPr>
          <w:t>onCreate</w:t>
        </w:r>
      </w:moveTo>
      <w:moveTo w:id="7120" w:author="Jomar Tigcal" w:date="2023-03-04T23:32:38Z">
        <w:r>
          <w:rPr>
            <w:rFonts w:ascii="Courier New" w:hAnsi="Courier New"/>
            <w:b/>
            <w:spacing w:val="-80"/>
          </w:rPr>
          <w:t xml:space="preserve"> </w:t>
        </w:r>
      </w:moveTo>
      <w:moveTo w:id="7121" w:author="Jomar Tigcal" w:date="2023-03-04T23:32:38Z">
        <w:r>
          <w:rPr>
            <w:sz w:val="20"/>
          </w:rPr>
          <w:t>function,</w:t>
        </w:r>
      </w:moveTo>
      <w:moveTo w:id="7122" w:author="Jomar Tigcal" w:date="2023-03-04T23:32:38Z">
        <w:r>
          <w:rPr>
            <w:spacing w:val="-1"/>
            <w:sz w:val="20"/>
          </w:rPr>
          <w:t xml:space="preserve"> </w:t>
        </w:r>
      </w:moveTo>
      <w:moveTo w:id="7123" w:author="Jomar Tigcal" w:date="2023-03-04T23:32:38Z">
        <w:r>
          <w:rPr>
            <w:sz w:val="20"/>
          </w:rPr>
          <w:t>add</w:t>
        </w:r>
      </w:moveTo>
      <w:moveTo w:id="7124" w:author="Jomar Tigcal" w:date="2023-03-04T23:32:38Z">
        <w:r>
          <w:rPr>
            <w:spacing w:val="-3"/>
            <w:sz w:val="20"/>
          </w:rPr>
          <w:t xml:space="preserve"> </w:t>
        </w:r>
      </w:moveTo>
      <w:moveTo w:id="7125" w:author="Jomar Tigcal" w:date="2023-03-04T23:32:38Z">
        <w:r>
          <w:rPr>
            <w:sz w:val="20"/>
          </w:rPr>
          <w:t>the</w:t>
        </w:r>
      </w:moveTo>
      <w:moveTo w:id="7126" w:author="Jomar Tigcal" w:date="2023-03-04T23:32:38Z">
        <w:r>
          <w:rPr>
            <w:spacing w:val="-2"/>
            <w:sz w:val="20"/>
          </w:rPr>
          <w:t xml:space="preserve"> </w:t>
        </w:r>
      </w:moveTo>
      <w:moveTo w:id="7127" w:author="Jomar Tigcal" w:date="2023-03-04T23:32:38Z">
        <w:r>
          <w:rPr>
            <w:sz w:val="20"/>
          </w:rPr>
          <w:t>following</w:t>
        </w:r>
      </w:moveTo>
      <w:moveTo w:id="7128" w:author="Jomar Tigcal" w:date="2023-03-04T23:32:38Z">
        <w:r>
          <w:rPr>
            <w:spacing w:val="-1"/>
            <w:sz w:val="20"/>
          </w:rPr>
          <w:t xml:space="preserve"> </w:t>
        </w:r>
      </w:moveTo>
      <w:moveTo w:id="7129" w:author="Jomar Tigcal" w:date="2023-03-04T23:32:38Z">
        <w:r>
          <w:rPr>
            <w:spacing w:val="-2"/>
            <w:sz w:val="20"/>
          </w:rPr>
          <w:t>code:</w:t>
        </w:r>
      </w:moveTo>
    </w:p>
    <w:p>
      <w:pPr>
        <w:sectPr>
          <w:headerReference w:type="even" r:id="rId678"/>
          <w:headerReference w:type="default" r:id="rId679"/>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0" w:after="0"/>
        <w:rPr>
          <w:sz w:val="8"/>
          <w:ins w:id="7165" w:author="Jomar Tigcal" w:date="2023-03-04T23:32:38Z"/>
        </w:rPr>
      </w:pPr>
      <w:r>
        <w:rPr>
          <w:sz w:val="8"/>
        </w:rPr>
        <mc:AlternateContent>
          <mc:Choice Requires="wpg">
            <w:drawing>
              <wp:anchor behindDoc="0" distT="635" distB="0" distL="0" distR="4445" simplePos="0" locked="0" layoutInCell="0" allowOverlap="1" relativeHeight="2047" wp14:anchorId="30491D13">
                <wp:simplePos x="0" y="0"/>
                <wp:positionH relativeFrom="page">
                  <wp:posOffset>1120140</wp:posOffset>
                </wp:positionH>
                <wp:positionV relativeFrom="paragraph">
                  <wp:posOffset>90170</wp:posOffset>
                </wp:positionV>
                <wp:extent cx="5074920" cy="4219575"/>
                <wp:effectExtent l="0" t="635" r="635" b="0"/>
                <wp:wrapTopAndBottom/>
                <wp:docPr id="2348" name="docshapegroup 51"/>
                <a:graphic xmlns:a="http://schemas.openxmlformats.org/drawingml/2006/main">
                  <a:graphicData uri="http://schemas.microsoft.com/office/word/2010/wordprocessingGroup">
                    <wpg:wgp>
                      <wpg:cNvGrpSpPr/>
                      <wpg:grpSpPr>
                        <a:xfrm>
                          <a:off x="0" y="0"/>
                          <a:ext cx="5074920" cy="4219560"/>
                          <a:chOff x="0" y="0"/>
                          <a:chExt cx="5074920" cy="4219560"/>
                        </a:xfrm>
                      </wpg:grpSpPr>
                      <wps:wsp>
                        <wps:cNvSpPr/>
                        <wps:spPr>
                          <a:xfrm>
                            <a:off x="0" y="6480"/>
                            <a:ext cx="5074920" cy="4206960"/>
                          </a:xfrm>
                          <a:prstGeom prst="rect">
                            <a:avLst/>
                          </a:prstGeom>
                          <a:solidFill>
                            <a:srgbClr val="f6f6f6"/>
                          </a:solidFill>
                          <a:ln w="0">
                            <a:noFill/>
                          </a:ln>
                        </wps:spPr>
                        <wps:style>
                          <a:lnRef idx="0"/>
                          <a:fillRef idx="0"/>
                          <a:effectRef idx="0"/>
                          <a:fontRef idx="minor"/>
                        </wps:style>
                        <wps:bodyPr/>
                      </wps:wsp>
                      <wps:wsp>
                        <wps:cNvSpPr/>
                        <wps:spPr>
                          <a:xfrm>
                            <a:off x="0" y="0"/>
                            <a:ext cx="5074920" cy="4219560"/>
                          </a:xfrm>
                          <a:custGeom>
                            <a:avLst/>
                            <a:gdLst>
                              <a:gd name="textAreaLeft" fmla="*/ 0 w 2877120"/>
                              <a:gd name="textAreaRight" fmla="*/ 2880720 w 2877120"/>
                              <a:gd name="textAreaTop" fmla="*/ 0 h 2392200"/>
                              <a:gd name="textAreaBottom" fmla="*/ 2395800 h 2392200"/>
                            </a:gdLst>
                            <a:ahLst/>
                            <a:rect l="textAreaLeft" t="textAreaTop" r="textAreaRight" b="textAreaBottom"/>
                            <a:pathLst>
                              <a:path w="7992" h="6645">
                                <a:moveTo>
                                  <a:pt x="7992" y="6624"/>
                                </a:moveTo>
                                <a:lnTo>
                                  <a:pt x="0" y="6624"/>
                                </a:lnTo>
                                <a:lnTo>
                                  <a:pt x="0" y="6644"/>
                                </a:lnTo>
                                <a:lnTo>
                                  <a:pt x="7992" y="6644"/>
                                </a:lnTo>
                                <a:lnTo>
                                  <a:pt x="7992" y="662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4194000"/>
                          </a:xfrm>
                          <a:prstGeom prst="rect">
                            <a:avLst/>
                          </a:prstGeom>
                          <a:noFill/>
                          <a:ln w="0">
                            <a:noFill/>
                          </a:ln>
                        </wps:spPr>
                        <wps:style>
                          <a:lnRef idx="0"/>
                          <a:fillRef idx="0"/>
                          <a:effectRef idx="0"/>
                          <a:fontRef idx="minor"/>
                        </wps:style>
                        <wps:txbx>
                          <w:txbxContent>
                            <w:p>
                              <w:pPr>
                                <w:pStyle w:val="Normal"/>
                                <w:spacing w:lineRule="exact" w:line="202" w:before="40" w:after="0"/>
                                <w:ind w:left="1317" w:hanging="0"/>
                                <w:rPr>
                                  <w:rFonts w:ascii="Courier New" w:hAnsi="Courier New"/>
                                  <w:sz w:val="18"/>
                                  <w:ins w:id="7131" w:author="Jomar Tigcal" w:date="2023-03-04T23:32:38Z"/>
                                </w:rPr>
                              </w:pPr>
                              <w:r>
                                <w:rPr>
                                  <w:rFonts w:ascii="Courier New" w:hAnsi="Courier New"/>
                                  <w:sz w:val="18"/>
                                </w:rPr>
                                <w:t>val</w:t>
                              </w:r>
                              <w:r>
                                <w:rPr>
                                  <w:rFonts w:ascii="Courier New" w:hAnsi="Courier New"/>
                                  <w:spacing w:val="-4"/>
                                  <w:sz w:val="18"/>
                                </w:rPr>
                                <w:t xml:space="preserve"> </w:t>
                              </w:r>
                              <w:r>
                                <w:rPr>
                                  <w:rFonts w:ascii="Courier New" w:hAnsi="Courier New"/>
                                  <w:sz w:val="18"/>
                                </w:rPr>
                                <w:t>length:</w:t>
                              </w:r>
                              <w:r>
                                <w:rPr>
                                  <w:rFonts w:ascii="Courier New" w:hAnsi="Courier New"/>
                                  <w:spacing w:val="-3"/>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pacing w:val="-2"/>
                                  <w:sz w:val="18"/>
                                </w:rPr>
                                <w:t>intent</w:t>
                              </w:r>
                            </w:p>
                            <w:p>
                              <w:pPr>
                                <w:pStyle w:val="Normal"/>
                                <w:spacing w:lineRule="auto" w:line="259"/>
                                <w:ind w:left="1317" w:right="2128" w:firstLine="216"/>
                                <w:rPr>
                                  <w:rFonts w:ascii="Courier New" w:hAnsi="Courier New"/>
                                  <w:sz w:val="18"/>
                                </w:rPr>
                              </w:pPr>
                              <w:r>
                                <w:rPr>
                                  <w:rFonts w:ascii="Courier New" w:hAnsi="Courier New"/>
                                  <w:sz w:val="18"/>
                                </w:rPr>
                                <w:t>?.getStringExtra("length")?.toInt()</w:t>
                              </w:r>
                              <w:r>
                                <w:rPr>
                                  <w:rFonts w:ascii="Courier New" w:hAnsi="Courier New"/>
                                  <w:spacing w:val="-20"/>
                                  <w:sz w:val="18"/>
                                </w:rPr>
                                <w:t xml:space="preserve"> </w:t>
                              </w:r>
                              <w:r>
                                <w:rPr>
                                  <w:rFonts w:ascii="Courier New" w:hAnsi="Courier New"/>
                                  <w:sz w:val="18"/>
                                </w:rPr>
                                <w:t>?:</w:t>
                              </w:r>
                              <w:r>
                                <w:rPr>
                                  <w:rFonts w:ascii="Courier New" w:hAnsi="Courier New"/>
                                  <w:spacing w:val="-20"/>
                                  <w:sz w:val="18"/>
                                </w:rPr>
                                <w:t xml:space="preserve"> </w:t>
                              </w:r>
                              <w:r>
                                <w:rPr>
                                  <w:rFonts w:ascii="Courier New" w:hAnsi="Courier New"/>
                                  <w:sz w:val="18"/>
                                </w:rPr>
                                <w:t>0 val upperCase: Boolean = intent</w:t>
                              </w:r>
                            </w:p>
                            <w:p>
                              <w:pPr>
                                <w:pStyle w:val="Normal"/>
                                <w:spacing w:lineRule="exact" w:line="183"/>
                                <w:ind w:left="1533" w:hanging="0"/>
                                <w:rPr>
                                  <w:rFonts w:ascii="Courier New" w:hAnsi="Courier New"/>
                                  <w:sz w:val="18"/>
                                </w:rPr>
                              </w:pPr>
                              <w:r>
                                <w:rPr>
                                  <w:rFonts w:ascii="Courier New" w:hAnsi="Courier New"/>
                                  <w:sz w:val="18"/>
                                </w:rPr>
                                <w:t>?.getBooleanExtra("uppercase",</w:t>
                              </w:r>
                              <w:r>
                                <w:rPr>
                                  <w:rFonts w:ascii="Courier New" w:hAnsi="Courier New"/>
                                  <w:spacing w:val="-15"/>
                                  <w:sz w:val="18"/>
                                </w:rPr>
                                <w:t xml:space="preserve"> </w:t>
                              </w:r>
                              <w:r>
                                <w:rPr>
                                  <w:rFonts w:ascii="Courier New" w:hAnsi="Courier New"/>
                                  <w:sz w:val="18"/>
                                </w:rPr>
                                <w:t>false)</w:t>
                              </w:r>
                              <w:r>
                                <w:rPr>
                                  <w:rFonts w:ascii="Courier New" w:hAnsi="Courier New"/>
                                  <w:spacing w:val="-13"/>
                                  <w:sz w:val="18"/>
                                </w:rPr>
                                <w:t xml:space="preserve"> </w:t>
                              </w:r>
                              <w:r>
                                <w:rPr>
                                  <w:rFonts w:ascii="Courier New" w:hAnsi="Courier New"/>
                                  <w:sz w:val="18"/>
                                </w:rPr>
                                <w:t>?:</w:t>
                              </w:r>
                              <w:r>
                                <w:rPr>
                                  <w:rFonts w:ascii="Courier New" w:hAnsi="Courier New"/>
                                  <w:spacing w:val="-12"/>
                                  <w:sz w:val="18"/>
                                </w:rPr>
                                <w:t xml:space="preserve"> </w:t>
                              </w:r>
                              <w:r>
                                <w:rPr>
                                  <w:rFonts w:ascii="Courier New" w:hAnsi="Courier New"/>
                                  <w:spacing w:val="-2"/>
                                  <w:sz w:val="18"/>
                                </w:rPr>
                                <w:t>false</w:t>
                              </w:r>
                            </w:p>
                            <w:p>
                              <w:pPr>
                                <w:pStyle w:val="Normal"/>
                                <w:spacing w:lineRule="exact" w:line="202" w:before="14" w:after="0"/>
                                <w:ind w:left="1317" w:hanging="0"/>
                                <w:rPr>
                                  <w:rFonts w:ascii="Courier New" w:hAnsi="Courier New"/>
                                  <w:sz w:val="18"/>
                                </w:rPr>
                              </w:pPr>
                              <w:r>
                                <w:rPr>
                                  <w:rFonts w:ascii="Courier New" w:hAnsi="Courier New"/>
                                  <w:sz w:val="18"/>
                                </w:rPr>
                                <w:t>val</w:t>
                              </w:r>
                              <w:r>
                                <w:rPr>
                                  <w:rFonts w:ascii="Courier New" w:hAnsi="Courier New"/>
                                  <w:spacing w:val="-5"/>
                                  <w:sz w:val="18"/>
                                </w:rPr>
                                <w:t xml:space="preserve"> </w:t>
                              </w:r>
                              <w:r>
                                <w:rPr>
                                  <w:rFonts w:ascii="Courier New" w:hAnsi="Courier New"/>
                                  <w:sz w:val="18"/>
                                </w:rPr>
                                <w:t>numbers:</w:t>
                              </w:r>
                              <w:r>
                                <w:rPr>
                                  <w:rFonts w:ascii="Courier New" w:hAnsi="Courier New"/>
                                  <w:spacing w:val="-5"/>
                                  <w:sz w:val="18"/>
                                </w:rPr>
                                <w:t xml:space="preserve"> </w:t>
                              </w:r>
                              <w:r>
                                <w:rPr>
                                  <w:rFonts w:ascii="Courier New" w:hAnsi="Courier New"/>
                                  <w:sz w:val="18"/>
                                </w:rPr>
                                <w:t>Boolean</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pacing w:val="-2"/>
                                  <w:sz w:val="18"/>
                                </w:rPr>
                                <w:t>intent</w:t>
                              </w:r>
                            </w:p>
                            <w:p>
                              <w:pPr>
                                <w:pStyle w:val="Normal"/>
                                <w:spacing w:lineRule="auto" w:line="259"/>
                                <w:ind w:left="1317" w:right="1490" w:firstLine="216"/>
                                <w:rPr>
                                  <w:rFonts w:ascii="Courier New" w:hAnsi="Courier New"/>
                                  <w:sz w:val="18"/>
                                </w:rPr>
                              </w:pPr>
                              <w:r>
                                <w:rPr>
                                  <w:rFonts w:ascii="Courier New" w:hAnsi="Courier New"/>
                                  <w:sz w:val="18"/>
                                </w:rPr>
                                <w:t>?.getBooleanExtra("numbers",</w:t>
                              </w:r>
                              <w:r>
                                <w:rPr>
                                  <w:rFonts w:ascii="Courier New" w:hAnsi="Courier New"/>
                                  <w:spacing w:val="-13"/>
                                  <w:sz w:val="18"/>
                                </w:rPr>
                                <w:t xml:space="preserve"> </w:t>
                              </w:r>
                              <w:r>
                                <w:rPr>
                                  <w:rFonts w:ascii="Courier New" w:hAnsi="Courier New"/>
                                  <w:sz w:val="18"/>
                                </w:rPr>
                                <w:t>false)</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false val special: Boolean = intent</w:t>
                              </w:r>
                            </w:p>
                            <w:p>
                              <w:pPr>
                                <w:pStyle w:val="Normal"/>
                                <w:spacing w:lineRule="exact" w:line="183"/>
                                <w:ind w:left="1533" w:hanging="0"/>
                                <w:rPr>
                                  <w:rFonts w:ascii="Courier New" w:hAnsi="Courier New"/>
                                  <w:sz w:val="18"/>
                                </w:rPr>
                              </w:pPr>
                              <w:r>
                                <w:rPr>
                                  <w:rFonts w:ascii="Courier New" w:hAnsi="Courier New"/>
                                  <w:sz w:val="18"/>
                                </w:rPr>
                                <w:t>?.getBooleanExtra("special",</w:t>
                              </w:r>
                              <w:r>
                                <w:rPr>
                                  <w:rFonts w:ascii="Courier New" w:hAnsi="Courier New"/>
                                  <w:spacing w:val="-14"/>
                                  <w:sz w:val="18"/>
                                </w:rPr>
                                <w:t xml:space="preserve"> </w:t>
                              </w:r>
                              <w:r>
                                <w:rPr>
                                  <w:rFonts w:ascii="Courier New" w:hAnsi="Courier New"/>
                                  <w:sz w:val="18"/>
                                </w:rPr>
                                <w:t>false)</w:t>
                              </w:r>
                              <w:r>
                                <w:rPr>
                                  <w:rFonts w:ascii="Courier New" w:hAnsi="Courier New"/>
                                  <w:spacing w:val="-12"/>
                                  <w:sz w:val="18"/>
                                </w:rPr>
                                <w:t xml:space="preserve"> </w:t>
                              </w:r>
                              <w:r>
                                <w:rPr>
                                  <w:rFonts w:ascii="Courier New" w:hAnsi="Courier New"/>
                                  <w:sz w:val="18"/>
                                </w:rPr>
                                <w:t>?:</w:t>
                              </w:r>
                              <w:r>
                                <w:rPr>
                                  <w:rFonts w:ascii="Courier New" w:hAnsi="Courier New"/>
                                  <w:spacing w:val="-12"/>
                                  <w:sz w:val="18"/>
                                </w:rPr>
                                <w:t xml:space="preserve"> </w:t>
                              </w:r>
                              <w:r>
                                <w:rPr>
                                  <w:rFonts w:ascii="Courier New" w:hAnsi="Courier New"/>
                                  <w:spacing w:val="-2"/>
                                  <w:sz w:val="18"/>
                                </w:rPr>
                                <w:t>false</w:t>
                              </w:r>
                            </w:p>
                            <w:p>
                              <w:pPr>
                                <w:pStyle w:val="Normal"/>
                                <w:spacing w:lineRule="exact" w:line="202" w:before="14" w:after="0"/>
                                <w:ind w:left="1317" w:hanging="0"/>
                                <w:rPr>
                                  <w:rFonts w:ascii="Courier New" w:hAnsi="Courier New"/>
                                  <w:sz w:val="18"/>
                                </w:rPr>
                              </w:pPr>
                              <w:r>
                                <w:rPr>
                                  <w:rFonts w:ascii="Courier New" w:hAnsi="Courier New"/>
                                  <w:sz w:val="18"/>
                                </w:rPr>
                                <w:t>val</w:t>
                              </w:r>
                              <w:r>
                                <w:rPr>
                                  <w:rFonts w:ascii="Courier New" w:hAnsi="Courier New"/>
                                  <w:spacing w:val="-7"/>
                                  <w:sz w:val="18"/>
                                </w:rPr>
                                <w:t xml:space="preserve"> </w:t>
                              </w:r>
                              <w:r>
                                <w:rPr>
                                  <w:rFonts w:ascii="Courier New" w:hAnsi="Courier New"/>
                                  <w:sz w:val="18"/>
                                </w:rPr>
                                <w:t>password1:</w:t>
                              </w:r>
                              <w:r>
                                <w:rPr>
                                  <w:rFonts w:ascii="Courier New" w:hAnsi="Courier New"/>
                                  <w:spacing w:val="-7"/>
                                  <w:sz w:val="18"/>
                                </w:rPr>
                                <w:t xml:space="preserve"> </w:t>
                              </w:r>
                              <w:r>
                                <w:rPr>
                                  <w:rFonts w:ascii="Courier New" w:hAnsi="Courier New"/>
                                  <w:sz w:val="18"/>
                                </w:rPr>
                                <w:t>TextView</w:t>
                              </w:r>
                              <w:r>
                                <w:rPr>
                                  <w:rFonts w:ascii="Courier New" w:hAnsi="Courier New"/>
                                  <w:spacing w:val="-7"/>
                                  <w:sz w:val="18"/>
                                </w:rPr>
                                <w:t xml:space="preserve"> </w:t>
                              </w:r>
                              <w:r>
                                <w:rPr>
                                  <w:rFonts w:ascii="Courier New" w:hAnsi="Courier New"/>
                                  <w:spacing w:val="-10"/>
                                  <w:sz w:val="18"/>
                                </w:rPr>
                                <w:t>=</w:t>
                              </w:r>
                            </w:p>
                            <w:p>
                              <w:pPr>
                                <w:pStyle w:val="Normal"/>
                                <w:spacing w:lineRule="exact" w:line="202"/>
                                <w:ind w:left="1533" w:hanging="0"/>
                                <w:rPr>
                                  <w:rFonts w:ascii="Courier New" w:hAnsi="Courier New"/>
                                  <w:sz w:val="18"/>
                                </w:rPr>
                              </w:pPr>
                              <w:r>
                                <w:rPr>
                                  <w:rFonts w:ascii="Courier New" w:hAnsi="Courier New"/>
                                  <w:spacing w:val="-2"/>
                                  <w:sz w:val="18"/>
                                </w:rPr>
                                <w:t>findViewById(R.id.password1_text)</w:t>
                              </w:r>
                            </w:p>
                            <w:p>
                              <w:pPr>
                                <w:pStyle w:val="Normal"/>
                                <w:spacing w:lineRule="auto" w:line="324" w:before="17" w:after="0"/>
                                <w:ind w:left="1749" w:right="2784" w:hanging="432"/>
                                <w:rPr>
                                  <w:rFonts w:ascii="Courier New" w:hAnsi="Courier New"/>
                                  <w:sz w:val="18"/>
                                </w:rPr>
                              </w:pPr>
                              <w:r>
                                <w:rPr>
                                  <w:rFonts w:ascii="Courier New" w:hAnsi="Courier New"/>
                                  <w:sz w:val="18"/>
                                </w:rPr>
                                <w:t>password1.text</w:t>
                              </w:r>
                              <w:r>
                                <w:rPr>
                                  <w:rFonts w:ascii="Courier New" w:hAnsi="Courier New"/>
                                  <w:spacing w:val="-19"/>
                                  <w:sz w:val="18"/>
                                </w:rPr>
                                <w:t xml:space="preserve"> </w:t>
                              </w:r>
                              <w:r>
                                <w:rPr>
                                  <w:rFonts w:ascii="Courier New" w:hAnsi="Courier New"/>
                                  <w:sz w:val="18"/>
                                </w:rPr>
                                <w:t>=</w:t>
                              </w:r>
                              <w:r>
                                <w:rPr>
                                  <w:rFonts w:ascii="Courier New" w:hAnsi="Courier New"/>
                                  <w:spacing w:val="-19"/>
                                  <w:sz w:val="18"/>
                                </w:rPr>
                                <w:t xml:space="preserve"> </w:t>
                              </w:r>
                              <w:r>
                                <w:rPr>
                                  <w:rFonts w:ascii="Courier New" w:hAnsi="Courier New"/>
                                  <w:sz w:val="18"/>
                                </w:rPr>
                                <w:t>generatePassword( length = length,</w:t>
                              </w:r>
                            </w:p>
                            <w:p>
                              <w:pPr>
                                <w:pStyle w:val="Normal"/>
                                <w:spacing w:lineRule="auto" w:line="324" w:before="1" w:after="0"/>
                                <w:ind w:left="1749" w:right="3062" w:hanging="0"/>
                                <w:rPr>
                                  <w:rFonts w:ascii="Courier New" w:hAnsi="Courier New"/>
                                  <w:sz w:val="18"/>
                                </w:rPr>
                              </w:pPr>
                              <w:r>
                                <w:rPr>
                                  <w:rFonts w:ascii="Courier New" w:hAnsi="Courier New"/>
                                  <w:sz w:val="18"/>
                                </w:rPr>
                                <w:t>addUpperCase</w:t>
                              </w:r>
                              <w:r>
                                <w:rPr>
                                  <w:rFonts w:ascii="Courier New" w:hAnsi="Courier New"/>
                                  <w:spacing w:val="-19"/>
                                  <w:sz w:val="18"/>
                                </w:rPr>
                                <w:t xml:space="preserve"> </w:t>
                              </w:r>
                              <w:r>
                                <w:rPr>
                                  <w:rFonts w:ascii="Courier New" w:hAnsi="Courier New"/>
                                  <w:sz w:val="18"/>
                                </w:rPr>
                                <w:t>=</w:t>
                              </w:r>
                              <w:r>
                                <w:rPr>
                                  <w:rFonts w:ascii="Courier New" w:hAnsi="Courier New"/>
                                  <w:spacing w:val="-19"/>
                                  <w:sz w:val="18"/>
                                </w:rPr>
                                <w:t xml:space="preserve"> </w:t>
                              </w:r>
                              <w:r>
                                <w:rPr>
                                  <w:rFonts w:ascii="Courier New" w:hAnsi="Courier New"/>
                                  <w:sz w:val="18"/>
                                </w:rPr>
                                <w:t>upperCase, addNumbers = numbers, addSpecial = special</w:t>
                              </w:r>
                            </w:p>
                            <w:p>
                              <w:pPr>
                                <w:pStyle w:val="Normal"/>
                                <w:spacing w:before="2" w:after="0"/>
                                <w:ind w:left="1317" w:hanging="0"/>
                                <w:rPr>
                                  <w:rFonts w:ascii="Courier New" w:hAnsi="Courier New"/>
                                  <w:sz w:val="18"/>
                                </w:rPr>
                              </w:pPr>
                              <w:r>
                                <w:rPr>
                                  <w:rFonts w:ascii="Courier New" w:hAnsi="Courier New"/>
                                  <w:sz w:val="18"/>
                                </w:rPr>
                                <w:t>)</w:t>
                              </w:r>
                            </w:p>
                            <w:p>
                              <w:pPr>
                                <w:pStyle w:val="Normal"/>
                                <w:spacing w:lineRule="exact" w:line="202" w:before="76" w:after="0"/>
                                <w:ind w:left="1317" w:hanging="0"/>
                                <w:rPr>
                                  <w:rFonts w:ascii="Courier New" w:hAnsi="Courier New"/>
                                  <w:sz w:val="18"/>
                                </w:rPr>
                              </w:pPr>
                              <w:r>
                                <w:rPr>
                                  <w:rFonts w:ascii="Courier New" w:hAnsi="Courier New"/>
                                  <w:sz w:val="18"/>
                                </w:rPr>
                                <w:t>val</w:t>
                              </w:r>
                              <w:r>
                                <w:rPr>
                                  <w:rFonts w:ascii="Courier New" w:hAnsi="Courier New"/>
                                  <w:spacing w:val="-6"/>
                                  <w:sz w:val="18"/>
                                </w:rPr>
                                <w:t xml:space="preserve"> </w:t>
                              </w:r>
                              <w:r>
                                <w:rPr>
                                  <w:rFonts w:ascii="Courier New" w:hAnsi="Courier New"/>
                                  <w:sz w:val="18"/>
                                </w:rPr>
                                <w:t>password2:</w:t>
                              </w:r>
                              <w:r>
                                <w:rPr>
                                  <w:rFonts w:ascii="Courier New" w:hAnsi="Courier New"/>
                                  <w:spacing w:val="-5"/>
                                  <w:sz w:val="18"/>
                                </w:rPr>
                                <w:t xml:space="preserve"> </w:t>
                              </w:r>
                              <w:r>
                                <w:rPr>
                                  <w:rFonts w:ascii="Courier New" w:hAnsi="Courier New"/>
                                  <w:sz w:val="18"/>
                                </w:rPr>
                                <w:t>TextView</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pacing w:val="-2"/>
                                  <w:sz w:val="18"/>
                                </w:rPr>
                                <w:t>findViewById</w:t>
                              </w:r>
                            </w:p>
                            <w:p>
                              <w:pPr>
                                <w:pStyle w:val="Normal"/>
                                <w:spacing w:lineRule="auto" w:line="259"/>
                                <w:ind w:left="1317" w:right="2784" w:firstLine="216"/>
                                <w:rPr>
                                  <w:rFonts w:ascii="Courier New" w:hAnsi="Courier New"/>
                                  <w:sz w:val="18"/>
                                </w:rPr>
                              </w:pPr>
                              <w:r>
                                <w:rPr>
                                  <w:rFonts w:ascii="Courier New" w:hAnsi="Courier New"/>
                                  <w:spacing w:val="-2"/>
                                  <w:sz w:val="18"/>
                                </w:rPr>
                                <w:t xml:space="preserve">(R.id.password2_text) </w:t>
                              </w:r>
                              <w:r>
                                <w:rPr>
                                  <w:rFonts w:ascii="Courier New" w:hAnsi="Courier New"/>
                                  <w:sz w:val="18"/>
                                </w:rPr>
                                <w:t>password2.text</w:t>
                              </w:r>
                              <w:r>
                                <w:rPr>
                                  <w:rFonts w:ascii="Courier New" w:hAnsi="Courier New"/>
                                  <w:spacing w:val="-19"/>
                                  <w:sz w:val="18"/>
                                </w:rPr>
                                <w:t xml:space="preserve"> </w:t>
                              </w:r>
                              <w:r>
                                <w:rPr>
                                  <w:rFonts w:ascii="Courier New" w:hAnsi="Courier New"/>
                                  <w:sz w:val="18"/>
                                </w:rPr>
                                <w:t>=</w:t>
                              </w:r>
                              <w:r>
                                <w:rPr>
                                  <w:rFonts w:ascii="Courier New" w:hAnsi="Courier New"/>
                                  <w:spacing w:val="-19"/>
                                  <w:sz w:val="18"/>
                                </w:rPr>
                                <w:t xml:space="preserve"> </w:t>
                              </w:r>
                              <w:r>
                                <w:rPr>
                                  <w:rFonts w:ascii="Courier New" w:hAnsi="Courier New"/>
                                  <w:sz w:val="18"/>
                                </w:rPr>
                                <w:t>generatePassword(</w:t>
                              </w:r>
                            </w:p>
                            <w:p>
                              <w:pPr>
                                <w:pStyle w:val="Normal"/>
                                <w:spacing w:lineRule="auto" w:line="324" w:before="57" w:after="0"/>
                                <w:ind w:left="1749" w:right="3238" w:hanging="0"/>
                                <w:rPr>
                                  <w:rFonts w:ascii="Courier New" w:hAnsi="Courier New"/>
                                  <w:sz w:val="18"/>
                                </w:rPr>
                              </w:pPr>
                              <w:r>
                                <w:rPr>
                                  <w:rFonts w:ascii="Courier New" w:hAnsi="Courier New"/>
                                  <w:sz w:val="18"/>
                                </w:rPr>
                                <w:t>length = length, addUpperCase</w:t>
                              </w:r>
                              <w:r>
                                <w:rPr>
                                  <w:rFonts w:ascii="Courier New" w:hAnsi="Courier New"/>
                                  <w:spacing w:val="-19"/>
                                  <w:sz w:val="18"/>
                                </w:rPr>
                                <w:t xml:space="preserve"> </w:t>
                              </w:r>
                              <w:r>
                                <w:rPr>
                                  <w:rFonts w:ascii="Courier New" w:hAnsi="Courier New"/>
                                  <w:sz w:val="18"/>
                                </w:rPr>
                                <w:t>=</w:t>
                              </w:r>
                              <w:r>
                                <w:rPr>
                                  <w:rFonts w:ascii="Courier New" w:hAnsi="Courier New"/>
                                  <w:spacing w:val="-19"/>
                                  <w:sz w:val="18"/>
                                </w:rPr>
                                <w:t xml:space="preserve"> </w:t>
                              </w:r>
                              <w:r>
                                <w:rPr>
                                  <w:rFonts w:ascii="Courier New" w:hAnsi="Courier New"/>
                                  <w:sz w:val="18"/>
                                </w:rPr>
                                <w:t>upperCase, addNumbers = numbers, addSpecial = special</w:t>
                              </w:r>
                            </w:p>
                            <w:p>
                              <w:pPr>
                                <w:pStyle w:val="Normal"/>
                                <w:spacing w:before="3" w:after="0"/>
                                <w:ind w:left="1317" w:hanging="0"/>
                                <w:rPr>
                                  <w:rFonts w:ascii="Courier New" w:hAnsi="Courier New"/>
                                  <w:sz w:val="18"/>
                                </w:rPr>
                              </w:pPr>
                              <w:r>
                                <w:rPr>
                                  <w:rFonts w:ascii="Courier New" w:hAnsi="Courier New"/>
                                  <w:sz w:val="18"/>
                                </w:rPr>
                                <w:t>)</w:t>
                              </w:r>
                            </w:p>
                            <w:p>
                              <w:pPr>
                                <w:pStyle w:val="Normal"/>
                                <w:spacing w:lineRule="exact" w:line="202" w:before="76" w:after="0"/>
                                <w:ind w:left="1317" w:hanging="0"/>
                                <w:rPr>
                                  <w:rFonts w:ascii="Courier New" w:hAnsi="Courier New"/>
                                  <w:sz w:val="18"/>
                                </w:rPr>
                              </w:pPr>
                              <w:r>
                                <w:rPr>
                                  <w:rFonts w:ascii="Courier New" w:hAnsi="Courier New"/>
                                  <w:sz w:val="18"/>
                                </w:rPr>
                                <w:t>val</w:t>
                              </w:r>
                              <w:r>
                                <w:rPr>
                                  <w:rFonts w:ascii="Courier New" w:hAnsi="Courier New"/>
                                  <w:spacing w:val="-6"/>
                                  <w:sz w:val="18"/>
                                </w:rPr>
                                <w:t xml:space="preserve"> </w:t>
                              </w:r>
                              <w:r>
                                <w:rPr>
                                  <w:rFonts w:ascii="Courier New" w:hAnsi="Courier New"/>
                                  <w:sz w:val="18"/>
                                </w:rPr>
                                <w:t>password3:</w:t>
                              </w:r>
                              <w:r>
                                <w:rPr>
                                  <w:rFonts w:ascii="Courier New" w:hAnsi="Courier New"/>
                                  <w:spacing w:val="-5"/>
                                  <w:sz w:val="18"/>
                                </w:rPr>
                                <w:t xml:space="preserve"> </w:t>
                              </w:r>
                              <w:r>
                                <w:rPr>
                                  <w:rFonts w:ascii="Courier New" w:hAnsi="Courier New"/>
                                  <w:sz w:val="18"/>
                                </w:rPr>
                                <w:t>TextView</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pacing w:val="-2"/>
                                  <w:sz w:val="18"/>
                                </w:rPr>
                                <w:t>findViewById</w:t>
                              </w:r>
                            </w:p>
                            <w:p>
                              <w:pPr>
                                <w:pStyle w:val="Normal"/>
                                <w:spacing w:lineRule="auto" w:line="259"/>
                                <w:ind w:left="1317" w:right="2784" w:firstLine="216"/>
                                <w:rPr>
                                  <w:rFonts w:ascii="Courier New" w:hAnsi="Courier New"/>
                                  <w:sz w:val="18"/>
                                </w:rPr>
                              </w:pPr>
                              <w:r>
                                <w:rPr>
                                  <w:rFonts w:ascii="Courier New" w:hAnsi="Courier New"/>
                                  <w:spacing w:val="-2"/>
                                  <w:sz w:val="18"/>
                                </w:rPr>
                                <w:t xml:space="preserve">(R.id.password3_text) </w:t>
                              </w:r>
                              <w:r>
                                <w:rPr>
                                  <w:rFonts w:ascii="Courier New" w:hAnsi="Courier New"/>
                                  <w:sz w:val="18"/>
                                </w:rPr>
                                <w:t>password3.text</w:t>
                              </w:r>
                              <w:r>
                                <w:rPr>
                                  <w:rFonts w:ascii="Courier New" w:hAnsi="Courier New"/>
                                  <w:spacing w:val="-19"/>
                                  <w:sz w:val="18"/>
                                </w:rPr>
                                <w:t xml:space="preserve"> </w:t>
                              </w:r>
                              <w:r>
                                <w:rPr>
                                  <w:rFonts w:ascii="Courier New" w:hAnsi="Courier New"/>
                                  <w:sz w:val="18"/>
                                </w:rPr>
                                <w:t>=</w:t>
                              </w:r>
                              <w:r>
                                <w:rPr>
                                  <w:rFonts w:ascii="Courier New" w:hAnsi="Courier New"/>
                                  <w:spacing w:val="-19"/>
                                  <w:sz w:val="18"/>
                                </w:rPr>
                                <w:t xml:space="preserve"> </w:t>
                              </w:r>
                              <w:r>
                                <w:rPr>
                                  <w:rFonts w:ascii="Courier New" w:hAnsi="Courier New"/>
                                  <w:sz w:val="18"/>
                                </w:rPr>
                                <w:t>generatePassword(</w:t>
                              </w:r>
                            </w:p>
                          </w:txbxContent>
                        </wps:txbx>
                        <wps:bodyPr lIns="0" rIns="0" tIns="0" bIns="0" anchor="t">
                          <a:noAutofit/>
                        </wps:bodyPr>
                      </wps:wsp>
                    </wpg:wgp>
                  </a:graphicData>
                </a:graphic>
              </wp:anchor>
            </w:drawing>
          </mc:Choice>
          <mc:Fallback>
            <w:pict>
              <v:group id="shape_0" alt="docshapegroup 51" style="position:absolute;margin-left:88.2pt;margin-top:7.1pt;width:399.6pt;height:332.25pt" coordorigin="1764,142" coordsize="7992,6645">
                <v:rect id="shape_0" path="m0,0l-2147483645,0l-2147483645,-2147483646l0,-2147483646xe" fillcolor="#f6f6f6" stroked="f" o:allowincell="f" style="position:absolute;left:1764;top:152;width:7991;height:6624;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764;top:162;width:7991;height:6604;mso-wrap-style:square;v-text-anchor:top;mso-position-horizontal-relative:page">
                  <v:fill o:detectmouseclick="t" on="false"/>
                  <v:stroke color="#3465a4" joinstyle="round" endcap="flat"/>
                  <v:textbox>
                    <w:txbxContent>
                      <w:p>
                        <w:pPr>
                          <w:pStyle w:val="Normal"/>
                          <w:spacing w:lineRule="exact" w:line="202" w:before="40" w:after="0"/>
                          <w:ind w:left="1317" w:hanging="0"/>
                          <w:rPr>
                            <w:rFonts w:ascii="Courier New" w:hAnsi="Courier New"/>
                            <w:sz w:val="18"/>
                            <w:ins w:id="7132" w:author="Jomar Tigcal" w:date="2023-03-04T23:32:38Z"/>
                          </w:rPr>
                        </w:pPr>
                        <w:r>
                          <w:rPr>
                            <w:rFonts w:ascii="Courier New" w:hAnsi="Courier New"/>
                            <w:sz w:val="18"/>
                          </w:rPr>
                          <w:t>val</w:t>
                        </w:r>
                        <w:r>
                          <w:rPr>
                            <w:rFonts w:ascii="Courier New" w:hAnsi="Courier New"/>
                            <w:spacing w:val="-4"/>
                            <w:sz w:val="18"/>
                          </w:rPr>
                          <w:t xml:space="preserve"> </w:t>
                        </w:r>
                        <w:r>
                          <w:rPr>
                            <w:rFonts w:ascii="Courier New" w:hAnsi="Courier New"/>
                            <w:sz w:val="18"/>
                          </w:rPr>
                          <w:t>length:</w:t>
                        </w:r>
                        <w:r>
                          <w:rPr>
                            <w:rFonts w:ascii="Courier New" w:hAnsi="Courier New"/>
                            <w:spacing w:val="-3"/>
                            <w:sz w:val="18"/>
                          </w:rPr>
                          <w:t xml:space="preserve"> </w:t>
                        </w:r>
                        <w:r>
                          <w:rPr>
                            <w:rFonts w:ascii="Courier New" w:hAnsi="Courier New"/>
                            <w:sz w:val="18"/>
                          </w:rPr>
                          <w:t>Int</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pacing w:val="-2"/>
                            <w:sz w:val="18"/>
                          </w:rPr>
                          <w:t>intent</w:t>
                        </w:r>
                      </w:p>
                      <w:p>
                        <w:pPr>
                          <w:pStyle w:val="Normal"/>
                          <w:spacing w:lineRule="auto" w:line="259"/>
                          <w:ind w:left="1317" w:right="2128" w:firstLine="216"/>
                          <w:rPr>
                            <w:rFonts w:ascii="Courier New" w:hAnsi="Courier New"/>
                            <w:sz w:val="18"/>
                          </w:rPr>
                        </w:pPr>
                        <w:r>
                          <w:rPr>
                            <w:rFonts w:ascii="Courier New" w:hAnsi="Courier New"/>
                            <w:sz w:val="18"/>
                          </w:rPr>
                          <w:t>?.getStringExtra("length")?.toInt()</w:t>
                        </w:r>
                        <w:r>
                          <w:rPr>
                            <w:rFonts w:ascii="Courier New" w:hAnsi="Courier New"/>
                            <w:spacing w:val="-20"/>
                            <w:sz w:val="18"/>
                          </w:rPr>
                          <w:t xml:space="preserve"> </w:t>
                        </w:r>
                        <w:r>
                          <w:rPr>
                            <w:rFonts w:ascii="Courier New" w:hAnsi="Courier New"/>
                            <w:sz w:val="18"/>
                          </w:rPr>
                          <w:t>?:</w:t>
                        </w:r>
                        <w:r>
                          <w:rPr>
                            <w:rFonts w:ascii="Courier New" w:hAnsi="Courier New"/>
                            <w:spacing w:val="-20"/>
                            <w:sz w:val="18"/>
                          </w:rPr>
                          <w:t xml:space="preserve"> </w:t>
                        </w:r>
                        <w:r>
                          <w:rPr>
                            <w:rFonts w:ascii="Courier New" w:hAnsi="Courier New"/>
                            <w:sz w:val="18"/>
                          </w:rPr>
                          <w:t>0 val upperCase: Boolean = intent</w:t>
                        </w:r>
                      </w:p>
                      <w:p>
                        <w:pPr>
                          <w:pStyle w:val="Normal"/>
                          <w:spacing w:lineRule="exact" w:line="183"/>
                          <w:ind w:left="1533" w:hanging="0"/>
                          <w:rPr>
                            <w:rFonts w:ascii="Courier New" w:hAnsi="Courier New"/>
                            <w:sz w:val="18"/>
                          </w:rPr>
                        </w:pPr>
                        <w:r>
                          <w:rPr>
                            <w:rFonts w:ascii="Courier New" w:hAnsi="Courier New"/>
                            <w:sz w:val="18"/>
                          </w:rPr>
                          <w:t>?.getBooleanExtra("uppercase",</w:t>
                        </w:r>
                        <w:r>
                          <w:rPr>
                            <w:rFonts w:ascii="Courier New" w:hAnsi="Courier New"/>
                            <w:spacing w:val="-15"/>
                            <w:sz w:val="18"/>
                          </w:rPr>
                          <w:t xml:space="preserve"> </w:t>
                        </w:r>
                        <w:r>
                          <w:rPr>
                            <w:rFonts w:ascii="Courier New" w:hAnsi="Courier New"/>
                            <w:sz w:val="18"/>
                          </w:rPr>
                          <w:t>false)</w:t>
                        </w:r>
                        <w:r>
                          <w:rPr>
                            <w:rFonts w:ascii="Courier New" w:hAnsi="Courier New"/>
                            <w:spacing w:val="-13"/>
                            <w:sz w:val="18"/>
                          </w:rPr>
                          <w:t xml:space="preserve"> </w:t>
                        </w:r>
                        <w:r>
                          <w:rPr>
                            <w:rFonts w:ascii="Courier New" w:hAnsi="Courier New"/>
                            <w:sz w:val="18"/>
                          </w:rPr>
                          <w:t>?:</w:t>
                        </w:r>
                        <w:r>
                          <w:rPr>
                            <w:rFonts w:ascii="Courier New" w:hAnsi="Courier New"/>
                            <w:spacing w:val="-12"/>
                            <w:sz w:val="18"/>
                          </w:rPr>
                          <w:t xml:space="preserve"> </w:t>
                        </w:r>
                        <w:r>
                          <w:rPr>
                            <w:rFonts w:ascii="Courier New" w:hAnsi="Courier New"/>
                            <w:spacing w:val="-2"/>
                            <w:sz w:val="18"/>
                          </w:rPr>
                          <w:t>false</w:t>
                        </w:r>
                      </w:p>
                      <w:p>
                        <w:pPr>
                          <w:pStyle w:val="Normal"/>
                          <w:spacing w:lineRule="exact" w:line="202" w:before="14" w:after="0"/>
                          <w:ind w:left="1317" w:hanging="0"/>
                          <w:rPr>
                            <w:rFonts w:ascii="Courier New" w:hAnsi="Courier New"/>
                            <w:sz w:val="18"/>
                          </w:rPr>
                        </w:pPr>
                        <w:r>
                          <w:rPr>
                            <w:rFonts w:ascii="Courier New" w:hAnsi="Courier New"/>
                            <w:sz w:val="18"/>
                          </w:rPr>
                          <w:t>val</w:t>
                        </w:r>
                        <w:r>
                          <w:rPr>
                            <w:rFonts w:ascii="Courier New" w:hAnsi="Courier New"/>
                            <w:spacing w:val="-5"/>
                            <w:sz w:val="18"/>
                          </w:rPr>
                          <w:t xml:space="preserve"> </w:t>
                        </w:r>
                        <w:r>
                          <w:rPr>
                            <w:rFonts w:ascii="Courier New" w:hAnsi="Courier New"/>
                            <w:sz w:val="18"/>
                          </w:rPr>
                          <w:t>numbers:</w:t>
                        </w:r>
                        <w:r>
                          <w:rPr>
                            <w:rFonts w:ascii="Courier New" w:hAnsi="Courier New"/>
                            <w:spacing w:val="-5"/>
                            <w:sz w:val="18"/>
                          </w:rPr>
                          <w:t xml:space="preserve"> </w:t>
                        </w:r>
                        <w:r>
                          <w:rPr>
                            <w:rFonts w:ascii="Courier New" w:hAnsi="Courier New"/>
                            <w:sz w:val="18"/>
                          </w:rPr>
                          <w:t>Boolean</w:t>
                        </w:r>
                        <w:r>
                          <w:rPr>
                            <w:rFonts w:ascii="Courier New" w:hAnsi="Courier New"/>
                            <w:spacing w:val="-5"/>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pacing w:val="-2"/>
                            <w:sz w:val="18"/>
                          </w:rPr>
                          <w:t>intent</w:t>
                        </w:r>
                      </w:p>
                      <w:p>
                        <w:pPr>
                          <w:pStyle w:val="Normal"/>
                          <w:spacing w:lineRule="auto" w:line="259"/>
                          <w:ind w:left="1317" w:right="1490" w:firstLine="216"/>
                          <w:rPr>
                            <w:rFonts w:ascii="Courier New" w:hAnsi="Courier New"/>
                            <w:sz w:val="18"/>
                          </w:rPr>
                        </w:pPr>
                        <w:r>
                          <w:rPr>
                            <w:rFonts w:ascii="Courier New" w:hAnsi="Courier New"/>
                            <w:sz w:val="18"/>
                          </w:rPr>
                          <w:t>?.getBooleanExtra("numbers",</w:t>
                        </w:r>
                        <w:r>
                          <w:rPr>
                            <w:rFonts w:ascii="Courier New" w:hAnsi="Courier New"/>
                            <w:spacing w:val="-13"/>
                            <w:sz w:val="18"/>
                          </w:rPr>
                          <w:t xml:space="preserve"> </w:t>
                        </w:r>
                        <w:r>
                          <w:rPr>
                            <w:rFonts w:ascii="Courier New" w:hAnsi="Courier New"/>
                            <w:sz w:val="18"/>
                          </w:rPr>
                          <w:t>false)</w:t>
                        </w:r>
                        <w:r>
                          <w:rPr>
                            <w:rFonts w:ascii="Courier New" w:hAnsi="Courier New"/>
                            <w:spacing w:val="-13"/>
                            <w:sz w:val="18"/>
                          </w:rPr>
                          <w:t xml:space="preserve"> </w:t>
                        </w:r>
                        <w:r>
                          <w:rPr>
                            <w:rFonts w:ascii="Courier New" w:hAnsi="Courier New"/>
                            <w:sz w:val="18"/>
                          </w:rPr>
                          <w:t>?:</w:t>
                        </w:r>
                        <w:r>
                          <w:rPr>
                            <w:rFonts w:ascii="Courier New" w:hAnsi="Courier New"/>
                            <w:spacing w:val="-13"/>
                            <w:sz w:val="18"/>
                          </w:rPr>
                          <w:t xml:space="preserve"> </w:t>
                        </w:r>
                        <w:r>
                          <w:rPr>
                            <w:rFonts w:ascii="Courier New" w:hAnsi="Courier New"/>
                            <w:sz w:val="18"/>
                          </w:rPr>
                          <w:t>false val special: Boolean = intent</w:t>
                        </w:r>
                      </w:p>
                      <w:p>
                        <w:pPr>
                          <w:pStyle w:val="Normal"/>
                          <w:spacing w:lineRule="exact" w:line="183"/>
                          <w:ind w:left="1533" w:hanging="0"/>
                          <w:rPr>
                            <w:rFonts w:ascii="Courier New" w:hAnsi="Courier New"/>
                            <w:sz w:val="18"/>
                          </w:rPr>
                        </w:pPr>
                        <w:r>
                          <w:rPr>
                            <w:rFonts w:ascii="Courier New" w:hAnsi="Courier New"/>
                            <w:sz w:val="18"/>
                          </w:rPr>
                          <w:t>?.getBooleanExtra("special",</w:t>
                        </w:r>
                        <w:r>
                          <w:rPr>
                            <w:rFonts w:ascii="Courier New" w:hAnsi="Courier New"/>
                            <w:spacing w:val="-14"/>
                            <w:sz w:val="18"/>
                          </w:rPr>
                          <w:t xml:space="preserve"> </w:t>
                        </w:r>
                        <w:r>
                          <w:rPr>
                            <w:rFonts w:ascii="Courier New" w:hAnsi="Courier New"/>
                            <w:sz w:val="18"/>
                          </w:rPr>
                          <w:t>false)</w:t>
                        </w:r>
                        <w:r>
                          <w:rPr>
                            <w:rFonts w:ascii="Courier New" w:hAnsi="Courier New"/>
                            <w:spacing w:val="-12"/>
                            <w:sz w:val="18"/>
                          </w:rPr>
                          <w:t xml:space="preserve"> </w:t>
                        </w:r>
                        <w:r>
                          <w:rPr>
                            <w:rFonts w:ascii="Courier New" w:hAnsi="Courier New"/>
                            <w:sz w:val="18"/>
                          </w:rPr>
                          <w:t>?:</w:t>
                        </w:r>
                        <w:r>
                          <w:rPr>
                            <w:rFonts w:ascii="Courier New" w:hAnsi="Courier New"/>
                            <w:spacing w:val="-12"/>
                            <w:sz w:val="18"/>
                          </w:rPr>
                          <w:t xml:space="preserve"> </w:t>
                        </w:r>
                        <w:r>
                          <w:rPr>
                            <w:rFonts w:ascii="Courier New" w:hAnsi="Courier New"/>
                            <w:spacing w:val="-2"/>
                            <w:sz w:val="18"/>
                          </w:rPr>
                          <w:t>false</w:t>
                        </w:r>
                      </w:p>
                      <w:p>
                        <w:pPr>
                          <w:pStyle w:val="Normal"/>
                          <w:spacing w:lineRule="exact" w:line="202" w:before="14" w:after="0"/>
                          <w:ind w:left="1317" w:hanging="0"/>
                          <w:rPr>
                            <w:rFonts w:ascii="Courier New" w:hAnsi="Courier New"/>
                            <w:sz w:val="18"/>
                          </w:rPr>
                        </w:pPr>
                        <w:r>
                          <w:rPr>
                            <w:rFonts w:ascii="Courier New" w:hAnsi="Courier New"/>
                            <w:sz w:val="18"/>
                          </w:rPr>
                          <w:t>val</w:t>
                        </w:r>
                        <w:r>
                          <w:rPr>
                            <w:rFonts w:ascii="Courier New" w:hAnsi="Courier New"/>
                            <w:spacing w:val="-7"/>
                            <w:sz w:val="18"/>
                          </w:rPr>
                          <w:t xml:space="preserve"> </w:t>
                        </w:r>
                        <w:r>
                          <w:rPr>
                            <w:rFonts w:ascii="Courier New" w:hAnsi="Courier New"/>
                            <w:sz w:val="18"/>
                          </w:rPr>
                          <w:t>password1:</w:t>
                        </w:r>
                        <w:r>
                          <w:rPr>
                            <w:rFonts w:ascii="Courier New" w:hAnsi="Courier New"/>
                            <w:spacing w:val="-7"/>
                            <w:sz w:val="18"/>
                          </w:rPr>
                          <w:t xml:space="preserve"> </w:t>
                        </w:r>
                        <w:r>
                          <w:rPr>
                            <w:rFonts w:ascii="Courier New" w:hAnsi="Courier New"/>
                            <w:sz w:val="18"/>
                          </w:rPr>
                          <w:t>TextView</w:t>
                        </w:r>
                        <w:r>
                          <w:rPr>
                            <w:rFonts w:ascii="Courier New" w:hAnsi="Courier New"/>
                            <w:spacing w:val="-7"/>
                            <w:sz w:val="18"/>
                          </w:rPr>
                          <w:t xml:space="preserve"> </w:t>
                        </w:r>
                        <w:r>
                          <w:rPr>
                            <w:rFonts w:ascii="Courier New" w:hAnsi="Courier New"/>
                            <w:spacing w:val="-10"/>
                            <w:sz w:val="18"/>
                          </w:rPr>
                          <w:t>=</w:t>
                        </w:r>
                      </w:p>
                      <w:p>
                        <w:pPr>
                          <w:pStyle w:val="Normal"/>
                          <w:spacing w:lineRule="exact" w:line="202"/>
                          <w:ind w:left="1533" w:hanging="0"/>
                          <w:rPr>
                            <w:rFonts w:ascii="Courier New" w:hAnsi="Courier New"/>
                            <w:sz w:val="18"/>
                          </w:rPr>
                        </w:pPr>
                        <w:r>
                          <w:rPr>
                            <w:rFonts w:ascii="Courier New" w:hAnsi="Courier New"/>
                            <w:spacing w:val="-2"/>
                            <w:sz w:val="18"/>
                          </w:rPr>
                          <w:t>findViewById(R.id.password1_text)</w:t>
                        </w:r>
                      </w:p>
                      <w:p>
                        <w:pPr>
                          <w:pStyle w:val="Normal"/>
                          <w:spacing w:lineRule="auto" w:line="324" w:before="17" w:after="0"/>
                          <w:ind w:left="1749" w:right="2784" w:hanging="432"/>
                          <w:rPr>
                            <w:rFonts w:ascii="Courier New" w:hAnsi="Courier New"/>
                            <w:sz w:val="18"/>
                          </w:rPr>
                        </w:pPr>
                        <w:r>
                          <w:rPr>
                            <w:rFonts w:ascii="Courier New" w:hAnsi="Courier New"/>
                            <w:sz w:val="18"/>
                          </w:rPr>
                          <w:t>password1.text</w:t>
                        </w:r>
                        <w:r>
                          <w:rPr>
                            <w:rFonts w:ascii="Courier New" w:hAnsi="Courier New"/>
                            <w:spacing w:val="-19"/>
                            <w:sz w:val="18"/>
                          </w:rPr>
                          <w:t xml:space="preserve"> </w:t>
                        </w:r>
                        <w:r>
                          <w:rPr>
                            <w:rFonts w:ascii="Courier New" w:hAnsi="Courier New"/>
                            <w:sz w:val="18"/>
                          </w:rPr>
                          <w:t>=</w:t>
                        </w:r>
                        <w:r>
                          <w:rPr>
                            <w:rFonts w:ascii="Courier New" w:hAnsi="Courier New"/>
                            <w:spacing w:val="-19"/>
                            <w:sz w:val="18"/>
                          </w:rPr>
                          <w:t xml:space="preserve"> </w:t>
                        </w:r>
                        <w:r>
                          <w:rPr>
                            <w:rFonts w:ascii="Courier New" w:hAnsi="Courier New"/>
                            <w:sz w:val="18"/>
                          </w:rPr>
                          <w:t>generatePassword( length = length,</w:t>
                        </w:r>
                      </w:p>
                      <w:p>
                        <w:pPr>
                          <w:pStyle w:val="Normal"/>
                          <w:spacing w:lineRule="auto" w:line="324" w:before="1" w:after="0"/>
                          <w:ind w:left="1749" w:right="3062" w:hanging="0"/>
                          <w:rPr>
                            <w:rFonts w:ascii="Courier New" w:hAnsi="Courier New"/>
                            <w:sz w:val="18"/>
                          </w:rPr>
                        </w:pPr>
                        <w:r>
                          <w:rPr>
                            <w:rFonts w:ascii="Courier New" w:hAnsi="Courier New"/>
                            <w:sz w:val="18"/>
                          </w:rPr>
                          <w:t>addUpperCase</w:t>
                        </w:r>
                        <w:r>
                          <w:rPr>
                            <w:rFonts w:ascii="Courier New" w:hAnsi="Courier New"/>
                            <w:spacing w:val="-19"/>
                            <w:sz w:val="18"/>
                          </w:rPr>
                          <w:t xml:space="preserve"> </w:t>
                        </w:r>
                        <w:r>
                          <w:rPr>
                            <w:rFonts w:ascii="Courier New" w:hAnsi="Courier New"/>
                            <w:sz w:val="18"/>
                          </w:rPr>
                          <w:t>=</w:t>
                        </w:r>
                        <w:r>
                          <w:rPr>
                            <w:rFonts w:ascii="Courier New" w:hAnsi="Courier New"/>
                            <w:spacing w:val="-19"/>
                            <w:sz w:val="18"/>
                          </w:rPr>
                          <w:t xml:space="preserve"> </w:t>
                        </w:r>
                        <w:r>
                          <w:rPr>
                            <w:rFonts w:ascii="Courier New" w:hAnsi="Courier New"/>
                            <w:sz w:val="18"/>
                          </w:rPr>
                          <w:t>upperCase, addNumbers = numbers, addSpecial = special</w:t>
                        </w:r>
                      </w:p>
                      <w:p>
                        <w:pPr>
                          <w:pStyle w:val="Normal"/>
                          <w:spacing w:before="2" w:after="0"/>
                          <w:ind w:left="1317" w:hanging="0"/>
                          <w:rPr>
                            <w:rFonts w:ascii="Courier New" w:hAnsi="Courier New"/>
                            <w:sz w:val="18"/>
                          </w:rPr>
                        </w:pPr>
                        <w:r>
                          <w:rPr>
                            <w:rFonts w:ascii="Courier New" w:hAnsi="Courier New"/>
                            <w:sz w:val="18"/>
                          </w:rPr>
                          <w:t>)</w:t>
                        </w:r>
                      </w:p>
                      <w:p>
                        <w:pPr>
                          <w:pStyle w:val="Normal"/>
                          <w:spacing w:lineRule="exact" w:line="202" w:before="76" w:after="0"/>
                          <w:ind w:left="1317" w:hanging="0"/>
                          <w:rPr>
                            <w:rFonts w:ascii="Courier New" w:hAnsi="Courier New"/>
                            <w:sz w:val="18"/>
                          </w:rPr>
                        </w:pPr>
                        <w:r>
                          <w:rPr>
                            <w:rFonts w:ascii="Courier New" w:hAnsi="Courier New"/>
                            <w:sz w:val="18"/>
                          </w:rPr>
                          <w:t>val</w:t>
                        </w:r>
                        <w:r>
                          <w:rPr>
                            <w:rFonts w:ascii="Courier New" w:hAnsi="Courier New"/>
                            <w:spacing w:val="-6"/>
                            <w:sz w:val="18"/>
                          </w:rPr>
                          <w:t xml:space="preserve"> </w:t>
                        </w:r>
                        <w:r>
                          <w:rPr>
                            <w:rFonts w:ascii="Courier New" w:hAnsi="Courier New"/>
                            <w:sz w:val="18"/>
                          </w:rPr>
                          <w:t>password2:</w:t>
                        </w:r>
                        <w:r>
                          <w:rPr>
                            <w:rFonts w:ascii="Courier New" w:hAnsi="Courier New"/>
                            <w:spacing w:val="-5"/>
                            <w:sz w:val="18"/>
                          </w:rPr>
                          <w:t xml:space="preserve"> </w:t>
                        </w:r>
                        <w:r>
                          <w:rPr>
                            <w:rFonts w:ascii="Courier New" w:hAnsi="Courier New"/>
                            <w:sz w:val="18"/>
                          </w:rPr>
                          <w:t>TextView</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pacing w:val="-2"/>
                            <w:sz w:val="18"/>
                          </w:rPr>
                          <w:t>findViewById</w:t>
                        </w:r>
                      </w:p>
                      <w:p>
                        <w:pPr>
                          <w:pStyle w:val="Normal"/>
                          <w:spacing w:lineRule="auto" w:line="259"/>
                          <w:ind w:left="1317" w:right="2784" w:firstLine="216"/>
                          <w:rPr>
                            <w:rFonts w:ascii="Courier New" w:hAnsi="Courier New"/>
                            <w:sz w:val="18"/>
                          </w:rPr>
                        </w:pPr>
                        <w:r>
                          <w:rPr>
                            <w:rFonts w:ascii="Courier New" w:hAnsi="Courier New"/>
                            <w:spacing w:val="-2"/>
                            <w:sz w:val="18"/>
                          </w:rPr>
                          <w:t xml:space="preserve">(R.id.password2_text) </w:t>
                        </w:r>
                        <w:r>
                          <w:rPr>
                            <w:rFonts w:ascii="Courier New" w:hAnsi="Courier New"/>
                            <w:sz w:val="18"/>
                          </w:rPr>
                          <w:t>password2.text</w:t>
                        </w:r>
                        <w:r>
                          <w:rPr>
                            <w:rFonts w:ascii="Courier New" w:hAnsi="Courier New"/>
                            <w:spacing w:val="-19"/>
                            <w:sz w:val="18"/>
                          </w:rPr>
                          <w:t xml:space="preserve"> </w:t>
                        </w:r>
                        <w:r>
                          <w:rPr>
                            <w:rFonts w:ascii="Courier New" w:hAnsi="Courier New"/>
                            <w:sz w:val="18"/>
                          </w:rPr>
                          <w:t>=</w:t>
                        </w:r>
                        <w:r>
                          <w:rPr>
                            <w:rFonts w:ascii="Courier New" w:hAnsi="Courier New"/>
                            <w:spacing w:val="-19"/>
                            <w:sz w:val="18"/>
                          </w:rPr>
                          <w:t xml:space="preserve"> </w:t>
                        </w:r>
                        <w:r>
                          <w:rPr>
                            <w:rFonts w:ascii="Courier New" w:hAnsi="Courier New"/>
                            <w:sz w:val="18"/>
                          </w:rPr>
                          <w:t>generatePassword(</w:t>
                        </w:r>
                      </w:p>
                      <w:p>
                        <w:pPr>
                          <w:pStyle w:val="Normal"/>
                          <w:spacing w:lineRule="auto" w:line="324" w:before="57" w:after="0"/>
                          <w:ind w:left="1749" w:right="3238" w:hanging="0"/>
                          <w:rPr>
                            <w:rFonts w:ascii="Courier New" w:hAnsi="Courier New"/>
                            <w:sz w:val="18"/>
                          </w:rPr>
                        </w:pPr>
                        <w:r>
                          <w:rPr>
                            <w:rFonts w:ascii="Courier New" w:hAnsi="Courier New"/>
                            <w:sz w:val="18"/>
                          </w:rPr>
                          <w:t>length = length, addUpperCase</w:t>
                        </w:r>
                        <w:r>
                          <w:rPr>
                            <w:rFonts w:ascii="Courier New" w:hAnsi="Courier New"/>
                            <w:spacing w:val="-19"/>
                            <w:sz w:val="18"/>
                          </w:rPr>
                          <w:t xml:space="preserve"> </w:t>
                        </w:r>
                        <w:r>
                          <w:rPr>
                            <w:rFonts w:ascii="Courier New" w:hAnsi="Courier New"/>
                            <w:sz w:val="18"/>
                          </w:rPr>
                          <w:t>=</w:t>
                        </w:r>
                        <w:r>
                          <w:rPr>
                            <w:rFonts w:ascii="Courier New" w:hAnsi="Courier New"/>
                            <w:spacing w:val="-19"/>
                            <w:sz w:val="18"/>
                          </w:rPr>
                          <w:t xml:space="preserve"> </w:t>
                        </w:r>
                        <w:r>
                          <w:rPr>
                            <w:rFonts w:ascii="Courier New" w:hAnsi="Courier New"/>
                            <w:sz w:val="18"/>
                          </w:rPr>
                          <w:t>upperCase, addNumbers = numbers, addSpecial = special</w:t>
                        </w:r>
                      </w:p>
                      <w:p>
                        <w:pPr>
                          <w:pStyle w:val="Normal"/>
                          <w:spacing w:before="3" w:after="0"/>
                          <w:ind w:left="1317" w:hanging="0"/>
                          <w:rPr>
                            <w:rFonts w:ascii="Courier New" w:hAnsi="Courier New"/>
                            <w:sz w:val="18"/>
                          </w:rPr>
                        </w:pPr>
                        <w:r>
                          <w:rPr>
                            <w:rFonts w:ascii="Courier New" w:hAnsi="Courier New"/>
                            <w:sz w:val="18"/>
                          </w:rPr>
                          <w:t>)</w:t>
                        </w:r>
                      </w:p>
                      <w:p>
                        <w:pPr>
                          <w:pStyle w:val="Normal"/>
                          <w:spacing w:lineRule="exact" w:line="202" w:before="76" w:after="0"/>
                          <w:ind w:left="1317" w:hanging="0"/>
                          <w:rPr>
                            <w:rFonts w:ascii="Courier New" w:hAnsi="Courier New"/>
                            <w:sz w:val="18"/>
                          </w:rPr>
                        </w:pPr>
                        <w:r>
                          <w:rPr>
                            <w:rFonts w:ascii="Courier New" w:hAnsi="Courier New"/>
                            <w:sz w:val="18"/>
                          </w:rPr>
                          <w:t>val</w:t>
                        </w:r>
                        <w:r>
                          <w:rPr>
                            <w:rFonts w:ascii="Courier New" w:hAnsi="Courier New"/>
                            <w:spacing w:val="-6"/>
                            <w:sz w:val="18"/>
                          </w:rPr>
                          <w:t xml:space="preserve"> </w:t>
                        </w:r>
                        <w:r>
                          <w:rPr>
                            <w:rFonts w:ascii="Courier New" w:hAnsi="Courier New"/>
                            <w:sz w:val="18"/>
                          </w:rPr>
                          <w:t>password3:</w:t>
                        </w:r>
                        <w:r>
                          <w:rPr>
                            <w:rFonts w:ascii="Courier New" w:hAnsi="Courier New"/>
                            <w:spacing w:val="-5"/>
                            <w:sz w:val="18"/>
                          </w:rPr>
                          <w:t xml:space="preserve"> </w:t>
                        </w:r>
                        <w:r>
                          <w:rPr>
                            <w:rFonts w:ascii="Courier New" w:hAnsi="Courier New"/>
                            <w:sz w:val="18"/>
                          </w:rPr>
                          <w:t>TextView</w:t>
                        </w:r>
                        <w:r>
                          <w:rPr>
                            <w:rFonts w:ascii="Courier New" w:hAnsi="Courier New"/>
                            <w:spacing w:val="-6"/>
                            <w:sz w:val="18"/>
                          </w:rPr>
                          <w:t xml:space="preserve"> </w:t>
                        </w:r>
                        <w:r>
                          <w:rPr>
                            <w:rFonts w:ascii="Courier New" w:hAnsi="Courier New"/>
                            <w:sz w:val="18"/>
                          </w:rPr>
                          <w:t>=</w:t>
                        </w:r>
                        <w:r>
                          <w:rPr>
                            <w:rFonts w:ascii="Courier New" w:hAnsi="Courier New"/>
                            <w:spacing w:val="-5"/>
                            <w:sz w:val="18"/>
                          </w:rPr>
                          <w:t xml:space="preserve"> </w:t>
                        </w:r>
                        <w:r>
                          <w:rPr>
                            <w:rFonts w:ascii="Courier New" w:hAnsi="Courier New"/>
                            <w:spacing w:val="-2"/>
                            <w:sz w:val="18"/>
                          </w:rPr>
                          <w:t>findViewById</w:t>
                        </w:r>
                      </w:p>
                      <w:p>
                        <w:pPr>
                          <w:pStyle w:val="Normal"/>
                          <w:spacing w:lineRule="auto" w:line="259"/>
                          <w:ind w:left="1317" w:right="2784" w:firstLine="216"/>
                          <w:rPr>
                            <w:rFonts w:ascii="Courier New" w:hAnsi="Courier New"/>
                            <w:sz w:val="18"/>
                          </w:rPr>
                        </w:pPr>
                        <w:r>
                          <w:rPr>
                            <w:rFonts w:ascii="Courier New" w:hAnsi="Courier New"/>
                            <w:spacing w:val="-2"/>
                            <w:sz w:val="18"/>
                          </w:rPr>
                          <w:t xml:space="preserve">(R.id.password3_text) </w:t>
                        </w:r>
                        <w:r>
                          <w:rPr>
                            <w:rFonts w:ascii="Courier New" w:hAnsi="Courier New"/>
                            <w:sz w:val="18"/>
                          </w:rPr>
                          <w:t>password3.text</w:t>
                        </w:r>
                        <w:r>
                          <w:rPr>
                            <w:rFonts w:ascii="Courier New" w:hAnsi="Courier New"/>
                            <w:spacing w:val="-19"/>
                            <w:sz w:val="18"/>
                          </w:rPr>
                          <w:t xml:space="preserve"> </w:t>
                        </w:r>
                        <w:r>
                          <w:rPr>
                            <w:rFonts w:ascii="Courier New" w:hAnsi="Courier New"/>
                            <w:sz w:val="18"/>
                          </w:rPr>
                          <w:t>=</w:t>
                        </w:r>
                        <w:r>
                          <w:rPr>
                            <w:rFonts w:ascii="Courier New" w:hAnsi="Courier New"/>
                            <w:spacing w:val="-19"/>
                            <w:sz w:val="18"/>
                          </w:rPr>
                          <w:t xml:space="preserve"> </w:t>
                        </w:r>
                        <w:r>
                          <w:rPr>
                            <w:rFonts w:ascii="Courier New" w:hAnsi="Courier New"/>
                            <w:sz w:val="18"/>
                          </w:rPr>
                          <w:t>generatePassword(</w:t>
                        </w:r>
                      </w:p>
                    </w:txbxContent>
                  </v:textbox>
                  <w10:wrap type="topAndBottom"/>
                </v:rect>
              </v:group>
            </w:pict>
          </mc:Fallback>
        </mc:AlternateContent>
      </w:r>
    </w:p>
    <w:p>
      <w:pPr>
        <w:pStyle w:val="TextBody"/>
        <w:spacing w:before="3" w:after="0"/>
        <w:rPr>
          <w:sz w:val="5"/>
          <w:ins w:id="7167" w:author="Jomar Tigcal" w:date="2023-03-04T23:32:38Z"/>
        </w:rPr>
      </w:pPr>
      <w:ins w:id="7166" w:author="Jomar Tigcal" w:date="2023-03-04T23:32:38Z">
        <w:r>
          <w:rPr>
            <w:sz w:val="5"/>
          </w:rPr>
        </w:r>
      </w:ins>
    </w:p>
    <w:p>
      <w:pPr>
        <w:pStyle w:val="TextBody"/>
        <w:ind w:left="104" w:hanging="0"/>
        <w:rPr/>
      </w:pPr>
      <w:r>
        <w:rPr/>
        <mc:AlternateContent>
          <mc:Choice Requires="wpg">
            <w:drawing>
              <wp:inline distT="0" distB="0" distL="0" distR="0" wp14:anchorId="78EBD9A6">
                <wp:extent cx="5074920" cy="4930775"/>
                <wp:effectExtent l="0" t="0" r="5080" b="0"/>
                <wp:docPr id="2356" name="Shape1445"/>
                <a:graphic xmlns:a="http://schemas.openxmlformats.org/drawingml/2006/main">
                  <a:graphicData uri="http://schemas.microsoft.com/office/word/2010/wordprocessingGroup">
                    <wpg:wgp>
                      <wpg:cNvGrpSpPr/>
                      <wpg:grpSpPr>
                        <a:xfrm>
                          <a:off x="0" y="0"/>
                          <a:ext cx="5074920" cy="4930920"/>
                          <a:chOff x="0" y="0"/>
                          <a:chExt cx="5074920" cy="4930920"/>
                        </a:xfrm>
                      </wpg:grpSpPr>
                      <wps:wsp>
                        <wps:cNvSpPr/>
                        <wps:spPr>
                          <a:xfrm>
                            <a:off x="0" y="6480"/>
                            <a:ext cx="5074920" cy="4917960"/>
                          </a:xfrm>
                          <a:prstGeom prst="rect">
                            <a:avLst/>
                          </a:prstGeom>
                          <a:solidFill>
                            <a:srgbClr val="f6f6f6"/>
                          </a:solidFill>
                          <a:ln w="0">
                            <a:noFill/>
                          </a:ln>
                        </wps:spPr>
                        <wps:style>
                          <a:lnRef idx="0"/>
                          <a:fillRef idx="0"/>
                          <a:effectRef idx="0"/>
                          <a:fontRef idx="minor"/>
                        </wps:style>
                        <wps:bodyPr/>
                      </wps:wsp>
                      <wps:wsp>
                        <wps:cNvSpPr/>
                        <wps:spPr>
                          <a:xfrm>
                            <a:off x="0" y="0"/>
                            <a:ext cx="5074920" cy="4930920"/>
                          </a:xfrm>
                          <a:custGeom>
                            <a:avLst/>
                            <a:gdLst>
                              <a:gd name="textAreaLeft" fmla="*/ 0 w 2877120"/>
                              <a:gd name="textAreaRight" fmla="*/ 2880720 w 2877120"/>
                              <a:gd name="textAreaTop" fmla="*/ 0 h 2795400"/>
                              <a:gd name="textAreaBottom" fmla="*/ 2799000 h 2795400"/>
                            </a:gdLst>
                            <a:ahLst/>
                            <a:rect l="textAreaLeft" t="textAreaTop" r="textAreaRight" b="textAreaBottom"/>
                            <a:pathLst>
                              <a:path w="7992" h="7765">
                                <a:moveTo>
                                  <a:pt x="7992" y="7744"/>
                                </a:moveTo>
                                <a:lnTo>
                                  <a:pt x="0" y="7744"/>
                                </a:lnTo>
                                <a:lnTo>
                                  <a:pt x="0" y="7764"/>
                                </a:lnTo>
                                <a:lnTo>
                                  <a:pt x="7992" y="7764"/>
                                </a:lnTo>
                                <a:lnTo>
                                  <a:pt x="7992" y="77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12600"/>
                            <a:ext cx="5074920" cy="4905360"/>
                          </a:xfrm>
                          <a:prstGeom prst="rect">
                            <a:avLst/>
                          </a:prstGeom>
                          <a:noFill/>
                          <a:ln w="0">
                            <a:noFill/>
                          </a:ln>
                        </wps:spPr>
                        <wps:style>
                          <a:lnRef idx="0"/>
                          <a:fillRef idx="0"/>
                          <a:effectRef idx="0"/>
                          <a:fontRef idx="minor"/>
                        </wps:style>
                        <wps:txbx>
                          <w:txbxContent>
                            <w:p>
                              <w:pPr>
                                <w:pStyle w:val="Normal"/>
                                <w:spacing w:lineRule="auto" w:line="324" w:before="40" w:after="0"/>
                                <w:ind w:left="1749" w:right="3238" w:hanging="0"/>
                                <w:rPr>
                                  <w:rFonts w:ascii="Courier New" w:hAnsi="Courier New"/>
                                  <w:sz w:val="18"/>
                                  <w:ins w:id="7168" w:author="Jomar Tigcal" w:date="2023-03-04T23:32:38Z"/>
                                </w:rPr>
                              </w:pPr>
                              <w:r>
                                <w:rPr>
                                  <w:rFonts w:ascii="Courier New" w:hAnsi="Courier New"/>
                                  <w:sz w:val="18"/>
                                </w:rPr>
                                <w:t>length = length, addUpperCase</w:t>
                              </w:r>
                              <w:r>
                                <w:rPr>
                                  <w:rFonts w:ascii="Courier New" w:hAnsi="Courier New"/>
                                  <w:spacing w:val="-19"/>
                                  <w:sz w:val="18"/>
                                </w:rPr>
                                <w:t xml:space="preserve"> </w:t>
                              </w:r>
                              <w:r>
                                <w:rPr>
                                  <w:rFonts w:ascii="Courier New" w:hAnsi="Courier New"/>
                                  <w:sz w:val="18"/>
                                </w:rPr>
                                <w:t>=</w:t>
                              </w:r>
                              <w:r>
                                <w:rPr>
                                  <w:rFonts w:ascii="Courier New" w:hAnsi="Courier New"/>
                                  <w:spacing w:val="-19"/>
                                  <w:sz w:val="18"/>
                                </w:rPr>
                                <w:t xml:space="preserve"> </w:t>
                              </w:r>
                              <w:r>
                                <w:rPr>
                                  <w:rFonts w:ascii="Courier New" w:hAnsi="Courier New"/>
                                  <w:sz w:val="18"/>
                                </w:rPr>
                                <w:t>upperCase, addNumbers = numbers, addSpecial = special</w:t>
                              </w:r>
                            </w:p>
                            <w:p>
                              <w:pPr>
                                <w:pStyle w:val="Normal"/>
                                <w:spacing w:before="3" w:after="0"/>
                                <w:ind w:left="1317" w:hanging="0"/>
                                <w:rPr>
                                  <w:rFonts w:ascii="Courier New" w:hAnsi="Courier New"/>
                                  <w:sz w:val="18"/>
                                </w:rPr>
                              </w:pPr>
                              <w:r>
                                <w:rPr>
                                  <w:rFonts w:ascii="Courier New" w:hAnsi="Courier New"/>
                                  <w:sz w:val="18"/>
                                </w:rPr>
                                <w:t>)</w:t>
                              </w:r>
                            </w:p>
                            <w:p>
                              <w:pPr>
                                <w:pStyle w:val="Normal"/>
                                <w:spacing w:before="76" w:after="0"/>
                                <w:ind w:left="1317" w:hanging="0"/>
                                <w:rPr>
                                  <w:rFonts w:ascii="Courier New" w:hAnsi="Courier New"/>
                                  <w:sz w:val="18"/>
                                </w:rPr>
                              </w:pPr>
                              <w:r>
                                <w:rPr>
                                  <w:rFonts w:ascii="Courier New" w:hAnsi="Courier New"/>
                                  <w:sz w:val="18"/>
                                </w:rPr>
                                <w:t>val</w:t>
                              </w:r>
                              <w:r>
                                <w:rPr>
                                  <w:rFonts w:ascii="Courier New" w:hAnsi="Courier New"/>
                                  <w:spacing w:val="-5"/>
                                  <w:sz w:val="18"/>
                                </w:rPr>
                                <w:t xml:space="preserve"> </w:t>
                              </w:r>
                              <w:r>
                                <w:rPr>
                                  <w:rFonts w:ascii="Courier New" w:hAnsi="Courier New"/>
                                  <w:sz w:val="18"/>
                                </w:rPr>
                                <w:t>button:</w:t>
                              </w:r>
                              <w:r>
                                <w:rPr>
                                  <w:rFonts w:ascii="Courier New" w:hAnsi="Courier New"/>
                                  <w:spacing w:val="-4"/>
                                  <w:sz w:val="18"/>
                                </w:rPr>
                                <w:t xml:space="preserve"> </w:t>
                              </w:r>
                              <w:r>
                                <w:rPr>
                                  <w:rFonts w:ascii="Courier New" w:hAnsi="Courier New"/>
                                  <w:sz w:val="18"/>
                                </w:rPr>
                                <w:t>Button</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pacing w:val="-2"/>
                                  <w:sz w:val="18"/>
                                </w:rPr>
                                <w:t>findViewById(R.id.button)</w:t>
                              </w:r>
                            </w:p>
                            <w:p>
                              <w:pPr>
                                <w:pStyle w:val="Normal"/>
                                <w:spacing w:before="76" w:after="0"/>
                                <w:ind w:left="1317" w:hanging="0"/>
                                <w:rPr>
                                  <w:rFonts w:ascii="Courier New" w:hAnsi="Courier New"/>
                                  <w:sz w:val="18"/>
                                </w:rPr>
                              </w:pPr>
                              <w:r>
                                <w:rPr>
                                  <w:rFonts w:ascii="Courier New" w:hAnsi="Courier New"/>
                                  <w:sz w:val="18"/>
                                </w:rPr>
                                <w:t>button.setOnClickListener</w:t>
                              </w:r>
                              <w:r>
                                <w:rPr>
                                  <w:rFonts w:ascii="Courier New" w:hAnsi="Courier New"/>
                                  <w:spacing w:val="-25"/>
                                  <w:sz w:val="18"/>
                                </w:rPr>
                                <w:t xml:space="preserve"> </w:t>
                              </w:r>
                              <w:r>
                                <w:rPr>
                                  <w:rFonts w:ascii="Courier New" w:hAnsi="Courier New"/>
                                  <w:spacing w:val="-10"/>
                                  <w:sz w:val="18"/>
                                </w:rPr>
                                <w:t>{</w:t>
                              </w:r>
                            </w:p>
                            <w:p>
                              <w:pPr>
                                <w:pStyle w:val="Normal"/>
                                <w:spacing w:lineRule="auto" w:line="235" w:before="79" w:after="0"/>
                                <w:ind w:left="1965" w:hanging="216"/>
                                <w:rPr>
                                  <w:rFonts w:ascii="Courier New" w:hAnsi="Courier New"/>
                                  <w:sz w:val="18"/>
                                </w:rPr>
                              </w:pPr>
                              <w:r>
                                <w:rPr>
                                  <w:rFonts w:ascii="Courier New" w:hAnsi="Courier New"/>
                                  <w:sz w:val="18"/>
                                </w:rPr>
                                <w:t>val clipboard = getSystemService (Context.CLIPBOARD_SERVICE)</w:t>
                              </w:r>
                              <w:r>
                                <w:rPr>
                                  <w:rFonts w:ascii="Courier New" w:hAnsi="Courier New"/>
                                  <w:spacing w:val="-20"/>
                                  <w:sz w:val="18"/>
                                </w:rPr>
                                <w:t xml:space="preserve"> </w:t>
                              </w:r>
                              <w:r>
                                <w:rPr>
                                  <w:rFonts w:ascii="Courier New" w:hAnsi="Courier New"/>
                                  <w:sz w:val="18"/>
                                </w:rPr>
                                <w:t>as</w:t>
                              </w:r>
                              <w:r>
                                <w:rPr>
                                  <w:rFonts w:ascii="Courier New" w:hAnsi="Courier New"/>
                                  <w:spacing w:val="-20"/>
                                  <w:sz w:val="18"/>
                                </w:rPr>
                                <w:t xml:space="preserve"> </w:t>
                              </w:r>
                              <w:r>
                                <w:rPr>
                                  <w:rFonts w:ascii="Courier New" w:hAnsi="Courier New"/>
                                  <w:sz w:val="18"/>
                                </w:rPr>
                                <w:t>ClipboardManager</w:t>
                              </w:r>
                            </w:p>
                            <w:p>
                              <w:pPr>
                                <w:pStyle w:val="Normal"/>
                                <w:spacing w:before="3" w:after="0"/>
                                <w:rPr>
                                  <w:rFonts w:ascii="Courier New" w:hAnsi="Courier New"/>
                                  <w:sz w:val="26"/>
                                </w:rPr>
                              </w:pPr>
                              <w:r>
                                <w:rPr>
                                  <w:rFonts w:ascii="Courier New" w:hAnsi="Courier New"/>
                                  <w:sz w:val="26"/>
                                </w:rPr>
                              </w:r>
                            </w:p>
                            <w:p>
                              <w:pPr>
                                <w:pStyle w:val="Normal"/>
                                <w:spacing w:lineRule="auto" w:line="324"/>
                                <w:ind w:left="2181" w:right="2128" w:hanging="432"/>
                                <w:rPr>
                                  <w:rFonts w:ascii="Courier New" w:hAnsi="Courier New"/>
                                  <w:sz w:val="18"/>
                                </w:rPr>
                              </w:pPr>
                              <w:r>
                                <w:rPr>
                                  <w:rFonts w:ascii="Courier New" w:hAnsi="Courier New"/>
                                  <w:sz w:val="18"/>
                                </w:rPr>
                                <w:t>val password = when { password1.isVisible</w:t>
                              </w:r>
                              <w:r>
                                <w:rPr>
                                  <w:rFonts w:ascii="Courier New" w:hAnsi="Courier New"/>
                                  <w:spacing w:val="-19"/>
                                  <w:sz w:val="18"/>
                                </w:rPr>
                                <w:t xml:space="preserve"> </w:t>
                              </w:r>
                              <w:r>
                                <w:rPr>
                                  <w:rFonts w:ascii="Courier New" w:hAnsi="Courier New"/>
                                  <w:sz w:val="18"/>
                                </w:rPr>
                                <w:t>-&gt;</w:t>
                              </w:r>
                              <w:r>
                                <w:rPr>
                                  <w:rFonts w:ascii="Courier New" w:hAnsi="Courier New"/>
                                  <w:spacing w:val="-19"/>
                                  <w:sz w:val="18"/>
                                </w:rPr>
                                <w:t xml:space="preserve"> </w:t>
                              </w:r>
                              <w:r>
                                <w:rPr>
                                  <w:rFonts w:ascii="Courier New" w:hAnsi="Courier New"/>
                                  <w:sz w:val="18"/>
                                </w:rPr>
                                <w:t>{</w:t>
                              </w:r>
                            </w:p>
                            <w:p>
                              <w:pPr>
                                <w:pStyle w:val="Normal"/>
                                <w:spacing w:before="1" w:after="0"/>
                                <w:ind w:left="3045" w:hanging="0"/>
                                <w:rPr>
                                  <w:rFonts w:ascii="Courier New" w:hAnsi="Courier New"/>
                                  <w:sz w:val="18"/>
                                </w:rPr>
                              </w:pPr>
                              <w:r>
                                <w:rPr>
                                  <w:rFonts w:ascii="Courier New" w:hAnsi="Courier New"/>
                                  <w:spacing w:val="-2"/>
                                  <w:sz w:val="18"/>
                                </w:rPr>
                                <w:t>password1.text.toString()</w:t>
                              </w:r>
                            </w:p>
                            <w:p>
                              <w:pPr>
                                <w:pStyle w:val="Normal"/>
                                <w:spacing w:before="76" w:after="0"/>
                                <w:ind w:left="2181" w:hanging="0"/>
                                <w:rPr>
                                  <w:rFonts w:ascii="Courier New" w:hAnsi="Courier New"/>
                                  <w:sz w:val="18"/>
                                </w:rPr>
                              </w:pPr>
                              <w:r>
                                <w:rPr>
                                  <w:rFonts w:ascii="Courier New" w:hAnsi="Courier New"/>
                                  <w:sz w:val="18"/>
                                </w:rPr>
                                <w:t>}</w:t>
                              </w:r>
                            </w:p>
                            <w:p>
                              <w:pPr>
                                <w:pStyle w:val="Normal"/>
                                <w:spacing w:before="76" w:after="0"/>
                                <w:ind w:left="2181" w:hanging="0"/>
                                <w:rPr>
                                  <w:rFonts w:ascii="Courier New" w:hAnsi="Courier New"/>
                                  <w:sz w:val="18"/>
                                </w:rPr>
                              </w:pPr>
                              <w:r>
                                <w:rPr>
                                  <w:rFonts w:ascii="Courier New" w:hAnsi="Courier New"/>
                                  <w:sz w:val="18"/>
                                </w:rPr>
                                <w:t>password2.isVisible</w:t>
                              </w:r>
                              <w:r>
                                <w:rPr>
                                  <w:rFonts w:ascii="Courier New" w:hAnsi="Courier New"/>
                                  <w:spacing w:val="-11"/>
                                  <w:sz w:val="18"/>
                                </w:rPr>
                                <w:t xml:space="preserve"> </w:t>
                              </w:r>
                              <w:r>
                                <w:rPr>
                                  <w:rFonts w:ascii="Courier New" w:hAnsi="Courier New"/>
                                  <w:sz w:val="18"/>
                                </w:rPr>
                                <w:t>-&gt;</w:t>
                              </w:r>
                              <w:r>
                                <w:rPr>
                                  <w:rFonts w:ascii="Courier New" w:hAnsi="Courier New"/>
                                  <w:spacing w:val="-10"/>
                                  <w:sz w:val="18"/>
                                </w:rPr>
                                <w:t xml:space="preserve"> {</w:t>
                              </w:r>
                            </w:p>
                            <w:p>
                              <w:pPr>
                                <w:pStyle w:val="Normal"/>
                                <w:spacing w:before="76" w:after="0"/>
                                <w:ind w:left="3045" w:hanging="0"/>
                                <w:rPr>
                                  <w:rFonts w:ascii="Courier New" w:hAnsi="Courier New"/>
                                  <w:sz w:val="18"/>
                                </w:rPr>
                              </w:pPr>
                              <w:r>
                                <w:rPr>
                                  <w:rFonts w:ascii="Courier New" w:hAnsi="Courier New"/>
                                  <w:spacing w:val="-2"/>
                                  <w:sz w:val="18"/>
                                </w:rPr>
                                <w:t>password2.text.toString()</w:t>
                              </w:r>
                            </w:p>
                            <w:p>
                              <w:pPr>
                                <w:pStyle w:val="Normal"/>
                                <w:spacing w:before="77" w:after="0"/>
                                <w:ind w:left="2181" w:hanging="0"/>
                                <w:rPr>
                                  <w:rFonts w:ascii="Courier New" w:hAnsi="Courier New"/>
                                  <w:sz w:val="18"/>
                                </w:rPr>
                              </w:pPr>
                              <w:r>
                                <w:rPr>
                                  <w:rFonts w:ascii="Courier New" w:hAnsi="Courier New"/>
                                  <w:sz w:val="18"/>
                                </w:rPr>
                                <w:t>}</w:t>
                              </w:r>
                            </w:p>
                            <w:p>
                              <w:pPr>
                                <w:pStyle w:val="Normal"/>
                                <w:spacing w:before="76" w:after="0"/>
                                <w:ind w:left="2181" w:hanging="0"/>
                                <w:rPr>
                                  <w:rFonts w:ascii="Courier New" w:hAnsi="Courier New"/>
                                  <w:sz w:val="18"/>
                                </w:rPr>
                              </w:pPr>
                              <w:r>
                                <w:rPr>
                                  <w:rFonts w:ascii="Courier New" w:hAnsi="Courier New"/>
                                  <w:sz w:val="18"/>
                                </w:rPr>
                                <w:t>else</w:t>
                              </w:r>
                              <w:r>
                                <w:rPr>
                                  <w:rFonts w:ascii="Courier New" w:hAnsi="Courier New"/>
                                  <w:spacing w:val="-3"/>
                                  <w:sz w:val="18"/>
                                </w:rPr>
                                <w:t xml:space="preserve"> </w:t>
                              </w:r>
                              <w:r>
                                <w:rPr>
                                  <w:rFonts w:ascii="Courier New" w:hAnsi="Courier New"/>
                                  <w:sz w:val="18"/>
                                </w:rPr>
                                <w:t>-&gt;</w:t>
                              </w:r>
                              <w:r>
                                <w:rPr>
                                  <w:rFonts w:ascii="Courier New" w:hAnsi="Courier New"/>
                                  <w:spacing w:val="-3"/>
                                  <w:sz w:val="18"/>
                                </w:rPr>
                                <w:t xml:space="preserve"> </w:t>
                              </w:r>
                              <w:r>
                                <w:rPr>
                                  <w:rFonts w:ascii="Courier New" w:hAnsi="Courier New"/>
                                  <w:spacing w:val="-10"/>
                                  <w:sz w:val="18"/>
                                </w:rPr>
                                <w:t>{</w:t>
                              </w:r>
                            </w:p>
                            <w:p>
                              <w:pPr>
                                <w:pStyle w:val="Normal"/>
                                <w:spacing w:before="76" w:after="0"/>
                                <w:ind w:left="2613" w:hanging="0"/>
                                <w:rPr>
                                  <w:rFonts w:ascii="Courier New" w:hAnsi="Courier New"/>
                                  <w:sz w:val="18"/>
                                </w:rPr>
                              </w:pPr>
                              <w:r>
                                <w:rPr>
                                  <w:rFonts w:ascii="Courier New" w:hAnsi="Courier New"/>
                                  <w:spacing w:val="-2"/>
                                  <w:sz w:val="18"/>
                                </w:rPr>
                                <w:t>password3.text.toString()</w:t>
                              </w:r>
                            </w:p>
                            <w:p>
                              <w:pPr>
                                <w:pStyle w:val="Normal"/>
                                <w:spacing w:before="76" w:after="0"/>
                                <w:ind w:left="2181" w:hanging="0"/>
                                <w:rPr>
                                  <w:rFonts w:ascii="Courier New" w:hAnsi="Courier New"/>
                                  <w:sz w:val="18"/>
                                </w:rPr>
                              </w:pPr>
                              <w:r>
                                <w:rPr>
                                  <w:rFonts w:ascii="Courier New" w:hAnsi="Courier New"/>
                                  <w:sz w:val="18"/>
                                </w:rPr>
                                <w:t>}</w:t>
                              </w:r>
                            </w:p>
                            <w:p>
                              <w:pPr>
                                <w:pStyle w:val="Normal"/>
                                <w:spacing w:before="76" w:after="0"/>
                                <w:ind w:left="1749"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exact" w:line="202" w:before="129" w:after="0"/>
                                <w:ind w:left="1749" w:hanging="0"/>
                                <w:rPr>
                                  <w:rFonts w:ascii="Courier New" w:hAnsi="Courier New"/>
                                  <w:sz w:val="18"/>
                                </w:rPr>
                              </w:pPr>
                              <w:r>
                                <w:rPr>
                                  <w:rFonts w:ascii="Courier New" w:hAnsi="Courier New"/>
                                  <w:sz w:val="18"/>
                                </w:rPr>
                                <w:t>val</w:t>
                              </w:r>
                              <w:r>
                                <w:rPr>
                                  <w:rFonts w:ascii="Courier New" w:hAnsi="Courier New"/>
                                  <w:spacing w:val="-7"/>
                                  <w:sz w:val="18"/>
                                </w:rPr>
                                <w:t xml:space="preserve"> </w:t>
                              </w:r>
                              <w:r>
                                <w:rPr>
                                  <w:rFonts w:ascii="Courier New" w:hAnsi="Courier New"/>
                                  <w:sz w:val="18"/>
                                </w:rPr>
                                <w:t>clip:</w:t>
                              </w:r>
                              <w:r>
                                <w:rPr>
                                  <w:rFonts w:ascii="Courier New" w:hAnsi="Courier New"/>
                                  <w:spacing w:val="-4"/>
                                  <w:sz w:val="18"/>
                                </w:rPr>
                                <w:t xml:space="preserve"> </w:t>
                              </w:r>
                              <w:r>
                                <w:rPr>
                                  <w:rFonts w:ascii="Courier New" w:hAnsi="Courier New"/>
                                  <w:sz w:val="18"/>
                                </w:rPr>
                                <w:t>ClipData</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pacing w:val="-2"/>
                                  <w:sz w:val="18"/>
                                </w:rPr>
                                <w:t>ClipData</w:t>
                              </w:r>
                            </w:p>
                            <w:p>
                              <w:pPr>
                                <w:pStyle w:val="Normal"/>
                                <w:spacing w:lineRule="auto" w:line="259"/>
                                <w:ind w:left="1749" w:firstLine="216"/>
                                <w:rPr>
                                  <w:rFonts w:ascii="Courier New" w:hAnsi="Courier New"/>
                                  <w:sz w:val="18"/>
                                </w:rPr>
                              </w:pPr>
                              <w:r>
                                <w:rPr>
                                  <w:rFonts w:ascii="Courier New" w:hAnsi="Courier New"/>
                                  <w:sz w:val="18"/>
                                </w:rPr>
                                <w:t>.newPlainText("password",</w:t>
                              </w:r>
                              <w:r>
                                <w:rPr>
                                  <w:rFonts w:ascii="Courier New" w:hAnsi="Courier New"/>
                                  <w:spacing w:val="-29"/>
                                  <w:sz w:val="18"/>
                                </w:rPr>
                                <w:t xml:space="preserve"> </w:t>
                              </w:r>
                              <w:r>
                                <w:rPr>
                                  <w:rFonts w:ascii="Courier New" w:hAnsi="Courier New"/>
                                  <w:sz w:val="18"/>
                                </w:rPr>
                                <w:t xml:space="preserve">password) </w:t>
                              </w:r>
                              <w:r>
                                <w:rPr>
                                  <w:rFonts w:ascii="Courier New" w:hAnsi="Courier New"/>
                                  <w:spacing w:val="-2"/>
                                  <w:sz w:val="18"/>
                                </w:rPr>
                                <w:t>clipboard.setPrimaryClip(clip)</w:t>
                              </w:r>
                            </w:p>
                            <w:p>
                              <w:pPr>
                                <w:pStyle w:val="Normal"/>
                                <w:rPr>
                                  <w:rFonts w:ascii="Courier New" w:hAnsi="Courier New"/>
                                  <w:sz w:val="20"/>
                                </w:rPr>
                              </w:pPr>
                              <w:r>
                                <w:rPr>
                                  <w:rFonts w:ascii="Courier New" w:hAnsi="Courier New"/>
                                  <w:sz w:val="20"/>
                                </w:rPr>
                              </w:r>
                            </w:p>
                            <w:p>
                              <w:pPr>
                                <w:pStyle w:val="Normal"/>
                                <w:spacing w:lineRule="auto" w:line="235" w:before="114" w:after="0"/>
                                <w:ind w:left="1965" w:hanging="216"/>
                                <w:rPr>
                                  <w:rFonts w:ascii="Courier New" w:hAnsi="Courier New"/>
                                  <w:sz w:val="18"/>
                                </w:rPr>
                              </w:pPr>
                              <w:r>
                                <w:rPr>
                                  <w:rFonts w:ascii="Courier New" w:hAnsi="Courier New"/>
                                  <w:sz w:val="18"/>
                                </w:rPr>
                                <w:t>Snackbar.make(it,</w:t>
                              </w:r>
                              <w:r>
                                <w:rPr>
                                  <w:rFonts w:ascii="Courier New" w:hAnsi="Courier New"/>
                                  <w:spacing w:val="-10"/>
                                  <w:sz w:val="18"/>
                                </w:rPr>
                                <w:t xml:space="preserve"> </w:t>
                              </w:r>
                              <w:r>
                                <w:rPr>
                                  <w:rFonts w:ascii="Courier New" w:hAnsi="Courier New"/>
                                  <w:sz w:val="18"/>
                                </w:rPr>
                                <w:t>"Password</w:t>
                              </w:r>
                              <w:r>
                                <w:rPr>
                                  <w:rFonts w:ascii="Courier New" w:hAnsi="Courier New"/>
                                  <w:spacing w:val="-10"/>
                                  <w:sz w:val="18"/>
                                </w:rPr>
                                <w:t xml:space="preserve"> </w:t>
                              </w:r>
                              <w:r>
                                <w:rPr>
                                  <w:rFonts w:ascii="Courier New" w:hAnsi="Courier New"/>
                                  <w:sz w:val="18"/>
                                </w:rPr>
                                <w:t>has</w:t>
                              </w:r>
                              <w:r>
                                <w:rPr>
                                  <w:rFonts w:ascii="Courier New" w:hAnsi="Courier New"/>
                                  <w:spacing w:val="-10"/>
                                  <w:sz w:val="18"/>
                                </w:rPr>
                                <w:t xml:space="preserve"> </w:t>
                              </w:r>
                              <w:r>
                                <w:rPr>
                                  <w:rFonts w:ascii="Courier New" w:hAnsi="Courier New"/>
                                  <w:sz w:val="18"/>
                                </w:rPr>
                                <w:t>been</w:t>
                              </w:r>
                              <w:r>
                                <w:rPr>
                                  <w:rFonts w:ascii="Courier New" w:hAnsi="Courier New"/>
                                  <w:spacing w:val="-10"/>
                                  <w:sz w:val="18"/>
                                </w:rPr>
                                <w:t xml:space="preserve"> </w:t>
                              </w:r>
                              <w:r>
                                <w:rPr>
                                  <w:rFonts w:ascii="Courier New" w:hAnsi="Courier New"/>
                                  <w:sz w:val="18"/>
                                </w:rPr>
                                <w:t xml:space="preserve">copied!", </w:t>
                              </w:r>
                              <w:r>
                                <w:rPr>
                                  <w:rFonts w:ascii="Courier New" w:hAnsi="Courier New"/>
                                  <w:spacing w:val="-2"/>
                                  <w:sz w:val="18"/>
                                </w:rPr>
                                <w:t>Snackbar.LENGTH_SHORT).show()</w:t>
                              </w:r>
                            </w:p>
                            <w:p>
                              <w:pPr>
                                <w:pStyle w:val="Normal"/>
                                <w:spacing w:before="18" w:after="0"/>
                                <w:ind w:left="1317" w:hanging="0"/>
                                <w:rPr>
                                  <w:rFonts w:ascii="Courier New" w:hAnsi="Courier New"/>
                                  <w:sz w:val="18"/>
                                </w:rPr>
                              </w:pPr>
                              <w:r>
                                <w:rPr>
                                  <w:rFonts w:ascii="Courier New" w:hAnsi="Courier New"/>
                                  <w:sz w:val="18"/>
                                </w:rPr>
                                <w:t>}</w:t>
                              </w:r>
                            </w:p>
                          </w:txbxContent>
                        </wps:txbx>
                        <wps:bodyPr lIns="0" rIns="0" tIns="0" bIns="0" anchor="t">
                          <a:noAutofit/>
                        </wps:bodyPr>
                      </wps:wsp>
                    </wpg:wgp>
                  </a:graphicData>
                </a:graphic>
              </wp:inline>
            </w:drawing>
          </mc:Choice>
          <mc:Fallback>
            <w:pict>
              <v:group id="shape_0" alt="Shape1445" style="position:absolute;margin-left:0pt;margin-top:-388.3pt;width:399.6pt;height:388.25pt" coordorigin="0,-7766" coordsize="7992,7765">
                <v:rect id="shape_0" path="m0,0l-2147483645,0l-2147483645,-2147483646l0,-2147483646xe" fillcolor="#f6f6f6" stroked="f" o:allowincell="f" style="position:absolute;left:0;top:-7756;width:7991;height:7744;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7746;width:7991;height:7724;mso-wrap-style:square;v-text-anchor:top;mso-position-vertical:top">
                  <v:fill o:detectmouseclick="t" on="false"/>
                  <v:stroke color="#3465a4" joinstyle="round" endcap="flat"/>
                  <v:textbox>
                    <w:txbxContent>
                      <w:p>
                        <w:pPr>
                          <w:pStyle w:val="Normal"/>
                          <w:spacing w:lineRule="auto" w:line="324" w:before="40" w:after="0"/>
                          <w:ind w:left="1749" w:right="3238" w:hanging="0"/>
                          <w:rPr>
                            <w:rFonts w:ascii="Courier New" w:hAnsi="Courier New"/>
                            <w:sz w:val="18"/>
                            <w:ins w:id="7169" w:author="Jomar Tigcal" w:date="2023-03-04T23:32:38Z"/>
                          </w:rPr>
                        </w:pPr>
                        <w:r>
                          <w:rPr>
                            <w:rFonts w:ascii="Courier New" w:hAnsi="Courier New"/>
                            <w:sz w:val="18"/>
                          </w:rPr>
                          <w:t>length = length, addUpperCase</w:t>
                        </w:r>
                        <w:r>
                          <w:rPr>
                            <w:rFonts w:ascii="Courier New" w:hAnsi="Courier New"/>
                            <w:spacing w:val="-19"/>
                            <w:sz w:val="18"/>
                          </w:rPr>
                          <w:t xml:space="preserve"> </w:t>
                        </w:r>
                        <w:r>
                          <w:rPr>
                            <w:rFonts w:ascii="Courier New" w:hAnsi="Courier New"/>
                            <w:sz w:val="18"/>
                          </w:rPr>
                          <w:t>=</w:t>
                        </w:r>
                        <w:r>
                          <w:rPr>
                            <w:rFonts w:ascii="Courier New" w:hAnsi="Courier New"/>
                            <w:spacing w:val="-19"/>
                            <w:sz w:val="18"/>
                          </w:rPr>
                          <w:t xml:space="preserve"> </w:t>
                        </w:r>
                        <w:r>
                          <w:rPr>
                            <w:rFonts w:ascii="Courier New" w:hAnsi="Courier New"/>
                            <w:sz w:val="18"/>
                          </w:rPr>
                          <w:t>upperCase, addNumbers = numbers, addSpecial = special</w:t>
                        </w:r>
                      </w:p>
                      <w:p>
                        <w:pPr>
                          <w:pStyle w:val="Normal"/>
                          <w:spacing w:before="3" w:after="0"/>
                          <w:ind w:left="1317" w:hanging="0"/>
                          <w:rPr>
                            <w:rFonts w:ascii="Courier New" w:hAnsi="Courier New"/>
                            <w:sz w:val="18"/>
                          </w:rPr>
                        </w:pPr>
                        <w:r>
                          <w:rPr>
                            <w:rFonts w:ascii="Courier New" w:hAnsi="Courier New"/>
                            <w:sz w:val="18"/>
                          </w:rPr>
                          <w:t>)</w:t>
                        </w:r>
                      </w:p>
                      <w:p>
                        <w:pPr>
                          <w:pStyle w:val="Normal"/>
                          <w:spacing w:before="76" w:after="0"/>
                          <w:ind w:left="1317" w:hanging="0"/>
                          <w:rPr>
                            <w:rFonts w:ascii="Courier New" w:hAnsi="Courier New"/>
                            <w:sz w:val="18"/>
                          </w:rPr>
                        </w:pPr>
                        <w:r>
                          <w:rPr>
                            <w:rFonts w:ascii="Courier New" w:hAnsi="Courier New"/>
                            <w:sz w:val="18"/>
                          </w:rPr>
                          <w:t>val</w:t>
                        </w:r>
                        <w:r>
                          <w:rPr>
                            <w:rFonts w:ascii="Courier New" w:hAnsi="Courier New"/>
                            <w:spacing w:val="-5"/>
                            <w:sz w:val="18"/>
                          </w:rPr>
                          <w:t xml:space="preserve"> </w:t>
                        </w:r>
                        <w:r>
                          <w:rPr>
                            <w:rFonts w:ascii="Courier New" w:hAnsi="Courier New"/>
                            <w:sz w:val="18"/>
                          </w:rPr>
                          <w:t>button:</w:t>
                        </w:r>
                        <w:r>
                          <w:rPr>
                            <w:rFonts w:ascii="Courier New" w:hAnsi="Courier New"/>
                            <w:spacing w:val="-4"/>
                            <w:sz w:val="18"/>
                          </w:rPr>
                          <w:t xml:space="preserve"> </w:t>
                        </w:r>
                        <w:r>
                          <w:rPr>
                            <w:rFonts w:ascii="Courier New" w:hAnsi="Courier New"/>
                            <w:sz w:val="18"/>
                          </w:rPr>
                          <w:t>Button</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pacing w:val="-2"/>
                            <w:sz w:val="18"/>
                          </w:rPr>
                          <w:t>findViewById(R.id.button)</w:t>
                        </w:r>
                      </w:p>
                      <w:p>
                        <w:pPr>
                          <w:pStyle w:val="Normal"/>
                          <w:spacing w:before="76" w:after="0"/>
                          <w:ind w:left="1317" w:hanging="0"/>
                          <w:rPr>
                            <w:rFonts w:ascii="Courier New" w:hAnsi="Courier New"/>
                            <w:sz w:val="18"/>
                          </w:rPr>
                        </w:pPr>
                        <w:r>
                          <w:rPr>
                            <w:rFonts w:ascii="Courier New" w:hAnsi="Courier New"/>
                            <w:sz w:val="18"/>
                          </w:rPr>
                          <w:t>button.setOnClickListener</w:t>
                        </w:r>
                        <w:r>
                          <w:rPr>
                            <w:rFonts w:ascii="Courier New" w:hAnsi="Courier New"/>
                            <w:spacing w:val="-25"/>
                            <w:sz w:val="18"/>
                          </w:rPr>
                          <w:t xml:space="preserve"> </w:t>
                        </w:r>
                        <w:r>
                          <w:rPr>
                            <w:rFonts w:ascii="Courier New" w:hAnsi="Courier New"/>
                            <w:spacing w:val="-10"/>
                            <w:sz w:val="18"/>
                          </w:rPr>
                          <w:t>{</w:t>
                        </w:r>
                      </w:p>
                      <w:p>
                        <w:pPr>
                          <w:pStyle w:val="Normal"/>
                          <w:spacing w:lineRule="auto" w:line="235" w:before="79" w:after="0"/>
                          <w:ind w:left="1965" w:hanging="216"/>
                          <w:rPr>
                            <w:rFonts w:ascii="Courier New" w:hAnsi="Courier New"/>
                            <w:sz w:val="18"/>
                          </w:rPr>
                        </w:pPr>
                        <w:r>
                          <w:rPr>
                            <w:rFonts w:ascii="Courier New" w:hAnsi="Courier New"/>
                            <w:sz w:val="18"/>
                          </w:rPr>
                          <w:t>val clipboard = getSystemService (Context.CLIPBOARD_SERVICE)</w:t>
                        </w:r>
                        <w:r>
                          <w:rPr>
                            <w:rFonts w:ascii="Courier New" w:hAnsi="Courier New"/>
                            <w:spacing w:val="-20"/>
                            <w:sz w:val="18"/>
                          </w:rPr>
                          <w:t xml:space="preserve"> </w:t>
                        </w:r>
                        <w:r>
                          <w:rPr>
                            <w:rFonts w:ascii="Courier New" w:hAnsi="Courier New"/>
                            <w:sz w:val="18"/>
                          </w:rPr>
                          <w:t>as</w:t>
                        </w:r>
                        <w:r>
                          <w:rPr>
                            <w:rFonts w:ascii="Courier New" w:hAnsi="Courier New"/>
                            <w:spacing w:val="-20"/>
                            <w:sz w:val="18"/>
                          </w:rPr>
                          <w:t xml:space="preserve"> </w:t>
                        </w:r>
                        <w:r>
                          <w:rPr>
                            <w:rFonts w:ascii="Courier New" w:hAnsi="Courier New"/>
                            <w:sz w:val="18"/>
                          </w:rPr>
                          <w:t>ClipboardManager</w:t>
                        </w:r>
                      </w:p>
                      <w:p>
                        <w:pPr>
                          <w:pStyle w:val="Normal"/>
                          <w:spacing w:before="3" w:after="0"/>
                          <w:rPr>
                            <w:rFonts w:ascii="Courier New" w:hAnsi="Courier New"/>
                            <w:sz w:val="26"/>
                          </w:rPr>
                        </w:pPr>
                        <w:r>
                          <w:rPr>
                            <w:rFonts w:ascii="Courier New" w:hAnsi="Courier New"/>
                            <w:sz w:val="26"/>
                          </w:rPr>
                        </w:r>
                      </w:p>
                      <w:p>
                        <w:pPr>
                          <w:pStyle w:val="Normal"/>
                          <w:spacing w:lineRule="auto" w:line="324"/>
                          <w:ind w:left="2181" w:right="2128" w:hanging="432"/>
                          <w:rPr>
                            <w:rFonts w:ascii="Courier New" w:hAnsi="Courier New"/>
                            <w:sz w:val="18"/>
                          </w:rPr>
                        </w:pPr>
                        <w:r>
                          <w:rPr>
                            <w:rFonts w:ascii="Courier New" w:hAnsi="Courier New"/>
                            <w:sz w:val="18"/>
                          </w:rPr>
                          <w:t>val password = when { password1.isVisible</w:t>
                        </w:r>
                        <w:r>
                          <w:rPr>
                            <w:rFonts w:ascii="Courier New" w:hAnsi="Courier New"/>
                            <w:spacing w:val="-19"/>
                            <w:sz w:val="18"/>
                          </w:rPr>
                          <w:t xml:space="preserve"> </w:t>
                        </w:r>
                        <w:r>
                          <w:rPr>
                            <w:rFonts w:ascii="Courier New" w:hAnsi="Courier New"/>
                            <w:sz w:val="18"/>
                          </w:rPr>
                          <w:t>-&gt;</w:t>
                        </w:r>
                        <w:r>
                          <w:rPr>
                            <w:rFonts w:ascii="Courier New" w:hAnsi="Courier New"/>
                            <w:spacing w:val="-19"/>
                            <w:sz w:val="18"/>
                          </w:rPr>
                          <w:t xml:space="preserve"> </w:t>
                        </w:r>
                        <w:r>
                          <w:rPr>
                            <w:rFonts w:ascii="Courier New" w:hAnsi="Courier New"/>
                            <w:sz w:val="18"/>
                          </w:rPr>
                          <w:t>{</w:t>
                        </w:r>
                      </w:p>
                      <w:p>
                        <w:pPr>
                          <w:pStyle w:val="Normal"/>
                          <w:spacing w:before="1" w:after="0"/>
                          <w:ind w:left="3045" w:hanging="0"/>
                          <w:rPr>
                            <w:rFonts w:ascii="Courier New" w:hAnsi="Courier New"/>
                            <w:sz w:val="18"/>
                          </w:rPr>
                        </w:pPr>
                        <w:r>
                          <w:rPr>
                            <w:rFonts w:ascii="Courier New" w:hAnsi="Courier New"/>
                            <w:spacing w:val="-2"/>
                            <w:sz w:val="18"/>
                          </w:rPr>
                          <w:t>password1.text.toString()</w:t>
                        </w:r>
                      </w:p>
                      <w:p>
                        <w:pPr>
                          <w:pStyle w:val="Normal"/>
                          <w:spacing w:before="76" w:after="0"/>
                          <w:ind w:left="2181" w:hanging="0"/>
                          <w:rPr>
                            <w:rFonts w:ascii="Courier New" w:hAnsi="Courier New"/>
                            <w:sz w:val="18"/>
                          </w:rPr>
                        </w:pPr>
                        <w:r>
                          <w:rPr>
                            <w:rFonts w:ascii="Courier New" w:hAnsi="Courier New"/>
                            <w:sz w:val="18"/>
                          </w:rPr>
                          <w:t>}</w:t>
                        </w:r>
                      </w:p>
                      <w:p>
                        <w:pPr>
                          <w:pStyle w:val="Normal"/>
                          <w:spacing w:before="76" w:after="0"/>
                          <w:ind w:left="2181" w:hanging="0"/>
                          <w:rPr>
                            <w:rFonts w:ascii="Courier New" w:hAnsi="Courier New"/>
                            <w:sz w:val="18"/>
                          </w:rPr>
                        </w:pPr>
                        <w:r>
                          <w:rPr>
                            <w:rFonts w:ascii="Courier New" w:hAnsi="Courier New"/>
                            <w:sz w:val="18"/>
                          </w:rPr>
                          <w:t>password2.isVisible</w:t>
                        </w:r>
                        <w:r>
                          <w:rPr>
                            <w:rFonts w:ascii="Courier New" w:hAnsi="Courier New"/>
                            <w:spacing w:val="-11"/>
                            <w:sz w:val="18"/>
                          </w:rPr>
                          <w:t xml:space="preserve"> </w:t>
                        </w:r>
                        <w:r>
                          <w:rPr>
                            <w:rFonts w:ascii="Courier New" w:hAnsi="Courier New"/>
                            <w:sz w:val="18"/>
                          </w:rPr>
                          <w:t>-&gt;</w:t>
                        </w:r>
                        <w:r>
                          <w:rPr>
                            <w:rFonts w:ascii="Courier New" w:hAnsi="Courier New"/>
                            <w:spacing w:val="-10"/>
                            <w:sz w:val="18"/>
                          </w:rPr>
                          <w:t xml:space="preserve"> {</w:t>
                        </w:r>
                      </w:p>
                      <w:p>
                        <w:pPr>
                          <w:pStyle w:val="Normal"/>
                          <w:spacing w:before="76" w:after="0"/>
                          <w:ind w:left="3045" w:hanging="0"/>
                          <w:rPr>
                            <w:rFonts w:ascii="Courier New" w:hAnsi="Courier New"/>
                            <w:sz w:val="18"/>
                          </w:rPr>
                        </w:pPr>
                        <w:r>
                          <w:rPr>
                            <w:rFonts w:ascii="Courier New" w:hAnsi="Courier New"/>
                            <w:spacing w:val="-2"/>
                            <w:sz w:val="18"/>
                          </w:rPr>
                          <w:t>password2.text.toString()</w:t>
                        </w:r>
                      </w:p>
                      <w:p>
                        <w:pPr>
                          <w:pStyle w:val="Normal"/>
                          <w:spacing w:before="77" w:after="0"/>
                          <w:ind w:left="2181" w:hanging="0"/>
                          <w:rPr>
                            <w:rFonts w:ascii="Courier New" w:hAnsi="Courier New"/>
                            <w:sz w:val="18"/>
                          </w:rPr>
                        </w:pPr>
                        <w:r>
                          <w:rPr>
                            <w:rFonts w:ascii="Courier New" w:hAnsi="Courier New"/>
                            <w:sz w:val="18"/>
                          </w:rPr>
                          <w:t>}</w:t>
                        </w:r>
                      </w:p>
                      <w:p>
                        <w:pPr>
                          <w:pStyle w:val="Normal"/>
                          <w:spacing w:before="76" w:after="0"/>
                          <w:ind w:left="2181" w:hanging="0"/>
                          <w:rPr>
                            <w:rFonts w:ascii="Courier New" w:hAnsi="Courier New"/>
                            <w:sz w:val="18"/>
                          </w:rPr>
                        </w:pPr>
                        <w:r>
                          <w:rPr>
                            <w:rFonts w:ascii="Courier New" w:hAnsi="Courier New"/>
                            <w:sz w:val="18"/>
                          </w:rPr>
                          <w:t>else</w:t>
                        </w:r>
                        <w:r>
                          <w:rPr>
                            <w:rFonts w:ascii="Courier New" w:hAnsi="Courier New"/>
                            <w:spacing w:val="-3"/>
                            <w:sz w:val="18"/>
                          </w:rPr>
                          <w:t xml:space="preserve"> </w:t>
                        </w:r>
                        <w:r>
                          <w:rPr>
                            <w:rFonts w:ascii="Courier New" w:hAnsi="Courier New"/>
                            <w:sz w:val="18"/>
                          </w:rPr>
                          <w:t>-&gt;</w:t>
                        </w:r>
                        <w:r>
                          <w:rPr>
                            <w:rFonts w:ascii="Courier New" w:hAnsi="Courier New"/>
                            <w:spacing w:val="-3"/>
                            <w:sz w:val="18"/>
                          </w:rPr>
                          <w:t xml:space="preserve"> </w:t>
                        </w:r>
                        <w:r>
                          <w:rPr>
                            <w:rFonts w:ascii="Courier New" w:hAnsi="Courier New"/>
                            <w:spacing w:val="-10"/>
                            <w:sz w:val="18"/>
                          </w:rPr>
                          <w:t>{</w:t>
                        </w:r>
                      </w:p>
                      <w:p>
                        <w:pPr>
                          <w:pStyle w:val="Normal"/>
                          <w:spacing w:before="76" w:after="0"/>
                          <w:ind w:left="2613" w:hanging="0"/>
                          <w:rPr>
                            <w:rFonts w:ascii="Courier New" w:hAnsi="Courier New"/>
                            <w:sz w:val="18"/>
                          </w:rPr>
                        </w:pPr>
                        <w:r>
                          <w:rPr>
                            <w:rFonts w:ascii="Courier New" w:hAnsi="Courier New"/>
                            <w:spacing w:val="-2"/>
                            <w:sz w:val="18"/>
                          </w:rPr>
                          <w:t>password3.text.toString()</w:t>
                        </w:r>
                      </w:p>
                      <w:p>
                        <w:pPr>
                          <w:pStyle w:val="Normal"/>
                          <w:spacing w:before="76" w:after="0"/>
                          <w:ind w:left="2181" w:hanging="0"/>
                          <w:rPr>
                            <w:rFonts w:ascii="Courier New" w:hAnsi="Courier New"/>
                            <w:sz w:val="18"/>
                          </w:rPr>
                        </w:pPr>
                        <w:r>
                          <w:rPr>
                            <w:rFonts w:ascii="Courier New" w:hAnsi="Courier New"/>
                            <w:sz w:val="18"/>
                          </w:rPr>
                          <w:t>}</w:t>
                        </w:r>
                      </w:p>
                      <w:p>
                        <w:pPr>
                          <w:pStyle w:val="Normal"/>
                          <w:spacing w:before="76" w:after="0"/>
                          <w:ind w:left="1749" w:hanging="0"/>
                          <w:rPr>
                            <w:rFonts w:ascii="Courier New" w:hAnsi="Courier New"/>
                            <w:sz w:val="18"/>
                          </w:rPr>
                        </w:pPr>
                        <w:r>
                          <w:rPr>
                            <w:rFonts w:ascii="Courier New" w:hAnsi="Courier New"/>
                            <w:sz w:val="18"/>
                          </w:rPr>
                          <w:t>}</w:t>
                        </w:r>
                      </w:p>
                      <w:p>
                        <w:pPr>
                          <w:pStyle w:val="Normal"/>
                          <w:rPr>
                            <w:rFonts w:ascii="Courier New" w:hAnsi="Courier New"/>
                            <w:sz w:val="20"/>
                          </w:rPr>
                        </w:pPr>
                        <w:r>
                          <w:rPr>
                            <w:rFonts w:ascii="Courier New" w:hAnsi="Courier New"/>
                            <w:sz w:val="20"/>
                          </w:rPr>
                        </w:r>
                      </w:p>
                      <w:p>
                        <w:pPr>
                          <w:pStyle w:val="Normal"/>
                          <w:spacing w:lineRule="exact" w:line="202" w:before="129" w:after="0"/>
                          <w:ind w:left="1749" w:hanging="0"/>
                          <w:rPr>
                            <w:rFonts w:ascii="Courier New" w:hAnsi="Courier New"/>
                            <w:sz w:val="18"/>
                          </w:rPr>
                        </w:pPr>
                        <w:r>
                          <w:rPr>
                            <w:rFonts w:ascii="Courier New" w:hAnsi="Courier New"/>
                            <w:sz w:val="18"/>
                          </w:rPr>
                          <w:t>val</w:t>
                        </w:r>
                        <w:r>
                          <w:rPr>
                            <w:rFonts w:ascii="Courier New" w:hAnsi="Courier New"/>
                            <w:spacing w:val="-7"/>
                            <w:sz w:val="18"/>
                          </w:rPr>
                          <w:t xml:space="preserve"> </w:t>
                        </w:r>
                        <w:r>
                          <w:rPr>
                            <w:rFonts w:ascii="Courier New" w:hAnsi="Courier New"/>
                            <w:sz w:val="18"/>
                          </w:rPr>
                          <w:t>clip:</w:t>
                        </w:r>
                        <w:r>
                          <w:rPr>
                            <w:rFonts w:ascii="Courier New" w:hAnsi="Courier New"/>
                            <w:spacing w:val="-4"/>
                            <w:sz w:val="18"/>
                          </w:rPr>
                          <w:t xml:space="preserve"> </w:t>
                        </w:r>
                        <w:r>
                          <w:rPr>
                            <w:rFonts w:ascii="Courier New" w:hAnsi="Courier New"/>
                            <w:sz w:val="18"/>
                          </w:rPr>
                          <w:t>ClipData</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pacing w:val="-2"/>
                            <w:sz w:val="18"/>
                          </w:rPr>
                          <w:t>ClipData</w:t>
                        </w:r>
                      </w:p>
                      <w:p>
                        <w:pPr>
                          <w:pStyle w:val="Normal"/>
                          <w:spacing w:lineRule="auto" w:line="259"/>
                          <w:ind w:left="1749" w:firstLine="216"/>
                          <w:rPr>
                            <w:rFonts w:ascii="Courier New" w:hAnsi="Courier New"/>
                            <w:sz w:val="18"/>
                          </w:rPr>
                        </w:pPr>
                        <w:r>
                          <w:rPr>
                            <w:rFonts w:ascii="Courier New" w:hAnsi="Courier New"/>
                            <w:sz w:val="18"/>
                          </w:rPr>
                          <w:t>.newPlainText("password",</w:t>
                        </w:r>
                        <w:r>
                          <w:rPr>
                            <w:rFonts w:ascii="Courier New" w:hAnsi="Courier New"/>
                            <w:spacing w:val="-29"/>
                            <w:sz w:val="18"/>
                          </w:rPr>
                          <w:t xml:space="preserve"> </w:t>
                        </w:r>
                        <w:r>
                          <w:rPr>
                            <w:rFonts w:ascii="Courier New" w:hAnsi="Courier New"/>
                            <w:sz w:val="18"/>
                          </w:rPr>
                          <w:t xml:space="preserve">password) </w:t>
                        </w:r>
                        <w:r>
                          <w:rPr>
                            <w:rFonts w:ascii="Courier New" w:hAnsi="Courier New"/>
                            <w:spacing w:val="-2"/>
                            <w:sz w:val="18"/>
                          </w:rPr>
                          <w:t>clipboard.setPrimaryClip(clip)</w:t>
                        </w:r>
                      </w:p>
                      <w:p>
                        <w:pPr>
                          <w:pStyle w:val="Normal"/>
                          <w:rPr>
                            <w:rFonts w:ascii="Courier New" w:hAnsi="Courier New"/>
                            <w:sz w:val="20"/>
                          </w:rPr>
                        </w:pPr>
                        <w:r>
                          <w:rPr>
                            <w:rFonts w:ascii="Courier New" w:hAnsi="Courier New"/>
                            <w:sz w:val="20"/>
                          </w:rPr>
                        </w:r>
                      </w:p>
                      <w:p>
                        <w:pPr>
                          <w:pStyle w:val="Normal"/>
                          <w:spacing w:lineRule="auto" w:line="235" w:before="114" w:after="0"/>
                          <w:ind w:left="1965" w:hanging="216"/>
                          <w:rPr>
                            <w:rFonts w:ascii="Courier New" w:hAnsi="Courier New"/>
                            <w:sz w:val="18"/>
                          </w:rPr>
                        </w:pPr>
                        <w:r>
                          <w:rPr>
                            <w:rFonts w:ascii="Courier New" w:hAnsi="Courier New"/>
                            <w:sz w:val="18"/>
                          </w:rPr>
                          <w:t>Snackbar.make(it,</w:t>
                        </w:r>
                        <w:r>
                          <w:rPr>
                            <w:rFonts w:ascii="Courier New" w:hAnsi="Courier New"/>
                            <w:spacing w:val="-10"/>
                            <w:sz w:val="18"/>
                          </w:rPr>
                          <w:t xml:space="preserve"> </w:t>
                        </w:r>
                        <w:r>
                          <w:rPr>
                            <w:rFonts w:ascii="Courier New" w:hAnsi="Courier New"/>
                            <w:sz w:val="18"/>
                          </w:rPr>
                          <w:t>"Password</w:t>
                        </w:r>
                        <w:r>
                          <w:rPr>
                            <w:rFonts w:ascii="Courier New" w:hAnsi="Courier New"/>
                            <w:spacing w:val="-10"/>
                            <w:sz w:val="18"/>
                          </w:rPr>
                          <w:t xml:space="preserve"> </w:t>
                        </w:r>
                        <w:r>
                          <w:rPr>
                            <w:rFonts w:ascii="Courier New" w:hAnsi="Courier New"/>
                            <w:sz w:val="18"/>
                          </w:rPr>
                          <w:t>has</w:t>
                        </w:r>
                        <w:r>
                          <w:rPr>
                            <w:rFonts w:ascii="Courier New" w:hAnsi="Courier New"/>
                            <w:spacing w:val="-10"/>
                            <w:sz w:val="18"/>
                          </w:rPr>
                          <w:t xml:space="preserve"> </w:t>
                        </w:r>
                        <w:r>
                          <w:rPr>
                            <w:rFonts w:ascii="Courier New" w:hAnsi="Courier New"/>
                            <w:sz w:val="18"/>
                          </w:rPr>
                          <w:t>been</w:t>
                        </w:r>
                        <w:r>
                          <w:rPr>
                            <w:rFonts w:ascii="Courier New" w:hAnsi="Courier New"/>
                            <w:spacing w:val="-10"/>
                            <w:sz w:val="18"/>
                          </w:rPr>
                          <w:t xml:space="preserve"> </w:t>
                        </w:r>
                        <w:r>
                          <w:rPr>
                            <w:rFonts w:ascii="Courier New" w:hAnsi="Courier New"/>
                            <w:sz w:val="18"/>
                          </w:rPr>
                          <w:t xml:space="preserve">copied!", </w:t>
                        </w:r>
                        <w:r>
                          <w:rPr>
                            <w:rFonts w:ascii="Courier New" w:hAnsi="Courier New"/>
                            <w:spacing w:val="-2"/>
                            <w:sz w:val="18"/>
                          </w:rPr>
                          <w:t>Snackbar.LENGTH_SHORT).show()</w:t>
                        </w:r>
                      </w:p>
                      <w:p>
                        <w:pPr>
                          <w:pStyle w:val="Normal"/>
                          <w:spacing w:before="18" w:after="0"/>
                          <w:ind w:left="1317" w:hanging="0"/>
                          <w:rPr>
                            <w:rFonts w:ascii="Courier New" w:hAnsi="Courier New"/>
                            <w:sz w:val="18"/>
                          </w:rPr>
                        </w:pPr>
                        <w:r>
                          <w:rPr>
                            <w:rFonts w:ascii="Courier New" w:hAnsi="Courier New"/>
                            <w:sz w:val="18"/>
                          </w:rPr>
                          <w:t>}</w:t>
                        </w:r>
                      </w:p>
                    </w:txbxContent>
                  </v:textbox>
                  <w10:wrap type="square"/>
                </v:rect>
              </v:group>
            </w:pict>
          </mc:Fallback>
        </mc:AlternateContent>
      </w:r>
    </w:p>
    <w:p>
      <w:pPr>
        <w:pStyle w:val="TextBody"/>
        <w:spacing w:lineRule="auto" w:line="240" w:before="42" w:after="0"/>
        <w:ind w:left="554" w:right="882" w:hanging="0"/>
        <w:rPr>
          <w:ins w:id="7194" w:author="Jomar Tigcal" w:date="2023-03-04T23:32:38Z"/>
        </w:rPr>
      </w:pPr>
      <w:ins w:id="7170" w:author="Jomar Tigcal" w:date="2023-03-04T23:32:38Z">
        <w:r>
          <w:rPr/>
          <w:t xml:space="preserve">This will generate the three passwords based on the user input and add a </w:t>
        </w:r>
      </w:ins>
      <w:ins w:id="7171" w:author="Jomar Tigcal" w:date="2023-03-04T23:32:38Z">
        <w:r>
          <w:rPr>
            <w:rFonts w:ascii="Courier New" w:hAnsi="Courier New"/>
            <w:b/>
            <w:sz w:val="22"/>
          </w:rPr>
          <w:t>ClickListener</w:t>
        </w:r>
      </w:ins>
      <w:ins w:id="7172" w:author="Jomar Tigcal" w:date="2023-03-04T23:32:38Z">
        <w:r>
          <w:rPr>
            <w:rFonts w:ascii="Courier New" w:hAnsi="Courier New"/>
            <w:b/>
            <w:spacing w:val="-80"/>
            <w:sz w:val="22"/>
          </w:rPr>
          <w:t xml:space="preserve"> </w:t>
        </w:r>
      </w:ins>
      <w:ins w:id="7173" w:author="Jomar Tigcal" w:date="2023-03-04T23:32:38Z">
        <w:r>
          <w:rPr/>
          <w:t>component</w:t>
        </w:r>
      </w:ins>
      <w:ins w:id="7174" w:author="Jomar Tigcal" w:date="2023-03-04T23:32:38Z">
        <w:r>
          <w:rPr>
            <w:spacing w:val="-11"/>
          </w:rPr>
          <w:t xml:space="preserve"> </w:t>
        </w:r>
      </w:ins>
      <w:ins w:id="7175" w:author="Jomar Tigcal" w:date="2023-03-04T23:32:38Z">
        <w:r>
          <w:rPr/>
          <w:t>to</w:t>
        </w:r>
      </w:ins>
      <w:ins w:id="7176" w:author="Jomar Tigcal" w:date="2023-03-04T23:32:38Z">
        <w:r>
          <w:rPr>
            <w:spacing w:val="-3"/>
          </w:rPr>
          <w:t xml:space="preserve"> </w:t>
        </w:r>
      </w:ins>
      <w:ins w:id="7177" w:author="Jomar Tigcal" w:date="2023-03-04T23:32:38Z">
        <w:r>
          <w:rPr/>
          <w:t>the</w:t>
        </w:r>
      </w:ins>
      <w:ins w:id="7178" w:author="Jomar Tigcal" w:date="2023-03-04T23:32:38Z">
        <w:r>
          <w:rPr>
            <w:spacing w:val="-4"/>
          </w:rPr>
          <w:t xml:space="preserve"> </w:t>
        </w:r>
      </w:ins>
      <w:ins w:id="7179" w:author="Jomar Tigcal" w:date="2023-03-04T23:32:38Z">
        <w:r>
          <w:rPr>
            <w:rFonts w:ascii="Courier New" w:hAnsi="Courier New"/>
            <w:b/>
            <w:sz w:val="22"/>
          </w:rPr>
          <w:t>Copy</w:t>
        </w:r>
      </w:ins>
      <w:ins w:id="7180" w:author="Jomar Tigcal" w:date="2023-03-04T23:32:38Z">
        <w:r>
          <w:rPr>
            <w:rFonts w:ascii="Courier New" w:hAnsi="Courier New"/>
            <w:b/>
            <w:spacing w:val="-80"/>
            <w:sz w:val="22"/>
          </w:rPr>
          <w:t xml:space="preserve"> </w:t>
        </w:r>
      </w:ins>
      <w:ins w:id="7181" w:author="Jomar Tigcal" w:date="2023-03-04T23:32:38Z">
        <w:r>
          <w:rPr/>
          <w:t>button</w:t>
        </w:r>
      </w:ins>
      <w:ins w:id="7182" w:author="Jomar Tigcal" w:date="2023-03-04T23:32:38Z">
        <w:r>
          <w:rPr>
            <w:spacing w:val="-4"/>
          </w:rPr>
          <w:t xml:space="preserve"> </w:t>
        </w:r>
      </w:ins>
      <w:ins w:id="7183" w:author="Jomar Tigcal" w:date="2023-03-04T23:32:38Z">
        <w:r>
          <w:rPr/>
          <w:t>for</w:t>
        </w:r>
      </w:ins>
      <w:ins w:id="7184" w:author="Jomar Tigcal" w:date="2023-03-04T23:32:38Z">
        <w:r>
          <w:rPr>
            <w:spacing w:val="-4"/>
          </w:rPr>
          <w:t xml:space="preserve"> </w:t>
        </w:r>
      </w:ins>
      <w:ins w:id="7185" w:author="Jomar Tigcal" w:date="2023-03-04T23:32:38Z">
        <w:r>
          <w:rPr/>
          <w:t>the</w:t>
        </w:r>
      </w:ins>
      <w:ins w:id="7186" w:author="Jomar Tigcal" w:date="2023-03-04T23:32:38Z">
        <w:r>
          <w:rPr>
            <w:spacing w:val="-4"/>
          </w:rPr>
          <w:t xml:space="preserve"> </w:t>
        </w:r>
      </w:ins>
      <w:ins w:id="7187" w:author="Jomar Tigcal" w:date="2023-03-04T23:32:38Z">
        <w:r>
          <w:rPr/>
          <w:t>user</w:t>
        </w:r>
      </w:ins>
      <w:ins w:id="7188" w:author="Jomar Tigcal" w:date="2023-03-04T23:32:38Z">
        <w:r>
          <w:rPr>
            <w:spacing w:val="-4"/>
          </w:rPr>
          <w:t xml:space="preserve"> </w:t>
        </w:r>
      </w:ins>
      <w:ins w:id="7189" w:author="Jomar Tigcal" w:date="2023-03-04T23:32:38Z">
        <w:r>
          <w:rPr/>
          <w:t>to</w:t>
        </w:r>
      </w:ins>
      <w:ins w:id="7190" w:author="Jomar Tigcal" w:date="2023-03-04T23:32:38Z">
        <w:r>
          <w:rPr>
            <w:spacing w:val="-4"/>
          </w:rPr>
          <w:t xml:space="preserve"> </w:t>
        </w:r>
      </w:ins>
      <w:ins w:id="7191" w:author="Jomar Tigcal" w:date="2023-03-04T23:32:38Z">
        <w:r>
          <w:rPr/>
          <w:t>copy</w:t>
        </w:r>
      </w:ins>
      <w:ins w:id="7192" w:author="Jomar Tigcal" w:date="2023-03-04T23:32:38Z">
        <w:r>
          <w:rPr>
            <w:spacing w:val="-4"/>
          </w:rPr>
          <w:t xml:space="preserve"> </w:t>
        </w:r>
      </w:ins>
      <w:ins w:id="7193" w:author="Jomar Tigcal" w:date="2023-03-04T23:32:38Z">
        <w:r>
          <w:rPr/>
          <w:t>the selected password to the clipboard.</w:t>
        </w:r>
      </w:ins>
    </w:p>
    <w:p>
      <w:pPr>
        <w:sectPr>
          <w:headerReference w:type="even" r:id="rId680"/>
          <w:headerReference w:type="default" r:id="rId681"/>
          <w:type w:val="nextPage"/>
          <w:pgSz w:w="10800" w:h="13320"/>
          <w:pgMar w:left="940" w:right="920" w:gutter="0" w:header="695" w:top="1120" w:footer="0" w:bottom="280"/>
          <w:pgNumType w:fmt="decimal"/>
          <w:formProt w:val="false"/>
          <w:textDirection w:val="lrTb"/>
          <w:docGrid w:type="default" w:linePitch="100" w:charSpace="4096"/>
        </w:sectPr>
        <w:pStyle w:val="ListParagraph"/>
        <w:numPr>
          <w:ilvl w:val="1"/>
          <w:numId w:val="1"/>
        </w:numPr>
        <w:tabs>
          <w:tab w:val="clear" w:pos="720"/>
          <w:tab w:val="left" w:pos="554" w:leader="none"/>
        </w:tabs>
        <w:spacing w:before="147" w:after="0"/>
        <w:ind w:left="554" w:right="981" w:hanging="360"/>
        <w:jc w:val="left"/>
        <w:rPr>
          <w:sz w:val="20"/>
          <w:ins w:id="7226" w:author="Jomar Tigcal" w:date="2023-03-04T23:32:38Z"/>
        </w:rPr>
      </w:pPr>
      <w:ins w:id="7195" w:author="Jomar Tigcal" w:date="2023-03-04T23:32:38Z">
        <w:r>
          <w:rPr>
            <w:sz w:val="20"/>
          </w:rPr>
          <w:t xml:space="preserve">In </w:t>
        </w:r>
      </w:ins>
      <w:ins w:id="7196" w:author="Jomar Tigcal" w:date="2023-03-04T23:32:38Z">
        <w:r>
          <w:rPr>
            <w:rFonts w:ascii="Courier New" w:hAnsi="Courier New"/>
            <w:b/>
          </w:rPr>
          <w:t>OutputActivity</w:t>
        </w:r>
      </w:ins>
      <w:ins w:id="7197" w:author="Jomar Tigcal" w:date="2023-03-04T23:32:38Z">
        <w:r>
          <w:rPr>
            <w:sz w:val="20"/>
          </w:rPr>
          <w:t xml:space="preserve">, we will be creating an animation per password </w:t>
        </w:r>
      </w:ins>
      <w:ins w:id="7198" w:author="Jomar Tigcal" w:date="2023-03-04T23:32:38Z">
        <w:r>
          <w:rPr>
            <w:rFonts w:ascii="Courier New" w:hAnsi="Courier New"/>
            <w:b/>
          </w:rPr>
          <w:t>TextView</w:t>
        </w:r>
      </w:ins>
      <w:ins w:id="7199" w:author="Jomar Tigcal" w:date="2023-03-04T23:32:38Z">
        <w:r>
          <w:rPr>
            <w:sz w:val="20"/>
          </w:rPr>
          <w:t>. When the user has selected one, we'll be moving the selected password</w:t>
        </w:r>
      </w:ins>
      <w:ins w:id="7200" w:author="Jomar Tigcal" w:date="2023-03-04T23:32:38Z">
        <w:r>
          <w:rPr>
            <w:spacing w:val="-6"/>
            <w:sz w:val="20"/>
          </w:rPr>
          <w:t xml:space="preserve"> </w:t>
        </w:r>
      </w:ins>
      <w:ins w:id="7201" w:author="Jomar Tigcal" w:date="2023-03-04T23:32:38Z">
        <w:r>
          <w:rPr>
            <w:sz w:val="20"/>
          </w:rPr>
          <w:t>to</w:t>
        </w:r>
      </w:ins>
      <w:ins w:id="7202" w:author="Jomar Tigcal" w:date="2023-03-04T23:32:38Z">
        <w:r>
          <w:rPr>
            <w:spacing w:val="-3"/>
            <w:sz w:val="20"/>
          </w:rPr>
          <w:t xml:space="preserve"> </w:t>
        </w:r>
      </w:ins>
      <w:ins w:id="7203" w:author="Jomar Tigcal" w:date="2023-03-04T23:32:38Z">
        <w:r>
          <w:rPr>
            <w:sz w:val="20"/>
          </w:rPr>
          <w:t>the</w:t>
        </w:r>
      </w:ins>
      <w:ins w:id="7204" w:author="Jomar Tigcal" w:date="2023-03-04T23:32:38Z">
        <w:r>
          <w:rPr>
            <w:spacing w:val="-3"/>
            <w:sz w:val="20"/>
          </w:rPr>
          <w:t xml:space="preserve"> </w:t>
        </w:r>
      </w:ins>
      <w:ins w:id="7205" w:author="Jomar Tigcal" w:date="2023-03-04T23:32:38Z">
        <w:r>
          <w:rPr>
            <w:sz w:val="20"/>
          </w:rPr>
          <w:t>center</w:t>
        </w:r>
      </w:ins>
      <w:ins w:id="7206" w:author="Jomar Tigcal" w:date="2023-03-04T23:32:38Z">
        <w:r>
          <w:rPr>
            <w:spacing w:val="-3"/>
            <w:sz w:val="20"/>
          </w:rPr>
          <w:t xml:space="preserve"> </w:t>
        </w:r>
      </w:ins>
      <w:ins w:id="7207" w:author="Jomar Tigcal" w:date="2023-03-04T23:32:38Z">
        <w:r>
          <w:rPr>
            <w:sz w:val="20"/>
          </w:rPr>
          <w:t>and</w:t>
        </w:r>
      </w:ins>
      <w:ins w:id="7208" w:author="Jomar Tigcal" w:date="2023-03-04T23:32:38Z">
        <w:r>
          <w:rPr>
            <w:spacing w:val="-4"/>
            <w:sz w:val="20"/>
          </w:rPr>
          <w:t xml:space="preserve"> </w:t>
        </w:r>
      </w:ins>
      <w:ins w:id="7209" w:author="Jomar Tigcal" w:date="2023-03-04T23:32:38Z">
        <w:r>
          <w:rPr>
            <w:sz w:val="20"/>
          </w:rPr>
          <w:t>hiding</w:t>
        </w:r>
      </w:ins>
      <w:ins w:id="7210" w:author="Jomar Tigcal" w:date="2023-03-04T23:32:38Z">
        <w:r>
          <w:rPr>
            <w:spacing w:val="-3"/>
            <w:sz w:val="20"/>
          </w:rPr>
          <w:t xml:space="preserve"> </w:t>
        </w:r>
      </w:ins>
      <w:ins w:id="7211" w:author="Jomar Tigcal" w:date="2023-03-04T23:32:38Z">
        <w:r>
          <w:rPr>
            <w:sz w:val="20"/>
          </w:rPr>
          <w:t>the</w:t>
        </w:r>
      </w:ins>
      <w:ins w:id="7212" w:author="Jomar Tigcal" w:date="2023-03-04T23:32:38Z">
        <w:r>
          <w:rPr>
            <w:spacing w:val="-3"/>
            <w:sz w:val="20"/>
          </w:rPr>
          <w:t xml:space="preserve"> </w:t>
        </w:r>
      </w:ins>
      <w:ins w:id="7213" w:author="Jomar Tigcal" w:date="2023-03-04T23:32:38Z">
        <w:r>
          <w:rPr>
            <w:sz w:val="20"/>
          </w:rPr>
          <w:t>others.</w:t>
        </w:r>
      </w:ins>
      <w:ins w:id="7214" w:author="Jomar Tigcal" w:date="2023-03-04T23:32:38Z">
        <w:r>
          <w:rPr>
            <w:spacing w:val="-3"/>
            <w:sz w:val="20"/>
          </w:rPr>
          <w:t xml:space="preserve"> </w:t>
        </w:r>
      </w:ins>
      <w:ins w:id="7215" w:author="Jomar Tigcal" w:date="2023-03-04T23:32:38Z">
        <w:r>
          <w:rPr>
            <w:sz w:val="20"/>
          </w:rPr>
          <w:t>We'll</w:t>
        </w:r>
      </w:ins>
      <w:ins w:id="7216" w:author="Jomar Tigcal" w:date="2023-03-04T23:32:38Z">
        <w:r>
          <w:rPr>
            <w:spacing w:val="-3"/>
            <w:sz w:val="20"/>
          </w:rPr>
          <w:t xml:space="preserve"> </w:t>
        </w:r>
      </w:ins>
      <w:ins w:id="7217" w:author="Jomar Tigcal" w:date="2023-03-04T23:32:38Z">
        <w:r>
          <w:rPr>
            <w:sz w:val="20"/>
          </w:rPr>
          <w:t>also</w:t>
        </w:r>
      </w:ins>
      <w:ins w:id="7218" w:author="Jomar Tigcal" w:date="2023-03-04T23:32:38Z">
        <w:r>
          <w:rPr>
            <w:spacing w:val="-4"/>
            <w:sz w:val="20"/>
          </w:rPr>
          <w:t xml:space="preserve"> </w:t>
        </w:r>
      </w:ins>
      <w:ins w:id="7219" w:author="Jomar Tigcal" w:date="2023-03-04T23:32:38Z">
        <w:r>
          <w:rPr>
            <w:sz w:val="20"/>
          </w:rPr>
          <w:t>show</w:t>
        </w:r>
      </w:ins>
      <w:ins w:id="7220" w:author="Jomar Tigcal" w:date="2023-03-04T23:32:38Z">
        <w:r>
          <w:rPr>
            <w:spacing w:val="-3"/>
            <w:sz w:val="20"/>
          </w:rPr>
          <w:t xml:space="preserve"> </w:t>
        </w:r>
      </w:ins>
      <w:ins w:id="7221" w:author="Jomar Tigcal" w:date="2023-03-04T23:32:38Z">
        <w:r>
          <w:rPr>
            <w:sz w:val="20"/>
          </w:rPr>
          <w:t>the</w:t>
        </w:r>
      </w:ins>
      <w:ins w:id="7222" w:author="Jomar Tigcal" w:date="2023-03-04T23:32:38Z">
        <w:r>
          <w:rPr>
            <w:spacing w:val="-5"/>
            <w:sz w:val="20"/>
          </w:rPr>
          <w:t xml:space="preserve"> </w:t>
        </w:r>
      </w:ins>
      <w:ins w:id="7223" w:author="Jomar Tigcal" w:date="2023-03-04T23:32:38Z">
        <w:r>
          <w:rPr>
            <w:rFonts w:ascii="Courier New" w:hAnsi="Courier New"/>
            <w:b/>
          </w:rPr>
          <w:t>Copy</w:t>
        </w:r>
      </w:ins>
      <w:ins w:id="7224" w:author="Jomar Tigcal" w:date="2023-03-04T23:32:38Z">
        <w:r>
          <w:rPr>
            <w:rFonts w:ascii="Courier New" w:hAnsi="Courier New"/>
            <w:b/>
            <w:spacing w:val="-80"/>
          </w:rPr>
          <w:t xml:space="preserve"> </w:t>
        </w:r>
      </w:ins>
      <w:ins w:id="7225" w:author="Jomar Tigcal" w:date="2023-03-04T23:32:38Z">
        <w:r>
          <w:rPr>
            <w:sz w:val="20"/>
          </w:rPr>
          <w:t>button.</w:t>
        </w:r>
      </w:ins>
    </w:p>
    <w:p>
      <w:pPr>
        <w:pStyle w:val="TextBody"/>
        <w:spacing w:before="12" w:after="0"/>
        <w:rPr>
          <w:sz w:val="7"/>
          <w:ins w:id="7228" w:author="Jomar Tigcal" w:date="2023-03-04T23:32:38Z"/>
        </w:rPr>
      </w:pPr>
      <w:ins w:id="7227" w:author="Jomar Tigcal" w:date="2023-03-04T23:32:38Z">
        <w:r>
          <w:rPr>
            <w:sz w:val="7"/>
          </w:rPr>
        </w:r>
      </w:ins>
    </w:p>
    <w:p>
      <w:pPr>
        <w:pStyle w:val="ListParagraph"/>
        <w:numPr>
          <w:ilvl w:val="1"/>
          <w:numId w:val="1"/>
        </w:numPr>
        <w:tabs>
          <w:tab w:val="clear" w:pos="720"/>
          <w:tab w:val="left" w:pos="1274" w:leader="none"/>
        </w:tabs>
        <w:spacing w:before="101" w:after="0"/>
        <w:ind w:left="1274" w:right="189" w:hanging="360"/>
        <w:jc w:val="left"/>
        <w:rPr>
          <w:sz w:val="20"/>
          <w:szCs w:val="20"/>
          <w:ins w:id="7238" w:author="Jomar Tigcal" w:date="2023-03-04T23:32:38Z"/>
        </w:rPr>
      </w:pPr>
      <w:ins w:id="7229" w:author="Jomar Tigcal" w:date="2023-03-04T23:32:38Z">
        <w:r>
          <w:rPr>
            <w:sz w:val="20"/>
            <w:szCs w:val="20"/>
          </w:rPr>
          <w:t xml:space="preserve">Create a </w:t>
        </w:r>
      </w:ins>
      <w:ins w:id="7230" w:author="Jomar Tigcal" w:date="2023-03-04T23:32:38Z">
        <w:r>
          <w:rPr>
            <w:rFonts w:ascii="Courier New" w:hAnsi="Courier New"/>
            <w:b/>
            <w:bCs/>
            <w:sz w:val="22"/>
            <w:szCs w:val="22"/>
          </w:rPr>
          <w:t>motion_scene.xml</w:t>
        </w:r>
      </w:ins>
      <w:ins w:id="7231" w:author="Jomar Tigcal" w:date="2023-03-04T23:32:38Z">
        <w:r>
          <w:rPr>
            <w:sz w:val="20"/>
            <w:szCs w:val="20"/>
          </w:rPr>
          <w:t xml:space="preserve"> file in the </w:t>
        </w:r>
      </w:ins>
      <w:ins w:id="7232" w:author="Jomar Tigcal" w:date="2023-03-04T23:32:38Z">
        <w:r>
          <w:rPr>
            <w:rFonts w:ascii="Courier New" w:hAnsi="Courier New"/>
            <w:b/>
            <w:bCs/>
            <w:sz w:val="22"/>
            <w:szCs w:val="22"/>
          </w:rPr>
          <w:t>res/xml</w:t>
        </w:r>
      </w:ins>
      <w:ins w:id="7233" w:author="Jomar Tigcal" w:date="2023-03-04T23:32:38Z">
        <w:r>
          <w:rPr>
            <w:sz w:val="20"/>
            <w:szCs w:val="20"/>
          </w:rPr>
          <w:t xml:space="preserve"> directory. This will be our </w:t>
        </w:r>
      </w:ins>
      <w:ins w:id="7234" w:author="Jomar Tigcal" w:date="2023-03-04T23:32:38Z">
        <w:r>
          <w:rPr>
            <w:rFonts w:ascii="Courier New" w:hAnsi="Courier New"/>
            <w:b/>
            <w:bCs/>
            <w:sz w:val="22"/>
            <w:szCs w:val="22"/>
          </w:rPr>
          <w:t>motion_scene</w:t>
        </w:r>
      </w:ins>
      <w:ins w:id="7235" w:author="Jomar Tigcal" w:date="2023-03-04T23:32:38Z">
        <w:r>
          <w:rPr>
            <w:sz w:val="20"/>
            <w:szCs w:val="20"/>
          </w:rPr>
          <w:t xml:space="preserve"> file where the animation configuration will be defined. Use </w:t>
        </w:r>
      </w:ins>
      <w:ins w:id="7236" w:author="Jomar Tigcal" w:date="2023-03-04T23:32:38Z">
        <w:r>
          <w:rPr>
            <w:rFonts w:ascii="Courier New" w:hAnsi="Courier New"/>
            <w:b/>
            <w:bCs/>
            <w:sz w:val="22"/>
            <w:szCs w:val="22"/>
          </w:rPr>
          <w:t>motion_scene</w:t>
        </w:r>
      </w:ins>
      <w:ins w:id="7237" w:author="Jomar Tigcal" w:date="2023-03-04T23:32:38Z">
        <w:r>
          <w:rPr>
            <w:sz w:val="20"/>
            <w:szCs w:val="20"/>
          </w:rPr>
          <w:t xml:space="preserve"> as the root element for the file.</w:t>
        </w:r>
      </w:ins>
    </w:p>
    <w:p>
      <w:pPr>
        <w:pStyle w:val="ListParagraph"/>
        <w:numPr>
          <w:ilvl w:val="1"/>
          <w:numId w:val="1"/>
        </w:numPr>
        <w:tabs>
          <w:tab w:val="clear" w:pos="720"/>
          <w:tab w:val="left" w:pos="1274" w:leader="none"/>
        </w:tabs>
        <w:spacing w:before="101" w:after="0"/>
        <w:ind w:left="1274" w:right="189" w:hanging="360"/>
        <w:jc w:val="left"/>
        <w:rPr>
          <w:sz w:val="20"/>
          <w:ins w:id="7262" w:author="Jomar Tigcal" w:date="2023-03-04T23:32:38Z"/>
        </w:rPr>
      </w:pPr>
      <w:ins w:id="7239" w:author="Jomar Tigcal" w:date="2023-03-04T23:32:38Z">
        <w:r>
          <w:rPr>
            <w:sz w:val="20"/>
          </w:rPr>
          <w:t>We'll</w:t>
        </w:r>
      </w:ins>
      <w:ins w:id="7240" w:author="Jomar Tigcal" w:date="2023-03-04T23:32:38Z">
        <w:r>
          <w:rPr>
            <w:spacing w:val="-8"/>
            <w:sz w:val="20"/>
          </w:rPr>
          <w:t xml:space="preserve"> </w:t>
        </w:r>
      </w:ins>
      <w:ins w:id="7241" w:author="Jomar Tigcal" w:date="2023-03-04T23:32:38Z">
        <w:r>
          <w:rPr>
            <w:sz w:val="20"/>
          </w:rPr>
          <w:t>first</w:t>
        </w:r>
      </w:ins>
      <w:ins w:id="7242" w:author="Jomar Tigcal" w:date="2023-03-04T23:32:38Z">
        <w:r>
          <w:rPr>
            <w:spacing w:val="-4"/>
            <w:sz w:val="20"/>
          </w:rPr>
          <w:t xml:space="preserve"> </w:t>
        </w:r>
      </w:ins>
      <w:ins w:id="7243" w:author="Jomar Tigcal" w:date="2023-03-04T23:32:38Z">
        <w:r>
          <w:rPr>
            <w:sz w:val="20"/>
          </w:rPr>
          <w:t>create</w:t>
        </w:r>
      </w:ins>
      <w:ins w:id="7244" w:author="Jomar Tigcal" w:date="2023-03-04T23:32:38Z">
        <w:r>
          <w:rPr>
            <w:spacing w:val="-5"/>
            <w:sz w:val="20"/>
          </w:rPr>
          <w:t xml:space="preserve"> </w:t>
        </w:r>
      </w:ins>
      <w:ins w:id="7245" w:author="Jomar Tigcal" w:date="2023-03-04T23:32:38Z">
        <w:r>
          <w:rPr>
            <w:rFonts w:ascii="Courier New" w:hAnsi="Courier New"/>
            <w:b/>
          </w:rPr>
          <w:t>ConstraintSet</w:t>
        </w:r>
      </w:ins>
      <w:ins w:id="7246" w:author="Jomar Tigcal" w:date="2023-03-04T23:32:38Z">
        <w:r>
          <w:rPr>
            <w:rFonts w:ascii="Courier New" w:hAnsi="Courier New"/>
            <w:b/>
            <w:spacing w:val="-80"/>
          </w:rPr>
          <w:t xml:space="preserve"> </w:t>
        </w:r>
      </w:ins>
      <w:ins w:id="7247" w:author="Jomar Tigcal" w:date="2023-03-04T23:32:38Z">
        <w:r>
          <w:rPr>
            <w:sz w:val="20"/>
          </w:rPr>
          <w:t>for</w:t>
        </w:r>
      </w:ins>
      <w:ins w:id="7248" w:author="Jomar Tigcal" w:date="2023-03-04T23:32:38Z">
        <w:r>
          <w:rPr>
            <w:spacing w:val="-4"/>
            <w:sz w:val="20"/>
          </w:rPr>
          <w:t xml:space="preserve"> </w:t>
        </w:r>
      </w:ins>
      <w:ins w:id="7249" w:author="Jomar Tigcal" w:date="2023-03-04T23:32:38Z">
        <w:r>
          <w:rPr>
            <w:sz w:val="20"/>
          </w:rPr>
          <w:t>the</w:t>
        </w:r>
      </w:ins>
      <w:ins w:id="7250" w:author="Jomar Tigcal" w:date="2023-03-04T23:32:38Z">
        <w:r>
          <w:rPr>
            <w:spacing w:val="-4"/>
            <w:sz w:val="20"/>
          </w:rPr>
          <w:t xml:space="preserve"> </w:t>
        </w:r>
      </w:ins>
      <w:ins w:id="7251" w:author="Jomar Tigcal" w:date="2023-03-04T23:32:38Z">
        <w:r>
          <w:rPr>
            <w:sz w:val="20"/>
          </w:rPr>
          <w:t>default</w:t>
        </w:r>
      </w:ins>
      <w:ins w:id="7252" w:author="Jomar Tigcal" w:date="2023-03-04T23:32:38Z">
        <w:r>
          <w:rPr>
            <w:spacing w:val="-4"/>
            <w:sz w:val="20"/>
          </w:rPr>
          <w:t xml:space="preserve"> </w:t>
        </w:r>
      </w:ins>
      <w:ins w:id="7253" w:author="Jomar Tigcal" w:date="2023-03-04T23:32:38Z">
        <w:r>
          <w:rPr>
            <w:sz w:val="20"/>
          </w:rPr>
          <w:t>view</w:t>
        </w:r>
      </w:ins>
      <w:ins w:id="7254" w:author="Jomar Tigcal" w:date="2023-03-04T23:32:38Z">
        <w:r>
          <w:rPr>
            <w:spacing w:val="-4"/>
            <w:sz w:val="20"/>
          </w:rPr>
          <w:t xml:space="preserve"> </w:t>
        </w:r>
      </w:ins>
      <w:ins w:id="7255" w:author="Jomar Tigcal" w:date="2023-03-04T23:32:38Z">
        <w:r>
          <w:rPr>
            <w:sz w:val="20"/>
          </w:rPr>
          <w:t>in</w:t>
        </w:r>
      </w:ins>
      <w:ins w:id="7256" w:author="Jomar Tigcal" w:date="2023-03-04T23:32:38Z">
        <w:r>
          <w:rPr>
            <w:spacing w:val="-4"/>
            <w:sz w:val="20"/>
          </w:rPr>
          <w:t xml:space="preserve"> </w:t>
        </w:r>
      </w:ins>
      <w:ins w:id="7257" w:author="Jomar Tigcal" w:date="2023-03-04T23:32:38Z">
        <w:r>
          <w:rPr>
            <w:sz w:val="20"/>
          </w:rPr>
          <w:t>the</w:t>
        </w:r>
      </w:ins>
      <w:ins w:id="7258" w:author="Jomar Tigcal" w:date="2023-03-04T23:32:38Z">
        <w:r>
          <w:rPr>
            <w:spacing w:val="-6"/>
            <w:sz w:val="20"/>
          </w:rPr>
          <w:t xml:space="preserve"> </w:t>
        </w:r>
      </w:ins>
      <w:ins w:id="7259" w:author="Jomar Tigcal" w:date="2023-03-04T23:32:38Z">
        <w:r>
          <w:rPr>
            <w:rFonts w:ascii="Courier New" w:hAnsi="Courier New"/>
            <w:b/>
          </w:rPr>
          <w:t>motion_scene. xml</w:t>
        </w:r>
      </w:ins>
      <w:ins w:id="7260" w:author="Jomar Tigcal" w:date="2023-03-04T23:32:38Z">
        <w:r>
          <w:rPr>
            <w:rFonts w:ascii="Courier New" w:hAnsi="Courier New"/>
            <w:b/>
            <w:spacing w:val="-69"/>
          </w:rPr>
          <w:t xml:space="preserve"> </w:t>
        </w:r>
      </w:ins>
      <w:ins w:id="7261" w:author="Jomar Tigcal" w:date="2023-03-04T23:32:38Z">
        <w:r>
          <w:rPr>
            <w:sz w:val="20"/>
          </w:rPr>
          <w:t>file:</w:t>
        </w:r>
      </w:ins>
    </w:p>
    <w:p>
      <w:pPr>
        <w:sectPr>
          <w:headerReference w:type="even" r:id="rId682"/>
          <w:headerReference w:type="default" r:id="rId683"/>
          <w:type w:val="nextPage"/>
          <w:pgSz w:w="10800" w:h="13320"/>
          <w:pgMar w:left="940" w:right="920" w:gutter="0" w:header="695" w:top="1120" w:footer="0" w:bottom="280"/>
          <w:pgNumType w:fmt="decimal"/>
          <w:formProt w:val="false"/>
          <w:textDirection w:val="lrTb"/>
          <w:docGrid w:type="default" w:linePitch="100" w:charSpace="4096"/>
        </w:sectPr>
        <w:pStyle w:val="Normal"/>
        <w:numPr>
          <w:ilvl w:val="0"/>
          <w:numId w:val="0"/>
        </w:numPr>
        <w:tabs>
          <w:tab w:val="clear" w:pos="720"/>
          <w:tab w:val="left" w:pos="1274" w:leader="none"/>
        </w:tabs>
        <w:spacing w:before="101" w:after="0"/>
        <w:ind w:left="1274" w:right="189" w:hanging="0"/>
        <w:jc w:val="left"/>
        <w:rPr>
          <w:sz w:val="20"/>
        </w:rPr>
      </w:pPr>
      <w:r>
        <w:rPr/>
        <mc:AlternateContent>
          <mc:Choice Requires="wpg">
            <w:drawing>
              <wp:inline distT="0" distB="0" distL="0" distR="0" wp14:anchorId="1DD4098F">
                <wp:extent cx="5074920" cy="6107430"/>
                <wp:effectExtent l="0" t="0" r="5080" b="5080"/>
                <wp:docPr id="2364" name="Shape1454"/>
                <a:graphic xmlns:a="http://schemas.openxmlformats.org/drawingml/2006/main">
                  <a:graphicData uri="http://schemas.microsoft.com/office/word/2010/wordprocessingGroup">
                    <wpg:wgp>
                      <wpg:cNvGrpSpPr/>
                      <wpg:grpSpPr>
                        <a:xfrm>
                          <a:off x="0" y="0"/>
                          <a:ext cx="5074920" cy="6107400"/>
                          <a:chOff x="0" y="0"/>
                          <a:chExt cx="5074920" cy="6107400"/>
                        </a:xfrm>
                      </wpg:grpSpPr>
                      <wps:wsp>
                        <wps:cNvSpPr/>
                        <wps:spPr>
                          <a:xfrm>
                            <a:off x="0" y="0"/>
                            <a:ext cx="5074920" cy="6093000"/>
                          </a:xfrm>
                          <a:prstGeom prst="rect">
                            <a:avLst/>
                          </a:prstGeom>
                          <a:solidFill>
                            <a:srgbClr val="f6f6f6"/>
                          </a:solidFill>
                          <a:ln w="0">
                            <a:noFill/>
                          </a:ln>
                        </wps:spPr>
                        <wps:style>
                          <a:lnRef idx="0"/>
                          <a:fillRef idx="0"/>
                          <a:effectRef idx="0"/>
                          <a:fontRef idx="minor"/>
                        </wps:style>
                        <wps:bodyPr/>
                      </wps:wsp>
                      <wps:wsp>
                        <wps:cNvSpPr/>
                        <wps:spPr>
                          <a:xfrm>
                            <a:off x="0" y="6083280"/>
                            <a:ext cx="5074920" cy="24120"/>
                          </a:xfrm>
                          <a:prstGeom prst="rect">
                            <a:avLst/>
                          </a:prstGeom>
                          <a:solidFill>
                            <a:srgbClr val="dadada"/>
                          </a:solidFill>
                          <a:ln w="0">
                            <a:noFill/>
                          </a:ln>
                        </wps:spPr>
                        <wps:style>
                          <a:lnRef idx="0"/>
                          <a:fillRef idx="0"/>
                          <a:effectRef idx="0"/>
                          <a:fontRef idx="minor"/>
                        </wps:style>
                        <wps:bodyPr/>
                      </wps:wsp>
                      <wps:wsp>
                        <wps:cNvSpPr/>
                        <wps:spPr>
                          <a:xfrm>
                            <a:off x="0" y="0"/>
                            <a:ext cx="5074920" cy="6076440"/>
                          </a:xfrm>
                          <a:prstGeom prst="rect">
                            <a:avLst/>
                          </a:prstGeom>
                          <a:noFill/>
                          <a:ln w="0">
                            <a:noFill/>
                          </a:ln>
                        </wps:spPr>
                        <wps:style>
                          <a:lnRef idx="0"/>
                          <a:fillRef idx="0"/>
                          <a:effectRef idx="0"/>
                          <a:fontRef idx="minor"/>
                        </wps:style>
                        <wps:txbx>
                          <w:txbxContent>
                            <w:p>
                              <w:pPr>
                                <w:pStyle w:val="Normal"/>
                                <w:widowControl w:val="false"/>
                                <w:suppressAutoHyphens w:val="true"/>
                                <w:bidi w:val="0"/>
                                <w:spacing w:lineRule="auto" w:line="348" w:before="50" w:after="0"/>
                                <w:ind w:left="680" w:right="850" w:hanging="0"/>
                                <w:jc w:val="left"/>
                                <w:rPr>
                                  <w:rFonts w:ascii="Courier New" w:hAnsi="Courier New"/>
                                  <w:sz w:val="18"/>
                                  <w:ins w:id="7263" w:author="Jomar Tigcal" w:date="2023-03-04T23:32:38Z"/>
                                </w:rPr>
                              </w:pPr>
                              <w:r>
                                <w:rPr>
                                  <w:rFonts w:ascii="Courier New" w:hAnsi="Courier New"/>
                                  <w:spacing w:val="-2"/>
                                  <w:sz w:val="18"/>
                                </w:rPr>
                                <w:t>&lt;ConstraintSet android:id="@+id/passwords_start"&gt;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&lt;Constraint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android:id="@id/password2_text"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android:layout_width="wrap_content"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android:layout_height="wrap_content"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app:layout_constraintBottom_toBottomOf="parent"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app:layout_constraintEnd_toEndOf="parent"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app:layout_constraintStart_toStartOf="parent"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app:layout_constraintTop_toTopOf="parent" /&gt;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&lt;Constraint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android:id="@id/password1_text"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android:layout_width="wrap_content"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android:layout_height="wrap_content"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android:layout_marginBottom="60dp"</w:t>
                              </w:r>
                            </w:p>
                            <w:p>
                              <w:pPr>
                                <w:pStyle w:val="Normal"/>
                                <w:widowControl w:val="false"/>
                                <w:suppressAutoHyphens w:val="true"/>
                                <w:bidi w:val="0"/>
                                <w:spacing w:lineRule="auto" w:line="348" w:before="50" w:after="0"/>
                                <w:ind w:left="680" w:right="397"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app:layout_constraintBottom_toTopOf="@id/password2_text"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app:layout_constraintEnd_toEndOf="parent"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app:layout_constraintStart_toStartOf="parent" /&gt;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&lt;Constraint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android:id="@id/password3_text"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android:layout_width="wrap_content"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android:layout_height="wrap_content"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android:layout_marginTop="60dp"</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app:layout_constraintEnd_toEndOf="parent"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app:layout_constraintStart_toStartOf="parent"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app:layout_constraintTop_toBottomOf="@+id/password2_text" /&gt;</w:t>
                              </w:r>
                            </w:p>
                          </w:txbxContent>
                        </wps:txbx>
                        <wps:bodyPr lIns="0" rIns="0" tIns="0" bIns="0" anchor="t">
                          <a:noAutofit/>
                        </wps:bodyPr>
                      </wps:wsp>
                    </wpg:wgp>
                  </a:graphicData>
                </a:graphic>
              </wp:inline>
            </w:drawing>
          </mc:Choice>
          <mc:Fallback>
            <w:pict>
              <v:group id="shape_0" alt="Shape1454" style="position:absolute;margin-left:0pt;margin-top:-481.35pt;width:399.6pt;height:480.9pt" coordorigin="0,-9627" coordsize="7992,9618">
                <v:rect id="shape_0" path="m0,0l-2147483645,0l-2147483645,-2147483646l0,-2147483646xe" fillcolor="#f6f6f6" stroked="f" o:allowincell="f" style="position:absolute;left:0;top:-9627;width:7991;height:9594;mso-wrap-style:none;v-text-anchor:middle;mso-position-vertical:top">
                  <v:fill o:detectmouseclick="t" type="solid" color2="#090909"/>
                  <v:stroke color="#3465a4" joinstyle="round" endcap="flat"/>
                  <w10:wrap type="square"/>
                </v:rect>
                <v:rect id="shape_0" path="m0,0l-2147483645,0l-2147483645,-2147483646l0,-2147483646xe" fillcolor="#dadada" stroked="f" o:allowincell="f" style="position:absolute;left:0;top:-47;width:7991;height:37;mso-wrap-style:none;v-text-anchor:middle;mso-position-vertical:top">
                  <v:fill o:detectmouseclick="t" type="solid" color2="#252525"/>
                  <v:stroke color="#3465a4" joinstyle="round" endcap="flat"/>
                  <w10:wrap type="square"/>
                </v:rect>
                <v:rect id="shape_0" path="m0,0l-2147483645,0l-2147483645,-2147483646l0,-2147483646xe" stroked="f" o:allowincell="f" style="position:absolute;left:0;top:-9627;width:7991;height:9568;mso-wrap-style:square;v-text-anchor:top;mso-position-vertical:top">
                  <v:fill o:detectmouseclick="t" on="false"/>
                  <v:stroke color="#3465a4" joinstyle="round" endcap="flat"/>
                  <v:textbox>
                    <w:txbxContent>
                      <w:p>
                        <w:pPr>
                          <w:pStyle w:val="Normal"/>
                          <w:widowControl w:val="false"/>
                          <w:suppressAutoHyphens w:val="true"/>
                          <w:bidi w:val="0"/>
                          <w:spacing w:lineRule="auto" w:line="348" w:before="50" w:after="0"/>
                          <w:ind w:left="680" w:right="850" w:hanging="0"/>
                          <w:jc w:val="left"/>
                          <w:rPr>
                            <w:rFonts w:ascii="Courier New" w:hAnsi="Courier New"/>
                            <w:sz w:val="18"/>
                            <w:ins w:id="7264" w:author="Jomar Tigcal" w:date="2023-03-04T23:32:38Z"/>
                          </w:rPr>
                        </w:pPr>
                        <w:r>
                          <w:rPr>
                            <w:rFonts w:ascii="Courier New" w:hAnsi="Courier New"/>
                            <w:spacing w:val="-2"/>
                            <w:sz w:val="18"/>
                          </w:rPr>
                          <w:t>&lt;ConstraintSet android:id="@+id/passwords_start"&gt;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&lt;Constraint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android:id="@id/password2_text"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android:layout_width="wrap_content"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android:layout_height="wrap_content"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app:layout_constraintBottom_toBottomOf="parent"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app:layout_constraintEnd_toEndOf="parent"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app:layout_constraintStart_toStartOf="parent"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app:layout_constraintTop_toTopOf="parent" /&gt;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&lt;Constraint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android:id="@id/password1_text"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android:layout_width="wrap_content"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android:layout_height="wrap_content"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android:layout_marginBottom="60dp"</w:t>
                        </w:r>
                      </w:p>
                      <w:p>
                        <w:pPr>
                          <w:pStyle w:val="Normal"/>
                          <w:widowControl w:val="false"/>
                          <w:suppressAutoHyphens w:val="true"/>
                          <w:bidi w:val="0"/>
                          <w:spacing w:lineRule="auto" w:line="348" w:before="50" w:after="0"/>
                          <w:ind w:left="680" w:right="397"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app:layout_constraintBottom_toTopOf="@id/password2_text"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app:layout_constraintEnd_toEndOf="parent"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app:layout_constraintStart_toStartOf="parent" /&gt;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&lt;Constraint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android:id="@id/password3_text"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android:layout_width="wrap_content"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android:layout_height="wrap_content"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android:layout_marginTop="60dp"</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app:layout_constraintEnd_toEndOf="parent"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app:layout_constraintStart_toStartOf="parent"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app:layout_constraintTop_toBottomOf="@+id/password2_text" /&gt;</w:t>
                        </w:r>
                      </w:p>
                    </w:txbxContent>
                  </v:textbox>
                  <w10:wrap type="square"/>
                </v:rect>
              </v:group>
            </w:pict>
          </mc:Fallback>
        </mc:AlternateContent>
      </w:r>
    </w:p>
    <w:p>
      <w:pPr>
        <w:pStyle w:val="TextBody"/>
        <w:spacing w:before="6" w:after="0"/>
        <w:rPr>
          <w:rFonts w:ascii="Courier New" w:hAnsi="Courier New"/>
          <w:sz w:val="9"/>
          <w:ins w:id="7298" w:author="Jomar Tigcal" w:date="2023-03-04T23:32:38Z"/>
        </w:rPr>
      </w:pPr>
      <w:ins w:id="7297" w:author="Jomar Tigcal" w:date="2023-03-04T23:32:38Z">
        <w:r>
          <w:rPr>
            <w:rFonts w:ascii="Courier New" w:hAnsi="Courier New"/>
            <w:sz w:val="9"/>
          </w:rPr>
        </w:r>
      </w:ins>
    </w:p>
    <w:p>
      <w:pPr>
        <w:pStyle w:val="Normal"/>
        <w:numPr>
          <w:ilvl w:val="0"/>
          <w:numId w:val="0"/>
        </w:numPr>
        <w:tabs>
          <w:tab w:val="clear" w:pos="720"/>
          <w:tab w:val="left" w:pos="554" w:leader="none"/>
        </w:tabs>
        <w:spacing w:before="100" w:after="0"/>
        <w:ind w:left="554" w:right="1887" w:hanging="0"/>
        <w:jc w:val="left"/>
        <w:rPr>
          <w:sz w:val="20"/>
        </w:rPr>
      </w:pPr>
      <w:r>
        <w:rPr/>
        <mc:AlternateContent>
          <mc:Choice Requires="wpg">
            <w:drawing>
              <wp:inline distT="0" distB="0" distL="0" distR="0" wp14:anchorId="36FDF3FA">
                <wp:extent cx="5074920" cy="2283460"/>
                <wp:effectExtent l="0" t="0" r="5080" b="0"/>
                <wp:docPr id="2372" name="Shape1455"/>
                <a:graphic xmlns:a="http://schemas.openxmlformats.org/drawingml/2006/main">
                  <a:graphicData uri="http://schemas.microsoft.com/office/word/2010/wordprocessingGroup">
                    <wpg:wgp>
                      <wpg:cNvGrpSpPr/>
                      <wpg:grpSpPr>
                        <a:xfrm>
                          <a:off x="0" y="0"/>
                          <a:ext cx="5074920" cy="2283480"/>
                          <a:chOff x="0" y="0"/>
                          <a:chExt cx="5074920" cy="2283480"/>
                        </a:xfrm>
                      </wpg:grpSpPr>
                      <wps:wsp>
                        <wps:cNvSpPr/>
                        <wps:spPr>
                          <a:xfrm>
                            <a:off x="0" y="3240"/>
                            <a:ext cx="5074920" cy="2277000"/>
                          </a:xfrm>
                          <a:prstGeom prst="rect">
                            <a:avLst/>
                          </a:prstGeom>
                          <a:solidFill>
                            <a:srgbClr val="f6f6f6"/>
                          </a:solidFill>
                          <a:ln w="0">
                            <a:noFill/>
                          </a:ln>
                        </wps:spPr>
                        <wps:style>
                          <a:lnRef idx="0"/>
                          <a:fillRef idx="0"/>
                          <a:effectRef idx="0"/>
                          <a:fontRef idx="minor"/>
                        </wps:style>
                        <wps:bodyPr/>
                      </wps:wsp>
                      <wps:wsp>
                        <wps:cNvSpPr/>
                        <wps:spPr>
                          <a:xfrm>
                            <a:off x="0" y="0"/>
                            <a:ext cx="5074920" cy="2283480"/>
                          </a:xfrm>
                          <a:custGeom>
                            <a:avLst/>
                            <a:gdLst>
                              <a:gd name="textAreaLeft" fmla="*/ 0 w 2877120"/>
                              <a:gd name="textAreaRight" fmla="*/ 2880720 w 2877120"/>
                              <a:gd name="textAreaTop" fmla="*/ 0 h 1294560"/>
                              <a:gd name="textAreaBottom" fmla="*/ 1297800 h 1294560"/>
                            </a:gdLst>
                            <a:ahLst/>
                            <a:rect l="textAreaLeft" t="textAreaTop" r="textAreaRight" b="textAreaBottom"/>
                            <a:pathLst>
                              <a:path w="7992" h="7765">
                                <a:moveTo>
                                  <a:pt x="7992" y="7744"/>
                                </a:moveTo>
                                <a:lnTo>
                                  <a:pt x="0" y="7744"/>
                                </a:lnTo>
                                <a:lnTo>
                                  <a:pt x="0" y="7764"/>
                                </a:lnTo>
                                <a:lnTo>
                                  <a:pt x="7992" y="7764"/>
                                </a:lnTo>
                                <a:lnTo>
                                  <a:pt x="7992" y="77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5760"/>
                            <a:ext cx="5074920" cy="2271960"/>
                          </a:xfrm>
                          <a:prstGeom prst="rect">
                            <a:avLst/>
                          </a:prstGeom>
                          <a:noFill/>
                          <a:ln w="0">
                            <a:noFill/>
                          </a:ln>
                        </wps:spPr>
                        <wps:style>
                          <a:lnRef idx="0"/>
                          <a:fillRef idx="0"/>
                          <a:effectRef idx="0"/>
                          <a:fontRef idx="minor"/>
                        </wps:style>
                        <wps:txbx>
                          <w:txbxContent>
                            <w:p>
                              <w:pPr>
                                <w:pStyle w:val="Normal"/>
                                <w:widowControl w:val="false"/>
                                <w:suppressAutoHyphens w:val="true"/>
                                <w:bidi w:val="0"/>
                                <w:spacing w:lineRule="auto" w:line="324" w:before="40" w:after="0"/>
                                <w:ind w:left="680" w:right="3231" w:hanging="0"/>
                                <w:jc w:val="left"/>
                                <w:rPr>
                                  <w:rFonts w:ascii="Courier New" w:hAnsi="Courier New"/>
                                  <w:sz w:val="18"/>
                                  <w:ins w:id="7299" w:author="Jomar Tigcal" w:date="2023-03-04T23:32:38Z"/>
                                </w:rPr>
                              </w:pPr>
                              <w:r>
                                <w:rPr>
                                  <w:rFonts w:ascii="Courier New" w:hAnsi="Courier New"/>
                                  <w:sz w:val="18"/>
                                </w:rPr>
                                <w:t xml:space="preserve">    </w:t>
                              </w:r>
                              <w:r>
                                <w:rPr>
                                  <w:rFonts w:ascii="Courier New" w:hAnsi="Courier New"/>
                                  <w:sz w:val="18"/>
                                </w:rPr>
                                <w:t>&lt;Constraint</w:t>
                              </w:r>
                            </w:p>
                            <w:p>
                              <w:pPr>
                                <w:pStyle w:val="Normal"/>
                                <w:widowControl w:val="false"/>
                                <w:suppressAutoHyphens w:val="true"/>
                                <w:bidi w:val="0"/>
                                <w:spacing w:lineRule="auto" w:line="324" w:before="40" w:after="0"/>
                                <w:ind w:left="680" w:right="680" w:hanging="0"/>
                                <w:jc w:val="left"/>
                                <w:rPr>
                                  <w:rFonts w:ascii="Courier New" w:hAnsi="Courier New"/>
                                  <w:sz w:val="18"/>
                                </w:rPr>
                              </w:pPr>
                              <w:r>
                                <w:rPr>
                                  <w:rFonts w:ascii="Courier New" w:hAnsi="Courier New"/>
                                  <w:sz w:val="18"/>
                                </w:rPr>
                                <w:t xml:space="preserve">        </w:t>
                              </w:r>
                              <w:r>
                                <w:rPr>
                                  <w:rFonts w:ascii="Courier New" w:hAnsi="Courier New"/>
                                  <w:sz w:val="18"/>
                                </w:rPr>
                                <w:t>android:id="@+id/button"</w:t>
                              </w:r>
                            </w:p>
                            <w:p>
                              <w:pPr>
                                <w:pStyle w:val="Normal"/>
                                <w:widowControl w:val="false"/>
                                <w:suppressAutoHyphens w:val="true"/>
                                <w:bidi w:val="0"/>
                                <w:spacing w:lineRule="auto" w:line="324" w:before="40" w:after="0"/>
                                <w:ind w:left="680" w:right="624" w:hanging="0"/>
                                <w:jc w:val="left"/>
                                <w:rPr>
                                  <w:rFonts w:ascii="Courier New" w:hAnsi="Courier New"/>
                                  <w:sz w:val="18"/>
                                </w:rPr>
                              </w:pPr>
                              <w:r>
                                <w:rPr>
                                  <w:rFonts w:ascii="Courier New" w:hAnsi="Courier New"/>
                                  <w:sz w:val="18"/>
                                </w:rPr>
                                <w:t xml:space="preserve">        </w:t>
                              </w:r>
                              <w:r>
                                <w:rPr>
                                  <w:rFonts w:ascii="Courier New" w:hAnsi="Courier New"/>
                                  <w:sz w:val="18"/>
                                </w:rPr>
                                <w:t>android:layout_width="wrap_content"</w:t>
                              </w:r>
                            </w:p>
                            <w:p>
                              <w:pPr>
                                <w:pStyle w:val="Normal"/>
                                <w:widowControl w:val="false"/>
                                <w:suppressAutoHyphens w:val="true"/>
                                <w:bidi w:val="0"/>
                                <w:spacing w:lineRule="auto" w:line="324" w:before="40" w:after="0"/>
                                <w:ind w:left="680" w:right="624" w:hanging="0"/>
                                <w:jc w:val="left"/>
                                <w:rPr>
                                  <w:rFonts w:ascii="Courier New" w:hAnsi="Courier New"/>
                                  <w:sz w:val="18"/>
                                </w:rPr>
                              </w:pPr>
                              <w:r>
                                <w:rPr>
                                  <w:rFonts w:ascii="Courier New" w:hAnsi="Courier New"/>
                                  <w:sz w:val="18"/>
                                </w:rPr>
                                <w:t xml:space="preserve">        </w:t>
                              </w:r>
                              <w:r>
                                <w:rPr>
                                  <w:rFonts w:ascii="Courier New" w:hAnsi="Courier New"/>
                                  <w:sz w:val="18"/>
                                </w:rPr>
                                <w:t>android:layout_height="wrap_content"</w:t>
                              </w:r>
                            </w:p>
                            <w:p>
                              <w:pPr>
                                <w:pStyle w:val="Normal"/>
                                <w:widowControl w:val="false"/>
                                <w:suppressAutoHyphens w:val="true"/>
                                <w:bidi w:val="0"/>
                                <w:spacing w:lineRule="auto" w:line="324" w:before="40" w:after="0"/>
                                <w:ind w:left="680" w:right="680" w:hanging="0"/>
                                <w:jc w:val="left"/>
                                <w:rPr>
                                  <w:rFonts w:ascii="Courier New" w:hAnsi="Courier New"/>
                                  <w:sz w:val="18"/>
                                </w:rPr>
                              </w:pPr>
                              <w:r>
                                <w:rPr>
                                  <w:rFonts w:ascii="Courier New" w:hAnsi="Courier New"/>
                                  <w:sz w:val="18"/>
                                </w:rPr>
                                <w:t xml:space="preserve">        </w:t>
                              </w:r>
                              <w:r>
                                <w:rPr>
                                  <w:rFonts w:ascii="Courier New" w:hAnsi="Courier New"/>
                                  <w:sz w:val="18"/>
                                </w:rPr>
                                <w:t>android:layout_marginBottom="60dp"</w:t>
                              </w:r>
                            </w:p>
                            <w:p>
                              <w:pPr>
                                <w:pStyle w:val="Normal"/>
                                <w:widowControl w:val="false"/>
                                <w:suppressAutoHyphens w:val="true"/>
                                <w:bidi w:val="0"/>
                                <w:spacing w:lineRule="auto" w:line="324" w:before="40" w:after="0"/>
                                <w:ind w:left="680" w:right="3231" w:hanging="0"/>
                                <w:jc w:val="left"/>
                                <w:rPr>
                                  <w:rFonts w:ascii="Courier New" w:hAnsi="Courier New"/>
                                  <w:sz w:val="18"/>
                                </w:rPr>
                              </w:pPr>
                              <w:r>
                                <w:rPr>
                                  <w:rFonts w:ascii="Courier New" w:hAnsi="Courier New"/>
                                  <w:sz w:val="18"/>
                                </w:rPr>
                                <w:t xml:space="preserve">        </w:t>
                              </w:r>
                              <w:r>
                                <w:rPr>
                                  <w:rFonts w:ascii="Courier New" w:hAnsi="Courier New"/>
                                  <w:sz w:val="18"/>
                                </w:rPr>
                                <w:t>android:visibility="gone"</w:t>
                              </w:r>
                            </w:p>
                            <w:p>
                              <w:pPr>
                                <w:pStyle w:val="Normal"/>
                                <w:widowControl w:val="false"/>
                                <w:suppressAutoHyphens w:val="true"/>
                                <w:bidi w:val="0"/>
                                <w:spacing w:lineRule="auto" w:line="324" w:before="40" w:after="0"/>
                                <w:ind w:left="680" w:right="680" w:hanging="0"/>
                                <w:jc w:val="left"/>
                                <w:rPr>
                                  <w:rFonts w:ascii="Courier New" w:hAnsi="Courier New"/>
                                  <w:sz w:val="18"/>
                                </w:rPr>
                              </w:pPr>
                              <w:r>
                                <w:rPr>
                                  <w:rFonts w:ascii="Courier New" w:hAnsi="Courier New"/>
                                  <w:sz w:val="18"/>
                                </w:rPr>
                                <w:t xml:space="preserve">        </w:t>
                              </w:r>
                              <w:r>
                                <w:rPr>
                                  <w:rFonts w:ascii="Courier New" w:hAnsi="Courier New"/>
                                  <w:sz w:val="18"/>
                                </w:rPr>
                                <w:t>app:layout_constraintBottom_toBottomOf="parent"</w:t>
                              </w:r>
                            </w:p>
                            <w:p>
                              <w:pPr>
                                <w:pStyle w:val="Normal"/>
                                <w:widowControl w:val="false"/>
                                <w:suppressAutoHyphens w:val="true"/>
                                <w:bidi w:val="0"/>
                                <w:spacing w:lineRule="auto" w:line="324" w:before="40" w:after="0"/>
                                <w:ind w:left="680" w:right="680" w:hanging="0"/>
                                <w:jc w:val="left"/>
                                <w:rPr>
                                  <w:rFonts w:ascii="Courier New" w:hAnsi="Courier New"/>
                                  <w:sz w:val="18"/>
                                </w:rPr>
                              </w:pPr>
                              <w:r>
                                <w:rPr>
                                  <w:rFonts w:ascii="Courier New" w:hAnsi="Courier New"/>
                                  <w:sz w:val="18"/>
                                </w:rPr>
                                <w:t xml:space="preserve">        </w:t>
                              </w:r>
                              <w:r>
                                <w:rPr>
                                  <w:rFonts w:ascii="Courier New" w:hAnsi="Courier New"/>
                                  <w:sz w:val="18"/>
                                </w:rPr>
                                <w:t>app:layout_constraintEnd_toEndOf="parent"</w:t>
                              </w:r>
                            </w:p>
                            <w:p>
                              <w:pPr>
                                <w:pStyle w:val="Normal"/>
                                <w:widowControl w:val="false"/>
                                <w:suppressAutoHyphens w:val="true"/>
                                <w:bidi w:val="0"/>
                                <w:spacing w:lineRule="auto" w:line="324" w:before="40" w:after="0"/>
                                <w:ind w:left="680" w:right="624" w:hanging="0"/>
                                <w:jc w:val="left"/>
                                <w:rPr>
                                  <w:rFonts w:ascii="Courier New" w:hAnsi="Courier New"/>
                                  <w:sz w:val="18"/>
                                </w:rPr>
                              </w:pPr>
                              <w:r>
                                <w:rPr>
                                  <w:rFonts w:ascii="Courier New" w:hAnsi="Courier New"/>
                                  <w:sz w:val="18"/>
                                </w:rPr>
                                <w:t xml:space="preserve">        </w:t>
                              </w:r>
                              <w:r>
                                <w:rPr>
                                  <w:rFonts w:ascii="Courier New" w:hAnsi="Courier New"/>
                                  <w:sz w:val="18"/>
                                </w:rPr>
                                <w:t>app:layout_constraintStart_toStartOf="parent"</w:t>
                              </w:r>
                            </w:p>
                            <w:p>
                              <w:pPr>
                                <w:pStyle w:val="Normal"/>
                                <w:widowControl w:val="false"/>
                                <w:suppressAutoHyphens w:val="true"/>
                                <w:bidi w:val="0"/>
                                <w:spacing w:lineRule="auto" w:line="324" w:before="40" w:after="0"/>
                                <w:ind w:left="680" w:right="3231" w:hanging="0"/>
                                <w:jc w:val="left"/>
                                <w:rPr>
                                  <w:rFonts w:ascii="Courier New" w:hAnsi="Courier New"/>
                                  <w:sz w:val="18"/>
                                </w:rPr>
                              </w:pPr>
                              <w:r>
                                <w:rPr>
                                  <w:rFonts w:ascii="Courier New" w:hAnsi="Courier New"/>
                                  <w:sz w:val="18"/>
                                </w:rPr>
                                <w:t xml:space="preserve">        </w:t>
                              </w:r>
                              <w:r>
                                <w:rPr>
                                  <w:rFonts w:ascii="Courier New" w:hAnsi="Courier New"/>
                                  <w:sz w:val="18"/>
                                </w:rPr>
                                <w:t>tools:visibility="visible" /&gt;</w:t>
                              </w:r>
                            </w:p>
                            <w:p>
                              <w:pPr>
                                <w:pStyle w:val="Normal"/>
                                <w:widowControl w:val="false"/>
                                <w:suppressAutoHyphens w:val="true"/>
                                <w:bidi w:val="0"/>
                                <w:spacing w:lineRule="auto" w:line="324" w:before="40" w:after="0"/>
                                <w:ind w:left="680" w:right="3231" w:hanging="0"/>
                                <w:jc w:val="left"/>
                                <w:rPr>
                                  <w:rFonts w:ascii="Courier New" w:hAnsi="Courier New"/>
                                  <w:sz w:val="18"/>
                                </w:rPr>
                              </w:pPr>
                              <w:r>
                                <w:rPr>
                                  <w:rFonts w:ascii="Courier New" w:hAnsi="Courier New"/>
                                  <w:sz w:val="18"/>
                                </w:rPr>
                                <w:t>&lt;/ConstraintSet&gt;</w:t>
                              </w:r>
                            </w:p>
                          </w:txbxContent>
                        </wps:txbx>
                        <wps:bodyPr lIns="0" rIns="0" tIns="0" bIns="0" anchor="t">
                          <a:noAutofit/>
                        </wps:bodyPr>
                      </wps:wsp>
                    </wpg:wgp>
                  </a:graphicData>
                </a:graphic>
              </wp:inline>
            </w:drawing>
          </mc:Choice>
          <mc:Fallback>
            <w:pict>
              <v:group id="shape_0" alt="Shape1455" style="position:absolute;margin-left:0pt;margin-top:-179.85pt;width:399.6pt;height:179.8pt" coordorigin="0,-3597" coordsize="7992,3596">
                <v:rect id="shape_0" path="m0,0l-2147483645,0l-2147483645,-2147483646l0,-2147483646xe" fillcolor="#f6f6f6" stroked="f" o:allowincell="f" style="position:absolute;left:0;top:-3592;width:7991;height:3585;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3588;width:7991;height:3577;mso-wrap-style:square;v-text-anchor:top;mso-position-vertical:top">
                  <v:fill o:detectmouseclick="t" on="false"/>
                  <v:stroke color="#3465a4" joinstyle="round" endcap="flat"/>
                  <v:textbox>
                    <w:txbxContent>
                      <w:p>
                        <w:pPr>
                          <w:pStyle w:val="Normal"/>
                          <w:widowControl w:val="false"/>
                          <w:suppressAutoHyphens w:val="true"/>
                          <w:bidi w:val="0"/>
                          <w:spacing w:lineRule="auto" w:line="324" w:before="40" w:after="0"/>
                          <w:ind w:left="680" w:right="3231" w:hanging="0"/>
                          <w:jc w:val="left"/>
                          <w:rPr>
                            <w:rFonts w:ascii="Courier New" w:hAnsi="Courier New"/>
                            <w:sz w:val="18"/>
                            <w:ins w:id="7300" w:author="Jomar Tigcal" w:date="2023-03-04T23:32:38Z"/>
                          </w:rPr>
                        </w:pPr>
                        <w:r>
                          <w:rPr>
                            <w:rFonts w:ascii="Courier New" w:hAnsi="Courier New"/>
                            <w:sz w:val="18"/>
                          </w:rPr>
                          <w:t xml:space="preserve">    </w:t>
                        </w:r>
                        <w:r>
                          <w:rPr>
                            <w:rFonts w:ascii="Courier New" w:hAnsi="Courier New"/>
                            <w:sz w:val="18"/>
                          </w:rPr>
                          <w:t>&lt;Constraint</w:t>
                        </w:r>
                      </w:p>
                      <w:p>
                        <w:pPr>
                          <w:pStyle w:val="Normal"/>
                          <w:widowControl w:val="false"/>
                          <w:suppressAutoHyphens w:val="true"/>
                          <w:bidi w:val="0"/>
                          <w:spacing w:lineRule="auto" w:line="324" w:before="40" w:after="0"/>
                          <w:ind w:left="680" w:right="680" w:hanging="0"/>
                          <w:jc w:val="left"/>
                          <w:rPr>
                            <w:rFonts w:ascii="Courier New" w:hAnsi="Courier New"/>
                            <w:sz w:val="18"/>
                          </w:rPr>
                        </w:pPr>
                        <w:r>
                          <w:rPr>
                            <w:rFonts w:ascii="Courier New" w:hAnsi="Courier New"/>
                            <w:sz w:val="18"/>
                          </w:rPr>
                          <w:t xml:space="preserve">        </w:t>
                        </w:r>
                        <w:r>
                          <w:rPr>
                            <w:rFonts w:ascii="Courier New" w:hAnsi="Courier New"/>
                            <w:sz w:val="18"/>
                          </w:rPr>
                          <w:t>android:id="@+id/button"</w:t>
                        </w:r>
                      </w:p>
                      <w:p>
                        <w:pPr>
                          <w:pStyle w:val="Normal"/>
                          <w:widowControl w:val="false"/>
                          <w:suppressAutoHyphens w:val="true"/>
                          <w:bidi w:val="0"/>
                          <w:spacing w:lineRule="auto" w:line="324" w:before="40" w:after="0"/>
                          <w:ind w:left="680" w:right="624" w:hanging="0"/>
                          <w:jc w:val="left"/>
                          <w:rPr>
                            <w:rFonts w:ascii="Courier New" w:hAnsi="Courier New"/>
                            <w:sz w:val="18"/>
                          </w:rPr>
                        </w:pPr>
                        <w:r>
                          <w:rPr>
                            <w:rFonts w:ascii="Courier New" w:hAnsi="Courier New"/>
                            <w:sz w:val="18"/>
                          </w:rPr>
                          <w:t xml:space="preserve">        </w:t>
                        </w:r>
                        <w:r>
                          <w:rPr>
                            <w:rFonts w:ascii="Courier New" w:hAnsi="Courier New"/>
                            <w:sz w:val="18"/>
                          </w:rPr>
                          <w:t>android:layout_width="wrap_content"</w:t>
                        </w:r>
                      </w:p>
                      <w:p>
                        <w:pPr>
                          <w:pStyle w:val="Normal"/>
                          <w:widowControl w:val="false"/>
                          <w:suppressAutoHyphens w:val="true"/>
                          <w:bidi w:val="0"/>
                          <w:spacing w:lineRule="auto" w:line="324" w:before="40" w:after="0"/>
                          <w:ind w:left="680" w:right="624" w:hanging="0"/>
                          <w:jc w:val="left"/>
                          <w:rPr>
                            <w:rFonts w:ascii="Courier New" w:hAnsi="Courier New"/>
                            <w:sz w:val="18"/>
                          </w:rPr>
                        </w:pPr>
                        <w:r>
                          <w:rPr>
                            <w:rFonts w:ascii="Courier New" w:hAnsi="Courier New"/>
                            <w:sz w:val="18"/>
                          </w:rPr>
                          <w:t xml:space="preserve">        </w:t>
                        </w:r>
                        <w:r>
                          <w:rPr>
                            <w:rFonts w:ascii="Courier New" w:hAnsi="Courier New"/>
                            <w:sz w:val="18"/>
                          </w:rPr>
                          <w:t>android:layout_height="wrap_content"</w:t>
                        </w:r>
                      </w:p>
                      <w:p>
                        <w:pPr>
                          <w:pStyle w:val="Normal"/>
                          <w:widowControl w:val="false"/>
                          <w:suppressAutoHyphens w:val="true"/>
                          <w:bidi w:val="0"/>
                          <w:spacing w:lineRule="auto" w:line="324" w:before="40" w:after="0"/>
                          <w:ind w:left="680" w:right="680" w:hanging="0"/>
                          <w:jc w:val="left"/>
                          <w:rPr>
                            <w:rFonts w:ascii="Courier New" w:hAnsi="Courier New"/>
                            <w:sz w:val="18"/>
                          </w:rPr>
                        </w:pPr>
                        <w:r>
                          <w:rPr>
                            <w:rFonts w:ascii="Courier New" w:hAnsi="Courier New"/>
                            <w:sz w:val="18"/>
                          </w:rPr>
                          <w:t xml:space="preserve">        </w:t>
                        </w:r>
                        <w:r>
                          <w:rPr>
                            <w:rFonts w:ascii="Courier New" w:hAnsi="Courier New"/>
                            <w:sz w:val="18"/>
                          </w:rPr>
                          <w:t>android:layout_marginBottom="60dp"</w:t>
                        </w:r>
                      </w:p>
                      <w:p>
                        <w:pPr>
                          <w:pStyle w:val="Normal"/>
                          <w:widowControl w:val="false"/>
                          <w:suppressAutoHyphens w:val="true"/>
                          <w:bidi w:val="0"/>
                          <w:spacing w:lineRule="auto" w:line="324" w:before="40" w:after="0"/>
                          <w:ind w:left="680" w:right="3231" w:hanging="0"/>
                          <w:jc w:val="left"/>
                          <w:rPr>
                            <w:rFonts w:ascii="Courier New" w:hAnsi="Courier New"/>
                            <w:sz w:val="18"/>
                          </w:rPr>
                        </w:pPr>
                        <w:r>
                          <w:rPr>
                            <w:rFonts w:ascii="Courier New" w:hAnsi="Courier New"/>
                            <w:sz w:val="18"/>
                          </w:rPr>
                          <w:t xml:space="preserve">        </w:t>
                        </w:r>
                        <w:r>
                          <w:rPr>
                            <w:rFonts w:ascii="Courier New" w:hAnsi="Courier New"/>
                            <w:sz w:val="18"/>
                          </w:rPr>
                          <w:t>android:visibility="gone"</w:t>
                        </w:r>
                      </w:p>
                      <w:p>
                        <w:pPr>
                          <w:pStyle w:val="Normal"/>
                          <w:widowControl w:val="false"/>
                          <w:suppressAutoHyphens w:val="true"/>
                          <w:bidi w:val="0"/>
                          <w:spacing w:lineRule="auto" w:line="324" w:before="40" w:after="0"/>
                          <w:ind w:left="680" w:right="680" w:hanging="0"/>
                          <w:jc w:val="left"/>
                          <w:rPr>
                            <w:rFonts w:ascii="Courier New" w:hAnsi="Courier New"/>
                            <w:sz w:val="18"/>
                          </w:rPr>
                        </w:pPr>
                        <w:r>
                          <w:rPr>
                            <w:rFonts w:ascii="Courier New" w:hAnsi="Courier New"/>
                            <w:sz w:val="18"/>
                          </w:rPr>
                          <w:t xml:space="preserve">        </w:t>
                        </w:r>
                        <w:r>
                          <w:rPr>
                            <w:rFonts w:ascii="Courier New" w:hAnsi="Courier New"/>
                            <w:sz w:val="18"/>
                          </w:rPr>
                          <w:t>app:layout_constraintBottom_toBottomOf="parent"</w:t>
                        </w:r>
                      </w:p>
                      <w:p>
                        <w:pPr>
                          <w:pStyle w:val="Normal"/>
                          <w:widowControl w:val="false"/>
                          <w:suppressAutoHyphens w:val="true"/>
                          <w:bidi w:val="0"/>
                          <w:spacing w:lineRule="auto" w:line="324" w:before="40" w:after="0"/>
                          <w:ind w:left="680" w:right="680" w:hanging="0"/>
                          <w:jc w:val="left"/>
                          <w:rPr>
                            <w:rFonts w:ascii="Courier New" w:hAnsi="Courier New"/>
                            <w:sz w:val="18"/>
                          </w:rPr>
                        </w:pPr>
                        <w:r>
                          <w:rPr>
                            <w:rFonts w:ascii="Courier New" w:hAnsi="Courier New"/>
                            <w:sz w:val="18"/>
                          </w:rPr>
                          <w:t xml:space="preserve">        </w:t>
                        </w:r>
                        <w:r>
                          <w:rPr>
                            <w:rFonts w:ascii="Courier New" w:hAnsi="Courier New"/>
                            <w:sz w:val="18"/>
                          </w:rPr>
                          <w:t>app:layout_constraintEnd_toEndOf="parent"</w:t>
                        </w:r>
                      </w:p>
                      <w:p>
                        <w:pPr>
                          <w:pStyle w:val="Normal"/>
                          <w:widowControl w:val="false"/>
                          <w:suppressAutoHyphens w:val="true"/>
                          <w:bidi w:val="0"/>
                          <w:spacing w:lineRule="auto" w:line="324" w:before="40" w:after="0"/>
                          <w:ind w:left="680" w:right="624" w:hanging="0"/>
                          <w:jc w:val="left"/>
                          <w:rPr>
                            <w:rFonts w:ascii="Courier New" w:hAnsi="Courier New"/>
                            <w:sz w:val="18"/>
                          </w:rPr>
                        </w:pPr>
                        <w:r>
                          <w:rPr>
                            <w:rFonts w:ascii="Courier New" w:hAnsi="Courier New"/>
                            <w:sz w:val="18"/>
                          </w:rPr>
                          <w:t xml:space="preserve">        </w:t>
                        </w:r>
                        <w:r>
                          <w:rPr>
                            <w:rFonts w:ascii="Courier New" w:hAnsi="Courier New"/>
                            <w:sz w:val="18"/>
                          </w:rPr>
                          <w:t>app:layout_constraintStart_toStartOf="parent"</w:t>
                        </w:r>
                      </w:p>
                      <w:p>
                        <w:pPr>
                          <w:pStyle w:val="Normal"/>
                          <w:widowControl w:val="false"/>
                          <w:suppressAutoHyphens w:val="true"/>
                          <w:bidi w:val="0"/>
                          <w:spacing w:lineRule="auto" w:line="324" w:before="40" w:after="0"/>
                          <w:ind w:left="680" w:right="3231" w:hanging="0"/>
                          <w:jc w:val="left"/>
                          <w:rPr>
                            <w:rFonts w:ascii="Courier New" w:hAnsi="Courier New"/>
                            <w:sz w:val="18"/>
                          </w:rPr>
                        </w:pPr>
                        <w:r>
                          <w:rPr>
                            <w:rFonts w:ascii="Courier New" w:hAnsi="Courier New"/>
                            <w:sz w:val="18"/>
                          </w:rPr>
                          <w:t xml:space="preserve">        </w:t>
                        </w:r>
                        <w:r>
                          <w:rPr>
                            <w:rFonts w:ascii="Courier New" w:hAnsi="Courier New"/>
                            <w:sz w:val="18"/>
                          </w:rPr>
                          <w:t>tools:visibility="visible" /&gt;</w:t>
                        </w:r>
                      </w:p>
                      <w:p>
                        <w:pPr>
                          <w:pStyle w:val="Normal"/>
                          <w:widowControl w:val="false"/>
                          <w:suppressAutoHyphens w:val="true"/>
                          <w:bidi w:val="0"/>
                          <w:spacing w:lineRule="auto" w:line="324" w:before="40" w:after="0"/>
                          <w:ind w:left="680" w:right="3231" w:hanging="0"/>
                          <w:jc w:val="left"/>
                          <w:rPr>
                            <w:rFonts w:ascii="Courier New" w:hAnsi="Courier New"/>
                            <w:sz w:val="18"/>
                          </w:rPr>
                        </w:pPr>
                        <w:r>
                          <w:rPr>
                            <w:rFonts w:ascii="Courier New" w:hAnsi="Courier New"/>
                            <w:sz w:val="18"/>
                          </w:rPr>
                          <w:t>&lt;/ConstraintSet&gt;</w:t>
                        </w:r>
                      </w:p>
                    </w:txbxContent>
                  </v:textbox>
                  <w10:wrap type="square"/>
                </v:rect>
              </v:group>
            </w:pict>
          </mc:Fallback>
        </mc:AlternateContent>
      </w:r>
    </w:p>
    <w:p>
      <w:pPr>
        <w:pStyle w:val="ListParagraph"/>
        <w:numPr>
          <w:ilvl w:val="1"/>
          <w:numId w:val="1"/>
        </w:numPr>
        <w:tabs>
          <w:tab w:val="clear" w:pos="720"/>
          <w:tab w:val="left" w:pos="554" w:leader="none"/>
        </w:tabs>
        <w:spacing w:before="100" w:after="0"/>
        <w:ind w:left="554" w:right="1887" w:hanging="360"/>
        <w:jc w:val="left"/>
        <w:rPr>
          <w:sz w:val="20"/>
          <w:ins w:id="7322" w:author="Jomar Tigcal" w:date="2023-03-04T23:32:38Z"/>
        </w:rPr>
      </w:pPr>
      <w:ins w:id="7301" w:author="Jomar Tigcal" w:date="2023-03-04T23:32:38Z">
        <w:r>
          <w:rPr>
            <w:sz w:val="20"/>
          </w:rPr>
          <w:t>We'll</w:t>
        </w:r>
      </w:ins>
      <w:ins w:id="7302" w:author="Jomar Tigcal" w:date="2023-03-04T23:32:38Z">
        <w:r>
          <w:rPr>
            <w:spacing w:val="-7"/>
            <w:sz w:val="20"/>
          </w:rPr>
          <w:t xml:space="preserve"> </w:t>
        </w:r>
      </w:ins>
      <w:ins w:id="7303" w:author="Jomar Tigcal" w:date="2023-03-04T23:32:38Z">
        <w:r>
          <w:rPr>
            <w:sz w:val="20"/>
          </w:rPr>
          <w:t>then</w:t>
        </w:r>
      </w:ins>
      <w:ins w:id="7304" w:author="Jomar Tigcal" w:date="2023-03-04T23:32:38Z">
        <w:r>
          <w:rPr>
            <w:spacing w:val="-4"/>
            <w:sz w:val="20"/>
          </w:rPr>
          <w:t xml:space="preserve"> </w:t>
        </w:r>
      </w:ins>
      <w:ins w:id="7305" w:author="Jomar Tigcal" w:date="2023-03-04T23:32:38Z">
        <w:r>
          <w:rPr>
            <w:sz w:val="20"/>
          </w:rPr>
          <w:t>add</w:t>
        </w:r>
      </w:ins>
      <w:ins w:id="7306" w:author="Jomar Tigcal" w:date="2023-03-04T23:32:38Z">
        <w:r>
          <w:rPr>
            <w:spacing w:val="-5"/>
            <w:sz w:val="20"/>
          </w:rPr>
          <w:t xml:space="preserve"> </w:t>
        </w:r>
      </w:ins>
      <w:ins w:id="7307" w:author="Jomar Tigcal" w:date="2023-03-04T23:32:38Z">
        <w:r>
          <w:rPr>
            <w:sz w:val="20"/>
          </w:rPr>
          <w:t>the</w:t>
        </w:r>
      </w:ins>
      <w:ins w:id="7308" w:author="Jomar Tigcal" w:date="2023-03-04T23:32:38Z">
        <w:r>
          <w:rPr>
            <w:spacing w:val="-4"/>
            <w:sz w:val="20"/>
          </w:rPr>
          <w:t xml:space="preserve"> </w:t>
        </w:r>
      </w:ins>
      <w:ins w:id="7309" w:author="Jomar Tigcal" w:date="2023-03-04T23:32:38Z">
        <w:r>
          <w:rPr>
            <w:sz w:val="20"/>
          </w:rPr>
          <w:t>first</w:t>
        </w:r>
      </w:ins>
      <w:ins w:id="7310" w:author="Jomar Tigcal" w:date="2023-03-04T23:32:38Z">
        <w:r>
          <w:rPr>
            <w:spacing w:val="-5"/>
            <w:sz w:val="20"/>
          </w:rPr>
          <w:t xml:space="preserve"> </w:t>
        </w:r>
      </w:ins>
      <w:ins w:id="7311" w:author="Jomar Tigcal" w:date="2023-03-04T23:32:38Z">
        <w:r>
          <w:rPr>
            <w:rFonts w:ascii="Courier New" w:hAnsi="Courier New"/>
            <w:b/>
          </w:rPr>
          <w:t>ConstraintSet</w:t>
        </w:r>
      </w:ins>
      <w:ins w:id="7312" w:author="Jomar Tigcal" w:date="2023-03-04T23:32:38Z">
        <w:r>
          <w:rPr>
            <w:rFonts w:ascii="Courier New" w:hAnsi="Courier New"/>
            <w:b/>
            <w:spacing w:val="-80"/>
          </w:rPr>
          <w:t xml:space="preserve"> </w:t>
        </w:r>
      </w:ins>
      <w:ins w:id="7313" w:author="Jomar Tigcal" w:date="2023-03-04T23:32:38Z">
        <w:r>
          <w:rPr>
            <w:sz w:val="20"/>
          </w:rPr>
          <w:t>for</w:t>
        </w:r>
      </w:ins>
      <w:ins w:id="7314" w:author="Jomar Tigcal" w:date="2023-03-04T23:32:38Z">
        <w:r>
          <w:rPr>
            <w:spacing w:val="-4"/>
            <w:sz w:val="20"/>
          </w:rPr>
          <w:t xml:space="preserve"> </w:t>
        </w:r>
      </w:ins>
      <w:ins w:id="7315" w:author="Jomar Tigcal" w:date="2023-03-04T23:32:38Z">
        <w:r>
          <w:rPr>
            <w:sz w:val="20"/>
          </w:rPr>
          <w:t>when</w:t>
        </w:r>
      </w:ins>
      <w:ins w:id="7316" w:author="Jomar Tigcal" w:date="2023-03-04T23:32:38Z">
        <w:r>
          <w:rPr>
            <w:spacing w:val="-4"/>
            <w:sz w:val="20"/>
          </w:rPr>
          <w:t xml:space="preserve"> </w:t>
        </w:r>
      </w:ins>
      <w:ins w:id="7317" w:author="Jomar Tigcal" w:date="2023-03-04T23:32:38Z">
        <w:r>
          <w:rPr>
            <w:sz w:val="20"/>
          </w:rPr>
          <w:t>the</w:t>
        </w:r>
      </w:ins>
      <w:ins w:id="7318" w:author="Jomar Tigcal" w:date="2023-03-04T23:32:38Z">
        <w:r>
          <w:rPr>
            <w:spacing w:val="-4"/>
            <w:sz w:val="20"/>
          </w:rPr>
          <w:t xml:space="preserve"> </w:t>
        </w:r>
      </w:ins>
      <w:ins w:id="7319" w:author="Jomar Tigcal" w:date="2023-03-04T23:32:38Z">
        <w:r>
          <w:rPr>
            <w:sz w:val="20"/>
          </w:rPr>
          <w:t>first</w:t>
        </w:r>
      </w:ins>
      <w:ins w:id="7320" w:author="Jomar Tigcal" w:date="2023-03-04T23:32:38Z">
        <w:r>
          <w:rPr>
            <w:spacing w:val="-4"/>
            <w:sz w:val="20"/>
          </w:rPr>
          <w:t xml:space="preserve"> </w:t>
        </w:r>
      </w:ins>
      <w:ins w:id="7321" w:author="Jomar Tigcal" w:date="2023-03-04T23:32:38Z">
        <w:r>
          <w:rPr>
            <w:sz w:val="20"/>
          </w:rPr>
          <w:t>password is selected:</w:t>
        </w:r>
      </w:ins>
    </w:p>
    <w:p>
      <w:pPr>
        <w:pStyle w:val="Normal"/>
        <w:numPr>
          <w:ilvl w:val="0"/>
          <w:numId w:val="0"/>
        </w:numPr>
        <w:tabs>
          <w:tab w:val="clear" w:pos="720"/>
          <w:tab w:val="left" w:pos="554" w:leader="none"/>
        </w:tabs>
        <w:spacing w:before="100" w:after="0"/>
        <w:ind w:left="554" w:right="1887" w:hanging="0"/>
        <w:jc w:val="left"/>
        <w:rPr>
          <w:sz w:val="20"/>
        </w:rPr>
      </w:pPr>
      <w:r>
        <w:rPr/>
        <mc:AlternateContent>
          <mc:Choice Requires="wpg">
            <w:drawing>
              <wp:inline distT="0" distB="0" distL="0" distR="0" wp14:anchorId="45BBBACB">
                <wp:extent cx="5074920" cy="1953260"/>
                <wp:effectExtent l="0" t="0" r="5080" b="0"/>
                <wp:docPr id="2374" name="Shape1456"/>
                <a:graphic xmlns:a="http://schemas.openxmlformats.org/drawingml/2006/main">
                  <a:graphicData uri="http://schemas.microsoft.com/office/word/2010/wordprocessingGroup">
                    <wpg:wgp>
                      <wpg:cNvGrpSpPr/>
                      <wpg:grpSpPr>
                        <a:xfrm>
                          <a:off x="0" y="0"/>
                          <a:ext cx="5074920" cy="1953360"/>
                          <a:chOff x="0" y="0"/>
                          <a:chExt cx="5074920" cy="1953360"/>
                        </a:xfrm>
                      </wpg:grpSpPr>
                      <wps:wsp>
                        <wps:cNvSpPr/>
                        <wps:spPr>
                          <a:xfrm>
                            <a:off x="0" y="3240"/>
                            <a:ext cx="5074920" cy="1946880"/>
                          </a:xfrm>
                          <a:prstGeom prst="rect">
                            <a:avLst/>
                          </a:prstGeom>
                          <a:solidFill>
                            <a:srgbClr val="f6f6f6"/>
                          </a:solidFill>
                          <a:ln w="0">
                            <a:noFill/>
                          </a:ln>
                        </wps:spPr>
                        <wps:style>
                          <a:lnRef idx="0"/>
                          <a:fillRef idx="0"/>
                          <a:effectRef idx="0"/>
                          <a:fontRef idx="minor"/>
                        </wps:style>
                        <wps:bodyPr/>
                      </wps:wsp>
                      <wps:wsp>
                        <wps:cNvSpPr/>
                        <wps:spPr>
                          <a:xfrm>
                            <a:off x="0" y="0"/>
                            <a:ext cx="5074920" cy="1953360"/>
                          </a:xfrm>
                          <a:custGeom>
                            <a:avLst/>
                            <a:gdLst>
                              <a:gd name="textAreaLeft" fmla="*/ 0 w 2877120"/>
                              <a:gd name="textAreaRight" fmla="*/ 2880720 w 2877120"/>
                              <a:gd name="textAreaTop" fmla="*/ 0 h 1107360"/>
                              <a:gd name="textAreaBottom" fmla="*/ 1110240 h 1107360"/>
                            </a:gdLst>
                            <a:ahLst/>
                            <a:rect l="textAreaLeft" t="textAreaTop" r="textAreaRight" b="textAreaBottom"/>
                            <a:pathLst>
                              <a:path w="7992" h="7765">
                                <a:moveTo>
                                  <a:pt x="7992" y="7744"/>
                                </a:moveTo>
                                <a:lnTo>
                                  <a:pt x="0" y="7744"/>
                                </a:lnTo>
                                <a:lnTo>
                                  <a:pt x="0" y="7764"/>
                                </a:lnTo>
                                <a:lnTo>
                                  <a:pt x="7992" y="7764"/>
                                </a:lnTo>
                                <a:lnTo>
                                  <a:pt x="7992" y="77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5040"/>
                            <a:ext cx="5074920" cy="1943280"/>
                          </a:xfrm>
                          <a:prstGeom prst="rect">
                            <a:avLst/>
                          </a:prstGeom>
                          <a:noFill/>
                          <a:ln w="0">
                            <a:noFill/>
                          </a:ln>
                        </wps:spPr>
                        <wps:style>
                          <a:lnRef idx="0"/>
                          <a:fillRef idx="0"/>
                          <a:effectRef idx="0"/>
                          <a:fontRef idx="minor"/>
                        </wps:style>
                        <wps:txbx>
                          <w:txbxContent>
                            <w:p>
                              <w:pPr>
                                <w:pStyle w:val="Normal"/>
                                <w:widowControl w:val="false"/>
                                <w:suppressAutoHyphens w:val="true"/>
                                <w:bidi w:val="0"/>
                                <w:spacing w:lineRule="auto" w:line="324" w:before="40" w:after="0"/>
                                <w:ind w:left="680" w:right="624" w:hanging="0"/>
                                <w:jc w:val="left"/>
                                <w:rPr>
                                  <w:rFonts w:ascii="Courier New" w:hAnsi="Courier New"/>
                                  <w:sz w:val="18"/>
                                  <w:ins w:id="7323" w:author="Jomar Tigcal" w:date="2023-03-04T23:32:38Z"/>
                                </w:rPr>
                              </w:pPr>
                              <w:r>
                                <w:rPr>
                                  <w:rFonts w:ascii="Courier New" w:hAnsi="Courier New"/>
                                  <w:sz w:val="18"/>
                                </w:rPr>
                                <w:t>&lt;ConstraintSet android:id="@+id/password1_end"&gt;</w:t>
                              </w:r>
                            </w:p>
                            <w:p>
                              <w:pPr>
                                <w:pStyle w:val="Normal"/>
                                <w:widowControl w:val="false"/>
                                <w:suppressAutoHyphens w:val="true"/>
                                <w:bidi w:val="0"/>
                                <w:spacing w:lineRule="auto" w:line="324" w:before="40" w:after="0"/>
                                <w:ind w:left="680" w:right="3231" w:hanging="0"/>
                                <w:jc w:val="left"/>
                                <w:rPr>
                                  <w:rFonts w:ascii="Courier New" w:hAnsi="Courier New"/>
                                  <w:sz w:val="18"/>
                                </w:rPr>
                              </w:pPr>
                              <w:r>
                                <w:rPr>
                                  <w:rFonts w:ascii="Courier New" w:hAnsi="Courier New"/>
                                  <w:sz w:val="18"/>
                                </w:rPr>
                                <w:t xml:space="preserve">    </w:t>
                              </w:r>
                              <w:r>
                                <w:rPr>
                                  <w:rFonts w:ascii="Courier New" w:hAnsi="Courier New"/>
                                  <w:sz w:val="18"/>
                                </w:rPr>
                                <w:t>&lt;Constraint</w:t>
                              </w:r>
                            </w:p>
                            <w:p>
                              <w:pPr>
                                <w:pStyle w:val="Normal"/>
                                <w:widowControl w:val="false"/>
                                <w:suppressAutoHyphens w:val="true"/>
                                <w:bidi w:val="0"/>
                                <w:spacing w:lineRule="auto" w:line="324" w:before="40" w:after="0"/>
                                <w:ind w:left="680" w:right="624" w:hanging="0"/>
                                <w:jc w:val="left"/>
                                <w:rPr>
                                  <w:rFonts w:ascii="Courier New" w:hAnsi="Courier New"/>
                                  <w:sz w:val="18"/>
                                </w:rPr>
                              </w:pPr>
                              <w:r>
                                <w:rPr>
                                  <w:rFonts w:ascii="Courier New" w:hAnsi="Courier New"/>
                                  <w:sz w:val="18"/>
                                </w:rPr>
                                <w:t xml:space="preserve">        </w:t>
                              </w:r>
                              <w:r>
                                <w:rPr>
                                  <w:rFonts w:ascii="Courier New" w:hAnsi="Courier New"/>
                                  <w:sz w:val="18"/>
                                </w:rPr>
                                <w:t>android:id="@id/password1_text"</w:t>
                              </w:r>
                            </w:p>
                            <w:p>
                              <w:pPr>
                                <w:pStyle w:val="Normal"/>
                                <w:widowControl w:val="false"/>
                                <w:suppressAutoHyphens w:val="true"/>
                                <w:bidi w:val="0"/>
                                <w:spacing w:lineRule="auto" w:line="324" w:before="40" w:after="0"/>
                                <w:ind w:left="680" w:right="624" w:hanging="0"/>
                                <w:jc w:val="left"/>
                                <w:rPr>
                                  <w:rFonts w:ascii="Courier New" w:hAnsi="Courier New"/>
                                  <w:sz w:val="18"/>
                                </w:rPr>
                              </w:pPr>
                              <w:r>
                                <w:rPr>
                                  <w:rFonts w:ascii="Courier New" w:hAnsi="Courier New"/>
                                  <w:sz w:val="18"/>
                                </w:rPr>
                                <w:t xml:space="preserve">        </w:t>
                              </w:r>
                              <w:r>
                                <w:rPr>
                                  <w:rFonts w:ascii="Courier New" w:hAnsi="Courier New"/>
                                  <w:sz w:val="18"/>
                                </w:rPr>
                                <w:t>android:layout_width="wrap_content"</w:t>
                              </w:r>
                            </w:p>
                            <w:p>
                              <w:pPr>
                                <w:pStyle w:val="Normal"/>
                                <w:widowControl w:val="false"/>
                                <w:suppressAutoHyphens w:val="true"/>
                                <w:bidi w:val="0"/>
                                <w:spacing w:lineRule="auto" w:line="324" w:before="40" w:after="0"/>
                                <w:ind w:left="680" w:right="680" w:hanging="0"/>
                                <w:jc w:val="left"/>
                                <w:rPr>
                                  <w:rFonts w:ascii="Courier New" w:hAnsi="Courier New"/>
                                  <w:sz w:val="18"/>
                                </w:rPr>
                              </w:pPr>
                              <w:r>
                                <w:rPr>
                                  <w:rFonts w:ascii="Courier New" w:hAnsi="Courier New"/>
                                  <w:sz w:val="18"/>
                                </w:rPr>
                                <w:t xml:space="preserve">        </w:t>
                              </w:r>
                              <w:r>
                                <w:rPr>
                                  <w:rFonts w:ascii="Courier New" w:hAnsi="Courier New"/>
                                  <w:sz w:val="18"/>
                                </w:rPr>
                                <w:t>android:layout_height="wrap_content"</w:t>
                              </w:r>
                            </w:p>
                            <w:p>
                              <w:pPr>
                                <w:pStyle w:val="Normal"/>
                                <w:widowControl w:val="false"/>
                                <w:suppressAutoHyphens w:val="true"/>
                                <w:bidi w:val="0"/>
                                <w:spacing w:lineRule="auto" w:line="324" w:before="40" w:after="0"/>
                                <w:ind w:left="680" w:right="680" w:hanging="0"/>
                                <w:jc w:val="left"/>
                                <w:rPr>
                                  <w:rFonts w:ascii="Courier New" w:hAnsi="Courier New"/>
                                  <w:sz w:val="18"/>
                                </w:rPr>
                              </w:pPr>
                              <w:r>
                                <w:rPr>
                                  <w:rFonts w:ascii="Courier New" w:hAnsi="Courier New"/>
                                  <w:sz w:val="18"/>
                                </w:rPr>
                                <w:t xml:space="preserve">        </w:t>
                              </w:r>
                              <w:r>
                                <w:rPr>
                                  <w:rFonts w:ascii="Courier New" w:hAnsi="Courier New"/>
                                  <w:sz w:val="18"/>
                                </w:rPr>
                                <w:t>app:layout_constraintBottom_toBottomOf="parent"</w:t>
                              </w:r>
                            </w:p>
                            <w:p>
                              <w:pPr>
                                <w:pStyle w:val="Normal"/>
                                <w:widowControl w:val="false"/>
                                <w:suppressAutoHyphens w:val="true"/>
                                <w:bidi w:val="0"/>
                                <w:spacing w:lineRule="auto" w:line="324" w:before="40" w:after="0"/>
                                <w:ind w:left="680" w:right="680" w:hanging="0"/>
                                <w:jc w:val="left"/>
                                <w:rPr>
                                  <w:rFonts w:ascii="Courier New" w:hAnsi="Courier New"/>
                                  <w:sz w:val="18"/>
                                </w:rPr>
                              </w:pPr>
                              <w:r>
                                <w:rPr>
                                  <w:rFonts w:ascii="Courier New" w:hAnsi="Courier New"/>
                                  <w:sz w:val="18"/>
                                </w:rPr>
                                <w:t xml:space="preserve">        </w:t>
                              </w:r>
                              <w:r>
                                <w:rPr>
                                  <w:rFonts w:ascii="Courier New" w:hAnsi="Courier New"/>
                                  <w:sz w:val="18"/>
                                </w:rPr>
                                <w:t>app:layout_constraintEnd_toEndOf="parent"</w:t>
                              </w:r>
                            </w:p>
                            <w:p>
                              <w:pPr>
                                <w:pStyle w:val="Normal"/>
                                <w:widowControl w:val="false"/>
                                <w:suppressAutoHyphens w:val="true"/>
                                <w:bidi w:val="0"/>
                                <w:spacing w:lineRule="auto" w:line="324" w:before="40" w:after="0"/>
                                <w:ind w:left="680" w:right="624" w:hanging="0"/>
                                <w:jc w:val="left"/>
                                <w:rPr>
                                  <w:rFonts w:ascii="Courier New" w:hAnsi="Courier New"/>
                                  <w:sz w:val="18"/>
                                </w:rPr>
                              </w:pPr>
                              <w:r>
                                <w:rPr>
                                  <w:rFonts w:ascii="Courier New" w:hAnsi="Courier New"/>
                                  <w:sz w:val="18"/>
                                </w:rPr>
                                <w:t xml:space="preserve">        </w:t>
                              </w:r>
                              <w:r>
                                <w:rPr>
                                  <w:rFonts w:ascii="Courier New" w:hAnsi="Courier New"/>
                                  <w:sz w:val="18"/>
                                </w:rPr>
                                <w:t>app:layout_constraintStart_toStartOf="parent"</w:t>
                              </w:r>
                            </w:p>
                            <w:p>
                              <w:pPr>
                                <w:pStyle w:val="Normal"/>
                                <w:widowControl w:val="false"/>
                                <w:suppressAutoHyphens w:val="true"/>
                                <w:bidi w:val="0"/>
                                <w:spacing w:lineRule="auto" w:line="324" w:before="40" w:after="0"/>
                                <w:ind w:left="680" w:right="567" w:hanging="0"/>
                                <w:jc w:val="left"/>
                                <w:rPr>
                                  <w:rFonts w:ascii="Courier New" w:hAnsi="Courier New"/>
                                  <w:sz w:val="18"/>
                                </w:rPr>
                              </w:pPr>
                              <w:r>
                                <w:rPr>
                                  <w:rFonts w:ascii="Courier New" w:hAnsi="Courier New"/>
                                  <w:sz w:val="18"/>
                                </w:rPr>
                                <w:t xml:space="preserve">        </w:t>
                              </w:r>
                              <w:r>
                                <w:rPr>
                                  <w:rFonts w:ascii="Courier New" w:hAnsi="Courier New"/>
                                  <w:sz w:val="18"/>
                                </w:rPr>
                                <w:t>app:layout_constraintTop_toTopOf="parent" /&gt;</w:t>
                              </w:r>
                            </w:p>
                          </w:txbxContent>
                        </wps:txbx>
                        <wps:bodyPr lIns="0" rIns="0" tIns="0" bIns="0" anchor="t">
                          <a:noAutofit/>
                        </wps:bodyPr>
                      </wps:wsp>
                    </wpg:wgp>
                  </a:graphicData>
                </a:graphic>
              </wp:inline>
            </w:drawing>
          </mc:Choice>
          <mc:Fallback>
            <w:pict>
              <v:group id="shape_0" alt="Shape1456" style="position:absolute;margin-left:0pt;margin-top:-153.85pt;width:399.6pt;height:153.8pt" coordorigin="0,-3077" coordsize="7992,3076">
                <v:rect id="shape_0" path="m0,0l-2147483645,0l-2147483645,-2147483646l0,-2147483646xe" fillcolor="#f6f6f6" stroked="f" o:allowincell="f" style="position:absolute;left:0;top:-3072;width:7991;height:3065;mso-wrap-style:none;v-text-anchor:middle;mso-position-vertical:top">
                  <v:fill o:detectmouseclick="t" type="solid" color2="#090909"/>
                  <v:stroke color="#3465a4" joinstyle="round" endcap="flat"/>
                  <w10:wrap type="square"/>
                </v:rect>
                <v:rect id="shape_0" path="m0,0l-2147483645,0l-2147483645,-2147483646l0,-2147483646xe" stroked="f" o:allowincell="f" style="position:absolute;left:0;top:-3069;width:7991;height:3059;mso-wrap-style:square;v-text-anchor:top;mso-position-vertical:top">
                  <v:fill o:detectmouseclick="t" on="false"/>
                  <v:stroke color="#3465a4" joinstyle="round" endcap="flat"/>
                  <v:textbox>
                    <w:txbxContent>
                      <w:p>
                        <w:pPr>
                          <w:pStyle w:val="Normal"/>
                          <w:widowControl w:val="false"/>
                          <w:suppressAutoHyphens w:val="true"/>
                          <w:bidi w:val="0"/>
                          <w:spacing w:lineRule="auto" w:line="324" w:before="40" w:after="0"/>
                          <w:ind w:left="680" w:right="624" w:hanging="0"/>
                          <w:jc w:val="left"/>
                          <w:rPr>
                            <w:rFonts w:ascii="Courier New" w:hAnsi="Courier New"/>
                            <w:sz w:val="18"/>
                            <w:ins w:id="7324" w:author="Jomar Tigcal" w:date="2023-03-04T23:32:38Z"/>
                          </w:rPr>
                        </w:pPr>
                        <w:r>
                          <w:rPr>
                            <w:rFonts w:ascii="Courier New" w:hAnsi="Courier New"/>
                            <w:sz w:val="18"/>
                          </w:rPr>
                          <w:t>&lt;ConstraintSet android:id="@+id/password1_end"&gt;</w:t>
                        </w:r>
                      </w:p>
                      <w:p>
                        <w:pPr>
                          <w:pStyle w:val="Normal"/>
                          <w:widowControl w:val="false"/>
                          <w:suppressAutoHyphens w:val="true"/>
                          <w:bidi w:val="0"/>
                          <w:spacing w:lineRule="auto" w:line="324" w:before="40" w:after="0"/>
                          <w:ind w:left="680" w:right="3231" w:hanging="0"/>
                          <w:jc w:val="left"/>
                          <w:rPr>
                            <w:rFonts w:ascii="Courier New" w:hAnsi="Courier New"/>
                            <w:sz w:val="18"/>
                          </w:rPr>
                        </w:pPr>
                        <w:r>
                          <w:rPr>
                            <w:rFonts w:ascii="Courier New" w:hAnsi="Courier New"/>
                            <w:sz w:val="18"/>
                          </w:rPr>
                          <w:t xml:space="preserve">    </w:t>
                        </w:r>
                        <w:r>
                          <w:rPr>
                            <w:rFonts w:ascii="Courier New" w:hAnsi="Courier New"/>
                            <w:sz w:val="18"/>
                          </w:rPr>
                          <w:t>&lt;Constraint</w:t>
                        </w:r>
                      </w:p>
                      <w:p>
                        <w:pPr>
                          <w:pStyle w:val="Normal"/>
                          <w:widowControl w:val="false"/>
                          <w:suppressAutoHyphens w:val="true"/>
                          <w:bidi w:val="0"/>
                          <w:spacing w:lineRule="auto" w:line="324" w:before="40" w:after="0"/>
                          <w:ind w:left="680" w:right="624" w:hanging="0"/>
                          <w:jc w:val="left"/>
                          <w:rPr>
                            <w:rFonts w:ascii="Courier New" w:hAnsi="Courier New"/>
                            <w:sz w:val="18"/>
                          </w:rPr>
                        </w:pPr>
                        <w:r>
                          <w:rPr>
                            <w:rFonts w:ascii="Courier New" w:hAnsi="Courier New"/>
                            <w:sz w:val="18"/>
                          </w:rPr>
                          <w:t xml:space="preserve">        </w:t>
                        </w:r>
                        <w:r>
                          <w:rPr>
                            <w:rFonts w:ascii="Courier New" w:hAnsi="Courier New"/>
                            <w:sz w:val="18"/>
                          </w:rPr>
                          <w:t>android:id="@id/password1_text"</w:t>
                        </w:r>
                      </w:p>
                      <w:p>
                        <w:pPr>
                          <w:pStyle w:val="Normal"/>
                          <w:widowControl w:val="false"/>
                          <w:suppressAutoHyphens w:val="true"/>
                          <w:bidi w:val="0"/>
                          <w:spacing w:lineRule="auto" w:line="324" w:before="40" w:after="0"/>
                          <w:ind w:left="680" w:right="624" w:hanging="0"/>
                          <w:jc w:val="left"/>
                          <w:rPr>
                            <w:rFonts w:ascii="Courier New" w:hAnsi="Courier New"/>
                            <w:sz w:val="18"/>
                          </w:rPr>
                        </w:pPr>
                        <w:r>
                          <w:rPr>
                            <w:rFonts w:ascii="Courier New" w:hAnsi="Courier New"/>
                            <w:sz w:val="18"/>
                          </w:rPr>
                          <w:t xml:space="preserve">        </w:t>
                        </w:r>
                        <w:r>
                          <w:rPr>
                            <w:rFonts w:ascii="Courier New" w:hAnsi="Courier New"/>
                            <w:sz w:val="18"/>
                          </w:rPr>
                          <w:t>android:layout_width="wrap_content"</w:t>
                        </w:r>
                      </w:p>
                      <w:p>
                        <w:pPr>
                          <w:pStyle w:val="Normal"/>
                          <w:widowControl w:val="false"/>
                          <w:suppressAutoHyphens w:val="true"/>
                          <w:bidi w:val="0"/>
                          <w:spacing w:lineRule="auto" w:line="324" w:before="40" w:after="0"/>
                          <w:ind w:left="680" w:right="680" w:hanging="0"/>
                          <w:jc w:val="left"/>
                          <w:rPr>
                            <w:rFonts w:ascii="Courier New" w:hAnsi="Courier New"/>
                            <w:sz w:val="18"/>
                          </w:rPr>
                        </w:pPr>
                        <w:r>
                          <w:rPr>
                            <w:rFonts w:ascii="Courier New" w:hAnsi="Courier New"/>
                            <w:sz w:val="18"/>
                          </w:rPr>
                          <w:t xml:space="preserve">        </w:t>
                        </w:r>
                        <w:r>
                          <w:rPr>
                            <w:rFonts w:ascii="Courier New" w:hAnsi="Courier New"/>
                            <w:sz w:val="18"/>
                          </w:rPr>
                          <w:t>android:layout_height="wrap_content"</w:t>
                        </w:r>
                      </w:p>
                      <w:p>
                        <w:pPr>
                          <w:pStyle w:val="Normal"/>
                          <w:widowControl w:val="false"/>
                          <w:suppressAutoHyphens w:val="true"/>
                          <w:bidi w:val="0"/>
                          <w:spacing w:lineRule="auto" w:line="324" w:before="40" w:after="0"/>
                          <w:ind w:left="680" w:right="680" w:hanging="0"/>
                          <w:jc w:val="left"/>
                          <w:rPr>
                            <w:rFonts w:ascii="Courier New" w:hAnsi="Courier New"/>
                            <w:sz w:val="18"/>
                          </w:rPr>
                        </w:pPr>
                        <w:r>
                          <w:rPr>
                            <w:rFonts w:ascii="Courier New" w:hAnsi="Courier New"/>
                            <w:sz w:val="18"/>
                          </w:rPr>
                          <w:t xml:space="preserve">        </w:t>
                        </w:r>
                        <w:r>
                          <w:rPr>
                            <w:rFonts w:ascii="Courier New" w:hAnsi="Courier New"/>
                            <w:sz w:val="18"/>
                          </w:rPr>
                          <w:t>app:layout_constraintBottom_toBottomOf="parent"</w:t>
                        </w:r>
                      </w:p>
                      <w:p>
                        <w:pPr>
                          <w:pStyle w:val="Normal"/>
                          <w:widowControl w:val="false"/>
                          <w:suppressAutoHyphens w:val="true"/>
                          <w:bidi w:val="0"/>
                          <w:spacing w:lineRule="auto" w:line="324" w:before="40" w:after="0"/>
                          <w:ind w:left="680" w:right="680" w:hanging="0"/>
                          <w:jc w:val="left"/>
                          <w:rPr>
                            <w:rFonts w:ascii="Courier New" w:hAnsi="Courier New"/>
                            <w:sz w:val="18"/>
                          </w:rPr>
                        </w:pPr>
                        <w:r>
                          <w:rPr>
                            <w:rFonts w:ascii="Courier New" w:hAnsi="Courier New"/>
                            <w:sz w:val="18"/>
                          </w:rPr>
                          <w:t xml:space="preserve">        </w:t>
                        </w:r>
                        <w:r>
                          <w:rPr>
                            <w:rFonts w:ascii="Courier New" w:hAnsi="Courier New"/>
                            <w:sz w:val="18"/>
                          </w:rPr>
                          <w:t>app:layout_constraintEnd_toEndOf="parent"</w:t>
                        </w:r>
                      </w:p>
                      <w:p>
                        <w:pPr>
                          <w:pStyle w:val="Normal"/>
                          <w:widowControl w:val="false"/>
                          <w:suppressAutoHyphens w:val="true"/>
                          <w:bidi w:val="0"/>
                          <w:spacing w:lineRule="auto" w:line="324" w:before="40" w:after="0"/>
                          <w:ind w:left="680" w:right="624" w:hanging="0"/>
                          <w:jc w:val="left"/>
                          <w:rPr>
                            <w:rFonts w:ascii="Courier New" w:hAnsi="Courier New"/>
                            <w:sz w:val="18"/>
                          </w:rPr>
                        </w:pPr>
                        <w:r>
                          <w:rPr>
                            <w:rFonts w:ascii="Courier New" w:hAnsi="Courier New"/>
                            <w:sz w:val="18"/>
                          </w:rPr>
                          <w:t xml:space="preserve">        </w:t>
                        </w:r>
                        <w:r>
                          <w:rPr>
                            <w:rFonts w:ascii="Courier New" w:hAnsi="Courier New"/>
                            <w:sz w:val="18"/>
                          </w:rPr>
                          <w:t>app:layout_constraintStart_toStartOf="parent"</w:t>
                        </w:r>
                      </w:p>
                      <w:p>
                        <w:pPr>
                          <w:pStyle w:val="Normal"/>
                          <w:widowControl w:val="false"/>
                          <w:suppressAutoHyphens w:val="true"/>
                          <w:bidi w:val="0"/>
                          <w:spacing w:lineRule="auto" w:line="324" w:before="40" w:after="0"/>
                          <w:ind w:left="680" w:right="567" w:hanging="0"/>
                          <w:jc w:val="left"/>
                          <w:rPr>
                            <w:rFonts w:ascii="Courier New" w:hAnsi="Courier New"/>
                            <w:sz w:val="18"/>
                          </w:rPr>
                        </w:pPr>
                        <w:r>
                          <w:rPr>
                            <w:rFonts w:ascii="Courier New" w:hAnsi="Courier New"/>
                            <w:sz w:val="18"/>
                          </w:rPr>
                          <w:t xml:space="preserve">        </w:t>
                        </w:r>
                        <w:r>
                          <w:rPr>
                            <w:rFonts w:ascii="Courier New" w:hAnsi="Courier New"/>
                            <w:sz w:val="18"/>
                          </w:rPr>
                          <w:t>app:layout_constraintTop_toTopOf="parent" /&gt;</w:t>
                        </w:r>
                      </w:p>
                    </w:txbxContent>
                  </v:textbox>
                  <w10:wrap type="square"/>
                </v:rect>
              </v:group>
            </w:pict>
          </mc:Fallback>
        </mc:AlternateContent>
      </w:r>
    </w:p>
    <w:p>
      <w:pPr>
        <w:pStyle w:val="Normal"/>
        <w:tabs>
          <w:tab w:val="clear" w:pos="720"/>
          <w:tab w:val="left" w:pos="554" w:leader="none"/>
        </w:tabs>
        <w:spacing w:before="100" w:after="0"/>
        <w:ind w:left="554" w:right="1887" w:hanging="360"/>
        <w:jc w:val="left"/>
        <w:rPr>
          <w:sz w:val="20"/>
          <w:ins w:id="7326" w:author="Jomar Tigcal" w:date="2023-03-04T23:32:38Z"/>
        </w:rPr>
      </w:pPr>
      <w:ins w:id="7325" w:author="Jomar Tigcal" w:date="2023-03-04T23:32:38Z">
        <w:r>
          <w:rPr>
            <w:sz w:val="20"/>
          </w:rPr>
        </w:r>
      </w:ins>
    </w:p>
    <w:p>
      <w:pPr>
        <w:pStyle w:val="Normal"/>
        <w:tabs>
          <w:tab w:val="clear" w:pos="720"/>
          <w:tab w:val="left" w:pos="554" w:leader="none"/>
        </w:tabs>
        <w:spacing w:before="100" w:after="0"/>
        <w:ind w:left="554" w:right="1887" w:hanging="360"/>
        <w:jc w:val="left"/>
        <w:rPr>
          <w:sz w:val="20"/>
          <w:ins w:id="7328" w:author="Jomar Tigcal" w:date="2023-03-04T23:32:38Z"/>
        </w:rPr>
      </w:pPr>
      <w:ins w:id="7327" w:author="Jomar Tigcal" w:date="2023-03-04T23:32:38Z">
        <w:r>
          <w:rPr>
            <w:sz w:val="20"/>
          </w:rPr>
        </w:r>
      </w:ins>
      <w:r>
        <w:br w:type="page"/>
      </w:r>
    </w:p>
    <w:p>
      <w:pPr>
        <w:sectPr>
          <w:headerReference w:type="even" r:id="rId684"/>
          <w:headerReference w:type="default" r:id="rId685"/>
          <w:type w:val="nextPage"/>
          <w:pgSz w:w="10800" w:h="13320"/>
          <w:pgMar w:left="940" w:right="920" w:gutter="0" w:header="695" w:top="1120" w:footer="0" w:bottom="280"/>
          <w:pgNumType w:fmt="decimal"/>
          <w:formProt w:val="false"/>
          <w:textDirection w:val="lrTb"/>
          <w:docGrid w:type="default" w:linePitch="100" w:charSpace="4096"/>
        </w:sectPr>
        <w:pStyle w:val="Normal"/>
        <w:tabs>
          <w:tab w:val="clear" w:pos="720"/>
          <w:tab w:val="left" w:pos="554" w:leader="none"/>
        </w:tabs>
        <w:spacing w:before="100" w:after="0"/>
        <w:ind w:left="554" w:right="1887" w:hanging="360"/>
        <w:jc w:val="left"/>
        <w:rPr/>
      </w:pPr>
      <w:r>
        <w:rPr/>
        <mc:AlternateContent>
          <mc:Choice Requires="wpg">
            <w:drawing>
              <wp:inline distT="0" distB="0" distL="0" distR="0" wp14:anchorId="281D6156">
                <wp:extent cx="5074920" cy="6107430"/>
                <wp:effectExtent l="0" t="0" r="5080" b="5080"/>
                <wp:docPr id="2376" name="Shape1461"/>
                <a:graphic xmlns:a="http://schemas.openxmlformats.org/drawingml/2006/main">
                  <a:graphicData uri="http://schemas.microsoft.com/office/word/2010/wordprocessingGroup">
                    <wpg:wgp>
                      <wpg:cNvGrpSpPr/>
                      <wpg:grpSpPr>
                        <a:xfrm>
                          <a:off x="0" y="0"/>
                          <a:ext cx="5074920" cy="6107400"/>
                          <a:chOff x="0" y="0"/>
                          <a:chExt cx="5074920" cy="6107400"/>
                        </a:xfrm>
                      </wpg:grpSpPr>
                      <wps:wsp>
                        <wps:cNvSpPr/>
                        <wps:spPr>
                          <a:xfrm>
                            <a:off x="0" y="0"/>
                            <a:ext cx="5074920" cy="6093000"/>
                          </a:xfrm>
                          <a:prstGeom prst="rect">
                            <a:avLst/>
                          </a:prstGeom>
                          <a:solidFill>
                            <a:srgbClr val="f6f6f6"/>
                          </a:solidFill>
                          <a:ln w="0">
                            <a:noFill/>
                          </a:ln>
                        </wps:spPr>
                        <wps:style>
                          <a:lnRef idx="0"/>
                          <a:fillRef idx="0"/>
                          <a:effectRef idx="0"/>
                          <a:fontRef idx="minor"/>
                        </wps:style>
                        <wps:bodyPr/>
                      </wps:wsp>
                      <wps:wsp>
                        <wps:cNvSpPr/>
                        <wps:spPr>
                          <a:xfrm>
                            <a:off x="0" y="6083280"/>
                            <a:ext cx="5074920" cy="24120"/>
                          </a:xfrm>
                          <a:prstGeom prst="rect">
                            <a:avLst/>
                          </a:prstGeom>
                          <a:solidFill>
                            <a:srgbClr val="dadada"/>
                          </a:solidFill>
                          <a:ln w="0">
                            <a:noFill/>
                          </a:ln>
                        </wps:spPr>
                        <wps:style>
                          <a:lnRef idx="0"/>
                          <a:fillRef idx="0"/>
                          <a:effectRef idx="0"/>
                          <a:fontRef idx="minor"/>
                        </wps:style>
                        <wps:bodyPr/>
                      </wps:wsp>
                      <wps:wsp>
                        <wps:cNvSpPr/>
                        <wps:spPr>
                          <a:xfrm>
                            <a:off x="0" y="0"/>
                            <a:ext cx="5074920" cy="6076440"/>
                          </a:xfrm>
                          <a:prstGeom prst="rect">
                            <a:avLst/>
                          </a:prstGeom>
                          <a:noFill/>
                          <a:ln w="0">
                            <a:noFill/>
                          </a:ln>
                        </wps:spPr>
                        <wps:style>
                          <a:lnRef idx="0"/>
                          <a:fillRef idx="0"/>
                          <a:effectRef idx="0"/>
                          <a:fontRef idx="minor"/>
                        </wps:style>
                        <wps:txbx>
                          <w:txbxContent>
                            <w:p>
                              <w:pPr>
                                <w:pStyle w:val="Normal"/>
                                <w:widowControl w:val="false"/>
                                <w:suppressAutoHyphens w:val="true"/>
                                <w:bidi w:val="0"/>
                                <w:spacing w:lineRule="auto" w:line="348" w:before="50" w:after="0"/>
                                <w:ind w:left="680" w:right="850" w:hanging="0"/>
                                <w:jc w:val="left"/>
                                <w:rPr>
                                  <w:rFonts w:ascii="Courier New" w:hAnsi="Courier New"/>
                                  <w:sz w:val="18"/>
                                  <w:ins w:id="7329" w:author="Jomar Tigcal" w:date="2023-03-04T23:32:38Z"/>
                                </w:rPr>
                              </w:pPr>
                              <w:r>
                                <w:rPr>
                                  <w:rFonts w:ascii="Courier New" w:hAnsi="Courier New"/>
                                  <w:spacing w:val="-2"/>
                                  <w:sz w:val="18"/>
                                </w:rPr>
                                <w:t>&lt;Constraint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android:id="@id/password2_text"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android:layout_width="wrap_content"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android:layout_height="wrap_content"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android:visibility="invisible"</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app:layout_constraintBottom_toBottomOf="parent"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app:layout_constraintStart_toStartOf="parent"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app:layout_constraintTop_toTopOf="parent"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tools:visibility="visible" /&gt;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&lt;Constraint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android:id="@id/password3_text"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android:layout_width="wrap_content"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android:layout_height="wrap_content"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android:visibility="invisible"</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app:layout_constraintBottom_toBottomOf="parent"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app:layout_constraintEnd_toEndOf="parent"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tools:visibility="visible" /&gt;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&lt;Constraint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android:id="@+id/button"</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android:layout_width="wrap_content"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android:layout_height="wrap_content"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android:layout_marginBottom="60dp"</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android:visibility="visible"</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app:layout_constraintBottom_toBottomOf="parent"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app:layout_constraintEnd_toEndOf="parent"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app:layout_constraintStart_toStartOf="parent" /&gt;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&lt;/ConstraintSet&gt;</w:t>
                              </w:r>
                            </w:p>
                          </w:txbxContent>
                        </wps:txbx>
                        <wps:bodyPr lIns="0" rIns="0" tIns="0" bIns="0" anchor="t">
                          <a:noAutofit/>
                        </wps:bodyPr>
                      </wps:wsp>
                    </wpg:wgp>
                  </a:graphicData>
                </a:graphic>
              </wp:inline>
            </w:drawing>
          </mc:Choice>
          <mc:Fallback>
            <w:pict>
              <v:group id="shape_0" alt="Shape1461" style="position:absolute;margin-left:0pt;margin-top:-481.35pt;width:399.6pt;height:480.9pt" coordorigin="0,-9627" coordsize="7992,9618">
                <v:rect id="shape_0" path="m0,0l-2147483645,0l-2147483645,-2147483646l0,-2147483646xe" fillcolor="#f6f6f6" stroked="f" o:allowincell="f" style="position:absolute;left:0;top:-9627;width:7991;height:9594;mso-wrap-style:none;v-text-anchor:middle;mso-position-vertical:top">
                  <v:fill o:detectmouseclick="t" type="solid" color2="#090909"/>
                  <v:stroke color="#3465a4" joinstyle="round" endcap="flat"/>
                  <w10:wrap type="square"/>
                </v:rect>
                <v:rect id="shape_0" path="m0,0l-2147483645,0l-2147483645,-2147483646l0,-2147483646xe" fillcolor="#dadada" stroked="f" o:allowincell="f" style="position:absolute;left:0;top:-47;width:7991;height:37;mso-wrap-style:none;v-text-anchor:middle;mso-position-vertical:top">
                  <v:fill o:detectmouseclick="t" type="solid" color2="#252525"/>
                  <v:stroke color="#3465a4" joinstyle="round" endcap="flat"/>
                  <w10:wrap type="square"/>
                </v:rect>
                <v:rect id="shape_0" path="m0,0l-2147483645,0l-2147483645,-2147483646l0,-2147483646xe" stroked="f" o:allowincell="f" style="position:absolute;left:0;top:-9627;width:7991;height:9568;mso-wrap-style:square;v-text-anchor:top;mso-position-vertical:top">
                  <v:fill o:detectmouseclick="t" on="false"/>
                  <v:stroke color="#3465a4" joinstyle="round" endcap="flat"/>
                  <v:textbox>
                    <w:txbxContent>
                      <w:p>
                        <w:pPr>
                          <w:pStyle w:val="Normal"/>
                          <w:widowControl w:val="false"/>
                          <w:suppressAutoHyphens w:val="true"/>
                          <w:bidi w:val="0"/>
                          <w:spacing w:lineRule="auto" w:line="348" w:before="50" w:after="0"/>
                          <w:ind w:left="680" w:right="850" w:hanging="0"/>
                          <w:jc w:val="left"/>
                          <w:rPr>
                            <w:rFonts w:ascii="Courier New" w:hAnsi="Courier New"/>
                            <w:sz w:val="18"/>
                            <w:ins w:id="7330" w:author="Jomar Tigcal" w:date="2023-03-04T23:32:38Z"/>
                          </w:rPr>
                        </w:pPr>
                        <w:r>
                          <w:rPr>
                            <w:rFonts w:ascii="Courier New" w:hAnsi="Courier New"/>
                            <w:spacing w:val="-2"/>
                            <w:sz w:val="18"/>
                          </w:rPr>
                          <w:t>&lt;Constraint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android:id="@id/password2_text"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android:layout_width="wrap_content"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android:layout_height="wrap_content"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android:visibility="invisible"</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app:layout_constraintBottom_toBottomOf="parent"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app:layout_constraintStart_toStartOf="parent"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app:layout_constraintTop_toTopOf="parent"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tools:visibility="visible" /&gt;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&lt;Constraint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android:id="@id/password3_text"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android:layout_width="wrap_content"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android:layout_height="wrap_content"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android:visibility="invisible"</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app:layout_constraintBottom_toBottomOf="parent"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app:layout_constraintEnd_toEndOf="parent"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tools:visibility="visible" /&gt;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&lt;Constraint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android:id="@+id/button"</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android:layout_width="wrap_content"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android:layout_height="wrap_content"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android:layout_marginBottom="60dp"</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android:visibility="visible"</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app:layout_constraintBottom_toBottomOf="parent"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app:layout_constraintEnd_toEndOf="parent"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app:layout_constraintStart_toStartOf="parent" /&gt;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&lt;/ConstraintSet&gt;</w:t>
                        </w:r>
                      </w:p>
                    </w:txbxContent>
                  </v:textbox>
                  <w10:wrap type="square"/>
                </v:rect>
              </v:group>
            </w:pict>
          </mc:Fallback>
        </mc:AlternateContent>
      </w:r>
    </w:p>
    <w:p>
      <w:pPr>
        <w:pStyle w:val="TextBody"/>
        <w:spacing w:before="6" w:after="0"/>
        <w:rPr>
          <w:rFonts w:ascii="Courier New" w:hAnsi="Courier New"/>
          <w:sz w:val="9"/>
          <w:ins w:id="7360" w:author="Jomar Tigcal" w:date="2023-03-04T23:32:38Z"/>
        </w:rPr>
      </w:pPr>
      <w:ins w:id="7359" w:author="Jomar Tigcal" w:date="2023-03-04T23:32:38Z">
        <w:r>
          <w:rPr>
            <w:rFonts w:ascii="Courier New" w:hAnsi="Courier New"/>
            <w:sz w:val="9"/>
          </w:rPr>
        </w:r>
      </w:ins>
    </w:p>
    <w:p>
      <w:pPr>
        <w:pStyle w:val="ListParagraph"/>
        <w:numPr>
          <w:ilvl w:val="0"/>
          <w:numId w:val="0"/>
        </w:numPr>
        <w:tabs>
          <w:tab w:val="clear" w:pos="720"/>
          <w:tab w:val="left" w:pos="1274" w:leader="none"/>
        </w:tabs>
        <w:spacing w:before="100" w:after="0"/>
        <w:ind w:left="1274" w:hanging="0"/>
        <w:jc w:val="left"/>
        <w:rPr>
          <w:sz w:val="20"/>
          <w:ins w:id="7362" w:author="Jomar Tigcal" w:date="2023-03-04T23:32:38Z"/>
        </w:rPr>
      </w:pPr>
      <w:ins w:id="7361" w:author="Jomar Tigcal" w:date="2023-03-04T23:32:38Z">
        <w:r>
          <w:rPr>
            <w:sz w:val="20"/>
          </w:rPr>
        </w:r>
      </w:ins>
    </w:p>
    <w:p>
      <w:pPr>
        <w:pStyle w:val="ListParagraph"/>
        <w:numPr>
          <w:ilvl w:val="1"/>
          <w:numId w:val="1"/>
        </w:numPr>
        <w:tabs>
          <w:tab w:val="clear" w:pos="720"/>
          <w:tab w:val="left" w:pos="1274" w:leader="none"/>
        </w:tabs>
        <w:spacing w:before="100" w:after="0"/>
        <w:jc w:val="left"/>
        <w:rPr>
          <w:sz w:val="20"/>
          <w:ins w:id="7383" w:author="Jomar Tigcal" w:date="2023-03-04T23:32:38Z"/>
        </w:rPr>
      </w:pPr>
      <w:ins w:id="7363" w:author="Jomar Tigcal" w:date="2023-03-04T23:32:38Z">
        <w:r>
          <w:rPr>
            <w:sz w:val="20"/>
          </w:rPr>
          <w:t>Next,</w:t>
        </w:r>
      </w:ins>
      <w:ins w:id="7364" w:author="Jomar Tigcal" w:date="2023-03-04T23:32:38Z">
        <w:r>
          <w:rPr>
            <w:spacing w:val="-5"/>
            <w:sz w:val="20"/>
          </w:rPr>
          <w:t xml:space="preserve"> </w:t>
        </w:r>
      </w:ins>
      <w:ins w:id="7365" w:author="Jomar Tigcal" w:date="2023-03-04T23:32:38Z">
        <w:r>
          <w:rPr>
            <w:sz w:val="20"/>
          </w:rPr>
          <w:t>let's</w:t>
        </w:r>
      </w:ins>
      <w:ins w:id="7366" w:author="Jomar Tigcal" w:date="2023-03-04T23:32:38Z">
        <w:r>
          <w:rPr>
            <w:spacing w:val="-2"/>
            <w:sz w:val="20"/>
          </w:rPr>
          <w:t xml:space="preserve"> </w:t>
        </w:r>
      </w:ins>
      <w:ins w:id="7367" w:author="Jomar Tigcal" w:date="2023-03-04T23:32:38Z">
        <w:r>
          <w:rPr>
            <w:sz w:val="20"/>
          </w:rPr>
          <w:t>add</w:t>
        </w:r>
      </w:ins>
      <w:ins w:id="7368" w:author="Jomar Tigcal" w:date="2023-03-04T23:32:38Z">
        <w:r>
          <w:rPr>
            <w:spacing w:val="-3"/>
            <w:sz w:val="20"/>
          </w:rPr>
          <w:t xml:space="preserve"> </w:t>
        </w:r>
      </w:ins>
      <w:ins w:id="7369" w:author="Jomar Tigcal" w:date="2023-03-04T23:32:38Z">
        <w:r>
          <w:rPr>
            <w:rFonts w:ascii="Courier New" w:hAnsi="Courier New"/>
            <w:b/>
          </w:rPr>
          <w:t>ConstraintSet</w:t>
        </w:r>
      </w:ins>
      <w:ins w:id="7370" w:author="Jomar Tigcal" w:date="2023-03-04T23:32:38Z">
        <w:r>
          <w:rPr>
            <w:rFonts w:ascii="Courier New" w:hAnsi="Courier New"/>
            <w:b/>
            <w:spacing w:val="-80"/>
          </w:rPr>
          <w:t xml:space="preserve"> </w:t>
        </w:r>
      </w:ins>
      <w:ins w:id="7371" w:author="Jomar Tigcal" w:date="2023-03-04T23:32:38Z">
        <w:r>
          <w:rPr>
            <w:sz w:val="20"/>
          </w:rPr>
          <w:t>for</w:t>
        </w:r>
      </w:ins>
      <w:ins w:id="7372" w:author="Jomar Tigcal" w:date="2023-03-04T23:32:38Z">
        <w:r>
          <w:rPr>
            <w:spacing w:val="-2"/>
            <w:sz w:val="20"/>
          </w:rPr>
          <w:t xml:space="preserve"> </w:t>
        </w:r>
      </w:ins>
      <w:ins w:id="7373" w:author="Jomar Tigcal" w:date="2023-03-04T23:32:38Z">
        <w:r>
          <w:rPr>
            <w:sz w:val="20"/>
          </w:rPr>
          <w:t>when</w:t>
        </w:r>
      </w:ins>
      <w:ins w:id="7374" w:author="Jomar Tigcal" w:date="2023-03-04T23:32:38Z">
        <w:r>
          <w:rPr>
            <w:spacing w:val="-2"/>
            <w:sz w:val="20"/>
          </w:rPr>
          <w:t xml:space="preserve"> </w:t>
        </w:r>
      </w:ins>
      <w:ins w:id="7375" w:author="Jomar Tigcal" w:date="2023-03-04T23:32:38Z">
        <w:r>
          <w:rPr>
            <w:sz w:val="20"/>
          </w:rPr>
          <w:t>the</w:t>
        </w:r>
      </w:ins>
      <w:ins w:id="7376" w:author="Jomar Tigcal" w:date="2023-03-04T23:32:38Z">
        <w:r>
          <w:rPr>
            <w:spacing w:val="-2"/>
            <w:sz w:val="20"/>
          </w:rPr>
          <w:t xml:space="preserve"> </w:t>
        </w:r>
      </w:ins>
      <w:ins w:id="7377" w:author="Jomar Tigcal" w:date="2023-03-04T23:32:38Z">
        <w:r>
          <w:rPr>
            <w:sz w:val="20"/>
          </w:rPr>
          <w:t>second</w:t>
        </w:r>
      </w:ins>
      <w:ins w:id="7378" w:author="Jomar Tigcal" w:date="2023-03-04T23:32:38Z">
        <w:r>
          <w:rPr>
            <w:spacing w:val="-2"/>
            <w:sz w:val="20"/>
          </w:rPr>
          <w:t xml:space="preserve"> </w:t>
        </w:r>
      </w:ins>
      <w:ins w:id="7379" w:author="Jomar Tigcal" w:date="2023-03-04T23:32:38Z">
        <w:r>
          <w:rPr>
            <w:sz w:val="20"/>
          </w:rPr>
          <w:t>password</w:t>
        </w:r>
      </w:ins>
      <w:ins w:id="7380" w:author="Jomar Tigcal" w:date="2023-03-04T23:32:38Z">
        <w:r>
          <w:rPr>
            <w:spacing w:val="-2"/>
            <w:sz w:val="20"/>
          </w:rPr>
          <w:t xml:space="preserve"> </w:t>
        </w:r>
      </w:ins>
      <w:ins w:id="7381" w:author="Jomar Tigcal" w:date="2023-03-04T23:32:38Z">
        <w:r>
          <w:rPr>
            <w:sz w:val="20"/>
          </w:rPr>
          <w:t>is</w:t>
        </w:r>
      </w:ins>
      <w:ins w:id="7382" w:author="Jomar Tigcal" w:date="2023-03-04T23:32:38Z">
        <w:r>
          <w:rPr>
            <w:spacing w:val="-2"/>
            <w:sz w:val="20"/>
          </w:rPr>
          <w:t xml:space="preserve"> selected:</w:t>
        </w:r>
      </w:ins>
    </w:p>
    <w:p>
      <w:pPr>
        <w:pStyle w:val="Normal"/>
        <w:numPr>
          <w:ilvl w:val="0"/>
          <w:numId w:val="0"/>
        </w:numPr>
        <w:tabs>
          <w:tab w:val="clear" w:pos="720"/>
          <w:tab w:val="left" w:pos="1274" w:leader="none"/>
        </w:tabs>
        <w:spacing w:before="100" w:after="0"/>
        <w:ind w:left="0" w:hanging="0"/>
        <w:jc w:val="left"/>
        <w:rPr>
          <w:rFonts w:ascii="Courier New" w:hAnsi="Courier New"/>
          <w:spacing w:val="-2"/>
          <w:sz w:val="18"/>
        </w:rPr>
      </w:pPr>
      <w:r>
        <w:rPr/>
        <mc:AlternateContent>
          <mc:Choice Requires="wpg">
            <w:drawing>
              <wp:inline distT="0" distB="0" distL="0" distR="0" wp14:anchorId="7330806A">
                <wp:extent cx="5074920" cy="6107430"/>
                <wp:effectExtent l="0" t="0" r="5080" b="5080"/>
                <wp:docPr id="2384" name="Shape1462"/>
                <a:graphic xmlns:a="http://schemas.openxmlformats.org/drawingml/2006/main">
                  <a:graphicData uri="http://schemas.microsoft.com/office/word/2010/wordprocessingGroup">
                    <wpg:wgp>
                      <wpg:cNvGrpSpPr/>
                      <wpg:grpSpPr>
                        <a:xfrm>
                          <a:off x="0" y="0"/>
                          <a:ext cx="5074920" cy="6107400"/>
                          <a:chOff x="0" y="0"/>
                          <a:chExt cx="5074920" cy="6107400"/>
                        </a:xfrm>
                      </wpg:grpSpPr>
                      <wps:wsp>
                        <wps:cNvSpPr/>
                        <wps:spPr>
                          <a:xfrm>
                            <a:off x="0" y="0"/>
                            <a:ext cx="5074920" cy="6093000"/>
                          </a:xfrm>
                          <a:prstGeom prst="rect">
                            <a:avLst/>
                          </a:prstGeom>
                          <a:solidFill>
                            <a:srgbClr val="f6f6f6"/>
                          </a:solidFill>
                          <a:ln w="0">
                            <a:noFill/>
                          </a:ln>
                        </wps:spPr>
                        <wps:style>
                          <a:lnRef idx="0"/>
                          <a:fillRef idx="0"/>
                          <a:effectRef idx="0"/>
                          <a:fontRef idx="minor"/>
                        </wps:style>
                        <wps:bodyPr/>
                      </wps:wsp>
                      <wps:wsp>
                        <wps:cNvSpPr/>
                        <wps:spPr>
                          <a:xfrm>
                            <a:off x="0" y="6083280"/>
                            <a:ext cx="5074920" cy="24120"/>
                          </a:xfrm>
                          <a:prstGeom prst="rect">
                            <a:avLst/>
                          </a:prstGeom>
                          <a:solidFill>
                            <a:srgbClr val="dadada"/>
                          </a:solidFill>
                          <a:ln w="0">
                            <a:noFill/>
                          </a:ln>
                        </wps:spPr>
                        <wps:style>
                          <a:lnRef idx="0"/>
                          <a:fillRef idx="0"/>
                          <a:effectRef idx="0"/>
                          <a:fontRef idx="minor"/>
                        </wps:style>
                        <wps:bodyPr/>
                      </wps:wsp>
                      <wps:wsp>
                        <wps:cNvSpPr/>
                        <wps:spPr>
                          <a:xfrm>
                            <a:off x="0" y="0"/>
                            <a:ext cx="5074920" cy="6076440"/>
                          </a:xfrm>
                          <a:prstGeom prst="rect">
                            <a:avLst/>
                          </a:prstGeom>
                          <a:noFill/>
                          <a:ln w="0">
                            <a:noFill/>
                          </a:ln>
                        </wps:spPr>
                        <wps:style>
                          <a:lnRef idx="0"/>
                          <a:fillRef idx="0"/>
                          <a:effectRef idx="0"/>
                          <a:fontRef idx="minor"/>
                        </wps:style>
                        <wps:txbx>
                          <w:txbxContent>
                            <w:p>
                              <w:pPr>
                                <w:pStyle w:val="Normal"/>
                                <w:widowControl w:val="false"/>
                                <w:suppressAutoHyphens w:val="true"/>
                                <w:bidi w:val="0"/>
                                <w:spacing w:lineRule="auto" w:line="348" w:before="50" w:after="0"/>
                                <w:ind w:left="680" w:right="340" w:hanging="0"/>
                                <w:jc w:val="left"/>
                                <w:rPr>
                                  <w:rFonts w:ascii="Courier New" w:hAnsi="Courier New"/>
                                  <w:sz w:val="18"/>
                                  <w:szCs w:val="18"/>
                                  <w:ins w:id="7384" w:author="Jomar Tigcal" w:date="2023-03-04T23:32:38Z"/>
                                </w:rPr>
                              </w:pPr>
                              <w:r>
                                <w:rPr>
                                  <w:rFonts w:ascii="Courier New" w:hAnsi="Courier New"/>
                                  <w:sz w:val="18"/>
                                  <w:szCs w:val="18"/>
                                </w:rPr>
                                <w:t>&lt;ConstraintSet android:id="@+id/password2_end"&gt;</w:t>
                              </w:r>
                            </w:p>
                            <w:p>
                              <w:pPr>
                                <w:pStyle w:val="Normal"/>
                                <w:widowControl w:val="false"/>
                                <w:suppressAutoHyphens w:val="true"/>
                                <w:bidi w:val="0"/>
                                <w:spacing w:lineRule="auto" w:line="348" w:before="50" w:after="0"/>
                                <w:ind w:left="680" w:right="340" w:hanging="0"/>
                                <w:jc w:val="left"/>
                                <w:rPr>
                                  <w:rFonts w:ascii="Courier New" w:hAnsi="Courier New"/>
                                  <w:sz w:val="18"/>
                                  <w:szCs w:val="18"/>
                                </w:rPr>
                              </w:pPr>
                              <w:r>
                                <w:rPr>
                                  <w:rFonts w:ascii="Courier New" w:hAnsi="Courier New"/>
                                  <w:sz w:val="18"/>
                                  <w:szCs w:val="18"/>
                                </w:rPr>
                                <w:t xml:space="preserve">    </w:t>
                              </w:r>
                              <w:r>
                                <w:rPr>
                                  <w:rFonts w:ascii="Courier New" w:hAnsi="Courier New"/>
                                  <w:sz w:val="18"/>
                                  <w:szCs w:val="18"/>
                                </w:rPr>
                                <w:t>&lt;Constraint</w:t>
                              </w:r>
                            </w:p>
                            <w:p>
                              <w:pPr>
                                <w:pStyle w:val="Normal"/>
                                <w:widowControl w:val="false"/>
                                <w:suppressAutoHyphens w:val="true"/>
                                <w:bidi w:val="0"/>
                                <w:spacing w:lineRule="auto" w:line="348" w:before="50" w:after="0"/>
                                <w:ind w:left="680" w:right="340" w:hanging="0"/>
                                <w:jc w:val="left"/>
                                <w:rPr>
                                  <w:rFonts w:ascii="Courier New" w:hAnsi="Courier New"/>
                                  <w:sz w:val="18"/>
                                  <w:szCs w:val="18"/>
                                </w:rPr>
                              </w:pPr>
                              <w:r>
                                <w:rPr>
                                  <w:rFonts w:ascii="Courier New" w:hAnsi="Courier New"/>
                                  <w:sz w:val="18"/>
                                  <w:szCs w:val="18"/>
                                </w:rPr>
                                <w:t xml:space="preserve">        </w:t>
                              </w:r>
                              <w:r>
                                <w:rPr>
                                  <w:rFonts w:ascii="Courier New" w:hAnsi="Courier New"/>
                                  <w:sz w:val="18"/>
                                  <w:szCs w:val="18"/>
                                </w:rPr>
                                <w:t>android:id="@id/password1_text"</w:t>
                              </w:r>
                            </w:p>
                            <w:p>
                              <w:pPr>
                                <w:pStyle w:val="Normal"/>
                                <w:widowControl w:val="false"/>
                                <w:suppressAutoHyphens w:val="true"/>
                                <w:bidi w:val="0"/>
                                <w:spacing w:lineRule="auto" w:line="348" w:before="50" w:after="0"/>
                                <w:ind w:left="680" w:right="340" w:hanging="0"/>
                                <w:jc w:val="left"/>
                                <w:rPr>
                                  <w:rFonts w:ascii="Courier New" w:hAnsi="Courier New"/>
                                  <w:sz w:val="18"/>
                                  <w:szCs w:val="18"/>
                                </w:rPr>
                              </w:pPr>
                              <w:r>
                                <w:rPr>
                                  <w:rFonts w:ascii="Courier New" w:hAnsi="Courier New"/>
                                  <w:sz w:val="18"/>
                                  <w:szCs w:val="18"/>
                                </w:rPr>
                                <w:t xml:space="preserve">        </w:t>
                              </w:r>
                              <w:r>
                                <w:rPr>
                                  <w:rFonts w:ascii="Courier New" w:hAnsi="Courier New"/>
                                  <w:sz w:val="18"/>
                                  <w:szCs w:val="18"/>
                                </w:rPr>
                                <w:t>android:layout_width="wrap_content"</w:t>
                              </w:r>
                            </w:p>
                            <w:p>
                              <w:pPr>
                                <w:pStyle w:val="Normal"/>
                                <w:widowControl w:val="false"/>
                                <w:suppressAutoHyphens w:val="true"/>
                                <w:bidi w:val="0"/>
                                <w:spacing w:lineRule="auto" w:line="348" w:before="50" w:after="0"/>
                                <w:ind w:left="680" w:right="340" w:hanging="0"/>
                                <w:jc w:val="left"/>
                                <w:rPr>
                                  <w:rFonts w:ascii="Courier New" w:hAnsi="Courier New"/>
                                  <w:sz w:val="18"/>
                                  <w:szCs w:val="18"/>
                                </w:rPr>
                              </w:pPr>
                              <w:r>
                                <w:rPr>
                                  <w:rFonts w:ascii="Courier New" w:hAnsi="Courier New"/>
                                  <w:sz w:val="18"/>
                                  <w:szCs w:val="18"/>
                                </w:rPr>
                                <w:t xml:space="preserve">        </w:t>
                              </w:r>
                              <w:r>
                                <w:rPr>
                                  <w:rFonts w:ascii="Courier New" w:hAnsi="Courier New"/>
                                  <w:sz w:val="18"/>
                                  <w:szCs w:val="18"/>
                                </w:rPr>
                                <w:t>android:layout_height="wrap_content"</w:t>
                              </w:r>
                            </w:p>
                            <w:p>
                              <w:pPr>
                                <w:pStyle w:val="Normal"/>
                                <w:widowControl w:val="false"/>
                                <w:suppressAutoHyphens w:val="true"/>
                                <w:bidi w:val="0"/>
                                <w:spacing w:lineRule="auto" w:line="348" w:before="50" w:after="0"/>
                                <w:ind w:left="680" w:right="340" w:hanging="0"/>
                                <w:jc w:val="left"/>
                                <w:rPr>
                                  <w:rFonts w:ascii="Courier New" w:hAnsi="Courier New"/>
                                  <w:sz w:val="18"/>
                                  <w:szCs w:val="18"/>
                                </w:rPr>
                              </w:pPr>
                              <w:r>
                                <w:rPr>
                                  <w:rFonts w:ascii="Courier New" w:hAnsi="Courier New"/>
                                  <w:sz w:val="18"/>
                                  <w:szCs w:val="18"/>
                                </w:rPr>
                                <w:t xml:space="preserve">        </w:t>
                              </w:r>
                              <w:r>
                                <w:rPr>
                                  <w:rFonts w:ascii="Courier New" w:hAnsi="Courier New"/>
                                  <w:sz w:val="18"/>
                                  <w:szCs w:val="18"/>
                                </w:rPr>
                                <w:t>android:visibility="invisible"</w:t>
                              </w:r>
                            </w:p>
                            <w:p>
                              <w:pPr>
                                <w:pStyle w:val="Normal"/>
                                <w:widowControl w:val="false"/>
                                <w:suppressAutoHyphens w:val="true"/>
                                <w:bidi w:val="0"/>
                                <w:spacing w:lineRule="auto" w:line="348" w:before="50" w:after="0"/>
                                <w:ind w:left="680" w:right="340" w:hanging="0"/>
                                <w:jc w:val="left"/>
                                <w:rPr>
                                  <w:rFonts w:ascii="Courier New" w:hAnsi="Courier New"/>
                                  <w:sz w:val="18"/>
                                  <w:szCs w:val="18"/>
                                </w:rPr>
                              </w:pPr>
                              <w:r>
                                <w:rPr>
                                  <w:rFonts w:ascii="Courier New" w:hAnsi="Courier New"/>
                                  <w:sz w:val="18"/>
                                  <w:szCs w:val="18"/>
                                </w:rPr>
                                <w:t xml:space="preserve">        </w:t>
                              </w:r>
                              <w:r>
                                <w:rPr>
                                  <w:rFonts w:ascii="Courier New" w:hAnsi="Courier New"/>
                                  <w:sz w:val="18"/>
                                  <w:szCs w:val="18"/>
                                </w:rPr>
                                <w:t>app:layout_constraintStart_toStartOf="parent"</w:t>
                              </w:r>
                            </w:p>
                            <w:p>
                              <w:pPr>
                                <w:pStyle w:val="Normal"/>
                                <w:widowControl w:val="false"/>
                                <w:suppressAutoHyphens w:val="true"/>
                                <w:bidi w:val="0"/>
                                <w:spacing w:lineRule="auto" w:line="348" w:before="50" w:after="0"/>
                                <w:ind w:left="680" w:right="340" w:hanging="0"/>
                                <w:jc w:val="left"/>
                                <w:rPr>
                                  <w:rFonts w:ascii="Courier New" w:hAnsi="Courier New"/>
                                  <w:sz w:val="18"/>
                                  <w:szCs w:val="18"/>
                                </w:rPr>
                              </w:pPr>
                              <w:r>
                                <w:rPr>
                                  <w:rFonts w:ascii="Courier New" w:hAnsi="Courier New"/>
                                  <w:sz w:val="18"/>
                                  <w:szCs w:val="18"/>
                                </w:rPr>
                                <w:t xml:space="preserve">        </w:t>
                              </w:r>
                              <w:r>
                                <w:rPr>
                                  <w:rFonts w:ascii="Courier New" w:hAnsi="Courier New"/>
                                  <w:sz w:val="18"/>
                                  <w:szCs w:val="18"/>
                                </w:rPr>
                                <w:t>app:layout_constraintTop_toTopOf="parent"</w:t>
                              </w:r>
                            </w:p>
                            <w:p>
                              <w:pPr>
                                <w:pStyle w:val="Normal"/>
                                <w:widowControl w:val="false"/>
                                <w:suppressAutoHyphens w:val="true"/>
                                <w:bidi w:val="0"/>
                                <w:spacing w:lineRule="auto" w:line="348" w:before="50" w:after="0"/>
                                <w:ind w:left="680" w:right="340" w:hanging="0"/>
                                <w:jc w:val="left"/>
                                <w:rPr>
                                  <w:rFonts w:ascii="Courier New" w:hAnsi="Courier New"/>
                                  <w:sz w:val="18"/>
                                  <w:szCs w:val="18"/>
                                </w:rPr>
                              </w:pPr>
                              <w:r>
                                <w:rPr>
                                  <w:rFonts w:ascii="Courier New" w:hAnsi="Courier New"/>
                                  <w:sz w:val="18"/>
                                  <w:szCs w:val="18"/>
                                </w:rPr>
                                <w:t xml:space="preserve">        </w:t>
                              </w:r>
                              <w:r>
                                <w:rPr>
                                  <w:rFonts w:ascii="Courier New" w:hAnsi="Courier New"/>
                                  <w:sz w:val="18"/>
                                  <w:szCs w:val="18"/>
                                </w:rPr>
                                <w:t>tools:visibility="visible" /&gt;</w:t>
                              </w:r>
                            </w:p>
                            <w:p>
                              <w:pPr>
                                <w:pStyle w:val="Normal"/>
                                <w:widowControl w:val="false"/>
                                <w:suppressAutoHyphens w:val="true"/>
                                <w:bidi w:val="0"/>
                                <w:spacing w:lineRule="auto" w:line="348" w:before="50" w:after="0"/>
                                <w:ind w:left="680" w:right="340" w:hanging="0"/>
                                <w:jc w:val="left"/>
                                <w:rPr>
                                  <w:rFonts w:ascii="Courier New" w:hAnsi="Courier New"/>
                                  <w:sz w:val="18"/>
                                  <w:szCs w:val="18"/>
                                </w:rPr>
                              </w:pPr>
                              <w:r>
                                <w:rPr>
                                  <w:rFonts w:ascii="Courier New" w:hAnsi="Courier New"/>
                                  <w:sz w:val="18"/>
                                  <w:szCs w:val="18"/>
                                </w:rPr>
                                <w:t xml:space="preserve">    </w:t>
                              </w:r>
                              <w:r>
                                <w:rPr>
                                  <w:rFonts w:ascii="Courier New" w:hAnsi="Courier New"/>
                                  <w:sz w:val="18"/>
                                  <w:szCs w:val="18"/>
                                </w:rPr>
                                <w:t>&lt;Constraint</w:t>
                              </w:r>
                            </w:p>
                            <w:p>
                              <w:pPr>
                                <w:pStyle w:val="Normal"/>
                                <w:widowControl w:val="false"/>
                                <w:suppressAutoHyphens w:val="true"/>
                                <w:bidi w:val="0"/>
                                <w:spacing w:lineRule="auto" w:line="348" w:before="50" w:after="0"/>
                                <w:ind w:left="680" w:right="340" w:hanging="0"/>
                                <w:jc w:val="left"/>
                                <w:rPr>
                                  <w:rFonts w:ascii="Courier New" w:hAnsi="Courier New"/>
                                  <w:sz w:val="18"/>
                                  <w:szCs w:val="18"/>
                                </w:rPr>
                              </w:pPr>
                              <w:r>
                                <w:rPr>
                                  <w:rFonts w:ascii="Courier New" w:hAnsi="Courier New"/>
                                  <w:sz w:val="18"/>
                                  <w:szCs w:val="18"/>
                                </w:rPr>
                                <w:t xml:space="preserve">        </w:t>
                              </w:r>
                              <w:r>
                                <w:rPr>
                                  <w:rFonts w:ascii="Courier New" w:hAnsi="Courier New"/>
                                  <w:sz w:val="18"/>
                                  <w:szCs w:val="18"/>
                                </w:rPr>
                                <w:t>android:id="@id/password3_text"</w:t>
                              </w:r>
                            </w:p>
                            <w:p>
                              <w:pPr>
                                <w:pStyle w:val="Normal"/>
                                <w:widowControl w:val="false"/>
                                <w:suppressAutoHyphens w:val="true"/>
                                <w:bidi w:val="0"/>
                                <w:spacing w:lineRule="auto" w:line="348" w:before="50" w:after="0"/>
                                <w:ind w:left="680" w:right="340" w:hanging="0"/>
                                <w:jc w:val="left"/>
                                <w:rPr>
                                  <w:rFonts w:ascii="Courier New" w:hAnsi="Courier New"/>
                                  <w:sz w:val="18"/>
                                  <w:szCs w:val="18"/>
                                </w:rPr>
                              </w:pPr>
                              <w:r>
                                <w:rPr>
                                  <w:rFonts w:ascii="Courier New" w:hAnsi="Courier New"/>
                                  <w:sz w:val="18"/>
                                  <w:szCs w:val="18"/>
                                </w:rPr>
                                <w:t xml:space="preserve">        </w:t>
                              </w:r>
                              <w:r>
                                <w:rPr>
                                  <w:rFonts w:ascii="Courier New" w:hAnsi="Courier New"/>
                                  <w:sz w:val="18"/>
                                  <w:szCs w:val="18"/>
                                </w:rPr>
                                <w:t>android:layout_width="wrap_content"</w:t>
                              </w:r>
                            </w:p>
                            <w:p>
                              <w:pPr>
                                <w:pStyle w:val="Normal"/>
                                <w:widowControl w:val="false"/>
                                <w:suppressAutoHyphens w:val="true"/>
                                <w:bidi w:val="0"/>
                                <w:spacing w:lineRule="auto" w:line="348" w:before="50" w:after="0"/>
                                <w:ind w:left="680" w:right="340" w:hanging="0"/>
                                <w:jc w:val="left"/>
                                <w:rPr>
                                  <w:rFonts w:ascii="Courier New" w:hAnsi="Courier New"/>
                                  <w:sz w:val="18"/>
                                  <w:szCs w:val="18"/>
                                </w:rPr>
                              </w:pPr>
                              <w:r>
                                <w:rPr>
                                  <w:rFonts w:ascii="Courier New" w:hAnsi="Courier New"/>
                                  <w:sz w:val="18"/>
                                  <w:szCs w:val="18"/>
                                </w:rPr>
                                <w:t xml:space="preserve">        </w:t>
                              </w:r>
                              <w:r>
                                <w:rPr>
                                  <w:rFonts w:ascii="Courier New" w:hAnsi="Courier New"/>
                                  <w:sz w:val="18"/>
                                  <w:szCs w:val="18"/>
                                </w:rPr>
                                <w:t>android:layout_height="wrap_content"</w:t>
                              </w:r>
                            </w:p>
                            <w:p>
                              <w:pPr>
                                <w:pStyle w:val="Normal"/>
                                <w:widowControl w:val="false"/>
                                <w:suppressAutoHyphens w:val="true"/>
                                <w:bidi w:val="0"/>
                                <w:spacing w:lineRule="auto" w:line="348" w:before="50" w:after="0"/>
                                <w:ind w:left="680" w:right="340" w:hanging="0"/>
                                <w:jc w:val="left"/>
                                <w:rPr>
                                  <w:rFonts w:ascii="Courier New" w:hAnsi="Courier New"/>
                                  <w:sz w:val="18"/>
                                  <w:szCs w:val="18"/>
                                </w:rPr>
                              </w:pPr>
                              <w:r>
                                <w:rPr>
                                  <w:rFonts w:ascii="Courier New" w:hAnsi="Courier New"/>
                                  <w:sz w:val="18"/>
                                  <w:szCs w:val="18"/>
                                </w:rPr>
                                <w:t xml:space="preserve">        </w:t>
                              </w:r>
                              <w:r>
                                <w:rPr>
                                  <w:rFonts w:ascii="Courier New" w:hAnsi="Courier New"/>
                                  <w:sz w:val="18"/>
                                  <w:szCs w:val="18"/>
                                </w:rPr>
                                <w:t>android:visibility="invisible"</w:t>
                              </w:r>
                            </w:p>
                            <w:p>
                              <w:pPr>
                                <w:pStyle w:val="Normal"/>
                                <w:widowControl w:val="false"/>
                                <w:suppressAutoHyphens w:val="true"/>
                                <w:bidi w:val="0"/>
                                <w:spacing w:lineRule="auto" w:line="348" w:before="50" w:after="0"/>
                                <w:ind w:left="680" w:right="340" w:hanging="0"/>
                                <w:jc w:val="left"/>
                                <w:rPr>
                                  <w:rFonts w:ascii="Courier New" w:hAnsi="Courier New"/>
                                  <w:sz w:val="18"/>
                                  <w:szCs w:val="18"/>
                                </w:rPr>
                              </w:pPr>
                              <w:r>
                                <w:rPr>
                                  <w:rFonts w:ascii="Courier New" w:hAnsi="Courier New"/>
                                  <w:sz w:val="18"/>
                                  <w:szCs w:val="18"/>
                                </w:rPr>
                                <w:t xml:space="preserve">        </w:t>
                              </w:r>
                              <w:r>
                                <w:rPr>
                                  <w:rFonts w:ascii="Courier New" w:hAnsi="Courier New"/>
                                  <w:sz w:val="18"/>
                                  <w:szCs w:val="18"/>
                                </w:rPr>
                                <w:t>app:layout_constraintBottom_toBottomOf="parent"</w:t>
                              </w:r>
                            </w:p>
                            <w:p>
                              <w:pPr>
                                <w:pStyle w:val="Normal"/>
                                <w:widowControl w:val="false"/>
                                <w:suppressAutoHyphens w:val="true"/>
                                <w:bidi w:val="0"/>
                                <w:spacing w:lineRule="auto" w:line="348" w:before="50" w:after="0"/>
                                <w:ind w:left="680" w:right="340" w:hanging="0"/>
                                <w:jc w:val="left"/>
                                <w:rPr>
                                  <w:rFonts w:ascii="Courier New" w:hAnsi="Courier New"/>
                                  <w:sz w:val="18"/>
                                  <w:szCs w:val="18"/>
                                </w:rPr>
                              </w:pPr>
                              <w:r>
                                <w:rPr>
                                  <w:rFonts w:ascii="Courier New" w:hAnsi="Courier New"/>
                                  <w:sz w:val="18"/>
                                  <w:szCs w:val="18"/>
                                </w:rPr>
                                <w:t xml:space="preserve">        </w:t>
                              </w:r>
                              <w:r>
                                <w:rPr>
                                  <w:rFonts w:ascii="Courier New" w:hAnsi="Courier New"/>
                                  <w:sz w:val="18"/>
                                  <w:szCs w:val="18"/>
                                </w:rPr>
                                <w:t>app:layout_constraintEnd_toEndOf="parent"</w:t>
                              </w:r>
                            </w:p>
                            <w:p>
                              <w:pPr>
                                <w:pStyle w:val="Normal"/>
                                <w:widowControl w:val="false"/>
                                <w:suppressAutoHyphens w:val="true"/>
                                <w:bidi w:val="0"/>
                                <w:spacing w:lineRule="auto" w:line="348" w:before="50" w:after="0"/>
                                <w:ind w:left="680" w:right="340" w:hanging="0"/>
                                <w:jc w:val="left"/>
                                <w:rPr>
                                  <w:rFonts w:ascii="Courier New" w:hAnsi="Courier New"/>
                                  <w:sz w:val="18"/>
                                  <w:szCs w:val="18"/>
                                </w:rPr>
                              </w:pPr>
                              <w:r>
                                <w:rPr>
                                  <w:rFonts w:ascii="Courier New" w:hAnsi="Courier New"/>
                                  <w:sz w:val="18"/>
                                  <w:szCs w:val="18"/>
                                </w:rPr>
                                <w:t xml:space="preserve">        </w:t>
                              </w:r>
                              <w:r>
                                <w:rPr>
                                  <w:rFonts w:ascii="Courier New" w:hAnsi="Courier New"/>
                                  <w:sz w:val="18"/>
                                  <w:szCs w:val="18"/>
                                </w:rPr>
                                <w:t>tools:visibility="visible" /&gt;</w:t>
                              </w:r>
                            </w:p>
                            <w:p>
                              <w:pPr>
                                <w:pStyle w:val="Normal"/>
                                <w:widowControl w:val="false"/>
                                <w:suppressAutoHyphens w:val="true"/>
                                <w:bidi w:val="0"/>
                                <w:spacing w:lineRule="auto" w:line="348" w:before="50" w:after="0"/>
                                <w:ind w:left="680" w:right="340" w:hanging="0"/>
                                <w:jc w:val="left"/>
                                <w:rPr>
                                  <w:rFonts w:ascii="Courier New" w:hAnsi="Courier New"/>
                                  <w:sz w:val="18"/>
                                  <w:szCs w:val="18"/>
                                </w:rPr>
                              </w:pPr>
                              <w:r>
                                <w:rPr>
                                  <w:rFonts w:ascii="Courier New" w:hAnsi="Courier New"/>
                                  <w:sz w:val="18"/>
                                  <w:szCs w:val="18"/>
                                </w:rPr>
                                <w:t xml:space="preserve">    </w:t>
                              </w:r>
                              <w:r>
                                <w:rPr>
                                  <w:rFonts w:ascii="Courier New" w:hAnsi="Courier New"/>
                                  <w:sz w:val="18"/>
                                  <w:szCs w:val="18"/>
                                </w:rPr>
                                <w:t>&lt;Constraint</w:t>
                              </w:r>
                            </w:p>
                            <w:p>
                              <w:pPr>
                                <w:pStyle w:val="Normal"/>
                                <w:widowControl w:val="false"/>
                                <w:suppressAutoHyphens w:val="true"/>
                                <w:bidi w:val="0"/>
                                <w:spacing w:lineRule="auto" w:line="348" w:before="50" w:after="0"/>
                                <w:ind w:left="680" w:right="340" w:hanging="0"/>
                                <w:jc w:val="left"/>
                                <w:rPr>
                                  <w:rFonts w:ascii="Courier New" w:hAnsi="Courier New"/>
                                  <w:sz w:val="18"/>
                                  <w:szCs w:val="18"/>
                                </w:rPr>
                              </w:pPr>
                              <w:r>
                                <w:rPr>
                                  <w:rFonts w:ascii="Courier New" w:hAnsi="Courier New"/>
                                  <w:sz w:val="18"/>
                                  <w:szCs w:val="18"/>
                                </w:rPr>
                                <w:t xml:space="preserve">        </w:t>
                              </w:r>
                              <w:r>
                                <w:rPr>
                                  <w:rFonts w:ascii="Courier New" w:hAnsi="Courier New"/>
                                  <w:sz w:val="18"/>
                                  <w:szCs w:val="18"/>
                                </w:rPr>
                                <w:t>android:id="@+id/button"</w:t>
                              </w:r>
                            </w:p>
                            <w:p>
                              <w:pPr>
                                <w:pStyle w:val="Normal"/>
                                <w:widowControl w:val="false"/>
                                <w:suppressAutoHyphens w:val="true"/>
                                <w:bidi w:val="0"/>
                                <w:spacing w:lineRule="auto" w:line="348" w:before="50" w:after="0"/>
                                <w:ind w:left="680" w:right="340" w:hanging="0"/>
                                <w:jc w:val="left"/>
                                <w:rPr>
                                  <w:rFonts w:ascii="Courier New" w:hAnsi="Courier New"/>
                                  <w:sz w:val="18"/>
                                  <w:szCs w:val="18"/>
                                </w:rPr>
                              </w:pPr>
                              <w:r>
                                <w:rPr>
                                  <w:rFonts w:ascii="Courier New" w:hAnsi="Courier New"/>
                                  <w:sz w:val="18"/>
                                  <w:szCs w:val="18"/>
                                </w:rPr>
                                <w:t xml:space="preserve">        </w:t>
                              </w:r>
                              <w:r>
                                <w:rPr>
                                  <w:rFonts w:ascii="Courier New" w:hAnsi="Courier New"/>
                                  <w:sz w:val="18"/>
                                  <w:szCs w:val="18"/>
                                </w:rPr>
                                <w:t>android:layout_width="wrap_content"</w:t>
                              </w:r>
                            </w:p>
                            <w:p>
                              <w:pPr>
                                <w:pStyle w:val="Normal"/>
                                <w:widowControl w:val="false"/>
                                <w:suppressAutoHyphens w:val="true"/>
                                <w:bidi w:val="0"/>
                                <w:spacing w:lineRule="auto" w:line="348" w:before="50" w:after="0"/>
                                <w:ind w:left="680" w:right="340" w:hanging="0"/>
                                <w:jc w:val="left"/>
                                <w:rPr>
                                  <w:rFonts w:ascii="Courier New" w:hAnsi="Courier New"/>
                                  <w:sz w:val="18"/>
                                  <w:szCs w:val="18"/>
                                </w:rPr>
                              </w:pPr>
                              <w:r>
                                <w:rPr>
                                  <w:rFonts w:ascii="Courier New" w:hAnsi="Courier New"/>
                                  <w:sz w:val="18"/>
                                  <w:szCs w:val="18"/>
                                </w:rPr>
                                <w:t xml:space="preserve">        </w:t>
                              </w:r>
                              <w:r>
                                <w:rPr>
                                  <w:rFonts w:ascii="Courier New" w:hAnsi="Courier New"/>
                                  <w:sz w:val="18"/>
                                  <w:szCs w:val="18"/>
                                </w:rPr>
                                <w:t>android:layout_height="wrap_content"</w:t>
                              </w:r>
                            </w:p>
                            <w:p>
                              <w:pPr>
                                <w:pStyle w:val="Normal"/>
                                <w:widowControl w:val="false"/>
                                <w:suppressAutoHyphens w:val="true"/>
                                <w:bidi w:val="0"/>
                                <w:spacing w:lineRule="auto" w:line="348" w:before="50" w:after="0"/>
                                <w:ind w:left="680" w:right="340" w:hanging="0"/>
                                <w:jc w:val="left"/>
                                <w:rPr>
                                  <w:rFonts w:ascii="Courier New" w:hAnsi="Courier New"/>
                                  <w:sz w:val="18"/>
                                  <w:szCs w:val="18"/>
                                </w:rPr>
                              </w:pPr>
                              <w:r>
                                <w:rPr>
                                  <w:rFonts w:ascii="Courier New" w:hAnsi="Courier New"/>
                                  <w:sz w:val="18"/>
                                  <w:szCs w:val="18"/>
                                </w:rPr>
                                <w:t xml:space="preserve">        </w:t>
                              </w:r>
                              <w:r>
                                <w:rPr>
                                  <w:rFonts w:ascii="Courier New" w:hAnsi="Courier New"/>
                                  <w:sz w:val="18"/>
                                  <w:szCs w:val="18"/>
                                </w:rPr>
                                <w:t>android:layout_marginBottom="60dp"</w:t>
                              </w:r>
                            </w:p>
                            <w:p>
                              <w:pPr>
                                <w:pStyle w:val="Normal"/>
                                <w:widowControl w:val="false"/>
                                <w:suppressAutoHyphens w:val="true"/>
                                <w:bidi w:val="0"/>
                                <w:spacing w:lineRule="auto" w:line="348" w:before="50" w:after="0"/>
                                <w:ind w:left="680" w:right="340" w:hanging="0"/>
                                <w:jc w:val="left"/>
                                <w:rPr>
                                  <w:rFonts w:ascii="Courier New" w:hAnsi="Courier New"/>
                                  <w:sz w:val="18"/>
                                  <w:szCs w:val="18"/>
                                </w:rPr>
                              </w:pPr>
                              <w:r>
                                <w:rPr>
                                  <w:rFonts w:ascii="Courier New" w:hAnsi="Courier New"/>
                                  <w:sz w:val="18"/>
                                  <w:szCs w:val="18"/>
                                </w:rPr>
                                <w:t xml:space="preserve">        </w:t>
                              </w:r>
                              <w:r>
                                <w:rPr>
                                  <w:rFonts w:ascii="Courier New" w:hAnsi="Courier New"/>
                                  <w:sz w:val="18"/>
                                  <w:szCs w:val="18"/>
                                </w:rPr>
                                <w:t>android:visibility="visible"</w:t>
                              </w:r>
                            </w:p>
                            <w:p>
                              <w:pPr>
                                <w:pStyle w:val="Normal"/>
                                <w:widowControl w:val="false"/>
                                <w:suppressAutoHyphens w:val="true"/>
                                <w:bidi w:val="0"/>
                                <w:spacing w:lineRule="auto" w:line="348" w:before="50" w:after="0"/>
                                <w:ind w:left="680" w:right="340" w:hanging="0"/>
                                <w:jc w:val="left"/>
                                <w:rPr>
                                  <w:rFonts w:ascii="Courier New" w:hAnsi="Courier New"/>
                                  <w:sz w:val="18"/>
                                  <w:szCs w:val="18"/>
                                </w:rPr>
                              </w:pPr>
                              <w:r>
                                <w:rPr>
                                  <w:rFonts w:ascii="Courier New" w:hAnsi="Courier New"/>
                                  <w:sz w:val="18"/>
                                  <w:szCs w:val="18"/>
                                </w:rPr>
                                <w:t xml:space="preserve">        </w:t>
                              </w:r>
                              <w:r>
                                <w:rPr>
                                  <w:rFonts w:ascii="Courier New" w:hAnsi="Courier New"/>
                                  <w:sz w:val="18"/>
                                  <w:szCs w:val="18"/>
                                </w:rPr>
                                <w:t>app:layout_constraintBottom_toBottomOf="parent"</w:t>
                              </w:r>
                            </w:p>
                            <w:p>
                              <w:pPr>
                                <w:pStyle w:val="Normal"/>
                                <w:widowControl w:val="false"/>
                                <w:suppressAutoHyphens w:val="true"/>
                                <w:bidi w:val="0"/>
                                <w:spacing w:lineRule="auto" w:line="348" w:before="50" w:after="0"/>
                                <w:ind w:left="680" w:right="340" w:hanging="0"/>
                                <w:jc w:val="left"/>
                                <w:rPr>
                                  <w:rFonts w:ascii="Courier New" w:hAnsi="Courier New"/>
                                  <w:sz w:val="18"/>
                                  <w:szCs w:val="18"/>
                                </w:rPr>
                              </w:pPr>
                              <w:r>
                                <w:rPr>
                                  <w:rFonts w:ascii="Courier New" w:hAnsi="Courier New"/>
                                  <w:sz w:val="18"/>
                                  <w:szCs w:val="18"/>
                                </w:rPr>
                                <w:t xml:space="preserve">        </w:t>
                              </w:r>
                              <w:r>
                                <w:rPr>
                                  <w:rFonts w:ascii="Courier New" w:hAnsi="Courier New"/>
                                  <w:sz w:val="18"/>
                                  <w:szCs w:val="18"/>
                                </w:rPr>
                                <w:t>app:layout_constraintEnd_toEndOf="parent"</w:t>
                              </w:r>
                            </w:p>
                            <w:p>
                              <w:pPr>
                                <w:pStyle w:val="Normal"/>
                                <w:widowControl w:val="false"/>
                                <w:suppressAutoHyphens w:val="true"/>
                                <w:bidi w:val="0"/>
                                <w:spacing w:lineRule="auto" w:line="348" w:before="50" w:after="0"/>
                                <w:ind w:left="680" w:right="340" w:hanging="0"/>
                                <w:jc w:val="left"/>
                                <w:rPr>
                                  <w:rFonts w:ascii="Courier New" w:hAnsi="Courier New"/>
                                  <w:sz w:val="18"/>
                                  <w:szCs w:val="18"/>
                                </w:rPr>
                              </w:pPr>
                              <w:r>
                                <w:rPr>
                                  <w:rFonts w:ascii="Courier New" w:hAnsi="Courier New"/>
                                  <w:sz w:val="18"/>
                                  <w:szCs w:val="18"/>
                                </w:rPr>
                                <w:t xml:space="preserve">        </w:t>
                              </w:r>
                              <w:r>
                                <w:rPr>
                                  <w:rFonts w:ascii="Courier New" w:hAnsi="Courier New"/>
                                  <w:sz w:val="18"/>
                                  <w:szCs w:val="18"/>
                                </w:rPr>
                                <w:t>app:layout_constraintStart_toStartOf="parent" /&gt;</w:t>
                              </w:r>
                            </w:p>
                            <w:p>
                              <w:pPr>
                                <w:pStyle w:val="Normal"/>
                                <w:widowControl w:val="false"/>
                                <w:suppressAutoHyphens w:val="true"/>
                                <w:bidi w:val="0"/>
                                <w:spacing w:lineRule="auto" w:line="348" w:before="50" w:after="0"/>
                                <w:ind w:left="680" w:right="340" w:hanging="0"/>
                                <w:jc w:val="left"/>
                                <w:rPr>
                                  <w:rFonts w:ascii="Courier New" w:hAnsi="Courier New"/>
                                  <w:sz w:val="18"/>
                                  <w:szCs w:val="18"/>
                                </w:rPr>
                              </w:pPr>
                              <w:r>
                                <w:rPr>
                                  <w:rFonts w:ascii="Courier New" w:hAnsi="Courier New"/>
                                  <w:sz w:val="18"/>
                                  <w:szCs w:val="18"/>
                                </w:rPr>
                                <w:t>&lt;/ConstraintSet&gt;</w:t>
                              </w:r>
                            </w:p>
                          </w:txbxContent>
                        </wps:txbx>
                        <wps:bodyPr lIns="0" rIns="0" tIns="0" bIns="0" anchor="t">
                          <a:noAutofit/>
                        </wps:bodyPr>
                      </wps:wsp>
                    </wpg:wgp>
                  </a:graphicData>
                </a:graphic>
              </wp:inline>
            </w:drawing>
          </mc:Choice>
          <mc:Fallback>
            <w:pict>
              <v:group id="shape_0" alt="Shape1462" style="position:absolute;margin-left:0pt;margin-top:-481.35pt;width:399.6pt;height:480.9pt" coordorigin="0,-9627" coordsize="7992,9618">
                <v:rect id="shape_0" path="m0,0l-2147483645,0l-2147483645,-2147483646l0,-2147483646xe" fillcolor="#f6f6f6" stroked="f" o:allowincell="f" style="position:absolute;left:0;top:-9627;width:7991;height:9594;mso-wrap-style:none;v-text-anchor:middle;mso-position-vertical:top">
                  <v:fill o:detectmouseclick="t" type="solid" color2="#090909"/>
                  <v:stroke color="#3465a4" joinstyle="round" endcap="flat"/>
                  <w10:wrap type="square"/>
                </v:rect>
                <v:rect id="shape_0" path="m0,0l-2147483645,0l-2147483645,-2147483646l0,-2147483646xe" fillcolor="#dadada" stroked="f" o:allowincell="f" style="position:absolute;left:0;top:-47;width:7991;height:37;mso-wrap-style:none;v-text-anchor:middle;mso-position-vertical:top">
                  <v:fill o:detectmouseclick="t" type="solid" color2="#252525"/>
                  <v:stroke color="#3465a4" joinstyle="round" endcap="flat"/>
                  <w10:wrap type="square"/>
                </v:rect>
                <v:rect id="shape_0" path="m0,0l-2147483645,0l-2147483645,-2147483646l0,-2147483646xe" stroked="f" o:allowincell="f" style="position:absolute;left:0;top:-9627;width:7991;height:9568;mso-wrap-style:square;v-text-anchor:top;mso-position-vertical:top">
                  <v:fill o:detectmouseclick="t" on="false"/>
                  <v:stroke color="#3465a4" joinstyle="round" endcap="flat"/>
                  <v:textbox>
                    <w:txbxContent>
                      <w:p>
                        <w:pPr>
                          <w:pStyle w:val="Normal"/>
                          <w:widowControl w:val="false"/>
                          <w:suppressAutoHyphens w:val="true"/>
                          <w:bidi w:val="0"/>
                          <w:spacing w:lineRule="auto" w:line="348" w:before="50" w:after="0"/>
                          <w:ind w:left="680" w:right="340" w:hanging="0"/>
                          <w:jc w:val="left"/>
                          <w:rPr>
                            <w:rFonts w:ascii="Courier New" w:hAnsi="Courier New"/>
                            <w:sz w:val="18"/>
                            <w:szCs w:val="18"/>
                            <w:ins w:id="7385" w:author="Jomar Tigcal" w:date="2023-03-04T23:32:38Z"/>
                          </w:rPr>
                        </w:pPr>
                        <w:r>
                          <w:rPr>
                            <w:rFonts w:ascii="Courier New" w:hAnsi="Courier New"/>
                            <w:sz w:val="18"/>
                            <w:szCs w:val="18"/>
                          </w:rPr>
                          <w:t>&lt;ConstraintSet android:id="@+id/password2_end"&gt;</w:t>
                        </w:r>
                      </w:p>
                      <w:p>
                        <w:pPr>
                          <w:pStyle w:val="Normal"/>
                          <w:widowControl w:val="false"/>
                          <w:suppressAutoHyphens w:val="true"/>
                          <w:bidi w:val="0"/>
                          <w:spacing w:lineRule="auto" w:line="348" w:before="50" w:after="0"/>
                          <w:ind w:left="680" w:right="340" w:hanging="0"/>
                          <w:jc w:val="left"/>
                          <w:rPr>
                            <w:rFonts w:ascii="Courier New" w:hAnsi="Courier New"/>
                            <w:sz w:val="18"/>
                            <w:szCs w:val="18"/>
                          </w:rPr>
                        </w:pPr>
                        <w:r>
                          <w:rPr>
                            <w:rFonts w:ascii="Courier New" w:hAnsi="Courier New"/>
                            <w:sz w:val="18"/>
                            <w:szCs w:val="18"/>
                          </w:rPr>
                          <w:t xml:space="preserve">    </w:t>
                        </w:r>
                        <w:r>
                          <w:rPr>
                            <w:rFonts w:ascii="Courier New" w:hAnsi="Courier New"/>
                            <w:sz w:val="18"/>
                            <w:szCs w:val="18"/>
                          </w:rPr>
                          <w:t>&lt;Constraint</w:t>
                        </w:r>
                      </w:p>
                      <w:p>
                        <w:pPr>
                          <w:pStyle w:val="Normal"/>
                          <w:widowControl w:val="false"/>
                          <w:suppressAutoHyphens w:val="true"/>
                          <w:bidi w:val="0"/>
                          <w:spacing w:lineRule="auto" w:line="348" w:before="50" w:after="0"/>
                          <w:ind w:left="680" w:right="340" w:hanging="0"/>
                          <w:jc w:val="left"/>
                          <w:rPr>
                            <w:rFonts w:ascii="Courier New" w:hAnsi="Courier New"/>
                            <w:sz w:val="18"/>
                            <w:szCs w:val="18"/>
                          </w:rPr>
                        </w:pPr>
                        <w:r>
                          <w:rPr>
                            <w:rFonts w:ascii="Courier New" w:hAnsi="Courier New"/>
                            <w:sz w:val="18"/>
                            <w:szCs w:val="18"/>
                          </w:rPr>
                          <w:t xml:space="preserve">        </w:t>
                        </w:r>
                        <w:r>
                          <w:rPr>
                            <w:rFonts w:ascii="Courier New" w:hAnsi="Courier New"/>
                            <w:sz w:val="18"/>
                            <w:szCs w:val="18"/>
                          </w:rPr>
                          <w:t>android:id="@id/password1_text"</w:t>
                        </w:r>
                      </w:p>
                      <w:p>
                        <w:pPr>
                          <w:pStyle w:val="Normal"/>
                          <w:widowControl w:val="false"/>
                          <w:suppressAutoHyphens w:val="true"/>
                          <w:bidi w:val="0"/>
                          <w:spacing w:lineRule="auto" w:line="348" w:before="50" w:after="0"/>
                          <w:ind w:left="680" w:right="340" w:hanging="0"/>
                          <w:jc w:val="left"/>
                          <w:rPr>
                            <w:rFonts w:ascii="Courier New" w:hAnsi="Courier New"/>
                            <w:sz w:val="18"/>
                            <w:szCs w:val="18"/>
                          </w:rPr>
                        </w:pPr>
                        <w:r>
                          <w:rPr>
                            <w:rFonts w:ascii="Courier New" w:hAnsi="Courier New"/>
                            <w:sz w:val="18"/>
                            <w:szCs w:val="18"/>
                          </w:rPr>
                          <w:t xml:space="preserve">        </w:t>
                        </w:r>
                        <w:r>
                          <w:rPr>
                            <w:rFonts w:ascii="Courier New" w:hAnsi="Courier New"/>
                            <w:sz w:val="18"/>
                            <w:szCs w:val="18"/>
                          </w:rPr>
                          <w:t>android:layout_width="wrap_content"</w:t>
                        </w:r>
                      </w:p>
                      <w:p>
                        <w:pPr>
                          <w:pStyle w:val="Normal"/>
                          <w:widowControl w:val="false"/>
                          <w:suppressAutoHyphens w:val="true"/>
                          <w:bidi w:val="0"/>
                          <w:spacing w:lineRule="auto" w:line="348" w:before="50" w:after="0"/>
                          <w:ind w:left="680" w:right="340" w:hanging="0"/>
                          <w:jc w:val="left"/>
                          <w:rPr>
                            <w:rFonts w:ascii="Courier New" w:hAnsi="Courier New"/>
                            <w:sz w:val="18"/>
                            <w:szCs w:val="18"/>
                          </w:rPr>
                        </w:pPr>
                        <w:r>
                          <w:rPr>
                            <w:rFonts w:ascii="Courier New" w:hAnsi="Courier New"/>
                            <w:sz w:val="18"/>
                            <w:szCs w:val="18"/>
                          </w:rPr>
                          <w:t xml:space="preserve">        </w:t>
                        </w:r>
                        <w:r>
                          <w:rPr>
                            <w:rFonts w:ascii="Courier New" w:hAnsi="Courier New"/>
                            <w:sz w:val="18"/>
                            <w:szCs w:val="18"/>
                          </w:rPr>
                          <w:t>android:layout_height="wrap_content"</w:t>
                        </w:r>
                      </w:p>
                      <w:p>
                        <w:pPr>
                          <w:pStyle w:val="Normal"/>
                          <w:widowControl w:val="false"/>
                          <w:suppressAutoHyphens w:val="true"/>
                          <w:bidi w:val="0"/>
                          <w:spacing w:lineRule="auto" w:line="348" w:before="50" w:after="0"/>
                          <w:ind w:left="680" w:right="340" w:hanging="0"/>
                          <w:jc w:val="left"/>
                          <w:rPr>
                            <w:rFonts w:ascii="Courier New" w:hAnsi="Courier New"/>
                            <w:sz w:val="18"/>
                            <w:szCs w:val="18"/>
                          </w:rPr>
                        </w:pPr>
                        <w:r>
                          <w:rPr>
                            <w:rFonts w:ascii="Courier New" w:hAnsi="Courier New"/>
                            <w:sz w:val="18"/>
                            <w:szCs w:val="18"/>
                          </w:rPr>
                          <w:t xml:space="preserve">        </w:t>
                        </w:r>
                        <w:r>
                          <w:rPr>
                            <w:rFonts w:ascii="Courier New" w:hAnsi="Courier New"/>
                            <w:sz w:val="18"/>
                            <w:szCs w:val="18"/>
                          </w:rPr>
                          <w:t>android:visibility="invisible"</w:t>
                        </w:r>
                      </w:p>
                      <w:p>
                        <w:pPr>
                          <w:pStyle w:val="Normal"/>
                          <w:widowControl w:val="false"/>
                          <w:suppressAutoHyphens w:val="true"/>
                          <w:bidi w:val="0"/>
                          <w:spacing w:lineRule="auto" w:line="348" w:before="50" w:after="0"/>
                          <w:ind w:left="680" w:right="340" w:hanging="0"/>
                          <w:jc w:val="left"/>
                          <w:rPr>
                            <w:rFonts w:ascii="Courier New" w:hAnsi="Courier New"/>
                            <w:sz w:val="18"/>
                            <w:szCs w:val="18"/>
                          </w:rPr>
                        </w:pPr>
                        <w:r>
                          <w:rPr>
                            <w:rFonts w:ascii="Courier New" w:hAnsi="Courier New"/>
                            <w:sz w:val="18"/>
                            <w:szCs w:val="18"/>
                          </w:rPr>
                          <w:t xml:space="preserve">        </w:t>
                        </w:r>
                        <w:r>
                          <w:rPr>
                            <w:rFonts w:ascii="Courier New" w:hAnsi="Courier New"/>
                            <w:sz w:val="18"/>
                            <w:szCs w:val="18"/>
                          </w:rPr>
                          <w:t>app:layout_constraintStart_toStartOf="parent"</w:t>
                        </w:r>
                      </w:p>
                      <w:p>
                        <w:pPr>
                          <w:pStyle w:val="Normal"/>
                          <w:widowControl w:val="false"/>
                          <w:suppressAutoHyphens w:val="true"/>
                          <w:bidi w:val="0"/>
                          <w:spacing w:lineRule="auto" w:line="348" w:before="50" w:after="0"/>
                          <w:ind w:left="680" w:right="340" w:hanging="0"/>
                          <w:jc w:val="left"/>
                          <w:rPr>
                            <w:rFonts w:ascii="Courier New" w:hAnsi="Courier New"/>
                            <w:sz w:val="18"/>
                            <w:szCs w:val="18"/>
                          </w:rPr>
                        </w:pPr>
                        <w:r>
                          <w:rPr>
                            <w:rFonts w:ascii="Courier New" w:hAnsi="Courier New"/>
                            <w:sz w:val="18"/>
                            <w:szCs w:val="18"/>
                          </w:rPr>
                          <w:t xml:space="preserve">        </w:t>
                        </w:r>
                        <w:r>
                          <w:rPr>
                            <w:rFonts w:ascii="Courier New" w:hAnsi="Courier New"/>
                            <w:sz w:val="18"/>
                            <w:szCs w:val="18"/>
                          </w:rPr>
                          <w:t>app:layout_constraintTop_toTopOf="parent"</w:t>
                        </w:r>
                      </w:p>
                      <w:p>
                        <w:pPr>
                          <w:pStyle w:val="Normal"/>
                          <w:widowControl w:val="false"/>
                          <w:suppressAutoHyphens w:val="true"/>
                          <w:bidi w:val="0"/>
                          <w:spacing w:lineRule="auto" w:line="348" w:before="50" w:after="0"/>
                          <w:ind w:left="680" w:right="340" w:hanging="0"/>
                          <w:jc w:val="left"/>
                          <w:rPr>
                            <w:rFonts w:ascii="Courier New" w:hAnsi="Courier New"/>
                            <w:sz w:val="18"/>
                            <w:szCs w:val="18"/>
                          </w:rPr>
                        </w:pPr>
                        <w:r>
                          <w:rPr>
                            <w:rFonts w:ascii="Courier New" w:hAnsi="Courier New"/>
                            <w:sz w:val="18"/>
                            <w:szCs w:val="18"/>
                          </w:rPr>
                          <w:t xml:space="preserve">        </w:t>
                        </w:r>
                        <w:r>
                          <w:rPr>
                            <w:rFonts w:ascii="Courier New" w:hAnsi="Courier New"/>
                            <w:sz w:val="18"/>
                            <w:szCs w:val="18"/>
                          </w:rPr>
                          <w:t>tools:visibility="visible" /&gt;</w:t>
                        </w:r>
                      </w:p>
                      <w:p>
                        <w:pPr>
                          <w:pStyle w:val="Normal"/>
                          <w:widowControl w:val="false"/>
                          <w:suppressAutoHyphens w:val="true"/>
                          <w:bidi w:val="0"/>
                          <w:spacing w:lineRule="auto" w:line="348" w:before="50" w:after="0"/>
                          <w:ind w:left="680" w:right="340" w:hanging="0"/>
                          <w:jc w:val="left"/>
                          <w:rPr>
                            <w:rFonts w:ascii="Courier New" w:hAnsi="Courier New"/>
                            <w:sz w:val="18"/>
                            <w:szCs w:val="18"/>
                          </w:rPr>
                        </w:pPr>
                        <w:r>
                          <w:rPr>
                            <w:rFonts w:ascii="Courier New" w:hAnsi="Courier New"/>
                            <w:sz w:val="18"/>
                            <w:szCs w:val="18"/>
                          </w:rPr>
                          <w:t xml:space="preserve">    </w:t>
                        </w:r>
                        <w:r>
                          <w:rPr>
                            <w:rFonts w:ascii="Courier New" w:hAnsi="Courier New"/>
                            <w:sz w:val="18"/>
                            <w:szCs w:val="18"/>
                          </w:rPr>
                          <w:t>&lt;Constraint</w:t>
                        </w:r>
                      </w:p>
                      <w:p>
                        <w:pPr>
                          <w:pStyle w:val="Normal"/>
                          <w:widowControl w:val="false"/>
                          <w:suppressAutoHyphens w:val="true"/>
                          <w:bidi w:val="0"/>
                          <w:spacing w:lineRule="auto" w:line="348" w:before="50" w:after="0"/>
                          <w:ind w:left="680" w:right="340" w:hanging="0"/>
                          <w:jc w:val="left"/>
                          <w:rPr>
                            <w:rFonts w:ascii="Courier New" w:hAnsi="Courier New"/>
                            <w:sz w:val="18"/>
                            <w:szCs w:val="18"/>
                          </w:rPr>
                        </w:pPr>
                        <w:r>
                          <w:rPr>
                            <w:rFonts w:ascii="Courier New" w:hAnsi="Courier New"/>
                            <w:sz w:val="18"/>
                            <w:szCs w:val="18"/>
                          </w:rPr>
                          <w:t xml:space="preserve">        </w:t>
                        </w:r>
                        <w:r>
                          <w:rPr>
                            <w:rFonts w:ascii="Courier New" w:hAnsi="Courier New"/>
                            <w:sz w:val="18"/>
                            <w:szCs w:val="18"/>
                          </w:rPr>
                          <w:t>android:id="@id/password3_text"</w:t>
                        </w:r>
                      </w:p>
                      <w:p>
                        <w:pPr>
                          <w:pStyle w:val="Normal"/>
                          <w:widowControl w:val="false"/>
                          <w:suppressAutoHyphens w:val="true"/>
                          <w:bidi w:val="0"/>
                          <w:spacing w:lineRule="auto" w:line="348" w:before="50" w:after="0"/>
                          <w:ind w:left="680" w:right="340" w:hanging="0"/>
                          <w:jc w:val="left"/>
                          <w:rPr>
                            <w:rFonts w:ascii="Courier New" w:hAnsi="Courier New"/>
                            <w:sz w:val="18"/>
                            <w:szCs w:val="18"/>
                          </w:rPr>
                        </w:pPr>
                        <w:r>
                          <w:rPr>
                            <w:rFonts w:ascii="Courier New" w:hAnsi="Courier New"/>
                            <w:sz w:val="18"/>
                            <w:szCs w:val="18"/>
                          </w:rPr>
                          <w:t xml:space="preserve">        </w:t>
                        </w:r>
                        <w:r>
                          <w:rPr>
                            <w:rFonts w:ascii="Courier New" w:hAnsi="Courier New"/>
                            <w:sz w:val="18"/>
                            <w:szCs w:val="18"/>
                          </w:rPr>
                          <w:t>android:layout_width="wrap_content"</w:t>
                        </w:r>
                      </w:p>
                      <w:p>
                        <w:pPr>
                          <w:pStyle w:val="Normal"/>
                          <w:widowControl w:val="false"/>
                          <w:suppressAutoHyphens w:val="true"/>
                          <w:bidi w:val="0"/>
                          <w:spacing w:lineRule="auto" w:line="348" w:before="50" w:after="0"/>
                          <w:ind w:left="680" w:right="340" w:hanging="0"/>
                          <w:jc w:val="left"/>
                          <w:rPr>
                            <w:rFonts w:ascii="Courier New" w:hAnsi="Courier New"/>
                            <w:sz w:val="18"/>
                            <w:szCs w:val="18"/>
                          </w:rPr>
                        </w:pPr>
                        <w:r>
                          <w:rPr>
                            <w:rFonts w:ascii="Courier New" w:hAnsi="Courier New"/>
                            <w:sz w:val="18"/>
                            <w:szCs w:val="18"/>
                          </w:rPr>
                          <w:t xml:space="preserve">        </w:t>
                        </w:r>
                        <w:r>
                          <w:rPr>
                            <w:rFonts w:ascii="Courier New" w:hAnsi="Courier New"/>
                            <w:sz w:val="18"/>
                            <w:szCs w:val="18"/>
                          </w:rPr>
                          <w:t>android:layout_height="wrap_content"</w:t>
                        </w:r>
                      </w:p>
                      <w:p>
                        <w:pPr>
                          <w:pStyle w:val="Normal"/>
                          <w:widowControl w:val="false"/>
                          <w:suppressAutoHyphens w:val="true"/>
                          <w:bidi w:val="0"/>
                          <w:spacing w:lineRule="auto" w:line="348" w:before="50" w:after="0"/>
                          <w:ind w:left="680" w:right="340" w:hanging="0"/>
                          <w:jc w:val="left"/>
                          <w:rPr>
                            <w:rFonts w:ascii="Courier New" w:hAnsi="Courier New"/>
                            <w:sz w:val="18"/>
                            <w:szCs w:val="18"/>
                          </w:rPr>
                        </w:pPr>
                        <w:r>
                          <w:rPr>
                            <w:rFonts w:ascii="Courier New" w:hAnsi="Courier New"/>
                            <w:sz w:val="18"/>
                            <w:szCs w:val="18"/>
                          </w:rPr>
                          <w:t xml:space="preserve">        </w:t>
                        </w:r>
                        <w:r>
                          <w:rPr>
                            <w:rFonts w:ascii="Courier New" w:hAnsi="Courier New"/>
                            <w:sz w:val="18"/>
                            <w:szCs w:val="18"/>
                          </w:rPr>
                          <w:t>android:visibility="invisible"</w:t>
                        </w:r>
                      </w:p>
                      <w:p>
                        <w:pPr>
                          <w:pStyle w:val="Normal"/>
                          <w:widowControl w:val="false"/>
                          <w:suppressAutoHyphens w:val="true"/>
                          <w:bidi w:val="0"/>
                          <w:spacing w:lineRule="auto" w:line="348" w:before="50" w:after="0"/>
                          <w:ind w:left="680" w:right="340" w:hanging="0"/>
                          <w:jc w:val="left"/>
                          <w:rPr>
                            <w:rFonts w:ascii="Courier New" w:hAnsi="Courier New"/>
                            <w:sz w:val="18"/>
                            <w:szCs w:val="18"/>
                          </w:rPr>
                        </w:pPr>
                        <w:r>
                          <w:rPr>
                            <w:rFonts w:ascii="Courier New" w:hAnsi="Courier New"/>
                            <w:sz w:val="18"/>
                            <w:szCs w:val="18"/>
                          </w:rPr>
                          <w:t xml:space="preserve">        </w:t>
                        </w:r>
                        <w:r>
                          <w:rPr>
                            <w:rFonts w:ascii="Courier New" w:hAnsi="Courier New"/>
                            <w:sz w:val="18"/>
                            <w:szCs w:val="18"/>
                          </w:rPr>
                          <w:t>app:layout_constraintBottom_toBottomOf="parent"</w:t>
                        </w:r>
                      </w:p>
                      <w:p>
                        <w:pPr>
                          <w:pStyle w:val="Normal"/>
                          <w:widowControl w:val="false"/>
                          <w:suppressAutoHyphens w:val="true"/>
                          <w:bidi w:val="0"/>
                          <w:spacing w:lineRule="auto" w:line="348" w:before="50" w:after="0"/>
                          <w:ind w:left="680" w:right="340" w:hanging="0"/>
                          <w:jc w:val="left"/>
                          <w:rPr>
                            <w:rFonts w:ascii="Courier New" w:hAnsi="Courier New"/>
                            <w:sz w:val="18"/>
                            <w:szCs w:val="18"/>
                          </w:rPr>
                        </w:pPr>
                        <w:r>
                          <w:rPr>
                            <w:rFonts w:ascii="Courier New" w:hAnsi="Courier New"/>
                            <w:sz w:val="18"/>
                            <w:szCs w:val="18"/>
                          </w:rPr>
                          <w:t xml:space="preserve">        </w:t>
                        </w:r>
                        <w:r>
                          <w:rPr>
                            <w:rFonts w:ascii="Courier New" w:hAnsi="Courier New"/>
                            <w:sz w:val="18"/>
                            <w:szCs w:val="18"/>
                          </w:rPr>
                          <w:t>app:layout_constraintEnd_toEndOf="parent"</w:t>
                        </w:r>
                      </w:p>
                      <w:p>
                        <w:pPr>
                          <w:pStyle w:val="Normal"/>
                          <w:widowControl w:val="false"/>
                          <w:suppressAutoHyphens w:val="true"/>
                          <w:bidi w:val="0"/>
                          <w:spacing w:lineRule="auto" w:line="348" w:before="50" w:after="0"/>
                          <w:ind w:left="680" w:right="340" w:hanging="0"/>
                          <w:jc w:val="left"/>
                          <w:rPr>
                            <w:rFonts w:ascii="Courier New" w:hAnsi="Courier New"/>
                            <w:sz w:val="18"/>
                            <w:szCs w:val="18"/>
                          </w:rPr>
                        </w:pPr>
                        <w:r>
                          <w:rPr>
                            <w:rFonts w:ascii="Courier New" w:hAnsi="Courier New"/>
                            <w:sz w:val="18"/>
                            <w:szCs w:val="18"/>
                          </w:rPr>
                          <w:t xml:space="preserve">        </w:t>
                        </w:r>
                        <w:r>
                          <w:rPr>
                            <w:rFonts w:ascii="Courier New" w:hAnsi="Courier New"/>
                            <w:sz w:val="18"/>
                            <w:szCs w:val="18"/>
                          </w:rPr>
                          <w:t>tools:visibility="visible" /&gt;</w:t>
                        </w:r>
                      </w:p>
                      <w:p>
                        <w:pPr>
                          <w:pStyle w:val="Normal"/>
                          <w:widowControl w:val="false"/>
                          <w:suppressAutoHyphens w:val="true"/>
                          <w:bidi w:val="0"/>
                          <w:spacing w:lineRule="auto" w:line="348" w:before="50" w:after="0"/>
                          <w:ind w:left="680" w:right="340" w:hanging="0"/>
                          <w:jc w:val="left"/>
                          <w:rPr>
                            <w:rFonts w:ascii="Courier New" w:hAnsi="Courier New"/>
                            <w:sz w:val="18"/>
                            <w:szCs w:val="18"/>
                          </w:rPr>
                        </w:pPr>
                        <w:r>
                          <w:rPr>
                            <w:rFonts w:ascii="Courier New" w:hAnsi="Courier New"/>
                            <w:sz w:val="18"/>
                            <w:szCs w:val="18"/>
                          </w:rPr>
                          <w:t xml:space="preserve">    </w:t>
                        </w:r>
                        <w:r>
                          <w:rPr>
                            <w:rFonts w:ascii="Courier New" w:hAnsi="Courier New"/>
                            <w:sz w:val="18"/>
                            <w:szCs w:val="18"/>
                          </w:rPr>
                          <w:t>&lt;Constraint</w:t>
                        </w:r>
                      </w:p>
                      <w:p>
                        <w:pPr>
                          <w:pStyle w:val="Normal"/>
                          <w:widowControl w:val="false"/>
                          <w:suppressAutoHyphens w:val="true"/>
                          <w:bidi w:val="0"/>
                          <w:spacing w:lineRule="auto" w:line="348" w:before="50" w:after="0"/>
                          <w:ind w:left="680" w:right="340" w:hanging="0"/>
                          <w:jc w:val="left"/>
                          <w:rPr>
                            <w:rFonts w:ascii="Courier New" w:hAnsi="Courier New"/>
                            <w:sz w:val="18"/>
                            <w:szCs w:val="18"/>
                          </w:rPr>
                        </w:pPr>
                        <w:r>
                          <w:rPr>
                            <w:rFonts w:ascii="Courier New" w:hAnsi="Courier New"/>
                            <w:sz w:val="18"/>
                            <w:szCs w:val="18"/>
                          </w:rPr>
                          <w:t xml:space="preserve">        </w:t>
                        </w:r>
                        <w:r>
                          <w:rPr>
                            <w:rFonts w:ascii="Courier New" w:hAnsi="Courier New"/>
                            <w:sz w:val="18"/>
                            <w:szCs w:val="18"/>
                          </w:rPr>
                          <w:t>android:id="@+id/button"</w:t>
                        </w:r>
                      </w:p>
                      <w:p>
                        <w:pPr>
                          <w:pStyle w:val="Normal"/>
                          <w:widowControl w:val="false"/>
                          <w:suppressAutoHyphens w:val="true"/>
                          <w:bidi w:val="0"/>
                          <w:spacing w:lineRule="auto" w:line="348" w:before="50" w:after="0"/>
                          <w:ind w:left="680" w:right="340" w:hanging="0"/>
                          <w:jc w:val="left"/>
                          <w:rPr>
                            <w:rFonts w:ascii="Courier New" w:hAnsi="Courier New"/>
                            <w:sz w:val="18"/>
                            <w:szCs w:val="18"/>
                          </w:rPr>
                        </w:pPr>
                        <w:r>
                          <w:rPr>
                            <w:rFonts w:ascii="Courier New" w:hAnsi="Courier New"/>
                            <w:sz w:val="18"/>
                            <w:szCs w:val="18"/>
                          </w:rPr>
                          <w:t xml:space="preserve">        </w:t>
                        </w:r>
                        <w:r>
                          <w:rPr>
                            <w:rFonts w:ascii="Courier New" w:hAnsi="Courier New"/>
                            <w:sz w:val="18"/>
                            <w:szCs w:val="18"/>
                          </w:rPr>
                          <w:t>android:layout_width="wrap_content"</w:t>
                        </w:r>
                      </w:p>
                      <w:p>
                        <w:pPr>
                          <w:pStyle w:val="Normal"/>
                          <w:widowControl w:val="false"/>
                          <w:suppressAutoHyphens w:val="true"/>
                          <w:bidi w:val="0"/>
                          <w:spacing w:lineRule="auto" w:line="348" w:before="50" w:after="0"/>
                          <w:ind w:left="680" w:right="340" w:hanging="0"/>
                          <w:jc w:val="left"/>
                          <w:rPr>
                            <w:rFonts w:ascii="Courier New" w:hAnsi="Courier New"/>
                            <w:sz w:val="18"/>
                            <w:szCs w:val="18"/>
                          </w:rPr>
                        </w:pPr>
                        <w:r>
                          <w:rPr>
                            <w:rFonts w:ascii="Courier New" w:hAnsi="Courier New"/>
                            <w:sz w:val="18"/>
                            <w:szCs w:val="18"/>
                          </w:rPr>
                          <w:t xml:space="preserve">        </w:t>
                        </w:r>
                        <w:r>
                          <w:rPr>
                            <w:rFonts w:ascii="Courier New" w:hAnsi="Courier New"/>
                            <w:sz w:val="18"/>
                            <w:szCs w:val="18"/>
                          </w:rPr>
                          <w:t>android:layout_height="wrap_content"</w:t>
                        </w:r>
                      </w:p>
                      <w:p>
                        <w:pPr>
                          <w:pStyle w:val="Normal"/>
                          <w:widowControl w:val="false"/>
                          <w:suppressAutoHyphens w:val="true"/>
                          <w:bidi w:val="0"/>
                          <w:spacing w:lineRule="auto" w:line="348" w:before="50" w:after="0"/>
                          <w:ind w:left="680" w:right="340" w:hanging="0"/>
                          <w:jc w:val="left"/>
                          <w:rPr>
                            <w:rFonts w:ascii="Courier New" w:hAnsi="Courier New"/>
                            <w:sz w:val="18"/>
                            <w:szCs w:val="18"/>
                          </w:rPr>
                        </w:pPr>
                        <w:r>
                          <w:rPr>
                            <w:rFonts w:ascii="Courier New" w:hAnsi="Courier New"/>
                            <w:sz w:val="18"/>
                            <w:szCs w:val="18"/>
                          </w:rPr>
                          <w:t xml:space="preserve">        </w:t>
                        </w:r>
                        <w:r>
                          <w:rPr>
                            <w:rFonts w:ascii="Courier New" w:hAnsi="Courier New"/>
                            <w:sz w:val="18"/>
                            <w:szCs w:val="18"/>
                          </w:rPr>
                          <w:t>android:layout_marginBottom="60dp"</w:t>
                        </w:r>
                      </w:p>
                      <w:p>
                        <w:pPr>
                          <w:pStyle w:val="Normal"/>
                          <w:widowControl w:val="false"/>
                          <w:suppressAutoHyphens w:val="true"/>
                          <w:bidi w:val="0"/>
                          <w:spacing w:lineRule="auto" w:line="348" w:before="50" w:after="0"/>
                          <w:ind w:left="680" w:right="340" w:hanging="0"/>
                          <w:jc w:val="left"/>
                          <w:rPr>
                            <w:rFonts w:ascii="Courier New" w:hAnsi="Courier New"/>
                            <w:sz w:val="18"/>
                            <w:szCs w:val="18"/>
                          </w:rPr>
                        </w:pPr>
                        <w:r>
                          <w:rPr>
                            <w:rFonts w:ascii="Courier New" w:hAnsi="Courier New"/>
                            <w:sz w:val="18"/>
                            <w:szCs w:val="18"/>
                          </w:rPr>
                          <w:t xml:space="preserve">        </w:t>
                        </w:r>
                        <w:r>
                          <w:rPr>
                            <w:rFonts w:ascii="Courier New" w:hAnsi="Courier New"/>
                            <w:sz w:val="18"/>
                            <w:szCs w:val="18"/>
                          </w:rPr>
                          <w:t>android:visibility="visible"</w:t>
                        </w:r>
                      </w:p>
                      <w:p>
                        <w:pPr>
                          <w:pStyle w:val="Normal"/>
                          <w:widowControl w:val="false"/>
                          <w:suppressAutoHyphens w:val="true"/>
                          <w:bidi w:val="0"/>
                          <w:spacing w:lineRule="auto" w:line="348" w:before="50" w:after="0"/>
                          <w:ind w:left="680" w:right="340" w:hanging="0"/>
                          <w:jc w:val="left"/>
                          <w:rPr>
                            <w:rFonts w:ascii="Courier New" w:hAnsi="Courier New"/>
                            <w:sz w:val="18"/>
                            <w:szCs w:val="18"/>
                          </w:rPr>
                        </w:pPr>
                        <w:r>
                          <w:rPr>
                            <w:rFonts w:ascii="Courier New" w:hAnsi="Courier New"/>
                            <w:sz w:val="18"/>
                            <w:szCs w:val="18"/>
                          </w:rPr>
                          <w:t xml:space="preserve">        </w:t>
                        </w:r>
                        <w:r>
                          <w:rPr>
                            <w:rFonts w:ascii="Courier New" w:hAnsi="Courier New"/>
                            <w:sz w:val="18"/>
                            <w:szCs w:val="18"/>
                          </w:rPr>
                          <w:t>app:layout_constraintBottom_toBottomOf="parent"</w:t>
                        </w:r>
                      </w:p>
                      <w:p>
                        <w:pPr>
                          <w:pStyle w:val="Normal"/>
                          <w:widowControl w:val="false"/>
                          <w:suppressAutoHyphens w:val="true"/>
                          <w:bidi w:val="0"/>
                          <w:spacing w:lineRule="auto" w:line="348" w:before="50" w:after="0"/>
                          <w:ind w:left="680" w:right="340" w:hanging="0"/>
                          <w:jc w:val="left"/>
                          <w:rPr>
                            <w:rFonts w:ascii="Courier New" w:hAnsi="Courier New"/>
                            <w:sz w:val="18"/>
                            <w:szCs w:val="18"/>
                          </w:rPr>
                        </w:pPr>
                        <w:r>
                          <w:rPr>
                            <w:rFonts w:ascii="Courier New" w:hAnsi="Courier New"/>
                            <w:sz w:val="18"/>
                            <w:szCs w:val="18"/>
                          </w:rPr>
                          <w:t xml:space="preserve">        </w:t>
                        </w:r>
                        <w:r>
                          <w:rPr>
                            <w:rFonts w:ascii="Courier New" w:hAnsi="Courier New"/>
                            <w:sz w:val="18"/>
                            <w:szCs w:val="18"/>
                          </w:rPr>
                          <w:t>app:layout_constraintEnd_toEndOf="parent"</w:t>
                        </w:r>
                      </w:p>
                      <w:p>
                        <w:pPr>
                          <w:pStyle w:val="Normal"/>
                          <w:widowControl w:val="false"/>
                          <w:suppressAutoHyphens w:val="true"/>
                          <w:bidi w:val="0"/>
                          <w:spacing w:lineRule="auto" w:line="348" w:before="50" w:after="0"/>
                          <w:ind w:left="680" w:right="340" w:hanging="0"/>
                          <w:jc w:val="left"/>
                          <w:rPr>
                            <w:rFonts w:ascii="Courier New" w:hAnsi="Courier New"/>
                            <w:sz w:val="18"/>
                            <w:szCs w:val="18"/>
                          </w:rPr>
                        </w:pPr>
                        <w:r>
                          <w:rPr>
                            <w:rFonts w:ascii="Courier New" w:hAnsi="Courier New"/>
                            <w:sz w:val="18"/>
                            <w:szCs w:val="18"/>
                          </w:rPr>
                          <w:t xml:space="preserve">        </w:t>
                        </w:r>
                        <w:r>
                          <w:rPr>
                            <w:rFonts w:ascii="Courier New" w:hAnsi="Courier New"/>
                            <w:sz w:val="18"/>
                            <w:szCs w:val="18"/>
                          </w:rPr>
                          <w:t>app:layout_constraintStart_toStartOf="parent" /&gt;</w:t>
                        </w:r>
                      </w:p>
                      <w:p>
                        <w:pPr>
                          <w:pStyle w:val="Normal"/>
                          <w:widowControl w:val="false"/>
                          <w:suppressAutoHyphens w:val="true"/>
                          <w:bidi w:val="0"/>
                          <w:spacing w:lineRule="auto" w:line="348" w:before="50" w:after="0"/>
                          <w:ind w:left="680" w:right="340" w:hanging="0"/>
                          <w:jc w:val="left"/>
                          <w:rPr>
                            <w:rFonts w:ascii="Courier New" w:hAnsi="Courier New"/>
                            <w:sz w:val="18"/>
                            <w:szCs w:val="18"/>
                          </w:rPr>
                        </w:pPr>
                        <w:r>
                          <w:rPr>
                            <w:rFonts w:ascii="Courier New" w:hAnsi="Courier New"/>
                            <w:sz w:val="18"/>
                            <w:szCs w:val="18"/>
                          </w:rPr>
                          <w:t>&lt;/ConstraintSet&gt;</w:t>
                        </w:r>
                      </w:p>
                    </w:txbxContent>
                  </v:textbox>
                  <w10:wrap type="square"/>
                </v:rect>
              </v:group>
            </w:pict>
          </mc:Fallback>
        </mc:AlternateContent>
      </w:r>
      <w:r>
        <w:br w:type="page"/>
      </w:r>
    </w:p>
    <w:p>
      <w:pPr>
        <w:pStyle w:val="ListParagraph"/>
        <w:numPr>
          <w:ilvl w:val="0"/>
          <w:numId w:val="0"/>
        </w:numPr>
        <w:tabs>
          <w:tab w:val="clear" w:pos="720"/>
          <w:tab w:val="left" w:pos="1274" w:leader="none"/>
        </w:tabs>
        <w:spacing w:before="100" w:after="0"/>
        <w:ind w:left="0" w:hanging="0"/>
        <w:jc w:val="left"/>
        <w:rPr>
          <w:rFonts w:ascii="Courier New" w:hAnsi="Courier New"/>
          <w:spacing w:val="-2"/>
          <w:sz w:val="18"/>
          <w:ins w:id="7387" w:author="Jomar Tigcal" w:date="2023-03-04T23:32:38Z"/>
        </w:rPr>
      </w:pPr>
      <w:ins w:id="7386" w:author="Jomar Tigcal" w:date="2023-03-04T23:32:38Z">
        <w:r>
          <w:rPr>
            <w:rFonts w:ascii="Courier New" w:hAnsi="Courier New"/>
            <w:spacing w:val="-2"/>
            <w:sz w:val="18"/>
          </w:rPr>
        </w:r>
      </w:ins>
    </w:p>
    <w:p>
      <w:pPr>
        <w:pStyle w:val="ListParagraph"/>
        <w:numPr>
          <w:ilvl w:val="1"/>
          <w:numId w:val="1"/>
        </w:numPr>
        <w:tabs>
          <w:tab w:val="clear" w:pos="720"/>
          <w:tab w:val="left" w:pos="1274" w:leader="none"/>
        </w:tabs>
        <w:spacing w:before="152" w:after="0"/>
        <w:jc w:val="left"/>
        <w:rPr>
          <w:sz w:val="20"/>
          <w:ins w:id="7408" w:author="Jomar Tigcal" w:date="2023-03-04T23:32:38Z"/>
        </w:rPr>
      </w:pPr>
      <w:ins w:id="7388" w:author="Jomar Tigcal" w:date="2023-03-04T23:32:38Z">
        <w:r>
          <w:rPr>
            <w:sz w:val="20"/>
          </w:rPr>
          <w:t>Next,</w:t>
        </w:r>
      </w:ins>
      <w:ins w:id="7389" w:author="Jomar Tigcal" w:date="2023-03-04T23:32:38Z">
        <w:r>
          <w:rPr>
            <w:spacing w:val="-4"/>
            <w:sz w:val="20"/>
          </w:rPr>
          <w:t xml:space="preserve"> </w:t>
        </w:r>
      </w:ins>
      <w:ins w:id="7390" w:author="Jomar Tigcal" w:date="2023-03-04T23:32:38Z">
        <w:r>
          <w:rPr>
            <w:sz w:val="20"/>
          </w:rPr>
          <w:t>let's</w:t>
        </w:r>
      </w:ins>
      <w:ins w:id="7391" w:author="Jomar Tigcal" w:date="2023-03-04T23:32:38Z">
        <w:r>
          <w:rPr>
            <w:spacing w:val="-3"/>
            <w:sz w:val="20"/>
          </w:rPr>
          <w:t xml:space="preserve"> </w:t>
        </w:r>
      </w:ins>
      <w:ins w:id="7392" w:author="Jomar Tigcal" w:date="2023-03-04T23:32:38Z">
        <w:r>
          <w:rPr>
            <w:sz w:val="20"/>
          </w:rPr>
          <w:t>add</w:t>
        </w:r>
      </w:ins>
      <w:ins w:id="7393" w:author="Jomar Tigcal" w:date="2023-03-04T23:32:38Z">
        <w:r>
          <w:rPr>
            <w:spacing w:val="-2"/>
            <w:sz w:val="20"/>
          </w:rPr>
          <w:t xml:space="preserve"> </w:t>
        </w:r>
      </w:ins>
      <w:ins w:id="7394" w:author="Jomar Tigcal" w:date="2023-03-04T23:32:38Z">
        <w:r>
          <w:rPr>
            <w:rFonts w:ascii="Courier New" w:hAnsi="Courier New"/>
            <w:b/>
          </w:rPr>
          <w:t>ConstraintSet</w:t>
        </w:r>
      </w:ins>
      <w:ins w:id="7395" w:author="Jomar Tigcal" w:date="2023-03-04T23:32:38Z">
        <w:r>
          <w:rPr>
            <w:rFonts w:ascii="Courier New" w:hAnsi="Courier New"/>
            <w:b/>
            <w:spacing w:val="-80"/>
          </w:rPr>
          <w:t xml:space="preserve"> </w:t>
        </w:r>
      </w:ins>
      <w:ins w:id="7396" w:author="Jomar Tigcal" w:date="2023-03-04T23:32:38Z">
        <w:r>
          <w:rPr>
            <w:sz w:val="20"/>
          </w:rPr>
          <w:t>for</w:t>
        </w:r>
      </w:ins>
      <w:ins w:id="7397" w:author="Jomar Tigcal" w:date="2023-03-04T23:32:38Z">
        <w:r>
          <w:rPr>
            <w:spacing w:val="-2"/>
            <w:sz w:val="20"/>
          </w:rPr>
          <w:t xml:space="preserve"> </w:t>
        </w:r>
      </w:ins>
      <w:ins w:id="7398" w:author="Jomar Tigcal" w:date="2023-03-04T23:32:38Z">
        <w:r>
          <w:rPr>
            <w:sz w:val="20"/>
          </w:rPr>
          <w:t>when</w:t>
        </w:r>
      </w:ins>
      <w:ins w:id="7399" w:author="Jomar Tigcal" w:date="2023-03-04T23:32:38Z">
        <w:r>
          <w:rPr>
            <w:spacing w:val="-2"/>
            <w:sz w:val="20"/>
          </w:rPr>
          <w:t xml:space="preserve"> </w:t>
        </w:r>
      </w:ins>
      <w:ins w:id="7400" w:author="Jomar Tigcal" w:date="2023-03-04T23:32:38Z">
        <w:r>
          <w:rPr>
            <w:sz w:val="20"/>
          </w:rPr>
          <w:t>the</w:t>
        </w:r>
      </w:ins>
      <w:ins w:id="7401" w:author="Jomar Tigcal" w:date="2023-03-04T23:32:38Z">
        <w:r>
          <w:rPr>
            <w:spacing w:val="-2"/>
            <w:sz w:val="20"/>
          </w:rPr>
          <w:t xml:space="preserve"> </w:t>
        </w:r>
      </w:ins>
      <w:ins w:id="7402" w:author="Jomar Tigcal" w:date="2023-03-04T23:32:38Z">
        <w:r>
          <w:rPr>
            <w:sz w:val="20"/>
          </w:rPr>
          <w:t>third</w:t>
        </w:r>
      </w:ins>
      <w:ins w:id="7403" w:author="Jomar Tigcal" w:date="2023-03-04T23:32:38Z">
        <w:r>
          <w:rPr>
            <w:spacing w:val="-2"/>
            <w:sz w:val="20"/>
          </w:rPr>
          <w:t xml:space="preserve"> </w:t>
        </w:r>
      </w:ins>
      <w:ins w:id="7404" w:author="Jomar Tigcal" w:date="2023-03-04T23:32:38Z">
        <w:r>
          <w:rPr>
            <w:sz w:val="20"/>
          </w:rPr>
          <w:t>password</w:t>
        </w:r>
      </w:ins>
      <w:ins w:id="7405" w:author="Jomar Tigcal" w:date="2023-03-04T23:32:38Z">
        <w:r>
          <w:rPr>
            <w:spacing w:val="-2"/>
            <w:sz w:val="20"/>
          </w:rPr>
          <w:t xml:space="preserve"> </w:t>
        </w:r>
      </w:ins>
      <w:ins w:id="7406" w:author="Jomar Tigcal" w:date="2023-03-04T23:32:38Z">
        <w:r>
          <w:rPr>
            <w:sz w:val="20"/>
          </w:rPr>
          <w:t>is</w:t>
        </w:r>
      </w:ins>
      <w:ins w:id="7407" w:author="Jomar Tigcal" w:date="2023-03-04T23:32:38Z">
        <w:r>
          <w:rPr>
            <w:spacing w:val="-2"/>
            <w:sz w:val="20"/>
          </w:rPr>
          <w:t xml:space="preserve"> selected:</w:t>
        </w:r>
      </w:ins>
    </w:p>
    <w:p>
      <w:pPr>
        <w:sectPr>
          <w:headerReference w:type="even" r:id="rId686"/>
          <w:headerReference w:type="default" r:id="rId687"/>
          <w:type w:val="nextPage"/>
          <w:pgSz w:w="10800" w:h="13320"/>
          <w:pgMar w:left="940" w:right="920" w:gutter="0" w:header="695" w:top="1120" w:footer="0" w:bottom="280"/>
          <w:pgNumType w:fmt="decimal"/>
          <w:formProt w:val="false"/>
          <w:textDirection w:val="lrTb"/>
          <w:docGrid w:type="default" w:linePitch="100" w:charSpace="4096"/>
        </w:sectPr>
        <w:pStyle w:val="Normal"/>
        <w:numPr>
          <w:ilvl w:val="0"/>
          <w:numId w:val="0"/>
        </w:numPr>
        <w:tabs>
          <w:tab w:val="clear" w:pos="720"/>
          <w:tab w:val="left" w:pos="1274" w:leader="none"/>
        </w:tabs>
        <w:spacing w:before="152" w:after="0"/>
        <w:ind w:left="1274" w:hanging="0"/>
        <w:jc w:val="left"/>
        <w:rPr>
          <w:sz w:val="20"/>
        </w:rPr>
      </w:pPr>
      <w:r>
        <w:rPr/>
        <mc:AlternateContent>
          <mc:Choice Requires="wpg">
            <w:drawing>
              <wp:inline distT="0" distB="0" distL="0" distR="0" wp14:anchorId="1ABB134E">
                <wp:extent cx="5074920" cy="6107430"/>
                <wp:effectExtent l="0" t="0" r="5080" b="5080"/>
                <wp:docPr id="2386" name="Shape1467"/>
                <a:graphic xmlns:a="http://schemas.openxmlformats.org/drawingml/2006/main">
                  <a:graphicData uri="http://schemas.microsoft.com/office/word/2010/wordprocessingGroup">
                    <wpg:wgp>
                      <wpg:cNvGrpSpPr/>
                      <wpg:grpSpPr>
                        <a:xfrm>
                          <a:off x="0" y="0"/>
                          <a:ext cx="5074920" cy="6107400"/>
                          <a:chOff x="0" y="0"/>
                          <a:chExt cx="5074920" cy="6107400"/>
                        </a:xfrm>
                      </wpg:grpSpPr>
                      <wps:wsp>
                        <wps:cNvSpPr/>
                        <wps:spPr>
                          <a:xfrm>
                            <a:off x="0" y="0"/>
                            <a:ext cx="5074920" cy="6093000"/>
                          </a:xfrm>
                          <a:prstGeom prst="rect">
                            <a:avLst/>
                          </a:prstGeom>
                          <a:solidFill>
                            <a:srgbClr val="f6f6f6"/>
                          </a:solidFill>
                          <a:ln w="0">
                            <a:noFill/>
                          </a:ln>
                        </wps:spPr>
                        <wps:style>
                          <a:lnRef idx="0"/>
                          <a:fillRef idx="0"/>
                          <a:effectRef idx="0"/>
                          <a:fontRef idx="minor"/>
                        </wps:style>
                        <wps:bodyPr/>
                      </wps:wsp>
                      <wps:wsp>
                        <wps:cNvSpPr/>
                        <wps:spPr>
                          <a:xfrm>
                            <a:off x="0" y="6083280"/>
                            <a:ext cx="5074920" cy="24120"/>
                          </a:xfrm>
                          <a:prstGeom prst="rect">
                            <a:avLst/>
                          </a:prstGeom>
                          <a:solidFill>
                            <a:srgbClr val="dadada"/>
                          </a:solidFill>
                          <a:ln w="0">
                            <a:noFill/>
                          </a:ln>
                        </wps:spPr>
                        <wps:style>
                          <a:lnRef idx="0"/>
                          <a:fillRef idx="0"/>
                          <a:effectRef idx="0"/>
                          <a:fontRef idx="minor"/>
                        </wps:style>
                        <wps:bodyPr/>
                      </wps:wsp>
                      <wps:wsp>
                        <wps:cNvSpPr/>
                        <wps:spPr>
                          <a:xfrm>
                            <a:off x="0" y="0"/>
                            <a:ext cx="5074920" cy="6076440"/>
                          </a:xfrm>
                          <a:prstGeom prst="rect">
                            <a:avLst/>
                          </a:prstGeom>
                          <a:noFill/>
                          <a:ln w="0">
                            <a:noFill/>
                          </a:ln>
                        </wps:spPr>
                        <wps:style>
                          <a:lnRef idx="0"/>
                          <a:fillRef idx="0"/>
                          <a:effectRef idx="0"/>
                          <a:fontRef idx="minor"/>
                        </wps:style>
                        <wps:txbx>
                          <w:txbxContent>
                            <w:p>
                              <w:pPr>
                                <w:pStyle w:val="Normal"/>
                                <w:widowControl w:val="false"/>
                                <w:suppressAutoHyphens w:val="true"/>
                                <w:bidi w:val="0"/>
                                <w:spacing w:lineRule="auto" w:line="348" w:before="50" w:after="0"/>
                                <w:ind w:left="680" w:right="850" w:hanging="0"/>
                                <w:jc w:val="left"/>
                                <w:rPr>
                                  <w:rFonts w:ascii="Courier New" w:hAnsi="Courier New"/>
                                  <w:sz w:val="18"/>
                                  <w:ins w:id="7409" w:author="Jomar Tigcal" w:date="2023-03-04T23:32:38Z"/>
                                </w:rPr>
                              </w:pPr>
                              <w:r>
                                <w:rPr>
                                  <w:rFonts w:ascii="Courier New" w:hAnsi="Courier New"/>
                                  <w:spacing w:val="-2"/>
                                  <w:sz w:val="18"/>
                                </w:rPr>
                                <w:t>&lt;ConstraintSet android:id="@+id/password3_end"&gt;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&lt;Constraint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android:id="@id/password3_text"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android:layout_width="wrap_content"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android:layout_height="wrap_content"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app:layout_constraintBottom_toBottomOf="parent"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app:layout_constraintEnd_toEndOf="parent"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app:layout_constraintStart_toStartOf="parent"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app:layout_constraintTop_toTopOf="parent" /&gt;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&lt;Constraint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android:id="@id/password1_text"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android:layout_width="wrap_content"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android:layout_height="wrap_content"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android:visibility="invisible"</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app:layout_constraintStart_toStartOf="parent"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app:layout_constraintTop_toTopOf="parent"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tools:visibility="visible" /&gt;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&lt;Constraint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android:id="@id/password2_text"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android:layout_width="wrap_content"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android:layout_height="wrap_content"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android:visibility="invisible"</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app:layout_constraintBottom_toBottomOf="parent"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app:layout_constraintEnd_toEndOf="parent"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app:layout_constraintTop_toTopOf="parent"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tools:visibility="visible" /&gt;</w:t>
                              </w:r>
                            </w:p>
                          </w:txbxContent>
                        </wps:txbx>
                        <wps:bodyPr lIns="0" rIns="0" tIns="0" bIns="0" anchor="t">
                          <a:noAutofit/>
                        </wps:bodyPr>
                      </wps:wsp>
                    </wpg:wgp>
                  </a:graphicData>
                </a:graphic>
              </wp:inline>
            </w:drawing>
          </mc:Choice>
          <mc:Fallback>
            <w:pict>
              <v:group id="shape_0" alt="Shape1467" style="position:absolute;margin-left:0pt;margin-top:-481.35pt;width:399.6pt;height:480.9pt" coordorigin="0,-9627" coordsize="7992,9618">
                <v:rect id="shape_0" path="m0,0l-2147483645,0l-2147483645,-2147483646l0,-2147483646xe" fillcolor="#f6f6f6" stroked="f" o:allowincell="f" style="position:absolute;left:0;top:-9627;width:7991;height:9594;mso-wrap-style:none;v-text-anchor:middle;mso-position-vertical:top">
                  <v:fill o:detectmouseclick="t" type="solid" color2="#090909"/>
                  <v:stroke color="#3465a4" joinstyle="round" endcap="flat"/>
                  <w10:wrap type="square"/>
                </v:rect>
                <v:rect id="shape_0" path="m0,0l-2147483645,0l-2147483645,-2147483646l0,-2147483646xe" fillcolor="#dadada" stroked="f" o:allowincell="f" style="position:absolute;left:0;top:-47;width:7991;height:37;mso-wrap-style:none;v-text-anchor:middle;mso-position-vertical:top">
                  <v:fill o:detectmouseclick="t" type="solid" color2="#252525"/>
                  <v:stroke color="#3465a4" joinstyle="round" endcap="flat"/>
                  <w10:wrap type="square"/>
                </v:rect>
                <v:rect id="shape_0" path="m0,0l-2147483645,0l-2147483645,-2147483646l0,-2147483646xe" stroked="f" o:allowincell="f" style="position:absolute;left:0;top:-9627;width:7991;height:9568;mso-wrap-style:square;v-text-anchor:top;mso-position-vertical:top">
                  <v:fill o:detectmouseclick="t" on="false"/>
                  <v:stroke color="#3465a4" joinstyle="round" endcap="flat"/>
                  <v:textbox>
                    <w:txbxContent>
                      <w:p>
                        <w:pPr>
                          <w:pStyle w:val="Normal"/>
                          <w:widowControl w:val="false"/>
                          <w:suppressAutoHyphens w:val="true"/>
                          <w:bidi w:val="0"/>
                          <w:spacing w:lineRule="auto" w:line="348" w:before="50" w:after="0"/>
                          <w:ind w:left="680" w:right="850" w:hanging="0"/>
                          <w:jc w:val="left"/>
                          <w:rPr>
                            <w:rFonts w:ascii="Courier New" w:hAnsi="Courier New"/>
                            <w:sz w:val="18"/>
                            <w:ins w:id="7410" w:author="Jomar Tigcal" w:date="2023-03-04T23:32:38Z"/>
                          </w:rPr>
                        </w:pPr>
                        <w:r>
                          <w:rPr>
                            <w:rFonts w:ascii="Courier New" w:hAnsi="Courier New"/>
                            <w:spacing w:val="-2"/>
                            <w:sz w:val="18"/>
                          </w:rPr>
                          <w:t>&lt;ConstraintSet android:id="@+id/password3_end"&gt;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&lt;Constraint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android:id="@id/password3_text"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android:layout_width="wrap_content"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android:layout_height="wrap_content"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app:layout_constraintBottom_toBottomOf="parent"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app:layout_constraintEnd_toEndOf="parent"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app:layout_constraintStart_toStartOf="parent"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app:layout_constraintTop_toTopOf="parent" /&gt;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&lt;Constraint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android:id="@id/password1_text"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android:layout_width="wrap_content"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android:layout_height="wrap_content"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android:visibility="invisible"</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app:layout_constraintStart_toStartOf="parent"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app:layout_constraintTop_toTopOf="parent"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tools:visibility="visible" /&gt;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&lt;Constraint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android:id="@id/password2_text"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android:layout_width="wrap_content"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android:layout_height="wrap_content"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android:visibility="invisible"</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app:layout_constraintBottom_toBottomOf="parent"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app:layout_constraintEnd_toEndOf="parent"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app:layout_constraintTop_toTopOf="parent"</w:t>
                        </w:r>
                      </w:p>
                      <w:p>
                        <w:pPr>
                          <w:pStyle w:val="Normal"/>
                          <w:widowControl w:val="false"/>
                          <w:suppressAutoHyphens w:val="true"/>
                          <w:bidi w:val="0"/>
                          <w:spacing w:lineRule="auto" w:line="348" w:before="50" w:after="0"/>
                          <w:ind w:left="680" w:right="850" w:hanging="0"/>
                          <w:jc w:val="left"/>
                          <w:rPr>
                            <w:rFonts w:ascii="Courier New" w:hAnsi="Courier New"/>
                            <w:sz w:val="18"/>
                          </w:rPr>
                        </w:pPr>
                        <w:r>
                          <w:rPr>
                            <w:rFonts w:ascii="Courier New" w:hAnsi="Courier New"/>
                            <w:spacing w:val="-2"/>
                            <w:sz w:val="18"/>
                          </w:rPr>
                          <w:t xml:space="preserve">        </w:t>
                        </w:r>
                        <w:r>
                          <w:rPr>
                            <w:rFonts w:ascii="Courier New" w:hAnsi="Courier New"/>
                            <w:spacing w:val="-2"/>
                            <w:sz w:val="18"/>
                          </w:rPr>
                          <w:t>tools:visibility="visible" /&gt;</w:t>
                        </w:r>
                      </w:p>
                    </w:txbxContent>
                  </v:textbox>
                  <w10:wrap type="square"/>
                </v:rect>
              </v:group>
            </w:pict>
          </mc:Fallback>
        </mc:AlternateContent>
      </w:r>
    </w:p>
    <w:p>
      <w:pPr>
        <w:pStyle w:val="Normal"/>
        <w:spacing w:before="132" w:after="0"/>
        <w:ind w:left="1421" w:hanging="0"/>
        <w:rPr>
          <w:rFonts w:ascii="Courier New" w:hAnsi="Courier New"/>
          <w:sz w:val="18"/>
        </w:rPr>
      </w:pPr>
      <w:r>
        <w:rPr>
          <w:rFonts w:ascii="Courier New" w:hAnsi="Courier New"/>
          <w:sz w:val="18"/>
        </w:rPr>
        <mc:AlternateContent>
          <mc:Choice Requires="wpg">
            <w:drawing>
              <wp:anchor behindDoc="0" distT="0" distB="0" distL="0" distR="4445" simplePos="0" locked="0" layoutInCell="0" allowOverlap="1" relativeHeight="2066" wp14:anchorId="2EF858ED">
                <wp:simplePos x="0" y="0"/>
                <wp:positionH relativeFrom="page">
                  <wp:posOffset>662940</wp:posOffset>
                </wp:positionH>
                <wp:positionV relativeFrom="paragraph">
                  <wp:posOffset>91440</wp:posOffset>
                </wp:positionV>
                <wp:extent cx="5074920" cy="1757045"/>
                <wp:effectExtent l="0" t="635" r="635" b="0"/>
                <wp:wrapTopAndBottom/>
                <wp:docPr id="2394" name="docshapegroup 62"/>
                <a:graphic xmlns:a="http://schemas.openxmlformats.org/drawingml/2006/main">
                  <a:graphicData uri="http://schemas.microsoft.com/office/word/2010/wordprocessingGroup">
                    <wpg:wgp>
                      <wpg:cNvGrpSpPr/>
                      <wpg:grpSpPr>
                        <a:xfrm>
                          <a:off x="0" y="0"/>
                          <a:ext cx="5074920" cy="1757160"/>
                          <a:chOff x="0" y="0"/>
                          <a:chExt cx="5074920" cy="1757160"/>
                        </a:xfrm>
                      </wpg:grpSpPr>
                      <wps:wsp>
                        <wps:cNvSpPr/>
                        <wps:spPr>
                          <a:xfrm>
                            <a:off x="0" y="11520"/>
                            <a:ext cx="5074920" cy="1734120"/>
                          </a:xfrm>
                          <a:prstGeom prst="rect">
                            <a:avLst/>
                          </a:prstGeom>
                          <a:solidFill>
                            <a:srgbClr val="f6f6f6"/>
                          </a:solidFill>
                          <a:ln w="0">
                            <a:noFill/>
                          </a:ln>
                        </wps:spPr>
                        <wps:style>
                          <a:lnRef idx="0"/>
                          <a:fillRef idx="0"/>
                          <a:effectRef idx="0"/>
                          <a:fontRef idx="minor"/>
                        </wps:style>
                        <wps:bodyPr/>
                      </wps:wsp>
                      <wps:wsp>
                        <wps:cNvSpPr/>
                        <wps:spPr>
                          <a:xfrm>
                            <a:off x="0" y="0"/>
                            <a:ext cx="5074920" cy="1757160"/>
                          </a:xfrm>
                          <a:custGeom>
                            <a:avLst/>
                            <a:gdLst>
                              <a:gd name="textAreaLeft" fmla="*/ 0 w 2877120"/>
                              <a:gd name="textAreaRight" fmla="*/ 2880720 w 2877120"/>
                              <a:gd name="textAreaTop" fmla="*/ 0 h 996120"/>
                              <a:gd name="textAreaBottom" fmla="*/ 1000440 h 996120"/>
                            </a:gdLst>
                            <a:ahLst/>
                            <a:rect l="textAreaLeft" t="textAreaTop" r="textAreaRight" b="textAreaBottom"/>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24120"/>
                            <a:ext cx="5074920" cy="1708920"/>
                          </a:xfrm>
                          <a:prstGeom prst="rect">
                            <a:avLst/>
                          </a:prstGeom>
                          <a:noFill/>
                          <a:ln w="0">
                            <a:noFill/>
                          </a:ln>
                        </wps:spPr>
                        <wps:style>
                          <a:lnRef idx="0"/>
                          <a:fillRef idx="0"/>
                          <a:effectRef idx="0"/>
                          <a:fontRef idx="minor"/>
                        </wps:style>
                        <wps:txbx>
                          <w:txbxContent>
                            <w:p>
                              <w:pPr>
                                <w:pStyle w:val="Normal"/>
                                <w:spacing w:before="40" w:after="0"/>
                                <w:ind w:left="885" w:hanging="0"/>
                                <w:rPr>
                                  <w:rFonts w:ascii="Courier New" w:hAnsi="Courier New"/>
                                  <w:sz w:val="18"/>
                                  <w:ins w:id="7439" w:author="Jomar Tigcal" w:date="2023-03-04T23:32:38Z"/>
                                </w:rPr>
                              </w:pPr>
                              <w:r>
                                <w:rPr>
                                  <w:rFonts w:ascii="Courier New" w:hAnsi="Courier New"/>
                                  <w:spacing w:val="-2"/>
                                  <w:sz w:val="18"/>
                                </w:rPr>
                                <w:t xml:space="preserve">    </w:t>
                              </w:r>
                              <w:r>
                                <w:rPr>
                                  <w:rFonts w:ascii="Courier New" w:hAnsi="Courier New"/>
                                  <w:spacing w:val="-2"/>
                                  <w:sz w:val="18"/>
                                </w:rPr>
                                <w:t>&lt;Constraint</w:t>
                              </w:r>
                            </w:p>
                            <w:p>
                              <w:pPr>
                                <w:pStyle w:val="Normal"/>
                                <w:spacing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android:id="@+id/button"</w:t>
                              </w:r>
                            </w:p>
                            <w:p>
                              <w:pPr>
                                <w:pStyle w:val="Normal"/>
                                <w:spacing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android:layout_width="wrap_content"</w:t>
                              </w:r>
                            </w:p>
                            <w:p>
                              <w:pPr>
                                <w:pStyle w:val="Normal"/>
                                <w:spacing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android:layout_height="wrap_content"</w:t>
                              </w:r>
                            </w:p>
                            <w:p>
                              <w:pPr>
                                <w:pStyle w:val="Normal"/>
                                <w:spacing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android:layout_marginBottom="60dp"</w:t>
                              </w:r>
                            </w:p>
                            <w:p>
                              <w:pPr>
                                <w:pStyle w:val="Normal"/>
                                <w:spacing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android:visibility="visible"</w:t>
                              </w:r>
                            </w:p>
                            <w:p>
                              <w:pPr>
                                <w:pStyle w:val="Normal"/>
                                <w:spacing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app:layout_constraintBottom_toBottomOf="parent"</w:t>
                              </w:r>
                            </w:p>
                            <w:p>
                              <w:pPr>
                                <w:pStyle w:val="Normal"/>
                                <w:spacing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app:layout_constraintEnd_toEndOf="parent"</w:t>
                              </w:r>
                            </w:p>
                            <w:p>
                              <w:pPr>
                                <w:pStyle w:val="Normal"/>
                                <w:spacing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app:layout_constraintStart_toStartOf="parent" /&gt;</w:t>
                              </w:r>
                            </w:p>
                            <w:p>
                              <w:pPr>
                                <w:pStyle w:val="Normal"/>
                                <w:spacing w:before="40" w:after="0"/>
                                <w:ind w:left="885" w:hanging="0"/>
                                <w:rPr>
                                  <w:rFonts w:ascii="Courier New" w:hAnsi="Courier New"/>
                                  <w:sz w:val="18"/>
                                </w:rPr>
                              </w:pPr>
                              <w:r>
                                <w:rPr>
                                  <w:rFonts w:ascii="Courier New" w:hAnsi="Courier New"/>
                                  <w:spacing w:val="-2"/>
                                  <w:sz w:val="18"/>
                                </w:rPr>
                                <w:t>&lt;/ConstraintSet&gt;</w:t>
                              </w:r>
                            </w:p>
                          </w:txbxContent>
                        </wps:txbx>
                        <wps:bodyPr lIns="0" rIns="0" tIns="0" bIns="0" anchor="t">
                          <a:noAutofit/>
                        </wps:bodyPr>
                      </wps:wsp>
                    </wpg:wgp>
                  </a:graphicData>
                </a:graphic>
              </wp:anchor>
            </w:drawing>
          </mc:Choice>
          <mc:Fallback>
            <w:pict>
              <v:group id="shape_0" alt="docshapegroup 62" style="position:absolute;margin-left:52.2pt;margin-top:7.2pt;width:399.6pt;height:138.35pt" coordorigin="1044,144" coordsize="7992,2767">
                <v:rect id="shape_0" path="m0,0l-2147483645,0l-2147483645,-2147483646l0,-2147483646xe" fillcolor="#f6f6f6" stroked="f" o:allowincell="f" style="position:absolute;left:1044;top:162;width:7991;height:2730;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182;width:7991;height:2690;mso-wrap-style:square;v-text-anchor:top;mso-position-horizontal-relative:page">
                  <v:fill o:detectmouseclick="t" on="false"/>
                  <v:stroke color="#3465a4" joinstyle="round" endcap="flat"/>
                  <v:textbox>
                    <w:txbxContent>
                      <w:p>
                        <w:pPr>
                          <w:pStyle w:val="Normal"/>
                          <w:spacing w:before="40" w:after="0"/>
                          <w:ind w:left="885" w:hanging="0"/>
                          <w:rPr>
                            <w:rFonts w:ascii="Courier New" w:hAnsi="Courier New"/>
                            <w:sz w:val="18"/>
                            <w:ins w:id="7440" w:author="Jomar Tigcal" w:date="2023-03-04T23:32:38Z"/>
                          </w:rPr>
                        </w:pPr>
                        <w:r>
                          <w:rPr>
                            <w:rFonts w:ascii="Courier New" w:hAnsi="Courier New"/>
                            <w:spacing w:val="-2"/>
                            <w:sz w:val="18"/>
                          </w:rPr>
                          <w:t xml:space="preserve">    </w:t>
                        </w:r>
                        <w:r>
                          <w:rPr>
                            <w:rFonts w:ascii="Courier New" w:hAnsi="Courier New"/>
                            <w:spacing w:val="-2"/>
                            <w:sz w:val="18"/>
                          </w:rPr>
                          <w:t>&lt;Constraint</w:t>
                        </w:r>
                      </w:p>
                      <w:p>
                        <w:pPr>
                          <w:pStyle w:val="Normal"/>
                          <w:spacing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android:id="@+id/button"</w:t>
                        </w:r>
                      </w:p>
                      <w:p>
                        <w:pPr>
                          <w:pStyle w:val="Normal"/>
                          <w:spacing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android:layout_width="wrap_content"</w:t>
                        </w:r>
                      </w:p>
                      <w:p>
                        <w:pPr>
                          <w:pStyle w:val="Normal"/>
                          <w:spacing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android:layout_height="wrap_content"</w:t>
                        </w:r>
                      </w:p>
                      <w:p>
                        <w:pPr>
                          <w:pStyle w:val="Normal"/>
                          <w:spacing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android:layout_marginBottom="60dp"</w:t>
                        </w:r>
                      </w:p>
                      <w:p>
                        <w:pPr>
                          <w:pStyle w:val="Normal"/>
                          <w:spacing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android:visibility="visible"</w:t>
                        </w:r>
                      </w:p>
                      <w:p>
                        <w:pPr>
                          <w:pStyle w:val="Normal"/>
                          <w:spacing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app:layout_constraintBottom_toBottomOf="parent"</w:t>
                        </w:r>
                      </w:p>
                      <w:p>
                        <w:pPr>
                          <w:pStyle w:val="Normal"/>
                          <w:spacing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app:layout_constraintEnd_toEndOf="parent"</w:t>
                        </w:r>
                      </w:p>
                      <w:p>
                        <w:pPr>
                          <w:pStyle w:val="Normal"/>
                          <w:spacing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app:layout_constraintStart_toStartOf="parent" /&gt;</w:t>
                        </w:r>
                      </w:p>
                      <w:p>
                        <w:pPr>
                          <w:pStyle w:val="Normal"/>
                          <w:spacing w:before="40" w:after="0"/>
                          <w:ind w:left="885" w:hanging="0"/>
                          <w:rPr>
                            <w:rFonts w:ascii="Courier New" w:hAnsi="Courier New"/>
                            <w:sz w:val="18"/>
                          </w:rPr>
                        </w:pPr>
                        <w:r>
                          <w:rPr>
                            <w:rFonts w:ascii="Courier New" w:hAnsi="Courier New"/>
                            <w:spacing w:val="-2"/>
                            <w:sz w:val="18"/>
                          </w:rPr>
                          <w:t>&lt;/ConstraintSet&gt;</w:t>
                        </w:r>
                      </w:p>
                    </w:txbxContent>
                  </v:textbox>
                  <w10:wrap type="topAndBottom"/>
                </v:rect>
              </v:group>
            </w:pict>
          </mc:Fallback>
        </mc:AlternateContent>
      </w:r>
    </w:p>
    <w:p>
      <w:pPr>
        <w:pStyle w:val="ListParagraph"/>
        <w:numPr>
          <w:ilvl w:val="1"/>
          <w:numId w:val="1"/>
        </w:numPr>
        <w:tabs>
          <w:tab w:val="clear" w:pos="720"/>
          <w:tab w:val="left" w:pos="554" w:leader="none"/>
        </w:tabs>
        <w:spacing w:before="152" w:after="0"/>
        <w:ind w:left="554" w:hanging="360"/>
        <w:jc w:val="left"/>
        <w:rPr>
          <w:sz w:val="20"/>
          <w:ins w:id="7457" w:author="Jomar Tigcal" w:date="2023-03-04T23:32:38Z"/>
        </w:rPr>
      </w:pPr>
      <w:ins w:id="7441" w:author="Jomar Tigcal" w:date="2023-03-04T23:32:38Z">
        <w:r>
          <w:rPr>
            <w:sz w:val="20"/>
          </w:rPr>
          <w:t>Finally,</w:t>
        </w:r>
      </w:ins>
      <w:ins w:id="7442" w:author="Jomar Tigcal" w:date="2023-03-04T23:32:38Z">
        <w:r>
          <w:rPr>
            <w:spacing w:val="-6"/>
            <w:sz w:val="20"/>
          </w:rPr>
          <w:t xml:space="preserve"> </w:t>
        </w:r>
      </w:ins>
      <w:ins w:id="7443" w:author="Jomar Tigcal" w:date="2023-03-04T23:32:38Z">
        <w:r>
          <w:rPr>
            <w:sz w:val="20"/>
          </w:rPr>
          <w:t>add</w:t>
        </w:r>
      </w:ins>
      <w:ins w:id="7444" w:author="Jomar Tigcal" w:date="2023-03-04T23:32:38Z">
        <w:r>
          <w:rPr>
            <w:spacing w:val="-2"/>
            <w:sz w:val="20"/>
          </w:rPr>
          <w:t xml:space="preserve"> </w:t>
        </w:r>
      </w:ins>
      <w:ins w:id="7445" w:author="Jomar Tigcal" w:date="2023-03-04T23:32:38Z">
        <w:r>
          <w:rPr>
            <w:rFonts w:ascii="Courier New" w:hAnsi="Courier New"/>
            <w:b/>
          </w:rPr>
          <w:t>Transition</w:t>
        </w:r>
      </w:ins>
      <w:ins w:id="7446" w:author="Jomar Tigcal" w:date="2023-03-04T23:32:38Z">
        <w:r>
          <w:rPr>
            <w:rFonts w:ascii="Courier New" w:hAnsi="Courier New"/>
            <w:b/>
            <w:spacing w:val="-80"/>
          </w:rPr>
          <w:t xml:space="preserve"> </w:t>
        </w:r>
      </w:ins>
      <w:ins w:id="7447" w:author="Jomar Tigcal" w:date="2023-03-04T23:32:38Z">
        <w:r>
          <w:rPr>
            <w:sz w:val="20"/>
          </w:rPr>
          <w:t>for</w:t>
        </w:r>
      </w:ins>
      <w:ins w:id="7448" w:author="Jomar Tigcal" w:date="2023-03-04T23:32:38Z">
        <w:r>
          <w:rPr>
            <w:spacing w:val="-3"/>
            <w:sz w:val="20"/>
          </w:rPr>
          <w:t xml:space="preserve"> </w:t>
        </w:r>
      </w:ins>
      <w:ins w:id="7449" w:author="Jomar Tigcal" w:date="2023-03-04T23:32:38Z">
        <w:r>
          <w:rPr>
            <w:sz w:val="20"/>
          </w:rPr>
          <w:t>when</w:t>
        </w:r>
      </w:ins>
      <w:ins w:id="7450" w:author="Jomar Tigcal" w:date="2023-03-04T23:32:38Z">
        <w:r>
          <w:rPr>
            <w:spacing w:val="-3"/>
            <w:sz w:val="20"/>
          </w:rPr>
          <w:t xml:space="preserve"> </w:t>
        </w:r>
      </w:ins>
      <w:ins w:id="7451" w:author="Jomar Tigcal" w:date="2023-03-04T23:32:38Z">
        <w:r>
          <w:rPr>
            <w:sz w:val="20"/>
          </w:rPr>
          <w:t>each</w:t>
        </w:r>
      </w:ins>
      <w:ins w:id="7452" w:author="Jomar Tigcal" w:date="2023-03-04T23:32:38Z">
        <w:r>
          <w:rPr>
            <w:spacing w:val="-2"/>
            <w:sz w:val="20"/>
          </w:rPr>
          <w:t xml:space="preserve"> </w:t>
        </w:r>
      </w:ins>
      <w:ins w:id="7453" w:author="Jomar Tigcal" w:date="2023-03-04T23:32:38Z">
        <w:r>
          <w:rPr>
            <w:sz w:val="20"/>
          </w:rPr>
          <w:t>password</w:t>
        </w:r>
      </w:ins>
      <w:ins w:id="7454" w:author="Jomar Tigcal" w:date="2023-03-04T23:32:38Z">
        <w:r>
          <w:rPr>
            <w:spacing w:val="-3"/>
            <w:sz w:val="20"/>
          </w:rPr>
          <w:t xml:space="preserve"> </w:t>
        </w:r>
      </w:ins>
      <w:ins w:id="7455" w:author="Jomar Tigcal" w:date="2023-03-04T23:32:38Z">
        <w:r>
          <w:rPr>
            <w:sz w:val="20"/>
          </w:rPr>
          <w:t>is</w:t>
        </w:r>
      </w:ins>
      <w:ins w:id="7456" w:author="Jomar Tigcal" w:date="2023-03-04T23:32:38Z">
        <w:r>
          <w:rPr>
            <w:spacing w:val="-2"/>
            <w:sz w:val="20"/>
          </w:rPr>
          <w:t xml:space="preserve"> selected:</w:t>
        </w:r>
      </w:ins>
    </w:p>
    <w:p>
      <w:pPr>
        <w:sectPr>
          <w:headerReference w:type="even" r:id="rId688"/>
          <w:headerReference w:type="default" r:id="rId689"/>
          <w:type w:val="nextPage"/>
          <w:pgSz w:w="10800" w:h="13320"/>
          <w:pgMar w:left="940" w:right="920" w:gutter="0" w:header="695" w:top="1120" w:footer="0" w:bottom="280"/>
          <w:pgNumType w:fmt="decimal"/>
          <w:formProt w:val="false"/>
          <w:textDirection w:val="lrTb"/>
          <w:docGrid w:type="default" w:linePitch="100" w:charSpace="4096"/>
        </w:sectPr>
        <w:pStyle w:val="TextBody"/>
        <w:spacing w:before="11" w:after="0"/>
        <w:rPr>
          <w:sz w:val="8"/>
          <w:ins w:id="7460" w:author="Jomar Tigcal" w:date="2023-03-04T23:32:38Z"/>
        </w:rPr>
      </w:pPr>
      <w:r>
        <w:rPr>
          <w:sz w:val="8"/>
        </w:rPr>
        <mc:AlternateContent>
          <mc:Choice Requires="wpg">
            <w:drawing>
              <wp:anchor behindDoc="0" distT="0" distB="0" distL="0" distR="4445" simplePos="0" locked="0" layoutInCell="0" allowOverlap="1" relativeHeight="2049" wp14:anchorId="2DD62C39">
                <wp:simplePos x="0" y="0"/>
                <wp:positionH relativeFrom="page">
                  <wp:posOffset>662940</wp:posOffset>
                </wp:positionH>
                <wp:positionV relativeFrom="paragraph">
                  <wp:posOffset>91440</wp:posOffset>
                </wp:positionV>
                <wp:extent cx="5074920" cy="4383405"/>
                <wp:effectExtent l="0" t="635" r="635" b="0"/>
                <wp:wrapTopAndBottom/>
                <wp:docPr id="2396" name="docshapegroup 52"/>
                <a:graphic xmlns:a="http://schemas.openxmlformats.org/drawingml/2006/main">
                  <a:graphicData uri="http://schemas.microsoft.com/office/word/2010/wordprocessingGroup">
                    <wpg:wgp>
                      <wpg:cNvGrpSpPr/>
                      <wpg:grpSpPr>
                        <a:xfrm>
                          <a:off x="0" y="0"/>
                          <a:ext cx="5074920" cy="4383360"/>
                          <a:chOff x="0" y="0"/>
                          <a:chExt cx="5074920" cy="4383360"/>
                        </a:xfrm>
                      </wpg:grpSpPr>
                      <wps:wsp>
                        <wps:cNvSpPr/>
                        <wps:spPr>
                          <a:xfrm>
                            <a:off x="0" y="29880"/>
                            <a:ext cx="5074920" cy="4323600"/>
                          </a:xfrm>
                          <a:prstGeom prst="rect">
                            <a:avLst/>
                          </a:prstGeom>
                          <a:solidFill>
                            <a:srgbClr val="f6f6f6"/>
                          </a:solidFill>
                          <a:ln w="0">
                            <a:noFill/>
                          </a:ln>
                        </wps:spPr>
                        <wps:style>
                          <a:lnRef idx="0"/>
                          <a:fillRef idx="0"/>
                          <a:effectRef idx="0"/>
                          <a:fontRef idx="minor"/>
                        </wps:style>
                        <wps:bodyPr/>
                      </wps:wsp>
                      <wps:wsp>
                        <wps:cNvSpPr/>
                        <wps:spPr>
                          <a:xfrm>
                            <a:off x="0" y="0"/>
                            <a:ext cx="5074920" cy="4383360"/>
                          </a:xfrm>
                          <a:custGeom>
                            <a:avLst/>
                            <a:gdLst>
                              <a:gd name="textAreaLeft" fmla="*/ 0 w 2877120"/>
                              <a:gd name="textAreaRight" fmla="*/ 2880720 w 2877120"/>
                              <a:gd name="textAreaTop" fmla="*/ 0 h 2485080"/>
                              <a:gd name="textAreaBottom" fmla="*/ 2492640 h 2485080"/>
                            </a:gdLst>
                            <a:ahLst/>
                            <a:rect l="textAreaLeft" t="textAreaTop" r="textAreaRight" b="textAreaBottom"/>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w="0">
                            <a:noFill/>
                          </a:ln>
                        </wps:spPr>
                        <wps:style>
                          <a:lnRef idx="0"/>
                          <a:fillRef idx="0"/>
                          <a:effectRef idx="0"/>
                          <a:fontRef idx="minor"/>
                        </wps:style>
                        <wps:bodyPr/>
                      </wps:wsp>
                      <wps:wsp>
                        <wps:cNvSpPr/>
                        <wps:spPr>
                          <a:xfrm>
                            <a:off x="0" y="59760"/>
                            <a:ext cx="5074920" cy="4264200"/>
                          </a:xfrm>
                          <a:prstGeom prst="rect">
                            <a:avLst/>
                          </a:prstGeom>
                          <a:noFill/>
                          <a:ln w="0">
                            <a:noFill/>
                          </a:ln>
                        </wps:spPr>
                        <wps:style>
                          <a:lnRef idx="0"/>
                          <a:fillRef idx="0"/>
                          <a:effectRef idx="0"/>
                          <a:fontRef idx="minor"/>
                        </wps:style>
                        <wps:txbx>
                          <w:txbxContent>
                            <w:p>
                              <w:pPr>
                                <w:pStyle w:val="Normal"/>
                                <w:spacing w:before="40" w:after="0"/>
                                <w:ind w:left="885" w:hanging="0"/>
                                <w:rPr>
                                  <w:rFonts w:ascii="Courier New" w:hAnsi="Courier New"/>
                                  <w:sz w:val="18"/>
                                  <w:ins w:id="7458" w:author="Jomar Tigcal" w:date="2023-03-04T23:32:38Z"/>
                                </w:rPr>
                              </w:pPr>
                              <w:r>
                                <w:rPr>
                                  <w:rFonts w:ascii="Courier New" w:hAnsi="Courier New"/>
                                  <w:spacing w:val="-2"/>
                                  <w:sz w:val="18"/>
                                </w:rPr>
                                <w:t>&lt;Transition</w:t>
                              </w:r>
                            </w:p>
                            <w:p>
                              <w:pPr>
                                <w:pStyle w:val="Normal"/>
                                <w:spacing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app:constraintSetEnd="@id/password1_end"</w:t>
                              </w:r>
                            </w:p>
                            <w:p>
                              <w:pPr>
                                <w:pStyle w:val="Normal"/>
                                <w:spacing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app:constraintSetStart="@id/passwords_start"</w:t>
                              </w:r>
                            </w:p>
                            <w:p>
                              <w:pPr>
                                <w:pStyle w:val="Normal"/>
                                <w:spacing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app:duration="2000"&gt;</w:t>
                              </w:r>
                            </w:p>
                            <w:p>
                              <w:pPr>
                                <w:pStyle w:val="Normal"/>
                                <w:spacing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&lt;OnClick</w:t>
                              </w:r>
                            </w:p>
                            <w:p>
                              <w:pPr>
                                <w:pStyle w:val="Normal"/>
                                <w:spacing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app:clickAction="transitionToEnd"</w:t>
                              </w:r>
                            </w:p>
                            <w:p>
                              <w:pPr>
                                <w:pStyle w:val="Normal"/>
                                <w:spacing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app:targetId="@id/password1_text" /&gt;</w:t>
                              </w:r>
                            </w:p>
                            <w:p>
                              <w:pPr>
                                <w:pStyle w:val="Normal"/>
                                <w:spacing w:before="40" w:after="0"/>
                                <w:ind w:left="885" w:hanging="0"/>
                                <w:rPr>
                                  <w:rFonts w:ascii="Courier New" w:hAnsi="Courier New"/>
                                  <w:sz w:val="18"/>
                                </w:rPr>
                              </w:pPr>
                              <w:r>
                                <w:rPr>
                                  <w:rFonts w:ascii="Courier New" w:hAnsi="Courier New"/>
                                  <w:spacing w:val="-2"/>
                                  <w:sz w:val="18"/>
                                </w:rPr>
                                <w:t>&lt;/Transition&gt;</w:t>
                              </w:r>
                            </w:p>
                            <w:p>
                              <w:pPr>
                                <w:pStyle w:val="Normal"/>
                                <w:spacing w:before="40" w:after="0"/>
                                <w:ind w:left="885" w:hanging="0"/>
                                <w:rPr>
                                  <w:rFonts w:ascii="Courier New" w:hAnsi="Courier New"/>
                                  <w:sz w:val="18"/>
                                </w:rPr>
                              </w:pPr>
                              <w:r>
                                <w:rPr>
                                  <w:rFonts w:ascii="Courier New" w:hAnsi="Courier New"/>
                                  <w:sz w:val="18"/>
                                </w:rPr>
                              </w:r>
                            </w:p>
                            <w:p>
                              <w:pPr>
                                <w:pStyle w:val="Normal"/>
                                <w:spacing w:before="40" w:after="0"/>
                                <w:ind w:left="885" w:hanging="0"/>
                                <w:rPr>
                                  <w:rFonts w:ascii="Courier New" w:hAnsi="Courier New"/>
                                  <w:sz w:val="18"/>
                                </w:rPr>
                              </w:pPr>
                              <w:r>
                                <w:rPr>
                                  <w:rFonts w:ascii="Courier New" w:hAnsi="Courier New"/>
                                  <w:spacing w:val="-2"/>
                                  <w:sz w:val="18"/>
                                </w:rPr>
                                <w:t>&lt;Transition</w:t>
                              </w:r>
                            </w:p>
                            <w:p>
                              <w:pPr>
                                <w:pStyle w:val="Normal"/>
                                <w:spacing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app:constraintSetEnd="@id/password2_end"</w:t>
                              </w:r>
                            </w:p>
                            <w:p>
                              <w:pPr>
                                <w:pStyle w:val="Normal"/>
                                <w:spacing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app:constraintSetStart="@id/passwords_start"</w:t>
                              </w:r>
                            </w:p>
                            <w:p>
                              <w:pPr>
                                <w:pStyle w:val="Normal"/>
                                <w:spacing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app:duration="2000"&gt;</w:t>
                              </w:r>
                            </w:p>
                            <w:p>
                              <w:pPr>
                                <w:pStyle w:val="Normal"/>
                                <w:spacing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&lt;OnClick</w:t>
                              </w:r>
                            </w:p>
                            <w:p>
                              <w:pPr>
                                <w:pStyle w:val="Normal"/>
                                <w:spacing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app:clickAction="transitionToEnd"</w:t>
                              </w:r>
                            </w:p>
                            <w:p>
                              <w:pPr>
                                <w:pStyle w:val="Normal"/>
                                <w:spacing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app:targetId="@id/password2_text" /&gt;</w:t>
                              </w:r>
                            </w:p>
                            <w:p>
                              <w:pPr>
                                <w:pStyle w:val="Normal"/>
                                <w:spacing w:before="40" w:after="0"/>
                                <w:ind w:left="885" w:hanging="0"/>
                                <w:rPr>
                                  <w:rFonts w:ascii="Courier New" w:hAnsi="Courier New"/>
                                  <w:sz w:val="18"/>
                                </w:rPr>
                              </w:pPr>
                              <w:r>
                                <w:rPr>
                                  <w:rFonts w:ascii="Courier New" w:hAnsi="Courier New"/>
                                  <w:spacing w:val="-2"/>
                                  <w:sz w:val="18"/>
                                </w:rPr>
                                <w:t>&lt;/Transition&gt;</w:t>
                              </w:r>
                            </w:p>
                            <w:p>
                              <w:pPr>
                                <w:pStyle w:val="Normal"/>
                                <w:spacing w:before="40" w:after="0"/>
                                <w:ind w:left="885" w:hanging="0"/>
                                <w:rPr>
                                  <w:rFonts w:ascii="Courier New" w:hAnsi="Courier New"/>
                                  <w:sz w:val="18"/>
                                </w:rPr>
                              </w:pPr>
                              <w:r>
                                <w:rPr>
                                  <w:rFonts w:ascii="Courier New" w:hAnsi="Courier New"/>
                                  <w:sz w:val="18"/>
                                </w:rPr>
                              </w:r>
                            </w:p>
                            <w:p>
                              <w:pPr>
                                <w:pStyle w:val="Normal"/>
                                <w:spacing w:before="40" w:after="0"/>
                                <w:ind w:left="885" w:hanging="0"/>
                                <w:rPr>
                                  <w:rFonts w:ascii="Courier New" w:hAnsi="Courier New"/>
                                  <w:sz w:val="18"/>
                                </w:rPr>
                              </w:pPr>
                              <w:r>
                                <w:rPr>
                                  <w:rFonts w:ascii="Courier New" w:hAnsi="Courier New"/>
                                  <w:spacing w:val="-2"/>
                                  <w:sz w:val="18"/>
                                </w:rPr>
                                <w:t>&lt;Transition</w:t>
                              </w:r>
                            </w:p>
                            <w:p>
                              <w:pPr>
                                <w:pStyle w:val="Normal"/>
                                <w:spacing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app:constraintSetEnd="@id/password3_end"</w:t>
                              </w:r>
                            </w:p>
                            <w:p>
                              <w:pPr>
                                <w:pStyle w:val="Normal"/>
                                <w:spacing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app:constraintSetStart="@id/passwords_start"</w:t>
                              </w:r>
                            </w:p>
                            <w:p>
                              <w:pPr>
                                <w:pStyle w:val="Normal"/>
                                <w:spacing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app:duration="2000"&gt;</w:t>
                              </w:r>
                            </w:p>
                            <w:p>
                              <w:pPr>
                                <w:pStyle w:val="Normal"/>
                                <w:spacing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&lt;OnClick</w:t>
                              </w:r>
                            </w:p>
                            <w:p>
                              <w:pPr>
                                <w:pStyle w:val="Normal"/>
                                <w:spacing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app:clickAction="transitionToEnd"</w:t>
                              </w:r>
                            </w:p>
                            <w:p>
                              <w:pPr>
                                <w:pStyle w:val="Normal"/>
                                <w:spacing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app:targetId="@id/password3_text" /&gt;</w:t>
                              </w:r>
                            </w:p>
                            <w:p>
                              <w:pPr>
                                <w:pStyle w:val="Normal"/>
                                <w:spacing w:before="40" w:after="0"/>
                                <w:ind w:left="885" w:hanging="0"/>
                                <w:rPr>
                                  <w:rFonts w:ascii="Courier New" w:hAnsi="Courier New"/>
                                  <w:sz w:val="18"/>
                                </w:rPr>
                              </w:pPr>
                              <w:r>
                                <w:rPr>
                                  <w:rFonts w:ascii="Courier New" w:hAnsi="Courier New"/>
                                  <w:spacing w:val="-2"/>
                                  <w:sz w:val="18"/>
                                </w:rPr>
                                <w:t>&lt;/Transition&gt;</w:t>
                              </w:r>
                            </w:p>
                          </w:txbxContent>
                        </wps:txbx>
                        <wps:bodyPr lIns="0" rIns="0" tIns="0" bIns="0" anchor="t">
                          <a:noAutofit/>
                        </wps:bodyPr>
                      </wps:wsp>
                    </wpg:wgp>
                  </a:graphicData>
                </a:graphic>
              </wp:anchor>
            </w:drawing>
          </mc:Choice>
          <mc:Fallback>
            <w:pict>
              <v:group id="shape_0" alt="docshapegroup 52" style="position:absolute;margin-left:52.2pt;margin-top:7.2pt;width:399.6pt;height:345.15pt" coordorigin="1044,144" coordsize="7992,6903">
                <v:rect id="shape_0" path="m0,0l-2147483645,0l-2147483645,-2147483646l0,-2147483646xe" fillcolor="#f6f6f6" stroked="f" o:allowincell="f" style="position:absolute;left:1044;top:191;width:7991;height:6808;mso-wrap-style:none;v-text-anchor:middle;mso-position-horizontal-relative:page">
                  <v:fill o:detectmouseclick="t" type="solid" color2="#090909"/>
                  <v:stroke color="#3465a4" joinstyle="round" endcap="flat"/>
                  <w10:wrap type="topAndBottom"/>
                </v:rect>
                <v:rect id="shape_0" path="m0,0l-2147483645,0l-2147483645,-2147483646l0,-2147483646xe" stroked="f" o:allowincell="f" style="position:absolute;left:1044;top:238;width:7991;height:6714;mso-wrap-style:square;v-text-anchor:top;mso-position-horizontal-relative:page">
                  <v:fill o:detectmouseclick="t" on="false"/>
                  <v:stroke color="#3465a4" joinstyle="round" endcap="flat"/>
                  <v:textbox>
                    <w:txbxContent>
                      <w:p>
                        <w:pPr>
                          <w:pStyle w:val="Normal"/>
                          <w:spacing w:before="40" w:after="0"/>
                          <w:ind w:left="885" w:hanging="0"/>
                          <w:rPr>
                            <w:rFonts w:ascii="Courier New" w:hAnsi="Courier New"/>
                            <w:sz w:val="18"/>
                            <w:ins w:id="7459" w:author="Jomar Tigcal" w:date="2023-03-04T23:32:38Z"/>
                          </w:rPr>
                        </w:pPr>
                        <w:r>
                          <w:rPr>
                            <w:rFonts w:ascii="Courier New" w:hAnsi="Courier New"/>
                            <w:spacing w:val="-2"/>
                            <w:sz w:val="18"/>
                          </w:rPr>
                          <w:t>&lt;Transition</w:t>
                        </w:r>
                      </w:p>
                      <w:p>
                        <w:pPr>
                          <w:pStyle w:val="Normal"/>
                          <w:spacing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app:constraintSetEnd="@id/password1_end"</w:t>
                        </w:r>
                      </w:p>
                      <w:p>
                        <w:pPr>
                          <w:pStyle w:val="Normal"/>
                          <w:spacing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app:constraintSetStart="@id/passwords_start"</w:t>
                        </w:r>
                      </w:p>
                      <w:p>
                        <w:pPr>
                          <w:pStyle w:val="Normal"/>
                          <w:spacing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app:duration="2000"&gt;</w:t>
                        </w:r>
                      </w:p>
                      <w:p>
                        <w:pPr>
                          <w:pStyle w:val="Normal"/>
                          <w:spacing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&lt;OnClick</w:t>
                        </w:r>
                      </w:p>
                      <w:p>
                        <w:pPr>
                          <w:pStyle w:val="Normal"/>
                          <w:spacing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app:clickAction="transitionToEnd"</w:t>
                        </w:r>
                      </w:p>
                      <w:p>
                        <w:pPr>
                          <w:pStyle w:val="Normal"/>
                          <w:spacing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app:targetId="@id/password1_text" /&gt;</w:t>
                        </w:r>
                      </w:p>
                      <w:p>
                        <w:pPr>
                          <w:pStyle w:val="Normal"/>
                          <w:spacing w:before="40" w:after="0"/>
                          <w:ind w:left="885" w:hanging="0"/>
                          <w:rPr>
                            <w:rFonts w:ascii="Courier New" w:hAnsi="Courier New"/>
                            <w:sz w:val="18"/>
                          </w:rPr>
                        </w:pPr>
                        <w:r>
                          <w:rPr>
                            <w:rFonts w:ascii="Courier New" w:hAnsi="Courier New"/>
                            <w:spacing w:val="-2"/>
                            <w:sz w:val="18"/>
                          </w:rPr>
                          <w:t>&lt;/Transition&gt;</w:t>
                        </w:r>
                      </w:p>
                      <w:p>
                        <w:pPr>
                          <w:pStyle w:val="Normal"/>
                          <w:spacing w:before="40" w:after="0"/>
                          <w:ind w:left="885" w:hanging="0"/>
                          <w:rPr>
                            <w:rFonts w:ascii="Courier New" w:hAnsi="Courier New"/>
                            <w:sz w:val="18"/>
                          </w:rPr>
                        </w:pPr>
                        <w:r>
                          <w:rPr>
                            <w:rFonts w:ascii="Courier New" w:hAnsi="Courier New"/>
                            <w:sz w:val="18"/>
                          </w:rPr>
                        </w:r>
                      </w:p>
                      <w:p>
                        <w:pPr>
                          <w:pStyle w:val="Normal"/>
                          <w:spacing w:before="40" w:after="0"/>
                          <w:ind w:left="885" w:hanging="0"/>
                          <w:rPr>
                            <w:rFonts w:ascii="Courier New" w:hAnsi="Courier New"/>
                            <w:sz w:val="18"/>
                          </w:rPr>
                        </w:pPr>
                        <w:r>
                          <w:rPr>
                            <w:rFonts w:ascii="Courier New" w:hAnsi="Courier New"/>
                            <w:spacing w:val="-2"/>
                            <w:sz w:val="18"/>
                          </w:rPr>
                          <w:t>&lt;Transition</w:t>
                        </w:r>
                      </w:p>
                      <w:p>
                        <w:pPr>
                          <w:pStyle w:val="Normal"/>
                          <w:spacing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app:constraintSetEnd="@id/password2_end"</w:t>
                        </w:r>
                      </w:p>
                      <w:p>
                        <w:pPr>
                          <w:pStyle w:val="Normal"/>
                          <w:spacing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app:constraintSetStart="@id/passwords_start"</w:t>
                        </w:r>
                      </w:p>
                      <w:p>
                        <w:pPr>
                          <w:pStyle w:val="Normal"/>
                          <w:spacing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app:duration="2000"&gt;</w:t>
                        </w:r>
                      </w:p>
                      <w:p>
                        <w:pPr>
                          <w:pStyle w:val="Normal"/>
                          <w:spacing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&lt;OnClick</w:t>
                        </w:r>
                      </w:p>
                      <w:p>
                        <w:pPr>
                          <w:pStyle w:val="Normal"/>
                          <w:spacing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app:clickAction="transitionToEnd"</w:t>
                        </w:r>
                      </w:p>
                      <w:p>
                        <w:pPr>
                          <w:pStyle w:val="Normal"/>
                          <w:spacing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app:targetId="@id/password2_text" /&gt;</w:t>
                        </w:r>
                      </w:p>
                      <w:p>
                        <w:pPr>
                          <w:pStyle w:val="Normal"/>
                          <w:spacing w:before="40" w:after="0"/>
                          <w:ind w:left="885" w:hanging="0"/>
                          <w:rPr>
                            <w:rFonts w:ascii="Courier New" w:hAnsi="Courier New"/>
                            <w:sz w:val="18"/>
                          </w:rPr>
                        </w:pPr>
                        <w:r>
                          <w:rPr>
                            <w:rFonts w:ascii="Courier New" w:hAnsi="Courier New"/>
                            <w:spacing w:val="-2"/>
                            <w:sz w:val="18"/>
                          </w:rPr>
                          <w:t>&lt;/Transition&gt;</w:t>
                        </w:r>
                      </w:p>
                      <w:p>
                        <w:pPr>
                          <w:pStyle w:val="Normal"/>
                          <w:spacing w:before="40" w:after="0"/>
                          <w:ind w:left="885" w:hanging="0"/>
                          <w:rPr>
                            <w:rFonts w:ascii="Courier New" w:hAnsi="Courier New"/>
                            <w:sz w:val="18"/>
                          </w:rPr>
                        </w:pPr>
                        <w:r>
                          <w:rPr>
                            <w:rFonts w:ascii="Courier New" w:hAnsi="Courier New"/>
                            <w:sz w:val="18"/>
                          </w:rPr>
                        </w:r>
                      </w:p>
                      <w:p>
                        <w:pPr>
                          <w:pStyle w:val="Normal"/>
                          <w:spacing w:before="40" w:after="0"/>
                          <w:ind w:left="885" w:hanging="0"/>
                          <w:rPr>
                            <w:rFonts w:ascii="Courier New" w:hAnsi="Courier New"/>
                            <w:sz w:val="18"/>
                          </w:rPr>
                        </w:pPr>
                        <w:r>
                          <w:rPr>
                            <w:rFonts w:ascii="Courier New" w:hAnsi="Courier New"/>
                            <w:spacing w:val="-2"/>
                            <w:sz w:val="18"/>
                          </w:rPr>
                          <w:t>&lt;Transition</w:t>
                        </w:r>
                      </w:p>
                      <w:p>
                        <w:pPr>
                          <w:pStyle w:val="Normal"/>
                          <w:spacing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app:constraintSetEnd="@id/password3_end"</w:t>
                        </w:r>
                      </w:p>
                      <w:p>
                        <w:pPr>
                          <w:pStyle w:val="Normal"/>
                          <w:spacing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app:constraintSetStart="@id/passwords_start"</w:t>
                        </w:r>
                      </w:p>
                      <w:p>
                        <w:pPr>
                          <w:pStyle w:val="Normal"/>
                          <w:spacing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app:duration="2000"&gt;</w:t>
                        </w:r>
                      </w:p>
                      <w:p>
                        <w:pPr>
                          <w:pStyle w:val="Normal"/>
                          <w:spacing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&lt;OnClick</w:t>
                        </w:r>
                      </w:p>
                      <w:p>
                        <w:pPr>
                          <w:pStyle w:val="Normal"/>
                          <w:spacing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app:clickAction="transitionToEnd"</w:t>
                        </w:r>
                      </w:p>
                      <w:p>
                        <w:pPr>
                          <w:pStyle w:val="Normal"/>
                          <w:spacing w:before="40" w:after="0"/>
                          <w:ind w:left="885" w:hanging="0"/>
                          <w:rPr>
                            <w:rFonts w:ascii="Courier New" w:hAnsi="Courier New"/>
                            <w:sz w:val="18"/>
                          </w:rPr>
                        </w:pPr>
                        <w:r>
                          <w:rPr>
                            <w:rFonts w:ascii="Courier New" w:hAnsi="Courier New"/>
                            <w:spacing w:val="-2"/>
                            <w:sz w:val="18"/>
                          </w:rPr>
                          <w:t xml:space="preserve">        </w:t>
                        </w:r>
                        <w:r>
                          <w:rPr>
                            <w:rFonts w:ascii="Courier New" w:hAnsi="Courier New"/>
                            <w:spacing w:val="-2"/>
                            <w:sz w:val="18"/>
                          </w:rPr>
                          <w:t>app:targetId="@id/password3_text" /&gt;</w:t>
                        </w:r>
                      </w:p>
                      <w:p>
                        <w:pPr>
                          <w:pStyle w:val="Normal"/>
                          <w:spacing w:before="40" w:after="0"/>
                          <w:ind w:left="885" w:hanging="0"/>
                          <w:rPr>
                            <w:rFonts w:ascii="Courier New" w:hAnsi="Courier New"/>
                            <w:sz w:val="18"/>
                          </w:rPr>
                        </w:pPr>
                        <w:r>
                          <w:rPr>
                            <w:rFonts w:ascii="Courier New" w:hAnsi="Courier New"/>
                            <w:spacing w:val="-2"/>
                            <w:sz w:val="18"/>
                          </w:rPr>
                          <w:t>&lt;/Transition&gt;</w:t>
                        </w:r>
                      </w:p>
                    </w:txbxContent>
                  </v:textbox>
                  <w10:wrap type="topAndBottom"/>
                </v:rect>
              </v:group>
            </w:pict>
          </mc:Fallback>
        </mc:AlternateContent>
      </w:r>
    </w:p>
    <w:p>
      <w:pPr>
        <w:pStyle w:val="TextBody"/>
        <w:spacing w:before="3" w:after="0"/>
        <w:rPr>
          <w:sz w:val="5"/>
          <w:ins w:id="7462" w:author="Jomar Tigcal" w:date="2023-03-04T23:32:38Z"/>
        </w:rPr>
      </w:pPr>
      <w:ins w:id="7461" w:author="Jomar Tigcal" w:date="2023-03-04T23:32:38Z">
        <w:r>
          <w:rPr>
            <w:sz w:val="5"/>
          </w:rPr>
        </w:r>
      </w:ins>
    </w:p>
    <w:p>
      <w:pPr>
        <w:pStyle w:val="TextBody"/>
        <w:ind w:left="824" w:hanging="0"/>
        <w:rPr>
          <w:ins w:id="7464" w:author="Jomar Tigcal" w:date="2023-03-04T23:32:38Z"/>
        </w:rPr>
      </w:pPr>
      <w:ins w:id="7463" w:author="Jomar Tigcal" w:date="2023-03-04T23:32:38Z">
        <w:r>
          <w:rPr/>
        </w:r>
      </w:ins>
    </w:p>
    <w:p>
      <w:pPr>
        <w:pStyle w:val="ListParagraph"/>
        <w:numPr>
          <w:ilvl w:val="1"/>
          <w:numId w:val="1"/>
        </w:numPr>
        <w:tabs>
          <w:tab w:val="clear" w:pos="720"/>
          <w:tab w:val="left" w:pos="1274" w:leader="none"/>
        </w:tabs>
        <w:spacing w:lineRule="auto" w:line="240" w:before="37" w:after="0"/>
        <w:ind w:left="1274" w:right="302" w:hanging="360"/>
        <w:jc w:val="left"/>
        <w:rPr>
          <w:sz w:val="20"/>
          <w:ins w:id="7496" w:author="Jomar Tigcal" w:date="2023-03-04T23:32:38Z"/>
        </w:rPr>
      </w:pPr>
      <w:ins w:id="7465" w:author="Jomar Tigcal" w:date="2023-03-04T23:32:38Z">
        <w:r>
          <w:rPr>
            <w:sz w:val="20"/>
          </w:rPr>
          <w:t>Run</w:t>
        </w:r>
      </w:ins>
      <w:ins w:id="7466" w:author="Jomar Tigcal" w:date="2023-03-04T23:32:38Z">
        <w:r>
          <w:rPr>
            <w:spacing w:val="-8"/>
            <w:sz w:val="20"/>
          </w:rPr>
          <w:t xml:space="preserve"> </w:t>
        </w:r>
      </w:ins>
      <w:ins w:id="7467" w:author="Jomar Tigcal" w:date="2023-03-04T23:32:38Z">
        <w:r>
          <w:rPr>
            <w:sz w:val="20"/>
          </w:rPr>
          <w:t>the</w:t>
        </w:r>
      </w:ins>
      <w:ins w:id="7468" w:author="Jomar Tigcal" w:date="2023-03-04T23:32:38Z">
        <w:r>
          <w:rPr>
            <w:spacing w:val="-3"/>
            <w:sz w:val="20"/>
          </w:rPr>
          <w:t xml:space="preserve"> </w:t>
        </w:r>
      </w:ins>
      <w:ins w:id="7469" w:author="Jomar Tigcal" w:date="2023-03-04T23:32:38Z">
        <w:r>
          <w:rPr>
            <w:sz w:val="20"/>
          </w:rPr>
          <w:t>application</w:t>
        </w:r>
      </w:ins>
      <w:ins w:id="7470" w:author="Jomar Tigcal" w:date="2023-03-04T23:32:38Z">
        <w:r>
          <w:rPr>
            <w:spacing w:val="-4"/>
            <w:sz w:val="20"/>
          </w:rPr>
          <w:t xml:space="preserve"> </w:t>
        </w:r>
      </w:ins>
      <w:ins w:id="7471" w:author="Jomar Tigcal" w:date="2023-03-04T23:32:38Z">
        <w:r>
          <w:rPr>
            <w:sz w:val="20"/>
          </w:rPr>
          <w:t>by</w:t>
        </w:r>
      </w:ins>
      <w:ins w:id="7472" w:author="Jomar Tigcal" w:date="2023-03-04T23:32:38Z">
        <w:r>
          <w:rPr>
            <w:spacing w:val="-3"/>
            <w:sz w:val="20"/>
          </w:rPr>
          <w:t xml:space="preserve"> </w:t>
        </w:r>
      </w:ins>
      <w:ins w:id="7473" w:author="Jomar Tigcal" w:date="2023-03-04T23:32:38Z">
        <w:r>
          <w:rPr>
            <w:sz w:val="20"/>
          </w:rPr>
          <w:t>going</w:t>
        </w:r>
      </w:ins>
      <w:ins w:id="7474" w:author="Jomar Tigcal" w:date="2023-03-04T23:32:38Z">
        <w:r>
          <w:rPr>
            <w:spacing w:val="-3"/>
            <w:sz w:val="20"/>
          </w:rPr>
          <w:t xml:space="preserve"> </w:t>
        </w:r>
      </w:ins>
      <w:ins w:id="7475" w:author="Jomar Tigcal" w:date="2023-03-04T23:32:38Z">
        <w:r>
          <w:rPr>
            <w:sz w:val="20"/>
          </w:rPr>
          <w:t>to</w:t>
        </w:r>
      </w:ins>
      <w:ins w:id="7476" w:author="Jomar Tigcal" w:date="2023-03-04T23:32:38Z">
        <w:r>
          <w:rPr>
            <w:spacing w:val="-3"/>
            <w:sz w:val="20"/>
          </w:rPr>
          <w:t xml:space="preserve"> </w:t>
        </w:r>
      </w:ins>
      <w:ins w:id="7477" w:author="Jomar Tigcal" w:date="2023-03-04T23:32:38Z">
        <w:r>
          <w:rPr>
            <w:sz w:val="20"/>
          </w:rPr>
          <w:t>the</w:t>
        </w:r>
      </w:ins>
      <w:ins w:id="7478" w:author="Jomar Tigcal" w:date="2023-03-04T23:32:38Z">
        <w:r>
          <w:rPr>
            <w:spacing w:val="-3"/>
            <w:sz w:val="20"/>
          </w:rPr>
          <w:t xml:space="preserve"> </w:t>
        </w:r>
      </w:ins>
      <w:ins w:id="7479" w:author="Jomar Tigcal" w:date="2023-03-04T23:32:38Z">
        <w:r>
          <w:rPr>
            <w:rFonts w:ascii="Courier New" w:hAnsi="Courier New"/>
            <w:b/>
          </w:rPr>
          <w:t>Run</w:t>
        </w:r>
      </w:ins>
      <w:ins w:id="7480" w:author="Jomar Tigcal" w:date="2023-03-04T23:32:38Z">
        <w:r>
          <w:rPr>
            <w:rFonts w:ascii="Courier New" w:hAnsi="Courier New"/>
            <w:b/>
            <w:spacing w:val="-80"/>
          </w:rPr>
          <w:t xml:space="preserve"> </w:t>
        </w:r>
      </w:ins>
      <w:ins w:id="7481" w:author="Jomar Tigcal" w:date="2023-03-04T23:32:38Z">
        <w:r>
          <w:rPr>
            <w:sz w:val="20"/>
          </w:rPr>
          <w:t>menu</w:t>
        </w:r>
      </w:ins>
      <w:ins w:id="7482" w:author="Jomar Tigcal" w:date="2023-03-04T23:32:38Z">
        <w:r>
          <w:rPr>
            <w:spacing w:val="-4"/>
            <w:sz w:val="20"/>
          </w:rPr>
          <w:t xml:space="preserve"> </w:t>
        </w:r>
      </w:ins>
      <w:ins w:id="7483" w:author="Jomar Tigcal" w:date="2023-03-04T23:32:38Z">
        <w:r>
          <w:rPr>
            <w:sz w:val="20"/>
          </w:rPr>
          <w:t>and</w:t>
        </w:r>
      </w:ins>
      <w:ins w:id="7484" w:author="Jomar Tigcal" w:date="2023-03-04T23:32:38Z">
        <w:r>
          <w:rPr>
            <w:spacing w:val="-4"/>
            <w:sz w:val="20"/>
          </w:rPr>
          <w:t xml:space="preserve"> </w:t>
        </w:r>
      </w:ins>
      <w:ins w:id="7485" w:author="Jomar Tigcal" w:date="2023-03-04T23:32:38Z">
        <w:r>
          <w:rPr>
            <w:sz w:val="20"/>
          </w:rPr>
          <w:t>clicking</w:t>
        </w:r>
      </w:ins>
      <w:ins w:id="7486" w:author="Jomar Tigcal" w:date="2023-03-04T23:32:38Z">
        <w:r>
          <w:rPr>
            <w:spacing w:val="-3"/>
            <w:sz w:val="20"/>
          </w:rPr>
          <w:t xml:space="preserve"> </w:t>
        </w:r>
      </w:ins>
      <w:ins w:id="7487" w:author="Jomar Tigcal" w:date="2023-03-04T23:32:38Z">
        <w:r>
          <w:rPr>
            <w:sz w:val="20"/>
          </w:rPr>
          <w:t>the</w:t>
        </w:r>
      </w:ins>
      <w:ins w:id="7488" w:author="Jomar Tigcal" w:date="2023-03-04T23:32:38Z">
        <w:r>
          <w:rPr>
            <w:spacing w:val="-3"/>
            <w:sz w:val="20"/>
          </w:rPr>
          <w:t xml:space="preserve"> </w:t>
        </w:r>
      </w:ins>
      <w:ins w:id="7489" w:author="Jomar Tigcal" w:date="2023-03-04T23:32:38Z">
        <w:r>
          <w:rPr>
            <w:rFonts w:ascii="Courier New" w:hAnsi="Courier New"/>
            <w:b/>
          </w:rPr>
          <w:t>Run</w:t>
        </w:r>
      </w:ins>
      <w:ins w:id="7490" w:author="Jomar Tigcal" w:date="2023-03-04T23:32:38Z">
        <w:r>
          <w:rPr>
            <w:rFonts w:ascii="Courier New" w:hAnsi="Courier New"/>
            <w:b/>
            <w:spacing w:val="-7"/>
          </w:rPr>
          <w:t xml:space="preserve"> </w:t>
        </w:r>
      </w:ins>
      <w:ins w:id="7491" w:author="Jomar Tigcal" w:date="2023-03-04T23:32:38Z">
        <w:r>
          <w:rPr>
            <w:rFonts w:ascii="Courier New" w:hAnsi="Courier New"/>
            <w:b/>
          </w:rPr>
          <w:t>app</w:t>
        </w:r>
      </w:ins>
      <w:ins w:id="7492" w:author="Jomar Tigcal" w:date="2023-03-04T23:32:38Z">
        <w:r>
          <w:rPr>
            <w:rFonts w:ascii="Courier New" w:hAnsi="Courier New"/>
            <w:b/>
            <w:spacing w:val="-80"/>
          </w:rPr>
          <w:t xml:space="preserve"> </w:t>
        </w:r>
      </w:ins>
      <w:ins w:id="7493" w:author="Jomar Tigcal" w:date="2023-03-04T23:32:38Z">
        <w:r>
          <w:rPr>
            <w:sz w:val="20"/>
          </w:rPr>
          <w:t xml:space="preserve">menu item. Note the transition between the input and output screen. When the Android UI is opening </w:t>
        </w:r>
      </w:ins>
      <w:ins w:id="7494" w:author="Jomar Tigcal" w:date="2023-03-04T23:32:38Z">
        <w:r>
          <w:rPr>
            <w:rFonts w:ascii="Courier New" w:hAnsi="Courier New"/>
            <w:b/>
          </w:rPr>
          <w:t>OutputActivity</w:t>
        </w:r>
      </w:ins>
      <w:ins w:id="7495" w:author="Jomar Tigcal" w:date="2023-03-04T23:32:38Z">
        <w:r>
          <w:rPr>
            <w:sz w:val="20"/>
          </w:rPr>
          <w:t>, you will notice that the views are sliding right, and while closing, the views fade out.</w:t>
        </w:r>
      </w:ins>
    </w:p>
    <w:p>
      <w:pPr>
        <w:pStyle w:val="ListParagraph"/>
        <w:numPr>
          <w:ilvl w:val="1"/>
          <w:numId w:val="1"/>
        </w:numPr>
        <w:tabs>
          <w:tab w:val="clear" w:pos="720"/>
          <w:tab w:val="left" w:pos="1274" w:leader="none"/>
        </w:tabs>
        <w:spacing w:before="145" w:after="0"/>
        <w:jc w:val="left"/>
        <w:rPr>
          <w:sz w:val="20"/>
          <w:ins w:id="7535" w:author="Jomar Tigcal" w:date="2023-03-04T23:32:38Z"/>
        </w:rPr>
      </w:pPr>
      <w:ins w:id="7497" w:author="Jomar Tigcal" w:date="2023-03-04T23:32:38Z">
        <w:r>
          <w:rPr>
            <w:sz w:val="20"/>
          </w:rPr>
          <w:t>Input</w:t>
        </w:r>
      </w:ins>
      <w:ins w:id="7498" w:author="Jomar Tigcal" w:date="2023-03-04T23:32:38Z">
        <w:r>
          <w:rPr>
            <w:spacing w:val="-5"/>
            <w:sz w:val="20"/>
          </w:rPr>
          <w:t xml:space="preserve"> </w:t>
        </w:r>
      </w:ins>
      <w:ins w:id="7499" w:author="Jomar Tigcal" w:date="2023-03-04T23:32:38Z">
        <w:r>
          <w:rPr>
            <w:sz w:val="20"/>
          </w:rPr>
          <w:t>a</w:t>
        </w:r>
      </w:ins>
      <w:ins w:id="7500" w:author="Jomar Tigcal" w:date="2023-03-04T23:32:38Z">
        <w:r>
          <w:rPr>
            <w:spacing w:val="-3"/>
            <w:sz w:val="20"/>
          </w:rPr>
          <w:t xml:space="preserve"> </w:t>
        </w:r>
      </w:ins>
      <w:ins w:id="7501" w:author="Jomar Tigcal" w:date="2023-03-04T23:32:38Z">
        <w:r>
          <w:rPr>
            <w:sz w:val="20"/>
          </w:rPr>
          <w:t>length,</w:t>
        </w:r>
      </w:ins>
      <w:ins w:id="7502" w:author="Jomar Tigcal" w:date="2023-03-04T23:32:38Z">
        <w:r>
          <w:rPr>
            <w:spacing w:val="-3"/>
            <w:sz w:val="20"/>
          </w:rPr>
          <w:t xml:space="preserve"> </w:t>
        </w:r>
      </w:ins>
      <w:ins w:id="7503" w:author="Jomar Tigcal" w:date="2023-03-04T23:32:38Z">
        <w:r>
          <w:rPr>
            <w:sz w:val="20"/>
          </w:rPr>
          <w:t>select</w:t>
        </w:r>
      </w:ins>
      <w:ins w:id="7504" w:author="Jomar Tigcal" w:date="2023-03-04T23:32:38Z">
        <w:r>
          <w:rPr>
            <w:spacing w:val="-2"/>
            <w:sz w:val="20"/>
          </w:rPr>
          <w:t xml:space="preserve"> </w:t>
        </w:r>
      </w:ins>
      <w:ins w:id="7505" w:author="Jomar Tigcal" w:date="2023-03-04T23:32:38Z">
        <w:r>
          <w:rPr>
            <w:sz w:val="20"/>
          </w:rPr>
          <w:t>uppercase,</w:t>
        </w:r>
      </w:ins>
      <w:ins w:id="7506" w:author="Jomar Tigcal" w:date="2023-03-04T23:32:38Z">
        <w:r>
          <w:rPr>
            <w:spacing w:val="-3"/>
            <w:sz w:val="20"/>
          </w:rPr>
          <w:t xml:space="preserve"> </w:t>
        </w:r>
      </w:ins>
      <w:ins w:id="7507" w:author="Jomar Tigcal" w:date="2023-03-04T23:32:38Z">
        <w:r>
          <w:rPr>
            <w:sz w:val="20"/>
          </w:rPr>
          <w:t>numbers,</w:t>
        </w:r>
      </w:ins>
      <w:ins w:id="7508" w:author="Jomar Tigcal" w:date="2023-03-04T23:32:38Z">
        <w:r>
          <w:rPr>
            <w:spacing w:val="-2"/>
            <w:sz w:val="20"/>
          </w:rPr>
          <w:t xml:space="preserve"> </w:t>
        </w:r>
      </w:ins>
      <w:ins w:id="7509" w:author="Jomar Tigcal" w:date="2023-03-04T23:32:38Z">
        <w:r>
          <w:rPr>
            <w:sz w:val="20"/>
          </w:rPr>
          <w:t>and</w:t>
        </w:r>
      </w:ins>
      <w:ins w:id="7510" w:author="Jomar Tigcal" w:date="2023-03-04T23:32:38Z">
        <w:r>
          <w:rPr>
            <w:spacing w:val="-4"/>
            <w:sz w:val="20"/>
          </w:rPr>
          <w:t xml:space="preserve"> </w:t>
        </w:r>
      </w:ins>
      <w:ins w:id="7511" w:author="Jomar Tigcal" w:date="2023-03-04T23:32:38Z">
        <w:r>
          <w:rPr>
            <w:sz w:val="20"/>
          </w:rPr>
          <w:t>special</w:t>
        </w:r>
      </w:ins>
      <w:ins w:id="7512" w:author="Jomar Tigcal" w:date="2023-03-04T23:32:38Z">
        <w:r>
          <w:rPr>
            <w:spacing w:val="-2"/>
            <w:sz w:val="20"/>
          </w:rPr>
          <w:t xml:space="preserve"> </w:t>
        </w:r>
      </w:ins>
      <w:ins w:id="7513" w:author="Jomar Tigcal" w:date="2023-03-04T23:32:38Z">
        <w:r>
          <w:rPr>
            <w:sz w:val="20"/>
          </w:rPr>
          <w:t>characters,</w:t>
        </w:r>
      </w:ins>
      <w:ins w:id="7514" w:author="Jomar Tigcal" w:date="2023-03-04T23:32:38Z">
        <w:r>
          <w:rPr>
            <w:spacing w:val="-3"/>
            <w:sz w:val="20"/>
          </w:rPr>
          <w:t xml:space="preserve"> </w:t>
        </w:r>
      </w:ins>
      <w:ins w:id="7515" w:author="Jomar Tigcal" w:date="2023-03-04T23:32:38Z">
        <w:r>
          <w:rPr>
            <w:sz w:val="20"/>
          </w:rPr>
          <w:t>and</w:t>
        </w:r>
      </w:ins>
      <w:ins w:id="7516" w:author="Jomar Tigcal" w:date="2023-03-04T23:32:38Z">
        <w:r>
          <w:rPr>
            <w:spacing w:val="-3"/>
            <w:sz w:val="20"/>
          </w:rPr>
          <w:t xml:space="preserve"> </w:t>
        </w:r>
      </w:ins>
      <w:ins w:id="7517" w:author="Jomar Tigcal" w:date="2023-03-04T23:32:38Z">
        <w:r>
          <w:rPr>
            <w:sz w:val="20"/>
          </w:rPr>
          <w:t>tap</w:t>
        </w:r>
      </w:ins>
      <w:ins w:id="7518" w:author="Jomar Tigcal" w:date="2023-03-04T23:32:38Z">
        <w:r>
          <w:rPr>
            <w:spacing w:val="-2"/>
            <w:sz w:val="20"/>
          </w:rPr>
          <w:t xml:space="preserve"> </w:t>
        </w:r>
      </w:ins>
      <w:ins w:id="7519" w:author="Jomar Tigcal" w:date="2023-03-04T23:32:38Z">
        <w:r>
          <w:rPr>
            <w:spacing w:val="-5"/>
            <w:sz w:val="20"/>
          </w:rPr>
          <w:t xml:space="preserve">on </w:t>
        </w:r>
      </w:ins>
      <w:ins w:id="7520" w:author="Jomar Tigcal" w:date="2023-03-04T23:32:38Z">
        <w:r>
          <w:rPr>
            <w:sz w:val="20"/>
          </w:rPr>
          <w:t>the</w:t>
        </w:r>
      </w:ins>
      <w:ins w:id="7521" w:author="Jomar Tigcal" w:date="2023-03-04T23:32:38Z">
        <w:r>
          <w:rPr>
            <w:spacing w:val="-4"/>
            <w:sz w:val="20"/>
          </w:rPr>
          <w:t xml:space="preserve"> </w:t>
        </w:r>
      </w:ins>
      <w:ins w:id="7522" w:author="Jomar Tigcal" w:date="2023-03-04T23:32:38Z">
        <w:r>
          <w:rPr>
            <w:rFonts w:ascii="Courier New" w:hAnsi="Courier New"/>
            <w:b/>
            <w:sz w:val="22"/>
          </w:rPr>
          <w:t>Generate</w:t>
        </w:r>
      </w:ins>
      <w:ins w:id="7523" w:author="Jomar Tigcal" w:date="2023-03-04T23:32:38Z">
        <w:r>
          <w:rPr>
            <w:rFonts w:ascii="Courier New" w:hAnsi="Courier New"/>
            <w:b/>
            <w:spacing w:val="-80"/>
            <w:sz w:val="22"/>
          </w:rPr>
          <w:t xml:space="preserve"> </w:t>
        </w:r>
      </w:ins>
      <w:ins w:id="7524" w:author="Jomar Tigcal" w:date="2023-03-04T23:32:38Z">
        <w:r>
          <w:rPr>
            <w:sz w:val="20"/>
          </w:rPr>
          <w:t>button.</w:t>
        </w:r>
      </w:ins>
      <w:ins w:id="7525" w:author="Jomar Tigcal" w:date="2023-03-04T23:32:38Z">
        <w:r>
          <w:rPr>
            <w:spacing w:val="-2"/>
            <w:sz w:val="20"/>
          </w:rPr>
          <w:t xml:space="preserve"> </w:t>
        </w:r>
      </w:ins>
      <w:ins w:id="7526" w:author="Jomar Tigcal" w:date="2023-03-04T23:32:38Z">
        <w:r>
          <w:rPr>
            <w:sz w:val="20"/>
          </w:rPr>
          <w:t>Three</w:t>
        </w:r>
      </w:ins>
      <w:ins w:id="7527" w:author="Jomar Tigcal" w:date="2023-03-04T23:32:38Z">
        <w:r>
          <w:rPr>
            <w:spacing w:val="-3"/>
            <w:sz w:val="20"/>
          </w:rPr>
          <w:t xml:space="preserve"> </w:t>
        </w:r>
      </w:ins>
      <w:ins w:id="7528" w:author="Jomar Tigcal" w:date="2023-03-04T23:32:38Z">
        <w:r>
          <w:rPr>
            <w:sz w:val="20"/>
          </w:rPr>
          <w:t>passwords</w:t>
        </w:r>
      </w:ins>
      <w:ins w:id="7529" w:author="Jomar Tigcal" w:date="2023-03-04T23:32:38Z">
        <w:r>
          <w:rPr>
            <w:spacing w:val="-2"/>
            <w:sz w:val="20"/>
          </w:rPr>
          <w:t xml:space="preserve"> </w:t>
        </w:r>
      </w:ins>
      <w:ins w:id="7530" w:author="Jomar Tigcal" w:date="2023-03-04T23:32:38Z">
        <w:r>
          <w:rPr>
            <w:sz w:val="20"/>
          </w:rPr>
          <w:t>will</w:t>
        </w:r>
      </w:ins>
      <w:ins w:id="7531" w:author="Jomar Tigcal" w:date="2023-03-04T23:32:38Z">
        <w:r>
          <w:rPr>
            <w:spacing w:val="-2"/>
            <w:sz w:val="20"/>
          </w:rPr>
          <w:t xml:space="preserve"> </w:t>
        </w:r>
      </w:ins>
      <w:ins w:id="7532" w:author="Jomar Tigcal" w:date="2023-03-04T23:32:38Z">
        <w:r>
          <w:rPr>
            <w:sz w:val="20"/>
          </w:rPr>
          <w:t>be</w:t>
        </w:r>
      </w:ins>
      <w:ins w:id="7533" w:author="Jomar Tigcal" w:date="2023-03-04T23:32:38Z">
        <w:r>
          <w:rPr>
            <w:spacing w:val="-1"/>
            <w:sz w:val="20"/>
          </w:rPr>
          <w:t xml:space="preserve"> </w:t>
        </w:r>
      </w:ins>
      <w:ins w:id="7534" w:author="Jomar Tigcal" w:date="2023-03-04T23:32:38Z">
        <w:r>
          <w:rPr>
            <w:spacing w:val="-2"/>
            <w:sz w:val="20"/>
          </w:rPr>
          <w:t>displayed.</w:t>
        </w:r>
      </w:ins>
    </w:p>
    <w:p>
      <w:pPr>
        <w:pStyle w:val="ListParagraph"/>
        <w:widowControl w:val="false"/>
        <w:numPr>
          <w:ilvl w:val="1"/>
          <w:numId w:val="1"/>
        </w:numPr>
        <w:suppressAutoHyphens w:val="true"/>
        <w:bidi w:val="0"/>
        <w:spacing w:lineRule="auto" w:line="240" w:before="101" w:after="0"/>
        <w:ind w:left="1247" w:right="1247" w:hanging="340"/>
        <w:jc w:val="left"/>
        <w:rPr>
          <w:sz w:val="20"/>
          <w:ins w:id="7570" w:author="Jomar Tigcal" w:date="2023-03-04T23:32:38Z"/>
        </w:rPr>
      </w:pPr>
      <w:ins w:id="7536" w:author="Jomar Tigcal" w:date="2023-03-04T23:32:38Z">
        <w:r>
          <w:rPr>
            <w:spacing w:val="-5"/>
            <w:sz w:val="20"/>
          </w:rPr>
          <w:t xml:space="preserve">Select one of the password and the rest will move out of view. A </w:t>
        </w:r>
      </w:ins>
      <w:ins w:id="7537" w:author="Jomar Tigcal" w:date="2023-03-04T23:32:38Z">
        <w:r>
          <w:rPr>
            <w:rFonts w:ascii="Courier New" w:hAnsi="Courier New"/>
            <w:b/>
            <w:spacing w:val="-5"/>
            <w:sz w:val="20"/>
          </w:rPr>
          <w:t>Copy</w:t>
        </w:r>
      </w:ins>
      <w:ins w:id="7538" w:author="Jomar Tigcal" w:date="2023-03-04T23:32:38Z">
        <w:r>
          <w:rPr>
            <w:rFonts w:ascii="Courier New" w:hAnsi="Courier New"/>
            <w:b/>
            <w:spacing w:val="-71"/>
            <w:sz w:val="20"/>
          </w:rPr>
          <w:t xml:space="preserve"> </w:t>
        </w:r>
      </w:ins>
      <w:ins w:id="7539" w:author="Jomar Tigcal" w:date="2023-03-04T23:32:38Z">
        <w:r>
          <w:rPr>
            <w:spacing w:val="-5"/>
            <w:sz w:val="20"/>
          </w:rPr>
          <w:t>button will also be displayed. Click on it and check whether the password you selected is now on the</w:t>
        </w:r>
      </w:ins>
      <w:ins w:id="7540" w:author="Jomar Tigcal" w:date="2023-03-04T23:32:38Z">
        <w:r>
          <w:rPr>
            <w:spacing w:val="-3"/>
            <w:sz w:val="20"/>
          </w:rPr>
          <w:t xml:space="preserve"> </w:t>
        </w:r>
      </w:ins>
      <w:ins w:id="7541" w:author="Jomar Tigcal" w:date="2023-03-04T23:32:38Z">
        <w:r>
          <w:rPr>
            <w:spacing w:val="-5"/>
            <w:sz w:val="20"/>
          </w:rPr>
          <w:t>clipboard.</w:t>
        </w:r>
      </w:ins>
      <w:ins w:id="7542" w:author="Jomar Tigcal" w:date="2023-03-04T23:32:38Z">
        <w:r>
          <w:rPr>
            <w:spacing w:val="-3"/>
            <w:sz w:val="20"/>
          </w:rPr>
          <w:t xml:space="preserve"> </w:t>
        </w:r>
      </w:ins>
      <w:ins w:id="7543" w:author="Jomar Tigcal" w:date="2023-03-04T23:32:38Z">
        <w:r>
          <w:rPr>
            <w:spacing w:val="-5"/>
            <w:sz w:val="20"/>
          </w:rPr>
          <w:t>The</w:t>
        </w:r>
      </w:ins>
      <w:ins w:id="7544" w:author="Jomar Tigcal" w:date="2023-03-04T23:32:38Z">
        <w:r>
          <w:rPr>
            <w:spacing w:val="-4"/>
            <w:sz w:val="20"/>
          </w:rPr>
          <w:t xml:space="preserve"> </w:t>
        </w:r>
      </w:ins>
      <w:ins w:id="7545" w:author="Jomar Tigcal" w:date="2023-03-04T23:32:38Z">
        <w:r>
          <w:rPr>
            <w:spacing w:val="-5"/>
            <w:sz w:val="20"/>
          </w:rPr>
          <w:t>initial</w:t>
        </w:r>
      </w:ins>
      <w:ins w:id="7546" w:author="Jomar Tigcal" w:date="2023-03-04T23:32:38Z">
        <w:r>
          <w:rPr>
            <w:spacing w:val="-3"/>
            <w:sz w:val="20"/>
          </w:rPr>
          <w:t xml:space="preserve"> </w:t>
        </w:r>
      </w:ins>
      <w:ins w:id="7547" w:author="Jomar Tigcal" w:date="2023-03-04T23:32:38Z">
        <w:r>
          <w:rPr>
            <w:spacing w:val="-5"/>
            <w:sz w:val="20"/>
          </w:rPr>
          <w:t>and</w:t>
        </w:r>
      </w:ins>
      <w:ins w:id="7548" w:author="Jomar Tigcal" w:date="2023-03-04T23:32:38Z">
        <w:r>
          <w:rPr>
            <w:spacing w:val="-4"/>
            <w:sz w:val="20"/>
          </w:rPr>
          <w:t xml:space="preserve"> </w:t>
        </w:r>
      </w:ins>
      <w:ins w:id="7549" w:author="Jomar Tigcal" w:date="2023-03-04T23:32:38Z">
        <w:r>
          <w:rPr>
            <w:spacing w:val="-5"/>
            <w:sz w:val="20"/>
          </w:rPr>
          <w:t>final</w:t>
        </w:r>
      </w:ins>
      <w:ins w:id="7550" w:author="Jomar Tigcal" w:date="2023-03-04T23:32:38Z">
        <w:r>
          <w:rPr>
            <w:spacing w:val="-3"/>
            <w:sz w:val="20"/>
          </w:rPr>
          <w:t xml:space="preserve"> </w:t>
        </w:r>
      </w:ins>
      <w:ins w:id="7551" w:author="Jomar Tigcal" w:date="2023-03-04T23:32:38Z">
        <w:r>
          <w:rPr>
            <w:spacing w:val="-5"/>
            <w:sz w:val="20"/>
          </w:rPr>
          <w:t>state</w:t>
        </w:r>
      </w:ins>
      <w:ins w:id="7552" w:author="Jomar Tigcal" w:date="2023-03-04T23:32:38Z">
        <w:r>
          <w:rPr>
            <w:spacing w:val="-3"/>
            <w:sz w:val="20"/>
          </w:rPr>
          <w:t xml:space="preserve"> </w:t>
        </w:r>
      </w:ins>
      <w:ins w:id="7553" w:author="Jomar Tigcal" w:date="2023-03-04T23:32:38Z">
        <w:r>
          <w:rPr>
            <w:spacing w:val="-5"/>
            <w:sz w:val="20"/>
          </w:rPr>
          <w:t>of</w:t>
        </w:r>
      </w:ins>
      <w:ins w:id="7554" w:author="Jomar Tigcal" w:date="2023-03-04T23:32:38Z">
        <w:r>
          <w:rPr>
            <w:spacing w:val="-3"/>
            <w:sz w:val="20"/>
          </w:rPr>
          <w:t xml:space="preserve"> </w:t>
        </w:r>
      </w:ins>
      <w:ins w:id="7555" w:author="Jomar Tigcal" w:date="2023-03-04T23:32:38Z">
        <w:r>
          <w:rPr>
            <w:spacing w:val="-5"/>
            <w:sz w:val="20"/>
          </w:rPr>
          <w:t>the</w:t>
        </w:r>
      </w:ins>
      <w:ins w:id="7556" w:author="Jomar Tigcal" w:date="2023-03-04T23:32:38Z">
        <w:r>
          <w:rPr>
            <w:spacing w:val="-3"/>
            <w:sz w:val="20"/>
          </w:rPr>
          <w:t xml:space="preserve"> </w:t>
        </w:r>
      </w:ins>
      <w:ins w:id="7557" w:author="Jomar Tigcal" w:date="2023-03-04T23:32:38Z">
        <w:r>
          <w:rPr>
            <w:spacing w:val="-5"/>
            <w:sz w:val="20"/>
          </w:rPr>
          <w:t>output</w:t>
        </w:r>
      </w:ins>
      <w:ins w:id="7558" w:author="Jomar Tigcal" w:date="2023-03-04T23:32:38Z">
        <w:r>
          <w:rPr>
            <w:spacing w:val="-3"/>
            <w:sz w:val="20"/>
          </w:rPr>
          <w:t xml:space="preserve"> </w:t>
        </w:r>
      </w:ins>
      <w:ins w:id="7559" w:author="Jomar Tigcal" w:date="2023-03-04T23:32:38Z">
        <w:r>
          <w:rPr>
            <w:spacing w:val="-5"/>
            <w:sz w:val="20"/>
          </w:rPr>
          <w:t>screen</w:t>
        </w:r>
      </w:ins>
      <w:ins w:id="7560" w:author="Jomar Tigcal" w:date="2023-03-04T23:32:38Z">
        <w:r>
          <w:rPr>
            <w:spacing w:val="-3"/>
            <w:sz w:val="20"/>
          </w:rPr>
          <w:t xml:space="preserve"> </w:t>
        </w:r>
      </w:ins>
      <w:ins w:id="7561" w:author="Jomar Tigcal" w:date="2023-03-04T23:32:38Z">
        <w:r>
          <w:rPr>
            <w:spacing w:val="-5"/>
            <w:sz w:val="20"/>
          </w:rPr>
          <w:t>will</w:t>
        </w:r>
      </w:ins>
      <w:ins w:id="7562" w:author="Jomar Tigcal" w:date="2023-03-04T23:32:38Z">
        <w:r>
          <w:rPr>
            <w:spacing w:val="-3"/>
            <w:sz w:val="20"/>
          </w:rPr>
          <w:t xml:space="preserve"> </w:t>
        </w:r>
      </w:ins>
      <w:ins w:id="7563" w:author="Jomar Tigcal" w:date="2023-03-04T23:32:38Z">
        <w:r>
          <w:rPr>
            <w:spacing w:val="-5"/>
            <w:sz w:val="20"/>
          </w:rPr>
          <w:t>be</w:t>
        </w:r>
      </w:ins>
      <w:ins w:id="7564" w:author="Jomar Tigcal" w:date="2023-03-04T23:32:38Z">
        <w:r>
          <w:rPr>
            <w:spacing w:val="-3"/>
            <w:sz w:val="20"/>
          </w:rPr>
          <w:t xml:space="preserve"> </w:t>
        </w:r>
      </w:ins>
      <w:ins w:id="7565" w:author="Jomar Tigcal" w:date="2023-03-04T23:32:38Z">
        <w:r>
          <w:rPr>
            <w:spacing w:val="-5"/>
            <w:sz w:val="20"/>
          </w:rPr>
          <w:t>similar</w:t>
        </w:r>
      </w:ins>
      <w:ins w:id="7566" w:author="Jomar Tigcal" w:date="2023-03-04T23:32:38Z">
        <w:r>
          <w:rPr>
            <w:spacing w:val="-3"/>
            <w:sz w:val="20"/>
          </w:rPr>
          <w:t xml:space="preserve"> </w:t>
        </w:r>
      </w:ins>
      <w:ins w:id="7567" w:author="Jomar Tigcal" w:date="2023-03-04T23:32:38Z">
        <w:r>
          <w:rPr>
            <w:spacing w:val="-5"/>
            <w:sz w:val="20"/>
          </w:rPr>
          <w:t xml:space="preserve">to </w:t>
        </w:r>
      </w:ins>
      <w:ins w:id="7568" w:author="Jomar Tigcal" w:date="2023-03-04T23:32:38Z">
        <w:r>
          <w:rPr>
            <w:i/>
            <w:spacing w:val="-5"/>
            <w:sz w:val="20"/>
          </w:rPr>
          <w:t>Figure 16.22</w:t>
        </w:r>
      </w:ins>
      <w:ins w:id="7569" w:author="Jomar Tigcal" w:date="2023-03-04T23:32:38Z">
        <w:r>
          <w:rPr>
            <w:spacing w:val="-5"/>
            <w:sz w:val="20"/>
          </w:rPr>
          <w:t>:</w:t>
        </w:r>
      </w:ins>
    </w:p>
    <w:p>
      <w:pPr>
        <w:pStyle w:val="TextBody"/>
        <w:spacing w:before="7" w:after="0"/>
        <w:ind w:left="1274" w:hanging="0"/>
        <w:rPr>
          <w:ins w:id="7572" w:author="Jomar Tigcal" w:date="2023-03-04T23:32:38Z"/>
        </w:rPr>
      </w:pPr>
      <w:ins w:id="7571" w:author="Jomar Tigcal" w:date="2023-03-04T23:32:38Z">
        <w:r>
          <w:rPr/>
        </w:r>
      </w:ins>
    </w:p>
    <w:p>
      <w:pPr>
        <w:pStyle w:val="TextBody"/>
        <w:spacing w:before="11" w:after="0"/>
        <w:rPr>
          <w:sz w:val="13"/>
          <w:ins w:id="7574" w:author="Jomar Tigcal" w:date="2023-03-04T23:32:38Z"/>
        </w:rPr>
      </w:pPr>
      <w:ins w:id="7573" w:author="Jomar Tigcal" w:date="2023-03-04T23:32:38Z">
        <w:r>
          <w:rPr>
            <w:sz w:val="13"/>
          </w:rPr>
        </w:r>
      </w:ins>
    </w:p>
    <w:p>
      <w:pPr>
        <w:sectPr>
          <w:headerReference w:type="even" r:id="rId691"/>
          <w:headerReference w:type="default" r:id="rId692"/>
          <w:type w:val="nextPage"/>
          <w:pgSz w:w="10800" w:h="13320"/>
          <w:pgMar w:left="940" w:right="920" w:gutter="0" w:header="695" w:top="1120" w:footer="0" w:bottom="280"/>
          <w:pgNumType w:fmt="decimal"/>
          <w:formProt w:val="false"/>
          <w:textDirection w:val="lrTb"/>
          <w:docGrid w:type="default" w:linePitch="100" w:charSpace="4096"/>
        </w:sectPr>
        <w:pStyle w:val="Normal"/>
        <w:widowControl w:val="false"/>
        <w:bidi w:val="0"/>
        <w:spacing w:before="189" w:after="0"/>
        <w:ind w:left="104" w:right="0" w:hanging="0"/>
        <w:jc w:val="center"/>
        <w:rPr>
          <w:rFonts w:ascii="Open Sans SemiBold" w:hAnsi="Open Sans SemiBold"/>
          <w:b/>
          <w:b/>
          <w:sz w:val="18"/>
        </w:rPr>
      </w:pPr>
      <w:ins w:id="7575" w:author="Jomar Tigcal" w:date="2023-03-04T23:32:38Z">
        <w:r>
          <w:drawing>
            <wp:anchor behindDoc="0" distT="0" distB="0" distL="0" distR="0" simplePos="0" locked="0" layoutInCell="0" allowOverlap="1" relativeHeight="2033">
              <wp:simplePos x="0" y="0"/>
              <wp:positionH relativeFrom="column">
                <wp:posOffset>430530</wp:posOffset>
              </wp:positionH>
              <wp:positionV relativeFrom="paragraph">
                <wp:posOffset>32385</wp:posOffset>
              </wp:positionV>
              <wp:extent cx="5016500" cy="4915535"/>
              <wp:effectExtent l="0" t="0" r="0" b="0"/>
              <wp:wrapTopAndBottom/>
              <wp:docPr id="2404" name="image23.jpeg Copy 1" descr="Figure 15.22: The start and end state of MotionLayout in the Password Generator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 name="image23.jpeg Copy 1" descr="Figure 15.22: The start and end state of MotionLayout in the Password Generator app"/>
                      <pic:cNvPicPr>
                        <a:picLocks noChangeAspect="1" noChangeArrowheads="1"/>
                      </pic:cNvPicPr>
                    </pic:nvPicPr>
                    <pic:blipFill>
                      <a:blip r:embed="rId690"/>
                      <a:stretch>
                        <a:fillRect/>
                      </a:stretch>
                    </pic:blipFill>
                    <pic:spPr bwMode="auto">
                      <a:xfrm>
                        <a:off x="0" y="0"/>
                        <a:ext cx="5016500" cy="4915535"/>
                      </a:xfrm>
                      <a:prstGeom prst="rect">
                        <a:avLst/>
                      </a:prstGeom>
                    </pic:spPr>
                  </pic:pic>
                </a:graphicData>
              </a:graphic>
            </wp:anchor>
          </w:drawing>
        </w:r>
      </w:ins>
      <w:ins w:id="7576" w:author="Jomar Tigcal" w:date="2023-03-04T23:32:38Z">
        <w:r>
          <w:rPr>
            <w:rFonts w:ascii="Open Sans SemiBold" w:hAnsi="Open Sans SemiBold"/>
            <w:b/>
            <w:spacing w:val="-2"/>
            <w:sz w:val="18"/>
          </w:rPr>
          <w:t>Figure</w:t>
        </w:r>
      </w:ins>
      <w:ins w:id="7577" w:author="Jomar Tigcal" w:date="2023-03-04T23:32:38Z">
        <w:r>
          <w:rPr>
            <w:rFonts w:ascii="Open Sans SemiBold" w:hAnsi="Open Sans SemiBold"/>
            <w:b/>
            <w:spacing w:val="-3"/>
            <w:sz w:val="18"/>
          </w:rPr>
          <w:t xml:space="preserve"> </w:t>
        </w:r>
      </w:ins>
      <w:ins w:id="7578" w:author="Jomar Tigcal" w:date="2023-03-04T23:32:38Z">
        <w:r>
          <w:rPr>
            <w:rFonts w:ascii="Open Sans SemiBold" w:hAnsi="Open Sans SemiBold"/>
            <w:b/>
            <w:spacing w:val="-2"/>
            <w:sz w:val="18"/>
          </w:rPr>
          <w:t>16.22: The start and end</w:t>
        </w:r>
      </w:ins>
      <w:ins w:id="7579" w:author="Jomar Tigcal" w:date="2023-03-04T23:32:38Z">
        <w:r>
          <w:rPr>
            <w:rFonts w:ascii="Open Sans SemiBold" w:hAnsi="Open Sans SemiBold"/>
            <w:b/>
            <w:spacing w:val="-3"/>
            <w:sz w:val="18"/>
          </w:rPr>
          <w:t xml:space="preserve"> </w:t>
        </w:r>
      </w:ins>
      <w:ins w:id="7580" w:author="Jomar Tigcal" w:date="2023-03-04T23:32:38Z">
        <w:r>
          <w:rPr>
            <w:rFonts w:ascii="Open Sans SemiBold" w:hAnsi="Open Sans SemiBold"/>
            <w:b/>
            <w:spacing w:val="-2"/>
            <w:sz w:val="18"/>
          </w:rPr>
          <w:t>state of MotionLayout in</w:t>
        </w:r>
      </w:ins>
      <w:ins w:id="7581" w:author="Jomar Tigcal" w:date="2023-03-04T23:32:38Z">
        <w:r>
          <w:rPr>
            <w:rFonts w:ascii="Open Sans SemiBold" w:hAnsi="Open Sans SemiBold"/>
            <w:b/>
            <w:spacing w:val="-3"/>
            <w:sz w:val="18"/>
          </w:rPr>
          <w:t xml:space="preserve"> </w:t>
        </w:r>
      </w:ins>
      <w:ins w:id="7582" w:author="Jomar Tigcal" w:date="2023-03-04T23:32:38Z">
        <w:r>
          <w:rPr>
            <w:rFonts w:ascii="Open Sans SemiBold" w:hAnsi="Open Sans SemiBold"/>
            <w:b/>
            <w:spacing w:val="-2"/>
            <w:sz w:val="18"/>
          </w:rPr>
          <w:t xml:space="preserve">the Password Generator </w:t>
        </w:r>
      </w:ins>
      <w:ins w:id="7583" w:author="Jomar Tigcal" w:date="2023-03-04T23:32:38Z">
        <w:r>
          <w:rPr>
            <w:rFonts w:ascii="Open Sans SemiBold" w:hAnsi="Open Sans SemiBold"/>
            <w:b/>
            <w:spacing w:val="-5"/>
            <w:sz w:val="18"/>
          </w:rPr>
          <w:t>app</w:t>
        </w:r>
      </w:ins>
    </w:p>
    <w:p>
      <w:pPr>
        <w:sectPr>
          <w:headerReference w:type="even" r:id="rId693"/>
          <w:headerReference w:type="default" r:id="rId694"/>
          <w:type w:val="nextPage"/>
          <w:pgSz w:w="10800" w:h="13320"/>
          <w:pgMar w:left="940" w:right="920" w:gutter="0" w:header="0" w:top="1520" w:footer="0" w:bottom="280"/>
          <w:pgNumType w:fmt="decimal"/>
          <w:formProt w:val="false"/>
          <w:textDirection w:val="lrTb"/>
          <w:docGrid w:type="default" w:linePitch="100" w:charSpace="4096"/>
        </w:sectPr>
        <w:pStyle w:val="TextBody"/>
        <w:spacing w:before="9" w:after="0"/>
        <w:rPr>
          <w:rFonts w:ascii="Open Sans SemiBold" w:hAnsi="Open Sans SemiBold"/>
          <w:b/>
          <w:b/>
          <w:sz w:val="14"/>
        </w:rPr>
      </w:pPr>
      <w:r>
        <w:rPr>
          <w:rFonts w:ascii="Open Sans SemiBold" w:hAnsi="Open Sans SemiBold"/>
          <w:b/>
          <w:sz w:val="14"/>
        </w:rPr>
      </w:r>
    </w:p>
    <w:p>
      <w:pPr>
        <w:pStyle w:val="TextBody"/>
        <w:spacing w:before="9" w:after="0"/>
        <w:rPr>
          <w:rFonts w:ascii="Open Sans SemiBold" w:hAnsi="Open Sans SemiBold"/>
          <w:b/>
          <w:b/>
          <w:sz w:val="14"/>
        </w:rPr>
      </w:pPr>
      <w:r>
        <w:rPr/>
      </w:r>
    </w:p>
    <w:sectPr>
      <w:headerReference w:type="even" r:id="rId695"/>
      <w:headerReference w:type="default" r:id="rId696"/>
      <w:type w:val="nextPage"/>
      <w:pgSz w:w="10800" w:h="13320"/>
      <w:pgMar w:left="940" w:right="920" w:gutter="0" w:header="0" w:top="1520" w:footer="0" w:bottom="280"/>
      <w:pgNumType w:fmt="decimal"/>
      <w:formProt w:val="false"/>
      <w:textDirection w:val="lrTb"/>
      <w:docGrid w:type="default" w:linePitch="100" w:charSpace="4096"/>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Alex Forrester" w:date="2023-01-19T16:37:00Z" w:initials="AF">
    <w:p>
      <w:r>
        <w:rPr>
          <w:rFonts w:ascii="Liberation Serif" w:hAnsi="Liberation Serif" w:eastAsia="Tahoma" w:cs="Tahoma"/>
          <w:color w:val="000000"/>
          <w:sz w:val="20"/>
          <w:szCs w:val="20"/>
          <w:lang w:val="en-US" w:eastAsia="en-US" w:bidi="en-US"/>
        </w:rPr>
        <w:t>The themes.xml code block can’t be accessed to copy and paste the text. Please change this. Ideally it should not be in these Text boxes as it doesn’t allow the user to copy the text without clicking into the box</w:t>
      </w:r>
    </w:p>
  </w:comment>
  <w:comment w:id="1" w:author="Alex Forrester" w:date="2023-01-19T16:48:00Z" w:initials="AF">
    <w:p>
      <w:r>
        <w:rPr>
          <w:rFonts w:ascii="Liberation Serif" w:hAnsi="Liberation Serif" w:eastAsia="Tahoma" w:cs="Tahoma"/>
          <w:color w:val="000000"/>
          <w:sz w:val="20"/>
          <w:szCs w:val="20"/>
          <w:lang w:val="en-US" w:eastAsia="en-US" w:bidi="en-US"/>
        </w:rPr>
        <w:t>Again this Text box is difficult to access and can’t be copied in one go as it is on 2 pages and split into 2 boxes. Please make this formatted free flowing text</w:t>
      </w:r>
    </w:p>
  </w:comment>
  <w:comment w:id="2" w:author="Alex Forrester" w:date="2023-01-19T17:05:00Z" w:initials="AF">
    <w:p>
      <w:r>
        <w:rPr>
          <w:rFonts w:ascii="Liberation Serif" w:hAnsi="Liberation Serif" w:eastAsia="Tahoma" w:cs="Tahoma"/>
          <w:color w:val="000000"/>
          <w:sz w:val="20"/>
          <w:szCs w:val="20"/>
          <w:lang w:val="en-US" w:eastAsia="en-US" w:bidi="en-US"/>
        </w:rPr>
        <w:t>I removed the code snippet as it is unnecessary.</w:t>
      </w:r>
    </w:p>
  </w:comment>
  <w:comment w:id="3" w:author="Alex Forrester" w:date="2023-01-19T17:11:00Z" w:initials="AF">
    <w:p>
      <w:r>
        <w:rPr>
          <w:rFonts w:ascii="Liberation Serif" w:hAnsi="Liberation Serif" w:eastAsia="Tahoma" w:cs="Tahoma"/>
          <w:color w:val="000000"/>
          <w:sz w:val="20"/>
          <w:szCs w:val="20"/>
          <w:lang w:val="en-US" w:eastAsia="en-US" w:bidi="en-US"/>
        </w:rPr>
        <w:t>The code needs to be free flowing and not in two text boxes</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Open Sans">
    <w:charset w:val="01"/>
    <w:family w:val="roman"/>
    <w:pitch w:val="variable"/>
  </w:font>
  <w:font w:name="Bebas Neue">
    <w:charset w:val="01"/>
    <w:family w:val="roman"/>
    <w:pitch w:val="variable"/>
  </w:font>
  <w:font w:name="Courier">
    <w:altName w:val="Courier New"/>
    <w:charset w:val="01"/>
    <w:family w:val="roman"/>
    <w:pitch w:val="variable"/>
  </w:font>
  <w:font w:name="Liberation Sans">
    <w:altName w:val="Arial"/>
    <w:charset w:val="01"/>
    <w:family w:val="roman"/>
    <w:pitch w:val="variable"/>
  </w:font>
  <w:font w:name="Courier New">
    <w:charset w:val="01"/>
    <w:family w:val="roman"/>
    <w:pitch w:val="variable"/>
  </w:font>
  <w:font w:name="Times New Roman">
    <w:charset w:val="01"/>
    <w:family w:val="roman"/>
    <w:pitch w:val="variable"/>
  </w:font>
  <w:font w:name="Open Sans SemiBold">
    <w:charset w:val="01"/>
    <w:family w:val="roman"/>
    <w:pitch w:val="variable"/>
  </w:font>
  <w:font w:name="Arial">
    <w:charset w:val="01"/>
    <w:family w:val="roman"/>
    <w:pitch w:val="variable"/>
  </w:font>
  <w:font w:name="Symbol">
    <w:charset w:val="02"/>
    <w:family w:val="auto"/>
    <w:pitch w:val="variable"/>
  </w:font>
  <w:font w:name="Open Sans">
    <w:charset w:val="01"/>
    <w:family w:val="swiss"/>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2" wp14:anchorId="60313E6D">
              <wp:simplePos x="0" y="0"/>
              <wp:positionH relativeFrom="page">
                <wp:posOffset>662940</wp:posOffset>
              </wp:positionH>
              <wp:positionV relativeFrom="page">
                <wp:posOffset>664845</wp:posOffset>
              </wp:positionV>
              <wp:extent cx="5074920" cy="635"/>
              <wp:effectExtent l="3175" t="3175" r="3810" b="3175"/>
              <wp:wrapNone/>
              <wp:docPr id="2" name="Line 60"/>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60" stroked="t" o:allowincell="f" style="position:absolute;mso-position-horizontal-relative:page;mso-position-vertical-relative:page" wp14:anchorId="60313E6D">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3" wp14:anchorId="72543F7B">
              <wp:simplePos x="0" y="0"/>
              <wp:positionH relativeFrom="page">
                <wp:posOffset>625475</wp:posOffset>
              </wp:positionH>
              <wp:positionV relativeFrom="page">
                <wp:posOffset>428625</wp:posOffset>
              </wp:positionV>
              <wp:extent cx="967105" cy="198755"/>
              <wp:effectExtent l="635" t="635" r="0" b="0"/>
              <wp:wrapNone/>
              <wp:docPr id="3" name="docshape1"/>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2</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1" path="m0,0l-2147483645,0l-2147483645,-2147483646l0,-2147483646xe" stroked="f" o:allowincell="f" style="position:absolute;margin-left:49.25pt;margin-top:33.75pt;width:76.1pt;height:15.6pt;mso-wrap-style:square;v-text-anchor:top;mso-position-horizontal-relative:page;mso-position-vertical-relative:page" wp14:anchorId="72543F7B">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2</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31" wp14:anchorId="134954AC">
              <wp:simplePos x="0" y="0"/>
              <wp:positionH relativeFrom="page">
                <wp:posOffset>1120140</wp:posOffset>
              </wp:positionH>
              <wp:positionV relativeFrom="page">
                <wp:posOffset>664845</wp:posOffset>
              </wp:positionV>
              <wp:extent cx="5074285" cy="635"/>
              <wp:effectExtent l="3175" t="3175" r="3810" b="3175"/>
              <wp:wrapNone/>
              <wp:docPr id="34" name="Line 7"/>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7" stroked="t" o:allowincell="f" style="position:absolute;mso-position-horizontal-relative:page;mso-position-vertical-relative:page" wp14:anchorId="134954AC">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134" wp14:anchorId="22792F60">
              <wp:simplePos x="0" y="0"/>
              <wp:positionH relativeFrom="page">
                <wp:posOffset>3887470</wp:posOffset>
              </wp:positionH>
              <wp:positionV relativeFrom="page">
                <wp:posOffset>428625</wp:posOffset>
              </wp:positionV>
              <wp:extent cx="2358390" cy="198755"/>
              <wp:effectExtent l="0" t="635" r="0" b="0"/>
              <wp:wrapNone/>
              <wp:docPr id="35" name="docshape 7"/>
              <a:graphic xmlns:a="http://schemas.openxmlformats.org/drawingml/2006/main">
                <a:graphicData uri="http://schemas.microsoft.com/office/word/2010/wordprocessingShape">
                  <wps:wsp>
                    <wps:cNvSpPr/>
                    <wps:spPr>
                      <a:xfrm>
                        <a:off x="0" y="0"/>
                        <a:ext cx="235836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1"/>
                            </w:rPr>
                            <w:t xml:space="preserve"> </w:t>
                          </w:r>
                          <w:r>
                            <w:rPr>
                              <w:color w:val="000000"/>
                            </w:rPr>
                            <w:t>1:</w:t>
                          </w:r>
                          <w:r>
                            <w:rPr>
                              <w:color w:val="000000"/>
                              <w:spacing w:val="-1"/>
                            </w:rPr>
                            <w:t xml:space="preserve"> </w:t>
                          </w:r>
                          <w:r>
                            <w:rPr>
                              <w:color w:val="000000"/>
                            </w:rPr>
                            <w:t>Creating</w:t>
                          </w:r>
                          <w:r>
                            <w:rPr>
                              <w:color w:val="000000"/>
                              <w:spacing w:val="-1"/>
                            </w:rPr>
                            <w:t xml:space="preserve"> </w:t>
                          </w:r>
                          <w:r>
                            <w:rPr>
                              <w:color w:val="000000"/>
                            </w:rPr>
                            <w:t>Your</w:t>
                          </w:r>
                          <w:r>
                            <w:rPr>
                              <w:color w:val="000000"/>
                              <w:spacing w:val="-1"/>
                            </w:rPr>
                            <w:t xml:space="preserve"> </w:t>
                          </w:r>
                          <w:r>
                            <w:rPr>
                              <w:color w:val="000000"/>
                            </w:rPr>
                            <w:t>First</w:t>
                          </w:r>
                          <w:r>
                            <w:rPr>
                              <w:color w:val="000000"/>
                              <w:spacing w:val="-1"/>
                            </w:rPr>
                            <w:t xml:space="preserve"> </w:t>
                          </w:r>
                          <w:r>
                            <w:rPr>
                              <w:color w:val="000000"/>
                            </w:rPr>
                            <w:t>App</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9</w:t>
                          </w:r>
                          <w:r>
                            <w:rPr>
                              <w:spacing w:val="-5"/>
                              <w:color w:val="000000"/>
                            </w:rPr>
                            <w:fldChar w:fldCharType="end"/>
                          </w:r>
                        </w:p>
                      </w:txbxContent>
                    </wps:txbx>
                    <wps:bodyPr lIns="0" rIns="0" tIns="0" bIns="0" anchor="t" upright="1">
                      <a:noAutofit/>
                    </wps:bodyPr>
                  </wps:wsp>
                </a:graphicData>
              </a:graphic>
            </wp:anchor>
          </w:drawing>
        </mc:Choice>
        <mc:Fallback>
          <w:pict>
            <v:rect id="shape_0" ID="docshape 7" path="m0,0l-2147483645,0l-2147483645,-2147483646l0,-2147483646xe" stroked="f" o:allowincell="f" style="position:absolute;margin-left:306.1pt;margin-top:33.75pt;width:185.65pt;height:15.6pt;mso-wrap-style:square;v-text-anchor:top;mso-position-horizontal-relative:page;mso-position-vertical-relative:page" wp14:anchorId="22792F60">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1"/>
                      </w:rPr>
                      <w:t xml:space="preserve"> </w:t>
                    </w:r>
                    <w:r>
                      <w:rPr>
                        <w:color w:val="000000"/>
                      </w:rPr>
                      <w:t>1:</w:t>
                    </w:r>
                    <w:r>
                      <w:rPr>
                        <w:color w:val="000000"/>
                        <w:spacing w:val="-1"/>
                      </w:rPr>
                      <w:t xml:space="preserve"> </w:t>
                    </w:r>
                    <w:r>
                      <w:rPr>
                        <w:color w:val="000000"/>
                      </w:rPr>
                      <w:t>Creating</w:t>
                    </w:r>
                    <w:r>
                      <w:rPr>
                        <w:color w:val="000000"/>
                        <w:spacing w:val="-1"/>
                      </w:rPr>
                      <w:t xml:space="preserve"> </w:t>
                    </w:r>
                    <w:r>
                      <w:rPr>
                        <w:color w:val="000000"/>
                      </w:rPr>
                      <w:t>Your</w:t>
                    </w:r>
                    <w:r>
                      <w:rPr>
                        <w:color w:val="000000"/>
                        <w:spacing w:val="-1"/>
                      </w:rPr>
                      <w:t xml:space="preserve"> </w:t>
                    </w:r>
                    <w:r>
                      <w:rPr>
                        <w:color w:val="000000"/>
                      </w:rPr>
                      <w:t>First</w:t>
                    </w:r>
                    <w:r>
                      <w:rPr>
                        <w:color w:val="000000"/>
                        <w:spacing w:val="-1"/>
                      </w:rPr>
                      <w:t xml:space="preserve"> </w:t>
                    </w:r>
                    <w:r>
                      <w:rPr>
                        <w:color w:val="000000"/>
                      </w:rPr>
                      <w:t>App</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9</w:t>
                    </w:r>
                    <w:r>
                      <w:rPr>
                        <w:spacing w:val="-5"/>
                        <w:color w:val="000000"/>
                      </w:rPr>
                      <w:fldChar w:fldCharType="end"/>
                    </w:r>
                  </w:p>
                </w:txbxContent>
              </v:textbox>
              <w10:wrap type="none"/>
            </v:rect>
          </w:pict>
        </mc:Fallback>
      </mc:AlternateContent>
    </w:r>
  </w:p>
</w:hdr>
</file>

<file path=word/header10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553" wp14:anchorId="70B7C690">
              <wp:simplePos x="0" y="0"/>
              <wp:positionH relativeFrom="page">
                <wp:posOffset>1120140</wp:posOffset>
              </wp:positionH>
              <wp:positionV relativeFrom="page">
                <wp:posOffset>664845</wp:posOffset>
              </wp:positionV>
              <wp:extent cx="5074285" cy="635"/>
              <wp:effectExtent l="3175" t="3175" r="3810" b="3175"/>
              <wp:wrapNone/>
              <wp:docPr id="421" name="Line 97"/>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97" stroked="t" o:allowincell="f" style="position:absolute;mso-position-horizontal-relative:page;mso-position-vertical-relative:page" wp14:anchorId="70B7C690">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554" wp14:anchorId="7BA027A2">
              <wp:simplePos x="0" y="0"/>
              <wp:positionH relativeFrom="page">
                <wp:posOffset>3835400</wp:posOffset>
              </wp:positionH>
              <wp:positionV relativeFrom="page">
                <wp:posOffset>428625</wp:posOffset>
              </wp:positionV>
              <wp:extent cx="2411095" cy="198755"/>
              <wp:effectExtent l="635" t="635" r="0" b="0"/>
              <wp:wrapNone/>
              <wp:docPr id="422" name="docshape 91"/>
              <a:graphic xmlns:a="http://schemas.openxmlformats.org/drawingml/2006/main">
                <a:graphicData uri="http://schemas.microsoft.com/office/word/2010/wordprocessingShape">
                  <wps:wsp>
                    <wps:cNvSpPr/>
                    <wps:spPr>
                      <a:xfrm>
                        <a:off x="0" y="0"/>
                        <a:ext cx="24109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 xml:space="preserve">Chapter 4: Building App Navigation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51</w:t>
                          </w:r>
                          <w:r>
                            <w:rPr>
                              <w:spacing w:val="-5"/>
                              <w:color w:val="000000"/>
                            </w:rPr>
                            <w:fldChar w:fldCharType="end"/>
                          </w:r>
                        </w:p>
                      </w:txbxContent>
                    </wps:txbx>
                    <wps:bodyPr lIns="0" rIns="0" tIns="0" bIns="0" anchor="t" upright="1">
                      <a:noAutofit/>
                    </wps:bodyPr>
                  </wps:wsp>
                </a:graphicData>
              </a:graphic>
            </wp:anchor>
          </w:drawing>
        </mc:Choice>
        <mc:Fallback>
          <w:pict>
            <v:rect id="shape_0" ID="docshape 91" path="m0,0l-2147483645,0l-2147483645,-2147483646l0,-2147483646xe" stroked="f" o:allowincell="f" style="position:absolute;margin-left:302pt;margin-top:33.75pt;width:189.8pt;height:15.6pt;mso-wrap-style:square;v-text-anchor:top;mso-position-horizontal-relative:page;mso-position-vertical-relative:page" wp14:anchorId="7BA027A2">
              <v:fill o:detectmouseclick="t" on="false"/>
              <v:stroke color="#3465a4" joinstyle="round" endcap="flat"/>
              <v:textbox>
                <w:txbxContent>
                  <w:p>
                    <w:pPr>
                      <w:pStyle w:val="TextBody"/>
                      <w:spacing w:before="20" w:after="0"/>
                      <w:ind w:left="20" w:hanging="0"/>
                      <w:rPr>
                        <w:color w:val="000000"/>
                      </w:rPr>
                    </w:pPr>
                    <w:r>
                      <w:rPr>
                        <w:color w:val="000000"/>
                      </w:rPr>
                      <w:t xml:space="preserve">Chapter 4: Building App Navigation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51</w:t>
                    </w:r>
                    <w:r>
                      <w:rPr>
                        <w:spacing w:val="-5"/>
                        <w:color w:val="000000"/>
                      </w:rPr>
                      <w:fldChar w:fldCharType="end"/>
                    </w:r>
                  </w:p>
                </w:txbxContent>
              </v:textbox>
              <w10:wrap type="none"/>
            </v:rect>
          </w:pict>
        </mc:Fallback>
      </mc:AlternateContent>
    </w:r>
  </w:p>
</w:hdr>
</file>

<file path=word/header10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560" wp14:anchorId="71F9D84D">
              <wp:simplePos x="0" y="0"/>
              <wp:positionH relativeFrom="page">
                <wp:posOffset>662940</wp:posOffset>
              </wp:positionH>
              <wp:positionV relativeFrom="page">
                <wp:posOffset>664845</wp:posOffset>
              </wp:positionV>
              <wp:extent cx="5074920" cy="635"/>
              <wp:effectExtent l="3175" t="3175" r="3810" b="3175"/>
              <wp:wrapNone/>
              <wp:docPr id="430" name="Line 100"/>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100" stroked="t" o:allowincell="f" style="position:absolute;mso-position-horizontal-relative:page;mso-position-vertical-relative:page" wp14:anchorId="71F9D84D">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561" wp14:anchorId="31E5810B">
              <wp:simplePos x="0" y="0"/>
              <wp:positionH relativeFrom="page">
                <wp:posOffset>625475</wp:posOffset>
              </wp:positionH>
              <wp:positionV relativeFrom="page">
                <wp:posOffset>428625</wp:posOffset>
              </wp:positionV>
              <wp:extent cx="894080" cy="198755"/>
              <wp:effectExtent l="0" t="635" r="0" b="0"/>
              <wp:wrapNone/>
              <wp:docPr id="431" name="docshape 94"/>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52</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94" path="m0,0l-2147483645,0l-2147483645,-2147483646l0,-2147483646xe" stroked="f" o:allowincell="f" style="position:absolute;margin-left:49.25pt;margin-top:33.75pt;width:70.35pt;height:15.6pt;mso-wrap-style:square;v-text-anchor:top;mso-position-horizontal-relative:page;mso-position-vertical-relative:page" wp14:anchorId="31E5810B">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52</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10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558" wp14:anchorId="70B7C690">
              <wp:simplePos x="0" y="0"/>
              <wp:positionH relativeFrom="page">
                <wp:posOffset>1120140</wp:posOffset>
              </wp:positionH>
              <wp:positionV relativeFrom="page">
                <wp:posOffset>664845</wp:posOffset>
              </wp:positionV>
              <wp:extent cx="5074285" cy="635"/>
              <wp:effectExtent l="3175" t="3175" r="3810" b="3175"/>
              <wp:wrapNone/>
              <wp:docPr id="433" name="Line 99"/>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99" stroked="t" o:allowincell="f" style="position:absolute;mso-position-horizontal-relative:page;mso-position-vertical-relative:page" wp14:anchorId="70B7C690">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559" wp14:anchorId="7BA027A2">
              <wp:simplePos x="0" y="0"/>
              <wp:positionH relativeFrom="page">
                <wp:posOffset>3835400</wp:posOffset>
              </wp:positionH>
              <wp:positionV relativeFrom="page">
                <wp:posOffset>428625</wp:posOffset>
              </wp:positionV>
              <wp:extent cx="2411095" cy="198755"/>
              <wp:effectExtent l="635" t="635" r="0" b="0"/>
              <wp:wrapNone/>
              <wp:docPr id="434" name="docshape 93"/>
              <a:graphic xmlns:a="http://schemas.openxmlformats.org/drawingml/2006/main">
                <a:graphicData uri="http://schemas.microsoft.com/office/word/2010/wordprocessingShape">
                  <wps:wsp>
                    <wps:cNvSpPr/>
                    <wps:spPr>
                      <a:xfrm>
                        <a:off x="0" y="0"/>
                        <a:ext cx="24109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 xml:space="preserve">Chapter 4: Building App Navigation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53</w:t>
                          </w:r>
                          <w:r>
                            <w:rPr>
                              <w:spacing w:val="-5"/>
                              <w:color w:val="000000"/>
                            </w:rPr>
                            <w:fldChar w:fldCharType="end"/>
                          </w:r>
                        </w:p>
                      </w:txbxContent>
                    </wps:txbx>
                    <wps:bodyPr lIns="0" rIns="0" tIns="0" bIns="0" anchor="t" upright="1">
                      <a:noAutofit/>
                    </wps:bodyPr>
                  </wps:wsp>
                </a:graphicData>
              </a:graphic>
            </wp:anchor>
          </w:drawing>
        </mc:Choice>
        <mc:Fallback>
          <w:pict>
            <v:rect id="shape_0" ID="docshape 93" path="m0,0l-2147483645,0l-2147483645,-2147483646l0,-2147483646xe" stroked="f" o:allowincell="f" style="position:absolute;margin-left:302pt;margin-top:33.75pt;width:189.8pt;height:15.6pt;mso-wrap-style:square;v-text-anchor:top;mso-position-horizontal-relative:page;mso-position-vertical-relative:page" wp14:anchorId="7BA027A2">
              <v:fill o:detectmouseclick="t" on="false"/>
              <v:stroke color="#3465a4" joinstyle="round" endcap="flat"/>
              <v:textbox>
                <w:txbxContent>
                  <w:p>
                    <w:pPr>
                      <w:pStyle w:val="TextBody"/>
                      <w:spacing w:before="20" w:after="0"/>
                      <w:ind w:left="20" w:hanging="0"/>
                      <w:rPr>
                        <w:color w:val="000000"/>
                      </w:rPr>
                    </w:pPr>
                    <w:r>
                      <w:rPr>
                        <w:color w:val="000000"/>
                      </w:rPr>
                      <w:t xml:space="preserve">Chapter 4: Building App Navigation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53</w:t>
                    </w:r>
                    <w:r>
                      <w:rPr>
                        <w:spacing w:val="-5"/>
                        <w:color w:val="000000"/>
                      </w:rPr>
                      <w:fldChar w:fldCharType="end"/>
                    </w:r>
                  </w:p>
                </w:txbxContent>
              </v:textbox>
              <w10:wrap type="none"/>
            </v:rect>
          </w:pict>
        </mc:Fallback>
      </mc:AlternateContent>
    </w:r>
  </w:p>
</w:hdr>
</file>

<file path=word/header10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35" wp14:anchorId="63631ACC">
              <wp:simplePos x="0" y="0"/>
              <wp:positionH relativeFrom="page">
                <wp:posOffset>662940</wp:posOffset>
              </wp:positionH>
              <wp:positionV relativeFrom="page">
                <wp:posOffset>664845</wp:posOffset>
              </wp:positionV>
              <wp:extent cx="5074920" cy="635"/>
              <wp:effectExtent l="3175" t="3175" r="3810" b="3175"/>
              <wp:wrapNone/>
              <wp:docPr id="437" name="Line 44"/>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44" stroked="t" o:allowincell="f" style="position:absolute;mso-position-horizontal-relative:page;mso-position-vertical-relative:page" wp14:anchorId="63631ACC">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36" wp14:anchorId="099A6E3F">
              <wp:simplePos x="0" y="0"/>
              <wp:positionH relativeFrom="page">
                <wp:posOffset>625475</wp:posOffset>
              </wp:positionH>
              <wp:positionV relativeFrom="page">
                <wp:posOffset>428625</wp:posOffset>
              </wp:positionV>
              <wp:extent cx="894080" cy="198755"/>
              <wp:effectExtent l="0" t="635" r="0" b="0"/>
              <wp:wrapNone/>
              <wp:docPr id="438" name="docshape304"/>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54</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304" path="m0,0l-2147483645,0l-2147483645,-2147483646l0,-2147483646xe" stroked="f" o:allowincell="f" style="position:absolute;margin-left:49.25pt;margin-top:33.75pt;width:70.35pt;height:15.6pt;mso-wrap-style:square;v-text-anchor:top;mso-position-horizontal-relative:page;mso-position-vertical-relative:page" wp14:anchorId="099A6E3F">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54</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10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32" wp14:anchorId="5E1ECEFC">
              <wp:simplePos x="0" y="0"/>
              <wp:positionH relativeFrom="page">
                <wp:posOffset>1120140</wp:posOffset>
              </wp:positionH>
              <wp:positionV relativeFrom="page">
                <wp:posOffset>664845</wp:posOffset>
              </wp:positionV>
              <wp:extent cx="5074285" cy="635"/>
              <wp:effectExtent l="3175" t="3175" r="3810" b="3175"/>
              <wp:wrapNone/>
              <wp:docPr id="440" name="Line 42"/>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42" stroked="t" o:allowincell="f" style="position:absolute;mso-position-horizontal-relative:page;mso-position-vertical-relative:page" wp14:anchorId="5E1ECEFC">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33" wp14:anchorId="5A11C098">
              <wp:simplePos x="0" y="0"/>
              <wp:positionH relativeFrom="page">
                <wp:posOffset>2620010</wp:posOffset>
              </wp:positionH>
              <wp:positionV relativeFrom="page">
                <wp:posOffset>428625</wp:posOffset>
              </wp:positionV>
              <wp:extent cx="3625215" cy="198755"/>
              <wp:effectExtent l="635" t="635" r="0" b="0"/>
              <wp:wrapNone/>
              <wp:docPr id="441" name="docshape303"/>
              <a:graphic xmlns:a="http://schemas.openxmlformats.org/drawingml/2006/main">
                <a:graphicData uri="http://schemas.microsoft.com/office/word/2010/wordprocessingShape">
                  <wps:wsp>
                    <wps:cNvSpPr/>
                    <wps:spPr>
                      <a:xfrm>
                        <a:off x="0" y="0"/>
                        <a:ext cx="36252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6"/>
                            </w:rPr>
                            <w:t xml:space="preserve"> </w:t>
                          </w:r>
                          <w:r>
                            <w:rPr>
                              <w:color w:val="000000"/>
                            </w:rPr>
                            <w:t>5:</w:t>
                          </w:r>
                          <w:r>
                            <w:rPr>
                              <w:color w:val="000000"/>
                              <w:spacing w:val="-3"/>
                            </w:rPr>
                            <w:t xml:space="preserve"> </w:t>
                          </w:r>
                          <w:r>
                            <w:rPr>
                              <w:color w:val="000000"/>
                            </w:rPr>
                            <w:t>Essential</w:t>
                          </w:r>
                          <w:r>
                            <w:rPr>
                              <w:color w:val="000000"/>
                              <w:spacing w:val="-5"/>
                            </w:rPr>
                            <w:t xml:space="preserve"> </w:t>
                          </w:r>
                          <w:r>
                            <w:rPr>
                              <w:color w:val="000000"/>
                            </w:rPr>
                            <w:t>Libraries:</w:t>
                          </w:r>
                          <w:r>
                            <w:rPr>
                              <w:color w:val="000000"/>
                              <w:spacing w:val="-3"/>
                            </w:rPr>
                            <w:t xml:space="preserve"> </w:t>
                          </w:r>
                          <w:r>
                            <w:rPr>
                              <w:color w:val="000000"/>
                            </w:rPr>
                            <w:t>Retrofit,</w:t>
                          </w:r>
                          <w:r>
                            <w:rPr>
                              <w:color w:val="000000"/>
                              <w:spacing w:val="-5"/>
                            </w:rPr>
                            <w:t xml:space="preserve"> </w:t>
                          </w:r>
                          <w:r>
                            <w:rPr>
                              <w:color w:val="000000"/>
                            </w:rPr>
                            <w:t>Moshi,</w:t>
                          </w:r>
                          <w:r>
                            <w:rPr>
                              <w:color w:val="000000"/>
                              <w:spacing w:val="-3"/>
                            </w:rPr>
                            <w:t xml:space="preserve"> </w:t>
                          </w:r>
                          <w:r>
                            <w:rPr>
                              <w:color w:val="000000"/>
                            </w:rPr>
                            <w:t>and</w:t>
                          </w:r>
                          <w:r>
                            <w:rPr>
                              <w:color w:val="000000"/>
                              <w:spacing w:val="-5"/>
                            </w:rPr>
                            <w:t xml:space="preserve"> </w:t>
                          </w:r>
                          <w:r>
                            <w:rPr>
                              <w:color w:val="000000"/>
                            </w:rPr>
                            <w:t>Glide</w:t>
                          </w:r>
                          <w:r>
                            <w:rPr>
                              <w:color w:val="000000"/>
                              <w:spacing w:val="-3"/>
                            </w:rPr>
                            <w:t xml:space="preserve"> </w:t>
                          </w:r>
                          <w:r>
                            <w:rPr>
                              <w:color w:val="000000"/>
                            </w:rPr>
                            <w:t>|</w:t>
                          </w:r>
                          <w:r>
                            <w:rPr>
                              <w:color w:val="000000"/>
                              <w:spacing w:val="-3"/>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53</w:t>
                          </w:r>
                          <w:r>
                            <w:rPr>
                              <w:spacing w:val="-5"/>
                              <w:color w:val="000000"/>
                            </w:rPr>
                            <w:fldChar w:fldCharType="end"/>
                          </w:r>
                        </w:p>
                      </w:txbxContent>
                    </wps:txbx>
                    <wps:bodyPr lIns="0" rIns="0" tIns="0" bIns="0" anchor="t" upright="1">
                      <a:noAutofit/>
                    </wps:bodyPr>
                  </wps:wsp>
                </a:graphicData>
              </a:graphic>
            </wp:anchor>
          </w:drawing>
        </mc:Choice>
        <mc:Fallback>
          <w:pict>
            <v:rect id="shape_0" ID="docshape303" path="m0,0l-2147483645,0l-2147483645,-2147483646l0,-2147483646xe" stroked="f" o:allowincell="f" style="position:absolute;margin-left:206.3pt;margin-top:33.75pt;width:285.4pt;height:15.6pt;mso-wrap-style:square;v-text-anchor:top;mso-position-horizontal-relative:page;mso-position-vertical-relative:page" wp14:anchorId="5A11C098">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6"/>
                      </w:rPr>
                      <w:t xml:space="preserve"> </w:t>
                    </w:r>
                    <w:r>
                      <w:rPr>
                        <w:color w:val="000000"/>
                      </w:rPr>
                      <w:t>5:</w:t>
                    </w:r>
                    <w:r>
                      <w:rPr>
                        <w:color w:val="000000"/>
                        <w:spacing w:val="-3"/>
                      </w:rPr>
                      <w:t xml:space="preserve"> </w:t>
                    </w:r>
                    <w:r>
                      <w:rPr>
                        <w:color w:val="000000"/>
                      </w:rPr>
                      <w:t>Essential</w:t>
                    </w:r>
                    <w:r>
                      <w:rPr>
                        <w:color w:val="000000"/>
                        <w:spacing w:val="-5"/>
                      </w:rPr>
                      <w:t xml:space="preserve"> </w:t>
                    </w:r>
                    <w:r>
                      <w:rPr>
                        <w:color w:val="000000"/>
                      </w:rPr>
                      <w:t>Libraries:</w:t>
                    </w:r>
                    <w:r>
                      <w:rPr>
                        <w:color w:val="000000"/>
                        <w:spacing w:val="-3"/>
                      </w:rPr>
                      <w:t xml:space="preserve"> </w:t>
                    </w:r>
                    <w:r>
                      <w:rPr>
                        <w:color w:val="000000"/>
                      </w:rPr>
                      <w:t>Retrofit,</w:t>
                    </w:r>
                    <w:r>
                      <w:rPr>
                        <w:color w:val="000000"/>
                        <w:spacing w:val="-5"/>
                      </w:rPr>
                      <w:t xml:space="preserve"> </w:t>
                    </w:r>
                    <w:r>
                      <w:rPr>
                        <w:color w:val="000000"/>
                      </w:rPr>
                      <w:t>Moshi,</w:t>
                    </w:r>
                    <w:r>
                      <w:rPr>
                        <w:color w:val="000000"/>
                        <w:spacing w:val="-3"/>
                      </w:rPr>
                      <w:t xml:space="preserve"> </w:t>
                    </w:r>
                    <w:r>
                      <w:rPr>
                        <w:color w:val="000000"/>
                      </w:rPr>
                      <w:t>and</w:t>
                    </w:r>
                    <w:r>
                      <w:rPr>
                        <w:color w:val="000000"/>
                        <w:spacing w:val="-5"/>
                      </w:rPr>
                      <w:t xml:space="preserve"> </w:t>
                    </w:r>
                    <w:r>
                      <w:rPr>
                        <w:color w:val="000000"/>
                      </w:rPr>
                      <w:t>Glide</w:t>
                    </w:r>
                    <w:r>
                      <w:rPr>
                        <w:color w:val="000000"/>
                        <w:spacing w:val="-3"/>
                      </w:rPr>
                      <w:t xml:space="preserve"> </w:t>
                    </w:r>
                    <w:r>
                      <w:rPr>
                        <w:color w:val="000000"/>
                      </w:rPr>
                      <w:t>|</w:t>
                    </w:r>
                    <w:r>
                      <w:rPr>
                        <w:color w:val="000000"/>
                        <w:spacing w:val="-3"/>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53</w:t>
                    </w:r>
                    <w:r>
                      <w:rPr>
                        <w:spacing w:val="-5"/>
                        <w:color w:val="000000"/>
                      </w:rPr>
                      <w:fldChar w:fldCharType="end"/>
                    </w:r>
                  </w:p>
                </w:txbxContent>
              </v:textbox>
              <w10:wrap type="none"/>
            </v:rect>
          </w:pict>
        </mc:Fallback>
      </mc:AlternateContent>
    </w:r>
  </w:p>
</w:hdr>
</file>

<file path=word/header10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565" wp14:anchorId="63631ACC">
              <wp:simplePos x="0" y="0"/>
              <wp:positionH relativeFrom="page">
                <wp:posOffset>662940</wp:posOffset>
              </wp:positionH>
              <wp:positionV relativeFrom="page">
                <wp:posOffset>664845</wp:posOffset>
              </wp:positionV>
              <wp:extent cx="5074920" cy="635"/>
              <wp:effectExtent l="3175" t="3175" r="3810" b="3175"/>
              <wp:wrapNone/>
              <wp:docPr id="446" name="Line 102"/>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102" stroked="t" o:allowincell="f" style="position:absolute;mso-position-horizontal-relative:page;mso-position-vertical-relative:page" wp14:anchorId="63631ACC">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566" wp14:anchorId="099A6E3F">
              <wp:simplePos x="0" y="0"/>
              <wp:positionH relativeFrom="page">
                <wp:posOffset>625475</wp:posOffset>
              </wp:positionH>
              <wp:positionV relativeFrom="page">
                <wp:posOffset>428625</wp:posOffset>
              </wp:positionV>
              <wp:extent cx="894080" cy="198755"/>
              <wp:effectExtent l="0" t="635" r="0" b="0"/>
              <wp:wrapNone/>
              <wp:docPr id="447" name="docshape 96"/>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54</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96" path="m0,0l-2147483645,0l-2147483645,-2147483646l0,-2147483646xe" stroked="f" o:allowincell="f" style="position:absolute;margin-left:49.25pt;margin-top:33.75pt;width:70.35pt;height:15.6pt;mso-wrap-style:square;v-text-anchor:top;mso-position-horizontal-relative:page;mso-position-vertical-relative:page" wp14:anchorId="099A6E3F">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54</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10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563" wp14:anchorId="5E1ECEFC">
              <wp:simplePos x="0" y="0"/>
              <wp:positionH relativeFrom="page">
                <wp:posOffset>1120140</wp:posOffset>
              </wp:positionH>
              <wp:positionV relativeFrom="page">
                <wp:posOffset>664845</wp:posOffset>
              </wp:positionV>
              <wp:extent cx="5074285" cy="635"/>
              <wp:effectExtent l="3175" t="3175" r="3810" b="3175"/>
              <wp:wrapNone/>
              <wp:docPr id="449" name="Line 101"/>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101" stroked="t" o:allowincell="f" style="position:absolute;mso-position-horizontal-relative:page;mso-position-vertical-relative:page" wp14:anchorId="5E1ECEFC">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564" wp14:anchorId="5A11C098">
              <wp:simplePos x="0" y="0"/>
              <wp:positionH relativeFrom="page">
                <wp:posOffset>2620010</wp:posOffset>
              </wp:positionH>
              <wp:positionV relativeFrom="page">
                <wp:posOffset>428625</wp:posOffset>
              </wp:positionV>
              <wp:extent cx="3625215" cy="198755"/>
              <wp:effectExtent l="635" t="635" r="0" b="0"/>
              <wp:wrapNone/>
              <wp:docPr id="450" name="docshape 95"/>
              <a:graphic xmlns:a="http://schemas.openxmlformats.org/drawingml/2006/main">
                <a:graphicData uri="http://schemas.microsoft.com/office/word/2010/wordprocessingShape">
                  <wps:wsp>
                    <wps:cNvSpPr/>
                    <wps:spPr>
                      <a:xfrm>
                        <a:off x="0" y="0"/>
                        <a:ext cx="36252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6"/>
                            </w:rPr>
                            <w:t xml:space="preserve"> </w:t>
                          </w:r>
                          <w:r>
                            <w:rPr>
                              <w:color w:val="000000"/>
                            </w:rPr>
                            <w:t>5:</w:t>
                          </w:r>
                          <w:r>
                            <w:rPr>
                              <w:color w:val="000000"/>
                              <w:spacing w:val="-3"/>
                            </w:rPr>
                            <w:t xml:space="preserve"> </w:t>
                          </w:r>
                          <w:r>
                            <w:rPr>
                              <w:color w:val="000000"/>
                            </w:rPr>
                            <w:t>Essential</w:t>
                          </w:r>
                          <w:r>
                            <w:rPr>
                              <w:color w:val="000000"/>
                              <w:spacing w:val="-5"/>
                            </w:rPr>
                            <w:t xml:space="preserve"> </w:t>
                          </w:r>
                          <w:r>
                            <w:rPr>
                              <w:color w:val="000000"/>
                            </w:rPr>
                            <w:t>Libraries:</w:t>
                          </w:r>
                          <w:r>
                            <w:rPr>
                              <w:color w:val="000000"/>
                              <w:spacing w:val="-3"/>
                            </w:rPr>
                            <w:t xml:space="preserve"> </w:t>
                          </w:r>
                          <w:r>
                            <w:rPr>
                              <w:color w:val="000000"/>
                            </w:rPr>
                            <w:t>Retrofit,</w:t>
                          </w:r>
                          <w:r>
                            <w:rPr>
                              <w:color w:val="000000"/>
                              <w:spacing w:val="-5"/>
                            </w:rPr>
                            <w:t xml:space="preserve"> </w:t>
                          </w:r>
                          <w:r>
                            <w:rPr>
                              <w:color w:val="000000"/>
                            </w:rPr>
                            <w:t>Moshi,</w:t>
                          </w:r>
                          <w:r>
                            <w:rPr>
                              <w:color w:val="000000"/>
                              <w:spacing w:val="-3"/>
                            </w:rPr>
                            <w:t xml:space="preserve"> </w:t>
                          </w:r>
                          <w:r>
                            <w:rPr>
                              <w:color w:val="000000"/>
                            </w:rPr>
                            <w:t>and</w:t>
                          </w:r>
                          <w:r>
                            <w:rPr>
                              <w:color w:val="000000"/>
                              <w:spacing w:val="-5"/>
                            </w:rPr>
                            <w:t xml:space="preserve"> </w:t>
                          </w:r>
                          <w:r>
                            <w:rPr>
                              <w:color w:val="000000"/>
                            </w:rPr>
                            <w:t>Glide</w:t>
                          </w:r>
                          <w:r>
                            <w:rPr>
                              <w:color w:val="000000"/>
                              <w:spacing w:val="-3"/>
                            </w:rPr>
                            <w:t xml:space="preserve"> </w:t>
                          </w:r>
                          <w:r>
                            <w:rPr>
                              <w:color w:val="000000"/>
                            </w:rPr>
                            <w:t>|</w:t>
                          </w:r>
                          <w:r>
                            <w:rPr>
                              <w:color w:val="000000"/>
                              <w:spacing w:val="-3"/>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55</w:t>
                          </w:r>
                          <w:r>
                            <w:rPr>
                              <w:spacing w:val="-5"/>
                              <w:color w:val="000000"/>
                            </w:rPr>
                            <w:fldChar w:fldCharType="end"/>
                          </w:r>
                        </w:p>
                      </w:txbxContent>
                    </wps:txbx>
                    <wps:bodyPr lIns="0" rIns="0" tIns="0" bIns="0" anchor="t" upright="1">
                      <a:noAutofit/>
                    </wps:bodyPr>
                  </wps:wsp>
                </a:graphicData>
              </a:graphic>
            </wp:anchor>
          </w:drawing>
        </mc:Choice>
        <mc:Fallback>
          <w:pict>
            <v:rect id="shape_0" ID="docshape 95" path="m0,0l-2147483645,0l-2147483645,-2147483646l0,-2147483646xe" stroked="f" o:allowincell="f" style="position:absolute;margin-left:206.3pt;margin-top:33.75pt;width:285.4pt;height:15.6pt;mso-wrap-style:square;v-text-anchor:top;mso-position-horizontal-relative:page;mso-position-vertical-relative:page" wp14:anchorId="5A11C098">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6"/>
                      </w:rPr>
                      <w:t xml:space="preserve"> </w:t>
                    </w:r>
                    <w:r>
                      <w:rPr>
                        <w:color w:val="000000"/>
                      </w:rPr>
                      <w:t>5:</w:t>
                    </w:r>
                    <w:r>
                      <w:rPr>
                        <w:color w:val="000000"/>
                        <w:spacing w:val="-3"/>
                      </w:rPr>
                      <w:t xml:space="preserve"> </w:t>
                    </w:r>
                    <w:r>
                      <w:rPr>
                        <w:color w:val="000000"/>
                      </w:rPr>
                      <w:t>Essential</w:t>
                    </w:r>
                    <w:r>
                      <w:rPr>
                        <w:color w:val="000000"/>
                        <w:spacing w:val="-5"/>
                      </w:rPr>
                      <w:t xml:space="preserve"> </w:t>
                    </w:r>
                    <w:r>
                      <w:rPr>
                        <w:color w:val="000000"/>
                      </w:rPr>
                      <w:t>Libraries:</w:t>
                    </w:r>
                    <w:r>
                      <w:rPr>
                        <w:color w:val="000000"/>
                        <w:spacing w:val="-3"/>
                      </w:rPr>
                      <w:t xml:space="preserve"> </w:t>
                    </w:r>
                    <w:r>
                      <w:rPr>
                        <w:color w:val="000000"/>
                      </w:rPr>
                      <w:t>Retrofit,</w:t>
                    </w:r>
                    <w:r>
                      <w:rPr>
                        <w:color w:val="000000"/>
                        <w:spacing w:val="-5"/>
                      </w:rPr>
                      <w:t xml:space="preserve"> </w:t>
                    </w:r>
                    <w:r>
                      <w:rPr>
                        <w:color w:val="000000"/>
                      </w:rPr>
                      <w:t>Moshi,</w:t>
                    </w:r>
                    <w:r>
                      <w:rPr>
                        <w:color w:val="000000"/>
                        <w:spacing w:val="-3"/>
                      </w:rPr>
                      <w:t xml:space="preserve"> </w:t>
                    </w:r>
                    <w:r>
                      <w:rPr>
                        <w:color w:val="000000"/>
                      </w:rPr>
                      <w:t>and</w:t>
                    </w:r>
                    <w:r>
                      <w:rPr>
                        <w:color w:val="000000"/>
                        <w:spacing w:val="-5"/>
                      </w:rPr>
                      <w:t xml:space="preserve"> </w:t>
                    </w:r>
                    <w:r>
                      <w:rPr>
                        <w:color w:val="000000"/>
                      </w:rPr>
                      <w:t>Glide</w:t>
                    </w:r>
                    <w:r>
                      <w:rPr>
                        <w:color w:val="000000"/>
                        <w:spacing w:val="-3"/>
                      </w:rPr>
                      <w:t xml:space="preserve"> </w:t>
                    </w:r>
                    <w:r>
                      <w:rPr>
                        <w:color w:val="000000"/>
                      </w:rPr>
                      <w:t>|</w:t>
                    </w:r>
                    <w:r>
                      <w:rPr>
                        <w:color w:val="000000"/>
                        <w:spacing w:val="-3"/>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55</w:t>
                    </w:r>
                    <w:r>
                      <w:rPr>
                        <w:spacing w:val="-5"/>
                        <w:color w:val="000000"/>
                      </w:rPr>
                      <w:fldChar w:fldCharType="end"/>
                    </w:r>
                  </w:p>
                </w:txbxContent>
              </v:textbox>
              <w10:wrap type="none"/>
            </v:rect>
          </w:pict>
        </mc:Fallback>
      </mc:AlternateContent>
    </w:r>
  </w:p>
</w:hdr>
</file>

<file path=word/header10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571" wp14:anchorId="63631ACC">
              <wp:simplePos x="0" y="0"/>
              <wp:positionH relativeFrom="page">
                <wp:posOffset>662940</wp:posOffset>
              </wp:positionH>
              <wp:positionV relativeFrom="page">
                <wp:posOffset>664845</wp:posOffset>
              </wp:positionV>
              <wp:extent cx="5074920" cy="635"/>
              <wp:effectExtent l="3175" t="3175" r="3810" b="3175"/>
              <wp:wrapNone/>
              <wp:docPr id="456" name="Line 104"/>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104" stroked="t" o:allowincell="f" style="position:absolute;mso-position-horizontal-relative:page;mso-position-vertical-relative:page" wp14:anchorId="63631ACC">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572" wp14:anchorId="099A6E3F">
              <wp:simplePos x="0" y="0"/>
              <wp:positionH relativeFrom="page">
                <wp:posOffset>625475</wp:posOffset>
              </wp:positionH>
              <wp:positionV relativeFrom="page">
                <wp:posOffset>428625</wp:posOffset>
              </wp:positionV>
              <wp:extent cx="894080" cy="198755"/>
              <wp:effectExtent l="0" t="635" r="0" b="0"/>
              <wp:wrapNone/>
              <wp:docPr id="457" name="docshape 98"/>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56</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98" path="m0,0l-2147483645,0l-2147483645,-2147483646l0,-2147483646xe" stroked="f" o:allowincell="f" style="position:absolute;margin-left:49.25pt;margin-top:33.75pt;width:70.35pt;height:15.6pt;mso-wrap-style:square;v-text-anchor:top;mso-position-horizontal-relative:page;mso-position-vertical-relative:page" wp14:anchorId="099A6E3F">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56</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10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568" wp14:anchorId="5E1ECEFC">
              <wp:simplePos x="0" y="0"/>
              <wp:positionH relativeFrom="page">
                <wp:posOffset>1120140</wp:posOffset>
              </wp:positionH>
              <wp:positionV relativeFrom="page">
                <wp:posOffset>664845</wp:posOffset>
              </wp:positionV>
              <wp:extent cx="5074285" cy="635"/>
              <wp:effectExtent l="3175" t="3175" r="3810" b="3175"/>
              <wp:wrapNone/>
              <wp:docPr id="459" name="Line 103"/>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103" stroked="t" o:allowincell="f" style="position:absolute;mso-position-horizontal-relative:page;mso-position-vertical-relative:page" wp14:anchorId="5E1ECEFC">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569" wp14:anchorId="5A11C098">
              <wp:simplePos x="0" y="0"/>
              <wp:positionH relativeFrom="page">
                <wp:posOffset>2620010</wp:posOffset>
              </wp:positionH>
              <wp:positionV relativeFrom="page">
                <wp:posOffset>428625</wp:posOffset>
              </wp:positionV>
              <wp:extent cx="3625215" cy="198755"/>
              <wp:effectExtent l="635" t="635" r="0" b="0"/>
              <wp:wrapNone/>
              <wp:docPr id="460" name="docshape 97"/>
              <a:graphic xmlns:a="http://schemas.openxmlformats.org/drawingml/2006/main">
                <a:graphicData uri="http://schemas.microsoft.com/office/word/2010/wordprocessingShape">
                  <wps:wsp>
                    <wps:cNvSpPr/>
                    <wps:spPr>
                      <a:xfrm>
                        <a:off x="0" y="0"/>
                        <a:ext cx="36252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6"/>
                            </w:rPr>
                            <w:t xml:space="preserve"> </w:t>
                          </w:r>
                          <w:r>
                            <w:rPr>
                              <w:color w:val="000000"/>
                            </w:rPr>
                            <w:t>5:</w:t>
                          </w:r>
                          <w:r>
                            <w:rPr>
                              <w:color w:val="000000"/>
                              <w:spacing w:val="-3"/>
                            </w:rPr>
                            <w:t xml:space="preserve"> </w:t>
                          </w:r>
                          <w:r>
                            <w:rPr>
                              <w:color w:val="000000"/>
                            </w:rPr>
                            <w:t>Essential</w:t>
                          </w:r>
                          <w:r>
                            <w:rPr>
                              <w:color w:val="000000"/>
                              <w:spacing w:val="-5"/>
                            </w:rPr>
                            <w:t xml:space="preserve"> </w:t>
                          </w:r>
                          <w:r>
                            <w:rPr>
                              <w:color w:val="000000"/>
                            </w:rPr>
                            <w:t>Libraries:</w:t>
                          </w:r>
                          <w:r>
                            <w:rPr>
                              <w:color w:val="000000"/>
                              <w:spacing w:val="-3"/>
                            </w:rPr>
                            <w:t xml:space="preserve"> </w:t>
                          </w:r>
                          <w:r>
                            <w:rPr>
                              <w:color w:val="000000"/>
                            </w:rPr>
                            <w:t>Retrofit,</w:t>
                          </w:r>
                          <w:r>
                            <w:rPr>
                              <w:color w:val="000000"/>
                              <w:spacing w:val="-5"/>
                            </w:rPr>
                            <w:t xml:space="preserve"> </w:t>
                          </w:r>
                          <w:r>
                            <w:rPr>
                              <w:color w:val="000000"/>
                            </w:rPr>
                            <w:t>Moshi,</w:t>
                          </w:r>
                          <w:r>
                            <w:rPr>
                              <w:color w:val="000000"/>
                              <w:spacing w:val="-3"/>
                            </w:rPr>
                            <w:t xml:space="preserve"> </w:t>
                          </w:r>
                          <w:r>
                            <w:rPr>
                              <w:color w:val="000000"/>
                            </w:rPr>
                            <w:t>and</w:t>
                          </w:r>
                          <w:r>
                            <w:rPr>
                              <w:color w:val="000000"/>
                              <w:spacing w:val="-5"/>
                            </w:rPr>
                            <w:t xml:space="preserve"> </w:t>
                          </w:r>
                          <w:r>
                            <w:rPr>
                              <w:color w:val="000000"/>
                            </w:rPr>
                            <w:t>Glide</w:t>
                          </w:r>
                          <w:r>
                            <w:rPr>
                              <w:color w:val="000000"/>
                              <w:spacing w:val="-3"/>
                            </w:rPr>
                            <w:t xml:space="preserve"> </w:t>
                          </w:r>
                          <w:r>
                            <w:rPr>
                              <w:color w:val="000000"/>
                            </w:rPr>
                            <w:t>|</w:t>
                          </w:r>
                          <w:r>
                            <w:rPr>
                              <w:color w:val="000000"/>
                              <w:spacing w:val="-3"/>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55</w:t>
                          </w:r>
                          <w:r>
                            <w:rPr>
                              <w:spacing w:val="-5"/>
                              <w:color w:val="000000"/>
                            </w:rPr>
                            <w:fldChar w:fldCharType="end"/>
                          </w:r>
                        </w:p>
                      </w:txbxContent>
                    </wps:txbx>
                    <wps:bodyPr lIns="0" rIns="0" tIns="0" bIns="0" anchor="t" upright="1">
                      <a:noAutofit/>
                    </wps:bodyPr>
                  </wps:wsp>
                </a:graphicData>
              </a:graphic>
            </wp:anchor>
          </w:drawing>
        </mc:Choice>
        <mc:Fallback>
          <w:pict>
            <v:rect id="shape_0" ID="docshape 97" path="m0,0l-2147483645,0l-2147483645,-2147483646l0,-2147483646xe" stroked="f" o:allowincell="f" style="position:absolute;margin-left:206.3pt;margin-top:33.75pt;width:285.4pt;height:15.6pt;mso-wrap-style:square;v-text-anchor:top;mso-position-horizontal-relative:page;mso-position-vertical-relative:page" wp14:anchorId="5A11C098">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6"/>
                      </w:rPr>
                      <w:t xml:space="preserve"> </w:t>
                    </w:r>
                    <w:r>
                      <w:rPr>
                        <w:color w:val="000000"/>
                      </w:rPr>
                      <w:t>5:</w:t>
                    </w:r>
                    <w:r>
                      <w:rPr>
                        <w:color w:val="000000"/>
                        <w:spacing w:val="-3"/>
                      </w:rPr>
                      <w:t xml:space="preserve"> </w:t>
                    </w:r>
                    <w:r>
                      <w:rPr>
                        <w:color w:val="000000"/>
                      </w:rPr>
                      <w:t>Essential</w:t>
                    </w:r>
                    <w:r>
                      <w:rPr>
                        <w:color w:val="000000"/>
                        <w:spacing w:val="-5"/>
                      </w:rPr>
                      <w:t xml:space="preserve"> </w:t>
                    </w:r>
                    <w:r>
                      <w:rPr>
                        <w:color w:val="000000"/>
                      </w:rPr>
                      <w:t>Libraries:</w:t>
                    </w:r>
                    <w:r>
                      <w:rPr>
                        <w:color w:val="000000"/>
                        <w:spacing w:val="-3"/>
                      </w:rPr>
                      <w:t xml:space="preserve"> </w:t>
                    </w:r>
                    <w:r>
                      <w:rPr>
                        <w:color w:val="000000"/>
                      </w:rPr>
                      <w:t>Retrofit,</w:t>
                    </w:r>
                    <w:r>
                      <w:rPr>
                        <w:color w:val="000000"/>
                        <w:spacing w:val="-5"/>
                      </w:rPr>
                      <w:t xml:space="preserve"> </w:t>
                    </w:r>
                    <w:r>
                      <w:rPr>
                        <w:color w:val="000000"/>
                      </w:rPr>
                      <w:t>Moshi,</w:t>
                    </w:r>
                    <w:r>
                      <w:rPr>
                        <w:color w:val="000000"/>
                        <w:spacing w:val="-3"/>
                      </w:rPr>
                      <w:t xml:space="preserve"> </w:t>
                    </w:r>
                    <w:r>
                      <w:rPr>
                        <w:color w:val="000000"/>
                      </w:rPr>
                      <w:t>and</w:t>
                    </w:r>
                    <w:r>
                      <w:rPr>
                        <w:color w:val="000000"/>
                        <w:spacing w:val="-5"/>
                      </w:rPr>
                      <w:t xml:space="preserve"> </w:t>
                    </w:r>
                    <w:r>
                      <w:rPr>
                        <w:color w:val="000000"/>
                      </w:rPr>
                      <w:t>Glide</w:t>
                    </w:r>
                    <w:r>
                      <w:rPr>
                        <w:color w:val="000000"/>
                        <w:spacing w:val="-3"/>
                      </w:rPr>
                      <w:t xml:space="preserve"> </w:t>
                    </w:r>
                    <w:r>
                      <w:rPr>
                        <w:color w:val="000000"/>
                      </w:rPr>
                      <w:t>|</w:t>
                    </w:r>
                    <w:r>
                      <w:rPr>
                        <w:color w:val="000000"/>
                        <w:spacing w:val="-3"/>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55</w:t>
                    </w:r>
                    <w:r>
                      <w:rPr>
                        <w:spacing w:val="-5"/>
                        <w:color w:val="000000"/>
                      </w:rPr>
                      <w:fldChar w:fldCharType="end"/>
                    </w:r>
                  </w:p>
                </w:txbxContent>
              </v:textbox>
              <w10:wrap type="none"/>
            </v:rect>
          </w:pict>
        </mc:Fallback>
      </mc:AlternateContent>
    </w:r>
  </w:p>
</w:hdr>
</file>

<file path=word/header10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575" wp14:anchorId="63631ACC">
              <wp:simplePos x="0" y="0"/>
              <wp:positionH relativeFrom="page">
                <wp:posOffset>662940</wp:posOffset>
              </wp:positionH>
              <wp:positionV relativeFrom="page">
                <wp:posOffset>664845</wp:posOffset>
              </wp:positionV>
              <wp:extent cx="5074920" cy="635"/>
              <wp:effectExtent l="3175" t="3175" r="3810" b="3175"/>
              <wp:wrapNone/>
              <wp:docPr id="466" name="Line 106"/>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106" stroked="t" o:allowincell="f" style="position:absolute;mso-position-horizontal-relative:page;mso-position-vertical-relative:page" wp14:anchorId="63631ACC">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576" wp14:anchorId="099A6E3F">
              <wp:simplePos x="0" y="0"/>
              <wp:positionH relativeFrom="page">
                <wp:posOffset>625475</wp:posOffset>
              </wp:positionH>
              <wp:positionV relativeFrom="page">
                <wp:posOffset>428625</wp:posOffset>
              </wp:positionV>
              <wp:extent cx="894080" cy="198755"/>
              <wp:effectExtent l="0" t="635" r="0" b="0"/>
              <wp:wrapNone/>
              <wp:docPr id="467" name="docshape 100"/>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56</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100" path="m0,0l-2147483645,0l-2147483645,-2147483646l0,-2147483646xe" stroked="f" o:allowincell="f" style="position:absolute;margin-left:49.25pt;margin-top:33.75pt;width:70.35pt;height:15.6pt;mso-wrap-style:square;v-text-anchor:top;mso-position-horizontal-relative:page;mso-position-vertical-relative:page" wp14:anchorId="099A6E3F">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56</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47" wp14:anchorId="60313E6D">
              <wp:simplePos x="0" y="0"/>
              <wp:positionH relativeFrom="page">
                <wp:posOffset>662940</wp:posOffset>
              </wp:positionH>
              <wp:positionV relativeFrom="page">
                <wp:posOffset>664845</wp:posOffset>
              </wp:positionV>
              <wp:extent cx="5074920" cy="635"/>
              <wp:effectExtent l="3175" t="3175" r="3810" b="3175"/>
              <wp:wrapNone/>
              <wp:docPr id="38" name="Line 10"/>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10" stroked="t" o:allowincell="f" style="position:absolute;mso-position-horizontal-relative:page;mso-position-vertical-relative:page" wp14:anchorId="60313E6D">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52" wp14:anchorId="72543F7B">
              <wp:simplePos x="0" y="0"/>
              <wp:positionH relativeFrom="page">
                <wp:posOffset>625475</wp:posOffset>
              </wp:positionH>
              <wp:positionV relativeFrom="page">
                <wp:posOffset>428625</wp:posOffset>
              </wp:positionV>
              <wp:extent cx="967105" cy="198755"/>
              <wp:effectExtent l="635" t="635" r="0" b="0"/>
              <wp:wrapNone/>
              <wp:docPr id="39" name="docshape 10"/>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10" path="m0,0l-2147483645,0l-2147483645,-2147483646l0,-2147483646xe" stroked="f" o:allowincell="f" style="position:absolute;margin-left:49.25pt;margin-top:33.75pt;width:76.1pt;height:15.6pt;mso-wrap-style:square;v-text-anchor:top;mso-position-horizontal-relative:page;mso-position-vertical-relative:page" wp14:anchorId="72543F7B">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1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573" wp14:anchorId="5E1ECEFC">
              <wp:simplePos x="0" y="0"/>
              <wp:positionH relativeFrom="page">
                <wp:posOffset>1120140</wp:posOffset>
              </wp:positionH>
              <wp:positionV relativeFrom="page">
                <wp:posOffset>664845</wp:posOffset>
              </wp:positionV>
              <wp:extent cx="5074285" cy="635"/>
              <wp:effectExtent l="3175" t="3175" r="3810" b="3175"/>
              <wp:wrapNone/>
              <wp:docPr id="469" name="Line 105"/>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105" stroked="t" o:allowincell="f" style="position:absolute;mso-position-horizontal-relative:page;mso-position-vertical-relative:page" wp14:anchorId="5E1ECEFC">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574" wp14:anchorId="5A11C098">
              <wp:simplePos x="0" y="0"/>
              <wp:positionH relativeFrom="page">
                <wp:posOffset>2620010</wp:posOffset>
              </wp:positionH>
              <wp:positionV relativeFrom="page">
                <wp:posOffset>428625</wp:posOffset>
              </wp:positionV>
              <wp:extent cx="3625215" cy="198755"/>
              <wp:effectExtent l="635" t="635" r="0" b="0"/>
              <wp:wrapNone/>
              <wp:docPr id="470" name="docshape 99"/>
              <a:graphic xmlns:a="http://schemas.openxmlformats.org/drawingml/2006/main">
                <a:graphicData uri="http://schemas.microsoft.com/office/word/2010/wordprocessingShape">
                  <wps:wsp>
                    <wps:cNvSpPr/>
                    <wps:spPr>
                      <a:xfrm>
                        <a:off x="0" y="0"/>
                        <a:ext cx="36252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6"/>
                            </w:rPr>
                            <w:t xml:space="preserve"> </w:t>
                          </w:r>
                          <w:r>
                            <w:rPr>
                              <w:color w:val="000000"/>
                            </w:rPr>
                            <w:t>5:</w:t>
                          </w:r>
                          <w:r>
                            <w:rPr>
                              <w:color w:val="000000"/>
                              <w:spacing w:val="-3"/>
                            </w:rPr>
                            <w:t xml:space="preserve"> </w:t>
                          </w:r>
                          <w:r>
                            <w:rPr>
                              <w:color w:val="000000"/>
                            </w:rPr>
                            <w:t>Essential</w:t>
                          </w:r>
                          <w:r>
                            <w:rPr>
                              <w:color w:val="000000"/>
                              <w:spacing w:val="-5"/>
                            </w:rPr>
                            <w:t xml:space="preserve"> </w:t>
                          </w:r>
                          <w:r>
                            <w:rPr>
                              <w:color w:val="000000"/>
                            </w:rPr>
                            <w:t>Libraries:</w:t>
                          </w:r>
                          <w:r>
                            <w:rPr>
                              <w:color w:val="000000"/>
                              <w:spacing w:val="-3"/>
                            </w:rPr>
                            <w:t xml:space="preserve"> </w:t>
                          </w:r>
                          <w:r>
                            <w:rPr>
                              <w:color w:val="000000"/>
                            </w:rPr>
                            <w:t>Retrofit,</w:t>
                          </w:r>
                          <w:r>
                            <w:rPr>
                              <w:color w:val="000000"/>
                              <w:spacing w:val="-5"/>
                            </w:rPr>
                            <w:t xml:space="preserve"> </w:t>
                          </w:r>
                          <w:r>
                            <w:rPr>
                              <w:color w:val="000000"/>
                            </w:rPr>
                            <w:t>Moshi,</w:t>
                          </w:r>
                          <w:r>
                            <w:rPr>
                              <w:color w:val="000000"/>
                              <w:spacing w:val="-3"/>
                            </w:rPr>
                            <w:t xml:space="preserve"> </w:t>
                          </w:r>
                          <w:r>
                            <w:rPr>
                              <w:color w:val="000000"/>
                            </w:rPr>
                            <w:t>and</w:t>
                          </w:r>
                          <w:r>
                            <w:rPr>
                              <w:color w:val="000000"/>
                              <w:spacing w:val="-5"/>
                            </w:rPr>
                            <w:t xml:space="preserve"> </w:t>
                          </w:r>
                          <w:r>
                            <w:rPr>
                              <w:color w:val="000000"/>
                            </w:rPr>
                            <w:t>Glide</w:t>
                          </w:r>
                          <w:r>
                            <w:rPr>
                              <w:color w:val="000000"/>
                              <w:spacing w:val="-3"/>
                            </w:rPr>
                            <w:t xml:space="preserve"> </w:t>
                          </w:r>
                          <w:r>
                            <w:rPr>
                              <w:color w:val="000000"/>
                            </w:rPr>
                            <w:t>|</w:t>
                          </w:r>
                          <w:r>
                            <w:rPr>
                              <w:color w:val="000000"/>
                              <w:spacing w:val="-3"/>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57</w:t>
                          </w:r>
                          <w:r>
                            <w:rPr>
                              <w:spacing w:val="-5"/>
                              <w:color w:val="000000"/>
                            </w:rPr>
                            <w:fldChar w:fldCharType="end"/>
                          </w:r>
                        </w:p>
                      </w:txbxContent>
                    </wps:txbx>
                    <wps:bodyPr lIns="0" rIns="0" tIns="0" bIns="0" anchor="t" upright="1">
                      <a:noAutofit/>
                    </wps:bodyPr>
                  </wps:wsp>
                </a:graphicData>
              </a:graphic>
            </wp:anchor>
          </w:drawing>
        </mc:Choice>
        <mc:Fallback>
          <w:pict>
            <v:rect id="shape_0" ID="docshape 99" path="m0,0l-2147483645,0l-2147483645,-2147483646l0,-2147483646xe" stroked="f" o:allowincell="f" style="position:absolute;margin-left:206.3pt;margin-top:33.75pt;width:285.4pt;height:15.6pt;mso-wrap-style:square;v-text-anchor:top;mso-position-horizontal-relative:page;mso-position-vertical-relative:page" wp14:anchorId="5A11C098">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6"/>
                      </w:rPr>
                      <w:t xml:space="preserve"> </w:t>
                    </w:r>
                    <w:r>
                      <w:rPr>
                        <w:color w:val="000000"/>
                      </w:rPr>
                      <w:t>5:</w:t>
                    </w:r>
                    <w:r>
                      <w:rPr>
                        <w:color w:val="000000"/>
                        <w:spacing w:val="-3"/>
                      </w:rPr>
                      <w:t xml:space="preserve"> </w:t>
                    </w:r>
                    <w:r>
                      <w:rPr>
                        <w:color w:val="000000"/>
                      </w:rPr>
                      <w:t>Essential</w:t>
                    </w:r>
                    <w:r>
                      <w:rPr>
                        <w:color w:val="000000"/>
                        <w:spacing w:val="-5"/>
                      </w:rPr>
                      <w:t xml:space="preserve"> </w:t>
                    </w:r>
                    <w:r>
                      <w:rPr>
                        <w:color w:val="000000"/>
                      </w:rPr>
                      <w:t>Libraries:</w:t>
                    </w:r>
                    <w:r>
                      <w:rPr>
                        <w:color w:val="000000"/>
                        <w:spacing w:val="-3"/>
                      </w:rPr>
                      <w:t xml:space="preserve"> </w:t>
                    </w:r>
                    <w:r>
                      <w:rPr>
                        <w:color w:val="000000"/>
                      </w:rPr>
                      <w:t>Retrofit,</w:t>
                    </w:r>
                    <w:r>
                      <w:rPr>
                        <w:color w:val="000000"/>
                        <w:spacing w:val="-5"/>
                      </w:rPr>
                      <w:t xml:space="preserve"> </w:t>
                    </w:r>
                    <w:r>
                      <w:rPr>
                        <w:color w:val="000000"/>
                      </w:rPr>
                      <w:t>Moshi,</w:t>
                    </w:r>
                    <w:r>
                      <w:rPr>
                        <w:color w:val="000000"/>
                        <w:spacing w:val="-3"/>
                      </w:rPr>
                      <w:t xml:space="preserve"> </w:t>
                    </w:r>
                    <w:r>
                      <w:rPr>
                        <w:color w:val="000000"/>
                      </w:rPr>
                      <w:t>and</w:t>
                    </w:r>
                    <w:r>
                      <w:rPr>
                        <w:color w:val="000000"/>
                        <w:spacing w:val="-5"/>
                      </w:rPr>
                      <w:t xml:space="preserve"> </w:t>
                    </w:r>
                    <w:r>
                      <w:rPr>
                        <w:color w:val="000000"/>
                      </w:rPr>
                      <w:t>Glide</w:t>
                    </w:r>
                    <w:r>
                      <w:rPr>
                        <w:color w:val="000000"/>
                        <w:spacing w:val="-3"/>
                      </w:rPr>
                      <w:t xml:space="preserve"> </w:t>
                    </w:r>
                    <w:r>
                      <w:rPr>
                        <w:color w:val="000000"/>
                      </w:rPr>
                      <w:t>|</w:t>
                    </w:r>
                    <w:r>
                      <w:rPr>
                        <w:color w:val="000000"/>
                        <w:spacing w:val="-3"/>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57</w:t>
                    </w:r>
                    <w:r>
                      <w:rPr>
                        <w:spacing w:val="-5"/>
                        <w:color w:val="000000"/>
                      </w:rPr>
                      <w:fldChar w:fldCharType="end"/>
                    </w:r>
                  </w:p>
                </w:txbxContent>
              </v:textbox>
              <w10:wrap type="none"/>
            </v:rect>
          </w:pict>
        </mc:Fallback>
      </mc:AlternateContent>
    </w:r>
  </w:p>
</w:hdr>
</file>

<file path=word/header1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581" wp14:anchorId="63631ACC">
              <wp:simplePos x="0" y="0"/>
              <wp:positionH relativeFrom="page">
                <wp:posOffset>662940</wp:posOffset>
              </wp:positionH>
              <wp:positionV relativeFrom="page">
                <wp:posOffset>664845</wp:posOffset>
              </wp:positionV>
              <wp:extent cx="5074920" cy="635"/>
              <wp:effectExtent l="3175" t="3175" r="3810" b="3175"/>
              <wp:wrapNone/>
              <wp:docPr id="475" name="Line 108"/>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108" stroked="t" o:allowincell="f" style="position:absolute;mso-position-horizontal-relative:page;mso-position-vertical-relative:page" wp14:anchorId="63631ACC">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582" wp14:anchorId="099A6E3F">
              <wp:simplePos x="0" y="0"/>
              <wp:positionH relativeFrom="page">
                <wp:posOffset>625475</wp:posOffset>
              </wp:positionH>
              <wp:positionV relativeFrom="page">
                <wp:posOffset>428625</wp:posOffset>
              </wp:positionV>
              <wp:extent cx="894080" cy="198755"/>
              <wp:effectExtent l="0" t="635" r="0" b="0"/>
              <wp:wrapNone/>
              <wp:docPr id="476" name="docshape 102"/>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58</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102" path="m0,0l-2147483645,0l-2147483645,-2147483646l0,-2147483646xe" stroked="f" o:allowincell="f" style="position:absolute;margin-left:49.25pt;margin-top:33.75pt;width:70.35pt;height:15.6pt;mso-wrap-style:square;v-text-anchor:top;mso-position-horizontal-relative:page;mso-position-vertical-relative:page" wp14:anchorId="099A6E3F">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58</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1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578" wp14:anchorId="5E1ECEFC">
              <wp:simplePos x="0" y="0"/>
              <wp:positionH relativeFrom="page">
                <wp:posOffset>1120140</wp:posOffset>
              </wp:positionH>
              <wp:positionV relativeFrom="page">
                <wp:posOffset>664845</wp:posOffset>
              </wp:positionV>
              <wp:extent cx="5074285" cy="635"/>
              <wp:effectExtent l="3175" t="3175" r="3810" b="3175"/>
              <wp:wrapNone/>
              <wp:docPr id="478" name="Line 107"/>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107" stroked="t" o:allowincell="f" style="position:absolute;mso-position-horizontal-relative:page;mso-position-vertical-relative:page" wp14:anchorId="5E1ECEFC">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579" wp14:anchorId="5A11C098">
              <wp:simplePos x="0" y="0"/>
              <wp:positionH relativeFrom="page">
                <wp:posOffset>2620010</wp:posOffset>
              </wp:positionH>
              <wp:positionV relativeFrom="page">
                <wp:posOffset>428625</wp:posOffset>
              </wp:positionV>
              <wp:extent cx="3625215" cy="198755"/>
              <wp:effectExtent l="635" t="635" r="0" b="0"/>
              <wp:wrapNone/>
              <wp:docPr id="479" name="docshape 101"/>
              <a:graphic xmlns:a="http://schemas.openxmlformats.org/drawingml/2006/main">
                <a:graphicData uri="http://schemas.microsoft.com/office/word/2010/wordprocessingShape">
                  <wps:wsp>
                    <wps:cNvSpPr/>
                    <wps:spPr>
                      <a:xfrm>
                        <a:off x="0" y="0"/>
                        <a:ext cx="36252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6"/>
                            </w:rPr>
                            <w:t xml:space="preserve"> </w:t>
                          </w:r>
                          <w:r>
                            <w:rPr>
                              <w:color w:val="000000"/>
                            </w:rPr>
                            <w:t>5:</w:t>
                          </w:r>
                          <w:r>
                            <w:rPr>
                              <w:color w:val="000000"/>
                              <w:spacing w:val="-3"/>
                            </w:rPr>
                            <w:t xml:space="preserve"> </w:t>
                          </w:r>
                          <w:r>
                            <w:rPr>
                              <w:color w:val="000000"/>
                            </w:rPr>
                            <w:t>Essential</w:t>
                          </w:r>
                          <w:r>
                            <w:rPr>
                              <w:color w:val="000000"/>
                              <w:spacing w:val="-5"/>
                            </w:rPr>
                            <w:t xml:space="preserve"> </w:t>
                          </w:r>
                          <w:r>
                            <w:rPr>
                              <w:color w:val="000000"/>
                            </w:rPr>
                            <w:t>Libraries:</w:t>
                          </w:r>
                          <w:r>
                            <w:rPr>
                              <w:color w:val="000000"/>
                              <w:spacing w:val="-3"/>
                            </w:rPr>
                            <w:t xml:space="preserve"> </w:t>
                          </w:r>
                          <w:r>
                            <w:rPr>
                              <w:color w:val="000000"/>
                            </w:rPr>
                            <w:t>Retrofit,</w:t>
                          </w:r>
                          <w:r>
                            <w:rPr>
                              <w:color w:val="000000"/>
                              <w:spacing w:val="-5"/>
                            </w:rPr>
                            <w:t xml:space="preserve"> </w:t>
                          </w:r>
                          <w:r>
                            <w:rPr>
                              <w:color w:val="000000"/>
                            </w:rPr>
                            <w:t>Moshi,</w:t>
                          </w:r>
                          <w:r>
                            <w:rPr>
                              <w:color w:val="000000"/>
                              <w:spacing w:val="-3"/>
                            </w:rPr>
                            <w:t xml:space="preserve"> </w:t>
                          </w:r>
                          <w:r>
                            <w:rPr>
                              <w:color w:val="000000"/>
                            </w:rPr>
                            <w:t>and</w:t>
                          </w:r>
                          <w:r>
                            <w:rPr>
                              <w:color w:val="000000"/>
                              <w:spacing w:val="-5"/>
                            </w:rPr>
                            <w:t xml:space="preserve"> </w:t>
                          </w:r>
                          <w:r>
                            <w:rPr>
                              <w:color w:val="000000"/>
                            </w:rPr>
                            <w:t>Glide</w:t>
                          </w:r>
                          <w:r>
                            <w:rPr>
                              <w:color w:val="000000"/>
                              <w:spacing w:val="-3"/>
                            </w:rPr>
                            <w:t xml:space="preserve"> </w:t>
                          </w:r>
                          <w:r>
                            <w:rPr>
                              <w:color w:val="000000"/>
                            </w:rPr>
                            <w:t>|</w:t>
                          </w:r>
                          <w:r>
                            <w:rPr>
                              <w:color w:val="000000"/>
                              <w:spacing w:val="-3"/>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57</w:t>
                          </w:r>
                          <w:r>
                            <w:rPr>
                              <w:spacing w:val="-5"/>
                              <w:color w:val="000000"/>
                            </w:rPr>
                            <w:fldChar w:fldCharType="end"/>
                          </w:r>
                        </w:p>
                      </w:txbxContent>
                    </wps:txbx>
                    <wps:bodyPr lIns="0" rIns="0" tIns="0" bIns="0" anchor="t" upright="1">
                      <a:noAutofit/>
                    </wps:bodyPr>
                  </wps:wsp>
                </a:graphicData>
              </a:graphic>
            </wp:anchor>
          </w:drawing>
        </mc:Choice>
        <mc:Fallback>
          <w:pict>
            <v:rect id="shape_0" ID="docshape 101" path="m0,0l-2147483645,0l-2147483645,-2147483646l0,-2147483646xe" stroked="f" o:allowincell="f" style="position:absolute;margin-left:206.3pt;margin-top:33.75pt;width:285.4pt;height:15.6pt;mso-wrap-style:square;v-text-anchor:top;mso-position-horizontal-relative:page;mso-position-vertical-relative:page" wp14:anchorId="5A11C098">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6"/>
                      </w:rPr>
                      <w:t xml:space="preserve"> </w:t>
                    </w:r>
                    <w:r>
                      <w:rPr>
                        <w:color w:val="000000"/>
                      </w:rPr>
                      <w:t>5:</w:t>
                    </w:r>
                    <w:r>
                      <w:rPr>
                        <w:color w:val="000000"/>
                        <w:spacing w:val="-3"/>
                      </w:rPr>
                      <w:t xml:space="preserve"> </w:t>
                    </w:r>
                    <w:r>
                      <w:rPr>
                        <w:color w:val="000000"/>
                      </w:rPr>
                      <w:t>Essential</w:t>
                    </w:r>
                    <w:r>
                      <w:rPr>
                        <w:color w:val="000000"/>
                        <w:spacing w:val="-5"/>
                      </w:rPr>
                      <w:t xml:space="preserve"> </w:t>
                    </w:r>
                    <w:r>
                      <w:rPr>
                        <w:color w:val="000000"/>
                      </w:rPr>
                      <w:t>Libraries:</w:t>
                    </w:r>
                    <w:r>
                      <w:rPr>
                        <w:color w:val="000000"/>
                        <w:spacing w:val="-3"/>
                      </w:rPr>
                      <w:t xml:space="preserve"> </w:t>
                    </w:r>
                    <w:r>
                      <w:rPr>
                        <w:color w:val="000000"/>
                      </w:rPr>
                      <w:t>Retrofit,</w:t>
                    </w:r>
                    <w:r>
                      <w:rPr>
                        <w:color w:val="000000"/>
                        <w:spacing w:val="-5"/>
                      </w:rPr>
                      <w:t xml:space="preserve"> </w:t>
                    </w:r>
                    <w:r>
                      <w:rPr>
                        <w:color w:val="000000"/>
                      </w:rPr>
                      <w:t>Moshi,</w:t>
                    </w:r>
                    <w:r>
                      <w:rPr>
                        <w:color w:val="000000"/>
                        <w:spacing w:val="-3"/>
                      </w:rPr>
                      <w:t xml:space="preserve"> </w:t>
                    </w:r>
                    <w:r>
                      <w:rPr>
                        <w:color w:val="000000"/>
                      </w:rPr>
                      <w:t>and</w:t>
                    </w:r>
                    <w:r>
                      <w:rPr>
                        <w:color w:val="000000"/>
                        <w:spacing w:val="-5"/>
                      </w:rPr>
                      <w:t xml:space="preserve"> </w:t>
                    </w:r>
                    <w:r>
                      <w:rPr>
                        <w:color w:val="000000"/>
                      </w:rPr>
                      <w:t>Glide</w:t>
                    </w:r>
                    <w:r>
                      <w:rPr>
                        <w:color w:val="000000"/>
                        <w:spacing w:val="-3"/>
                      </w:rPr>
                      <w:t xml:space="preserve"> </w:t>
                    </w:r>
                    <w:r>
                      <w:rPr>
                        <w:color w:val="000000"/>
                      </w:rPr>
                      <w:t>|</w:t>
                    </w:r>
                    <w:r>
                      <w:rPr>
                        <w:color w:val="000000"/>
                        <w:spacing w:val="-3"/>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57</w:t>
                    </w:r>
                    <w:r>
                      <w:rPr>
                        <w:spacing w:val="-5"/>
                        <w:color w:val="000000"/>
                      </w:rPr>
                      <w:fldChar w:fldCharType="end"/>
                    </w:r>
                  </w:p>
                </w:txbxContent>
              </v:textbox>
              <w10:wrap type="none"/>
            </v:rect>
          </w:pict>
        </mc:Fallback>
      </mc:AlternateContent>
    </w:r>
  </w:p>
</w:hdr>
</file>

<file path=word/header1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588" wp14:anchorId="63631ACC">
              <wp:simplePos x="0" y="0"/>
              <wp:positionH relativeFrom="page">
                <wp:posOffset>662940</wp:posOffset>
              </wp:positionH>
              <wp:positionV relativeFrom="page">
                <wp:posOffset>664845</wp:posOffset>
              </wp:positionV>
              <wp:extent cx="5074920" cy="635"/>
              <wp:effectExtent l="3175" t="3175" r="3810" b="3175"/>
              <wp:wrapNone/>
              <wp:docPr id="483" name="Line 110"/>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110" stroked="t" o:allowincell="f" style="position:absolute;mso-position-horizontal-relative:page;mso-position-vertical-relative:page" wp14:anchorId="63631ACC">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589" wp14:anchorId="099A6E3F">
              <wp:simplePos x="0" y="0"/>
              <wp:positionH relativeFrom="page">
                <wp:posOffset>625475</wp:posOffset>
              </wp:positionH>
              <wp:positionV relativeFrom="page">
                <wp:posOffset>428625</wp:posOffset>
              </wp:positionV>
              <wp:extent cx="894080" cy="198755"/>
              <wp:effectExtent l="0" t="635" r="0" b="0"/>
              <wp:wrapNone/>
              <wp:docPr id="484" name="docshape 104"/>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58</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104" path="m0,0l-2147483645,0l-2147483645,-2147483646l0,-2147483646xe" stroked="f" o:allowincell="f" style="position:absolute;margin-left:49.25pt;margin-top:33.75pt;width:70.35pt;height:15.6pt;mso-wrap-style:square;v-text-anchor:top;mso-position-horizontal-relative:page;mso-position-vertical-relative:page" wp14:anchorId="099A6E3F">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58</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1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586" wp14:anchorId="5E1ECEFC">
              <wp:simplePos x="0" y="0"/>
              <wp:positionH relativeFrom="page">
                <wp:posOffset>1120140</wp:posOffset>
              </wp:positionH>
              <wp:positionV relativeFrom="page">
                <wp:posOffset>664845</wp:posOffset>
              </wp:positionV>
              <wp:extent cx="5074285" cy="635"/>
              <wp:effectExtent l="3175" t="3175" r="3810" b="3175"/>
              <wp:wrapNone/>
              <wp:docPr id="486" name="Line 109"/>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109" stroked="t" o:allowincell="f" style="position:absolute;mso-position-horizontal-relative:page;mso-position-vertical-relative:page" wp14:anchorId="5E1ECEFC">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587" wp14:anchorId="5A11C098">
              <wp:simplePos x="0" y="0"/>
              <wp:positionH relativeFrom="page">
                <wp:posOffset>2620010</wp:posOffset>
              </wp:positionH>
              <wp:positionV relativeFrom="page">
                <wp:posOffset>428625</wp:posOffset>
              </wp:positionV>
              <wp:extent cx="3625215" cy="198755"/>
              <wp:effectExtent l="635" t="635" r="0" b="0"/>
              <wp:wrapNone/>
              <wp:docPr id="487" name="docshape 103"/>
              <a:graphic xmlns:a="http://schemas.openxmlformats.org/drawingml/2006/main">
                <a:graphicData uri="http://schemas.microsoft.com/office/word/2010/wordprocessingShape">
                  <wps:wsp>
                    <wps:cNvSpPr/>
                    <wps:spPr>
                      <a:xfrm>
                        <a:off x="0" y="0"/>
                        <a:ext cx="36252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6"/>
                            </w:rPr>
                            <w:t xml:space="preserve"> </w:t>
                          </w:r>
                          <w:r>
                            <w:rPr>
                              <w:color w:val="000000"/>
                            </w:rPr>
                            <w:t>5:</w:t>
                          </w:r>
                          <w:r>
                            <w:rPr>
                              <w:color w:val="000000"/>
                              <w:spacing w:val="-3"/>
                            </w:rPr>
                            <w:t xml:space="preserve"> </w:t>
                          </w:r>
                          <w:r>
                            <w:rPr>
                              <w:color w:val="000000"/>
                            </w:rPr>
                            <w:t>Essential</w:t>
                          </w:r>
                          <w:r>
                            <w:rPr>
                              <w:color w:val="000000"/>
                              <w:spacing w:val="-5"/>
                            </w:rPr>
                            <w:t xml:space="preserve"> </w:t>
                          </w:r>
                          <w:r>
                            <w:rPr>
                              <w:color w:val="000000"/>
                            </w:rPr>
                            <w:t>Libraries:</w:t>
                          </w:r>
                          <w:r>
                            <w:rPr>
                              <w:color w:val="000000"/>
                              <w:spacing w:val="-3"/>
                            </w:rPr>
                            <w:t xml:space="preserve"> </w:t>
                          </w:r>
                          <w:r>
                            <w:rPr>
                              <w:color w:val="000000"/>
                            </w:rPr>
                            <w:t>Retrofit,</w:t>
                          </w:r>
                          <w:r>
                            <w:rPr>
                              <w:color w:val="000000"/>
                              <w:spacing w:val="-5"/>
                            </w:rPr>
                            <w:t xml:space="preserve"> </w:t>
                          </w:r>
                          <w:r>
                            <w:rPr>
                              <w:color w:val="000000"/>
                            </w:rPr>
                            <w:t>Moshi,</w:t>
                          </w:r>
                          <w:r>
                            <w:rPr>
                              <w:color w:val="000000"/>
                              <w:spacing w:val="-3"/>
                            </w:rPr>
                            <w:t xml:space="preserve"> </w:t>
                          </w:r>
                          <w:r>
                            <w:rPr>
                              <w:color w:val="000000"/>
                            </w:rPr>
                            <w:t>and</w:t>
                          </w:r>
                          <w:r>
                            <w:rPr>
                              <w:color w:val="000000"/>
                              <w:spacing w:val="-5"/>
                            </w:rPr>
                            <w:t xml:space="preserve"> </w:t>
                          </w:r>
                          <w:r>
                            <w:rPr>
                              <w:color w:val="000000"/>
                            </w:rPr>
                            <w:t>Glide</w:t>
                          </w:r>
                          <w:r>
                            <w:rPr>
                              <w:color w:val="000000"/>
                              <w:spacing w:val="-3"/>
                            </w:rPr>
                            <w:t xml:space="preserve"> </w:t>
                          </w:r>
                          <w:r>
                            <w:rPr>
                              <w:color w:val="000000"/>
                            </w:rPr>
                            <w:t>|</w:t>
                          </w:r>
                          <w:r>
                            <w:rPr>
                              <w:color w:val="000000"/>
                              <w:spacing w:val="-3"/>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59</w:t>
                          </w:r>
                          <w:r>
                            <w:rPr>
                              <w:spacing w:val="-5"/>
                              <w:color w:val="000000"/>
                            </w:rPr>
                            <w:fldChar w:fldCharType="end"/>
                          </w:r>
                        </w:p>
                      </w:txbxContent>
                    </wps:txbx>
                    <wps:bodyPr lIns="0" rIns="0" tIns="0" bIns="0" anchor="t" upright="1">
                      <a:noAutofit/>
                    </wps:bodyPr>
                  </wps:wsp>
                </a:graphicData>
              </a:graphic>
            </wp:anchor>
          </w:drawing>
        </mc:Choice>
        <mc:Fallback>
          <w:pict>
            <v:rect id="shape_0" ID="docshape 103" path="m0,0l-2147483645,0l-2147483645,-2147483646l0,-2147483646xe" stroked="f" o:allowincell="f" style="position:absolute;margin-left:206.3pt;margin-top:33.75pt;width:285.4pt;height:15.6pt;mso-wrap-style:square;v-text-anchor:top;mso-position-horizontal-relative:page;mso-position-vertical-relative:page" wp14:anchorId="5A11C098">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6"/>
                      </w:rPr>
                      <w:t xml:space="preserve"> </w:t>
                    </w:r>
                    <w:r>
                      <w:rPr>
                        <w:color w:val="000000"/>
                      </w:rPr>
                      <w:t>5:</w:t>
                    </w:r>
                    <w:r>
                      <w:rPr>
                        <w:color w:val="000000"/>
                        <w:spacing w:val="-3"/>
                      </w:rPr>
                      <w:t xml:space="preserve"> </w:t>
                    </w:r>
                    <w:r>
                      <w:rPr>
                        <w:color w:val="000000"/>
                      </w:rPr>
                      <w:t>Essential</w:t>
                    </w:r>
                    <w:r>
                      <w:rPr>
                        <w:color w:val="000000"/>
                        <w:spacing w:val="-5"/>
                      </w:rPr>
                      <w:t xml:space="preserve"> </w:t>
                    </w:r>
                    <w:r>
                      <w:rPr>
                        <w:color w:val="000000"/>
                      </w:rPr>
                      <w:t>Libraries:</w:t>
                    </w:r>
                    <w:r>
                      <w:rPr>
                        <w:color w:val="000000"/>
                        <w:spacing w:val="-3"/>
                      </w:rPr>
                      <w:t xml:space="preserve"> </w:t>
                    </w:r>
                    <w:r>
                      <w:rPr>
                        <w:color w:val="000000"/>
                      </w:rPr>
                      <w:t>Retrofit,</w:t>
                    </w:r>
                    <w:r>
                      <w:rPr>
                        <w:color w:val="000000"/>
                        <w:spacing w:val="-5"/>
                      </w:rPr>
                      <w:t xml:space="preserve"> </w:t>
                    </w:r>
                    <w:r>
                      <w:rPr>
                        <w:color w:val="000000"/>
                      </w:rPr>
                      <w:t>Moshi,</w:t>
                    </w:r>
                    <w:r>
                      <w:rPr>
                        <w:color w:val="000000"/>
                        <w:spacing w:val="-3"/>
                      </w:rPr>
                      <w:t xml:space="preserve"> </w:t>
                    </w:r>
                    <w:r>
                      <w:rPr>
                        <w:color w:val="000000"/>
                      </w:rPr>
                      <w:t>and</w:t>
                    </w:r>
                    <w:r>
                      <w:rPr>
                        <w:color w:val="000000"/>
                        <w:spacing w:val="-5"/>
                      </w:rPr>
                      <w:t xml:space="preserve"> </w:t>
                    </w:r>
                    <w:r>
                      <w:rPr>
                        <w:color w:val="000000"/>
                      </w:rPr>
                      <w:t>Glide</w:t>
                    </w:r>
                    <w:r>
                      <w:rPr>
                        <w:color w:val="000000"/>
                        <w:spacing w:val="-3"/>
                      </w:rPr>
                      <w:t xml:space="preserve"> </w:t>
                    </w:r>
                    <w:r>
                      <w:rPr>
                        <w:color w:val="000000"/>
                      </w:rPr>
                      <w:t>|</w:t>
                    </w:r>
                    <w:r>
                      <w:rPr>
                        <w:color w:val="000000"/>
                        <w:spacing w:val="-3"/>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59</w:t>
                    </w:r>
                    <w:r>
                      <w:rPr>
                        <w:spacing w:val="-5"/>
                        <w:color w:val="000000"/>
                      </w:rPr>
                      <w:fldChar w:fldCharType="end"/>
                    </w:r>
                  </w:p>
                </w:txbxContent>
              </v:textbox>
              <w10:wrap type="none"/>
            </v:rect>
          </w:pict>
        </mc:Fallback>
      </mc:AlternateContent>
    </w:r>
  </w:p>
</w:hdr>
</file>

<file path=word/header1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596" wp14:anchorId="63631ACC">
              <wp:simplePos x="0" y="0"/>
              <wp:positionH relativeFrom="page">
                <wp:posOffset>662940</wp:posOffset>
              </wp:positionH>
              <wp:positionV relativeFrom="page">
                <wp:posOffset>664845</wp:posOffset>
              </wp:positionV>
              <wp:extent cx="5074920" cy="635"/>
              <wp:effectExtent l="3175" t="3175" r="3810" b="3175"/>
              <wp:wrapNone/>
              <wp:docPr id="492" name="Line 112"/>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112" stroked="t" o:allowincell="f" style="position:absolute;mso-position-horizontal-relative:page;mso-position-vertical-relative:page" wp14:anchorId="63631ACC">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597" wp14:anchorId="099A6E3F">
              <wp:simplePos x="0" y="0"/>
              <wp:positionH relativeFrom="page">
                <wp:posOffset>625475</wp:posOffset>
              </wp:positionH>
              <wp:positionV relativeFrom="page">
                <wp:posOffset>428625</wp:posOffset>
              </wp:positionV>
              <wp:extent cx="894080" cy="198755"/>
              <wp:effectExtent l="0" t="635" r="0" b="0"/>
              <wp:wrapNone/>
              <wp:docPr id="493" name="docshape 106"/>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60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106" path="m0,0l-2147483645,0l-2147483645,-2147483646l0,-2147483646xe" stroked="f" o:allowincell="f" style="position:absolute;margin-left:49.25pt;margin-top:33.75pt;width:70.35pt;height:15.6pt;mso-wrap-style:square;v-text-anchor:top;mso-position-horizontal-relative:page;mso-position-vertical-relative:page" wp14:anchorId="099A6E3F">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60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1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593" wp14:anchorId="5E1ECEFC">
              <wp:simplePos x="0" y="0"/>
              <wp:positionH relativeFrom="page">
                <wp:posOffset>1120140</wp:posOffset>
              </wp:positionH>
              <wp:positionV relativeFrom="page">
                <wp:posOffset>664845</wp:posOffset>
              </wp:positionV>
              <wp:extent cx="5074285" cy="635"/>
              <wp:effectExtent l="3175" t="3175" r="3810" b="3175"/>
              <wp:wrapNone/>
              <wp:docPr id="495" name="Line 111"/>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111" stroked="t" o:allowincell="f" style="position:absolute;mso-position-horizontal-relative:page;mso-position-vertical-relative:page" wp14:anchorId="5E1ECEFC">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594" wp14:anchorId="5A11C098">
              <wp:simplePos x="0" y="0"/>
              <wp:positionH relativeFrom="page">
                <wp:posOffset>2620010</wp:posOffset>
              </wp:positionH>
              <wp:positionV relativeFrom="page">
                <wp:posOffset>428625</wp:posOffset>
              </wp:positionV>
              <wp:extent cx="3625215" cy="198755"/>
              <wp:effectExtent l="635" t="635" r="0" b="0"/>
              <wp:wrapNone/>
              <wp:docPr id="496" name="docshape 105"/>
              <a:graphic xmlns:a="http://schemas.openxmlformats.org/drawingml/2006/main">
                <a:graphicData uri="http://schemas.microsoft.com/office/word/2010/wordprocessingShape">
                  <wps:wsp>
                    <wps:cNvSpPr/>
                    <wps:spPr>
                      <a:xfrm>
                        <a:off x="0" y="0"/>
                        <a:ext cx="36252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6"/>
                            </w:rPr>
                            <w:t xml:space="preserve"> </w:t>
                          </w:r>
                          <w:r>
                            <w:rPr>
                              <w:color w:val="000000"/>
                            </w:rPr>
                            <w:t>5:</w:t>
                          </w:r>
                          <w:r>
                            <w:rPr>
                              <w:color w:val="000000"/>
                              <w:spacing w:val="-3"/>
                            </w:rPr>
                            <w:t xml:space="preserve"> </w:t>
                          </w:r>
                          <w:r>
                            <w:rPr>
                              <w:color w:val="000000"/>
                            </w:rPr>
                            <w:t>Essential</w:t>
                          </w:r>
                          <w:r>
                            <w:rPr>
                              <w:color w:val="000000"/>
                              <w:spacing w:val="-5"/>
                            </w:rPr>
                            <w:t xml:space="preserve"> </w:t>
                          </w:r>
                          <w:r>
                            <w:rPr>
                              <w:color w:val="000000"/>
                            </w:rPr>
                            <w:t>Libraries:</w:t>
                          </w:r>
                          <w:r>
                            <w:rPr>
                              <w:color w:val="000000"/>
                              <w:spacing w:val="-3"/>
                            </w:rPr>
                            <w:t xml:space="preserve"> </w:t>
                          </w:r>
                          <w:r>
                            <w:rPr>
                              <w:color w:val="000000"/>
                            </w:rPr>
                            <w:t>Retrofit,</w:t>
                          </w:r>
                          <w:r>
                            <w:rPr>
                              <w:color w:val="000000"/>
                              <w:spacing w:val="-5"/>
                            </w:rPr>
                            <w:t xml:space="preserve"> </w:t>
                          </w:r>
                          <w:r>
                            <w:rPr>
                              <w:color w:val="000000"/>
                            </w:rPr>
                            <w:t>Moshi,</w:t>
                          </w:r>
                          <w:r>
                            <w:rPr>
                              <w:color w:val="000000"/>
                              <w:spacing w:val="-3"/>
                            </w:rPr>
                            <w:t xml:space="preserve"> </w:t>
                          </w:r>
                          <w:r>
                            <w:rPr>
                              <w:color w:val="000000"/>
                            </w:rPr>
                            <w:t>and</w:t>
                          </w:r>
                          <w:r>
                            <w:rPr>
                              <w:color w:val="000000"/>
                              <w:spacing w:val="-5"/>
                            </w:rPr>
                            <w:t xml:space="preserve"> </w:t>
                          </w:r>
                          <w:r>
                            <w:rPr>
                              <w:color w:val="000000"/>
                            </w:rPr>
                            <w:t>Glide</w:t>
                          </w:r>
                          <w:r>
                            <w:rPr>
                              <w:color w:val="000000"/>
                              <w:spacing w:val="-3"/>
                            </w:rPr>
                            <w:t xml:space="preserve"> </w:t>
                          </w:r>
                          <w:r>
                            <w:rPr>
                              <w:color w:val="000000"/>
                            </w:rPr>
                            <w:t>|</w:t>
                          </w:r>
                          <w:r>
                            <w:rPr>
                              <w:color w:val="000000"/>
                              <w:spacing w:val="-3"/>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59</w:t>
                          </w:r>
                          <w:r>
                            <w:rPr>
                              <w:spacing w:val="-5"/>
                              <w:color w:val="000000"/>
                            </w:rPr>
                            <w:fldChar w:fldCharType="end"/>
                          </w:r>
                        </w:p>
                      </w:txbxContent>
                    </wps:txbx>
                    <wps:bodyPr lIns="0" rIns="0" tIns="0" bIns="0" anchor="t" upright="1">
                      <a:noAutofit/>
                    </wps:bodyPr>
                  </wps:wsp>
                </a:graphicData>
              </a:graphic>
            </wp:anchor>
          </w:drawing>
        </mc:Choice>
        <mc:Fallback>
          <w:pict>
            <v:rect id="shape_0" ID="docshape 105" path="m0,0l-2147483645,0l-2147483645,-2147483646l0,-2147483646xe" stroked="f" o:allowincell="f" style="position:absolute;margin-left:206.3pt;margin-top:33.75pt;width:285.4pt;height:15.6pt;mso-wrap-style:square;v-text-anchor:top;mso-position-horizontal-relative:page;mso-position-vertical-relative:page" wp14:anchorId="5A11C098">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6"/>
                      </w:rPr>
                      <w:t xml:space="preserve"> </w:t>
                    </w:r>
                    <w:r>
                      <w:rPr>
                        <w:color w:val="000000"/>
                      </w:rPr>
                      <w:t>5:</w:t>
                    </w:r>
                    <w:r>
                      <w:rPr>
                        <w:color w:val="000000"/>
                        <w:spacing w:val="-3"/>
                      </w:rPr>
                      <w:t xml:space="preserve"> </w:t>
                    </w:r>
                    <w:r>
                      <w:rPr>
                        <w:color w:val="000000"/>
                      </w:rPr>
                      <w:t>Essential</w:t>
                    </w:r>
                    <w:r>
                      <w:rPr>
                        <w:color w:val="000000"/>
                        <w:spacing w:val="-5"/>
                      </w:rPr>
                      <w:t xml:space="preserve"> </w:t>
                    </w:r>
                    <w:r>
                      <w:rPr>
                        <w:color w:val="000000"/>
                      </w:rPr>
                      <w:t>Libraries:</w:t>
                    </w:r>
                    <w:r>
                      <w:rPr>
                        <w:color w:val="000000"/>
                        <w:spacing w:val="-3"/>
                      </w:rPr>
                      <w:t xml:space="preserve"> </w:t>
                    </w:r>
                    <w:r>
                      <w:rPr>
                        <w:color w:val="000000"/>
                      </w:rPr>
                      <w:t>Retrofit,</w:t>
                    </w:r>
                    <w:r>
                      <w:rPr>
                        <w:color w:val="000000"/>
                        <w:spacing w:val="-5"/>
                      </w:rPr>
                      <w:t xml:space="preserve"> </w:t>
                    </w:r>
                    <w:r>
                      <w:rPr>
                        <w:color w:val="000000"/>
                      </w:rPr>
                      <w:t>Moshi,</w:t>
                    </w:r>
                    <w:r>
                      <w:rPr>
                        <w:color w:val="000000"/>
                        <w:spacing w:val="-3"/>
                      </w:rPr>
                      <w:t xml:space="preserve"> </w:t>
                    </w:r>
                    <w:r>
                      <w:rPr>
                        <w:color w:val="000000"/>
                      </w:rPr>
                      <w:t>and</w:t>
                    </w:r>
                    <w:r>
                      <w:rPr>
                        <w:color w:val="000000"/>
                        <w:spacing w:val="-5"/>
                      </w:rPr>
                      <w:t xml:space="preserve"> </w:t>
                    </w:r>
                    <w:r>
                      <w:rPr>
                        <w:color w:val="000000"/>
                      </w:rPr>
                      <w:t>Glide</w:t>
                    </w:r>
                    <w:r>
                      <w:rPr>
                        <w:color w:val="000000"/>
                        <w:spacing w:val="-3"/>
                      </w:rPr>
                      <w:t xml:space="preserve"> </w:t>
                    </w:r>
                    <w:r>
                      <w:rPr>
                        <w:color w:val="000000"/>
                      </w:rPr>
                      <w:t>|</w:t>
                    </w:r>
                    <w:r>
                      <w:rPr>
                        <w:color w:val="000000"/>
                        <w:spacing w:val="-3"/>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59</w:t>
                    </w:r>
                    <w:r>
                      <w:rPr>
                        <w:spacing w:val="-5"/>
                        <w:color w:val="000000"/>
                      </w:rPr>
                      <w:fldChar w:fldCharType="end"/>
                    </w:r>
                  </w:p>
                </w:txbxContent>
              </v:textbox>
              <w10:wrap type="none"/>
            </v:rect>
          </w:pict>
        </mc:Fallback>
      </mc:AlternateContent>
    </w:r>
  </w:p>
</w:hdr>
</file>

<file path=word/header1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600" wp14:anchorId="63631ACC">
              <wp:simplePos x="0" y="0"/>
              <wp:positionH relativeFrom="page">
                <wp:posOffset>662940</wp:posOffset>
              </wp:positionH>
              <wp:positionV relativeFrom="page">
                <wp:posOffset>664845</wp:posOffset>
              </wp:positionV>
              <wp:extent cx="5074920" cy="635"/>
              <wp:effectExtent l="3175" t="3175" r="3810" b="3175"/>
              <wp:wrapNone/>
              <wp:docPr id="500" name="Line 114"/>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114" stroked="t" o:allowincell="f" style="position:absolute;mso-position-horizontal-relative:page;mso-position-vertical-relative:page" wp14:anchorId="63631ACC">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601" wp14:anchorId="099A6E3F">
              <wp:simplePos x="0" y="0"/>
              <wp:positionH relativeFrom="page">
                <wp:posOffset>625475</wp:posOffset>
              </wp:positionH>
              <wp:positionV relativeFrom="page">
                <wp:posOffset>428625</wp:posOffset>
              </wp:positionV>
              <wp:extent cx="894080" cy="198755"/>
              <wp:effectExtent l="0" t="635" r="0" b="0"/>
              <wp:wrapNone/>
              <wp:docPr id="501" name="docshape 108"/>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60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108" path="m0,0l-2147483645,0l-2147483645,-2147483646l0,-2147483646xe" stroked="f" o:allowincell="f" style="position:absolute;margin-left:49.25pt;margin-top:33.75pt;width:70.35pt;height:15.6pt;mso-wrap-style:square;v-text-anchor:top;mso-position-horizontal-relative:page;mso-position-vertical-relative:page" wp14:anchorId="099A6E3F">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60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1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598" wp14:anchorId="5E1ECEFC">
              <wp:simplePos x="0" y="0"/>
              <wp:positionH relativeFrom="page">
                <wp:posOffset>1120140</wp:posOffset>
              </wp:positionH>
              <wp:positionV relativeFrom="page">
                <wp:posOffset>664845</wp:posOffset>
              </wp:positionV>
              <wp:extent cx="5074285" cy="635"/>
              <wp:effectExtent l="3175" t="3175" r="3810" b="3175"/>
              <wp:wrapNone/>
              <wp:docPr id="503" name="Line 113"/>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113" stroked="t" o:allowincell="f" style="position:absolute;mso-position-horizontal-relative:page;mso-position-vertical-relative:page" wp14:anchorId="5E1ECEFC">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599" wp14:anchorId="5A11C098">
              <wp:simplePos x="0" y="0"/>
              <wp:positionH relativeFrom="page">
                <wp:posOffset>2620010</wp:posOffset>
              </wp:positionH>
              <wp:positionV relativeFrom="page">
                <wp:posOffset>428625</wp:posOffset>
              </wp:positionV>
              <wp:extent cx="3625215" cy="198755"/>
              <wp:effectExtent l="635" t="635" r="0" b="0"/>
              <wp:wrapNone/>
              <wp:docPr id="504" name="docshape 107"/>
              <a:graphic xmlns:a="http://schemas.openxmlformats.org/drawingml/2006/main">
                <a:graphicData uri="http://schemas.microsoft.com/office/word/2010/wordprocessingShape">
                  <wps:wsp>
                    <wps:cNvSpPr/>
                    <wps:spPr>
                      <a:xfrm>
                        <a:off x="0" y="0"/>
                        <a:ext cx="36252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6"/>
                            </w:rPr>
                            <w:t xml:space="preserve"> </w:t>
                          </w:r>
                          <w:r>
                            <w:rPr>
                              <w:color w:val="000000"/>
                            </w:rPr>
                            <w:t>5:</w:t>
                          </w:r>
                          <w:r>
                            <w:rPr>
                              <w:color w:val="000000"/>
                              <w:spacing w:val="-3"/>
                            </w:rPr>
                            <w:t xml:space="preserve"> </w:t>
                          </w:r>
                          <w:r>
                            <w:rPr>
                              <w:color w:val="000000"/>
                            </w:rPr>
                            <w:t>Essential</w:t>
                          </w:r>
                          <w:r>
                            <w:rPr>
                              <w:color w:val="000000"/>
                              <w:spacing w:val="-5"/>
                            </w:rPr>
                            <w:t xml:space="preserve"> </w:t>
                          </w:r>
                          <w:r>
                            <w:rPr>
                              <w:color w:val="000000"/>
                            </w:rPr>
                            <w:t>Libraries:</w:t>
                          </w:r>
                          <w:r>
                            <w:rPr>
                              <w:color w:val="000000"/>
                              <w:spacing w:val="-3"/>
                            </w:rPr>
                            <w:t xml:space="preserve"> </w:t>
                          </w:r>
                          <w:r>
                            <w:rPr>
                              <w:color w:val="000000"/>
                            </w:rPr>
                            <w:t>Retrofit,</w:t>
                          </w:r>
                          <w:r>
                            <w:rPr>
                              <w:color w:val="000000"/>
                              <w:spacing w:val="-5"/>
                            </w:rPr>
                            <w:t xml:space="preserve"> </w:t>
                          </w:r>
                          <w:r>
                            <w:rPr>
                              <w:color w:val="000000"/>
                            </w:rPr>
                            <w:t>Moshi,</w:t>
                          </w:r>
                          <w:r>
                            <w:rPr>
                              <w:color w:val="000000"/>
                              <w:spacing w:val="-3"/>
                            </w:rPr>
                            <w:t xml:space="preserve"> </w:t>
                          </w:r>
                          <w:r>
                            <w:rPr>
                              <w:color w:val="000000"/>
                            </w:rPr>
                            <w:t>and</w:t>
                          </w:r>
                          <w:r>
                            <w:rPr>
                              <w:color w:val="000000"/>
                              <w:spacing w:val="-5"/>
                            </w:rPr>
                            <w:t xml:space="preserve"> </w:t>
                          </w:r>
                          <w:r>
                            <w:rPr>
                              <w:color w:val="000000"/>
                            </w:rPr>
                            <w:t>Glide</w:t>
                          </w:r>
                          <w:r>
                            <w:rPr>
                              <w:color w:val="000000"/>
                              <w:spacing w:val="-3"/>
                            </w:rPr>
                            <w:t xml:space="preserve"> </w:t>
                          </w:r>
                          <w:r>
                            <w:rPr>
                              <w:color w:val="000000"/>
                            </w:rPr>
                            <w:t>|</w:t>
                          </w:r>
                          <w:r>
                            <w:rPr>
                              <w:color w:val="000000"/>
                              <w:spacing w:val="-3"/>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61</w:t>
                          </w:r>
                          <w:r>
                            <w:rPr>
                              <w:spacing w:val="-5"/>
                              <w:color w:val="000000"/>
                            </w:rPr>
                            <w:fldChar w:fldCharType="end"/>
                          </w:r>
                        </w:p>
                      </w:txbxContent>
                    </wps:txbx>
                    <wps:bodyPr lIns="0" rIns="0" tIns="0" bIns="0" anchor="t" upright="1">
                      <a:noAutofit/>
                    </wps:bodyPr>
                  </wps:wsp>
                </a:graphicData>
              </a:graphic>
            </wp:anchor>
          </w:drawing>
        </mc:Choice>
        <mc:Fallback>
          <w:pict>
            <v:rect id="shape_0" ID="docshape 107" path="m0,0l-2147483645,0l-2147483645,-2147483646l0,-2147483646xe" stroked="f" o:allowincell="f" style="position:absolute;margin-left:206.3pt;margin-top:33.75pt;width:285.4pt;height:15.6pt;mso-wrap-style:square;v-text-anchor:top;mso-position-horizontal-relative:page;mso-position-vertical-relative:page" wp14:anchorId="5A11C098">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6"/>
                      </w:rPr>
                      <w:t xml:space="preserve"> </w:t>
                    </w:r>
                    <w:r>
                      <w:rPr>
                        <w:color w:val="000000"/>
                      </w:rPr>
                      <w:t>5:</w:t>
                    </w:r>
                    <w:r>
                      <w:rPr>
                        <w:color w:val="000000"/>
                        <w:spacing w:val="-3"/>
                      </w:rPr>
                      <w:t xml:space="preserve"> </w:t>
                    </w:r>
                    <w:r>
                      <w:rPr>
                        <w:color w:val="000000"/>
                      </w:rPr>
                      <w:t>Essential</w:t>
                    </w:r>
                    <w:r>
                      <w:rPr>
                        <w:color w:val="000000"/>
                        <w:spacing w:val="-5"/>
                      </w:rPr>
                      <w:t xml:space="preserve"> </w:t>
                    </w:r>
                    <w:r>
                      <w:rPr>
                        <w:color w:val="000000"/>
                      </w:rPr>
                      <w:t>Libraries:</w:t>
                    </w:r>
                    <w:r>
                      <w:rPr>
                        <w:color w:val="000000"/>
                        <w:spacing w:val="-3"/>
                      </w:rPr>
                      <w:t xml:space="preserve"> </w:t>
                    </w:r>
                    <w:r>
                      <w:rPr>
                        <w:color w:val="000000"/>
                      </w:rPr>
                      <w:t>Retrofit,</w:t>
                    </w:r>
                    <w:r>
                      <w:rPr>
                        <w:color w:val="000000"/>
                        <w:spacing w:val="-5"/>
                      </w:rPr>
                      <w:t xml:space="preserve"> </w:t>
                    </w:r>
                    <w:r>
                      <w:rPr>
                        <w:color w:val="000000"/>
                      </w:rPr>
                      <w:t>Moshi,</w:t>
                    </w:r>
                    <w:r>
                      <w:rPr>
                        <w:color w:val="000000"/>
                        <w:spacing w:val="-3"/>
                      </w:rPr>
                      <w:t xml:space="preserve"> </w:t>
                    </w:r>
                    <w:r>
                      <w:rPr>
                        <w:color w:val="000000"/>
                      </w:rPr>
                      <w:t>and</w:t>
                    </w:r>
                    <w:r>
                      <w:rPr>
                        <w:color w:val="000000"/>
                        <w:spacing w:val="-5"/>
                      </w:rPr>
                      <w:t xml:space="preserve"> </w:t>
                    </w:r>
                    <w:r>
                      <w:rPr>
                        <w:color w:val="000000"/>
                      </w:rPr>
                      <w:t>Glide</w:t>
                    </w:r>
                    <w:r>
                      <w:rPr>
                        <w:color w:val="000000"/>
                        <w:spacing w:val="-3"/>
                      </w:rPr>
                      <w:t xml:space="preserve"> </w:t>
                    </w:r>
                    <w:r>
                      <w:rPr>
                        <w:color w:val="000000"/>
                      </w:rPr>
                      <w:t>|</w:t>
                    </w:r>
                    <w:r>
                      <w:rPr>
                        <w:color w:val="000000"/>
                        <w:spacing w:val="-3"/>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61</w:t>
                    </w:r>
                    <w:r>
                      <w:rPr>
                        <w:spacing w:val="-5"/>
                        <w:color w:val="000000"/>
                      </w:rPr>
                      <w:fldChar w:fldCharType="end"/>
                    </w:r>
                  </w:p>
                </w:txbxContent>
              </v:textbox>
              <w10:wrap type="none"/>
            </v:rect>
          </w:pict>
        </mc:Fallback>
      </mc:AlternateContent>
    </w:r>
  </w:p>
</w:hdr>
</file>

<file path=word/header1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40" wp14:anchorId="57E05CB8">
              <wp:simplePos x="0" y="0"/>
              <wp:positionH relativeFrom="page">
                <wp:posOffset>662940</wp:posOffset>
              </wp:positionH>
              <wp:positionV relativeFrom="page">
                <wp:posOffset>664845</wp:posOffset>
              </wp:positionV>
              <wp:extent cx="5074920" cy="635"/>
              <wp:effectExtent l="3175" t="3175" r="3810" b="3175"/>
              <wp:wrapNone/>
              <wp:docPr id="508" name="Line 40"/>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40" stroked="t" o:allowincell="f" style="position:absolute;mso-position-horizontal-relative:page;mso-position-vertical-relative:page" wp14:anchorId="57E05CB8">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41" wp14:anchorId="3FAD865A">
              <wp:simplePos x="0" y="0"/>
              <wp:positionH relativeFrom="page">
                <wp:posOffset>625475</wp:posOffset>
              </wp:positionH>
              <wp:positionV relativeFrom="page">
                <wp:posOffset>428625</wp:posOffset>
              </wp:positionV>
              <wp:extent cx="894080" cy="198755"/>
              <wp:effectExtent l="0" t="635" r="0" b="0"/>
              <wp:wrapNone/>
              <wp:docPr id="509" name="docshape345"/>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62</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345" path="m0,0l-2147483645,0l-2147483645,-2147483646l0,-2147483646xe" stroked="f" o:allowincell="f" style="position:absolute;margin-left:49.25pt;margin-top:33.75pt;width:70.35pt;height:15.6pt;mso-wrap-style:square;v-text-anchor:top;mso-position-horizontal-relative:page;mso-position-vertical-relative:page" wp14:anchorId="3FAD865A">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62</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41" wp14:anchorId="134954AC">
              <wp:simplePos x="0" y="0"/>
              <wp:positionH relativeFrom="page">
                <wp:posOffset>1120140</wp:posOffset>
              </wp:positionH>
              <wp:positionV relativeFrom="page">
                <wp:posOffset>664845</wp:posOffset>
              </wp:positionV>
              <wp:extent cx="5074285" cy="635"/>
              <wp:effectExtent l="3175" t="3175" r="3810" b="3175"/>
              <wp:wrapNone/>
              <wp:docPr id="41" name="Line 9"/>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9" stroked="t" o:allowincell="f" style="position:absolute;mso-position-horizontal-relative:page;mso-position-vertical-relative:page" wp14:anchorId="134954AC">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144" wp14:anchorId="22792F60">
              <wp:simplePos x="0" y="0"/>
              <wp:positionH relativeFrom="page">
                <wp:posOffset>3887470</wp:posOffset>
              </wp:positionH>
              <wp:positionV relativeFrom="page">
                <wp:posOffset>428625</wp:posOffset>
              </wp:positionV>
              <wp:extent cx="2358390" cy="198755"/>
              <wp:effectExtent l="0" t="635" r="0" b="0"/>
              <wp:wrapNone/>
              <wp:docPr id="42" name="docshape 9"/>
              <a:graphic xmlns:a="http://schemas.openxmlformats.org/drawingml/2006/main">
                <a:graphicData uri="http://schemas.microsoft.com/office/word/2010/wordprocessingShape">
                  <wps:wsp>
                    <wps:cNvSpPr/>
                    <wps:spPr>
                      <a:xfrm>
                        <a:off x="0" y="0"/>
                        <a:ext cx="235836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1"/>
                            </w:rPr>
                            <w:t xml:space="preserve"> </w:t>
                          </w:r>
                          <w:r>
                            <w:rPr>
                              <w:color w:val="000000"/>
                            </w:rPr>
                            <w:t>1:</w:t>
                          </w:r>
                          <w:r>
                            <w:rPr>
                              <w:color w:val="000000"/>
                              <w:spacing w:val="-1"/>
                            </w:rPr>
                            <w:t xml:space="preserve"> </w:t>
                          </w:r>
                          <w:r>
                            <w:rPr>
                              <w:color w:val="000000"/>
                            </w:rPr>
                            <w:t>Creating</w:t>
                          </w:r>
                          <w:r>
                            <w:rPr>
                              <w:color w:val="000000"/>
                              <w:spacing w:val="-1"/>
                            </w:rPr>
                            <w:t xml:space="preserve"> </w:t>
                          </w:r>
                          <w:r>
                            <w:rPr>
                              <w:color w:val="000000"/>
                            </w:rPr>
                            <w:t>Your</w:t>
                          </w:r>
                          <w:r>
                            <w:rPr>
                              <w:color w:val="000000"/>
                              <w:spacing w:val="-1"/>
                            </w:rPr>
                            <w:t xml:space="preserve"> </w:t>
                          </w:r>
                          <w:r>
                            <w:rPr>
                              <w:color w:val="000000"/>
                            </w:rPr>
                            <w:t>First</w:t>
                          </w:r>
                          <w:r>
                            <w:rPr>
                              <w:color w:val="000000"/>
                              <w:spacing w:val="-1"/>
                            </w:rPr>
                            <w:t xml:space="preserve"> </w:t>
                          </w:r>
                          <w:r>
                            <w:rPr>
                              <w:color w:val="000000"/>
                            </w:rPr>
                            <w:t>App</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11</w:t>
                          </w:r>
                          <w:r>
                            <w:rPr>
                              <w:spacing w:val="-5"/>
                              <w:color w:val="000000"/>
                            </w:rPr>
                            <w:fldChar w:fldCharType="end"/>
                          </w:r>
                        </w:p>
                      </w:txbxContent>
                    </wps:txbx>
                    <wps:bodyPr lIns="0" rIns="0" tIns="0" bIns="0" anchor="t" upright="1">
                      <a:noAutofit/>
                    </wps:bodyPr>
                  </wps:wsp>
                </a:graphicData>
              </a:graphic>
            </wp:anchor>
          </w:drawing>
        </mc:Choice>
        <mc:Fallback>
          <w:pict>
            <v:rect id="shape_0" ID="docshape 9" path="m0,0l-2147483645,0l-2147483645,-2147483646l0,-2147483646xe" stroked="f" o:allowincell="f" style="position:absolute;margin-left:306.1pt;margin-top:33.75pt;width:185.65pt;height:15.6pt;mso-wrap-style:square;v-text-anchor:top;mso-position-horizontal-relative:page;mso-position-vertical-relative:page" wp14:anchorId="22792F60">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1"/>
                      </w:rPr>
                      <w:t xml:space="preserve"> </w:t>
                    </w:r>
                    <w:r>
                      <w:rPr>
                        <w:color w:val="000000"/>
                      </w:rPr>
                      <w:t>1:</w:t>
                    </w:r>
                    <w:r>
                      <w:rPr>
                        <w:color w:val="000000"/>
                        <w:spacing w:val="-1"/>
                      </w:rPr>
                      <w:t xml:space="preserve"> </w:t>
                    </w:r>
                    <w:r>
                      <w:rPr>
                        <w:color w:val="000000"/>
                      </w:rPr>
                      <w:t>Creating</w:t>
                    </w:r>
                    <w:r>
                      <w:rPr>
                        <w:color w:val="000000"/>
                        <w:spacing w:val="-1"/>
                      </w:rPr>
                      <w:t xml:space="preserve"> </w:t>
                    </w:r>
                    <w:r>
                      <w:rPr>
                        <w:color w:val="000000"/>
                      </w:rPr>
                      <w:t>Your</w:t>
                    </w:r>
                    <w:r>
                      <w:rPr>
                        <w:color w:val="000000"/>
                        <w:spacing w:val="-1"/>
                      </w:rPr>
                      <w:t xml:space="preserve"> </w:t>
                    </w:r>
                    <w:r>
                      <w:rPr>
                        <w:color w:val="000000"/>
                      </w:rPr>
                      <w:t>First</w:t>
                    </w:r>
                    <w:r>
                      <w:rPr>
                        <w:color w:val="000000"/>
                        <w:spacing w:val="-1"/>
                      </w:rPr>
                      <w:t xml:space="preserve"> </w:t>
                    </w:r>
                    <w:r>
                      <w:rPr>
                        <w:color w:val="000000"/>
                      </w:rPr>
                      <w:t>App</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11</w:t>
                    </w:r>
                    <w:r>
                      <w:rPr>
                        <w:spacing w:val="-5"/>
                        <w:color w:val="000000"/>
                      </w:rPr>
                      <w:fldChar w:fldCharType="end"/>
                    </w:r>
                  </w:p>
                </w:txbxContent>
              </v:textbox>
              <w10:wrap type="none"/>
            </v:rect>
          </w:pict>
        </mc:Fallback>
      </mc:AlternateContent>
    </w:r>
  </w:p>
</w:hdr>
</file>

<file path=word/header1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37" wp14:anchorId="6F24AA26">
              <wp:simplePos x="0" y="0"/>
              <wp:positionH relativeFrom="page">
                <wp:posOffset>1120140</wp:posOffset>
              </wp:positionH>
              <wp:positionV relativeFrom="page">
                <wp:posOffset>664845</wp:posOffset>
              </wp:positionV>
              <wp:extent cx="5074285" cy="635"/>
              <wp:effectExtent l="3175" t="3175" r="3810" b="3175"/>
              <wp:wrapNone/>
              <wp:docPr id="511" name="Line 38"/>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38" stroked="t" o:allowincell="f" style="position:absolute;mso-position-horizontal-relative:page;mso-position-vertical-relative:page" wp14:anchorId="6F24AA26">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38" wp14:anchorId="619DCD56">
              <wp:simplePos x="0" y="0"/>
              <wp:positionH relativeFrom="page">
                <wp:posOffset>4485640</wp:posOffset>
              </wp:positionH>
              <wp:positionV relativeFrom="page">
                <wp:posOffset>428625</wp:posOffset>
              </wp:positionV>
              <wp:extent cx="1759585" cy="198755"/>
              <wp:effectExtent l="635" t="635" r="0" b="0"/>
              <wp:wrapNone/>
              <wp:docPr id="512" name="docshape344"/>
              <a:graphic xmlns:a="http://schemas.openxmlformats.org/drawingml/2006/main">
                <a:graphicData uri="http://schemas.microsoft.com/office/word/2010/wordprocessingShape">
                  <wps:wsp>
                    <wps:cNvSpPr/>
                    <wps:spPr>
                      <a:xfrm>
                        <a:off x="0" y="0"/>
                        <a:ext cx="175968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3"/>
                            </w:rPr>
                            <w:t xml:space="preserve"> </w:t>
                          </w:r>
                          <w:r>
                            <w:rPr>
                              <w:color w:val="000000"/>
                            </w:rPr>
                            <w:t>6:</w:t>
                          </w:r>
                          <w:r>
                            <w:rPr>
                              <w:color w:val="000000"/>
                              <w:spacing w:val="-3"/>
                            </w:rPr>
                            <w:t xml:space="preserve"> </w:t>
                          </w:r>
                          <w:r>
                            <w:rPr>
                              <w:color w:val="000000"/>
                            </w:rPr>
                            <w:t>RecyclerView</w:t>
                          </w:r>
                          <w:r>
                            <w:rPr>
                              <w:color w:val="000000"/>
                              <w:spacing w:val="-4"/>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61</w:t>
                          </w:r>
                          <w:r>
                            <w:rPr>
                              <w:spacing w:val="-5"/>
                              <w:color w:val="000000"/>
                            </w:rPr>
                            <w:fldChar w:fldCharType="end"/>
                          </w:r>
                        </w:p>
                      </w:txbxContent>
                    </wps:txbx>
                    <wps:bodyPr lIns="0" rIns="0" tIns="0" bIns="0" anchor="t" upright="1">
                      <a:noAutofit/>
                    </wps:bodyPr>
                  </wps:wsp>
                </a:graphicData>
              </a:graphic>
            </wp:anchor>
          </w:drawing>
        </mc:Choice>
        <mc:Fallback>
          <w:pict>
            <v:rect id="shape_0" ID="docshape344" path="m0,0l-2147483645,0l-2147483645,-2147483646l0,-2147483646xe" stroked="f" o:allowincell="f" style="position:absolute;margin-left:353.2pt;margin-top:33.75pt;width:138.5pt;height:15.6pt;mso-wrap-style:square;v-text-anchor:top;mso-position-horizontal-relative:page;mso-position-vertical-relative:page" wp14:anchorId="619DCD56">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3"/>
                      </w:rPr>
                      <w:t xml:space="preserve"> </w:t>
                    </w:r>
                    <w:r>
                      <w:rPr>
                        <w:color w:val="000000"/>
                      </w:rPr>
                      <w:t>6:</w:t>
                    </w:r>
                    <w:r>
                      <w:rPr>
                        <w:color w:val="000000"/>
                        <w:spacing w:val="-3"/>
                      </w:rPr>
                      <w:t xml:space="preserve"> </w:t>
                    </w:r>
                    <w:r>
                      <w:rPr>
                        <w:color w:val="000000"/>
                      </w:rPr>
                      <w:t>RecyclerView</w:t>
                    </w:r>
                    <w:r>
                      <w:rPr>
                        <w:color w:val="000000"/>
                        <w:spacing w:val="-4"/>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61</w:t>
                    </w:r>
                    <w:r>
                      <w:rPr>
                        <w:spacing w:val="-5"/>
                        <w:color w:val="000000"/>
                      </w:rPr>
                      <w:fldChar w:fldCharType="end"/>
                    </w:r>
                  </w:p>
                </w:txbxContent>
              </v:textbox>
              <w10:wrap type="none"/>
            </v:rect>
          </w:pict>
        </mc:Fallback>
      </mc:AlternateContent>
    </w:r>
  </w:p>
</w:hdr>
</file>

<file path=word/header1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605" wp14:anchorId="57E05CB8">
              <wp:simplePos x="0" y="0"/>
              <wp:positionH relativeFrom="page">
                <wp:posOffset>662940</wp:posOffset>
              </wp:positionH>
              <wp:positionV relativeFrom="page">
                <wp:posOffset>664845</wp:posOffset>
              </wp:positionV>
              <wp:extent cx="5074920" cy="635"/>
              <wp:effectExtent l="3175" t="3175" r="3810" b="3175"/>
              <wp:wrapNone/>
              <wp:docPr id="520" name="Line 116"/>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116" stroked="t" o:allowincell="f" style="position:absolute;mso-position-horizontal-relative:page;mso-position-vertical-relative:page" wp14:anchorId="57E05CB8">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606" wp14:anchorId="3FAD865A">
              <wp:simplePos x="0" y="0"/>
              <wp:positionH relativeFrom="page">
                <wp:posOffset>625475</wp:posOffset>
              </wp:positionH>
              <wp:positionV relativeFrom="page">
                <wp:posOffset>428625</wp:posOffset>
              </wp:positionV>
              <wp:extent cx="894080" cy="198755"/>
              <wp:effectExtent l="0" t="635" r="0" b="0"/>
              <wp:wrapNone/>
              <wp:docPr id="521" name="docshape 110"/>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62</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110" path="m0,0l-2147483645,0l-2147483645,-2147483646l0,-2147483646xe" stroked="f" o:allowincell="f" style="position:absolute;margin-left:49.25pt;margin-top:33.75pt;width:70.35pt;height:15.6pt;mso-wrap-style:square;v-text-anchor:top;mso-position-horizontal-relative:page;mso-position-vertical-relative:page" wp14:anchorId="3FAD865A">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62</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12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603" wp14:anchorId="6F24AA26">
              <wp:simplePos x="0" y="0"/>
              <wp:positionH relativeFrom="page">
                <wp:posOffset>1120140</wp:posOffset>
              </wp:positionH>
              <wp:positionV relativeFrom="page">
                <wp:posOffset>664845</wp:posOffset>
              </wp:positionV>
              <wp:extent cx="5074285" cy="635"/>
              <wp:effectExtent l="3175" t="3175" r="3810" b="3175"/>
              <wp:wrapNone/>
              <wp:docPr id="523" name="Line 115"/>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115" stroked="t" o:allowincell="f" style="position:absolute;mso-position-horizontal-relative:page;mso-position-vertical-relative:page" wp14:anchorId="6F24AA26">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604" wp14:anchorId="619DCD56">
              <wp:simplePos x="0" y="0"/>
              <wp:positionH relativeFrom="page">
                <wp:posOffset>4485640</wp:posOffset>
              </wp:positionH>
              <wp:positionV relativeFrom="page">
                <wp:posOffset>428625</wp:posOffset>
              </wp:positionV>
              <wp:extent cx="1759585" cy="198755"/>
              <wp:effectExtent l="635" t="635" r="0" b="0"/>
              <wp:wrapNone/>
              <wp:docPr id="524" name="docshape 109"/>
              <a:graphic xmlns:a="http://schemas.openxmlformats.org/drawingml/2006/main">
                <a:graphicData uri="http://schemas.microsoft.com/office/word/2010/wordprocessingShape">
                  <wps:wsp>
                    <wps:cNvSpPr/>
                    <wps:spPr>
                      <a:xfrm>
                        <a:off x="0" y="0"/>
                        <a:ext cx="175968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3"/>
                            </w:rPr>
                            <w:t xml:space="preserve"> </w:t>
                          </w:r>
                          <w:r>
                            <w:rPr>
                              <w:color w:val="000000"/>
                            </w:rPr>
                            <w:t>6:</w:t>
                          </w:r>
                          <w:r>
                            <w:rPr>
                              <w:color w:val="000000"/>
                              <w:spacing w:val="-3"/>
                            </w:rPr>
                            <w:t xml:space="preserve"> </w:t>
                          </w:r>
                          <w:r>
                            <w:rPr>
                              <w:color w:val="000000"/>
                            </w:rPr>
                            <w:t>RecyclerView</w:t>
                          </w:r>
                          <w:r>
                            <w:rPr>
                              <w:color w:val="000000"/>
                              <w:spacing w:val="-4"/>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63</w:t>
                          </w:r>
                          <w:r>
                            <w:rPr>
                              <w:spacing w:val="-5"/>
                              <w:color w:val="000000"/>
                            </w:rPr>
                            <w:fldChar w:fldCharType="end"/>
                          </w:r>
                        </w:p>
                      </w:txbxContent>
                    </wps:txbx>
                    <wps:bodyPr lIns="0" rIns="0" tIns="0" bIns="0" anchor="t" upright="1">
                      <a:noAutofit/>
                    </wps:bodyPr>
                  </wps:wsp>
                </a:graphicData>
              </a:graphic>
            </wp:anchor>
          </w:drawing>
        </mc:Choice>
        <mc:Fallback>
          <w:pict>
            <v:rect id="shape_0" ID="docshape 109" path="m0,0l-2147483645,0l-2147483645,-2147483646l0,-2147483646xe" stroked="f" o:allowincell="f" style="position:absolute;margin-left:353.2pt;margin-top:33.75pt;width:138.5pt;height:15.6pt;mso-wrap-style:square;v-text-anchor:top;mso-position-horizontal-relative:page;mso-position-vertical-relative:page" wp14:anchorId="619DCD56">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3"/>
                      </w:rPr>
                      <w:t xml:space="preserve"> </w:t>
                    </w:r>
                    <w:r>
                      <w:rPr>
                        <w:color w:val="000000"/>
                      </w:rPr>
                      <w:t>6:</w:t>
                    </w:r>
                    <w:r>
                      <w:rPr>
                        <w:color w:val="000000"/>
                        <w:spacing w:val="-3"/>
                      </w:rPr>
                      <w:t xml:space="preserve"> </w:t>
                    </w:r>
                    <w:r>
                      <w:rPr>
                        <w:color w:val="000000"/>
                      </w:rPr>
                      <w:t>RecyclerView</w:t>
                    </w:r>
                    <w:r>
                      <w:rPr>
                        <w:color w:val="000000"/>
                        <w:spacing w:val="-4"/>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63</w:t>
                    </w:r>
                    <w:r>
                      <w:rPr>
                        <w:spacing w:val="-5"/>
                        <w:color w:val="000000"/>
                      </w:rPr>
                      <w:fldChar w:fldCharType="end"/>
                    </w:r>
                  </w:p>
                </w:txbxContent>
              </v:textbox>
              <w10:wrap type="none"/>
            </v:rect>
          </w:pict>
        </mc:Fallback>
      </mc:AlternateContent>
    </w:r>
  </w:p>
</w:hdr>
</file>

<file path=word/header12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613" wp14:anchorId="57E05CB8">
              <wp:simplePos x="0" y="0"/>
              <wp:positionH relativeFrom="page">
                <wp:posOffset>662940</wp:posOffset>
              </wp:positionH>
              <wp:positionV relativeFrom="page">
                <wp:posOffset>664845</wp:posOffset>
              </wp:positionV>
              <wp:extent cx="5074920" cy="635"/>
              <wp:effectExtent l="3175" t="3175" r="3810" b="3175"/>
              <wp:wrapNone/>
              <wp:docPr id="532" name="Line 118"/>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118" stroked="t" o:allowincell="f" style="position:absolute;mso-position-horizontal-relative:page;mso-position-vertical-relative:page" wp14:anchorId="57E05CB8">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614" wp14:anchorId="3FAD865A">
              <wp:simplePos x="0" y="0"/>
              <wp:positionH relativeFrom="page">
                <wp:posOffset>625475</wp:posOffset>
              </wp:positionH>
              <wp:positionV relativeFrom="page">
                <wp:posOffset>428625</wp:posOffset>
              </wp:positionV>
              <wp:extent cx="894080" cy="198755"/>
              <wp:effectExtent l="0" t="635" r="0" b="0"/>
              <wp:wrapNone/>
              <wp:docPr id="533" name="docshape 112"/>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64</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112" path="m0,0l-2147483645,0l-2147483645,-2147483646l0,-2147483646xe" stroked="f" o:allowincell="f" style="position:absolute;margin-left:49.25pt;margin-top:33.75pt;width:70.35pt;height:15.6pt;mso-wrap-style:square;v-text-anchor:top;mso-position-horizontal-relative:page;mso-position-vertical-relative:page" wp14:anchorId="3FAD865A">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64</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12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610" wp14:anchorId="6F24AA26">
              <wp:simplePos x="0" y="0"/>
              <wp:positionH relativeFrom="page">
                <wp:posOffset>1120140</wp:posOffset>
              </wp:positionH>
              <wp:positionV relativeFrom="page">
                <wp:posOffset>664845</wp:posOffset>
              </wp:positionV>
              <wp:extent cx="5074285" cy="635"/>
              <wp:effectExtent l="3175" t="3175" r="3810" b="3175"/>
              <wp:wrapNone/>
              <wp:docPr id="535" name="Line 117"/>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117" stroked="t" o:allowincell="f" style="position:absolute;mso-position-horizontal-relative:page;mso-position-vertical-relative:page" wp14:anchorId="6F24AA26">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611" wp14:anchorId="619DCD56">
              <wp:simplePos x="0" y="0"/>
              <wp:positionH relativeFrom="page">
                <wp:posOffset>4485640</wp:posOffset>
              </wp:positionH>
              <wp:positionV relativeFrom="page">
                <wp:posOffset>428625</wp:posOffset>
              </wp:positionV>
              <wp:extent cx="1759585" cy="198755"/>
              <wp:effectExtent l="635" t="635" r="0" b="0"/>
              <wp:wrapNone/>
              <wp:docPr id="536" name="docshape 111"/>
              <a:graphic xmlns:a="http://schemas.openxmlformats.org/drawingml/2006/main">
                <a:graphicData uri="http://schemas.microsoft.com/office/word/2010/wordprocessingShape">
                  <wps:wsp>
                    <wps:cNvSpPr/>
                    <wps:spPr>
                      <a:xfrm>
                        <a:off x="0" y="0"/>
                        <a:ext cx="175968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3"/>
                            </w:rPr>
                            <w:t xml:space="preserve"> </w:t>
                          </w:r>
                          <w:r>
                            <w:rPr>
                              <w:color w:val="000000"/>
                            </w:rPr>
                            <w:t>6:</w:t>
                          </w:r>
                          <w:r>
                            <w:rPr>
                              <w:color w:val="000000"/>
                              <w:spacing w:val="-3"/>
                            </w:rPr>
                            <w:t xml:space="preserve"> </w:t>
                          </w:r>
                          <w:r>
                            <w:rPr>
                              <w:color w:val="000000"/>
                            </w:rPr>
                            <w:t>RecyclerView</w:t>
                          </w:r>
                          <w:r>
                            <w:rPr>
                              <w:color w:val="000000"/>
                              <w:spacing w:val="-4"/>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63</w:t>
                          </w:r>
                          <w:r>
                            <w:rPr>
                              <w:spacing w:val="-5"/>
                              <w:color w:val="000000"/>
                            </w:rPr>
                            <w:fldChar w:fldCharType="end"/>
                          </w:r>
                        </w:p>
                      </w:txbxContent>
                    </wps:txbx>
                    <wps:bodyPr lIns="0" rIns="0" tIns="0" bIns="0" anchor="t" upright="1">
                      <a:noAutofit/>
                    </wps:bodyPr>
                  </wps:wsp>
                </a:graphicData>
              </a:graphic>
            </wp:anchor>
          </w:drawing>
        </mc:Choice>
        <mc:Fallback>
          <w:pict>
            <v:rect id="shape_0" ID="docshape 111" path="m0,0l-2147483645,0l-2147483645,-2147483646l0,-2147483646xe" stroked="f" o:allowincell="f" style="position:absolute;margin-left:353.2pt;margin-top:33.75pt;width:138.5pt;height:15.6pt;mso-wrap-style:square;v-text-anchor:top;mso-position-horizontal-relative:page;mso-position-vertical-relative:page" wp14:anchorId="619DCD56">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3"/>
                      </w:rPr>
                      <w:t xml:space="preserve"> </w:t>
                    </w:r>
                    <w:r>
                      <w:rPr>
                        <w:color w:val="000000"/>
                      </w:rPr>
                      <w:t>6:</w:t>
                    </w:r>
                    <w:r>
                      <w:rPr>
                        <w:color w:val="000000"/>
                        <w:spacing w:val="-3"/>
                      </w:rPr>
                      <w:t xml:space="preserve"> </w:t>
                    </w:r>
                    <w:r>
                      <w:rPr>
                        <w:color w:val="000000"/>
                      </w:rPr>
                      <w:t>RecyclerView</w:t>
                    </w:r>
                    <w:r>
                      <w:rPr>
                        <w:color w:val="000000"/>
                        <w:spacing w:val="-4"/>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63</w:t>
                    </w:r>
                    <w:r>
                      <w:rPr>
                        <w:spacing w:val="-5"/>
                        <w:color w:val="000000"/>
                      </w:rPr>
                      <w:fldChar w:fldCharType="end"/>
                    </w:r>
                  </w:p>
                </w:txbxContent>
              </v:textbox>
              <w10:wrap type="none"/>
            </v:rect>
          </w:pict>
        </mc:Fallback>
      </mc:AlternateContent>
    </w:r>
  </w:p>
</w:hdr>
</file>

<file path=word/header12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619" wp14:anchorId="57E05CB8">
              <wp:simplePos x="0" y="0"/>
              <wp:positionH relativeFrom="page">
                <wp:posOffset>662940</wp:posOffset>
              </wp:positionH>
              <wp:positionV relativeFrom="page">
                <wp:posOffset>664845</wp:posOffset>
              </wp:positionV>
              <wp:extent cx="5074920" cy="635"/>
              <wp:effectExtent l="3175" t="3175" r="3810" b="3175"/>
              <wp:wrapNone/>
              <wp:docPr id="541" name="Line 120"/>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120" stroked="t" o:allowincell="f" style="position:absolute;mso-position-horizontal-relative:page;mso-position-vertical-relative:page" wp14:anchorId="57E05CB8">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620" wp14:anchorId="3FAD865A">
              <wp:simplePos x="0" y="0"/>
              <wp:positionH relativeFrom="page">
                <wp:posOffset>625475</wp:posOffset>
              </wp:positionH>
              <wp:positionV relativeFrom="page">
                <wp:posOffset>428625</wp:posOffset>
              </wp:positionV>
              <wp:extent cx="894080" cy="198755"/>
              <wp:effectExtent l="0" t="635" r="0" b="0"/>
              <wp:wrapNone/>
              <wp:docPr id="542" name="docshape 114"/>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64</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114" path="m0,0l-2147483645,0l-2147483645,-2147483646l0,-2147483646xe" stroked="f" o:allowincell="f" style="position:absolute;margin-left:49.25pt;margin-top:33.75pt;width:70.35pt;height:15.6pt;mso-wrap-style:square;v-text-anchor:top;mso-position-horizontal-relative:page;mso-position-vertical-relative:page" wp14:anchorId="3FAD865A">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64</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12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617" wp14:anchorId="6F24AA26">
              <wp:simplePos x="0" y="0"/>
              <wp:positionH relativeFrom="page">
                <wp:posOffset>1120140</wp:posOffset>
              </wp:positionH>
              <wp:positionV relativeFrom="page">
                <wp:posOffset>664845</wp:posOffset>
              </wp:positionV>
              <wp:extent cx="5074285" cy="635"/>
              <wp:effectExtent l="3175" t="3175" r="3810" b="3175"/>
              <wp:wrapNone/>
              <wp:docPr id="544" name="Line 119"/>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119" stroked="t" o:allowincell="f" style="position:absolute;mso-position-horizontal-relative:page;mso-position-vertical-relative:page" wp14:anchorId="6F24AA26">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618" wp14:anchorId="619DCD56">
              <wp:simplePos x="0" y="0"/>
              <wp:positionH relativeFrom="page">
                <wp:posOffset>4485640</wp:posOffset>
              </wp:positionH>
              <wp:positionV relativeFrom="page">
                <wp:posOffset>428625</wp:posOffset>
              </wp:positionV>
              <wp:extent cx="1759585" cy="198755"/>
              <wp:effectExtent l="635" t="635" r="0" b="0"/>
              <wp:wrapNone/>
              <wp:docPr id="545" name="docshape 113"/>
              <a:graphic xmlns:a="http://schemas.openxmlformats.org/drawingml/2006/main">
                <a:graphicData uri="http://schemas.microsoft.com/office/word/2010/wordprocessingShape">
                  <wps:wsp>
                    <wps:cNvSpPr/>
                    <wps:spPr>
                      <a:xfrm>
                        <a:off x="0" y="0"/>
                        <a:ext cx="175968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3"/>
                            </w:rPr>
                            <w:t xml:space="preserve"> </w:t>
                          </w:r>
                          <w:r>
                            <w:rPr>
                              <w:color w:val="000000"/>
                            </w:rPr>
                            <w:t>6:</w:t>
                          </w:r>
                          <w:r>
                            <w:rPr>
                              <w:color w:val="000000"/>
                              <w:spacing w:val="-3"/>
                            </w:rPr>
                            <w:t xml:space="preserve"> </w:t>
                          </w:r>
                          <w:r>
                            <w:rPr>
                              <w:color w:val="000000"/>
                            </w:rPr>
                            <w:t>RecyclerView</w:t>
                          </w:r>
                          <w:r>
                            <w:rPr>
                              <w:color w:val="000000"/>
                              <w:spacing w:val="-4"/>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65</w:t>
                          </w:r>
                          <w:r>
                            <w:rPr>
                              <w:spacing w:val="-5"/>
                              <w:color w:val="000000"/>
                            </w:rPr>
                            <w:fldChar w:fldCharType="end"/>
                          </w:r>
                        </w:p>
                      </w:txbxContent>
                    </wps:txbx>
                    <wps:bodyPr lIns="0" rIns="0" tIns="0" bIns="0" anchor="t" upright="1">
                      <a:noAutofit/>
                    </wps:bodyPr>
                  </wps:wsp>
                </a:graphicData>
              </a:graphic>
            </wp:anchor>
          </w:drawing>
        </mc:Choice>
        <mc:Fallback>
          <w:pict>
            <v:rect id="shape_0" ID="docshape 113" path="m0,0l-2147483645,0l-2147483645,-2147483646l0,-2147483646xe" stroked="f" o:allowincell="f" style="position:absolute;margin-left:353.2pt;margin-top:33.75pt;width:138.5pt;height:15.6pt;mso-wrap-style:square;v-text-anchor:top;mso-position-horizontal-relative:page;mso-position-vertical-relative:page" wp14:anchorId="619DCD56">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3"/>
                      </w:rPr>
                      <w:t xml:space="preserve"> </w:t>
                    </w:r>
                    <w:r>
                      <w:rPr>
                        <w:color w:val="000000"/>
                      </w:rPr>
                      <w:t>6:</w:t>
                    </w:r>
                    <w:r>
                      <w:rPr>
                        <w:color w:val="000000"/>
                        <w:spacing w:val="-3"/>
                      </w:rPr>
                      <w:t xml:space="preserve"> </w:t>
                    </w:r>
                    <w:r>
                      <w:rPr>
                        <w:color w:val="000000"/>
                      </w:rPr>
                      <w:t>RecyclerView</w:t>
                    </w:r>
                    <w:r>
                      <w:rPr>
                        <w:color w:val="000000"/>
                        <w:spacing w:val="-4"/>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65</w:t>
                    </w:r>
                    <w:r>
                      <w:rPr>
                        <w:spacing w:val="-5"/>
                        <w:color w:val="000000"/>
                      </w:rPr>
                      <w:fldChar w:fldCharType="end"/>
                    </w:r>
                  </w:p>
                </w:txbxContent>
              </v:textbox>
              <w10:wrap type="none"/>
            </v:rect>
          </w:pict>
        </mc:Fallback>
      </mc:AlternateContent>
    </w:r>
  </w:p>
</w:hdr>
</file>

<file path=word/header12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627" wp14:anchorId="57E05CB8">
              <wp:simplePos x="0" y="0"/>
              <wp:positionH relativeFrom="page">
                <wp:posOffset>662940</wp:posOffset>
              </wp:positionH>
              <wp:positionV relativeFrom="page">
                <wp:posOffset>664845</wp:posOffset>
              </wp:positionV>
              <wp:extent cx="5074920" cy="635"/>
              <wp:effectExtent l="3175" t="3175" r="3810" b="3175"/>
              <wp:wrapNone/>
              <wp:docPr id="551" name="Line 122"/>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122" stroked="t" o:allowincell="f" style="position:absolute;mso-position-horizontal-relative:page;mso-position-vertical-relative:page" wp14:anchorId="57E05CB8">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628" wp14:anchorId="3FAD865A">
              <wp:simplePos x="0" y="0"/>
              <wp:positionH relativeFrom="page">
                <wp:posOffset>625475</wp:posOffset>
              </wp:positionH>
              <wp:positionV relativeFrom="page">
                <wp:posOffset>428625</wp:posOffset>
              </wp:positionV>
              <wp:extent cx="894080" cy="198755"/>
              <wp:effectExtent l="0" t="635" r="0" b="0"/>
              <wp:wrapNone/>
              <wp:docPr id="552" name="docshape 116"/>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66</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116" path="m0,0l-2147483645,0l-2147483645,-2147483646l0,-2147483646xe" stroked="f" o:allowincell="f" style="position:absolute;margin-left:49.25pt;margin-top:33.75pt;width:70.35pt;height:15.6pt;mso-wrap-style:square;v-text-anchor:top;mso-position-horizontal-relative:page;mso-position-vertical-relative:page" wp14:anchorId="3FAD865A">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66</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12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624" wp14:anchorId="6F24AA26">
              <wp:simplePos x="0" y="0"/>
              <wp:positionH relativeFrom="page">
                <wp:posOffset>1120140</wp:posOffset>
              </wp:positionH>
              <wp:positionV relativeFrom="page">
                <wp:posOffset>664845</wp:posOffset>
              </wp:positionV>
              <wp:extent cx="5074285" cy="635"/>
              <wp:effectExtent l="3175" t="3175" r="3810" b="3175"/>
              <wp:wrapNone/>
              <wp:docPr id="554" name="Line 121"/>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121" stroked="t" o:allowincell="f" style="position:absolute;mso-position-horizontal-relative:page;mso-position-vertical-relative:page" wp14:anchorId="6F24AA26">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625" wp14:anchorId="619DCD56">
              <wp:simplePos x="0" y="0"/>
              <wp:positionH relativeFrom="page">
                <wp:posOffset>4485640</wp:posOffset>
              </wp:positionH>
              <wp:positionV relativeFrom="page">
                <wp:posOffset>428625</wp:posOffset>
              </wp:positionV>
              <wp:extent cx="1759585" cy="198755"/>
              <wp:effectExtent l="635" t="635" r="0" b="0"/>
              <wp:wrapNone/>
              <wp:docPr id="555" name="docshape 115"/>
              <a:graphic xmlns:a="http://schemas.openxmlformats.org/drawingml/2006/main">
                <a:graphicData uri="http://schemas.microsoft.com/office/word/2010/wordprocessingShape">
                  <wps:wsp>
                    <wps:cNvSpPr/>
                    <wps:spPr>
                      <a:xfrm>
                        <a:off x="0" y="0"/>
                        <a:ext cx="175968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3"/>
                            </w:rPr>
                            <w:t xml:space="preserve"> </w:t>
                          </w:r>
                          <w:r>
                            <w:rPr>
                              <w:color w:val="000000"/>
                            </w:rPr>
                            <w:t>6:</w:t>
                          </w:r>
                          <w:r>
                            <w:rPr>
                              <w:color w:val="000000"/>
                              <w:spacing w:val="-3"/>
                            </w:rPr>
                            <w:t xml:space="preserve"> </w:t>
                          </w:r>
                          <w:r>
                            <w:rPr>
                              <w:color w:val="000000"/>
                            </w:rPr>
                            <w:t>RecyclerView</w:t>
                          </w:r>
                          <w:r>
                            <w:rPr>
                              <w:color w:val="000000"/>
                              <w:spacing w:val="-4"/>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65</w:t>
                          </w:r>
                          <w:r>
                            <w:rPr>
                              <w:spacing w:val="-5"/>
                              <w:color w:val="000000"/>
                            </w:rPr>
                            <w:fldChar w:fldCharType="end"/>
                          </w:r>
                        </w:p>
                      </w:txbxContent>
                    </wps:txbx>
                    <wps:bodyPr lIns="0" rIns="0" tIns="0" bIns="0" anchor="t" upright="1">
                      <a:noAutofit/>
                    </wps:bodyPr>
                  </wps:wsp>
                </a:graphicData>
              </a:graphic>
            </wp:anchor>
          </w:drawing>
        </mc:Choice>
        <mc:Fallback>
          <w:pict>
            <v:rect id="shape_0" ID="docshape 115" path="m0,0l-2147483645,0l-2147483645,-2147483646l0,-2147483646xe" stroked="f" o:allowincell="f" style="position:absolute;margin-left:353.2pt;margin-top:33.75pt;width:138.5pt;height:15.6pt;mso-wrap-style:square;v-text-anchor:top;mso-position-horizontal-relative:page;mso-position-vertical-relative:page" wp14:anchorId="619DCD56">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3"/>
                      </w:rPr>
                      <w:t xml:space="preserve"> </w:t>
                    </w:r>
                    <w:r>
                      <w:rPr>
                        <w:color w:val="000000"/>
                      </w:rPr>
                      <w:t>6:</w:t>
                    </w:r>
                    <w:r>
                      <w:rPr>
                        <w:color w:val="000000"/>
                        <w:spacing w:val="-3"/>
                      </w:rPr>
                      <w:t xml:space="preserve"> </w:t>
                    </w:r>
                    <w:r>
                      <w:rPr>
                        <w:color w:val="000000"/>
                      </w:rPr>
                      <w:t>RecyclerView</w:t>
                    </w:r>
                    <w:r>
                      <w:rPr>
                        <w:color w:val="000000"/>
                        <w:spacing w:val="-4"/>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65</w:t>
                    </w:r>
                    <w:r>
                      <w:rPr>
                        <w:spacing w:val="-5"/>
                        <w:color w:val="000000"/>
                      </w:rPr>
                      <w:fldChar w:fldCharType="end"/>
                    </w:r>
                  </w:p>
                </w:txbxContent>
              </v:textbox>
              <w10:wrap type="none"/>
            </v:rect>
          </w:pict>
        </mc:Fallback>
      </mc:AlternateContent>
    </w:r>
  </w:p>
</w:hdr>
</file>

<file path=word/header12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631" wp14:anchorId="57E05CB8">
              <wp:simplePos x="0" y="0"/>
              <wp:positionH relativeFrom="page">
                <wp:posOffset>662940</wp:posOffset>
              </wp:positionH>
              <wp:positionV relativeFrom="page">
                <wp:posOffset>664845</wp:posOffset>
              </wp:positionV>
              <wp:extent cx="5074920" cy="635"/>
              <wp:effectExtent l="3175" t="3175" r="3810" b="3175"/>
              <wp:wrapNone/>
              <wp:docPr id="563" name="Line 124"/>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124" stroked="t" o:allowincell="f" style="position:absolute;mso-position-horizontal-relative:page;mso-position-vertical-relative:page" wp14:anchorId="57E05CB8">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632" wp14:anchorId="3FAD865A">
              <wp:simplePos x="0" y="0"/>
              <wp:positionH relativeFrom="page">
                <wp:posOffset>625475</wp:posOffset>
              </wp:positionH>
              <wp:positionV relativeFrom="page">
                <wp:posOffset>428625</wp:posOffset>
              </wp:positionV>
              <wp:extent cx="894080" cy="198755"/>
              <wp:effectExtent l="0" t="635" r="0" b="0"/>
              <wp:wrapNone/>
              <wp:docPr id="564" name="docshape 118"/>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66</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118" path="m0,0l-2147483645,0l-2147483645,-2147483646l0,-2147483646xe" stroked="f" o:allowincell="f" style="position:absolute;margin-left:49.25pt;margin-top:33.75pt;width:70.35pt;height:15.6pt;mso-wrap-style:square;v-text-anchor:top;mso-position-horizontal-relative:page;mso-position-vertical-relative:page" wp14:anchorId="3FAD865A">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66</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61" wp14:anchorId="60313E6D">
              <wp:simplePos x="0" y="0"/>
              <wp:positionH relativeFrom="page">
                <wp:posOffset>662940</wp:posOffset>
              </wp:positionH>
              <wp:positionV relativeFrom="page">
                <wp:posOffset>664845</wp:posOffset>
              </wp:positionV>
              <wp:extent cx="5074920" cy="635"/>
              <wp:effectExtent l="3175" t="3175" r="3810" b="3175"/>
              <wp:wrapNone/>
              <wp:docPr id="46" name="Line 12"/>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12" stroked="t" o:allowincell="f" style="position:absolute;mso-position-horizontal-relative:page;mso-position-vertical-relative:page" wp14:anchorId="60313E6D">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63" wp14:anchorId="72543F7B">
              <wp:simplePos x="0" y="0"/>
              <wp:positionH relativeFrom="page">
                <wp:posOffset>625475</wp:posOffset>
              </wp:positionH>
              <wp:positionV relativeFrom="page">
                <wp:posOffset>428625</wp:posOffset>
              </wp:positionV>
              <wp:extent cx="967105" cy="198755"/>
              <wp:effectExtent l="635" t="635" r="0" b="0"/>
              <wp:wrapNone/>
              <wp:docPr id="47" name="docshape 12"/>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12</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12" path="m0,0l-2147483645,0l-2147483645,-2147483646l0,-2147483646xe" stroked="f" o:allowincell="f" style="position:absolute;margin-left:49.25pt;margin-top:33.75pt;width:76.1pt;height:15.6pt;mso-wrap-style:square;v-text-anchor:top;mso-position-horizontal-relative:page;mso-position-vertical-relative:page" wp14:anchorId="72543F7B">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12</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13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629" wp14:anchorId="6F24AA26">
              <wp:simplePos x="0" y="0"/>
              <wp:positionH relativeFrom="page">
                <wp:posOffset>1120140</wp:posOffset>
              </wp:positionH>
              <wp:positionV relativeFrom="page">
                <wp:posOffset>664845</wp:posOffset>
              </wp:positionV>
              <wp:extent cx="5074285" cy="635"/>
              <wp:effectExtent l="3175" t="3175" r="3810" b="3175"/>
              <wp:wrapNone/>
              <wp:docPr id="566" name="Line 123"/>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123" stroked="t" o:allowincell="f" style="position:absolute;mso-position-horizontal-relative:page;mso-position-vertical-relative:page" wp14:anchorId="6F24AA26">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630" wp14:anchorId="619DCD56">
              <wp:simplePos x="0" y="0"/>
              <wp:positionH relativeFrom="page">
                <wp:posOffset>4485640</wp:posOffset>
              </wp:positionH>
              <wp:positionV relativeFrom="page">
                <wp:posOffset>428625</wp:posOffset>
              </wp:positionV>
              <wp:extent cx="1759585" cy="198755"/>
              <wp:effectExtent l="635" t="635" r="0" b="0"/>
              <wp:wrapNone/>
              <wp:docPr id="567" name="docshape 117"/>
              <a:graphic xmlns:a="http://schemas.openxmlformats.org/drawingml/2006/main">
                <a:graphicData uri="http://schemas.microsoft.com/office/word/2010/wordprocessingShape">
                  <wps:wsp>
                    <wps:cNvSpPr/>
                    <wps:spPr>
                      <a:xfrm>
                        <a:off x="0" y="0"/>
                        <a:ext cx="175968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3"/>
                            </w:rPr>
                            <w:t xml:space="preserve"> </w:t>
                          </w:r>
                          <w:r>
                            <w:rPr>
                              <w:color w:val="000000"/>
                            </w:rPr>
                            <w:t>6:</w:t>
                          </w:r>
                          <w:r>
                            <w:rPr>
                              <w:color w:val="000000"/>
                              <w:spacing w:val="-3"/>
                            </w:rPr>
                            <w:t xml:space="preserve"> </w:t>
                          </w:r>
                          <w:r>
                            <w:rPr>
                              <w:color w:val="000000"/>
                            </w:rPr>
                            <w:t>RecyclerView</w:t>
                          </w:r>
                          <w:r>
                            <w:rPr>
                              <w:color w:val="000000"/>
                              <w:spacing w:val="-4"/>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67</w:t>
                          </w:r>
                          <w:r>
                            <w:rPr>
                              <w:spacing w:val="-5"/>
                              <w:color w:val="000000"/>
                            </w:rPr>
                            <w:fldChar w:fldCharType="end"/>
                          </w:r>
                        </w:p>
                      </w:txbxContent>
                    </wps:txbx>
                    <wps:bodyPr lIns="0" rIns="0" tIns="0" bIns="0" anchor="t" upright="1">
                      <a:noAutofit/>
                    </wps:bodyPr>
                  </wps:wsp>
                </a:graphicData>
              </a:graphic>
            </wp:anchor>
          </w:drawing>
        </mc:Choice>
        <mc:Fallback>
          <w:pict>
            <v:rect id="shape_0" ID="docshape 117" path="m0,0l-2147483645,0l-2147483645,-2147483646l0,-2147483646xe" stroked="f" o:allowincell="f" style="position:absolute;margin-left:353.2pt;margin-top:33.75pt;width:138.5pt;height:15.6pt;mso-wrap-style:square;v-text-anchor:top;mso-position-horizontal-relative:page;mso-position-vertical-relative:page" wp14:anchorId="619DCD56">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3"/>
                      </w:rPr>
                      <w:t xml:space="preserve"> </w:t>
                    </w:r>
                    <w:r>
                      <w:rPr>
                        <w:color w:val="000000"/>
                      </w:rPr>
                      <w:t>6:</w:t>
                    </w:r>
                    <w:r>
                      <w:rPr>
                        <w:color w:val="000000"/>
                        <w:spacing w:val="-3"/>
                      </w:rPr>
                      <w:t xml:space="preserve"> </w:t>
                    </w:r>
                    <w:r>
                      <w:rPr>
                        <w:color w:val="000000"/>
                      </w:rPr>
                      <w:t>RecyclerView</w:t>
                    </w:r>
                    <w:r>
                      <w:rPr>
                        <w:color w:val="000000"/>
                        <w:spacing w:val="-4"/>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67</w:t>
                    </w:r>
                    <w:r>
                      <w:rPr>
                        <w:spacing w:val="-5"/>
                        <w:color w:val="000000"/>
                      </w:rPr>
                      <w:fldChar w:fldCharType="end"/>
                    </w:r>
                  </w:p>
                </w:txbxContent>
              </v:textbox>
              <w10:wrap type="none"/>
            </v:rect>
          </w:pict>
        </mc:Fallback>
      </mc:AlternateContent>
    </w:r>
  </w:p>
</w:hdr>
</file>

<file path=word/header13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637" wp14:anchorId="57E05CB8">
              <wp:simplePos x="0" y="0"/>
              <wp:positionH relativeFrom="page">
                <wp:posOffset>662940</wp:posOffset>
              </wp:positionH>
              <wp:positionV relativeFrom="page">
                <wp:posOffset>664845</wp:posOffset>
              </wp:positionV>
              <wp:extent cx="5074920" cy="635"/>
              <wp:effectExtent l="3175" t="3175" r="3810" b="3175"/>
              <wp:wrapNone/>
              <wp:docPr id="572" name="Line 126"/>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126" stroked="t" o:allowincell="f" style="position:absolute;mso-position-horizontal-relative:page;mso-position-vertical-relative:page" wp14:anchorId="57E05CB8">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638" wp14:anchorId="3FAD865A">
              <wp:simplePos x="0" y="0"/>
              <wp:positionH relativeFrom="page">
                <wp:posOffset>625475</wp:posOffset>
              </wp:positionH>
              <wp:positionV relativeFrom="page">
                <wp:posOffset>428625</wp:posOffset>
              </wp:positionV>
              <wp:extent cx="894080" cy="198755"/>
              <wp:effectExtent l="0" t="635" r="0" b="0"/>
              <wp:wrapNone/>
              <wp:docPr id="573" name="docshape 120"/>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68</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120" path="m0,0l-2147483645,0l-2147483645,-2147483646l0,-2147483646xe" stroked="f" o:allowincell="f" style="position:absolute;margin-left:49.25pt;margin-top:33.75pt;width:70.35pt;height:15.6pt;mso-wrap-style:square;v-text-anchor:top;mso-position-horizontal-relative:page;mso-position-vertical-relative:page" wp14:anchorId="3FAD865A">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68</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13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634" wp14:anchorId="6F24AA26">
              <wp:simplePos x="0" y="0"/>
              <wp:positionH relativeFrom="page">
                <wp:posOffset>1120140</wp:posOffset>
              </wp:positionH>
              <wp:positionV relativeFrom="page">
                <wp:posOffset>664845</wp:posOffset>
              </wp:positionV>
              <wp:extent cx="5074285" cy="635"/>
              <wp:effectExtent l="3175" t="3175" r="3810" b="3175"/>
              <wp:wrapNone/>
              <wp:docPr id="575" name="Line 125"/>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125" stroked="t" o:allowincell="f" style="position:absolute;mso-position-horizontal-relative:page;mso-position-vertical-relative:page" wp14:anchorId="6F24AA26">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635" wp14:anchorId="619DCD56">
              <wp:simplePos x="0" y="0"/>
              <wp:positionH relativeFrom="page">
                <wp:posOffset>4485640</wp:posOffset>
              </wp:positionH>
              <wp:positionV relativeFrom="page">
                <wp:posOffset>428625</wp:posOffset>
              </wp:positionV>
              <wp:extent cx="1759585" cy="198755"/>
              <wp:effectExtent l="635" t="635" r="0" b="0"/>
              <wp:wrapNone/>
              <wp:docPr id="576" name="docshape 119"/>
              <a:graphic xmlns:a="http://schemas.openxmlformats.org/drawingml/2006/main">
                <a:graphicData uri="http://schemas.microsoft.com/office/word/2010/wordprocessingShape">
                  <wps:wsp>
                    <wps:cNvSpPr/>
                    <wps:spPr>
                      <a:xfrm>
                        <a:off x="0" y="0"/>
                        <a:ext cx="175968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3"/>
                            </w:rPr>
                            <w:t xml:space="preserve"> </w:t>
                          </w:r>
                          <w:r>
                            <w:rPr>
                              <w:color w:val="000000"/>
                            </w:rPr>
                            <w:t>6:</w:t>
                          </w:r>
                          <w:r>
                            <w:rPr>
                              <w:color w:val="000000"/>
                              <w:spacing w:val="-3"/>
                            </w:rPr>
                            <w:t xml:space="preserve"> </w:t>
                          </w:r>
                          <w:r>
                            <w:rPr>
                              <w:color w:val="000000"/>
                            </w:rPr>
                            <w:t>RecyclerView</w:t>
                          </w:r>
                          <w:r>
                            <w:rPr>
                              <w:color w:val="000000"/>
                              <w:spacing w:val="-4"/>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67</w:t>
                          </w:r>
                          <w:r>
                            <w:rPr>
                              <w:spacing w:val="-5"/>
                              <w:color w:val="000000"/>
                            </w:rPr>
                            <w:fldChar w:fldCharType="end"/>
                          </w:r>
                        </w:p>
                      </w:txbxContent>
                    </wps:txbx>
                    <wps:bodyPr lIns="0" rIns="0" tIns="0" bIns="0" anchor="t" upright="1">
                      <a:noAutofit/>
                    </wps:bodyPr>
                  </wps:wsp>
                </a:graphicData>
              </a:graphic>
            </wp:anchor>
          </w:drawing>
        </mc:Choice>
        <mc:Fallback>
          <w:pict>
            <v:rect id="shape_0" ID="docshape 119" path="m0,0l-2147483645,0l-2147483645,-2147483646l0,-2147483646xe" stroked="f" o:allowincell="f" style="position:absolute;margin-left:353.2pt;margin-top:33.75pt;width:138.5pt;height:15.6pt;mso-wrap-style:square;v-text-anchor:top;mso-position-horizontal-relative:page;mso-position-vertical-relative:page" wp14:anchorId="619DCD56">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3"/>
                      </w:rPr>
                      <w:t xml:space="preserve"> </w:t>
                    </w:r>
                    <w:r>
                      <w:rPr>
                        <w:color w:val="000000"/>
                      </w:rPr>
                      <w:t>6:</w:t>
                    </w:r>
                    <w:r>
                      <w:rPr>
                        <w:color w:val="000000"/>
                        <w:spacing w:val="-3"/>
                      </w:rPr>
                      <w:t xml:space="preserve"> </w:t>
                    </w:r>
                    <w:r>
                      <w:rPr>
                        <w:color w:val="000000"/>
                      </w:rPr>
                      <w:t>RecyclerView</w:t>
                    </w:r>
                    <w:r>
                      <w:rPr>
                        <w:color w:val="000000"/>
                        <w:spacing w:val="-4"/>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67</w:t>
                    </w:r>
                    <w:r>
                      <w:rPr>
                        <w:spacing w:val="-5"/>
                        <w:color w:val="000000"/>
                      </w:rPr>
                      <w:fldChar w:fldCharType="end"/>
                    </w:r>
                  </w:p>
                </w:txbxContent>
              </v:textbox>
              <w10:wrap type="none"/>
            </v:rect>
          </w:pict>
        </mc:Fallback>
      </mc:AlternateContent>
    </w:r>
  </w:p>
</w:hdr>
</file>

<file path=word/header13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641" wp14:anchorId="57E05CB8">
              <wp:simplePos x="0" y="0"/>
              <wp:positionH relativeFrom="page">
                <wp:posOffset>662940</wp:posOffset>
              </wp:positionH>
              <wp:positionV relativeFrom="page">
                <wp:posOffset>664845</wp:posOffset>
              </wp:positionV>
              <wp:extent cx="5074920" cy="635"/>
              <wp:effectExtent l="3175" t="3175" r="3810" b="3175"/>
              <wp:wrapNone/>
              <wp:docPr id="579" name="Line 128"/>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128" stroked="t" o:allowincell="f" style="position:absolute;mso-position-horizontal-relative:page;mso-position-vertical-relative:page" wp14:anchorId="57E05CB8">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642" wp14:anchorId="3FAD865A">
              <wp:simplePos x="0" y="0"/>
              <wp:positionH relativeFrom="page">
                <wp:posOffset>625475</wp:posOffset>
              </wp:positionH>
              <wp:positionV relativeFrom="page">
                <wp:posOffset>428625</wp:posOffset>
              </wp:positionV>
              <wp:extent cx="894080" cy="198755"/>
              <wp:effectExtent l="0" t="635" r="0" b="0"/>
              <wp:wrapNone/>
              <wp:docPr id="580" name="docshape 122"/>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68</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122" path="m0,0l-2147483645,0l-2147483645,-2147483646l0,-2147483646xe" stroked="f" o:allowincell="f" style="position:absolute;margin-left:49.25pt;margin-top:33.75pt;width:70.35pt;height:15.6pt;mso-wrap-style:square;v-text-anchor:top;mso-position-horizontal-relative:page;mso-position-vertical-relative:page" wp14:anchorId="3FAD865A">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68</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13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639" wp14:anchorId="6F24AA26">
              <wp:simplePos x="0" y="0"/>
              <wp:positionH relativeFrom="page">
                <wp:posOffset>1120140</wp:posOffset>
              </wp:positionH>
              <wp:positionV relativeFrom="page">
                <wp:posOffset>664845</wp:posOffset>
              </wp:positionV>
              <wp:extent cx="5074285" cy="635"/>
              <wp:effectExtent l="3175" t="3175" r="3810" b="3175"/>
              <wp:wrapNone/>
              <wp:docPr id="582" name="Line 127"/>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127" stroked="t" o:allowincell="f" style="position:absolute;mso-position-horizontal-relative:page;mso-position-vertical-relative:page" wp14:anchorId="6F24AA26">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640" wp14:anchorId="619DCD56">
              <wp:simplePos x="0" y="0"/>
              <wp:positionH relativeFrom="page">
                <wp:posOffset>4485640</wp:posOffset>
              </wp:positionH>
              <wp:positionV relativeFrom="page">
                <wp:posOffset>428625</wp:posOffset>
              </wp:positionV>
              <wp:extent cx="1759585" cy="198755"/>
              <wp:effectExtent l="635" t="635" r="0" b="0"/>
              <wp:wrapNone/>
              <wp:docPr id="583" name="docshape 121"/>
              <a:graphic xmlns:a="http://schemas.openxmlformats.org/drawingml/2006/main">
                <a:graphicData uri="http://schemas.microsoft.com/office/word/2010/wordprocessingShape">
                  <wps:wsp>
                    <wps:cNvSpPr/>
                    <wps:spPr>
                      <a:xfrm>
                        <a:off x="0" y="0"/>
                        <a:ext cx="175968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3"/>
                            </w:rPr>
                            <w:t xml:space="preserve"> </w:t>
                          </w:r>
                          <w:r>
                            <w:rPr>
                              <w:color w:val="000000"/>
                            </w:rPr>
                            <w:t>6:</w:t>
                          </w:r>
                          <w:r>
                            <w:rPr>
                              <w:color w:val="000000"/>
                              <w:spacing w:val="-3"/>
                            </w:rPr>
                            <w:t xml:space="preserve"> </w:t>
                          </w:r>
                          <w:r>
                            <w:rPr>
                              <w:color w:val="000000"/>
                            </w:rPr>
                            <w:t>RecyclerView</w:t>
                          </w:r>
                          <w:r>
                            <w:rPr>
                              <w:color w:val="000000"/>
                              <w:spacing w:val="-4"/>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69</w:t>
                          </w:r>
                          <w:r>
                            <w:rPr>
                              <w:spacing w:val="-5"/>
                              <w:color w:val="000000"/>
                            </w:rPr>
                            <w:fldChar w:fldCharType="end"/>
                          </w:r>
                        </w:p>
                      </w:txbxContent>
                    </wps:txbx>
                    <wps:bodyPr lIns="0" rIns="0" tIns="0" bIns="0" anchor="t" upright="1">
                      <a:noAutofit/>
                    </wps:bodyPr>
                  </wps:wsp>
                </a:graphicData>
              </a:graphic>
            </wp:anchor>
          </w:drawing>
        </mc:Choice>
        <mc:Fallback>
          <w:pict>
            <v:rect id="shape_0" ID="docshape 121" path="m0,0l-2147483645,0l-2147483645,-2147483646l0,-2147483646xe" stroked="f" o:allowincell="f" style="position:absolute;margin-left:353.2pt;margin-top:33.75pt;width:138.5pt;height:15.6pt;mso-wrap-style:square;v-text-anchor:top;mso-position-horizontal-relative:page;mso-position-vertical-relative:page" wp14:anchorId="619DCD56">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3"/>
                      </w:rPr>
                      <w:t xml:space="preserve"> </w:t>
                    </w:r>
                    <w:r>
                      <w:rPr>
                        <w:color w:val="000000"/>
                      </w:rPr>
                      <w:t>6:</w:t>
                    </w:r>
                    <w:r>
                      <w:rPr>
                        <w:color w:val="000000"/>
                        <w:spacing w:val="-3"/>
                      </w:rPr>
                      <w:t xml:space="preserve"> </w:t>
                    </w:r>
                    <w:r>
                      <w:rPr>
                        <w:color w:val="000000"/>
                      </w:rPr>
                      <w:t>RecyclerView</w:t>
                    </w:r>
                    <w:r>
                      <w:rPr>
                        <w:color w:val="000000"/>
                        <w:spacing w:val="-4"/>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69</w:t>
                    </w:r>
                    <w:r>
                      <w:rPr>
                        <w:spacing w:val="-5"/>
                        <w:color w:val="000000"/>
                      </w:rPr>
                      <w:fldChar w:fldCharType="end"/>
                    </w:r>
                  </w:p>
                </w:txbxContent>
              </v:textbox>
              <w10:wrap type="none"/>
            </v:rect>
          </w:pict>
        </mc:Fallback>
      </mc:AlternateContent>
    </w:r>
  </w:p>
</w:hdr>
</file>

<file path=word/header13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649" wp14:anchorId="57E05CB8">
              <wp:simplePos x="0" y="0"/>
              <wp:positionH relativeFrom="page">
                <wp:posOffset>662940</wp:posOffset>
              </wp:positionH>
              <wp:positionV relativeFrom="page">
                <wp:posOffset>664845</wp:posOffset>
              </wp:positionV>
              <wp:extent cx="5074920" cy="635"/>
              <wp:effectExtent l="3175" t="3175" r="3810" b="3175"/>
              <wp:wrapNone/>
              <wp:docPr id="587" name="Line 130"/>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130" stroked="t" o:allowincell="f" style="position:absolute;mso-position-horizontal-relative:page;mso-position-vertical-relative:page" wp14:anchorId="57E05CB8">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650" wp14:anchorId="3FAD865A">
              <wp:simplePos x="0" y="0"/>
              <wp:positionH relativeFrom="page">
                <wp:posOffset>625475</wp:posOffset>
              </wp:positionH>
              <wp:positionV relativeFrom="page">
                <wp:posOffset>428625</wp:posOffset>
              </wp:positionV>
              <wp:extent cx="894080" cy="198755"/>
              <wp:effectExtent l="0" t="635" r="0" b="0"/>
              <wp:wrapNone/>
              <wp:docPr id="588" name="docshape 124"/>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70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124" path="m0,0l-2147483645,0l-2147483645,-2147483646l0,-2147483646xe" stroked="f" o:allowincell="f" style="position:absolute;margin-left:49.25pt;margin-top:33.75pt;width:70.35pt;height:15.6pt;mso-wrap-style:square;v-text-anchor:top;mso-position-horizontal-relative:page;mso-position-vertical-relative:page" wp14:anchorId="3FAD865A">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70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13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646" wp14:anchorId="6F24AA26">
              <wp:simplePos x="0" y="0"/>
              <wp:positionH relativeFrom="page">
                <wp:posOffset>1120140</wp:posOffset>
              </wp:positionH>
              <wp:positionV relativeFrom="page">
                <wp:posOffset>664845</wp:posOffset>
              </wp:positionV>
              <wp:extent cx="5074285" cy="635"/>
              <wp:effectExtent l="3175" t="3175" r="3810" b="3175"/>
              <wp:wrapNone/>
              <wp:docPr id="590" name="Line 129"/>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129" stroked="t" o:allowincell="f" style="position:absolute;mso-position-horizontal-relative:page;mso-position-vertical-relative:page" wp14:anchorId="6F24AA26">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647" wp14:anchorId="619DCD56">
              <wp:simplePos x="0" y="0"/>
              <wp:positionH relativeFrom="page">
                <wp:posOffset>4485640</wp:posOffset>
              </wp:positionH>
              <wp:positionV relativeFrom="page">
                <wp:posOffset>428625</wp:posOffset>
              </wp:positionV>
              <wp:extent cx="1759585" cy="198755"/>
              <wp:effectExtent l="635" t="635" r="0" b="0"/>
              <wp:wrapNone/>
              <wp:docPr id="591" name="docshape 123"/>
              <a:graphic xmlns:a="http://schemas.openxmlformats.org/drawingml/2006/main">
                <a:graphicData uri="http://schemas.microsoft.com/office/word/2010/wordprocessingShape">
                  <wps:wsp>
                    <wps:cNvSpPr/>
                    <wps:spPr>
                      <a:xfrm>
                        <a:off x="0" y="0"/>
                        <a:ext cx="175968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3"/>
                            </w:rPr>
                            <w:t xml:space="preserve"> </w:t>
                          </w:r>
                          <w:r>
                            <w:rPr>
                              <w:color w:val="000000"/>
                            </w:rPr>
                            <w:t>6:</w:t>
                          </w:r>
                          <w:r>
                            <w:rPr>
                              <w:color w:val="000000"/>
                              <w:spacing w:val="-3"/>
                            </w:rPr>
                            <w:t xml:space="preserve"> </w:t>
                          </w:r>
                          <w:r>
                            <w:rPr>
                              <w:color w:val="000000"/>
                            </w:rPr>
                            <w:t>RecyclerView</w:t>
                          </w:r>
                          <w:r>
                            <w:rPr>
                              <w:color w:val="000000"/>
                              <w:spacing w:val="-4"/>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69</w:t>
                          </w:r>
                          <w:r>
                            <w:rPr>
                              <w:spacing w:val="-5"/>
                              <w:color w:val="000000"/>
                            </w:rPr>
                            <w:fldChar w:fldCharType="end"/>
                          </w:r>
                        </w:p>
                      </w:txbxContent>
                    </wps:txbx>
                    <wps:bodyPr lIns="0" rIns="0" tIns="0" bIns="0" anchor="t" upright="1">
                      <a:noAutofit/>
                    </wps:bodyPr>
                  </wps:wsp>
                </a:graphicData>
              </a:graphic>
            </wp:anchor>
          </w:drawing>
        </mc:Choice>
        <mc:Fallback>
          <w:pict>
            <v:rect id="shape_0" ID="docshape 123" path="m0,0l-2147483645,0l-2147483645,-2147483646l0,-2147483646xe" stroked="f" o:allowincell="f" style="position:absolute;margin-left:353.2pt;margin-top:33.75pt;width:138.5pt;height:15.6pt;mso-wrap-style:square;v-text-anchor:top;mso-position-horizontal-relative:page;mso-position-vertical-relative:page" wp14:anchorId="619DCD56">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3"/>
                      </w:rPr>
                      <w:t xml:space="preserve"> </w:t>
                    </w:r>
                    <w:r>
                      <w:rPr>
                        <w:color w:val="000000"/>
                      </w:rPr>
                      <w:t>6:</w:t>
                    </w:r>
                    <w:r>
                      <w:rPr>
                        <w:color w:val="000000"/>
                        <w:spacing w:val="-3"/>
                      </w:rPr>
                      <w:t xml:space="preserve"> </w:t>
                    </w:r>
                    <w:r>
                      <w:rPr>
                        <w:color w:val="000000"/>
                      </w:rPr>
                      <w:t>RecyclerView</w:t>
                    </w:r>
                    <w:r>
                      <w:rPr>
                        <w:color w:val="000000"/>
                        <w:spacing w:val="-4"/>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69</w:t>
                    </w:r>
                    <w:r>
                      <w:rPr>
                        <w:spacing w:val="-5"/>
                        <w:color w:val="000000"/>
                      </w:rPr>
                      <w:fldChar w:fldCharType="end"/>
                    </w:r>
                  </w:p>
                </w:txbxContent>
              </v:textbox>
              <w10:wrap type="none"/>
            </v:rect>
          </w:pict>
        </mc:Fallback>
      </mc:AlternateContent>
    </w:r>
  </w:p>
</w:hdr>
</file>

<file path=word/header13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654" wp14:anchorId="57E05CB8">
              <wp:simplePos x="0" y="0"/>
              <wp:positionH relativeFrom="page">
                <wp:posOffset>662940</wp:posOffset>
              </wp:positionH>
              <wp:positionV relativeFrom="page">
                <wp:posOffset>664845</wp:posOffset>
              </wp:positionV>
              <wp:extent cx="5074920" cy="635"/>
              <wp:effectExtent l="3175" t="3175" r="3810" b="3175"/>
              <wp:wrapNone/>
              <wp:docPr id="594" name="Line 132"/>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132" stroked="t" o:allowincell="f" style="position:absolute;mso-position-horizontal-relative:page;mso-position-vertical-relative:page" wp14:anchorId="57E05CB8">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655" wp14:anchorId="3FAD865A">
              <wp:simplePos x="0" y="0"/>
              <wp:positionH relativeFrom="page">
                <wp:posOffset>625475</wp:posOffset>
              </wp:positionH>
              <wp:positionV relativeFrom="page">
                <wp:posOffset>428625</wp:posOffset>
              </wp:positionV>
              <wp:extent cx="894080" cy="198755"/>
              <wp:effectExtent l="0" t="635" r="0" b="0"/>
              <wp:wrapNone/>
              <wp:docPr id="595" name="docshape 126"/>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70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126" path="m0,0l-2147483645,0l-2147483645,-2147483646l0,-2147483646xe" stroked="f" o:allowincell="f" style="position:absolute;margin-left:49.25pt;margin-top:33.75pt;width:70.35pt;height:15.6pt;mso-wrap-style:square;v-text-anchor:top;mso-position-horizontal-relative:page;mso-position-vertical-relative:page" wp14:anchorId="3FAD865A">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70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13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652" wp14:anchorId="6F24AA26">
              <wp:simplePos x="0" y="0"/>
              <wp:positionH relativeFrom="page">
                <wp:posOffset>1120140</wp:posOffset>
              </wp:positionH>
              <wp:positionV relativeFrom="page">
                <wp:posOffset>664845</wp:posOffset>
              </wp:positionV>
              <wp:extent cx="5074285" cy="635"/>
              <wp:effectExtent l="3175" t="3175" r="3810" b="3175"/>
              <wp:wrapNone/>
              <wp:docPr id="597" name="Line 131"/>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131" stroked="t" o:allowincell="f" style="position:absolute;mso-position-horizontal-relative:page;mso-position-vertical-relative:page" wp14:anchorId="6F24AA26">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653" wp14:anchorId="619DCD56">
              <wp:simplePos x="0" y="0"/>
              <wp:positionH relativeFrom="page">
                <wp:posOffset>4485640</wp:posOffset>
              </wp:positionH>
              <wp:positionV relativeFrom="page">
                <wp:posOffset>428625</wp:posOffset>
              </wp:positionV>
              <wp:extent cx="1759585" cy="198755"/>
              <wp:effectExtent l="635" t="635" r="0" b="0"/>
              <wp:wrapNone/>
              <wp:docPr id="598" name="docshape 125"/>
              <a:graphic xmlns:a="http://schemas.openxmlformats.org/drawingml/2006/main">
                <a:graphicData uri="http://schemas.microsoft.com/office/word/2010/wordprocessingShape">
                  <wps:wsp>
                    <wps:cNvSpPr/>
                    <wps:spPr>
                      <a:xfrm>
                        <a:off x="0" y="0"/>
                        <a:ext cx="175968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3"/>
                            </w:rPr>
                            <w:t xml:space="preserve"> </w:t>
                          </w:r>
                          <w:r>
                            <w:rPr>
                              <w:color w:val="000000"/>
                            </w:rPr>
                            <w:t>6:</w:t>
                          </w:r>
                          <w:r>
                            <w:rPr>
                              <w:color w:val="000000"/>
                              <w:spacing w:val="-3"/>
                            </w:rPr>
                            <w:t xml:space="preserve"> </w:t>
                          </w:r>
                          <w:r>
                            <w:rPr>
                              <w:color w:val="000000"/>
                            </w:rPr>
                            <w:t>RecyclerView</w:t>
                          </w:r>
                          <w:r>
                            <w:rPr>
                              <w:color w:val="000000"/>
                              <w:spacing w:val="-4"/>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71</w:t>
                          </w:r>
                          <w:r>
                            <w:rPr>
                              <w:spacing w:val="-5"/>
                              <w:color w:val="000000"/>
                            </w:rPr>
                            <w:fldChar w:fldCharType="end"/>
                          </w:r>
                        </w:p>
                      </w:txbxContent>
                    </wps:txbx>
                    <wps:bodyPr lIns="0" rIns="0" tIns="0" bIns="0" anchor="t" upright="1">
                      <a:noAutofit/>
                    </wps:bodyPr>
                  </wps:wsp>
                </a:graphicData>
              </a:graphic>
            </wp:anchor>
          </w:drawing>
        </mc:Choice>
        <mc:Fallback>
          <w:pict>
            <v:rect id="shape_0" ID="docshape 125" path="m0,0l-2147483645,0l-2147483645,-2147483646l0,-2147483646xe" stroked="f" o:allowincell="f" style="position:absolute;margin-left:353.2pt;margin-top:33.75pt;width:138.5pt;height:15.6pt;mso-wrap-style:square;v-text-anchor:top;mso-position-horizontal-relative:page;mso-position-vertical-relative:page" wp14:anchorId="619DCD56">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3"/>
                      </w:rPr>
                      <w:t xml:space="preserve"> </w:t>
                    </w:r>
                    <w:r>
                      <w:rPr>
                        <w:color w:val="000000"/>
                      </w:rPr>
                      <w:t>6:</w:t>
                    </w:r>
                    <w:r>
                      <w:rPr>
                        <w:color w:val="000000"/>
                        <w:spacing w:val="-3"/>
                      </w:rPr>
                      <w:t xml:space="preserve"> </w:t>
                    </w:r>
                    <w:r>
                      <w:rPr>
                        <w:color w:val="000000"/>
                      </w:rPr>
                      <w:t>RecyclerView</w:t>
                    </w:r>
                    <w:r>
                      <w:rPr>
                        <w:color w:val="000000"/>
                        <w:spacing w:val="-4"/>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71</w:t>
                    </w:r>
                    <w:r>
                      <w:rPr>
                        <w:spacing w:val="-5"/>
                        <w:color w:val="000000"/>
                      </w:rPr>
                      <w:fldChar w:fldCharType="end"/>
                    </w:r>
                  </w:p>
                </w:txbxContent>
              </v:textbox>
              <w10:wrap type="none"/>
            </v:rect>
          </w:pict>
        </mc:Fallback>
      </mc:AlternateContent>
    </w:r>
  </w:p>
</w:hdr>
</file>

<file path=word/header13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45" wp14:anchorId="5ED6085E">
              <wp:simplePos x="0" y="0"/>
              <wp:positionH relativeFrom="page">
                <wp:posOffset>662940</wp:posOffset>
              </wp:positionH>
              <wp:positionV relativeFrom="page">
                <wp:posOffset>664845</wp:posOffset>
              </wp:positionV>
              <wp:extent cx="5074920" cy="635"/>
              <wp:effectExtent l="3175" t="3175" r="3810" b="3175"/>
              <wp:wrapNone/>
              <wp:docPr id="603" name="Line 36"/>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36" stroked="t" o:allowincell="f" style="position:absolute;mso-position-horizontal-relative:page;mso-position-vertical-relative:page" wp14:anchorId="5ED6085E">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46" wp14:anchorId="66D9C607">
              <wp:simplePos x="0" y="0"/>
              <wp:positionH relativeFrom="page">
                <wp:posOffset>625475</wp:posOffset>
              </wp:positionH>
              <wp:positionV relativeFrom="page">
                <wp:posOffset>428625</wp:posOffset>
              </wp:positionV>
              <wp:extent cx="894080" cy="198755"/>
              <wp:effectExtent l="0" t="635" r="0" b="0"/>
              <wp:wrapNone/>
              <wp:docPr id="604" name="docshape413"/>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72</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413" path="m0,0l-2147483645,0l-2147483645,-2147483646l0,-2147483646xe" stroked="f" o:allowincell="f" style="position:absolute;margin-left:49.25pt;margin-top:33.75pt;width:70.35pt;height:15.6pt;mso-wrap-style:square;v-text-anchor:top;mso-position-horizontal-relative:page;mso-position-vertical-relative:page" wp14:anchorId="66D9C607">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72</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55" wp14:anchorId="134954AC">
              <wp:simplePos x="0" y="0"/>
              <wp:positionH relativeFrom="page">
                <wp:posOffset>1120140</wp:posOffset>
              </wp:positionH>
              <wp:positionV relativeFrom="page">
                <wp:posOffset>664845</wp:posOffset>
              </wp:positionV>
              <wp:extent cx="5074285" cy="635"/>
              <wp:effectExtent l="3175" t="3175" r="3810" b="3175"/>
              <wp:wrapNone/>
              <wp:docPr id="49" name="Line 11"/>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11" stroked="t" o:allowincell="f" style="position:absolute;mso-position-horizontal-relative:page;mso-position-vertical-relative:page" wp14:anchorId="134954AC">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158" wp14:anchorId="22792F60">
              <wp:simplePos x="0" y="0"/>
              <wp:positionH relativeFrom="page">
                <wp:posOffset>3887470</wp:posOffset>
              </wp:positionH>
              <wp:positionV relativeFrom="page">
                <wp:posOffset>428625</wp:posOffset>
              </wp:positionV>
              <wp:extent cx="2358390" cy="198755"/>
              <wp:effectExtent l="0" t="635" r="0" b="0"/>
              <wp:wrapNone/>
              <wp:docPr id="50" name="docshape 11"/>
              <a:graphic xmlns:a="http://schemas.openxmlformats.org/drawingml/2006/main">
                <a:graphicData uri="http://schemas.microsoft.com/office/word/2010/wordprocessingShape">
                  <wps:wsp>
                    <wps:cNvSpPr/>
                    <wps:spPr>
                      <a:xfrm>
                        <a:off x="0" y="0"/>
                        <a:ext cx="235836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1"/>
                            </w:rPr>
                            <w:t xml:space="preserve"> </w:t>
                          </w:r>
                          <w:r>
                            <w:rPr>
                              <w:color w:val="000000"/>
                            </w:rPr>
                            <w:t>1:</w:t>
                          </w:r>
                          <w:r>
                            <w:rPr>
                              <w:color w:val="000000"/>
                              <w:spacing w:val="-1"/>
                            </w:rPr>
                            <w:t xml:space="preserve"> </w:t>
                          </w:r>
                          <w:r>
                            <w:rPr>
                              <w:color w:val="000000"/>
                            </w:rPr>
                            <w:t>Creating</w:t>
                          </w:r>
                          <w:r>
                            <w:rPr>
                              <w:color w:val="000000"/>
                              <w:spacing w:val="-1"/>
                            </w:rPr>
                            <w:t xml:space="preserve"> </w:t>
                          </w:r>
                          <w:r>
                            <w:rPr>
                              <w:color w:val="000000"/>
                            </w:rPr>
                            <w:t>Your</w:t>
                          </w:r>
                          <w:r>
                            <w:rPr>
                              <w:color w:val="000000"/>
                              <w:spacing w:val="-1"/>
                            </w:rPr>
                            <w:t xml:space="preserve"> </w:t>
                          </w:r>
                          <w:r>
                            <w:rPr>
                              <w:color w:val="000000"/>
                            </w:rPr>
                            <w:t>First</w:t>
                          </w:r>
                          <w:r>
                            <w:rPr>
                              <w:color w:val="000000"/>
                              <w:spacing w:val="-1"/>
                            </w:rPr>
                            <w:t xml:space="preserve"> </w:t>
                          </w:r>
                          <w:r>
                            <w:rPr>
                              <w:color w:val="000000"/>
                            </w:rPr>
                            <w:t>App</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11</w:t>
                          </w:r>
                          <w:r>
                            <w:rPr>
                              <w:spacing w:val="-5"/>
                              <w:color w:val="000000"/>
                            </w:rPr>
                            <w:fldChar w:fldCharType="end"/>
                          </w:r>
                        </w:p>
                      </w:txbxContent>
                    </wps:txbx>
                    <wps:bodyPr lIns="0" rIns="0" tIns="0" bIns="0" anchor="t" upright="1">
                      <a:noAutofit/>
                    </wps:bodyPr>
                  </wps:wsp>
                </a:graphicData>
              </a:graphic>
            </wp:anchor>
          </w:drawing>
        </mc:Choice>
        <mc:Fallback>
          <w:pict>
            <v:rect id="shape_0" ID="docshape 11" path="m0,0l-2147483645,0l-2147483645,-2147483646l0,-2147483646xe" stroked="f" o:allowincell="f" style="position:absolute;margin-left:306.1pt;margin-top:33.75pt;width:185.65pt;height:15.6pt;mso-wrap-style:square;v-text-anchor:top;mso-position-horizontal-relative:page;mso-position-vertical-relative:page" wp14:anchorId="22792F60">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1"/>
                      </w:rPr>
                      <w:t xml:space="preserve"> </w:t>
                    </w:r>
                    <w:r>
                      <w:rPr>
                        <w:color w:val="000000"/>
                      </w:rPr>
                      <w:t>1:</w:t>
                    </w:r>
                    <w:r>
                      <w:rPr>
                        <w:color w:val="000000"/>
                        <w:spacing w:val="-1"/>
                      </w:rPr>
                      <w:t xml:space="preserve"> </w:t>
                    </w:r>
                    <w:r>
                      <w:rPr>
                        <w:color w:val="000000"/>
                      </w:rPr>
                      <w:t>Creating</w:t>
                    </w:r>
                    <w:r>
                      <w:rPr>
                        <w:color w:val="000000"/>
                        <w:spacing w:val="-1"/>
                      </w:rPr>
                      <w:t xml:space="preserve"> </w:t>
                    </w:r>
                    <w:r>
                      <w:rPr>
                        <w:color w:val="000000"/>
                      </w:rPr>
                      <w:t>Your</w:t>
                    </w:r>
                    <w:r>
                      <w:rPr>
                        <w:color w:val="000000"/>
                        <w:spacing w:val="-1"/>
                      </w:rPr>
                      <w:t xml:space="preserve"> </w:t>
                    </w:r>
                    <w:r>
                      <w:rPr>
                        <w:color w:val="000000"/>
                      </w:rPr>
                      <w:t>First</w:t>
                    </w:r>
                    <w:r>
                      <w:rPr>
                        <w:color w:val="000000"/>
                        <w:spacing w:val="-1"/>
                      </w:rPr>
                      <w:t xml:space="preserve"> </w:t>
                    </w:r>
                    <w:r>
                      <w:rPr>
                        <w:color w:val="000000"/>
                      </w:rPr>
                      <w:t>App</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11</w:t>
                    </w:r>
                    <w:r>
                      <w:rPr>
                        <w:spacing w:val="-5"/>
                        <w:color w:val="000000"/>
                      </w:rPr>
                      <w:fldChar w:fldCharType="end"/>
                    </w:r>
                  </w:p>
                </w:txbxContent>
              </v:textbox>
              <w10:wrap type="none"/>
            </v:rect>
          </w:pict>
        </mc:Fallback>
      </mc:AlternateContent>
    </w:r>
  </w:p>
</w:hdr>
</file>

<file path=word/header14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42" wp14:anchorId="42D5357F">
              <wp:simplePos x="0" y="0"/>
              <wp:positionH relativeFrom="page">
                <wp:posOffset>1120140</wp:posOffset>
              </wp:positionH>
              <wp:positionV relativeFrom="page">
                <wp:posOffset>664845</wp:posOffset>
              </wp:positionV>
              <wp:extent cx="5074285" cy="635"/>
              <wp:effectExtent l="3175" t="3175" r="3810" b="3175"/>
              <wp:wrapNone/>
              <wp:docPr id="606" name="Line 34"/>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34" stroked="t" o:allowincell="f" style="position:absolute;mso-position-horizontal-relative:page;mso-position-vertical-relative:page" wp14:anchorId="42D5357F">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43" wp14:anchorId="1D082A41">
              <wp:simplePos x="0" y="0"/>
              <wp:positionH relativeFrom="page">
                <wp:posOffset>2959735</wp:posOffset>
              </wp:positionH>
              <wp:positionV relativeFrom="page">
                <wp:posOffset>428625</wp:posOffset>
              </wp:positionV>
              <wp:extent cx="3286760" cy="198755"/>
              <wp:effectExtent l="0" t="635" r="0" b="0"/>
              <wp:wrapNone/>
              <wp:docPr id="607" name="docshape412"/>
              <a:graphic xmlns:a="http://schemas.openxmlformats.org/drawingml/2006/main">
                <a:graphicData uri="http://schemas.microsoft.com/office/word/2010/wordprocessingShape">
                  <wps:wsp>
                    <wps:cNvSpPr/>
                    <wps:spPr>
                      <a:xfrm>
                        <a:off x="0" y="0"/>
                        <a:ext cx="32868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5"/>
                            </w:rPr>
                            <w:t xml:space="preserve"> </w:t>
                          </w:r>
                          <w:r>
                            <w:rPr>
                              <w:color w:val="000000"/>
                            </w:rPr>
                            <w:t>7:</w:t>
                          </w:r>
                          <w:r>
                            <w:rPr>
                              <w:color w:val="000000"/>
                              <w:spacing w:val="-2"/>
                            </w:rPr>
                            <w:t xml:space="preserve"> </w:t>
                          </w:r>
                          <w:r>
                            <w:rPr>
                              <w:color w:val="000000"/>
                            </w:rPr>
                            <w:t>Android</w:t>
                          </w:r>
                          <w:r>
                            <w:rPr>
                              <w:color w:val="000000"/>
                              <w:spacing w:val="-2"/>
                            </w:rPr>
                            <w:t xml:space="preserve"> </w:t>
                          </w:r>
                          <w:r>
                            <w:rPr>
                              <w:color w:val="000000"/>
                            </w:rPr>
                            <w:t>Permissions</w:t>
                          </w:r>
                          <w:r>
                            <w:rPr>
                              <w:color w:val="000000"/>
                              <w:spacing w:val="-2"/>
                            </w:rPr>
                            <w:t xml:space="preserve"> </w:t>
                          </w:r>
                          <w:r>
                            <w:rPr>
                              <w:color w:val="000000"/>
                            </w:rPr>
                            <w:t>and</w:t>
                          </w:r>
                          <w:r>
                            <w:rPr>
                              <w:color w:val="000000"/>
                              <w:spacing w:val="-3"/>
                            </w:rPr>
                            <w:t xml:space="preserve"> </w:t>
                          </w:r>
                          <w:r>
                            <w:rPr>
                              <w:color w:val="000000"/>
                            </w:rPr>
                            <w:t>Google</w:t>
                          </w:r>
                          <w:r>
                            <w:rPr>
                              <w:color w:val="000000"/>
                              <w:spacing w:val="-2"/>
                            </w:rPr>
                            <w:t xml:space="preserve"> </w:t>
                          </w:r>
                          <w:r>
                            <w:rPr>
                              <w:color w:val="000000"/>
                            </w:rPr>
                            <w:t>Maps</w:t>
                          </w:r>
                          <w:r>
                            <w:rPr>
                              <w:color w:val="000000"/>
                              <w:spacing w:val="-2"/>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71</w:t>
                          </w:r>
                          <w:r>
                            <w:rPr>
                              <w:spacing w:val="-5"/>
                              <w:color w:val="000000"/>
                            </w:rPr>
                            <w:fldChar w:fldCharType="end"/>
                          </w:r>
                        </w:p>
                      </w:txbxContent>
                    </wps:txbx>
                    <wps:bodyPr lIns="0" rIns="0" tIns="0" bIns="0" anchor="t" upright="1">
                      <a:noAutofit/>
                    </wps:bodyPr>
                  </wps:wsp>
                </a:graphicData>
              </a:graphic>
            </wp:anchor>
          </w:drawing>
        </mc:Choice>
        <mc:Fallback>
          <w:pict>
            <v:rect id="shape_0" ID="docshape412" path="m0,0l-2147483645,0l-2147483645,-2147483646l0,-2147483646xe" stroked="f" o:allowincell="f" style="position:absolute;margin-left:233.05pt;margin-top:33.75pt;width:258.75pt;height:15.6pt;mso-wrap-style:square;v-text-anchor:top;mso-position-horizontal-relative:page;mso-position-vertical-relative:page" wp14:anchorId="1D082A41">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5"/>
                      </w:rPr>
                      <w:t xml:space="preserve"> </w:t>
                    </w:r>
                    <w:r>
                      <w:rPr>
                        <w:color w:val="000000"/>
                      </w:rPr>
                      <w:t>7:</w:t>
                    </w:r>
                    <w:r>
                      <w:rPr>
                        <w:color w:val="000000"/>
                        <w:spacing w:val="-2"/>
                      </w:rPr>
                      <w:t xml:space="preserve"> </w:t>
                    </w:r>
                    <w:r>
                      <w:rPr>
                        <w:color w:val="000000"/>
                      </w:rPr>
                      <w:t>Android</w:t>
                    </w:r>
                    <w:r>
                      <w:rPr>
                        <w:color w:val="000000"/>
                        <w:spacing w:val="-2"/>
                      </w:rPr>
                      <w:t xml:space="preserve"> </w:t>
                    </w:r>
                    <w:r>
                      <w:rPr>
                        <w:color w:val="000000"/>
                      </w:rPr>
                      <w:t>Permissions</w:t>
                    </w:r>
                    <w:r>
                      <w:rPr>
                        <w:color w:val="000000"/>
                        <w:spacing w:val="-2"/>
                      </w:rPr>
                      <w:t xml:space="preserve"> </w:t>
                    </w:r>
                    <w:r>
                      <w:rPr>
                        <w:color w:val="000000"/>
                      </w:rPr>
                      <w:t>and</w:t>
                    </w:r>
                    <w:r>
                      <w:rPr>
                        <w:color w:val="000000"/>
                        <w:spacing w:val="-3"/>
                      </w:rPr>
                      <w:t xml:space="preserve"> </w:t>
                    </w:r>
                    <w:r>
                      <w:rPr>
                        <w:color w:val="000000"/>
                      </w:rPr>
                      <w:t>Google</w:t>
                    </w:r>
                    <w:r>
                      <w:rPr>
                        <w:color w:val="000000"/>
                        <w:spacing w:val="-2"/>
                      </w:rPr>
                      <w:t xml:space="preserve"> </w:t>
                    </w:r>
                    <w:r>
                      <w:rPr>
                        <w:color w:val="000000"/>
                      </w:rPr>
                      <w:t>Maps</w:t>
                    </w:r>
                    <w:r>
                      <w:rPr>
                        <w:color w:val="000000"/>
                        <w:spacing w:val="-2"/>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71</w:t>
                    </w:r>
                    <w:r>
                      <w:rPr>
                        <w:spacing w:val="-5"/>
                        <w:color w:val="000000"/>
                      </w:rPr>
                      <w:fldChar w:fldCharType="end"/>
                    </w:r>
                  </w:p>
                </w:txbxContent>
              </v:textbox>
              <w10:wrap type="none"/>
            </v:rect>
          </w:pict>
        </mc:Fallback>
      </mc:AlternateContent>
    </w:r>
  </w:p>
</w:hdr>
</file>

<file path=word/header14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659" wp14:anchorId="5ED6085E">
              <wp:simplePos x="0" y="0"/>
              <wp:positionH relativeFrom="page">
                <wp:posOffset>662940</wp:posOffset>
              </wp:positionH>
              <wp:positionV relativeFrom="page">
                <wp:posOffset>664845</wp:posOffset>
              </wp:positionV>
              <wp:extent cx="5074920" cy="635"/>
              <wp:effectExtent l="3175" t="3175" r="3810" b="3175"/>
              <wp:wrapNone/>
              <wp:docPr id="614" name="Line 134"/>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134" stroked="t" o:allowincell="f" style="position:absolute;mso-position-horizontal-relative:page;mso-position-vertical-relative:page" wp14:anchorId="5ED6085E">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660" wp14:anchorId="66D9C607">
              <wp:simplePos x="0" y="0"/>
              <wp:positionH relativeFrom="page">
                <wp:posOffset>625475</wp:posOffset>
              </wp:positionH>
              <wp:positionV relativeFrom="page">
                <wp:posOffset>428625</wp:posOffset>
              </wp:positionV>
              <wp:extent cx="894080" cy="198755"/>
              <wp:effectExtent l="0" t="635" r="0" b="0"/>
              <wp:wrapNone/>
              <wp:docPr id="615" name="docshape 128"/>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72</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128" path="m0,0l-2147483645,0l-2147483645,-2147483646l0,-2147483646xe" stroked="f" o:allowincell="f" style="position:absolute;margin-left:49.25pt;margin-top:33.75pt;width:70.35pt;height:15.6pt;mso-wrap-style:square;v-text-anchor:top;mso-position-horizontal-relative:page;mso-position-vertical-relative:page" wp14:anchorId="66D9C607">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72</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14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657" wp14:anchorId="42D5357F">
              <wp:simplePos x="0" y="0"/>
              <wp:positionH relativeFrom="page">
                <wp:posOffset>1120140</wp:posOffset>
              </wp:positionH>
              <wp:positionV relativeFrom="page">
                <wp:posOffset>664845</wp:posOffset>
              </wp:positionV>
              <wp:extent cx="5074285" cy="635"/>
              <wp:effectExtent l="3175" t="3175" r="3810" b="3175"/>
              <wp:wrapNone/>
              <wp:docPr id="617" name="Line 133"/>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133" stroked="t" o:allowincell="f" style="position:absolute;mso-position-horizontal-relative:page;mso-position-vertical-relative:page" wp14:anchorId="42D5357F">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658" wp14:anchorId="1D082A41">
              <wp:simplePos x="0" y="0"/>
              <wp:positionH relativeFrom="page">
                <wp:posOffset>2959735</wp:posOffset>
              </wp:positionH>
              <wp:positionV relativeFrom="page">
                <wp:posOffset>428625</wp:posOffset>
              </wp:positionV>
              <wp:extent cx="3286760" cy="198755"/>
              <wp:effectExtent l="0" t="635" r="0" b="0"/>
              <wp:wrapNone/>
              <wp:docPr id="618" name="docshape 127"/>
              <a:graphic xmlns:a="http://schemas.openxmlformats.org/drawingml/2006/main">
                <a:graphicData uri="http://schemas.microsoft.com/office/word/2010/wordprocessingShape">
                  <wps:wsp>
                    <wps:cNvSpPr/>
                    <wps:spPr>
                      <a:xfrm>
                        <a:off x="0" y="0"/>
                        <a:ext cx="32868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5"/>
                            </w:rPr>
                            <w:t xml:space="preserve"> </w:t>
                          </w:r>
                          <w:r>
                            <w:rPr>
                              <w:color w:val="000000"/>
                            </w:rPr>
                            <w:t>7:</w:t>
                          </w:r>
                          <w:r>
                            <w:rPr>
                              <w:color w:val="000000"/>
                              <w:spacing w:val="-2"/>
                            </w:rPr>
                            <w:t xml:space="preserve"> </w:t>
                          </w:r>
                          <w:r>
                            <w:rPr>
                              <w:color w:val="000000"/>
                            </w:rPr>
                            <w:t>Android</w:t>
                          </w:r>
                          <w:r>
                            <w:rPr>
                              <w:color w:val="000000"/>
                              <w:spacing w:val="-2"/>
                            </w:rPr>
                            <w:t xml:space="preserve"> </w:t>
                          </w:r>
                          <w:r>
                            <w:rPr>
                              <w:color w:val="000000"/>
                            </w:rPr>
                            <w:t>Permissions</w:t>
                          </w:r>
                          <w:r>
                            <w:rPr>
                              <w:color w:val="000000"/>
                              <w:spacing w:val="-2"/>
                            </w:rPr>
                            <w:t xml:space="preserve"> </w:t>
                          </w:r>
                          <w:r>
                            <w:rPr>
                              <w:color w:val="000000"/>
                            </w:rPr>
                            <w:t>and</w:t>
                          </w:r>
                          <w:r>
                            <w:rPr>
                              <w:color w:val="000000"/>
                              <w:spacing w:val="-3"/>
                            </w:rPr>
                            <w:t xml:space="preserve"> </w:t>
                          </w:r>
                          <w:r>
                            <w:rPr>
                              <w:color w:val="000000"/>
                            </w:rPr>
                            <w:t>Google</w:t>
                          </w:r>
                          <w:r>
                            <w:rPr>
                              <w:color w:val="000000"/>
                              <w:spacing w:val="-2"/>
                            </w:rPr>
                            <w:t xml:space="preserve"> </w:t>
                          </w:r>
                          <w:r>
                            <w:rPr>
                              <w:color w:val="000000"/>
                            </w:rPr>
                            <w:t>Maps</w:t>
                          </w:r>
                          <w:r>
                            <w:rPr>
                              <w:color w:val="000000"/>
                              <w:spacing w:val="-2"/>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73</w:t>
                          </w:r>
                          <w:r>
                            <w:rPr>
                              <w:spacing w:val="-5"/>
                              <w:color w:val="000000"/>
                            </w:rPr>
                            <w:fldChar w:fldCharType="end"/>
                          </w:r>
                        </w:p>
                      </w:txbxContent>
                    </wps:txbx>
                    <wps:bodyPr lIns="0" rIns="0" tIns="0" bIns="0" anchor="t" upright="1">
                      <a:noAutofit/>
                    </wps:bodyPr>
                  </wps:wsp>
                </a:graphicData>
              </a:graphic>
            </wp:anchor>
          </w:drawing>
        </mc:Choice>
        <mc:Fallback>
          <w:pict>
            <v:rect id="shape_0" ID="docshape 127" path="m0,0l-2147483645,0l-2147483645,-2147483646l0,-2147483646xe" stroked="f" o:allowincell="f" style="position:absolute;margin-left:233.05pt;margin-top:33.75pt;width:258.75pt;height:15.6pt;mso-wrap-style:square;v-text-anchor:top;mso-position-horizontal-relative:page;mso-position-vertical-relative:page" wp14:anchorId="1D082A41">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5"/>
                      </w:rPr>
                      <w:t xml:space="preserve"> </w:t>
                    </w:r>
                    <w:r>
                      <w:rPr>
                        <w:color w:val="000000"/>
                      </w:rPr>
                      <w:t>7:</w:t>
                    </w:r>
                    <w:r>
                      <w:rPr>
                        <w:color w:val="000000"/>
                        <w:spacing w:val="-2"/>
                      </w:rPr>
                      <w:t xml:space="preserve"> </w:t>
                    </w:r>
                    <w:r>
                      <w:rPr>
                        <w:color w:val="000000"/>
                      </w:rPr>
                      <w:t>Android</w:t>
                    </w:r>
                    <w:r>
                      <w:rPr>
                        <w:color w:val="000000"/>
                        <w:spacing w:val="-2"/>
                      </w:rPr>
                      <w:t xml:space="preserve"> </w:t>
                    </w:r>
                    <w:r>
                      <w:rPr>
                        <w:color w:val="000000"/>
                      </w:rPr>
                      <w:t>Permissions</w:t>
                    </w:r>
                    <w:r>
                      <w:rPr>
                        <w:color w:val="000000"/>
                        <w:spacing w:val="-2"/>
                      </w:rPr>
                      <w:t xml:space="preserve"> </w:t>
                    </w:r>
                    <w:r>
                      <w:rPr>
                        <w:color w:val="000000"/>
                      </w:rPr>
                      <w:t>and</w:t>
                    </w:r>
                    <w:r>
                      <w:rPr>
                        <w:color w:val="000000"/>
                        <w:spacing w:val="-3"/>
                      </w:rPr>
                      <w:t xml:space="preserve"> </w:t>
                    </w:r>
                    <w:r>
                      <w:rPr>
                        <w:color w:val="000000"/>
                      </w:rPr>
                      <w:t>Google</w:t>
                    </w:r>
                    <w:r>
                      <w:rPr>
                        <w:color w:val="000000"/>
                        <w:spacing w:val="-2"/>
                      </w:rPr>
                      <w:t xml:space="preserve"> </w:t>
                    </w:r>
                    <w:r>
                      <w:rPr>
                        <w:color w:val="000000"/>
                      </w:rPr>
                      <w:t>Maps</w:t>
                    </w:r>
                    <w:r>
                      <w:rPr>
                        <w:color w:val="000000"/>
                        <w:spacing w:val="-2"/>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73</w:t>
                    </w:r>
                    <w:r>
                      <w:rPr>
                        <w:spacing w:val="-5"/>
                        <w:color w:val="000000"/>
                      </w:rPr>
                      <w:fldChar w:fldCharType="end"/>
                    </w:r>
                  </w:p>
                </w:txbxContent>
              </v:textbox>
              <w10:wrap type="none"/>
            </v:rect>
          </w:pict>
        </mc:Fallback>
      </mc:AlternateContent>
    </w:r>
  </w:p>
</w:hdr>
</file>

<file path=word/header14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665" wp14:anchorId="5ED6085E">
              <wp:simplePos x="0" y="0"/>
              <wp:positionH relativeFrom="page">
                <wp:posOffset>662940</wp:posOffset>
              </wp:positionH>
              <wp:positionV relativeFrom="page">
                <wp:posOffset>664845</wp:posOffset>
              </wp:positionV>
              <wp:extent cx="5074920" cy="635"/>
              <wp:effectExtent l="3175" t="3175" r="3810" b="3175"/>
              <wp:wrapNone/>
              <wp:docPr id="620" name="Line 136"/>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136" stroked="t" o:allowincell="f" style="position:absolute;mso-position-horizontal-relative:page;mso-position-vertical-relative:page" wp14:anchorId="5ED6085E">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666" wp14:anchorId="66D9C607">
              <wp:simplePos x="0" y="0"/>
              <wp:positionH relativeFrom="page">
                <wp:posOffset>625475</wp:posOffset>
              </wp:positionH>
              <wp:positionV relativeFrom="page">
                <wp:posOffset>428625</wp:posOffset>
              </wp:positionV>
              <wp:extent cx="894080" cy="198755"/>
              <wp:effectExtent l="0" t="635" r="0" b="0"/>
              <wp:wrapNone/>
              <wp:docPr id="621" name="docshape 130"/>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74</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130" path="m0,0l-2147483645,0l-2147483645,-2147483646l0,-2147483646xe" stroked="f" o:allowincell="f" style="position:absolute;margin-left:49.25pt;margin-top:33.75pt;width:70.35pt;height:15.6pt;mso-wrap-style:square;v-text-anchor:top;mso-position-horizontal-relative:page;mso-position-vertical-relative:page" wp14:anchorId="66D9C607">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74</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14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662" wp14:anchorId="42D5357F">
              <wp:simplePos x="0" y="0"/>
              <wp:positionH relativeFrom="page">
                <wp:posOffset>1120140</wp:posOffset>
              </wp:positionH>
              <wp:positionV relativeFrom="page">
                <wp:posOffset>664845</wp:posOffset>
              </wp:positionV>
              <wp:extent cx="5074285" cy="635"/>
              <wp:effectExtent l="3175" t="3175" r="3810" b="3175"/>
              <wp:wrapNone/>
              <wp:docPr id="623" name="Line 135"/>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135" stroked="t" o:allowincell="f" style="position:absolute;mso-position-horizontal-relative:page;mso-position-vertical-relative:page" wp14:anchorId="42D5357F">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663" wp14:anchorId="1D082A41">
              <wp:simplePos x="0" y="0"/>
              <wp:positionH relativeFrom="page">
                <wp:posOffset>2959735</wp:posOffset>
              </wp:positionH>
              <wp:positionV relativeFrom="page">
                <wp:posOffset>428625</wp:posOffset>
              </wp:positionV>
              <wp:extent cx="3286760" cy="198755"/>
              <wp:effectExtent l="0" t="635" r="0" b="0"/>
              <wp:wrapNone/>
              <wp:docPr id="624" name="docshape 129"/>
              <a:graphic xmlns:a="http://schemas.openxmlformats.org/drawingml/2006/main">
                <a:graphicData uri="http://schemas.microsoft.com/office/word/2010/wordprocessingShape">
                  <wps:wsp>
                    <wps:cNvSpPr/>
                    <wps:spPr>
                      <a:xfrm>
                        <a:off x="0" y="0"/>
                        <a:ext cx="32868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5"/>
                            </w:rPr>
                            <w:t xml:space="preserve"> </w:t>
                          </w:r>
                          <w:r>
                            <w:rPr>
                              <w:color w:val="000000"/>
                            </w:rPr>
                            <w:t>7:</w:t>
                          </w:r>
                          <w:r>
                            <w:rPr>
                              <w:color w:val="000000"/>
                              <w:spacing w:val="-2"/>
                            </w:rPr>
                            <w:t xml:space="preserve"> </w:t>
                          </w:r>
                          <w:r>
                            <w:rPr>
                              <w:color w:val="000000"/>
                            </w:rPr>
                            <w:t>Android</w:t>
                          </w:r>
                          <w:r>
                            <w:rPr>
                              <w:color w:val="000000"/>
                              <w:spacing w:val="-2"/>
                            </w:rPr>
                            <w:t xml:space="preserve"> </w:t>
                          </w:r>
                          <w:r>
                            <w:rPr>
                              <w:color w:val="000000"/>
                            </w:rPr>
                            <w:t>Permissions</w:t>
                          </w:r>
                          <w:r>
                            <w:rPr>
                              <w:color w:val="000000"/>
                              <w:spacing w:val="-2"/>
                            </w:rPr>
                            <w:t xml:space="preserve"> </w:t>
                          </w:r>
                          <w:r>
                            <w:rPr>
                              <w:color w:val="000000"/>
                            </w:rPr>
                            <w:t>and</w:t>
                          </w:r>
                          <w:r>
                            <w:rPr>
                              <w:color w:val="000000"/>
                              <w:spacing w:val="-3"/>
                            </w:rPr>
                            <w:t xml:space="preserve"> </w:t>
                          </w:r>
                          <w:r>
                            <w:rPr>
                              <w:color w:val="000000"/>
                            </w:rPr>
                            <w:t>Google</w:t>
                          </w:r>
                          <w:r>
                            <w:rPr>
                              <w:color w:val="000000"/>
                              <w:spacing w:val="-2"/>
                            </w:rPr>
                            <w:t xml:space="preserve"> </w:t>
                          </w:r>
                          <w:r>
                            <w:rPr>
                              <w:color w:val="000000"/>
                            </w:rPr>
                            <w:t>Maps</w:t>
                          </w:r>
                          <w:r>
                            <w:rPr>
                              <w:color w:val="000000"/>
                              <w:spacing w:val="-2"/>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73</w:t>
                          </w:r>
                          <w:r>
                            <w:rPr>
                              <w:spacing w:val="-5"/>
                              <w:color w:val="000000"/>
                            </w:rPr>
                            <w:fldChar w:fldCharType="end"/>
                          </w:r>
                        </w:p>
                      </w:txbxContent>
                    </wps:txbx>
                    <wps:bodyPr lIns="0" rIns="0" tIns="0" bIns="0" anchor="t" upright="1">
                      <a:noAutofit/>
                    </wps:bodyPr>
                  </wps:wsp>
                </a:graphicData>
              </a:graphic>
            </wp:anchor>
          </w:drawing>
        </mc:Choice>
        <mc:Fallback>
          <w:pict>
            <v:rect id="shape_0" ID="docshape 129" path="m0,0l-2147483645,0l-2147483645,-2147483646l0,-2147483646xe" stroked="f" o:allowincell="f" style="position:absolute;margin-left:233.05pt;margin-top:33.75pt;width:258.75pt;height:15.6pt;mso-wrap-style:square;v-text-anchor:top;mso-position-horizontal-relative:page;mso-position-vertical-relative:page" wp14:anchorId="1D082A41">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5"/>
                      </w:rPr>
                      <w:t xml:space="preserve"> </w:t>
                    </w:r>
                    <w:r>
                      <w:rPr>
                        <w:color w:val="000000"/>
                      </w:rPr>
                      <w:t>7:</w:t>
                    </w:r>
                    <w:r>
                      <w:rPr>
                        <w:color w:val="000000"/>
                        <w:spacing w:val="-2"/>
                      </w:rPr>
                      <w:t xml:space="preserve"> </w:t>
                    </w:r>
                    <w:r>
                      <w:rPr>
                        <w:color w:val="000000"/>
                      </w:rPr>
                      <w:t>Android</w:t>
                    </w:r>
                    <w:r>
                      <w:rPr>
                        <w:color w:val="000000"/>
                        <w:spacing w:val="-2"/>
                      </w:rPr>
                      <w:t xml:space="preserve"> </w:t>
                    </w:r>
                    <w:r>
                      <w:rPr>
                        <w:color w:val="000000"/>
                      </w:rPr>
                      <w:t>Permissions</w:t>
                    </w:r>
                    <w:r>
                      <w:rPr>
                        <w:color w:val="000000"/>
                        <w:spacing w:val="-2"/>
                      </w:rPr>
                      <w:t xml:space="preserve"> </w:t>
                    </w:r>
                    <w:r>
                      <w:rPr>
                        <w:color w:val="000000"/>
                      </w:rPr>
                      <w:t>and</w:t>
                    </w:r>
                    <w:r>
                      <w:rPr>
                        <w:color w:val="000000"/>
                        <w:spacing w:val="-3"/>
                      </w:rPr>
                      <w:t xml:space="preserve"> </w:t>
                    </w:r>
                    <w:r>
                      <w:rPr>
                        <w:color w:val="000000"/>
                      </w:rPr>
                      <w:t>Google</w:t>
                    </w:r>
                    <w:r>
                      <w:rPr>
                        <w:color w:val="000000"/>
                        <w:spacing w:val="-2"/>
                      </w:rPr>
                      <w:t xml:space="preserve"> </w:t>
                    </w:r>
                    <w:r>
                      <w:rPr>
                        <w:color w:val="000000"/>
                      </w:rPr>
                      <w:t>Maps</w:t>
                    </w:r>
                    <w:r>
                      <w:rPr>
                        <w:color w:val="000000"/>
                        <w:spacing w:val="-2"/>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73</w:t>
                    </w:r>
                    <w:r>
                      <w:rPr>
                        <w:spacing w:val="-5"/>
                        <w:color w:val="000000"/>
                      </w:rPr>
                      <w:fldChar w:fldCharType="end"/>
                    </w:r>
                  </w:p>
                </w:txbxContent>
              </v:textbox>
              <w10:wrap type="none"/>
            </v:rect>
          </w:pict>
        </mc:Fallback>
      </mc:AlternateContent>
    </w:r>
  </w:p>
</w:hdr>
</file>

<file path=word/header14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672" wp14:anchorId="5ED6085E">
              <wp:simplePos x="0" y="0"/>
              <wp:positionH relativeFrom="page">
                <wp:posOffset>662940</wp:posOffset>
              </wp:positionH>
              <wp:positionV relativeFrom="page">
                <wp:posOffset>664845</wp:posOffset>
              </wp:positionV>
              <wp:extent cx="5074920" cy="635"/>
              <wp:effectExtent l="3175" t="3175" r="3810" b="3175"/>
              <wp:wrapNone/>
              <wp:docPr id="632" name="Line 138"/>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138" stroked="t" o:allowincell="f" style="position:absolute;mso-position-horizontal-relative:page;mso-position-vertical-relative:page" wp14:anchorId="5ED6085E">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673" wp14:anchorId="66D9C607">
              <wp:simplePos x="0" y="0"/>
              <wp:positionH relativeFrom="page">
                <wp:posOffset>625475</wp:posOffset>
              </wp:positionH>
              <wp:positionV relativeFrom="page">
                <wp:posOffset>428625</wp:posOffset>
              </wp:positionV>
              <wp:extent cx="894080" cy="198755"/>
              <wp:effectExtent l="0" t="635" r="0" b="0"/>
              <wp:wrapNone/>
              <wp:docPr id="633" name="docshape 132"/>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74</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132" path="m0,0l-2147483645,0l-2147483645,-2147483646l0,-2147483646xe" stroked="f" o:allowincell="f" style="position:absolute;margin-left:49.25pt;margin-top:33.75pt;width:70.35pt;height:15.6pt;mso-wrap-style:square;v-text-anchor:top;mso-position-horizontal-relative:page;mso-position-vertical-relative:page" wp14:anchorId="66D9C607">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74</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14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669" wp14:anchorId="42D5357F">
              <wp:simplePos x="0" y="0"/>
              <wp:positionH relativeFrom="page">
                <wp:posOffset>1120140</wp:posOffset>
              </wp:positionH>
              <wp:positionV relativeFrom="page">
                <wp:posOffset>664845</wp:posOffset>
              </wp:positionV>
              <wp:extent cx="5074285" cy="635"/>
              <wp:effectExtent l="3175" t="3175" r="3810" b="3175"/>
              <wp:wrapNone/>
              <wp:docPr id="635" name="Line 137"/>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137" stroked="t" o:allowincell="f" style="position:absolute;mso-position-horizontal-relative:page;mso-position-vertical-relative:page" wp14:anchorId="42D5357F">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671" wp14:anchorId="1D082A41">
              <wp:simplePos x="0" y="0"/>
              <wp:positionH relativeFrom="page">
                <wp:posOffset>2959735</wp:posOffset>
              </wp:positionH>
              <wp:positionV relativeFrom="page">
                <wp:posOffset>428625</wp:posOffset>
              </wp:positionV>
              <wp:extent cx="3286760" cy="198755"/>
              <wp:effectExtent l="0" t="635" r="0" b="0"/>
              <wp:wrapNone/>
              <wp:docPr id="636" name="docshape 131"/>
              <a:graphic xmlns:a="http://schemas.openxmlformats.org/drawingml/2006/main">
                <a:graphicData uri="http://schemas.microsoft.com/office/word/2010/wordprocessingShape">
                  <wps:wsp>
                    <wps:cNvSpPr/>
                    <wps:spPr>
                      <a:xfrm>
                        <a:off x="0" y="0"/>
                        <a:ext cx="32868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5"/>
                            </w:rPr>
                            <w:t xml:space="preserve"> </w:t>
                          </w:r>
                          <w:r>
                            <w:rPr>
                              <w:color w:val="000000"/>
                            </w:rPr>
                            <w:t>7:</w:t>
                          </w:r>
                          <w:r>
                            <w:rPr>
                              <w:color w:val="000000"/>
                              <w:spacing w:val="-2"/>
                            </w:rPr>
                            <w:t xml:space="preserve"> </w:t>
                          </w:r>
                          <w:r>
                            <w:rPr>
                              <w:color w:val="000000"/>
                            </w:rPr>
                            <w:t>Android</w:t>
                          </w:r>
                          <w:r>
                            <w:rPr>
                              <w:color w:val="000000"/>
                              <w:spacing w:val="-2"/>
                            </w:rPr>
                            <w:t xml:space="preserve"> </w:t>
                          </w:r>
                          <w:r>
                            <w:rPr>
                              <w:color w:val="000000"/>
                            </w:rPr>
                            <w:t>Permissions</w:t>
                          </w:r>
                          <w:r>
                            <w:rPr>
                              <w:color w:val="000000"/>
                              <w:spacing w:val="-2"/>
                            </w:rPr>
                            <w:t xml:space="preserve"> </w:t>
                          </w:r>
                          <w:r>
                            <w:rPr>
                              <w:color w:val="000000"/>
                            </w:rPr>
                            <w:t>and</w:t>
                          </w:r>
                          <w:r>
                            <w:rPr>
                              <w:color w:val="000000"/>
                              <w:spacing w:val="-3"/>
                            </w:rPr>
                            <w:t xml:space="preserve"> </w:t>
                          </w:r>
                          <w:r>
                            <w:rPr>
                              <w:color w:val="000000"/>
                            </w:rPr>
                            <w:t>Google</w:t>
                          </w:r>
                          <w:r>
                            <w:rPr>
                              <w:color w:val="000000"/>
                              <w:spacing w:val="-2"/>
                            </w:rPr>
                            <w:t xml:space="preserve"> </w:t>
                          </w:r>
                          <w:r>
                            <w:rPr>
                              <w:color w:val="000000"/>
                            </w:rPr>
                            <w:t>Maps</w:t>
                          </w:r>
                          <w:r>
                            <w:rPr>
                              <w:color w:val="000000"/>
                              <w:spacing w:val="-2"/>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75</w:t>
                          </w:r>
                          <w:r>
                            <w:rPr>
                              <w:spacing w:val="-5"/>
                              <w:color w:val="000000"/>
                            </w:rPr>
                            <w:fldChar w:fldCharType="end"/>
                          </w:r>
                        </w:p>
                      </w:txbxContent>
                    </wps:txbx>
                    <wps:bodyPr lIns="0" rIns="0" tIns="0" bIns="0" anchor="t" upright="1">
                      <a:noAutofit/>
                    </wps:bodyPr>
                  </wps:wsp>
                </a:graphicData>
              </a:graphic>
            </wp:anchor>
          </w:drawing>
        </mc:Choice>
        <mc:Fallback>
          <w:pict>
            <v:rect id="shape_0" ID="docshape 131" path="m0,0l-2147483645,0l-2147483645,-2147483646l0,-2147483646xe" stroked="f" o:allowincell="f" style="position:absolute;margin-left:233.05pt;margin-top:33.75pt;width:258.75pt;height:15.6pt;mso-wrap-style:square;v-text-anchor:top;mso-position-horizontal-relative:page;mso-position-vertical-relative:page" wp14:anchorId="1D082A41">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5"/>
                      </w:rPr>
                      <w:t xml:space="preserve"> </w:t>
                    </w:r>
                    <w:r>
                      <w:rPr>
                        <w:color w:val="000000"/>
                      </w:rPr>
                      <w:t>7:</w:t>
                    </w:r>
                    <w:r>
                      <w:rPr>
                        <w:color w:val="000000"/>
                        <w:spacing w:val="-2"/>
                      </w:rPr>
                      <w:t xml:space="preserve"> </w:t>
                    </w:r>
                    <w:r>
                      <w:rPr>
                        <w:color w:val="000000"/>
                      </w:rPr>
                      <w:t>Android</w:t>
                    </w:r>
                    <w:r>
                      <w:rPr>
                        <w:color w:val="000000"/>
                        <w:spacing w:val="-2"/>
                      </w:rPr>
                      <w:t xml:space="preserve"> </w:t>
                    </w:r>
                    <w:r>
                      <w:rPr>
                        <w:color w:val="000000"/>
                      </w:rPr>
                      <w:t>Permissions</w:t>
                    </w:r>
                    <w:r>
                      <w:rPr>
                        <w:color w:val="000000"/>
                        <w:spacing w:val="-2"/>
                      </w:rPr>
                      <w:t xml:space="preserve"> </w:t>
                    </w:r>
                    <w:r>
                      <w:rPr>
                        <w:color w:val="000000"/>
                      </w:rPr>
                      <w:t>and</w:t>
                    </w:r>
                    <w:r>
                      <w:rPr>
                        <w:color w:val="000000"/>
                        <w:spacing w:val="-3"/>
                      </w:rPr>
                      <w:t xml:space="preserve"> </w:t>
                    </w:r>
                    <w:r>
                      <w:rPr>
                        <w:color w:val="000000"/>
                      </w:rPr>
                      <w:t>Google</w:t>
                    </w:r>
                    <w:r>
                      <w:rPr>
                        <w:color w:val="000000"/>
                        <w:spacing w:val="-2"/>
                      </w:rPr>
                      <w:t xml:space="preserve"> </w:t>
                    </w:r>
                    <w:r>
                      <w:rPr>
                        <w:color w:val="000000"/>
                      </w:rPr>
                      <w:t>Maps</w:t>
                    </w:r>
                    <w:r>
                      <w:rPr>
                        <w:color w:val="000000"/>
                        <w:spacing w:val="-2"/>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75</w:t>
                    </w:r>
                    <w:r>
                      <w:rPr>
                        <w:spacing w:val="-5"/>
                        <w:color w:val="000000"/>
                      </w:rPr>
                      <w:fldChar w:fldCharType="end"/>
                    </w:r>
                  </w:p>
                </w:txbxContent>
              </v:textbox>
              <w10:wrap type="none"/>
            </v:rect>
          </w:pict>
        </mc:Fallback>
      </mc:AlternateContent>
    </w:r>
  </w:p>
</w:hdr>
</file>

<file path=word/header14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680" wp14:anchorId="5ED6085E">
              <wp:simplePos x="0" y="0"/>
              <wp:positionH relativeFrom="page">
                <wp:posOffset>662940</wp:posOffset>
              </wp:positionH>
              <wp:positionV relativeFrom="page">
                <wp:posOffset>664845</wp:posOffset>
              </wp:positionV>
              <wp:extent cx="5074920" cy="635"/>
              <wp:effectExtent l="3175" t="3175" r="3810" b="3175"/>
              <wp:wrapNone/>
              <wp:docPr id="641" name="Line 140"/>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140" stroked="t" o:allowincell="f" style="position:absolute;mso-position-horizontal-relative:page;mso-position-vertical-relative:page" wp14:anchorId="5ED6085E">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681" wp14:anchorId="66D9C607">
              <wp:simplePos x="0" y="0"/>
              <wp:positionH relativeFrom="page">
                <wp:posOffset>625475</wp:posOffset>
              </wp:positionH>
              <wp:positionV relativeFrom="page">
                <wp:posOffset>428625</wp:posOffset>
              </wp:positionV>
              <wp:extent cx="894080" cy="198755"/>
              <wp:effectExtent l="0" t="635" r="0" b="0"/>
              <wp:wrapNone/>
              <wp:docPr id="642" name="docshape 134"/>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76</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134" path="m0,0l-2147483645,0l-2147483645,-2147483646l0,-2147483646xe" stroked="f" o:allowincell="f" style="position:absolute;margin-left:49.25pt;margin-top:33.75pt;width:70.35pt;height:15.6pt;mso-wrap-style:square;v-text-anchor:top;mso-position-horizontal-relative:page;mso-position-vertical-relative:page" wp14:anchorId="66D9C607">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76</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14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677" wp14:anchorId="42D5357F">
              <wp:simplePos x="0" y="0"/>
              <wp:positionH relativeFrom="page">
                <wp:posOffset>1120140</wp:posOffset>
              </wp:positionH>
              <wp:positionV relativeFrom="page">
                <wp:posOffset>664845</wp:posOffset>
              </wp:positionV>
              <wp:extent cx="5074285" cy="635"/>
              <wp:effectExtent l="3175" t="3175" r="3810" b="3175"/>
              <wp:wrapNone/>
              <wp:docPr id="644" name="Line 139"/>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139" stroked="t" o:allowincell="f" style="position:absolute;mso-position-horizontal-relative:page;mso-position-vertical-relative:page" wp14:anchorId="42D5357F">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678" wp14:anchorId="1D082A41">
              <wp:simplePos x="0" y="0"/>
              <wp:positionH relativeFrom="page">
                <wp:posOffset>2959735</wp:posOffset>
              </wp:positionH>
              <wp:positionV relativeFrom="page">
                <wp:posOffset>428625</wp:posOffset>
              </wp:positionV>
              <wp:extent cx="3286760" cy="198755"/>
              <wp:effectExtent l="0" t="635" r="0" b="0"/>
              <wp:wrapNone/>
              <wp:docPr id="645" name="docshape 133"/>
              <a:graphic xmlns:a="http://schemas.openxmlformats.org/drawingml/2006/main">
                <a:graphicData uri="http://schemas.microsoft.com/office/word/2010/wordprocessingShape">
                  <wps:wsp>
                    <wps:cNvSpPr/>
                    <wps:spPr>
                      <a:xfrm>
                        <a:off x="0" y="0"/>
                        <a:ext cx="32868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5"/>
                            </w:rPr>
                            <w:t xml:space="preserve"> </w:t>
                          </w:r>
                          <w:r>
                            <w:rPr>
                              <w:color w:val="000000"/>
                            </w:rPr>
                            <w:t>7:</w:t>
                          </w:r>
                          <w:r>
                            <w:rPr>
                              <w:color w:val="000000"/>
                              <w:spacing w:val="-2"/>
                            </w:rPr>
                            <w:t xml:space="preserve"> </w:t>
                          </w:r>
                          <w:r>
                            <w:rPr>
                              <w:color w:val="000000"/>
                            </w:rPr>
                            <w:t>Android</w:t>
                          </w:r>
                          <w:r>
                            <w:rPr>
                              <w:color w:val="000000"/>
                              <w:spacing w:val="-2"/>
                            </w:rPr>
                            <w:t xml:space="preserve"> </w:t>
                          </w:r>
                          <w:r>
                            <w:rPr>
                              <w:color w:val="000000"/>
                            </w:rPr>
                            <w:t>Permissions</w:t>
                          </w:r>
                          <w:r>
                            <w:rPr>
                              <w:color w:val="000000"/>
                              <w:spacing w:val="-2"/>
                            </w:rPr>
                            <w:t xml:space="preserve"> </w:t>
                          </w:r>
                          <w:r>
                            <w:rPr>
                              <w:color w:val="000000"/>
                            </w:rPr>
                            <w:t>and</w:t>
                          </w:r>
                          <w:r>
                            <w:rPr>
                              <w:color w:val="000000"/>
                              <w:spacing w:val="-3"/>
                            </w:rPr>
                            <w:t xml:space="preserve"> </w:t>
                          </w:r>
                          <w:r>
                            <w:rPr>
                              <w:color w:val="000000"/>
                            </w:rPr>
                            <w:t>Google</w:t>
                          </w:r>
                          <w:r>
                            <w:rPr>
                              <w:color w:val="000000"/>
                              <w:spacing w:val="-2"/>
                            </w:rPr>
                            <w:t xml:space="preserve"> </w:t>
                          </w:r>
                          <w:r>
                            <w:rPr>
                              <w:color w:val="000000"/>
                            </w:rPr>
                            <w:t>Maps</w:t>
                          </w:r>
                          <w:r>
                            <w:rPr>
                              <w:color w:val="000000"/>
                              <w:spacing w:val="-2"/>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75</w:t>
                          </w:r>
                          <w:r>
                            <w:rPr>
                              <w:spacing w:val="-5"/>
                              <w:color w:val="000000"/>
                            </w:rPr>
                            <w:fldChar w:fldCharType="end"/>
                          </w:r>
                        </w:p>
                      </w:txbxContent>
                    </wps:txbx>
                    <wps:bodyPr lIns="0" rIns="0" tIns="0" bIns="0" anchor="t" upright="1">
                      <a:noAutofit/>
                    </wps:bodyPr>
                  </wps:wsp>
                </a:graphicData>
              </a:graphic>
            </wp:anchor>
          </w:drawing>
        </mc:Choice>
        <mc:Fallback>
          <w:pict>
            <v:rect id="shape_0" ID="docshape 133" path="m0,0l-2147483645,0l-2147483645,-2147483646l0,-2147483646xe" stroked="f" o:allowincell="f" style="position:absolute;margin-left:233.05pt;margin-top:33.75pt;width:258.75pt;height:15.6pt;mso-wrap-style:square;v-text-anchor:top;mso-position-horizontal-relative:page;mso-position-vertical-relative:page" wp14:anchorId="1D082A41">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5"/>
                      </w:rPr>
                      <w:t xml:space="preserve"> </w:t>
                    </w:r>
                    <w:r>
                      <w:rPr>
                        <w:color w:val="000000"/>
                      </w:rPr>
                      <w:t>7:</w:t>
                    </w:r>
                    <w:r>
                      <w:rPr>
                        <w:color w:val="000000"/>
                        <w:spacing w:val="-2"/>
                      </w:rPr>
                      <w:t xml:space="preserve"> </w:t>
                    </w:r>
                    <w:r>
                      <w:rPr>
                        <w:color w:val="000000"/>
                      </w:rPr>
                      <w:t>Android</w:t>
                    </w:r>
                    <w:r>
                      <w:rPr>
                        <w:color w:val="000000"/>
                        <w:spacing w:val="-2"/>
                      </w:rPr>
                      <w:t xml:space="preserve"> </w:t>
                    </w:r>
                    <w:r>
                      <w:rPr>
                        <w:color w:val="000000"/>
                      </w:rPr>
                      <w:t>Permissions</w:t>
                    </w:r>
                    <w:r>
                      <w:rPr>
                        <w:color w:val="000000"/>
                        <w:spacing w:val="-2"/>
                      </w:rPr>
                      <w:t xml:space="preserve"> </w:t>
                    </w:r>
                    <w:r>
                      <w:rPr>
                        <w:color w:val="000000"/>
                      </w:rPr>
                      <w:t>and</w:t>
                    </w:r>
                    <w:r>
                      <w:rPr>
                        <w:color w:val="000000"/>
                        <w:spacing w:val="-3"/>
                      </w:rPr>
                      <w:t xml:space="preserve"> </w:t>
                    </w:r>
                    <w:r>
                      <w:rPr>
                        <w:color w:val="000000"/>
                      </w:rPr>
                      <w:t>Google</w:t>
                    </w:r>
                    <w:r>
                      <w:rPr>
                        <w:color w:val="000000"/>
                        <w:spacing w:val="-2"/>
                      </w:rPr>
                      <w:t xml:space="preserve"> </w:t>
                    </w:r>
                    <w:r>
                      <w:rPr>
                        <w:color w:val="000000"/>
                      </w:rPr>
                      <w:t>Maps</w:t>
                    </w:r>
                    <w:r>
                      <w:rPr>
                        <w:color w:val="000000"/>
                        <w:spacing w:val="-2"/>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75</w:t>
                    </w:r>
                    <w:r>
                      <w:rPr>
                        <w:spacing w:val="-5"/>
                        <w:color w:val="000000"/>
                      </w:rPr>
                      <w:fldChar w:fldCharType="end"/>
                    </w:r>
                  </w:p>
                </w:txbxContent>
              </v:textbox>
              <w10:wrap type="none"/>
            </v:rect>
          </w:pict>
        </mc:Fallback>
      </mc:AlternateContent>
    </w:r>
  </w:p>
</w:hdr>
</file>

<file path=word/header14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684" wp14:anchorId="5ED6085E">
              <wp:simplePos x="0" y="0"/>
              <wp:positionH relativeFrom="page">
                <wp:posOffset>662940</wp:posOffset>
              </wp:positionH>
              <wp:positionV relativeFrom="page">
                <wp:posOffset>664845</wp:posOffset>
              </wp:positionV>
              <wp:extent cx="5074920" cy="635"/>
              <wp:effectExtent l="3175" t="3175" r="3810" b="3175"/>
              <wp:wrapNone/>
              <wp:docPr id="653" name="Line 142"/>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142" stroked="t" o:allowincell="f" style="position:absolute;mso-position-horizontal-relative:page;mso-position-vertical-relative:page" wp14:anchorId="5ED6085E">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685" wp14:anchorId="66D9C607">
              <wp:simplePos x="0" y="0"/>
              <wp:positionH relativeFrom="page">
                <wp:posOffset>625475</wp:posOffset>
              </wp:positionH>
              <wp:positionV relativeFrom="page">
                <wp:posOffset>428625</wp:posOffset>
              </wp:positionV>
              <wp:extent cx="894080" cy="198755"/>
              <wp:effectExtent l="0" t="635" r="0" b="0"/>
              <wp:wrapNone/>
              <wp:docPr id="654" name="docshape 136"/>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76</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136" path="m0,0l-2147483645,0l-2147483645,-2147483646l0,-2147483646xe" stroked="f" o:allowincell="f" style="position:absolute;margin-left:49.25pt;margin-top:33.75pt;width:70.35pt;height:15.6pt;mso-wrap-style:square;v-text-anchor:top;mso-position-horizontal-relative:page;mso-position-vertical-relative:page" wp14:anchorId="66D9C607">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76</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70" wp14:anchorId="60313E6D">
              <wp:simplePos x="0" y="0"/>
              <wp:positionH relativeFrom="page">
                <wp:posOffset>662940</wp:posOffset>
              </wp:positionH>
              <wp:positionV relativeFrom="page">
                <wp:posOffset>664845</wp:posOffset>
              </wp:positionV>
              <wp:extent cx="5074920" cy="635"/>
              <wp:effectExtent l="3175" t="3175" r="3810" b="3175"/>
              <wp:wrapNone/>
              <wp:docPr id="53" name="Line 14"/>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14" stroked="t" o:allowincell="f" style="position:absolute;mso-position-horizontal-relative:page;mso-position-vertical-relative:page" wp14:anchorId="60313E6D">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73" wp14:anchorId="72543F7B">
              <wp:simplePos x="0" y="0"/>
              <wp:positionH relativeFrom="page">
                <wp:posOffset>625475</wp:posOffset>
              </wp:positionH>
              <wp:positionV relativeFrom="page">
                <wp:posOffset>428625</wp:posOffset>
              </wp:positionV>
              <wp:extent cx="967105" cy="198755"/>
              <wp:effectExtent l="635" t="635" r="0" b="0"/>
              <wp:wrapNone/>
              <wp:docPr id="54" name="docshape 14"/>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12</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14" path="m0,0l-2147483645,0l-2147483645,-2147483646l0,-2147483646xe" stroked="f" o:allowincell="f" style="position:absolute;margin-left:49.25pt;margin-top:33.75pt;width:76.1pt;height:15.6pt;mso-wrap-style:square;v-text-anchor:top;mso-position-horizontal-relative:page;mso-position-vertical-relative:page" wp14:anchorId="72543F7B">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12</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15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682" wp14:anchorId="42D5357F">
              <wp:simplePos x="0" y="0"/>
              <wp:positionH relativeFrom="page">
                <wp:posOffset>1120140</wp:posOffset>
              </wp:positionH>
              <wp:positionV relativeFrom="page">
                <wp:posOffset>664845</wp:posOffset>
              </wp:positionV>
              <wp:extent cx="5074285" cy="635"/>
              <wp:effectExtent l="3175" t="3175" r="3810" b="3175"/>
              <wp:wrapNone/>
              <wp:docPr id="656" name="Line 141"/>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141" stroked="t" o:allowincell="f" style="position:absolute;mso-position-horizontal-relative:page;mso-position-vertical-relative:page" wp14:anchorId="42D5357F">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683" wp14:anchorId="1D082A41">
              <wp:simplePos x="0" y="0"/>
              <wp:positionH relativeFrom="page">
                <wp:posOffset>2959735</wp:posOffset>
              </wp:positionH>
              <wp:positionV relativeFrom="page">
                <wp:posOffset>428625</wp:posOffset>
              </wp:positionV>
              <wp:extent cx="3286760" cy="198755"/>
              <wp:effectExtent l="0" t="635" r="0" b="0"/>
              <wp:wrapNone/>
              <wp:docPr id="657" name="docshape 135"/>
              <a:graphic xmlns:a="http://schemas.openxmlformats.org/drawingml/2006/main">
                <a:graphicData uri="http://schemas.microsoft.com/office/word/2010/wordprocessingShape">
                  <wps:wsp>
                    <wps:cNvSpPr/>
                    <wps:spPr>
                      <a:xfrm>
                        <a:off x="0" y="0"/>
                        <a:ext cx="32868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5"/>
                            </w:rPr>
                            <w:t xml:space="preserve"> </w:t>
                          </w:r>
                          <w:r>
                            <w:rPr>
                              <w:color w:val="000000"/>
                            </w:rPr>
                            <w:t>7:</w:t>
                          </w:r>
                          <w:r>
                            <w:rPr>
                              <w:color w:val="000000"/>
                              <w:spacing w:val="-2"/>
                            </w:rPr>
                            <w:t xml:space="preserve"> </w:t>
                          </w:r>
                          <w:r>
                            <w:rPr>
                              <w:color w:val="000000"/>
                            </w:rPr>
                            <w:t>Android</w:t>
                          </w:r>
                          <w:r>
                            <w:rPr>
                              <w:color w:val="000000"/>
                              <w:spacing w:val="-2"/>
                            </w:rPr>
                            <w:t xml:space="preserve"> </w:t>
                          </w:r>
                          <w:r>
                            <w:rPr>
                              <w:color w:val="000000"/>
                            </w:rPr>
                            <w:t>Permissions</w:t>
                          </w:r>
                          <w:r>
                            <w:rPr>
                              <w:color w:val="000000"/>
                              <w:spacing w:val="-2"/>
                            </w:rPr>
                            <w:t xml:space="preserve"> </w:t>
                          </w:r>
                          <w:r>
                            <w:rPr>
                              <w:color w:val="000000"/>
                            </w:rPr>
                            <w:t>and</w:t>
                          </w:r>
                          <w:r>
                            <w:rPr>
                              <w:color w:val="000000"/>
                              <w:spacing w:val="-3"/>
                            </w:rPr>
                            <w:t xml:space="preserve"> </w:t>
                          </w:r>
                          <w:r>
                            <w:rPr>
                              <w:color w:val="000000"/>
                            </w:rPr>
                            <w:t>Google</w:t>
                          </w:r>
                          <w:r>
                            <w:rPr>
                              <w:color w:val="000000"/>
                              <w:spacing w:val="-2"/>
                            </w:rPr>
                            <w:t xml:space="preserve"> </w:t>
                          </w:r>
                          <w:r>
                            <w:rPr>
                              <w:color w:val="000000"/>
                            </w:rPr>
                            <w:t>Maps</w:t>
                          </w:r>
                          <w:r>
                            <w:rPr>
                              <w:color w:val="000000"/>
                              <w:spacing w:val="-2"/>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77</w:t>
                          </w:r>
                          <w:r>
                            <w:rPr>
                              <w:spacing w:val="-5"/>
                              <w:color w:val="000000"/>
                            </w:rPr>
                            <w:fldChar w:fldCharType="end"/>
                          </w:r>
                        </w:p>
                      </w:txbxContent>
                    </wps:txbx>
                    <wps:bodyPr lIns="0" rIns="0" tIns="0" bIns="0" anchor="t" upright="1">
                      <a:noAutofit/>
                    </wps:bodyPr>
                  </wps:wsp>
                </a:graphicData>
              </a:graphic>
            </wp:anchor>
          </w:drawing>
        </mc:Choice>
        <mc:Fallback>
          <w:pict>
            <v:rect id="shape_0" ID="docshape 135" path="m0,0l-2147483645,0l-2147483645,-2147483646l0,-2147483646xe" stroked="f" o:allowincell="f" style="position:absolute;margin-left:233.05pt;margin-top:33.75pt;width:258.75pt;height:15.6pt;mso-wrap-style:square;v-text-anchor:top;mso-position-horizontal-relative:page;mso-position-vertical-relative:page" wp14:anchorId="1D082A41">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5"/>
                      </w:rPr>
                      <w:t xml:space="preserve"> </w:t>
                    </w:r>
                    <w:r>
                      <w:rPr>
                        <w:color w:val="000000"/>
                      </w:rPr>
                      <w:t>7:</w:t>
                    </w:r>
                    <w:r>
                      <w:rPr>
                        <w:color w:val="000000"/>
                        <w:spacing w:val="-2"/>
                      </w:rPr>
                      <w:t xml:space="preserve"> </w:t>
                    </w:r>
                    <w:r>
                      <w:rPr>
                        <w:color w:val="000000"/>
                      </w:rPr>
                      <w:t>Android</w:t>
                    </w:r>
                    <w:r>
                      <w:rPr>
                        <w:color w:val="000000"/>
                        <w:spacing w:val="-2"/>
                      </w:rPr>
                      <w:t xml:space="preserve"> </w:t>
                    </w:r>
                    <w:r>
                      <w:rPr>
                        <w:color w:val="000000"/>
                      </w:rPr>
                      <w:t>Permissions</w:t>
                    </w:r>
                    <w:r>
                      <w:rPr>
                        <w:color w:val="000000"/>
                        <w:spacing w:val="-2"/>
                      </w:rPr>
                      <w:t xml:space="preserve"> </w:t>
                    </w:r>
                    <w:r>
                      <w:rPr>
                        <w:color w:val="000000"/>
                      </w:rPr>
                      <w:t>and</w:t>
                    </w:r>
                    <w:r>
                      <w:rPr>
                        <w:color w:val="000000"/>
                        <w:spacing w:val="-3"/>
                      </w:rPr>
                      <w:t xml:space="preserve"> </w:t>
                    </w:r>
                    <w:r>
                      <w:rPr>
                        <w:color w:val="000000"/>
                      </w:rPr>
                      <w:t>Google</w:t>
                    </w:r>
                    <w:r>
                      <w:rPr>
                        <w:color w:val="000000"/>
                        <w:spacing w:val="-2"/>
                      </w:rPr>
                      <w:t xml:space="preserve"> </w:t>
                    </w:r>
                    <w:r>
                      <w:rPr>
                        <w:color w:val="000000"/>
                      </w:rPr>
                      <w:t>Maps</w:t>
                    </w:r>
                    <w:r>
                      <w:rPr>
                        <w:color w:val="000000"/>
                        <w:spacing w:val="-2"/>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77</w:t>
                    </w:r>
                    <w:r>
                      <w:rPr>
                        <w:spacing w:val="-5"/>
                        <w:color w:val="000000"/>
                      </w:rPr>
                      <w:fldChar w:fldCharType="end"/>
                    </w:r>
                  </w:p>
                </w:txbxContent>
              </v:textbox>
              <w10:wrap type="none"/>
            </v:rect>
          </w:pict>
        </mc:Fallback>
      </mc:AlternateContent>
    </w:r>
  </w:p>
</w:hdr>
</file>

<file path=word/header15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692" wp14:anchorId="5ED6085E">
              <wp:simplePos x="0" y="0"/>
              <wp:positionH relativeFrom="page">
                <wp:posOffset>662940</wp:posOffset>
              </wp:positionH>
              <wp:positionV relativeFrom="page">
                <wp:posOffset>664845</wp:posOffset>
              </wp:positionV>
              <wp:extent cx="5074920" cy="635"/>
              <wp:effectExtent l="3175" t="3175" r="3810" b="3175"/>
              <wp:wrapNone/>
              <wp:docPr id="665" name="Line 144"/>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144" stroked="t" o:allowincell="f" style="position:absolute;mso-position-horizontal-relative:page;mso-position-vertical-relative:page" wp14:anchorId="5ED6085E">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693" wp14:anchorId="66D9C607">
              <wp:simplePos x="0" y="0"/>
              <wp:positionH relativeFrom="page">
                <wp:posOffset>625475</wp:posOffset>
              </wp:positionH>
              <wp:positionV relativeFrom="page">
                <wp:posOffset>428625</wp:posOffset>
              </wp:positionV>
              <wp:extent cx="894080" cy="198755"/>
              <wp:effectExtent l="0" t="635" r="0" b="0"/>
              <wp:wrapNone/>
              <wp:docPr id="666" name="docshape 138"/>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78</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138" path="m0,0l-2147483645,0l-2147483645,-2147483646l0,-2147483646xe" stroked="f" o:allowincell="f" style="position:absolute;margin-left:49.25pt;margin-top:33.75pt;width:70.35pt;height:15.6pt;mso-wrap-style:square;v-text-anchor:top;mso-position-horizontal-relative:page;mso-position-vertical-relative:page" wp14:anchorId="66D9C607">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78</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15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689" wp14:anchorId="42D5357F">
              <wp:simplePos x="0" y="0"/>
              <wp:positionH relativeFrom="page">
                <wp:posOffset>1120140</wp:posOffset>
              </wp:positionH>
              <wp:positionV relativeFrom="page">
                <wp:posOffset>664845</wp:posOffset>
              </wp:positionV>
              <wp:extent cx="5074285" cy="635"/>
              <wp:effectExtent l="3175" t="3175" r="3810" b="3175"/>
              <wp:wrapNone/>
              <wp:docPr id="668" name="Line 143"/>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143" stroked="t" o:allowincell="f" style="position:absolute;mso-position-horizontal-relative:page;mso-position-vertical-relative:page" wp14:anchorId="42D5357F">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690" wp14:anchorId="1D082A41">
              <wp:simplePos x="0" y="0"/>
              <wp:positionH relativeFrom="page">
                <wp:posOffset>2959735</wp:posOffset>
              </wp:positionH>
              <wp:positionV relativeFrom="page">
                <wp:posOffset>428625</wp:posOffset>
              </wp:positionV>
              <wp:extent cx="3286760" cy="198755"/>
              <wp:effectExtent l="0" t="635" r="0" b="0"/>
              <wp:wrapNone/>
              <wp:docPr id="669" name="docshape 137"/>
              <a:graphic xmlns:a="http://schemas.openxmlformats.org/drawingml/2006/main">
                <a:graphicData uri="http://schemas.microsoft.com/office/word/2010/wordprocessingShape">
                  <wps:wsp>
                    <wps:cNvSpPr/>
                    <wps:spPr>
                      <a:xfrm>
                        <a:off x="0" y="0"/>
                        <a:ext cx="32868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5"/>
                            </w:rPr>
                            <w:t xml:space="preserve"> </w:t>
                          </w:r>
                          <w:r>
                            <w:rPr>
                              <w:color w:val="000000"/>
                            </w:rPr>
                            <w:t>7:</w:t>
                          </w:r>
                          <w:r>
                            <w:rPr>
                              <w:color w:val="000000"/>
                              <w:spacing w:val="-2"/>
                            </w:rPr>
                            <w:t xml:space="preserve"> </w:t>
                          </w:r>
                          <w:r>
                            <w:rPr>
                              <w:color w:val="000000"/>
                            </w:rPr>
                            <w:t>Android</w:t>
                          </w:r>
                          <w:r>
                            <w:rPr>
                              <w:color w:val="000000"/>
                              <w:spacing w:val="-2"/>
                            </w:rPr>
                            <w:t xml:space="preserve"> </w:t>
                          </w:r>
                          <w:r>
                            <w:rPr>
                              <w:color w:val="000000"/>
                            </w:rPr>
                            <w:t>Permissions</w:t>
                          </w:r>
                          <w:r>
                            <w:rPr>
                              <w:color w:val="000000"/>
                              <w:spacing w:val="-2"/>
                            </w:rPr>
                            <w:t xml:space="preserve"> </w:t>
                          </w:r>
                          <w:r>
                            <w:rPr>
                              <w:color w:val="000000"/>
                            </w:rPr>
                            <w:t>and</w:t>
                          </w:r>
                          <w:r>
                            <w:rPr>
                              <w:color w:val="000000"/>
                              <w:spacing w:val="-3"/>
                            </w:rPr>
                            <w:t xml:space="preserve"> </w:t>
                          </w:r>
                          <w:r>
                            <w:rPr>
                              <w:color w:val="000000"/>
                            </w:rPr>
                            <w:t>Google</w:t>
                          </w:r>
                          <w:r>
                            <w:rPr>
                              <w:color w:val="000000"/>
                              <w:spacing w:val="-2"/>
                            </w:rPr>
                            <w:t xml:space="preserve"> </w:t>
                          </w:r>
                          <w:r>
                            <w:rPr>
                              <w:color w:val="000000"/>
                            </w:rPr>
                            <w:t>Maps</w:t>
                          </w:r>
                          <w:r>
                            <w:rPr>
                              <w:color w:val="000000"/>
                              <w:spacing w:val="-2"/>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77</w:t>
                          </w:r>
                          <w:r>
                            <w:rPr>
                              <w:spacing w:val="-5"/>
                              <w:color w:val="000000"/>
                            </w:rPr>
                            <w:fldChar w:fldCharType="end"/>
                          </w:r>
                        </w:p>
                      </w:txbxContent>
                    </wps:txbx>
                    <wps:bodyPr lIns="0" rIns="0" tIns="0" bIns="0" anchor="t" upright="1">
                      <a:noAutofit/>
                    </wps:bodyPr>
                  </wps:wsp>
                </a:graphicData>
              </a:graphic>
            </wp:anchor>
          </w:drawing>
        </mc:Choice>
        <mc:Fallback>
          <w:pict>
            <v:rect id="shape_0" ID="docshape 137" path="m0,0l-2147483645,0l-2147483645,-2147483646l0,-2147483646xe" stroked="f" o:allowincell="f" style="position:absolute;margin-left:233.05pt;margin-top:33.75pt;width:258.75pt;height:15.6pt;mso-wrap-style:square;v-text-anchor:top;mso-position-horizontal-relative:page;mso-position-vertical-relative:page" wp14:anchorId="1D082A41">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5"/>
                      </w:rPr>
                      <w:t xml:space="preserve"> </w:t>
                    </w:r>
                    <w:r>
                      <w:rPr>
                        <w:color w:val="000000"/>
                      </w:rPr>
                      <w:t>7:</w:t>
                    </w:r>
                    <w:r>
                      <w:rPr>
                        <w:color w:val="000000"/>
                        <w:spacing w:val="-2"/>
                      </w:rPr>
                      <w:t xml:space="preserve"> </w:t>
                    </w:r>
                    <w:r>
                      <w:rPr>
                        <w:color w:val="000000"/>
                      </w:rPr>
                      <w:t>Android</w:t>
                    </w:r>
                    <w:r>
                      <w:rPr>
                        <w:color w:val="000000"/>
                        <w:spacing w:val="-2"/>
                      </w:rPr>
                      <w:t xml:space="preserve"> </w:t>
                    </w:r>
                    <w:r>
                      <w:rPr>
                        <w:color w:val="000000"/>
                      </w:rPr>
                      <w:t>Permissions</w:t>
                    </w:r>
                    <w:r>
                      <w:rPr>
                        <w:color w:val="000000"/>
                        <w:spacing w:val="-2"/>
                      </w:rPr>
                      <w:t xml:space="preserve"> </w:t>
                    </w:r>
                    <w:r>
                      <w:rPr>
                        <w:color w:val="000000"/>
                      </w:rPr>
                      <w:t>and</w:t>
                    </w:r>
                    <w:r>
                      <w:rPr>
                        <w:color w:val="000000"/>
                        <w:spacing w:val="-3"/>
                      </w:rPr>
                      <w:t xml:space="preserve"> </w:t>
                    </w:r>
                    <w:r>
                      <w:rPr>
                        <w:color w:val="000000"/>
                      </w:rPr>
                      <w:t>Google</w:t>
                    </w:r>
                    <w:r>
                      <w:rPr>
                        <w:color w:val="000000"/>
                        <w:spacing w:val="-2"/>
                      </w:rPr>
                      <w:t xml:space="preserve"> </w:t>
                    </w:r>
                    <w:r>
                      <w:rPr>
                        <w:color w:val="000000"/>
                      </w:rPr>
                      <w:t>Maps</w:t>
                    </w:r>
                    <w:r>
                      <w:rPr>
                        <w:color w:val="000000"/>
                        <w:spacing w:val="-2"/>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77</w:t>
                    </w:r>
                    <w:r>
                      <w:rPr>
                        <w:spacing w:val="-5"/>
                        <w:color w:val="000000"/>
                      </w:rPr>
                      <w:fldChar w:fldCharType="end"/>
                    </w:r>
                  </w:p>
                </w:txbxContent>
              </v:textbox>
              <w10:wrap type="none"/>
            </v:rect>
          </w:pict>
        </mc:Fallback>
      </mc:AlternateContent>
    </w:r>
  </w:p>
</w:hdr>
</file>

<file path=word/header15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698" wp14:anchorId="5ED6085E">
              <wp:simplePos x="0" y="0"/>
              <wp:positionH relativeFrom="page">
                <wp:posOffset>662940</wp:posOffset>
              </wp:positionH>
              <wp:positionV relativeFrom="page">
                <wp:posOffset>664845</wp:posOffset>
              </wp:positionV>
              <wp:extent cx="5074920" cy="635"/>
              <wp:effectExtent l="3175" t="3175" r="3810" b="3175"/>
              <wp:wrapNone/>
              <wp:docPr id="677" name="Line 146"/>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146" stroked="t" o:allowincell="f" style="position:absolute;mso-position-horizontal-relative:page;mso-position-vertical-relative:page" wp14:anchorId="5ED6085E">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699" wp14:anchorId="66D9C607">
              <wp:simplePos x="0" y="0"/>
              <wp:positionH relativeFrom="page">
                <wp:posOffset>625475</wp:posOffset>
              </wp:positionH>
              <wp:positionV relativeFrom="page">
                <wp:posOffset>428625</wp:posOffset>
              </wp:positionV>
              <wp:extent cx="894080" cy="198755"/>
              <wp:effectExtent l="0" t="635" r="0" b="0"/>
              <wp:wrapNone/>
              <wp:docPr id="678" name="docshape 140"/>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78</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140" path="m0,0l-2147483645,0l-2147483645,-2147483646l0,-2147483646xe" stroked="f" o:allowincell="f" style="position:absolute;margin-left:49.25pt;margin-top:33.75pt;width:70.35pt;height:15.6pt;mso-wrap-style:square;v-text-anchor:top;mso-position-horizontal-relative:page;mso-position-vertical-relative:page" wp14:anchorId="66D9C607">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78</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15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696" wp14:anchorId="42D5357F">
              <wp:simplePos x="0" y="0"/>
              <wp:positionH relativeFrom="page">
                <wp:posOffset>1120140</wp:posOffset>
              </wp:positionH>
              <wp:positionV relativeFrom="page">
                <wp:posOffset>664845</wp:posOffset>
              </wp:positionV>
              <wp:extent cx="5074285" cy="635"/>
              <wp:effectExtent l="3175" t="3175" r="3810" b="3175"/>
              <wp:wrapNone/>
              <wp:docPr id="680" name="Line 145"/>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145" stroked="t" o:allowincell="f" style="position:absolute;mso-position-horizontal-relative:page;mso-position-vertical-relative:page" wp14:anchorId="42D5357F">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697" wp14:anchorId="1D082A41">
              <wp:simplePos x="0" y="0"/>
              <wp:positionH relativeFrom="page">
                <wp:posOffset>2959735</wp:posOffset>
              </wp:positionH>
              <wp:positionV relativeFrom="page">
                <wp:posOffset>428625</wp:posOffset>
              </wp:positionV>
              <wp:extent cx="3286760" cy="198755"/>
              <wp:effectExtent l="0" t="635" r="0" b="0"/>
              <wp:wrapNone/>
              <wp:docPr id="681" name="docshape 139"/>
              <a:graphic xmlns:a="http://schemas.openxmlformats.org/drawingml/2006/main">
                <a:graphicData uri="http://schemas.microsoft.com/office/word/2010/wordprocessingShape">
                  <wps:wsp>
                    <wps:cNvSpPr/>
                    <wps:spPr>
                      <a:xfrm>
                        <a:off x="0" y="0"/>
                        <a:ext cx="32868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5"/>
                            </w:rPr>
                            <w:t xml:space="preserve"> </w:t>
                          </w:r>
                          <w:r>
                            <w:rPr>
                              <w:color w:val="000000"/>
                            </w:rPr>
                            <w:t>7:</w:t>
                          </w:r>
                          <w:r>
                            <w:rPr>
                              <w:color w:val="000000"/>
                              <w:spacing w:val="-2"/>
                            </w:rPr>
                            <w:t xml:space="preserve"> </w:t>
                          </w:r>
                          <w:r>
                            <w:rPr>
                              <w:color w:val="000000"/>
                            </w:rPr>
                            <w:t>Android</w:t>
                          </w:r>
                          <w:r>
                            <w:rPr>
                              <w:color w:val="000000"/>
                              <w:spacing w:val="-2"/>
                            </w:rPr>
                            <w:t xml:space="preserve"> </w:t>
                          </w:r>
                          <w:r>
                            <w:rPr>
                              <w:color w:val="000000"/>
                            </w:rPr>
                            <w:t>Permissions</w:t>
                          </w:r>
                          <w:r>
                            <w:rPr>
                              <w:color w:val="000000"/>
                              <w:spacing w:val="-2"/>
                            </w:rPr>
                            <w:t xml:space="preserve"> </w:t>
                          </w:r>
                          <w:r>
                            <w:rPr>
                              <w:color w:val="000000"/>
                            </w:rPr>
                            <w:t>and</w:t>
                          </w:r>
                          <w:r>
                            <w:rPr>
                              <w:color w:val="000000"/>
                              <w:spacing w:val="-3"/>
                            </w:rPr>
                            <w:t xml:space="preserve"> </w:t>
                          </w:r>
                          <w:r>
                            <w:rPr>
                              <w:color w:val="000000"/>
                            </w:rPr>
                            <w:t>Google</w:t>
                          </w:r>
                          <w:r>
                            <w:rPr>
                              <w:color w:val="000000"/>
                              <w:spacing w:val="-2"/>
                            </w:rPr>
                            <w:t xml:space="preserve"> </w:t>
                          </w:r>
                          <w:r>
                            <w:rPr>
                              <w:color w:val="000000"/>
                            </w:rPr>
                            <w:t>Maps</w:t>
                          </w:r>
                          <w:r>
                            <w:rPr>
                              <w:color w:val="000000"/>
                              <w:spacing w:val="-2"/>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79</w:t>
                          </w:r>
                          <w:r>
                            <w:rPr>
                              <w:spacing w:val="-5"/>
                              <w:color w:val="000000"/>
                            </w:rPr>
                            <w:fldChar w:fldCharType="end"/>
                          </w:r>
                        </w:p>
                      </w:txbxContent>
                    </wps:txbx>
                    <wps:bodyPr lIns="0" rIns="0" tIns="0" bIns="0" anchor="t" upright="1">
                      <a:noAutofit/>
                    </wps:bodyPr>
                  </wps:wsp>
                </a:graphicData>
              </a:graphic>
            </wp:anchor>
          </w:drawing>
        </mc:Choice>
        <mc:Fallback>
          <w:pict>
            <v:rect id="shape_0" ID="docshape 139" path="m0,0l-2147483645,0l-2147483645,-2147483646l0,-2147483646xe" stroked="f" o:allowincell="f" style="position:absolute;margin-left:233.05pt;margin-top:33.75pt;width:258.75pt;height:15.6pt;mso-wrap-style:square;v-text-anchor:top;mso-position-horizontal-relative:page;mso-position-vertical-relative:page" wp14:anchorId="1D082A41">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5"/>
                      </w:rPr>
                      <w:t xml:space="preserve"> </w:t>
                    </w:r>
                    <w:r>
                      <w:rPr>
                        <w:color w:val="000000"/>
                      </w:rPr>
                      <w:t>7:</w:t>
                    </w:r>
                    <w:r>
                      <w:rPr>
                        <w:color w:val="000000"/>
                        <w:spacing w:val="-2"/>
                      </w:rPr>
                      <w:t xml:space="preserve"> </w:t>
                    </w:r>
                    <w:r>
                      <w:rPr>
                        <w:color w:val="000000"/>
                      </w:rPr>
                      <w:t>Android</w:t>
                    </w:r>
                    <w:r>
                      <w:rPr>
                        <w:color w:val="000000"/>
                        <w:spacing w:val="-2"/>
                      </w:rPr>
                      <w:t xml:space="preserve"> </w:t>
                    </w:r>
                    <w:r>
                      <w:rPr>
                        <w:color w:val="000000"/>
                      </w:rPr>
                      <w:t>Permissions</w:t>
                    </w:r>
                    <w:r>
                      <w:rPr>
                        <w:color w:val="000000"/>
                        <w:spacing w:val="-2"/>
                      </w:rPr>
                      <w:t xml:space="preserve"> </w:t>
                    </w:r>
                    <w:r>
                      <w:rPr>
                        <w:color w:val="000000"/>
                      </w:rPr>
                      <w:t>and</w:t>
                    </w:r>
                    <w:r>
                      <w:rPr>
                        <w:color w:val="000000"/>
                        <w:spacing w:val="-3"/>
                      </w:rPr>
                      <w:t xml:space="preserve"> </w:t>
                    </w:r>
                    <w:r>
                      <w:rPr>
                        <w:color w:val="000000"/>
                      </w:rPr>
                      <w:t>Google</w:t>
                    </w:r>
                    <w:r>
                      <w:rPr>
                        <w:color w:val="000000"/>
                        <w:spacing w:val="-2"/>
                      </w:rPr>
                      <w:t xml:space="preserve"> </w:t>
                    </w:r>
                    <w:r>
                      <w:rPr>
                        <w:color w:val="000000"/>
                      </w:rPr>
                      <w:t>Maps</w:t>
                    </w:r>
                    <w:r>
                      <w:rPr>
                        <w:color w:val="000000"/>
                        <w:spacing w:val="-2"/>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79</w:t>
                    </w:r>
                    <w:r>
                      <w:rPr>
                        <w:spacing w:val="-5"/>
                        <w:color w:val="000000"/>
                      </w:rPr>
                      <w:fldChar w:fldCharType="end"/>
                    </w:r>
                  </w:p>
                </w:txbxContent>
              </v:textbox>
              <w10:wrap type="none"/>
            </v:rect>
          </w:pict>
        </mc:Fallback>
      </mc:AlternateContent>
    </w:r>
  </w:p>
</w:hdr>
</file>

<file path=word/header15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704" wp14:anchorId="5ED6085E">
              <wp:simplePos x="0" y="0"/>
              <wp:positionH relativeFrom="page">
                <wp:posOffset>662940</wp:posOffset>
              </wp:positionH>
              <wp:positionV relativeFrom="page">
                <wp:posOffset>664845</wp:posOffset>
              </wp:positionV>
              <wp:extent cx="5074920" cy="635"/>
              <wp:effectExtent l="3175" t="3175" r="3810" b="3175"/>
              <wp:wrapNone/>
              <wp:docPr id="689" name="Line 148"/>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148" stroked="t" o:allowincell="f" style="position:absolute;mso-position-horizontal-relative:page;mso-position-vertical-relative:page" wp14:anchorId="5ED6085E">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705" wp14:anchorId="66D9C607">
              <wp:simplePos x="0" y="0"/>
              <wp:positionH relativeFrom="page">
                <wp:posOffset>625475</wp:posOffset>
              </wp:positionH>
              <wp:positionV relativeFrom="page">
                <wp:posOffset>428625</wp:posOffset>
              </wp:positionV>
              <wp:extent cx="894080" cy="198755"/>
              <wp:effectExtent l="0" t="635" r="0" b="0"/>
              <wp:wrapNone/>
              <wp:docPr id="690" name="docshape 142"/>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80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142" path="m0,0l-2147483645,0l-2147483645,-2147483646l0,-2147483646xe" stroked="f" o:allowincell="f" style="position:absolute;margin-left:49.25pt;margin-top:33.75pt;width:70.35pt;height:15.6pt;mso-wrap-style:square;v-text-anchor:top;mso-position-horizontal-relative:page;mso-position-vertical-relative:page" wp14:anchorId="66D9C607">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80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15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701" wp14:anchorId="42D5357F">
              <wp:simplePos x="0" y="0"/>
              <wp:positionH relativeFrom="page">
                <wp:posOffset>1120140</wp:posOffset>
              </wp:positionH>
              <wp:positionV relativeFrom="page">
                <wp:posOffset>664845</wp:posOffset>
              </wp:positionV>
              <wp:extent cx="5074285" cy="635"/>
              <wp:effectExtent l="3175" t="3175" r="3810" b="3175"/>
              <wp:wrapNone/>
              <wp:docPr id="692" name="Line 147"/>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147" stroked="t" o:allowincell="f" style="position:absolute;mso-position-horizontal-relative:page;mso-position-vertical-relative:page" wp14:anchorId="42D5357F">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702" wp14:anchorId="1D082A41">
              <wp:simplePos x="0" y="0"/>
              <wp:positionH relativeFrom="page">
                <wp:posOffset>2959735</wp:posOffset>
              </wp:positionH>
              <wp:positionV relativeFrom="page">
                <wp:posOffset>428625</wp:posOffset>
              </wp:positionV>
              <wp:extent cx="3286760" cy="198755"/>
              <wp:effectExtent l="0" t="635" r="0" b="0"/>
              <wp:wrapNone/>
              <wp:docPr id="693" name="docshape 141"/>
              <a:graphic xmlns:a="http://schemas.openxmlformats.org/drawingml/2006/main">
                <a:graphicData uri="http://schemas.microsoft.com/office/word/2010/wordprocessingShape">
                  <wps:wsp>
                    <wps:cNvSpPr/>
                    <wps:spPr>
                      <a:xfrm>
                        <a:off x="0" y="0"/>
                        <a:ext cx="32868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5"/>
                            </w:rPr>
                            <w:t xml:space="preserve"> </w:t>
                          </w:r>
                          <w:r>
                            <w:rPr>
                              <w:color w:val="000000"/>
                            </w:rPr>
                            <w:t>7:</w:t>
                          </w:r>
                          <w:r>
                            <w:rPr>
                              <w:color w:val="000000"/>
                              <w:spacing w:val="-2"/>
                            </w:rPr>
                            <w:t xml:space="preserve"> </w:t>
                          </w:r>
                          <w:r>
                            <w:rPr>
                              <w:color w:val="000000"/>
                            </w:rPr>
                            <w:t>Android</w:t>
                          </w:r>
                          <w:r>
                            <w:rPr>
                              <w:color w:val="000000"/>
                              <w:spacing w:val="-2"/>
                            </w:rPr>
                            <w:t xml:space="preserve"> </w:t>
                          </w:r>
                          <w:r>
                            <w:rPr>
                              <w:color w:val="000000"/>
                            </w:rPr>
                            <w:t>Permissions</w:t>
                          </w:r>
                          <w:r>
                            <w:rPr>
                              <w:color w:val="000000"/>
                              <w:spacing w:val="-2"/>
                            </w:rPr>
                            <w:t xml:space="preserve"> </w:t>
                          </w:r>
                          <w:r>
                            <w:rPr>
                              <w:color w:val="000000"/>
                            </w:rPr>
                            <w:t>and</w:t>
                          </w:r>
                          <w:r>
                            <w:rPr>
                              <w:color w:val="000000"/>
                              <w:spacing w:val="-3"/>
                            </w:rPr>
                            <w:t xml:space="preserve"> </w:t>
                          </w:r>
                          <w:r>
                            <w:rPr>
                              <w:color w:val="000000"/>
                            </w:rPr>
                            <w:t>Google</w:t>
                          </w:r>
                          <w:r>
                            <w:rPr>
                              <w:color w:val="000000"/>
                              <w:spacing w:val="-2"/>
                            </w:rPr>
                            <w:t xml:space="preserve"> </w:t>
                          </w:r>
                          <w:r>
                            <w:rPr>
                              <w:color w:val="000000"/>
                            </w:rPr>
                            <w:t>Maps</w:t>
                          </w:r>
                          <w:r>
                            <w:rPr>
                              <w:color w:val="000000"/>
                              <w:spacing w:val="-2"/>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79</w:t>
                          </w:r>
                          <w:r>
                            <w:rPr>
                              <w:spacing w:val="-5"/>
                              <w:color w:val="000000"/>
                            </w:rPr>
                            <w:fldChar w:fldCharType="end"/>
                          </w:r>
                        </w:p>
                      </w:txbxContent>
                    </wps:txbx>
                    <wps:bodyPr lIns="0" rIns="0" tIns="0" bIns="0" anchor="t" upright="1">
                      <a:noAutofit/>
                    </wps:bodyPr>
                  </wps:wsp>
                </a:graphicData>
              </a:graphic>
            </wp:anchor>
          </w:drawing>
        </mc:Choice>
        <mc:Fallback>
          <w:pict>
            <v:rect id="shape_0" ID="docshape 141" path="m0,0l-2147483645,0l-2147483645,-2147483646l0,-2147483646xe" stroked="f" o:allowincell="f" style="position:absolute;margin-left:233.05pt;margin-top:33.75pt;width:258.75pt;height:15.6pt;mso-wrap-style:square;v-text-anchor:top;mso-position-horizontal-relative:page;mso-position-vertical-relative:page" wp14:anchorId="1D082A41">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5"/>
                      </w:rPr>
                      <w:t xml:space="preserve"> </w:t>
                    </w:r>
                    <w:r>
                      <w:rPr>
                        <w:color w:val="000000"/>
                      </w:rPr>
                      <w:t>7:</w:t>
                    </w:r>
                    <w:r>
                      <w:rPr>
                        <w:color w:val="000000"/>
                        <w:spacing w:val="-2"/>
                      </w:rPr>
                      <w:t xml:space="preserve"> </w:t>
                    </w:r>
                    <w:r>
                      <w:rPr>
                        <w:color w:val="000000"/>
                      </w:rPr>
                      <w:t>Android</w:t>
                    </w:r>
                    <w:r>
                      <w:rPr>
                        <w:color w:val="000000"/>
                        <w:spacing w:val="-2"/>
                      </w:rPr>
                      <w:t xml:space="preserve"> </w:t>
                    </w:r>
                    <w:r>
                      <w:rPr>
                        <w:color w:val="000000"/>
                      </w:rPr>
                      <w:t>Permissions</w:t>
                    </w:r>
                    <w:r>
                      <w:rPr>
                        <w:color w:val="000000"/>
                        <w:spacing w:val="-2"/>
                      </w:rPr>
                      <w:t xml:space="preserve"> </w:t>
                    </w:r>
                    <w:r>
                      <w:rPr>
                        <w:color w:val="000000"/>
                      </w:rPr>
                      <w:t>and</w:t>
                    </w:r>
                    <w:r>
                      <w:rPr>
                        <w:color w:val="000000"/>
                        <w:spacing w:val="-3"/>
                      </w:rPr>
                      <w:t xml:space="preserve"> </w:t>
                    </w:r>
                    <w:r>
                      <w:rPr>
                        <w:color w:val="000000"/>
                      </w:rPr>
                      <w:t>Google</w:t>
                    </w:r>
                    <w:r>
                      <w:rPr>
                        <w:color w:val="000000"/>
                        <w:spacing w:val="-2"/>
                      </w:rPr>
                      <w:t xml:space="preserve"> </w:t>
                    </w:r>
                    <w:r>
                      <w:rPr>
                        <w:color w:val="000000"/>
                      </w:rPr>
                      <w:t>Maps</w:t>
                    </w:r>
                    <w:r>
                      <w:rPr>
                        <w:color w:val="000000"/>
                        <w:spacing w:val="-2"/>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79</w:t>
                    </w:r>
                    <w:r>
                      <w:rPr>
                        <w:spacing w:val="-5"/>
                        <w:color w:val="000000"/>
                      </w:rPr>
                      <w:fldChar w:fldCharType="end"/>
                    </w:r>
                  </w:p>
                </w:txbxContent>
              </v:textbox>
              <w10:wrap type="none"/>
            </v:rect>
          </w:pict>
        </mc:Fallback>
      </mc:AlternateContent>
    </w:r>
  </w:p>
</w:hdr>
</file>

<file path=word/header15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708" wp14:anchorId="5ED6085E">
              <wp:simplePos x="0" y="0"/>
              <wp:positionH relativeFrom="page">
                <wp:posOffset>662940</wp:posOffset>
              </wp:positionH>
              <wp:positionV relativeFrom="page">
                <wp:posOffset>664845</wp:posOffset>
              </wp:positionV>
              <wp:extent cx="5074920" cy="635"/>
              <wp:effectExtent l="3175" t="3175" r="3810" b="3175"/>
              <wp:wrapNone/>
              <wp:docPr id="697" name="Line 150"/>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150" stroked="t" o:allowincell="f" style="position:absolute;mso-position-horizontal-relative:page;mso-position-vertical-relative:page" wp14:anchorId="5ED6085E">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710" wp14:anchorId="66D9C607">
              <wp:simplePos x="0" y="0"/>
              <wp:positionH relativeFrom="page">
                <wp:posOffset>625475</wp:posOffset>
              </wp:positionH>
              <wp:positionV relativeFrom="page">
                <wp:posOffset>428625</wp:posOffset>
              </wp:positionV>
              <wp:extent cx="894080" cy="198755"/>
              <wp:effectExtent l="0" t="635" r="0" b="0"/>
              <wp:wrapNone/>
              <wp:docPr id="698" name="docshape 144"/>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80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144" path="m0,0l-2147483645,0l-2147483645,-2147483646l0,-2147483646xe" stroked="f" o:allowincell="f" style="position:absolute;margin-left:49.25pt;margin-top:33.75pt;width:70.35pt;height:15.6pt;mso-wrap-style:square;v-text-anchor:top;mso-position-horizontal-relative:page;mso-position-vertical-relative:page" wp14:anchorId="66D9C607">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80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15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706" wp14:anchorId="42D5357F">
              <wp:simplePos x="0" y="0"/>
              <wp:positionH relativeFrom="page">
                <wp:posOffset>1120140</wp:posOffset>
              </wp:positionH>
              <wp:positionV relativeFrom="page">
                <wp:posOffset>664845</wp:posOffset>
              </wp:positionV>
              <wp:extent cx="5074285" cy="635"/>
              <wp:effectExtent l="3175" t="3175" r="3810" b="3175"/>
              <wp:wrapNone/>
              <wp:docPr id="700" name="Line 149"/>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149" stroked="t" o:allowincell="f" style="position:absolute;mso-position-horizontal-relative:page;mso-position-vertical-relative:page" wp14:anchorId="42D5357F">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707" wp14:anchorId="1D082A41">
              <wp:simplePos x="0" y="0"/>
              <wp:positionH relativeFrom="page">
                <wp:posOffset>2959735</wp:posOffset>
              </wp:positionH>
              <wp:positionV relativeFrom="page">
                <wp:posOffset>428625</wp:posOffset>
              </wp:positionV>
              <wp:extent cx="3286760" cy="198755"/>
              <wp:effectExtent l="0" t="635" r="0" b="0"/>
              <wp:wrapNone/>
              <wp:docPr id="701" name="docshape 143"/>
              <a:graphic xmlns:a="http://schemas.openxmlformats.org/drawingml/2006/main">
                <a:graphicData uri="http://schemas.microsoft.com/office/word/2010/wordprocessingShape">
                  <wps:wsp>
                    <wps:cNvSpPr/>
                    <wps:spPr>
                      <a:xfrm>
                        <a:off x="0" y="0"/>
                        <a:ext cx="32868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5"/>
                            </w:rPr>
                            <w:t xml:space="preserve"> </w:t>
                          </w:r>
                          <w:r>
                            <w:rPr>
                              <w:color w:val="000000"/>
                            </w:rPr>
                            <w:t>7:</w:t>
                          </w:r>
                          <w:r>
                            <w:rPr>
                              <w:color w:val="000000"/>
                              <w:spacing w:val="-2"/>
                            </w:rPr>
                            <w:t xml:space="preserve"> </w:t>
                          </w:r>
                          <w:r>
                            <w:rPr>
                              <w:color w:val="000000"/>
                            </w:rPr>
                            <w:t>Android</w:t>
                          </w:r>
                          <w:r>
                            <w:rPr>
                              <w:color w:val="000000"/>
                              <w:spacing w:val="-2"/>
                            </w:rPr>
                            <w:t xml:space="preserve"> </w:t>
                          </w:r>
                          <w:r>
                            <w:rPr>
                              <w:color w:val="000000"/>
                            </w:rPr>
                            <w:t>Permissions</w:t>
                          </w:r>
                          <w:r>
                            <w:rPr>
                              <w:color w:val="000000"/>
                              <w:spacing w:val="-2"/>
                            </w:rPr>
                            <w:t xml:space="preserve"> </w:t>
                          </w:r>
                          <w:r>
                            <w:rPr>
                              <w:color w:val="000000"/>
                            </w:rPr>
                            <w:t>and</w:t>
                          </w:r>
                          <w:r>
                            <w:rPr>
                              <w:color w:val="000000"/>
                              <w:spacing w:val="-3"/>
                            </w:rPr>
                            <w:t xml:space="preserve"> </w:t>
                          </w:r>
                          <w:r>
                            <w:rPr>
                              <w:color w:val="000000"/>
                            </w:rPr>
                            <w:t>Google</w:t>
                          </w:r>
                          <w:r>
                            <w:rPr>
                              <w:color w:val="000000"/>
                              <w:spacing w:val="-2"/>
                            </w:rPr>
                            <w:t xml:space="preserve"> </w:t>
                          </w:r>
                          <w:r>
                            <w:rPr>
                              <w:color w:val="000000"/>
                            </w:rPr>
                            <w:t>Maps</w:t>
                          </w:r>
                          <w:r>
                            <w:rPr>
                              <w:color w:val="000000"/>
                              <w:spacing w:val="-2"/>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81</w:t>
                          </w:r>
                          <w:r>
                            <w:rPr>
                              <w:spacing w:val="-5"/>
                              <w:color w:val="000000"/>
                            </w:rPr>
                            <w:fldChar w:fldCharType="end"/>
                          </w:r>
                        </w:p>
                      </w:txbxContent>
                    </wps:txbx>
                    <wps:bodyPr lIns="0" rIns="0" tIns="0" bIns="0" anchor="t" upright="1">
                      <a:noAutofit/>
                    </wps:bodyPr>
                  </wps:wsp>
                </a:graphicData>
              </a:graphic>
            </wp:anchor>
          </w:drawing>
        </mc:Choice>
        <mc:Fallback>
          <w:pict>
            <v:rect id="shape_0" ID="docshape 143" path="m0,0l-2147483645,0l-2147483645,-2147483646l0,-2147483646xe" stroked="f" o:allowincell="f" style="position:absolute;margin-left:233.05pt;margin-top:33.75pt;width:258.75pt;height:15.6pt;mso-wrap-style:square;v-text-anchor:top;mso-position-horizontal-relative:page;mso-position-vertical-relative:page" wp14:anchorId="1D082A41">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5"/>
                      </w:rPr>
                      <w:t xml:space="preserve"> </w:t>
                    </w:r>
                    <w:r>
                      <w:rPr>
                        <w:color w:val="000000"/>
                      </w:rPr>
                      <w:t>7:</w:t>
                    </w:r>
                    <w:r>
                      <w:rPr>
                        <w:color w:val="000000"/>
                        <w:spacing w:val="-2"/>
                      </w:rPr>
                      <w:t xml:space="preserve"> </w:t>
                    </w:r>
                    <w:r>
                      <w:rPr>
                        <w:color w:val="000000"/>
                      </w:rPr>
                      <w:t>Android</w:t>
                    </w:r>
                    <w:r>
                      <w:rPr>
                        <w:color w:val="000000"/>
                        <w:spacing w:val="-2"/>
                      </w:rPr>
                      <w:t xml:space="preserve"> </w:t>
                    </w:r>
                    <w:r>
                      <w:rPr>
                        <w:color w:val="000000"/>
                      </w:rPr>
                      <w:t>Permissions</w:t>
                    </w:r>
                    <w:r>
                      <w:rPr>
                        <w:color w:val="000000"/>
                        <w:spacing w:val="-2"/>
                      </w:rPr>
                      <w:t xml:space="preserve"> </w:t>
                    </w:r>
                    <w:r>
                      <w:rPr>
                        <w:color w:val="000000"/>
                      </w:rPr>
                      <w:t>and</w:t>
                    </w:r>
                    <w:r>
                      <w:rPr>
                        <w:color w:val="000000"/>
                        <w:spacing w:val="-3"/>
                      </w:rPr>
                      <w:t xml:space="preserve"> </w:t>
                    </w:r>
                    <w:r>
                      <w:rPr>
                        <w:color w:val="000000"/>
                      </w:rPr>
                      <w:t>Google</w:t>
                    </w:r>
                    <w:r>
                      <w:rPr>
                        <w:color w:val="000000"/>
                        <w:spacing w:val="-2"/>
                      </w:rPr>
                      <w:t xml:space="preserve"> </w:t>
                    </w:r>
                    <w:r>
                      <w:rPr>
                        <w:color w:val="000000"/>
                      </w:rPr>
                      <w:t>Maps</w:t>
                    </w:r>
                    <w:r>
                      <w:rPr>
                        <w:color w:val="000000"/>
                        <w:spacing w:val="-2"/>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81</w:t>
                    </w:r>
                    <w:r>
                      <w:rPr>
                        <w:spacing w:val="-5"/>
                        <w:color w:val="000000"/>
                      </w:rPr>
                      <w:fldChar w:fldCharType="end"/>
                    </w:r>
                  </w:p>
                </w:txbxContent>
              </v:textbox>
              <w10:wrap type="none"/>
            </v:rect>
          </w:pict>
        </mc:Fallback>
      </mc:AlternateContent>
    </w:r>
  </w:p>
</w:hdr>
</file>

<file path=word/header15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50" wp14:anchorId="71E66E50">
              <wp:simplePos x="0" y="0"/>
              <wp:positionH relativeFrom="page">
                <wp:posOffset>662940</wp:posOffset>
              </wp:positionH>
              <wp:positionV relativeFrom="page">
                <wp:posOffset>664845</wp:posOffset>
              </wp:positionV>
              <wp:extent cx="5074920" cy="635"/>
              <wp:effectExtent l="3175" t="3175" r="3810" b="3175"/>
              <wp:wrapNone/>
              <wp:docPr id="709" name="Line 32"/>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32" stroked="t" o:allowincell="f" style="position:absolute;mso-position-horizontal-relative:page;mso-position-vertical-relative:page" wp14:anchorId="71E66E50">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51" wp14:anchorId="48AA4023">
              <wp:simplePos x="0" y="0"/>
              <wp:positionH relativeFrom="page">
                <wp:posOffset>625475</wp:posOffset>
              </wp:positionH>
              <wp:positionV relativeFrom="page">
                <wp:posOffset>428625</wp:posOffset>
              </wp:positionV>
              <wp:extent cx="894080" cy="198755"/>
              <wp:effectExtent l="0" t="635" r="0" b="0"/>
              <wp:wrapNone/>
              <wp:docPr id="710" name="docshape497"/>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82</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497" path="m0,0l-2147483645,0l-2147483645,-2147483646l0,-2147483646xe" stroked="f" o:allowincell="f" style="position:absolute;margin-left:49.25pt;margin-top:33.75pt;width:70.35pt;height:15.6pt;mso-wrap-style:square;v-text-anchor:top;mso-position-horizontal-relative:page;mso-position-vertical-relative:page" wp14:anchorId="48AA4023">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82</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65" wp14:anchorId="134954AC">
              <wp:simplePos x="0" y="0"/>
              <wp:positionH relativeFrom="page">
                <wp:posOffset>1120140</wp:posOffset>
              </wp:positionH>
              <wp:positionV relativeFrom="page">
                <wp:posOffset>664845</wp:posOffset>
              </wp:positionV>
              <wp:extent cx="5074285" cy="635"/>
              <wp:effectExtent l="3175" t="3175" r="3810" b="3175"/>
              <wp:wrapNone/>
              <wp:docPr id="56" name="Line 13"/>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13" stroked="t" o:allowincell="f" style="position:absolute;mso-position-horizontal-relative:page;mso-position-vertical-relative:page" wp14:anchorId="134954AC">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168" wp14:anchorId="22792F60">
              <wp:simplePos x="0" y="0"/>
              <wp:positionH relativeFrom="page">
                <wp:posOffset>3887470</wp:posOffset>
              </wp:positionH>
              <wp:positionV relativeFrom="page">
                <wp:posOffset>428625</wp:posOffset>
              </wp:positionV>
              <wp:extent cx="2358390" cy="198755"/>
              <wp:effectExtent l="0" t="635" r="0" b="0"/>
              <wp:wrapNone/>
              <wp:docPr id="57" name="docshape 13"/>
              <a:graphic xmlns:a="http://schemas.openxmlformats.org/drawingml/2006/main">
                <a:graphicData uri="http://schemas.microsoft.com/office/word/2010/wordprocessingShape">
                  <wps:wsp>
                    <wps:cNvSpPr/>
                    <wps:spPr>
                      <a:xfrm>
                        <a:off x="0" y="0"/>
                        <a:ext cx="235836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1"/>
                            </w:rPr>
                            <w:t xml:space="preserve"> </w:t>
                          </w:r>
                          <w:r>
                            <w:rPr>
                              <w:color w:val="000000"/>
                            </w:rPr>
                            <w:t>1:</w:t>
                          </w:r>
                          <w:r>
                            <w:rPr>
                              <w:color w:val="000000"/>
                              <w:spacing w:val="-1"/>
                            </w:rPr>
                            <w:t xml:space="preserve"> </w:t>
                          </w:r>
                          <w:r>
                            <w:rPr>
                              <w:color w:val="000000"/>
                            </w:rPr>
                            <w:t>Creating</w:t>
                          </w:r>
                          <w:r>
                            <w:rPr>
                              <w:color w:val="000000"/>
                              <w:spacing w:val="-1"/>
                            </w:rPr>
                            <w:t xml:space="preserve"> </w:t>
                          </w:r>
                          <w:r>
                            <w:rPr>
                              <w:color w:val="000000"/>
                            </w:rPr>
                            <w:t>Your</w:t>
                          </w:r>
                          <w:r>
                            <w:rPr>
                              <w:color w:val="000000"/>
                              <w:spacing w:val="-1"/>
                            </w:rPr>
                            <w:t xml:space="preserve"> </w:t>
                          </w:r>
                          <w:r>
                            <w:rPr>
                              <w:color w:val="000000"/>
                            </w:rPr>
                            <w:t>First</w:t>
                          </w:r>
                          <w:r>
                            <w:rPr>
                              <w:color w:val="000000"/>
                              <w:spacing w:val="-1"/>
                            </w:rPr>
                            <w:t xml:space="preserve"> </w:t>
                          </w:r>
                          <w:r>
                            <w:rPr>
                              <w:color w:val="000000"/>
                            </w:rPr>
                            <w:t>App</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13</w:t>
                          </w:r>
                          <w:r>
                            <w:rPr>
                              <w:spacing w:val="-5"/>
                              <w:color w:val="000000"/>
                            </w:rPr>
                            <w:fldChar w:fldCharType="end"/>
                          </w:r>
                        </w:p>
                      </w:txbxContent>
                    </wps:txbx>
                    <wps:bodyPr lIns="0" rIns="0" tIns="0" bIns="0" anchor="t" upright="1">
                      <a:noAutofit/>
                    </wps:bodyPr>
                  </wps:wsp>
                </a:graphicData>
              </a:graphic>
            </wp:anchor>
          </w:drawing>
        </mc:Choice>
        <mc:Fallback>
          <w:pict>
            <v:rect id="shape_0" ID="docshape 13" path="m0,0l-2147483645,0l-2147483645,-2147483646l0,-2147483646xe" stroked="f" o:allowincell="f" style="position:absolute;margin-left:306.1pt;margin-top:33.75pt;width:185.65pt;height:15.6pt;mso-wrap-style:square;v-text-anchor:top;mso-position-horizontal-relative:page;mso-position-vertical-relative:page" wp14:anchorId="22792F60">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1"/>
                      </w:rPr>
                      <w:t xml:space="preserve"> </w:t>
                    </w:r>
                    <w:r>
                      <w:rPr>
                        <w:color w:val="000000"/>
                      </w:rPr>
                      <w:t>1:</w:t>
                    </w:r>
                    <w:r>
                      <w:rPr>
                        <w:color w:val="000000"/>
                        <w:spacing w:val="-1"/>
                      </w:rPr>
                      <w:t xml:space="preserve"> </w:t>
                    </w:r>
                    <w:r>
                      <w:rPr>
                        <w:color w:val="000000"/>
                      </w:rPr>
                      <w:t>Creating</w:t>
                    </w:r>
                    <w:r>
                      <w:rPr>
                        <w:color w:val="000000"/>
                        <w:spacing w:val="-1"/>
                      </w:rPr>
                      <w:t xml:space="preserve"> </w:t>
                    </w:r>
                    <w:r>
                      <w:rPr>
                        <w:color w:val="000000"/>
                      </w:rPr>
                      <w:t>Your</w:t>
                    </w:r>
                    <w:r>
                      <w:rPr>
                        <w:color w:val="000000"/>
                        <w:spacing w:val="-1"/>
                      </w:rPr>
                      <w:t xml:space="preserve"> </w:t>
                    </w:r>
                    <w:r>
                      <w:rPr>
                        <w:color w:val="000000"/>
                      </w:rPr>
                      <w:t>First</w:t>
                    </w:r>
                    <w:r>
                      <w:rPr>
                        <w:color w:val="000000"/>
                        <w:spacing w:val="-1"/>
                      </w:rPr>
                      <w:t xml:space="preserve"> </w:t>
                    </w:r>
                    <w:r>
                      <w:rPr>
                        <w:color w:val="000000"/>
                      </w:rPr>
                      <w:t>App</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13</w:t>
                    </w:r>
                    <w:r>
                      <w:rPr>
                        <w:spacing w:val="-5"/>
                        <w:color w:val="000000"/>
                      </w:rPr>
                      <w:fldChar w:fldCharType="end"/>
                    </w:r>
                  </w:p>
                </w:txbxContent>
              </v:textbox>
              <w10:wrap type="none"/>
            </v:rect>
          </w:pict>
        </mc:Fallback>
      </mc:AlternateContent>
    </w:r>
  </w:p>
</w:hdr>
</file>

<file path=word/header16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47" wp14:anchorId="21B2146C">
              <wp:simplePos x="0" y="0"/>
              <wp:positionH relativeFrom="page">
                <wp:posOffset>1120140</wp:posOffset>
              </wp:positionH>
              <wp:positionV relativeFrom="page">
                <wp:posOffset>664845</wp:posOffset>
              </wp:positionV>
              <wp:extent cx="5074285" cy="635"/>
              <wp:effectExtent l="3175" t="3175" r="3810" b="3175"/>
              <wp:wrapNone/>
              <wp:docPr id="712" name="Line 30"/>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30" stroked="t" o:allowincell="f" style="position:absolute;mso-position-horizontal-relative:page;mso-position-vertical-relative:page" wp14:anchorId="21B2146C">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48" wp14:anchorId="17F8C398">
              <wp:simplePos x="0" y="0"/>
              <wp:positionH relativeFrom="page">
                <wp:posOffset>2797810</wp:posOffset>
              </wp:positionH>
              <wp:positionV relativeFrom="page">
                <wp:posOffset>428625</wp:posOffset>
              </wp:positionV>
              <wp:extent cx="3449320" cy="198755"/>
              <wp:effectExtent l="0" t="635" r="0" b="0"/>
              <wp:wrapNone/>
              <wp:docPr id="713" name="docshape496"/>
              <a:graphic xmlns:a="http://schemas.openxmlformats.org/drawingml/2006/main">
                <a:graphicData uri="http://schemas.microsoft.com/office/word/2010/wordprocessingShape">
                  <wps:wsp>
                    <wps:cNvSpPr/>
                    <wps:spPr>
                      <a:xfrm>
                        <a:off x="0" y="0"/>
                        <a:ext cx="344916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1"/>
                            </w:rPr>
                            <w:t xml:space="preserve"> </w:t>
                          </w:r>
                          <w:r>
                            <w:rPr>
                              <w:color w:val="000000"/>
                            </w:rPr>
                            <w:t>8: Services, WorkManager,</w:t>
                          </w:r>
                          <w:r>
                            <w:rPr>
                              <w:color w:val="000000"/>
                              <w:spacing w:val="-1"/>
                            </w:rPr>
                            <w:t xml:space="preserve"> </w:t>
                          </w:r>
                          <w:r>
                            <w:rPr>
                              <w:color w:val="000000"/>
                            </w:rPr>
                            <w:t>and</w:t>
                          </w:r>
                          <w:r>
                            <w:rPr>
                              <w:color w:val="000000"/>
                              <w:spacing w:val="-1"/>
                            </w:rPr>
                            <w:t xml:space="preserve"> </w:t>
                          </w:r>
                          <w:r>
                            <w:rPr>
                              <w:color w:val="000000"/>
                            </w:rPr>
                            <w:t xml:space="preserve">Notifications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81</w:t>
                          </w:r>
                          <w:r>
                            <w:rPr>
                              <w:spacing w:val="-5"/>
                              <w:color w:val="000000"/>
                            </w:rPr>
                            <w:fldChar w:fldCharType="end"/>
                          </w:r>
                        </w:p>
                      </w:txbxContent>
                    </wps:txbx>
                    <wps:bodyPr lIns="0" rIns="0" tIns="0" bIns="0" anchor="t" upright="1">
                      <a:noAutofit/>
                    </wps:bodyPr>
                  </wps:wsp>
                </a:graphicData>
              </a:graphic>
            </wp:anchor>
          </w:drawing>
        </mc:Choice>
        <mc:Fallback>
          <w:pict>
            <v:rect id="shape_0" ID="docshape496" path="m0,0l-2147483645,0l-2147483645,-2147483646l0,-2147483646xe" stroked="f" o:allowincell="f" style="position:absolute;margin-left:220.3pt;margin-top:33.75pt;width:271.55pt;height:15.6pt;mso-wrap-style:square;v-text-anchor:top;mso-position-horizontal-relative:page;mso-position-vertical-relative:page" wp14:anchorId="17F8C398">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1"/>
                      </w:rPr>
                      <w:t xml:space="preserve"> </w:t>
                    </w:r>
                    <w:r>
                      <w:rPr>
                        <w:color w:val="000000"/>
                      </w:rPr>
                      <w:t>8: Services, WorkManager,</w:t>
                    </w:r>
                    <w:r>
                      <w:rPr>
                        <w:color w:val="000000"/>
                        <w:spacing w:val="-1"/>
                      </w:rPr>
                      <w:t xml:space="preserve"> </w:t>
                    </w:r>
                    <w:r>
                      <w:rPr>
                        <w:color w:val="000000"/>
                      </w:rPr>
                      <w:t>and</w:t>
                    </w:r>
                    <w:r>
                      <w:rPr>
                        <w:color w:val="000000"/>
                        <w:spacing w:val="-1"/>
                      </w:rPr>
                      <w:t xml:space="preserve"> </w:t>
                    </w:r>
                    <w:r>
                      <w:rPr>
                        <w:color w:val="000000"/>
                      </w:rPr>
                      <w:t xml:space="preserve">Notifications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81</w:t>
                    </w:r>
                    <w:r>
                      <w:rPr>
                        <w:spacing w:val="-5"/>
                        <w:color w:val="000000"/>
                      </w:rPr>
                      <w:fldChar w:fldCharType="end"/>
                    </w:r>
                  </w:p>
                </w:txbxContent>
              </v:textbox>
              <w10:wrap type="none"/>
            </v:rect>
          </w:pict>
        </mc:Fallback>
      </mc:AlternateContent>
    </w:r>
  </w:p>
</w:hdr>
</file>

<file path=word/header16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714" wp14:anchorId="71E66E50">
              <wp:simplePos x="0" y="0"/>
              <wp:positionH relativeFrom="page">
                <wp:posOffset>662940</wp:posOffset>
              </wp:positionH>
              <wp:positionV relativeFrom="page">
                <wp:posOffset>664845</wp:posOffset>
              </wp:positionV>
              <wp:extent cx="5074920" cy="635"/>
              <wp:effectExtent l="3175" t="3175" r="3810" b="3175"/>
              <wp:wrapNone/>
              <wp:docPr id="718" name="Line 152"/>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152" stroked="t" o:allowincell="f" style="position:absolute;mso-position-horizontal-relative:page;mso-position-vertical-relative:page" wp14:anchorId="71E66E50">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715" wp14:anchorId="48AA4023">
              <wp:simplePos x="0" y="0"/>
              <wp:positionH relativeFrom="page">
                <wp:posOffset>625475</wp:posOffset>
              </wp:positionH>
              <wp:positionV relativeFrom="page">
                <wp:posOffset>428625</wp:posOffset>
              </wp:positionV>
              <wp:extent cx="894080" cy="198755"/>
              <wp:effectExtent l="0" t="635" r="0" b="0"/>
              <wp:wrapNone/>
              <wp:docPr id="719" name="docshape 146"/>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82</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146" path="m0,0l-2147483645,0l-2147483645,-2147483646l0,-2147483646xe" stroked="f" o:allowincell="f" style="position:absolute;margin-left:49.25pt;margin-top:33.75pt;width:70.35pt;height:15.6pt;mso-wrap-style:square;v-text-anchor:top;mso-position-horizontal-relative:page;mso-position-vertical-relative:page" wp14:anchorId="48AA4023">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82</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16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712" wp14:anchorId="21B2146C">
              <wp:simplePos x="0" y="0"/>
              <wp:positionH relativeFrom="page">
                <wp:posOffset>1120140</wp:posOffset>
              </wp:positionH>
              <wp:positionV relativeFrom="page">
                <wp:posOffset>664845</wp:posOffset>
              </wp:positionV>
              <wp:extent cx="5074285" cy="635"/>
              <wp:effectExtent l="3175" t="3175" r="3810" b="3175"/>
              <wp:wrapNone/>
              <wp:docPr id="721" name="Line 151"/>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151" stroked="t" o:allowincell="f" style="position:absolute;mso-position-horizontal-relative:page;mso-position-vertical-relative:page" wp14:anchorId="21B2146C">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713" wp14:anchorId="17F8C398">
              <wp:simplePos x="0" y="0"/>
              <wp:positionH relativeFrom="page">
                <wp:posOffset>2797810</wp:posOffset>
              </wp:positionH>
              <wp:positionV relativeFrom="page">
                <wp:posOffset>428625</wp:posOffset>
              </wp:positionV>
              <wp:extent cx="3449320" cy="198755"/>
              <wp:effectExtent l="0" t="635" r="0" b="0"/>
              <wp:wrapNone/>
              <wp:docPr id="722" name="docshape 145"/>
              <a:graphic xmlns:a="http://schemas.openxmlformats.org/drawingml/2006/main">
                <a:graphicData uri="http://schemas.microsoft.com/office/word/2010/wordprocessingShape">
                  <wps:wsp>
                    <wps:cNvSpPr/>
                    <wps:spPr>
                      <a:xfrm>
                        <a:off x="0" y="0"/>
                        <a:ext cx="344916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1"/>
                            </w:rPr>
                            <w:t xml:space="preserve"> </w:t>
                          </w:r>
                          <w:r>
                            <w:rPr>
                              <w:color w:val="000000"/>
                            </w:rPr>
                            <w:t>8: Services, WorkManager,</w:t>
                          </w:r>
                          <w:r>
                            <w:rPr>
                              <w:color w:val="000000"/>
                              <w:spacing w:val="-1"/>
                            </w:rPr>
                            <w:t xml:space="preserve"> </w:t>
                          </w:r>
                          <w:r>
                            <w:rPr>
                              <w:color w:val="000000"/>
                            </w:rPr>
                            <w:t>and</w:t>
                          </w:r>
                          <w:r>
                            <w:rPr>
                              <w:color w:val="000000"/>
                              <w:spacing w:val="-1"/>
                            </w:rPr>
                            <w:t xml:space="preserve"> </w:t>
                          </w:r>
                          <w:r>
                            <w:rPr>
                              <w:color w:val="000000"/>
                            </w:rPr>
                            <w:t xml:space="preserve">Notifications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83</w:t>
                          </w:r>
                          <w:r>
                            <w:rPr>
                              <w:spacing w:val="-5"/>
                              <w:color w:val="000000"/>
                            </w:rPr>
                            <w:fldChar w:fldCharType="end"/>
                          </w:r>
                        </w:p>
                      </w:txbxContent>
                    </wps:txbx>
                    <wps:bodyPr lIns="0" rIns="0" tIns="0" bIns="0" anchor="t" upright="1">
                      <a:noAutofit/>
                    </wps:bodyPr>
                  </wps:wsp>
                </a:graphicData>
              </a:graphic>
            </wp:anchor>
          </w:drawing>
        </mc:Choice>
        <mc:Fallback>
          <w:pict>
            <v:rect id="shape_0" ID="docshape 145" path="m0,0l-2147483645,0l-2147483645,-2147483646l0,-2147483646xe" stroked="f" o:allowincell="f" style="position:absolute;margin-left:220.3pt;margin-top:33.75pt;width:271.55pt;height:15.6pt;mso-wrap-style:square;v-text-anchor:top;mso-position-horizontal-relative:page;mso-position-vertical-relative:page" wp14:anchorId="17F8C398">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1"/>
                      </w:rPr>
                      <w:t xml:space="preserve"> </w:t>
                    </w:r>
                    <w:r>
                      <w:rPr>
                        <w:color w:val="000000"/>
                      </w:rPr>
                      <w:t>8: Services, WorkManager,</w:t>
                    </w:r>
                    <w:r>
                      <w:rPr>
                        <w:color w:val="000000"/>
                        <w:spacing w:val="-1"/>
                      </w:rPr>
                      <w:t xml:space="preserve"> </w:t>
                    </w:r>
                    <w:r>
                      <w:rPr>
                        <w:color w:val="000000"/>
                      </w:rPr>
                      <w:t>and</w:t>
                    </w:r>
                    <w:r>
                      <w:rPr>
                        <w:color w:val="000000"/>
                        <w:spacing w:val="-1"/>
                      </w:rPr>
                      <w:t xml:space="preserve"> </w:t>
                    </w:r>
                    <w:r>
                      <w:rPr>
                        <w:color w:val="000000"/>
                      </w:rPr>
                      <w:t xml:space="preserve">Notifications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83</w:t>
                    </w:r>
                    <w:r>
                      <w:rPr>
                        <w:spacing w:val="-5"/>
                        <w:color w:val="000000"/>
                      </w:rPr>
                      <w:fldChar w:fldCharType="end"/>
                    </w:r>
                  </w:p>
                </w:txbxContent>
              </v:textbox>
              <w10:wrap type="none"/>
            </v:rect>
          </w:pict>
        </mc:Fallback>
      </mc:AlternateContent>
    </w:r>
  </w:p>
</w:hdr>
</file>

<file path=word/header16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720" wp14:anchorId="71E66E50">
              <wp:simplePos x="0" y="0"/>
              <wp:positionH relativeFrom="page">
                <wp:posOffset>662940</wp:posOffset>
              </wp:positionH>
              <wp:positionV relativeFrom="page">
                <wp:posOffset>664845</wp:posOffset>
              </wp:positionV>
              <wp:extent cx="5074920" cy="635"/>
              <wp:effectExtent l="3175" t="3175" r="3810" b="3175"/>
              <wp:wrapNone/>
              <wp:docPr id="730" name="Line 154"/>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154" stroked="t" o:allowincell="f" style="position:absolute;mso-position-horizontal-relative:page;mso-position-vertical-relative:page" wp14:anchorId="71E66E50">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721" wp14:anchorId="48AA4023">
              <wp:simplePos x="0" y="0"/>
              <wp:positionH relativeFrom="page">
                <wp:posOffset>625475</wp:posOffset>
              </wp:positionH>
              <wp:positionV relativeFrom="page">
                <wp:posOffset>428625</wp:posOffset>
              </wp:positionV>
              <wp:extent cx="894080" cy="198755"/>
              <wp:effectExtent l="0" t="635" r="0" b="0"/>
              <wp:wrapNone/>
              <wp:docPr id="731" name="docshape 148"/>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84</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148" path="m0,0l-2147483645,0l-2147483645,-2147483646l0,-2147483646xe" stroked="f" o:allowincell="f" style="position:absolute;margin-left:49.25pt;margin-top:33.75pt;width:70.35pt;height:15.6pt;mso-wrap-style:square;v-text-anchor:top;mso-position-horizontal-relative:page;mso-position-vertical-relative:page" wp14:anchorId="48AA4023">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84</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16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717" wp14:anchorId="21B2146C">
              <wp:simplePos x="0" y="0"/>
              <wp:positionH relativeFrom="page">
                <wp:posOffset>1120140</wp:posOffset>
              </wp:positionH>
              <wp:positionV relativeFrom="page">
                <wp:posOffset>664845</wp:posOffset>
              </wp:positionV>
              <wp:extent cx="5074285" cy="635"/>
              <wp:effectExtent l="3175" t="3175" r="3810" b="3175"/>
              <wp:wrapNone/>
              <wp:docPr id="733" name="Line 153"/>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153" stroked="t" o:allowincell="f" style="position:absolute;mso-position-horizontal-relative:page;mso-position-vertical-relative:page" wp14:anchorId="21B2146C">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718" wp14:anchorId="17F8C398">
              <wp:simplePos x="0" y="0"/>
              <wp:positionH relativeFrom="page">
                <wp:posOffset>2797810</wp:posOffset>
              </wp:positionH>
              <wp:positionV relativeFrom="page">
                <wp:posOffset>428625</wp:posOffset>
              </wp:positionV>
              <wp:extent cx="3449320" cy="198755"/>
              <wp:effectExtent l="0" t="635" r="0" b="0"/>
              <wp:wrapNone/>
              <wp:docPr id="734" name="docshape 147"/>
              <a:graphic xmlns:a="http://schemas.openxmlformats.org/drawingml/2006/main">
                <a:graphicData uri="http://schemas.microsoft.com/office/word/2010/wordprocessingShape">
                  <wps:wsp>
                    <wps:cNvSpPr/>
                    <wps:spPr>
                      <a:xfrm>
                        <a:off x="0" y="0"/>
                        <a:ext cx="344916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1"/>
                            </w:rPr>
                            <w:t xml:space="preserve"> </w:t>
                          </w:r>
                          <w:r>
                            <w:rPr>
                              <w:color w:val="000000"/>
                            </w:rPr>
                            <w:t>8: Services, WorkManager,</w:t>
                          </w:r>
                          <w:r>
                            <w:rPr>
                              <w:color w:val="000000"/>
                              <w:spacing w:val="-1"/>
                            </w:rPr>
                            <w:t xml:space="preserve"> </w:t>
                          </w:r>
                          <w:r>
                            <w:rPr>
                              <w:color w:val="000000"/>
                            </w:rPr>
                            <w:t>and</w:t>
                          </w:r>
                          <w:r>
                            <w:rPr>
                              <w:color w:val="000000"/>
                              <w:spacing w:val="-1"/>
                            </w:rPr>
                            <w:t xml:space="preserve"> </w:t>
                          </w:r>
                          <w:r>
                            <w:rPr>
                              <w:color w:val="000000"/>
                            </w:rPr>
                            <w:t xml:space="preserve">Notifications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83</w:t>
                          </w:r>
                          <w:r>
                            <w:rPr>
                              <w:spacing w:val="-5"/>
                              <w:color w:val="000000"/>
                            </w:rPr>
                            <w:fldChar w:fldCharType="end"/>
                          </w:r>
                        </w:p>
                      </w:txbxContent>
                    </wps:txbx>
                    <wps:bodyPr lIns="0" rIns="0" tIns="0" bIns="0" anchor="t" upright="1">
                      <a:noAutofit/>
                    </wps:bodyPr>
                  </wps:wsp>
                </a:graphicData>
              </a:graphic>
            </wp:anchor>
          </w:drawing>
        </mc:Choice>
        <mc:Fallback>
          <w:pict>
            <v:rect id="shape_0" ID="docshape 147" path="m0,0l-2147483645,0l-2147483645,-2147483646l0,-2147483646xe" stroked="f" o:allowincell="f" style="position:absolute;margin-left:220.3pt;margin-top:33.75pt;width:271.55pt;height:15.6pt;mso-wrap-style:square;v-text-anchor:top;mso-position-horizontal-relative:page;mso-position-vertical-relative:page" wp14:anchorId="17F8C398">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1"/>
                      </w:rPr>
                      <w:t xml:space="preserve"> </w:t>
                    </w:r>
                    <w:r>
                      <w:rPr>
                        <w:color w:val="000000"/>
                      </w:rPr>
                      <w:t>8: Services, WorkManager,</w:t>
                    </w:r>
                    <w:r>
                      <w:rPr>
                        <w:color w:val="000000"/>
                        <w:spacing w:val="-1"/>
                      </w:rPr>
                      <w:t xml:space="preserve"> </w:t>
                    </w:r>
                    <w:r>
                      <w:rPr>
                        <w:color w:val="000000"/>
                      </w:rPr>
                      <w:t>and</w:t>
                    </w:r>
                    <w:r>
                      <w:rPr>
                        <w:color w:val="000000"/>
                        <w:spacing w:val="-1"/>
                      </w:rPr>
                      <w:t xml:space="preserve"> </w:t>
                    </w:r>
                    <w:r>
                      <w:rPr>
                        <w:color w:val="000000"/>
                      </w:rPr>
                      <w:t xml:space="preserve">Notifications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83</w:t>
                    </w:r>
                    <w:r>
                      <w:rPr>
                        <w:spacing w:val="-5"/>
                        <w:color w:val="000000"/>
                      </w:rPr>
                      <w:fldChar w:fldCharType="end"/>
                    </w:r>
                  </w:p>
                </w:txbxContent>
              </v:textbox>
              <w10:wrap type="none"/>
            </v:rect>
          </w:pict>
        </mc:Fallback>
      </mc:AlternateContent>
    </w:r>
  </w:p>
</w:hdr>
</file>

<file path=word/header16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724" wp14:anchorId="71E66E50">
              <wp:simplePos x="0" y="0"/>
              <wp:positionH relativeFrom="page">
                <wp:posOffset>662940</wp:posOffset>
              </wp:positionH>
              <wp:positionV relativeFrom="page">
                <wp:posOffset>664845</wp:posOffset>
              </wp:positionV>
              <wp:extent cx="5074920" cy="635"/>
              <wp:effectExtent l="3175" t="3175" r="3810" b="3175"/>
              <wp:wrapNone/>
              <wp:docPr id="740" name="Line 156"/>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156" stroked="t" o:allowincell="f" style="position:absolute;mso-position-horizontal-relative:page;mso-position-vertical-relative:page" wp14:anchorId="71E66E50">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725" wp14:anchorId="48AA4023">
              <wp:simplePos x="0" y="0"/>
              <wp:positionH relativeFrom="page">
                <wp:posOffset>625475</wp:posOffset>
              </wp:positionH>
              <wp:positionV relativeFrom="page">
                <wp:posOffset>428625</wp:posOffset>
              </wp:positionV>
              <wp:extent cx="894080" cy="198755"/>
              <wp:effectExtent l="0" t="635" r="0" b="0"/>
              <wp:wrapNone/>
              <wp:docPr id="741" name="docshape 150"/>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84</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150" path="m0,0l-2147483645,0l-2147483645,-2147483646l0,-2147483646xe" stroked="f" o:allowincell="f" style="position:absolute;margin-left:49.25pt;margin-top:33.75pt;width:70.35pt;height:15.6pt;mso-wrap-style:square;v-text-anchor:top;mso-position-horizontal-relative:page;mso-position-vertical-relative:page" wp14:anchorId="48AA4023">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84</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16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722" wp14:anchorId="21B2146C">
              <wp:simplePos x="0" y="0"/>
              <wp:positionH relativeFrom="page">
                <wp:posOffset>1120140</wp:posOffset>
              </wp:positionH>
              <wp:positionV relativeFrom="page">
                <wp:posOffset>664845</wp:posOffset>
              </wp:positionV>
              <wp:extent cx="5074285" cy="635"/>
              <wp:effectExtent l="3175" t="3175" r="3810" b="3175"/>
              <wp:wrapNone/>
              <wp:docPr id="743" name="Line 155"/>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155" stroked="t" o:allowincell="f" style="position:absolute;mso-position-horizontal-relative:page;mso-position-vertical-relative:page" wp14:anchorId="21B2146C">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723" wp14:anchorId="17F8C398">
              <wp:simplePos x="0" y="0"/>
              <wp:positionH relativeFrom="page">
                <wp:posOffset>2797810</wp:posOffset>
              </wp:positionH>
              <wp:positionV relativeFrom="page">
                <wp:posOffset>428625</wp:posOffset>
              </wp:positionV>
              <wp:extent cx="3449320" cy="198755"/>
              <wp:effectExtent l="0" t="635" r="0" b="0"/>
              <wp:wrapNone/>
              <wp:docPr id="744" name="docshape 149"/>
              <a:graphic xmlns:a="http://schemas.openxmlformats.org/drawingml/2006/main">
                <a:graphicData uri="http://schemas.microsoft.com/office/word/2010/wordprocessingShape">
                  <wps:wsp>
                    <wps:cNvSpPr/>
                    <wps:spPr>
                      <a:xfrm>
                        <a:off x="0" y="0"/>
                        <a:ext cx="344916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1"/>
                            </w:rPr>
                            <w:t xml:space="preserve"> </w:t>
                          </w:r>
                          <w:r>
                            <w:rPr>
                              <w:color w:val="000000"/>
                            </w:rPr>
                            <w:t>8: Services, WorkManager,</w:t>
                          </w:r>
                          <w:r>
                            <w:rPr>
                              <w:color w:val="000000"/>
                              <w:spacing w:val="-1"/>
                            </w:rPr>
                            <w:t xml:space="preserve"> </w:t>
                          </w:r>
                          <w:r>
                            <w:rPr>
                              <w:color w:val="000000"/>
                            </w:rPr>
                            <w:t>and</w:t>
                          </w:r>
                          <w:r>
                            <w:rPr>
                              <w:color w:val="000000"/>
                              <w:spacing w:val="-1"/>
                            </w:rPr>
                            <w:t xml:space="preserve"> </w:t>
                          </w:r>
                          <w:r>
                            <w:rPr>
                              <w:color w:val="000000"/>
                            </w:rPr>
                            <w:t xml:space="preserve">Notifications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85</w:t>
                          </w:r>
                          <w:r>
                            <w:rPr>
                              <w:spacing w:val="-5"/>
                              <w:color w:val="000000"/>
                            </w:rPr>
                            <w:fldChar w:fldCharType="end"/>
                          </w:r>
                        </w:p>
                      </w:txbxContent>
                    </wps:txbx>
                    <wps:bodyPr lIns="0" rIns="0" tIns="0" bIns="0" anchor="t" upright="1">
                      <a:noAutofit/>
                    </wps:bodyPr>
                  </wps:wsp>
                </a:graphicData>
              </a:graphic>
            </wp:anchor>
          </w:drawing>
        </mc:Choice>
        <mc:Fallback>
          <w:pict>
            <v:rect id="shape_0" ID="docshape 149" path="m0,0l-2147483645,0l-2147483645,-2147483646l0,-2147483646xe" stroked="f" o:allowincell="f" style="position:absolute;margin-left:220.3pt;margin-top:33.75pt;width:271.55pt;height:15.6pt;mso-wrap-style:square;v-text-anchor:top;mso-position-horizontal-relative:page;mso-position-vertical-relative:page" wp14:anchorId="17F8C398">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1"/>
                      </w:rPr>
                      <w:t xml:space="preserve"> </w:t>
                    </w:r>
                    <w:r>
                      <w:rPr>
                        <w:color w:val="000000"/>
                      </w:rPr>
                      <w:t>8: Services, WorkManager,</w:t>
                    </w:r>
                    <w:r>
                      <w:rPr>
                        <w:color w:val="000000"/>
                        <w:spacing w:val="-1"/>
                      </w:rPr>
                      <w:t xml:space="preserve"> </w:t>
                    </w:r>
                    <w:r>
                      <w:rPr>
                        <w:color w:val="000000"/>
                      </w:rPr>
                      <w:t>and</w:t>
                    </w:r>
                    <w:r>
                      <w:rPr>
                        <w:color w:val="000000"/>
                        <w:spacing w:val="-1"/>
                      </w:rPr>
                      <w:t xml:space="preserve"> </w:t>
                    </w:r>
                    <w:r>
                      <w:rPr>
                        <w:color w:val="000000"/>
                      </w:rPr>
                      <w:t xml:space="preserve">Notifications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85</w:t>
                    </w:r>
                    <w:r>
                      <w:rPr>
                        <w:spacing w:val="-5"/>
                        <w:color w:val="000000"/>
                      </w:rPr>
                      <w:fldChar w:fldCharType="end"/>
                    </w:r>
                  </w:p>
                </w:txbxContent>
              </v:textbox>
              <w10:wrap type="none"/>
            </v:rect>
          </w:pict>
        </mc:Fallback>
      </mc:AlternateContent>
    </w:r>
  </w:p>
</w:hdr>
</file>

<file path=word/header16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730" wp14:anchorId="71E66E50">
              <wp:simplePos x="0" y="0"/>
              <wp:positionH relativeFrom="page">
                <wp:posOffset>662940</wp:posOffset>
              </wp:positionH>
              <wp:positionV relativeFrom="page">
                <wp:posOffset>664845</wp:posOffset>
              </wp:positionV>
              <wp:extent cx="5074920" cy="635"/>
              <wp:effectExtent l="3175" t="3175" r="3810" b="3175"/>
              <wp:wrapNone/>
              <wp:docPr id="754" name="Line 158"/>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158" stroked="t" o:allowincell="f" style="position:absolute;mso-position-horizontal-relative:page;mso-position-vertical-relative:page" wp14:anchorId="71E66E50">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731" wp14:anchorId="48AA4023">
              <wp:simplePos x="0" y="0"/>
              <wp:positionH relativeFrom="page">
                <wp:posOffset>625475</wp:posOffset>
              </wp:positionH>
              <wp:positionV relativeFrom="page">
                <wp:posOffset>428625</wp:posOffset>
              </wp:positionV>
              <wp:extent cx="894080" cy="198755"/>
              <wp:effectExtent l="0" t="635" r="0" b="0"/>
              <wp:wrapNone/>
              <wp:docPr id="755" name="docshape 152"/>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86</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152" path="m0,0l-2147483645,0l-2147483645,-2147483646l0,-2147483646xe" stroked="f" o:allowincell="f" style="position:absolute;margin-left:49.25pt;margin-top:33.75pt;width:70.35pt;height:15.6pt;mso-wrap-style:square;v-text-anchor:top;mso-position-horizontal-relative:page;mso-position-vertical-relative:page" wp14:anchorId="48AA4023">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86</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16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727" wp14:anchorId="21B2146C">
              <wp:simplePos x="0" y="0"/>
              <wp:positionH relativeFrom="page">
                <wp:posOffset>1120140</wp:posOffset>
              </wp:positionH>
              <wp:positionV relativeFrom="page">
                <wp:posOffset>664845</wp:posOffset>
              </wp:positionV>
              <wp:extent cx="5074285" cy="635"/>
              <wp:effectExtent l="3175" t="3175" r="3810" b="3175"/>
              <wp:wrapNone/>
              <wp:docPr id="757" name="Line 157"/>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157" stroked="t" o:allowincell="f" style="position:absolute;mso-position-horizontal-relative:page;mso-position-vertical-relative:page" wp14:anchorId="21B2146C">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728" wp14:anchorId="17F8C398">
              <wp:simplePos x="0" y="0"/>
              <wp:positionH relativeFrom="page">
                <wp:posOffset>2797810</wp:posOffset>
              </wp:positionH>
              <wp:positionV relativeFrom="page">
                <wp:posOffset>428625</wp:posOffset>
              </wp:positionV>
              <wp:extent cx="3449320" cy="198755"/>
              <wp:effectExtent l="0" t="635" r="0" b="0"/>
              <wp:wrapNone/>
              <wp:docPr id="758" name="docshape 151"/>
              <a:graphic xmlns:a="http://schemas.openxmlformats.org/drawingml/2006/main">
                <a:graphicData uri="http://schemas.microsoft.com/office/word/2010/wordprocessingShape">
                  <wps:wsp>
                    <wps:cNvSpPr/>
                    <wps:spPr>
                      <a:xfrm>
                        <a:off x="0" y="0"/>
                        <a:ext cx="344916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1"/>
                            </w:rPr>
                            <w:t xml:space="preserve"> </w:t>
                          </w:r>
                          <w:r>
                            <w:rPr>
                              <w:color w:val="000000"/>
                            </w:rPr>
                            <w:t>8: Services, WorkManager,</w:t>
                          </w:r>
                          <w:r>
                            <w:rPr>
                              <w:color w:val="000000"/>
                              <w:spacing w:val="-1"/>
                            </w:rPr>
                            <w:t xml:space="preserve"> </w:t>
                          </w:r>
                          <w:r>
                            <w:rPr>
                              <w:color w:val="000000"/>
                            </w:rPr>
                            <w:t>and</w:t>
                          </w:r>
                          <w:r>
                            <w:rPr>
                              <w:color w:val="000000"/>
                              <w:spacing w:val="-1"/>
                            </w:rPr>
                            <w:t xml:space="preserve"> </w:t>
                          </w:r>
                          <w:r>
                            <w:rPr>
                              <w:color w:val="000000"/>
                            </w:rPr>
                            <w:t xml:space="preserve">Notifications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85</w:t>
                          </w:r>
                          <w:r>
                            <w:rPr>
                              <w:spacing w:val="-5"/>
                              <w:color w:val="000000"/>
                            </w:rPr>
                            <w:fldChar w:fldCharType="end"/>
                          </w:r>
                        </w:p>
                      </w:txbxContent>
                    </wps:txbx>
                    <wps:bodyPr lIns="0" rIns="0" tIns="0" bIns="0" anchor="t" upright="1">
                      <a:noAutofit/>
                    </wps:bodyPr>
                  </wps:wsp>
                </a:graphicData>
              </a:graphic>
            </wp:anchor>
          </w:drawing>
        </mc:Choice>
        <mc:Fallback>
          <w:pict>
            <v:rect id="shape_0" ID="docshape 151" path="m0,0l-2147483645,0l-2147483645,-2147483646l0,-2147483646xe" stroked="f" o:allowincell="f" style="position:absolute;margin-left:220.3pt;margin-top:33.75pt;width:271.55pt;height:15.6pt;mso-wrap-style:square;v-text-anchor:top;mso-position-horizontal-relative:page;mso-position-vertical-relative:page" wp14:anchorId="17F8C398">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1"/>
                      </w:rPr>
                      <w:t xml:space="preserve"> </w:t>
                    </w:r>
                    <w:r>
                      <w:rPr>
                        <w:color w:val="000000"/>
                      </w:rPr>
                      <w:t>8: Services, WorkManager,</w:t>
                    </w:r>
                    <w:r>
                      <w:rPr>
                        <w:color w:val="000000"/>
                        <w:spacing w:val="-1"/>
                      </w:rPr>
                      <w:t xml:space="preserve"> </w:t>
                    </w:r>
                    <w:r>
                      <w:rPr>
                        <w:color w:val="000000"/>
                      </w:rPr>
                      <w:t>and</w:t>
                    </w:r>
                    <w:r>
                      <w:rPr>
                        <w:color w:val="000000"/>
                        <w:spacing w:val="-1"/>
                      </w:rPr>
                      <w:t xml:space="preserve"> </w:t>
                    </w:r>
                    <w:r>
                      <w:rPr>
                        <w:color w:val="000000"/>
                      </w:rPr>
                      <w:t xml:space="preserve">Notifications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85</w:t>
                    </w:r>
                    <w:r>
                      <w:rPr>
                        <w:spacing w:val="-5"/>
                        <w:color w:val="000000"/>
                      </w:rPr>
                      <w:fldChar w:fldCharType="end"/>
                    </w:r>
                  </w:p>
                </w:txbxContent>
              </v:textbox>
              <w10:wrap type="none"/>
            </v:rect>
          </w:pict>
        </mc:Fallback>
      </mc:AlternateContent>
    </w:r>
  </w:p>
</w:hdr>
</file>

<file path=word/header16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734" wp14:anchorId="71E66E50">
              <wp:simplePos x="0" y="0"/>
              <wp:positionH relativeFrom="page">
                <wp:posOffset>662940</wp:posOffset>
              </wp:positionH>
              <wp:positionV relativeFrom="page">
                <wp:posOffset>664845</wp:posOffset>
              </wp:positionV>
              <wp:extent cx="5074920" cy="635"/>
              <wp:effectExtent l="3175" t="3175" r="3810" b="3175"/>
              <wp:wrapNone/>
              <wp:docPr id="764" name="Line 160"/>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160" stroked="t" o:allowincell="f" style="position:absolute;mso-position-horizontal-relative:page;mso-position-vertical-relative:page" wp14:anchorId="71E66E50">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735" wp14:anchorId="48AA4023">
              <wp:simplePos x="0" y="0"/>
              <wp:positionH relativeFrom="page">
                <wp:posOffset>625475</wp:posOffset>
              </wp:positionH>
              <wp:positionV relativeFrom="page">
                <wp:posOffset>428625</wp:posOffset>
              </wp:positionV>
              <wp:extent cx="894080" cy="198755"/>
              <wp:effectExtent l="0" t="635" r="0" b="0"/>
              <wp:wrapNone/>
              <wp:docPr id="765" name="docshape 154"/>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86</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154" path="m0,0l-2147483645,0l-2147483645,-2147483646l0,-2147483646xe" stroked="f" o:allowincell="f" style="position:absolute;margin-left:49.25pt;margin-top:33.75pt;width:70.35pt;height:15.6pt;mso-wrap-style:square;v-text-anchor:top;mso-position-horizontal-relative:page;mso-position-vertical-relative:page" wp14:anchorId="48AA4023">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86</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83" wp14:anchorId="60313E6D">
              <wp:simplePos x="0" y="0"/>
              <wp:positionH relativeFrom="page">
                <wp:posOffset>662940</wp:posOffset>
              </wp:positionH>
              <wp:positionV relativeFrom="page">
                <wp:posOffset>664845</wp:posOffset>
              </wp:positionV>
              <wp:extent cx="5074920" cy="635"/>
              <wp:effectExtent l="3175" t="3175" r="3810" b="3175"/>
              <wp:wrapNone/>
              <wp:docPr id="62" name="Line 16"/>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16" stroked="t" o:allowincell="f" style="position:absolute;mso-position-horizontal-relative:page;mso-position-vertical-relative:page" wp14:anchorId="60313E6D">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86" wp14:anchorId="72543F7B">
              <wp:simplePos x="0" y="0"/>
              <wp:positionH relativeFrom="page">
                <wp:posOffset>625475</wp:posOffset>
              </wp:positionH>
              <wp:positionV relativeFrom="page">
                <wp:posOffset>428625</wp:posOffset>
              </wp:positionV>
              <wp:extent cx="967105" cy="198755"/>
              <wp:effectExtent l="635" t="635" r="0" b="0"/>
              <wp:wrapNone/>
              <wp:docPr id="63" name="docshape 16"/>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14</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16" path="m0,0l-2147483645,0l-2147483645,-2147483646l0,-2147483646xe" stroked="f" o:allowincell="f" style="position:absolute;margin-left:49.25pt;margin-top:33.75pt;width:76.1pt;height:15.6pt;mso-wrap-style:square;v-text-anchor:top;mso-position-horizontal-relative:page;mso-position-vertical-relative:page" wp14:anchorId="72543F7B">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14</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17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732" wp14:anchorId="21B2146C">
              <wp:simplePos x="0" y="0"/>
              <wp:positionH relativeFrom="page">
                <wp:posOffset>1120140</wp:posOffset>
              </wp:positionH>
              <wp:positionV relativeFrom="page">
                <wp:posOffset>664845</wp:posOffset>
              </wp:positionV>
              <wp:extent cx="5074285" cy="635"/>
              <wp:effectExtent l="3175" t="3175" r="3810" b="3175"/>
              <wp:wrapNone/>
              <wp:docPr id="767" name="Line 159"/>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159" stroked="t" o:allowincell="f" style="position:absolute;mso-position-horizontal-relative:page;mso-position-vertical-relative:page" wp14:anchorId="21B2146C">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733" wp14:anchorId="17F8C398">
              <wp:simplePos x="0" y="0"/>
              <wp:positionH relativeFrom="page">
                <wp:posOffset>2797810</wp:posOffset>
              </wp:positionH>
              <wp:positionV relativeFrom="page">
                <wp:posOffset>428625</wp:posOffset>
              </wp:positionV>
              <wp:extent cx="3449320" cy="198755"/>
              <wp:effectExtent l="0" t="635" r="0" b="0"/>
              <wp:wrapNone/>
              <wp:docPr id="768" name="docshape 153"/>
              <a:graphic xmlns:a="http://schemas.openxmlformats.org/drawingml/2006/main">
                <a:graphicData uri="http://schemas.microsoft.com/office/word/2010/wordprocessingShape">
                  <wps:wsp>
                    <wps:cNvSpPr/>
                    <wps:spPr>
                      <a:xfrm>
                        <a:off x="0" y="0"/>
                        <a:ext cx="344916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1"/>
                            </w:rPr>
                            <w:t xml:space="preserve"> </w:t>
                          </w:r>
                          <w:r>
                            <w:rPr>
                              <w:color w:val="000000"/>
                            </w:rPr>
                            <w:t>8: Services, WorkManager,</w:t>
                          </w:r>
                          <w:r>
                            <w:rPr>
                              <w:color w:val="000000"/>
                              <w:spacing w:val="-1"/>
                            </w:rPr>
                            <w:t xml:space="preserve"> </w:t>
                          </w:r>
                          <w:r>
                            <w:rPr>
                              <w:color w:val="000000"/>
                            </w:rPr>
                            <w:t>and</w:t>
                          </w:r>
                          <w:r>
                            <w:rPr>
                              <w:color w:val="000000"/>
                              <w:spacing w:val="-1"/>
                            </w:rPr>
                            <w:t xml:space="preserve"> </w:t>
                          </w:r>
                          <w:r>
                            <w:rPr>
                              <w:color w:val="000000"/>
                            </w:rPr>
                            <w:t xml:space="preserve">Notifications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87</w:t>
                          </w:r>
                          <w:r>
                            <w:rPr>
                              <w:spacing w:val="-5"/>
                              <w:color w:val="000000"/>
                            </w:rPr>
                            <w:fldChar w:fldCharType="end"/>
                          </w:r>
                        </w:p>
                      </w:txbxContent>
                    </wps:txbx>
                    <wps:bodyPr lIns="0" rIns="0" tIns="0" bIns="0" anchor="t" upright="1">
                      <a:noAutofit/>
                    </wps:bodyPr>
                  </wps:wsp>
                </a:graphicData>
              </a:graphic>
            </wp:anchor>
          </w:drawing>
        </mc:Choice>
        <mc:Fallback>
          <w:pict>
            <v:rect id="shape_0" ID="docshape 153" path="m0,0l-2147483645,0l-2147483645,-2147483646l0,-2147483646xe" stroked="f" o:allowincell="f" style="position:absolute;margin-left:220.3pt;margin-top:33.75pt;width:271.55pt;height:15.6pt;mso-wrap-style:square;v-text-anchor:top;mso-position-horizontal-relative:page;mso-position-vertical-relative:page" wp14:anchorId="17F8C398">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1"/>
                      </w:rPr>
                      <w:t xml:space="preserve"> </w:t>
                    </w:r>
                    <w:r>
                      <w:rPr>
                        <w:color w:val="000000"/>
                      </w:rPr>
                      <w:t>8: Services, WorkManager,</w:t>
                    </w:r>
                    <w:r>
                      <w:rPr>
                        <w:color w:val="000000"/>
                        <w:spacing w:val="-1"/>
                      </w:rPr>
                      <w:t xml:space="preserve"> </w:t>
                    </w:r>
                    <w:r>
                      <w:rPr>
                        <w:color w:val="000000"/>
                      </w:rPr>
                      <w:t>and</w:t>
                    </w:r>
                    <w:r>
                      <w:rPr>
                        <w:color w:val="000000"/>
                        <w:spacing w:val="-1"/>
                      </w:rPr>
                      <w:t xml:space="preserve"> </w:t>
                    </w:r>
                    <w:r>
                      <w:rPr>
                        <w:color w:val="000000"/>
                      </w:rPr>
                      <w:t xml:space="preserve">Notifications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87</w:t>
                    </w:r>
                    <w:r>
                      <w:rPr>
                        <w:spacing w:val="-5"/>
                        <w:color w:val="000000"/>
                      </w:rPr>
                      <w:fldChar w:fldCharType="end"/>
                    </w:r>
                  </w:p>
                </w:txbxContent>
              </v:textbox>
              <w10:wrap type="none"/>
            </v:rect>
          </w:pict>
        </mc:Fallback>
      </mc:AlternateContent>
    </w:r>
  </w:p>
</w:hdr>
</file>

<file path=word/header17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740" wp14:anchorId="71E66E50">
              <wp:simplePos x="0" y="0"/>
              <wp:positionH relativeFrom="page">
                <wp:posOffset>662940</wp:posOffset>
              </wp:positionH>
              <wp:positionV relativeFrom="page">
                <wp:posOffset>664845</wp:posOffset>
              </wp:positionV>
              <wp:extent cx="5074920" cy="635"/>
              <wp:effectExtent l="3175" t="3175" r="3810" b="3175"/>
              <wp:wrapNone/>
              <wp:docPr id="772" name="Line 162"/>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162" stroked="t" o:allowincell="f" style="position:absolute;mso-position-horizontal-relative:page;mso-position-vertical-relative:page" wp14:anchorId="71E66E50">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741" wp14:anchorId="48AA4023">
              <wp:simplePos x="0" y="0"/>
              <wp:positionH relativeFrom="page">
                <wp:posOffset>625475</wp:posOffset>
              </wp:positionH>
              <wp:positionV relativeFrom="page">
                <wp:posOffset>428625</wp:posOffset>
              </wp:positionV>
              <wp:extent cx="894080" cy="198755"/>
              <wp:effectExtent l="0" t="635" r="0" b="0"/>
              <wp:wrapNone/>
              <wp:docPr id="773" name="docshape 156"/>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88</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156" path="m0,0l-2147483645,0l-2147483645,-2147483646l0,-2147483646xe" stroked="f" o:allowincell="f" style="position:absolute;margin-left:49.25pt;margin-top:33.75pt;width:70.35pt;height:15.6pt;mso-wrap-style:square;v-text-anchor:top;mso-position-horizontal-relative:page;mso-position-vertical-relative:page" wp14:anchorId="48AA4023">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88</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17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737" wp14:anchorId="21B2146C">
              <wp:simplePos x="0" y="0"/>
              <wp:positionH relativeFrom="page">
                <wp:posOffset>1120140</wp:posOffset>
              </wp:positionH>
              <wp:positionV relativeFrom="page">
                <wp:posOffset>664845</wp:posOffset>
              </wp:positionV>
              <wp:extent cx="5074285" cy="635"/>
              <wp:effectExtent l="3175" t="3175" r="3810" b="3175"/>
              <wp:wrapNone/>
              <wp:docPr id="775" name="Line 161"/>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161" stroked="t" o:allowincell="f" style="position:absolute;mso-position-horizontal-relative:page;mso-position-vertical-relative:page" wp14:anchorId="21B2146C">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738" wp14:anchorId="17F8C398">
              <wp:simplePos x="0" y="0"/>
              <wp:positionH relativeFrom="page">
                <wp:posOffset>2797810</wp:posOffset>
              </wp:positionH>
              <wp:positionV relativeFrom="page">
                <wp:posOffset>428625</wp:posOffset>
              </wp:positionV>
              <wp:extent cx="3449320" cy="198755"/>
              <wp:effectExtent l="0" t="635" r="0" b="0"/>
              <wp:wrapNone/>
              <wp:docPr id="776" name="docshape 155"/>
              <a:graphic xmlns:a="http://schemas.openxmlformats.org/drawingml/2006/main">
                <a:graphicData uri="http://schemas.microsoft.com/office/word/2010/wordprocessingShape">
                  <wps:wsp>
                    <wps:cNvSpPr/>
                    <wps:spPr>
                      <a:xfrm>
                        <a:off x="0" y="0"/>
                        <a:ext cx="344916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1"/>
                            </w:rPr>
                            <w:t xml:space="preserve"> </w:t>
                          </w:r>
                          <w:r>
                            <w:rPr>
                              <w:color w:val="000000"/>
                            </w:rPr>
                            <w:t>8: Services, WorkManager,</w:t>
                          </w:r>
                          <w:r>
                            <w:rPr>
                              <w:color w:val="000000"/>
                              <w:spacing w:val="-1"/>
                            </w:rPr>
                            <w:t xml:space="preserve"> </w:t>
                          </w:r>
                          <w:r>
                            <w:rPr>
                              <w:color w:val="000000"/>
                            </w:rPr>
                            <w:t>and</w:t>
                          </w:r>
                          <w:r>
                            <w:rPr>
                              <w:color w:val="000000"/>
                              <w:spacing w:val="-1"/>
                            </w:rPr>
                            <w:t xml:space="preserve"> </w:t>
                          </w:r>
                          <w:r>
                            <w:rPr>
                              <w:color w:val="000000"/>
                            </w:rPr>
                            <w:t xml:space="preserve">Notifications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87</w:t>
                          </w:r>
                          <w:r>
                            <w:rPr>
                              <w:spacing w:val="-5"/>
                              <w:color w:val="000000"/>
                            </w:rPr>
                            <w:fldChar w:fldCharType="end"/>
                          </w:r>
                        </w:p>
                      </w:txbxContent>
                    </wps:txbx>
                    <wps:bodyPr lIns="0" rIns="0" tIns="0" bIns="0" anchor="t" upright="1">
                      <a:noAutofit/>
                    </wps:bodyPr>
                  </wps:wsp>
                </a:graphicData>
              </a:graphic>
            </wp:anchor>
          </w:drawing>
        </mc:Choice>
        <mc:Fallback>
          <w:pict>
            <v:rect id="shape_0" ID="docshape 155" path="m0,0l-2147483645,0l-2147483645,-2147483646l0,-2147483646xe" stroked="f" o:allowincell="f" style="position:absolute;margin-left:220.3pt;margin-top:33.75pt;width:271.55pt;height:15.6pt;mso-wrap-style:square;v-text-anchor:top;mso-position-horizontal-relative:page;mso-position-vertical-relative:page" wp14:anchorId="17F8C398">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1"/>
                      </w:rPr>
                      <w:t xml:space="preserve"> </w:t>
                    </w:r>
                    <w:r>
                      <w:rPr>
                        <w:color w:val="000000"/>
                      </w:rPr>
                      <w:t>8: Services, WorkManager,</w:t>
                    </w:r>
                    <w:r>
                      <w:rPr>
                        <w:color w:val="000000"/>
                        <w:spacing w:val="-1"/>
                      </w:rPr>
                      <w:t xml:space="preserve"> </w:t>
                    </w:r>
                    <w:r>
                      <w:rPr>
                        <w:color w:val="000000"/>
                      </w:rPr>
                      <w:t>and</w:t>
                    </w:r>
                    <w:r>
                      <w:rPr>
                        <w:color w:val="000000"/>
                        <w:spacing w:val="-1"/>
                      </w:rPr>
                      <w:t xml:space="preserve"> </w:t>
                    </w:r>
                    <w:r>
                      <w:rPr>
                        <w:color w:val="000000"/>
                      </w:rPr>
                      <w:t xml:space="preserve">Notifications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87</w:t>
                    </w:r>
                    <w:r>
                      <w:rPr>
                        <w:spacing w:val="-5"/>
                        <w:color w:val="000000"/>
                      </w:rPr>
                      <w:fldChar w:fldCharType="end"/>
                    </w:r>
                  </w:p>
                </w:txbxContent>
              </v:textbox>
              <w10:wrap type="none"/>
            </v:rect>
          </w:pict>
        </mc:Fallback>
      </mc:AlternateContent>
    </w:r>
  </w:p>
</w:hdr>
</file>

<file path=word/header17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744" wp14:anchorId="71E66E50">
              <wp:simplePos x="0" y="0"/>
              <wp:positionH relativeFrom="page">
                <wp:posOffset>662940</wp:posOffset>
              </wp:positionH>
              <wp:positionV relativeFrom="page">
                <wp:posOffset>664845</wp:posOffset>
              </wp:positionV>
              <wp:extent cx="5074920" cy="635"/>
              <wp:effectExtent l="3175" t="3175" r="3810" b="3175"/>
              <wp:wrapNone/>
              <wp:docPr id="784" name="Line 164"/>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164" stroked="t" o:allowincell="f" style="position:absolute;mso-position-horizontal-relative:page;mso-position-vertical-relative:page" wp14:anchorId="71E66E50">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745" wp14:anchorId="48AA4023">
              <wp:simplePos x="0" y="0"/>
              <wp:positionH relativeFrom="page">
                <wp:posOffset>625475</wp:posOffset>
              </wp:positionH>
              <wp:positionV relativeFrom="page">
                <wp:posOffset>428625</wp:posOffset>
              </wp:positionV>
              <wp:extent cx="894080" cy="198755"/>
              <wp:effectExtent l="0" t="635" r="0" b="0"/>
              <wp:wrapNone/>
              <wp:docPr id="785" name="docshape 158"/>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88</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158" path="m0,0l-2147483645,0l-2147483645,-2147483646l0,-2147483646xe" stroked="f" o:allowincell="f" style="position:absolute;margin-left:49.25pt;margin-top:33.75pt;width:70.35pt;height:15.6pt;mso-wrap-style:square;v-text-anchor:top;mso-position-horizontal-relative:page;mso-position-vertical-relative:page" wp14:anchorId="48AA4023">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88</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17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742" wp14:anchorId="21B2146C">
              <wp:simplePos x="0" y="0"/>
              <wp:positionH relativeFrom="page">
                <wp:posOffset>1120140</wp:posOffset>
              </wp:positionH>
              <wp:positionV relativeFrom="page">
                <wp:posOffset>664845</wp:posOffset>
              </wp:positionV>
              <wp:extent cx="5074285" cy="635"/>
              <wp:effectExtent l="3175" t="3175" r="3810" b="3175"/>
              <wp:wrapNone/>
              <wp:docPr id="787" name="Line 163"/>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163" stroked="t" o:allowincell="f" style="position:absolute;mso-position-horizontal-relative:page;mso-position-vertical-relative:page" wp14:anchorId="21B2146C">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743" wp14:anchorId="17F8C398">
              <wp:simplePos x="0" y="0"/>
              <wp:positionH relativeFrom="page">
                <wp:posOffset>2797810</wp:posOffset>
              </wp:positionH>
              <wp:positionV relativeFrom="page">
                <wp:posOffset>428625</wp:posOffset>
              </wp:positionV>
              <wp:extent cx="3449320" cy="198755"/>
              <wp:effectExtent l="0" t="635" r="0" b="0"/>
              <wp:wrapNone/>
              <wp:docPr id="788" name="docshape 157"/>
              <a:graphic xmlns:a="http://schemas.openxmlformats.org/drawingml/2006/main">
                <a:graphicData uri="http://schemas.microsoft.com/office/word/2010/wordprocessingShape">
                  <wps:wsp>
                    <wps:cNvSpPr/>
                    <wps:spPr>
                      <a:xfrm>
                        <a:off x="0" y="0"/>
                        <a:ext cx="344916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1"/>
                            </w:rPr>
                            <w:t xml:space="preserve"> </w:t>
                          </w:r>
                          <w:r>
                            <w:rPr>
                              <w:color w:val="000000"/>
                            </w:rPr>
                            <w:t>8: Services, WorkManager,</w:t>
                          </w:r>
                          <w:r>
                            <w:rPr>
                              <w:color w:val="000000"/>
                              <w:spacing w:val="-1"/>
                            </w:rPr>
                            <w:t xml:space="preserve"> </w:t>
                          </w:r>
                          <w:r>
                            <w:rPr>
                              <w:color w:val="000000"/>
                            </w:rPr>
                            <w:t>and</w:t>
                          </w:r>
                          <w:r>
                            <w:rPr>
                              <w:color w:val="000000"/>
                              <w:spacing w:val="-1"/>
                            </w:rPr>
                            <w:t xml:space="preserve"> </w:t>
                          </w:r>
                          <w:r>
                            <w:rPr>
                              <w:color w:val="000000"/>
                            </w:rPr>
                            <w:t xml:space="preserve">Notifications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89</w:t>
                          </w:r>
                          <w:r>
                            <w:rPr>
                              <w:spacing w:val="-5"/>
                              <w:color w:val="000000"/>
                            </w:rPr>
                            <w:fldChar w:fldCharType="end"/>
                          </w:r>
                        </w:p>
                      </w:txbxContent>
                    </wps:txbx>
                    <wps:bodyPr lIns="0" rIns="0" tIns="0" bIns="0" anchor="t" upright="1">
                      <a:noAutofit/>
                    </wps:bodyPr>
                  </wps:wsp>
                </a:graphicData>
              </a:graphic>
            </wp:anchor>
          </w:drawing>
        </mc:Choice>
        <mc:Fallback>
          <w:pict>
            <v:rect id="shape_0" ID="docshape 157" path="m0,0l-2147483645,0l-2147483645,-2147483646l0,-2147483646xe" stroked="f" o:allowincell="f" style="position:absolute;margin-left:220.3pt;margin-top:33.75pt;width:271.55pt;height:15.6pt;mso-wrap-style:square;v-text-anchor:top;mso-position-horizontal-relative:page;mso-position-vertical-relative:page" wp14:anchorId="17F8C398">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1"/>
                      </w:rPr>
                      <w:t xml:space="preserve"> </w:t>
                    </w:r>
                    <w:r>
                      <w:rPr>
                        <w:color w:val="000000"/>
                      </w:rPr>
                      <w:t>8: Services, WorkManager,</w:t>
                    </w:r>
                    <w:r>
                      <w:rPr>
                        <w:color w:val="000000"/>
                        <w:spacing w:val="-1"/>
                      </w:rPr>
                      <w:t xml:space="preserve"> </w:t>
                    </w:r>
                    <w:r>
                      <w:rPr>
                        <w:color w:val="000000"/>
                      </w:rPr>
                      <w:t>and</w:t>
                    </w:r>
                    <w:r>
                      <w:rPr>
                        <w:color w:val="000000"/>
                        <w:spacing w:val="-1"/>
                      </w:rPr>
                      <w:t xml:space="preserve"> </w:t>
                    </w:r>
                    <w:r>
                      <w:rPr>
                        <w:color w:val="000000"/>
                      </w:rPr>
                      <w:t xml:space="preserve">Notifications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89</w:t>
                    </w:r>
                    <w:r>
                      <w:rPr>
                        <w:spacing w:val="-5"/>
                        <w:color w:val="000000"/>
                      </w:rPr>
                      <w:fldChar w:fldCharType="end"/>
                    </w:r>
                  </w:p>
                </w:txbxContent>
              </v:textbox>
              <w10:wrap type="none"/>
            </v:rect>
          </w:pict>
        </mc:Fallback>
      </mc:AlternateContent>
    </w:r>
  </w:p>
</w:hdr>
</file>

<file path=word/header17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55" wp14:anchorId="335D809A">
              <wp:simplePos x="0" y="0"/>
              <wp:positionH relativeFrom="page">
                <wp:posOffset>662940</wp:posOffset>
              </wp:positionH>
              <wp:positionV relativeFrom="page">
                <wp:posOffset>664845</wp:posOffset>
              </wp:positionV>
              <wp:extent cx="5074920" cy="635"/>
              <wp:effectExtent l="3175" t="3175" r="3810" b="3175"/>
              <wp:wrapNone/>
              <wp:docPr id="798" name="Line 28"/>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28" stroked="t" o:allowincell="f" style="position:absolute;mso-position-horizontal-relative:page;mso-position-vertical-relative:page" wp14:anchorId="335D809A">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56" wp14:anchorId="28B9E4E8">
              <wp:simplePos x="0" y="0"/>
              <wp:positionH relativeFrom="page">
                <wp:posOffset>625475</wp:posOffset>
              </wp:positionH>
              <wp:positionV relativeFrom="page">
                <wp:posOffset>428625</wp:posOffset>
              </wp:positionV>
              <wp:extent cx="894080" cy="198755"/>
              <wp:effectExtent l="0" t="635" r="0" b="0"/>
              <wp:wrapNone/>
              <wp:docPr id="799" name="docshape578"/>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90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578" path="m0,0l-2147483645,0l-2147483645,-2147483646l0,-2147483646xe" stroked="f" o:allowincell="f" style="position:absolute;margin-left:49.25pt;margin-top:33.75pt;width:70.35pt;height:15.6pt;mso-wrap-style:square;v-text-anchor:top;mso-position-horizontal-relative:page;mso-position-vertical-relative:page" wp14:anchorId="28B9E4E8">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90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17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52" wp14:anchorId="602E0007">
              <wp:simplePos x="0" y="0"/>
              <wp:positionH relativeFrom="page">
                <wp:posOffset>1120140</wp:posOffset>
              </wp:positionH>
              <wp:positionV relativeFrom="page">
                <wp:posOffset>664845</wp:posOffset>
              </wp:positionV>
              <wp:extent cx="5074285" cy="635"/>
              <wp:effectExtent l="3175" t="3175" r="3810" b="3175"/>
              <wp:wrapNone/>
              <wp:docPr id="801" name="Line 26"/>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26" stroked="t" o:allowincell="f" style="position:absolute;mso-position-horizontal-relative:page;mso-position-vertical-relative:page" wp14:anchorId="602E0007">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53" wp14:anchorId="7AC8BF7E">
              <wp:simplePos x="0" y="0"/>
              <wp:positionH relativeFrom="page">
                <wp:posOffset>1316355</wp:posOffset>
              </wp:positionH>
              <wp:positionV relativeFrom="page">
                <wp:posOffset>428625</wp:posOffset>
              </wp:positionV>
              <wp:extent cx="4929505" cy="198755"/>
              <wp:effectExtent l="635" t="635" r="0" b="0"/>
              <wp:wrapNone/>
              <wp:docPr id="802" name="docshape577"/>
              <a:graphic xmlns:a="http://schemas.openxmlformats.org/drawingml/2006/main">
                <a:graphicData uri="http://schemas.microsoft.com/office/word/2010/wordprocessingShape">
                  <wps:wsp>
                    <wps:cNvSpPr/>
                    <wps:spPr>
                      <a:xfrm>
                        <a:off x="0" y="0"/>
                        <a:ext cx="492948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5"/>
                            </w:rPr>
                            <w:t xml:space="preserve"> </w:t>
                          </w:r>
                          <w:r>
                            <w:rPr>
                              <w:color w:val="000000"/>
                            </w:rPr>
                            <w:t>9:</w:t>
                          </w:r>
                          <w:r>
                            <w:rPr>
                              <w:color w:val="000000"/>
                              <w:spacing w:val="-2"/>
                            </w:rPr>
                            <w:t xml:space="preserve"> </w:t>
                          </w:r>
                          <w:r>
                            <w:rPr>
                              <w:color w:val="000000"/>
                            </w:rPr>
                            <w:t>Unit</w:t>
                          </w:r>
                          <w:r>
                            <w:rPr>
                              <w:color w:val="000000"/>
                              <w:spacing w:val="-2"/>
                            </w:rPr>
                            <w:t xml:space="preserve"> </w:t>
                          </w:r>
                          <w:r>
                            <w:rPr>
                              <w:color w:val="000000"/>
                            </w:rPr>
                            <w:t>Tests</w:t>
                          </w:r>
                          <w:r>
                            <w:rPr>
                              <w:color w:val="000000"/>
                              <w:spacing w:val="-3"/>
                            </w:rPr>
                            <w:t xml:space="preserve"> </w:t>
                          </w:r>
                          <w:r>
                            <w:rPr>
                              <w:color w:val="000000"/>
                            </w:rPr>
                            <w:t>and</w:t>
                          </w:r>
                          <w:r>
                            <w:rPr>
                              <w:color w:val="000000"/>
                              <w:spacing w:val="-3"/>
                            </w:rPr>
                            <w:t xml:space="preserve"> </w:t>
                          </w:r>
                          <w:r>
                            <w:rPr>
                              <w:color w:val="000000"/>
                            </w:rPr>
                            <w:t>Integration</w:t>
                          </w:r>
                          <w:r>
                            <w:rPr>
                              <w:color w:val="000000"/>
                              <w:spacing w:val="-2"/>
                            </w:rPr>
                            <w:t xml:space="preserve"> </w:t>
                          </w:r>
                          <w:r>
                            <w:rPr>
                              <w:color w:val="000000"/>
                            </w:rPr>
                            <w:t>Tests</w:t>
                          </w:r>
                          <w:r>
                            <w:rPr>
                              <w:color w:val="000000"/>
                              <w:spacing w:val="-3"/>
                            </w:rPr>
                            <w:t xml:space="preserve"> </w:t>
                          </w:r>
                          <w:r>
                            <w:rPr>
                              <w:color w:val="000000"/>
                            </w:rPr>
                            <w:t>with</w:t>
                          </w:r>
                          <w:r>
                            <w:rPr>
                              <w:color w:val="000000"/>
                              <w:spacing w:val="-2"/>
                            </w:rPr>
                            <w:t xml:space="preserve"> </w:t>
                          </w:r>
                          <w:r>
                            <w:rPr>
                              <w:color w:val="000000"/>
                            </w:rPr>
                            <w:t>JUnit,</w:t>
                          </w:r>
                          <w:r>
                            <w:rPr>
                              <w:color w:val="000000"/>
                              <w:spacing w:val="-2"/>
                            </w:rPr>
                            <w:t xml:space="preserve"> </w:t>
                          </w:r>
                          <w:r>
                            <w:rPr>
                              <w:color w:val="000000"/>
                            </w:rPr>
                            <w:t>Mockito,</w:t>
                          </w:r>
                          <w:r>
                            <w:rPr>
                              <w:color w:val="000000"/>
                              <w:spacing w:val="-2"/>
                            </w:rPr>
                            <w:t xml:space="preserve"> </w:t>
                          </w:r>
                          <w:r>
                            <w:rPr>
                              <w:color w:val="000000"/>
                            </w:rPr>
                            <w:t>and</w:t>
                          </w:r>
                          <w:r>
                            <w:rPr>
                              <w:color w:val="000000"/>
                              <w:spacing w:val="-3"/>
                            </w:rPr>
                            <w:t xml:space="preserve"> </w:t>
                          </w:r>
                          <w:r>
                            <w:rPr>
                              <w:color w:val="000000"/>
                            </w:rPr>
                            <w:t>Espresso</w:t>
                          </w:r>
                          <w:r>
                            <w:rPr>
                              <w:color w:val="000000"/>
                              <w:spacing w:val="-3"/>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89</w:t>
                          </w:r>
                          <w:r>
                            <w:rPr>
                              <w:spacing w:val="-5"/>
                              <w:color w:val="000000"/>
                            </w:rPr>
                            <w:fldChar w:fldCharType="end"/>
                          </w:r>
                        </w:p>
                      </w:txbxContent>
                    </wps:txbx>
                    <wps:bodyPr lIns="0" rIns="0" tIns="0" bIns="0" anchor="t" upright="1">
                      <a:noAutofit/>
                    </wps:bodyPr>
                  </wps:wsp>
                </a:graphicData>
              </a:graphic>
            </wp:anchor>
          </w:drawing>
        </mc:Choice>
        <mc:Fallback>
          <w:pict>
            <v:rect id="shape_0" ID="docshape577" path="m0,0l-2147483645,0l-2147483645,-2147483646l0,-2147483646xe" stroked="f" o:allowincell="f" style="position:absolute;margin-left:103.65pt;margin-top:33.75pt;width:388.1pt;height:15.6pt;mso-wrap-style:square;v-text-anchor:top;mso-position-horizontal-relative:page;mso-position-vertical-relative:page" wp14:anchorId="7AC8BF7E">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5"/>
                      </w:rPr>
                      <w:t xml:space="preserve"> </w:t>
                    </w:r>
                    <w:r>
                      <w:rPr>
                        <w:color w:val="000000"/>
                      </w:rPr>
                      <w:t>9:</w:t>
                    </w:r>
                    <w:r>
                      <w:rPr>
                        <w:color w:val="000000"/>
                        <w:spacing w:val="-2"/>
                      </w:rPr>
                      <w:t xml:space="preserve"> </w:t>
                    </w:r>
                    <w:r>
                      <w:rPr>
                        <w:color w:val="000000"/>
                      </w:rPr>
                      <w:t>Unit</w:t>
                    </w:r>
                    <w:r>
                      <w:rPr>
                        <w:color w:val="000000"/>
                        <w:spacing w:val="-2"/>
                      </w:rPr>
                      <w:t xml:space="preserve"> </w:t>
                    </w:r>
                    <w:r>
                      <w:rPr>
                        <w:color w:val="000000"/>
                      </w:rPr>
                      <w:t>Tests</w:t>
                    </w:r>
                    <w:r>
                      <w:rPr>
                        <w:color w:val="000000"/>
                        <w:spacing w:val="-3"/>
                      </w:rPr>
                      <w:t xml:space="preserve"> </w:t>
                    </w:r>
                    <w:r>
                      <w:rPr>
                        <w:color w:val="000000"/>
                      </w:rPr>
                      <w:t>and</w:t>
                    </w:r>
                    <w:r>
                      <w:rPr>
                        <w:color w:val="000000"/>
                        <w:spacing w:val="-3"/>
                      </w:rPr>
                      <w:t xml:space="preserve"> </w:t>
                    </w:r>
                    <w:r>
                      <w:rPr>
                        <w:color w:val="000000"/>
                      </w:rPr>
                      <w:t>Integration</w:t>
                    </w:r>
                    <w:r>
                      <w:rPr>
                        <w:color w:val="000000"/>
                        <w:spacing w:val="-2"/>
                      </w:rPr>
                      <w:t xml:space="preserve"> </w:t>
                    </w:r>
                    <w:r>
                      <w:rPr>
                        <w:color w:val="000000"/>
                      </w:rPr>
                      <w:t>Tests</w:t>
                    </w:r>
                    <w:r>
                      <w:rPr>
                        <w:color w:val="000000"/>
                        <w:spacing w:val="-3"/>
                      </w:rPr>
                      <w:t xml:space="preserve"> </w:t>
                    </w:r>
                    <w:r>
                      <w:rPr>
                        <w:color w:val="000000"/>
                      </w:rPr>
                      <w:t>with</w:t>
                    </w:r>
                    <w:r>
                      <w:rPr>
                        <w:color w:val="000000"/>
                        <w:spacing w:val="-2"/>
                      </w:rPr>
                      <w:t xml:space="preserve"> </w:t>
                    </w:r>
                    <w:r>
                      <w:rPr>
                        <w:color w:val="000000"/>
                      </w:rPr>
                      <w:t>JUnit,</w:t>
                    </w:r>
                    <w:r>
                      <w:rPr>
                        <w:color w:val="000000"/>
                        <w:spacing w:val="-2"/>
                      </w:rPr>
                      <w:t xml:space="preserve"> </w:t>
                    </w:r>
                    <w:r>
                      <w:rPr>
                        <w:color w:val="000000"/>
                      </w:rPr>
                      <w:t>Mockito,</w:t>
                    </w:r>
                    <w:r>
                      <w:rPr>
                        <w:color w:val="000000"/>
                        <w:spacing w:val="-2"/>
                      </w:rPr>
                      <w:t xml:space="preserve"> </w:t>
                    </w:r>
                    <w:r>
                      <w:rPr>
                        <w:color w:val="000000"/>
                      </w:rPr>
                      <w:t>and</w:t>
                    </w:r>
                    <w:r>
                      <w:rPr>
                        <w:color w:val="000000"/>
                        <w:spacing w:val="-3"/>
                      </w:rPr>
                      <w:t xml:space="preserve"> </w:t>
                    </w:r>
                    <w:r>
                      <w:rPr>
                        <w:color w:val="000000"/>
                      </w:rPr>
                      <w:t>Espresso</w:t>
                    </w:r>
                    <w:r>
                      <w:rPr>
                        <w:color w:val="000000"/>
                        <w:spacing w:val="-3"/>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89</w:t>
                    </w:r>
                    <w:r>
                      <w:rPr>
                        <w:spacing w:val="-5"/>
                        <w:color w:val="000000"/>
                      </w:rPr>
                      <w:fldChar w:fldCharType="end"/>
                    </w:r>
                  </w:p>
                </w:txbxContent>
              </v:textbox>
              <w10:wrap type="none"/>
            </v:rect>
          </w:pict>
        </mc:Fallback>
      </mc:AlternateContent>
    </w:r>
  </w:p>
</w:hdr>
</file>

<file path=word/header17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753" wp14:anchorId="335D809A">
              <wp:simplePos x="0" y="0"/>
              <wp:positionH relativeFrom="page">
                <wp:posOffset>662940</wp:posOffset>
              </wp:positionH>
              <wp:positionV relativeFrom="page">
                <wp:posOffset>664845</wp:posOffset>
              </wp:positionV>
              <wp:extent cx="5074920" cy="635"/>
              <wp:effectExtent l="3175" t="3175" r="3810" b="3175"/>
              <wp:wrapNone/>
              <wp:docPr id="812" name="Line 166"/>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166" stroked="t" o:allowincell="f" style="position:absolute;mso-position-horizontal-relative:page;mso-position-vertical-relative:page" wp14:anchorId="335D809A">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754" wp14:anchorId="28B9E4E8">
              <wp:simplePos x="0" y="0"/>
              <wp:positionH relativeFrom="page">
                <wp:posOffset>625475</wp:posOffset>
              </wp:positionH>
              <wp:positionV relativeFrom="page">
                <wp:posOffset>428625</wp:posOffset>
              </wp:positionV>
              <wp:extent cx="894080" cy="198755"/>
              <wp:effectExtent l="0" t="635" r="0" b="0"/>
              <wp:wrapNone/>
              <wp:docPr id="813" name="docshape 160"/>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90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160" path="m0,0l-2147483645,0l-2147483645,-2147483646l0,-2147483646xe" stroked="f" o:allowincell="f" style="position:absolute;margin-left:49.25pt;margin-top:33.75pt;width:70.35pt;height:15.6pt;mso-wrap-style:square;v-text-anchor:top;mso-position-horizontal-relative:page;mso-position-vertical-relative:page" wp14:anchorId="28B9E4E8">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90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17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751" wp14:anchorId="602E0007">
              <wp:simplePos x="0" y="0"/>
              <wp:positionH relativeFrom="page">
                <wp:posOffset>1120140</wp:posOffset>
              </wp:positionH>
              <wp:positionV relativeFrom="page">
                <wp:posOffset>664845</wp:posOffset>
              </wp:positionV>
              <wp:extent cx="5074285" cy="635"/>
              <wp:effectExtent l="3175" t="3175" r="3810" b="3175"/>
              <wp:wrapNone/>
              <wp:docPr id="815" name="Line 165"/>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165" stroked="t" o:allowincell="f" style="position:absolute;mso-position-horizontal-relative:page;mso-position-vertical-relative:page" wp14:anchorId="602E0007">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752" wp14:anchorId="7AC8BF7E">
              <wp:simplePos x="0" y="0"/>
              <wp:positionH relativeFrom="page">
                <wp:posOffset>1316355</wp:posOffset>
              </wp:positionH>
              <wp:positionV relativeFrom="page">
                <wp:posOffset>428625</wp:posOffset>
              </wp:positionV>
              <wp:extent cx="4929505" cy="198755"/>
              <wp:effectExtent l="635" t="635" r="0" b="0"/>
              <wp:wrapNone/>
              <wp:docPr id="816" name="docshape 159"/>
              <a:graphic xmlns:a="http://schemas.openxmlformats.org/drawingml/2006/main">
                <a:graphicData uri="http://schemas.microsoft.com/office/word/2010/wordprocessingShape">
                  <wps:wsp>
                    <wps:cNvSpPr/>
                    <wps:spPr>
                      <a:xfrm>
                        <a:off x="0" y="0"/>
                        <a:ext cx="492948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5"/>
                            </w:rPr>
                            <w:t xml:space="preserve"> </w:t>
                          </w:r>
                          <w:r>
                            <w:rPr>
                              <w:color w:val="000000"/>
                            </w:rPr>
                            <w:t>9:</w:t>
                          </w:r>
                          <w:r>
                            <w:rPr>
                              <w:color w:val="000000"/>
                              <w:spacing w:val="-2"/>
                            </w:rPr>
                            <w:t xml:space="preserve"> </w:t>
                          </w:r>
                          <w:r>
                            <w:rPr>
                              <w:color w:val="000000"/>
                            </w:rPr>
                            <w:t>Unit</w:t>
                          </w:r>
                          <w:r>
                            <w:rPr>
                              <w:color w:val="000000"/>
                              <w:spacing w:val="-2"/>
                            </w:rPr>
                            <w:t xml:space="preserve"> </w:t>
                          </w:r>
                          <w:r>
                            <w:rPr>
                              <w:color w:val="000000"/>
                            </w:rPr>
                            <w:t>Tests</w:t>
                          </w:r>
                          <w:r>
                            <w:rPr>
                              <w:color w:val="000000"/>
                              <w:spacing w:val="-3"/>
                            </w:rPr>
                            <w:t xml:space="preserve"> </w:t>
                          </w:r>
                          <w:r>
                            <w:rPr>
                              <w:color w:val="000000"/>
                            </w:rPr>
                            <w:t>and</w:t>
                          </w:r>
                          <w:r>
                            <w:rPr>
                              <w:color w:val="000000"/>
                              <w:spacing w:val="-3"/>
                            </w:rPr>
                            <w:t xml:space="preserve"> </w:t>
                          </w:r>
                          <w:r>
                            <w:rPr>
                              <w:color w:val="000000"/>
                            </w:rPr>
                            <w:t>Integration</w:t>
                          </w:r>
                          <w:r>
                            <w:rPr>
                              <w:color w:val="000000"/>
                              <w:spacing w:val="-2"/>
                            </w:rPr>
                            <w:t xml:space="preserve"> </w:t>
                          </w:r>
                          <w:r>
                            <w:rPr>
                              <w:color w:val="000000"/>
                            </w:rPr>
                            <w:t>Tests</w:t>
                          </w:r>
                          <w:r>
                            <w:rPr>
                              <w:color w:val="000000"/>
                              <w:spacing w:val="-3"/>
                            </w:rPr>
                            <w:t xml:space="preserve"> </w:t>
                          </w:r>
                          <w:r>
                            <w:rPr>
                              <w:color w:val="000000"/>
                            </w:rPr>
                            <w:t>with</w:t>
                          </w:r>
                          <w:r>
                            <w:rPr>
                              <w:color w:val="000000"/>
                              <w:spacing w:val="-2"/>
                            </w:rPr>
                            <w:t xml:space="preserve"> </w:t>
                          </w:r>
                          <w:r>
                            <w:rPr>
                              <w:color w:val="000000"/>
                            </w:rPr>
                            <w:t>JUnit,</w:t>
                          </w:r>
                          <w:r>
                            <w:rPr>
                              <w:color w:val="000000"/>
                              <w:spacing w:val="-2"/>
                            </w:rPr>
                            <w:t xml:space="preserve"> </w:t>
                          </w:r>
                          <w:r>
                            <w:rPr>
                              <w:color w:val="000000"/>
                            </w:rPr>
                            <w:t>Mockito,</w:t>
                          </w:r>
                          <w:r>
                            <w:rPr>
                              <w:color w:val="000000"/>
                              <w:spacing w:val="-2"/>
                            </w:rPr>
                            <w:t xml:space="preserve"> </w:t>
                          </w:r>
                          <w:r>
                            <w:rPr>
                              <w:color w:val="000000"/>
                            </w:rPr>
                            <w:t>and</w:t>
                          </w:r>
                          <w:r>
                            <w:rPr>
                              <w:color w:val="000000"/>
                              <w:spacing w:val="-3"/>
                            </w:rPr>
                            <w:t xml:space="preserve"> </w:t>
                          </w:r>
                          <w:r>
                            <w:rPr>
                              <w:color w:val="000000"/>
                            </w:rPr>
                            <w:t>Espresso</w:t>
                          </w:r>
                          <w:r>
                            <w:rPr>
                              <w:color w:val="000000"/>
                              <w:spacing w:val="-3"/>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91</w:t>
                          </w:r>
                          <w:r>
                            <w:rPr>
                              <w:spacing w:val="-5"/>
                              <w:color w:val="000000"/>
                            </w:rPr>
                            <w:fldChar w:fldCharType="end"/>
                          </w:r>
                        </w:p>
                      </w:txbxContent>
                    </wps:txbx>
                    <wps:bodyPr lIns="0" rIns="0" tIns="0" bIns="0" anchor="t" upright="1">
                      <a:noAutofit/>
                    </wps:bodyPr>
                  </wps:wsp>
                </a:graphicData>
              </a:graphic>
            </wp:anchor>
          </w:drawing>
        </mc:Choice>
        <mc:Fallback>
          <w:pict>
            <v:rect id="shape_0" ID="docshape 159" path="m0,0l-2147483645,0l-2147483645,-2147483646l0,-2147483646xe" stroked="f" o:allowincell="f" style="position:absolute;margin-left:103.65pt;margin-top:33.75pt;width:388.1pt;height:15.6pt;mso-wrap-style:square;v-text-anchor:top;mso-position-horizontal-relative:page;mso-position-vertical-relative:page" wp14:anchorId="7AC8BF7E">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5"/>
                      </w:rPr>
                      <w:t xml:space="preserve"> </w:t>
                    </w:r>
                    <w:r>
                      <w:rPr>
                        <w:color w:val="000000"/>
                      </w:rPr>
                      <w:t>9:</w:t>
                    </w:r>
                    <w:r>
                      <w:rPr>
                        <w:color w:val="000000"/>
                        <w:spacing w:val="-2"/>
                      </w:rPr>
                      <w:t xml:space="preserve"> </w:t>
                    </w:r>
                    <w:r>
                      <w:rPr>
                        <w:color w:val="000000"/>
                      </w:rPr>
                      <w:t>Unit</w:t>
                    </w:r>
                    <w:r>
                      <w:rPr>
                        <w:color w:val="000000"/>
                        <w:spacing w:val="-2"/>
                      </w:rPr>
                      <w:t xml:space="preserve"> </w:t>
                    </w:r>
                    <w:r>
                      <w:rPr>
                        <w:color w:val="000000"/>
                      </w:rPr>
                      <w:t>Tests</w:t>
                    </w:r>
                    <w:r>
                      <w:rPr>
                        <w:color w:val="000000"/>
                        <w:spacing w:val="-3"/>
                      </w:rPr>
                      <w:t xml:space="preserve"> </w:t>
                    </w:r>
                    <w:r>
                      <w:rPr>
                        <w:color w:val="000000"/>
                      </w:rPr>
                      <w:t>and</w:t>
                    </w:r>
                    <w:r>
                      <w:rPr>
                        <w:color w:val="000000"/>
                        <w:spacing w:val="-3"/>
                      </w:rPr>
                      <w:t xml:space="preserve"> </w:t>
                    </w:r>
                    <w:r>
                      <w:rPr>
                        <w:color w:val="000000"/>
                      </w:rPr>
                      <w:t>Integration</w:t>
                    </w:r>
                    <w:r>
                      <w:rPr>
                        <w:color w:val="000000"/>
                        <w:spacing w:val="-2"/>
                      </w:rPr>
                      <w:t xml:space="preserve"> </w:t>
                    </w:r>
                    <w:r>
                      <w:rPr>
                        <w:color w:val="000000"/>
                      </w:rPr>
                      <w:t>Tests</w:t>
                    </w:r>
                    <w:r>
                      <w:rPr>
                        <w:color w:val="000000"/>
                        <w:spacing w:val="-3"/>
                      </w:rPr>
                      <w:t xml:space="preserve"> </w:t>
                    </w:r>
                    <w:r>
                      <w:rPr>
                        <w:color w:val="000000"/>
                      </w:rPr>
                      <w:t>with</w:t>
                    </w:r>
                    <w:r>
                      <w:rPr>
                        <w:color w:val="000000"/>
                        <w:spacing w:val="-2"/>
                      </w:rPr>
                      <w:t xml:space="preserve"> </w:t>
                    </w:r>
                    <w:r>
                      <w:rPr>
                        <w:color w:val="000000"/>
                      </w:rPr>
                      <w:t>JUnit,</w:t>
                    </w:r>
                    <w:r>
                      <w:rPr>
                        <w:color w:val="000000"/>
                        <w:spacing w:val="-2"/>
                      </w:rPr>
                      <w:t xml:space="preserve"> </w:t>
                    </w:r>
                    <w:r>
                      <w:rPr>
                        <w:color w:val="000000"/>
                      </w:rPr>
                      <w:t>Mockito,</w:t>
                    </w:r>
                    <w:r>
                      <w:rPr>
                        <w:color w:val="000000"/>
                        <w:spacing w:val="-2"/>
                      </w:rPr>
                      <w:t xml:space="preserve"> </w:t>
                    </w:r>
                    <w:r>
                      <w:rPr>
                        <w:color w:val="000000"/>
                      </w:rPr>
                      <w:t>and</w:t>
                    </w:r>
                    <w:r>
                      <w:rPr>
                        <w:color w:val="000000"/>
                        <w:spacing w:val="-3"/>
                      </w:rPr>
                      <w:t xml:space="preserve"> </w:t>
                    </w:r>
                    <w:r>
                      <w:rPr>
                        <w:color w:val="000000"/>
                      </w:rPr>
                      <w:t>Espresso</w:t>
                    </w:r>
                    <w:r>
                      <w:rPr>
                        <w:color w:val="000000"/>
                        <w:spacing w:val="-3"/>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91</w:t>
                    </w:r>
                    <w:r>
                      <w:rPr>
                        <w:spacing w:val="-5"/>
                        <w:color w:val="000000"/>
                      </w:rPr>
                      <w:fldChar w:fldCharType="end"/>
                    </w:r>
                  </w:p>
                </w:txbxContent>
              </v:textbox>
              <w10:wrap type="none"/>
            </v:rect>
          </w:pict>
        </mc:Fallback>
      </mc:AlternateContent>
    </w:r>
  </w:p>
</w:hdr>
</file>

<file path=word/header17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761" wp14:anchorId="335D809A">
              <wp:simplePos x="0" y="0"/>
              <wp:positionH relativeFrom="page">
                <wp:posOffset>662940</wp:posOffset>
              </wp:positionH>
              <wp:positionV relativeFrom="page">
                <wp:posOffset>664845</wp:posOffset>
              </wp:positionV>
              <wp:extent cx="5074920" cy="635"/>
              <wp:effectExtent l="3175" t="3175" r="3810" b="3175"/>
              <wp:wrapNone/>
              <wp:docPr id="824" name="Line 168"/>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168" stroked="t" o:allowincell="f" style="position:absolute;mso-position-horizontal-relative:page;mso-position-vertical-relative:page" wp14:anchorId="335D809A">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762" wp14:anchorId="28B9E4E8">
              <wp:simplePos x="0" y="0"/>
              <wp:positionH relativeFrom="page">
                <wp:posOffset>625475</wp:posOffset>
              </wp:positionH>
              <wp:positionV relativeFrom="page">
                <wp:posOffset>428625</wp:posOffset>
              </wp:positionV>
              <wp:extent cx="894080" cy="198755"/>
              <wp:effectExtent l="0" t="635" r="0" b="0"/>
              <wp:wrapNone/>
              <wp:docPr id="825" name="docshape 162"/>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92</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162" path="m0,0l-2147483645,0l-2147483645,-2147483646l0,-2147483646xe" stroked="f" o:allowincell="f" style="position:absolute;margin-left:49.25pt;margin-top:33.75pt;width:70.35pt;height:15.6pt;mso-wrap-style:square;v-text-anchor:top;mso-position-horizontal-relative:page;mso-position-vertical-relative:page" wp14:anchorId="28B9E4E8">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92</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78" wp14:anchorId="134954AC">
              <wp:simplePos x="0" y="0"/>
              <wp:positionH relativeFrom="page">
                <wp:posOffset>1120140</wp:posOffset>
              </wp:positionH>
              <wp:positionV relativeFrom="page">
                <wp:posOffset>664845</wp:posOffset>
              </wp:positionV>
              <wp:extent cx="5074285" cy="635"/>
              <wp:effectExtent l="3175" t="3175" r="3810" b="3175"/>
              <wp:wrapNone/>
              <wp:docPr id="65" name="Line 15"/>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15" stroked="t" o:allowincell="f" style="position:absolute;mso-position-horizontal-relative:page;mso-position-vertical-relative:page" wp14:anchorId="134954AC">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180" wp14:anchorId="22792F60">
              <wp:simplePos x="0" y="0"/>
              <wp:positionH relativeFrom="page">
                <wp:posOffset>3887470</wp:posOffset>
              </wp:positionH>
              <wp:positionV relativeFrom="page">
                <wp:posOffset>428625</wp:posOffset>
              </wp:positionV>
              <wp:extent cx="2358390" cy="198755"/>
              <wp:effectExtent l="0" t="635" r="0" b="0"/>
              <wp:wrapNone/>
              <wp:docPr id="66" name="docshape 15"/>
              <a:graphic xmlns:a="http://schemas.openxmlformats.org/drawingml/2006/main">
                <a:graphicData uri="http://schemas.microsoft.com/office/word/2010/wordprocessingShape">
                  <wps:wsp>
                    <wps:cNvSpPr/>
                    <wps:spPr>
                      <a:xfrm>
                        <a:off x="0" y="0"/>
                        <a:ext cx="235836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1"/>
                            </w:rPr>
                            <w:t xml:space="preserve"> </w:t>
                          </w:r>
                          <w:r>
                            <w:rPr>
                              <w:color w:val="000000"/>
                            </w:rPr>
                            <w:t>1:</w:t>
                          </w:r>
                          <w:r>
                            <w:rPr>
                              <w:color w:val="000000"/>
                              <w:spacing w:val="-1"/>
                            </w:rPr>
                            <w:t xml:space="preserve"> </w:t>
                          </w:r>
                          <w:r>
                            <w:rPr>
                              <w:color w:val="000000"/>
                            </w:rPr>
                            <w:t>Creating</w:t>
                          </w:r>
                          <w:r>
                            <w:rPr>
                              <w:color w:val="000000"/>
                              <w:spacing w:val="-1"/>
                            </w:rPr>
                            <w:t xml:space="preserve"> </w:t>
                          </w:r>
                          <w:r>
                            <w:rPr>
                              <w:color w:val="000000"/>
                            </w:rPr>
                            <w:t>Your</w:t>
                          </w:r>
                          <w:r>
                            <w:rPr>
                              <w:color w:val="000000"/>
                              <w:spacing w:val="-1"/>
                            </w:rPr>
                            <w:t xml:space="preserve"> </w:t>
                          </w:r>
                          <w:r>
                            <w:rPr>
                              <w:color w:val="000000"/>
                            </w:rPr>
                            <w:t>First</w:t>
                          </w:r>
                          <w:r>
                            <w:rPr>
                              <w:color w:val="000000"/>
                              <w:spacing w:val="-1"/>
                            </w:rPr>
                            <w:t xml:space="preserve"> </w:t>
                          </w:r>
                          <w:r>
                            <w:rPr>
                              <w:color w:val="000000"/>
                            </w:rPr>
                            <w:t>App</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13</w:t>
                          </w:r>
                          <w:r>
                            <w:rPr>
                              <w:spacing w:val="-5"/>
                              <w:color w:val="000000"/>
                            </w:rPr>
                            <w:fldChar w:fldCharType="end"/>
                          </w:r>
                        </w:p>
                      </w:txbxContent>
                    </wps:txbx>
                    <wps:bodyPr lIns="0" rIns="0" tIns="0" bIns="0" anchor="t" upright="1">
                      <a:noAutofit/>
                    </wps:bodyPr>
                  </wps:wsp>
                </a:graphicData>
              </a:graphic>
            </wp:anchor>
          </w:drawing>
        </mc:Choice>
        <mc:Fallback>
          <w:pict>
            <v:rect id="shape_0" ID="docshape 15" path="m0,0l-2147483645,0l-2147483645,-2147483646l0,-2147483646xe" stroked="f" o:allowincell="f" style="position:absolute;margin-left:306.1pt;margin-top:33.75pt;width:185.65pt;height:15.6pt;mso-wrap-style:square;v-text-anchor:top;mso-position-horizontal-relative:page;mso-position-vertical-relative:page" wp14:anchorId="22792F60">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1"/>
                      </w:rPr>
                      <w:t xml:space="preserve"> </w:t>
                    </w:r>
                    <w:r>
                      <w:rPr>
                        <w:color w:val="000000"/>
                      </w:rPr>
                      <w:t>1:</w:t>
                    </w:r>
                    <w:r>
                      <w:rPr>
                        <w:color w:val="000000"/>
                        <w:spacing w:val="-1"/>
                      </w:rPr>
                      <w:t xml:space="preserve"> </w:t>
                    </w:r>
                    <w:r>
                      <w:rPr>
                        <w:color w:val="000000"/>
                      </w:rPr>
                      <w:t>Creating</w:t>
                    </w:r>
                    <w:r>
                      <w:rPr>
                        <w:color w:val="000000"/>
                        <w:spacing w:val="-1"/>
                      </w:rPr>
                      <w:t xml:space="preserve"> </w:t>
                    </w:r>
                    <w:r>
                      <w:rPr>
                        <w:color w:val="000000"/>
                      </w:rPr>
                      <w:t>Your</w:t>
                    </w:r>
                    <w:r>
                      <w:rPr>
                        <w:color w:val="000000"/>
                        <w:spacing w:val="-1"/>
                      </w:rPr>
                      <w:t xml:space="preserve"> </w:t>
                    </w:r>
                    <w:r>
                      <w:rPr>
                        <w:color w:val="000000"/>
                      </w:rPr>
                      <w:t>First</w:t>
                    </w:r>
                    <w:r>
                      <w:rPr>
                        <w:color w:val="000000"/>
                        <w:spacing w:val="-1"/>
                      </w:rPr>
                      <w:t xml:space="preserve"> </w:t>
                    </w:r>
                    <w:r>
                      <w:rPr>
                        <w:color w:val="000000"/>
                      </w:rPr>
                      <w:t>App</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13</w:t>
                    </w:r>
                    <w:r>
                      <w:rPr>
                        <w:spacing w:val="-5"/>
                        <w:color w:val="000000"/>
                      </w:rPr>
                      <w:fldChar w:fldCharType="end"/>
                    </w:r>
                  </w:p>
                </w:txbxContent>
              </v:textbox>
              <w10:wrap type="none"/>
            </v:rect>
          </w:pict>
        </mc:Fallback>
      </mc:AlternateContent>
    </w:r>
  </w:p>
</w:hdr>
</file>

<file path=word/header18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758" wp14:anchorId="602E0007">
              <wp:simplePos x="0" y="0"/>
              <wp:positionH relativeFrom="page">
                <wp:posOffset>1120140</wp:posOffset>
              </wp:positionH>
              <wp:positionV relativeFrom="page">
                <wp:posOffset>664845</wp:posOffset>
              </wp:positionV>
              <wp:extent cx="5074285" cy="635"/>
              <wp:effectExtent l="3175" t="3175" r="3810" b="3175"/>
              <wp:wrapNone/>
              <wp:docPr id="827" name="Line 167"/>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167" stroked="t" o:allowincell="f" style="position:absolute;mso-position-horizontal-relative:page;mso-position-vertical-relative:page" wp14:anchorId="602E0007">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759" wp14:anchorId="7AC8BF7E">
              <wp:simplePos x="0" y="0"/>
              <wp:positionH relativeFrom="page">
                <wp:posOffset>1316355</wp:posOffset>
              </wp:positionH>
              <wp:positionV relativeFrom="page">
                <wp:posOffset>428625</wp:posOffset>
              </wp:positionV>
              <wp:extent cx="4929505" cy="198755"/>
              <wp:effectExtent l="635" t="635" r="0" b="0"/>
              <wp:wrapNone/>
              <wp:docPr id="828" name="docshape 161"/>
              <a:graphic xmlns:a="http://schemas.openxmlformats.org/drawingml/2006/main">
                <a:graphicData uri="http://schemas.microsoft.com/office/word/2010/wordprocessingShape">
                  <wps:wsp>
                    <wps:cNvSpPr/>
                    <wps:spPr>
                      <a:xfrm>
                        <a:off x="0" y="0"/>
                        <a:ext cx="492948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5"/>
                            </w:rPr>
                            <w:t xml:space="preserve"> </w:t>
                          </w:r>
                          <w:r>
                            <w:rPr>
                              <w:color w:val="000000"/>
                            </w:rPr>
                            <w:t>9:</w:t>
                          </w:r>
                          <w:r>
                            <w:rPr>
                              <w:color w:val="000000"/>
                              <w:spacing w:val="-2"/>
                            </w:rPr>
                            <w:t xml:space="preserve"> </w:t>
                          </w:r>
                          <w:r>
                            <w:rPr>
                              <w:color w:val="000000"/>
                            </w:rPr>
                            <w:t>Unit</w:t>
                          </w:r>
                          <w:r>
                            <w:rPr>
                              <w:color w:val="000000"/>
                              <w:spacing w:val="-2"/>
                            </w:rPr>
                            <w:t xml:space="preserve"> </w:t>
                          </w:r>
                          <w:r>
                            <w:rPr>
                              <w:color w:val="000000"/>
                            </w:rPr>
                            <w:t>Tests</w:t>
                          </w:r>
                          <w:r>
                            <w:rPr>
                              <w:color w:val="000000"/>
                              <w:spacing w:val="-3"/>
                            </w:rPr>
                            <w:t xml:space="preserve"> </w:t>
                          </w:r>
                          <w:r>
                            <w:rPr>
                              <w:color w:val="000000"/>
                            </w:rPr>
                            <w:t>and</w:t>
                          </w:r>
                          <w:r>
                            <w:rPr>
                              <w:color w:val="000000"/>
                              <w:spacing w:val="-3"/>
                            </w:rPr>
                            <w:t xml:space="preserve"> </w:t>
                          </w:r>
                          <w:r>
                            <w:rPr>
                              <w:color w:val="000000"/>
                            </w:rPr>
                            <w:t>Integration</w:t>
                          </w:r>
                          <w:r>
                            <w:rPr>
                              <w:color w:val="000000"/>
                              <w:spacing w:val="-2"/>
                            </w:rPr>
                            <w:t xml:space="preserve"> </w:t>
                          </w:r>
                          <w:r>
                            <w:rPr>
                              <w:color w:val="000000"/>
                            </w:rPr>
                            <w:t>Tests</w:t>
                          </w:r>
                          <w:r>
                            <w:rPr>
                              <w:color w:val="000000"/>
                              <w:spacing w:val="-3"/>
                            </w:rPr>
                            <w:t xml:space="preserve"> </w:t>
                          </w:r>
                          <w:r>
                            <w:rPr>
                              <w:color w:val="000000"/>
                            </w:rPr>
                            <w:t>with</w:t>
                          </w:r>
                          <w:r>
                            <w:rPr>
                              <w:color w:val="000000"/>
                              <w:spacing w:val="-2"/>
                            </w:rPr>
                            <w:t xml:space="preserve"> </w:t>
                          </w:r>
                          <w:r>
                            <w:rPr>
                              <w:color w:val="000000"/>
                            </w:rPr>
                            <w:t>JUnit,</w:t>
                          </w:r>
                          <w:r>
                            <w:rPr>
                              <w:color w:val="000000"/>
                              <w:spacing w:val="-2"/>
                            </w:rPr>
                            <w:t xml:space="preserve"> </w:t>
                          </w:r>
                          <w:r>
                            <w:rPr>
                              <w:color w:val="000000"/>
                            </w:rPr>
                            <w:t>Mockito,</w:t>
                          </w:r>
                          <w:r>
                            <w:rPr>
                              <w:color w:val="000000"/>
                              <w:spacing w:val="-2"/>
                            </w:rPr>
                            <w:t xml:space="preserve"> </w:t>
                          </w:r>
                          <w:r>
                            <w:rPr>
                              <w:color w:val="000000"/>
                            </w:rPr>
                            <w:t>and</w:t>
                          </w:r>
                          <w:r>
                            <w:rPr>
                              <w:color w:val="000000"/>
                              <w:spacing w:val="-3"/>
                            </w:rPr>
                            <w:t xml:space="preserve"> </w:t>
                          </w:r>
                          <w:r>
                            <w:rPr>
                              <w:color w:val="000000"/>
                            </w:rPr>
                            <w:t>Espresso</w:t>
                          </w:r>
                          <w:r>
                            <w:rPr>
                              <w:color w:val="000000"/>
                              <w:spacing w:val="-3"/>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91</w:t>
                          </w:r>
                          <w:r>
                            <w:rPr>
                              <w:spacing w:val="-5"/>
                              <w:color w:val="000000"/>
                            </w:rPr>
                            <w:fldChar w:fldCharType="end"/>
                          </w:r>
                        </w:p>
                      </w:txbxContent>
                    </wps:txbx>
                    <wps:bodyPr lIns="0" rIns="0" tIns="0" bIns="0" anchor="t" upright="1">
                      <a:noAutofit/>
                    </wps:bodyPr>
                  </wps:wsp>
                </a:graphicData>
              </a:graphic>
            </wp:anchor>
          </w:drawing>
        </mc:Choice>
        <mc:Fallback>
          <w:pict>
            <v:rect id="shape_0" ID="docshape 161" path="m0,0l-2147483645,0l-2147483645,-2147483646l0,-2147483646xe" stroked="f" o:allowincell="f" style="position:absolute;margin-left:103.65pt;margin-top:33.75pt;width:388.1pt;height:15.6pt;mso-wrap-style:square;v-text-anchor:top;mso-position-horizontal-relative:page;mso-position-vertical-relative:page" wp14:anchorId="7AC8BF7E">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5"/>
                      </w:rPr>
                      <w:t xml:space="preserve"> </w:t>
                    </w:r>
                    <w:r>
                      <w:rPr>
                        <w:color w:val="000000"/>
                      </w:rPr>
                      <w:t>9:</w:t>
                    </w:r>
                    <w:r>
                      <w:rPr>
                        <w:color w:val="000000"/>
                        <w:spacing w:val="-2"/>
                      </w:rPr>
                      <w:t xml:space="preserve"> </w:t>
                    </w:r>
                    <w:r>
                      <w:rPr>
                        <w:color w:val="000000"/>
                      </w:rPr>
                      <w:t>Unit</w:t>
                    </w:r>
                    <w:r>
                      <w:rPr>
                        <w:color w:val="000000"/>
                        <w:spacing w:val="-2"/>
                      </w:rPr>
                      <w:t xml:space="preserve"> </w:t>
                    </w:r>
                    <w:r>
                      <w:rPr>
                        <w:color w:val="000000"/>
                      </w:rPr>
                      <w:t>Tests</w:t>
                    </w:r>
                    <w:r>
                      <w:rPr>
                        <w:color w:val="000000"/>
                        <w:spacing w:val="-3"/>
                      </w:rPr>
                      <w:t xml:space="preserve"> </w:t>
                    </w:r>
                    <w:r>
                      <w:rPr>
                        <w:color w:val="000000"/>
                      </w:rPr>
                      <w:t>and</w:t>
                    </w:r>
                    <w:r>
                      <w:rPr>
                        <w:color w:val="000000"/>
                        <w:spacing w:val="-3"/>
                      </w:rPr>
                      <w:t xml:space="preserve"> </w:t>
                    </w:r>
                    <w:r>
                      <w:rPr>
                        <w:color w:val="000000"/>
                      </w:rPr>
                      <w:t>Integration</w:t>
                    </w:r>
                    <w:r>
                      <w:rPr>
                        <w:color w:val="000000"/>
                        <w:spacing w:val="-2"/>
                      </w:rPr>
                      <w:t xml:space="preserve"> </w:t>
                    </w:r>
                    <w:r>
                      <w:rPr>
                        <w:color w:val="000000"/>
                      </w:rPr>
                      <w:t>Tests</w:t>
                    </w:r>
                    <w:r>
                      <w:rPr>
                        <w:color w:val="000000"/>
                        <w:spacing w:val="-3"/>
                      </w:rPr>
                      <w:t xml:space="preserve"> </w:t>
                    </w:r>
                    <w:r>
                      <w:rPr>
                        <w:color w:val="000000"/>
                      </w:rPr>
                      <w:t>with</w:t>
                    </w:r>
                    <w:r>
                      <w:rPr>
                        <w:color w:val="000000"/>
                        <w:spacing w:val="-2"/>
                      </w:rPr>
                      <w:t xml:space="preserve"> </w:t>
                    </w:r>
                    <w:r>
                      <w:rPr>
                        <w:color w:val="000000"/>
                      </w:rPr>
                      <w:t>JUnit,</w:t>
                    </w:r>
                    <w:r>
                      <w:rPr>
                        <w:color w:val="000000"/>
                        <w:spacing w:val="-2"/>
                      </w:rPr>
                      <w:t xml:space="preserve"> </w:t>
                    </w:r>
                    <w:r>
                      <w:rPr>
                        <w:color w:val="000000"/>
                      </w:rPr>
                      <w:t>Mockito,</w:t>
                    </w:r>
                    <w:r>
                      <w:rPr>
                        <w:color w:val="000000"/>
                        <w:spacing w:val="-2"/>
                      </w:rPr>
                      <w:t xml:space="preserve"> </w:t>
                    </w:r>
                    <w:r>
                      <w:rPr>
                        <w:color w:val="000000"/>
                      </w:rPr>
                      <w:t>and</w:t>
                    </w:r>
                    <w:r>
                      <w:rPr>
                        <w:color w:val="000000"/>
                        <w:spacing w:val="-3"/>
                      </w:rPr>
                      <w:t xml:space="preserve"> </w:t>
                    </w:r>
                    <w:r>
                      <w:rPr>
                        <w:color w:val="000000"/>
                      </w:rPr>
                      <w:t>Espresso</w:t>
                    </w:r>
                    <w:r>
                      <w:rPr>
                        <w:color w:val="000000"/>
                        <w:spacing w:val="-3"/>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91</w:t>
                    </w:r>
                    <w:r>
                      <w:rPr>
                        <w:spacing w:val="-5"/>
                        <w:color w:val="000000"/>
                      </w:rPr>
                      <w:fldChar w:fldCharType="end"/>
                    </w:r>
                  </w:p>
                </w:txbxContent>
              </v:textbox>
              <w10:wrap type="none"/>
            </v:rect>
          </w:pict>
        </mc:Fallback>
      </mc:AlternateContent>
    </w:r>
  </w:p>
</w:hdr>
</file>

<file path=word/header18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765" wp14:anchorId="335D809A">
              <wp:simplePos x="0" y="0"/>
              <wp:positionH relativeFrom="page">
                <wp:posOffset>662940</wp:posOffset>
              </wp:positionH>
              <wp:positionV relativeFrom="page">
                <wp:posOffset>664845</wp:posOffset>
              </wp:positionV>
              <wp:extent cx="5074920" cy="635"/>
              <wp:effectExtent l="3175" t="3175" r="3810" b="3175"/>
              <wp:wrapNone/>
              <wp:docPr id="836" name="Line 170"/>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170" stroked="t" o:allowincell="f" style="position:absolute;mso-position-horizontal-relative:page;mso-position-vertical-relative:page" wp14:anchorId="335D809A">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766" wp14:anchorId="28B9E4E8">
              <wp:simplePos x="0" y="0"/>
              <wp:positionH relativeFrom="page">
                <wp:posOffset>625475</wp:posOffset>
              </wp:positionH>
              <wp:positionV relativeFrom="page">
                <wp:posOffset>428625</wp:posOffset>
              </wp:positionV>
              <wp:extent cx="894080" cy="198755"/>
              <wp:effectExtent l="0" t="635" r="0" b="0"/>
              <wp:wrapNone/>
              <wp:docPr id="837" name="docshape 164"/>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92</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164" path="m0,0l-2147483645,0l-2147483645,-2147483646l0,-2147483646xe" stroked="f" o:allowincell="f" style="position:absolute;margin-left:49.25pt;margin-top:33.75pt;width:70.35pt;height:15.6pt;mso-wrap-style:square;v-text-anchor:top;mso-position-horizontal-relative:page;mso-position-vertical-relative:page" wp14:anchorId="28B9E4E8">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92</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18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763" wp14:anchorId="602E0007">
              <wp:simplePos x="0" y="0"/>
              <wp:positionH relativeFrom="page">
                <wp:posOffset>1120140</wp:posOffset>
              </wp:positionH>
              <wp:positionV relativeFrom="page">
                <wp:posOffset>664845</wp:posOffset>
              </wp:positionV>
              <wp:extent cx="5074285" cy="635"/>
              <wp:effectExtent l="3175" t="3175" r="3810" b="3175"/>
              <wp:wrapNone/>
              <wp:docPr id="839" name="Line 169"/>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169" stroked="t" o:allowincell="f" style="position:absolute;mso-position-horizontal-relative:page;mso-position-vertical-relative:page" wp14:anchorId="602E0007">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764" wp14:anchorId="7AC8BF7E">
              <wp:simplePos x="0" y="0"/>
              <wp:positionH relativeFrom="page">
                <wp:posOffset>1316355</wp:posOffset>
              </wp:positionH>
              <wp:positionV relativeFrom="page">
                <wp:posOffset>428625</wp:posOffset>
              </wp:positionV>
              <wp:extent cx="4929505" cy="198755"/>
              <wp:effectExtent l="635" t="635" r="0" b="0"/>
              <wp:wrapNone/>
              <wp:docPr id="840" name="docshape 163"/>
              <a:graphic xmlns:a="http://schemas.openxmlformats.org/drawingml/2006/main">
                <a:graphicData uri="http://schemas.microsoft.com/office/word/2010/wordprocessingShape">
                  <wps:wsp>
                    <wps:cNvSpPr/>
                    <wps:spPr>
                      <a:xfrm>
                        <a:off x="0" y="0"/>
                        <a:ext cx="492948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5"/>
                            </w:rPr>
                            <w:t xml:space="preserve"> </w:t>
                          </w:r>
                          <w:r>
                            <w:rPr>
                              <w:color w:val="000000"/>
                            </w:rPr>
                            <w:t>9:</w:t>
                          </w:r>
                          <w:r>
                            <w:rPr>
                              <w:color w:val="000000"/>
                              <w:spacing w:val="-2"/>
                            </w:rPr>
                            <w:t xml:space="preserve"> </w:t>
                          </w:r>
                          <w:r>
                            <w:rPr>
                              <w:color w:val="000000"/>
                            </w:rPr>
                            <w:t>Unit</w:t>
                          </w:r>
                          <w:r>
                            <w:rPr>
                              <w:color w:val="000000"/>
                              <w:spacing w:val="-2"/>
                            </w:rPr>
                            <w:t xml:space="preserve"> </w:t>
                          </w:r>
                          <w:r>
                            <w:rPr>
                              <w:color w:val="000000"/>
                            </w:rPr>
                            <w:t>Tests</w:t>
                          </w:r>
                          <w:r>
                            <w:rPr>
                              <w:color w:val="000000"/>
                              <w:spacing w:val="-3"/>
                            </w:rPr>
                            <w:t xml:space="preserve"> </w:t>
                          </w:r>
                          <w:r>
                            <w:rPr>
                              <w:color w:val="000000"/>
                            </w:rPr>
                            <w:t>and</w:t>
                          </w:r>
                          <w:r>
                            <w:rPr>
                              <w:color w:val="000000"/>
                              <w:spacing w:val="-3"/>
                            </w:rPr>
                            <w:t xml:space="preserve"> </w:t>
                          </w:r>
                          <w:r>
                            <w:rPr>
                              <w:color w:val="000000"/>
                            </w:rPr>
                            <w:t>Integration</w:t>
                          </w:r>
                          <w:r>
                            <w:rPr>
                              <w:color w:val="000000"/>
                              <w:spacing w:val="-2"/>
                            </w:rPr>
                            <w:t xml:space="preserve"> </w:t>
                          </w:r>
                          <w:r>
                            <w:rPr>
                              <w:color w:val="000000"/>
                            </w:rPr>
                            <w:t>Tests</w:t>
                          </w:r>
                          <w:r>
                            <w:rPr>
                              <w:color w:val="000000"/>
                              <w:spacing w:val="-3"/>
                            </w:rPr>
                            <w:t xml:space="preserve"> </w:t>
                          </w:r>
                          <w:r>
                            <w:rPr>
                              <w:color w:val="000000"/>
                            </w:rPr>
                            <w:t>with</w:t>
                          </w:r>
                          <w:r>
                            <w:rPr>
                              <w:color w:val="000000"/>
                              <w:spacing w:val="-2"/>
                            </w:rPr>
                            <w:t xml:space="preserve"> </w:t>
                          </w:r>
                          <w:r>
                            <w:rPr>
                              <w:color w:val="000000"/>
                            </w:rPr>
                            <w:t>JUnit,</w:t>
                          </w:r>
                          <w:r>
                            <w:rPr>
                              <w:color w:val="000000"/>
                              <w:spacing w:val="-2"/>
                            </w:rPr>
                            <w:t xml:space="preserve"> </w:t>
                          </w:r>
                          <w:r>
                            <w:rPr>
                              <w:color w:val="000000"/>
                            </w:rPr>
                            <w:t>Mockito,</w:t>
                          </w:r>
                          <w:r>
                            <w:rPr>
                              <w:color w:val="000000"/>
                              <w:spacing w:val="-2"/>
                            </w:rPr>
                            <w:t xml:space="preserve"> </w:t>
                          </w:r>
                          <w:r>
                            <w:rPr>
                              <w:color w:val="000000"/>
                            </w:rPr>
                            <w:t>and</w:t>
                          </w:r>
                          <w:r>
                            <w:rPr>
                              <w:color w:val="000000"/>
                              <w:spacing w:val="-3"/>
                            </w:rPr>
                            <w:t xml:space="preserve"> </w:t>
                          </w:r>
                          <w:r>
                            <w:rPr>
                              <w:color w:val="000000"/>
                            </w:rPr>
                            <w:t>Espresso</w:t>
                          </w:r>
                          <w:r>
                            <w:rPr>
                              <w:color w:val="000000"/>
                              <w:spacing w:val="-3"/>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93</w:t>
                          </w:r>
                          <w:r>
                            <w:rPr>
                              <w:spacing w:val="-5"/>
                              <w:color w:val="000000"/>
                            </w:rPr>
                            <w:fldChar w:fldCharType="end"/>
                          </w:r>
                        </w:p>
                      </w:txbxContent>
                    </wps:txbx>
                    <wps:bodyPr lIns="0" rIns="0" tIns="0" bIns="0" anchor="t" upright="1">
                      <a:noAutofit/>
                    </wps:bodyPr>
                  </wps:wsp>
                </a:graphicData>
              </a:graphic>
            </wp:anchor>
          </w:drawing>
        </mc:Choice>
        <mc:Fallback>
          <w:pict>
            <v:rect id="shape_0" ID="docshape 163" path="m0,0l-2147483645,0l-2147483645,-2147483646l0,-2147483646xe" stroked="f" o:allowincell="f" style="position:absolute;margin-left:103.65pt;margin-top:33.75pt;width:388.1pt;height:15.6pt;mso-wrap-style:square;v-text-anchor:top;mso-position-horizontal-relative:page;mso-position-vertical-relative:page" wp14:anchorId="7AC8BF7E">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5"/>
                      </w:rPr>
                      <w:t xml:space="preserve"> </w:t>
                    </w:r>
                    <w:r>
                      <w:rPr>
                        <w:color w:val="000000"/>
                      </w:rPr>
                      <w:t>9:</w:t>
                    </w:r>
                    <w:r>
                      <w:rPr>
                        <w:color w:val="000000"/>
                        <w:spacing w:val="-2"/>
                      </w:rPr>
                      <w:t xml:space="preserve"> </w:t>
                    </w:r>
                    <w:r>
                      <w:rPr>
                        <w:color w:val="000000"/>
                      </w:rPr>
                      <w:t>Unit</w:t>
                    </w:r>
                    <w:r>
                      <w:rPr>
                        <w:color w:val="000000"/>
                        <w:spacing w:val="-2"/>
                      </w:rPr>
                      <w:t xml:space="preserve"> </w:t>
                    </w:r>
                    <w:r>
                      <w:rPr>
                        <w:color w:val="000000"/>
                      </w:rPr>
                      <w:t>Tests</w:t>
                    </w:r>
                    <w:r>
                      <w:rPr>
                        <w:color w:val="000000"/>
                        <w:spacing w:val="-3"/>
                      </w:rPr>
                      <w:t xml:space="preserve"> </w:t>
                    </w:r>
                    <w:r>
                      <w:rPr>
                        <w:color w:val="000000"/>
                      </w:rPr>
                      <w:t>and</w:t>
                    </w:r>
                    <w:r>
                      <w:rPr>
                        <w:color w:val="000000"/>
                        <w:spacing w:val="-3"/>
                      </w:rPr>
                      <w:t xml:space="preserve"> </w:t>
                    </w:r>
                    <w:r>
                      <w:rPr>
                        <w:color w:val="000000"/>
                      </w:rPr>
                      <w:t>Integration</w:t>
                    </w:r>
                    <w:r>
                      <w:rPr>
                        <w:color w:val="000000"/>
                        <w:spacing w:val="-2"/>
                      </w:rPr>
                      <w:t xml:space="preserve"> </w:t>
                    </w:r>
                    <w:r>
                      <w:rPr>
                        <w:color w:val="000000"/>
                      </w:rPr>
                      <w:t>Tests</w:t>
                    </w:r>
                    <w:r>
                      <w:rPr>
                        <w:color w:val="000000"/>
                        <w:spacing w:val="-3"/>
                      </w:rPr>
                      <w:t xml:space="preserve"> </w:t>
                    </w:r>
                    <w:r>
                      <w:rPr>
                        <w:color w:val="000000"/>
                      </w:rPr>
                      <w:t>with</w:t>
                    </w:r>
                    <w:r>
                      <w:rPr>
                        <w:color w:val="000000"/>
                        <w:spacing w:val="-2"/>
                      </w:rPr>
                      <w:t xml:space="preserve"> </w:t>
                    </w:r>
                    <w:r>
                      <w:rPr>
                        <w:color w:val="000000"/>
                      </w:rPr>
                      <w:t>JUnit,</w:t>
                    </w:r>
                    <w:r>
                      <w:rPr>
                        <w:color w:val="000000"/>
                        <w:spacing w:val="-2"/>
                      </w:rPr>
                      <w:t xml:space="preserve"> </w:t>
                    </w:r>
                    <w:r>
                      <w:rPr>
                        <w:color w:val="000000"/>
                      </w:rPr>
                      <w:t>Mockito,</w:t>
                    </w:r>
                    <w:r>
                      <w:rPr>
                        <w:color w:val="000000"/>
                        <w:spacing w:val="-2"/>
                      </w:rPr>
                      <w:t xml:space="preserve"> </w:t>
                    </w:r>
                    <w:r>
                      <w:rPr>
                        <w:color w:val="000000"/>
                      </w:rPr>
                      <w:t>and</w:t>
                    </w:r>
                    <w:r>
                      <w:rPr>
                        <w:color w:val="000000"/>
                        <w:spacing w:val="-3"/>
                      </w:rPr>
                      <w:t xml:space="preserve"> </w:t>
                    </w:r>
                    <w:r>
                      <w:rPr>
                        <w:color w:val="000000"/>
                      </w:rPr>
                      <w:t>Espresso</w:t>
                    </w:r>
                    <w:r>
                      <w:rPr>
                        <w:color w:val="000000"/>
                        <w:spacing w:val="-3"/>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93</w:t>
                    </w:r>
                    <w:r>
                      <w:rPr>
                        <w:spacing w:val="-5"/>
                        <w:color w:val="000000"/>
                      </w:rPr>
                      <w:fldChar w:fldCharType="end"/>
                    </w:r>
                  </w:p>
                </w:txbxContent>
              </v:textbox>
              <w10:wrap type="none"/>
            </v:rect>
          </w:pict>
        </mc:Fallback>
      </mc:AlternateContent>
    </w:r>
  </w:p>
</w:hdr>
</file>

<file path=word/header18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773" wp14:anchorId="335D809A">
              <wp:simplePos x="0" y="0"/>
              <wp:positionH relativeFrom="page">
                <wp:posOffset>662940</wp:posOffset>
              </wp:positionH>
              <wp:positionV relativeFrom="page">
                <wp:posOffset>664845</wp:posOffset>
              </wp:positionV>
              <wp:extent cx="5074920" cy="635"/>
              <wp:effectExtent l="3175" t="3175" r="3810" b="3175"/>
              <wp:wrapNone/>
              <wp:docPr id="846" name="Line 172"/>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172" stroked="t" o:allowincell="f" style="position:absolute;mso-position-horizontal-relative:page;mso-position-vertical-relative:page" wp14:anchorId="335D809A">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774" wp14:anchorId="28B9E4E8">
              <wp:simplePos x="0" y="0"/>
              <wp:positionH relativeFrom="page">
                <wp:posOffset>625475</wp:posOffset>
              </wp:positionH>
              <wp:positionV relativeFrom="page">
                <wp:posOffset>428625</wp:posOffset>
              </wp:positionV>
              <wp:extent cx="894080" cy="198755"/>
              <wp:effectExtent l="0" t="635" r="0" b="0"/>
              <wp:wrapNone/>
              <wp:docPr id="847" name="docshape 166"/>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94</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166" path="m0,0l-2147483645,0l-2147483645,-2147483646l0,-2147483646xe" stroked="f" o:allowincell="f" style="position:absolute;margin-left:49.25pt;margin-top:33.75pt;width:70.35pt;height:15.6pt;mso-wrap-style:square;v-text-anchor:top;mso-position-horizontal-relative:page;mso-position-vertical-relative:page" wp14:anchorId="28B9E4E8">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94</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18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770" wp14:anchorId="602E0007">
              <wp:simplePos x="0" y="0"/>
              <wp:positionH relativeFrom="page">
                <wp:posOffset>1120140</wp:posOffset>
              </wp:positionH>
              <wp:positionV relativeFrom="page">
                <wp:posOffset>664845</wp:posOffset>
              </wp:positionV>
              <wp:extent cx="5074285" cy="635"/>
              <wp:effectExtent l="3175" t="3175" r="3810" b="3175"/>
              <wp:wrapNone/>
              <wp:docPr id="849" name="Line 171"/>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171" stroked="t" o:allowincell="f" style="position:absolute;mso-position-horizontal-relative:page;mso-position-vertical-relative:page" wp14:anchorId="602E0007">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771" wp14:anchorId="7AC8BF7E">
              <wp:simplePos x="0" y="0"/>
              <wp:positionH relativeFrom="page">
                <wp:posOffset>1316355</wp:posOffset>
              </wp:positionH>
              <wp:positionV relativeFrom="page">
                <wp:posOffset>428625</wp:posOffset>
              </wp:positionV>
              <wp:extent cx="4929505" cy="198755"/>
              <wp:effectExtent l="635" t="635" r="0" b="0"/>
              <wp:wrapNone/>
              <wp:docPr id="850" name="docshape 165"/>
              <a:graphic xmlns:a="http://schemas.openxmlformats.org/drawingml/2006/main">
                <a:graphicData uri="http://schemas.microsoft.com/office/word/2010/wordprocessingShape">
                  <wps:wsp>
                    <wps:cNvSpPr/>
                    <wps:spPr>
                      <a:xfrm>
                        <a:off x="0" y="0"/>
                        <a:ext cx="492948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5"/>
                            </w:rPr>
                            <w:t xml:space="preserve"> </w:t>
                          </w:r>
                          <w:r>
                            <w:rPr>
                              <w:color w:val="000000"/>
                            </w:rPr>
                            <w:t>9:</w:t>
                          </w:r>
                          <w:r>
                            <w:rPr>
                              <w:color w:val="000000"/>
                              <w:spacing w:val="-2"/>
                            </w:rPr>
                            <w:t xml:space="preserve"> </w:t>
                          </w:r>
                          <w:r>
                            <w:rPr>
                              <w:color w:val="000000"/>
                            </w:rPr>
                            <w:t>Unit</w:t>
                          </w:r>
                          <w:r>
                            <w:rPr>
                              <w:color w:val="000000"/>
                              <w:spacing w:val="-2"/>
                            </w:rPr>
                            <w:t xml:space="preserve"> </w:t>
                          </w:r>
                          <w:r>
                            <w:rPr>
                              <w:color w:val="000000"/>
                            </w:rPr>
                            <w:t>Tests</w:t>
                          </w:r>
                          <w:r>
                            <w:rPr>
                              <w:color w:val="000000"/>
                              <w:spacing w:val="-3"/>
                            </w:rPr>
                            <w:t xml:space="preserve"> </w:t>
                          </w:r>
                          <w:r>
                            <w:rPr>
                              <w:color w:val="000000"/>
                            </w:rPr>
                            <w:t>and</w:t>
                          </w:r>
                          <w:r>
                            <w:rPr>
                              <w:color w:val="000000"/>
                              <w:spacing w:val="-3"/>
                            </w:rPr>
                            <w:t xml:space="preserve"> </w:t>
                          </w:r>
                          <w:r>
                            <w:rPr>
                              <w:color w:val="000000"/>
                            </w:rPr>
                            <w:t>Integration</w:t>
                          </w:r>
                          <w:r>
                            <w:rPr>
                              <w:color w:val="000000"/>
                              <w:spacing w:val="-2"/>
                            </w:rPr>
                            <w:t xml:space="preserve"> </w:t>
                          </w:r>
                          <w:r>
                            <w:rPr>
                              <w:color w:val="000000"/>
                            </w:rPr>
                            <w:t>Tests</w:t>
                          </w:r>
                          <w:r>
                            <w:rPr>
                              <w:color w:val="000000"/>
                              <w:spacing w:val="-3"/>
                            </w:rPr>
                            <w:t xml:space="preserve"> </w:t>
                          </w:r>
                          <w:r>
                            <w:rPr>
                              <w:color w:val="000000"/>
                            </w:rPr>
                            <w:t>with</w:t>
                          </w:r>
                          <w:r>
                            <w:rPr>
                              <w:color w:val="000000"/>
                              <w:spacing w:val="-2"/>
                            </w:rPr>
                            <w:t xml:space="preserve"> </w:t>
                          </w:r>
                          <w:r>
                            <w:rPr>
                              <w:color w:val="000000"/>
                            </w:rPr>
                            <w:t>JUnit,</w:t>
                          </w:r>
                          <w:r>
                            <w:rPr>
                              <w:color w:val="000000"/>
                              <w:spacing w:val="-2"/>
                            </w:rPr>
                            <w:t xml:space="preserve"> </w:t>
                          </w:r>
                          <w:r>
                            <w:rPr>
                              <w:color w:val="000000"/>
                            </w:rPr>
                            <w:t>Mockito,</w:t>
                          </w:r>
                          <w:r>
                            <w:rPr>
                              <w:color w:val="000000"/>
                              <w:spacing w:val="-2"/>
                            </w:rPr>
                            <w:t xml:space="preserve"> </w:t>
                          </w:r>
                          <w:r>
                            <w:rPr>
                              <w:color w:val="000000"/>
                            </w:rPr>
                            <w:t>and</w:t>
                          </w:r>
                          <w:r>
                            <w:rPr>
                              <w:color w:val="000000"/>
                              <w:spacing w:val="-3"/>
                            </w:rPr>
                            <w:t xml:space="preserve"> </w:t>
                          </w:r>
                          <w:r>
                            <w:rPr>
                              <w:color w:val="000000"/>
                            </w:rPr>
                            <w:t>Espresso</w:t>
                          </w:r>
                          <w:r>
                            <w:rPr>
                              <w:color w:val="000000"/>
                              <w:spacing w:val="-3"/>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93</w:t>
                          </w:r>
                          <w:r>
                            <w:rPr>
                              <w:spacing w:val="-5"/>
                              <w:color w:val="000000"/>
                            </w:rPr>
                            <w:fldChar w:fldCharType="end"/>
                          </w:r>
                        </w:p>
                      </w:txbxContent>
                    </wps:txbx>
                    <wps:bodyPr lIns="0" rIns="0" tIns="0" bIns="0" anchor="t" upright="1">
                      <a:noAutofit/>
                    </wps:bodyPr>
                  </wps:wsp>
                </a:graphicData>
              </a:graphic>
            </wp:anchor>
          </w:drawing>
        </mc:Choice>
        <mc:Fallback>
          <w:pict>
            <v:rect id="shape_0" ID="docshape 165" path="m0,0l-2147483645,0l-2147483645,-2147483646l0,-2147483646xe" stroked="f" o:allowincell="f" style="position:absolute;margin-left:103.65pt;margin-top:33.75pt;width:388.1pt;height:15.6pt;mso-wrap-style:square;v-text-anchor:top;mso-position-horizontal-relative:page;mso-position-vertical-relative:page" wp14:anchorId="7AC8BF7E">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5"/>
                      </w:rPr>
                      <w:t xml:space="preserve"> </w:t>
                    </w:r>
                    <w:r>
                      <w:rPr>
                        <w:color w:val="000000"/>
                      </w:rPr>
                      <w:t>9:</w:t>
                    </w:r>
                    <w:r>
                      <w:rPr>
                        <w:color w:val="000000"/>
                        <w:spacing w:val="-2"/>
                      </w:rPr>
                      <w:t xml:space="preserve"> </w:t>
                    </w:r>
                    <w:r>
                      <w:rPr>
                        <w:color w:val="000000"/>
                      </w:rPr>
                      <w:t>Unit</w:t>
                    </w:r>
                    <w:r>
                      <w:rPr>
                        <w:color w:val="000000"/>
                        <w:spacing w:val="-2"/>
                      </w:rPr>
                      <w:t xml:space="preserve"> </w:t>
                    </w:r>
                    <w:r>
                      <w:rPr>
                        <w:color w:val="000000"/>
                      </w:rPr>
                      <w:t>Tests</w:t>
                    </w:r>
                    <w:r>
                      <w:rPr>
                        <w:color w:val="000000"/>
                        <w:spacing w:val="-3"/>
                      </w:rPr>
                      <w:t xml:space="preserve"> </w:t>
                    </w:r>
                    <w:r>
                      <w:rPr>
                        <w:color w:val="000000"/>
                      </w:rPr>
                      <w:t>and</w:t>
                    </w:r>
                    <w:r>
                      <w:rPr>
                        <w:color w:val="000000"/>
                        <w:spacing w:val="-3"/>
                      </w:rPr>
                      <w:t xml:space="preserve"> </w:t>
                    </w:r>
                    <w:r>
                      <w:rPr>
                        <w:color w:val="000000"/>
                      </w:rPr>
                      <w:t>Integration</w:t>
                    </w:r>
                    <w:r>
                      <w:rPr>
                        <w:color w:val="000000"/>
                        <w:spacing w:val="-2"/>
                      </w:rPr>
                      <w:t xml:space="preserve"> </w:t>
                    </w:r>
                    <w:r>
                      <w:rPr>
                        <w:color w:val="000000"/>
                      </w:rPr>
                      <w:t>Tests</w:t>
                    </w:r>
                    <w:r>
                      <w:rPr>
                        <w:color w:val="000000"/>
                        <w:spacing w:val="-3"/>
                      </w:rPr>
                      <w:t xml:space="preserve"> </w:t>
                    </w:r>
                    <w:r>
                      <w:rPr>
                        <w:color w:val="000000"/>
                      </w:rPr>
                      <w:t>with</w:t>
                    </w:r>
                    <w:r>
                      <w:rPr>
                        <w:color w:val="000000"/>
                        <w:spacing w:val="-2"/>
                      </w:rPr>
                      <w:t xml:space="preserve"> </w:t>
                    </w:r>
                    <w:r>
                      <w:rPr>
                        <w:color w:val="000000"/>
                      </w:rPr>
                      <w:t>JUnit,</w:t>
                    </w:r>
                    <w:r>
                      <w:rPr>
                        <w:color w:val="000000"/>
                        <w:spacing w:val="-2"/>
                      </w:rPr>
                      <w:t xml:space="preserve"> </w:t>
                    </w:r>
                    <w:r>
                      <w:rPr>
                        <w:color w:val="000000"/>
                      </w:rPr>
                      <w:t>Mockito,</w:t>
                    </w:r>
                    <w:r>
                      <w:rPr>
                        <w:color w:val="000000"/>
                        <w:spacing w:val="-2"/>
                      </w:rPr>
                      <w:t xml:space="preserve"> </w:t>
                    </w:r>
                    <w:r>
                      <w:rPr>
                        <w:color w:val="000000"/>
                      </w:rPr>
                      <w:t>and</w:t>
                    </w:r>
                    <w:r>
                      <w:rPr>
                        <w:color w:val="000000"/>
                        <w:spacing w:val="-3"/>
                      </w:rPr>
                      <w:t xml:space="preserve"> </w:t>
                    </w:r>
                    <w:r>
                      <w:rPr>
                        <w:color w:val="000000"/>
                      </w:rPr>
                      <w:t>Espresso</w:t>
                    </w:r>
                    <w:r>
                      <w:rPr>
                        <w:color w:val="000000"/>
                        <w:spacing w:val="-3"/>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93</w:t>
                    </w:r>
                    <w:r>
                      <w:rPr>
                        <w:spacing w:val="-5"/>
                        <w:color w:val="000000"/>
                      </w:rPr>
                      <w:fldChar w:fldCharType="end"/>
                    </w:r>
                  </w:p>
                </w:txbxContent>
              </v:textbox>
              <w10:wrap type="none"/>
            </v:rect>
          </w:pict>
        </mc:Fallback>
      </mc:AlternateContent>
    </w:r>
  </w:p>
</w:hdr>
</file>

<file path=word/header18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779" wp14:anchorId="335D809A">
              <wp:simplePos x="0" y="0"/>
              <wp:positionH relativeFrom="page">
                <wp:posOffset>662940</wp:posOffset>
              </wp:positionH>
              <wp:positionV relativeFrom="page">
                <wp:posOffset>664845</wp:posOffset>
              </wp:positionV>
              <wp:extent cx="5074920" cy="635"/>
              <wp:effectExtent l="3175" t="3175" r="3810" b="3175"/>
              <wp:wrapNone/>
              <wp:docPr id="860" name="Line 174"/>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174" stroked="t" o:allowincell="f" style="position:absolute;mso-position-horizontal-relative:page;mso-position-vertical-relative:page" wp14:anchorId="335D809A">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780" wp14:anchorId="28B9E4E8">
              <wp:simplePos x="0" y="0"/>
              <wp:positionH relativeFrom="page">
                <wp:posOffset>625475</wp:posOffset>
              </wp:positionH>
              <wp:positionV relativeFrom="page">
                <wp:posOffset>428625</wp:posOffset>
              </wp:positionV>
              <wp:extent cx="894080" cy="198755"/>
              <wp:effectExtent l="0" t="635" r="0" b="0"/>
              <wp:wrapNone/>
              <wp:docPr id="861" name="docshape 168"/>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94</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168" path="m0,0l-2147483645,0l-2147483645,-2147483646l0,-2147483646xe" stroked="f" o:allowincell="f" style="position:absolute;margin-left:49.25pt;margin-top:33.75pt;width:70.35pt;height:15.6pt;mso-wrap-style:square;v-text-anchor:top;mso-position-horizontal-relative:page;mso-position-vertical-relative:page" wp14:anchorId="28B9E4E8">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94</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18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777" wp14:anchorId="602E0007">
              <wp:simplePos x="0" y="0"/>
              <wp:positionH relativeFrom="page">
                <wp:posOffset>1120140</wp:posOffset>
              </wp:positionH>
              <wp:positionV relativeFrom="page">
                <wp:posOffset>664845</wp:posOffset>
              </wp:positionV>
              <wp:extent cx="5074285" cy="635"/>
              <wp:effectExtent l="3175" t="3175" r="3810" b="3175"/>
              <wp:wrapNone/>
              <wp:docPr id="863" name="Line 173"/>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173" stroked="t" o:allowincell="f" style="position:absolute;mso-position-horizontal-relative:page;mso-position-vertical-relative:page" wp14:anchorId="602E0007">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778" wp14:anchorId="7AC8BF7E">
              <wp:simplePos x="0" y="0"/>
              <wp:positionH relativeFrom="page">
                <wp:posOffset>1316355</wp:posOffset>
              </wp:positionH>
              <wp:positionV relativeFrom="page">
                <wp:posOffset>428625</wp:posOffset>
              </wp:positionV>
              <wp:extent cx="4929505" cy="198755"/>
              <wp:effectExtent l="635" t="635" r="0" b="0"/>
              <wp:wrapNone/>
              <wp:docPr id="864" name="docshape 167"/>
              <a:graphic xmlns:a="http://schemas.openxmlformats.org/drawingml/2006/main">
                <a:graphicData uri="http://schemas.microsoft.com/office/word/2010/wordprocessingShape">
                  <wps:wsp>
                    <wps:cNvSpPr/>
                    <wps:spPr>
                      <a:xfrm>
                        <a:off x="0" y="0"/>
                        <a:ext cx="492948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5"/>
                            </w:rPr>
                            <w:t xml:space="preserve"> </w:t>
                          </w:r>
                          <w:r>
                            <w:rPr>
                              <w:color w:val="000000"/>
                            </w:rPr>
                            <w:t>9:</w:t>
                          </w:r>
                          <w:r>
                            <w:rPr>
                              <w:color w:val="000000"/>
                              <w:spacing w:val="-2"/>
                            </w:rPr>
                            <w:t xml:space="preserve"> </w:t>
                          </w:r>
                          <w:r>
                            <w:rPr>
                              <w:color w:val="000000"/>
                            </w:rPr>
                            <w:t>Unit</w:t>
                          </w:r>
                          <w:r>
                            <w:rPr>
                              <w:color w:val="000000"/>
                              <w:spacing w:val="-2"/>
                            </w:rPr>
                            <w:t xml:space="preserve"> </w:t>
                          </w:r>
                          <w:r>
                            <w:rPr>
                              <w:color w:val="000000"/>
                            </w:rPr>
                            <w:t>Tests</w:t>
                          </w:r>
                          <w:r>
                            <w:rPr>
                              <w:color w:val="000000"/>
                              <w:spacing w:val="-3"/>
                            </w:rPr>
                            <w:t xml:space="preserve"> </w:t>
                          </w:r>
                          <w:r>
                            <w:rPr>
                              <w:color w:val="000000"/>
                            </w:rPr>
                            <w:t>and</w:t>
                          </w:r>
                          <w:r>
                            <w:rPr>
                              <w:color w:val="000000"/>
                              <w:spacing w:val="-3"/>
                            </w:rPr>
                            <w:t xml:space="preserve"> </w:t>
                          </w:r>
                          <w:r>
                            <w:rPr>
                              <w:color w:val="000000"/>
                            </w:rPr>
                            <w:t>Integration</w:t>
                          </w:r>
                          <w:r>
                            <w:rPr>
                              <w:color w:val="000000"/>
                              <w:spacing w:val="-2"/>
                            </w:rPr>
                            <w:t xml:space="preserve"> </w:t>
                          </w:r>
                          <w:r>
                            <w:rPr>
                              <w:color w:val="000000"/>
                            </w:rPr>
                            <w:t>Tests</w:t>
                          </w:r>
                          <w:r>
                            <w:rPr>
                              <w:color w:val="000000"/>
                              <w:spacing w:val="-3"/>
                            </w:rPr>
                            <w:t xml:space="preserve"> </w:t>
                          </w:r>
                          <w:r>
                            <w:rPr>
                              <w:color w:val="000000"/>
                            </w:rPr>
                            <w:t>with</w:t>
                          </w:r>
                          <w:r>
                            <w:rPr>
                              <w:color w:val="000000"/>
                              <w:spacing w:val="-2"/>
                            </w:rPr>
                            <w:t xml:space="preserve"> </w:t>
                          </w:r>
                          <w:r>
                            <w:rPr>
                              <w:color w:val="000000"/>
                            </w:rPr>
                            <w:t>JUnit,</w:t>
                          </w:r>
                          <w:r>
                            <w:rPr>
                              <w:color w:val="000000"/>
                              <w:spacing w:val="-2"/>
                            </w:rPr>
                            <w:t xml:space="preserve"> </w:t>
                          </w:r>
                          <w:r>
                            <w:rPr>
                              <w:color w:val="000000"/>
                            </w:rPr>
                            <w:t>Mockito,</w:t>
                          </w:r>
                          <w:r>
                            <w:rPr>
                              <w:color w:val="000000"/>
                              <w:spacing w:val="-2"/>
                            </w:rPr>
                            <w:t xml:space="preserve"> </w:t>
                          </w:r>
                          <w:r>
                            <w:rPr>
                              <w:color w:val="000000"/>
                            </w:rPr>
                            <w:t>and</w:t>
                          </w:r>
                          <w:r>
                            <w:rPr>
                              <w:color w:val="000000"/>
                              <w:spacing w:val="-3"/>
                            </w:rPr>
                            <w:t xml:space="preserve"> </w:t>
                          </w:r>
                          <w:r>
                            <w:rPr>
                              <w:color w:val="000000"/>
                            </w:rPr>
                            <w:t>Espresso</w:t>
                          </w:r>
                          <w:r>
                            <w:rPr>
                              <w:color w:val="000000"/>
                              <w:spacing w:val="-3"/>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95</w:t>
                          </w:r>
                          <w:r>
                            <w:rPr>
                              <w:spacing w:val="-5"/>
                              <w:color w:val="000000"/>
                            </w:rPr>
                            <w:fldChar w:fldCharType="end"/>
                          </w:r>
                        </w:p>
                      </w:txbxContent>
                    </wps:txbx>
                    <wps:bodyPr lIns="0" rIns="0" tIns="0" bIns="0" anchor="t" upright="1">
                      <a:noAutofit/>
                    </wps:bodyPr>
                  </wps:wsp>
                </a:graphicData>
              </a:graphic>
            </wp:anchor>
          </w:drawing>
        </mc:Choice>
        <mc:Fallback>
          <w:pict>
            <v:rect id="shape_0" ID="docshape 167" path="m0,0l-2147483645,0l-2147483645,-2147483646l0,-2147483646xe" stroked="f" o:allowincell="f" style="position:absolute;margin-left:103.65pt;margin-top:33.75pt;width:388.1pt;height:15.6pt;mso-wrap-style:square;v-text-anchor:top;mso-position-horizontal-relative:page;mso-position-vertical-relative:page" wp14:anchorId="7AC8BF7E">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5"/>
                      </w:rPr>
                      <w:t xml:space="preserve"> </w:t>
                    </w:r>
                    <w:r>
                      <w:rPr>
                        <w:color w:val="000000"/>
                      </w:rPr>
                      <w:t>9:</w:t>
                    </w:r>
                    <w:r>
                      <w:rPr>
                        <w:color w:val="000000"/>
                        <w:spacing w:val="-2"/>
                      </w:rPr>
                      <w:t xml:space="preserve"> </w:t>
                    </w:r>
                    <w:r>
                      <w:rPr>
                        <w:color w:val="000000"/>
                      </w:rPr>
                      <w:t>Unit</w:t>
                    </w:r>
                    <w:r>
                      <w:rPr>
                        <w:color w:val="000000"/>
                        <w:spacing w:val="-2"/>
                      </w:rPr>
                      <w:t xml:space="preserve"> </w:t>
                    </w:r>
                    <w:r>
                      <w:rPr>
                        <w:color w:val="000000"/>
                      </w:rPr>
                      <w:t>Tests</w:t>
                    </w:r>
                    <w:r>
                      <w:rPr>
                        <w:color w:val="000000"/>
                        <w:spacing w:val="-3"/>
                      </w:rPr>
                      <w:t xml:space="preserve"> </w:t>
                    </w:r>
                    <w:r>
                      <w:rPr>
                        <w:color w:val="000000"/>
                      </w:rPr>
                      <w:t>and</w:t>
                    </w:r>
                    <w:r>
                      <w:rPr>
                        <w:color w:val="000000"/>
                        <w:spacing w:val="-3"/>
                      </w:rPr>
                      <w:t xml:space="preserve"> </w:t>
                    </w:r>
                    <w:r>
                      <w:rPr>
                        <w:color w:val="000000"/>
                      </w:rPr>
                      <w:t>Integration</w:t>
                    </w:r>
                    <w:r>
                      <w:rPr>
                        <w:color w:val="000000"/>
                        <w:spacing w:val="-2"/>
                      </w:rPr>
                      <w:t xml:space="preserve"> </w:t>
                    </w:r>
                    <w:r>
                      <w:rPr>
                        <w:color w:val="000000"/>
                      </w:rPr>
                      <w:t>Tests</w:t>
                    </w:r>
                    <w:r>
                      <w:rPr>
                        <w:color w:val="000000"/>
                        <w:spacing w:val="-3"/>
                      </w:rPr>
                      <w:t xml:space="preserve"> </w:t>
                    </w:r>
                    <w:r>
                      <w:rPr>
                        <w:color w:val="000000"/>
                      </w:rPr>
                      <w:t>with</w:t>
                    </w:r>
                    <w:r>
                      <w:rPr>
                        <w:color w:val="000000"/>
                        <w:spacing w:val="-2"/>
                      </w:rPr>
                      <w:t xml:space="preserve"> </w:t>
                    </w:r>
                    <w:r>
                      <w:rPr>
                        <w:color w:val="000000"/>
                      </w:rPr>
                      <w:t>JUnit,</w:t>
                    </w:r>
                    <w:r>
                      <w:rPr>
                        <w:color w:val="000000"/>
                        <w:spacing w:val="-2"/>
                      </w:rPr>
                      <w:t xml:space="preserve"> </w:t>
                    </w:r>
                    <w:r>
                      <w:rPr>
                        <w:color w:val="000000"/>
                      </w:rPr>
                      <w:t>Mockito,</w:t>
                    </w:r>
                    <w:r>
                      <w:rPr>
                        <w:color w:val="000000"/>
                        <w:spacing w:val="-2"/>
                      </w:rPr>
                      <w:t xml:space="preserve"> </w:t>
                    </w:r>
                    <w:r>
                      <w:rPr>
                        <w:color w:val="000000"/>
                      </w:rPr>
                      <w:t>and</w:t>
                    </w:r>
                    <w:r>
                      <w:rPr>
                        <w:color w:val="000000"/>
                        <w:spacing w:val="-3"/>
                      </w:rPr>
                      <w:t xml:space="preserve"> </w:t>
                    </w:r>
                    <w:r>
                      <w:rPr>
                        <w:color w:val="000000"/>
                      </w:rPr>
                      <w:t>Espresso</w:t>
                    </w:r>
                    <w:r>
                      <w:rPr>
                        <w:color w:val="000000"/>
                        <w:spacing w:val="-3"/>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95</w:t>
                    </w:r>
                    <w:r>
                      <w:rPr>
                        <w:spacing w:val="-5"/>
                        <w:color w:val="000000"/>
                      </w:rPr>
                      <w:fldChar w:fldCharType="end"/>
                    </w:r>
                  </w:p>
                </w:txbxContent>
              </v:textbox>
              <w10:wrap type="none"/>
            </v:rect>
          </w:pict>
        </mc:Fallback>
      </mc:AlternateContent>
    </w:r>
  </w:p>
</w:hdr>
</file>

<file path=word/header18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785" wp14:anchorId="335D809A">
              <wp:simplePos x="0" y="0"/>
              <wp:positionH relativeFrom="page">
                <wp:posOffset>662940</wp:posOffset>
              </wp:positionH>
              <wp:positionV relativeFrom="page">
                <wp:posOffset>664845</wp:posOffset>
              </wp:positionV>
              <wp:extent cx="5074920" cy="635"/>
              <wp:effectExtent l="3175" t="3175" r="3810" b="3175"/>
              <wp:wrapNone/>
              <wp:docPr id="870" name="Line 176"/>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176" stroked="t" o:allowincell="f" style="position:absolute;mso-position-horizontal-relative:page;mso-position-vertical-relative:page" wp14:anchorId="335D809A">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786" wp14:anchorId="28B9E4E8">
              <wp:simplePos x="0" y="0"/>
              <wp:positionH relativeFrom="page">
                <wp:posOffset>625475</wp:posOffset>
              </wp:positionH>
              <wp:positionV relativeFrom="page">
                <wp:posOffset>428625</wp:posOffset>
              </wp:positionV>
              <wp:extent cx="894080" cy="198755"/>
              <wp:effectExtent l="0" t="635" r="0" b="0"/>
              <wp:wrapNone/>
              <wp:docPr id="871" name="docshape 170"/>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96</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170" path="m0,0l-2147483645,0l-2147483645,-2147483646l0,-2147483646xe" stroked="f" o:allowincell="f" style="position:absolute;margin-left:49.25pt;margin-top:33.75pt;width:70.35pt;height:15.6pt;mso-wrap-style:square;v-text-anchor:top;mso-position-horizontal-relative:page;mso-position-vertical-relative:page" wp14:anchorId="28B9E4E8">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96</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18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782" wp14:anchorId="602E0007">
              <wp:simplePos x="0" y="0"/>
              <wp:positionH relativeFrom="page">
                <wp:posOffset>1120140</wp:posOffset>
              </wp:positionH>
              <wp:positionV relativeFrom="page">
                <wp:posOffset>664845</wp:posOffset>
              </wp:positionV>
              <wp:extent cx="5074285" cy="635"/>
              <wp:effectExtent l="3175" t="3175" r="3810" b="3175"/>
              <wp:wrapNone/>
              <wp:docPr id="873" name="Line 175"/>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175" stroked="t" o:allowincell="f" style="position:absolute;mso-position-horizontal-relative:page;mso-position-vertical-relative:page" wp14:anchorId="602E0007">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783" wp14:anchorId="7AC8BF7E">
              <wp:simplePos x="0" y="0"/>
              <wp:positionH relativeFrom="page">
                <wp:posOffset>1316355</wp:posOffset>
              </wp:positionH>
              <wp:positionV relativeFrom="page">
                <wp:posOffset>428625</wp:posOffset>
              </wp:positionV>
              <wp:extent cx="4929505" cy="198755"/>
              <wp:effectExtent l="635" t="635" r="0" b="0"/>
              <wp:wrapNone/>
              <wp:docPr id="874" name="docshape 169"/>
              <a:graphic xmlns:a="http://schemas.openxmlformats.org/drawingml/2006/main">
                <a:graphicData uri="http://schemas.microsoft.com/office/word/2010/wordprocessingShape">
                  <wps:wsp>
                    <wps:cNvSpPr/>
                    <wps:spPr>
                      <a:xfrm>
                        <a:off x="0" y="0"/>
                        <a:ext cx="492948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5"/>
                            </w:rPr>
                            <w:t xml:space="preserve"> </w:t>
                          </w:r>
                          <w:r>
                            <w:rPr>
                              <w:color w:val="000000"/>
                            </w:rPr>
                            <w:t>9:</w:t>
                          </w:r>
                          <w:r>
                            <w:rPr>
                              <w:color w:val="000000"/>
                              <w:spacing w:val="-2"/>
                            </w:rPr>
                            <w:t xml:space="preserve"> </w:t>
                          </w:r>
                          <w:r>
                            <w:rPr>
                              <w:color w:val="000000"/>
                            </w:rPr>
                            <w:t>Unit</w:t>
                          </w:r>
                          <w:r>
                            <w:rPr>
                              <w:color w:val="000000"/>
                              <w:spacing w:val="-2"/>
                            </w:rPr>
                            <w:t xml:space="preserve"> </w:t>
                          </w:r>
                          <w:r>
                            <w:rPr>
                              <w:color w:val="000000"/>
                            </w:rPr>
                            <w:t>Tests</w:t>
                          </w:r>
                          <w:r>
                            <w:rPr>
                              <w:color w:val="000000"/>
                              <w:spacing w:val="-3"/>
                            </w:rPr>
                            <w:t xml:space="preserve"> </w:t>
                          </w:r>
                          <w:r>
                            <w:rPr>
                              <w:color w:val="000000"/>
                            </w:rPr>
                            <w:t>and</w:t>
                          </w:r>
                          <w:r>
                            <w:rPr>
                              <w:color w:val="000000"/>
                              <w:spacing w:val="-3"/>
                            </w:rPr>
                            <w:t xml:space="preserve"> </w:t>
                          </w:r>
                          <w:r>
                            <w:rPr>
                              <w:color w:val="000000"/>
                            </w:rPr>
                            <w:t>Integration</w:t>
                          </w:r>
                          <w:r>
                            <w:rPr>
                              <w:color w:val="000000"/>
                              <w:spacing w:val="-2"/>
                            </w:rPr>
                            <w:t xml:space="preserve"> </w:t>
                          </w:r>
                          <w:r>
                            <w:rPr>
                              <w:color w:val="000000"/>
                            </w:rPr>
                            <w:t>Tests</w:t>
                          </w:r>
                          <w:r>
                            <w:rPr>
                              <w:color w:val="000000"/>
                              <w:spacing w:val="-3"/>
                            </w:rPr>
                            <w:t xml:space="preserve"> </w:t>
                          </w:r>
                          <w:r>
                            <w:rPr>
                              <w:color w:val="000000"/>
                            </w:rPr>
                            <w:t>with</w:t>
                          </w:r>
                          <w:r>
                            <w:rPr>
                              <w:color w:val="000000"/>
                              <w:spacing w:val="-2"/>
                            </w:rPr>
                            <w:t xml:space="preserve"> </w:t>
                          </w:r>
                          <w:r>
                            <w:rPr>
                              <w:color w:val="000000"/>
                            </w:rPr>
                            <w:t>JUnit,</w:t>
                          </w:r>
                          <w:r>
                            <w:rPr>
                              <w:color w:val="000000"/>
                              <w:spacing w:val="-2"/>
                            </w:rPr>
                            <w:t xml:space="preserve"> </w:t>
                          </w:r>
                          <w:r>
                            <w:rPr>
                              <w:color w:val="000000"/>
                            </w:rPr>
                            <w:t>Mockito,</w:t>
                          </w:r>
                          <w:r>
                            <w:rPr>
                              <w:color w:val="000000"/>
                              <w:spacing w:val="-2"/>
                            </w:rPr>
                            <w:t xml:space="preserve"> </w:t>
                          </w:r>
                          <w:r>
                            <w:rPr>
                              <w:color w:val="000000"/>
                            </w:rPr>
                            <w:t>and</w:t>
                          </w:r>
                          <w:r>
                            <w:rPr>
                              <w:color w:val="000000"/>
                              <w:spacing w:val="-3"/>
                            </w:rPr>
                            <w:t xml:space="preserve"> </w:t>
                          </w:r>
                          <w:r>
                            <w:rPr>
                              <w:color w:val="000000"/>
                            </w:rPr>
                            <w:t>Espresso</w:t>
                          </w:r>
                          <w:r>
                            <w:rPr>
                              <w:color w:val="000000"/>
                              <w:spacing w:val="-3"/>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95</w:t>
                          </w:r>
                          <w:r>
                            <w:rPr>
                              <w:spacing w:val="-5"/>
                              <w:color w:val="000000"/>
                            </w:rPr>
                            <w:fldChar w:fldCharType="end"/>
                          </w:r>
                        </w:p>
                      </w:txbxContent>
                    </wps:txbx>
                    <wps:bodyPr lIns="0" rIns="0" tIns="0" bIns="0" anchor="t" upright="1">
                      <a:noAutofit/>
                    </wps:bodyPr>
                  </wps:wsp>
                </a:graphicData>
              </a:graphic>
            </wp:anchor>
          </w:drawing>
        </mc:Choice>
        <mc:Fallback>
          <w:pict>
            <v:rect id="shape_0" ID="docshape 169" path="m0,0l-2147483645,0l-2147483645,-2147483646l0,-2147483646xe" stroked="f" o:allowincell="f" style="position:absolute;margin-left:103.65pt;margin-top:33.75pt;width:388.1pt;height:15.6pt;mso-wrap-style:square;v-text-anchor:top;mso-position-horizontal-relative:page;mso-position-vertical-relative:page" wp14:anchorId="7AC8BF7E">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5"/>
                      </w:rPr>
                      <w:t xml:space="preserve"> </w:t>
                    </w:r>
                    <w:r>
                      <w:rPr>
                        <w:color w:val="000000"/>
                      </w:rPr>
                      <w:t>9:</w:t>
                    </w:r>
                    <w:r>
                      <w:rPr>
                        <w:color w:val="000000"/>
                        <w:spacing w:val="-2"/>
                      </w:rPr>
                      <w:t xml:space="preserve"> </w:t>
                    </w:r>
                    <w:r>
                      <w:rPr>
                        <w:color w:val="000000"/>
                      </w:rPr>
                      <w:t>Unit</w:t>
                    </w:r>
                    <w:r>
                      <w:rPr>
                        <w:color w:val="000000"/>
                        <w:spacing w:val="-2"/>
                      </w:rPr>
                      <w:t xml:space="preserve"> </w:t>
                    </w:r>
                    <w:r>
                      <w:rPr>
                        <w:color w:val="000000"/>
                      </w:rPr>
                      <w:t>Tests</w:t>
                    </w:r>
                    <w:r>
                      <w:rPr>
                        <w:color w:val="000000"/>
                        <w:spacing w:val="-3"/>
                      </w:rPr>
                      <w:t xml:space="preserve"> </w:t>
                    </w:r>
                    <w:r>
                      <w:rPr>
                        <w:color w:val="000000"/>
                      </w:rPr>
                      <w:t>and</w:t>
                    </w:r>
                    <w:r>
                      <w:rPr>
                        <w:color w:val="000000"/>
                        <w:spacing w:val="-3"/>
                      </w:rPr>
                      <w:t xml:space="preserve"> </w:t>
                    </w:r>
                    <w:r>
                      <w:rPr>
                        <w:color w:val="000000"/>
                      </w:rPr>
                      <w:t>Integration</w:t>
                    </w:r>
                    <w:r>
                      <w:rPr>
                        <w:color w:val="000000"/>
                        <w:spacing w:val="-2"/>
                      </w:rPr>
                      <w:t xml:space="preserve"> </w:t>
                    </w:r>
                    <w:r>
                      <w:rPr>
                        <w:color w:val="000000"/>
                      </w:rPr>
                      <w:t>Tests</w:t>
                    </w:r>
                    <w:r>
                      <w:rPr>
                        <w:color w:val="000000"/>
                        <w:spacing w:val="-3"/>
                      </w:rPr>
                      <w:t xml:space="preserve"> </w:t>
                    </w:r>
                    <w:r>
                      <w:rPr>
                        <w:color w:val="000000"/>
                      </w:rPr>
                      <w:t>with</w:t>
                    </w:r>
                    <w:r>
                      <w:rPr>
                        <w:color w:val="000000"/>
                        <w:spacing w:val="-2"/>
                      </w:rPr>
                      <w:t xml:space="preserve"> </w:t>
                    </w:r>
                    <w:r>
                      <w:rPr>
                        <w:color w:val="000000"/>
                      </w:rPr>
                      <w:t>JUnit,</w:t>
                    </w:r>
                    <w:r>
                      <w:rPr>
                        <w:color w:val="000000"/>
                        <w:spacing w:val="-2"/>
                      </w:rPr>
                      <w:t xml:space="preserve"> </w:t>
                    </w:r>
                    <w:r>
                      <w:rPr>
                        <w:color w:val="000000"/>
                      </w:rPr>
                      <w:t>Mockito,</w:t>
                    </w:r>
                    <w:r>
                      <w:rPr>
                        <w:color w:val="000000"/>
                        <w:spacing w:val="-2"/>
                      </w:rPr>
                      <w:t xml:space="preserve"> </w:t>
                    </w:r>
                    <w:r>
                      <w:rPr>
                        <w:color w:val="000000"/>
                      </w:rPr>
                      <w:t>and</w:t>
                    </w:r>
                    <w:r>
                      <w:rPr>
                        <w:color w:val="000000"/>
                        <w:spacing w:val="-3"/>
                      </w:rPr>
                      <w:t xml:space="preserve"> </w:t>
                    </w:r>
                    <w:r>
                      <w:rPr>
                        <w:color w:val="000000"/>
                      </w:rPr>
                      <w:t>Espresso</w:t>
                    </w:r>
                    <w:r>
                      <w:rPr>
                        <w:color w:val="000000"/>
                        <w:spacing w:val="-3"/>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95</w:t>
                    </w:r>
                    <w:r>
                      <w:rPr>
                        <w:spacing w:val="-5"/>
                        <w:color w:val="000000"/>
                      </w:rPr>
                      <w:fldChar w:fldCharType="end"/>
                    </w:r>
                  </w:p>
                </w:txbxContent>
              </v:textbox>
              <w10:wrap type="none"/>
            </v:rect>
          </w:pict>
        </mc:Fallback>
      </mc:AlternateContent>
    </w:r>
  </w:p>
</w:hdr>
</file>

<file path=word/header18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789" wp14:anchorId="335D809A">
              <wp:simplePos x="0" y="0"/>
              <wp:positionH relativeFrom="page">
                <wp:posOffset>662940</wp:posOffset>
              </wp:positionH>
              <wp:positionV relativeFrom="page">
                <wp:posOffset>664845</wp:posOffset>
              </wp:positionV>
              <wp:extent cx="5074920" cy="635"/>
              <wp:effectExtent l="3175" t="3175" r="3810" b="3175"/>
              <wp:wrapNone/>
              <wp:docPr id="878" name="Line 178"/>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178" stroked="t" o:allowincell="f" style="position:absolute;mso-position-horizontal-relative:page;mso-position-vertical-relative:page" wp14:anchorId="335D809A">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790" wp14:anchorId="28B9E4E8">
              <wp:simplePos x="0" y="0"/>
              <wp:positionH relativeFrom="page">
                <wp:posOffset>625475</wp:posOffset>
              </wp:positionH>
              <wp:positionV relativeFrom="page">
                <wp:posOffset>428625</wp:posOffset>
              </wp:positionV>
              <wp:extent cx="894080" cy="198755"/>
              <wp:effectExtent l="0" t="635" r="0" b="0"/>
              <wp:wrapNone/>
              <wp:docPr id="879" name="docshape 172"/>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96</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172" path="m0,0l-2147483645,0l-2147483645,-2147483646l0,-2147483646xe" stroked="f" o:allowincell="f" style="position:absolute;margin-left:49.25pt;margin-top:33.75pt;width:70.35pt;height:15.6pt;mso-wrap-style:square;v-text-anchor:top;mso-position-horizontal-relative:page;mso-position-vertical-relative:page" wp14:anchorId="28B9E4E8">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96</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93" wp14:anchorId="60313E6D">
              <wp:simplePos x="0" y="0"/>
              <wp:positionH relativeFrom="page">
                <wp:posOffset>662940</wp:posOffset>
              </wp:positionH>
              <wp:positionV relativeFrom="page">
                <wp:posOffset>664845</wp:posOffset>
              </wp:positionV>
              <wp:extent cx="5074920" cy="635"/>
              <wp:effectExtent l="3175" t="3175" r="3810" b="3175"/>
              <wp:wrapNone/>
              <wp:docPr id="69" name="Line 18"/>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18" stroked="t" o:allowincell="f" style="position:absolute;mso-position-horizontal-relative:page;mso-position-vertical-relative:page" wp14:anchorId="60313E6D">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95" wp14:anchorId="72543F7B">
              <wp:simplePos x="0" y="0"/>
              <wp:positionH relativeFrom="page">
                <wp:posOffset>625475</wp:posOffset>
              </wp:positionH>
              <wp:positionV relativeFrom="page">
                <wp:posOffset>428625</wp:posOffset>
              </wp:positionV>
              <wp:extent cx="967105" cy="198755"/>
              <wp:effectExtent l="635" t="635" r="0" b="0"/>
              <wp:wrapNone/>
              <wp:docPr id="70" name="docshape 18"/>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14</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18" path="m0,0l-2147483645,0l-2147483645,-2147483646l0,-2147483646xe" stroked="f" o:allowincell="f" style="position:absolute;margin-left:49.25pt;margin-top:33.75pt;width:76.1pt;height:15.6pt;mso-wrap-style:square;v-text-anchor:top;mso-position-horizontal-relative:page;mso-position-vertical-relative:page" wp14:anchorId="72543F7B">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14</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19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787" wp14:anchorId="602E0007">
              <wp:simplePos x="0" y="0"/>
              <wp:positionH relativeFrom="page">
                <wp:posOffset>1120140</wp:posOffset>
              </wp:positionH>
              <wp:positionV relativeFrom="page">
                <wp:posOffset>664845</wp:posOffset>
              </wp:positionV>
              <wp:extent cx="5074285" cy="635"/>
              <wp:effectExtent l="3175" t="3175" r="3810" b="3175"/>
              <wp:wrapNone/>
              <wp:docPr id="881" name="Line 177"/>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177" stroked="t" o:allowincell="f" style="position:absolute;mso-position-horizontal-relative:page;mso-position-vertical-relative:page" wp14:anchorId="602E0007">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788" wp14:anchorId="7AC8BF7E">
              <wp:simplePos x="0" y="0"/>
              <wp:positionH relativeFrom="page">
                <wp:posOffset>1316355</wp:posOffset>
              </wp:positionH>
              <wp:positionV relativeFrom="page">
                <wp:posOffset>428625</wp:posOffset>
              </wp:positionV>
              <wp:extent cx="4929505" cy="198755"/>
              <wp:effectExtent l="635" t="635" r="0" b="0"/>
              <wp:wrapNone/>
              <wp:docPr id="882" name="docshape 171"/>
              <a:graphic xmlns:a="http://schemas.openxmlformats.org/drawingml/2006/main">
                <a:graphicData uri="http://schemas.microsoft.com/office/word/2010/wordprocessingShape">
                  <wps:wsp>
                    <wps:cNvSpPr/>
                    <wps:spPr>
                      <a:xfrm>
                        <a:off x="0" y="0"/>
                        <a:ext cx="492948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5"/>
                            </w:rPr>
                            <w:t xml:space="preserve"> </w:t>
                          </w:r>
                          <w:r>
                            <w:rPr>
                              <w:color w:val="000000"/>
                            </w:rPr>
                            <w:t>9:</w:t>
                          </w:r>
                          <w:r>
                            <w:rPr>
                              <w:color w:val="000000"/>
                              <w:spacing w:val="-2"/>
                            </w:rPr>
                            <w:t xml:space="preserve"> </w:t>
                          </w:r>
                          <w:r>
                            <w:rPr>
                              <w:color w:val="000000"/>
                            </w:rPr>
                            <w:t>Unit</w:t>
                          </w:r>
                          <w:r>
                            <w:rPr>
                              <w:color w:val="000000"/>
                              <w:spacing w:val="-2"/>
                            </w:rPr>
                            <w:t xml:space="preserve"> </w:t>
                          </w:r>
                          <w:r>
                            <w:rPr>
                              <w:color w:val="000000"/>
                            </w:rPr>
                            <w:t>Tests</w:t>
                          </w:r>
                          <w:r>
                            <w:rPr>
                              <w:color w:val="000000"/>
                              <w:spacing w:val="-3"/>
                            </w:rPr>
                            <w:t xml:space="preserve"> </w:t>
                          </w:r>
                          <w:r>
                            <w:rPr>
                              <w:color w:val="000000"/>
                            </w:rPr>
                            <w:t>and</w:t>
                          </w:r>
                          <w:r>
                            <w:rPr>
                              <w:color w:val="000000"/>
                              <w:spacing w:val="-3"/>
                            </w:rPr>
                            <w:t xml:space="preserve"> </w:t>
                          </w:r>
                          <w:r>
                            <w:rPr>
                              <w:color w:val="000000"/>
                            </w:rPr>
                            <w:t>Integration</w:t>
                          </w:r>
                          <w:r>
                            <w:rPr>
                              <w:color w:val="000000"/>
                              <w:spacing w:val="-2"/>
                            </w:rPr>
                            <w:t xml:space="preserve"> </w:t>
                          </w:r>
                          <w:r>
                            <w:rPr>
                              <w:color w:val="000000"/>
                            </w:rPr>
                            <w:t>Tests</w:t>
                          </w:r>
                          <w:r>
                            <w:rPr>
                              <w:color w:val="000000"/>
                              <w:spacing w:val="-3"/>
                            </w:rPr>
                            <w:t xml:space="preserve"> </w:t>
                          </w:r>
                          <w:r>
                            <w:rPr>
                              <w:color w:val="000000"/>
                            </w:rPr>
                            <w:t>with</w:t>
                          </w:r>
                          <w:r>
                            <w:rPr>
                              <w:color w:val="000000"/>
                              <w:spacing w:val="-2"/>
                            </w:rPr>
                            <w:t xml:space="preserve"> </w:t>
                          </w:r>
                          <w:r>
                            <w:rPr>
                              <w:color w:val="000000"/>
                            </w:rPr>
                            <w:t>JUnit,</w:t>
                          </w:r>
                          <w:r>
                            <w:rPr>
                              <w:color w:val="000000"/>
                              <w:spacing w:val="-2"/>
                            </w:rPr>
                            <w:t xml:space="preserve"> </w:t>
                          </w:r>
                          <w:r>
                            <w:rPr>
                              <w:color w:val="000000"/>
                            </w:rPr>
                            <w:t>Mockito,</w:t>
                          </w:r>
                          <w:r>
                            <w:rPr>
                              <w:color w:val="000000"/>
                              <w:spacing w:val="-2"/>
                            </w:rPr>
                            <w:t xml:space="preserve"> </w:t>
                          </w:r>
                          <w:r>
                            <w:rPr>
                              <w:color w:val="000000"/>
                            </w:rPr>
                            <w:t>and</w:t>
                          </w:r>
                          <w:r>
                            <w:rPr>
                              <w:color w:val="000000"/>
                              <w:spacing w:val="-3"/>
                            </w:rPr>
                            <w:t xml:space="preserve"> </w:t>
                          </w:r>
                          <w:r>
                            <w:rPr>
                              <w:color w:val="000000"/>
                            </w:rPr>
                            <w:t>Espresso</w:t>
                          </w:r>
                          <w:r>
                            <w:rPr>
                              <w:color w:val="000000"/>
                              <w:spacing w:val="-3"/>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97</w:t>
                          </w:r>
                          <w:r>
                            <w:rPr>
                              <w:spacing w:val="-5"/>
                              <w:color w:val="000000"/>
                            </w:rPr>
                            <w:fldChar w:fldCharType="end"/>
                          </w:r>
                        </w:p>
                      </w:txbxContent>
                    </wps:txbx>
                    <wps:bodyPr lIns="0" rIns="0" tIns="0" bIns="0" anchor="t" upright="1">
                      <a:noAutofit/>
                    </wps:bodyPr>
                  </wps:wsp>
                </a:graphicData>
              </a:graphic>
            </wp:anchor>
          </w:drawing>
        </mc:Choice>
        <mc:Fallback>
          <w:pict>
            <v:rect id="shape_0" ID="docshape 171" path="m0,0l-2147483645,0l-2147483645,-2147483646l0,-2147483646xe" stroked="f" o:allowincell="f" style="position:absolute;margin-left:103.65pt;margin-top:33.75pt;width:388.1pt;height:15.6pt;mso-wrap-style:square;v-text-anchor:top;mso-position-horizontal-relative:page;mso-position-vertical-relative:page" wp14:anchorId="7AC8BF7E">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5"/>
                      </w:rPr>
                      <w:t xml:space="preserve"> </w:t>
                    </w:r>
                    <w:r>
                      <w:rPr>
                        <w:color w:val="000000"/>
                      </w:rPr>
                      <w:t>9:</w:t>
                    </w:r>
                    <w:r>
                      <w:rPr>
                        <w:color w:val="000000"/>
                        <w:spacing w:val="-2"/>
                      </w:rPr>
                      <w:t xml:space="preserve"> </w:t>
                    </w:r>
                    <w:r>
                      <w:rPr>
                        <w:color w:val="000000"/>
                      </w:rPr>
                      <w:t>Unit</w:t>
                    </w:r>
                    <w:r>
                      <w:rPr>
                        <w:color w:val="000000"/>
                        <w:spacing w:val="-2"/>
                      </w:rPr>
                      <w:t xml:space="preserve"> </w:t>
                    </w:r>
                    <w:r>
                      <w:rPr>
                        <w:color w:val="000000"/>
                      </w:rPr>
                      <w:t>Tests</w:t>
                    </w:r>
                    <w:r>
                      <w:rPr>
                        <w:color w:val="000000"/>
                        <w:spacing w:val="-3"/>
                      </w:rPr>
                      <w:t xml:space="preserve"> </w:t>
                    </w:r>
                    <w:r>
                      <w:rPr>
                        <w:color w:val="000000"/>
                      </w:rPr>
                      <w:t>and</w:t>
                    </w:r>
                    <w:r>
                      <w:rPr>
                        <w:color w:val="000000"/>
                        <w:spacing w:val="-3"/>
                      </w:rPr>
                      <w:t xml:space="preserve"> </w:t>
                    </w:r>
                    <w:r>
                      <w:rPr>
                        <w:color w:val="000000"/>
                      </w:rPr>
                      <w:t>Integration</w:t>
                    </w:r>
                    <w:r>
                      <w:rPr>
                        <w:color w:val="000000"/>
                        <w:spacing w:val="-2"/>
                      </w:rPr>
                      <w:t xml:space="preserve"> </w:t>
                    </w:r>
                    <w:r>
                      <w:rPr>
                        <w:color w:val="000000"/>
                      </w:rPr>
                      <w:t>Tests</w:t>
                    </w:r>
                    <w:r>
                      <w:rPr>
                        <w:color w:val="000000"/>
                        <w:spacing w:val="-3"/>
                      </w:rPr>
                      <w:t xml:space="preserve"> </w:t>
                    </w:r>
                    <w:r>
                      <w:rPr>
                        <w:color w:val="000000"/>
                      </w:rPr>
                      <w:t>with</w:t>
                    </w:r>
                    <w:r>
                      <w:rPr>
                        <w:color w:val="000000"/>
                        <w:spacing w:val="-2"/>
                      </w:rPr>
                      <w:t xml:space="preserve"> </w:t>
                    </w:r>
                    <w:r>
                      <w:rPr>
                        <w:color w:val="000000"/>
                      </w:rPr>
                      <w:t>JUnit,</w:t>
                    </w:r>
                    <w:r>
                      <w:rPr>
                        <w:color w:val="000000"/>
                        <w:spacing w:val="-2"/>
                      </w:rPr>
                      <w:t xml:space="preserve"> </w:t>
                    </w:r>
                    <w:r>
                      <w:rPr>
                        <w:color w:val="000000"/>
                      </w:rPr>
                      <w:t>Mockito,</w:t>
                    </w:r>
                    <w:r>
                      <w:rPr>
                        <w:color w:val="000000"/>
                        <w:spacing w:val="-2"/>
                      </w:rPr>
                      <w:t xml:space="preserve"> </w:t>
                    </w:r>
                    <w:r>
                      <w:rPr>
                        <w:color w:val="000000"/>
                      </w:rPr>
                      <w:t>and</w:t>
                    </w:r>
                    <w:r>
                      <w:rPr>
                        <w:color w:val="000000"/>
                        <w:spacing w:val="-3"/>
                      </w:rPr>
                      <w:t xml:space="preserve"> </w:t>
                    </w:r>
                    <w:r>
                      <w:rPr>
                        <w:color w:val="000000"/>
                      </w:rPr>
                      <w:t>Espresso</w:t>
                    </w:r>
                    <w:r>
                      <w:rPr>
                        <w:color w:val="000000"/>
                        <w:spacing w:val="-3"/>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97</w:t>
                    </w:r>
                    <w:r>
                      <w:rPr>
                        <w:spacing w:val="-5"/>
                        <w:color w:val="000000"/>
                      </w:rPr>
                      <w:fldChar w:fldCharType="end"/>
                    </w:r>
                  </w:p>
                </w:txbxContent>
              </v:textbox>
              <w10:wrap type="none"/>
            </v:rect>
          </w:pict>
        </mc:Fallback>
      </mc:AlternateContent>
    </w:r>
  </w:p>
</w:hdr>
</file>

<file path=word/header19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795" wp14:anchorId="335D809A">
              <wp:simplePos x="0" y="0"/>
              <wp:positionH relativeFrom="page">
                <wp:posOffset>662940</wp:posOffset>
              </wp:positionH>
              <wp:positionV relativeFrom="page">
                <wp:posOffset>664845</wp:posOffset>
              </wp:positionV>
              <wp:extent cx="5074920" cy="635"/>
              <wp:effectExtent l="3175" t="3175" r="3810" b="3175"/>
              <wp:wrapNone/>
              <wp:docPr id="888" name="Line 180"/>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180" stroked="t" o:allowincell="f" style="position:absolute;mso-position-horizontal-relative:page;mso-position-vertical-relative:page" wp14:anchorId="335D809A">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796" wp14:anchorId="28B9E4E8">
              <wp:simplePos x="0" y="0"/>
              <wp:positionH relativeFrom="page">
                <wp:posOffset>625475</wp:posOffset>
              </wp:positionH>
              <wp:positionV relativeFrom="page">
                <wp:posOffset>428625</wp:posOffset>
              </wp:positionV>
              <wp:extent cx="894080" cy="198755"/>
              <wp:effectExtent l="0" t="635" r="0" b="0"/>
              <wp:wrapNone/>
              <wp:docPr id="889" name="docshape 174"/>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98</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174" path="m0,0l-2147483645,0l-2147483645,-2147483646l0,-2147483646xe" stroked="f" o:allowincell="f" style="position:absolute;margin-left:49.25pt;margin-top:33.75pt;width:70.35pt;height:15.6pt;mso-wrap-style:square;v-text-anchor:top;mso-position-horizontal-relative:page;mso-position-vertical-relative:page" wp14:anchorId="28B9E4E8">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98</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19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792" wp14:anchorId="602E0007">
              <wp:simplePos x="0" y="0"/>
              <wp:positionH relativeFrom="page">
                <wp:posOffset>1120140</wp:posOffset>
              </wp:positionH>
              <wp:positionV relativeFrom="page">
                <wp:posOffset>664845</wp:posOffset>
              </wp:positionV>
              <wp:extent cx="5074285" cy="635"/>
              <wp:effectExtent l="3175" t="3175" r="3810" b="3175"/>
              <wp:wrapNone/>
              <wp:docPr id="891" name="Line 179"/>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179" stroked="t" o:allowincell="f" style="position:absolute;mso-position-horizontal-relative:page;mso-position-vertical-relative:page" wp14:anchorId="602E0007">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793" wp14:anchorId="7AC8BF7E">
              <wp:simplePos x="0" y="0"/>
              <wp:positionH relativeFrom="page">
                <wp:posOffset>1316355</wp:posOffset>
              </wp:positionH>
              <wp:positionV relativeFrom="page">
                <wp:posOffset>428625</wp:posOffset>
              </wp:positionV>
              <wp:extent cx="4929505" cy="198755"/>
              <wp:effectExtent l="635" t="635" r="0" b="0"/>
              <wp:wrapNone/>
              <wp:docPr id="892" name="docshape 173"/>
              <a:graphic xmlns:a="http://schemas.openxmlformats.org/drawingml/2006/main">
                <a:graphicData uri="http://schemas.microsoft.com/office/word/2010/wordprocessingShape">
                  <wps:wsp>
                    <wps:cNvSpPr/>
                    <wps:spPr>
                      <a:xfrm>
                        <a:off x="0" y="0"/>
                        <a:ext cx="492948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5"/>
                            </w:rPr>
                            <w:t xml:space="preserve"> </w:t>
                          </w:r>
                          <w:r>
                            <w:rPr>
                              <w:color w:val="000000"/>
                            </w:rPr>
                            <w:t>9:</w:t>
                          </w:r>
                          <w:r>
                            <w:rPr>
                              <w:color w:val="000000"/>
                              <w:spacing w:val="-2"/>
                            </w:rPr>
                            <w:t xml:space="preserve"> </w:t>
                          </w:r>
                          <w:r>
                            <w:rPr>
                              <w:color w:val="000000"/>
                            </w:rPr>
                            <w:t>Unit</w:t>
                          </w:r>
                          <w:r>
                            <w:rPr>
                              <w:color w:val="000000"/>
                              <w:spacing w:val="-2"/>
                            </w:rPr>
                            <w:t xml:space="preserve"> </w:t>
                          </w:r>
                          <w:r>
                            <w:rPr>
                              <w:color w:val="000000"/>
                            </w:rPr>
                            <w:t>Tests</w:t>
                          </w:r>
                          <w:r>
                            <w:rPr>
                              <w:color w:val="000000"/>
                              <w:spacing w:val="-3"/>
                            </w:rPr>
                            <w:t xml:space="preserve"> </w:t>
                          </w:r>
                          <w:r>
                            <w:rPr>
                              <w:color w:val="000000"/>
                            </w:rPr>
                            <w:t>and</w:t>
                          </w:r>
                          <w:r>
                            <w:rPr>
                              <w:color w:val="000000"/>
                              <w:spacing w:val="-3"/>
                            </w:rPr>
                            <w:t xml:space="preserve"> </w:t>
                          </w:r>
                          <w:r>
                            <w:rPr>
                              <w:color w:val="000000"/>
                            </w:rPr>
                            <w:t>Integration</w:t>
                          </w:r>
                          <w:r>
                            <w:rPr>
                              <w:color w:val="000000"/>
                              <w:spacing w:val="-2"/>
                            </w:rPr>
                            <w:t xml:space="preserve"> </w:t>
                          </w:r>
                          <w:r>
                            <w:rPr>
                              <w:color w:val="000000"/>
                            </w:rPr>
                            <w:t>Tests</w:t>
                          </w:r>
                          <w:r>
                            <w:rPr>
                              <w:color w:val="000000"/>
                              <w:spacing w:val="-3"/>
                            </w:rPr>
                            <w:t xml:space="preserve"> </w:t>
                          </w:r>
                          <w:r>
                            <w:rPr>
                              <w:color w:val="000000"/>
                            </w:rPr>
                            <w:t>with</w:t>
                          </w:r>
                          <w:r>
                            <w:rPr>
                              <w:color w:val="000000"/>
                              <w:spacing w:val="-2"/>
                            </w:rPr>
                            <w:t xml:space="preserve"> </w:t>
                          </w:r>
                          <w:r>
                            <w:rPr>
                              <w:color w:val="000000"/>
                            </w:rPr>
                            <w:t>JUnit,</w:t>
                          </w:r>
                          <w:r>
                            <w:rPr>
                              <w:color w:val="000000"/>
                              <w:spacing w:val="-2"/>
                            </w:rPr>
                            <w:t xml:space="preserve"> </w:t>
                          </w:r>
                          <w:r>
                            <w:rPr>
                              <w:color w:val="000000"/>
                            </w:rPr>
                            <w:t>Mockito,</w:t>
                          </w:r>
                          <w:r>
                            <w:rPr>
                              <w:color w:val="000000"/>
                              <w:spacing w:val="-2"/>
                            </w:rPr>
                            <w:t xml:space="preserve"> </w:t>
                          </w:r>
                          <w:r>
                            <w:rPr>
                              <w:color w:val="000000"/>
                            </w:rPr>
                            <w:t>and</w:t>
                          </w:r>
                          <w:r>
                            <w:rPr>
                              <w:color w:val="000000"/>
                              <w:spacing w:val="-3"/>
                            </w:rPr>
                            <w:t xml:space="preserve"> </w:t>
                          </w:r>
                          <w:r>
                            <w:rPr>
                              <w:color w:val="000000"/>
                            </w:rPr>
                            <w:t>Espresso</w:t>
                          </w:r>
                          <w:r>
                            <w:rPr>
                              <w:color w:val="000000"/>
                              <w:spacing w:val="-3"/>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97</w:t>
                          </w:r>
                          <w:r>
                            <w:rPr>
                              <w:spacing w:val="-5"/>
                              <w:color w:val="000000"/>
                            </w:rPr>
                            <w:fldChar w:fldCharType="end"/>
                          </w:r>
                        </w:p>
                      </w:txbxContent>
                    </wps:txbx>
                    <wps:bodyPr lIns="0" rIns="0" tIns="0" bIns="0" anchor="t" upright="1">
                      <a:noAutofit/>
                    </wps:bodyPr>
                  </wps:wsp>
                </a:graphicData>
              </a:graphic>
            </wp:anchor>
          </w:drawing>
        </mc:Choice>
        <mc:Fallback>
          <w:pict>
            <v:rect id="shape_0" ID="docshape 173" path="m0,0l-2147483645,0l-2147483645,-2147483646l0,-2147483646xe" stroked="f" o:allowincell="f" style="position:absolute;margin-left:103.65pt;margin-top:33.75pt;width:388.1pt;height:15.6pt;mso-wrap-style:square;v-text-anchor:top;mso-position-horizontal-relative:page;mso-position-vertical-relative:page" wp14:anchorId="7AC8BF7E">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5"/>
                      </w:rPr>
                      <w:t xml:space="preserve"> </w:t>
                    </w:r>
                    <w:r>
                      <w:rPr>
                        <w:color w:val="000000"/>
                      </w:rPr>
                      <w:t>9:</w:t>
                    </w:r>
                    <w:r>
                      <w:rPr>
                        <w:color w:val="000000"/>
                        <w:spacing w:val="-2"/>
                      </w:rPr>
                      <w:t xml:space="preserve"> </w:t>
                    </w:r>
                    <w:r>
                      <w:rPr>
                        <w:color w:val="000000"/>
                      </w:rPr>
                      <w:t>Unit</w:t>
                    </w:r>
                    <w:r>
                      <w:rPr>
                        <w:color w:val="000000"/>
                        <w:spacing w:val="-2"/>
                      </w:rPr>
                      <w:t xml:space="preserve"> </w:t>
                    </w:r>
                    <w:r>
                      <w:rPr>
                        <w:color w:val="000000"/>
                      </w:rPr>
                      <w:t>Tests</w:t>
                    </w:r>
                    <w:r>
                      <w:rPr>
                        <w:color w:val="000000"/>
                        <w:spacing w:val="-3"/>
                      </w:rPr>
                      <w:t xml:space="preserve"> </w:t>
                    </w:r>
                    <w:r>
                      <w:rPr>
                        <w:color w:val="000000"/>
                      </w:rPr>
                      <w:t>and</w:t>
                    </w:r>
                    <w:r>
                      <w:rPr>
                        <w:color w:val="000000"/>
                        <w:spacing w:val="-3"/>
                      </w:rPr>
                      <w:t xml:space="preserve"> </w:t>
                    </w:r>
                    <w:r>
                      <w:rPr>
                        <w:color w:val="000000"/>
                      </w:rPr>
                      <w:t>Integration</w:t>
                    </w:r>
                    <w:r>
                      <w:rPr>
                        <w:color w:val="000000"/>
                        <w:spacing w:val="-2"/>
                      </w:rPr>
                      <w:t xml:space="preserve"> </w:t>
                    </w:r>
                    <w:r>
                      <w:rPr>
                        <w:color w:val="000000"/>
                      </w:rPr>
                      <w:t>Tests</w:t>
                    </w:r>
                    <w:r>
                      <w:rPr>
                        <w:color w:val="000000"/>
                        <w:spacing w:val="-3"/>
                      </w:rPr>
                      <w:t xml:space="preserve"> </w:t>
                    </w:r>
                    <w:r>
                      <w:rPr>
                        <w:color w:val="000000"/>
                      </w:rPr>
                      <w:t>with</w:t>
                    </w:r>
                    <w:r>
                      <w:rPr>
                        <w:color w:val="000000"/>
                        <w:spacing w:val="-2"/>
                      </w:rPr>
                      <w:t xml:space="preserve"> </w:t>
                    </w:r>
                    <w:r>
                      <w:rPr>
                        <w:color w:val="000000"/>
                      </w:rPr>
                      <w:t>JUnit,</w:t>
                    </w:r>
                    <w:r>
                      <w:rPr>
                        <w:color w:val="000000"/>
                        <w:spacing w:val="-2"/>
                      </w:rPr>
                      <w:t xml:space="preserve"> </w:t>
                    </w:r>
                    <w:r>
                      <w:rPr>
                        <w:color w:val="000000"/>
                      </w:rPr>
                      <w:t>Mockito,</w:t>
                    </w:r>
                    <w:r>
                      <w:rPr>
                        <w:color w:val="000000"/>
                        <w:spacing w:val="-2"/>
                      </w:rPr>
                      <w:t xml:space="preserve"> </w:t>
                    </w:r>
                    <w:r>
                      <w:rPr>
                        <w:color w:val="000000"/>
                      </w:rPr>
                      <w:t>and</w:t>
                    </w:r>
                    <w:r>
                      <w:rPr>
                        <w:color w:val="000000"/>
                        <w:spacing w:val="-3"/>
                      </w:rPr>
                      <w:t xml:space="preserve"> </w:t>
                    </w:r>
                    <w:r>
                      <w:rPr>
                        <w:color w:val="000000"/>
                      </w:rPr>
                      <w:t>Espresso</w:t>
                    </w:r>
                    <w:r>
                      <w:rPr>
                        <w:color w:val="000000"/>
                        <w:spacing w:val="-3"/>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97</w:t>
                    </w:r>
                    <w:r>
                      <w:rPr>
                        <w:spacing w:val="-5"/>
                        <w:color w:val="000000"/>
                      </w:rPr>
                      <w:fldChar w:fldCharType="end"/>
                    </w:r>
                  </w:p>
                </w:txbxContent>
              </v:textbox>
              <w10:wrap type="none"/>
            </v:rect>
          </w:pict>
        </mc:Fallback>
      </mc:AlternateContent>
    </w:r>
  </w:p>
</w:hdr>
</file>

<file path=word/header19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799" wp14:anchorId="335D809A">
              <wp:simplePos x="0" y="0"/>
              <wp:positionH relativeFrom="page">
                <wp:posOffset>662940</wp:posOffset>
              </wp:positionH>
              <wp:positionV relativeFrom="page">
                <wp:posOffset>664845</wp:posOffset>
              </wp:positionV>
              <wp:extent cx="5074920" cy="635"/>
              <wp:effectExtent l="3175" t="3175" r="3810" b="3175"/>
              <wp:wrapNone/>
              <wp:docPr id="896" name="Line 182"/>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182" stroked="t" o:allowincell="f" style="position:absolute;mso-position-horizontal-relative:page;mso-position-vertical-relative:page" wp14:anchorId="335D809A">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800" wp14:anchorId="28B9E4E8">
              <wp:simplePos x="0" y="0"/>
              <wp:positionH relativeFrom="page">
                <wp:posOffset>625475</wp:posOffset>
              </wp:positionH>
              <wp:positionV relativeFrom="page">
                <wp:posOffset>428625</wp:posOffset>
              </wp:positionV>
              <wp:extent cx="894080" cy="198755"/>
              <wp:effectExtent l="0" t="635" r="0" b="0"/>
              <wp:wrapNone/>
              <wp:docPr id="897" name="docshape 176"/>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98</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176" path="m0,0l-2147483645,0l-2147483645,-2147483646l0,-2147483646xe" stroked="f" o:allowincell="f" style="position:absolute;margin-left:49.25pt;margin-top:33.75pt;width:70.35pt;height:15.6pt;mso-wrap-style:square;v-text-anchor:top;mso-position-horizontal-relative:page;mso-position-vertical-relative:page" wp14:anchorId="28B9E4E8">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98</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19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797" wp14:anchorId="602E0007">
              <wp:simplePos x="0" y="0"/>
              <wp:positionH relativeFrom="page">
                <wp:posOffset>1120140</wp:posOffset>
              </wp:positionH>
              <wp:positionV relativeFrom="page">
                <wp:posOffset>664845</wp:posOffset>
              </wp:positionV>
              <wp:extent cx="5074285" cy="635"/>
              <wp:effectExtent l="3175" t="3175" r="3810" b="3175"/>
              <wp:wrapNone/>
              <wp:docPr id="899" name="Line 181"/>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181" stroked="t" o:allowincell="f" style="position:absolute;mso-position-horizontal-relative:page;mso-position-vertical-relative:page" wp14:anchorId="602E0007">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798" wp14:anchorId="7AC8BF7E">
              <wp:simplePos x="0" y="0"/>
              <wp:positionH relativeFrom="page">
                <wp:posOffset>1316355</wp:posOffset>
              </wp:positionH>
              <wp:positionV relativeFrom="page">
                <wp:posOffset>428625</wp:posOffset>
              </wp:positionV>
              <wp:extent cx="4929505" cy="198755"/>
              <wp:effectExtent l="635" t="635" r="0" b="0"/>
              <wp:wrapNone/>
              <wp:docPr id="900" name="docshape 175"/>
              <a:graphic xmlns:a="http://schemas.openxmlformats.org/drawingml/2006/main">
                <a:graphicData uri="http://schemas.microsoft.com/office/word/2010/wordprocessingShape">
                  <wps:wsp>
                    <wps:cNvSpPr/>
                    <wps:spPr>
                      <a:xfrm>
                        <a:off x="0" y="0"/>
                        <a:ext cx="492948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5"/>
                            </w:rPr>
                            <w:t xml:space="preserve"> </w:t>
                          </w:r>
                          <w:r>
                            <w:rPr>
                              <w:color w:val="000000"/>
                            </w:rPr>
                            <w:t>9:</w:t>
                          </w:r>
                          <w:r>
                            <w:rPr>
                              <w:color w:val="000000"/>
                              <w:spacing w:val="-2"/>
                            </w:rPr>
                            <w:t xml:space="preserve"> </w:t>
                          </w:r>
                          <w:r>
                            <w:rPr>
                              <w:color w:val="000000"/>
                            </w:rPr>
                            <w:t>Unit</w:t>
                          </w:r>
                          <w:r>
                            <w:rPr>
                              <w:color w:val="000000"/>
                              <w:spacing w:val="-2"/>
                            </w:rPr>
                            <w:t xml:space="preserve"> </w:t>
                          </w:r>
                          <w:r>
                            <w:rPr>
                              <w:color w:val="000000"/>
                            </w:rPr>
                            <w:t>Tests</w:t>
                          </w:r>
                          <w:r>
                            <w:rPr>
                              <w:color w:val="000000"/>
                              <w:spacing w:val="-3"/>
                            </w:rPr>
                            <w:t xml:space="preserve"> </w:t>
                          </w:r>
                          <w:r>
                            <w:rPr>
                              <w:color w:val="000000"/>
                            </w:rPr>
                            <w:t>and</w:t>
                          </w:r>
                          <w:r>
                            <w:rPr>
                              <w:color w:val="000000"/>
                              <w:spacing w:val="-3"/>
                            </w:rPr>
                            <w:t xml:space="preserve"> </w:t>
                          </w:r>
                          <w:r>
                            <w:rPr>
                              <w:color w:val="000000"/>
                            </w:rPr>
                            <w:t>Integration</w:t>
                          </w:r>
                          <w:r>
                            <w:rPr>
                              <w:color w:val="000000"/>
                              <w:spacing w:val="-2"/>
                            </w:rPr>
                            <w:t xml:space="preserve"> </w:t>
                          </w:r>
                          <w:r>
                            <w:rPr>
                              <w:color w:val="000000"/>
                            </w:rPr>
                            <w:t>Tests</w:t>
                          </w:r>
                          <w:r>
                            <w:rPr>
                              <w:color w:val="000000"/>
                              <w:spacing w:val="-3"/>
                            </w:rPr>
                            <w:t xml:space="preserve"> </w:t>
                          </w:r>
                          <w:r>
                            <w:rPr>
                              <w:color w:val="000000"/>
                            </w:rPr>
                            <w:t>with</w:t>
                          </w:r>
                          <w:r>
                            <w:rPr>
                              <w:color w:val="000000"/>
                              <w:spacing w:val="-2"/>
                            </w:rPr>
                            <w:t xml:space="preserve"> </w:t>
                          </w:r>
                          <w:r>
                            <w:rPr>
                              <w:color w:val="000000"/>
                            </w:rPr>
                            <w:t>JUnit,</w:t>
                          </w:r>
                          <w:r>
                            <w:rPr>
                              <w:color w:val="000000"/>
                              <w:spacing w:val="-2"/>
                            </w:rPr>
                            <w:t xml:space="preserve"> </w:t>
                          </w:r>
                          <w:r>
                            <w:rPr>
                              <w:color w:val="000000"/>
                            </w:rPr>
                            <w:t>Mockito,</w:t>
                          </w:r>
                          <w:r>
                            <w:rPr>
                              <w:color w:val="000000"/>
                              <w:spacing w:val="-2"/>
                            </w:rPr>
                            <w:t xml:space="preserve"> </w:t>
                          </w:r>
                          <w:r>
                            <w:rPr>
                              <w:color w:val="000000"/>
                            </w:rPr>
                            <w:t>and</w:t>
                          </w:r>
                          <w:r>
                            <w:rPr>
                              <w:color w:val="000000"/>
                              <w:spacing w:val="-3"/>
                            </w:rPr>
                            <w:t xml:space="preserve"> </w:t>
                          </w:r>
                          <w:r>
                            <w:rPr>
                              <w:color w:val="000000"/>
                            </w:rPr>
                            <w:t>Espresso</w:t>
                          </w:r>
                          <w:r>
                            <w:rPr>
                              <w:color w:val="000000"/>
                              <w:spacing w:val="-3"/>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99</w:t>
                          </w:r>
                          <w:r>
                            <w:rPr>
                              <w:spacing w:val="-5"/>
                              <w:color w:val="000000"/>
                            </w:rPr>
                            <w:fldChar w:fldCharType="end"/>
                          </w:r>
                        </w:p>
                      </w:txbxContent>
                    </wps:txbx>
                    <wps:bodyPr lIns="0" rIns="0" tIns="0" bIns="0" anchor="t" upright="1">
                      <a:noAutofit/>
                    </wps:bodyPr>
                  </wps:wsp>
                </a:graphicData>
              </a:graphic>
            </wp:anchor>
          </w:drawing>
        </mc:Choice>
        <mc:Fallback>
          <w:pict>
            <v:rect id="shape_0" ID="docshape 175" path="m0,0l-2147483645,0l-2147483645,-2147483646l0,-2147483646xe" stroked="f" o:allowincell="f" style="position:absolute;margin-left:103.65pt;margin-top:33.75pt;width:388.1pt;height:15.6pt;mso-wrap-style:square;v-text-anchor:top;mso-position-horizontal-relative:page;mso-position-vertical-relative:page" wp14:anchorId="7AC8BF7E">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5"/>
                      </w:rPr>
                      <w:t xml:space="preserve"> </w:t>
                    </w:r>
                    <w:r>
                      <w:rPr>
                        <w:color w:val="000000"/>
                      </w:rPr>
                      <w:t>9:</w:t>
                    </w:r>
                    <w:r>
                      <w:rPr>
                        <w:color w:val="000000"/>
                        <w:spacing w:val="-2"/>
                      </w:rPr>
                      <w:t xml:space="preserve"> </w:t>
                    </w:r>
                    <w:r>
                      <w:rPr>
                        <w:color w:val="000000"/>
                      </w:rPr>
                      <w:t>Unit</w:t>
                    </w:r>
                    <w:r>
                      <w:rPr>
                        <w:color w:val="000000"/>
                        <w:spacing w:val="-2"/>
                      </w:rPr>
                      <w:t xml:space="preserve"> </w:t>
                    </w:r>
                    <w:r>
                      <w:rPr>
                        <w:color w:val="000000"/>
                      </w:rPr>
                      <w:t>Tests</w:t>
                    </w:r>
                    <w:r>
                      <w:rPr>
                        <w:color w:val="000000"/>
                        <w:spacing w:val="-3"/>
                      </w:rPr>
                      <w:t xml:space="preserve"> </w:t>
                    </w:r>
                    <w:r>
                      <w:rPr>
                        <w:color w:val="000000"/>
                      </w:rPr>
                      <w:t>and</w:t>
                    </w:r>
                    <w:r>
                      <w:rPr>
                        <w:color w:val="000000"/>
                        <w:spacing w:val="-3"/>
                      </w:rPr>
                      <w:t xml:space="preserve"> </w:t>
                    </w:r>
                    <w:r>
                      <w:rPr>
                        <w:color w:val="000000"/>
                      </w:rPr>
                      <w:t>Integration</w:t>
                    </w:r>
                    <w:r>
                      <w:rPr>
                        <w:color w:val="000000"/>
                        <w:spacing w:val="-2"/>
                      </w:rPr>
                      <w:t xml:space="preserve"> </w:t>
                    </w:r>
                    <w:r>
                      <w:rPr>
                        <w:color w:val="000000"/>
                      </w:rPr>
                      <w:t>Tests</w:t>
                    </w:r>
                    <w:r>
                      <w:rPr>
                        <w:color w:val="000000"/>
                        <w:spacing w:val="-3"/>
                      </w:rPr>
                      <w:t xml:space="preserve"> </w:t>
                    </w:r>
                    <w:r>
                      <w:rPr>
                        <w:color w:val="000000"/>
                      </w:rPr>
                      <w:t>with</w:t>
                    </w:r>
                    <w:r>
                      <w:rPr>
                        <w:color w:val="000000"/>
                        <w:spacing w:val="-2"/>
                      </w:rPr>
                      <w:t xml:space="preserve"> </w:t>
                    </w:r>
                    <w:r>
                      <w:rPr>
                        <w:color w:val="000000"/>
                      </w:rPr>
                      <w:t>JUnit,</w:t>
                    </w:r>
                    <w:r>
                      <w:rPr>
                        <w:color w:val="000000"/>
                        <w:spacing w:val="-2"/>
                      </w:rPr>
                      <w:t xml:space="preserve"> </w:t>
                    </w:r>
                    <w:r>
                      <w:rPr>
                        <w:color w:val="000000"/>
                      </w:rPr>
                      <w:t>Mockito,</w:t>
                    </w:r>
                    <w:r>
                      <w:rPr>
                        <w:color w:val="000000"/>
                        <w:spacing w:val="-2"/>
                      </w:rPr>
                      <w:t xml:space="preserve"> </w:t>
                    </w:r>
                    <w:r>
                      <w:rPr>
                        <w:color w:val="000000"/>
                      </w:rPr>
                      <w:t>and</w:t>
                    </w:r>
                    <w:r>
                      <w:rPr>
                        <w:color w:val="000000"/>
                        <w:spacing w:val="-3"/>
                      </w:rPr>
                      <w:t xml:space="preserve"> </w:t>
                    </w:r>
                    <w:r>
                      <w:rPr>
                        <w:color w:val="000000"/>
                      </w:rPr>
                      <w:t>Espresso</w:t>
                    </w:r>
                    <w:r>
                      <w:rPr>
                        <w:color w:val="000000"/>
                        <w:spacing w:val="-3"/>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99</w:t>
                    </w:r>
                    <w:r>
                      <w:rPr>
                        <w:spacing w:val="-5"/>
                        <w:color w:val="000000"/>
                      </w:rPr>
                      <w:fldChar w:fldCharType="end"/>
                    </w:r>
                  </w:p>
                </w:txbxContent>
              </v:textbox>
              <w10:wrap type="none"/>
            </v:rect>
          </w:pict>
        </mc:Fallback>
      </mc:AlternateContent>
    </w:r>
  </w:p>
</w:hdr>
</file>

<file path=word/header19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805" wp14:anchorId="335D809A">
              <wp:simplePos x="0" y="0"/>
              <wp:positionH relativeFrom="page">
                <wp:posOffset>662940</wp:posOffset>
              </wp:positionH>
              <wp:positionV relativeFrom="page">
                <wp:posOffset>664845</wp:posOffset>
              </wp:positionV>
              <wp:extent cx="5074920" cy="635"/>
              <wp:effectExtent l="3175" t="3175" r="3810" b="3175"/>
              <wp:wrapNone/>
              <wp:docPr id="906" name="Line 184"/>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184" stroked="t" o:allowincell="f" style="position:absolute;mso-position-horizontal-relative:page;mso-position-vertical-relative:page" wp14:anchorId="335D809A">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806" wp14:anchorId="28B9E4E8">
              <wp:simplePos x="0" y="0"/>
              <wp:positionH relativeFrom="page">
                <wp:posOffset>625475</wp:posOffset>
              </wp:positionH>
              <wp:positionV relativeFrom="page">
                <wp:posOffset>428625</wp:posOffset>
              </wp:positionV>
              <wp:extent cx="894080" cy="198755"/>
              <wp:effectExtent l="0" t="635" r="0" b="0"/>
              <wp:wrapNone/>
              <wp:docPr id="907" name="docshape 178"/>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100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178" path="m0,0l-2147483645,0l-2147483645,-2147483646l0,-2147483646xe" stroked="f" o:allowincell="f" style="position:absolute;margin-left:49.25pt;margin-top:33.75pt;width:70.35pt;height:15.6pt;mso-wrap-style:square;v-text-anchor:top;mso-position-horizontal-relative:page;mso-position-vertical-relative:page" wp14:anchorId="28B9E4E8">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100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19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802" wp14:anchorId="602E0007">
              <wp:simplePos x="0" y="0"/>
              <wp:positionH relativeFrom="page">
                <wp:posOffset>1120140</wp:posOffset>
              </wp:positionH>
              <wp:positionV relativeFrom="page">
                <wp:posOffset>664845</wp:posOffset>
              </wp:positionV>
              <wp:extent cx="5074285" cy="635"/>
              <wp:effectExtent l="3175" t="3175" r="3810" b="3175"/>
              <wp:wrapNone/>
              <wp:docPr id="909" name="Line 183"/>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183" stroked="t" o:allowincell="f" style="position:absolute;mso-position-horizontal-relative:page;mso-position-vertical-relative:page" wp14:anchorId="602E0007">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803" wp14:anchorId="7AC8BF7E">
              <wp:simplePos x="0" y="0"/>
              <wp:positionH relativeFrom="page">
                <wp:posOffset>1316355</wp:posOffset>
              </wp:positionH>
              <wp:positionV relativeFrom="page">
                <wp:posOffset>428625</wp:posOffset>
              </wp:positionV>
              <wp:extent cx="4929505" cy="198755"/>
              <wp:effectExtent l="635" t="635" r="0" b="0"/>
              <wp:wrapNone/>
              <wp:docPr id="910" name="docshape 177"/>
              <a:graphic xmlns:a="http://schemas.openxmlformats.org/drawingml/2006/main">
                <a:graphicData uri="http://schemas.microsoft.com/office/word/2010/wordprocessingShape">
                  <wps:wsp>
                    <wps:cNvSpPr/>
                    <wps:spPr>
                      <a:xfrm>
                        <a:off x="0" y="0"/>
                        <a:ext cx="492948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5"/>
                            </w:rPr>
                            <w:t xml:space="preserve"> </w:t>
                          </w:r>
                          <w:r>
                            <w:rPr>
                              <w:color w:val="000000"/>
                            </w:rPr>
                            <w:t>9:</w:t>
                          </w:r>
                          <w:r>
                            <w:rPr>
                              <w:color w:val="000000"/>
                              <w:spacing w:val="-2"/>
                            </w:rPr>
                            <w:t xml:space="preserve"> </w:t>
                          </w:r>
                          <w:r>
                            <w:rPr>
                              <w:color w:val="000000"/>
                            </w:rPr>
                            <w:t>Unit</w:t>
                          </w:r>
                          <w:r>
                            <w:rPr>
                              <w:color w:val="000000"/>
                              <w:spacing w:val="-2"/>
                            </w:rPr>
                            <w:t xml:space="preserve"> </w:t>
                          </w:r>
                          <w:r>
                            <w:rPr>
                              <w:color w:val="000000"/>
                            </w:rPr>
                            <w:t>Tests</w:t>
                          </w:r>
                          <w:r>
                            <w:rPr>
                              <w:color w:val="000000"/>
                              <w:spacing w:val="-3"/>
                            </w:rPr>
                            <w:t xml:space="preserve"> </w:t>
                          </w:r>
                          <w:r>
                            <w:rPr>
                              <w:color w:val="000000"/>
                            </w:rPr>
                            <w:t>and</w:t>
                          </w:r>
                          <w:r>
                            <w:rPr>
                              <w:color w:val="000000"/>
                              <w:spacing w:val="-3"/>
                            </w:rPr>
                            <w:t xml:space="preserve"> </w:t>
                          </w:r>
                          <w:r>
                            <w:rPr>
                              <w:color w:val="000000"/>
                            </w:rPr>
                            <w:t>Integration</w:t>
                          </w:r>
                          <w:r>
                            <w:rPr>
                              <w:color w:val="000000"/>
                              <w:spacing w:val="-2"/>
                            </w:rPr>
                            <w:t xml:space="preserve"> </w:t>
                          </w:r>
                          <w:r>
                            <w:rPr>
                              <w:color w:val="000000"/>
                            </w:rPr>
                            <w:t>Tests</w:t>
                          </w:r>
                          <w:r>
                            <w:rPr>
                              <w:color w:val="000000"/>
                              <w:spacing w:val="-3"/>
                            </w:rPr>
                            <w:t xml:space="preserve"> </w:t>
                          </w:r>
                          <w:r>
                            <w:rPr>
                              <w:color w:val="000000"/>
                            </w:rPr>
                            <w:t>with</w:t>
                          </w:r>
                          <w:r>
                            <w:rPr>
                              <w:color w:val="000000"/>
                              <w:spacing w:val="-2"/>
                            </w:rPr>
                            <w:t xml:space="preserve"> </w:t>
                          </w:r>
                          <w:r>
                            <w:rPr>
                              <w:color w:val="000000"/>
                            </w:rPr>
                            <w:t>JUnit,</w:t>
                          </w:r>
                          <w:r>
                            <w:rPr>
                              <w:color w:val="000000"/>
                              <w:spacing w:val="-2"/>
                            </w:rPr>
                            <w:t xml:space="preserve"> </w:t>
                          </w:r>
                          <w:r>
                            <w:rPr>
                              <w:color w:val="000000"/>
                            </w:rPr>
                            <w:t>Mockito,</w:t>
                          </w:r>
                          <w:r>
                            <w:rPr>
                              <w:color w:val="000000"/>
                              <w:spacing w:val="-2"/>
                            </w:rPr>
                            <w:t xml:space="preserve"> </w:t>
                          </w:r>
                          <w:r>
                            <w:rPr>
                              <w:color w:val="000000"/>
                            </w:rPr>
                            <w:t>and</w:t>
                          </w:r>
                          <w:r>
                            <w:rPr>
                              <w:color w:val="000000"/>
                              <w:spacing w:val="-3"/>
                            </w:rPr>
                            <w:t xml:space="preserve"> </w:t>
                          </w:r>
                          <w:r>
                            <w:rPr>
                              <w:color w:val="000000"/>
                            </w:rPr>
                            <w:t>Espresso</w:t>
                          </w:r>
                          <w:r>
                            <w:rPr>
                              <w:color w:val="000000"/>
                              <w:spacing w:val="-3"/>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99</w:t>
                          </w:r>
                          <w:r>
                            <w:rPr>
                              <w:spacing w:val="-5"/>
                              <w:color w:val="000000"/>
                            </w:rPr>
                            <w:fldChar w:fldCharType="end"/>
                          </w:r>
                        </w:p>
                      </w:txbxContent>
                    </wps:txbx>
                    <wps:bodyPr lIns="0" rIns="0" tIns="0" bIns="0" anchor="t" upright="1">
                      <a:noAutofit/>
                    </wps:bodyPr>
                  </wps:wsp>
                </a:graphicData>
              </a:graphic>
            </wp:anchor>
          </w:drawing>
        </mc:Choice>
        <mc:Fallback>
          <w:pict>
            <v:rect id="shape_0" ID="docshape 177" path="m0,0l-2147483645,0l-2147483645,-2147483646l0,-2147483646xe" stroked="f" o:allowincell="f" style="position:absolute;margin-left:103.65pt;margin-top:33.75pt;width:388.1pt;height:15.6pt;mso-wrap-style:square;v-text-anchor:top;mso-position-horizontal-relative:page;mso-position-vertical-relative:page" wp14:anchorId="7AC8BF7E">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5"/>
                      </w:rPr>
                      <w:t xml:space="preserve"> </w:t>
                    </w:r>
                    <w:r>
                      <w:rPr>
                        <w:color w:val="000000"/>
                      </w:rPr>
                      <w:t>9:</w:t>
                    </w:r>
                    <w:r>
                      <w:rPr>
                        <w:color w:val="000000"/>
                        <w:spacing w:val="-2"/>
                      </w:rPr>
                      <w:t xml:space="preserve"> </w:t>
                    </w:r>
                    <w:r>
                      <w:rPr>
                        <w:color w:val="000000"/>
                      </w:rPr>
                      <w:t>Unit</w:t>
                    </w:r>
                    <w:r>
                      <w:rPr>
                        <w:color w:val="000000"/>
                        <w:spacing w:val="-2"/>
                      </w:rPr>
                      <w:t xml:space="preserve"> </w:t>
                    </w:r>
                    <w:r>
                      <w:rPr>
                        <w:color w:val="000000"/>
                      </w:rPr>
                      <w:t>Tests</w:t>
                    </w:r>
                    <w:r>
                      <w:rPr>
                        <w:color w:val="000000"/>
                        <w:spacing w:val="-3"/>
                      </w:rPr>
                      <w:t xml:space="preserve"> </w:t>
                    </w:r>
                    <w:r>
                      <w:rPr>
                        <w:color w:val="000000"/>
                      </w:rPr>
                      <w:t>and</w:t>
                    </w:r>
                    <w:r>
                      <w:rPr>
                        <w:color w:val="000000"/>
                        <w:spacing w:val="-3"/>
                      </w:rPr>
                      <w:t xml:space="preserve"> </w:t>
                    </w:r>
                    <w:r>
                      <w:rPr>
                        <w:color w:val="000000"/>
                      </w:rPr>
                      <w:t>Integration</w:t>
                    </w:r>
                    <w:r>
                      <w:rPr>
                        <w:color w:val="000000"/>
                        <w:spacing w:val="-2"/>
                      </w:rPr>
                      <w:t xml:space="preserve"> </w:t>
                    </w:r>
                    <w:r>
                      <w:rPr>
                        <w:color w:val="000000"/>
                      </w:rPr>
                      <w:t>Tests</w:t>
                    </w:r>
                    <w:r>
                      <w:rPr>
                        <w:color w:val="000000"/>
                        <w:spacing w:val="-3"/>
                      </w:rPr>
                      <w:t xml:space="preserve"> </w:t>
                    </w:r>
                    <w:r>
                      <w:rPr>
                        <w:color w:val="000000"/>
                      </w:rPr>
                      <w:t>with</w:t>
                    </w:r>
                    <w:r>
                      <w:rPr>
                        <w:color w:val="000000"/>
                        <w:spacing w:val="-2"/>
                      </w:rPr>
                      <w:t xml:space="preserve"> </w:t>
                    </w:r>
                    <w:r>
                      <w:rPr>
                        <w:color w:val="000000"/>
                      </w:rPr>
                      <w:t>JUnit,</w:t>
                    </w:r>
                    <w:r>
                      <w:rPr>
                        <w:color w:val="000000"/>
                        <w:spacing w:val="-2"/>
                      </w:rPr>
                      <w:t xml:space="preserve"> </w:t>
                    </w:r>
                    <w:r>
                      <w:rPr>
                        <w:color w:val="000000"/>
                      </w:rPr>
                      <w:t>Mockito,</w:t>
                    </w:r>
                    <w:r>
                      <w:rPr>
                        <w:color w:val="000000"/>
                        <w:spacing w:val="-2"/>
                      </w:rPr>
                      <w:t xml:space="preserve"> </w:t>
                    </w:r>
                    <w:r>
                      <w:rPr>
                        <w:color w:val="000000"/>
                      </w:rPr>
                      <w:t>and</w:t>
                    </w:r>
                    <w:r>
                      <w:rPr>
                        <w:color w:val="000000"/>
                        <w:spacing w:val="-3"/>
                      </w:rPr>
                      <w:t xml:space="preserve"> </w:t>
                    </w:r>
                    <w:r>
                      <w:rPr>
                        <w:color w:val="000000"/>
                      </w:rPr>
                      <w:t>Espresso</w:t>
                    </w:r>
                    <w:r>
                      <w:rPr>
                        <w:color w:val="000000"/>
                        <w:spacing w:val="-3"/>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99</w:t>
                    </w:r>
                    <w:r>
                      <w:rPr>
                        <w:spacing w:val="-5"/>
                        <w:color w:val="000000"/>
                      </w:rPr>
                      <w:fldChar w:fldCharType="end"/>
                    </w:r>
                  </w:p>
                </w:txbxContent>
              </v:textbox>
              <w10:wrap type="none"/>
            </v:rect>
          </w:pict>
        </mc:Fallback>
      </mc:AlternateContent>
    </w:r>
  </w:p>
</w:hdr>
</file>

<file path=word/header19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809" wp14:anchorId="335D809A">
              <wp:simplePos x="0" y="0"/>
              <wp:positionH relativeFrom="page">
                <wp:posOffset>662940</wp:posOffset>
              </wp:positionH>
              <wp:positionV relativeFrom="page">
                <wp:posOffset>664845</wp:posOffset>
              </wp:positionV>
              <wp:extent cx="5074920" cy="635"/>
              <wp:effectExtent l="3175" t="3175" r="3810" b="3175"/>
              <wp:wrapNone/>
              <wp:docPr id="915" name="Line 186"/>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186" stroked="t" o:allowincell="f" style="position:absolute;mso-position-horizontal-relative:page;mso-position-vertical-relative:page" wp14:anchorId="335D809A">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810" wp14:anchorId="28B9E4E8">
              <wp:simplePos x="0" y="0"/>
              <wp:positionH relativeFrom="page">
                <wp:posOffset>625475</wp:posOffset>
              </wp:positionH>
              <wp:positionV relativeFrom="page">
                <wp:posOffset>428625</wp:posOffset>
              </wp:positionV>
              <wp:extent cx="894080" cy="198755"/>
              <wp:effectExtent l="0" t="635" r="0" b="0"/>
              <wp:wrapNone/>
              <wp:docPr id="916" name="docshape 180"/>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100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180" path="m0,0l-2147483645,0l-2147483645,-2147483646l0,-2147483646xe" stroked="f" o:allowincell="f" style="position:absolute;margin-left:49.25pt;margin-top:33.75pt;width:70.35pt;height:15.6pt;mso-wrap-style:square;v-text-anchor:top;mso-position-horizontal-relative:page;mso-position-vertical-relative:page" wp14:anchorId="28B9E4E8">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100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19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807" wp14:anchorId="602E0007">
              <wp:simplePos x="0" y="0"/>
              <wp:positionH relativeFrom="page">
                <wp:posOffset>1120140</wp:posOffset>
              </wp:positionH>
              <wp:positionV relativeFrom="page">
                <wp:posOffset>664845</wp:posOffset>
              </wp:positionV>
              <wp:extent cx="5074285" cy="635"/>
              <wp:effectExtent l="3175" t="3175" r="3810" b="3175"/>
              <wp:wrapNone/>
              <wp:docPr id="918" name="Line 185"/>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185" stroked="t" o:allowincell="f" style="position:absolute;mso-position-horizontal-relative:page;mso-position-vertical-relative:page" wp14:anchorId="602E0007">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808" wp14:anchorId="7AC8BF7E">
              <wp:simplePos x="0" y="0"/>
              <wp:positionH relativeFrom="page">
                <wp:posOffset>1316355</wp:posOffset>
              </wp:positionH>
              <wp:positionV relativeFrom="page">
                <wp:posOffset>428625</wp:posOffset>
              </wp:positionV>
              <wp:extent cx="4929505" cy="198755"/>
              <wp:effectExtent l="635" t="635" r="0" b="0"/>
              <wp:wrapNone/>
              <wp:docPr id="919" name="docshape 179"/>
              <a:graphic xmlns:a="http://schemas.openxmlformats.org/drawingml/2006/main">
                <a:graphicData uri="http://schemas.microsoft.com/office/word/2010/wordprocessingShape">
                  <wps:wsp>
                    <wps:cNvSpPr/>
                    <wps:spPr>
                      <a:xfrm>
                        <a:off x="0" y="0"/>
                        <a:ext cx="492948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5"/>
                            </w:rPr>
                            <w:t xml:space="preserve"> </w:t>
                          </w:r>
                          <w:r>
                            <w:rPr>
                              <w:color w:val="000000"/>
                            </w:rPr>
                            <w:t>9:</w:t>
                          </w:r>
                          <w:r>
                            <w:rPr>
                              <w:color w:val="000000"/>
                              <w:spacing w:val="-2"/>
                            </w:rPr>
                            <w:t xml:space="preserve"> </w:t>
                          </w:r>
                          <w:r>
                            <w:rPr>
                              <w:color w:val="000000"/>
                            </w:rPr>
                            <w:t>Unit</w:t>
                          </w:r>
                          <w:r>
                            <w:rPr>
                              <w:color w:val="000000"/>
                              <w:spacing w:val="-2"/>
                            </w:rPr>
                            <w:t xml:space="preserve"> </w:t>
                          </w:r>
                          <w:r>
                            <w:rPr>
                              <w:color w:val="000000"/>
                            </w:rPr>
                            <w:t>Tests</w:t>
                          </w:r>
                          <w:r>
                            <w:rPr>
                              <w:color w:val="000000"/>
                              <w:spacing w:val="-3"/>
                            </w:rPr>
                            <w:t xml:space="preserve"> </w:t>
                          </w:r>
                          <w:r>
                            <w:rPr>
                              <w:color w:val="000000"/>
                            </w:rPr>
                            <w:t>and</w:t>
                          </w:r>
                          <w:r>
                            <w:rPr>
                              <w:color w:val="000000"/>
                              <w:spacing w:val="-3"/>
                            </w:rPr>
                            <w:t xml:space="preserve"> </w:t>
                          </w:r>
                          <w:r>
                            <w:rPr>
                              <w:color w:val="000000"/>
                            </w:rPr>
                            <w:t>Integration</w:t>
                          </w:r>
                          <w:r>
                            <w:rPr>
                              <w:color w:val="000000"/>
                              <w:spacing w:val="-2"/>
                            </w:rPr>
                            <w:t xml:space="preserve"> </w:t>
                          </w:r>
                          <w:r>
                            <w:rPr>
                              <w:color w:val="000000"/>
                            </w:rPr>
                            <w:t>Tests</w:t>
                          </w:r>
                          <w:r>
                            <w:rPr>
                              <w:color w:val="000000"/>
                              <w:spacing w:val="-3"/>
                            </w:rPr>
                            <w:t xml:space="preserve"> </w:t>
                          </w:r>
                          <w:r>
                            <w:rPr>
                              <w:color w:val="000000"/>
                            </w:rPr>
                            <w:t>with</w:t>
                          </w:r>
                          <w:r>
                            <w:rPr>
                              <w:color w:val="000000"/>
                              <w:spacing w:val="-2"/>
                            </w:rPr>
                            <w:t xml:space="preserve"> </w:t>
                          </w:r>
                          <w:r>
                            <w:rPr>
                              <w:color w:val="000000"/>
                            </w:rPr>
                            <w:t>JUnit,</w:t>
                          </w:r>
                          <w:r>
                            <w:rPr>
                              <w:color w:val="000000"/>
                              <w:spacing w:val="-2"/>
                            </w:rPr>
                            <w:t xml:space="preserve"> </w:t>
                          </w:r>
                          <w:r>
                            <w:rPr>
                              <w:color w:val="000000"/>
                            </w:rPr>
                            <w:t>Mockito,</w:t>
                          </w:r>
                          <w:r>
                            <w:rPr>
                              <w:color w:val="000000"/>
                              <w:spacing w:val="-2"/>
                            </w:rPr>
                            <w:t xml:space="preserve"> </w:t>
                          </w:r>
                          <w:r>
                            <w:rPr>
                              <w:color w:val="000000"/>
                            </w:rPr>
                            <w:t>and</w:t>
                          </w:r>
                          <w:r>
                            <w:rPr>
                              <w:color w:val="000000"/>
                              <w:spacing w:val="-3"/>
                            </w:rPr>
                            <w:t xml:space="preserve"> </w:t>
                          </w:r>
                          <w:r>
                            <w:rPr>
                              <w:color w:val="000000"/>
                            </w:rPr>
                            <w:t>Espresso</w:t>
                          </w:r>
                          <w:r>
                            <w:rPr>
                              <w:color w:val="000000"/>
                              <w:spacing w:val="-3"/>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101</w:t>
                          </w:r>
                          <w:r>
                            <w:rPr>
                              <w:spacing w:val="-5"/>
                              <w:color w:val="000000"/>
                            </w:rPr>
                            <w:fldChar w:fldCharType="end"/>
                          </w:r>
                        </w:p>
                      </w:txbxContent>
                    </wps:txbx>
                    <wps:bodyPr lIns="0" rIns="0" tIns="0" bIns="0" anchor="t" upright="1">
                      <a:noAutofit/>
                    </wps:bodyPr>
                  </wps:wsp>
                </a:graphicData>
              </a:graphic>
            </wp:anchor>
          </w:drawing>
        </mc:Choice>
        <mc:Fallback>
          <w:pict>
            <v:rect id="shape_0" ID="docshape 179" path="m0,0l-2147483645,0l-2147483645,-2147483646l0,-2147483646xe" stroked="f" o:allowincell="f" style="position:absolute;margin-left:103.65pt;margin-top:33.75pt;width:388.1pt;height:15.6pt;mso-wrap-style:square;v-text-anchor:top;mso-position-horizontal-relative:page;mso-position-vertical-relative:page" wp14:anchorId="7AC8BF7E">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5"/>
                      </w:rPr>
                      <w:t xml:space="preserve"> </w:t>
                    </w:r>
                    <w:r>
                      <w:rPr>
                        <w:color w:val="000000"/>
                      </w:rPr>
                      <w:t>9:</w:t>
                    </w:r>
                    <w:r>
                      <w:rPr>
                        <w:color w:val="000000"/>
                        <w:spacing w:val="-2"/>
                      </w:rPr>
                      <w:t xml:space="preserve"> </w:t>
                    </w:r>
                    <w:r>
                      <w:rPr>
                        <w:color w:val="000000"/>
                      </w:rPr>
                      <w:t>Unit</w:t>
                    </w:r>
                    <w:r>
                      <w:rPr>
                        <w:color w:val="000000"/>
                        <w:spacing w:val="-2"/>
                      </w:rPr>
                      <w:t xml:space="preserve"> </w:t>
                    </w:r>
                    <w:r>
                      <w:rPr>
                        <w:color w:val="000000"/>
                      </w:rPr>
                      <w:t>Tests</w:t>
                    </w:r>
                    <w:r>
                      <w:rPr>
                        <w:color w:val="000000"/>
                        <w:spacing w:val="-3"/>
                      </w:rPr>
                      <w:t xml:space="preserve"> </w:t>
                    </w:r>
                    <w:r>
                      <w:rPr>
                        <w:color w:val="000000"/>
                      </w:rPr>
                      <w:t>and</w:t>
                    </w:r>
                    <w:r>
                      <w:rPr>
                        <w:color w:val="000000"/>
                        <w:spacing w:val="-3"/>
                      </w:rPr>
                      <w:t xml:space="preserve"> </w:t>
                    </w:r>
                    <w:r>
                      <w:rPr>
                        <w:color w:val="000000"/>
                      </w:rPr>
                      <w:t>Integration</w:t>
                    </w:r>
                    <w:r>
                      <w:rPr>
                        <w:color w:val="000000"/>
                        <w:spacing w:val="-2"/>
                      </w:rPr>
                      <w:t xml:space="preserve"> </w:t>
                    </w:r>
                    <w:r>
                      <w:rPr>
                        <w:color w:val="000000"/>
                      </w:rPr>
                      <w:t>Tests</w:t>
                    </w:r>
                    <w:r>
                      <w:rPr>
                        <w:color w:val="000000"/>
                        <w:spacing w:val="-3"/>
                      </w:rPr>
                      <w:t xml:space="preserve"> </w:t>
                    </w:r>
                    <w:r>
                      <w:rPr>
                        <w:color w:val="000000"/>
                      </w:rPr>
                      <w:t>with</w:t>
                    </w:r>
                    <w:r>
                      <w:rPr>
                        <w:color w:val="000000"/>
                        <w:spacing w:val="-2"/>
                      </w:rPr>
                      <w:t xml:space="preserve"> </w:t>
                    </w:r>
                    <w:r>
                      <w:rPr>
                        <w:color w:val="000000"/>
                      </w:rPr>
                      <w:t>JUnit,</w:t>
                    </w:r>
                    <w:r>
                      <w:rPr>
                        <w:color w:val="000000"/>
                        <w:spacing w:val="-2"/>
                      </w:rPr>
                      <w:t xml:space="preserve"> </w:t>
                    </w:r>
                    <w:r>
                      <w:rPr>
                        <w:color w:val="000000"/>
                      </w:rPr>
                      <w:t>Mockito,</w:t>
                    </w:r>
                    <w:r>
                      <w:rPr>
                        <w:color w:val="000000"/>
                        <w:spacing w:val="-2"/>
                      </w:rPr>
                      <w:t xml:space="preserve"> </w:t>
                    </w:r>
                    <w:r>
                      <w:rPr>
                        <w:color w:val="000000"/>
                      </w:rPr>
                      <w:t>and</w:t>
                    </w:r>
                    <w:r>
                      <w:rPr>
                        <w:color w:val="000000"/>
                        <w:spacing w:val="-3"/>
                      </w:rPr>
                      <w:t xml:space="preserve"> </w:t>
                    </w:r>
                    <w:r>
                      <w:rPr>
                        <w:color w:val="000000"/>
                      </w:rPr>
                      <w:t>Espresso</w:t>
                    </w:r>
                    <w:r>
                      <w:rPr>
                        <w:color w:val="000000"/>
                        <w:spacing w:val="-3"/>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101</w:t>
                    </w:r>
                    <w:r>
                      <w:rPr>
                        <w:spacing w:val="-5"/>
                        <w:color w:val="000000"/>
                      </w:rPr>
                      <w:fldChar w:fldCharType="end"/>
                    </w:r>
                  </w:p>
                </w:txbxContent>
              </v:textbox>
              <w10:wrap type="none"/>
            </v:rect>
          </w:pict>
        </mc:Fallback>
      </mc:AlternateContent>
    </w:r>
  </w:p>
</w:hdr>
</file>

<file path=word/header19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817" wp14:anchorId="335D809A">
              <wp:simplePos x="0" y="0"/>
              <wp:positionH relativeFrom="page">
                <wp:posOffset>662940</wp:posOffset>
              </wp:positionH>
              <wp:positionV relativeFrom="page">
                <wp:posOffset>664845</wp:posOffset>
              </wp:positionV>
              <wp:extent cx="5074920" cy="635"/>
              <wp:effectExtent l="3175" t="3175" r="3810" b="3175"/>
              <wp:wrapNone/>
              <wp:docPr id="925" name="Line 188"/>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188" stroked="t" o:allowincell="f" style="position:absolute;mso-position-horizontal-relative:page;mso-position-vertical-relative:page" wp14:anchorId="335D809A">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818" wp14:anchorId="28B9E4E8">
              <wp:simplePos x="0" y="0"/>
              <wp:positionH relativeFrom="page">
                <wp:posOffset>625475</wp:posOffset>
              </wp:positionH>
              <wp:positionV relativeFrom="page">
                <wp:posOffset>428625</wp:posOffset>
              </wp:positionV>
              <wp:extent cx="894080" cy="198755"/>
              <wp:effectExtent l="0" t="635" r="0" b="0"/>
              <wp:wrapNone/>
              <wp:docPr id="926" name="docshape 182"/>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102</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182" path="m0,0l-2147483645,0l-2147483645,-2147483646l0,-2147483646xe" stroked="f" o:allowincell="f" style="position:absolute;margin-left:49.25pt;margin-top:33.75pt;width:70.35pt;height:15.6pt;mso-wrap-style:square;v-text-anchor:top;mso-position-horizontal-relative:page;mso-position-vertical-relative:page" wp14:anchorId="28B9E4E8">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102</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5" wp14:anchorId="134954AC">
              <wp:simplePos x="0" y="0"/>
              <wp:positionH relativeFrom="page">
                <wp:posOffset>0</wp:posOffset>
              </wp:positionH>
              <wp:positionV relativeFrom="page">
                <wp:posOffset>0</wp:posOffset>
              </wp:positionV>
              <wp:extent cx="5074285" cy="635"/>
              <wp:effectExtent l="3175" t="3175" r="3810" b="3175"/>
              <wp:wrapNone/>
              <wp:docPr id="5" name="Line 58"/>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58" stroked="t" o:allowincell="f" style="position:absolute;mso-position-horizontal-relative:page;mso-position-vertical-relative:page" wp14:anchorId="134954AC">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6" wp14:anchorId="22792F60">
              <wp:simplePos x="0" y="0"/>
              <wp:positionH relativeFrom="page">
                <wp:posOffset>0</wp:posOffset>
              </wp:positionH>
              <wp:positionV relativeFrom="page">
                <wp:posOffset>0</wp:posOffset>
              </wp:positionV>
              <wp:extent cx="2358390" cy="198755"/>
              <wp:effectExtent l="0" t="635" r="0" b="0"/>
              <wp:wrapNone/>
              <wp:docPr id="6" name="docshape2"/>
              <a:graphic xmlns:a="http://schemas.openxmlformats.org/drawingml/2006/main">
                <a:graphicData uri="http://schemas.microsoft.com/office/word/2010/wordprocessingShape">
                  <wps:wsp>
                    <wps:cNvSpPr/>
                    <wps:spPr>
                      <a:xfrm>
                        <a:off x="0" y="0"/>
                        <a:ext cx="235836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1"/>
                            </w:rPr>
                            <w:t xml:space="preserve"> </w:t>
                          </w:r>
                          <w:r>
                            <w:rPr>
                              <w:color w:val="000000"/>
                            </w:rPr>
                            <w:t>1:</w:t>
                          </w:r>
                          <w:r>
                            <w:rPr>
                              <w:color w:val="000000"/>
                              <w:spacing w:val="-1"/>
                            </w:rPr>
                            <w:t xml:space="preserve"> </w:t>
                          </w:r>
                          <w:r>
                            <w:rPr>
                              <w:color w:val="000000"/>
                            </w:rPr>
                            <w:t>Creating</w:t>
                          </w:r>
                          <w:r>
                            <w:rPr>
                              <w:color w:val="000000"/>
                              <w:spacing w:val="-1"/>
                            </w:rPr>
                            <w:t xml:space="preserve"> </w:t>
                          </w:r>
                          <w:r>
                            <w:rPr>
                              <w:color w:val="000000"/>
                            </w:rPr>
                            <w:t>Your</w:t>
                          </w:r>
                          <w:r>
                            <w:rPr>
                              <w:color w:val="000000"/>
                              <w:spacing w:val="-1"/>
                            </w:rPr>
                            <w:t xml:space="preserve"> </w:t>
                          </w:r>
                          <w:r>
                            <w:rPr>
                              <w:color w:val="000000"/>
                            </w:rPr>
                            <w:t>First</w:t>
                          </w:r>
                          <w:r>
                            <w:rPr>
                              <w:color w:val="000000"/>
                              <w:spacing w:val="-1"/>
                            </w:rPr>
                            <w:t xml:space="preserve"> </w:t>
                          </w:r>
                          <w:r>
                            <w:rPr>
                              <w:color w:val="000000"/>
                            </w:rPr>
                            <w:t>App</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2" path="m0,0l-2147483645,0l-2147483645,-2147483646l0,-2147483646xe" stroked="f" o:allowincell="f" style="position:absolute;margin-left:0pt;margin-top:0pt;width:185.65pt;height:15.6pt;mso-wrap-style:square;v-text-anchor:top;mso-position-horizontal-relative:page;mso-position-vertical-relative:page" wp14:anchorId="22792F60">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1"/>
                      </w:rPr>
                      <w:t xml:space="preserve"> </w:t>
                    </w:r>
                    <w:r>
                      <w:rPr>
                        <w:color w:val="000000"/>
                      </w:rPr>
                      <w:t>1:</w:t>
                    </w:r>
                    <w:r>
                      <w:rPr>
                        <w:color w:val="000000"/>
                        <w:spacing w:val="-1"/>
                      </w:rPr>
                      <w:t xml:space="preserve"> </w:t>
                    </w:r>
                    <w:r>
                      <w:rPr>
                        <w:color w:val="000000"/>
                      </w:rPr>
                      <w:t>Creating</w:t>
                    </w:r>
                    <w:r>
                      <w:rPr>
                        <w:color w:val="000000"/>
                        <w:spacing w:val="-1"/>
                      </w:rPr>
                      <w:t xml:space="preserve"> </w:t>
                    </w:r>
                    <w:r>
                      <w:rPr>
                        <w:color w:val="000000"/>
                      </w:rPr>
                      <w:t>Your</w:t>
                    </w:r>
                    <w:r>
                      <w:rPr>
                        <w:color w:val="000000"/>
                        <w:spacing w:val="-1"/>
                      </w:rPr>
                      <w:t xml:space="preserve"> </w:t>
                    </w:r>
                    <w:r>
                      <w:rPr>
                        <w:color w:val="000000"/>
                      </w:rPr>
                      <w:t>First</w:t>
                    </w:r>
                    <w:r>
                      <w:rPr>
                        <w:color w:val="000000"/>
                        <w:spacing w:val="-1"/>
                      </w:rPr>
                      <w:t xml:space="preserve"> </w:t>
                    </w:r>
                    <w:r>
                      <w:rPr>
                        <w:color w:val="000000"/>
                      </w:rPr>
                      <w:t>App</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88" wp14:anchorId="134954AC">
              <wp:simplePos x="0" y="0"/>
              <wp:positionH relativeFrom="page">
                <wp:posOffset>1120140</wp:posOffset>
              </wp:positionH>
              <wp:positionV relativeFrom="page">
                <wp:posOffset>664845</wp:posOffset>
              </wp:positionV>
              <wp:extent cx="5074285" cy="635"/>
              <wp:effectExtent l="3175" t="3175" r="3810" b="3175"/>
              <wp:wrapNone/>
              <wp:docPr id="72" name="Line 17"/>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17" stroked="t" o:allowincell="f" style="position:absolute;mso-position-horizontal-relative:page;mso-position-vertical-relative:page" wp14:anchorId="134954AC">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191" wp14:anchorId="22792F60">
              <wp:simplePos x="0" y="0"/>
              <wp:positionH relativeFrom="page">
                <wp:posOffset>3887470</wp:posOffset>
              </wp:positionH>
              <wp:positionV relativeFrom="page">
                <wp:posOffset>428625</wp:posOffset>
              </wp:positionV>
              <wp:extent cx="2358390" cy="198755"/>
              <wp:effectExtent l="0" t="635" r="0" b="0"/>
              <wp:wrapNone/>
              <wp:docPr id="73" name="docshape 17"/>
              <a:graphic xmlns:a="http://schemas.openxmlformats.org/drawingml/2006/main">
                <a:graphicData uri="http://schemas.microsoft.com/office/word/2010/wordprocessingShape">
                  <wps:wsp>
                    <wps:cNvSpPr/>
                    <wps:spPr>
                      <a:xfrm>
                        <a:off x="0" y="0"/>
                        <a:ext cx="235836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1"/>
                            </w:rPr>
                            <w:t xml:space="preserve"> </w:t>
                          </w:r>
                          <w:r>
                            <w:rPr>
                              <w:color w:val="000000"/>
                            </w:rPr>
                            <w:t>1:</w:t>
                          </w:r>
                          <w:r>
                            <w:rPr>
                              <w:color w:val="000000"/>
                              <w:spacing w:val="-1"/>
                            </w:rPr>
                            <w:t xml:space="preserve"> </w:t>
                          </w:r>
                          <w:r>
                            <w:rPr>
                              <w:color w:val="000000"/>
                            </w:rPr>
                            <w:t>Creating</w:t>
                          </w:r>
                          <w:r>
                            <w:rPr>
                              <w:color w:val="000000"/>
                              <w:spacing w:val="-1"/>
                            </w:rPr>
                            <w:t xml:space="preserve"> </w:t>
                          </w:r>
                          <w:r>
                            <w:rPr>
                              <w:color w:val="000000"/>
                            </w:rPr>
                            <w:t>Your</w:t>
                          </w:r>
                          <w:r>
                            <w:rPr>
                              <w:color w:val="000000"/>
                              <w:spacing w:val="-1"/>
                            </w:rPr>
                            <w:t xml:space="preserve"> </w:t>
                          </w:r>
                          <w:r>
                            <w:rPr>
                              <w:color w:val="000000"/>
                            </w:rPr>
                            <w:t>First</w:t>
                          </w:r>
                          <w:r>
                            <w:rPr>
                              <w:color w:val="000000"/>
                              <w:spacing w:val="-1"/>
                            </w:rPr>
                            <w:t xml:space="preserve"> </w:t>
                          </w:r>
                          <w:r>
                            <w:rPr>
                              <w:color w:val="000000"/>
                            </w:rPr>
                            <w:t>App</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15</w:t>
                          </w:r>
                          <w:r>
                            <w:rPr>
                              <w:spacing w:val="-5"/>
                              <w:color w:val="000000"/>
                            </w:rPr>
                            <w:fldChar w:fldCharType="end"/>
                          </w:r>
                        </w:p>
                      </w:txbxContent>
                    </wps:txbx>
                    <wps:bodyPr lIns="0" rIns="0" tIns="0" bIns="0" anchor="t" upright="1">
                      <a:noAutofit/>
                    </wps:bodyPr>
                  </wps:wsp>
                </a:graphicData>
              </a:graphic>
            </wp:anchor>
          </w:drawing>
        </mc:Choice>
        <mc:Fallback>
          <w:pict>
            <v:rect id="shape_0" ID="docshape 17" path="m0,0l-2147483645,0l-2147483645,-2147483646l0,-2147483646xe" stroked="f" o:allowincell="f" style="position:absolute;margin-left:306.1pt;margin-top:33.75pt;width:185.65pt;height:15.6pt;mso-wrap-style:square;v-text-anchor:top;mso-position-horizontal-relative:page;mso-position-vertical-relative:page" wp14:anchorId="22792F60">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1"/>
                      </w:rPr>
                      <w:t xml:space="preserve"> </w:t>
                    </w:r>
                    <w:r>
                      <w:rPr>
                        <w:color w:val="000000"/>
                      </w:rPr>
                      <w:t>1:</w:t>
                    </w:r>
                    <w:r>
                      <w:rPr>
                        <w:color w:val="000000"/>
                        <w:spacing w:val="-1"/>
                      </w:rPr>
                      <w:t xml:space="preserve"> </w:t>
                    </w:r>
                    <w:r>
                      <w:rPr>
                        <w:color w:val="000000"/>
                      </w:rPr>
                      <w:t>Creating</w:t>
                    </w:r>
                    <w:r>
                      <w:rPr>
                        <w:color w:val="000000"/>
                        <w:spacing w:val="-1"/>
                      </w:rPr>
                      <w:t xml:space="preserve"> </w:t>
                    </w:r>
                    <w:r>
                      <w:rPr>
                        <w:color w:val="000000"/>
                      </w:rPr>
                      <w:t>Your</w:t>
                    </w:r>
                    <w:r>
                      <w:rPr>
                        <w:color w:val="000000"/>
                        <w:spacing w:val="-1"/>
                      </w:rPr>
                      <w:t xml:space="preserve"> </w:t>
                    </w:r>
                    <w:r>
                      <w:rPr>
                        <w:color w:val="000000"/>
                      </w:rPr>
                      <w:t>First</w:t>
                    </w:r>
                    <w:r>
                      <w:rPr>
                        <w:color w:val="000000"/>
                        <w:spacing w:val="-1"/>
                      </w:rPr>
                      <w:t xml:space="preserve"> </w:t>
                    </w:r>
                    <w:r>
                      <w:rPr>
                        <w:color w:val="000000"/>
                      </w:rPr>
                      <w:t>App</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15</w:t>
                    </w:r>
                    <w:r>
                      <w:rPr>
                        <w:spacing w:val="-5"/>
                        <w:color w:val="000000"/>
                      </w:rPr>
                      <w:fldChar w:fldCharType="end"/>
                    </w:r>
                  </w:p>
                </w:txbxContent>
              </v:textbox>
              <w10:wrap type="none"/>
            </v:rect>
          </w:pict>
        </mc:Fallback>
      </mc:AlternateContent>
    </w:r>
  </w:p>
</w:hdr>
</file>

<file path=word/header20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814" wp14:anchorId="602E0007">
              <wp:simplePos x="0" y="0"/>
              <wp:positionH relativeFrom="page">
                <wp:posOffset>1120140</wp:posOffset>
              </wp:positionH>
              <wp:positionV relativeFrom="page">
                <wp:posOffset>664845</wp:posOffset>
              </wp:positionV>
              <wp:extent cx="5074285" cy="635"/>
              <wp:effectExtent l="3175" t="3175" r="3810" b="3175"/>
              <wp:wrapNone/>
              <wp:docPr id="928" name="Line 187"/>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187" stroked="t" o:allowincell="f" style="position:absolute;mso-position-horizontal-relative:page;mso-position-vertical-relative:page" wp14:anchorId="602E0007">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815" wp14:anchorId="7AC8BF7E">
              <wp:simplePos x="0" y="0"/>
              <wp:positionH relativeFrom="page">
                <wp:posOffset>1316355</wp:posOffset>
              </wp:positionH>
              <wp:positionV relativeFrom="page">
                <wp:posOffset>428625</wp:posOffset>
              </wp:positionV>
              <wp:extent cx="4929505" cy="198755"/>
              <wp:effectExtent l="635" t="635" r="0" b="0"/>
              <wp:wrapNone/>
              <wp:docPr id="929" name="docshape 181"/>
              <a:graphic xmlns:a="http://schemas.openxmlformats.org/drawingml/2006/main">
                <a:graphicData uri="http://schemas.microsoft.com/office/word/2010/wordprocessingShape">
                  <wps:wsp>
                    <wps:cNvSpPr/>
                    <wps:spPr>
                      <a:xfrm>
                        <a:off x="0" y="0"/>
                        <a:ext cx="492948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5"/>
                            </w:rPr>
                            <w:t xml:space="preserve"> </w:t>
                          </w:r>
                          <w:r>
                            <w:rPr>
                              <w:color w:val="000000"/>
                            </w:rPr>
                            <w:t>9:</w:t>
                          </w:r>
                          <w:r>
                            <w:rPr>
                              <w:color w:val="000000"/>
                              <w:spacing w:val="-2"/>
                            </w:rPr>
                            <w:t xml:space="preserve"> </w:t>
                          </w:r>
                          <w:r>
                            <w:rPr>
                              <w:color w:val="000000"/>
                            </w:rPr>
                            <w:t>Unit</w:t>
                          </w:r>
                          <w:r>
                            <w:rPr>
                              <w:color w:val="000000"/>
                              <w:spacing w:val="-2"/>
                            </w:rPr>
                            <w:t xml:space="preserve"> </w:t>
                          </w:r>
                          <w:r>
                            <w:rPr>
                              <w:color w:val="000000"/>
                            </w:rPr>
                            <w:t>Tests</w:t>
                          </w:r>
                          <w:r>
                            <w:rPr>
                              <w:color w:val="000000"/>
                              <w:spacing w:val="-3"/>
                            </w:rPr>
                            <w:t xml:space="preserve"> </w:t>
                          </w:r>
                          <w:r>
                            <w:rPr>
                              <w:color w:val="000000"/>
                            </w:rPr>
                            <w:t>and</w:t>
                          </w:r>
                          <w:r>
                            <w:rPr>
                              <w:color w:val="000000"/>
                              <w:spacing w:val="-3"/>
                            </w:rPr>
                            <w:t xml:space="preserve"> </w:t>
                          </w:r>
                          <w:r>
                            <w:rPr>
                              <w:color w:val="000000"/>
                            </w:rPr>
                            <w:t>Integration</w:t>
                          </w:r>
                          <w:r>
                            <w:rPr>
                              <w:color w:val="000000"/>
                              <w:spacing w:val="-2"/>
                            </w:rPr>
                            <w:t xml:space="preserve"> </w:t>
                          </w:r>
                          <w:r>
                            <w:rPr>
                              <w:color w:val="000000"/>
                            </w:rPr>
                            <w:t>Tests</w:t>
                          </w:r>
                          <w:r>
                            <w:rPr>
                              <w:color w:val="000000"/>
                              <w:spacing w:val="-3"/>
                            </w:rPr>
                            <w:t xml:space="preserve"> </w:t>
                          </w:r>
                          <w:r>
                            <w:rPr>
                              <w:color w:val="000000"/>
                            </w:rPr>
                            <w:t>with</w:t>
                          </w:r>
                          <w:r>
                            <w:rPr>
                              <w:color w:val="000000"/>
                              <w:spacing w:val="-2"/>
                            </w:rPr>
                            <w:t xml:space="preserve"> </w:t>
                          </w:r>
                          <w:r>
                            <w:rPr>
                              <w:color w:val="000000"/>
                            </w:rPr>
                            <w:t>JUnit,</w:t>
                          </w:r>
                          <w:r>
                            <w:rPr>
                              <w:color w:val="000000"/>
                              <w:spacing w:val="-2"/>
                            </w:rPr>
                            <w:t xml:space="preserve"> </w:t>
                          </w:r>
                          <w:r>
                            <w:rPr>
                              <w:color w:val="000000"/>
                            </w:rPr>
                            <w:t>Mockito,</w:t>
                          </w:r>
                          <w:r>
                            <w:rPr>
                              <w:color w:val="000000"/>
                              <w:spacing w:val="-2"/>
                            </w:rPr>
                            <w:t xml:space="preserve"> </w:t>
                          </w:r>
                          <w:r>
                            <w:rPr>
                              <w:color w:val="000000"/>
                            </w:rPr>
                            <w:t>and</w:t>
                          </w:r>
                          <w:r>
                            <w:rPr>
                              <w:color w:val="000000"/>
                              <w:spacing w:val="-3"/>
                            </w:rPr>
                            <w:t xml:space="preserve"> </w:t>
                          </w:r>
                          <w:r>
                            <w:rPr>
                              <w:color w:val="000000"/>
                            </w:rPr>
                            <w:t>Espresso</w:t>
                          </w:r>
                          <w:r>
                            <w:rPr>
                              <w:color w:val="000000"/>
                              <w:spacing w:val="-3"/>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101</w:t>
                          </w:r>
                          <w:r>
                            <w:rPr>
                              <w:spacing w:val="-5"/>
                              <w:color w:val="000000"/>
                            </w:rPr>
                            <w:fldChar w:fldCharType="end"/>
                          </w:r>
                        </w:p>
                      </w:txbxContent>
                    </wps:txbx>
                    <wps:bodyPr lIns="0" rIns="0" tIns="0" bIns="0" anchor="t" upright="1">
                      <a:noAutofit/>
                    </wps:bodyPr>
                  </wps:wsp>
                </a:graphicData>
              </a:graphic>
            </wp:anchor>
          </w:drawing>
        </mc:Choice>
        <mc:Fallback>
          <w:pict>
            <v:rect id="shape_0" ID="docshape 181" path="m0,0l-2147483645,0l-2147483645,-2147483646l0,-2147483646xe" stroked="f" o:allowincell="f" style="position:absolute;margin-left:103.65pt;margin-top:33.75pt;width:388.1pt;height:15.6pt;mso-wrap-style:square;v-text-anchor:top;mso-position-horizontal-relative:page;mso-position-vertical-relative:page" wp14:anchorId="7AC8BF7E">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5"/>
                      </w:rPr>
                      <w:t xml:space="preserve"> </w:t>
                    </w:r>
                    <w:r>
                      <w:rPr>
                        <w:color w:val="000000"/>
                      </w:rPr>
                      <w:t>9:</w:t>
                    </w:r>
                    <w:r>
                      <w:rPr>
                        <w:color w:val="000000"/>
                        <w:spacing w:val="-2"/>
                      </w:rPr>
                      <w:t xml:space="preserve"> </w:t>
                    </w:r>
                    <w:r>
                      <w:rPr>
                        <w:color w:val="000000"/>
                      </w:rPr>
                      <w:t>Unit</w:t>
                    </w:r>
                    <w:r>
                      <w:rPr>
                        <w:color w:val="000000"/>
                        <w:spacing w:val="-2"/>
                      </w:rPr>
                      <w:t xml:space="preserve"> </w:t>
                    </w:r>
                    <w:r>
                      <w:rPr>
                        <w:color w:val="000000"/>
                      </w:rPr>
                      <w:t>Tests</w:t>
                    </w:r>
                    <w:r>
                      <w:rPr>
                        <w:color w:val="000000"/>
                        <w:spacing w:val="-3"/>
                      </w:rPr>
                      <w:t xml:space="preserve"> </w:t>
                    </w:r>
                    <w:r>
                      <w:rPr>
                        <w:color w:val="000000"/>
                      </w:rPr>
                      <w:t>and</w:t>
                    </w:r>
                    <w:r>
                      <w:rPr>
                        <w:color w:val="000000"/>
                        <w:spacing w:val="-3"/>
                      </w:rPr>
                      <w:t xml:space="preserve"> </w:t>
                    </w:r>
                    <w:r>
                      <w:rPr>
                        <w:color w:val="000000"/>
                      </w:rPr>
                      <w:t>Integration</w:t>
                    </w:r>
                    <w:r>
                      <w:rPr>
                        <w:color w:val="000000"/>
                        <w:spacing w:val="-2"/>
                      </w:rPr>
                      <w:t xml:space="preserve"> </w:t>
                    </w:r>
                    <w:r>
                      <w:rPr>
                        <w:color w:val="000000"/>
                      </w:rPr>
                      <w:t>Tests</w:t>
                    </w:r>
                    <w:r>
                      <w:rPr>
                        <w:color w:val="000000"/>
                        <w:spacing w:val="-3"/>
                      </w:rPr>
                      <w:t xml:space="preserve"> </w:t>
                    </w:r>
                    <w:r>
                      <w:rPr>
                        <w:color w:val="000000"/>
                      </w:rPr>
                      <w:t>with</w:t>
                    </w:r>
                    <w:r>
                      <w:rPr>
                        <w:color w:val="000000"/>
                        <w:spacing w:val="-2"/>
                      </w:rPr>
                      <w:t xml:space="preserve"> </w:t>
                    </w:r>
                    <w:r>
                      <w:rPr>
                        <w:color w:val="000000"/>
                      </w:rPr>
                      <w:t>JUnit,</w:t>
                    </w:r>
                    <w:r>
                      <w:rPr>
                        <w:color w:val="000000"/>
                        <w:spacing w:val="-2"/>
                      </w:rPr>
                      <w:t xml:space="preserve"> </w:t>
                    </w:r>
                    <w:r>
                      <w:rPr>
                        <w:color w:val="000000"/>
                      </w:rPr>
                      <w:t>Mockito,</w:t>
                    </w:r>
                    <w:r>
                      <w:rPr>
                        <w:color w:val="000000"/>
                        <w:spacing w:val="-2"/>
                      </w:rPr>
                      <w:t xml:space="preserve"> </w:t>
                    </w:r>
                    <w:r>
                      <w:rPr>
                        <w:color w:val="000000"/>
                      </w:rPr>
                      <w:t>and</w:t>
                    </w:r>
                    <w:r>
                      <w:rPr>
                        <w:color w:val="000000"/>
                        <w:spacing w:val="-3"/>
                      </w:rPr>
                      <w:t xml:space="preserve"> </w:t>
                    </w:r>
                    <w:r>
                      <w:rPr>
                        <w:color w:val="000000"/>
                      </w:rPr>
                      <w:t>Espresso</w:t>
                    </w:r>
                    <w:r>
                      <w:rPr>
                        <w:color w:val="000000"/>
                        <w:spacing w:val="-3"/>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101</w:t>
                    </w:r>
                    <w:r>
                      <w:rPr>
                        <w:spacing w:val="-5"/>
                        <w:color w:val="000000"/>
                      </w:rPr>
                      <w:fldChar w:fldCharType="end"/>
                    </w:r>
                  </w:p>
                </w:txbxContent>
              </v:textbox>
              <w10:wrap type="none"/>
            </v:rect>
          </w:pict>
        </mc:Fallback>
      </mc:AlternateContent>
    </w:r>
  </w:p>
</w:hdr>
</file>

<file path=word/header20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823" wp14:anchorId="335D809A">
              <wp:simplePos x="0" y="0"/>
              <wp:positionH relativeFrom="page">
                <wp:posOffset>662940</wp:posOffset>
              </wp:positionH>
              <wp:positionV relativeFrom="page">
                <wp:posOffset>664845</wp:posOffset>
              </wp:positionV>
              <wp:extent cx="5074920" cy="635"/>
              <wp:effectExtent l="3175" t="3175" r="3810" b="3175"/>
              <wp:wrapNone/>
              <wp:docPr id="935" name="Line 190"/>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190" stroked="t" o:allowincell="f" style="position:absolute;mso-position-horizontal-relative:page;mso-position-vertical-relative:page" wp14:anchorId="335D809A">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824" wp14:anchorId="28B9E4E8">
              <wp:simplePos x="0" y="0"/>
              <wp:positionH relativeFrom="page">
                <wp:posOffset>625475</wp:posOffset>
              </wp:positionH>
              <wp:positionV relativeFrom="page">
                <wp:posOffset>428625</wp:posOffset>
              </wp:positionV>
              <wp:extent cx="894080" cy="198755"/>
              <wp:effectExtent l="0" t="635" r="0" b="0"/>
              <wp:wrapNone/>
              <wp:docPr id="936" name="docshape 184"/>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102</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184" path="m0,0l-2147483645,0l-2147483645,-2147483646l0,-2147483646xe" stroked="f" o:allowincell="f" style="position:absolute;margin-left:49.25pt;margin-top:33.75pt;width:70.35pt;height:15.6pt;mso-wrap-style:square;v-text-anchor:top;mso-position-horizontal-relative:page;mso-position-vertical-relative:page" wp14:anchorId="28B9E4E8">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102</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20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821" wp14:anchorId="602E0007">
              <wp:simplePos x="0" y="0"/>
              <wp:positionH relativeFrom="page">
                <wp:posOffset>1120140</wp:posOffset>
              </wp:positionH>
              <wp:positionV relativeFrom="page">
                <wp:posOffset>664845</wp:posOffset>
              </wp:positionV>
              <wp:extent cx="5074285" cy="635"/>
              <wp:effectExtent l="3175" t="3175" r="3810" b="3175"/>
              <wp:wrapNone/>
              <wp:docPr id="938" name="Line 189"/>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189" stroked="t" o:allowincell="f" style="position:absolute;mso-position-horizontal-relative:page;mso-position-vertical-relative:page" wp14:anchorId="602E0007">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822" wp14:anchorId="7AC8BF7E">
              <wp:simplePos x="0" y="0"/>
              <wp:positionH relativeFrom="page">
                <wp:posOffset>1316355</wp:posOffset>
              </wp:positionH>
              <wp:positionV relativeFrom="page">
                <wp:posOffset>428625</wp:posOffset>
              </wp:positionV>
              <wp:extent cx="4929505" cy="198755"/>
              <wp:effectExtent l="635" t="635" r="0" b="0"/>
              <wp:wrapNone/>
              <wp:docPr id="939" name="docshape 183"/>
              <a:graphic xmlns:a="http://schemas.openxmlformats.org/drawingml/2006/main">
                <a:graphicData uri="http://schemas.microsoft.com/office/word/2010/wordprocessingShape">
                  <wps:wsp>
                    <wps:cNvSpPr/>
                    <wps:spPr>
                      <a:xfrm>
                        <a:off x="0" y="0"/>
                        <a:ext cx="492948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5"/>
                            </w:rPr>
                            <w:t xml:space="preserve"> </w:t>
                          </w:r>
                          <w:r>
                            <w:rPr>
                              <w:color w:val="000000"/>
                            </w:rPr>
                            <w:t>9:</w:t>
                          </w:r>
                          <w:r>
                            <w:rPr>
                              <w:color w:val="000000"/>
                              <w:spacing w:val="-2"/>
                            </w:rPr>
                            <w:t xml:space="preserve"> </w:t>
                          </w:r>
                          <w:r>
                            <w:rPr>
                              <w:color w:val="000000"/>
                            </w:rPr>
                            <w:t>Unit</w:t>
                          </w:r>
                          <w:r>
                            <w:rPr>
                              <w:color w:val="000000"/>
                              <w:spacing w:val="-2"/>
                            </w:rPr>
                            <w:t xml:space="preserve"> </w:t>
                          </w:r>
                          <w:r>
                            <w:rPr>
                              <w:color w:val="000000"/>
                            </w:rPr>
                            <w:t>Tests</w:t>
                          </w:r>
                          <w:r>
                            <w:rPr>
                              <w:color w:val="000000"/>
                              <w:spacing w:val="-3"/>
                            </w:rPr>
                            <w:t xml:space="preserve"> </w:t>
                          </w:r>
                          <w:r>
                            <w:rPr>
                              <w:color w:val="000000"/>
                            </w:rPr>
                            <w:t>and</w:t>
                          </w:r>
                          <w:r>
                            <w:rPr>
                              <w:color w:val="000000"/>
                              <w:spacing w:val="-3"/>
                            </w:rPr>
                            <w:t xml:space="preserve"> </w:t>
                          </w:r>
                          <w:r>
                            <w:rPr>
                              <w:color w:val="000000"/>
                            </w:rPr>
                            <w:t>Integration</w:t>
                          </w:r>
                          <w:r>
                            <w:rPr>
                              <w:color w:val="000000"/>
                              <w:spacing w:val="-2"/>
                            </w:rPr>
                            <w:t xml:space="preserve"> </w:t>
                          </w:r>
                          <w:r>
                            <w:rPr>
                              <w:color w:val="000000"/>
                            </w:rPr>
                            <w:t>Tests</w:t>
                          </w:r>
                          <w:r>
                            <w:rPr>
                              <w:color w:val="000000"/>
                              <w:spacing w:val="-3"/>
                            </w:rPr>
                            <w:t xml:space="preserve"> </w:t>
                          </w:r>
                          <w:r>
                            <w:rPr>
                              <w:color w:val="000000"/>
                            </w:rPr>
                            <w:t>with</w:t>
                          </w:r>
                          <w:r>
                            <w:rPr>
                              <w:color w:val="000000"/>
                              <w:spacing w:val="-2"/>
                            </w:rPr>
                            <w:t xml:space="preserve"> </w:t>
                          </w:r>
                          <w:r>
                            <w:rPr>
                              <w:color w:val="000000"/>
                            </w:rPr>
                            <w:t>JUnit,</w:t>
                          </w:r>
                          <w:r>
                            <w:rPr>
                              <w:color w:val="000000"/>
                              <w:spacing w:val="-2"/>
                            </w:rPr>
                            <w:t xml:space="preserve"> </w:t>
                          </w:r>
                          <w:r>
                            <w:rPr>
                              <w:color w:val="000000"/>
                            </w:rPr>
                            <w:t>Mockito,</w:t>
                          </w:r>
                          <w:r>
                            <w:rPr>
                              <w:color w:val="000000"/>
                              <w:spacing w:val="-2"/>
                            </w:rPr>
                            <w:t xml:space="preserve"> </w:t>
                          </w:r>
                          <w:r>
                            <w:rPr>
                              <w:color w:val="000000"/>
                            </w:rPr>
                            <w:t>and</w:t>
                          </w:r>
                          <w:r>
                            <w:rPr>
                              <w:color w:val="000000"/>
                              <w:spacing w:val="-3"/>
                            </w:rPr>
                            <w:t xml:space="preserve"> </w:t>
                          </w:r>
                          <w:r>
                            <w:rPr>
                              <w:color w:val="000000"/>
                            </w:rPr>
                            <w:t>Espresso</w:t>
                          </w:r>
                          <w:r>
                            <w:rPr>
                              <w:color w:val="000000"/>
                              <w:spacing w:val="-3"/>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103</w:t>
                          </w:r>
                          <w:r>
                            <w:rPr>
                              <w:spacing w:val="-5"/>
                              <w:color w:val="000000"/>
                            </w:rPr>
                            <w:fldChar w:fldCharType="end"/>
                          </w:r>
                        </w:p>
                      </w:txbxContent>
                    </wps:txbx>
                    <wps:bodyPr lIns="0" rIns="0" tIns="0" bIns="0" anchor="t" upright="1">
                      <a:noAutofit/>
                    </wps:bodyPr>
                  </wps:wsp>
                </a:graphicData>
              </a:graphic>
            </wp:anchor>
          </w:drawing>
        </mc:Choice>
        <mc:Fallback>
          <w:pict>
            <v:rect id="shape_0" ID="docshape 183" path="m0,0l-2147483645,0l-2147483645,-2147483646l0,-2147483646xe" stroked="f" o:allowincell="f" style="position:absolute;margin-left:103.65pt;margin-top:33.75pt;width:388.1pt;height:15.6pt;mso-wrap-style:square;v-text-anchor:top;mso-position-horizontal-relative:page;mso-position-vertical-relative:page" wp14:anchorId="7AC8BF7E">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5"/>
                      </w:rPr>
                      <w:t xml:space="preserve"> </w:t>
                    </w:r>
                    <w:r>
                      <w:rPr>
                        <w:color w:val="000000"/>
                      </w:rPr>
                      <w:t>9:</w:t>
                    </w:r>
                    <w:r>
                      <w:rPr>
                        <w:color w:val="000000"/>
                        <w:spacing w:val="-2"/>
                      </w:rPr>
                      <w:t xml:space="preserve"> </w:t>
                    </w:r>
                    <w:r>
                      <w:rPr>
                        <w:color w:val="000000"/>
                      </w:rPr>
                      <w:t>Unit</w:t>
                    </w:r>
                    <w:r>
                      <w:rPr>
                        <w:color w:val="000000"/>
                        <w:spacing w:val="-2"/>
                      </w:rPr>
                      <w:t xml:space="preserve"> </w:t>
                    </w:r>
                    <w:r>
                      <w:rPr>
                        <w:color w:val="000000"/>
                      </w:rPr>
                      <w:t>Tests</w:t>
                    </w:r>
                    <w:r>
                      <w:rPr>
                        <w:color w:val="000000"/>
                        <w:spacing w:val="-3"/>
                      </w:rPr>
                      <w:t xml:space="preserve"> </w:t>
                    </w:r>
                    <w:r>
                      <w:rPr>
                        <w:color w:val="000000"/>
                      </w:rPr>
                      <w:t>and</w:t>
                    </w:r>
                    <w:r>
                      <w:rPr>
                        <w:color w:val="000000"/>
                        <w:spacing w:val="-3"/>
                      </w:rPr>
                      <w:t xml:space="preserve"> </w:t>
                    </w:r>
                    <w:r>
                      <w:rPr>
                        <w:color w:val="000000"/>
                      </w:rPr>
                      <w:t>Integration</w:t>
                    </w:r>
                    <w:r>
                      <w:rPr>
                        <w:color w:val="000000"/>
                        <w:spacing w:val="-2"/>
                      </w:rPr>
                      <w:t xml:space="preserve"> </w:t>
                    </w:r>
                    <w:r>
                      <w:rPr>
                        <w:color w:val="000000"/>
                      </w:rPr>
                      <w:t>Tests</w:t>
                    </w:r>
                    <w:r>
                      <w:rPr>
                        <w:color w:val="000000"/>
                        <w:spacing w:val="-3"/>
                      </w:rPr>
                      <w:t xml:space="preserve"> </w:t>
                    </w:r>
                    <w:r>
                      <w:rPr>
                        <w:color w:val="000000"/>
                      </w:rPr>
                      <w:t>with</w:t>
                    </w:r>
                    <w:r>
                      <w:rPr>
                        <w:color w:val="000000"/>
                        <w:spacing w:val="-2"/>
                      </w:rPr>
                      <w:t xml:space="preserve"> </w:t>
                    </w:r>
                    <w:r>
                      <w:rPr>
                        <w:color w:val="000000"/>
                      </w:rPr>
                      <w:t>JUnit,</w:t>
                    </w:r>
                    <w:r>
                      <w:rPr>
                        <w:color w:val="000000"/>
                        <w:spacing w:val="-2"/>
                      </w:rPr>
                      <w:t xml:space="preserve"> </w:t>
                    </w:r>
                    <w:r>
                      <w:rPr>
                        <w:color w:val="000000"/>
                      </w:rPr>
                      <w:t>Mockito,</w:t>
                    </w:r>
                    <w:r>
                      <w:rPr>
                        <w:color w:val="000000"/>
                        <w:spacing w:val="-2"/>
                      </w:rPr>
                      <w:t xml:space="preserve"> </w:t>
                    </w:r>
                    <w:r>
                      <w:rPr>
                        <w:color w:val="000000"/>
                      </w:rPr>
                      <w:t>and</w:t>
                    </w:r>
                    <w:r>
                      <w:rPr>
                        <w:color w:val="000000"/>
                        <w:spacing w:val="-3"/>
                      </w:rPr>
                      <w:t xml:space="preserve"> </w:t>
                    </w:r>
                    <w:r>
                      <w:rPr>
                        <w:color w:val="000000"/>
                      </w:rPr>
                      <w:t>Espresso</w:t>
                    </w:r>
                    <w:r>
                      <w:rPr>
                        <w:color w:val="000000"/>
                        <w:spacing w:val="-3"/>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103</w:t>
                    </w:r>
                    <w:r>
                      <w:rPr>
                        <w:spacing w:val="-5"/>
                        <w:color w:val="000000"/>
                      </w:rPr>
                      <w:fldChar w:fldCharType="end"/>
                    </w:r>
                  </w:p>
                </w:txbxContent>
              </v:textbox>
              <w10:wrap type="none"/>
            </v:rect>
          </w:pict>
        </mc:Fallback>
      </mc:AlternateContent>
    </w:r>
  </w:p>
</w:hdr>
</file>

<file path=word/header20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829" wp14:anchorId="335D809A">
              <wp:simplePos x="0" y="0"/>
              <wp:positionH relativeFrom="page">
                <wp:posOffset>662940</wp:posOffset>
              </wp:positionH>
              <wp:positionV relativeFrom="page">
                <wp:posOffset>664845</wp:posOffset>
              </wp:positionV>
              <wp:extent cx="5074920" cy="635"/>
              <wp:effectExtent l="3175" t="3175" r="3810" b="3175"/>
              <wp:wrapNone/>
              <wp:docPr id="945" name="Line 192"/>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192" stroked="t" o:allowincell="f" style="position:absolute;mso-position-horizontal-relative:page;mso-position-vertical-relative:page" wp14:anchorId="335D809A">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830" wp14:anchorId="28B9E4E8">
              <wp:simplePos x="0" y="0"/>
              <wp:positionH relativeFrom="page">
                <wp:posOffset>625475</wp:posOffset>
              </wp:positionH>
              <wp:positionV relativeFrom="page">
                <wp:posOffset>428625</wp:posOffset>
              </wp:positionV>
              <wp:extent cx="894080" cy="198755"/>
              <wp:effectExtent l="0" t="635" r="0" b="0"/>
              <wp:wrapNone/>
              <wp:docPr id="946" name="docshape 186"/>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104</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186" path="m0,0l-2147483645,0l-2147483645,-2147483646l0,-2147483646xe" stroked="f" o:allowincell="f" style="position:absolute;margin-left:49.25pt;margin-top:33.75pt;width:70.35pt;height:15.6pt;mso-wrap-style:square;v-text-anchor:top;mso-position-horizontal-relative:page;mso-position-vertical-relative:page" wp14:anchorId="28B9E4E8">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104</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20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826" wp14:anchorId="602E0007">
              <wp:simplePos x="0" y="0"/>
              <wp:positionH relativeFrom="page">
                <wp:posOffset>1120140</wp:posOffset>
              </wp:positionH>
              <wp:positionV relativeFrom="page">
                <wp:posOffset>664845</wp:posOffset>
              </wp:positionV>
              <wp:extent cx="5074285" cy="635"/>
              <wp:effectExtent l="3175" t="3175" r="3810" b="3175"/>
              <wp:wrapNone/>
              <wp:docPr id="948" name="Line 191"/>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191" stroked="t" o:allowincell="f" style="position:absolute;mso-position-horizontal-relative:page;mso-position-vertical-relative:page" wp14:anchorId="602E0007">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827" wp14:anchorId="7AC8BF7E">
              <wp:simplePos x="0" y="0"/>
              <wp:positionH relativeFrom="page">
                <wp:posOffset>1316355</wp:posOffset>
              </wp:positionH>
              <wp:positionV relativeFrom="page">
                <wp:posOffset>428625</wp:posOffset>
              </wp:positionV>
              <wp:extent cx="4929505" cy="198755"/>
              <wp:effectExtent l="635" t="635" r="0" b="0"/>
              <wp:wrapNone/>
              <wp:docPr id="949" name="docshape 185"/>
              <a:graphic xmlns:a="http://schemas.openxmlformats.org/drawingml/2006/main">
                <a:graphicData uri="http://schemas.microsoft.com/office/word/2010/wordprocessingShape">
                  <wps:wsp>
                    <wps:cNvSpPr/>
                    <wps:spPr>
                      <a:xfrm>
                        <a:off x="0" y="0"/>
                        <a:ext cx="492948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5"/>
                            </w:rPr>
                            <w:t xml:space="preserve"> </w:t>
                          </w:r>
                          <w:r>
                            <w:rPr>
                              <w:color w:val="000000"/>
                            </w:rPr>
                            <w:t>9:</w:t>
                          </w:r>
                          <w:r>
                            <w:rPr>
                              <w:color w:val="000000"/>
                              <w:spacing w:val="-2"/>
                            </w:rPr>
                            <w:t xml:space="preserve"> </w:t>
                          </w:r>
                          <w:r>
                            <w:rPr>
                              <w:color w:val="000000"/>
                            </w:rPr>
                            <w:t>Unit</w:t>
                          </w:r>
                          <w:r>
                            <w:rPr>
                              <w:color w:val="000000"/>
                              <w:spacing w:val="-2"/>
                            </w:rPr>
                            <w:t xml:space="preserve"> </w:t>
                          </w:r>
                          <w:r>
                            <w:rPr>
                              <w:color w:val="000000"/>
                            </w:rPr>
                            <w:t>Tests</w:t>
                          </w:r>
                          <w:r>
                            <w:rPr>
                              <w:color w:val="000000"/>
                              <w:spacing w:val="-3"/>
                            </w:rPr>
                            <w:t xml:space="preserve"> </w:t>
                          </w:r>
                          <w:r>
                            <w:rPr>
                              <w:color w:val="000000"/>
                            </w:rPr>
                            <w:t>and</w:t>
                          </w:r>
                          <w:r>
                            <w:rPr>
                              <w:color w:val="000000"/>
                              <w:spacing w:val="-3"/>
                            </w:rPr>
                            <w:t xml:space="preserve"> </w:t>
                          </w:r>
                          <w:r>
                            <w:rPr>
                              <w:color w:val="000000"/>
                            </w:rPr>
                            <w:t>Integration</w:t>
                          </w:r>
                          <w:r>
                            <w:rPr>
                              <w:color w:val="000000"/>
                              <w:spacing w:val="-2"/>
                            </w:rPr>
                            <w:t xml:space="preserve"> </w:t>
                          </w:r>
                          <w:r>
                            <w:rPr>
                              <w:color w:val="000000"/>
                            </w:rPr>
                            <w:t>Tests</w:t>
                          </w:r>
                          <w:r>
                            <w:rPr>
                              <w:color w:val="000000"/>
                              <w:spacing w:val="-3"/>
                            </w:rPr>
                            <w:t xml:space="preserve"> </w:t>
                          </w:r>
                          <w:r>
                            <w:rPr>
                              <w:color w:val="000000"/>
                            </w:rPr>
                            <w:t>with</w:t>
                          </w:r>
                          <w:r>
                            <w:rPr>
                              <w:color w:val="000000"/>
                              <w:spacing w:val="-2"/>
                            </w:rPr>
                            <w:t xml:space="preserve"> </w:t>
                          </w:r>
                          <w:r>
                            <w:rPr>
                              <w:color w:val="000000"/>
                            </w:rPr>
                            <w:t>JUnit,</w:t>
                          </w:r>
                          <w:r>
                            <w:rPr>
                              <w:color w:val="000000"/>
                              <w:spacing w:val="-2"/>
                            </w:rPr>
                            <w:t xml:space="preserve"> </w:t>
                          </w:r>
                          <w:r>
                            <w:rPr>
                              <w:color w:val="000000"/>
                            </w:rPr>
                            <w:t>Mockito,</w:t>
                          </w:r>
                          <w:r>
                            <w:rPr>
                              <w:color w:val="000000"/>
                              <w:spacing w:val="-2"/>
                            </w:rPr>
                            <w:t xml:space="preserve"> </w:t>
                          </w:r>
                          <w:r>
                            <w:rPr>
                              <w:color w:val="000000"/>
                            </w:rPr>
                            <w:t>and</w:t>
                          </w:r>
                          <w:r>
                            <w:rPr>
                              <w:color w:val="000000"/>
                              <w:spacing w:val="-3"/>
                            </w:rPr>
                            <w:t xml:space="preserve"> </w:t>
                          </w:r>
                          <w:r>
                            <w:rPr>
                              <w:color w:val="000000"/>
                            </w:rPr>
                            <w:t>Espresso</w:t>
                          </w:r>
                          <w:r>
                            <w:rPr>
                              <w:color w:val="000000"/>
                              <w:spacing w:val="-3"/>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103</w:t>
                          </w:r>
                          <w:r>
                            <w:rPr>
                              <w:spacing w:val="-5"/>
                              <w:color w:val="000000"/>
                            </w:rPr>
                            <w:fldChar w:fldCharType="end"/>
                          </w:r>
                        </w:p>
                      </w:txbxContent>
                    </wps:txbx>
                    <wps:bodyPr lIns="0" rIns="0" tIns="0" bIns="0" anchor="t" upright="1">
                      <a:noAutofit/>
                    </wps:bodyPr>
                  </wps:wsp>
                </a:graphicData>
              </a:graphic>
            </wp:anchor>
          </w:drawing>
        </mc:Choice>
        <mc:Fallback>
          <w:pict>
            <v:rect id="shape_0" ID="docshape 185" path="m0,0l-2147483645,0l-2147483645,-2147483646l0,-2147483646xe" stroked="f" o:allowincell="f" style="position:absolute;margin-left:103.65pt;margin-top:33.75pt;width:388.1pt;height:15.6pt;mso-wrap-style:square;v-text-anchor:top;mso-position-horizontal-relative:page;mso-position-vertical-relative:page" wp14:anchorId="7AC8BF7E">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5"/>
                      </w:rPr>
                      <w:t xml:space="preserve"> </w:t>
                    </w:r>
                    <w:r>
                      <w:rPr>
                        <w:color w:val="000000"/>
                      </w:rPr>
                      <w:t>9:</w:t>
                    </w:r>
                    <w:r>
                      <w:rPr>
                        <w:color w:val="000000"/>
                        <w:spacing w:val="-2"/>
                      </w:rPr>
                      <w:t xml:space="preserve"> </w:t>
                    </w:r>
                    <w:r>
                      <w:rPr>
                        <w:color w:val="000000"/>
                      </w:rPr>
                      <w:t>Unit</w:t>
                    </w:r>
                    <w:r>
                      <w:rPr>
                        <w:color w:val="000000"/>
                        <w:spacing w:val="-2"/>
                      </w:rPr>
                      <w:t xml:space="preserve"> </w:t>
                    </w:r>
                    <w:r>
                      <w:rPr>
                        <w:color w:val="000000"/>
                      </w:rPr>
                      <w:t>Tests</w:t>
                    </w:r>
                    <w:r>
                      <w:rPr>
                        <w:color w:val="000000"/>
                        <w:spacing w:val="-3"/>
                      </w:rPr>
                      <w:t xml:space="preserve"> </w:t>
                    </w:r>
                    <w:r>
                      <w:rPr>
                        <w:color w:val="000000"/>
                      </w:rPr>
                      <w:t>and</w:t>
                    </w:r>
                    <w:r>
                      <w:rPr>
                        <w:color w:val="000000"/>
                        <w:spacing w:val="-3"/>
                      </w:rPr>
                      <w:t xml:space="preserve"> </w:t>
                    </w:r>
                    <w:r>
                      <w:rPr>
                        <w:color w:val="000000"/>
                      </w:rPr>
                      <w:t>Integration</w:t>
                    </w:r>
                    <w:r>
                      <w:rPr>
                        <w:color w:val="000000"/>
                        <w:spacing w:val="-2"/>
                      </w:rPr>
                      <w:t xml:space="preserve"> </w:t>
                    </w:r>
                    <w:r>
                      <w:rPr>
                        <w:color w:val="000000"/>
                      </w:rPr>
                      <w:t>Tests</w:t>
                    </w:r>
                    <w:r>
                      <w:rPr>
                        <w:color w:val="000000"/>
                        <w:spacing w:val="-3"/>
                      </w:rPr>
                      <w:t xml:space="preserve"> </w:t>
                    </w:r>
                    <w:r>
                      <w:rPr>
                        <w:color w:val="000000"/>
                      </w:rPr>
                      <w:t>with</w:t>
                    </w:r>
                    <w:r>
                      <w:rPr>
                        <w:color w:val="000000"/>
                        <w:spacing w:val="-2"/>
                      </w:rPr>
                      <w:t xml:space="preserve"> </w:t>
                    </w:r>
                    <w:r>
                      <w:rPr>
                        <w:color w:val="000000"/>
                      </w:rPr>
                      <w:t>JUnit,</w:t>
                    </w:r>
                    <w:r>
                      <w:rPr>
                        <w:color w:val="000000"/>
                        <w:spacing w:val="-2"/>
                      </w:rPr>
                      <w:t xml:space="preserve"> </w:t>
                    </w:r>
                    <w:r>
                      <w:rPr>
                        <w:color w:val="000000"/>
                      </w:rPr>
                      <w:t>Mockito,</w:t>
                    </w:r>
                    <w:r>
                      <w:rPr>
                        <w:color w:val="000000"/>
                        <w:spacing w:val="-2"/>
                      </w:rPr>
                      <w:t xml:space="preserve"> </w:t>
                    </w:r>
                    <w:r>
                      <w:rPr>
                        <w:color w:val="000000"/>
                      </w:rPr>
                      <w:t>and</w:t>
                    </w:r>
                    <w:r>
                      <w:rPr>
                        <w:color w:val="000000"/>
                        <w:spacing w:val="-3"/>
                      </w:rPr>
                      <w:t xml:space="preserve"> </w:t>
                    </w:r>
                    <w:r>
                      <w:rPr>
                        <w:color w:val="000000"/>
                      </w:rPr>
                      <w:t>Espresso</w:t>
                    </w:r>
                    <w:r>
                      <w:rPr>
                        <w:color w:val="000000"/>
                        <w:spacing w:val="-3"/>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103</w:t>
                    </w:r>
                    <w:r>
                      <w:rPr>
                        <w:spacing w:val="-5"/>
                        <w:color w:val="000000"/>
                      </w:rPr>
                      <w:fldChar w:fldCharType="end"/>
                    </w:r>
                  </w:p>
                </w:txbxContent>
              </v:textbox>
              <w10:wrap type="none"/>
            </v:rect>
          </w:pict>
        </mc:Fallback>
      </mc:AlternateContent>
    </w:r>
  </w:p>
</w:hdr>
</file>

<file path=word/header20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835" wp14:anchorId="335D809A">
              <wp:simplePos x="0" y="0"/>
              <wp:positionH relativeFrom="page">
                <wp:posOffset>662940</wp:posOffset>
              </wp:positionH>
              <wp:positionV relativeFrom="page">
                <wp:posOffset>664845</wp:posOffset>
              </wp:positionV>
              <wp:extent cx="5074920" cy="635"/>
              <wp:effectExtent l="3175" t="3175" r="3810" b="3175"/>
              <wp:wrapNone/>
              <wp:docPr id="955" name="Line 194"/>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194" stroked="t" o:allowincell="f" style="position:absolute;mso-position-horizontal-relative:page;mso-position-vertical-relative:page" wp14:anchorId="335D809A">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836" wp14:anchorId="28B9E4E8">
              <wp:simplePos x="0" y="0"/>
              <wp:positionH relativeFrom="page">
                <wp:posOffset>625475</wp:posOffset>
              </wp:positionH>
              <wp:positionV relativeFrom="page">
                <wp:posOffset>428625</wp:posOffset>
              </wp:positionV>
              <wp:extent cx="894080" cy="198755"/>
              <wp:effectExtent l="0" t="635" r="0" b="0"/>
              <wp:wrapNone/>
              <wp:docPr id="956" name="docshape 188"/>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104</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188" path="m0,0l-2147483645,0l-2147483645,-2147483646l0,-2147483646xe" stroked="f" o:allowincell="f" style="position:absolute;margin-left:49.25pt;margin-top:33.75pt;width:70.35pt;height:15.6pt;mso-wrap-style:square;v-text-anchor:top;mso-position-horizontal-relative:page;mso-position-vertical-relative:page" wp14:anchorId="28B9E4E8">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104</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20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833" wp14:anchorId="602E0007">
              <wp:simplePos x="0" y="0"/>
              <wp:positionH relativeFrom="page">
                <wp:posOffset>1120140</wp:posOffset>
              </wp:positionH>
              <wp:positionV relativeFrom="page">
                <wp:posOffset>664845</wp:posOffset>
              </wp:positionV>
              <wp:extent cx="5074285" cy="635"/>
              <wp:effectExtent l="3175" t="3175" r="3810" b="3175"/>
              <wp:wrapNone/>
              <wp:docPr id="958" name="Line 193"/>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193" stroked="t" o:allowincell="f" style="position:absolute;mso-position-horizontal-relative:page;mso-position-vertical-relative:page" wp14:anchorId="602E0007">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834" wp14:anchorId="7AC8BF7E">
              <wp:simplePos x="0" y="0"/>
              <wp:positionH relativeFrom="page">
                <wp:posOffset>1316355</wp:posOffset>
              </wp:positionH>
              <wp:positionV relativeFrom="page">
                <wp:posOffset>428625</wp:posOffset>
              </wp:positionV>
              <wp:extent cx="4929505" cy="198755"/>
              <wp:effectExtent l="635" t="635" r="0" b="0"/>
              <wp:wrapNone/>
              <wp:docPr id="959" name="docshape 187"/>
              <a:graphic xmlns:a="http://schemas.openxmlformats.org/drawingml/2006/main">
                <a:graphicData uri="http://schemas.microsoft.com/office/word/2010/wordprocessingShape">
                  <wps:wsp>
                    <wps:cNvSpPr/>
                    <wps:spPr>
                      <a:xfrm>
                        <a:off x="0" y="0"/>
                        <a:ext cx="492948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5"/>
                            </w:rPr>
                            <w:t xml:space="preserve"> </w:t>
                          </w:r>
                          <w:r>
                            <w:rPr>
                              <w:color w:val="000000"/>
                            </w:rPr>
                            <w:t>9:</w:t>
                          </w:r>
                          <w:r>
                            <w:rPr>
                              <w:color w:val="000000"/>
                              <w:spacing w:val="-2"/>
                            </w:rPr>
                            <w:t xml:space="preserve"> </w:t>
                          </w:r>
                          <w:r>
                            <w:rPr>
                              <w:color w:val="000000"/>
                            </w:rPr>
                            <w:t>Unit</w:t>
                          </w:r>
                          <w:r>
                            <w:rPr>
                              <w:color w:val="000000"/>
                              <w:spacing w:val="-2"/>
                            </w:rPr>
                            <w:t xml:space="preserve"> </w:t>
                          </w:r>
                          <w:r>
                            <w:rPr>
                              <w:color w:val="000000"/>
                            </w:rPr>
                            <w:t>Tests</w:t>
                          </w:r>
                          <w:r>
                            <w:rPr>
                              <w:color w:val="000000"/>
                              <w:spacing w:val="-3"/>
                            </w:rPr>
                            <w:t xml:space="preserve"> </w:t>
                          </w:r>
                          <w:r>
                            <w:rPr>
                              <w:color w:val="000000"/>
                            </w:rPr>
                            <w:t>and</w:t>
                          </w:r>
                          <w:r>
                            <w:rPr>
                              <w:color w:val="000000"/>
                              <w:spacing w:val="-3"/>
                            </w:rPr>
                            <w:t xml:space="preserve"> </w:t>
                          </w:r>
                          <w:r>
                            <w:rPr>
                              <w:color w:val="000000"/>
                            </w:rPr>
                            <w:t>Integration</w:t>
                          </w:r>
                          <w:r>
                            <w:rPr>
                              <w:color w:val="000000"/>
                              <w:spacing w:val="-2"/>
                            </w:rPr>
                            <w:t xml:space="preserve"> </w:t>
                          </w:r>
                          <w:r>
                            <w:rPr>
                              <w:color w:val="000000"/>
                            </w:rPr>
                            <w:t>Tests</w:t>
                          </w:r>
                          <w:r>
                            <w:rPr>
                              <w:color w:val="000000"/>
                              <w:spacing w:val="-3"/>
                            </w:rPr>
                            <w:t xml:space="preserve"> </w:t>
                          </w:r>
                          <w:r>
                            <w:rPr>
                              <w:color w:val="000000"/>
                            </w:rPr>
                            <w:t>with</w:t>
                          </w:r>
                          <w:r>
                            <w:rPr>
                              <w:color w:val="000000"/>
                              <w:spacing w:val="-2"/>
                            </w:rPr>
                            <w:t xml:space="preserve"> </w:t>
                          </w:r>
                          <w:r>
                            <w:rPr>
                              <w:color w:val="000000"/>
                            </w:rPr>
                            <w:t>JUnit,</w:t>
                          </w:r>
                          <w:r>
                            <w:rPr>
                              <w:color w:val="000000"/>
                              <w:spacing w:val="-2"/>
                            </w:rPr>
                            <w:t xml:space="preserve"> </w:t>
                          </w:r>
                          <w:r>
                            <w:rPr>
                              <w:color w:val="000000"/>
                            </w:rPr>
                            <w:t>Mockito,</w:t>
                          </w:r>
                          <w:r>
                            <w:rPr>
                              <w:color w:val="000000"/>
                              <w:spacing w:val="-2"/>
                            </w:rPr>
                            <w:t xml:space="preserve"> </w:t>
                          </w:r>
                          <w:r>
                            <w:rPr>
                              <w:color w:val="000000"/>
                            </w:rPr>
                            <w:t>and</w:t>
                          </w:r>
                          <w:r>
                            <w:rPr>
                              <w:color w:val="000000"/>
                              <w:spacing w:val="-3"/>
                            </w:rPr>
                            <w:t xml:space="preserve"> </w:t>
                          </w:r>
                          <w:r>
                            <w:rPr>
                              <w:color w:val="000000"/>
                            </w:rPr>
                            <w:t>Espresso</w:t>
                          </w:r>
                          <w:r>
                            <w:rPr>
                              <w:color w:val="000000"/>
                              <w:spacing w:val="-3"/>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105</w:t>
                          </w:r>
                          <w:r>
                            <w:rPr>
                              <w:spacing w:val="-5"/>
                              <w:color w:val="000000"/>
                            </w:rPr>
                            <w:fldChar w:fldCharType="end"/>
                          </w:r>
                        </w:p>
                      </w:txbxContent>
                    </wps:txbx>
                    <wps:bodyPr lIns="0" rIns="0" tIns="0" bIns="0" anchor="t" upright="1">
                      <a:noAutofit/>
                    </wps:bodyPr>
                  </wps:wsp>
                </a:graphicData>
              </a:graphic>
            </wp:anchor>
          </w:drawing>
        </mc:Choice>
        <mc:Fallback>
          <w:pict>
            <v:rect id="shape_0" ID="docshape 187" path="m0,0l-2147483645,0l-2147483645,-2147483646l0,-2147483646xe" stroked="f" o:allowincell="f" style="position:absolute;margin-left:103.65pt;margin-top:33.75pt;width:388.1pt;height:15.6pt;mso-wrap-style:square;v-text-anchor:top;mso-position-horizontal-relative:page;mso-position-vertical-relative:page" wp14:anchorId="7AC8BF7E">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5"/>
                      </w:rPr>
                      <w:t xml:space="preserve"> </w:t>
                    </w:r>
                    <w:r>
                      <w:rPr>
                        <w:color w:val="000000"/>
                      </w:rPr>
                      <w:t>9:</w:t>
                    </w:r>
                    <w:r>
                      <w:rPr>
                        <w:color w:val="000000"/>
                        <w:spacing w:val="-2"/>
                      </w:rPr>
                      <w:t xml:space="preserve"> </w:t>
                    </w:r>
                    <w:r>
                      <w:rPr>
                        <w:color w:val="000000"/>
                      </w:rPr>
                      <w:t>Unit</w:t>
                    </w:r>
                    <w:r>
                      <w:rPr>
                        <w:color w:val="000000"/>
                        <w:spacing w:val="-2"/>
                      </w:rPr>
                      <w:t xml:space="preserve"> </w:t>
                    </w:r>
                    <w:r>
                      <w:rPr>
                        <w:color w:val="000000"/>
                      </w:rPr>
                      <w:t>Tests</w:t>
                    </w:r>
                    <w:r>
                      <w:rPr>
                        <w:color w:val="000000"/>
                        <w:spacing w:val="-3"/>
                      </w:rPr>
                      <w:t xml:space="preserve"> </w:t>
                    </w:r>
                    <w:r>
                      <w:rPr>
                        <w:color w:val="000000"/>
                      </w:rPr>
                      <w:t>and</w:t>
                    </w:r>
                    <w:r>
                      <w:rPr>
                        <w:color w:val="000000"/>
                        <w:spacing w:val="-3"/>
                      </w:rPr>
                      <w:t xml:space="preserve"> </w:t>
                    </w:r>
                    <w:r>
                      <w:rPr>
                        <w:color w:val="000000"/>
                      </w:rPr>
                      <w:t>Integration</w:t>
                    </w:r>
                    <w:r>
                      <w:rPr>
                        <w:color w:val="000000"/>
                        <w:spacing w:val="-2"/>
                      </w:rPr>
                      <w:t xml:space="preserve"> </w:t>
                    </w:r>
                    <w:r>
                      <w:rPr>
                        <w:color w:val="000000"/>
                      </w:rPr>
                      <w:t>Tests</w:t>
                    </w:r>
                    <w:r>
                      <w:rPr>
                        <w:color w:val="000000"/>
                        <w:spacing w:val="-3"/>
                      </w:rPr>
                      <w:t xml:space="preserve"> </w:t>
                    </w:r>
                    <w:r>
                      <w:rPr>
                        <w:color w:val="000000"/>
                      </w:rPr>
                      <w:t>with</w:t>
                    </w:r>
                    <w:r>
                      <w:rPr>
                        <w:color w:val="000000"/>
                        <w:spacing w:val="-2"/>
                      </w:rPr>
                      <w:t xml:space="preserve"> </w:t>
                    </w:r>
                    <w:r>
                      <w:rPr>
                        <w:color w:val="000000"/>
                      </w:rPr>
                      <w:t>JUnit,</w:t>
                    </w:r>
                    <w:r>
                      <w:rPr>
                        <w:color w:val="000000"/>
                        <w:spacing w:val="-2"/>
                      </w:rPr>
                      <w:t xml:space="preserve"> </w:t>
                    </w:r>
                    <w:r>
                      <w:rPr>
                        <w:color w:val="000000"/>
                      </w:rPr>
                      <w:t>Mockito,</w:t>
                    </w:r>
                    <w:r>
                      <w:rPr>
                        <w:color w:val="000000"/>
                        <w:spacing w:val="-2"/>
                      </w:rPr>
                      <w:t xml:space="preserve"> </w:t>
                    </w:r>
                    <w:r>
                      <w:rPr>
                        <w:color w:val="000000"/>
                      </w:rPr>
                      <w:t>and</w:t>
                    </w:r>
                    <w:r>
                      <w:rPr>
                        <w:color w:val="000000"/>
                        <w:spacing w:val="-3"/>
                      </w:rPr>
                      <w:t xml:space="preserve"> </w:t>
                    </w:r>
                    <w:r>
                      <w:rPr>
                        <w:color w:val="000000"/>
                      </w:rPr>
                      <w:t>Espresso</w:t>
                    </w:r>
                    <w:r>
                      <w:rPr>
                        <w:color w:val="000000"/>
                        <w:spacing w:val="-3"/>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105</w:t>
                    </w:r>
                    <w:r>
                      <w:rPr>
                        <w:spacing w:val="-5"/>
                        <w:color w:val="000000"/>
                      </w:rPr>
                      <w:fldChar w:fldCharType="end"/>
                    </w:r>
                  </w:p>
                </w:txbxContent>
              </v:textbox>
              <w10:wrap type="none"/>
            </v:rect>
          </w:pict>
        </mc:Fallback>
      </mc:AlternateContent>
    </w:r>
  </w:p>
</w:hdr>
</file>

<file path=word/header20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843" wp14:anchorId="335D809A">
              <wp:simplePos x="0" y="0"/>
              <wp:positionH relativeFrom="page">
                <wp:posOffset>662940</wp:posOffset>
              </wp:positionH>
              <wp:positionV relativeFrom="page">
                <wp:posOffset>664845</wp:posOffset>
              </wp:positionV>
              <wp:extent cx="5074920" cy="635"/>
              <wp:effectExtent l="3175" t="3175" r="3810" b="3175"/>
              <wp:wrapNone/>
              <wp:docPr id="967" name="Line 196"/>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196" stroked="t" o:allowincell="f" style="position:absolute;mso-position-horizontal-relative:page;mso-position-vertical-relative:page" wp14:anchorId="335D809A">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844" wp14:anchorId="28B9E4E8">
              <wp:simplePos x="0" y="0"/>
              <wp:positionH relativeFrom="page">
                <wp:posOffset>625475</wp:posOffset>
              </wp:positionH>
              <wp:positionV relativeFrom="page">
                <wp:posOffset>428625</wp:posOffset>
              </wp:positionV>
              <wp:extent cx="894080" cy="198755"/>
              <wp:effectExtent l="0" t="635" r="0" b="0"/>
              <wp:wrapNone/>
              <wp:docPr id="968" name="docshape 190"/>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106</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190" path="m0,0l-2147483645,0l-2147483645,-2147483646l0,-2147483646xe" stroked="f" o:allowincell="f" style="position:absolute;margin-left:49.25pt;margin-top:33.75pt;width:70.35pt;height:15.6pt;mso-wrap-style:square;v-text-anchor:top;mso-position-horizontal-relative:page;mso-position-vertical-relative:page" wp14:anchorId="28B9E4E8">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106</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20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840" wp14:anchorId="602E0007">
              <wp:simplePos x="0" y="0"/>
              <wp:positionH relativeFrom="page">
                <wp:posOffset>1120140</wp:posOffset>
              </wp:positionH>
              <wp:positionV relativeFrom="page">
                <wp:posOffset>664845</wp:posOffset>
              </wp:positionV>
              <wp:extent cx="5074285" cy="635"/>
              <wp:effectExtent l="3175" t="3175" r="3810" b="3175"/>
              <wp:wrapNone/>
              <wp:docPr id="970" name="Line 195"/>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195" stroked="t" o:allowincell="f" style="position:absolute;mso-position-horizontal-relative:page;mso-position-vertical-relative:page" wp14:anchorId="602E0007">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841" wp14:anchorId="7AC8BF7E">
              <wp:simplePos x="0" y="0"/>
              <wp:positionH relativeFrom="page">
                <wp:posOffset>1316355</wp:posOffset>
              </wp:positionH>
              <wp:positionV relativeFrom="page">
                <wp:posOffset>428625</wp:posOffset>
              </wp:positionV>
              <wp:extent cx="4929505" cy="198755"/>
              <wp:effectExtent l="635" t="635" r="0" b="0"/>
              <wp:wrapNone/>
              <wp:docPr id="971" name="docshape 189"/>
              <a:graphic xmlns:a="http://schemas.openxmlformats.org/drawingml/2006/main">
                <a:graphicData uri="http://schemas.microsoft.com/office/word/2010/wordprocessingShape">
                  <wps:wsp>
                    <wps:cNvSpPr/>
                    <wps:spPr>
                      <a:xfrm>
                        <a:off x="0" y="0"/>
                        <a:ext cx="492948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5"/>
                            </w:rPr>
                            <w:t xml:space="preserve"> </w:t>
                          </w:r>
                          <w:r>
                            <w:rPr>
                              <w:color w:val="000000"/>
                            </w:rPr>
                            <w:t>9:</w:t>
                          </w:r>
                          <w:r>
                            <w:rPr>
                              <w:color w:val="000000"/>
                              <w:spacing w:val="-2"/>
                            </w:rPr>
                            <w:t xml:space="preserve"> </w:t>
                          </w:r>
                          <w:r>
                            <w:rPr>
                              <w:color w:val="000000"/>
                            </w:rPr>
                            <w:t>Unit</w:t>
                          </w:r>
                          <w:r>
                            <w:rPr>
                              <w:color w:val="000000"/>
                              <w:spacing w:val="-2"/>
                            </w:rPr>
                            <w:t xml:space="preserve"> </w:t>
                          </w:r>
                          <w:r>
                            <w:rPr>
                              <w:color w:val="000000"/>
                            </w:rPr>
                            <w:t>Tests</w:t>
                          </w:r>
                          <w:r>
                            <w:rPr>
                              <w:color w:val="000000"/>
                              <w:spacing w:val="-3"/>
                            </w:rPr>
                            <w:t xml:space="preserve"> </w:t>
                          </w:r>
                          <w:r>
                            <w:rPr>
                              <w:color w:val="000000"/>
                            </w:rPr>
                            <w:t>and</w:t>
                          </w:r>
                          <w:r>
                            <w:rPr>
                              <w:color w:val="000000"/>
                              <w:spacing w:val="-3"/>
                            </w:rPr>
                            <w:t xml:space="preserve"> </w:t>
                          </w:r>
                          <w:r>
                            <w:rPr>
                              <w:color w:val="000000"/>
                            </w:rPr>
                            <w:t>Integration</w:t>
                          </w:r>
                          <w:r>
                            <w:rPr>
                              <w:color w:val="000000"/>
                              <w:spacing w:val="-2"/>
                            </w:rPr>
                            <w:t xml:space="preserve"> </w:t>
                          </w:r>
                          <w:r>
                            <w:rPr>
                              <w:color w:val="000000"/>
                            </w:rPr>
                            <w:t>Tests</w:t>
                          </w:r>
                          <w:r>
                            <w:rPr>
                              <w:color w:val="000000"/>
                              <w:spacing w:val="-3"/>
                            </w:rPr>
                            <w:t xml:space="preserve"> </w:t>
                          </w:r>
                          <w:r>
                            <w:rPr>
                              <w:color w:val="000000"/>
                            </w:rPr>
                            <w:t>with</w:t>
                          </w:r>
                          <w:r>
                            <w:rPr>
                              <w:color w:val="000000"/>
                              <w:spacing w:val="-2"/>
                            </w:rPr>
                            <w:t xml:space="preserve"> </w:t>
                          </w:r>
                          <w:r>
                            <w:rPr>
                              <w:color w:val="000000"/>
                            </w:rPr>
                            <w:t>JUnit,</w:t>
                          </w:r>
                          <w:r>
                            <w:rPr>
                              <w:color w:val="000000"/>
                              <w:spacing w:val="-2"/>
                            </w:rPr>
                            <w:t xml:space="preserve"> </w:t>
                          </w:r>
                          <w:r>
                            <w:rPr>
                              <w:color w:val="000000"/>
                            </w:rPr>
                            <w:t>Mockito,</w:t>
                          </w:r>
                          <w:r>
                            <w:rPr>
                              <w:color w:val="000000"/>
                              <w:spacing w:val="-2"/>
                            </w:rPr>
                            <w:t xml:space="preserve"> </w:t>
                          </w:r>
                          <w:r>
                            <w:rPr>
                              <w:color w:val="000000"/>
                            </w:rPr>
                            <w:t>and</w:t>
                          </w:r>
                          <w:r>
                            <w:rPr>
                              <w:color w:val="000000"/>
                              <w:spacing w:val="-3"/>
                            </w:rPr>
                            <w:t xml:space="preserve"> </w:t>
                          </w:r>
                          <w:r>
                            <w:rPr>
                              <w:color w:val="000000"/>
                            </w:rPr>
                            <w:t>Espresso</w:t>
                          </w:r>
                          <w:r>
                            <w:rPr>
                              <w:color w:val="000000"/>
                              <w:spacing w:val="-3"/>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105</w:t>
                          </w:r>
                          <w:r>
                            <w:rPr>
                              <w:spacing w:val="-5"/>
                              <w:color w:val="000000"/>
                            </w:rPr>
                            <w:fldChar w:fldCharType="end"/>
                          </w:r>
                        </w:p>
                      </w:txbxContent>
                    </wps:txbx>
                    <wps:bodyPr lIns="0" rIns="0" tIns="0" bIns="0" anchor="t" upright="1">
                      <a:noAutofit/>
                    </wps:bodyPr>
                  </wps:wsp>
                </a:graphicData>
              </a:graphic>
            </wp:anchor>
          </w:drawing>
        </mc:Choice>
        <mc:Fallback>
          <w:pict>
            <v:rect id="shape_0" ID="docshape 189" path="m0,0l-2147483645,0l-2147483645,-2147483646l0,-2147483646xe" stroked="f" o:allowincell="f" style="position:absolute;margin-left:103.65pt;margin-top:33.75pt;width:388.1pt;height:15.6pt;mso-wrap-style:square;v-text-anchor:top;mso-position-horizontal-relative:page;mso-position-vertical-relative:page" wp14:anchorId="7AC8BF7E">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5"/>
                      </w:rPr>
                      <w:t xml:space="preserve"> </w:t>
                    </w:r>
                    <w:r>
                      <w:rPr>
                        <w:color w:val="000000"/>
                      </w:rPr>
                      <w:t>9:</w:t>
                    </w:r>
                    <w:r>
                      <w:rPr>
                        <w:color w:val="000000"/>
                        <w:spacing w:val="-2"/>
                      </w:rPr>
                      <w:t xml:space="preserve"> </w:t>
                    </w:r>
                    <w:r>
                      <w:rPr>
                        <w:color w:val="000000"/>
                      </w:rPr>
                      <w:t>Unit</w:t>
                    </w:r>
                    <w:r>
                      <w:rPr>
                        <w:color w:val="000000"/>
                        <w:spacing w:val="-2"/>
                      </w:rPr>
                      <w:t xml:space="preserve"> </w:t>
                    </w:r>
                    <w:r>
                      <w:rPr>
                        <w:color w:val="000000"/>
                      </w:rPr>
                      <w:t>Tests</w:t>
                    </w:r>
                    <w:r>
                      <w:rPr>
                        <w:color w:val="000000"/>
                        <w:spacing w:val="-3"/>
                      </w:rPr>
                      <w:t xml:space="preserve"> </w:t>
                    </w:r>
                    <w:r>
                      <w:rPr>
                        <w:color w:val="000000"/>
                      </w:rPr>
                      <w:t>and</w:t>
                    </w:r>
                    <w:r>
                      <w:rPr>
                        <w:color w:val="000000"/>
                        <w:spacing w:val="-3"/>
                      </w:rPr>
                      <w:t xml:space="preserve"> </w:t>
                    </w:r>
                    <w:r>
                      <w:rPr>
                        <w:color w:val="000000"/>
                      </w:rPr>
                      <w:t>Integration</w:t>
                    </w:r>
                    <w:r>
                      <w:rPr>
                        <w:color w:val="000000"/>
                        <w:spacing w:val="-2"/>
                      </w:rPr>
                      <w:t xml:space="preserve"> </w:t>
                    </w:r>
                    <w:r>
                      <w:rPr>
                        <w:color w:val="000000"/>
                      </w:rPr>
                      <w:t>Tests</w:t>
                    </w:r>
                    <w:r>
                      <w:rPr>
                        <w:color w:val="000000"/>
                        <w:spacing w:val="-3"/>
                      </w:rPr>
                      <w:t xml:space="preserve"> </w:t>
                    </w:r>
                    <w:r>
                      <w:rPr>
                        <w:color w:val="000000"/>
                      </w:rPr>
                      <w:t>with</w:t>
                    </w:r>
                    <w:r>
                      <w:rPr>
                        <w:color w:val="000000"/>
                        <w:spacing w:val="-2"/>
                      </w:rPr>
                      <w:t xml:space="preserve"> </w:t>
                    </w:r>
                    <w:r>
                      <w:rPr>
                        <w:color w:val="000000"/>
                      </w:rPr>
                      <w:t>JUnit,</w:t>
                    </w:r>
                    <w:r>
                      <w:rPr>
                        <w:color w:val="000000"/>
                        <w:spacing w:val="-2"/>
                      </w:rPr>
                      <w:t xml:space="preserve"> </w:t>
                    </w:r>
                    <w:r>
                      <w:rPr>
                        <w:color w:val="000000"/>
                      </w:rPr>
                      <w:t>Mockito,</w:t>
                    </w:r>
                    <w:r>
                      <w:rPr>
                        <w:color w:val="000000"/>
                        <w:spacing w:val="-2"/>
                      </w:rPr>
                      <w:t xml:space="preserve"> </w:t>
                    </w:r>
                    <w:r>
                      <w:rPr>
                        <w:color w:val="000000"/>
                      </w:rPr>
                      <w:t>and</w:t>
                    </w:r>
                    <w:r>
                      <w:rPr>
                        <w:color w:val="000000"/>
                        <w:spacing w:val="-3"/>
                      </w:rPr>
                      <w:t xml:space="preserve"> </w:t>
                    </w:r>
                    <w:r>
                      <w:rPr>
                        <w:color w:val="000000"/>
                      </w:rPr>
                      <w:t>Espresso</w:t>
                    </w:r>
                    <w:r>
                      <w:rPr>
                        <w:color w:val="000000"/>
                        <w:spacing w:val="-3"/>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105</w:t>
                    </w:r>
                    <w:r>
                      <w:rPr>
                        <w:spacing w:val="-5"/>
                        <w:color w:val="000000"/>
                      </w:rPr>
                      <w:fldChar w:fldCharType="end"/>
                    </w:r>
                  </w:p>
                </w:txbxContent>
              </v:textbox>
              <w10:wrap type="none"/>
            </v:rect>
          </w:pict>
        </mc:Fallback>
      </mc:AlternateContent>
    </w:r>
  </w:p>
</w:hdr>
</file>

<file path=word/header20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849" wp14:anchorId="335D809A">
              <wp:simplePos x="0" y="0"/>
              <wp:positionH relativeFrom="page">
                <wp:posOffset>662940</wp:posOffset>
              </wp:positionH>
              <wp:positionV relativeFrom="page">
                <wp:posOffset>664845</wp:posOffset>
              </wp:positionV>
              <wp:extent cx="5074920" cy="635"/>
              <wp:effectExtent l="3175" t="3175" r="3810" b="3175"/>
              <wp:wrapNone/>
              <wp:docPr id="979" name="Line 198"/>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198" stroked="t" o:allowincell="f" style="position:absolute;mso-position-horizontal-relative:page;mso-position-vertical-relative:page" wp14:anchorId="335D809A">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850" wp14:anchorId="28B9E4E8">
              <wp:simplePos x="0" y="0"/>
              <wp:positionH relativeFrom="page">
                <wp:posOffset>625475</wp:posOffset>
              </wp:positionH>
              <wp:positionV relativeFrom="page">
                <wp:posOffset>428625</wp:posOffset>
              </wp:positionV>
              <wp:extent cx="894080" cy="198755"/>
              <wp:effectExtent l="0" t="635" r="0" b="0"/>
              <wp:wrapNone/>
              <wp:docPr id="980" name="docshape 192"/>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106</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192" path="m0,0l-2147483645,0l-2147483645,-2147483646l0,-2147483646xe" stroked="f" o:allowincell="f" style="position:absolute;margin-left:49.25pt;margin-top:33.75pt;width:70.35pt;height:15.6pt;mso-wrap-style:square;v-text-anchor:top;mso-position-horizontal-relative:page;mso-position-vertical-relative:page" wp14:anchorId="28B9E4E8">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106</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3" wp14:anchorId="179D3EDD">
              <wp:simplePos x="0" y="0"/>
              <wp:positionH relativeFrom="page">
                <wp:posOffset>662940</wp:posOffset>
              </wp:positionH>
              <wp:positionV relativeFrom="page">
                <wp:posOffset>664845</wp:posOffset>
              </wp:positionV>
              <wp:extent cx="5074920" cy="635"/>
              <wp:effectExtent l="3175" t="3175" r="3810" b="3175"/>
              <wp:wrapNone/>
              <wp:docPr id="79" name="Line 56"/>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56" stroked="t" o:allowincell="f" style="position:absolute;mso-position-horizontal-relative:page;mso-position-vertical-relative:page" wp14:anchorId="179D3EDD">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16" wp14:anchorId="2D388CAF">
              <wp:simplePos x="0" y="0"/>
              <wp:positionH relativeFrom="page">
                <wp:posOffset>625475</wp:posOffset>
              </wp:positionH>
              <wp:positionV relativeFrom="page">
                <wp:posOffset>428625</wp:posOffset>
              </wp:positionV>
              <wp:extent cx="894080" cy="198755"/>
              <wp:effectExtent l="0" t="635" r="0" b="0"/>
              <wp:wrapNone/>
              <wp:docPr id="80" name="docshape55"/>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14</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55" path="m0,0l-2147483645,0l-2147483645,-2147483646l0,-2147483646xe" stroked="f" o:allowincell="f" style="position:absolute;margin-left:49.25pt;margin-top:33.75pt;width:70.35pt;height:15.6pt;mso-wrap-style:square;v-text-anchor:top;mso-position-horizontal-relative:page;mso-position-vertical-relative:page" wp14:anchorId="2D388CAF">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14</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2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847" wp14:anchorId="602E0007">
              <wp:simplePos x="0" y="0"/>
              <wp:positionH relativeFrom="page">
                <wp:posOffset>1120140</wp:posOffset>
              </wp:positionH>
              <wp:positionV relativeFrom="page">
                <wp:posOffset>664845</wp:posOffset>
              </wp:positionV>
              <wp:extent cx="5074285" cy="635"/>
              <wp:effectExtent l="3175" t="3175" r="3810" b="3175"/>
              <wp:wrapNone/>
              <wp:docPr id="982" name="Line 197"/>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197" stroked="t" o:allowincell="f" style="position:absolute;mso-position-horizontal-relative:page;mso-position-vertical-relative:page" wp14:anchorId="602E0007">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848" wp14:anchorId="7AC8BF7E">
              <wp:simplePos x="0" y="0"/>
              <wp:positionH relativeFrom="page">
                <wp:posOffset>1316355</wp:posOffset>
              </wp:positionH>
              <wp:positionV relativeFrom="page">
                <wp:posOffset>428625</wp:posOffset>
              </wp:positionV>
              <wp:extent cx="4929505" cy="198755"/>
              <wp:effectExtent l="635" t="635" r="0" b="0"/>
              <wp:wrapNone/>
              <wp:docPr id="983" name="docshape 191"/>
              <a:graphic xmlns:a="http://schemas.openxmlformats.org/drawingml/2006/main">
                <a:graphicData uri="http://schemas.microsoft.com/office/word/2010/wordprocessingShape">
                  <wps:wsp>
                    <wps:cNvSpPr/>
                    <wps:spPr>
                      <a:xfrm>
                        <a:off x="0" y="0"/>
                        <a:ext cx="492948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5"/>
                            </w:rPr>
                            <w:t xml:space="preserve"> </w:t>
                          </w:r>
                          <w:r>
                            <w:rPr>
                              <w:color w:val="000000"/>
                            </w:rPr>
                            <w:t>9:</w:t>
                          </w:r>
                          <w:r>
                            <w:rPr>
                              <w:color w:val="000000"/>
                              <w:spacing w:val="-2"/>
                            </w:rPr>
                            <w:t xml:space="preserve"> </w:t>
                          </w:r>
                          <w:r>
                            <w:rPr>
                              <w:color w:val="000000"/>
                            </w:rPr>
                            <w:t>Unit</w:t>
                          </w:r>
                          <w:r>
                            <w:rPr>
                              <w:color w:val="000000"/>
                              <w:spacing w:val="-2"/>
                            </w:rPr>
                            <w:t xml:space="preserve"> </w:t>
                          </w:r>
                          <w:r>
                            <w:rPr>
                              <w:color w:val="000000"/>
                            </w:rPr>
                            <w:t>Tests</w:t>
                          </w:r>
                          <w:r>
                            <w:rPr>
                              <w:color w:val="000000"/>
                              <w:spacing w:val="-3"/>
                            </w:rPr>
                            <w:t xml:space="preserve"> </w:t>
                          </w:r>
                          <w:r>
                            <w:rPr>
                              <w:color w:val="000000"/>
                            </w:rPr>
                            <w:t>and</w:t>
                          </w:r>
                          <w:r>
                            <w:rPr>
                              <w:color w:val="000000"/>
                              <w:spacing w:val="-3"/>
                            </w:rPr>
                            <w:t xml:space="preserve"> </w:t>
                          </w:r>
                          <w:r>
                            <w:rPr>
                              <w:color w:val="000000"/>
                            </w:rPr>
                            <w:t>Integration</w:t>
                          </w:r>
                          <w:r>
                            <w:rPr>
                              <w:color w:val="000000"/>
                              <w:spacing w:val="-2"/>
                            </w:rPr>
                            <w:t xml:space="preserve"> </w:t>
                          </w:r>
                          <w:r>
                            <w:rPr>
                              <w:color w:val="000000"/>
                            </w:rPr>
                            <w:t>Tests</w:t>
                          </w:r>
                          <w:r>
                            <w:rPr>
                              <w:color w:val="000000"/>
                              <w:spacing w:val="-3"/>
                            </w:rPr>
                            <w:t xml:space="preserve"> </w:t>
                          </w:r>
                          <w:r>
                            <w:rPr>
                              <w:color w:val="000000"/>
                            </w:rPr>
                            <w:t>with</w:t>
                          </w:r>
                          <w:r>
                            <w:rPr>
                              <w:color w:val="000000"/>
                              <w:spacing w:val="-2"/>
                            </w:rPr>
                            <w:t xml:space="preserve"> </w:t>
                          </w:r>
                          <w:r>
                            <w:rPr>
                              <w:color w:val="000000"/>
                            </w:rPr>
                            <w:t>JUnit,</w:t>
                          </w:r>
                          <w:r>
                            <w:rPr>
                              <w:color w:val="000000"/>
                              <w:spacing w:val="-2"/>
                            </w:rPr>
                            <w:t xml:space="preserve"> </w:t>
                          </w:r>
                          <w:r>
                            <w:rPr>
                              <w:color w:val="000000"/>
                            </w:rPr>
                            <w:t>Mockito,</w:t>
                          </w:r>
                          <w:r>
                            <w:rPr>
                              <w:color w:val="000000"/>
                              <w:spacing w:val="-2"/>
                            </w:rPr>
                            <w:t xml:space="preserve"> </w:t>
                          </w:r>
                          <w:r>
                            <w:rPr>
                              <w:color w:val="000000"/>
                            </w:rPr>
                            <w:t>and</w:t>
                          </w:r>
                          <w:r>
                            <w:rPr>
                              <w:color w:val="000000"/>
                              <w:spacing w:val="-3"/>
                            </w:rPr>
                            <w:t xml:space="preserve"> </w:t>
                          </w:r>
                          <w:r>
                            <w:rPr>
                              <w:color w:val="000000"/>
                            </w:rPr>
                            <w:t>Espresso</w:t>
                          </w:r>
                          <w:r>
                            <w:rPr>
                              <w:color w:val="000000"/>
                              <w:spacing w:val="-3"/>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107</w:t>
                          </w:r>
                          <w:r>
                            <w:rPr>
                              <w:spacing w:val="-5"/>
                              <w:color w:val="000000"/>
                            </w:rPr>
                            <w:fldChar w:fldCharType="end"/>
                          </w:r>
                        </w:p>
                      </w:txbxContent>
                    </wps:txbx>
                    <wps:bodyPr lIns="0" rIns="0" tIns="0" bIns="0" anchor="t" upright="1">
                      <a:noAutofit/>
                    </wps:bodyPr>
                  </wps:wsp>
                </a:graphicData>
              </a:graphic>
            </wp:anchor>
          </w:drawing>
        </mc:Choice>
        <mc:Fallback>
          <w:pict>
            <v:rect id="shape_0" ID="docshape 191" path="m0,0l-2147483645,0l-2147483645,-2147483646l0,-2147483646xe" stroked="f" o:allowincell="f" style="position:absolute;margin-left:103.65pt;margin-top:33.75pt;width:388.1pt;height:15.6pt;mso-wrap-style:square;v-text-anchor:top;mso-position-horizontal-relative:page;mso-position-vertical-relative:page" wp14:anchorId="7AC8BF7E">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5"/>
                      </w:rPr>
                      <w:t xml:space="preserve"> </w:t>
                    </w:r>
                    <w:r>
                      <w:rPr>
                        <w:color w:val="000000"/>
                      </w:rPr>
                      <w:t>9:</w:t>
                    </w:r>
                    <w:r>
                      <w:rPr>
                        <w:color w:val="000000"/>
                        <w:spacing w:val="-2"/>
                      </w:rPr>
                      <w:t xml:space="preserve"> </w:t>
                    </w:r>
                    <w:r>
                      <w:rPr>
                        <w:color w:val="000000"/>
                      </w:rPr>
                      <w:t>Unit</w:t>
                    </w:r>
                    <w:r>
                      <w:rPr>
                        <w:color w:val="000000"/>
                        <w:spacing w:val="-2"/>
                      </w:rPr>
                      <w:t xml:space="preserve"> </w:t>
                    </w:r>
                    <w:r>
                      <w:rPr>
                        <w:color w:val="000000"/>
                      </w:rPr>
                      <w:t>Tests</w:t>
                    </w:r>
                    <w:r>
                      <w:rPr>
                        <w:color w:val="000000"/>
                        <w:spacing w:val="-3"/>
                      </w:rPr>
                      <w:t xml:space="preserve"> </w:t>
                    </w:r>
                    <w:r>
                      <w:rPr>
                        <w:color w:val="000000"/>
                      </w:rPr>
                      <w:t>and</w:t>
                    </w:r>
                    <w:r>
                      <w:rPr>
                        <w:color w:val="000000"/>
                        <w:spacing w:val="-3"/>
                      </w:rPr>
                      <w:t xml:space="preserve"> </w:t>
                    </w:r>
                    <w:r>
                      <w:rPr>
                        <w:color w:val="000000"/>
                      </w:rPr>
                      <w:t>Integration</w:t>
                    </w:r>
                    <w:r>
                      <w:rPr>
                        <w:color w:val="000000"/>
                        <w:spacing w:val="-2"/>
                      </w:rPr>
                      <w:t xml:space="preserve"> </w:t>
                    </w:r>
                    <w:r>
                      <w:rPr>
                        <w:color w:val="000000"/>
                      </w:rPr>
                      <w:t>Tests</w:t>
                    </w:r>
                    <w:r>
                      <w:rPr>
                        <w:color w:val="000000"/>
                        <w:spacing w:val="-3"/>
                      </w:rPr>
                      <w:t xml:space="preserve"> </w:t>
                    </w:r>
                    <w:r>
                      <w:rPr>
                        <w:color w:val="000000"/>
                      </w:rPr>
                      <w:t>with</w:t>
                    </w:r>
                    <w:r>
                      <w:rPr>
                        <w:color w:val="000000"/>
                        <w:spacing w:val="-2"/>
                      </w:rPr>
                      <w:t xml:space="preserve"> </w:t>
                    </w:r>
                    <w:r>
                      <w:rPr>
                        <w:color w:val="000000"/>
                      </w:rPr>
                      <w:t>JUnit,</w:t>
                    </w:r>
                    <w:r>
                      <w:rPr>
                        <w:color w:val="000000"/>
                        <w:spacing w:val="-2"/>
                      </w:rPr>
                      <w:t xml:space="preserve"> </w:t>
                    </w:r>
                    <w:r>
                      <w:rPr>
                        <w:color w:val="000000"/>
                      </w:rPr>
                      <w:t>Mockito,</w:t>
                    </w:r>
                    <w:r>
                      <w:rPr>
                        <w:color w:val="000000"/>
                        <w:spacing w:val="-2"/>
                      </w:rPr>
                      <w:t xml:space="preserve"> </w:t>
                    </w:r>
                    <w:r>
                      <w:rPr>
                        <w:color w:val="000000"/>
                      </w:rPr>
                      <w:t>and</w:t>
                    </w:r>
                    <w:r>
                      <w:rPr>
                        <w:color w:val="000000"/>
                        <w:spacing w:val="-3"/>
                      </w:rPr>
                      <w:t xml:space="preserve"> </w:t>
                    </w:r>
                    <w:r>
                      <w:rPr>
                        <w:color w:val="000000"/>
                      </w:rPr>
                      <w:t>Espresso</w:t>
                    </w:r>
                    <w:r>
                      <w:rPr>
                        <w:color w:val="000000"/>
                        <w:spacing w:val="-3"/>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107</w:t>
                    </w:r>
                    <w:r>
                      <w:rPr>
                        <w:spacing w:val="-5"/>
                        <w:color w:val="000000"/>
                      </w:rPr>
                      <w:fldChar w:fldCharType="end"/>
                    </w:r>
                  </w:p>
                </w:txbxContent>
              </v:textbox>
              <w10:wrap type="none"/>
            </v:rect>
          </w:pict>
        </mc:Fallback>
      </mc:AlternateContent>
    </w:r>
  </w:p>
</w:hdr>
</file>

<file path=word/header2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855" wp14:anchorId="335D809A">
              <wp:simplePos x="0" y="0"/>
              <wp:positionH relativeFrom="page">
                <wp:posOffset>662940</wp:posOffset>
              </wp:positionH>
              <wp:positionV relativeFrom="page">
                <wp:posOffset>664845</wp:posOffset>
              </wp:positionV>
              <wp:extent cx="5074920" cy="635"/>
              <wp:effectExtent l="3175" t="3175" r="3810" b="3175"/>
              <wp:wrapNone/>
              <wp:docPr id="991" name="Line 200"/>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200" stroked="t" o:allowincell="f" style="position:absolute;mso-position-horizontal-relative:page;mso-position-vertical-relative:page" wp14:anchorId="335D809A">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856" wp14:anchorId="28B9E4E8">
              <wp:simplePos x="0" y="0"/>
              <wp:positionH relativeFrom="page">
                <wp:posOffset>625475</wp:posOffset>
              </wp:positionH>
              <wp:positionV relativeFrom="page">
                <wp:posOffset>428625</wp:posOffset>
              </wp:positionV>
              <wp:extent cx="894080" cy="198755"/>
              <wp:effectExtent l="0" t="635" r="0" b="0"/>
              <wp:wrapNone/>
              <wp:docPr id="992" name="docshape 194"/>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108</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194" path="m0,0l-2147483645,0l-2147483645,-2147483646l0,-2147483646xe" stroked="f" o:allowincell="f" style="position:absolute;margin-left:49.25pt;margin-top:33.75pt;width:70.35pt;height:15.6pt;mso-wrap-style:square;v-text-anchor:top;mso-position-horizontal-relative:page;mso-position-vertical-relative:page" wp14:anchorId="28B9E4E8">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108</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2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852" wp14:anchorId="602E0007">
              <wp:simplePos x="0" y="0"/>
              <wp:positionH relativeFrom="page">
                <wp:posOffset>1120140</wp:posOffset>
              </wp:positionH>
              <wp:positionV relativeFrom="page">
                <wp:posOffset>664845</wp:posOffset>
              </wp:positionV>
              <wp:extent cx="5074285" cy="635"/>
              <wp:effectExtent l="3175" t="3175" r="3810" b="3175"/>
              <wp:wrapNone/>
              <wp:docPr id="994" name="Line 199"/>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199" stroked="t" o:allowincell="f" style="position:absolute;mso-position-horizontal-relative:page;mso-position-vertical-relative:page" wp14:anchorId="602E0007">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853" wp14:anchorId="7AC8BF7E">
              <wp:simplePos x="0" y="0"/>
              <wp:positionH relativeFrom="page">
                <wp:posOffset>1316355</wp:posOffset>
              </wp:positionH>
              <wp:positionV relativeFrom="page">
                <wp:posOffset>428625</wp:posOffset>
              </wp:positionV>
              <wp:extent cx="4929505" cy="198755"/>
              <wp:effectExtent l="635" t="635" r="0" b="0"/>
              <wp:wrapNone/>
              <wp:docPr id="995" name="docshape 193"/>
              <a:graphic xmlns:a="http://schemas.openxmlformats.org/drawingml/2006/main">
                <a:graphicData uri="http://schemas.microsoft.com/office/word/2010/wordprocessingShape">
                  <wps:wsp>
                    <wps:cNvSpPr/>
                    <wps:spPr>
                      <a:xfrm>
                        <a:off x="0" y="0"/>
                        <a:ext cx="492948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5"/>
                            </w:rPr>
                            <w:t xml:space="preserve"> </w:t>
                          </w:r>
                          <w:r>
                            <w:rPr>
                              <w:color w:val="000000"/>
                            </w:rPr>
                            <w:t>9:</w:t>
                          </w:r>
                          <w:r>
                            <w:rPr>
                              <w:color w:val="000000"/>
                              <w:spacing w:val="-2"/>
                            </w:rPr>
                            <w:t xml:space="preserve"> </w:t>
                          </w:r>
                          <w:r>
                            <w:rPr>
                              <w:color w:val="000000"/>
                            </w:rPr>
                            <w:t>Unit</w:t>
                          </w:r>
                          <w:r>
                            <w:rPr>
                              <w:color w:val="000000"/>
                              <w:spacing w:val="-2"/>
                            </w:rPr>
                            <w:t xml:space="preserve"> </w:t>
                          </w:r>
                          <w:r>
                            <w:rPr>
                              <w:color w:val="000000"/>
                            </w:rPr>
                            <w:t>Tests</w:t>
                          </w:r>
                          <w:r>
                            <w:rPr>
                              <w:color w:val="000000"/>
                              <w:spacing w:val="-3"/>
                            </w:rPr>
                            <w:t xml:space="preserve"> </w:t>
                          </w:r>
                          <w:r>
                            <w:rPr>
                              <w:color w:val="000000"/>
                            </w:rPr>
                            <w:t>and</w:t>
                          </w:r>
                          <w:r>
                            <w:rPr>
                              <w:color w:val="000000"/>
                              <w:spacing w:val="-3"/>
                            </w:rPr>
                            <w:t xml:space="preserve"> </w:t>
                          </w:r>
                          <w:r>
                            <w:rPr>
                              <w:color w:val="000000"/>
                            </w:rPr>
                            <w:t>Integration</w:t>
                          </w:r>
                          <w:r>
                            <w:rPr>
                              <w:color w:val="000000"/>
                              <w:spacing w:val="-2"/>
                            </w:rPr>
                            <w:t xml:space="preserve"> </w:t>
                          </w:r>
                          <w:r>
                            <w:rPr>
                              <w:color w:val="000000"/>
                            </w:rPr>
                            <w:t>Tests</w:t>
                          </w:r>
                          <w:r>
                            <w:rPr>
                              <w:color w:val="000000"/>
                              <w:spacing w:val="-3"/>
                            </w:rPr>
                            <w:t xml:space="preserve"> </w:t>
                          </w:r>
                          <w:r>
                            <w:rPr>
                              <w:color w:val="000000"/>
                            </w:rPr>
                            <w:t>with</w:t>
                          </w:r>
                          <w:r>
                            <w:rPr>
                              <w:color w:val="000000"/>
                              <w:spacing w:val="-2"/>
                            </w:rPr>
                            <w:t xml:space="preserve"> </w:t>
                          </w:r>
                          <w:r>
                            <w:rPr>
                              <w:color w:val="000000"/>
                            </w:rPr>
                            <w:t>JUnit,</w:t>
                          </w:r>
                          <w:r>
                            <w:rPr>
                              <w:color w:val="000000"/>
                              <w:spacing w:val="-2"/>
                            </w:rPr>
                            <w:t xml:space="preserve"> </w:t>
                          </w:r>
                          <w:r>
                            <w:rPr>
                              <w:color w:val="000000"/>
                            </w:rPr>
                            <w:t>Mockito,</w:t>
                          </w:r>
                          <w:r>
                            <w:rPr>
                              <w:color w:val="000000"/>
                              <w:spacing w:val="-2"/>
                            </w:rPr>
                            <w:t xml:space="preserve"> </w:t>
                          </w:r>
                          <w:r>
                            <w:rPr>
                              <w:color w:val="000000"/>
                            </w:rPr>
                            <w:t>and</w:t>
                          </w:r>
                          <w:r>
                            <w:rPr>
                              <w:color w:val="000000"/>
                              <w:spacing w:val="-3"/>
                            </w:rPr>
                            <w:t xml:space="preserve"> </w:t>
                          </w:r>
                          <w:r>
                            <w:rPr>
                              <w:color w:val="000000"/>
                            </w:rPr>
                            <w:t>Espresso</w:t>
                          </w:r>
                          <w:r>
                            <w:rPr>
                              <w:color w:val="000000"/>
                              <w:spacing w:val="-3"/>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107</w:t>
                          </w:r>
                          <w:r>
                            <w:rPr>
                              <w:spacing w:val="-5"/>
                              <w:color w:val="000000"/>
                            </w:rPr>
                            <w:fldChar w:fldCharType="end"/>
                          </w:r>
                        </w:p>
                      </w:txbxContent>
                    </wps:txbx>
                    <wps:bodyPr lIns="0" rIns="0" tIns="0" bIns="0" anchor="t" upright="1">
                      <a:noAutofit/>
                    </wps:bodyPr>
                  </wps:wsp>
                </a:graphicData>
              </a:graphic>
            </wp:anchor>
          </w:drawing>
        </mc:Choice>
        <mc:Fallback>
          <w:pict>
            <v:rect id="shape_0" ID="docshape 193" path="m0,0l-2147483645,0l-2147483645,-2147483646l0,-2147483646xe" stroked="f" o:allowincell="f" style="position:absolute;margin-left:103.65pt;margin-top:33.75pt;width:388.1pt;height:15.6pt;mso-wrap-style:square;v-text-anchor:top;mso-position-horizontal-relative:page;mso-position-vertical-relative:page" wp14:anchorId="7AC8BF7E">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5"/>
                      </w:rPr>
                      <w:t xml:space="preserve"> </w:t>
                    </w:r>
                    <w:r>
                      <w:rPr>
                        <w:color w:val="000000"/>
                      </w:rPr>
                      <w:t>9:</w:t>
                    </w:r>
                    <w:r>
                      <w:rPr>
                        <w:color w:val="000000"/>
                        <w:spacing w:val="-2"/>
                      </w:rPr>
                      <w:t xml:space="preserve"> </w:t>
                    </w:r>
                    <w:r>
                      <w:rPr>
                        <w:color w:val="000000"/>
                      </w:rPr>
                      <w:t>Unit</w:t>
                    </w:r>
                    <w:r>
                      <w:rPr>
                        <w:color w:val="000000"/>
                        <w:spacing w:val="-2"/>
                      </w:rPr>
                      <w:t xml:space="preserve"> </w:t>
                    </w:r>
                    <w:r>
                      <w:rPr>
                        <w:color w:val="000000"/>
                      </w:rPr>
                      <w:t>Tests</w:t>
                    </w:r>
                    <w:r>
                      <w:rPr>
                        <w:color w:val="000000"/>
                        <w:spacing w:val="-3"/>
                      </w:rPr>
                      <w:t xml:space="preserve"> </w:t>
                    </w:r>
                    <w:r>
                      <w:rPr>
                        <w:color w:val="000000"/>
                      </w:rPr>
                      <w:t>and</w:t>
                    </w:r>
                    <w:r>
                      <w:rPr>
                        <w:color w:val="000000"/>
                        <w:spacing w:val="-3"/>
                      </w:rPr>
                      <w:t xml:space="preserve"> </w:t>
                    </w:r>
                    <w:r>
                      <w:rPr>
                        <w:color w:val="000000"/>
                      </w:rPr>
                      <w:t>Integration</w:t>
                    </w:r>
                    <w:r>
                      <w:rPr>
                        <w:color w:val="000000"/>
                        <w:spacing w:val="-2"/>
                      </w:rPr>
                      <w:t xml:space="preserve"> </w:t>
                    </w:r>
                    <w:r>
                      <w:rPr>
                        <w:color w:val="000000"/>
                      </w:rPr>
                      <w:t>Tests</w:t>
                    </w:r>
                    <w:r>
                      <w:rPr>
                        <w:color w:val="000000"/>
                        <w:spacing w:val="-3"/>
                      </w:rPr>
                      <w:t xml:space="preserve"> </w:t>
                    </w:r>
                    <w:r>
                      <w:rPr>
                        <w:color w:val="000000"/>
                      </w:rPr>
                      <w:t>with</w:t>
                    </w:r>
                    <w:r>
                      <w:rPr>
                        <w:color w:val="000000"/>
                        <w:spacing w:val="-2"/>
                      </w:rPr>
                      <w:t xml:space="preserve"> </w:t>
                    </w:r>
                    <w:r>
                      <w:rPr>
                        <w:color w:val="000000"/>
                      </w:rPr>
                      <w:t>JUnit,</w:t>
                    </w:r>
                    <w:r>
                      <w:rPr>
                        <w:color w:val="000000"/>
                        <w:spacing w:val="-2"/>
                      </w:rPr>
                      <w:t xml:space="preserve"> </w:t>
                    </w:r>
                    <w:r>
                      <w:rPr>
                        <w:color w:val="000000"/>
                      </w:rPr>
                      <w:t>Mockito,</w:t>
                    </w:r>
                    <w:r>
                      <w:rPr>
                        <w:color w:val="000000"/>
                        <w:spacing w:val="-2"/>
                      </w:rPr>
                      <w:t xml:space="preserve"> </w:t>
                    </w:r>
                    <w:r>
                      <w:rPr>
                        <w:color w:val="000000"/>
                      </w:rPr>
                      <w:t>and</w:t>
                    </w:r>
                    <w:r>
                      <w:rPr>
                        <w:color w:val="000000"/>
                        <w:spacing w:val="-3"/>
                      </w:rPr>
                      <w:t xml:space="preserve"> </w:t>
                    </w:r>
                    <w:r>
                      <w:rPr>
                        <w:color w:val="000000"/>
                      </w:rPr>
                      <w:t>Espresso</w:t>
                    </w:r>
                    <w:r>
                      <w:rPr>
                        <w:color w:val="000000"/>
                        <w:spacing w:val="-3"/>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107</w:t>
                    </w:r>
                    <w:r>
                      <w:rPr>
                        <w:spacing w:val="-5"/>
                        <w:color w:val="000000"/>
                      </w:rPr>
                      <w:fldChar w:fldCharType="end"/>
                    </w:r>
                  </w:p>
                </w:txbxContent>
              </v:textbox>
              <w10:wrap type="none"/>
            </v:rect>
          </w:pict>
        </mc:Fallback>
      </mc:AlternateContent>
    </w:r>
  </w:p>
</w:hdr>
</file>

<file path=word/header2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859" wp14:anchorId="335D809A">
              <wp:simplePos x="0" y="0"/>
              <wp:positionH relativeFrom="page">
                <wp:posOffset>662940</wp:posOffset>
              </wp:positionH>
              <wp:positionV relativeFrom="page">
                <wp:posOffset>664845</wp:posOffset>
              </wp:positionV>
              <wp:extent cx="5074920" cy="635"/>
              <wp:effectExtent l="3175" t="3175" r="3810" b="3175"/>
              <wp:wrapNone/>
              <wp:docPr id="997" name="Line 202"/>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202" stroked="t" o:allowincell="f" style="position:absolute;mso-position-horizontal-relative:page;mso-position-vertical-relative:page" wp14:anchorId="335D809A">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860" wp14:anchorId="28B9E4E8">
              <wp:simplePos x="0" y="0"/>
              <wp:positionH relativeFrom="page">
                <wp:posOffset>625475</wp:posOffset>
              </wp:positionH>
              <wp:positionV relativeFrom="page">
                <wp:posOffset>428625</wp:posOffset>
              </wp:positionV>
              <wp:extent cx="894080" cy="198755"/>
              <wp:effectExtent l="0" t="635" r="0" b="0"/>
              <wp:wrapNone/>
              <wp:docPr id="998" name="docshape 196"/>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108</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196" path="m0,0l-2147483645,0l-2147483645,-2147483646l0,-2147483646xe" stroked="f" o:allowincell="f" style="position:absolute;margin-left:49.25pt;margin-top:33.75pt;width:70.35pt;height:15.6pt;mso-wrap-style:square;v-text-anchor:top;mso-position-horizontal-relative:page;mso-position-vertical-relative:page" wp14:anchorId="28B9E4E8">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108</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2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857" wp14:anchorId="602E0007">
              <wp:simplePos x="0" y="0"/>
              <wp:positionH relativeFrom="page">
                <wp:posOffset>1120140</wp:posOffset>
              </wp:positionH>
              <wp:positionV relativeFrom="page">
                <wp:posOffset>664845</wp:posOffset>
              </wp:positionV>
              <wp:extent cx="5074285" cy="635"/>
              <wp:effectExtent l="3175" t="3175" r="3810" b="3175"/>
              <wp:wrapNone/>
              <wp:docPr id="1000" name="Line 201"/>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201" stroked="t" o:allowincell="f" style="position:absolute;mso-position-horizontal-relative:page;mso-position-vertical-relative:page" wp14:anchorId="602E0007">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858" wp14:anchorId="7AC8BF7E">
              <wp:simplePos x="0" y="0"/>
              <wp:positionH relativeFrom="page">
                <wp:posOffset>1316355</wp:posOffset>
              </wp:positionH>
              <wp:positionV relativeFrom="page">
                <wp:posOffset>428625</wp:posOffset>
              </wp:positionV>
              <wp:extent cx="4929505" cy="198755"/>
              <wp:effectExtent l="635" t="635" r="0" b="0"/>
              <wp:wrapNone/>
              <wp:docPr id="1001" name="docshape 195"/>
              <a:graphic xmlns:a="http://schemas.openxmlformats.org/drawingml/2006/main">
                <a:graphicData uri="http://schemas.microsoft.com/office/word/2010/wordprocessingShape">
                  <wps:wsp>
                    <wps:cNvSpPr/>
                    <wps:spPr>
                      <a:xfrm>
                        <a:off x="0" y="0"/>
                        <a:ext cx="492948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5"/>
                            </w:rPr>
                            <w:t xml:space="preserve"> </w:t>
                          </w:r>
                          <w:r>
                            <w:rPr>
                              <w:color w:val="000000"/>
                            </w:rPr>
                            <w:t>9:</w:t>
                          </w:r>
                          <w:r>
                            <w:rPr>
                              <w:color w:val="000000"/>
                              <w:spacing w:val="-2"/>
                            </w:rPr>
                            <w:t xml:space="preserve"> </w:t>
                          </w:r>
                          <w:r>
                            <w:rPr>
                              <w:color w:val="000000"/>
                            </w:rPr>
                            <w:t>Unit</w:t>
                          </w:r>
                          <w:r>
                            <w:rPr>
                              <w:color w:val="000000"/>
                              <w:spacing w:val="-2"/>
                            </w:rPr>
                            <w:t xml:space="preserve"> </w:t>
                          </w:r>
                          <w:r>
                            <w:rPr>
                              <w:color w:val="000000"/>
                            </w:rPr>
                            <w:t>Tests</w:t>
                          </w:r>
                          <w:r>
                            <w:rPr>
                              <w:color w:val="000000"/>
                              <w:spacing w:val="-3"/>
                            </w:rPr>
                            <w:t xml:space="preserve"> </w:t>
                          </w:r>
                          <w:r>
                            <w:rPr>
                              <w:color w:val="000000"/>
                            </w:rPr>
                            <w:t>and</w:t>
                          </w:r>
                          <w:r>
                            <w:rPr>
                              <w:color w:val="000000"/>
                              <w:spacing w:val="-3"/>
                            </w:rPr>
                            <w:t xml:space="preserve"> </w:t>
                          </w:r>
                          <w:r>
                            <w:rPr>
                              <w:color w:val="000000"/>
                            </w:rPr>
                            <w:t>Integration</w:t>
                          </w:r>
                          <w:r>
                            <w:rPr>
                              <w:color w:val="000000"/>
                              <w:spacing w:val="-2"/>
                            </w:rPr>
                            <w:t xml:space="preserve"> </w:t>
                          </w:r>
                          <w:r>
                            <w:rPr>
                              <w:color w:val="000000"/>
                            </w:rPr>
                            <w:t>Tests</w:t>
                          </w:r>
                          <w:r>
                            <w:rPr>
                              <w:color w:val="000000"/>
                              <w:spacing w:val="-3"/>
                            </w:rPr>
                            <w:t xml:space="preserve"> </w:t>
                          </w:r>
                          <w:r>
                            <w:rPr>
                              <w:color w:val="000000"/>
                            </w:rPr>
                            <w:t>with</w:t>
                          </w:r>
                          <w:r>
                            <w:rPr>
                              <w:color w:val="000000"/>
                              <w:spacing w:val="-2"/>
                            </w:rPr>
                            <w:t xml:space="preserve"> </w:t>
                          </w:r>
                          <w:r>
                            <w:rPr>
                              <w:color w:val="000000"/>
                            </w:rPr>
                            <w:t>JUnit,</w:t>
                          </w:r>
                          <w:r>
                            <w:rPr>
                              <w:color w:val="000000"/>
                              <w:spacing w:val="-2"/>
                            </w:rPr>
                            <w:t xml:space="preserve"> </w:t>
                          </w:r>
                          <w:r>
                            <w:rPr>
                              <w:color w:val="000000"/>
                            </w:rPr>
                            <w:t>Mockito,</w:t>
                          </w:r>
                          <w:r>
                            <w:rPr>
                              <w:color w:val="000000"/>
                              <w:spacing w:val="-2"/>
                            </w:rPr>
                            <w:t xml:space="preserve"> </w:t>
                          </w:r>
                          <w:r>
                            <w:rPr>
                              <w:color w:val="000000"/>
                            </w:rPr>
                            <w:t>and</w:t>
                          </w:r>
                          <w:r>
                            <w:rPr>
                              <w:color w:val="000000"/>
                              <w:spacing w:val="-3"/>
                            </w:rPr>
                            <w:t xml:space="preserve"> </w:t>
                          </w:r>
                          <w:r>
                            <w:rPr>
                              <w:color w:val="000000"/>
                            </w:rPr>
                            <w:t>Espresso</w:t>
                          </w:r>
                          <w:r>
                            <w:rPr>
                              <w:color w:val="000000"/>
                              <w:spacing w:val="-3"/>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109</w:t>
                          </w:r>
                          <w:r>
                            <w:rPr>
                              <w:spacing w:val="-5"/>
                              <w:color w:val="000000"/>
                            </w:rPr>
                            <w:fldChar w:fldCharType="end"/>
                          </w:r>
                        </w:p>
                      </w:txbxContent>
                    </wps:txbx>
                    <wps:bodyPr lIns="0" rIns="0" tIns="0" bIns="0" anchor="t" upright="1">
                      <a:noAutofit/>
                    </wps:bodyPr>
                  </wps:wsp>
                </a:graphicData>
              </a:graphic>
            </wp:anchor>
          </w:drawing>
        </mc:Choice>
        <mc:Fallback>
          <w:pict>
            <v:rect id="shape_0" ID="docshape 195" path="m0,0l-2147483645,0l-2147483645,-2147483646l0,-2147483646xe" stroked="f" o:allowincell="f" style="position:absolute;margin-left:103.65pt;margin-top:33.75pt;width:388.1pt;height:15.6pt;mso-wrap-style:square;v-text-anchor:top;mso-position-horizontal-relative:page;mso-position-vertical-relative:page" wp14:anchorId="7AC8BF7E">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5"/>
                      </w:rPr>
                      <w:t xml:space="preserve"> </w:t>
                    </w:r>
                    <w:r>
                      <w:rPr>
                        <w:color w:val="000000"/>
                      </w:rPr>
                      <w:t>9:</w:t>
                    </w:r>
                    <w:r>
                      <w:rPr>
                        <w:color w:val="000000"/>
                        <w:spacing w:val="-2"/>
                      </w:rPr>
                      <w:t xml:space="preserve"> </w:t>
                    </w:r>
                    <w:r>
                      <w:rPr>
                        <w:color w:val="000000"/>
                      </w:rPr>
                      <w:t>Unit</w:t>
                    </w:r>
                    <w:r>
                      <w:rPr>
                        <w:color w:val="000000"/>
                        <w:spacing w:val="-2"/>
                      </w:rPr>
                      <w:t xml:space="preserve"> </w:t>
                    </w:r>
                    <w:r>
                      <w:rPr>
                        <w:color w:val="000000"/>
                      </w:rPr>
                      <w:t>Tests</w:t>
                    </w:r>
                    <w:r>
                      <w:rPr>
                        <w:color w:val="000000"/>
                        <w:spacing w:val="-3"/>
                      </w:rPr>
                      <w:t xml:space="preserve"> </w:t>
                    </w:r>
                    <w:r>
                      <w:rPr>
                        <w:color w:val="000000"/>
                      </w:rPr>
                      <w:t>and</w:t>
                    </w:r>
                    <w:r>
                      <w:rPr>
                        <w:color w:val="000000"/>
                        <w:spacing w:val="-3"/>
                      </w:rPr>
                      <w:t xml:space="preserve"> </w:t>
                    </w:r>
                    <w:r>
                      <w:rPr>
                        <w:color w:val="000000"/>
                      </w:rPr>
                      <w:t>Integration</w:t>
                    </w:r>
                    <w:r>
                      <w:rPr>
                        <w:color w:val="000000"/>
                        <w:spacing w:val="-2"/>
                      </w:rPr>
                      <w:t xml:space="preserve"> </w:t>
                    </w:r>
                    <w:r>
                      <w:rPr>
                        <w:color w:val="000000"/>
                      </w:rPr>
                      <w:t>Tests</w:t>
                    </w:r>
                    <w:r>
                      <w:rPr>
                        <w:color w:val="000000"/>
                        <w:spacing w:val="-3"/>
                      </w:rPr>
                      <w:t xml:space="preserve"> </w:t>
                    </w:r>
                    <w:r>
                      <w:rPr>
                        <w:color w:val="000000"/>
                      </w:rPr>
                      <w:t>with</w:t>
                    </w:r>
                    <w:r>
                      <w:rPr>
                        <w:color w:val="000000"/>
                        <w:spacing w:val="-2"/>
                      </w:rPr>
                      <w:t xml:space="preserve"> </w:t>
                    </w:r>
                    <w:r>
                      <w:rPr>
                        <w:color w:val="000000"/>
                      </w:rPr>
                      <w:t>JUnit,</w:t>
                    </w:r>
                    <w:r>
                      <w:rPr>
                        <w:color w:val="000000"/>
                        <w:spacing w:val="-2"/>
                      </w:rPr>
                      <w:t xml:space="preserve"> </w:t>
                    </w:r>
                    <w:r>
                      <w:rPr>
                        <w:color w:val="000000"/>
                      </w:rPr>
                      <w:t>Mockito,</w:t>
                    </w:r>
                    <w:r>
                      <w:rPr>
                        <w:color w:val="000000"/>
                        <w:spacing w:val="-2"/>
                      </w:rPr>
                      <w:t xml:space="preserve"> </w:t>
                    </w:r>
                    <w:r>
                      <w:rPr>
                        <w:color w:val="000000"/>
                      </w:rPr>
                      <w:t>and</w:t>
                    </w:r>
                    <w:r>
                      <w:rPr>
                        <w:color w:val="000000"/>
                        <w:spacing w:val="-3"/>
                      </w:rPr>
                      <w:t xml:space="preserve"> </w:t>
                    </w:r>
                    <w:r>
                      <w:rPr>
                        <w:color w:val="000000"/>
                      </w:rPr>
                      <w:t>Espresso</w:t>
                    </w:r>
                    <w:r>
                      <w:rPr>
                        <w:color w:val="000000"/>
                        <w:spacing w:val="-3"/>
                      </w:rPr>
                      <w:t xml:space="preserve"> </w:t>
                    </w:r>
                    <w:r>
                      <w:rPr>
                        <w:color w:val="000000"/>
                      </w:rPr>
                      <w:t>|</w:t>
                    </w:r>
                    <w:r>
                      <w:rPr>
                        <w:color w:val="000000"/>
                        <w:spacing w:val="-2"/>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109</w:t>
                    </w:r>
                    <w:r>
                      <w:rPr>
                        <w:spacing w:val="-5"/>
                        <w:color w:val="000000"/>
                      </w:rPr>
                      <w:fldChar w:fldCharType="end"/>
                    </w:r>
                  </w:p>
                </w:txbxContent>
              </v:textbox>
              <w10:wrap type="none"/>
            </v:rect>
          </w:pict>
        </mc:Fallback>
      </mc:AlternateContent>
    </w:r>
  </w:p>
</w:hdr>
</file>

<file path=word/header2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60" wp14:anchorId="4E218453">
              <wp:simplePos x="0" y="0"/>
              <wp:positionH relativeFrom="page">
                <wp:posOffset>662940</wp:posOffset>
              </wp:positionH>
              <wp:positionV relativeFrom="page">
                <wp:posOffset>664845</wp:posOffset>
              </wp:positionV>
              <wp:extent cx="5074920" cy="635"/>
              <wp:effectExtent l="3175" t="3175" r="3810" b="3175"/>
              <wp:wrapNone/>
              <wp:docPr id="1007" name="Line 24"/>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24" stroked="t" o:allowincell="f" style="position:absolute;mso-position-horizontal-relative:page;mso-position-vertical-relative:page" wp14:anchorId="4E218453">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61" wp14:anchorId="4A869936">
              <wp:simplePos x="0" y="0"/>
              <wp:positionH relativeFrom="page">
                <wp:posOffset>625475</wp:posOffset>
              </wp:positionH>
              <wp:positionV relativeFrom="page">
                <wp:posOffset>428625</wp:posOffset>
              </wp:positionV>
              <wp:extent cx="967105" cy="198755"/>
              <wp:effectExtent l="635" t="635" r="0" b="0"/>
              <wp:wrapNone/>
              <wp:docPr id="1008" name="docshape764"/>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110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764" path="m0,0l-2147483645,0l-2147483645,-2147483646l0,-2147483646xe" stroked="f" o:allowincell="f" style="position:absolute;margin-left:49.25pt;margin-top:33.75pt;width:76.1pt;height:15.6pt;mso-wrap-style:square;v-text-anchor:top;mso-position-horizontal-relative:page;mso-position-vertical-relative:page" wp14:anchorId="4A869936">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110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2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57" wp14:anchorId="16A48DDE">
              <wp:simplePos x="0" y="0"/>
              <wp:positionH relativeFrom="page">
                <wp:posOffset>1120140</wp:posOffset>
              </wp:positionH>
              <wp:positionV relativeFrom="page">
                <wp:posOffset>664845</wp:posOffset>
              </wp:positionV>
              <wp:extent cx="5074285" cy="635"/>
              <wp:effectExtent l="3175" t="3175" r="3810" b="3175"/>
              <wp:wrapNone/>
              <wp:docPr id="1010" name="Line 22"/>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22" stroked="t" o:allowincell="f" style="position:absolute;mso-position-horizontal-relative:page;mso-position-vertical-relative:page" wp14:anchorId="16A48DDE">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58" wp14:anchorId="47FC7AF7">
              <wp:simplePos x="0" y="0"/>
              <wp:positionH relativeFrom="page">
                <wp:posOffset>3080385</wp:posOffset>
              </wp:positionH>
              <wp:positionV relativeFrom="page">
                <wp:posOffset>428625</wp:posOffset>
              </wp:positionV>
              <wp:extent cx="3166745" cy="198755"/>
              <wp:effectExtent l="635" t="635" r="0" b="0"/>
              <wp:wrapNone/>
              <wp:docPr id="1011" name="docshape763"/>
              <a:graphic xmlns:a="http://schemas.openxmlformats.org/drawingml/2006/main">
                <a:graphicData uri="http://schemas.microsoft.com/office/word/2010/wordprocessingShape">
                  <wps:wsp>
                    <wps:cNvSpPr/>
                    <wps:spPr>
                      <a:xfrm>
                        <a:off x="0" y="0"/>
                        <a:ext cx="31669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 xml:space="preserve">Chapter 10: Android Architecture Components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109</w:t>
                          </w:r>
                          <w:r>
                            <w:rPr>
                              <w:spacing w:val="-5"/>
                              <w:color w:val="000000"/>
                            </w:rPr>
                            <w:fldChar w:fldCharType="end"/>
                          </w:r>
                        </w:p>
                      </w:txbxContent>
                    </wps:txbx>
                    <wps:bodyPr lIns="0" rIns="0" tIns="0" bIns="0" anchor="t" upright="1">
                      <a:noAutofit/>
                    </wps:bodyPr>
                  </wps:wsp>
                </a:graphicData>
              </a:graphic>
            </wp:anchor>
          </w:drawing>
        </mc:Choice>
        <mc:Fallback>
          <w:pict>
            <v:rect id="shape_0" ID="docshape763" path="m0,0l-2147483645,0l-2147483645,-2147483646l0,-2147483646xe" stroked="f" o:allowincell="f" style="position:absolute;margin-left:242.55pt;margin-top:33.75pt;width:249.3pt;height:15.6pt;mso-wrap-style:square;v-text-anchor:top;mso-position-horizontal-relative:page;mso-position-vertical-relative:page" wp14:anchorId="47FC7AF7">
              <v:fill o:detectmouseclick="t" on="false"/>
              <v:stroke color="#3465a4" joinstyle="round" endcap="flat"/>
              <v:textbox>
                <w:txbxContent>
                  <w:p>
                    <w:pPr>
                      <w:pStyle w:val="TextBody"/>
                      <w:spacing w:before="20" w:after="0"/>
                      <w:ind w:left="20" w:hanging="0"/>
                      <w:rPr>
                        <w:color w:val="000000"/>
                      </w:rPr>
                    </w:pPr>
                    <w:r>
                      <w:rPr>
                        <w:color w:val="000000"/>
                      </w:rPr>
                      <w:t xml:space="preserve">Chapter 10: Android Architecture Components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109</w:t>
                    </w:r>
                    <w:r>
                      <w:rPr>
                        <w:spacing w:val="-5"/>
                        <w:color w:val="000000"/>
                      </w:rPr>
                      <w:fldChar w:fldCharType="end"/>
                    </w:r>
                  </w:p>
                </w:txbxContent>
              </v:textbox>
              <w10:wrap type="none"/>
            </v:rect>
          </w:pict>
        </mc:Fallback>
      </mc:AlternateContent>
    </w:r>
  </w:p>
</w:hdr>
</file>

<file path=word/header2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864" wp14:anchorId="4E218453">
              <wp:simplePos x="0" y="0"/>
              <wp:positionH relativeFrom="page">
                <wp:posOffset>662940</wp:posOffset>
              </wp:positionH>
              <wp:positionV relativeFrom="page">
                <wp:posOffset>664845</wp:posOffset>
              </wp:positionV>
              <wp:extent cx="5074920" cy="635"/>
              <wp:effectExtent l="3175" t="3175" r="3810" b="3175"/>
              <wp:wrapNone/>
              <wp:docPr id="1019" name="Line 204"/>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204" stroked="t" o:allowincell="f" style="position:absolute;mso-position-horizontal-relative:page;mso-position-vertical-relative:page" wp14:anchorId="4E218453">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865" wp14:anchorId="4A869936">
              <wp:simplePos x="0" y="0"/>
              <wp:positionH relativeFrom="page">
                <wp:posOffset>625475</wp:posOffset>
              </wp:positionH>
              <wp:positionV relativeFrom="page">
                <wp:posOffset>428625</wp:posOffset>
              </wp:positionV>
              <wp:extent cx="967105" cy="198755"/>
              <wp:effectExtent l="635" t="635" r="0" b="0"/>
              <wp:wrapNone/>
              <wp:docPr id="1020" name="docshape 198"/>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110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198" path="m0,0l-2147483645,0l-2147483645,-2147483646l0,-2147483646xe" stroked="f" o:allowincell="f" style="position:absolute;margin-left:49.25pt;margin-top:33.75pt;width:76.1pt;height:15.6pt;mso-wrap-style:square;v-text-anchor:top;mso-position-horizontal-relative:page;mso-position-vertical-relative:page" wp14:anchorId="4A869936">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110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2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862" wp14:anchorId="16A48DDE">
              <wp:simplePos x="0" y="0"/>
              <wp:positionH relativeFrom="page">
                <wp:posOffset>1120140</wp:posOffset>
              </wp:positionH>
              <wp:positionV relativeFrom="page">
                <wp:posOffset>664845</wp:posOffset>
              </wp:positionV>
              <wp:extent cx="5074285" cy="635"/>
              <wp:effectExtent l="3175" t="3175" r="3810" b="3175"/>
              <wp:wrapNone/>
              <wp:docPr id="1022" name="Line 203"/>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203" stroked="t" o:allowincell="f" style="position:absolute;mso-position-horizontal-relative:page;mso-position-vertical-relative:page" wp14:anchorId="16A48DDE">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863" wp14:anchorId="47FC7AF7">
              <wp:simplePos x="0" y="0"/>
              <wp:positionH relativeFrom="page">
                <wp:posOffset>3080385</wp:posOffset>
              </wp:positionH>
              <wp:positionV relativeFrom="page">
                <wp:posOffset>428625</wp:posOffset>
              </wp:positionV>
              <wp:extent cx="3166745" cy="198755"/>
              <wp:effectExtent l="635" t="635" r="0" b="0"/>
              <wp:wrapNone/>
              <wp:docPr id="1023" name="docshape 197"/>
              <a:graphic xmlns:a="http://schemas.openxmlformats.org/drawingml/2006/main">
                <a:graphicData uri="http://schemas.microsoft.com/office/word/2010/wordprocessingShape">
                  <wps:wsp>
                    <wps:cNvSpPr/>
                    <wps:spPr>
                      <a:xfrm>
                        <a:off x="0" y="0"/>
                        <a:ext cx="31669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 xml:space="preserve">Chapter 10: Android Architecture Components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111</w:t>
                          </w:r>
                          <w:r>
                            <w:rPr>
                              <w:spacing w:val="-5"/>
                              <w:color w:val="000000"/>
                            </w:rPr>
                            <w:fldChar w:fldCharType="end"/>
                          </w:r>
                        </w:p>
                      </w:txbxContent>
                    </wps:txbx>
                    <wps:bodyPr lIns="0" rIns="0" tIns="0" bIns="0" anchor="t" upright="1">
                      <a:noAutofit/>
                    </wps:bodyPr>
                  </wps:wsp>
                </a:graphicData>
              </a:graphic>
            </wp:anchor>
          </w:drawing>
        </mc:Choice>
        <mc:Fallback>
          <w:pict>
            <v:rect id="shape_0" ID="docshape 197" path="m0,0l-2147483645,0l-2147483645,-2147483646l0,-2147483646xe" stroked="f" o:allowincell="f" style="position:absolute;margin-left:242.55pt;margin-top:33.75pt;width:249.3pt;height:15.6pt;mso-wrap-style:square;v-text-anchor:top;mso-position-horizontal-relative:page;mso-position-vertical-relative:page" wp14:anchorId="47FC7AF7">
              <v:fill o:detectmouseclick="t" on="false"/>
              <v:stroke color="#3465a4" joinstyle="round" endcap="flat"/>
              <v:textbox>
                <w:txbxContent>
                  <w:p>
                    <w:pPr>
                      <w:pStyle w:val="TextBody"/>
                      <w:spacing w:before="20" w:after="0"/>
                      <w:ind w:left="20" w:hanging="0"/>
                      <w:rPr>
                        <w:color w:val="000000"/>
                      </w:rPr>
                    </w:pPr>
                    <w:r>
                      <w:rPr>
                        <w:color w:val="000000"/>
                      </w:rPr>
                      <w:t xml:space="preserve">Chapter 10: Android Architecture Components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111</w:t>
                    </w:r>
                    <w:r>
                      <w:rPr>
                        <w:spacing w:val="-5"/>
                        <w:color w:val="000000"/>
                      </w:rPr>
                      <w:fldChar w:fldCharType="end"/>
                    </w:r>
                  </w:p>
                </w:txbxContent>
              </v:textbox>
              <w10:wrap type="none"/>
            </v:rect>
          </w:pict>
        </mc:Fallback>
      </mc:AlternateContent>
    </w:r>
  </w:p>
</w:hdr>
</file>

<file path=word/header2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870" wp14:anchorId="4E218453">
              <wp:simplePos x="0" y="0"/>
              <wp:positionH relativeFrom="page">
                <wp:posOffset>662940</wp:posOffset>
              </wp:positionH>
              <wp:positionV relativeFrom="page">
                <wp:posOffset>664845</wp:posOffset>
              </wp:positionV>
              <wp:extent cx="5074920" cy="635"/>
              <wp:effectExtent l="3175" t="3175" r="3810" b="3175"/>
              <wp:wrapNone/>
              <wp:docPr id="1029" name="Line 206"/>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206" stroked="t" o:allowincell="f" style="position:absolute;mso-position-horizontal-relative:page;mso-position-vertical-relative:page" wp14:anchorId="4E218453">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871" wp14:anchorId="4A869936">
              <wp:simplePos x="0" y="0"/>
              <wp:positionH relativeFrom="page">
                <wp:posOffset>625475</wp:posOffset>
              </wp:positionH>
              <wp:positionV relativeFrom="page">
                <wp:posOffset>428625</wp:posOffset>
              </wp:positionV>
              <wp:extent cx="967105" cy="198755"/>
              <wp:effectExtent l="635" t="635" r="0" b="0"/>
              <wp:wrapNone/>
              <wp:docPr id="1030" name="docshape 200"/>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112</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00" path="m0,0l-2147483645,0l-2147483645,-2147483646l0,-2147483646xe" stroked="f" o:allowincell="f" style="position:absolute;margin-left:49.25pt;margin-top:33.75pt;width:76.1pt;height:15.6pt;mso-wrap-style:square;v-text-anchor:top;mso-position-horizontal-relative:page;mso-position-vertical-relative:page" wp14:anchorId="4A869936">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112</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2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8" wp14:anchorId="76397156">
              <wp:simplePos x="0" y="0"/>
              <wp:positionH relativeFrom="page">
                <wp:posOffset>1120140</wp:posOffset>
              </wp:positionH>
              <wp:positionV relativeFrom="page">
                <wp:posOffset>664845</wp:posOffset>
              </wp:positionV>
              <wp:extent cx="5074285" cy="635"/>
              <wp:effectExtent l="3175" t="3175" r="3810" b="3175"/>
              <wp:wrapNone/>
              <wp:docPr id="82" name="Line 54"/>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54" stroked="t" o:allowincell="f" style="position:absolute;mso-position-horizontal-relative:page;mso-position-vertical-relative:page" wp14:anchorId="76397156">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10" wp14:anchorId="55C996A4">
              <wp:simplePos x="0" y="0"/>
              <wp:positionH relativeFrom="page">
                <wp:posOffset>3660140</wp:posOffset>
              </wp:positionH>
              <wp:positionV relativeFrom="page">
                <wp:posOffset>428625</wp:posOffset>
              </wp:positionV>
              <wp:extent cx="2585720" cy="198755"/>
              <wp:effectExtent l="0" t="635" r="0" b="0"/>
              <wp:wrapNone/>
              <wp:docPr id="83" name="docshape54"/>
              <a:graphic xmlns:a="http://schemas.openxmlformats.org/drawingml/2006/main">
                <a:graphicData uri="http://schemas.microsoft.com/office/word/2010/wordprocessingShape">
                  <wps:wsp>
                    <wps:cNvSpPr/>
                    <wps:spPr>
                      <a:xfrm>
                        <a:off x="0" y="0"/>
                        <a:ext cx="258588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1"/>
                            </w:rPr>
                            <w:t xml:space="preserve"> </w:t>
                          </w:r>
                          <w:r>
                            <w:rPr>
                              <w:color w:val="000000"/>
                            </w:rPr>
                            <w:t>2:</w:t>
                          </w:r>
                          <w:r>
                            <w:rPr>
                              <w:color w:val="000000"/>
                              <w:spacing w:val="-1"/>
                            </w:rPr>
                            <w:t xml:space="preserve"> </w:t>
                          </w:r>
                          <w:r>
                            <w:rPr>
                              <w:color w:val="000000"/>
                            </w:rPr>
                            <w:t>Building</w:t>
                          </w:r>
                          <w:r>
                            <w:rPr>
                              <w:color w:val="000000"/>
                              <w:spacing w:val="-1"/>
                            </w:rPr>
                            <w:t xml:space="preserve"> </w:t>
                          </w:r>
                          <w:r>
                            <w:rPr>
                              <w:color w:val="000000"/>
                            </w:rPr>
                            <w:t>User</w:t>
                          </w:r>
                          <w:r>
                            <w:rPr>
                              <w:color w:val="000000"/>
                              <w:spacing w:val="-1"/>
                            </w:rPr>
                            <w:t xml:space="preserve"> </w:t>
                          </w:r>
                          <w:r>
                            <w:rPr>
                              <w:color w:val="000000"/>
                            </w:rPr>
                            <w:t>Screen</w:t>
                          </w:r>
                          <w:r>
                            <w:rPr>
                              <w:color w:val="000000"/>
                              <w:spacing w:val="-1"/>
                            </w:rPr>
                            <w:t xml:space="preserve"> </w:t>
                          </w:r>
                          <w:r>
                            <w:rPr>
                              <w:color w:val="000000"/>
                            </w:rPr>
                            <w:t>Flows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13</w:t>
                          </w:r>
                          <w:r>
                            <w:rPr>
                              <w:spacing w:val="-5"/>
                              <w:color w:val="000000"/>
                            </w:rPr>
                            <w:fldChar w:fldCharType="end"/>
                          </w:r>
                        </w:p>
                      </w:txbxContent>
                    </wps:txbx>
                    <wps:bodyPr lIns="0" rIns="0" tIns="0" bIns="0" anchor="t" upright="1">
                      <a:noAutofit/>
                    </wps:bodyPr>
                  </wps:wsp>
                </a:graphicData>
              </a:graphic>
            </wp:anchor>
          </w:drawing>
        </mc:Choice>
        <mc:Fallback>
          <w:pict>
            <v:rect id="shape_0" ID="docshape54" path="m0,0l-2147483645,0l-2147483645,-2147483646l0,-2147483646xe" stroked="f" o:allowincell="f" style="position:absolute;margin-left:288.2pt;margin-top:33.75pt;width:203.55pt;height:15.6pt;mso-wrap-style:square;v-text-anchor:top;mso-position-horizontal-relative:page;mso-position-vertical-relative:page" wp14:anchorId="55C996A4">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1"/>
                      </w:rPr>
                      <w:t xml:space="preserve"> </w:t>
                    </w:r>
                    <w:r>
                      <w:rPr>
                        <w:color w:val="000000"/>
                      </w:rPr>
                      <w:t>2:</w:t>
                    </w:r>
                    <w:r>
                      <w:rPr>
                        <w:color w:val="000000"/>
                        <w:spacing w:val="-1"/>
                      </w:rPr>
                      <w:t xml:space="preserve"> </w:t>
                    </w:r>
                    <w:r>
                      <w:rPr>
                        <w:color w:val="000000"/>
                      </w:rPr>
                      <w:t>Building</w:t>
                    </w:r>
                    <w:r>
                      <w:rPr>
                        <w:color w:val="000000"/>
                        <w:spacing w:val="-1"/>
                      </w:rPr>
                      <w:t xml:space="preserve"> </w:t>
                    </w:r>
                    <w:r>
                      <w:rPr>
                        <w:color w:val="000000"/>
                      </w:rPr>
                      <w:t>User</w:t>
                    </w:r>
                    <w:r>
                      <w:rPr>
                        <w:color w:val="000000"/>
                        <w:spacing w:val="-1"/>
                      </w:rPr>
                      <w:t xml:space="preserve"> </w:t>
                    </w:r>
                    <w:r>
                      <w:rPr>
                        <w:color w:val="000000"/>
                      </w:rPr>
                      <w:t>Screen</w:t>
                    </w:r>
                    <w:r>
                      <w:rPr>
                        <w:color w:val="000000"/>
                        <w:spacing w:val="-1"/>
                      </w:rPr>
                      <w:t xml:space="preserve"> </w:t>
                    </w:r>
                    <w:r>
                      <w:rPr>
                        <w:color w:val="000000"/>
                      </w:rPr>
                      <w:t>Flows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13</w:t>
                    </w:r>
                    <w:r>
                      <w:rPr>
                        <w:spacing w:val="-5"/>
                        <w:color w:val="000000"/>
                      </w:rPr>
                      <w:fldChar w:fldCharType="end"/>
                    </w:r>
                  </w:p>
                </w:txbxContent>
              </v:textbox>
              <w10:wrap type="none"/>
            </v:rect>
          </w:pict>
        </mc:Fallback>
      </mc:AlternateContent>
    </w:r>
  </w:p>
</w:hdr>
</file>

<file path=word/header2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867" wp14:anchorId="16A48DDE">
              <wp:simplePos x="0" y="0"/>
              <wp:positionH relativeFrom="page">
                <wp:posOffset>1120140</wp:posOffset>
              </wp:positionH>
              <wp:positionV relativeFrom="page">
                <wp:posOffset>664845</wp:posOffset>
              </wp:positionV>
              <wp:extent cx="5074285" cy="635"/>
              <wp:effectExtent l="3175" t="3175" r="3810" b="3175"/>
              <wp:wrapNone/>
              <wp:docPr id="1032" name="Line 205"/>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205" stroked="t" o:allowincell="f" style="position:absolute;mso-position-horizontal-relative:page;mso-position-vertical-relative:page" wp14:anchorId="16A48DDE">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868" wp14:anchorId="47FC7AF7">
              <wp:simplePos x="0" y="0"/>
              <wp:positionH relativeFrom="page">
                <wp:posOffset>3080385</wp:posOffset>
              </wp:positionH>
              <wp:positionV relativeFrom="page">
                <wp:posOffset>428625</wp:posOffset>
              </wp:positionV>
              <wp:extent cx="3166745" cy="198755"/>
              <wp:effectExtent l="635" t="635" r="0" b="0"/>
              <wp:wrapNone/>
              <wp:docPr id="1033" name="docshape 199"/>
              <a:graphic xmlns:a="http://schemas.openxmlformats.org/drawingml/2006/main">
                <a:graphicData uri="http://schemas.microsoft.com/office/word/2010/wordprocessingShape">
                  <wps:wsp>
                    <wps:cNvSpPr/>
                    <wps:spPr>
                      <a:xfrm>
                        <a:off x="0" y="0"/>
                        <a:ext cx="31669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 xml:space="preserve">Chapter 10: Android Architecture Components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111</w:t>
                          </w:r>
                          <w:r>
                            <w:rPr>
                              <w:spacing w:val="-5"/>
                              <w:color w:val="000000"/>
                            </w:rPr>
                            <w:fldChar w:fldCharType="end"/>
                          </w:r>
                        </w:p>
                      </w:txbxContent>
                    </wps:txbx>
                    <wps:bodyPr lIns="0" rIns="0" tIns="0" bIns="0" anchor="t" upright="1">
                      <a:noAutofit/>
                    </wps:bodyPr>
                  </wps:wsp>
                </a:graphicData>
              </a:graphic>
            </wp:anchor>
          </w:drawing>
        </mc:Choice>
        <mc:Fallback>
          <w:pict>
            <v:rect id="shape_0" ID="docshape 199" path="m0,0l-2147483645,0l-2147483645,-2147483646l0,-2147483646xe" stroked="f" o:allowincell="f" style="position:absolute;margin-left:242.55pt;margin-top:33.75pt;width:249.3pt;height:15.6pt;mso-wrap-style:square;v-text-anchor:top;mso-position-horizontal-relative:page;mso-position-vertical-relative:page" wp14:anchorId="47FC7AF7">
              <v:fill o:detectmouseclick="t" on="false"/>
              <v:stroke color="#3465a4" joinstyle="round" endcap="flat"/>
              <v:textbox>
                <w:txbxContent>
                  <w:p>
                    <w:pPr>
                      <w:pStyle w:val="TextBody"/>
                      <w:spacing w:before="20" w:after="0"/>
                      <w:ind w:left="20" w:hanging="0"/>
                      <w:rPr>
                        <w:color w:val="000000"/>
                      </w:rPr>
                    </w:pPr>
                    <w:r>
                      <w:rPr>
                        <w:color w:val="000000"/>
                      </w:rPr>
                      <w:t xml:space="preserve">Chapter 10: Android Architecture Components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111</w:t>
                    </w:r>
                    <w:r>
                      <w:rPr>
                        <w:spacing w:val="-5"/>
                        <w:color w:val="000000"/>
                      </w:rPr>
                      <w:fldChar w:fldCharType="end"/>
                    </w:r>
                  </w:p>
                </w:txbxContent>
              </v:textbox>
              <w10:wrap type="none"/>
            </v:rect>
          </w:pict>
        </mc:Fallback>
      </mc:AlternateContent>
    </w:r>
  </w:p>
</w:hdr>
</file>

<file path=word/header2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874" wp14:anchorId="4E218453">
              <wp:simplePos x="0" y="0"/>
              <wp:positionH relativeFrom="page">
                <wp:posOffset>662940</wp:posOffset>
              </wp:positionH>
              <wp:positionV relativeFrom="page">
                <wp:posOffset>664845</wp:posOffset>
              </wp:positionV>
              <wp:extent cx="5074920" cy="635"/>
              <wp:effectExtent l="3175" t="3175" r="3810" b="3175"/>
              <wp:wrapNone/>
              <wp:docPr id="1039" name="Line 208"/>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208" stroked="t" o:allowincell="f" style="position:absolute;mso-position-horizontal-relative:page;mso-position-vertical-relative:page" wp14:anchorId="4E218453">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875" wp14:anchorId="4A869936">
              <wp:simplePos x="0" y="0"/>
              <wp:positionH relativeFrom="page">
                <wp:posOffset>625475</wp:posOffset>
              </wp:positionH>
              <wp:positionV relativeFrom="page">
                <wp:posOffset>428625</wp:posOffset>
              </wp:positionV>
              <wp:extent cx="967105" cy="198755"/>
              <wp:effectExtent l="635" t="635" r="0" b="0"/>
              <wp:wrapNone/>
              <wp:docPr id="1040" name="docshape 202"/>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112</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02" path="m0,0l-2147483645,0l-2147483645,-2147483646l0,-2147483646xe" stroked="f" o:allowincell="f" style="position:absolute;margin-left:49.25pt;margin-top:33.75pt;width:76.1pt;height:15.6pt;mso-wrap-style:square;v-text-anchor:top;mso-position-horizontal-relative:page;mso-position-vertical-relative:page" wp14:anchorId="4A869936">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112</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22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872" wp14:anchorId="16A48DDE">
              <wp:simplePos x="0" y="0"/>
              <wp:positionH relativeFrom="page">
                <wp:posOffset>1120140</wp:posOffset>
              </wp:positionH>
              <wp:positionV relativeFrom="page">
                <wp:posOffset>664845</wp:posOffset>
              </wp:positionV>
              <wp:extent cx="5074285" cy="635"/>
              <wp:effectExtent l="3175" t="3175" r="3810" b="3175"/>
              <wp:wrapNone/>
              <wp:docPr id="1042" name="Line 207"/>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207" stroked="t" o:allowincell="f" style="position:absolute;mso-position-horizontal-relative:page;mso-position-vertical-relative:page" wp14:anchorId="16A48DDE">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873" wp14:anchorId="47FC7AF7">
              <wp:simplePos x="0" y="0"/>
              <wp:positionH relativeFrom="page">
                <wp:posOffset>3080385</wp:posOffset>
              </wp:positionH>
              <wp:positionV relativeFrom="page">
                <wp:posOffset>428625</wp:posOffset>
              </wp:positionV>
              <wp:extent cx="3166745" cy="198755"/>
              <wp:effectExtent l="635" t="635" r="0" b="0"/>
              <wp:wrapNone/>
              <wp:docPr id="1043" name="docshape 201"/>
              <a:graphic xmlns:a="http://schemas.openxmlformats.org/drawingml/2006/main">
                <a:graphicData uri="http://schemas.microsoft.com/office/word/2010/wordprocessingShape">
                  <wps:wsp>
                    <wps:cNvSpPr/>
                    <wps:spPr>
                      <a:xfrm>
                        <a:off x="0" y="0"/>
                        <a:ext cx="31669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 xml:space="preserve">Chapter 10: Android Architecture Components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113</w:t>
                          </w:r>
                          <w:r>
                            <w:rPr>
                              <w:spacing w:val="-5"/>
                              <w:color w:val="000000"/>
                            </w:rPr>
                            <w:fldChar w:fldCharType="end"/>
                          </w:r>
                        </w:p>
                      </w:txbxContent>
                    </wps:txbx>
                    <wps:bodyPr lIns="0" rIns="0" tIns="0" bIns="0" anchor="t" upright="1">
                      <a:noAutofit/>
                    </wps:bodyPr>
                  </wps:wsp>
                </a:graphicData>
              </a:graphic>
            </wp:anchor>
          </w:drawing>
        </mc:Choice>
        <mc:Fallback>
          <w:pict>
            <v:rect id="shape_0" ID="docshape 201" path="m0,0l-2147483645,0l-2147483645,-2147483646l0,-2147483646xe" stroked="f" o:allowincell="f" style="position:absolute;margin-left:242.55pt;margin-top:33.75pt;width:249.3pt;height:15.6pt;mso-wrap-style:square;v-text-anchor:top;mso-position-horizontal-relative:page;mso-position-vertical-relative:page" wp14:anchorId="47FC7AF7">
              <v:fill o:detectmouseclick="t" on="false"/>
              <v:stroke color="#3465a4" joinstyle="round" endcap="flat"/>
              <v:textbox>
                <w:txbxContent>
                  <w:p>
                    <w:pPr>
                      <w:pStyle w:val="TextBody"/>
                      <w:spacing w:before="20" w:after="0"/>
                      <w:ind w:left="20" w:hanging="0"/>
                      <w:rPr>
                        <w:color w:val="000000"/>
                      </w:rPr>
                    </w:pPr>
                    <w:r>
                      <w:rPr>
                        <w:color w:val="000000"/>
                      </w:rPr>
                      <w:t xml:space="preserve">Chapter 10: Android Architecture Components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113</w:t>
                    </w:r>
                    <w:r>
                      <w:rPr>
                        <w:spacing w:val="-5"/>
                        <w:color w:val="000000"/>
                      </w:rPr>
                      <w:fldChar w:fldCharType="end"/>
                    </w:r>
                  </w:p>
                </w:txbxContent>
              </v:textbox>
              <w10:wrap type="none"/>
            </v:rect>
          </w:pict>
        </mc:Fallback>
      </mc:AlternateContent>
    </w:r>
  </w:p>
</w:hdr>
</file>

<file path=word/header22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880" wp14:anchorId="4E218453">
              <wp:simplePos x="0" y="0"/>
              <wp:positionH relativeFrom="page">
                <wp:posOffset>662940</wp:posOffset>
              </wp:positionH>
              <wp:positionV relativeFrom="page">
                <wp:posOffset>664845</wp:posOffset>
              </wp:positionV>
              <wp:extent cx="5074920" cy="635"/>
              <wp:effectExtent l="3175" t="3175" r="3810" b="3175"/>
              <wp:wrapNone/>
              <wp:docPr id="1046" name="Line 210"/>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210" stroked="t" o:allowincell="f" style="position:absolute;mso-position-horizontal-relative:page;mso-position-vertical-relative:page" wp14:anchorId="4E218453">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881" wp14:anchorId="4A869936">
              <wp:simplePos x="0" y="0"/>
              <wp:positionH relativeFrom="page">
                <wp:posOffset>625475</wp:posOffset>
              </wp:positionH>
              <wp:positionV relativeFrom="page">
                <wp:posOffset>428625</wp:posOffset>
              </wp:positionV>
              <wp:extent cx="967105" cy="198755"/>
              <wp:effectExtent l="635" t="635" r="0" b="0"/>
              <wp:wrapNone/>
              <wp:docPr id="1047" name="docshape 204"/>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114</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04" path="m0,0l-2147483645,0l-2147483645,-2147483646l0,-2147483646xe" stroked="f" o:allowincell="f" style="position:absolute;margin-left:49.25pt;margin-top:33.75pt;width:76.1pt;height:15.6pt;mso-wrap-style:square;v-text-anchor:top;mso-position-horizontal-relative:page;mso-position-vertical-relative:page" wp14:anchorId="4A869936">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114</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22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877" wp14:anchorId="16A48DDE">
              <wp:simplePos x="0" y="0"/>
              <wp:positionH relativeFrom="page">
                <wp:posOffset>1120140</wp:posOffset>
              </wp:positionH>
              <wp:positionV relativeFrom="page">
                <wp:posOffset>664845</wp:posOffset>
              </wp:positionV>
              <wp:extent cx="5074285" cy="635"/>
              <wp:effectExtent l="3175" t="3175" r="3810" b="3175"/>
              <wp:wrapNone/>
              <wp:docPr id="1049" name="Line 209"/>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209" stroked="t" o:allowincell="f" style="position:absolute;mso-position-horizontal-relative:page;mso-position-vertical-relative:page" wp14:anchorId="16A48DDE">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878" wp14:anchorId="47FC7AF7">
              <wp:simplePos x="0" y="0"/>
              <wp:positionH relativeFrom="page">
                <wp:posOffset>3080385</wp:posOffset>
              </wp:positionH>
              <wp:positionV relativeFrom="page">
                <wp:posOffset>428625</wp:posOffset>
              </wp:positionV>
              <wp:extent cx="3166745" cy="198755"/>
              <wp:effectExtent l="635" t="635" r="0" b="0"/>
              <wp:wrapNone/>
              <wp:docPr id="1050" name="docshape 203"/>
              <a:graphic xmlns:a="http://schemas.openxmlformats.org/drawingml/2006/main">
                <a:graphicData uri="http://schemas.microsoft.com/office/word/2010/wordprocessingShape">
                  <wps:wsp>
                    <wps:cNvSpPr/>
                    <wps:spPr>
                      <a:xfrm>
                        <a:off x="0" y="0"/>
                        <a:ext cx="31669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 xml:space="preserve">Chapter 10: Android Architecture Components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113</w:t>
                          </w:r>
                          <w:r>
                            <w:rPr>
                              <w:spacing w:val="-5"/>
                              <w:color w:val="000000"/>
                            </w:rPr>
                            <w:fldChar w:fldCharType="end"/>
                          </w:r>
                        </w:p>
                      </w:txbxContent>
                    </wps:txbx>
                    <wps:bodyPr lIns="0" rIns="0" tIns="0" bIns="0" anchor="t" upright="1">
                      <a:noAutofit/>
                    </wps:bodyPr>
                  </wps:wsp>
                </a:graphicData>
              </a:graphic>
            </wp:anchor>
          </w:drawing>
        </mc:Choice>
        <mc:Fallback>
          <w:pict>
            <v:rect id="shape_0" ID="docshape 203" path="m0,0l-2147483645,0l-2147483645,-2147483646l0,-2147483646xe" stroked="f" o:allowincell="f" style="position:absolute;margin-left:242.55pt;margin-top:33.75pt;width:249.3pt;height:15.6pt;mso-wrap-style:square;v-text-anchor:top;mso-position-horizontal-relative:page;mso-position-vertical-relative:page" wp14:anchorId="47FC7AF7">
              <v:fill o:detectmouseclick="t" on="false"/>
              <v:stroke color="#3465a4" joinstyle="round" endcap="flat"/>
              <v:textbox>
                <w:txbxContent>
                  <w:p>
                    <w:pPr>
                      <w:pStyle w:val="TextBody"/>
                      <w:spacing w:before="20" w:after="0"/>
                      <w:ind w:left="20" w:hanging="0"/>
                      <w:rPr>
                        <w:color w:val="000000"/>
                      </w:rPr>
                    </w:pPr>
                    <w:r>
                      <w:rPr>
                        <w:color w:val="000000"/>
                      </w:rPr>
                      <w:t xml:space="preserve">Chapter 10: Android Architecture Components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113</w:t>
                    </w:r>
                    <w:r>
                      <w:rPr>
                        <w:spacing w:val="-5"/>
                        <w:color w:val="000000"/>
                      </w:rPr>
                      <w:fldChar w:fldCharType="end"/>
                    </w:r>
                  </w:p>
                </w:txbxContent>
              </v:textbox>
              <w10:wrap type="none"/>
            </v:rect>
          </w:pict>
        </mc:Fallback>
      </mc:AlternateContent>
    </w:r>
  </w:p>
</w:hdr>
</file>

<file path=word/header22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886" wp14:anchorId="4E218453">
              <wp:simplePos x="0" y="0"/>
              <wp:positionH relativeFrom="page">
                <wp:posOffset>662940</wp:posOffset>
              </wp:positionH>
              <wp:positionV relativeFrom="page">
                <wp:posOffset>664845</wp:posOffset>
              </wp:positionV>
              <wp:extent cx="5074920" cy="635"/>
              <wp:effectExtent l="3175" t="3175" r="3810" b="3175"/>
              <wp:wrapNone/>
              <wp:docPr id="1058" name="Line 212"/>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212" stroked="t" o:allowincell="f" style="position:absolute;mso-position-horizontal-relative:page;mso-position-vertical-relative:page" wp14:anchorId="4E218453">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887" wp14:anchorId="4A869936">
              <wp:simplePos x="0" y="0"/>
              <wp:positionH relativeFrom="page">
                <wp:posOffset>625475</wp:posOffset>
              </wp:positionH>
              <wp:positionV relativeFrom="page">
                <wp:posOffset>428625</wp:posOffset>
              </wp:positionV>
              <wp:extent cx="967105" cy="198755"/>
              <wp:effectExtent l="635" t="635" r="0" b="0"/>
              <wp:wrapNone/>
              <wp:docPr id="1059" name="docshape 206"/>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114</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06" path="m0,0l-2147483645,0l-2147483645,-2147483646l0,-2147483646xe" stroked="f" o:allowincell="f" style="position:absolute;margin-left:49.25pt;margin-top:33.75pt;width:76.1pt;height:15.6pt;mso-wrap-style:square;v-text-anchor:top;mso-position-horizontal-relative:page;mso-position-vertical-relative:page" wp14:anchorId="4A869936">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114</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22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884" wp14:anchorId="16A48DDE">
              <wp:simplePos x="0" y="0"/>
              <wp:positionH relativeFrom="page">
                <wp:posOffset>1120140</wp:posOffset>
              </wp:positionH>
              <wp:positionV relativeFrom="page">
                <wp:posOffset>664845</wp:posOffset>
              </wp:positionV>
              <wp:extent cx="5074285" cy="635"/>
              <wp:effectExtent l="3175" t="3175" r="3810" b="3175"/>
              <wp:wrapNone/>
              <wp:docPr id="1061" name="Line 211"/>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211" stroked="t" o:allowincell="f" style="position:absolute;mso-position-horizontal-relative:page;mso-position-vertical-relative:page" wp14:anchorId="16A48DDE">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885" wp14:anchorId="47FC7AF7">
              <wp:simplePos x="0" y="0"/>
              <wp:positionH relativeFrom="page">
                <wp:posOffset>3080385</wp:posOffset>
              </wp:positionH>
              <wp:positionV relativeFrom="page">
                <wp:posOffset>428625</wp:posOffset>
              </wp:positionV>
              <wp:extent cx="3166745" cy="198755"/>
              <wp:effectExtent l="635" t="635" r="0" b="0"/>
              <wp:wrapNone/>
              <wp:docPr id="1062" name="docshape 205"/>
              <a:graphic xmlns:a="http://schemas.openxmlformats.org/drawingml/2006/main">
                <a:graphicData uri="http://schemas.microsoft.com/office/word/2010/wordprocessingShape">
                  <wps:wsp>
                    <wps:cNvSpPr/>
                    <wps:spPr>
                      <a:xfrm>
                        <a:off x="0" y="0"/>
                        <a:ext cx="31669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 xml:space="preserve">Chapter 10: Android Architecture Components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115</w:t>
                          </w:r>
                          <w:r>
                            <w:rPr>
                              <w:spacing w:val="-5"/>
                              <w:color w:val="000000"/>
                            </w:rPr>
                            <w:fldChar w:fldCharType="end"/>
                          </w:r>
                        </w:p>
                      </w:txbxContent>
                    </wps:txbx>
                    <wps:bodyPr lIns="0" rIns="0" tIns="0" bIns="0" anchor="t" upright="1">
                      <a:noAutofit/>
                    </wps:bodyPr>
                  </wps:wsp>
                </a:graphicData>
              </a:graphic>
            </wp:anchor>
          </w:drawing>
        </mc:Choice>
        <mc:Fallback>
          <w:pict>
            <v:rect id="shape_0" ID="docshape 205" path="m0,0l-2147483645,0l-2147483645,-2147483646l0,-2147483646xe" stroked="f" o:allowincell="f" style="position:absolute;margin-left:242.55pt;margin-top:33.75pt;width:249.3pt;height:15.6pt;mso-wrap-style:square;v-text-anchor:top;mso-position-horizontal-relative:page;mso-position-vertical-relative:page" wp14:anchorId="47FC7AF7">
              <v:fill o:detectmouseclick="t" on="false"/>
              <v:stroke color="#3465a4" joinstyle="round" endcap="flat"/>
              <v:textbox>
                <w:txbxContent>
                  <w:p>
                    <w:pPr>
                      <w:pStyle w:val="TextBody"/>
                      <w:spacing w:before="20" w:after="0"/>
                      <w:ind w:left="20" w:hanging="0"/>
                      <w:rPr>
                        <w:color w:val="000000"/>
                      </w:rPr>
                    </w:pPr>
                    <w:r>
                      <w:rPr>
                        <w:color w:val="000000"/>
                      </w:rPr>
                      <w:t xml:space="preserve">Chapter 10: Android Architecture Components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115</w:t>
                    </w:r>
                    <w:r>
                      <w:rPr>
                        <w:spacing w:val="-5"/>
                        <w:color w:val="000000"/>
                      </w:rPr>
                      <w:fldChar w:fldCharType="end"/>
                    </w:r>
                  </w:p>
                </w:txbxContent>
              </v:textbox>
              <w10:wrap type="none"/>
            </v:rect>
          </w:pict>
        </mc:Fallback>
      </mc:AlternateContent>
    </w:r>
  </w:p>
</w:hdr>
</file>

<file path=word/header22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894" wp14:anchorId="4E218453">
              <wp:simplePos x="0" y="0"/>
              <wp:positionH relativeFrom="page">
                <wp:posOffset>662940</wp:posOffset>
              </wp:positionH>
              <wp:positionV relativeFrom="page">
                <wp:posOffset>664845</wp:posOffset>
              </wp:positionV>
              <wp:extent cx="5074920" cy="635"/>
              <wp:effectExtent l="3175" t="3175" r="3810" b="3175"/>
              <wp:wrapNone/>
              <wp:docPr id="1070" name="Line 214"/>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214" stroked="t" o:allowincell="f" style="position:absolute;mso-position-horizontal-relative:page;mso-position-vertical-relative:page" wp14:anchorId="4E218453">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895" wp14:anchorId="4A869936">
              <wp:simplePos x="0" y="0"/>
              <wp:positionH relativeFrom="page">
                <wp:posOffset>625475</wp:posOffset>
              </wp:positionH>
              <wp:positionV relativeFrom="page">
                <wp:posOffset>428625</wp:posOffset>
              </wp:positionV>
              <wp:extent cx="967105" cy="198755"/>
              <wp:effectExtent l="635" t="635" r="0" b="0"/>
              <wp:wrapNone/>
              <wp:docPr id="1071" name="docshape 208"/>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116</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08" path="m0,0l-2147483645,0l-2147483645,-2147483646l0,-2147483646xe" stroked="f" o:allowincell="f" style="position:absolute;margin-left:49.25pt;margin-top:33.75pt;width:76.1pt;height:15.6pt;mso-wrap-style:square;v-text-anchor:top;mso-position-horizontal-relative:page;mso-position-vertical-relative:page" wp14:anchorId="4A869936">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116</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22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891" wp14:anchorId="16A48DDE">
              <wp:simplePos x="0" y="0"/>
              <wp:positionH relativeFrom="page">
                <wp:posOffset>1120140</wp:posOffset>
              </wp:positionH>
              <wp:positionV relativeFrom="page">
                <wp:posOffset>664845</wp:posOffset>
              </wp:positionV>
              <wp:extent cx="5074285" cy="635"/>
              <wp:effectExtent l="3175" t="3175" r="3810" b="3175"/>
              <wp:wrapNone/>
              <wp:docPr id="1073" name="Line 213"/>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213" stroked="t" o:allowincell="f" style="position:absolute;mso-position-horizontal-relative:page;mso-position-vertical-relative:page" wp14:anchorId="16A48DDE">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892" wp14:anchorId="47FC7AF7">
              <wp:simplePos x="0" y="0"/>
              <wp:positionH relativeFrom="page">
                <wp:posOffset>3080385</wp:posOffset>
              </wp:positionH>
              <wp:positionV relativeFrom="page">
                <wp:posOffset>428625</wp:posOffset>
              </wp:positionV>
              <wp:extent cx="3166745" cy="198755"/>
              <wp:effectExtent l="635" t="635" r="0" b="0"/>
              <wp:wrapNone/>
              <wp:docPr id="1074" name="docshape 207"/>
              <a:graphic xmlns:a="http://schemas.openxmlformats.org/drawingml/2006/main">
                <a:graphicData uri="http://schemas.microsoft.com/office/word/2010/wordprocessingShape">
                  <wps:wsp>
                    <wps:cNvSpPr/>
                    <wps:spPr>
                      <a:xfrm>
                        <a:off x="0" y="0"/>
                        <a:ext cx="31669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 xml:space="preserve">Chapter 10: Android Architecture Components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115</w:t>
                          </w:r>
                          <w:r>
                            <w:rPr>
                              <w:spacing w:val="-5"/>
                              <w:color w:val="000000"/>
                            </w:rPr>
                            <w:fldChar w:fldCharType="end"/>
                          </w:r>
                        </w:p>
                      </w:txbxContent>
                    </wps:txbx>
                    <wps:bodyPr lIns="0" rIns="0" tIns="0" bIns="0" anchor="t" upright="1">
                      <a:noAutofit/>
                    </wps:bodyPr>
                  </wps:wsp>
                </a:graphicData>
              </a:graphic>
            </wp:anchor>
          </w:drawing>
        </mc:Choice>
        <mc:Fallback>
          <w:pict>
            <v:rect id="shape_0" ID="docshape 207" path="m0,0l-2147483645,0l-2147483645,-2147483646l0,-2147483646xe" stroked="f" o:allowincell="f" style="position:absolute;margin-left:242.55pt;margin-top:33.75pt;width:249.3pt;height:15.6pt;mso-wrap-style:square;v-text-anchor:top;mso-position-horizontal-relative:page;mso-position-vertical-relative:page" wp14:anchorId="47FC7AF7">
              <v:fill o:detectmouseclick="t" on="false"/>
              <v:stroke color="#3465a4" joinstyle="round" endcap="flat"/>
              <v:textbox>
                <w:txbxContent>
                  <w:p>
                    <w:pPr>
                      <w:pStyle w:val="TextBody"/>
                      <w:spacing w:before="20" w:after="0"/>
                      <w:ind w:left="20" w:hanging="0"/>
                      <w:rPr>
                        <w:color w:val="000000"/>
                      </w:rPr>
                    </w:pPr>
                    <w:r>
                      <w:rPr>
                        <w:color w:val="000000"/>
                      </w:rPr>
                      <w:t xml:space="preserve">Chapter 10: Android Architecture Components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115</w:t>
                    </w:r>
                    <w:r>
                      <w:rPr>
                        <w:spacing w:val="-5"/>
                        <w:color w:val="000000"/>
                      </w:rPr>
                      <w:fldChar w:fldCharType="end"/>
                    </w:r>
                  </w:p>
                </w:txbxContent>
              </v:textbox>
              <w10:wrap type="none"/>
            </v:rect>
          </w:pict>
        </mc:Fallback>
      </mc:AlternateContent>
    </w:r>
  </w:p>
</w:hdr>
</file>

<file path=word/header22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900" wp14:anchorId="4E218453">
              <wp:simplePos x="0" y="0"/>
              <wp:positionH relativeFrom="page">
                <wp:posOffset>662940</wp:posOffset>
              </wp:positionH>
              <wp:positionV relativeFrom="page">
                <wp:posOffset>664845</wp:posOffset>
              </wp:positionV>
              <wp:extent cx="5074920" cy="635"/>
              <wp:effectExtent l="3175" t="3175" r="3810" b="3175"/>
              <wp:wrapNone/>
              <wp:docPr id="1082" name="Line 216"/>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216" stroked="t" o:allowincell="f" style="position:absolute;mso-position-horizontal-relative:page;mso-position-vertical-relative:page" wp14:anchorId="4E218453">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901" wp14:anchorId="4A869936">
              <wp:simplePos x="0" y="0"/>
              <wp:positionH relativeFrom="page">
                <wp:posOffset>625475</wp:posOffset>
              </wp:positionH>
              <wp:positionV relativeFrom="page">
                <wp:posOffset>428625</wp:posOffset>
              </wp:positionV>
              <wp:extent cx="967105" cy="198755"/>
              <wp:effectExtent l="635" t="635" r="0" b="0"/>
              <wp:wrapNone/>
              <wp:docPr id="1083" name="docshape 210"/>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116</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10" path="m0,0l-2147483645,0l-2147483645,-2147483646l0,-2147483646xe" stroked="f" o:allowincell="f" style="position:absolute;margin-left:49.25pt;margin-top:33.75pt;width:76.1pt;height:15.6pt;mso-wrap-style:square;v-text-anchor:top;mso-position-horizontal-relative:page;mso-position-vertical-relative:page" wp14:anchorId="4A869936">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116</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2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206" wp14:anchorId="179D3EDD">
              <wp:simplePos x="0" y="0"/>
              <wp:positionH relativeFrom="page">
                <wp:posOffset>662940</wp:posOffset>
              </wp:positionH>
              <wp:positionV relativeFrom="page">
                <wp:posOffset>664845</wp:posOffset>
              </wp:positionV>
              <wp:extent cx="5074920" cy="635"/>
              <wp:effectExtent l="3175" t="3175" r="3810" b="3175"/>
              <wp:wrapNone/>
              <wp:docPr id="89" name="Line 20"/>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20" stroked="t" o:allowincell="f" style="position:absolute;mso-position-horizontal-relative:page;mso-position-vertical-relative:page" wp14:anchorId="179D3EDD">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209" wp14:anchorId="2D388CAF">
              <wp:simplePos x="0" y="0"/>
              <wp:positionH relativeFrom="page">
                <wp:posOffset>625475</wp:posOffset>
              </wp:positionH>
              <wp:positionV relativeFrom="page">
                <wp:posOffset>428625</wp:posOffset>
              </wp:positionV>
              <wp:extent cx="894080" cy="198755"/>
              <wp:effectExtent l="0" t="635" r="0" b="0"/>
              <wp:wrapNone/>
              <wp:docPr id="90" name="docshape 20"/>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14</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0" path="m0,0l-2147483645,0l-2147483645,-2147483646l0,-2147483646xe" stroked="f" o:allowincell="f" style="position:absolute;margin-left:49.25pt;margin-top:33.75pt;width:70.35pt;height:15.6pt;mso-wrap-style:square;v-text-anchor:top;mso-position-horizontal-relative:page;mso-position-vertical-relative:page" wp14:anchorId="2D388CAF">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14</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23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898" wp14:anchorId="16A48DDE">
              <wp:simplePos x="0" y="0"/>
              <wp:positionH relativeFrom="page">
                <wp:posOffset>1120140</wp:posOffset>
              </wp:positionH>
              <wp:positionV relativeFrom="page">
                <wp:posOffset>664845</wp:posOffset>
              </wp:positionV>
              <wp:extent cx="5074285" cy="635"/>
              <wp:effectExtent l="3175" t="3175" r="3810" b="3175"/>
              <wp:wrapNone/>
              <wp:docPr id="1085" name="Line 215"/>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215" stroked="t" o:allowincell="f" style="position:absolute;mso-position-horizontal-relative:page;mso-position-vertical-relative:page" wp14:anchorId="16A48DDE">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899" wp14:anchorId="47FC7AF7">
              <wp:simplePos x="0" y="0"/>
              <wp:positionH relativeFrom="page">
                <wp:posOffset>3080385</wp:posOffset>
              </wp:positionH>
              <wp:positionV relativeFrom="page">
                <wp:posOffset>428625</wp:posOffset>
              </wp:positionV>
              <wp:extent cx="3166745" cy="198755"/>
              <wp:effectExtent l="635" t="635" r="0" b="0"/>
              <wp:wrapNone/>
              <wp:docPr id="1086" name="docshape 209"/>
              <a:graphic xmlns:a="http://schemas.openxmlformats.org/drawingml/2006/main">
                <a:graphicData uri="http://schemas.microsoft.com/office/word/2010/wordprocessingShape">
                  <wps:wsp>
                    <wps:cNvSpPr/>
                    <wps:spPr>
                      <a:xfrm>
                        <a:off x="0" y="0"/>
                        <a:ext cx="31669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 xml:space="preserve">Chapter 10: Android Architecture Components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117</w:t>
                          </w:r>
                          <w:r>
                            <w:rPr>
                              <w:spacing w:val="-5"/>
                              <w:color w:val="000000"/>
                            </w:rPr>
                            <w:fldChar w:fldCharType="end"/>
                          </w:r>
                        </w:p>
                      </w:txbxContent>
                    </wps:txbx>
                    <wps:bodyPr lIns="0" rIns="0" tIns="0" bIns="0" anchor="t" upright="1">
                      <a:noAutofit/>
                    </wps:bodyPr>
                  </wps:wsp>
                </a:graphicData>
              </a:graphic>
            </wp:anchor>
          </w:drawing>
        </mc:Choice>
        <mc:Fallback>
          <w:pict>
            <v:rect id="shape_0" ID="docshape 209" path="m0,0l-2147483645,0l-2147483645,-2147483646l0,-2147483646xe" stroked="f" o:allowincell="f" style="position:absolute;margin-left:242.55pt;margin-top:33.75pt;width:249.3pt;height:15.6pt;mso-wrap-style:square;v-text-anchor:top;mso-position-horizontal-relative:page;mso-position-vertical-relative:page" wp14:anchorId="47FC7AF7">
              <v:fill o:detectmouseclick="t" on="false"/>
              <v:stroke color="#3465a4" joinstyle="round" endcap="flat"/>
              <v:textbox>
                <w:txbxContent>
                  <w:p>
                    <w:pPr>
                      <w:pStyle w:val="TextBody"/>
                      <w:spacing w:before="20" w:after="0"/>
                      <w:ind w:left="20" w:hanging="0"/>
                      <w:rPr>
                        <w:color w:val="000000"/>
                      </w:rPr>
                    </w:pPr>
                    <w:r>
                      <w:rPr>
                        <w:color w:val="000000"/>
                      </w:rPr>
                      <w:t xml:space="preserve">Chapter 10: Android Architecture Components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117</w:t>
                    </w:r>
                    <w:r>
                      <w:rPr>
                        <w:spacing w:val="-5"/>
                        <w:color w:val="000000"/>
                      </w:rPr>
                      <w:fldChar w:fldCharType="end"/>
                    </w:r>
                  </w:p>
                </w:txbxContent>
              </v:textbox>
              <w10:wrap type="none"/>
            </v:rect>
          </w:pict>
        </mc:Fallback>
      </mc:AlternateContent>
    </w:r>
  </w:p>
</w:hdr>
</file>

<file path=word/header23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908" wp14:anchorId="4E218453">
              <wp:simplePos x="0" y="0"/>
              <wp:positionH relativeFrom="page">
                <wp:posOffset>662940</wp:posOffset>
              </wp:positionH>
              <wp:positionV relativeFrom="page">
                <wp:posOffset>664845</wp:posOffset>
              </wp:positionV>
              <wp:extent cx="5074920" cy="635"/>
              <wp:effectExtent l="3175" t="3175" r="3810" b="3175"/>
              <wp:wrapNone/>
              <wp:docPr id="1092" name="Line 218"/>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218" stroked="t" o:allowincell="f" style="position:absolute;mso-position-horizontal-relative:page;mso-position-vertical-relative:page" wp14:anchorId="4E218453">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909" wp14:anchorId="4A869936">
              <wp:simplePos x="0" y="0"/>
              <wp:positionH relativeFrom="page">
                <wp:posOffset>625475</wp:posOffset>
              </wp:positionH>
              <wp:positionV relativeFrom="page">
                <wp:posOffset>428625</wp:posOffset>
              </wp:positionV>
              <wp:extent cx="967105" cy="198755"/>
              <wp:effectExtent l="635" t="635" r="0" b="0"/>
              <wp:wrapNone/>
              <wp:docPr id="1093" name="docshape 212"/>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118</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12" path="m0,0l-2147483645,0l-2147483645,-2147483646l0,-2147483646xe" stroked="f" o:allowincell="f" style="position:absolute;margin-left:49.25pt;margin-top:33.75pt;width:76.1pt;height:15.6pt;mso-wrap-style:square;v-text-anchor:top;mso-position-horizontal-relative:page;mso-position-vertical-relative:page" wp14:anchorId="4A869936">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118</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23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905" wp14:anchorId="16A48DDE">
              <wp:simplePos x="0" y="0"/>
              <wp:positionH relativeFrom="page">
                <wp:posOffset>1120140</wp:posOffset>
              </wp:positionH>
              <wp:positionV relativeFrom="page">
                <wp:posOffset>664845</wp:posOffset>
              </wp:positionV>
              <wp:extent cx="5074285" cy="635"/>
              <wp:effectExtent l="3175" t="3175" r="3810" b="3175"/>
              <wp:wrapNone/>
              <wp:docPr id="1095" name="Line 217"/>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217" stroked="t" o:allowincell="f" style="position:absolute;mso-position-horizontal-relative:page;mso-position-vertical-relative:page" wp14:anchorId="16A48DDE">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906" wp14:anchorId="47FC7AF7">
              <wp:simplePos x="0" y="0"/>
              <wp:positionH relativeFrom="page">
                <wp:posOffset>3080385</wp:posOffset>
              </wp:positionH>
              <wp:positionV relativeFrom="page">
                <wp:posOffset>428625</wp:posOffset>
              </wp:positionV>
              <wp:extent cx="3166745" cy="198755"/>
              <wp:effectExtent l="635" t="635" r="0" b="0"/>
              <wp:wrapNone/>
              <wp:docPr id="1096" name="docshape 211"/>
              <a:graphic xmlns:a="http://schemas.openxmlformats.org/drawingml/2006/main">
                <a:graphicData uri="http://schemas.microsoft.com/office/word/2010/wordprocessingShape">
                  <wps:wsp>
                    <wps:cNvSpPr/>
                    <wps:spPr>
                      <a:xfrm>
                        <a:off x="0" y="0"/>
                        <a:ext cx="31669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 xml:space="preserve">Chapter 10: Android Architecture Components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117</w:t>
                          </w:r>
                          <w:r>
                            <w:rPr>
                              <w:spacing w:val="-5"/>
                              <w:color w:val="000000"/>
                            </w:rPr>
                            <w:fldChar w:fldCharType="end"/>
                          </w:r>
                        </w:p>
                      </w:txbxContent>
                    </wps:txbx>
                    <wps:bodyPr lIns="0" rIns="0" tIns="0" bIns="0" anchor="t" upright="1">
                      <a:noAutofit/>
                    </wps:bodyPr>
                  </wps:wsp>
                </a:graphicData>
              </a:graphic>
            </wp:anchor>
          </w:drawing>
        </mc:Choice>
        <mc:Fallback>
          <w:pict>
            <v:rect id="shape_0" ID="docshape 211" path="m0,0l-2147483645,0l-2147483645,-2147483646l0,-2147483646xe" stroked="f" o:allowincell="f" style="position:absolute;margin-left:242.55pt;margin-top:33.75pt;width:249.3pt;height:15.6pt;mso-wrap-style:square;v-text-anchor:top;mso-position-horizontal-relative:page;mso-position-vertical-relative:page" wp14:anchorId="47FC7AF7">
              <v:fill o:detectmouseclick="t" on="false"/>
              <v:stroke color="#3465a4" joinstyle="round" endcap="flat"/>
              <v:textbox>
                <w:txbxContent>
                  <w:p>
                    <w:pPr>
                      <w:pStyle w:val="TextBody"/>
                      <w:spacing w:before="20" w:after="0"/>
                      <w:ind w:left="20" w:hanging="0"/>
                      <w:rPr>
                        <w:color w:val="000000"/>
                      </w:rPr>
                    </w:pPr>
                    <w:r>
                      <w:rPr>
                        <w:color w:val="000000"/>
                      </w:rPr>
                      <w:t xml:space="preserve">Chapter 10: Android Architecture Components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117</w:t>
                    </w:r>
                    <w:r>
                      <w:rPr>
                        <w:spacing w:val="-5"/>
                        <w:color w:val="000000"/>
                      </w:rPr>
                      <w:fldChar w:fldCharType="end"/>
                    </w:r>
                  </w:p>
                </w:txbxContent>
              </v:textbox>
              <w10:wrap type="none"/>
            </v:rect>
          </w:pict>
        </mc:Fallback>
      </mc:AlternateContent>
    </w:r>
  </w:p>
</w:hdr>
</file>

<file path=word/header23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914" wp14:anchorId="4E218453">
              <wp:simplePos x="0" y="0"/>
              <wp:positionH relativeFrom="page">
                <wp:posOffset>662940</wp:posOffset>
              </wp:positionH>
              <wp:positionV relativeFrom="page">
                <wp:posOffset>664845</wp:posOffset>
              </wp:positionV>
              <wp:extent cx="5074920" cy="635"/>
              <wp:effectExtent l="3175" t="3175" r="3810" b="3175"/>
              <wp:wrapNone/>
              <wp:docPr id="1103" name="Line 220"/>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220" stroked="t" o:allowincell="f" style="position:absolute;mso-position-horizontal-relative:page;mso-position-vertical-relative:page" wp14:anchorId="4E218453">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915" wp14:anchorId="4A869936">
              <wp:simplePos x="0" y="0"/>
              <wp:positionH relativeFrom="page">
                <wp:posOffset>625475</wp:posOffset>
              </wp:positionH>
              <wp:positionV relativeFrom="page">
                <wp:posOffset>428625</wp:posOffset>
              </wp:positionV>
              <wp:extent cx="967105" cy="198755"/>
              <wp:effectExtent l="635" t="635" r="0" b="0"/>
              <wp:wrapNone/>
              <wp:docPr id="1104" name="docshape 214"/>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118</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14" path="m0,0l-2147483645,0l-2147483645,-2147483646l0,-2147483646xe" stroked="f" o:allowincell="f" style="position:absolute;margin-left:49.25pt;margin-top:33.75pt;width:76.1pt;height:15.6pt;mso-wrap-style:square;v-text-anchor:top;mso-position-horizontal-relative:page;mso-position-vertical-relative:page" wp14:anchorId="4A869936">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118</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23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912" wp14:anchorId="16A48DDE">
              <wp:simplePos x="0" y="0"/>
              <wp:positionH relativeFrom="page">
                <wp:posOffset>1120140</wp:posOffset>
              </wp:positionH>
              <wp:positionV relativeFrom="page">
                <wp:posOffset>664845</wp:posOffset>
              </wp:positionV>
              <wp:extent cx="5074285" cy="635"/>
              <wp:effectExtent l="3175" t="3175" r="3810" b="3175"/>
              <wp:wrapNone/>
              <wp:docPr id="1106" name="Line 219"/>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219" stroked="t" o:allowincell="f" style="position:absolute;mso-position-horizontal-relative:page;mso-position-vertical-relative:page" wp14:anchorId="16A48DDE">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913" wp14:anchorId="47FC7AF7">
              <wp:simplePos x="0" y="0"/>
              <wp:positionH relativeFrom="page">
                <wp:posOffset>3080385</wp:posOffset>
              </wp:positionH>
              <wp:positionV relativeFrom="page">
                <wp:posOffset>428625</wp:posOffset>
              </wp:positionV>
              <wp:extent cx="3166745" cy="198755"/>
              <wp:effectExtent l="635" t="635" r="0" b="0"/>
              <wp:wrapNone/>
              <wp:docPr id="1107" name="docshape 213"/>
              <a:graphic xmlns:a="http://schemas.openxmlformats.org/drawingml/2006/main">
                <a:graphicData uri="http://schemas.microsoft.com/office/word/2010/wordprocessingShape">
                  <wps:wsp>
                    <wps:cNvSpPr/>
                    <wps:spPr>
                      <a:xfrm>
                        <a:off x="0" y="0"/>
                        <a:ext cx="31669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 xml:space="preserve">Chapter 10: Android Architecture Components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119</w:t>
                          </w:r>
                          <w:r>
                            <w:rPr>
                              <w:spacing w:val="-5"/>
                              <w:color w:val="000000"/>
                            </w:rPr>
                            <w:fldChar w:fldCharType="end"/>
                          </w:r>
                        </w:p>
                      </w:txbxContent>
                    </wps:txbx>
                    <wps:bodyPr lIns="0" rIns="0" tIns="0" bIns="0" anchor="t" upright="1">
                      <a:noAutofit/>
                    </wps:bodyPr>
                  </wps:wsp>
                </a:graphicData>
              </a:graphic>
            </wp:anchor>
          </w:drawing>
        </mc:Choice>
        <mc:Fallback>
          <w:pict>
            <v:rect id="shape_0" ID="docshape 213" path="m0,0l-2147483645,0l-2147483645,-2147483646l0,-2147483646xe" stroked="f" o:allowincell="f" style="position:absolute;margin-left:242.55pt;margin-top:33.75pt;width:249.3pt;height:15.6pt;mso-wrap-style:square;v-text-anchor:top;mso-position-horizontal-relative:page;mso-position-vertical-relative:page" wp14:anchorId="47FC7AF7">
              <v:fill o:detectmouseclick="t" on="false"/>
              <v:stroke color="#3465a4" joinstyle="round" endcap="flat"/>
              <v:textbox>
                <w:txbxContent>
                  <w:p>
                    <w:pPr>
                      <w:pStyle w:val="TextBody"/>
                      <w:spacing w:before="20" w:after="0"/>
                      <w:ind w:left="20" w:hanging="0"/>
                      <w:rPr>
                        <w:color w:val="000000"/>
                      </w:rPr>
                    </w:pPr>
                    <w:r>
                      <w:rPr>
                        <w:color w:val="000000"/>
                      </w:rPr>
                      <w:t xml:space="preserve">Chapter 10: Android Architecture Components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119</w:t>
                    </w:r>
                    <w:r>
                      <w:rPr>
                        <w:spacing w:val="-5"/>
                        <w:color w:val="000000"/>
                      </w:rPr>
                      <w:fldChar w:fldCharType="end"/>
                    </w:r>
                  </w:p>
                </w:txbxContent>
              </v:textbox>
              <w10:wrap type="none"/>
            </v:rect>
          </w:pict>
        </mc:Fallback>
      </mc:AlternateContent>
    </w:r>
  </w:p>
</w:hdr>
</file>

<file path=word/header23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920" wp14:anchorId="4E218453">
              <wp:simplePos x="0" y="0"/>
              <wp:positionH relativeFrom="page">
                <wp:posOffset>662940</wp:posOffset>
              </wp:positionH>
              <wp:positionV relativeFrom="page">
                <wp:posOffset>664845</wp:posOffset>
              </wp:positionV>
              <wp:extent cx="5074920" cy="635"/>
              <wp:effectExtent l="3175" t="3175" r="3810" b="3175"/>
              <wp:wrapNone/>
              <wp:docPr id="1113" name="Line 222"/>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222" stroked="t" o:allowincell="f" style="position:absolute;mso-position-horizontal-relative:page;mso-position-vertical-relative:page" wp14:anchorId="4E218453">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921" wp14:anchorId="4A869936">
              <wp:simplePos x="0" y="0"/>
              <wp:positionH relativeFrom="page">
                <wp:posOffset>625475</wp:posOffset>
              </wp:positionH>
              <wp:positionV relativeFrom="page">
                <wp:posOffset>428625</wp:posOffset>
              </wp:positionV>
              <wp:extent cx="967105" cy="198755"/>
              <wp:effectExtent l="635" t="635" r="0" b="0"/>
              <wp:wrapNone/>
              <wp:docPr id="1114" name="docshape 216"/>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120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16" path="m0,0l-2147483645,0l-2147483645,-2147483646l0,-2147483646xe" stroked="f" o:allowincell="f" style="position:absolute;margin-left:49.25pt;margin-top:33.75pt;width:76.1pt;height:15.6pt;mso-wrap-style:square;v-text-anchor:top;mso-position-horizontal-relative:page;mso-position-vertical-relative:page" wp14:anchorId="4A869936">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120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23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917" wp14:anchorId="16A48DDE">
              <wp:simplePos x="0" y="0"/>
              <wp:positionH relativeFrom="page">
                <wp:posOffset>1120140</wp:posOffset>
              </wp:positionH>
              <wp:positionV relativeFrom="page">
                <wp:posOffset>664845</wp:posOffset>
              </wp:positionV>
              <wp:extent cx="5074285" cy="635"/>
              <wp:effectExtent l="3175" t="3175" r="3810" b="3175"/>
              <wp:wrapNone/>
              <wp:docPr id="1116" name="Line 221"/>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221" stroked="t" o:allowincell="f" style="position:absolute;mso-position-horizontal-relative:page;mso-position-vertical-relative:page" wp14:anchorId="16A48DDE">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918" wp14:anchorId="47FC7AF7">
              <wp:simplePos x="0" y="0"/>
              <wp:positionH relativeFrom="page">
                <wp:posOffset>3080385</wp:posOffset>
              </wp:positionH>
              <wp:positionV relativeFrom="page">
                <wp:posOffset>428625</wp:posOffset>
              </wp:positionV>
              <wp:extent cx="3166745" cy="198755"/>
              <wp:effectExtent l="635" t="635" r="0" b="0"/>
              <wp:wrapNone/>
              <wp:docPr id="1117" name="docshape 215"/>
              <a:graphic xmlns:a="http://schemas.openxmlformats.org/drawingml/2006/main">
                <a:graphicData uri="http://schemas.microsoft.com/office/word/2010/wordprocessingShape">
                  <wps:wsp>
                    <wps:cNvSpPr/>
                    <wps:spPr>
                      <a:xfrm>
                        <a:off x="0" y="0"/>
                        <a:ext cx="31669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 xml:space="preserve">Chapter 10: Android Architecture Components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119</w:t>
                          </w:r>
                          <w:r>
                            <w:rPr>
                              <w:spacing w:val="-5"/>
                              <w:color w:val="000000"/>
                            </w:rPr>
                            <w:fldChar w:fldCharType="end"/>
                          </w:r>
                        </w:p>
                      </w:txbxContent>
                    </wps:txbx>
                    <wps:bodyPr lIns="0" rIns="0" tIns="0" bIns="0" anchor="t" upright="1">
                      <a:noAutofit/>
                    </wps:bodyPr>
                  </wps:wsp>
                </a:graphicData>
              </a:graphic>
            </wp:anchor>
          </w:drawing>
        </mc:Choice>
        <mc:Fallback>
          <w:pict>
            <v:rect id="shape_0" ID="docshape 215" path="m0,0l-2147483645,0l-2147483645,-2147483646l0,-2147483646xe" stroked="f" o:allowincell="f" style="position:absolute;margin-left:242.55pt;margin-top:33.75pt;width:249.3pt;height:15.6pt;mso-wrap-style:square;v-text-anchor:top;mso-position-horizontal-relative:page;mso-position-vertical-relative:page" wp14:anchorId="47FC7AF7">
              <v:fill o:detectmouseclick="t" on="false"/>
              <v:stroke color="#3465a4" joinstyle="round" endcap="flat"/>
              <v:textbox>
                <w:txbxContent>
                  <w:p>
                    <w:pPr>
                      <w:pStyle w:val="TextBody"/>
                      <w:spacing w:before="20" w:after="0"/>
                      <w:ind w:left="20" w:hanging="0"/>
                      <w:rPr>
                        <w:color w:val="000000"/>
                      </w:rPr>
                    </w:pPr>
                    <w:r>
                      <w:rPr>
                        <w:color w:val="000000"/>
                      </w:rPr>
                      <w:t xml:space="preserve">Chapter 10: Android Architecture Components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119</w:t>
                    </w:r>
                    <w:r>
                      <w:rPr>
                        <w:spacing w:val="-5"/>
                        <w:color w:val="000000"/>
                      </w:rPr>
                      <w:fldChar w:fldCharType="end"/>
                    </w:r>
                  </w:p>
                </w:txbxContent>
              </v:textbox>
              <w10:wrap type="none"/>
            </v:rect>
          </w:pict>
        </mc:Fallback>
      </mc:AlternateContent>
    </w:r>
  </w:p>
</w:hdr>
</file>

<file path=word/header23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926" wp14:anchorId="4E218453">
              <wp:simplePos x="0" y="0"/>
              <wp:positionH relativeFrom="page">
                <wp:posOffset>662940</wp:posOffset>
              </wp:positionH>
              <wp:positionV relativeFrom="page">
                <wp:posOffset>664845</wp:posOffset>
              </wp:positionV>
              <wp:extent cx="5074920" cy="635"/>
              <wp:effectExtent l="3175" t="3175" r="3810" b="3175"/>
              <wp:wrapNone/>
              <wp:docPr id="1127" name="Line 224"/>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224" stroked="t" o:allowincell="f" style="position:absolute;mso-position-horizontal-relative:page;mso-position-vertical-relative:page" wp14:anchorId="4E218453">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927" wp14:anchorId="4A869936">
              <wp:simplePos x="0" y="0"/>
              <wp:positionH relativeFrom="page">
                <wp:posOffset>625475</wp:posOffset>
              </wp:positionH>
              <wp:positionV relativeFrom="page">
                <wp:posOffset>428625</wp:posOffset>
              </wp:positionV>
              <wp:extent cx="967105" cy="198755"/>
              <wp:effectExtent l="635" t="635" r="0" b="0"/>
              <wp:wrapNone/>
              <wp:docPr id="1128" name="docshape 218"/>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120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18" path="m0,0l-2147483645,0l-2147483645,-2147483646l0,-2147483646xe" stroked="f" o:allowincell="f" style="position:absolute;margin-left:49.25pt;margin-top:33.75pt;width:76.1pt;height:15.6pt;mso-wrap-style:square;v-text-anchor:top;mso-position-horizontal-relative:page;mso-position-vertical-relative:page" wp14:anchorId="4A869936">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120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23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924" wp14:anchorId="16A48DDE">
              <wp:simplePos x="0" y="0"/>
              <wp:positionH relativeFrom="page">
                <wp:posOffset>1120140</wp:posOffset>
              </wp:positionH>
              <wp:positionV relativeFrom="page">
                <wp:posOffset>664845</wp:posOffset>
              </wp:positionV>
              <wp:extent cx="5074285" cy="635"/>
              <wp:effectExtent l="3175" t="3175" r="3810" b="3175"/>
              <wp:wrapNone/>
              <wp:docPr id="1130" name="Line 223"/>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223" stroked="t" o:allowincell="f" style="position:absolute;mso-position-horizontal-relative:page;mso-position-vertical-relative:page" wp14:anchorId="16A48DDE">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925" wp14:anchorId="47FC7AF7">
              <wp:simplePos x="0" y="0"/>
              <wp:positionH relativeFrom="page">
                <wp:posOffset>3080385</wp:posOffset>
              </wp:positionH>
              <wp:positionV relativeFrom="page">
                <wp:posOffset>428625</wp:posOffset>
              </wp:positionV>
              <wp:extent cx="3166745" cy="198755"/>
              <wp:effectExtent l="635" t="635" r="0" b="0"/>
              <wp:wrapNone/>
              <wp:docPr id="1131" name="docshape 217"/>
              <a:graphic xmlns:a="http://schemas.openxmlformats.org/drawingml/2006/main">
                <a:graphicData uri="http://schemas.microsoft.com/office/word/2010/wordprocessingShape">
                  <wps:wsp>
                    <wps:cNvSpPr/>
                    <wps:spPr>
                      <a:xfrm>
                        <a:off x="0" y="0"/>
                        <a:ext cx="31669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 xml:space="preserve">Chapter 10: Android Architecture Components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121</w:t>
                          </w:r>
                          <w:r>
                            <w:rPr>
                              <w:spacing w:val="-5"/>
                              <w:color w:val="000000"/>
                            </w:rPr>
                            <w:fldChar w:fldCharType="end"/>
                          </w:r>
                        </w:p>
                      </w:txbxContent>
                    </wps:txbx>
                    <wps:bodyPr lIns="0" rIns="0" tIns="0" bIns="0" anchor="t" upright="1">
                      <a:noAutofit/>
                    </wps:bodyPr>
                  </wps:wsp>
                </a:graphicData>
              </a:graphic>
            </wp:anchor>
          </w:drawing>
        </mc:Choice>
        <mc:Fallback>
          <w:pict>
            <v:rect id="shape_0" ID="docshape 217" path="m0,0l-2147483645,0l-2147483645,-2147483646l0,-2147483646xe" stroked="f" o:allowincell="f" style="position:absolute;margin-left:242.55pt;margin-top:33.75pt;width:249.3pt;height:15.6pt;mso-wrap-style:square;v-text-anchor:top;mso-position-horizontal-relative:page;mso-position-vertical-relative:page" wp14:anchorId="47FC7AF7">
              <v:fill o:detectmouseclick="t" on="false"/>
              <v:stroke color="#3465a4" joinstyle="round" endcap="flat"/>
              <v:textbox>
                <w:txbxContent>
                  <w:p>
                    <w:pPr>
                      <w:pStyle w:val="TextBody"/>
                      <w:spacing w:before="20" w:after="0"/>
                      <w:ind w:left="20" w:hanging="0"/>
                      <w:rPr>
                        <w:color w:val="000000"/>
                      </w:rPr>
                    </w:pPr>
                    <w:r>
                      <w:rPr>
                        <w:color w:val="000000"/>
                      </w:rPr>
                      <w:t xml:space="preserve">Chapter 10: Android Architecture Components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121</w:t>
                    </w:r>
                    <w:r>
                      <w:rPr>
                        <w:spacing w:val="-5"/>
                        <w:color w:val="000000"/>
                      </w:rPr>
                      <w:fldChar w:fldCharType="end"/>
                    </w:r>
                  </w:p>
                </w:txbxContent>
              </v:textbox>
              <w10:wrap type="none"/>
            </v:rect>
          </w:pict>
        </mc:Fallback>
      </mc:AlternateContent>
    </w:r>
  </w:p>
</w:hdr>
</file>

<file path=word/header23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934" wp14:anchorId="4E218453">
              <wp:simplePos x="0" y="0"/>
              <wp:positionH relativeFrom="page">
                <wp:posOffset>662940</wp:posOffset>
              </wp:positionH>
              <wp:positionV relativeFrom="page">
                <wp:posOffset>664845</wp:posOffset>
              </wp:positionV>
              <wp:extent cx="5074920" cy="635"/>
              <wp:effectExtent l="3175" t="3175" r="3810" b="3175"/>
              <wp:wrapNone/>
              <wp:docPr id="1137" name="Line 226"/>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226" stroked="t" o:allowincell="f" style="position:absolute;mso-position-horizontal-relative:page;mso-position-vertical-relative:page" wp14:anchorId="4E218453">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935" wp14:anchorId="4A869936">
              <wp:simplePos x="0" y="0"/>
              <wp:positionH relativeFrom="page">
                <wp:posOffset>625475</wp:posOffset>
              </wp:positionH>
              <wp:positionV relativeFrom="page">
                <wp:posOffset>428625</wp:posOffset>
              </wp:positionV>
              <wp:extent cx="967105" cy="198755"/>
              <wp:effectExtent l="635" t="635" r="0" b="0"/>
              <wp:wrapNone/>
              <wp:docPr id="1138" name="docshape 220"/>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122</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20" path="m0,0l-2147483645,0l-2147483645,-2147483646l0,-2147483646xe" stroked="f" o:allowincell="f" style="position:absolute;margin-left:49.25pt;margin-top:33.75pt;width:76.1pt;height:15.6pt;mso-wrap-style:square;v-text-anchor:top;mso-position-horizontal-relative:page;mso-position-vertical-relative:page" wp14:anchorId="4A869936">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122</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2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99" wp14:anchorId="76397156">
              <wp:simplePos x="0" y="0"/>
              <wp:positionH relativeFrom="page">
                <wp:posOffset>1120140</wp:posOffset>
              </wp:positionH>
              <wp:positionV relativeFrom="page">
                <wp:posOffset>664845</wp:posOffset>
              </wp:positionV>
              <wp:extent cx="5074285" cy="635"/>
              <wp:effectExtent l="3175" t="3175" r="3810" b="3175"/>
              <wp:wrapNone/>
              <wp:docPr id="92" name="Line 19"/>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19" stroked="t" o:allowincell="f" style="position:absolute;mso-position-horizontal-relative:page;mso-position-vertical-relative:page" wp14:anchorId="76397156">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203" wp14:anchorId="55C996A4">
              <wp:simplePos x="0" y="0"/>
              <wp:positionH relativeFrom="page">
                <wp:posOffset>3660140</wp:posOffset>
              </wp:positionH>
              <wp:positionV relativeFrom="page">
                <wp:posOffset>428625</wp:posOffset>
              </wp:positionV>
              <wp:extent cx="2585720" cy="198755"/>
              <wp:effectExtent l="0" t="635" r="0" b="0"/>
              <wp:wrapNone/>
              <wp:docPr id="93" name="docshape 19"/>
              <a:graphic xmlns:a="http://schemas.openxmlformats.org/drawingml/2006/main">
                <a:graphicData uri="http://schemas.microsoft.com/office/word/2010/wordprocessingShape">
                  <wps:wsp>
                    <wps:cNvSpPr/>
                    <wps:spPr>
                      <a:xfrm>
                        <a:off x="0" y="0"/>
                        <a:ext cx="258588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1"/>
                            </w:rPr>
                            <w:t xml:space="preserve"> </w:t>
                          </w:r>
                          <w:r>
                            <w:rPr>
                              <w:color w:val="000000"/>
                            </w:rPr>
                            <w:t>2:</w:t>
                          </w:r>
                          <w:r>
                            <w:rPr>
                              <w:color w:val="000000"/>
                              <w:spacing w:val="-1"/>
                            </w:rPr>
                            <w:t xml:space="preserve"> </w:t>
                          </w:r>
                          <w:r>
                            <w:rPr>
                              <w:color w:val="000000"/>
                            </w:rPr>
                            <w:t>Building</w:t>
                          </w:r>
                          <w:r>
                            <w:rPr>
                              <w:color w:val="000000"/>
                              <w:spacing w:val="-1"/>
                            </w:rPr>
                            <w:t xml:space="preserve"> </w:t>
                          </w:r>
                          <w:r>
                            <w:rPr>
                              <w:color w:val="000000"/>
                            </w:rPr>
                            <w:t>User</w:t>
                          </w:r>
                          <w:r>
                            <w:rPr>
                              <w:color w:val="000000"/>
                              <w:spacing w:val="-1"/>
                            </w:rPr>
                            <w:t xml:space="preserve"> </w:t>
                          </w:r>
                          <w:r>
                            <w:rPr>
                              <w:color w:val="000000"/>
                            </w:rPr>
                            <w:t>Screen</w:t>
                          </w:r>
                          <w:r>
                            <w:rPr>
                              <w:color w:val="000000"/>
                              <w:spacing w:val="-1"/>
                            </w:rPr>
                            <w:t xml:space="preserve"> </w:t>
                          </w:r>
                          <w:r>
                            <w:rPr>
                              <w:color w:val="000000"/>
                            </w:rPr>
                            <w:t>Flows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15</w:t>
                          </w:r>
                          <w:r>
                            <w:rPr>
                              <w:spacing w:val="-5"/>
                              <w:color w:val="000000"/>
                            </w:rPr>
                            <w:fldChar w:fldCharType="end"/>
                          </w:r>
                        </w:p>
                      </w:txbxContent>
                    </wps:txbx>
                    <wps:bodyPr lIns="0" rIns="0" tIns="0" bIns="0" anchor="t" upright="1">
                      <a:noAutofit/>
                    </wps:bodyPr>
                  </wps:wsp>
                </a:graphicData>
              </a:graphic>
            </wp:anchor>
          </w:drawing>
        </mc:Choice>
        <mc:Fallback>
          <w:pict>
            <v:rect id="shape_0" ID="docshape 19" path="m0,0l-2147483645,0l-2147483645,-2147483646l0,-2147483646xe" stroked="f" o:allowincell="f" style="position:absolute;margin-left:288.2pt;margin-top:33.75pt;width:203.55pt;height:15.6pt;mso-wrap-style:square;v-text-anchor:top;mso-position-horizontal-relative:page;mso-position-vertical-relative:page" wp14:anchorId="55C996A4">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1"/>
                      </w:rPr>
                      <w:t xml:space="preserve"> </w:t>
                    </w:r>
                    <w:r>
                      <w:rPr>
                        <w:color w:val="000000"/>
                      </w:rPr>
                      <w:t>2:</w:t>
                    </w:r>
                    <w:r>
                      <w:rPr>
                        <w:color w:val="000000"/>
                        <w:spacing w:val="-1"/>
                      </w:rPr>
                      <w:t xml:space="preserve"> </w:t>
                    </w:r>
                    <w:r>
                      <w:rPr>
                        <w:color w:val="000000"/>
                      </w:rPr>
                      <w:t>Building</w:t>
                    </w:r>
                    <w:r>
                      <w:rPr>
                        <w:color w:val="000000"/>
                        <w:spacing w:val="-1"/>
                      </w:rPr>
                      <w:t xml:space="preserve"> </w:t>
                    </w:r>
                    <w:r>
                      <w:rPr>
                        <w:color w:val="000000"/>
                      </w:rPr>
                      <w:t>User</w:t>
                    </w:r>
                    <w:r>
                      <w:rPr>
                        <w:color w:val="000000"/>
                        <w:spacing w:val="-1"/>
                      </w:rPr>
                      <w:t xml:space="preserve"> </w:t>
                    </w:r>
                    <w:r>
                      <w:rPr>
                        <w:color w:val="000000"/>
                      </w:rPr>
                      <w:t>Screen</w:t>
                    </w:r>
                    <w:r>
                      <w:rPr>
                        <w:color w:val="000000"/>
                        <w:spacing w:val="-1"/>
                      </w:rPr>
                      <w:t xml:space="preserve"> </w:t>
                    </w:r>
                    <w:r>
                      <w:rPr>
                        <w:color w:val="000000"/>
                      </w:rPr>
                      <w:t>Flows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15</w:t>
                    </w:r>
                    <w:r>
                      <w:rPr>
                        <w:spacing w:val="-5"/>
                        <w:color w:val="000000"/>
                      </w:rPr>
                      <w:fldChar w:fldCharType="end"/>
                    </w:r>
                  </w:p>
                </w:txbxContent>
              </v:textbox>
              <w10:wrap type="none"/>
            </v:rect>
          </w:pict>
        </mc:Fallback>
      </mc:AlternateContent>
    </w:r>
  </w:p>
</w:hdr>
</file>

<file path=word/header24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931" wp14:anchorId="16A48DDE">
              <wp:simplePos x="0" y="0"/>
              <wp:positionH relativeFrom="page">
                <wp:posOffset>1120140</wp:posOffset>
              </wp:positionH>
              <wp:positionV relativeFrom="page">
                <wp:posOffset>664845</wp:posOffset>
              </wp:positionV>
              <wp:extent cx="5074285" cy="635"/>
              <wp:effectExtent l="3175" t="3175" r="3810" b="3175"/>
              <wp:wrapNone/>
              <wp:docPr id="1140" name="Line 225"/>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225" stroked="t" o:allowincell="f" style="position:absolute;mso-position-horizontal-relative:page;mso-position-vertical-relative:page" wp14:anchorId="16A48DDE">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932" wp14:anchorId="47FC7AF7">
              <wp:simplePos x="0" y="0"/>
              <wp:positionH relativeFrom="page">
                <wp:posOffset>3080385</wp:posOffset>
              </wp:positionH>
              <wp:positionV relativeFrom="page">
                <wp:posOffset>428625</wp:posOffset>
              </wp:positionV>
              <wp:extent cx="3166745" cy="198755"/>
              <wp:effectExtent l="635" t="635" r="0" b="0"/>
              <wp:wrapNone/>
              <wp:docPr id="1141" name="docshape 219"/>
              <a:graphic xmlns:a="http://schemas.openxmlformats.org/drawingml/2006/main">
                <a:graphicData uri="http://schemas.microsoft.com/office/word/2010/wordprocessingShape">
                  <wps:wsp>
                    <wps:cNvSpPr/>
                    <wps:spPr>
                      <a:xfrm>
                        <a:off x="0" y="0"/>
                        <a:ext cx="31669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 xml:space="preserve">Chapter 10: Android Architecture Components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121</w:t>
                          </w:r>
                          <w:r>
                            <w:rPr>
                              <w:spacing w:val="-5"/>
                              <w:color w:val="000000"/>
                            </w:rPr>
                            <w:fldChar w:fldCharType="end"/>
                          </w:r>
                        </w:p>
                      </w:txbxContent>
                    </wps:txbx>
                    <wps:bodyPr lIns="0" rIns="0" tIns="0" bIns="0" anchor="t" upright="1">
                      <a:noAutofit/>
                    </wps:bodyPr>
                  </wps:wsp>
                </a:graphicData>
              </a:graphic>
            </wp:anchor>
          </w:drawing>
        </mc:Choice>
        <mc:Fallback>
          <w:pict>
            <v:rect id="shape_0" ID="docshape 219" path="m0,0l-2147483645,0l-2147483645,-2147483646l0,-2147483646xe" stroked="f" o:allowincell="f" style="position:absolute;margin-left:242.55pt;margin-top:33.75pt;width:249.3pt;height:15.6pt;mso-wrap-style:square;v-text-anchor:top;mso-position-horizontal-relative:page;mso-position-vertical-relative:page" wp14:anchorId="47FC7AF7">
              <v:fill o:detectmouseclick="t" on="false"/>
              <v:stroke color="#3465a4" joinstyle="round" endcap="flat"/>
              <v:textbox>
                <w:txbxContent>
                  <w:p>
                    <w:pPr>
                      <w:pStyle w:val="TextBody"/>
                      <w:spacing w:before="20" w:after="0"/>
                      <w:ind w:left="20" w:hanging="0"/>
                      <w:rPr>
                        <w:color w:val="000000"/>
                      </w:rPr>
                    </w:pPr>
                    <w:r>
                      <w:rPr>
                        <w:color w:val="000000"/>
                      </w:rPr>
                      <w:t xml:space="preserve">Chapter 10: Android Architecture Components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121</w:t>
                    </w:r>
                    <w:r>
                      <w:rPr>
                        <w:spacing w:val="-5"/>
                        <w:color w:val="000000"/>
                      </w:rPr>
                      <w:fldChar w:fldCharType="end"/>
                    </w:r>
                  </w:p>
                </w:txbxContent>
              </v:textbox>
              <w10:wrap type="none"/>
            </v:rect>
          </w:pict>
        </mc:Fallback>
      </mc:AlternateContent>
    </w:r>
  </w:p>
</w:hdr>
</file>

<file path=word/header24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938" wp14:anchorId="4E218453">
              <wp:simplePos x="0" y="0"/>
              <wp:positionH relativeFrom="page">
                <wp:posOffset>662940</wp:posOffset>
              </wp:positionH>
              <wp:positionV relativeFrom="page">
                <wp:posOffset>664845</wp:posOffset>
              </wp:positionV>
              <wp:extent cx="5074920" cy="635"/>
              <wp:effectExtent l="3175" t="3175" r="3810" b="3175"/>
              <wp:wrapNone/>
              <wp:docPr id="1146" name="Line 228"/>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228" stroked="t" o:allowincell="f" style="position:absolute;mso-position-horizontal-relative:page;mso-position-vertical-relative:page" wp14:anchorId="4E218453">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939" wp14:anchorId="4A869936">
              <wp:simplePos x="0" y="0"/>
              <wp:positionH relativeFrom="page">
                <wp:posOffset>625475</wp:posOffset>
              </wp:positionH>
              <wp:positionV relativeFrom="page">
                <wp:posOffset>428625</wp:posOffset>
              </wp:positionV>
              <wp:extent cx="967105" cy="198755"/>
              <wp:effectExtent l="635" t="635" r="0" b="0"/>
              <wp:wrapNone/>
              <wp:docPr id="1147" name="docshape 222"/>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122</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22" path="m0,0l-2147483645,0l-2147483645,-2147483646l0,-2147483646xe" stroked="f" o:allowincell="f" style="position:absolute;margin-left:49.25pt;margin-top:33.75pt;width:76.1pt;height:15.6pt;mso-wrap-style:square;v-text-anchor:top;mso-position-horizontal-relative:page;mso-position-vertical-relative:page" wp14:anchorId="4A869936">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122</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24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936" wp14:anchorId="16A48DDE">
              <wp:simplePos x="0" y="0"/>
              <wp:positionH relativeFrom="page">
                <wp:posOffset>1120140</wp:posOffset>
              </wp:positionH>
              <wp:positionV relativeFrom="page">
                <wp:posOffset>664845</wp:posOffset>
              </wp:positionV>
              <wp:extent cx="5074285" cy="635"/>
              <wp:effectExtent l="3175" t="3175" r="3810" b="3175"/>
              <wp:wrapNone/>
              <wp:docPr id="1149" name="Line 227"/>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227" stroked="t" o:allowincell="f" style="position:absolute;mso-position-horizontal-relative:page;mso-position-vertical-relative:page" wp14:anchorId="16A48DDE">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937" wp14:anchorId="47FC7AF7">
              <wp:simplePos x="0" y="0"/>
              <wp:positionH relativeFrom="page">
                <wp:posOffset>3080385</wp:posOffset>
              </wp:positionH>
              <wp:positionV relativeFrom="page">
                <wp:posOffset>428625</wp:posOffset>
              </wp:positionV>
              <wp:extent cx="3166745" cy="198755"/>
              <wp:effectExtent l="635" t="635" r="0" b="0"/>
              <wp:wrapNone/>
              <wp:docPr id="1150" name="docshape 221"/>
              <a:graphic xmlns:a="http://schemas.openxmlformats.org/drawingml/2006/main">
                <a:graphicData uri="http://schemas.microsoft.com/office/word/2010/wordprocessingShape">
                  <wps:wsp>
                    <wps:cNvSpPr/>
                    <wps:spPr>
                      <a:xfrm>
                        <a:off x="0" y="0"/>
                        <a:ext cx="31669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 xml:space="preserve">Chapter 10: Android Architecture Components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123</w:t>
                          </w:r>
                          <w:r>
                            <w:rPr>
                              <w:spacing w:val="-5"/>
                              <w:color w:val="000000"/>
                            </w:rPr>
                            <w:fldChar w:fldCharType="end"/>
                          </w:r>
                        </w:p>
                      </w:txbxContent>
                    </wps:txbx>
                    <wps:bodyPr lIns="0" rIns="0" tIns="0" bIns="0" anchor="t" upright="1">
                      <a:noAutofit/>
                    </wps:bodyPr>
                  </wps:wsp>
                </a:graphicData>
              </a:graphic>
            </wp:anchor>
          </w:drawing>
        </mc:Choice>
        <mc:Fallback>
          <w:pict>
            <v:rect id="shape_0" ID="docshape 221" path="m0,0l-2147483645,0l-2147483645,-2147483646l0,-2147483646xe" stroked="f" o:allowincell="f" style="position:absolute;margin-left:242.55pt;margin-top:33.75pt;width:249.3pt;height:15.6pt;mso-wrap-style:square;v-text-anchor:top;mso-position-horizontal-relative:page;mso-position-vertical-relative:page" wp14:anchorId="47FC7AF7">
              <v:fill o:detectmouseclick="t" on="false"/>
              <v:stroke color="#3465a4" joinstyle="round" endcap="flat"/>
              <v:textbox>
                <w:txbxContent>
                  <w:p>
                    <w:pPr>
                      <w:pStyle w:val="TextBody"/>
                      <w:spacing w:before="20" w:after="0"/>
                      <w:ind w:left="20" w:hanging="0"/>
                      <w:rPr>
                        <w:color w:val="000000"/>
                      </w:rPr>
                    </w:pPr>
                    <w:r>
                      <w:rPr>
                        <w:color w:val="000000"/>
                      </w:rPr>
                      <w:t xml:space="preserve">Chapter 10: Android Architecture Components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123</w:t>
                    </w:r>
                    <w:r>
                      <w:rPr>
                        <w:spacing w:val="-5"/>
                        <w:color w:val="000000"/>
                      </w:rPr>
                      <w:fldChar w:fldCharType="end"/>
                    </w:r>
                  </w:p>
                </w:txbxContent>
              </v:textbox>
              <w10:wrap type="none"/>
            </v:rect>
          </w:pict>
        </mc:Fallback>
      </mc:AlternateContent>
    </w:r>
  </w:p>
</w:hdr>
</file>

<file path=word/header24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944" wp14:anchorId="4E218453">
              <wp:simplePos x="0" y="0"/>
              <wp:positionH relativeFrom="page">
                <wp:posOffset>662940</wp:posOffset>
              </wp:positionH>
              <wp:positionV relativeFrom="page">
                <wp:posOffset>664845</wp:posOffset>
              </wp:positionV>
              <wp:extent cx="5074920" cy="635"/>
              <wp:effectExtent l="3175" t="3175" r="3810" b="3175"/>
              <wp:wrapNone/>
              <wp:docPr id="1152" name="Line 230"/>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230" stroked="t" o:allowincell="f" style="position:absolute;mso-position-horizontal-relative:page;mso-position-vertical-relative:page" wp14:anchorId="4E218453">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945" wp14:anchorId="4A869936">
              <wp:simplePos x="0" y="0"/>
              <wp:positionH relativeFrom="page">
                <wp:posOffset>625475</wp:posOffset>
              </wp:positionH>
              <wp:positionV relativeFrom="page">
                <wp:posOffset>428625</wp:posOffset>
              </wp:positionV>
              <wp:extent cx="967105" cy="198755"/>
              <wp:effectExtent l="635" t="635" r="0" b="0"/>
              <wp:wrapNone/>
              <wp:docPr id="1153" name="docshape 224"/>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124</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24" path="m0,0l-2147483645,0l-2147483645,-2147483646l0,-2147483646xe" stroked="f" o:allowincell="f" style="position:absolute;margin-left:49.25pt;margin-top:33.75pt;width:76.1pt;height:15.6pt;mso-wrap-style:square;v-text-anchor:top;mso-position-horizontal-relative:page;mso-position-vertical-relative:page" wp14:anchorId="4A869936">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124</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24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941" wp14:anchorId="16A48DDE">
              <wp:simplePos x="0" y="0"/>
              <wp:positionH relativeFrom="page">
                <wp:posOffset>1120140</wp:posOffset>
              </wp:positionH>
              <wp:positionV relativeFrom="page">
                <wp:posOffset>664845</wp:posOffset>
              </wp:positionV>
              <wp:extent cx="5074285" cy="635"/>
              <wp:effectExtent l="3175" t="3175" r="3810" b="3175"/>
              <wp:wrapNone/>
              <wp:docPr id="1155" name="Line 229"/>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229" stroked="t" o:allowincell="f" style="position:absolute;mso-position-horizontal-relative:page;mso-position-vertical-relative:page" wp14:anchorId="16A48DDE">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942" wp14:anchorId="47FC7AF7">
              <wp:simplePos x="0" y="0"/>
              <wp:positionH relativeFrom="page">
                <wp:posOffset>3080385</wp:posOffset>
              </wp:positionH>
              <wp:positionV relativeFrom="page">
                <wp:posOffset>428625</wp:posOffset>
              </wp:positionV>
              <wp:extent cx="3166745" cy="198755"/>
              <wp:effectExtent l="635" t="635" r="0" b="0"/>
              <wp:wrapNone/>
              <wp:docPr id="1156" name="docshape 223"/>
              <a:graphic xmlns:a="http://schemas.openxmlformats.org/drawingml/2006/main">
                <a:graphicData uri="http://schemas.microsoft.com/office/word/2010/wordprocessingShape">
                  <wps:wsp>
                    <wps:cNvSpPr/>
                    <wps:spPr>
                      <a:xfrm>
                        <a:off x="0" y="0"/>
                        <a:ext cx="31669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 xml:space="preserve">Chapter 10: Android Architecture Components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123</w:t>
                          </w:r>
                          <w:r>
                            <w:rPr>
                              <w:spacing w:val="-5"/>
                              <w:color w:val="000000"/>
                            </w:rPr>
                            <w:fldChar w:fldCharType="end"/>
                          </w:r>
                        </w:p>
                      </w:txbxContent>
                    </wps:txbx>
                    <wps:bodyPr lIns="0" rIns="0" tIns="0" bIns="0" anchor="t" upright="1">
                      <a:noAutofit/>
                    </wps:bodyPr>
                  </wps:wsp>
                </a:graphicData>
              </a:graphic>
            </wp:anchor>
          </w:drawing>
        </mc:Choice>
        <mc:Fallback>
          <w:pict>
            <v:rect id="shape_0" ID="docshape 223" path="m0,0l-2147483645,0l-2147483645,-2147483646l0,-2147483646xe" stroked="f" o:allowincell="f" style="position:absolute;margin-left:242.55pt;margin-top:33.75pt;width:249.3pt;height:15.6pt;mso-wrap-style:square;v-text-anchor:top;mso-position-horizontal-relative:page;mso-position-vertical-relative:page" wp14:anchorId="47FC7AF7">
              <v:fill o:detectmouseclick="t" on="false"/>
              <v:stroke color="#3465a4" joinstyle="round" endcap="flat"/>
              <v:textbox>
                <w:txbxContent>
                  <w:p>
                    <w:pPr>
                      <w:pStyle w:val="TextBody"/>
                      <w:spacing w:before="20" w:after="0"/>
                      <w:ind w:left="20" w:hanging="0"/>
                      <w:rPr>
                        <w:color w:val="000000"/>
                      </w:rPr>
                    </w:pPr>
                    <w:r>
                      <w:rPr>
                        <w:color w:val="000000"/>
                      </w:rPr>
                      <w:t xml:space="preserve">Chapter 10: Android Architecture Components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123</w:t>
                    </w:r>
                    <w:r>
                      <w:rPr>
                        <w:spacing w:val="-5"/>
                        <w:color w:val="000000"/>
                      </w:rPr>
                      <w:fldChar w:fldCharType="end"/>
                    </w:r>
                  </w:p>
                </w:txbxContent>
              </v:textbox>
              <w10:wrap type="none"/>
            </v:rect>
          </w:pict>
        </mc:Fallback>
      </mc:AlternateContent>
    </w:r>
  </w:p>
</w:hdr>
</file>

<file path=word/header24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948" wp14:anchorId="4E218453">
              <wp:simplePos x="0" y="0"/>
              <wp:positionH relativeFrom="page">
                <wp:posOffset>662940</wp:posOffset>
              </wp:positionH>
              <wp:positionV relativeFrom="page">
                <wp:posOffset>664845</wp:posOffset>
              </wp:positionV>
              <wp:extent cx="5074920" cy="635"/>
              <wp:effectExtent l="3175" t="3175" r="3810" b="3175"/>
              <wp:wrapNone/>
              <wp:docPr id="1164" name="Line 232"/>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232" stroked="t" o:allowincell="f" style="position:absolute;mso-position-horizontal-relative:page;mso-position-vertical-relative:page" wp14:anchorId="4E218453">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949" wp14:anchorId="4A869936">
              <wp:simplePos x="0" y="0"/>
              <wp:positionH relativeFrom="page">
                <wp:posOffset>625475</wp:posOffset>
              </wp:positionH>
              <wp:positionV relativeFrom="page">
                <wp:posOffset>428625</wp:posOffset>
              </wp:positionV>
              <wp:extent cx="967105" cy="198755"/>
              <wp:effectExtent l="635" t="635" r="0" b="0"/>
              <wp:wrapNone/>
              <wp:docPr id="1165" name="docshape 226"/>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124</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26" path="m0,0l-2147483645,0l-2147483645,-2147483646l0,-2147483646xe" stroked="f" o:allowincell="f" style="position:absolute;margin-left:49.25pt;margin-top:33.75pt;width:76.1pt;height:15.6pt;mso-wrap-style:square;v-text-anchor:top;mso-position-horizontal-relative:page;mso-position-vertical-relative:page" wp14:anchorId="4A869936">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124</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24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946" wp14:anchorId="16A48DDE">
              <wp:simplePos x="0" y="0"/>
              <wp:positionH relativeFrom="page">
                <wp:posOffset>1120140</wp:posOffset>
              </wp:positionH>
              <wp:positionV relativeFrom="page">
                <wp:posOffset>664845</wp:posOffset>
              </wp:positionV>
              <wp:extent cx="5074285" cy="635"/>
              <wp:effectExtent l="3175" t="3175" r="3810" b="3175"/>
              <wp:wrapNone/>
              <wp:docPr id="1167" name="Line 231"/>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231" stroked="t" o:allowincell="f" style="position:absolute;mso-position-horizontal-relative:page;mso-position-vertical-relative:page" wp14:anchorId="16A48DDE">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947" wp14:anchorId="47FC7AF7">
              <wp:simplePos x="0" y="0"/>
              <wp:positionH relativeFrom="page">
                <wp:posOffset>3080385</wp:posOffset>
              </wp:positionH>
              <wp:positionV relativeFrom="page">
                <wp:posOffset>428625</wp:posOffset>
              </wp:positionV>
              <wp:extent cx="3166745" cy="198755"/>
              <wp:effectExtent l="635" t="635" r="0" b="0"/>
              <wp:wrapNone/>
              <wp:docPr id="1168" name="docshape 225"/>
              <a:graphic xmlns:a="http://schemas.openxmlformats.org/drawingml/2006/main">
                <a:graphicData uri="http://schemas.microsoft.com/office/word/2010/wordprocessingShape">
                  <wps:wsp>
                    <wps:cNvSpPr/>
                    <wps:spPr>
                      <a:xfrm>
                        <a:off x="0" y="0"/>
                        <a:ext cx="31669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 xml:space="preserve">Chapter 10: Android Architecture Components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125</w:t>
                          </w:r>
                          <w:r>
                            <w:rPr>
                              <w:spacing w:val="-5"/>
                              <w:color w:val="000000"/>
                            </w:rPr>
                            <w:fldChar w:fldCharType="end"/>
                          </w:r>
                        </w:p>
                      </w:txbxContent>
                    </wps:txbx>
                    <wps:bodyPr lIns="0" rIns="0" tIns="0" bIns="0" anchor="t" upright="1">
                      <a:noAutofit/>
                    </wps:bodyPr>
                  </wps:wsp>
                </a:graphicData>
              </a:graphic>
            </wp:anchor>
          </w:drawing>
        </mc:Choice>
        <mc:Fallback>
          <w:pict>
            <v:rect id="shape_0" ID="docshape 225" path="m0,0l-2147483645,0l-2147483645,-2147483646l0,-2147483646xe" stroked="f" o:allowincell="f" style="position:absolute;margin-left:242.55pt;margin-top:33.75pt;width:249.3pt;height:15.6pt;mso-wrap-style:square;v-text-anchor:top;mso-position-horizontal-relative:page;mso-position-vertical-relative:page" wp14:anchorId="47FC7AF7">
              <v:fill o:detectmouseclick="t" on="false"/>
              <v:stroke color="#3465a4" joinstyle="round" endcap="flat"/>
              <v:textbox>
                <w:txbxContent>
                  <w:p>
                    <w:pPr>
                      <w:pStyle w:val="TextBody"/>
                      <w:spacing w:before="20" w:after="0"/>
                      <w:ind w:left="20" w:hanging="0"/>
                      <w:rPr>
                        <w:color w:val="000000"/>
                      </w:rPr>
                    </w:pPr>
                    <w:r>
                      <w:rPr>
                        <w:color w:val="000000"/>
                      </w:rPr>
                      <w:t xml:space="preserve">Chapter 10: Android Architecture Components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125</w:t>
                    </w:r>
                    <w:r>
                      <w:rPr>
                        <w:spacing w:val="-5"/>
                        <w:color w:val="000000"/>
                      </w:rPr>
                      <w:fldChar w:fldCharType="end"/>
                    </w:r>
                  </w:p>
                </w:txbxContent>
              </v:textbox>
              <w10:wrap type="none"/>
            </v:rect>
          </w:pict>
        </mc:Fallback>
      </mc:AlternateContent>
    </w:r>
  </w:p>
</w:hdr>
</file>

<file path=word/header24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65" wp14:anchorId="5278DB70">
              <wp:simplePos x="0" y="0"/>
              <wp:positionH relativeFrom="page">
                <wp:posOffset>0</wp:posOffset>
              </wp:positionH>
              <wp:positionV relativeFrom="page">
                <wp:posOffset>0</wp:posOffset>
              </wp:positionV>
              <wp:extent cx="5074920" cy="635"/>
              <wp:effectExtent l="3175" t="3175" r="3810" b="3175"/>
              <wp:wrapNone/>
              <wp:docPr id="1176" name="Line 20"/>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20" stroked="t" o:allowincell="f" style="position:absolute;mso-position-horizontal-relative:page;mso-position-vertical-relative:page" wp14:anchorId="5278DB70">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66" wp14:anchorId="3AB79763">
              <wp:simplePos x="0" y="0"/>
              <wp:positionH relativeFrom="page">
                <wp:posOffset>0</wp:posOffset>
              </wp:positionH>
              <wp:positionV relativeFrom="page">
                <wp:posOffset>0</wp:posOffset>
              </wp:positionV>
              <wp:extent cx="967105" cy="198755"/>
              <wp:effectExtent l="635" t="635" r="0" b="0"/>
              <wp:wrapNone/>
              <wp:docPr id="1177" name="docshape905"/>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126</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905" path="m0,0l-2147483645,0l-2147483645,-2147483646l0,-2147483646xe" stroked="f" o:allowincell="f" style="position:absolute;margin-left:0pt;margin-top:0pt;width:76.1pt;height:15.6pt;mso-wrap-style:square;v-text-anchor:top;mso-position-horizontal-relative:page;mso-position-vertical-relative:page" wp14:anchorId="3AB79763">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126</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24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62" wp14:anchorId="5E255A59">
              <wp:simplePos x="0" y="0"/>
              <wp:positionH relativeFrom="page">
                <wp:posOffset>1120140</wp:posOffset>
              </wp:positionH>
              <wp:positionV relativeFrom="page">
                <wp:posOffset>664845</wp:posOffset>
              </wp:positionV>
              <wp:extent cx="5074285" cy="635"/>
              <wp:effectExtent l="3175" t="3175" r="3810" b="3175"/>
              <wp:wrapNone/>
              <wp:docPr id="1179" name="Line 18"/>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18" stroked="t" o:allowincell="f" style="position:absolute;mso-position-horizontal-relative:page;mso-position-vertical-relative:page" wp14:anchorId="5E255A59">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63" wp14:anchorId="7FEBF092">
              <wp:simplePos x="0" y="0"/>
              <wp:positionH relativeFrom="page">
                <wp:posOffset>4218940</wp:posOffset>
              </wp:positionH>
              <wp:positionV relativeFrom="page">
                <wp:posOffset>428625</wp:posOffset>
              </wp:positionV>
              <wp:extent cx="2026920" cy="198755"/>
              <wp:effectExtent l="0" t="635" r="0" b="0"/>
              <wp:wrapNone/>
              <wp:docPr id="1180" name="docshape904"/>
              <a:graphic xmlns:a="http://schemas.openxmlformats.org/drawingml/2006/main">
                <a:graphicData uri="http://schemas.microsoft.com/office/word/2010/wordprocessingShape">
                  <wps:wsp>
                    <wps:cNvSpPr/>
                    <wps:spPr>
                      <a:xfrm>
                        <a:off x="0" y="0"/>
                        <a:ext cx="20268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11:</w:t>
                          </w:r>
                          <w:r>
                            <w:rPr>
                              <w:color w:val="000000"/>
                              <w:spacing w:val="-2"/>
                            </w:rPr>
                            <w:t xml:space="preserve"> </w:t>
                          </w:r>
                          <w:r>
                            <w:rPr>
                              <w:color w:val="000000"/>
                            </w:rPr>
                            <w:t>Persisting</w:t>
                          </w:r>
                          <w:r>
                            <w:rPr>
                              <w:color w:val="000000"/>
                              <w:spacing w:val="-2"/>
                            </w:rPr>
                            <w:t xml:space="preserve"> </w:t>
                          </w:r>
                          <w:r>
                            <w:rPr>
                              <w:color w:val="000000"/>
                            </w:rPr>
                            <w:t>Data</w:t>
                          </w:r>
                          <w:r>
                            <w:rPr>
                              <w:color w:val="000000"/>
                              <w:spacing w:val="-2"/>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125</w:t>
                          </w:r>
                          <w:r>
                            <w:rPr>
                              <w:spacing w:val="-5"/>
                              <w:color w:val="000000"/>
                            </w:rPr>
                            <w:fldChar w:fldCharType="end"/>
                          </w:r>
                        </w:p>
                      </w:txbxContent>
                    </wps:txbx>
                    <wps:bodyPr lIns="0" rIns="0" tIns="0" bIns="0" anchor="t" upright="1">
                      <a:noAutofit/>
                    </wps:bodyPr>
                  </wps:wsp>
                </a:graphicData>
              </a:graphic>
            </wp:anchor>
          </w:drawing>
        </mc:Choice>
        <mc:Fallback>
          <w:pict>
            <v:rect id="shape_0" ID="docshape904" path="m0,0l-2147483645,0l-2147483645,-2147483646l0,-2147483646xe" stroked="f" o:allowincell="f" style="position:absolute;margin-left:332.2pt;margin-top:33.75pt;width:159.55pt;height:15.6pt;mso-wrap-style:square;v-text-anchor:top;mso-position-horizontal-relative:page;mso-position-vertical-relative:page" wp14:anchorId="7FEBF092">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11:</w:t>
                    </w:r>
                    <w:r>
                      <w:rPr>
                        <w:color w:val="000000"/>
                        <w:spacing w:val="-2"/>
                      </w:rPr>
                      <w:t xml:space="preserve"> </w:t>
                    </w:r>
                    <w:r>
                      <w:rPr>
                        <w:color w:val="000000"/>
                      </w:rPr>
                      <w:t>Persisting</w:t>
                    </w:r>
                    <w:r>
                      <w:rPr>
                        <w:color w:val="000000"/>
                        <w:spacing w:val="-2"/>
                      </w:rPr>
                      <w:t xml:space="preserve"> </w:t>
                    </w:r>
                    <w:r>
                      <w:rPr>
                        <w:color w:val="000000"/>
                      </w:rPr>
                      <w:t>Data</w:t>
                    </w:r>
                    <w:r>
                      <w:rPr>
                        <w:color w:val="000000"/>
                        <w:spacing w:val="-2"/>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125</w:t>
                    </w:r>
                    <w:r>
                      <w:rPr>
                        <w:spacing w:val="-5"/>
                        <w:color w:val="000000"/>
                      </w:rPr>
                      <w:fldChar w:fldCharType="end"/>
                    </w:r>
                  </w:p>
                </w:txbxContent>
              </v:textbox>
              <w10:wrap type="none"/>
            </v:rect>
          </w:pict>
        </mc:Fallback>
      </mc:AlternateContent>
    </w:r>
  </w:p>
</w:hdr>
</file>

<file path=word/header24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953" wp14:anchorId="5278DB70">
              <wp:simplePos x="0" y="0"/>
              <wp:positionH relativeFrom="page">
                <wp:posOffset>662940</wp:posOffset>
              </wp:positionH>
              <wp:positionV relativeFrom="page">
                <wp:posOffset>664845</wp:posOffset>
              </wp:positionV>
              <wp:extent cx="5074920" cy="635"/>
              <wp:effectExtent l="3175" t="3175" r="3810" b="3175"/>
              <wp:wrapNone/>
              <wp:docPr id="1188" name="Line 234"/>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234" stroked="t" o:allowincell="f" style="position:absolute;mso-position-horizontal-relative:page;mso-position-vertical-relative:page" wp14:anchorId="5278DB70">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954" wp14:anchorId="3AB79763">
              <wp:simplePos x="0" y="0"/>
              <wp:positionH relativeFrom="page">
                <wp:posOffset>625475</wp:posOffset>
              </wp:positionH>
              <wp:positionV relativeFrom="page">
                <wp:posOffset>428625</wp:posOffset>
              </wp:positionV>
              <wp:extent cx="967105" cy="198755"/>
              <wp:effectExtent l="635" t="635" r="0" b="0"/>
              <wp:wrapNone/>
              <wp:docPr id="1189" name="docshape 228"/>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126</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28" path="m0,0l-2147483645,0l-2147483645,-2147483646l0,-2147483646xe" stroked="f" o:allowincell="f" style="position:absolute;margin-left:49.25pt;margin-top:33.75pt;width:76.1pt;height:15.6pt;mso-wrap-style:square;v-text-anchor:top;mso-position-horizontal-relative:page;mso-position-vertical-relative:page" wp14:anchorId="3AB79763">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126</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2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214" wp14:anchorId="179D3EDD">
              <wp:simplePos x="0" y="0"/>
              <wp:positionH relativeFrom="page">
                <wp:posOffset>662940</wp:posOffset>
              </wp:positionH>
              <wp:positionV relativeFrom="page">
                <wp:posOffset>664845</wp:posOffset>
              </wp:positionV>
              <wp:extent cx="5074920" cy="635"/>
              <wp:effectExtent l="3175" t="3175" r="3810" b="3175"/>
              <wp:wrapNone/>
              <wp:docPr id="98" name="Line 22"/>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22" stroked="t" o:allowincell="f" style="position:absolute;mso-position-horizontal-relative:page;mso-position-vertical-relative:page" wp14:anchorId="179D3EDD">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215" wp14:anchorId="2D388CAF">
              <wp:simplePos x="0" y="0"/>
              <wp:positionH relativeFrom="page">
                <wp:posOffset>625475</wp:posOffset>
              </wp:positionH>
              <wp:positionV relativeFrom="page">
                <wp:posOffset>428625</wp:posOffset>
              </wp:positionV>
              <wp:extent cx="894080" cy="198755"/>
              <wp:effectExtent l="0" t="635" r="0" b="0"/>
              <wp:wrapNone/>
              <wp:docPr id="99" name="docshape 22"/>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16</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2" path="m0,0l-2147483645,0l-2147483645,-2147483646l0,-2147483646xe" stroked="f" o:allowincell="f" style="position:absolute;margin-left:49.25pt;margin-top:33.75pt;width:70.35pt;height:15.6pt;mso-wrap-style:square;v-text-anchor:top;mso-position-horizontal-relative:page;mso-position-vertical-relative:page" wp14:anchorId="2D388CAF">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16</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25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951" wp14:anchorId="5E255A59">
              <wp:simplePos x="0" y="0"/>
              <wp:positionH relativeFrom="page">
                <wp:posOffset>0</wp:posOffset>
              </wp:positionH>
              <wp:positionV relativeFrom="page">
                <wp:posOffset>0</wp:posOffset>
              </wp:positionV>
              <wp:extent cx="5074285" cy="635"/>
              <wp:effectExtent l="3175" t="3175" r="3810" b="3175"/>
              <wp:wrapNone/>
              <wp:docPr id="1191" name="Line 233"/>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233" stroked="t" o:allowincell="f" style="position:absolute;mso-position-horizontal-relative:page;mso-position-vertical-relative:page" wp14:anchorId="5E255A59">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952" wp14:anchorId="7FEBF092">
              <wp:simplePos x="0" y="0"/>
              <wp:positionH relativeFrom="page">
                <wp:posOffset>0</wp:posOffset>
              </wp:positionH>
              <wp:positionV relativeFrom="page">
                <wp:posOffset>0</wp:posOffset>
              </wp:positionV>
              <wp:extent cx="2026920" cy="198755"/>
              <wp:effectExtent l="0" t="635" r="0" b="0"/>
              <wp:wrapNone/>
              <wp:docPr id="1192" name="docshape 227"/>
              <a:graphic xmlns:a="http://schemas.openxmlformats.org/drawingml/2006/main">
                <a:graphicData uri="http://schemas.microsoft.com/office/word/2010/wordprocessingShape">
                  <wps:wsp>
                    <wps:cNvSpPr/>
                    <wps:spPr>
                      <a:xfrm>
                        <a:off x="0" y="0"/>
                        <a:ext cx="20268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11:</w:t>
                          </w:r>
                          <w:r>
                            <w:rPr>
                              <w:color w:val="000000"/>
                              <w:spacing w:val="-2"/>
                            </w:rPr>
                            <w:t xml:space="preserve"> </w:t>
                          </w:r>
                          <w:r>
                            <w:rPr>
                              <w:color w:val="000000"/>
                            </w:rPr>
                            <w:t>Persisting</w:t>
                          </w:r>
                          <w:r>
                            <w:rPr>
                              <w:color w:val="000000"/>
                              <w:spacing w:val="-2"/>
                            </w:rPr>
                            <w:t xml:space="preserve"> </w:t>
                          </w:r>
                          <w:r>
                            <w:rPr>
                              <w:color w:val="000000"/>
                            </w:rPr>
                            <w:t>Data</w:t>
                          </w:r>
                          <w:r>
                            <w:rPr>
                              <w:color w:val="000000"/>
                              <w:spacing w:val="-2"/>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127</w:t>
                          </w:r>
                          <w:r>
                            <w:rPr>
                              <w:spacing w:val="-5"/>
                              <w:color w:val="000000"/>
                            </w:rPr>
                            <w:fldChar w:fldCharType="end"/>
                          </w:r>
                        </w:p>
                      </w:txbxContent>
                    </wps:txbx>
                    <wps:bodyPr lIns="0" rIns="0" tIns="0" bIns="0" anchor="t" upright="1">
                      <a:noAutofit/>
                    </wps:bodyPr>
                  </wps:wsp>
                </a:graphicData>
              </a:graphic>
            </wp:anchor>
          </w:drawing>
        </mc:Choice>
        <mc:Fallback>
          <w:pict>
            <v:rect id="shape_0" ID="docshape 227" path="m0,0l-2147483645,0l-2147483645,-2147483646l0,-2147483646xe" stroked="f" o:allowincell="f" style="position:absolute;margin-left:0pt;margin-top:0pt;width:159.55pt;height:15.6pt;mso-wrap-style:square;v-text-anchor:top;mso-position-horizontal-relative:page;mso-position-vertical-relative:page" wp14:anchorId="7FEBF092">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11:</w:t>
                    </w:r>
                    <w:r>
                      <w:rPr>
                        <w:color w:val="000000"/>
                        <w:spacing w:val="-2"/>
                      </w:rPr>
                      <w:t xml:space="preserve"> </w:t>
                    </w:r>
                    <w:r>
                      <w:rPr>
                        <w:color w:val="000000"/>
                      </w:rPr>
                      <w:t>Persisting</w:t>
                    </w:r>
                    <w:r>
                      <w:rPr>
                        <w:color w:val="000000"/>
                        <w:spacing w:val="-2"/>
                      </w:rPr>
                      <w:t xml:space="preserve"> </w:t>
                    </w:r>
                    <w:r>
                      <w:rPr>
                        <w:color w:val="000000"/>
                      </w:rPr>
                      <w:t>Data</w:t>
                    </w:r>
                    <w:r>
                      <w:rPr>
                        <w:color w:val="000000"/>
                        <w:spacing w:val="-2"/>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127</w:t>
                    </w:r>
                    <w:r>
                      <w:rPr>
                        <w:spacing w:val="-5"/>
                        <w:color w:val="000000"/>
                      </w:rPr>
                      <w:fldChar w:fldCharType="end"/>
                    </w:r>
                  </w:p>
                </w:txbxContent>
              </v:textbox>
              <w10:wrap type="none"/>
            </v:rect>
          </w:pict>
        </mc:Fallback>
      </mc:AlternateContent>
    </w:r>
  </w:p>
</w:hdr>
</file>

<file path=word/header25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959" wp14:anchorId="5278DB70">
              <wp:simplePos x="0" y="0"/>
              <wp:positionH relativeFrom="page">
                <wp:posOffset>0</wp:posOffset>
              </wp:positionH>
              <wp:positionV relativeFrom="page">
                <wp:posOffset>0</wp:posOffset>
              </wp:positionV>
              <wp:extent cx="5074920" cy="635"/>
              <wp:effectExtent l="3175" t="3175" r="3810" b="3175"/>
              <wp:wrapNone/>
              <wp:docPr id="1200" name="Line 236"/>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236" stroked="t" o:allowincell="f" style="position:absolute;mso-position-horizontal-relative:page;mso-position-vertical-relative:page" wp14:anchorId="5278DB70">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960" wp14:anchorId="3AB79763">
              <wp:simplePos x="0" y="0"/>
              <wp:positionH relativeFrom="page">
                <wp:posOffset>0</wp:posOffset>
              </wp:positionH>
              <wp:positionV relativeFrom="page">
                <wp:posOffset>0</wp:posOffset>
              </wp:positionV>
              <wp:extent cx="967105" cy="198755"/>
              <wp:effectExtent l="635" t="635" r="0" b="0"/>
              <wp:wrapNone/>
              <wp:docPr id="1201" name="docshape 230"/>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128</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30" path="m0,0l-2147483645,0l-2147483645,-2147483646l0,-2147483646xe" stroked="f" o:allowincell="f" style="position:absolute;margin-left:0pt;margin-top:0pt;width:76.1pt;height:15.6pt;mso-wrap-style:square;v-text-anchor:top;mso-position-horizontal-relative:page;mso-position-vertical-relative:page" wp14:anchorId="3AB79763">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128</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25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956" wp14:anchorId="5E255A59">
              <wp:simplePos x="0" y="0"/>
              <wp:positionH relativeFrom="page">
                <wp:posOffset>1120140</wp:posOffset>
              </wp:positionH>
              <wp:positionV relativeFrom="page">
                <wp:posOffset>664845</wp:posOffset>
              </wp:positionV>
              <wp:extent cx="5074285" cy="635"/>
              <wp:effectExtent l="3175" t="3175" r="3810" b="3175"/>
              <wp:wrapNone/>
              <wp:docPr id="1203" name="Line 235"/>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235" stroked="t" o:allowincell="f" style="position:absolute;mso-position-horizontal-relative:page;mso-position-vertical-relative:page" wp14:anchorId="5E255A59">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957" wp14:anchorId="7FEBF092">
              <wp:simplePos x="0" y="0"/>
              <wp:positionH relativeFrom="page">
                <wp:posOffset>4218940</wp:posOffset>
              </wp:positionH>
              <wp:positionV relativeFrom="page">
                <wp:posOffset>428625</wp:posOffset>
              </wp:positionV>
              <wp:extent cx="2026920" cy="198755"/>
              <wp:effectExtent l="0" t="635" r="0" b="0"/>
              <wp:wrapNone/>
              <wp:docPr id="1204" name="docshape 229"/>
              <a:graphic xmlns:a="http://schemas.openxmlformats.org/drawingml/2006/main">
                <a:graphicData uri="http://schemas.microsoft.com/office/word/2010/wordprocessingShape">
                  <wps:wsp>
                    <wps:cNvSpPr/>
                    <wps:spPr>
                      <a:xfrm>
                        <a:off x="0" y="0"/>
                        <a:ext cx="20268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11:</w:t>
                          </w:r>
                          <w:r>
                            <w:rPr>
                              <w:color w:val="000000"/>
                              <w:spacing w:val="-2"/>
                            </w:rPr>
                            <w:t xml:space="preserve"> </w:t>
                          </w:r>
                          <w:r>
                            <w:rPr>
                              <w:color w:val="000000"/>
                            </w:rPr>
                            <w:t>Persisting</w:t>
                          </w:r>
                          <w:r>
                            <w:rPr>
                              <w:color w:val="000000"/>
                              <w:spacing w:val="-2"/>
                            </w:rPr>
                            <w:t xml:space="preserve"> </w:t>
                          </w:r>
                          <w:r>
                            <w:rPr>
                              <w:color w:val="000000"/>
                            </w:rPr>
                            <w:t>Data</w:t>
                          </w:r>
                          <w:r>
                            <w:rPr>
                              <w:color w:val="000000"/>
                              <w:spacing w:val="-2"/>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127</w:t>
                          </w:r>
                          <w:r>
                            <w:rPr>
                              <w:spacing w:val="-5"/>
                              <w:color w:val="000000"/>
                            </w:rPr>
                            <w:fldChar w:fldCharType="end"/>
                          </w:r>
                        </w:p>
                      </w:txbxContent>
                    </wps:txbx>
                    <wps:bodyPr lIns="0" rIns="0" tIns="0" bIns="0" anchor="t" upright="1">
                      <a:noAutofit/>
                    </wps:bodyPr>
                  </wps:wsp>
                </a:graphicData>
              </a:graphic>
            </wp:anchor>
          </w:drawing>
        </mc:Choice>
        <mc:Fallback>
          <w:pict>
            <v:rect id="shape_0" ID="docshape 229" path="m0,0l-2147483645,0l-2147483645,-2147483646l0,-2147483646xe" stroked="f" o:allowincell="f" style="position:absolute;margin-left:332.2pt;margin-top:33.75pt;width:159.55pt;height:15.6pt;mso-wrap-style:square;v-text-anchor:top;mso-position-horizontal-relative:page;mso-position-vertical-relative:page" wp14:anchorId="7FEBF092">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11:</w:t>
                    </w:r>
                    <w:r>
                      <w:rPr>
                        <w:color w:val="000000"/>
                        <w:spacing w:val="-2"/>
                      </w:rPr>
                      <w:t xml:space="preserve"> </w:t>
                    </w:r>
                    <w:r>
                      <w:rPr>
                        <w:color w:val="000000"/>
                      </w:rPr>
                      <w:t>Persisting</w:t>
                    </w:r>
                    <w:r>
                      <w:rPr>
                        <w:color w:val="000000"/>
                        <w:spacing w:val="-2"/>
                      </w:rPr>
                      <w:t xml:space="preserve"> </w:t>
                    </w:r>
                    <w:r>
                      <w:rPr>
                        <w:color w:val="000000"/>
                      </w:rPr>
                      <w:t>Data</w:t>
                    </w:r>
                    <w:r>
                      <w:rPr>
                        <w:color w:val="000000"/>
                        <w:spacing w:val="-2"/>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127</w:t>
                    </w:r>
                    <w:r>
                      <w:rPr>
                        <w:spacing w:val="-5"/>
                        <w:color w:val="000000"/>
                      </w:rPr>
                      <w:fldChar w:fldCharType="end"/>
                    </w:r>
                  </w:p>
                </w:txbxContent>
              </v:textbox>
              <w10:wrap type="none"/>
            </v:rect>
          </w:pict>
        </mc:Fallback>
      </mc:AlternateContent>
    </w:r>
  </w:p>
</w:hdr>
</file>

<file path=word/header25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963" wp14:anchorId="5278DB70">
              <wp:simplePos x="0" y="0"/>
              <wp:positionH relativeFrom="page">
                <wp:posOffset>662940</wp:posOffset>
              </wp:positionH>
              <wp:positionV relativeFrom="page">
                <wp:posOffset>664845</wp:posOffset>
              </wp:positionV>
              <wp:extent cx="5074920" cy="635"/>
              <wp:effectExtent l="3175" t="3175" r="3810" b="3175"/>
              <wp:wrapNone/>
              <wp:docPr id="1212" name="Line 238"/>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238" stroked="t" o:allowincell="f" style="position:absolute;mso-position-horizontal-relative:page;mso-position-vertical-relative:page" wp14:anchorId="5278DB70">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964" wp14:anchorId="3AB79763">
              <wp:simplePos x="0" y="0"/>
              <wp:positionH relativeFrom="page">
                <wp:posOffset>625475</wp:posOffset>
              </wp:positionH>
              <wp:positionV relativeFrom="page">
                <wp:posOffset>428625</wp:posOffset>
              </wp:positionV>
              <wp:extent cx="967105" cy="198755"/>
              <wp:effectExtent l="635" t="635" r="0" b="0"/>
              <wp:wrapNone/>
              <wp:docPr id="1213" name="docshape 232"/>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128</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32" path="m0,0l-2147483645,0l-2147483645,-2147483646l0,-2147483646xe" stroked="f" o:allowincell="f" style="position:absolute;margin-left:49.25pt;margin-top:33.75pt;width:76.1pt;height:15.6pt;mso-wrap-style:square;v-text-anchor:top;mso-position-horizontal-relative:page;mso-position-vertical-relative:page" wp14:anchorId="3AB79763">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128</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25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961" wp14:anchorId="5E255A59">
              <wp:simplePos x="0" y="0"/>
              <wp:positionH relativeFrom="page">
                <wp:posOffset>0</wp:posOffset>
              </wp:positionH>
              <wp:positionV relativeFrom="page">
                <wp:posOffset>0</wp:posOffset>
              </wp:positionV>
              <wp:extent cx="5074285" cy="635"/>
              <wp:effectExtent l="3175" t="3175" r="3810" b="3175"/>
              <wp:wrapNone/>
              <wp:docPr id="1215" name="Line 237"/>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237" stroked="t" o:allowincell="f" style="position:absolute;mso-position-horizontal-relative:page;mso-position-vertical-relative:page" wp14:anchorId="5E255A59">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962" wp14:anchorId="7FEBF092">
              <wp:simplePos x="0" y="0"/>
              <wp:positionH relativeFrom="page">
                <wp:posOffset>0</wp:posOffset>
              </wp:positionH>
              <wp:positionV relativeFrom="page">
                <wp:posOffset>0</wp:posOffset>
              </wp:positionV>
              <wp:extent cx="2026920" cy="198755"/>
              <wp:effectExtent l="0" t="635" r="0" b="0"/>
              <wp:wrapNone/>
              <wp:docPr id="1216" name="docshape 231"/>
              <a:graphic xmlns:a="http://schemas.openxmlformats.org/drawingml/2006/main">
                <a:graphicData uri="http://schemas.microsoft.com/office/word/2010/wordprocessingShape">
                  <wps:wsp>
                    <wps:cNvSpPr/>
                    <wps:spPr>
                      <a:xfrm>
                        <a:off x="0" y="0"/>
                        <a:ext cx="20268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11:</w:t>
                          </w:r>
                          <w:r>
                            <w:rPr>
                              <w:color w:val="000000"/>
                              <w:spacing w:val="-2"/>
                            </w:rPr>
                            <w:t xml:space="preserve"> </w:t>
                          </w:r>
                          <w:r>
                            <w:rPr>
                              <w:color w:val="000000"/>
                            </w:rPr>
                            <w:t>Persisting</w:t>
                          </w:r>
                          <w:r>
                            <w:rPr>
                              <w:color w:val="000000"/>
                              <w:spacing w:val="-2"/>
                            </w:rPr>
                            <w:t xml:space="preserve"> </w:t>
                          </w:r>
                          <w:r>
                            <w:rPr>
                              <w:color w:val="000000"/>
                            </w:rPr>
                            <w:t>Data</w:t>
                          </w:r>
                          <w:r>
                            <w:rPr>
                              <w:color w:val="000000"/>
                              <w:spacing w:val="-2"/>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129</w:t>
                          </w:r>
                          <w:r>
                            <w:rPr>
                              <w:spacing w:val="-5"/>
                              <w:color w:val="000000"/>
                            </w:rPr>
                            <w:fldChar w:fldCharType="end"/>
                          </w:r>
                        </w:p>
                      </w:txbxContent>
                    </wps:txbx>
                    <wps:bodyPr lIns="0" rIns="0" tIns="0" bIns="0" anchor="t" upright="1">
                      <a:noAutofit/>
                    </wps:bodyPr>
                  </wps:wsp>
                </a:graphicData>
              </a:graphic>
            </wp:anchor>
          </w:drawing>
        </mc:Choice>
        <mc:Fallback>
          <w:pict>
            <v:rect id="shape_0" ID="docshape 231" path="m0,0l-2147483645,0l-2147483645,-2147483646l0,-2147483646xe" stroked="f" o:allowincell="f" style="position:absolute;margin-left:0pt;margin-top:0pt;width:159.55pt;height:15.6pt;mso-wrap-style:square;v-text-anchor:top;mso-position-horizontal-relative:page;mso-position-vertical-relative:page" wp14:anchorId="7FEBF092">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11:</w:t>
                    </w:r>
                    <w:r>
                      <w:rPr>
                        <w:color w:val="000000"/>
                        <w:spacing w:val="-2"/>
                      </w:rPr>
                      <w:t xml:space="preserve"> </w:t>
                    </w:r>
                    <w:r>
                      <w:rPr>
                        <w:color w:val="000000"/>
                      </w:rPr>
                      <w:t>Persisting</w:t>
                    </w:r>
                    <w:r>
                      <w:rPr>
                        <w:color w:val="000000"/>
                        <w:spacing w:val="-2"/>
                      </w:rPr>
                      <w:t xml:space="preserve"> </w:t>
                    </w:r>
                    <w:r>
                      <w:rPr>
                        <w:color w:val="000000"/>
                      </w:rPr>
                      <w:t>Data</w:t>
                    </w:r>
                    <w:r>
                      <w:rPr>
                        <w:color w:val="000000"/>
                        <w:spacing w:val="-2"/>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129</w:t>
                    </w:r>
                    <w:r>
                      <w:rPr>
                        <w:spacing w:val="-5"/>
                        <w:color w:val="000000"/>
                      </w:rPr>
                      <w:fldChar w:fldCharType="end"/>
                    </w:r>
                  </w:p>
                </w:txbxContent>
              </v:textbox>
              <w10:wrap type="none"/>
            </v:rect>
          </w:pict>
        </mc:Fallback>
      </mc:AlternateContent>
    </w:r>
  </w:p>
</w:hdr>
</file>

<file path=word/header25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969" wp14:anchorId="5278DB70">
              <wp:simplePos x="0" y="0"/>
              <wp:positionH relativeFrom="page">
                <wp:posOffset>0</wp:posOffset>
              </wp:positionH>
              <wp:positionV relativeFrom="page">
                <wp:posOffset>0</wp:posOffset>
              </wp:positionV>
              <wp:extent cx="5074920" cy="635"/>
              <wp:effectExtent l="3175" t="3175" r="3810" b="3175"/>
              <wp:wrapNone/>
              <wp:docPr id="1224" name="Line 240"/>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240" stroked="t" o:allowincell="f" style="position:absolute;mso-position-horizontal-relative:page;mso-position-vertical-relative:page" wp14:anchorId="5278DB70">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970" wp14:anchorId="3AB79763">
              <wp:simplePos x="0" y="0"/>
              <wp:positionH relativeFrom="page">
                <wp:posOffset>0</wp:posOffset>
              </wp:positionH>
              <wp:positionV relativeFrom="page">
                <wp:posOffset>0</wp:posOffset>
              </wp:positionV>
              <wp:extent cx="967105" cy="198755"/>
              <wp:effectExtent l="635" t="635" r="0" b="0"/>
              <wp:wrapNone/>
              <wp:docPr id="1225" name="docshape 234"/>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130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34" path="m0,0l-2147483645,0l-2147483645,-2147483646l0,-2147483646xe" stroked="f" o:allowincell="f" style="position:absolute;margin-left:0pt;margin-top:0pt;width:76.1pt;height:15.6pt;mso-wrap-style:square;v-text-anchor:top;mso-position-horizontal-relative:page;mso-position-vertical-relative:page" wp14:anchorId="3AB79763">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130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25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966" wp14:anchorId="5E255A59">
              <wp:simplePos x="0" y="0"/>
              <wp:positionH relativeFrom="page">
                <wp:posOffset>1120140</wp:posOffset>
              </wp:positionH>
              <wp:positionV relativeFrom="page">
                <wp:posOffset>664845</wp:posOffset>
              </wp:positionV>
              <wp:extent cx="5074285" cy="635"/>
              <wp:effectExtent l="3175" t="3175" r="3810" b="3175"/>
              <wp:wrapNone/>
              <wp:docPr id="1227" name="Line 239"/>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239" stroked="t" o:allowincell="f" style="position:absolute;mso-position-horizontal-relative:page;mso-position-vertical-relative:page" wp14:anchorId="5E255A59">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967" wp14:anchorId="7FEBF092">
              <wp:simplePos x="0" y="0"/>
              <wp:positionH relativeFrom="page">
                <wp:posOffset>4218940</wp:posOffset>
              </wp:positionH>
              <wp:positionV relativeFrom="page">
                <wp:posOffset>428625</wp:posOffset>
              </wp:positionV>
              <wp:extent cx="2026920" cy="198755"/>
              <wp:effectExtent l="0" t="635" r="0" b="0"/>
              <wp:wrapNone/>
              <wp:docPr id="1228" name="docshape 233"/>
              <a:graphic xmlns:a="http://schemas.openxmlformats.org/drawingml/2006/main">
                <a:graphicData uri="http://schemas.microsoft.com/office/word/2010/wordprocessingShape">
                  <wps:wsp>
                    <wps:cNvSpPr/>
                    <wps:spPr>
                      <a:xfrm>
                        <a:off x="0" y="0"/>
                        <a:ext cx="20268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11:</w:t>
                          </w:r>
                          <w:r>
                            <w:rPr>
                              <w:color w:val="000000"/>
                              <w:spacing w:val="-2"/>
                            </w:rPr>
                            <w:t xml:space="preserve"> </w:t>
                          </w:r>
                          <w:r>
                            <w:rPr>
                              <w:color w:val="000000"/>
                            </w:rPr>
                            <w:t>Persisting</w:t>
                          </w:r>
                          <w:r>
                            <w:rPr>
                              <w:color w:val="000000"/>
                              <w:spacing w:val="-2"/>
                            </w:rPr>
                            <w:t xml:space="preserve"> </w:t>
                          </w:r>
                          <w:r>
                            <w:rPr>
                              <w:color w:val="000000"/>
                            </w:rPr>
                            <w:t>Data</w:t>
                          </w:r>
                          <w:r>
                            <w:rPr>
                              <w:color w:val="000000"/>
                              <w:spacing w:val="-2"/>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129</w:t>
                          </w:r>
                          <w:r>
                            <w:rPr>
                              <w:spacing w:val="-5"/>
                              <w:color w:val="000000"/>
                            </w:rPr>
                            <w:fldChar w:fldCharType="end"/>
                          </w:r>
                        </w:p>
                      </w:txbxContent>
                    </wps:txbx>
                    <wps:bodyPr lIns="0" rIns="0" tIns="0" bIns="0" anchor="t" upright="1">
                      <a:noAutofit/>
                    </wps:bodyPr>
                  </wps:wsp>
                </a:graphicData>
              </a:graphic>
            </wp:anchor>
          </w:drawing>
        </mc:Choice>
        <mc:Fallback>
          <w:pict>
            <v:rect id="shape_0" ID="docshape 233" path="m0,0l-2147483645,0l-2147483645,-2147483646l0,-2147483646xe" stroked="f" o:allowincell="f" style="position:absolute;margin-left:332.2pt;margin-top:33.75pt;width:159.55pt;height:15.6pt;mso-wrap-style:square;v-text-anchor:top;mso-position-horizontal-relative:page;mso-position-vertical-relative:page" wp14:anchorId="7FEBF092">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11:</w:t>
                    </w:r>
                    <w:r>
                      <w:rPr>
                        <w:color w:val="000000"/>
                        <w:spacing w:val="-2"/>
                      </w:rPr>
                      <w:t xml:space="preserve"> </w:t>
                    </w:r>
                    <w:r>
                      <w:rPr>
                        <w:color w:val="000000"/>
                      </w:rPr>
                      <w:t>Persisting</w:t>
                    </w:r>
                    <w:r>
                      <w:rPr>
                        <w:color w:val="000000"/>
                        <w:spacing w:val="-2"/>
                      </w:rPr>
                      <w:t xml:space="preserve"> </w:t>
                    </w:r>
                    <w:r>
                      <w:rPr>
                        <w:color w:val="000000"/>
                      </w:rPr>
                      <w:t>Data</w:t>
                    </w:r>
                    <w:r>
                      <w:rPr>
                        <w:color w:val="000000"/>
                        <w:spacing w:val="-2"/>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129</w:t>
                    </w:r>
                    <w:r>
                      <w:rPr>
                        <w:spacing w:val="-5"/>
                        <w:color w:val="000000"/>
                      </w:rPr>
                      <w:fldChar w:fldCharType="end"/>
                    </w:r>
                  </w:p>
                </w:txbxContent>
              </v:textbox>
              <w10:wrap type="none"/>
            </v:rect>
          </w:pict>
        </mc:Fallback>
      </mc:AlternateContent>
    </w:r>
  </w:p>
</w:hdr>
</file>

<file path=word/header25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975" wp14:anchorId="5278DB70">
              <wp:simplePos x="0" y="0"/>
              <wp:positionH relativeFrom="page">
                <wp:posOffset>662940</wp:posOffset>
              </wp:positionH>
              <wp:positionV relativeFrom="page">
                <wp:posOffset>664845</wp:posOffset>
              </wp:positionV>
              <wp:extent cx="5074920" cy="635"/>
              <wp:effectExtent l="3175" t="3175" r="3810" b="3175"/>
              <wp:wrapNone/>
              <wp:docPr id="1238" name="Line 242"/>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242" stroked="t" o:allowincell="f" style="position:absolute;mso-position-horizontal-relative:page;mso-position-vertical-relative:page" wp14:anchorId="5278DB70">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976" wp14:anchorId="3AB79763">
              <wp:simplePos x="0" y="0"/>
              <wp:positionH relativeFrom="page">
                <wp:posOffset>625475</wp:posOffset>
              </wp:positionH>
              <wp:positionV relativeFrom="page">
                <wp:posOffset>428625</wp:posOffset>
              </wp:positionV>
              <wp:extent cx="967105" cy="198755"/>
              <wp:effectExtent l="635" t="635" r="0" b="0"/>
              <wp:wrapNone/>
              <wp:docPr id="1239" name="docshape 236"/>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130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36" path="m0,0l-2147483645,0l-2147483645,-2147483646l0,-2147483646xe" stroked="f" o:allowincell="f" style="position:absolute;margin-left:49.25pt;margin-top:33.75pt;width:76.1pt;height:15.6pt;mso-wrap-style:square;v-text-anchor:top;mso-position-horizontal-relative:page;mso-position-vertical-relative:page" wp14:anchorId="3AB79763">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130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25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973" wp14:anchorId="5E255A59">
              <wp:simplePos x="0" y="0"/>
              <wp:positionH relativeFrom="page">
                <wp:posOffset>0</wp:posOffset>
              </wp:positionH>
              <wp:positionV relativeFrom="page">
                <wp:posOffset>0</wp:posOffset>
              </wp:positionV>
              <wp:extent cx="5074285" cy="635"/>
              <wp:effectExtent l="3175" t="3175" r="3810" b="3175"/>
              <wp:wrapNone/>
              <wp:docPr id="1241" name="Line 241"/>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241" stroked="t" o:allowincell="f" style="position:absolute;mso-position-horizontal-relative:page;mso-position-vertical-relative:page" wp14:anchorId="5E255A59">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974" wp14:anchorId="7FEBF092">
              <wp:simplePos x="0" y="0"/>
              <wp:positionH relativeFrom="page">
                <wp:posOffset>0</wp:posOffset>
              </wp:positionH>
              <wp:positionV relativeFrom="page">
                <wp:posOffset>0</wp:posOffset>
              </wp:positionV>
              <wp:extent cx="2026920" cy="198755"/>
              <wp:effectExtent l="0" t="635" r="0" b="0"/>
              <wp:wrapNone/>
              <wp:docPr id="1242" name="docshape 235"/>
              <a:graphic xmlns:a="http://schemas.openxmlformats.org/drawingml/2006/main">
                <a:graphicData uri="http://schemas.microsoft.com/office/word/2010/wordprocessingShape">
                  <wps:wsp>
                    <wps:cNvSpPr/>
                    <wps:spPr>
                      <a:xfrm>
                        <a:off x="0" y="0"/>
                        <a:ext cx="20268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11:</w:t>
                          </w:r>
                          <w:r>
                            <w:rPr>
                              <w:color w:val="000000"/>
                              <w:spacing w:val="-2"/>
                            </w:rPr>
                            <w:t xml:space="preserve"> </w:t>
                          </w:r>
                          <w:r>
                            <w:rPr>
                              <w:color w:val="000000"/>
                            </w:rPr>
                            <w:t>Persisting</w:t>
                          </w:r>
                          <w:r>
                            <w:rPr>
                              <w:color w:val="000000"/>
                              <w:spacing w:val="-2"/>
                            </w:rPr>
                            <w:t xml:space="preserve"> </w:t>
                          </w:r>
                          <w:r>
                            <w:rPr>
                              <w:color w:val="000000"/>
                            </w:rPr>
                            <w:t>Data</w:t>
                          </w:r>
                          <w:r>
                            <w:rPr>
                              <w:color w:val="000000"/>
                              <w:spacing w:val="-2"/>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131</w:t>
                          </w:r>
                          <w:r>
                            <w:rPr>
                              <w:spacing w:val="-5"/>
                              <w:color w:val="000000"/>
                            </w:rPr>
                            <w:fldChar w:fldCharType="end"/>
                          </w:r>
                        </w:p>
                      </w:txbxContent>
                    </wps:txbx>
                    <wps:bodyPr lIns="0" rIns="0" tIns="0" bIns="0" anchor="t" upright="1">
                      <a:noAutofit/>
                    </wps:bodyPr>
                  </wps:wsp>
                </a:graphicData>
              </a:graphic>
            </wp:anchor>
          </w:drawing>
        </mc:Choice>
        <mc:Fallback>
          <w:pict>
            <v:rect id="shape_0" ID="docshape 235" path="m0,0l-2147483645,0l-2147483645,-2147483646l0,-2147483646xe" stroked="f" o:allowincell="f" style="position:absolute;margin-left:0pt;margin-top:0pt;width:159.55pt;height:15.6pt;mso-wrap-style:square;v-text-anchor:top;mso-position-horizontal-relative:page;mso-position-vertical-relative:page" wp14:anchorId="7FEBF092">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11:</w:t>
                    </w:r>
                    <w:r>
                      <w:rPr>
                        <w:color w:val="000000"/>
                        <w:spacing w:val="-2"/>
                      </w:rPr>
                      <w:t xml:space="preserve"> </w:t>
                    </w:r>
                    <w:r>
                      <w:rPr>
                        <w:color w:val="000000"/>
                      </w:rPr>
                      <w:t>Persisting</w:t>
                    </w:r>
                    <w:r>
                      <w:rPr>
                        <w:color w:val="000000"/>
                        <w:spacing w:val="-2"/>
                      </w:rPr>
                      <w:t xml:space="preserve"> </w:t>
                    </w:r>
                    <w:r>
                      <w:rPr>
                        <w:color w:val="000000"/>
                      </w:rPr>
                      <w:t>Data</w:t>
                    </w:r>
                    <w:r>
                      <w:rPr>
                        <w:color w:val="000000"/>
                        <w:spacing w:val="-2"/>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131</w:t>
                    </w:r>
                    <w:r>
                      <w:rPr>
                        <w:spacing w:val="-5"/>
                        <w:color w:val="000000"/>
                      </w:rPr>
                      <w:fldChar w:fldCharType="end"/>
                    </w:r>
                  </w:p>
                </w:txbxContent>
              </v:textbox>
              <w10:wrap type="none"/>
            </v:rect>
          </w:pict>
        </mc:Fallback>
      </mc:AlternateContent>
    </w:r>
  </w:p>
</w:hdr>
</file>

<file path=word/header25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981" wp14:anchorId="5278DB70">
              <wp:simplePos x="0" y="0"/>
              <wp:positionH relativeFrom="page">
                <wp:posOffset>662940</wp:posOffset>
              </wp:positionH>
              <wp:positionV relativeFrom="page">
                <wp:posOffset>664845</wp:posOffset>
              </wp:positionV>
              <wp:extent cx="5074920" cy="635"/>
              <wp:effectExtent l="3175" t="3175" r="3810" b="3175"/>
              <wp:wrapNone/>
              <wp:docPr id="1248" name="Line 244"/>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244" stroked="t" o:allowincell="f" style="position:absolute;mso-position-horizontal-relative:page;mso-position-vertical-relative:page" wp14:anchorId="5278DB70">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982" wp14:anchorId="3AB79763">
              <wp:simplePos x="0" y="0"/>
              <wp:positionH relativeFrom="page">
                <wp:posOffset>625475</wp:posOffset>
              </wp:positionH>
              <wp:positionV relativeFrom="page">
                <wp:posOffset>428625</wp:posOffset>
              </wp:positionV>
              <wp:extent cx="967105" cy="198755"/>
              <wp:effectExtent l="635" t="635" r="0" b="0"/>
              <wp:wrapNone/>
              <wp:docPr id="1249" name="docshape 238"/>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132</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38" path="m0,0l-2147483645,0l-2147483645,-2147483646l0,-2147483646xe" stroked="f" o:allowincell="f" style="position:absolute;margin-left:49.25pt;margin-top:33.75pt;width:76.1pt;height:15.6pt;mso-wrap-style:square;v-text-anchor:top;mso-position-horizontal-relative:page;mso-position-vertical-relative:page" wp14:anchorId="3AB79763">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132</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2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211" wp14:anchorId="76397156">
              <wp:simplePos x="0" y="0"/>
              <wp:positionH relativeFrom="page">
                <wp:posOffset>1120140</wp:posOffset>
              </wp:positionH>
              <wp:positionV relativeFrom="page">
                <wp:posOffset>664845</wp:posOffset>
              </wp:positionV>
              <wp:extent cx="5074285" cy="635"/>
              <wp:effectExtent l="3175" t="3175" r="3810" b="3175"/>
              <wp:wrapNone/>
              <wp:docPr id="101" name="Line 21"/>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21" stroked="t" o:allowincell="f" style="position:absolute;mso-position-horizontal-relative:page;mso-position-vertical-relative:page" wp14:anchorId="76397156">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212" wp14:anchorId="55C996A4">
              <wp:simplePos x="0" y="0"/>
              <wp:positionH relativeFrom="page">
                <wp:posOffset>3660140</wp:posOffset>
              </wp:positionH>
              <wp:positionV relativeFrom="page">
                <wp:posOffset>428625</wp:posOffset>
              </wp:positionV>
              <wp:extent cx="2585720" cy="198755"/>
              <wp:effectExtent l="0" t="635" r="0" b="0"/>
              <wp:wrapNone/>
              <wp:docPr id="102" name="docshape 21"/>
              <a:graphic xmlns:a="http://schemas.openxmlformats.org/drawingml/2006/main">
                <a:graphicData uri="http://schemas.microsoft.com/office/word/2010/wordprocessingShape">
                  <wps:wsp>
                    <wps:cNvSpPr/>
                    <wps:spPr>
                      <a:xfrm>
                        <a:off x="0" y="0"/>
                        <a:ext cx="258588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1"/>
                            </w:rPr>
                            <w:t xml:space="preserve"> </w:t>
                          </w:r>
                          <w:r>
                            <w:rPr>
                              <w:color w:val="000000"/>
                            </w:rPr>
                            <w:t>2:</w:t>
                          </w:r>
                          <w:r>
                            <w:rPr>
                              <w:color w:val="000000"/>
                              <w:spacing w:val="-1"/>
                            </w:rPr>
                            <w:t xml:space="preserve"> </w:t>
                          </w:r>
                          <w:r>
                            <w:rPr>
                              <w:color w:val="000000"/>
                            </w:rPr>
                            <w:t>Building</w:t>
                          </w:r>
                          <w:r>
                            <w:rPr>
                              <w:color w:val="000000"/>
                              <w:spacing w:val="-1"/>
                            </w:rPr>
                            <w:t xml:space="preserve"> </w:t>
                          </w:r>
                          <w:r>
                            <w:rPr>
                              <w:color w:val="000000"/>
                            </w:rPr>
                            <w:t>User</w:t>
                          </w:r>
                          <w:r>
                            <w:rPr>
                              <w:color w:val="000000"/>
                              <w:spacing w:val="-1"/>
                            </w:rPr>
                            <w:t xml:space="preserve"> </w:t>
                          </w:r>
                          <w:r>
                            <w:rPr>
                              <w:color w:val="000000"/>
                            </w:rPr>
                            <w:t>Screen</w:t>
                          </w:r>
                          <w:r>
                            <w:rPr>
                              <w:color w:val="000000"/>
                              <w:spacing w:val="-1"/>
                            </w:rPr>
                            <w:t xml:space="preserve"> </w:t>
                          </w:r>
                          <w:r>
                            <w:rPr>
                              <w:color w:val="000000"/>
                            </w:rPr>
                            <w:t>Flows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15</w:t>
                          </w:r>
                          <w:r>
                            <w:rPr>
                              <w:spacing w:val="-5"/>
                              <w:color w:val="000000"/>
                            </w:rPr>
                            <w:fldChar w:fldCharType="end"/>
                          </w:r>
                        </w:p>
                      </w:txbxContent>
                    </wps:txbx>
                    <wps:bodyPr lIns="0" rIns="0" tIns="0" bIns="0" anchor="t" upright="1">
                      <a:noAutofit/>
                    </wps:bodyPr>
                  </wps:wsp>
                </a:graphicData>
              </a:graphic>
            </wp:anchor>
          </w:drawing>
        </mc:Choice>
        <mc:Fallback>
          <w:pict>
            <v:rect id="shape_0" ID="docshape 21" path="m0,0l-2147483645,0l-2147483645,-2147483646l0,-2147483646xe" stroked="f" o:allowincell="f" style="position:absolute;margin-left:288.2pt;margin-top:33.75pt;width:203.55pt;height:15.6pt;mso-wrap-style:square;v-text-anchor:top;mso-position-horizontal-relative:page;mso-position-vertical-relative:page" wp14:anchorId="55C996A4">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1"/>
                      </w:rPr>
                      <w:t xml:space="preserve"> </w:t>
                    </w:r>
                    <w:r>
                      <w:rPr>
                        <w:color w:val="000000"/>
                      </w:rPr>
                      <w:t>2:</w:t>
                    </w:r>
                    <w:r>
                      <w:rPr>
                        <w:color w:val="000000"/>
                        <w:spacing w:val="-1"/>
                      </w:rPr>
                      <w:t xml:space="preserve"> </w:t>
                    </w:r>
                    <w:r>
                      <w:rPr>
                        <w:color w:val="000000"/>
                      </w:rPr>
                      <w:t>Building</w:t>
                    </w:r>
                    <w:r>
                      <w:rPr>
                        <w:color w:val="000000"/>
                        <w:spacing w:val="-1"/>
                      </w:rPr>
                      <w:t xml:space="preserve"> </w:t>
                    </w:r>
                    <w:r>
                      <w:rPr>
                        <w:color w:val="000000"/>
                      </w:rPr>
                      <w:t>User</w:t>
                    </w:r>
                    <w:r>
                      <w:rPr>
                        <w:color w:val="000000"/>
                        <w:spacing w:val="-1"/>
                      </w:rPr>
                      <w:t xml:space="preserve"> </w:t>
                    </w:r>
                    <w:r>
                      <w:rPr>
                        <w:color w:val="000000"/>
                      </w:rPr>
                      <w:t>Screen</w:t>
                    </w:r>
                    <w:r>
                      <w:rPr>
                        <w:color w:val="000000"/>
                        <w:spacing w:val="-1"/>
                      </w:rPr>
                      <w:t xml:space="preserve"> </w:t>
                    </w:r>
                    <w:r>
                      <w:rPr>
                        <w:color w:val="000000"/>
                      </w:rPr>
                      <w:t>Flows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15</w:t>
                    </w:r>
                    <w:r>
                      <w:rPr>
                        <w:spacing w:val="-5"/>
                        <w:color w:val="000000"/>
                      </w:rPr>
                      <w:fldChar w:fldCharType="end"/>
                    </w:r>
                  </w:p>
                </w:txbxContent>
              </v:textbox>
              <w10:wrap type="none"/>
            </v:rect>
          </w:pict>
        </mc:Fallback>
      </mc:AlternateContent>
    </w:r>
  </w:p>
</w:hdr>
</file>

<file path=word/header26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978" wp14:anchorId="5E255A59">
              <wp:simplePos x="0" y="0"/>
              <wp:positionH relativeFrom="page">
                <wp:posOffset>1120140</wp:posOffset>
              </wp:positionH>
              <wp:positionV relativeFrom="page">
                <wp:posOffset>664845</wp:posOffset>
              </wp:positionV>
              <wp:extent cx="5074285" cy="635"/>
              <wp:effectExtent l="3175" t="3175" r="3810" b="3175"/>
              <wp:wrapNone/>
              <wp:docPr id="1251" name="Line 243"/>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243" stroked="t" o:allowincell="f" style="position:absolute;mso-position-horizontal-relative:page;mso-position-vertical-relative:page" wp14:anchorId="5E255A59">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979" wp14:anchorId="7FEBF092">
              <wp:simplePos x="0" y="0"/>
              <wp:positionH relativeFrom="page">
                <wp:posOffset>4218940</wp:posOffset>
              </wp:positionH>
              <wp:positionV relativeFrom="page">
                <wp:posOffset>428625</wp:posOffset>
              </wp:positionV>
              <wp:extent cx="2026920" cy="198755"/>
              <wp:effectExtent l="0" t="635" r="0" b="0"/>
              <wp:wrapNone/>
              <wp:docPr id="1252" name="docshape 237"/>
              <a:graphic xmlns:a="http://schemas.openxmlformats.org/drawingml/2006/main">
                <a:graphicData uri="http://schemas.microsoft.com/office/word/2010/wordprocessingShape">
                  <wps:wsp>
                    <wps:cNvSpPr/>
                    <wps:spPr>
                      <a:xfrm>
                        <a:off x="0" y="0"/>
                        <a:ext cx="20268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11:</w:t>
                          </w:r>
                          <w:r>
                            <w:rPr>
                              <w:color w:val="000000"/>
                              <w:spacing w:val="-2"/>
                            </w:rPr>
                            <w:t xml:space="preserve"> </w:t>
                          </w:r>
                          <w:r>
                            <w:rPr>
                              <w:color w:val="000000"/>
                            </w:rPr>
                            <w:t>Persisting</w:t>
                          </w:r>
                          <w:r>
                            <w:rPr>
                              <w:color w:val="000000"/>
                              <w:spacing w:val="-2"/>
                            </w:rPr>
                            <w:t xml:space="preserve"> </w:t>
                          </w:r>
                          <w:r>
                            <w:rPr>
                              <w:color w:val="000000"/>
                            </w:rPr>
                            <w:t>Data</w:t>
                          </w:r>
                          <w:r>
                            <w:rPr>
                              <w:color w:val="000000"/>
                              <w:spacing w:val="-2"/>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131</w:t>
                          </w:r>
                          <w:r>
                            <w:rPr>
                              <w:spacing w:val="-5"/>
                              <w:color w:val="000000"/>
                            </w:rPr>
                            <w:fldChar w:fldCharType="end"/>
                          </w:r>
                        </w:p>
                      </w:txbxContent>
                    </wps:txbx>
                    <wps:bodyPr lIns="0" rIns="0" tIns="0" bIns="0" anchor="t" upright="1">
                      <a:noAutofit/>
                    </wps:bodyPr>
                  </wps:wsp>
                </a:graphicData>
              </a:graphic>
            </wp:anchor>
          </w:drawing>
        </mc:Choice>
        <mc:Fallback>
          <w:pict>
            <v:rect id="shape_0" ID="docshape 237" path="m0,0l-2147483645,0l-2147483645,-2147483646l0,-2147483646xe" stroked="f" o:allowincell="f" style="position:absolute;margin-left:332.2pt;margin-top:33.75pt;width:159.55pt;height:15.6pt;mso-wrap-style:square;v-text-anchor:top;mso-position-horizontal-relative:page;mso-position-vertical-relative:page" wp14:anchorId="7FEBF092">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11:</w:t>
                    </w:r>
                    <w:r>
                      <w:rPr>
                        <w:color w:val="000000"/>
                        <w:spacing w:val="-2"/>
                      </w:rPr>
                      <w:t xml:space="preserve"> </w:t>
                    </w:r>
                    <w:r>
                      <w:rPr>
                        <w:color w:val="000000"/>
                      </w:rPr>
                      <w:t>Persisting</w:t>
                    </w:r>
                    <w:r>
                      <w:rPr>
                        <w:color w:val="000000"/>
                        <w:spacing w:val="-2"/>
                      </w:rPr>
                      <w:t xml:space="preserve"> </w:t>
                    </w:r>
                    <w:r>
                      <w:rPr>
                        <w:color w:val="000000"/>
                      </w:rPr>
                      <w:t>Data</w:t>
                    </w:r>
                    <w:r>
                      <w:rPr>
                        <w:color w:val="000000"/>
                        <w:spacing w:val="-2"/>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131</w:t>
                    </w:r>
                    <w:r>
                      <w:rPr>
                        <w:spacing w:val="-5"/>
                        <w:color w:val="000000"/>
                      </w:rPr>
                      <w:fldChar w:fldCharType="end"/>
                    </w:r>
                  </w:p>
                </w:txbxContent>
              </v:textbox>
              <w10:wrap type="none"/>
            </v:rect>
          </w:pict>
        </mc:Fallback>
      </mc:AlternateContent>
    </w:r>
  </w:p>
</w:hdr>
</file>

<file path=word/header26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991" wp14:anchorId="5278DB70">
              <wp:simplePos x="0" y="0"/>
              <wp:positionH relativeFrom="page">
                <wp:posOffset>662940</wp:posOffset>
              </wp:positionH>
              <wp:positionV relativeFrom="page">
                <wp:posOffset>664845</wp:posOffset>
              </wp:positionV>
              <wp:extent cx="5074920" cy="635"/>
              <wp:effectExtent l="3175" t="3175" r="3810" b="3175"/>
              <wp:wrapNone/>
              <wp:docPr id="1258" name="Line 246"/>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246" stroked="t" o:allowincell="f" style="position:absolute;mso-position-horizontal-relative:page;mso-position-vertical-relative:page" wp14:anchorId="5278DB70">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992" wp14:anchorId="3AB79763">
              <wp:simplePos x="0" y="0"/>
              <wp:positionH relativeFrom="page">
                <wp:posOffset>625475</wp:posOffset>
              </wp:positionH>
              <wp:positionV relativeFrom="page">
                <wp:posOffset>428625</wp:posOffset>
              </wp:positionV>
              <wp:extent cx="967105" cy="198755"/>
              <wp:effectExtent l="635" t="635" r="0" b="0"/>
              <wp:wrapNone/>
              <wp:docPr id="1259" name="docshape 240"/>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132</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40" path="m0,0l-2147483645,0l-2147483645,-2147483646l0,-2147483646xe" stroked="f" o:allowincell="f" style="position:absolute;margin-left:49.25pt;margin-top:33.75pt;width:76.1pt;height:15.6pt;mso-wrap-style:square;v-text-anchor:top;mso-position-horizontal-relative:page;mso-position-vertical-relative:page" wp14:anchorId="3AB79763">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132</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26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989" wp14:anchorId="5E255A59">
              <wp:simplePos x="0" y="0"/>
              <wp:positionH relativeFrom="page">
                <wp:posOffset>1120140</wp:posOffset>
              </wp:positionH>
              <wp:positionV relativeFrom="page">
                <wp:posOffset>664845</wp:posOffset>
              </wp:positionV>
              <wp:extent cx="5074285" cy="635"/>
              <wp:effectExtent l="3175" t="3175" r="3810" b="3175"/>
              <wp:wrapNone/>
              <wp:docPr id="1261" name="Line 245"/>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245" stroked="t" o:allowincell="f" style="position:absolute;mso-position-horizontal-relative:page;mso-position-vertical-relative:page" wp14:anchorId="5E255A59">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990" wp14:anchorId="7FEBF092">
              <wp:simplePos x="0" y="0"/>
              <wp:positionH relativeFrom="page">
                <wp:posOffset>4218940</wp:posOffset>
              </wp:positionH>
              <wp:positionV relativeFrom="page">
                <wp:posOffset>428625</wp:posOffset>
              </wp:positionV>
              <wp:extent cx="2026920" cy="198755"/>
              <wp:effectExtent l="0" t="635" r="0" b="0"/>
              <wp:wrapNone/>
              <wp:docPr id="1262" name="docshape 239"/>
              <a:graphic xmlns:a="http://schemas.openxmlformats.org/drawingml/2006/main">
                <a:graphicData uri="http://schemas.microsoft.com/office/word/2010/wordprocessingShape">
                  <wps:wsp>
                    <wps:cNvSpPr/>
                    <wps:spPr>
                      <a:xfrm>
                        <a:off x="0" y="0"/>
                        <a:ext cx="20268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11:</w:t>
                          </w:r>
                          <w:r>
                            <w:rPr>
                              <w:color w:val="000000"/>
                              <w:spacing w:val="-2"/>
                            </w:rPr>
                            <w:t xml:space="preserve"> </w:t>
                          </w:r>
                          <w:r>
                            <w:rPr>
                              <w:color w:val="000000"/>
                            </w:rPr>
                            <w:t>Persisting</w:t>
                          </w:r>
                          <w:r>
                            <w:rPr>
                              <w:color w:val="000000"/>
                              <w:spacing w:val="-2"/>
                            </w:rPr>
                            <w:t xml:space="preserve"> </w:t>
                          </w:r>
                          <w:r>
                            <w:rPr>
                              <w:color w:val="000000"/>
                            </w:rPr>
                            <w:t>Data</w:t>
                          </w:r>
                          <w:r>
                            <w:rPr>
                              <w:color w:val="000000"/>
                              <w:spacing w:val="-2"/>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133</w:t>
                          </w:r>
                          <w:r>
                            <w:rPr>
                              <w:spacing w:val="-5"/>
                              <w:color w:val="000000"/>
                            </w:rPr>
                            <w:fldChar w:fldCharType="end"/>
                          </w:r>
                        </w:p>
                      </w:txbxContent>
                    </wps:txbx>
                    <wps:bodyPr lIns="0" rIns="0" tIns="0" bIns="0" anchor="t" upright="1">
                      <a:noAutofit/>
                    </wps:bodyPr>
                  </wps:wsp>
                </a:graphicData>
              </a:graphic>
            </wp:anchor>
          </w:drawing>
        </mc:Choice>
        <mc:Fallback>
          <w:pict>
            <v:rect id="shape_0" ID="docshape 239" path="m0,0l-2147483645,0l-2147483645,-2147483646l0,-2147483646xe" stroked="f" o:allowincell="f" style="position:absolute;margin-left:332.2pt;margin-top:33.75pt;width:159.55pt;height:15.6pt;mso-wrap-style:square;v-text-anchor:top;mso-position-horizontal-relative:page;mso-position-vertical-relative:page" wp14:anchorId="7FEBF092">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11:</w:t>
                    </w:r>
                    <w:r>
                      <w:rPr>
                        <w:color w:val="000000"/>
                        <w:spacing w:val="-2"/>
                      </w:rPr>
                      <w:t xml:space="preserve"> </w:t>
                    </w:r>
                    <w:r>
                      <w:rPr>
                        <w:color w:val="000000"/>
                      </w:rPr>
                      <w:t>Persisting</w:t>
                    </w:r>
                    <w:r>
                      <w:rPr>
                        <w:color w:val="000000"/>
                        <w:spacing w:val="-2"/>
                      </w:rPr>
                      <w:t xml:space="preserve"> </w:t>
                    </w:r>
                    <w:r>
                      <w:rPr>
                        <w:color w:val="000000"/>
                      </w:rPr>
                      <w:t>Data</w:t>
                    </w:r>
                    <w:r>
                      <w:rPr>
                        <w:color w:val="000000"/>
                        <w:spacing w:val="-2"/>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133</w:t>
                    </w:r>
                    <w:r>
                      <w:rPr>
                        <w:spacing w:val="-5"/>
                        <w:color w:val="000000"/>
                      </w:rPr>
                      <w:fldChar w:fldCharType="end"/>
                    </w:r>
                  </w:p>
                </w:txbxContent>
              </v:textbox>
              <w10:wrap type="none"/>
            </v:rect>
          </w:pict>
        </mc:Fallback>
      </mc:AlternateContent>
    </w:r>
  </w:p>
</w:hdr>
</file>

<file path=word/header26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999" wp14:anchorId="5278DB70">
              <wp:simplePos x="0" y="0"/>
              <wp:positionH relativeFrom="page">
                <wp:posOffset>662940</wp:posOffset>
              </wp:positionH>
              <wp:positionV relativeFrom="page">
                <wp:posOffset>664845</wp:posOffset>
              </wp:positionV>
              <wp:extent cx="5074920" cy="635"/>
              <wp:effectExtent l="3175" t="3175" r="3810" b="3175"/>
              <wp:wrapNone/>
              <wp:docPr id="1270" name="Line 248"/>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248" stroked="t" o:allowincell="f" style="position:absolute;mso-position-horizontal-relative:page;mso-position-vertical-relative:page" wp14:anchorId="5278DB70">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000" wp14:anchorId="3AB79763">
              <wp:simplePos x="0" y="0"/>
              <wp:positionH relativeFrom="page">
                <wp:posOffset>625475</wp:posOffset>
              </wp:positionH>
              <wp:positionV relativeFrom="page">
                <wp:posOffset>428625</wp:posOffset>
              </wp:positionV>
              <wp:extent cx="967105" cy="198755"/>
              <wp:effectExtent l="635" t="635" r="0" b="0"/>
              <wp:wrapNone/>
              <wp:docPr id="1271" name="docshape 242"/>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134</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42" path="m0,0l-2147483645,0l-2147483645,-2147483646l0,-2147483646xe" stroked="f" o:allowincell="f" style="position:absolute;margin-left:49.25pt;margin-top:33.75pt;width:76.1pt;height:15.6pt;mso-wrap-style:square;v-text-anchor:top;mso-position-horizontal-relative:page;mso-position-vertical-relative:page" wp14:anchorId="3AB79763">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134</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26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996" wp14:anchorId="5E255A59">
              <wp:simplePos x="0" y="0"/>
              <wp:positionH relativeFrom="page">
                <wp:posOffset>1120140</wp:posOffset>
              </wp:positionH>
              <wp:positionV relativeFrom="page">
                <wp:posOffset>664845</wp:posOffset>
              </wp:positionV>
              <wp:extent cx="5074285" cy="635"/>
              <wp:effectExtent l="3175" t="3175" r="3810" b="3175"/>
              <wp:wrapNone/>
              <wp:docPr id="1273" name="Line 247"/>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247" stroked="t" o:allowincell="f" style="position:absolute;mso-position-horizontal-relative:page;mso-position-vertical-relative:page" wp14:anchorId="5E255A59">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997" wp14:anchorId="7FEBF092">
              <wp:simplePos x="0" y="0"/>
              <wp:positionH relativeFrom="page">
                <wp:posOffset>4218940</wp:posOffset>
              </wp:positionH>
              <wp:positionV relativeFrom="page">
                <wp:posOffset>428625</wp:posOffset>
              </wp:positionV>
              <wp:extent cx="2026920" cy="198755"/>
              <wp:effectExtent l="0" t="635" r="0" b="0"/>
              <wp:wrapNone/>
              <wp:docPr id="1274" name="docshape 241"/>
              <a:graphic xmlns:a="http://schemas.openxmlformats.org/drawingml/2006/main">
                <a:graphicData uri="http://schemas.microsoft.com/office/word/2010/wordprocessingShape">
                  <wps:wsp>
                    <wps:cNvSpPr/>
                    <wps:spPr>
                      <a:xfrm>
                        <a:off x="0" y="0"/>
                        <a:ext cx="20268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11:</w:t>
                          </w:r>
                          <w:r>
                            <w:rPr>
                              <w:color w:val="000000"/>
                              <w:spacing w:val="-2"/>
                            </w:rPr>
                            <w:t xml:space="preserve"> </w:t>
                          </w:r>
                          <w:r>
                            <w:rPr>
                              <w:color w:val="000000"/>
                            </w:rPr>
                            <w:t>Persisting</w:t>
                          </w:r>
                          <w:r>
                            <w:rPr>
                              <w:color w:val="000000"/>
                              <w:spacing w:val="-2"/>
                            </w:rPr>
                            <w:t xml:space="preserve"> </w:t>
                          </w:r>
                          <w:r>
                            <w:rPr>
                              <w:color w:val="000000"/>
                            </w:rPr>
                            <w:t>Data</w:t>
                          </w:r>
                          <w:r>
                            <w:rPr>
                              <w:color w:val="000000"/>
                              <w:spacing w:val="-2"/>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133</w:t>
                          </w:r>
                          <w:r>
                            <w:rPr>
                              <w:spacing w:val="-5"/>
                              <w:color w:val="000000"/>
                            </w:rPr>
                            <w:fldChar w:fldCharType="end"/>
                          </w:r>
                        </w:p>
                      </w:txbxContent>
                    </wps:txbx>
                    <wps:bodyPr lIns="0" rIns="0" tIns="0" bIns="0" anchor="t" upright="1">
                      <a:noAutofit/>
                    </wps:bodyPr>
                  </wps:wsp>
                </a:graphicData>
              </a:graphic>
            </wp:anchor>
          </w:drawing>
        </mc:Choice>
        <mc:Fallback>
          <w:pict>
            <v:rect id="shape_0" ID="docshape 241" path="m0,0l-2147483645,0l-2147483645,-2147483646l0,-2147483646xe" stroked="f" o:allowincell="f" style="position:absolute;margin-left:332.2pt;margin-top:33.75pt;width:159.55pt;height:15.6pt;mso-wrap-style:square;v-text-anchor:top;mso-position-horizontal-relative:page;mso-position-vertical-relative:page" wp14:anchorId="7FEBF092">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11:</w:t>
                    </w:r>
                    <w:r>
                      <w:rPr>
                        <w:color w:val="000000"/>
                        <w:spacing w:val="-2"/>
                      </w:rPr>
                      <w:t xml:space="preserve"> </w:t>
                    </w:r>
                    <w:r>
                      <w:rPr>
                        <w:color w:val="000000"/>
                      </w:rPr>
                      <w:t>Persisting</w:t>
                    </w:r>
                    <w:r>
                      <w:rPr>
                        <w:color w:val="000000"/>
                        <w:spacing w:val="-2"/>
                      </w:rPr>
                      <w:t xml:space="preserve"> </w:t>
                    </w:r>
                    <w:r>
                      <w:rPr>
                        <w:color w:val="000000"/>
                      </w:rPr>
                      <w:t>Data</w:t>
                    </w:r>
                    <w:r>
                      <w:rPr>
                        <w:color w:val="000000"/>
                        <w:spacing w:val="-2"/>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133</w:t>
                    </w:r>
                    <w:r>
                      <w:rPr>
                        <w:spacing w:val="-5"/>
                        <w:color w:val="000000"/>
                      </w:rPr>
                      <w:fldChar w:fldCharType="end"/>
                    </w:r>
                  </w:p>
                </w:txbxContent>
              </v:textbox>
              <w10:wrap type="none"/>
            </v:rect>
          </w:pict>
        </mc:Fallback>
      </mc:AlternateContent>
    </w:r>
  </w:p>
</w:hdr>
</file>

<file path=word/header26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003" wp14:anchorId="5278DB70">
              <wp:simplePos x="0" y="0"/>
              <wp:positionH relativeFrom="page">
                <wp:posOffset>662940</wp:posOffset>
              </wp:positionH>
              <wp:positionV relativeFrom="page">
                <wp:posOffset>664845</wp:posOffset>
              </wp:positionV>
              <wp:extent cx="5074920" cy="635"/>
              <wp:effectExtent l="3175" t="3175" r="3810" b="3175"/>
              <wp:wrapNone/>
              <wp:docPr id="1280" name="Line 250"/>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250" stroked="t" o:allowincell="f" style="position:absolute;mso-position-horizontal-relative:page;mso-position-vertical-relative:page" wp14:anchorId="5278DB70">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004" wp14:anchorId="3AB79763">
              <wp:simplePos x="0" y="0"/>
              <wp:positionH relativeFrom="page">
                <wp:posOffset>625475</wp:posOffset>
              </wp:positionH>
              <wp:positionV relativeFrom="page">
                <wp:posOffset>428625</wp:posOffset>
              </wp:positionV>
              <wp:extent cx="967105" cy="198755"/>
              <wp:effectExtent l="635" t="635" r="0" b="0"/>
              <wp:wrapNone/>
              <wp:docPr id="1281" name="docshape 244"/>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134</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44" path="m0,0l-2147483645,0l-2147483645,-2147483646l0,-2147483646xe" stroked="f" o:allowincell="f" style="position:absolute;margin-left:49.25pt;margin-top:33.75pt;width:76.1pt;height:15.6pt;mso-wrap-style:square;v-text-anchor:top;mso-position-horizontal-relative:page;mso-position-vertical-relative:page" wp14:anchorId="3AB79763">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134</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26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001" wp14:anchorId="5E255A59">
              <wp:simplePos x="0" y="0"/>
              <wp:positionH relativeFrom="page">
                <wp:posOffset>1120140</wp:posOffset>
              </wp:positionH>
              <wp:positionV relativeFrom="page">
                <wp:posOffset>664845</wp:posOffset>
              </wp:positionV>
              <wp:extent cx="5074285" cy="635"/>
              <wp:effectExtent l="3175" t="3175" r="3810" b="3175"/>
              <wp:wrapNone/>
              <wp:docPr id="1283" name="Line 249"/>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249" stroked="t" o:allowincell="f" style="position:absolute;mso-position-horizontal-relative:page;mso-position-vertical-relative:page" wp14:anchorId="5E255A59">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1002" wp14:anchorId="7FEBF092">
              <wp:simplePos x="0" y="0"/>
              <wp:positionH relativeFrom="page">
                <wp:posOffset>4218940</wp:posOffset>
              </wp:positionH>
              <wp:positionV relativeFrom="page">
                <wp:posOffset>428625</wp:posOffset>
              </wp:positionV>
              <wp:extent cx="2026920" cy="198755"/>
              <wp:effectExtent l="0" t="635" r="0" b="0"/>
              <wp:wrapNone/>
              <wp:docPr id="1284" name="docshape 243"/>
              <a:graphic xmlns:a="http://schemas.openxmlformats.org/drawingml/2006/main">
                <a:graphicData uri="http://schemas.microsoft.com/office/word/2010/wordprocessingShape">
                  <wps:wsp>
                    <wps:cNvSpPr/>
                    <wps:spPr>
                      <a:xfrm>
                        <a:off x="0" y="0"/>
                        <a:ext cx="20268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11:</w:t>
                          </w:r>
                          <w:r>
                            <w:rPr>
                              <w:color w:val="000000"/>
                              <w:spacing w:val="-2"/>
                            </w:rPr>
                            <w:t xml:space="preserve"> </w:t>
                          </w:r>
                          <w:r>
                            <w:rPr>
                              <w:color w:val="000000"/>
                            </w:rPr>
                            <w:t>Persisting</w:t>
                          </w:r>
                          <w:r>
                            <w:rPr>
                              <w:color w:val="000000"/>
                              <w:spacing w:val="-2"/>
                            </w:rPr>
                            <w:t xml:space="preserve"> </w:t>
                          </w:r>
                          <w:r>
                            <w:rPr>
                              <w:color w:val="000000"/>
                            </w:rPr>
                            <w:t>Data</w:t>
                          </w:r>
                          <w:r>
                            <w:rPr>
                              <w:color w:val="000000"/>
                              <w:spacing w:val="-2"/>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135</w:t>
                          </w:r>
                          <w:r>
                            <w:rPr>
                              <w:spacing w:val="-5"/>
                              <w:color w:val="000000"/>
                            </w:rPr>
                            <w:fldChar w:fldCharType="end"/>
                          </w:r>
                        </w:p>
                      </w:txbxContent>
                    </wps:txbx>
                    <wps:bodyPr lIns="0" rIns="0" tIns="0" bIns="0" anchor="t" upright="1">
                      <a:noAutofit/>
                    </wps:bodyPr>
                  </wps:wsp>
                </a:graphicData>
              </a:graphic>
            </wp:anchor>
          </w:drawing>
        </mc:Choice>
        <mc:Fallback>
          <w:pict>
            <v:rect id="shape_0" ID="docshape 243" path="m0,0l-2147483645,0l-2147483645,-2147483646l0,-2147483646xe" stroked="f" o:allowincell="f" style="position:absolute;margin-left:332.2pt;margin-top:33.75pt;width:159.55pt;height:15.6pt;mso-wrap-style:square;v-text-anchor:top;mso-position-horizontal-relative:page;mso-position-vertical-relative:page" wp14:anchorId="7FEBF092">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11:</w:t>
                    </w:r>
                    <w:r>
                      <w:rPr>
                        <w:color w:val="000000"/>
                        <w:spacing w:val="-2"/>
                      </w:rPr>
                      <w:t xml:space="preserve"> </w:t>
                    </w:r>
                    <w:r>
                      <w:rPr>
                        <w:color w:val="000000"/>
                      </w:rPr>
                      <w:t>Persisting</w:t>
                    </w:r>
                    <w:r>
                      <w:rPr>
                        <w:color w:val="000000"/>
                        <w:spacing w:val="-2"/>
                      </w:rPr>
                      <w:t xml:space="preserve"> </w:t>
                    </w:r>
                    <w:r>
                      <w:rPr>
                        <w:color w:val="000000"/>
                      </w:rPr>
                      <w:t>Data</w:t>
                    </w:r>
                    <w:r>
                      <w:rPr>
                        <w:color w:val="000000"/>
                        <w:spacing w:val="-2"/>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135</w:t>
                    </w:r>
                    <w:r>
                      <w:rPr>
                        <w:spacing w:val="-5"/>
                        <w:color w:val="000000"/>
                      </w:rPr>
                      <w:fldChar w:fldCharType="end"/>
                    </w:r>
                  </w:p>
                </w:txbxContent>
              </v:textbox>
              <w10:wrap type="none"/>
            </v:rect>
          </w:pict>
        </mc:Fallback>
      </mc:AlternateContent>
    </w:r>
  </w:p>
</w:hdr>
</file>

<file path=word/header26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011" wp14:anchorId="5278DB70">
              <wp:simplePos x="0" y="0"/>
              <wp:positionH relativeFrom="page">
                <wp:posOffset>662940</wp:posOffset>
              </wp:positionH>
              <wp:positionV relativeFrom="page">
                <wp:posOffset>664845</wp:posOffset>
              </wp:positionV>
              <wp:extent cx="5074920" cy="635"/>
              <wp:effectExtent l="3175" t="3175" r="3810" b="3175"/>
              <wp:wrapNone/>
              <wp:docPr id="1290" name="Line 252"/>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252" stroked="t" o:allowincell="f" style="position:absolute;mso-position-horizontal-relative:page;mso-position-vertical-relative:page" wp14:anchorId="5278DB70">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012" wp14:anchorId="3AB79763">
              <wp:simplePos x="0" y="0"/>
              <wp:positionH relativeFrom="page">
                <wp:posOffset>625475</wp:posOffset>
              </wp:positionH>
              <wp:positionV relativeFrom="page">
                <wp:posOffset>428625</wp:posOffset>
              </wp:positionV>
              <wp:extent cx="967105" cy="198755"/>
              <wp:effectExtent l="635" t="635" r="0" b="0"/>
              <wp:wrapNone/>
              <wp:docPr id="1291" name="docshape 246"/>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136</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46" path="m0,0l-2147483645,0l-2147483645,-2147483646l0,-2147483646xe" stroked="f" o:allowincell="f" style="position:absolute;margin-left:49.25pt;margin-top:33.75pt;width:76.1pt;height:15.6pt;mso-wrap-style:square;v-text-anchor:top;mso-position-horizontal-relative:page;mso-position-vertical-relative:page" wp14:anchorId="3AB79763">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136</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26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008" wp14:anchorId="5E255A59">
              <wp:simplePos x="0" y="0"/>
              <wp:positionH relativeFrom="page">
                <wp:posOffset>1120140</wp:posOffset>
              </wp:positionH>
              <wp:positionV relativeFrom="page">
                <wp:posOffset>664845</wp:posOffset>
              </wp:positionV>
              <wp:extent cx="5074285" cy="635"/>
              <wp:effectExtent l="3175" t="3175" r="3810" b="3175"/>
              <wp:wrapNone/>
              <wp:docPr id="1293" name="Line 251"/>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251" stroked="t" o:allowincell="f" style="position:absolute;mso-position-horizontal-relative:page;mso-position-vertical-relative:page" wp14:anchorId="5E255A59">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1009" wp14:anchorId="7FEBF092">
              <wp:simplePos x="0" y="0"/>
              <wp:positionH relativeFrom="page">
                <wp:posOffset>4218940</wp:posOffset>
              </wp:positionH>
              <wp:positionV relativeFrom="page">
                <wp:posOffset>428625</wp:posOffset>
              </wp:positionV>
              <wp:extent cx="2026920" cy="198755"/>
              <wp:effectExtent l="0" t="635" r="0" b="0"/>
              <wp:wrapNone/>
              <wp:docPr id="1294" name="docshape 245"/>
              <a:graphic xmlns:a="http://schemas.openxmlformats.org/drawingml/2006/main">
                <a:graphicData uri="http://schemas.microsoft.com/office/word/2010/wordprocessingShape">
                  <wps:wsp>
                    <wps:cNvSpPr/>
                    <wps:spPr>
                      <a:xfrm>
                        <a:off x="0" y="0"/>
                        <a:ext cx="20268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11:</w:t>
                          </w:r>
                          <w:r>
                            <w:rPr>
                              <w:color w:val="000000"/>
                              <w:spacing w:val="-2"/>
                            </w:rPr>
                            <w:t xml:space="preserve"> </w:t>
                          </w:r>
                          <w:r>
                            <w:rPr>
                              <w:color w:val="000000"/>
                            </w:rPr>
                            <w:t>Persisting</w:t>
                          </w:r>
                          <w:r>
                            <w:rPr>
                              <w:color w:val="000000"/>
                              <w:spacing w:val="-2"/>
                            </w:rPr>
                            <w:t xml:space="preserve"> </w:t>
                          </w:r>
                          <w:r>
                            <w:rPr>
                              <w:color w:val="000000"/>
                            </w:rPr>
                            <w:t>Data</w:t>
                          </w:r>
                          <w:r>
                            <w:rPr>
                              <w:color w:val="000000"/>
                              <w:spacing w:val="-2"/>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135</w:t>
                          </w:r>
                          <w:r>
                            <w:rPr>
                              <w:spacing w:val="-5"/>
                              <w:color w:val="000000"/>
                            </w:rPr>
                            <w:fldChar w:fldCharType="end"/>
                          </w:r>
                        </w:p>
                      </w:txbxContent>
                    </wps:txbx>
                    <wps:bodyPr lIns="0" rIns="0" tIns="0" bIns="0" anchor="t" upright="1">
                      <a:noAutofit/>
                    </wps:bodyPr>
                  </wps:wsp>
                </a:graphicData>
              </a:graphic>
            </wp:anchor>
          </w:drawing>
        </mc:Choice>
        <mc:Fallback>
          <w:pict>
            <v:rect id="shape_0" ID="docshape 245" path="m0,0l-2147483645,0l-2147483645,-2147483646l0,-2147483646xe" stroked="f" o:allowincell="f" style="position:absolute;margin-left:332.2pt;margin-top:33.75pt;width:159.55pt;height:15.6pt;mso-wrap-style:square;v-text-anchor:top;mso-position-horizontal-relative:page;mso-position-vertical-relative:page" wp14:anchorId="7FEBF092">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11:</w:t>
                    </w:r>
                    <w:r>
                      <w:rPr>
                        <w:color w:val="000000"/>
                        <w:spacing w:val="-2"/>
                      </w:rPr>
                      <w:t xml:space="preserve"> </w:t>
                    </w:r>
                    <w:r>
                      <w:rPr>
                        <w:color w:val="000000"/>
                      </w:rPr>
                      <w:t>Persisting</w:t>
                    </w:r>
                    <w:r>
                      <w:rPr>
                        <w:color w:val="000000"/>
                        <w:spacing w:val="-2"/>
                      </w:rPr>
                      <w:t xml:space="preserve"> </w:t>
                    </w:r>
                    <w:r>
                      <w:rPr>
                        <w:color w:val="000000"/>
                      </w:rPr>
                      <w:t>Data</w:t>
                    </w:r>
                    <w:r>
                      <w:rPr>
                        <w:color w:val="000000"/>
                        <w:spacing w:val="-2"/>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135</w:t>
                    </w:r>
                    <w:r>
                      <w:rPr>
                        <w:spacing w:val="-5"/>
                        <w:color w:val="000000"/>
                      </w:rPr>
                      <w:fldChar w:fldCharType="end"/>
                    </w:r>
                  </w:p>
                </w:txbxContent>
              </v:textbox>
              <w10:wrap type="none"/>
            </v:rect>
          </w:pict>
        </mc:Fallback>
      </mc:AlternateContent>
    </w:r>
  </w:p>
</w:hdr>
</file>

<file path=word/header26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015" wp14:anchorId="5278DB70">
              <wp:simplePos x="0" y="0"/>
              <wp:positionH relativeFrom="page">
                <wp:posOffset>662940</wp:posOffset>
              </wp:positionH>
              <wp:positionV relativeFrom="page">
                <wp:posOffset>664845</wp:posOffset>
              </wp:positionV>
              <wp:extent cx="5074920" cy="635"/>
              <wp:effectExtent l="3175" t="3175" r="3810" b="3175"/>
              <wp:wrapNone/>
              <wp:docPr id="1299" name="Line 254"/>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254" stroked="t" o:allowincell="f" style="position:absolute;mso-position-horizontal-relative:page;mso-position-vertical-relative:page" wp14:anchorId="5278DB70">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016" wp14:anchorId="3AB79763">
              <wp:simplePos x="0" y="0"/>
              <wp:positionH relativeFrom="page">
                <wp:posOffset>625475</wp:posOffset>
              </wp:positionH>
              <wp:positionV relativeFrom="page">
                <wp:posOffset>428625</wp:posOffset>
              </wp:positionV>
              <wp:extent cx="967105" cy="198755"/>
              <wp:effectExtent l="635" t="635" r="0" b="0"/>
              <wp:wrapNone/>
              <wp:docPr id="1300" name="docshape 248"/>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136</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48" path="m0,0l-2147483645,0l-2147483645,-2147483646l0,-2147483646xe" stroked="f" o:allowincell="f" style="position:absolute;margin-left:49.25pt;margin-top:33.75pt;width:76.1pt;height:15.6pt;mso-wrap-style:square;v-text-anchor:top;mso-position-horizontal-relative:page;mso-position-vertical-relative:page" wp14:anchorId="3AB79763">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136</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2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224" wp14:anchorId="179D3EDD">
              <wp:simplePos x="0" y="0"/>
              <wp:positionH relativeFrom="page">
                <wp:posOffset>662940</wp:posOffset>
              </wp:positionH>
              <wp:positionV relativeFrom="page">
                <wp:posOffset>664845</wp:posOffset>
              </wp:positionV>
              <wp:extent cx="5074920" cy="635"/>
              <wp:effectExtent l="3175" t="3175" r="3810" b="3175"/>
              <wp:wrapNone/>
              <wp:docPr id="110" name="Line 24"/>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24" stroked="t" o:allowincell="f" style="position:absolute;mso-position-horizontal-relative:page;mso-position-vertical-relative:page" wp14:anchorId="179D3EDD">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226" wp14:anchorId="2D388CAF">
              <wp:simplePos x="0" y="0"/>
              <wp:positionH relativeFrom="page">
                <wp:posOffset>625475</wp:posOffset>
              </wp:positionH>
              <wp:positionV relativeFrom="page">
                <wp:posOffset>428625</wp:posOffset>
              </wp:positionV>
              <wp:extent cx="894080" cy="198755"/>
              <wp:effectExtent l="0" t="635" r="0" b="0"/>
              <wp:wrapNone/>
              <wp:docPr id="111" name="docshape 24"/>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16</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4" path="m0,0l-2147483645,0l-2147483645,-2147483646l0,-2147483646xe" stroked="f" o:allowincell="f" style="position:absolute;margin-left:49.25pt;margin-top:33.75pt;width:70.35pt;height:15.6pt;mso-wrap-style:square;v-text-anchor:top;mso-position-horizontal-relative:page;mso-position-vertical-relative:page" wp14:anchorId="2D388CAF">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16</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27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013" wp14:anchorId="5E255A59">
              <wp:simplePos x="0" y="0"/>
              <wp:positionH relativeFrom="page">
                <wp:posOffset>1120140</wp:posOffset>
              </wp:positionH>
              <wp:positionV relativeFrom="page">
                <wp:posOffset>664845</wp:posOffset>
              </wp:positionV>
              <wp:extent cx="5074285" cy="635"/>
              <wp:effectExtent l="3175" t="3175" r="3810" b="3175"/>
              <wp:wrapNone/>
              <wp:docPr id="1302" name="Line 253"/>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253" stroked="t" o:allowincell="f" style="position:absolute;mso-position-horizontal-relative:page;mso-position-vertical-relative:page" wp14:anchorId="5E255A59">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1014" wp14:anchorId="7FEBF092">
              <wp:simplePos x="0" y="0"/>
              <wp:positionH relativeFrom="page">
                <wp:posOffset>4218940</wp:posOffset>
              </wp:positionH>
              <wp:positionV relativeFrom="page">
                <wp:posOffset>428625</wp:posOffset>
              </wp:positionV>
              <wp:extent cx="2026920" cy="198755"/>
              <wp:effectExtent l="0" t="635" r="0" b="0"/>
              <wp:wrapNone/>
              <wp:docPr id="1303" name="docshape 247"/>
              <a:graphic xmlns:a="http://schemas.openxmlformats.org/drawingml/2006/main">
                <a:graphicData uri="http://schemas.microsoft.com/office/word/2010/wordprocessingShape">
                  <wps:wsp>
                    <wps:cNvSpPr/>
                    <wps:spPr>
                      <a:xfrm>
                        <a:off x="0" y="0"/>
                        <a:ext cx="20268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11:</w:t>
                          </w:r>
                          <w:r>
                            <w:rPr>
                              <w:color w:val="000000"/>
                              <w:spacing w:val="-2"/>
                            </w:rPr>
                            <w:t xml:space="preserve"> </w:t>
                          </w:r>
                          <w:r>
                            <w:rPr>
                              <w:color w:val="000000"/>
                            </w:rPr>
                            <w:t>Persisting</w:t>
                          </w:r>
                          <w:r>
                            <w:rPr>
                              <w:color w:val="000000"/>
                              <w:spacing w:val="-2"/>
                            </w:rPr>
                            <w:t xml:space="preserve"> </w:t>
                          </w:r>
                          <w:r>
                            <w:rPr>
                              <w:color w:val="000000"/>
                            </w:rPr>
                            <w:t>Data</w:t>
                          </w:r>
                          <w:r>
                            <w:rPr>
                              <w:color w:val="000000"/>
                              <w:spacing w:val="-2"/>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137</w:t>
                          </w:r>
                          <w:r>
                            <w:rPr>
                              <w:spacing w:val="-5"/>
                              <w:color w:val="000000"/>
                            </w:rPr>
                            <w:fldChar w:fldCharType="end"/>
                          </w:r>
                        </w:p>
                      </w:txbxContent>
                    </wps:txbx>
                    <wps:bodyPr lIns="0" rIns="0" tIns="0" bIns="0" anchor="t" upright="1">
                      <a:noAutofit/>
                    </wps:bodyPr>
                  </wps:wsp>
                </a:graphicData>
              </a:graphic>
            </wp:anchor>
          </w:drawing>
        </mc:Choice>
        <mc:Fallback>
          <w:pict>
            <v:rect id="shape_0" ID="docshape 247" path="m0,0l-2147483645,0l-2147483645,-2147483646l0,-2147483646xe" stroked="f" o:allowincell="f" style="position:absolute;margin-left:332.2pt;margin-top:33.75pt;width:159.55pt;height:15.6pt;mso-wrap-style:square;v-text-anchor:top;mso-position-horizontal-relative:page;mso-position-vertical-relative:page" wp14:anchorId="7FEBF092">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11:</w:t>
                    </w:r>
                    <w:r>
                      <w:rPr>
                        <w:color w:val="000000"/>
                        <w:spacing w:val="-2"/>
                      </w:rPr>
                      <w:t xml:space="preserve"> </w:t>
                    </w:r>
                    <w:r>
                      <w:rPr>
                        <w:color w:val="000000"/>
                      </w:rPr>
                      <w:t>Persisting</w:t>
                    </w:r>
                    <w:r>
                      <w:rPr>
                        <w:color w:val="000000"/>
                        <w:spacing w:val="-2"/>
                      </w:rPr>
                      <w:t xml:space="preserve"> </w:t>
                    </w:r>
                    <w:r>
                      <w:rPr>
                        <w:color w:val="000000"/>
                      </w:rPr>
                      <w:t>Data</w:t>
                    </w:r>
                    <w:r>
                      <w:rPr>
                        <w:color w:val="000000"/>
                        <w:spacing w:val="-2"/>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137</w:t>
                    </w:r>
                    <w:r>
                      <w:rPr>
                        <w:spacing w:val="-5"/>
                        <w:color w:val="000000"/>
                      </w:rPr>
                      <w:fldChar w:fldCharType="end"/>
                    </w:r>
                  </w:p>
                </w:txbxContent>
              </v:textbox>
              <w10:wrap type="none"/>
            </v:rect>
          </w:pict>
        </mc:Fallback>
      </mc:AlternateContent>
    </w:r>
  </w:p>
</w:hdr>
</file>

<file path=word/header27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021" wp14:anchorId="5278DB70">
              <wp:simplePos x="0" y="0"/>
              <wp:positionH relativeFrom="page">
                <wp:posOffset>662940</wp:posOffset>
              </wp:positionH>
              <wp:positionV relativeFrom="page">
                <wp:posOffset>664845</wp:posOffset>
              </wp:positionV>
              <wp:extent cx="5074920" cy="635"/>
              <wp:effectExtent l="3175" t="3175" r="3810" b="3175"/>
              <wp:wrapNone/>
              <wp:docPr id="1308" name="Line 256"/>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256" stroked="t" o:allowincell="f" style="position:absolute;mso-position-horizontal-relative:page;mso-position-vertical-relative:page" wp14:anchorId="5278DB70">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022" wp14:anchorId="3AB79763">
              <wp:simplePos x="0" y="0"/>
              <wp:positionH relativeFrom="page">
                <wp:posOffset>625475</wp:posOffset>
              </wp:positionH>
              <wp:positionV relativeFrom="page">
                <wp:posOffset>428625</wp:posOffset>
              </wp:positionV>
              <wp:extent cx="967105" cy="198755"/>
              <wp:effectExtent l="635" t="635" r="0" b="0"/>
              <wp:wrapNone/>
              <wp:docPr id="1309" name="docshape 250"/>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138</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50" path="m0,0l-2147483645,0l-2147483645,-2147483646l0,-2147483646xe" stroked="f" o:allowincell="f" style="position:absolute;margin-left:49.25pt;margin-top:33.75pt;width:76.1pt;height:15.6pt;mso-wrap-style:square;v-text-anchor:top;mso-position-horizontal-relative:page;mso-position-vertical-relative:page" wp14:anchorId="3AB79763">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138</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27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018" wp14:anchorId="5E255A59">
              <wp:simplePos x="0" y="0"/>
              <wp:positionH relativeFrom="page">
                <wp:posOffset>1120140</wp:posOffset>
              </wp:positionH>
              <wp:positionV relativeFrom="page">
                <wp:posOffset>664845</wp:posOffset>
              </wp:positionV>
              <wp:extent cx="5074285" cy="635"/>
              <wp:effectExtent l="3175" t="3175" r="3810" b="3175"/>
              <wp:wrapNone/>
              <wp:docPr id="1311" name="Line 255"/>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255" stroked="t" o:allowincell="f" style="position:absolute;mso-position-horizontal-relative:page;mso-position-vertical-relative:page" wp14:anchorId="5E255A59">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1019" wp14:anchorId="7FEBF092">
              <wp:simplePos x="0" y="0"/>
              <wp:positionH relativeFrom="page">
                <wp:posOffset>4218940</wp:posOffset>
              </wp:positionH>
              <wp:positionV relativeFrom="page">
                <wp:posOffset>428625</wp:posOffset>
              </wp:positionV>
              <wp:extent cx="2026920" cy="198755"/>
              <wp:effectExtent l="0" t="635" r="0" b="0"/>
              <wp:wrapNone/>
              <wp:docPr id="1312" name="docshape 249"/>
              <a:graphic xmlns:a="http://schemas.openxmlformats.org/drawingml/2006/main">
                <a:graphicData uri="http://schemas.microsoft.com/office/word/2010/wordprocessingShape">
                  <wps:wsp>
                    <wps:cNvSpPr/>
                    <wps:spPr>
                      <a:xfrm>
                        <a:off x="0" y="0"/>
                        <a:ext cx="20268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11:</w:t>
                          </w:r>
                          <w:r>
                            <w:rPr>
                              <w:color w:val="000000"/>
                              <w:spacing w:val="-2"/>
                            </w:rPr>
                            <w:t xml:space="preserve"> </w:t>
                          </w:r>
                          <w:r>
                            <w:rPr>
                              <w:color w:val="000000"/>
                            </w:rPr>
                            <w:t>Persisting</w:t>
                          </w:r>
                          <w:r>
                            <w:rPr>
                              <w:color w:val="000000"/>
                              <w:spacing w:val="-2"/>
                            </w:rPr>
                            <w:t xml:space="preserve"> </w:t>
                          </w:r>
                          <w:r>
                            <w:rPr>
                              <w:color w:val="000000"/>
                            </w:rPr>
                            <w:t>Data</w:t>
                          </w:r>
                          <w:r>
                            <w:rPr>
                              <w:color w:val="000000"/>
                              <w:spacing w:val="-2"/>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137</w:t>
                          </w:r>
                          <w:r>
                            <w:rPr>
                              <w:spacing w:val="-5"/>
                              <w:color w:val="000000"/>
                            </w:rPr>
                            <w:fldChar w:fldCharType="end"/>
                          </w:r>
                        </w:p>
                      </w:txbxContent>
                    </wps:txbx>
                    <wps:bodyPr lIns="0" rIns="0" tIns="0" bIns="0" anchor="t" upright="1">
                      <a:noAutofit/>
                    </wps:bodyPr>
                  </wps:wsp>
                </a:graphicData>
              </a:graphic>
            </wp:anchor>
          </w:drawing>
        </mc:Choice>
        <mc:Fallback>
          <w:pict>
            <v:rect id="shape_0" ID="docshape 249" path="m0,0l-2147483645,0l-2147483645,-2147483646l0,-2147483646xe" stroked="f" o:allowincell="f" style="position:absolute;margin-left:332.2pt;margin-top:33.75pt;width:159.55pt;height:15.6pt;mso-wrap-style:square;v-text-anchor:top;mso-position-horizontal-relative:page;mso-position-vertical-relative:page" wp14:anchorId="7FEBF092">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11:</w:t>
                    </w:r>
                    <w:r>
                      <w:rPr>
                        <w:color w:val="000000"/>
                        <w:spacing w:val="-2"/>
                      </w:rPr>
                      <w:t xml:space="preserve"> </w:t>
                    </w:r>
                    <w:r>
                      <w:rPr>
                        <w:color w:val="000000"/>
                      </w:rPr>
                      <w:t>Persisting</w:t>
                    </w:r>
                    <w:r>
                      <w:rPr>
                        <w:color w:val="000000"/>
                        <w:spacing w:val="-2"/>
                      </w:rPr>
                      <w:t xml:space="preserve"> </w:t>
                    </w:r>
                    <w:r>
                      <w:rPr>
                        <w:color w:val="000000"/>
                      </w:rPr>
                      <w:t>Data</w:t>
                    </w:r>
                    <w:r>
                      <w:rPr>
                        <w:color w:val="000000"/>
                        <w:spacing w:val="-2"/>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137</w:t>
                    </w:r>
                    <w:r>
                      <w:rPr>
                        <w:spacing w:val="-5"/>
                        <w:color w:val="000000"/>
                      </w:rPr>
                      <w:fldChar w:fldCharType="end"/>
                    </w:r>
                  </w:p>
                </w:txbxContent>
              </v:textbox>
              <w10:wrap type="none"/>
            </v:rect>
          </w:pict>
        </mc:Fallback>
      </mc:AlternateContent>
    </w:r>
  </w:p>
</w:hdr>
</file>

<file path=word/header27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027" wp14:anchorId="5278DB70">
              <wp:simplePos x="0" y="0"/>
              <wp:positionH relativeFrom="page">
                <wp:posOffset>662940</wp:posOffset>
              </wp:positionH>
              <wp:positionV relativeFrom="page">
                <wp:posOffset>664845</wp:posOffset>
              </wp:positionV>
              <wp:extent cx="5074920" cy="635"/>
              <wp:effectExtent l="3175" t="3175" r="3810" b="3175"/>
              <wp:wrapNone/>
              <wp:docPr id="1320" name="Line 258"/>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258" stroked="t" o:allowincell="f" style="position:absolute;mso-position-horizontal-relative:page;mso-position-vertical-relative:page" wp14:anchorId="5278DB70">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028" wp14:anchorId="3AB79763">
              <wp:simplePos x="0" y="0"/>
              <wp:positionH relativeFrom="page">
                <wp:posOffset>625475</wp:posOffset>
              </wp:positionH>
              <wp:positionV relativeFrom="page">
                <wp:posOffset>428625</wp:posOffset>
              </wp:positionV>
              <wp:extent cx="967105" cy="198755"/>
              <wp:effectExtent l="635" t="635" r="0" b="0"/>
              <wp:wrapNone/>
              <wp:docPr id="1321" name="docshape 252"/>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138</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52" path="m0,0l-2147483645,0l-2147483645,-2147483646l0,-2147483646xe" stroked="f" o:allowincell="f" style="position:absolute;margin-left:49.25pt;margin-top:33.75pt;width:76.1pt;height:15.6pt;mso-wrap-style:square;v-text-anchor:top;mso-position-horizontal-relative:page;mso-position-vertical-relative:page" wp14:anchorId="3AB79763">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138</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27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025" wp14:anchorId="5E255A59">
              <wp:simplePos x="0" y="0"/>
              <wp:positionH relativeFrom="page">
                <wp:posOffset>1120140</wp:posOffset>
              </wp:positionH>
              <wp:positionV relativeFrom="page">
                <wp:posOffset>664845</wp:posOffset>
              </wp:positionV>
              <wp:extent cx="5074285" cy="635"/>
              <wp:effectExtent l="3175" t="3175" r="3810" b="3175"/>
              <wp:wrapNone/>
              <wp:docPr id="1323" name="Line 257"/>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257" stroked="t" o:allowincell="f" style="position:absolute;mso-position-horizontal-relative:page;mso-position-vertical-relative:page" wp14:anchorId="5E255A59">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1026" wp14:anchorId="7FEBF092">
              <wp:simplePos x="0" y="0"/>
              <wp:positionH relativeFrom="page">
                <wp:posOffset>4218940</wp:posOffset>
              </wp:positionH>
              <wp:positionV relativeFrom="page">
                <wp:posOffset>428625</wp:posOffset>
              </wp:positionV>
              <wp:extent cx="2026920" cy="198755"/>
              <wp:effectExtent l="0" t="635" r="0" b="0"/>
              <wp:wrapNone/>
              <wp:docPr id="1324" name="docshape 251"/>
              <a:graphic xmlns:a="http://schemas.openxmlformats.org/drawingml/2006/main">
                <a:graphicData uri="http://schemas.microsoft.com/office/word/2010/wordprocessingShape">
                  <wps:wsp>
                    <wps:cNvSpPr/>
                    <wps:spPr>
                      <a:xfrm>
                        <a:off x="0" y="0"/>
                        <a:ext cx="20268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11:</w:t>
                          </w:r>
                          <w:r>
                            <w:rPr>
                              <w:color w:val="000000"/>
                              <w:spacing w:val="-2"/>
                            </w:rPr>
                            <w:t xml:space="preserve"> </w:t>
                          </w:r>
                          <w:r>
                            <w:rPr>
                              <w:color w:val="000000"/>
                            </w:rPr>
                            <w:t>Persisting</w:t>
                          </w:r>
                          <w:r>
                            <w:rPr>
                              <w:color w:val="000000"/>
                              <w:spacing w:val="-2"/>
                            </w:rPr>
                            <w:t xml:space="preserve"> </w:t>
                          </w:r>
                          <w:r>
                            <w:rPr>
                              <w:color w:val="000000"/>
                            </w:rPr>
                            <w:t>Data</w:t>
                          </w:r>
                          <w:r>
                            <w:rPr>
                              <w:color w:val="000000"/>
                              <w:spacing w:val="-2"/>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139</w:t>
                          </w:r>
                          <w:r>
                            <w:rPr>
                              <w:spacing w:val="-5"/>
                              <w:color w:val="000000"/>
                            </w:rPr>
                            <w:fldChar w:fldCharType="end"/>
                          </w:r>
                        </w:p>
                      </w:txbxContent>
                    </wps:txbx>
                    <wps:bodyPr lIns="0" rIns="0" tIns="0" bIns="0" anchor="t" upright="1">
                      <a:noAutofit/>
                    </wps:bodyPr>
                  </wps:wsp>
                </a:graphicData>
              </a:graphic>
            </wp:anchor>
          </w:drawing>
        </mc:Choice>
        <mc:Fallback>
          <w:pict>
            <v:rect id="shape_0" ID="docshape 251" path="m0,0l-2147483645,0l-2147483645,-2147483646l0,-2147483646xe" stroked="f" o:allowincell="f" style="position:absolute;margin-left:332.2pt;margin-top:33.75pt;width:159.55pt;height:15.6pt;mso-wrap-style:square;v-text-anchor:top;mso-position-horizontal-relative:page;mso-position-vertical-relative:page" wp14:anchorId="7FEBF092">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11:</w:t>
                    </w:r>
                    <w:r>
                      <w:rPr>
                        <w:color w:val="000000"/>
                        <w:spacing w:val="-2"/>
                      </w:rPr>
                      <w:t xml:space="preserve"> </w:t>
                    </w:r>
                    <w:r>
                      <w:rPr>
                        <w:color w:val="000000"/>
                      </w:rPr>
                      <w:t>Persisting</w:t>
                    </w:r>
                    <w:r>
                      <w:rPr>
                        <w:color w:val="000000"/>
                        <w:spacing w:val="-2"/>
                      </w:rPr>
                      <w:t xml:space="preserve"> </w:t>
                    </w:r>
                    <w:r>
                      <w:rPr>
                        <w:color w:val="000000"/>
                      </w:rPr>
                      <w:t>Data</w:t>
                    </w:r>
                    <w:r>
                      <w:rPr>
                        <w:color w:val="000000"/>
                        <w:spacing w:val="-2"/>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139</w:t>
                    </w:r>
                    <w:r>
                      <w:rPr>
                        <w:spacing w:val="-5"/>
                        <w:color w:val="000000"/>
                      </w:rPr>
                      <w:fldChar w:fldCharType="end"/>
                    </w:r>
                  </w:p>
                </w:txbxContent>
              </v:textbox>
              <w10:wrap type="none"/>
            </v:rect>
          </w:pict>
        </mc:Fallback>
      </mc:AlternateContent>
    </w:r>
  </w:p>
</w:hdr>
</file>

<file path=word/header27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033" wp14:anchorId="5278DB70">
              <wp:simplePos x="0" y="0"/>
              <wp:positionH relativeFrom="page">
                <wp:posOffset>662940</wp:posOffset>
              </wp:positionH>
              <wp:positionV relativeFrom="page">
                <wp:posOffset>664845</wp:posOffset>
              </wp:positionV>
              <wp:extent cx="5074920" cy="635"/>
              <wp:effectExtent l="3175" t="3175" r="3810" b="3175"/>
              <wp:wrapNone/>
              <wp:docPr id="1334" name="Line 260"/>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260" stroked="t" o:allowincell="f" style="position:absolute;mso-position-horizontal-relative:page;mso-position-vertical-relative:page" wp14:anchorId="5278DB70">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034" wp14:anchorId="3AB79763">
              <wp:simplePos x="0" y="0"/>
              <wp:positionH relativeFrom="page">
                <wp:posOffset>625475</wp:posOffset>
              </wp:positionH>
              <wp:positionV relativeFrom="page">
                <wp:posOffset>428625</wp:posOffset>
              </wp:positionV>
              <wp:extent cx="967105" cy="198755"/>
              <wp:effectExtent l="635" t="635" r="0" b="0"/>
              <wp:wrapNone/>
              <wp:docPr id="1335" name="docshape 254"/>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140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54" path="m0,0l-2147483645,0l-2147483645,-2147483646l0,-2147483646xe" stroked="f" o:allowincell="f" style="position:absolute;margin-left:49.25pt;margin-top:33.75pt;width:76.1pt;height:15.6pt;mso-wrap-style:square;v-text-anchor:top;mso-position-horizontal-relative:page;mso-position-vertical-relative:page" wp14:anchorId="3AB79763">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140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27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030" wp14:anchorId="5E255A59">
              <wp:simplePos x="0" y="0"/>
              <wp:positionH relativeFrom="page">
                <wp:posOffset>1120140</wp:posOffset>
              </wp:positionH>
              <wp:positionV relativeFrom="page">
                <wp:posOffset>664845</wp:posOffset>
              </wp:positionV>
              <wp:extent cx="5074285" cy="635"/>
              <wp:effectExtent l="3175" t="3175" r="3810" b="3175"/>
              <wp:wrapNone/>
              <wp:docPr id="1337" name="Line 259"/>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259" stroked="t" o:allowincell="f" style="position:absolute;mso-position-horizontal-relative:page;mso-position-vertical-relative:page" wp14:anchorId="5E255A59">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1031" wp14:anchorId="7FEBF092">
              <wp:simplePos x="0" y="0"/>
              <wp:positionH relativeFrom="page">
                <wp:posOffset>4218940</wp:posOffset>
              </wp:positionH>
              <wp:positionV relativeFrom="page">
                <wp:posOffset>428625</wp:posOffset>
              </wp:positionV>
              <wp:extent cx="2026920" cy="198755"/>
              <wp:effectExtent l="0" t="635" r="0" b="0"/>
              <wp:wrapNone/>
              <wp:docPr id="1338" name="docshape 253"/>
              <a:graphic xmlns:a="http://schemas.openxmlformats.org/drawingml/2006/main">
                <a:graphicData uri="http://schemas.microsoft.com/office/word/2010/wordprocessingShape">
                  <wps:wsp>
                    <wps:cNvSpPr/>
                    <wps:spPr>
                      <a:xfrm>
                        <a:off x="0" y="0"/>
                        <a:ext cx="20268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11:</w:t>
                          </w:r>
                          <w:r>
                            <w:rPr>
                              <w:color w:val="000000"/>
                              <w:spacing w:val="-2"/>
                            </w:rPr>
                            <w:t xml:space="preserve"> </w:t>
                          </w:r>
                          <w:r>
                            <w:rPr>
                              <w:color w:val="000000"/>
                            </w:rPr>
                            <w:t>Persisting</w:t>
                          </w:r>
                          <w:r>
                            <w:rPr>
                              <w:color w:val="000000"/>
                              <w:spacing w:val="-2"/>
                            </w:rPr>
                            <w:t xml:space="preserve"> </w:t>
                          </w:r>
                          <w:r>
                            <w:rPr>
                              <w:color w:val="000000"/>
                            </w:rPr>
                            <w:t>Data</w:t>
                          </w:r>
                          <w:r>
                            <w:rPr>
                              <w:color w:val="000000"/>
                              <w:spacing w:val="-2"/>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139</w:t>
                          </w:r>
                          <w:r>
                            <w:rPr>
                              <w:spacing w:val="-5"/>
                              <w:color w:val="000000"/>
                            </w:rPr>
                            <w:fldChar w:fldCharType="end"/>
                          </w:r>
                        </w:p>
                      </w:txbxContent>
                    </wps:txbx>
                    <wps:bodyPr lIns="0" rIns="0" tIns="0" bIns="0" anchor="t" upright="1">
                      <a:noAutofit/>
                    </wps:bodyPr>
                  </wps:wsp>
                </a:graphicData>
              </a:graphic>
            </wp:anchor>
          </w:drawing>
        </mc:Choice>
        <mc:Fallback>
          <w:pict>
            <v:rect id="shape_0" ID="docshape 253" path="m0,0l-2147483645,0l-2147483645,-2147483646l0,-2147483646xe" stroked="f" o:allowincell="f" style="position:absolute;margin-left:332.2pt;margin-top:33.75pt;width:159.55pt;height:15.6pt;mso-wrap-style:square;v-text-anchor:top;mso-position-horizontal-relative:page;mso-position-vertical-relative:page" wp14:anchorId="7FEBF092">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11:</w:t>
                    </w:r>
                    <w:r>
                      <w:rPr>
                        <w:color w:val="000000"/>
                        <w:spacing w:val="-2"/>
                      </w:rPr>
                      <w:t xml:space="preserve"> </w:t>
                    </w:r>
                    <w:r>
                      <w:rPr>
                        <w:color w:val="000000"/>
                      </w:rPr>
                      <w:t>Persisting</w:t>
                    </w:r>
                    <w:r>
                      <w:rPr>
                        <w:color w:val="000000"/>
                        <w:spacing w:val="-2"/>
                      </w:rPr>
                      <w:t xml:space="preserve"> </w:t>
                    </w:r>
                    <w:r>
                      <w:rPr>
                        <w:color w:val="000000"/>
                      </w:rPr>
                      <w:t>Data</w:t>
                    </w:r>
                    <w:r>
                      <w:rPr>
                        <w:color w:val="000000"/>
                        <w:spacing w:val="-2"/>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139</w:t>
                    </w:r>
                    <w:r>
                      <w:rPr>
                        <w:spacing w:val="-5"/>
                        <w:color w:val="000000"/>
                      </w:rPr>
                      <w:fldChar w:fldCharType="end"/>
                    </w:r>
                  </w:p>
                </w:txbxContent>
              </v:textbox>
              <w10:wrap type="none"/>
            </v:rect>
          </w:pict>
        </mc:Fallback>
      </mc:AlternateContent>
    </w:r>
  </w:p>
</w:hdr>
</file>

<file path=word/header27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039" wp14:anchorId="5278DB70">
              <wp:simplePos x="0" y="0"/>
              <wp:positionH relativeFrom="page">
                <wp:posOffset>662940</wp:posOffset>
              </wp:positionH>
              <wp:positionV relativeFrom="page">
                <wp:posOffset>664845</wp:posOffset>
              </wp:positionV>
              <wp:extent cx="5074920" cy="635"/>
              <wp:effectExtent l="3175" t="3175" r="3810" b="3175"/>
              <wp:wrapNone/>
              <wp:docPr id="1343" name="Line 262"/>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262" stroked="t" o:allowincell="f" style="position:absolute;mso-position-horizontal-relative:page;mso-position-vertical-relative:page" wp14:anchorId="5278DB70">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040" wp14:anchorId="3AB79763">
              <wp:simplePos x="0" y="0"/>
              <wp:positionH relativeFrom="page">
                <wp:posOffset>625475</wp:posOffset>
              </wp:positionH>
              <wp:positionV relativeFrom="page">
                <wp:posOffset>428625</wp:posOffset>
              </wp:positionV>
              <wp:extent cx="967105" cy="198755"/>
              <wp:effectExtent l="635" t="635" r="0" b="0"/>
              <wp:wrapNone/>
              <wp:docPr id="1344" name="docshape 256"/>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140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56" path="m0,0l-2147483645,0l-2147483645,-2147483646l0,-2147483646xe" stroked="f" o:allowincell="f" style="position:absolute;margin-left:49.25pt;margin-top:33.75pt;width:76.1pt;height:15.6pt;mso-wrap-style:square;v-text-anchor:top;mso-position-horizontal-relative:page;mso-position-vertical-relative:page" wp14:anchorId="3AB79763">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140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27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037" wp14:anchorId="5E255A59">
              <wp:simplePos x="0" y="0"/>
              <wp:positionH relativeFrom="page">
                <wp:posOffset>1120140</wp:posOffset>
              </wp:positionH>
              <wp:positionV relativeFrom="page">
                <wp:posOffset>664845</wp:posOffset>
              </wp:positionV>
              <wp:extent cx="5074285" cy="635"/>
              <wp:effectExtent l="3175" t="3175" r="3810" b="3175"/>
              <wp:wrapNone/>
              <wp:docPr id="1346" name="Line 261"/>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261" stroked="t" o:allowincell="f" style="position:absolute;mso-position-horizontal-relative:page;mso-position-vertical-relative:page" wp14:anchorId="5E255A59">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1038" wp14:anchorId="7FEBF092">
              <wp:simplePos x="0" y="0"/>
              <wp:positionH relativeFrom="page">
                <wp:posOffset>4218940</wp:posOffset>
              </wp:positionH>
              <wp:positionV relativeFrom="page">
                <wp:posOffset>428625</wp:posOffset>
              </wp:positionV>
              <wp:extent cx="2026920" cy="198755"/>
              <wp:effectExtent l="0" t="635" r="0" b="0"/>
              <wp:wrapNone/>
              <wp:docPr id="1347" name="docshape 255"/>
              <a:graphic xmlns:a="http://schemas.openxmlformats.org/drawingml/2006/main">
                <a:graphicData uri="http://schemas.microsoft.com/office/word/2010/wordprocessingShape">
                  <wps:wsp>
                    <wps:cNvSpPr/>
                    <wps:spPr>
                      <a:xfrm>
                        <a:off x="0" y="0"/>
                        <a:ext cx="20268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11:</w:t>
                          </w:r>
                          <w:r>
                            <w:rPr>
                              <w:color w:val="000000"/>
                              <w:spacing w:val="-2"/>
                            </w:rPr>
                            <w:t xml:space="preserve"> </w:t>
                          </w:r>
                          <w:r>
                            <w:rPr>
                              <w:color w:val="000000"/>
                            </w:rPr>
                            <w:t>Persisting</w:t>
                          </w:r>
                          <w:r>
                            <w:rPr>
                              <w:color w:val="000000"/>
                              <w:spacing w:val="-2"/>
                            </w:rPr>
                            <w:t xml:space="preserve"> </w:t>
                          </w:r>
                          <w:r>
                            <w:rPr>
                              <w:color w:val="000000"/>
                            </w:rPr>
                            <w:t>Data</w:t>
                          </w:r>
                          <w:r>
                            <w:rPr>
                              <w:color w:val="000000"/>
                              <w:spacing w:val="-2"/>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141</w:t>
                          </w:r>
                          <w:r>
                            <w:rPr>
                              <w:spacing w:val="-5"/>
                              <w:color w:val="000000"/>
                            </w:rPr>
                            <w:fldChar w:fldCharType="end"/>
                          </w:r>
                        </w:p>
                      </w:txbxContent>
                    </wps:txbx>
                    <wps:bodyPr lIns="0" rIns="0" tIns="0" bIns="0" anchor="t" upright="1">
                      <a:noAutofit/>
                    </wps:bodyPr>
                  </wps:wsp>
                </a:graphicData>
              </a:graphic>
            </wp:anchor>
          </w:drawing>
        </mc:Choice>
        <mc:Fallback>
          <w:pict>
            <v:rect id="shape_0" ID="docshape 255" path="m0,0l-2147483645,0l-2147483645,-2147483646l0,-2147483646xe" stroked="f" o:allowincell="f" style="position:absolute;margin-left:332.2pt;margin-top:33.75pt;width:159.55pt;height:15.6pt;mso-wrap-style:square;v-text-anchor:top;mso-position-horizontal-relative:page;mso-position-vertical-relative:page" wp14:anchorId="7FEBF092">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11:</w:t>
                    </w:r>
                    <w:r>
                      <w:rPr>
                        <w:color w:val="000000"/>
                        <w:spacing w:val="-2"/>
                      </w:rPr>
                      <w:t xml:space="preserve"> </w:t>
                    </w:r>
                    <w:r>
                      <w:rPr>
                        <w:color w:val="000000"/>
                      </w:rPr>
                      <w:t>Persisting</w:t>
                    </w:r>
                    <w:r>
                      <w:rPr>
                        <w:color w:val="000000"/>
                        <w:spacing w:val="-2"/>
                      </w:rPr>
                      <w:t xml:space="preserve"> </w:t>
                    </w:r>
                    <w:r>
                      <w:rPr>
                        <w:color w:val="000000"/>
                      </w:rPr>
                      <w:t>Data</w:t>
                    </w:r>
                    <w:r>
                      <w:rPr>
                        <w:color w:val="000000"/>
                        <w:spacing w:val="-2"/>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141</w:t>
                    </w:r>
                    <w:r>
                      <w:rPr>
                        <w:spacing w:val="-5"/>
                        <w:color w:val="000000"/>
                      </w:rPr>
                      <w:fldChar w:fldCharType="end"/>
                    </w:r>
                  </w:p>
                </w:txbxContent>
              </v:textbox>
              <w10:wrap type="none"/>
            </v:rect>
          </w:pict>
        </mc:Fallback>
      </mc:AlternateContent>
    </w:r>
  </w:p>
</w:hdr>
</file>

<file path=word/header27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70" wp14:anchorId="520AC68D">
              <wp:simplePos x="0" y="0"/>
              <wp:positionH relativeFrom="page">
                <wp:posOffset>662940</wp:posOffset>
              </wp:positionH>
              <wp:positionV relativeFrom="page">
                <wp:posOffset>664845</wp:posOffset>
              </wp:positionV>
              <wp:extent cx="5074920" cy="635"/>
              <wp:effectExtent l="3175" t="3175" r="3810" b="3175"/>
              <wp:wrapNone/>
              <wp:docPr id="1355" name="Line 16"/>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16" stroked="t" o:allowincell="f" style="position:absolute;mso-position-horizontal-relative:page;mso-position-vertical-relative:page" wp14:anchorId="520AC68D">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71" wp14:anchorId="1C71E3C9">
              <wp:simplePos x="0" y="0"/>
              <wp:positionH relativeFrom="page">
                <wp:posOffset>625475</wp:posOffset>
              </wp:positionH>
              <wp:positionV relativeFrom="page">
                <wp:posOffset>428625</wp:posOffset>
              </wp:positionV>
              <wp:extent cx="967105" cy="198755"/>
              <wp:effectExtent l="635" t="635" r="0" b="0"/>
              <wp:wrapNone/>
              <wp:docPr id="1356" name="docshape1061"/>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142</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1061" path="m0,0l-2147483645,0l-2147483645,-2147483646l0,-2147483646xe" stroked="f" o:allowincell="f" style="position:absolute;margin-left:49.25pt;margin-top:33.75pt;width:76.1pt;height:15.6pt;mso-wrap-style:square;v-text-anchor:top;mso-position-horizontal-relative:page;mso-position-vertical-relative:page" wp14:anchorId="1C71E3C9">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142</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2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219" wp14:anchorId="76397156">
              <wp:simplePos x="0" y="0"/>
              <wp:positionH relativeFrom="page">
                <wp:posOffset>1120140</wp:posOffset>
              </wp:positionH>
              <wp:positionV relativeFrom="page">
                <wp:posOffset>664845</wp:posOffset>
              </wp:positionV>
              <wp:extent cx="5074285" cy="635"/>
              <wp:effectExtent l="3175" t="3175" r="3810" b="3175"/>
              <wp:wrapNone/>
              <wp:docPr id="113" name="Line 23"/>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23" stroked="t" o:allowincell="f" style="position:absolute;mso-position-horizontal-relative:page;mso-position-vertical-relative:page" wp14:anchorId="76397156">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222" wp14:anchorId="55C996A4">
              <wp:simplePos x="0" y="0"/>
              <wp:positionH relativeFrom="page">
                <wp:posOffset>3660140</wp:posOffset>
              </wp:positionH>
              <wp:positionV relativeFrom="page">
                <wp:posOffset>428625</wp:posOffset>
              </wp:positionV>
              <wp:extent cx="2585720" cy="198755"/>
              <wp:effectExtent l="0" t="635" r="0" b="0"/>
              <wp:wrapNone/>
              <wp:docPr id="114" name="docshape 23"/>
              <a:graphic xmlns:a="http://schemas.openxmlformats.org/drawingml/2006/main">
                <a:graphicData uri="http://schemas.microsoft.com/office/word/2010/wordprocessingShape">
                  <wps:wsp>
                    <wps:cNvSpPr/>
                    <wps:spPr>
                      <a:xfrm>
                        <a:off x="0" y="0"/>
                        <a:ext cx="258588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1"/>
                            </w:rPr>
                            <w:t xml:space="preserve"> </w:t>
                          </w:r>
                          <w:r>
                            <w:rPr>
                              <w:color w:val="000000"/>
                            </w:rPr>
                            <w:t>2:</w:t>
                          </w:r>
                          <w:r>
                            <w:rPr>
                              <w:color w:val="000000"/>
                              <w:spacing w:val="-1"/>
                            </w:rPr>
                            <w:t xml:space="preserve"> </w:t>
                          </w:r>
                          <w:r>
                            <w:rPr>
                              <w:color w:val="000000"/>
                            </w:rPr>
                            <w:t>Building</w:t>
                          </w:r>
                          <w:r>
                            <w:rPr>
                              <w:color w:val="000000"/>
                              <w:spacing w:val="-1"/>
                            </w:rPr>
                            <w:t xml:space="preserve"> </w:t>
                          </w:r>
                          <w:r>
                            <w:rPr>
                              <w:color w:val="000000"/>
                            </w:rPr>
                            <w:t>User</w:t>
                          </w:r>
                          <w:r>
                            <w:rPr>
                              <w:color w:val="000000"/>
                              <w:spacing w:val="-1"/>
                            </w:rPr>
                            <w:t xml:space="preserve"> </w:t>
                          </w:r>
                          <w:r>
                            <w:rPr>
                              <w:color w:val="000000"/>
                            </w:rPr>
                            <w:t>Screen</w:t>
                          </w:r>
                          <w:r>
                            <w:rPr>
                              <w:color w:val="000000"/>
                              <w:spacing w:val="-1"/>
                            </w:rPr>
                            <w:t xml:space="preserve"> </w:t>
                          </w:r>
                          <w:r>
                            <w:rPr>
                              <w:color w:val="000000"/>
                            </w:rPr>
                            <w:t>Flows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17</w:t>
                          </w:r>
                          <w:r>
                            <w:rPr>
                              <w:spacing w:val="-5"/>
                              <w:color w:val="000000"/>
                            </w:rPr>
                            <w:fldChar w:fldCharType="end"/>
                          </w:r>
                        </w:p>
                      </w:txbxContent>
                    </wps:txbx>
                    <wps:bodyPr lIns="0" rIns="0" tIns="0" bIns="0" anchor="t" upright="1">
                      <a:noAutofit/>
                    </wps:bodyPr>
                  </wps:wsp>
                </a:graphicData>
              </a:graphic>
            </wp:anchor>
          </w:drawing>
        </mc:Choice>
        <mc:Fallback>
          <w:pict>
            <v:rect id="shape_0" ID="docshape 23" path="m0,0l-2147483645,0l-2147483645,-2147483646l0,-2147483646xe" stroked="f" o:allowincell="f" style="position:absolute;margin-left:288.2pt;margin-top:33.75pt;width:203.55pt;height:15.6pt;mso-wrap-style:square;v-text-anchor:top;mso-position-horizontal-relative:page;mso-position-vertical-relative:page" wp14:anchorId="55C996A4">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1"/>
                      </w:rPr>
                      <w:t xml:space="preserve"> </w:t>
                    </w:r>
                    <w:r>
                      <w:rPr>
                        <w:color w:val="000000"/>
                      </w:rPr>
                      <w:t>2:</w:t>
                    </w:r>
                    <w:r>
                      <w:rPr>
                        <w:color w:val="000000"/>
                        <w:spacing w:val="-1"/>
                      </w:rPr>
                      <w:t xml:space="preserve"> </w:t>
                    </w:r>
                    <w:r>
                      <w:rPr>
                        <w:color w:val="000000"/>
                      </w:rPr>
                      <w:t>Building</w:t>
                    </w:r>
                    <w:r>
                      <w:rPr>
                        <w:color w:val="000000"/>
                        <w:spacing w:val="-1"/>
                      </w:rPr>
                      <w:t xml:space="preserve"> </w:t>
                    </w:r>
                    <w:r>
                      <w:rPr>
                        <w:color w:val="000000"/>
                      </w:rPr>
                      <w:t>User</w:t>
                    </w:r>
                    <w:r>
                      <w:rPr>
                        <w:color w:val="000000"/>
                        <w:spacing w:val="-1"/>
                      </w:rPr>
                      <w:t xml:space="preserve"> </w:t>
                    </w:r>
                    <w:r>
                      <w:rPr>
                        <w:color w:val="000000"/>
                      </w:rPr>
                      <w:t>Screen</w:t>
                    </w:r>
                    <w:r>
                      <w:rPr>
                        <w:color w:val="000000"/>
                        <w:spacing w:val="-1"/>
                      </w:rPr>
                      <w:t xml:space="preserve"> </w:t>
                    </w:r>
                    <w:r>
                      <w:rPr>
                        <w:color w:val="000000"/>
                      </w:rPr>
                      <w:t>Flows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17</w:t>
                    </w:r>
                    <w:r>
                      <w:rPr>
                        <w:spacing w:val="-5"/>
                        <w:color w:val="000000"/>
                      </w:rPr>
                      <w:fldChar w:fldCharType="end"/>
                    </w:r>
                  </w:p>
                </w:txbxContent>
              </v:textbox>
              <w10:wrap type="none"/>
            </v:rect>
          </w:pict>
        </mc:Fallback>
      </mc:AlternateContent>
    </w:r>
  </w:p>
</w:hdr>
</file>

<file path=word/header28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67" wp14:anchorId="1E9136A5">
              <wp:simplePos x="0" y="0"/>
              <wp:positionH relativeFrom="page">
                <wp:posOffset>1120140</wp:posOffset>
              </wp:positionH>
              <wp:positionV relativeFrom="page">
                <wp:posOffset>664845</wp:posOffset>
              </wp:positionV>
              <wp:extent cx="5074285" cy="635"/>
              <wp:effectExtent l="3175" t="3175" r="3810" b="3175"/>
              <wp:wrapNone/>
              <wp:docPr id="1358" name="Line 14"/>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14" stroked="t" o:allowincell="f" style="position:absolute;mso-position-horizontal-relative:page;mso-position-vertical-relative:page" wp14:anchorId="1E9136A5">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68" wp14:anchorId="09BB6062">
              <wp:simplePos x="0" y="0"/>
              <wp:positionH relativeFrom="page">
                <wp:posOffset>2521585</wp:posOffset>
              </wp:positionH>
              <wp:positionV relativeFrom="page">
                <wp:posOffset>428625</wp:posOffset>
              </wp:positionV>
              <wp:extent cx="3724910" cy="198755"/>
              <wp:effectExtent l="0" t="635" r="0" b="0"/>
              <wp:wrapNone/>
              <wp:docPr id="1359" name="docshape1060"/>
              <a:graphic xmlns:a="http://schemas.openxmlformats.org/drawingml/2006/main">
                <a:graphicData uri="http://schemas.microsoft.com/office/word/2010/wordprocessingShape">
                  <wps:wsp>
                    <wps:cNvSpPr/>
                    <wps:spPr>
                      <a:xfrm>
                        <a:off x="0" y="0"/>
                        <a:ext cx="37249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1"/>
                            </w:rPr>
                            <w:t xml:space="preserve"> </w:t>
                          </w:r>
                          <w:r>
                            <w:rPr>
                              <w:color w:val="000000"/>
                            </w:rPr>
                            <w:t>12: Dependency Injection with</w:t>
                          </w:r>
                          <w:r>
                            <w:rPr>
                              <w:color w:val="000000"/>
                              <w:spacing w:val="-1"/>
                            </w:rPr>
                            <w:t xml:space="preserve"> </w:t>
                          </w:r>
                          <w:r>
                            <w:rPr>
                              <w:color w:val="000000"/>
                            </w:rPr>
                            <w:t>Dagger and</w:t>
                          </w:r>
                          <w:r>
                            <w:rPr>
                              <w:color w:val="000000"/>
                              <w:spacing w:val="-1"/>
                            </w:rPr>
                            <w:t xml:space="preserve"> </w:t>
                          </w:r>
                          <w:r>
                            <w:rPr>
                              <w:color w:val="000000"/>
                            </w:rPr>
                            <w:t xml:space="preserve">Koin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141</w:t>
                          </w:r>
                          <w:r>
                            <w:rPr>
                              <w:spacing w:val="-5"/>
                              <w:color w:val="000000"/>
                            </w:rPr>
                            <w:fldChar w:fldCharType="end"/>
                          </w:r>
                        </w:p>
                      </w:txbxContent>
                    </wps:txbx>
                    <wps:bodyPr lIns="0" rIns="0" tIns="0" bIns="0" anchor="t" upright="1">
                      <a:noAutofit/>
                    </wps:bodyPr>
                  </wps:wsp>
                </a:graphicData>
              </a:graphic>
            </wp:anchor>
          </w:drawing>
        </mc:Choice>
        <mc:Fallback>
          <w:pict>
            <v:rect id="shape_0" ID="docshape1060" path="m0,0l-2147483645,0l-2147483645,-2147483646l0,-2147483646xe" stroked="f" o:allowincell="f" style="position:absolute;margin-left:198.55pt;margin-top:33.75pt;width:293.25pt;height:15.6pt;mso-wrap-style:square;v-text-anchor:top;mso-position-horizontal-relative:page;mso-position-vertical-relative:page" wp14:anchorId="09BB6062">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1"/>
                      </w:rPr>
                      <w:t xml:space="preserve"> </w:t>
                    </w:r>
                    <w:r>
                      <w:rPr>
                        <w:color w:val="000000"/>
                      </w:rPr>
                      <w:t>12: Dependency Injection with</w:t>
                    </w:r>
                    <w:r>
                      <w:rPr>
                        <w:color w:val="000000"/>
                        <w:spacing w:val="-1"/>
                      </w:rPr>
                      <w:t xml:space="preserve"> </w:t>
                    </w:r>
                    <w:r>
                      <w:rPr>
                        <w:color w:val="000000"/>
                      </w:rPr>
                      <w:t>Dagger and</w:t>
                    </w:r>
                    <w:r>
                      <w:rPr>
                        <w:color w:val="000000"/>
                        <w:spacing w:val="-1"/>
                      </w:rPr>
                      <w:t xml:space="preserve"> </w:t>
                    </w:r>
                    <w:r>
                      <w:rPr>
                        <w:color w:val="000000"/>
                      </w:rPr>
                      <w:t xml:space="preserve">Koin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141</w:t>
                    </w:r>
                    <w:r>
                      <w:rPr>
                        <w:spacing w:val="-5"/>
                        <w:color w:val="000000"/>
                      </w:rPr>
                      <w:fldChar w:fldCharType="end"/>
                    </w:r>
                  </w:p>
                </w:txbxContent>
              </v:textbox>
              <w10:wrap type="none"/>
            </v:rect>
          </w:pict>
        </mc:Fallback>
      </mc:AlternateContent>
    </w:r>
  </w:p>
</w:hdr>
</file>

<file path=word/header28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044" wp14:anchorId="520AC68D">
              <wp:simplePos x="0" y="0"/>
              <wp:positionH relativeFrom="page">
                <wp:posOffset>662940</wp:posOffset>
              </wp:positionH>
              <wp:positionV relativeFrom="page">
                <wp:posOffset>664845</wp:posOffset>
              </wp:positionV>
              <wp:extent cx="5074920" cy="635"/>
              <wp:effectExtent l="3175" t="3175" r="3810" b="3175"/>
              <wp:wrapNone/>
              <wp:docPr id="1367" name="Line 264"/>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264" stroked="t" o:allowincell="f" style="position:absolute;mso-position-horizontal-relative:page;mso-position-vertical-relative:page" wp14:anchorId="520AC68D">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045" wp14:anchorId="1C71E3C9">
              <wp:simplePos x="0" y="0"/>
              <wp:positionH relativeFrom="page">
                <wp:posOffset>625475</wp:posOffset>
              </wp:positionH>
              <wp:positionV relativeFrom="page">
                <wp:posOffset>428625</wp:posOffset>
              </wp:positionV>
              <wp:extent cx="967105" cy="198755"/>
              <wp:effectExtent l="635" t="635" r="0" b="0"/>
              <wp:wrapNone/>
              <wp:docPr id="1368" name="docshape 258"/>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142</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58" path="m0,0l-2147483645,0l-2147483645,-2147483646l0,-2147483646xe" stroked="f" o:allowincell="f" style="position:absolute;margin-left:49.25pt;margin-top:33.75pt;width:76.1pt;height:15.6pt;mso-wrap-style:square;v-text-anchor:top;mso-position-horizontal-relative:page;mso-position-vertical-relative:page" wp14:anchorId="1C71E3C9">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142</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28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042" wp14:anchorId="1E9136A5">
              <wp:simplePos x="0" y="0"/>
              <wp:positionH relativeFrom="page">
                <wp:posOffset>1120140</wp:posOffset>
              </wp:positionH>
              <wp:positionV relativeFrom="page">
                <wp:posOffset>664845</wp:posOffset>
              </wp:positionV>
              <wp:extent cx="5074285" cy="635"/>
              <wp:effectExtent l="3175" t="3175" r="3810" b="3175"/>
              <wp:wrapNone/>
              <wp:docPr id="1370" name="Line 263"/>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263" stroked="t" o:allowincell="f" style="position:absolute;mso-position-horizontal-relative:page;mso-position-vertical-relative:page" wp14:anchorId="1E9136A5">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1043" wp14:anchorId="09BB6062">
              <wp:simplePos x="0" y="0"/>
              <wp:positionH relativeFrom="page">
                <wp:posOffset>2521585</wp:posOffset>
              </wp:positionH>
              <wp:positionV relativeFrom="page">
                <wp:posOffset>428625</wp:posOffset>
              </wp:positionV>
              <wp:extent cx="3724910" cy="198755"/>
              <wp:effectExtent l="0" t="635" r="0" b="0"/>
              <wp:wrapNone/>
              <wp:docPr id="1371" name="docshape 257"/>
              <a:graphic xmlns:a="http://schemas.openxmlformats.org/drawingml/2006/main">
                <a:graphicData uri="http://schemas.microsoft.com/office/word/2010/wordprocessingShape">
                  <wps:wsp>
                    <wps:cNvSpPr/>
                    <wps:spPr>
                      <a:xfrm>
                        <a:off x="0" y="0"/>
                        <a:ext cx="37249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1"/>
                            </w:rPr>
                            <w:t xml:space="preserve"> </w:t>
                          </w:r>
                          <w:r>
                            <w:rPr>
                              <w:color w:val="000000"/>
                            </w:rPr>
                            <w:t>12: Dependency Injection with</w:t>
                          </w:r>
                          <w:r>
                            <w:rPr>
                              <w:color w:val="000000"/>
                              <w:spacing w:val="-1"/>
                            </w:rPr>
                            <w:t xml:space="preserve"> </w:t>
                          </w:r>
                          <w:r>
                            <w:rPr>
                              <w:color w:val="000000"/>
                            </w:rPr>
                            <w:t>Dagger and</w:t>
                          </w:r>
                          <w:r>
                            <w:rPr>
                              <w:color w:val="000000"/>
                              <w:spacing w:val="-1"/>
                            </w:rPr>
                            <w:t xml:space="preserve"> </w:t>
                          </w:r>
                          <w:r>
                            <w:rPr>
                              <w:color w:val="000000"/>
                            </w:rPr>
                            <w:t xml:space="preserve">Koin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143</w:t>
                          </w:r>
                          <w:r>
                            <w:rPr>
                              <w:spacing w:val="-5"/>
                              <w:color w:val="000000"/>
                            </w:rPr>
                            <w:fldChar w:fldCharType="end"/>
                          </w:r>
                        </w:p>
                      </w:txbxContent>
                    </wps:txbx>
                    <wps:bodyPr lIns="0" rIns="0" tIns="0" bIns="0" anchor="t" upright="1">
                      <a:noAutofit/>
                    </wps:bodyPr>
                  </wps:wsp>
                </a:graphicData>
              </a:graphic>
            </wp:anchor>
          </w:drawing>
        </mc:Choice>
        <mc:Fallback>
          <w:pict>
            <v:rect id="shape_0" ID="docshape 257" path="m0,0l-2147483645,0l-2147483645,-2147483646l0,-2147483646xe" stroked="f" o:allowincell="f" style="position:absolute;margin-left:198.55pt;margin-top:33.75pt;width:293.25pt;height:15.6pt;mso-wrap-style:square;v-text-anchor:top;mso-position-horizontal-relative:page;mso-position-vertical-relative:page" wp14:anchorId="09BB6062">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1"/>
                      </w:rPr>
                      <w:t xml:space="preserve"> </w:t>
                    </w:r>
                    <w:r>
                      <w:rPr>
                        <w:color w:val="000000"/>
                      </w:rPr>
                      <w:t>12: Dependency Injection with</w:t>
                    </w:r>
                    <w:r>
                      <w:rPr>
                        <w:color w:val="000000"/>
                        <w:spacing w:val="-1"/>
                      </w:rPr>
                      <w:t xml:space="preserve"> </w:t>
                    </w:r>
                    <w:r>
                      <w:rPr>
                        <w:color w:val="000000"/>
                      </w:rPr>
                      <w:t>Dagger and</w:t>
                    </w:r>
                    <w:r>
                      <w:rPr>
                        <w:color w:val="000000"/>
                        <w:spacing w:val="-1"/>
                      </w:rPr>
                      <w:t xml:space="preserve"> </w:t>
                    </w:r>
                    <w:r>
                      <w:rPr>
                        <w:color w:val="000000"/>
                      </w:rPr>
                      <w:t xml:space="preserve">Koin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143</w:t>
                    </w:r>
                    <w:r>
                      <w:rPr>
                        <w:spacing w:val="-5"/>
                        <w:color w:val="000000"/>
                      </w:rPr>
                      <w:fldChar w:fldCharType="end"/>
                    </w:r>
                  </w:p>
                </w:txbxContent>
              </v:textbox>
              <w10:wrap type="none"/>
            </v:rect>
          </w:pict>
        </mc:Fallback>
      </mc:AlternateContent>
    </w:r>
  </w:p>
</w:hdr>
</file>

<file path=word/header28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050" wp14:anchorId="520AC68D">
              <wp:simplePos x="0" y="0"/>
              <wp:positionH relativeFrom="page">
                <wp:posOffset>662940</wp:posOffset>
              </wp:positionH>
              <wp:positionV relativeFrom="page">
                <wp:posOffset>664845</wp:posOffset>
              </wp:positionV>
              <wp:extent cx="5074920" cy="635"/>
              <wp:effectExtent l="3175" t="3175" r="3810" b="3175"/>
              <wp:wrapNone/>
              <wp:docPr id="1376" name="Line 266"/>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266" stroked="t" o:allowincell="f" style="position:absolute;mso-position-horizontal-relative:page;mso-position-vertical-relative:page" wp14:anchorId="520AC68D">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051" wp14:anchorId="1C71E3C9">
              <wp:simplePos x="0" y="0"/>
              <wp:positionH relativeFrom="page">
                <wp:posOffset>625475</wp:posOffset>
              </wp:positionH>
              <wp:positionV relativeFrom="page">
                <wp:posOffset>428625</wp:posOffset>
              </wp:positionV>
              <wp:extent cx="967105" cy="198755"/>
              <wp:effectExtent l="635" t="635" r="0" b="0"/>
              <wp:wrapNone/>
              <wp:docPr id="1377" name="docshape 260"/>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144</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60" path="m0,0l-2147483645,0l-2147483645,-2147483646l0,-2147483646xe" stroked="f" o:allowincell="f" style="position:absolute;margin-left:49.25pt;margin-top:33.75pt;width:76.1pt;height:15.6pt;mso-wrap-style:square;v-text-anchor:top;mso-position-horizontal-relative:page;mso-position-vertical-relative:page" wp14:anchorId="1C71E3C9">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144</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28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047" wp14:anchorId="1E9136A5">
              <wp:simplePos x="0" y="0"/>
              <wp:positionH relativeFrom="page">
                <wp:posOffset>1120140</wp:posOffset>
              </wp:positionH>
              <wp:positionV relativeFrom="page">
                <wp:posOffset>664845</wp:posOffset>
              </wp:positionV>
              <wp:extent cx="5074285" cy="635"/>
              <wp:effectExtent l="3175" t="3175" r="3810" b="3175"/>
              <wp:wrapNone/>
              <wp:docPr id="1379" name="Line 265"/>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265" stroked="t" o:allowincell="f" style="position:absolute;mso-position-horizontal-relative:page;mso-position-vertical-relative:page" wp14:anchorId="1E9136A5">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1048" wp14:anchorId="09BB6062">
              <wp:simplePos x="0" y="0"/>
              <wp:positionH relativeFrom="page">
                <wp:posOffset>2521585</wp:posOffset>
              </wp:positionH>
              <wp:positionV relativeFrom="page">
                <wp:posOffset>428625</wp:posOffset>
              </wp:positionV>
              <wp:extent cx="3724910" cy="198755"/>
              <wp:effectExtent l="0" t="635" r="0" b="0"/>
              <wp:wrapNone/>
              <wp:docPr id="1380" name="docshape 259"/>
              <a:graphic xmlns:a="http://schemas.openxmlformats.org/drawingml/2006/main">
                <a:graphicData uri="http://schemas.microsoft.com/office/word/2010/wordprocessingShape">
                  <wps:wsp>
                    <wps:cNvSpPr/>
                    <wps:spPr>
                      <a:xfrm>
                        <a:off x="0" y="0"/>
                        <a:ext cx="37249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1"/>
                            </w:rPr>
                            <w:t xml:space="preserve"> </w:t>
                          </w:r>
                          <w:r>
                            <w:rPr>
                              <w:color w:val="000000"/>
                            </w:rPr>
                            <w:t>12: Dependency Injection with</w:t>
                          </w:r>
                          <w:r>
                            <w:rPr>
                              <w:color w:val="000000"/>
                              <w:spacing w:val="-1"/>
                            </w:rPr>
                            <w:t xml:space="preserve"> </w:t>
                          </w:r>
                          <w:r>
                            <w:rPr>
                              <w:color w:val="000000"/>
                            </w:rPr>
                            <w:t>Dagger and</w:t>
                          </w:r>
                          <w:r>
                            <w:rPr>
                              <w:color w:val="000000"/>
                              <w:spacing w:val="-1"/>
                            </w:rPr>
                            <w:t xml:space="preserve"> </w:t>
                          </w:r>
                          <w:r>
                            <w:rPr>
                              <w:color w:val="000000"/>
                            </w:rPr>
                            <w:t xml:space="preserve">Koin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143</w:t>
                          </w:r>
                          <w:r>
                            <w:rPr>
                              <w:spacing w:val="-5"/>
                              <w:color w:val="000000"/>
                            </w:rPr>
                            <w:fldChar w:fldCharType="end"/>
                          </w:r>
                        </w:p>
                      </w:txbxContent>
                    </wps:txbx>
                    <wps:bodyPr lIns="0" rIns="0" tIns="0" bIns="0" anchor="t" upright="1">
                      <a:noAutofit/>
                    </wps:bodyPr>
                  </wps:wsp>
                </a:graphicData>
              </a:graphic>
            </wp:anchor>
          </w:drawing>
        </mc:Choice>
        <mc:Fallback>
          <w:pict>
            <v:rect id="shape_0" ID="docshape 259" path="m0,0l-2147483645,0l-2147483645,-2147483646l0,-2147483646xe" stroked="f" o:allowincell="f" style="position:absolute;margin-left:198.55pt;margin-top:33.75pt;width:293.25pt;height:15.6pt;mso-wrap-style:square;v-text-anchor:top;mso-position-horizontal-relative:page;mso-position-vertical-relative:page" wp14:anchorId="09BB6062">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1"/>
                      </w:rPr>
                      <w:t xml:space="preserve"> </w:t>
                    </w:r>
                    <w:r>
                      <w:rPr>
                        <w:color w:val="000000"/>
                      </w:rPr>
                      <w:t>12: Dependency Injection with</w:t>
                    </w:r>
                    <w:r>
                      <w:rPr>
                        <w:color w:val="000000"/>
                        <w:spacing w:val="-1"/>
                      </w:rPr>
                      <w:t xml:space="preserve"> </w:t>
                    </w:r>
                    <w:r>
                      <w:rPr>
                        <w:color w:val="000000"/>
                      </w:rPr>
                      <w:t>Dagger and</w:t>
                    </w:r>
                    <w:r>
                      <w:rPr>
                        <w:color w:val="000000"/>
                        <w:spacing w:val="-1"/>
                      </w:rPr>
                      <w:t xml:space="preserve"> </w:t>
                    </w:r>
                    <w:r>
                      <w:rPr>
                        <w:color w:val="000000"/>
                      </w:rPr>
                      <w:t xml:space="preserve">Koin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143</w:t>
                    </w:r>
                    <w:r>
                      <w:rPr>
                        <w:spacing w:val="-5"/>
                        <w:color w:val="000000"/>
                      </w:rPr>
                      <w:fldChar w:fldCharType="end"/>
                    </w:r>
                  </w:p>
                </w:txbxContent>
              </v:textbox>
              <w10:wrap type="none"/>
            </v:rect>
          </w:pict>
        </mc:Fallback>
      </mc:AlternateContent>
    </w:r>
  </w:p>
</w:hdr>
</file>

<file path=word/header28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054" wp14:anchorId="520AC68D">
              <wp:simplePos x="0" y="0"/>
              <wp:positionH relativeFrom="page">
                <wp:posOffset>662940</wp:posOffset>
              </wp:positionH>
              <wp:positionV relativeFrom="page">
                <wp:posOffset>664845</wp:posOffset>
              </wp:positionV>
              <wp:extent cx="5074920" cy="635"/>
              <wp:effectExtent l="3175" t="3175" r="3810" b="3175"/>
              <wp:wrapNone/>
              <wp:docPr id="1388" name="Line 268"/>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268" stroked="t" o:allowincell="f" style="position:absolute;mso-position-horizontal-relative:page;mso-position-vertical-relative:page" wp14:anchorId="520AC68D">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055" wp14:anchorId="1C71E3C9">
              <wp:simplePos x="0" y="0"/>
              <wp:positionH relativeFrom="page">
                <wp:posOffset>625475</wp:posOffset>
              </wp:positionH>
              <wp:positionV relativeFrom="page">
                <wp:posOffset>428625</wp:posOffset>
              </wp:positionV>
              <wp:extent cx="967105" cy="198755"/>
              <wp:effectExtent l="635" t="635" r="0" b="0"/>
              <wp:wrapNone/>
              <wp:docPr id="1389" name="docshape 262"/>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144</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62" path="m0,0l-2147483645,0l-2147483645,-2147483646l0,-2147483646xe" stroked="f" o:allowincell="f" style="position:absolute;margin-left:49.25pt;margin-top:33.75pt;width:76.1pt;height:15.6pt;mso-wrap-style:square;v-text-anchor:top;mso-position-horizontal-relative:page;mso-position-vertical-relative:page" wp14:anchorId="1C71E3C9">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144</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28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052" wp14:anchorId="1E9136A5">
              <wp:simplePos x="0" y="0"/>
              <wp:positionH relativeFrom="page">
                <wp:posOffset>1120140</wp:posOffset>
              </wp:positionH>
              <wp:positionV relativeFrom="page">
                <wp:posOffset>664845</wp:posOffset>
              </wp:positionV>
              <wp:extent cx="5074285" cy="635"/>
              <wp:effectExtent l="3175" t="3175" r="3810" b="3175"/>
              <wp:wrapNone/>
              <wp:docPr id="1391" name="Line 267"/>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267" stroked="t" o:allowincell="f" style="position:absolute;mso-position-horizontal-relative:page;mso-position-vertical-relative:page" wp14:anchorId="1E9136A5">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1053" wp14:anchorId="09BB6062">
              <wp:simplePos x="0" y="0"/>
              <wp:positionH relativeFrom="page">
                <wp:posOffset>2521585</wp:posOffset>
              </wp:positionH>
              <wp:positionV relativeFrom="page">
                <wp:posOffset>428625</wp:posOffset>
              </wp:positionV>
              <wp:extent cx="3724910" cy="198755"/>
              <wp:effectExtent l="0" t="635" r="0" b="0"/>
              <wp:wrapNone/>
              <wp:docPr id="1392" name="docshape 261"/>
              <a:graphic xmlns:a="http://schemas.openxmlformats.org/drawingml/2006/main">
                <a:graphicData uri="http://schemas.microsoft.com/office/word/2010/wordprocessingShape">
                  <wps:wsp>
                    <wps:cNvSpPr/>
                    <wps:spPr>
                      <a:xfrm>
                        <a:off x="0" y="0"/>
                        <a:ext cx="37249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1"/>
                            </w:rPr>
                            <w:t xml:space="preserve"> </w:t>
                          </w:r>
                          <w:r>
                            <w:rPr>
                              <w:color w:val="000000"/>
                            </w:rPr>
                            <w:t>12: Dependency Injection with</w:t>
                          </w:r>
                          <w:r>
                            <w:rPr>
                              <w:color w:val="000000"/>
                              <w:spacing w:val="-1"/>
                            </w:rPr>
                            <w:t xml:space="preserve"> </w:t>
                          </w:r>
                          <w:r>
                            <w:rPr>
                              <w:color w:val="000000"/>
                            </w:rPr>
                            <w:t>Dagger and</w:t>
                          </w:r>
                          <w:r>
                            <w:rPr>
                              <w:color w:val="000000"/>
                              <w:spacing w:val="-1"/>
                            </w:rPr>
                            <w:t xml:space="preserve"> </w:t>
                          </w:r>
                          <w:r>
                            <w:rPr>
                              <w:color w:val="000000"/>
                            </w:rPr>
                            <w:t xml:space="preserve">Koin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145</w:t>
                          </w:r>
                          <w:r>
                            <w:rPr>
                              <w:spacing w:val="-5"/>
                              <w:color w:val="000000"/>
                            </w:rPr>
                            <w:fldChar w:fldCharType="end"/>
                          </w:r>
                        </w:p>
                      </w:txbxContent>
                    </wps:txbx>
                    <wps:bodyPr lIns="0" rIns="0" tIns="0" bIns="0" anchor="t" upright="1">
                      <a:noAutofit/>
                    </wps:bodyPr>
                  </wps:wsp>
                </a:graphicData>
              </a:graphic>
            </wp:anchor>
          </w:drawing>
        </mc:Choice>
        <mc:Fallback>
          <w:pict>
            <v:rect id="shape_0" ID="docshape 261" path="m0,0l-2147483645,0l-2147483645,-2147483646l0,-2147483646xe" stroked="f" o:allowincell="f" style="position:absolute;margin-left:198.55pt;margin-top:33.75pt;width:293.25pt;height:15.6pt;mso-wrap-style:square;v-text-anchor:top;mso-position-horizontal-relative:page;mso-position-vertical-relative:page" wp14:anchorId="09BB6062">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1"/>
                      </w:rPr>
                      <w:t xml:space="preserve"> </w:t>
                    </w:r>
                    <w:r>
                      <w:rPr>
                        <w:color w:val="000000"/>
                      </w:rPr>
                      <w:t>12: Dependency Injection with</w:t>
                    </w:r>
                    <w:r>
                      <w:rPr>
                        <w:color w:val="000000"/>
                        <w:spacing w:val="-1"/>
                      </w:rPr>
                      <w:t xml:space="preserve"> </w:t>
                    </w:r>
                    <w:r>
                      <w:rPr>
                        <w:color w:val="000000"/>
                      </w:rPr>
                      <w:t>Dagger and</w:t>
                    </w:r>
                    <w:r>
                      <w:rPr>
                        <w:color w:val="000000"/>
                        <w:spacing w:val="-1"/>
                      </w:rPr>
                      <w:t xml:space="preserve"> </w:t>
                    </w:r>
                    <w:r>
                      <w:rPr>
                        <w:color w:val="000000"/>
                      </w:rPr>
                      <w:t xml:space="preserve">Koin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145</w:t>
                    </w:r>
                    <w:r>
                      <w:rPr>
                        <w:spacing w:val="-5"/>
                        <w:color w:val="000000"/>
                      </w:rPr>
                      <w:fldChar w:fldCharType="end"/>
                    </w:r>
                  </w:p>
                </w:txbxContent>
              </v:textbox>
              <w10:wrap type="none"/>
            </v:rect>
          </w:pict>
        </mc:Fallback>
      </mc:AlternateContent>
    </w:r>
  </w:p>
</w:hdr>
</file>

<file path=word/header28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062" wp14:anchorId="520AC68D">
              <wp:simplePos x="0" y="0"/>
              <wp:positionH relativeFrom="page">
                <wp:posOffset>662940</wp:posOffset>
              </wp:positionH>
              <wp:positionV relativeFrom="page">
                <wp:posOffset>664845</wp:posOffset>
              </wp:positionV>
              <wp:extent cx="5074920" cy="635"/>
              <wp:effectExtent l="3175" t="3175" r="3810" b="3175"/>
              <wp:wrapNone/>
              <wp:docPr id="1398" name="Line 270"/>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270" stroked="t" o:allowincell="f" style="position:absolute;mso-position-horizontal-relative:page;mso-position-vertical-relative:page" wp14:anchorId="520AC68D">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063" wp14:anchorId="1C71E3C9">
              <wp:simplePos x="0" y="0"/>
              <wp:positionH relativeFrom="page">
                <wp:posOffset>625475</wp:posOffset>
              </wp:positionH>
              <wp:positionV relativeFrom="page">
                <wp:posOffset>428625</wp:posOffset>
              </wp:positionV>
              <wp:extent cx="967105" cy="198755"/>
              <wp:effectExtent l="635" t="635" r="0" b="0"/>
              <wp:wrapNone/>
              <wp:docPr id="1399" name="docshape 264"/>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146</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64" path="m0,0l-2147483645,0l-2147483645,-2147483646l0,-2147483646xe" stroked="f" o:allowincell="f" style="position:absolute;margin-left:49.25pt;margin-top:33.75pt;width:76.1pt;height:15.6pt;mso-wrap-style:square;v-text-anchor:top;mso-position-horizontal-relative:page;mso-position-vertical-relative:page" wp14:anchorId="1C71E3C9">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146</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28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059" wp14:anchorId="1E9136A5">
              <wp:simplePos x="0" y="0"/>
              <wp:positionH relativeFrom="page">
                <wp:posOffset>1120140</wp:posOffset>
              </wp:positionH>
              <wp:positionV relativeFrom="page">
                <wp:posOffset>664845</wp:posOffset>
              </wp:positionV>
              <wp:extent cx="5074285" cy="635"/>
              <wp:effectExtent l="3175" t="3175" r="3810" b="3175"/>
              <wp:wrapNone/>
              <wp:docPr id="1401" name="Line 269"/>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269" stroked="t" o:allowincell="f" style="position:absolute;mso-position-horizontal-relative:page;mso-position-vertical-relative:page" wp14:anchorId="1E9136A5">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1060" wp14:anchorId="09BB6062">
              <wp:simplePos x="0" y="0"/>
              <wp:positionH relativeFrom="page">
                <wp:posOffset>2521585</wp:posOffset>
              </wp:positionH>
              <wp:positionV relativeFrom="page">
                <wp:posOffset>428625</wp:posOffset>
              </wp:positionV>
              <wp:extent cx="3724910" cy="198755"/>
              <wp:effectExtent l="0" t="635" r="0" b="0"/>
              <wp:wrapNone/>
              <wp:docPr id="1402" name="docshape 263"/>
              <a:graphic xmlns:a="http://schemas.openxmlformats.org/drawingml/2006/main">
                <a:graphicData uri="http://schemas.microsoft.com/office/word/2010/wordprocessingShape">
                  <wps:wsp>
                    <wps:cNvSpPr/>
                    <wps:spPr>
                      <a:xfrm>
                        <a:off x="0" y="0"/>
                        <a:ext cx="37249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1"/>
                            </w:rPr>
                            <w:t xml:space="preserve"> </w:t>
                          </w:r>
                          <w:r>
                            <w:rPr>
                              <w:color w:val="000000"/>
                            </w:rPr>
                            <w:t>12: Dependency Injection with</w:t>
                          </w:r>
                          <w:r>
                            <w:rPr>
                              <w:color w:val="000000"/>
                              <w:spacing w:val="-1"/>
                            </w:rPr>
                            <w:t xml:space="preserve"> </w:t>
                          </w:r>
                          <w:r>
                            <w:rPr>
                              <w:color w:val="000000"/>
                            </w:rPr>
                            <w:t>Dagger and</w:t>
                          </w:r>
                          <w:r>
                            <w:rPr>
                              <w:color w:val="000000"/>
                              <w:spacing w:val="-1"/>
                            </w:rPr>
                            <w:t xml:space="preserve"> </w:t>
                          </w:r>
                          <w:r>
                            <w:rPr>
                              <w:color w:val="000000"/>
                            </w:rPr>
                            <w:t xml:space="preserve">Koin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145</w:t>
                          </w:r>
                          <w:r>
                            <w:rPr>
                              <w:spacing w:val="-5"/>
                              <w:color w:val="000000"/>
                            </w:rPr>
                            <w:fldChar w:fldCharType="end"/>
                          </w:r>
                        </w:p>
                      </w:txbxContent>
                    </wps:txbx>
                    <wps:bodyPr lIns="0" rIns="0" tIns="0" bIns="0" anchor="t" upright="1">
                      <a:noAutofit/>
                    </wps:bodyPr>
                  </wps:wsp>
                </a:graphicData>
              </a:graphic>
            </wp:anchor>
          </w:drawing>
        </mc:Choice>
        <mc:Fallback>
          <w:pict>
            <v:rect id="shape_0" ID="docshape 263" path="m0,0l-2147483645,0l-2147483645,-2147483646l0,-2147483646xe" stroked="f" o:allowincell="f" style="position:absolute;margin-left:198.55pt;margin-top:33.75pt;width:293.25pt;height:15.6pt;mso-wrap-style:square;v-text-anchor:top;mso-position-horizontal-relative:page;mso-position-vertical-relative:page" wp14:anchorId="09BB6062">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1"/>
                      </w:rPr>
                      <w:t xml:space="preserve"> </w:t>
                    </w:r>
                    <w:r>
                      <w:rPr>
                        <w:color w:val="000000"/>
                      </w:rPr>
                      <w:t>12: Dependency Injection with</w:t>
                    </w:r>
                    <w:r>
                      <w:rPr>
                        <w:color w:val="000000"/>
                        <w:spacing w:val="-1"/>
                      </w:rPr>
                      <w:t xml:space="preserve"> </w:t>
                    </w:r>
                    <w:r>
                      <w:rPr>
                        <w:color w:val="000000"/>
                      </w:rPr>
                      <w:t>Dagger and</w:t>
                    </w:r>
                    <w:r>
                      <w:rPr>
                        <w:color w:val="000000"/>
                        <w:spacing w:val="-1"/>
                      </w:rPr>
                      <w:t xml:space="preserve"> </w:t>
                    </w:r>
                    <w:r>
                      <w:rPr>
                        <w:color w:val="000000"/>
                      </w:rPr>
                      <w:t xml:space="preserve">Koin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145</w:t>
                    </w:r>
                    <w:r>
                      <w:rPr>
                        <w:spacing w:val="-5"/>
                        <w:color w:val="000000"/>
                      </w:rPr>
                      <w:fldChar w:fldCharType="end"/>
                    </w:r>
                  </w:p>
                </w:txbxContent>
              </v:textbox>
              <w10:wrap type="none"/>
            </v:rect>
          </w:pict>
        </mc:Fallback>
      </mc:AlternateContent>
    </w:r>
  </w:p>
</w:hdr>
</file>

<file path=word/header28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068" wp14:anchorId="520AC68D">
              <wp:simplePos x="0" y="0"/>
              <wp:positionH relativeFrom="page">
                <wp:posOffset>662940</wp:posOffset>
              </wp:positionH>
              <wp:positionV relativeFrom="page">
                <wp:posOffset>664845</wp:posOffset>
              </wp:positionV>
              <wp:extent cx="5074920" cy="635"/>
              <wp:effectExtent l="3175" t="3175" r="3810" b="3175"/>
              <wp:wrapNone/>
              <wp:docPr id="1410" name="Line 272"/>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272" stroked="t" o:allowincell="f" style="position:absolute;mso-position-horizontal-relative:page;mso-position-vertical-relative:page" wp14:anchorId="520AC68D">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069" wp14:anchorId="1C71E3C9">
              <wp:simplePos x="0" y="0"/>
              <wp:positionH relativeFrom="page">
                <wp:posOffset>625475</wp:posOffset>
              </wp:positionH>
              <wp:positionV relativeFrom="page">
                <wp:posOffset>428625</wp:posOffset>
              </wp:positionV>
              <wp:extent cx="967105" cy="198755"/>
              <wp:effectExtent l="635" t="635" r="0" b="0"/>
              <wp:wrapNone/>
              <wp:docPr id="1411" name="docshape 266"/>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146</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66" path="m0,0l-2147483645,0l-2147483645,-2147483646l0,-2147483646xe" stroked="f" o:allowincell="f" style="position:absolute;margin-left:49.25pt;margin-top:33.75pt;width:76.1pt;height:15.6pt;mso-wrap-style:square;v-text-anchor:top;mso-position-horizontal-relative:page;mso-position-vertical-relative:page" wp14:anchorId="1C71E3C9">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146</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2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235" wp14:anchorId="179D3EDD">
              <wp:simplePos x="0" y="0"/>
              <wp:positionH relativeFrom="page">
                <wp:posOffset>662940</wp:posOffset>
              </wp:positionH>
              <wp:positionV relativeFrom="page">
                <wp:posOffset>664845</wp:posOffset>
              </wp:positionV>
              <wp:extent cx="5074920" cy="635"/>
              <wp:effectExtent l="3175" t="3175" r="3810" b="3175"/>
              <wp:wrapNone/>
              <wp:docPr id="117" name="Line 26"/>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26" stroked="t" o:allowincell="f" style="position:absolute;mso-position-horizontal-relative:page;mso-position-vertical-relative:page" wp14:anchorId="179D3EDD">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238" wp14:anchorId="2D388CAF">
              <wp:simplePos x="0" y="0"/>
              <wp:positionH relativeFrom="page">
                <wp:posOffset>625475</wp:posOffset>
              </wp:positionH>
              <wp:positionV relativeFrom="page">
                <wp:posOffset>428625</wp:posOffset>
              </wp:positionV>
              <wp:extent cx="894080" cy="198755"/>
              <wp:effectExtent l="0" t="635" r="0" b="0"/>
              <wp:wrapNone/>
              <wp:docPr id="118" name="docshape 26"/>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18</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6" path="m0,0l-2147483645,0l-2147483645,-2147483646l0,-2147483646xe" stroked="f" o:allowincell="f" style="position:absolute;margin-left:49.25pt;margin-top:33.75pt;width:70.35pt;height:15.6pt;mso-wrap-style:square;v-text-anchor:top;mso-position-horizontal-relative:page;mso-position-vertical-relative:page" wp14:anchorId="2D388CAF">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18</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29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066" wp14:anchorId="1E9136A5">
              <wp:simplePos x="0" y="0"/>
              <wp:positionH relativeFrom="page">
                <wp:posOffset>1120140</wp:posOffset>
              </wp:positionH>
              <wp:positionV relativeFrom="page">
                <wp:posOffset>664845</wp:posOffset>
              </wp:positionV>
              <wp:extent cx="5074285" cy="635"/>
              <wp:effectExtent l="3175" t="3175" r="3810" b="3175"/>
              <wp:wrapNone/>
              <wp:docPr id="1413" name="Line 271"/>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271" stroked="t" o:allowincell="f" style="position:absolute;mso-position-horizontal-relative:page;mso-position-vertical-relative:page" wp14:anchorId="1E9136A5">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1067" wp14:anchorId="09BB6062">
              <wp:simplePos x="0" y="0"/>
              <wp:positionH relativeFrom="page">
                <wp:posOffset>2521585</wp:posOffset>
              </wp:positionH>
              <wp:positionV relativeFrom="page">
                <wp:posOffset>428625</wp:posOffset>
              </wp:positionV>
              <wp:extent cx="3724910" cy="198755"/>
              <wp:effectExtent l="0" t="635" r="0" b="0"/>
              <wp:wrapNone/>
              <wp:docPr id="1414" name="docshape 265"/>
              <a:graphic xmlns:a="http://schemas.openxmlformats.org/drawingml/2006/main">
                <a:graphicData uri="http://schemas.microsoft.com/office/word/2010/wordprocessingShape">
                  <wps:wsp>
                    <wps:cNvSpPr/>
                    <wps:spPr>
                      <a:xfrm>
                        <a:off x="0" y="0"/>
                        <a:ext cx="37249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1"/>
                            </w:rPr>
                            <w:t xml:space="preserve"> </w:t>
                          </w:r>
                          <w:r>
                            <w:rPr>
                              <w:color w:val="000000"/>
                            </w:rPr>
                            <w:t>12: Dependency Injection with</w:t>
                          </w:r>
                          <w:r>
                            <w:rPr>
                              <w:color w:val="000000"/>
                              <w:spacing w:val="-1"/>
                            </w:rPr>
                            <w:t xml:space="preserve"> </w:t>
                          </w:r>
                          <w:r>
                            <w:rPr>
                              <w:color w:val="000000"/>
                            </w:rPr>
                            <w:t>Dagger and</w:t>
                          </w:r>
                          <w:r>
                            <w:rPr>
                              <w:color w:val="000000"/>
                              <w:spacing w:val="-1"/>
                            </w:rPr>
                            <w:t xml:space="preserve"> </w:t>
                          </w:r>
                          <w:r>
                            <w:rPr>
                              <w:color w:val="000000"/>
                            </w:rPr>
                            <w:t xml:space="preserve">Koin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147</w:t>
                          </w:r>
                          <w:r>
                            <w:rPr>
                              <w:spacing w:val="-5"/>
                              <w:color w:val="000000"/>
                            </w:rPr>
                            <w:fldChar w:fldCharType="end"/>
                          </w:r>
                        </w:p>
                      </w:txbxContent>
                    </wps:txbx>
                    <wps:bodyPr lIns="0" rIns="0" tIns="0" bIns="0" anchor="t" upright="1">
                      <a:noAutofit/>
                    </wps:bodyPr>
                  </wps:wsp>
                </a:graphicData>
              </a:graphic>
            </wp:anchor>
          </w:drawing>
        </mc:Choice>
        <mc:Fallback>
          <w:pict>
            <v:rect id="shape_0" ID="docshape 265" path="m0,0l-2147483645,0l-2147483645,-2147483646l0,-2147483646xe" stroked="f" o:allowincell="f" style="position:absolute;margin-left:198.55pt;margin-top:33.75pt;width:293.25pt;height:15.6pt;mso-wrap-style:square;v-text-anchor:top;mso-position-horizontal-relative:page;mso-position-vertical-relative:page" wp14:anchorId="09BB6062">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1"/>
                      </w:rPr>
                      <w:t xml:space="preserve"> </w:t>
                    </w:r>
                    <w:r>
                      <w:rPr>
                        <w:color w:val="000000"/>
                      </w:rPr>
                      <w:t>12: Dependency Injection with</w:t>
                    </w:r>
                    <w:r>
                      <w:rPr>
                        <w:color w:val="000000"/>
                        <w:spacing w:val="-1"/>
                      </w:rPr>
                      <w:t xml:space="preserve"> </w:t>
                    </w:r>
                    <w:r>
                      <w:rPr>
                        <w:color w:val="000000"/>
                      </w:rPr>
                      <w:t>Dagger and</w:t>
                    </w:r>
                    <w:r>
                      <w:rPr>
                        <w:color w:val="000000"/>
                        <w:spacing w:val="-1"/>
                      </w:rPr>
                      <w:t xml:space="preserve"> </w:t>
                    </w:r>
                    <w:r>
                      <w:rPr>
                        <w:color w:val="000000"/>
                      </w:rPr>
                      <w:t xml:space="preserve">Koin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147</w:t>
                    </w:r>
                    <w:r>
                      <w:rPr>
                        <w:spacing w:val="-5"/>
                        <w:color w:val="000000"/>
                      </w:rPr>
                      <w:fldChar w:fldCharType="end"/>
                    </w:r>
                  </w:p>
                </w:txbxContent>
              </v:textbox>
              <w10:wrap type="none"/>
            </v:rect>
          </w:pict>
        </mc:Fallback>
      </mc:AlternateContent>
    </w:r>
  </w:p>
</w:hdr>
</file>

<file path=word/header29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074" wp14:anchorId="520AC68D">
              <wp:simplePos x="0" y="0"/>
              <wp:positionH relativeFrom="page">
                <wp:posOffset>662940</wp:posOffset>
              </wp:positionH>
              <wp:positionV relativeFrom="page">
                <wp:posOffset>664845</wp:posOffset>
              </wp:positionV>
              <wp:extent cx="5074920" cy="635"/>
              <wp:effectExtent l="3175" t="3175" r="3810" b="3175"/>
              <wp:wrapNone/>
              <wp:docPr id="1422" name="Line 274"/>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274" stroked="t" o:allowincell="f" style="position:absolute;mso-position-horizontal-relative:page;mso-position-vertical-relative:page" wp14:anchorId="520AC68D">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075" wp14:anchorId="1C71E3C9">
              <wp:simplePos x="0" y="0"/>
              <wp:positionH relativeFrom="page">
                <wp:posOffset>625475</wp:posOffset>
              </wp:positionH>
              <wp:positionV relativeFrom="page">
                <wp:posOffset>428625</wp:posOffset>
              </wp:positionV>
              <wp:extent cx="967105" cy="198755"/>
              <wp:effectExtent l="635" t="635" r="0" b="0"/>
              <wp:wrapNone/>
              <wp:docPr id="1423" name="docshape 268"/>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148</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68" path="m0,0l-2147483645,0l-2147483645,-2147483646l0,-2147483646xe" stroked="f" o:allowincell="f" style="position:absolute;margin-left:49.25pt;margin-top:33.75pt;width:76.1pt;height:15.6pt;mso-wrap-style:square;v-text-anchor:top;mso-position-horizontal-relative:page;mso-position-vertical-relative:page" wp14:anchorId="1C71E3C9">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148</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29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071" wp14:anchorId="1E9136A5">
              <wp:simplePos x="0" y="0"/>
              <wp:positionH relativeFrom="page">
                <wp:posOffset>1120140</wp:posOffset>
              </wp:positionH>
              <wp:positionV relativeFrom="page">
                <wp:posOffset>664845</wp:posOffset>
              </wp:positionV>
              <wp:extent cx="5074285" cy="635"/>
              <wp:effectExtent l="3175" t="3175" r="3810" b="3175"/>
              <wp:wrapNone/>
              <wp:docPr id="1425" name="Line 273"/>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273" stroked="t" o:allowincell="f" style="position:absolute;mso-position-horizontal-relative:page;mso-position-vertical-relative:page" wp14:anchorId="1E9136A5">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1072" wp14:anchorId="09BB6062">
              <wp:simplePos x="0" y="0"/>
              <wp:positionH relativeFrom="page">
                <wp:posOffset>2521585</wp:posOffset>
              </wp:positionH>
              <wp:positionV relativeFrom="page">
                <wp:posOffset>428625</wp:posOffset>
              </wp:positionV>
              <wp:extent cx="3724910" cy="198755"/>
              <wp:effectExtent l="0" t="635" r="0" b="0"/>
              <wp:wrapNone/>
              <wp:docPr id="1426" name="docshape 267"/>
              <a:graphic xmlns:a="http://schemas.openxmlformats.org/drawingml/2006/main">
                <a:graphicData uri="http://schemas.microsoft.com/office/word/2010/wordprocessingShape">
                  <wps:wsp>
                    <wps:cNvSpPr/>
                    <wps:spPr>
                      <a:xfrm>
                        <a:off x="0" y="0"/>
                        <a:ext cx="37249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1"/>
                            </w:rPr>
                            <w:t xml:space="preserve"> </w:t>
                          </w:r>
                          <w:r>
                            <w:rPr>
                              <w:color w:val="000000"/>
                            </w:rPr>
                            <w:t>12: Dependency Injection with</w:t>
                          </w:r>
                          <w:r>
                            <w:rPr>
                              <w:color w:val="000000"/>
                              <w:spacing w:val="-1"/>
                            </w:rPr>
                            <w:t xml:space="preserve"> </w:t>
                          </w:r>
                          <w:r>
                            <w:rPr>
                              <w:color w:val="000000"/>
                            </w:rPr>
                            <w:t>Dagger and</w:t>
                          </w:r>
                          <w:r>
                            <w:rPr>
                              <w:color w:val="000000"/>
                              <w:spacing w:val="-1"/>
                            </w:rPr>
                            <w:t xml:space="preserve"> </w:t>
                          </w:r>
                          <w:r>
                            <w:rPr>
                              <w:color w:val="000000"/>
                            </w:rPr>
                            <w:t xml:space="preserve">Koin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147</w:t>
                          </w:r>
                          <w:r>
                            <w:rPr>
                              <w:spacing w:val="-5"/>
                              <w:color w:val="000000"/>
                            </w:rPr>
                            <w:fldChar w:fldCharType="end"/>
                          </w:r>
                        </w:p>
                      </w:txbxContent>
                    </wps:txbx>
                    <wps:bodyPr lIns="0" rIns="0" tIns="0" bIns="0" anchor="t" upright="1">
                      <a:noAutofit/>
                    </wps:bodyPr>
                  </wps:wsp>
                </a:graphicData>
              </a:graphic>
            </wp:anchor>
          </w:drawing>
        </mc:Choice>
        <mc:Fallback>
          <w:pict>
            <v:rect id="shape_0" ID="docshape 267" path="m0,0l-2147483645,0l-2147483645,-2147483646l0,-2147483646xe" stroked="f" o:allowincell="f" style="position:absolute;margin-left:198.55pt;margin-top:33.75pt;width:293.25pt;height:15.6pt;mso-wrap-style:square;v-text-anchor:top;mso-position-horizontal-relative:page;mso-position-vertical-relative:page" wp14:anchorId="09BB6062">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1"/>
                      </w:rPr>
                      <w:t xml:space="preserve"> </w:t>
                    </w:r>
                    <w:r>
                      <w:rPr>
                        <w:color w:val="000000"/>
                      </w:rPr>
                      <w:t>12: Dependency Injection with</w:t>
                    </w:r>
                    <w:r>
                      <w:rPr>
                        <w:color w:val="000000"/>
                        <w:spacing w:val="-1"/>
                      </w:rPr>
                      <w:t xml:space="preserve"> </w:t>
                    </w:r>
                    <w:r>
                      <w:rPr>
                        <w:color w:val="000000"/>
                      </w:rPr>
                      <w:t>Dagger and</w:t>
                    </w:r>
                    <w:r>
                      <w:rPr>
                        <w:color w:val="000000"/>
                        <w:spacing w:val="-1"/>
                      </w:rPr>
                      <w:t xml:space="preserve"> </w:t>
                    </w:r>
                    <w:r>
                      <w:rPr>
                        <w:color w:val="000000"/>
                      </w:rPr>
                      <w:t xml:space="preserve">Koin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147</w:t>
                    </w:r>
                    <w:r>
                      <w:rPr>
                        <w:spacing w:val="-5"/>
                        <w:color w:val="000000"/>
                      </w:rPr>
                      <w:fldChar w:fldCharType="end"/>
                    </w:r>
                  </w:p>
                </w:txbxContent>
              </v:textbox>
              <w10:wrap type="none"/>
            </v:rect>
          </w:pict>
        </mc:Fallback>
      </mc:AlternateContent>
    </w:r>
  </w:p>
</w:hdr>
</file>

<file path=word/header29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078" wp14:anchorId="520AC68D">
              <wp:simplePos x="0" y="0"/>
              <wp:positionH relativeFrom="page">
                <wp:posOffset>662940</wp:posOffset>
              </wp:positionH>
              <wp:positionV relativeFrom="page">
                <wp:posOffset>664845</wp:posOffset>
              </wp:positionV>
              <wp:extent cx="5074920" cy="635"/>
              <wp:effectExtent l="3175" t="3175" r="3810" b="3175"/>
              <wp:wrapNone/>
              <wp:docPr id="1434" name="Line 276"/>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276" stroked="t" o:allowincell="f" style="position:absolute;mso-position-horizontal-relative:page;mso-position-vertical-relative:page" wp14:anchorId="520AC68D">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079" wp14:anchorId="1C71E3C9">
              <wp:simplePos x="0" y="0"/>
              <wp:positionH relativeFrom="page">
                <wp:posOffset>625475</wp:posOffset>
              </wp:positionH>
              <wp:positionV relativeFrom="page">
                <wp:posOffset>428625</wp:posOffset>
              </wp:positionV>
              <wp:extent cx="967105" cy="198755"/>
              <wp:effectExtent l="635" t="635" r="0" b="0"/>
              <wp:wrapNone/>
              <wp:docPr id="1435" name="docshape 270"/>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148</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70" path="m0,0l-2147483645,0l-2147483645,-2147483646l0,-2147483646xe" stroked="f" o:allowincell="f" style="position:absolute;margin-left:49.25pt;margin-top:33.75pt;width:76.1pt;height:15.6pt;mso-wrap-style:square;v-text-anchor:top;mso-position-horizontal-relative:page;mso-position-vertical-relative:page" wp14:anchorId="1C71E3C9">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148</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29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076" wp14:anchorId="1E9136A5">
              <wp:simplePos x="0" y="0"/>
              <wp:positionH relativeFrom="page">
                <wp:posOffset>1120140</wp:posOffset>
              </wp:positionH>
              <wp:positionV relativeFrom="page">
                <wp:posOffset>664845</wp:posOffset>
              </wp:positionV>
              <wp:extent cx="5074285" cy="635"/>
              <wp:effectExtent l="3175" t="3175" r="3810" b="3175"/>
              <wp:wrapNone/>
              <wp:docPr id="1437" name="Line 275"/>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275" stroked="t" o:allowincell="f" style="position:absolute;mso-position-horizontal-relative:page;mso-position-vertical-relative:page" wp14:anchorId="1E9136A5">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1077" wp14:anchorId="09BB6062">
              <wp:simplePos x="0" y="0"/>
              <wp:positionH relativeFrom="page">
                <wp:posOffset>2521585</wp:posOffset>
              </wp:positionH>
              <wp:positionV relativeFrom="page">
                <wp:posOffset>428625</wp:posOffset>
              </wp:positionV>
              <wp:extent cx="3724910" cy="198755"/>
              <wp:effectExtent l="0" t="635" r="0" b="0"/>
              <wp:wrapNone/>
              <wp:docPr id="1438" name="docshape 269"/>
              <a:graphic xmlns:a="http://schemas.openxmlformats.org/drawingml/2006/main">
                <a:graphicData uri="http://schemas.microsoft.com/office/word/2010/wordprocessingShape">
                  <wps:wsp>
                    <wps:cNvSpPr/>
                    <wps:spPr>
                      <a:xfrm>
                        <a:off x="0" y="0"/>
                        <a:ext cx="37249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1"/>
                            </w:rPr>
                            <w:t xml:space="preserve"> </w:t>
                          </w:r>
                          <w:r>
                            <w:rPr>
                              <w:color w:val="000000"/>
                            </w:rPr>
                            <w:t>12: Dependency Injection with</w:t>
                          </w:r>
                          <w:r>
                            <w:rPr>
                              <w:color w:val="000000"/>
                              <w:spacing w:val="-1"/>
                            </w:rPr>
                            <w:t xml:space="preserve"> </w:t>
                          </w:r>
                          <w:r>
                            <w:rPr>
                              <w:color w:val="000000"/>
                            </w:rPr>
                            <w:t>Dagger and</w:t>
                          </w:r>
                          <w:r>
                            <w:rPr>
                              <w:color w:val="000000"/>
                              <w:spacing w:val="-1"/>
                            </w:rPr>
                            <w:t xml:space="preserve"> </w:t>
                          </w:r>
                          <w:r>
                            <w:rPr>
                              <w:color w:val="000000"/>
                            </w:rPr>
                            <w:t xml:space="preserve">Koin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149</w:t>
                          </w:r>
                          <w:r>
                            <w:rPr>
                              <w:spacing w:val="-5"/>
                              <w:color w:val="000000"/>
                            </w:rPr>
                            <w:fldChar w:fldCharType="end"/>
                          </w:r>
                        </w:p>
                      </w:txbxContent>
                    </wps:txbx>
                    <wps:bodyPr lIns="0" rIns="0" tIns="0" bIns="0" anchor="t" upright="1">
                      <a:noAutofit/>
                    </wps:bodyPr>
                  </wps:wsp>
                </a:graphicData>
              </a:graphic>
            </wp:anchor>
          </w:drawing>
        </mc:Choice>
        <mc:Fallback>
          <w:pict>
            <v:rect id="shape_0" ID="docshape 269" path="m0,0l-2147483645,0l-2147483645,-2147483646l0,-2147483646xe" stroked="f" o:allowincell="f" style="position:absolute;margin-left:198.55pt;margin-top:33.75pt;width:293.25pt;height:15.6pt;mso-wrap-style:square;v-text-anchor:top;mso-position-horizontal-relative:page;mso-position-vertical-relative:page" wp14:anchorId="09BB6062">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1"/>
                      </w:rPr>
                      <w:t xml:space="preserve"> </w:t>
                    </w:r>
                    <w:r>
                      <w:rPr>
                        <w:color w:val="000000"/>
                      </w:rPr>
                      <w:t>12: Dependency Injection with</w:t>
                    </w:r>
                    <w:r>
                      <w:rPr>
                        <w:color w:val="000000"/>
                        <w:spacing w:val="-1"/>
                      </w:rPr>
                      <w:t xml:space="preserve"> </w:t>
                    </w:r>
                    <w:r>
                      <w:rPr>
                        <w:color w:val="000000"/>
                      </w:rPr>
                      <w:t>Dagger and</w:t>
                    </w:r>
                    <w:r>
                      <w:rPr>
                        <w:color w:val="000000"/>
                        <w:spacing w:val="-1"/>
                      </w:rPr>
                      <w:t xml:space="preserve"> </w:t>
                    </w:r>
                    <w:r>
                      <w:rPr>
                        <w:color w:val="000000"/>
                      </w:rPr>
                      <w:t xml:space="preserve">Koin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149</w:t>
                    </w:r>
                    <w:r>
                      <w:rPr>
                        <w:spacing w:val="-5"/>
                        <w:color w:val="000000"/>
                      </w:rPr>
                      <w:fldChar w:fldCharType="end"/>
                    </w:r>
                  </w:p>
                </w:txbxContent>
              </v:textbox>
              <w10:wrap type="none"/>
            </v:rect>
          </w:pict>
        </mc:Fallback>
      </mc:AlternateContent>
    </w:r>
  </w:p>
</w:hdr>
</file>

<file path=word/header29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084" wp14:anchorId="520AC68D">
              <wp:simplePos x="0" y="0"/>
              <wp:positionH relativeFrom="page">
                <wp:posOffset>662940</wp:posOffset>
              </wp:positionH>
              <wp:positionV relativeFrom="page">
                <wp:posOffset>664845</wp:posOffset>
              </wp:positionV>
              <wp:extent cx="5074920" cy="635"/>
              <wp:effectExtent l="3175" t="3175" r="3810" b="3175"/>
              <wp:wrapNone/>
              <wp:docPr id="1446" name="Line 278"/>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278" stroked="t" o:allowincell="f" style="position:absolute;mso-position-horizontal-relative:page;mso-position-vertical-relative:page" wp14:anchorId="520AC68D">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085" wp14:anchorId="1C71E3C9">
              <wp:simplePos x="0" y="0"/>
              <wp:positionH relativeFrom="page">
                <wp:posOffset>625475</wp:posOffset>
              </wp:positionH>
              <wp:positionV relativeFrom="page">
                <wp:posOffset>428625</wp:posOffset>
              </wp:positionV>
              <wp:extent cx="967105" cy="198755"/>
              <wp:effectExtent l="635" t="635" r="0" b="0"/>
              <wp:wrapNone/>
              <wp:docPr id="1447" name="docshape 272"/>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150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72" path="m0,0l-2147483645,0l-2147483645,-2147483646l0,-2147483646xe" stroked="f" o:allowincell="f" style="position:absolute;margin-left:49.25pt;margin-top:33.75pt;width:76.1pt;height:15.6pt;mso-wrap-style:square;v-text-anchor:top;mso-position-horizontal-relative:page;mso-position-vertical-relative:page" wp14:anchorId="1C71E3C9">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150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29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081" wp14:anchorId="1E9136A5">
              <wp:simplePos x="0" y="0"/>
              <wp:positionH relativeFrom="page">
                <wp:posOffset>1120140</wp:posOffset>
              </wp:positionH>
              <wp:positionV relativeFrom="page">
                <wp:posOffset>664845</wp:posOffset>
              </wp:positionV>
              <wp:extent cx="5074285" cy="635"/>
              <wp:effectExtent l="3175" t="3175" r="3810" b="3175"/>
              <wp:wrapNone/>
              <wp:docPr id="1449" name="Line 277"/>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277" stroked="t" o:allowincell="f" style="position:absolute;mso-position-horizontal-relative:page;mso-position-vertical-relative:page" wp14:anchorId="1E9136A5">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1082" wp14:anchorId="09BB6062">
              <wp:simplePos x="0" y="0"/>
              <wp:positionH relativeFrom="page">
                <wp:posOffset>2521585</wp:posOffset>
              </wp:positionH>
              <wp:positionV relativeFrom="page">
                <wp:posOffset>428625</wp:posOffset>
              </wp:positionV>
              <wp:extent cx="3724910" cy="198755"/>
              <wp:effectExtent l="0" t="635" r="0" b="0"/>
              <wp:wrapNone/>
              <wp:docPr id="1450" name="docshape 271"/>
              <a:graphic xmlns:a="http://schemas.openxmlformats.org/drawingml/2006/main">
                <a:graphicData uri="http://schemas.microsoft.com/office/word/2010/wordprocessingShape">
                  <wps:wsp>
                    <wps:cNvSpPr/>
                    <wps:spPr>
                      <a:xfrm>
                        <a:off x="0" y="0"/>
                        <a:ext cx="37249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1"/>
                            </w:rPr>
                            <w:t xml:space="preserve"> </w:t>
                          </w:r>
                          <w:r>
                            <w:rPr>
                              <w:color w:val="000000"/>
                            </w:rPr>
                            <w:t>12: Dependency Injection with</w:t>
                          </w:r>
                          <w:r>
                            <w:rPr>
                              <w:color w:val="000000"/>
                              <w:spacing w:val="-1"/>
                            </w:rPr>
                            <w:t xml:space="preserve"> </w:t>
                          </w:r>
                          <w:r>
                            <w:rPr>
                              <w:color w:val="000000"/>
                            </w:rPr>
                            <w:t>Dagger and</w:t>
                          </w:r>
                          <w:r>
                            <w:rPr>
                              <w:color w:val="000000"/>
                              <w:spacing w:val="-1"/>
                            </w:rPr>
                            <w:t xml:space="preserve"> </w:t>
                          </w:r>
                          <w:r>
                            <w:rPr>
                              <w:color w:val="000000"/>
                            </w:rPr>
                            <w:t xml:space="preserve">Koin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149</w:t>
                          </w:r>
                          <w:r>
                            <w:rPr>
                              <w:spacing w:val="-5"/>
                              <w:color w:val="000000"/>
                            </w:rPr>
                            <w:fldChar w:fldCharType="end"/>
                          </w:r>
                        </w:p>
                      </w:txbxContent>
                    </wps:txbx>
                    <wps:bodyPr lIns="0" rIns="0" tIns="0" bIns="0" anchor="t" upright="1">
                      <a:noAutofit/>
                    </wps:bodyPr>
                  </wps:wsp>
                </a:graphicData>
              </a:graphic>
            </wp:anchor>
          </w:drawing>
        </mc:Choice>
        <mc:Fallback>
          <w:pict>
            <v:rect id="shape_0" ID="docshape 271" path="m0,0l-2147483645,0l-2147483645,-2147483646l0,-2147483646xe" stroked="f" o:allowincell="f" style="position:absolute;margin-left:198.55pt;margin-top:33.75pt;width:293.25pt;height:15.6pt;mso-wrap-style:square;v-text-anchor:top;mso-position-horizontal-relative:page;mso-position-vertical-relative:page" wp14:anchorId="09BB6062">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1"/>
                      </w:rPr>
                      <w:t xml:space="preserve"> </w:t>
                    </w:r>
                    <w:r>
                      <w:rPr>
                        <w:color w:val="000000"/>
                      </w:rPr>
                      <w:t>12: Dependency Injection with</w:t>
                    </w:r>
                    <w:r>
                      <w:rPr>
                        <w:color w:val="000000"/>
                        <w:spacing w:val="-1"/>
                      </w:rPr>
                      <w:t xml:space="preserve"> </w:t>
                    </w:r>
                    <w:r>
                      <w:rPr>
                        <w:color w:val="000000"/>
                      </w:rPr>
                      <w:t>Dagger and</w:t>
                    </w:r>
                    <w:r>
                      <w:rPr>
                        <w:color w:val="000000"/>
                        <w:spacing w:val="-1"/>
                      </w:rPr>
                      <w:t xml:space="preserve"> </w:t>
                    </w:r>
                    <w:r>
                      <w:rPr>
                        <w:color w:val="000000"/>
                      </w:rPr>
                      <w:t xml:space="preserve">Koin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149</w:t>
                    </w:r>
                    <w:r>
                      <w:rPr>
                        <w:spacing w:val="-5"/>
                        <w:color w:val="000000"/>
                      </w:rPr>
                      <w:fldChar w:fldCharType="end"/>
                    </w:r>
                  </w:p>
                </w:txbxContent>
              </v:textbox>
              <w10:wrap type="none"/>
            </v:rect>
          </w:pict>
        </mc:Fallback>
      </mc:AlternateContent>
    </w:r>
  </w:p>
</w:hdr>
</file>

<file path=word/header29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090" wp14:anchorId="520AC68D">
              <wp:simplePos x="0" y="0"/>
              <wp:positionH relativeFrom="page">
                <wp:posOffset>662940</wp:posOffset>
              </wp:positionH>
              <wp:positionV relativeFrom="page">
                <wp:posOffset>664845</wp:posOffset>
              </wp:positionV>
              <wp:extent cx="5074920" cy="635"/>
              <wp:effectExtent l="3175" t="3175" r="3810" b="3175"/>
              <wp:wrapNone/>
              <wp:docPr id="1457" name="Line 280"/>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280" stroked="t" o:allowincell="f" style="position:absolute;mso-position-horizontal-relative:page;mso-position-vertical-relative:page" wp14:anchorId="520AC68D">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091" wp14:anchorId="1C71E3C9">
              <wp:simplePos x="0" y="0"/>
              <wp:positionH relativeFrom="page">
                <wp:posOffset>625475</wp:posOffset>
              </wp:positionH>
              <wp:positionV relativeFrom="page">
                <wp:posOffset>428625</wp:posOffset>
              </wp:positionV>
              <wp:extent cx="967105" cy="198755"/>
              <wp:effectExtent l="635" t="635" r="0" b="0"/>
              <wp:wrapNone/>
              <wp:docPr id="1458" name="docshape 274"/>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150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74" path="m0,0l-2147483645,0l-2147483645,-2147483646l0,-2147483646xe" stroked="f" o:allowincell="f" style="position:absolute;margin-left:49.25pt;margin-top:33.75pt;width:76.1pt;height:15.6pt;mso-wrap-style:square;v-text-anchor:top;mso-position-horizontal-relative:page;mso-position-vertical-relative:page" wp14:anchorId="1C71E3C9">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150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29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088" wp14:anchorId="1E9136A5">
              <wp:simplePos x="0" y="0"/>
              <wp:positionH relativeFrom="page">
                <wp:posOffset>1120140</wp:posOffset>
              </wp:positionH>
              <wp:positionV relativeFrom="page">
                <wp:posOffset>664845</wp:posOffset>
              </wp:positionV>
              <wp:extent cx="5074285" cy="635"/>
              <wp:effectExtent l="3175" t="3175" r="3810" b="3175"/>
              <wp:wrapNone/>
              <wp:docPr id="1460" name="Line 279"/>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279" stroked="t" o:allowincell="f" style="position:absolute;mso-position-horizontal-relative:page;mso-position-vertical-relative:page" wp14:anchorId="1E9136A5">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1089" wp14:anchorId="09BB6062">
              <wp:simplePos x="0" y="0"/>
              <wp:positionH relativeFrom="page">
                <wp:posOffset>2521585</wp:posOffset>
              </wp:positionH>
              <wp:positionV relativeFrom="page">
                <wp:posOffset>428625</wp:posOffset>
              </wp:positionV>
              <wp:extent cx="3724910" cy="198755"/>
              <wp:effectExtent l="0" t="635" r="0" b="0"/>
              <wp:wrapNone/>
              <wp:docPr id="1461" name="docshape 273"/>
              <a:graphic xmlns:a="http://schemas.openxmlformats.org/drawingml/2006/main">
                <a:graphicData uri="http://schemas.microsoft.com/office/word/2010/wordprocessingShape">
                  <wps:wsp>
                    <wps:cNvSpPr/>
                    <wps:spPr>
                      <a:xfrm>
                        <a:off x="0" y="0"/>
                        <a:ext cx="37249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1"/>
                            </w:rPr>
                            <w:t xml:space="preserve"> </w:t>
                          </w:r>
                          <w:r>
                            <w:rPr>
                              <w:color w:val="000000"/>
                            </w:rPr>
                            <w:t>12: Dependency Injection with</w:t>
                          </w:r>
                          <w:r>
                            <w:rPr>
                              <w:color w:val="000000"/>
                              <w:spacing w:val="-1"/>
                            </w:rPr>
                            <w:t xml:space="preserve"> </w:t>
                          </w:r>
                          <w:r>
                            <w:rPr>
                              <w:color w:val="000000"/>
                            </w:rPr>
                            <w:t>Dagger and</w:t>
                          </w:r>
                          <w:r>
                            <w:rPr>
                              <w:color w:val="000000"/>
                              <w:spacing w:val="-1"/>
                            </w:rPr>
                            <w:t xml:space="preserve"> </w:t>
                          </w:r>
                          <w:r>
                            <w:rPr>
                              <w:color w:val="000000"/>
                            </w:rPr>
                            <w:t xml:space="preserve">Koin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151</w:t>
                          </w:r>
                          <w:r>
                            <w:rPr>
                              <w:spacing w:val="-5"/>
                              <w:color w:val="000000"/>
                            </w:rPr>
                            <w:fldChar w:fldCharType="end"/>
                          </w:r>
                        </w:p>
                      </w:txbxContent>
                    </wps:txbx>
                    <wps:bodyPr lIns="0" rIns="0" tIns="0" bIns="0" anchor="t" upright="1">
                      <a:noAutofit/>
                    </wps:bodyPr>
                  </wps:wsp>
                </a:graphicData>
              </a:graphic>
            </wp:anchor>
          </w:drawing>
        </mc:Choice>
        <mc:Fallback>
          <w:pict>
            <v:rect id="shape_0" ID="docshape 273" path="m0,0l-2147483645,0l-2147483645,-2147483646l0,-2147483646xe" stroked="f" o:allowincell="f" style="position:absolute;margin-left:198.55pt;margin-top:33.75pt;width:293.25pt;height:15.6pt;mso-wrap-style:square;v-text-anchor:top;mso-position-horizontal-relative:page;mso-position-vertical-relative:page" wp14:anchorId="09BB6062">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1"/>
                      </w:rPr>
                      <w:t xml:space="preserve"> </w:t>
                    </w:r>
                    <w:r>
                      <w:rPr>
                        <w:color w:val="000000"/>
                      </w:rPr>
                      <w:t>12: Dependency Injection with</w:t>
                    </w:r>
                    <w:r>
                      <w:rPr>
                        <w:color w:val="000000"/>
                        <w:spacing w:val="-1"/>
                      </w:rPr>
                      <w:t xml:space="preserve"> </w:t>
                    </w:r>
                    <w:r>
                      <w:rPr>
                        <w:color w:val="000000"/>
                      </w:rPr>
                      <w:t>Dagger and</w:t>
                    </w:r>
                    <w:r>
                      <w:rPr>
                        <w:color w:val="000000"/>
                        <w:spacing w:val="-1"/>
                      </w:rPr>
                      <w:t xml:space="preserve"> </w:t>
                    </w:r>
                    <w:r>
                      <w:rPr>
                        <w:color w:val="000000"/>
                      </w:rPr>
                      <w:t xml:space="preserve">Koin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151</w:t>
                    </w:r>
                    <w:r>
                      <w:rPr>
                        <w:spacing w:val="-5"/>
                        <w:color w:val="000000"/>
                      </w:rPr>
                      <w:fldChar w:fldCharType="end"/>
                    </w:r>
                  </w:p>
                </w:txbxContent>
              </v:textbox>
              <w10:wrap type="none"/>
            </v:rect>
          </w:pict>
        </mc:Fallback>
      </mc:AlternateContent>
    </w:r>
  </w:p>
</w:hdr>
</file>

<file path=word/header29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096" wp14:anchorId="520AC68D">
              <wp:simplePos x="0" y="0"/>
              <wp:positionH relativeFrom="page">
                <wp:posOffset>662940</wp:posOffset>
              </wp:positionH>
              <wp:positionV relativeFrom="page">
                <wp:posOffset>664845</wp:posOffset>
              </wp:positionV>
              <wp:extent cx="5074920" cy="635"/>
              <wp:effectExtent l="3175" t="3175" r="3810" b="3175"/>
              <wp:wrapNone/>
              <wp:docPr id="1467" name="Line 282"/>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282" stroked="t" o:allowincell="f" style="position:absolute;mso-position-horizontal-relative:page;mso-position-vertical-relative:page" wp14:anchorId="520AC68D">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097" wp14:anchorId="1C71E3C9">
              <wp:simplePos x="0" y="0"/>
              <wp:positionH relativeFrom="page">
                <wp:posOffset>625475</wp:posOffset>
              </wp:positionH>
              <wp:positionV relativeFrom="page">
                <wp:posOffset>428625</wp:posOffset>
              </wp:positionV>
              <wp:extent cx="967105" cy="198755"/>
              <wp:effectExtent l="635" t="635" r="0" b="0"/>
              <wp:wrapNone/>
              <wp:docPr id="1468" name="docshape 276"/>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152</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76" path="m0,0l-2147483645,0l-2147483645,-2147483646l0,-2147483646xe" stroked="f" o:allowincell="f" style="position:absolute;margin-left:49.25pt;margin-top:33.75pt;width:76.1pt;height:15.6pt;mso-wrap-style:square;v-text-anchor:top;mso-position-horizontal-relative:page;mso-position-vertical-relative:page" wp14:anchorId="1C71E3C9">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152</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03" wp14:anchorId="60313E6D">
              <wp:simplePos x="0" y="0"/>
              <wp:positionH relativeFrom="page">
                <wp:posOffset>662940</wp:posOffset>
              </wp:positionH>
              <wp:positionV relativeFrom="page">
                <wp:posOffset>664845</wp:posOffset>
              </wp:positionV>
              <wp:extent cx="5074920" cy="635"/>
              <wp:effectExtent l="3175" t="3175" r="3810" b="3175"/>
              <wp:wrapNone/>
              <wp:docPr id="10" name="Line 2"/>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2" stroked="t" o:allowincell="f" style="position:absolute;mso-position-horizontal-relative:page;mso-position-vertical-relative:page" wp14:anchorId="60313E6D">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04" wp14:anchorId="72543F7B">
              <wp:simplePos x="0" y="0"/>
              <wp:positionH relativeFrom="page">
                <wp:posOffset>625475</wp:posOffset>
              </wp:positionH>
              <wp:positionV relativeFrom="page">
                <wp:posOffset>428625</wp:posOffset>
              </wp:positionV>
              <wp:extent cx="967105" cy="198755"/>
              <wp:effectExtent l="635" t="635" r="0" b="0"/>
              <wp:wrapNone/>
              <wp:docPr id="11" name="docshape 2"/>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4</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 path="m0,0l-2147483645,0l-2147483645,-2147483646l0,-2147483646xe" stroked="f" o:allowincell="f" style="position:absolute;margin-left:49.25pt;margin-top:33.75pt;width:76.1pt;height:15.6pt;mso-wrap-style:square;v-text-anchor:top;mso-position-horizontal-relative:page;mso-position-vertical-relative:page" wp14:anchorId="72543F7B">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4</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3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230" wp14:anchorId="76397156">
              <wp:simplePos x="0" y="0"/>
              <wp:positionH relativeFrom="page">
                <wp:posOffset>1120140</wp:posOffset>
              </wp:positionH>
              <wp:positionV relativeFrom="page">
                <wp:posOffset>664845</wp:posOffset>
              </wp:positionV>
              <wp:extent cx="5074285" cy="635"/>
              <wp:effectExtent l="3175" t="3175" r="3810" b="3175"/>
              <wp:wrapNone/>
              <wp:docPr id="120" name="Line 25"/>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25" stroked="t" o:allowincell="f" style="position:absolute;mso-position-horizontal-relative:page;mso-position-vertical-relative:page" wp14:anchorId="76397156">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232" wp14:anchorId="55C996A4">
              <wp:simplePos x="0" y="0"/>
              <wp:positionH relativeFrom="page">
                <wp:posOffset>3660140</wp:posOffset>
              </wp:positionH>
              <wp:positionV relativeFrom="page">
                <wp:posOffset>428625</wp:posOffset>
              </wp:positionV>
              <wp:extent cx="2585720" cy="198755"/>
              <wp:effectExtent l="0" t="635" r="0" b="0"/>
              <wp:wrapNone/>
              <wp:docPr id="121" name="docshape 25"/>
              <a:graphic xmlns:a="http://schemas.openxmlformats.org/drawingml/2006/main">
                <a:graphicData uri="http://schemas.microsoft.com/office/word/2010/wordprocessingShape">
                  <wps:wsp>
                    <wps:cNvSpPr/>
                    <wps:spPr>
                      <a:xfrm>
                        <a:off x="0" y="0"/>
                        <a:ext cx="258588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1"/>
                            </w:rPr>
                            <w:t xml:space="preserve"> </w:t>
                          </w:r>
                          <w:r>
                            <w:rPr>
                              <w:color w:val="000000"/>
                            </w:rPr>
                            <w:t>2:</w:t>
                          </w:r>
                          <w:r>
                            <w:rPr>
                              <w:color w:val="000000"/>
                              <w:spacing w:val="-1"/>
                            </w:rPr>
                            <w:t xml:space="preserve"> </w:t>
                          </w:r>
                          <w:r>
                            <w:rPr>
                              <w:color w:val="000000"/>
                            </w:rPr>
                            <w:t>Building</w:t>
                          </w:r>
                          <w:r>
                            <w:rPr>
                              <w:color w:val="000000"/>
                              <w:spacing w:val="-1"/>
                            </w:rPr>
                            <w:t xml:space="preserve"> </w:t>
                          </w:r>
                          <w:r>
                            <w:rPr>
                              <w:color w:val="000000"/>
                            </w:rPr>
                            <w:t>User</w:t>
                          </w:r>
                          <w:r>
                            <w:rPr>
                              <w:color w:val="000000"/>
                              <w:spacing w:val="-1"/>
                            </w:rPr>
                            <w:t xml:space="preserve"> </w:t>
                          </w:r>
                          <w:r>
                            <w:rPr>
                              <w:color w:val="000000"/>
                            </w:rPr>
                            <w:t>Screen</w:t>
                          </w:r>
                          <w:r>
                            <w:rPr>
                              <w:color w:val="000000"/>
                              <w:spacing w:val="-1"/>
                            </w:rPr>
                            <w:t xml:space="preserve"> </w:t>
                          </w:r>
                          <w:r>
                            <w:rPr>
                              <w:color w:val="000000"/>
                            </w:rPr>
                            <w:t>Flows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17</w:t>
                          </w:r>
                          <w:r>
                            <w:rPr>
                              <w:spacing w:val="-5"/>
                              <w:color w:val="000000"/>
                            </w:rPr>
                            <w:fldChar w:fldCharType="end"/>
                          </w:r>
                        </w:p>
                      </w:txbxContent>
                    </wps:txbx>
                    <wps:bodyPr lIns="0" rIns="0" tIns="0" bIns="0" anchor="t" upright="1">
                      <a:noAutofit/>
                    </wps:bodyPr>
                  </wps:wsp>
                </a:graphicData>
              </a:graphic>
            </wp:anchor>
          </w:drawing>
        </mc:Choice>
        <mc:Fallback>
          <w:pict>
            <v:rect id="shape_0" ID="docshape 25" path="m0,0l-2147483645,0l-2147483645,-2147483646l0,-2147483646xe" stroked="f" o:allowincell="f" style="position:absolute;margin-left:288.2pt;margin-top:33.75pt;width:203.55pt;height:15.6pt;mso-wrap-style:square;v-text-anchor:top;mso-position-horizontal-relative:page;mso-position-vertical-relative:page" wp14:anchorId="55C996A4">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1"/>
                      </w:rPr>
                      <w:t xml:space="preserve"> </w:t>
                    </w:r>
                    <w:r>
                      <w:rPr>
                        <w:color w:val="000000"/>
                      </w:rPr>
                      <w:t>2:</w:t>
                    </w:r>
                    <w:r>
                      <w:rPr>
                        <w:color w:val="000000"/>
                        <w:spacing w:val="-1"/>
                      </w:rPr>
                      <w:t xml:space="preserve"> </w:t>
                    </w:r>
                    <w:r>
                      <w:rPr>
                        <w:color w:val="000000"/>
                      </w:rPr>
                      <w:t>Building</w:t>
                    </w:r>
                    <w:r>
                      <w:rPr>
                        <w:color w:val="000000"/>
                        <w:spacing w:val="-1"/>
                      </w:rPr>
                      <w:t xml:space="preserve"> </w:t>
                    </w:r>
                    <w:r>
                      <w:rPr>
                        <w:color w:val="000000"/>
                      </w:rPr>
                      <w:t>User</w:t>
                    </w:r>
                    <w:r>
                      <w:rPr>
                        <w:color w:val="000000"/>
                        <w:spacing w:val="-1"/>
                      </w:rPr>
                      <w:t xml:space="preserve"> </w:t>
                    </w:r>
                    <w:r>
                      <w:rPr>
                        <w:color w:val="000000"/>
                      </w:rPr>
                      <w:t>Screen</w:t>
                    </w:r>
                    <w:r>
                      <w:rPr>
                        <w:color w:val="000000"/>
                        <w:spacing w:val="-1"/>
                      </w:rPr>
                      <w:t xml:space="preserve"> </w:t>
                    </w:r>
                    <w:r>
                      <w:rPr>
                        <w:color w:val="000000"/>
                      </w:rPr>
                      <w:t>Flows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17</w:t>
                    </w:r>
                    <w:r>
                      <w:rPr>
                        <w:spacing w:val="-5"/>
                        <w:color w:val="000000"/>
                      </w:rPr>
                      <w:fldChar w:fldCharType="end"/>
                    </w:r>
                  </w:p>
                </w:txbxContent>
              </v:textbox>
              <w10:wrap type="none"/>
            </v:rect>
          </w:pict>
        </mc:Fallback>
      </mc:AlternateContent>
    </w:r>
  </w:p>
</w:hdr>
</file>

<file path=word/header30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093" wp14:anchorId="1E9136A5">
              <wp:simplePos x="0" y="0"/>
              <wp:positionH relativeFrom="page">
                <wp:posOffset>1120140</wp:posOffset>
              </wp:positionH>
              <wp:positionV relativeFrom="page">
                <wp:posOffset>664845</wp:posOffset>
              </wp:positionV>
              <wp:extent cx="5074285" cy="635"/>
              <wp:effectExtent l="3175" t="3175" r="3810" b="3175"/>
              <wp:wrapNone/>
              <wp:docPr id="1470" name="Line 281"/>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281" stroked="t" o:allowincell="f" style="position:absolute;mso-position-horizontal-relative:page;mso-position-vertical-relative:page" wp14:anchorId="1E9136A5">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1094" wp14:anchorId="09BB6062">
              <wp:simplePos x="0" y="0"/>
              <wp:positionH relativeFrom="page">
                <wp:posOffset>2521585</wp:posOffset>
              </wp:positionH>
              <wp:positionV relativeFrom="page">
                <wp:posOffset>428625</wp:posOffset>
              </wp:positionV>
              <wp:extent cx="3724910" cy="198755"/>
              <wp:effectExtent l="0" t="635" r="0" b="0"/>
              <wp:wrapNone/>
              <wp:docPr id="1471" name="docshape 275"/>
              <a:graphic xmlns:a="http://schemas.openxmlformats.org/drawingml/2006/main">
                <a:graphicData uri="http://schemas.microsoft.com/office/word/2010/wordprocessingShape">
                  <wps:wsp>
                    <wps:cNvSpPr/>
                    <wps:spPr>
                      <a:xfrm>
                        <a:off x="0" y="0"/>
                        <a:ext cx="37249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1"/>
                            </w:rPr>
                            <w:t xml:space="preserve"> </w:t>
                          </w:r>
                          <w:r>
                            <w:rPr>
                              <w:color w:val="000000"/>
                            </w:rPr>
                            <w:t>12: Dependency Injection with</w:t>
                          </w:r>
                          <w:r>
                            <w:rPr>
                              <w:color w:val="000000"/>
                              <w:spacing w:val="-1"/>
                            </w:rPr>
                            <w:t xml:space="preserve"> </w:t>
                          </w:r>
                          <w:r>
                            <w:rPr>
                              <w:color w:val="000000"/>
                            </w:rPr>
                            <w:t>Dagger and</w:t>
                          </w:r>
                          <w:r>
                            <w:rPr>
                              <w:color w:val="000000"/>
                              <w:spacing w:val="-1"/>
                            </w:rPr>
                            <w:t xml:space="preserve"> </w:t>
                          </w:r>
                          <w:r>
                            <w:rPr>
                              <w:color w:val="000000"/>
                            </w:rPr>
                            <w:t xml:space="preserve">Koin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151</w:t>
                          </w:r>
                          <w:r>
                            <w:rPr>
                              <w:spacing w:val="-5"/>
                              <w:color w:val="000000"/>
                            </w:rPr>
                            <w:fldChar w:fldCharType="end"/>
                          </w:r>
                        </w:p>
                      </w:txbxContent>
                    </wps:txbx>
                    <wps:bodyPr lIns="0" rIns="0" tIns="0" bIns="0" anchor="t" upright="1">
                      <a:noAutofit/>
                    </wps:bodyPr>
                  </wps:wsp>
                </a:graphicData>
              </a:graphic>
            </wp:anchor>
          </w:drawing>
        </mc:Choice>
        <mc:Fallback>
          <w:pict>
            <v:rect id="shape_0" ID="docshape 275" path="m0,0l-2147483645,0l-2147483645,-2147483646l0,-2147483646xe" stroked="f" o:allowincell="f" style="position:absolute;margin-left:198.55pt;margin-top:33.75pt;width:293.25pt;height:15.6pt;mso-wrap-style:square;v-text-anchor:top;mso-position-horizontal-relative:page;mso-position-vertical-relative:page" wp14:anchorId="09BB6062">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1"/>
                      </w:rPr>
                      <w:t xml:space="preserve"> </w:t>
                    </w:r>
                    <w:r>
                      <w:rPr>
                        <w:color w:val="000000"/>
                      </w:rPr>
                      <w:t>12: Dependency Injection with</w:t>
                    </w:r>
                    <w:r>
                      <w:rPr>
                        <w:color w:val="000000"/>
                        <w:spacing w:val="-1"/>
                      </w:rPr>
                      <w:t xml:space="preserve"> </w:t>
                    </w:r>
                    <w:r>
                      <w:rPr>
                        <w:color w:val="000000"/>
                      </w:rPr>
                      <w:t>Dagger and</w:t>
                    </w:r>
                    <w:r>
                      <w:rPr>
                        <w:color w:val="000000"/>
                        <w:spacing w:val="-1"/>
                      </w:rPr>
                      <w:t xml:space="preserve"> </w:t>
                    </w:r>
                    <w:r>
                      <w:rPr>
                        <w:color w:val="000000"/>
                      </w:rPr>
                      <w:t xml:space="preserve">Koin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151</w:t>
                    </w:r>
                    <w:r>
                      <w:rPr>
                        <w:spacing w:val="-5"/>
                        <w:color w:val="000000"/>
                      </w:rPr>
                      <w:fldChar w:fldCharType="end"/>
                    </w:r>
                  </w:p>
                </w:txbxContent>
              </v:textbox>
              <w10:wrap type="none"/>
            </v:rect>
          </w:pict>
        </mc:Fallback>
      </mc:AlternateContent>
    </w:r>
  </w:p>
</w:hdr>
</file>

<file path=word/header30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100" wp14:anchorId="520AC68D">
              <wp:simplePos x="0" y="0"/>
              <wp:positionH relativeFrom="page">
                <wp:posOffset>662940</wp:posOffset>
              </wp:positionH>
              <wp:positionV relativeFrom="page">
                <wp:posOffset>664845</wp:posOffset>
              </wp:positionV>
              <wp:extent cx="5074920" cy="635"/>
              <wp:effectExtent l="3175" t="3175" r="3810" b="3175"/>
              <wp:wrapNone/>
              <wp:docPr id="1477" name="Line 284"/>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284" stroked="t" o:allowincell="f" style="position:absolute;mso-position-horizontal-relative:page;mso-position-vertical-relative:page" wp14:anchorId="520AC68D">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101" wp14:anchorId="1C71E3C9">
              <wp:simplePos x="0" y="0"/>
              <wp:positionH relativeFrom="page">
                <wp:posOffset>625475</wp:posOffset>
              </wp:positionH>
              <wp:positionV relativeFrom="page">
                <wp:posOffset>428625</wp:posOffset>
              </wp:positionV>
              <wp:extent cx="967105" cy="198755"/>
              <wp:effectExtent l="635" t="635" r="0" b="0"/>
              <wp:wrapNone/>
              <wp:docPr id="1478" name="docshape 278"/>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152</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78" path="m0,0l-2147483645,0l-2147483645,-2147483646l0,-2147483646xe" stroked="f" o:allowincell="f" style="position:absolute;margin-left:49.25pt;margin-top:33.75pt;width:76.1pt;height:15.6pt;mso-wrap-style:square;v-text-anchor:top;mso-position-horizontal-relative:page;mso-position-vertical-relative:page" wp14:anchorId="1C71E3C9">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152</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30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098" wp14:anchorId="1E9136A5">
              <wp:simplePos x="0" y="0"/>
              <wp:positionH relativeFrom="page">
                <wp:posOffset>0</wp:posOffset>
              </wp:positionH>
              <wp:positionV relativeFrom="page">
                <wp:posOffset>0</wp:posOffset>
              </wp:positionV>
              <wp:extent cx="5074285" cy="635"/>
              <wp:effectExtent l="3175" t="3175" r="3810" b="3175"/>
              <wp:wrapNone/>
              <wp:docPr id="1480" name="Line 283"/>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283" stroked="t" o:allowincell="f" style="position:absolute;mso-position-horizontal-relative:page;mso-position-vertical-relative:page" wp14:anchorId="1E9136A5">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1099" wp14:anchorId="09BB6062">
              <wp:simplePos x="0" y="0"/>
              <wp:positionH relativeFrom="page">
                <wp:posOffset>0</wp:posOffset>
              </wp:positionH>
              <wp:positionV relativeFrom="page">
                <wp:posOffset>0</wp:posOffset>
              </wp:positionV>
              <wp:extent cx="3724910" cy="198755"/>
              <wp:effectExtent l="0" t="635" r="0" b="0"/>
              <wp:wrapNone/>
              <wp:docPr id="1481" name="docshape 277"/>
              <a:graphic xmlns:a="http://schemas.openxmlformats.org/drawingml/2006/main">
                <a:graphicData uri="http://schemas.microsoft.com/office/word/2010/wordprocessingShape">
                  <wps:wsp>
                    <wps:cNvSpPr/>
                    <wps:spPr>
                      <a:xfrm>
                        <a:off x="0" y="0"/>
                        <a:ext cx="37249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1"/>
                            </w:rPr>
                            <w:t xml:space="preserve"> </w:t>
                          </w:r>
                          <w:r>
                            <w:rPr>
                              <w:color w:val="000000"/>
                            </w:rPr>
                            <w:t>12: Dependency Injection with</w:t>
                          </w:r>
                          <w:r>
                            <w:rPr>
                              <w:color w:val="000000"/>
                              <w:spacing w:val="-1"/>
                            </w:rPr>
                            <w:t xml:space="preserve"> </w:t>
                          </w:r>
                          <w:r>
                            <w:rPr>
                              <w:color w:val="000000"/>
                            </w:rPr>
                            <w:t>Dagger and</w:t>
                          </w:r>
                          <w:r>
                            <w:rPr>
                              <w:color w:val="000000"/>
                              <w:spacing w:val="-1"/>
                            </w:rPr>
                            <w:t xml:space="preserve"> </w:t>
                          </w:r>
                          <w:r>
                            <w:rPr>
                              <w:color w:val="000000"/>
                            </w:rPr>
                            <w:t xml:space="preserve">Koin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153</w:t>
                          </w:r>
                          <w:r>
                            <w:rPr>
                              <w:spacing w:val="-5"/>
                              <w:color w:val="000000"/>
                            </w:rPr>
                            <w:fldChar w:fldCharType="end"/>
                          </w:r>
                        </w:p>
                      </w:txbxContent>
                    </wps:txbx>
                    <wps:bodyPr lIns="0" rIns="0" tIns="0" bIns="0" anchor="t" upright="1">
                      <a:noAutofit/>
                    </wps:bodyPr>
                  </wps:wsp>
                </a:graphicData>
              </a:graphic>
            </wp:anchor>
          </w:drawing>
        </mc:Choice>
        <mc:Fallback>
          <w:pict>
            <v:rect id="shape_0" ID="docshape 277" path="m0,0l-2147483645,0l-2147483645,-2147483646l0,-2147483646xe" stroked="f" o:allowincell="f" style="position:absolute;margin-left:0pt;margin-top:0pt;width:293.25pt;height:15.6pt;mso-wrap-style:square;v-text-anchor:top;mso-position-horizontal-relative:page;mso-position-vertical-relative:page" wp14:anchorId="09BB6062">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1"/>
                      </w:rPr>
                      <w:t xml:space="preserve"> </w:t>
                    </w:r>
                    <w:r>
                      <w:rPr>
                        <w:color w:val="000000"/>
                      </w:rPr>
                      <w:t>12: Dependency Injection with</w:t>
                    </w:r>
                    <w:r>
                      <w:rPr>
                        <w:color w:val="000000"/>
                        <w:spacing w:val="-1"/>
                      </w:rPr>
                      <w:t xml:space="preserve"> </w:t>
                    </w:r>
                    <w:r>
                      <w:rPr>
                        <w:color w:val="000000"/>
                      </w:rPr>
                      <w:t>Dagger and</w:t>
                    </w:r>
                    <w:r>
                      <w:rPr>
                        <w:color w:val="000000"/>
                        <w:spacing w:val="-1"/>
                      </w:rPr>
                      <w:t xml:space="preserve"> </w:t>
                    </w:r>
                    <w:r>
                      <w:rPr>
                        <w:color w:val="000000"/>
                      </w:rPr>
                      <w:t xml:space="preserve">Koin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153</w:t>
                    </w:r>
                    <w:r>
                      <w:rPr>
                        <w:spacing w:val="-5"/>
                        <w:color w:val="000000"/>
                      </w:rPr>
                      <w:fldChar w:fldCharType="end"/>
                    </w:r>
                  </w:p>
                </w:txbxContent>
              </v:textbox>
              <w10:wrap type="none"/>
            </v:rect>
          </w:pict>
        </mc:Fallback>
      </mc:AlternateContent>
    </w:r>
  </w:p>
</w:hdr>
</file>

<file path=word/header30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106" wp14:anchorId="520AC68D">
              <wp:simplePos x="0" y="0"/>
              <wp:positionH relativeFrom="page">
                <wp:posOffset>0</wp:posOffset>
              </wp:positionH>
              <wp:positionV relativeFrom="page">
                <wp:posOffset>0</wp:posOffset>
              </wp:positionV>
              <wp:extent cx="5074920" cy="635"/>
              <wp:effectExtent l="3175" t="3175" r="3810" b="3175"/>
              <wp:wrapNone/>
              <wp:docPr id="1489" name="Line 286"/>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286" stroked="t" o:allowincell="f" style="position:absolute;mso-position-horizontal-relative:page;mso-position-vertical-relative:page" wp14:anchorId="520AC68D">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107" wp14:anchorId="1C71E3C9">
              <wp:simplePos x="0" y="0"/>
              <wp:positionH relativeFrom="page">
                <wp:posOffset>0</wp:posOffset>
              </wp:positionH>
              <wp:positionV relativeFrom="page">
                <wp:posOffset>0</wp:posOffset>
              </wp:positionV>
              <wp:extent cx="967105" cy="198755"/>
              <wp:effectExtent l="635" t="635" r="0" b="0"/>
              <wp:wrapNone/>
              <wp:docPr id="1490" name="docshape 280"/>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154</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80" path="m0,0l-2147483645,0l-2147483645,-2147483646l0,-2147483646xe" stroked="f" o:allowincell="f" style="position:absolute;margin-left:0pt;margin-top:0pt;width:76.1pt;height:15.6pt;mso-wrap-style:square;v-text-anchor:top;mso-position-horizontal-relative:page;mso-position-vertical-relative:page" wp14:anchorId="1C71E3C9">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154</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30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103" wp14:anchorId="1E9136A5">
              <wp:simplePos x="0" y="0"/>
              <wp:positionH relativeFrom="page">
                <wp:posOffset>1120140</wp:posOffset>
              </wp:positionH>
              <wp:positionV relativeFrom="page">
                <wp:posOffset>664845</wp:posOffset>
              </wp:positionV>
              <wp:extent cx="5074285" cy="635"/>
              <wp:effectExtent l="3175" t="3175" r="3810" b="3175"/>
              <wp:wrapNone/>
              <wp:docPr id="1492" name="Line 285"/>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285" stroked="t" o:allowincell="f" style="position:absolute;mso-position-horizontal-relative:page;mso-position-vertical-relative:page" wp14:anchorId="1E9136A5">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1104" wp14:anchorId="09BB6062">
              <wp:simplePos x="0" y="0"/>
              <wp:positionH relativeFrom="page">
                <wp:posOffset>2521585</wp:posOffset>
              </wp:positionH>
              <wp:positionV relativeFrom="page">
                <wp:posOffset>428625</wp:posOffset>
              </wp:positionV>
              <wp:extent cx="3724910" cy="198755"/>
              <wp:effectExtent l="0" t="635" r="0" b="0"/>
              <wp:wrapNone/>
              <wp:docPr id="1493" name="docshape 279"/>
              <a:graphic xmlns:a="http://schemas.openxmlformats.org/drawingml/2006/main">
                <a:graphicData uri="http://schemas.microsoft.com/office/word/2010/wordprocessingShape">
                  <wps:wsp>
                    <wps:cNvSpPr/>
                    <wps:spPr>
                      <a:xfrm>
                        <a:off x="0" y="0"/>
                        <a:ext cx="37249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1"/>
                            </w:rPr>
                            <w:t xml:space="preserve"> </w:t>
                          </w:r>
                          <w:r>
                            <w:rPr>
                              <w:color w:val="000000"/>
                            </w:rPr>
                            <w:t>12: Dependency Injection with</w:t>
                          </w:r>
                          <w:r>
                            <w:rPr>
                              <w:color w:val="000000"/>
                              <w:spacing w:val="-1"/>
                            </w:rPr>
                            <w:t xml:space="preserve"> </w:t>
                          </w:r>
                          <w:r>
                            <w:rPr>
                              <w:color w:val="000000"/>
                            </w:rPr>
                            <w:t>Dagger and</w:t>
                          </w:r>
                          <w:r>
                            <w:rPr>
                              <w:color w:val="000000"/>
                              <w:spacing w:val="-1"/>
                            </w:rPr>
                            <w:t xml:space="preserve"> </w:t>
                          </w:r>
                          <w:r>
                            <w:rPr>
                              <w:color w:val="000000"/>
                            </w:rPr>
                            <w:t xml:space="preserve">Koin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153</w:t>
                          </w:r>
                          <w:r>
                            <w:rPr>
                              <w:spacing w:val="-5"/>
                              <w:color w:val="000000"/>
                            </w:rPr>
                            <w:fldChar w:fldCharType="end"/>
                          </w:r>
                        </w:p>
                      </w:txbxContent>
                    </wps:txbx>
                    <wps:bodyPr lIns="0" rIns="0" tIns="0" bIns="0" anchor="t" upright="1">
                      <a:noAutofit/>
                    </wps:bodyPr>
                  </wps:wsp>
                </a:graphicData>
              </a:graphic>
            </wp:anchor>
          </w:drawing>
        </mc:Choice>
        <mc:Fallback>
          <w:pict>
            <v:rect id="shape_0" ID="docshape 279" path="m0,0l-2147483645,0l-2147483645,-2147483646l0,-2147483646xe" stroked="f" o:allowincell="f" style="position:absolute;margin-left:198.55pt;margin-top:33.75pt;width:293.25pt;height:15.6pt;mso-wrap-style:square;v-text-anchor:top;mso-position-horizontal-relative:page;mso-position-vertical-relative:page" wp14:anchorId="09BB6062">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1"/>
                      </w:rPr>
                      <w:t xml:space="preserve"> </w:t>
                    </w:r>
                    <w:r>
                      <w:rPr>
                        <w:color w:val="000000"/>
                      </w:rPr>
                      <w:t>12: Dependency Injection with</w:t>
                    </w:r>
                    <w:r>
                      <w:rPr>
                        <w:color w:val="000000"/>
                        <w:spacing w:val="-1"/>
                      </w:rPr>
                      <w:t xml:space="preserve"> </w:t>
                    </w:r>
                    <w:r>
                      <w:rPr>
                        <w:color w:val="000000"/>
                      </w:rPr>
                      <w:t>Dagger and</w:t>
                    </w:r>
                    <w:r>
                      <w:rPr>
                        <w:color w:val="000000"/>
                        <w:spacing w:val="-1"/>
                      </w:rPr>
                      <w:t xml:space="preserve"> </w:t>
                    </w:r>
                    <w:r>
                      <w:rPr>
                        <w:color w:val="000000"/>
                      </w:rPr>
                      <w:t xml:space="preserve">Koin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153</w:t>
                    </w:r>
                    <w:r>
                      <w:rPr>
                        <w:spacing w:val="-5"/>
                        <w:color w:val="000000"/>
                      </w:rPr>
                      <w:fldChar w:fldCharType="end"/>
                    </w:r>
                  </w:p>
                </w:txbxContent>
              </v:textbox>
              <w10:wrap type="none"/>
            </v:rect>
          </w:pict>
        </mc:Fallback>
      </mc:AlternateContent>
    </w:r>
  </w:p>
</w:hdr>
</file>

<file path=word/header30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110" wp14:anchorId="520AC68D">
              <wp:simplePos x="0" y="0"/>
              <wp:positionH relativeFrom="page">
                <wp:posOffset>662940</wp:posOffset>
              </wp:positionH>
              <wp:positionV relativeFrom="page">
                <wp:posOffset>664845</wp:posOffset>
              </wp:positionV>
              <wp:extent cx="5074920" cy="635"/>
              <wp:effectExtent l="3175" t="3175" r="3810" b="3175"/>
              <wp:wrapNone/>
              <wp:docPr id="1499" name="Line 288"/>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288" stroked="t" o:allowincell="f" style="position:absolute;mso-position-horizontal-relative:page;mso-position-vertical-relative:page" wp14:anchorId="520AC68D">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111" wp14:anchorId="1C71E3C9">
              <wp:simplePos x="0" y="0"/>
              <wp:positionH relativeFrom="page">
                <wp:posOffset>625475</wp:posOffset>
              </wp:positionH>
              <wp:positionV relativeFrom="page">
                <wp:posOffset>428625</wp:posOffset>
              </wp:positionV>
              <wp:extent cx="967105" cy="198755"/>
              <wp:effectExtent l="635" t="635" r="0" b="0"/>
              <wp:wrapNone/>
              <wp:docPr id="1500" name="docshape 282"/>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154</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82" path="m0,0l-2147483645,0l-2147483645,-2147483646l0,-2147483646xe" stroked="f" o:allowincell="f" style="position:absolute;margin-left:49.25pt;margin-top:33.75pt;width:76.1pt;height:15.6pt;mso-wrap-style:square;v-text-anchor:top;mso-position-horizontal-relative:page;mso-position-vertical-relative:page" wp14:anchorId="1C71E3C9">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154</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30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108" wp14:anchorId="1E9136A5">
              <wp:simplePos x="0" y="0"/>
              <wp:positionH relativeFrom="page">
                <wp:posOffset>0</wp:posOffset>
              </wp:positionH>
              <wp:positionV relativeFrom="page">
                <wp:posOffset>0</wp:posOffset>
              </wp:positionV>
              <wp:extent cx="5074285" cy="635"/>
              <wp:effectExtent l="3175" t="3175" r="3810" b="3175"/>
              <wp:wrapNone/>
              <wp:docPr id="1502" name="Line 287"/>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287" stroked="t" o:allowincell="f" style="position:absolute;mso-position-horizontal-relative:page;mso-position-vertical-relative:page" wp14:anchorId="1E9136A5">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1109" wp14:anchorId="09BB6062">
              <wp:simplePos x="0" y="0"/>
              <wp:positionH relativeFrom="page">
                <wp:posOffset>0</wp:posOffset>
              </wp:positionH>
              <wp:positionV relativeFrom="page">
                <wp:posOffset>0</wp:posOffset>
              </wp:positionV>
              <wp:extent cx="3724910" cy="198755"/>
              <wp:effectExtent l="0" t="635" r="0" b="0"/>
              <wp:wrapNone/>
              <wp:docPr id="1503" name="docshape 281"/>
              <a:graphic xmlns:a="http://schemas.openxmlformats.org/drawingml/2006/main">
                <a:graphicData uri="http://schemas.microsoft.com/office/word/2010/wordprocessingShape">
                  <wps:wsp>
                    <wps:cNvSpPr/>
                    <wps:spPr>
                      <a:xfrm>
                        <a:off x="0" y="0"/>
                        <a:ext cx="37249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1"/>
                            </w:rPr>
                            <w:t xml:space="preserve"> </w:t>
                          </w:r>
                          <w:r>
                            <w:rPr>
                              <w:color w:val="000000"/>
                            </w:rPr>
                            <w:t>12: Dependency Injection with</w:t>
                          </w:r>
                          <w:r>
                            <w:rPr>
                              <w:color w:val="000000"/>
                              <w:spacing w:val="-1"/>
                            </w:rPr>
                            <w:t xml:space="preserve"> </w:t>
                          </w:r>
                          <w:r>
                            <w:rPr>
                              <w:color w:val="000000"/>
                            </w:rPr>
                            <w:t>Dagger and</w:t>
                          </w:r>
                          <w:r>
                            <w:rPr>
                              <w:color w:val="000000"/>
                              <w:spacing w:val="-1"/>
                            </w:rPr>
                            <w:t xml:space="preserve"> </w:t>
                          </w:r>
                          <w:r>
                            <w:rPr>
                              <w:color w:val="000000"/>
                            </w:rPr>
                            <w:t xml:space="preserve">Koin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155</w:t>
                          </w:r>
                          <w:r>
                            <w:rPr>
                              <w:spacing w:val="-5"/>
                              <w:color w:val="000000"/>
                            </w:rPr>
                            <w:fldChar w:fldCharType="end"/>
                          </w:r>
                        </w:p>
                      </w:txbxContent>
                    </wps:txbx>
                    <wps:bodyPr lIns="0" rIns="0" tIns="0" bIns="0" anchor="t" upright="1">
                      <a:noAutofit/>
                    </wps:bodyPr>
                  </wps:wsp>
                </a:graphicData>
              </a:graphic>
            </wp:anchor>
          </w:drawing>
        </mc:Choice>
        <mc:Fallback>
          <w:pict>
            <v:rect id="shape_0" ID="docshape 281" path="m0,0l-2147483645,0l-2147483645,-2147483646l0,-2147483646xe" stroked="f" o:allowincell="f" style="position:absolute;margin-left:0pt;margin-top:0pt;width:293.25pt;height:15.6pt;mso-wrap-style:square;v-text-anchor:top;mso-position-horizontal-relative:page;mso-position-vertical-relative:page" wp14:anchorId="09BB6062">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1"/>
                      </w:rPr>
                      <w:t xml:space="preserve"> </w:t>
                    </w:r>
                    <w:r>
                      <w:rPr>
                        <w:color w:val="000000"/>
                      </w:rPr>
                      <w:t>12: Dependency Injection with</w:t>
                    </w:r>
                    <w:r>
                      <w:rPr>
                        <w:color w:val="000000"/>
                        <w:spacing w:val="-1"/>
                      </w:rPr>
                      <w:t xml:space="preserve"> </w:t>
                    </w:r>
                    <w:r>
                      <w:rPr>
                        <w:color w:val="000000"/>
                      </w:rPr>
                      <w:t>Dagger and</w:t>
                    </w:r>
                    <w:r>
                      <w:rPr>
                        <w:color w:val="000000"/>
                        <w:spacing w:val="-1"/>
                      </w:rPr>
                      <w:t xml:space="preserve"> </w:t>
                    </w:r>
                    <w:r>
                      <w:rPr>
                        <w:color w:val="000000"/>
                      </w:rPr>
                      <w:t xml:space="preserve">Koin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155</w:t>
                    </w:r>
                    <w:r>
                      <w:rPr>
                        <w:spacing w:val="-5"/>
                        <w:color w:val="000000"/>
                      </w:rPr>
                      <w:fldChar w:fldCharType="end"/>
                    </w:r>
                  </w:p>
                </w:txbxContent>
              </v:textbox>
              <w10:wrap type="none"/>
            </v:rect>
          </w:pict>
        </mc:Fallback>
      </mc:AlternateContent>
    </w:r>
  </w:p>
</w:hdr>
</file>

<file path=word/header30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118" wp14:anchorId="520AC68D">
              <wp:simplePos x="0" y="0"/>
              <wp:positionH relativeFrom="page">
                <wp:posOffset>0</wp:posOffset>
              </wp:positionH>
              <wp:positionV relativeFrom="page">
                <wp:posOffset>0</wp:posOffset>
              </wp:positionV>
              <wp:extent cx="5074920" cy="635"/>
              <wp:effectExtent l="3175" t="3175" r="3810" b="3175"/>
              <wp:wrapNone/>
              <wp:docPr id="1509" name="Line 290"/>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290" stroked="t" o:allowincell="f" style="position:absolute;mso-position-horizontal-relative:page;mso-position-vertical-relative:page" wp14:anchorId="520AC68D">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119" wp14:anchorId="1C71E3C9">
              <wp:simplePos x="0" y="0"/>
              <wp:positionH relativeFrom="page">
                <wp:posOffset>0</wp:posOffset>
              </wp:positionH>
              <wp:positionV relativeFrom="page">
                <wp:posOffset>0</wp:posOffset>
              </wp:positionV>
              <wp:extent cx="967105" cy="198755"/>
              <wp:effectExtent l="635" t="635" r="0" b="0"/>
              <wp:wrapNone/>
              <wp:docPr id="1510" name="docshape 284"/>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156</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84" path="m0,0l-2147483645,0l-2147483645,-2147483646l0,-2147483646xe" stroked="f" o:allowincell="f" style="position:absolute;margin-left:0pt;margin-top:0pt;width:76.1pt;height:15.6pt;mso-wrap-style:square;v-text-anchor:top;mso-position-horizontal-relative:page;mso-position-vertical-relative:page" wp14:anchorId="1C71E3C9">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156</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30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115" wp14:anchorId="1E9136A5">
              <wp:simplePos x="0" y="0"/>
              <wp:positionH relativeFrom="page">
                <wp:posOffset>1120140</wp:posOffset>
              </wp:positionH>
              <wp:positionV relativeFrom="page">
                <wp:posOffset>664845</wp:posOffset>
              </wp:positionV>
              <wp:extent cx="5074285" cy="635"/>
              <wp:effectExtent l="3175" t="3175" r="3810" b="3175"/>
              <wp:wrapNone/>
              <wp:docPr id="1512" name="Line 289"/>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289" stroked="t" o:allowincell="f" style="position:absolute;mso-position-horizontal-relative:page;mso-position-vertical-relative:page" wp14:anchorId="1E9136A5">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1116" wp14:anchorId="09BB6062">
              <wp:simplePos x="0" y="0"/>
              <wp:positionH relativeFrom="page">
                <wp:posOffset>2521585</wp:posOffset>
              </wp:positionH>
              <wp:positionV relativeFrom="page">
                <wp:posOffset>428625</wp:posOffset>
              </wp:positionV>
              <wp:extent cx="3724910" cy="198755"/>
              <wp:effectExtent l="0" t="635" r="0" b="0"/>
              <wp:wrapNone/>
              <wp:docPr id="1513" name="docshape 283"/>
              <a:graphic xmlns:a="http://schemas.openxmlformats.org/drawingml/2006/main">
                <a:graphicData uri="http://schemas.microsoft.com/office/word/2010/wordprocessingShape">
                  <wps:wsp>
                    <wps:cNvSpPr/>
                    <wps:spPr>
                      <a:xfrm>
                        <a:off x="0" y="0"/>
                        <a:ext cx="37249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1"/>
                            </w:rPr>
                            <w:t xml:space="preserve"> </w:t>
                          </w:r>
                          <w:r>
                            <w:rPr>
                              <w:color w:val="000000"/>
                            </w:rPr>
                            <w:t>12: Dependency Injection with</w:t>
                          </w:r>
                          <w:r>
                            <w:rPr>
                              <w:color w:val="000000"/>
                              <w:spacing w:val="-1"/>
                            </w:rPr>
                            <w:t xml:space="preserve"> </w:t>
                          </w:r>
                          <w:r>
                            <w:rPr>
                              <w:color w:val="000000"/>
                            </w:rPr>
                            <w:t>Dagger and</w:t>
                          </w:r>
                          <w:r>
                            <w:rPr>
                              <w:color w:val="000000"/>
                              <w:spacing w:val="-1"/>
                            </w:rPr>
                            <w:t xml:space="preserve"> </w:t>
                          </w:r>
                          <w:r>
                            <w:rPr>
                              <w:color w:val="000000"/>
                            </w:rPr>
                            <w:t xml:space="preserve">Koin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155</w:t>
                          </w:r>
                          <w:r>
                            <w:rPr>
                              <w:spacing w:val="-5"/>
                              <w:color w:val="000000"/>
                            </w:rPr>
                            <w:fldChar w:fldCharType="end"/>
                          </w:r>
                        </w:p>
                      </w:txbxContent>
                    </wps:txbx>
                    <wps:bodyPr lIns="0" rIns="0" tIns="0" bIns="0" anchor="t" upright="1">
                      <a:noAutofit/>
                    </wps:bodyPr>
                  </wps:wsp>
                </a:graphicData>
              </a:graphic>
            </wp:anchor>
          </w:drawing>
        </mc:Choice>
        <mc:Fallback>
          <w:pict>
            <v:rect id="shape_0" ID="docshape 283" path="m0,0l-2147483645,0l-2147483645,-2147483646l0,-2147483646xe" stroked="f" o:allowincell="f" style="position:absolute;margin-left:198.55pt;margin-top:33.75pt;width:293.25pt;height:15.6pt;mso-wrap-style:square;v-text-anchor:top;mso-position-horizontal-relative:page;mso-position-vertical-relative:page" wp14:anchorId="09BB6062">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1"/>
                      </w:rPr>
                      <w:t xml:space="preserve"> </w:t>
                    </w:r>
                    <w:r>
                      <w:rPr>
                        <w:color w:val="000000"/>
                      </w:rPr>
                      <w:t>12: Dependency Injection with</w:t>
                    </w:r>
                    <w:r>
                      <w:rPr>
                        <w:color w:val="000000"/>
                        <w:spacing w:val="-1"/>
                      </w:rPr>
                      <w:t xml:space="preserve"> </w:t>
                    </w:r>
                    <w:r>
                      <w:rPr>
                        <w:color w:val="000000"/>
                      </w:rPr>
                      <w:t>Dagger and</w:t>
                    </w:r>
                    <w:r>
                      <w:rPr>
                        <w:color w:val="000000"/>
                        <w:spacing w:val="-1"/>
                      </w:rPr>
                      <w:t xml:space="preserve"> </w:t>
                    </w:r>
                    <w:r>
                      <w:rPr>
                        <w:color w:val="000000"/>
                      </w:rPr>
                      <w:t xml:space="preserve">Koin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155</w:t>
                    </w:r>
                    <w:r>
                      <w:rPr>
                        <w:spacing w:val="-5"/>
                        <w:color w:val="000000"/>
                      </w:rPr>
                      <w:fldChar w:fldCharType="end"/>
                    </w:r>
                  </w:p>
                </w:txbxContent>
              </v:textbox>
              <w10:wrap type="none"/>
            </v:rect>
          </w:pict>
        </mc:Fallback>
      </mc:AlternateContent>
    </w:r>
  </w:p>
</w:hdr>
</file>

<file path=word/header30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124" wp14:anchorId="520AC68D">
              <wp:simplePos x="0" y="0"/>
              <wp:positionH relativeFrom="page">
                <wp:posOffset>662940</wp:posOffset>
              </wp:positionH>
              <wp:positionV relativeFrom="page">
                <wp:posOffset>664845</wp:posOffset>
              </wp:positionV>
              <wp:extent cx="5074920" cy="635"/>
              <wp:effectExtent l="3175" t="3175" r="3810" b="3175"/>
              <wp:wrapNone/>
              <wp:docPr id="1521" name="Line 292"/>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292" stroked="t" o:allowincell="f" style="position:absolute;mso-position-horizontal-relative:page;mso-position-vertical-relative:page" wp14:anchorId="520AC68D">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125" wp14:anchorId="1C71E3C9">
              <wp:simplePos x="0" y="0"/>
              <wp:positionH relativeFrom="page">
                <wp:posOffset>625475</wp:posOffset>
              </wp:positionH>
              <wp:positionV relativeFrom="page">
                <wp:posOffset>428625</wp:posOffset>
              </wp:positionV>
              <wp:extent cx="967105" cy="198755"/>
              <wp:effectExtent l="635" t="635" r="0" b="0"/>
              <wp:wrapNone/>
              <wp:docPr id="1522" name="docshape 286"/>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156</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86" path="m0,0l-2147483645,0l-2147483645,-2147483646l0,-2147483646xe" stroked="f" o:allowincell="f" style="position:absolute;margin-left:49.25pt;margin-top:33.75pt;width:76.1pt;height:15.6pt;mso-wrap-style:square;v-text-anchor:top;mso-position-horizontal-relative:page;mso-position-vertical-relative:page" wp14:anchorId="1C71E3C9">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156</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3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248" wp14:anchorId="179D3EDD">
              <wp:simplePos x="0" y="0"/>
              <wp:positionH relativeFrom="page">
                <wp:posOffset>662940</wp:posOffset>
              </wp:positionH>
              <wp:positionV relativeFrom="page">
                <wp:posOffset>664845</wp:posOffset>
              </wp:positionV>
              <wp:extent cx="5074920" cy="635"/>
              <wp:effectExtent l="3175" t="3175" r="3810" b="3175"/>
              <wp:wrapNone/>
              <wp:docPr id="127" name="Line 28"/>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28" stroked="t" o:allowincell="f" style="position:absolute;mso-position-horizontal-relative:page;mso-position-vertical-relative:page" wp14:anchorId="179D3EDD">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250" wp14:anchorId="2D388CAF">
              <wp:simplePos x="0" y="0"/>
              <wp:positionH relativeFrom="page">
                <wp:posOffset>625475</wp:posOffset>
              </wp:positionH>
              <wp:positionV relativeFrom="page">
                <wp:posOffset>428625</wp:posOffset>
              </wp:positionV>
              <wp:extent cx="894080" cy="198755"/>
              <wp:effectExtent l="0" t="635" r="0" b="0"/>
              <wp:wrapNone/>
              <wp:docPr id="128" name="docshape 28"/>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18</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8" path="m0,0l-2147483645,0l-2147483645,-2147483646l0,-2147483646xe" stroked="f" o:allowincell="f" style="position:absolute;margin-left:49.25pt;margin-top:33.75pt;width:70.35pt;height:15.6pt;mso-wrap-style:square;v-text-anchor:top;mso-position-horizontal-relative:page;mso-position-vertical-relative:page" wp14:anchorId="2D388CAF">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18</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3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122" wp14:anchorId="1E9136A5">
              <wp:simplePos x="0" y="0"/>
              <wp:positionH relativeFrom="page">
                <wp:posOffset>0</wp:posOffset>
              </wp:positionH>
              <wp:positionV relativeFrom="page">
                <wp:posOffset>0</wp:posOffset>
              </wp:positionV>
              <wp:extent cx="5074285" cy="635"/>
              <wp:effectExtent l="3175" t="3175" r="3810" b="3175"/>
              <wp:wrapNone/>
              <wp:docPr id="1524" name="Line 291"/>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291" stroked="t" o:allowincell="f" style="position:absolute;mso-position-horizontal-relative:page;mso-position-vertical-relative:page" wp14:anchorId="1E9136A5">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1123" wp14:anchorId="09BB6062">
              <wp:simplePos x="0" y="0"/>
              <wp:positionH relativeFrom="page">
                <wp:posOffset>0</wp:posOffset>
              </wp:positionH>
              <wp:positionV relativeFrom="page">
                <wp:posOffset>0</wp:posOffset>
              </wp:positionV>
              <wp:extent cx="3724910" cy="198755"/>
              <wp:effectExtent l="0" t="635" r="0" b="0"/>
              <wp:wrapNone/>
              <wp:docPr id="1525" name="docshape 285"/>
              <a:graphic xmlns:a="http://schemas.openxmlformats.org/drawingml/2006/main">
                <a:graphicData uri="http://schemas.microsoft.com/office/word/2010/wordprocessingShape">
                  <wps:wsp>
                    <wps:cNvSpPr/>
                    <wps:spPr>
                      <a:xfrm>
                        <a:off x="0" y="0"/>
                        <a:ext cx="37249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1"/>
                            </w:rPr>
                            <w:t xml:space="preserve"> </w:t>
                          </w:r>
                          <w:r>
                            <w:rPr>
                              <w:color w:val="000000"/>
                            </w:rPr>
                            <w:t>12: Dependency Injection with</w:t>
                          </w:r>
                          <w:r>
                            <w:rPr>
                              <w:color w:val="000000"/>
                              <w:spacing w:val="-1"/>
                            </w:rPr>
                            <w:t xml:space="preserve"> </w:t>
                          </w:r>
                          <w:r>
                            <w:rPr>
                              <w:color w:val="000000"/>
                            </w:rPr>
                            <w:t>Dagger and</w:t>
                          </w:r>
                          <w:r>
                            <w:rPr>
                              <w:color w:val="000000"/>
                              <w:spacing w:val="-1"/>
                            </w:rPr>
                            <w:t xml:space="preserve"> </w:t>
                          </w:r>
                          <w:r>
                            <w:rPr>
                              <w:color w:val="000000"/>
                            </w:rPr>
                            <w:t xml:space="preserve">Koin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157</w:t>
                          </w:r>
                          <w:r>
                            <w:rPr>
                              <w:spacing w:val="-5"/>
                              <w:color w:val="000000"/>
                            </w:rPr>
                            <w:fldChar w:fldCharType="end"/>
                          </w:r>
                        </w:p>
                      </w:txbxContent>
                    </wps:txbx>
                    <wps:bodyPr lIns="0" rIns="0" tIns="0" bIns="0" anchor="t" upright="1">
                      <a:noAutofit/>
                    </wps:bodyPr>
                  </wps:wsp>
                </a:graphicData>
              </a:graphic>
            </wp:anchor>
          </w:drawing>
        </mc:Choice>
        <mc:Fallback>
          <w:pict>
            <v:rect id="shape_0" ID="docshape 285" path="m0,0l-2147483645,0l-2147483645,-2147483646l0,-2147483646xe" stroked="f" o:allowincell="f" style="position:absolute;margin-left:0pt;margin-top:0pt;width:293.25pt;height:15.6pt;mso-wrap-style:square;v-text-anchor:top;mso-position-horizontal-relative:page;mso-position-vertical-relative:page" wp14:anchorId="09BB6062">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1"/>
                      </w:rPr>
                      <w:t xml:space="preserve"> </w:t>
                    </w:r>
                    <w:r>
                      <w:rPr>
                        <w:color w:val="000000"/>
                      </w:rPr>
                      <w:t>12: Dependency Injection with</w:t>
                    </w:r>
                    <w:r>
                      <w:rPr>
                        <w:color w:val="000000"/>
                        <w:spacing w:val="-1"/>
                      </w:rPr>
                      <w:t xml:space="preserve"> </w:t>
                    </w:r>
                    <w:r>
                      <w:rPr>
                        <w:color w:val="000000"/>
                      </w:rPr>
                      <w:t>Dagger and</w:t>
                    </w:r>
                    <w:r>
                      <w:rPr>
                        <w:color w:val="000000"/>
                        <w:spacing w:val="-1"/>
                      </w:rPr>
                      <w:t xml:space="preserve"> </w:t>
                    </w:r>
                    <w:r>
                      <w:rPr>
                        <w:color w:val="000000"/>
                      </w:rPr>
                      <w:t xml:space="preserve">Koin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157</w:t>
                    </w:r>
                    <w:r>
                      <w:rPr>
                        <w:spacing w:val="-5"/>
                        <w:color w:val="000000"/>
                      </w:rPr>
                      <w:fldChar w:fldCharType="end"/>
                    </w:r>
                  </w:p>
                </w:txbxContent>
              </v:textbox>
              <w10:wrap type="none"/>
            </v:rect>
          </w:pict>
        </mc:Fallback>
      </mc:AlternateContent>
    </w:r>
  </w:p>
</w:hdr>
</file>

<file path=word/header3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132" wp14:anchorId="520AC68D">
              <wp:simplePos x="0" y="0"/>
              <wp:positionH relativeFrom="page">
                <wp:posOffset>0</wp:posOffset>
              </wp:positionH>
              <wp:positionV relativeFrom="page">
                <wp:posOffset>0</wp:posOffset>
              </wp:positionV>
              <wp:extent cx="5074920" cy="635"/>
              <wp:effectExtent l="3175" t="3175" r="3810" b="3175"/>
              <wp:wrapNone/>
              <wp:docPr id="1530" name="Line 294"/>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294" stroked="t" o:allowincell="f" style="position:absolute;mso-position-horizontal-relative:page;mso-position-vertical-relative:page" wp14:anchorId="520AC68D">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133" wp14:anchorId="1C71E3C9">
              <wp:simplePos x="0" y="0"/>
              <wp:positionH relativeFrom="page">
                <wp:posOffset>633095</wp:posOffset>
              </wp:positionH>
              <wp:positionV relativeFrom="page">
                <wp:posOffset>442595</wp:posOffset>
              </wp:positionV>
              <wp:extent cx="967105" cy="198755"/>
              <wp:effectExtent l="635" t="635" r="0" b="0"/>
              <wp:wrapNone/>
              <wp:docPr id="1531" name="docshape 288"/>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158</w:t>
                          </w:r>
                          <w:r>
                            <w:rPr>
                              <w:color w:val="000000"/>
                            </w:rPr>
                            <w:fldChar w:fldCharType="end"/>
                          </w:r>
                          <w:ins w:id="166" w:author="Jomar Tigcal" w:date="2023-03-05T00:24:29Z">
                            <w:r>
                              <w:rPr>
                                <w:color w:val="000000"/>
                              </w:rPr>
                              <w:t>58</w:t>
                            </w:r>
                          </w:ins>
                          <w:r>
                            <w:rPr>
                              <w:color w:val="000000"/>
                            </w:rPr>
                            <w:t xml:space="preserve"> | </w:t>
                          </w:r>
                          <w:r>
                            <w:rPr>
                              <w:color w:val="000000"/>
                              <w:spacing w:val="-2"/>
                            </w:rPr>
                            <w:t>Appendix</w:t>
                          </w:r>
                        </w:p>
                      </w:txbxContent>
                    </wps:txbx>
                    <wps:bodyPr lIns="0" rIns="0" tIns="0" bIns="0" anchor="t" upright="1">
                      <a:noAutofit/>
                    </wps:bodyPr>
                  </wps:wsp>
                </a:graphicData>
              </a:graphic>
            </wp:anchor>
          </w:drawing>
        </mc:Choice>
        <mc:Fallback>
          <w:pict>
            <v:rect id="shape_0" ID="docshape 288" path="m0,0l-2147483645,0l-2147483645,-2147483646l0,-2147483646xe" stroked="f" o:allowincell="f" style="position:absolute;margin-left:49.85pt;margin-top:34.85pt;width:76.1pt;height:15.6pt;mso-wrap-style:square;v-text-anchor:top;mso-position-horizontal-relative:page;mso-position-vertical-relative:page" wp14:anchorId="1C71E3C9">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158</w:t>
                    </w:r>
                    <w:r>
                      <w:rPr>
                        <w:color w:val="000000"/>
                      </w:rPr>
                      <w:fldChar w:fldCharType="end"/>
                    </w:r>
                    <w:ins w:id="167" w:author="Jomar Tigcal" w:date="2023-03-05T00:24:29Z">
                      <w:r>
                        <w:rPr>
                          <w:color w:val="000000"/>
                        </w:rPr>
                        <w:t>58</w:t>
                      </w:r>
                    </w:ins>
                    <w:r>
                      <w:rPr>
                        <w:color w:val="000000"/>
                      </w:rPr>
                      <w:t xml:space="preserve"> | </w:t>
                    </w:r>
                    <w:r>
                      <w:rPr>
                        <w:color w:val="000000"/>
                        <w:spacing w:val="-2"/>
                      </w:rPr>
                      <w:t>Appendix</w:t>
                    </w:r>
                  </w:p>
                </w:txbxContent>
              </v:textbox>
              <w10:wrap type="none"/>
            </v:rect>
          </w:pict>
        </mc:Fallback>
      </mc:AlternateContent>
      <mc:AlternateContent>
        <mc:Choice Requires="wps">
          <w:drawing>
            <wp:anchor behindDoc="1" distT="3175" distB="3175" distL="3175" distR="3810" simplePos="0" locked="0" layoutInCell="0" allowOverlap="1" relativeHeight="1419" wp14:anchorId="53522CFE">
              <wp:simplePos x="0" y="0"/>
              <wp:positionH relativeFrom="page">
                <wp:posOffset>662940</wp:posOffset>
              </wp:positionH>
              <wp:positionV relativeFrom="page">
                <wp:posOffset>664845</wp:posOffset>
              </wp:positionV>
              <wp:extent cx="5074920" cy="635"/>
              <wp:effectExtent l="3175" t="3175" r="3810" b="3175"/>
              <wp:wrapNone/>
              <wp:docPr id="1533" name="Line 360"/>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360" stroked="t" o:allowincell="f" style="position:absolute;mso-position-horizontal-relative:page;mso-position-vertical-relative:page" wp14:anchorId="53522CFE">
              <v:stroke color="black" weight="6480" joinstyle="round" endcap="flat"/>
              <v:fill o:detectmouseclick="t" on="false"/>
              <w10:wrap type="none"/>
            </v:line>
          </w:pict>
        </mc:Fallback>
      </mc:AlternateContent>
    </w:r>
  </w:p>
</w:hdr>
</file>

<file path=word/header3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129" wp14:anchorId="1E9136A5">
              <wp:simplePos x="0" y="0"/>
              <wp:positionH relativeFrom="page">
                <wp:posOffset>1120140</wp:posOffset>
              </wp:positionH>
              <wp:positionV relativeFrom="page">
                <wp:posOffset>664845</wp:posOffset>
              </wp:positionV>
              <wp:extent cx="5074285" cy="635"/>
              <wp:effectExtent l="3175" t="3175" r="3810" b="3175"/>
              <wp:wrapNone/>
              <wp:docPr id="1534" name="Line 293"/>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293" stroked="t" o:allowincell="f" style="position:absolute;mso-position-horizontal-relative:page;mso-position-vertical-relative:page" wp14:anchorId="1E9136A5">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1130" wp14:anchorId="09BB6062">
              <wp:simplePos x="0" y="0"/>
              <wp:positionH relativeFrom="page">
                <wp:posOffset>2521585</wp:posOffset>
              </wp:positionH>
              <wp:positionV relativeFrom="page">
                <wp:posOffset>428625</wp:posOffset>
              </wp:positionV>
              <wp:extent cx="3724910" cy="198755"/>
              <wp:effectExtent l="0" t="635" r="0" b="0"/>
              <wp:wrapNone/>
              <wp:docPr id="1535" name="docshape 287"/>
              <a:graphic xmlns:a="http://schemas.openxmlformats.org/drawingml/2006/main">
                <a:graphicData uri="http://schemas.microsoft.com/office/word/2010/wordprocessingShape">
                  <wps:wsp>
                    <wps:cNvSpPr/>
                    <wps:spPr>
                      <a:xfrm>
                        <a:off x="0" y="0"/>
                        <a:ext cx="37249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1"/>
                            </w:rPr>
                            <w:t xml:space="preserve"> </w:t>
                          </w:r>
                          <w:r>
                            <w:rPr>
                              <w:color w:val="000000"/>
                            </w:rPr>
                            <w:t>12: Dependency Injection with</w:t>
                          </w:r>
                          <w:r>
                            <w:rPr>
                              <w:color w:val="000000"/>
                              <w:spacing w:val="-1"/>
                            </w:rPr>
                            <w:t xml:space="preserve"> </w:t>
                          </w:r>
                          <w:r>
                            <w:rPr>
                              <w:color w:val="000000"/>
                            </w:rPr>
                            <w:t>Dagger and</w:t>
                          </w:r>
                          <w:r>
                            <w:rPr>
                              <w:color w:val="000000"/>
                              <w:spacing w:val="-1"/>
                            </w:rPr>
                            <w:t xml:space="preserve"> </w:t>
                          </w:r>
                          <w:r>
                            <w:rPr>
                              <w:color w:val="000000"/>
                            </w:rPr>
                            <w:t xml:space="preserve">Koin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157</w:t>
                          </w:r>
                          <w:r>
                            <w:rPr>
                              <w:spacing w:val="-5"/>
                              <w:color w:val="000000"/>
                            </w:rPr>
                            <w:fldChar w:fldCharType="end"/>
                          </w:r>
                        </w:p>
                      </w:txbxContent>
                    </wps:txbx>
                    <wps:bodyPr lIns="0" rIns="0" tIns="0" bIns="0" anchor="t" upright="1">
                      <a:noAutofit/>
                    </wps:bodyPr>
                  </wps:wsp>
                </a:graphicData>
              </a:graphic>
            </wp:anchor>
          </w:drawing>
        </mc:Choice>
        <mc:Fallback>
          <w:pict>
            <v:rect id="shape_0" ID="docshape 287" path="m0,0l-2147483645,0l-2147483645,-2147483646l0,-2147483646xe" stroked="f" o:allowincell="f" style="position:absolute;margin-left:198.55pt;margin-top:33.75pt;width:293.25pt;height:15.6pt;mso-wrap-style:square;v-text-anchor:top;mso-position-horizontal-relative:page;mso-position-vertical-relative:page" wp14:anchorId="09BB6062">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1"/>
                      </w:rPr>
                      <w:t xml:space="preserve"> </w:t>
                    </w:r>
                    <w:r>
                      <w:rPr>
                        <w:color w:val="000000"/>
                      </w:rPr>
                      <w:t>12: Dependency Injection with</w:t>
                    </w:r>
                    <w:r>
                      <w:rPr>
                        <w:color w:val="000000"/>
                        <w:spacing w:val="-1"/>
                      </w:rPr>
                      <w:t xml:space="preserve"> </w:t>
                    </w:r>
                    <w:r>
                      <w:rPr>
                        <w:color w:val="000000"/>
                      </w:rPr>
                      <w:t>Dagger and</w:t>
                    </w:r>
                    <w:r>
                      <w:rPr>
                        <w:color w:val="000000"/>
                        <w:spacing w:val="-1"/>
                      </w:rPr>
                      <w:t xml:space="preserve"> </w:t>
                    </w:r>
                    <w:r>
                      <w:rPr>
                        <w:color w:val="000000"/>
                      </w:rPr>
                      <w:t xml:space="preserve">Koin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157</w:t>
                    </w:r>
                    <w:r>
                      <w:rPr>
                        <w:spacing w:val="-5"/>
                        <w:color w:val="000000"/>
                      </w:rPr>
                      <w:fldChar w:fldCharType="end"/>
                    </w:r>
                  </w:p>
                </w:txbxContent>
              </v:textbox>
              <w10:wrap type="none"/>
            </v:rect>
          </w:pict>
        </mc:Fallback>
      </mc:AlternateContent>
    </w:r>
  </w:p>
</w:hdr>
</file>

<file path=word/header3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80" wp14:anchorId="219E8651">
              <wp:simplePos x="0" y="0"/>
              <wp:positionH relativeFrom="page">
                <wp:posOffset>0</wp:posOffset>
              </wp:positionH>
              <wp:positionV relativeFrom="page">
                <wp:posOffset>0</wp:posOffset>
              </wp:positionV>
              <wp:extent cx="5074920" cy="635"/>
              <wp:effectExtent l="3175" t="3175" r="3810" b="3175"/>
              <wp:wrapNone/>
              <wp:docPr id="1537" name="Line 12"/>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12" stroked="t" o:allowincell="f" style="position:absolute;mso-position-horizontal-relative:page;mso-position-vertical-relative:page" wp14:anchorId="219E8651">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83" wp14:anchorId="0BBA5F74">
              <wp:simplePos x="0" y="0"/>
              <wp:positionH relativeFrom="page">
                <wp:posOffset>0</wp:posOffset>
              </wp:positionH>
              <wp:positionV relativeFrom="page">
                <wp:posOffset>0</wp:posOffset>
              </wp:positionV>
              <wp:extent cx="967105" cy="198755"/>
              <wp:effectExtent l="635" t="635" r="0" b="0"/>
              <wp:wrapNone/>
              <wp:docPr id="1538" name="docshape1239"/>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1239" path="m0,0l-2147483645,0l-2147483645,-2147483646l0,-2147483646xe" stroked="f" o:allowincell="f" style="position:absolute;margin-left:0pt;margin-top:0pt;width:76.1pt;height:15.6pt;mso-wrap-style:square;v-text-anchor:top;mso-position-horizontal-relative:page;mso-position-vertical-relative:page" wp14:anchorId="0BBA5F74">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3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74" wp14:anchorId="1DD2529A">
              <wp:simplePos x="0" y="0"/>
              <wp:positionH relativeFrom="page">
                <wp:posOffset>0</wp:posOffset>
              </wp:positionH>
              <wp:positionV relativeFrom="page">
                <wp:posOffset>0</wp:posOffset>
              </wp:positionV>
              <wp:extent cx="5074285" cy="635"/>
              <wp:effectExtent l="3175" t="3175" r="3810" b="3175"/>
              <wp:wrapNone/>
              <wp:docPr id="1540" name="Line 10"/>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10" stroked="t" o:allowincell="f" style="position:absolute;mso-position-horizontal-relative:page;mso-position-vertical-relative:page" wp14:anchorId="1DD2529A">
              <v:stroke color="black" weight="6480" joinstyle="round" endcap="flat"/>
              <v:fill o:detectmouseclick="t" on="false"/>
              <w10:wrap type="none"/>
            </v:line>
          </w:pict>
        </mc:Fallback>
      </mc:AlternateContent>
      <mc:AlternateContent>
        <mc:Choice Requires="wps">
          <w:drawing>
            <wp:anchor behindDoc="1" distT="0" distB="3810" distL="0" distR="0" simplePos="0" locked="0" layoutInCell="0" allowOverlap="1" relativeHeight="77" wp14:anchorId="2951FFDE">
              <wp:simplePos x="0" y="0"/>
              <wp:positionH relativeFrom="page">
                <wp:posOffset>0</wp:posOffset>
              </wp:positionH>
              <wp:positionV relativeFrom="page">
                <wp:posOffset>0</wp:posOffset>
              </wp:positionV>
              <wp:extent cx="2463800" cy="198755"/>
              <wp:effectExtent l="0" t="0" r="0" b="4445"/>
              <wp:wrapNone/>
              <wp:docPr id="1541" name="docshape1238"/>
              <a:graphic xmlns:a="http://schemas.openxmlformats.org/drawingml/2006/main">
                <a:graphicData uri="http://schemas.microsoft.com/office/word/2010/wordprocessingShape">
                  <wps:wsp>
                    <wps:cNvSpPr/>
                    <wps:spPr>
                      <a:xfrm>
                        <a:off x="0" y="0"/>
                        <a:ext cx="246384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13:</w:t>
                          </w:r>
                          <w:r>
                            <w:rPr>
                              <w:color w:val="000000"/>
                              <w:spacing w:val="-1"/>
                            </w:rPr>
                            <w:t xml:space="preserve"> </w:t>
                          </w:r>
                          <w:r>
                            <w:rPr>
                              <w:color w:val="000000"/>
                            </w:rPr>
                            <w:t>RxJava</w:t>
                          </w:r>
                          <w:r>
                            <w:rPr>
                              <w:color w:val="000000"/>
                              <w:spacing w:val="-2"/>
                            </w:rPr>
                            <w:t xml:space="preserve"> </w:t>
                          </w:r>
                          <w:r>
                            <w:rPr>
                              <w:color w:val="000000"/>
                            </w:rPr>
                            <w:t>and</w:t>
                          </w:r>
                          <w:r>
                            <w:rPr>
                              <w:color w:val="000000"/>
                              <w:spacing w:val="-2"/>
                            </w:rPr>
                            <w:t xml:space="preserve"> </w:t>
                          </w:r>
                          <w:r>
                            <w:rPr>
                              <w:color w:val="000000"/>
                            </w:rPr>
                            <w:t>Coroutines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1238" path="m0,0l-2147483645,0l-2147483645,-2147483646l0,-2147483646xe" stroked="f" o:allowincell="f" style="position:absolute;margin-left:0pt;margin-top:0pt;width:193.95pt;height:15.6pt;mso-wrap-style:square;v-text-anchor:top;mso-position-horizontal-relative:page;mso-position-vertical-relative:page" wp14:anchorId="2951FFDE">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13:</w:t>
                    </w:r>
                    <w:r>
                      <w:rPr>
                        <w:color w:val="000000"/>
                        <w:spacing w:val="-1"/>
                      </w:rPr>
                      <w:t xml:space="preserve"> </w:t>
                    </w:r>
                    <w:r>
                      <w:rPr>
                        <w:color w:val="000000"/>
                      </w:rPr>
                      <w:t>RxJava</w:t>
                    </w:r>
                    <w:r>
                      <w:rPr>
                        <w:color w:val="000000"/>
                        <w:spacing w:val="-2"/>
                      </w:rPr>
                      <w:t xml:space="preserve"> </w:t>
                    </w:r>
                    <w:r>
                      <w:rPr>
                        <w:color w:val="000000"/>
                      </w:rPr>
                      <w:t>and</w:t>
                    </w:r>
                    <w:r>
                      <w:rPr>
                        <w:color w:val="000000"/>
                        <w:spacing w:val="-2"/>
                      </w:rPr>
                      <w:t xml:space="preserve"> </w:t>
                    </w:r>
                    <w:r>
                      <w:rPr>
                        <w:color w:val="000000"/>
                      </w:rPr>
                      <w:t>Coroutines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3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79" wp14:anchorId="219E8651">
              <wp:simplePos x="0" y="0"/>
              <wp:positionH relativeFrom="page">
                <wp:posOffset>0</wp:posOffset>
              </wp:positionH>
              <wp:positionV relativeFrom="page">
                <wp:posOffset>0</wp:posOffset>
              </wp:positionV>
              <wp:extent cx="5074920" cy="635"/>
              <wp:effectExtent l="3175" t="3175" r="3810" b="3175"/>
              <wp:wrapNone/>
              <wp:docPr id="1543" name="Line 12"/>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12" stroked="t" o:allowincell="f" style="position:absolute;mso-position-horizontal-relative:page;mso-position-vertical-relative:page" wp14:anchorId="219E8651">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82" wp14:anchorId="0BBA5F74">
              <wp:simplePos x="0" y="0"/>
              <wp:positionH relativeFrom="page">
                <wp:posOffset>0</wp:posOffset>
              </wp:positionH>
              <wp:positionV relativeFrom="page">
                <wp:posOffset>0</wp:posOffset>
              </wp:positionV>
              <wp:extent cx="967105" cy="198755"/>
              <wp:effectExtent l="635" t="635" r="0" b="0"/>
              <wp:wrapNone/>
              <wp:docPr id="1544" name="docshape1239"/>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1239" path="m0,0l-2147483645,0l-2147483645,-2147483646l0,-2147483646xe" stroked="f" o:allowincell="f" style="position:absolute;margin-left:0pt;margin-top:0pt;width:76.1pt;height:15.6pt;mso-wrap-style:square;v-text-anchor:top;mso-position-horizontal-relative:page;mso-position-vertical-relative:page" wp14:anchorId="0BBA5F74">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3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73" wp14:anchorId="1DD2529A">
              <wp:simplePos x="0" y="0"/>
              <wp:positionH relativeFrom="page">
                <wp:posOffset>0</wp:posOffset>
              </wp:positionH>
              <wp:positionV relativeFrom="page">
                <wp:posOffset>0</wp:posOffset>
              </wp:positionV>
              <wp:extent cx="5074285" cy="635"/>
              <wp:effectExtent l="3175" t="3175" r="3810" b="3175"/>
              <wp:wrapNone/>
              <wp:docPr id="1546" name="Line 10"/>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10" stroked="t" o:allowincell="f" style="position:absolute;mso-position-horizontal-relative:page;mso-position-vertical-relative:page" wp14:anchorId="1DD2529A">
              <v:stroke color="black" weight="6480" joinstyle="round" endcap="flat"/>
              <v:fill o:detectmouseclick="t" on="false"/>
              <w10:wrap type="none"/>
            </v:line>
          </w:pict>
        </mc:Fallback>
      </mc:AlternateContent>
      <mc:AlternateContent>
        <mc:Choice Requires="wps">
          <w:drawing>
            <wp:anchor behindDoc="1" distT="0" distB="3810" distL="0" distR="0" simplePos="0" locked="0" layoutInCell="0" allowOverlap="1" relativeHeight="76" wp14:anchorId="2951FFDE">
              <wp:simplePos x="0" y="0"/>
              <wp:positionH relativeFrom="page">
                <wp:posOffset>0</wp:posOffset>
              </wp:positionH>
              <wp:positionV relativeFrom="page">
                <wp:posOffset>0</wp:posOffset>
              </wp:positionV>
              <wp:extent cx="2463800" cy="198755"/>
              <wp:effectExtent l="0" t="0" r="0" b="4445"/>
              <wp:wrapNone/>
              <wp:docPr id="1547" name="docshape1238"/>
              <a:graphic xmlns:a="http://schemas.openxmlformats.org/drawingml/2006/main">
                <a:graphicData uri="http://schemas.microsoft.com/office/word/2010/wordprocessingShape">
                  <wps:wsp>
                    <wps:cNvSpPr/>
                    <wps:spPr>
                      <a:xfrm>
                        <a:off x="0" y="0"/>
                        <a:ext cx="246384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13:</w:t>
                          </w:r>
                          <w:r>
                            <w:rPr>
                              <w:color w:val="000000"/>
                              <w:spacing w:val="-1"/>
                            </w:rPr>
                            <w:t xml:space="preserve"> </w:t>
                          </w:r>
                          <w:r>
                            <w:rPr>
                              <w:color w:val="000000"/>
                            </w:rPr>
                            <w:t>RxJava</w:t>
                          </w:r>
                          <w:r>
                            <w:rPr>
                              <w:color w:val="000000"/>
                              <w:spacing w:val="-2"/>
                            </w:rPr>
                            <w:t xml:space="preserve"> </w:t>
                          </w:r>
                          <w:r>
                            <w:rPr>
                              <w:color w:val="000000"/>
                            </w:rPr>
                            <w:t>and</w:t>
                          </w:r>
                          <w:r>
                            <w:rPr>
                              <w:color w:val="000000"/>
                              <w:spacing w:val="-2"/>
                            </w:rPr>
                            <w:t xml:space="preserve"> </w:t>
                          </w:r>
                          <w:r>
                            <w:rPr>
                              <w:color w:val="000000"/>
                            </w:rPr>
                            <w:t>Coroutines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1238" path="m0,0l-2147483645,0l-2147483645,-2147483646l0,-2147483646xe" stroked="f" o:allowincell="f" style="position:absolute;margin-left:0pt;margin-top:0pt;width:193.95pt;height:15.6pt;mso-wrap-style:square;v-text-anchor:top;mso-position-horizontal-relative:page;mso-position-vertical-relative:page" wp14:anchorId="2951FFDE">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13:</w:t>
                    </w:r>
                    <w:r>
                      <w:rPr>
                        <w:color w:val="000000"/>
                        <w:spacing w:val="-1"/>
                      </w:rPr>
                      <w:t xml:space="preserve"> </w:t>
                    </w:r>
                    <w:r>
                      <w:rPr>
                        <w:color w:val="000000"/>
                      </w:rPr>
                      <w:t>RxJava</w:t>
                    </w:r>
                    <w:r>
                      <w:rPr>
                        <w:color w:val="000000"/>
                        <w:spacing w:val="-2"/>
                      </w:rPr>
                      <w:t xml:space="preserve"> </w:t>
                    </w:r>
                    <w:r>
                      <w:rPr>
                        <w:color w:val="000000"/>
                      </w:rPr>
                      <w:t>and</w:t>
                    </w:r>
                    <w:r>
                      <w:rPr>
                        <w:color w:val="000000"/>
                        <w:spacing w:val="-2"/>
                      </w:rPr>
                      <w:t xml:space="preserve"> </w:t>
                    </w:r>
                    <w:r>
                      <w:rPr>
                        <w:color w:val="000000"/>
                      </w:rPr>
                      <w:t>Coroutines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3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78" wp14:anchorId="219E8651">
              <wp:simplePos x="0" y="0"/>
              <wp:positionH relativeFrom="page">
                <wp:posOffset>0</wp:posOffset>
              </wp:positionH>
              <wp:positionV relativeFrom="page">
                <wp:posOffset>0</wp:posOffset>
              </wp:positionV>
              <wp:extent cx="5074920" cy="635"/>
              <wp:effectExtent l="3175" t="3175" r="3810" b="3175"/>
              <wp:wrapNone/>
              <wp:docPr id="1549" name="Line 12"/>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12" stroked="t" o:allowincell="f" style="position:absolute;mso-position-horizontal-relative:page;mso-position-vertical-relative:page" wp14:anchorId="219E8651">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81" wp14:anchorId="0BBA5F74">
              <wp:simplePos x="0" y="0"/>
              <wp:positionH relativeFrom="page">
                <wp:posOffset>0</wp:posOffset>
              </wp:positionH>
              <wp:positionV relativeFrom="page">
                <wp:posOffset>0</wp:posOffset>
              </wp:positionV>
              <wp:extent cx="967105" cy="198755"/>
              <wp:effectExtent l="635" t="635" r="0" b="0"/>
              <wp:wrapNone/>
              <wp:docPr id="1550" name="docshape1239"/>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1239" path="m0,0l-2147483645,0l-2147483645,-2147483646l0,-2147483646xe" stroked="f" o:allowincell="f" style="position:absolute;margin-left:0pt;margin-top:0pt;width:76.1pt;height:15.6pt;mso-wrap-style:square;v-text-anchor:top;mso-position-horizontal-relative:page;mso-position-vertical-relative:page" wp14:anchorId="0BBA5F74">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3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72" wp14:anchorId="1DD2529A">
              <wp:simplePos x="0" y="0"/>
              <wp:positionH relativeFrom="page">
                <wp:posOffset>0</wp:posOffset>
              </wp:positionH>
              <wp:positionV relativeFrom="page">
                <wp:posOffset>0</wp:posOffset>
              </wp:positionV>
              <wp:extent cx="5074285" cy="635"/>
              <wp:effectExtent l="3175" t="3175" r="3810" b="3175"/>
              <wp:wrapNone/>
              <wp:docPr id="1552" name="Line 10"/>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10" stroked="t" o:allowincell="f" style="position:absolute;mso-position-horizontal-relative:page;mso-position-vertical-relative:page" wp14:anchorId="1DD2529A">
              <v:stroke color="black" weight="6480" joinstyle="round" endcap="flat"/>
              <v:fill o:detectmouseclick="t" on="false"/>
              <w10:wrap type="none"/>
            </v:line>
          </w:pict>
        </mc:Fallback>
      </mc:AlternateContent>
      <mc:AlternateContent>
        <mc:Choice Requires="wps">
          <w:drawing>
            <wp:anchor behindDoc="1" distT="0" distB="3810" distL="0" distR="0" simplePos="0" locked="0" layoutInCell="0" allowOverlap="1" relativeHeight="75" wp14:anchorId="2951FFDE">
              <wp:simplePos x="0" y="0"/>
              <wp:positionH relativeFrom="page">
                <wp:posOffset>0</wp:posOffset>
              </wp:positionH>
              <wp:positionV relativeFrom="page">
                <wp:posOffset>0</wp:posOffset>
              </wp:positionV>
              <wp:extent cx="2463800" cy="198755"/>
              <wp:effectExtent l="0" t="0" r="0" b="4445"/>
              <wp:wrapNone/>
              <wp:docPr id="1553" name="docshape1238"/>
              <a:graphic xmlns:a="http://schemas.openxmlformats.org/drawingml/2006/main">
                <a:graphicData uri="http://schemas.microsoft.com/office/word/2010/wordprocessingShape">
                  <wps:wsp>
                    <wps:cNvSpPr/>
                    <wps:spPr>
                      <a:xfrm>
                        <a:off x="0" y="0"/>
                        <a:ext cx="246384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13:</w:t>
                          </w:r>
                          <w:r>
                            <w:rPr>
                              <w:color w:val="000000"/>
                              <w:spacing w:val="-1"/>
                            </w:rPr>
                            <w:t xml:space="preserve"> </w:t>
                          </w:r>
                          <w:r>
                            <w:rPr>
                              <w:color w:val="000000"/>
                            </w:rPr>
                            <w:t>RxJava</w:t>
                          </w:r>
                          <w:r>
                            <w:rPr>
                              <w:color w:val="000000"/>
                              <w:spacing w:val="-2"/>
                            </w:rPr>
                            <w:t xml:space="preserve"> </w:t>
                          </w:r>
                          <w:r>
                            <w:rPr>
                              <w:color w:val="000000"/>
                            </w:rPr>
                            <w:t>and</w:t>
                          </w:r>
                          <w:r>
                            <w:rPr>
                              <w:color w:val="000000"/>
                              <w:spacing w:val="-2"/>
                            </w:rPr>
                            <w:t xml:space="preserve"> </w:t>
                          </w:r>
                          <w:r>
                            <w:rPr>
                              <w:color w:val="000000"/>
                            </w:rPr>
                            <w:t>Coroutines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1238" path="m0,0l-2147483645,0l-2147483645,-2147483646l0,-2147483646xe" stroked="f" o:allowincell="f" style="position:absolute;margin-left:0pt;margin-top:0pt;width:193.95pt;height:15.6pt;mso-wrap-style:square;v-text-anchor:top;mso-position-horizontal-relative:page;mso-position-vertical-relative:page" wp14:anchorId="2951FFDE">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13:</w:t>
                    </w:r>
                    <w:r>
                      <w:rPr>
                        <w:color w:val="000000"/>
                        <w:spacing w:val="-1"/>
                      </w:rPr>
                      <w:t xml:space="preserve"> </w:t>
                    </w:r>
                    <w:r>
                      <w:rPr>
                        <w:color w:val="000000"/>
                      </w:rPr>
                      <w:t>RxJava</w:t>
                    </w:r>
                    <w:r>
                      <w:rPr>
                        <w:color w:val="000000"/>
                        <w:spacing w:val="-2"/>
                      </w:rPr>
                      <w:t xml:space="preserve"> </w:t>
                    </w:r>
                    <w:r>
                      <w:rPr>
                        <w:color w:val="000000"/>
                      </w:rPr>
                      <w:t>and</w:t>
                    </w:r>
                    <w:r>
                      <w:rPr>
                        <w:color w:val="000000"/>
                        <w:spacing w:val="-2"/>
                      </w:rPr>
                      <w:t xml:space="preserve"> </w:t>
                    </w:r>
                    <w:r>
                      <w:rPr>
                        <w:color w:val="000000"/>
                      </w:rPr>
                      <w:t>Coroutines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3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142" wp14:anchorId="219E8651">
              <wp:simplePos x="0" y="0"/>
              <wp:positionH relativeFrom="page">
                <wp:posOffset>0</wp:posOffset>
              </wp:positionH>
              <wp:positionV relativeFrom="page">
                <wp:posOffset>0</wp:posOffset>
              </wp:positionV>
              <wp:extent cx="5074920" cy="635"/>
              <wp:effectExtent l="3175" t="3175" r="3810" b="3175"/>
              <wp:wrapNone/>
              <wp:docPr id="1555" name="Line 298"/>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298" stroked="t" o:allowincell="f" style="position:absolute;mso-position-horizontal-relative:page;mso-position-vertical-relative:page" wp14:anchorId="219E8651">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145" wp14:anchorId="0BBA5F74">
              <wp:simplePos x="0" y="0"/>
              <wp:positionH relativeFrom="page">
                <wp:posOffset>0</wp:posOffset>
              </wp:positionH>
              <wp:positionV relativeFrom="page">
                <wp:posOffset>0</wp:posOffset>
              </wp:positionV>
              <wp:extent cx="967105" cy="198755"/>
              <wp:effectExtent l="635" t="635" r="0" b="0"/>
              <wp:wrapNone/>
              <wp:docPr id="1556" name="docshape 292"/>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92" path="m0,0l-2147483645,0l-2147483645,-2147483646l0,-2147483646xe" stroked="f" o:allowincell="f" style="position:absolute;margin-left:0pt;margin-top:0pt;width:76.1pt;height:15.6pt;mso-wrap-style:square;v-text-anchor:top;mso-position-horizontal-relative:page;mso-position-vertical-relative:page" wp14:anchorId="0BBA5F74">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3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243" wp14:anchorId="76397156">
              <wp:simplePos x="0" y="0"/>
              <wp:positionH relativeFrom="page">
                <wp:posOffset>1120140</wp:posOffset>
              </wp:positionH>
              <wp:positionV relativeFrom="page">
                <wp:posOffset>664845</wp:posOffset>
              </wp:positionV>
              <wp:extent cx="5074285" cy="635"/>
              <wp:effectExtent l="3175" t="3175" r="3810" b="3175"/>
              <wp:wrapNone/>
              <wp:docPr id="130" name="Line 27"/>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27" stroked="t" o:allowincell="f" style="position:absolute;mso-position-horizontal-relative:page;mso-position-vertical-relative:page" wp14:anchorId="76397156">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246" wp14:anchorId="55C996A4">
              <wp:simplePos x="0" y="0"/>
              <wp:positionH relativeFrom="page">
                <wp:posOffset>3660140</wp:posOffset>
              </wp:positionH>
              <wp:positionV relativeFrom="page">
                <wp:posOffset>428625</wp:posOffset>
              </wp:positionV>
              <wp:extent cx="2585720" cy="198755"/>
              <wp:effectExtent l="0" t="635" r="0" b="0"/>
              <wp:wrapNone/>
              <wp:docPr id="131" name="docshape 27"/>
              <a:graphic xmlns:a="http://schemas.openxmlformats.org/drawingml/2006/main">
                <a:graphicData uri="http://schemas.microsoft.com/office/word/2010/wordprocessingShape">
                  <wps:wsp>
                    <wps:cNvSpPr/>
                    <wps:spPr>
                      <a:xfrm>
                        <a:off x="0" y="0"/>
                        <a:ext cx="258588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1"/>
                            </w:rPr>
                            <w:t xml:space="preserve"> </w:t>
                          </w:r>
                          <w:r>
                            <w:rPr>
                              <w:color w:val="000000"/>
                            </w:rPr>
                            <w:t>2:</w:t>
                          </w:r>
                          <w:r>
                            <w:rPr>
                              <w:color w:val="000000"/>
                              <w:spacing w:val="-1"/>
                            </w:rPr>
                            <w:t xml:space="preserve"> </w:t>
                          </w:r>
                          <w:r>
                            <w:rPr>
                              <w:color w:val="000000"/>
                            </w:rPr>
                            <w:t>Building</w:t>
                          </w:r>
                          <w:r>
                            <w:rPr>
                              <w:color w:val="000000"/>
                              <w:spacing w:val="-1"/>
                            </w:rPr>
                            <w:t xml:space="preserve"> </w:t>
                          </w:r>
                          <w:r>
                            <w:rPr>
                              <w:color w:val="000000"/>
                            </w:rPr>
                            <w:t>User</w:t>
                          </w:r>
                          <w:r>
                            <w:rPr>
                              <w:color w:val="000000"/>
                              <w:spacing w:val="-1"/>
                            </w:rPr>
                            <w:t xml:space="preserve"> </w:t>
                          </w:r>
                          <w:r>
                            <w:rPr>
                              <w:color w:val="000000"/>
                            </w:rPr>
                            <w:t>Screen</w:t>
                          </w:r>
                          <w:r>
                            <w:rPr>
                              <w:color w:val="000000"/>
                              <w:spacing w:val="-1"/>
                            </w:rPr>
                            <w:t xml:space="preserve"> </w:t>
                          </w:r>
                          <w:r>
                            <w:rPr>
                              <w:color w:val="000000"/>
                            </w:rPr>
                            <w:t>Flows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19</w:t>
                          </w:r>
                          <w:r>
                            <w:rPr>
                              <w:spacing w:val="-5"/>
                              <w:color w:val="000000"/>
                            </w:rPr>
                            <w:fldChar w:fldCharType="end"/>
                          </w:r>
                        </w:p>
                      </w:txbxContent>
                    </wps:txbx>
                    <wps:bodyPr lIns="0" rIns="0" tIns="0" bIns="0" anchor="t" upright="1">
                      <a:noAutofit/>
                    </wps:bodyPr>
                  </wps:wsp>
                </a:graphicData>
              </a:graphic>
            </wp:anchor>
          </w:drawing>
        </mc:Choice>
        <mc:Fallback>
          <w:pict>
            <v:rect id="shape_0" ID="docshape 27" path="m0,0l-2147483645,0l-2147483645,-2147483646l0,-2147483646xe" stroked="f" o:allowincell="f" style="position:absolute;margin-left:288.2pt;margin-top:33.75pt;width:203.55pt;height:15.6pt;mso-wrap-style:square;v-text-anchor:top;mso-position-horizontal-relative:page;mso-position-vertical-relative:page" wp14:anchorId="55C996A4">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1"/>
                      </w:rPr>
                      <w:t xml:space="preserve"> </w:t>
                    </w:r>
                    <w:r>
                      <w:rPr>
                        <w:color w:val="000000"/>
                      </w:rPr>
                      <w:t>2:</w:t>
                    </w:r>
                    <w:r>
                      <w:rPr>
                        <w:color w:val="000000"/>
                        <w:spacing w:val="-1"/>
                      </w:rPr>
                      <w:t xml:space="preserve"> </w:t>
                    </w:r>
                    <w:r>
                      <w:rPr>
                        <w:color w:val="000000"/>
                      </w:rPr>
                      <w:t>Building</w:t>
                    </w:r>
                    <w:r>
                      <w:rPr>
                        <w:color w:val="000000"/>
                        <w:spacing w:val="-1"/>
                      </w:rPr>
                      <w:t xml:space="preserve"> </w:t>
                    </w:r>
                    <w:r>
                      <w:rPr>
                        <w:color w:val="000000"/>
                      </w:rPr>
                      <w:t>User</w:t>
                    </w:r>
                    <w:r>
                      <w:rPr>
                        <w:color w:val="000000"/>
                        <w:spacing w:val="-1"/>
                      </w:rPr>
                      <w:t xml:space="preserve"> </w:t>
                    </w:r>
                    <w:r>
                      <w:rPr>
                        <w:color w:val="000000"/>
                      </w:rPr>
                      <w:t>Screen</w:t>
                    </w:r>
                    <w:r>
                      <w:rPr>
                        <w:color w:val="000000"/>
                        <w:spacing w:val="-1"/>
                      </w:rPr>
                      <w:t xml:space="preserve"> </w:t>
                    </w:r>
                    <w:r>
                      <w:rPr>
                        <w:color w:val="000000"/>
                      </w:rPr>
                      <w:t>Flows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19</w:t>
                    </w:r>
                    <w:r>
                      <w:rPr>
                        <w:spacing w:val="-5"/>
                        <w:color w:val="000000"/>
                      </w:rPr>
                      <w:fldChar w:fldCharType="end"/>
                    </w:r>
                  </w:p>
                </w:txbxContent>
              </v:textbox>
              <w10:wrap type="none"/>
            </v:rect>
          </w:pict>
        </mc:Fallback>
      </mc:AlternateContent>
    </w:r>
  </w:p>
</w:hdr>
</file>

<file path=word/header3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136" wp14:anchorId="1DD2529A">
              <wp:simplePos x="0" y="0"/>
              <wp:positionH relativeFrom="page">
                <wp:posOffset>0</wp:posOffset>
              </wp:positionH>
              <wp:positionV relativeFrom="page">
                <wp:posOffset>0</wp:posOffset>
              </wp:positionV>
              <wp:extent cx="5074285" cy="635"/>
              <wp:effectExtent l="3175" t="3175" r="3810" b="3175"/>
              <wp:wrapNone/>
              <wp:docPr id="1558" name="Line 297"/>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297" stroked="t" o:allowincell="f" style="position:absolute;mso-position-horizontal-relative:page;mso-position-vertical-relative:page" wp14:anchorId="1DD2529A">
              <v:stroke color="black" weight="6480" joinstyle="round" endcap="flat"/>
              <v:fill o:detectmouseclick="t" on="false"/>
              <w10:wrap type="none"/>
            </v:line>
          </w:pict>
        </mc:Fallback>
      </mc:AlternateContent>
      <mc:AlternateContent>
        <mc:Choice Requires="wps">
          <w:drawing>
            <wp:anchor behindDoc="1" distT="0" distB="3810" distL="0" distR="0" simplePos="0" locked="0" layoutInCell="0" allowOverlap="1" relativeHeight="1139" wp14:anchorId="2951FFDE">
              <wp:simplePos x="0" y="0"/>
              <wp:positionH relativeFrom="page">
                <wp:posOffset>0</wp:posOffset>
              </wp:positionH>
              <wp:positionV relativeFrom="page">
                <wp:posOffset>0</wp:posOffset>
              </wp:positionV>
              <wp:extent cx="2463800" cy="198755"/>
              <wp:effectExtent l="0" t="0" r="0" b="4445"/>
              <wp:wrapNone/>
              <wp:docPr id="1559" name="docshape 291"/>
              <a:graphic xmlns:a="http://schemas.openxmlformats.org/drawingml/2006/main">
                <a:graphicData uri="http://schemas.microsoft.com/office/word/2010/wordprocessingShape">
                  <wps:wsp>
                    <wps:cNvSpPr/>
                    <wps:spPr>
                      <a:xfrm>
                        <a:off x="0" y="0"/>
                        <a:ext cx="246384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13:</w:t>
                          </w:r>
                          <w:r>
                            <w:rPr>
                              <w:color w:val="000000"/>
                              <w:spacing w:val="-1"/>
                            </w:rPr>
                            <w:t xml:space="preserve"> </w:t>
                          </w:r>
                          <w:r>
                            <w:rPr>
                              <w:color w:val="000000"/>
                            </w:rPr>
                            <w:t>RxJava</w:t>
                          </w:r>
                          <w:r>
                            <w:rPr>
                              <w:color w:val="000000"/>
                              <w:spacing w:val="-2"/>
                            </w:rPr>
                            <w:t xml:space="preserve"> </w:t>
                          </w:r>
                          <w:r>
                            <w:rPr>
                              <w:color w:val="000000"/>
                            </w:rPr>
                            <w:t>and</w:t>
                          </w:r>
                          <w:r>
                            <w:rPr>
                              <w:color w:val="000000"/>
                              <w:spacing w:val="-2"/>
                            </w:rPr>
                            <w:t xml:space="preserve"> </w:t>
                          </w:r>
                          <w:r>
                            <w:rPr>
                              <w:color w:val="000000"/>
                            </w:rPr>
                            <w:t>Coroutines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291" path="m0,0l-2147483645,0l-2147483645,-2147483646l0,-2147483646xe" stroked="f" o:allowincell="f" style="position:absolute;margin-left:0pt;margin-top:0pt;width:193.95pt;height:15.6pt;mso-wrap-style:square;v-text-anchor:top;mso-position-horizontal-relative:page;mso-position-vertical-relative:page" wp14:anchorId="2951FFDE">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13:</w:t>
                    </w:r>
                    <w:r>
                      <w:rPr>
                        <w:color w:val="000000"/>
                        <w:spacing w:val="-1"/>
                      </w:rPr>
                      <w:t xml:space="preserve"> </w:t>
                    </w:r>
                    <w:r>
                      <w:rPr>
                        <w:color w:val="000000"/>
                      </w:rPr>
                      <w:t>RxJava</w:t>
                    </w:r>
                    <w:r>
                      <w:rPr>
                        <w:color w:val="000000"/>
                        <w:spacing w:val="-2"/>
                      </w:rPr>
                      <w:t xml:space="preserve"> </w:t>
                    </w:r>
                    <w:r>
                      <w:rPr>
                        <w:color w:val="000000"/>
                      </w:rPr>
                      <w:t>and</w:t>
                    </w:r>
                    <w:r>
                      <w:rPr>
                        <w:color w:val="000000"/>
                        <w:spacing w:val="-2"/>
                      </w:rPr>
                      <w:t xml:space="preserve"> </w:t>
                    </w:r>
                    <w:r>
                      <w:rPr>
                        <w:color w:val="000000"/>
                      </w:rPr>
                      <w:t>Coroutines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3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141" wp14:anchorId="219E8651">
              <wp:simplePos x="0" y="0"/>
              <wp:positionH relativeFrom="page">
                <wp:posOffset>0</wp:posOffset>
              </wp:positionH>
              <wp:positionV relativeFrom="page">
                <wp:posOffset>0</wp:posOffset>
              </wp:positionV>
              <wp:extent cx="5074920" cy="635"/>
              <wp:effectExtent l="3175" t="3175" r="3810" b="3175"/>
              <wp:wrapNone/>
              <wp:docPr id="1561" name="Line 298"/>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298" stroked="t" o:allowincell="f" style="position:absolute;mso-position-horizontal-relative:page;mso-position-vertical-relative:page" wp14:anchorId="219E8651">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144" wp14:anchorId="0BBA5F74">
              <wp:simplePos x="0" y="0"/>
              <wp:positionH relativeFrom="page">
                <wp:posOffset>0</wp:posOffset>
              </wp:positionH>
              <wp:positionV relativeFrom="page">
                <wp:posOffset>0</wp:posOffset>
              </wp:positionV>
              <wp:extent cx="967105" cy="198755"/>
              <wp:effectExtent l="635" t="635" r="0" b="0"/>
              <wp:wrapNone/>
              <wp:docPr id="1562" name="docshape 292"/>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92" path="m0,0l-2147483645,0l-2147483645,-2147483646l0,-2147483646xe" stroked="f" o:allowincell="f" style="position:absolute;margin-left:0pt;margin-top:0pt;width:76.1pt;height:15.6pt;mso-wrap-style:square;v-text-anchor:top;mso-position-horizontal-relative:page;mso-position-vertical-relative:page" wp14:anchorId="0BBA5F74">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32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135" wp14:anchorId="1DD2529A">
              <wp:simplePos x="0" y="0"/>
              <wp:positionH relativeFrom="page">
                <wp:posOffset>0</wp:posOffset>
              </wp:positionH>
              <wp:positionV relativeFrom="page">
                <wp:posOffset>0</wp:posOffset>
              </wp:positionV>
              <wp:extent cx="5074285" cy="635"/>
              <wp:effectExtent l="3175" t="3175" r="3810" b="3175"/>
              <wp:wrapNone/>
              <wp:docPr id="1564" name="Line 297"/>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297" stroked="t" o:allowincell="f" style="position:absolute;mso-position-horizontal-relative:page;mso-position-vertical-relative:page" wp14:anchorId="1DD2529A">
              <v:stroke color="black" weight="6480" joinstyle="round" endcap="flat"/>
              <v:fill o:detectmouseclick="t" on="false"/>
              <w10:wrap type="none"/>
            </v:line>
          </w:pict>
        </mc:Fallback>
      </mc:AlternateContent>
      <mc:AlternateContent>
        <mc:Choice Requires="wps">
          <w:drawing>
            <wp:anchor behindDoc="1" distT="0" distB="3810" distL="0" distR="0" simplePos="0" locked="0" layoutInCell="0" allowOverlap="1" relativeHeight="1138" wp14:anchorId="2951FFDE">
              <wp:simplePos x="0" y="0"/>
              <wp:positionH relativeFrom="page">
                <wp:posOffset>0</wp:posOffset>
              </wp:positionH>
              <wp:positionV relativeFrom="page">
                <wp:posOffset>0</wp:posOffset>
              </wp:positionV>
              <wp:extent cx="2463800" cy="198755"/>
              <wp:effectExtent l="0" t="0" r="0" b="4445"/>
              <wp:wrapNone/>
              <wp:docPr id="1565" name="docshape 291"/>
              <a:graphic xmlns:a="http://schemas.openxmlformats.org/drawingml/2006/main">
                <a:graphicData uri="http://schemas.microsoft.com/office/word/2010/wordprocessingShape">
                  <wps:wsp>
                    <wps:cNvSpPr/>
                    <wps:spPr>
                      <a:xfrm>
                        <a:off x="0" y="0"/>
                        <a:ext cx="246384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13:</w:t>
                          </w:r>
                          <w:r>
                            <w:rPr>
                              <w:color w:val="000000"/>
                              <w:spacing w:val="-1"/>
                            </w:rPr>
                            <w:t xml:space="preserve"> </w:t>
                          </w:r>
                          <w:r>
                            <w:rPr>
                              <w:color w:val="000000"/>
                            </w:rPr>
                            <w:t>RxJava</w:t>
                          </w:r>
                          <w:r>
                            <w:rPr>
                              <w:color w:val="000000"/>
                              <w:spacing w:val="-2"/>
                            </w:rPr>
                            <w:t xml:space="preserve"> </w:t>
                          </w:r>
                          <w:r>
                            <w:rPr>
                              <w:color w:val="000000"/>
                            </w:rPr>
                            <w:t>and</w:t>
                          </w:r>
                          <w:r>
                            <w:rPr>
                              <w:color w:val="000000"/>
                              <w:spacing w:val="-2"/>
                            </w:rPr>
                            <w:t xml:space="preserve"> </w:t>
                          </w:r>
                          <w:r>
                            <w:rPr>
                              <w:color w:val="000000"/>
                            </w:rPr>
                            <w:t>Coroutines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291" path="m0,0l-2147483645,0l-2147483645,-2147483646l0,-2147483646xe" stroked="f" o:allowincell="f" style="position:absolute;margin-left:0pt;margin-top:0pt;width:193.95pt;height:15.6pt;mso-wrap-style:square;v-text-anchor:top;mso-position-horizontal-relative:page;mso-position-vertical-relative:page" wp14:anchorId="2951FFDE">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13:</w:t>
                    </w:r>
                    <w:r>
                      <w:rPr>
                        <w:color w:val="000000"/>
                        <w:spacing w:val="-1"/>
                      </w:rPr>
                      <w:t xml:space="preserve"> </w:t>
                    </w:r>
                    <w:r>
                      <w:rPr>
                        <w:color w:val="000000"/>
                      </w:rPr>
                      <w:t>RxJava</w:t>
                    </w:r>
                    <w:r>
                      <w:rPr>
                        <w:color w:val="000000"/>
                        <w:spacing w:val="-2"/>
                      </w:rPr>
                      <w:t xml:space="preserve"> </w:t>
                    </w:r>
                    <w:r>
                      <w:rPr>
                        <w:color w:val="000000"/>
                      </w:rPr>
                      <w:t>and</w:t>
                    </w:r>
                    <w:r>
                      <w:rPr>
                        <w:color w:val="000000"/>
                        <w:spacing w:val="-2"/>
                      </w:rPr>
                      <w:t xml:space="preserve"> </w:t>
                    </w:r>
                    <w:r>
                      <w:rPr>
                        <w:color w:val="000000"/>
                      </w:rPr>
                      <w:t>Coroutines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32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140" wp14:anchorId="219E8651">
              <wp:simplePos x="0" y="0"/>
              <wp:positionH relativeFrom="page">
                <wp:posOffset>0</wp:posOffset>
              </wp:positionH>
              <wp:positionV relativeFrom="page">
                <wp:posOffset>0</wp:posOffset>
              </wp:positionV>
              <wp:extent cx="5074920" cy="635"/>
              <wp:effectExtent l="3175" t="3175" r="3810" b="3175"/>
              <wp:wrapNone/>
              <wp:docPr id="1567" name="Line 298"/>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298" stroked="t" o:allowincell="f" style="position:absolute;mso-position-horizontal-relative:page;mso-position-vertical-relative:page" wp14:anchorId="219E8651">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143" wp14:anchorId="0BBA5F74">
              <wp:simplePos x="0" y="0"/>
              <wp:positionH relativeFrom="page">
                <wp:posOffset>0</wp:posOffset>
              </wp:positionH>
              <wp:positionV relativeFrom="page">
                <wp:posOffset>0</wp:posOffset>
              </wp:positionV>
              <wp:extent cx="967105" cy="198755"/>
              <wp:effectExtent l="635" t="635" r="0" b="0"/>
              <wp:wrapNone/>
              <wp:docPr id="1568" name="docshape 292"/>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92" path="m0,0l-2147483645,0l-2147483645,-2147483646l0,-2147483646xe" stroked="f" o:allowincell="f" style="position:absolute;margin-left:0pt;margin-top:0pt;width:76.1pt;height:15.6pt;mso-wrap-style:square;v-text-anchor:top;mso-position-horizontal-relative:page;mso-position-vertical-relative:page" wp14:anchorId="0BBA5F74">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32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134" wp14:anchorId="1DD2529A">
              <wp:simplePos x="0" y="0"/>
              <wp:positionH relativeFrom="page">
                <wp:posOffset>0</wp:posOffset>
              </wp:positionH>
              <wp:positionV relativeFrom="page">
                <wp:posOffset>0</wp:posOffset>
              </wp:positionV>
              <wp:extent cx="5074285" cy="635"/>
              <wp:effectExtent l="3175" t="3175" r="3810" b="3175"/>
              <wp:wrapNone/>
              <wp:docPr id="1570" name="Line 297"/>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297" stroked="t" o:allowincell="f" style="position:absolute;mso-position-horizontal-relative:page;mso-position-vertical-relative:page" wp14:anchorId="1DD2529A">
              <v:stroke color="black" weight="6480" joinstyle="round" endcap="flat"/>
              <v:fill o:detectmouseclick="t" on="false"/>
              <w10:wrap type="none"/>
            </v:line>
          </w:pict>
        </mc:Fallback>
      </mc:AlternateContent>
      <mc:AlternateContent>
        <mc:Choice Requires="wps">
          <w:drawing>
            <wp:anchor behindDoc="1" distT="0" distB="3810" distL="0" distR="0" simplePos="0" locked="0" layoutInCell="0" allowOverlap="1" relativeHeight="1137" wp14:anchorId="2951FFDE">
              <wp:simplePos x="0" y="0"/>
              <wp:positionH relativeFrom="page">
                <wp:posOffset>0</wp:posOffset>
              </wp:positionH>
              <wp:positionV relativeFrom="page">
                <wp:posOffset>0</wp:posOffset>
              </wp:positionV>
              <wp:extent cx="2463800" cy="198755"/>
              <wp:effectExtent l="0" t="0" r="0" b="4445"/>
              <wp:wrapNone/>
              <wp:docPr id="1571" name="docshape 291"/>
              <a:graphic xmlns:a="http://schemas.openxmlformats.org/drawingml/2006/main">
                <a:graphicData uri="http://schemas.microsoft.com/office/word/2010/wordprocessingShape">
                  <wps:wsp>
                    <wps:cNvSpPr/>
                    <wps:spPr>
                      <a:xfrm>
                        <a:off x="0" y="0"/>
                        <a:ext cx="246384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13:</w:t>
                          </w:r>
                          <w:r>
                            <w:rPr>
                              <w:color w:val="000000"/>
                              <w:spacing w:val="-1"/>
                            </w:rPr>
                            <w:t xml:space="preserve"> </w:t>
                          </w:r>
                          <w:r>
                            <w:rPr>
                              <w:color w:val="000000"/>
                            </w:rPr>
                            <w:t>RxJava</w:t>
                          </w:r>
                          <w:r>
                            <w:rPr>
                              <w:color w:val="000000"/>
                              <w:spacing w:val="-2"/>
                            </w:rPr>
                            <w:t xml:space="preserve"> </w:t>
                          </w:r>
                          <w:r>
                            <w:rPr>
                              <w:color w:val="000000"/>
                            </w:rPr>
                            <w:t>and</w:t>
                          </w:r>
                          <w:r>
                            <w:rPr>
                              <w:color w:val="000000"/>
                              <w:spacing w:val="-2"/>
                            </w:rPr>
                            <w:t xml:space="preserve"> </w:t>
                          </w:r>
                          <w:r>
                            <w:rPr>
                              <w:color w:val="000000"/>
                            </w:rPr>
                            <w:t>Coroutines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291" path="m0,0l-2147483645,0l-2147483645,-2147483646l0,-2147483646xe" stroked="f" o:allowincell="f" style="position:absolute;margin-left:0pt;margin-top:0pt;width:193.95pt;height:15.6pt;mso-wrap-style:square;v-text-anchor:top;mso-position-horizontal-relative:page;mso-position-vertical-relative:page" wp14:anchorId="2951FFDE">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13:</w:t>
                    </w:r>
                    <w:r>
                      <w:rPr>
                        <w:color w:val="000000"/>
                        <w:spacing w:val="-1"/>
                      </w:rPr>
                      <w:t xml:space="preserve"> </w:t>
                    </w:r>
                    <w:r>
                      <w:rPr>
                        <w:color w:val="000000"/>
                      </w:rPr>
                      <w:t>RxJava</w:t>
                    </w:r>
                    <w:r>
                      <w:rPr>
                        <w:color w:val="000000"/>
                        <w:spacing w:val="-2"/>
                      </w:rPr>
                      <w:t xml:space="preserve"> </w:t>
                    </w:r>
                    <w:r>
                      <w:rPr>
                        <w:color w:val="000000"/>
                      </w:rPr>
                      <w:t>and</w:t>
                    </w:r>
                    <w:r>
                      <w:rPr>
                        <w:color w:val="000000"/>
                        <w:spacing w:val="-2"/>
                      </w:rPr>
                      <w:t xml:space="preserve"> </w:t>
                    </w:r>
                    <w:r>
                      <w:rPr>
                        <w:color w:val="000000"/>
                      </w:rPr>
                      <w:t>Coroutines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32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154" wp14:anchorId="219E8651">
              <wp:simplePos x="0" y="0"/>
              <wp:positionH relativeFrom="page">
                <wp:posOffset>0</wp:posOffset>
              </wp:positionH>
              <wp:positionV relativeFrom="page">
                <wp:posOffset>0</wp:posOffset>
              </wp:positionV>
              <wp:extent cx="5074920" cy="635"/>
              <wp:effectExtent l="3175" t="3175" r="3810" b="3175"/>
              <wp:wrapNone/>
              <wp:docPr id="1573" name="Line 300"/>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00" stroked="t" o:allowincell="f" style="position:absolute;mso-position-horizontal-relative:page;mso-position-vertical-relative:page" wp14:anchorId="219E8651">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157" wp14:anchorId="0BBA5F74">
              <wp:simplePos x="0" y="0"/>
              <wp:positionH relativeFrom="page">
                <wp:posOffset>0</wp:posOffset>
              </wp:positionH>
              <wp:positionV relativeFrom="page">
                <wp:posOffset>0</wp:posOffset>
              </wp:positionV>
              <wp:extent cx="967105" cy="198755"/>
              <wp:effectExtent l="635" t="635" r="0" b="0"/>
              <wp:wrapNone/>
              <wp:docPr id="1574" name="docshape 294"/>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94" path="m0,0l-2147483645,0l-2147483645,-2147483646l0,-2147483646xe" stroked="f" o:allowincell="f" style="position:absolute;margin-left:0pt;margin-top:0pt;width:76.1pt;height:15.6pt;mso-wrap-style:square;v-text-anchor:top;mso-position-horizontal-relative:page;mso-position-vertical-relative:page" wp14:anchorId="0BBA5F74">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32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148" wp14:anchorId="1DD2529A">
              <wp:simplePos x="0" y="0"/>
              <wp:positionH relativeFrom="page">
                <wp:posOffset>0</wp:posOffset>
              </wp:positionH>
              <wp:positionV relativeFrom="page">
                <wp:posOffset>0</wp:posOffset>
              </wp:positionV>
              <wp:extent cx="5074285" cy="635"/>
              <wp:effectExtent l="3175" t="3175" r="3810" b="3175"/>
              <wp:wrapNone/>
              <wp:docPr id="1576" name="Line 299"/>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299" stroked="t" o:allowincell="f" style="position:absolute;mso-position-horizontal-relative:page;mso-position-vertical-relative:page" wp14:anchorId="1DD2529A">
              <v:stroke color="black" weight="6480" joinstyle="round" endcap="flat"/>
              <v:fill o:detectmouseclick="t" on="false"/>
              <w10:wrap type="none"/>
            </v:line>
          </w:pict>
        </mc:Fallback>
      </mc:AlternateContent>
      <mc:AlternateContent>
        <mc:Choice Requires="wps">
          <w:drawing>
            <wp:anchor behindDoc="1" distT="0" distB="3810" distL="0" distR="0" simplePos="0" locked="0" layoutInCell="0" allowOverlap="1" relativeHeight="1151" wp14:anchorId="2951FFDE">
              <wp:simplePos x="0" y="0"/>
              <wp:positionH relativeFrom="page">
                <wp:posOffset>0</wp:posOffset>
              </wp:positionH>
              <wp:positionV relativeFrom="page">
                <wp:posOffset>0</wp:posOffset>
              </wp:positionV>
              <wp:extent cx="2463800" cy="198755"/>
              <wp:effectExtent l="0" t="0" r="0" b="4445"/>
              <wp:wrapNone/>
              <wp:docPr id="1577" name="docshape 293"/>
              <a:graphic xmlns:a="http://schemas.openxmlformats.org/drawingml/2006/main">
                <a:graphicData uri="http://schemas.microsoft.com/office/word/2010/wordprocessingShape">
                  <wps:wsp>
                    <wps:cNvSpPr/>
                    <wps:spPr>
                      <a:xfrm>
                        <a:off x="0" y="0"/>
                        <a:ext cx="246384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13:</w:t>
                          </w:r>
                          <w:r>
                            <w:rPr>
                              <w:color w:val="000000"/>
                              <w:spacing w:val="-1"/>
                            </w:rPr>
                            <w:t xml:space="preserve"> </w:t>
                          </w:r>
                          <w:r>
                            <w:rPr>
                              <w:color w:val="000000"/>
                            </w:rPr>
                            <w:t>RxJava</w:t>
                          </w:r>
                          <w:r>
                            <w:rPr>
                              <w:color w:val="000000"/>
                              <w:spacing w:val="-2"/>
                            </w:rPr>
                            <w:t xml:space="preserve"> </w:t>
                          </w:r>
                          <w:r>
                            <w:rPr>
                              <w:color w:val="000000"/>
                            </w:rPr>
                            <w:t>and</w:t>
                          </w:r>
                          <w:r>
                            <w:rPr>
                              <w:color w:val="000000"/>
                              <w:spacing w:val="-2"/>
                            </w:rPr>
                            <w:t xml:space="preserve"> </w:t>
                          </w:r>
                          <w:r>
                            <w:rPr>
                              <w:color w:val="000000"/>
                            </w:rPr>
                            <w:t>Coroutines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293" path="m0,0l-2147483645,0l-2147483645,-2147483646l0,-2147483646xe" stroked="f" o:allowincell="f" style="position:absolute;margin-left:0pt;margin-top:0pt;width:193.95pt;height:15.6pt;mso-wrap-style:square;v-text-anchor:top;mso-position-horizontal-relative:page;mso-position-vertical-relative:page" wp14:anchorId="2951FFDE">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13:</w:t>
                    </w:r>
                    <w:r>
                      <w:rPr>
                        <w:color w:val="000000"/>
                        <w:spacing w:val="-1"/>
                      </w:rPr>
                      <w:t xml:space="preserve"> </w:t>
                    </w:r>
                    <w:r>
                      <w:rPr>
                        <w:color w:val="000000"/>
                      </w:rPr>
                      <w:t>RxJava</w:t>
                    </w:r>
                    <w:r>
                      <w:rPr>
                        <w:color w:val="000000"/>
                        <w:spacing w:val="-2"/>
                      </w:rPr>
                      <w:t xml:space="preserve"> </w:t>
                    </w:r>
                    <w:r>
                      <w:rPr>
                        <w:color w:val="000000"/>
                      </w:rPr>
                      <w:t>and</w:t>
                    </w:r>
                    <w:r>
                      <w:rPr>
                        <w:color w:val="000000"/>
                        <w:spacing w:val="-2"/>
                      </w:rPr>
                      <w:t xml:space="preserve"> </w:t>
                    </w:r>
                    <w:r>
                      <w:rPr>
                        <w:color w:val="000000"/>
                      </w:rPr>
                      <w:t>Coroutines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32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153" wp14:anchorId="219E8651">
              <wp:simplePos x="0" y="0"/>
              <wp:positionH relativeFrom="page">
                <wp:posOffset>0</wp:posOffset>
              </wp:positionH>
              <wp:positionV relativeFrom="page">
                <wp:posOffset>0</wp:posOffset>
              </wp:positionV>
              <wp:extent cx="5074920" cy="635"/>
              <wp:effectExtent l="3175" t="3175" r="3810" b="3175"/>
              <wp:wrapNone/>
              <wp:docPr id="1579" name="Line 300"/>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00" stroked="t" o:allowincell="f" style="position:absolute;mso-position-horizontal-relative:page;mso-position-vertical-relative:page" wp14:anchorId="219E8651">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156" wp14:anchorId="0BBA5F74">
              <wp:simplePos x="0" y="0"/>
              <wp:positionH relativeFrom="page">
                <wp:posOffset>0</wp:posOffset>
              </wp:positionH>
              <wp:positionV relativeFrom="page">
                <wp:posOffset>0</wp:posOffset>
              </wp:positionV>
              <wp:extent cx="967105" cy="198755"/>
              <wp:effectExtent l="635" t="635" r="0" b="0"/>
              <wp:wrapNone/>
              <wp:docPr id="1580" name="docshape 294"/>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94" path="m0,0l-2147483645,0l-2147483645,-2147483646l0,-2147483646xe" stroked="f" o:allowincell="f" style="position:absolute;margin-left:0pt;margin-top:0pt;width:76.1pt;height:15.6pt;mso-wrap-style:square;v-text-anchor:top;mso-position-horizontal-relative:page;mso-position-vertical-relative:page" wp14:anchorId="0BBA5F74">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32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147" wp14:anchorId="1DD2529A">
              <wp:simplePos x="0" y="0"/>
              <wp:positionH relativeFrom="page">
                <wp:posOffset>0</wp:posOffset>
              </wp:positionH>
              <wp:positionV relativeFrom="page">
                <wp:posOffset>0</wp:posOffset>
              </wp:positionV>
              <wp:extent cx="5074285" cy="635"/>
              <wp:effectExtent l="3175" t="3175" r="3810" b="3175"/>
              <wp:wrapNone/>
              <wp:docPr id="1582" name="Line 299"/>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299" stroked="t" o:allowincell="f" style="position:absolute;mso-position-horizontal-relative:page;mso-position-vertical-relative:page" wp14:anchorId="1DD2529A">
              <v:stroke color="black" weight="6480" joinstyle="round" endcap="flat"/>
              <v:fill o:detectmouseclick="t" on="false"/>
              <w10:wrap type="none"/>
            </v:line>
          </w:pict>
        </mc:Fallback>
      </mc:AlternateContent>
      <mc:AlternateContent>
        <mc:Choice Requires="wps">
          <w:drawing>
            <wp:anchor behindDoc="1" distT="0" distB="3810" distL="0" distR="0" simplePos="0" locked="0" layoutInCell="0" allowOverlap="1" relativeHeight="1150" wp14:anchorId="2951FFDE">
              <wp:simplePos x="0" y="0"/>
              <wp:positionH relativeFrom="page">
                <wp:posOffset>0</wp:posOffset>
              </wp:positionH>
              <wp:positionV relativeFrom="page">
                <wp:posOffset>0</wp:posOffset>
              </wp:positionV>
              <wp:extent cx="2463800" cy="198755"/>
              <wp:effectExtent l="0" t="0" r="0" b="4445"/>
              <wp:wrapNone/>
              <wp:docPr id="1583" name="docshape 293"/>
              <a:graphic xmlns:a="http://schemas.openxmlformats.org/drawingml/2006/main">
                <a:graphicData uri="http://schemas.microsoft.com/office/word/2010/wordprocessingShape">
                  <wps:wsp>
                    <wps:cNvSpPr/>
                    <wps:spPr>
                      <a:xfrm>
                        <a:off x="0" y="0"/>
                        <a:ext cx="246384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13:</w:t>
                          </w:r>
                          <w:r>
                            <w:rPr>
                              <w:color w:val="000000"/>
                              <w:spacing w:val="-1"/>
                            </w:rPr>
                            <w:t xml:space="preserve"> </w:t>
                          </w:r>
                          <w:r>
                            <w:rPr>
                              <w:color w:val="000000"/>
                            </w:rPr>
                            <w:t>RxJava</w:t>
                          </w:r>
                          <w:r>
                            <w:rPr>
                              <w:color w:val="000000"/>
                              <w:spacing w:val="-2"/>
                            </w:rPr>
                            <w:t xml:space="preserve"> </w:t>
                          </w:r>
                          <w:r>
                            <w:rPr>
                              <w:color w:val="000000"/>
                            </w:rPr>
                            <w:t>and</w:t>
                          </w:r>
                          <w:r>
                            <w:rPr>
                              <w:color w:val="000000"/>
                              <w:spacing w:val="-2"/>
                            </w:rPr>
                            <w:t xml:space="preserve"> </w:t>
                          </w:r>
                          <w:r>
                            <w:rPr>
                              <w:color w:val="000000"/>
                            </w:rPr>
                            <w:t>Coroutines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293" path="m0,0l-2147483645,0l-2147483645,-2147483646l0,-2147483646xe" stroked="f" o:allowincell="f" style="position:absolute;margin-left:0pt;margin-top:0pt;width:193.95pt;height:15.6pt;mso-wrap-style:square;v-text-anchor:top;mso-position-horizontal-relative:page;mso-position-vertical-relative:page" wp14:anchorId="2951FFDE">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13:</w:t>
                    </w:r>
                    <w:r>
                      <w:rPr>
                        <w:color w:val="000000"/>
                        <w:spacing w:val="-1"/>
                      </w:rPr>
                      <w:t xml:space="preserve"> </w:t>
                    </w:r>
                    <w:r>
                      <w:rPr>
                        <w:color w:val="000000"/>
                      </w:rPr>
                      <w:t>RxJava</w:t>
                    </w:r>
                    <w:r>
                      <w:rPr>
                        <w:color w:val="000000"/>
                        <w:spacing w:val="-2"/>
                      </w:rPr>
                      <w:t xml:space="preserve"> </w:t>
                    </w:r>
                    <w:r>
                      <w:rPr>
                        <w:color w:val="000000"/>
                      </w:rPr>
                      <w:t>and</w:t>
                    </w:r>
                    <w:r>
                      <w:rPr>
                        <w:color w:val="000000"/>
                        <w:spacing w:val="-2"/>
                      </w:rPr>
                      <w:t xml:space="preserve"> </w:t>
                    </w:r>
                    <w:r>
                      <w:rPr>
                        <w:color w:val="000000"/>
                      </w:rPr>
                      <w:t>Coroutines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32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152" wp14:anchorId="219E8651">
              <wp:simplePos x="0" y="0"/>
              <wp:positionH relativeFrom="page">
                <wp:posOffset>0</wp:posOffset>
              </wp:positionH>
              <wp:positionV relativeFrom="page">
                <wp:posOffset>0</wp:posOffset>
              </wp:positionV>
              <wp:extent cx="5074920" cy="635"/>
              <wp:effectExtent l="3175" t="3175" r="3810" b="3175"/>
              <wp:wrapNone/>
              <wp:docPr id="1585" name="Line 300"/>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00" stroked="t" o:allowincell="f" style="position:absolute;mso-position-horizontal-relative:page;mso-position-vertical-relative:page" wp14:anchorId="219E8651">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155" wp14:anchorId="0BBA5F74">
              <wp:simplePos x="0" y="0"/>
              <wp:positionH relativeFrom="page">
                <wp:posOffset>0</wp:posOffset>
              </wp:positionH>
              <wp:positionV relativeFrom="page">
                <wp:posOffset>0</wp:posOffset>
              </wp:positionV>
              <wp:extent cx="967105" cy="198755"/>
              <wp:effectExtent l="635" t="635" r="0" b="0"/>
              <wp:wrapNone/>
              <wp:docPr id="1586" name="docshape 294"/>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94" path="m0,0l-2147483645,0l-2147483645,-2147483646l0,-2147483646xe" stroked="f" o:allowincell="f" style="position:absolute;margin-left:0pt;margin-top:0pt;width:76.1pt;height:15.6pt;mso-wrap-style:square;v-text-anchor:top;mso-position-horizontal-relative:page;mso-position-vertical-relative:page" wp14:anchorId="0BBA5F74">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3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260" wp14:anchorId="179D3EDD">
              <wp:simplePos x="0" y="0"/>
              <wp:positionH relativeFrom="page">
                <wp:posOffset>662940</wp:posOffset>
              </wp:positionH>
              <wp:positionV relativeFrom="page">
                <wp:posOffset>664845</wp:posOffset>
              </wp:positionV>
              <wp:extent cx="5074920" cy="635"/>
              <wp:effectExtent l="3175" t="3175" r="3810" b="3175"/>
              <wp:wrapNone/>
              <wp:docPr id="139" name="Line 30"/>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30" stroked="t" o:allowincell="f" style="position:absolute;mso-position-horizontal-relative:page;mso-position-vertical-relative:page" wp14:anchorId="179D3EDD">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263" wp14:anchorId="2D388CAF">
              <wp:simplePos x="0" y="0"/>
              <wp:positionH relativeFrom="page">
                <wp:posOffset>625475</wp:posOffset>
              </wp:positionH>
              <wp:positionV relativeFrom="page">
                <wp:posOffset>428625</wp:posOffset>
              </wp:positionV>
              <wp:extent cx="894080" cy="198755"/>
              <wp:effectExtent l="0" t="635" r="0" b="0"/>
              <wp:wrapNone/>
              <wp:docPr id="140" name="docshape 30"/>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20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0" path="m0,0l-2147483645,0l-2147483645,-2147483646l0,-2147483646xe" stroked="f" o:allowincell="f" style="position:absolute;margin-left:49.25pt;margin-top:33.75pt;width:70.35pt;height:15.6pt;mso-wrap-style:square;v-text-anchor:top;mso-position-horizontal-relative:page;mso-position-vertical-relative:page" wp14:anchorId="2D388CAF">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20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33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146" wp14:anchorId="1DD2529A">
              <wp:simplePos x="0" y="0"/>
              <wp:positionH relativeFrom="page">
                <wp:posOffset>0</wp:posOffset>
              </wp:positionH>
              <wp:positionV relativeFrom="page">
                <wp:posOffset>0</wp:posOffset>
              </wp:positionV>
              <wp:extent cx="5074285" cy="635"/>
              <wp:effectExtent l="3175" t="3175" r="3810" b="3175"/>
              <wp:wrapNone/>
              <wp:docPr id="1588" name="Line 299"/>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299" stroked="t" o:allowincell="f" style="position:absolute;mso-position-horizontal-relative:page;mso-position-vertical-relative:page" wp14:anchorId="1DD2529A">
              <v:stroke color="black" weight="6480" joinstyle="round" endcap="flat"/>
              <v:fill o:detectmouseclick="t" on="false"/>
              <w10:wrap type="none"/>
            </v:line>
          </w:pict>
        </mc:Fallback>
      </mc:AlternateContent>
      <mc:AlternateContent>
        <mc:Choice Requires="wps">
          <w:drawing>
            <wp:anchor behindDoc="1" distT="0" distB="3810" distL="0" distR="0" simplePos="0" locked="0" layoutInCell="0" allowOverlap="1" relativeHeight="1149" wp14:anchorId="2951FFDE">
              <wp:simplePos x="0" y="0"/>
              <wp:positionH relativeFrom="page">
                <wp:posOffset>0</wp:posOffset>
              </wp:positionH>
              <wp:positionV relativeFrom="page">
                <wp:posOffset>0</wp:posOffset>
              </wp:positionV>
              <wp:extent cx="2463800" cy="198755"/>
              <wp:effectExtent l="0" t="0" r="0" b="4445"/>
              <wp:wrapNone/>
              <wp:docPr id="1589" name="docshape 293"/>
              <a:graphic xmlns:a="http://schemas.openxmlformats.org/drawingml/2006/main">
                <a:graphicData uri="http://schemas.microsoft.com/office/word/2010/wordprocessingShape">
                  <wps:wsp>
                    <wps:cNvSpPr/>
                    <wps:spPr>
                      <a:xfrm>
                        <a:off x="0" y="0"/>
                        <a:ext cx="246384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13:</w:t>
                          </w:r>
                          <w:r>
                            <w:rPr>
                              <w:color w:val="000000"/>
                              <w:spacing w:val="-1"/>
                            </w:rPr>
                            <w:t xml:space="preserve"> </w:t>
                          </w:r>
                          <w:r>
                            <w:rPr>
                              <w:color w:val="000000"/>
                            </w:rPr>
                            <w:t>RxJava</w:t>
                          </w:r>
                          <w:r>
                            <w:rPr>
                              <w:color w:val="000000"/>
                              <w:spacing w:val="-2"/>
                            </w:rPr>
                            <w:t xml:space="preserve"> </w:t>
                          </w:r>
                          <w:r>
                            <w:rPr>
                              <w:color w:val="000000"/>
                            </w:rPr>
                            <w:t>and</w:t>
                          </w:r>
                          <w:r>
                            <w:rPr>
                              <w:color w:val="000000"/>
                              <w:spacing w:val="-2"/>
                            </w:rPr>
                            <w:t xml:space="preserve"> </w:t>
                          </w:r>
                          <w:r>
                            <w:rPr>
                              <w:color w:val="000000"/>
                            </w:rPr>
                            <w:t>Coroutines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293" path="m0,0l-2147483645,0l-2147483645,-2147483646l0,-2147483646xe" stroked="f" o:allowincell="f" style="position:absolute;margin-left:0pt;margin-top:0pt;width:193.95pt;height:15.6pt;mso-wrap-style:square;v-text-anchor:top;mso-position-horizontal-relative:page;mso-position-vertical-relative:page" wp14:anchorId="2951FFDE">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13:</w:t>
                    </w:r>
                    <w:r>
                      <w:rPr>
                        <w:color w:val="000000"/>
                        <w:spacing w:val="-1"/>
                      </w:rPr>
                      <w:t xml:space="preserve"> </w:t>
                    </w:r>
                    <w:r>
                      <w:rPr>
                        <w:color w:val="000000"/>
                      </w:rPr>
                      <w:t>RxJava</w:t>
                    </w:r>
                    <w:r>
                      <w:rPr>
                        <w:color w:val="000000"/>
                        <w:spacing w:val="-2"/>
                      </w:rPr>
                      <w:t xml:space="preserve"> </w:t>
                    </w:r>
                    <w:r>
                      <w:rPr>
                        <w:color w:val="000000"/>
                      </w:rPr>
                      <w:t>and</w:t>
                    </w:r>
                    <w:r>
                      <w:rPr>
                        <w:color w:val="000000"/>
                        <w:spacing w:val="-2"/>
                      </w:rPr>
                      <w:t xml:space="preserve"> </w:t>
                    </w:r>
                    <w:r>
                      <w:rPr>
                        <w:color w:val="000000"/>
                      </w:rPr>
                      <w:t>Coroutines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33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166" wp14:anchorId="219E8651">
              <wp:simplePos x="0" y="0"/>
              <wp:positionH relativeFrom="page">
                <wp:posOffset>0</wp:posOffset>
              </wp:positionH>
              <wp:positionV relativeFrom="page">
                <wp:posOffset>0</wp:posOffset>
              </wp:positionV>
              <wp:extent cx="5074920" cy="635"/>
              <wp:effectExtent l="3175" t="3175" r="3810" b="3175"/>
              <wp:wrapNone/>
              <wp:docPr id="1591" name="Line 302"/>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02" stroked="t" o:allowincell="f" style="position:absolute;mso-position-horizontal-relative:page;mso-position-vertical-relative:page" wp14:anchorId="219E8651">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169" wp14:anchorId="0BBA5F74">
              <wp:simplePos x="0" y="0"/>
              <wp:positionH relativeFrom="page">
                <wp:posOffset>0</wp:posOffset>
              </wp:positionH>
              <wp:positionV relativeFrom="page">
                <wp:posOffset>0</wp:posOffset>
              </wp:positionV>
              <wp:extent cx="967105" cy="198755"/>
              <wp:effectExtent l="635" t="635" r="0" b="0"/>
              <wp:wrapNone/>
              <wp:docPr id="1592" name="docshape 296"/>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96" path="m0,0l-2147483645,0l-2147483645,-2147483646l0,-2147483646xe" stroked="f" o:allowincell="f" style="position:absolute;margin-left:0pt;margin-top:0pt;width:76.1pt;height:15.6pt;mso-wrap-style:square;v-text-anchor:top;mso-position-horizontal-relative:page;mso-position-vertical-relative:page" wp14:anchorId="0BBA5F74">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33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160" wp14:anchorId="1DD2529A">
              <wp:simplePos x="0" y="0"/>
              <wp:positionH relativeFrom="page">
                <wp:posOffset>0</wp:posOffset>
              </wp:positionH>
              <wp:positionV relativeFrom="page">
                <wp:posOffset>0</wp:posOffset>
              </wp:positionV>
              <wp:extent cx="5074285" cy="635"/>
              <wp:effectExtent l="3175" t="3175" r="3810" b="3175"/>
              <wp:wrapNone/>
              <wp:docPr id="1594" name="Line 301"/>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01" stroked="t" o:allowincell="f" style="position:absolute;mso-position-horizontal-relative:page;mso-position-vertical-relative:page" wp14:anchorId="1DD2529A">
              <v:stroke color="black" weight="6480" joinstyle="round" endcap="flat"/>
              <v:fill o:detectmouseclick="t" on="false"/>
              <w10:wrap type="none"/>
            </v:line>
          </w:pict>
        </mc:Fallback>
      </mc:AlternateContent>
      <mc:AlternateContent>
        <mc:Choice Requires="wps">
          <w:drawing>
            <wp:anchor behindDoc="1" distT="0" distB="3810" distL="0" distR="0" simplePos="0" locked="0" layoutInCell="0" allowOverlap="1" relativeHeight="1163" wp14:anchorId="2951FFDE">
              <wp:simplePos x="0" y="0"/>
              <wp:positionH relativeFrom="page">
                <wp:posOffset>0</wp:posOffset>
              </wp:positionH>
              <wp:positionV relativeFrom="page">
                <wp:posOffset>0</wp:posOffset>
              </wp:positionV>
              <wp:extent cx="2463800" cy="198755"/>
              <wp:effectExtent l="0" t="0" r="0" b="4445"/>
              <wp:wrapNone/>
              <wp:docPr id="1595" name="docshape 295"/>
              <a:graphic xmlns:a="http://schemas.openxmlformats.org/drawingml/2006/main">
                <a:graphicData uri="http://schemas.microsoft.com/office/word/2010/wordprocessingShape">
                  <wps:wsp>
                    <wps:cNvSpPr/>
                    <wps:spPr>
                      <a:xfrm>
                        <a:off x="0" y="0"/>
                        <a:ext cx="246384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13:</w:t>
                          </w:r>
                          <w:r>
                            <w:rPr>
                              <w:color w:val="000000"/>
                              <w:spacing w:val="-1"/>
                            </w:rPr>
                            <w:t xml:space="preserve"> </w:t>
                          </w:r>
                          <w:r>
                            <w:rPr>
                              <w:color w:val="000000"/>
                            </w:rPr>
                            <w:t>RxJava</w:t>
                          </w:r>
                          <w:r>
                            <w:rPr>
                              <w:color w:val="000000"/>
                              <w:spacing w:val="-2"/>
                            </w:rPr>
                            <w:t xml:space="preserve"> </w:t>
                          </w:r>
                          <w:r>
                            <w:rPr>
                              <w:color w:val="000000"/>
                            </w:rPr>
                            <w:t>and</w:t>
                          </w:r>
                          <w:r>
                            <w:rPr>
                              <w:color w:val="000000"/>
                              <w:spacing w:val="-2"/>
                            </w:rPr>
                            <w:t xml:space="preserve"> </w:t>
                          </w:r>
                          <w:r>
                            <w:rPr>
                              <w:color w:val="000000"/>
                            </w:rPr>
                            <w:t>Coroutines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295" path="m0,0l-2147483645,0l-2147483645,-2147483646l0,-2147483646xe" stroked="f" o:allowincell="f" style="position:absolute;margin-left:0pt;margin-top:0pt;width:193.95pt;height:15.6pt;mso-wrap-style:square;v-text-anchor:top;mso-position-horizontal-relative:page;mso-position-vertical-relative:page" wp14:anchorId="2951FFDE">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13:</w:t>
                    </w:r>
                    <w:r>
                      <w:rPr>
                        <w:color w:val="000000"/>
                        <w:spacing w:val="-1"/>
                      </w:rPr>
                      <w:t xml:space="preserve"> </w:t>
                    </w:r>
                    <w:r>
                      <w:rPr>
                        <w:color w:val="000000"/>
                      </w:rPr>
                      <w:t>RxJava</w:t>
                    </w:r>
                    <w:r>
                      <w:rPr>
                        <w:color w:val="000000"/>
                        <w:spacing w:val="-2"/>
                      </w:rPr>
                      <w:t xml:space="preserve"> </w:t>
                    </w:r>
                    <w:r>
                      <w:rPr>
                        <w:color w:val="000000"/>
                      </w:rPr>
                      <w:t>and</w:t>
                    </w:r>
                    <w:r>
                      <w:rPr>
                        <w:color w:val="000000"/>
                        <w:spacing w:val="-2"/>
                      </w:rPr>
                      <w:t xml:space="preserve"> </w:t>
                    </w:r>
                    <w:r>
                      <w:rPr>
                        <w:color w:val="000000"/>
                      </w:rPr>
                      <w:t>Coroutines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33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165" wp14:anchorId="219E8651">
              <wp:simplePos x="0" y="0"/>
              <wp:positionH relativeFrom="page">
                <wp:posOffset>0</wp:posOffset>
              </wp:positionH>
              <wp:positionV relativeFrom="page">
                <wp:posOffset>0</wp:posOffset>
              </wp:positionV>
              <wp:extent cx="5074920" cy="635"/>
              <wp:effectExtent l="3175" t="3175" r="3810" b="3175"/>
              <wp:wrapNone/>
              <wp:docPr id="1597" name="Line 302"/>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02" stroked="t" o:allowincell="f" style="position:absolute;mso-position-horizontal-relative:page;mso-position-vertical-relative:page" wp14:anchorId="219E8651">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168" wp14:anchorId="0BBA5F74">
              <wp:simplePos x="0" y="0"/>
              <wp:positionH relativeFrom="page">
                <wp:posOffset>0</wp:posOffset>
              </wp:positionH>
              <wp:positionV relativeFrom="page">
                <wp:posOffset>0</wp:posOffset>
              </wp:positionV>
              <wp:extent cx="967105" cy="198755"/>
              <wp:effectExtent l="635" t="635" r="0" b="0"/>
              <wp:wrapNone/>
              <wp:docPr id="1598" name="docshape 296"/>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96" path="m0,0l-2147483645,0l-2147483645,-2147483646l0,-2147483646xe" stroked="f" o:allowincell="f" style="position:absolute;margin-left:0pt;margin-top:0pt;width:76.1pt;height:15.6pt;mso-wrap-style:square;v-text-anchor:top;mso-position-horizontal-relative:page;mso-position-vertical-relative:page" wp14:anchorId="0BBA5F74">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33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159" wp14:anchorId="1DD2529A">
              <wp:simplePos x="0" y="0"/>
              <wp:positionH relativeFrom="page">
                <wp:posOffset>0</wp:posOffset>
              </wp:positionH>
              <wp:positionV relativeFrom="page">
                <wp:posOffset>0</wp:posOffset>
              </wp:positionV>
              <wp:extent cx="5074285" cy="635"/>
              <wp:effectExtent l="3175" t="3175" r="3810" b="3175"/>
              <wp:wrapNone/>
              <wp:docPr id="1600" name="Line 301"/>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01" stroked="t" o:allowincell="f" style="position:absolute;mso-position-horizontal-relative:page;mso-position-vertical-relative:page" wp14:anchorId="1DD2529A">
              <v:stroke color="black" weight="6480" joinstyle="round" endcap="flat"/>
              <v:fill o:detectmouseclick="t" on="false"/>
              <w10:wrap type="none"/>
            </v:line>
          </w:pict>
        </mc:Fallback>
      </mc:AlternateContent>
      <mc:AlternateContent>
        <mc:Choice Requires="wps">
          <w:drawing>
            <wp:anchor behindDoc="1" distT="0" distB="3810" distL="0" distR="0" simplePos="0" locked="0" layoutInCell="0" allowOverlap="1" relativeHeight="1162" wp14:anchorId="2951FFDE">
              <wp:simplePos x="0" y="0"/>
              <wp:positionH relativeFrom="page">
                <wp:posOffset>0</wp:posOffset>
              </wp:positionH>
              <wp:positionV relativeFrom="page">
                <wp:posOffset>0</wp:posOffset>
              </wp:positionV>
              <wp:extent cx="2463800" cy="198755"/>
              <wp:effectExtent l="0" t="0" r="0" b="4445"/>
              <wp:wrapNone/>
              <wp:docPr id="1601" name="docshape 295"/>
              <a:graphic xmlns:a="http://schemas.openxmlformats.org/drawingml/2006/main">
                <a:graphicData uri="http://schemas.microsoft.com/office/word/2010/wordprocessingShape">
                  <wps:wsp>
                    <wps:cNvSpPr/>
                    <wps:spPr>
                      <a:xfrm>
                        <a:off x="0" y="0"/>
                        <a:ext cx="246384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13:</w:t>
                          </w:r>
                          <w:r>
                            <w:rPr>
                              <w:color w:val="000000"/>
                              <w:spacing w:val="-1"/>
                            </w:rPr>
                            <w:t xml:space="preserve"> </w:t>
                          </w:r>
                          <w:r>
                            <w:rPr>
                              <w:color w:val="000000"/>
                            </w:rPr>
                            <w:t>RxJava</w:t>
                          </w:r>
                          <w:r>
                            <w:rPr>
                              <w:color w:val="000000"/>
                              <w:spacing w:val="-2"/>
                            </w:rPr>
                            <w:t xml:space="preserve"> </w:t>
                          </w:r>
                          <w:r>
                            <w:rPr>
                              <w:color w:val="000000"/>
                            </w:rPr>
                            <w:t>and</w:t>
                          </w:r>
                          <w:r>
                            <w:rPr>
                              <w:color w:val="000000"/>
                              <w:spacing w:val="-2"/>
                            </w:rPr>
                            <w:t xml:space="preserve"> </w:t>
                          </w:r>
                          <w:r>
                            <w:rPr>
                              <w:color w:val="000000"/>
                            </w:rPr>
                            <w:t>Coroutines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295" path="m0,0l-2147483645,0l-2147483645,-2147483646l0,-2147483646xe" stroked="f" o:allowincell="f" style="position:absolute;margin-left:0pt;margin-top:0pt;width:193.95pt;height:15.6pt;mso-wrap-style:square;v-text-anchor:top;mso-position-horizontal-relative:page;mso-position-vertical-relative:page" wp14:anchorId="2951FFDE">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13:</w:t>
                    </w:r>
                    <w:r>
                      <w:rPr>
                        <w:color w:val="000000"/>
                        <w:spacing w:val="-1"/>
                      </w:rPr>
                      <w:t xml:space="preserve"> </w:t>
                    </w:r>
                    <w:r>
                      <w:rPr>
                        <w:color w:val="000000"/>
                      </w:rPr>
                      <w:t>RxJava</w:t>
                    </w:r>
                    <w:r>
                      <w:rPr>
                        <w:color w:val="000000"/>
                        <w:spacing w:val="-2"/>
                      </w:rPr>
                      <w:t xml:space="preserve"> </w:t>
                    </w:r>
                    <w:r>
                      <w:rPr>
                        <w:color w:val="000000"/>
                      </w:rPr>
                      <w:t>and</w:t>
                    </w:r>
                    <w:r>
                      <w:rPr>
                        <w:color w:val="000000"/>
                        <w:spacing w:val="-2"/>
                      </w:rPr>
                      <w:t xml:space="preserve"> </w:t>
                    </w:r>
                    <w:r>
                      <w:rPr>
                        <w:color w:val="000000"/>
                      </w:rPr>
                      <w:t>Coroutines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33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164" wp14:anchorId="219E8651">
              <wp:simplePos x="0" y="0"/>
              <wp:positionH relativeFrom="page">
                <wp:posOffset>0</wp:posOffset>
              </wp:positionH>
              <wp:positionV relativeFrom="page">
                <wp:posOffset>0</wp:posOffset>
              </wp:positionV>
              <wp:extent cx="5074920" cy="635"/>
              <wp:effectExtent l="3175" t="3175" r="3810" b="3175"/>
              <wp:wrapNone/>
              <wp:docPr id="1603" name="Line 302"/>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02" stroked="t" o:allowincell="f" style="position:absolute;mso-position-horizontal-relative:page;mso-position-vertical-relative:page" wp14:anchorId="219E8651">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167" wp14:anchorId="0BBA5F74">
              <wp:simplePos x="0" y="0"/>
              <wp:positionH relativeFrom="page">
                <wp:posOffset>0</wp:posOffset>
              </wp:positionH>
              <wp:positionV relativeFrom="page">
                <wp:posOffset>0</wp:posOffset>
              </wp:positionV>
              <wp:extent cx="967105" cy="198755"/>
              <wp:effectExtent l="635" t="635" r="0" b="0"/>
              <wp:wrapNone/>
              <wp:docPr id="1604" name="docshape 296"/>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96" path="m0,0l-2147483645,0l-2147483645,-2147483646l0,-2147483646xe" stroked="f" o:allowincell="f" style="position:absolute;margin-left:0pt;margin-top:0pt;width:76.1pt;height:15.6pt;mso-wrap-style:square;v-text-anchor:top;mso-position-horizontal-relative:page;mso-position-vertical-relative:page" wp14:anchorId="0BBA5F74">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33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158" wp14:anchorId="1DD2529A">
              <wp:simplePos x="0" y="0"/>
              <wp:positionH relativeFrom="page">
                <wp:posOffset>0</wp:posOffset>
              </wp:positionH>
              <wp:positionV relativeFrom="page">
                <wp:posOffset>0</wp:posOffset>
              </wp:positionV>
              <wp:extent cx="5074285" cy="635"/>
              <wp:effectExtent l="3175" t="3175" r="3810" b="3175"/>
              <wp:wrapNone/>
              <wp:docPr id="1606" name="Line 301"/>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01" stroked="t" o:allowincell="f" style="position:absolute;mso-position-horizontal-relative:page;mso-position-vertical-relative:page" wp14:anchorId="1DD2529A">
              <v:stroke color="black" weight="6480" joinstyle="round" endcap="flat"/>
              <v:fill o:detectmouseclick="t" on="false"/>
              <w10:wrap type="none"/>
            </v:line>
          </w:pict>
        </mc:Fallback>
      </mc:AlternateContent>
      <mc:AlternateContent>
        <mc:Choice Requires="wps">
          <w:drawing>
            <wp:anchor behindDoc="1" distT="0" distB="3810" distL="0" distR="0" simplePos="0" locked="0" layoutInCell="0" allowOverlap="1" relativeHeight="1161" wp14:anchorId="2951FFDE">
              <wp:simplePos x="0" y="0"/>
              <wp:positionH relativeFrom="page">
                <wp:posOffset>0</wp:posOffset>
              </wp:positionH>
              <wp:positionV relativeFrom="page">
                <wp:posOffset>0</wp:posOffset>
              </wp:positionV>
              <wp:extent cx="2463800" cy="198755"/>
              <wp:effectExtent l="0" t="0" r="0" b="4445"/>
              <wp:wrapNone/>
              <wp:docPr id="1607" name="docshape 295"/>
              <a:graphic xmlns:a="http://schemas.openxmlformats.org/drawingml/2006/main">
                <a:graphicData uri="http://schemas.microsoft.com/office/word/2010/wordprocessingShape">
                  <wps:wsp>
                    <wps:cNvSpPr/>
                    <wps:spPr>
                      <a:xfrm>
                        <a:off x="0" y="0"/>
                        <a:ext cx="246384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13:</w:t>
                          </w:r>
                          <w:r>
                            <w:rPr>
                              <w:color w:val="000000"/>
                              <w:spacing w:val="-1"/>
                            </w:rPr>
                            <w:t xml:space="preserve"> </w:t>
                          </w:r>
                          <w:r>
                            <w:rPr>
                              <w:color w:val="000000"/>
                            </w:rPr>
                            <w:t>RxJava</w:t>
                          </w:r>
                          <w:r>
                            <w:rPr>
                              <w:color w:val="000000"/>
                              <w:spacing w:val="-2"/>
                            </w:rPr>
                            <w:t xml:space="preserve"> </w:t>
                          </w:r>
                          <w:r>
                            <w:rPr>
                              <w:color w:val="000000"/>
                            </w:rPr>
                            <w:t>and</w:t>
                          </w:r>
                          <w:r>
                            <w:rPr>
                              <w:color w:val="000000"/>
                              <w:spacing w:val="-2"/>
                            </w:rPr>
                            <w:t xml:space="preserve"> </w:t>
                          </w:r>
                          <w:r>
                            <w:rPr>
                              <w:color w:val="000000"/>
                            </w:rPr>
                            <w:t>Coroutines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295" path="m0,0l-2147483645,0l-2147483645,-2147483646l0,-2147483646xe" stroked="f" o:allowincell="f" style="position:absolute;margin-left:0pt;margin-top:0pt;width:193.95pt;height:15.6pt;mso-wrap-style:square;v-text-anchor:top;mso-position-horizontal-relative:page;mso-position-vertical-relative:page" wp14:anchorId="2951FFDE">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13:</w:t>
                    </w:r>
                    <w:r>
                      <w:rPr>
                        <w:color w:val="000000"/>
                        <w:spacing w:val="-1"/>
                      </w:rPr>
                      <w:t xml:space="preserve"> </w:t>
                    </w:r>
                    <w:r>
                      <w:rPr>
                        <w:color w:val="000000"/>
                      </w:rPr>
                      <w:t>RxJava</w:t>
                    </w:r>
                    <w:r>
                      <w:rPr>
                        <w:color w:val="000000"/>
                        <w:spacing w:val="-2"/>
                      </w:rPr>
                      <w:t xml:space="preserve"> </w:t>
                    </w:r>
                    <w:r>
                      <w:rPr>
                        <w:color w:val="000000"/>
                      </w:rPr>
                      <w:t>and</w:t>
                    </w:r>
                    <w:r>
                      <w:rPr>
                        <w:color w:val="000000"/>
                        <w:spacing w:val="-2"/>
                      </w:rPr>
                      <w:t xml:space="preserve"> </w:t>
                    </w:r>
                    <w:r>
                      <w:rPr>
                        <w:color w:val="000000"/>
                      </w:rPr>
                      <w:t>Coroutines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33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178" wp14:anchorId="219E8651">
              <wp:simplePos x="0" y="0"/>
              <wp:positionH relativeFrom="page">
                <wp:posOffset>0</wp:posOffset>
              </wp:positionH>
              <wp:positionV relativeFrom="page">
                <wp:posOffset>0</wp:posOffset>
              </wp:positionV>
              <wp:extent cx="5074920" cy="635"/>
              <wp:effectExtent l="3175" t="3175" r="3810" b="3175"/>
              <wp:wrapNone/>
              <wp:docPr id="1609" name="Line 304"/>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04" stroked="t" o:allowincell="f" style="position:absolute;mso-position-horizontal-relative:page;mso-position-vertical-relative:page" wp14:anchorId="219E8651">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181" wp14:anchorId="0BBA5F74">
              <wp:simplePos x="0" y="0"/>
              <wp:positionH relativeFrom="page">
                <wp:posOffset>0</wp:posOffset>
              </wp:positionH>
              <wp:positionV relativeFrom="page">
                <wp:posOffset>0</wp:posOffset>
              </wp:positionV>
              <wp:extent cx="967105" cy="198755"/>
              <wp:effectExtent l="635" t="635" r="0" b="0"/>
              <wp:wrapNone/>
              <wp:docPr id="1610" name="docshape 298"/>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98" path="m0,0l-2147483645,0l-2147483645,-2147483646l0,-2147483646xe" stroked="f" o:allowincell="f" style="position:absolute;margin-left:0pt;margin-top:0pt;width:76.1pt;height:15.6pt;mso-wrap-style:square;v-text-anchor:top;mso-position-horizontal-relative:page;mso-position-vertical-relative:page" wp14:anchorId="0BBA5F74">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33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172" wp14:anchorId="1DD2529A">
              <wp:simplePos x="0" y="0"/>
              <wp:positionH relativeFrom="page">
                <wp:posOffset>0</wp:posOffset>
              </wp:positionH>
              <wp:positionV relativeFrom="page">
                <wp:posOffset>0</wp:posOffset>
              </wp:positionV>
              <wp:extent cx="5074285" cy="635"/>
              <wp:effectExtent l="3175" t="3175" r="3810" b="3175"/>
              <wp:wrapNone/>
              <wp:docPr id="1612" name="Line 303"/>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03" stroked="t" o:allowincell="f" style="position:absolute;mso-position-horizontal-relative:page;mso-position-vertical-relative:page" wp14:anchorId="1DD2529A">
              <v:stroke color="black" weight="6480" joinstyle="round" endcap="flat"/>
              <v:fill o:detectmouseclick="t" on="false"/>
              <w10:wrap type="none"/>
            </v:line>
          </w:pict>
        </mc:Fallback>
      </mc:AlternateContent>
      <mc:AlternateContent>
        <mc:Choice Requires="wps">
          <w:drawing>
            <wp:anchor behindDoc="1" distT="0" distB="3810" distL="0" distR="0" simplePos="0" locked="0" layoutInCell="0" allowOverlap="1" relativeHeight="1175" wp14:anchorId="2951FFDE">
              <wp:simplePos x="0" y="0"/>
              <wp:positionH relativeFrom="page">
                <wp:posOffset>0</wp:posOffset>
              </wp:positionH>
              <wp:positionV relativeFrom="page">
                <wp:posOffset>0</wp:posOffset>
              </wp:positionV>
              <wp:extent cx="2463800" cy="198755"/>
              <wp:effectExtent l="0" t="0" r="0" b="4445"/>
              <wp:wrapNone/>
              <wp:docPr id="1613" name="docshape 297"/>
              <a:graphic xmlns:a="http://schemas.openxmlformats.org/drawingml/2006/main">
                <a:graphicData uri="http://schemas.microsoft.com/office/word/2010/wordprocessingShape">
                  <wps:wsp>
                    <wps:cNvSpPr/>
                    <wps:spPr>
                      <a:xfrm>
                        <a:off x="0" y="0"/>
                        <a:ext cx="246384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13:</w:t>
                          </w:r>
                          <w:r>
                            <w:rPr>
                              <w:color w:val="000000"/>
                              <w:spacing w:val="-1"/>
                            </w:rPr>
                            <w:t xml:space="preserve"> </w:t>
                          </w:r>
                          <w:r>
                            <w:rPr>
                              <w:color w:val="000000"/>
                            </w:rPr>
                            <w:t>RxJava</w:t>
                          </w:r>
                          <w:r>
                            <w:rPr>
                              <w:color w:val="000000"/>
                              <w:spacing w:val="-2"/>
                            </w:rPr>
                            <w:t xml:space="preserve"> </w:t>
                          </w:r>
                          <w:r>
                            <w:rPr>
                              <w:color w:val="000000"/>
                            </w:rPr>
                            <w:t>and</w:t>
                          </w:r>
                          <w:r>
                            <w:rPr>
                              <w:color w:val="000000"/>
                              <w:spacing w:val="-2"/>
                            </w:rPr>
                            <w:t xml:space="preserve"> </w:t>
                          </w:r>
                          <w:r>
                            <w:rPr>
                              <w:color w:val="000000"/>
                            </w:rPr>
                            <w:t>Coroutines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297" path="m0,0l-2147483645,0l-2147483645,-2147483646l0,-2147483646xe" stroked="f" o:allowincell="f" style="position:absolute;margin-left:0pt;margin-top:0pt;width:193.95pt;height:15.6pt;mso-wrap-style:square;v-text-anchor:top;mso-position-horizontal-relative:page;mso-position-vertical-relative:page" wp14:anchorId="2951FFDE">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13:</w:t>
                    </w:r>
                    <w:r>
                      <w:rPr>
                        <w:color w:val="000000"/>
                        <w:spacing w:val="-1"/>
                      </w:rPr>
                      <w:t xml:space="preserve"> </w:t>
                    </w:r>
                    <w:r>
                      <w:rPr>
                        <w:color w:val="000000"/>
                      </w:rPr>
                      <w:t>RxJava</w:t>
                    </w:r>
                    <w:r>
                      <w:rPr>
                        <w:color w:val="000000"/>
                        <w:spacing w:val="-2"/>
                      </w:rPr>
                      <w:t xml:space="preserve"> </w:t>
                    </w:r>
                    <w:r>
                      <w:rPr>
                        <w:color w:val="000000"/>
                      </w:rPr>
                      <w:t>and</w:t>
                    </w:r>
                    <w:r>
                      <w:rPr>
                        <w:color w:val="000000"/>
                        <w:spacing w:val="-2"/>
                      </w:rPr>
                      <w:t xml:space="preserve"> </w:t>
                    </w:r>
                    <w:r>
                      <w:rPr>
                        <w:color w:val="000000"/>
                      </w:rPr>
                      <w:t>Coroutines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33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177" wp14:anchorId="219E8651">
              <wp:simplePos x="0" y="0"/>
              <wp:positionH relativeFrom="page">
                <wp:posOffset>0</wp:posOffset>
              </wp:positionH>
              <wp:positionV relativeFrom="page">
                <wp:posOffset>0</wp:posOffset>
              </wp:positionV>
              <wp:extent cx="5074920" cy="635"/>
              <wp:effectExtent l="3175" t="3175" r="3810" b="3175"/>
              <wp:wrapNone/>
              <wp:docPr id="1615" name="Line 304"/>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04" stroked="t" o:allowincell="f" style="position:absolute;mso-position-horizontal-relative:page;mso-position-vertical-relative:page" wp14:anchorId="219E8651">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180" wp14:anchorId="0BBA5F74">
              <wp:simplePos x="0" y="0"/>
              <wp:positionH relativeFrom="page">
                <wp:posOffset>0</wp:posOffset>
              </wp:positionH>
              <wp:positionV relativeFrom="page">
                <wp:posOffset>0</wp:posOffset>
              </wp:positionV>
              <wp:extent cx="967105" cy="198755"/>
              <wp:effectExtent l="635" t="635" r="0" b="0"/>
              <wp:wrapNone/>
              <wp:docPr id="1616" name="docshape 298"/>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98" path="m0,0l-2147483645,0l-2147483645,-2147483646l0,-2147483646xe" stroked="f" o:allowincell="f" style="position:absolute;margin-left:0pt;margin-top:0pt;width:76.1pt;height:15.6pt;mso-wrap-style:square;v-text-anchor:top;mso-position-horizontal-relative:page;mso-position-vertical-relative:page" wp14:anchorId="0BBA5F74">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3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255" wp14:anchorId="76397156">
              <wp:simplePos x="0" y="0"/>
              <wp:positionH relativeFrom="page">
                <wp:posOffset>1120140</wp:posOffset>
              </wp:positionH>
              <wp:positionV relativeFrom="page">
                <wp:posOffset>664845</wp:posOffset>
              </wp:positionV>
              <wp:extent cx="5074285" cy="635"/>
              <wp:effectExtent l="3175" t="3175" r="3810" b="3175"/>
              <wp:wrapNone/>
              <wp:docPr id="142" name="Line 29"/>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29" stroked="t" o:allowincell="f" style="position:absolute;mso-position-horizontal-relative:page;mso-position-vertical-relative:page" wp14:anchorId="76397156">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257" wp14:anchorId="55C996A4">
              <wp:simplePos x="0" y="0"/>
              <wp:positionH relativeFrom="page">
                <wp:posOffset>3660140</wp:posOffset>
              </wp:positionH>
              <wp:positionV relativeFrom="page">
                <wp:posOffset>428625</wp:posOffset>
              </wp:positionV>
              <wp:extent cx="2585720" cy="198755"/>
              <wp:effectExtent l="0" t="635" r="0" b="0"/>
              <wp:wrapNone/>
              <wp:docPr id="143" name="docshape 29"/>
              <a:graphic xmlns:a="http://schemas.openxmlformats.org/drawingml/2006/main">
                <a:graphicData uri="http://schemas.microsoft.com/office/word/2010/wordprocessingShape">
                  <wps:wsp>
                    <wps:cNvSpPr/>
                    <wps:spPr>
                      <a:xfrm>
                        <a:off x="0" y="0"/>
                        <a:ext cx="258588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1"/>
                            </w:rPr>
                            <w:t xml:space="preserve"> </w:t>
                          </w:r>
                          <w:r>
                            <w:rPr>
                              <w:color w:val="000000"/>
                            </w:rPr>
                            <w:t>2:</w:t>
                          </w:r>
                          <w:r>
                            <w:rPr>
                              <w:color w:val="000000"/>
                              <w:spacing w:val="-1"/>
                            </w:rPr>
                            <w:t xml:space="preserve"> </w:t>
                          </w:r>
                          <w:r>
                            <w:rPr>
                              <w:color w:val="000000"/>
                            </w:rPr>
                            <w:t>Building</w:t>
                          </w:r>
                          <w:r>
                            <w:rPr>
                              <w:color w:val="000000"/>
                              <w:spacing w:val="-1"/>
                            </w:rPr>
                            <w:t xml:space="preserve"> </w:t>
                          </w:r>
                          <w:r>
                            <w:rPr>
                              <w:color w:val="000000"/>
                            </w:rPr>
                            <w:t>User</w:t>
                          </w:r>
                          <w:r>
                            <w:rPr>
                              <w:color w:val="000000"/>
                              <w:spacing w:val="-1"/>
                            </w:rPr>
                            <w:t xml:space="preserve"> </w:t>
                          </w:r>
                          <w:r>
                            <w:rPr>
                              <w:color w:val="000000"/>
                            </w:rPr>
                            <w:t>Screen</w:t>
                          </w:r>
                          <w:r>
                            <w:rPr>
                              <w:color w:val="000000"/>
                              <w:spacing w:val="-1"/>
                            </w:rPr>
                            <w:t xml:space="preserve"> </w:t>
                          </w:r>
                          <w:r>
                            <w:rPr>
                              <w:color w:val="000000"/>
                            </w:rPr>
                            <w:t>Flows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19</w:t>
                          </w:r>
                          <w:r>
                            <w:rPr>
                              <w:spacing w:val="-5"/>
                              <w:color w:val="000000"/>
                            </w:rPr>
                            <w:fldChar w:fldCharType="end"/>
                          </w:r>
                        </w:p>
                      </w:txbxContent>
                    </wps:txbx>
                    <wps:bodyPr lIns="0" rIns="0" tIns="0" bIns="0" anchor="t" upright="1">
                      <a:noAutofit/>
                    </wps:bodyPr>
                  </wps:wsp>
                </a:graphicData>
              </a:graphic>
            </wp:anchor>
          </w:drawing>
        </mc:Choice>
        <mc:Fallback>
          <w:pict>
            <v:rect id="shape_0" ID="docshape 29" path="m0,0l-2147483645,0l-2147483645,-2147483646l0,-2147483646xe" stroked="f" o:allowincell="f" style="position:absolute;margin-left:288.2pt;margin-top:33.75pt;width:203.55pt;height:15.6pt;mso-wrap-style:square;v-text-anchor:top;mso-position-horizontal-relative:page;mso-position-vertical-relative:page" wp14:anchorId="55C996A4">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1"/>
                      </w:rPr>
                      <w:t xml:space="preserve"> </w:t>
                    </w:r>
                    <w:r>
                      <w:rPr>
                        <w:color w:val="000000"/>
                      </w:rPr>
                      <w:t>2:</w:t>
                    </w:r>
                    <w:r>
                      <w:rPr>
                        <w:color w:val="000000"/>
                        <w:spacing w:val="-1"/>
                      </w:rPr>
                      <w:t xml:space="preserve"> </w:t>
                    </w:r>
                    <w:r>
                      <w:rPr>
                        <w:color w:val="000000"/>
                      </w:rPr>
                      <w:t>Building</w:t>
                    </w:r>
                    <w:r>
                      <w:rPr>
                        <w:color w:val="000000"/>
                        <w:spacing w:val="-1"/>
                      </w:rPr>
                      <w:t xml:space="preserve"> </w:t>
                    </w:r>
                    <w:r>
                      <w:rPr>
                        <w:color w:val="000000"/>
                      </w:rPr>
                      <w:t>User</w:t>
                    </w:r>
                    <w:r>
                      <w:rPr>
                        <w:color w:val="000000"/>
                        <w:spacing w:val="-1"/>
                      </w:rPr>
                      <w:t xml:space="preserve"> </w:t>
                    </w:r>
                    <w:r>
                      <w:rPr>
                        <w:color w:val="000000"/>
                      </w:rPr>
                      <w:t>Screen</w:t>
                    </w:r>
                    <w:r>
                      <w:rPr>
                        <w:color w:val="000000"/>
                        <w:spacing w:val="-1"/>
                      </w:rPr>
                      <w:t xml:space="preserve"> </w:t>
                    </w:r>
                    <w:r>
                      <w:rPr>
                        <w:color w:val="000000"/>
                      </w:rPr>
                      <w:t>Flows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19</w:t>
                    </w:r>
                    <w:r>
                      <w:rPr>
                        <w:spacing w:val="-5"/>
                        <w:color w:val="000000"/>
                      </w:rPr>
                      <w:fldChar w:fldCharType="end"/>
                    </w:r>
                  </w:p>
                </w:txbxContent>
              </v:textbox>
              <w10:wrap type="none"/>
            </v:rect>
          </w:pict>
        </mc:Fallback>
      </mc:AlternateContent>
    </w:r>
  </w:p>
</w:hdr>
</file>

<file path=word/header34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171" wp14:anchorId="1DD2529A">
              <wp:simplePos x="0" y="0"/>
              <wp:positionH relativeFrom="page">
                <wp:posOffset>0</wp:posOffset>
              </wp:positionH>
              <wp:positionV relativeFrom="page">
                <wp:posOffset>0</wp:posOffset>
              </wp:positionV>
              <wp:extent cx="5074285" cy="635"/>
              <wp:effectExtent l="3175" t="3175" r="3810" b="3175"/>
              <wp:wrapNone/>
              <wp:docPr id="1618" name="Line 303"/>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03" stroked="t" o:allowincell="f" style="position:absolute;mso-position-horizontal-relative:page;mso-position-vertical-relative:page" wp14:anchorId="1DD2529A">
              <v:stroke color="black" weight="6480" joinstyle="round" endcap="flat"/>
              <v:fill o:detectmouseclick="t" on="false"/>
              <w10:wrap type="none"/>
            </v:line>
          </w:pict>
        </mc:Fallback>
      </mc:AlternateContent>
      <mc:AlternateContent>
        <mc:Choice Requires="wps">
          <w:drawing>
            <wp:anchor behindDoc="1" distT="0" distB="3810" distL="0" distR="0" simplePos="0" locked="0" layoutInCell="0" allowOverlap="1" relativeHeight="1174" wp14:anchorId="2951FFDE">
              <wp:simplePos x="0" y="0"/>
              <wp:positionH relativeFrom="page">
                <wp:posOffset>0</wp:posOffset>
              </wp:positionH>
              <wp:positionV relativeFrom="page">
                <wp:posOffset>0</wp:posOffset>
              </wp:positionV>
              <wp:extent cx="2463800" cy="198755"/>
              <wp:effectExtent l="0" t="0" r="0" b="4445"/>
              <wp:wrapNone/>
              <wp:docPr id="1619" name="docshape 297"/>
              <a:graphic xmlns:a="http://schemas.openxmlformats.org/drawingml/2006/main">
                <a:graphicData uri="http://schemas.microsoft.com/office/word/2010/wordprocessingShape">
                  <wps:wsp>
                    <wps:cNvSpPr/>
                    <wps:spPr>
                      <a:xfrm>
                        <a:off x="0" y="0"/>
                        <a:ext cx="246384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13:</w:t>
                          </w:r>
                          <w:r>
                            <w:rPr>
                              <w:color w:val="000000"/>
                              <w:spacing w:val="-1"/>
                            </w:rPr>
                            <w:t xml:space="preserve"> </w:t>
                          </w:r>
                          <w:r>
                            <w:rPr>
                              <w:color w:val="000000"/>
                            </w:rPr>
                            <w:t>RxJava</w:t>
                          </w:r>
                          <w:r>
                            <w:rPr>
                              <w:color w:val="000000"/>
                              <w:spacing w:val="-2"/>
                            </w:rPr>
                            <w:t xml:space="preserve"> </w:t>
                          </w:r>
                          <w:r>
                            <w:rPr>
                              <w:color w:val="000000"/>
                            </w:rPr>
                            <w:t>and</w:t>
                          </w:r>
                          <w:r>
                            <w:rPr>
                              <w:color w:val="000000"/>
                              <w:spacing w:val="-2"/>
                            </w:rPr>
                            <w:t xml:space="preserve"> </w:t>
                          </w:r>
                          <w:r>
                            <w:rPr>
                              <w:color w:val="000000"/>
                            </w:rPr>
                            <w:t>Coroutines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297" path="m0,0l-2147483645,0l-2147483645,-2147483646l0,-2147483646xe" stroked="f" o:allowincell="f" style="position:absolute;margin-left:0pt;margin-top:0pt;width:193.95pt;height:15.6pt;mso-wrap-style:square;v-text-anchor:top;mso-position-horizontal-relative:page;mso-position-vertical-relative:page" wp14:anchorId="2951FFDE">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13:</w:t>
                    </w:r>
                    <w:r>
                      <w:rPr>
                        <w:color w:val="000000"/>
                        <w:spacing w:val="-1"/>
                      </w:rPr>
                      <w:t xml:space="preserve"> </w:t>
                    </w:r>
                    <w:r>
                      <w:rPr>
                        <w:color w:val="000000"/>
                      </w:rPr>
                      <w:t>RxJava</w:t>
                    </w:r>
                    <w:r>
                      <w:rPr>
                        <w:color w:val="000000"/>
                        <w:spacing w:val="-2"/>
                      </w:rPr>
                      <w:t xml:space="preserve"> </w:t>
                    </w:r>
                    <w:r>
                      <w:rPr>
                        <w:color w:val="000000"/>
                      </w:rPr>
                      <w:t>and</w:t>
                    </w:r>
                    <w:r>
                      <w:rPr>
                        <w:color w:val="000000"/>
                        <w:spacing w:val="-2"/>
                      </w:rPr>
                      <w:t xml:space="preserve"> </w:t>
                    </w:r>
                    <w:r>
                      <w:rPr>
                        <w:color w:val="000000"/>
                      </w:rPr>
                      <w:t>Coroutines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34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176" wp14:anchorId="219E8651">
              <wp:simplePos x="0" y="0"/>
              <wp:positionH relativeFrom="page">
                <wp:posOffset>0</wp:posOffset>
              </wp:positionH>
              <wp:positionV relativeFrom="page">
                <wp:posOffset>0</wp:posOffset>
              </wp:positionV>
              <wp:extent cx="5074920" cy="635"/>
              <wp:effectExtent l="3175" t="3175" r="3810" b="3175"/>
              <wp:wrapNone/>
              <wp:docPr id="1621" name="Line 304"/>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04" stroked="t" o:allowincell="f" style="position:absolute;mso-position-horizontal-relative:page;mso-position-vertical-relative:page" wp14:anchorId="219E8651">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179" wp14:anchorId="0BBA5F74">
              <wp:simplePos x="0" y="0"/>
              <wp:positionH relativeFrom="page">
                <wp:posOffset>0</wp:posOffset>
              </wp:positionH>
              <wp:positionV relativeFrom="page">
                <wp:posOffset>0</wp:posOffset>
              </wp:positionV>
              <wp:extent cx="967105" cy="198755"/>
              <wp:effectExtent l="635" t="635" r="0" b="0"/>
              <wp:wrapNone/>
              <wp:docPr id="1622" name="docshape 298"/>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98" path="m0,0l-2147483645,0l-2147483645,-2147483646l0,-2147483646xe" stroked="f" o:allowincell="f" style="position:absolute;margin-left:0pt;margin-top:0pt;width:76.1pt;height:15.6pt;mso-wrap-style:square;v-text-anchor:top;mso-position-horizontal-relative:page;mso-position-vertical-relative:page" wp14:anchorId="0BBA5F74">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34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170" wp14:anchorId="1DD2529A">
              <wp:simplePos x="0" y="0"/>
              <wp:positionH relativeFrom="page">
                <wp:posOffset>0</wp:posOffset>
              </wp:positionH>
              <wp:positionV relativeFrom="page">
                <wp:posOffset>0</wp:posOffset>
              </wp:positionV>
              <wp:extent cx="5074285" cy="635"/>
              <wp:effectExtent l="3175" t="3175" r="3810" b="3175"/>
              <wp:wrapNone/>
              <wp:docPr id="1624" name="Line 303"/>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03" stroked="t" o:allowincell="f" style="position:absolute;mso-position-horizontal-relative:page;mso-position-vertical-relative:page" wp14:anchorId="1DD2529A">
              <v:stroke color="black" weight="6480" joinstyle="round" endcap="flat"/>
              <v:fill o:detectmouseclick="t" on="false"/>
              <w10:wrap type="none"/>
            </v:line>
          </w:pict>
        </mc:Fallback>
      </mc:AlternateContent>
      <mc:AlternateContent>
        <mc:Choice Requires="wps">
          <w:drawing>
            <wp:anchor behindDoc="1" distT="0" distB="3810" distL="0" distR="0" simplePos="0" locked="0" layoutInCell="0" allowOverlap="1" relativeHeight="1173" wp14:anchorId="2951FFDE">
              <wp:simplePos x="0" y="0"/>
              <wp:positionH relativeFrom="page">
                <wp:posOffset>0</wp:posOffset>
              </wp:positionH>
              <wp:positionV relativeFrom="page">
                <wp:posOffset>0</wp:posOffset>
              </wp:positionV>
              <wp:extent cx="2463800" cy="198755"/>
              <wp:effectExtent l="0" t="0" r="0" b="4445"/>
              <wp:wrapNone/>
              <wp:docPr id="1625" name="docshape 297"/>
              <a:graphic xmlns:a="http://schemas.openxmlformats.org/drawingml/2006/main">
                <a:graphicData uri="http://schemas.microsoft.com/office/word/2010/wordprocessingShape">
                  <wps:wsp>
                    <wps:cNvSpPr/>
                    <wps:spPr>
                      <a:xfrm>
                        <a:off x="0" y="0"/>
                        <a:ext cx="246384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13:</w:t>
                          </w:r>
                          <w:r>
                            <w:rPr>
                              <w:color w:val="000000"/>
                              <w:spacing w:val="-1"/>
                            </w:rPr>
                            <w:t xml:space="preserve"> </w:t>
                          </w:r>
                          <w:r>
                            <w:rPr>
                              <w:color w:val="000000"/>
                            </w:rPr>
                            <w:t>RxJava</w:t>
                          </w:r>
                          <w:r>
                            <w:rPr>
                              <w:color w:val="000000"/>
                              <w:spacing w:val="-2"/>
                            </w:rPr>
                            <w:t xml:space="preserve"> </w:t>
                          </w:r>
                          <w:r>
                            <w:rPr>
                              <w:color w:val="000000"/>
                            </w:rPr>
                            <w:t>and</w:t>
                          </w:r>
                          <w:r>
                            <w:rPr>
                              <w:color w:val="000000"/>
                              <w:spacing w:val="-2"/>
                            </w:rPr>
                            <w:t xml:space="preserve"> </w:t>
                          </w:r>
                          <w:r>
                            <w:rPr>
                              <w:color w:val="000000"/>
                            </w:rPr>
                            <w:t>Coroutines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297" path="m0,0l-2147483645,0l-2147483645,-2147483646l0,-2147483646xe" stroked="f" o:allowincell="f" style="position:absolute;margin-left:0pt;margin-top:0pt;width:193.95pt;height:15.6pt;mso-wrap-style:square;v-text-anchor:top;mso-position-horizontal-relative:page;mso-position-vertical-relative:page" wp14:anchorId="2951FFDE">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13:</w:t>
                    </w:r>
                    <w:r>
                      <w:rPr>
                        <w:color w:val="000000"/>
                        <w:spacing w:val="-1"/>
                      </w:rPr>
                      <w:t xml:space="preserve"> </w:t>
                    </w:r>
                    <w:r>
                      <w:rPr>
                        <w:color w:val="000000"/>
                      </w:rPr>
                      <w:t>RxJava</w:t>
                    </w:r>
                    <w:r>
                      <w:rPr>
                        <w:color w:val="000000"/>
                        <w:spacing w:val="-2"/>
                      </w:rPr>
                      <w:t xml:space="preserve"> </w:t>
                    </w:r>
                    <w:r>
                      <w:rPr>
                        <w:color w:val="000000"/>
                      </w:rPr>
                      <w:t>and</w:t>
                    </w:r>
                    <w:r>
                      <w:rPr>
                        <w:color w:val="000000"/>
                        <w:spacing w:val="-2"/>
                      </w:rPr>
                      <w:t xml:space="preserve"> </w:t>
                    </w:r>
                    <w:r>
                      <w:rPr>
                        <w:color w:val="000000"/>
                      </w:rPr>
                      <w:t>Coroutines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34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190" wp14:anchorId="219E8651">
              <wp:simplePos x="0" y="0"/>
              <wp:positionH relativeFrom="page">
                <wp:posOffset>0</wp:posOffset>
              </wp:positionH>
              <wp:positionV relativeFrom="page">
                <wp:posOffset>0</wp:posOffset>
              </wp:positionV>
              <wp:extent cx="5074920" cy="635"/>
              <wp:effectExtent l="3175" t="3175" r="3810" b="3175"/>
              <wp:wrapNone/>
              <wp:docPr id="1627" name="Line 306"/>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06" stroked="t" o:allowincell="f" style="position:absolute;mso-position-horizontal-relative:page;mso-position-vertical-relative:page" wp14:anchorId="219E8651">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193" wp14:anchorId="0BBA5F74">
              <wp:simplePos x="0" y="0"/>
              <wp:positionH relativeFrom="page">
                <wp:posOffset>0</wp:posOffset>
              </wp:positionH>
              <wp:positionV relativeFrom="page">
                <wp:posOffset>0</wp:posOffset>
              </wp:positionV>
              <wp:extent cx="967105" cy="198755"/>
              <wp:effectExtent l="635" t="635" r="0" b="0"/>
              <wp:wrapNone/>
              <wp:docPr id="1628" name="docshape 300"/>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00" path="m0,0l-2147483645,0l-2147483645,-2147483646l0,-2147483646xe" stroked="f" o:allowincell="f" style="position:absolute;margin-left:0pt;margin-top:0pt;width:76.1pt;height:15.6pt;mso-wrap-style:square;v-text-anchor:top;mso-position-horizontal-relative:page;mso-position-vertical-relative:page" wp14:anchorId="0BBA5F74">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34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184" wp14:anchorId="1DD2529A">
              <wp:simplePos x="0" y="0"/>
              <wp:positionH relativeFrom="page">
                <wp:posOffset>0</wp:posOffset>
              </wp:positionH>
              <wp:positionV relativeFrom="page">
                <wp:posOffset>0</wp:posOffset>
              </wp:positionV>
              <wp:extent cx="5074285" cy="635"/>
              <wp:effectExtent l="3175" t="3175" r="3810" b="3175"/>
              <wp:wrapNone/>
              <wp:docPr id="1630" name="Line 305"/>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05" stroked="t" o:allowincell="f" style="position:absolute;mso-position-horizontal-relative:page;mso-position-vertical-relative:page" wp14:anchorId="1DD2529A">
              <v:stroke color="black" weight="6480" joinstyle="round" endcap="flat"/>
              <v:fill o:detectmouseclick="t" on="false"/>
              <w10:wrap type="none"/>
            </v:line>
          </w:pict>
        </mc:Fallback>
      </mc:AlternateContent>
      <mc:AlternateContent>
        <mc:Choice Requires="wps">
          <w:drawing>
            <wp:anchor behindDoc="1" distT="0" distB="3810" distL="0" distR="0" simplePos="0" locked="0" layoutInCell="0" allowOverlap="1" relativeHeight="1187" wp14:anchorId="2951FFDE">
              <wp:simplePos x="0" y="0"/>
              <wp:positionH relativeFrom="page">
                <wp:posOffset>0</wp:posOffset>
              </wp:positionH>
              <wp:positionV relativeFrom="page">
                <wp:posOffset>0</wp:posOffset>
              </wp:positionV>
              <wp:extent cx="2463800" cy="198755"/>
              <wp:effectExtent l="0" t="0" r="0" b="4445"/>
              <wp:wrapNone/>
              <wp:docPr id="1631" name="docshape 299"/>
              <a:graphic xmlns:a="http://schemas.openxmlformats.org/drawingml/2006/main">
                <a:graphicData uri="http://schemas.microsoft.com/office/word/2010/wordprocessingShape">
                  <wps:wsp>
                    <wps:cNvSpPr/>
                    <wps:spPr>
                      <a:xfrm>
                        <a:off x="0" y="0"/>
                        <a:ext cx="246384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13:</w:t>
                          </w:r>
                          <w:r>
                            <w:rPr>
                              <w:color w:val="000000"/>
                              <w:spacing w:val="-1"/>
                            </w:rPr>
                            <w:t xml:space="preserve"> </w:t>
                          </w:r>
                          <w:r>
                            <w:rPr>
                              <w:color w:val="000000"/>
                            </w:rPr>
                            <w:t>RxJava</w:t>
                          </w:r>
                          <w:r>
                            <w:rPr>
                              <w:color w:val="000000"/>
                              <w:spacing w:val="-2"/>
                            </w:rPr>
                            <w:t xml:space="preserve"> </w:t>
                          </w:r>
                          <w:r>
                            <w:rPr>
                              <w:color w:val="000000"/>
                            </w:rPr>
                            <w:t>and</w:t>
                          </w:r>
                          <w:r>
                            <w:rPr>
                              <w:color w:val="000000"/>
                              <w:spacing w:val="-2"/>
                            </w:rPr>
                            <w:t xml:space="preserve"> </w:t>
                          </w:r>
                          <w:r>
                            <w:rPr>
                              <w:color w:val="000000"/>
                            </w:rPr>
                            <w:t>Coroutines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299" path="m0,0l-2147483645,0l-2147483645,-2147483646l0,-2147483646xe" stroked="f" o:allowincell="f" style="position:absolute;margin-left:0pt;margin-top:0pt;width:193.95pt;height:15.6pt;mso-wrap-style:square;v-text-anchor:top;mso-position-horizontal-relative:page;mso-position-vertical-relative:page" wp14:anchorId="2951FFDE">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13:</w:t>
                    </w:r>
                    <w:r>
                      <w:rPr>
                        <w:color w:val="000000"/>
                        <w:spacing w:val="-1"/>
                      </w:rPr>
                      <w:t xml:space="preserve"> </w:t>
                    </w:r>
                    <w:r>
                      <w:rPr>
                        <w:color w:val="000000"/>
                      </w:rPr>
                      <w:t>RxJava</w:t>
                    </w:r>
                    <w:r>
                      <w:rPr>
                        <w:color w:val="000000"/>
                        <w:spacing w:val="-2"/>
                      </w:rPr>
                      <w:t xml:space="preserve"> </w:t>
                    </w:r>
                    <w:r>
                      <w:rPr>
                        <w:color w:val="000000"/>
                      </w:rPr>
                      <w:t>and</w:t>
                    </w:r>
                    <w:r>
                      <w:rPr>
                        <w:color w:val="000000"/>
                        <w:spacing w:val="-2"/>
                      </w:rPr>
                      <w:t xml:space="preserve"> </w:t>
                    </w:r>
                    <w:r>
                      <w:rPr>
                        <w:color w:val="000000"/>
                      </w:rPr>
                      <w:t>Coroutines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34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189" wp14:anchorId="219E8651">
              <wp:simplePos x="0" y="0"/>
              <wp:positionH relativeFrom="page">
                <wp:posOffset>0</wp:posOffset>
              </wp:positionH>
              <wp:positionV relativeFrom="page">
                <wp:posOffset>0</wp:posOffset>
              </wp:positionV>
              <wp:extent cx="5074920" cy="635"/>
              <wp:effectExtent l="3175" t="3175" r="3810" b="3175"/>
              <wp:wrapNone/>
              <wp:docPr id="1633" name="Line 306"/>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06" stroked="t" o:allowincell="f" style="position:absolute;mso-position-horizontal-relative:page;mso-position-vertical-relative:page" wp14:anchorId="219E8651">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192" wp14:anchorId="0BBA5F74">
              <wp:simplePos x="0" y="0"/>
              <wp:positionH relativeFrom="page">
                <wp:posOffset>0</wp:posOffset>
              </wp:positionH>
              <wp:positionV relativeFrom="page">
                <wp:posOffset>0</wp:posOffset>
              </wp:positionV>
              <wp:extent cx="967105" cy="198755"/>
              <wp:effectExtent l="635" t="635" r="0" b="0"/>
              <wp:wrapNone/>
              <wp:docPr id="1634" name="docshape 300"/>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00" path="m0,0l-2147483645,0l-2147483645,-2147483646l0,-2147483646xe" stroked="f" o:allowincell="f" style="position:absolute;margin-left:0pt;margin-top:0pt;width:76.1pt;height:15.6pt;mso-wrap-style:square;v-text-anchor:top;mso-position-horizontal-relative:page;mso-position-vertical-relative:page" wp14:anchorId="0BBA5F74">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34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183" wp14:anchorId="1DD2529A">
              <wp:simplePos x="0" y="0"/>
              <wp:positionH relativeFrom="page">
                <wp:posOffset>0</wp:posOffset>
              </wp:positionH>
              <wp:positionV relativeFrom="page">
                <wp:posOffset>0</wp:posOffset>
              </wp:positionV>
              <wp:extent cx="5074285" cy="635"/>
              <wp:effectExtent l="3175" t="3175" r="3810" b="3175"/>
              <wp:wrapNone/>
              <wp:docPr id="1636" name="Line 305"/>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05" stroked="t" o:allowincell="f" style="position:absolute;mso-position-horizontal-relative:page;mso-position-vertical-relative:page" wp14:anchorId="1DD2529A">
              <v:stroke color="black" weight="6480" joinstyle="round" endcap="flat"/>
              <v:fill o:detectmouseclick="t" on="false"/>
              <w10:wrap type="none"/>
            </v:line>
          </w:pict>
        </mc:Fallback>
      </mc:AlternateContent>
      <mc:AlternateContent>
        <mc:Choice Requires="wps">
          <w:drawing>
            <wp:anchor behindDoc="1" distT="0" distB="3810" distL="0" distR="0" simplePos="0" locked="0" layoutInCell="0" allowOverlap="1" relativeHeight="1186" wp14:anchorId="2951FFDE">
              <wp:simplePos x="0" y="0"/>
              <wp:positionH relativeFrom="page">
                <wp:posOffset>0</wp:posOffset>
              </wp:positionH>
              <wp:positionV relativeFrom="page">
                <wp:posOffset>0</wp:posOffset>
              </wp:positionV>
              <wp:extent cx="2463800" cy="198755"/>
              <wp:effectExtent l="0" t="0" r="0" b="4445"/>
              <wp:wrapNone/>
              <wp:docPr id="1637" name="docshape 299"/>
              <a:graphic xmlns:a="http://schemas.openxmlformats.org/drawingml/2006/main">
                <a:graphicData uri="http://schemas.microsoft.com/office/word/2010/wordprocessingShape">
                  <wps:wsp>
                    <wps:cNvSpPr/>
                    <wps:spPr>
                      <a:xfrm>
                        <a:off x="0" y="0"/>
                        <a:ext cx="246384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13:</w:t>
                          </w:r>
                          <w:r>
                            <w:rPr>
                              <w:color w:val="000000"/>
                              <w:spacing w:val="-1"/>
                            </w:rPr>
                            <w:t xml:space="preserve"> </w:t>
                          </w:r>
                          <w:r>
                            <w:rPr>
                              <w:color w:val="000000"/>
                            </w:rPr>
                            <w:t>RxJava</w:t>
                          </w:r>
                          <w:r>
                            <w:rPr>
                              <w:color w:val="000000"/>
                              <w:spacing w:val="-2"/>
                            </w:rPr>
                            <w:t xml:space="preserve"> </w:t>
                          </w:r>
                          <w:r>
                            <w:rPr>
                              <w:color w:val="000000"/>
                            </w:rPr>
                            <w:t>and</w:t>
                          </w:r>
                          <w:r>
                            <w:rPr>
                              <w:color w:val="000000"/>
                              <w:spacing w:val="-2"/>
                            </w:rPr>
                            <w:t xml:space="preserve"> </w:t>
                          </w:r>
                          <w:r>
                            <w:rPr>
                              <w:color w:val="000000"/>
                            </w:rPr>
                            <w:t>Coroutines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299" path="m0,0l-2147483645,0l-2147483645,-2147483646l0,-2147483646xe" stroked="f" o:allowincell="f" style="position:absolute;margin-left:0pt;margin-top:0pt;width:193.95pt;height:15.6pt;mso-wrap-style:square;v-text-anchor:top;mso-position-horizontal-relative:page;mso-position-vertical-relative:page" wp14:anchorId="2951FFDE">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13:</w:t>
                    </w:r>
                    <w:r>
                      <w:rPr>
                        <w:color w:val="000000"/>
                        <w:spacing w:val="-1"/>
                      </w:rPr>
                      <w:t xml:space="preserve"> </w:t>
                    </w:r>
                    <w:r>
                      <w:rPr>
                        <w:color w:val="000000"/>
                      </w:rPr>
                      <w:t>RxJava</w:t>
                    </w:r>
                    <w:r>
                      <w:rPr>
                        <w:color w:val="000000"/>
                        <w:spacing w:val="-2"/>
                      </w:rPr>
                      <w:t xml:space="preserve"> </w:t>
                    </w:r>
                    <w:r>
                      <w:rPr>
                        <w:color w:val="000000"/>
                      </w:rPr>
                      <w:t>and</w:t>
                    </w:r>
                    <w:r>
                      <w:rPr>
                        <w:color w:val="000000"/>
                        <w:spacing w:val="-2"/>
                      </w:rPr>
                      <w:t xml:space="preserve"> </w:t>
                    </w:r>
                    <w:r>
                      <w:rPr>
                        <w:color w:val="000000"/>
                      </w:rPr>
                      <w:t>Coroutines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34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188" wp14:anchorId="219E8651">
              <wp:simplePos x="0" y="0"/>
              <wp:positionH relativeFrom="page">
                <wp:posOffset>0</wp:posOffset>
              </wp:positionH>
              <wp:positionV relativeFrom="page">
                <wp:posOffset>0</wp:posOffset>
              </wp:positionV>
              <wp:extent cx="5074920" cy="635"/>
              <wp:effectExtent l="3175" t="3175" r="3810" b="3175"/>
              <wp:wrapNone/>
              <wp:docPr id="1639" name="Line 306"/>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06" stroked="t" o:allowincell="f" style="position:absolute;mso-position-horizontal-relative:page;mso-position-vertical-relative:page" wp14:anchorId="219E8651">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191" wp14:anchorId="0BBA5F74">
              <wp:simplePos x="0" y="0"/>
              <wp:positionH relativeFrom="page">
                <wp:posOffset>0</wp:posOffset>
              </wp:positionH>
              <wp:positionV relativeFrom="page">
                <wp:posOffset>0</wp:posOffset>
              </wp:positionV>
              <wp:extent cx="967105" cy="198755"/>
              <wp:effectExtent l="635" t="635" r="0" b="0"/>
              <wp:wrapNone/>
              <wp:docPr id="1640" name="docshape 300"/>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00" path="m0,0l-2147483645,0l-2147483645,-2147483646l0,-2147483646xe" stroked="f" o:allowincell="f" style="position:absolute;margin-left:0pt;margin-top:0pt;width:76.1pt;height:15.6pt;mso-wrap-style:square;v-text-anchor:top;mso-position-horizontal-relative:page;mso-position-vertical-relative:page" wp14:anchorId="0BBA5F74">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34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182" wp14:anchorId="1DD2529A">
              <wp:simplePos x="0" y="0"/>
              <wp:positionH relativeFrom="page">
                <wp:posOffset>0</wp:posOffset>
              </wp:positionH>
              <wp:positionV relativeFrom="page">
                <wp:posOffset>0</wp:posOffset>
              </wp:positionV>
              <wp:extent cx="5074285" cy="635"/>
              <wp:effectExtent l="3175" t="3175" r="3810" b="3175"/>
              <wp:wrapNone/>
              <wp:docPr id="1642" name="Line 305"/>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05" stroked="t" o:allowincell="f" style="position:absolute;mso-position-horizontal-relative:page;mso-position-vertical-relative:page" wp14:anchorId="1DD2529A">
              <v:stroke color="black" weight="6480" joinstyle="round" endcap="flat"/>
              <v:fill o:detectmouseclick="t" on="false"/>
              <w10:wrap type="none"/>
            </v:line>
          </w:pict>
        </mc:Fallback>
      </mc:AlternateContent>
      <mc:AlternateContent>
        <mc:Choice Requires="wps">
          <w:drawing>
            <wp:anchor behindDoc="1" distT="0" distB="3810" distL="0" distR="0" simplePos="0" locked="0" layoutInCell="0" allowOverlap="1" relativeHeight="1185" wp14:anchorId="2951FFDE">
              <wp:simplePos x="0" y="0"/>
              <wp:positionH relativeFrom="page">
                <wp:posOffset>0</wp:posOffset>
              </wp:positionH>
              <wp:positionV relativeFrom="page">
                <wp:posOffset>0</wp:posOffset>
              </wp:positionV>
              <wp:extent cx="2463800" cy="198755"/>
              <wp:effectExtent l="0" t="0" r="0" b="4445"/>
              <wp:wrapNone/>
              <wp:docPr id="1643" name="docshape 299"/>
              <a:graphic xmlns:a="http://schemas.openxmlformats.org/drawingml/2006/main">
                <a:graphicData uri="http://schemas.microsoft.com/office/word/2010/wordprocessingShape">
                  <wps:wsp>
                    <wps:cNvSpPr/>
                    <wps:spPr>
                      <a:xfrm>
                        <a:off x="0" y="0"/>
                        <a:ext cx="246384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13:</w:t>
                          </w:r>
                          <w:r>
                            <w:rPr>
                              <w:color w:val="000000"/>
                              <w:spacing w:val="-1"/>
                            </w:rPr>
                            <w:t xml:space="preserve"> </w:t>
                          </w:r>
                          <w:r>
                            <w:rPr>
                              <w:color w:val="000000"/>
                            </w:rPr>
                            <w:t>RxJava</w:t>
                          </w:r>
                          <w:r>
                            <w:rPr>
                              <w:color w:val="000000"/>
                              <w:spacing w:val="-2"/>
                            </w:rPr>
                            <w:t xml:space="preserve"> </w:t>
                          </w:r>
                          <w:r>
                            <w:rPr>
                              <w:color w:val="000000"/>
                            </w:rPr>
                            <w:t>and</w:t>
                          </w:r>
                          <w:r>
                            <w:rPr>
                              <w:color w:val="000000"/>
                              <w:spacing w:val="-2"/>
                            </w:rPr>
                            <w:t xml:space="preserve"> </w:t>
                          </w:r>
                          <w:r>
                            <w:rPr>
                              <w:color w:val="000000"/>
                            </w:rPr>
                            <w:t>Coroutines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299" path="m0,0l-2147483645,0l-2147483645,-2147483646l0,-2147483646xe" stroked="f" o:allowincell="f" style="position:absolute;margin-left:0pt;margin-top:0pt;width:193.95pt;height:15.6pt;mso-wrap-style:square;v-text-anchor:top;mso-position-horizontal-relative:page;mso-position-vertical-relative:page" wp14:anchorId="2951FFDE">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13:</w:t>
                    </w:r>
                    <w:r>
                      <w:rPr>
                        <w:color w:val="000000"/>
                        <w:spacing w:val="-1"/>
                      </w:rPr>
                      <w:t xml:space="preserve"> </w:t>
                    </w:r>
                    <w:r>
                      <w:rPr>
                        <w:color w:val="000000"/>
                      </w:rPr>
                      <w:t>RxJava</w:t>
                    </w:r>
                    <w:r>
                      <w:rPr>
                        <w:color w:val="000000"/>
                        <w:spacing w:val="-2"/>
                      </w:rPr>
                      <w:t xml:space="preserve"> </w:t>
                    </w:r>
                    <w:r>
                      <w:rPr>
                        <w:color w:val="000000"/>
                      </w:rPr>
                      <w:t>and</w:t>
                    </w:r>
                    <w:r>
                      <w:rPr>
                        <w:color w:val="000000"/>
                        <w:spacing w:val="-2"/>
                      </w:rPr>
                      <w:t xml:space="preserve"> </w:t>
                    </w:r>
                    <w:r>
                      <w:rPr>
                        <w:color w:val="000000"/>
                      </w:rPr>
                      <w:t>Coroutines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34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196" wp14:anchorId="219E8651">
              <wp:simplePos x="0" y="0"/>
              <wp:positionH relativeFrom="page">
                <wp:posOffset>0</wp:posOffset>
              </wp:positionH>
              <wp:positionV relativeFrom="page">
                <wp:posOffset>0</wp:posOffset>
              </wp:positionV>
              <wp:extent cx="5074920" cy="635"/>
              <wp:effectExtent l="3175" t="3175" r="3810" b="3175"/>
              <wp:wrapNone/>
              <wp:docPr id="1645" name="Line 308"/>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08" stroked="t" o:allowincell="f" style="position:absolute;mso-position-horizontal-relative:page;mso-position-vertical-relative:page" wp14:anchorId="219E8651">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197" wp14:anchorId="0BBA5F74">
              <wp:simplePos x="0" y="0"/>
              <wp:positionH relativeFrom="page">
                <wp:posOffset>0</wp:posOffset>
              </wp:positionH>
              <wp:positionV relativeFrom="page">
                <wp:posOffset>0</wp:posOffset>
              </wp:positionV>
              <wp:extent cx="967105" cy="198755"/>
              <wp:effectExtent l="635" t="635" r="0" b="0"/>
              <wp:wrapNone/>
              <wp:docPr id="1646" name="docshape 302"/>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02" path="m0,0l-2147483645,0l-2147483645,-2147483646l0,-2147483646xe" stroked="f" o:allowincell="f" style="position:absolute;margin-left:0pt;margin-top:0pt;width:76.1pt;height:15.6pt;mso-wrap-style:square;v-text-anchor:top;mso-position-horizontal-relative:page;mso-position-vertical-relative:page" wp14:anchorId="0BBA5F74">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3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272" wp14:anchorId="179D3EDD">
              <wp:simplePos x="0" y="0"/>
              <wp:positionH relativeFrom="page">
                <wp:posOffset>662940</wp:posOffset>
              </wp:positionH>
              <wp:positionV relativeFrom="page">
                <wp:posOffset>664845</wp:posOffset>
              </wp:positionV>
              <wp:extent cx="5074920" cy="635"/>
              <wp:effectExtent l="3175" t="3175" r="3810" b="3175"/>
              <wp:wrapNone/>
              <wp:docPr id="149" name="Line 32"/>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32" stroked="t" o:allowincell="f" style="position:absolute;mso-position-horizontal-relative:page;mso-position-vertical-relative:page" wp14:anchorId="179D3EDD">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274" wp14:anchorId="2D388CAF">
              <wp:simplePos x="0" y="0"/>
              <wp:positionH relativeFrom="page">
                <wp:posOffset>625475</wp:posOffset>
              </wp:positionH>
              <wp:positionV relativeFrom="page">
                <wp:posOffset>428625</wp:posOffset>
              </wp:positionV>
              <wp:extent cx="894080" cy="198755"/>
              <wp:effectExtent l="0" t="635" r="0" b="0"/>
              <wp:wrapNone/>
              <wp:docPr id="150" name="docshape 32"/>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20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2" path="m0,0l-2147483645,0l-2147483645,-2147483646l0,-2147483646xe" stroked="f" o:allowincell="f" style="position:absolute;margin-left:49.25pt;margin-top:33.75pt;width:70.35pt;height:15.6pt;mso-wrap-style:square;v-text-anchor:top;mso-position-horizontal-relative:page;mso-position-vertical-relative:page" wp14:anchorId="2D388CAF">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20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35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194" wp14:anchorId="1DD2529A">
              <wp:simplePos x="0" y="0"/>
              <wp:positionH relativeFrom="page">
                <wp:posOffset>0</wp:posOffset>
              </wp:positionH>
              <wp:positionV relativeFrom="page">
                <wp:posOffset>0</wp:posOffset>
              </wp:positionV>
              <wp:extent cx="5074285" cy="635"/>
              <wp:effectExtent l="3175" t="3175" r="3810" b="3175"/>
              <wp:wrapNone/>
              <wp:docPr id="1648" name="Line 307"/>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07" stroked="t" o:allowincell="f" style="position:absolute;mso-position-horizontal-relative:page;mso-position-vertical-relative:page" wp14:anchorId="1DD2529A">
              <v:stroke color="black" weight="6480" joinstyle="round" endcap="flat"/>
              <v:fill o:detectmouseclick="t" on="false"/>
              <w10:wrap type="none"/>
            </v:line>
          </w:pict>
        </mc:Fallback>
      </mc:AlternateContent>
      <mc:AlternateContent>
        <mc:Choice Requires="wps">
          <w:drawing>
            <wp:anchor behindDoc="1" distT="0" distB="3810" distL="0" distR="0" simplePos="0" locked="0" layoutInCell="0" allowOverlap="1" relativeHeight="1195" wp14:anchorId="2951FFDE">
              <wp:simplePos x="0" y="0"/>
              <wp:positionH relativeFrom="page">
                <wp:posOffset>0</wp:posOffset>
              </wp:positionH>
              <wp:positionV relativeFrom="page">
                <wp:posOffset>0</wp:posOffset>
              </wp:positionV>
              <wp:extent cx="2463800" cy="198755"/>
              <wp:effectExtent l="0" t="0" r="0" b="4445"/>
              <wp:wrapNone/>
              <wp:docPr id="1649" name="docshape 301"/>
              <a:graphic xmlns:a="http://schemas.openxmlformats.org/drawingml/2006/main">
                <a:graphicData uri="http://schemas.microsoft.com/office/word/2010/wordprocessingShape">
                  <wps:wsp>
                    <wps:cNvSpPr/>
                    <wps:spPr>
                      <a:xfrm>
                        <a:off x="0" y="0"/>
                        <a:ext cx="246384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13:</w:t>
                          </w:r>
                          <w:r>
                            <w:rPr>
                              <w:color w:val="000000"/>
                              <w:spacing w:val="-1"/>
                            </w:rPr>
                            <w:t xml:space="preserve"> </w:t>
                          </w:r>
                          <w:r>
                            <w:rPr>
                              <w:color w:val="000000"/>
                            </w:rPr>
                            <w:t>RxJava</w:t>
                          </w:r>
                          <w:r>
                            <w:rPr>
                              <w:color w:val="000000"/>
                              <w:spacing w:val="-2"/>
                            </w:rPr>
                            <w:t xml:space="preserve"> </w:t>
                          </w:r>
                          <w:r>
                            <w:rPr>
                              <w:color w:val="000000"/>
                            </w:rPr>
                            <w:t>and</w:t>
                          </w:r>
                          <w:r>
                            <w:rPr>
                              <w:color w:val="000000"/>
                              <w:spacing w:val="-2"/>
                            </w:rPr>
                            <w:t xml:space="preserve"> </w:t>
                          </w:r>
                          <w:r>
                            <w:rPr>
                              <w:color w:val="000000"/>
                            </w:rPr>
                            <w:t>Coroutines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301" path="m0,0l-2147483645,0l-2147483645,-2147483646l0,-2147483646xe" stroked="f" o:allowincell="f" style="position:absolute;margin-left:0pt;margin-top:0pt;width:193.95pt;height:15.6pt;mso-wrap-style:square;v-text-anchor:top;mso-position-horizontal-relative:page;mso-position-vertical-relative:page" wp14:anchorId="2951FFDE">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13:</w:t>
                    </w:r>
                    <w:r>
                      <w:rPr>
                        <w:color w:val="000000"/>
                        <w:spacing w:val="-1"/>
                      </w:rPr>
                      <w:t xml:space="preserve"> </w:t>
                    </w:r>
                    <w:r>
                      <w:rPr>
                        <w:color w:val="000000"/>
                      </w:rPr>
                      <w:t>RxJava</w:t>
                    </w:r>
                    <w:r>
                      <w:rPr>
                        <w:color w:val="000000"/>
                        <w:spacing w:val="-2"/>
                      </w:rPr>
                      <w:t xml:space="preserve"> </w:t>
                    </w:r>
                    <w:r>
                      <w:rPr>
                        <w:color w:val="000000"/>
                      </w:rPr>
                      <w:t>and</w:t>
                    </w:r>
                    <w:r>
                      <w:rPr>
                        <w:color w:val="000000"/>
                        <w:spacing w:val="-2"/>
                      </w:rPr>
                      <w:t xml:space="preserve"> </w:t>
                    </w:r>
                    <w:r>
                      <w:rPr>
                        <w:color w:val="000000"/>
                      </w:rPr>
                      <w:t>Coroutines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35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206" wp14:anchorId="219E8651">
              <wp:simplePos x="0" y="0"/>
              <wp:positionH relativeFrom="page">
                <wp:posOffset>0</wp:posOffset>
              </wp:positionH>
              <wp:positionV relativeFrom="page">
                <wp:posOffset>0</wp:posOffset>
              </wp:positionV>
              <wp:extent cx="5074920" cy="635"/>
              <wp:effectExtent l="3175" t="3175" r="3810" b="3175"/>
              <wp:wrapNone/>
              <wp:docPr id="1651" name="Line 310"/>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10" stroked="t" o:allowincell="f" style="position:absolute;mso-position-horizontal-relative:page;mso-position-vertical-relative:page" wp14:anchorId="219E8651">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210" wp14:anchorId="0BBA5F74">
              <wp:simplePos x="0" y="0"/>
              <wp:positionH relativeFrom="page">
                <wp:posOffset>0</wp:posOffset>
              </wp:positionH>
              <wp:positionV relativeFrom="page">
                <wp:posOffset>0</wp:posOffset>
              </wp:positionV>
              <wp:extent cx="967105" cy="198755"/>
              <wp:effectExtent l="635" t="635" r="0" b="0"/>
              <wp:wrapNone/>
              <wp:docPr id="1652" name="docshape 304"/>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04" path="m0,0l-2147483645,0l-2147483645,-2147483646l0,-2147483646xe" stroked="f" o:allowincell="f" style="position:absolute;margin-left:0pt;margin-top:0pt;width:76.1pt;height:15.6pt;mso-wrap-style:square;v-text-anchor:top;mso-position-horizontal-relative:page;mso-position-vertical-relative:page" wp14:anchorId="0BBA5F74">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35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200" wp14:anchorId="1DD2529A">
              <wp:simplePos x="0" y="0"/>
              <wp:positionH relativeFrom="page">
                <wp:posOffset>0</wp:posOffset>
              </wp:positionH>
              <wp:positionV relativeFrom="page">
                <wp:posOffset>0</wp:posOffset>
              </wp:positionV>
              <wp:extent cx="5074285" cy="635"/>
              <wp:effectExtent l="3175" t="3175" r="3810" b="3175"/>
              <wp:wrapNone/>
              <wp:docPr id="1654" name="Line 309"/>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09" stroked="t" o:allowincell="f" style="position:absolute;mso-position-horizontal-relative:page;mso-position-vertical-relative:page" wp14:anchorId="1DD2529A">
              <v:stroke color="black" weight="6480" joinstyle="round" endcap="flat"/>
              <v:fill o:detectmouseclick="t" on="false"/>
              <w10:wrap type="none"/>
            </v:line>
          </w:pict>
        </mc:Fallback>
      </mc:AlternateContent>
      <mc:AlternateContent>
        <mc:Choice Requires="wps">
          <w:drawing>
            <wp:anchor behindDoc="1" distT="0" distB="3810" distL="0" distR="0" simplePos="0" locked="0" layoutInCell="0" allowOverlap="1" relativeHeight="1203" wp14:anchorId="2951FFDE">
              <wp:simplePos x="0" y="0"/>
              <wp:positionH relativeFrom="page">
                <wp:posOffset>0</wp:posOffset>
              </wp:positionH>
              <wp:positionV relativeFrom="page">
                <wp:posOffset>0</wp:posOffset>
              </wp:positionV>
              <wp:extent cx="2463800" cy="198755"/>
              <wp:effectExtent l="0" t="0" r="0" b="4445"/>
              <wp:wrapNone/>
              <wp:docPr id="1655" name="docshape 303"/>
              <a:graphic xmlns:a="http://schemas.openxmlformats.org/drawingml/2006/main">
                <a:graphicData uri="http://schemas.microsoft.com/office/word/2010/wordprocessingShape">
                  <wps:wsp>
                    <wps:cNvSpPr/>
                    <wps:spPr>
                      <a:xfrm>
                        <a:off x="0" y="0"/>
                        <a:ext cx="246384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13:</w:t>
                          </w:r>
                          <w:r>
                            <w:rPr>
                              <w:color w:val="000000"/>
                              <w:spacing w:val="-1"/>
                            </w:rPr>
                            <w:t xml:space="preserve"> </w:t>
                          </w:r>
                          <w:r>
                            <w:rPr>
                              <w:color w:val="000000"/>
                            </w:rPr>
                            <w:t>RxJava</w:t>
                          </w:r>
                          <w:r>
                            <w:rPr>
                              <w:color w:val="000000"/>
                              <w:spacing w:val="-2"/>
                            </w:rPr>
                            <w:t xml:space="preserve"> </w:t>
                          </w:r>
                          <w:r>
                            <w:rPr>
                              <w:color w:val="000000"/>
                            </w:rPr>
                            <w:t>and</w:t>
                          </w:r>
                          <w:r>
                            <w:rPr>
                              <w:color w:val="000000"/>
                              <w:spacing w:val="-2"/>
                            </w:rPr>
                            <w:t xml:space="preserve"> </w:t>
                          </w:r>
                          <w:r>
                            <w:rPr>
                              <w:color w:val="000000"/>
                            </w:rPr>
                            <w:t>Coroutines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303" path="m0,0l-2147483645,0l-2147483645,-2147483646l0,-2147483646xe" stroked="f" o:allowincell="f" style="position:absolute;margin-left:0pt;margin-top:0pt;width:193.95pt;height:15.6pt;mso-wrap-style:square;v-text-anchor:top;mso-position-horizontal-relative:page;mso-position-vertical-relative:page" wp14:anchorId="2951FFDE">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13:</w:t>
                    </w:r>
                    <w:r>
                      <w:rPr>
                        <w:color w:val="000000"/>
                        <w:spacing w:val="-1"/>
                      </w:rPr>
                      <w:t xml:space="preserve"> </w:t>
                    </w:r>
                    <w:r>
                      <w:rPr>
                        <w:color w:val="000000"/>
                      </w:rPr>
                      <w:t>RxJava</w:t>
                    </w:r>
                    <w:r>
                      <w:rPr>
                        <w:color w:val="000000"/>
                        <w:spacing w:val="-2"/>
                      </w:rPr>
                      <w:t xml:space="preserve"> </w:t>
                    </w:r>
                    <w:r>
                      <w:rPr>
                        <w:color w:val="000000"/>
                      </w:rPr>
                      <w:t>and</w:t>
                    </w:r>
                    <w:r>
                      <w:rPr>
                        <w:color w:val="000000"/>
                        <w:spacing w:val="-2"/>
                      </w:rPr>
                      <w:t xml:space="preserve"> </w:t>
                    </w:r>
                    <w:r>
                      <w:rPr>
                        <w:color w:val="000000"/>
                      </w:rPr>
                      <w:t>Coroutines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35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205" wp14:anchorId="219E8651">
              <wp:simplePos x="0" y="0"/>
              <wp:positionH relativeFrom="page">
                <wp:posOffset>0</wp:posOffset>
              </wp:positionH>
              <wp:positionV relativeFrom="page">
                <wp:posOffset>0</wp:posOffset>
              </wp:positionV>
              <wp:extent cx="5074920" cy="635"/>
              <wp:effectExtent l="3175" t="3175" r="3810" b="3175"/>
              <wp:wrapNone/>
              <wp:docPr id="1657" name="Line 310"/>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10" stroked="t" o:allowincell="f" style="position:absolute;mso-position-horizontal-relative:page;mso-position-vertical-relative:page" wp14:anchorId="219E8651">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209" wp14:anchorId="0BBA5F74">
              <wp:simplePos x="0" y="0"/>
              <wp:positionH relativeFrom="page">
                <wp:posOffset>0</wp:posOffset>
              </wp:positionH>
              <wp:positionV relativeFrom="page">
                <wp:posOffset>0</wp:posOffset>
              </wp:positionV>
              <wp:extent cx="967105" cy="198755"/>
              <wp:effectExtent l="635" t="635" r="0" b="0"/>
              <wp:wrapNone/>
              <wp:docPr id="1658" name="docshape 304"/>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04" path="m0,0l-2147483645,0l-2147483645,-2147483646l0,-2147483646xe" stroked="f" o:allowincell="f" style="position:absolute;margin-left:0pt;margin-top:0pt;width:76.1pt;height:15.6pt;mso-wrap-style:square;v-text-anchor:top;mso-position-horizontal-relative:page;mso-position-vertical-relative:page" wp14:anchorId="0BBA5F74">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35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199" wp14:anchorId="1DD2529A">
              <wp:simplePos x="0" y="0"/>
              <wp:positionH relativeFrom="page">
                <wp:posOffset>0</wp:posOffset>
              </wp:positionH>
              <wp:positionV relativeFrom="page">
                <wp:posOffset>0</wp:posOffset>
              </wp:positionV>
              <wp:extent cx="5074285" cy="635"/>
              <wp:effectExtent l="3175" t="3175" r="3810" b="3175"/>
              <wp:wrapNone/>
              <wp:docPr id="1660" name="Line 309"/>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09" stroked="t" o:allowincell="f" style="position:absolute;mso-position-horizontal-relative:page;mso-position-vertical-relative:page" wp14:anchorId="1DD2529A">
              <v:stroke color="black" weight="6480" joinstyle="round" endcap="flat"/>
              <v:fill o:detectmouseclick="t" on="false"/>
              <w10:wrap type="none"/>
            </v:line>
          </w:pict>
        </mc:Fallback>
      </mc:AlternateContent>
      <mc:AlternateContent>
        <mc:Choice Requires="wps">
          <w:drawing>
            <wp:anchor behindDoc="1" distT="0" distB="3810" distL="0" distR="0" simplePos="0" locked="0" layoutInCell="0" allowOverlap="1" relativeHeight="1202" wp14:anchorId="2951FFDE">
              <wp:simplePos x="0" y="0"/>
              <wp:positionH relativeFrom="page">
                <wp:posOffset>0</wp:posOffset>
              </wp:positionH>
              <wp:positionV relativeFrom="page">
                <wp:posOffset>0</wp:posOffset>
              </wp:positionV>
              <wp:extent cx="2463800" cy="198755"/>
              <wp:effectExtent l="0" t="0" r="0" b="4445"/>
              <wp:wrapNone/>
              <wp:docPr id="1661" name="docshape 303"/>
              <a:graphic xmlns:a="http://schemas.openxmlformats.org/drawingml/2006/main">
                <a:graphicData uri="http://schemas.microsoft.com/office/word/2010/wordprocessingShape">
                  <wps:wsp>
                    <wps:cNvSpPr/>
                    <wps:spPr>
                      <a:xfrm>
                        <a:off x="0" y="0"/>
                        <a:ext cx="246384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13:</w:t>
                          </w:r>
                          <w:r>
                            <w:rPr>
                              <w:color w:val="000000"/>
                              <w:spacing w:val="-1"/>
                            </w:rPr>
                            <w:t xml:space="preserve"> </w:t>
                          </w:r>
                          <w:r>
                            <w:rPr>
                              <w:color w:val="000000"/>
                            </w:rPr>
                            <w:t>RxJava</w:t>
                          </w:r>
                          <w:r>
                            <w:rPr>
                              <w:color w:val="000000"/>
                              <w:spacing w:val="-2"/>
                            </w:rPr>
                            <w:t xml:space="preserve"> </w:t>
                          </w:r>
                          <w:r>
                            <w:rPr>
                              <w:color w:val="000000"/>
                            </w:rPr>
                            <w:t>and</w:t>
                          </w:r>
                          <w:r>
                            <w:rPr>
                              <w:color w:val="000000"/>
                              <w:spacing w:val="-2"/>
                            </w:rPr>
                            <w:t xml:space="preserve"> </w:t>
                          </w:r>
                          <w:r>
                            <w:rPr>
                              <w:color w:val="000000"/>
                            </w:rPr>
                            <w:t>Coroutines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303" path="m0,0l-2147483645,0l-2147483645,-2147483646l0,-2147483646xe" stroked="f" o:allowincell="f" style="position:absolute;margin-left:0pt;margin-top:0pt;width:193.95pt;height:15.6pt;mso-wrap-style:square;v-text-anchor:top;mso-position-horizontal-relative:page;mso-position-vertical-relative:page" wp14:anchorId="2951FFDE">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13:</w:t>
                    </w:r>
                    <w:r>
                      <w:rPr>
                        <w:color w:val="000000"/>
                        <w:spacing w:val="-1"/>
                      </w:rPr>
                      <w:t xml:space="preserve"> </w:t>
                    </w:r>
                    <w:r>
                      <w:rPr>
                        <w:color w:val="000000"/>
                      </w:rPr>
                      <w:t>RxJava</w:t>
                    </w:r>
                    <w:r>
                      <w:rPr>
                        <w:color w:val="000000"/>
                        <w:spacing w:val="-2"/>
                      </w:rPr>
                      <w:t xml:space="preserve"> </w:t>
                    </w:r>
                    <w:r>
                      <w:rPr>
                        <w:color w:val="000000"/>
                      </w:rPr>
                      <w:t>and</w:t>
                    </w:r>
                    <w:r>
                      <w:rPr>
                        <w:color w:val="000000"/>
                        <w:spacing w:val="-2"/>
                      </w:rPr>
                      <w:t xml:space="preserve"> </w:t>
                    </w:r>
                    <w:r>
                      <w:rPr>
                        <w:color w:val="000000"/>
                      </w:rPr>
                      <w:t>Coroutines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35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204" wp14:anchorId="219E8651">
              <wp:simplePos x="0" y="0"/>
              <wp:positionH relativeFrom="page">
                <wp:posOffset>662940</wp:posOffset>
              </wp:positionH>
              <wp:positionV relativeFrom="page">
                <wp:posOffset>664845</wp:posOffset>
              </wp:positionV>
              <wp:extent cx="5074920" cy="635"/>
              <wp:effectExtent l="3175" t="3175" r="3810" b="3175"/>
              <wp:wrapNone/>
              <wp:docPr id="1663" name="Line 310"/>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310" stroked="t" o:allowincell="f" style="position:absolute;mso-position-horizontal-relative:page;mso-position-vertical-relative:page" wp14:anchorId="219E8651">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207" wp14:anchorId="0BBA5F74">
              <wp:simplePos x="0" y="0"/>
              <wp:positionH relativeFrom="page">
                <wp:posOffset>625475</wp:posOffset>
              </wp:positionH>
              <wp:positionV relativeFrom="page">
                <wp:posOffset>428625</wp:posOffset>
              </wp:positionV>
              <wp:extent cx="967105" cy="198755"/>
              <wp:effectExtent l="635" t="635" r="0" b="0"/>
              <wp:wrapNone/>
              <wp:docPr id="1664" name="docshape 304"/>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04" path="m0,0l-2147483645,0l-2147483645,-2147483646l0,-2147483646xe" stroked="f" o:allowincell="f" style="position:absolute;margin-left:49.25pt;margin-top:33.75pt;width:76.1pt;height:15.6pt;mso-wrap-style:square;v-text-anchor:top;mso-position-horizontal-relative:page;mso-position-vertical-relative:page" wp14:anchorId="0BBA5F74">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35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198" wp14:anchorId="1DD2529A">
              <wp:simplePos x="0" y="0"/>
              <wp:positionH relativeFrom="page">
                <wp:posOffset>0</wp:posOffset>
              </wp:positionH>
              <wp:positionV relativeFrom="page">
                <wp:posOffset>0</wp:posOffset>
              </wp:positionV>
              <wp:extent cx="5074285" cy="635"/>
              <wp:effectExtent l="3175" t="3175" r="3810" b="3175"/>
              <wp:wrapNone/>
              <wp:docPr id="1666" name="Line 309"/>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09" stroked="t" o:allowincell="f" style="position:absolute;mso-position-horizontal-relative:page;mso-position-vertical-relative:page" wp14:anchorId="1DD2529A">
              <v:stroke color="black" weight="6480" joinstyle="round" endcap="flat"/>
              <v:fill o:detectmouseclick="t" on="false"/>
              <w10:wrap type="none"/>
            </v:line>
          </w:pict>
        </mc:Fallback>
      </mc:AlternateContent>
      <mc:AlternateContent>
        <mc:Choice Requires="wps">
          <w:drawing>
            <wp:anchor behindDoc="1" distT="0" distB="3810" distL="0" distR="0" simplePos="0" locked="0" layoutInCell="0" allowOverlap="1" relativeHeight="1201" wp14:anchorId="2951FFDE">
              <wp:simplePos x="0" y="0"/>
              <wp:positionH relativeFrom="page">
                <wp:posOffset>0</wp:posOffset>
              </wp:positionH>
              <wp:positionV relativeFrom="page">
                <wp:posOffset>0</wp:posOffset>
              </wp:positionV>
              <wp:extent cx="2463800" cy="198755"/>
              <wp:effectExtent l="0" t="0" r="0" b="4445"/>
              <wp:wrapNone/>
              <wp:docPr id="1667" name="docshape 303"/>
              <a:graphic xmlns:a="http://schemas.openxmlformats.org/drawingml/2006/main">
                <a:graphicData uri="http://schemas.microsoft.com/office/word/2010/wordprocessingShape">
                  <wps:wsp>
                    <wps:cNvSpPr/>
                    <wps:spPr>
                      <a:xfrm>
                        <a:off x="0" y="0"/>
                        <a:ext cx="246384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13:</w:t>
                          </w:r>
                          <w:r>
                            <w:rPr>
                              <w:color w:val="000000"/>
                              <w:spacing w:val="-1"/>
                            </w:rPr>
                            <w:t xml:space="preserve"> </w:t>
                          </w:r>
                          <w:r>
                            <w:rPr>
                              <w:color w:val="000000"/>
                            </w:rPr>
                            <w:t>RxJava</w:t>
                          </w:r>
                          <w:r>
                            <w:rPr>
                              <w:color w:val="000000"/>
                              <w:spacing w:val="-2"/>
                            </w:rPr>
                            <w:t xml:space="preserve"> </w:t>
                          </w:r>
                          <w:r>
                            <w:rPr>
                              <w:color w:val="000000"/>
                            </w:rPr>
                            <w:t>and</w:t>
                          </w:r>
                          <w:r>
                            <w:rPr>
                              <w:color w:val="000000"/>
                              <w:spacing w:val="-2"/>
                            </w:rPr>
                            <w:t xml:space="preserve"> </w:t>
                          </w:r>
                          <w:r>
                            <w:rPr>
                              <w:color w:val="000000"/>
                            </w:rPr>
                            <w:t>Coroutines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2</w:t>
                          </w:r>
                          <w:r>
                            <w:rPr>
                              <w:spacing w:val="-5"/>
                              <w:color w:val="000000"/>
                            </w:rPr>
                            <w:fldChar w:fldCharType="end"/>
                          </w:r>
                        </w:p>
                      </w:txbxContent>
                    </wps:txbx>
                    <wps:bodyPr lIns="0" rIns="0" tIns="0" bIns="0" anchor="t" upright="1">
                      <a:noAutofit/>
                    </wps:bodyPr>
                  </wps:wsp>
                </a:graphicData>
              </a:graphic>
            </wp:anchor>
          </w:drawing>
        </mc:Choice>
        <mc:Fallback>
          <w:pict>
            <v:rect id="shape_0" ID="docshape 303" path="m0,0l-2147483645,0l-2147483645,-2147483646l0,-2147483646xe" stroked="f" o:allowincell="f" style="position:absolute;margin-left:0pt;margin-top:0pt;width:193.95pt;height:15.6pt;mso-wrap-style:square;v-text-anchor:top;mso-position-horizontal-relative:page;mso-position-vertical-relative:page" wp14:anchorId="2951FFDE">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13:</w:t>
                    </w:r>
                    <w:r>
                      <w:rPr>
                        <w:color w:val="000000"/>
                        <w:spacing w:val="-1"/>
                      </w:rPr>
                      <w:t xml:space="preserve"> </w:t>
                    </w:r>
                    <w:r>
                      <w:rPr>
                        <w:color w:val="000000"/>
                      </w:rPr>
                      <w:t>RxJava</w:t>
                    </w:r>
                    <w:r>
                      <w:rPr>
                        <w:color w:val="000000"/>
                        <w:spacing w:val="-2"/>
                      </w:rPr>
                      <w:t xml:space="preserve"> </w:t>
                    </w:r>
                    <w:r>
                      <w:rPr>
                        <w:color w:val="000000"/>
                      </w:rPr>
                      <w:t>and</w:t>
                    </w:r>
                    <w:r>
                      <w:rPr>
                        <w:color w:val="000000"/>
                        <w:spacing w:val="-2"/>
                      </w:rPr>
                      <w:t xml:space="preserve"> </w:t>
                    </w:r>
                    <w:r>
                      <w:rPr>
                        <w:color w:val="000000"/>
                      </w:rPr>
                      <w:t>Coroutines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2</w:t>
                    </w:r>
                    <w:r>
                      <w:rPr>
                        <w:spacing w:val="-5"/>
                        <w:color w:val="000000"/>
                      </w:rPr>
                      <w:fldChar w:fldCharType="end"/>
                    </w:r>
                  </w:p>
                </w:txbxContent>
              </v:textbox>
              <w10:wrap type="none"/>
            </v:rect>
          </w:pict>
        </mc:Fallback>
      </mc:AlternateContent>
      <mc:AlternateContent>
        <mc:Choice Requires="wps">
          <w:drawing>
            <wp:anchor behindDoc="1" distT="3175" distB="3175" distL="3175" distR="3810" simplePos="0" locked="0" layoutInCell="0" allowOverlap="1" relativeHeight="1420" wp14:anchorId="1E9136A5">
              <wp:simplePos x="0" y="0"/>
              <wp:positionH relativeFrom="page">
                <wp:posOffset>1120140</wp:posOffset>
              </wp:positionH>
              <wp:positionV relativeFrom="page">
                <wp:posOffset>664845</wp:posOffset>
              </wp:positionV>
              <wp:extent cx="5074285" cy="635"/>
              <wp:effectExtent l="3175" t="3175" r="3810" b="3175"/>
              <wp:wrapNone/>
              <wp:docPr id="1669" name="Line 361"/>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361" stroked="t" o:allowincell="f" style="position:absolute;mso-position-horizontal-relative:page;mso-position-vertical-relative:page" wp14:anchorId="1E9136A5">
              <v:stroke color="black" weight="6480" joinstyle="round" endcap="flat"/>
              <v:fill o:detectmouseclick="t" on="false"/>
              <w10:wrap type="none"/>
            </v:line>
          </w:pict>
        </mc:Fallback>
      </mc:AlternateContent>
    </w:r>
  </w:p>
</w:hdr>
</file>

<file path=word/header35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213" wp14:anchorId="219E8651">
              <wp:simplePos x="0" y="0"/>
              <wp:positionH relativeFrom="page">
                <wp:posOffset>0</wp:posOffset>
              </wp:positionH>
              <wp:positionV relativeFrom="page">
                <wp:posOffset>0</wp:posOffset>
              </wp:positionV>
              <wp:extent cx="5074920" cy="635"/>
              <wp:effectExtent l="3175" t="3175" r="3810" b="3175"/>
              <wp:wrapNone/>
              <wp:docPr id="1670" name="Line 312"/>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12" stroked="t" o:allowincell="f" style="position:absolute;mso-position-horizontal-relative:page;mso-position-vertical-relative:page" wp14:anchorId="219E8651">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214" wp14:anchorId="0BBA5F74">
              <wp:simplePos x="0" y="0"/>
              <wp:positionH relativeFrom="page">
                <wp:posOffset>0</wp:posOffset>
              </wp:positionH>
              <wp:positionV relativeFrom="page">
                <wp:posOffset>0</wp:posOffset>
              </wp:positionV>
              <wp:extent cx="967105" cy="198755"/>
              <wp:effectExtent l="635" t="635" r="0" b="0"/>
              <wp:wrapNone/>
              <wp:docPr id="1671" name="docshape 306"/>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06" path="m0,0l-2147483645,0l-2147483645,-2147483646l0,-2147483646xe" stroked="f" o:allowincell="f" style="position:absolute;margin-left:0pt;margin-top:0pt;width:76.1pt;height:15.6pt;mso-wrap-style:square;v-text-anchor:top;mso-position-horizontal-relative:page;mso-position-vertical-relative:page" wp14:anchorId="0BBA5F74">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35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211" wp14:anchorId="1DD2529A">
              <wp:simplePos x="0" y="0"/>
              <wp:positionH relativeFrom="page">
                <wp:posOffset>0</wp:posOffset>
              </wp:positionH>
              <wp:positionV relativeFrom="page">
                <wp:posOffset>0</wp:posOffset>
              </wp:positionV>
              <wp:extent cx="5074285" cy="635"/>
              <wp:effectExtent l="3175" t="3175" r="3810" b="3175"/>
              <wp:wrapNone/>
              <wp:docPr id="1673" name="Line 311"/>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11" stroked="t" o:allowincell="f" style="position:absolute;mso-position-horizontal-relative:page;mso-position-vertical-relative:page" wp14:anchorId="1DD2529A">
              <v:stroke color="black" weight="6480" joinstyle="round" endcap="flat"/>
              <v:fill o:detectmouseclick="t" on="false"/>
              <w10:wrap type="none"/>
            </v:line>
          </w:pict>
        </mc:Fallback>
      </mc:AlternateContent>
      <mc:AlternateContent>
        <mc:Choice Requires="wps">
          <w:drawing>
            <wp:anchor behindDoc="1" distT="0" distB="3810" distL="0" distR="0" simplePos="0" locked="0" layoutInCell="0" allowOverlap="1" relativeHeight="1212" wp14:anchorId="2951FFDE">
              <wp:simplePos x="0" y="0"/>
              <wp:positionH relativeFrom="page">
                <wp:posOffset>0</wp:posOffset>
              </wp:positionH>
              <wp:positionV relativeFrom="page">
                <wp:posOffset>0</wp:posOffset>
              </wp:positionV>
              <wp:extent cx="2463800" cy="198755"/>
              <wp:effectExtent l="0" t="0" r="0" b="4445"/>
              <wp:wrapNone/>
              <wp:docPr id="1674" name="docshape 305"/>
              <a:graphic xmlns:a="http://schemas.openxmlformats.org/drawingml/2006/main">
                <a:graphicData uri="http://schemas.microsoft.com/office/word/2010/wordprocessingShape">
                  <wps:wsp>
                    <wps:cNvSpPr/>
                    <wps:spPr>
                      <a:xfrm>
                        <a:off x="0" y="0"/>
                        <a:ext cx="246384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13:</w:t>
                          </w:r>
                          <w:r>
                            <w:rPr>
                              <w:color w:val="000000"/>
                              <w:spacing w:val="-1"/>
                            </w:rPr>
                            <w:t xml:space="preserve"> </w:t>
                          </w:r>
                          <w:r>
                            <w:rPr>
                              <w:color w:val="000000"/>
                            </w:rPr>
                            <w:t>RxJava</w:t>
                          </w:r>
                          <w:r>
                            <w:rPr>
                              <w:color w:val="000000"/>
                              <w:spacing w:val="-2"/>
                            </w:rPr>
                            <w:t xml:space="preserve"> </w:t>
                          </w:r>
                          <w:r>
                            <w:rPr>
                              <w:color w:val="000000"/>
                            </w:rPr>
                            <w:t>and</w:t>
                          </w:r>
                          <w:r>
                            <w:rPr>
                              <w:color w:val="000000"/>
                              <w:spacing w:val="-2"/>
                            </w:rPr>
                            <w:t xml:space="preserve"> </w:t>
                          </w:r>
                          <w:r>
                            <w:rPr>
                              <w:color w:val="000000"/>
                            </w:rPr>
                            <w:t>Coroutines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305" path="m0,0l-2147483645,0l-2147483645,-2147483646l0,-2147483646xe" stroked="f" o:allowincell="f" style="position:absolute;margin-left:0pt;margin-top:0pt;width:193.95pt;height:15.6pt;mso-wrap-style:square;v-text-anchor:top;mso-position-horizontal-relative:page;mso-position-vertical-relative:page" wp14:anchorId="2951FFDE">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13:</w:t>
                    </w:r>
                    <w:r>
                      <w:rPr>
                        <w:color w:val="000000"/>
                        <w:spacing w:val="-1"/>
                      </w:rPr>
                      <w:t xml:space="preserve"> </w:t>
                    </w:r>
                    <w:r>
                      <w:rPr>
                        <w:color w:val="000000"/>
                      </w:rPr>
                      <w:t>RxJava</w:t>
                    </w:r>
                    <w:r>
                      <w:rPr>
                        <w:color w:val="000000"/>
                        <w:spacing w:val="-2"/>
                      </w:rPr>
                      <w:t xml:space="preserve"> </w:t>
                    </w:r>
                    <w:r>
                      <w:rPr>
                        <w:color w:val="000000"/>
                      </w:rPr>
                      <w:t>and</w:t>
                    </w:r>
                    <w:r>
                      <w:rPr>
                        <w:color w:val="000000"/>
                        <w:spacing w:val="-2"/>
                      </w:rPr>
                      <w:t xml:space="preserve"> </w:t>
                    </w:r>
                    <w:r>
                      <w:rPr>
                        <w:color w:val="000000"/>
                      </w:rPr>
                      <w:t>Coroutines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35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223" wp14:anchorId="219E8651">
              <wp:simplePos x="0" y="0"/>
              <wp:positionH relativeFrom="page">
                <wp:posOffset>0</wp:posOffset>
              </wp:positionH>
              <wp:positionV relativeFrom="page">
                <wp:posOffset>0</wp:posOffset>
              </wp:positionV>
              <wp:extent cx="5074920" cy="635"/>
              <wp:effectExtent l="3175" t="3175" r="3810" b="3175"/>
              <wp:wrapNone/>
              <wp:docPr id="1676" name="Line 314"/>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14" stroked="t" o:allowincell="f" style="position:absolute;mso-position-horizontal-relative:page;mso-position-vertical-relative:page" wp14:anchorId="219E8651">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226" wp14:anchorId="0BBA5F74">
              <wp:simplePos x="0" y="0"/>
              <wp:positionH relativeFrom="page">
                <wp:posOffset>0</wp:posOffset>
              </wp:positionH>
              <wp:positionV relativeFrom="page">
                <wp:posOffset>0</wp:posOffset>
              </wp:positionV>
              <wp:extent cx="967105" cy="198755"/>
              <wp:effectExtent l="635" t="635" r="0" b="0"/>
              <wp:wrapNone/>
              <wp:docPr id="1677" name="docshape 308"/>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08" path="m0,0l-2147483645,0l-2147483645,-2147483646l0,-2147483646xe" stroked="f" o:allowincell="f" style="position:absolute;margin-left:0pt;margin-top:0pt;width:76.1pt;height:15.6pt;mso-wrap-style:square;v-text-anchor:top;mso-position-horizontal-relative:page;mso-position-vertical-relative:page" wp14:anchorId="0BBA5F74">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3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267" wp14:anchorId="76397156">
              <wp:simplePos x="0" y="0"/>
              <wp:positionH relativeFrom="page">
                <wp:posOffset>1120140</wp:posOffset>
              </wp:positionH>
              <wp:positionV relativeFrom="page">
                <wp:posOffset>664845</wp:posOffset>
              </wp:positionV>
              <wp:extent cx="5074285" cy="635"/>
              <wp:effectExtent l="3175" t="3175" r="3810" b="3175"/>
              <wp:wrapNone/>
              <wp:docPr id="152" name="Line 31"/>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31" stroked="t" o:allowincell="f" style="position:absolute;mso-position-horizontal-relative:page;mso-position-vertical-relative:page" wp14:anchorId="76397156">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270" wp14:anchorId="55C996A4">
              <wp:simplePos x="0" y="0"/>
              <wp:positionH relativeFrom="page">
                <wp:posOffset>3660140</wp:posOffset>
              </wp:positionH>
              <wp:positionV relativeFrom="page">
                <wp:posOffset>428625</wp:posOffset>
              </wp:positionV>
              <wp:extent cx="2585720" cy="198755"/>
              <wp:effectExtent l="0" t="635" r="0" b="0"/>
              <wp:wrapNone/>
              <wp:docPr id="153" name="docshape 31"/>
              <a:graphic xmlns:a="http://schemas.openxmlformats.org/drawingml/2006/main">
                <a:graphicData uri="http://schemas.microsoft.com/office/word/2010/wordprocessingShape">
                  <wps:wsp>
                    <wps:cNvSpPr/>
                    <wps:spPr>
                      <a:xfrm>
                        <a:off x="0" y="0"/>
                        <a:ext cx="258588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1"/>
                            </w:rPr>
                            <w:t xml:space="preserve"> </w:t>
                          </w:r>
                          <w:r>
                            <w:rPr>
                              <w:color w:val="000000"/>
                            </w:rPr>
                            <w:t>2:</w:t>
                          </w:r>
                          <w:r>
                            <w:rPr>
                              <w:color w:val="000000"/>
                              <w:spacing w:val="-1"/>
                            </w:rPr>
                            <w:t xml:space="preserve"> </w:t>
                          </w:r>
                          <w:r>
                            <w:rPr>
                              <w:color w:val="000000"/>
                            </w:rPr>
                            <w:t>Building</w:t>
                          </w:r>
                          <w:r>
                            <w:rPr>
                              <w:color w:val="000000"/>
                              <w:spacing w:val="-1"/>
                            </w:rPr>
                            <w:t xml:space="preserve"> </w:t>
                          </w:r>
                          <w:r>
                            <w:rPr>
                              <w:color w:val="000000"/>
                            </w:rPr>
                            <w:t>User</w:t>
                          </w:r>
                          <w:r>
                            <w:rPr>
                              <w:color w:val="000000"/>
                              <w:spacing w:val="-1"/>
                            </w:rPr>
                            <w:t xml:space="preserve"> </w:t>
                          </w:r>
                          <w:r>
                            <w:rPr>
                              <w:color w:val="000000"/>
                            </w:rPr>
                            <w:t>Screen</w:t>
                          </w:r>
                          <w:r>
                            <w:rPr>
                              <w:color w:val="000000"/>
                              <w:spacing w:val="-1"/>
                            </w:rPr>
                            <w:t xml:space="preserve"> </w:t>
                          </w:r>
                          <w:r>
                            <w:rPr>
                              <w:color w:val="000000"/>
                            </w:rPr>
                            <w:t>Flows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21</w:t>
                          </w:r>
                          <w:r>
                            <w:rPr>
                              <w:spacing w:val="-5"/>
                              <w:color w:val="000000"/>
                            </w:rPr>
                            <w:fldChar w:fldCharType="end"/>
                          </w:r>
                        </w:p>
                      </w:txbxContent>
                    </wps:txbx>
                    <wps:bodyPr lIns="0" rIns="0" tIns="0" bIns="0" anchor="t" upright="1">
                      <a:noAutofit/>
                    </wps:bodyPr>
                  </wps:wsp>
                </a:graphicData>
              </a:graphic>
            </wp:anchor>
          </w:drawing>
        </mc:Choice>
        <mc:Fallback>
          <w:pict>
            <v:rect id="shape_0" ID="docshape 31" path="m0,0l-2147483645,0l-2147483645,-2147483646l0,-2147483646xe" stroked="f" o:allowincell="f" style="position:absolute;margin-left:288.2pt;margin-top:33.75pt;width:203.55pt;height:15.6pt;mso-wrap-style:square;v-text-anchor:top;mso-position-horizontal-relative:page;mso-position-vertical-relative:page" wp14:anchorId="55C996A4">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1"/>
                      </w:rPr>
                      <w:t xml:space="preserve"> </w:t>
                    </w:r>
                    <w:r>
                      <w:rPr>
                        <w:color w:val="000000"/>
                      </w:rPr>
                      <w:t>2:</w:t>
                    </w:r>
                    <w:r>
                      <w:rPr>
                        <w:color w:val="000000"/>
                        <w:spacing w:val="-1"/>
                      </w:rPr>
                      <w:t xml:space="preserve"> </w:t>
                    </w:r>
                    <w:r>
                      <w:rPr>
                        <w:color w:val="000000"/>
                      </w:rPr>
                      <w:t>Building</w:t>
                    </w:r>
                    <w:r>
                      <w:rPr>
                        <w:color w:val="000000"/>
                        <w:spacing w:val="-1"/>
                      </w:rPr>
                      <w:t xml:space="preserve"> </w:t>
                    </w:r>
                    <w:r>
                      <w:rPr>
                        <w:color w:val="000000"/>
                      </w:rPr>
                      <w:t>User</w:t>
                    </w:r>
                    <w:r>
                      <w:rPr>
                        <w:color w:val="000000"/>
                        <w:spacing w:val="-1"/>
                      </w:rPr>
                      <w:t xml:space="preserve"> </w:t>
                    </w:r>
                    <w:r>
                      <w:rPr>
                        <w:color w:val="000000"/>
                      </w:rPr>
                      <w:t>Screen</w:t>
                    </w:r>
                    <w:r>
                      <w:rPr>
                        <w:color w:val="000000"/>
                        <w:spacing w:val="-1"/>
                      </w:rPr>
                      <w:t xml:space="preserve"> </w:t>
                    </w:r>
                    <w:r>
                      <w:rPr>
                        <w:color w:val="000000"/>
                      </w:rPr>
                      <w:t>Flows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21</w:t>
                    </w:r>
                    <w:r>
                      <w:rPr>
                        <w:spacing w:val="-5"/>
                        <w:color w:val="000000"/>
                      </w:rPr>
                      <w:fldChar w:fldCharType="end"/>
                    </w:r>
                  </w:p>
                </w:txbxContent>
              </v:textbox>
              <w10:wrap type="none"/>
            </v:rect>
          </w:pict>
        </mc:Fallback>
      </mc:AlternateContent>
    </w:r>
  </w:p>
</w:hdr>
</file>

<file path=word/header36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217" wp14:anchorId="1DD2529A">
              <wp:simplePos x="0" y="0"/>
              <wp:positionH relativeFrom="page">
                <wp:posOffset>0</wp:posOffset>
              </wp:positionH>
              <wp:positionV relativeFrom="page">
                <wp:posOffset>0</wp:posOffset>
              </wp:positionV>
              <wp:extent cx="5074285" cy="635"/>
              <wp:effectExtent l="3175" t="3175" r="3810" b="3175"/>
              <wp:wrapNone/>
              <wp:docPr id="1679" name="Line 313"/>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13" stroked="t" o:allowincell="f" style="position:absolute;mso-position-horizontal-relative:page;mso-position-vertical-relative:page" wp14:anchorId="1DD2529A">
              <v:stroke color="black" weight="6480" joinstyle="round" endcap="flat"/>
              <v:fill o:detectmouseclick="t" on="false"/>
              <w10:wrap type="none"/>
            </v:line>
          </w:pict>
        </mc:Fallback>
      </mc:AlternateContent>
      <mc:AlternateContent>
        <mc:Choice Requires="wps">
          <w:drawing>
            <wp:anchor behindDoc="1" distT="0" distB="3810" distL="0" distR="0" simplePos="0" locked="0" layoutInCell="0" allowOverlap="1" relativeHeight="1220" wp14:anchorId="2951FFDE">
              <wp:simplePos x="0" y="0"/>
              <wp:positionH relativeFrom="page">
                <wp:posOffset>0</wp:posOffset>
              </wp:positionH>
              <wp:positionV relativeFrom="page">
                <wp:posOffset>0</wp:posOffset>
              </wp:positionV>
              <wp:extent cx="2463800" cy="198755"/>
              <wp:effectExtent l="0" t="0" r="0" b="4445"/>
              <wp:wrapNone/>
              <wp:docPr id="1680" name="docshape 307"/>
              <a:graphic xmlns:a="http://schemas.openxmlformats.org/drawingml/2006/main">
                <a:graphicData uri="http://schemas.microsoft.com/office/word/2010/wordprocessingShape">
                  <wps:wsp>
                    <wps:cNvSpPr/>
                    <wps:spPr>
                      <a:xfrm>
                        <a:off x="0" y="0"/>
                        <a:ext cx="246384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13:</w:t>
                          </w:r>
                          <w:r>
                            <w:rPr>
                              <w:color w:val="000000"/>
                              <w:spacing w:val="-1"/>
                            </w:rPr>
                            <w:t xml:space="preserve"> </w:t>
                          </w:r>
                          <w:r>
                            <w:rPr>
                              <w:color w:val="000000"/>
                            </w:rPr>
                            <w:t>RxJava</w:t>
                          </w:r>
                          <w:r>
                            <w:rPr>
                              <w:color w:val="000000"/>
                              <w:spacing w:val="-2"/>
                            </w:rPr>
                            <w:t xml:space="preserve"> </w:t>
                          </w:r>
                          <w:r>
                            <w:rPr>
                              <w:color w:val="000000"/>
                            </w:rPr>
                            <w:t>and</w:t>
                          </w:r>
                          <w:r>
                            <w:rPr>
                              <w:color w:val="000000"/>
                              <w:spacing w:val="-2"/>
                            </w:rPr>
                            <w:t xml:space="preserve"> </w:t>
                          </w:r>
                          <w:r>
                            <w:rPr>
                              <w:color w:val="000000"/>
                            </w:rPr>
                            <w:t>Coroutines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307" path="m0,0l-2147483645,0l-2147483645,-2147483646l0,-2147483646xe" stroked="f" o:allowincell="f" style="position:absolute;margin-left:0pt;margin-top:0pt;width:193.95pt;height:15.6pt;mso-wrap-style:square;v-text-anchor:top;mso-position-horizontal-relative:page;mso-position-vertical-relative:page" wp14:anchorId="2951FFDE">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13:</w:t>
                    </w:r>
                    <w:r>
                      <w:rPr>
                        <w:color w:val="000000"/>
                        <w:spacing w:val="-1"/>
                      </w:rPr>
                      <w:t xml:space="preserve"> </w:t>
                    </w:r>
                    <w:r>
                      <w:rPr>
                        <w:color w:val="000000"/>
                      </w:rPr>
                      <w:t>RxJava</w:t>
                    </w:r>
                    <w:r>
                      <w:rPr>
                        <w:color w:val="000000"/>
                        <w:spacing w:val="-2"/>
                      </w:rPr>
                      <w:t xml:space="preserve"> </w:t>
                    </w:r>
                    <w:r>
                      <w:rPr>
                        <w:color w:val="000000"/>
                      </w:rPr>
                      <w:t>and</w:t>
                    </w:r>
                    <w:r>
                      <w:rPr>
                        <w:color w:val="000000"/>
                        <w:spacing w:val="-2"/>
                      </w:rPr>
                      <w:t xml:space="preserve"> </w:t>
                    </w:r>
                    <w:r>
                      <w:rPr>
                        <w:color w:val="000000"/>
                      </w:rPr>
                      <w:t>Coroutines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36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222" wp14:anchorId="219E8651">
              <wp:simplePos x="0" y="0"/>
              <wp:positionH relativeFrom="page">
                <wp:posOffset>0</wp:posOffset>
              </wp:positionH>
              <wp:positionV relativeFrom="page">
                <wp:posOffset>0</wp:posOffset>
              </wp:positionV>
              <wp:extent cx="5074920" cy="635"/>
              <wp:effectExtent l="3175" t="3175" r="3810" b="3175"/>
              <wp:wrapNone/>
              <wp:docPr id="1682" name="Line 314"/>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14" stroked="t" o:allowincell="f" style="position:absolute;mso-position-horizontal-relative:page;mso-position-vertical-relative:page" wp14:anchorId="219E8651">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225" wp14:anchorId="0BBA5F74">
              <wp:simplePos x="0" y="0"/>
              <wp:positionH relativeFrom="page">
                <wp:posOffset>0</wp:posOffset>
              </wp:positionH>
              <wp:positionV relativeFrom="page">
                <wp:posOffset>0</wp:posOffset>
              </wp:positionV>
              <wp:extent cx="967105" cy="198755"/>
              <wp:effectExtent l="635" t="635" r="0" b="0"/>
              <wp:wrapNone/>
              <wp:docPr id="1683" name="docshape 308"/>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08" path="m0,0l-2147483645,0l-2147483645,-2147483646l0,-2147483646xe" stroked="f" o:allowincell="f" style="position:absolute;margin-left:0pt;margin-top:0pt;width:76.1pt;height:15.6pt;mso-wrap-style:square;v-text-anchor:top;mso-position-horizontal-relative:page;mso-position-vertical-relative:page" wp14:anchorId="0BBA5F74">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36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216" wp14:anchorId="1DD2529A">
              <wp:simplePos x="0" y="0"/>
              <wp:positionH relativeFrom="page">
                <wp:posOffset>0</wp:posOffset>
              </wp:positionH>
              <wp:positionV relativeFrom="page">
                <wp:posOffset>0</wp:posOffset>
              </wp:positionV>
              <wp:extent cx="5074285" cy="635"/>
              <wp:effectExtent l="3175" t="3175" r="3810" b="3175"/>
              <wp:wrapNone/>
              <wp:docPr id="1685" name="Line 313"/>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13" stroked="t" o:allowincell="f" style="position:absolute;mso-position-horizontal-relative:page;mso-position-vertical-relative:page" wp14:anchorId="1DD2529A">
              <v:stroke color="black" weight="6480" joinstyle="round" endcap="flat"/>
              <v:fill o:detectmouseclick="t" on="false"/>
              <w10:wrap type="none"/>
            </v:line>
          </w:pict>
        </mc:Fallback>
      </mc:AlternateContent>
      <mc:AlternateContent>
        <mc:Choice Requires="wps">
          <w:drawing>
            <wp:anchor behindDoc="1" distT="0" distB="3810" distL="0" distR="0" simplePos="0" locked="0" layoutInCell="0" allowOverlap="1" relativeHeight="1219" wp14:anchorId="2951FFDE">
              <wp:simplePos x="0" y="0"/>
              <wp:positionH relativeFrom="page">
                <wp:posOffset>0</wp:posOffset>
              </wp:positionH>
              <wp:positionV relativeFrom="page">
                <wp:posOffset>0</wp:posOffset>
              </wp:positionV>
              <wp:extent cx="2463800" cy="198755"/>
              <wp:effectExtent l="0" t="0" r="0" b="4445"/>
              <wp:wrapNone/>
              <wp:docPr id="1686" name="docshape 307"/>
              <a:graphic xmlns:a="http://schemas.openxmlformats.org/drawingml/2006/main">
                <a:graphicData uri="http://schemas.microsoft.com/office/word/2010/wordprocessingShape">
                  <wps:wsp>
                    <wps:cNvSpPr/>
                    <wps:spPr>
                      <a:xfrm>
                        <a:off x="0" y="0"/>
                        <a:ext cx="246384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13:</w:t>
                          </w:r>
                          <w:r>
                            <w:rPr>
                              <w:color w:val="000000"/>
                              <w:spacing w:val="-1"/>
                            </w:rPr>
                            <w:t xml:space="preserve"> </w:t>
                          </w:r>
                          <w:r>
                            <w:rPr>
                              <w:color w:val="000000"/>
                            </w:rPr>
                            <w:t>RxJava</w:t>
                          </w:r>
                          <w:r>
                            <w:rPr>
                              <w:color w:val="000000"/>
                              <w:spacing w:val="-2"/>
                            </w:rPr>
                            <w:t xml:space="preserve"> </w:t>
                          </w:r>
                          <w:r>
                            <w:rPr>
                              <w:color w:val="000000"/>
                            </w:rPr>
                            <w:t>and</w:t>
                          </w:r>
                          <w:r>
                            <w:rPr>
                              <w:color w:val="000000"/>
                              <w:spacing w:val="-2"/>
                            </w:rPr>
                            <w:t xml:space="preserve"> </w:t>
                          </w:r>
                          <w:r>
                            <w:rPr>
                              <w:color w:val="000000"/>
                            </w:rPr>
                            <w:t>Coroutines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307" path="m0,0l-2147483645,0l-2147483645,-2147483646l0,-2147483646xe" stroked="f" o:allowincell="f" style="position:absolute;margin-left:0pt;margin-top:0pt;width:193.95pt;height:15.6pt;mso-wrap-style:square;v-text-anchor:top;mso-position-horizontal-relative:page;mso-position-vertical-relative:page" wp14:anchorId="2951FFDE">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13:</w:t>
                    </w:r>
                    <w:r>
                      <w:rPr>
                        <w:color w:val="000000"/>
                        <w:spacing w:val="-1"/>
                      </w:rPr>
                      <w:t xml:space="preserve"> </w:t>
                    </w:r>
                    <w:r>
                      <w:rPr>
                        <w:color w:val="000000"/>
                      </w:rPr>
                      <w:t>RxJava</w:t>
                    </w:r>
                    <w:r>
                      <w:rPr>
                        <w:color w:val="000000"/>
                        <w:spacing w:val="-2"/>
                      </w:rPr>
                      <w:t xml:space="preserve"> </w:t>
                    </w:r>
                    <w:r>
                      <w:rPr>
                        <w:color w:val="000000"/>
                      </w:rPr>
                      <w:t>and</w:t>
                    </w:r>
                    <w:r>
                      <w:rPr>
                        <w:color w:val="000000"/>
                        <w:spacing w:val="-2"/>
                      </w:rPr>
                      <w:t xml:space="preserve"> </w:t>
                    </w:r>
                    <w:r>
                      <w:rPr>
                        <w:color w:val="000000"/>
                      </w:rPr>
                      <w:t>Coroutines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36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221" wp14:anchorId="219E8651">
              <wp:simplePos x="0" y="0"/>
              <wp:positionH relativeFrom="page">
                <wp:posOffset>0</wp:posOffset>
              </wp:positionH>
              <wp:positionV relativeFrom="page">
                <wp:posOffset>0</wp:posOffset>
              </wp:positionV>
              <wp:extent cx="5074920" cy="635"/>
              <wp:effectExtent l="3175" t="3175" r="3810" b="3175"/>
              <wp:wrapNone/>
              <wp:docPr id="1688" name="Line 314"/>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14" stroked="t" o:allowincell="f" style="position:absolute;mso-position-horizontal-relative:page;mso-position-vertical-relative:page" wp14:anchorId="219E8651">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224" wp14:anchorId="0BBA5F74">
              <wp:simplePos x="0" y="0"/>
              <wp:positionH relativeFrom="page">
                <wp:posOffset>0</wp:posOffset>
              </wp:positionH>
              <wp:positionV relativeFrom="page">
                <wp:posOffset>0</wp:posOffset>
              </wp:positionV>
              <wp:extent cx="967105" cy="198755"/>
              <wp:effectExtent l="635" t="635" r="0" b="0"/>
              <wp:wrapNone/>
              <wp:docPr id="1689" name="docshape 308"/>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08" path="m0,0l-2147483645,0l-2147483645,-2147483646l0,-2147483646xe" stroked="f" o:allowincell="f" style="position:absolute;margin-left:0pt;margin-top:0pt;width:76.1pt;height:15.6pt;mso-wrap-style:square;v-text-anchor:top;mso-position-horizontal-relative:page;mso-position-vertical-relative:page" wp14:anchorId="0BBA5F74">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36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215" wp14:anchorId="1DD2529A">
              <wp:simplePos x="0" y="0"/>
              <wp:positionH relativeFrom="page">
                <wp:posOffset>0</wp:posOffset>
              </wp:positionH>
              <wp:positionV relativeFrom="page">
                <wp:posOffset>0</wp:posOffset>
              </wp:positionV>
              <wp:extent cx="5074285" cy="635"/>
              <wp:effectExtent l="3175" t="3175" r="3810" b="3175"/>
              <wp:wrapNone/>
              <wp:docPr id="1691" name="Line 313"/>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13" stroked="t" o:allowincell="f" style="position:absolute;mso-position-horizontal-relative:page;mso-position-vertical-relative:page" wp14:anchorId="1DD2529A">
              <v:stroke color="black" weight="6480" joinstyle="round" endcap="flat"/>
              <v:fill o:detectmouseclick="t" on="false"/>
              <w10:wrap type="none"/>
            </v:line>
          </w:pict>
        </mc:Fallback>
      </mc:AlternateContent>
      <mc:AlternateContent>
        <mc:Choice Requires="wps">
          <w:drawing>
            <wp:anchor behindDoc="1" distT="0" distB="3810" distL="0" distR="0" simplePos="0" locked="0" layoutInCell="0" allowOverlap="1" relativeHeight="1218" wp14:anchorId="2951FFDE">
              <wp:simplePos x="0" y="0"/>
              <wp:positionH relativeFrom="page">
                <wp:posOffset>0</wp:posOffset>
              </wp:positionH>
              <wp:positionV relativeFrom="page">
                <wp:posOffset>0</wp:posOffset>
              </wp:positionV>
              <wp:extent cx="2463800" cy="198755"/>
              <wp:effectExtent l="0" t="0" r="0" b="4445"/>
              <wp:wrapNone/>
              <wp:docPr id="1692" name="docshape 307"/>
              <a:graphic xmlns:a="http://schemas.openxmlformats.org/drawingml/2006/main">
                <a:graphicData uri="http://schemas.microsoft.com/office/word/2010/wordprocessingShape">
                  <wps:wsp>
                    <wps:cNvSpPr/>
                    <wps:spPr>
                      <a:xfrm>
                        <a:off x="0" y="0"/>
                        <a:ext cx="246384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13:</w:t>
                          </w:r>
                          <w:r>
                            <w:rPr>
                              <w:color w:val="000000"/>
                              <w:spacing w:val="-1"/>
                            </w:rPr>
                            <w:t xml:space="preserve"> </w:t>
                          </w:r>
                          <w:r>
                            <w:rPr>
                              <w:color w:val="000000"/>
                            </w:rPr>
                            <w:t>RxJava</w:t>
                          </w:r>
                          <w:r>
                            <w:rPr>
                              <w:color w:val="000000"/>
                              <w:spacing w:val="-2"/>
                            </w:rPr>
                            <w:t xml:space="preserve"> </w:t>
                          </w:r>
                          <w:r>
                            <w:rPr>
                              <w:color w:val="000000"/>
                            </w:rPr>
                            <w:t>and</w:t>
                          </w:r>
                          <w:r>
                            <w:rPr>
                              <w:color w:val="000000"/>
                              <w:spacing w:val="-2"/>
                            </w:rPr>
                            <w:t xml:space="preserve"> </w:t>
                          </w:r>
                          <w:r>
                            <w:rPr>
                              <w:color w:val="000000"/>
                            </w:rPr>
                            <w:t>Coroutines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307" path="m0,0l-2147483645,0l-2147483645,-2147483646l0,-2147483646xe" stroked="f" o:allowincell="f" style="position:absolute;margin-left:0pt;margin-top:0pt;width:193.95pt;height:15.6pt;mso-wrap-style:square;v-text-anchor:top;mso-position-horizontal-relative:page;mso-position-vertical-relative:page" wp14:anchorId="2951FFDE">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13:</w:t>
                    </w:r>
                    <w:r>
                      <w:rPr>
                        <w:color w:val="000000"/>
                        <w:spacing w:val="-1"/>
                      </w:rPr>
                      <w:t xml:space="preserve"> </w:t>
                    </w:r>
                    <w:r>
                      <w:rPr>
                        <w:color w:val="000000"/>
                      </w:rPr>
                      <w:t>RxJava</w:t>
                    </w:r>
                    <w:r>
                      <w:rPr>
                        <w:color w:val="000000"/>
                        <w:spacing w:val="-2"/>
                      </w:rPr>
                      <w:t xml:space="preserve"> </w:t>
                    </w:r>
                    <w:r>
                      <w:rPr>
                        <w:color w:val="000000"/>
                      </w:rPr>
                      <w:t>and</w:t>
                    </w:r>
                    <w:r>
                      <w:rPr>
                        <w:color w:val="000000"/>
                        <w:spacing w:val="-2"/>
                      </w:rPr>
                      <w:t xml:space="preserve"> </w:t>
                    </w:r>
                    <w:r>
                      <w:rPr>
                        <w:color w:val="000000"/>
                      </w:rPr>
                      <w:t>Coroutines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36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235" wp14:anchorId="219E8651">
              <wp:simplePos x="0" y="0"/>
              <wp:positionH relativeFrom="page">
                <wp:posOffset>0</wp:posOffset>
              </wp:positionH>
              <wp:positionV relativeFrom="page">
                <wp:posOffset>0</wp:posOffset>
              </wp:positionV>
              <wp:extent cx="5074920" cy="635"/>
              <wp:effectExtent l="3175" t="3175" r="3810" b="3175"/>
              <wp:wrapNone/>
              <wp:docPr id="1694" name="Line 316"/>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16" stroked="t" o:allowincell="f" style="position:absolute;mso-position-horizontal-relative:page;mso-position-vertical-relative:page" wp14:anchorId="219E8651">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238" wp14:anchorId="0BBA5F74">
              <wp:simplePos x="0" y="0"/>
              <wp:positionH relativeFrom="page">
                <wp:posOffset>0</wp:posOffset>
              </wp:positionH>
              <wp:positionV relativeFrom="page">
                <wp:posOffset>0</wp:posOffset>
              </wp:positionV>
              <wp:extent cx="967105" cy="198755"/>
              <wp:effectExtent l="635" t="635" r="0" b="0"/>
              <wp:wrapNone/>
              <wp:docPr id="1695" name="docshape 310"/>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10" path="m0,0l-2147483645,0l-2147483645,-2147483646l0,-2147483646xe" stroked="f" o:allowincell="f" style="position:absolute;margin-left:0pt;margin-top:0pt;width:76.1pt;height:15.6pt;mso-wrap-style:square;v-text-anchor:top;mso-position-horizontal-relative:page;mso-position-vertical-relative:page" wp14:anchorId="0BBA5F74">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36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229" wp14:anchorId="1DD2529A">
              <wp:simplePos x="0" y="0"/>
              <wp:positionH relativeFrom="page">
                <wp:posOffset>0</wp:posOffset>
              </wp:positionH>
              <wp:positionV relativeFrom="page">
                <wp:posOffset>0</wp:posOffset>
              </wp:positionV>
              <wp:extent cx="5074285" cy="635"/>
              <wp:effectExtent l="3175" t="3175" r="3810" b="3175"/>
              <wp:wrapNone/>
              <wp:docPr id="1697" name="Line 315"/>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15" stroked="t" o:allowincell="f" style="position:absolute;mso-position-horizontal-relative:page;mso-position-vertical-relative:page" wp14:anchorId="1DD2529A">
              <v:stroke color="black" weight="6480" joinstyle="round" endcap="flat"/>
              <v:fill o:detectmouseclick="t" on="false"/>
              <w10:wrap type="none"/>
            </v:line>
          </w:pict>
        </mc:Fallback>
      </mc:AlternateContent>
      <mc:AlternateContent>
        <mc:Choice Requires="wps">
          <w:drawing>
            <wp:anchor behindDoc="1" distT="0" distB="3810" distL="0" distR="0" simplePos="0" locked="0" layoutInCell="0" allowOverlap="1" relativeHeight="1232" wp14:anchorId="2951FFDE">
              <wp:simplePos x="0" y="0"/>
              <wp:positionH relativeFrom="page">
                <wp:posOffset>0</wp:posOffset>
              </wp:positionH>
              <wp:positionV relativeFrom="page">
                <wp:posOffset>0</wp:posOffset>
              </wp:positionV>
              <wp:extent cx="2463800" cy="198755"/>
              <wp:effectExtent l="0" t="0" r="0" b="4445"/>
              <wp:wrapNone/>
              <wp:docPr id="1698" name="docshape 309"/>
              <a:graphic xmlns:a="http://schemas.openxmlformats.org/drawingml/2006/main">
                <a:graphicData uri="http://schemas.microsoft.com/office/word/2010/wordprocessingShape">
                  <wps:wsp>
                    <wps:cNvSpPr/>
                    <wps:spPr>
                      <a:xfrm>
                        <a:off x="0" y="0"/>
                        <a:ext cx="246384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13:</w:t>
                          </w:r>
                          <w:r>
                            <w:rPr>
                              <w:color w:val="000000"/>
                              <w:spacing w:val="-1"/>
                            </w:rPr>
                            <w:t xml:space="preserve"> </w:t>
                          </w:r>
                          <w:r>
                            <w:rPr>
                              <w:color w:val="000000"/>
                            </w:rPr>
                            <w:t>RxJava</w:t>
                          </w:r>
                          <w:r>
                            <w:rPr>
                              <w:color w:val="000000"/>
                              <w:spacing w:val="-2"/>
                            </w:rPr>
                            <w:t xml:space="preserve"> </w:t>
                          </w:r>
                          <w:r>
                            <w:rPr>
                              <w:color w:val="000000"/>
                            </w:rPr>
                            <w:t>and</w:t>
                          </w:r>
                          <w:r>
                            <w:rPr>
                              <w:color w:val="000000"/>
                              <w:spacing w:val="-2"/>
                            </w:rPr>
                            <w:t xml:space="preserve"> </w:t>
                          </w:r>
                          <w:r>
                            <w:rPr>
                              <w:color w:val="000000"/>
                            </w:rPr>
                            <w:t>Coroutines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309" path="m0,0l-2147483645,0l-2147483645,-2147483646l0,-2147483646xe" stroked="f" o:allowincell="f" style="position:absolute;margin-left:0pt;margin-top:0pt;width:193.95pt;height:15.6pt;mso-wrap-style:square;v-text-anchor:top;mso-position-horizontal-relative:page;mso-position-vertical-relative:page" wp14:anchorId="2951FFDE">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13:</w:t>
                    </w:r>
                    <w:r>
                      <w:rPr>
                        <w:color w:val="000000"/>
                        <w:spacing w:val="-1"/>
                      </w:rPr>
                      <w:t xml:space="preserve"> </w:t>
                    </w:r>
                    <w:r>
                      <w:rPr>
                        <w:color w:val="000000"/>
                      </w:rPr>
                      <w:t>RxJava</w:t>
                    </w:r>
                    <w:r>
                      <w:rPr>
                        <w:color w:val="000000"/>
                        <w:spacing w:val="-2"/>
                      </w:rPr>
                      <w:t xml:space="preserve"> </w:t>
                    </w:r>
                    <w:r>
                      <w:rPr>
                        <w:color w:val="000000"/>
                      </w:rPr>
                      <w:t>and</w:t>
                    </w:r>
                    <w:r>
                      <w:rPr>
                        <w:color w:val="000000"/>
                        <w:spacing w:val="-2"/>
                      </w:rPr>
                      <w:t xml:space="preserve"> </w:t>
                    </w:r>
                    <w:r>
                      <w:rPr>
                        <w:color w:val="000000"/>
                      </w:rPr>
                      <w:t>Coroutines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36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234" wp14:anchorId="219E8651">
              <wp:simplePos x="0" y="0"/>
              <wp:positionH relativeFrom="page">
                <wp:posOffset>0</wp:posOffset>
              </wp:positionH>
              <wp:positionV relativeFrom="page">
                <wp:posOffset>0</wp:posOffset>
              </wp:positionV>
              <wp:extent cx="5074920" cy="635"/>
              <wp:effectExtent l="3175" t="3175" r="3810" b="3175"/>
              <wp:wrapNone/>
              <wp:docPr id="1700" name="Line 316"/>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16" stroked="t" o:allowincell="f" style="position:absolute;mso-position-horizontal-relative:page;mso-position-vertical-relative:page" wp14:anchorId="219E8651">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237" wp14:anchorId="0BBA5F74">
              <wp:simplePos x="0" y="0"/>
              <wp:positionH relativeFrom="page">
                <wp:posOffset>0</wp:posOffset>
              </wp:positionH>
              <wp:positionV relativeFrom="page">
                <wp:posOffset>0</wp:posOffset>
              </wp:positionV>
              <wp:extent cx="967105" cy="198755"/>
              <wp:effectExtent l="635" t="635" r="0" b="0"/>
              <wp:wrapNone/>
              <wp:docPr id="1701" name="docshape 310"/>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10" path="m0,0l-2147483645,0l-2147483645,-2147483646l0,-2147483646xe" stroked="f" o:allowincell="f" style="position:absolute;margin-left:0pt;margin-top:0pt;width:76.1pt;height:15.6pt;mso-wrap-style:square;v-text-anchor:top;mso-position-horizontal-relative:page;mso-position-vertical-relative:page" wp14:anchorId="0BBA5F74">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36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228" wp14:anchorId="1DD2529A">
              <wp:simplePos x="0" y="0"/>
              <wp:positionH relativeFrom="page">
                <wp:posOffset>0</wp:posOffset>
              </wp:positionH>
              <wp:positionV relativeFrom="page">
                <wp:posOffset>0</wp:posOffset>
              </wp:positionV>
              <wp:extent cx="5074285" cy="635"/>
              <wp:effectExtent l="3175" t="3175" r="3810" b="3175"/>
              <wp:wrapNone/>
              <wp:docPr id="1703" name="Line 315"/>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15" stroked="t" o:allowincell="f" style="position:absolute;mso-position-horizontal-relative:page;mso-position-vertical-relative:page" wp14:anchorId="1DD2529A">
              <v:stroke color="black" weight="6480" joinstyle="round" endcap="flat"/>
              <v:fill o:detectmouseclick="t" on="false"/>
              <w10:wrap type="none"/>
            </v:line>
          </w:pict>
        </mc:Fallback>
      </mc:AlternateContent>
      <mc:AlternateContent>
        <mc:Choice Requires="wps">
          <w:drawing>
            <wp:anchor behindDoc="1" distT="0" distB="3810" distL="0" distR="0" simplePos="0" locked="0" layoutInCell="0" allowOverlap="1" relativeHeight="1231" wp14:anchorId="2951FFDE">
              <wp:simplePos x="0" y="0"/>
              <wp:positionH relativeFrom="page">
                <wp:posOffset>0</wp:posOffset>
              </wp:positionH>
              <wp:positionV relativeFrom="page">
                <wp:posOffset>0</wp:posOffset>
              </wp:positionV>
              <wp:extent cx="2463800" cy="198755"/>
              <wp:effectExtent l="0" t="0" r="0" b="4445"/>
              <wp:wrapNone/>
              <wp:docPr id="1704" name="docshape 309"/>
              <a:graphic xmlns:a="http://schemas.openxmlformats.org/drawingml/2006/main">
                <a:graphicData uri="http://schemas.microsoft.com/office/word/2010/wordprocessingShape">
                  <wps:wsp>
                    <wps:cNvSpPr/>
                    <wps:spPr>
                      <a:xfrm>
                        <a:off x="0" y="0"/>
                        <a:ext cx="246384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13:</w:t>
                          </w:r>
                          <w:r>
                            <w:rPr>
                              <w:color w:val="000000"/>
                              <w:spacing w:val="-1"/>
                            </w:rPr>
                            <w:t xml:space="preserve"> </w:t>
                          </w:r>
                          <w:r>
                            <w:rPr>
                              <w:color w:val="000000"/>
                            </w:rPr>
                            <w:t>RxJava</w:t>
                          </w:r>
                          <w:r>
                            <w:rPr>
                              <w:color w:val="000000"/>
                              <w:spacing w:val="-2"/>
                            </w:rPr>
                            <w:t xml:space="preserve"> </w:t>
                          </w:r>
                          <w:r>
                            <w:rPr>
                              <w:color w:val="000000"/>
                            </w:rPr>
                            <w:t>and</w:t>
                          </w:r>
                          <w:r>
                            <w:rPr>
                              <w:color w:val="000000"/>
                              <w:spacing w:val="-2"/>
                            </w:rPr>
                            <w:t xml:space="preserve"> </w:t>
                          </w:r>
                          <w:r>
                            <w:rPr>
                              <w:color w:val="000000"/>
                            </w:rPr>
                            <w:t>Coroutines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309" path="m0,0l-2147483645,0l-2147483645,-2147483646l0,-2147483646xe" stroked="f" o:allowincell="f" style="position:absolute;margin-left:0pt;margin-top:0pt;width:193.95pt;height:15.6pt;mso-wrap-style:square;v-text-anchor:top;mso-position-horizontal-relative:page;mso-position-vertical-relative:page" wp14:anchorId="2951FFDE">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13:</w:t>
                    </w:r>
                    <w:r>
                      <w:rPr>
                        <w:color w:val="000000"/>
                        <w:spacing w:val="-1"/>
                      </w:rPr>
                      <w:t xml:space="preserve"> </w:t>
                    </w:r>
                    <w:r>
                      <w:rPr>
                        <w:color w:val="000000"/>
                      </w:rPr>
                      <w:t>RxJava</w:t>
                    </w:r>
                    <w:r>
                      <w:rPr>
                        <w:color w:val="000000"/>
                        <w:spacing w:val="-2"/>
                      </w:rPr>
                      <w:t xml:space="preserve"> </w:t>
                    </w:r>
                    <w:r>
                      <w:rPr>
                        <w:color w:val="000000"/>
                      </w:rPr>
                      <w:t>and</w:t>
                    </w:r>
                    <w:r>
                      <w:rPr>
                        <w:color w:val="000000"/>
                        <w:spacing w:val="-2"/>
                      </w:rPr>
                      <w:t xml:space="preserve"> </w:t>
                    </w:r>
                    <w:r>
                      <w:rPr>
                        <w:color w:val="000000"/>
                      </w:rPr>
                      <w:t>Coroutines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36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233" wp14:anchorId="219E8651">
              <wp:simplePos x="0" y="0"/>
              <wp:positionH relativeFrom="page">
                <wp:posOffset>0</wp:posOffset>
              </wp:positionH>
              <wp:positionV relativeFrom="page">
                <wp:posOffset>0</wp:posOffset>
              </wp:positionV>
              <wp:extent cx="5074920" cy="635"/>
              <wp:effectExtent l="3175" t="3175" r="3810" b="3175"/>
              <wp:wrapNone/>
              <wp:docPr id="1711" name="Line 316"/>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16" stroked="t" o:allowincell="f" style="position:absolute;mso-position-horizontal-relative:page;mso-position-vertical-relative:page" wp14:anchorId="219E8651">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236" wp14:anchorId="0BBA5F74">
              <wp:simplePos x="0" y="0"/>
              <wp:positionH relativeFrom="page">
                <wp:posOffset>0</wp:posOffset>
              </wp:positionH>
              <wp:positionV relativeFrom="page">
                <wp:posOffset>0</wp:posOffset>
              </wp:positionV>
              <wp:extent cx="967105" cy="198755"/>
              <wp:effectExtent l="635" t="635" r="0" b="0"/>
              <wp:wrapNone/>
              <wp:docPr id="1712" name="docshape 310"/>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10" path="m0,0l-2147483645,0l-2147483645,-2147483646l0,-2147483646xe" stroked="f" o:allowincell="f" style="position:absolute;margin-left:0pt;margin-top:0pt;width:76.1pt;height:15.6pt;mso-wrap-style:square;v-text-anchor:top;mso-position-horizontal-relative:page;mso-position-vertical-relative:page" wp14:anchorId="0BBA5F74">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3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287" wp14:anchorId="179D3EDD">
              <wp:simplePos x="0" y="0"/>
              <wp:positionH relativeFrom="page">
                <wp:posOffset>662940</wp:posOffset>
              </wp:positionH>
              <wp:positionV relativeFrom="page">
                <wp:posOffset>664845</wp:posOffset>
              </wp:positionV>
              <wp:extent cx="5074920" cy="635"/>
              <wp:effectExtent l="3175" t="3175" r="3810" b="3175"/>
              <wp:wrapNone/>
              <wp:docPr id="157" name="Line 34"/>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34" stroked="t" o:allowincell="f" style="position:absolute;mso-position-horizontal-relative:page;mso-position-vertical-relative:page" wp14:anchorId="179D3EDD">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290" wp14:anchorId="2D388CAF">
              <wp:simplePos x="0" y="0"/>
              <wp:positionH relativeFrom="page">
                <wp:posOffset>625475</wp:posOffset>
              </wp:positionH>
              <wp:positionV relativeFrom="page">
                <wp:posOffset>428625</wp:posOffset>
              </wp:positionV>
              <wp:extent cx="894080" cy="198755"/>
              <wp:effectExtent l="0" t="635" r="0" b="0"/>
              <wp:wrapNone/>
              <wp:docPr id="158" name="docshape 34"/>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22</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4" path="m0,0l-2147483645,0l-2147483645,-2147483646l0,-2147483646xe" stroked="f" o:allowincell="f" style="position:absolute;margin-left:49.25pt;margin-top:33.75pt;width:70.35pt;height:15.6pt;mso-wrap-style:square;v-text-anchor:top;mso-position-horizontal-relative:page;mso-position-vertical-relative:page" wp14:anchorId="2D388CAF">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22</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37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227" wp14:anchorId="1DD2529A">
              <wp:simplePos x="0" y="0"/>
              <wp:positionH relativeFrom="page">
                <wp:posOffset>0</wp:posOffset>
              </wp:positionH>
              <wp:positionV relativeFrom="page">
                <wp:posOffset>0</wp:posOffset>
              </wp:positionV>
              <wp:extent cx="5074285" cy="635"/>
              <wp:effectExtent l="3175" t="3175" r="3810" b="3175"/>
              <wp:wrapNone/>
              <wp:docPr id="1714" name="Line 315"/>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15" stroked="t" o:allowincell="f" style="position:absolute;mso-position-horizontal-relative:page;mso-position-vertical-relative:page" wp14:anchorId="1DD2529A">
              <v:stroke color="black" weight="6480" joinstyle="round" endcap="flat"/>
              <v:fill o:detectmouseclick="t" on="false"/>
              <w10:wrap type="none"/>
            </v:line>
          </w:pict>
        </mc:Fallback>
      </mc:AlternateContent>
      <mc:AlternateContent>
        <mc:Choice Requires="wps">
          <w:drawing>
            <wp:anchor behindDoc="1" distT="0" distB="3810" distL="0" distR="0" simplePos="0" locked="0" layoutInCell="0" allowOverlap="1" relativeHeight="1230" wp14:anchorId="2951FFDE">
              <wp:simplePos x="0" y="0"/>
              <wp:positionH relativeFrom="page">
                <wp:posOffset>0</wp:posOffset>
              </wp:positionH>
              <wp:positionV relativeFrom="page">
                <wp:posOffset>0</wp:posOffset>
              </wp:positionV>
              <wp:extent cx="2463800" cy="198755"/>
              <wp:effectExtent l="0" t="0" r="0" b="4445"/>
              <wp:wrapNone/>
              <wp:docPr id="1715" name="docshape 309"/>
              <a:graphic xmlns:a="http://schemas.openxmlformats.org/drawingml/2006/main">
                <a:graphicData uri="http://schemas.microsoft.com/office/word/2010/wordprocessingShape">
                  <wps:wsp>
                    <wps:cNvSpPr/>
                    <wps:spPr>
                      <a:xfrm>
                        <a:off x="0" y="0"/>
                        <a:ext cx="246384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13:</w:t>
                          </w:r>
                          <w:r>
                            <w:rPr>
                              <w:color w:val="000000"/>
                              <w:spacing w:val="-1"/>
                            </w:rPr>
                            <w:t xml:space="preserve"> </w:t>
                          </w:r>
                          <w:r>
                            <w:rPr>
                              <w:color w:val="000000"/>
                            </w:rPr>
                            <w:t>RxJava</w:t>
                          </w:r>
                          <w:r>
                            <w:rPr>
                              <w:color w:val="000000"/>
                              <w:spacing w:val="-2"/>
                            </w:rPr>
                            <w:t xml:space="preserve"> </w:t>
                          </w:r>
                          <w:r>
                            <w:rPr>
                              <w:color w:val="000000"/>
                            </w:rPr>
                            <w:t>and</w:t>
                          </w:r>
                          <w:r>
                            <w:rPr>
                              <w:color w:val="000000"/>
                              <w:spacing w:val="-2"/>
                            </w:rPr>
                            <w:t xml:space="preserve"> </w:t>
                          </w:r>
                          <w:r>
                            <w:rPr>
                              <w:color w:val="000000"/>
                            </w:rPr>
                            <w:t>Coroutines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309" path="m0,0l-2147483645,0l-2147483645,-2147483646l0,-2147483646xe" stroked="f" o:allowincell="f" style="position:absolute;margin-left:0pt;margin-top:0pt;width:193.95pt;height:15.6pt;mso-wrap-style:square;v-text-anchor:top;mso-position-horizontal-relative:page;mso-position-vertical-relative:page" wp14:anchorId="2951FFDE">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13:</w:t>
                    </w:r>
                    <w:r>
                      <w:rPr>
                        <w:color w:val="000000"/>
                        <w:spacing w:val="-1"/>
                      </w:rPr>
                      <w:t xml:space="preserve"> </w:t>
                    </w:r>
                    <w:r>
                      <w:rPr>
                        <w:color w:val="000000"/>
                      </w:rPr>
                      <w:t>RxJava</w:t>
                    </w:r>
                    <w:r>
                      <w:rPr>
                        <w:color w:val="000000"/>
                        <w:spacing w:val="-2"/>
                      </w:rPr>
                      <w:t xml:space="preserve"> </w:t>
                    </w:r>
                    <w:r>
                      <w:rPr>
                        <w:color w:val="000000"/>
                      </w:rPr>
                      <w:t>and</w:t>
                    </w:r>
                    <w:r>
                      <w:rPr>
                        <w:color w:val="000000"/>
                        <w:spacing w:val="-2"/>
                      </w:rPr>
                      <w:t xml:space="preserve"> </w:t>
                    </w:r>
                    <w:r>
                      <w:rPr>
                        <w:color w:val="000000"/>
                      </w:rPr>
                      <w:t>Coroutines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37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15" wp14:anchorId="60313E6D">
              <wp:simplePos x="0" y="0"/>
              <wp:positionH relativeFrom="page">
                <wp:posOffset>0</wp:posOffset>
              </wp:positionH>
              <wp:positionV relativeFrom="page">
                <wp:posOffset>0</wp:posOffset>
              </wp:positionV>
              <wp:extent cx="5074920" cy="635"/>
              <wp:effectExtent l="3175" t="3175" r="3810" b="3175"/>
              <wp:wrapNone/>
              <wp:docPr id="1723" name="Line 4"/>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4" stroked="t" o:allowincell="f" style="position:absolute;mso-position-horizontal-relative:page;mso-position-vertical-relative:page" wp14:anchorId="60313E6D">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17" wp14:anchorId="72543F7B">
              <wp:simplePos x="0" y="0"/>
              <wp:positionH relativeFrom="page">
                <wp:posOffset>0</wp:posOffset>
              </wp:positionH>
              <wp:positionV relativeFrom="page">
                <wp:posOffset>0</wp:posOffset>
              </wp:positionV>
              <wp:extent cx="967105" cy="198755"/>
              <wp:effectExtent l="635" t="635" r="0" b="0"/>
              <wp:wrapNone/>
              <wp:docPr id="1724" name="docshape 4"/>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160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4" path="m0,0l-2147483645,0l-2147483645,-2147483646l0,-2147483646xe" stroked="f" o:allowincell="f" style="position:absolute;margin-left:0pt;margin-top:0pt;width:76.1pt;height:15.6pt;mso-wrap-style:square;v-text-anchor:top;mso-position-horizontal-relative:page;mso-position-vertical-relative:page" wp14:anchorId="72543F7B">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160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37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06" wp14:anchorId="134954AC">
              <wp:simplePos x="0" y="0"/>
              <wp:positionH relativeFrom="page">
                <wp:posOffset>1120140</wp:posOffset>
              </wp:positionH>
              <wp:positionV relativeFrom="page">
                <wp:posOffset>664845</wp:posOffset>
              </wp:positionV>
              <wp:extent cx="5074285" cy="635"/>
              <wp:effectExtent l="3175" t="3175" r="3810" b="3175"/>
              <wp:wrapNone/>
              <wp:docPr id="1726" name="Line 3"/>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3" stroked="t" o:allowincell="f" style="position:absolute;mso-position-horizontal-relative:page;mso-position-vertical-relative:page" wp14:anchorId="134954AC">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109" wp14:anchorId="22792F60">
              <wp:simplePos x="0" y="0"/>
              <wp:positionH relativeFrom="page">
                <wp:posOffset>3887470</wp:posOffset>
              </wp:positionH>
              <wp:positionV relativeFrom="page">
                <wp:posOffset>428625</wp:posOffset>
              </wp:positionV>
              <wp:extent cx="2358390" cy="198755"/>
              <wp:effectExtent l="0" t="635" r="0" b="0"/>
              <wp:wrapNone/>
              <wp:docPr id="1727" name="docshape 3"/>
              <a:graphic xmlns:a="http://schemas.openxmlformats.org/drawingml/2006/main">
                <a:graphicData uri="http://schemas.microsoft.com/office/word/2010/wordprocessingShape">
                  <wps:wsp>
                    <wps:cNvSpPr/>
                    <wps:spPr>
                      <a:xfrm>
                        <a:off x="0" y="0"/>
                        <a:ext cx="235836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1"/>
                            </w:rPr>
                            <w:t xml:space="preserve"> </w:t>
                          </w:r>
                          <w:r>
                            <w:rPr>
                              <w:color w:val="000000"/>
                            </w:rPr>
                            <w:t>1</w:t>
                          </w:r>
                          <w:ins w:id="1547" w:author="Jomar Tigcal" w:date="2023-03-05T00:25:00Z">
                            <w:r>
                              <w:rPr>
                                <w:color w:val="000000"/>
                              </w:rPr>
                              <w:t>4</w:t>
                            </w:r>
                          </w:ins>
                          <w:del w:id="1548" w:author="Jomar Tigcal" w:date="2023-03-05T00:25:00Z">
                            <w:r>
                              <w:rPr>
                                <w:color w:val="000000"/>
                              </w:rPr>
                              <w:delText>:</w:delText>
                            </w:r>
                          </w:del>
                          <w:del w:id="1549" w:author="Jomar Tigcal" w:date="2023-03-05T00:25:00Z">
                            <w:r>
                              <w:rPr>
                                <w:color w:val="000000"/>
                                <w:spacing w:val="-1"/>
                              </w:rPr>
                              <w:delText xml:space="preserve"> </w:delText>
                            </w:r>
                          </w:del>
                          <w:del w:id="1550" w:author="Jomar Tigcal" w:date="2023-03-05T00:25:00Z">
                            <w:r>
                              <w:rPr>
                                <w:color w:val="000000"/>
                              </w:rPr>
                              <w:delText>Creating</w:delText>
                            </w:r>
                          </w:del>
                          <w:del w:id="1551" w:author="Jomar Tigcal" w:date="2023-03-05T00:25:00Z">
                            <w:r>
                              <w:rPr>
                                <w:color w:val="000000"/>
                                <w:spacing w:val="-1"/>
                              </w:rPr>
                              <w:delText xml:space="preserve"> </w:delText>
                            </w:r>
                          </w:del>
                          <w:del w:id="1552" w:author="Jomar Tigcal" w:date="2023-03-05T00:25:00Z">
                            <w:r>
                              <w:rPr>
                                <w:color w:val="000000"/>
                              </w:rPr>
                              <w:delText>Your</w:delText>
                            </w:r>
                          </w:del>
                          <w:del w:id="1553" w:author="Jomar Tigcal" w:date="2023-03-05T00:25:00Z">
                            <w:r>
                              <w:rPr>
                                <w:color w:val="000000"/>
                                <w:spacing w:val="-1"/>
                              </w:rPr>
                              <w:delText xml:space="preserve"> </w:delText>
                            </w:r>
                          </w:del>
                          <w:del w:id="1554" w:author="Jomar Tigcal" w:date="2023-03-05T00:25:00Z">
                            <w:r>
                              <w:rPr>
                                <w:color w:val="000000"/>
                              </w:rPr>
                              <w:delText>First</w:delText>
                            </w:r>
                          </w:del>
                          <w:del w:id="1555" w:author="Jomar Tigcal" w:date="2023-03-05T00:25:00Z">
                            <w:r>
                              <w:rPr>
                                <w:color w:val="000000"/>
                                <w:spacing w:val="-1"/>
                              </w:rPr>
                              <w:delText xml:space="preserve"> </w:delText>
                            </w:r>
                          </w:del>
                          <w:del w:id="1556" w:author="Jomar Tigcal" w:date="2023-03-05T00:25:00Z">
                            <w:r>
                              <w:rPr>
                                <w:color w:val="000000"/>
                              </w:rPr>
                              <w:delText>App</w:delText>
                            </w:r>
                          </w:del>
                          <w:ins w:id="1557" w:author="Jomar Tigcal" w:date="2023-03-05T00:25:01Z">
                            <w:r>
                              <w:rPr>
                                <w:color w:val="000000"/>
                              </w:rPr>
                              <w:t>: Coroutines and Flow</w:t>
                            </w:r>
                          </w:ins>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159</w:t>
                          </w:r>
                          <w:r>
                            <w:rPr>
                              <w:spacing w:val="-5"/>
                              <w:color w:val="000000"/>
                            </w:rPr>
                            <w:fldChar w:fldCharType="end"/>
                          </w:r>
                        </w:p>
                      </w:txbxContent>
                    </wps:txbx>
                    <wps:bodyPr lIns="0" rIns="0" tIns="0" bIns="0" anchor="t" upright="1">
                      <a:noAutofit/>
                    </wps:bodyPr>
                  </wps:wsp>
                </a:graphicData>
              </a:graphic>
            </wp:anchor>
          </w:drawing>
        </mc:Choice>
        <mc:Fallback>
          <w:pict>
            <v:rect id="shape_0" ID="docshape 3" path="m0,0l-2147483645,0l-2147483645,-2147483646l0,-2147483646xe" stroked="f" o:allowincell="f" style="position:absolute;margin-left:306.1pt;margin-top:33.75pt;width:185.65pt;height:15.6pt;mso-wrap-style:square;v-text-anchor:top;mso-position-horizontal-relative:page;mso-position-vertical-relative:page" wp14:anchorId="22792F60">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1"/>
                      </w:rPr>
                      <w:t xml:space="preserve"> </w:t>
                    </w:r>
                    <w:r>
                      <w:rPr>
                        <w:color w:val="000000"/>
                      </w:rPr>
                      <w:t>1</w:t>
                    </w:r>
                    <w:ins w:id="1558" w:author="Jomar Tigcal" w:date="2023-03-05T00:25:00Z">
                      <w:r>
                        <w:rPr>
                          <w:color w:val="000000"/>
                        </w:rPr>
                        <w:t>4</w:t>
                      </w:r>
                    </w:ins>
                    <w:del w:id="1559" w:author="Jomar Tigcal" w:date="2023-03-05T00:25:00Z">
                      <w:r>
                        <w:rPr>
                          <w:color w:val="000000"/>
                        </w:rPr>
                        <w:delText>:</w:delText>
                      </w:r>
                    </w:del>
                    <w:del w:id="1560" w:author="Jomar Tigcal" w:date="2023-03-05T00:25:00Z">
                      <w:r>
                        <w:rPr>
                          <w:color w:val="000000"/>
                          <w:spacing w:val="-1"/>
                        </w:rPr>
                        <w:delText xml:space="preserve"> </w:delText>
                      </w:r>
                    </w:del>
                    <w:del w:id="1561" w:author="Jomar Tigcal" w:date="2023-03-05T00:25:00Z">
                      <w:r>
                        <w:rPr>
                          <w:color w:val="000000"/>
                        </w:rPr>
                        <w:delText>Creating</w:delText>
                      </w:r>
                    </w:del>
                    <w:del w:id="1562" w:author="Jomar Tigcal" w:date="2023-03-05T00:25:00Z">
                      <w:r>
                        <w:rPr>
                          <w:color w:val="000000"/>
                          <w:spacing w:val="-1"/>
                        </w:rPr>
                        <w:delText xml:space="preserve"> </w:delText>
                      </w:r>
                    </w:del>
                    <w:del w:id="1563" w:author="Jomar Tigcal" w:date="2023-03-05T00:25:00Z">
                      <w:r>
                        <w:rPr>
                          <w:color w:val="000000"/>
                        </w:rPr>
                        <w:delText>Your</w:delText>
                      </w:r>
                    </w:del>
                    <w:del w:id="1564" w:author="Jomar Tigcal" w:date="2023-03-05T00:25:00Z">
                      <w:r>
                        <w:rPr>
                          <w:color w:val="000000"/>
                          <w:spacing w:val="-1"/>
                        </w:rPr>
                        <w:delText xml:space="preserve"> </w:delText>
                      </w:r>
                    </w:del>
                    <w:del w:id="1565" w:author="Jomar Tigcal" w:date="2023-03-05T00:25:00Z">
                      <w:r>
                        <w:rPr>
                          <w:color w:val="000000"/>
                        </w:rPr>
                        <w:delText>First</w:delText>
                      </w:r>
                    </w:del>
                    <w:del w:id="1566" w:author="Jomar Tigcal" w:date="2023-03-05T00:25:00Z">
                      <w:r>
                        <w:rPr>
                          <w:color w:val="000000"/>
                          <w:spacing w:val="-1"/>
                        </w:rPr>
                        <w:delText xml:space="preserve"> </w:delText>
                      </w:r>
                    </w:del>
                    <w:del w:id="1567" w:author="Jomar Tigcal" w:date="2023-03-05T00:25:00Z">
                      <w:r>
                        <w:rPr>
                          <w:color w:val="000000"/>
                        </w:rPr>
                        <w:delText>App</w:delText>
                      </w:r>
                    </w:del>
                    <w:ins w:id="1568" w:author="Jomar Tigcal" w:date="2023-03-05T00:25:01Z">
                      <w:r>
                        <w:rPr>
                          <w:color w:val="000000"/>
                        </w:rPr>
                        <w:t>: Coroutines and Flow</w:t>
                      </w:r>
                    </w:ins>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159</w:t>
                    </w:r>
                    <w:r>
                      <w:rPr>
                        <w:spacing w:val="-5"/>
                        <w:color w:val="000000"/>
                      </w:rPr>
                      <w:fldChar w:fldCharType="end"/>
                    </w:r>
                  </w:p>
                </w:txbxContent>
              </v:textbox>
              <w10:wrap type="none"/>
            </v:rect>
          </w:pict>
        </mc:Fallback>
      </mc:AlternateContent>
    </w:r>
  </w:p>
</w:hdr>
</file>

<file path=word/header37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24" wp14:anchorId="60313E6D">
              <wp:simplePos x="0" y="0"/>
              <wp:positionH relativeFrom="page">
                <wp:posOffset>662940</wp:posOffset>
              </wp:positionH>
              <wp:positionV relativeFrom="page">
                <wp:posOffset>664845</wp:posOffset>
              </wp:positionV>
              <wp:extent cx="5074920" cy="635"/>
              <wp:effectExtent l="3175" t="3175" r="3810" b="3175"/>
              <wp:wrapNone/>
              <wp:docPr id="1733" name="Line 6"/>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6" stroked="t" o:allowincell="f" style="position:absolute;mso-position-horizontal-relative:page;mso-position-vertical-relative:page" wp14:anchorId="60313E6D">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26" wp14:anchorId="72543F7B">
              <wp:simplePos x="0" y="0"/>
              <wp:positionH relativeFrom="page">
                <wp:posOffset>625475</wp:posOffset>
              </wp:positionH>
              <wp:positionV relativeFrom="page">
                <wp:posOffset>428625</wp:posOffset>
              </wp:positionV>
              <wp:extent cx="967105" cy="198755"/>
              <wp:effectExtent l="635" t="635" r="0" b="0"/>
              <wp:wrapNone/>
              <wp:docPr id="1734" name="docshape 6"/>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160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6" path="m0,0l-2147483645,0l-2147483645,-2147483646l0,-2147483646xe" stroked="f" o:allowincell="f" style="position:absolute;margin-left:49.25pt;margin-top:33.75pt;width:76.1pt;height:15.6pt;mso-wrap-style:square;v-text-anchor:top;mso-position-horizontal-relative:page;mso-position-vertical-relative:page" wp14:anchorId="72543F7B">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160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37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20" wp14:anchorId="134954AC">
              <wp:simplePos x="0" y="0"/>
              <wp:positionH relativeFrom="page">
                <wp:posOffset>0</wp:posOffset>
              </wp:positionH>
              <wp:positionV relativeFrom="page">
                <wp:posOffset>0</wp:posOffset>
              </wp:positionV>
              <wp:extent cx="5074285" cy="635"/>
              <wp:effectExtent l="3175" t="3175" r="3810" b="3175"/>
              <wp:wrapNone/>
              <wp:docPr id="1736" name="Line 5"/>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5" stroked="t" o:allowincell="f" style="position:absolute;mso-position-horizontal-relative:page;mso-position-vertical-relative:page" wp14:anchorId="134954AC">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122" wp14:anchorId="22792F60">
              <wp:simplePos x="0" y="0"/>
              <wp:positionH relativeFrom="page">
                <wp:posOffset>0</wp:posOffset>
              </wp:positionH>
              <wp:positionV relativeFrom="page">
                <wp:posOffset>0</wp:posOffset>
              </wp:positionV>
              <wp:extent cx="2358390" cy="198755"/>
              <wp:effectExtent l="0" t="635" r="0" b="0"/>
              <wp:wrapNone/>
              <wp:docPr id="1737" name="docshape 5"/>
              <a:graphic xmlns:a="http://schemas.openxmlformats.org/drawingml/2006/main">
                <a:graphicData uri="http://schemas.microsoft.com/office/word/2010/wordprocessingShape">
                  <wps:wsp>
                    <wps:cNvSpPr/>
                    <wps:spPr>
                      <a:xfrm>
                        <a:off x="0" y="0"/>
                        <a:ext cx="235836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1"/>
                            </w:rPr>
                            <w:t xml:space="preserve"> </w:t>
                          </w:r>
                          <w:r>
                            <w:rPr>
                              <w:color w:val="000000"/>
                            </w:rPr>
                            <w:t>1:</w:t>
                          </w:r>
                          <w:r>
                            <w:rPr>
                              <w:color w:val="000000"/>
                              <w:spacing w:val="-1"/>
                            </w:rPr>
                            <w:t xml:space="preserve"> </w:t>
                          </w:r>
                          <w:r>
                            <w:rPr>
                              <w:color w:val="000000"/>
                            </w:rPr>
                            <w:t>Creating</w:t>
                          </w:r>
                          <w:r>
                            <w:rPr>
                              <w:color w:val="000000"/>
                              <w:spacing w:val="-1"/>
                            </w:rPr>
                            <w:t xml:space="preserve"> </w:t>
                          </w:r>
                          <w:r>
                            <w:rPr>
                              <w:color w:val="000000"/>
                            </w:rPr>
                            <w:t>Your</w:t>
                          </w:r>
                          <w:r>
                            <w:rPr>
                              <w:color w:val="000000"/>
                              <w:spacing w:val="-1"/>
                            </w:rPr>
                            <w:t xml:space="preserve"> </w:t>
                          </w:r>
                          <w:r>
                            <w:rPr>
                              <w:color w:val="000000"/>
                            </w:rPr>
                            <w:t>First</w:t>
                          </w:r>
                          <w:r>
                            <w:rPr>
                              <w:color w:val="000000"/>
                              <w:spacing w:val="-1"/>
                            </w:rPr>
                            <w:t xml:space="preserve"> </w:t>
                          </w:r>
                          <w:r>
                            <w:rPr>
                              <w:color w:val="000000"/>
                            </w:rPr>
                            <w:t>App</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161</w:t>
                          </w:r>
                          <w:r>
                            <w:rPr>
                              <w:spacing w:val="-5"/>
                              <w:color w:val="000000"/>
                            </w:rPr>
                            <w:fldChar w:fldCharType="end"/>
                          </w:r>
                        </w:p>
                      </w:txbxContent>
                    </wps:txbx>
                    <wps:bodyPr lIns="0" rIns="0" tIns="0" bIns="0" anchor="t" upright="1">
                      <a:noAutofit/>
                    </wps:bodyPr>
                  </wps:wsp>
                </a:graphicData>
              </a:graphic>
            </wp:anchor>
          </w:drawing>
        </mc:Choice>
        <mc:Fallback>
          <w:pict>
            <v:rect id="shape_0" ID="docshape 5" path="m0,0l-2147483645,0l-2147483645,-2147483646l0,-2147483646xe" stroked="f" o:allowincell="f" style="position:absolute;margin-left:0pt;margin-top:0pt;width:185.65pt;height:15.6pt;mso-wrap-style:square;v-text-anchor:top;mso-position-horizontal-relative:page;mso-position-vertical-relative:page" wp14:anchorId="22792F60">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1"/>
                      </w:rPr>
                      <w:t xml:space="preserve"> </w:t>
                    </w:r>
                    <w:r>
                      <w:rPr>
                        <w:color w:val="000000"/>
                      </w:rPr>
                      <w:t>1:</w:t>
                    </w:r>
                    <w:r>
                      <w:rPr>
                        <w:color w:val="000000"/>
                        <w:spacing w:val="-1"/>
                      </w:rPr>
                      <w:t xml:space="preserve"> </w:t>
                    </w:r>
                    <w:r>
                      <w:rPr>
                        <w:color w:val="000000"/>
                      </w:rPr>
                      <w:t>Creating</w:t>
                    </w:r>
                    <w:r>
                      <w:rPr>
                        <w:color w:val="000000"/>
                        <w:spacing w:val="-1"/>
                      </w:rPr>
                      <w:t xml:space="preserve"> </w:t>
                    </w:r>
                    <w:r>
                      <w:rPr>
                        <w:color w:val="000000"/>
                      </w:rPr>
                      <w:t>Your</w:t>
                    </w:r>
                    <w:r>
                      <w:rPr>
                        <w:color w:val="000000"/>
                        <w:spacing w:val="-1"/>
                      </w:rPr>
                      <w:t xml:space="preserve"> </w:t>
                    </w:r>
                    <w:r>
                      <w:rPr>
                        <w:color w:val="000000"/>
                      </w:rPr>
                      <w:t>First</w:t>
                    </w:r>
                    <w:r>
                      <w:rPr>
                        <w:color w:val="000000"/>
                        <w:spacing w:val="-1"/>
                      </w:rPr>
                      <w:t xml:space="preserve"> </w:t>
                    </w:r>
                    <w:r>
                      <w:rPr>
                        <w:color w:val="000000"/>
                      </w:rPr>
                      <w:t>App</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161</w:t>
                    </w:r>
                    <w:r>
                      <w:rPr>
                        <w:spacing w:val="-5"/>
                        <w:color w:val="000000"/>
                      </w:rPr>
                      <w:fldChar w:fldCharType="end"/>
                    </w:r>
                  </w:p>
                </w:txbxContent>
              </v:textbox>
              <w10:wrap type="none"/>
            </v:rect>
          </w:pict>
        </mc:Fallback>
      </mc:AlternateContent>
    </w:r>
  </w:p>
</w:hdr>
</file>

<file path=word/header37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36" wp14:anchorId="60313E6D">
              <wp:simplePos x="0" y="0"/>
              <wp:positionH relativeFrom="page">
                <wp:posOffset>0</wp:posOffset>
              </wp:positionH>
              <wp:positionV relativeFrom="page">
                <wp:posOffset>0</wp:posOffset>
              </wp:positionV>
              <wp:extent cx="5074920" cy="635"/>
              <wp:effectExtent l="3175" t="3175" r="3810" b="3175"/>
              <wp:wrapNone/>
              <wp:docPr id="1745" name="Line 8"/>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8" stroked="t" o:allowincell="f" style="position:absolute;mso-position-horizontal-relative:page;mso-position-vertical-relative:page" wp14:anchorId="60313E6D">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38" wp14:anchorId="72543F7B">
              <wp:simplePos x="0" y="0"/>
              <wp:positionH relativeFrom="page">
                <wp:posOffset>0</wp:posOffset>
              </wp:positionH>
              <wp:positionV relativeFrom="page">
                <wp:posOffset>0</wp:posOffset>
              </wp:positionV>
              <wp:extent cx="967105" cy="198755"/>
              <wp:effectExtent l="635" t="635" r="0" b="0"/>
              <wp:wrapNone/>
              <wp:docPr id="1746" name="docshape 8"/>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162</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8" path="m0,0l-2147483645,0l-2147483645,-2147483646l0,-2147483646xe" stroked="f" o:allowincell="f" style="position:absolute;margin-left:0pt;margin-top:0pt;width:76.1pt;height:15.6pt;mso-wrap-style:square;v-text-anchor:top;mso-position-horizontal-relative:page;mso-position-vertical-relative:page" wp14:anchorId="72543F7B">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162</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37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30" wp14:anchorId="134954AC">
              <wp:simplePos x="0" y="0"/>
              <wp:positionH relativeFrom="page">
                <wp:posOffset>1120140</wp:posOffset>
              </wp:positionH>
              <wp:positionV relativeFrom="page">
                <wp:posOffset>664845</wp:posOffset>
              </wp:positionV>
              <wp:extent cx="5074285" cy="635"/>
              <wp:effectExtent l="3175" t="3175" r="3810" b="3175"/>
              <wp:wrapNone/>
              <wp:docPr id="1748" name="Line 7"/>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7" stroked="t" o:allowincell="f" style="position:absolute;mso-position-horizontal-relative:page;mso-position-vertical-relative:page" wp14:anchorId="134954AC">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132" wp14:anchorId="22792F60">
              <wp:simplePos x="0" y="0"/>
              <wp:positionH relativeFrom="page">
                <wp:posOffset>3887470</wp:posOffset>
              </wp:positionH>
              <wp:positionV relativeFrom="page">
                <wp:posOffset>428625</wp:posOffset>
              </wp:positionV>
              <wp:extent cx="2358390" cy="198755"/>
              <wp:effectExtent l="0" t="635" r="0" b="0"/>
              <wp:wrapNone/>
              <wp:docPr id="1749" name="docshape 7"/>
              <a:graphic xmlns:a="http://schemas.openxmlformats.org/drawingml/2006/main">
                <a:graphicData uri="http://schemas.microsoft.com/office/word/2010/wordprocessingShape">
                  <wps:wsp>
                    <wps:cNvSpPr/>
                    <wps:spPr>
                      <a:xfrm>
                        <a:off x="0" y="0"/>
                        <a:ext cx="235836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del w:id="1821" w:author="Jomar Tigcal" w:date="2023-03-05T00:25:26Z">
                            <w:r>
                              <w:rPr>
                                <w:color w:val="000000"/>
                              </w:rPr>
                              <w:delText>Chapter</w:delText>
                            </w:r>
                          </w:del>
                          <w:del w:id="1822" w:author="Jomar Tigcal" w:date="2023-03-05T00:25:26Z">
                            <w:r>
                              <w:rPr>
                                <w:color w:val="000000"/>
                                <w:spacing w:val="-1"/>
                              </w:rPr>
                              <w:delText xml:space="preserve"> </w:delText>
                            </w:r>
                          </w:del>
                          <w:del w:id="1823" w:author="Jomar Tigcal" w:date="2023-03-05T00:25:26Z">
                            <w:r>
                              <w:rPr>
                                <w:color w:val="000000"/>
                              </w:rPr>
                              <w:delText>1:</w:delText>
                            </w:r>
                          </w:del>
                          <w:del w:id="1824" w:author="Jomar Tigcal" w:date="2023-03-05T00:25:26Z">
                            <w:r>
                              <w:rPr>
                                <w:color w:val="000000"/>
                                <w:spacing w:val="-1"/>
                              </w:rPr>
                              <w:delText xml:space="preserve"> </w:delText>
                            </w:r>
                          </w:del>
                          <w:del w:id="1825" w:author="Jomar Tigcal" w:date="2023-03-05T00:25:26Z">
                            <w:r>
                              <w:rPr>
                                <w:color w:val="000000"/>
                              </w:rPr>
                              <w:delText>Creating</w:delText>
                            </w:r>
                          </w:del>
                          <w:del w:id="1826" w:author="Jomar Tigcal" w:date="2023-03-05T00:25:26Z">
                            <w:r>
                              <w:rPr>
                                <w:color w:val="000000"/>
                                <w:spacing w:val="-1"/>
                              </w:rPr>
                              <w:delText xml:space="preserve"> </w:delText>
                            </w:r>
                          </w:del>
                          <w:del w:id="1827" w:author="Jomar Tigcal" w:date="2023-03-05T00:25:26Z">
                            <w:r>
                              <w:rPr>
                                <w:color w:val="000000"/>
                              </w:rPr>
                              <w:delText>Your</w:delText>
                            </w:r>
                          </w:del>
                          <w:del w:id="1828" w:author="Jomar Tigcal" w:date="2023-03-05T00:25:26Z">
                            <w:r>
                              <w:rPr>
                                <w:color w:val="000000"/>
                                <w:spacing w:val="-1"/>
                              </w:rPr>
                              <w:delText xml:space="preserve"> </w:delText>
                            </w:r>
                          </w:del>
                          <w:del w:id="1829" w:author="Jomar Tigcal" w:date="2023-03-05T00:25:26Z">
                            <w:r>
                              <w:rPr>
                                <w:color w:val="000000"/>
                              </w:rPr>
                              <w:delText>First</w:delText>
                            </w:r>
                          </w:del>
                          <w:del w:id="1830" w:author="Jomar Tigcal" w:date="2023-03-05T00:25:26Z">
                            <w:r>
                              <w:rPr>
                                <w:color w:val="000000"/>
                                <w:spacing w:val="-1"/>
                              </w:rPr>
                              <w:delText xml:space="preserve"> </w:delText>
                            </w:r>
                          </w:del>
                          <w:del w:id="1831" w:author="Jomar Tigcal" w:date="2023-03-05T00:25:26Z">
                            <w:r>
                              <w:rPr>
                                <w:color w:val="000000"/>
                              </w:rPr>
                              <w:delText>App</w:delText>
                            </w:r>
                          </w:del>
                          <w:ins w:id="1832" w:author="Jomar Tigcal" w:date="2023-03-05T00:25:26Z">
                            <w:r>
                              <w:rPr>
                                <w:color w:val="000000"/>
                              </w:rPr>
                              <w:t>Chapter 14: Coroutines and Flow</w:t>
                            </w:r>
                          </w:ins>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161</w:t>
                          </w:r>
                          <w:r>
                            <w:rPr>
                              <w:spacing w:val="-5"/>
                              <w:color w:val="000000"/>
                            </w:rPr>
                            <w:fldChar w:fldCharType="end"/>
                          </w:r>
                        </w:p>
                      </w:txbxContent>
                    </wps:txbx>
                    <wps:bodyPr lIns="0" rIns="0" tIns="0" bIns="0" anchor="t" upright="1">
                      <a:noAutofit/>
                    </wps:bodyPr>
                  </wps:wsp>
                </a:graphicData>
              </a:graphic>
            </wp:anchor>
          </w:drawing>
        </mc:Choice>
        <mc:Fallback>
          <w:pict>
            <v:rect id="shape_0" ID="docshape 7" path="m0,0l-2147483645,0l-2147483645,-2147483646l0,-2147483646xe" stroked="f" o:allowincell="f" style="position:absolute;margin-left:306.1pt;margin-top:33.75pt;width:185.65pt;height:15.6pt;mso-wrap-style:square;v-text-anchor:top;mso-position-horizontal-relative:page;mso-position-vertical-relative:page" wp14:anchorId="22792F60">
              <v:fill o:detectmouseclick="t" on="false"/>
              <v:stroke color="#3465a4" joinstyle="round" endcap="flat"/>
              <v:textbox>
                <w:txbxContent>
                  <w:p>
                    <w:pPr>
                      <w:pStyle w:val="TextBody"/>
                      <w:spacing w:before="20" w:after="0"/>
                      <w:ind w:left="20" w:hanging="0"/>
                      <w:rPr>
                        <w:color w:val="000000"/>
                      </w:rPr>
                    </w:pPr>
                    <w:del w:id="1833" w:author="Jomar Tigcal" w:date="2023-03-05T00:25:26Z">
                      <w:r>
                        <w:rPr>
                          <w:color w:val="000000"/>
                        </w:rPr>
                        <w:delText>Chapter</w:delText>
                      </w:r>
                    </w:del>
                    <w:del w:id="1834" w:author="Jomar Tigcal" w:date="2023-03-05T00:25:26Z">
                      <w:r>
                        <w:rPr>
                          <w:color w:val="000000"/>
                          <w:spacing w:val="-1"/>
                        </w:rPr>
                        <w:delText xml:space="preserve"> </w:delText>
                      </w:r>
                    </w:del>
                    <w:del w:id="1835" w:author="Jomar Tigcal" w:date="2023-03-05T00:25:26Z">
                      <w:r>
                        <w:rPr>
                          <w:color w:val="000000"/>
                        </w:rPr>
                        <w:delText>1:</w:delText>
                      </w:r>
                    </w:del>
                    <w:del w:id="1836" w:author="Jomar Tigcal" w:date="2023-03-05T00:25:26Z">
                      <w:r>
                        <w:rPr>
                          <w:color w:val="000000"/>
                          <w:spacing w:val="-1"/>
                        </w:rPr>
                        <w:delText xml:space="preserve"> </w:delText>
                      </w:r>
                    </w:del>
                    <w:del w:id="1837" w:author="Jomar Tigcal" w:date="2023-03-05T00:25:26Z">
                      <w:r>
                        <w:rPr>
                          <w:color w:val="000000"/>
                        </w:rPr>
                        <w:delText>Creating</w:delText>
                      </w:r>
                    </w:del>
                    <w:del w:id="1838" w:author="Jomar Tigcal" w:date="2023-03-05T00:25:26Z">
                      <w:r>
                        <w:rPr>
                          <w:color w:val="000000"/>
                          <w:spacing w:val="-1"/>
                        </w:rPr>
                        <w:delText xml:space="preserve"> </w:delText>
                      </w:r>
                    </w:del>
                    <w:del w:id="1839" w:author="Jomar Tigcal" w:date="2023-03-05T00:25:26Z">
                      <w:r>
                        <w:rPr>
                          <w:color w:val="000000"/>
                        </w:rPr>
                        <w:delText>Your</w:delText>
                      </w:r>
                    </w:del>
                    <w:del w:id="1840" w:author="Jomar Tigcal" w:date="2023-03-05T00:25:26Z">
                      <w:r>
                        <w:rPr>
                          <w:color w:val="000000"/>
                          <w:spacing w:val="-1"/>
                        </w:rPr>
                        <w:delText xml:space="preserve"> </w:delText>
                      </w:r>
                    </w:del>
                    <w:del w:id="1841" w:author="Jomar Tigcal" w:date="2023-03-05T00:25:26Z">
                      <w:r>
                        <w:rPr>
                          <w:color w:val="000000"/>
                        </w:rPr>
                        <w:delText>First</w:delText>
                      </w:r>
                    </w:del>
                    <w:del w:id="1842" w:author="Jomar Tigcal" w:date="2023-03-05T00:25:26Z">
                      <w:r>
                        <w:rPr>
                          <w:color w:val="000000"/>
                          <w:spacing w:val="-1"/>
                        </w:rPr>
                        <w:delText xml:space="preserve"> </w:delText>
                      </w:r>
                    </w:del>
                    <w:del w:id="1843" w:author="Jomar Tigcal" w:date="2023-03-05T00:25:26Z">
                      <w:r>
                        <w:rPr>
                          <w:color w:val="000000"/>
                        </w:rPr>
                        <w:delText>App</w:delText>
                      </w:r>
                    </w:del>
                    <w:ins w:id="1844" w:author="Jomar Tigcal" w:date="2023-03-05T00:25:26Z">
                      <w:r>
                        <w:rPr>
                          <w:color w:val="000000"/>
                        </w:rPr>
                        <w:t>Chapter 14: Coroutines and Flow</w:t>
                      </w:r>
                    </w:ins>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161</w:t>
                    </w:r>
                    <w:r>
                      <w:rPr>
                        <w:spacing w:val="-5"/>
                        <w:color w:val="000000"/>
                      </w:rPr>
                      <w:fldChar w:fldCharType="end"/>
                    </w:r>
                  </w:p>
                </w:txbxContent>
              </v:textbox>
              <w10:wrap type="none"/>
            </v:rect>
          </w:pict>
        </mc:Fallback>
      </mc:AlternateContent>
    </w:r>
  </w:p>
</w:hdr>
</file>

<file path=word/header37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46" wp14:anchorId="60313E6D">
              <wp:simplePos x="0" y="0"/>
              <wp:positionH relativeFrom="page">
                <wp:posOffset>662940</wp:posOffset>
              </wp:positionH>
              <wp:positionV relativeFrom="page">
                <wp:posOffset>664845</wp:posOffset>
              </wp:positionV>
              <wp:extent cx="5074920" cy="635"/>
              <wp:effectExtent l="3175" t="3175" r="3810" b="3175"/>
              <wp:wrapNone/>
              <wp:docPr id="1759" name="Line 10"/>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10" stroked="t" o:allowincell="f" style="position:absolute;mso-position-horizontal-relative:page;mso-position-vertical-relative:page" wp14:anchorId="60313E6D">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50" wp14:anchorId="72543F7B">
              <wp:simplePos x="0" y="0"/>
              <wp:positionH relativeFrom="page">
                <wp:posOffset>625475</wp:posOffset>
              </wp:positionH>
              <wp:positionV relativeFrom="page">
                <wp:posOffset>428625</wp:posOffset>
              </wp:positionV>
              <wp:extent cx="967105" cy="198755"/>
              <wp:effectExtent l="635" t="635" r="0" b="0"/>
              <wp:wrapNone/>
              <wp:docPr id="1760" name="docshape 10"/>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164</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10" path="m0,0l-2147483645,0l-2147483645,-2147483646l0,-2147483646xe" stroked="f" o:allowincell="f" style="position:absolute;margin-left:49.25pt;margin-top:33.75pt;width:76.1pt;height:15.6pt;mso-wrap-style:square;v-text-anchor:top;mso-position-horizontal-relative:page;mso-position-vertical-relative:page" wp14:anchorId="72543F7B">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164</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37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40" wp14:anchorId="134954AC">
              <wp:simplePos x="0" y="0"/>
              <wp:positionH relativeFrom="page">
                <wp:posOffset>1120140</wp:posOffset>
              </wp:positionH>
              <wp:positionV relativeFrom="page">
                <wp:posOffset>664845</wp:posOffset>
              </wp:positionV>
              <wp:extent cx="5074285" cy="635"/>
              <wp:effectExtent l="3175" t="3175" r="3810" b="3175"/>
              <wp:wrapNone/>
              <wp:docPr id="1762" name="Line 9"/>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9" stroked="t" o:allowincell="f" style="position:absolute;mso-position-horizontal-relative:page;mso-position-vertical-relative:page" wp14:anchorId="134954AC">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142" wp14:anchorId="22792F60">
              <wp:simplePos x="0" y="0"/>
              <wp:positionH relativeFrom="page">
                <wp:posOffset>3887470</wp:posOffset>
              </wp:positionH>
              <wp:positionV relativeFrom="page">
                <wp:posOffset>428625</wp:posOffset>
              </wp:positionV>
              <wp:extent cx="2358390" cy="198755"/>
              <wp:effectExtent l="0" t="635" r="0" b="0"/>
              <wp:wrapNone/>
              <wp:docPr id="1763" name="docshape 9"/>
              <a:graphic xmlns:a="http://schemas.openxmlformats.org/drawingml/2006/main">
                <a:graphicData uri="http://schemas.microsoft.com/office/word/2010/wordprocessingShape">
                  <wps:wsp>
                    <wps:cNvSpPr/>
                    <wps:spPr>
                      <a:xfrm>
                        <a:off x="0" y="0"/>
                        <a:ext cx="235836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ins w:id="1908" w:author="Jomar Tigcal" w:date="2023-03-05T00:25:35Z">
                            <w:r>
                              <w:rPr>
                                <w:color w:val="000000"/>
                              </w:rPr>
                              <w:t>Chapter 14: Coroutines and Flow</w:t>
                            </w:r>
                          </w:ins>
                          <w:del w:id="1909" w:author="Jomar Tigcal" w:date="2023-03-05T00:25:35Z">
                            <w:r>
                              <w:rPr>
                                <w:color w:val="000000"/>
                              </w:rPr>
                              <w:delText>Chapter</w:delText>
                            </w:r>
                          </w:del>
                          <w:del w:id="1910" w:author="Jomar Tigcal" w:date="2023-03-05T00:25:35Z">
                            <w:r>
                              <w:rPr>
                                <w:color w:val="000000"/>
                                <w:spacing w:val="-1"/>
                              </w:rPr>
                              <w:delText xml:space="preserve"> </w:delText>
                            </w:r>
                          </w:del>
                          <w:del w:id="1911" w:author="Jomar Tigcal" w:date="2023-03-05T00:25:35Z">
                            <w:r>
                              <w:rPr>
                                <w:color w:val="000000"/>
                              </w:rPr>
                              <w:delText>1:</w:delText>
                            </w:r>
                          </w:del>
                          <w:del w:id="1912" w:author="Jomar Tigcal" w:date="2023-03-05T00:25:35Z">
                            <w:r>
                              <w:rPr>
                                <w:color w:val="000000"/>
                                <w:spacing w:val="-1"/>
                              </w:rPr>
                              <w:delText xml:space="preserve"> </w:delText>
                            </w:r>
                          </w:del>
                          <w:del w:id="1913" w:author="Jomar Tigcal" w:date="2023-03-05T00:25:35Z">
                            <w:r>
                              <w:rPr>
                                <w:color w:val="000000"/>
                              </w:rPr>
                              <w:delText>Creating</w:delText>
                            </w:r>
                          </w:del>
                          <w:del w:id="1914" w:author="Jomar Tigcal" w:date="2023-03-05T00:25:35Z">
                            <w:r>
                              <w:rPr>
                                <w:color w:val="000000"/>
                                <w:spacing w:val="-1"/>
                              </w:rPr>
                              <w:delText xml:space="preserve"> </w:delText>
                            </w:r>
                          </w:del>
                          <w:del w:id="1915" w:author="Jomar Tigcal" w:date="2023-03-05T00:25:35Z">
                            <w:r>
                              <w:rPr>
                                <w:color w:val="000000"/>
                              </w:rPr>
                              <w:delText>Your</w:delText>
                            </w:r>
                          </w:del>
                          <w:del w:id="1916" w:author="Jomar Tigcal" w:date="2023-03-05T00:25:35Z">
                            <w:r>
                              <w:rPr>
                                <w:color w:val="000000"/>
                                <w:spacing w:val="-1"/>
                              </w:rPr>
                              <w:delText xml:space="preserve"> </w:delText>
                            </w:r>
                          </w:del>
                          <w:del w:id="1917" w:author="Jomar Tigcal" w:date="2023-03-05T00:25:35Z">
                            <w:r>
                              <w:rPr>
                                <w:color w:val="000000"/>
                              </w:rPr>
                              <w:delText>First</w:delText>
                            </w:r>
                          </w:del>
                          <w:del w:id="1918" w:author="Jomar Tigcal" w:date="2023-03-05T00:25:35Z">
                            <w:r>
                              <w:rPr>
                                <w:color w:val="000000"/>
                                <w:spacing w:val="-1"/>
                              </w:rPr>
                              <w:delText xml:space="preserve"> </w:delText>
                            </w:r>
                          </w:del>
                          <w:del w:id="1919" w:author="Jomar Tigcal" w:date="2023-03-05T00:25:35Z">
                            <w:r>
                              <w:rPr>
                                <w:color w:val="000000"/>
                              </w:rPr>
                              <w:delText>App</w:delText>
                            </w:r>
                          </w:del>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163</w:t>
                          </w:r>
                          <w:r>
                            <w:rPr>
                              <w:spacing w:val="-5"/>
                              <w:color w:val="000000"/>
                            </w:rPr>
                            <w:fldChar w:fldCharType="end"/>
                          </w:r>
                        </w:p>
                      </w:txbxContent>
                    </wps:txbx>
                    <wps:bodyPr lIns="0" rIns="0" tIns="0" bIns="0" anchor="t" upright="1">
                      <a:noAutofit/>
                    </wps:bodyPr>
                  </wps:wsp>
                </a:graphicData>
              </a:graphic>
            </wp:anchor>
          </w:drawing>
        </mc:Choice>
        <mc:Fallback>
          <w:pict>
            <v:rect id="shape_0" ID="docshape 9" path="m0,0l-2147483645,0l-2147483645,-2147483646l0,-2147483646xe" stroked="f" o:allowincell="f" style="position:absolute;margin-left:306.1pt;margin-top:33.75pt;width:185.65pt;height:15.6pt;mso-wrap-style:square;v-text-anchor:top;mso-position-horizontal-relative:page;mso-position-vertical-relative:page" wp14:anchorId="22792F60">
              <v:fill o:detectmouseclick="t" on="false"/>
              <v:stroke color="#3465a4" joinstyle="round" endcap="flat"/>
              <v:textbox>
                <w:txbxContent>
                  <w:p>
                    <w:pPr>
                      <w:pStyle w:val="TextBody"/>
                      <w:spacing w:before="20" w:after="0"/>
                      <w:ind w:left="20" w:hanging="0"/>
                      <w:rPr>
                        <w:color w:val="000000"/>
                      </w:rPr>
                    </w:pPr>
                    <w:ins w:id="1920" w:author="Jomar Tigcal" w:date="2023-03-05T00:25:35Z">
                      <w:r>
                        <w:rPr>
                          <w:color w:val="000000"/>
                        </w:rPr>
                        <w:t>Chapter 14: Coroutines and Flow</w:t>
                      </w:r>
                    </w:ins>
                    <w:del w:id="1921" w:author="Jomar Tigcal" w:date="2023-03-05T00:25:35Z">
                      <w:r>
                        <w:rPr>
                          <w:color w:val="000000"/>
                        </w:rPr>
                        <w:delText>Chapter</w:delText>
                      </w:r>
                    </w:del>
                    <w:del w:id="1922" w:author="Jomar Tigcal" w:date="2023-03-05T00:25:35Z">
                      <w:r>
                        <w:rPr>
                          <w:color w:val="000000"/>
                          <w:spacing w:val="-1"/>
                        </w:rPr>
                        <w:delText xml:space="preserve"> </w:delText>
                      </w:r>
                    </w:del>
                    <w:del w:id="1923" w:author="Jomar Tigcal" w:date="2023-03-05T00:25:35Z">
                      <w:r>
                        <w:rPr>
                          <w:color w:val="000000"/>
                        </w:rPr>
                        <w:delText>1:</w:delText>
                      </w:r>
                    </w:del>
                    <w:del w:id="1924" w:author="Jomar Tigcal" w:date="2023-03-05T00:25:35Z">
                      <w:r>
                        <w:rPr>
                          <w:color w:val="000000"/>
                          <w:spacing w:val="-1"/>
                        </w:rPr>
                        <w:delText xml:space="preserve"> </w:delText>
                      </w:r>
                    </w:del>
                    <w:del w:id="1925" w:author="Jomar Tigcal" w:date="2023-03-05T00:25:35Z">
                      <w:r>
                        <w:rPr>
                          <w:color w:val="000000"/>
                        </w:rPr>
                        <w:delText>Creating</w:delText>
                      </w:r>
                    </w:del>
                    <w:del w:id="1926" w:author="Jomar Tigcal" w:date="2023-03-05T00:25:35Z">
                      <w:r>
                        <w:rPr>
                          <w:color w:val="000000"/>
                          <w:spacing w:val="-1"/>
                        </w:rPr>
                        <w:delText xml:space="preserve"> </w:delText>
                      </w:r>
                    </w:del>
                    <w:del w:id="1927" w:author="Jomar Tigcal" w:date="2023-03-05T00:25:35Z">
                      <w:r>
                        <w:rPr>
                          <w:color w:val="000000"/>
                        </w:rPr>
                        <w:delText>Your</w:delText>
                      </w:r>
                    </w:del>
                    <w:del w:id="1928" w:author="Jomar Tigcal" w:date="2023-03-05T00:25:35Z">
                      <w:r>
                        <w:rPr>
                          <w:color w:val="000000"/>
                          <w:spacing w:val="-1"/>
                        </w:rPr>
                        <w:delText xml:space="preserve"> </w:delText>
                      </w:r>
                    </w:del>
                    <w:del w:id="1929" w:author="Jomar Tigcal" w:date="2023-03-05T00:25:35Z">
                      <w:r>
                        <w:rPr>
                          <w:color w:val="000000"/>
                        </w:rPr>
                        <w:delText>First</w:delText>
                      </w:r>
                    </w:del>
                    <w:del w:id="1930" w:author="Jomar Tigcal" w:date="2023-03-05T00:25:35Z">
                      <w:r>
                        <w:rPr>
                          <w:color w:val="000000"/>
                          <w:spacing w:val="-1"/>
                        </w:rPr>
                        <w:delText xml:space="preserve"> </w:delText>
                      </w:r>
                    </w:del>
                    <w:del w:id="1931" w:author="Jomar Tigcal" w:date="2023-03-05T00:25:35Z">
                      <w:r>
                        <w:rPr>
                          <w:color w:val="000000"/>
                        </w:rPr>
                        <w:delText>App</w:delText>
                      </w:r>
                    </w:del>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163</w:t>
                    </w:r>
                    <w:r>
                      <w:rPr>
                        <w:spacing w:val="-5"/>
                        <w:color w:val="000000"/>
                      </w:rPr>
                      <w:fldChar w:fldCharType="end"/>
                    </w:r>
                  </w:p>
                </w:txbxContent>
              </v:textbox>
              <w10:wrap type="none"/>
            </v:rect>
          </w:pict>
        </mc:Fallback>
      </mc:AlternateContent>
    </w:r>
  </w:p>
</w:hdr>
</file>

<file path=word/header37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60" wp14:anchorId="60313E6D">
              <wp:simplePos x="0" y="0"/>
              <wp:positionH relativeFrom="page">
                <wp:posOffset>0</wp:posOffset>
              </wp:positionH>
              <wp:positionV relativeFrom="page">
                <wp:posOffset>0</wp:posOffset>
              </wp:positionV>
              <wp:extent cx="5074920" cy="635"/>
              <wp:effectExtent l="3175" t="3175" r="3810" b="3175"/>
              <wp:wrapNone/>
              <wp:docPr id="1767" name="Line 12"/>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12" stroked="t" o:allowincell="f" style="position:absolute;mso-position-horizontal-relative:page;mso-position-vertical-relative:page" wp14:anchorId="60313E6D">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62" wp14:anchorId="72543F7B">
              <wp:simplePos x="0" y="0"/>
              <wp:positionH relativeFrom="page">
                <wp:posOffset>0</wp:posOffset>
              </wp:positionH>
              <wp:positionV relativeFrom="page">
                <wp:posOffset>0</wp:posOffset>
              </wp:positionV>
              <wp:extent cx="967105" cy="198755"/>
              <wp:effectExtent l="635" t="635" r="0" b="0"/>
              <wp:wrapNone/>
              <wp:docPr id="1768" name="docshape 12"/>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166</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12" path="m0,0l-2147483645,0l-2147483645,-2147483646l0,-2147483646xe" stroked="f" o:allowincell="f" style="position:absolute;margin-left:0pt;margin-top:0pt;width:76.1pt;height:15.6pt;mso-wrap-style:square;v-text-anchor:top;mso-position-horizontal-relative:page;mso-position-vertical-relative:page" wp14:anchorId="72543F7B">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166</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3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280" wp14:anchorId="76397156">
              <wp:simplePos x="0" y="0"/>
              <wp:positionH relativeFrom="page">
                <wp:posOffset>1120140</wp:posOffset>
              </wp:positionH>
              <wp:positionV relativeFrom="page">
                <wp:posOffset>664845</wp:posOffset>
              </wp:positionV>
              <wp:extent cx="5074285" cy="635"/>
              <wp:effectExtent l="3175" t="3175" r="3810" b="3175"/>
              <wp:wrapNone/>
              <wp:docPr id="160" name="Line 33"/>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33" stroked="t" o:allowincell="f" style="position:absolute;mso-position-horizontal-relative:page;mso-position-vertical-relative:page" wp14:anchorId="76397156">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284" wp14:anchorId="55C996A4">
              <wp:simplePos x="0" y="0"/>
              <wp:positionH relativeFrom="page">
                <wp:posOffset>3660140</wp:posOffset>
              </wp:positionH>
              <wp:positionV relativeFrom="page">
                <wp:posOffset>428625</wp:posOffset>
              </wp:positionV>
              <wp:extent cx="2585720" cy="198755"/>
              <wp:effectExtent l="0" t="635" r="0" b="0"/>
              <wp:wrapNone/>
              <wp:docPr id="161" name="docshape 33"/>
              <a:graphic xmlns:a="http://schemas.openxmlformats.org/drawingml/2006/main">
                <a:graphicData uri="http://schemas.microsoft.com/office/word/2010/wordprocessingShape">
                  <wps:wsp>
                    <wps:cNvSpPr/>
                    <wps:spPr>
                      <a:xfrm>
                        <a:off x="0" y="0"/>
                        <a:ext cx="258588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1"/>
                            </w:rPr>
                            <w:t xml:space="preserve"> </w:t>
                          </w:r>
                          <w:r>
                            <w:rPr>
                              <w:color w:val="000000"/>
                            </w:rPr>
                            <w:t>2:</w:t>
                          </w:r>
                          <w:r>
                            <w:rPr>
                              <w:color w:val="000000"/>
                              <w:spacing w:val="-1"/>
                            </w:rPr>
                            <w:t xml:space="preserve"> </w:t>
                          </w:r>
                          <w:r>
                            <w:rPr>
                              <w:color w:val="000000"/>
                            </w:rPr>
                            <w:t>Building</w:t>
                          </w:r>
                          <w:r>
                            <w:rPr>
                              <w:color w:val="000000"/>
                              <w:spacing w:val="-1"/>
                            </w:rPr>
                            <w:t xml:space="preserve"> </w:t>
                          </w:r>
                          <w:r>
                            <w:rPr>
                              <w:color w:val="000000"/>
                            </w:rPr>
                            <w:t>User</w:t>
                          </w:r>
                          <w:r>
                            <w:rPr>
                              <w:color w:val="000000"/>
                              <w:spacing w:val="-1"/>
                            </w:rPr>
                            <w:t xml:space="preserve"> </w:t>
                          </w:r>
                          <w:r>
                            <w:rPr>
                              <w:color w:val="000000"/>
                            </w:rPr>
                            <w:t>Screen</w:t>
                          </w:r>
                          <w:r>
                            <w:rPr>
                              <w:color w:val="000000"/>
                              <w:spacing w:val="-1"/>
                            </w:rPr>
                            <w:t xml:space="preserve"> </w:t>
                          </w:r>
                          <w:r>
                            <w:rPr>
                              <w:color w:val="000000"/>
                            </w:rPr>
                            <w:t>Flows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23</w:t>
                          </w:r>
                          <w:r>
                            <w:rPr>
                              <w:spacing w:val="-5"/>
                              <w:color w:val="000000"/>
                            </w:rPr>
                            <w:fldChar w:fldCharType="end"/>
                          </w:r>
                        </w:p>
                      </w:txbxContent>
                    </wps:txbx>
                    <wps:bodyPr lIns="0" rIns="0" tIns="0" bIns="0" anchor="t" upright="1">
                      <a:noAutofit/>
                    </wps:bodyPr>
                  </wps:wsp>
                </a:graphicData>
              </a:graphic>
            </wp:anchor>
          </w:drawing>
        </mc:Choice>
        <mc:Fallback>
          <w:pict>
            <v:rect id="shape_0" ID="docshape 33" path="m0,0l-2147483645,0l-2147483645,-2147483646l0,-2147483646xe" stroked="f" o:allowincell="f" style="position:absolute;margin-left:288.2pt;margin-top:33.75pt;width:203.55pt;height:15.6pt;mso-wrap-style:square;v-text-anchor:top;mso-position-horizontal-relative:page;mso-position-vertical-relative:page" wp14:anchorId="55C996A4">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1"/>
                      </w:rPr>
                      <w:t xml:space="preserve"> </w:t>
                    </w:r>
                    <w:r>
                      <w:rPr>
                        <w:color w:val="000000"/>
                      </w:rPr>
                      <w:t>2:</w:t>
                    </w:r>
                    <w:r>
                      <w:rPr>
                        <w:color w:val="000000"/>
                        <w:spacing w:val="-1"/>
                      </w:rPr>
                      <w:t xml:space="preserve"> </w:t>
                    </w:r>
                    <w:r>
                      <w:rPr>
                        <w:color w:val="000000"/>
                      </w:rPr>
                      <w:t>Building</w:t>
                    </w:r>
                    <w:r>
                      <w:rPr>
                        <w:color w:val="000000"/>
                        <w:spacing w:val="-1"/>
                      </w:rPr>
                      <w:t xml:space="preserve"> </w:t>
                    </w:r>
                    <w:r>
                      <w:rPr>
                        <w:color w:val="000000"/>
                      </w:rPr>
                      <w:t>User</w:t>
                    </w:r>
                    <w:r>
                      <w:rPr>
                        <w:color w:val="000000"/>
                        <w:spacing w:val="-1"/>
                      </w:rPr>
                      <w:t xml:space="preserve"> </w:t>
                    </w:r>
                    <w:r>
                      <w:rPr>
                        <w:color w:val="000000"/>
                      </w:rPr>
                      <w:t>Screen</w:t>
                    </w:r>
                    <w:r>
                      <w:rPr>
                        <w:color w:val="000000"/>
                        <w:spacing w:val="-1"/>
                      </w:rPr>
                      <w:t xml:space="preserve"> </w:t>
                    </w:r>
                    <w:r>
                      <w:rPr>
                        <w:color w:val="000000"/>
                      </w:rPr>
                      <w:t>Flows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23</w:t>
                    </w:r>
                    <w:r>
                      <w:rPr>
                        <w:spacing w:val="-5"/>
                        <w:color w:val="000000"/>
                      </w:rPr>
                      <w:fldChar w:fldCharType="end"/>
                    </w:r>
                  </w:p>
                </w:txbxContent>
              </v:textbox>
              <w10:wrap type="none"/>
            </v:rect>
          </w:pict>
        </mc:Fallback>
      </mc:AlternateContent>
    </w:r>
  </w:p>
</w:hdr>
</file>

<file path=word/header38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54" wp14:anchorId="134954AC">
              <wp:simplePos x="0" y="0"/>
              <wp:positionH relativeFrom="page">
                <wp:posOffset>1120140</wp:posOffset>
              </wp:positionH>
              <wp:positionV relativeFrom="page">
                <wp:posOffset>664845</wp:posOffset>
              </wp:positionV>
              <wp:extent cx="5074285" cy="635"/>
              <wp:effectExtent l="3175" t="3175" r="3810" b="3175"/>
              <wp:wrapNone/>
              <wp:docPr id="1770" name="Line 11"/>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11" stroked="t" o:allowincell="f" style="position:absolute;mso-position-horizontal-relative:page;mso-position-vertical-relative:page" wp14:anchorId="134954AC">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156" wp14:anchorId="22792F60">
              <wp:simplePos x="0" y="0"/>
              <wp:positionH relativeFrom="page">
                <wp:posOffset>3887470</wp:posOffset>
              </wp:positionH>
              <wp:positionV relativeFrom="page">
                <wp:posOffset>428625</wp:posOffset>
              </wp:positionV>
              <wp:extent cx="2358390" cy="198755"/>
              <wp:effectExtent l="0" t="635" r="0" b="0"/>
              <wp:wrapNone/>
              <wp:docPr id="1771" name="docshape 11"/>
              <a:graphic xmlns:a="http://schemas.openxmlformats.org/drawingml/2006/main">
                <a:graphicData uri="http://schemas.microsoft.com/office/word/2010/wordprocessingShape">
                  <wps:wsp>
                    <wps:cNvSpPr/>
                    <wps:spPr>
                      <a:xfrm>
                        <a:off x="0" y="0"/>
                        <a:ext cx="235836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ins w:id="1996" w:author="Jomar Tigcal" w:date="2023-03-05T00:25:43Z">
                            <w:r>
                              <w:rPr>
                                <w:color w:val="000000"/>
                              </w:rPr>
                              <w:t>Chapter 14: Coroutines and Flow</w:t>
                            </w:r>
                          </w:ins>
                          <w:del w:id="1997" w:author="Jomar Tigcal" w:date="2023-03-05T00:25:43Z">
                            <w:r>
                              <w:rPr>
                                <w:color w:val="000000"/>
                              </w:rPr>
                              <w:delText>Chapter</w:delText>
                            </w:r>
                          </w:del>
                          <w:del w:id="1998" w:author="Jomar Tigcal" w:date="2023-03-05T00:25:43Z">
                            <w:r>
                              <w:rPr>
                                <w:color w:val="000000"/>
                                <w:spacing w:val="-1"/>
                              </w:rPr>
                              <w:delText xml:space="preserve"> </w:delText>
                            </w:r>
                          </w:del>
                          <w:del w:id="1999" w:author="Jomar Tigcal" w:date="2023-03-05T00:25:43Z">
                            <w:r>
                              <w:rPr>
                                <w:color w:val="000000"/>
                              </w:rPr>
                              <w:delText>1:</w:delText>
                            </w:r>
                          </w:del>
                          <w:del w:id="2000" w:author="Jomar Tigcal" w:date="2023-03-05T00:25:43Z">
                            <w:r>
                              <w:rPr>
                                <w:color w:val="000000"/>
                                <w:spacing w:val="-1"/>
                              </w:rPr>
                              <w:delText xml:space="preserve"> </w:delText>
                            </w:r>
                          </w:del>
                          <w:del w:id="2001" w:author="Jomar Tigcal" w:date="2023-03-05T00:25:43Z">
                            <w:r>
                              <w:rPr>
                                <w:color w:val="000000"/>
                              </w:rPr>
                              <w:delText>Creating</w:delText>
                            </w:r>
                          </w:del>
                          <w:del w:id="2002" w:author="Jomar Tigcal" w:date="2023-03-05T00:25:43Z">
                            <w:r>
                              <w:rPr>
                                <w:color w:val="000000"/>
                                <w:spacing w:val="-1"/>
                              </w:rPr>
                              <w:delText xml:space="preserve"> </w:delText>
                            </w:r>
                          </w:del>
                          <w:del w:id="2003" w:author="Jomar Tigcal" w:date="2023-03-05T00:25:43Z">
                            <w:r>
                              <w:rPr>
                                <w:color w:val="000000"/>
                              </w:rPr>
                              <w:delText>Your</w:delText>
                            </w:r>
                          </w:del>
                          <w:del w:id="2004" w:author="Jomar Tigcal" w:date="2023-03-05T00:25:43Z">
                            <w:r>
                              <w:rPr>
                                <w:color w:val="000000"/>
                                <w:spacing w:val="-1"/>
                              </w:rPr>
                              <w:delText xml:space="preserve"> </w:delText>
                            </w:r>
                          </w:del>
                          <w:del w:id="2005" w:author="Jomar Tigcal" w:date="2023-03-05T00:25:43Z">
                            <w:r>
                              <w:rPr>
                                <w:color w:val="000000"/>
                              </w:rPr>
                              <w:delText>First</w:delText>
                            </w:r>
                          </w:del>
                          <w:del w:id="2006" w:author="Jomar Tigcal" w:date="2023-03-05T00:25:43Z">
                            <w:r>
                              <w:rPr>
                                <w:color w:val="000000"/>
                                <w:spacing w:val="-1"/>
                              </w:rPr>
                              <w:delText xml:space="preserve"> </w:delText>
                            </w:r>
                          </w:del>
                          <w:del w:id="2007" w:author="Jomar Tigcal" w:date="2023-03-05T00:25:43Z">
                            <w:r>
                              <w:rPr>
                                <w:color w:val="000000"/>
                              </w:rPr>
                              <w:delText>App</w:delText>
                            </w:r>
                          </w:del>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165</w:t>
                          </w:r>
                          <w:r>
                            <w:rPr>
                              <w:spacing w:val="-5"/>
                              <w:color w:val="000000"/>
                            </w:rPr>
                            <w:fldChar w:fldCharType="end"/>
                          </w:r>
                        </w:p>
                      </w:txbxContent>
                    </wps:txbx>
                    <wps:bodyPr lIns="0" rIns="0" tIns="0" bIns="0" anchor="t" upright="1">
                      <a:noAutofit/>
                    </wps:bodyPr>
                  </wps:wsp>
                </a:graphicData>
              </a:graphic>
            </wp:anchor>
          </w:drawing>
        </mc:Choice>
        <mc:Fallback>
          <w:pict>
            <v:rect id="shape_0" ID="docshape 11" path="m0,0l-2147483645,0l-2147483645,-2147483646l0,-2147483646xe" stroked="f" o:allowincell="f" style="position:absolute;margin-left:306.1pt;margin-top:33.75pt;width:185.65pt;height:15.6pt;mso-wrap-style:square;v-text-anchor:top;mso-position-horizontal-relative:page;mso-position-vertical-relative:page" wp14:anchorId="22792F60">
              <v:fill o:detectmouseclick="t" on="false"/>
              <v:stroke color="#3465a4" joinstyle="round" endcap="flat"/>
              <v:textbox>
                <w:txbxContent>
                  <w:p>
                    <w:pPr>
                      <w:pStyle w:val="TextBody"/>
                      <w:spacing w:before="20" w:after="0"/>
                      <w:ind w:left="20" w:hanging="0"/>
                      <w:rPr>
                        <w:color w:val="000000"/>
                      </w:rPr>
                    </w:pPr>
                    <w:ins w:id="2008" w:author="Jomar Tigcal" w:date="2023-03-05T00:25:43Z">
                      <w:r>
                        <w:rPr>
                          <w:color w:val="000000"/>
                        </w:rPr>
                        <w:t>Chapter 14: Coroutines and Flow</w:t>
                      </w:r>
                    </w:ins>
                    <w:del w:id="2009" w:author="Jomar Tigcal" w:date="2023-03-05T00:25:43Z">
                      <w:r>
                        <w:rPr>
                          <w:color w:val="000000"/>
                        </w:rPr>
                        <w:delText>Chapter</w:delText>
                      </w:r>
                    </w:del>
                    <w:del w:id="2010" w:author="Jomar Tigcal" w:date="2023-03-05T00:25:43Z">
                      <w:r>
                        <w:rPr>
                          <w:color w:val="000000"/>
                          <w:spacing w:val="-1"/>
                        </w:rPr>
                        <w:delText xml:space="preserve"> </w:delText>
                      </w:r>
                    </w:del>
                    <w:del w:id="2011" w:author="Jomar Tigcal" w:date="2023-03-05T00:25:43Z">
                      <w:r>
                        <w:rPr>
                          <w:color w:val="000000"/>
                        </w:rPr>
                        <w:delText>1:</w:delText>
                      </w:r>
                    </w:del>
                    <w:del w:id="2012" w:author="Jomar Tigcal" w:date="2023-03-05T00:25:43Z">
                      <w:r>
                        <w:rPr>
                          <w:color w:val="000000"/>
                          <w:spacing w:val="-1"/>
                        </w:rPr>
                        <w:delText xml:space="preserve"> </w:delText>
                      </w:r>
                    </w:del>
                    <w:del w:id="2013" w:author="Jomar Tigcal" w:date="2023-03-05T00:25:43Z">
                      <w:r>
                        <w:rPr>
                          <w:color w:val="000000"/>
                        </w:rPr>
                        <w:delText>Creating</w:delText>
                      </w:r>
                    </w:del>
                    <w:del w:id="2014" w:author="Jomar Tigcal" w:date="2023-03-05T00:25:43Z">
                      <w:r>
                        <w:rPr>
                          <w:color w:val="000000"/>
                          <w:spacing w:val="-1"/>
                        </w:rPr>
                        <w:delText xml:space="preserve"> </w:delText>
                      </w:r>
                    </w:del>
                    <w:del w:id="2015" w:author="Jomar Tigcal" w:date="2023-03-05T00:25:43Z">
                      <w:r>
                        <w:rPr>
                          <w:color w:val="000000"/>
                        </w:rPr>
                        <w:delText>Your</w:delText>
                      </w:r>
                    </w:del>
                    <w:del w:id="2016" w:author="Jomar Tigcal" w:date="2023-03-05T00:25:43Z">
                      <w:r>
                        <w:rPr>
                          <w:color w:val="000000"/>
                          <w:spacing w:val="-1"/>
                        </w:rPr>
                        <w:delText xml:space="preserve"> </w:delText>
                      </w:r>
                    </w:del>
                    <w:del w:id="2017" w:author="Jomar Tigcal" w:date="2023-03-05T00:25:43Z">
                      <w:r>
                        <w:rPr>
                          <w:color w:val="000000"/>
                        </w:rPr>
                        <w:delText>First</w:delText>
                      </w:r>
                    </w:del>
                    <w:del w:id="2018" w:author="Jomar Tigcal" w:date="2023-03-05T00:25:43Z">
                      <w:r>
                        <w:rPr>
                          <w:color w:val="000000"/>
                          <w:spacing w:val="-1"/>
                        </w:rPr>
                        <w:delText xml:space="preserve"> </w:delText>
                      </w:r>
                    </w:del>
                    <w:del w:id="2019" w:author="Jomar Tigcal" w:date="2023-03-05T00:25:43Z">
                      <w:r>
                        <w:rPr>
                          <w:color w:val="000000"/>
                        </w:rPr>
                        <w:delText>App</w:delText>
                      </w:r>
                    </w:del>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165</w:t>
                    </w:r>
                    <w:r>
                      <w:rPr>
                        <w:spacing w:val="-5"/>
                        <w:color w:val="000000"/>
                      </w:rPr>
                      <w:fldChar w:fldCharType="end"/>
                    </w:r>
                  </w:p>
                </w:txbxContent>
              </v:textbox>
              <w10:wrap type="none"/>
            </v:rect>
          </w:pict>
        </mc:Fallback>
      </mc:AlternateContent>
    </w:r>
  </w:p>
</w:hdr>
</file>

<file path=word/header38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69" wp14:anchorId="60313E6D">
              <wp:simplePos x="0" y="0"/>
              <wp:positionH relativeFrom="page">
                <wp:posOffset>662940</wp:posOffset>
              </wp:positionH>
              <wp:positionV relativeFrom="page">
                <wp:posOffset>664845</wp:posOffset>
              </wp:positionV>
              <wp:extent cx="5074920" cy="635"/>
              <wp:effectExtent l="3175" t="3175" r="3810" b="3175"/>
              <wp:wrapNone/>
              <wp:docPr id="1785" name="Line 14"/>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14" stroked="t" o:allowincell="f" style="position:absolute;mso-position-horizontal-relative:page;mso-position-vertical-relative:page" wp14:anchorId="60313E6D">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71" wp14:anchorId="72543F7B">
              <wp:simplePos x="0" y="0"/>
              <wp:positionH relativeFrom="page">
                <wp:posOffset>625475</wp:posOffset>
              </wp:positionH>
              <wp:positionV relativeFrom="page">
                <wp:posOffset>428625</wp:posOffset>
              </wp:positionV>
              <wp:extent cx="967105" cy="198755"/>
              <wp:effectExtent l="635" t="635" r="0" b="0"/>
              <wp:wrapNone/>
              <wp:docPr id="1786" name="docshape 14"/>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166</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14" path="m0,0l-2147483645,0l-2147483645,-2147483646l0,-2147483646xe" stroked="f" o:allowincell="f" style="position:absolute;margin-left:49.25pt;margin-top:33.75pt;width:76.1pt;height:15.6pt;mso-wrap-style:square;v-text-anchor:top;mso-position-horizontal-relative:page;mso-position-vertical-relative:page" wp14:anchorId="72543F7B">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166</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38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64" wp14:anchorId="134954AC">
              <wp:simplePos x="0" y="0"/>
              <wp:positionH relativeFrom="page">
                <wp:posOffset>1120140</wp:posOffset>
              </wp:positionH>
              <wp:positionV relativeFrom="page">
                <wp:posOffset>664845</wp:posOffset>
              </wp:positionV>
              <wp:extent cx="5074285" cy="635"/>
              <wp:effectExtent l="3175" t="3175" r="3810" b="3175"/>
              <wp:wrapNone/>
              <wp:docPr id="1788" name="Line 13"/>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13" stroked="t" o:allowincell="f" style="position:absolute;mso-position-horizontal-relative:page;mso-position-vertical-relative:page" wp14:anchorId="134954AC">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166" wp14:anchorId="22792F60">
              <wp:simplePos x="0" y="0"/>
              <wp:positionH relativeFrom="page">
                <wp:posOffset>3887470</wp:posOffset>
              </wp:positionH>
              <wp:positionV relativeFrom="page">
                <wp:posOffset>428625</wp:posOffset>
              </wp:positionV>
              <wp:extent cx="2358390" cy="198755"/>
              <wp:effectExtent l="0" t="635" r="0" b="0"/>
              <wp:wrapNone/>
              <wp:docPr id="1789" name="docshape 13"/>
              <a:graphic xmlns:a="http://schemas.openxmlformats.org/drawingml/2006/main">
                <a:graphicData uri="http://schemas.microsoft.com/office/word/2010/wordprocessingShape">
                  <wps:wsp>
                    <wps:cNvSpPr/>
                    <wps:spPr>
                      <a:xfrm>
                        <a:off x="0" y="0"/>
                        <a:ext cx="235836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ins w:id="2143" w:author="Jomar Tigcal" w:date="2023-03-05T00:25:50Z">
                            <w:r>
                              <w:rPr>
                                <w:color w:val="000000"/>
                              </w:rPr>
                              <w:t>Chapter 14: Coroutines and Flow</w:t>
                            </w:r>
                          </w:ins>
                          <w:del w:id="2144" w:author="Jomar Tigcal" w:date="2023-03-05T00:25:50Z">
                            <w:r>
                              <w:rPr>
                                <w:color w:val="000000"/>
                              </w:rPr>
                              <w:delText>Chapter</w:delText>
                            </w:r>
                          </w:del>
                          <w:del w:id="2145" w:author="Jomar Tigcal" w:date="2023-03-05T00:25:50Z">
                            <w:r>
                              <w:rPr>
                                <w:color w:val="000000"/>
                                <w:spacing w:val="-1"/>
                              </w:rPr>
                              <w:delText xml:space="preserve"> </w:delText>
                            </w:r>
                          </w:del>
                          <w:del w:id="2146" w:author="Jomar Tigcal" w:date="2023-03-05T00:25:50Z">
                            <w:r>
                              <w:rPr>
                                <w:color w:val="000000"/>
                              </w:rPr>
                              <w:delText>1:</w:delText>
                            </w:r>
                          </w:del>
                          <w:del w:id="2147" w:author="Jomar Tigcal" w:date="2023-03-05T00:25:50Z">
                            <w:r>
                              <w:rPr>
                                <w:color w:val="000000"/>
                                <w:spacing w:val="-1"/>
                              </w:rPr>
                              <w:delText xml:space="preserve"> </w:delText>
                            </w:r>
                          </w:del>
                          <w:del w:id="2148" w:author="Jomar Tigcal" w:date="2023-03-05T00:25:50Z">
                            <w:r>
                              <w:rPr>
                                <w:color w:val="000000"/>
                              </w:rPr>
                              <w:delText>Creating</w:delText>
                            </w:r>
                          </w:del>
                          <w:del w:id="2149" w:author="Jomar Tigcal" w:date="2023-03-05T00:25:50Z">
                            <w:r>
                              <w:rPr>
                                <w:color w:val="000000"/>
                                <w:spacing w:val="-1"/>
                              </w:rPr>
                              <w:delText xml:space="preserve"> </w:delText>
                            </w:r>
                          </w:del>
                          <w:del w:id="2150" w:author="Jomar Tigcal" w:date="2023-03-05T00:25:50Z">
                            <w:r>
                              <w:rPr>
                                <w:color w:val="000000"/>
                              </w:rPr>
                              <w:delText>Your</w:delText>
                            </w:r>
                          </w:del>
                          <w:del w:id="2151" w:author="Jomar Tigcal" w:date="2023-03-05T00:25:50Z">
                            <w:r>
                              <w:rPr>
                                <w:color w:val="000000"/>
                                <w:spacing w:val="-1"/>
                              </w:rPr>
                              <w:delText xml:space="preserve"> </w:delText>
                            </w:r>
                          </w:del>
                          <w:del w:id="2152" w:author="Jomar Tigcal" w:date="2023-03-05T00:25:50Z">
                            <w:r>
                              <w:rPr>
                                <w:color w:val="000000"/>
                              </w:rPr>
                              <w:delText>First</w:delText>
                            </w:r>
                          </w:del>
                          <w:del w:id="2153" w:author="Jomar Tigcal" w:date="2023-03-05T00:25:50Z">
                            <w:r>
                              <w:rPr>
                                <w:color w:val="000000"/>
                                <w:spacing w:val="-1"/>
                              </w:rPr>
                              <w:delText xml:space="preserve"> </w:delText>
                            </w:r>
                          </w:del>
                          <w:del w:id="2154" w:author="Jomar Tigcal" w:date="2023-03-05T00:25:50Z">
                            <w:r>
                              <w:rPr>
                                <w:color w:val="000000"/>
                              </w:rPr>
                              <w:delText>App</w:delText>
                            </w:r>
                          </w:del>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167</w:t>
                          </w:r>
                          <w:r>
                            <w:rPr>
                              <w:spacing w:val="-5"/>
                              <w:color w:val="000000"/>
                            </w:rPr>
                            <w:fldChar w:fldCharType="end"/>
                          </w:r>
                        </w:p>
                      </w:txbxContent>
                    </wps:txbx>
                    <wps:bodyPr lIns="0" rIns="0" tIns="0" bIns="0" anchor="t" upright="1">
                      <a:noAutofit/>
                    </wps:bodyPr>
                  </wps:wsp>
                </a:graphicData>
              </a:graphic>
            </wp:anchor>
          </w:drawing>
        </mc:Choice>
        <mc:Fallback>
          <w:pict>
            <v:rect id="shape_0" ID="docshape 13" path="m0,0l-2147483645,0l-2147483645,-2147483646l0,-2147483646xe" stroked="f" o:allowincell="f" style="position:absolute;margin-left:306.1pt;margin-top:33.75pt;width:185.65pt;height:15.6pt;mso-wrap-style:square;v-text-anchor:top;mso-position-horizontal-relative:page;mso-position-vertical-relative:page" wp14:anchorId="22792F60">
              <v:fill o:detectmouseclick="t" on="false"/>
              <v:stroke color="#3465a4" joinstyle="round" endcap="flat"/>
              <v:textbox>
                <w:txbxContent>
                  <w:p>
                    <w:pPr>
                      <w:pStyle w:val="TextBody"/>
                      <w:spacing w:before="20" w:after="0"/>
                      <w:ind w:left="20" w:hanging="0"/>
                      <w:rPr>
                        <w:color w:val="000000"/>
                      </w:rPr>
                    </w:pPr>
                    <w:ins w:id="2155" w:author="Jomar Tigcal" w:date="2023-03-05T00:25:50Z">
                      <w:r>
                        <w:rPr>
                          <w:color w:val="000000"/>
                        </w:rPr>
                        <w:t>Chapter 14: Coroutines and Flow</w:t>
                      </w:r>
                    </w:ins>
                    <w:del w:id="2156" w:author="Jomar Tigcal" w:date="2023-03-05T00:25:50Z">
                      <w:r>
                        <w:rPr>
                          <w:color w:val="000000"/>
                        </w:rPr>
                        <w:delText>Chapter</w:delText>
                      </w:r>
                    </w:del>
                    <w:del w:id="2157" w:author="Jomar Tigcal" w:date="2023-03-05T00:25:50Z">
                      <w:r>
                        <w:rPr>
                          <w:color w:val="000000"/>
                          <w:spacing w:val="-1"/>
                        </w:rPr>
                        <w:delText xml:space="preserve"> </w:delText>
                      </w:r>
                    </w:del>
                    <w:del w:id="2158" w:author="Jomar Tigcal" w:date="2023-03-05T00:25:50Z">
                      <w:r>
                        <w:rPr>
                          <w:color w:val="000000"/>
                        </w:rPr>
                        <w:delText>1:</w:delText>
                      </w:r>
                    </w:del>
                    <w:del w:id="2159" w:author="Jomar Tigcal" w:date="2023-03-05T00:25:50Z">
                      <w:r>
                        <w:rPr>
                          <w:color w:val="000000"/>
                          <w:spacing w:val="-1"/>
                        </w:rPr>
                        <w:delText xml:space="preserve"> </w:delText>
                      </w:r>
                    </w:del>
                    <w:del w:id="2160" w:author="Jomar Tigcal" w:date="2023-03-05T00:25:50Z">
                      <w:r>
                        <w:rPr>
                          <w:color w:val="000000"/>
                        </w:rPr>
                        <w:delText>Creating</w:delText>
                      </w:r>
                    </w:del>
                    <w:del w:id="2161" w:author="Jomar Tigcal" w:date="2023-03-05T00:25:50Z">
                      <w:r>
                        <w:rPr>
                          <w:color w:val="000000"/>
                          <w:spacing w:val="-1"/>
                        </w:rPr>
                        <w:delText xml:space="preserve"> </w:delText>
                      </w:r>
                    </w:del>
                    <w:del w:id="2162" w:author="Jomar Tigcal" w:date="2023-03-05T00:25:50Z">
                      <w:r>
                        <w:rPr>
                          <w:color w:val="000000"/>
                        </w:rPr>
                        <w:delText>Your</w:delText>
                      </w:r>
                    </w:del>
                    <w:del w:id="2163" w:author="Jomar Tigcal" w:date="2023-03-05T00:25:50Z">
                      <w:r>
                        <w:rPr>
                          <w:color w:val="000000"/>
                          <w:spacing w:val="-1"/>
                        </w:rPr>
                        <w:delText xml:space="preserve"> </w:delText>
                      </w:r>
                    </w:del>
                    <w:del w:id="2164" w:author="Jomar Tigcal" w:date="2023-03-05T00:25:50Z">
                      <w:r>
                        <w:rPr>
                          <w:color w:val="000000"/>
                        </w:rPr>
                        <w:delText>First</w:delText>
                      </w:r>
                    </w:del>
                    <w:del w:id="2165" w:author="Jomar Tigcal" w:date="2023-03-05T00:25:50Z">
                      <w:r>
                        <w:rPr>
                          <w:color w:val="000000"/>
                          <w:spacing w:val="-1"/>
                        </w:rPr>
                        <w:delText xml:space="preserve"> </w:delText>
                      </w:r>
                    </w:del>
                    <w:del w:id="2166" w:author="Jomar Tigcal" w:date="2023-03-05T00:25:50Z">
                      <w:r>
                        <w:rPr>
                          <w:color w:val="000000"/>
                        </w:rPr>
                        <w:delText>App</w:delText>
                      </w:r>
                    </w:del>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167</w:t>
                    </w:r>
                    <w:r>
                      <w:rPr>
                        <w:spacing w:val="-5"/>
                        <w:color w:val="000000"/>
                      </w:rPr>
                      <w:fldChar w:fldCharType="end"/>
                    </w:r>
                  </w:p>
                </w:txbxContent>
              </v:textbox>
              <w10:wrap type="none"/>
            </v:rect>
          </w:pict>
        </mc:Fallback>
      </mc:AlternateContent>
    </w:r>
  </w:p>
</w:hdr>
</file>

<file path=word/header38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82" wp14:anchorId="60313E6D">
              <wp:simplePos x="0" y="0"/>
              <wp:positionH relativeFrom="page">
                <wp:posOffset>662940</wp:posOffset>
              </wp:positionH>
              <wp:positionV relativeFrom="page">
                <wp:posOffset>664845</wp:posOffset>
              </wp:positionV>
              <wp:extent cx="5074920" cy="635"/>
              <wp:effectExtent l="3175" t="3175" r="3810" b="3175"/>
              <wp:wrapNone/>
              <wp:docPr id="1797" name="Line 16"/>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16" stroked="t" o:allowincell="f" style="position:absolute;mso-position-horizontal-relative:page;mso-position-vertical-relative:page" wp14:anchorId="60313E6D">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84" wp14:anchorId="72543F7B">
              <wp:simplePos x="0" y="0"/>
              <wp:positionH relativeFrom="page">
                <wp:posOffset>625475</wp:posOffset>
              </wp:positionH>
              <wp:positionV relativeFrom="page">
                <wp:posOffset>428625</wp:posOffset>
              </wp:positionV>
              <wp:extent cx="967105" cy="198755"/>
              <wp:effectExtent l="635" t="635" r="0" b="0"/>
              <wp:wrapNone/>
              <wp:docPr id="1798" name="docshape 16"/>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168</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16" path="m0,0l-2147483645,0l-2147483645,-2147483646l0,-2147483646xe" stroked="f" o:allowincell="f" style="position:absolute;margin-left:49.25pt;margin-top:33.75pt;width:76.1pt;height:15.6pt;mso-wrap-style:square;v-text-anchor:top;mso-position-horizontal-relative:page;mso-position-vertical-relative:page" wp14:anchorId="72543F7B">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168</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38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77" wp14:anchorId="134954AC">
              <wp:simplePos x="0" y="0"/>
              <wp:positionH relativeFrom="page">
                <wp:posOffset>0</wp:posOffset>
              </wp:positionH>
              <wp:positionV relativeFrom="page">
                <wp:posOffset>0</wp:posOffset>
              </wp:positionV>
              <wp:extent cx="5074285" cy="635"/>
              <wp:effectExtent l="3175" t="3175" r="3810" b="3175"/>
              <wp:wrapNone/>
              <wp:docPr id="1800" name="Line 15"/>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15" stroked="t" o:allowincell="f" style="position:absolute;mso-position-horizontal-relative:page;mso-position-vertical-relative:page" wp14:anchorId="134954AC">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179" wp14:anchorId="22792F60">
              <wp:simplePos x="0" y="0"/>
              <wp:positionH relativeFrom="page">
                <wp:posOffset>0</wp:posOffset>
              </wp:positionH>
              <wp:positionV relativeFrom="page">
                <wp:posOffset>0</wp:posOffset>
              </wp:positionV>
              <wp:extent cx="2358390" cy="198755"/>
              <wp:effectExtent l="0" t="635" r="0" b="0"/>
              <wp:wrapNone/>
              <wp:docPr id="1801" name="docshape 15"/>
              <a:graphic xmlns:a="http://schemas.openxmlformats.org/drawingml/2006/main">
                <a:graphicData uri="http://schemas.microsoft.com/office/word/2010/wordprocessingShape">
                  <wps:wsp>
                    <wps:cNvSpPr/>
                    <wps:spPr>
                      <a:xfrm>
                        <a:off x="0" y="0"/>
                        <a:ext cx="235836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1"/>
                            </w:rPr>
                            <w:t xml:space="preserve"> </w:t>
                          </w:r>
                          <w:r>
                            <w:rPr>
                              <w:color w:val="000000"/>
                            </w:rPr>
                            <w:t>1:</w:t>
                          </w:r>
                          <w:r>
                            <w:rPr>
                              <w:color w:val="000000"/>
                              <w:spacing w:val="-1"/>
                            </w:rPr>
                            <w:t xml:space="preserve"> </w:t>
                          </w:r>
                          <w:r>
                            <w:rPr>
                              <w:color w:val="000000"/>
                            </w:rPr>
                            <w:t>Creating</w:t>
                          </w:r>
                          <w:r>
                            <w:rPr>
                              <w:color w:val="000000"/>
                              <w:spacing w:val="-1"/>
                            </w:rPr>
                            <w:t xml:space="preserve"> </w:t>
                          </w:r>
                          <w:r>
                            <w:rPr>
                              <w:color w:val="000000"/>
                            </w:rPr>
                            <w:t>Your</w:t>
                          </w:r>
                          <w:r>
                            <w:rPr>
                              <w:color w:val="000000"/>
                              <w:spacing w:val="-1"/>
                            </w:rPr>
                            <w:t xml:space="preserve"> </w:t>
                          </w:r>
                          <w:r>
                            <w:rPr>
                              <w:color w:val="000000"/>
                            </w:rPr>
                            <w:t>First</w:t>
                          </w:r>
                          <w:r>
                            <w:rPr>
                              <w:color w:val="000000"/>
                              <w:spacing w:val="-1"/>
                            </w:rPr>
                            <w:t xml:space="preserve"> </w:t>
                          </w:r>
                          <w:r>
                            <w:rPr>
                              <w:color w:val="000000"/>
                            </w:rPr>
                            <w:t>App</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169</w:t>
                          </w:r>
                          <w:r>
                            <w:rPr>
                              <w:spacing w:val="-5"/>
                              <w:color w:val="000000"/>
                            </w:rPr>
                            <w:fldChar w:fldCharType="end"/>
                          </w:r>
                        </w:p>
                      </w:txbxContent>
                    </wps:txbx>
                    <wps:bodyPr lIns="0" rIns="0" tIns="0" bIns="0" anchor="t" upright="1">
                      <a:noAutofit/>
                    </wps:bodyPr>
                  </wps:wsp>
                </a:graphicData>
              </a:graphic>
            </wp:anchor>
          </w:drawing>
        </mc:Choice>
        <mc:Fallback>
          <w:pict>
            <v:rect id="shape_0" ID="docshape 15" path="m0,0l-2147483645,0l-2147483645,-2147483646l0,-2147483646xe" stroked="f" o:allowincell="f" style="position:absolute;margin-left:0pt;margin-top:0pt;width:185.65pt;height:15.6pt;mso-wrap-style:square;v-text-anchor:top;mso-position-horizontal-relative:page;mso-position-vertical-relative:page" wp14:anchorId="22792F60">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1"/>
                      </w:rPr>
                      <w:t xml:space="preserve"> </w:t>
                    </w:r>
                    <w:r>
                      <w:rPr>
                        <w:color w:val="000000"/>
                      </w:rPr>
                      <w:t>1:</w:t>
                    </w:r>
                    <w:r>
                      <w:rPr>
                        <w:color w:val="000000"/>
                        <w:spacing w:val="-1"/>
                      </w:rPr>
                      <w:t xml:space="preserve"> </w:t>
                    </w:r>
                    <w:r>
                      <w:rPr>
                        <w:color w:val="000000"/>
                      </w:rPr>
                      <w:t>Creating</w:t>
                    </w:r>
                    <w:r>
                      <w:rPr>
                        <w:color w:val="000000"/>
                        <w:spacing w:val="-1"/>
                      </w:rPr>
                      <w:t xml:space="preserve"> </w:t>
                    </w:r>
                    <w:r>
                      <w:rPr>
                        <w:color w:val="000000"/>
                      </w:rPr>
                      <w:t>Your</w:t>
                    </w:r>
                    <w:r>
                      <w:rPr>
                        <w:color w:val="000000"/>
                        <w:spacing w:val="-1"/>
                      </w:rPr>
                      <w:t xml:space="preserve"> </w:t>
                    </w:r>
                    <w:r>
                      <w:rPr>
                        <w:color w:val="000000"/>
                      </w:rPr>
                      <w:t>First</w:t>
                    </w:r>
                    <w:r>
                      <w:rPr>
                        <w:color w:val="000000"/>
                        <w:spacing w:val="-1"/>
                      </w:rPr>
                      <w:t xml:space="preserve"> </w:t>
                    </w:r>
                    <w:r>
                      <w:rPr>
                        <w:color w:val="000000"/>
                      </w:rPr>
                      <w:t>App</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169</w:t>
                    </w:r>
                    <w:r>
                      <w:rPr>
                        <w:spacing w:val="-5"/>
                        <w:color w:val="000000"/>
                      </w:rPr>
                      <w:fldChar w:fldCharType="end"/>
                    </w:r>
                  </w:p>
                </w:txbxContent>
              </v:textbox>
              <w10:wrap type="none"/>
            </v:rect>
          </w:pict>
        </mc:Fallback>
      </mc:AlternateContent>
    </w:r>
  </w:p>
</w:hdr>
</file>

<file path=word/header38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92" wp14:anchorId="60313E6D">
              <wp:simplePos x="0" y="0"/>
              <wp:positionH relativeFrom="page">
                <wp:posOffset>0</wp:posOffset>
              </wp:positionH>
              <wp:positionV relativeFrom="page">
                <wp:posOffset>0</wp:posOffset>
              </wp:positionV>
              <wp:extent cx="5074920" cy="635"/>
              <wp:effectExtent l="3175" t="3175" r="3810" b="3175"/>
              <wp:wrapNone/>
              <wp:docPr id="1811" name="Line 18"/>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18" stroked="t" o:allowincell="f" style="position:absolute;mso-position-horizontal-relative:page;mso-position-vertical-relative:page" wp14:anchorId="60313E6D">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94" wp14:anchorId="72543F7B">
              <wp:simplePos x="0" y="0"/>
              <wp:positionH relativeFrom="page">
                <wp:posOffset>0</wp:posOffset>
              </wp:positionH>
              <wp:positionV relativeFrom="page">
                <wp:posOffset>0</wp:posOffset>
              </wp:positionV>
              <wp:extent cx="967105" cy="198755"/>
              <wp:effectExtent l="635" t="635" r="0" b="0"/>
              <wp:wrapNone/>
              <wp:docPr id="1812" name="docshape 18"/>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170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18" path="m0,0l-2147483645,0l-2147483645,-2147483646l0,-2147483646xe" stroked="f" o:allowincell="f" style="position:absolute;margin-left:0pt;margin-top:0pt;width:76.1pt;height:15.6pt;mso-wrap-style:square;v-text-anchor:top;mso-position-horizontal-relative:page;mso-position-vertical-relative:page" wp14:anchorId="72543F7B">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170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38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87" wp14:anchorId="134954AC">
              <wp:simplePos x="0" y="0"/>
              <wp:positionH relativeFrom="page">
                <wp:posOffset>1120140</wp:posOffset>
              </wp:positionH>
              <wp:positionV relativeFrom="page">
                <wp:posOffset>664845</wp:posOffset>
              </wp:positionV>
              <wp:extent cx="5074285" cy="635"/>
              <wp:effectExtent l="3175" t="3175" r="3810" b="3175"/>
              <wp:wrapNone/>
              <wp:docPr id="1814" name="Line 17"/>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17" stroked="t" o:allowincell="f" style="position:absolute;mso-position-horizontal-relative:page;mso-position-vertical-relative:page" wp14:anchorId="134954AC">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189" wp14:anchorId="22792F60">
              <wp:simplePos x="0" y="0"/>
              <wp:positionH relativeFrom="page">
                <wp:posOffset>3887470</wp:posOffset>
              </wp:positionH>
              <wp:positionV relativeFrom="page">
                <wp:posOffset>428625</wp:posOffset>
              </wp:positionV>
              <wp:extent cx="2358390" cy="198755"/>
              <wp:effectExtent l="0" t="635" r="0" b="0"/>
              <wp:wrapNone/>
              <wp:docPr id="1815" name="docshape 17"/>
              <a:graphic xmlns:a="http://schemas.openxmlformats.org/drawingml/2006/main">
                <a:graphicData uri="http://schemas.microsoft.com/office/word/2010/wordprocessingShape">
                  <wps:wsp>
                    <wps:cNvSpPr/>
                    <wps:spPr>
                      <a:xfrm>
                        <a:off x="0" y="0"/>
                        <a:ext cx="235836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ins w:id="2385" w:author="Jomar Tigcal" w:date="2023-03-05T00:26:07Z">
                            <w:r>
                              <w:rPr>
                                <w:color w:val="000000"/>
                              </w:rPr>
                              <w:t>Chapter 14: Coroutines and Flow</w:t>
                            </w:r>
                          </w:ins>
                          <w:del w:id="2386" w:author="Jomar Tigcal" w:date="2023-03-05T00:26:07Z">
                            <w:r>
                              <w:rPr>
                                <w:color w:val="000000"/>
                              </w:rPr>
                              <w:delText>Chapter</w:delText>
                            </w:r>
                          </w:del>
                          <w:del w:id="2387" w:author="Jomar Tigcal" w:date="2023-03-05T00:26:07Z">
                            <w:r>
                              <w:rPr>
                                <w:color w:val="000000"/>
                                <w:spacing w:val="-1"/>
                              </w:rPr>
                              <w:delText xml:space="preserve"> </w:delText>
                            </w:r>
                          </w:del>
                          <w:del w:id="2388" w:author="Jomar Tigcal" w:date="2023-03-05T00:26:07Z">
                            <w:r>
                              <w:rPr>
                                <w:color w:val="000000"/>
                              </w:rPr>
                              <w:delText>1:</w:delText>
                            </w:r>
                          </w:del>
                          <w:del w:id="2389" w:author="Jomar Tigcal" w:date="2023-03-05T00:26:07Z">
                            <w:r>
                              <w:rPr>
                                <w:color w:val="000000"/>
                                <w:spacing w:val="-1"/>
                              </w:rPr>
                              <w:delText xml:space="preserve"> </w:delText>
                            </w:r>
                          </w:del>
                          <w:del w:id="2390" w:author="Jomar Tigcal" w:date="2023-03-05T00:26:07Z">
                            <w:r>
                              <w:rPr>
                                <w:color w:val="000000"/>
                              </w:rPr>
                              <w:delText>Creating</w:delText>
                            </w:r>
                          </w:del>
                          <w:del w:id="2391" w:author="Jomar Tigcal" w:date="2023-03-05T00:26:07Z">
                            <w:r>
                              <w:rPr>
                                <w:color w:val="000000"/>
                                <w:spacing w:val="-1"/>
                              </w:rPr>
                              <w:delText xml:space="preserve"> </w:delText>
                            </w:r>
                          </w:del>
                          <w:del w:id="2392" w:author="Jomar Tigcal" w:date="2023-03-05T00:26:07Z">
                            <w:r>
                              <w:rPr>
                                <w:color w:val="000000"/>
                              </w:rPr>
                              <w:delText>Your</w:delText>
                            </w:r>
                          </w:del>
                          <w:del w:id="2393" w:author="Jomar Tigcal" w:date="2023-03-05T00:26:07Z">
                            <w:r>
                              <w:rPr>
                                <w:color w:val="000000"/>
                                <w:spacing w:val="-1"/>
                              </w:rPr>
                              <w:delText xml:space="preserve"> </w:delText>
                            </w:r>
                          </w:del>
                          <w:del w:id="2394" w:author="Jomar Tigcal" w:date="2023-03-05T00:26:07Z">
                            <w:r>
                              <w:rPr>
                                <w:color w:val="000000"/>
                              </w:rPr>
                              <w:delText>First</w:delText>
                            </w:r>
                          </w:del>
                          <w:del w:id="2395" w:author="Jomar Tigcal" w:date="2023-03-05T00:26:07Z">
                            <w:r>
                              <w:rPr>
                                <w:color w:val="000000"/>
                                <w:spacing w:val="-1"/>
                              </w:rPr>
                              <w:delText xml:space="preserve"> </w:delText>
                            </w:r>
                          </w:del>
                          <w:del w:id="2396" w:author="Jomar Tigcal" w:date="2023-03-05T00:26:07Z">
                            <w:r>
                              <w:rPr>
                                <w:color w:val="000000"/>
                              </w:rPr>
                              <w:delText>App</w:delText>
                            </w:r>
                          </w:del>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169</w:t>
                          </w:r>
                          <w:r>
                            <w:rPr>
                              <w:spacing w:val="-5"/>
                              <w:color w:val="000000"/>
                            </w:rPr>
                            <w:fldChar w:fldCharType="end"/>
                          </w:r>
                        </w:p>
                      </w:txbxContent>
                    </wps:txbx>
                    <wps:bodyPr lIns="0" rIns="0" tIns="0" bIns="0" anchor="t" upright="1">
                      <a:noAutofit/>
                    </wps:bodyPr>
                  </wps:wsp>
                </a:graphicData>
              </a:graphic>
            </wp:anchor>
          </w:drawing>
        </mc:Choice>
        <mc:Fallback>
          <w:pict>
            <v:rect id="shape_0" ID="docshape 17" path="m0,0l-2147483645,0l-2147483645,-2147483646l0,-2147483646xe" stroked="f" o:allowincell="f" style="position:absolute;margin-left:306.1pt;margin-top:33.75pt;width:185.65pt;height:15.6pt;mso-wrap-style:square;v-text-anchor:top;mso-position-horizontal-relative:page;mso-position-vertical-relative:page" wp14:anchorId="22792F60">
              <v:fill o:detectmouseclick="t" on="false"/>
              <v:stroke color="#3465a4" joinstyle="round" endcap="flat"/>
              <v:textbox>
                <w:txbxContent>
                  <w:p>
                    <w:pPr>
                      <w:pStyle w:val="TextBody"/>
                      <w:spacing w:before="20" w:after="0"/>
                      <w:ind w:left="20" w:hanging="0"/>
                      <w:rPr>
                        <w:color w:val="000000"/>
                      </w:rPr>
                    </w:pPr>
                    <w:ins w:id="2397" w:author="Jomar Tigcal" w:date="2023-03-05T00:26:07Z">
                      <w:r>
                        <w:rPr>
                          <w:color w:val="000000"/>
                        </w:rPr>
                        <w:t>Chapter 14: Coroutines and Flow</w:t>
                      </w:r>
                    </w:ins>
                    <w:del w:id="2398" w:author="Jomar Tigcal" w:date="2023-03-05T00:26:07Z">
                      <w:r>
                        <w:rPr>
                          <w:color w:val="000000"/>
                        </w:rPr>
                        <w:delText>Chapter</w:delText>
                      </w:r>
                    </w:del>
                    <w:del w:id="2399" w:author="Jomar Tigcal" w:date="2023-03-05T00:26:07Z">
                      <w:r>
                        <w:rPr>
                          <w:color w:val="000000"/>
                          <w:spacing w:val="-1"/>
                        </w:rPr>
                        <w:delText xml:space="preserve"> </w:delText>
                      </w:r>
                    </w:del>
                    <w:del w:id="2400" w:author="Jomar Tigcal" w:date="2023-03-05T00:26:07Z">
                      <w:r>
                        <w:rPr>
                          <w:color w:val="000000"/>
                        </w:rPr>
                        <w:delText>1:</w:delText>
                      </w:r>
                    </w:del>
                    <w:del w:id="2401" w:author="Jomar Tigcal" w:date="2023-03-05T00:26:07Z">
                      <w:r>
                        <w:rPr>
                          <w:color w:val="000000"/>
                          <w:spacing w:val="-1"/>
                        </w:rPr>
                        <w:delText xml:space="preserve"> </w:delText>
                      </w:r>
                    </w:del>
                    <w:del w:id="2402" w:author="Jomar Tigcal" w:date="2023-03-05T00:26:07Z">
                      <w:r>
                        <w:rPr>
                          <w:color w:val="000000"/>
                        </w:rPr>
                        <w:delText>Creating</w:delText>
                      </w:r>
                    </w:del>
                    <w:del w:id="2403" w:author="Jomar Tigcal" w:date="2023-03-05T00:26:07Z">
                      <w:r>
                        <w:rPr>
                          <w:color w:val="000000"/>
                          <w:spacing w:val="-1"/>
                        </w:rPr>
                        <w:delText xml:space="preserve"> </w:delText>
                      </w:r>
                    </w:del>
                    <w:del w:id="2404" w:author="Jomar Tigcal" w:date="2023-03-05T00:26:07Z">
                      <w:r>
                        <w:rPr>
                          <w:color w:val="000000"/>
                        </w:rPr>
                        <w:delText>Your</w:delText>
                      </w:r>
                    </w:del>
                    <w:del w:id="2405" w:author="Jomar Tigcal" w:date="2023-03-05T00:26:07Z">
                      <w:r>
                        <w:rPr>
                          <w:color w:val="000000"/>
                          <w:spacing w:val="-1"/>
                        </w:rPr>
                        <w:delText xml:space="preserve"> </w:delText>
                      </w:r>
                    </w:del>
                    <w:del w:id="2406" w:author="Jomar Tigcal" w:date="2023-03-05T00:26:07Z">
                      <w:r>
                        <w:rPr>
                          <w:color w:val="000000"/>
                        </w:rPr>
                        <w:delText>First</w:delText>
                      </w:r>
                    </w:del>
                    <w:del w:id="2407" w:author="Jomar Tigcal" w:date="2023-03-05T00:26:07Z">
                      <w:r>
                        <w:rPr>
                          <w:color w:val="000000"/>
                          <w:spacing w:val="-1"/>
                        </w:rPr>
                        <w:delText xml:space="preserve"> </w:delText>
                      </w:r>
                    </w:del>
                    <w:del w:id="2408" w:author="Jomar Tigcal" w:date="2023-03-05T00:26:07Z">
                      <w:r>
                        <w:rPr>
                          <w:color w:val="000000"/>
                        </w:rPr>
                        <w:delText>App</w:delText>
                      </w:r>
                    </w:del>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169</w:t>
                    </w:r>
                    <w:r>
                      <w:rPr>
                        <w:spacing w:val="-5"/>
                        <w:color w:val="000000"/>
                      </w:rPr>
                      <w:fldChar w:fldCharType="end"/>
                    </w:r>
                  </w:p>
                </w:txbxContent>
              </v:textbox>
              <w10:wrap type="none"/>
            </v:rect>
          </w:pict>
        </mc:Fallback>
      </mc:AlternateContent>
    </w:r>
  </w:p>
</w:hdr>
</file>

<file path=word/header38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2" wp14:anchorId="179D3EDD">
              <wp:simplePos x="0" y="0"/>
              <wp:positionH relativeFrom="page">
                <wp:posOffset>662940</wp:posOffset>
              </wp:positionH>
              <wp:positionV relativeFrom="page">
                <wp:posOffset>664845</wp:posOffset>
              </wp:positionV>
              <wp:extent cx="5074920" cy="635"/>
              <wp:effectExtent l="3175" t="3175" r="3810" b="3175"/>
              <wp:wrapNone/>
              <wp:docPr id="1823" name="Line 56"/>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56" stroked="t" o:allowincell="f" style="position:absolute;mso-position-horizontal-relative:page;mso-position-vertical-relative:page" wp14:anchorId="179D3EDD">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14" wp14:anchorId="2D388CAF">
              <wp:simplePos x="0" y="0"/>
              <wp:positionH relativeFrom="page">
                <wp:posOffset>625475</wp:posOffset>
              </wp:positionH>
              <wp:positionV relativeFrom="page">
                <wp:posOffset>428625</wp:posOffset>
              </wp:positionV>
              <wp:extent cx="894080" cy="198755"/>
              <wp:effectExtent l="0" t="635" r="0" b="0"/>
              <wp:wrapNone/>
              <wp:docPr id="1824" name="docshape55"/>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170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55" path="m0,0l-2147483645,0l-2147483645,-2147483646l0,-2147483646xe" stroked="f" o:allowincell="f" style="position:absolute;margin-left:49.25pt;margin-top:33.75pt;width:70.35pt;height:15.6pt;mso-wrap-style:square;v-text-anchor:top;mso-position-horizontal-relative:page;mso-position-vertical-relative:page" wp14:anchorId="2D388CAF">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170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38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7" wp14:anchorId="76397156">
              <wp:simplePos x="0" y="0"/>
              <wp:positionH relativeFrom="page">
                <wp:posOffset>0</wp:posOffset>
              </wp:positionH>
              <wp:positionV relativeFrom="page">
                <wp:posOffset>0</wp:posOffset>
              </wp:positionV>
              <wp:extent cx="5074285" cy="635"/>
              <wp:effectExtent l="3175" t="3175" r="3810" b="3175"/>
              <wp:wrapNone/>
              <wp:docPr id="1826" name="Line 54"/>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54" stroked="t" o:allowincell="f" style="position:absolute;mso-position-horizontal-relative:page;mso-position-vertical-relative:page" wp14:anchorId="76397156">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9" wp14:anchorId="55C996A4">
              <wp:simplePos x="0" y="0"/>
              <wp:positionH relativeFrom="page">
                <wp:posOffset>0</wp:posOffset>
              </wp:positionH>
              <wp:positionV relativeFrom="page">
                <wp:posOffset>0</wp:posOffset>
              </wp:positionV>
              <wp:extent cx="2585720" cy="198755"/>
              <wp:effectExtent l="0" t="635" r="0" b="0"/>
              <wp:wrapNone/>
              <wp:docPr id="1827" name="docshape54"/>
              <a:graphic xmlns:a="http://schemas.openxmlformats.org/drawingml/2006/main">
                <a:graphicData uri="http://schemas.microsoft.com/office/word/2010/wordprocessingShape">
                  <wps:wsp>
                    <wps:cNvSpPr/>
                    <wps:spPr>
                      <a:xfrm>
                        <a:off x="0" y="0"/>
                        <a:ext cx="258588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1"/>
                            </w:rPr>
                            <w:t xml:space="preserve"> </w:t>
                          </w:r>
                          <w:r>
                            <w:rPr>
                              <w:color w:val="000000"/>
                            </w:rPr>
                            <w:t>2:</w:t>
                          </w:r>
                          <w:r>
                            <w:rPr>
                              <w:color w:val="000000"/>
                              <w:spacing w:val="-1"/>
                            </w:rPr>
                            <w:t xml:space="preserve"> </w:t>
                          </w:r>
                          <w:r>
                            <w:rPr>
                              <w:color w:val="000000"/>
                            </w:rPr>
                            <w:t>Building</w:t>
                          </w:r>
                          <w:r>
                            <w:rPr>
                              <w:color w:val="000000"/>
                              <w:spacing w:val="-1"/>
                            </w:rPr>
                            <w:t xml:space="preserve"> </w:t>
                          </w:r>
                          <w:r>
                            <w:rPr>
                              <w:color w:val="000000"/>
                            </w:rPr>
                            <w:t>User</w:t>
                          </w:r>
                          <w:r>
                            <w:rPr>
                              <w:color w:val="000000"/>
                              <w:spacing w:val="-1"/>
                            </w:rPr>
                            <w:t xml:space="preserve"> </w:t>
                          </w:r>
                          <w:r>
                            <w:rPr>
                              <w:color w:val="000000"/>
                            </w:rPr>
                            <w:t>Screen</w:t>
                          </w:r>
                          <w:r>
                            <w:rPr>
                              <w:color w:val="000000"/>
                              <w:spacing w:val="-1"/>
                            </w:rPr>
                            <w:t xml:space="preserve"> </w:t>
                          </w:r>
                          <w:r>
                            <w:rPr>
                              <w:color w:val="000000"/>
                            </w:rPr>
                            <w:t>Flows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171</w:t>
                          </w:r>
                          <w:r>
                            <w:rPr>
                              <w:spacing w:val="-5"/>
                              <w:color w:val="000000"/>
                            </w:rPr>
                            <w:fldChar w:fldCharType="end"/>
                          </w:r>
                        </w:p>
                      </w:txbxContent>
                    </wps:txbx>
                    <wps:bodyPr lIns="0" rIns="0" tIns="0" bIns="0" anchor="t" upright="1">
                      <a:noAutofit/>
                    </wps:bodyPr>
                  </wps:wsp>
                </a:graphicData>
              </a:graphic>
            </wp:anchor>
          </w:drawing>
        </mc:Choice>
        <mc:Fallback>
          <w:pict>
            <v:rect id="shape_0" ID="docshape54" path="m0,0l-2147483645,0l-2147483645,-2147483646l0,-2147483646xe" stroked="f" o:allowincell="f" style="position:absolute;margin-left:0pt;margin-top:0pt;width:203.55pt;height:15.6pt;mso-wrap-style:square;v-text-anchor:top;mso-position-horizontal-relative:page;mso-position-vertical-relative:page" wp14:anchorId="55C996A4">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1"/>
                      </w:rPr>
                      <w:t xml:space="preserve"> </w:t>
                    </w:r>
                    <w:r>
                      <w:rPr>
                        <w:color w:val="000000"/>
                      </w:rPr>
                      <w:t>2:</w:t>
                    </w:r>
                    <w:r>
                      <w:rPr>
                        <w:color w:val="000000"/>
                        <w:spacing w:val="-1"/>
                      </w:rPr>
                      <w:t xml:space="preserve"> </w:t>
                    </w:r>
                    <w:r>
                      <w:rPr>
                        <w:color w:val="000000"/>
                      </w:rPr>
                      <w:t>Building</w:t>
                    </w:r>
                    <w:r>
                      <w:rPr>
                        <w:color w:val="000000"/>
                        <w:spacing w:val="-1"/>
                      </w:rPr>
                      <w:t xml:space="preserve"> </w:t>
                    </w:r>
                    <w:r>
                      <w:rPr>
                        <w:color w:val="000000"/>
                      </w:rPr>
                      <w:t>User</w:t>
                    </w:r>
                    <w:r>
                      <w:rPr>
                        <w:color w:val="000000"/>
                        <w:spacing w:val="-1"/>
                      </w:rPr>
                      <w:t xml:space="preserve"> </w:t>
                    </w:r>
                    <w:r>
                      <w:rPr>
                        <w:color w:val="000000"/>
                      </w:rPr>
                      <w:t>Screen</w:t>
                    </w:r>
                    <w:r>
                      <w:rPr>
                        <w:color w:val="000000"/>
                        <w:spacing w:val="-1"/>
                      </w:rPr>
                      <w:t xml:space="preserve"> </w:t>
                    </w:r>
                    <w:r>
                      <w:rPr>
                        <w:color w:val="000000"/>
                      </w:rPr>
                      <w:t>Flows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171</w:t>
                    </w:r>
                    <w:r>
                      <w:rPr>
                        <w:spacing w:val="-5"/>
                        <w:color w:val="000000"/>
                      </w:rPr>
                      <w:fldChar w:fldCharType="end"/>
                    </w:r>
                  </w:p>
                </w:txbxContent>
              </v:textbox>
              <w10:wrap type="none"/>
            </v:rect>
          </w:pict>
        </mc:Fallback>
      </mc:AlternateContent>
    </w:r>
  </w:p>
</w:hdr>
</file>

<file path=word/header38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205" wp14:anchorId="179D3EDD">
              <wp:simplePos x="0" y="0"/>
              <wp:positionH relativeFrom="page">
                <wp:posOffset>0</wp:posOffset>
              </wp:positionH>
              <wp:positionV relativeFrom="page">
                <wp:posOffset>0</wp:posOffset>
              </wp:positionV>
              <wp:extent cx="5074920" cy="635"/>
              <wp:effectExtent l="3175" t="3175" r="3810" b="3175"/>
              <wp:wrapNone/>
              <wp:docPr id="1830" name="Line 20"/>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20" stroked="t" o:allowincell="f" style="position:absolute;mso-position-horizontal-relative:page;mso-position-vertical-relative:page" wp14:anchorId="179D3EDD">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208" wp14:anchorId="2D388CAF">
              <wp:simplePos x="0" y="0"/>
              <wp:positionH relativeFrom="page">
                <wp:posOffset>0</wp:posOffset>
              </wp:positionH>
              <wp:positionV relativeFrom="page">
                <wp:posOffset>0</wp:posOffset>
              </wp:positionV>
              <wp:extent cx="894080" cy="198755"/>
              <wp:effectExtent l="0" t="635" r="0" b="0"/>
              <wp:wrapNone/>
              <wp:docPr id="1831" name="docshape 20"/>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172</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0" path="m0,0l-2147483645,0l-2147483645,-2147483646l0,-2147483646xe" stroked="f" o:allowincell="f" style="position:absolute;margin-left:0pt;margin-top:0pt;width:70.35pt;height:15.6pt;mso-wrap-style:square;v-text-anchor:top;mso-position-horizontal-relative:page;mso-position-vertical-relative:page" wp14:anchorId="2D388CAF">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172</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3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298" wp14:anchorId="179D3EDD">
              <wp:simplePos x="0" y="0"/>
              <wp:positionH relativeFrom="page">
                <wp:posOffset>662940</wp:posOffset>
              </wp:positionH>
              <wp:positionV relativeFrom="page">
                <wp:posOffset>664845</wp:posOffset>
              </wp:positionV>
              <wp:extent cx="5074920" cy="635"/>
              <wp:effectExtent l="3175" t="3175" r="3810" b="3175"/>
              <wp:wrapNone/>
              <wp:docPr id="165" name="Line 36"/>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36" stroked="t" o:allowincell="f" style="position:absolute;mso-position-horizontal-relative:page;mso-position-vertical-relative:page" wp14:anchorId="179D3EDD">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300" wp14:anchorId="2D388CAF">
              <wp:simplePos x="0" y="0"/>
              <wp:positionH relativeFrom="page">
                <wp:posOffset>625475</wp:posOffset>
              </wp:positionH>
              <wp:positionV relativeFrom="page">
                <wp:posOffset>428625</wp:posOffset>
              </wp:positionV>
              <wp:extent cx="894080" cy="198755"/>
              <wp:effectExtent l="0" t="635" r="0" b="0"/>
              <wp:wrapNone/>
              <wp:docPr id="166" name="docshape 36"/>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24</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6" path="m0,0l-2147483645,0l-2147483645,-2147483646l0,-2147483646xe" stroked="f" o:allowincell="f" style="position:absolute;margin-left:49.25pt;margin-top:33.75pt;width:70.35pt;height:15.6pt;mso-wrap-style:square;v-text-anchor:top;mso-position-horizontal-relative:page;mso-position-vertical-relative:page" wp14:anchorId="2D388CAF">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24</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39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98" wp14:anchorId="76397156">
              <wp:simplePos x="0" y="0"/>
              <wp:positionH relativeFrom="page">
                <wp:posOffset>1120140</wp:posOffset>
              </wp:positionH>
              <wp:positionV relativeFrom="page">
                <wp:posOffset>664845</wp:posOffset>
              </wp:positionV>
              <wp:extent cx="5074285" cy="635"/>
              <wp:effectExtent l="3175" t="3175" r="3810" b="3175"/>
              <wp:wrapNone/>
              <wp:docPr id="1833" name="Line 19"/>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19" stroked="t" o:allowincell="f" style="position:absolute;mso-position-horizontal-relative:page;mso-position-vertical-relative:page" wp14:anchorId="76397156">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201" wp14:anchorId="55C996A4">
              <wp:simplePos x="0" y="0"/>
              <wp:positionH relativeFrom="page">
                <wp:posOffset>3660140</wp:posOffset>
              </wp:positionH>
              <wp:positionV relativeFrom="page">
                <wp:posOffset>428625</wp:posOffset>
              </wp:positionV>
              <wp:extent cx="2585720" cy="198755"/>
              <wp:effectExtent l="0" t="635" r="0" b="0"/>
              <wp:wrapNone/>
              <wp:docPr id="1834" name="docshape 19"/>
              <a:graphic xmlns:a="http://schemas.openxmlformats.org/drawingml/2006/main">
                <a:graphicData uri="http://schemas.microsoft.com/office/word/2010/wordprocessingShape">
                  <wps:wsp>
                    <wps:cNvSpPr/>
                    <wps:spPr>
                      <a:xfrm>
                        <a:off x="0" y="0"/>
                        <a:ext cx="258588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ins w:id="2516" w:author="Jomar Tigcal" w:date="2023-03-05T00:26:15Z">
                            <w:r>
                              <w:rPr>
                                <w:color w:val="000000"/>
                              </w:rPr>
                              <w:t>Chapter 14: Coroutines and Flow</w:t>
                            </w:r>
                          </w:ins>
                          <w:del w:id="2517" w:author="Jomar Tigcal" w:date="2023-03-05T00:26:15Z">
                            <w:r>
                              <w:rPr>
                                <w:color w:val="000000"/>
                              </w:rPr>
                              <w:delText>Chapter</w:delText>
                            </w:r>
                          </w:del>
                          <w:del w:id="2518" w:author="Jomar Tigcal" w:date="2023-03-05T00:26:15Z">
                            <w:r>
                              <w:rPr>
                                <w:color w:val="000000"/>
                                <w:spacing w:val="-1"/>
                              </w:rPr>
                              <w:delText xml:space="preserve"> </w:delText>
                            </w:r>
                          </w:del>
                          <w:del w:id="2519" w:author="Jomar Tigcal" w:date="2023-03-05T00:26:15Z">
                            <w:r>
                              <w:rPr>
                                <w:color w:val="000000"/>
                              </w:rPr>
                              <w:delText>2:</w:delText>
                            </w:r>
                          </w:del>
                          <w:del w:id="2520" w:author="Jomar Tigcal" w:date="2023-03-05T00:26:15Z">
                            <w:r>
                              <w:rPr>
                                <w:color w:val="000000"/>
                                <w:spacing w:val="-1"/>
                              </w:rPr>
                              <w:delText xml:space="preserve"> </w:delText>
                            </w:r>
                          </w:del>
                          <w:del w:id="2521" w:author="Jomar Tigcal" w:date="2023-03-05T00:26:15Z">
                            <w:r>
                              <w:rPr>
                                <w:color w:val="000000"/>
                              </w:rPr>
                              <w:delText>Building</w:delText>
                            </w:r>
                          </w:del>
                          <w:del w:id="2522" w:author="Jomar Tigcal" w:date="2023-03-05T00:26:15Z">
                            <w:r>
                              <w:rPr>
                                <w:color w:val="000000"/>
                                <w:spacing w:val="-1"/>
                              </w:rPr>
                              <w:delText xml:space="preserve"> </w:delText>
                            </w:r>
                          </w:del>
                          <w:del w:id="2523" w:author="Jomar Tigcal" w:date="2023-03-05T00:26:15Z">
                            <w:r>
                              <w:rPr>
                                <w:color w:val="000000"/>
                              </w:rPr>
                              <w:delText>User</w:delText>
                            </w:r>
                          </w:del>
                          <w:del w:id="2524" w:author="Jomar Tigcal" w:date="2023-03-05T00:26:15Z">
                            <w:r>
                              <w:rPr>
                                <w:color w:val="000000"/>
                                <w:spacing w:val="-1"/>
                              </w:rPr>
                              <w:delText xml:space="preserve"> </w:delText>
                            </w:r>
                          </w:del>
                          <w:del w:id="2525" w:author="Jomar Tigcal" w:date="2023-03-05T00:26:15Z">
                            <w:r>
                              <w:rPr>
                                <w:color w:val="000000"/>
                              </w:rPr>
                              <w:delText>Screen</w:delText>
                            </w:r>
                          </w:del>
                          <w:del w:id="2526" w:author="Jomar Tigcal" w:date="2023-03-05T00:26:15Z">
                            <w:r>
                              <w:rPr>
                                <w:color w:val="000000"/>
                                <w:spacing w:val="-1"/>
                              </w:rPr>
                              <w:delText xml:space="preserve"> </w:delText>
                            </w:r>
                          </w:del>
                          <w:del w:id="2527" w:author="Jomar Tigcal" w:date="2023-03-05T00:26:15Z">
                            <w:r>
                              <w:rPr>
                                <w:color w:val="000000"/>
                              </w:rPr>
                              <w:delText>Flows</w:delText>
                            </w:r>
                          </w:del>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171</w:t>
                          </w:r>
                          <w:r>
                            <w:rPr>
                              <w:spacing w:val="-5"/>
                              <w:color w:val="000000"/>
                            </w:rPr>
                            <w:fldChar w:fldCharType="end"/>
                          </w:r>
                        </w:p>
                      </w:txbxContent>
                    </wps:txbx>
                    <wps:bodyPr lIns="0" rIns="0" tIns="0" bIns="0" anchor="t" upright="1">
                      <a:noAutofit/>
                    </wps:bodyPr>
                  </wps:wsp>
                </a:graphicData>
              </a:graphic>
            </wp:anchor>
          </w:drawing>
        </mc:Choice>
        <mc:Fallback>
          <w:pict>
            <v:rect id="shape_0" ID="docshape 19" path="m0,0l-2147483645,0l-2147483645,-2147483646l0,-2147483646xe" stroked="f" o:allowincell="f" style="position:absolute;margin-left:288.2pt;margin-top:33.75pt;width:203.55pt;height:15.6pt;mso-wrap-style:square;v-text-anchor:top;mso-position-horizontal-relative:page;mso-position-vertical-relative:page" wp14:anchorId="55C996A4">
              <v:fill o:detectmouseclick="t" on="false"/>
              <v:stroke color="#3465a4" joinstyle="round" endcap="flat"/>
              <v:textbox>
                <w:txbxContent>
                  <w:p>
                    <w:pPr>
                      <w:pStyle w:val="TextBody"/>
                      <w:spacing w:before="20" w:after="0"/>
                      <w:ind w:left="20" w:hanging="0"/>
                      <w:rPr>
                        <w:color w:val="000000"/>
                      </w:rPr>
                    </w:pPr>
                    <w:ins w:id="2528" w:author="Jomar Tigcal" w:date="2023-03-05T00:26:15Z">
                      <w:r>
                        <w:rPr>
                          <w:color w:val="000000"/>
                        </w:rPr>
                        <w:t>Chapter 14: Coroutines and Flow</w:t>
                      </w:r>
                    </w:ins>
                    <w:del w:id="2529" w:author="Jomar Tigcal" w:date="2023-03-05T00:26:15Z">
                      <w:r>
                        <w:rPr>
                          <w:color w:val="000000"/>
                        </w:rPr>
                        <w:delText>Chapter</w:delText>
                      </w:r>
                    </w:del>
                    <w:del w:id="2530" w:author="Jomar Tigcal" w:date="2023-03-05T00:26:15Z">
                      <w:r>
                        <w:rPr>
                          <w:color w:val="000000"/>
                          <w:spacing w:val="-1"/>
                        </w:rPr>
                        <w:delText xml:space="preserve"> </w:delText>
                      </w:r>
                    </w:del>
                    <w:del w:id="2531" w:author="Jomar Tigcal" w:date="2023-03-05T00:26:15Z">
                      <w:r>
                        <w:rPr>
                          <w:color w:val="000000"/>
                        </w:rPr>
                        <w:delText>2:</w:delText>
                      </w:r>
                    </w:del>
                    <w:del w:id="2532" w:author="Jomar Tigcal" w:date="2023-03-05T00:26:15Z">
                      <w:r>
                        <w:rPr>
                          <w:color w:val="000000"/>
                          <w:spacing w:val="-1"/>
                        </w:rPr>
                        <w:delText xml:space="preserve"> </w:delText>
                      </w:r>
                    </w:del>
                    <w:del w:id="2533" w:author="Jomar Tigcal" w:date="2023-03-05T00:26:15Z">
                      <w:r>
                        <w:rPr>
                          <w:color w:val="000000"/>
                        </w:rPr>
                        <w:delText>Building</w:delText>
                      </w:r>
                    </w:del>
                    <w:del w:id="2534" w:author="Jomar Tigcal" w:date="2023-03-05T00:26:15Z">
                      <w:r>
                        <w:rPr>
                          <w:color w:val="000000"/>
                          <w:spacing w:val="-1"/>
                        </w:rPr>
                        <w:delText xml:space="preserve"> </w:delText>
                      </w:r>
                    </w:del>
                    <w:del w:id="2535" w:author="Jomar Tigcal" w:date="2023-03-05T00:26:15Z">
                      <w:r>
                        <w:rPr>
                          <w:color w:val="000000"/>
                        </w:rPr>
                        <w:delText>User</w:delText>
                      </w:r>
                    </w:del>
                    <w:del w:id="2536" w:author="Jomar Tigcal" w:date="2023-03-05T00:26:15Z">
                      <w:r>
                        <w:rPr>
                          <w:color w:val="000000"/>
                          <w:spacing w:val="-1"/>
                        </w:rPr>
                        <w:delText xml:space="preserve"> </w:delText>
                      </w:r>
                    </w:del>
                    <w:del w:id="2537" w:author="Jomar Tigcal" w:date="2023-03-05T00:26:15Z">
                      <w:r>
                        <w:rPr>
                          <w:color w:val="000000"/>
                        </w:rPr>
                        <w:delText>Screen</w:delText>
                      </w:r>
                    </w:del>
                    <w:del w:id="2538" w:author="Jomar Tigcal" w:date="2023-03-05T00:26:15Z">
                      <w:r>
                        <w:rPr>
                          <w:color w:val="000000"/>
                          <w:spacing w:val="-1"/>
                        </w:rPr>
                        <w:delText xml:space="preserve"> </w:delText>
                      </w:r>
                    </w:del>
                    <w:del w:id="2539" w:author="Jomar Tigcal" w:date="2023-03-05T00:26:15Z">
                      <w:r>
                        <w:rPr>
                          <w:color w:val="000000"/>
                        </w:rPr>
                        <w:delText>Flows</w:delText>
                      </w:r>
                    </w:del>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171</w:t>
                    </w:r>
                    <w:r>
                      <w:rPr>
                        <w:spacing w:val="-5"/>
                        <w:color w:val="000000"/>
                      </w:rPr>
                      <w:fldChar w:fldCharType="end"/>
                    </w:r>
                  </w:p>
                </w:txbxContent>
              </v:textbox>
              <w10:wrap type="none"/>
            </v:rect>
          </w:pict>
        </mc:Fallback>
      </mc:AlternateContent>
    </w:r>
  </w:p>
</w:hdr>
</file>

<file path=word/header39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241" wp14:anchorId="219E8651">
              <wp:simplePos x="0" y="0"/>
              <wp:positionH relativeFrom="page">
                <wp:posOffset>662940</wp:posOffset>
              </wp:positionH>
              <wp:positionV relativeFrom="page">
                <wp:posOffset>664845</wp:posOffset>
              </wp:positionV>
              <wp:extent cx="5074920" cy="635"/>
              <wp:effectExtent l="3175" t="3175" r="3810" b="3175"/>
              <wp:wrapNone/>
              <wp:docPr id="1844" name="Line 318"/>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318" stroked="t" o:allowincell="f" style="position:absolute;mso-position-horizontal-relative:page;mso-position-vertical-relative:page" wp14:anchorId="219E8651">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242" wp14:anchorId="0BBA5F74">
              <wp:simplePos x="0" y="0"/>
              <wp:positionH relativeFrom="page">
                <wp:posOffset>625475</wp:posOffset>
              </wp:positionH>
              <wp:positionV relativeFrom="page">
                <wp:posOffset>428625</wp:posOffset>
              </wp:positionV>
              <wp:extent cx="967105" cy="198755"/>
              <wp:effectExtent l="635" t="635" r="0" b="0"/>
              <wp:wrapNone/>
              <wp:docPr id="1845" name="docshape 312"/>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172</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12" path="m0,0l-2147483645,0l-2147483645,-2147483646l0,-2147483646xe" stroked="f" o:allowincell="f" style="position:absolute;margin-left:49.25pt;margin-top:33.75pt;width:76.1pt;height:15.6pt;mso-wrap-style:square;v-text-anchor:top;mso-position-horizontal-relative:page;mso-position-vertical-relative:page" wp14:anchorId="0BBA5F74">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172</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39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239" wp14:anchorId="1DD2529A">
              <wp:simplePos x="0" y="0"/>
              <wp:positionH relativeFrom="page">
                <wp:posOffset>0</wp:posOffset>
              </wp:positionH>
              <wp:positionV relativeFrom="page">
                <wp:posOffset>0</wp:posOffset>
              </wp:positionV>
              <wp:extent cx="5074285" cy="635"/>
              <wp:effectExtent l="3175" t="3175" r="3810" b="3175"/>
              <wp:wrapNone/>
              <wp:docPr id="1847" name="Line 317"/>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17" stroked="t" o:allowincell="f" style="position:absolute;mso-position-horizontal-relative:page;mso-position-vertical-relative:page" wp14:anchorId="1DD2529A">
              <v:stroke color="black" weight="6480" joinstyle="round" endcap="flat"/>
              <v:fill o:detectmouseclick="t" on="false"/>
              <w10:wrap type="none"/>
            </v:line>
          </w:pict>
        </mc:Fallback>
      </mc:AlternateContent>
      <mc:AlternateContent>
        <mc:Choice Requires="wps">
          <w:drawing>
            <wp:anchor behindDoc="1" distT="0" distB="3810" distL="0" distR="0" simplePos="0" locked="0" layoutInCell="0" allowOverlap="1" relativeHeight="1240" wp14:anchorId="2951FFDE">
              <wp:simplePos x="0" y="0"/>
              <wp:positionH relativeFrom="page">
                <wp:posOffset>0</wp:posOffset>
              </wp:positionH>
              <wp:positionV relativeFrom="page">
                <wp:posOffset>0</wp:posOffset>
              </wp:positionV>
              <wp:extent cx="2463800" cy="198755"/>
              <wp:effectExtent l="0" t="0" r="0" b="4445"/>
              <wp:wrapNone/>
              <wp:docPr id="1848" name="docshape 311"/>
              <a:graphic xmlns:a="http://schemas.openxmlformats.org/drawingml/2006/main">
                <a:graphicData uri="http://schemas.microsoft.com/office/word/2010/wordprocessingShape">
                  <wps:wsp>
                    <wps:cNvSpPr/>
                    <wps:spPr>
                      <a:xfrm>
                        <a:off x="0" y="0"/>
                        <a:ext cx="246384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13:</w:t>
                          </w:r>
                          <w:r>
                            <w:rPr>
                              <w:color w:val="000000"/>
                              <w:spacing w:val="-1"/>
                            </w:rPr>
                            <w:t xml:space="preserve"> </w:t>
                          </w:r>
                          <w:r>
                            <w:rPr>
                              <w:color w:val="000000"/>
                            </w:rPr>
                            <w:t>RxJava</w:t>
                          </w:r>
                          <w:r>
                            <w:rPr>
                              <w:color w:val="000000"/>
                              <w:spacing w:val="-2"/>
                            </w:rPr>
                            <w:t xml:space="preserve"> </w:t>
                          </w:r>
                          <w:r>
                            <w:rPr>
                              <w:color w:val="000000"/>
                            </w:rPr>
                            <w:t>and</w:t>
                          </w:r>
                          <w:r>
                            <w:rPr>
                              <w:color w:val="000000"/>
                              <w:spacing w:val="-2"/>
                            </w:rPr>
                            <w:t xml:space="preserve"> </w:t>
                          </w:r>
                          <w:r>
                            <w:rPr>
                              <w:color w:val="000000"/>
                            </w:rPr>
                            <w:t>Coroutines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173</w:t>
                          </w:r>
                          <w:r>
                            <w:rPr>
                              <w:spacing w:val="-5"/>
                              <w:color w:val="000000"/>
                            </w:rPr>
                            <w:fldChar w:fldCharType="end"/>
                          </w:r>
                        </w:p>
                      </w:txbxContent>
                    </wps:txbx>
                    <wps:bodyPr lIns="0" rIns="0" tIns="0" bIns="0" anchor="t" upright="1">
                      <a:noAutofit/>
                    </wps:bodyPr>
                  </wps:wsp>
                </a:graphicData>
              </a:graphic>
            </wp:anchor>
          </w:drawing>
        </mc:Choice>
        <mc:Fallback>
          <w:pict>
            <v:rect id="shape_0" ID="docshape 311" path="m0,0l-2147483645,0l-2147483645,-2147483646l0,-2147483646xe" stroked="f" o:allowincell="f" style="position:absolute;margin-left:0pt;margin-top:0pt;width:193.95pt;height:15.6pt;mso-wrap-style:square;v-text-anchor:top;mso-position-horizontal-relative:page;mso-position-vertical-relative:page" wp14:anchorId="2951FFDE">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13:</w:t>
                    </w:r>
                    <w:r>
                      <w:rPr>
                        <w:color w:val="000000"/>
                        <w:spacing w:val="-1"/>
                      </w:rPr>
                      <w:t xml:space="preserve"> </w:t>
                    </w:r>
                    <w:r>
                      <w:rPr>
                        <w:color w:val="000000"/>
                      </w:rPr>
                      <w:t>RxJava</w:t>
                    </w:r>
                    <w:r>
                      <w:rPr>
                        <w:color w:val="000000"/>
                        <w:spacing w:val="-2"/>
                      </w:rPr>
                      <w:t xml:space="preserve"> </w:t>
                    </w:r>
                    <w:r>
                      <w:rPr>
                        <w:color w:val="000000"/>
                      </w:rPr>
                      <w:t>and</w:t>
                    </w:r>
                    <w:r>
                      <w:rPr>
                        <w:color w:val="000000"/>
                        <w:spacing w:val="-2"/>
                      </w:rPr>
                      <w:t xml:space="preserve"> </w:t>
                    </w:r>
                    <w:r>
                      <w:rPr>
                        <w:color w:val="000000"/>
                      </w:rPr>
                      <w:t>Coroutines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173</w:t>
                    </w:r>
                    <w:r>
                      <w:rPr>
                        <w:spacing w:val="-5"/>
                        <w:color w:val="000000"/>
                      </w:rPr>
                      <w:fldChar w:fldCharType="end"/>
                    </w:r>
                  </w:p>
                </w:txbxContent>
              </v:textbox>
              <w10:wrap type="none"/>
            </v:rect>
          </w:pict>
        </mc:Fallback>
      </mc:AlternateContent>
    </w:r>
  </w:p>
</w:hdr>
</file>

<file path=word/header39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223" wp14:anchorId="179D3EDD">
              <wp:simplePos x="0" y="0"/>
              <wp:positionH relativeFrom="page">
                <wp:posOffset>0</wp:posOffset>
              </wp:positionH>
              <wp:positionV relativeFrom="page">
                <wp:posOffset>0</wp:posOffset>
              </wp:positionV>
              <wp:extent cx="5074920" cy="635"/>
              <wp:effectExtent l="3175" t="3175" r="3810" b="3175"/>
              <wp:wrapNone/>
              <wp:docPr id="1860" name="Line 24"/>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24" stroked="t" o:allowincell="f" style="position:absolute;mso-position-horizontal-relative:page;mso-position-vertical-relative:page" wp14:anchorId="179D3EDD">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225" wp14:anchorId="2D388CAF">
              <wp:simplePos x="0" y="0"/>
              <wp:positionH relativeFrom="page">
                <wp:posOffset>0</wp:posOffset>
              </wp:positionH>
              <wp:positionV relativeFrom="page">
                <wp:posOffset>0</wp:posOffset>
              </wp:positionV>
              <wp:extent cx="894080" cy="198755"/>
              <wp:effectExtent l="0" t="635" r="0" b="0"/>
              <wp:wrapNone/>
              <wp:docPr id="1861" name="docshape 24"/>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172</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4" path="m0,0l-2147483645,0l-2147483645,-2147483646l0,-2147483646xe" stroked="f" o:allowincell="f" style="position:absolute;margin-left:0pt;margin-top:0pt;width:70.35pt;height:15.6pt;mso-wrap-style:square;v-text-anchor:top;mso-position-horizontal-relative:page;mso-position-vertical-relative:page" wp14:anchorId="2D388CAF">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172</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39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218" wp14:anchorId="76397156">
              <wp:simplePos x="0" y="0"/>
              <wp:positionH relativeFrom="page">
                <wp:posOffset>1120140</wp:posOffset>
              </wp:positionH>
              <wp:positionV relativeFrom="page">
                <wp:posOffset>664845</wp:posOffset>
              </wp:positionV>
              <wp:extent cx="5074285" cy="635"/>
              <wp:effectExtent l="3175" t="3175" r="3810" b="3175"/>
              <wp:wrapNone/>
              <wp:docPr id="1863" name="Line 23"/>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23" stroked="t" o:allowincell="f" style="position:absolute;mso-position-horizontal-relative:page;mso-position-vertical-relative:page" wp14:anchorId="76397156">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220" wp14:anchorId="55C996A4">
              <wp:simplePos x="0" y="0"/>
              <wp:positionH relativeFrom="page">
                <wp:posOffset>3660140</wp:posOffset>
              </wp:positionH>
              <wp:positionV relativeFrom="page">
                <wp:posOffset>428625</wp:posOffset>
              </wp:positionV>
              <wp:extent cx="2585720" cy="198755"/>
              <wp:effectExtent l="0" t="635" r="0" b="0"/>
              <wp:wrapNone/>
              <wp:docPr id="1864" name="docshape 23"/>
              <a:graphic xmlns:a="http://schemas.openxmlformats.org/drawingml/2006/main">
                <a:graphicData uri="http://schemas.microsoft.com/office/word/2010/wordprocessingShape">
                  <wps:wsp>
                    <wps:cNvSpPr/>
                    <wps:spPr>
                      <a:xfrm>
                        <a:off x="0" y="0"/>
                        <a:ext cx="258588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ins w:id="3013" w:author="Jomar Tigcal" w:date="2023-03-05T00:32:13Z">
                            <w:r>
                              <w:rPr>
                                <w:color w:val="000000"/>
                              </w:rPr>
                              <w:t>Chapter 15: Architecture Patterns</w:t>
                            </w:r>
                          </w:ins>
                          <w:del w:id="3014" w:author="Jomar Tigcal" w:date="2023-03-05T00:32:13Z">
                            <w:r>
                              <w:rPr>
                                <w:color w:val="000000"/>
                              </w:rPr>
                              <w:delText>Chapter</w:delText>
                            </w:r>
                          </w:del>
                          <w:del w:id="3015" w:author="Jomar Tigcal" w:date="2023-03-05T00:32:13Z">
                            <w:r>
                              <w:rPr>
                                <w:color w:val="000000"/>
                                <w:spacing w:val="-1"/>
                              </w:rPr>
                              <w:delText xml:space="preserve"> </w:delText>
                            </w:r>
                          </w:del>
                          <w:del w:id="3016" w:author="Jomar Tigcal" w:date="2023-03-05T00:32:13Z">
                            <w:r>
                              <w:rPr>
                                <w:color w:val="000000"/>
                              </w:rPr>
                              <w:delText>2:</w:delText>
                            </w:r>
                          </w:del>
                          <w:del w:id="3017" w:author="Jomar Tigcal" w:date="2023-03-05T00:32:13Z">
                            <w:r>
                              <w:rPr>
                                <w:color w:val="000000"/>
                                <w:spacing w:val="-1"/>
                              </w:rPr>
                              <w:delText xml:space="preserve"> </w:delText>
                            </w:r>
                          </w:del>
                          <w:del w:id="3018" w:author="Jomar Tigcal" w:date="2023-03-05T00:32:13Z">
                            <w:r>
                              <w:rPr>
                                <w:color w:val="000000"/>
                              </w:rPr>
                              <w:delText>Building</w:delText>
                            </w:r>
                          </w:del>
                          <w:del w:id="3019" w:author="Jomar Tigcal" w:date="2023-03-05T00:32:13Z">
                            <w:r>
                              <w:rPr>
                                <w:color w:val="000000"/>
                                <w:spacing w:val="-1"/>
                              </w:rPr>
                              <w:delText xml:space="preserve"> </w:delText>
                            </w:r>
                          </w:del>
                          <w:del w:id="3020" w:author="Jomar Tigcal" w:date="2023-03-05T00:32:13Z">
                            <w:r>
                              <w:rPr>
                                <w:color w:val="000000"/>
                              </w:rPr>
                              <w:delText>User</w:delText>
                            </w:r>
                          </w:del>
                          <w:del w:id="3021" w:author="Jomar Tigcal" w:date="2023-03-05T00:32:13Z">
                            <w:r>
                              <w:rPr>
                                <w:color w:val="000000"/>
                                <w:spacing w:val="-1"/>
                              </w:rPr>
                              <w:delText xml:space="preserve"> </w:delText>
                            </w:r>
                          </w:del>
                          <w:del w:id="3022" w:author="Jomar Tigcal" w:date="2023-03-05T00:32:13Z">
                            <w:r>
                              <w:rPr>
                                <w:color w:val="000000"/>
                              </w:rPr>
                              <w:delText>Screen</w:delText>
                            </w:r>
                          </w:del>
                          <w:del w:id="3023" w:author="Jomar Tigcal" w:date="2023-03-05T00:32:13Z">
                            <w:r>
                              <w:rPr>
                                <w:color w:val="000000"/>
                                <w:spacing w:val="-1"/>
                              </w:rPr>
                              <w:delText xml:space="preserve"> </w:delText>
                            </w:r>
                          </w:del>
                          <w:del w:id="3024" w:author="Jomar Tigcal" w:date="2023-03-05T00:32:13Z">
                            <w:r>
                              <w:rPr>
                                <w:color w:val="000000"/>
                              </w:rPr>
                              <w:delText>Flows</w:delText>
                            </w:r>
                          </w:del>
                          <w:r>
                            <w:rPr>
                              <w:color w:val="000000"/>
                              <w:spacing w:val="-1"/>
                            </w:rPr>
                            <w:t xml:space="preserve"> </w:t>
                          </w:r>
                          <w:r>
                            <w:rPr>
                              <w:color w:val="000000"/>
                            </w:rPr>
                            <w:t>|</w:t>
                          </w:r>
                          <w:r>
                            <w:rPr>
                              <w:color w:val="000000"/>
                              <w:spacing w:val="-1"/>
                            </w:rPr>
                            <w:t xml:space="preserve"> </w:t>
                          </w:r>
                          <w:ins w:id="3025" w:author="Jomar Tigcal" w:date="2023-03-05T00:27:27Z">
                            <w:r>
                              <w:rPr>
                                <w:color w:val="000000"/>
                                <w:spacing w:val="-1"/>
                              </w:rPr>
                              <w:fldChar w:fldCharType="begin"/>
                            </w:r>
                            <w:r>
                              <w:rPr>
                                <w:spacing w:val="-1"/>
                                <w:color w:val="000000"/>
                              </w:rPr>
                              <w:instrText xml:space="preserve"> PAGE </w:instrText>
                            </w:r>
                            <w:r>
                              <w:rPr>
                                <w:spacing w:val="-1"/>
                                <w:color w:val="000000"/>
                              </w:rPr>
                              <w:fldChar w:fldCharType="separate"/>
                            </w:r>
                            <w:r>
                              <w:rPr>
                                <w:spacing w:val="-1"/>
                                <w:color w:val="000000"/>
                              </w:rPr>
                              <w:t>171</w:t>
                            </w:r>
                            <w:r>
                              <w:rPr>
                                <w:spacing w:val="-1"/>
                                <w:color w:val="000000"/>
                              </w:rPr>
                              <w:fldChar w:fldCharType="end"/>
                            </w:r>
                          </w:ins>
                          <w:del w:id="3026" w:author="Jomar Tigcal" w:date="2023-03-05T00:27:24Z">
                            <w:r>
                              <w:rPr>
                                <w:color w:val="000000"/>
                                <w:spacing w:val="-5"/>
                              </w:rPr>
                              <w:fldChar w:fldCharType="begin"/>
                            </w:r>
                            <w:r>
                              <w:rPr>
                                <w:spacing w:val="-5"/>
                                <w:color w:val="000000"/>
                              </w:rPr>
                              <w:delInstrText xml:space="preserve"> PAGE </w:delInstrText>
                            </w:r>
                            <w:r>
                              <w:rPr>
                                <w:spacing w:val="-5"/>
                                <w:color w:val="000000"/>
                              </w:rPr>
                              <w:fldChar w:fldCharType="separate"/>
                            </w:r>
                            <w:r>
                              <w:rPr>
                                <w:spacing w:val="-5"/>
                                <w:color w:val="000000"/>
                              </w:rPr>
                              <w:delText>0</w:delText>
                            </w:r>
                            <w:r>
                              <w:rPr>
                                <w:spacing w:val="-5"/>
                                <w:color w:val="000000"/>
                              </w:rPr>
                              <w:fldChar w:fldCharType="end"/>
                            </w:r>
                          </w:del>
                        </w:p>
                      </w:txbxContent>
                    </wps:txbx>
                    <wps:bodyPr lIns="0" rIns="0" tIns="0" bIns="0" anchor="t" upright="1">
                      <a:noAutofit/>
                    </wps:bodyPr>
                  </wps:wsp>
                </a:graphicData>
              </a:graphic>
            </wp:anchor>
          </w:drawing>
        </mc:Choice>
        <mc:Fallback>
          <w:pict>
            <v:rect id="shape_0" ID="docshape 23" path="m0,0l-2147483645,0l-2147483645,-2147483646l0,-2147483646xe" stroked="f" o:allowincell="f" style="position:absolute;margin-left:288.2pt;margin-top:33.75pt;width:203.55pt;height:15.6pt;mso-wrap-style:square;v-text-anchor:top;mso-position-horizontal-relative:page;mso-position-vertical-relative:page" wp14:anchorId="55C996A4">
              <v:fill o:detectmouseclick="t" on="false"/>
              <v:stroke color="#3465a4" joinstyle="round" endcap="flat"/>
              <v:textbox>
                <w:txbxContent>
                  <w:p>
                    <w:pPr>
                      <w:pStyle w:val="TextBody"/>
                      <w:spacing w:before="20" w:after="0"/>
                      <w:ind w:left="20" w:hanging="0"/>
                      <w:rPr>
                        <w:color w:val="000000"/>
                      </w:rPr>
                    </w:pPr>
                    <w:ins w:id="3027" w:author="Jomar Tigcal" w:date="2023-03-05T00:32:13Z">
                      <w:r>
                        <w:rPr>
                          <w:color w:val="000000"/>
                        </w:rPr>
                        <w:t>Chapter 15: Architecture Patterns</w:t>
                      </w:r>
                    </w:ins>
                    <w:del w:id="3028" w:author="Jomar Tigcal" w:date="2023-03-05T00:32:13Z">
                      <w:r>
                        <w:rPr>
                          <w:color w:val="000000"/>
                        </w:rPr>
                        <w:delText>Chapter</w:delText>
                      </w:r>
                    </w:del>
                    <w:del w:id="3029" w:author="Jomar Tigcal" w:date="2023-03-05T00:32:13Z">
                      <w:r>
                        <w:rPr>
                          <w:color w:val="000000"/>
                          <w:spacing w:val="-1"/>
                        </w:rPr>
                        <w:delText xml:space="preserve"> </w:delText>
                      </w:r>
                    </w:del>
                    <w:del w:id="3030" w:author="Jomar Tigcal" w:date="2023-03-05T00:32:13Z">
                      <w:r>
                        <w:rPr>
                          <w:color w:val="000000"/>
                        </w:rPr>
                        <w:delText>2:</w:delText>
                      </w:r>
                    </w:del>
                    <w:del w:id="3031" w:author="Jomar Tigcal" w:date="2023-03-05T00:32:13Z">
                      <w:r>
                        <w:rPr>
                          <w:color w:val="000000"/>
                          <w:spacing w:val="-1"/>
                        </w:rPr>
                        <w:delText xml:space="preserve"> </w:delText>
                      </w:r>
                    </w:del>
                    <w:del w:id="3032" w:author="Jomar Tigcal" w:date="2023-03-05T00:32:13Z">
                      <w:r>
                        <w:rPr>
                          <w:color w:val="000000"/>
                        </w:rPr>
                        <w:delText>Building</w:delText>
                      </w:r>
                    </w:del>
                    <w:del w:id="3033" w:author="Jomar Tigcal" w:date="2023-03-05T00:32:13Z">
                      <w:r>
                        <w:rPr>
                          <w:color w:val="000000"/>
                          <w:spacing w:val="-1"/>
                        </w:rPr>
                        <w:delText xml:space="preserve"> </w:delText>
                      </w:r>
                    </w:del>
                    <w:del w:id="3034" w:author="Jomar Tigcal" w:date="2023-03-05T00:32:13Z">
                      <w:r>
                        <w:rPr>
                          <w:color w:val="000000"/>
                        </w:rPr>
                        <w:delText>User</w:delText>
                      </w:r>
                    </w:del>
                    <w:del w:id="3035" w:author="Jomar Tigcal" w:date="2023-03-05T00:32:13Z">
                      <w:r>
                        <w:rPr>
                          <w:color w:val="000000"/>
                          <w:spacing w:val="-1"/>
                        </w:rPr>
                        <w:delText xml:space="preserve"> </w:delText>
                      </w:r>
                    </w:del>
                    <w:del w:id="3036" w:author="Jomar Tigcal" w:date="2023-03-05T00:32:13Z">
                      <w:r>
                        <w:rPr>
                          <w:color w:val="000000"/>
                        </w:rPr>
                        <w:delText>Screen</w:delText>
                      </w:r>
                    </w:del>
                    <w:del w:id="3037" w:author="Jomar Tigcal" w:date="2023-03-05T00:32:13Z">
                      <w:r>
                        <w:rPr>
                          <w:color w:val="000000"/>
                          <w:spacing w:val="-1"/>
                        </w:rPr>
                        <w:delText xml:space="preserve"> </w:delText>
                      </w:r>
                    </w:del>
                    <w:del w:id="3038" w:author="Jomar Tigcal" w:date="2023-03-05T00:32:13Z">
                      <w:r>
                        <w:rPr>
                          <w:color w:val="000000"/>
                        </w:rPr>
                        <w:delText>Flows</w:delText>
                      </w:r>
                    </w:del>
                    <w:r>
                      <w:rPr>
                        <w:color w:val="000000"/>
                        <w:spacing w:val="-1"/>
                      </w:rPr>
                      <w:t xml:space="preserve"> </w:t>
                    </w:r>
                    <w:r>
                      <w:rPr>
                        <w:color w:val="000000"/>
                      </w:rPr>
                      <w:t>|</w:t>
                    </w:r>
                    <w:r>
                      <w:rPr>
                        <w:color w:val="000000"/>
                        <w:spacing w:val="-1"/>
                      </w:rPr>
                      <w:t xml:space="preserve"> </w:t>
                    </w:r>
                    <w:ins w:id="3039" w:author="Jomar Tigcal" w:date="2023-03-05T00:27:27Z">
                      <w:r>
                        <w:rPr>
                          <w:color w:val="000000"/>
                          <w:spacing w:val="-1"/>
                        </w:rPr>
                        <w:fldChar w:fldCharType="begin"/>
                      </w:r>
                      <w:r>
                        <w:rPr>
                          <w:spacing w:val="-1"/>
                          <w:color w:val="000000"/>
                        </w:rPr>
                        <w:instrText xml:space="preserve"> PAGE </w:instrText>
                      </w:r>
                      <w:r>
                        <w:rPr>
                          <w:spacing w:val="-1"/>
                          <w:color w:val="000000"/>
                        </w:rPr>
                        <w:fldChar w:fldCharType="separate"/>
                      </w:r>
                      <w:r>
                        <w:rPr>
                          <w:spacing w:val="-1"/>
                          <w:color w:val="000000"/>
                        </w:rPr>
                        <w:t>171</w:t>
                      </w:r>
                      <w:r>
                        <w:rPr>
                          <w:spacing w:val="-1"/>
                          <w:color w:val="000000"/>
                        </w:rPr>
                        <w:fldChar w:fldCharType="end"/>
                      </w:r>
                    </w:ins>
                    <w:del w:id="3040" w:author="Jomar Tigcal" w:date="2023-03-05T00:27:24Z">
                      <w:r>
                        <w:rPr>
                          <w:color w:val="000000"/>
                          <w:spacing w:val="-5"/>
                        </w:rPr>
                        <w:fldChar w:fldCharType="begin"/>
                      </w:r>
                      <w:r>
                        <w:rPr>
                          <w:spacing w:val="-5"/>
                          <w:color w:val="000000"/>
                        </w:rPr>
                        <w:delInstrText xml:space="preserve"> PAGE </w:delInstrText>
                      </w:r>
                      <w:r>
                        <w:rPr>
                          <w:spacing w:val="-5"/>
                          <w:color w:val="000000"/>
                        </w:rPr>
                        <w:fldChar w:fldCharType="separate"/>
                      </w:r>
                      <w:r>
                        <w:rPr>
                          <w:spacing w:val="-5"/>
                          <w:color w:val="000000"/>
                        </w:rPr>
                        <w:delText>0</w:delText>
                      </w:r>
                      <w:r>
                        <w:rPr>
                          <w:spacing w:val="-5"/>
                          <w:color w:val="000000"/>
                        </w:rPr>
                        <w:fldChar w:fldCharType="end"/>
                      </w:r>
                    </w:del>
                  </w:p>
                </w:txbxContent>
              </v:textbox>
              <w10:wrap type="none"/>
            </v:rect>
          </w:pict>
        </mc:Fallback>
      </mc:AlternateContent>
    </w:r>
  </w:p>
</w:hdr>
</file>

<file path=word/header39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234" wp14:anchorId="179D3EDD">
              <wp:simplePos x="0" y="0"/>
              <wp:positionH relativeFrom="page">
                <wp:posOffset>662940</wp:posOffset>
              </wp:positionH>
              <wp:positionV relativeFrom="page">
                <wp:posOffset>664845</wp:posOffset>
              </wp:positionV>
              <wp:extent cx="5074920" cy="635"/>
              <wp:effectExtent l="3175" t="3175" r="3810" b="3175"/>
              <wp:wrapNone/>
              <wp:docPr id="1867" name="Line 26"/>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26" stroked="t" o:allowincell="f" style="position:absolute;mso-position-horizontal-relative:page;mso-position-vertical-relative:page" wp14:anchorId="179D3EDD">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236" wp14:anchorId="2D388CAF">
              <wp:simplePos x="0" y="0"/>
              <wp:positionH relativeFrom="page">
                <wp:posOffset>625475</wp:posOffset>
              </wp:positionH>
              <wp:positionV relativeFrom="page">
                <wp:posOffset>428625</wp:posOffset>
              </wp:positionV>
              <wp:extent cx="894080" cy="198755"/>
              <wp:effectExtent l="0" t="635" r="0" b="0"/>
              <wp:wrapNone/>
              <wp:docPr id="1868" name="docshape 26"/>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172</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6" path="m0,0l-2147483645,0l-2147483645,-2147483646l0,-2147483646xe" stroked="f" o:allowincell="f" style="position:absolute;margin-left:49.25pt;margin-top:33.75pt;width:70.35pt;height:15.6pt;mso-wrap-style:square;v-text-anchor:top;mso-position-horizontal-relative:page;mso-position-vertical-relative:page" wp14:anchorId="2D388CAF">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172</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39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229" wp14:anchorId="76397156">
              <wp:simplePos x="0" y="0"/>
              <wp:positionH relativeFrom="page">
                <wp:posOffset>0</wp:posOffset>
              </wp:positionH>
              <wp:positionV relativeFrom="page">
                <wp:posOffset>0</wp:posOffset>
              </wp:positionV>
              <wp:extent cx="5074285" cy="635"/>
              <wp:effectExtent l="3175" t="3175" r="3810" b="3175"/>
              <wp:wrapNone/>
              <wp:docPr id="1870" name="Line 25"/>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25" stroked="t" o:allowincell="f" style="position:absolute;mso-position-horizontal-relative:page;mso-position-vertical-relative:page" wp14:anchorId="76397156">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231" wp14:anchorId="55C996A4">
              <wp:simplePos x="0" y="0"/>
              <wp:positionH relativeFrom="page">
                <wp:posOffset>0</wp:posOffset>
              </wp:positionH>
              <wp:positionV relativeFrom="page">
                <wp:posOffset>0</wp:posOffset>
              </wp:positionV>
              <wp:extent cx="2585720" cy="198755"/>
              <wp:effectExtent l="0" t="635" r="0" b="0"/>
              <wp:wrapNone/>
              <wp:docPr id="1871" name="docshape 25"/>
              <a:graphic xmlns:a="http://schemas.openxmlformats.org/drawingml/2006/main">
                <a:graphicData uri="http://schemas.microsoft.com/office/word/2010/wordprocessingShape">
                  <wps:wsp>
                    <wps:cNvSpPr/>
                    <wps:spPr>
                      <a:xfrm>
                        <a:off x="0" y="0"/>
                        <a:ext cx="258588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1"/>
                            </w:rPr>
                            <w:t xml:space="preserve"> </w:t>
                          </w:r>
                          <w:r>
                            <w:rPr>
                              <w:color w:val="000000"/>
                            </w:rPr>
                            <w:t>2:</w:t>
                          </w:r>
                          <w:r>
                            <w:rPr>
                              <w:color w:val="000000"/>
                              <w:spacing w:val="-1"/>
                            </w:rPr>
                            <w:t xml:space="preserve"> </w:t>
                          </w:r>
                          <w:r>
                            <w:rPr>
                              <w:color w:val="000000"/>
                            </w:rPr>
                            <w:t>Building</w:t>
                          </w:r>
                          <w:r>
                            <w:rPr>
                              <w:color w:val="000000"/>
                              <w:spacing w:val="-1"/>
                            </w:rPr>
                            <w:t xml:space="preserve"> </w:t>
                          </w:r>
                          <w:r>
                            <w:rPr>
                              <w:color w:val="000000"/>
                            </w:rPr>
                            <w:t>User</w:t>
                          </w:r>
                          <w:r>
                            <w:rPr>
                              <w:color w:val="000000"/>
                              <w:spacing w:val="-1"/>
                            </w:rPr>
                            <w:t xml:space="preserve"> </w:t>
                          </w:r>
                          <w:r>
                            <w:rPr>
                              <w:color w:val="000000"/>
                            </w:rPr>
                            <w:t>Screen</w:t>
                          </w:r>
                          <w:r>
                            <w:rPr>
                              <w:color w:val="000000"/>
                              <w:spacing w:val="-1"/>
                            </w:rPr>
                            <w:t xml:space="preserve"> </w:t>
                          </w:r>
                          <w:r>
                            <w:rPr>
                              <w:color w:val="000000"/>
                            </w:rPr>
                            <w:t>Flows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173</w:t>
                          </w:r>
                          <w:r>
                            <w:rPr>
                              <w:spacing w:val="-5"/>
                              <w:color w:val="000000"/>
                            </w:rPr>
                            <w:fldChar w:fldCharType="end"/>
                          </w:r>
                        </w:p>
                      </w:txbxContent>
                    </wps:txbx>
                    <wps:bodyPr lIns="0" rIns="0" tIns="0" bIns="0" anchor="t" upright="1">
                      <a:noAutofit/>
                    </wps:bodyPr>
                  </wps:wsp>
                </a:graphicData>
              </a:graphic>
            </wp:anchor>
          </w:drawing>
        </mc:Choice>
        <mc:Fallback>
          <w:pict>
            <v:rect id="shape_0" ID="docshape 25" path="m0,0l-2147483645,0l-2147483645,-2147483646l0,-2147483646xe" stroked="f" o:allowincell="f" style="position:absolute;margin-left:0pt;margin-top:0pt;width:203.55pt;height:15.6pt;mso-wrap-style:square;v-text-anchor:top;mso-position-horizontal-relative:page;mso-position-vertical-relative:page" wp14:anchorId="55C996A4">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1"/>
                      </w:rPr>
                      <w:t xml:space="preserve"> </w:t>
                    </w:r>
                    <w:r>
                      <w:rPr>
                        <w:color w:val="000000"/>
                      </w:rPr>
                      <w:t>2:</w:t>
                    </w:r>
                    <w:r>
                      <w:rPr>
                        <w:color w:val="000000"/>
                        <w:spacing w:val="-1"/>
                      </w:rPr>
                      <w:t xml:space="preserve"> </w:t>
                    </w:r>
                    <w:r>
                      <w:rPr>
                        <w:color w:val="000000"/>
                      </w:rPr>
                      <w:t>Building</w:t>
                    </w:r>
                    <w:r>
                      <w:rPr>
                        <w:color w:val="000000"/>
                        <w:spacing w:val="-1"/>
                      </w:rPr>
                      <w:t xml:space="preserve"> </w:t>
                    </w:r>
                    <w:r>
                      <w:rPr>
                        <w:color w:val="000000"/>
                      </w:rPr>
                      <w:t>User</w:t>
                    </w:r>
                    <w:r>
                      <w:rPr>
                        <w:color w:val="000000"/>
                        <w:spacing w:val="-1"/>
                      </w:rPr>
                      <w:t xml:space="preserve"> </w:t>
                    </w:r>
                    <w:r>
                      <w:rPr>
                        <w:color w:val="000000"/>
                      </w:rPr>
                      <w:t>Screen</w:t>
                    </w:r>
                    <w:r>
                      <w:rPr>
                        <w:color w:val="000000"/>
                        <w:spacing w:val="-1"/>
                      </w:rPr>
                      <w:t xml:space="preserve"> </w:t>
                    </w:r>
                    <w:r>
                      <w:rPr>
                        <w:color w:val="000000"/>
                      </w:rPr>
                      <w:t>Flows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173</w:t>
                    </w:r>
                    <w:r>
                      <w:rPr>
                        <w:spacing w:val="-5"/>
                        <w:color w:val="000000"/>
                      </w:rPr>
                      <w:fldChar w:fldCharType="end"/>
                    </w:r>
                  </w:p>
                </w:txbxContent>
              </v:textbox>
              <w10:wrap type="none"/>
            </v:rect>
          </w:pict>
        </mc:Fallback>
      </mc:AlternateContent>
    </w:r>
  </w:p>
</w:hdr>
</file>

<file path=word/header39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247" wp14:anchorId="179D3EDD">
              <wp:simplePos x="0" y="0"/>
              <wp:positionH relativeFrom="page">
                <wp:posOffset>0</wp:posOffset>
              </wp:positionH>
              <wp:positionV relativeFrom="page">
                <wp:posOffset>0</wp:posOffset>
              </wp:positionV>
              <wp:extent cx="5074920" cy="635"/>
              <wp:effectExtent l="3175" t="3175" r="3810" b="3175"/>
              <wp:wrapNone/>
              <wp:docPr id="1879" name="Line 28"/>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28" stroked="t" o:allowincell="f" style="position:absolute;mso-position-horizontal-relative:page;mso-position-vertical-relative:page" wp14:anchorId="179D3EDD">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249" wp14:anchorId="2D388CAF">
              <wp:simplePos x="0" y="0"/>
              <wp:positionH relativeFrom="page">
                <wp:posOffset>0</wp:posOffset>
              </wp:positionH>
              <wp:positionV relativeFrom="page">
                <wp:posOffset>0</wp:posOffset>
              </wp:positionV>
              <wp:extent cx="894080" cy="198755"/>
              <wp:effectExtent l="0" t="635" r="0" b="0"/>
              <wp:wrapNone/>
              <wp:docPr id="1880" name="docshape 28"/>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174</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8" path="m0,0l-2147483645,0l-2147483645,-2147483646l0,-2147483646xe" stroked="f" o:allowincell="f" style="position:absolute;margin-left:0pt;margin-top:0pt;width:70.35pt;height:15.6pt;mso-wrap-style:square;v-text-anchor:top;mso-position-horizontal-relative:page;mso-position-vertical-relative:page" wp14:anchorId="2D388CAF">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174</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39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242" wp14:anchorId="76397156">
              <wp:simplePos x="0" y="0"/>
              <wp:positionH relativeFrom="page">
                <wp:posOffset>1120140</wp:posOffset>
              </wp:positionH>
              <wp:positionV relativeFrom="page">
                <wp:posOffset>664845</wp:posOffset>
              </wp:positionV>
              <wp:extent cx="5074285" cy="635"/>
              <wp:effectExtent l="3175" t="3175" r="3810" b="3175"/>
              <wp:wrapNone/>
              <wp:docPr id="1882" name="Line 27"/>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27" stroked="t" o:allowincell="f" style="position:absolute;mso-position-horizontal-relative:page;mso-position-vertical-relative:page" wp14:anchorId="76397156">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244" wp14:anchorId="55C996A4">
              <wp:simplePos x="0" y="0"/>
              <wp:positionH relativeFrom="page">
                <wp:posOffset>3660140</wp:posOffset>
              </wp:positionH>
              <wp:positionV relativeFrom="page">
                <wp:posOffset>428625</wp:posOffset>
              </wp:positionV>
              <wp:extent cx="2585720" cy="198755"/>
              <wp:effectExtent l="0" t="635" r="0" b="0"/>
              <wp:wrapNone/>
              <wp:docPr id="1883" name="docshape 27"/>
              <a:graphic xmlns:a="http://schemas.openxmlformats.org/drawingml/2006/main">
                <a:graphicData uri="http://schemas.microsoft.com/office/word/2010/wordprocessingShape">
                  <wps:wsp>
                    <wps:cNvSpPr/>
                    <wps:spPr>
                      <a:xfrm>
                        <a:off x="0" y="0"/>
                        <a:ext cx="258588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ins w:id="3304" w:author="Jomar Tigcal" w:date="2023-03-05T00:32:24Z">
                            <w:r>
                              <w:rPr>
                                <w:color w:val="000000"/>
                              </w:rPr>
                              <w:t>Chapter 15: Architecture Patterns</w:t>
                            </w:r>
                          </w:ins>
                          <w:del w:id="3305" w:author="Jomar Tigcal" w:date="2023-03-05T00:32:24Z">
                            <w:r>
                              <w:rPr>
                                <w:color w:val="000000"/>
                              </w:rPr>
                              <w:delText>Chapter</w:delText>
                            </w:r>
                          </w:del>
                          <w:del w:id="3306" w:author="Jomar Tigcal" w:date="2023-03-05T00:32:24Z">
                            <w:r>
                              <w:rPr>
                                <w:color w:val="000000"/>
                                <w:spacing w:val="-1"/>
                              </w:rPr>
                              <w:delText xml:space="preserve"> </w:delText>
                            </w:r>
                          </w:del>
                          <w:del w:id="3307" w:author="Jomar Tigcal" w:date="2023-03-05T00:32:24Z">
                            <w:r>
                              <w:rPr>
                                <w:color w:val="000000"/>
                              </w:rPr>
                              <w:delText>2:</w:delText>
                            </w:r>
                          </w:del>
                          <w:del w:id="3308" w:author="Jomar Tigcal" w:date="2023-03-05T00:32:24Z">
                            <w:r>
                              <w:rPr>
                                <w:color w:val="000000"/>
                                <w:spacing w:val="-1"/>
                              </w:rPr>
                              <w:delText xml:space="preserve"> </w:delText>
                            </w:r>
                          </w:del>
                          <w:del w:id="3309" w:author="Jomar Tigcal" w:date="2023-03-05T00:32:24Z">
                            <w:r>
                              <w:rPr>
                                <w:color w:val="000000"/>
                              </w:rPr>
                              <w:delText>Building</w:delText>
                            </w:r>
                          </w:del>
                          <w:del w:id="3310" w:author="Jomar Tigcal" w:date="2023-03-05T00:32:24Z">
                            <w:r>
                              <w:rPr>
                                <w:color w:val="000000"/>
                                <w:spacing w:val="-1"/>
                              </w:rPr>
                              <w:delText xml:space="preserve"> </w:delText>
                            </w:r>
                          </w:del>
                          <w:del w:id="3311" w:author="Jomar Tigcal" w:date="2023-03-05T00:32:24Z">
                            <w:r>
                              <w:rPr>
                                <w:color w:val="000000"/>
                              </w:rPr>
                              <w:delText>User</w:delText>
                            </w:r>
                          </w:del>
                          <w:del w:id="3312" w:author="Jomar Tigcal" w:date="2023-03-05T00:32:24Z">
                            <w:r>
                              <w:rPr>
                                <w:color w:val="000000"/>
                                <w:spacing w:val="-1"/>
                              </w:rPr>
                              <w:delText xml:space="preserve"> </w:delText>
                            </w:r>
                          </w:del>
                          <w:del w:id="3313" w:author="Jomar Tigcal" w:date="2023-03-05T00:32:24Z">
                            <w:r>
                              <w:rPr>
                                <w:color w:val="000000"/>
                              </w:rPr>
                              <w:delText>Screen</w:delText>
                            </w:r>
                          </w:del>
                          <w:del w:id="3314" w:author="Jomar Tigcal" w:date="2023-03-05T00:32:24Z">
                            <w:r>
                              <w:rPr>
                                <w:color w:val="000000"/>
                                <w:spacing w:val="-1"/>
                              </w:rPr>
                              <w:delText xml:space="preserve"> </w:delText>
                            </w:r>
                          </w:del>
                          <w:del w:id="3315" w:author="Jomar Tigcal" w:date="2023-03-05T00:32:24Z">
                            <w:r>
                              <w:rPr>
                                <w:color w:val="000000"/>
                              </w:rPr>
                              <w:delText>Flows</w:delText>
                            </w:r>
                          </w:del>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173</w:t>
                          </w:r>
                          <w:r>
                            <w:rPr>
                              <w:spacing w:val="-5"/>
                              <w:color w:val="000000"/>
                            </w:rPr>
                            <w:fldChar w:fldCharType="end"/>
                          </w:r>
                        </w:p>
                      </w:txbxContent>
                    </wps:txbx>
                    <wps:bodyPr lIns="0" rIns="0" tIns="0" bIns="0" anchor="t" upright="1">
                      <a:noAutofit/>
                    </wps:bodyPr>
                  </wps:wsp>
                </a:graphicData>
              </a:graphic>
            </wp:anchor>
          </w:drawing>
        </mc:Choice>
        <mc:Fallback>
          <w:pict>
            <v:rect id="shape_0" ID="docshape 27" path="m0,0l-2147483645,0l-2147483645,-2147483646l0,-2147483646xe" stroked="f" o:allowincell="f" style="position:absolute;margin-left:288.2pt;margin-top:33.75pt;width:203.55pt;height:15.6pt;mso-wrap-style:square;v-text-anchor:top;mso-position-horizontal-relative:page;mso-position-vertical-relative:page" wp14:anchorId="55C996A4">
              <v:fill o:detectmouseclick="t" on="false"/>
              <v:stroke color="#3465a4" joinstyle="round" endcap="flat"/>
              <v:textbox>
                <w:txbxContent>
                  <w:p>
                    <w:pPr>
                      <w:pStyle w:val="TextBody"/>
                      <w:spacing w:before="20" w:after="0"/>
                      <w:ind w:left="20" w:hanging="0"/>
                      <w:rPr>
                        <w:color w:val="000000"/>
                      </w:rPr>
                    </w:pPr>
                    <w:ins w:id="3316" w:author="Jomar Tigcal" w:date="2023-03-05T00:32:24Z">
                      <w:r>
                        <w:rPr>
                          <w:color w:val="000000"/>
                        </w:rPr>
                        <w:t>Chapter 15: Architecture Patterns</w:t>
                      </w:r>
                    </w:ins>
                    <w:del w:id="3317" w:author="Jomar Tigcal" w:date="2023-03-05T00:32:24Z">
                      <w:r>
                        <w:rPr>
                          <w:color w:val="000000"/>
                        </w:rPr>
                        <w:delText>Chapter</w:delText>
                      </w:r>
                    </w:del>
                    <w:del w:id="3318" w:author="Jomar Tigcal" w:date="2023-03-05T00:32:24Z">
                      <w:r>
                        <w:rPr>
                          <w:color w:val="000000"/>
                          <w:spacing w:val="-1"/>
                        </w:rPr>
                        <w:delText xml:space="preserve"> </w:delText>
                      </w:r>
                    </w:del>
                    <w:del w:id="3319" w:author="Jomar Tigcal" w:date="2023-03-05T00:32:24Z">
                      <w:r>
                        <w:rPr>
                          <w:color w:val="000000"/>
                        </w:rPr>
                        <w:delText>2:</w:delText>
                      </w:r>
                    </w:del>
                    <w:del w:id="3320" w:author="Jomar Tigcal" w:date="2023-03-05T00:32:24Z">
                      <w:r>
                        <w:rPr>
                          <w:color w:val="000000"/>
                          <w:spacing w:val="-1"/>
                        </w:rPr>
                        <w:delText xml:space="preserve"> </w:delText>
                      </w:r>
                    </w:del>
                    <w:del w:id="3321" w:author="Jomar Tigcal" w:date="2023-03-05T00:32:24Z">
                      <w:r>
                        <w:rPr>
                          <w:color w:val="000000"/>
                        </w:rPr>
                        <w:delText>Building</w:delText>
                      </w:r>
                    </w:del>
                    <w:del w:id="3322" w:author="Jomar Tigcal" w:date="2023-03-05T00:32:24Z">
                      <w:r>
                        <w:rPr>
                          <w:color w:val="000000"/>
                          <w:spacing w:val="-1"/>
                        </w:rPr>
                        <w:delText xml:space="preserve"> </w:delText>
                      </w:r>
                    </w:del>
                    <w:del w:id="3323" w:author="Jomar Tigcal" w:date="2023-03-05T00:32:24Z">
                      <w:r>
                        <w:rPr>
                          <w:color w:val="000000"/>
                        </w:rPr>
                        <w:delText>User</w:delText>
                      </w:r>
                    </w:del>
                    <w:del w:id="3324" w:author="Jomar Tigcal" w:date="2023-03-05T00:32:24Z">
                      <w:r>
                        <w:rPr>
                          <w:color w:val="000000"/>
                          <w:spacing w:val="-1"/>
                        </w:rPr>
                        <w:delText xml:space="preserve"> </w:delText>
                      </w:r>
                    </w:del>
                    <w:del w:id="3325" w:author="Jomar Tigcal" w:date="2023-03-05T00:32:24Z">
                      <w:r>
                        <w:rPr>
                          <w:color w:val="000000"/>
                        </w:rPr>
                        <w:delText>Screen</w:delText>
                      </w:r>
                    </w:del>
                    <w:del w:id="3326" w:author="Jomar Tigcal" w:date="2023-03-05T00:32:24Z">
                      <w:r>
                        <w:rPr>
                          <w:color w:val="000000"/>
                          <w:spacing w:val="-1"/>
                        </w:rPr>
                        <w:delText xml:space="preserve"> </w:delText>
                      </w:r>
                    </w:del>
                    <w:del w:id="3327" w:author="Jomar Tigcal" w:date="2023-03-05T00:32:24Z">
                      <w:r>
                        <w:rPr>
                          <w:color w:val="000000"/>
                        </w:rPr>
                        <w:delText>Flows</w:delText>
                      </w:r>
                    </w:del>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173</w:t>
                    </w:r>
                    <w:r>
                      <w:rPr>
                        <w:spacing w:val="-5"/>
                        <w:color w:val="000000"/>
                      </w:rPr>
                      <w:fldChar w:fldCharType="end"/>
                    </w:r>
                  </w:p>
                </w:txbxContent>
              </v:textbox>
              <w10:wrap type="none"/>
            </v:rect>
          </w:pict>
        </mc:Fallback>
      </mc:AlternateContent>
    </w:r>
  </w:p>
</w:hdr>
</file>

<file path=word/header39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259" wp14:anchorId="179D3EDD">
              <wp:simplePos x="0" y="0"/>
              <wp:positionH relativeFrom="page">
                <wp:posOffset>662940</wp:posOffset>
              </wp:positionH>
              <wp:positionV relativeFrom="page">
                <wp:posOffset>664845</wp:posOffset>
              </wp:positionV>
              <wp:extent cx="5074920" cy="635"/>
              <wp:effectExtent l="3175" t="3175" r="3810" b="3175"/>
              <wp:wrapNone/>
              <wp:docPr id="1891" name="Line 30"/>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30" stroked="t" o:allowincell="f" style="position:absolute;mso-position-horizontal-relative:page;mso-position-vertical-relative:page" wp14:anchorId="179D3EDD">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261" wp14:anchorId="2D388CAF">
              <wp:simplePos x="0" y="0"/>
              <wp:positionH relativeFrom="page">
                <wp:posOffset>625475</wp:posOffset>
              </wp:positionH>
              <wp:positionV relativeFrom="page">
                <wp:posOffset>428625</wp:posOffset>
              </wp:positionV>
              <wp:extent cx="894080" cy="198755"/>
              <wp:effectExtent l="0" t="635" r="0" b="0"/>
              <wp:wrapNone/>
              <wp:docPr id="1892" name="docshape 30"/>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174</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0" path="m0,0l-2147483645,0l-2147483645,-2147483646l0,-2147483646xe" stroked="f" o:allowincell="f" style="position:absolute;margin-left:49.25pt;margin-top:33.75pt;width:70.35pt;height:15.6pt;mso-wrap-style:square;v-text-anchor:top;mso-position-horizontal-relative:page;mso-position-vertical-relative:page" wp14:anchorId="2D388CAF">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174</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00" wp14:anchorId="134954AC">
              <wp:simplePos x="0" y="0"/>
              <wp:positionH relativeFrom="page">
                <wp:posOffset>1120140</wp:posOffset>
              </wp:positionH>
              <wp:positionV relativeFrom="page">
                <wp:posOffset>664845</wp:posOffset>
              </wp:positionV>
              <wp:extent cx="5074285" cy="635"/>
              <wp:effectExtent l="3175" t="3175" r="3810" b="3175"/>
              <wp:wrapNone/>
              <wp:docPr id="13" name="Line 1"/>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1" stroked="t" o:allowincell="f" style="position:absolute;mso-position-horizontal-relative:page;mso-position-vertical-relative:page" wp14:anchorId="134954AC">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101" wp14:anchorId="22792F60">
              <wp:simplePos x="0" y="0"/>
              <wp:positionH relativeFrom="page">
                <wp:posOffset>3887470</wp:posOffset>
              </wp:positionH>
              <wp:positionV relativeFrom="page">
                <wp:posOffset>428625</wp:posOffset>
              </wp:positionV>
              <wp:extent cx="2358390" cy="198755"/>
              <wp:effectExtent l="0" t="635" r="0" b="0"/>
              <wp:wrapNone/>
              <wp:docPr id="14" name="docshape 1"/>
              <a:graphic xmlns:a="http://schemas.openxmlformats.org/drawingml/2006/main">
                <a:graphicData uri="http://schemas.microsoft.com/office/word/2010/wordprocessingShape">
                  <wps:wsp>
                    <wps:cNvSpPr/>
                    <wps:spPr>
                      <a:xfrm>
                        <a:off x="0" y="0"/>
                        <a:ext cx="235836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1"/>
                            </w:rPr>
                            <w:t xml:space="preserve"> </w:t>
                          </w:r>
                          <w:r>
                            <w:rPr>
                              <w:color w:val="000000"/>
                            </w:rPr>
                            <w:t>1:</w:t>
                          </w:r>
                          <w:r>
                            <w:rPr>
                              <w:color w:val="000000"/>
                              <w:spacing w:val="-1"/>
                            </w:rPr>
                            <w:t xml:space="preserve"> </w:t>
                          </w:r>
                          <w:r>
                            <w:rPr>
                              <w:color w:val="000000"/>
                            </w:rPr>
                            <w:t>Creating</w:t>
                          </w:r>
                          <w:r>
                            <w:rPr>
                              <w:color w:val="000000"/>
                              <w:spacing w:val="-1"/>
                            </w:rPr>
                            <w:t xml:space="preserve"> </w:t>
                          </w:r>
                          <w:r>
                            <w:rPr>
                              <w:color w:val="000000"/>
                            </w:rPr>
                            <w:t>Your</w:t>
                          </w:r>
                          <w:r>
                            <w:rPr>
                              <w:color w:val="000000"/>
                              <w:spacing w:val="-1"/>
                            </w:rPr>
                            <w:t xml:space="preserve"> </w:t>
                          </w:r>
                          <w:r>
                            <w:rPr>
                              <w:color w:val="000000"/>
                            </w:rPr>
                            <w:t>First</w:t>
                          </w:r>
                          <w:r>
                            <w:rPr>
                              <w:color w:val="000000"/>
                              <w:spacing w:val="-1"/>
                            </w:rPr>
                            <w:t xml:space="preserve"> </w:t>
                          </w:r>
                          <w:r>
                            <w:rPr>
                              <w:color w:val="000000"/>
                            </w:rPr>
                            <w:t>App</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5</w:t>
                          </w:r>
                          <w:r>
                            <w:rPr>
                              <w:spacing w:val="-5"/>
                              <w:color w:val="000000"/>
                            </w:rPr>
                            <w:fldChar w:fldCharType="end"/>
                          </w:r>
                        </w:p>
                      </w:txbxContent>
                    </wps:txbx>
                    <wps:bodyPr lIns="0" rIns="0" tIns="0" bIns="0" anchor="t" upright="1">
                      <a:noAutofit/>
                    </wps:bodyPr>
                  </wps:wsp>
                </a:graphicData>
              </a:graphic>
            </wp:anchor>
          </w:drawing>
        </mc:Choice>
        <mc:Fallback>
          <w:pict>
            <v:rect id="shape_0" ID="docshape 1" path="m0,0l-2147483645,0l-2147483645,-2147483646l0,-2147483646xe" stroked="f" o:allowincell="f" style="position:absolute;margin-left:306.1pt;margin-top:33.75pt;width:185.65pt;height:15.6pt;mso-wrap-style:square;v-text-anchor:top;mso-position-horizontal-relative:page;mso-position-vertical-relative:page" wp14:anchorId="22792F60">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1"/>
                      </w:rPr>
                      <w:t xml:space="preserve"> </w:t>
                    </w:r>
                    <w:r>
                      <w:rPr>
                        <w:color w:val="000000"/>
                      </w:rPr>
                      <w:t>1:</w:t>
                    </w:r>
                    <w:r>
                      <w:rPr>
                        <w:color w:val="000000"/>
                        <w:spacing w:val="-1"/>
                      </w:rPr>
                      <w:t xml:space="preserve"> </w:t>
                    </w:r>
                    <w:r>
                      <w:rPr>
                        <w:color w:val="000000"/>
                      </w:rPr>
                      <w:t>Creating</w:t>
                    </w:r>
                    <w:r>
                      <w:rPr>
                        <w:color w:val="000000"/>
                        <w:spacing w:val="-1"/>
                      </w:rPr>
                      <w:t xml:space="preserve"> </w:t>
                    </w:r>
                    <w:r>
                      <w:rPr>
                        <w:color w:val="000000"/>
                      </w:rPr>
                      <w:t>Your</w:t>
                    </w:r>
                    <w:r>
                      <w:rPr>
                        <w:color w:val="000000"/>
                        <w:spacing w:val="-1"/>
                      </w:rPr>
                      <w:t xml:space="preserve"> </w:t>
                    </w:r>
                    <w:r>
                      <w:rPr>
                        <w:color w:val="000000"/>
                      </w:rPr>
                      <w:t>First</w:t>
                    </w:r>
                    <w:r>
                      <w:rPr>
                        <w:color w:val="000000"/>
                        <w:spacing w:val="-1"/>
                      </w:rPr>
                      <w:t xml:space="preserve"> </w:t>
                    </w:r>
                    <w:r>
                      <w:rPr>
                        <w:color w:val="000000"/>
                      </w:rPr>
                      <w:t>App</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5</w:t>
                    </w:r>
                    <w:r>
                      <w:rPr>
                        <w:spacing w:val="-5"/>
                        <w:color w:val="000000"/>
                      </w:rPr>
                      <w:fldChar w:fldCharType="end"/>
                    </w:r>
                  </w:p>
                </w:txbxContent>
              </v:textbox>
              <w10:wrap type="none"/>
            </v:rect>
          </w:pict>
        </mc:Fallback>
      </mc:AlternateContent>
    </w:r>
  </w:p>
</w:hdr>
</file>

<file path=word/header4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293" wp14:anchorId="76397156">
              <wp:simplePos x="0" y="0"/>
              <wp:positionH relativeFrom="page">
                <wp:posOffset>1120140</wp:posOffset>
              </wp:positionH>
              <wp:positionV relativeFrom="page">
                <wp:posOffset>664845</wp:posOffset>
              </wp:positionV>
              <wp:extent cx="5074285" cy="635"/>
              <wp:effectExtent l="3175" t="3175" r="3810" b="3175"/>
              <wp:wrapNone/>
              <wp:docPr id="168" name="Line 35"/>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35" stroked="t" o:allowincell="f" style="position:absolute;mso-position-horizontal-relative:page;mso-position-vertical-relative:page" wp14:anchorId="76397156">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296" wp14:anchorId="55C996A4">
              <wp:simplePos x="0" y="0"/>
              <wp:positionH relativeFrom="page">
                <wp:posOffset>3660140</wp:posOffset>
              </wp:positionH>
              <wp:positionV relativeFrom="page">
                <wp:posOffset>428625</wp:posOffset>
              </wp:positionV>
              <wp:extent cx="2585720" cy="198755"/>
              <wp:effectExtent l="0" t="635" r="0" b="0"/>
              <wp:wrapNone/>
              <wp:docPr id="169" name="docshape 35"/>
              <a:graphic xmlns:a="http://schemas.openxmlformats.org/drawingml/2006/main">
                <a:graphicData uri="http://schemas.microsoft.com/office/word/2010/wordprocessingShape">
                  <wps:wsp>
                    <wps:cNvSpPr/>
                    <wps:spPr>
                      <a:xfrm>
                        <a:off x="0" y="0"/>
                        <a:ext cx="258588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1"/>
                            </w:rPr>
                            <w:t xml:space="preserve"> </w:t>
                          </w:r>
                          <w:r>
                            <w:rPr>
                              <w:color w:val="000000"/>
                            </w:rPr>
                            <w:t>2:</w:t>
                          </w:r>
                          <w:r>
                            <w:rPr>
                              <w:color w:val="000000"/>
                              <w:spacing w:val="-1"/>
                            </w:rPr>
                            <w:t xml:space="preserve"> </w:t>
                          </w:r>
                          <w:r>
                            <w:rPr>
                              <w:color w:val="000000"/>
                            </w:rPr>
                            <w:t>Building</w:t>
                          </w:r>
                          <w:r>
                            <w:rPr>
                              <w:color w:val="000000"/>
                              <w:spacing w:val="-1"/>
                            </w:rPr>
                            <w:t xml:space="preserve"> </w:t>
                          </w:r>
                          <w:r>
                            <w:rPr>
                              <w:color w:val="000000"/>
                            </w:rPr>
                            <w:t>User</w:t>
                          </w:r>
                          <w:r>
                            <w:rPr>
                              <w:color w:val="000000"/>
                              <w:spacing w:val="-1"/>
                            </w:rPr>
                            <w:t xml:space="preserve"> </w:t>
                          </w:r>
                          <w:r>
                            <w:rPr>
                              <w:color w:val="000000"/>
                            </w:rPr>
                            <w:t>Screen</w:t>
                          </w:r>
                          <w:r>
                            <w:rPr>
                              <w:color w:val="000000"/>
                              <w:spacing w:val="-1"/>
                            </w:rPr>
                            <w:t xml:space="preserve"> </w:t>
                          </w:r>
                          <w:r>
                            <w:rPr>
                              <w:color w:val="000000"/>
                            </w:rPr>
                            <w:t>Flows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23</w:t>
                          </w:r>
                          <w:r>
                            <w:rPr>
                              <w:spacing w:val="-5"/>
                              <w:color w:val="000000"/>
                            </w:rPr>
                            <w:fldChar w:fldCharType="end"/>
                          </w:r>
                        </w:p>
                      </w:txbxContent>
                    </wps:txbx>
                    <wps:bodyPr lIns="0" rIns="0" tIns="0" bIns="0" anchor="t" upright="1">
                      <a:noAutofit/>
                    </wps:bodyPr>
                  </wps:wsp>
                </a:graphicData>
              </a:graphic>
            </wp:anchor>
          </w:drawing>
        </mc:Choice>
        <mc:Fallback>
          <w:pict>
            <v:rect id="shape_0" ID="docshape 35" path="m0,0l-2147483645,0l-2147483645,-2147483646l0,-2147483646xe" stroked="f" o:allowincell="f" style="position:absolute;margin-left:288.2pt;margin-top:33.75pt;width:203.55pt;height:15.6pt;mso-wrap-style:square;v-text-anchor:top;mso-position-horizontal-relative:page;mso-position-vertical-relative:page" wp14:anchorId="55C996A4">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1"/>
                      </w:rPr>
                      <w:t xml:space="preserve"> </w:t>
                    </w:r>
                    <w:r>
                      <w:rPr>
                        <w:color w:val="000000"/>
                      </w:rPr>
                      <w:t>2:</w:t>
                    </w:r>
                    <w:r>
                      <w:rPr>
                        <w:color w:val="000000"/>
                        <w:spacing w:val="-1"/>
                      </w:rPr>
                      <w:t xml:space="preserve"> </w:t>
                    </w:r>
                    <w:r>
                      <w:rPr>
                        <w:color w:val="000000"/>
                      </w:rPr>
                      <w:t>Building</w:t>
                    </w:r>
                    <w:r>
                      <w:rPr>
                        <w:color w:val="000000"/>
                        <w:spacing w:val="-1"/>
                      </w:rPr>
                      <w:t xml:space="preserve"> </w:t>
                    </w:r>
                    <w:r>
                      <w:rPr>
                        <w:color w:val="000000"/>
                      </w:rPr>
                      <w:t>User</w:t>
                    </w:r>
                    <w:r>
                      <w:rPr>
                        <w:color w:val="000000"/>
                        <w:spacing w:val="-1"/>
                      </w:rPr>
                      <w:t xml:space="preserve"> </w:t>
                    </w:r>
                    <w:r>
                      <w:rPr>
                        <w:color w:val="000000"/>
                      </w:rPr>
                      <w:t>Screen</w:t>
                    </w:r>
                    <w:r>
                      <w:rPr>
                        <w:color w:val="000000"/>
                        <w:spacing w:val="-1"/>
                      </w:rPr>
                      <w:t xml:space="preserve"> </w:t>
                    </w:r>
                    <w:r>
                      <w:rPr>
                        <w:color w:val="000000"/>
                      </w:rPr>
                      <w:t>Flows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23</w:t>
                    </w:r>
                    <w:r>
                      <w:rPr>
                        <w:spacing w:val="-5"/>
                        <w:color w:val="000000"/>
                      </w:rPr>
                      <w:fldChar w:fldCharType="end"/>
                    </w:r>
                  </w:p>
                </w:txbxContent>
              </v:textbox>
              <w10:wrap type="none"/>
            </v:rect>
          </w:pict>
        </mc:Fallback>
      </mc:AlternateContent>
    </w:r>
  </w:p>
</w:hdr>
</file>

<file path=word/header40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254" wp14:anchorId="76397156">
              <wp:simplePos x="0" y="0"/>
              <wp:positionH relativeFrom="page">
                <wp:posOffset>0</wp:posOffset>
              </wp:positionH>
              <wp:positionV relativeFrom="page">
                <wp:posOffset>0</wp:posOffset>
              </wp:positionV>
              <wp:extent cx="5074285" cy="635"/>
              <wp:effectExtent l="3175" t="3175" r="3810" b="3175"/>
              <wp:wrapNone/>
              <wp:docPr id="1894" name="Line 29"/>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29" stroked="t" o:allowincell="f" style="position:absolute;mso-position-horizontal-relative:page;mso-position-vertical-relative:page" wp14:anchorId="76397156">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256" wp14:anchorId="55C996A4">
              <wp:simplePos x="0" y="0"/>
              <wp:positionH relativeFrom="page">
                <wp:posOffset>0</wp:posOffset>
              </wp:positionH>
              <wp:positionV relativeFrom="page">
                <wp:posOffset>0</wp:posOffset>
              </wp:positionV>
              <wp:extent cx="2585720" cy="198755"/>
              <wp:effectExtent l="0" t="635" r="0" b="0"/>
              <wp:wrapNone/>
              <wp:docPr id="1895" name="docshape 29"/>
              <a:graphic xmlns:a="http://schemas.openxmlformats.org/drawingml/2006/main">
                <a:graphicData uri="http://schemas.microsoft.com/office/word/2010/wordprocessingShape">
                  <wps:wsp>
                    <wps:cNvSpPr/>
                    <wps:spPr>
                      <a:xfrm>
                        <a:off x="0" y="0"/>
                        <a:ext cx="258588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1"/>
                            </w:rPr>
                            <w:t xml:space="preserve"> </w:t>
                          </w:r>
                          <w:r>
                            <w:rPr>
                              <w:color w:val="000000"/>
                            </w:rPr>
                            <w:t>2:</w:t>
                          </w:r>
                          <w:r>
                            <w:rPr>
                              <w:color w:val="000000"/>
                              <w:spacing w:val="-1"/>
                            </w:rPr>
                            <w:t xml:space="preserve"> </w:t>
                          </w:r>
                          <w:r>
                            <w:rPr>
                              <w:color w:val="000000"/>
                            </w:rPr>
                            <w:t>Building</w:t>
                          </w:r>
                          <w:r>
                            <w:rPr>
                              <w:color w:val="000000"/>
                              <w:spacing w:val="-1"/>
                            </w:rPr>
                            <w:t xml:space="preserve"> </w:t>
                          </w:r>
                          <w:r>
                            <w:rPr>
                              <w:color w:val="000000"/>
                            </w:rPr>
                            <w:t>User</w:t>
                          </w:r>
                          <w:r>
                            <w:rPr>
                              <w:color w:val="000000"/>
                              <w:spacing w:val="-1"/>
                            </w:rPr>
                            <w:t xml:space="preserve"> </w:t>
                          </w:r>
                          <w:r>
                            <w:rPr>
                              <w:color w:val="000000"/>
                            </w:rPr>
                            <w:t>Screen</w:t>
                          </w:r>
                          <w:r>
                            <w:rPr>
                              <w:color w:val="000000"/>
                              <w:spacing w:val="-1"/>
                            </w:rPr>
                            <w:t xml:space="preserve"> </w:t>
                          </w:r>
                          <w:r>
                            <w:rPr>
                              <w:color w:val="000000"/>
                            </w:rPr>
                            <w:t>Flows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175</w:t>
                          </w:r>
                          <w:r>
                            <w:rPr>
                              <w:spacing w:val="-5"/>
                              <w:color w:val="000000"/>
                            </w:rPr>
                            <w:fldChar w:fldCharType="end"/>
                          </w:r>
                        </w:p>
                      </w:txbxContent>
                    </wps:txbx>
                    <wps:bodyPr lIns="0" rIns="0" tIns="0" bIns="0" anchor="t" upright="1">
                      <a:noAutofit/>
                    </wps:bodyPr>
                  </wps:wsp>
                </a:graphicData>
              </a:graphic>
            </wp:anchor>
          </w:drawing>
        </mc:Choice>
        <mc:Fallback>
          <w:pict>
            <v:rect id="shape_0" ID="docshape 29" path="m0,0l-2147483645,0l-2147483645,-2147483646l0,-2147483646xe" stroked="f" o:allowincell="f" style="position:absolute;margin-left:0pt;margin-top:0pt;width:203.55pt;height:15.6pt;mso-wrap-style:square;v-text-anchor:top;mso-position-horizontal-relative:page;mso-position-vertical-relative:page" wp14:anchorId="55C996A4">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1"/>
                      </w:rPr>
                      <w:t xml:space="preserve"> </w:t>
                    </w:r>
                    <w:r>
                      <w:rPr>
                        <w:color w:val="000000"/>
                      </w:rPr>
                      <w:t>2:</w:t>
                    </w:r>
                    <w:r>
                      <w:rPr>
                        <w:color w:val="000000"/>
                        <w:spacing w:val="-1"/>
                      </w:rPr>
                      <w:t xml:space="preserve"> </w:t>
                    </w:r>
                    <w:r>
                      <w:rPr>
                        <w:color w:val="000000"/>
                      </w:rPr>
                      <w:t>Building</w:t>
                    </w:r>
                    <w:r>
                      <w:rPr>
                        <w:color w:val="000000"/>
                        <w:spacing w:val="-1"/>
                      </w:rPr>
                      <w:t xml:space="preserve"> </w:t>
                    </w:r>
                    <w:r>
                      <w:rPr>
                        <w:color w:val="000000"/>
                      </w:rPr>
                      <w:t>User</w:t>
                    </w:r>
                    <w:r>
                      <w:rPr>
                        <w:color w:val="000000"/>
                        <w:spacing w:val="-1"/>
                      </w:rPr>
                      <w:t xml:space="preserve"> </w:t>
                    </w:r>
                    <w:r>
                      <w:rPr>
                        <w:color w:val="000000"/>
                      </w:rPr>
                      <w:t>Screen</w:t>
                    </w:r>
                    <w:r>
                      <w:rPr>
                        <w:color w:val="000000"/>
                        <w:spacing w:val="-1"/>
                      </w:rPr>
                      <w:t xml:space="preserve"> </w:t>
                    </w:r>
                    <w:r>
                      <w:rPr>
                        <w:color w:val="000000"/>
                      </w:rPr>
                      <w:t>Flows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175</w:t>
                    </w:r>
                    <w:r>
                      <w:rPr>
                        <w:spacing w:val="-5"/>
                        <w:color w:val="000000"/>
                      </w:rPr>
                      <w:fldChar w:fldCharType="end"/>
                    </w:r>
                  </w:p>
                </w:txbxContent>
              </v:textbox>
              <w10:wrap type="none"/>
            </v:rect>
          </w:pict>
        </mc:Fallback>
      </mc:AlternateContent>
    </w:r>
  </w:p>
</w:hdr>
</file>

<file path=word/header40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271" wp14:anchorId="179D3EDD">
              <wp:simplePos x="0" y="0"/>
              <wp:positionH relativeFrom="page">
                <wp:posOffset>0</wp:posOffset>
              </wp:positionH>
              <wp:positionV relativeFrom="page">
                <wp:posOffset>0</wp:posOffset>
              </wp:positionV>
              <wp:extent cx="5074920" cy="635"/>
              <wp:effectExtent l="3175" t="3175" r="3810" b="3175"/>
              <wp:wrapNone/>
              <wp:docPr id="1898" name="Line 32"/>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2" stroked="t" o:allowincell="f" style="position:absolute;mso-position-horizontal-relative:page;mso-position-vertical-relative:page" wp14:anchorId="179D3EDD">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273" wp14:anchorId="2D388CAF">
              <wp:simplePos x="0" y="0"/>
              <wp:positionH relativeFrom="page">
                <wp:posOffset>0</wp:posOffset>
              </wp:positionH>
              <wp:positionV relativeFrom="page">
                <wp:posOffset>0</wp:posOffset>
              </wp:positionV>
              <wp:extent cx="894080" cy="198755"/>
              <wp:effectExtent l="0" t="635" r="0" b="0"/>
              <wp:wrapNone/>
              <wp:docPr id="1899" name="docshape 32"/>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176</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2" path="m0,0l-2147483645,0l-2147483645,-2147483646l0,-2147483646xe" stroked="f" o:allowincell="f" style="position:absolute;margin-left:0pt;margin-top:0pt;width:70.35pt;height:15.6pt;mso-wrap-style:square;v-text-anchor:top;mso-position-horizontal-relative:page;mso-position-vertical-relative:page" wp14:anchorId="2D388CAF">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176</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40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266" wp14:anchorId="76397156">
              <wp:simplePos x="0" y="0"/>
              <wp:positionH relativeFrom="page">
                <wp:posOffset>1120140</wp:posOffset>
              </wp:positionH>
              <wp:positionV relativeFrom="page">
                <wp:posOffset>664845</wp:posOffset>
              </wp:positionV>
              <wp:extent cx="5074285" cy="635"/>
              <wp:effectExtent l="3175" t="3175" r="3810" b="3175"/>
              <wp:wrapNone/>
              <wp:docPr id="1901" name="Line 31"/>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31" stroked="t" o:allowincell="f" style="position:absolute;mso-position-horizontal-relative:page;mso-position-vertical-relative:page" wp14:anchorId="76397156">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268" wp14:anchorId="55C996A4">
              <wp:simplePos x="0" y="0"/>
              <wp:positionH relativeFrom="page">
                <wp:posOffset>3660140</wp:posOffset>
              </wp:positionH>
              <wp:positionV relativeFrom="page">
                <wp:posOffset>428625</wp:posOffset>
              </wp:positionV>
              <wp:extent cx="2585720" cy="198755"/>
              <wp:effectExtent l="0" t="635" r="0" b="0"/>
              <wp:wrapNone/>
              <wp:docPr id="1902" name="docshape 31"/>
              <a:graphic xmlns:a="http://schemas.openxmlformats.org/drawingml/2006/main">
                <a:graphicData uri="http://schemas.microsoft.com/office/word/2010/wordprocessingShape">
                  <wps:wsp>
                    <wps:cNvSpPr/>
                    <wps:spPr>
                      <a:xfrm>
                        <a:off x="0" y="0"/>
                        <a:ext cx="258588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ins w:id="3523" w:author="Jomar Tigcal" w:date="2023-03-05T00:32:32Z">
                            <w:r>
                              <w:rPr>
                                <w:color w:val="000000"/>
                              </w:rPr>
                              <w:t>Chapter 15: Architecture Patterns</w:t>
                            </w:r>
                          </w:ins>
                          <w:del w:id="3524" w:author="Jomar Tigcal" w:date="2023-03-05T00:32:32Z">
                            <w:r>
                              <w:rPr>
                                <w:color w:val="000000"/>
                              </w:rPr>
                              <w:delText>Chapter</w:delText>
                            </w:r>
                          </w:del>
                          <w:del w:id="3525" w:author="Jomar Tigcal" w:date="2023-03-05T00:32:32Z">
                            <w:r>
                              <w:rPr>
                                <w:color w:val="000000"/>
                                <w:spacing w:val="-1"/>
                              </w:rPr>
                              <w:delText xml:space="preserve"> </w:delText>
                            </w:r>
                          </w:del>
                          <w:del w:id="3526" w:author="Jomar Tigcal" w:date="2023-03-05T00:32:32Z">
                            <w:r>
                              <w:rPr>
                                <w:color w:val="000000"/>
                              </w:rPr>
                              <w:delText>2:</w:delText>
                            </w:r>
                          </w:del>
                          <w:del w:id="3527" w:author="Jomar Tigcal" w:date="2023-03-05T00:32:32Z">
                            <w:r>
                              <w:rPr>
                                <w:color w:val="000000"/>
                                <w:spacing w:val="-1"/>
                              </w:rPr>
                              <w:delText xml:space="preserve"> </w:delText>
                            </w:r>
                          </w:del>
                          <w:del w:id="3528" w:author="Jomar Tigcal" w:date="2023-03-05T00:32:32Z">
                            <w:r>
                              <w:rPr>
                                <w:color w:val="000000"/>
                              </w:rPr>
                              <w:delText>Building</w:delText>
                            </w:r>
                          </w:del>
                          <w:del w:id="3529" w:author="Jomar Tigcal" w:date="2023-03-05T00:32:32Z">
                            <w:r>
                              <w:rPr>
                                <w:color w:val="000000"/>
                                <w:spacing w:val="-1"/>
                              </w:rPr>
                              <w:delText xml:space="preserve"> </w:delText>
                            </w:r>
                          </w:del>
                          <w:del w:id="3530" w:author="Jomar Tigcal" w:date="2023-03-05T00:32:32Z">
                            <w:r>
                              <w:rPr>
                                <w:color w:val="000000"/>
                              </w:rPr>
                              <w:delText>User</w:delText>
                            </w:r>
                          </w:del>
                          <w:del w:id="3531" w:author="Jomar Tigcal" w:date="2023-03-05T00:32:32Z">
                            <w:r>
                              <w:rPr>
                                <w:color w:val="000000"/>
                                <w:spacing w:val="-1"/>
                              </w:rPr>
                              <w:delText xml:space="preserve"> </w:delText>
                            </w:r>
                          </w:del>
                          <w:del w:id="3532" w:author="Jomar Tigcal" w:date="2023-03-05T00:32:32Z">
                            <w:r>
                              <w:rPr>
                                <w:color w:val="000000"/>
                              </w:rPr>
                              <w:delText>Screen</w:delText>
                            </w:r>
                          </w:del>
                          <w:del w:id="3533" w:author="Jomar Tigcal" w:date="2023-03-05T00:32:32Z">
                            <w:r>
                              <w:rPr>
                                <w:color w:val="000000"/>
                                <w:spacing w:val="-1"/>
                              </w:rPr>
                              <w:delText xml:space="preserve"> </w:delText>
                            </w:r>
                          </w:del>
                          <w:del w:id="3534" w:author="Jomar Tigcal" w:date="2023-03-05T00:32:32Z">
                            <w:r>
                              <w:rPr>
                                <w:color w:val="000000"/>
                              </w:rPr>
                              <w:delText>Flows</w:delText>
                            </w:r>
                          </w:del>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175</w:t>
                          </w:r>
                          <w:r>
                            <w:rPr>
                              <w:spacing w:val="-5"/>
                              <w:color w:val="000000"/>
                            </w:rPr>
                            <w:fldChar w:fldCharType="end"/>
                          </w:r>
                        </w:p>
                      </w:txbxContent>
                    </wps:txbx>
                    <wps:bodyPr lIns="0" rIns="0" tIns="0" bIns="0" anchor="t" upright="1">
                      <a:noAutofit/>
                    </wps:bodyPr>
                  </wps:wsp>
                </a:graphicData>
              </a:graphic>
            </wp:anchor>
          </w:drawing>
        </mc:Choice>
        <mc:Fallback>
          <w:pict>
            <v:rect id="shape_0" ID="docshape 31" path="m0,0l-2147483645,0l-2147483645,-2147483646l0,-2147483646xe" stroked="f" o:allowincell="f" style="position:absolute;margin-left:288.2pt;margin-top:33.75pt;width:203.55pt;height:15.6pt;mso-wrap-style:square;v-text-anchor:top;mso-position-horizontal-relative:page;mso-position-vertical-relative:page" wp14:anchorId="55C996A4">
              <v:fill o:detectmouseclick="t" on="false"/>
              <v:stroke color="#3465a4" joinstyle="round" endcap="flat"/>
              <v:textbox>
                <w:txbxContent>
                  <w:p>
                    <w:pPr>
                      <w:pStyle w:val="TextBody"/>
                      <w:spacing w:before="20" w:after="0"/>
                      <w:ind w:left="20" w:hanging="0"/>
                      <w:rPr>
                        <w:color w:val="000000"/>
                      </w:rPr>
                    </w:pPr>
                    <w:ins w:id="3535" w:author="Jomar Tigcal" w:date="2023-03-05T00:32:32Z">
                      <w:r>
                        <w:rPr>
                          <w:color w:val="000000"/>
                        </w:rPr>
                        <w:t>Chapter 15: Architecture Patterns</w:t>
                      </w:r>
                    </w:ins>
                    <w:del w:id="3536" w:author="Jomar Tigcal" w:date="2023-03-05T00:32:32Z">
                      <w:r>
                        <w:rPr>
                          <w:color w:val="000000"/>
                        </w:rPr>
                        <w:delText>Chapter</w:delText>
                      </w:r>
                    </w:del>
                    <w:del w:id="3537" w:author="Jomar Tigcal" w:date="2023-03-05T00:32:32Z">
                      <w:r>
                        <w:rPr>
                          <w:color w:val="000000"/>
                          <w:spacing w:val="-1"/>
                        </w:rPr>
                        <w:delText xml:space="preserve"> </w:delText>
                      </w:r>
                    </w:del>
                    <w:del w:id="3538" w:author="Jomar Tigcal" w:date="2023-03-05T00:32:32Z">
                      <w:r>
                        <w:rPr>
                          <w:color w:val="000000"/>
                        </w:rPr>
                        <w:delText>2:</w:delText>
                      </w:r>
                    </w:del>
                    <w:del w:id="3539" w:author="Jomar Tigcal" w:date="2023-03-05T00:32:32Z">
                      <w:r>
                        <w:rPr>
                          <w:color w:val="000000"/>
                          <w:spacing w:val="-1"/>
                        </w:rPr>
                        <w:delText xml:space="preserve"> </w:delText>
                      </w:r>
                    </w:del>
                    <w:del w:id="3540" w:author="Jomar Tigcal" w:date="2023-03-05T00:32:32Z">
                      <w:r>
                        <w:rPr>
                          <w:color w:val="000000"/>
                        </w:rPr>
                        <w:delText>Building</w:delText>
                      </w:r>
                    </w:del>
                    <w:del w:id="3541" w:author="Jomar Tigcal" w:date="2023-03-05T00:32:32Z">
                      <w:r>
                        <w:rPr>
                          <w:color w:val="000000"/>
                          <w:spacing w:val="-1"/>
                        </w:rPr>
                        <w:delText xml:space="preserve"> </w:delText>
                      </w:r>
                    </w:del>
                    <w:del w:id="3542" w:author="Jomar Tigcal" w:date="2023-03-05T00:32:32Z">
                      <w:r>
                        <w:rPr>
                          <w:color w:val="000000"/>
                        </w:rPr>
                        <w:delText>User</w:delText>
                      </w:r>
                    </w:del>
                    <w:del w:id="3543" w:author="Jomar Tigcal" w:date="2023-03-05T00:32:32Z">
                      <w:r>
                        <w:rPr>
                          <w:color w:val="000000"/>
                          <w:spacing w:val="-1"/>
                        </w:rPr>
                        <w:delText xml:space="preserve"> </w:delText>
                      </w:r>
                    </w:del>
                    <w:del w:id="3544" w:author="Jomar Tigcal" w:date="2023-03-05T00:32:32Z">
                      <w:r>
                        <w:rPr>
                          <w:color w:val="000000"/>
                        </w:rPr>
                        <w:delText>Screen</w:delText>
                      </w:r>
                    </w:del>
                    <w:del w:id="3545" w:author="Jomar Tigcal" w:date="2023-03-05T00:32:32Z">
                      <w:r>
                        <w:rPr>
                          <w:color w:val="000000"/>
                          <w:spacing w:val="-1"/>
                        </w:rPr>
                        <w:delText xml:space="preserve"> </w:delText>
                      </w:r>
                    </w:del>
                    <w:del w:id="3546" w:author="Jomar Tigcal" w:date="2023-03-05T00:32:32Z">
                      <w:r>
                        <w:rPr>
                          <w:color w:val="000000"/>
                        </w:rPr>
                        <w:delText>Flows</w:delText>
                      </w:r>
                    </w:del>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175</w:t>
                    </w:r>
                    <w:r>
                      <w:rPr>
                        <w:spacing w:val="-5"/>
                        <w:color w:val="000000"/>
                      </w:rPr>
                      <w:fldChar w:fldCharType="end"/>
                    </w:r>
                  </w:p>
                </w:txbxContent>
              </v:textbox>
              <w10:wrap type="none"/>
            </v:rect>
          </w:pict>
        </mc:Fallback>
      </mc:AlternateContent>
    </w:r>
  </w:p>
</w:hdr>
</file>

<file path=word/header40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286" wp14:anchorId="179D3EDD">
              <wp:simplePos x="0" y="0"/>
              <wp:positionH relativeFrom="page">
                <wp:posOffset>662940</wp:posOffset>
              </wp:positionH>
              <wp:positionV relativeFrom="page">
                <wp:posOffset>664845</wp:posOffset>
              </wp:positionV>
              <wp:extent cx="5074920" cy="635"/>
              <wp:effectExtent l="3175" t="3175" r="3810" b="3175"/>
              <wp:wrapNone/>
              <wp:docPr id="1905" name="Line 34"/>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34" stroked="t" o:allowincell="f" style="position:absolute;mso-position-horizontal-relative:page;mso-position-vertical-relative:page" wp14:anchorId="179D3EDD">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288" wp14:anchorId="2D388CAF">
              <wp:simplePos x="0" y="0"/>
              <wp:positionH relativeFrom="page">
                <wp:posOffset>625475</wp:posOffset>
              </wp:positionH>
              <wp:positionV relativeFrom="page">
                <wp:posOffset>428625</wp:posOffset>
              </wp:positionV>
              <wp:extent cx="894080" cy="198755"/>
              <wp:effectExtent l="0" t="635" r="0" b="0"/>
              <wp:wrapNone/>
              <wp:docPr id="1906" name="docshape 34"/>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176</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4" path="m0,0l-2147483645,0l-2147483645,-2147483646l0,-2147483646xe" stroked="f" o:allowincell="f" style="position:absolute;margin-left:49.25pt;margin-top:33.75pt;width:70.35pt;height:15.6pt;mso-wrap-style:square;v-text-anchor:top;mso-position-horizontal-relative:page;mso-position-vertical-relative:page" wp14:anchorId="2D388CAF">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176</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40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278" wp14:anchorId="76397156">
              <wp:simplePos x="0" y="0"/>
              <wp:positionH relativeFrom="page">
                <wp:posOffset>0</wp:posOffset>
              </wp:positionH>
              <wp:positionV relativeFrom="page">
                <wp:posOffset>0</wp:posOffset>
              </wp:positionV>
              <wp:extent cx="5074285" cy="635"/>
              <wp:effectExtent l="3175" t="3175" r="3810" b="3175"/>
              <wp:wrapNone/>
              <wp:docPr id="1908" name="Line 33"/>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3" stroked="t" o:allowincell="f" style="position:absolute;mso-position-horizontal-relative:page;mso-position-vertical-relative:page" wp14:anchorId="76397156">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281" wp14:anchorId="55C996A4">
              <wp:simplePos x="0" y="0"/>
              <wp:positionH relativeFrom="page">
                <wp:posOffset>0</wp:posOffset>
              </wp:positionH>
              <wp:positionV relativeFrom="page">
                <wp:posOffset>0</wp:posOffset>
              </wp:positionV>
              <wp:extent cx="2585720" cy="198755"/>
              <wp:effectExtent l="0" t="635" r="0" b="0"/>
              <wp:wrapNone/>
              <wp:docPr id="1909" name="docshape 33"/>
              <a:graphic xmlns:a="http://schemas.openxmlformats.org/drawingml/2006/main">
                <a:graphicData uri="http://schemas.microsoft.com/office/word/2010/wordprocessingShape">
                  <wps:wsp>
                    <wps:cNvSpPr/>
                    <wps:spPr>
                      <a:xfrm>
                        <a:off x="0" y="0"/>
                        <a:ext cx="258588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1"/>
                            </w:rPr>
                            <w:t xml:space="preserve"> </w:t>
                          </w:r>
                          <w:r>
                            <w:rPr>
                              <w:color w:val="000000"/>
                            </w:rPr>
                            <w:t>2:</w:t>
                          </w:r>
                          <w:r>
                            <w:rPr>
                              <w:color w:val="000000"/>
                              <w:spacing w:val="-1"/>
                            </w:rPr>
                            <w:t xml:space="preserve"> </w:t>
                          </w:r>
                          <w:r>
                            <w:rPr>
                              <w:color w:val="000000"/>
                            </w:rPr>
                            <w:t>Building</w:t>
                          </w:r>
                          <w:r>
                            <w:rPr>
                              <w:color w:val="000000"/>
                              <w:spacing w:val="-1"/>
                            </w:rPr>
                            <w:t xml:space="preserve"> </w:t>
                          </w:r>
                          <w:r>
                            <w:rPr>
                              <w:color w:val="000000"/>
                            </w:rPr>
                            <w:t>User</w:t>
                          </w:r>
                          <w:r>
                            <w:rPr>
                              <w:color w:val="000000"/>
                              <w:spacing w:val="-1"/>
                            </w:rPr>
                            <w:t xml:space="preserve"> </w:t>
                          </w:r>
                          <w:r>
                            <w:rPr>
                              <w:color w:val="000000"/>
                            </w:rPr>
                            <w:t>Screen</w:t>
                          </w:r>
                          <w:r>
                            <w:rPr>
                              <w:color w:val="000000"/>
                              <w:spacing w:val="-1"/>
                            </w:rPr>
                            <w:t xml:space="preserve"> </w:t>
                          </w:r>
                          <w:r>
                            <w:rPr>
                              <w:color w:val="000000"/>
                            </w:rPr>
                            <w:t>Flows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177</w:t>
                          </w:r>
                          <w:r>
                            <w:rPr>
                              <w:spacing w:val="-5"/>
                              <w:color w:val="000000"/>
                            </w:rPr>
                            <w:fldChar w:fldCharType="end"/>
                          </w:r>
                        </w:p>
                      </w:txbxContent>
                    </wps:txbx>
                    <wps:bodyPr lIns="0" rIns="0" tIns="0" bIns="0" anchor="t" upright="1">
                      <a:noAutofit/>
                    </wps:bodyPr>
                  </wps:wsp>
                </a:graphicData>
              </a:graphic>
            </wp:anchor>
          </w:drawing>
        </mc:Choice>
        <mc:Fallback>
          <w:pict>
            <v:rect id="shape_0" ID="docshape 33" path="m0,0l-2147483645,0l-2147483645,-2147483646l0,-2147483646xe" stroked="f" o:allowincell="f" style="position:absolute;margin-left:0pt;margin-top:0pt;width:203.55pt;height:15.6pt;mso-wrap-style:square;v-text-anchor:top;mso-position-horizontal-relative:page;mso-position-vertical-relative:page" wp14:anchorId="55C996A4">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1"/>
                      </w:rPr>
                      <w:t xml:space="preserve"> </w:t>
                    </w:r>
                    <w:r>
                      <w:rPr>
                        <w:color w:val="000000"/>
                      </w:rPr>
                      <w:t>2:</w:t>
                    </w:r>
                    <w:r>
                      <w:rPr>
                        <w:color w:val="000000"/>
                        <w:spacing w:val="-1"/>
                      </w:rPr>
                      <w:t xml:space="preserve"> </w:t>
                    </w:r>
                    <w:r>
                      <w:rPr>
                        <w:color w:val="000000"/>
                      </w:rPr>
                      <w:t>Building</w:t>
                    </w:r>
                    <w:r>
                      <w:rPr>
                        <w:color w:val="000000"/>
                        <w:spacing w:val="-1"/>
                      </w:rPr>
                      <w:t xml:space="preserve"> </w:t>
                    </w:r>
                    <w:r>
                      <w:rPr>
                        <w:color w:val="000000"/>
                      </w:rPr>
                      <w:t>User</w:t>
                    </w:r>
                    <w:r>
                      <w:rPr>
                        <w:color w:val="000000"/>
                        <w:spacing w:val="-1"/>
                      </w:rPr>
                      <w:t xml:space="preserve"> </w:t>
                    </w:r>
                    <w:r>
                      <w:rPr>
                        <w:color w:val="000000"/>
                      </w:rPr>
                      <w:t>Screen</w:t>
                    </w:r>
                    <w:r>
                      <w:rPr>
                        <w:color w:val="000000"/>
                        <w:spacing w:val="-1"/>
                      </w:rPr>
                      <w:t xml:space="preserve"> </w:t>
                    </w:r>
                    <w:r>
                      <w:rPr>
                        <w:color w:val="000000"/>
                      </w:rPr>
                      <w:t>Flows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177</w:t>
                    </w:r>
                    <w:r>
                      <w:rPr>
                        <w:spacing w:val="-5"/>
                        <w:color w:val="000000"/>
                      </w:rPr>
                      <w:fldChar w:fldCharType="end"/>
                    </w:r>
                  </w:p>
                </w:txbxContent>
              </v:textbox>
              <w10:wrap type="none"/>
            </v:rect>
          </w:pict>
        </mc:Fallback>
      </mc:AlternateContent>
    </w:r>
  </w:p>
</w:hdr>
</file>

<file path=word/header40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297" wp14:anchorId="179D3EDD">
              <wp:simplePos x="0" y="0"/>
              <wp:positionH relativeFrom="page">
                <wp:posOffset>0</wp:posOffset>
              </wp:positionH>
              <wp:positionV relativeFrom="page">
                <wp:posOffset>0</wp:posOffset>
              </wp:positionV>
              <wp:extent cx="5074920" cy="635"/>
              <wp:effectExtent l="3175" t="3175" r="3810" b="3175"/>
              <wp:wrapNone/>
              <wp:docPr id="1915" name="Line 36"/>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6" stroked="t" o:allowincell="f" style="position:absolute;mso-position-horizontal-relative:page;mso-position-vertical-relative:page" wp14:anchorId="179D3EDD">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299" wp14:anchorId="2D388CAF">
              <wp:simplePos x="0" y="0"/>
              <wp:positionH relativeFrom="page">
                <wp:posOffset>0</wp:posOffset>
              </wp:positionH>
              <wp:positionV relativeFrom="page">
                <wp:posOffset>0</wp:posOffset>
              </wp:positionV>
              <wp:extent cx="894080" cy="198755"/>
              <wp:effectExtent l="0" t="635" r="0" b="0"/>
              <wp:wrapNone/>
              <wp:docPr id="1916" name="docshape 36"/>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178</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6" path="m0,0l-2147483645,0l-2147483645,-2147483646l0,-2147483646xe" stroked="f" o:allowincell="f" style="position:absolute;margin-left:0pt;margin-top:0pt;width:70.35pt;height:15.6pt;mso-wrap-style:square;v-text-anchor:top;mso-position-horizontal-relative:page;mso-position-vertical-relative:page" wp14:anchorId="2D388CAF">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178</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40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292" wp14:anchorId="76397156">
              <wp:simplePos x="0" y="0"/>
              <wp:positionH relativeFrom="page">
                <wp:posOffset>1120140</wp:posOffset>
              </wp:positionH>
              <wp:positionV relativeFrom="page">
                <wp:posOffset>664845</wp:posOffset>
              </wp:positionV>
              <wp:extent cx="5074285" cy="635"/>
              <wp:effectExtent l="3175" t="3175" r="3810" b="3175"/>
              <wp:wrapNone/>
              <wp:docPr id="1918" name="Line 35"/>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35" stroked="t" o:allowincell="f" style="position:absolute;mso-position-horizontal-relative:page;mso-position-vertical-relative:page" wp14:anchorId="76397156">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294" wp14:anchorId="55C996A4">
              <wp:simplePos x="0" y="0"/>
              <wp:positionH relativeFrom="page">
                <wp:posOffset>3660140</wp:posOffset>
              </wp:positionH>
              <wp:positionV relativeFrom="page">
                <wp:posOffset>428625</wp:posOffset>
              </wp:positionV>
              <wp:extent cx="2585720" cy="198755"/>
              <wp:effectExtent l="0" t="635" r="0" b="0"/>
              <wp:wrapNone/>
              <wp:docPr id="1919" name="docshape 35"/>
              <a:graphic xmlns:a="http://schemas.openxmlformats.org/drawingml/2006/main">
                <a:graphicData uri="http://schemas.microsoft.com/office/word/2010/wordprocessingShape">
                  <wps:wsp>
                    <wps:cNvSpPr/>
                    <wps:spPr>
                      <a:xfrm>
                        <a:off x="0" y="0"/>
                        <a:ext cx="258588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ins w:id="3720" w:author="Jomar Tigcal" w:date="2023-03-05T00:32:38Z">
                            <w:r>
                              <w:rPr>
                                <w:color w:val="000000"/>
                              </w:rPr>
                              <w:t>Chapter 15: Architecture Patterns</w:t>
                            </w:r>
                          </w:ins>
                          <w:del w:id="3721" w:author="Jomar Tigcal" w:date="2023-03-05T00:32:38Z">
                            <w:r>
                              <w:rPr>
                                <w:color w:val="000000"/>
                              </w:rPr>
                              <w:delText>Chapter</w:delText>
                            </w:r>
                          </w:del>
                          <w:del w:id="3722" w:author="Jomar Tigcal" w:date="2023-03-05T00:32:38Z">
                            <w:r>
                              <w:rPr>
                                <w:color w:val="000000"/>
                                <w:spacing w:val="-1"/>
                              </w:rPr>
                              <w:delText xml:space="preserve"> </w:delText>
                            </w:r>
                          </w:del>
                          <w:del w:id="3723" w:author="Jomar Tigcal" w:date="2023-03-05T00:32:38Z">
                            <w:r>
                              <w:rPr>
                                <w:color w:val="000000"/>
                              </w:rPr>
                              <w:delText>2:</w:delText>
                            </w:r>
                          </w:del>
                          <w:del w:id="3724" w:author="Jomar Tigcal" w:date="2023-03-05T00:32:38Z">
                            <w:r>
                              <w:rPr>
                                <w:color w:val="000000"/>
                                <w:spacing w:val="-1"/>
                              </w:rPr>
                              <w:delText xml:space="preserve"> </w:delText>
                            </w:r>
                          </w:del>
                          <w:del w:id="3725" w:author="Jomar Tigcal" w:date="2023-03-05T00:32:38Z">
                            <w:r>
                              <w:rPr>
                                <w:color w:val="000000"/>
                              </w:rPr>
                              <w:delText>Building</w:delText>
                            </w:r>
                          </w:del>
                          <w:del w:id="3726" w:author="Jomar Tigcal" w:date="2023-03-05T00:32:38Z">
                            <w:r>
                              <w:rPr>
                                <w:color w:val="000000"/>
                                <w:spacing w:val="-1"/>
                              </w:rPr>
                              <w:delText xml:space="preserve"> </w:delText>
                            </w:r>
                          </w:del>
                          <w:del w:id="3727" w:author="Jomar Tigcal" w:date="2023-03-05T00:32:38Z">
                            <w:r>
                              <w:rPr>
                                <w:color w:val="000000"/>
                              </w:rPr>
                              <w:delText>User</w:delText>
                            </w:r>
                          </w:del>
                          <w:del w:id="3728" w:author="Jomar Tigcal" w:date="2023-03-05T00:32:38Z">
                            <w:r>
                              <w:rPr>
                                <w:color w:val="000000"/>
                                <w:spacing w:val="-1"/>
                              </w:rPr>
                              <w:delText xml:space="preserve"> </w:delText>
                            </w:r>
                          </w:del>
                          <w:del w:id="3729" w:author="Jomar Tigcal" w:date="2023-03-05T00:32:38Z">
                            <w:r>
                              <w:rPr>
                                <w:color w:val="000000"/>
                              </w:rPr>
                              <w:delText>Screen</w:delText>
                            </w:r>
                          </w:del>
                          <w:del w:id="3730" w:author="Jomar Tigcal" w:date="2023-03-05T00:32:38Z">
                            <w:r>
                              <w:rPr>
                                <w:color w:val="000000"/>
                                <w:spacing w:val="-1"/>
                              </w:rPr>
                              <w:delText xml:space="preserve"> </w:delText>
                            </w:r>
                          </w:del>
                          <w:del w:id="3731" w:author="Jomar Tigcal" w:date="2023-03-05T00:32:38Z">
                            <w:r>
                              <w:rPr>
                                <w:color w:val="000000"/>
                              </w:rPr>
                              <w:delText>Flows</w:delText>
                            </w:r>
                          </w:del>
                          <w:del w:id="3732" w:author="Jomar Tigcal" w:date="2023-03-05T00:32:38Z">
                            <w:r>
                              <w:rPr>
                                <w:color w:val="000000"/>
                                <w:spacing w:val="-1"/>
                              </w:rPr>
                              <w:delText xml:space="preserve"> </w:delText>
                            </w:r>
                          </w:del>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177</w:t>
                          </w:r>
                          <w:r>
                            <w:rPr>
                              <w:spacing w:val="-5"/>
                              <w:color w:val="000000"/>
                            </w:rPr>
                            <w:fldChar w:fldCharType="end"/>
                          </w:r>
                        </w:p>
                      </w:txbxContent>
                    </wps:txbx>
                    <wps:bodyPr lIns="0" rIns="0" tIns="0" bIns="0" anchor="t" upright="1">
                      <a:noAutofit/>
                    </wps:bodyPr>
                  </wps:wsp>
                </a:graphicData>
              </a:graphic>
            </wp:anchor>
          </w:drawing>
        </mc:Choice>
        <mc:Fallback>
          <w:pict>
            <v:rect id="shape_0" ID="docshape 35" path="m0,0l-2147483645,0l-2147483645,-2147483646l0,-2147483646xe" stroked="f" o:allowincell="f" style="position:absolute;margin-left:288.2pt;margin-top:33.75pt;width:203.55pt;height:15.6pt;mso-wrap-style:square;v-text-anchor:top;mso-position-horizontal-relative:page;mso-position-vertical-relative:page" wp14:anchorId="55C996A4">
              <v:fill o:detectmouseclick="t" on="false"/>
              <v:stroke color="#3465a4" joinstyle="round" endcap="flat"/>
              <v:textbox>
                <w:txbxContent>
                  <w:p>
                    <w:pPr>
                      <w:pStyle w:val="TextBody"/>
                      <w:spacing w:before="20" w:after="0"/>
                      <w:ind w:left="20" w:hanging="0"/>
                      <w:rPr>
                        <w:color w:val="000000"/>
                      </w:rPr>
                    </w:pPr>
                    <w:ins w:id="3733" w:author="Jomar Tigcal" w:date="2023-03-05T00:32:38Z">
                      <w:r>
                        <w:rPr>
                          <w:color w:val="000000"/>
                        </w:rPr>
                        <w:t>Chapter 15: Architecture Patterns</w:t>
                      </w:r>
                    </w:ins>
                    <w:del w:id="3734" w:author="Jomar Tigcal" w:date="2023-03-05T00:32:38Z">
                      <w:r>
                        <w:rPr>
                          <w:color w:val="000000"/>
                        </w:rPr>
                        <w:delText>Chapter</w:delText>
                      </w:r>
                    </w:del>
                    <w:del w:id="3735" w:author="Jomar Tigcal" w:date="2023-03-05T00:32:38Z">
                      <w:r>
                        <w:rPr>
                          <w:color w:val="000000"/>
                          <w:spacing w:val="-1"/>
                        </w:rPr>
                        <w:delText xml:space="preserve"> </w:delText>
                      </w:r>
                    </w:del>
                    <w:del w:id="3736" w:author="Jomar Tigcal" w:date="2023-03-05T00:32:38Z">
                      <w:r>
                        <w:rPr>
                          <w:color w:val="000000"/>
                        </w:rPr>
                        <w:delText>2:</w:delText>
                      </w:r>
                    </w:del>
                    <w:del w:id="3737" w:author="Jomar Tigcal" w:date="2023-03-05T00:32:38Z">
                      <w:r>
                        <w:rPr>
                          <w:color w:val="000000"/>
                          <w:spacing w:val="-1"/>
                        </w:rPr>
                        <w:delText xml:space="preserve"> </w:delText>
                      </w:r>
                    </w:del>
                    <w:del w:id="3738" w:author="Jomar Tigcal" w:date="2023-03-05T00:32:38Z">
                      <w:r>
                        <w:rPr>
                          <w:color w:val="000000"/>
                        </w:rPr>
                        <w:delText>Building</w:delText>
                      </w:r>
                    </w:del>
                    <w:del w:id="3739" w:author="Jomar Tigcal" w:date="2023-03-05T00:32:38Z">
                      <w:r>
                        <w:rPr>
                          <w:color w:val="000000"/>
                          <w:spacing w:val="-1"/>
                        </w:rPr>
                        <w:delText xml:space="preserve"> </w:delText>
                      </w:r>
                    </w:del>
                    <w:del w:id="3740" w:author="Jomar Tigcal" w:date="2023-03-05T00:32:38Z">
                      <w:r>
                        <w:rPr>
                          <w:color w:val="000000"/>
                        </w:rPr>
                        <w:delText>User</w:delText>
                      </w:r>
                    </w:del>
                    <w:del w:id="3741" w:author="Jomar Tigcal" w:date="2023-03-05T00:32:38Z">
                      <w:r>
                        <w:rPr>
                          <w:color w:val="000000"/>
                          <w:spacing w:val="-1"/>
                        </w:rPr>
                        <w:delText xml:space="preserve"> </w:delText>
                      </w:r>
                    </w:del>
                    <w:del w:id="3742" w:author="Jomar Tigcal" w:date="2023-03-05T00:32:38Z">
                      <w:r>
                        <w:rPr>
                          <w:color w:val="000000"/>
                        </w:rPr>
                        <w:delText>Screen</w:delText>
                      </w:r>
                    </w:del>
                    <w:del w:id="3743" w:author="Jomar Tigcal" w:date="2023-03-05T00:32:38Z">
                      <w:r>
                        <w:rPr>
                          <w:color w:val="000000"/>
                          <w:spacing w:val="-1"/>
                        </w:rPr>
                        <w:delText xml:space="preserve"> </w:delText>
                      </w:r>
                    </w:del>
                    <w:del w:id="3744" w:author="Jomar Tigcal" w:date="2023-03-05T00:32:38Z">
                      <w:r>
                        <w:rPr>
                          <w:color w:val="000000"/>
                        </w:rPr>
                        <w:delText>Flows</w:delText>
                      </w:r>
                    </w:del>
                    <w:del w:id="3745" w:author="Jomar Tigcal" w:date="2023-03-05T00:32:38Z">
                      <w:r>
                        <w:rPr>
                          <w:color w:val="000000"/>
                          <w:spacing w:val="-1"/>
                        </w:rPr>
                        <w:delText xml:space="preserve"> </w:delText>
                      </w:r>
                    </w:del>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177</w:t>
                    </w:r>
                    <w:r>
                      <w:rPr>
                        <w:spacing w:val="-5"/>
                        <w:color w:val="000000"/>
                      </w:rPr>
                      <w:fldChar w:fldCharType="end"/>
                    </w:r>
                  </w:p>
                </w:txbxContent>
              </v:textbox>
              <w10:wrap type="none"/>
            </v:rect>
          </w:pict>
        </mc:Fallback>
      </mc:AlternateContent>
    </w:r>
  </w:p>
</w:hdr>
</file>

<file path=word/header40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314" wp14:anchorId="179D3EDD">
              <wp:simplePos x="0" y="0"/>
              <wp:positionH relativeFrom="page">
                <wp:posOffset>662940</wp:posOffset>
              </wp:positionH>
              <wp:positionV relativeFrom="page">
                <wp:posOffset>664845</wp:posOffset>
              </wp:positionV>
              <wp:extent cx="5074920" cy="635"/>
              <wp:effectExtent l="3175" t="3175" r="3810" b="3175"/>
              <wp:wrapNone/>
              <wp:docPr id="1923" name="Line 38"/>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38" stroked="t" o:allowincell="f" style="position:absolute;mso-position-horizontal-relative:page;mso-position-vertical-relative:page" wp14:anchorId="179D3EDD">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318" wp14:anchorId="2D388CAF">
              <wp:simplePos x="0" y="0"/>
              <wp:positionH relativeFrom="page">
                <wp:posOffset>625475</wp:posOffset>
              </wp:positionH>
              <wp:positionV relativeFrom="page">
                <wp:posOffset>428625</wp:posOffset>
              </wp:positionV>
              <wp:extent cx="894080" cy="198755"/>
              <wp:effectExtent l="0" t="635" r="0" b="0"/>
              <wp:wrapNone/>
              <wp:docPr id="1924" name="docshape 38"/>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178</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8" path="m0,0l-2147483645,0l-2147483645,-2147483646l0,-2147483646xe" stroked="f" o:allowincell="f" style="position:absolute;margin-left:49.25pt;margin-top:33.75pt;width:70.35pt;height:15.6pt;mso-wrap-style:square;v-text-anchor:top;mso-position-horizontal-relative:page;mso-position-vertical-relative:page" wp14:anchorId="2D388CAF">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178</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40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304" wp14:anchorId="76397156">
              <wp:simplePos x="0" y="0"/>
              <wp:positionH relativeFrom="page">
                <wp:posOffset>1120140</wp:posOffset>
              </wp:positionH>
              <wp:positionV relativeFrom="page">
                <wp:posOffset>664845</wp:posOffset>
              </wp:positionV>
              <wp:extent cx="5074285" cy="635"/>
              <wp:effectExtent l="3175" t="3175" r="3810" b="3175"/>
              <wp:wrapNone/>
              <wp:docPr id="1926" name="Line 37"/>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37" stroked="t" o:allowincell="f" style="position:absolute;mso-position-horizontal-relative:page;mso-position-vertical-relative:page" wp14:anchorId="76397156">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309" wp14:anchorId="55C996A4">
              <wp:simplePos x="0" y="0"/>
              <wp:positionH relativeFrom="page">
                <wp:posOffset>3660140</wp:posOffset>
              </wp:positionH>
              <wp:positionV relativeFrom="page">
                <wp:posOffset>428625</wp:posOffset>
              </wp:positionV>
              <wp:extent cx="2585720" cy="198755"/>
              <wp:effectExtent l="0" t="635" r="0" b="0"/>
              <wp:wrapNone/>
              <wp:docPr id="1927" name="docshape 37"/>
              <a:graphic xmlns:a="http://schemas.openxmlformats.org/drawingml/2006/main">
                <a:graphicData uri="http://schemas.microsoft.com/office/word/2010/wordprocessingShape">
                  <wps:wsp>
                    <wps:cNvSpPr/>
                    <wps:spPr>
                      <a:xfrm>
                        <a:off x="0" y="0"/>
                        <a:ext cx="258588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1"/>
                            </w:rPr>
                            <w:t xml:space="preserve"> </w:t>
                          </w:r>
                          <w:r>
                            <w:rPr>
                              <w:color w:val="000000"/>
                            </w:rPr>
                            <w:t>2:</w:t>
                          </w:r>
                          <w:r>
                            <w:rPr>
                              <w:color w:val="000000"/>
                              <w:spacing w:val="-1"/>
                            </w:rPr>
                            <w:t xml:space="preserve"> </w:t>
                          </w:r>
                          <w:r>
                            <w:rPr>
                              <w:color w:val="000000"/>
                            </w:rPr>
                            <w:t>Building</w:t>
                          </w:r>
                          <w:r>
                            <w:rPr>
                              <w:color w:val="000000"/>
                              <w:spacing w:val="-1"/>
                            </w:rPr>
                            <w:t xml:space="preserve"> </w:t>
                          </w:r>
                          <w:r>
                            <w:rPr>
                              <w:color w:val="000000"/>
                            </w:rPr>
                            <w:t>User</w:t>
                          </w:r>
                          <w:r>
                            <w:rPr>
                              <w:color w:val="000000"/>
                              <w:spacing w:val="-1"/>
                            </w:rPr>
                            <w:t xml:space="preserve"> </w:t>
                          </w:r>
                          <w:r>
                            <w:rPr>
                              <w:color w:val="000000"/>
                            </w:rPr>
                            <w:t>Screen</w:t>
                          </w:r>
                          <w:r>
                            <w:rPr>
                              <w:color w:val="000000"/>
                              <w:spacing w:val="-1"/>
                            </w:rPr>
                            <w:t xml:space="preserve"> </w:t>
                          </w:r>
                          <w:r>
                            <w:rPr>
                              <w:color w:val="000000"/>
                            </w:rPr>
                            <w:t>Flows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179</w:t>
                          </w:r>
                          <w:r>
                            <w:rPr>
                              <w:spacing w:val="-5"/>
                              <w:color w:val="000000"/>
                            </w:rPr>
                            <w:fldChar w:fldCharType="end"/>
                          </w:r>
                        </w:p>
                      </w:txbxContent>
                    </wps:txbx>
                    <wps:bodyPr lIns="0" rIns="0" tIns="0" bIns="0" anchor="t" upright="1">
                      <a:noAutofit/>
                    </wps:bodyPr>
                  </wps:wsp>
                </a:graphicData>
              </a:graphic>
            </wp:anchor>
          </w:drawing>
        </mc:Choice>
        <mc:Fallback>
          <w:pict>
            <v:rect id="shape_0" ID="docshape 37" path="m0,0l-2147483645,0l-2147483645,-2147483646l0,-2147483646xe" stroked="f" o:allowincell="f" style="position:absolute;margin-left:288.2pt;margin-top:33.75pt;width:203.55pt;height:15.6pt;mso-wrap-style:square;v-text-anchor:top;mso-position-horizontal-relative:page;mso-position-vertical-relative:page" wp14:anchorId="55C996A4">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1"/>
                      </w:rPr>
                      <w:t xml:space="preserve"> </w:t>
                    </w:r>
                    <w:r>
                      <w:rPr>
                        <w:color w:val="000000"/>
                      </w:rPr>
                      <w:t>2:</w:t>
                    </w:r>
                    <w:r>
                      <w:rPr>
                        <w:color w:val="000000"/>
                        <w:spacing w:val="-1"/>
                      </w:rPr>
                      <w:t xml:space="preserve"> </w:t>
                    </w:r>
                    <w:r>
                      <w:rPr>
                        <w:color w:val="000000"/>
                      </w:rPr>
                      <w:t>Building</w:t>
                    </w:r>
                    <w:r>
                      <w:rPr>
                        <w:color w:val="000000"/>
                        <w:spacing w:val="-1"/>
                      </w:rPr>
                      <w:t xml:space="preserve"> </w:t>
                    </w:r>
                    <w:r>
                      <w:rPr>
                        <w:color w:val="000000"/>
                      </w:rPr>
                      <w:t>User</w:t>
                    </w:r>
                    <w:r>
                      <w:rPr>
                        <w:color w:val="000000"/>
                        <w:spacing w:val="-1"/>
                      </w:rPr>
                      <w:t xml:space="preserve"> </w:t>
                    </w:r>
                    <w:r>
                      <w:rPr>
                        <w:color w:val="000000"/>
                      </w:rPr>
                      <w:t>Screen</w:t>
                    </w:r>
                    <w:r>
                      <w:rPr>
                        <w:color w:val="000000"/>
                        <w:spacing w:val="-1"/>
                      </w:rPr>
                      <w:t xml:space="preserve"> </w:t>
                    </w:r>
                    <w:r>
                      <w:rPr>
                        <w:color w:val="000000"/>
                      </w:rPr>
                      <w:t>Flows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179</w:t>
                    </w:r>
                    <w:r>
                      <w:rPr>
                        <w:spacing w:val="-5"/>
                        <w:color w:val="000000"/>
                      </w:rPr>
                      <w:fldChar w:fldCharType="end"/>
                    </w:r>
                  </w:p>
                </w:txbxContent>
              </v:textbox>
              <w10:wrap type="none"/>
            </v:rect>
          </w:pict>
        </mc:Fallback>
      </mc:AlternateContent>
    </w:r>
  </w:p>
</w:hdr>
</file>

<file path=word/header40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92" wp14:anchorId="0D82FAE6">
              <wp:simplePos x="0" y="0"/>
              <wp:positionH relativeFrom="page">
                <wp:posOffset>0</wp:posOffset>
              </wp:positionH>
              <wp:positionV relativeFrom="page">
                <wp:posOffset>0</wp:posOffset>
              </wp:positionV>
              <wp:extent cx="5074920" cy="635"/>
              <wp:effectExtent l="3175" t="3175" r="3810" b="3175"/>
              <wp:wrapNone/>
              <wp:docPr id="1929" name="Line 8"/>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8" stroked="t" o:allowincell="f" style="position:absolute;mso-position-horizontal-relative:page;mso-position-vertical-relative:page" wp14:anchorId="0D82FAE6">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95" wp14:anchorId="4FB5F0AE">
              <wp:simplePos x="0" y="0"/>
              <wp:positionH relativeFrom="page">
                <wp:posOffset>0</wp:posOffset>
              </wp:positionH>
              <wp:positionV relativeFrom="page">
                <wp:posOffset>0</wp:posOffset>
              </wp:positionV>
              <wp:extent cx="967105" cy="198755"/>
              <wp:effectExtent l="635" t="635" r="0" b="0"/>
              <wp:wrapNone/>
              <wp:docPr id="1930" name="docshape1377"/>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1377" path="m0,0l-2147483645,0l-2147483645,-2147483646l0,-2147483646xe" stroked="f" o:allowincell="f" style="position:absolute;margin-left:0pt;margin-top:0pt;width:76.1pt;height:15.6pt;mso-wrap-style:square;v-text-anchor:top;mso-position-horizontal-relative:page;mso-position-vertical-relative:page" wp14:anchorId="4FB5F0AE">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4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315" wp14:anchorId="179D3EDD">
              <wp:simplePos x="0" y="0"/>
              <wp:positionH relativeFrom="page">
                <wp:posOffset>662940</wp:posOffset>
              </wp:positionH>
              <wp:positionV relativeFrom="page">
                <wp:posOffset>664845</wp:posOffset>
              </wp:positionV>
              <wp:extent cx="5074920" cy="635"/>
              <wp:effectExtent l="3175" t="3175" r="3810" b="3175"/>
              <wp:wrapNone/>
              <wp:docPr id="173" name="Line 38"/>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38" stroked="t" o:allowincell="f" style="position:absolute;mso-position-horizontal-relative:page;mso-position-vertical-relative:page" wp14:anchorId="179D3EDD">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320" wp14:anchorId="2D388CAF">
              <wp:simplePos x="0" y="0"/>
              <wp:positionH relativeFrom="page">
                <wp:posOffset>625475</wp:posOffset>
              </wp:positionH>
              <wp:positionV relativeFrom="page">
                <wp:posOffset>428625</wp:posOffset>
              </wp:positionV>
              <wp:extent cx="894080" cy="198755"/>
              <wp:effectExtent l="0" t="635" r="0" b="0"/>
              <wp:wrapNone/>
              <wp:docPr id="174" name="docshape 38"/>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24</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8" path="m0,0l-2147483645,0l-2147483645,-2147483646l0,-2147483646xe" stroked="f" o:allowincell="f" style="position:absolute;margin-left:49.25pt;margin-top:33.75pt;width:70.35pt;height:15.6pt;mso-wrap-style:square;v-text-anchor:top;mso-position-horizontal-relative:page;mso-position-vertical-relative:page" wp14:anchorId="2D388CAF">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24</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4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86" wp14:anchorId="3AB1A7A2">
              <wp:simplePos x="0" y="0"/>
              <wp:positionH relativeFrom="page">
                <wp:posOffset>0</wp:posOffset>
              </wp:positionH>
              <wp:positionV relativeFrom="page">
                <wp:posOffset>0</wp:posOffset>
              </wp:positionV>
              <wp:extent cx="5074285" cy="635"/>
              <wp:effectExtent l="3175" t="3175" r="3810" b="3175"/>
              <wp:wrapNone/>
              <wp:docPr id="1932" name="Line 6"/>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6" stroked="t" o:allowincell="f" style="position:absolute;mso-position-horizontal-relative:page;mso-position-vertical-relative:page" wp14:anchorId="3AB1A7A2">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89" wp14:anchorId="4EFD7010">
              <wp:simplePos x="0" y="0"/>
              <wp:positionH relativeFrom="page">
                <wp:posOffset>0</wp:posOffset>
              </wp:positionH>
              <wp:positionV relativeFrom="page">
                <wp:posOffset>0</wp:posOffset>
              </wp:positionV>
              <wp:extent cx="2394585" cy="198755"/>
              <wp:effectExtent l="635" t="635" r="0" b="0"/>
              <wp:wrapNone/>
              <wp:docPr id="1933" name="docshape1376"/>
              <a:graphic xmlns:a="http://schemas.openxmlformats.org/drawingml/2006/main">
                <a:graphicData uri="http://schemas.microsoft.com/office/word/2010/wordprocessingShape">
                  <wps:wsp>
                    <wps:cNvSpPr/>
                    <wps:spPr>
                      <a:xfrm>
                        <a:off x="0" y="0"/>
                        <a:ext cx="23947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14:</w:t>
                          </w:r>
                          <w:r>
                            <w:rPr>
                              <w:color w:val="000000"/>
                              <w:spacing w:val="-1"/>
                            </w:rPr>
                            <w:t xml:space="preserve"> </w:t>
                          </w:r>
                          <w:r>
                            <w:rPr>
                              <w:color w:val="000000"/>
                            </w:rPr>
                            <w:t>Architecture</w:t>
                          </w:r>
                          <w:r>
                            <w:rPr>
                              <w:color w:val="000000"/>
                              <w:spacing w:val="-2"/>
                            </w:rPr>
                            <w:t xml:space="preserve"> </w:t>
                          </w:r>
                          <w:r>
                            <w:rPr>
                              <w:color w:val="000000"/>
                            </w:rPr>
                            <w:t>Patterns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1376" path="m0,0l-2147483645,0l-2147483645,-2147483646l0,-2147483646xe" stroked="f" o:allowincell="f" style="position:absolute;margin-left:0pt;margin-top:0pt;width:188.5pt;height:15.6pt;mso-wrap-style:square;v-text-anchor:top;mso-position-horizontal-relative:page;mso-position-vertical-relative:page" wp14:anchorId="4EFD7010">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14:</w:t>
                    </w:r>
                    <w:r>
                      <w:rPr>
                        <w:color w:val="000000"/>
                        <w:spacing w:val="-1"/>
                      </w:rPr>
                      <w:t xml:space="preserve"> </w:t>
                    </w:r>
                    <w:r>
                      <w:rPr>
                        <w:color w:val="000000"/>
                      </w:rPr>
                      <w:t>Architecture</w:t>
                    </w:r>
                    <w:r>
                      <w:rPr>
                        <w:color w:val="000000"/>
                        <w:spacing w:val="-2"/>
                      </w:rPr>
                      <w:t xml:space="preserve"> </w:t>
                    </w:r>
                    <w:r>
                      <w:rPr>
                        <w:color w:val="000000"/>
                      </w:rPr>
                      <w:t>Patterns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4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91" wp14:anchorId="0D82FAE6">
              <wp:simplePos x="0" y="0"/>
              <wp:positionH relativeFrom="page">
                <wp:posOffset>0</wp:posOffset>
              </wp:positionH>
              <wp:positionV relativeFrom="page">
                <wp:posOffset>0</wp:posOffset>
              </wp:positionV>
              <wp:extent cx="5074920" cy="635"/>
              <wp:effectExtent l="3175" t="3175" r="3810" b="3175"/>
              <wp:wrapNone/>
              <wp:docPr id="1935" name="Line 8"/>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8" stroked="t" o:allowincell="f" style="position:absolute;mso-position-horizontal-relative:page;mso-position-vertical-relative:page" wp14:anchorId="0D82FAE6">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94" wp14:anchorId="4FB5F0AE">
              <wp:simplePos x="0" y="0"/>
              <wp:positionH relativeFrom="page">
                <wp:posOffset>0</wp:posOffset>
              </wp:positionH>
              <wp:positionV relativeFrom="page">
                <wp:posOffset>0</wp:posOffset>
              </wp:positionV>
              <wp:extent cx="967105" cy="198755"/>
              <wp:effectExtent l="635" t="635" r="0" b="0"/>
              <wp:wrapNone/>
              <wp:docPr id="1936" name="docshape1377"/>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1377" path="m0,0l-2147483645,0l-2147483645,-2147483646l0,-2147483646xe" stroked="f" o:allowincell="f" style="position:absolute;margin-left:0pt;margin-top:0pt;width:76.1pt;height:15.6pt;mso-wrap-style:square;v-text-anchor:top;mso-position-horizontal-relative:page;mso-position-vertical-relative:page" wp14:anchorId="4FB5F0AE">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4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85" wp14:anchorId="3AB1A7A2">
              <wp:simplePos x="0" y="0"/>
              <wp:positionH relativeFrom="page">
                <wp:posOffset>0</wp:posOffset>
              </wp:positionH>
              <wp:positionV relativeFrom="page">
                <wp:posOffset>0</wp:posOffset>
              </wp:positionV>
              <wp:extent cx="5074285" cy="635"/>
              <wp:effectExtent l="3175" t="3175" r="3810" b="3175"/>
              <wp:wrapNone/>
              <wp:docPr id="1938" name="Line 6"/>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6" stroked="t" o:allowincell="f" style="position:absolute;mso-position-horizontal-relative:page;mso-position-vertical-relative:page" wp14:anchorId="3AB1A7A2">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88" wp14:anchorId="4EFD7010">
              <wp:simplePos x="0" y="0"/>
              <wp:positionH relativeFrom="page">
                <wp:posOffset>0</wp:posOffset>
              </wp:positionH>
              <wp:positionV relativeFrom="page">
                <wp:posOffset>0</wp:posOffset>
              </wp:positionV>
              <wp:extent cx="2394585" cy="198755"/>
              <wp:effectExtent l="635" t="635" r="0" b="0"/>
              <wp:wrapNone/>
              <wp:docPr id="1939" name="docshape1376"/>
              <a:graphic xmlns:a="http://schemas.openxmlformats.org/drawingml/2006/main">
                <a:graphicData uri="http://schemas.microsoft.com/office/word/2010/wordprocessingShape">
                  <wps:wsp>
                    <wps:cNvSpPr/>
                    <wps:spPr>
                      <a:xfrm>
                        <a:off x="0" y="0"/>
                        <a:ext cx="23947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14:</w:t>
                          </w:r>
                          <w:r>
                            <w:rPr>
                              <w:color w:val="000000"/>
                              <w:spacing w:val="-1"/>
                            </w:rPr>
                            <w:t xml:space="preserve"> </w:t>
                          </w:r>
                          <w:r>
                            <w:rPr>
                              <w:color w:val="000000"/>
                            </w:rPr>
                            <w:t>Architecture</w:t>
                          </w:r>
                          <w:r>
                            <w:rPr>
                              <w:color w:val="000000"/>
                              <w:spacing w:val="-2"/>
                            </w:rPr>
                            <w:t xml:space="preserve"> </w:t>
                          </w:r>
                          <w:r>
                            <w:rPr>
                              <w:color w:val="000000"/>
                            </w:rPr>
                            <w:t>Patterns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1376" path="m0,0l-2147483645,0l-2147483645,-2147483646l0,-2147483646xe" stroked="f" o:allowincell="f" style="position:absolute;margin-left:0pt;margin-top:0pt;width:188.5pt;height:15.6pt;mso-wrap-style:square;v-text-anchor:top;mso-position-horizontal-relative:page;mso-position-vertical-relative:page" wp14:anchorId="4EFD7010">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14:</w:t>
                    </w:r>
                    <w:r>
                      <w:rPr>
                        <w:color w:val="000000"/>
                        <w:spacing w:val="-1"/>
                      </w:rPr>
                      <w:t xml:space="preserve"> </w:t>
                    </w:r>
                    <w:r>
                      <w:rPr>
                        <w:color w:val="000000"/>
                      </w:rPr>
                      <w:t>Architecture</w:t>
                    </w:r>
                    <w:r>
                      <w:rPr>
                        <w:color w:val="000000"/>
                        <w:spacing w:val="-2"/>
                      </w:rPr>
                      <w:t xml:space="preserve"> </w:t>
                    </w:r>
                    <w:r>
                      <w:rPr>
                        <w:color w:val="000000"/>
                      </w:rPr>
                      <w:t>Patterns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4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90" wp14:anchorId="0D82FAE6">
              <wp:simplePos x="0" y="0"/>
              <wp:positionH relativeFrom="page">
                <wp:posOffset>0</wp:posOffset>
              </wp:positionH>
              <wp:positionV relativeFrom="page">
                <wp:posOffset>0</wp:posOffset>
              </wp:positionV>
              <wp:extent cx="5074920" cy="635"/>
              <wp:effectExtent l="3175" t="3175" r="3810" b="3175"/>
              <wp:wrapNone/>
              <wp:docPr id="1941" name="Line 8"/>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8" stroked="t" o:allowincell="f" style="position:absolute;mso-position-horizontal-relative:page;mso-position-vertical-relative:page" wp14:anchorId="0D82FAE6">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93" wp14:anchorId="4FB5F0AE">
              <wp:simplePos x="0" y="0"/>
              <wp:positionH relativeFrom="page">
                <wp:posOffset>0</wp:posOffset>
              </wp:positionH>
              <wp:positionV relativeFrom="page">
                <wp:posOffset>0</wp:posOffset>
              </wp:positionV>
              <wp:extent cx="967105" cy="198755"/>
              <wp:effectExtent l="635" t="635" r="0" b="0"/>
              <wp:wrapNone/>
              <wp:docPr id="1942" name="docshape1377"/>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1377" path="m0,0l-2147483645,0l-2147483645,-2147483646l0,-2147483646xe" stroked="f" o:allowincell="f" style="position:absolute;margin-left:0pt;margin-top:0pt;width:76.1pt;height:15.6pt;mso-wrap-style:square;v-text-anchor:top;mso-position-horizontal-relative:page;mso-position-vertical-relative:page" wp14:anchorId="4FB5F0AE">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4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84" wp14:anchorId="3AB1A7A2">
              <wp:simplePos x="0" y="0"/>
              <wp:positionH relativeFrom="page">
                <wp:posOffset>0</wp:posOffset>
              </wp:positionH>
              <wp:positionV relativeFrom="page">
                <wp:posOffset>0</wp:posOffset>
              </wp:positionV>
              <wp:extent cx="5074285" cy="635"/>
              <wp:effectExtent l="3175" t="3175" r="3810" b="3175"/>
              <wp:wrapNone/>
              <wp:docPr id="1944" name="Line 6"/>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6" stroked="t" o:allowincell="f" style="position:absolute;mso-position-horizontal-relative:page;mso-position-vertical-relative:page" wp14:anchorId="3AB1A7A2">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87" wp14:anchorId="4EFD7010">
              <wp:simplePos x="0" y="0"/>
              <wp:positionH relativeFrom="page">
                <wp:posOffset>0</wp:posOffset>
              </wp:positionH>
              <wp:positionV relativeFrom="page">
                <wp:posOffset>0</wp:posOffset>
              </wp:positionV>
              <wp:extent cx="2394585" cy="198755"/>
              <wp:effectExtent l="635" t="635" r="0" b="0"/>
              <wp:wrapNone/>
              <wp:docPr id="1945" name="docshape1376"/>
              <a:graphic xmlns:a="http://schemas.openxmlformats.org/drawingml/2006/main">
                <a:graphicData uri="http://schemas.microsoft.com/office/word/2010/wordprocessingShape">
                  <wps:wsp>
                    <wps:cNvSpPr/>
                    <wps:spPr>
                      <a:xfrm>
                        <a:off x="0" y="0"/>
                        <a:ext cx="23947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14:</w:t>
                          </w:r>
                          <w:r>
                            <w:rPr>
                              <w:color w:val="000000"/>
                              <w:spacing w:val="-1"/>
                            </w:rPr>
                            <w:t xml:space="preserve"> </w:t>
                          </w:r>
                          <w:r>
                            <w:rPr>
                              <w:color w:val="000000"/>
                            </w:rPr>
                            <w:t>Architecture</w:t>
                          </w:r>
                          <w:r>
                            <w:rPr>
                              <w:color w:val="000000"/>
                              <w:spacing w:val="-2"/>
                            </w:rPr>
                            <w:t xml:space="preserve"> </w:t>
                          </w:r>
                          <w:r>
                            <w:rPr>
                              <w:color w:val="000000"/>
                            </w:rPr>
                            <w:t>Patterns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1376" path="m0,0l-2147483645,0l-2147483645,-2147483646l0,-2147483646xe" stroked="f" o:allowincell="f" style="position:absolute;margin-left:0pt;margin-top:0pt;width:188.5pt;height:15.6pt;mso-wrap-style:square;v-text-anchor:top;mso-position-horizontal-relative:page;mso-position-vertical-relative:page" wp14:anchorId="4EFD7010">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14:</w:t>
                    </w:r>
                    <w:r>
                      <w:rPr>
                        <w:color w:val="000000"/>
                        <w:spacing w:val="-1"/>
                      </w:rPr>
                      <w:t xml:space="preserve"> </w:t>
                    </w:r>
                    <w:r>
                      <w:rPr>
                        <w:color w:val="000000"/>
                      </w:rPr>
                      <w:t>Architecture</w:t>
                    </w:r>
                    <w:r>
                      <w:rPr>
                        <w:color w:val="000000"/>
                        <w:spacing w:val="-2"/>
                      </w:rPr>
                      <w:t xml:space="preserve"> </w:t>
                    </w:r>
                    <w:r>
                      <w:rPr>
                        <w:color w:val="000000"/>
                      </w:rPr>
                      <w:t>Patterns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4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252" wp14:anchorId="0D82FAE6">
              <wp:simplePos x="0" y="0"/>
              <wp:positionH relativeFrom="page">
                <wp:posOffset>0</wp:posOffset>
              </wp:positionH>
              <wp:positionV relativeFrom="page">
                <wp:posOffset>0</wp:posOffset>
              </wp:positionV>
              <wp:extent cx="5074920" cy="635"/>
              <wp:effectExtent l="3175" t="3175" r="3810" b="3175"/>
              <wp:wrapNone/>
              <wp:docPr id="1947" name="Line 320"/>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20" stroked="t" o:allowincell="f" style="position:absolute;mso-position-horizontal-relative:page;mso-position-vertical-relative:page" wp14:anchorId="0D82FAE6">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255" wp14:anchorId="4FB5F0AE">
              <wp:simplePos x="0" y="0"/>
              <wp:positionH relativeFrom="page">
                <wp:posOffset>0</wp:posOffset>
              </wp:positionH>
              <wp:positionV relativeFrom="page">
                <wp:posOffset>0</wp:posOffset>
              </wp:positionV>
              <wp:extent cx="967105" cy="198755"/>
              <wp:effectExtent l="635" t="635" r="0" b="0"/>
              <wp:wrapNone/>
              <wp:docPr id="1948" name="docshape 314"/>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14" path="m0,0l-2147483645,0l-2147483645,-2147483646l0,-2147483646xe" stroked="f" o:allowincell="f" style="position:absolute;margin-left:0pt;margin-top:0pt;width:76.1pt;height:15.6pt;mso-wrap-style:square;v-text-anchor:top;mso-position-horizontal-relative:page;mso-position-vertical-relative:page" wp14:anchorId="4FB5F0AE">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4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246" wp14:anchorId="3AB1A7A2">
              <wp:simplePos x="0" y="0"/>
              <wp:positionH relativeFrom="page">
                <wp:posOffset>0</wp:posOffset>
              </wp:positionH>
              <wp:positionV relativeFrom="page">
                <wp:posOffset>0</wp:posOffset>
              </wp:positionV>
              <wp:extent cx="5074285" cy="635"/>
              <wp:effectExtent l="3175" t="3175" r="3810" b="3175"/>
              <wp:wrapNone/>
              <wp:docPr id="1950" name="Line 319"/>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19" stroked="t" o:allowincell="f" style="position:absolute;mso-position-horizontal-relative:page;mso-position-vertical-relative:page" wp14:anchorId="3AB1A7A2">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249" wp14:anchorId="4EFD7010">
              <wp:simplePos x="0" y="0"/>
              <wp:positionH relativeFrom="page">
                <wp:posOffset>0</wp:posOffset>
              </wp:positionH>
              <wp:positionV relativeFrom="page">
                <wp:posOffset>0</wp:posOffset>
              </wp:positionV>
              <wp:extent cx="2394585" cy="198755"/>
              <wp:effectExtent l="635" t="635" r="0" b="0"/>
              <wp:wrapNone/>
              <wp:docPr id="1951" name="docshape 313"/>
              <a:graphic xmlns:a="http://schemas.openxmlformats.org/drawingml/2006/main">
                <a:graphicData uri="http://schemas.microsoft.com/office/word/2010/wordprocessingShape">
                  <wps:wsp>
                    <wps:cNvSpPr/>
                    <wps:spPr>
                      <a:xfrm>
                        <a:off x="0" y="0"/>
                        <a:ext cx="23947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14:</w:t>
                          </w:r>
                          <w:r>
                            <w:rPr>
                              <w:color w:val="000000"/>
                              <w:spacing w:val="-1"/>
                            </w:rPr>
                            <w:t xml:space="preserve"> </w:t>
                          </w:r>
                          <w:r>
                            <w:rPr>
                              <w:color w:val="000000"/>
                            </w:rPr>
                            <w:t>Architecture</w:t>
                          </w:r>
                          <w:r>
                            <w:rPr>
                              <w:color w:val="000000"/>
                              <w:spacing w:val="-2"/>
                            </w:rPr>
                            <w:t xml:space="preserve"> </w:t>
                          </w:r>
                          <w:r>
                            <w:rPr>
                              <w:color w:val="000000"/>
                            </w:rPr>
                            <w:t>Patterns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313" path="m0,0l-2147483645,0l-2147483645,-2147483646l0,-2147483646xe" stroked="f" o:allowincell="f" style="position:absolute;margin-left:0pt;margin-top:0pt;width:188.5pt;height:15.6pt;mso-wrap-style:square;v-text-anchor:top;mso-position-horizontal-relative:page;mso-position-vertical-relative:page" wp14:anchorId="4EFD7010">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14:</w:t>
                    </w:r>
                    <w:r>
                      <w:rPr>
                        <w:color w:val="000000"/>
                        <w:spacing w:val="-1"/>
                      </w:rPr>
                      <w:t xml:space="preserve"> </w:t>
                    </w:r>
                    <w:r>
                      <w:rPr>
                        <w:color w:val="000000"/>
                      </w:rPr>
                      <w:t>Architecture</w:t>
                    </w:r>
                    <w:r>
                      <w:rPr>
                        <w:color w:val="000000"/>
                        <w:spacing w:val="-2"/>
                      </w:rPr>
                      <w:t xml:space="preserve"> </w:t>
                    </w:r>
                    <w:r>
                      <w:rPr>
                        <w:color w:val="000000"/>
                      </w:rPr>
                      <w:t>Patterns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4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251" wp14:anchorId="0D82FAE6">
              <wp:simplePos x="0" y="0"/>
              <wp:positionH relativeFrom="page">
                <wp:posOffset>0</wp:posOffset>
              </wp:positionH>
              <wp:positionV relativeFrom="page">
                <wp:posOffset>0</wp:posOffset>
              </wp:positionV>
              <wp:extent cx="5074920" cy="635"/>
              <wp:effectExtent l="3175" t="3175" r="3810" b="3175"/>
              <wp:wrapNone/>
              <wp:docPr id="1953" name="Line 320"/>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20" stroked="t" o:allowincell="f" style="position:absolute;mso-position-horizontal-relative:page;mso-position-vertical-relative:page" wp14:anchorId="0D82FAE6">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254" wp14:anchorId="4FB5F0AE">
              <wp:simplePos x="0" y="0"/>
              <wp:positionH relativeFrom="page">
                <wp:posOffset>0</wp:posOffset>
              </wp:positionH>
              <wp:positionV relativeFrom="page">
                <wp:posOffset>0</wp:posOffset>
              </wp:positionV>
              <wp:extent cx="967105" cy="198755"/>
              <wp:effectExtent l="635" t="635" r="0" b="0"/>
              <wp:wrapNone/>
              <wp:docPr id="1954" name="docshape 314"/>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14" path="m0,0l-2147483645,0l-2147483645,-2147483646l0,-2147483646xe" stroked="f" o:allowincell="f" style="position:absolute;margin-left:0pt;margin-top:0pt;width:76.1pt;height:15.6pt;mso-wrap-style:square;v-text-anchor:top;mso-position-horizontal-relative:page;mso-position-vertical-relative:page" wp14:anchorId="4FB5F0AE">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4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245" wp14:anchorId="3AB1A7A2">
              <wp:simplePos x="0" y="0"/>
              <wp:positionH relativeFrom="page">
                <wp:posOffset>0</wp:posOffset>
              </wp:positionH>
              <wp:positionV relativeFrom="page">
                <wp:posOffset>0</wp:posOffset>
              </wp:positionV>
              <wp:extent cx="5074285" cy="635"/>
              <wp:effectExtent l="3175" t="3175" r="3810" b="3175"/>
              <wp:wrapNone/>
              <wp:docPr id="1956" name="Line 319"/>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19" stroked="t" o:allowincell="f" style="position:absolute;mso-position-horizontal-relative:page;mso-position-vertical-relative:page" wp14:anchorId="3AB1A7A2">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248" wp14:anchorId="4EFD7010">
              <wp:simplePos x="0" y="0"/>
              <wp:positionH relativeFrom="page">
                <wp:posOffset>0</wp:posOffset>
              </wp:positionH>
              <wp:positionV relativeFrom="page">
                <wp:posOffset>0</wp:posOffset>
              </wp:positionV>
              <wp:extent cx="2394585" cy="198755"/>
              <wp:effectExtent l="635" t="635" r="0" b="0"/>
              <wp:wrapNone/>
              <wp:docPr id="1957" name="docshape 313"/>
              <a:graphic xmlns:a="http://schemas.openxmlformats.org/drawingml/2006/main">
                <a:graphicData uri="http://schemas.microsoft.com/office/word/2010/wordprocessingShape">
                  <wps:wsp>
                    <wps:cNvSpPr/>
                    <wps:spPr>
                      <a:xfrm>
                        <a:off x="0" y="0"/>
                        <a:ext cx="23947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14:</w:t>
                          </w:r>
                          <w:r>
                            <w:rPr>
                              <w:color w:val="000000"/>
                              <w:spacing w:val="-1"/>
                            </w:rPr>
                            <w:t xml:space="preserve"> </w:t>
                          </w:r>
                          <w:r>
                            <w:rPr>
                              <w:color w:val="000000"/>
                            </w:rPr>
                            <w:t>Architecture</w:t>
                          </w:r>
                          <w:r>
                            <w:rPr>
                              <w:color w:val="000000"/>
                              <w:spacing w:val="-2"/>
                            </w:rPr>
                            <w:t xml:space="preserve"> </w:t>
                          </w:r>
                          <w:r>
                            <w:rPr>
                              <w:color w:val="000000"/>
                            </w:rPr>
                            <w:t>Patterns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313" path="m0,0l-2147483645,0l-2147483645,-2147483646l0,-2147483646xe" stroked="f" o:allowincell="f" style="position:absolute;margin-left:0pt;margin-top:0pt;width:188.5pt;height:15.6pt;mso-wrap-style:square;v-text-anchor:top;mso-position-horizontal-relative:page;mso-position-vertical-relative:page" wp14:anchorId="4EFD7010">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14:</w:t>
                    </w:r>
                    <w:r>
                      <w:rPr>
                        <w:color w:val="000000"/>
                        <w:spacing w:val="-1"/>
                      </w:rPr>
                      <w:t xml:space="preserve"> </w:t>
                    </w:r>
                    <w:r>
                      <w:rPr>
                        <w:color w:val="000000"/>
                      </w:rPr>
                      <w:t>Architecture</w:t>
                    </w:r>
                    <w:r>
                      <w:rPr>
                        <w:color w:val="000000"/>
                        <w:spacing w:val="-2"/>
                      </w:rPr>
                      <w:t xml:space="preserve"> </w:t>
                    </w:r>
                    <w:r>
                      <w:rPr>
                        <w:color w:val="000000"/>
                      </w:rPr>
                      <w:t>Patterns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4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250" wp14:anchorId="0D82FAE6">
              <wp:simplePos x="0" y="0"/>
              <wp:positionH relativeFrom="page">
                <wp:posOffset>0</wp:posOffset>
              </wp:positionH>
              <wp:positionV relativeFrom="page">
                <wp:posOffset>0</wp:posOffset>
              </wp:positionV>
              <wp:extent cx="5074920" cy="635"/>
              <wp:effectExtent l="3175" t="3175" r="3810" b="3175"/>
              <wp:wrapNone/>
              <wp:docPr id="1960" name="Line 320"/>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20" stroked="t" o:allowincell="f" style="position:absolute;mso-position-horizontal-relative:page;mso-position-vertical-relative:page" wp14:anchorId="0D82FAE6">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253" wp14:anchorId="4FB5F0AE">
              <wp:simplePos x="0" y="0"/>
              <wp:positionH relativeFrom="page">
                <wp:posOffset>0</wp:posOffset>
              </wp:positionH>
              <wp:positionV relativeFrom="page">
                <wp:posOffset>0</wp:posOffset>
              </wp:positionV>
              <wp:extent cx="967105" cy="198755"/>
              <wp:effectExtent l="635" t="635" r="0" b="0"/>
              <wp:wrapNone/>
              <wp:docPr id="1961" name="docshape 314"/>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14" path="m0,0l-2147483645,0l-2147483645,-2147483646l0,-2147483646xe" stroked="f" o:allowincell="f" style="position:absolute;margin-left:0pt;margin-top:0pt;width:76.1pt;height:15.6pt;mso-wrap-style:square;v-text-anchor:top;mso-position-horizontal-relative:page;mso-position-vertical-relative:page" wp14:anchorId="4FB5F0AE">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4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305" wp14:anchorId="76397156">
              <wp:simplePos x="0" y="0"/>
              <wp:positionH relativeFrom="page">
                <wp:posOffset>1120140</wp:posOffset>
              </wp:positionH>
              <wp:positionV relativeFrom="page">
                <wp:posOffset>664845</wp:posOffset>
              </wp:positionV>
              <wp:extent cx="5074285" cy="635"/>
              <wp:effectExtent l="3175" t="3175" r="3810" b="3175"/>
              <wp:wrapNone/>
              <wp:docPr id="176" name="Line 37"/>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37" stroked="t" o:allowincell="f" style="position:absolute;mso-position-horizontal-relative:page;mso-position-vertical-relative:page" wp14:anchorId="76397156">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310" wp14:anchorId="55C996A4">
              <wp:simplePos x="0" y="0"/>
              <wp:positionH relativeFrom="page">
                <wp:posOffset>3660140</wp:posOffset>
              </wp:positionH>
              <wp:positionV relativeFrom="page">
                <wp:posOffset>428625</wp:posOffset>
              </wp:positionV>
              <wp:extent cx="2585720" cy="198755"/>
              <wp:effectExtent l="0" t="635" r="0" b="0"/>
              <wp:wrapNone/>
              <wp:docPr id="177" name="docshape 37"/>
              <a:graphic xmlns:a="http://schemas.openxmlformats.org/drawingml/2006/main">
                <a:graphicData uri="http://schemas.microsoft.com/office/word/2010/wordprocessingShape">
                  <wps:wsp>
                    <wps:cNvSpPr/>
                    <wps:spPr>
                      <a:xfrm>
                        <a:off x="0" y="0"/>
                        <a:ext cx="258588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1"/>
                            </w:rPr>
                            <w:t xml:space="preserve"> </w:t>
                          </w:r>
                          <w:r>
                            <w:rPr>
                              <w:color w:val="000000"/>
                            </w:rPr>
                            <w:t>2:</w:t>
                          </w:r>
                          <w:r>
                            <w:rPr>
                              <w:color w:val="000000"/>
                              <w:spacing w:val="-1"/>
                            </w:rPr>
                            <w:t xml:space="preserve"> </w:t>
                          </w:r>
                          <w:r>
                            <w:rPr>
                              <w:color w:val="000000"/>
                            </w:rPr>
                            <w:t>Building</w:t>
                          </w:r>
                          <w:r>
                            <w:rPr>
                              <w:color w:val="000000"/>
                              <w:spacing w:val="-1"/>
                            </w:rPr>
                            <w:t xml:space="preserve"> </w:t>
                          </w:r>
                          <w:r>
                            <w:rPr>
                              <w:color w:val="000000"/>
                            </w:rPr>
                            <w:t>User</w:t>
                          </w:r>
                          <w:r>
                            <w:rPr>
                              <w:color w:val="000000"/>
                              <w:spacing w:val="-1"/>
                            </w:rPr>
                            <w:t xml:space="preserve"> </w:t>
                          </w:r>
                          <w:r>
                            <w:rPr>
                              <w:color w:val="000000"/>
                            </w:rPr>
                            <w:t>Screen</w:t>
                          </w:r>
                          <w:r>
                            <w:rPr>
                              <w:color w:val="000000"/>
                              <w:spacing w:val="-1"/>
                            </w:rPr>
                            <w:t xml:space="preserve"> </w:t>
                          </w:r>
                          <w:r>
                            <w:rPr>
                              <w:color w:val="000000"/>
                            </w:rPr>
                            <w:t>Flows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25</w:t>
                          </w:r>
                          <w:r>
                            <w:rPr>
                              <w:spacing w:val="-5"/>
                              <w:color w:val="000000"/>
                            </w:rPr>
                            <w:fldChar w:fldCharType="end"/>
                          </w:r>
                        </w:p>
                      </w:txbxContent>
                    </wps:txbx>
                    <wps:bodyPr lIns="0" rIns="0" tIns="0" bIns="0" anchor="t" upright="1">
                      <a:noAutofit/>
                    </wps:bodyPr>
                  </wps:wsp>
                </a:graphicData>
              </a:graphic>
            </wp:anchor>
          </w:drawing>
        </mc:Choice>
        <mc:Fallback>
          <w:pict>
            <v:rect id="shape_0" ID="docshape 37" path="m0,0l-2147483645,0l-2147483645,-2147483646l0,-2147483646xe" stroked="f" o:allowincell="f" style="position:absolute;margin-left:288.2pt;margin-top:33.75pt;width:203.55pt;height:15.6pt;mso-wrap-style:square;v-text-anchor:top;mso-position-horizontal-relative:page;mso-position-vertical-relative:page" wp14:anchorId="55C996A4">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1"/>
                      </w:rPr>
                      <w:t xml:space="preserve"> </w:t>
                    </w:r>
                    <w:r>
                      <w:rPr>
                        <w:color w:val="000000"/>
                      </w:rPr>
                      <w:t>2:</w:t>
                    </w:r>
                    <w:r>
                      <w:rPr>
                        <w:color w:val="000000"/>
                        <w:spacing w:val="-1"/>
                      </w:rPr>
                      <w:t xml:space="preserve"> </w:t>
                    </w:r>
                    <w:r>
                      <w:rPr>
                        <w:color w:val="000000"/>
                      </w:rPr>
                      <w:t>Building</w:t>
                    </w:r>
                    <w:r>
                      <w:rPr>
                        <w:color w:val="000000"/>
                        <w:spacing w:val="-1"/>
                      </w:rPr>
                      <w:t xml:space="preserve"> </w:t>
                    </w:r>
                    <w:r>
                      <w:rPr>
                        <w:color w:val="000000"/>
                      </w:rPr>
                      <w:t>User</w:t>
                    </w:r>
                    <w:r>
                      <w:rPr>
                        <w:color w:val="000000"/>
                        <w:spacing w:val="-1"/>
                      </w:rPr>
                      <w:t xml:space="preserve"> </w:t>
                    </w:r>
                    <w:r>
                      <w:rPr>
                        <w:color w:val="000000"/>
                      </w:rPr>
                      <w:t>Screen</w:t>
                    </w:r>
                    <w:r>
                      <w:rPr>
                        <w:color w:val="000000"/>
                        <w:spacing w:val="-1"/>
                      </w:rPr>
                      <w:t xml:space="preserve"> </w:t>
                    </w:r>
                    <w:r>
                      <w:rPr>
                        <w:color w:val="000000"/>
                      </w:rPr>
                      <w:t>Flows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25</w:t>
                    </w:r>
                    <w:r>
                      <w:rPr>
                        <w:spacing w:val="-5"/>
                        <w:color w:val="000000"/>
                      </w:rPr>
                      <w:fldChar w:fldCharType="end"/>
                    </w:r>
                  </w:p>
                </w:txbxContent>
              </v:textbox>
              <w10:wrap type="none"/>
            </v:rect>
          </w:pict>
        </mc:Fallback>
      </mc:AlternateContent>
    </w:r>
  </w:p>
</w:hdr>
</file>

<file path=word/header4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244" wp14:anchorId="3AB1A7A2">
              <wp:simplePos x="0" y="0"/>
              <wp:positionH relativeFrom="page">
                <wp:posOffset>0</wp:posOffset>
              </wp:positionH>
              <wp:positionV relativeFrom="page">
                <wp:posOffset>0</wp:posOffset>
              </wp:positionV>
              <wp:extent cx="5074285" cy="635"/>
              <wp:effectExtent l="3175" t="3175" r="3810" b="3175"/>
              <wp:wrapNone/>
              <wp:docPr id="1963" name="Line 319"/>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19" stroked="t" o:allowincell="f" style="position:absolute;mso-position-horizontal-relative:page;mso-position-vertical-relative:page" wp14:anchorId="3AB1A7A2">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247" wp14:anchorId="4EFD7010">
              <wp:simplePos x="0" y="0"/>
              <wp:positionH relativeFrom="page">
                <wp:posOffset>0</wp:posOffset>
              </wp:positionH>
              <wp:positionV relativeFrom="page">
                <wp:posOffset>0</wp:posOffset>
              </wp:positionV>
              <wp:extent cx="2394585" cy="198755"/>
              <wp:effectExtent l="635" t="635" r="0" b="0"/>
              <wp:wrapNone/>
              <wp:docPr id="1964" name="docshape 313"/>
              <a:graphic xmlns:a="http://schemas.openxmlformats.org/drawingml/2006/main">
                <a:graphicData uri="http://schemas.microsoft.com/office/word/2010/wordprocessingShape">
                  <wps:wsp>
                    <wps:cNvSpPr/>
                    <wps:spPr>
                      <a:xfrm>
                        <a:off x="0" y="0"/>
                        <a:ext cx="23947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14:</w:t>
                          </w:r>
                          <w:r>
                            <w:rPr>
                              <w:color w:val="000000"/>
                              <w:spacing w:val="-1"/>
                            </w:rPr>
                            <w:t xml:space="preserve"> </w:t>
                          </w:r>
                          <w:r>
                            <w:rPr>
                              <w:color w:val="000000"/>
                            </w:rPr>
                            <w:t>Architecture</w:t>
                          </w:r>
                          <w:r>
                            <w:rPr>
                              <w:color w:val="000000"/>
                              <w:spacing w:val="-2"/>
                            </w:rPr>
                            <w:t xml:space="preserve"> </w:t>
                          </w:r>
                          <w:r>
                            <w:rPr>
                              <w:color w:val="000000"/>
                            </w:rPr>
                            <w:t>Patterns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313" path="m0,0l-2147483645,0l-2147483645,-2147483646l0,-2147483646xe" stroked="f" o:allowincell="f" style="position:absolute;margin-left:0pt;margin-top:0pt;width:188.5pt;height:15.6pt;mso-wrap-style:square;v-text-anchor:top;mso-position-horizontal-relative:page;mso-position-vertical-relative:page" wp14:anchorId="4EFD7010">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14:</w:t>
                    </w:r>
                    <w:r>
                      <w:rPr>
                        <w:color w:val="000000"/>
                        <w:spacing w:val="-1"/>
                      </w:rPr>
                      <w:t xml:space="preserve"> </w:t>
                    </w:r>
                    <w:r>
                      <w:rPr>
                        <w:color w:val="000000"/>
                      </w:rPr>
                      <w:t>Architecture</w:t>
                    </w:r>
                    <w:r>
                      <w:rPr>
                        <w:color w:val="000000"/>
                        <w:spacing w:val="-2"/>
                      </w:rPr>
                      <w:t xml:space="preserve"> </w:t>
                    </w:r>
                    <w:r>
                      <w:rPr>
                        <w:color w:val="000000"/>
                      </w:rPr>
                      <w:t>Patterns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4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258" wp14:anchorId="0D82FAE6">
              <wp:simplePos x="0" y="0"/>
              <wp:positionH relativeFrom="page">
                <wp:posOffset>0</wp:posOffset>
              </wp:positionH>
              <wp:positionV relativeFrom="page">
                <wp:posOffset>0</wp:posOffset>
              </wp:positionV>
              <wp:extent cx="5074920" cy="635"/>
              <wp:effectExtent l="3175" t="3175" r="3810" b="3175"/>
              <wp:wrapNone/>
              <wp:docPr id="1966" name="Line 322"/>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22" stroked="t" o:allowincell="f" style="position:absolute;mso-position-horizontal-relative:page;mso-position-vertical-relative:page" wp14:anchorId="0D82FAE6">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259" wp14:anchorId="4FB5F0AE">
              <wp:simplePos x="0" y="0"/>
              <wp:positionH relativeFrom="page">
                <wp:posOffset>0</wp:posOffset>
              </wp:positionH>
              <wp:positionV relativeFrom="page">
                <wp:posOffset>0</wp:posOffset>
              </wp:positionV>
              <wp:extent cx="967105" cy="198755"/>
              <wp:effectExtent l="635" t="635" r="0" b="0"/>
              <wp:wrapNone/>
              <wp:docPr id="1967" name="docshape 316"/>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16" path="m0,0l-2147483645,0l-2147483645,-2147483646l0,-2147483646xe" stroked="f" o:allowincell="f" style="position:absolute;margin-left:0pt;margin-top:0pt;width:76.1pt;height:15.6pt;mso-wrap-style:square;v-text-anchor:top;mso-position-horizontal-relative:page;mso-position-vertical-relative:page" wp14:anchorId="4FB5F0AE">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42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256" wp14:anchorId="3AB1A7A2">
              <wp:simplePos x="0" y="0"/>
              <wp:positionH relativeFrom="page">
                <wp:posOffset>0</wp:posOffset>
              </wp:positionH>
              <wp:positionV relativeFrom="page">
                <wp:posOffset>0</wp:posOffset>
              </wp:positionV>
              <wp:extent cx="5074285" cy="635"/>
              <wp:effectExtent l="3175" t="3175" r="3810" b="3175"/>
              <wp:wrapNone/>
              <wp:docPr id="1969" name="Line 321"/>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21" stroked="t" o:allowincell="f" style="position:absolute;mso-position-horizontal-relative:page;mso-position-vertical-relative:page" wp14:anchorId="3AB1A7A2">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257" wp14:anchorId="4EFD7010">
              <wp:simplePos x="0" y="0"/>
              <wp:positionH relativeFrom="page">
                <wp:posOffset>0</wp:posOffset>
              </wp:positionH>
              <wp:positionV relativeFrom="page">
                <wp:posOffset>0</wp:posOffset>
              </wp:positionV>
              <wp:extent cx="2394585" cy="198755"/>
              <wp:effectExtent l="635" t="635" r="0" b="0"/>
              <wp:wrapNone/>
              <wp:docPr id="1970" name="docshape 315"/>
              <a:graphic xmlns:a="http://schemas.openxmlformats.org/drawingml/2006/main">
                <a:graphicData uri="http://schemas.microsoft.com/office/word/2010/wordprocessingShape">
                  <wps:wsp>
                    <wps:cNvSpPr/>
                    <wps:spPr>
                      <a:xfrm>
                        <a:off x="0" y="0"/>
                        <a:ext cx="23947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14:</w:t>
                          </w:r>
                          <w:r>
                            <w:rPr>
                              <w:color w:val="000000"/>
                              <w:spacing w:val="-1"/>
                            </w:rPr>
                            <w:t xml:space="preserve"> </w:t>
                          </w:r>
                          <w:r>
                            <w:rPr>
                              <w:color w:val="000000"/>
                            </w:rPr>
                            <w:t>Architecture</w:t>
                          </w:r>
                          <w:r>
                            <w:rPr>
                              <w:color w:val="000000"/>
                              <w:spacing w:val="-2"/>
                            </w:rPr>
                            <w:t xml:space="preserve"> </w:t>
                          </w:r>
                          <w:r>
                            <w:rPr>
                              <w:color w:val="000000"/>
                            </w:rPr>
                            <w:t>Patterns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315" path="m0,0l-2147483645,0l-2147483645,-2147483646l0,-2147483646xe" stroked="f" o:allowincell="f" style="position:absolute;margin-left:0pt;margin-top:0pt;width:188.5pt;height:15.6pt;mso-wrap-style:square;v-text-anchor:top;mso-position-horizontal-relative:page;mso-position-vertical-relative:page" wp14:anchorId="4EFD7010">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14:</w:t>
                    </w:r>
                    <w:r>
                      <w:rPr>
                        <w:color w:val="000000"/>
                        <w:spacing w:val="-1"/>
                      </w:rPr>
                      <w:t xml:space="preserve"> </w:t>
                    </w:r>
                    <w:r>
                      <w:rPr>
                        <w:color w:val="000000"/>
                      </w:rPr>
                      <w:t>Architecture</w:t>
                    </w:r>
                    <w:r>
                      <w:rPr>
                        <w:color w:val="000000"/>
                        <w:spacing w:val="-2"/>
                      </w:rPr>
                      <w:t xml:space="preserve"> </w:t>
                    </w:r>
                    <w:r>
                      <w:rPr>
                        <w:color w:val="000000"/>
                      </w:rPr>
                      <w:t>Patterns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42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268" wp14:anchorId="0D82FAE6">
              <wp:simplePos x="0" y="0"/>
              <wp:positionH relativeFrom="page">
                <wp:posOffset>0</wp:posOffset>
              </wp:positionH>
              <wp:positionV relativeFrom="page">
                <wp:posOffset>0</wp:posOffset>
              </wp:positionV>
              <wp:extent cx="5074920" cy="635"/>
              <wp:effectExtent l="3175" t="3175" r="3810" b="3175"/>
              <wp:wrapNone/>
              <wp:docPr id="1972" name="Line 324"/>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24" stroked="t" o:allowincell="f" style="position:absolute;mso-position-horizontal-relative:page;mso-position-vertical-relative:page" wp14:anchorId="0D82FAE6">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271" wp14:anchorId="4FB5F0AE">
              <wp:simplePos x="0" y="0"/>
              <wp:positionH relativeFrom="page">
                <wp:posOffset>0</wp:posOffset>
              </wp:positionH>
              <wp:positionV relativeFrom="page">
                <wp:posOffset>0</wp:posOffset>
              </wp:positionV>
              <wp:extent cx="967105" cy="198755"/>
              <wp:effectExtent l="635" t="635" r="0" b="0"/>
              <wp:wrapNone/>
              <wp:docPr id="1973" name="docshape 318"/>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18" path="m0,0l-2147483645,0l-2147483645,-2147483646l0,-2147483646xe" stroked="f" o:allowincell="f" style="position:absolute;margin-left:0pt;margin-top:0pt;width:76.1pt;height:15.6pt;mso-wrap-style:square;v-text-anchor:top;mso-position-horizontal-relative:page;mso-position-vertical-relative:page" wp14:anchorId="4FB5F0AE">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42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262" wp14:anchorId="3AB1A7A2">
              <wp:simplePos x="0" y="0"/>
              <wp:positionH relativeFrom="page">
                <wp:posOffset>0</wp:posOffset>
              </wp:positionH>
              <wp:positionV relativeFrom="page">
                <wp:posOffset>0</wp:posOffset>
              </wp:positionV>
              <wp:extent cx="5074285" cy="635"/>
              <wp:effectExtent l="3175" t="3175" r="3810" b="3175"/>
              <wp:wrapNone/>
              <wp:docPr id="1975" name="Line 323"/>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23" stroked="t" o:allowincell="f" style="position:absolute;mso-position-horizontal-relative:page;mso-position-vertical-relative:page" wp14:anchorId="3AB1A7A2">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265" wp14:anchorId="4EFD7010">
              <wp:simplePos x="0" y="0"/>
              <wp:positionH relativeFrom="page">
                <wp:posOffset>0</wp:posOffset>
              </wp:positionH>
              <wp:positionV relativeFrom="page">
                <wp:posOffset>0</wp:posOffset>
              </wp:positionV>
              <wp:extent cx="2394585" cy="198755"/>
              <wp:effectExtent l="635" t="635" r="0" b="0"/>
              <wp:wrapNone/>
              <wp:docPr id="1976" name="docshape 317"/>
              <a:graphic xmlns:a="http://schemas.openxmlformats.org/drawingml/2006/main">
                <a:graphicData uri="http://schemas.microsoft.com/office/word/2010/wordprocessingShape">
                  <wps:wsp>
                    <wps:cNvSpPr/>
                    <wps:spPr>
                      <a:xfrm>
                        <a:off x="0" y="0"/>
                        <a:ext cx="23947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14:</w:t>
                          </w:r>
                          <w:r>
                            <w:rPr>
                              <w:color w:val="000000"/>
                              <w:spacing w:val="-1"/>
                            </w:rPr>
                            <w:t xml:space="preserve"> </w:t>
                          </w:r>
                          <w:r>
                            <w:rPr>
                              <w:color w:val="000000"/>
                            </w:rPr>
                            <w:t>Architecture</w:t>
                          </w:r>
                          <w:r>
                            <w:rPr>
                              <w:color w:val="000000"/>
                              <w:spacing w:val="-2"/>
                            </w:rPr>
                            <w:t xml:space="preserve"> </w:t>
                          </w:r>
                          <w:r>
                            <w:rPr>
                              <w:color w:val="000000"/>
                            </w:rPr>
                            <w:t>Patterns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317" path="m0,0l-2147483645,0l-2147483645,-2147483646l0,-2147483646xe" stroked="f" o:allowincell="f" style="position:absolute;margin-left:0pt;margin-top:0pt;width:188.5pt;height:15.6pt;mso-wrap-style:square;v-text-anchor:top;mso-position-horizontal-relative:page;mso-position-vertical-relative:page" wp14:anchorId="4EFD7010">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14:</w:t>
                    </w:r>
                    <w:r>
                      <w:rPr>
                        <w:color w:val="000000"/>
                        <w:spacing w:val="-1"/>
                      </w:rPr>
                      <w:t xml:space="preserve"> </w:t>
                    </w:r>
                    <w:r>
                      <w:rPr>
                        <w:color w:val="000000"/>
                      </w:rPr>
                      <w:t>Architecture</w:t>
                    </w:r>
                    <w:r>
                      <w:rPr>
                        <w:color w:val="000000"/>
                        <w:spacing w:val="-2"/>
                      </w:rPr>
                      <w:t xml:space="preserve"> </w:t>
                    </w:r>
                    <w:r>
                      <w:rPr>
                        <w:color w:val="000000"/>
                      </w:rPr>
                      <w:t>Patterns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42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267" wp14:anchorId="0D82FAE6">
              <wp:simplePos x="0" y="0"/>
              <wp:positionH relativeFrom="page">
                <wp:posOffset>0</wp:posOffset>
              </wp:positionH>
              <wp:positionV relativeFrom="page">
                <wp:posOffset>0</wp:posOffset>
              </wp:positionV>
              <wp:extent cx="5074920" cy="635"/>
              <wp:effectExtent l="3175" t="3175" r="3810" b="3175"/>
              <wp:wrapNone/>
              <wp:docPr id="1978" name="Line 324"/>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24" stroked="t" o:allowincell="f" style="position:absolute;mso-position-horizontal-relative:page;mso-position-vertical-relative:page" wp14:anchorId="0D82FAE6">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270" wp14:anchorId="4FB5F0AE">
              <wp:simplePos x="0" y="0"/>
              <wp:positionH relativeFrom="page">
                <wp:posOffset>0</wp:posOffset>
              </wp:positionH>
              <wp:positionV relativeFrom="page">
                <wp:posOffset>0</wp:posOffset>
              </wp:positionV>
              <wp:extent cx="967105" cy="198755"/>
              <wp:effectExtent l="635" t="635" r="0" b="0"/>
              <wp:wrapNone/>
              <wp:docPr id="1979" name="docshape 318"/>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18" path="m0,0l-2147483645,0l-2147483645,-2147483646l0,-2147483646xe" stroked="f" o:allowincell="f" style="position:absolute;margin-left:0pt;margin-top:0pt;width:76.1pt;height:15.6pt;mso-wrap-style:square;v-text-anchor:top;mso-position-horizontal-relative:page;mso-position-vertical-relative:page" wp14:anchorId="4FB5F0AE">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42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261" wp14:anchorId="3AB1A7A2">
              <wp:simplePos x="0" y="0"/>
              <wp:positionH relativeFrom="page">
                <wp:posOffset>0</wp:posOffset>
              </wp:positionH>
              <wp:positionV relativeFrom="page">
                <wp:posOffset>0</wp:posOffset>
              </wp:positionV>
              <wp:extent cx="5074285" cy="635"/>
              <wp:effectExtent l="3175" t="3175" r="3810" b="3175"/>
              <wp:wrapNone/>
              <wp:docPr id="1981" name="Line 323"/>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23" stroked="t" o:allowincell="f" style="position:absolute;mso-position-horizontal-relative:page;mso-position-vertical-relative:page" wp14:anchorId="3AB1A7A2">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264" wp14:anchorId="4EFD7010">
              <wp:simplePos x="0" y="0"/>
              <wp:positionH relativeFrom="page">
                <wp:posOffset>0</wp:posOffset>
              </wp:positionH>
              <wp:positionV relativeFrom="page">
                <wp:posOffset>0</wp:posOffset>
              </wp:positionV>
              <wp:extent cx="2394585" cy="198755"/>
              <wp:effectExtent l="635" t="635" r="0" b="0"/>
              <wp:wrapNone/>
              <wp:docPr id="1982" name="docshape 317"/>
              <a:graphic xmlns:a="http://schemas.openxmlformats.org/drawingml/2006/main">
                <a:graphicData uri="http://schemas.microsoft.com/office/word/2010/wordprocessingShape">
                  <wps:wsp>
                    <wps:cNvSpPr/>
                    <wps:spPr>
                      <a:xfrm>
                        <a:off x="0" y="0"/>
                        <a:ext cx="23947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14:</w:t>
                          </w:r>
                          <w:r>
                            <w:rPr>
                              <w:color w:val="000000"/>
                              <w:spacing w:val="-1"/>
                            </w:rPr>
                            <w:t xml:space="preserve"> </w:t>
                          </w:r>
                          <w:r>
                            <w:rPr>
                              <w:color w:val="000000"/>
                            </w:rPr>
                            <w:t>Architecture</w:t>
                          </w:r>
                          <w:r>
                            <w:rPr>
                              <w:color w:val="000000"/>
                              <w:spacing w:val="-2"/>
                            </w:rPr>
                            <w:t xml:space="preserve"> </w:t>
                          </w:r>
                          <w:r>
                            <w:rPr>
                              <w:color w:val="000000"/>
                            </w:rPr>
                            <w:t>Patterns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317" path="m0,0l-2147483645,0l-2147483645,-2147483646l0,-2147483646xe" stroked="f" o:allowincell="f" style="position:absolute;margin-left:0pt;margin-top:0pt;width:188.5pt;height:15.6pt;mso-wrap-style:square;v-text-anchor:top;mso-position-horizontal-relative:page;mso-position-vertical-relative:page" wp14:anchorId="4EFD7010">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14:</w:t>
                    </w:r>
                    <w:r>
                      <w:rPr>
                        <w:color w:val="000000"/>
                        <w:spacing w:val="-1"/>
                      </w:rPr>
                      <w:t xml:space="preserve"> </w:t>
                    </w:r>
                    <w:r>
                      <w:rPr>
                        <w:color w:val="000000"/>
                      </w:rPr>
                      <w:t>Architecture</w:t>
                    </w:r>
                    <w:r>
                      <w:rPr>
                        <w:color w:val="000000"/>
                        <w:spacing w:val="-2"/>
                      </w:rPr>
                      <w:t xml:space="preserve"> </w:t>
                    </w:r>
                    <w:r>
                      <w:rPr>
                        <w:color w:val="000000"/>
                      </w:rPr>
                      <w:t>Patterns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42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266" wp14:anchorId="0D82FAE6">
              <wp:simplePos x="0" y="0"/>
              <wp:positionH relativeFrom="page">
                <wp:posOffset>0</wp:posOffset>
              </wp:positionH>
              <wp:positionV relativeFrom="page">
                <wp:posOffset>0</wp:posOffset>
              </wp:positionV>
              <wp:extent cx="5074920" cy="635"/>
              <wp:effectExtent l="3175" t="3175" r="3810" b="3175"/>
              <wp:wrapNone/>
              <wp:docPr id="1985" name="Line 324"/>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24" stroked="t" o:allowincell="f" style="position:absolute;mso-position-horizontal-relative:page;mso-position-vertical-relative:page" wp14:anchorId="0D82FAE6">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269" wp14:anchorId="4FB5F0AE">
              <wp:simplePos x="0" y="0"/>
              <wp:positionH relativeFrom="page">
                <wp:posOffset>0</wp:posOffset>
              </wp:positionH>
              <wp:positionV relativeFrom="page">
                <wp:posOffset>0</wp:posOffset>
              </wp:positionV>
              <wp:extent cx="967105" cy="198755"/>
              <wp:effectExtent l="635" t="635" r="0" b="0"/>
              <wp:wrapNone/>
              <wp:docPr id="1986" name="docshape 318"/>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18" path="m0,0l-2147483645,0l-2147483645,-2147483646l0,-2147483646xe" stroked="f" o:allowincell="f" style="position:absolute;margin-left:0pt;margin-top:0pt;width:76.1pt;height:15.6pt;mso-wrap-style:square;v-text-anchor:top;mso-position-horizontal-relative:page;mso-position-vertical-relative:page" wp14:anchorId="4FB5F0AE">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42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260" wp14:anchorId="3AB1A7A2">
              <wp:simplePos x="0" y="0"/>
              <wp:positionH relativeFrom="page">
                <wp:posOffset>0</wp:posOffset>
              </wp:positionH>
              <wp:positionV relativeFrom="page">
                <wp:posOffset>0</wp:posOffset>
              </wp:positionV>
              <wp:extent cx="5074285" cy="635"/>
              <wp:effectExtent l="3175" t="3175" r="3810" b="3175"/>
              <wp:wrapNone/>
              <wp:docPr id="1988" name="Line 323"/>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23" stroked="t" o:allowincell="f" style="position:absolute;mso-position-horizontal-relative:page;mso-position-vertical-relative:page" wp14:anchorId="3AB1A7A2">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263" wp14:anchorId="4EFD7010">
              <wp:simplePos x="0" y="0"/>
              <wp:positionH relativeFrom="page">
                <wp:posOffset>0</wp:posOffset>
              </wp:positionH>
              <wp:positionV relativeFrom="page">
                <wp:posOffset>0</wp:posOffset>
              </wp:positionV>
              <wp:extent cx="2394585" cy="198755"/>
              <wp:effectExtent l="635" t="635" r="0" b="0"/>
              <wp:wrapNone/>
              <wp:docPr id="1989" name="docshape 317"/>
              <a:graphic xmlns:a="http://schemas.openxmlformats.org/drawingml/2006/main">
                <a:graphicData uri="http://schemas.microsoft.com/office/word/2010/wordprocessingShape">
                  <wps:wsp>
                    <wps:cNvSpPr/>
                    <wps:spPr>
                      <a:xfrm>
                        <a:off x="0" y="0"/>
                        <a:ext cx="23947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14:</w:t>
                          </w:r>
                          <w:r>
                            <w:rPr>
                              <w:color w:val="000000"/>
                              <w:spacing w:val="-1"/>
                            </w:rPr>
                            <w:t xml:space="preserve"> </w:t>
                          </w:r>
                          <w:r>
                            <w:rPr>
                              <w:color w:val="000000"/>
                            </w:rPr>
                            <w:t>Architecture</w:t>
                          </w:r>
                          <w:r>
                            <w:rPr>
                              <w:color w:val="000000"/>
                              <w:spacing w:val="-2"/>
                            </w:rPr>
                            <w:t xml:space="preserve"> </w:t>
                          </w:r>
                          <w:r>
                            <w:rPr>
                              <w:color w:val="000000"/>
                            </w:rPr>
                            <w:t>Patterns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317" path="m0,0l-2147483645,0l-2147483645,-2147483646l0,-2147483646xe" stroked="f" o:allowincell="f" style="position:absolute;margin-left:0pt;margin-top:0pt;width:188.5pt;height:15.6pt;mso-wrap-style:square;v-text-anchor:top;mso-position-horizontal-relative:page;mso-position-vertical-relative:page" wp14:anchorId="4EFD7010">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14:</w:t>
                    </w:r>
                    <w:r>
                      <w:rPr>
                        <w:color w:val="000000"/>
                        <w:spacing w:val="-1"/>
                      </w:rPr>
                      <w:t xml:space="preserve"> </w:t>
                    </w:r>
                    <w:r>
                      <w:rPr>
                        <w:color w:val="000000"/>
                      </w:rPr>
                      <w:t>Architecture</w:t>
                    </w:r>
                    <w:r>
                      <w:rPr>
                        <w:color w:val="000000"/>
                        <w:spacing w:val="-2"/>
                      </w:rPr>
                      <w:t xml:space="preserve"> </w:t>
                    </w:r>
                    <w:r>
                      <w:rPr>
                        <w:color w:val="000000"/>
                      </w:rPr>
                      <w:t>Patterns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42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280" wp14:anchorId="0D82FAE6">
              <wp:simplePos x="0" y="0"/>
              <wp:positionH relativeFrom="page">
                <wp:posOffset>0</wp:posOffset>
              </wp:positionH>
              <wp:positionV relativeFrom="page">
                <wp:posOffset>0</wp:posOffset>
              </wp:positionV>
              <wp:extent cx="5074920" cy="635"/>
              <wp:effectExtent l="3175" t="3175" r="3810" b="3175"/>
              <wp:wrapNone/>
              <wp:docPr id="1991" name="Line 326"/>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26" stroked="t" o:allowincell="f" style="position:absolute;mso-position-horizontal-relative:page;mso-position-vertical-relative:page" wp14:anchorId="0D82FAE6">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283" wp14:anchorId="4FB5F0AE">
              <wp:simplePos x="0" y="0"/>
              <wp:positionH relativeFrom="page">
                <wp:posOffset>0</wp:posOffset>
              </wp:positionH>
              <wp:positionV relativeFrom="page">
                <wp:posOffset>0</wp:posOffset>
              </wp:positionV>
              <wp:extent cx="967105" cy="198755"/>
              <wp:effectExtent l="635" t="635" r="0" b="0"/>
              <wp:wrapNone/>
              <wp:docPr id="1992" name="docshape 320"/>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20" path="m0,0l-2147483645,0l-2147483645,-2147483646l0,-2147483646xe" stroked="f" o:allowincell="f" style="position:absolute;margin-left:0pt;margin-top:0pt;width:76.1pt;height:15.6pt;mso-wrap-style:square;v-text-anchor:top;mso-position-horizontal-relative:page;mso-position-vertical-relative:page" wp14:anchorId="4FB5F0AE">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4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323" wp14:anchorId="179D3EDD">
              <wp:simplePos x="0" y="0"/>
              <wp:positionH relativeFrom="page">
                <wp:posOffset>662940</wp:posOffset>
              </wp:positionH>
              <wp:positionV relativeFrom="page">
                <wp:posOffset>664845</wp:posOffset>
              </wp:positionV>
              <wp:extent cx="5074920" cy="635"/>
              <wp:effectExtent l="3175" t="3175" r="3810" b="3175"/>
              <wp:wrapNone/>
              <wp:docPr id="179" name="Line 40"/>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40" stroked="t" o:allowincell="f" style="position:absolute;mso-position-horizontal-relative:page;mso-position-vertical-relative:page" wp14:anchorId="179D3EDD">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324" wp14:anchorId="2D388CAF">
              <wp:simplePos x="0" y="0"/>
              <wp:positionH relativeFrom="page">
                <wp:posOffset>625475</wp:posOffset>
              </wp:positionH>
              <wp:positionV relativeFrom="page">
                <wp:posOffset>428625</wp:posOffset>
              </wp:positionV>
              <wp:extent cx="894080" cy="198755"/>
              <wp:effectExtent l="0" t="635" r="0" b="0"/>
              <wp:wrapNone/>
              <wp:docPr id="180" name="docshape 40"/>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26</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40" path="m0,0l-2147483645,0l-2147483645,-2147483646l0,-2147483646xe" stroked="f" o:allowincell="f" style="position:absolute;margin-left:49.25pt;margin-top:33.75pt;width:70.35pt;height:15.6pt;mso-wrap-style:square;v-text-anchor:top;mso-position-horizontal-relative:page;mso-position-vertical-relative:page" wp14:anchorId="2D388CAF">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26</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43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274" wp14:anchorId="3AB1A7A2">
              <wp:simplePos x="0" y="0"/>
              <wp:positionH relativeFrom="page">
                <wp:posOffset>0</wp:posOffset>
              </wp:positionH>
              <wp:positionV relativeFrom="page">
                <wp:posOffset>0</wp:posOffset>
              </wp:positionV>
              <wp:extent cx="5074285" cy="635"/>
              <wp:effectExtent l="3175" t="3175" r="3810" b="3175"/>
              <wp:wrapNone/>
              <wp:docPr id="1994" name="Line 325"/>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25" stroked="t" o:allowincell="f" style="position:absolute;mso-position-horizontal-relative:page;mso-position-vertical-relative:page" wp14:anchorId="3AB1A7A2">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277" wp14:anchorId="4EFD7010">
              <wp:simplePos x="0" y="0"/>
              <wp:positionH relativeFrom="page">
                <wp:posOffset>0</wp:posOffset>
              </wp:positionH>
              <wp:positionV relativeFrom="page">
                <wp:posOffset>0</wp:posOffset>
              </wp:positionV>
              <wp:extent cx="2394585" cy="198755"/>
              <wp:effectExtent l="635" t="635" r="0" b="0"/>
              <wp:wrapNone/>
              <wp:docPr id="1995" name="docshape 319"/>
              <a:graphic xmlns:a="http://schemas.openxmlformats.org/drawingml/2006/main">
                <a:graphicData uri="http://schemas.microsoft.com/office/word/2010/wordprocessingShape">
                  <wps:wsp>
                    <wps:cNvSpPr/>
                    <wps:spPr>
                      <a:xfrm>
                        <a:off x="0" y="0"/>
                        <a:ext cx="23947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14:</w:t>
                          </w:r>
                          <w:r>
                            <w:rPr>
                              <w:color w:val="000000"/>
                              <w:spacing w:val="-1"/>
                            </w:rPr>
                            <w:t xml:space="preserve"> </w:t>
                          </w:r>
                          <w:r>
                            <w:rPr>
                              <w:color w:val="000000"/>
                            </w:rPr>
                            <w:t>Architecture</w:t>
                          </w:r>
                          <w:r>
                            <w:rPr>
                              <w:color w:val="000000"/>
                              <w:spacing w:val="-2"/>
                            </w:rPr>
                            <w:t xml:space="preserve"> </w:t>
                          </w:r>
                          <w:r>
                            <w:rPr>
                              <w:color w:val="000000"/>
                            </w:rPr>
                            <w:t>Patterns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319" path="m0,0l-2147483645,0l-2147483645,-2147483646l0,-2147483646xe" stroked="f" o:allowincell="f" style="position:absolute;margin-left:0pt;margin-top:0pt;width:188.5pt;height:15.6pt;mso-wrap-style:square;v-text-anchor:top;mso-position-horizontal-relative:page;mso-position-vertical-relative:page" wp14:anchorId="4EFD7010">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14:</w:t>
                    </w:r>
                    <w:r>
                      <w:rPr>
                        <w:color w:val="000000"/>
                        <w:spacing w:val="-1"/>
                      </w:rPr>
                      <w:t xml:space="preserve"> </w:t>
                    </w:r>
                    <w:r>
                      <w:rPr>
                        <w:color w:val="000000"/>
                      </w:rPr>
                      <w:t>Architecture</w:t>
                    </w:r>
                    <w:r>
                      <w:rPr>
                        <w:color w:val="000000"/>
                        <w:spacing w:val="-2"/>
                      </w:rPr>
                      <w:t xml:space="preserve"> </w:t>
                    </w:r>
                    <w:r>
                      <w:rPr>
                        <w:color w:val="000000"/>
                      </w:rPr>
                      <w:t>Patterns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43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279" wp14:anchorId="0D82FAE6">
              <wp:simplePos x="0" y="0"/>
              <wp:positionH relativeFrom="page">
                <wp:posOffset>0</wp:posOffset>
              </wp:positionH>
              <wp:positionV relativeFrom="page">
                <wp:posOffset>0</wp:posOffset>
              </wp:positionV>
              <wp:extent cx="5074920" cy="635"/>
              <wp:effectExtent l="3175" t="3175" r="3810" b="3175"/>
              <wp:wrapNone/>
              <wp:docPr id="1997" name="Line 326"/>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26" stroked="t" o:allowincell="f" style="position:absolute;mso-position-horizontal-relative:page;mso-position-vertical-relative:page" wp14:anchorId="0D82FAE6">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282" wp14:anchorId="4FB5F0AE">
              <wp:simplePos x="0" y="0"/>
              <wp:positionH relativeFrom="page">
                <wp:posOffset>0</wp:posOffset>
              </wp:positionH>
              <wp:positionV relativeFrom="page">
                <wp:posOffset>0</wp:posOffset>
              </wp:positionV>
              <wp:extent cx="967105" cy="198755"/>
              <wp:effectExtent l="635" t="635" r="0" b="0"/>
              <wp:wrapNone/>
              <wp:docPr id="1998" name="docshape 320"/>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20" path="m0,0l-2147483645,0l-2147483645,-2147483646l0,-2147483646xe" stroked="f" o:allowincell="f" style="position:absolute;margin-left:0pt;margin-top:0pt;width:76.1pt;height:15.6pt;mso-wrap-style:square;v-text-anchor:top;mso-position-horizontal-relative:page;mso-position-vertical-relative:page" wp14:anchorId="4FB5F0AE">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43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273" wp14:anchorId="3AB1A7A2">
              <wp:simplePos x="0" y="0"/>
              <wp:positionH relativeFrom="page">
                <wp:posOffset>0</wp:posOffset>
              </wp:positionH>
              <wp:positionV relativeFrom="page">
                <wp:posOffset>0</wp:posOffset>
              </wp:positionV>
              <wp:extent cx="5074285" cy="635"/>
              <wp:effectExtent l="3175" t="3175" r="3810" b="3175"/>
              <wp:wrapNone/>
              <wp:docPr id="2000" name="Line 325"/>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25" stroked="t" o:allowincell="f" style="position:absolute;mso-position-horizontal-relative:page;mso-position-vertical-relative:page" wp14:anchorId="3AB1A7A2">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276" wp14:anchorId="4EFD7010">
              <wp:simplePos x="0" y="0"/>
              <wp:positionH relativeFrom="page">
                <wp:posOffset>0</wp:posOffset>
              </wp:positionH>
              <wp:positionV relativeFrom="page">
                <wp:posOffset>0</wp:posOffset>
              </wp:positionV>
              <wp:extent cx="2394585" cy="198755"/>
              <wp:effectExtent l="635" t="635" r="0" b="0"/>
              <wp:wrapNone/>
              <wp:docPr id="2001" name="docshape 319"/>
              <a:graphic xmlns:a="http://schemas.openxmlformats.org/drawingml/2006/main">
                <a:graphicData uri="http://schemas.microsoft.com/office/word/2010/wordprocessingShape">
                  <wps:wsp>
                    <wps:cNvSpPr/>
                    <wps:spPr>
                      <a:xfrm>
                        <a:off x="0" y="0"/>
                        <a:ext cx="23947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14:</w:t>
                          </w:r>
                          <w:r>
                            <w:rPr>
                              <w:color w:val="000000"/>
                              <w:spacing w:val="-1"/>
                            </w:rPr>
                            <w:t xml:space="preserve"> </w:t>
                          </w:r>
                          <w:r>
                            <w:rPr>
                              <w:color w:val="000000"/>
                            </w:rPr>
                            <w:t>Architecture</w:t>
                          </w:r>
                          <w:r>
                            <w:rPr>
                              <w:color w:val="000000"/>
                              <w:spacing w:val="-2"/>
                            </w:rPr>
                            <w:t xml:space="preserve"> </w:t>
                          </w:r>
                          <w:r>
                            <w:rPr>
                              <w:color w:val="000000"/>
                            </w:rPr>
                            <w:t>Patterns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319" path="m0,0l-2147483645,0l-2147483645,-2147483646l0,-2147483646xe" stroked="f" o:allowincell="f" style="position:absolute;margin-left:0pt;margin-top:0pt;width:188.5pt;height:15.6pt;mso-wrap-style:square;v-text-anchor:top;mso-position-horizontal-relative:page;mso-position-vertical-relative:page" wp14:anchorId="4EFD7010">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14:</w:t>
                    </w:r>
                    <w:r>
                      <w:rPr>
                        <w:color w:val="000000"/>
                        <w:spacing w:val="-1"/>
                      </w:rPr>
                      <w:t xml:space="preserve"> </w:t>
                    </w:r>
                    <w:r>
                      <w:rPr>
                        <w:color w:val="000000"/>
                      </w:rPr>
                      <w:t>Architecture</w:t>
                    </w:r>
                    <w:r>
                      <w:rPr>
                        <w:color w:val="000000"/>
                        <w:spacing w:val="-2"/>
                      </w:rPr>
                      <w:t xml:space="preserve"> </w:t>
                    </w:r>
                    <w:r>
                      <w:rPr>
                        <w:color w:val="000000"/>
                      </w:rPr>
                      <w:t>Patterns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43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278" wp14:anchorId="0D82FAE6">
              <wp:simplePos x="0" y="0"/>
              <wp:positionH relativeFrom="page">
                <wp:posOffset>0</wp:posOffset>
              </wp:positionH>
              <wp:positionV relativeFrom="page">
                <wp:posOffset>0</wp:posOffset>
              </wp:positionV>
              <wp:extent cx="5074920" cy="635"/>
              <wp:effectExtent l="3175" t="3175" r="3810" b="3175"/>
              <wp:wrapNone/>
              <wp:docPr id="2004" name="Line 326"/>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26" stroked="t" o:allowincell="f" style="position:absolute;mso-position-horizontal-relative:page;mso-position-vertical-relative:page" wp14:anchorId="0D82FAE6">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281" wp14:anchorId="4FB5F0AE">
              <wp:simplePos x="0" y="0"/>
              <wp:positionH relativeFrom="page">
                <wp:posOffset>0</wp:posOffset>
              </wp:positionH>
              <wp:positionV relativeFrom="page">
                <wp:posOffset>0</wp:posOffset>
              </wp:positionV>
              <wp:extent cx="967105" cy="198755"/>
              <wp:effectExtent l="635" t="635" r="0" b="0"/>
              <wp:wrapNone/>
              <wp:docPr id="2005" name="docshape 320"/>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20" path="m0,0l-2147483645,0l-2147483645,-2147483646l0,-2147483646xe" stroked="f" o:allowincell="f" style="position:absolute;margin-left:0pt;margin-top:0pt;width:76.1pt;height:15.6pt;mso-wrap-style:square;v-text-anchor:top;mso-position-horizontal-relative:page;mso-position-vertical-relative:page" wp14:anchorId="4FB5F0AE">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43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272" wp14:anchorId="3AB1A7A2">
              <wp:simplePos x="0" y="0"/>
              <wp:positionH relativeFrom="page">
                <wp:posOffset>0</wp:posOffset>
              </wp:positionH>
              <wp:positionV relativeFrom="page">
                <wp:posOffset>0</wp:posOffset>
              </wp:positionV>
              <wp:extent cx="5074285" cy="635"/>
              <wp:effectExtent l="3175" t="3175" r="3810" b="3175"/>
              <wp:wrapNone/>
              <wp:docPr id="2007" name="Line 325"/>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25" stroked="t" o:allowincell="f" style="position:absolute;mso-position-horizontal-relative:page;mso-position-vertical-relative:page" wp14:anchorId="3AB1A7A2">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275" wp14:anchorId="4EFD7010">
              <wp:simplePos x="0" y="0"/>
              <wp:positionH relativeFrom="page">
                <wp:posOffset>0</wp:posOffset>
              </wp:positionH>
              <wp:positionV relativeFrom="page">
                <wp:posOffset>0</wp:posOffset>
              </wp:positionV>
              <wp:extent cx="2394585" cy="198755"/>
              <wp:effectExtent l="635" t="635" r="0" b="0"/>
              <wp:wrapNone/>
              <wp:docPr id="2008" name="docshape 319"/>
              <a:graphic xmlns:a="http://schemas.openxmlformats.org/drawingml/2006/main">
                <a:graphicData uri="http://schemas.microsoft.com/office/word/2010/wordprocessingShape">
                  <wps:wsp>
                    <wps:cNvSpPr/>
                    <wps:spPr>
                      <a:xfrm>
                        <a:off x="0" y="0"/>
                        <a:ext cx="23947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14:</w:t>
                          </w:r>
                          <w:r>
                            <w:rPr>
                              <w:color w:val="000000"/>
                              <w:spacing w:val="-1"/>
                            </w:rPr>
                            <w:t xml:space="preserve"> </w:t>
                          </w:r>
                          <w:r>
                            <w:rPr>
                              <w:color w:val="000000"/>
                            </w:rPr>
                            <w:t>Architecture</w:t>
                          </w:r>
                          <w:r>
                            <w:rPr>
                              <w:color w:val="000000"/>
                              <w:spacing w:val="-2"/>
                            </w:rPr>
                            <w:t xml:space="preserve"> </w:t>
                          </w:r>
                          <w:r>
                            <w:rPr>
                              <w:color w:val="000000"/>
                            </w:rPr>
                            <w:t>Patterns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319" path="m0,0l-2147483645,0l-2147483645,-2147483646l0,-2147483646xe" stroked="f" o:allowincell="f" style="position:absolute;margin-left:0pt;margin-top:0pt;width:188.5pt;height:15.6pt;mso-wrap-style:square;v-text-anchor:top;mso-position-horizontal-relative:page;mso-position-vertical-relative:page" wp14:anchorId="4EFD7010">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14:</w:t>
                    </w:r>
                    <w:r>
                      <w:rPr>
                        <w:color w:val="000000"/>
                        <w:spacing w:val="-1"/>
                      </w:rPr>
                      <w:t xml:space="preserve"> </w:t>
                    </w:r>
                    <w:r>
                      <w:rPr>
                        <w:color w:val="000000"/>
                      </w:rPr>
                      <w:t>Architecture</w:t>
                    </w:r>
                    <w:r>
                      <w:rPr>
                        <w:color w:val="000000"/>
                        <w:spacing w:val="-2"/>
                      </w:rPr>
                      <w:t xml:space="preserve"> </w:t>
                    </w:r>
                    <w:r>
                      <w:rPr>
                        <w:color w:val="000000"/>
                      </w:rPr>
                      <w:t>Patterns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43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286" wp14:anchorId="0D82FAE6">
              <wp:simplePos x="0" y="0"/>
              <wp:positionH relativeFrom="page">
                <wp:posOffset>0</wp:posOffset>
              </wp:positionH>
              <wp:positionV relativeFrom="page">
                <wp:posOffset>0</wp:posOffset>
              </wp:positionV>
              <wp:extent cx="5074920" cy="635"/>
              <wp:effectExtent l="3175" t="3175" r="3810" b="3175"/>
              <wp:wrapNone/>
              <wp:docPr id="2011" name="Line 328"/>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28" stroked="t" o:allowincell="f" style="position:absolute;mso-position-horizontal-relative:page;mso-position-vertical-relative:page" wp14:anchorId="0D82FAE6">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287" wp14:anchorId="4FB5F0AE">
              <wp:simplePos x="0" y="0"/>
              <wp:positionH relativeFrom="page">
                <wp:posOffset>0</wp:posOffset>
              </wp:positionH>
              <wp:positionV relativeFrom="page">
                <wp:posOffset>0</wp:posOffset>
              </wp:positionV>
              <wp:extent cx="967105" cy="198755"/>
              <wp:effectExtent l="635" t="635" r="0" b="0"/>
              <wp:wrapNone/>
              <wp:docPr id="2012" name="docshape 322"/>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22" path="m0,0l-2147483645,0l-2147483645,-2147483646l0,-2147483646xe" stroked="f" o:allowincell="f" style="position:absolute;margin-left:0pt;margin-top:0pt;width:76.1pt;height:15.6pt;mso-wrap-style:square;v-text-anchor:top;mso-position-horizontal-relative:page;mso-position-vertical-relative:page" wp14:anchorId="4FB5F0AE">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43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284" wp14:anchorId="3AB1A7A2">
              <wp:simplePos x="0" y="0"/>
              <wp:positionH relativeFrom="page">
                <wp:posOffset>0</wp:posOffset>
              </wp:positionH>
              <wp:positionV relativeFrom="page">
                <wp:posOffset>0</wp:posOffset>
              </wp:positionV>
              <wp:extent cx="5074285" cy="635"/>
              <wp:effectExtent l="3175" t="3175" r="3810" b="3175"/>
              <wp:wrapNone/>
              <wp:docPr id="2014" name="Line 327"/>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27" stroked="t" o:allowincell="f" style="position:absolute;mso-position-horizontal-relative:page;mso-position-vertical-relative:page" wp14:anchorId="3AB1A7A2">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285" wp14:anchorId="4EFD7010">
              <wp:simplePos x="0" y="0"/>
              <wp:positionH relativeFrom="page">
                <wp:posOffset>0</wp:posOffset>
              </wp:positionH>
              <wp:positionV relativeFrom="page">
                <wp:posOffset>0</wp:posOffset>
              </wp:positionV>
              <wp:extent cx="2394585" cy="198755"/>
              <wp:effectExtent l="635" t="635" r="0" b="0"/>
              <wp:wrapNone/>
              <wp:docPr id="2015" name="docshape 321"/>
              <a:graphic xmlns:a="http://schemas.openxmlformats.org/drawingml/2006/main">
                <a:graphicData uri="http://schemas.microsoft.com/office/word/2010/wordprocessingShape">
                  <wps:wsp>
                    <wps:cNvSpPr/>
                    <wps:spPr>
                      <a:xfrm>
                        <a:off x="0" y="0"/>
                        <a:ext cx="23947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14:</w:t>
                          </w:r>
                          <w:r>
                            <w:rPr>
                              <w:color w:val="000000"/>
                              <w:spacing w:val="-1"/>
                            </w:rPr>
                            <w:t xml:space="preserve"> </w:t>
                          </w:r>
                          <w:r>
                            <w:rPr>
                              <w:color w:val="000000"/>
                            </w:rPr>
                            <w:t>Architecture</w:t>
                          </w:r>
                          <w:r>
                            <w:rPr>
                              <w:color w:val="000000"/>
                              <w:spacing w:val="-2"/>
                            </w:rPr>
                            <w:t xml:space="preserve"> </w:t>
                          </w:r>
                          <w:r>
                            <w:rPr>
                              <w:color w:val="000000"/>
                            </w:rPr>
                            <w:t>Patterns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321" path="m0,0l-2147483645,0l-2147483645,-2147483646l0,-2147483646xe" stroked="f" o:allowincell="f" style="position:absolute;margin-left:0pt;margin-top:0pt;width:188.5pt;height:15.6pt;mso-wrap-style:square;v-text-anchor:top;mso-position-horizontal-relative:page;mso-position-vertical-relative:page" wp14:anchorId="4EFD7010">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14:</w:t>
                    </w:r>
                    <w:r>
                      <w:rPr>
                        <w:color w:val="000000"/>
                        <w:spacing w:val="-1"/>
                      </w:rPr>
                      <w:t xml:space="preserve"> </w:t>
                    </w:r>
                    <w:r>
                      <w:rPr>
                        <w:color w:val="000000"/>
                      </w:rPr>
                      <w:t>Architecture</w:t>
                    </w:r>
                    <w:r>
                      <w:rPr>
                        <w:color w:val="000000"/>
                        <w:spacing w:val="-2"/>
                      </w:rPr>
                      <w:t xml:space="preserve"> </w:t>
                    </w:r>
                    <w:r>
                      <w:rPr>
                        <w:color w:val="000000"/>
                      </w:rPr>
                      <w:t>Patterns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43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290" wp14:anchorId="0D82FAE6">
              <wp:simplePos x="0" y="0"/>
              <wp:positionH relativeFrom="page">
                <wp:posOffset>0</wp:posOffset>
              </wp:positionH>
              <wp:positionV relativeFrom="page">
                <wp:posOffset>0</wp:posOffset>
              </wp:positionV>
              <wp:extent cx="5074920" cy="635"/>
              <wp:effectExtent l="3175" t="3175" r="3810" b="3175"/>
              <wp:wrapNone/>
              <wp:docPr id="2017" name="Line 330"/>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30" stroked="t" o:allowincell="f" style="position:absolute;mso-position-horizontal-relative:page;mso-position-vertical-relative:page" wp14:anchorId="0D82FAE6">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291" wp14:anchorId="4FB5F0AE">
              <wp:simplePos x="0" y="0"/>
              <wp:positionH relativeFrom="page">
                <wp:posOffset>0</wp:posOffset>
              </wp:positionH>
              <wp:positionV relativeFrom="page">
                <wp:posOffset>0</wp:posOffset>
              </wp:positionV>
              <wp:extent cx="967105" cy="198755"/>
              <wp:effectExtent l="635" t="635" r="0" b="0"/>
              <wp:wrapNone/>
              <wp:docPr id="2018" name="docshape 324"/>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24" path="m0,0l-2147483645,0l-2147483645,-2147483646l0,-2147483646xe" stroked="f" o:allowincell="f" style="position:absolute;margin-left:0pt;margin-top:0pt;width:76.1pt;height:15.6pt;mso-wrap-style:square;v-text-anchor:top;mso-position-horizontal-relative:page;mso-position-vertical-relative:page" wp14:anchorId="4FB5F0AE">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43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288" wp14:anchorId="3AB1A7A2">
              <wp:simplePos x="0" y="0"/>
              <wp:positionH relativeFrom="page">
                <wp:posOffset>0</wp:posOffset>
              </wp:positionH>
              <wp:positionV relativeFrom="page">
                <wp:posOffset>0</wp:posOffset>
              </wp:positionV>
              <wp:extent cx="5074285" cy="635"/>
              <wp:effectExtent l="3175" t="3175" r="3810" b="3175"/>
              <wp:wrapNone/>
              <wp:docPr id="2020" name="Line 329"/>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29" stroked="t" o:allowincell="f" style="position:absolute;mso-position-horizontal-relative:page;mso-position-vertical-relative:page" wp14:anchorId="3AB1A7A2">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289" wp14:anchorId="4EFD7010">
              <wp:simplePos x="0" y="0"/>
              <wp:positionH relativeFrom="page">
                <wp:posOffset>0</wp:posOffset>
              </wp:positionH>
              <wp:positionV relativeFrom="page">
                <wp:posOffset>0</wp:posOffset>
              </wp:positionV>
              <wp:extent cx="2394585" cy="198755"/>
              <wp:effectExtent l="635" t="635" r="0" b="0"/>
              <wp:wrapNone/>
              <wp:docPr id="2021" name="docshape 323"/>
              <a:graphic xmlns:a="http://schemas.openxmlformats.org/drawingml/2006/main">
                <a:graphicData uri="http://schemas.microsoft.com/office/word/2010/wordprocessingShape">
                  <wps:wsp>
                    <wps:cNvSpPr/>
                    <wps:spPr>
                      <a:xfrm>
                        <a:off x="0" y="0"/>
                        <a:ext cx="23947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14:</w:t>
                          </w:r>
                          <w:r>
                            <w:rPr>
                              <w:color w:val="000000"/>
                              <w:spacing w:val="-1"/>
                            </w:rPr>
                            <w:t xml:space="preserve"> </w:t>
                          </w:r>
                          <w:r>
                            <w:rPr>
                              <w:color w:val="000000"/>
                            </w:rPr>
                            <w:t>Architecture</w:t>
                          </w:r>
                          <w:r>
                            <w:rPr>
                              <w:color w:val="000000"/>
                              <w:spacing w:val="-2"/>
                            </w:rPr>
                            <w:t xml:space="preserve"> </w:t>
                          </w:r>
                          <w:r>
                            <w:rPr>
                              <w:color w:val="000000"/>
                            </w:rPr>
                            <w:t>Patterns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323" path="m0,0l-2147483645,0l-2147483645,-2147483646l0,-2147483646xe" stroked="f" o:allowincell="f" style="position:absolute;margin-left:0pt;margin-top:0pt;width:188.5pt;height:15.6pt;mso-wrap-style:square;v-text-anchor:top;mso-position-horizontal-relative:page;mso-position-vertical-relative:page" wp14:anchorId="4EFD7010">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14:</w:t>
                    </w:r>
                    <w:r>
                      <w:rPr>
                        <w:color w:val="000000"/>
                        <w:spacing w:val="-1"/>
                      </w:rPr>
                      <w:t xml:space="preserve"> </w:t>
                    </w:r>
                    <w:r>
                      <w:rPr>
                        <w:color w:val="000000"/>
                      </w:rPr>
                      <w:t>Architecture</w:t>
                    </w:r>
                    <w:r>
                      <w:rPr>
                        <w:color w:val="000000"/>
                        <w:spacing w:val="-2"/>
                      </w:rPr>
                      <w:t xml:space="preserve"> </w:t>
                    </w:r>
                    <w:r>
                      <w:rPr>
                        <w:color w:val="000000"/>
                      </w:rPr>
                      <w:t>Patterns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43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300" wp14:anchorId="0D82FAE6">
              <wp:simplePos x="0" y="0"/>
              <wp:positionH relativeFrom="page">
                <wp:posOffset>0</wp:posOffset>
              </wp:positionH>
              <wp:positionV relativeFrom="page">
                <wp:posOffset>0</wp:posOffset>
              </wp:positionV>
              <wp:extent cx="5074920" cy="635"/>
              <wp:effectExtent l="3175" t="3175" r="3810" b="3175"/>
              <wp:wrapNone/>
              <wp:docPr id="2023" name="Line 332"/>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32" stroked="t" o:allowincell="f" style="position:absolute;mso-position-horizontal-relative:page;mso-position-vertical-relative:page" wp14:anchorId="0D82FAE6">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303" wp14:anchorId="4FB5F0AE">
              <wp:simplePos x="0" y="0"/>
              <wp:positionH relativeFrom="page">
                <wp:posOffset>0</wp:posOffset>
              </wp:positionH>
              <wp:positionV relativeFrom="page">
                <wp:posOffset>0</wp:posOffset>
              </wp:positionV>
              <wp:extent cx="967105" cy="198755"/>
              <wp:effectExtent l="635" t="635" r="0" b="0"/>
              <wp:wrapNone/>
              <wp:docPr id="2024" name="docshape 326"/>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26" path="m0,0l-2147483645,0l-2147483645,-2147483646l0,-2147483646xe" stroked="f" o:allowincell="f" style="position:absolute;margin-left:0pt;margin-top:0pt;width:76.1pt;height:15.6pt;mso-wrap-style:square;v-text-anchor:top;mso-position-horizontal-relative:page;mso-position-vertical-relative:page" wp14:anchorId="4FB5F0AE">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4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321" wp14:anchorId="76397156">
              <wp:simplePos x="0" y="0"/>
              <wp:positionH relativeFrom="page">
                <wp:posOffset>1120140</wp:posOffset>
              </wp:positionH>
              <wp:positionV relativeFrom="page">
                <wp:posOffset>664845</wp:posOffset>
              </wp:positionV>
              <wp:extent cx="5074285" cy="635"/>
              <wp:effectExtent l="3175" t="3175" r="3810" b="3175"/>
              <wp:wrapNone/>
              <wp:docPr id="182" name="Line 39"/>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39" stroked="t" o:allowincell="f" style="position:absolute;mso-position-horizontal-relative:page;mso-position-vertical-relative:page" wp14:anchorId="76397156">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322" wp14:anchorId="55C996A4">
              <wp:simplePos x="0" y="0"/>
              <wp:positionH relativeFrom="page">
                <wp:posOffset>3660140</wp:posOffset>
              </wp:positionH>
              <wp:positionV relativeFrom="page">
                <wp:posOffset>428625</wp:posOffset>
              </wp:positionV>
              <wp:extent cx="2585720" cy="198755"/>
              <wp:effectExtent l="0" t="635" r="0" b="0"/>
              <wp:wrapNone/>
              <wp:docPr id="183" name="docshape 39"/>
              <a:graphic xmlns:a="http://schemas.openxmlformats.org/drawingml/2006/main">
                <a:graphicData uri="http://schemas.microsoft.com/office/word/2010/wordprocessingShape">
                  <wps:wsp>
                    <wps:cNvSpPr/>
                    <wps:spPr>
                      <a:xfrm>
                        <a:off x="0" y="0"/>
                        <a:ext cx="258588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1"/>
                            </w:rPr>
                            <w:t xml:space="preserve"> </w:t>
                          </w:r>
                          <w:r>
                            <w:rPr>
                              <w:color w:val="000000"/>
                            </w:rPr>
                            <w:t>2:</w:t>
                          </w:r>
                          <w:r>
                            <w:rPr>
                              <w:color w:val="000000"/>
                              <w:spacing w:val="-1"/>
                            </w:rPr>
                            <w:t xml:space="preserve"> </w:t>
                          </w:r>
                          <w:r>
                            <w:rPr>
                              <w:color w:val="000000"/>
                            </w:rPr>
                            <w:t>Building</w:t>
                          </w:r>
                          <w:r>
                            <w:rPr>
                              <w:color w:val="000000"/>
                              <w:spacing w:val="-1"/>
                            </w:rPr>
                            <w:t xml:space="preserve"> </w:t>
                          </w:r>
                          <w:r>
                            <w:rPr>
                              <w:color w:val="000000"/>
                            </w:rPr>
                            <w:t>User</w:t>
                          </w:r>
                          <w:r>
                            <w:rPr>
                              <w:color w:val="000000"/>
                              <w:spacing w:val="-1"/>
                            </w:rPr>
                            <w:t xml:space="preserve"> </w:t>
                          </w:r>
                          <w:r>
                            <w:rPr>
                              <w:color w:val="000000"/>
                            </w:rPr>
                            <w:t>Screen</w:t>
                          </w:r>
                          <w:r>
                            <w:rPr>
                              <w:color w:val="000000"/>
                              <w:spacing w:val="-1"/>
                            </w:rPr>
                            <w:t xml:space="preserve"> </w:t>
                          </w:r>
                          <w:r>
                            <w:rPr>
                              <w:color w:val="000000"/>
                            </w:rPr>
                            <w:t>Flows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25</w:t>
                          </w:r>
                          <w:r>
                            <w:rPr>
                              <w:spacing w:val="-5"/>
                              <w:color w:val="000000"/>
                            </w:rPr>
                            <w:fldChar w:fldCharType="end"/>
                          </w:r>
                        </w:p>
                      </w:txbxContent>
                    </wps:txbx>
                    <wps:bodyPr lIns="0" rIns="0" tIns="0" bIns="0" anchor="t" upright="1">
                      <a:noAutofit/>
                    </wps:bodyPr>
                  </wps:wsp>
                </a:graphicData>
              </a:graphic>
            </wp:anchor>
          </w:drawing>
        </mc:Choice>
        <mc:Fallback>
          <w:pict>
            <v:rect id="shape_0" ID="docshape 39" path="m0,0l-2147483645,0l-2147483645,-2147483646l0,-2147483646xe" stroked="f" o:allowincell="f" style="position:absolute;margin-left:288.2pt;margin-top:33.75pt;width:203.55pt;height:15.6pt;mso-wrap-style:square;v-text-anchor:top;mso-position-horizontal-relative:page;mso-position-vertical-relative:page" wp14:anchorId="55C996A4">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1"/>
                      </w:rPr>
                      <w:t xml:space="preserve"> </w:t>
                    </w:r>
                    <w:r>
                      <w:rPr>
                        <w:color w:val="000000"/>
                      </w:rPr>
                      <w:t>2:</w:t>
                    </w:r>
                    <w:r>
                      <w:rPr>
                        <w:color w:val="000000"/>
                        <w:spacing w:val="-1"/>
                      </w:rPr>
                      <w:t xml:space="preserve"> </w:t>
                    </w:r>
                    <w:r>
                      <w:rPr>
                        <w:color w:val="000000"/>
                      </w:rPr>
                      <w:t>Building</w:t>
                    </w:r>
                    <w:r>
                      <w:rPr>
                        <w:color w:val="000000"/>
                        <w:spacing w:val="-1"/>
                      </w:rPr>
                      <w:t xml:space="preserve"> </w:t>
                    </w:r>
                    <w:r>
                      <w:rPr>
                        <w:color w:val="000000"/>
                      </w:rPr>
                      <w:t>User</w:t>
                    </w:r>
                    <w:r>
                      <w:rPr>
                        <w:color w:val="000000"/>
                        <w:spacing w:val="-1"/>
                      </w:rPr>
                      <w:t xml:space="preserve"> </w:t>
                    </w:r>
                    <w:r>
                      <w:rPr>
                        <w:color w:val="000000"/>
                      </w:rPr>
                      <w:t>Screen</w:t>
                    </w:r>
                    <w:r>
                      <w:rPr>
                        <w:color w:val="000000"/>
                        <w:spacing w:val="-1"/>
                      </w:rPr>
                      <w:t xml:space="preserve"> </w:t>
                    </w:r>
                    <w:r>
                      <w:rPr>
                        <w:color w:val="000000"/>
                      </w:rPr>
                      <w:t>Flows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25</w:t>
                    </w:r>
                    <w:r>
                      <w:rPr>
                        <w:spacing w:val="-5"/>
                        <w:color w:val="000000"/>
                      </w:rPr>
                      <w:fldChar w:fldCharType="end"/>
                    </w:r>
                  </w:p>
                </w:txbxContent>
              </v:textbox>
              <w10:wrap type="none"/>
            </v:rect>
          </w:pict>
        </mc:Fallback>
      </mc:AlternateContent>
    </w:r>
  </w:p>
</w:hdr>
</file>

<file path=word/header44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294" wp14:anchorId="3AB1A7A2">
              <wp:simplePos x="0" y="0"/>
              <wp:positionH relativeFrom="page">
                <wp:posOffset>0</wp:posOffset>
              </wp:positionH>
              <wp:positionV relativeFrom="page">
                <wp:posOffset>0</wp:posOffset>
              </wp:positionV>
              <wp:extent cx="5074285" cy="635"/>
              <wp:effectExtent l="3175" t="3175" r="3810" b="3175"/>
              <wp:wrapNone/>
              <wp:docPr id="2026" name="Line 331"/>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31" stroked="t" o:allowincell="f" style="position:absolute;mso-position-horizontal-relative:page;mso-position-vertical-relative:page" wp14:anchorId="3AB1A7A2">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297" wp14:anchorId="4EFD7010">
              <wp:simplePos x="0" y="0"/>
              <wp:positionH relativeFrom="page">
                <wp:posOffset>0</wp:posOffset>
              </wp:positionH>
              <wp:positionV relativeFrom="page">
                <wp:posOffset>0</wp:posOffset>
              </wp:positionV>
              <wp:extent cx="2394585" cy="198755"/>
              <wp:effectExtent l="635" t="635" r="0" b="0"/>
              <wp:wrapNone/>
              <wp:docPr id="2027" name="docshape 325"/>
              <a:graphic xmlns:a="http://schemas.openxmlformats.org/drawingml/2006/main">
                <a:graphicData uri="http://schemas.microsoft.com/office/word/2010/wordprocessingShape">
                  <wps:wsp>
                    <wps:cNvSpPr/>
                    <wps:spPr>
                      <a:xfrm>
                        <a:off x="0" y="0"/>
                        <a:ext cx="23947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14:</w:t>
                          </w:r>
                          <w:r>
                            <w:rPr>
                              <w:color w:val="000000"/>
                              <w:spacing w:val="-1"/>
                            </w:rPr>
                            <w:t xml:space="preserve"> </w:t>
                          </w:r>
                          <w:r>
                            <w:rPr>
                              <w:color w:val="000000"/>
                            </w:rPr>
                            <w:t>Architecture</w:t>
                          </w:r>
                          <w:r>
                            <w:rPr>
                              <w:color w:val="000000"/>
                              <w:spacing w:val="-2"/>
                            </w:rPr>
                            <w:t xml:space="preserve"> </w:t>
                          </w:r>
                          <w:r>
                            <w:rPr>
                              <w:color w:val="000000"/>
                            </w:rPr>
                            <w:t>Patterns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325" path="m0,0l-2147483645,0l-2147483645,-2147483646l0,-2147483646xe" stroked="f" o:allowincell="f" style="position:absolute;margin-left:0pt;margin-top:0pt;width:188.5pt;height:15.6pt;mso-wrap-style:square;v-text-anchor:top;mso-position-horizontal-relative:page;mso-position-vertical-relative:page" wp14:anchorId="4EFD7010">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14:</w:t>
                    </w:r>
                    <w:r>
                      <w:rPr>
                        <w:color w:val="000000"/>
                        <w:spacing w:val="-1"/>
                      </w:rPr>
                      <w:t xml:space="preserve"> </w:t>
                    </w:r>
                    <w:r>
                      <w:rPr>
                        <w:color w:val="000000"/>
                      </w:rPr>
                      <w:t>Architecture</w:t>
                    </w:r>
                    <w:r>
                      <w:rPr>
                        <w:color w:val="000000"/>
                        <w:spacing w:val="-2"/>
                      </w:rPr>
                      <w:t xml:space="preserve"> </w:t>
                    </w:r>
                    <w:r>
                      <w:rPr>
                        <w:color w:val="000000"/>
                      </w:rPr>
                      <w:t>Patterns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44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299" wp14:anchorId="0D82FAE6">
              <wp:simplePos x="0" y="0"/>
              <wp:positionH relativeFrom="page">
                <wp:posOffset>0</wp:posOffset>
              </wp:positionH>
              <wp:positionV relativeFrom="page">
                <wp:posOffset>0</wp:posOffset>
              </wp:positionV>
              <wp:extent cx="5074920" cy="635"/>
              <wp:effectExtent l="3175" t="3175" r="3810" b="3175"/>
              <wp:wrapNone/>
              <wp:docPr id="2029" name="Line 332"/>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32" stroked="t" o:allowincell="f" style="position:absolute;mso-position-horizontal-relative:page;mso-position-vertical-relative:page" wp14:anchorId="0D82FAE6">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302" wp14:anchorId="4FB5F0AE">
              <wp:simplePos x="0" y="0"/>
              <wp:positionH relativeFrom="page">
                <wp:posOffset>0</wp:posOffset>
              </wp:positionH>
              <wp:positionV relativeFrom="page">
                <wp:posOffset>0</wp:posOffset>
              </wp:positionV>
              <wp:extent cx="967105" cy="198755"/>
              <wp:effectExtent l="635" t="635" r="0" b="0"/>
              <wp:wrapNone/>
              <wp:docPr id="2030" name="docshape 326"/>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26" path="m0,0l-2147483645,0l-2147483645,-2147483646l0,-2147483646xe" stroked="f" o:allowincell="f" style="position:absolute;margin-left:0pt;margin-top:0pt;width:76.1pt;height:15.6pt;mso-wrap-style:square;v-text-anchor:top;mso-position-horizontal-relative:page;mso-position-vertical-relative:page" wp14:anchorId="4FB5F0AE">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44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293" wp14:anchorId="3AB1A7A2">
              <wp:simplePos x="0" y="0"/>
              <wp:positionH relativeFrom="page">
                <wp:posOffset>0</wp:posOffset>
              </wp:positionH>
              <wp:positionV relativeFrom="page">
                <wp:posOffset>0</wp:posOffset>
              </wp:positionV>
              <wp:extent cx="5074285" cy="635"/>
              <wp:effectExtent l="3175" t="3175" r="3810" b="3175"/>
              <wp:wrapNone/>
              <wp:docPr id="2032" name="Line 331"/>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31" stroked="t" o:allowincell="f" style="position:absolute;mso-position-horizontal-relative:page;mso-position-vertical-relative:page" wp14:anchorId="3AB1A7A2">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296" wp14:anchorId="4EFD7010">
              <wp:simplePos x="0" y="0"/>
              <wp:positionH relativeFrom="page">
                <wp:posOffset>0</wp:posOffset>
              </wp:positionH>
              <wp:positionV relativeFrom="page">
                <wp:posOffset>0</wp:posOffset>
              </wp:positionV>
              <wp:extent cx="2394585" cy="198755"/>
              <wp:effectExtent l="635" t="635" r="0" b="0"/>
              <wp:wrapNone/>
              <wp:docPr id="2033" name="docshape 325"/>
              <a:graphic xmlns:a="http://schemas.openxmlformats.org/drawingml/2006/main">
                <a:graphicData uri="http://schemas.microsoft.com/office/word/2010/wordprocessingShape">
                  <wps:wsp>
                    <wps:cNvSpPr/>
                    <wps:spPr>
                      <a:xfrm>
                        <a:off x="0" y="0"/>
                        <a:ext cx="23947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14:</w:t>
                          </w:r>
                          <w:r>
                            <w:rPr>
                              <w:color w:val="000000"/>
                              <w:spacing w:val="-1"/>
                            </w:rPr>
                            <w:t xml:space="preserve"> </w:t>
                          </w:r>
                          <w:r>
                            <w:rPr>
                              <w:color w:val="000000"/>
                            </w:rPr>
                            <w:t>Architecture</w:t>
                          </w:r>
                          <w:r>
                            <w:rPr>
                              <w:color w:val="000000"/>
                              <w:spacing w:val="-2"/>
                            </w:rPr>
                            <w:t xml:space="preserve"> </w:t>
                          </w:r>
                          <w:r>
                            <w:rPr>
                              <w:color w:val="000000"/>
                            </w:rPr>
                            <w:t>Patterns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325" path="m0,0l-2147483645,0l-2147483645,-2147483646l0,-2147483646xe" stroked="f" o:allowincell="f" style="position:absolute;margin-left:0pt;margin-top:0pt;width:188.5pt;height:15.6pt;mso-wrap-style:square;v-text-anchor:top;mso-position-horizontal-relative:page;mso-position-vertical-relative:page" wp14:anchorId="4EFD7010">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14:</w:t>
                    </w:r>
                    <w:r>
                      <w:rPr>
                        <w:color w:val="000000"/>
                        <w:spacing w:val="-1"/>
                      </w:rPr>
                      <w:t xml:space="preserve"> </w:t>
                    </w:r>
                    <w:r>
                      <w:rPr>
                        <w:color w:val="000000"/>
                      </w:rPr>
                      <w:t>Architecture</w:t>
                    </w:r>
                    <w:r>
                      <w:rPr>
                        <w:color w:val="000000"/>
                        <w:spacing w:val="-2"/>
                      </w:rPr>
                      <w:t xml:space="preserve"> </w:t>
                    </w:r>
                    <w:r>
                      <w:rPr>
                        <w:color w:val="000000"/>
                      </w:rPr>
                      <w:t>Patterns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44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298" wp14:anchorId="0D82FAE6">
              <wp:simplePos x="0" y="0"/>
              <wp:positionH relativeFrom="page">
                <wp:posOffset>0</wp:posOffset>
              </wp:positionH>
              <wp:positionV relativeFrom="page">
                <wp:posOffset>0</wp:posOffset>
              </wp:positionV>
              <wp:extent cx="5074920" cy="635"/>
              <wp:effectExtent l="3175" t="3175" r="3810" b="3175"/>
              <wp:wrapNone/>
              <wp:docPr id="2035" name="Line 332"/>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32" stroked="t" o:allowincell="f" style="position:absolute;mso-position-horizontal-relative:page;mso-position-vertical-relative:page" wp14:anchorId="0D82FAE6">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301" wp14:anchorId="4FB5F0AE">
              <wp:simplePos x="0" y="0"/>
              <wp:positionH relativeFrom="page">
                <wp:posOffset>0</wp:posOffset>
              </wp:positionH>
              <wp:positionV relativeFrom="page">
                <wp:posOffset>0</wp:posOffset>
              </wp:positionV>
              <wp:extent cx="967105" cy="198755"/>
              <wp:effectExtent l="635" t="635" r="0" b="0"/>
              <wp:wrapNone/>
              <wp:docPr id="2036" name="docshape 326"/>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26" path="m0,0l-2147483645,0l-2147483645,-2147483646l0,-2147483646xe" stroked="f" o:allowincell="f" style="position:absolute;margin-left:0pt;margin-top:0pt;width:76.1pt;height:15.6pt;mso-wrap-style:square;v-text-anchor:top;mso-position-horizontal-relative:page;mso-position-vertical-relative:page" wp14:anchorId="4FB5F0AE">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44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292" wp14:anchorId="3AB1A7A2">
              <wp:simplePos x="0" y="0"/>
              <wp:positionH relativeFrom="page">
                <wp:posOffset>0</wp:posOffset>
              </wp:positionH>
              <wp:positionV relativeFrom="page">
                <wp:posOffset>0</wp:posOffset>
              </wp:positionV>
              <wp:extent cx="5074285" cy="635"/>
              <wp:effectExtent l="3175" t="3175" r="3810" b="3175"/>
              <wp:wrapNone/>
              <wp:docPr id="2038" name="Line 331"/>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31" stroked="t" o:allowincell="f" style="position:absolute;mso-position-horizontal-relative:page;mso-position-vertical-relative:page" wp14:anchorId="3AB1A7A2">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295" wp14:anchorId="4EFD7010">
              <wp:simplePos x="0" y="0"/>
              <wp:positionH relativeFrom="page">
                <wp:posOffset>0</wp:posOffset>
              </wp:positionH>
              <wp:positionV relativeFrom="page">
                <wp:posOffset>0</wp:posOffset>
              </wp:positionV>
              <wp:extent cx="2394585" cy="198755"/>
              <wp:effectExtent l="635" t="635" r="0" b="0"/>
              <wp:wrapNone/>
              <wp:docPr id="2039" name="docshape 325"/>
              <a:graphic xmlns:a="http://schemas.openxmlformats.org/drawingml/2006/main">
                <a:graphicData uri="http://schemas.microsoft.com/office/word/2010/wordprocessingShape">
                  <wps:wsp>
                    <wps:cNvSpPr/>
                    <wps:spPr>
                      <a:xfrm>
                        <a:off x="0" y="0"/>
                        <a:ext cx="23947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14:</w:t>
                          </w:r>
                          <w:r>
                            <w:rPr>
                              <w:color w:val="000000"/>
                              <w:spacing w:val="-1"/>
                            </w:rPr>
                            <w:t xml:space="preserve"> </w:t>
                          </w:r>
                          <w:r>
                            <w:rPr>
                              <w:color w:val="000000"/>
                            </w:rPr>
                            <w:t>Architecture</w:t>
                          </w:r>
                          <w:r>
                            <w:rPr>
                              <w:color w:val="000000"/>
                              <w:spacing w:val="-2"/>
                            </w:rPr>
                            <w:t xml:space="preserve"> </w:t>
                          </w:r>
                          <w:r>
                            <w:rPr>
                              <w:color w:val="000000"/>
                            </w:rPr>
                            <w:t>Patterns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325" path="m0,0l-2147483645,0l-2147483645,-2147483646l0,-2147483646xe" stroked="f" o:allowincell="f" style="position:absolute;margin-left:0pt;margin-top:0pt;width:188.5pt;height:15.6pt;mso-wrap-style:square;v-text-anchor:top;mso-position-horizontal-relative:page;mso-position-vertical-relative:page" wp14:anchorId="4EFD7010">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14:</w:t>
                    </w:r>
                    <w:r>
                      <w:rPr>
                        <w:color w:val="000000"/>
                        <w:spacing w:val="-1"/>
                      </w:rPr>
                      <w:t xml:space="preserve"> </w:t>
                    </w:r>
                    <w:r>
                      <w:rPr>
                        <w:color w:val="000000"/>
                      </w:rPr>
                      <w:t>Architecture</w:t>
                    </w:r>
                    <w:r>
                      <w:rPr>
                        <w:color w:val="000000"/>
                        <w:spacing w:val="-2"/>
                      </w:rPr>
                      <w:t xml:space="preserve"> </w:t>
                    </w:r>
                    <w:r>
                      <w:rPr>
                        <w:color w:val="000000"/>
                      </w:rPr>
                      <w:t>Patterns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44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98" wp14:anchorId="62B9B6B8">
              <wp:simplePos x="0" y="0"/>
              <wp:positionH relativeFrom="page">
                <wp:posOffset>0</wp:posOffset>
              </wp:positionH>
              <wp:positionV relativeFrom="page">
                <wp:posOffset>0</wp:posOffset>
              </wp:positionV>
              <wp:extent cx="5074920" cy="635"/>
              <wp:effectExtent l="3175" t="3175" r="3810" b="3175"/>
              <wp:wrapNone/>
              <wp:docPr id="2041" name="Line 4"/>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4" stroked="t" o:allowincell="f" style="position:absolute;mso-position-horizontal-relative:page;mso-position-vertical-relative:page" wp14:anchorId="62B9B6B8">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99" wp14:anchorId="649B8FC2">
              <wp:simplePos x="0" y="0"/>
              <wp:positionH relativeFrom="page">
                <wp:posOffset>0</wp:posOffset>
              </wp:positionH>
              <wp:positionV relativeFrom="page">
                <wp:posOffset>0</wp:posOffset>
              </wp:positionV>
              <wp:extent cx="967105" cy="198755"/>
              <wp:effectExtent l="635" t="635" r="0" b="0"/>
              <wp:wrapNone/>
              <wp:docPr id="2042" name="docshape1435"/>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1435" path="m0,0l-2147483645,0l-2147483645,-2147483646l0,-2147483646xe" stroked="f" o:allowincell="f" style="position:absolute;margin-left:0pt;margin-top:0pt;width:76.1pt;height:15.6pt;mso-wrap-style:square;v-text-anchor:top;mso-position-horizontal-relative:page;mso-position-vertical-relative:page" wp14:anchorId="649B8FC2">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44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96" wp14:anchorId="3CEC1740">
              <wp:simplePos x="0" y="0"/>
              <wp:positionH relativeFrom="page">
                <wp:posOffset>0</wp:posOffset>
              </wp:positionH>
              <wp:positionV relativeFrom="page">
                <wp:posOffset>0</wp:posOffset>
              </wp:positionV>
              <wp:extent cx="5074285" cy="635"/>
              <wp:effectExtent l="3175" t="3175" r="3810" b="3175"/>
              <wp:wrapNone/>
              <wp:docPr id="2044" name="Line 2"/>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2" stroked="t" o:allowincell="f" style="position:absolute;mso-position-horizontal-relative:page;mso-position-vertical-relative:page" wp14:anchorId="3CEC1740">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97" wp14:anchorId="10A173B0">
              <wp:simplePos x="0" y="0"/>
              <wp:positionH relativeFrom="page">
                <wp:posOffset>0</wp:posOffset>
              </wp:positionH>
              <wp:positionV relativeFrom="page">
                <wp:posOffset>0</wp:posOffset>
              </wp:positionV>
              <wp:extent cx="5139055" cy="198755"/>
              <wp:effectExtent l="635" t="635" r="0" b="0"/>
              <wp:wrapNone/>
              <wp:docPr id="2045" name="docshape1434"/>
              <a:graphic xmlns:a="http://schemas.openxmlformats.org/drawingml/2006/main">
                <a:graphicData uri="http://schemas.microsoft.com/office/word/2010/wordprocessingShape">
                  <wps:wsp>
                    <wps:cNvSpPr/>
                    <wps:spPr>
                      <a:xfrm>
                        <a:off x="0" y="0"/>
                        <a:ext cx="51390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spacing w:val="-2"/>
                            </w:rPr>
                            <w:t>Chapter</w:t>
                          </w:r>
                          <w:r>
                            <w:rPr>
                              <w:color w:val="000000"/>
                              <w:spacing w:val="-17"/>
                            </w:rPr>
                            <w:t xml:space="preserve"> </w:t>
                          </w:r>
                          <w:r>
                            <w:rPr>
                              <w:color w:val="000000"/>
                              <w:spacing w:val="-2"/>
                            </w:rPr>
                            <w:t>15:</w:t>
                          </w:r>
                          <w:r>
                            <w:rPr>
                              <w:color w:val="000000"/>
                              <w:spacing w:val="-14"/>
                            </w:rPr>
                            <w:t xml:space="preserve"> </w:t>
                          </w:r>
                          <w:r>
                            <w:rPr>
                              <w:color w:val="000000"/>
                              <w:spacing w:val="-2"/>
                            </w:rPr>
                            <w:t>Animations</w:t>
                          </w:r>
                          <w:r>
                            <w:rPr>
                              <w:color w:val="000000"/>
                              <w:spacing w:val="-14"/>
                            </w:rPr>
                            <w:t xml:space="preserve"> </w:t>
                          </w:r>
                          <w:r>
                            <w:rPr>
                              <w:color w:val="000000"/>
                              <w:spacing w:val="-2"/>
                            </w:rPr>
                            <w:t>and</w:t>
                          </w:r>
                          <w:r>
                            <w:rPr>
                              <w:color w:val="000000"/>
                              <w:spacing w:val="-15"/>
                            </w:rPr>
                            <w:t xml:space="preserve"> </w:t>
                          </w:r>
                          <w:r>
                            <w:rPr>
                              <w:color w:val="000000"/>
                              <w:spacing w:val="-2"/>
                            </w:rPr>
                            <w:t>Transitions</w:t>
                          </w:r>
                          <w:r>
                            <w:rPr>
                              <w:color w:val="000000"/>
                              <w:spacing w:val="-14"/>
                            </w:rPr>
                            <w:t xml:space="preserve"> </w:t>
                          </w:r>
                          <w:r>
                            <w:rPr>
                              <w:color w:val="000000"/>
                              <w:spacing w:val="-2"/>
                            </w:rPr>
                            <w:t>with</w:t>
                          </w:r>
                          <w:r>
                            <w:rPr>
                              <w:color w:val="000000"/>
                              <w:spacing w:val="-15"/>
                            </w:rPr>
                            <w:t xml:space="preserve"> </w:t>
                          </w:r>
                          <w:r>
                            <w:rPr>
                              <w:color w:val="000000"/>
                              <w:spacing w:val="-2"/>
                            </w:rPr>
                            <w:t>CoordinatorLayout</w:t>
                          </w:r>
                          <w:r>
                            <w:rPr>
                              <w:color w:val="000000"/>
                              <w:spacing w:val="-14"/>
                            </w:rPr>
                            <w:t xml:space="preserve"> </w:t>
                          </w:r>
                          <w:r>
                            <w:rPr>
                              <w:color w:val="000000"/>
                              <w:spacing w:val="-2"/>
                            </w:rPr>
                            <w:t>and</w:t>
                          </w:r>
                          <w:r>
                            <w:rPr>
                              <w:color w:val="000000"/>
                              <w:spacing w:val="-15"/>
                            </w:rPr>
                            <w:t xml:space="preserve"> </w:t>
                          </w:r>
                          <w:r>
                            <w:rPr>
                              <w:color w:val="000000"/>
                              <w:spacing w:val="-2"/>
                            </w:rPr>
                            <w:t>MotionLayout</w:t>
                          </w:r>
                          <w:r>
                            <w:rPr>
                              <w:color w:val="000000"/>
                              <w:spacing w:val="-14"/>
                            </w:rPr>
                            <w:t xml:space="preserve"> </w:t>
                          </w:r>
                          <w:r>
                            <w:rPr>
                              <w:color w:val="000000"/>
                              <w:spacing w:val="-2"/>
                            </w:rPr>
                            <w:t>|</w:t>
                          </w:r>
                          <w:r>
                            <w:rPr>
                              <w:color w:val="000000"/>
                              <w:spacing w:val="-14"/>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1434" path="m0,0l-2147483645,0l-2147483645,-2147483646l0,-2147483646xe" stroked="f" o:allowincell="f" style="position:absolute;margin-left:0pt;margin-top:0pt;width:404.6pt;height:15.6pt;mso-wrap-style:square;v-text-anchor:top;mso-position-horizontal-relative:page;mso-position-vertical-relative:page" wp14:anchorId="10A173B0">
              <v:fill o:detectmouseclick="t" on="false"/>
              <v:stroke color="#3465a4" joinstyle="round" endcap="flat"/>
              <v:textbox>
                <w:txbxContent>
                  <w:p>
                    <w:pPr>
                      <w:pStyle w:val="TextBody"/>
                      <w:spacing w:before="20" w:after="0"/>
                      <w:ind w:left="20" w:hanging="0"/>
                      <w:rPr>
                        <w:color w:val="000000"/>
                      </w:rPr>
                    </w:pPr>
                    <w:r>
                      <w:rPr>
                        <w:color w:val="000000"/>
                        <w:spacing w:val="-2"/>
                      </w:rPr>
                      <w:t>Chapter</w:t>
                    </w:r>
                    <w:r>
                      <w:rPr>
                        <w:color w:val="000000"/>
                        <w:spacing w:val="-17"/>
                      </w:rPr>
                      <w:t xml:space="preserve"> </w:t>
                    </w:r>
                    <w:r>
                      <w:rPr>
                        <w:color w:val="000000"/>
                        <w:spacing w:val="-2"/>
                      </w:rPr>
                      <w:t>15:</w:t>
                    </w:r>
                    <w:r>
                      <w:rPr>
                        <w:color w:val="000000"/>
                        <w:spacing w:val="-14"/>
                      </w:rPr>
                      <w:t xml:space="preserve"> </w:t>
                    </w:r>
                    <w:r>
                      <w:rPr>
                        <w:color w:val="000000"/>
                        <w:spacing w:val="-2"/>
                      </w:rPr>
                      <w:t>Animations</w:t>
                    </w:r>
                    <w:r>
                      <w:rPr>
                        <w:color w:val="000000"/>
                        <w:spacing w:val="-14"/>
                      </w:rPr>
                      <w:t xml:space="preserve"> </w:t>
                    </w:r>
                    <w:r>
                      <w:rPr>
                        <w:color w:val="000000"/>
                        <w:spacing w:val="-2"/>
                      </w:rPr>
                      <w:t>and</w:t>
                    </w:r>
                    <w:r>
                      <w:rPr>
                        <w:color w:val="000000"/>
                        <w:spacing w:val="-15"/>
                      </w:rPr>
                      <w:t xml:space="preserve"> </w:t>
                    </w:r>
                    <w:r>
                      <w:rPr>
                        <w:color w:val="000000"/>
                        <w:spacing w:val="-2"/>
                      </w:rPr>
                      <w:t>Transitions</w:t>
                    </w:r>
                    <w:r>
                      <w:rPr>
                        <w:color w:val="000000"/>
                        <w:spacing w:val="-14"/>
                      </w:rPr>
                      <w:t xml:space="preserve"> </w:t>
                    </w:r>
                    <w:r>
                      <w:rPr>
                        <w:color w:val="000000"/>
                        <w:spacing w:val="-2"/>
                      </w:rPr>
                      <w:t>with</w:t>
                    </w:r>
                    <w:r>
                      <w:rPr>
                        <w:color w:val="000000"/>
                        <w:spacing w:val="-15"/>
                      </w:rPr>
                      <w:t xml:space="preserve"> </w:t>
                    </w:r>
                    <w:r>
                      <w:rPr>
                        <w:color w:val="000000"/>
                        <w:spacing w:val="-2"/>
                      </w:rPr>
                      <w:t>CoordinatorLayout</w:t>
                    </w:r>
                    <w:r>
                      <w:rPr>
                        <w:color w:val="000000"/>
                        <w:spacing w:val="-14"/>
                      </w:rPr>
                      <w:t xml:space="preserve"> </w:t>
                    </w:r>
                    <w:r>
                      <w:rPr>
                        <w:color w:val="000000"/>
                        <w:spacing w:val="-2"/>
                      </w:rPr>
                      <w:t>and</w:t>
                    </w:r>
                    <w:r>
                      <w:rPr>
                        <w:color w:val="000000"/>
                        <w:spacing w:val="-15"/>
                      </w:rPr>
                      <w:t xml:space="preserve"> </w:t>
                    </w:r>
                    <w:r>
                      <w:rPr>
                        <w:color w:val="000000"/>
                        <w:spacing w:val="-2"/>
                      </w:rPr>
                      <w:t>MotionLayout</w:t>
                    </w:r>
                    <w:r>
                      <w:rPr>
                        <w:color w:val="000000"/>
                        <w:spacing w:val="-14"/>
                      </w:rPr>
                      <w:t xml:space="preserve"> </w:t>
                    </w:r>
                    <w:r>
                      <w:rPr>
                        <w:color w:val="000000"/>
                        <w:spacing w:val="-2"/>
                      </w:rPr>
                      <w:t>|</w:t>
                    </w:r>
                    <w:r>
                      <w:rPr>
                        <w:color w:val="000000"/>
                        <w:spacing w:val="-14"/>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44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312" wp14:anchorId="62B9B6B8">
              <wp:simplePos x="0" y="0"/>
              <wp:positionH relativeFrom="page">
                <wp:posOffset>0</wp:posOffset>
              </wp:positionH>
              <wp:positionV relativeFrom="page">
                <wp:posOffset>0</wp:posOffset>
              </wp:positionV>
              <wp:extent cx="5074920" cy="635"/>
              <wp:effectExtent l="3175" t="3175" r="3810" b="3175"/>
              <wp:wrapNone/>
              <wp:docPr id="2047" name="Line 334"/>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34" stroked="t" o:allowincell="f" style="position:absolute;mso-position-horizontal-relative:page;mso-position-vertical-relative:page" wp14:anchorId="62B9B6B8">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315" wp14:anchorId="649B8FC2">
              <wp:simplePos x="0" y="0"/>
              <wp:positionH relativeFrom="page">
                <wp:posOffset>0</wp:posOffset>
              </wp:positionH>
              <wp:positionV relativeFrom="page">
                <wp:posOffset>0</wp:posOffset>
              </wp:positionV>
              <wp:extent cx="967105" cy="198755"/>
              <wp:effectExtent l="635" t="635" r="0" b="0"/>
              <wp:wrapNone/>
              <wp:docPr id="2048" name="docshape 328"/>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28" path="m0,0l-2147483645,0l-2147483645,-2147483646l0,-2147483646xe" stroked="f" o:allowincell="f" style="position:absolute;margin-left:0pt;margin-top:0pt;width:76.1pt;height:15.6pt;mso-wrap-style:square;v-text-anchor:top;mso-position-horizontal-relative:page;mso-position-vertical-relative:page" wp14:anchorId="649B8FC2">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44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306" wp14:anchorId="3CEC1740">
              <wp:simplePos x="0" y="0"/>
              <wp:positionH relativeFrom="page">
                <wp:posOffset>0</wp:posOffset>
              </wp:positionH>
              <wp:positionV relativeFrom="page">
                <wp:posOffset>0</wp:posOffset>
              </wp:positionV>
              <wp:extent cx="5074285" cy="635"/>
              <wp:effectExtent l="3175" t="3175" r="3810" b="3175"/>
              <wp:wrapNone/>
              <wp:docPr id="2050" name="Line 333"/>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33" stroked="t" o:allowincell="f" style="position:absolute;mso-position-horizontal-relative:page;mso-position-vertical-relative:page" wp14:anchorId="3CEC1740">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309" wp14:anchorId="10A173B0">
              <wp:simplePos x="0" y="0"/>
              <wp:positionH relativeFrom="page">
                <wp:posOffset>0</wp:posOffset>
              </wp:positionH>
              <wp:positionV relativeFrom="page">
                <wp:posOffset>0</wp:posOffset>
              </wp:positionV>
              <wp:extent cx="5139055" cy="198755"/>
              <wp:effectExtent l="635" t="635" r="0" b="0"/>
              <wp:wrapNone/>
              <wp:docPr id="2051" name="docshape 327"/>
              <a:graphic xmlns:a="http://schemas.openxmlformats.org/drawingml/2006/main">
                <a:graphicData uri="http://schemas.microsoft.com/office/word/2010/wordprocessingShape">
                  <wps:wsp>
                    <wps:cNvSpPr/>
                    <wps:spPr>
                      <a:xfrm>
                        <a:off x="0" y="0"/>
                        <a:ext cx="51390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spacing w:val="-2"/>
                            </w:rPr>
                            <w:t>Chapter</w:t>
                          </w:r>
                          <w:r>
                            <w:rPr>
                              <w:color w:val="000000"/>
                              <w:spacing w:val="-17"/>
                            </w:rPr>
                            <w:t xml:space="preserve"> </w:t>
                          </w:r>
                          <w:r>
                            <w:rPr>
                              <w:color w:val="000000"/>
                              <w:spacing w:val="-2"/>
                            </w:rPr>
                            <w:t>15:</w:t>
                          </w:r>
                          <w:r>
                            <w:rPr>
                              <w:color w:val="000000"/>
                              <w:spacing w:val="-14"/>
                            </w:rPr>
                            <w:t xml:space="preserve"> </w:t>
                          </w:r>
                          <w:r>
                            <w:rPr>
                              <w:color w:val="000000"/>
                              <w:spacing w:val="-2"/>
                            </w:rPr>
                            <w:t>Animations</w:t>
                          </w:r>
                          <w:r>
                            <w:rPr>
                              <w:color w:val="000000"/>
                              <w:spacing w:val="-14"/>
                            </w:rPr>
                            <w:t xml:space="preserve"> </w:t>
                          </w:r>
                          <w:r>
                            <w:rPr>
                              <w:color w:val="000000"/>
                              <w:spacing w:val="-2"/>
                            </w:rPr>
                            <w:t>and</w:t>
                          </w:r>
                          <w:r>
                            <w:rPr>
                              <w:color w:val="000000"/>
                              <w:spacing w:val="-15"/>
                            </w:rPr>
                            <w:t xml:space="preserve"> </w:t>
                          </w:r>
                          <w:r>
                            <w:rPr>
                              <w:color w:val="000000"/>
                              <w:spacing w:val="-2"/>
                            </w:rPr>
                            <w:t>Transitions</w:t>
                          </w:r>
                          <w:r>
                            <w:rPr>
                              <w:color w:val="000000"/>
                              <w:spacing w:val="-14"/>
                            </w:rPr>
                            <w:t xml:space="preserve"> </w:t>
                          </w:r>
                          <w:r>
                            <w:rPr>
                              <w:color w:val="000000"/>
                              <w:spacing w:val="-2"/>
                            </w:rPr>
                            <w:t>with</w:t>
                          </w:r>
                          <w:r>
                            <w:rPr>
                              <w:color w:val="000000"/>
                              <w:spacing w:val="-15"/>
                            </w:rPr>
                            <w:t xml:space="preserve"> </w:t>
                          </w:r>
                          <w:r>
                            <w:rPr>
                              <w:color w:val="000000"/>
                              <w:spacing w:val="-2"/>
                            </w:rPr>
                            <w:t>CoordinatorLayout</w:t>
                          </w:r>
                          <w:r>
                            <w:rPr>
                              <w:color w:val="000000"/>
                              <w:spacing w:val="-14"/>
                            </w:rPr>
                            <w:t xml:space="preserve"> </w:t>
                          </w:r>
                          <w:r>
                            <w:rPr>
                              <w:color w:val="000000"/>
                              <w:spacing w:val="-2"/>
                            </w:rPr>
                            <w:t>and</w:t>
                          </w:r>
                          <w:r>
                            <w:rPr>
                              <w:color w:val="000000"/>
                              <w:spacing w:val="-15"/>
                            </w:rPr>
                            <w:t xml:space="preserve"> </w:t>
                          </w:r>
                          <w:r>
                            <w:rPr>
                              <w:color w:val="000000"/>
                              <w:spacing w:val="-2"/>
                            </w:rPr>
                            <w:t>MotionLayout</w:t>
                          </w:r>
                          <w:r>
                            <w:rPr>
                              <w:color w:val="000000"/>
                              <w:spacing w:val="-14"/>
                            </w:rPr>
                            <w:t xml:space="preserve"> </w:t>
                          </w:r>
                          <w:r>
                            <w:rPr>
                              <w:color w:val="000000"/>
                              <w:spacing w:val="-2"/>
                            </w:rPr>
                            <w:t>|</w:t>
                          </w:r>
                          <w:r>
                            <w:rPr>
                              <w:color w:val="000000"/>
                              <w:spacing w:val="-14"/>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327" path="m0,0l-2147483645,0l-2147483645,-2147483646l0,-2147483646xe" stroked="f" o:allowincell="f" style="position:absolute;margin-left:0pt;margin-top:0pt;width:404.6pt;height:15.6pt;mso-wrap-style:square;v-text-anchor:top;mso-position-horizontal-relative:page;mso-position-vertical-relative:page" wp14:anchorId="10A173B0">
              <v:fill o:detectmouseclick="t" on="false"/>
              <v:stroke color="#3465a4" joinstyle="round" endcap="flat"/>
              <v:textbox>
                <w:txbxContent>
                  <w:p>
                    <w:pPr>
                      <w:pStyle w:val="TextBody"/>
                      <w:spacing w:before="20" w:after="0"/>
                      <w:ind w:left="20" w:hanging="0"/>
                      <w:rPr>
                        <w:color w:val="000000"/>
                      </w:rPr>
                    </w:pPr>
                    <w:r>
                      <w:rPr>
                        <w:color w:val="000000"/>
                        <w:spacing w:val="-2"/>
                      </w:rPr>
                      <w:t>Chapter</w:t>
                    </w:r>
                    <w:r>
                      <w:rPr>
                        <w:color w:val="000000"/>
                        <w:spacing w:val="-17"/>
                      </w:rPr>
                      <w:t xml:space="preserve"> </w:t>
                    </w:r>
                    <w:r>
                      <w:rPr>
                        <w:color w:val="000000"/>
                        <w:spacing w:val="-2"/>
                      </w:rPr>
                      <w:t>15:</w:t>
                    </w:r>
                    <w:r>
                      <w:rPr>
                        <w:color w:val="000000"/>
                        <w:spacing w:val="-14"/>
                      </w:rPr>
                      <w:t xml:space="preserve"> </w:t>
                    </w:r>
                    <w:r>
                      <w:rPr>
                        <w:color w:val="000000"/>
                        <w:spacing w:val="-2"/>
                      </w:rPr>
                      <w:t>Animations</w:t>
                    </w:r>
                    <w:r>
                      <w:rPr>
                        <w:color w:val="000000"/>
                        <w:spacing w:val="-14"/>
                      </w:rPr>
                      <w:t xml:space="preserve"> </w:t>
                    </w:r>
                    <w:r>
                      <w:rPr>
                        <w:color w:val="000000"/>
                        <w:spacing w:val="-2"/>
                      </w:rPr>
                      <w:t>and</w:t>
                    </w:r>
                    <w:r>
                      <w:rPr>
                        <w:color w:val="000000"/>
                        <w:spacing w:val="-15"/>
                      </w:rPr>
                      <w:t xml:space="preserve"> </w:t>
                    </w:r>
                    <w:r>
                      <w:rPr>
                        <w:color w:val="000000"/>
                        <w:spacing w:val="-2"/>
                      </w:rPr>
                      <w:t>Transitions</w:t>
                    </w:r>
                    <w:r>
                      <w:rPr>
                        <w:color w:val="000000"/>
                        <w:spacing w:val="-14"/>
                      </w:rPr>
                      <w:t xml:space="preserve"> </w:t>
                    </w:r>
                    <w:r>
                      <w:rPr>
                        <w:color w:val="000000"/>
                        <w:spacing w:val="-2"/>
                      </w:rPr>
                      <w:t>with</w:t>
                    </w:r>
                    <w:r>
                      <w:rPr>
                        <w:color w:val="000000"/>
                        <w:spacing w:val="-15"/>
                      </w:rPr>
                      <w:t xml:space="preserve"> </w:t>
                    </w:r>
                    <w:r>
                      <w:rPr>
                        <w:color w:val="000000"/>
                        <w:spacing w:val="-2"/>
                      </w:rPr>
                      <w:t>CoordinatorLayout</w:t>
                    </w:r>
                    <w:r>
                      <w:rPr>
                        <w:color w:val="000000"/>
                        <w:spacing w:val="-14"/>
                      </w:rPr>
                      <w:t xml:space="preserve"> </w:t>
                    </w:r>
                    <w:r>
                      <w:rPr>
                        <w:color w:val="000000"/>
                        <w:spacing w:val="-2"/>
                      </w:rPr>
                      <w:t>and</w:t>
                    </w:r>
                    <w:r>
                      <w:rPr>
                        <w:color w:val="000000"/>
                        <w:spacing w:val="-15"/>
                      </w:rPr>
                      <w:t xml:space="preserve"> </w:t>
                    </w:r>
                    <w:r>
                      <w:rPr>
                        <w:color w:val="000000"/>
                        <w:spacing w:val="-2"/>
                      </w:rPr>
                      <w:t>MotionLayout</w:t>
                    </w:r>
                    <w:r>
                      <w:rPr>
                        <w:color w:val="000000"/>
                        <w:spacing w:val="-14"/>
                      </w:rPr>
                      <w:t xml:space="preserve"> </w:t>
                    </w:r>
                    <w:r>
                      <w:rPr>
                        <w:color w:val="000000"/>
                        <w:spacing w:val="-2"/>
                      </w:rPr>
                      <w:t>|</w:t>
                    </w:r>
                    <w:r>
                      <w:rPr>
                        <w:color w:val="000000"/>
                        <w:spacing w:val="-14"/>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44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311" wp14:anchorId="62B9B6B8">
              <wp:simplePos x="0" y="0"/>
              <wp:positionH relativeFrom="page">
                <wp:posOffset>0</wp:posOffset>
              </wp:positionH>
              <wp:positionV relativeFrom="page">
                <wp:posOffset>0</wp:posOffset>
              </wp:positionV>
              <wp:extent cx="5074920" cy="635"/>
              <wp:effectExtent l="3175" t="3175" r="3810" b="3175"/>
              <wp:wrapNone/>
              <wp:docPr id="2053" name="Line 334"/>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34" stroked="t" o:allowincell="f" style="position:absolute;mso-position-horizontal-relative:page;mso-position-vertical-relative:page" wp14:anchorId="62B9B6B8">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314" wp14:anchorId="649B8FC2">
              <wp:simplePos x="0" y="0"/>
              <wp:positionH relativeFrom="page">
                <wp:posOffset>0</wp:posOffset>
              </wp:positionH>
              <wp:positionV relativeFrom="page">
                <wp:posOffset>0</wp:posOffset>
              </wp:positionV>
              <wp:extent cx="967105" cy="198755"/>
              <wp:effectExtent l="635" t="635" r="0" b="0"/>
              <wp:wrapNone/>
              <wp:docPr id="2054" name="docshape 328"/>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28" path="m0,0l-2147483645,0l-2147483645,-2147483646l0,-2147483646xe" stroked="f" o:allowincell="f" style="position:absolute;margin-left:0pt;margin-top:0pt;width:76.1pt;height:15.6pt;mso-wrap-style:square;v-text-anchor:top;mso-position-horizontal-relative:page;mso-position-vertical-relative:page" wp14:anchorId="649B8FC2">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4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23" wp14:anchorId="2329A888">
              <wp:simplePos x="0" y="0"/>
              <wp:positionH relativeFrom="page">
                <wp:posOffset>662940</wp:posOffset>
              </wp:positionH>
              <wp:positionV relativeFrom="page">
                <wp:posOffset>664845</wp:posOffset>
              </wp:positionV>
              <wp:extent cx="5074920" cy="635"/>
              <wp:effectExtent l="3175" t="3175" r="3810" b="3175"/>
              <wp:wrapNone/>
              <wp:docPr id="188" name="Line 52"/>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52" stroked="t" o:allowincell="f" style="position:absolute;mso-position-horizontal-relative:page;mso-position-vertical-relative:page" wp14:anchorId="2329A888">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26" wp14:anchorId="157D298B">
              <wp:simplePos x="0" y="0"/>
              <wp:positionH relativeFrom="page">
                <wp:posOffset>625475</wp:posOffset>
              </wp:positionH>
              <wp:positionV relativeFrom="page">
                <wp:posOffset>428625</wp:posOffset>
              </wp:positionV>
              <wp:extent cx="894080" cy="198755"/>
              <wp:effectExtent l="0" t="635" r="0" b="0"/>
              <wp:wrapNone/>
              <wp:docPr id="189" name="docshape121"/>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26</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121" path="m0,0l-2147483645,0l-2147483645,-2147483646l0,-2147483646xe" stroked="f" o:allowincell="f" style="position:absolute;margin-left:49.25pt;margin-top:33.75pt;width:70.35pt;height:15.6pt;mso-wrap-style:square;v-text-anchor:top;mso-position-horizontal-relative:page;mso-position-vertical-relative:page" wp14:anchorId="157D298B">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26</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45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305" wp14:anchorId="3CEC1740">
              <wp:simplePos x="0" y="0"/>
              <wp:positionH relativeFrom="page">
                <wp:posOffset>0</wp:posOffset>
              </wp:positionH>
              <wp:positionV relativeFrom="page">
                <wp:posOffset>0</wp:posOffset>
              </wp:positionV>
              <wp:extent cx="5074285" cy="635"/>
              <wp:effectExtent l="3175" t="3175" r="3810" b="3175"/>
              <wp:wrapNone/>
              <wp:docPr id="2056" name="Line 333"/>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33" stroked="t" o:allowincell="f" style="position:absolute;mso-position-horizontal-relative:page;mso-position-vertical-relative:page" wp14:anchorId="3CEC1740">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308" wp14:anchorId="10A173B0">
              <wp:simplePos x="0" y="0"/>
              <wp:positionH relativeFrom="page">
                <wp:posOffset>0</wp:posOffset>
              </wp:positionH>
              <wp:positionV relativeFrom="page">
                <wp:posOffset>0</wp:posOffset>
              </wp:positionV>
              <wp:extent cx="5139055" cy="198755"/>
              <wp:effectExtent l="635" t="635" r="0" b="0"/>
              <wp:wrapNone/>
              <wp:docPr id="2057" name="docshape 327"/>
              <a:graphic xmlns:a="http://schemas.openxmlformats.org/drawingml/2006/main">
                <a:graphicData uri="http://schemas.microsoft.com/office/word/2010/wordprocessingShape">
                  <wps:wsp>
                    <wps:cNvSpPr/>
                    <wps:spPr>
                      <a:xfrm>
                        <a:off x="0" y="0"/>
                        <a:ext cx="51390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spacing w:val="-2"/>
                            </w:rPr>
                            <w:t>Chapter</w:t>
                          </w:r>
                          <w:r>
                            <w:rPr>
                              <w:color w:val="000000"/>
                              <w:spacing w:val="-17"/>
                            </w:rPr>
                            <w:t xml:space="preserve"> </w:t>
                          </w:r>
                          <w:r>
                            <w:rPr>
                              <w:color w:val="000000"/>
                              <w:spacing w:val="-2"/>
                            </w:rPr>
                            <w:t>15:</w:t>
                          </w:r>
                          <w:r>
                            <w:rPr>
                              <w:color w:val="000000"/>
                              <w:spacing w:val="-14"/>
                            </w:rPr>
                            <w:t xml:space="preserve"> </w:t>
                          </w:r>
                          <w:r>
                            <w:rPr>
                              <w:color w:val="000000"/>
                              <w:spacing w:val="-2"/>
                            </w:rPr>
                            <w:t>Animations</w:t>
                          </w:r>
                          <w:r>
                            <w:rPr>
                              <w:color w:val="000000"/>
                              <w:spacing w:val="-14"/>
                            </w:rPr>
                            <w:t xml:space="preserve"> </w:t>
                          </w:r>
                          <w:r>
                            <w:rPr>
                              <w:color w:val="000000"/>
                              <w:spacing w:val="-2"/>
                            </w:rPr>
                            <w:t>and</w:t>
                          </w:r>
                          <w:r>
                            <w:rPr>
                              <w:color w:val="000000"/>
                              <w:spacing w:val="-15"/>
                            </w:rPr>
                            <w:t xml:space="preserve"> </w:t>
                          </w:r>
                          <w:r>
                            <w:rPr>
                              <w:color w:val="000000"/>
                              <w:spacing w:val="-2"/>
                            </w:rPr>
                            <w:t>Transitions</w:t>
                          </w:r>
                          <w:r>
                            <w:rPr>
                              <w:color w:val="000000"/>
                              <w:spacing w:val="-14"/>
                            </w:rPr>
                            <w:t xml:space="preserve"> </w:t>
                          </w:r>
                          <w:r>
                            <w:rPr>
                              <w:color w:val="000000"/>
                              <w:spacing w:val="-2"/>
                            </w:rPr>
                            <w:t>with</w:t>
                          </w:r>
                          <w:r>
                            <w:rPr>
                              <w:color w:val="000000"/>
                              <w:spacing w:val="-15"/>
                            </w:rPr>
                            <w:t xml:space="preserve"> </w:t>
                          </w:r>
                          <w:r>
                            <w:rPr>
                              <w:color w:val="000000"/>
                              <w:spacing w:val="-2"/>
                            </w:rPr>
                            <w:t>CoordinatorLayout</w:t>
                          </w:r>
                          <w:r>
                            <w:rPr>
                              <w:color w:val="000000"/>
                              <w:spacing w:val="-14"/>
                            </w:rPr>
                            <w:t xml:space="preserve"> </w:t>
                          </w:r>
                          <w:r>
                            <w:rPr>
                              <w:color w:val="000000"/>
                              <w:spacing w:val="-2"/>
                            </w:rPr>
                            <w:t>and</w:t>
                          </w:r>
                          <w:r>
                            <w:rPr>
                              <w:color w:val="000000"/>
                              <w:spacing w:val="-15"/>
                            </w:rPr>
                            <w:t xml:space="preserve"> </w:t>
                          </w:r>
                          <w:r>
                            <w:rPr>
                              <w:color w:val="000000"/>
                              <w:spacing w:val="-2"/>
                            </w:rPr>
                            <w:t>MotionLayout</w:t>
                          </w:r>
                          <w:r>
                            <w:rPr>
                              <w:color w:val="000000"/>
                              <w:spacing w:val="-14"/>
                            </w:rPr>
                            <w:t xml:space="preserve"> </w:t>
                          </w:r>
                          <w:r>
                            <w:rPr>
                              <w:color w:val="000000"/>
                              <w:spacing w:val="-2"/>
                            </w:rPr>
                            <w:t>|</w:t>
                          </w:r>
                          <w:r>
                            <w:rPr>
                              <w:color w:val="000000"/>
                              <w:spacing w:val="-14"/>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327" path="m0,0l-2147483645,0l-2147483645,-2147483646l0,-2147483646xe" stroked="f" o:allowincell="f" style="position:absolute;margin-left:0pt;margin-top:0pt;width:404.6pt;height:15.6pt;mso-wrap-style:square;v-text-anchor:top;mso-position-horizontal-relative:page;mso-position-vertical-relative:page" wp14:anchorId="10A173B0">
              <v:fill o:detectmouseclick="t" on="false"/>
              <v:stroke color="#3465a4" joinstyle="round" endcap="flat"/>
              <v:textbox>
                <w:txbxContent>
                  <w:p>
                    <w:pPr>
                      <w:pStyle w:val="TextBody"/>
                      <w:spacing w:before="20" w:after="0"/>
                      <w:ind w:left="20" w:hanging="0"/>
                      <w:rPr>
                        <w:color w:val="000000"/>
                      </w:rPr>
                    </w:pPr>
                    <w:r>
                      <w:rPr>
                        <w:color w:val="000000"/>
                        <w:spacing w:val="-2"/>
                      </w:rPr>
                      <w:t>Chapter</w:t>
                    </w:r>
                    <w:r>
                      <w:rPr>
                        <w:color w:val="000000"/>
                        <w:spacing w:val="-17"/>
                      </w:rPr>
                      <w:t xml:space="preserve"> </w:t>
                    </w:r>
                    <w:r>
                      <w:rPr>
                        <w:color w:val="000000"/>
                        <w:spacing w:val="-2"/>
                      </w:rPr>
                      <w:t>15:</w:t>
                    </w:r>
                    <w:r>
                      <w:rPr>
                        <w:color w:val="000000"/>
                        <w:spacing w:val="-14"/>
                      </w:rPr>
                      <w:t xml:space="preserve"> </w:t>
                    </w:r>
                    <w:r>
                      <w:rPr>
                        <w:color w:val="000000"/>
                        <w:spacing w:val="-2"/>
                      </w:rPr>
                      <w:t>Animations</w:t>
                    </w:r>
                    <w:r>
                      <w:rPr>
                        <w:color w:val="000000"/>
                        <w:spacing w:val="-14"/>
                      </w:rPr>
                      <w:t xml:space="preserve"> </w:t>
                    </w:r>
                    <w:r>
                      <w:rPr>
                        <w:color w:val="000000"/>
                        <w:spacing w:val="-2"/>
                      </w:rPr>
                      <w:t>and</w:t>
                    </w:r>
                    <w:r>
                      <w:rPr>
                        <w:color w:val="000000"/>
                        <w:spacing w:val="-15"/>
                      </w:rPr>
                      <w:t xml:space="preserve"> </w:t>
                    </w:r>
                    <w:r>
                      <w:rPr>
                        <w:color w:val="000000"/>
                        <w:spacing w:val="-2"/>
                      </w:rPr>
                      <w:t>Transitions</w:t>
                    </w:r>
                    <w:r>
                      <w:rPr>
                        <w:color w:val="000000"/>
                        <w:spacing w:val="-14"/>
                      </w:rPr>
                      <w:t xml:space="preserve"> </w:t>
                    </w:r>
                    <w:r>
                      <w:rPr>
                        <w:color w:val="000000"/>
                        <w:spacing w:val="-2"/>
                      </w:rPr>
                      <w:t>with</w:t>
                    </w:r>
                    <w:r>
                      <w:rPr>
                        <w:color w:val="000000"/>
                        <w:spacing w:val="-15"/>
                      </w:rPr>
                      <w:t xml:space="preserve"> </w:t>
                    </w:r>
                    <w:r>
                      <w:rPr>
                        <w:color w:val="000000"/>
                        <w:spacing w:val="-2"/>
                      </w:rPr>
                      <w:t>CoordinatorLayout</w:t>
                    </w:r>
                    <w:r>
                      <w:rPr>
                        <w:color w:val="000000"/>
                        <w:spacing w:val="-14"/>
                      </w:rPr>
                      <w:t xml:space="preserve"> </w:t>
                    </w:r>
                    <w:r>
                      <w:rPr>
                        <w:color w:val="000000"/>
                        <w:spacing w:val="-2"/>
                      </w:rPr>
                      <w:t>and</w:t>
                    </w:r>
                    <w:r>
                      <w:rPr>
                        <w:color w:val="000000"/>
                        <w:spacing w:val="-15"/>
                      </w:rPr>
                      <w:t xml:space="preserve"> </w:t>
                    </w:r>
                    <w:r>
                      <w:rPr>
                        <w:color w:val="000000"/>
                        <w:spacing w:val="-2"/>
                      </w:rPr>
                      <w:t>MotionLayout</w:t>
                    </w:r>
                    <w:r>
                      <w:rPr>
                        <w:color w:val="000000"/>
                        <w:spacing w:val="-14"/>
                      </w:rPr>
                      <w:t xml:space="preserve"> </w:t>
                    </w:r>
                    <w:r>
                      <w:rPr>
                        <w:color w:val="000000"/>
                        <w:spacing w:val="-2"/>
                      </w:rPr>
                      <w:t>|</w:t>
                    </w:r>
                    <w:r>
                      <w:rPr>
                        <w:color w:val="000000"/>
                        <w:spacing w:val="-14"/>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45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310" wp14:anchorId="62B9B6B8">
              <wp:simplePos x="0" y="0"/>
              <wp:positionH relativeFrom="page">
                <wp:posOffset>0</wp:posOffset>
              </wp:positionH>
              <wp:positionV relativeFrom="page">
                <wp:posOffset>0</wp:posOffset>
              </wp:positionV>
              <wp:extent cx="5074920" cy="635"/>
              <wp:effectExtent l="3175" t="3175" r="3810" b="3175"/>
              <wp:wrapNone/>
              <wp:docPr id="2060" name="Line 334"/>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34" stroked="t" o:allowincell="f" style="position:absolute;mso-position-horizontal-relative:page;mso-position-vertical-relative:page" wp14:anchorId="62B9B6B8">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313" wp14:anchorId="649B8FC2">
              <wp:simplePos x="0" y="0"/>
              <wp:positionH relativeFrom="page">
                <wp:posOffset>0</wp:posOffset>
              </wp:positionH>
              <wp:positionV relativeFrom="page">
                <wp:posOffset>0</wp:posOffset>
              </wp:positionV>
              <wp:extent cx="967105" cy="198755"/>
              <wp:effectExtent l="635" t="635" r="0" b="0"/>
              <wp:wrapNone/>
              <wp:docPr id="2061" name="docshape 328"/>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28" path="m0,0l-2147483645,0l-2147483645,-2147483646l0,-2147483646xe" stroked="f" o:allowincell="f" style="position:absolute;margin-left:0pt;margin-top:0pt;width:76.1pt;height:15.6pt;mso-wrap-style:square;v-text-anchor:top;mso-position-horizontal-relative:page;mso-position-vertical-relative:page" wp14:anchorId="649B8FC2">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45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304" wp14:anchorId="3CEC1740">
              <wp:simplePos x="0" y="0"/>
              <wp:positionH relativeFrom="page">
                <wp:posOffset>0</wp:posOffset>
              </wp:positionH>
              <wp:positionV relativeFrom="page">
                <wp:posOffset>0</wp:posOffset>
              </wp:positionV>
              <wp:extent cx="5074285" cy="635"/>
              <wp:effectExtent l="3175" t="3175" r="3810" b="3175"/>
              <wp:wrapNone/>
              <wp:docPr id="2063" name="Line 333"/>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33" stroked="t" o:allowincell="f" style="position:absolute;mso-position-horizontal-relative:page;mso-position-vertical-relative:page" wp14:anchorId="3CEC1740">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307" wp14:anchorId="10A173B0">
              <wp:simplePos x="0" y="0"/>
              <wp:positionH relativeFrom="page">
                <wp:posOffset>0</wp:posOffset>
              </wp:positionH>
              <wp:positionV relativeFrom="page">
                <wp:posOffset>0</wp:posOffset>
              </wp:positionV>
              <wp:extent cx="5139055" cy="198755"/>
              <wp:effectExtent l="635" t="635" r="0" b="0"/>
              <wp:wrapNone/>
              <wp:docPr id="2064" name="docshape 327"/>
              <a:graphic xmlns:a="http://schemas.openxmlformats.org/drawingml/2006/main">
                <a:graphicData uri="http://schemas.microsoft.com/office/word/2010/wordprocessingShape">
                  <wps:wsp>
                    <wps:cNvSpPr/>
                    <wps:spPr>
                      <a:xfrm>
                        <a:off x="0" y="0"/>
                        <a:ext cx="51390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spacing w:val="-2"/>
                            </w:rPr>
                            <w:t>Chapter</w:t>
                          </w:r>
                          <w:r>
                            <w:rPr>
                              <w:color w:val="000000"/>
                              <w:spacing w:val="-17"/>
                            </w:rPr>
                            <w:t xml:space="preserve"> </w:t>
                          </w:r>
                          <w:r>
                            <w:rPr>
                              <w:color w:val="000000"/>
                              <w:spacing w:val="-2"/>
                            </w:rPr>
                            <w:t>15:</w:t>
                          </w:r>
                          <w:r>
                            <w:rPr>
                              <w:color w:val="000000"/>
                              <w:spacing w:val="-14"/>
                            </w:rPr>
                            <w:t xml:space="preserve"> </w:t>
                          </w:r>
                          <w:r>
                            <w:rPr>
                              <w:color w:val="000000"/>
                              <w:spacing w:val="-2"/>
                            </w:rPr>
                            <w:t>Animations</w:t>
                          </w:r>
                          <w:r>
                            <w:rPr>
                              <w:color w:val="000000"/>
                              <w:spacing w:val="-14"/>
                            </w:rPr>
                            <w:t xml:space="preserve"> </w:t>
                          </w:r>
                          <w:r>
                            <w:rPr>
                              <w:color w:val="000000"/>
                              <w:spacing w:val="-2"/>
                            </w:rPr>
                            <w:t>and</w:t>
                          </w:r>
                          <w:r>
                            <w:rPr>
                              <w:color w:val="000000"/>
                              <w:spacing w:val="-15"/>
                            </w:rPr>
                            <w:t xml:space="preserve"> </w:t>
                          </w:r>
                          <w:r>
                            <w:rPr>
                              <w:color w:val="000000"/>
                              <w:spacing w:val="-2"/>
                            </w:rPr>
                            <w:t>Transitions</w:t>
                          </w:r>
                          <w:r>
                            <w:rPr>
                              <w:color w:val="000000"/>
                              <w:spacing w:val="-14"/>
                            </w:rPr>
                            <w:t xml:space="preserve"> </w:t>
                          </w:r>
                          <w:r>
                            <w:rPr>
                              <w:color w:val="000000"/>
                              <w:spacing w:val="-2"/>
                            </w:rPr>
                            <w:t>with</w:t>
                          </w:r>
                          <w:r>
                            <w:rPr>
                              <w:color w:val="000000"/>
                              <w:spacing w:val="-15"/>
                            </w:rPr>
                            <w:t xml:space="preserve"> </w:t>
                          </w:r>
                          <w:r>
                            <w:rPr>
                              <w:color w:val="000000"/>
                              <w:spacing w:val="-2"/>
                            </w:rPr>
                            <w:t>CoordinatorLayout</w:t>
                          </w:r>
                          <w:r>
                            <w:rPr>
                              <w:color w:val="000000"/>
                              <w:spacing w:val="-14"/>
                            </w:rPr>
                            <w:t xml:space="preserve"> </w:t>
                          </w:r>
                          <w:r>
                            <w:rPr>
                              <w:color w:val="000000"/>
                              <w:spacing w:val="-2"/>
                            </w:rPr>
                            <w:t>and</w:t>
                          </w:r>
                          <w:r>
                            <w:rPr>
                              <w:color w:val="000000"/>
                              <w:spacing w:val="-15"/>
                            </w:rPr>
                            <w:t xml:space="preserve"> </w:t>
                          </w:r>
                          <w:r>
                            <w:rPr>
                              <w:color w:val="000000"/>
                              <w:spacing w:val="-2"/>
                            </w:rPr>
                            <w:t>MotionLayout</w:t>
                          </w:r>
                          <w:r>
                            <w:rPr>
                              <w:color w:val="000000"/>
                              <w:spacing w:val="-14"/>
                            </w:rPr>
                            <w:t xml:space="preserve"> </w:t>
                          </w:r>
                          <w:r>
                            <w:rPr>
                              <w:color w:val="000000"/>
                              <w:spacing w:val="-2"/>
                            </w:rPr>
                            <w:t>|</w:t>
                          </w:r>
                          <w:r>
                            <w:rPr>
                              <w:color w:val="000000"/>
                              <w:spacing w:val="-14"/>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327" path="m0,0l-2147483645,0l-2147483645,-2147483646l0,-2147483646xe" stroked="f" o:allowincell="f" style="position:absolute;margin-left:0pt;margin-top:0pt;width:404.6pt;height:15.6pt;mso-wrap-style:square;v-text-anchor:top;mso-position-horizontal-relative:page;mso-position-vertical-relative:page" wp14:anchorId="10A173B0">
              <v:fill o:detectmouseclick="t" on="false"/>
              <v:stroke color="#3465a4" joinstyle="round" endcap="flat"/>
              <v:textbox>
                <w:txbxContent>
                  <w:p>
                    <w:pPr>
                      <w:pStyle w:val="TextBody"/>
                      <w:spacing w:before="20" w:after="0"/>
                      <w:ind w:left="20" w:hanging="0"/>
                      <w:rPr>
                        <w:color w:val="000000"/>
                      </w:rPr>
                    </w:pPr>
                    <w:r>
                      <w:rPr>
                        <w:color w:val="000000"/>
                        <w:spacing w:val="-2"/>
                      </w:rPr>
                      <w:t>Chapter</w:t>
                    </w:r>
                    <w:r>
                      <w:rPr>
                        <w:color w:val="000000"/>
                        <w:spacing w:val="-17"/>
                      </w:rPr>
                      <w:t xml:space="preserve"> </w:t>
                    </w:r>
                    <w:r>
                      <w:rPr>
                        <w:color w:val="000000"/>
                        <w:spacing w:val="-2"/>
                      </w:rPr>
                      <w:t>15:</w:t>
                    </w:r>
                    <w:r>
                      <w:rPr>
                        <w:color w:val="000000"/>
                        <w:spacing w:val="-14"/>
                      </w:rPr>
                      <w:t xml:space="preserve"> </w:t>
                    </w:r>
                    <w:r>
                      <w:rPr>
                        <w:color w:val="000000"/>
                        <w:spacing w:val="-2"/>
                      </w:rPr>
                      <w:t>Animations</w:t>
                    </w:r>
                    <w:r>
                      <w:rPr>
                        <w:color w:val="000000"/>
                        <w:spacing w:val="-14"/>
                      </w:rPr>
                      <w:t xml:space="preserve"> </w:t>
                    </w:r>
                    <w:r>
                      <w:rPr>
                        <w:color w:val="000000"/>
                        <w:spacing w:val="-2"/>
                      </w:rPr>
                      <w:t>and</w:t>
                    </w:r>
                    <w:r>
                      <w:rPr>
                        <w:color w:val="000000"/>
                        <w:spacing w:val="-15"/>
                      </w:rPr>
                      <w:t xml:space="preserve"> </w:t>
                    </w:r>
                    <w:r>
                      <w:rPr>
                        <w:color w:val="000000"/>
                        <w:spacing w:val="-2"/>
                      </w:rPr>
                      <w:t>Transitions</w:t>
                    </w:r>
                    <w:r>
                      <w:rPr>
                        <w:color w:val="000000"/>
                        <w:spacing w:val="-14"/>
                      </w:rPr>
                      <w:t xml:space="preserve"> </w:t>
                    </w:r>
                    <w:r>
                      <w:rPr>
                        <w:color w:val="000000"/>
                        <w:spacing w:val="-2"/>
                      </w:rPr>
                      <w:t>with</w:t>
                    </w:r>
                    <w:r>
                      <w:rPr>
                        <w:color w:val="000000"/>
                        <w:spacing w:val="-15"/>
                      </w:rPr>
                      <w:t xml:space="preserve"> </w:t>
                    </w:r>
                    <w:r>
                      <w:rPr>
                        <w:color w:val="000000"/>
                        <w:spacing w:val="-2"/>
                      </w:rPr>
                      <w:t>CoordinatorLayout</w:t>
                    </w:r>
                    <w:r>
                      <w:rPr>
                        <w:color w:val="000000"/>
                        <w:spacing w:val="-14"/>
                      </w:rPr>
                      <w:t xml:space="preserve"> </w:t>
                    </w:r>
                    <w:r>
                      <w:rPr>
                        <w:color w:val="000000"/>
                        <w:spacing w:val="-2"/>
                      </w:rPr>
                      <w:t>and</w:t>
                    </w:r>
                    <w:r>
                      <w:rPr>
                        <w:color w:val="000000"/>
                        <w:spacing w:val="-15"/>
                      </w:rPr>
                      <w:t xml:space="preserve"> </w:t>
                    </w:r>
                    <w:r>
                      <w:rPr>
                        <w:color w:val="000000"/>
                        <w:spacing w:val="-2"/>
                      </w:rPr>
                      <w:t>MotionLayout</w:t>
                    </w:r>
                    <w:r>
                      <w:rPr>
                        <w:color w:val="000000"/>
                        <w:spacing w:val="-14"/>
                      </w:rPr>
                      <w:t xml:space="preserve"> </w:t>
                    </w:r>
                    <w:r>
                      <w:rPr>
                        <w:color w:val="000000"/>
                        <w:spacing w:val="-2"/>
                      </w:rPr>
                      <w:t>|</w:t>
                    </w:r>
                    <w:r>
                      <w:rPr>
                        <w:color w:val="000000"/>
                        <w:spacing w:val="-14"/>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45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324" wp14:anchorId="62B9B6B8">
              <wp:simplePos x="0" y="0"/>
              <wp:positionH relativeFrom="page">
                <wp:posOffset>0</wp:posOffset>
              </wp:positionH>
              <wp:positionV relativeFrom="page">
                <wp:posOffset>0</wp:posOffset>
              </wp:positionV>
              <wp:extent cx="5074920" cy="635"/>
              <wp:effectExtent l="3175" t="3175" r="3810" b="3175"/>
              <wp:wrapNone/>
              <wp:docPr id="2066" name="Line 336"/>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36" stroked="t" o:allowincell="f" style="position:absolute;mso-position-horizontal-relative:page;mso-position-vertical-relative:page" wp14:anchorId="62B9B6B8">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327" wp14:anchorId="649B8FC2">
              <wp:simplePos x="0" y="0"/>
              <wp:positionH relativeFrom="page">
                <wp:posOffset>0</wp:posOffset>
              </wp:positionH>
              <wp:positionV relativeFrom="page">
                <wp:posOffset>0</wp:posOffset>
              </wp:positionV>
              <wp:extent cx="967105" cy="198755"/>
              <wp:effectExtent l="635" t="635" r="0" b="0"/>
              <wp:wrapNone/>
              <wp:docPr id="2067" name="docshape 330"/>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30" path="m0,0l-2147483645,0l-2147483645,-2147483646l0,-2147483646xe" stroked="f" o:allowincell="f" style="position:absolute;margin-left:0pt;margin-top:0pt;width:76.1pt;height:15.6pt;mso-wrap-style:square;v-text-anchor:top;mso-position-horizontal-relative:page;mso-position-vertical-relative:page" wp14:anchorId="649B8FC2">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45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318" wp14:anchorId="3CEC1740">
              <wp:simplePos x="0" y="0"/>
              <wp:positionH relativeFrom="page">
                <wp:posOffset>0</wp:posOffset>
              </wp:positionH>
              <wp:positionV relativeFrom="page">
                <wp:posOffset>0</wp:posOffset>
              </wp:positionV>
              <wp:extent cx="5074285" cy="635"/>
              <wp:effectExtent l="3175" t="3175" r="3810" b="3175"/>
              <wp:wrapNone/>
              <wp:docPr id="2069" name="Line 335"/>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35" stroked="t" o:allowincell="f" style="position:absolute;mso-position-horizontal-relative:page;mso-position-vertical-relative:page" wp14:anchorId="3CEC1740">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321" wp14:anchorId="10A173B0">
              <wp:simplePos x="0" y="0"/>
              <wp:positionH relativeFrom="page">
                <wp:posOffset>0</wp:posOffset>
              </wp:positionH>
              <wp:positionV relativeFrom="page">
                <wp:posOffset>0</wp:posOffset>
              </wp:positionV>
              <wp:extent cx="5139055" cy="198755"/>
              <wp:effectExtent l="635" t="635" r="0" b="0"/>
              <wp:wrapNone/>
              <wp:docPr id="2070" name="docshape 329"/>
              <a:graphic xmlns:a="http://schemas.openxmlformats.org/drawingml/2006/main">
                <a:graphicData uri="http://schemas.microsoft.com/office/word/2010/wordprocessingShape">
                  <wps:wsp>
                    <wps:cNvSpPr/>
                    <wps:spPr>
                      <a:xfrm>
                        <a:off x="0" y="0"/>
                        <a:ext cx="51390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spacing w:val="-2"/>
                            </w:rPr>
                            <w:t>Chapter</w:t>
                          </w:r>
                          <w:r>
                            <w:rPr>
                              <w:color w:val="000000"/>
                              <w:spacing w:val="-17"/>
                            </w:rPr>
                            <w:t xml:space="preserve"> </w:t>
                          </w:r>
                          <w:r>
                            <w:rPr>
                              <w:color w:val="000000"/>
                              <w:spacing w:val="-2"/>
                            </w:rPr>
                            <w:t>15:</w:t>
                          </w:r>
                          <w:r>
                            <w:rPr>
                              <w:color w:val="000000"/>
                              <w:spacing w:val="-14"/>
                            </w:rPr>
                            <w:t xml:space="preserve"> </w:t>
                          </w:r>
                          <w:r>
                            <w:rPr>
                              <w:color w:val="000000"/>
                              <w:spacing w:val="-2"/>
                            </w:rPr>
                            <w:t>Animations</w:t>
                          </w:r>
                          <w:r>
                            <w:rPr>
                              <w:color w:val="000000"/>
                              <w:spacing w:val="-14"/>
                            </w:rPr>
                            <w:t xml:space="preserve"> </w:t>
                          </w:r>
                          <w:r>
                            <w:rPr>
                              <w:color w:val="000000"/>
                              <w:spacing w:val="-2"/>
                            </w:rPr>
                            <w:t>and</w:t>
                          </w:r>
                          <w:r>
                            <w:rPr>
                              <w:color w:val="000000"/>
                              <w:spacing w:val="-15"/>
                            </w:rPr>
                            <w:t xml:space="preserve"> </w:t>
                          </w:r>
                          <w:r>
                            <w:rPr>
                              <w:color w:val="000000"/>
                              <w:spacing w:val="-2"/>
                            </w:rPr>
                            <w:t>Transitions</w:t>
                          </w:r>
                          <w:r>
                            <w:rPr>
                              <w:color w:val="000000"/>
                              <w:spacing w:val="-14"/>
                            </w:rPr>
                            <w:t xml:space="preserve"> </w:t>
                          </w:r>
                          <w:r>
                            <w:rPr>
                              <w:color w:val="000000"/>
                              <w:spacing w:val="-2"/>
                            </w:rPr>
                            <w:t>with</w:t>
                          </w:r>
                          <w:r>
                            <w:rPr>
                              <w:color w:val="000000"/>
                              <w:spacing w:val="-15"/>
                            </w:rPr>
                            <w:t xml:space="preserve"> </w:t>
                          </w:r>
                          <w:r>
                            <w:rPr>
                              <w:color w:val="000000"/>
                              <w:spacing w:val="-2"/>
                            </w:rPr>
                            <w:t>CoordinatorLayout</w:t>
                          </w:r>
                          <w:r>
                            <w:rPr>
                              <w:color w:val="000000"/>
                              <w:spacing w:val="-14"/>
                            </w:rPr>
                            <w:t xml:space="preserve"> </w:t>
                          </w:r>
                          <w:r>
                            <w:rPr>
                              <w:color w:val="000000"/>
                              <w:spacing w:val="-2"/>
                            </w:rPr>
                            <w:t>and</w:t>
                          </w:r>
                          <w:r>
                            <w:rPr>
                              <w:color w:val="000000"/>
                              <w:spacing w:val="-15"/>
                            </w:rPr>
                            <w:t xml:space="preserve"> </w:t>
                          </w:r>
                          <w:r>
                            <w:rPr>
                              <w:color w:val="000000"/>
                              <w:spacing w:val="-2"/>
                            </w:rPr>
                            <w:t>MotionLayout</w:t>
                          </w:r>
                          <w:r>
                            <w:rPr>
                              <w:color w:val="000000"/>
                              <w:spacing w:val="-14"/>
                            </w:rPr>
                            <w:t xml:space="preserve"> </w:t>
                          </w:r>
                          <w:r>
                            <w:rPr>
                              <w:color w:val="000000"/>
                              <w:spacing w:val="-2"/>
                            </w:rPr>
                            <w:t>|</w:t>
                          </w:r>
                          <w:r>
                            <w:rPr>
                              <w:color w:val="000000"/>
                              <w:spacing w:val="-14"/>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329" path="m0,0l-2147483645,0l-2147483645,-2147483646l0,-2147483646xe" stroked="f" o:allowincell="f" style="position:absolute;margin-left:0pt;margin-top:0pt;width:404.6pt;height:15.6pt;mso-wrap-style:square;v-text-anchor:top;mso-position-horizontal-relative:page;mso-position-vertical-relative:page" wp14:anchorId="10A173B0">
              <v:fill o:detectmouseclick="t" on="false"/>
              <v:stroke color="#3465a4" joinstyle="round" endcap="flat"/>
              <v:textbox>
                <w:txbxContent>
                  <w:p>
                    <w:pPr>
                      <w:pStyle w:val="TextBody"/>
                      <w:spacing w:before="20" w:after="0"/>
                      <w:ind w:left="20" w:hanging="0"/>
                      <w:rPr>
                        <w:color w:val="000000"/>
                      </w:rPr>
                    </w:pPr>
                    <w:r>
                      <w:rPr>
                        <w:color w:val="000000"/>
                        <w:spacing w:val="-2"/>
                      </w:rPr>
                      <w:t>Chapter</w:t>
                    </w:r>
                    <w:r>
                      <w:rPr>
                        <w:color w:val="000000"/>
                        <w:spacing w:val="-17"/>
                      </w:rPr>
                      <w:t xml:space="preserve"> </w:t>
                    </w:r>
                    <w:r>
                      <w:rPr>
                        <w:color w:val="000000"/>
                        <w:spacing w:val="-2"/>
                      </w:rPr>
                      <w:t>15:</w:t>
                    </w:r>
                    <w:r>
                      <w:rPr>
                        <w:color w:val="000000"/>
                        <w:spacing w:val="-14"/>
                      </w:rPr>
                      <w:t xml:space="preserve"> </w:t>
                    </w:r>
                    <w:r>
                      <w:rPr>
                        <w:color w:val="000000"/>
                        <w:spacing w:val="-2"/>
                      </w:rPr>
                      <w:t>Animations</w:t>
                    </w:r>
                    <w:r>
                      <w:rPr>
                        <w:color w:val="000000"/>
                        <w:spacing w:val="-14"/>
                      </w:rPr>
                      <w:t xml:space="preserve"> </w:t>
                    </w:r>
                    <w:r>
                      <w:rPr>
                        <w:color w:val="000000"/>
                        <w:spacing w:val="-2"/>
                      </w:rPr>
                      <w:t>and</w:t>
                    </w:r>
                    <w:r>
                      <w:rPr>
                        <w:color w:val="000000"/>
                        <w:spacing w:val="-15"/>
                      </w:rPr>
                      <w:t xml:space="preserve"> </w:t>
                    </w:r>
                    <w:r>
                      <w:rPr>
                        <w:color w:val="000000"/>
                        <w:spacing w:val="-2"/>
                      </w:rPr>
                      <w:t>Transitions</w:t>
                    </w:r>
                    <w:r>
                      <w:rPr>
                        <w:color w:val="000000"/>
                        <w:spacing w:val="-14"/>
                      </w:rPr>
                      <w:t xml:space="preserve"> </w:t>
                    </w:r>
                    <w:r>
                      <w:rPr>
                        <w:color w:val="000000"/>
                        <w:spacing w:val="-2"/>
                      </w:rPr>
                      <w:t>with</w:t>
                    </w:r>
                    <w:r>
                      <w:rPr>
                        <w:color w:val="000000"/>
                        <w:spacing w:val="-15"/>
                      </w:rPr>
                      <w:t xml:space="preserve"> </w:t>
                    </w:r>
                    <w:r>
                      <w:rPr>
                        <w:color w:val="000000"/>
                        <w:spacing w:val="-2"/>
                      </w:rPr>
                      <w:t>CoordinatorLayout</w:t>
                    </w:r>
                    <w:r>
                      <w:rPr>
                        <w:color w:val="000000"/>
                        <w:spacing w:val="-14"/>
                      </w:rPr>
                      <w:t xml:space="preserve"> </w:t>
                    </w:r>
                    <w:r>
                      <w:rPr>
                        <w:color w:val="000000"/>
                        <w:spacing w:val="-2"/>
                      </w:rPr>
                      <w:t>and</w:t>
                    </w:r>
                    <w:r>
                      <w:rPr>
                        <w:color w:val="000000"/>
                        <w:spacing w:val="-15"/>
                      </w:rPr>
                      <w:t xml:space="preserve"> </w:t>
                    </w:r>
                    <w:r>
                      <w:rPr>
                        <w:color w:val="000000"/>
                        <w:spacing w:val="-2"/>
                      </w:rPr>
                      <w:t>MotionLayout</w:t>
                    </w:r>
                    <w:r>
                      <w:rPr>
                        <w:color w:val="000000"/>
                        <w:spacing w:val="-14"/>
                      </w:rPr>
                      <w:t xml:space="preserve"> </w:t>
                    </w:r>
                    <w:r>
                      <w:rPr>
                        <w:color w:val="000000"/>
                        <w:spacing w:val="-2"/>
                      </w:rPr>
                      <w:t>|</w:t>
                    </w:r>
                    <w:r>
                      <w:rPr>
                        <w:color w:val="000000"/>
                        <w:spacing w:val="-14"/>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45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323" wp14:anchorId="62B9B6B8">
              <wp:simplePos x="0" y="0"/>
              <wp:positionH relativeFrom="page">
                <wp:posOffset>0</wp:posOffset>
              </wp:positionH>
              <wp:positionV relativeFrom="page">
                <wp:posOffset>0</wp:posOffset>
              </wp:positionV>
              <wp:extent cx="5074920" cy="635"/>
              <wp:effectExtent l="3175" t="3175" r="3810" b="3175"/>
              <wp:wrapNone/>
              <wp:docPr id="2072" name="Line 336"/>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36" stroked="t" o:allowincell="f" style="position:absolute;mso-position-horizontal-relative:page;mso-position-vertical-relative:page" wp14:anchorId="62B9B6B8">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326" wp14:anchorId="649B8FC2">
              <wp:simplePos x="0" y="0"/>
              <wp:positionH relativeFrom="page">
                <wp:posOffset>0</wp:posOffset>
              </wp:positionH>
              <wp:positionV relativeFrom="page">
                <wp:posOffset>0</wp:posOffset>
              </wp:positionV>
              <wp:extent cx="967105" cy="198755"/>
              <wp:effectExtent l="635" t="635" r="0" b="0"/>
              <wp:wrapNone/>
              <wp:docPr id="2073" name="docshape 330"/>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30" path="m0,0l-2147483645,0l-2147483645,-2147483646l0,-2147483646xe" stroked="f" o:allowincell="f" style="position:absolute;margin-left:0pt;margin-top:0pt;width:76.1pt;height:15.6pt;mso-wrap-style:square;v-text-anchor:top;mso-position-horizontal-relative:page;mso-position-vertical-relative:page" wp14:anchorId="649B8FC2">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45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317" wp14:anchorId="3CEC1740">
              <wp:simplePos x="0" y="0"/>
              <wp:positionH relativeFrom="page">
                <wp:posOffset>0</wp:posOffset>
              </wp:positionH>
              <wp:positionV relativeFrom="page">
                <wp:posOffset>0</wp:posOffset>
              </wp:positionV>
              <wp:extent cx="5074285" cy="635"/>
              <wp:effectExtent l="3175" t="3175" r="3810" b="3175"/>
              <wp:wrapNone/>
              <wp:docPr id="2075" name="Line 335"/>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35" stroked="t" o:allowincell="f" style="position:absolute;mso-position-horizontal-relative:page;mso-position-vertical-relative:page" wp14:anchorId="3CEC1740">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320" wp14:anchorId="10A173B0">
              <wp:simplePos x="0" y="0"/>
              <wp:positionH relativeFrom="page">
                <wp:posOffset>0</wp:posOffset>
              </wp:positionH>
              <wp:positionV relativeFrom="page">
                <wp:posOffset>0</wp:posOffset>
              </wp:positionV>
              <wp:extent cx="5139055" cy="198755"/>
              <wp:effectExtent l="635" t="635" r="0" b="0"/>
              <wp:wrapNone/>
              <wp:docPr id="2076" name="docshape 329"/>
              <a:graphic xmlns:a="http://schemas.openxmlformats.org/drawingml/2006/main">
                <a:graphicData uri="http://schemas.microsoft.com/office/word/2010/wordprocessingShape">
                  <wps:wsp>
                    <wps:cNvSpPr/>
                    <wps:spPr>
                      <a:xfrm>
                        <a:off x="0" y="0"/>
                        <a:ext cx="51390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spacing w:val="-2"/>
                            </w:rPr>
                            <w:t>Chapter</w:t>
                          </w:r>
                          <w:r>
                            <w:rPr>
                              <w:color w:val="000000"/>
                              <w:spacing w:val="-17"/>
                            </w:rPr>
                            <w:t xml:space="preserve"> </w:t>
                          </w:r>
                          <w:r>
                            <w:rPr>
                              <w:color w:val="000000"/>
                              <w:spacing w:val="-2"/>
                            </w:rPr>
                            <w:t>15:</w:t>
                          </w:r>
                          <w:r>
                            <w:rPr>
                              <w:color w:val="000000"/>
                              <w:spacing w:val="-14"/>
                            </w:rPr>
                            <w:t xml:space="preserve"> </w:t>
                          </w:r>
                          <w:r>
                            <w:rPr>
                              <w:color w:val="000000"/>
                              <w:spacing w:val="-2"/>
                            </w:rPr>
                            <w:t>Animations</w:t>
                          </w:r>
                          <w:r>
                            <w:rPr>
                              <w:color w:val="000000"/>
                              <w:spacing w:val="-14"/>
                            </w:rPr>
                            <w:t xml:space="preserve"> </w:t>
                          </w:r>
                          <w:r>
                            <w:rPr>
                              <w:color w:val="000000"/>
                              <w:spacing w:val="-2"/>
                            </w:rPr>
                            <w:t>and</w:t>
                          </w:r>
                          <w:r>
                            <w:rPr>
                              <w:color w:val="000000"/>
                              <w:spacing w:val="-15"/>
                            </w:rPr>
                            <w:t xml:space="preserve"> </w:t>
                          </w:r>
                          <w:r>
                            <w:rPr>
                              <w:color w:val="000000"/>
                              <w:spacing w:val="-2"/>
                            </w:rPr>
                            <w:t>Transitions</w:t>
                          </w:r>
                          <w:r>
                            <w:rPr>
                              <w:color w:val="000000"/>
                              <w:spacing w:val="-14"/>
                            </w:rPr>
                            <w:t xml:space="preserve"> </w:t>
                          </w:r>
                          <w:r>
                            <w:rPr>
                              <w:color w:val="000000"/>
                              <w:spacing w:val="-2"/>
                            </w:rPr>
                            <w:t>with</w:t>
                          </w:r>
                          <w:r>
                            <w:rPr>
                              <w:color w:val="000000"/>
                              <w:spacing w:val="-15"/>
                            </w:rPr>
                            <w:t xml:space="preserve"> </w:t>
                          </w:r>
                          <w:r>
                            <w:rPr>
                              <w:color w:val="000000"/>
                              <w:spacing w:val="-2"/>
                            </w:rPr>
                            <w:t>CoordinatorLayout</w:t>
                          </w:r>
                          <w:r>
                            <w:rPr>
                              <w:color w:val="000000"/>
                              <w:spacing w:val="-14"/>
                            </w:rPr>
                            <w:t xml:space="preserve"> </w:t>
                          </w:r>
                          <w:r>
                            <w:rPr>
                              <w:color w:val="000000"/>
                              <w:spacing w:val="-2"/>
                            </w:rPr>
                            <w:t>and</w:t>
                          </w:r>
                          <w:r>
                            <w:rPr>
                              <w:color w:val="000000"/>
                              <w:spacing w:val="-15"/>
                            </w:rPr>
                            <w:t xml:space="preserve"> </w:t>
                          </w:r>
                          <w:r>
                            <w:rPr>
                              <w:color w:val="000000"/>
                              <w:spacing w:val="-2"/>
                            </w:rPr>
                            <w:t>MotionLayout</w:t>
                          </w:r>
                          <w:r>
                            <w:rPr>
                              <w:color w:val="000000"/>
                              <w:spacing w:val="-14"/>
                            </w:rPr>
                            <w:t xml:space="preserve"> </w:t>
                          </w:r>
                          <w:r>
                            <w:rPr>
                              <w:color w:val="000000"/>
                              <w:spacing w:val="-2"/>
                            </w:rPr>
                            <w:t>|</w:t>
                          </w:r>
                          <w:r>
                            <w:rPr>
                              <w:color w:val="000000"/>
                              <w:spacing w:val="-14"/>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329" path="m0,0l-2147483645,0l-2147483645,-2147483646l0,-2147483646xe" stroked="f" o:allowincell="f" style="position:absolute;margin-left:0pt;margin-top:0pt;width:404.6pt;height:15.6pt;mso-wrap-style:square;v-text-anchor:top;mso-position-horizontal-relative:page;mso-position-vertical-relative:page" wp14:anchorId="10A173B0">
              <v:fill o:detectmouseclick="t" on="false"/>
              <v:stroke color="#3465a4" joinstyle="round" endcap="flat"/>
              <v:textbox>
                <w:txbxContent>
                  <w:p>
                    <w:pPr>
                      <w:pStyle w:val="TextBody"/>
                      <w:spacing w:before="20" w:after="0"/>
                      <w:ind w:left="20" w:hanging="0"/>
                      <w:rPr>
                        <w:color w:val="000000"/>
                      </w:rPr>
                    </w:pPr>
                    <w:r>
                      <w:rPr>
                        <w:color w:val="000000"/>
                        <w:spacing w:val="-2"/>
                      </w:rPr>
                      <w:t>Chapter</w:t>
                    </w:r>
                    <w:r>
                      <w:rPr>
                        <w:color w:val="000000"/>
                        <w:spacing w:val="-17"/>
                      </w:rPr>
                      <w:t xml:space="preserve"> </w:t>
                    </w:r>
                    <w:r>
                      <w:rPr>
                        <w:color w:val="000000"/>
                        <w:spacing w:val="-2"/>
                      </w:rPr>
                      <w:t>15:</w:t>
                    </w:r>
                    <w:r>
                      <w:rPr>
                        <w:color w:val="000000"/>
                        <w:spacing w:val="-14"/>
                      </w:rPr>
                      <w:t xml:space="preserve"> </w:t>
                    </w:r>
                    <w:r>
                      <w:rPr>
                        <w:color w:val="000000"/>
                        <w:spacing w:val="-2"/>
                      </w:rPr>
                      <w:t>Animations</w:t>
                    </w:r>
                    <w:r>
                      <w:rPr>
                        <w:color w:val="000000"/>
                        <w:spacing w:val="-14"/>
                      </w:rPr>
                      <w:t xml:space="preserve"> </w:t>
                    </w:r>
                    <w:r>
                      <w:rPr>
                        <w:color w:val="000000"/>
                        <w:spacing w:val="-2"/>
                      </w:rPr>
                      <w:t>and</w:t>
                    </w:r>
                    <w:r>
                      <w:rPr>
                        <w:color w:val="000000"/>
                        <w:spacing w:val="-15"/>
                      </w:rPr>
                      <w:t xml:space="preserve"> </w:t>
                    </w:r>
                    <w:r>
                      <w:rPr>
                        <w:color w:val="000000"/>
                        <w:spacing w:val="-2"/>
                      </w:rPr>
                      <w:t>Transitions</w:t>
                    </w:r>
                    <w:r>
                      <w:rPr>
                        <w:color w:val="000000"/>
                        <w:spacing w:val="-14"/>
                      </w:rPr>
                      <w:t xml:space="preserve"> </w:t>
                    </w:r>
                    <w:r>
                      <w:rPr>
                        <w:color w:val="000000"/>
                        <w:spacing w:val="-2"/>
                      </w:rPr>
                      <w:t>with</w:t>
                    </w:r>
                    <w:r>
                      <w:rPr>
                        <w:color w:val="000000"/>
                        <w:spacing w:val="-15"/>
                      </w:rPr>
                      <w:t xml:space="preserve"> </w:t>
                    </w:r>
                    <w:r>
                      <w:rPr>
                        <w:color w:val="000000"/>
                        <w:spacing w:val="-2"/>
                      </w:rPr>
                      <w:t>CoordinatorLayout</w:t>
                    </w:r>
                    <w:r>
                      <w:rPr>
                        <w:color w:val="000000"/>
                        <w:spacing w:val="-14"/>
                      </w:rPr>
                      <w:t xml:space="preserve"> </w:t>
                    </w:r>
                    <w:r>
                      <w:rPr>
                        <w:color w:val="000000"/>
                        <w:spacing w:val="-2"/>
                      </w:rPr>
                      <w:t>and</w:t>
                    </w:r>
                    <w:r>
                      <w:rPr>
                        <w:color w:val="000000"/>
                        <w:spacing w:val="-15"/>
                      </w:rPr>
                      <w:t xml:space="preserve"> </w:t>
                    </w:r>
                    <w:r>
                      <w:rPr>
                        <w:color w:val="000000"/>
                        <w:spacing w:val="-2"/>
                      </w:rPr>
                      <w:t>MotionLayout</w:t>
                    </w:r>
                    <w:r>
                      <w:rPr>
                        <w:color w:val="000000"/>
                        <w:spacing w:val="-14"/>
                      </w:rPr>
                      <w:t xml:space="preserve"> </w:t>
                    </w:r>
                    <w:r>
                      <w:rPr>
                        <w:color w:val="000000"/>
                        <w:spacing w:val="-2"/>
                      </w:rPr>
                      <w:t>|</w:t>
                    </w:r>
                    <w:r>
                      <w:rPr>
                        <w:color w:val="000000"/>
                        <w:spacing w:val="-14"/>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45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322" wp14:anchorId="62B9B6B8">
              <wp:simplePos x="0" y="0"/>
              <wp:positionH relativeFrom="page">
                <wp:posOffset>0</wp:posOffset>
              </wp:positionH>
              <wp:positionV relativeFrom="page">
                <wp:posOffset>0</wp:posOffset>
              </wp:positionV>
              <wp:extent cx="5074920" cy="635"/>
              <wp:effectExtent l="3175" t="3175" r="3810" b="3175"/>
              <wp:wrapNone/>
              <wp:docPr id="2079" name="Line 336"/>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36" stroked="t" o:allowincell="f" style="position:absolute;mso-position-horizontal-relative:page;mso-position-vertical-relative:page" wp14:anchorId="62B9B6B8">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325" wp14:anchorId="649B8FC2">
              <wp:simplePos x="0" y="0"/>
              <wp:positionH relativeFrom="page">
                <wp:posOffset>0</wp:posOffset>
              </wp:positionH>
              <wp:positionV relativeFrom="page">
                <wp:posOffset>0</wp:posOffset>
              </wp:positionV>
              <wp:extent cx="967105" cy="198755"/>
              <wp:effectExtent l="635" t="635" r="0" b="0"/>
              <wp:wrapNone/>
              <wp:docPr id="2080" name="docshape 330"/>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30" path="m0,0l-2147483645,0l-2147483645,-2147483646l0,-2147483646xe" stroked="f" o:allowincell="f" style="position:absolute;margin-left:0pt;margin-top:0pt;width:76.1pt;height:15.6pt;mso-wrap-style:square;v-text-anchor:top;mso-position-horizontal-relative:page;mso-position-vertical-relative:page" wp14:anchorId="649B8FC2">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45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316" wp14:anchorId="3CEC1740">
              <wp:simplePos x="0" y="0"/>
              <wp:positionH relativeFrom="page">
                <wp:posOffset>0</wp:posOffset>
              </wp:positionH>
              <wp:positionV relativeFrom="page">
                <wp:posOffset>0</wp:posOffset>
              </wp:positionV>
              <wp:extent cx="5074285" cy="635"/>
              <wp:effectExtent l="3175" t="3175" r="3810" b="3175"/>
              <wp:wrapNone/>
              <wp:docPr id="2082" name="Line 335"/>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35" stroked="t" o:allowincell="f" style="position:absolute;mso-position-horizontal-relative:page;mso-position-vertical-relative:page" wp14:anchorId="3CEC1740">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319" wp14:anchorId="10A173B0">
              <wp:simplePos x="0" y="0"/>
              <wp:positionH relativeFrom="page">
                <wp:posOffset>0</wp:posOffset>
              </wp:positionH>
              <wp:positionV relativeFrom="page">
                <wp:posOffset>0</wp:posOffset>
              </wp:positionV>
              <wp:extent cx="5139055" cy="198755"/>
              <wp:effectExtent l="635" t="635" r="0" b="0"/>
              <wp:wrapNone/>
              <wp:docPr id="2083" name="docshape 329"/>
              <a:graphic xmlns:a="http://schemas.openxmlformats.org/drawingml/2006/main">
                <a:graphicData uri="http://schemas.microsoft.com/office/word/2010/wordprocessingShape">
                  <wps:wsp>
                    <wps:cNvSpPr/>
                    <wps:spPr>
                      <a:xfrm>
                        <a:off x="0" y="0"/>
                        <a:ext cx="51390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spacing w:val="-2"/>
                            </w:rPr>
                            <w:t>Chapter</w:t>
                          </w:r>
                          <w:r>
                            <w:rPr>
                              <w:color w:val="000000"/>
                              <w:spacing w:val="-17"/>
                            </w:rPr>
                            <w:t xml:space="preserve"> </w:t>
                          </w:r>
                          <w:r>
                            <w:rPr>
                              <w:color w:val="000000"/>
                              <w:spacing w:val="-2"/>
                            </w:rPr>
                            <w:t>15:</w:t>
                          </w:r>
                          <w:r>
                            <w:rPr>
                              <w:color w:val="000000"/>
                              <w:spacing w:val="-14"/>
                            </w:rPr>
                            <w:t xml:space="preserve"> </w:t>
                          </w:r>
                          <w:r>
                            <w:rPr>
                              <w:color w:val="000000"/>
                              <w:spacing w:val="-2"/>
                            </w:rPr>
                            <w:t>Animations</w:t>
                          </w:r>
                          <w:r>
                            <w:rPr>
                              <w:color w:val="000000"/>
                              <w:spacing w:val="-14"/>
                            </w:rPr>
                            <w:t xml:space="preserve"> </w:t>
                          </w:r>
                          <w:r>
                            <w:rPr>
                              <w:color w:val="000000"/>
                              <w:spacing w:val="-2"/>
                            </w:rPr>
                            <w:t>and</w:t>
                          </w:r>
                          <w:r>
                            <w:rPr>
                              <w:color w:val="000000"/>
                              <w:spacing w:val="-15"/>
                            </w:rPr>
                            <w:t xml:space="preserve"> </w:t>
                          </w:r>
                          <w:r>
                            <w:rPr>
                              <w:color w:val="000000"/>
                              <w:spacing w:val="-2"/>
                            </w:rPr>
                            <w:t>Transitions</w:t>
                          </w:r>
                          <w:r>
                            <w:rPr>
                              <w:color w:val="000000"/>
                              <w:spacing w:val="-14"/>
                            </w:rPr>
                            <w:t xml:space="preserve"> </w:t>
                          </w:r>
                          <w:r>
                            <w:rPr>
                              <w:color w:val="000000"/>
                              <w:spacing w:val="-2"/>
                            </w:rPr>
                            <w:t>with</w:t>
                          </w:r>
                          <w:r>
                            <w:rPr>
                              <w:color w:val="000000"/>
                              <w:spacing w:val="-15"/>
                            </w:rPr>
                            <w:t xml:space="preserve"> </w:t>
                          </w:r>
                          <w:r>
                            <w:rPr>
                              <w:color w:val="000000"/>
                              <w:spacing w:val="-2"/>
                            </w:rPr>
                            <w:t>CoordinatorLayout</w:t>
                          </w:r>
                          <w:r>
                            <w:rPr>
                              <w:color w:val="000000"/>
                              <w:spacing w:val="-14"/>
                            </w:rPr>
                            <w:t xml:space="preserve"> </w:t>
                          </w:r>
                          <w:r>
                            <w:rPr>
                              <w:color w:val="000000"/>
                              <w:spacing w:val="-2"/>
                            </w:rPr>
                            <w:t>and</w:t>
                          </w:r>
                          <w:r>
                            <w:rPr>
                              <w:color w:val="000000"/>
                              <w:spacing w:val="-15"/>
                            </w:rPr>
                            <w:t xml:space="preserve"> </w:t>
                          </w:r>
                          <w:r>
                            <w:rPr>
                              <w:color w:val="000000"/>
                              <w:spacing w:val="-2"/>
                            </w:rPr>
                            <w:t>MotionLayout</w:t>
                          </w:r>
                          <w:r>
                            <w:rPr>
                              <w:color w:val="000000"/>
                              <w:spacing w:val="-14"/>
                            </w:rPr>
                            <w:t xml:space="preserve"> </w:t>
                          </w:r>
                          <w:r>
                            <w:rPr>
                              <w:color w:val="000000"/>
                              <w:spacing w:val="-2"/>
                            </w:rPr>
                            <w:t>|</w:t>
                          </w:r>
                          <w:r>
                            <w:rPr>
                              <w:color w:val="000000"/>
                              <w:spacing w:val="-14"/>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329" path="m0,0l-2147483645,0l-2147483645,-2147483646l0,-2147483646xe" stroked="f" o:allowincell="f" style="position:absolute;margin-left:0pt;margin-top:0pt;width:404.6pt;height:15.6pt;mso-wrap-style:square;v-text-anchor:top;mso-position-horizontal-relative:page;mso-position-vertical-relative:page" wp14:anchorId="10A173B0">
              <v:fill o:detectmouseclick="t" on="false"/>
              <v:stroke color="#3465a4" joinstyle="round" endcap="flat"/>
              <v:textbox>
                <w:txbxContent>
                  <w:p>
                    <w:pPr>
                      <w:pStyle w:val="TextBody"/>
                      <w:spacing w:before="20" w:after="0"/>
                      <w:ind w:left="20" w:hanging="0"/>
                      <w:rPr>
                        <w:color w:val="000000"/>
                      </w:rPr>
                    </w:pPr>
                    <w:r>
                      <w:rPr>
                        <w:color w:val="000000"/>
                        <w:spacing w:val="-2"/>
                      </w:rPr>
                      <w:t>Chapter</w:t>
                    </w:r>
                    <w:r>
                      <w:rPr>
                        <w:color w:val="000000"/>
                        <w:spacing w:val="-17"/>
                      </w:rPr>
                      <w:t xml:space="preserve"> </w:t>
                    </w:r>
                    <w:r>
                      <w:rPr>
                        <w:color w:val="000000"/>
                        <w:spacing w:val="-2"/>
                      </w:rPr>
                      <w:t>15:</w:t>
                    </w:r>
                    <w:r>
                      <w:rPr>
                        <w:color w:val="000000"/>
                        <w:spacing w:val="-14"/>
                      </w:rPr>
                      <w:t xml:space="preserve"> </w:t>
                    </w:r>
                    <w:r>
                      <w:rPr>
                        <w:color w:val="000000"/>
                        <w:spacing w:val="-2"/>
                      </w:rPr>
                      <w:t>Animations</w:t>
                    </w:r>
                    <w:r>
                      <w:rPr>
                        <w:color w:val="000000"/>
                        <w:spacing w:val="-14"/>
                      </w:rPr>
                      <w:t xml:space="preserve"> </w:t>
                    </w:r>
                    <w:r>
                      <w:rPr>
                        <w:color w:val="000000"/>
                        <w:spacing w:val="-2"/>
                      </w:rPr>
                      <w:t>and</w:t>
                    </w:r>
                    <w:r>
                      <w:rPr>
                        <w:color w:val="000000"/>
                        <w:spacing w:val="-15"/>
                      </w:rPr>
                      <w:t xml:space="preserve"> </w:t>
                    </w:r>
                    <w:r>
                      <w:rPr>
                        <w:color w:val="000000"/>
                        <w:spacing w:val="-2"/>
                      </w:rPr>
                      <w:t>Transitions</w:t>
                    </w:r>
                    <w:r>
                      <w:rPr>
                        <w:color w:val="000000"/>
                        <w:spacing w:val="-14"/>
                      </w:rPr>
                      <w:t xml:space="preserve"> </w:t>
                    </w:r>
                    <w:r>
                      <w:rPr>
                        <w:color w:val="000000"/>
                        <w:spacing w:val="-2"/>
                      </w:rPr>
                      <w:t>with</w:t>
                    </w:r>
                    <w:r>
                      <w:rPr>
                        <w:color w:val="000000"/>
                        <w:spacing w:val="-15"/>
                      </w:rPr>
                      <w:t xml:space="preserve"> </w:t>
                    </w:r>
                    <w:r>
                      <w:rPr>
                        <w:color w:val="000000"/>
                        <w:spacing w:val="-2"/>
                      </w:rPr>
                      <w:t>CoordinatorLayout</w:t>
                    </w:r>
                    <w:r>
                      <w:rPr>
                        <w:color w:val="000000"/>
                        <w:spacing w:val="-14"/>
                      </w:rPr>
                      <w:t xml:space="preserve"> </w:t>
                    </w:r>
                    <w:r>
                      <w:rPr>
                        <w:color w:val="000000"/>
                        <w:spacing w:val="-2"/>
                      </w:rPr>
                      <w:t>and</w:t>
                    </w:r>
                    <w:r>
                      <w:rPr>
                        <w:color w:val="000000"/>
                        <w:spacing w:val="-15"/>
                      </w:rPr>
                      <w:t xml:space="preserve"> </w:t>
                    </w:r>
                    <w:r>
                      <w:rPr>
                        <w:color w:val="000000"/>
                        <w:spacing w:val="-2"/>
                      </w:rPr>
                      <w:t>MotionLayout</w:t>
                    </w:r>
                    <w:r>
                      <w:rPr>
                        <w:color w:val="000000"/>
                        <w:spacing w:val="-14"/>
                      </w:rPr>
                      <w:t xml:space="preserve"> </w:t>
                    </w:r>
                    <w:r>
                      <w:rPr>
                        <w:color w:val="000000"/>
                        <w:spacing w:val="-2"/>
                      </w:rPr>
                      <w:t>|</w:t>
                    </w:r>
                    <w:r>
                      <w:rPr>
                        <w:color w:val="000000"/>
                        <w:spacing w:val="-14"/>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45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336" wp14:anchorId="62B9B6B8">
              <wp:simplePos x="0" y="0"/>
              <wp:positionH relativeFrom="page">
                <wp:posOffset>0</wp:posOffset>
              </wp:positionH>
              <wp:positionV relativeFrom="page">
                <wp:posOffset>0</wp:posOffset>
              </wp:positionV>
              <wp:extent cx="5074920" cy="635"/>
              <wp:effectExtent l="3175" t="3175" r="3810" b="3175"/>
              <wp:wrapNone/>
              <wp:docPr id="2085" name="Line 338"/>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38" stroked="t" o:allowincell="f" style="position:absolute;mso-position-horizontal-relative:page;mso-position-vertical-relative:page" wp14:anchorId="62B9B6B8">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339" wp14:anchorId="649B8FC2">
              <wp:simplePos x="0" y="0"/>
              <wp:positionH relativeFrom="page">
                <wp:posOffset>0</wp:posOffset>
              </wp:positionH>
              <wp:positionV relativeFrom="page">
                <wp:posOffset>0</wp:posOffset>
              </wp:positionV>
              <wp:extent cx="967105" cy="198755"/>
              <wp:effectExtent l="635" t="635" r="0" b="0"/>
              <wp:wrapNone/>
              <wp:docPr id="2086" name="docshape 332"/>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32" path="m0,0l-2147483645,0l-2147483645,-2147483646l0,-2147483646xe" stroked="f" o:allowincell="f" style="position:absolute;margin-left:0pt;margin-top:0pt;width:76.1pt;height:15.6pt;mso-wrap-style:square;v-text-anchor:top;mso-position-horizontal-relative:page;mso-position-vertical-relative:page" wp14:anchorId="649B8FC2">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4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8" wp14:anchorId="4D0B889B">
              <wp:simplePos x="0" y="0"/>
              <wp:positionH relativeFrom="page">
                <wp:posOffset>1120140</wp:posOffset>
              </wp:positionH>
              <wp:positionV relativeFrom="page">
                <wp:posOffset>664845</wp:posOffset>
              </wp:positionV>
              <wp:extent cx="5074285" cy="635"/>
              <wp:effectExtent l="3175" t="3175" r="3810" b="3175"/>
              <wp:wrapNone/>
              <wp:docPr id="191" name="Line 50"/>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50" stroked="t" o:allowincell="f" style="position:absolute;mso-position-horizontal-relative:page;mso-position-vertical-relative:page" wp14:anchorId="4D0B889B">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20" wp14:anchorId="49D563E9">
              <wp:simplePos x="0" y="0"/>
              <wp:positionH relativeFrom="page">
                <wp:posOffset>3250565</wp:posOffset>
              </wp:positionH>
              <wp:positionV relativeFrom="page">
                <wp:posOffset>428625</wp:posOffset>
              </wp:positionV>
              <wp:extent cx="2995295" cy="198755"/>
              <wp:effectExtent l="635" t="635" r="0" b="0"/>
              <wp:wrapNone/>
              <wp:docPr id="192" name="docshape120"/>
              <a:graphic xmlns:a="http://schemas.openxmlformats.org/drawingml/2006/main">
                <a:graphicData uri="http://schemas.microsoft.com/office/word/2010/wordprocessingShape">
                  <wps:wsp>
                    <wps:cNvSpPr/>
                    <wps:spPr>
                      <a:xfrm>
                        <a:off x="0" y="0"/>
                        <a:ext cx="29952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3:</w:t>
                          </w:r>
                          <w:r>
                            <w:rPr>
                              <w:color w:val="000000"/>
                              <w:spacing w:val="-1"/>
                            </w:rPr>
                            <w:t xml:space="preserve"> </w:t>
                          </w:r>
                          <w:r>
                            <w:rPr>
                              <w:color w:val="000000"/>
                            </w:rPr>
                            <w:t>Developing</w:t>
                          </w:r>
                          <w:r>
                            <w:rPr>
                              <w:color w:val="000000"/>
                              <w:spacing w:val="-2"/>
                            </w:rPr>
                            <w:t xml:space="preserve"> </w:t>
                          </w:r>
                          <w:r>
                            <w:rPr>
                              <w:color w:val="000000"/>
                            </w:rPr>
                            <w:t>the</w:t>
                          </w:r>
                          <w:r>
                            <w:rPr>
                              <w:color w:val="000000"/>
                              <w:spacing w:val="-1"/>
                            </w:rPr>
                            <w:t xml:space="preserve"> </w:t>
                          </w:r>
                          <w:r>
                            <w:rPr>
                              <w:color w:val="000000"/>
                            </w:rPr>
                            <w:t>UI</w:t>
                          </w:r>
                          <w:r>
                            <w:rPr>
                              <w:color w:val="000000"/>
                              <w:spacing w:val="-1"/>
                            </w:rPr>
                            <w:t xml:space="preserve"> </w:t>
                          </w:r>
                          <w:r>
                            <w:rPr>
                              <w:color w:val="000000"/>
                            </w:rPr>
                            <w:t>with</w:t>
                          </w:r>
                          <w:r>
                            <w:rPr>
                              <w:color w:val="000000"/>
                              <w:spacing w:val="-2"/>
                            </w:rPr>
                            <w:t xml:space="preserve"> </w:t>
                          </w:r>
                          <w:r>
                            <w:rPr>
                              <w:color w:val="000000"/>
                            </w:rPr>
                            <w:t>Fragments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25</w:t>
                          </w:r>
                          <w:r>
                            <w:rPr>
                              <w:spacing w:val="-5"/>
                              <w:color w:val="000000"/>
                            </w:rPr>
                            <w:fldChar w:fldCharType="end"/>
                          </w:r>
                        </w:p>
                      </w:txbxContent>
                    </wps:txbx>
                    <wps:bodyPr lIns="0" rIns="0" tIns="0" bIns="0" anchor="t" upright="1">
                      <a:noAutofit/>
                    </wps:bodyPr>
                  </wps:wsp>
                </a:graphicData>
              </a:graphic>
            </wp:anchor>
          </w:drawing>
        </mc:Choice>
        <mc:Fallback>
          <w:pict>
            <v:rect id="shape_0" ID="docshape120" path="m0,0l-2147483645,0l-2147483645,-2147483646l0,-2147483646xe" stroked="f" o:allowincell="f" style="position:absolute;margin-left:255.95pt;margin-top:33.75pt;width:235.8pt;height:15.6pt;mso-wrap-style:square;v-text-anchor:top;mso-position-horizontal-relative:page;mso-position-vertical-relative:page" wp14:anchorId="49D563E9">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3:</w:t>
                    </w:r>
                    <w:r>
                      <w:rPr>
                        <w:color w:val="000000"/>
                        <w:spacing w:val="-1"/>
                      </w:rPr>
                      <w:t xml:space="preserve"> </w:t>
                    </w:r>
                    <w:r>
                      <w:rPr>
                        <w:color w:val="000000"/>
                      </w:rPr>
                      <w:t>Developing</w:t>
                    </w:r>
                    <w:r>
                      <w:rPr>
                        <w:color w:val="000000"/>
                        <w:spacing w:val="-2"/>
                      </w:rPr>
                      <w:t xml:space="preserve"> </w:t>
                    </w:r>
                    <w:r>
                      <w:rPr>
                        <w:color w:val="000000"/>
                      </w:rPr>
                      <w:t>the</w:t>
                    </w:r>
                    <w:r>
                      <w:rPr>
                        <w:color w:val="000000"/>
                        <w:spacing w:val="-1"/>
                      </w:rPr>
                      <w:t xml:space="preserve"> </w:t>
                    </w:r>
                    <w:r>
                      <w:rPr>
                        <w:color w:val="000000"/>
                      </w:rPr>
                      <w:t>UI</w:t>
                    </w:r>
                    <w:r>
                      <w:rPr>
                        <w:color w:val="000000"/>
                        <w:spacing w:val="-1"/>
                      </w:rPr>
                      <w:t xml:space="preserve"> </w:t>
                    </w:r>
                    <w:r>
                      <w:rPr>
                        <w:color w:val="000000"/>
                      </w:rPr>
                      <w:t>with</w:t>
                    </w:r>
                    <w:r>
                      <w:rPr>
                        <w:color w:val="000000"/>
                        <w:spacing w:val="-2"/>
                      </w:rPr>
                      <w:t xml:space="preserve"> </w:t>
                    </w:r>
                    <w:r>
                      <w:rPr>
                        <w:color w:val="000000"/>
                      </w:rPr>
                      <w:t>Fragments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25</w:t>
                    </w:r>
                    <w:r>
                      <w:rPr>
                        <w:spacing w:val="-5"/>
                        <w:color w:val="000000"/>
                      </w:rPr>
                      <w:fldChar w:fldCharType="end"/>
                    </w:r>
                  </w:p>
                </w:txbxContent>
              </v:textbox>
              <w10:wrap type="none"/>
            </v:rect>
          </w:pict>
        </mc:Fallback>
      </mc:AlternateContent>
    </w:r>
  </w:p>
</w:hdr>
</file>

<file path=word/header46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330" wp14:anchorId="3CEC1740">
              <wp:simplePos x="0" y="0"/>
              <wp:positionH relativeFrom="page">
                <wp:posOffset>0</wp:posOffset>
              </wp:positionH>
              <wp:positionV relativeFrom="page">
                <wp:posOffset>0</wp:posOffset>
              </wp:positionV>
              <wp:extent cx="5074285" cy="635"/>
              <wp:effectExtent l="3175" t="3175" r="3810" b="3175"/>
              <wp:wrapNone/>
              <wp:docPr id="2088" name="Line 337"/>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37" stroked="t" o:allowincell="f" style="position:absolute;mso-position-horizontal-relative:page;mso-position-vertical-relative:page" wp14:anchorId="3CEC1740">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333" wp14:anchorId="10A173B0">
              <wp:simplePos x="0" y="0"/>
              <wp:positionH relativeFrom="page">
                <wp:posOffset>0</wp:posOffset>
              </wp:positionH>
              <wp:positionV relativeFrom="page">
                <wp:posOffset>0</wp:posOffset>
              </wp:positionV>
              <wp:extent cx="5139055" cy="198755"/>
              <wp:effectExtent l="635" t="635" r="0" b="0"/>
              <wp:wrapNone/>
              <wp:docPr id="2089" name="docshape 331"/>
              <a:graphic xmlns:a="http://schemas.openxmlformats.org/drawingml/2006/main">
                <a:graphicData uri="http://schemas.microsoft.com/office/word/2010/wordprocessingShape">
                  <wps:wsp>
                    <wps:cNvSpPr/>
                    <wps:spPr>
                      <a:xfrm>
                        <a:off x="0" y="0"/>
                        <a:ext cx="51390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spacing w:val="-2"/>
                            </w:rPr>
                            <w:t>Chapter</w:t>
                          </w:r>
                          <w:r>
                            <w:rPr>
                              <w:color w:val="000000"/>
                              <w:spacing w:val="-17"/>
                            </w:rPr>
                            <w:t xml:space="preserve"> </w:t>
                          </w:r>
                          <w:r>
                            <w:rPr>
                              <w:color w:val="000000"/>
                              <w:spacing w:val="-2"/>
                            </w:rPr>
                            <w:t>15:</w:t>
                          </w:r>
                          <w:r>
                            <w:rPr>
                              <w:color w:val="000000"/>
                              <w:spacing w:val="-14"/>
                            </w:rPr>
                            <w:t xml:space="preserve"> </w:t>
                          </w:r>
                          <w:r>
                            <w:rPr>
                              <w:color w:val="000000"/>
                              <w:spacing w:val="-2"/>
                            </w:rPr>
                            <w:t>Animations</w:t>
                          </w:r>
                          <w:r>
                            <w:rPr>
                              <w:color w:val="000000"/>
                              <w:spacing w:val="-14"/>
                            </w:rPr>
                            <w:t xml:space="preserve"> </w:t>
                          </w:r>
                          <w:r>
                            <w:rPr>
                              <w:color w:val="000000"/>
                              <w:spacing w:val="-2"/>
                            </w:rPr>
                            <w:t>and</w:t>
                          </w:r>
                          <w:r>
                            <w:rPr>
                              <w:color w:val="000000"/>
                              <w:spacing w:val="-15"/>
                            </w:rPr>
                            <w:t xml:space="preserve"> </w:t>
                          </w:r>
                          <w:r>
                            <w:rPr>
                              <w:color w:val="000000"/>
                              <w:spacing w:val="-2"/>
                            </w:rPr>
                            <w:t>Transitions</w:t>
                          </w:r>
                          <w:r>
                            <w:rPr>
                              <w:color w:val="000000"/>
                              <w:spacing w:val="-14"/>
                            </w:rPr>
                            <w:t xml:space="preserve"> </w:t>
                          </w:r>
                          <w:r>
                            <w:rPr>
                              <w:color w:val="000000"/>
                              <w:spacing w:val="-2"/>
                            </w:rPr>
                            <w:t>with</w:t>
                          </w:r>
                          <w:r>
                            <w:rPr>
                              <w:color w:val="000000"/>
                              <w:spacing w:val="-15"/>
                            </w:rPr>
                            <w:t xml:space="preserve"> </w:t>
                          </w:r>
                          <w:r>
                            <w:rPr>
                              <w:color w:val="000000"/>
                              <w:spacing w:val="-2"/>
                            </w:rPr>
                            <w:t>CoordinatorLayout</w:t>
                          </w:r>
                          <w:r>
                            <w:rPr>
                              <w:color w:val="000000"/>
                              <w:spacing w:val="-14"/>
                            </w:rPr>
                            <w:t xml:space="preserve"> </w:t>
                          </w:r>
                          <w:r>
                            <w:rPr>
                              <w:color w:val="000000"/>
                              <w:spacing w:val="-2"/>
                            </w:rPr>
                            <w:t>and</w:t>
                          </w:r>
                          <w:r>
                            <w:rPr>
                              <w:color w:val="000000"/>
                              <w:spacing w:val="-15"/>
                            </w:rPr>
                            <w:t xml:space="preserve"> </w:t>
                          </w:r>
                          <w:r>
                            <w:rPr>
                              <w:color w:val="000000"/>
                              <w:spacing w:val="-2"/>
                            </w:rPr>
                            <w:t>MotionLayout</w:t>
                          </w:r>
                          <w:r>
                            <w:rPr>
                              <w:color w:val="000000"/>
                              <w:spacing w:val="-14"/>
                            </w:rPr>
                            <w:t xml:space="preserve"> </w:t>
                          </w:r>
                          <w:r>
                            <w:rPr>
                              <w:color w:val="000000"/>
                              <w:spacing w:val="-2"/>
                            </w:rPr>
                            <w:t>|</w:t>
                          </w:r>
                          <w:r>
                            <w:rPr>
                              <w:color w:val="000000"/>
                              <w:spacing w:val="-14"/>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331" path="m0,0l-2147483645,0l-2147483645,-2147483646l0,-2147483646xe" stroked="f" o:allowincell="f" style="position:absolute;margin-left:0pt;margin-top:0pt;width:404.6pt;height:15.6pt;mso-wrap-style:square;v-text-anchor:top;mso-position-horizontal-relative:page;mso-position-vertical-relative:page" wp14:anchorId="10A173B0">
              <v:fill o:detectmouseclick="t" on="false"/>
              <v:stroke color="#3465a4" joinstyle="round" endcap="flat"/>
              <v:textbox>
                <w:txbxContent>
                  <w:p>
                    <w:pPr>
                      <w:pStyle w:val="TextBody"/>
                      <w:spacing w:before="20" w:after="0"/>
                      <w:ind w:left="20" w:hanging="0"/>
                      <w:rPr>
                        <w:color w:val="000000"/>
                      </w:rPr>
                    </w:pPr>
                    <w:r>
                      <w:rPr>
                        <w:color w:val="000000"/>
                        <w:spacing w:val="-2"/>
                      </w:rPr>
                      <w:t>Chapter</w:t>
                    </w:r>
                    <w:r>
                      <w:rPr>
                        <w:color w:val="000000"/>
                        <w:spacing w:val="-17"/>
                      </w:rPr>
                      <w:t xml:space="preserve"> </w:t>
                    </w:r>
                    <w:r>
                      <w:rPr>
                        <w:color w:val="000000"/>
                        <w:spacing w:val="-2"/>
                      </w:rPr>
                      <w:t>15:</w:t>
                    </w:r>
                    <w:r>
                      <w:rPr>
                        <w:color w:val="000000"/>
                        <w:spacing w:val="-14"/>
                      </w:rPr>
                      <w:t xml:space="preserve"> </w:t>
                    </w:r>
                    <w:r>
                      <w:rPr>
                        <w:color w:val="000000"/>
                        <w:spacing w:val="-2"/>
                      </w:rPr>
                      <w:t>Animations</w:t>
                    </w:r>
                    <w:r>
                      <w:rPr>
                        <w:color w:val="000000"/>
                        <w:spacing w:val="-14"/>
                      </w:rPr>
                      <w:t xml:space="preserve"> </w:t>
                    </w:r>
                    <w:r>
                      <w:rPr>
                        <w:color w:val="000000"/>
                        <w:spacing w:val="-2"/>
                      </w:rPr>
                      <w:t>and</w:t>
                    </w:r>
                    <w:r>
                      <w:rPr>
                        <w:color w:val="000000"/>
                        <w:spacing w:val="-15"/>
                      </w:rPr>
                      <w:t xml:space="preserve"> </w:t>
                    </w:r>
                    <w:r>
                      <w:rPr>
                        <w:color w:val="000000"/>
                        <w:spacing w:val="-2"/>
                      </w:rPr>
                      <w:t>Transitions</w:t>
                    </w:r>
                    <w:r>
                      <w:rPr>
                        <w:color w:val="000000"/>
                        <w:spacing w:val="-14"/>
                      </w:rPr>
                      <w:t xml:space="preserve"> </w:t>
                    </w:r>
                    <w:r>
                      <w:rPr>
                        <w:color w:val="000000"/>
                        <w:spacing w:val="-2"/>
                      </w:rPr>
                      <w:t>with</w:t>
                    </w:r>
                    <w:r>
                      <w:rPr>
                        <w:color w:val="000000"/>
                        <w:spacing w:val="-15"/>
                      </w:rPr>
                      <w:t xml:space="preserve"> </w:t>
                    </w:r>
                    <w:r>
                      <w:rPr>
                        <w:color w:val="000000"/>
                        <w:spacing w:val="-2"/>
                      </w:rPr>
                      <w:t>CoordinatorLayout</w:t>
                    </w:r>
                    <w:r>
                      <w:rPr>
                        <w:color w:val="000000"/>
                        <w:spacing w:val="-14"/>
                      </w:rPr>
                      <w:t xml:space="preserve"> </w:t>
                    </w:r>
                    <w:r>
                      <w:rPr>
                        <w:color w:val="000000"/>
                        <w:spacing w:val="-2"/>
                      </w:rPr>
                      <w:t>and</w:t>
                    </w:r>
                    <w:r>
                      <w:rPr>
                        <w:color w:val="000000"/>
                        <w:spacing w:val="-15"/>
                      </w:rPr>
                      <w:t xml:space="preserve"> </w:t>
                    </w:r>
                    <w:r>
                      <w:rPr>
                        <w:color w:val="000000"/>
                        <w:spacing w:val="-2"/>
                      </w:rPr>
                      <w:t>MotionLayout</w:t>
                    </w:r>
                    <w:r>
                      <w:rPr>
                        <w:color w:val="000000"/>
                        <w:spacing w:val="-14"/>
                      </w:rPr>
                      <w:t xml:space="preserve"> </w:t>
                    </w:r>
                    <w:r>
                      <w:rPr>
                        <w:color w:val="000000"/>
                        <w:spacing w:val="-2"/>
                      </w:rPr>
                      <w:t>|</w:t>
                    </w:r>
                    <w:r>
                      <w:rPr>
                        <w:color w:val="000000"/>
                        <w:spacing w:val="-14"/>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46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335" wp14:anchorId="62B9B6B8">
              <wp:simplePos x="0" y="0"/>
              <wp:positionH relativeFrom="page">
                <wp:posOffset>0</wp:posOffset>
              </wp:positionH>
              <wp:positionV relativeFrom="page">
                <wp:posOffset>0</wp:posOffset>
              </wp:positionV>
              <wp:extent cx="5074920" cy="635"/>
              <wp:effectExtent l="3175" t="3175" r="3810" b="3175"/>
              <wp:wrapNone/>
              <wp:docPr id="2091" name="Line 338"/>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38" stroked="t" o:allowincell="f" style="position:absolute;mso-position-horizontal-relative:page;mso-position-vertical-relative:page" wp14:anchorId="62B9B6B8">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338" wp14:anchorId="649B8FC2">
              <wp:simplePos x="0" y="0"/>
              <wp:positionH relativeFrom="page">
                <wp:posOffset>0</wp:posOffset>
              </wp:positionH>
              <wp:positionV relativeFrom="page">
                <wp:posOffset>0</wp:posOffset>
              </wp:positionV>
              <wp:extent cx="967105" cy="198755"/>
              <wp:effectExtent l="635" t="635" r="0" b="0"/>
              <wp:wrapNone/>
              <wp:docPr id="2092" name="docshape 332"/>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32" path="m0,0l-2147483645,0l-2147483645,-2147483646l0,-2147483646xe" stroked="f" o:allowincell="f" style="position:absolute;margin-left:0pt;margin-top:0pt;width:76.1pt;height:15.6pt;mso-wrap-style:square;v-text-anchor:top;mso-position-horizontal-relative:page;mso-position-vertical-relative:page" wp14:anchorId="649B8FC2">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46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329" wp14:anchorId="3CEC1740">
              <wp:simplePos x="0" y="0"/>
              <wp:positionH relativeFrom="page">
                <wp:posOffset>0</wp:posOffset>
              </wp:positionH>
              <wp:positionV relativeFrom="page">
                <wp:posOffset>0</wp:posOffset>
              </wp:positionV>
              <wp:extent cx="5074285" cy="635"/>
              <wp:effectExtent l="3175" t="3175" r="3810" b="3175"/>
              <wp:wrapNone/>
              <wp:docPr id="2094" name="Line 337"/>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37" stroked="t" o:allowincell="f" style="position:absolute;mso-position-horizontal-relative:page;mso-position-vertical-relative:page" wp14:anchorId="3CEC1740">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332" wp14:anchorId="10A173B0">
              <wp:simplePos x="0" y="0"/>
              <wp:positionH relativeFrom="page">
                <wp:posOffset>0</wp:posOffset>
              </wp:positionH>
              <wp:positionV relativeFrom="page">
                <wp:posOffset>0</wp:posOffset>
              </wp:positionV>
              <wp:extent cx="5139055" cy="198755"/>
              <wp:effectExtent l="635" t="635" r="0" b="0"/>
              <wp:wrapNone/>
              <wp:docPr id="2095" name="docshape 331"/>
              <a:graphic xmlns:a="http://schemas.openxmlformats.org/drawingml/2006/main">
                <a:graphicData uri="http://schemas.microsoft.com/office/word/2010/wordprocessingShape">
                  <wps:wsp>
                    <wps:cNvSpPr/>
                    <wps:spPr>
                      <a:xfrm>
                        <a:off x="0" y="0"/>
                        <a:ext cx="51390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spacing w:val="-2"/>
                            </w:rPr>
                            <w:t>Chapter</w:t>
                          </w:r>
                          <w:r>
                            <w:rPr>
                              <w:color w:val="000000"/>
                              <w:spacing w:val="-17"/>
                            </w:rPr>
                            <w:t xml:space="preserve"> </w:t>
                          </w:r>
                          <w:r>
                            <w:rPr>
                              <w:color w:val="000000"/>
                              <w:spacing w:val="-2"/>
                            </w:rPr>
                            <w:t>15:</w:t>
                          </w:r>
                          <w:r>
                            <w:rPr>
                              <w:color w:val="000000"/>
                              <w:spacing w:val="-14"/>
                            </w:rPr>
                            <w:t xml:space="preserve"> </w:t>
                          </w:r>
                          <w:r>
                            <w:rPr>
                              <w:color w:val="000000"/>
                              <w:spacing w:val="-2"/>
                            </w:rPr>
                            <w:t>Animations</w:t>
                          </w:r>
                          <w:r>
                            <w:rPr>
                              <w:color w:val="000000"/>
                              <w:spacing w:val="-14"/>
                            </w:rPr>
                            <w:t xml:space="preserve"> </w:t>
                          </w:r>
                          <w:r>
                            <w:rPr>
                              <w:color w:val="000000"/>
                              <w:spacing w:val="-2"/>
                            </w:rPr>
                            <w:t>and</w:t>
                          </w:r>
                          <w:r>
                            <w:rPr>
                              <w:color w:val="000000"/>
                              <w:spacing w:val="-15"/>
                            </w:rPr>
                            <w:t xml:space="preserve"> </w:t>
                          </w:r>
                          <w:r>
                            <w:rPr>
                              <w:color w:val="000000"/>
                              <w:spacing w:val="-2"/>
                            </w:rPr>
                            <w:t>Transitions</w:t>
                          </w:r>
                          <w:r>
                            <w:rPr>
                              <w:color w:val="000000"/>
                              <w:spacing w:val="-14"/>
                            </w:rPr>
                            <w:t xml:space="preserve"> </w:t>
                          </w:r>
                          <w:r>
                            <w:rPr>
                              <w:color w:val="000000"/>
                              <w:spacing w:val="-2"/>
                            </w:rPr>
                            <w:t>with</w:t>
                          </w:r>
                          <w:r>
                            <w:rPr>
                              <w:color w:val="000000"/>
                              <w:spacing w:val="-15"/>
                            </w:rPr>
                            <w:t xml:space="preserve"> </w:t>
                          </w:r>
                          <w:r>
                            <w:rPr>
                              <w:color w:val="000000"/>
                              <w:spacing w:val="-2"/>
                            </w:rPr>
                            <w:t>CoordinatorLayout</w:t>
                          </w:r>
                          <w:r>
                            <w:rPr>
                              <w:color w:val="000000"/>
                              <w:spacing w:val="-14"/>
                            </w:rPr>
                            <w:t xml:space="preserve"> </w:t>
                          </w:r>
                          <w:r>
                            <w:rPr>
                              <w:color w:val="000000"/>
                              <w:spacing w:val="-2"/>
                            </w:rPr>
                            <w:t>and</w:t>
                          </w:r>
                          <w:r>
                            <w:rPr>
                              <w:color w:val="000000"/>
                              <w:spacing w:val="-15"/>
                            </w:rPr>
                            <w:t xml:space="preserve"> </w:t>
                          </w:r>
                          <w:r>
                            <w:rPr>
                              <w:color w:val="000000"/>
                              <w:spacing w:val="-2"/>
                            </w:rPr>
                            <w:t>MotionLayout</w:t>
                          </w:r>
                          <w:r>
                            <w:rPr>
                              <w:color w:val="000000"/>
                              <w:spacing w:val="-14"/>
                            </w:rPr>
                            <w:t xml:space="preserve"> </w:t>
                          </w:r>
                          <w:r>
                            <w:rPr>
                              <w:color w:val="000000"/>
                              <w:spacing w:val="-2"/>
                            </w:rPr>
                            <w:t>|</w:t>
                          </w:r>
                          <w:r>
                            <w:rPr>
                              <w:color w:val="000000"/>
                              <w:spacing w:val="-14"/>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331" path="m0,0l-2147483645,0l-2147483645,-2147483646l0,-2147483646xe" stroked="f" o:allowincell="f" style="position:absolute;margin-left:0pt;margin-top:0pt;width:404.6pt;height:15.6pt;mso-wrap-style:square;v-text-anchor:top;mso-position-horizontal-relative:page;mso-position-vertical-relative:page" wp14:anchorId="10A173B0">
              <v:fill o:detectmouseclick="t" on="false"/>
              <v:stroke color="#3465a4" joinstyle="round" endcap="flat"/>
              <v:textbox>
                <w:txbxContent>
                  <w:p>
                    <w:pPr>
                      <w:pStyle w:val="TextBody"/>
                      <w:spacing w:before="20" w:after="0"/>
                      <w:ind w:left="20" w:hanging="0"/>
                      <w:rPr>
                        <w:color w:val="000000"/>
                      </w:rPr>
                    </w:pPr>
                    <w:r>
                      <w:rPr>
                        <w:color w:val="000000"/>
                        <w:spacing w:val="-2"/>
                      </w:rPr>
                      <w:t>Chapter</w:t>
                    </w:r>
                    <w:r>
                      <w:rPr>
                        <w:color w:val="000000"/>
                        <w:spacing w:val="-17"/>
                      </w:rPr>
                      <w:t xml:space="preserve"> </w:t>
                    </w:r>
                    <w:r>
                      <w:rPr>
                        <w:color w:val="000000"/>
                        <w:spacing w:val="-2"/>
                      </w:rPr>
                      <w:t>15:</w:t>
                    </w:r>
                    <w:r>
                      <w:rPr>
                        <w:color w:val="000000"/>
                        <w:spacing w:val="-14"/>
                      </w:rPr>
                      <w:t xml:space="preserve"> </w:t>
                    </w:r>
                    <w:r>
                      <w:rPr>
                        <w:color w:val="000000"/>
                        <w:spacing w:val="-2"/>
                      </w:rPr>
                      <w:t>Animations</w:t>
                    </w:r>
                    <w:r>
                      <w:rPr>
                        <w:color w:val="000000"/>
                        <w:spacing w:val="-14"/>
                      </w:rPr>
                      <w:t xml:space="preserve"> </w:t>
                    </w:r>
                    <w:r>
                      <w:rPr>
                        <w:color w:val="000000"/>
                        <w:spacing w:val="-2"/>
                      </w:rPr>
                      <w:t>and</w:t>
                    </w:r>
                    <w:r>
                      <w:rPr>
                        <w:color w:val="000000"/>
                        <w:spacing w:val="-15"/>
                      </w:rPr>
                      <w:t xml:space="preserve"> </w:t>
                    </w:r>
                    <w:r>
                      <w:rPr>
                        <w:color w:val="000000"/>
                        <w:spacing w:val="-2"/>
                      </w:rPr>
                      <w:t>Transitions</w:t>
                    </w:r>
                    <w:r>
                      <w:rPr>
                        <w:color w:val="000000"/>
                        <w:spacing w:val="-14"/>
                      </w:rPr>
                      <w:t xml:space="preserve"> </w:t>
                    </w:r>
                    <w:r>
                      <w:rPr>
                        <w:color w:val="000000"/>
                        <w:spacing w:val="-2"/>
                      </w:rPr>
                      <w:t>with</w:t>
                    </w:r>
                    <w:r>
                      <w:rPr>
                        <w:color w:val="000000"/>
                        <w:spacing w:val="-15"/>
                      </w:rPr>
                      <w:t xml:space="preserve"> </w:t>
                    </w:r>
                    <w:r>
                      <w:rPr>
                        <w:color w:val="000000"/>
                        <w:spacing w:val="-2"/>
                      </w:rPr>
                      <w:t>CoordinatorLayout</w:t>
                    </w:r>
                    <w:r>
                      <w:rPr>
                        <w:color w:val="000000"/>
                        <w:spacing w:val="-14"/>
                      </w:rPr>
                      <w:t xml:space="preserve"> </w:t>
                    </w:r>
                    <w:r>
                      <w:rPr>
                        <w:color w:val="000000"/>
                        <w:spacing w:val="-2"/>
                      </w:rPr>
                      <w:t>and</w:t>
                    </w:r>
                    <w:r>
                      <w:rPr>
                        <w:color w:val="000000"/>
                        <w:spacing w:val="-15"/>
                      </w:rPr>
                      <w:t xml:space="preserve"> </w:t>
                    </w:r>
                    <w:r>
                      <w:rPr>
                        <w:color w:val="000000"/>
                        <w:spacing w:val="-2"/>
                      </w:rPr>
                      <w:t>MotionLayout</w:t>
                    </w:r>
                    <w:r>
                      <w:rPr>
                        <w:color w:val="000000"/>
                        <w:spacing w:val="-14"/>
                      </w:rPr>
                      <w:t xml:space="preserve"> </w:t>
                    </w:r>
                    <w:r>
                      <w:rPr>
                        <w:color w:val="000000"/>
                        <w:spacing w:val="-2"/>
                      </w:rPr>
                      <w:t>|</w:t>
                    </w:r>
                    <w:r>
                      <w:rPr>
                        <w:color w:val="000000"/>
                        <w:spacing w:val="-14"/>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46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334" wp14:anchorId="62B9B6B8">
              <wp:simplePos x="0" y="0"/>
              <wp:positionH relativeFrom="page">
                <wp:posOffset>0</wp:posOffset>
              </wp:positionH>
              <wp:positionV relativeFrom="page">
                <wp:posOffset>0</wp:posOffset>
              </wp:positionV>
              <wp:extent cx="5074920" cy="635"/>
              <wp:effectExtent l="3175" t="3175" r="3810" b="3175"/>
              <wp:wrapNone/>
              <wp:docPr id="2098" name="Line 338"/>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38" stroked="t" o:allowincell="f" style="position:absolute;mso-position-horizontal-relative:page;mso-position-vertical-relative:page" wp14:anchorId="62B9B6B8">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337" wp14:anchorId="649B8FC2">
              <wp:simplePos x="0" y="0"/>
              <wp:positionH relativeFrom="page">
                <wp:posOffset>0</wp:posOffset>
              </wp:positionH>
              <wp:positionV relativeFrom="page">
                <wp:posOffset>0</wp:posOffset>
              </wp:positionV>
              <wp:extent cx="967105" cy="198755"/>
              <wp:effectExtent l="635" t="635" r="0" b="0"/>
              <wp:wrapNone/>
              <wp:docPr id="2099" name="docshape 332"/>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32" path="m0,0l-2147483645,0l-2147483645,-2147483646l0,-2147483646xe" stroked="f" o:allowincell="f" style="position:absolute;margin-left:0pt;margin-top:0pt;width:76.1pt;height:15.6pt;mso-wrap-style:square;v-text-anchor:top;mso-position-horizontal-relative:page;mso-position-vertical-relative:page" wp14:anchorId="649B8FC2">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46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328" wp14:anchorId="3CEC1740">
              <wp:simplePos x="0" y="0"/>
              <wp:positionH relativeFrom="page">
                <wp:posOffset>0</wp:posOffset>
              </wp:positionH>
              <wp:positionV relativeFrom="page">
                <wp:posOffset>0</wp:posOffset>
              </wp:positionV>
              <wp:extent cx="5074285" cy="635"/>
              <wp:effectExtent l="3175" t="3175" r="3810" b="3175"/>
              <wp:wrapNone/>
              <wp:docPr id="2101" name="Line 337"/>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37" stroked="t" o:allowincell="f" style="position:absolute;mso-position-horizontal-relative:page;mso-position-vertical-relative:page" wp14:anchorId="3CEC1740">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331" wp14:anchorId="10A173B0">
              <wp:simplePos x="0" y="0"/>
              <wp:positionH relativeFrom="page">
                <wp:posOffset>0</wp:posOffset>
              </wp:positionH>
              <wp:positionV relativeFrom="page">
                <wp:posOffset>0</wp:posOffset>
              </wp:positionV>
              <wp:extent cx="5139055" cy="198755"/>
              <wp:effectExtent l="635" t="635" r="0" b="0"/>
              <wp:wrapNone/>
              <wp:docPr id="2102" name="docshape 331"/>
              <a:graphic xmlns:a="http://schemas.openxmlformats.org/drawingml/2006/main">
                <a:graphicData uri="http://schemas.microsoft.com/office/word/2010/wordprocessingShape">
                  <wps:wsp>
                    <wps:cNvSpPr/>
                    <wps:spPr>
                      <a:xfrm>
                        <a:off x="0" y="0"/>
                        <a:ext cx="51390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spacing w:val="-2"/>
                            </w:rPr>
                            <w:t>Chapter</w:t>
                          </w:r>
                          <w:r>
                            <w:rPr>
                              <w:color w:val="000000"/>
                              <w:spacing w:val="-17"/>
                            </w:rPr>
                            <w:t xml:space="preserve"> </w:t>
                          </w:r>
                          <w:r>
                            <w:rPr>
                              <w:color w:val="000000"/>
                              <w:spacing w:val="-2"/>
                            </w:rPr>
                            <w:t>15:</w:t>
                          </w:r>
                          <w:r>
                            <w:rPr>
                              <w:color w:val="000000"/>
                              <w:spacing w:val="-14"/>
                            </w:rPr>
                            <w:t xml:space="preserve"> </w:t>
                          </w:r>
                          <w:r>
                            <w:rPr>
                              <w:color w:val="000000"/>
                              <w:spacing w:val="-2"/>
                            </w:rPr>
                            <w:t>Animations</w:t>
                          </w:r>
                          <w:r>
                            <w:rPr>
                              <w:color w:val="000000"/>
                              <w:spacing w:val="-14"/>
                            </w:rPr>
                            <w:t xml:space="preserve"> </w:t>
                          </w:r>
                          <w:r>
                            <w:rPr>
                              <w:color w:val="000000"/>
                              <w:spacing w:val="-2"/>
                            </w:rPr>
                            <w:t>and</w:t>
                          </w:r>
                          <w:r>
                            <w:rPr>
                              <w:color w:val="000000"/>
                              <w:spacing w:val="-15"/>
                            </w:rPr>
                            <w:t xml:space="preserve"> </w:t>
                          </w:r>
                          <w:r>
                            <w:rPr>
                              <w:color w:val="000000"/>
                              <w:spacing w:val="-2"/>
                            </w:rPr>
                            <w:t>Transitions</w:t>
                          </w:r>
                          <w:r>
                            <w:rPr>
                              <w:color w:val="000000"/>
                              <w:spacing w:val="-14"/>
                            </w:rPr>
                            <w:t xml:space="preserve"> </w:t>
                          </w:r>
                          <w:r>
                            <w:rPr>
                              <w:color w:val="000000"/>
                              <w:spacing w:val="-2"/>
                            </w:rPr>
                            <w:t>with</w:t>
                          </w:r>
                          <w:r>
                            <w:rPr>
                              <w:color w:val="000000"/>
                              <w:spacing w:val="-15"/>
                            </w:rPr>
                            <w:t xml:space="preserve"> </w:t>
                          </w:r>
                          <w:r>
                            <w:rPr>
                              <w:color w:val="000000"/>
                              <w:spacing w:val="-2"/>
                            </w:rPr>
                            <w:t>CoordinatorLayout</w:t>
                          </w:r>
                          <w:r>
                            <w:rPr>
                              <w:color w:val="000000"/>
                              <w:spacing w:val="-14"/>
                            </w:rPr>
                            <w:t xml:space="preserve"> </w:t>
                          </w:r>
                          <w:r>
                            <w:rPr>
                              <w:color w:val="000000"/>
                              <w:spacing w:val="-2"/>
                            </w:rPr>
                            <w:t>and</w:t>
                          </w:r>
                          <w:r>
                            <w:rPr>
                              <w:color w:val="000000"/>
                              <w:spacing w:val="-15"/>
                            </w:rPr>
                            <w:t xml:space="preserve"> </w:t>
                          </w:r>
                          <w:r>
                            <w:rPr>
                              <w:color w:val="000000"/>
                              <w:spacing w:val="-2"/>
                            </w:rPr>
                            <w:t>MotionLayout</w:t>
                          </w:r>
                          <w:r>
                            <w:rPr>
                              <w:color w:val="000000"/>
                              <w:spacing w:val="-14"/>
                            </w:rPr>
                            <w:t xml:space="preserve"> </w:t>
                          </w:r>
                          <w:r>
                            <w:rPr>
                              <w:color w:val="000000"/>
                              <w:spacing w:val="-2"/>
                            </w:rPr>
                            <w:t>|</w:t>
                          </w:r>
                          <w:r>
                            <w:rPr>
                              <w:color w:val="000000"/>
                              <w:spacing w:val="-14"/>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331" path="m0,0l-2147483645,0l-2147483645,-2147483646l0,-2147483646xe" stroked="f" o:allowincell="f" style="position:absolute;margin-left:0pt;margin-top:0pt;width:404.6pt;height:15.6pt;mso-wrap-style:square;v-text-anchor:top;mso-position-horizontal-relative:page;mso-position-vertical-relative:page" wp14:anchorId="10A173B0">
              <v:fill o:detectmouseclick="t" on="false"/>
              <v:stroke color="#3465a4" joinstyle="round" endcap="flat"/>
              <v:textbox>
                <w:txbxContent>
                  <w:p>
                    <w:pPr>
                      <w:pStyle w:val="TextBody"/>
                      <w:spacing w:before="20" w:after="0"/>
                      <w:ind w:left="20" w:hanging="0"/>
                      <w:rPr>
                        <w:color w:val="000000"/>
                      </w:rPr>
                    </w:pPr>
                    <w:r>
                      <w:rPr>
                        <w:color w:val="000000"/>
                        <w:spacing w:val="-2"/>
                      </w:rPr>
                      <w:t>Chapter</w:t>
                    </w:r>
                    <w:r>
                      <w:rPr>
                        <w:color w:val="000000"/>
                        <w:spacing w:val="-17"/>
                      </w:rPr>
                      <w:t xml:space="preserve"> </w:t>
                    </w:r>
                    <w:r>
                      <w:rPr>
                        <w:color w:val="000000"/>
                        <w:spacing w:val="-2"/>
                      </w:rPr>
                      <w:t>15:</w:t>
                    </w:r>
                    <w:r>
                      <w:rPr>
                        <w:color w:val="000000"/>
                        <w:spacing w:val="-14"/>
                      </w:rPr>
                      <w:t xml:space="preserve"> </w:t>
                    </w:r>
                    <w:r>
                      <w:rPr>
                        <w:color w:val="000000"/>
                        <w:spacing w:val="-2"/>
                      </w:rPr>
                      <w:t>Animations</w:t>
                    </w:r>
                    <w:r>
                      <w:rPr>
                        <w:color w:val="000000"/>
                        <w:spacing w:val="-14"/>
                      </w:rPr>
                      <w:t xml:space="preserve"> </w:t>
                    </w:r>
                    <w:r>
                      <w:rPr>
                        <w:color w:val="000000"/>
                        <w:spacing w:val="-2"/>
                      </w:rPr>
                      <w:t>and</w:t>
                    </w:r>
                    <w:r>
                      <w:rPr>
                        <w:color w:val="000000"/>
                        <w:spacing w:val="-15"/>
                      </w:rPr>
                      <w:t xml:space="preserve"> </w:t>
                    </w:r>
                    <w:r>
                      <w:rPr>
                        <w:color w:val="000000"/>
                        <w:spacing w:val="-2"/>
                      </w:rPr>
                      <w:t>Transitions</w:t>
                    </w:r>
                    <w:r>
                      <w:rPr>
                        <w:color w:val="000000"/>
                        <w:spacing w:val="-14"/>
                      </w:rPr>
                      <w:t xml:space="preserve"> </w:t>
                    </w:r>
                    <w:r>
                      <w:rPr>
                        <w:color w:val="000000"/>
                        <w:spacing w:val="-2"/>
                      </w:rPr>
                      <w:t>with</w:t>
                    </w:r>
                    <w:r>
                      <w:rPr>
                        <w:color w:val="000000"/>
                        <w:spacing w:val="-15"/>
                      </w:rPr>
                      <w:t xml:space="preserve"> </w:t>
                    </w:r>
                    <w:r>
                      <w:rPr>
                        <w:color w:val="000000"/>
                        <w:spacing w:val="-2"/>
                      </w:rPr>
                      <w:t>CoordinatorLayout</w:t>
                    </w:r>
                    <w:r>
                      <w:rPr>
                        <w:color w:val="000000"/>
                        <w:spacing w:val="-14"/>
                      </w:rPr>
                      <w:t xml:space="preserve"> </w:t>
                    </w:r>
                    <w:r>
                      <w:rPr>
                        <w:color w:val="000000"/>
                        <w:spacing w:val="-2"/>
                      </w:rPr>
                      <w:t>and</w:t>
                    </w:r>
                    <w:r>
                      <w:rPr>
                        <w:color w:val="000000"/>
                        <w:spacing w:val="-15"/>
                      </w:rPr>
                      <w:t xml:space="preserve"> </w:t>
                    </w:r>
                    <w:r>
                      <w:rPr>
                        <w:color w:val="000000"/>
                        <w:spacing w:val="-2"/>
                      </w:rPr>
                      <w:t>MotionLayout</w:t>
                    </w:r>
                    <w:r>
                      <w:rPr>
                        <w:color w:val="000000"/>
                        <w:spacing w:val="-14"/>
                      </w:rPr>
                      <w:t xml:space="preserve"> </w:t>
                    </w:r>
                    <w:r>
                      <w:rPr>
                        <w:color w:val="000000"/>
                        <w:spacing w:val="-2"/>
                      </w:rPr>
                      <w:t>|</w:t>
                    </w:r>
                    <w:r>
                      <w:rPr>
                        <w:color w:val="000000"/>
                        <w:spacing w:val="-14"/>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46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348" wp14:anchorId="62B9B6B8">
              <wp:simplePos x="0" y="0"/>
              <wp:positionH relativeFrom="page">
                <wp:posOffset>0</wp:posOffset>
              </wp:positionH>
              <wp:positionV relativeFrom="page">
                <wp:posOffset>0</wp:posOffset>
              </wp:positionV>
              <wp:extent cx="5074920" cy="635"/>
              <wp:effectExtent l="3175" t="3175" r="3810" b="3175"/>
              <wp:wrapNone/>
              <wp:docPr id="2104" name="Line 340"/>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40" stroked="t" o:allowincell="f" style="position:absolute;mso-position-horizontal-relative:page;mso-position-vertical-relative:page" wp14:anchorId="62B9B6B8">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351" wp14:anchorId="649B8FC2">
              <wp:simplePos x="0" y="0"/>
              <wp:positionH relativeFrom="page">
                <wp:posOffset>0</wp:posOffset>
              </wp:positionH>
              <wp:positionV relativeFrom="page">
                <wp:posOffset>0</wp:posOffset>
              </wp:positionV>
              <wp:extent cx="967105" cy="198755"/>
              <wp:effectExtent l="635" t="635" r="0" b="0"/>
              <wp:wrapNone/>
              <wp:docPr id="2105" name="docshape 334"/>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34" path="m0,0l-2147483645,0l-2147483645,-2147483646l0,-2147483646xe" stroked="f" o:allowincell="f" style="position:absolute;margin-left:0pt;margin-top:0pt;width:76.1pt;height:15.6pt;mso-wrap-style:square;v-text-anchor:top;mso-position-horizontal-relative:page;mso-position-vertical-relative:page" wp14:anchorId="649B8FC2">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46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342" wp14:anchorId="3CEC1740">
              <wp:simplePos x="0" y="0"/>
              <wp:positionH relativeFrom="page">
                <wp:posOffset>0</wp:posOffset>
              </wp:positionH>
              <wp:positionV relativeFrom="page">
                <wp:posOffset>0</wp:posOffset>
              </wp:positionV>
              <wp:extent cx="5074285" cy="635"/>
              <wp:effectExtent l="3175" t="3175" r="3810" b="3175"/>
              <wp:wrapNone/>
              <wp:docPr id="2107" name="Line 339"/>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39" stroked="t" o:allowincell="f" style="position:absolute;mso-position-horizontal-relative:page;mso-position-vertical-relative:page" wp14:anchorId="3CEC1740">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345" wp14:anchorId="10A173B0">
              <wp:simplePos x="0" y="0"/>
              <wp:positionH relativeFrom="page">
                <wp:posOffset>0</wp:posOffset>
              </wp:positionH>
              <wp:positionV relativeFrom="page">
                <wp:posOffset>0</wp:posOffset>
              </wp:positionV>
              <wp:extent cx="5139055" cy="198755"/>
              <wp:effectExtent l="635" t="635" r="0" b="0"/>
              <wp:wrapNone/>
              <wp:docPr id="2108" name="docshape 333"/>
              <a:graphic xmlns:a="http://schemas.openxmlformats.org/drawingml/2006/main">
                <a:graphicData uri="http://schemas.microsoft.com/office/word/2010/wordprocessingShape">
                  <wps:wsp>
                    <wps:cNvSpPr/>
                    <wps:spPr>
                      <a:xfrm>
                        <a:off x="0" y="0"/>
                        <a:ext cx="51390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spacing w:val="-2"/>
                            </w:rPr>
                            <w:t>Chapter</w:t>
                          </w:r>
                          <w:r>
                            <w:rPr>
                              <w:color w:val="000000"/>
                              <w:spacing w:val="-17"/>
                            </w:rPr>
                            <w:t xml:space="preserve"> </w:t>
                          </w:r>
                          <w:r>
                            <w:rPr>
                              <w:color w:val="000000"/>
                              <w:spacing w:val="-2"/>
                            </w:rPr>
                            <w:t>15:</w:t>
                          </w:r>
                          <w:r>
                            <w:rPr>
                              <w:color w:val="000000"/>
                              <w:spacing w:val="-14"/>
                            </w:rPr>
                            <w:t xml:space="preserve"> </w:t>
                          </w:r>
                          <w:r>
                            <w:rPr>
                              <w:color w:val="000000"/>
                              <w:spacing w:val="-2"/>
                            </w:rPr>
                            <w:t>Animations</w:t>
                          </w:r>
                          <w:r>
                            <w:rPr>
                              <w:color w:val="000000"/>
                              <w:spacing w:val="-14"/>
                            </w:rPr>
                            <w:t xml:space="preserve"> </w:t>
                          </w:r>
                          <w:r>
                            <w:rPr>
                              <w:color w:val="000000"/>
                              <w:spacing w:val="-2"/>
                            </w:rPr>
                            <w:t>and</w:t>
                          </w:r>
                          <w:r>
                            <w:rPr>
                              <w:color w:val="000000"/>
                              <w:spacing w:val="-15"/>
                            </w:rPr>
                            <w:t xml:space="preserve"> </w:t>
                          </w:r>
                          <w:r>
                            <w:rPr>
                              <w:color w:val="000000"/>
                              <w:spacing w:val="-2"/>
                            </w:rPr>
                            <w:t>Transitions</w:t>
                          </w:r>
                          <w:r>
                            <w:rPr>
                              <w:color w:val="000000"/>
                              <w:spacing w:val="-14"/>
                            </w:rPr>
                            <w:t xml:space="preserve"> </w:t>
                          </w:r>
                          <w:r>
                            <w:rPr>
                              <w:color w:val="000000"/>
                              <w:spacing w:val="-2"/>
                            </w:rPr>
                            <w:t>with</w:t>
                          </w:r>
                          <w:r>
                            <w:rPr>
                              <w:color w:val="000000"/>
                              <w:spacing w:val="-15"/>
                            </w:rPr>
                            <w:t xml:space="preserve"> </w:t>
                          </w:r>
                          <w:r>
                            <w:rPr>
                              <w:color w:val="000000"/>
                              <w:spacing w:val="-2"/>
                            </w:rPr>
                            <w:t>CoordinatorLayout</w:t>
                          </w:r>
                          <w:r>
                            <w:rPr>
                              <w:color w:val="000000"/>
                              <w:spacing w:val="-14"/>
                            </w:rPr>
                            <w:t xml:space="preserve"> </w:t>
                          </w:r>
                          <w:r>
                            <w:rPr>
                              <w:color w:val="000000"/>
                              <w:spacing w:val="-2"/>
                            </w:rPr>
                            <w:t>and</w:t>
                          </w:r>
                          <w:r>
                            <w:rPr>
                              <w:color w:val="000000"/>
                              <w:spacing w:val="-15"/>
                            </w:rPr>
                            <w:t xml:space="preserve"> </w:t>
                          </w:r>
                          <w:r>
                            <w:rPr>
                              <w:color w:val="000000"/>
                              <w:spacing w:val="-2"/>
                            </w:rPr>
                            <w:t>MotionLayout</w:t>
                          </w:r>
                          <w:r>
                            <w:rPr>
                              <w:color w:val="000000"/>
                              <w:spacing w:val="-14"/>
                            </w:rPr>
                            <w:t xml:space="preserve"> </w:t>
                          </w:r>
                          <w:r>
                            <w:rPr>
                              <w:color w:val="000000"/>
                              <w:spacing w:val="-2"/>
                            </w:rPr>
                            <w:t>|</w:t>
                          </w:r>
                          <w:r>
                            <w:rPr>
                              <w:color w:val="000000"/>
                              <w:spacing w:val="-14"/>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333" path="m0,0l-2147483645,0l-2147483645,-2147483646l0,-2147483646xe" stroked="f" o:allowincell="f" style="position:absolute;margin-left:0pt;margin-top:0pt;width:404.6pt;height:15.6pt;mso-wrap-style:square;v-text-anchor:top;mso-position-horizontal-relative:page;mso-position-vertical-relative:page" wp14:anchorId="10A173B0">
              <v:fill o:detectmouseclick="t" on="false"/>
              <v:stroke color="#3465a4" joinstyle="round" endcap="flat"/>
              <v:textbox>
                <w:txbxContent>
                  <w:p>
                    <w:pPr>
                      <w:pStyle w:val="TextBody"/>
                      <w:spacing w:before="20" w:after="0"/>
                      <w:ind w:left="20" w:hanging="0"/>
                      <w:rPr>
                        <w:color w:val="000000"/>
                      </w:rPr>
                    </w:pPr>
                    <w:r>
                      <w:rPr>
                        <w:color w:val="000000"/>
                        <w:spacing w:val="-2"/>
                      </w:rPr>
                      <w:t>Chapter</w:t>
                    </w:r>
                    <w:r>
                      <w:rPr>
                        <w:color w:val="000000"/>
                        <w:spacing w:val="-17"/>
                      </w:rPr>
                      <w:t xml:space="preserve"> </w:t>
                    </w:r>
                    <w:r>
                      <w:rPr>
                        <w:color w:val="000000"/>
                        <w:spacing w:val="-2"/>
                      </w:rPr>
                      <w:t>15:</w:t>
                    </w:r>
                    <w:r>
                      <w:rPr>
                        <w:color w:val="000000"/>
                        <w:spacing w:val="-14"/>
                      </w:rPr>
                      <w:t xml:space="preserve"> </w:t>
                    </w:r>
                    <w:r>
                      <w:rPr>
                        <w:color w:val="000000"/>
                        <w:spacing w:val="-2"/>
                      </w:rPr>
                      <w:t>Animations</w:t>
                    </w:r>
                    <w:r>
                      <w:rPr>
                        <w:color w:val="000000"/>
                        <w:spacing w:val="-14"/>
                      </w:rPr>
                      <w:t xml:space="preserve"> </w:t>
                    </w:r>
                    <w:r>
                      <w:rPr>
                        <w:color w:val="000000"/>
                        <w:spacing w:val="-2"/>
                      </w:rPr>
                      <w:t>and</w:t>
                    </w:r>
                    <w:r>
                      <w:rPr>
                        <w:color w:val="000000"/>
                        <w:spacing w:val="-15"/>
                      </w:rPr>
                      <w:t xml:space="preserve"> </w:t>
                    </w:r>
                    <w:r>
                      <w:rPr>
                        <w:color w:val="000000"/>
                        <w:spacing w:val="-2"/>
                      </w:rPr>
                      <w:t>Transitions</w:t>
                    </w:r>
                    <w:r>
                      <w:rPr>
                        <w:color w:val="000000"/>
                        <w:spacing w:val="-14"/>
                      </w:rPr>
                      <w:t xml:space="preserve"> </w:t>
                    </w:r>
                    <w:r>
                      <w:rPr>
                        <w:color w:val="000000"/>
                        <w:spacing w:val="-2"/>
                      </w:rPr>
                      <w:t>with</w:t>
                    </w:r>
                    <w:r>
                      <w:rPr>
                        <w:color w:val="000000"/>
                        <w:spacing w:val="-15"/>
                      </w:rPr>
                      <w:t xml:space="preserve"> </w:t>
                    </w:r>
                    <w:r>
                      <w:rPr>
                        <w:color w:val="000000"/>
                        <w:spacing w:val="-2"/>
                      </w:rPr>
                      <w:t>CoordinatorLayout</w:t>
                    </w:r>
                    <w:r>
                      <w:rPr>
                        <w:color w:val="000000"/>
                        <w:spacing w:val="-14"/>
                      </w:rPr>
                      <w:t xml:space="preserve"> </w:t>
                    </w:r>
                    <w:r>
                      <w:rPr>
                        <w:color w:val="000000"/>
                        <w:spacing w:val="-2"/>
                      </w:rPr>
                      <w:t>and</w:t>
                    </w:r>
                    <w:r>
                      <w:rPr>
                        <w:color w:val="000000"/>
                        <w:spacing w:val="-15"/>
                      </w:rPr>
                      <w:t xml:space="preserve"> </w:t>
                    </w:r>
                    <w:r>
                      <w:rPr>
                        <w:color w:val="000000"/>
                        <w:spacing w:val="-2"/>
                      </w:rPr>
                      <w:t>MotionLayout</w:t>
                    </w:r>
                    <w:r>
                      <w:rPr>
                        <w:color w:val="000000"/>
                        <w:spacing w:val="-14"/>
                      </w:rPr>
                      <w:t xml:space="preserve"> </w:t>
                    </w:r>
                    <w:r>
                      <w:rPr>
                        <w:color w:val="000000"/>
                        <w:spacing w:val="-2"/>
                      </w:rPr>
                      <w:t>|</w:t>
                    </w:r>
                    <w:r>
                      <w:rPr>
                        <w:color w:val="000000"/>
                        <w:spacing w:val="-14"/>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46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347" wp14:anchorId="62B9B6B8">
              <wp:simplePos x="0" y="0"/>
              <wp:positionH relativeFrom="page">
                <wp:posOffset>0</wp:posOffset>
              </wp:positionH>
              <wp:positionV relativeFrom="page">
                <wp:posOffset>0</wp:posOffset>
              </wp:positionV>
              <wp:extent cx="5074920" cy="635"/>
              <wp:effectExtent l="3175" t="3175" r="3810" b="3175"/>
              <wp:wrapNone/>
              <wp:docPr id="2110" name="Line 340"/>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40" stroked="t" o:allowincell="f" style="position:absolute;mso-position-horizontal-relative:page;mso-position-vertical-relative:page" wp14:anchorId="62B9B6B8">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350" wp14:anchorId="649B8FC2">
              <wp:simplePos x="0" y="0"/>
              <wp:positionH relativeFrom="page">
                <wp:posOffset>0</wp:posOffset>
              </wp:positionH>
              <wp:positionV relativeFrom="page">
                <wp:posOffset>0</wp:posOffset>
              </wp:positionV>
              <wp:extent cx="967105" cy="198755"/>
              <wp:effectExtent l="635" t="635" r="0" b="0"/>
              <wp:wrapNone/>
              <wp:docPr id="2111" name="docshape 334"/>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34" path="m0,0l-2147483645,0l-2147483645,-2147483646l0,-2147483646xe" stroked="f" o:allowincell="f" style="position:absolute;margin-left:0pt;margin-top:0pt;width:76.1pt;height:15.6pt;mso-wrap-style:square;v-text-anchor:top;mso-position-horizontal-relative:page;mso-position-vertical-relative:page" wp14:anchorId="649B8FC2">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46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341" wp14:anchorId="3CEC1740">
              <wp:simplePos x="0" y="0"/>
              <wp:positionH relativeFrom="page">
                <wp:posOffset>0</wp:posOffset>
              </wp:positionH>
              <wp:positionV relativeFrom="page">
                <wp:posOffset>0</wp:posOffset>
              </wp:positionV>
              <wp:extent cx="5074285" cy="635"/>
              <wp:effectExtent l="3175" t="3175" r="3810" b="3175"/>
              <wp:wrapNone/>
              <wp:docPr id="2113" name="Line 339"/>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39" stroked="t" o:allowincell="f" style="position:absolute;mso-position-horizontal-relative:page;mso-position-vertical-relative:page" wp14:anchorId="3CEC1740">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344" wp14:anchorId="10A173B0">
              <wp:simplePos x="0" y="0"/>
              <wp:positionH relativeFrom="page">
                <wp:posOffset>0</wp:posOffset>
              </wp:positionH>
              <wp:positionV relativeFrom="page">
                <wp:posOffset>0</wp:posOffset>
              </wp:positionV>
              <wp:extent cx="5139055" cy="198755"/>
              <wp:effectExtent l="635" t="635" r="0" b="0"/>
              <wp:wrapNone/>
              <wp:docPr id="2114" name="docshape 333"/>
              <a:graphic xmlns:a="http://schemas.openxmlformats.org/drawingml/2006/main">
                <a:graphicData uri="http://schemas.microsoft.com/office/word/2010/wordprocessingShape">
                  <wps:wsp>
                    <wps:cNvSpPr/>
                    <wps:spPr>
                      <a:xfrm>
                        <a:off x="0" y="0"/>
                        <a:ext cx="51390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spacing w:val="-2"/>
                            </w:rPr>
                            <w:t>Chapter</w:t>
                          </w:r>
                          <w:r>
                            <w:rPr>
                              <w:color w:val="000000"/>
                              <w:spacing w:val="-17"/>
                            </w:rPr>
                            <w:t xml:space="preserve"> </w:t>
                          </w:r>
                          <w:r>
                            <w:rPr>
                              <w:color w:val="000000"/>
                              <w:spacing w:val="-2"/>
                            </w:rPr>
                            <w:t>15:</w:t>
                          </w:r>
                          <w:r>
                            <w:rPr>
                              <w:color w:val="000000"/>
                              <w:spacing w:val="-14"/>
                            </w:rPr>
                            <w:t xml:space="preserve"> </w:t>
                          </w:r>
                          <w:r>
                            <w:rPr>
                              <w:color w:val="000000"/>
                              <w:spacing w:val="-2"/>
                            </w:rPr>
                            <w:t>Animations</w:t>
                          </w:r>
                          <w:r>
                            <w:rPr>
                              <w:color w:val="000000"/>
                              <w:spacing w:val="-14"/>
                            </w:rPr>
                            <w:t xml:space="preserve"> </w:t>
                          </w:r>
                          <w:r>
                            <w:rPr>
                              <w:color w:val="000000"/>
                              <w:spacing w:val="-2"/>
                            </w:rPr>
                            <w:t>and</w:t>
                          </w:r>
                          <w:r>
                            <w:rPr>
                              <w:color w:val="000000"/>
                              <w:spacing w:val="-15"/>
                            </w:rPr>
                            <w:t xml:space="preserve"> </w:t>
                          </w:r>
                          <w:r>
                            <w:rPr>
                              <w:color w:val="000000"/>
                              <w:spacing w:val="-2"/>
                            </w:rPr>
                            <w:t>Transitions</w:t>
                          </w:r>
                          <w:r>
                            <w:rPr>
                              <w:color w:val="000000"/>
                              <w:spacing w:val="-14"/>
                            </w:rPr>
                            <w:t xml:space="preserve"> </w:t>
                          </w:r>
                          <w:r>
                            <w:rPr>
                              <w:color w:val="000000"/>
                              <w:spacing w:val="-2"/>
                            </w:rPr>
                            <w:t>with</w:t>
                          </w:r>
                          <w:r>
                            <w:rPr>
                              <w:color w:val="000000"/>
                              <w:spacing w:val="-15"/>
                            </w:rPr>
                            <w:t xml:space="preserve"> </w:t>
                          </w:r>
                          <w:r>
                            <w:rPr>
                              <w:color w:val="000000"/>
                              <w:spacing w:val="-2"/>
                            </w:rPr>
                            <w:t>CoordinatorLayout</w:t>
                          </w:r>
                          <w:r>
                            <w:rPr>
                              <w:color w:val="000000"/>
                              <w:spacing w:val="-14"/>
                            </w:rPr>
                            <w:t xml:space="preserve"> </w:t>
                          </w:r>
                          <w:r>
                            <w:rPr>
                              <w:color w:val="000000"/>
                              <w:spacing w:val="-2"/>
                            </w:rPr>
                            <w:t>and</w:t>
                          </w:r>
                          <w:r>
                            <w:rPr>
                              <w:color w:val="000000"/>
                              <w:spacing w:val="-15"/>
                            </w:rPr>
                            <w:t xml:space="preserve"> </w:t>
                          </w:r>
                          <w:r>
                            <w:rPr>
                              <w:color w:val="000000"/>
                              <w:spacing w:val="-2"/>
                            </w:rPr>
                            <w:t>MotionLayout</w:t>
                          </w:r>
                          <w:r>
                            <w:rPr>
                              <w:color w:val="000000"/>
                              <w:spacing w:val="-14"/>
                            </w:rPr>
                            <w:t xml:space="preserve"> </w:t>
                          </w:r>
                          <w:r>
                            <w:rPr>
                              <w:color w:val="000000"/>
                              <w:spacing w:val="-2"/>
                            </w:rPr>
                            <w:t>|</w:t>
                          </w:r>
                          <w:r>
                            <w:rPr>
                              <w:color w:val="000000"/>
                              <w:spacing w:val="-14"/>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333" path="m0,0l-2147483645,0l-2147483645,-2147483646l0,-2147483646xe" stroked="f" o:allowincell="f" style="position:absolute;margin-left:0pt;margin-top:0pt;width:404.6pt;height:15.6pt;mso-wrap-style:square;v-text-anchor:top;mso-position-horizontal-relative:page;mso-position-vertical-relative:page" wp14:anchorId="10A173B0">
              <v:fill o:detectmouseclick="t" on="false"/>
              <v:stroke color="#3465a4" joinstyle="round" endcap="flat"/>
              <v:textbox>
                <w:txbxContent>
                  <w:p>
                    <w:pPr>
                      <w:pStyle w:val="TextBody"/>
                      <w:spacing w:before="20" w:after="0"/>
                      <w:ind w:left="20" w:hanging="0"/>
                      <w:rPr>
                        <w:color w:val="000000"/>
                      </w:rPr>
                    </w:pPr>
                    <w:r>
                      <w:rPr>
                        <w:color w:val="000000"/>
                        <w:spacing w:val="-2"/>
                      </w:rPr>
                      <w:t>Chapter</w:t>
                    </w:r>
                    <w:r>
                      <w:rPr>
                        <w:color w:val="000000"/>
                        <w:spacing w:val="-17"/>
                      </w:rPr>
                      <w:t xml:space="preserve"> </w:t>
                    </w:r>
                    <w:r>
                      <w:rPr>
                        <w:color w:val="000000"/>
                        <w:spacing w:val="-2"/>
                      </w:rPr>
                      <w:t>15:</w:t>
                    </w:r>
                    <w:r>
                      <w:rPr>
                        <w:color w:val="000000"/>
                        <w:spacing w:val="-14"/>
                      </w:rPr>
                      <w:t xml:space="preserve"> </w:t>
                    </w:r>
                    <w:r>
                      <w:rPr>
                        <w:color w:val="000000"/>
                        <w:spacing w:val="-2"/>
                      </w:rPr>
                      <w:t>Animations</w:t>
                    </w:r>
                    <w:r>
                      <w:rPr>
                        <w:color w:val="000000"/>
                        <w:spacing w:val="-14"/>
                      </w:rPr>
                      <w:t xml:space="preserve"> </w:t>
                    </w:r>
                    <w:r>
                      <w:rPr>
                        <w:color w:val="000000"/>
                        <w:spacing w:val="-2"/>
                      </w:rPr>
                      <w:t>and</w:t>
                    </w:r>
                    <w:r>
                      <w:rPr>
                        <w:color w:val="000000"/>
                        <w:spacing w:val="-15"/>
                      </w:rPr>
                      <w:t xml:space="preserve"> </w:t>
                    </w:r>
                    <w:r>
                      <w:rPr>
                        <w:color w:val="000000"/>
                        <w:spacing w:val="-2"/>
                      </w:rPr>
                      <w:t>Transitions</w:t>
                    </w:r>
                    <w:r>
                      <w:rPr>
                        <w:color w:val="000000"/>
                        <w:spacing w:val="-14"/>
                      </w:rPr>
                      <w:t xml:space="preserve"> </w:t>
                    </w:r>
                    <w:r>
                      <w:rPr>
                        <w:color w:val="000000"/>
                        <w:spacing w:val="-2"/>
                      </w:rPr>
                      <w:t>with</w:t>
                    </w:r>
                    <w:r>
                      <w:rPr>
                        <w:color w:val="000000"/>
                        <w:spacing w:val="-15"/>
                      </w:rPr>
                      <w:t xml:space="preserve"> </w:t>
                    </w:r>
                    <w:r>
                      <w:rPr>
                        <w:color w:val="000000"/>
                        <w:spacing w:val="-2"/>
                      </w:rPr>
                      <w:t>CoordinatorLayout</w:t>
                    </w:r>
                    <w:r>
                      <w:rPr>
                        <w:color w:val="000000"/>
                        <w:spacing w:val="-14"/>
                      </w:rPr>
                      <w:t xml:space="preserve"> </w:t>
                    </w:r>
                    <w:r>
                      <w:rPr>
                        <w:color w:val="000000"/>
                        <w:spacing w:val="-2"/>
                      </w:rPr>
                      <w:t>and</w:t>
                    </w:r>
                    <w:r>
                      <w:rPr>
                        <w:color w:val="000000"/>
                        <w:spacing w:val="-15"/>
                      </w:rPr>
                      <w:t xml:space="preserve"> </w:t>
                    </w:r>
                    <w:r>
                      <w:rPr>
                        <w:color w:val="000000"/>
                        <w:spacing w:val="-2"/>
                      </w:rPr>
                      <w:t>MotionLayout</w:t>
                    </w:r>
                    <w:r>
                      <w:rPr>
                        <w:color w:val="000000"/>
                        <w:spacing w:val="-14"/>
                      </w:rPr>
                      <w:t xml:space="preserve"> </w:t>
                    </w:r>
                    <w:r>
                      <w:rPr>
                        <w:color w:val="000000"/>
                        <w:spacing w:val="-2"/>
                      </w:rPr>
                      <w:t>|</w:t>
                    </w:r>
                    <w:r>
                      <w:rPr>
                        <w:color w:val="000000"/>
                        <w:spacing w:val="-14"/>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46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346" wp14:anchorId="62B9B6B8">
              <wp:simplePos x="0" y="0"/>
              <wp:positionH relativeFrom="page">
                <wp:posOffset>0</wp:posOffset>
              </wp:positionH>
              <wp:positionV relativeFrom="page">
                <wp:posOffset>0</wp:posOffset>
              </wp:positionV>
              <wp:extent cx="5074920" cy="635"/>
              <wp:effectExtent l="3175" t="3175" r="3810" b="3175"/>
              <wp:wrapNone/>
              <wp:docPr id="2118" name="Line 340"/>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40" stroked="t" o:allowincell="f" style="position:absolute;mso-position-horizontal-relative:page;mso-position-vertical-relative:page" wp14:anchorId="62B9B6B8">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349" wp14:anchorId="649B8FC2">
              <wp:simplePos x="0" y="0"/>
              <wp:positionH relativeFrom="page">
                <wp:posOffset>0</wp:posOffset>
              </wp:positionH>
              <wp:positionV relativeFrom="page">
                <wp:posOffset>0</wp:posOffset>
              </wp:positionV>
              <wp:extent cx="967105" cy="198755"/>
              <wp:effectExtent l="635" t="635" r="0" b="0"/>
              <wp:wrapNone/>
              <wp:docPr id="2119" name="docshape 334"/>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34" path="m0,0l-2147483645,0l-2147483645,-2147483646l0,-2147483646xe" stroked="f" o:allowincell="f" style="position:absolute;margin-left:0pt;margin-top:0pt;width:76.1pt;height:15.6pt;mso-wrap-style:square;v-text-anchor:top;mso-position-horizontal-relative:page;mso-position-vertical-relative:page" wp14:anchorId="649B8FC2">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4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338" wp14:anchorId="2329A888">
              <wp:simplePos x="0" y="0"/>
              <wp:positionH relativeFrom="page">
                <wp:posOffset>662940</wp:posOffset>
              </wp:positionH>
              <wp:positionV relativeFrom="page">
                <wp:posOffset>664845</wp:posOffset>
              </wp:positionV>
              <wp:extent cx="5074920" cy="635"/>
              <wp:effectExtent l="3175" t="3175" r="3810" b="3175"/>
              <wp:wrapNone/>
              <wp:docPr id="196" name="Line 42"/>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42" stroked="t" o:allowincell="f" style="position:absolute;mso-position-horizontal-relative:page;mso-position-vertical-relative:page" wp14:anchorId="2329A888">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342" wp14:anchorId="157D298B">
              <wp:simplePos x="0" y="0"/>
              <wp:positionH relativeFrom="page">
                <wp:posOffset>625475</wp:posOffset>
              </wp:positionH>
              <wp:positionV relativeFrom="page">
                <wp:posOffset>428625</wp:posOffset>
              </wp:positionV>
              <wp:extent cx="894080" cy="198755"/>
              <wp:effectExtent l="0" t="635" r="0" b="0"/>
              <wp:wrapNone/>
              <wp:docPr id="197" name="docshape 42"/>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26</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42" path="m0,0l-2147483645,0l-2147483645,-2147483646l0,-2147483646xe" stroked="f" o:allowincell="f" style="position:absolute;margin-left:49.25pt;margin-top:33.75pt;width:70.35pt;height:15.6pt;mso-wrap-style:square;v-text-anchor:top;mso-position-horizontal-relative:page;mso-position-vertical-relative:page" wp14:anchorId="157D298B">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26</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47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340" wp14:anchorId="3CEC1740">
              <wp:simplePos x="0" y="0"/>
              <wp:positionH relativeFrom="page">
                <wp:posOffset>0</wp:posOffset>
              </wp:positionH>
              <wp:positionV relativeFrom="page">
                <wp:posOffset>0</wp:posOffset>
              </wp:positionV>
              <wp:extent cx="5074285" cy="635"/>
              <wp:effectExtent l="3175" t="3175" r="3810" b="3175"/>
              <wp:wrapNone/>
              <wp:docPr id="2121" name="Line 339"/>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39" stroked="t" o:allowincell="f" style="position:absolute;mso-position-horizontal-relative:page;mso-position-vertical-relative:page" wp14:anchorId="3CEC1740">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343" wp14:anchorId="10A173B0">
              <wp:simplePos x="0" y="0"/>
              <wp:positionH relativeFrom="page">
                <wp:posOffset>0</wp:posOffset>
              </wp:positionH>
              <wp:positionV relativeFrom="page">
                <wp:posOffset>0</wp:posOffset>
              </wp:positionV>
              <wp:extent cx="5139055" cy="198755"/>
              <wp:effectExtent l="635" t="635" r="0" b="0"/>
              <wp:wrapNone/>
              <wp:docPr id="2122" name="docshape 333"/>
              <a:graphic xmlns:a="http://schemas.openxmlformats.org/drawingml/2006/main">
                <a:graphicData uri="http://schemas.microsoft.com/office/word/2010/wordprocessingShape">
                  <wps:wsp>
                    <wps:cNvSpPr/>
                    <wps:spPr>
                      <a:xfrm>
                        <a:off x="0" y="0"/>
                        <a:ext cx="51390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spacing w:val="-2"/>
                            </w:rPr>
                            <w:t>Chapter</w:t>
                          </w:r>
                          <w:r>
                            <w:rPr>
                              <w:color w:val="000000"/>
                              <w:spacing w:val="-17"/>
                            </w:rPr>
                            <w:t xml:space="preserve"> </w:t>
                          </w:r>
                          <w:r>
                            <w:rPr>
                              <w:color w:val="000000"/>
                              <w:spacing w:val="-2"/>
                            </w:rPr>
                            <w:t>15:</w:t>
                          </w:r>
                          <w:r>
                            <w:rPr>
                              <w:color w:val="000000"/>
                              <w:spacing w:val="-14"/>
                            </w:rPr>
                            <w:t xml:space="preserve"> </w:t>
                          </w:r>
                          <w:r>
                            <w:rPr>
                              <w:color w:val="000000"/>
                              <w:spacing w:val="-2"/>
                            </w:rPr>
                            <w:t>Animations</w:t>
                          </w:r>
                          <w:r>
                            <w:rPr>
                              <w:color w:val="000000"/>
                              <w:spacing w:val="-14"/>
                            </w:rPr>
                            <w:t xml:space="preserve"> </w:t>
                          </w:r>
                          <w:r>
                            <w:rPr>
                              <w:color w:val="000000"/>
                              <w:spacing w:val="-2"/>
                            </w:rPr>
                            <w:t>and</w:t>
                          </w:r>
                          <w:r>
                            <w:rPr>
                              <w:color w:val="000000"/>
                              <w:spacing w:val="-15"/>
                            </w:rPr>
                            <w:t xml:space="preserve"> </w:t>
                          </w:r>
                          <w:r>
                            <w:rPr>
                              <w:color w:val="000000"/>
                              <w:spacing w:val="-2"/>
                            </w:rPr>
                            <w:t>Transitions</w:t>
                          </w:r>
                          <w:r>
                            <w:rPr>
                              <w:color w:val="000000"/>
                              <w:spacing w:val="-14"/>
                            </w:rPr>
                            <w:t xml:space="preserve"> </w:t>
                          </w:r>
                          <w:r>
                            <w:rPr>
                              <w:color w:val="000000"/>
                              <w:spacing w:val="-2"/>
                            </w:rPr>
                            <w:t>with</w:t>
                          </w:r>
                          <w:r>
                            <w:rPr>
                              <w:color w:val="000000"/>
                              <w:spacing w:val="-15"/>
                            </w:rPr>
                            <w:t xml:space="preserve"> </w:t>
                          </w:r>
                          <w:r>
                            <w:rPr>
                              <w:color w:val="000000"/>
                              <w:spacing w:val="-2"/>
                            </w:rPr>
                            <w:t>CoordinatorLayout</w:t>
                          </w:r>
                          <w:r>
                            <w:rPr>
                              <w:color w:val="000000"/>
                              <w:spacing w:val="-14"/>
                            </w:rPr>
                            <w:t xml:space="preserve"> </w:t>
                          </w:r>
                          <w:r>
                            <w:rPr>
                              <w:color w:val="000000"/>
                              <w:spacing w:val="-2"/>
                            </w:rPr>
                            <w:t>and</w:t>
                          </w:r>
                          <w:r>
                            <w:rPr>
                              <w:color w:val="000000"/>
                              <w:spacing w:val="-15"/>
                            </w:rPr>
                            <w:t xml:space="preserve"> </w:t>
                          </w:r>
                          <w:r>
                            <w:rPr>
                              <w:color w:val="000000"/>
                              <w:spacing w:val="-2"/>
                            </w:rPr>
                            <w:t>MotionLayout</w:t>
                          </w:r>
                          <w:r>
                            <w:rPr>
                              <w:color w:val="000000"/>
                              <w:spacing w:val="-14"/>
                            </w:rPr>
                            <w:t xml:space="preserve"> </w:t>
                          </w:r>
                          <w:r>
                            <w:rPr>
                              <w:color w:val="000000"/>
                              <w:spacing w:val="-2"/>
                            </w:rPr>
                            <w:t>|</w:t>
                          </w:r>
                          <w:r>
                            <w:rPr>
                              <w:color w:val="000000"/>
                              <w:spacing w:val="-14"/>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333" path="m0,0l-2147483645,0l-2147483645,-2147483646l0,-2147483646xe" stroked="f" o:allowincell="f" style="position:absolute;margin-left:0pt;margin-top:0pt;width:404.6pt;height:15.6pt;mso-wrap-style:square;v-text-anchor:top;mso-position-horizontal-relative:page;mso-position-vertical-relative:page" wp14:anchorId="10A173B0">
              <v:fill o:detectmouseclick="t" on="false"/>
              <v:stroke color="#3465a4" joinstyle="round" endcap="flat"/>
              <v:textbox>
                <w:txbxContent>
                  <w:p>
                    <w:pPr>
                      <w:pStyle w:val="TextBody"/>
                      <w:spacing w:before="20" w:after="0"/>
                      <w:ind w:left="20" w:hanging="0"/>
                      <w:rPr>
                        <w:color w:val="000000"/>
                      </w:rPr>
                    </w:pPr>
                    <w:r>
                      <w:rPr>
                        <w:color w:val="000000"/>
                        <w:spacing w:val="-2"/>
                      </w:rPr>
                      <w:t>Chapter</w:t>
                    </w:r>
                    <w:r>
                      <w:rPr>
                        <w:color w:val="000000"/>
                        <w:spacing w:val="-17"/>
                      </w:rPr>
                      <w:t xml:space="preserve"> </w:t>
                    </w:r>
                    <w:r>
                      <w:rPr>
                        <w:color w:val="000000"/>
                        <w:spacing w:val="-2"/>
                      </w:rPr>
                      <w:t>15:</w:t>
                    </w:r>
                    <w:r>
                      <w:rPr>
                        <w:color w:val="000000"/>
                        <w:spacing w:val="-14"/>
                      </w:rPr>
                      <w:t xml:space="preserve"> </w:t>
                    </w:r>
                    <w:r>
                      <w:rPr>
                        <w:color w:val="000000"/>
                        <w:spacing w:val="-2"/>
                      </w:rPr>
                      <w:t>Animations</w:t>
                    </w:r>
                    <w:r>
                      <w:rPr>
                        <w:color w:val="000000"/>
                        <w:spacing w:val="-14"/>
                      </w:rPr>
                      <w:t xml:space="preserve"> </w:t>
                    </w:r>
                    <w:r>
                      <w:rPr>
                        <w:color w:val="000000"/>
                        <w:spacing w:val="-2"/>
                      </w:rPr>
                      <w:t>and</w:t>
                    </w:r>
                    <w:r>
                      <w:rPr>
                        <w:color w:val="000000"/>
                        <w:spacing w:val="-15"/>
                      </w:rPr>
                      <w:t xml:space="preserve"> </w:t>
                    </w:r>
                    <w:r>
                      <w:rPr>
                        <w:color w:val="000000"/>
                        <w:spacing w:val="-2"/>
                      </w:rPr>
                      <w:t>Transitions</w:t>
                    </w:r>
                    <w:r>
                      <w:rPr>
                        <w:color w:val="000000"/>
                        <w:spacing w:val="-14"/>
                      </w:rPr>
                      <w:t xml:space="preserve"> </w:t>
                    </w:r>
                    <w:r>
                      <w:rPr>
                        <w:color w:val="000000"/>
                        <w:spacing w:val="-2"/>
                      </w:rPr>
                      <w:t>with</w:t>
                    </w:r>
                    <w:r>
                      <w:rPr>
                        <w:color w:val="000000"/>
                        <w:spacing w:val="-15"/>
                      </w:rPr>
                      <w:t xml:space="preserve"> </w:t>
                    </w:r>
                    <w:r>
                      <w:rPr>
                        <w:color w:val="000000"/>
                        <w:spacing w:val="-2"/>
                      </w:rPr>
                      <w:t>CoordinatorLayout</w:t>
                    </w:r>
                    <w:r>
                      <w:rPr>
                        <w:color w:val="000000"/>
                        <w:spacing w:val="-14"/>
                      </w:rPr>
                      <w:t xml:space="preserve"> </w:t>
                    </w:r>
                    <w:r>
                      <w:rPr>
                        <w:color w:val="000000"/>
                        <w:spacing w:val="-2"/>
                      </w:rPr>
                      <w:t>and</w:t>
                    </w:r>
                    <w:r>
                      <w:rPr>
                        <w:color w:val="000000"/>
                        <w:spacing w:val="-15"/>
                      </w:rPr>
                      <w:t xml:space="preserve"> </w:t>
                    </w:r>
                    <w:r>
                      <w:rPr>
                        <w:color w:val="000000"/>
                        <w:spacing w:val="-2"/>
                      </w:rPr>
                      <w:t>MotionLayout</w:t>
                    </w:r>
                    <w:r>
                      <w:rPr>
                        <w:color w:val="000000"/>
                        <w:spacing w:val="-14"/>
                      </w:rPr>
                      <w:t xml:space="preserve"> </w:t>
                    </w:r>
                    <w:r>
                      <w:rPr>
                        <w:color w:val="000000"/>
                        <w:spacing w:val="-2"/>
                      </w:rPr>
                      <w:t>|</w:t>
                    </w:r>
                    <w:r>
                      <w:rPr>
                        <w:color w:val="000000"/>
                        <w:spacing w:val="-14"/>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47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354" wp14:anchorId="62B9B6B8">
              <wp:simplePos x="0" y="0"/>
              <wp:positionH relativeFrom="page">
                <wp:posOffset>0</wp:posOffset>
              </wp:positionH>
              <wp:positionV relativeFrom="page">
                <wp:posOffset>0</wp:posOffset>
              </wp:positionV>
              <wp:extent cx="5074920" cy="635"/>
              <wp:effectExtent l="3175" t="3175" r="3810" b="3175"/>
              <wp:wrapNone/>
              <wp:docPr id="2124" name="Line 342"/>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42" stroked="t" o:allowincell="f" style="position:absolute;mso-position-horizontal-relative:page;mso-position-vertical-relative:page" wp14:anchorId="62B9B6B8">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355" wp14:anchorId="649B8FC2">
              <wp:simplePos x="0" y="0"/>
              <wp:positionH relativeFrom="page">
                <wp:posOffset>0</wp:posOffset>
              </wp:positionH>
              <wp:positionV relativeFrom="page">
                <wp:posOffset>0</wp:posOffset>
              </wp:positionV>
              <wp:extent cx="967105" cy="198755"/>
              <wp:effectExtent l="635" t="635" r="0" b="0"/>
              <wp:wrapNone/>
              <wp:docPr id="2125" name="docshape 336"/>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36" path="m0,0l-2147483645,0l-2147483645,-2147483646l0,-2147483646xe" stroked="f" o:allowincell="f" style="position:absolute;margin-left:0pt;margin-top:0pt;width:76.1pt;height:15.6pt;mso-wrap-style:square;v-text-anchor:top;mso-position-horizontal-relative:page;mso-position-vertical-relative:page" wp14:anchorId="649B8FC2">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47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352" wp14:anchorId="3CEC1740">
              <wp:simplePos x="0" y="0"/>
              <wp:positionH relativeFrom="page">
                <wp:posOffset>0</wp:posOffset>
              </wp:positionH>
              <wp:positionV relativeFrom="page">
                <wp:posOffset>0</wp:posOffset>
              </wp:positionV>
              <wp:extent cx="5074285" cy="635"/>
              <wp:effectExtent l="3175" t="3175" r="3810" b="3175"/>
              <wp:wrapNone/>
              <wp:docPr id="2127" name="Line 341"/>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41" stroked="t" o:allowincell="f" style="position:absolute;mso-position-horizontal-relative:page;mso-position-vertical-relative:page" wp14:anchorId="3CEC1740">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353" wp14:anchorId="10A173B0">
              <wp:simplePos x="0" y="0"/>
              <wp:positionH relativeFrom="page">
                <wp:posOffset>0</wp:posOffset>
              </wp:positionH>
              <wp:positionV relativeFrom="page">
                <wp:posOffset>0</wp:posOffset>
              </wp:positionV>
              <wp:extent cx="5139055" cy="198755"/>
              <wp:effectExtent l="635" t="635" r="0" b="0"/>
              <wp:wrapNone/>
              <wp:docPr id="2128" name="docshape 335"/>
              <a:graphic xmlns:a="http://schemas.openxmlformats.org/drawingml/2006/main">
                <a:graphicData uri="http://schemas.microsoft.com/office/word/2010/wordprocessingShape">
                  <wps:wsp>
                    <wps:cNvSpPr/>
                    <wps:spPr>
                      <a:xfrm>
                        <a:off x="0" y="0"/>
                        <a:ext cx="51390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spacing w:val="-2"/>
                            </w:rPr>
                            <w:t>Chapter</w:t>
                          </w:r>
                          <w:r>
                            <w:rPr>
                              <w:color w:val="000000"/>
                              <w:spacing w:val="-17"/>
                            </w:rPr>
                            <w:t xml:space="preserve"> </w:t>
                          </w:r>
                          <w:r>
                            <w:rPr>
                              <w:color w:val="000000"/>
                              <w:spacing w:val="-2"/>
                            </w:rPr>
                            <w:t>15:</w:t>
                          </w:r>
                          <w:r>
                            <w:rPr>
                              <w:color w:val="000000"/>
                              <w:spacing w:val="-14"/>
                            </w:rPr>
                            <w:t xml:space="preserve"> </w:t>
                          </w:r>
                          <w:r>
                            <w:rPr>
                              <w:color w:val="000000"/>
                              <w:spacing w:val="-2"/>
                            </w:rPr>
                            <w:t>Animations</w:t>
                          </w:r>
                          <w:r>
                            <w:rPr>
                              <w:color w:val="000000"/>
                              <w:spacing w:val="-14"/>
                            </w:rPr>
                            <w:t xml:space="preserve"> </w:t>
                          </w:r>
                          <w:r>
                            <w:rPr>
                              <w:color w:val="000000"/>
                              <w:spacing w:val="-2"/>
                            </w:rPr>
                            <w:t>and</w:t>
                          </w:r>
                          <w:r>
                            <w:rPr>
                              <w:color w:val="000000"/>
                              <w:spacing w:val="-15"/>
                            </w:rPr>
                            <w:t xml:space="preserve"> </w:t>
                          </w:r>
                          <w:r>
                            <w:rPr>
                              <w:color w:val="000000"/>
                              <w:spacing w:val="-2"/>
                            </w:rPr>
                            <w:t>Transitions</w:t>
                          </w:r>
                          <w:r>
                            <w:rPr>
                              <w:color w:val="000000"/>
                              <w:spacing w:val="-14"/>
                            </w:rPr>
                            <w:t xml:space="preserve"> </w:t>
                          </w:r>
                          <w:r>
                            <w:rPr>
                              <w:color w:val="000000"/>
                              <w:spacing w:val="-2"/>
                            </w:rPr>
                            <w:t>with</w:t>
                          </w:r>
                          <w:r>
                            <w:rPr>
                              <w:color w:val="000000"/>
                              <w:spacing w:val="-15"/>
                            </w:rPr>
                            <w:t xml:space="preserve"> </w:t>
                          </w:r>
                          <w:r>
                            <w:rPr>
                              <w:color w:val="000000"/>
                              <w:spacing w:val="-2"/>
                            </w:rPr>
                            <w:t>CoordinatorLayout</w:t>
                          </w:r>
                          <w:r>
                            <w:rPr>
                              <w:color w:val="000000"/>
                              <w:spacing w:val="-14"/>
                            </w:rPr>
                            <w:t xml:space="preserve"> </w:t>
                          </w:r>
                          <w:r>
                            <w:rPr>
                              <w:color w:val="000000"/>
                              <w:spacing w:val="-2"/>
                            </w:rPr>
                            <w:t>and</w:t>
                          </w:r>
                          <w:r>
                            <w:rPr>
                              <w:color w:val="000000"/>
                              <w:spacing w:val="-15"/>
                            </w:rPr>
                            <w:t xml:space="preserve"> </w:t>
                          </w:r>
                          <w:r>
                            <w:rPr>
                              <w:color w:val="000000"/>
                              <w:spacing w:val="-2"/>
                            </w:rPr>
                            <w:t>MotionLayout</w:t>
                          </w:r>
                          <w:r>
                            <w:rPr>
                              <w:color w:val="000000"/>
                              <w:spacing w:val="-14"/>
                            </w:rPr>
                            <w:t xml:space="preserve"> </w:t>
                          </w:r>
                          <w:r>
                            <w:rPr>
                              <w:color w:val="000000"/>
                              <w:spacing w:val="-2"/>
                            </w:rPr>
                            <w:t>|</w:t>
                          </w:r>
                          <w:r>
                            <w:rPr>
                              <w:color w:val="000000"/>
                              <w:spacing w:val="-14"/>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335" path="m0,0l-2147483645,0l-2147483645,-2147483646l0,-2147483646xe" stroked="f" o:allowincell="f" style="position:absolute;margin-left:0pt;margin-top:0pt;width:404.6pt;height:15.6pt;mso-wrap-style:square;v-text-anchor:top;mso-position-horizontal-relative:page;mso-position-vertical-relative:page" wp14:anchorId="10A173B0">
              <v:fill o:detectmouseclick="t" on="false"/>
              <v:stroke color="#3465a4" joinstyle="round" endcap="flat"/>
              <v:textbox>
                <w:txbxContent>
                  <w:p>
                    <w:pPr>
                      <w:pStyle w:val="TextBody"/>
                      <w:spacing w:before="20" w:after="0"/>
                      <w:ind w:left="20" w:hanging="0"/>
                      <w:rPr>
                        <w:color w:val="000000"/>
                      </w:rPr>
                    </w:pPr>
                    <w:r>
                      <w:rPr>
                        <w:color w:val="000000"/>
                        <w:spacing w:val="-2"/>
                      </w:rPr>
                      <w:t>Chapter</w:t>
                    </w:r>
                    <w:r>
                      <w:rPr>
                        <w:color w:val="000000"/>
                        <w:spacing w:val="-17"/>
                      </w:rPr>
                      <w:t xml:space="preserve"> </w:t>
                    </w:r>
                    <w:r>
                      <w:rPr>
                        <w:color w:val="000000"/>
                        <w:spacing w:val="-2"/>
                      </w:rPr>
                      <w:t>15:</w:t>
                    </w:r>
                    <w:r>
                      <w:rPr>
                        <w:color w:val="000000"/>
                        <w:spacing w:val="-14"/>
                      </w:rPr>
                      <w:t xml:space="preserve"> </w:t>
                    </w:r>
                    <w:r>
                      <w:rPr>
                        <w:color w:val="000000"/>
                        <w:spacing w:val="-2"/>
                      </w:rPr>
                      <w:t>Animations</w:t>
                    </w:r>
                    <w:r>
                      <w:rPr>
                        <w:color w:val="000000"/>
                        <w:spacing w:val="-14"/>
                      </w:rPr>
                      <w:t xml:space="preserve"> </w:t>
                    </w:r>
                    <w:r>
                      <w:rPr>
                        <w:color w:val="000000"/>
                        <w:spacing w:val="-2"/>
                      </w:rPr>
                      <w:t>and</w:t>
                    </w:r>
                    <w:r>
                      <w:rPr>
                        <w:color w:val="000000"/>
                        <w:spacing w:val="-15"/>
                      </w:rPr>
                      <w:t xml:space="preserve"> </w:t>
                    </w:r>
                    <w:r>
                      <w:rPr>
                        <w:color w:val="000000"/>
                        <w:spacing w:val="-2"/>
                      </w:rPr>
                      <w:t>Transitions</w:t>
                    </w:r>
                    <w:r>
                      <w:rPr>
                        <w:color w:val="000000"/>
                        <w:spacing w:val="-14"/>
                      </w:rPr>
                      <w:t xml:space="preserve"> </w:t>
                    </w:r>
                    <w:r>
                      <w:rPr>
                        <w:color w:val="000000"/>
                        <w:spacing w:val="-2"/>
                      </w:rPr>
                      <w:t>with</w:t>
                    </w:r>
                    <w:r>
                      <w:rPr>
                        <w:color w:val="000000"/>
                        <w:spacing w:val="-15"/>
                      </w:rPr>
                      <w:t xml:space="preserve"> </w:t>
                    </w:r>
                    <w:r>
                      <w:rPr>
                        <w:color w:val="000000"/>
                        <w:spacing w:val="-2"/>
                      </w:rPr>
                      <w:t>CoordinatorLayout</w:t>
                    </w:r>
                    <w:r>
                      <w:rPr>
                        <w:color w:val="000000"/>
                        <w:spacing w:val="-14"/>
                      </w:rPr>
                      <w:t xml:space="preserve"> </w:t>
                    </w:r>
                    <w:r>
                      <w:rPr>
                        <w:color w:val="000000"/>
                        <w:spacing w:val="-2"/>
                      </w:rPr>
                      <w:t>and</w:t>
                    </w:r>
                    <w:r>
                      <w:rPr>
                        <w:color w:val="000000"/>
                        <w:spacing w:val="-15"/>
                      </w:rPr>
                      <w:t xml:space="preserve"> </w:t>
                    </w:r>
                    <w:r>
                      <w:rPr>
                        <w:color w:val="000000"/>
                        <w:spacing w:val="-2"/>
                      </w:rPr>
                      <w:t>MotionLayout</w:t>
                    </w:r>
                    <w:r>
                      <w:rPr>
                        <w:color w:val="000000"/>
                        <w:spacing w:val="-14"/>
                      </w:rPr>
                      <w:t xml:space="preserve"> </w:t>
                    </w:r>
                    <w:r>
                      <w:rPr>
                        <w:color w:val="000000"/>
                        <w:spacing w:val="-2"/>
                      </w:rPr>
                      <w:t>|</w:t>
                    </w:r>
                    <w:r>
                      <w:rPr>
                        <w:color w:val="000000"/>
                        <w:spacing w:val="-14"/>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47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364" wp14:anchorId="62B9B6B8">
              <wp:simplePos x="0" y="0"/>
              <wp:positionH relativeFrom="page">
                <wp:posOffset>0</wp:posOffset>
              </wp:positionH>
              <wp:positionV relativeFrom="page">
                <wp:posOffset>0</wp:posOffset>
              </wp:positionV>
              <wp:extent cx="5074920" cy="635"/>
              <wp:effectExtent l="3175" t="3175" r="3810" b="3175"/>
              <wp:wrapNone/>
              <wp:docPr id="2130" name="Line 344"/>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44" stroked="t" o:allowincell="f" style="position:absolute;mso-position-horizontal-relative:page;mso-position-vertical-relative:page" wp14:anchorId="62B9B6B8">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367" wp14:anchorId="649B8FC2">
              <wp:simplePos x="0" y="0"/>
              <wp:positionH relativeFrom="page">
                <wp:posOffset>0</wp:posOffset>
              </wp:positionH>
              <wp:positionV relativeFrom="page">
                <wp:posOffset>0</wp:posOffset>
              </wp:positionV>
              <wp:extent cx="967105" cy="198755"/>
              <wp:effectExtent l="635" t="635" r="0" b="0"/>
              <wp:wrapNone/>
              <wp:docPr id="2131" name="docshape 338"/>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38" path="m0,0l-2147483645,0l-2147483645,-2147483646l0,-2147483646xe" stroked="f" o:allowincell="f" style="position:absolute;margin-left:0pt;margin-top:0pt;width:76.1pt;height:15.6pt;mso-wrap-style:square;v-text-anchor:top;mso-position-horizontal-relative:page;mso-position-vertical-relative:page" wp14:anchorId="649B8FC2">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47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358" wp14:anchorId="3CEC1740">
              <wp:simplePos x="0" y="0"/>
              <wp:positionH relativeFrom="page">
                <wp:posOffset>0</wp:posOffset>
              </wp:positionH>
              <wp:positionV relativeFrom="page">
                <wp:posOffset>0</wp:posOffset>
              </wp:positionV>
              <wp:extent cx="5074285" cy="635"/>
              <wp:effectExtent l="3175" t="3175" r="3810" b="3175"/>
              <wp:wrapNone/>
              <wp:docPr id="2133" name="Line 343"/>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43" stroked="t" o:allowincell="f" style="position:absolute;mso-position-horizontal-relative:page;mso-position-vertical-relative:page" wp14:anchorId="3CEC1740">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361" wp14:anchorId="10A173B0">
              <wp:simplePos x="0" y="0"/>
              <wp:positionH relativeFrom="page">
                <wp:posOffset>0</wp:posOffset>
              </wp:positionH>
              <wp:positionV relativeFrom="page">
                <wp:posOffset>0</wp:posOffset>
              </wp:positionV>
              <wp:extent cx="5139055" cy="198755"/>
              <wp:effectExtent l="635" t="635" r="0" b="0"/>
              <wp:wrapNone/>
              <wp:docPr id="2134" name="docshape 337"/>
              <a:graphic xmlns:a="http://schemas.openxmlformats.org/drawingml/2006/main">
                <a:graphicData uri="http://schemas.microsoft.com/office/word/2010/wordprocessingShape">
                  <wps:wsp>
                    <wps:cNvSpPr/>
                    <wps:spPr>
                      <a:xfrm>
                        <a:off x="0" y="0"/>
                        <a:ext cx="51390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spacing w:val="-2"/>
                            </w:rPr>
                            <w:t>Chapter</w:t>
                          </w:r>
                          <w:r>
                            <w:rPr>
                              <w:color w:val="000000"/>
                              <w:spacing w:val="-17"/>
                            </w:rPr>
                            <w:t xml:space="preserve"> </w:t>
                          </w:r>
                          <w:r>
                            <w:rPr>
                              <w:color w:val="000000"/>
                              <w:spacing w:val="-2"/>
                            </w:rPr>
                            <w:t>15:</w:t>
                          </w:r>
                          <w:r>
                            <w:rPr>
                              <w:color w:val="000000"/>
                              <w:spacing w:val="-14"/>
                            </w:rPr>
                            <w:t xml:space="preserve"> </w:t>
                          </w:r>
                          <w:r>
                            <w:rPr>
                              <w:color w:val="000000"/>
                              <w:spacing w:val="-2"/>
                            </w:rPr>
                            <w:t>Animations</w:t>
                          </w:r>
                          <w:r>
                            <w:rPr>
                              <w:color w:val="000000"/>
                              <w:spacing w:val="-14"/>
                            </w:rPr>
                            <w:t xml:space="preserve"> </w:t>
                          </w:r>
                          <w:r>
                            <w:rPr>
                              <w:color w:val="000000"/>
                              <w:spacing w:val="-2"/>
                            </w:rPr>
                            <w:t>and</w:t>
                          </w:r>
                          <w:r>
                            <w:rPr>
                              <w:color w:val="000000"/>
                              <w:spacing w:val="-15"/>
                            </w:rPr>
                            <w:t xml:space="preserve"> </w:t>
                          </w:r>
                          <w:r>
                            <w:rPr>
                              <w:color w:val="000000"/>
                              <w:spacing w:val="-2"/>
                            </w:rPr>
                            <w:t>Transitions</w:t>
                          </w:r>
                          <w:r>
                            <w:rPr>
                              <w:color w:val="000000"/>
                              <w:spacing w:val="-14"/>
                            </w:rPr>
                            <w:t xml:space="preserve"> </w:t>
                          </w:r>
                          <w:r>
                            <w:rPr>
                              <w:color w:val="000000"/>
                              <w:spacing w:val="-2"/>
                            </w:rPr>
                            <w:t>with</w:t>
                          </w:r>
                          <w:r>
                            <w:rPr>
                              <w:color w:val="000000"/>
                              <w:spacing w:val="-15"/>
                            </w:rPr>
                            <w:t xml:space="preserve"> </w:t>
                          </w:r>
                          <w:r>
                            <w:rPr>
                              <w:color w:val="000000"/>
                              <w:spacing w:val="-2"/>
                            </w:rPr>
                            <w:t>CoordinatorLayout</w:t>
                          </w:r>
                          <w:r>
                            <w:rPr>
                              <w:color w:val="000000"/>
                              <w:spacing w:val="-14"/>
                            </w:rPr>
                            <w:t xml:space="preserve"> </w:t>
                          </w:r>
                          <w:r>
                            <w:rPr>
                              <w:color w:val="000000"/>
                              <w:spacing w:val="-2"/>
                            </w:rPr>
                            <w:t>and</w:t>
                          </w:r>
                          <w:r>
                            <w:rPr>
                              <w:color w:val="000000"/>
                              <w:spacing w:val="-15"/>
                            </w:rPr>
                            <w:t xml:space="preserve"> </w:t>
                          </w:r>
                          <w:r>
                            <w:rPr>
                              <w:color w:val="000000"/>
                              <w:spacing w:val="-2"/>
                            </w:rPr>
                            <w:t>MotionLayout</w:t>
                          </w:r>
                          <w:r>
                            <w:rPr>
                              <w:color w:val="000000"/>
                              <w:spacing w:val="-14"/>
                            </w:rPr>
                            <w:t xml:space="preserve"> </w:t>
                          </w:r>
                          <w:r>
                            <w:rPr>
                              <w:color w:val="000000"/>
                              <w:spacing w:val="-2"/>
                            </w:rPr>
                            <w:t>|</w:t>
                          </w:r>
                          <w:r>
                            <w:rPr>
                              <w:color w:val="000000"/>
                              <w:spacing w:val="-14"/>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337" path="m0,0l-2147483645,0l-2147483645,-2147483646l0,-2147483646xe" stroked="f" o:allowincell="f" style="position:absolute;margin-left:0pt;margin-top:0pt;width:404.6pt;height:15.6pt;mso-wrap-style:square;v-text-anchor:top;mso-position-horizontal-relative:page;mso-position-vertical-relative:page" wp14:anchorId="10A173B0">
              <v:fill o:detectmouseclick="t" on="false"/>
              <v:stroke color="#3465a4" joinstyle="round" endcap="flat"/>
              <v:textbox>
                <w:txbxContent>
                  <w:p>
                    <w:pPr>
                      <w:pStyle w:val="TextBody"/>
                      <w:spacing w:before="20" w:after="0"/>
                      <w:ind w:left="20" w:hanging="0"/>
                      <w:rPr>
                        <w:color w:val="000000"/>
                      </w:rPr>
                    </w:pPr>
                    <w:r>
                      <w:rPr>
                        <w:color w:val="000000"/>
                        <w:spacing w:val="-2"/>
                      </w:rPr>
                      <w:t>Chapter</w:t>
                    </w:r>
                    <w:r>
                      <w:rPr>
                        <w:color w:val="000000"/>
                        <w:spacing w:val="-17"/>
                      </w:rPr>
                      <w:t xml:space="preserve"> </w:t>
                    </w:r>
                    <w:r>
                      <w:rPr>
                        <w:color w:val="000000"/>
                        <w:spacing w:val="-2"/>
                      </w:rPr>
                      <w:t>15:</w:t>
                    </w:r>
                    <w:r>
                      <w:rPr>
                        <w:color w:val="000000"/>
                        <w:spacing w:val="-14"/>
                      </w:rPr>
                      <w:t xml:space="preserve"> </w:t>
                    </w:r>
                    <w:r>
                      <w:rPr>
                        <w:color w:val="000000"/>
                        <w:spacing w:val="-2"/>
                      </w:rPr>
                      <w:t>Animations</w:t>
                    </w:r>
                    <w:r>
                      <w:rPr>
                        <w:color w:val="000000"/>
                        <w:spacing w:val="-14"/>
                      </w:rPr>
                      <w:t xml:space="preserve"> </w:t>
                    </w:r>
                    <w:r>
                      <w:rPr>
                        <w:color w:val="000000"/>
                        <w:spacing w:val="-2"/>
                      </w:rPr>
                      <w:t>and</w:t>
                    </w:r>
                    <w:r>
                      <w:rPr>
                        <w:color w:val="000000"/>
                        <w:spacing w:val="-15"/>
                      </w:rPr>
                      <w:t xml:space="preserve"> </w:t>
                    </w:r>
                    <w:r>
                      <w:rPr>
                        <w:color w:val="000000"/>
                        <w:spacing w:val="-2"/>
                      </w:rPr>
                      <w:t>Transitions</w:t>
                    </w:r>
                    <w:r>
                      <w:rPr>
                        <w:color w:val="000000"/>
                        <w:spacing w:val="-14"/>
                      </w:rPr>
                      <w:t xml:space="preserve"> </w:t>
                    </w:r>
                    <w:r>
                      <w:rPr>
                        <w:color w:val="000000"/>
                        <w:spacing w:val="-2"/>
                      </w:rPr>
                      <w:t>with</w:t>
                    </w:r>
                    <w:r>
                      <w:rPr>
                        <w:color w:val="000000"/>
                        <w:spacing w:val="-15"/>
                      </w:rPr>
                      <w:t xml:space="preserve"> </w:t>
                    </w:r>
                    <w:r>
                      <w:rPr>
                        <w:color w:val="000000"/>
                        <w:spacing w:val="-2"/>
                      </w:rPr>
                      <w:t>CoordinatorLayout</w:t>
                    </w:r>
                    <w:r>
                      <w:rPr>
                        <w:color w:val="000000"/>
                        <w:spacing w:val="-14"/>
                      </w:rPr>
                      <w:t xml:space="preserve"> </w:t>
                    </w:r>
                    <w:r>
                      <w:rPr>
                        <w:color w:val="000000"/>
                        <w:spacing w:val="-2"/>
                      </w:rPr>
                      <w:t>and</w:t>
                    </w:r>
                    <w:r>
                      <w:rPr>
                        <w:color w:val="000000"/>
                        <w:spacing w:val="-15"/>
                      </w:rPr>
                      <w:t xml:space="preserve"> </w:t>
                    </w:r>
                    <w:r>
                      <w:rPr>
                        <w:color w:val="000000"/>
                        <w:spacing w:val="-2"/>
                      </w:rPr>
                      <w:t>MotionLayout</w:t>
                    </w:r>
                    <w:r>
                      <w:rPr>
                        <w:color w:val="000000"/>
                        <w:spacing w:val="-14"/>
                      </w:rPr>
                      <w:t xml:space="preserve"> </w:t>
                    </w:r>
                    <w:r>
                      <w:rPr>
                        <w:color w:val="000000"/>
                        <w:spacing w:val="-2"/>
                      </w:rPr>
                      <w:t>|</w:t>
                    </w:r>
                    <w:r>
                      <w:rPr>
                        <w:color w:val="000000"/>
                        <w:spacing w:val="-14"/>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47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363" wp14:anchorId="62B9B6B8">
              <wp:simplePos x="0" y="0"/>
              <wp:positionH relativeFrom="page">
                <wp:posOffset>0</wp:posOffset>
              </wp:positionH>
              <wp:positionV relativeFrom="page">
                <wp:posOffset>0</wp:posOffset>
              </wp:positionV>
              <wp:extent cx="5074920" cy="635"/>
              <wp:effectExtent l="3175" t="3175" r="3810" b="3175"/>
              <wp:wrapNone/>
              <wp:docPr id="2136" name="Line 344"/>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44" stroked="t" o:allowincell="f" style="position:absolute;mso-position-horizontal-relative:page;mso-position-vertical-relative:page" wp14:anchorId="62B9B6B8">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366" wp14:anchorId="649B8FC2">
              <wp:simplePos x="0" y="0"/>
              <wp:positionH relativeFrom="page">
                <wp:posOffset>0</wp:posOffset>
              </wp:positionH>
              <wp:positionV relativeFrom="page">
                <wp:posOffset>0</wp:posOffset>
              </wp:positionV>
              <wp:extent cx="967105" cy="198755"/>
              <wp:effectExtent l="635" t="635" r="0" b="0"/>
              <wp:wrapNone/>
              <wp:docPr id="2137" name="docshape 338"/>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38" path="m0,0l-2147483645,0l-2147483645,-2147483646l0,-2147483646xe" stroked="f" o:allowincell="f" style="position:absolute;margin-left:0pt;margin-top:0pt;width:76.1pt;height:15.6pt;mso-wrap-style:square;v-text-anchor:top;mso-position-horizontal-relative:page;mso-position-vertical-relative:page" wp14:anchorId="649B8FC2">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47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357" wp14:anchorId="3CEC1740">
              <wp:simplePos x="0" y="0"/>
              <wp:positionH relativeFrom="page">
                <wp:posOffset>0</wp:posOffset>
              </wp:positionH>
              <wp:positionV relativeFrom="page">
                <wp:posOffset>0</wp:posOffset>
              </wp:positionV>
              <wp:extent cx="5074285" cy="635"/>
              <wp:effectExtent l="3175" t="3175" r="3810" b="3175"/>
              <wp:wrapNone/>
              <wp:docPr id="2139" name="Line 343"/>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43" stroked="t" o:allowincell="f" style="position:absolute;mso-position-horizontal-relative:page;mso-position-vertical-relative:page" wp14:anchorId="3CEC1740">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360" wp14:anchorId="10A173B0">
              <wp:simplePos x="0" y="0"/>
              <wp:positionH relativeFrom="page">
                <wp:posOffset>0</wp:posOffset>
              </wp:positionH>
              <wp:positionV relativeFrom="page">
                <wp:posOffset>0</wp:posOffset>
              </wp:positionV>
              <wp:extent cx="5139055" cy="198755"/>
              <wp:effectExtent l="635" t="635" r="0" b="0"/>
              <wp:wrapNone/>
              <wp:docPr id="2140" name="docshape 337"/>
              <a:graphic xmlns:a="http://schemas.openxmlformats.org/drawingml/2006/main">
                <a:graphicData uri="http://schemas.microsoft.com/office/word/2010/wordprocessingShape">
                  <wps:wsp>
                    <wps:cNvSpPr/>
                    <wps:spPr>
                      <a:xfrm>
                        <a:off x="0" y="0"/>
                        <a:ext cx="51390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spacing w:val="-2"/>
                            </w:rPr>
                            <w:t>Chapter</w:t>
                          </w:r>
                          <w:r>
                            <w:rPr>
                              <w:color w:val="000000"/>
                              <w:spacing w:val="-17"/>
                            </w:rPr>
                            <w:t xml:space="preserve"> </w:t>
                          </w:r>
                          <w:r>
                            <w:rPr>
                              <w:color w:val="000000"/>
                              <w:spacing w:val="-2"/>
                            </w:rPr>
                            <w:t>15:</w:t>
                          </w:r>
                          <w:r>
                            <w:rPr>
                              <w:color w:val="000000"/>
                              <w:spacing w:val="-14"/>
                            </w:rPr>
                            <w:t xml:space="preserve"> </w:t>
                          </w:r>
                          <w:r>
                            <w:rPr>
                              <w:color w:val="000000"/>
                              <w:spacing w:val="-2"/>
                            </w:rPr>
                            <w:t>Animations</w:t>
                          </w:r>
                          <w:r>
                            <w:rPr>
                              <w:color w:val="000000"/>
                              <w:spacing w:val="-14"/>
                            </w:rPr>
                            <w:t xml:space="preserve"> </w:t>
                          </w:r>
                          <w:r>
                            <w:rPr>
                              <w:color w:val="000000"/>
                              <w:spacing w:val="-2"/>
                            </w:rPr>
                            <w:t>and</w:t>
                          </w:r>
                          <w:r>
                            <w:rPr>
                              <w:color w:val="000000"/>
                              <w:spacing w:val="-15"/>
                            </w:rPr>
                            <w:t xml:space="preserve"> </w:t>
                          </w:r>
                          <w:r>
                            <w:rPr>
                              <w:color w:val="000000"/>
                              <w:spacing w:val="-2"/>
                            </w:rPr>
                            <w:t>Transitions</w:t>
                          </w:r>
                          <w:r>
                            <w:rPr>
                              <w:color w:val="000000"/>
                              <w:spacing w:val="-14"/>
                            </w:rPr>
                            <w:t xml:space="preserve"> </w:t>
                          </w:r>
                          <w:r>
                            <w:rPr>
                              <w:color w:val="000000"/>
                              <w:spacing w:val="-2"/>
                            </w:rPr>
                            <w:t>with</w:t>
                          </w:r>
                          <w:r>
                            <w:rPr>
                              <w:color w:val="000000"/>
                              <w:spacing w:val="-15"/>
                            </w:rPr>
                            <w:t xml:space="preserve"> </w:t>
                          </w:r>
                          <w:r>
                            <w:rPr>
                              <w:color w:val="000000"/>
                              <w:spacing w:val="-2"/>
                            </w:rPr>
                            <w:t>CoordinatorLayout</w:t>
                          </w:r>
                          <w:r>
                            <w:rPr>
                              <w:color w:val="000000"/>
                              <w:spacing w:val="-14"/>
                            </w:rPr>
                            <w:t xml:space="preserve"> </w:t>
                          </w:r>
                          <w:r>
                            <w:rPr>
                              <w:color w:val="000000"/>
                              <w:spacing w:val="-2"/>
                            </w:rPr>
                            <w:t>and</w:t>
                          </w:r>
                          <w:r>
                            <w:rPr>
                              <w:color w:val="000000"/>
                              <w:spacing w:val="-15"/>
                            </w:rPr>
                            <w:t xml:space="preserve"> </w:t>
                          </w:r>
                          <w:r>
                            <w:rPr>
                              <w:color w:val="000000"/>
                              <w:spacing w:val="-2"/>
                            </w:rPr>
                            <w:t>MotionLayout</w:t>
                          </w:r>
                          <w:r>
                            <w:rPr>
                              <w:color w:val="000000"/>
                              <w:spacing w:val="-14"/>
                            </w:rPr>
                            <w:t xml:space="preserve"> </w:t>
                          </w:r>
                          <w:r>
                            <w:rPr>
                              <w:color w:val="000000"/>
                              <w:spacing w:val="-2"/>
                            </w:rPr>
                            <w:t>|</w:t>
                          </w:r>
                          <w:r>
                            <w:rPr>
                              <w:color w:val="000000"/>
                              <w:spacing w:val="-14"/>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337" path="m0,0l-2147483645,0l-2147483645,-2147483646l0,-2147483646xe" stroked="f" o:allowincell="f" style="position:absolute;margin-left:0pt;margin-top:0pt;width:404.6pt;height:15.6pt;mso-wrap-style:square;v-text-anchor:top;mso-position-horizontal-relative:page;mso-position-vertical-relative:page" wp14:anchorId="10A173B0">
              <v:fill o:detectmouseclick="t" on="false"/>
              <v:stroke color="#3465a4" joinstyle="round" endcap="flat"/>
              <v:textbox>
                <w:txbxContent>
                  <w:p>
                    <w:pPr>
                      <w:pStyle w:val="TextBody"/>
                      <w:spacing w:before="20" w:after="0"/>
                      <w:ind w:left="20" w:hanging="0"/>
                      <w:rPr>
                        <w:color w:val="000000"/>
                      </w:rPr>
                    </w:pPr>
                    <w:r>
                      <w:rPr>
                        <w:color w:val="000000"/>
                        <w:spacing w:val="-2"/>
                      </w:rPr>
                      <w:t>Chapter</w:t>
                    </w:r>
                    <w:r>
                      <w:rPr>
                        <w:color w:val="000000"/>
                        <w:spacing w:val="-17"/>
                      </w:rPr>
                      <w:t xml:space="preserve"> </w:t>
                    </w:r>
                    <w:r>
                      <w:rPr>
                        <w:color w:val="000000"/>
                        <w:spacing w:val="-2"/>
                      </w:rPr>
                      <w:t>15:</w:t>
                    </w:r>
                    <w:r>
                      <w:rPr>
                        <w:color w:val="000000"/>
                        <w:spacing w:val="-14"/>
                      </w:rPr>
                      <w:t xml:space="preserve"> </w:t>
                    </w:r>
                    <w:r>
                      <w:rPr>
                        <w:color w:val="000000"/>
                        <w:spacing w:val="-2"/>
                      </w:rPr>
                      <w:t>Animations</w:t>
                    </w:r>
                    <w:r>
                      <w:rPr>
                        <w:color w:val="000000"/>
                        <w:spacing w:val="-14"/>
                      </w:rPr>
                      <w:t xml:space="preserve"> </w:t>
                    </w:r>
                    <w:r>
                      <w:rPr>
                        <w:color w:val="000000"/>
                        <w:spacing w:val="-2"/>
                      </w:rPr>
                      <w:t>and</w:t>
                    </w:r>
                    <w:r>
                      <w:rPr>
                        <w:color w:val="000000"/>
                        <w:spacing w:val="-15"/>
                      </w:rPr>
                      <w:t xml:space="preserve"> </w:t>
                    </w:r>
                    <w:r>
                      <w:rPr>
                        <w:color w:val="000000"/>
                        <w:spacing w:val="-2"/>
                      </w:rPr>
                      <w:t>Transitions</w:t>
                    </w:r>
                    <w:r>
                      <w:rPr>
                        <w:color w:val="000000"/>
                        <w:spacing w:val="-14"/>
                      </w:rPr>
                      <w:t xml:space="preserve"> </w:t>
                    </w:r>
                    <w:r>
                      <w:rPr>
                        <w:color w:val="000000"/>
                        <w:spacing w:val="-2"/>
                      </w:rPr>
                      <w:t>with</w:t>
                    </w:r>
                    <w:r>
                      <w:rPr>
                        <w:color w:val="000000"/>
                        <w:spacing w:val="-15"/>
                      </w:rPr>
                      <w:t xml:space="preserve"> </w:t>
                    </w:r>
                    <w:r>
                      <w:rPr>
                        <w:color w:val="000000"/>
                        <w:spacing w:val="-2"/>
                      </w:rPr>
                      <w:t>CoordinatorLayout</w:t>
                    </w:r>
                    <w:r>
                      <w:rPr>
                        <w:color w:val="000000"/>
                        <w:spacing w:val="-14"/>
                      </w:rPr>
                      <w:t xml:space="preserve"> </w:t>
                    </w:r>
                    <w:r>
                      <w:rPr>
                        <w:color w:val="000000"/>
                        <w:spacing w:val="-2"/>
                      </w:rPr>
                      <w:t>and</w:t>
                    </w:r>
                    <w:r>
                      <w:rPr>
                        <w:color w:val="000000"/>
                        <w:spacing w:val="-15"/>
                      </w:rPr>
                      <w:t xml:space="preserve"> </w:t>
                    </w:r>
                    <w:r>
                      <w:rPr>
                        <w:color w:val="000000"/>
                        <w:spacing w:val="-2"/>
                      </w:rPr>
                      <w:t>MotionLayout</w:t>
                    </w:r>
                    <w:r>
                      <w:rPr>
                        <w:color w:val="000000"/>
                        <w:spacing w:val="-14"/>
                      </w:rPr>
                      <w:t xml:space="preserve"> </w:t>
                    </w:r>
                    <w:r>
                      <w:rPr>
                        <w:color w:val="000000"/>
                        <w:spacing w:val="-2"/>
                      </w:rPr>
                      <w:t>|</w:t>
                    </w:r>
                    <w:r>
                      <w:rPr>
                        <w:color w:val="000000"/>
                        <w:spacing w:val="-14"/>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47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362" wp14:anchorId="62B9B6B8">
              <wp:simplePos x="0" y="0"/>
              <wp:positionH relativeFrom="page">
                <wp:posOffset>0</wp:posOffset>
              </wp:positionH>
              <wp:positionV relativeFrom="page">
                <wp:posOffset>0</wp:posOffset>
              </wp:positionV>
              <wp:extent cx="5074920" cy="635"/>
              <wp:effectExtent l="3175" t="3175" r="3810" b="3175"/>
              <wp:wrapNone/>
              <wp:docPr id="2142" name="Line 344"/>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44" stroked="t" o:allowincell="f" style="position:absolute;mso-position-horizontal-relative:page;mso-position-vertical-relative:page" wp14:anchorId="62B9B6B8">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365" wp14:anchorId="649B8FC2">
              <wp:simplePos x="0" y="0"/>
              <wp:positionH relativeFrom="page">
                <wp:posOffset>0</wp:posOffset>
              </wp:positionH>
              <wp:positionV relativeFrom="page">
                <wp:posOffset>0</wp:posOffset>
              </wp:positionV>
              <wp:extent cx="967105" cy="198755"/>
              <wp:effectExtent l="635" t="635" r="0" b="0"/>
              <wp:wrapNone/>
              <wp:docPr id="2143" name="docshape 338"/>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38" path="m0,0l-2147483645,0l-2147483645,-2147483646l0,-2147483646xe" stroked="f" o:allowincell="f" style="position:absolute;margin-left:0pt;margin-top:0pt;width:76.1pt;height:15.6pt;mso-wrap-style:square;v-text-anchor:top;mso-position-horizontal-relative:page;mso-position-vertical-relative:page" wp14:anchorId="649B8FC2">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47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356" wp14:anchorId="3CEC1740">
              <wp:simplePos x="0" y="0"/>
              <wp:positionH relativeFrom="page">
                <wp:posOffset>0</wp:posOffset>
              </wp:positionH>
              <wp:positionV relativeFrom="page">
                <wp:posOffset>0</wp:posOffset>
              </wp:positionV>
              <wp:extent cx="5074285" cy="635"/>
              <wp:effectExtent l="3175" t="3175" r="3810" b="3175"/>
              <wp:wrapNone/>
              <wp:docPr id="2145" name="Line 343"/>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43" stroked="t" o:allowincell="f" style="position:absolute;mso-position-horizontal-relative:page;mso-position-vertical-relative:page" wp14:anchorId="3CEC1740">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359" wp14:anchorId="10A173B0">
              <wp:simplePos x="0" y="0"/>
              <wp:positionH relativeFrom="page">
                <wp:posOffset>0</wp:posOffset>
              </wp:positionH>
              <wp:positionV relativeFrom="page">
                <wp:posOffset>0</wp:posOffset>
              </wp:positionV>
              <wp:extent cx="5139055" cy="198755"/>
              <wp:effectExtent l="635" t="635" r="0" b="0"/>
              <wp:wrapNone/>
              <wp:docPr id="2146" name="docshape 337"/>
              <a:graphic xmlns:a="http://schemas.openxmlformats.org/drawingml/2006/main">
                <a:graphicData uri="http://schemas.microsoft.com/office/word/2010/wordprocessingShape">
                  <wps:wsp>
                    <wps:cNvSpPr/>
                    <wps:spPr>
                      <a:xfrm>
                        <a:off x="0" y="0"/>
                        <a:ext cx="51390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spacing w:val="-2"/>
                            </w:rPr>
                            <w:t>Chapter</w:t>
                          </w:r>
                          <w:r>
                            <w:rPr>
                              <w:color w:val="000000"/>
                              <w:spacing w:val="-17"/>
                            </w:rPr>
                            <w:t xml:space="preserve"> </w:t>
                          </w:r>
                          <w:r>
                            <w:rPr>
                              <w:color w:val="000000"/>
                              <w:spacing w:val="-2"/>
                            </w:rPr>
                            <w:t>15:</w:t>
                          </w:r>
                          <w:r>
                            <w:rPr>
                              <w:color w:val="000000"/>
                              <w:spacing w:val="-14"/>
                            </w:rPr>
                            <w:t xml:space="preserve"> </w:t>
                          </w:r>
                          <w:r>
                            <w:rPr>
                              <w:color w:val="000000"/>
                              <w:spacing w:val="-2"/>
                            </w:rPr>
                            <w:t>Animations</w:t>
                          </w:r>
                          <w:r>
                            <w:rPr>
                              <w:color w:val="000000"/>
                              <w:spacing w:val="-14"/>
                            </w:rPr>
                            <w:t xml:space="preserve"> </w:t>
                          </w:r>
                          <w:r>
                            <w:rPr>
                              <w:color w:val="000000"/>
                              <w:spacing w:val="-2"/>
                            </w:rPr>
                            <w:t>and</w:t>
                          </w:r>
                          <w:r>
                            <w:rPr>
                              <w:color w:val="000000"/>
                              <w:spacing w:val="-15"/>
                            </w:rPr>
                            <w:t xml:space="preserve"> </w:t>
                          </w:r>
                          <w:r>
                            <w:rPr>
                              <w:color w:val="000000"/>
                              <w:spacing w:val="-2"/>
                            </w:rPr>
                            <w:t>Transitions</w:t>
                          </w:r>
                          <w:r>
                            <w:rPr>
                              <w:color w:val="000000"/>
                              <w:spacing w:val="-14"/>
                            </w:rPr>
                            <w:t xml:space="preserve"> </w:t>
                          </w:r>
                          <w:r>
                            <w:rPr>
                              <w:color w:val="000000"/>
                              <w:spacing w:val="-2"/>
                            </w:rPr>
                            <w:t>with</w:t>
                          </w:r>
                          <w:r>
                            <w:rPr>
                              <w:color w:val="000000"/>
                              <w:spacing w:val="-15"/>
                            </w:rPr>
                            <w:t xml:space="preserve"> </w:t>
                          </w:r>
                          <w:r>
                            <w:rPr>
                              <w:color w:val="000000"/>
                              <w:spacing w:val="-2"/>
                            </w:rPr>
                            <w:t>CoordinatorLayout</w:t>
                          </w:r>
                          <w:r>
                            <w:rPr>
                              <w:color w:val="000000"/>
                              <w:spacing w:val="-14"/>
                            </w:rPr>
                            <w:t xml:space="preserve"> </w:t>
                          </w:r>
                          <w:r>
                            <w:rPr>
                              <w:color w:val="000000"/>
                              <w:spacing w:val="-2"/>
                            </w:rPr>
                            <w:t>and</w:t>
                          </w:r>
                          <w:r>
                            <w:rPr>
                              <w:color w:val="000000"/>
                              <w:spacing w:val="-15"/>
                            </w:rPr>
                            <w:t xml:space="preserve"> </w:t>
                          </w:r>
                          <w:r>
                            <w:rPr>
                              <w:color w:val="000000"/>
                              <w:spacing w:val="-2"/>
                            </w:rPr>
                            <w:t>MotionLayout</w:t>
                          </w:r>
                          <w:r>
                            <w:rPr>
                              <w:color w:val="000000"/>
                              <w:spacing w:val="-14"/>
                            </w:rPr>
                            <w:t xml:space="preserve"> </w:t>
                          </w:r>
                          <w:r>
                            <w:rPr>
                              <w:color w:val="000000"/>
                              <w:spacing w:val="-2"/>
                            </w:rPr>
                            <w:t>|</w:t>
                          </w:r>
                          <w:r>
                            <w:rPr>
                              <w:color w:val="000000"/>
                              <w:spacing w:val="-14"/>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337" path="m0,0l-2147483645,0l-2147483645,-2147483646l0,-2147483646xe" stroked="f" o:allowincell="f" style="position:absolute;margin-left:0pt;margin-top:0pt;width:404.6pt;height:15.6pt;mso-wrap-style:square;v-text-anchor:top;mso-position-horizontal-relative:page;mso-position-vertical-relative:page" wp14:anchorId="10A173B0">
              <v:fill o:detectmouseclick="t" on="false"/>
              <v:stroke color="#3465a4" joinstyle="round" endcap="flat"/>
              <v:textbox>
                <w:txbxContent>
                  <w:p>
                    <w:pPr>
                      <w:pStyle w:val="TextBody"/>
                      <w:spacing w:before="20" w:after="0"/>
                      <w:ind w:left="20" w:hanging="0"/>
                      <w:rPr>
                        <w:color w:val="000000"/>
                      </w:rPr>
                    </w:pPr>
                    <w:r>
                      <w:rPr>
                        <w:color w:val="000000"/>
                        <w:spacing w:val="-2"/>
                      </w:rPr>
                      <w:t>Chapter</w:t>
                    </w:r>
                    <w:r>
                      <w:rPr>
                        <w:color w:val="000000"/>
                        <w:spacing w:val="-17"/>
                      </w:rPr>
                      <w:t xml:space="preserve"> </w:t>
                    </w:r>
                    <w:r>
                      <w:rPr>
                        <w:color w:val="000000"/>
                        <w:spacing w:val="-2"/>
                      </w:rPr>
                      <w:t>15:</w:t>
                    </w:r>
                    <w:r>
                      <w:rPr>
                        <w:color w:val="000000"/>
                        <w:spacing w:val="-14"/>
                      </w:rPr>
                      <w:t xml:space="preserve"> </w:t>
                    </w:r>
                    <w:r>
                      <w:rPr>
                        <w:color w:val="000000"/>
                        <w:spacing w:val="-2"/>
                      </w:rPr>
                      <w:t>Animations</w:t>
                    </w:r>
                    <w:r>
                      <w:rPr>
                        <w:color w:val="000000"/>
                        <w:spacing w:val="-14"/>
                      </w:rPr>
                      <w:t xml:space="preserve"> </w:t>
                    </w:r>
                    <w:r>
                      <w:rPr>
                        <w:color w:val="000000"/>
                        <w:spacing w:val="-2"/>
                      </w:rPr>
                      <w:t>and</w:t>
                    </w:r>
                    <w:r>
                      <w:rPr>
                        <w:color w:val="000000"/>
                        <w:spacing w:val="-15"/>
                      </w:rPr>
                      <w:t xml:space="preserve"> </w:t>
                    </w:r>
                    <w:r>
                      <w:rPr>
                        <w:color w:val="000000"/>
                        <w:spacing w:val="-2"/>
                      </w:rPr>
                      <w:t>Transitions</w:t>
                    </w:r>
                    <w:r>
                      <w:rPr>
                        <w:color w:val="000000"/>
                        <w:spacing w:val="-14"/>
                      </w:rPr>
                      <w:t xml:space="preserve"> </w:t>
                    </w:r>
                    <w:r>
                      <w:rPr>
                        <w:color w:val="000000"/>
                        <w:spacing w:val="-2"/>
                      </w:rPr>
                      <w:t>with</w:t>
                    </w:r>
                    <w:r>
                      <w:rPr>
                        <w:color w:val="000000"/>
                        <w:spacing w:val="-15"/>
                      </w:rPr>
                      <w:t xml:space="preserve"> </w:t>
                    </w:r>
                    <w:r>
                      <w:rPr>
                        <w:color w:val="000000"/>
                        <w:spacing w:val="-2"/>
                      </w:rPr>
                      <w:t>CoordinatorLayout</w:t>
                    </w:r>
                    <w:r>
                      <w:rPr>
                        <w:color w:val="000000"/>
                        <w:spacing w:val="-14"/>
                      </w:rPr>
                      <w:t xml:space="preserve"> </w:t>
                    </w:r>
                    <w:r>
                      <w:rPr>
                        <w:color w:val="000000"/>
                        <w:spacing w:val="-2"/>
                      </w:rPr>
                      <w:t>and</w:t>
                    </w:r>
                    <w:r>
                      <w:rPr>
                        <w:color w:val="000000"/>
                        <w:spacing w:val="-15"/>
                      </w:rPr>
                      <w:t xml:space="preserve"> </w:t>
                    </w:r>
                    <w:r>
                      <w:rPr>
                        <w:color w:val="000000"/>
                        <w:spacing w:val="-2"/>
                      </w:rPr>
                      <w:t>MotionLayout</w:t>
                    </w:r>
                    <w:r>
                      <w:rPr>
                        <w:color w:val="000000"/>
                        <w:spacing w:val="-14"/>
                      </w:rPr>
                      <w:t xml:space="preserve"> </w:t>
                    </w:r>
                    <w:r>
                      <w:rPr>
                        <w:color w:val="000000"/>
                        <w:spacing w:val="-2"/>
                      </w:rPr>
                      <w:t>|</w:t>
                    </w:r>
                    <w:r>
                      <w:rPr>
                        <w:color w:val="000000"/>
                        <w:spacing w:val="-14"/>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47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376" wp14:anchorId="62B9B6B8">
              <wp:simplePos x="0" y="0"/>
              <wp:positionH relativeFrom="page">
                <wp:posOffset>0</wp:posOffset>
              </wp:positionH>
              <wp:positionV relativeFrom="page">
                <wp:posOffset>0</wp:posOffset>
              </wp:positionV>
              <wp:extent cx="5074920" cy="635"/>
              <wp:effectExtent l="3175" t="3175" r="3810" b="3175"/>
              <wp:wrapNone/>
              <wp:docPr id="2148" name="Line 346"/>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46" stroked="t" o:allowincell="f" style="position:absolute;mso-position-horizontal-relative:page;mso-position-vertical-relative:page" wp14:anchorId="62B9B6B8">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379" wp14:anchorId="649B8FC2">
              <wp:simplePos x="0" y="0"/>
              <wp:positionH relativeFrom="page">
                <wp:posOffset>0</wp:posOffset>
              </wp:positionH>
              <wp:positionV relativeFrom="page">
                <wp:posOffset>0</wp:posOffset>
              </wp:positionV>
              <wp:extent cx="967105" cy="198755"/>
              <wp:effectExtent l="635" t="635" r="0" b="0"/>
              <wp:wrapNone/>
              <wp:docPr id="2149" name="docshape 340"/>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40" path="m0,0l-2147483645,0l-2147483645,-2147483646l0,-2147483646xe" stroked="f" o:allowincell="f" style="position:absolute;margin-left:0pt;margin-top:0pt;width:76.1pt;height:15.6pt;mso-wrap-style:square;v-text-anchor:top;mso-position-horizontal-relative:page;mso-position-vertical-relative:page" wp14:anchorId="649B8FC2">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4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329" wp14:anchorId="4D0B889B">
              <wp:simplePos x="0" y="0"/>
              <wp:positionH relativeFrom="page">
                <wp:posOffset>1120140</wp:posOffset>
              </wp:positionH>
              <wp:positionV relativeFrom="page">
                <wp:posOffset>664845</wp:posOffset>
              </wp:positionV>
              <wp:extent cx="5074285" cy="635"/>
              <wp:effectExtent l="3175" t="3175" r="3810" b="3175"/>
              <wp:wrapNone/>
              <wp:docPr id="199" name="Line 41"/>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41" stroked="t" o:allowincell="f" style="position:absolute;mso-position-horizontal-relative:page;mso-position-vertical-relative:page" wp14:anchorId="4D0B889B">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335" wp14:anchorId="49D563E9">
              <wp:simplePos x="0" y="0"/>
              <wp:positionH relativeFrom="page">
                <wp:posOffset>3250565</wp:posOffset>
              </wp:positionH>
              <wp:positionV relativeFrom="page">
                <wp:posOffset>428625</wp:posOffset>
              </wp:positionV>
              <wp:extent cx="2995295" cy="198755"/>
              <wp:effectExtent l="635" t="635" r="0" b="0"/>
              <wp:wrapNone/>
              <wp:docPr id="200" name="docshape 41"/>
              <a:graphic xmlns:a="http://schemas.openxmlformats.org/drawingml/2006/main">
                <a:graphicData uri="http://schemas.microsoft.com/office/word/2010/wordprocessingShape">
                  <wps:wsp>
                    <wps:cNvSpPr/>
                    <wps:spPr>
                      <a:xfrm>
                        <a:off x="0" y="0"/>
                        <a:ext cx="29952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3:</w:t>
                          </w:r>
                          <w:r>
                            <w:rPr>
                              <w:color w:val="000000"/>
                              <w:spacing w:val="-1"/>
                            </w:rPr>
                            <w:t xml:space="preserve"> </w:t>
                          </w:r>
                          <w:r>
                            <w:rPr>
                              <w:color w:val="000000"/>
                            </w:rPr>
                            <w:t>Developing</w:t>
                          </w:r>
                          <w:r>
                            <w:rPr>
                              <w:color w:val="000000"/>
                              <w:spacing w:val="-2"/>
                            </w:rPr>
                            <w:t xml:space="preserve"> </w:t>
                          </w:r>
                          <w:r>
                            <w:rPr>
                              <w:color w:val="000000"/>
                            </w:rPr>
                            <w:t>the</w:t>
                          </w:r>
                          <w:r>
                            <w:rPr>
                              <w:color w:val="000000"/>
                              <w:spacing w:val="-1"/>
                            </w:rPr>
                            <w:t xml:space="preserve"> </w:t>
                          </w:r>
                          <w:r>
                            <w:rPr>
                              <w:color w:val="000000"/>
                            </w:rPr>
                            <w:t>UI</w:t>
                          </w:r>
                          <w:r>
                            <w:rPr>
                              <w:color w:val="000000"/>
                              <w:spacing w:val="-1"/>
                            </w:rPr>
                            <w:t xml:space="preserve"> </w:t>
                          </w:r>
                          <w:r>
                            <w:rPr>
                              <w:color w:val="000000"/>
                            </w:rPr>
                            <w:t>with</w:t>
                          </w:r>
                          <w:r>
                            <w:rPr>
                              <w:color w:val="000000"/>
                              <w:spacing w:val="-2"/>
                            </w:rPr>
                            <w:t xml:space="preserve"> </w:t>
                          </w:r>
                          <w:r>
                            <w:rPr>
                              <w:color w:val="000000"/>
                            </w:rPr>
                            <w:t>Fragments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27</w:t>
                          </w:r>
                          <w:r>
                            <w:rPr>
                              <w:spacing w:val="-5"/>
                              <w:color w:val="000000"/>
                            </w:rPr>
                            <w:fldChar w:fldCharType="end"/>
                          </w:r>
                        </w:p>
                      </w:txbxContent>
                    </wps:txbx>
                    <wps:bodyPr lIns="0" rIns="0" tIns="0" bIns="0" anchor="t" upright="1">
                      <a:noAutofit/>
                    </wps:bodyPr>
                  </wps:wsp>
                </a:graphicData>
              </a:graphic>
            </wp:anchor>
          </w:drawing>
        </mc:Choice>
        <mc:Fallback>
          <w:pict>
            <v:rect id="shape_0" ID="docshape 41" path="m0,0l-2147483645,0l-2147483645,-2147483646l0,-2147483646xe" stroked="f" o:allowincell="f" style="position:absolute;margin-left:255.95pt;margin-top:33.75pt;width:235.8pt;height:15.6pt;mso-wrap-style:square;v-text-anchor:top;mso-position-horizontal-relative:page;mso-position-vertical-relative:page" wp14:anchorId="49D563E9">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3:</w:t>
                    </w:r>
                    <w:r>
                      <w:rPr>
                        <w:color w:val="000000"/>
                        <w:spacing w:val="-1"/>
                      </w:rPr>
                      <w:t xml:space="preserve"> </w:t>
                    </w:r>
                    <w:r>
                      <w:rPr>
                        <w:color w:val="000000"/>
                      </w:rPr>
                      <w:t>Developing</w:t>
                    </w:r>
                    <w:r>
                      <w:rPr>
                        <w:color w:val="000000"/>
                        <w:spacing w:val="-2"/>
                      </w:rPr>
                      <w:t xml:space="preserve"> </w:t>
                    </w:r>
                    <w:r>
                      <w:rPr>
                        <w:color w:val="000000"/>
                      </w:rPr>
                      <w:t>the</w:t>
                    </w:r>
                    <w:r>
                      <w:rPr>
                        <w:color w:val="000000"/>
                        <w:spacing w:val="-1"/>
                      </w:rPr>
                      <w:t xml:space="preserve"> </w:t>
                    </w:r>
                    <w:r>
                      <w:rPr>
                        <w:color w:val="000000"/>
                      </w:rPr>
                      <w:t>UI</w:t>
                    </w:r>
                    <w:r>
                      <w:rPr>
                        <w:color w:val="000000"/>
                        <w:spacing w:val="-1"/>
                      </w:rPr>
                      <w:t xml:space="preserve"> </w:t>
                    </w:r>
                    <w:r>
                      <w:rPr>
                        <w:color w:val="000000"/>
                      </w:rPr>
                      <w:t>with</w:t>
                    </w:r>
                    <w:r>
                      <w:rPr>
                        <w:color w:val="000000"/>
                        <w:spacing w:val="-2"/>
                      </w:rPr>
                      <w:t xml:space="preserve"> </w:t>
                    </w:r>
                    <w:r>
                      <w:rPr>
                        <w:color w:val="000000"/>
                      </w:rPr>
                      <w:t>Fragments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27</w:t>
                    </w:r>
                    <w:r>
                      <w:rPr>
                        <w:spacing w:val="-5"/>
                        <w:color w:val="000000"/>
                      </w:rPr>
                      <w:fldChar w:fldCharType="end"/>
                    </w:r>
                  </w:p>
                </w:txbxContent>
              </v:textbox>
              <w10:wrap type="none"/>
            </v:rect>
          </w:pict>
        </mc:Fallback>
      </mc:AlternateContent>
    </w:r>
  </w:p>
</w:hdr>
</file>

<file path=word/header48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370" wp14:anchorId="3CEC1740">
              <wp:simplePos x="0" y="0"/>
              <wp:positionH relativeFrom="page">
                <wp:posOffset>0</wp:posOffset>
              </wp:positionH>
              <wp:positionV relativeFrom="page">
                <wp:posOffset>0</wp:posOffset>
              </wp:positionV>
              <wp:extent cx="5074285" cy="635"/>
              <wp:effectExtent l="3175" t="3175" r="3810" b="3175"/>
              <wp:wrapNone/>
              <wp:docPr id="2151" name="Line 345"/>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45" stroked="t" o:allowincell="f" style="position:absolute;mso-position-horizontal-relative:page;mso-position-vertical-relative:page" wp14:anchorId="3CEC1740">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373" wp14:anchorId="10A173B0">
              <wp:simplePos x="0" y="0"/>
              <wp:positionH relativeFrom="page">
                <wp:posOffset>0</wp:posOffset>
              </wp:positionH>
              <wp:positionV relativeFrom="page">
                <wp:posOffset>0</wp:posOffset>
              </wp:positionV>
              <wp:extent cx="5139055" cy="198755"/>
              <wp:effectExtent l="635" t="635" r="0" b="0"/>
              <wp:wrapNone/>
              <wp:docPr id="2152" name="docshape 339"/>
              <a:graphic xmlns:a="http://schemas.openxmlformats.org/drawingml/2006/main">
                <a:graphicData uri="http://schemas.microsoft.com/office/word/2010/wordprocessingShape">
                  <wps:wsp>
                    <wps:cNvSpPr/>
                    <wps:spPr>
                      <a:xfrm>
                        <a:off x="0" y="0"/>
                        <a:ext cx="51390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spacing w:val="-2"/>
                            </w:rPr>
                            <w:t>Chapter</w:t>
                          </w:r>
                          <w:r>
                            <w:rPr>
                              <w:color w:val="000000"/>
                              <w:spacing w:val="-17"/>
                            </w:rPr>
                            <w:t xml:space="preserve"> </w:t>
                          </w:r>
                          <w:r>
                            <w:rPr>
                              <w:color w:val="000000"/>
                              <w:spacing w:val="-2"/>
                            </w:rPr>
                            <w:t>15:</w:t>
                          </w:r>
                          <w:r>
                            <w:rPr>
                              <w:color w:val="000000"/>
                              <w:spacing w:val="-14"/>
                            </w:rPr>
                            <w:t xml:space="preserve"> </w:t>
                          </w:r>
                          <w:r>
                            <w:rPr>
                              <w:color w:val="000000"/>
                              <w:spacing w:val="-2"/>
                            </w:rPr>
                            <w:t>Animations</w:t>
                          </w:r>
                          <w:r>
                            <w:rPr>
                              <w:color w:val="000000"/>
                              <w:spacing w:val="-14"/>
                            </w:rPr>
                            <w:t xml:space="preserve"> </w:t>
                          </w:r>
                          <w:r>
                            <w:rPr>
                              <w:color w:val="000000"/>
                              <w:spacing w:val="-2"/>
                            </w:rPr>
                            <w:t>and</w:t>
                          </w:r>
                          <w:r>
                            <w:rPr>
                              <w:color w:val="000000"/>
                              <w:spacing w:val="-15"/>
                            </w:rPr>
                            <w:t xml:space="preserve"> </w:t>
                          </w:r>
                          <w:r>
                            <w:rPr>
                              <w:color w:val="000000"/>
                              <w:spacing w:val="-2"/>
                            </w:rPr>
                            <w:t>Transitions</w:t>
                          </w:r>
                          <w:r>
                            <w:rPr>
                              <w:color w:val="000000"/>
                              <w:spacing w:val="-14"/>
                            </w:rPr>
                            <w:t xml:space="preserve"> </w:t>
                          </w:r>
                          <w:r>
                            <w:rPr>
                              <w:color w:val="000000"/>
                              <w:spacing w:val="-2"/>
                            </w:rPr>
                            <w:t>with</w:t>
                          </w:r>
                          <w:r>
                            <w:rPr>
                              <w:color w:val="000000"/>
                              <w:spacing w:val="-15"/>
                            </w:rPr>
                            <w:t xml:space="preserve"> </w:t>
                          </w:r>
                          <w:r>
                            <w:rPr>
                              <w:color w:val="000000"/>
                              <w:spacing w:val="-2"/>
                            </w:rPr>
                            <w:t>CoordinatorLayout</w:t>
                          </w:r>
                          <w:r>
                            <w:rPr>
                              <w:color w:val="000000"/>
                              <w:spacing w:val="-14"/>
                            </w:rPr>
                            <w:t xml:space="preserve"> </w:t>
                          </w:r>
                          <w:r>
                            <w:rPr>
                              <w:color w:val="000000"/>
                              <w:spacing w:val="-2"/>
                            </w:rPr>
                            <w:t>and</w:t>
                          </w:r>
                          <w:r>
                            <w:rPr>
                              <w:color w:val="000000"/>
                              <w:spacing w:val="-15"/>
                            </w:rPr>
                            <w:t xml:space="preserve"> </w:t>
                          </w:r>
                          <w:r>
                            <w:rPr>
                              <w:color w:val="000000"/>
                              <w:spacing w:val="-2"/>
                            </w:rPr>
                            <w:t>MotionLayout</w:t>
                          </w:r>
                          <w:r>
                            <w:rPr>
                              <w:color w:val="000000"/>
                              <w:spacing w:val="-14"/>
                            </w:rPr>
                            <w:t xml:space="preserve"> </w:t>
                          </w:r>
                          <w:r>
                            <w:rPr>
                              <w:color w:val="000000"/>
                              <w:spacing w:val="-2"/>
                            </w:rPr>
                            <w:t>|</w:t>
                          </w:r>
                          <w:r>
                            <w:rPr>
                              <w:color w:val="000000"/>
                              <w:spacing w:val="-14"/>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339" path="m0,0l-2147483645,0l-2147483645,-2147483646l0,-2147483646xe" stroked="f" o:allowincell="f" style="position:absolute;margin-left:0pt;margin-top:0pt;width:404.6pt;height:15.6pt;mso-wrap-style:square;v-text-anchor:top;mso-position-horizontal-relative:page;mso-position-vertical-relative:page" wp14:anchorId="10A173B0">
              <v:fill o:detectmouseclick="t" on="false"/>
              <v:stroke color="#3465a4" joinstyle="round" endcap="flat"/>
              <v:textbox>
                <w:txbxContent>
                  <w:p>
                    <w:pPr>
                      <w:pStyle w:val="TextBody"/>
                      <w:spacing w:before="20" w:after="0"/>
                      <w:ind w:left="20" w:hanging="0"/>
                      <w:rPr>
                        <w:color w:val="000000"/>
                      </w:rPr>
                    </w:pPr>
                    <w:r>
                      <w:rPr>
                        <w:color w:val="000000"/>
                        <w:spacing w:val="-2"/>
                      </w:rPr>
                      <w:t>Chapter</w:t>
                    </w:r>
                    <w:r>
                      <w:rPr>
                        <w:color w:val="000000"/>
                        <w:spacing w:val="-17"/>
                      </w:rPr>
                      <w:t xml:space="preserve"> </w:t>
                    </w:r>
                    <w:r>
                      <w:rPr>
                        <w:color w:val="000000"/>
                        <w:spacing w:val="-2"/>
                      </w:rPr>
                      <w:t>15:</w:t>
                    </w:r>
                    <w:r>
                      <w:rPr>
                        <w:color w:val="000000"/>
                        <w:spacing w:val="-14"/>
                      </w:rPr>
                      <w:t xml:space="preserve"> </w:t>
                    </w:r>
                    <w:r>
                      <w:rPr>
                        <w:color w:val="000000"/>
                        <w:spacing w:val="-2"/>
                      </w:rPr>
                      <w:t>Animations</w:t>
                    </w:r>
                    <w:r>
                      <w:rPr>
                        <w:color w:val="000000"/>
                        <w:spacing w:val="-14"/>
                      </w:rPr>
                      <w:t xml:space="preserve"> </w:t>
                    </w:r>
                    <w:r>
                      <w:rPr>
                        <w:color w:val="000000"/>
                        <w:spacing w:val="-2"/>
                      </w:rPr>
                      <w:t>and</w:t>
                    </w:r>
                    <w:r>
                      <w:rPr>
                        <w:color w:val="000000"/>
                        <w:spacing w:val="-15"/>
                      </w:rPr>
                      <w:t xml:space="preserve"> </w:t>
                    </w:r>
                    <w:r>
                      <w:rPr>
                        <w:color w:val="000000"/>
                        <w:spacing w:val="-2"/>
                      </w:rPr>
                      <w:t>Transitions</w:t>
                    </w:r>
                    <w:r>
                      <w:rPr>
                        <w:color w:val="000000"/>
                        <w:spacing w:val="-14"/>
                      </w:rPr>
                      <w:t xml:space="preserve"> </w:t>
                    </w:r>
                    <w:r>
                      <w:rPr>
                        <w:color w:val="000000"/>
                        <w:spacing w:val="-2"/>
                      </w:rPr>
                      <w:t>with</w:t>
                    </w:r>
                    <w:r>
                      <w:rPr>
                        <w:color w:val="000000"/>
                        <w:spacing w:val="-15"/>
                      </w:rPr>
                      <w:t xml:space="preserve"> </w:t>
                    </w:r>
                    <w:r>
                      <w:rPr>
                        <w:color w:val="000000"/>
                        <w:spacing w:val="-2"/>
                      </w:rPr>
                      <w:t>CoordinatorLayout</w:t>
                    </w:r>
                    <w:r>
                      <w:rPr>
                        <w:color w:val="000000"/>
                        <w:spacing w:val="-14"/>
                      </w:rPr>
                      <w:t xml:space="preserve"> </w:t>
                    </w:r>
                    <w:r>
                      <w:rPr>
                        <w:color w:val="000000"/>
                        <w:spacing w:val="-2"/>
                      </w:rPr>
                      <w:t>and</w:t>
                    </w:r>
                    <w:r>
                      <w:rPr>
                        <w:color w:val="000000"/>
                        <w:spacing w:val="-15"/>
                      </w:rPr>
                      <w:t xml:space="preserve"> </w:t>
                    </w:r>
                    <w:r>
                      <w:rPr>
                        <w:color w:val="000000"/>
                        <w:spacing w:val="-2"/>
                      </w:rPr>
                      <w:t>MotionLayout</w:t>
                    </w:r>
                    <w:r>
                      <w:rPr>
                        <w:color w:val="000000"/>
                        <w:spacing w:val="-14"/>
                      </w:rPr>
                      <w:t xml:space="preserve"> </w:t>
                    </w:r>
                    <w:r>
                      <w:rPr>
                        <w:color w:val="000000"/>
                        <w:spacing w:val="-2"/>
                      </w:rPr>
                      <w:t>|</w:t>
                    </w:r>
                    <w:r>
                      <w:rPr>
                        <w:color w:val="000000"/>
                        <w:spacing w:val="-14"/>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48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375" wp14:anchorId="62B9B6B8">
              <wp:simplePos x="0" y="0"/>
              <wp:positionH relativeFrom="page">
                <wp:posOffset>0</wp:posOffset>
              </wp:positionH>
              <wp:positionV relativeFrom="page">
                <wp:posOffset>0</wp:posOffset>
              </wp:positionV>
              <wp:extent cx="5074920" cy="635"/>
              <wp:effectExtent l="3175" t="3175" r="3810" b="3175"/>
              <wp:wrapNone/>
              <wp:docPr id="2154" name="Line 346"/>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46" stroked="t" o:allowincell="f" style="position:absolute;mso-position-horizontal-relative:page;mso-position-vertical-relative:page" wp14:anchorId="62B9B6B8">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378" wp14:anchorId="649B8FC2">
              <wp:simplePos x="0" y="0"/>
              <wp:positionH relativeFrom="page">
                <wp:posOffset>0</wp:posOffset>
              </wp:positionH>
              <wp:positionV relativeFrom="page">
                <wp:posOffset>0</wp:posOffset>
              </wp:positionV>
              <wp:extent cx="967105" cy="198755"/>
              <wp:effectExtent l="635" t="635" r="0" b="0"/>
              <wp:wrapNone/>
              <wp:docPr id="2155" name="docshape 340"/>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40" path="m0,0l-2147483645,0l-2147483645,-2147483646l0,-2147483646xe" stroked="f" o:allowincell="f" style="position:absolute;margin-left:0pt;margin-top:0pt;width:76.1pt;height:15.6pt;mso-wrap-style:square;v-text-anchor:top;mso-position-horizontal-relative:page;mso-position-vertical-relative:page" wp14:anchorId="649B8FC2">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48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369" wp14:anchorId="3CEC1740">
              <wp:simplePos x="0" y="0"/>
              <wp:positionH relativeFrom="page">
                <wp:posOffset>0</wp:posOffset>
              </wp:positionH>
              <wp:positionV relativeFrom="page">
                <wp:posOffset>0</wp:posOffset>
              </wp:positionV>
              <wp:extent cx="5074285" cy="635"/>
              <wp:effectExtent l="3175" t="3175" r="3810" b="3175"/>
              <wp:wrapNone/>
              <wp:docPr id="2157" name="Line 345"/>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45" stroked="t" o:allowincell="f" style="position:absolute;mso-position-horizontal-relative:page;mso-position-vertical-relative:page" wp14:anchorId="3CEC1740">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372" wp14:anchorId="10A173B0">
              <wp:simplePos x="0" y="0"/>
              <wp:positionH relativeFrom="page">
                <wp:posOffset>0</wp:posOffset>
              </wp:positionH>
              <wp:positionV relativeFrom="page">
                <wp:posOffset>0</wp:posOffset>
              </wp:positionV>
              <wp:extent cx="5139055" cy="198755"/>
              <wp:effectExtent l="635" t="635" r="0" b="0"/>
              <wp:wrapNone/>
              <wp:docPr id="2158" name="docshape 339"/>
              <a:graphic xmlns:a="http://schemas.openxmlformats.org/drawingml/2006/main">
                <a:graphicData uri="http://schemas.microsoft.com/office/word/2010/wordprocessingShape">
                  <wps:wsp>
                    <wps:cNvSpPr/>
                    <wps:spPr>
                      <a:xfrm>
                        <a:off x="0" y="0"/>
                        <a:ext cx="51390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spacing w:val="-2"/>
                            </w:rPr>
                            <w:t>Chapter</w:t>
                          </w:r>
                          <w:r>
                            <w:rPr>
                              <w:color w:val="000000"/>
                              <w:spacing w:val="-17"/>
                            </w:rPr>
                            <w:t xml:space="preserve"> </w:t>
                          </w:r>
                          <w:r>
                            <w:rPr>
                              <w:color w:val="000000"/>
                              <w:spacing w:val="-2"/>
                            </w:rPr>
                            <w:t>15:</w:t>
                          </w:r>
                          <w:r>
                            <w:rPr>
                              <w:color w:val="000000"/>
                              <w:spacing w:val="-14"/>
                            </w:rPr>
                            <w:t xml:space="preserve"> </w:t>
                          </w:r>
                          <w:r>
                            <w:rPr>
                              <w:color w:val="000000"/>
                              <w:spacing w:val="-2"/>
                            </w:rPr>
                            <w:t>Animations</w:t>
                          </w:r>
                          <w:r>
                            <w:rPr>
                              <w:color w:val="000000"/>
                              <w:spacing w:val="-14"/>
                            </w:rPr>
                            <w:t xml:space="preserve"> </w:t>
                          </w:r>
                          <w:r>
                            <w:rPr>
                              <w:color w:val="000000"/>
                              <w:spacing w:val="-2"/>
                            </w:rPr>
                            <w:t>and</w:t>
                          </w:r>
                          <w:r>
                            <w:rPr>
                              <w:color w:val="000000"/>
                              <w:spacing w:val="-15"/>
                            </w:rPr>
                            <w:t xml:space="preserve"> </w:t>
                          </w:r>
                          <w:r>
                            <w:rPr>
                              <w:color w:val="000000"/>
                              <w:spacing w:val="-2"/>
                            </w:rPr>
                            <w:t>Transitions</w:t>
                          </w:r>
                          <w:r>
                            <w:rPr>
                              <w:color w:val="000000"/>
                              <w:spacing w:val="-14"/>
                            </w:rPr>
                            <w:t xml:space="preserve"> </w:t>
                          </w:r>
                          <w:r>
                            <w:rPr>
                              <w:color w:val="000000"/>
                              <w:spacing w:val="-2"/>
                            </w:rPr>
                            <w:t>with</w:t>
                          </w:r>
                          <w:r>
                            <w:rPr>
                              <w:color w:val="000000"/>
                              <w:spacing w:val="-15"/>
                            </w:rPr>
                            <w:t xml:space="preserve"> </w:t>
                          </w:r>
                          <w:r>
                            <w:rPr>
                              <w:color w:val="000000"/>
                              <w:spacing w:val="-2"/>
                            </w:rPr>
                            <w:t>CoordinatorLayout</w:t>
                          </w:r>
                          <w:r>
                            <w:rPr>
                              <w:color w:val="000000"/>
                              <w:spacing w:val="-14"/>
                            </w:rPr>
                            <w:t xml:space="preserve"> </w:t>
                          </w:r>
                          <w:r>
                            <w:rPr>
                              <w:color w:val="000000"/>
                              <w:spacing w:val="-2"/>
                            </w:rPr>
                            <w:t>and</w:t>
                          </w:r>
                          <w:r>
                            <w:rPr>
                              <w:color w:val="000000"/>
                              <w:spacing w:val="-15"/>
                            </w:rPr>
                            <w:t xml:space="preserve"> </w:t>
                          </w:r>
                          <w:r>
                            <w:rPr>
                              <w:color w:val="000000"/>
                              <w:spacing w:val="-2"/>
                            </w:rPr>
                            <w:t>MotionLayout</w:t>
                          </w:r>
                          <w:r>
                            <w:rPr>
                              <w:color w:val="000000"/>
                              <w:spacing w:val="-14"/>
                            </w:rPr>
                            <w:t xml:space="preserve"> </w:t>
                          </w:r>
                          <w:r>
                            <w:rPr>
                              <w:color w:val="000000"/>
                              <w:spacing w:val="-2"/>
                            </w:rPr>
                            <w:t>|</w:t>
                          </w:r>
                          <w:r>
                            <w:rPr>
                              <w:color w:val="000000"/>
                              <w:spacing w:val="-14"/>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339" path="m0,0l-2147483645,0l-2147483645,-2147483646l0,-2147483646xe" stroked="f" o:allowincell="f" style="position:absolute;margin-left:0pt;margin-top:0pt;width:404.6pt;height:15.6pt;mso-wrap-style:square;v-text-anchor:top;mso-position-horizontal-relative:page;mso-position-vertical-relative:page" wp14:anchorId="10A173B0">
              <v:fill o:detectmouseclick="t" on="false"/>
              <v:stroke color="#3465a4" joinstyle="round" endcap="flat"/>
              <v:textbox>
                <w:txbxContent>
                  <w:p>
                    <w:pPr>
                      <w:pStyle w:val="TextBody"/>
                      <w:spacing w:before="20" w:after="0"/>
                      <w:ind w:left="20" w:hanging="0"/>
                      <w:rPr>
                        <w:color w:val="000000"/>
                      </w:rPr>
                    </w:pPr>
                    <w:r>
                      <w:rPr>
                        <w:color w:val="000000"/>
                        <w:spacing w:val="-2"/>
                      </w:rPr>
                      <w:t>Chapter</w:t>
                    </w:r>
                    <w:r>
                      <w:rPr>
                        <w:color w:val="000000"/>
                        <w:spacing w:val="-17"/>
                      </w:rPr>
                      <w:t xml:space="preserve"> </w:t>
                    </w:r>
                    <w:r>
                      <w:rPr>
                        <w:color w:val="000000"/>
                        <w:spacing w:val="-2"/>
                      </w:rPr>
                      <w:t>15:</w:t>
                    </w:r>
                    <w:r>
                      <w:rPr>
                        <w:color w:val="000000"/>
                        <w:spacing w:val="-14"/>
                      </w:rPr>
                      <w:t xml:space="preserve"> </w:t>
                    </w:r>
                    <w:r>
                      <w:rPr>
                        <w:color w:val="000000"/>
                        <w:spacing w:val="-2"/>
                      </w:rPr>
                      <w:t>Animations</w:t>
                    </w:r>
                    <w:r>
                      <w:rPr>
                        <w:color w:val="000000"/>
                        <w:spacing w:val="-14"/>
                      </w:rPr>
                      <w:t xml:space="preserve"> </w:t>
                    </w:r>
                    <w:r>
                      <w:rPr>
                        <w:color w:val="000000"/>
                        <w:spacing w:val="-2"/>
                      </w:rPr>
                      <w:t>and</w:t>
                    </w:r>
                    <w:r>
                      <w:rPr>
                        <w:color w:val="000000"/>
                        <w:spacing w:val="-15"/>
                      </w:rPr>
                      <w:t xml:space="preserve"> </w:t>
                    </w:r>
                    <w:r>
                      <w:rPr>
                        <w:color w:val="000000"/>
                        <w:spacing w:val="-2"/>
                      </w:rPr>
                      <w:t>Transitions</w:t>
                    </w:r>
                    <w:r>
                      <w:rPr>
                        <w:color w:val="000000"/>
                        <w:spacing w:val="-14"/>
                      </w:rPr>
                      <w:t xml:space="preserve"> </w:t>
                    </w:r>
                    <w:r>
                      <w:rPr>
                        <w:color w:val="000000"/>
                        <w:spacing w:val="-2"/>
                      </w:rPr>
                      <w:t>with</w:t>
                    </w:r>
                    <w:r>
                      <w:rPr>
                        <w:color w:val="000000"/>
                        <w:spacing w:val="-15"/>
                      </w:rPr>
                      <w:t xml:space="preserve"> </w:t>
                    </w:r>
                    <w:r>
                      <w:rPr>
                        <w:color w:val="000000"/>
                        <w:spacing w:val="-2"/>
                      </w:rPr>
                      <w:t>CoordinatorLayout</w:t>
                    </w:r>
                    <w:r>
                      <w:rPr>
                        <w:color w:val="000000"/>
                        <w:spacing w:val="-14"/>
                      </w:rPr>
                      <w:t xml:space="preserve"> </w:t>
                    </w:r>
                    <w:r>
                      <w:rPr>
                        <w:color w:val="000000"/>
                        <w:spacing w:val="-2"/>
                      </w:rPr>
                      <w:t>and</w:t>
                    </w:r>
                    <w:r>
                      <w:rPr>
                        <w:color w:val="000000"/>
                        <w:spacing w:val="-15"/>
                      </w:rPr>
                      <w:t xml:space="preserve"> </w:t>
                    </w:r>
                    <w:r>
                      <w:rPr>
                        <w:color w:val="000000"/>
                        <w:spacing w:val="-2"/>
                      </w:rPr>
                      <w:t>MotionLayout</w:t>
                    </w:r>
                    <w:r>
                      <w:rPr>
                        <w:color w:val="000000"/>
                        <w:spacing w:val="-14"/>
                      </w:rPr>
                      <w:t xml:space="preserve"> </w:t>
                    </w:r>
                    <w:r>
                      <w:rPr>
                        <w:color w:val="000000"/>
                        <w:spacing w:val="-2"/>
                      </w:rPr>
                      <w:t>|</w:t>
                    </w:r>
                    <w:r>
                      <w:rPr>
                        <w:color w:val="000000"/>
                        <w:spacing w:val="-14"/>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48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374" wp14:anchorId="62B9B6B8">
              <wp:simplePos x="0" y="0"/>
              <wp:positionH relativeFrom="page">
                <wp:posOffset>0</wp:posOffset>
              </wp:positionH>
              <wp:positionV relativeFrom="page">
                <wp:posOffset>0</wp:posOffset>
              </wp:positionV>
              <wp:extent cx="5074920" cy="635"/>
              <wp:effectExtent l="3175" t="3175" r="3810" b="3175"/>
              <wp:wrapNone/>
              <wp:docPr id="2160" name="Line 346"/>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46" stroked="t" o:allowincell="f" style="position:absolute;mso-position-horizontal-relative:page;mso-position-vertical-relative:page" wp14:anchorId="62B9B6B8">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377" wp14:anchorId="649B8FC2">
              <wp:simplePos x="0" y="0"/>
              <wp:positionH relativeFrom="page">
                <wp:posOffset>0</wp:posOffset>
              </wp:positionH>
              <wp:positionV relativeFrom="page">
                <wp:posOffset>0</wp:posOffset>
              </wp:positionV>
              <wp:extent cx="967105" cy="198755"/>
              <wp:effectExtent l="635" t="635" r="0" b="0"/>
              <wp:wrapNone/>
              <wp:docPr id="2161" name="docshape 340"/>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40" path="m0,0l-2147483645,0l-2147483645,-2147483646l0,-2147483646xe" stroked="f" o:allowincell="f" style="position:absolute;margin-left:0pt;margin-top:0pt;width:76.1pt;height:15.6pt;mso-wrap-style:square;v-text-anchor:top;mso-position-horizontal-relative:page;mso-position-vertical-relative:page" wp14:anchorId="649B8FC2">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48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368" wp14:anchorId="3CEC1740">
              <wp:simplePos x="0" y="0"/>
              <wp:positionH relativeFrom="page">
                <wp:posOffset>0</wp:posOffset>
              </wp:positionH>
              <wp:positionV relativeFrom="page">
                <wp:posOffset>0</wp:posOffset>
              </wp:positionV>
              <wp:extent cx="5074285" cy="635"/>
              <wp:effectExtent l="3175" t="3175" r="3810" b="3175"/>
              <wp:wrapNone/>
              <wp:docPr id="2163" name="Line 345"/>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45" stroked="t" o:allowincell="f" style="position:absolute;mso-position-horizontal-relative:page;mso-position-vertical-relative:page" wp14:anchorId="3CEC1740">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371" wp14:anchorId="10A173B0">
              <wp:simplePos x="0" y="0"/>
              <wp:positionH relativeFrom="page">
                <wp:posOffset>0</wp:posOffset>
              </wp:positionH>
              <wp:positionV relativeFrom="page">
                <wp:posOffset>0</wp:posOffset>
              </wp:positionV>
              <wp:extent cx="5139055" cy="198755"/>
              <wp:effectExtent l="635" t="635" r="0" b="0"/>
              <wp:wrapNone/>
              <wp:docPr id="2164" name="docshape 339"/>
              <a:graphic xmlns:a="http://schemas.openxmlformats.org/drawingml/2006/main">
                <a:graphicData uri="http://schemas.microsoft.com/office/word/2010/wordprocessingShape">
                  <wps:wsp>
                    <wps:cNvSpPr/>
                    <wps:spPr>
                      <a:xfrm>
                        <a:off x="0" y="0"/>
                        <a:ext cx="51390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spacing w:val="-2"/>
                            </w:rPr>
                            <w:t>Chapter</w:t>
                          </w:r>
                          <w:r>
                            <w:rPr>
                              <w:color w:val="000000"/>
                              <w:spacing w:val="-17"/>
                            </w:rPr>
                            <w:t xml:space="preserve"> </w:t>
                          </w:r>
                          <w:r>
                            <w:rPr>
                              <w:color w:val="000000"/>
                              <w:spacing w:val="-2"/>
                            </w:rPr>
                            <w:t>15:</w:t>
                          </w:r>
                          <w:r>
                            <w:rPr>
                              <w:color w:val="000000"/>
                              <w:spacing w:val="-14"/>
                            </w:rPr>
                            <w:t xml:space="preserve"> </w:t>
                          </w:r>
                          <w:r>
                            <w:rPr>
                              <w:color w:val="000000"/>
                              <w:spacing w:val="-2"/>
                            </w:rPr>
                            <w:t>Animations</w:t>
                          </w:r>
                          <w:r>
                            <w:rPr>
                              <w:color w:val="000000"/>
                              <w:spacing w:val="-14"/>
                            </w:rPr>
                            <w:t xml:space="preserve"> </w:t>
                          </w:r>
                          <w:r>
                            <w:rPr>
                              <w:color w:val="000000"/>
                              <w:spacing w:val="-2"/>
                            </w:rPr>
                            <w:t>and</w:t>
                          </w:r>
                          <w:r>
                            <w:rPr>
                              <w:color w:val="000000"/>
                              <w:spacing w:val="-15"/>
                            </w:rPr>
                            <w:t xml:space="preserve"> </w:t>
                          </w:r>
                          <w:r>
                            <w:rPr>
                              <w:color w:val="000000"/>
                              <w:spacing w:val="-2"/>
                            </w:rPr>
                            <w:t>Transitions</w:t>
                          </w:r>
                          <w:r>
                            <w:rPr>
                              <w:color w:val="000000"/>
                              <w:spacing w:val="-14"/>
                            </w:rPr>
                            <w:t xml:space="preserve"> </w:t>
                          </w:r>
                          <w:r>
                            <w:rPr>
                              <w:color w:val="000000"/>
                              <w:spacing w:val="-2"/>
                            </w:rPr>
                            <w:t>with</w:t>
                          </w:r>
                          <w:r>
                            <w:rPr>
                              <w:color w:val="000000"/>
                              <w:spacing w:val="-15"/>
                            </w:rPr>
                            <w:t xml:space="preserve"> </w:t>
                          </w:r>
                          <w:r>
                            <w:rPr>
                              <w:color w:val="000000"/>
                              <w:spacing w:val="-2"/>
                            </w:rPr>
                            <w:t>CoordinatorLayout</w:t>
                          </w:r>
                          <w:r>
                            <w:rPr>
                              <w:color w:val="000000"/>
                              <w:spacing w:val="-14"/>
                            </w:rPr>
                            <w:t xml:space="preserve"> </w:t>
                          </w:r>
                          <w:r>
                            <w:rPr>
                              <w:color w:val="000000"/>
                              <w:spacing w:val="-2"/>
                            </w:rPr>
                            <w:t>and</w:t>
                          </w:r>
                          <w:r>
                            <w:rPr>
                              <w:color w:val="000000"/>
                              <w:spacing w:val="-15"/>
                            </w:rPr>
                            <w:t xml:space="preserve"> </w:t>
                          </w:r>
                          <w:r>
                            <w:rPr>
                              <w:color w:val="000000"/>
                              <w:spacing w:val="-2"/>
                            </w:rPr>
                            <w:t>MotionLayout</w:t>
                          </w:r>
                          <w:r>
                            <w:rPr>
                              <w:color w:val="000000"/>
                              <w:spacing w:val="-14"/>
                            </w:rPr>
                            <w:t xml:space="preserve"> </w:t>
                          </w:r>
                          <w:r>
                            <w:rPr>
                              <w:color w:val="000000"/>
                              <w:spacing w:val="-2"/>
                            </w:rPr>
                            <w:t>|</w:t>
                          </w:r>
                          <w:r>
                            <w:rPr>
                              <w:color w:val="000000"/>
                              <w:spacing w:val="-14"/>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339" path="m0,0l-2147483645,0l-2147483645,-2147483646l0,-2147483646xe" stroked="f" o:allowincell="f" style="position:absolute;margin-left:0pt;margin-top:0pt;width:404.6pt;height:15.6pt;mso-wrap-style:square;v-text-anchor:top;mso-position-horizontal-relative:page;mso-position-vertical-relative:page" wp14:anchorId="10A173B0">
              <v:fill o:detectmouseclick="t" on="false"/>
              <v:stroke color="#3465a4" joinstyle="round" endcap="flat"/>
              <v:textbox>
                <w:txbxContent>
                  <w:p>
                    <w:pPr>
                      <w:pStyle w:val="TextBody"/>
                      <w:spacing w:before="20" w:after="0"/>
                      <w:ind w:left="20" w:hanging="0"/>
                      <w:rPr>
                        <w:color w:val="000000"/>
                      </w:rPr>
                    </w:pPr>
                    <w:r>
                      <w:rPr>
                        <w:color w:val="000000"/>
                        <w:spacing w:val="-2"/>
                      </w:rPr>
                      <w:t>Chapter</w:t>
                    </w:r>
                    <w:r>
                      <w:rPr>
                        <w:color w:val="000000"/>
                        <w:spacing w:val="-17"/>
                      </w:rPr>
                      <w:t xml:space="preserve"> </w:t>
                    </w:r>
                    <w:r>
                      <w:rPr>
                        <w:color w:val="000000"/>
                        <w:spacing w:val="-2"/>
                      </w:rPr>
                      <w:t>15:</w:t>
                    </w:r>
                    <w:r>
                      <w:rPr>
                        <w:color w:val="000000"/>
                        <w:spacing w:val="-14"/>
                      </w:rPr>
                      <w:t xml:space="preserve"> </w:t>
                    </w:r>
                    <w:r>
                      <w:rPr>
                        <w:color w:val="000000"/>
                        <w:spacing w:val="-2"/>
                      </w:rPr>
                      <w:t>Animations</w:t>
                    </w:r>
                    <w:r>
                      <w:rPr>
                        <w:color w:val="000000"/>
                        <w:spacing w:val="-14"/>
                      </w:rPr>
                      <w:t xml:space="preserve"> </w:t>
                    </w:r>
                    <w:r>
                      <w:rPr>
                        <w:color w:val="000000"/>
                        <w:spacing w:val="-2"/>
                      </w:rPr>
                      <w:t>and</w:t>
                    </w:r>
                    <w:r>
                      <w:rPr>
                        <w:color w:val="000000"/>
                        <w:spacing w:val="-15"/>
                      </w:rPr>
                      <w:t xml:space="preserve"> </w:t>
                    </w:r>
                    <w:r>
                      <w:rPr>
                        <w:color w:val="000000"/>
                        <w:spacing w:val="-2"/>
                      </w:rPr>
                      <w:t>Transitions</w:t>
                    </w:r>
                    <w:r>
                      <w:rPr>
                        <w:color w:val="000000"/>
                        <w:spacing w:val="-14"/>
                      </w:rPr>
                      <w:t xml:space="preserve"> </w:t>
                    </w:r>
                    <w:r>
                      <w:rPr>
                        <w:color w:val="000000"/>
                        <w:spacing w:val="-2"/>
                      </w:rPr>
                      <w:t>with</w:t>
                    </w:r>
                    <w:r>
                      <w:rPr>
                        <w:color w:val="000000"/>
                        <w:spacing w:val="-15"/>
                      </w:rPr>
                      <w:t xml:space="preserve"> </w:t>
                    </w:r>
                    <w:r>
                      <w:rPr>
                        <w:color w:val="000000"/>
                        <w:spacing w:val="-2"/>
                      </w:rPr>
                      <w:t>CoordinatorLayout</w:t>
                    </w:r>
                    <w:r>
                      <w:rPr>
                        <w:color w:val="000000"/>
                        <w:spacing w:val="-14"/>
                      </w:rPr>
                      <w:t xml:space="preserve"> </w:t>
                    </w:r>
                    <w:r>
                      <w:rPr>
                        <w:color w:val="000000"/>
                        <w:spacing w:val="-2"/>
                      </w:rPr>
                      <w:t>and</w:t>
                    </w:r>
                    <w:r>
                      <w:rPr>
                        <w:color w:val="000000"/>
                        <w:spacing w:val="-15"/>
                      </w:rPr>
                      <w:t xml:space="preserve"> </w:t>
                    </w:r>
                    <w:r>
                      <w:rPr>
                        <w:color w:val="000000"/>
                        <w:spacing w:val="-2"/>
                      </w:rPr>
                      <w:t>MotionLayout</w:t>
                    </w:r>
                    <w:r>
                      <w:rPr>
                        <w:color w:val="000000"/>
                        <w:spacing w:val="-14"/>
                      </w:rPr>
                      <w:t xml:space="preserve"> </w:t>
                    </w:r>
                    <w:r>
                      <w:rPr>
                        <w:color w:val="000000"/>
                        <w:spacing w:val="-2"/>
                      </w:rPr>
                      <w:t>|</w:t>
                    </w:r>
                    <w:r>
                      <w:rPr>
                        <w:color w:val="000000"/>
                        <w:spacing w:val="-14"/>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48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400" wp14:anchorId="62B9B6B8">
              <wp:simplePos x="0" y="0"/>
              <wp:positionH relativeFrom="page">
                <wp:posOffset>0</wp:posOffset>
              </wp:positionH>
              <wp:positionV relativeFrom="page">
                <wp:posOffset>0</wp:posOffset>
              </wp:positionV>
              <wp:extent cx="5074920" cy="635"/>
              <wp:effectExtent l="3175" t="3175" r="3810" b="3175"/>
              <wp:wrapNone/>
              <wp:docPr id="2166" name="Line 354"/>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54" stroked="t" o:allowincell="f" style="position:absolute;mso-position-horizontal-relative:page;mso-position-vertical-relative:page" wp14:anchorId="62B9B6B8">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403" wp14:anchorId="649B8FC2">
              <wp:simplePos x="0" y="0"/>
              <wp:positionH relativeFrom="page">
                <wp:posOffset>0</wp:posOffset>
              </wp:positionH>
              <wp:positionV relativeFrom="page">
                <wp:posOffset>0</wp:posOffset>
              </wp:positionV>
              <wp:extent cx="967105" cy="198755"/>
              <wp:effectExtent l="635" t="635" r="0" b="0"/>
              <wp:wrapNone/>
              <wp:docPr id="2167" name="docshape 348"/>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48" path="m0,0l-2147483645,0l-2147483645,-2147483646l0,-2147483646xe" stroked="f" o:allowincell="f" style="position:absolute;margin-left:0pt;margin-top:0pt;width:76.1pt;height:15.6pt;mso-wrap-style:square;v-text-anchor:top;mso-position-horizontal-relative:page;mso-position-vertical-relative:page" wp14:anchorId="649B8FC2">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48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394" wp14:anchorId="3CEC1740">
              <wp:simplePos x="0" y="0"/>
              <wp:positionH relativeFrom="page">
                <wp:posOffset>0</wp:posOffset>
              </wp:positionH>
              <wp:positionV relativeFrom="page">
                <wp:posOffset>0</wp:posOffset>
              </wp:positionV>
              <wp:extent cx="5074285" cy="635"/>
              <wp:effectExtent l="3175" t="3175" r="3810" b="3175"/>
              <wp:wrapNone/>
              <wp:docPr id="2169" name="Line 353"/>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53" stroked="t" o:allowincell="f" style="position:absolute;mso-position-horizontal-relative:page;mso-position-vertical-relative:page" wp14:anchorId="3CEC1740">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397" wp14:anchorId="10A173B0">
              <wp:simplePos x="0" y="0"/>
              <wp:positionH relativeFrom="page">
                <wp:posOffset>0</wp:posOffset>
              </wp:positionH>
              <wp:positionV relativeFrom="page">
                <wp:posOffset>0</wp:posOffset>
              </wp:positionV>
              <wp:extent cx="5139055" cy="198755"/>
              <wp:effectExtent l="635" t="635" r="0" b="0"/>
              <wp:wrapNone/>
              <wp:docPr id="2170" name="docshape 347"/>
              <a:graphic xmlns:a="http://schemas.openxmlformats.org/drawingml/2006/main">
                <a:graphicData uri="http://schemas.microsoft.com/office/word/2010/wordprocessingShape">
                  <wps:wsp>
                    <wps:cNvSpPr/>
                    <wps:spPr>
                      <a:xfrm>
                        <a:off x="0" y="0"/>
                        <a:ext cx="51390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spacing w:val="-2"/>
                            </w:rPr>
                            <w:t>Chapter</w:t>
                          </w:r>
                          <w:r>
                            <w:rPr>
                              <w:color w:val="000000"/>
                              <w:spacing w:val="-17"/>
                            </w:rPr>
                            <w:t xml:space="preserve"> </w:t>
                          </w:r>
                          <w:r>
                            <w:rPr>
                              <w:color w:val="000000"/>
                              <w:spacing w:val="-2"/>
                            </w:rPr>
                            <w:t>15:</w:t>
                          </w:r>
                          <w:r>
                            <w:rPr>
                              <w:color w:val="000000"/>
                              <w:spacing w:val="-14"/>
                            </w:rPr>
                            <w:t xml:space="preserve"> </w:t>
                          </w:r>
                          <w:r>
                            <w:rPr>
                              <w:color w:val="000000"/>
                              <w:spacing w:val="-2"/>
                            </w:rPr>
                            <w:t>Animations</w:t>
                          </w:r>
                          <w:r>
                            <w:rPr>
                              <w:color w:val="000000"/>
                              <w:spacing w:val="-14"/>
                            </w:rPr>
                            <w:t xml:space="preserve"> </w:t>
                          </w:r>
                          <w:r>
                            <w:rPr>
                              <w:color w:val="000000"/>
                              <w:spacing w:val="-2"/>
                            </w:rPr>
                            <w:t>and</w:t>
                          </w:r>
                          <w:r>
                            <w:rPr>
                              <w:color w:val="000000"/>
                              <w:spacing w:val="-15"/>
                            </w:rPr>
                            <w:t xml:space="preserve"> </w:t>
                          </w:r>
                          <w:r>
                            <w:rPr>
                              <w:color w:val="000000"/>
                              <w:spacing w:val="-2"/>
                            </w:rPr>
                            <w:t>Transitions</w:t>
                          </w:r>
                          <w:r>
                            <w:rPr>
                              <w:color w:val="000000"/>
                              <w:spacing w:val="-14"/>
                            </w:rPr>
                            <w:t xml:space="preserve"> </w:t>
                          </w:r>
                          <w:r>
                            <w:rPr>
                              <w:color w:val="000000"/>
                              <w:spacing w:val="-2"/>
                            </w:rPr>
                            <w:t>with</w:t>
                          </w:r>
                          <w:r>
                            <w:rPr>
                              <w:color w:val="000000"/>
                              <w:spacing w:val="-15"/>
                            </w:rPr>
                            <w:t xml:space="preserve"> </w:t>
                          </w:r>
                          <w:r>
                            <w:rPr>
                              <w:color w:val="000000"/>
                              <w:spacing w:val="-2"/>
                            </w:rPr>
                            <w:t>CoordinatorLayout</w:t>
                          </w:r>
                          <w:r>
                            <w:rPr>
                              <w:color w:val="000000"/>
                              <w:spacing w:val="-14"/>
                            </w:rPr>
                            <w:t xml:space="preserve"> </w:t>
                          </w:r>
                          <w:r>
                            <w:rPr>
                              <w:color w:val="000000"/>
                              <w:spacing w:val="-2"/>
                            </w:rPr>
                            <w:t>and</w:t>
                          </w:r>
                          <w:r>
                            <w:rPr>
                              <w:color w:val="000000"/>
                              <w:spacing w:val="-15"/>
                            </w:rPr>
                            <w:t xml:space="preserve"> </w:t>
                          </w:r>
                          <w:r>
                            <w:rPr>
                              <w:color w:val="000000"/>
                              <w:spacing w:val="-2"/>
                            </w:rPr>
                            <w:t>MotionLayout</w:t>
                          </w:r>
                          <w:r>
                            <w:rPr>
                              <w:color w:val="000000"/>
                              <w:spacing w:val="-14"/>
                            </w:rPr>
                            <w:t xml:space="preserve"> </w:t>
                          </w:r>
                          <w:r>
                            <w:rPr>
                              <w:color w:val="000000"/>
                              <w:spacing w:val="-2"/>
                            </w:rPr>
                            <w:t>|</w:t>
                          </w:r>
                          <w:r>
                            <w:rPr>
                              <w:color w:val="000000"/>
                              <w:spacing w:val="-14"/>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347" path="m0,0l-2147483645,0l-2147483645,-2147483646l0,-2147483646xe" stroked="f" o:allowincell="f" style="position:absolute;margin-left:0pt;margin-top:0pt;width:404.6pt;height:15.6pt;mso-wrap-style:square;v-text-anchor:top;mso-position-horizontal-relative:page;mso-position-vertical-relative:page" wp14:anchorId="10A173B0">
              <v:fill o:detectmouseclick="t" on="false"/>
              <v:stroke color="#3465a4" joinstyle="round" endcap="flat"/>
              <v:textbox>
                <w:txbxContent>
                  <w:p>
                    <w:pPr>
                      <w:pStyle w:val="TextBody"/>
                      <w:spacing w:before="20" w:after="0"/>
                      <w:ind w:left="20" w:hanging="0"/>
                      <w:rPr>
                        <w:color w:val="000000"/>
                      </w:rPr>
                    </w:pPr>
                    <w:r>
                      <w:rPr>
                        <w:color w:val="000000"/>
                        <w:spacing w:val="-2"/>
                      </w:rPr>
                      <w:t>Chapter</w:t>
                    </w:r>
                    <w:r>
                      <w:rPr>
                        <w:color w:val="000000"/>
                        <w:spacing w:val="-17"/>
                      </w:rPr>
                      <w:t xml:space="preserve"> </w:t>
                    </w:r>
                    <w:r>
                      <w:rPr>
                        <w:color w:val="000000"/>
                        <w:spacing w:val="-2"/>
                      </w:rPr>
                      <w:t>15:</w:t>
                    </w:r>
                    <w:r>
                      <w:rPr>
                        <w:color w:val="000000"/>
                        <w:spacing w:val="-14"/>
                      </w:rPr>
                      <w:t xml:space="preserve"> </w:t>
                    </w:r>
                    <w:r>
                      <w:rPr>
                        <w:color w:val="000000"/>
                        <w:spacing w:val="-2"/>
                      </w:rPr>
                      <w:t>Animations</w:t>
                    </w:r>
                    <w:r>
                      <w:rPr>
                        <w:color w:val="000000"/>
                        <w:spacing w:val="-14"/>
                      </w:rPr>
                      <w:t xml:space="preserve"> </w:t>
                    </w:r>
                    <w:r>
                      <w:rPr>
                        <w:color w:val="000000"/>
                        <w:spacing w:val="-2"/>
                      </w:rPr>
                      <w:t>and</w:t>
                    </w:r>
                    <w:r>
                      <w:rPr>
                        <w:color w:val="000000"/>
                        <w:spacing w:val="-15"/>
                      </w:rPr>
                      <w:t xml:space="preserve"> </w:t>
                    </w:r>
                    <w:r>
                      <w:rPr>
                        <w:color w:val="000000"/>
                        <w:spacing w:val="-2"/>
                      </w:rPr>
                      <w:t>Transitions</w:t>
                    </w:r>
                    <w:r>
                      <w:rPr>
                        <w:color w:val="000000"/>
                        <w:spacing w:val="-14"/>
                      </w:rPr>
                      <w:t xml:space="preserve"> </w:t>
                    </w:r>
                    <w:r>
                      <w:rPr>
                        <w:color w:val="000000"/>
                        <w:spacing w:val="-2"/>
                      </w:rPr>
                      <w:t>with</w:t>
                    </w:r>
                    <w:r>
                      <w:rPr>
                        <w:color w:val="000000"/>
                        <w:spacing w:val="-15"/>
                      </w:rPr>
                      <w:t xml:space="preserve"> </w:t>
                    </w:r>
                    <w:r>
                      <w:rPr>
                        <w:color w:val="000000"/>
                        <w:spacing w:val="-2"/>
                      </w:rPr>
                      <w:t>CoordinatorLayout</w:t>
                    </w:r>
                    <w:r>
                      <w:rPr>
                        <w:color w:val="000000"/>
                        <w:spacing w:val="-14"/>
                      </w:rPr>
                      <w:t xml:space="preserve"> </w:t>
                    </w:r>
                    <w:r>
                      <w:rPr>
                        <w:color w:val="000000"/>
                        <w:spacing w:val="-2"/>
                      </w:rPr>
                      <w:t>and</w:t>
                    </w:r>
                    <w:r>
                      <w:rPr>
                        <w:color w:val="000000"/>
                        <w:spacing w:val="-15"/>
                      </w:rPr>
                      <w:t xml:space="preserve"> </w:t>
                    </w:r>
                    <w:r>
                      <w:rPr>
                        <w:color w:val="000000"/>
                        <w:spacing w:val="-2"/>
                      </w:rPr>
                      <w:t>MotionLayout</w:t>
                    </w:r>
                    <w:r>
                      <w:rPr>
                        <w:color w:val="000000"/>
                        <w:spacing w:val="-14"/>
                      </w:rPr>
                      <w:t xml:space="preserve"> </w:t>
                    </w:r>
                    <w:r>
                      <w:rPr>
                        <w:color w:val="000000"/>
                        <w:spacing w:val="-2"/>
                      </w:rPr>
                      <w:t>|</w:t>
                    </w:r>
                    <w:r>
                      <w:rPr>
                        <w:color w:val="000000"/>
                        <w:spacing w:val="-14"/>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48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382" wp14:anchorId="62B9B6B8">
              <wp:simplePos x="0" y="0"/>
              <wp:positionH relativeFrom="page">
                <wp:posOffset>0</wp:posOffset>
              </wp:positionH>
              <wp:positionV relativeFrom="page">
                <wp:posOffset>0</wp:posOffset>
              </wp:positionV>
              <wp:extent cx="5074920" cy="635"/>
              <wp:effectExtent l="3175" t="3175" r="3810" b="3175"/>
              <wp:wrapNone/>
              <wp:docPr id="2173" name="Line 348"/>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48" stroked="t" o:allowincell="f" style="position:absolute;mso-position-horizontal-relative:page;mso-position-vertical-relative:page" wp14:anchorId="62B9B6B8">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383" wp14:anchorId="649B8FC2">
              <wp:simplePos x="0" y="0"/>
              <wp:positionH relativeFrom="page">
                <wp:posOffset>0</wp:posOffset>
              </wp:positionH>
              <wp:positionV relativeFrom="page">
                <wp:posOffset>0</wp:posOffset>
              </wp:positionV>
              <wp:extent cx="967105" cy="198755"/>
              <wp:effectExtent l="635" t="635" r="0" b="0"/>
              <wp:wrapNone/>
              <wp:docPr id="2174" name="docshape 342"/>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42" path="m0,0l-2147483645,0l-2147483645,-2147483646l0,-2147483646xe" stroked="f" o:allowincell="f" style="position:absolute;margin-left:0pt;margin-top:0pt;width:76.1pt;height:15.6pt;mso-wrap-style:square;v-text-anchor:top;mso-position-horizontal-relative:page;mso-position-vertical-relative:page" wp14:anchorId="649B8FC2">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48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380" wp14:anchorId="3CEC1740">
              <wp:simplePos x="0" y="0"/>
              <wp:positionH relativeFrom="page">
                <wp:posOffset>0</wp:posOffset>
              </wp:positionH>
              <wp:positionV relativeFrom="page">
                <wp:posOffset>0</wp:posOffset>
              </wp:positionV>
              <wp:extent cx="5074285" cy="635"/>
              <wp:effectExtent l="3175" t="3175" r="3810" b="3175"/>
              <wp:wrapNone/>
              <wp:docPr id="2176" name="Line 347"/>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47" stroked="t" o:allowincell="f" style="position:absolute;mso-position-horizontal-relative:page;mso-position-vertical-relative:page" wp14:anchorId="3CEC1740">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381" wp14:anchorId="10A173B0">
              <wp:simplePos x="0" y="0"/>
              <wp:positionH relativeFrom="page">
                <wp:posOffset>0</wp:posOffset>
              </wp:positionH>
              <wp:positionV relativeFrom="page">
                <wp:posOffset>0</wp:posOffset>
              </wp:positionV>
              <wp:extent cx="5139055" cy="198755"/>
              <wp:effectExtent l="635" t="635" r="0" b="0"/>
              <wp:wrapNone/>
              <wp:docPr id="2177" name="docshape 341"/>
              <a:graphic xmlns:a="http://schemas.openxmlformats.org/drawingml/2006/main">
                <a:graphicData uri="http://schemas.microsoft.com/office/word/2010/wordprocessingShape">
                  <wps:wsp>
                    <wps:cNvSpPr/>
                    <wps:spPr>
                      <a:xfrm>
                        <a:off x="0" y="0"/>
                        <a:ext cx="51390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spacing w:val="-2"/>
                            </w:rPr>
                            <w:t>Chapter</w:t>
                          </w:r>
                          <w:r>
                            <w:rPr>
                              <w:color w:val="000000"/>
                              <w:spacing w:val="-17"/>
                            </w:rPr>
                            <w:t xml:space="preserve"> </w:t>
                          </w:r>
                          <w:r>
                            <w:rPr>
                              <w:color w:val="000000"/>
                              <w:spacing w:val="-2"/>
                            </w:rPr>
                            <w:t>15:</w:t>
                          </w:r>
                          <w:r>
                            <w:rPr>
                              <w:color w:val="000000"/>
                              <w:spacing w:val="-14"/>
                            </w:rPr>
                            <w:t xml:space="preserve"> </w:t>
                          </w:r>
                          <w:r>
                            <w:rPr>
                              <w:color w:val="000000"/>
                              <w:spacing w:val="-2"/>
                            </w:rPr>
                            <w:t>Animations</w:t>
                          </w:r>
                          <w:r>
                            <w:rPr>
                              <w:color w:val="000000"/>
                              <w:spacing w:val="-14"/>
                            </w:rPr>
                            <w:t xml:space="preserve"> </w:t>
                          </w:r>
                          <w:r>
                            <w:rPr>
                              <w:color w:val="000000"/>
                              <w:spacing w:val="-2"/>
                            </w:rPr>
                            <w:t>and</w:t>
                          </w:r>
                          <w:r>
                            <w:rPr>
                              <w:color w:val="000000"/>
                              <w:spacing w:val="-15"/>
                            </w:rPr>
                            <w:t xml:space="preserve"> </w:t>
                          </w:r>
                          <w:r>
                            <w:rPr>
                              <w:color w:val="000000"/>
                              <w:spacing w:val="-2"/>
                            </w:rPr>
                            <w:t>Transitions</w:t>
                          </w:r>
                          <w:r>
                            <w:rPr>
                              <w:color w:val="000000"/>
                              <w:spacing w:val="-14"/>
                            </w:rPr>
                            <w:t xml:space="preserve"> </w:t>
                          </w:r>
                          <w:r>
                            <w:rPr>
                              <w:color w:val="000000"/>
                              <w:spacing w:val="-2"/>
                            </w:rPr>
                            <w:t>with</w:t>
                          </w:r>
                          <w:r>
                            <w:rPr>
                              <w:color w:val="000000"/>
                              <w:spacing w:val="-15"/>
                            </w:rPr>
                            <w:t xml:space="preserve"> </w:t>
                          </w:r>
                          <w:r>
                            <w:rPr>
                              <w:color w:val="000000"/>
                              <w:spacing w:val="-2"/>
                            </w:rPr>
                            <w:t>CoordinatorLayout</w:t>
                          </w:r>
                          <w:r>
                            <w:rPr>
                              <w:color w:val="000000"/>
                              <w:spacing w:val="-14"/>
                            </w:rPr>
                            <w:t xml:space="preserve"> </w:t>
                          </w:r>
                          <w:r>
                            <w:rPr>
                              <w:color w:val="000000"/>
                              <w:spacing w:val="-2"/>
                            </w:rPr>
                            <w:t>and</w:t>
                          </w:r>
                          <w:r>
                            <w:rPr>
                              <w:color w:val="000000"/>
                              <w:spacing w:val="-15"/>
                            </w:rPr>
                            <w:t xml:space="preserve"> </w:t>
                          </w:r>
                          <w:r>
                            <w:rPr>
                              <w:color w:val="000000"/>
                              <w:spacing w:val="-2"/>
                            </w:rPr>
                            <w:t>MotionLayout</w:t>
                          </w:r>
                          <w:r>
                            <w:rPr>
                              <w:color w:val="000000"/>
                              <w:spacing w:val="-14"/>
                            </w:rPr>
                            <w:t xml:space="preserve"> </w:t>
                          </w:r>
                          <w:r>
                            <w:rPr>
                              <w:color w:val="000000"/>
                              <w:spacing w:val="-2"/>
                            </w:rPr>
                            <w:t>|</w:t>
                          </w:r>
                          <w:r>
                            <w:rPr>
                              <w:color w:val="000000"/>
                              <w:spacing w:val="-14"/>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341" path="m0,0l-2147483645,0l-2147483645,-2147483646l0,-2147483646xe" stroked="f" o:allowincell="f" style="position:absolute;margin-left:0pt;margin-top:0pt;width:404.6pt;height:15.6pt;mso-wrap-style:square;v-text-anchor:top;mso-position-horizontal-relative:page;mso-position-vertical-relative:page" wp14:anchorId="10A173B0">
              <v:fill o:detectmouseclick="t" on="false"/>
              <v:stroke color="#3465a4" joinstyle="round" endcap="flat"/>
              <v:textbox>
                <w:txbxContent>
                  <w:p>
                    <w:pPr>
                      <w:pStyle w:val="TextBody"/>
                      <w:spacing w:before="20" w:after="0"/>
                      <w:ind w:left="20" w:hanging="0"/>
                      <w:rPr>
                        <w:color w:val="000000"/>
                      </w:rPr>
                    </w:pPr>
                    <w:r>
                      <w:rPr>
                        <w:color w:val="000000"/>
                        <w:spacing w:val="-2"/>
                      </w:rPr>
                      <w:t>Chapter</w:t>
                    </w:r>
                    <w:r>
                      <w:rPr>
                        <w:color w:val="000000"/>
                        <w:spacing w:val="-17"/>
                      </w:rPr>
                      <w:t xml:space="preserve"> </w:t>
                    </w:r>
                    <w:r>
                      <w:rPr>
                        <w:color w:val="000000"/>
                        <w:spacing w:val="-2"/>
                      </w:rPr>
                      <w:t>15:</w:t>
                    </w:r>
                    <w:r>
                      <w:rPr>
                        <w:color w:val="000000"/>
                        <w:spacing w:val="-14"/>
                      </w:rPr>
                      <w:t xml:space="preserve"> </w:t>
                    </w:r>
                    <w:r>
                      <w:rPr>
                        <w:color w:val="000000"/>
                        <w:spacing w:val="-2"/>
                      </w:rPr>
                      <w:t>Animations</w:t>
                    </w:r>
                    <w:r>
                      <w:rPr>
                        <w:color w:val="000000"/>
                        <w:spacing w:val="-14"/>
                      </w:rPr>
                      <w:t xml:space="preserve"> </w:t>
                    </w:r>
                    <w:r>
                      <w:rPr>
                        <w:color w:val="000000"/>
                        <w:spacing w:val="-2"/>
                      </w:rPr>
                      <w:t>and</w:t>
                    </w:r>
                    <w:r>
                      <w:rPr>
                        <w:color w:val="000000"/>
                        <w:spacing w:val="-15"/>
                      </w:rPr>
                      <w:t xml:space="preserve"> </w:t>
                    </w:r>
                    <w:r>
                      <w:rPr>
                        <w:color w:val="000000"/>
                        <w:spacing w:val="-2"/>
                      </w:rPr>
                      <w:t>Transitions</w:t>
                    </w:r>
                    <w:r>
                      <w:rPr>
                        <w:color w:val="000000"/>
                        <w:spacing w:val="-14"/>
                      </w:rPr>
                      <w:t xml:space="preserve"> </w:t>
                    </w:r>
                    <w:r>
                      <w:rPr>
                        <w:color w:val="000000"/>
                        <w:spacing w:val="-2"/>
                      </w:rPr>
                      <w:t>with</w:t>
                    </w:r>
                    <w:r>
                      <w:rPr>
                        <w:color w:val="000000"/>
                        <w:spacing w:val="-15"/>
                      </w:rPr>
                      <w:t xml:space="preserve"> </w:t>
                    </w:r>
                    <w:r>
                      <w:rPr>
                        <w:color w:val="000000"/>
                        <w:spacing w:val="-2"/>
                      </w:rPr>
                      <w:t>CoordinatorLayout</w:t>
                    </w:r>
                    <w:r>
                      <w:rPr>
                        <w:color w:val="000000"/>
                        <w:spacing w:val="-14"/>
                      </w:rPr>
                      <w:t xml:space="preserve"> </w:t>
                    </w:r>
                    <w:r>
                      <w:rPr>
                        <w:color w:val="000000"/>
                        <w:spacing w:val="-2"/>
                      </w:rPr>
                      <w:t>and</w:t>
                    </w:r>
                    <w:r>
                      <w:rPr>
                        <w:color w:val="000000"/>
                        <w:spacing w:val="-15"/>
                      </w:rPr>
                      <w:t xml:space="preserve"> </w:t>
                    </w:r>
                    <w:r>
                      <w:rPr>
                        <w:color w:val="000000"/>
                        <w:spacing w:val="-2"/>
                      </w:rPr>
                      <w:t>MotionLayout</w:t>
                    </w:r>
                    <w:r>
                      <w:rPr>
                        <w:color w:val="000000"/>
                        <w:spacing w:val="-14"/>
                      </w:rPr>
                      <w:t xml:space="preserve"> </w:t>
                    </w:r>
                    <w:r>
                      <w:rPr>
                        <w:color w:val="000000"/>
                        <w:spacing w:val="-2"/>
                      </w:rPr>
                      <w:t>|</w:t>
                    </w:r>
                    <w:r>
                      <w:rPr>
                        <w:color w:val="000000"/>
                        <w:spacing w:val="-14"/>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48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386" wp14:anchorId="62B9B6B8">
              <wp:simplePos x="0" y="0"/>
              <wp:positionH relativeFrom="page">
                <wp:posOffset>0</wp:posOffset>
              </wp:positionH>
              <wp:positionV relativeFrom="page">
                <wp:posOffset>0</wp:posOffset>
              </wp:positionV>
              <wp:extent cx="5074920" cy="635"/>
              <wp:effectExtent l="3175" t="3175" r="3810" b="3175"/>
              <wp:wrapNone/>
              <wp:docPr id="2180" name="Line 350"/>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50" stroked="t" o:allowincell="f" style="position:absolute;mso-position-horizontal-relative:page;mso-position-vertical-relative:page" wp14:anchorId="62B9B6B8">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387" wp14:anchorId="649B8FC2">
              <wp:simplePos x="0" y="0"/>
              <wp:positionH relativeFrom="page">
                <wp:posOffset>0</wp:posOffset>
              </wp:positionH>
              <wp:positionV relativeFrom="page">
                <wp:posOffset>0</wp:posOffset>
              </wp:positionV>
              <wp:extent cx="967105" cy="198755"/>
              <wp:effectExtent l="635" t="635" r="0" b="0"/>
              <wp:wrapNone/>
              <wp:docPr id="2181" name="docshape 344"/>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44" path="m0,0l-2147483645,0l-2147483645,-2147483646l0,-2147483646xe" stroked="f" o:allowincell="f" style="position:absolute;margin-left:0pt;margin-top:0pt;width:76.1pt;height:15.6pt;mso-wrap-style:square;v-text-anchor:top;mso-position-horizontal-relative:page;mso-position-vertical-relative:page" wp14:anchorId="649B8FC2">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4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351" wp14:anchorId="2329A888">
              <wp:simplePos x="0" y="0"/>
              <wp:positionH relativeFrom="page">
                <wp:posOffset>662940</wp:posOffset>
              </wp:positionH>
              <wp:positionV relativeFrom="page">
                <wp:posOffset>664845</wp:posOffset>
              </wp:positionV>
              <wp:extent cx="5074920" cy="635"/>
              <wp:effectExtent l="3175" t="3175" r="3810" b="3175"/>
              <wp:wrapNone/>
              <wp:docPr id="203" name="Line 44"/>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44" stroked="t" o:allowincell="f" style="position:absolute;mso-position-horizontal-relative:page;mso-position-vertical-relative:page" wp14:anchorId="2329A888">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354" wp14:anchorId="157D298B">
              <wp:simplePos x="0" y="0"/>
              <wp:positionH relativeFrom="page">
                <wp:posOffset>625475</wp:posOffset>
              </wp:positionH>
              <wp:positionV relativeFrom="page">
                <wp:posOffset>428625</wp:posOffset>
              </wp:positionV>
              <wp:extent cx="894080" cy="198755"/>
              <wp:effectExtent l="0" t="635" r="0" b="0"/>
              <wp:wrapNone/>
              <wp:docPr id="204" name="docshape 44"/>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28</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44" path="m0,0l-2147483645,0l-2147483645,-2147483646l0,-2147483646xe" stroked="f" o:allowincell="f" style="position:absolute;margin-left:49.25pt;margin-top:33.75pt;width:70.35pt;height:15.6pt;mso-wrap-style:square;v-text-anchor:top;mso-position-horizontal-relative:page;mso-position-vertical-relative:page" wp14:anchorId="157D298B">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28</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49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384" wp14:anchorId="3CEC1740">
              <wp:simplePos x="0" y="0"/>
              <wp:positionH relativeFrom="page">
                <wp:posOffset>0</wp:posOffset>
              </wp:positionH>
              <wp:positionV relativeFrom="page">
                <wp:posOffset>0</wp:posOffset>
              </wp:positionV>
              <wp:extent cx="5074285" cy="635"/>
              <wp:effectExtent l="3175" t="3175" r="3810" b="3175"/>
              <wp:wrapNone/>
              <wp:docPr id="2183" name="Line 349"/>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49" stroked="t" o:allowincell="f" style="position:absolute;mso-position-horizontal-relative:page;mso-position-vertical-relative:page" wp14:anchorId="3CEC1740">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385" wp14:anchorId="10A173B0">
              <wp:simplePos x="0" y="0"/>
              <wp:positionH relativeFrom="page">
                <wp:posOffset>0</wp:posOffset>
              </wp:positionH>
              <wp:positionV relativeFrom="page">
                <wp:posOffset>0</wp:posOffset>
              </wp:positionV>
              <wp:extent cx="5139055" cy="198755"/>
              <wp:effectExtent l="635" t="635" r="0" b="0"/>
              <wp:wrapNone/>
              <wp:docPr id="2184" name="docshape 343"/>
              <a:graphic xmlns:a="http://schemas.openxmlformats.org/drawingml/2006/main">
                <a:graphicData uri="http://schemas.microsoft.com/office/word/2010/wordprocessingShape">
                  <wps:wsp>
                    <wps:cNvSpPr/>
                    <wps:spPr>
                      <a:xfrm>
                        <a:off x="0" y="0"/>
                        <a:ext cx="51390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spacing w:val="-2"/>
                            </w:rPr>
                            <w:t>Chapter</w:t>
                          </w:r>
                          <w:r>
                            <w:rPr>
                              <w:color w:val="000000"/>
                              <w:spacing w:val="-17"/>
                            </w:rPr>
                            <w:t xml:space="preserve"> </w:t>
                          </w:r>
                          <w:r>
                            <w:rPr>
                              <w:color w:val="000000"/>
                              <w:spacing w:val="-2"/>
                            </w:rPr>
                            <w:t>15:</w:t>
                          </w:r>
                          <w:r>
                            <w:rPr>
                              <w:color w:val="000000"/>
                              <w:spacing w:val="-14"/>
                            </w:rPr>
                            <w:t xml:space="preserve"> </w:t>
                          </w:r>
                          <w:r>
                            <w:rPr>
                              <w:color w:val="000000"/>
                              <w:spacing w:val="-2"/>
                            </w:rPr>
                            <w:t>Animations</w:t>
                          </w:r>
                          <w:r>
                            <w:rPr>
                              <w:color w:val="000000"/>
                              <w:spacing w:val="-14"/>
                            </w:rPr>
                            <w:t xml:space="preserve"> </w:t>
                          </w:r>
                          <w:r>
                            <w:rPr>
                              <w:color w:val="000000"/>
                              <w:spacing w:val="-2"/>
                            </w:rPr>
                            <w:t>and</w:t>
                          </w:r>
                          <w:r>
                            <w:rPr>
                              <w:color w:val="000000"/>
                              <w:spacing w:val="-15"/>
                            </w:rPr>
                            <w:t xml:space="preserve"> </w:t>
                          </w:r>
                          <w:r>
                            <w:rPr>
                              <w:color w:val="000000"/>
                              <w:spacing w:val="-2"/>
                            </w:rPr>
                            <w:t>Transitions</w:t>
                          </w:r>
                          <w:r>
                            <w:rPr>
                              <w:color w:val="000000"/>
                              <w:spacing w:val="-14"/>
                            </w:rPr>
                            <w:t xml:space="preserve"> </w:t>
                          </w:r>
                          <w:r>
                            <w:rPr>
                              <w:color w:val="000000"/>
                              <w:spacing w:val="-2"/>
                            </w:rPr>
                            <w:t>with</w:t>
                          </w:r>
                          <w:r>
                            <w:rPr>
                              <w:color w:val="000000"/>
                              <w:spacing w:val="-15"/>
                            </w:rPr>
                            <w:t xml:space="preserve"> </w:t>
                          </w:r>
                          <w:r>
                            <w:rPr>
                              <w:color w:val="000000"/>
                              <w:spacing w:val="-2"/>
                            </w:rPr>
                            <w:t>CoordinatorLayout</w:t>
                          </w:r>
                          <w:r>
                            <w:rPr>
                              <w:color w:val="000000"/>
                              <w:spacing w:val="-14"/>
                            </w:rPr>
                            <w:t xml:space="preserve"> </w:t>
                          </w:r>
                          <w:r>
                            <w:rPr>
                              <w:color w:val="000000"/>
                              <w:spacing w:val="-2"/>
                            </w:rPr>
                            <w:t>and</w:t>
                          </w:r>
                          <w:r>
                            <w:rPr>
                              <w:color w:val="000000"/>
                              <w:spacing w:val="-15"/>
                            </w:rPr>
                            <w:t xml:space="preserve"> </w:t>
                          </w:r>
                          <w:r>
                            <w:rPr>
                              <w:color w:val="000000"/>
                              <w:spacing w:val="-2"/>
                            </w:rPr>
                            <w:t>MotionLayout</w:t>
                          </w:r>
                          <w:r>
                            <w:rPr>
                              <w:color w:val="000000"/>
                              <w:spacing w:val="-14"/>
                            </w:rPr>
                            <w:t xml:space="preserve"> </w:t>
                          </w:r>
                          <w:r>
                            <w:rPr>
                              <w:color w:val="000000"/>
                              <w:spacing w:val="-2"/>
                            </w:rPr>
                            <w:t>|</w:t>
                          </w:r>
                          <w:r>
                            <w:rPr>
                              <w:color w:val="000000"/>
                              <w:spacing w:val="-14"/>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343" path="m0,0l-2147483645,0l-2147483645,-2147483646l0,-2147483646xe" stroked="f" o:allowincell="f" style="position:absolute;margin-left:0pt;margin-top:0pt;width:404.6pt;height:15.6pt;mso-wrap-style:square;v-text-anchor:top;mso-position-horizontal-relative:page;mso-position-vertical-relative:page" wp14:anchorId="10A173B0">
              <v:fill o:detectmouseclick="t" on="false"/>
              <v:stroke color="#3465a4" joinstyle="round" endcap="flat"/>
              <v:textbox>
                <w:txbxContent>
                  <w:p>
                    <w:pPr>
                      <w:pStyle w:val="TextBody"/>
                      <w:spacing w:before="20" w:after="0"/>
                      <w:ind w:left="20" w:hanging="0"/>
                      <w:rPr>
                        <w:color w:val="000000"/>
                      </w:rPr>
                    </w:pPr>
                    <w:r>
                      <w:rPr>
                        <w:color w:val="000000"/>
                        <w:spacing w:val="-2"/>
                      </w:rPr>
                      <w:t>Chapter</w:t>
                    </w:r>
                    <w:r>
                      <w:rPr>
                        <w:color w:val="000000"/>
                        <w:spacing w:val="-17"/>
                      </w:rPr>
                      <w:t xml:space="preserve"> </w:t>
                    </w:r>
                    <w:r>
                      <w:rPr>
                        <w:color w:val="000000"/>
                        <w:spacing w:val="-2"/>
                      </w:rPr>
                      <w:t>15:</w:t>
                    </w:r>
                    <w:r>
                      <w:rPr>
                        <w:color w:val="000000"/>
                        <w:spacing w:val="-14"/>
                      </w:rPr>
                      <w:t xml:space="preserve"> </w:t>
                    </w:r>
                    <w:r>
                      <w:rPr>
                        <w:color w:val="000000"/>
                        <w:spacing w:val="-2"/>
                      </w:rPr>
                      <w:t>Animations</w:t>
                    </w:r>
                    <w:r>
                      <w:rPr>
                        <w:color w:val="000000"/>
                        <w:spacing w:val="-14"/>
                      </w:rPr>
                      <w:t xml:space="preserve"> </w:t>
                    </w:r>
                    <w:r>
                      <w:rPr>
                        <w:color w:val="000000"/>
                        <w:spacing w:val="-2"/>
                      </w:rPr>
                      <w:t>and</w:t>
                    </w:r>
                    <w:r>
                      <w:rPr>
                        <w:color w:val="000000"/>
                        <w:spacing w:val="-15"/>
                      </w:rPr>
                      <w:t xml:space="preserve"> </w:t>
                    </w:r>
                    <w:r>
                      <w:rPr>
                        <w:color w:val="000000"/>
                        <w:spacing w:val="-2"/>
                      </w:rPr>
                      <w:t>Transitions</w:t>
                    </w:r>
                    <w:r>
                      <w:rPr>
                        <w:color w:val="000000"/>
                        <w:spacing w:val="-14"/>
                      </w:rPr>
                      <w:t xml:space="preserve"> </w:t>
                    </w:r>
                    <w:r>
                      <w:rPr>
                        <w:color w:val="000000"/>
                        <w:spacing w:val="-2"/>
                      </w:rPr>
                      <w:t>with</w:t>
                    </w:r>
                    <w:r>
                      <w:rPr>
                        <w:color w:val="000000"/>
                        <w:spacing w:val="-15"/>
                      </w:rPr>
                      <w:t xml:space="preserve"> </w:t>
                    </w:r>
                    <w:r>
                      <w:rPr>
                        <w:color w:val="000000"/>
                        <w:spacing w:val="-2"/>
                      </w:rPr>
                      <w:t>CoordinatorLayout</w:t>
                    </w:r>
                    <w:r>
                      <w:rPr>
                        <w:color w:val="000000"/>
                        <w:spacing w:val="-14"/>
                      </w:rPr>
                      <w:t xml:space="preserve"> </w:t>
                    </w:r>
                    <w:r>
                      <w:rPr>
                        <w:color w:val="000000"/>
                        <w:spacing w:val="-2"/>
                      </w:rPr>
                      <w:t>and</w:t>
                    </w:r>
                    <w:r>
                      <w:rPr>
                        <w:color w:val="000000"/>
                        <w:spacing w:val="-15"/>
                      </w:rPr>
                      <w:t xml:space="preserve"> </w:t>
                    </w:r>
                    <w:r>
                      <w:rPr>
                        <w:color w:val="000000"/>
                        <w:spacing w:val="-2"/>
                      </w:rPr>
                      <w:t>MotionLayout</w:t>
                    </w:r>
                    <w:r>
                      <w:rPr>
                        <w:color w:val="000000"/>
                        <w:spacing w:val="-14"/>
                      </w:rPr>
                      <w:t xml:space="preserve"> </w:t>
                    </w:r>
                    <w:r>
                      <w:rPr>
                        <w:color w:val="000000"/>
                        <w:spacing w:val="-2"/>
                      </w:rPr>
                      <w:t>|</w:t>
                    </w:r>
                    <w:r>
                      <w:rPr>
                        <w:color w:val="000000"/>
                        <w:spacing w:val="-14"/>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49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390" wp14:anchorId="62B9B6B8">
              <wp:simplePos x="0" y="0"/>
              <wp:positionH relativeFrom="page">
                <wp:posOffset>0</wp:posOffset>
              </wp:positionH>
              <wp:positionV relativeFrom="page">
                <wp:posOffset>0</wp:posOffset>
              </wp:positionV>
              <wp:extent cx="5074920" cy="635"/>
              <wp:effectExtent l="3175" t="3175" r="3810" b="3175"/>
              <wp:wrapNone/>
              <wp:docPr id="2187" name="Line 352"/>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52" stroked="t" o:allowincell="f" style="position:absolute;mso-position-horizontal-relative:page;mso-position-vertical-relative:page" wp14:anchorId="62B9B6B8">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391" wp14:anchorId="649B8FC2">
              <wp:simplePos x="0" y="0"/>
              <wp:positionH relativeFrom="page">
                <wp:posOffset>0</wp:posOffset>
              </wp:positionH>
              <wp:positionV relativeFrom="page">
                <wp:posOffset>0</wp:posOffset>
              </wp:positionV>
              <wp:extent cx="967105" cy="198755"/>
              <wp:effectExtent l="635" t="635" r="0" b="0"/>
              <wp:wrapNone/>
              <wp:docPr id="2188" name="docshape 346"/>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46" path="m0,0l-2147483645,0l-2147483645,-2147483646l0,-2147483646xe" stroked="f" o:allowincell="f" style="position:absolute;margin-left:0pt;margin-top:0pt;width:76.1pt;height:15.6pt;mso-wrap-style:square;v-text-anchor:top;mso-position-horizontal-relative:page;mso-position-vertical-relative:page" wp14:anchorId="649B8FC2">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49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388" wp14:anchorId="3CEC1740">
              <wp:simplePos x="0" y="0"/>
              <wp:positionH relativeFrom="page">
                <wp:posOffset>0</wp:posOffset>
              </wp:positionH>
              <wp:positionV relativeFrom="page">
                <wp:posOffset>0</wp:posOffset>
              </wp:positionV>
              <wp:extent cx="5074285" cy="635"/>
              <wp:effectExtent l="3175" t="3175" r="3810" b="3175"/>
              <wp:wrapNone/>
              <wp:docPr id="2190" name="Line 351"/>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51" stroked="t" o:allowincell="f" style="position:absolute;mso-position-horizontal-relative:page;mso-position-vertical-relative:page" wp14:anchorId="3CEC1740">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389" wp14:anchorId="10A173B0">
              <wp:simplePos x="0" y="0"/>
              <wp:positionH relativeFrom="page">
                <wp:posOffset>0</wp:posOffset>
              </wp:positionH>
              <wp:positionV relativeFrom="page">
                <wp:posOffset>0</wp:posOffset>
              </wp:positionV>
              <wp:extent cx="5139055" cy="198755"/>
              <wp:effectExtent l="635" t="635" r="0" b="0"/>
              <wp:wrapNone/>
              <wp:docPr id="2191" name="docshape 345"/>
              <a:graphic xmlns:a="http://schemas.openxmlformats.org/drawingml/2006/main">
                <a:graphicData uri="http://schemas.microsoft.com/office/word/2010/wordprocessingShape">
                  <wps:wsp>
                    <wps:cNvSpPr/>
                    <wps:spPr>
                      <a:xfrm>
                        <a:off x="0" y="0"/>
                        <a:ext cx="51390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spacing w:val="-2"/>
                            </w:rPr>
                            <w:t>Chapter</w:t>
                          </w:r>
                          <w:r>
                            <w:rPr>
                              <w:color w:val="000000"/>
                              <w:spacing w:val="-17"/>
                            </w:rPr>
                            <w:t xml:space="preserve"> </w:t>
                          </w:r>
                          <w:r>
                            <w:rPr>
                              <w:color w:val="000000"/>
                              <w:spacing w:val="-2"/>
                            </w:rPr>
                            <w:t>15:</w:t>
                          </w:r>
                          <w:r>
                            <w:rPr>
                              <w:color w:val="000000"/>
                              <w:spacing w:val="-14"/>
                            </w:rPr>
                            <w:t xml:space="preserve"> </w:t>
                          </w:r>
                          <w:r>
                            <w:rPr>
                              <w:color w:val="000000"/>
                              <w:spacing w:val="-2"/>
                            </w:rPr>
                            <w:t>Animations</w:t>
                          </w:r>
                          <w:r>
                            <w:rPr>
                              <w:color w:val="000000"/>
                              <w:spacing w:val="-14"/>
                            </w:rPr>
                            <w:t xml:space="preserve"> </w:t>
                          </w:r>
                          <w:r>
                            <w:rPr>
                              <w:color w:val="000000"/>
                              <w:spacing w:val="-2"/>
                            </w:rPr>
                            <w:t>and</w:t>
                          </w:r>
                          <w:r>
                            <w:rPr>
                              <w:color w:val="000000"/>
                              <w:spacing w:val="-15"/>
                            </w:rPr>
                            <w:t xml:space="preserve"> </w:t>
                          </w:r>
                          <w:r>
                            <w:rPr>
                              <w:color w:val="000000"/>
                              <w:spacing w:val="-2"/>
                            </w:rPr>
                            <w:t>Transitions</w:t>
                          </w:r>
                          <w:r>
                            <w:rPr>
                              <w:color w:val="000000"/>
                              <w:spacing w:val="-14"/>
                            </w:rPr>
                            <w:t xml:space="preserve"> </w:t>
                          </w:r>
                          <w:r>
                            <w:rPr>
                              <w:color w:val="000000"/>
                              <w:spacing w:val="-2"/>
                            </w:rPr>
                            <w:t>with</w:t>
                          </w:r>
                          <w:r>
                            <w:rPr>
                              <w:color w:val="000000"/>
                              <w:spacing w:val="-15"/>
                            </w:rPr>
                            <w:t xml:space="preserve"> </w:t>
                          </w:r>
                          <w:r>
                            <w:rPr>
                              <w:color w:val="000000"/>
                              <w:spacing w:val="-2"/>
                            </w:rPr>
                            <w:t>CoordinatorLayout</w:t>
                          </w:r>
                          <w:r>
                            <w:rPr>
                              <w:color w:val="000000"/>
                              <w:spacing w:val="-14"/>
                            </w:rPr>
                            <w:t xml:space="preserve"> </w:t>
                          </w:r>
                          <w:r>
                            <w:rPr>
                              <w:color w:val="000000"/>
                              <w:spacing w:val="-2"/>
                            </w:rPr>
                            <w:t>and</w:t>
                          </w:r>
                          <w:r>
                            <w:rPr>
                              <w:color w:val="000000"/>
                              <w:spacing w:val="-15"/>
                            </w:rPr>
                            <w:t xml:space="preserve"> </w:t>
                          </w:r>
                          <w:r>
                            <w:rPr>
                              <w:color w:val="000000"/>
                              <w:spacing w:val="-2"/>
                            </w:rPr>
                            <w:t>MotionLayout</w:t>
                          </w:r>
                          <w:r>
                            <w:rPr>
                              <w:color w:val="000000"/>
                              <w:spacing w:val="-14"/>
                            </w:rPr>
                            <w:t xml:space="preserve"> </w:t>
                          </w:r>
                          <w:r>
                            <w:rPr>
                              <w:color w:val="000000"/>
                              <w:spacing w:val="-2"/>
                            </w:rPr>
                            <w:t>|</w:t>
                          </w:r>
                          <w:r>
                            <w:rPr>
                              <w:color w:val="000000"/>
                              <w:spacing w:val="-14"/>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345" path="m0,0l-2147483645,0l-2147483645,-2147483646l0,-2147483646xe" stroked="f" o:allowincell="f" style="position:absolute;margin-left:0pt;margin-top:0pt;width:404.6pt;height:15.6pt;mso-wrap-style:square;v-text-anchor:top;mso-position-horizontal-relative:page;mso-position-vertical-relative:page" wp14:anchorId="10A173B0">
              <v:fill o:detectmouseclick="t" on="false"/>
              <v:stroke color="#3465a4" joinstyle="round" endcap="flat"/>
              <v:textbox>
                <w:txbxContent>
                  <w:p>
                    <w:pPr>
                      <w:pStyle w:val="TextBody"/>
                      <w:spacing w:before="20" w:after="0"/>
                      <w:ind w:left="20" w:hanging="0"/>
                      <w:rPr>
                        <w:color w:val="000000"/>
                      </w:rPr>
                    </w:pPr>
                    <w:r>
                      <w:rPr>
                        <w:color w:val="000000"/>
                        <w:spacing w:val="-2"/>
                      </w:rPr>
                      <w:t>Chapter</w:t>
                    </w:r>
                    <w:r>
                      <w:rPr>
                        <w:color w:val="000000"/>
                        <w:spacing w:val="-17"/>
                      </w:rPr>
                      <w:t xml:space="preserve"> </w:t>
                    </w:r>
                    <w:r>
                      <w:rPr>
                        <w:color w:val="000000"/>
                        <w:spacing w:val="-2"/>
                      </w:rPr>
                      <w:t>15:</w:t>
                    </w:r>
                    <w:r>
                      <w:rPr>
                        <w:color w:val="000000"/>
                        <w:spacing w:val="-14"/>
                      </w:rPr>
                      <w:t xml:space="preserve"> </w:t>
                    </w:r>
                    <w:r>
                      <w:rPr>
                        <w:color w:val="000000"/>
                        <w:spacing w:val="-2"/>
                      </w:rPr>
                      <w:t>Animations</w:t>
                    </w:r>
                    <w:r>
                      <w:rPr>
                        <w:color w:val="000000"/>
                        <w:spacing w:val="-14"/>
                      </w:rPr>
                      <w:t xml:space="preserve"> </w:t>
                    </w:r>
                    <w:r>
                      <w:rPr>
                        <w:color w:val="000000"/>
                        <w:spacing w:val="-2"/>
                      </w:rPr>
                      <w:t>and</w:t>
                    </w:r>
                    <w:r>
                      <w:rPr>
                        <w:color w:val="000000"/>
                        <w:spacing w:val="-15"/>
                      </w:rPr>
                      <w:t xml:space="preserve"> </w:t>
                    </w:r>
                    <w:r>
                      <w:rPr>
                        <w:color w:val="000000"/>
                        <w:spacing w:val="-2"/>
                      </w:rPr>
                      <w:t>Transitions</w:t>
                    </w:r>
                    <w:r>
                      <w:rPr>
                        <w:color w:val="000000"/>
                        <w:spacing w:val="-14"/>
                      </w:rPr>
                      <w:t xml:space="preserve"> </w:t>
                    </w:r>
                    <w:r>
                      <w:rPr>
                        <w:color w:val="000000"/>
                        <w:spacing w:val="-2"/>
                      </w:rPr>
                      <w:t>with</w:t>
                    </w:r>
                    <w:r>
                      <w:rPr>
                        <w:color w:val="000000"/>
                        <w:spacing w:val="-15"/>
                      </w:rPr>
                      <w:t xml:space="preserve"> </w:t>
                    </w:r>
                    <w:r>
                      <w:rPr>
                        <w:color w:val="000000"/>
                        <w:spacing w:val="-2"/>
                      </w:rPr>
                      <w:t>CoordinatorLayout</w:t>
                    </w:r>
                    <w:r>
                      <w:rPr>
                        <w:color w:val="000000"/>
                        <w:spacing w:val="-14"/>
                      </w:rPr>
                      <w:t xml:space="preserve"> </w:t>
                    </w:r>
                    <w:r>
                      <w:rPr>
                        <w:color w:val="000000"/>
                        <w:spacing w:val="-2"/>
                      </w:rPr>
                      <w:t>and</w:t>
                    </w:r>
                    <w:r>
                      <w:rPr>
                        <w:color w:val="000000"/>
                        <w:spacing w:val="-15"/>
                      </w:rPr>
                      <w:t xml:space="preserve"> </w:t>
                    </w:r>
                    <w:r>
                      <w:rPr>
                        <w:color w:val="000000"/>
                        <w:spacing w:val="-2"/>
                      </w:rPr>
                      <w:t>MotionLayout</w:t>
                    </w:r>
                    <w:r>
                      <w:rPr>
                        <w:color w:val="000000"/>
                        <w:spacing w:val="-14"/>
                      </w:rPr>
                      <w:t xml:space="preserve"> </w:t>
                    </w:r>
                    <w:r>
                      <w:rPr>
                        <w:color w:val="000000"/>
                        <w:spacing w:val="-2"/>
                      </w:rPr>
                      <w:t>|</w:t>
                    </w:r>
                    <w:r>
                      <w:rPr>
                        <w:color w:val="000000"/>
                        <w:spacing w:val="-14"/>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49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399" wp14:anchorId="62B9B6B8">
              <wp:simplePos x="0" y="0"/>
              <wp:positionH relativeFrom="page">
                <wp:posOffset>0</wp:posOffset>
              </wp:positionH>
              <wp:positionV relativeFrom="page">
                <wp:posOffset>0</wp:posOffset>
              </wp:positionV>
              <wp:extent cx="5074920" cy="635"/>
              <wp:effectExtent l="3175" t="3175" r="3810" b="3175"/>
              <wp:wrapNone/>
              <wp:docPr id="2193" name="Line 354"/>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54" stroked="t" o:allowincell="f" style="position:absolute;mso-position-horizontal-relative:page;mso-position-vertical-relative:page" wp14:anchorId="62B9B6B8">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402" wp14:anchorId="649B8FC2">
              <wp:simplePos x="0" y="0"/>
              <wp:positionH relativeFrom="page">
                <wp:posOffset>0</wp:posOffset>
              </wp:positionH>
              <wp:positionV relativeFrom="page">
                <wp:posOffset>0</wp:posOffset>
              </wp:positionV>
              <wp:extent cx="967105" cy="198755"/>
              <wp:effectExtent l="635" t="635" r="0" b="0"/>
              <wp:wrapNone/>
              <wp:docPr id="2194" name="docshape 348"/>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48" path="m0,0l-2147483645,0l-2147483645,-2147483646l0,-2147483646xe" stroked="f" o:allowincell="f" style="position:absolute;margin-left:0pt;margin-top:0pt;width:76.1pt;height:15.6pt;mso-wrap-style:square;v-text-anchor:top;mso-position-horizontal-relative:page;mso-position-vertical-relative:page" wp14:anchorId="649B8FC2">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49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393" wp14:anchorId="3CEC1740">
              <wp:simplePos x="0" y="0"/>
              <wp:positionH relativeFrom="page">
                <wp:posOffset>0</wp:posOffset>
              </wp:positionH>
              <wp:positionV relativeFrom="page">
                <wp:posOffset>0</wp:posOffset>
              </wp:positionV>
              <wp:extent cx="5074285" cy="635"/>
              <wp:effectExtent l="3175" t="3175" r="3810" b="3175"/>
              <wp:wrapNone/>
              <wp:docPr id="2196" name="Line 353"/>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53" stroked="t" o:allowincell="f" style="position:absolute;mso-position-horizontal-relative:page;mso-position-vertical-relative:page" wp14:anchorId="3CEC1740">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396" wp14:anchorId="10A173B0">
              <wp:simplePos x="0" y="0"/>
              <wp:positionH relativeFrom="page">
                <wp:posOffset>0</wp:posOffset>
              </wp:positionH>
              <wp:positionV relativeFrom="page">
                <wp:posOffset>0</wp:posOffset>
              </wp:positionV>
              <wp:extent cx="5139055" cy="198755"/>
              <wp:effectExtent l="635" t="635" r="0" b="0"/>
              <wp:wrapNone/>
              <wp:docPr id="2197" name="docshape 347"/>
              <a:graphic xmlns:a="http://schemas.openxmlformats.org/drawingml/2006/main">
                <a:graphicData uri="http://schemas.microsoft.com/office/word/2010/wordprocessingShape">
                  <wps:wsp>
                    <wps:cNvSpPr/>
                    <wps:spPr>
                      <a:xfrm>
                        <a:off x="0" y="0"/>
                        <a:ext cx="51390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spacing w:val="-2"/>
                            </w:rPr>
                            <w:t>Chapter</w:t>
                          </w:r>
                          <w:r>
                            <w:rPr>
                              <w:color w:val="000000"/>
                              <w:spacing w:val="-17"/>
                            </w:rPr>
                            <w:t xml:space="preserve"> </w:t>
                          </w:r>
                          <w:r>
                            <w:rPr>
                              <w:color w:val="000000"/>
                              <w:spacing w:val="-2"/>
                            </w:rPr>
                            <w:t>15:</w:t>
                          </w:r>
                          <w:r>
                            <w:rPr>
                              <w:color w:val="000000"/>
                              <w:spacing w:val="-14"/>
                            </w:rPr>
                            <w:t xml:space="preserve"> </w:t>
                          </w:r>
                          <w:r>
                            <w:rPr>
                              <w:color w:val="000000"/>
                              <w:spacing w:val="-2"/>
                            </w:rPr>
                            <w:t>Animations</w:t>
                          </w:r>
                          <w:r>
                            <w:rPr>
                              <w:color w:val="000000"/>
                              <w:spacing w:val="-14"/>
                            </w:rPr>
                            <w:t xml:space="preserve"> </w:t>
                          </w:r>
                          <w:r>
                            <w:rPr>
                              <w:color w:val="000000"/>
                              <w:spacing w:val="-2"/>
                            </w:rPr>
                            <w:t>and</w:t>
                          </w:r>
                          <w:r>
                            <w:rPr>
                              <w:color w:val="000000"/>
                              <w:spacing w:val="-15"/>
                            </w:rPr>
                            <w:t xml:space="preserve"> </w:t>
                          </w:r>
                          <w:r>
                            <w:rPr>
                              <w:color w:val="000000"/>
                              <w:spacing w:val="-2"/>
                            </w:rPr>
                            <w:t>Transitions</w:t>
                          </w:r>
                          <w:r>
                            <w:rPr>
                              <w:color w:val="000000"/>
                              <w:spacing w:val="-14"/>
                            </w:rPr>
                            <w:t xml:space="preserve"> </w:t>
                          </w:r>
                          <w:r>
                            <w:rPr>
                              <w:color w:val="000000"/>
                              <w:spacing w:val="-2"/>
                            </w:rPr>
                            <w:t>with</w:t>
                          </w:r>
                          <w:r>
                            <w:rPr>
                              <w:color w:val="000000"/>
                              <w:spacing w:val="-15"/>
                            </w:rPr>
                            <w:t xml:space="preserve"> </w:t>
                          </w:r>
                          <w:r>
                            <w:rPr>
                              <w:color w:val="000000"/>
                              <w:spacing w:val="-2"/>
                            </w:rPr>
                            <w:t>CoordinatorLayout</w:t>
                          </w:r>
                          <w:r>
                            <w:rPr>
                              <w:color w:val="000000"/>
                              <w:spacing w:val="-14"/>
                            </w:rPr>
                            <w:t xml:space="preserve"> </w:t>
                          </w:r>
                          <w:r>
                            <w:rPr>
                              <w:color w:val="000000"/>
                              <w:spacing w:val="-2"/>
                            </w:rPr>
                            <w:t>and</w:t>
                          </w:r>
                          <w:r>
                            <w:rPr>
                              <w:color w:val="000000"/>
                              <w:spacing w:val="-15"/>
                            </w:rPr>
                            <w:t xml:space="preserve"> </w:t>
                          </w:r>
                          <w:r>
                            <w:rPr>
                              <w:color w:val="000000"/>
                              <w:spacing w:val="-2"/>
                            </w:rPr>
                            <w:t>MotionLayout</w:t>
                          </w:r>
                          <w:r>
                            <w:rPr>
                              <w:color w:val="000000"/>
                              <w:spacing w:val="-14"/>
                            </w:rPr>
                            <w:t xml:space="preserve"> </w:t>
                          </w:r>
                          <w:r>
                            <w:rPr>
                              <w:color w:val="000000"/>
                              <w:spacing w:val="-2"/>
                            </w:rPr>
                            <w:t>|</w:t>
                          </w:r>
                          <w:r>
                            <w:rPr>
                              <w:color w:val="000000"/>
                              <w:spacing w:val="-14"/>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347" path="m0,0l-2147483645,0l-2147483645,-2147483646l0,-2147483646xe" stroked="f" o:allowincell="f" style="position:absolute;margin-left:0pt;margin-top:0pt;width:404.6pt;height:15.6pt;mso-wrap-style:square;v-text-anchor:top;mso-position-horizontal-relative:page;mso-position-vertical-relative:page" wp14:anchorId="10A173B0">
              <v:fill o:detectmouseclick="t" on="false"/>
              <v:stroke color="#3465a4" joinstyle="round" endcap="flat"/>
              <v:textbox>
                <w:txbxContent>
                  <w:p>
                    <w:pPr>
                      <w:pStyle w:val="TextBody"/>
                      <w:spacing w:before="20" w:after="0"/>
                      <w:ind w:left="20" w:hanging="0"/>
                      <w:rPr>
                        <w:color w:val="000000"/>
                      </w:rPr>
                    </w:pPr>
                    <w:r>
                      <w:rPr>
                        <w:color w:val="000000"/>
                        <w:spacing w:val="-2"/>
                      </w:rPr>
                      <w:t>Chapter</w:t>
                    </w:r>
                    <w:r>
                      <w:rPr>
                        <w:color w:val="000000"/>
                        <w:spacing w:val="-17"/>
                      </w:rPr>
                      <w:t xml:space="preserve"> </w:t>
                    </w:r>
                    <w:r>
                      <w:rPr>
                        <w:color w:val="000000"/>
                        <w:spacing w:val="-2"/>
                      </w:rPr>
                      <w:t>15:</w:t>
                    </w:r>
                    <w:r>
                      <w:rPr>
                        <w:color w:val="000000"/>
                        <w:spacing w:val="-14"/>
                      </w:rPr>
                      <w:t xml:space="preserve"> </w:t>
                    </w:r>
                    <w:r>
                      <w:rPr>
                        <w:color w:val="000000"/>
                        <w:spacing w:val="-2"/>
                      </w:rPr>
                      <w:t>Animations</w:t>
                    </w:r>
                    <w:r>
                      <w:rPr>
                        <w:color w:val="000000"/>
                        <w:spacing w:val="-14"/>
                      </w:rPr>
                      <w:t xml:space="preserve"> </w:t>
                    </w:r>
                    <w:r>
                      <w:rPr>
                        <w:color w:val="000000"/>
                        <w:spacing w:val="-2"/>
                      </w:rPr>
                      <w:t>and</w:t>
                    </w:r>
                    <w:r>
                      <w:rPr>
                        <w:color w:val="000000"/>
                        <w:spacing w:val="-15"/>
                      </w:rPr>
                      <w:t xml:space="preserve"> </w:t>
                    </w:r>
                    <w:r>
                      <w:rPr>
                        <w:color w:val="000000"/>
                        <w:spacing w:val="-2"/>
                      </w:rPr>
                      <w:t>Transitions</w:t>
                    </w:r>
                    <w:r>
                      <w:rPr>
                        <w:color w:val="000000"/>
                        <w:spacing w:val="-14"/>
                      </w:rPr>
                      <w:t xml:space="preserve"> </w:t>
                    </w:r>
                    <w:r>
                      <w:rPr>
                        <w:color w:val="000000"/>
                        <w:spacing w:val="-2"/>
                      </w:rPr>
                      <w:t>with</w:t>
                    </w:r>
                    <w:r>
                      <w:rPr>
                        <w:color w:val="000000"/>
                        <w:spacing w:val="-15"/>
                      </w:rPr>
                      <w:t xml:space="preserve"> </w:t>
                    </w:r>
                    <w:r>
                      <w:rPr>
                        <w:color w:val="000000"/>
                        <w:spacing w:val="-2"/>
                      </w:rPr>
                      <w:t>CoordinatorLayout</w:t>
                    </w:r>
                    <w:r>
                      <w:rPr>
                        <w:color w:val="000000"/>
                        <w:spacing w:val="-14"/>
                      </w:rPr>
                      <w:t xml:space="preserve"> </w:t>
                    </w:r>
                    <w:r>
                      <w:rPr>
                        <w:color w:val="000000"/>
                        <w:spacing w:val="-2"/>
                      </w:rPr>
                      <w:t>and</w:t>
                    </w:r>
                    <w:r>
                      <w:rPr>
                        <w:color w:val="000000"/>
                        <w:spacing w:val="-15"/>
                      </w:rPr>
                      <w:t xml:space="preserve"> </w:t>
                    </w:r>
                    <w:r>
                      <w:rPr>
                        <w:color w:val="000000"/>
                        <w:spacing w:val="-2"/>
                      </w:rPr>
                      <w:t>MotionLayout</w:t>
                    </w:r>
                    <w:r>
                      <w:rPr>
                        <w:color w:val="000000"/>
                        <w:spacing w:val="-14"/>
                      </w:rPr>
                      <w:t xml:space="preserve"> </w:t>
                    </w:r>
                    <w:r>
                      <w:rPr>
                        <w:color w:val="000000"/>
                        <w:spacing w:val="-2"/>
                      </w:rPr>
                      <w:t>|</w:t>
                    </w:r>
                    <w:r>
                      <w:rPr>
                        <w:color w:val="000000"/>
                        <w:spacing w:val="-14"/>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49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398" wp14:anchorId="62B9B6B8">
              <wp:simplePos x="0" y="0"/>
              <wp:positionH relativeFrom="page">
                <wp:posOffset>0</wp:posOffset>
              </wp:positionH>
              <wp:positionV relativeFrom="page">
                <wp:posOffset>0</wp:posOffset>
              </wp:positionV>
              <wp:extent cx="5074920" cy="635"/>
              <wp:effectExtent l="3175" t="3175" r="3810" b="3175"/>
              <wp:wrapNone/>
              <wp:docPr id="2200" name="Line 354"/>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54" stroked="t" o:allowincell="f" style="position:absolute;mso-position-horizontal-relative:page;mso-position-vertical-relative:page" wp14:anchorId="62B9B6B8">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401" wp14:anchorId="649B8FC2">
              <wp:simplePos x="0" y="0"/>
              <wp:positionH relativeFrom="page">
                <wp:posOffset>0</wp:posOffset>
              </wp:positionH>
              <wp:positionV relativeFrom="page">
                <wp:posOffset>0</wp:posOffset>
              </wp:positionV>
              <wp:extent cx="967105" cy="198755"/>
              <wp:effectExtent l="635" t="635" r="0" b="0"/>
              <wp:wrapNone/>
              <wp:docPr id="2201" name="docshape 348"/>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48" path="m0,0l-2147483645,0l-2147483645,-2147483646l0,-2147483646xe" stroked="f" o:allowincell="f" style="position:absolute;margin-left:0pt;margin-top:0pt;width:76.1pt;height:15.6pt;mso-wrap-style:square;v-text-anchor:top;mso-position-horizontal-relative:page;mso-position-vertical-relative:page" wp14:anchorId="649B8FC2">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49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392" wp14:anchorId="3CEC1740">
              <wp:simplePos x="0" y="0"/>
              <wp:positionH relativeFrom="page">
                <wp:posOffset>0</wp:posOffset>
              </wp:positionH>
              <wp:positionV relativeFrom="page">
                <wp:posOffset>0</wp:posOffset>
              </wp:positionV>
              <wp:extent cx="5074285" cy="635"/>
              <wp:effectExtent l="3175" t="3175" r="3810" b="3175"/>
              <wp:wrapNone/>
              <wp:docPr id="2203" name="Line 353"/>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53" stroked="t" o:allowincell="f" style="position:absolute;mso-position-horizontal-relative:page;mso-position-vertical-relative:page" wp14:anchorId="3CEC1740">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395" wp14:anchorId="10A173B0">
              <wp:simplePos x="0" y="0"/>
              <wp:positionH relativeFrom="page">
                <wp:posOffset>0</wp:posOffset>
              </wp:positionH>
              <wp:positionV relativeFrom="page">
                <wp:posOffset>0</wp:posOffset>
              </wp:positionV>
              <wp:extent cx="5139055" cy="198755"/>
              <wp:effectExtent l="635" t="635" r="0" b="0"/>
              <wp:wrapNone/>
              <wp:docPr id="2204" name="docshape 347"/>
              <a:graphic xmlns:a="http://schemas.openxmlformats.org/drawingml/2006/main">
                <a:graphicData uri="http://schemas.microsoft.com/office/word/2010/wordprocessingShape">
                  <wps:wsp>
                    <wps:cNvSpPr/>
                    <wps:spPr>
                      <a:xfrm>
                        <a:off x="0" y="0"/>
                        <a:ext cx="51390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spacing w:val="-2"/>
                            </w:rPr>
                            <w:t>Chapter</w:t>
                          </w:r>
                          <w:r>
                            <w:rPr>
                              <w:color w:val="000000"/>
                              <w:spacing w:val="-17"/>
                            </w:rPr>
                            <w:t xml:space="preserve"> </w:t>
                          </w:r>
                          <w:r>
                            <w:rPr>
                              <w:color w:val="000000"/>
                              <w:spacing w:val="-2"/>
                            </w:rPr>
                            <w:t>15:</w:t>
                          </w:r>
                          <w:r>
                            <w:rPr>
                              <w:color w:val="000000"/>
                              <w:spacing w:val="-14"/>
                            </w:rPr>
                            <w:t xml:space="preserve"> </w:t>
                          </w:r>
                          <w:r>
                            <w:rPr>
                              <w:color w:val="000000"/>
                              <w:spacing w:val="-2"/>
                            </w:rPr>
                            <w:t>Animations</w:t>
                          </w:r>
                          <w:r>
                            <w:rPr>
                              <w:color w:val="000000"/>
                              <w:spacing w:val="-14"/>
                            </w:rPr>
                            <w:t xml:space="preserve"> </w:t>
                          </w:r>
                          <w:r>
                            <w:rPr>
                              <w:color w:val="000000"/>
                              <w:spacing w:val="-2"/>
                            </w:rPr>
                            <w:t>and</w:t>
                          </w:r>
                          <w:r>
                            <w:rPr>
                              <w:color w:val="000000"/>
                              <w:spacing w:val="-15"/>
                            </w:rPr>
                            <w:t xml:space="preserve"> </w:t>
                          </w:r>
                          <w:r>
                            <w:rPr>
                              <w:color w:val="000000"/>
                              <w:spacing w:val="-2"/>
                            </w:rPr>
                            <w:t>Transitions</w:t>
                          </w:r>
                          <w:r>
                            <w:rPr>
                              <w:color w:val="000000"/>
                              <w:spacing w:val="-14"/>
                            </w:rPr>
                            <w:t xml:space="preserve"> </w:t>
                          </w:r>
                          <w:r>
                            <w:rPr>
                              <w:color w:val="000000"/>
                              <w:spacing w:val="-2"/>
                            </w:rPr>
                            <w:t>with</w:t>
                          </w:r>
                          <w:r>
                            <w:rPr>
                              <w:color w:val="000000"/>
                              <w:spacing w:val="-15"/>
                            </w:rPr>
                            <w:t xml:space="preserve"> </w:t>
                          </w:r>
                          <w:r>
                            <w:rPr>
                              <w:color w:val="000000"/>
                              <w:spacing w:val="-2"/>
                            </w:rPr>
                            <w:t>CoordinatorLayout</w:t>
                          </w:r>
                          <w:r>
                            <w:rPr>
                              <w:color w:val="000000"/>
                              <w:spacing w:val="-14"/>
                            </w:rPr>
                            <w:t xml:space="preserve"> </w:t>
                          </w:r>
                          <w:r>
                            <w:rPr>
                              <w:color w:val="000000"/>
                              <w:spacing w:val="-2"/>
                            </w:rPr>
                            <w:t>and</w:t>
                          </w:r>
                          <w:r>
                            <w:rPr>
                              <w:color w:val="000000"/>
                              <w:spacing w:val="-15"/>
                            </w:rPr>
                            <w:t xml:space="preserve"> </w:t>
                          </w:r>
                          <w:r>
                            <w:rPr>
                              <w:color w:val="000000"/>
                              <w:spacing w:val="-2"/>
                            </w:rPr>
                            <w:t>MotionLayout</w:t>
                          </w:r>
                          <w:r>
                            <w:rPr>
                              <w:color w:val="000000"/>
                              <w:spacing w:val="-14"/>
                            </w:rPr>
                            <w:t xml:space="preserve"> </w:t>
                          </w:r>
                          <w:r>
                            <w:rPr>
                              <w:color w:val="000000"/>
                              <w:spacing w:val="-2"/>
                            </w:rPr>
                            <w:t>|</w:t>
                          </w:r>
                          <w:r>
                            <w:rPr>
                              <w:color w:val="000000"/>
                              <w:spacing w:val="-14"/>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347" path="m0,0l-2147483645,0l-2147483645,-2147483646l0,-2147483646xe" stroked="f" o:allowincell="f" style="position:absolute;margin-left:0pt;margin-top:0pt;width:404.6pt;height:15.6pt;mso-wrap-style:square;v-text-anchor:top;mso-position-horizontal-relative:page;mso-position-vertical-relative:page" wp14:anchorId="10A173B0">
              <v:fill o:detectmouseclick="t" on="false"/>
              <v:stroke color="#3465a4" joinstyle="round" endcap="flat"/>
              <v:textbox>
                <w:txbxContent>
                  <w:p>
                    <w:pPr>
                      <w:pStyle w:val="TextBody"/>
                      <w:spacing w:before="20" w:after="0"/>
                      <w:ind w:left="20" w:hanging="0"/>
                      <w:rPr>
                        <w:color w:val="000000"/>
                      </w:rPr>
                    </w:pPr>
                    <w:r>
                      <w:rPr>
                        <w:color w:val="000000"/>
                        <w:spacing w:val="-2"/>
                      </w:rPr>
                      <w:t>Chapter</w:t>
                    </w:r>
                    <w:r>
                      <w:rPr>
                        <w:color w:val="000000"/>
                        <w:spacing w:val="-17"/>
                      </w:rPr>
                      <w:t xml:space="preserve"> </w:t>
                    </w:r>
                    <w:r>
                      <w:rPr>
                        <w:color w:val="000000"/>
                        <w:spacing w:val="-2"/>
                      </w:rPr>
                      <w:t>15:</w:t>
                    </w:r>
                    <w:r>
                      <w:rPr>
                        <w:color w:val="000000"/>
                        <w:spacing w:val="-14"/>
                      </w:rPr>
                      <w:t xml:space="preserve"> </w:t>
                    </w:r>
                    <w:r>
                      <w:rPr>
                        <w:color w:val="000000"/>
                        <w:spacing w:val="-2"/>
                      </w:rPr>
                      <w:t>Animations</w:t>
                    </w:r>
                    <w:r>
                      <w:rPr>
                        <w:color w:val="000000"/>
                        <w:spacing w:val="-14"/>
                      </w:rPr>
                      <w:t xml:space="preserve"> </w:t>
                    </w:r>
                    <w:r>
                      <w:rPr>
                        <w:color w:val="000000"/>
                        <w:spacing w:val="-2"/>
                      </w:rPr>
                      <w:t>and</w:t>
                    </w:r>
                    <w:r>
                      <w:rPr>
                        <w:color w:val="000000"/>
                        <w:spacing w:val="-15"/>
                      </w:rPr>
                      <w:t xml:space="preserve"> </w:t>
                    </w:r>
                    <w:r>
                      <w:rPr>
                        <w:color w:val="000000"/>
                        <w:spacing w:val="-2"/>
                      </w:rPr>
                      <w:t>Transitions</w:t>
                    </w:r>
                    <w:r>
                      <w:rPr>
                        <w:color w:val="000000"/>
                        <w:spacing w:val="-14"/>
                      </w:rPr>
                      <w:t xml:space="preserve"> </w:t>
                    </w:r>
                    <w:r>
                      <w:rPr>
                        <w:color w:val="000000"/>
                        <w:spacing w:val="-2"/>
                      </w:rPr>
                      <w:t>with</w:t>
                    </w:r>
                    <w:r>
                      <w:rPr>
                        <w:color w:val="000000"/>
                        <w:spacing w:val="-15"/>
                      </w:rPr>
                      <w:t xml:space="preserve"> </w:t>
                    </w:r>
                    <w:r>
                      <w:rPr>
                        <w:color w:val="000000"/>
                        <w:spacing w:val="-2"/>
                      </w:rPr>
                      <w:t>CoordinatorLayout</w:t>
                    </w:r>
                    <w:r>
                      <w:rPr>
                        <w:color w:val="000000"/>
                        <w:spacing w:val="-14"/>
                      </w:rPr>
                      <w:t xml:space="preserve"> </w:t>
                    </w:r>
                    <w:r>
                      <w:rPr>
                        <w:color w:val="000000"/>
                        <w:spacing w:val="-2"/>
                      </w:rPr>
                      <w:t>and</w:t>
                    </w:r>
                    <w:r>
                      <w:rPr>
                        <w:color w:val="000000"/>
                        <w:spacing w:val="-15"/>
                      </w:rPr>
                      <w:t xml:space="preserve"> </w:t>
                    </w:r>
                    <w:r>
                      <w:rPr>
                        <w:color w:val="000000"/>
                        <w:spacing w:val="-2"/>
                      </w:rPr>
                      <w:t>MotionLayout</w:t>
                    </w:r>
                    <w:r>
                      <w:rPr>
                        <w:color w:val="000000"/>
                        <w:spacing w:val="-14"/>
                      </w:rPr>
                      <w:t xml:space="preserve"> </w:t>
                    </w:r>
                    <w:r>
                      <w:rPr>
                        <w:color w:val="000000"/>
                        <w:spacing w:val="-2"/>
                      </w:rPr>
                      <w:t>|</w:t>
                    </w:r>
                    <w:r>
                      <w:rPr>
                        <w:color w:val="000000"/>
                        <w:spacing w:val="-14"/>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49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409" wp14:anchorId="62B9B6B8">
              <wp:simplePos x="0" y="0"/>
              <wp:positionH relativeFrom="page">
                <wp:posOffset>0</wp:posOffset>
              </wp:positionH>
              <wp:positionV relativeFrom="page">
                <wp:posOffset>0</wp:posOffset>
              </wp:positionV>
              <wp:extent cx="5074920" cy="635"/>
              <wp:effectExtent l="3175" t="3175" r="3810" b="3175"/>
              <wp:wrapNone/>
              <wp:docPr id="2206" name="Line 356"/>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56" stroked="t" o:allowincell="f" style="position:absolute;mso-position-horizontal-relative:page;mso-position-vertical-relative:page" wp14:anchorId="62B9B6B8">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411" wp14:anchorId="649B8FC2">
              <wp:simplePos x="0" y="0"/>
              <wp:positionH relativeFrom="page">
                <wp:posOffset>0</wp:posOffset>
              </wp:positionH>
              <wp:positionV relativeFrom="page">
                <wp:posOffset>0</wp:posOffset>
              </wp:positionV>
              <wp:extent cx="967105" cy="198755"/>
              <wp:effectExtent l="635" t="635" r="0" b="0"/>
              <wp:wrapNone/>
              <wp:docPr id="2207" name="docshape 350"/>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50" path="m0,0l-2147483645,0l-2147483645,-2147483646l0,-2147483646xe" stroked="f" o:allowincell="f" style="position:absolute;margin-left:0pt;margin-top:0pt;width:76.1pt;height:15.6pt;mso-wrap-style:square;v-text-anchor:top;mso-position-horizontal-relative:page;mso-position-vertical-relative:page" wp14:anchorId="649B8FC2">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49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405" wp14:anchorId="3CEC1740">
              <wp:simplePos x="0" y="0"/>
              <wp:positionH relativeFrom="page">
                <wp:posOffset>0</wp:posOffset>
              </wp:positionH>
              <wp:positionV relativeFrom="page">
                <wp:posOffset>0</wp:posOffset>
              </wp:positionV>
              <wp:extent cx="5074285" cy="635"/>
              <wp:effectExtent l="3175" t="3175" r="3810" b="3175"/>
              <wp:wrapNone/>
              <wp:docPr id="2209" name="Line 355"/>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55" stroked="t" o:allowincell="f" style="position:absolute;mso-position-horizontal-relative:page;mso-position-vertical-relative:page" wp14:anchorId="3CEC1740">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407" wp14:anchorId="10A173B0">
              <wp:simplePos x="0" y="0"/>
              <wp:positionH relativeFrom="page">
                <wp:posOffset>0</wp:posOffset>
              </wp:positionH>
              <wp:positionV relativeFrom="page">
                <wp:posOffset>0</wp:posOffset>
              </wp:positionV>
              <wp:extent cx="5139055" cy="198755"/>
              <wp:effectExtent l="635" t="635" r="0" b="0"/>
              <wp:wrapNone/>
              <wp:docPr id="2210" name="docshape 349"/>
              <a:graphic xmlns:a="http://schemas.openxmlformats.org/drawingml/2006/main">
                <a:graphicData uri="http://schemas.microsoft.com/office/word/2010/wordprocessingShape">
                  <wps:wsp>
                    <wps:cNvSpPr/>
                    <wps:spPr>
                      <a:xfrm>
                        <a:off x="0" y="0"/>
                        <a:ext cx="51390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spacing w:val="-2"/>
                            </w:rPr>
                            <w:t>Chapter</w:t>
                          </w:r>
                          <w:r>
                            <w:rPr>
                              <w:color w:val="000000"/>
                              <w:spacing w:val="-17"/>
                            </w:rPr>
                            <w:t xml:space="preserve"> </w:t>
                          </w:r>
                          <w:r>
                            <w:rPr>
                              <w:color w:val="000000"/>
                              <w:spacing w:val="-2"/>
                            </w:rPr>
                            <w:t>15:</w:t>
                          </w:r>
                          <w:r>
                            <w:rPr>
                              <w:color w:val="000000"/>
                              <w:spacing w:val="-14"/>
                            </w:rPr>
                            <w:t xml:space="preserve"> </w:t>
                          </w:r>
                          <w:r>
                            <w:rPr>
                              <w:color w:val="000000"/>
                              <w:spacing w:val="-2"/>
                            </w:rPr>
                            <w:t>Animations</w:t>
                          </w:r>
                          <w:r>
                            <w:rPr>
                              <w:color w:val="000000"/>
                              <w:spacing w:val="-14"/>
                            </w:rPr>
                            <w:t xml:space="preserve"> </w:t>
                          </w:r>
                          <w:r>
                            <w:rPr>
                              <w:color w:val="000000"/>
                              <w:spacing w:val="-2"/>
                            </w:rPr>
                            <w:t>and</w:t>
                          </w:r>
                          <w:r>
                            <w:rPr>
                              <w:color w:val="000000"/>
                              <w:spacing w:val="-15"/>
                            </w:rPr>
                            <w:t xml:space="preserve"> </w:t>
                          </w:r>
                          <w:r>
                            <w:rPr>
                              <w:color w:val="000000"/>
                              <w:spacing w:val="-2"/>
                            </w:rPr>
                            <w:t>Transitions</w:t>
                          </w:r>
                          <w:r>
                            <w:rPr>
                              <w:color w:val="000000"/>
                              <w:spacing w:val="-14"/>
                            </w:rPr>
                            <w:t xml:space="preserve"> </w:t>
                          </w:r>
                          <w:r>
                            <w:rPr>
                              <w:color w:val="000000"/>
                              <w:spacing w:val="-2"/>
                            </w:rPr>
                            <w:t>with</w:t>
                          </w:r>
                          <w:r>
                            <w:rPr>
                              <w:color w:val="000000"/>
                              <w:spacing w:val="-15"/>
                            </w:rPr>
                            <w:t xml:space="preserve"> </w:t>
                          </w:r>
                          <w:r>
                            <w:rPr>
                              <w:color w:val="000000"/>
                              <w:spacing w:val="-2"/>
                            </w:rPr>
                            <w:t>CoordinatorLayout</w:t>
                          </w:r>
                          <w:r>
                            <w:rPr>
                              <w:color w:val="000000"/>
                              <w:spacing w:val="-14"/>
                            </w:rPr>
                            <w:t xml:space="preserve"> </w:t>
                          </w:r>
                          <w:r>
                            <w:rPr>
                              <w:color w:val="000000"/>
                              <w:spacing w:val="-2"/>
                            </w:rPr>
                            <w:t>and</w:t>
                          </w:r>
                          <w:r>
                            <w:rPr>
                              <w:color w:val="000000"/>
                              <w:spacing w:val="-15"/>
                            </w:rPr>
                            <w:t xml:space="preserve"> </w:t>
                          </w:r>
                          <w:r>
                            <w:rPr>
                              <w:color w:val="000000"/>
                              <w:spacing w:val="-2"/>
                            </w:rPr>
                            <w:t>MotionLayout</w:t>
                          </w:r>
                          <w:r>
                            <w:rPr>
                              <w:color w:val="000000"/>
                              <w:spacing w:val="-14"/>
                            </w:rPr>
                            <w:t xml:space="preserve"> </w:t>
                          </w:r>
                          <w:r>
                            <w:rPr>
                              <w:color w:val="000000"/>
                              <w:spacing w:val="-2"/>
                            </w:rPr>
                            <w:t>|</w:t>
                          </w:r>
                          <w:r>
                            <w:rPr>
                              <w:color w:val="000000"/>
                              <w:spacing w:val="-14"/>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349" path="m0,0l-2147483645,0l-2147483645,-2147483646l0,-2147483646xe" stroked="f" o:allowincell="f" style="position:absolute;margin-left:0pt;margin-top:0pt;width:404.6pt;height:15.6pt;mso-wrap-style:square;v-text-anchor:top;mso-position-horizontal-relative:page;mso-position-vertical-relative:page" wp14:anchorId="10A173B0">
              <v:fill o:detectmouseclick="t" on="false"/>
              <v:stroke color="#3465a4" joinstyle="round" endcap="flat"/>
              <v:textbox>
                <w:txbxContent>
                  <w:p>
                    <w:pPr>
                      <w:pStyle w:val="TextBody"/>
                      <w:spacing w:before="20" w:after="0"/>
                      <w:ind w:left="20" w:hanging="0"/>
                      <w:rPr>
                        <w:color w:val="000000"/>
                      </w:rPr>
                    </w:pPr>
                    <w:r>
                      <w:rPr>
                        <w:color w:val="000000"/>
                        <w:spacing w:val="-2"/>
                      </w:rPr>
                      <w:t>Chapter</w:t>
                    </w:r>
                    <w:r>
                      <w:rPr>
                        <w:color w:val="000000"/>
                        <w:spacing w:val="-17"/>
                      </w:rPr>
                      <w:t xml:space="preserve"> </w:t>
                    </w:r>
                    <w:r>
                      <w:rPr>
                        <w:color w:val="000000"/>
                        <w:spacing w:val="-2"/>
                      </w:rPr>
                      <w:t>15:</w:t>
                    </w:r>
                    <w:r>
                      <w:rPr>
                        <w:color w:val="000000"/>
                        <w:spacing w:val="-14"/>
                      </w:rPr>
                      <w:t xml:space="preserve"> </w:t>
                    </w:r>
                    <w:r>
                      <w:rPr>
                        <w:color w:val="000000"/>
                        <w:spacing w:val="-2"/>
                      </w:rPr>
                      <w:t>Animations</w:t>
                    </w:r>
                    <w:r>
                      <w:rPr>
                        <w:color w:val="000000"/>
                        <w:spacing w:val="-14"/>
                      </w:rPr>
                      <w:t xml:space="preserve"> </w:t>
                    </w:r>
                    <w:r>
                      <w:rPr>
                        <w:color w:val="000000"/>
                        <w:spacing w:val="-2"/>
                      </w:rPr>
                      <w:t>and</w:t>
                    </w:r>
                    <w:r>
                      <w:rPr>
                        <w:color w:val="000000"/>
                        <w:spacing w:val="-15"/>
                      </w:rPr>
                      <w:t xml:space="preserve"> </w:t>
                    </w:r>
                    <w:r>
                      <w:rPr>
                        <w:color w:val="000000"/>
                        <w:spacing w:val="-2"/>
                      </w:rPr>
                      <w:t>Transitions</w:t>
                    </w:r>
                    <w:r>
                      <w:rPr>
                        <w:color w:val="000000"/>
                        <w:spacing w:val="-14"/>
                      </w:rPr>
                      <w:t xml:space="preserve"> </w:t>
                    </w:r>
                    <w:r>
                      <w:rPr>
                        <w:color w:val="000000"/>
                        <w:spacing w:val="-2"/>
                      </w:rPr>
                      <w:t>with</w:t>
                    </w:r>
                    <w:r>
                      <w:rPr>
                        <w:color w:val="000000"/>
                        <w:spacing w:val="-15"/>
                      </w:rPr>
                      <w:t xml:space="preserve"> </w:t>
                    </w:r>
                    <w:r>
                      <w:rPr>
                        <w:color w:val="000000"/>
                        <w:spacing w:val="-2"/>
                      </w:rPr>
                      <w:t>CoordinatorLayout</w:t>
                    </w:r>
                    <w:r>
                      <w:rPr>
                        <w:color w:val="000000"/>
                        <w:spacing w:val="-14"/>
                      </w:rPr>
                      <w:t xml:space="preserve"> </w:t>
                    </w:r>
                    <w:r>
                      <w:rPr>
                        <w:color w:val="000000"/>
                        <w:spacing w:val="-2"/>
                      </w:rPr>
                      <w:t>and</w:t>
                    </w:r>
                    <w:r>
                      <w:rPr>
                        <w:color w:val="000000"/>
                        <w:spacing w:val="-15"/>
                      </w:rPr>
                      <w:t xml:space="preserve"> </w:t>
                    </w:r>
                    <w:r>
                      <w:rPr>
                        <w:color w:val="000000"/>
                        <w:spacing w:val="-2"/>
                      </w:rPr>
                      <w:t>MotionLayout</w:t>
                    </w:r>
                    <w:r>
                      <w:rPr>
                        <w:color w:val="000000"/>
                        <w:spacing w:val="-14"/>
                      </w:rPr>
                      <w:t xml:space="preserve"> </w:t>
                    </w:r>
                    <w:r>
                      <w:rPr>
                        <w:color w:val="000000"/>
                        <w:spacing w:val="-2"/>
                      </w:rPr>
                      <w:t>|</w:t>
                    </w:r>
                    <w:r>
                      <w:rPr>
                        <w:color w:val="000000"/>
                        <w:spacing w:val="-14"/>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49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408" wp14:anchorId="62B9B6B8">
              <wp:simplePos x="0" y="0"/>
              <wp:positionH relativeFrom="page">
                <wp:posOffset>0</wp:posOffset>
              </wp:positionH>
              <wp:positionV relativeFrom="page">
                <wp:posOffset>0</wp:posOffset>
              </wp:positionV>
              <wp:extent cx="5074920" cy="635"/>
              <wp:effectExtent l="3175" t="3175" r="3810" b="3175"/>
              <wp:wrapNone/>
              <wp:docPr id="2212" name="Line 356"/>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56" stroked="t" o:allowincell="f" style="position:absolute;mso-position-horizontal-relative:page;mso-position-vertical-relative:page" wp14:anchorId="62B9B6B8">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410" wp14:anchorId="649B8FC2">
              <wp:simplePos x="0" y="0"/>
              <wp:positionH relativeFrom="page">
                <wp:posOffset>0</wp:posOffset>
              </wp:positionH>
              <wp:positionV relativeFrom="page">
                <wp:posOffset>0</wp:posOffset>
              </wp:positionV>
              <wp:extent cx="967105" cy="198755"/>
              <wp:effectExtent l="635" t="635" r="0" b="0"/>
              <wp:wrapNone/>
              <wp:docPr id="2213" name="docshape 350"/>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50" path="m0,0l-2147483645,0l-2147483645,-2147483646l0,-2147483646xe" stroked="f" o:allowincell="f" style="position:absolute;margin-left:0pt;margin-top:0pt;width:76.1pt;height:15.6pt;mso-wrap-style:square;v-text-anchor:top;mso-position-horizontal-relative:page;mso-position-vertical-relative:page" wp14:anchorId="649B8FC2">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16" wp14:anchorId="60313E6D">
              <wp:simplePos x="0" y="0"/>
              <wp:positionH relativeFrom="page">
                <wp:posOffset>662940</wp:posOffset>
              </wp:positionH>
              <wp:positionV relativeFrom="page">
                <wp:posOffset>664845</wp:posOffset>
              </wp:positionV>
              <wp:extent cx="5074920" cy="635"/>
              <wp:effectExtent l="3175" t="3175" r="3810" b="3175"/>
              <wp:wrapNone/>
              <wp:docPr id="17" name="Line 4"/>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4" stroked="t" o:allowincell="f" style="position:absolute;mso-position-horizontal-relative:page;mso-position-vertical-relative:page" wp14:anchorId="60313E6D">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18" wp14:anchorId="72543F7B">
              <wp:simplePos x="0" y="0"/>
              <wp:positionH relativeFrom="page">
                <wp:posOffset>625475</wp:posOffset>
              </wp:positionH>
              <wp:positionV relativeFrom="page">
                <wp:posOffset>428625</wp:posOffset>
              </wp:positionV>
              <wp:extent cx="967105" cy="198755"/>
              <wp:effectExtent l="635" t="635" r="0" b="0"/>
              <wp:wrapNone/>
              <wp:docPr id="18" name="docshape 4"/>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8</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4" path="m0,0l-2147483645,0l-2147483645,-2147483646l0,-2147483646xe" stroked="f" o:allowincell="f" style="position:absolute;margin-left:49.25pt;margin-top:33.75pt;width:76.1pt;height:15.6pt;mso-wrap-style:square;v-text-anchor:top;mso-position-horizontal-relative:page;mso-position-vertical-relative:page" wp14:anchorId="72543F7B">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8</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5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345" wp14:anchorId="4D0B889B">
              <wp:simplePos x="0" y="0"/>
              <wp:positionH relativeFrom="page">
                <wp:posOffset>1120140</wp:posOffset>
              </wp:positionH>
              <wp:positionV relativeFrom="page">
                <wp:posOffset>664845</wp:posOffset>
              </wp:positionV>
              <wp:extent cx="5074285" cy="635"/>
              <wp:effectExtent l="3175" t="3175" r="3810" b="3175"/>
              <wp:wrapNone/>
              <wp:docPr id="206" name="Line 43"/>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43" stroked="t" o:allowincell="f" style="position:absolute;mso-position-horizontal-relative:page;mso-position-vertical-relative:page" wp14:anchorId="4D0B889B">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348" wp14:anchorId="49D563E9">
              <wp:simplePos x="0" y="0"/>
              <wp:positionH relativeFrom="page">
                <wp:posOffset>3250565</wp:posOffset>
              </wp:positionH>
              <wp:positionV relativeFrom="page">
                <wp:posOffset>428625</wp:posOffset>
              </wp:positionV>
              <wp:extent cx="2995295" cy="198755"/>
              <wp:effectExtent l="635" t="635" r="0" b="0"/>
              <wp:wrapNone/>
              <wp:docPr id="207" name="docshape 43"/>
              <a:graphic xmlns:a="http://schemas.openxmlformats.org/drawingml/2006/main">
                <a:graphicData uri="http://schemas.microsoft.com/office/word/2010/wordprocessingShape">
                  <wps:wsp>
                    <wps:cNvSpPr/>
                    <wps:spPr>
                      <a:xfrm>
                        <a:off x="0" y="0"/>
                        <a:ext cx="29952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3:</w:t>
                          </w:r>
                          <w:r>
                            <w:rPr>
                              <w:color w:val="000000"/>
                              <w:spacing w:val="-1"/>
                            </w:rPr>
                            <w:t xml:space="preserve"> </w:t>
                          </w:r>
                          <w:r>
                            <w:rPr>
                              <w:color w:val="000000"/>
                            </w:rPr>
                            <w:t>Developing</w:t>
                          </w:r>
                          <w:r>
                            <w:rPr>
                              <w:color w:val="000000"/>
                              <w:spacing w:val="-2"/>
                            </w:rPr>
                            <w:t xml:space="preserve"> </w:t>
                          </w:r>
                          <w:r>
                            <w:rPr>
                              <w:color w:val="000000"/>
                            </w:rPr>
                            <w:t>the</w:t>
                          </w:r>
                          <w:r>
                            <w:rPr>
                              <w:color w:val="000000"/>
                              <w:spacing w:val="-1"/>
                            </w:rPr>
                            <w:t xml:space="preserve"> </w:t>
                          </w:r>
                          <w:r>
                            <w:rPr>
                              <w:color w:val="000000"/>
                            </w:rPr>
                            <w:t>UI</w:t>
                          </w:r>
                          <w:r>
                            <w:rPr>
                              <w:color w:val="000000"/>
                              <w:spacing w:val="-1"/>
                            </w:rPr>
                            <w:t xml:space="preserve"> </w:t>
                          </w:r>
                          <w:r>
                            <w:rPr>
                              <w:color w:val="000000"/>
                            </w:rPr>
                            <w:t>with</w:t>
                          </w:r>
                          <w:r>
                            <w:rPr>
                              <w:color w:val="000000"/>
                              <w:spacing w:val="-2"/>
                            </w:rPr>
                            <w:t xml:space="preserve"> </w:t>
                          </w:r>
                          <w:r>
                            <w:rPr>
                              <w:color w:val="000000"/>
                            </w:rPr>
                            <w:t>Fragments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27</w:t>
                          </w:r>
                          <w:r>
                            <w:rPr>
                              <w:spacing w:val="-5"/>
                              <w:color w:val="000000"/>
                            </w:rPr>
                            <w:fldChar w:fldCharType="end"/>
                          </w:r>
                        </w:p>
                      </w:txbxContent>
                    </wps:txbx>
                    <wps:bodyPr lIns="0" rIns="0" tIns="0" bIns="0" anchor="t" upright="1">
                      <a:noAutofit/>
                    </wps:bodyPr>
                  </wps:wsp>
                </a:graphicData>
              </a:graphic>
            </wp:anchor>
          </w:drawing>
        </mc:Choice>
        <mc:Fallback>
          <w:pict>
            <v:rect id="shape_0" ID="docshape 43" path="m0,0l-2147483645,0l-2147483645,-2147483646l0,-2147483646xe" stroked="f" o:allowincell="f" style="position:absolute;margin-left:255.95pt;margin-top:33.75pt;width:235.8pt;height:15.6pt;mso-wrap-style:square;v-text-anchor:top;mso-position-horizontal-relative:page;mso-position-vertical-relative:page" wp14:anchorId="49D563E9">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3:</w:t>
                    </w:r>
                    <w:r>
                      <w:rPr>
                        <w:color w:val="000000"/>
                        <w:spacing w:val="-1"/>
                      </w:rPr>
                      <w:t xml:space="preserve"> </w:t>
                    </w:r>
                    <w:r>
                      <w:rPr>
                        <w:color w:val="000000"/>
                      </w:rPr>
                      <w:t>Developing</w:t>
                    </w:r>
                    <w:r>
                      <w:rPr>
                        <w:color w:val="000000"/>
                        <w:spacing w:val="-2"/>
                      </w:rPr>
                      <w:t xml:space="preserve"> </w:t>
                    </w:r>
                    <w:r>
                      <w:rPr>
                        <w:color w:val="000000"/>
                      </w:rPr>
                      <w:t>the</w:t>
                    </w:r>
                    <w:r>
                      <w:rPr>
                        <w:color w:val="000000"/>
                        <w:spacing w:val="-1"/>
                      </w:rPr>
                      <w:t xml:space="preserve"> </w:t>
                    </w:r>
                    <w:r>
                      <w:rPr>
                        <w:color w:val="000000"/>
                      </w:rPr>
                      <w:t>UI</w:t>
                    </w:r>
                    <w:r>
                      <w:rPr>
                        <w:color w:val="000000"/>
                        <w:spacing w:val="-1"/>
                      </w:rPr>
                      <w:t xml:space="preserve"> </w:t>
                    </w:r>
                    <w:r>
                      <w:rPr>
                        <w:color w:val="000000"/>
                      </w:rPr>
                      <w:t>with</w:t>
                    </w:r>
                    <w:r>
                      <w:rPr>
                        <w:color w:val="000000"/>
                        <w:spacing w:val="-2"/>
                      </w:rPr>
                      <w:t xml:space="preserve"> </w:t>
                    </w:r>
                    <w:r>
                      <w:rPr>
                        <w:color w:val="000000"/>
                      </w:rPr>
                      <w:t>Fragments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27</w:t>
                    </w:r>
                    <w:r>
                      <w:rPr>
                        <w:spacing w:val="-5"/>
                        <w:color w:val="000000"/>
                      </w:rPr>
                      <w:fldChar w:fldCharType="end"/>
                    </w:r>
                  </w:p>
                </w:txbxContent>
              </v:textbox>
              <w10:wrap type="none"/>
            </v:rect>
          </w:pict>
        </mc:Fallback>
      </mc:AlternateContent>
    </w:r>
  </w:p>
</w:hdr>
</file>

<file path=word/header50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404" wp14:anchorId="3CEC1740">
              <wp:simplePos x="0" y="0"/>
              <wp:positionH relativeFrom="page">
                <wp:posOffset>0</wp:posOffset>
              </wp:positionH>
              <wp:positionV relativeFrom="page">
                <wp:posOffset>0</wp:posOffset>
              </wp:positionV>
              <wp:extent cx="5074285" cy="635"/>
              <wp:effectExtent l="3175" t="3175" r="3810" b="3175"/>
              <wp:wrapNone/>
              <wp:docPr id="2215" name="Line 355"/>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55" stroked="t" o:allowincell="f" style="position:absolute;mso-position-horizontal-relative:page;mso-position-vertical-relative:page" wp14:anchorId="3CEC1740">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406" wp14:anchorId="10A173B0">
              <wp:simplePos x="0" y="0"/>
              <wp:positionH relativeFrom="page">
                <wp:posOffset>0</wp:posOffset>
              </wp:positionH>
              <wp:positionV relativeFrom="page">
                <wp:posOffset>0</wp:posOffset>
              </wp:positionV>
              <wp:extent cx="5139055" cy="198755"/>
              <wp:effectExtent l="635" t="635" r="0" b="0"/>
              <wp:wrapNone/>
              <wp:docPr id="2216" name="docshape 349"/>
              <a:graphic xmlns:a="http://schemas.openxmlformats.org/drawingml/2006/main">
                <a:graphicData uri="http://schemas.microsoft.com/office/word/2010/wordprocessingShape">
                  <wps:wsp>
                    <wps:cNvSpPr/>
                    <wps:spPr>
                      <a:xfrm>
                        <a:off x="0" y="0"/>
                        <a:ext cx="51390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spacing w:val="-2"/>
                            </w:rPr>
                            <w:t>Chapter</w:t>
                          </w:r>
                          <w:r>
                            <w:rPr>
                              <w:color w:val="000000"/>
                              <w:spacing w:val="-17"/>
                            </w:rPr>
                            <w:t xml:space="preserve"> </w:t>
                          </w:r>
                          <w:r>
                            <w:rPr>
                              <w:color w:val="000000"/>
                              <w:spacing w:val="-2"/>
                            </w:rPr>
                            <w:t>15:</w:t>
                          </w:r>
                          <w:r>
                            <w:rPr>
                              <w:color w:val="000000"/>
                              <w:spacing w:val="-14"/>
                            </w:rPr>
                            <w:t xml:space="preserve"> </w:t>
                          </w:r>
                          <w:r>
                            <w:rPr>
                              <w:color w:val="000000"/>
                              <w:spacing w:val="-2"/>
                            </w:rPr>
                            <w:t>Animations</w:t>
                          </w:r>
                          <w:r>
                            <w:rPr>
                              <w:color w:val="000000"/>
                              <w:spacing w:val="-14"/>
                            </w:rPr>
                            <w:t xml:space="preserve"> </w:t>
                          </w:r>
                          <w:r>
                            <w:rPr>
                              <w:color w:val="000000"/>
                              <w:spacing w:val="-2"/>
                            </w:rPr>
                            <w:t>and</w:t>
                          </w:r>
                          <w:r>
                            <w:rPr>
                              <w:color w:val="000000"/>
                              <w:spacing w:val="-15"/>
                            </w:rPr>
                            <w:t xml:space="preserve"> </w:t>
                          </w:r>
                          <w:r>
                            <w:rPr>
                              <w:color w:val="000000"/>
                              <w:spacing w:val="-2"/>
                            </w:rPr>
                            <w:t>Transitions</w:t>
                          </w:r>
                          <w:r>
                            <w:rPr>
                              <w:color w:val="000000"/>
                              <w:spacing w:val="-14"/>
                            </w:rPr>
                            <w:t xml:space="preserve"> </w:t>
                          </w:r>
                          <w:r>
                            <w:rPr>
                              <w:color w:val="000000"/>
                              <w:spacing w:val="-2"/>
                            </w:rPr>
                            <w:t>with</w:t>
                          </w:r>
                          <w:r>
                            <w:rPr>
                              <w:color w:val="000000"/>
                              <w:spacing w:val="-15"/>
                            </w:rPr>
                            <w:t xml:space="preserve"> </w:t>
                          </w:r>
                          <w:r>
                            <w:rPr>
                              <w:color w:val="000000"/>
                              <w:spacing w:val="-2"/>
                            </w:rPr>
                            <w:t>CoordinatorLayout</w:t>
                          </w:r>
                          <w:r>
                            <w:rPr>
                              <w:color w:val="000000"/>
                              <w:spacing w:val="-14"/>
                            </w:rPr>
                            <w:t xml:space="preserve"> </w:t>
                          </w:r>
                          <w:r>
                            <w:rPr>
                              <w:color w:val="000000"/>
                              <w:spacing w:val="-2"/>
                            </w:rPr>
                            <w:t>and</w:t>
                          </w:r>
                          <w:r>
                            <w:rPr>
                              <w:color w:val="000000"/>
                              <w:spacing w:val="-15"/>
                            </w:rPr>
                            <w:t xml:space="preserve"> </w:t>
                          </w:r>
                          <w:r>
                            <w:rPr>
                              <w:color w:val="000000"/>
                              <w:spacing w:val="-2"/>
                            </w:rPr>
                            <w:t>MotionLayout</w:t>
                          </w:r>
                          <w:r>
                            <w:rPr>
                              <w:color w:val="000000"/>
                              <w:spacing w:val="-14"/>
                            </w:rPr>
                            <w:t xml:space="preserve"> </w:t>
                          </w:r>
                          <w:r>
                            <w:rPr>
                              <w:color w:val="000000"/>
                              <w:spacing w:val="-2"/>
                            </w:rPr>
                            <w:t>|</w:t>
                          </w:r>
                          <w:r>
                            <w:rPr>
                              <w:color w:val="000000"/>
                              <w:spacing w:val="-14"/>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349" path="m0,0l-2147483645,0l-2147483645,-2147483646l0,-2147483646xe" stroked="f" o:allowincell="f" style="position:absolute;margin-left:0pt;margin-top:0pt;width:404.6pt;height:15.6pt;mso-wrap-style:square;v-text-anchor:top;mso-position-horizontal-relative:page;mso-position-vertical-relative:page" wp14:anchorId="10A173B0">
              <v:fill o:detectmouseclick="t" on="false"/>
              <v:stroke color="#3465a4" joinstyle="round" endcap="flat"/>
              <v:textbox>
                <w:txbxContent>
                  <w:p>
                    <w:pPr>
                      <w:pStyle w:val="TextBody"/>
                      <w:spacing w:before="20" w:after="0"/>
                      <w:ind w:left="20" w:hanging="0"/>
                      <w:rPr>
                        <w:color w:val="000000"/>
                      </w:rPr>
                    </w:pPr>
                    <w:r>
                      <w:rPr>
                        <w:color w:val="000000"/>
                        <w:spacing w:val="-2"/>
                      </w:rPr>
                      <w:t>Chapter</w:t>
                    </w:r>
                    <w:r>
                      <w:rPr>
                        <w:color w:val="000000"/>
                        <w:spacing w:val="-17"/>
                      </w:rPr>
                      <w:t xml:space="preserve"> </w:t>
                    </w:r>
                    <w:r>
                      <w:rPr>
                        <w:color w:val="000000"/>
                        <w:spacing w:val="-2"/>
                      </w:rPr>
                      <w:t>15:</w:t>
                    </w:r>
                    <w:r>
                      <w:rPr>
                        <w:color w:val="000000"/>
                        <w:spacing w:val="-14"/>
                      </w:rPr>
                      <w:t xml:space="preserve"> </w:t>
                    </w:r>
                    <w:r>
                      <w:rPr>
                        <w:color w:val="000000"/>
                        <w:spacing w:val="-2"/>
                      </w:rPr>
                      <w:t>Animations</w:t>
                    </w:r>
                    <w:r>
                      <w:rPr>
                        <w:color w:val="000000"/>
                        <w:spacing w:val="-14"/>
                      </w:rPr>
                      <w:t xml:space="preserve"> </w:t>
                    </w:r>
                    <w:r>
                      <w:rPr>
                        <w:color w:val="000000"/>
                        <w:spacing w:val="-2"/>
                      </w:rPr>
                      <w:t>and</w:t>
                    </w:r>
                    <w:r>
                      <w:rPr>
                        <w:color w:val="000000"/>
                        <w:spacing w:val="-15"/>
                      </w:rPr>
                      <w:t xml:space="preserve"> </w:t>
                    </w:r>
                    <w:r>
                      <w:rPr>
                        <w:color w:val="000000"/>
                        <w:spacing w:val="-2"/>
                      </w:rPr>
                      <w:t>Transitions</w:t>
                    </w:r>
                    <w:r>
                      <w:rPr>
                        <w:color w:val="000000"/>
                        <w:spacing w:val="-14"/>
                      </w:rPr>
                      <w:t xml:space="preserve"> </w:t>
                    </w:r>
                    <w:r>
                      <w:rPr>
                        <w:color w:val="000000"/>
                        <w:spacing w:val="-2"/>
                      </w:rPr>
                      <w:t>with</w:t>
                    </w:r>
                    <w:r>
                      <w:rPr>
                        <w:color w:val="000000"/>
                        <w:spacing w:val="-15"/>
                      </w:rPr>
                      <w:t xml:space="preserve"> </w:t>
                    </w:r>
                    <w:r>
                      <w:rPr>
                        <w:color w:val="000000"/>
                        <w:spacing w:val="-2"/>
                      </w:rPr>
                      <w:t>CoordinatorLayout</w:t>
                    </w:r>
                    <w:r>
                      <w:rPr>
                        <w:color w:val="000000"/>
                        <w:spacing w:val="-14"/>
                      </w:rPr>
                      <w:t xml:space="preserve"> </w:t>
                    </w:r>
                    <w:r>
                      <w:rPr>
                        <w:color w:val="000000"/>
                        <w:spacing w:val="-2"/>
                      </w:rPr>
                      <w:t>and</w:t>
                    </w:r>
                    <w:r>
                      <w:rPr>
                        <w:color w:val="000000"/>
                        <w:spacing w:val="-15"/>
                      </w:rPr>
                      <w:t xml:space="preserve"> </w:t>
                    </w:r>
                    <w:r>
                      <w:rPr>
                        <w:color w:val="000000"/>
                        <w:spacing w:val="-2"/>
                      </w:rPr>
                      <w:t>MotionLayout</w:t>
                    </w:r>
                    <w:r>
                      <w:rPr>
                        <w:color w:val="000000"/>
                        <w:spacing w:val="-14"/>
                      </w:rPr>
                      <w:t xml:space="preserve"> </w:t>
                    </w:r>
                    <w:r>
                      <w:rPr>
                        <w:color w:val="000000"/>
                        <w:spacing w:val="-2"/>
                      </w:rPr>
                      <w:t>|</w:t>
                    </w:r>
                    <w:r>
                      <w:rPr>
                        <w:color w:val="000000"/>
                        <w:spacing w:val="-14"/>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50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414" wp14:anchorId="62B9B6B8">
              <wp:simplePos x="0" y="0"/>
              <wp:positionH relativeFrom="page">
                <wp:posOffset>0</wp:posOffset>
              </wp:positionH>
              <wp:positionV relativeFrom="page">
                <wp:posOffset>0</wp:posOffset>
              </wp:positionV>
              <wp:extent cx="5074920" cy="635"/>
              <wp:effectExtent l="3175" t="3175" r="3810" b="3175"/>
              <wp:wrapNone/>
              <wp:docPr id="2220" name="Line 358"/>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58" stroked="t" o:allowincell="f" style="position:absolute;mso-position-horizontal-relative:page;mso-position-vertical-relative:page" wp14:anchorId="62B9B6B8">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415" wp14:anchorId="649B8FC2">
              <wp:simplePos x="0" y="0"/>
              <wp:positionH relativeFrom="page">
                <wp:posOffset>0</wp:posOffset>
              </wp:positionH>
              <wp:positionV relativeFrom="page">
                <wp:posOffset>0</wp:posOffset>
              </wp:positionV>
              <wp:extent cx="967105" cy="198755"/>
              <wp:effectExtent l="635" t="635" r="0" b="0"/>
              <wp:wrapNone/>
              <wp:docPr id="2221" name="docshape 352"/>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52" path="m0,0l-2147483645,0l-2147483645,-2147483646l0,-2147483646xe" stroked="f" o:allowincell="f" style="position:absolute;margin-left:0pt;margin-top:0pt;width:76.1pt;height:15.6pt;mso-wrap-style:square;v-text-anchor:top;mso-position-horizontal-relative:page;mso-position-vertical-relative:page" wp14:anchorId="649B8FC2">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50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412" wp14:anchorId="3CEC1740">
              <wp:simplePos x="0" y="0"/>
              <wp:positionH relativeFrom="page">
                <wp:posOffset>0</wp:posOffset>
              </wp:positionH>
              <wp:positionV relativeFrom="page">
                <wp:posOffset>0</wp:posOffset>
              </wp:positionV>
              <wp:extent cx="5074285" cy="635"/>
              <wp:effectExtent l="3175" t="3175" r="3810" b="3175"/>
              <wp:wrapNone/>
              <wp:docPr id="2223" name="Line 357"/>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57" stroked="t" o:allowincell="f" style="position:absolute;mso-position-horizontal-relative:page;mso-position-vertical-relative:page" wp14:anchorId="3CEC1740">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413" wp14:anchorId="10A173B0">
              <wp:simplePos x="0" y="0"/>
              <wp:positionH relativeFrom="page">
                <wp:posOffset>0</wp:posOffset>
              </wp:positionH>
              <wp:positionV relativeFrom="page">
                <wp:posOffset>0</wp:posOffset>
              </wp:positionV>
              <wp:extent cx="5139055" cy="198755"/>
              <wp:effectExtent l="635" t="635" r="0" b="0"/>
              <wp:wrapNone/>
              <wp:docPr id="2224" name="docshape 351"/>
              <a:graphic xmlns:a="http://schemas.openxmlformats.org/drawingml/2006/main">
                <a:graphicData uri="http://schemas.microsoft.com/office/word/2010/wordprocessingShape">
                  <wps:wsp>
                    <wps:cNvSpPr/>
                    <wps:spPr>
                      <a:xfrm>
                        <a:off x="0" y="0"/>
                        <a:ext cx="51390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spacing w:val="-2"/>
                            </w:rPr>
                            <w:t>Chapter</w:t>
                          </w:r>
                          <w:r>
                            <w:rPr>
                              <w:color w:val="000000"/>
                              <w:spacing w:val="-17"/>
                            </w:rPr>
                            <w:t xml:space="preserve"> </w:t>
                          </w:r>
                          <w:r>
                            <w:rPr>
                              <w:color w:val="000000"/>
                              <w:spacing w:val="-2"/>
                            </w:rPr>
                            <w:t>15:</w:t>
                          </w:r>
                          <w:r>
                            <w:rPr>
                              <w:color w:val="000000"/>
                              <w:spacing w:val="-14"/>
                            </w:rPr>
                            <w:t xml:space="preserve"> </w:t>
                          </w:r>
                          <w:r>
                            <w:rPr>
                              <w:color w:val="000000"/>
                              <w:spacing w:val="-2"/>
                            </w:rPr>
                            <w:t>Animations</w:t>
                          </w:r>
                          <w:r>
                            <w:rPr>
                              <w:color w:val="000000"/>
                              <w:spacing w:val="-14"/>
                            </w:rPr>
                            <w:t xml:space="preserve"> </w:t>
                          </w:r>
                          <w:r>
                            <w:rPr>
                              <w:color w:val="000000"/>
                              <w:spacing w:val="-2"/>
                            </w:rPr>
                            <w:t>and</w:t>
                          </w:r>
                          <w:r>
                            <w:rPr>
                              <w:color w:val="000000"/>
                              <w:spacing w:val="-15"/>
                            </w:rPr>
                            <w:t xml:space="preserve"> </w:t>
                          </w:r>
                          <w:r>
                            <w:rPr>
                              <w:color w:val="000000"/>
                              <w:spacing w:val="-2"/>
                            </w:rPr>
                            <w:t>Transitions</w:t>
                          </w:r>
                          <w:r>
                            <w:rPr>
                              <w:color w:val="000000"/>
                              <w:spacing w:val="-14"/>
                            </w:rPr>
                            <w:t xml:space="preserve"> </w:t>
                          </w:r>
                          <w:r>
                            <w:rPr>
                              <w:color w:val="000000"/>
                              <w:spacing w:val="-2"/>
                            </w:rPr>
                            <w:t>with</w:t>
                          </w:r>
                          <w:r>
                            <w:rPr>
                              <w:color w:val="000000"/>
                              <w:spacing w:val="-15"/>
                            </w:rPr>
                            <w:t xml:space="preserve"> </w:t>
                          </w:r>
                          <w:r>
                            <w:rPr>
                              <w:color w:val="000000"/>
                              <w:spacing w:val="-2"/>
                            </w:rPr>
                            <w:t>CoordinatorLayout</w:t>
                          </w:r>
                          <w:r>
                            <w:rPr>
                              <w:color w:val="000000"/>
                              <w:spacing w:val="-14"/>
                            </w:rPr>
                            <w:t xml:space="preserve"> </w:t>
                          </w:r>
                          <w:r>
                            <w:rPr>
                              <w:color w:val="000000"/>
                              <w:spacing w:val="-2"/>
                            </w:rPr>
                            <w:t>and</w:t>
                          </w:r>
                          <w:r>
                            <w:rPr>
                              <w:color w:val="000000"/>
                              <w:spacing w:val="-15"/>
                            </w:rPr>
                            <w:t xml:space="preserve"> </w:t>
                          </w:r>
                          <w:r>
                            <w:rPr>
                              <w:color w:val="000000"/>
                              <w:spacing w:val="-2"/>
                            </w:rPr>
                            <w:t>MotionLayout</w:t>
                          </w:r>
                          <w:r>
                            <w:rPr>
                              <w:color w:val="000000"/>
                              <w:spacing w:val="-14"/>
                            </w:rPr>
                            <w:t xml:space="preserve"> </w:t>
                          </w:r>
                          <w:r>
                            <w:rPr>
                              <w:color w:val="000000"/>
                              <w:spacing w:val="-2"/>
                            </w:rPr>
                            <w:t>|</w:t>
                          </w:r>
                          <w:r>
                            <w:rPr>
                              <w:color w:val="000000"/>
                              <w:spacing w:val="-14"/>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351" path="m0,0l-2147483645,0l-2147483645,-2147483646l0,-2147483646xe" stroked="f" o:allowincell="f" style="position:absolute;margin-left:0pt;margin-top:0pt;width:404.6pt;height:15.6pt;mso-wrap-style:square;v-text-anchor:top;mso-position-horizontal-relative:page;mso-position-vertical-relative:page" wp14:anchorId="10A173B0">
              <v:fill o:detectmouseclick="t" on="false"/>
              <v:stroke color="#3465a4" joinstyle="round" endcap="flat"/>
              <v:textbox>
                <w:txbxContent>
                  <w:p>
                    <w:pPr>
                      <w:pStyle w:val="TextBody"/>
                      <w:spacing w:before="20" w:after="0"/>
                      <w:ind w:left="20" w:hanging="0"/>
                      <w:rPr>
                        <w:color w:val="000000"/>
                      </w:rPr>
                    </w:pPr>
                    <w:r>
                      <w:rPr>
                        <w:color w:val="000000"/>
                        <w:spacing w:val="-2"/>
                      </w:rPr>
                      <w:t>Chapter</w:t>
                    </w:r>
                    <w:r>
                      <w:rPr>
                        <w:color w:val="000000"/>
                        <w:spacing w:val="-17"/>
                      </w:rPr>
                      <w:t xml:space="preserve"> </w:t>
                    </w:r>
                    <w:r>
                      <w:rPr>
                        <w:color w:val="000000"/>
                        <w:spacing w:val="-2"/>
                      </w:rPr>
                      <w:t>15:</w:t>
                    </w:r>
                    <w:r>
                      <w:rPr>
                        <w:color w:val="000000"/>
                        <w:spacing w:val="-14"/>
                      </w:rPr>
                      <w:t xml:space="preserve"> </w:t>
                    </w:r>
                    <w:r>
                      <w:rPr>
                        <w:color w:val="000000"/>
                        <w:spacing w:val="-2"/>
                      </w:rPr>
                      <w:t>Animations</w:t>
                    </w:r>
                    <w:r>
                      <w:rPr>
                        <w:color w:val="000000"/>
                        <w:spacing w:val="-14"/>
                      </w:rPr>
                      <w:t xml:space="preserve"> </w:t>
                    </w:r>
                    <w:r>
                      <w:rPr>
                        <w:color w:val="000000"/>
                        <w:spacing w:val="-2"/>
                      </w:rPr>
                      <w:t>and</w:t>
                    </w:r>
                    <w:r>
                      <w:rPr>
                        <w:color w:val="000000"/>
                        <w:spacing w:val="-15"/>
                      </w:rPr>
                      <w:t xml:space="preserve"> </w:t>
                    </w:r>
                    <w:r>
                      <w:rPr>
                        <w:color w:val="000000"/>
                        <w:spacing w:val="-2"/>
                      </w:rPr>
                      <w:t>Transitions</w:t>
                    </w:r>
                    <w:r>
                      <w:rPr>
                        <w:color w:val="000000"/>
                        <w:spacing w:val="-14"/>
                      </w:rPr>
                      <w:t xml:space="preserve"> </w:t>
                    </w:r>
                    <w:r>
                      <w:rPr>
                        <w:color w:val="000000"/>
                        <w:spacing w:val="-2"/>
                      </w:rPr>
                      <w:t>with</w:t>
                    </w:r>
                    <w:r>
                      <w:rPr>
                        <w:color w:val="000000"/>
                        <w:spacing w:val="-15"/>
                      </w:rPr>
                      <w:t xml:space="preserve"> </w:t>
                    </w:r>
                    <w:r>
                      <w:rPr>
                        <w:color w:val="000000"/>
                        <w:spacing w:val="-2"/>
                      </w:rPr>
                      <w:t>CoordinatorLayout</w:t>
                    </w:r>
                    <w:r>
                      <w:rPr>
                        <w:color w:val="000000"/>
                        <w:spacing w:val="-14"/>
                      </w:rPr>
                      <w:t xml:space="preserve"> </w:t>
                    </w:r>
                    <w:r>
                      <w:rPr>
                        <w:color w:val="000000"/>
                        <w:spacing w:val="-2"/>
                      </w:rPr>
                      <w:t>and</w:t>
                    </w:r>
                    <w:r>
                      <w:rPr>
                        <w:color w:val="000000"/>
                        <w:spacing w:val="-15"/>
                      </w:rPr>
                      <w:t xml:space="preserve"> </w:t>
                    </w:r>
                    <w:r>
                      <w:rPr>
                        <w:color w:val="000000"/>
                        <w:spacing w:val="-2"/>
                      </w:rPr>
                      <w:t>MotionLayout</w:t>
                    </w:r>
                    <w:r>
                      <w:rPr>
                        <w:color w:val="000000"/>
                        <w:spacing w:val="-14"/>
                      </w:rPr>
                      <w:t xml:space="preserve"> </w:t>
                    </w:r>
                    <w:r>
                      <w:rPr>
                        <w:color w:val="000000"/>
                        <w:spacing w:val="-2"/>
                      </w:rPr>
                      <w:t>|</w:t>
                    </w:r>
                    <w:r>
                      <w:rPr>
                        <w:color w:val="000000"/>
                        <w:spacing w:val="-14"/>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50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457" wp14:anchorId="2329A888">
              <wp:simplePos x="0" y="0"/>
              <wp:positionH relativeFrom="page">
                <wp:posOffset>0</wp:posOffset>
              </wp:positionH>
              <wp:positionV relativeFrom="page">
                <wp:posOffset>0</wp:posOffset>
              </wp:positionV>
              <wp:extent cx="5074920" cy="635"/>
              <wp:effectExtent l="3175" t="3175" r="3810" b="3175"/>
              <wp:wrapNone/>
              <wp:docPr id="2226" name="Line 66"/>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66" stroked="t" o:allowincell="f" style="position:absolute;mso-position-horizontal-relative:page;mso-position-vertical-relative:page" wp14:anchorId="2329A888">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461" wp14:anchorId="157D298B">
              <wp:simplePos x="0" y="0"/>
              <wp:positionH relativeFrom="page">
                <wp:posOffset>0</wp:posOffset>
              </wp:positionH>
              <wp:positionV relativeFrom="page">
                <wp:posOffset>0</wp:posOffset>
              </wp:positionV>
              <wp:extent cx="894080" cy="198755"/>
              <wp:effectExtent l="0" t="635" r="0" b="0"/>
              <wp:wrapNone/>
              <wp:docPr id="2227" name="docshape 60"/>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60" path="m0,0l-2147483645,0l-2147483645,-2147483646l0,-2147483646xe" stroked="f" o:allowincell="f" style="position:absolute;margin-left:0pt;margin-top:0pt;width:70.35pt;height:15.6pt;mso-wrap-style:square;v-text-anchor:top;mso-position-horizontal-relative:page;mso-position-vertical-relative:page" wp14:anchorId="157D298B">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50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448" wp14:anchorId="4D0B889B">
              <wp:simplePos x="0" y="0"/>
              <wp:positionH relativeFrom="page">
                <wp:posOffset>0</wp:posOffset>
              </wp:positionH>
              <wp:positionV relativeFrom="page">
                <wp:posOffset>0</wp:posOffset>
              </wp:positionV>
              <wp:extent cx="5074285" cy="635"/>
              <wp:effectExtent l="3175" t="3175" r="3810" b="3175"/>
              <wp:wrapNone/>
              <wp:docPr id="2229" name="Line 65"/>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65" stroked="t" o:allowincell="f" style="position:absolute;mso-position-horizontal-relative:page;mso-position-vertical-relative:page" wp14:anchorId="4D0B889B">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452" wp14:anchorId="49D563E9">
              <wp:simplePos x="0" y="0"/>
              <wp:positionH relativeFrom="page">
                <wp:posOffset>0</wp:posOffset>
              </wp:positionH>
              <wp:positionV relativeFrom="page">
                <wp:posOffset>0</wp:posOffset>
              </wp:positionV>
              <wp:extent cx="2995295" cy="198755"/>
              <wp:effectExtent l="635" t="635" r="0" b="0"/>
              <wp:wrapNone/>
              <wp:docPr id="2230" name="docshape 59"/>
              <a:graphic xmlns:a="http://schemas.openxmlformats.org/drawingml/2006/main">
                <a:graphicData uri="http://schemas.microsoft.com/office/word/2010/wordprocessingShape">
                  <wps:wsp>
                    <wps:cNvSpPr/>
                    <wps:spPr>
                      <a:xfrm>
                        <a:off x="0" y="0"/>
                        <a:ext cx="29952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3:</w:t>
                          </w:r>
                          <w:r>
                            <w:rPr>
                              <w:color w:val="000000"/>
                              <w:spacing w:val="-1"/>
                            </w:rPr>
                            <w:t xml:space="preserve"> </w:t>
                          </w:r>
                          <w:r>
                            <w:rPr>
                              <w:color w:val="000000"/>
                            </w:rPr>
                            <w:t>Developing</w:t>
                          </w:r>
                          <w:r>
                            <w:rPr>
                              <w:color w:val="000000"/>
                              <w:spacing w:val="-2"/>
                            </w:rPr>
                            <w:t xml:space="preserve"> </w:t>
                          </w:r>
                          <w:r>
                            <w:rPr>
                              <w:color w:val="000000"/>
                            </w:rPr>
                            <w:t>the</w:t>
                          </w:r>
                          <w:r>
                            <w:rPr>
                              <w:color w:val="000000"/>
                              <w:spacing w:val="-1"/>
                            </w:rPr>
                            <w:t xml:space="preserve"> </w:t>
                          </w:r>
                          <w:r>
                            <w:rPr>
                              <w:color w:val="000000"/>
                            </w:rPr>
                            <w:t>UI</w:t>
                          </w:r>
                          <w:r>
                            <w:rPr>
                              <w:color w:val="000000"/>
                              <w:spacing w:val="-1"/>
                            </w:rPr>
                            <w:t xml:space="preserve"> </w:t>
                          </w:r>
                          <w:r>
                            <w:rPr>
                              <w:color w:val="000000"/>
                            </w:rPr>
                            <w:t>with</w:t>
                          </w:r>
                          <w:r>
                            <w:rPr>
                              <w:color w:val="000000"/>
                              <w:spacing w:val="-2"/>
                            </w:rPr>
                            <w:t xml:space="preserve"> </w:t>
                          </w:r>
                          <w:r>
                            <w:rPr>
                              <w:color w:val="000000"/>
                            </w:rPr>
                            <w:t>Fragments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59" path="m0,0l-2147483645,0l-2147483645,-2147483646l0,-2147483646xe" stroked="f" o:allowincell="f" style="position:absolute;margin-left:0pt;margin-top:0pt;width:235.8pt;height:15.6pt;mso-wrap-style:square;v-text-anchor:top;mso-position-horizontal-relative:page;mso-position-vertical-relative:page" wp14:anchorId="49D563E9">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3:</w:t>
                    </w:r>
                    <w:r>
                      <w:rPr>
                        <w:color w:val="000000"/>
                        <w:spacing w:val="-1"/>
                      </w:rPr>
                      <w:t xml:space="preserve"> </w:t>
                    </w:r>
                    <w:r>
                      <w:rPr>
                        <w:color w:val="000000"/>
                      </w:rPr>
                      <w:t>Developing</w:t>
                    </w:r>
                    <w:r>
                      <w:rPr>
                        <w:color w:val="000000"/>
                        <w:spacing w:val="-2"/>
                      </w:rPr>
                      <w:t xml:space="preserve"> </w:t>
                    </w:r>
                    <w:r>
                      <w:rPr>
                        <w:color w:val="000000"/>
                      </w:rPr>
                      <w:t>the</w:t>
                    </w:r>
                    <w:r>
                      <w:rPr>
                        <w:color w:val="000000"/>
                        <w:spacing w:val="-1"/>
                      </w:rPr>
                      <w:t xml:space="preserve"> </w:t>
                    </w:r>
                    <w:r>
                      <w:rPr>
                        <w:color w:val="000000"/>
                      </w:rPr>
                      <w:t>UI</w:t>
                    </w:r>
                    <w:r>
                      <w:rPr>
                        <w:color w:val="000000"/>
                        <w:spacing w:val="-1"/>
                      </w:rPr>
                      <w:t xml:space="preserve"> </w:t>
                    </w:r>
                    <w:r>
                      <w:rPr>
                        <w:color w:val="000000"/>
                      </w:rPr>
                      <w:t>with</w:t>
                    </w:r>
                    <w:r>
                      <w:rPr>
                        <w:color w:val="000000"/>
                        <w:spacing w:val="-2"/>
                      </w:rPr>
                      <w:t xml:space="preserve"> </w:t>
                    </w:r>
                    <w:r>
                      <w:rPr>
                        <w:color w:val="000000"/>
                      </w:rPr>
                      <w:t>Fragments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50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336" wp14:anchorId="2329A888">
              <wp:simplePos x="0" y="0"/>
              <wp:positionH relativeFrom="page">
                <wp:posOffset>0</wp:posOffset>
              </wp:positionH>
              <wp:positionV relativeFrom="page">
                <wp:posOffset>0</wp:posOffset>
              </wp:positionV>
              <wp:extent cx="5074920" cy="635"/>
              <wp:effectExtent l="3175" t="3175" r="3810" b="3175"/>
              <wp:wrapNone/>
              <wp:docPr id="2232" name="Line 42"/>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42" stroked="t" o:allowincell="f" style="position:absolute;mso-position-horizontal-relative:page;mso-position-vertical-relative:page" wp14:anchorId="2329A888">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339" wp14:anchorId="157D298B">
              <wp:simplePos x="0" y="0"/>
              <wp:positionH relativeFrom="page">
                <wp:posOffset>0</wp:posOffset>
              </wp:positionH>
              <wp:positionV relativeFrom="page">
                <wp:posOffset>0</wp:posOffset>
              </wp:positionV>
              <wp:extent cx="894080" cy="198755"/>
              <wp:effectExtent l="0" t="635" r="0" b="0"/>
              <wp:wrapNone/>
              <wp:docPr id="2233" name="docshape 42"/>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42" path="m0,0l-2147483645,0l-2147483645,-2147483646l0,-2147483646xe" stroked="f" o:allowincell="f" style="position:absolute;margin-left:0pt;margin-top:0pt;width:70.35pt;height:15.6pt;mso-wrap-style:square;v-text-anchor:top;mso-position-horizontal-relative:page;mso-position-vertical-relative:page" wp14:anchorId="157D298B">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50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326" wp14:anchorId="4D0B889B">
              <wp:simplePos x="0" y="0"/>
              <wp:positionH relativeFrom="page">
                <wp:posOffset>0</wp:posOffset>
              </wp:positionH>
              <wp:positionV relativeFrom="page">
                <wp:posOffset>0</wp:posOffset>
              </wp:positionV>
              <wp:extent cx="5074285" cy="635"/>
              <wp:effectExtent l="3175" t="3175" r="3810" b="3175"/>
              <wp:wrapNone/>
              <wp:docPr id="2235" name="Line 41"/>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41" stroked="t" o:allowincell="f" style="position:absolute;mso-position-horizontal-relative:page;mso-position-vertical-relative:page" wp14:anchorId="4D0B889B">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330" wp14:anchorId="49D563E9">
              <wp:simplePos x="0" y="0"/>
              <wp:positionH relativeFrom="page">
                <wp:posOffset>0</wp:posOffset>
              </wp:positionH>
              <wp:positionV relativeFrom="page">
                <wp:posOffset>0</wp:posOffset>
              </wp:positionV>
              <wp:extent cx="2995295" cy="198755"/>
              <wp:effectExtent l="635" t="635" r="0" b="0"/>
              <wp:wrapNone/>
              <wp:docPr id="2236" name="docshape 41"/>
              <a:graphic xmlns:a="http://schemas.openxmlformats.org/drawingml/2006/main">
                <a:graphicData uri="http://schemas.microsoft.com/office/word/2010/wordprocessingShape">
                  <wps:wsp>
                    <wps:cNvSpPr/>
                    <wps:spPr>
                      <a:xfrm>
                        <a:off x="0" y="0"/>
                        <a:ext cx="29952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3:</w:t>
                          </w:r>
                          <w:r>
                            <w:rPr>
                              <w:color w:val="000000"/>
                              <w:spacing w:val="-1"/>
                            </w:rPr>
                            <w:t xml:space="preserve"> </w:t>
                          </w:r>
                          <w:r>
                            <w:rPr>
                              <w:color w:val="000000"/>
                            </w:rPr>
                            <w:t>Developing</w:t>
                          </w:r>
                          <w:r>
                            <w:rPr>
                              <w:color w:val="000000"/>
                              <w:spacing w:val="-2"/>
                            </w:rPr>
                            <w:t xml:space="preserve"> </w:t>
                          </w:r>
                          <w:r>
                            <w:rPr>
                              <w:color w:val="000000"/>
                            </w:rPr>
                            <w:t>the</w:t>
                          </w:r>
                          <w:r>
                            <w:rPr>
                              <w:color w:val="000000"/>
                              <w:spacing w:val="-1"/>
                            </w:rPr>
                            <w:t xml:space="preserve"> </w:t>
                          </w:r>
                          <w:r>
                            <w:rPr>
                              <w:color w:val="000000"/>
                            </w:rPr>
                            <w:t>UI</w:t>
                          </w:r>
                          <w:r>
                            <w:rPr>
                              <w:color w:val="000000"/>
                              <w:spacing w:val="-1"/>
                            </w:rPr>
                            <w:t xml:space="preserve"> </w:t>
                          </w:r>
                          <w:r>
                            <w:rPr>
                              <w:color w:val="000000"/>
                            </w:rPr>
                            <w:t>with</w:t>
                          </w:r>
                          <w:r>
                            <w:rPr>
                              <w:color w:val="000000"/>
                              <w:spacing w:val="-2"/>
                            </w:rPr>
                            <w:t xml:space="preserve"> </w:t>
                          </w:r>
                          <w:r>
                            <w:rPr>
                              <w:color w:val="000000"/>
                            </w:rPr>
                            <w:t>Fragments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41" path="m0,0l-2147483645,0l-2147483645,-2147483646l0,-2147483646xe" stroked="f" o:allowincell="f" style="position:absolute;margin-left:0pt;margin-top:0pt;width:235.8pt;height:15.6pt;mso-wrap-style:square;v-text-anchor:top;mso-position-horizontal-relative:page;mso-position-vertical-relative:page" wp14:anchorId="49D563E9">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3:</w:t>
                    </w:r>
                    <w:r>
                      <w:rPr>
                        <w:color w:val="000000"/>
                        <w:spacing w:val="-1"/>
                      </w:rPr>
                      <w:t xml:space="preserve"> </w:t>
                    </w:r>
                    <w:r>
                      <w:rPr>
                        <w:color w:val="000000"/>
                      </w:rPr>
                      <w:t>Developing</w:t>
                    </w:r>
                    <w:r>
                      <w:rPr>
                        <w:color w:val="000000"/>
                        <w:spacing w:val="-2"/>
                      </w:rPr>
                      <w:t xml:space="preserve"> </w:t>
                    </w:r>
                    <w:r>
                      <w:rPr>
                        <w:color w:val="000000"/>
                      </w:rPr>
                      <w:t>the</w:t>
                    </w:r>
                    <w:r>
                      <w:rPr>
                        <w:color w:val="000000"/>
                        <w:spacing w:val="-1"/>
                      </w:rPr>
                      <w:t xml:space="preserve"> </w:t>
                    </w:r>
                    <w:r>
                      <w:rPr>
                        <w:color w:val="000000"/>
                      </w:rPr>
                      <w:t>UI</w:t>
                    </w:r>
                    <w:r>
                      <w:rPr>
                        <w:color w:val="000000"/>
                        <w:spacing w:val="-1"/>
                      </w:rPr>
                      <w:t xml:space="preserve"> </w:t>
                    </w:r>
                    <w:r>
                      <w:rPr>
                        <w:color w:val="000000"/>
                      </w:rPr>
                      <w:t>with</w:t>
                    </w:r>
                    <w:r>
                      <w:rPr>
                        <w:color w:val="000000"/>
                        <w:spacing w:val="-2"/>
                      </w:rPr>
                      <w:t xml:space="preserve"> </w:t>
                    </w:r>
                    <w:r>
                      <w:rPr>
                        <w:color w:val="000000"/>
                      </w:rPr>
                      <w:t>Fragments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50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419" wp14:anchorId="2329A888">
              <wp:simplePos x="0" y="0"/>
              <wp:positionH relativeFrom="page">
                <wp:posOffset>0</wp:posOffset>
              </wp:positionH>
              <wp:positionV relativeFrom="page">
                <wp:posOffset>0</wp:posOffset>
              </wp:positionV>
              <wp:extent cx="5074920" cy="635"/>
              <wp:effectExtent l="3175" t="3175" r="3810" b="3175"/>
              <wp:wrapNone/>
              <wp:docPr id="2238" name="Line 62"/>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62" stroked="t" o:allowincell="f" style="position:absolute;mso-position-horizontal-relative:page;mso-position-vertical-relative:page" wp14:anchorId="2329A888">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424" wp14:anchorId="157D298B">
              <wp:simplePos x="0" y="0"/>
              <wp:positionH relativeFrom="page">
                <wp:posOffset>0</wp:posOffset>
              </wp:positionH>
              <wp:positionV relativeFrom="page">
                <wp:posOffset>0</wp:posOffset>
              </wp:positionV>
              <wp:extent cx="894080" cy="198755"/>
              <wp:effectExtent l="0" t="635" r="0" b="0"/>
              <wp:wrapNone/>
              <wp:docPr id="2239" name="docshape 56"/>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56" path="m0,0l-2147483645,0l-2147483645,-2147483646l0,-2147483646xe" stroked="f" o:allowincell="f" style="position:absolute;margin-left:0pt;margin-top:0pt;width:70.35pt;height:15.6pt;mso-wrap-style:square;v-text-anchor:top;mso-position-horizontal-relative:page;mso-position-vertical-relative:page" wp14:anchorId="157D298B">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50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409" wp14:anchorId="4D0B889B">
              <wp:simplePos x="0" y="0"/>
              <wp:positionH relativeFrom="page">
                <wp:posOffset>0</wp:posOffset>
              </wp:positionH>
              <wp:positionV relativeFrom="page">
                <wp:posOffset>0</wp:posOffset>
              </wp:positionV>
              <wp:extent cx="5074285" cy="635"/>
              <wp:effectExtent l="3175" t="3175" r="3810" b="3175"/>
              <wp:wrapNone/>
              <wp:docPr id="2241" name="Line 61"/>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61" stroked="t" o:allowincell="f" style="position:absolute;mso-position-horizontal-relative:page;mso-position-vertical-relative:page" wp14:anchorId="4D0B889B">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413" wp14:anchorId="49D563E9">
              <wp:simplePos x="0" y="0"/>
              <wp:positionH relativeFrom="page">
                <wp:posOffset>0</wp:posOffset>
              </wp:positionH>
              <wp:positionV relativeFrom="page">
                <wp:posOffset>0</wp:posOffset>
              </wp:positionV>
              <wp:extent cx="2995295" cy="198755"/>
              <wp:effectExtent l="635" t="635" r="0" b="0"/>
              <wp:wrapNone/>
              <wp:docPr id="2242" name="docshape 55"/>
              <a:graphic xmlns:a="http://schemas.openxmlformats.org/drawingml/2006/main">
                <a:graphicData uri="http://schemas.microsoft.com/office/word/2010/wordprocessingShape">
                  <wps:wsp>
                    <wps:cNvSpPr/>
                    <wps:spPr>
                      <a:xfrm>
                        <a:off x="0" y="0"/>
                        <a:ext cx="29952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3:</w:t>
                          </w:r>
                          <w:r>
                            <w:rPr>
                              <w:color w:val="000000"/>
                              <w:spacing w:val="-1"/>
                            </w:rPr>
                            <w:t xml:space="preserve"> </w:t>
                          </w:r>
                          <w:r>
                            <w:rPr>
                              <w:color w:val="000000"/>
                            </w:rPr>
                            <w:t>Developing</w:t>
                          </w:r>
                          <w:r>
                            <w:rPr>
                              <w:color w:val="000000"/>
                              <w:spacing w:val="-2"/>
                            </w:rPr>
                            <w:t xml:space="preserve"> </w:t>
                          </w:r>
                          <w:r>
                            <w:rPr>
                              <w:color w:val="000000"/>
                            </w:rPr>
                            <w:t>the</w:t>
                          </w:r>
                          <w:r>
                            <w:rPr>
                              <w:color w:val="000000"/>
                              <w:spacing w:val="-1"/>
                            </w:rPr>
                            <w:t xml:space="preserve"> </w:t>
                          </w:r>
                          <w:r>
                            <w:rPr>
                              <w:color w:val="000000"/>
                            </w:rPr>
                            <w:t>UI</w:t>
                          </w:r>
                          <w:r>
                            <w:rPr>
                              <w:color w:val="000000"/>
                              <w:spacing w:val="-1"/>
                            </w:rPr>
                            <w:t xml:space="preserve"> </w:t>
                          </w:r>
                          <w:r>
                            <w:rPr>
                              <w:color w:val="000000"/>
                            </w:rPr>
                            <w:t>with</w:t>
                          </w:r>
                          <w:r>
                            <w:rPr>
                              <w:color w:val="000000"/>
                              <w:spacing w:val="-2"/>
                            </w:rPr>
                            <w:t xml:space="preserve"> </w:t>
                          </w:r>
                          <w:r>
                            <w:rPr>
                              <w:color w:val="000000"/>
                            </w:rPr>
                            <w:t>Fragments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55" path="m0,0l-2147483645,0l-2147483645,-2147483646l0,-2147483646xe" stroked="f" o:allowincell="f" style="position:absolute;margin-left:0pt;margin-top:0pt;width:235.8pt;height:15.6pt;mso-wrap-style:square;v-text-anchor:top;mso-position-horizontal-relative:page;mso-position-vertical-relative:page" wp14:anchorId="49D563E9">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3:</w:t>
                    </w:r>
                    <w:r>
                      <w:rPr>
                        <w:color w:val="000000"/>
                        <w:spacing w:val="-1"/>
                      </w:rPr>
                      <w:t xml:space="preserve"> </w:t>
                    </w:r>
                    <w:r>
                      <w:rPr>
                        <w:color w:val="000000"/>
                      </w:rPr>
                      <w:t>Developing</w:t>
                    </w:r>
                    <w:r>
                      <w:rPr>
                        <w:color w:val="000000"/>
                        <w:spacing w:val="-2"/>
                      </w:rPr>
                      <w:t xml:space="preserve"> </w:t>
                    </w:r>
                    <w:r>
                      <w:rPr>
                        <w:color w:val="000000"/>
                      </w:rPr>
                      <w:t>the</w:t>
                    </w:r>
                    <w:r>
                      <w:rPr>
                        <w:color w:val="000000"/>
                        <w:spacing w:val="-1"/>
                      </w:rPr>
                      <w:t xml:space="preserve"> </w:t>
                    </w:r>
                    <w:r>
                      <w:rPr>
                        <w:color w:val="000000"/>
                      </w:rPr>
                      <w:t>UI</w:t>
                    </w:r>
                    <w:r>
                      <w:rPr>
                        <w:color w:val="000000"/>
                        <w:spacing w:val="-1"/>
                      </w:rPr>
                      <w:t xml:space="preserve"> </w:t>
                    </w:r>
                    <w:r>
                      <w:rPr>
                        <w:color w:val="000000"/>
                      </w:rPr>
                      <w:t>with</w:t>
                    </w:r>
                    <w:r>
                      <w:rPr>
                        <w:color w:val="000000"/>
                        <w:spacing w:val="-2"/>
                      </w:rPr>
                      <w:t xml:space="preserve"> </w:t>
                    </w:r>
                    <w:r>
                      <w:rPr>
                        <w:color w:val="000000"/>
                      </w:rPr>
                      <w:t>Fragments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50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418" wp14:anchorId="2329A888">
              <wp:simplePos x="0" y="0"/>
              <wp:positionH relativeFrom="page">
                <wp:posOffset>0</wp:posOffset>
              </wp:positionH>
              <wp:positionV relativeFrom="page">
                <wp:posOffset>0</wp:posOffset>
              </wp:positionV>
              <wp:extent cx="5074920" cy="635"/>
              <wp:effectExtent l="3175" t="3175" r="3810" b="3175"/>
              <wp:wrapNone/>
              <wp:docPr id="2244" name="Line 62"/>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62" stroked="t" o:allowincell="f" style="position:absolute;mso-position-horizontal-relative:page;mso-position-vertical-relative:page" wp14:anchorId="2329A888">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422" wp14:anchorId="157D298B">
              <wp:simplePos x="0" y="0"/>
              <wp:positionH relativeFrom="page">
                <wp:posOffset>0</wp:posOffset>
              </wp:positionH>
              <wp:positionV relativeFrom="page">
                <wp:posOffset>0</wp:posOffset>
              </wp:positionV>
              <wp:extent cx="894080" cy="198755"/>
              <wp:effectExtent l="0" t="635" r="0" b="0"/>
              <wp:wrapNone/>
              <wp:docPr id="2245" name="docshape 56"/>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56" path="m0,0l-2147483645,0l-2147483645,-2147483646l0,-2147483646xe" stroked="f" o:allowincell="f" style="position:absolute;margin-left:0pt;margin-top:0pt;width:70.35pt;height:15.6pt;mso-wrap-style:square;v-text-anchor:top;mso-position-horizontal-relative:page;mso-position-vertical-relative:page" wp14:anchorId="157D298B">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5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362" wp14:anchorId="2329A888">
              <wp:simplePos x="0" y="0"/>
              <wp:positionH relativeFrom="page">
                <wp:posOffset>662940</wp:posOffset>
              </wp:positionH>
              <wp:positionV relativeFrom="page">
                <wp:posOffset>664845</wp:posOffset>
              </wp:positionV>
              <wp:extent cx="5074920" cy="635"/>
              <wp:effectExtent l="3175" t="3175" r="3810" b="3175"/>
              <wp:wrapNone/>
              <wp:docPr id="213" name="Line 46"/>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46" stroked="t" o:allowincell="f" style="position:absolute;mso-position-horizontal-relative:page;mso-position-vertical-relative:page" wp14:anchorId="2329A888">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364" wp14:anchorId="157D298B">
              <wp:simplePos x="0" y="0"/>
              <wp:positionH relativeFrom="page">
                <wp:posOffset>625475</wp:posOffset>
              </wp:positionH>
              <wp:positionV relativeFrom="page">
                <wp:posOffset>428625</wp:posOffset>
              </wp:positionV>
              <wp:extent cx="894080" cy="198755"/>
              <wp:effectExtent l="0" t="635" r="0" b="0"/>
              <wp:wrapNone/>
              <wp:docPr id="214" name="docshape 46"/>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28</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46" path="m0,0l-2147483645,0l-2147483645,-2147483646l0,-2147483646xe" stroked="f" o:allowincell="f" style="position:absolute;margin-left:49.25pt;margin-top:33.75pt;width:70.35pt;height:15.6pt;mso-wrap-style:square;v-text-anchor:top;mso-position-horizontal-relative:page;mso-position-vertical-relative:page" wp14:anchorId="157D298B">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28</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5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408" wp14:anchorId="4D0B889B">
              <wp:simplePos x="0" y="0"/>
              <wp:positionH relativeFrom="page">
                <wp:posOffset>0</wp:posOffset>
              </wp:positionH>
              <wp:positionV relativeFrom="page">
                <wp:posOffset>0</wp:posOffset>
              </wp:positionV>
              <wp:extent cx="5074285" cy="635"/>
              <wp:effectExtent l="3175" t="3175" r="3810" b="3175"/>
              <wp:wrapNone/>
              <wp:docPr id="2247" name="Line 61"/>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61" stroked="t" o:allowincell="f" style="position:absolute;mso-position-horizontal-relative:page;mso-position-vertical-relative:page" wp14:anchorId="4D0B889B">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412" wp14:anchorId="49D563E9">
              <wp:simplePos x="0" y="0"/>
              <wp:positionH relativeFrom="page">
                <wp:posOffset>0</wp:posOffset>
              </wp:positionH>
              <wp:positionV relativeFrom="page">
                <wp:posOffset>0</wp:posOffset>
              </wp:positionV>
              <wp:extent cx="2995295" cy="198755"/>
              <wp:effectExtent l="635" t="635" r="0" b="0"/>
              <wp:wrapNone/>
              <wp:docPr id="2248" name="docshape 55"/>
              <a:graphic xmlns:a="http://schemas.openxmlformats.org/drawingml/2006/main">
                <a:graphicData uri="http://schemas.microsoft.com/office/word/2010/wordprocessingShape">
                  <wps:wsp>
                    <wps:cNvSpPr/>
                    <wps:spPr>
                      <a:xfrm>
                        <a:off x="0" y="0"/>
                        <a:ext cx="29952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3:</w:t>
                          </w:r>
                          <w:r>
                            <w:rPr>
                              <w:color w:val="000000"/>
                              <w:spacing w:val="-1"/>
                            </w:rPr>
                            <w:t xml:space="preserve"> </w:t>
                          </w:r>
                          <w:r>
                            <w:rPr>
                              <w:color w:val="000000"/>
                            </w:rPr>
                            <w:t>Developing</w:t>
                          </w:r>
                          <w:r>
                            <w:rPr>
                              <w:color w:val="000000"/>
                              <w:spacing w:val="-2"/>
                            </w:rPr>
                            <w:t xml:space="preserve"> </w:t>
                          </w:r>
                          <w:r>
                            <w:rPr>
                              <w:color w:val="000000"/>
                            </w:rPr>
                            <w:t>the</w:t>
                          </w:r>
                          <w:r>
                            <w:rPr>
                              <w:color w:val="000000"/>
                              <w:spacing w:val="-1"/>
                            </w:rPr>
                            <w:t xml:space="preserve"> </w:t>
                          </w:r>
                          <w:r>
                            <w:rPr>
                              <w:color w:val="000000"/>
                            </w:rPr>
                            <w:t>UI</w:t>
                          </w:r>
                          <w:r>
                            <w:rPr>
                              <w:color w:val="000000"/>
                              <w:spacing w:val="-1"/>
                            </w:rPr>
                            <w:t xml:space="preserve"> </w:t>
                          </w:r>
                          <w:r>
                            <w:rPr>
                              <w:color w:val="000000"/>
                            </w:rPr>
                            <w:t>with</w:t>
                          </w:r>
                          <w:r>
                            <w:rPr>
                              <w:color w:val="000000"/>
                              <w:spacing w:val="-2"/>
                            </w:rPr>
                            <w:t xml:space="preserve"> </w:t>
                          </w:r>
                          <w:r>
                            <w:rPr>
                              <w:color w:val="000000"/>
                            </w:rPr>
                            <w:t>Fragments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55" path="m0,0l-2147483645,0l-2147483645,-2147483646l0,-2147483646xe" stroked="f" o:allowincell="f" style="position:absolute;margin-left:0pt;margin-top:0pt;width:235.8pt;height:15.6pt;mso-wrap-style:square;v-text-anchor:top;mso-position-horizontal-relative:page;mso-position-vertical-relative:page" wp14:anchorId="49D563E9">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3:</w:t>
                    </w:r>
                    <w:r>
                      <w:rPr>
                        <w:color w:val="000000"/>
                        <w:spacing w:val="-1"/>
                      </w:rPr>
                      <w:t xml:space="preserve"> </w:t>
                    </w:r>
                    <w:r>
                      <w:rPr>
                        <w:color w:val="000000"/>
                      </w:rPr>
                      <w:t>Developing</w:t>
                    </w:r>
                    <w:r>
                      <w:rPr>
                        <w:color w:val="000000"/>
                        <w:spacing w:val="-2"/>
                      </w:rPr>
                      <w:t xml:space="preserve"> </w:t>
                    </w:r>
                    <w:r>
                      <w:rPr>
                        <w:color w:val="000000"/>
                      </w:rPr>
                      <w:t>the</w:t>
                    </w:r>
                    <w:r>
                      <w:rPr>
                        <w:color w:val="000000"/>
                        <w:spacing w:val="-1"/>
                      </w:rPr>
                      <w:t xml:space="preserve"> </w:t>
                    </w:r>
                    <w:r>
                      <w:rPr>
                        <w:color w:val="000000"/>
                      </w:rPr>
                      <w:t>UI</w:t>
                    </w:r>
                    <w:r>
                      <w:rPr>
                        <w:color w:val="000000"/>
                        <w:spacing w:val="-1"/>
                      </w:rPr>
                      <w:t xml:space="preserve"> </w:t>
                    </w:r>
                    <w:r>
                      <w:rPr>
                        <w:color w:val="000000"/>
                      </w:rPr>
                      <w:t>with</w:t>
                    </w:r>
                    <w:r>
                      <w:rPr>
                        <w:color w:val="000000"/>
                        <w:spacing w:val="-2"/>
                      </w:rPr>
                      <w:t xml:space="preserve"> </w:t>
                    </w:r>
                    <w:r>
                      <w:rPr>
                        <w:color w:val="000000"/>
                      </w:rPr>
                      <w:t>Fragments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5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437" wp14:anchorId="2329A888">
              <wp:simplePos x="0" y="0"/>
              <wp:positionH relativeFrom="page">
                <wp:posOffset>0</wp:posOffset>
              </wp:positionH>
              <wp:positionV relativeFrom="page">
                <wp:posOffset>0</wp:posOffset>
              </wp:positionV>
              <wp:extent cx="5074920" cy="635"/>
              <wp:effectExtent l="3175" t="3175" r="3810" b="3175"/>
              <wp:wrapNone/>
              <wp:docPr id="2250" name="Line 64"/>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64" stroked="t" o:allowincell="f" style="position:absolute;mso-position-horizontal-relative:page;mso-position-vertical-relative:page" wp14:anchorId="2329A888">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440" wp14:anchorId="157D298B">
              <wp:simplePos x="0" y="0"/>
              <wp:positionH relativeFrom="page">
                <wp:posOffset>0</wp:posOffset>
              </wp:positionH>
              <wp:positionV relativeFrom="page">
                <wp:posOffset>0</wp:posOffset>
              </wp:positionV>
              <wp:extent cx="894080" cy="198755"/>
              <wp:effectExtent l="0" t="635" r="0" b="0"/>
              <wp:wrapNone/>
              <wp:docPr id="2251" name="docshape 58"/>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58" path="m0,0l-2147483645,0l-2147483645,-2147483646l0,-2147483646xe" stroked="f" o:allowincell="f" style="position:absolute;margin-left:0pt;margin-top:0pt;width:70.35pt;height:15.6pt;mso-wrap-style:square;v-text-anchor:top;mso-position-horizontal-relative:page;mso-position-vertical-relative:page" wp14:anchorId="157D298B">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5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430" wp14:anchorId="4D0B889B">
              <wp:simplePos x="0" y="0"/>
              <wp:positionH relativeFrom="page">
                <wp:posOffset>0</wp:posOffset>
              </wp:positionH>
              <wp:positionV relativeFrom="page">
                <wp:posOffset>0</wp:posOffset>
              </wp:positionV>
              <wp:extent cx="5074285" cy="635"/>
              <wp:effectExtent l="3175" t="3175" r="3810" b="3175"/>
              <wp:wrapNone/>
              <wp:docPr id="2253" name="Line 63"/>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63" stroked="t" o:allowincell="f" style="position:absolute;mso-position-horizontal-relative:page;mso-position-vertical-relative:page" wp14:anchorId="4D0B889B">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433" wp14:anchorId="49D563E9">
              <wp:simplePos x="0" y="0"/>
              <wp:positionH relativeFrom="page">
                <wp:posOffset>0</wp:posOffset>
              </wp:positionH>
              <wp:positionV relativeFrom="page">
                <wp:posOffset>0</wp:posOffset>
              </wp:positionV>
              <wp:extent cx="2995295" cy="198755"/>
              <wp:effectExtent l="635" t="635" r="0" b="0"/>
              <wp:wrapNone/>
              <wp:docPr id="2254" name="docshape 57"/>
              <a:graphic xmlns:a="http://schemas.openxmlformats.org/drawingml/2006/main">
                <a:graphicData uri="http://schemas.microsoft.com/office/word/2010/wordprocessingShape">
                  <wps:wsp>
                    <wps:cNvSpPr/>
                    <wps:spPr>
                      <a:xfrm>
                        <a:off x="0" y="0"/>
                        <a:ext cx="29952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3:</w:t>
                          </w:r>
                          <w:r>
                            <w:rPr>
                              <w:color w:val="000000"/>
                              <w:spacing w:val="-1"/>
                            </w:rPr>
                            <w:t xml:space="preserve"> </w:t>
                          </w:r>
                          <w:r>
                            <w:rPr>
                              <w:color w:val="000000"/>
                            </w:rPr>
                            <w:t>Developing</w:t>
                          </w:r>
                          <w:r>
                            <w:rPr>
                              <w:color w:val="000000"/>
                              <w:spacing w:val="-2"/>
                            </w:rPr>
                            <w:t xml:space="preserve"> </w:t>
                          </w:r>
                          <w:r>
                            <w:rPr>
                              <w:color w:val="000000"/>
                            </w:rPr>
                            <w:t>the</w:t>
                          </w:r>
                          <w:r>
                            <w:rPr>
                              <w:color w:val="000000"/>
                              <w:spacing w:val="-1"/>
                            </w:rPr>
                            <w:t xml:space="preserve"> </w:t>
                          </w:r>
                          <w:r>
                            <w:rPr>
                              <w:color w:val="000000"/>
                            </w:rPr>
                            <w:t>UI</w:t>
                          </w:r>
                          <w:r>
                            <w:rPr>
                              <w:color w:val="000000"/>
                              <w:spacing w:val="-1"/>
                            </w:rPr>
                            <w:t xml:space="preserve"> </w:t>
                          </w:r>
                          <w:r>
                            <w:rPr>
                              <w:color w:val="000000"/>
                            </w:rPr>
                            <w:t>with</w:t>
                          </w:r>
                          <w:r>
                            <w:rPr>
                              <w:color w:val="000000"/>
                              <w:spacing w:val="-2"/>
                            </w:rPr>
                            <w:t xml:space="preserve"> </w:t>
                          </w:r>
                          <w:r>
                            <w:rPr>
                              <w:color w:val="000000"/>
                            </w:rPr>
                            <w:t>Fragments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57" path="m0,0l-2147483645,0l-2147483645,-2147483646l0,-2147483646xe" stroked="f" o:allowincell="f" style="position:absolute;margin-left:0pt;margin-top:0pt;width:235.8pt;height:15.6pt;mso-wrap-style:square;v-text-anchor:top;mso-position-horizontal-relative:page;mso-position-vertical-relative:page" wp14:anchorId="49D563E9">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3:</w:t>
                    </w:r>
                    <w:r>
                      <w:rPr>
                        <w:color w:val="000000"/>
                        <w:spacing w:val="-1"/>
                      </w:rPr>
                      <w:t xml:space="preserve"> </w:t>
                    </w:r>
                    <w:r>
                      <w:rPr>
                        <w:color w:val="000000"/>
                      </w:rPr>
                      <w:t>Developing</w:t>
                    </w:r>
                    <w:r>
                      <w:rPr>
                        <w:color w:val="000000"/>
                        <w:spacing w:val="-2"/>
                      </w:rPr>
                      <w:t xml:space="preserve"> </w:t>
                    </w:r>
                    <w:r>
                      <w:rPr>
                        <w:color w:val="000000"/>
                      </w:rPr>
                      <w:t>the</w:t>
                    </w:r>
                    <w:r>
                      <w:rPr>
                        <w:color w:val="000000"/>
                        <w:spacing w:val="-1"/>
                      </w:rPr>
                      <w:t xml:space="preserve"> </w:t>
                    </w:r>
                    <w:r>
                      <w:rPr>
                        <w:color w:val="000000"/>
                      </w:rPr>
                      <w:t>UI</w:t>
                    </w:r>
                    <w:r>
                      <w:rPr>
                        <w:color w:val="000000"/>
                        <w:spacing w:val="-1"/>
                      </w:rPr>
                      <w:t xml:space="preserve"> </w:t>
                    </w:r>
                    <w:r>
                      <w:rPr>
                        <w:color w:val="000000"/>
                      </w:rPr>
                      <w:t>with</w:t>
                    </w:r>
                    <w:r>
                      <w:rPr>
                        <w:color w:val="000000"/>
                        <w:spacing w:val="-2"/>
                      </w:rPr>
                      <w:t xml:space="preserve"> </w:t>
                    </w:r>
                    <w:r>
                      <w:rPr>
                        <w:color w:val="000000"/>
                      </w:rPr>
                      <w:t>Fragments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5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312" wp14:anchorId="179D3EDD">
              <wp:simplePos x="0" y="0"/>
              <wp:positionH relativeFrom="page">
                <wp:posOffset>0</wp:posOffset>
              </wp:positionH>
              <wp:positionV relativeFrom="page">
                <wp:posOffset>0</wp:posOffset>
              </wp:positionV>
              <wp:extent cx="5074920" cy="635"/>
              <wp:effectExtent l="3175" t="3175" r="3810" b="3175"/>
              <wp:wrapNone/>
              <wp:docPr id="2256" name="Line 38"/>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38" stroked="t" o:allowincell="f" style="position:absolute;mso-position-horizontal-relative:page;mso-position-vertical-relative:page" wp14:anchorId="179D3EDD">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316" wp14:anchorId="2D388CAF">
              <wp:simplePos x="0" y="0"/>
              <wp:positionH relativeFrom="page">
                <wp:posOffset>0</wp:posOffset>
              </wp:positionH>
              <wp:positionV relativeFrom="page">
                <wp:posOffset>0</wp:posOffset>
              </wp:positionV>
              <wp:extent cx="894080" cy="198755"/>
              <wp:effectExtent l="0" t="635" r="0" b="0"/>
              <wp:wrapNone/>
              <wp:docPr id="2257" name="docshape 38"/>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8" path="m0,0l-2147483645,0l-2147483645,-2147483646l0,-2147483646xe" stroked="f" o:allowincell="f" style="position:absolute;margin-left:0pt;margin-top:0pt;width:70.35pt;height:15.6pt;mso-wrap-style:square;v-text-anchor:top;mso-position-horizontal-relative:page;mso-position-vertical-relative:page" wp14:anchorId="2D388CAF">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5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302" wp14:anchorId="76397156">
              <wp:simplePos x="0" y="0"/>
              <wp:positionH relativeFrom="page">
                <wp:posOffset>0</wp:posOffset>
              </wp:positionH>
              <wp:positionV relativeFrom="page">
                <wp:posOffset>0</wp:posOffset>
              </wp:positionV>
              <wp:extent cx="5074285" cy="635"/>
              <wp:effectExtent l="3175" t="3175" r="3810" b="3175"/>
              <wp:wrapNone/>
              <wp:docPr id="2259" name="Line 37"/>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37" stroked="t" o:allowincell="f" style="position:absolute;mso-position-horizontal-relative:page;mso-position-vertical-relative:page" wp14:anchorId="76397156">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306" wp14:anchorId="55C996A4">
              <wp:simplePos x="0" y="0"/>
              <wp:positionH relativeFrom="page">
                <wp:posOffset>0</wp:posOffset>
              </wp:positionH>
              <wp:positionV relativeFrom="page">
                <wp:posOffset>0</wp:posOffset>
              </wp:positionV>
              <wp:extent cx="2585720" cy="198755"/>
              <wp:effectExtent l="0" t="635" r="0" b="0"/>
              <wp:wrapNone/>
              <wp:docPr id="2260" name="docshape 37"/>
              <a:graphic xmlns:a="http://schemas.openxmlformats.org/drawingml/2006/main">
                <a:graphicData uri="http://schemas.microsoft.com/office/word/2010/wordprocessingShape">
                  <wps:wsp>
                    <wps:cNvSpPr/>
                    <wps:spPr>
                      <a:xfrm>
                        <a:off x="0" y="0"/>
                        <a:ext cx="258588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1"/>
                            </w:rPr>
                            <w:t xml:space="preserve"> </w:t>
                          </w:r>
                          <w:r>
                            <w:rPr>
                              <w:color w:val="000000"/>
                            </w:rPr>
                            <w:t>2:</w:t>
                          </w:r>
                          <w:r>
                            <w:rPr>
                              <w:color w:val="000000"/>
                              <w:spacing w:val="-1"/>
                            </w:rPr>
                            <w:t xml:space="preserve"> </w:t>
                          </w:r>
                          <w:r>
                            <w:rPr>
                              <w:color w:val="000000"/>
                            </w:rPr>
                            <w:t>Building</w:t>
                          </w:r>
                          <w:r>
                            <w:rPr>
                              <w:color w:val="000000"/>
                              <w:spacing w:val="-1"/>
                            </w:rPr>
                            <w:t xml:space="preserve"> </w:t>
                          </w:r>
                          <w:r>
                            <w:rPr>
                              <w:color w:val="000000"/>
                            </w:rPr>
                            <w:t>User</w:t>
                          </w:r>
                          <w:r>
                            <w:rPr>
                              <w:color w:val="000000"/>
                              <w:spacing w:val="-1"/>
                            </w:rPr>
                            <w:t xml:space="preserve"> </w:t>
                          </w:r>
                          <w:r>
                            <w:rPr>
                              <w:color w:val="000000"/>
                            </w:rPr>
                            <w:t>Screen</w:t>
                          </w:r>
                          <w:r>
                            <w:rPr>
                              <w:color w:val="000000"/>
                              <w:spacing w:val="-1"/>
                            </w:rPr>
                            <w:t xml:space="preserve"> </w:t>
                          </w:r>
                          <w:r>
                            <w:rPr>
                              <w:color w:val="000000"/>
                            </w:rPr>
                            <w:t>Flows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37" path="m0,0l-2147483645,0l-2147483645,-2147483646l0,-2147483646xe" stroked="f" o:allowincell="f" style="position:absolute;margin-left:0pt;margin-top:0pt;width:203.55pt;height:15.6pt;mso-wrap-style:square;v-text-anchor:top;mso-position-horizontal-relative:page;mso-position-vertical-relative:page" wp14:anchorId="55C996A4">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1"/>
                      </w:rPr>
                      <w:t xml:space="preserve"> </w:t>
                    </w:r>
                    <w:r>
                      <w:rPr>
                        <w:color w:val="000000"/>
                      </w:rPr>
                      <w:t>2:</w:t>
                    </w:r>
                    <w:r>
                      <w:rPr>
                        <w:color w:val="000000"/>
                        <w:spacing w:val="-1"/>
                      </w:rPr>
                      <w:t xml:space="preserve"> </w:t>
                    </w:r>
                    <w:r>
                      <w:rPr>
                        <w:color w:val="000000"/>
                      </w:rPr>
                      <w:t>Building</w:t>
                    </w:r>
                    <w:r>
                      <w:rPr>
                        <w:color w:val="000000"/>
                        <w:spacing w:val="-1"/>
                      </w:rPr>
                      <w:t xml:space="preserve"> </w:t>
                    </w:r>
                    <w:r>
                      <w:rPr>
                        <w:color w:val="000000"/>
                      </w:rPr>
                      <w:t>User</w:t>
                    </w:r>
                    <w:r>
                      <w:rPr>
                        <w:color w:val="000000"/>
                        <w:spacing w:val="-1"/>
                      </w:rPr>
                      <w:t xml:space="preserve"> </w:t>
                    </w:r>
                    <w:r>
                      <w:rPr>
                        <w:color w:val="000000"/>
                      </w:rPr>
                      <w:t>Screen</w:t>
                    </w:r>
                    <w:r>
                      <w:rPr>
                        <w:color w:val="000000"/>
                        <w:spacing w:val="-1"/>
                      </w:rPr>
                      <w:t xml:space="preserve"> </w:t>
                    </w:r>
                    <w:r>
                      <w:rPr>
                        <w:color w:val="000000"/>
                      </w:rPr>
                      <w:t>Flows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5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456" wp14:anchorId="2329A888">
              <wp:simplePos x="0" y="0"/>
              <wp:positionH relativeFrom="page">
                <wp:posOffset>0</wp:posOffset>
              </wp:positionH>
              <wp:positionV relativeFrom="page">
                <wp:posOffset>0</wp:posOffset>
              </wp:positionV>
              <wp:extent cx="5074920" cy="635"/>
              <wp:effectExtent l="3175" t="3175" r="3810" b="3175"/>
              <wp:wrapNone/>
              <wp:docPr id="2262" name="Line 66"/>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66" stroked="t" o:allowincell="f" style="position:absolute;mso-position-horizontal-relative:page;mso-position-vertical-relative:page" wp14:anchorId="2329A888">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460" wp14:anchorId="157D298B">
              <wp:simplePos x="0" y="0"/>
              <wp:positionH relativeFrom="page">
                <wp:posOffset>0</wp:posOffset>
              </wp:positionH>
              <wp:positionV relativeFrom="page">
                <wp:posOffset>0</wp:posOffset>
              </wp:positionV>
              <wp:extent cx="894080" cy="198755"/>
              <wp:effectExtent l="0" t="635" r="0" b="0"/>
              <wp:wrapNone/>
              <wp:docPr id="2263" name="docshape 60"/>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60" path="m0,0l-2147483645,0l-2147483645,-2147483646l0,-2147483646xe" stroked="f" o:allowincell="f" style="position:absolute;margin-left:0pt;margin-top:0pt;width:70.35pt;height:15.6pt;mso-wrap-style:square;v-text-anchor:top;mso-position-horizontal-relative:page;mso-position-vertical-relative:page" wp14:anchorId="157D298B">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5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447" wp14:anchorId="4D0B889B">
              <wp:simplePos x="0" y="0"/>
              <wp:positionH relativeFrom="page">
                <wp:posOffset>0</wp:posOffset>
              </wp:positionH>
              <wp:positionV relativeFrom="page">
                <wp:posOffset>0</wp:posOffset>
              </wp:positionV>
              <wp:extent cx="5074285" cy="635"/>
              <wp:effectExtent l="3175" t="3175" r="3810" b="3175"/>
              <wp:wrapNone/>
              <wp:docPr id="2265" name="Line 65"/>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65" stroked="t" o:allowincell="f" style="position:absolute;mso-position-horizontal-relative:page;mso-position-vertical-relative:page" wp14:anchorId="4D0B889B">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451" wp14:anchorId="49D563E9">
              <wp:simplePos x="0" y="0"/>
              <wp:positionH relativeFrom="page">
                <wp:posOffset>0</wp:posOffset>
              </wp:positionH>
              <wp:positionV relativeFrom="page">
                <wp:posOffset>0</wp:posOffset>
              </wp:positionV>
              <wp:extent cx="2995295" cy="198755"/>
              <wp:effectExtent l="635" t="635" r="0" b="0"/>
              <wp:wrapNone/>
              <wp:docPr id="2266" name="docshape 59"/>
              <a:graphic xmlns:a="http://schemas.openxmlformats.org/drawingml/2006/main">
                <a:graphicData uri="http://schemas.microsoft.com/office/word/2010/wordprocessingShape">
                  <wps:wsp>
                    <wps:cNvSpPr/>
                    <wps:spPr>
                      <a:xfrm>
                        <a:off x="0" y="0"/>
                        <a:ext cx="29952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3:</w:t>
                          </w:r>
                          <w:r>
                            <w:rPr>
                              <w:color w:val="000000"/>
                              <w:spacing w:val="-1"/>
                            </w:rPr>
                            <w:t xml:space="preserve"> </w:t>
                          </w:r>
                          <w:r>
                            <w:rPr>
                              <w:color w:val="000000"/>
                            </w:rPr>
                            <w:t>Developing</w:t>
                          </w:r>
                          <w:r>
                            <w:rPr>
                              <w:color w:val="000000"/>
                              <w:spacing w:val="-2"/>
                            </w:rPr>
                            <w:t xml:space="preserve"> </w:t>
                          </w:r>
                          <w:r>
                            <w:rPr>
                              <w:color w:val="000000"/>
                            </w:rPr>
                            <w:t>the</w:t>
                          </w:r>
                          <w:r>
                            <w:rPr>
                              <w:color w:val="000000"/>
                              <w:spacing w:val="-1"/>
                            </w:rPr>
                            <w:t xml:space="preserve"> </w:t>
                          </w:r>
                          <w:r>
                            <w:rPr>
                              <w:color w:val="000000"/>
                            </w:rPr>
                            <w:t>UI</w:t>
                          </w:r>
                          <w:r>
                            <w:rPr>
                              <w:color w:val="000000"/>
                              <w:spacing w:val="-1"/>
                            </w:rPr>
                            <w:t xml:space="preserve"> </w:t>
                          </w:r>
                          <w:r>
                            <w:rPr>
                              <w:color w:val="000000"/>
                            </w:rPr>
                            <w:t>with</w:t>
                          </w:r>
                          <w:r>
                            <w:rPr>
                              <w:color w:val="000000"/>
                              <w:spacing w:val="-2"/>
                            </w:rPr>
                            <w:t xml:space="preserve"> </w:t>
                          </w:r>
                          <w:r>
                            <w:rPr>
                              <w:color w:val="000000"/>
                            </w:rPr>
                            <w:t>Fragments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59" path="m0,0l-2147483645,0l-2147483645,-2147483646l0,-2147483646xe" stroked="f" o:allowincell="f" style="position:absolute;margin-left:0pt;margin-top:0pt;width:235.8pt;height:15.6pt;mso-wrap-style:square;v-text-anchor:top;mso-position-horizontal-relative:page;mso-position-vertical-relative:page" wp14:anchorId="49D563E9">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3:</w:t>
                    </w:r>
                    <w:r>
                      <w:rPr>
                        <w:color w:val="000000"/>
                        <w:spacing w:val="-1"/>
                      </w:rPr>
                      <w:t xml:space="preserve"> </w:t>
                    </w:r>
                    <w:r>
                      <w:rPr>
                        <w:color w:val="000000"/>
                      </w:rPr>
                      <w:t>Developing</w:t>
                    </w:r>
                    <w:r>
                      <w:rPr>
                        <w:color w:val="000000"/>
                        <w:spacing w:val="-2"/>
                      </w:rPr>
                      <w:t xml:space="preserve"> </w:t>
                    </w:r>
                    <w:r>
                      <w:rPr>
                        <w:color w:val="000000"/>
                      </w:rPr>
                      <w:t>the</w:t>
                    </w:r>
                    <w:r>
                      <w:rPr>
                        <w:color w:val="000000"/>
                        <w:spacing w:val="-1"/>
                      </w:rPr>
                      <w:t xml:space="preserve"> </w:t>
                    </w:r>
                    <w:r>
                      <w:rPr>
                        <w:color w:val="000000"/>
                      </w:rPr>
                      <w:t>UI</w:t>
                    </w:r>
                    <w:r>
                      <w:rPr>
                        <w:color w:val="000000"/>
                        <w:spacing w:val="-1"/>
                      </w:rPr>
                      <w:t xml:space="preserve"> </w:t>
                    </w:r>
                    <w:r>
                      <w:rPr>
                        <w:color w:val="000000"/>
                      </w:rPr>
                      <w:t>with</w:t>
                    </w:r>
                    <w:r>
                      <w:rPr>
                        <w:color w:val="000000"/>
                        <w:spacing w:val="-2"/>
                      </w:rPr>
                      <w:t xml:space="preserve"> </w:t>
                    </w:r>
                    <w:r>
                      <w:rPr>
                        <w:color w:val="000000"/>
                      </w:rPr>
                      <w:t>Fragments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5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204" wp14:anchorId="179D3EDD">
              <wp:simplePos x="0" y="0"/>
              <wp:positionH relativeFrom="page">
                <wp:posOffset>0</wp:posOffset>
              </wp:positionH>
              <wp:positionV relativeFrom="page">
                <wp:posOffset>0</wp:posOffset>
              </wp:positionV>
              <wp:extent cx="5074920" cy="635"/>
              <wp:effectExtent l="3175" t="3175" r="3810" b="3175"/>
              <wp:wrapNone/>
              <wp:docPr id="2268" name="Line 20"/>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20" stroked="t" o:allowincell="f" style="position:absolute;mso-position-horizontal-relative:page;mso-position-vertical-relative:page" wp14:anchorId="179D3EDD">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207" wp14:anchorId="2D388CAF">
              <wp:simplePos x="0" y="0"/>
              <wp:positionH relativeFrom="page">
                <wp:posOffset>0</wp:posOffset>
              </wp:positionH>
              <wp:positionV relativeFrom="page">
                <wp:posOffset>0</wp:posOffset>
              </wp:positionV>
              <wp:extent cx="894080" cy="198755"/>
              <wp:effectExtent l="0" t="635" r="0" b="0"/>
              <wp:wrapNone/>
              <wp:docPr id="2269" name="docshape 20"/>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20" path="m0,0l-2147483645,0l-2147483645,-2147483646l0,-2147483646xe" stroked="f" o:allowincell="f" style="position:absolute;margin-left:0pt;margin-top:0pt;width:70.35pt;height:15.6pt;mso-wrap-style:square;v-text-anchor:top;mso-position-horizontal-relative:page;mso-position-vertical-relative:page" wp14:anchorId="2D388CAF">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5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97" wp14:anchorId="76397156">
              <wp:simplePos x="0" y="0"/>
              <wp:positionH relativeFrom="page">
                <wp:posOffset>0</wp:posOffset>
              </wp:positionH>
              <wp:positionV relativeFrom="page">
                <wp:posOffset>0</wp:posOffset>
              </wp:positionV>
              <wp:extent cx="5074285" cy="635"/>
              <wp:effectExtent l="3175" t="3175" r="3810" b="3175"/>
              <wp:wrapNone/>
              <wp:docPr id="2271" name="Line 19"/>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19" stroked="t" o:allowincell="f" style="position:absolute;mso-position-horizontal-relative:page;mso-position-vertical-relative:page" wp14:anchorId="76397156">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200" wp14:anchorId="55C996A4">
              <wp:simplePos x="0" y="0"/>
              <wp:positionH relativeFrom="page">
                <wp:posOffset>0</wp:posOffset>
              </wp:positionH>
              <wp:positionV relativeFrom="page">
                <wp:posOffset>0</wp:posOffset>
              </wp:positionV>
              <wp:extent cx="4601210" cy="198755"/>
              <wp:effectExtent l="0" t="635" r="0" b="0"/>
              <wp:wrapNone/>
              <wp:docPr id="2272" name="docshape 19"/>
              <a:graphic xmlns:a="http://schemas.openxmlformats.org/drawingml/2006/main">
                <a:graphicData uri="http://schemas.microsoft.com/office/word/2010/wordprocessingShape">
                  <wps:wsp>
                    <wps:cNvSpPr/>
                    <wps:spPr>
                      <a:xfrm>
                        <a:off x="0" y="0"/>
                        <a:ext cx="460116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ins w:id="6268" w:author="Jomar Tigcal" w:date="2023-03-05T00:33:04Z">
                            <w:r>
                              <w:rPr>
                                <w:color w:val="000000"/>
                              </w:rPr>
                              <w:t>Chapter 16: Animations and Transitions with CoordinatorLayout and MotionLayout</w:t>
                            </w:r>
                          </w:ins>
                          <w:del w:id="6269" w:author="Jomar Tigcal" w:date="2023-03-05T00:33:04Z">
                            <w:r>
                              <w:rPr>
                                <w:color w:val="000000"/>
                              </w:rPr>
                              <w:delText>Chapter</w:delText>
                            </w:r>
                          </w:del>
                          <w:del w:id="6270" w:author="Jomar Tigcal" w:date="2023-03-05T00:33:04Z">
                            <w:r>
                              <w:rPr>
                                <w:color w:val="000000"/>
                                <w:spacing w:val="-1"/>
                              </w:rPr>
                              <w:delText xml:space="preserve"> </w:delText>
                            </w:r>
                          </w:del>
                          <w:del w:id="6271" w:author="Jomar Tigcal" w:date="2023-03-05T00:33:04Z">
                            <w:r>
                              <w:rPr>
                                <w:color w:val="000000"/>
                              </w:rPr>
                              <w:delText>2:</w:delText>
                            </w:r>
                          </w:del>
                          <w:del w:id="6272" w:author="Jomar Tigcal" w:date="2023-03-05T00:33:04Z">
                            <w:r>
                              <w:rPr>
                                <w:color w:val="000000"/>
                                <w:spacing w:val="-1"/>
                              </w:rPr>
                              <w:delText xml:space="preserve"> </w:delText>
                            </w:r>
                          </w:del>
                          <w:del w:id="6273" w:author="Jomar Tigcal" w:date="2023-03-05T00:33:04Z">
                            <w:r>
                              <w:rPr>
                                <w:color w:val="000000"/>
                              </w:rPr>
                              <w:delText>Building</w:delText>
                            </w:r>
                          </w:del>
                          <w:del w:id="6274" w:author="Jomar Tigcal" w:date="2023-03-05T00:33:04Z">
                            <w:r>
                              <w:rPr>
                                <w:color w:val="000000"/>
                                <w:spacing w:val="-1"/>
                              </w:rPr>
                              <w:delText xml:space="preserve"> </w:delText>
                            </w:r>
                          </w:del>
                          <w:del w:id="6275" w:author="Jomar Tigcal" w:date="2023-03-05T00:33:04Z">
                            <w:r>
                              <w:rPr>
                                <w:color w:val="000000"/>
                              </w:rPr>
                              <w:delText>User</w:delText>
                            </w:r>
                          </w:del>
                          <w:del w:id="6276" w:author="Jomar Tigcal" w:date="2023-03-05T00:33:04Z">
                            <w:r>
                              <w:rPr>
                                <w:color w:val="000000"/>
                                <w:spacing w:val="-1"/>
                              </w:rPr>
                              <w:delText xml:space="preserve"> </w:delText>
                            </w:r>
                          </w:del>
                          <w:del w:id="6277" w:author="Jomar Tigcal" w:date="2023-03-05T00:33:04Z">
                            <w:r>
                              <w:rPr>
                                <w:color w:val="000000"/>
                              </w:rPr>
                              <w:delText>Screen</w:delText>
                            </w:r>
                          </w:del>
                          <w:del w:id="6278" w:author="Jomar Tigcal" w:date="2023-03-05T00:33:04Z">
                            <w:r>
                              <w:rPr>
                                <w:color w:val="000000"/>
                                <w:spacing w:val="-1"/>
                              </w:rPr>
                              <w:delText xml:space="preserve"> </w:delText>
                            </w:r>
                          </w:del>
                          <w:del w:id="6279" w:author="Jomar Tigcal" w:date="2023-03-05T00:33:04Z">
                            <w:r>
                              <w:rPr>
                                <w:color w:val="000000"/>
                              </w:rPr>
                              <w:delText>Flows</w:delText>
                            </w:r>
                          </w:del>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19" path="m0,0l-2147483645,0l-2147483645,-2147483646l0,-2147483646xe" stroked="f" o:allowincell="f" style="position:absolute;margin-left:0pt;margin-top:0pt;width:362.25pt;height:15.6pt;mso-wrap-style:square;v-text-anchor:top;mso-position-horizontal-relative:page;mso-position-vertical-relative:page" wp14:anchorId="55C996A4">
              <v:fill o:detectmouseclick="t" on="false"/>
              <v:stroke color="#3465a4" joinstyle="round" endcap="flat"/>
              <v:textbox>
                <w:txbxContent>
                  <w:p>
                    <w:pPr>
                      <w:pStyle w:val="TextBody"/>
                      <w:spacing w:before="20" w:after="0"/>
                      <w:ind w:left="20" w:hanging="0"/>
                      <w:rPr>
                        <w:color w:val="000000"/>
                      </w:rPr>
                    </w:pPr>
                    <w:ins w:id="6280" w:author="Jomar Tigcal" w:date="2023-03-05T00:33:04Z">
                      <w:r>
                        <w:rPr>
                          <w:color w:val="000000"/>
                        </w:rPr>
                        <w:t>Chapter 16: Animations and Transitions with CoordinatorLayout and MotionLayout</w:t>
                      </w:r>
                    </w:ins>
                    <w:del w:id="6281" w:author="Jomar Tigcal" w:date="2023-03-05T00:33:04Z">
                      <w:r>
                        <w:rPr>
                          <w:color w:val="000000"/>
                        </w:rPr>
                        <w:delText>Chapter</w:delText>
                      </w:r>
                    </w:del>
                    <w:del w:id="6282" w:author="Jomar Tigcal" w:date="2023-03-05T00:33:04Z">
                      <w:r>
                        <w:rPr>
                          <w:color w:val="000000"/>
                          <w:spacing w:val="-1"/>
                        </w:rPr>
                        <w:delText xml:space="preserve"> </w:delText>
                      </w:r>
                    </w:del>
                    <w:del w:id="6283" w:author="Jomar Tigcal" w:date="2023-03-05T00:33:04Z">
                      <w:r>
                        <w:rPr>
                          <w:color w:val="000000"/>
                        </w:rPr>
                        <w:delText>2:</w:delText>
                      </w:r>
                    </w:del>
                    <w:del w:id="6284" w:author="Jomar Tigcal" w:date="2023-03-05T00:33:04Z">
                      <w:r>
                        <w:rPr>
                          <w:color w:val="000000"/>
                          <w:spacing w:val="-1"/>
                        </w:rPr>
                        <w:delText xml:space="preserve"> </w:delText>
                      </w:r>
                    </w:del>
                    <w:del w:id="6285" w:author="Jomar Tigcal" w:date="2023-03-05T00:33:04Z">
                      <w:r>
                        <w:rPr>
                          <w:color w:val="000000"/>
                        </w:rPr>
                        <w:delText>Building</w:delText>
                      </w:r>
                    </w:del>
                    <w:del w:id="6286" w:author="Jomar Tigcal" w:date="2023-03-05T00:33:04Z">
                      <w:r>
                        <w:rPr>
                          <w:color w:val="000000"/>
                          <w:spacing w:val="-1"/>
                        </w:rPr>
                        <w:delText xml:space="preserve"> </w:delText>
                      </w:r>
                    </w:del>
                    <w:del w:id="6287" w:author="Jomar Tigcal" w:date="2023-03-05T00:33:04Z">
                      <w:r>
                        <w:rPr>
                          <w:color w:val="000000"/>
                        </w:rPr>
                        <w:delText>User</w:delText>
                      </w:r>
                    </w:del>
                    <w:del w:id="6288" w:author="Jomar Tigcal" w:date="2023-03-05T00:33:04Z">
                      <w:r>
                        <w:rPr>
                          <w:color w:val="000000"/>
                          <w:spacing w:val="-1"/>
                        </w:rPr>
                        <w:delText xml:space="preserve"> </w:delText>
                      </w:r>
                    </w:del>
                    <w:del w:id="6289" w:author="Jomar Tigcal" w:date="2023-03-05T00:33:04Z">
                      <w:r>
                        <w:rPr>
                          <w:color w:val="000000"/>
                        </w:rPr>
                        <w:delText>Screen</w:delText>
                      </w:r>
                    </w:del>
                    <w:del w:id="6290" w:author="Jomar Tigcal" w:date="2023-03-05T00:33:04Z">
                      <w:r>
                        <w:rPr>
                          <w:color w:val="000000"/>
                          <w:spacing w:val="-1"/>
                        </w:rPr>
                        <w:delText xml:space="preserve"> </w:delText>
                      </w:r>
                    </w:del>
                    <w:del w:id="6291" w:author="Jomar Tigcal" w:date="2023-03-05T00:33:04Z">
                      <w:r>
                        <w:rPr>
                          <w:color w:val="000000"/>
                        </w:rPr>
                        <w:delText>Flows</w:delText>
                      </w:r>
                    </w:del>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5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313" wp14:anchorId="179D3EDD">
              <wp:simplePos x="0" y="0"/>
              <wp:positionH relativeFrom="page">
                <wp:posOffset>662940</wp:posOffset>
              </wp:positionH>
              <wp:positionV relativeFrom="page">
                <wp:posOffset>664845</wp:posOffset>
              </wp:positionV>
              <wp:extent cx="5074920" cy="635"/>
              <wp:effectExtent l="3175" t="3175" r="3810" b="3175"/>
              <wp:wrapNone/>
              <wp:docPr id="2282" name="Line 38"/>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38" stroked="t" o:allowincell="f" style="position:absolute;mso-position-horizontal-relative:page;mso-position-vertical-relative:page" wp14:anchorId="179D3EDD">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317" wp14:anchorId="2D388CAF">
              <wp:simplePos x="0" y="0"/>
              <wp:positionH relativeFrom="page">
                <wp:posOffset>625475</wp:posOffset>
              </wp:positionH>
              <wp:positionV relativeFrom="page">
                <wp:posOffset>428625</wp:posOffset>
              </wp:positionV>
              <wp:extent cx="894080" cy="198755"/>
              <wp:effectExtent l="0" t="635" r="0" b="0"/>
              <wp:wrapNone/>
              <wp:docPr id="2283" name="docshape 38"/>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2</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8" path="m0,0l-2147483645,0l-2147483645,-2147483646l0,-2147483646xe" stroked="f" o:allowincell="f" style="position:absolute;margin-left:49.25pt;margin-top:33.75pt;width:70.35pt;height:15.6pt;mso-wrap-style:square;v-text-anchor:top;mso-position-horizontal-relative:page;mso-position-vertical-relative:page" wp14:anchorId="2D388CAF">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2</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5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356" wp14:anchorId="4D0B889B">
              <wp:simplePos x="0" y="0"/>
              <wp:positionH relativeFrom="page">
                <wp:posOffset>1120140</wp:posOffset>
              </wp:positionH>
              <wp:positionV relativeFrom="page">
                <wp:posOffset>664845</wp:posOffset>
              </wp:positionV>
              <wp:extent cx="5074285" cy="635"/>
              <wp:effectExtent l="3175" t="3175" r="3810" b="3175"/>
              <wp:wrapNone/>
              <wp:docPr id="216" name="Line 45"/>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45" stroked="t" o:allowincell="f" style="position:absolute;mso-position-horizontal-relative:page;mso-position-vertical-relative:page" wp14:anchorId="4D0B889B">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359" wp14:anchorId="49D563E9">
              <wp:simplePos x="0" y="0"/>
              <wp:positionH relativeFrom="page">
                <wp:posOffset>3250565</wp:posOffset>
              </wp:positionH>
              <wp:positionV relativeFrom="page">
                <wp:posOffset>428625</wp:posOffset>
              </wp:positionV>
              <wp:extent cx="2995295" cy="198755"/>
              <wp:effectExtent l="635" t="635" r="0" b="0"/>
              <wp:wrapNone/>
              <wp:docPr id="217" name="docshape 45"/>
              <a:graphic xmlns:a="http://schemas.openxmlformats.org/drawingml/2006/main">
                <a:graphicData uri="http://schemas.microsoft.com/office/word/2010/wordprocessingShape">
                  <wps:wsp>
                    <wps:cNvSpPr/>
                    <wps:spPr>
                      <a:xfrm>
                        <a:off x="0" y="0"/>
                        <a:ext cx="29952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3:</w:t>
                          </w:r>
                          <w:r>
                            <w:rPr>
                              <w:color w:val="000000"/>
                              <w:spacing w:val="-1"/>
                            </w:rPr>
                            <w:t xml:space="preserve"> </w:t>
                          </w:r>
                          <w:r>
                            <w:rPr>
                              <w:color w:val="000000"/>
                            </w:rPr>
                            <w:t>Developing</w:t>
                          </w:r>
                          <w:r>
                            <w:rPr>
                              <w:color w:val="000000"/>
                              <w:spacing w:val="-2"/>
                            </w:rPr>
                            <w:t xml:space="preserve"> </w:t>
                          </w:r>
                          <w:r>
                            <w:rPr>
                              <w:color w:val="000000"/>
                            </w:rPr>
                            <w:t>the</w:t>
                          </w:r>
                          <w:r>
                            <w:rPr>
                              <w:color w:val="000000"/>
                              <w:spacing w:val="-1"/>
                            </w:rPr>
                            <w:t xml:space="preserve"> </w:t>
                          </w:r>
                          <w:r>
                            <w:rPr>
                              <w:color w:val="000000"/>
                            </w:rPr>
                            <w:t>UI</w:t>
                          </w:r>
                          <w:r>
                            <w:rPr>
                              <w:color w:val="000000"/>
                              <w:spacing w:val="-1"/>
                            </w:rPr>
                            <w:t xml:space="preserve"> </w:t>
                          </w:r>
                          <w:r>
                            <w:rPr>
                              <w:color w:val="000000"/>
                            </w:rPr>
                            <w:t>with</w:t>
                          </w:r>
                          <w:r>
                            <w:rPr>
                              <w:color w:val="000000"/>
                              <w:spacing w:val="-2"/>
                            </w:rPr>
                            <w:t xml:space="preserve"> </w:t>
                          </w:r>
                          <w:r>
                            <w:rPr>
                              <w:color w:val="000000"/>
                            </w:rPr>
                            <w:t>Fragments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29</w:t>
                          </w:r>
                          <w:r>
                            <w:rPr>
                              <w:spacing w:val="-5"/>
                              <w:color w:val="000000"/>
                            </w:rPr>
                            <w:fldChar w:fldCharType="end"/>
                          </w:r>
                        </w:p>
                      </w:txbxContent>
                    </wps:txbx>
                    <wps:bodyPr lIns="0" rIns="0" tIns="0" bIns="0" anchor="t" upright="1">
                      <a:noAutofit/>
                    </wps:bodyPr>
                  </wps:wsp>
                </a:graphicData>
              </a:graphic>
            </wp:anchor>
          </w:drawing>
        </mc:Choice>
        <mc:Fallback>
          <w:pict>
            <v:rect id="shape_0" ID="docshape 45" path="m0,0l-2147483645,0l-2147483645,-2147483646l0,-2147483646xe" stroked="f" o:allowincell="f" style="position:absolute;margin-left:255.95pt;margin-top:33.75pt;width:235.8pt;height:15.6pt;mso-wrap-style:square;v-text-anchor:top;mso-position-horizontal-relative:page;mso-position-vertical-relative:page" wp14:anchorId="49D563E9">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3:</w:t>
                    </w:r>
                    <w:r>
                      <w:rPr>
                        <w:color w:val="000000"/>
                        <w:spacing w:val="-1"/>
                      </w:rPr>
                      <w:t xml:space="preserve"> </w:t>
                    </w:r>
                    <w:r>
                      <w:rPr>
                        <w:color w:val="000000"/>
                      </w:rPr>
                      <w:t>Developing</w:t>
                    </w:r>
                    <w:r>
                      <w:rPr>
                        <w:color w:val="000000"/>
                        <w:spacing w:val="-2"/>
                      </w:rPr>
                      <w:t xml:space="preserve"> </w:t>
                    </w:r>
                    <w:r>
                      <w:rPr>
                        <w:color w:val="000000"/>
                      </w:rPr>
                      <w:t>the</w:t>
                    </w:r>
                    <w:r>
                      <w:rPr>
                        <w:color w:val="000000"/>
                        <w:spacing w:val="-1"/>
                      </w:rPr>
                      <w:t xml:space="preserve"> </w:t>
                    </w:r>
                    <w:r>
                      <w:rPr>
                        <w:color w:val="000000"/>
                      </w:rPr>
                      <w:t>UI</w:t>
                    </w:r>
                    <w:r>
                      <w:rPr>
                        <w:color w:val="000000"/>
                        <w:spacing w:val="-1"/>
                      </w:rPr>
                      <w:t xml:space="preserve"> </w:t>
                    </w:r>
                    <w:r>
                      <w:rPr>
                        <w:color w:val="000000"/>
                      </w:rPr>
                      <w:t>with</w:t>
                    </w:r>
                    <w:r>
                      <w:rPr>
                        <w:color w:val="000000"/>
                        <w:spacing w:val="-2"/>
                      </w:rPr>
                      <w:t xml:space="preserve"> </w:t>
                    </w:r>
                    <w:r>
                      <w:rPr>
                        <w:color w:val="000000"/>
                      </w:rPr>
                      <w:t>Fragments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29</w:t>
                    </w:r>
                    <w:r>
                      <w:rPr>
                        <w:spacing w:val="-5"/>
                        <w:color w:val="000000"/>
                      </w:rPr>
                      <w:fldChar w:fldCharType="end"/>
                    </w:r>
                  </w:p>
                </w:txbxContent>
              </v:textbox>
              <w10:wrap type="none"/>
            </v:rect>
          </w:pict>
        </mc:Fallback>
      </mc:AlternateContent>
    </w:r>
  </w:p>
</w:hdr>
</file>

<file path=word/header5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303" wp14:anchorId="76397156">
              <wp:simplePos x="0" y="0"/>
              <wp:positionH relativeFrom="page">
                <wp:posOffset>1120140</wp:posOffset>
              </wp:positionH>
              <wp:positionV relativeFrom="page">
                <wp:posOffset>664845</wp:posOffset>
              </wp:positionV>
              <wp:extent cx="5074285" cy="635"/>
              <wp:effectExtent l="3175" t="3175" r="3810" b="3175"/>
              <wp:wrapNone/>
              <wp:docPr id="2285" name="Line 37"/>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37" stroked="t" o:allowincell="f" style="position:absolute;mso-position-horizontal-relative:page;mso-position-vertical-relative:page" wp14:anchorId="76397156">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307" wp14:anchorId="55C996A4">
              <wp:simplePos x="0" y="0"/>
              <wp:positionH relativeFrom="page">
                <wp:posOffset>1107440</wp:posOffset>
              </wp:positionH>
              <wp:positionV relativeFrom="page">
                <wp:posOffset>428625</wp:posOffset>
              </wp:positionV>
              <wp:extent cx="5138420" cy="198755"/>
              <wp:effectExtent l="0" t="635" r="0" b="0"/>
              <wp:wrapNone/>
              <wp:docPr id="2286" name="docshape 37"/>
              <a:graphic xmlns:a="http://schemas.openxmlformats.org/drawingml/2006/main">
                <a:graphicData uri="http://schemas.microsoft.com/office/word/2010/wordprocessingShape">
                  <wps:wsp>
                    <wps:cNvSpPr/>
                    <wps:spPr>
                      <a:xfrm>
                        <a:off x="0" y="0"/>
                        <a:ext cx="5138280" cy="198720"/>
                      </a:xfrm>
                      <a:prstGeom prst="rect">
                        <a:avLst/>
                      </a:prstGeom>
                      <a:noFill/>
                      <a:ln w="0">
                        <a:noFill/>
                      </a:ln>
                    </wps:spPr>
                    <wps:style>
                      <a:lnRef idx="0"/>
                      <a:fillRef idx="0"/>
                      <a:effectRef idx="0"/>
                      <a:fontRef idx="minor"/>
                    </wps:style>
                    <wps:txbx>
                      <w:txbxContent>
                        <w:p>
                          <w:pPr>
                            <w:pStyle w:val="TextBody"/>
                            <w:spacing w:before="20" w:after="0"/>
                            <w:ind w:left="20" w:hanging="0"/>
                            <w:jc w:val="right"/>
                            <w:rPr/>
                          </w:pPr>
                          <w:ins w:id="6551" w:author="Jomar Tigcal" w:date="2023-03-05T10:48:36Z">
                            <w:r>
                              <w:rPr>
                                <w:color w:val="000000"/>
                              </w:rPr>
                              <w:t>Chapter 16: Animations and Transitions with CoordinatorLayout and MotionLayout</w:t>
                            </w:r>
                          </w:ins>
                          <w:del w:id="6552" w:author="Jomar Tigcal" w:date="2023-03-05T10:48:36Z">
                            <w:r>
                              <w:rPr>
                                <w:color w:val="000000"/>
                              </w:rPr>
                              <w:delText>Chapter</w:delText>
                            </w:r>
                          </w:del>
                          <w:del w:id="6553" w:author="Jomar Tigcal" w:date="2023-03-05T10:48:36Z">
                            <w:r>
                              <w:rPr>
                                <w:color w:val="000000"/>
                                <w:spacing w:val="-1"/>
                              </w:rPr>
                              <w:delText xml:space="preserve"> </w:delText>
                            </w:r>
                          </w:del>
                          <w:del w:id="6554" w:author="Jomar Tigcal" w:date="2023-03-05T10:48:36Z">
                            <w:r>
                              <w:rPr>
                                <w:color w:val="000000"/>
                              </w:rPr>
                              <w:delText>2:</w:delText>
                            </w:r>
                          </w:del>
                          <w:del w:id="6555" w:author="Jomar Tigcal" w:date="2023-03-05T10:48:36Z">
                            <w:r>
                              <w:rPr>
                                <w:color w:val="000000"/>
                                <w:spacing w:val="-1"/>
                              </w:rPr>
                              <w:delText xml:space="preserve"> </w:delText>
                            </w:r>
                          </w:del>
                          <w:del w:id="6556" w:author="Jomar Tigcal" w:date="2023-03-05T10:48:36Z">
                            <w:r>
                              <w:rPr>
                                <w:color w:val="000000"/>
                              </w:rPr>
                              <w:delText>Building</w:delText>
                            </w:r>
                          </w:del>
                          <w:del w:id="6557" w:author="Jomar Tigcal" w:date="2023-03-05T10:48:36Z">
                            <w:r>
                              <w:rPr>
                                <w:color w:val="000000"/>
                                <w:spacing w:val="-1"/>
                              </w:rPr>
                              <w:delText xml:space="preserve"> </w:delText>
                            </w:r>
                          </w:del>
                          <w:del w:id="6558" w:author="Jomar Tigcal" w:date="2023-03-05T10:48:36Z">
                            <w:r>
                              <w:rPr>
                                <w:color w:val="000000"/>
                              </w:rPr>
                              <w:delText>User</w:delText>
                            </w:r>
                          </w:del>
                          <w:del w:id="6559" w:author="Jomar Tigcal" w:date="2023-03-05T10:48:36Z">
                            <w:r>
                              <w:rPr>
                                <w:color w:val="000000"/>
                                <w:spacing w:val="-1"/>
                              </w:rPr>
                              <w:delText xml:space="preserve"> </w:delText>
                            </w:r>
                          </w:del>
                          <w:del w:id="6560" w:author="Jomar Tigcal" w:date="2023-03-05T10:48:36Z">
                            <w:r>
                              <w:rPr>
                                <w:color w:val="000000"/>
                              </w:rPr>
                              <w:delText>Screen</w:delText>
                            </w:r>
                          </w:del>
                          <w:del w:id="6561" w:author="Jomar Tigcal" w:date="2023-03-05T10:48:36Z">
                            <w:r>
                              <w:rPr>
                                <w:color w:val="000000"/>
                                <w:spacing w:val="-1"/>
                              </w:rPr>
                              <w:delText xml:space="preserve"> </w:delText>
                            </w:r>
                          </w:del>
                          <w:del w:id="6562" w:author="Jomar Tigcal" w:date="2023-03-05T10:48:36Z">
                            <w:r>
                              <w:rPr>
                                <w:color w:val="000000"/>
                              </w:rPr>
                              <w:delText>Flows</w:delText>
                            </w:r>
                          </w:del>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w:t>
                          </w:r>
                          <w:r>
                            <w:rPr>
                              <w:spacing w:val="-5"/>
                              <w:color w:val="000000"/>
                            </w:rPr>
                            <w:fldChar w:fldCharType="end"/>
                          </w:r>
                        </w:p>
                      </w:txbxContent>
                    </wps:txbx>
                    <wps:bodyPr lIns="0" rIns="0" tIns="0" bIns="0" anchor="t" upright="1">
                      <a:noAutofit/>
                    </wps:bodyPr>
                  </wps:wsp>
                </a:graphicData>
              </a:graphic>
            </wp:anchor>
          </w:drawing>
        </mc:Choice>
        <mc:Fallback>
          <w:pict>
            <v:rect id="shape_0" ID="docshape 37" path="m0,0l-2147483645,0l-2147483645,-2147483646l0,-2147483646xe" stroked="f" o:allowincell="f" style="position:absolute;margin-left:87.2pt;margin-top:33.75pt;width:404.55pt;height:15.6pt;mso-wrap-style:square;v-text-anchor:top;mso-position-horizontal-relative:page;mso-position-vertical-relative:page" wp14:anchorId="55C996A4">
              <v:fill o:detectmouseclick="t" on="false"/>
              <v:stroke color="#3465a4" joinstyle="round" endcap="flat"/>
              <v:textbox>
                <w:txbxContent>
                  <w:p>
                    <w:pPr>
                      <w:pStyle w:val="TextBody"/>
                      <w:spacing w:before="20" w:after="0"/>
                      <w:ind w:left="20" w:hanging="0"/>
                      <w:jc w:val="right"/>
                      <w:rPr/>
                    </w:pPr>
                    <w:ins w:id="6563" w:author="Jomar Tigcal" w:date="2023-03-05T10:48:36Z">
                      <w:r>
                        <w:rPr>
                          <w:color w:val="000000"/>
                        </w:rPr>
                        <w:t>Chapter 16: Animations and Transitions with CoordinatorLayout and MotionLayout</w:t>
                      </w:r>
                    </w:ins>
                    <w:del w:id="6564" w:author="Jomar Tigcal" w:date="2023-03-05T10:48:36Z">
                      <w:r>
                        <w:rPr>
                          <w:color w:val="000000"/>
                        </w:rPr>
                        <w:delText>Chapter</w:delText>
                      </w:r>
                    </w:del>
                    <w:del w:id="6565" w:author="Jomar Tigcal" w:date="2023-03-05T10:48:36Z">
                      <w:r>
                        <w:rPr>
                          <w:color w:val="000000"/>
                          <w:spacing w:val="-1"/>
                        </w:rPr>
                        <w:delText xml:space="preserve"> </w:delText>
                      </w:r>
                    </w:del>
                    <w:del w:id="6566" w:author="Jomar Tigcal" w:date="2023-03-05T10:48:36Z">
                      <w:r>
                        <w:rPr>
                          <w:color w:val="000000"/>
                        </w:rPr>
                        <w:delText>2:</w:delText>
                      </w:r>
                    </w:del>
                    <w:del w:id="6567" w:author="Jomar Tigcal" w:date="2023-03-05T10:48:36Z">
                      <w:r>
                        <w:rPr>
                          <w:color w:val="000000"/>
                          <w:spacing w:val="-1"/>
                        </w:rPr>
                        <w:delText xml:space="preserve"> </w:delText>
                      </w:r>
                    </w:del>
                    <w:del w:id="6568" w:author="Jomar Tigcal" w:date="2023-03-05T10:48:36Z">
                      <w:r>
                        <w:rPr>
                          <w:color w:val="000000"/>
                        </w:rPr>
                        <w:delText>Building</w:delText>
                      </w:r>
                    </w:del>
                    <w:del w:id="6569" w:author="Jomar Tigcal" w:date="2023-03-05T10:48:36Z">
                      <w:r>
                        <w:rPr>
                          <w:color w:val="000000"/>
                          <w:spacing w:val="-1"/>
                        </w:rPr>
                        <w:delText xml:space="preserve"> </w:delText>
                      </w:r>
                    </w:del>
                    <w:del w:id="6570" w:author="Jomar Tigcal" w:date="2023-03-05T10:48:36Z">
                      <w:r>
                        <w:rPr>
                          <w:color w:val="000000"/>
                        </w:rPr>
                        <w:delText>User</w:delText>
                      </w:r>
                    </w:del>
                    <w:del w:id="6571" w:author="Jomar Tigcal" w:date="2023-03-05T10:48:36Z">
                      <w:r>
                        <w:rPr>
                          <w:color w:val="000000"/>
                          <w:spacing w:val="-1"/>
                        </w:rPr>
                        <w:delText xml:space="preserve"> </w:delText>
                      </w:r>
                    </w:del>
                    <w:del w:id="6572" w:author="Jomar Tigcal" w:date="2023-03-05T10:48:36Z">
                      <w:r>
                        <w:rPr>
                          <w:color w:val="000000"/>
                        </w:rPr>
                        <w:delText>Screen</w:delText>
                      </w:r>
                    </w:del>
                    <w:del w:id="6573" w:author="Jomar Tigcal" w:date="2023-03-05T10:48:36Z">
                      <w:r>
                        <w:rPr>
                          <w:color w:val="000000"/>
                          <w:spacing w:val="-1"/>
                        </w:rPr>
                        <w:delText xml:space="preserve"> </w:delText>
                      </w:r>
                    </w:del>
                    <w:del w:id="6574" w:author="Jomar Tigcal" w:date="2023-03-05T10:48:36Z">
                      <w:r>
                        <w:rPr>
                          <w:color w:val="000000"/>
                        </w:rPr>
                        <w:delText>Flows</w:delText>
                      </w:r>
                    </w:del>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w:t>
                    </w:r>
                    <w:r>
                      <w:rPr>
                        <w:spacing w:val="-5"/>
                        <w:color w:val="000000"/>
                      </w:rPr>
                      <w:fldChar w:fldCharType="end"/>
                    </w:r>
                  </w:p>
                </w:txbxContent>
              </v:textbox>
              <w10:wrap type="none"/>
            </v:rect>
          </w:pict>
        </mc:Fallback>
      </mc:AlternateContent>
    </w:r>
  </w:p>
</w:hdr>
</file>

<file path=word/header5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22" wp14:anchorId="2329A888">
              <wp:simplePos x="0" y="0"/>
              <wp:positionH relativeFrom="page">
                <wp:posOffset>662940</wp:posOffset>
              </wp:positionH>
              <wp:positionV relativeFrom="page">
                <wp:posOffset>664845</wp:posOffset>
              </wp:positionV>
              <wp:extent cx="5074920" cy="635"/>
              <wp:effectExtent l="3175" t="3175" r="3810" b="3175"/>
              <wp:wrapNone/>
              <wp:docPr id="2294" name="Line 52"/>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52" stroked="t" o:allowincell="f" style="position:absolute;mso-position-horizontal-relative:page;mso-position-vertical-relative:page" wp14:anchorId="2329A888">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24" wp14:anchorId="157D298B">
              <wp:simplePos x="0" y="0"/>
              <wp:positionH relativeFrom="page">
                <wp:posOffset>625475</wp:posOffset>
              </wp:positionH>
              <wp:positionV relativeFrom="page">
                <wp:posOffset>428625</wp:posOffset>
              </wp:positionV>
              <wp:extent cx="894080" cy="198755"/>
              <wp:effectExtent l="0" t="635" r="0" b="0"/>
              <wp:wrapNone/>
              <wp:docPr id="2295" name="docshape121"/>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2</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121" path="m0,0l-2147483645,0l-2147483645,-2147483646l0,-2147483646xe" stroked="f" o:allowincell="f" style="position:absolute;margin-left:49.25pt;margin-top:33.75pt;width:70.35pt;height:15.6pt;mso-wrap-style:square;v-text-anchor:top;mso-position-horizontal-relative:page;mso-position-vertical-relative:page" wp14:anchorId="157D298B">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2</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52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7" wp14:anchorId="4D0B889B">
              <wp:simplePos x="0" y="0"/>
              <wp:positionH relativeFrom="page">
                <wp:posOffset>1120140</wp:posOffset>
              </wp:positionH>
              <wp:positionV relativeFrom="page">
                <wp:posOffset>664845</wp:posOffset>
              </wp:positionV>
              <wp:extent cx="5074285" cy="635"/>
              <wp:effectExtent l="3175" t="3175" r="3810" b="3175"/>
              <wp:wrapNone/>
              <wp:docPr id="2297" name="Line 50"/>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50" stroked="t" o:allowincell="f" style="position:absolute;mso-position-horizontal-relative:page;mso-position-vertical-relative:page" wp14:anchorId="4D0B889B">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9" wp14:anchorId="49D563E9">
              <wp:simplePos x="0" y="0"/>
              <wp:positionH relativeFrom="page">
                <wp:posOffset>3250565</wp:posOffset>
              </wp:positionH>
              <wp:positionV relativeFrom="page">
                <wp:posOffset>428625</wp:posOffset>
              </wp:positionV>
              <wp:extent cx="2995295" cy="198755"/>
              <wp:effectExtent l="635" t="635" r="0" b="0"/>
              <wp:wrapNone/>
              <wp:docPr id="2298" name="docshape120"/>
              <a:graphic xmlns:a="http://schemas.openxmlformats.org/drawingml/2006/main">
                <a:graphicData uri="http://schemas.microsoft.com/office/word/2010/wordprocessingShape">
                  <wps:wsp>
                    <wps:cNvSpPr/>
                    <wps:spPr>
                      <a:xfrm>
                        <a:off x="0" y="0"/>
                        <a:ext cx="29952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3:</w:t>
                          </w:r>
                          <w:r>
                            <w:rPr>
                              <w:color w:val="000000"/>
                              <w:spacing w:val="-1"/>
                            </w:rPr>
                            <w:t xml:space="preserve"> </w:t>
                          </w:r>
                          <w:r>
                            <w:rPr>
                              <w:color w:val="000000"/>
                            </w:rPr>
                            <w:t>Developing</w:t>
                          </w:r>
                          <w:r>
                            <w:rPr>
                              <w:color w:val="000000"/>
                              <w:spacing w:val="-2"/>
                            </w:rPr>
                            <w:t xml:space="preserve"> </w:t>
                          </w:r>
                          <w:r>
                            <w:rPr>
                              <w:color w:val="000000"/>
                            </w:rPr>
                            <w:t>the</w:t>
                          </w:r>
                          <w:r>
                            <w:rPr>
                              <w:color w:val="000000"/>
                              <w:spacing w:val="-1"/>
                            </w:rPr>
                            <w:t xml:space="preserve"> </w:t>
                          </w:r>
                          <w:r>
                            <w:rPr>
                              <w:color w:val="000000"/>
                            </w:rPr>
                            <w:t>UI</w:t>
                          </w:r>
                          <w:r>
                            <w:rPr>
                              <w:color w:val="000000"/>
                              <w:spacing w:val="-1"/>
                            </w:rPr>
                            <w:t xml:space="preserve"> </w:t>
                          </w:r>
                          <w:r>
                            <w:rPr>
                              <w:color w:val="000000"/>
                            </w:rPr>
                            <w:t>with</w:t>
                          </w:r>
                          <w:r>
                            <w:rPr>
                              <w:color w:val="000000"/>
                              <w:spacing w:val="-2"/>
                            </w:rPr>
                            <w:t xml:space="preserve"> </w:t>
                          </w:r>
                          <w:r>
                            <w:rPr>
                              <w:color w:val="000000"/>
                            </w:rPr>
                            <w:t>Fragments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3</w:t>
                          </w:r>
                          <w:r>
                            <w:rPr>
                              <w:spacing w:val="-5"/>
                              <w:color w:val="000000"/>
                            </w:rPr>
                            <w:fldChar w:fldCharType="end"/>
                          </w:r>
                        </w:p>
                      </w:txbxContent>
                    </wps:txbx>
                    <wps:bodyPr lIns="0" rIns="0" tIns="0" bIns="0" anchor="t" upright="1">
                      <a:noAutofit/>
                    </wps:bodyPr>
                  </wps:wsp>
                </a:graphicData>
              </a:graphic>
            </wp:anchor>
          </w:drawing>
        </mc:Choice>
        <mc:Fallback>
          <w:pict>
            <v:rect id="shape_0" ID="docshape120" path="m0,0l-2147483645,0l-2147483645,-2147483646l0,-2147483646xe" stroked="f" o:allowincell="f" style="position:absolute;margin-left:255.95pt;margin-top:33.75pt;width:235.8pt;height:15.6pt;mso-wrap-style:square;v-text-anchor:top;mso-position-horizontal-relative:page;mso-position-vertical-relative:page" wp14:anchorId="49D563E9">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3:</w:t>
                    </w:r>
                    <w:r>
                      <w:rPr>
                        <w:color w:val="000000"/>
                        <w:spacing w:val="-1"/>
                      </w:rPr>
                      <w:t xml:space="preserve"> </w:t>
                    </w:r>
                    <w:r>
                      <w:rPr>
                        <w:color w:val="000000"/>
                      </w:rPr>
                      <w:t>Developing</w:t>
                    </w:r>
                    <w:r>
                      <w:rPr>
                        <w:color w:val="000000"/>
                        <w:spacing w:val="-2"/>
                      </w:rPr>
                      <w:t xml:space="preserve"> </w:t>
                    </w:r>
                    <w:r>
                      <w:rPr>
                        <w:color w:val="000000"/>
                      </w:rPr>
                      <w:t>the</w:t>
                    </w:r>
                    <w:r>
                      <w:rPr>
                        <w:color w:val="000000"/>
                        <w:spacing w:val="-1"/>
                      </w:rPr>
                      <w:t xml:space="preserve"> </w:t>
                    </w:r>
                    <w:r>
                      <w:rPr>
                        <w:color w:val="000000"/>
                      </w:rPr>
                      <w:t>UI</w:t>
                    </w:r>
                    <w:r>
                      <w:rPr>
                        <w:color w:val="000000"/>
                        <w:spacing w:val="-1"/>
                      </w:rPr>
                      <w:t xml:space="preserve"> </w:t>
                    </w:r>
                    <w:r>
                      <w:rPr>
                        <w:color w:val="000000"/>
                      </w:rPr>
                      <w:t>with</w:t>
                    </w:r>
                    <w:r>
                      <w:rPr>
                        <w:color w:val="000000"/>
                        <w:spacing w:val="-2"/>
                      </w:rPr>
                      <w:t xml:space="preserve"> </w:t>
                    </w:r>
                    <w:r>
                      <w:rPr>
                        <w:color w:val="000000"/>
                      </w:rPr>
                      <w:t>Fragments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3</w:t>
                    </w:r>
                    <w:r>
                      <w:rPr>
                        <w:spacing w:val="-5"/>
                        <w:color w:val="000000"/>
                      </w:rPr>
                      <w:fldChar w:fldCharType="end"/>
                    </w:r>
                  </w:p>
                </w:txbxContent>
              </v:textbox>
              <w10:wrap type="none"/>
            </v:rect>
          </w:pict>
        </mc:Fallback>
      </mc:AlternateContent>
    </w:r>
  </w:p>
</w:hdr>
</file>

<file path=word/header52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337" wp14:anchorId="2329A888">
              <wp:simplePos x="0" y="0"/>
              <wp:positionH relativeFrom="page">
                <wp:posOffset>662940</wp:posOffset>
              </wp:positionH>
              <wp:positionV relativeFrom="page">
                <wp:posOffset>664845</wp:posOffset>
              </wp:positionV>
              <wp:extent cx="5074920" cy="635"/>
              <wp:effectExtent l="3175" t="3175" r="3810" b="3175"/>
              <wp:wrapNone/>
              <wp:docPr id="2309" name="Line 42"/>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42" stroked="t" o:allowincell="f" style="position:absolute;mso-position-horizontal-relative:page;mso-position-vertical-relative:page" wp14:anchorId="2329A888">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340" wp14:anchorId="157D298B">
              <wp:simplePos x="0" y="0"/>
              <wp:positionH relativeFrom="page">
                <wp:posOffset>625475</wp:posOffset>
              </wp:positionH>
              <wp:positionV relativeFrom="page">
                <wp:posOffset>428625</wp:posOffset>
              </wp:positionV>
              <wp:extent cx="894080" cy="198755"/>
              <wp:effectExtent l="0" t="635" r="0" b="0"/>
              <wp:wrapNone/>
              <wp:docPr id="2310" name="docshape 42"/>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4</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42" path="m0,0l-2147483645,0l-2147483645,-2147483646l0,-2147483646xe" stroked="f" o:allowincell="f" style="position:absolute;margin-left:49.25pt;margin-top:33.75pt;width:70.35pt;height:15.6pt;mso-wrap-style:square;v-text-anchor:top;mso-position-horizontal-relative:page;mso-position-vertical-relative:page" wp14:anchorId="157D298B">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4</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52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328" wp14:anchorId="4D0B889B">
              <wp:simplePos x="0" y="0"/>
              <wp:positionH relativeFrom="page">
                <wp:posOffset>1120140</wp:posOffset>
              </wp:positionH>
              <wp:positionV relativeFrom="page">
                <wp:posOffset>664845</wp:posOffset>
              </wp:positionV>
              <wp:extent cx="5074285" cy="635"/>
              <wp:effectExtent l="3175" t="3175" r="3810" b="3175"/>
              <wp:wrapNone/>
              <wp:docPr id="2312" name="Line 41"/>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41" stroked="t" o:allowincell="f" style="position:absolute;mso-position-horizontal-relative:page;mso-position-vertical-relative:page" wp14:anchorId="4D0B889B">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333" wp14:anchorId="49D563E9">
              <wp:simplePos x="0" y="0"/>
              <wp:positionH relativeFrom="page">
                <wp:posOffset>1095375</wp:posOffset>
              </wp:positionH>
              <wp:positionV relativeFrom="page">
                <wp:posOffset>428625</wp:posOffset>
              </wp:positionV>
              <wp:extent cx="5150485" cy="198755"/>
              <wp:effectExtent l="635" t="635" r="0" b="0"/>
              <wp:wrapNone/>
              <wp:docPr id="2313" name="docshape 41"/>
              <a:graphic xmlns:a="http://schemas.openxmlformats.org/drawingml/2006/main">
                <a:graphicData uri="http://schemas.microsoft.com/office/word/2010/wordprocessingShape">
                  <wps:wsp>
                    <wps:cNvSpPr/>
                    <wps:spPr>
                      <a:xfrm>
                        <a:off x="0" y="0"/>
                        <a:ext cx="5150520" cy="198720"/>
                      </a:xfrm>
                      <a:prstGeom prst="rect">
                        <a:avLst/>
                      </a:prstGeom>
                      <a:noFill/>
                      <a:ln w="0">
                        <a:noFill/>
                      </a:ln>
                    </wps:spPr>
                    <wps:style>
                      <a:lnRef idx="0"/>
                      <a:fillRef idx="0"/>
                      <a:effectRef idx="0"/>
                      <a:fontRef idx="minor"/>
                    </wps:style>
                    <wps:txbx>
                      <w:txbxContent>
                        <w:p>
                          <w:pPr>
                            <w:pStyle w:val="TextBody"/>
                            <w:spacing w:before="20" w:after="0"/>
                            <w:ind w:left="20" w:hanging="0"/>
                            <w:jc w:val="right"/>
                            <w:rPr>
                              <w:color w:val="000000"/>
                            </w:rPr>
                          </w:pPr>
                          <w:ins w:id="6804" w:author="Jomar Tigcal" w:date="2023-03-05T00:34:17Z">
                            <w:r>
                              <w:rPr>
                                <w:color w:val="000000"/>
                              </w:rPr>
                              <w:t>Chapter 16: Animations and Transitions with CoordinatorLayout and MotionLayout</w:t>
                            </w:r>
                          </w:ins>
                          <w:del w:id="6805" w:author="Jomar Tigcal" w:date="2023-03-05T00:34:17Z">
                            <w:r>
                              <w:rPr>
                                <w:color w:val="000000"/>
                              </w:rPr>
                              <w:delText>Chapter</w:delText>
                            </w:r>
                          </w:del>
                          <w:del w:id="6806" w:author="Jomar Tigcal" w:date="2023-03-05T00:34:17Z">
                            <w:r>
                              <w:rPr>
                                <w:color w:val="000000"/>
                                <w:spacing w:val="-2"/>
                              </w:rPr>
                              <w:delText xml:space="preserve"> </w:delText>
                            </w:r>
                          </w:del>
                          <w:del w:id="6807" w:author="Jomar Tigcal" w:date="2023-03-05T00:34:17Z">
                            <w:r>
                              <w:rPr>
                                <w:color w:val="000000"/>
                              </w:rPr>
                              <w:delText>3:</w:delText>
                            </w:r>
                          </w:del>
                          <w:del w:id="6808" w:author="Jomar Tigcal" w:date="2023-03-05T00:34:17Z">
                            <w:r>
                              <w:rPr>
                                <w:color w:val="000000"/>
                                <w:spacing w:val="-1"/>
                              </w:rPr>
                              <w:delText xml:space="preserve"> </w:delText>
                            </w:r>
                          </w:del>
                          <w:del w:id="6809" w:author="Jomar Tigcal" w:date="2023-03-05T00:34:17Z">
                            <w:r>
                              <w:rPr>
                                <w:color w:val="000000"/>
                              </w:rPr>
                              <w:delText>Developing</w:delText>
                            </w:r>
                          </w:del>
                          <w:del w:id="6810" w:author="Jomar Tigcal" w:date="2023-03-05T00:34:17Z">
                            <w:r>
                              <w:rPr>
                                <w:color w:val="000000"/>
                                <w:spacing w:val="-2"/>
                              </w:rPr>
                              <w:delText xml:space="preserve"> </w:delText>
                            </w:r>
                          </w:del>
                          <w:del w:id="6811" w:author="Jomar Tigcal" w:date="2023-03-05T00:34:17Z">
                            <w:r>
                              <w:rPr>
                                <w:color w:val="000000"/>
                              </w:rPr>
                              <w:delText>the</w:delText>
                            </w:r>
                          </w:del>
                          <w:del w:id="6812" w:author="Jomar Tigcal" w:date="2023-03-05T00:34:17Z">
                            <w:r>
                              <w:rPr>
                                <w:color w:val="000000"/>
                                <w:spacing w:val="-1"/>
                              </w:rPr>
                              <w:delText xml:space="preserve"> </w:delText>
                            </w:r>
                          </w:del>
                          <w:del w:id="6813" w:author="Jomar Tigcal" w:date="2023-03-05T00:34:17Z">
                            <w:r>
                              <w:rPr>
                                <w:color w:val="000000"/>
                              </w:rPr>
                              <w:delText>UI</w:delText>
                            </w:r>
                          </w:del>
                          <w:del w:id="6814" w:author="Jomar Tigcal" w:date="2023-03-05T00:34:17Z">
                            <w:r>
                              <w:rPr>
                                <w:color w:val="000000"/>
                                <w:spacing w:val="-1"/>
                              </w:rPr>
                              <w:delText xml:space="preserve"> </w:delText>
                            </w:r>
                          </w:del>
                          <w:del w:id="6815" w:author="Jomar Tigcal" w:date="2023-03-05T00:34:17Z">
                            <w:r>
                              <w:rPr>
                                <w:color w:val="000000"/>
                              </w:rPr>
                              <w:delText>with</w:delText>
                            </w:r>
                          </w:del>
                          <w:del w:id="6816" w:author="Jomar Tigcal" w:date="2023-03-05T00:34:17Z">
                            <w:r>
                              <w:rPr>
                                <w:color w:val="000000"/>
                                <w:spacing w:val="-2"/>
                              </w:rPr>
                              <w:delText xml:space="preserve"> </w:delText>
                            </w:r>
                          </w:del>
                          <w:del w:id="6817" w:author="Jomar Tigcal" w:date="2023-03-05T00:34:17Z">
                            <w:r>
                              <w:rPr>
                                <w:color w:val="000000"/>
                              </w:rPr>
                              <w:delText>Fragments</w:delText>
                            </w:r>
                          </w:del>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5</w:t>
                          </w:r>
                          <w:r>
                            <w:rPr>
                              <w:spacing w:val="-5"/>
                              <w:color w:val="000000"/>
                            </w:rPr>
                            <w:fldChar w:fldCharType="end"/>
                          </w:r>
                        </w:p>
                      </w:txbxContent>
                    </wps:txbx>
                    <wps:bodyPr lIns="0" rIns="0" tIns="0" bIns="0" anchor="t" upright="1">
                      <a:noAutofit/>
                    </wps:bodyPr>
                  </wps:wsp>
                </a:graphicData>
              </a:graphic>
            </wp:anchor>
          </w:drawing>
        </mc:Choice>
        <mc:Fallback>
          <w:pict>
            <v:rect id="shape_0" ID="docshape 41" path="m0,0l-2147483645,0l-2147483645,-2147483646l0,-2147483646xe" stroked="f" o:allowincell="f" style="position:absolute;margin-left:86.25pt;margin-top:33.75pt;width:405.5pt;height:15.6pt;mso-wrap-style:square;v-text-anchor:top;mso-position-horizontal-relative:page;mso-position-vertical-relative:page" wp14:anchorId="49D563E9">
              <v:fill o:detectmouseclick="t" on="false"/>
              <v:stroke color="#3465a4" joinstyle="round" endcap="flat"/>
              <v:textbox>
                <w:txbxContent>
                  <w:p>
                    <w:pPr>
                      <w:pStyle w:val="TextBody"/>
                      <w:spacing w:before="20" w:after="0"/>
                      <w:ind w:left="20" w:hanging="0"/>
                      <w:jc w:val="right"/>
                      <w:rPr>
                        <w:color w:val="000000"/>
                      </w:rPr>
                    </w:pPr>
                    <w:ins w:id="6818" w:author="Jomar Tigcal" w:date="2023-03-05T00:34:17Z">
                      <w:r>
                        <w:rPr>
                          <w:color w:val="000000"/>
                        </w:rPr>
                        <w:t>Chapter 16: Animations and Transitions with CoordinatorLayout and MotionLayout</w:t>
                      </w:r>
                    </w:ins>
                    <w:del w:id="6819" w:author="Jomar Tigcal" w:date="2023-03-05T00:34:17Z">
                      <w:r>
                        <w:rPr>
                          <w:color w:val="000000"/>
                        </w:rPr>
                        <w:delText>Chapter</w:delText>
                      </w:r>
                    </w:del>
                    <w:del w:id="6820" w:author="Jomar Tigcal" w:date="2023-03-05T00:34:17Z">
                      <w:r>
                        <w:rPr>
                          <w:color w:val="000000"/>
                          <w:spacing w:val="-2"/>
                        </w:rPr>
                        <w:delText xml:space="preserve"> </w:delText>
                      </w:r>
                    </w:del>
                    <w:del w:id="6821" w:author="Jomar Tigcal" w:date="2023-03-05T00:34:17Z">
                      <w:r>
                        <w:rPr>
                          <w:color w:val="000000"/>
                        </w:rPr>
                        <w:delText>3:</w:delText>
                      </w:r>
                    </w:del>
                    <w:del w:id="6822" w:author="Jomar Tigcal" w:date="2023-03-05T00:34:17Z">
                      <w:r>
                        <w:rPr>
                          <w:color w:val="000000"/>
                          <w:spacing w:val="-1"/>
                        </w:rPr>
                        <w:delText xml:space="preserve"> </w:delText>
                      </w:r>
                    </w:del>
                    <w:del w:id="6823" w:author="Jomar Tigcal" w:date="2023-03-05T00:34:17Z">
                      <w:r>
                        <w:rPr>
                          <w:color w:val="000000"/>
                        </w:rPr>
                        <w:delText>Developing</w:delText>
                      </w:r>
                    </w:del>
                    <w:del w:id="6824" w:author="Jomar Tigcal" w:date="2023-03-05T00:34:17Z">
                      <w:r>
                        <w:rPr>
                          <w:color w:val="000000"/>
                          <w:spacing w:val="-2"/>
                        </w:rPr>
                        <w:delText xml:space="preserve"> </w:delText>
                      </w:r>
                    </w:del>
                    <w:del w:id="6825" w:author="Jomar Tigcal" w:date="2023-03-05T00:34:17Z">
                      <w:r>
                        <w:rPr>
                          <w:color w:val="000000"/>
                        </w:rPr>
                        <w:delText>the</w:delText>
                      </w:r>
                    </w:del>
                    <w:del w:id="6826" w:author="Jomar Tigcal" w:date="2023-03-05T00:34:17Z">
                      <w:r>
                        <w:rPr>
                          <w:color w:val="000000"/>
                          <w:spacing w:val="-1"/>
                        </w:rPr>
                        <w:delText xml:space="preserve"> </w:delText>
                      </w:r>
                    </w:del>
                    <w:del w:id="6827" w:author="Jomar Tigcal" w:date="2023-03-05T00:34:17Z">
                      <w:r>
                        <w:rPr>
                          <w:color w:val="000000"/>
                        </w:rPr>
                        <w:delText>UI</w:delText>
                      </w:r>
                    </w:del>
                    <w:del w:id="6828" w:author="Jomar Tigcal" w:date="2023-03-05T00:34:17Z">
                      <w:r>
                        <w:rPr>
                          <w:color w:val="000000"/>
                          <w:spacing w:val="-1"/>
                        </w:rPr>
                        <w:delText xml:space="preserve"> </w:delText>
                      </w:r>
                    </w:del>
                    <w:del w:id="6829" w:author="Jomar Tigcal" w:date="2023-03-05T00:34:17Z">
                      <w:r>
                        <w:rPr>
                          <w:color w:val="000000"/>
                        </w:rPr>
                        <w:delText>with</w:delText>
                      </w:r>
                    </w:del>
                    <w:del w:id="6830" w:author="Jomar Tigcal" w:date="2023-03-05T00:34:17Z">
                      <w:r>
                        <w:rPr>
                          <w:color w:val="000000"/>
                          <w:spacing w:val="-2"/>
                        </w:rPr>
                        <w:delText xml:space="preserve"> </w:delText>
                      </w:r>
                    </w:del>
                    <w:del w:id="6831" w:author="Jomar Tigcal" w:date="2023-03-05T00:34:17Z">
                      <w:r>
                        <w:rPr>
                          <w:color w:val="000000"/>
                        </w:rPr>
                        <w:delText>Fragments</w:delText>
                      </w:r>
                    </w:del>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5</w:t>
                    </w:r>
                    <w:r>
                      <w:rPr>
                        <w:spacing w:val="-5"/>
                        <w:color w:val="000000"/>
                      </w:rPr>
                      <w:fldChar w:fldCharType="end"/>
                    </w:r>
                  </w:p>
                </w:txbxContent>
              </v:textbox>
              <w10:wrap type="none"/>
            </v:rect>
          </w:pict>
        </mc:Fallback>
      </mc:AlternateContent>
    </w:r>
  </w:p>
</w:hdr>
</file>

<file path=word/header52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350" wp14:anchorId="2329A888">
              <wp:simplePos x="0" y="0"/>
              <wp:positionH relativeFrom="page">
                <wp:posOffset>662940</wp:posOffset>
              </wp:positionH>
              <wp:positionV relativeFrom="page">
                <wp:posOffset>664845</wp:posOffset>
              </wp:positionV>
              <wp:extent cx="5074920" cy="635"/>
              <wp:effectExtent l="3175" t="3175" r="3810" b="3175"/>
              <wp:wrapNone/>
              <wp:docPr id="2321" name="Line 44"/>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44" stroked="t" o:allowincell="f" style="position:absolute;mso-position-horizontal-relative:page;mso-position-vertical-relative:page" wp14:anchorId="2329A888">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352" wp14:anchorId="157D298B">
              <wp:simplePos x="0" y="0"/>
              <wp:positionH relativeFrom="page">
                <wp:posOffset>625475</wp:posOffset>
              </wp:positionH>
              <wp:positionV relativeFrom="page">
                <wp:posOffset>428625</wp:posOffset>
              </wp:positionV>
              <wp:extent cx="894080" cy="198755"/>
              <wp:effectExtent l="0" t="635" r="0" b="0"/>
              <wp:wrapNone/>
              <wp:docPr id="2322" name="docshape 44"/>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6</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44" path="m0,0l-2147483645,0l-2147483645,-2147483646l0,-2147483646xe" stroked="f" o:allowincell="f" style="position:absolute;margin-left:49.25pt;margin-top:33.75pt;width:70.35pt;height:15.6pt;mso-wrap-style:square;v-text-anchor:top;mso-position-horizontal-relative:page;mso-position-vertical-relative:page" wp14:anchorId="157D298B">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6</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52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344" wp14:anchorId="4D0B889B">
              <wp:simplePos x="0" y="0"/>
              <wp:positionH relativeFrom="page">
                <wp:posOffset>1120140</wp:posOffset>
              </wp:positionH>
              <wp:positionV relativeFrom="page">
                <wp:posOffset>664845</wp:posOffset>
              </wp:positionV>
              <wp:extent cx="5074285" cy="635"/>
              <wp:effectExtent l="3175" t="3175" r="3810" b="3175"/>
              <wp:wrapNone/>
              <wp:docPr id="2324" name="Line 43"/>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43" stroked="t" o:allowincell="f" style="position:absolute;mso-position-horizontal-relative:page;mso-position-vertical-relative:page" wp14:anchorId="4D0B889B">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346" wp14:anchorId="49D563E9">
              <wp:simplePos x="0" y="0"/>
              <wp:positionH relativeFrom="page">
                <wp:posOffset>3250565</wp:posOffset>
              </wp:positionH>
              <wp:positionV relativeFrom="page">
                <wp:posOffset>428625</wp:posOffset>
              </wp:positionV>
              <wp:extent cx="2995295" cy="198755"/>
              <wp:effectExtent l="635" t="635" r="0" b="0"/>
              <wp:wrapNone/>
              <wp:docPr id="2325" name="docshape 43"/>
              <a:graphic xmlns:a="http://schemas.openxmlformats.org/drawingml/2006/main">
                <a:graphicData uri="http://schemas.microsoft.com/office/word/2010/wordprocessingShape">
                  <wps:wsp>
                    <wps:cNvSpPr/>
                    <wps:spPr>
                      <a:xfrm>
                        <a:off x="0" y="0"/>
                        <a:ext cx="29952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3:</w:t>
                          </w:r>
                          <w:r>
                            <w:rPr>
                              <w:color w:val="000000"/>
                              <w:spacing w:val="-1"/>
                            </w:rPr>
                            <w:t xml:space="preserve"> </w:t>
                          </w:r>
                          <w:r>
                            <w:rPr>
                              <w:color w:val="000000"/>
                            </w:rPr>
                            <w:t>Developing</w:t>
                          </w:r>
                          <w:r>
                            <w:rPr>
                              <w:color w:val="000000"/>
                              <w:spacing w:val="-2"/>
                            </w:rPr>
                            <w:t xml:space="preserve"> </w:t>
                          </w:r>
                          <w:r>
                            <w:rPr>
                              <w:color w:val="000000"/>
                            </w:rPr>
                            <w:t>the</w:t>
                          </w:r>
                          <w:r>
                            <w:rPr>
                              <w:color w:val="000000"/>
                              <w:spacing w:val="-1"/>
                            </w:rPr>
                            <w:t xml:space="preserve"> </w:t>
                          </w:r>
                          <w:r>
                            <w:rPr>
                              <w:color w:val="000000"/>
                            </w:rPr>
                            <w:t>UI</w:t>
                          </w:r>
                          <w:r>
                            <w:rPr>
                              <w:color w:val="000000"/>
                              <w:spacing w:val="-1"/>
                            </w:rPr>
                            <w:t xml:space="preserve"> </w:t>
                          </w:r>
                          <w:r>
                            <w:rPr>
                              <w:color w:val="000000"/>
                            </w:rPr>
                            <w:t>with</w:t>
                          </w:r>
                          <w:r>
                            <w:rPr>
                              <w:color w:val="000000"/>
                              <w:spacing w:val="-2"/>
                            </w:rPr>
                            <w:t xml:space="preserve"> </w:t>
                          </w:r>
                          <w:r>
                            <w:rPr>
                              <w:color w:val="000000"/>
                            </w:rPr>
                            <w:t>Fragments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5</w:t>
                          </w:r>
                          <w:r>
                            <w:rPr>
                              <w:spacing w:val="-5"/>
                              <w:color w:val="000000"/>
                            </w:rPr>
                            <w:fldChar w:fldCharType="end"/>
                          </w:r>
                        </w:p>
                      </w:txbxContent>
                    </wps:txbx>
                    <wps:bodyPr lIns="0" rIns="0" tIns="0" bIns="0" anchor="t" upright="1">
                      <a:noAutofit/>
                    </wps:bodyPr>
                  </wps:wsp>
                </a:graphicData>
              </a:graphic>
            </wp:anchor>
          </w:drawing>
        </mc:Choice>
        <mc:Fallback>
          <w:pict>
            <v:rect id="shape_0" ID="docshape 43" path="m0,0l-2147483645,0l-2147483645,-2147483646l0,-2147483646xe" stroked="f" o:allowincell="f" style="position:absolute;margin-left:255.95pt;margin-top:33.75pt;width:235.8pt;height:15.6pt;mso-wrap-style:square;v-text-anchor:top;mso-position-horizontal-relative:page;mso-position-vertical-relative:page" wp14:anchorId="49D563E9">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3:</w:t>
                    </w:r>
                    <w:r>
                      <w:rPr>
                        <w:color w:val="000000"/>
                        <w:spacing w:val="-1"/>
                      </w:rPr>
                      <w:t xml:space="preserve"> </w:t>
                    </w:r>
                    <w:r>
                      <w:rPr>
                        <w:color w:val="000000"/>
                      </w:rPr>
                      <w:t>Developing</w:t>
                    </w:r>
                    <w:r>
                      <w:rPr>
                        <w:color w:val="000000"/>
                        <w:spacing w:val="-2"/>
                      </w:rPr>
                      <w:t xml:space="preserve"> </w:t>
                    </w:r>
                    <w:r>
                      <w:rPr>
                        <w:color w:val="000000"/>
                      </w:rPr>
                      <w:t>the</w:t>
                    </w:r>
                    <w:r>
                      <w:rPr>
                        <w:color w:val="000000"/>
                        <w:spacing w:val="-1"/>
                      </w:rPr>
                      <w:t xml:space="preserve"> </w:t>
                    </w:r>
                    <w:r>
                      <w:rPr>
                        <w:color w:val="000000"/>
                      </w:rPr>
                      <w:t>UI</w:t>
                    </w:r>
                    <w:r>
                      <w:rPr>
                        <w:color w:val="000000"/>
                        <w:spacing w:val="-1"/>
                      </w:rPr>
                      <w:t xml:space="preserve"> </w:t>
                    </w:r>
                    <w:r>
                      <w:rPr>
                        <w:color w:val="000000"/>
                      </w:rPr>
                      <w:t>with</w:t>
                    </w:r>
                    <w:r>
                      <w:rPr>
                        <w:color w:val="000000"/>
                        <w:spacing w:val="-2"/>
                      </w:rPr>
                      <w:t xml:space="preserve"> </w:t>
                    </w:r>
                    <w:r>
                      <w:rPr>
                        <w:color w:val="000000"/>
                      </w:rPr>
                      <w:t>Fragments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5</w:t>
                    </w:r>
                    <w:r>
                      <w:rPr>
                        <w:spacing w:val="-5"/>
                        <w:color w:val="000000"/>
                      </w:rPr>
                      <w:fldChar w:fldCharType="end"/>
                    </w:r>
                  </w:p>
                </w:txbxContent>
              </v:textbox>
              <w10:wrap type="none"/>
            </v:rect>
          </w:pict>
        </mc:Fallback>
      </mc:AlternateContent>
    </w:r>
  </w:p>
</w:hdr>
</file>

<file path=word/header52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361" wp14:anchorId="2329A888">
              <wp:simplePos x="0" y="0"/>
              <wp:positionH relativeFrom="page">
                <wp:posOffset>662940</wp:posOffset>
              </wp:positionH>
              <wp:positionV relativeFrom="page">
                <wp:posOffset>664845</wp:posOffset>
              </wp:positionV>
              <wp:extent cx="5074920" cy="635"/>
              <wp:effectExtent l="3175" t="3175" r="3810" b="3175"/>
              <wp:wrapNone/>
              <wp:docPr id="2330" name="Line 46"/>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46" stroked="t" o:allowincell="f" style="position:absolute;mso-position-horizontal-relative:page;mso-position-vertical-relative:page" wp14:anchorId="2329A888">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363" wp14:anchorId="157D298B">
              <wp:simplePos x="0" y="0"/>
              <wp:positionH relativeFrom="page">
                <wp:posOffset>625475</wp:posOffset>
              </wp:positionH>
              <wp:positionV relativeFrom="page">
                <wp:posOffset>428625</wp:posOffset>
              </wp:positionV>
              <wp:extent cx="894080" cy="198755"/>
              <wp:effectExtent l="0" t="635" r="0" b="0"/>
              <wp:wrapNone/>
              <wp:docPr id="2331" name="docshape 46"/>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6</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46" path="m0,0l-2147483645,0l-2147483645,-2147483646l0,-2147483646xe" stroked="f" o:allowincell="f" style="position:absolute;margin-left:49.25pt;margin-top:33.75pt;width:70.35pt;height:15.6pt;mso-wrap-style:square;v-text-anchor:top;mso-position-horizontal-relative:page;mso-position-vertical-relative:page" wp14:anchorId="157D298B">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6</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52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355" wp14:anchorId="4D0B889B">
              <wp:simplePos x="0" y="0"/>
              <wp:positionH relativeFrom="page">
                <wp:posOffset>1120140</wp:posOffset>
              </wp:positionH>
              <wp:positionV relativeFrom="page">
                <wp:posOffset>664845</wp:posOffset>
              </wp:positionV>
              <wp:extent cx="5074285" cy="635"/>
              <wp:effectExtent l="3175" t="3175" r="3810" b="3175"/>
              <wp:wrapNone/>
              <wp:docPr id="2333" name="Line 45"/>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45" stroked="t" o:allowincell="f" style="position:absolute;mso-position-horizontal-relative:page;mso-position-vertical-relative:page" wp14:anchorId="4D0B889B">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357" wp14:anchorId="49D563E9">
              <wp:simplePos x="0" y="0"/>
              <wp:positionH relativeFrom="page">
                <wp:posOffset>1136015</wp:posOffset>
              </wp:positionH>
              <wp:positionV relativeFrom="page">
                <wp:posOffset>428625</wp:posOffset>
              </wp:positionV>
              <wp:extent cx="5109845" cy="198755"/>
              <wp:effectExtent l="635" t="635" r="0" b="0"/>
              <wp:wrapNone/>
              <wp:docPr id="2334" name="docshape 45"/>
              <a:graphic xmlns:a="http://schemas.openxmlformats.org/drawingml/2006/main">
                <a:graphicData uri="http://schemas.microsoft.com/office/word/2010/wordprocessingShape">
                  <wps:wsp>
                    <wps:cNvSpPr/>
                    <wps:spPr>
                      <a:xfrm>
                        <a:off x="0" y="0"/>
                        <a:ext cx="5109840" cy="198720"/>
                      </a:xfrm>
                      <a:prstGeom prst="rect">
                        <a:avLst/>
                      </a:prstGeom>
                      <a:noFill/>
                      <a:ln w="0">
                        <a:noFill/>
                      </a:ln>
                    </wps:spPr>
                    <wps:style>
                      <a:lnRef idx="0"/>
                      <a:fillRef idx="0"/>
                      <a:effectRef idx="0"/>
                      <a:fontRef idx="minor"/>
                    </wps:style>
                    <wps:txbx>
                      <w:txbxContent>
                        <w:p>
                          <w:pPr>
                            <w:pStyle w:val="TextBody"/>
                            <w:spacing w:before="20" w:after="0"/>
                            <w:ind w:left="20" w:hanging="0"/>
                            <w:jc w:val="right"/>
                            <w:rPr>
                              <w:color w:val="000000"/>
                            </w:rPr>
                          </w:pPr>
                          <w:ins w:id="7011" w:author="Jomar Tigcal" w:date="2023-03-05T00:34:44Z">
                            <w:r>
                              <w:rPr>
                                <w:color w:val="000000"/>
                              </w:rPr>
                              <w:t>Chapter 16: Animations and Transitions with CoordinatorLayout and MotionLayout</w:t>
                            </w:r>
                          </w:ins>
                          <w:del w:id="7012" w:author="Jomar Tigcal" w:date="2023-03-05T00:34:44Z">
                            <w:r>
                              <w:rPr>
                                <w:color w:val="000000"/>
                              </w:rPr>
                              <w:delText>Chapter</w:delText>
                            </w:r>
                          </w:del>
                          <w:del w:id="7013" w:author="Jomar Tigcal" w:date="2023-03-05T00:34:44Z">
                            <w:r>
                              <w:rPr>
                                <w:color w:val="000000"/>
                                <w:spacing w:val="-2"/>
                              </w:rPr>
                              <w:delText xml:space="preserve"> </w:delText>
                            </w:r>
                          </w:del>
                          <w:del w:id="7014" w:author="Jomar Tigcal" w:date="2023-03-05T00:34:44Z">
                            <w:r>
                              <w:rPr>
                                <w:color w:val="000000"/>
                              </w:rPr>
                              <w:delText>3:</w:delText>
                            </w:r>
                          </w:del>
                          <w:del w:id="7015" w:author="Jomar Tigcal" w:date="2023-03-05T00:34:44Z">
                            <w:r>
                              <w:rPr>
                                <w:color w:val="000000"/>
                                <w:spacing w:val="-1"/>
                              </w:rPr>
                              <w:delText xml:space="preserve"> </w:delText>
                            </w:r>
                          </w:del>
                          <w:del w:id="7016" w:author="Jomar Tigcal" w:date="2023-03-05T00:34:44Z">
                            <w:r>
                              <w:rPr>
                                <w:color w:val="000000"/>
                              </w:rPr>
                              <w:delText>Developing</w:delText>
                            </w:r>
                          </w:del>
                          <w:del w:id="7017" w:author="Jomar Tigcal" w:date="2023-03-05T00:34:44Z">
                            <w:r>
                              <w:rPr>
                                <w:color w:val="000000"/>
                                <w:spacing w:val="-2"/>
                              </w:rPr>
                              <w:delText xml:space="preserve"> </w:delText>
                            </w:r>
                          </w:del>
                          <w:del w:id="7018" w:author="Jomar Tigcal" w:date="2023-03-05T00:34:44Z">
                            <w:r>
                              <w:rPr>
                                <w:color w:val="000000"/>
                              </w:rPr>
                              <w:delText>the</w:delText>
                            </w:r>
                          </w:del>
                          <w:del w:id="7019" w:author="Jomar Tigcal" w:date="2023-03-05T00:34:44Z">
                            <w:r>
                              <w:rPr>
                                <w:color w:val="000000"/>
                                <w:spacing w:val="-1"/>
                              </w:rPr>
                              <w:delText xml:space="preserve"> </w:delText>
                            </w:r>
                          </w:del>
                          <w:del w:id="7020" w:author="Jomar Tigcal" w:date="2023-03-05T00:34:44Z">
                            <w:r>
                              <w:rPr>
                                <w:color w:val="000000"/>
                              </w:rPr>
                              <w:delText>UI</w:delText>
                            </w:r>
                          </w:del>
                          <w:del w:id="7021" w:author="Jomar Tigcal" w:date="2023-03-05T00:34:44Z">
                            <w:r>
                              <w:rPr>
                                <w:color w:val="000000"/>
                                <w:spacing w:val="-1"/>
                              </w:rPr>
                              <w:delText xml:space="preserve"> </w:delText>
                            </w:r>
                          </w:del>
                          <w:del w:id="7022" w:author="Jomar Tigcal" w:date="2023-03-05T00:34:44Z">
                            <w:r>
                              <w:rPr>
                                <w:color w:val="000000"/>
                              </w:rPr>
                              <w:delText>with</w:delText>
                            </w:r>
                          </w:del>
                          <w:del w:id="7023" w:author="Jomar Tigcal" w:date="2023-03-05T00:34:44Z">
                            <w:r>
                              <w:rPr>
                                <w:color w:val="000000"/>
                                <w:spacing w:val="-2"/>
                              </w:rPr>
                              <w:delText xml:space="preserve"> </w:delText>
                            </w:r>
                          </w:del>
                          <w:del w:id="7024" w:author="Jomar Tigcal" w:date="2023-03-05T00:34:44Z">
                            <w:r>
                              <w:rPr>
                                <w:color w:val="000000"/>
                              </w:rPr>
                              <w:delText>Fragments</w:delText>
                            </w:r>
                          </w:del>
                          <w:del w:id="7025" w:author="Jomar Tigcal" w:date="2023-03-05T00:34:44Z">
                            <w:r>
                              <w:rPr>
                                <w:color w:val="000000"/>
                                <w:spacing w:val="-1"/>
                              </w:rPr>
                              <w:delText xml:space="preserve"> </w:delText>
                            </w:r>
                          </w:del>
                          <w:ins w:id="7026" w:author="Jomar Tigcal" w:date="2023-03-05T00:35:20Z">
                            <w:r>
                              <w:rPr>
                                <w:color w:val="000000"/>
                                <w:spacing w:val="-1"/>
                              </w:rPr>
                              <w:t xml:space="preserve"> </w:t>
                            </w:r>
                          </w:ins>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7</w:t>
                          </w:r>
                          <w:r>
                            <w:rPr>
                              <w:spacing w:val="-5"/>
                              <w:color w:val="000000"/>
                            </w:rPr>
                            <w:fldChar w:fldCharType="end"/>
                          </w:r>
                        </w:p>
                      </w:txbxContent>
                    </wps:txbx>
                    <wps:bodyPr lIns="0" rIns="0" tIns="0" bIns="0" anchor="t" upright="1">
                      <a:noAutofit/>
                    </wps:bodyPr>
                  </wps:wsp>
                </a:graphicData>
              </a:graphic>
            </wp:anchor>
          </w:drawing>
        </mc:Choice>
        <mc:Fallback>
          <w:pict>
            <v:rect id="shape_0" ID="docshape 45" path="m0,0l-2147483645,0l-2147483645,-2147483646l0,-2147483646xe" stroked="f" o:allowincell="f" style="position:absolute;margin-left:89.45pt;margin-top:33.75pt;width:402.3pt;height:15.6pt;mso-wrap-style:square;v-text-anchor:top;mso-position-horizontal-relative:page;mso-position-vertical-relative:page" wp14:anchorId="49D563E9">
              <v:fill o:detectmouseclick="t" on="false"/>
              <v:stroke color="#3465a4" joinstyle="round" endcap="flat"/>
              <v:textbox>
                <w:txbxContent>
                  <w:p>
                    <w:pPr>
                      <w:pStyle w:val="TextBody"/>
                      <w:spacing w:before="20" w:after="0"/>
                      <w:ind w:left="20" w:hanging="0"/>
                      <w:jc w:val="right"/>
                      <w:rPr>
                        <w:color w:val="000000"/>
                      </w:rPr>
                    </w:pPr>
                    <w:ins w:id="7027" w:author="Jomar Tigcal" w:date="2023-03-05T00:34:44Z">
                      <w:r>
                        <w:rPr>
                          <w:color w:val="000000"/>
                        </w:rPr>
                        <w:t>Chapter 16: Animations and Transitions with CoordinatorLayout and MotionLayout</w:t>
                      </w:r>
                    </w:ins>
                    <w:del w:id="7028" w:author="Jomar Tigcal" w:date="2023-03-05T00:34:44Z">
                      <w:r>
                        <w:rPr>
                          <w:color w:val="000000"/>
                        </w:rPr>
                        <w:delText>Chapter</w:delText>
                      </w:r>
                    </w:del>
                    <w:del w:id="7029" w:author="Jomar Tigcal" w:date="2023-03-05T00:34:44Z">
                      <w:r>
                        <w:rPr>
                          <w:color w:val="000000"/>
                          <w:spacing w:val="-2"/>
                        </w:rPr>
                        <w:delText xml:space="preserve"> </w:delText>
                      </w:r>
                    </w:del>
                    <w:del w:id="7030" w:author="Jomar Tigcal" w:date="2023-03-05T00:34:44Z">
                      <w:r>
                        <w:rPr>
                          <w:color w:val="000000"/>
                        </w:rPr>
                        <w:delText>3:</w:delText>
                      </w:r>
                    </w:del>
                    <w:del w:id="7031" w:author="Jomar Tigcal" w:date="2023-03-05T00:34:44Z">
                      <w:r>
                        <w:rPr>
                          <w:color w:val="000000"/>
                          <w:spacing w:val="-1"/>
                        </w:rPr>
                        <w:delText xml:space="preserve"> </w:delText>
                      </w:r>
                    </w:del>
                    <w:del w:id="7032" w:author="Jomar Tigcal" w:date="2023-03-05T00:34:44Z">
                      <w:r>
                        <w:rPr>
                          <w:color w:val="000000"/>
                        </w:rPr>
                        <w:delText>Developing</w:delText>
                      </w:r>
                    </w:del>
                    <w:del w:id="7033" w:author="Jomar Tigcal" w:date="2023-03-05T00:34:44Z">
                      <w:r>
                        <w:rPr>
                          <w:color w:val="000000"/>
                          <w:spacing w:val="-2"/>
                        </w:rPr>
                        <w:delText xml:space="preserve"> </w:delText>
                      </w:r>
                    </w:del>
                    <w:del w:id="7034" w:author="Jomar Tigcal" w:date="2023-03-05T00:34:44Z">
                      <w:r>
                        <w:rPr>
                          <w:color w:val="000000"/>
                        </w:rPr>
                        <w:delText>the</w:delText>
                      </w:r>
                    </w:del>
                    <w:del w:id="7035" w:author="Jomar Tigcal" w:date="2023-03-05T00:34:44Z">
                      <w:r>
                        <w:rPr>
                          <w:color w:val="000000"/>
                          <w:spacing w:val="-1"/>
                        </w:rPr>
                        <w:delText xml:space="preserve"> </w:delText>
                      </w:r>
                    </w:del>
                    <w:del w:id="7036" w:author="Jomar Tigcal" w:date="2023-03-05T00:34:44Z">
                      <w:r>
                        <w:rPr>
                          <w:color w:val="000000"/>
                        </w:rPr>
                        <w:delText>UI</w:delText>
                      </w:r>
                    </w:del>
                    <w:del w:id="7037" w:author="Jomar Tigcal" w:date="2023-03-05T00:34:44Z">
                      <w:r>
                        <w:rPr>
                          <w:color w:val="000000"/>
                          <w:spacing w:val="-1"/>
                        </w:rPr>
                        <w:delText xml:space="preserve"> </w:delText>
                      </w:r>
                    </w:del>
                    <w:del w:id="7038" w:author="Jomar Tigcal" w:date="2023-03-05T00:34:44Z">
                      <w:r>
                        <w:rPr>
                          <w:color w:val="000000"/>
                        </w:rPr>
                        <w:delText>with</w:delText>
                      </w:r>
                    </w:del>
                    <w:del w:id="7039" w:author="Jomar Tigcal" w:date="2023-03-05T00:34:44Z">
                      <w:r>
                        <w:rPr>
                          <w:color w:val="000000"/>
                          <w:spacing w:val="-2"/>
                        </w:rPr>
                        <w:delText xml:space="preserve"> </w:delText>
                      </w:r>
                    </w:del>
                    <w:del w:id="7040" w:author="Jomar Tigcal" w:date="2023-03-05T00:34:44Z">
                      <w:r>
                        <w:rPr>
                          <w:color w:val="000000"/>
                        </w:rPr>
                        <w:delText>Fragments</w:delText>
                      </w:r>
                    </w:del>
                    <w:del w:id="7041" w:author="Jomar Tigcal" w:date="2023-03-05T00:34:44Z">
                      <w:r>
                        <w:rPr>
                          <w:color w:val="000000"/>
                          <w:spacing w:val="-1"/>
                        </w:rPr>
                        <w:delText xml:space="preserve"> </w:delText>
                      </w:r>
                    </w:del>
                    <w:ins w:id="7042" w:author="Jomar Tigcal" w:date="2023-03-05T00:35:20Z">
                      <w:r>
                        <w:rPr>
                          <w:color w:val="000000"/>
                          <w:spacing w:val="-1"/>
                        </w:rPr>
                        <w:t xml:space="preserve"> </w:t>
                      </w:r>
                    </w:ins>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7</w:t>
                    </w:r>
                    <w:r>
                      <w:rPr>
                        <w:spacing w:val="-5"/>
                        <w:color w:val="000000"/>
                      </w:rPr>
                      <w:fldChar w:fldCharType="end"/>
                    </w:r>
                  </w:p>
                </w:txbxContent>
              </v:textbox>
              <w10:wrap type="none"/>
            </v:rect>
          </w:pict>
        </mc:Fallback>
      </mc:AlternateContent>
    </w:r>
  </w:p>
</w:hdr>
</file>

<file path=word/header52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373" wp14:anchorId="2329A888">
              <wp:simplePos x="0" y="0"/>
              <wp:positionH relativeFrom="page">
                <wp:posOffset>662940</wp:posOffset>
              </wp:positionH>
              <wp:positionV relativeFrom="page">
                <wp:posOffset>664845</wp:posOffset>
              </wp:positionV>
              <wp:extent cx="5074920" cy="635"/>
              <wp:effectExtent l="3175" t="3175" r="3810" b="3175"/>
              <wp:wrapNone/>
              <wp:docPr id="2340" name="Line 48"/>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48" stroked="t" o:allowincell="f" style="position:absolute;mso-position-horizontal-relative:page;mso-position-vertical-relative:page" wp14:anchorId="2329A888">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375" wp14:anchorId="157D298B">
              <wp:simplePos x="0" y="0"/>
              <wp:positionH relativeFrom="page">
                <wp:posOffset>625475</wp:posOffset>
              </wp:positionH>
              <wp:positionV relativeFrom="page">
                <wp:posOffset>428625</wp:posOffset>
              </wp:positionV>
              <wp:extent cx="894080" cy="198755"/>
              <wp:effectExtent l="0" t="635" r="0" b="0"/>
              <wp:wrapNone/>
              <wp:docPr id="2341" name="docshape 48"/>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8</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48" path="m0,0l-2147483645,0l-2147483645,-2147483646l0,-2147483646xe" stroked="f" o:allowincell="f" style="position:absolute;margin-left:49.25pt;margin-top:33.75pt;width:70.35pt;height:15.6pt;mso-wrap-style:square;v-text-anchor:top;mso-position-horizontal-relative:page;mso-position-vertical-relative:page" wp14:anchorId="157D298B">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8</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5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374" wp14:anchorId="2329A888">
              <wp:simplePos x="0" y="0"/>
              <wp:positionH relativeFrom="page">
                <wp:posOffset>662940</wp:posOffset>
              </wp:positionH>
              <wp:positionV relativeFrom="page">
                <wp:posOffset>664845</wp:posOffset>
              </wp:positionV>
              <wp:extent cx="5074920" cy="635"/>
              <wp:effectExtent l="3175" t="3175" r="3810" b="3175"/>
              <wp:wrapNone/>
              <wp:docPr id="223" name="Line 48"/>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48" stroked="t" o:allowincell="f" style="position:absolute;mso-position-horizontal-relative:page;mso-position-vertical-relative:page" wp14:anchorId="2329A888">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377" wp14:anchorId="157D298B">
              <wp:simplePos x="0" y="0"/>
              <wp:positionH relativeFrom="page">
                <wp:posOffset>625475</wp:posOffset>
              </wp:positionH>
              <wp:positionV relativeFrom="page">
                <wp:posOffset>428625</wp:posOffset>
              </wp:positionV>
              <wp:extent cx="894080" cy="198755"/>
              <wp:effectExtent l="0" t="635" r="0" b="0"/>
              <wp:wrapNone/>
              <wp:docPr id="224" name="docshape 48"/>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30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48" path="m0,0l-2147483645,0l-2147483645,-2147483646l0,-2147483646xe" stroked="f" o:allowincell="f" style="position:absolute;margin-left:49.25pt;margin-top:33.75pt;width:70.35pt;height:15.6pt;mso-wrap-style:square;v-text-anchor:top;mso-position-horizontal-relative:page;mso-position-vertical-relative:page" wp14:anchorId="157D298B">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30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53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368" wp14:anchorId="4D0B889B">
              <wp:simplePos x="0" y="0"/>
              <wp:positionH relativeFrom="page">
                <wp:posOffset>1120140</wp:posOffset>
              </wp:positionH>
              <wp:positionV relativeFrom="page">
                <wp:posOffset>664845</wp:posOffset>
              </wp:positionV>
              <wp:extent cx="5074285" cy="635"/>
              <wp:effectExtent l="3175" t="3175" r="3810" b="3175"/>
              <wp:wrapNone/>
              <wp:docPr id="2343" name="Line 47"/>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47" stroked="t" o:allowincell="f" style="position:absolute;mso-position-horizontal-relative:page;mso-position-vertical-relative:page" wp14:anchorId="4D0B889B">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370" wp14:anchorId="49D563E9">
              <wp:simplePos x="0" y="0"/>
              <wp:positionH relativeFrom="page">
                <wp:posOffset>3250565</wp:posOffset>
              </wp:positionH>
              <wp:positionV relativeFrom="page">
                <wp:posOffset>428625</wp:posOffset>
              </wp:positionV>
              <wp:extent cx="2995295" cy="198755"/>
              <wp:effectExtent l="635" t="635" r="0" b="0"/>
              <wp:wrapNone/>
              <wp:docPr id="2344" name="docshape 47"/>
              <a:graphic xmlns:a="http://schemas.openxmlformats.org/drawingml/2006/main">
                <a:graphicData uri="http://schemas.microsoft.com/office/word/2010/wordprocessingShape">
                  <wps:wsp>
                    <wps:cNvSpPr/>
                    <wps:spPr>
                      <a:xfrm>
                        <a:off x="0" y="0"/>
                        <a:ext cx="29952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3:</w:t>
                          </w:r>
                          <w:r>
                            <w:rPr>
                              <w:color w:val="000000"/>
                              <w:spacing w:val="-1"/>
                            </w:rPr>
                            <w:t xml:space="preserve"> </w:t>
                          </w:r>
                          <w:r>
                            <w:rPr>
                              <w:color w:val="000000"/>
                            </w:rPr>
                            <w:t>Developing</w:t>
                          </w:r>
                          <w:r>
                            <w:rPr>
                              <w:color w:val="000000"/>
                              <w:spacing w:val="-2"/>
                            </w:rPr>
                            <w:t xml:space="preserve"> </w:t>
                          </w:r>
                          <w:r>
                            <w:rPr>
                              <w:color w:val="000000"/>
                            </w:rPr>
                            <w:t>the</w:t>
                          </w:r>
                          <w:r>
                            <w:rPr>
                              <w:color w:val="000000"/>
                              <w:spacing w:val="-1"/>
                            </w:rPr>
                            <w:t xml:space="preserve"> </w:t>
                          </w:r>
                          <w:r>
                            <w:rPr>
                              <w:color w:val="000000"/>
                            </w:rPr>
                            <w:t>UI</w:t>
                          </w:r>
                          <w:r>
                            <w:rPr>
                              <w:color w:val="000000"/>
                              <w:spacing w:val="-1"/>
                            </w:rPr>
                            <w:t xml:space="preserve"> </w:t>
                          </w:r>
                          <w:r>
                            <w:rPr>
                              <w:color w:val="000000"/>
                            </w:rPr>
                            <w:t>with</w:t>
                          </w:r>
                          <w:r>
                            <w:rPr>
                              <w:color w:val="000000"/>
                              <w:spacing w:val="-2"/>
                            </w:rPr>
                            <w:t xml:space="preserve"> </w:t>
                          </w:r>
                          <w:r>
                            <w:rPr>
                              <w:color w:val="000000"/>
                            </w:rPr>
                            <w:t>Fragments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7</w:t>
                          </w:r>
                          <w:r>
                            <w:rPr>
                              <w:spacing w:val="-5"/>
                              <w:color w:val="000000"/>
                            </w:rPr>
                            <w:fldChar w:fldCharType="end"/>
                          </w:r>
                        </w:p>
                      </w:txbxContent>
                    </wps:txbx>
                    <wps:bodyPr lIns="0" rIns="0" tIns="0" bIns="0" anchor="t" upright="1">
                      <a:noAutofit/>
                    </wps:bodyPr>
                  </wps:wsp>
                </a:graphicData>
              </a:graphic>
            </wp:anchor>
          </w:drawing>
        </mc:Choice>
        <mc:Fallback>
          <w:pict>
            <v:rect id="shape_0" ID="docshape 47" path="m0,0l-2147483645,0l-2147483645,-2147483646l0,-2147483646xe" stroked="f" o:allowincell="f" style="position:absolute;margin-left:255.95pt;margin-top:33.75pt;width:235.8pt;height:15.6pt;mso-wrap-style:square;v-text-anchor:top;mso-position-horizontal-relative:page;mso-position-vertical-relative:page" wp14:anchorId="49D563E9">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3:</w:t>
                    </w:r>
                    <w:r>
                      <w:rPr>
                        <w:color w:val="000000"/>
                        <w:spacing w:val="-1"/>
                      </w:rPr>
                      <w:t xml:space="preserve"> </w:t>
                    </w:r>
                    <w:r>
                      <w:rPr>
                        <w:color w:val="000000"/>
                      </w:rPr>
                      <w:t>Developing</w:t>
                    </w:r>
                    <w:r>
                      <w:rPr>
                        <w:color w:val="000000"/>
                        <w:spacing w:val="-2"/>
                      </w:rPr>
                      <w:t xml:space="preserve"> </w:t>
                    </w:r>
                    <w:r>
                      <w:rPr>
                        <w:color w:val="000000"/>
                      </w:rPr>
                      <w:t>the</w:t>
                    </w:r>
                    <w:r>
                      <w:rPr>
                        <w:color w:val="000000"/>
                        <w:spacing w:val="-1"/>
                      </w:rPr>
                      <w:t xml:space="preserve"> </w:t>
                    </w:r>
                    <w:r>
                      <w:rPr>
                        <w:color w:val="000000"/>
                      </w:rPr>
                      <w:t>UI</w:t>
                    </w:r>
                    <w:r>
                      <w:rPr>
                        <w:color w:val="000000"/>
                        <w:spacing w:val="-1"/>
                      </w:rPr>
                      <w:t xml:space="preserve"> </w:t>
                    </w:r>
                    <w:r>
                      <w:rPr>
                        <w:color w:val="000000"/>
                      </w:rPr>
                      <w:t>with</w:t>
                    </w:r>
                    <w:r>
                      <w:rPr>
                        <w:color w:val="000000"/>
                        <w:spacing w:val="-2"/>
                      </w:rPr>
                      <w:t xml:space="preserve"> </w:t>
                    </w:r>
                    <w:r>
                      <w:rPr>
                        <w:color w:val="000000"/>
                      </w:rPr>
                      <w:t>Fragments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7</w:t>
                    </w:r>
                    <w:r>
                      <w:rPr>
                        <w:spacing w:val="-5"/>
                        <w:color w:val="000000"/>
                      </w:rPr>
                      <w:fldChar w:fldCharType="end"/>
                    </w:r>
                  </w:p>
                </w:txbxContent>
              </v:textbox>
              <w10:wrap type="none"/>
            </v:rect>
          </w:pict>
        </mc:Fallback>
      </mc:AlternateContent>
    </w:r>
  </w:p>
</w:hdr>
</file>

<file path=word/header53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383" wp14:anchorId="2329A888">
              <wp:simplePos x="0" y="0"/>
              <wp:positionH relativeFrom="page">
                <wp:posOffset>662940</wp:posOffset>
              </wp:positionH>
              <wp:positionV relativeFrom="page">
                <wp:posOffset>664845</wp:posOffset>
              </wp:positionV>
              <wp:extent cx="5074920" cy="635"/>
              <wp:effectExtent l="3175" t="3175" r="3810" b="3175"/>
              <wp:wrapNone/>
              <wp:docPr id="2350" name="Line 51"/>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51" stroked="t" o:allowincell="f" style="position:absolute;mso-position-horizontal-relative:page;mso-position-vertical-relative:page" wp14:anchorId="2329A888">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385" wp14:anchorId="157D298B">
              <wp:simplePos x="0" y="0"/>
              <wp:positionH relativeFrom="page">
                <wp:posOffset>625475</wp:posOffset>
              </wp:positionH>
              <wp:positionV relativeFrom="page">
                <wp:posOffset>428625</wp:posOffset>
              </wp:positionV>
              <wp:extent cx="894080" cy="198755"/>
              <wp:effectExtent l="0" t="635" r="0" b="0"/>
              <wp:wrapNone/>
              <wp:docPr id="2351" name="docshape 50"/>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8</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50" path="m0,0l-2147483645,0l-2147483645,-2147483646l0,-2147483646xe" stroked="f" o:allowincell="f" style="position:absolute;margin-left:49.25pt;margin-top:33.75pt;width:70.35pt;height:15.6pt;mso-wrap-style:square;v-text-anchor:top;mso-position-horizontal-relative:page;mso-position-vertical-relative:page" wp14:anchorId="157D298B">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8</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53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378" wp14:anchorId="4D0B889B">
              <wp:simplePos x="0" y="0"/>
              <wp:positionH relativeFrom="page">
                <wp:posOffset>1120140</wp:posOffset>
              </wp:positionH>
              <wp:positionV relativeFrom="page">
                <wp:posOffset>664845</wp:posOffset>
              </wp:positionV>
              <wp:extent cx="5074285" cy="635"/>
              <wp:effectExtent l="3175" t="3175" r="3810" b="3175"/>
              <wp:wrapNone/>
              <wp:docPr id="2353" name="Line 49"/>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49" stroked="t" o:allowincell="f" style="position:absolute;mso-position-horizontal-relative:page;mso-position-vertical-relative:page" wp14:anchorId="4D0B889B">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380" wp14:anchorId="49D563E9">
              <wp:simplePos x="0" y="0"/>
              <wp:positionH relativeFrom="page">
                <wp:posOffset>1450975</wp:posOffset>
              </wp:positionH>
              <wp:positionV relativeFrom="page">
                <wp:posOffset>428625</wp:posOffset>
              </wp:positionV>
              <wp:extent cx="4794885" cy="198755"/>
              <wp:effectExtent l="635" t="635" r="0" b="0"/>
              <wp:wrapNone/>
              <wp:docPr id="2354" name="docshape 49"/>
              <a:graphic xmlns:a="http://schemas.openxmlformats.org/drawingml/2006/main">
                <a:graphicData uri="http://schemas.microsoft.com/office/word/2010/wordprocessingShape">
                  <wps:wsp>
                    <wps:cNvSpPr/>
                    <wps:spPr>
                      <a:xfrm>
                        <a:off x="0" y="0"/>
                        <a:ext cx="479484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ins w:id="7133" w:author="Jomar Tigcal" w:date="2023-03-05T00:35:05Z">
                            <w:r>
                              <w:rPr>
                                <w:color w:val="000000"/>
                              </w:rPr>
                              <w:t>Chapter 16: Animations and Transitions with CoordinatorLayout and MotionLayout</w:t>
                            </w:r>
                          </w:ins>
                          <w:del w:id="7134" w:author="Jomar Tigcal" w:date="2023-03-05T00:35:05Z">
                            <w:r>
                              <w:rPr>
                                <w:color w:val="000000"/>
                              </w:rPr>
                              <w:delText>Chapter</w:delText>
                            </w:r>
                          </w:del>
                          <w:del w:id="7135" w:author="Jomar Tigcal" w:date="2023-03-05T00:35:05Z">
                            <w:r>
                              <w:rPr>
                                <w:color w:val="000000"/>
                                <w:spacing w:val="-2"/>
                              </w:rPr>
                              <w:delText xml:space="preserve"> </w:delText>
                            </w:r>
                          </w:del>
                          <w:del w:id="7136" w:author="Jomar Tigcal" w:date="2023-03-05T00:35:05Z">
                            <w:r>
                              <w:rPr>
                                <w:color w:val="000000"/>
                              </w:rPr>
                              <w:delText>3:</w:delText>
                            </w:r>
                          </w:del>
                          <w:del w:id="7137" w:author="Jomar Tigcal" w:date="2023-03-05T00:35:05Z">
                            <w:r>
                              <w:rPr>
                                <w:color w:val="000000"/>
                                <w:spacing w:val="-1"/>
                              </w:rPr>
                              <w:delText xml:space="preserve"> </w:delText>
                            </w:r>
                          </w:del>
                          <w:del w:id="7138" w:author="Jomar Tigcal" w:date="2023-03-05T00:35:05Z">
                            <w:r>
                              <w:rPr>
                                <w:color w:val="000000"/>
                              </w:rPr>
                              <w:delText>Developing</w:delText>
                            </w:r>
                          </w:del>
                          <w:del w:id="7139" w:author="Jomar Tigcal" w:date="2023-03-05T00:35:05Z">
                            <w:r>
                              <w:rPr>
                                <w:color w:val="000000"/>
                                <w:spacing w:val="-2"/>
                              </w:rPr>
                              <w:delText xml:space="preserve"> </w:delText>
                            </w:r>
                          </w:del>
                          <w:del w:id="7140" w:author="Jomar Tigcal" w:date="2023-03-05T00:35:05Z">
                            <w:r>
                              <w:rPr>
                                <w:color w:val="000000"/>
                              </w:rPr>
                              <w:delText>the</w:delText>
                            </w:r>
                          </w:del>
                          <w:del w:id="7141" w:author="Jomar Tigcal" w:date="2023-03-05T00:35:05Z">
                            <w:r>
                              <w:rPr>
                                <w:color w:val="000000"/>
                                <w:spacing w:val="-1"/>
                              </w:rPr>
                              <w:delText xml:space="preserve"> </w:delText>
                            </w:r>
                          </w:del>
                          <w:del w:id="7142" w:author="Jomar Tigcal" w:date="2023-03-05T00:35:05Z">
                            <w:r>
                              <w:rPr>
                                <w:color w:val="000000"/>
                              </w:rPr>
                              <w:delText>UI</w:delText>
                            </w:r>
                          </w:del>
                          <w:del w:id="7143" w:author="Jomar Tigcal" w:date="2023-03-05T00:35:05Z">
                            <w:r>
                              <w:rPr>
                                <w:color w:val="000000"/>
                                <w:spacing w:val="-1"/>
                              </w:rPr>
                              <w:delText xml:space="preserve"> </w:delText>
                            </w:r>
                          </w:del>
                          <w:del w:id="7144" w:author="Jomar Tigcal" w:date="2023-03-05T00:35:05Z">
                            <w:r>
                              <w:rPr>
                                <w:color w:val="000000"/>
                              </w:rPr>
                              <w:delText>with</w:delText>
                            </w:r>
                          </w:del>
                          <w:del w:id="7145" w:author="Jomar Tigcal" w:date="2023-03-05T00:35:05Z">
                            <w:r>
                              <w:rPr>
                                <w:color w:val="000000"/>
                                <w:spacing w:val="-2"/>
                              </w:rPr>
                              <w:delText xml:space="preserve"> </w:delText>
                            </w:r>
                          </w:del>
                          <w:del w:id="7146" w:author="Jomar Tigcal" w:date="2023-03-05T00:35:05Z">
                            <w:r>
                              <w:rPr>
                                <w:color w:val="000000"/>
                              </w:rPr>
                              <w:delText>Fragments</w:delText>
                            </w:r>
                          </w:del>
                          <w:del w:id="7147" w:author="Jomar Tigcal" w:date="2023-03-05T00:35:05Z">
                            <w:r>
                              <w:rPr>
                                <w:color w:val="000000"/>
                                <w:spacing w:val="-1"/>
                              </w:rPr>
                              <w:delText xml:space="preserve"> </w:delText>
                            </w:r>
                          </w:del>
                          <w:ins w:id="7148" w:author="Jomar Tigcal" w:date="2023-03-05T00:35:14Z">
                            <w:r>
                              <w:rPr>
                                <w:color w:val="000000"/>
                                <w:spacing w:val="-1"/>
                              </w:rPr>
                              <w:t xml:space="preserve"> </w:t>
                            </w:r>
                          </w:ins>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9</w:t>
                          </w:r>
                          <w:r>
                            <w:rPr>
                              <w:spacing w:val="-5"/>
                              <w:color w:val="000000"/>
                            </w:rPr>
                            <w:fldChar w:fldCharType="end"/>
                          </w:r>
                        </w:p>
                      </w:txbxContent>
                    </wps:txbx>
                    <wps:bodyPr lIns="0" rIns="0" tIns="0" bIns="0" anchor="t" upright="1">
                      <a:noAutofit/>
                    </wps:bodyPr>
                  </wps:wsp>
                </a:graphicData>
              </a:graphic>
            </wp:anchor>
          </w:drawing>
        </mc:Choice>
        <mc:Fallback>
          <w:pict>
            <v:rect id="shape_0" ID="docshape 49" path="m0,0l-2147483645,0l-2147483645,-2147483646l0,-2147483646xe" stroked="f" o:allowincell="f" style="position:absolute;margin-left:114.25pt;margin-top:33.75pt;width:377.5pt;height:15.6pt;mso-wrap-style:square;v-text-anchor:top;mso-position-horizontal-relative:page;mso-position-vertical-relative:page" wp14:anchorId="49D563E9">
              <v:fill o:detectmouseclick="t" on="false"/>
              <v:stroke color="#3465a4" joinstyle="round" endcap="flat"/>
              <v:textbox>
                <w:txbxContent>
                  <w:p>
                    <w:pPr>
                      <w:pStyle w:val="TextBody"/>
                      <w:spacing w:before="20" w:after="0"/>
                      <w:ind w:left="20" w:hanging="0"/>
                      <w:rPr>
                        <w:color w:val="000000"/>
                      </w:rPr>
                    </w:pPr>
                    <w:ins w:id="7149" w:author="Jomar Tigcal" w:date="2023-03-05T00:35:05Z">
                      <w:r>
                        <w:rPr>
                          <w:color w:val="000000"/>
                        </w:rPr>
                        <w:t>Chapter 16: Animations and Transitions with CoordinatorLayout and MotionLayout</w:t>
                      </w:r>
                    </w:ins>
                    <w:del w:id="7150" w:author="Jomar Tigcal" w:date="2023-03-05T00:35:05Z">
                      <w:r>
                        <w:rPr>
                          <w:color w:val="000000"/>
                        </w:rPr>
                        <w:delText>Chapter</w:delText>
                      </w:r>
                    </w:del>
                    <w:del w:id="7151" w:author="Jomar Tigcal" w:date="2023-03-05T00:35:05Z">
                      <w:r>
                        <w:rPr>
                          <w:color w:val="000000"/>
                          <w:spacing w:val="-2"/>
                        </w:rPr>
                        <w:delText xml:space="preserve"> </w:delText>
                      </w:r>
                    </w:del>
                    <w:del w:id="7152" w:author="Jomar Tigcal" w:date="2023-03-05T00:35:05Z">
                      <w:r>
                        <w:rPr>
                          <w:color w:val="000000"/>
                        </w:rPr>
                        <w:delText>3:</w:delText>
                      </w:r>
                    </w:del>
                    <w:del w:id="7153" w:author="Jomar Tigcal" w:date="2023-03-05T00:35:05Z">
                      <w:r>
                        <w:rPr>
                          <w:color w:val="000000"/>
                          <w:spacing w:val="-1"/>
                        </w:rPr>
                        <w:delText xml:space="preserve"> </w:delText>
                      </w:r>
                    </w:del>
                    <w:del w:id="7154" w:author="Jomar Tigcal" w:date="2023-03-05T00:35:05Z">
                      <w:r>
                        <w:rPr>
                          <w:color w:val="000000"/>
                        </w:rPr>
                        <w:delText>Developing</w:delText>
                      </w:r>
                    </w:del>
                    <w:del w:id="7155" w:author="Jomar Tigcal" w:date="2023-03-05T00:35:05Z">
                      <w:r>
                        <w:rPr>
                          <w:color w:val="000000"/>
                          <w:spacing w:val="-2"/>
                        </w:rPr>
                        <w:delText xml:space="preserve"> </w:delText>
                      </w:r>
                    </w:del>
                    <w:del w:id="7156" w:author="Jomar Tigcal" w:date="2023-03-05T00:35:05Z">
                      <w:r>
                        <w:rPr>
                          <w:color w:val="000000"/>
                        </w:rPr>
                        <w:delText>the</w:delText>
                      </w:r>
                    </w:del>
                    <w:del w:id="7157" w:author="Jomar Tigcal" w:date="2023-03-05T00:35:05Z">
                      <w:r>
                        <w:rPr>
                          <w:color w:val="000000"/>
                          <w:spacing w:val="-1"/>
                        </w:rPr>
                        <w:delText xml:space="preserve"> </w:delText>
                      </w:r>
                    </w:del>
                    <w:del w:id="7158" w:author="Jomar Tigcal" w:date="2023-03-05T00:35:05Z">
                      <w:r>
                        <w:rPr>
                          <w:color w:val="000000"/>
                        </w:rPr>
                        <w:delText>UI</w:delText>
                      </w:r>
                    </w:del>
                    <w:del w:id="7159" w:author="Jomar Tigcal" w:date="2023-03-05T00:35:05Z">
                      <w:r>
                        <w:rPr>
                          <w:color w:val="000000"/>
                          <w:spacing w:val="-1"/>
                        </w:rPr>
                        <w:delText xml:space="preserve"> </w:delText>
                      </w:r>
                    </w:del>
                    <w:del w:id="7160" w:author="Jomar Tigcal" w:date="2023-03-05T00:35:05Z">
                      <w:r>
                        <w:rPr>
                          <w:color w:val="000000"/>
                        </w:rPr>
                        <w:delText>with</w:delText>
                      </w:r>
                    </w:del>
                    <w:del w:id="7161" w:author="Jomar Tigcal" w:date="2023-03-05T00:35:05Z">
                      <w:r>
                        <w:rPr>
                          <w:color w:val="000000"/>
                          <w:spacing w:val="-2"/>
                        </w:rPr>
                        <w:delText xml:space="preserve"> </w:delText>
                      </w:r>
                    </w:del>
                    <w:del w:id="7162" w:author="Jomar Tigcal" w:date="2023-03-05T00:35:05Z">
                      <w:r>
                        <w:rPr>
                          <w:color w:val="000000"/>
                        </w:rPr>
                        <w:delText>Fragments</w:delText>
                      </w:r>
                    </w:del>
                    <w:del w:id="7163" w:author="Jomar Tigcal" w:date="2023-03-05T00:35:05Z">
                      <w:r>
                        <w:rPr>
                          <w:color w:val="000000"/>
                          <w:spacing w:val="-1"/>
                        </w:rPr>
                        <w:delText xml:space="preserve"> </w:delText>
                      </w:r>
                    </w:del>
                    <w:ins w:id="7164" w:author="Jomar Tigcal" w:date="2023-03-05T00:35:14Z">
                      <w:r>
                        <w:rPr>
                          <w:color w:val="000000"/>
                          <w:spacing w:val="-1"/>
                        </w:rPr>
                        <w:t xml:space="preserve"> </w:t>
                      </w:r>
                    </w:ins>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9</w:t>
                    </w:r>
                    <w:r>
                      <w:rPr>
                        <w:spacing w:val="-5"/>
                        <w:color w:val="000000"/>
                      </w:rPr>
                      <w:fldChar w:fldCharType="end"/>
                    </w:r>
                  </w:p>
                </w:txbxContent>
              </v:textbox>
              <w10:wrap type="none"/>
            </v:rect>
          </w:pict>
        </mc:Fallback>
      </mc:AlternateContent>
    </w:r>
  </w:p>
</w:hdr>
</file>

<file path=word/header53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393" wp14:anchorId="2329A888">
              <wp:simplePos x="0" y="0"/>
              <wp:positionH relativeFrom="page">
                <wp:posOffset>662940</wp:posOffset>
              </wp:positionH>
              <wp:positionV relativeFrom="page">
                <wp:posOffset>664845</wp:posOffset>
              </wp:positionV>
              <wp:extent cx="5074920" cy="635"/>
              <wp:effectExtent l="3175" t="3175" r="3810" b="3175"/>
              <wp:wrapNone/>
              <wp:docPr id="2358" name="Line 55"/>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55" stroked="t" o:allowincell="f" style="position:absolute;mso-position-horizontal-relative:page;mso-position-vertical-relative:page" wp14:anchorId="2329A888">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395" wp14:anchorId="157D298B">
              <wp:simplePos x="0" y="0"/>
              <wp:positionH relativeFrom="page">
                <wp:posOffset>625475</wp:posOffset>
              </wp:positionH>
              <wp:positionV relativeFrom="page">
                <wp:posOffset>428625</wp:posOffset>
              </wp:positionV>
              <wp:extent cx="894080" cy="198755"/>
              <wp:effectExtent l="0" t="635" r="0" b="0"/>
              <wp:wrapNone/>
              <wp:docPr id="2359" name="docshape 52"/>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52" path="m0,0l-2147483645,0l-2147483645,-2147483646l0,-2147483646xe" stroked="f" o:allowincell="f" style="position:absolute;margin-left:49.25pt;margin-top:33.75pt;width:70.35pt;height:15.6pt;mso-wrap-style:square;v-text-anchor:top;mso-position-horizontal-relative:page;mso-position-vertical-relative:page" wp14:anchorId="157D298B">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53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388" wp14:anchorId="4D0B889B">
              <wp:simplePos x="0" y="0"/>
              <wp:positionH relativeFrom="page">
                <wp:posOffset>1120140</wp:posOffset>
              </wp:positionH>
              <wp:positionV relativeFrom="page">
                <wp:posOffset>664845</wp:posOffset>
              </wp:positionV>
              <wp:extent cx="5074285" cy="635"/>
              <wp:effectExtent l="3175" t="3175" r="3810" b="3175"/>
              <wp:wrapNone/>
              <wp:docPr id="2361" name="Line 53"/>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53" stroked="t" o:allowincell="f" style="position:absolute;mso-position-horizontal-relative:page;mso-position-vertical-relative:page" wp14:anchorId="4D0B889B">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390" wp14:anchorId="49D563E9">
              <wp:simplePos x="0" y="0"/>
              <wp:positionH relativeFrom="page">
                <wp:posOffset>3250565</wp:posOffset>
              </wp:positionH>
              <wp:positionV relativeFrom="page">
                <wp:posOffset>428625</wp:posOffset>
              </wp:positionV>
              <wp:extent cx="2995295" cy="198755"/>
              <wp:effectExtent l="635" t="635" r="0" b="0"/>
              <wp:wrapNone/>
              <wp:docPr id="2362" name="docshape 51"/>
              <a:graphic xmlns:a="http://schemas.openxmlformats.org/drawingml/2006/main">
                <a:graphicData uri="http://schemas.microsoft.com/office/word/2010/wordprocessingShape">
                  <wps:wsp>
                    <wps:cNvSpPr/>
                    <wps:spPr>
                      <a:xfrm>
                        <a:off x="0" y="0"/>
                        <a:ext cx="29952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3:</w:t>
                          </w:r>
                          <w:r>
                            <w:rPr>
                              <w:color w:val="000000"/>
                              <w:spacing w:val="-1"/>
                            </w:rPr>
                            <w:t xml:space="preserve"> </w:t>
                          </w:r>
                          <w:r>
                            <w:rPr>
                              <w:color w:val="000000"/>
                            </w:rPr>
                            <w:t>Developing</w:t>
                          </w:r>
                          <w:r>
                            <w:rPr>
                              <w:color w:val="000000"/>
                              <w:spacing w:val="-2"/>
                            </w:rPr>
                            <w:t xml:space="preserve"> </w:t>
                          </w:r>
                          <w:r>
                            <w:rPr>
                              <w:color w:val="000000"/>
                            </w:rPr>
                            <w:t>the</w:t>
                          </w:r>
                          <w:r>
                            <w:rPr>
                              <w:color w:val="000000"/>
                              <w:spacing w:val="-1"/>
                            </w:rPr>
                            <w:t xml:space="preserve"> </w:t>
                          </w:r>
                          <w:r>
                            <w:rPr>
                              <w:color w:val="000000"/>
                            </w:rPr>
                            <w:t>UI</w:t>
                          </w:r>
                          <w:r>
                            <w:rPr>
                              <w:color w:val="000000"/>
                              <w:spacing w:val="-1"/>
                            </w:rPr>
                            <w:t xml:space="preserve"> </w:t>
                          </w:r>
                          <w:r>
                            <w:rPr>
                              <w:color w:val="000000"/>
                            </w:rPr>
                            <w:t>with</w:t>
                          </w:r>
                          <w:r>
                            <w:rPr>
                              <w:color w:val="000000"/>
                              <w:spacing w:val="-2"/>
                            </w:rPr>
                            <w:t xml:space="preserve"> </w:t>
                          </w:r>
                          <w:r>
                            <w:rPr>
                              <w:color w:val="000000"/>
                            </w:rPr>
                            <w:t>Fragments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9</w:t>
                          </w:r>
                          <w:r>
                            <w:rPr>
                              <w:spacing w:val="-5"/>
                              <w:color w:val="000000"/>
                            </w:rPr>
                            <w:fldChar w:fldCharType="end"/>
                          </w:r>
                        </w:p>
                      </w:txbxContent>
                    </wps:txbx>
                    <wps:bodyPr lIns="0" rIns="0" tIns="0" bIns="0" anchor="t" upright="1">
                      <a:noAutofit/>
                    </wps:bodyPr>
                  </wps:wsp>
                </a:graphicData>
              </a:graphic>
            </wp:anchor>
          </w:drawing>
        </mc:Choice>
        <mc:Fallback>
          <w:pict>
            <v:rect id="shape_0" ID="docshape 51" path="m0,0l-2147483645,0l-2147483645,-2147483646l0,-2147483646xe" stroked="f" o:allowincell="f" style="position:absolute;margin-left:255.95pt;margin-top:33.75pt;width:235.8pt;height:15.6pt;mso-wrap-style:square;v-text-anchor:top;mso-position-horizontal-relative:page;mso-position-vertical-relative:page" wp14:anchorId="49D563E9">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3:</w:t>
                    </w:r>
                    <w:r>
                      <w:rPr>
                        <w:color w:val="000000"/>
                        <w:spacing w:val="-1"/>
                      </w:rPr>
                      <w:t xml:space="preserve"> </w:t>
                    </w:r>
                    <w:r>
                      <w:rPr>
                        <w:color w:val="000000"/>
                      </w:rPr>
                      <w:t>Developing</w:t>
                    </w:r>
                    <w:r>
                      <w:rPr>
                        <w:color w:val="000000"/>
                        <w:spacing w:val="-2"/>
                      </w:rPr>
                      <w:t xml:space="preserve"> </w:t>
                    </w:r>
                    <w:r>
                      <w:rPr>
                        <w:color w:val="000000"/>
                      </w:rPr>
                      <w:t>the</w:t>
                    </w:r>
                    <w:r>
                      <w:rPr>
                        <w:color w:val="000000"/>
                        <w:spacing w:val="-1"/>
                      </w:rPr>
                      <w:t xml:space="preserve"> </w:t>
                    </w:r>
                    <w:r>
                      <w:rPr>
                        <w:color w:val="000000"/>
                      </w:rPr>
                      <w:t>UI</w:t>
                    </w:r>
                    <w:r>
                      <w:rPr>
                        <w:color w:val="000000"/>
                        <w:spacing w:val="-1"/>
                      </w:rPr>
                      <w:t xml:space="preserve"> </w:t>
                    </w:r>
                    <w:r>
                      <w:rPr>
                        <w:color w:val="000000"/>
                      </w:rPr>
                      <w:t>with</w:t>
                    </w:r>
                    <w:r>
                      <w:rPr>
                        <w:color w:val="000000"/>
                        <w:spacing w:val="-2"/>
                      </w:rPr>
                      <w:t xml:space="preserve"> </w:t>
                    </w:r>
                    <w:r>
                      <w:rPr>
                        <w:color w:val="000000"/>
                      </w:rPr>
                      <w:t>Fragments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9</w:t>
                    </w:r>
                    <w:r>
                      <w:rPr>
                        <w:spacing w:val="-5"/>
                        <w:color w:val="000000"/>
                      </w:rPr>
                      <w:fldChar w:fldCharType="end"/>
                    </w:r>
                  </w:p>
                </w:txbxContent>
              </v:textbox>
              <w10:wrap type="none"/>
            </v:rect>
          </w:pict>
        </mc:Fallback>
      </mc:AlternateContent>
    </w:r>
  </w:p>
</w:hdr>
</file>

<file path=word/header53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403" wp14:anchorId="2329A888">
              <wp:simplePos x="0" y="0"/>
              <wp:positionH relativeFrom="page">
                <wp:posOffset>662940</wp:posOffset>
              </wp:positionH>
              <wp:positionV relativeFrom="page">
                <wp:posOffset>664845</wp:posOffset>
              </wp:positionV>
              <wp:extent cx="5074920" cy="635"/>
              <wp:effectExtent l="3175" t="3175" r="3810" b="3175"/>
              <wp:wrapNone/>
              <wp:docPr id="2366" name="Line 59"/>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59" stroked="t" o:allowincell="f" style="position:absolute;mso-position-horizontal-relative:page;mso-position-vertical-relative:page" wp14:anchorId="2329A888">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405" wp14:anchorId="157D298B">
              <wp:simplePos x="0" y="0"/>
              <wp:positionH relativeFrom="page">
                <wp:posOffset>625475</wp:posOffset>
              </wp:positionH>
              <wp:positionV relativeFrom="page">
                <wp:posOffset>428625</wp:posOffset>
              </wp:positionV>
              <wp:extent cx="894080" cy="198755"/>
              <wp:effectExtent l="0" t="635" r="0" b="0"/>
              <wp:wrapNone/>
              <wp:docPr id="2367" name="docshape 54"/>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54" path="m0,0l-2147483645,0l-2147483645,-2147483646l0,-2147483646xe" stroked="f" o:allowincell="f" style="position:absolute;margin-left:49.25pt;margin-top:33.75pt;width:70.35pt;height:15.6pt;mso-wrap-style:square;v-text-anchor:top;mso-position-horizontal-relative:page;mso-position-vertical-relative:page" wp14:anchorId="157D298B">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53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398" wp14:anchorId="4D0B889B">
              <wp:simplePos x="0" y="0"/>
              <wp:positionH relativeFrom="page">
                <wp:posOffset>1120140</wp:posOffset>
              </wp:positionH>
              <wp:positionV relativeFrom="page">
                <wp:posOffset>664845</wp:posOffset>
              </wp:positionV>
              <wp:extent cx="5074285" cy="635"/>
              <wp:effectExtent l="3175" t="3175" r="3810" b="3175"/>
              <wp:wrapNone/>
              <wp:docPr id="2369" name="Line 57"/>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57" stroked="t" o:allowincell="f" style="position:absolute;mso-position-horizontal-relative:page;mso-position-vertical-relative:page" wp14:anchorId="4D0B889B">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400" wp14:anchorId="49D563E9">
              <wp:simplePos x="0" y="0"/>
              <wp:positionH relativeFrom="page">
                <wp:posOffset>1111250</wp:posOffset>
              </wp:positionH>
              <wp:positionV relativeFrom="page">
                <wp:posOffset>428625</wp:posOffset>
              </wp:positionV>
              <wp:extent cx="5134610" cy="198755"/>
              <wp:effectExtent l="635" t="635" r="0" b="0"/>
              <wp:wrapNone/>
              <wp:docPr id="2370" name="docshape 53"/>
              <a:graphic xmlns:a="http://schemas.openxmlformats.org/drawingml/2006/main">
                <a:graphicData uri="http://schemas.microsoft.com/office/word/2010/wordprocessingShape">
                  <wps:wsp>
                    <wps:cNvSpPr/>
                    <wps:spPr>
                      <a:xfrm>
                        <a:off x="0" y="0"/>
                        <a:ext cx="5134680" cy="198720"/>
                      </a:xfrm>
                      <a:prstGeom prst="rect">
                        <a:avLst/>
                      </a:prstGeom>
                      <a:noFill/>
                      <a:ln w="0">
                        <a:noFill/>
                      </a:ln>
                    </wps:spPr>
                    <wps:style>
                      <a:lnRef idx="0"/>
                      <a:fillRef idx="0"/>
                      <a:effectRef idx="0"/>
                      <a:fontRef idx="minor"/>
                    </wps:style>
                    <wps:txbx>
                      <w:txbxContent>
                        <w:p>
                          <w:pPr>
                            <w:pStyle w:val="TextBody"/>
                            <w:spacing w:before="20" w:after="0"/>
                            <w:ind w:left="20" w:hanging="0"/>
                            <w:jc w:val="right"/>
                            <w:rPr>
                              <w:color w:val="000000"/>
                            </w:rPr>
                          </w:pPr>
                          <w:ins w:id="7265" w:author="Jomar Tigcal" w:date="2023-03-05T00:35:48Z">
                            <w:r>
                              <w:rPr>
                                <w:color w:val="000000"/>
                              </w:rPr>
                              <w:t>Chapter 16: Animations and Transitions with CoordinatorLayout and MotionLayout</w:t>
                            </w:r>
                          </w:ins>
                          <w:del w:id="7266" w:author="Jomar Tigcal" w:date="2023-03-05T00:35:48Z">
                            <w:r>
                              <w:rPr>
                                <w:color w:val="000000"/>
                              </w:rPr>
                              <w:delText>Chapter</w:delText>
                            </w:r>
                          </w:del>
                          <w:del w:id="7267" w:author="Jomar Tigcal" w:date="2023-03-05T00:35:48Z">
                            <w:r>
                              <w:rPr>
                                <w:color w:val="000000"/>
                                <w:spacing w:val="-2"/>
                              </w:rPr>
                              <w:delText xml:space="preserve"> </w:delText>
                            </w:r>
                          </w:del>
                          <w:del w:id="7268" w:author="Jomar Tigcal" w:date="2023-03-05T00:35:48Z">
                            <w:r>
                              <w:rPr>
                                <w:color w:val="000000"/>
                              </w:rPr>
                              <w:delText>3:</w:delText>
                            </w:r>
                          </w:del>
                          <w:del w:id="7269" w:author="Jomar Tigcal" w:date="2023-03-05T00:35:48Z">
                            <w:r>
                              <w:rPr>
                                <w:color w:val="000000"/>
                                <w:spacing w:val="-1"/>
                              </w:rPr>
                              <w:delText xml:space="preserve"> </w:delText>
                            </w:r>
                          </w:del>
                          <w:del w:id="7270" w:author="Jomar Tigcal" w:date="2023-03-05T00:35:48Z">
                            <w:r>
                              <w:rPr>
                                <w:color w:val="000000"/>
                              </w:rPr>
                              <w:delText>Developing</w:delText>
                            </w:r>
                          </w:del>
                          <w:del w:id="7271" w:author="Jomar Tigcal" w:date="2023-03-05T00:35:48Z">
                            <w:r>
                              <w:rPr>
                                <w:color w:val="000000"/>
                                <w:spacing w:val="-2"/>
                              </w:rPr>
                              <w:delText xml:space="preserve"> </w:delText>
                            </w:r>
                          </w:del>
                          <w:del w:id="7272" w:author="Jomar Tigcal" w:date="2023-03-05T00:35:48Z">
                            <w:r>
                              <w:rPr>
                                <w:color w:val="000000"/>
                              </w:rPr>
                              <w:delText>the</w:delText>
                            </w:r>
                          </w:del>
                          <w:del w:id="7273" w:author="Jomar Tigcal" w:date="2023-03-05T00:35:48Z">
                            <w:r>
                              <w:rPr>
                                <w:color w:val="000000"/>
                                <w:spacing w:val="-1"/>
                              </w:rPr>
                              <w:delText xml:space="preserve"> </w:delText>
                            </w:r>
                          </w:del>
                          <w:del w:id="7274" w:author="Jomar Tigcal" w:date="2023-03-05T00:35:48Z">
                            <w:r>
                              <w:rPr>
                                <w:color w:val="000000"/>
                              </w:rPr>
                              <w:delText>UI</w:delText>
                            </w:r>
                          </w:del>
                          <w:del w:id="7275" w:author="Jomar Tigcal" w:date="2023-03-05T00:35:48Z">
                            <w:r>
                              <w:rPr>
                                <w:color w:val="000000"/>
                                <w:spacing w:val="-1"/>
                              </w:rPr>
                              <w:delText xml:space="preserve"> </w:delText>
                            </w:r>
                          </w:del>
                          <w:del w:id="7276" w:author="Jomar Tigcal" w:date="2023-03-05T00:35:48Z">
                            <w:r>
                              <w:rPr>
                                <w:color w:val="000000"/>
                              </w:rPr>
                              <w:delText>with</w:delText>
                            </w:r>
                          </w:del>
                          <w:del w:id="7277" w:author="Jomar Tigcal" w:date="2023-03-05T00:35:48Z">
                            <w:r>
                              <w:rPr>
                                <w:color w:val="000000"/>
                                <w:spacing w:val="-2"/>
                              </w:rPr>
                              <w:delText xml:space="preserve"> </w:delText>
                            </w:r>
                          </w:del>
                          <w:del w:id="7278" w:author="Jomar Tigcal" w:date="2023-03-05T00:35:48Z">
                            <w:r>
                              <w:rPr>
                                <w:color w:val="000000"/>
                              </w:rPr>
                              <w:delText>Fragments</w:delText>
                            </w:r>
                          </w:del>
                          <w:del w:id="7279" w:author="Jomar Tigcal" w:date="2023-03-05T00:35:48Z">
                            <w:r>
                              <w:rPr>
                                <w:color w:val="000000"/>
                                <w:spacing w:val="-1"/>
                              </w:rPr>
                              <w:delText xml:space="preserve"> </w:delText>
                            </w:r>
                          </w:del>
                          <w:ins w:id="7280" w:author="Jomar Tigcal" w:date="2023-03-05T00:35:51Z">
                            <w:r>
                              <w:rPr>
                                <w:color w:val="000000"/>
                                <w:spacing w:val="-1"/>
                              </w:rPr>
                              <w:t xml:space="preserve"> </w:t>
                            </w:r>
                          </w:ins>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11</w:t>
                          </w:r>
                          <w:r>
                            <w:rPr>
                              <w:spacing w:val="-5"/>
                              <w:color w:val="000000"/>
                            </w:rPr>
                            <w:fldChar w:fldCharType="end"/>
                          </w:r>
                        </w:p>
                      </w:txbxContent>
                    </wps:txbx>
                    <wps:bodyPr lIns="0" rIns="0" tIns="0" bIns="0" anchor="t" upright="1">
                      <a:noAutofit/>
                    </wps:bodyPr>
                  </wps:wsp>
                </a:graphicData>
              </a:graphic>
            </wp:anchor>
          </w:drawing>
        </mc:Choice>
        <mc:Fallback>
          <w:pict>
            <v:rect id="shape_0" ID="docshape 53" path="m0,0l-2147483645,0l-2147483645,-2147483646l0,-2147483646xe" stroked="f" o:allowincell="f" style="position:absolute;margin-left:87.5pt;margin-top:33.75pt;width:404.25pt;height:15.6pt;mso-wrap-style:square;v-text-anchor:top;mso-position-horizontal-relative:page;mso-position-vertical-relative:page" wp14:anchorId="49D563E9">
              <v:fill o:detectmouseclick="t" on="false"/>
              <v:stroke color="#3465a4" joinstyle="round" endcap="flat"/>
              <v:textbox>
                <w:txbxContent>
                  <w:p>
                    <w:pPr>
                      <w:pStyle w:val="TextBody"/>
                      <w:spacing w:before="20" w:after="0"/>
                      <w:ind w:left="20" w:hanging="0"/>
                      <w:jc w:val="right"/>
                      <w:rPr>
                        <w:color w:val="000000"/>
                      </w:rPr>
                    </w:pPr>
                    <w:ins w:id="7281" w:author="Jomar Tigcal" w:date="2023-03-05T00:35:48Z">
                      <w:r>
                        <w:rPr>
                          <w:color w:val="000000"/>
                        </w:rPr>
                        <w:t>Chapter 16: Animations and Transitions with CoordinatorLayout and MotionLayout</w:t>
                      </w:r>
                    </w:ins>
                    <w:del w:id="7282" w:author="Jomar Tigcal" w:date="2023-03-05T00:35:48Z">
                      <w:r>
                        <w:rPr>
                          <w:color w:val="000000"/>
                        </w:rPr>
                        <w:delText>Chapter</w:delText>
                      </w:r>
                    </w:del>
                    <w:del w:id="7283" w:author="Jomar Tigcal" w:date="2023-03-05T00:35:48Z">
                      <w:r>
                        <w:rPr>
                          <w:color w:val="000000"/>
                          <w:spacing w:val="-2"/>
                        </w:rPr>
                        <w:delText xml:space="preserve"> </w:delText>
                      </w:r>
                    </w:del>
                    <w:del w:id="7284" w:author="Jomar Tigcal" w:date="2023-03-05T00:35:48Z">
                      <w:r>
                        <w:rPr>
                          <w:color w:val="000000"/>
                        </w:rPr>
                        <w:delText>3:</w:delText>
                      </w:r>
                    </w:del>
                    <w:del w:id="7285" w:author="Jomar Tigcal" w:date="2023-03-05T00:35:48Z">
                      <w:r>
                        <w:rPr>
                          <w:color w:val="000000"/>
                          <w:spacing w:val="-1"/>
                        </w:rPr>
                        <w:delText xml:space="preserve"> </w:delText>
                      </w:r>
                    </w:del>
                    <w:del w:id="7286" w:author="Jomar Tigcal" w:date="2023-03-05T00:35:48Z">
                      <w:r>
                        <w:rPr>
                          <w:color w:val="000000"/>
                        </w:rPr>
                        <w:delText>Developing</w:delText>
                      </w:r>
                    </w:del>
                    <w:del w:id="7287" w:author="Jomar Tigcal" w:date="2023-03-05T00:35:48Z">
                      <w:r>
                        <w:rPr>
                          <w:color w:val="000000"/>
                          <w:spacing w:val="-2"/>
                        </w:rPr>
                        <w:delText xml:space="preserve"> </w:delText>
                      </w:r>
                    </w:del>
                    <w:del w:id="7288" w:author="Jomar Tigcal" w:date="2023-03-05T00:35:48Z">
                      <w:r>
                        <w:rPr>
                          <w:color w:val="000000"/>
                        </w:rPr>
                        <w:delText>the</w:delText>
                      </w:r>
                    </w:del>
                    <w:del w:id="7289" w:author="Jomar Tigcal" w:date="2023-03-05T00:35:48Z">
                      <w:r>
                        <w:rPr>
                          <w:color w:val="000000"/>
                          <w:spacing w:val="-1"/>
                        </w:rPr>
                        <w:delText xml:space="preserve"> </w:delText>
                      </w:r>
                    </w:del>
                    <w:del w:id="7290" w:author="Jomar Tigcal" w:date="2023-03-05T00:35:48Z">
                      <w:r>
                        <w:rPr>
                          <w:color w:val="000000"/>
                        </w:rPr>
                        <w:delText>UI</w:delText>
                      </w:r>
                    </w:del>
                    <w:del w:id="7291" w:author="Jomar Tigcal" w:date="2023-03-05T00:35:48Z">
                      <w:r>
                        <w:rPr>
                          <w:color w:val="000000"/>
                          <w:spacing w:val="-1"/>
                        </w:rPr>
                        <w:delText xml:space="preserve"> </w:delText>
                      </w:r>
                    </w:del>
                    <w:del w:id="7292" w:author="Jomar Tigcal" w:date="2023-03-05T00:35:48Z">
                      <w:r>
                        <w:rPr>
                          <w:color w:val="000000"/>
                        </w:rPr>
                        <w:delText>with</w:delText>
                      </w:r>
                    </w:del>
                    <w:del w:id="7293" w:author="Jomar Tigcal" w:date="2023-03-05T00:35:48Z">
                      <w:r>
                        <w:rPr>
                          <w:color w:val="000000"/>
                          <w:spacing w:val="-2"/>
                        </w:rPr>
                        <w:delText xml:space="preserve"> </w:delText>
                      </w:r>
                    </w:del>
                    <w:del w:id="7294" w:author="Jomar Tigcal" w:date="2023-03-05T00:35:48Z">
                      <w:r>
                        <w:rPr>
                          <w:color w:val="000000"/>
                        </w:rPr>
                        <w:delText>Fragments</w:delText>
                      </w:r>
                    </w:del>
                    <w:del w:id="7295" w:author="Jomar Tigcal" w:date="2023-03-05T00:35:48Z">
                      <w:r>
                        <w:rPr>
                          <w:color w:val="000000"/>
                          <w:spacing w:val="-1"/>
                        </w:rPr>
                        <w:delText xml:space="preserve"> </w:delText>
                      </w:r>
                    </w:del>
                    <w:ins w:id="7296" w:author="Jomar Tigcal" w:date="2023-03-05T00:35:51Z">
                      <w:r>
                        <w:rPr>
                          <w:color w:val="000000"/>
                          <w:spacing w:val="-1"/>
                        </w:rPr>
                        <w:t xml:space="preserve"> </w:t>
                      </w:r>
                    </w:ins>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11</w:t>
                    </w:r>
                    <w:r>
                      <w:rPr>
                        <w:spacing w:val="-5"/>
                        <w:color w:val="000000"/>
                      </w:rPr>
                      <w:fldChar w:fldCharType="end"/>
                    </w:r>
                  </w:p>
                </w:txbxContent>
              </v:textbox>
              <w10:wrap type="none"/>
            </v:rect>
          </w:pict>
        </mc:Fallback>
      </mc:AlternateContent>
    </w:r>
  </w:p>
</w:hdr>
</file>

<file path=word/header53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420" wp14:anchorId="2329A888">
              <wp:simplePos x="0" y="0"/>
              <wp:positionH relativeFrom="page">
                <wp:posOffset>662940</wp:posOffset>
              </wp:positionH>
              <wp:positionV relativeFrom="page">
                <wp:posOffset>664845</wp:posOffset>
              </wp:positionV>
              <wp:extent cx="5074920" cy="635"/>
              <wp:effectExtent l="3175" t="3175" r="3810" b="3175"/>
              <wp:wrapNone/>
              <wp:docPr id="2378" name="Line 62"/>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62" stroked="t" o:allowincell="f" style="position:absolute;mso-position-horizontal-relative:page;mso-position-vertical-relative:page" wp14:anchorId="2329A888">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425" wp14:anchorId="157D298B">
              <wp:simplePos x="0" y="0"/>
              <wp:positionH relativeFrom="page">
                <wp:posOffset>625475</wp:posOffset>
              </wp:positionH>
              <wp:positionV relativeFrom="page">
                <wp:posOffset>428625</wp:posOffset>
              </wp:positionV>
              <wp:extent cx="894080" cy="198755"/>
              <wp:effectExtent l="0" t="635" r="0" b="0"/>
              <wp:wrapNone/>
              <wp:docPr id="2379" name="docshape 56"/>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12</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56" path="m0,0l-2147483645,0l-2147483645,-2147483646l0,-2147483646xe" stroked="f" o:allowincell="f" style="position:absolute;margin-left:49.25pt;margin-top:33.75pt;width:70.35pt;height:15.6pt;mso-wrap-style:square;v-text-anchor:top;mso-position-horizontal-relative:page;mso-position-vertical-relative:page" wp14:anchorId="157D298B">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12</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53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410" wp14:anchorId="4D0B889B">
              <wp:simplePos x="0" y="0"/>
              <wp:positionH relativeFrom="page">
                <wp:posOffset>1120140</wp:posOffset>
              </wp:positionH>
              <wp:positionV relativeFrom="page">
                <wp:posOffset>664845</wp:posOffset>
              </wp:positionV>
              <wp:extent cx="5074285" cy="635"/>
              <wp:effectExtent l="3175" t="3175" r="3810" b="3175"/>
              <wp:wrapNone/>
              <wp:docPr id="2381" name="Line 61"/>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61" stroked="t" o:allowincell="f" style="position:absolute;mso-position-horizontal-relative:page;mso-position-vertical-relative:page" wp14:anchorId="4D0B889B">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414" wp14:anchorId="49D563E9">
              <wp:simplePos x="0" y="0"/>
              <wp:positionH relativeFrom="page">
                <wp:posOffset>1595755</wp:posOffset>
              </wp:positionH>
              <wp:positionV relativeFrom="page">
                <wp:posOffset>428625</wp:posOffset>
              </wp:positionV>
              <wp:extent cx="4650105" cy="198755"/>
              <wp:effectExtent l="635" t="635" r="0" b="0"/>
              <wp:wrapNone/>
              <wp:docPr id="2382" name="docshape 55"/>
              <a:graphic xmlns:a="http://schemas.openxmlformats.org/drawingml/2006/main">
                <a:graphicData uri="http://schemas.microsoft.com/office/word/2010/wordprocessingShape">
                  <wps:wsp>
                    <wps:cNvSpPr/>
                    <wps:spPr>
                      <a:xfrm>
                        <a:off x="0" y="0"/>
                        <a:ext cx="46501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del w:id="7331" w:author="Jomar Tigcal" w:date="2023-03-05T00:36:14Z">
                            <w:r>
                              <w:rPr>
                                <w:color w:val="000000"/>
                              </w:rPr>
                              <w:delText>Chapter</w:delText>
                            </w:r>
                          </w:del>
                          <w:del w:id="7332" w:author="Jomar Tigcal" w:date="2023-03-05T00:36:14Z">
                            <w:r>
                              <w:rPr>
                                <w:color w:val="000000"/>
                                <w:spacing w:val="-2"/>
                              </w:rPr>
                              <w:delText xml:space="preserve"> </w:delText>
                            </w:r>
                          </w:del>
                          <w:del w:id="7333" w:author="Jomar Tigcal" w:date="2023-03-05T00:36:14Z">
                            <w:r>
                              <w:rPr>
                                <w:color w:val="000000"/>
                              </w:rPr>
                              <w:delText>3:</w:delText>
                            </w:r>
                          </w:del>
                          <w:del w:id="7334" w:author="Jomar Tigcal" w:date="2023-03-05T00:36:14Z">
                            <w:r>
                              <w:rPr>
                                <w:color w:val="000000"/>
                                <w:spacing w:val="-1"/>
                              </w:rPr>
                              <w:delText xml:space="preserve"> </w:delText>
                            </w:r>
                          </w:del>
                          <w:del w:id="7335" w:author="Jomar Tigcal" w:date="2023-03-05T00:36:14Z">
                            <w:r>
                              <w:rPr>
                                <w:color w:val="000000"/>
                              </w:rPr>
                              <w:delText>Developing</w:delText>
                            </w:r>
                          </w:del>
                          <w:del w:id="7336" w:author="Jomar Tigcal" w:date="2023-03-05T00:36:14Z">
                            <w:r>
                              <w:rPr>
                                <w:color w:val="000000"/>
                                <w:spacing w:val="-2"/>
                              </w:rPr>
                              <w:delText xml:space="preserve"> </w:delText>
                            </w:r>
                          </w:del>
                          <w:del w:id="7337" w:author="Jomar Tigcal" w:date="2023-03-05T00:36:14Z">
                            <w:r>
                              <w:rPr>
                                <w:color w:val="000000"/>
                              </w:rPr>
                              <w:delText>the</w:delText>
                            </w:r>
                          </w:del>
                          <w:del w:id="7338" w:author="Jomar Tigcal" w:date="2023-03-05T00:36:14Z">
                            <w:r>
                              <w:rPr>
                                <w:color w:val="000000"/>
                                <w:spacing w:val="-1"/>
                              </w:rPr>
                              <w:delText xml:space="preserve"> </w:delText>
                            </w:r>
                          </w:del>
                          <w:del w:id="7339" w:author="Jomar Tigcal" w:date="2023-03-05T00:36:14Z">
                            <w:r>
                              <w:rPr>
                                <w:color w:val="000000"/>
                              </w:rPr>
                              <w:delText>UI</w:delText>
                            </w:r>
                          </w:del>
                          <w:del w:id="7340" w:author="Jomar Tigcal" w:date="2023-03-05T00:36:14Z">
                            <w:r>
                              <w:rPr>
                                <w:color w:val="000000"/>
                                <w:spacing w:val="-1"/>
                              </w:rPr>
                              <w:delText xml:space="preserve"> </w:delText>
                            </w:r>
                          </w:del>
                          <w:del w:id="7341" w:author="Jomar Tigcal" w:date="2023-03-05T00:36:14Z">
                            <w:r>
                              <w:rPr>
                                <w:color w:val="000000"/>
                              </w:rPr>
                              <w:delText>with</w:delText>
                            </w:r>
                          </w:del>
                          <w:del w:id="7342" w:author="Jomar Tigcal" w:date="2023-03-05T00:36:14Z">
                            <w:r>
                              <w:rPr>
                                <w:color w:val="000000"/>
                                <w:spacing w:val="-2"/>
                              </w:rPr>
                              <w:delText xml:space="preserve"> </w:delText>
                            </w:r>
                          </w:del>
                          <w:del w:id="7343" w:author="Jomar Tigcal" w:date="2023-03-05T00:36:14Z">
                            <w:r>
                              <w:rPr>
                                <w:color w:val="000000"/>
                              </w:rPr>
                              <w:delText>Fragments</w:delText>
                            </w:r>
                          </w:del>
                          <w:ins w:id="7344" w:author="Jomar Tigcal" w:date="2023-03-05T00:36:14Z">
                            <w:r>
                              <w:rPr>
                                <w:color w:val="000000"/>
                              </w:rPr>
                              <w:t>Chapter 16: Animations and Transitions with CoordinatorLayout and MotionLayout</w:t>
                            </w:r>
                          </w:ins>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13</w:t>
                          </w:r>
                          <w:r>
                            <w:rPr>
                              <w:spacing w:val="-5"/>
                              <w:color w:val="000000"/>
                            </w:rPr>
                            <w:fldChar w:fldCharType="end"/>
                          </w:r>
                        </w:p>
                      </w:txbxContent>
                    </wps:txbx>
                    <wps:bodyPr lIns="0" rIns="0" tIns="0" bIns="0" anchor="t" upright="1">
                      <a:noAutofit/>
                    </wps:bodyPr>
                  </wps:wsp>
                </a:graphicData>
              </a:graphic>
            </wp:anchor>
          </w:drawing>
        </mc:Choice>
        <mc:Fallback>
          <w:pict>
            <v:rect id="shape_0" ID="docshape 55" path="m0,0l-2147483645,0l-2147483645,-2147483646l0,-2147483646xe" stroked="f" o:allowincell="f" style="position:absolute;margin-left:125.65pt;margin-top:33.75pt;width:366.1pt;height:15.6pt;mso-wrap-style:square;v-text-anchor:top;mso-position-horizontal-relative:page;mso-position-vertical-relative:page" wp14:anchorId="49D563E9">
              <v:fill o:detectmouseclick="t" on="false"/>
              <v:stroke color="#3465a4" joinstyle="round" endcap="flat"/>
              <v:textbox>
                <w:txbxContent>
                  <w:p>
                    <w:pPr>
                      <w:pStyle w:val="TextBody"/>
                      <w:spacing w:before="20" w:after="0"/>
                      <w:ind w:left="20" w:hanging="0"/>
                      <w:rPr>
                        <w:color w:val="000000"/>
                      </w:rPr>
                    </w:pPr>
                    <w:del w:id="7345" w:author="Jomar Tigcal" w:date="2023-03-05T00:36:14Z">
                      <w:r>
                        <w:rPr>
                          <w:color w:val="000000"/>
                        </w:rPr>
                        <w:delText>Chapter</w:delText>
                      </w:r>
                    </w:del>
                    <w:del w:id="7346" w:author="Jomar Tigcal" w:date="2023-03-05T00:36:14Z">
                      <w:r>
                        <w:rPr>
                          <w:color w:val="000000"/>
                          <w:spacing w:val="-2"/>
                        </w:rPr>
                        <w:delText xml:space="preserve"> </w:delText>
                      </w:r>
                    </w:del>
                    <w:del w:id="7347" w:author="Jomar Tigcal" w:date="2023-03-05T00:36:14Z">
                      <w:r>
                        <w:rPr>
                          <w:color w:val="000000"/>
                        </w:rPr>
                        <w:delText>3:</w:delText>
                      </w:r>
                    </w:del>
                    <w:del w:id="7348" w:author="Jomar Tigcal" w:date="2023-03-05T00:36:14Z">
                      <w:r>
                        <w:rPr>
                          <w:color w:val="000000"/>
                          <w:spacing w:val="-1"/>
                        </w:rPr>
                        <w:delText xml:space="preserve"> </w:delText>
                      </w:r>
                    </w:del>
                    <w:del w:id="7349" w:author="Jomar Tigcal" w:date="2023-03-05T00:36:14Z">
                      <w:r>
                        <w:rPr>
                          <w:color w:val="000000"/>
                        </w:rPr>
                        <w:delText>Developing</w:delText>
                      </w:r>
                    </w:del>
                    <w:del w:id="7350" w:author="Jomar Tigcal" w:date="2023-03-05T00:36:14Z">
                      <w:r>
                        <w:rPr>
                          <w:color w:val="000000"/>
                          <w:spacing w:val="-2"/>
                        </w:rPr>
                        <w:delText xml:space="preserve"> </w:delText>
                      </w:r>
                    </w:del>
                    <w:del w:id="7351" w:author="Jomar Tigcal" w:date="2023-03-05T00:36:14Z">
                      <w:r>
                        <w:rPr>
                          <w:color w:val="000000"/>
                        </w:rPr>
                        <w:delText>the</w:delText>
                      </w:r>
                    </w:del>
                    <w:del w:id="7352" w:author="Jomar Tigcal" w:date="2023-03-05T00:36:14Z">
                      <w:r>
                        <w:rPr>
                          <w:color w:val="000000"/>
                          <w:spacing w:val="-1"/>
                        </w:rPr>
                        <w:delText xml:space="preserve"> </w:delText>
                      </w:r>
                    </w:del>
                    <w:del w:id="7353" w:author="Jomar Tigcal" w:date="2023-03-05T00:36:14Z">
                      <w:r>
                        <w:rPr>
                          <w:color w:val="000000"/>
                        </w:rPr>
                        <w:delText>UI</w:delText>
                      </w:r>
                    </w:del>
                    <w:del w:id="7354" w:author="Jomar Tigcal" w:date="2023-03-05T00:36:14Z">
                      <w:r>
                        <w:rPr>
                          <w:color w:val="000000"/>
                          <w:spacing w:val="-1"/>
                        </w:rPr>
                        <w:delText xml:space="preserve"> </w:delText>
                      </w:r>
                    </w:del>
                    <w:del w:id="7355" w:author="Jomar Tigcal" w:date="2023-03-05T00:36:14Z">
                      <w:r>
                        <w:rPr>
                          <w:color w:val="000000"/>
                        </w:rPr>
                        <w:delText>with</w:delText>
                      </w:r>
                    </w:del>
                    <w:del w:id="7356" w:author="Jomar Tigcal" w:date="2023-03-05T00:36:14Z">
                      <w:r>
                        <w:rPr>
                          <w:color w:val="000000"/>
                          <w:spacing w:val="-2"/>
                        </w:rPr>
                        <w:delText xml:space="preserve"> </w:delText>
                      </w:r>
                    </w:del>
                    <w:del w:id="7357" w:author="Jomar Tigcal" w:date="2023-03-05T00:36:14Z">
                      <w:r>
                        <w:rPr>
                          <w:color w:val="000000"/>
                        </w:rPr>
                        <w:delText>Fragments</w:delText>
                      </w:r>
                    </w:del>
                    <w:ins w:id="7358" w:author="Jomar Tigcal" w:date="2023-03-05T00:36:14Z">
                      <w:r>
                        <w:rPr>
                          <w:color w:val="000000"/>
                        </w:rPr>
                        <w:t>Chapter 16: Animations and Transitions with CoordinatorLayout and MotionLayout</w:t>
                      </w:r>
                    </w:ins>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13</w:t>
                    </w:r>
                    <w:r>
                      <w:rPr>
                        <w:spacing w:val="-5"/>
                        <w:color w:val="000000"/>
                      </w:rPr>
                      <w:fldChar w:fldCharType="end"/>
                    </w:r>
                  </w:p>
                </w:txbxContent>
              </v:textbox>
              <w10:wrap type="none"/>
            </v:rect>
          </w:pict>
        </mc:Fallback>
      </mc:AlternateContent>
    </w:r>
  </w:p>
</w:hdr>
</file>

<file path=word/header53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438" wp14:anchorId="2329A888">
              <wp:simplePos x="0" y="0"/>
              <wp:positionH relativeFrom="page">
                <wp:posOffset>662940</wp:posOffset>
              </wp:positionH>
              <wp:positionV relativeFrom="page">
                <wp:posOffset>664845</wp:posOffset>
              </wp:positionV>
              <wp:extent cx="5074920" cy="635"/>
              <wp:effectExtent l="3175" t="3175" r="3810" b="3175"/>
              <wp:wrapNone/>
              <wp:docPr id="2388" name="Line 64"/>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64" stroked="t" o:allowincell="f" style="position:absolute;mso-position-horizontal-relative:page;mso-position-vertical-relative:page" wp14:anchorId="2329A888">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441" wp14:anchorId="157D298B">
              <wp:simplePos x="0" y="0"/>
              <wp:positionH relativeFrom="page">
                <wp:posOffset>625475</wp:posOffset>
              </wp:positionH>
              <wp:positionV relativeFrom="page">
                <wp:posOffset>428625</wp:posOffset>
              </wp:positionV>
              <wp:extent cx="894080" cy="198755"/>
              <wp:effectExtent l="0" t="635" r="0" b="0"/>
              <wp:wrapNone/>
              <wp:docPr id="2389" name="docshape 58"/>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14</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58" path="m0,0l-2147483645,0l-2147483645,-2147483646l0,-2147483646xe" stroked="f" o:allowincell="f" style="position:absolute;margin-left:49.25pt;margin-top:33.75pt;width:70.35pt;height:15.6pt;mso-wrap-style:square;v-text-anchor:top;mso-position-horizontal-relative:page;mso-position-vertical-relative:page" wp14:anchorId="157D298B">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14</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5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369" wp14:anchorId="4D0B889B">
              <wp:simplePos x="0" y="0"/>
              <wp:positionH relativeFrom="page">
                <wp:posOffset>1120140</wp:posOffset>
              </wp:positionH>
              <wp:positionV relativeFrom="page">
                <wp:posOffset>664845</wp:posOffset>
              </wp:positionV>
              <wp:extent cx="5074285" cy="635"/>
              <wp:effectExtent l="3175" t="3175" r="3810" b="3175"/>
              <wp:wrapNone/>
              <wp:docPr id="226" name="Line 47"/>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47" stroked="t" o:allowincell="f" style="position:absolute;mso-position-horizontal-relative:page;mso-position-vertical-relative:page" wp14:anchorId="4D0B889B">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371" wp14:anchorId="49D563E9">
              <wp:simplePos x="0" y="0"/>
              <wp:positionH relativeFrom="page">
                <wp:posOffset>3250565</wp:posOffset>
              </wp:positionH>
              <wp:positionV relativeFrom="page">
                <wp:posOffset>428625</wp:posOffset>
              </wp:positionV>
              <wp:extent cx="2995295" cy="198755"/>
              <wp:effectExtent l="635" t="635" r="0" b="0"/>
              <wp:wrapNone/>
              <wp:docPr id="227" name="docshape 47"/>
              <a:graphic xmlns:a="http://schemas.openxmlformats.org/drawingml/2006/main">
                <a:graphicData uri="http://schemas.microsoft.com/office/word/2010/wordprocessingShape">
                  <wps:wsp>
                    <wps:cNvSpPr/>
                    <wps:spPr>
                      <a:xfrm>
                        <a:off x="0" y="0"/>
                        <a:ext cx="29952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3:</w:t>
                          </w:r>
                          <w:r>
                            <w:rPr>
                              <w:color w:val="000000"/>
                              <w:spacing w:val="-1"/>
                            </w:rPr>
                            <w:t xml:space="preserve"> </w:t>
                          </w:r>
                          <w:r>
                            <w:rPr>
                              <w:color w:val="000000"/>
                            </w:rPr>
                            <w:t>Developing</w:t>
                          </w:r>
                          <w:r>
                            <w:rPr>
                              <w:color w:val="000000"/>
                              <w:spacing w:val="-2"/>
                            </w:rPr>
                            <w:t xml:space="preserve"> </w:t>
                          </w:r>
                          <w:r>
                            <w:rPr>
                              <w:color w:val="000000"/>
                            </w:rPr>
                            <w:t>the</w:t>
                          </w:r>
                          <w:r>
                            <w:rPr>
                              <w:color w:val="000000"/>
                              <w:spacing w:val="-1"/>
                            </w:rPr>
                            <w:t xml:space="preserve"> </w:t>
                          </w:r>
                          <w:r>
                            <w:rPr>
                              <w:color w:val="000000"/>
                            </w:rPr>
                            <w:t>UI</w:t>
                          </w:r>
                          <w:r>
                            <w:rPr>
                              <w:color w:val="000000"/>
                              <w:spacing w:val="-1"/>
                            </w:rPr>
                            <w:t xml:space="preserve"> </w:t>
                          </w:r>
                          <w:r>
                            <w:rPr>
                              <w:color w:val="000000"/>
                            </w:rPr>
                            <w:t>with</w:t>
                          </w:r>
                          <w:r>
                            <w:rPr>
                              <w:color w:val="000000"/>
                              <w:spacing w:val="-2"/>
                            </w:rPr>
                            <w:t xml:space="preserve"> </w:t>
                          </w:r>
                          <w:r>
                            <w:rPr>
                              <w:color w:val="000000"/>
                            </w:rPr>
                            <w:t>Fragments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29</w:t>
                          </w:r>
                          <w:r>
                            <w:rPr>
                              <w:spacing w:val="-5"/>
                              <w:color w:val="000000"/>
                            </w:rPr>
                            <w:fldChar w:fldCharType="end"/>
                          </w:r>
                        </w:p>
                      </w:txbxContent>
                    </wps:txbx>
                    <wps:bodyPr lIns="0" rIns="0" tIns="0" bIns="0" anchor="t" upright="1">
                      <a:noAutofit/>
                    </wps:bodyPr>
                  </wps:wsp>
                </a:graphicData>
              </a:graphic>
            </wp:anchor>
          </w:drawing>
        </mc:Choice>
        <mc:Fallback>
          <w:pict>
            <v:rect id="shape_0" ID="docshape 47" path="m0,0l-2147483645,0l-2147483645,-2147483646l0,-2147483646xe" stroked="f" o:allowincell="f" style="position:absolute;margin-left:255.95pt;margin-top:33.75pt;width:235.8pt;height:15.6pt;mso-wrap-style:square;v-text-anchor:top;mso-position-horizontal-relative:page;mso-position-vertical-relative:page" wp14:anchorId="49D563E9">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3:</w:t>
                    </w:r>
                    <w:r>
                      <w:rPr>
                        <w:color w:val="000000"/>
                        <w:spacing w:val="-1"/>
                      </w:rPr>
                      <w:t xml:space="preserve"> </w:t>
                    </w:r>
                    <w:r>
                      <w:rPr>
                        <w:color w:val="000000"/>
                      </w:rPr>
                      <w:t>Developing</w:t>
                    </w:r>
                    <w:r>
                      <w:rPr>
                        <w:color w:val="000000"/>
                        <w:spacing w:val="-2"/>
                      </w:rPr>
                      <w:t xml:space="preserve"> </w:t>
                    </w:r>
                    <w:r>
                      <w:rPr>
                        <w:color w:val="000000"/>
                      </w:rPr>
                      <w:t>the</w:t>
                    </w:r>
                    <w:r>
                      <w:rPr>
                        <w:color w:val="000000"/>
                        <w:spacing w:val="-1"/>
                      </w:rPr>
                      <w:t xml:space="preserve"> </w:t>
                    </w:r>
                    <w:r>
                      <w:rPr>
                        <w:color w:val="000000"/>
                      </w:rPr>
                      <w:t>UI</w:t>
                    </w:r>
                    <w:r>
                      <w:rPr>
                        <w:color w:val="000000"/>
                        <w:spacing w:val="-1"/>
                      </w:rPr>
                      <w:t xml:space="preserve"> </w:t>
                    </w:r>
                    <w:r>
                      <w:rPr>
                        <w:color w:val="000000"/>
                      </w:rPr>
                      <w:t>with</w:t>
                    </w:r>
                    <w:r>
                      <w:rPr>
                        <w:color w:val="000000"/>
                        <w:spacing w:val="-2"/>
                      </w:rPr>
                      <w:t xml:space="preserve"> </w:t>
                    </w:r>
                    <w:r>
                      <w:rPr>
                        <w:color w:val="000000"/>
                      </w:rPr>
                      <w:t>Fragments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29</w:t>
                    </w:r>
                    <w:r>
                      <w:rPr>
                        <w:spacing w:val="-5"/>
                        <w:color w:val="000000"/>
                      </w:rPr>
                      <w:fldChar w:fldCharType="end"/>
                    </w:r>
                  </w:p>
                </w:txbxContent>
              </v:textbox>
              <w10:wrap type="none"/>
            </v:rect>
          </w:pict>
        </mc:Fallback>
      </mc:AlternateContent>
    </w:r>
  </w:p>
</w:hdr>
</file>

<file path=word/header54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431" wp14:anchorId="4D0B889B">
              <wp:simplePos x="0" y="0"/>
              <wp:positionH relativeFrom="page">
                <wp:posOffset>1120140</wp:posOffset>
              </wp:positionH>
              <wp:positionV relativeFrom="page">
                <wp:posOffset>664845</wp:posOffset>
              </wp:positionV>
              <wp:extent cx="5074285" cy="635"/>
              <wp:effectExtent l="3175" t="3175" r="3810" b="3175"/>
              <wp:wrapNone/>
              <wp:docPr id="2391" name="Line 63"/>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63" stroked="t" o:allowincell="f" style="position:absolute;mso-position-horizontal-relative:page;mso-position-vertical-relative:page" wp14:anchorId="4D0B889B">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434" wp14:anchorId="49D563E9">
              <wp:simplePos x="0" y="0"/>
              <wp:positionH relativeFrom="page">
                <wp:posOffset>1111250</wp:posOffset>
              </wp:positionH>
              <wp:positionV relativeFrom="page">
                <wp:posOffset>428625</wp:posOffset>
              </wp:positionV>
              <wp:extent cx="5134610" cy="198755"/>
              <wp:effectExtent l="635" t="635" r="0" b="0"/>
              <wp:wrapNone/>
              <wp:docPr id="2392" name="docshape 57"/>
              <a:graphic xmlns:a="http://schemas.openxmlformats.org/drawingml/2006/main">
                <a:graphicData uri="http://schemas.microsoft.com/office/word/2010/wordprocessingShape">
                  <wps:wsp>
                    <wps:cNvSpPr/>
                    <wps:spPr>
                      <a:xfrm>
                        <a:off x="0" y="0"/>
                        <a:ext cx="5134680" cy="198720"/>
                      </a:xfrm>
                      <a:prstGeom prst="rect">
                        <a:avLst/>
                      </a:prstGeom>
                      <a:noFill/>
                      <a:ln w="0">
                        <a:noFill/>
                      </a:ln>
                    </wps:spPr>
                    <wps:style>
                      <a:lnRef idx="0"/>
                      <a:fillRef idx="0"/>
                      <a:effectRef idx="0"/>
                      <a:fontRef idx="minor"/>
                    </wps:style>
                    <wps:txbx>
                      <w:txbxContent>
                        <w:p>
                          <w:pPr>
                            <w:pStyle w:val="TextBody"/>
                            <w:spacing w:before="20" w:after="0"/>
                            <w:ind w:left="20" w:hanging="0"/>
                            <w:jc w:val="right"/>
                            <w:rPr>
                              <w:color w:val="000000"/>
                            </w:rPr>
                          </w:pPr>
                          <w:ins w:id="7411" w:author="Jomar Tigcal" w:date="2023-03-05T00:36:32Z">
                            <w:r>
                              <w:rPr>
                                <w:color w:val="000000"/>
                              </w:rPr>
                              <w:t>Chapter 16: Animations and Transitions with CoordinatorLayout and MotionLayout</w:t>
                            </w:r>
                          </w:ins>
                          <w:del w:id="7412" w:author="Jomar Tigcal" w:date="2023-03-05T00:36:32Z">
                            <w:r>
                              <w:rPr>
                                <w:color w:val="000000"/>
                              </w:rPr>
                              <w:delText>Chapter</w:delText>
                            </w:r>
                          </w:del>
                          <w:del w:id="7413" w:author="Jomar Tigcal" w:date="2023-03-05T00:36:32Z">
                            <w:r>
                              <w:rPr>
                                <w:color w:val="000000"/>
                                <w:spacing w:val="-2"/>
                              </w:rPr>
                              <w:delText xml:space="preserve"> </w:delText>
                            </w:r>
                          </w:del>
                          <w:del w:id="7414" w:author="Jomar Tigcal" w:date="2023-03-05T00:36:32Z">
                            <w:r>
                              <w:rPr>
                                <w:color w:val="000000"/>
                              </w:rPr>
                              <w:delText>3:</w:delText>
                            </w:r>
                          </w:del>
                          <w:del w:id="7415" w:author="Jomar Tigcal" w:date="2023-03-05T00:36:32Z">
                            <w:r>
                              <w:rPr>
                                <w:color w:val="000000"/>
                                <w:spacing w:val="-1"/>
                              </w:rPr>
                              <w:delText xml:space="preserve"> </w:delText>
                            </w:r>
                          </w:del>
                          <w:del w:id="7416" w:author="Jomar Tigcal" w:date="2023-03-05T00:36:32Z">
                            <w:r>
                              <w:rPr>
                                <w:color w:val="000000"/>
                              </w:rPr>
                              <w:delText>Developing</w:delText>
                            </w:r>
                          </w:del>
                          <w:del w:id="7417" w:author="Jomar Tigcal" w:date="2023-03-05T00:36:32Z">
                            <w:r>
                              <w:rPr>
                                <w:color w:val="000000"/>
                                <w:spacing w:val="-2"/>
                              </w:rPr>
                              <w:delText xml:space="preserve"> </w:delText>
                            </w:r>
                          </w:del>
                          <w:del w:id="7418" w:author="Jomar Tigcal" w:date="2023-03-05T00:36:32Z">
                            <w:r>
                              <w:rPr>
                                <w:color w:val="000000"/>
                              </w:rPr>
                              <w:delText>the</w:delText>
                            </w:r>
                          </w:del>
                          <w:del w:id="7419" w:author="Jomar Tigcal" w:date="2023-03-05T00:36:32Z">
                            <w:r>
                              <w:rPr>
                                <w:color w:val="000000"/>
                                <w:spacing w:val="-1"/>
                              </w:rPr>
                              <w:delText xml:space="preserve"> </w:delText>
                            </w:r>
                          </w:del>
                          <w:del w:id="7420" w:author="Jomar Tigcal" w:date="2023-03-05T00:36:32Z">
                            <w:r>
                              <w:rPr>
                                <w:color w:val="000000"/>
                              </w:rPr>
                              <w:delText>UI</w:delText>
                            </w:r>
                          </w:del>
                          <w:del w:id="7421" w:author="Jomar Tigcal" w:date="2023-03-05T00:36:32Z">
                            <w:r>
                              <w:rPr>
                                <w:color w:val="000000"/>
                                <w:spacing w:val="-1"/>
                              </w:rPr>
                              <w:delText xml:space="preserve"> </w:delText>
                            </w:r>
                          </w:del>
                          <w:del w:id="7422" w:author="Jomar Tigcal" w:date="2023-03-05T00:36:32Z">
                            <w:r>
                              <w:rPr>
                                <w:color w:val="000000"/>
                              </w:rPr>
                              <w:delText>with</w:delText>
                            </w:r>
                          </w:del>
                          <w:del w:id="7423" w:author="Jomar Tigcal" w:date="2023-03-05T00:36:32Z">
                            <w:r>
                              <w:rPr>
                                <w:color w:val="000000"/>
                                <w:spacing w:val="-2"/>
                              </w:rPr>
                              <w:delText xml:space="preserve"> </w:delText>
                            </w:r>
                          </w:del>
                          <w:del w:id="7424" w:author="Jomar Tigcal" w:date="2023-03-05T00:36:32Z">
                            <w:r>
                              <w:rPr>
                                <w:color w:val="000000"/>
                              </w:rPr>
                              <w:delText>Fragments</w:delText>
                            </w:r>
                          </w:del>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15</w:t>
                          </w:r>
                          <w:r>
                            <w:rPr>
                              <w:spacing w:val="-5"/>
                              <w:color w:val="000000"/>
                            </w:rPr>
                            <w:fldChar w:fldCharType="end"/>
                          </w:r>
                        </w:p>
                      </w:txbxContent>
                    </wps:txbx>
                    <wps:bodyPr lIns="0" rIns="0" tIns="0" bIns="0" anchor="t" upright="1">
                      <a:noAutofit/>
                    </wps:bodyPr>
                  </wps:wsp>
                </a:graphicData>
              </a:graphic>
            </wp:anchor>
          </w:drawing>
        </mc:Choice>
        <mc:Fallback>
          <w:pict>
            <v:rect id="shape_0" ID="docshape 57" path="m0,0l-2147483645,0l-2147483645,-2147483646l0,-2147483646xe" stroked="f" o:allowincell="f" style="position:absolute;margin-left:87.5pt;margin-top:33.75pt;width:404.25pt;height:15.6pt;mso-wrap-style:square;v-text-anchor:top;mso-position-horizontal-relative:page;mso-position-vertical-relative:page" wp14:anchorId="49D563E9">
              <v:fill o:detectmouseclick="t" on="false"/>
              <v:stroke color="#3465a4" joinstyle="round" endcap="flat"/>
              <v:textbox>
                <w:txbxContent>
                  <w:p>
                    <w:pPr>
                      <w:pStyle w:val="TextBody"/>
                      <w:spacing w:before="20" w:after="0"/>
                      <w:ind w:left="20" w:hanging="0"/>
                      <w:jc w:val="right"/>
                      <w:rPr>
                        <w:color w:val="000000"/>
                      </w:rPr>
                    </w:pPr>
                    <w:ins w:id="7425" w:author="Jomar Tigcal" w:date="2023-03-05T00:36:32Z">
                      <w:r>
                        <w:rPr>
                          <w:color w:val="000000"/>
                        </w:rPr>
                        <w:t>Chapter 16: Animations and Transitions with CoordinatorLayout and MotionLayout</w:t>
                      </w:r>
                    </w:ins>
                    <w:del w:id="7426" w:author="Jomar Tigcal" w:date="2023-03-05T00:36:32Z">
                      <w:r>
                        <w:rPr>
                          <w:color w:val="000000"/>
                        </w:rPr>
                        <w:delText>Chapter</w:delText>
                      </w:r>
                    </w:del>
                    <w:del w:id="7427" w:author="Jomar Tigcal" w:date="2023-03-05T00:36:32Z">
                      <w:r>
                        <w:rPr>
                          <w:color w:val="000000"/>
                          <w:spacing w:val="-2"/>
                        </w:rPr>
                        <w:delText xml:space="preserve"> </w:delText>
                      </w:r>
                    </w:del>
                    <w:del w:id="7428" w:author="Jomar Tigcal" w:date="2023-03-05T00:36:32Z">
                      <w:r>
                        <w:rPr>
                          <w:color w:val="000000"/>
                        </w:rPr>
                        <w:delText>3:</w:delText>
                      </w:r>
                    </w:del>
                    <w:del w:id="7429" w:author="Jomar Tigcal" w:date="2023-03-05T00:36:32Z">
                      <w:r>
                        <w:rPr>
                          <w:color w:val="000000"/>
                          <w:spacing w:val="-1"/>
                        </w:rPr>
                        <w:delText xml:space="preserve"> </w:delText>
                      </w:r>
                    </w:del>
                    <w:del w:id="7430" w:author="Jomar Tigcal" w:date="2023-03-05T00:36:32Z">
                      <w:r>
                        <w:rPr>
                          <w:color w:val="000000"/>
                        </w:rPr>
                        <w:delText>Developing</w:delText>
                      </w:r>
                    </w:del>
                    <w:del w:id="7431" w:author="Jomar Tigcal" w:date="2023-03-05T00:36:32Z">
                      <w:r>
                        <w:rPr>
                          <w:color w:val="000000"/>
                          <w:spacing w:val="-2"/>
                        </w:rPr>
                        <w:delText xml:space="preserve"> </w:delText>
                      </w:r>
                    </w:del>
                    <w:del w:id="7432" w:author="Jomar Tigcal" w:date="2023-03-05T00:36:32Z">
                      <w:r>
                        <w:rPr>
                          <w:color w:val="000000"/>
                        </w:rPr>
                        <w:delText>the</w:delText>
                      </w:r>
                    </w:del>
                    <w:del w:id="7433" w:author="Jomar Tigcal" w:date="2023-03-05T00:36:32Z">
                      <w:r>
                        <w:rPr>
                          <w:color w:val="000000"/>
                          <w:spacing w:val="-1"/>
                        </w:rPr>
                        <w:delText xml:space="preserve"> </w:delText>
                      </w:r>
                    </w:del>
                    <w:del w:id="7434" w:author="Jomar Tigcal" w:date="2023-03-05T00:36:32Z">
                      <w:r>
                        <w:rPr>
                          <w:color w:val="000000"/>
                        </w:rPr>
                        <w:delText>UI</w:delText>
                      </w:r>
                    </w:del>
                    <w:del w:id="7435" w:author="Jomar Tigcal" w:date="2023-03-05T00:36:32Z">
                      <w:r>
                        <w:rPr>
                          <w:color w:val="000000"/>
                          <w:spacing w:val="-1"/>
                        </w:rPr>
                        <w:delText xml:space="preserve"> </w:delText>
                      </w:r>
                    </w:del>
                    <w:del w:id="7436" w:author="Jomar Tigcal" w:date="2023-03-05T00:36:32Z">
                      <w:r>
                        <w:rPr>
                          <w:color w:val="000000"/>
                        </w:rPr>
                        <w:delText>with</w:delText>
                      </w:r>
                    </w:del>
                    <w:del w:id="7437" w:author="Jomar Tigcal" w:date="2023-03-05T00:36:32Z">
                      <w:r>
                        <w:rPr>
                          <w:color w:val="000000"/>
                          <w:spacing w:val="-2"/>
                        </w:rPr>
                        <w:delText xml:space="preserve"> </w:delText>
                      </w:r>
                    </w:del>
                    <w:del w:id="7438" w:author="Jomar Tigcal" w:date="2023-03-05T00:36:32Z">
                      <w:r>
                        <w:rPr>
                          <w:color w:val="000000"/>
                        </w:rPr>
                        <w:delText>Fragments</w:delText>
                      </w:r>
                    </w:del>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15</w:t>
                    </w:r>
                    <w:r>
                      <w:rPr>
                        <w:spacing w:val="-5"/>
                        <w:color w:val="000000"/>
                      </w:rPr>
                      <w:fldChar w:fldCharType="end"/>
                    </w:r>
                  </w:p>
                </w:txbxContent>
              </v:textbox>
              <w10:wrap type="none"/>
            </v:rect>
          </w:pict>
        </mc:Fallback>
      </mc:AlternateContent>
    </w:r>
  </w:p>
</w:hdr>
</file>

<file path=word/header54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458" wp14:anchorId="2329A888">
              <wp:simplePos x="0" y="0"/>
              <wp:positionH relativeFrom="page">
                <wp:posOffset>662940</wp:posOffset>
              </wp:positionH>
              <wp:positionV relativeFrom="page">
                <wp:posOffset>664845</wp:posOffset>
              </wp:positionV>
              <wp:extent cx="5074920" cy="635"/>
              <wp:effectExtent l="3175" t="3175" r="3810" b="3175"/>
              <wp:wrapNone/>
              <wp:docPr id="2398" name="Line 66"/>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66" stroked="t" o:allowincell="f" style="position:absolute;mso-position-horizontal-relative:page;mso-position-vertical-relative:page" wp14:anchorId="2329A888">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462" wp14:anchorId="157D298B">
              <wp:simplePos x="0" y="0"/>
              <wp:positionH relativeFrom="page">
                <wp:posOffset>625475</wp:posOffset>
              </wp:positionH>
              <wp:positionV relativeFrom="page">
                <wp:posOffset>428625</wp:posOffset>
              </wp:positionV>
              <wp:extent cx="894080" cy="198755"/>
              <wp:effectExtent l="0" t="635" r="0" b="0"/>
              <wp:wrapNone/>
              <wp:docPr id="2399" name="docshape 60"/>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16</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60" path="m0,0l-2147483645,0l-2147483645,-2147483646l0,-2147483646xe" stroked="f" o:allowincell="f" style="position:absolute;margin-left:49.25pt;margin-top:33.75pt;width:70.35pt;height:15.6pt;mso-wrap-style:square;v-text-anchor:top;mso-position-horizontal-relative:page;mso-position-vertical-relative:page" wp14:anchorId="157D298B">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16</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54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449" wp14:anchorId="4D0B889B">
              <wp:simplePos x="0" y="0"/>
              <wp:positionH relativeFrom="page">
                <wp:posOffset>1120140</wp:posOffset>
              </wp:positionH>
              <wp:positionV relativeFrom="page">
                <wp:posOffset>664845</wp:posOffset>
              </wp:positionV>
              <wp:extent cx="5074285" cy="635"/>
              <wp:effectExtent l="3175" t="3175" r="3810" b="3175"/>
              <wp:wrapNone/>
              <wp:docPr id="2401" name="Line 65"/>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65" stroked="t" o:allowincell="f" style="position:absolute;mso-position-horizontal-relative:page;mso-position-vertical-relative:page" wp14:anchorId="4D0B889B">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453" wp14:anchorId="49D563E9">
              <wp:simplePos x="0" y="0"/>
              <wp:positionH relativeFrom="page">
                <wp:posOffset>3250565</wp:posOffset>
              </wp:positionH>
              <wp:positionV relativeFrom="page">
                <wp:posOffset>428625</wp:posOffset>
              </wp:positionV>
              <wp:extent cx="2995295" cy="198755"/>
              <wp:effectExtent l="635" t="635" r="0" b="0"/>
              <wp:wrapNone/>
              <wp:docPr id="2402" name="docshape 59"/>
              <a:graphic xmlns:a="http://schemas.openxmlformats.org/drawingml/2006/main">
                <a:graphicData uri="http://schemas.microsoft.com/office/word/2010/wordprocessingShape">
                  <wps:wsp>
                    <wps:cNvSpPr/>
                    <wps:spPr>
                      <a:xfrm>
                        <a:off x="0" y="0"/>
                        <a:ext cx="29952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3:</w:t>
                          </w:r>
                          <w:r>
                            <w:rPr>
                              <w:color w:val="000000"/>
                              <w:spacing w:val="-1"/>
                            </w:rPr>
                            <w:t xml:space="preserve"> </w:t>
                          </w:r>
                          <w:r>
                            <w:rPr>
                              <w:color w:val="000000"/>
                            </w:rPr>
                            <w:t>Developing</w:t>
                          </w:r>
                          <w:r>
                            <w:rPr>
                              <w:color w:val="000000"/>
                              <w:spacing w:val="-2"/>
                            </w:rPr>
                            <w:t xml:space="preserve"> </w:t>
                          </w:r>
                          <w:r>
                            <w:rPr>
                              <w:color w:val="000000"/>
                            </w:rPr>
                            <w:t>the</w:t>
                          </w:r>
                          <w:r>
                            <w:rPr>
                              <w:color w:val="000000"/>
                              <w:spacing w:val="-1"/>
                            </w:rPr>
                            <w:t xml:space="preserve"> </w:t>
                          </w:r>
                          <w:r>
                            <w:rPr>
                              <w:color w:val="000000"/>
                            </w:rPr>
                            <w:t>UI</w:t>
                          </w:r>
                          <w:r>
                            <w:rPr>
                              <w:color w:val="000000"/>
                              <w:spacing w:val="-1"/>
                            </w:rPr>
                            <w:t xml:space="preserve"> </w:t>
                          </w:r>
                          <w:r>
                            <w:rPr>
                              <w:color w:val="000000"/>
                            </w:rPr>
                            <w:t>with</w:t>
                          </w:r>
                          <w:r>
                            <w:rPr>
                              <w:color w:val="000000"/>
                              <w:spacing w:val="-2"/>
                            </w:rPr>
                            <w:t xml:space="preserve"> </w:t>
                          </w:r>
                          <w:r>
                            <w:rPr>
                              <w:color w:val="000000"/>
                            </w:rPr>
                            <w:t>Fragments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15</w:t>
                          </w:r>
                          <w:r>
                            <w:rPr>
                              <w:spacing w:val="-5"/>
                              <w:color w:val="000000"/>
                            </w:rPr>
                            <w:fldChar w:fldCharType="end"/>
                          </w:r>
                        </w:p>
                      </w:txbxContent>
                    </wps:txbx>
                    <wps:bodyPr lIns="0" rIns="0" tIns="0" bIns="0" anchor="t" upright="1">
                      <a:noAutofit/>
                    </wps:bodyPr>
                  </wps:wsp>
                </a:graphicData>
              </a:graphic>
            </wp:anchor>
          </w:drawing>
        </mc:Choice>
        <mc:Fallback>
          <w:pict>
            <v:rect id="shape_0" ID="docshape 59" path="m0,0l-2147483645,0l-2147483645,-2147483646l0,-2147483646xe" stroked="f" o:allowincell="f" style="position:absolute;margin-left:255.95pt;margin-top:33.75pt;width:235.8pt;height:15.6pt;mso-wrap-style:square;v-text-anchor:top;mso-position-horizontal-relative:page;mso-position-vertical-relative:page" wp14:anchorId="49D563E9">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3:</w:t>
                    </w:r>
                    <w:r>
                      <w:rPr>
                        <w:color w:val="000000"/>
                        <w:spacing w:val="-1"/>
                      </w:rPr>
                      <w:t xml:space="preserve"> </w:t>
                    </w:r>
                    <w:r>
                      <w:rPr>
                        <w:color w:val="000000"/>
                      </w:rPr>
                      <w:t>Developing</w:t>
                    </w:r>
                    <w:r>
                      <w:rPr>
                        <w:color w:val="000000"/>
                        <w:spacing w:val="-2"/>
                      </w:rPr>
                      <w:t xml:space="preserve"> </w:t>
                    </w:r>
                    <w:r>
                      <w:rPr>
                        <w:color w:val="000000"/>
                      </w:rPr>
                      <w:t>the</w:t>
                    </w:r>
                    <w:r>
                      <w:rPr>
                        <w:color w:val="000000"/>
                        <w:spacing w:val="-1"/>
                      </w:rPr>
                      <w:t xml:space="preserve"> </w:t>
                    </w:r>
                    <w:r>
                      <w:rPr>
                        <w:color w:val="000000"/>
                      </w:rPr>
                      <w:t>UI</w:t>
                    </w:r>
                    <w:r>
                      <w:rPr>
                        <w:color w:val="000000"/>
                        <w:spacing w:val="-1"/>
                      </w:rPr>
                      <w:t xml:space="preserve"> </w:t>
                    </w:r>
                    <w:r>
                      <w:rPr>
                        <w:color w:val="000000"/>
                      </w:rPr>
                      <w:t>with</w:t>
                    </w:r>
                    <w:r>
                      <w:rPr>
                        <w:color w:val="000000"/>
                        <w:spacing w:val="-2"/>
                      </w:rPr>
                      <w:t xml:space="preserve"> </w:t>
                    </w:r>
                    <w:r>
                      <w:rPr>
                        <w:color w:val="000000"/>
                      </w:rPr>
                      <w:t>Fragments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15</w:t>
                    </w:r>
                    <w:r>
                      <w:rPr>
                        <w:spacing w:val="-5"/>
                        <w:color w:val="000000"/>
                      </w:rPr>
                      <w:fldChar w:fldCharType="end"/>
                    </w:r>
                  </w:p>
                </w:txbxContent>
              </v:textbox>
              <w10:wrap type="none"/>
            </v:rect>
          </w:pict>
        </mc:Fallback>
      </mc:AlternateContent>
    </w:r>
  </w:p>
</w:hdr>
</file>

<file path=word/header54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470" wp14:anchorId="2329A888">
              <wp:simplePos x="0" y="0"/>
              <wp:positionH relativeFrom="page">
                <wp:posOffset>662940</wp:posOffset>
              </wp:positionH>
              <wp:positionV relativeFrom="page">
                <wp:posOffset>664845</wp:posOffset>
              </wp:positionV>
              <wp:extent cx="5074920" cy="635"/>
              <wp:effectExtent l="3175" t="3175" r="3810" b="3175"/>
              <wp:wrapNone/>
              <wp:docPr id="2405" name="Line 68"/>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68" stroked="t" o:allowincell="f" style="position:absolute;mso-position-horizontal-relative:page;mso-position-vertical-relative:page" wp14:anchorId="2329A888">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472" wp14:anchorId="157D298B">
              <wp:simplePos x="0" y="0"/>
              <wp:positionH relativeFrom="page">
                <wp:posOffset>625475</wp:posOffset>
              </wp:positionH>
              <wp:positionV relativeFrom="page">
                <wp:posOffset>428625</wp:posOffset>
              </wp:positionV>
              <wp:extent cx="894080" cy="198755"/>
              <wp:effectExtent l="0" t="635" r="0" b="0"/>
              <wp:wrapNone/>
              <wp:docPr id="2406" name="docshape 62"/>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16</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62" path="m0,0l-2147483645,0l-2147483645,-2147483646l0,-2147483646xe" stroked="f" o:allowincell="f" style="position:absolute;margin-left:49.25pt;margin-top:33.75pt;width:70.35pt;height:15.6pt;mso-wrap-style:square;v-text-anchor:top;mso-position-horizontal-relative:page;mso-position-vertical-relative:page" wp14:anchorId="157D298B">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16</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54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465" wp14:anchorId="4D0B889B">
              <wp:simplePos x="0" y="0"/>
              <wp:positionH relativeFrom="page">
                <wp:posOffset>1120140</wp:posOffset>
              </wp:positionH>
              <wp:positionV relativeFrom="page">
                <wp:posOffset>664845</wp:posOffset>
              </wp:positionV>
              <wp:extent cx="5074285" cy="635"/>
              <wp:effectExtent l="3175" t="3175" r="3810" b="3175"/>
              <wp:wrapNone/>
              <wp:docPr id="2408" name="Line 67"/>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67" stroked="t" o:allowincell="f" style="position:absolute;mso-position-horizontal-relative:page;mso-position-vertical-relative:page" wp14:anchorId="4D0B889B">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467" wp14:anchorId="49D563E9">
              <wp:simplePos x="0" y="0"/>
              <wp:positionH relativeFrom="page">
                <wp:posOffset>1103630</wp:posOffset>
              </wp:positionH>
              <wp:positionV relativeFrom="page">
                <wp:posOffset>428625</wp:posOffset>
              </wp:positionV>
              <wp:extent cx="5142230" cy="198755"/>
              <wp:effectExtent l="635" t="635" r="0" b="0"/>
              <wp:wrapNone/>
              <wp:docPr id="2409" name="docshape 61"/>
              <a:graphic xmlns:a="http://schemas.openxmlformats.org/drawingml/2006/main">
                <a:graphicData uri="http://schemas.microsoft.com/office/word/2010/wordprocessingShape">
                  <wps:wsp>
                    <wps:cNvSpPr/>
                    <wps:spPr>
                      <a:xfrm>
                        <a:off x="0" y="0"/>
                        <a:ext cx="5142240" cy="198720"/>
                      </a:xfrm>
                      <a:prstGeom prst="rect">
                        <a:avLst/>
                      </a:prstGeom>
                      <a:noFill/>
                      <a:ln w="0">
                        <a:noFill/>
                      </a:ln>
                    </wps:spPr>
                    <wps:style>
                      <a:lnRef idx="0"/>
                      <a:fillRef idx="0"/>
                      <a:effectRef idx="0"/>
                      <a:fontRef idx="minor"/>
                    </wps:style>
                    <wps:txbx>
                      <w:txbxContent>
                        <w:p>
                          <w:pPr>
                            <w:pStyle w:val="TextBody"/>
                            <w:spacing w:before="20" w:after="0"/>
                            <w:ind w:left="20" w:hanging="0"/>
                            <w:jc w:val="right"/>
                            <w:rPr>
                              <w:color w:val="000000"/>
                            </w:rPr>
                          </w:pPr>
                          <w:ins w:id="7584" w:author="Jomar Tigcal" w:date="2023-03-05T00:36:47Z">
                            <w:r>
                              <w:rPr>
                                <w:color w:val="000000"/>
                              </w:rPr>
                              <w:t>Chapter 16: Animations and Transitions with CoordinatorLayout and MotionLayout</w:t>
                            </w:r>
                          </w:ins>
                          <w:del w:id="7585" w:author="Jomar Tigcal" w:date="2023-03-05T00:36:47Z">
                            <w:r>
                              <w:rPr>
                                <w:color w:val="000000"/>
                              </w:rPr>
                              <w:delText>Chapter</w:delText>
                            </w:r>
                          </w:del>
                          <w:del w:id="7586" w:author="Jomar Tigcal" w:date="2023-03-05T00:36:47Z">
                            <w:r>
                              <w:rPr>
                                <w:color w:val="000000"/>
                                <w:spacing w:val="-2"/>
                              </w:rPr>
                              <w:delText xml:space="preserve"> </w:delText>
                            </w:r>
                          </w:del>
                          <w:del w:id="7587" w:author="Jomar Tigcal" w:date="2023-03-05T00:36:47Z">
                            <w:r>
                              <w:rPr>
                                <w:color w:val="000000"/>
                              </w:rPr>
                              <w:delText>3:</w:delText>
                            </w:r>
                          </w:del>
                          <w:del w:id="7588" w:author="Jomar Tigcal" w:date="2023-03-05T00:36:47Z">
                            <w:r>
                              <w:rPr>
                                <w:color w:val="000000"/>
                                <w:spacing w:val="-1"/>
                              </w:rPr>
                              <w:delText xml:space="preserve"> </w:delText>
                            </w:r>
                          </w:del>
                          <w:del w:id="7589" w:author="Jomar Tigcal" w:date="2023-03-05T00:36:47Z">
                            <w:r>
                              <w:rPr>
                                <w:color w:val="000000"/>
                              </w:rPr>
                              <w:delText>Developing</w:delText>
                            </w:r>
                          </w:del>
                          <w:del w:id="7590" w:author="Jomar Tigcal" w:date="2023-03-05T00:36:47Z">
                            <w:r>
                              <w:rPr>
                                <w:color w:val="000000"/>
                                <w:spacing w:val="-2"/>
                              </w:rPr>
                              <w:delText xml:space="preserve"> </w:delText>
                            </w:r>
                          </w:del>
                          <w:del w:id="7591" w:author="Jomar Tigcal" w:date="2023-03-05T00:36:47Z">
                            <w:r>
                              <w:rPr>
                                <w:color w:val="000000"/>
                              </w:rPr>
                              <w:delText>the</w:delText>
                            </w:r>
                          </w:del>
                          <w:del w:id="7592" w:author="Jomar Tigcal" w:date="2023-03-05T00:36:47Z">
                            <w:r>
                              <w:rPr>
                                <w:color w:val="000000"/>
                                <w:spacing w:val="-1"/>
                              </w:rPr>
                              <w:delText xml:space="preserve"> </w:delText>
                            </w:r>
                          </w:del>
                          <w:del w:id="7593" w:author="Jomar Tigcal" w:date="2023-03-05T00:36:47Z">
                            <w:r>
                              <w:rPr>
                                <w:color w:val="000000"/>
                              </w:rPr>
                              <w:delText>UI</w:delText>
                            </w:r>
                          </w:del>
                          <w:del w:id="7594" w:author="Jomar Tigcal" w:date="2023-03-05T00:36:47Z">
                            <w:r>
                              <w:rPr>
                                <w:color w:val="000000"/>
                                <w:spacing w:val="-1"/>
                              </w:rPr>
                              <w:delText xml:space="preserve"> </w:delText>
                            </w:r>
                          </w:del>
                          <w:del w:id="7595" w:author="Jomar Tigcal" w:date="2023-03-05T00:36:47Z">
                            <w:r>
                              <w:rPr>
                                <w:color w:val="000000"/>
                              </w:rPr>
                              <w:delText>with</w:delText>
                            </w:r>
                          </w:del>
                          <w:del w:id="7596" w:author="Jomar Tigcal" w:date="2023-03-05T00:36:47Z">
                            <w:r>
                              <w:rPr>
                                <w:color w:val="000000"/>
                                <w:spacing w:val="-2"/>
                              </w:rPr>
                              <w:delText xml:space="preserve"> </w:delText>
                            </w:r>
                          </w:del>
                          <w:del w:id="7597" w:author="Jomar Tigcal" w:date="2023-03-05T00:36:47Z">
                            <w:r>
                              <w:rPr>
                                <w:color w:val="000000"/>
                              </w:rPr>
                              <w:delText>Fragments</w:delText>
                            </w:r>
                          </w:del>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17</w:t>
                          </w:r>
                          <w:r>
                            <w:rPr>
                              <w:spacing w:val="-5"/>
                              <w:color w:val="000000"/>
                            </w:rPr>
                            <w:fldChar w:fldCharType="end"/>
                          </w:r>
                        </w:p>
                      </w:txbxContent>
                    </wps:txbx>
                    <wps:bodyPr lIns="0" rIns="0" tIns="0" bIns="0" anchor="t" upright="1">
                      <a:noAutofit/>
                    </wps:bodyPr>
                  </wps:wsp>
                </a:graphicData>
              </a:graphic>
            </wp:anchor>
          </w:drawing>
        </mc:Choice>
        <mc:Fallback>
          <w:pict>
            <v:rect id="shape_0" ID="docshape 61" path="m0,0l-2147483645,0l-2147483645,-2147483646l0,-2147483646xe" stroked="f" o:allowincell="f" style="position:absolute;margin-left:86.9pt;margin-top:33.75pt;width:404.85pt;height:15.6pt;mso-wrap-style:square;v-text-anchor:top;mso-position-horizontal-relative:page;mso-position-vertical-relative:page" wp14:anchorId="49D563E9">
              <v:fill o:detectmouseclick="t" on="false"/>
              <v:stroke color="#3465a4" joinstyle="round" endcap="flat"/>
              <v:textbox>
                <w:txbxContent>
                  <w:p>
                    <w:pPr>
                      <w:pStyle w:val="TextBody"/>
                      <w:spacing w:before="20" w:after="0"/>
                      <w:ind w:left="20" w:hanging="0"/>
                      <w:jc w:val="right"/>
                      <w:rPr>
                        <w:color w:val="000000"/>
                      </w:rPr>
                    </w:pPr>
                    <w:ins w:id="7598" w:author="Jomar Tigcal" w:date="2023-03-05T00:36:47Z">
                      <w:r>
                        <w:rPr>
                          <w:color w:val="000000"/>
                        </w:rPr>
                        <w:t>Chapter 16: Animations and Transitions with CoordinatorLayout and MotionLayout</w:t>
                      </w:r>
                    </w:ins>
                    <w:del w:id="7599" w:author="Jomar Tigcal" w:date="2023-03-05T00:36:47Z">
                      <w:r>
                        <w:rPr>
                          <w:color w:val="000000"/>
                        </w:rPr>
                        <w:delText>Chapter</w:delText>
                      </w:r>
                    </w:del>
                    <w:del w:id="7600" w:author="Jomar Tigcal" w:date="2023-03-05T00:36:47Z">
                      <w:r>
                        <w:rPr>
                          <w:color w:val="000000"/>
                          <w:spacing w:val="-2"/>
                        </w:rPr>
                        <w:delText xml:space="preserve"> </w:delText>
                      </w:r>
                    </w:del>
                    <w:del w:id="7601" w:author="Jomar Tigcal" w:date="2023-03-05T00:36:47Z">
                      <w:r>
                        <w:rPr>
                          <w:color w:val="000000"/>
                        </w:rPr>
                        <w:delText>3:</w:delText>
                      </w:r>
                    </w:del>
                    <w:del w:id="7602" w:author="Jomar Tigcal" w:date="2023-03-05T00:36:47Z">
                      <w:r>
                        <w:rPr>
                          <w:color w:val="000000"/>
                          <w:spacing w:val="-1"/>
                        </w:rPr>
                        <w:delText xml:space="preserve"> </w:delText>
                      </w:r>
                    </w:del>
                    <w:del w:id="7603" w:author="Jomar Tigcal" w:date="2023-03-05T00:36:47Z">
                      <w:r>
                        <w:rPr>
                          <w:color w:val="000000"/>
                        </w:rPr>
                        <w:delText>Developing</w:delText>
                      </w:r>
                    </w:del>
                    <w:del w:id="7604" w:author="Jomar Tigcal" w:date="2023-03-05T00:36:47Z">
                      <w:r>
                        <w:rPr>
                          <w:color w:val="000000"/>
                          <w:spacing w:val="-2"/>
                        </w:rPr>
                        <w:delText xml:space="preserve"> </w:delText>
                      </w:r>
                    </w:del>
                    <w:del w:id="7605" w:author="Jomar Tigcal" w:date="2023-03-05T00:36:47Z">
                      <w:r>
                        <w:rPr>
                          <w:color w:val="000000"/>
                        </w:rPr>
                        <w:delText>the</w:delText>
                      </w:r>
                    </w:del>
                    <w:del w:id="7606" w:author="Jomar Tigcal" w:date="2023-03-05T00:36:47Z">
                      <w:r>
                        <w:rPr>
                          <w:color w:val="000000"/>
                          <w:spacing w:val="-1"/>
                        </w:rPr>
                        <w:delText xml:space="preserve"> </w:delText>
                      </w:r>
                    </w:del>
                    <w:del w:id="7607" w:author="Jomar Tigcal" w:date="2023-03-05T00:36:47Z">
                      <w:r>
                        <w:rPr>
                          <w:color w:val="000000"/>
                        </w:rPr>
                        <w:delText>UI</w:delText>
                      </w:r>
                    </w:del>
                    <w:del w:id="7608" w:author="Jomar Tigcal" w:date="2023-03-05T00:36:47Z">
                      <w:r>
                        <w:rPr>
                          <w:color w:val="000000"/>
                          <w:spacing w:val="-1"/>
                        </w:rPr>
                        <w:delText xml:space="preserve"> </w:delText>
                      </w:r>
                    </w:del>
                    <w:del w:id="7609" w:author="Jomar Tigcal" w:date="2023-03-05T00:36:47Z">
                      <w:r>
                        <w:rPr>
                          <w:color w:val="000000"/>
                        </w:rPr>
                        <w:delText>with</w:delText>
                      </w:r>
                    </w:del>
                    <w:del w:id="7610" w:author="Jomar Tigcal" w:date="2023-03-05T00:36:47Z">
                      <w:r>
                        <w:rPr>
                          <w:color w:val="000000"/>
                          <w:spacing w:val="-2"/>
                        </w:rPr>
                        <w:delText xml:space="preserve"> </w:delText>
                      </w:r>
                    </w:del>
                    <w:del w:id="7611" w:author="Jomar Tigcal" w:date="2023-03-05T00:36:47Z">
                      <w:r>
                        <w:rPr>
                          <w:color w:val="000000"/>
                        </w:rPr>
                        <w:delText>Fragments</w:delText>
                      </w:r>
                    </w:del>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17</w:t>
                    </w:r>
                    <w:r>
                      <w:rPr>
                        <w:spacing w:val="-5"/>
                        <w:color w:val="000000"/>
                      </w:rPr>
                      <w:fldChar w:fldCharType="end"/>
                    </w:r>
                  </w:p>
                </w:txbxContent>
              </v:textbox>
              <w10:wrap type="none"/>
            </v:rect>
          </w:pict>
        </mc:Fallback>
      </mc:AlternateContent>
    </w:r>
  </w:p>
</w:hdr>
</file>

<file path=word/header54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416" wp14:anchorId="62B9B6B8">
              <wp:simplePos x="0" y="0"/>
              <wp:positionH relativeFrom="page">
                <wp:posOffset>662940</wp:posOffset>
              </wp:positionH>
              <wp:positionV relativeFrom="page">
                <wp:posOffset>664845</wp:posOffset>
              </wp:positionV>
              <wp:extent cx="5074920" cy="635"/>
              <wp:effectExtent l="3175" t="3175" r="3810" b="3175"/>
              <wp:wrapNone/>
              <wp:docPr id="2411" name="Line 359"/>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359" stroked="t" o:allowincell="f" style="position:absolute;mso-position-horizontal-relative:page;mso-position-vertical-relative:page" wp14:anchorId="62B9B6B8">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417" wp14:anchorId="649B8FC2">
              <wp:simplePos x="0" y="0"/>
              <wp:positionH relativeFrom="page">
                <wp:posOffset>625475</wp:posOffset>
              </wp:positionH>
              <wp:positionV relativeFrom="page">
                <wp:posOffset>428625</wp:posOffset>
              </wp:positionV>
              <wp:extent cx="967105" cy="198755"/>
              <wp:effectExtent l="635" t="635" r="0" b="0"/>
              <wp:wrapNone/>
              <wp:docPr id="2412" name="docshape 353"/>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18</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353" path="m0,0l-2147483645,0l-2147483645,-2147483646l0,-2147483646xe" stroked="f" o:allowincell="f" style="position:absolute;margin-left:49.25pt;margin-top:33.75pt;width:76.1pt;height:15.6pt;mso-wrap-style:square;v-text-anchor:top;mso-position-horizontal-relative:page;mso-position-vertical-relative:page" wp14:anchorId="649B8FC2">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18</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54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sz w:val="2"/>
      </w:rPr>
    </w:pPr>
    <w:r>
      <w:rPr>
        <w:sz w:val="2"/>
      </w:rPr>
    </w:r>
  </w:p>
</w:hdr>
</file>

<file path=word/header54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sz w:val="2"/>
      </w:rPr>
    </w:pPr>
    <w:r>
      <w:rPr>
        <w:sz w:val="2"/>
      </w:rPr>
    </w:r>
  </w:p>
</w:hdr>
</file>

<file path=word/header54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sz w:val="2"/>
      </w:rPr>
    </w:pPr>
    <w:r>
      <w:rPr>
        <w:sz w:val="2"/>
      </w:rPr>
    </w:r>
  </w:p>
</w:hdr>
</file>

<file path=word/header5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384" wp14:anchorId="2329A888">
              <wp:simplePos x="0" y="0"/>
              <wp:positionH relativeFrom="page">
                <wp:posOffset>662940</wp:posOffset>
              </wp:positionH>
              <wp:positionV relativeFrom="page">
                <wp:posOffset>664845</wp:posOffset>
              </wp:positionV>
              <wp:extent cx="5074920" cy="635"/>
              <wp:effectExtent l="3175" t="3175" r="3810" b="3175"/>
              <wp:wrapNone/>
              <wp:docPr id="230" name="Line 51"/>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51" stroked="t" o:allowincell="f" style="position:absolute;mso-position-horizontal-relative:page;mso-position-vertical-relative:page" wp14:anchorId="2329A888">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386" wp14:anchorId="157D298B">
              <wp:simplePos x="0" y="0"/>
              <wp:positionH relativeFrom="page">
                <wp:posOffset>625475</wp:posOffset>
              </wp:positionH>
              <wp:positionV relativeFrom="page">
                <wp:posOffset>428625</wp:posOffset>
              </wp:positionV>
              <wp:extent cx="894080" cy="198755"/>
              <wp:effectExtent l="0" t="635" r="0" b="0"/>
              <wp:wrapNone/>
              <wp:docPr id="231" name="docshape 50"/>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30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50" path="m0,0l-2147483645,0l-2147483645,-2147483646l0,-2147483646xe" stroked="f" o:allowincell="f" style="position:absolute;margin-left:49.25pt;margin-top:33.75pt;width:70.35pt;height:15.6pt;mso-wrap-style:square;v-text-anchor:top;mso-position-horizontal-relative:page;mso-position-vertical-relative:page" wp14:anchorId="157D298B">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30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5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379" wp14:anchorId="4D0B889B">
              <wp:simplePos x="0" y="0"/>
              <wp:positionH relativeFrom="page">
                <wp:posOffset>1120140</wp:posOffset>
              </wp:positionH>
              <wp:positionV relativeFrom="page">
                <wp:posOffset>664845</wp:posOffset>
              </wp:positionV>
              <wp:extent cx="5074285" cy="635"/>
              <wp:effectExtent l="3175" t="3175" r="3810" b="3175"/>
              <wp:wrapNone/>
              <wp:docPr id="233" name="Line 49"/>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49" stroked="t" o:allowincell="f" style="position:absolute;mso-position-horizontal-relative:page;mso-position-vertical-relative:page" wp14:anchorId="4D0B889B">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382" wp14:anchorId="49D563E9">
              <wp:simplePos x="0" y="0"/>
              <wp:positionH relativeFrom="page">
                <wp:posOffset>3250565</wp:posOffset>
              </wp:positionH>
              <wp:positionV relativeFrom="page">
                <wp:posOffset>428625</wp:posOffset>
              </wp:positionV>
              <wp:extent cx="2995295" cy="198755"/>
              <wp:effectExtent l="635" t="635" r="0" b="0"/>
              <wp:wrapNone/>
              <wp:docPr id="234" name="docshape 49"/>
              <a:graphic xmlns:a="http://schemas.openxmlformats.org/drawingml/2006/main">
                <a:graphicData uri="http://schemas.microsoft.com/office/word/2010/wordprocessingShape">
                  <wps:wsp>
                    <wps:cNvSpPr/>
                    <wps:spPr>
                      <a:xfrm>
                        <a:off x="0" y="0"/>
                        <a:ext cx="29952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3:</w:t>
                          </w:r>
                          <w:r>
                            <w:rPr>
                              <w:color w:val="000000"/>
                              <w:spacing w:val="-1"/>
                            </w:rPr>
                            <w:t xml:space="preserve"> </w:t>
                          </w:r>
                          <w:r>
                            <w:rPr>
                              <w:color w:val="000000"/>
                            </w:rPr>
                            <w:t>Developing</w:t>
                          </w:r>
                          <w:r>
                            <w:rPr>
                              <w:color w:val="000000"/>
                              <w:spacing w:val="-2"/>
                            </w:rPr>
                            <w:t xml:space="preserve"> </w:t>
                          </w:r>
                          <w:r>
                            <w:rPr>
                              <w:color w:val="000000"/>
                            </w:rPr>
                            <w:t>the</w:t>
                          </w:r>
                          <w:r>
                            <w:rPr>
                              <w:color w:val="000000"/>
                              <w:spacing w:val="-1"/>
                            </w:rPr>
                            <w:t xml:space="preserve"> </w:t>
                          </w:r>
                          <w:r>
                            <w:rPr>
                              <w:color w:val="000000"/>
                            </w:rPr>
                            <w:t>UI</w:t>
                          </w:r>
                          <w:r>
                            <w:rPr>
                              <w:color w:val="000000"/>
                              <w:spacing w:val="-1"/>
                            </w:rPr>
                            <w:t xml:space="preserve"> </w:t>
                          </w:r>
                          <w:r>
                            <w:rPr>
                              <w:color w:val="000000"/>
                            </w:rPr>
                            <w:t>with</w:t>
                          </w:r>
                          <w:r>
                            <w:rPr>
                              <w:color w:val="000000"/>
                              <w:spacing w:val="-2"/>
                            </w:rPr>
                            <w:t xml:space="preserve"> </w:t>
                          </w:r>
                          <w:r>
                            <w:rPr>
                              <w:color w:val="000000"/>
                            </w:rPr>
                            <w:t>Fragments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31</w:t>
                          </w:r>
                          <w:r>
                            <w:rPr>
                              <w:spacing w:val="-5"/>
                              <w:color w:val="000000"/>
                            </w:rPr>
                            <w:fldChar w:fldCharType="end"/>
                          </w:r>
                        </w:p>
                      </w:txbxContent>
                    </wps:txbx>
                    <wps:bodyPr lIns="0" rIns="0" tIns="0" bIns="0" anchor="t" upright="1">
                      <a:noAutofit/>
                    </wps:bodyPr>
                  </wps:wsp>
                </a:graphicData>
              </a:graphic>
            </wp:anchor>
          </w:drawing>
        </mc:Choice>
        <mc:Fallback>
          <w:pict>
            <v:rect id="shape_0" ID="docshape 49" path="m0,0l-2147483645,0l-2147483645,-2147483646l0,-2147483646xe" stroked="f" o:allowincell="f" style="position:absolute;margin-left:255.95pt;margin-top:33.75pt;width:235.8pt;height:15.6pt;mso-wrap-style:square;v-text-anchor:top;mso-position-horizontal-relative:page;mso-position-vertical-relative:page" wp14:anchorId="49D563E9">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3:</w:t>
                    </w:r>
                    <w:r>
                      <w:rPr>
                        <w:color w:val="000000"/>
                        <w:spacing w:val="-1"/>
                      </w:rPr>
                      <w:t xml:space="preserve"> </w:t>
                    </w:r>
                    <w:r>
                      <w:rPr>
                        <w:color w:val="000000"/>
                      </w:rPr>
                      <w:t>Developing</w:t>
                    </w:r>
                    <w:r>
                      <w:rPr>
                        <w:color w:val="000000"/>
                        <w:spacing w:val="-2"/>
                      </w:rPr>
                      <w:t xml:space="preserve"> </w:t>
                    </w:r>
                    <w:r>
                      <w:rPr>
                        <w:color w:val="000000"/>
                      </w:rPr>
                      <w:t>the</w:t>
                    </w:r>
                    <w:r>
                      <w:rPr>
                        <w:color w:val="000000"/>
                        <w:spacing w:val="-1"/>
                      </w:rPr>
                      <w:t xml:space="preserve"> </w:t>
                    </w:r>
                    <w:r>
                      <w:rPr>
                        <w:color w:val="000000"/>
                      </w:rPr>
                      <w:t>UI</w:t>
                    </w:r>
                    <w:r>
                      <w:rPr>
                        <w:color w:val="000000"/>
                        <w:spacing w:val="-1"/>
                      </w:rPr>
                      <w:t xml:space="preserve"> </w:t>
                    </w:r>
                    <w:r>
                      <w:rPr>
                        <w:color w:val="000000"/>
                      </w:rPr>
                      <w:t>with</w:t>
                    </w:r>
                    <w:r>
                      <w:rPr>
                        <w:color w:val="000000"/>
                        <w:spacing w:val="-2"/>
                      </w:rPr>
                      <w:t xml:space="preserve"> </w:t>
                    </w:r>
                    <w:r>
                      <w:rPr>
                        <w:color w:val="000000"/>
                      </w:rPr>
                      <w:t>Fragments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31</w:t>
                    </w:r>
                    <w:r>
                      <w:rPr>
                        <w:spacing w:val="-5"/>
                        <w:color w:val="000000"/>
                      </w:rPr>
                      <w:fldChar w:fldCharType="end"/>
                    </w:r>
                  </w:p>
                </w:txbxContent>
              </v:textbox>
              <w10:wrap type="none"/>
            </v:rect>
          </w:pict>
        </mc:Fallback>
      </mc:AlternateContent>
    </w:r>
  </w:p>
</w:hdr>
</file>

<file path=word/header5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394" wp14:anchorId="2329A888">
              <wp:simplePos x="0" y="0"/>
              <wp:positionH relativeFrom="page">
                <wp:posOffset>662940</wp:posOffset>
              </wp:positionH>
              <wp:positionV relativeFrom="page">
                <wp:posOffset>664845</wp:posOffset>
              </wp:positionV>
              <wp:extent cx="5074920" cy="635"/>
              <wp:effectExtent l="3175" t="3175" r="3810" b="3175"/>
              <wp:wrapNone/>
              <wp:docPr id="236" name="Line 55"/>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55" stroked="t" o:allowincell="f" style="position:absolute;mso-position-horizontal-relative:page;mso-position-vertical-relative:page" wp14:anchorId="2329A888">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397" wp14:anchorId="157D298B">
              <wp:simplePos x="0" y="0"/>
              <wp:positionH relativeFrom="page">
                <wp:posOffset>625475</wp:posOffset>
              </wp:positionH>
              <wp:positionV relativeFrom="page">
                <wp:posOffset>428625</wp:posOffset>
              </wp:positionV>
              <wp:extent cx="894080" cy="198755"/>
              <wp:effectExtent l="0" t="635" r="0" b="0"/>
              <wp:wrapNone/>
              <wp:docPr id="237" name="docshape 52"/>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32</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52" path="m0,0l-2147483645,0l-2147483645,-2147483646l0,-2147483646xe" stroked="f" o:allowincell="f" style="position:absolute;margin-left:49.25pt;margin-top:33.75pt;width:70.35pt;height:15.6pt;mso-wrap-style:square;v-text-anchor:top;mso-position-horizontal-relative:page;mso-position-vertical-relative:page" wp14:anchorId="157D298B">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32</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5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389" wp14:anchorId="4D0B889B">
              <wp:simplePos x="0" y="0"/>
              <wp:positionH relativeFrom="page">
                <wp:posOffset>1120140</wp:posOffset>
              </wp:positionH>
              <wp:positionV relativeFrom="page">
                <wp:posOffset>664845</wp:posOffset>
              </wp:positionV>
              <wp:extent cx="5074285" cy="635"/>
              <wp:effectExtent l="3175" t="3175" r="3810" b="3175"/>
              <wp:wrapNone/>
              <wp:docPr id="239" name="Line 53"/>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53" stroked="t" o:allowincell="f" style="position:absolute;mso-position-horizontal-relative:page;mso-position-vertical-relative:page" wp14:anchorId="4D0B889B">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391" wp14:anchorId="49D563E9">
              <wp:simplePos x="0" y="0"/>
              <wp:positionH relativeFrom="page">
                <wp:posOffset>3250565</wp:posOffset>
              </wp:positionH>
              <wp:positionV relativeFrom="page">
                <wp:posOffset>428625</wp:posOffset>
              </wp:positionV>
              <wp:extent cx="2995295" cy="198755"/>
              <wp:effectExtent l="635" t="635" r="0" b="0"/>
              <wp:wrapNone/>
              <wp:docPr id="240" name="docshape 51"/>
              <a:graphic xmlns:a="http://schemas.openxmlformats.org/drawingml/2006/main">
                <a:graphicData uri="http://schemas.microsoft.com/office/word/2010/wordprocessingShape">
                  <wps:wsp>
                    <wps:cNvSpPr/>
                    <wps:spPr>
                      <a:xfrm>
                        <a:off x="0" y="0"/>
                        <a:ext cx="29952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3:</w:t>
                          </w:r>
                          <w:r>
                            <w:rPr>
                              <w:color w:val="000000"/>
                              <w:spacing w:val="-1"/>
                            </w:rPr>
                            <w:t xml:space="preserve"> </w:t>
                          </w:r>
                          <w:r>
                            <w:rPr>
                              <w:color w:val="000000"/>
                            </w:rPr>
                            <w:t>Developing</w:t>
                          </w:r>
                          <w:r>
                            <w:rPr>
                              <w:color w:val="000000"/>
                              <w:spacing w:val="-2"/>
                            </w:rPr>
                            <w:t xml:space="preserve"> </w:t>
                          </w:r>
                          <w:r>
                            <w:rPr>
                              <w:color w:val="000000"/>
                            </w:rPr>
                            <w:t>the</w:t>
                          </w:r>
                          <w:r>
                            <w:rPr>
                              <w:color w:val="000000"/>
                              <w:spacing w:val="-1"/>
                            </w:rPr>
                            <w:t xml:space="preserve"> </w:t>
                          </w:r>
                          <w:r>
                            <w:rPr>
                              <w:color w:val="000000"/>
                            </w:rPr>
                            <w:t>UI</w:t>
                          </w:r>
                          <w:r>
                            <w:rPr>
                              <w:color w:val="000000"/>
                              <w:spacing w:val="-1"/>
                            </w:rPr>
                            <w:t xml:space="preserve"> </w:t>
                          </w:r>
                          <w:r>
                            <w:rPr>
                              <w:color w:val="000000"/>
                            </w:rPr>
                            <w:t>with</w:t>
                          </w:r>
                          <w:r>
                            <w:rPr>
                              <w:color w:val="000000"/>
                              <w:spacing w:val="-2"/>
                            </w:rPr>
                            <w:t xml:space="preserve"> </w:t>
                          </w:r>
                          <w:r>
                            <w:rPr>
                              <w:color w:val="000000"/>
                            </w:rPr>
                            <w:t>Fragments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31</w:t>
                          </w:r>
                          <w:r>
                            <w:rPr>
                              <w:spacing w:val="-5"/>
                              <w:color w:val="000000"/>
                            </w:rPr>
                            <w:fldChar w:fldCharType="end"/>
                          </w:r>
                        </w:p>
                      </w:txbxContent>
                    </wps:txbx>
                    <wps:bodyPr lIns="0" rIns="0" tIns="0" bIns="0" anchor="t" upright="1">
                      <a:noAutofit/>
                    </wps:bodyPr>
                  </wps:wsp>
                </a:graphicData>
              </a:graphic>
            </wp:anchor>
          </w:drawing>
        </mc:Choice>
        <mc:Fallback>
          <w:pict>
            <v:rect id="shape_0" ID="docshape 51" path="m0,0l-2147483645,0l-2147483645,-2147483646l0,-2147483646xe" stroked="f" o:allowincell="f" style="position:absolute;margin-left:255.95pt;margin-top:33.75pt;width:235.8pt;height:15.6pt;mso-wrap-style:square;v-text-anchor:top;mso-position-horizontal-relative:page;mso-position-vertical-relative:page" wp14:anchorId="49D563E9">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3:</w:t>
                    </w:r>
                    <w:r>
                      <w:rPr>
                        <w:color w:val="000000"/>
                        <w:spacing w:val="-1"/>
                      </w:rPr>
                      <w:t xml:space="preserve"> </w:t>
                    </w:r>
                    <w:r>
                      <w:rPr>
                        <w:color w:val="000000"/>
                      </w:rPr>
                      <w:t>Developing</w:t>
                    </w:r>
                    <w:r>
                      <w:rPr>
                        <w:color w:val="000000"/>
                        <w:spacing w:val="-2"/>
                      </w:rPr>
                      <w:t xml:space="preserve"> </w:t>
                    </w:r>
                    <w:r>
                      <w:rPr>
                        <w:color w:val="000000"/>
                      </w:rPr>
                      <w:t>the</w:t>
                    </w:r>
                    <w:r>
                      <w:rPr>
                        <w:color w:val="000000"/>
                        <w:spacing w:val="-1"/>
                      </w:rPr>
                      <w:t xml:space="preserve"> </w:t>
                    </w:r>
                    <w:r>
                      <w:rPr>
                        <w:color w:val="000000"/>
                      </w:rPr>
                      <w:t>UI</w:t>
                    </w:r>
                    <w:r>
                      <w:rPr>
                        <w:color w:val="000000"/>
                        <w:spacing w:val="-1"/>
                      </w:rPr>
                      <w:t xml:space="preserve"> </w:t>
                    </w:r>
                    <w:r>
                      <w:rPr>
                        <w:color w:val="000000"/>
                      </w:rPr>
                      <w:t>with</w:t>
                    </w:r>
                    <w:r>
                      <w:rPr>
                        <w:color w:val="000000"/>
                        <w:spacing w:val="-2"/>
                      </w:rPr>
                      <w:t xml:space="preserve"> </w:t>
                    </w:r>
                    <w:r>
                      <w:rPr>
                        <w:color w:val="000000"/>
                      </w:rPr>
                      <w:t>Fragments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31</w:t>
                    </w:r>
                    <w:r>
                      <w:rPr>
                        <w:spacing w:val="-5"/>
                        <w:color w:val="000000"/>
                      </w:rPr>
                      <w:fldChar w:fldCharType="end"/>
                    </w:r>
                  </w:p>
                </w:txbxContent>
              </v:textbox>
              <w10:wrap type="none"/>
            </v:rect>
          </w:pict>
        </mc:Fallback>
      </mc:AlternateContent>
    </w:r>
  </w:p>
</w:hdr>
</file>

<file path=word/header5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404" wp14:anchorId="2329A888">
              <wp:simplePos x="0" y="0"/>
              <wp:positionH relativeFrom="page">
                <wp:posOffset>662940</wp:posOffset>
              </wp:positionH>
              <wp:positionV relativeFrom="page">
                <wp:posOffset>664845</wp:posOffset>
              </wp:positionV>
              <wp:extent cx="5074920" cy="635"/>
              <wp:effectExtent l="3175" t="3175" r="3810" b="3175"/>
              <wp:wrapNone/>
              <wp:docPr id="252" name="Line 59"/>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59" stroked="t" o:allowincell="f" style="position:absolute;mso-position-horizontal-relative:page;mso-position-vertical-relative:page" wp14:anchorId="2329A888">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406" wp14:anchorId="157D298B">
              <wp:simplePos x="0" y="0"/>
              <wp:positionH relativeFrom="page">
                <wp:posOffset>625475</wp:posOffset>
              </wp:positionH>
              <wp:positionV relativeFrom="page">
                <wp:posOffset>428625</wp:posOffset>
              </wp:positionV>
              <wp:extent cx="894080" cy="198755"/>
              <wp:effectExtent l="0" t="635" r="0" b="0"/>
              <wp:wrapNone/>
              <wp:docPr id="253" name="docshape 54"/>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32</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54" path="m0,0l-2147483645,0l-2147483645,-2147483646l0,-2147483646xe" stroked="f" o:allowincell="f" style="position:absolute;margin-left:49.25pt;margin-top:33.75pt;width:70.35pt;height:15.6pt;mso-wrap-style:square;v-text-anchor:top;mso-position-horizontal-relative:page;mso-position-vertical-relative:page" wp14:anchorId="157D298B">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32</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08" wp14:anchorId="134954AC">
              <wp:simplePos x="0" y="0"/>
              <wp:positionH relativeFrom="page">
                <wp:posOffset>1120140</wp:posOffset>
              </wp:positionH>
              <wp:positionV relativeFrom="page">
                <wp:posOffset>664845</wp:posOffset>
              </wp:positionV>
              <wp:extent cx="5074285" cy="635"/>
              <wp:effectExtent l="3175" t="3175" r="3810" b="3175"/>
              <wp:wrapNone/>
              <wp:docPr id="20" name="Line 3"/>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3" stroked="t" o:allowincell="f" style="position:absolute;mso-position-horizontal-relative:page;mso-position-vertical-relative:page" wp14:anchorId="134954AC">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113" wp14:anchorId="22792F60">
              <wp:simplePos x="0" y="0"/>
              <wp:positionH relativeFrom="page">
                <wp:posOffset>3887470</wp:posOffset>
              </wp:positionH>
              <wp:positionV relativeFrom="page">
                <wp:posOffset>428625</wp:posOffset>
              </wp:positionV>
              <wp:extent cx="2358390" cy="198755"/>
              <wp:effectExtent l="0" t="635" r="0" b="0"/>
              <wp:wrapNone/>
              <wp:docPr id="21" name="docshape 3"/>
              <a:graphic xmlns:a="http://schemas.openxmlformats.org/drawingml/2006/main">
                <a:graphicData uri="http://schemas.microsoft.com/office/word/2010/wordprocessingShape">
                  <wps:wsp>
                    <wps:cNvSpPr/>
                    <wps:spPr>
                      <a:xfrm>
                        <a:off x="0" y="0"/>
                        <a:ext cx="235836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1"/>
                            </w:rPr>
                            <w:t xml:space="preserve"> </w:t>
                          </w:r>
                          <w:r>
                            <w:rPr>
                              <w:color w:val="000000"/>
                            </w:rPr>
                            <w:t>1:</w:t>
                          </w:r>
                          <w:r>
                            <w:rPr>
                              <w:color w:val="000000"/>
                              <w:spacing w:val="-1"/>
                            </w:rPr>
                            <w:t xml:space="preserve"> </w:t>
                          </w:r>
                          <w:r>
                            <w:rPr>
                              <w:color w:val="000000"/>
                            </w:rPr>
                            <w:t>Creating</w:t>
                          </w:r>
                          <w:r>
                            <w:rPr>
                              <w:color w:val="000000"/>
                              <w:spacing w:val="-1"/>
                            </w:rPr>
                            <w:t xml:space="preserve"> </w:t>
                          </w:r>
                          <w:r>
                            <w:rPr>
                              <w:color w:val="000000"/>
                            </w:rPr>
                            <w:t>Your</w:t>
                          </w:r>
                          <w:r>
                            <w:rPr>
                              <w:color w:val="000000"/>
                              <w:spacing w:val="-1"/>
                            </w:rPr>
                            <w:t xml:space="preserve"> </w:t>
                          </w:r>
                          <w:r>
                            <w:rPr>
                              <w:color w:val="000000"/>
                            </w:rPr>
                            <w:t>First</w:t>
                          </w:r>
                          <w:r>
                            <w:rPr>
                              <w:color w:val="000000"/>
                              <w:spacing w:val="-1"/>
                            </w:rPr>
                            <w:t xml:space="preserve"> </w:t>
                          </w:r>
                          <w:r>
                            <w:rPr>
                              <w:color w:val="000000"/>
                            </w:rPr>
                            <w:t>App</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7</w:t>
                          </w:r>
                          <w:r>
                            <w:rPr>
                              <w:spacing w:val="-5"/>
                              <w:color w:val="000000"/>
                            </w:rPr>
                            <w:fldChar w:fldCharType="end"/>
                          </w:r>
                        </w:p>
                      </w:txbxContent>
                    </wps:txbx>
                    <wps:bodyPr lIns="0" rIns="0" tIns="0" bIns="0" anchor="t" upright="1">
                      <a:noAutofit/>
                    </wps:bodyPr>
                  </wps:wsp>
                </a:graphicData>
              </a:graphic>
            </wp:anchor>
          </w:drawing>
        </mc:Choice>
        <mc:Fallback>
          <w:pict>
            <v:rect id="shape_0" ID="docshape 3" path="m0,0l-2147483645,0l-2147483645,-2147483646l0,-2147483646xe" stroked="f" o:allowincell="f" style="position:absolute;margin-left:306.1pt;margin-top:33.75pt;width:185.65pt;height:15.6pt;mso-wrap-style:square;v-text-anchor:top;mso-position-horizontal-relative:page;mso-position-vertical-relative:page" wp14:anchorId="22792F60">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1"/>
                      </w:rPr>
                      <w:t xml:space="preserve"> </w:t>
                    </w:r>
                    <w:r>
                      <w:rPr>
                        <w:color w:val="000000"/>
                      </w:rPr>
                      <w:t>1:</w:t>
                    </w:r>
                    <w:r>
                      <w:rPr>
                        <w:color w:val="000000"/>
                        <w:spacing w:val="-1"/>
                      </w:rPr>
                      <w:t xml:space="preserve"> </w:t>
                    </w:r>
                    <w:r>
                      <w:rPr>
                        <w:color w:val="000000"/>
                      </w:rPr>
                      <w:t>Creating</w:t>
                    </w:r>
                    <w:r>
                      <w:rPr>
                        <w:color w:val="000000"/>
                        <w:spacing w:val="-1"/>
                      </w:rPr>
                      <w:t xml:space="preserve"> </w:t>
                    </w:r>
                    <w:r>
                      <w:rPr>
                        <w:color w:val="000000"/>
                      </w:rPr>
                      <w:t>Your</w:t>
                    </w:r>
                    <w:r>
                      <w:rPr>
                        <w:color w:val="000000"/>
                        <w:spacing w:val="-1"/>
                      </w:rPr>
                      <w:t xml:space="preserve"> </w:t>
                    </w:r>
                    <w:r>
                      <w:rPr>
                        <w:color w:val="000000"/>
                      </w:rPr>
                      <w:t>First</w:t>
                    </w:r>
                    <w:r>
                      <w:rPr>
                        <w:color w:val="000000"/>
                        <w:spacing w:val="-1"/>
                      </w:rPr>
                      <w:t xml:space="preserve"> </w:t>
                    </w:r>
                    <w:r>
                      <w:rPr>
                        <w:color w:val="000000"/>
                      </w:rPr>
                      <w:t>App</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7</w:t>
                    </w:r>
                    <w:r>
                      <w:rPr>
                        <w:spacing w:val="-5"/>
                        <w:color w:val="000000"/>
                      </w:rPr>
                      <w:fldChar w:fldCharType="end"/>
                    </w:r>
                  </w:p>
                </w:txbxContent>
              </v:textbox>
              <w10:wrap type="none"/>
            </v:rect>
          </w:pict>
        </mc:Fallback>
      </mc:AlternateContent>
    </w:r>
  </w:p>
</w:hdr>
</file>

<file path=word/header6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399" wp14:anchorId="4D0B889B">
              <wp:simplePos x="0" y="0"/>
              <wp:positionH relativeFrom="page">
                <wp:posOffset>1120140</wp:posOffset>
              </wp:positionH>
              <wp:positionV relativeFrom="page">
                <wp:posOffset>664845</wp:posOffset>
              </wp:positionV>
              <wp:extent cx="5074285" cy="635"/>
              <wp:effectExtent l="3175" t="3175" r="3810" b="3175"/>
              <wp:wrapNone/>
              <wp:docPr id="255" name="Line 57"/>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57" stroked="t" o:allowincell="f" style="position:absolute;mso-position-horizontal-relative:page;mso-position-vertical-relative:page" wp14:anchorId="4D0B889B">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402" wp14:anchorId="49D563E9">
              <wp:simplePos x="0" y="0"/>
              <wp:positionH relativeFrom="page">
                <wp:posOffset>3250565</wp:posOffset>
              </wp:positionH>
              <wp:positionV relativeFrom="page">
                <wp:posOffset>428625</wp:posOffset>
              </wp:positionV>
              <wp:extent cx="2995295" cy="198755"/>
              <wp:effectExtent l="635" t="635" r="0" b="0"/>
              <wp:wrapNone/>
              <wp:docPr id="256" name="docshape 53"/>
              <a:graphic xmlns:a="http://schemas.openxmlformats.org/drawingml/2006/main">
                <a:graphicData uri="http://schemas.microsoft.com/office/word/2010/wordprocessingShape">
                  <wps:wsp>
                    <wps:cNvSpPr/>
                    <wps:spPr>
                      <a:xfrm>
                        <a:off x="0" y="0"/>
                        <a:ext cx="29952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3:</w:t>
                          </w:r>
                          <w:r>
                            <w:rPr>
                              <w:color w:val="000000"/>
                              <w:spacing w:val="-1"/>
                            </w:rPr>
                            <w:t xml:space="preserve"> </w:t>
                          </w:r>
                          <w:r>
                            <w:rPr>
                              <w:color w:val="000000"/>
                            </w:rPr>
                            <w:t>Developing</w:t>
                          </w:r>
                          <w:r>
                            <w:rPr>
                              <w:color w:val="000000"/>
                              <w:spacing w:val="-2"/>
                            </w:rPr>
                            <w:t xml:space="preserve"> </w:t>
                          </w:r>
                          <w:r>
                            <w:rPr>
                              <w:color w:val="000000"/>
                            </w:rPr>
                            <w:t>the</w:t>
                          </w:r>
                          <w:r>
                            <w:rPr>
                              <w:color w:val="000000"/>
                              <w:spacing w:val="-1"/>
                            </w:rPr>
                            <w:t xml:space="preserve"> </w:t>
                          </w:r>
                          <w:r>
                            <w:rPr>
                              <w:color w:val="000000"/>
                            </w:rPr>
                            <w:t>UI</w:t>
                          </w:r>
                          <w:r>
                            <w:rPr>
                              <w:color w:val="000000"/>
                              <w:spacing w:val="-1"/>
                            </w:rPr>
                            <w:t xml:space="preserve"> </w:t>
                          </w:r>
                          <w:r>
                            <w:rPr>
                              <w:color w:val="000000"/>
                            </w:rPr>
                            <w:t>with</w:t>
                          </w:r>
                          <w:r>
                            <w:rPr>
                              <w:color w:val="000000"/>
                              <w:spacing w:val="-2"/>
                            </w:rPr>
                            <w:t xml:space="preserve"> </w:t>
                          </w:r>
                          <w:r>
                            <w:rPr>
                              <w:color w:val="000000"/>
                            </w:rPr>
                            <w:t>Fragments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33</w:t>
                          </w:r>
                          <w:r>
                            <w:rPr>
                              <w:spacing w:val="-5"/>
                              <w:color w:val="000000"/>
                            </w:rPr>
                            <w:fldChar w:fldCharType="end"/>
                          </w:r>
                        </w:p>
                      </w:txbxContent>
                    </wps:txbx>
                    <wps:bodyPr lIns="0" rIns="0" tIns="0" bIns="0" anchor="t" upright="1">
                      <a:noAutofit/>
                    </wps:bodyPr>
                  </wps:wsp>
                </a:graphicData>
              </a:graphic>
            </wp:anchor>
          </w:drawing>
        </mc:Choice>
        <mc:Fallback>
          <w:pict>
            <v:rect id="shape_0" ID="docshape 53" path="m0,0l-2147483645,0l-2147483645,-2147483646l0,-2147483646xe" stroked="f" o:allowincell="f" style="position:absolute;margin-left:255.95pt;margin-top:33.75pt;width:235.8pt;height:15.6pt;mso-wrap-style:square;v-text-anchor:top;mso-position-horizontal-relative:page;mso-position-vertical-relative:page" wp14:anchorId="49D563E9">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3:</w:t>
                    </w:r>
                    <w:r>
                      <w:rPr>
                        <w:color w:val="000000"/>
                        <w:spacing w:val="-1"/>
                      </w:rPr>
                      <w:t xml:space="preserve"> </w:t>
                    </w:r>
                    <w:r>
                      <w:rPr>
                        <w:color w:val="000000"/>
                      </w:rPr>
                      <w:t>Developing</w:t>
                    </w:r>
                    <w:r>
                      <w:rPr>
                        <w:color w:val="000000"/>
                        <w:spacing w:val="-2"/>
                      </w:rPr>
                      <w:t xml:space="preserve"> </w:t>
                    </w:r>
                    <w:r>
                      <w:rPr>
                        <w:color w:val="000000"/>
                      </w:rPr>
                      <w:t>the</w:t>
                    </w:r>
                    <w:r>
                      <w:rPr>
                        <w:color w:val="000000"/>
                        <w:spacing w:val="-1"/>
                      </w:rPr>
                      <w:t xml:space="preserve"> </w:t>
                    </w:r>
                    <w:r>
                      <w:rPr>
                        <w:color w:val="000000"/>
                      </w:rPr>
                      <w:t>UI</w:t>
                    </w:r>
                    <w:r>
                      <w:rPr>
                        <w:color w:val="000000"/>
                        <w:spacing w:val="-1"/>
                      </w:rPr>
                      <w:t xml:space="preserve"> </w:t>
                    </w:r>
                    <w:r>
                      <w:rPr>
                        <w:color w:val="000000"/>
                      </w:rPr>
                      <w:t>with</w:t>
                    </w:r>
                    <w:r>
                      <w:rPr>
                        <w:color w:val="000000"/>
                        <w:spacing w:val="-2"/>
                      </w:rPr>
                      <w:t xml:space="preserve"> </w:t>
                    </w:r>
                    <w:r>
                      <w:rPr>
                        <w:color w:val="000000"/>
                      </w:rPr>
                      <w:t>Fragments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33</w:t>
                    </w:r>
                    <w:r>
                      <w:rPr>
                        <w:spacing w:val="-5"/>
                        <w:color w:val="000000"/>
                      </w:rPr>
                      <w:fldChar w:fldCharType="end"/>
                    </w:r>
                  </w:p>
                </w:txbxContent>
              </v:textbox>
              <w10:wrap type="none"/>
            </v:rect>
          </w:pict>
        </mc:Fallback>
      </mc:AlternateContent>
    </w:r>
  </w:p>
</w:hdr>
</file>

<file path=word/header6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421" wp14:anchorId="2329A888">
              <wp:simplePos x="0" y="0"/>
              <wp:positionH relativeFrom="page">
                <wp:posOffset>662940</wp:posOffset>
              </wp:positionH>
              <wp:positionV relativeFrom="page">
                <wp:posOffset>664845</wp:posOffset>
              </wp:positionV>
              <wp:extent cx="5074920" cy="635"/>
              <wp:effectExtent l="3175" t="3175" r="3810" b="3175"/>
              <wp:wrapNone/>
              <wp:docPr id="262" name="Line 62"/>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62" stroked="t" o:allowincell="f" style="position:absolute;mso-position-horizontal-relative:page;mso-position-vertical-relative:page" wp14:anchorId="2329A888">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427" wp14:anchorId="157D298B">
              <wp:simplePos x="0" y="0"/>
              <wp:positionH relativeFrom="page">
                <wp:posOffset>625475</wp:posOffset>
              </wp:positionH>
              <wp:positionV relativeFrom="page">
                <wp:posOffset>428625</wp:posOffset>
              </wp:positionV>
              <wp:extent cx="894080" cy="198755"/>
              <wp:effectExtent l="0" t="635" r="0" b="0"/>
              <wp:wrapNone/>
              <wp:docPr id="263" name="docshape 56"/>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34</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56" path="m0,0l-2147483645,0l-2147483645,-2147483646l0,-2147483646xe" stroked="f" o:allowincell="f" style="position:absolute;margin-left:49.25pt;margin-top:33.75pt;width:70.35pt;height:15.6pt;mso-wrap-style:square;v-text-anchor:top;mso-position-horizontal-relative:page;mso-position-vertical-relative:page" wp14:anchorId="157D298B">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34</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6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411" wp14:anchorId="4D0B889B">
              <wp:simplePos x="0" y="0"/>
              <wp:positionH relativeFrom="page">
                <wp:posOffset>1120140</wp:posOffset>
              </wp:positionH>
              <wp:positionV relativeFrom="page">
                <wp:posOffset>664845</wp:posOffset>
              </wp:positionV>
              <wp:extent cx="5074285" cy="635"/>
              <wp:effectExtent l="3175" t="3175" r="3810" b="3175"/>
              <wp:wrapNone/>
              <wp:docPr id="265" name="Line 61"/>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61" stroked="t" o:allowincell="f" style="position:absolute;mso-position-horizontal-relative:page;mso-position-vertical-relative:page" wp14:anchorId="4D0B889B">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416" wp14:anchorId="49D563E9">
              <wp:simplePos x="0" y="0"/>
              <wp:positionH relativeFrom="page">
                <wp:posOffset>3250565</wp:posOffset>
              </wp:positionH>
              <wp:positionV relativeFrom="page">
                <wp:posOffset>428625</wp:posOffset>
              </wp:positionV>
              <wp:extent cx="2995295" cy="198755"/>
              <wp:effectExtent l="635" t="635" r="0" b="0"/>
              <wp:wrapNone/>
              <wp:docPr id="266" name="docshape 55"/>
              <a:graphic xmlns:a="http://schemas.openxmlformats.org/drawingml/2006/main">
                <a:graphicData uri="http://schemas.microsoft.com/office/word/2010/wordprocessingShape">
                  <wps:wsp>
                    <wps:cNvSpPr/>
                    <wps:spPr>
                      <a:xfrm>
                        <a:off x="0" y="0"/>
                        <a:ext cx="29952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3:</w:t>
                          </w:r>
                          <w:r>
                            <w:rPr>
                              <w:color w:val="000000"/>
                              <w:spacing w:val="-1"/>
                            </w:rPr>
                            <w:t xml:space="preserve"> </w:t>
                          </w:r>
                          <w:r>
                            <w:rPr>
                              <w:color w:val="000000"/>
                            </w:rPr>
                            <w:t>Developing</w:t>
                          </w:r>
                          <w:r>
                            <w:rPr>
                              <w:color w:val="000000"/>
                              <w:spacing w:val="-2"/>
                            </w:rPr>
                            <w:t xml:space="preserve"> </w:t>
                          </w:r>
                          <w:r>
                            <w:rPr>
                              <w:color w:val="000000"/>
                            </w:rPr>
                            <w:t>the</w:t>
                          </w:r>
                          <w:r>
                            <w:rPr>
                              <w:color w:val="000000"/>
                              <w:spacing w:val="-1"/>
                            </w:rPr>
                            <w:t xml:space="preserve"> </w:t>
                          </w:r>
                          <w:r>
                            <w:rPr>
                              <w:color w:val="000000"/>
                            </w:rPr>
                            <w:t>UI</w:t>
                          </w:r>
                          <w:r>
                            <w:rPr>
                              <w:color w:val="000000"/>
                              <w:spacing w:val="-1"/>
                            </w:rPr>
                            <w:t xml:space="preserve"> </w:t>
                          </w:r>
                          <w:r>
                            <w:rPr>
                              <w:color w:val="000000"/>
                            </w:rPr>
                            <w:t>with</w:t>
                          </w:r>
                          <w:r>
                            <w:rPr>
                              <w:color w:val="000000"/>
                              <w:spacing w:val="-2"/>
                            </w:rPr>
                            <w:t xml:space="preserve"> </w:t>
                          </w:r>
                          <w:r>
                            <w:rPr>
                              <w:color w:val="000000"/>
                            </w:rPr>
                            <w:t>Fragments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33</w:t>
                          </w:r>
                          <w:r>
                            <w:rPr>
                              <w:spacing w:val="-5"/>
                              <w:color w:val="000000"/>
                            </w:rPr>
                            <w:fldChar w:fldCharType="end"/>
                          </w:r>
                        </w:p>
                      </w:txbxContent>
                    </wps:txbx>
                    <wps:bodyPr lIns="0" rIns="0" tIns="0" bIns="0" anchor="t" upright="1">
                      <a:noAutofit/>
                    </wps:bodyPr>
                  </wps:wsp>
                </a:graphicData>
              </a:graphic>
            </wp:anchor>
          </w:drawing>
        </mc:Choice>
        <mc:Fallback>
          <w:pict>
            <v:rect id="shape_0" ID="docshape 55" path="m0,0l-2147483645,0l-2147483645,-2147483646l0,-2147483646xe" stroked="f" o:allowincell="f" style="position:absolute;margin-left:255.95pt;margin-top:33.75pt;width:235.8pt;height:15.6pt;mso-wrap-style:square;v-text-anchor:top;mso-position-horizontal-relative:page;mso-position-vertical-relative:page" wp14:anchorId="49D563E9">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3:</w:t>
                    </w:r>
                    <w:r>
                      <w:rPr>
                        <w:color w:val="000000"/>
                        <w:spacing w:val="-1"/>
                      </w:rPr>
                      <w:t xml:space="preserve"> </w:t>
                    </w:r>
                    <w:r>
                      <w:rPr>
                        <w:color w:val="000000"/>
                      </w:rPr>
                      <w:t>Developing</w:t>
                    </w:r>
                    <w:r>
                      <w:rPr>
                        <w:color w:val="000000"/>
                        <w:spacing w:val="-2"/>
                      </w:rPr>
                      <w:t xml:space="preserve"> </w:t>
                    </w:r>
                    <w:r>
                      <w:rPr>
                        <w:color w:val="000000"/>
                      </w:rPr>
                      <w:t>the</w:t>
                    </w:r>
                    <w:r>
                      <w:rPr>
                        <w:color w:val="000000"/>
                        <w:spacing w:val="-1"/>
                      </w:rPr>
                      <w:t xml:space="preserve"> </w:t>
                    </w:r>
                    <w:r>
                      <w:rPr>
                        <w:color w:val="000000"/>
                      </w:rPr>
                      <w:t>UI</w:t>
                    </w:r>
                    <w:r>
                      <w:rPr>
                        <w:color w:val="000000"/>
                        <w:spacing w:val="-1"/>
                      </w:rPr>
                      <w:t xml:space="preserve"> </w:t>
                    </w:r>
                    <w:r>
                      <w:rPr>
                        <w:color w:val="000000"/>
                      </w:rPr>
                      <w:t>with</w:t>
                    </w:r>
                    <w:r>
                      <w:rPr>
                        <w:color w:val="000000"/>
                        <w:spacing w:val="-2"/>
                      </w:rPr>
                      <w:t xml:space="preserve"> </w:t>
                    </w:r>
                    <w:r>
                      <w:rPr>
                        <w:color w:val="000000"/>
                      </w:rPr>
                      <w:t>Fragments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33</w:t>
                    </w:r>
                    <w:r>
                      <w:rPr>
                        <w:spacing w:val="-5"/>
                        <w:color w:val="000000"/>
                      </w:rPr>
                      <w:fldChar w:fldCharType="end"/>
                    </w:r>
                  </w:p>
                </w:txbxContent>
              </v:textbox>
              <w10:wrap type="none"/>
            </v:rect>
          </w:pict>
        </mc:Fallback>
      </mc:AlternateContent>
    </w:r>
  </w:p>
</w:hdr>
</file>

<file path=word/header6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439" wp14:anchorId="2329A888">
              <wp:simplePos x="0" y="0"/>
              <wp:positionH relativeFrom="page">
                <wp:posOffset>662940</wp:posOffset>
              </wp:positionH>
              <wp:positionV relativeFrom="page">
                <wp:posOffset>664845</wp:posOffset>
              </wp:positionV>
              <wp:extent cx="5074920" cy="635"/>
              <wp:effectExtent l="3175" t="3175" r="3810" b="3175"/>
              <wp:wrapNone/>
              <wp:docPr id="274" name="Line 64"/>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64" stroked="t" o:allowincell="f" style="position:absolute;mso-position-horizontal-relative:page;mso-position-vertical-relative:page" wp14:anchorId="2329A888">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443" wp14:anchorId="157D298B">
              <wp:simplePos x="0" y="0"/>
              <wp:positionH relativeFrom="page">
                <wp:posOffset>625475</wp:posOffset>
              </wp:positionH>
              <wp:positionV relativeFrom="page">
                <wp:posOffset>428625</wp:posOffset>
              </wp:positionV>
              <wp:extent cx="894080" cy="198755"/>
              <wp:effectExtent l="0" t="635" r="0" b="0"/>
              <wp:wrapNone/>
              <wp:docPr id="275" name="docshape 58"/>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34</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58" path="m0,0l-2147483645,0l-2147483645,-2147483646l0,-2147483646xe" stroked="f" o:allowincell="f" style="position:absolute;margin-left:49.25pt;margin-top:33.75pt;width:70.35pt;height:15.6pt;mso-wrap-style:square;v-text-anchor:top;mso-position-horizontal-relative:page;mso-position-vertical-relative:page" wp14:anchorId="157D298B">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34</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6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432" wp14:anchorId="4D0B889B">
              <wp:simplePos x="0" y="0"/>
              <wp:positionH relativeFrom="page">
                <wp:posOffset>1120140</wp:posOffset>
              </wp:positionH>
              <wp:positionV relativeFrom="page">
                <wp:posOffset>664845</wp:posOffset>
              </wp:positionV>
              <wp:extent cx="5074285" cy="635"/>
              <wp:effectExtent l="3175" t="3175" r="3810" b="3175"/>
              <wp:wrapNone/>
              <wp:docPr id="277" name="Line 63"/>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63" stroked="t" o:allowincell="f" style="position:absolute;mso-position-horizontal-relative:page;mso-position-vertical-relative:page" wp14:anchorId="4D0B889B">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436" wp14:anchorId="49D563E9">
              <wp:simplePos x="0" y="0"/>
              <wp:positionH relativeFrom="page">
                <wp:posOffset>3250565</wp:posOffset>
              </wp:positionH>
              <wp:positionV relativeFrom="page">
                <wp:posOffset>428625</wp:posOffset>
              </wp:positionV>
              <wp:extent cx="2995295" cy="198755"/>
              <wp:effectExtent l="635" t="635" r="0" b="0"/>
              <wp:wrapNone/>
              <wp:docPr id="278" name="docshape 57"/>
              <a:graphic xmlns:a="http://schemas.openxmlformats.org/drawingml/2006/main">
                <a:graphicData uri="http://schemas.microsoft.com/office/word/2010/wordprocessingShape">
                  <wps:wsp>
                    <wps:cNvSpPr/>
                    <wps:spPr>
                      <a:xfrm>
                        <a:off x="0" y="0"/>
                        <a:ext cx="29952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3:</w:t>
                          </w:r>
                          <w:r>
                            <w:rPr>
                              <w:color w:val="000000"/>
                              <w:spacing w:val="-1"/>
                            </w:rPr>
                            <w:t xml:space="preserve"> </w:t>
                          </w:r>
                          <w:r>
                            <w:rPr>
                              <w:color w:val="000000"/>
                            </w:rPr>
                            <w:t>Developing</w:t>
                          </w:r>
                          <w:r>
                            <w:rPr>
                              <w:color w:val="000000"/>
                              <w:spacing w:val="-2"/>
                            </w:rPr>
                            <w:t xml:space="preserve"> </w:t>
                          </w:r>
                          <w:r>
                            <w:rPr>
                              <w:color w:val="000000"/>
                            </w:rPr>
                            <w:t>the</w:t>
                          </w:r>
                          <w:r>
                            <w:rPr>
                              <w:color w:val="000000"/>
                              <w:spacing w:val="-1"/>
                            </w:rPr>
                            <w:t xml:space="preserve"> </w:t>
                          </w:r>
                          <w:r>
                            <w:rPr>
                              <w:color w:val="000000"/>
                            </w:rPr>
                            <w:t>UI</w:t>
                          </w:r>
                          <w:r>
                            <w:rPr>
                              <w:color w:val="000000"/>
                              <w:spacing w:val="-1"/>
                            </w:rPr>
                            <w:t xml:space="preserve"> </w:t>
                          </w:r>
                          <w:r>
                            <w:rPr>
                              <w:color w:val="000000"/>
                            </w:rPr>
                            <w:t>with</w:t>
                          </w:r>
                          <w:r>
                            <w:rPr>
                              <w:color w:val="000000"/>
                              <w:spacing w:val="-2"/>
                            </w:rPr>
                            <w:t xml:space="preserve"> </w:t>
                          </w:r>
                          <w:r>
                            <w:rPr>
                              <w:color w:val="000000"/>
                            </w:rPr>
                            <w:t>Fragments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35</w:t>
                          </w:r>
                          <w:r>
                            <w:rPr>
                              <w:spacing w:val="-5"/>
                              <w:color w:val="000000"/>
                            </w:rPr>
                            <w:fldChar w:fldCharType="end"/>
                          </w:r>
                        </w:p>
                      </w:txbxContent>
                    </wps:txbx>
                    <wps:bodyPr lIns="0" rIns="0" tIns="0" bIns="0" anchor="t" upright="1">
                      <a:noAutofit/>
                    </wps:bodyPr>
                  </wps:wsp>
                </a:graphicData>
              </a:graphic>
            </wp:anchor>
          </w:drawing>
        </mc:Choice>
        <mc:Fallback>
          <w:pict>
            <v:rect id="shape_0" ID="docshape 57" path="m0,0l-2147483645,0l-2147483645,-2147483646l0,-2147483646xe" stroked="f" o:allowincell="f" style="position:absolute;margin-left:255.95pt;margin-top:33.75pt;width:235.8pt;height:15.6pt;mso-wrap-style:square;v-text-anchor:top;mso-position-horizontal-relative:page;mso-position-vertical-relative:page" wp14:anchorId="49D563E9">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3:</w:t>
                    </w:r>
                    <w:r>
                      <w:rPr>
                        <w:color w:val="000000"/>
                        <w:spacing w:val="-1"/>
                      </w:rPr>
                      <w:t xml:space="preserve"> </w:t>
                    </w:r>
                    <w:r>
                      <w:rPr>
                        <w:color w:val="000000"/>
                      </w:rPr>
                      <w:t>Developing</w:t>
                    </w:r>
                    <w:r>
                      <w:rPr>
                        <w:color w:val="000000"/>
                        <w:spacing w:val="-2"/>
                      </w:rPr>
                      <w:t xml:space="preserve"> </w:t>
                    </w:r>
                    <w:r>
                      <w:rPr>
                        <w:color w:val="000000"/>
                      </w:rPr>
                      <w:t>the</w:t>
                    </w:r>
                    <w:r>
                      <w:rPr>
                        <w:color w:val="000000"/>
                        <w:spacing w:val="-1"/>
                      </w:rPr>
                      <w:t xml:space="preserve"> </w:t>
                    </w:r>
                    <w:r>
                      <w:rPr>
                        <w:color w:val="000000"/>
                      </w:rPr>
                      <w:t>UI</w:t>
                    </w:r>
                    <w:r>
                      <w:rPr>
                        <w:color w:val="000000"/>
                        <w:spacing w:val="-1"/>
                      </w:rPr>
                      <w:t xml:space="preserve"> </w:t>
                    </w:r>
                    <w:r>
                      <w:rPr>
                        <w:color w:val="000000"/>
                      </w:rPr>
                      <w:t>with</w:t>
                    </w:r>
                    <w:r>
                      <w:rPr>
                        <w:color w:val="000000"/>
                        <w:spacing w:val="-2"/>
                      </w:rPr>
                      <w:t xml:space="preserve"> </w:t>
                    </w:r>
                    <w:r>
                      <w:rPr>
                        <w:color w:val="000000"/>
                      </w:rPr>
                      <w:t>Fragments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35</w:t>
                    </w:r>
                    <w:r>
                      <w:rPr>
                        <w:spacing w:val="-5"/>
                        <w:color w:val="000000"/>
                      </w:rPr>
                      <w:fldChar w:fldCharType="end"/>
                    </w:r>
                  </w:p>
                </w:txbxContent>
              </v:textbox>
              <w10:wrap type="none"/>
            </v:rect>
          </w:pict>
        </mc:Fallback>
      </mc:AlternateContent>
    </w:r>
  </w:p>
</w:hdr>
</file>

<file path=word/header6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459" wp14:anchorId="2329A888">
              <wp:simplePos x="0" y="0"/>
              <wp:positionH relativeFrom="page">
                <wp:posOffset>662940</wp:posOffset>
              </wp:positionH>
              <wp:positionV relativeFrom="page">
                <wp:posOffset>664845</wp:posOffset>
              </wp:positionV>
              <wp:extent cx="5074920" cy="635"/>
              <wp:effectExtent l="3175" t="3175" r="3810" b="3175"/>
              <wp:wrapNone/>
              <wp:docPr id="284" name="Line 66"/>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66" stroked="t" o:allowincell="f" style="position:absolute;mso-position-horizontal-relative:page;mso-position-vertical-relative:page" wp14:anchorId="2329A888">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464" wp14:anchorId="157D298B">
              <wp:simplePos x="0" y="0"/>
              <wp:positionH relativeFrom="page">
                <wp:posOffset>625475</wp:posOffset>
              </wp:positionH>
              <wp:positionV relativeFrom="page">
                <wp:posOffset>428625</wp:posOffset>
              </wp:positionV>
              <wp:extent cx="894080" cy="198755"/>
              <wp:effectExtent l="0" t="635" r="0" b="0"/>
              <wp:wrapNone/>
              <wp:docPr id="285" name="docshape 60"/>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36</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60" path="m0,0l-2147483645,0l-2147483645,-2147483646l0,-2147483646xe" stroked="f" o:allowincell="f" style="position:absolute;margin-left:49.25pt;margin-top:33.75pt;width:70.35pt;height:15.6pt;mso-wrap-style:square;v-text-anchor:top;mso-position-horizontal-relative:page;mso-position-vertical-relative:page" wp14:anchorId="157D298B">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36</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6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450" wp14:anchorId="4D0B889B">
              <wp:simplePos x="0" y="0"/>
              <wp:positionH relativeFrom="page">
                <wp:posOffset>1120140</wp:posOffset>
              </wp:positionH>
              <wp:positionV relativeFrom="page">
                <wp:posOffset>664845</wp:posOffset>
              </wp:positionV>
              <wp:extent cx="5074285" cy="635"/>
              <wp:effectExtent l="3175" t="3175" r="3810" b="3175"/>
              <wp:wrapNone/>
              <wp:docPr id="287" name="Line 65"/>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65" stroked="t" o:allowincell="f" style="position:absolute;mso-position-horizontal-relative:page;mso-position-vertical-relative:page" wp14:anchorId="4D0B889B">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454" wp14:anchorId="49D563E9">
              <wp:simplePos x="0" y="0"/>
              <wp:positionH relativeFrom="page">
                <wp:posOffset>3250565</wp:posOffset>
              </wp:positionH>
              <wp:positionV relativeFrom="page">
                <wp:posOffset>428625</wp:posOffset>
              </wp:positionV>
              <wp:extent cx="2995295" cy="198755"/>
              <wp:effectExtent l="635" t="635" r="0" b="0"/>
              <wp:wrapNone/>
              <wp:docPr id="288" name="docshape 59"/>
              <a:graphic xmlns:a="http://schemas.openxmlformats.org/drawingml/2006/main">
                <a:graphicData uri="http://schemas.microsoft.com/office/word/2010/wordprocessingShape">
                  <wps:wsp>
                    <wps:cNvSpPr/>
                    <wps:spPr>
                      <a:xfrm>
                        <a:off x="0" y="0"/>
                        <a:ext cx="29952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3:</w:t>
                          </w:r>
                          <w:r>
                            <w:rPr>
                              <w:color w:val="000000"/>
                              <w:spacing w:val="-1"/>
                            </w:rPr>
                            <w:t xml:space="preserve"> </w:t>
                          </w:r>
                          <w:r>
                            <w:rPr>
                              <w:color w:val="000000"/>
                            </w:rPr>
                            <w:t>Developing</w:t>
                          </w:r>
                          <w:r>
                            <w:rPr>
                              <w:color w:val="000000"/>
                              <w:spacing w:val="-2"/>
                            </w:rPr>
                            <w:t xml:space="preserve"> </w:t>
                          </w:r>
                          <w:r>
                            <w:rPr>
                              <w:color w:val="000000"/>
                            </w:rPr>
                            <w:t>the</w:t>
                          </w:r>
                          <w:r>
                            <w:rPr>
                              <w:color w:val="000000"/>
                              <w:spacing w:val="-1"/>
                            </w:rPr>
                            <w:t xml:space="preserve"> </w:t>
                          </w:r>
                          <w:r>
                            <w:rPr>
                              <w:color w:val="000000"/>
                            </w:rPr>
                            <w:t>UI</w:t>
                          </w:r>
                          <w:r>
                            <w:rPr>
                              <w:color w:val="000000"/>
                              <w:spacing w:val="-1"/>
                            </w:rPr>
                            <w:t xml:space="preserve"> </w:t>
                          </w:r>
                          <w:r>
                            <w:rPr>
                              <w:color w:val="000000"/>
                            </w:rPr>
                            <w:t>with</w:t>
                          </w:r>
                          <w:r>
                            <w:rPr>
                              <w:color w:val="000000"/>
                              <w:spacing w:val="-2"/>
                            </w:rPr>
                            <w:t xml:space="preserve"> </w:t>
                          </w:r>
                          <w:r>
                            <w:rPr>
                              <w:color w:val="000000"/>
                            </w:rPr>
                            <w:t>Fragments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35</w:t>
                          </w:r>
                          <w:r>
                            <w:rPr>
                              <w:spacing w:val="-5"/>
                              <w:color w:val="000000"/>
                            </w:rPr>
                            <w:fldChar w:fldCharType="end"/>
                          </w:r>
                        </w:p>
                      </w:txbxContent>
                    </wps:txbx>
                    <wps:bodyPr lIns="0" rIns="0" tIns="0" bIns="0" anchor="t" upright="1">
                      <a:noAutofit/>
                    </wps:bodyPr>
                  </wps:wsp>
                </a:graphicData>
              </a:graphic>
            </wp:anchor>
          </w:drawing>
        </mc:Choice>
        <mc:Fallback>
          <w:pict>
            <v:rect id="shape_0" ID="docshape 59" path="m0,0l-2147483645,0l-2147483645,-2147483646l0,-2147483646xe" stroked="f" o:allowincell="f" style="position:absolute;margin-left:255.95pt;margin-top:33.75pt;width:235.8pt;height:15.6pt;mso-wrap-style:square;v-text-anchor:top;mso-position-horizontal-relative:page;mso-position-vertical-relative:page" wp14:anchorId="49D563E9">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3:</w:t>
                    </w:r>
                    <w:r>
                      <w:rPr>
                        <w:color w:val="000000"/>
                        <w:spacing w:val="-1"/>
                      </w:rPr>
                      <w:t xml:space="preserve"> </w:t>
                    </w:r>
                    <w:r>
                      <w:rPr>
                        <w:color w:val="000000"/>
                      </w:rPr>
                      <w:t>Developing</w:t>
                    </w:r>
                    <w:r>
                      <w:rPr>
                        <w:color w:val="000000"/>
                        <w:spacing w:val="-2"/>
                      </w:rPr>
                      <w:t xml:space="preserve"> </w:t>
                    </w:r>
                    <w:r>
                      <w:rPr>
                        <w:color w:val="000000"/>
                      </w:rPr>
                      <w:t>the</w:t>
                    </w:r>
                    <w:r>
                      <w:rPr>
                        <w:color w:val="000000"/>
                        <w:spacing w:val="-1"/>
                      </w:rPr>
                      <w:t xml:space="preserve"> </w:t>
                    </w:r>
                    <w:r>
                      <w:rPr>
                        <w:color w:val="000000"/>
                      </w:rPr>
                      <w:t>UI</w:t>
                    </w:r>
                    <w:r>
                      <w:rPr>
                        <w:color w:val="000000"/>
                        <w:spacing w:val="-1"/>
                      </w:rPr>
                      <w:t xml:space="preserve"> </w:t>
                    </w:r>
                    <w:r>
                      <w:rPr>
                        <w:color w:val="000000"/>
                      </w:rPr>
                      <w:t>with</w:t>
                    </w:r>
                    <w:r>
                      <w:rPr>
                        <w:color w:val="000000"/>
                        <w:spacing w:val="-2"/>
                      </w:rPr>
                      <w:t xml:space="preserve"> </w:t>
                    </w:r>
                    <w:r>
                      <w:rPr>
                        <w:color w:val="000000"/>
                      </w:rPr>
                      <w:t>Fragments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35</w:t>
                    </w:r>
                    <w:r>
                      <w:rPr>
                        <w:spacing w:val="-5"/>
                        <w:color w:val="000000"/>
                      </w:rPr>
                      <w:fldChar w:fldCharType="end"/>
                    </w:r>
                  </w:p>
                </w:txbxContent>
              </v:textbox>
              <w10:wrap type="none"/>
            </v:rect>
          </w:pict>
        </mc:Fallback>
      </mc:AlternateContent>
    </w:r>
  </w:p>
</w:hdr>
</file>

<file path=word/header6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471" wp14:anchorId="2329A888">
              <wp:simplePos x="0" y="0"/>
              <wp:positionH relativeFrom="page">
                <wp:posOffset>662940</wp:posOffset>
              </wp:positionH>
              <wp:positionV relativeFrom="page">
                <wp:posOffset>664845</wp:posOffset>
              </wp:positionV>
              <wp:extent cx="5074920" cy="635"/>
              <wp:effectExtent l="3175" t="3175" r="3810" b="3175"/>
              <wp:wrapNone/>
              <wp:docPr id="293" name="Line 68"/>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68" stroked="t" o:allowincell="f" style="position:absolute;mso-position-horizontal-relative:page;mso-position-vertical-relative:page" wp14:anchorId="2329A888">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473" wp14:anchorId="157D298B">
              <wp:simplePos x="0" y="0"/>
              <wp:positionH relativeFrom="page">
                <wp:posOffset>625475</wp:posOffset>
              </wp:positionH>
              <wp:positionV relativeFrom="page">
                <wp:posOffset>428625</wp:posOffset>
              </wp:positionV>
              <wp:extent cx="894080" cy="198755"/>
              <wp:effectExtent l="0" t="635" r="0" b="0"/>
              <wp:wrapNone/>
              <wp:docPr id="294" name="docshape 62"/>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36</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62" path="m0,0l-2147483645,0l-2147483645,-2147483646l0,-2147483646xe" stroked="f" o:allowincell="f" style="position:absolute;margin-left:49.25pt;margin-top:33.75pt;width:70.35pt;height:15.6pt;mso-wrap-style:square;v-text-anchor:top;mso-position-horizontal-relative:page;mso-position-vertical-relative:page" wp14:anchorId="157D298B">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36</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6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466" wp14:anchorId="4D0B889B">
              <wp:simplePos x="0" y="0"/>
              <wp:positionH relativeFrom="page">
                <wp:posOffset>1120140</wp:posOffset>
              </wp:positionH>
              <wp:positionV relativeFrom="page">
                <wp:posOffset>664845</wp:posOffset>
              </wp:positionV>
              <wp:extent cx="5074285" cy="635"/>
              <wp:effectExtent l="3175" t="3175" r="3810" b="3175"/>
              <wp:wrapNone/>
              <wp:docPr id="296" name="Line 67"/>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67" stroked="t" o:allowincell="f" style="position:absolute;mso-position-horizontal-relative:page;mso-position-vertical-relative:page" wp14:anchorId="4D0B889B">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469" wp14:anchorId="49D563E9">
              <wp:simplePos x="0" y="0"/>
              <wp:positionH relativeFrom="page">
                <wp:posOffset>3250565</wp:posOffset>
              </wp:positionH>
              <wp:positionV relativeFrom="page">
                <wp:posOffset>428625</wp:posOffset>
              </wp:positionV>
              <wp:extent cx="2995295" cy="198755"/>
              <wp:effectExtent l="635" t="635" r="0" b="0"/>
              <wp:wrapNone/>
              <wp:docPr id="297" name="docshape 61"/>
              <a:graphic xmlns:a="http://schemas.openxmlformats.org/drawingml/2006/main">
                <a:graphicData uri="http://schemas.microsoft.com/office/word/2010/wordprocessingShape">
                  <wps:wsp>
                    <wps:cNvSpPr/>
                    <wps:spPr>
                      <a:xfrm>
                        <a:off x="0" y="0"/>
                        <a:ext cx="29952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3:</w:t>
                          </w:r>
                          <w:r>
                            <w:rPr>
                              <w:color w:val="000000"/>
                              <w:spacing w:val="-1"/>
                            </w:rPr>
                            <w:t xml:space="preserve"> </w:t>
                          </w:r>
                          <w:r>
                            <w:rPr>
                              <w:color w:val="000000"/>
                            </w:rPr>
                            <w:t>Developing</w:t>
                          </w:r>
                          <w:r>
                            <w:rPr>
                              <w:color w:val="000000"/>
                              <w:spacing w:val="-2"/>
                            </w:rPr>
                            <w:t xml:space="preserve"> </w:t>
                          </w:r>
                          <w:r>
                            <w:rPr>
                              <w:color w:val="000000"/>
                            </w:rPr>
                            <w:t>the</w:t>
                          </w:r>
                          <w:r>
                            <w:rPr>
                              <w:color w:val="000000"/>
                              <w:spacing w:val="-1"/>
                            </w:rPr>
                            <w:t xml:space="preserve"> </w:t>
                          </w:r>
                          <w:r>
                            <w:rPr>
                              <w:color w:val="000000"/>
                            </w:rPr>
                            <w:t>UI</w:t>
                          </w:r>
                          <w:r>
                            <w:rPr>
                              <w:color w:val="000000"/>
                              <w:spacing w:val="-1"/>
                            </w:rPr>
                            <w:t xml:space="preserve"> </w:t>
                          </w:r>
                          <w:r>
                            <w:rPr>
                              <w:color w:val="000000"/>
                            </w:rPr>
                            <w:t>with</w:t>
                          </w:r>
                          <w:r>
                            <w:rPr>
                              <w:color w:val="000000"/>
                              <w:spacing w:val="-2"/>
                            </w:rPr>
                            <w:t xml:space="preserve"> </w:t>
                          </w:r>
                          <w:r>
                            <w:rPr>
                              <w:color w:val="000000"/>
                            </w:rPr>
                            <w:t>Fragments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37</w:t>
                          </w:r>
                          <w:r>
                            <w:rPr>
                              <w:spacing w:val="-5"/>
                              <w:color w:val="000000"/>
                            </w:rPr>
                            <w:fldChar w:fldCharType="end"/>
                          </w:r>
                        </w:p>
                      </w:txbxContent>
                    </wps:txbx>
                    <wps:bodyPr lIns="0" rIns="0" tIns="0" bIns="0" anchor="t" upright="1">
                      <a:noAutofit/>
                    </wps:bodyPr>
                  </wps:wsp>
                </a:graphicData>
              </a:graphic>
            </wp:anchor>
          </w:drawing>
        </mc:Choice>
        <mc:Fallback>
          <w:pict>
            <v:rect id="shape_0" ID="docshape 61" path="m0,0l-2147483645,0l-2147483645,-2147483646l0,-2147483646xe" stroked="f" o:allowincell="f" style="position:absolute;margin-left:255.95pt;margin-top:33.75pt;width:235.8pt;height:15.6pt;mso-wrap-style:square;v-text-anchor:top;mso-position-horizontal-relative:page;mso-position-vertical-relative:page" wp14:anchorId="49D563E9">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3:</w:t>
                    </w:r>
                    <w:r>
                      <w:rPr>
                        <w:color w:val="000000"/>
                        <w:spacing w:val="-1"/>
                      </w:rPr>
                      <w:t xml:space="preserve"> </w:t>
                    </w:r>
                    <w:r>
                      <w:rPr>
                        <w:color w:val="000000"/>
                      </w:rPr>
                      <w:t>Developing</w:t>
                    </w:r>
                    <w:r>
                      <w:rPr>
                        <w:color w:val="000000"/>
                        <w:spacing w:val="-2"/>
                      </w:rPr>
                      <w:t xml:space="preserve"> </w:t>
                    </w:r>
                    <w:r>
                      <w:rPr>
                        <w:color w:val="000000"/>
                      </w:rPr>
                      <w:t>the</w:t>
                    </w:r>
                    <w:r>
                      <w:rPr>
                        <w:color w:val="000000"/>
                        <w:spacing w:val="-1"/>
                      </w:rPr>
                      <w:t xml:space="preserve"> </w:t>
                    </w:r>
                    <w:r>
                      <w:rPr>
                        <w:color w:val="000000"/>
                      </w:rPr>
                      <w:t>UI</w:t>
                    </w:r>
                    <w:r>
                      <w:rPr>
                        <w:color w:val="000000"/>
                        <w:spacing w:val="-1"/>
                      </w:rPr>
                      <w:t xml:space="preserve"> </w:t>
                    </w:r>
                    <w:r>
                      <w:rPr>
                        <w:color w:val="000000"/>
                      </w:rPr>
                      <w:t>with</w:t>
                    </w:r>
                    <w:r>
                      <w:rPr>
                        <w:color w:val="000000"/>
                        <w:spacing w:val="-2"/>
                      </w:rPr>
                      <w:t xml:space="preserve"> </w:t>
                    </w:r>
                    <w:r>
                      <w:rPr>
                        <w:color w:val="000000"/>
                      </w:rPr>
                      <w:t>Fragments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37</w:t>
                    </w:r>
                    <w:r>
                      <w:rPr>
                        <w:spacing w:val="-5"/>
                        <w:color w:val="000000"/>
                      </w:rPr>
                      <w:fldChar w:fldCharType="end"/>
                    </w:r>
                  </w:p>
                </w:txbxContent>
              </v:textbox>
              <w10:wrap type="none"/>
            </v:rect>
          </w:pict>
        </mc:Fallback>
      </mc:AlternateContent>
    </w:r>
  </w:p>
</w:hdr>
</file>

<file path=word/header6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480" wp14:anchorId="2329A888">
              <wp:simplePos x="0" y="0"/>
              <wp:positionH relativeFrom="page">
                <wp:posOffset>662940</wp:posOffset>
              </wp:positionH>
              <wp:positionV relativeFrom="page">
                <wp:posOffset>664845</wp:posOffset>
              </wp:positionV>
              <wp:extent cx="5074920" cy="635"/>
              <wp:effectExtent l="3175" t="3175" r="3810" b="3175"/>
              <wp:wrapNone/>
              <wp:docPr id="300" name="Line 70"/>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70" stroked="t" o:allowincell="f" style="position:absolute;mso-position-horizontal-relative:page;mso-position-vertical-relative:page" wp14:anchorId="2329A888">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481" wp14:anchorId="157D298B">
              <wp:simplePos x="0" y="0"/>
              <wp:positionH relativeFrom="page">
                <wp:posOffset>625475</wp:posOffset>
              </wp:positionH>
              <wp:positionV relativeFrom="page">
                <wp:posOffset>428625</wp:posOffset>
              </wp:positionV>
              <wp:extent cx="894080" cy="198755"/>
              <wp:effectExtent l="0" t="635" r="0" b="0"/>
              <wp:wrapNone/>
              <wp:docPr id="301" name="docshape 64"/>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38</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64" path="m0,0l-2147483645,0l-2147483645,-2147483646l0,-2147483646xe" stroked="f" o:allowincell="f" style="position:absolute;margin-left:49.25pt;margin-top:33.75pt;width:70.35pt;height:15.6pt;mso-wrap-style:square;v-text-anchor:top;mso-position-horizontal-relative:page;mso-position-vertical-relative:page" wp14:anchorId="157D298B">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38</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25" wp14:anchorId="60313E6D">
              <wp:simplePos x="0" y="0"/>
              <wp:positionH relativeFrom="page">
                <wp:posOffset>662940</wp:posOffset>
              </wp:positionH>
              <wp:positionV relativeFrom="page">
                <wp:posOffset>664845</wp:posOffset>
              </wp:positionV>
              <wp:extent cx="5074920" cy="635"/>
              <wp:effectExtent l="3175" t="3175" r="3810" b="3175"/>
              <wp:wrapNone/>
              <wp:docPr id="24" name="Line 6"/>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6" stroked="t" o:allowincell="f" style="position:absolute;mso-position-horizontal-relative:page;mso-position-vertical-relative:page" wp14:anchorId="60313E6D">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28" wp14:anchorId="72543F7B">
              <wp:simplePos x="0" y="0"/>
              <wp:positionH relativeFrom="page">
                <wp:posOffset>625475</wp:posOffset>
              </wp:positionH>
              <wp:positionV relativeFrom="page">
                <wp:posOffset>428625</wp:posOffset>
              </wp:positionV>
              <wp:extent cx="967105" cy="198755"/>
              <wp:effectExtent l="635" t="635" r="0" b="0"/>
              <wp:wrapNone/>
              <wp:docPr id="25" name="docshape 6"/>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8</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6" path="m0,0l-2147483645,0l-2147483645,-2147483646l0,-2147483646xe" stroked="f" o:allowincell="f" style="position:absolute;margin-left:49.25pt;margin-top:33.75pt;width:76.1pt;height:15.6pt;mso-wrap-style:square;v-text-anchor:top;mso-position-horizontal-relative:page;mso-position-vertical-relative:page" wp14:anchorId="72543F7B">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8</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7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477" wp14:anchorId="4D0B889B">
              <wp:simplePos x="0" y="0"/>
              <wp:positionH relativeFrom="page">
                <wp:posOffset>1120140</wp:posOffset>
              </wp:positionH>
              <wp:positionV relativeFrom="page">
                <wp:posOffset>664845</wp:posOffset>
              </wp:positionV>
              <wp:extent cx="5074285" cy="635"/>
              <wp:effectExtent l="3175" t="3175" r="3810" b="3175"/>
              <wp:wrapNone/>
              <wp:docPr id="303" name="Line 69"/>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69" stroked="t" o:allowincell="f" style="position:absolute;mso-position-horizontal-relative:page;mso-position-vertical-relative:page" wp14:anchorId="4D0B889B">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478" wp14:anchorId="49D563E9">
              <wp:simplePos x="0" y="0"/>
              <wp:positionH relativeFrom="page">
                <wp:posOffset>3250565</wp:posOffset>
              </wp:positionH>
              <wp:positionV relativeFrom="page">
                <wp:posOffset>428625</wp:posOffset>
              </wp:positionV>
              <wp:extent cx="2995295" cy="198755"/>
              <wp:effectExtent l="635" t="635" r="0" b="0"/>
              <wp:wrapNone/>
              <wp:docPr id="304" name="docshape 63"/>
              <a:graphic xmlns:a="http://schemas.openxmlformats.org/drawingml/2006/main">
                <a:graphicData uri="http://schemas.microsoft.com/office/word/2010/wordprocessingShape">
                  <wps:wsp>
                    <wps:cNvSpPr/>
                    <wps:spPr>
                      <a:xfrm>
                        <a:off x="0" y="0"/>
                        <a:ext cx="29952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3:</w:t>
                          </w:r>
                          <w:r>
                            <w:rPr>
                              <w:color w:val="000000"/>
                              <w:spacing w:val="-1"/>
                            </w:rPr>
                            <w:t xml:space="preserve"> </w:t>
                          </w:r>
                          <w:r>
                            <w:rPr>
                              <w:color w:val="000000"/>
                            </w:rPr>
                            <w:t>Developing</w:t>
                          </w:r>
                          <w:r>
                            <w:rPr>
                              <w:color w:val="000000"/>
                              <w:spacing w:val="-2"/>
                            </w:rPr>
                            <w:t xml:space="preserve"> </w:t>
                          </w:r>
                          <w:r>
                            <w:rPr>
                              <w:color w:val="000000"/>
                            </w:rPr>
                            <w:t>the</w:t>
                          </w:r>
                          <w:r>
                            <w:rPr>
                              <w:color w:val="000000"/>
                              <w:spacing w:val="-1"/>
                            </w:rPr>
                            <w:t xml:space="preserve"> </w:t>
                          </w:r>
                          <w:r>
                            <w:rPr>
                              <w:color w:val="000000"/>
                            </w:rPr>
                            <w:t>UI</w:t>
                          </w:r>
                          <w:r>
                            <w:rPr>
                              <w:color w:val="000000"/>
                              <w:spacing w:val="-1"/>
                            </w:rPr>
                            <w:t xml:space="preserve"> </w:t>
                          </w:r>
                          <w:r>
                            <w:rPr>
                              <w:color w:val="000000"/>
                            </w:rPr>
                            <w:t>with</w:t>
                          </w:r>
                          <w:r>
                            <w:rPr>
                              <w:color w:val="000000"/>
                              <w:spacing w:val="-2"/>
                            </w:rPr>
                            <w:t xml:space="preserve"> </w:t>
                          </w:r>
                          <w:r>
                            <w:rPr>
                              <w:color w:val="000000"/>
                            </w:rPr>
                            <w:t>Fragments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37</w:t>
                          </w:r>
                          <w:r>
                            <w:rPr>
                              <w:spacing w:val="-5"/>
                              <w:color w:val="000000"/>
                            </w:rPr>
                            <w:fldChar w:fldCharType="end"/>
                          </w:r>
                        </w:p>
                      </w:txbxContent>
                    </wps:txbx>
                    <wps:bodyPr lIns="0" rIns="0" tIns="0" bIns="0" anchor="t" upright="1">
                      <a:noAutofit/>
                    </wps:bodyPr>
                  </wps:wsp>
                </a:graphicData>
              </a:graphic>
            </wp:anchor>
          </w:drawing>
        </mc:Choice>
        <mc:Fallback>
          <w:pict>
            <v:rect id="shape_0" ID="docshape 63" path="m0,0l-2147483645,0l-2147483645,-2147483646l0,-2147483646xe" stroked="f" o:allowincell="f" style="position:absolute;margin-left:255.95pt;margin-top:33.75pt;width:235.8pt;height:15.6pt;mso-wrap-style:square;v-text-anchor:top;mso-position-horizontal-relative:page;mso-position-vertical-relative:page" wp14:anchorId="49D563E9">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3:</w:t>
                    </w:r>
                    <w:r>
                      <w:rPr>
                        <w:color w:val="000000"/>
                        <w:spacing w:val="-1"/>
                      </w:rPr>
                      <w:t xml:space="preserve"> </w:t>
                    </w:r>
                    <w:r>
                      <w:rPr>
                        <w:color w:val="000000"/>
                      </w:rPr>
                      <w:t>Developing</w:t>
                    </w:r>
                    <w:r>
                      <w:rPr>
                        <w:color w:val="000000"/>
                        <w:spacing w:val="-2"/>
                      </w:rPr>
                      <w:t xml:space="preserve"> </w:t>
                    </w:r>
                    <w:r>
                      <w:rPr>
                        <w:color w:val="000000"/>
                      </w:rPr>
                      <w:t>the</w:t>
                    </w:r>
                    <w:r>
                      <w:rPr>
                        <w:color w:val="000000"/>
                        <w:spacing w:val="-1"/>
                      </w:rPr>
                      <w:t xml:space="preserve"> </w:t>
                    </w:r>
                    <w:r>
                      <w:rPr>
                        <w:color w:val="000000"/>
                      </w:rPr>
                      <w:t>UI</w:t>
                    </w:r>
                    <w:r>
                      <w:rPr>
                        <w:color w:val="000000"/>
                        <w:spacing w:val="-1"/>
                      </w:rPr>
                      <w:t xml:space="preserve"> </w:t>
                    </w:r>
                    <w:r>
                      <w:rPr>
                        <w:color w:val="000000"/>
                      </w:rPr>
                      <w:t>with</w:t>
                    </w:r>
                    <w:r>
                      <w:rPr>
                        <w:color w:val="000000"/>
                        <w:spacing w:val="-2"/>
                      </w:rPr>
                      <w:t xml:space="preserve"> </w:t>
                    </w:r>
                    <w:r>
                      <w:rPr>
                        <w:color w:val="000000"/>
                      </w:rPr>
                      <w:t>Fragments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37</w:t>
                    </w:r>
                    <w:r>
                      <w:rPr>
                        <w:spacing w:val="-5"/>
                        <w:color w:val="000000"/>
                      </w:rPr>
                      <w:fldChar w:fldCharType="end"/>
                    </w:r>
                  </w:p>
                </w:txbxContent>
              </v:textbox>
              <w10:wrap type="none"/>
            </v:rect>
          </w:pict>
        </mc:Fallback>
      </mc:AlternateContent>
    </w:r>
  </w:p>
</w:hdr>
</file>

<file path=word/header7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484" wp14:anchorId="2329A888">
              <wp:simplePos x="0" y="0"/>
              <wp:positionH relativeFrom="page">
                <wp:posOffset>662940</wp:posOffset>
              </wp:positionH>
              <wp:positionV relativeFrom="page">
                <wp:posOffset>664845</wp:posOffset>
              </wp:positionV>
              <wp:extent cx="5074920" cy="635"/>
              <wp:effectExtent l="3175" t="3175" r="3810" b="3175"/>
              <wp:wrapNone/>
              <wp:docPr id="306" name="Line 72"/>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72" stroked="t" o:allowincell="f" style="position:absolute;mso-position-horizontal-relative:page;mso-position-vertical-relative:page" wp14:anchorId="2329A888">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485" wp14:anchorId="157D298B">
              <wp:simplePos x="0" y="0"/>
              <wp:positionH relativeFrom="page">
                <wp:posOffset>625475</wp:posOffset>
              </wp:positionH>
              <wp:positionV relativeFrom="page">
                <wp:posOffset>428625</wp:posOffset>
              </wp:positionV>
              <wp:extent cx="894080" cy="198755"/>
              <wp:effectExtent l="0" t="635" r="0" b="0"/>
              <wp:wrapNone/>
              <wp:docPr id="307" name="docshape 66"/>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38</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66" path="m0,0l-2147483645,0l-2147483645,-2147483646l0,-2147483646xe" stroked="f" o:allowincell="f" style="position:absolute;margin-left:49.25pt;margin-top:33.75pt;width:70.35pt;height:15.6pt;mso-wrap-style:square;v-text-anchor:top;mso-position-horizontal-relative:page;mso-position-vertical-relative:page" wp14:anchorId="157D298B">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38</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7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482" wp14:anchorId="4D0B889B">
              <wp:simplePos x="0" y="0"/>
              <wp:positionH relativeFrom="page">
                <wp:posOffset>1120140</wp:posOffset>
              </wp:positionH>
              <wp:positionV relativeFrom="page">
                <wp:posOffset>664845</wp:posOffset>
              </wp:positionV>
              <wp:extent cx="5074285" cy="635"/>
              <wp:effectExtent l="3175" t="3175" r="3810" b="3175"/>
              <wp:wrapNone/>
              <wp:docPr id="309" name="Line 71"/>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71" stroked="t" o:allowincell="f" style="position:absolute;mso-position-horizontal-relative:page;mso-position-vertical-relative:page" wp14:anchorId="4D0B889B">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483" wp14:anchorId="49D563E9">
              <wp:simplePos x="0" y="0"/>
              <wp:positionH relativeFrom="page">
                <wp:posOffset>3250565</wp:posOffset>
              </wp:positionH>
              <wp:positionV relativeFrom="page">
                <wp:posOffset>428625</wp:posOffset>
              </wp:positionV>
              <wp:extent cx="2995295" cy="198755"/>
              <wp:effectExtent l="635" t="635" r="0" b="0"/>
              <wp:wrapNone/>
              <wp:docPr id="310" name="docshape 65"/>
              <a:graphic xmlns:a="http://schemas.openxmlformats.org/drawingml/2006/main">
                <a:graphicData uri="http://schemas.microsoft.com/office/word/2010/wordprocessingShape">
                  <wps:wsp>
                    <wps:cNvSpPr/>
                    <wps:spPr>
                      <a:xfrm>
                        <a:off x="0" y="0"/>
                        <a:ext cx="29952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3:</w:t>
                          </w:r>
                          <w:r>
                            <w:rPr>
                              <w:color w:val="000000"/>
                              <w:spacing w:val="-1"/>
                            </w:rPr>
                            <w:t xml:space="preserve"> </w:t>
                          </w:r>
                          <w:r>
                            <w:rPr>
                              <w:color w:val="000000"/>
                            </w:rPr>
                            <w:t>Developing</w:t>
                          </w:r>
                          <w:r>
                            <w:rPr>
                              <w:color w:val="000000"/>
                              <w:spacing w:val="-2"/>
                            </w:rPr>
                            <w:t xml:space="preserve"> </w:t>
                          </w:r>
                          <w:r>
                            <w:rPr>
                              <w:color w:val="000000"/>
                            </w:rPr>
                            <w:t>the</w:t>
                          </w:r>
                          <w:r>
                            <w:rPr>
                              <w:color w:val="000000"/>
                              <w:spacing w:val="-1"/>
                            </w:rPr>
                            <w:t xml:space="preserve"> </w:t>
                          </w:r>
                          <w:r>
                            <w:rPr>
                              <w:color w:val="000000"/>
                            </w:rPr>
                            <w:t>UI</w:t>
                          </w:r>
                          <w:r>
                            <w:rPr>
                              <w:color w:val="000000"/>
                              <w:spacing w:val="-1"/>
                            </w:rPr>
                            <w:t xml:space="preserve"> </w:t>
                          </w:r>
                          <w:r>
                            <w:rPr>
                              <w:color w:val="000000"/>
                            </w:rPr>
                            <w:t>with</w:t>
                          </w:r>
                          <w:r>
                            <w:rPr>
                              <w:color w:val="000000"/>
                              <w:spacing w:val="-2"/>
                            </w:rPr>
                            <w:t xml:space="preserve"> </w:t>
                          </w:r>
                          <w:r>
                            <w:rPr>
                              <w:color w:val="000000"/>
                            </w:rPr>
                            <w:t>Fragments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39</w:t>
                          </w:r>
                          <w:r>
                            <w:rPr>
                              <w:spacing w:val="-5"/>
                              <w:color w:val="000000"/>
                            </w:rPr>
                            <w:fldChar w:fldCharType="end"/>
                          </w:r>
                        </w:p>
                      </w:txbxContent>
                    </wps:txbx>
                    <wps:bodyPr lIns="0" rIns="0" tIns="0" bIns="0" anchor="t" upright="1">
                      <a:noAutofit/>
                    </wps:bodyPr>
                  </wps:wsp>
                </a:graphicData>
              </a:graphic>
            </wp:anchor>
          </w:drawing>
        </mc:Choice>
        <mc:Fallback>
          <w:pict>
            <v:rect id="shape_0" ID="docshape 65" path="m0,0l-2147483645,0l-2147483645,-2147483646l0,-2147483646xe" stroked="f" o:allowincell="f" style="position:absolute;margin-left:255.95pt;margin-top:33.75pt;width:235.8pt;height:15.6pt;mso-wrap-style:square;v-text-anchor:top;mso-position-horizontal-relative:page;mso-position-vertical-relative:page" wp14:anchorId="49D563E9">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3:</w:t>
                    </w:r>
                    <w:r>
                      <w:rPr>
                        <w:color w:val="000000"/>
                        <w:spacing w:val="-1"/>
                      </w:rPr>
                      <w:t xml:space="preserve"> </w:t>
                    </w:r>
                    <w:r>
                      <w:rPr>
                        <w:color w:val="000000"/>
                      </w:rPr>
                      <w:t>Developing</w:t>
                    </w:r>
                    <w:r>
                      <w:rPr>
                        <w:color w:val="000000"/>
                        <w:spacing w:val="-2"/>
                      </w:rPr>
                      <w:t xml:space="preserve"> </w:t>
                    </w:r>
                    <w:r>
                      <w:rPr>
                        <w:color w:val="000000"/>
                      </w:rPr>
                      <w:t>the</w:t>
                    </w:r>
                    <w:r>
                      <w:rPr>
                        <w:color w:val="000000"/>
                        <w:spacing w:val="-1"/>
                      </w:rPr>
                      <w:t xml:space="preserve"> </w:t>
                    </w:r>
                    <w:r>
                      <w:rPr>
                        <w:color w:val="000000"/>
                      </w:rPr>
                      <w:t>UI</w:t>
                    </w:r>
                    <w:r>
                      <w:rPr>
                        <w:color w:val="000000"/>
                        <w:spacing w:val="-1"/>
                      </w:rPr>
                      <w:t xml:space="preserve"> </w:t>
                    </w:r>
                    <w:r>
                      <w:rPr>
                        <w:color w:val="000000"/>
                      </w:rPr>
                      <w:t>with</w:t>
                    </w:r>
                    <w:r>
                      <w:rPr>
                        <w:color w:val="000000"/>
                        <w:spacing w:val="-2"/>
                      </w:rPr>
                      <w:t xml:space="preserve"> </w:t>
                    </w:r>
                    <w:r>
                      <w:rPr>
                        <w:color w:val="000000"/>
                      </w:rPr>
                      <w:t>Fragments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39</w:t>
                    </w:r>
                    <w:r>
                      <w:rPr>
                        <w:spacing w:val="-5"/>
                        <w:color w:val="000000"/>
                      </w:rPr>
                      <w:fldChar w:fldCharType="end"/>
                    </w:r>
                  </w:p>
                </w:txbxContent>
              </v:textbox>
              <w10:wrap type="none"/>
            </v:rect>
          </w:pict>
        </mc:Fallback>
      </mc:AlternateContent>
    </w:r>
  </w:p>
</w:hdr>
</file>

<file path=word/header7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490" wp14:anchorId="2329A888">
              <wp:simplePos x="0" y="0"/>
              <wp:positionH relativeFrom="page">
                <wp:posOffset>662940</wp:posOffset>
              </wp:positionH>
              <wp:positionV relativeFrom="page">
                <wp:posOffset>664845</wp:posOffset>
              </wp:positionV>
              <wp:extent cx="5074920" cy="635"/>
              <wp:effectExtent l="3175" t="3175" r="3810" b="3175"/>
              <wp:wrapNone/>
              <wp:docPr id="312" name="Line 74"/>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74" stroked="t" o:allowincell="f" style="position:absolute;mso-position-horizontal-relative:page;mso-position-vertical-relative:page" wp14:anchorId="2329A888">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491" wp14:anchorId="157D298B">
              <wp:simplePos x="0" y="0"/>
              <wp:positionH relativeFrom="page">
                <wp:posOffset>625475</wp:posOffset>
              </wp:positionH>
              <wp:positionV relativeFrom="page">
                <wp:posOffset>428625</wp:posOffset>
              </wp:positionV>
              <wp:extent cx="894080" cy="198755"/>
              <wp:effectExtent l="0" t="635" r="0" b="0"/>
              <wp:wrapNone/>
              <wp:docPr id="313" name="docshape 68"/>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40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68" path="m0,0l-2147483645,0l-2147483645,-2147483646l0,-2147483646xe" stroked="f" o:allowincell="f" style="position:absolute;margin-left:49.25pt;margin-top:33.75pt;width:70.35pt;height:15.6pt;mso-wrap-style:square;v-text-anchor:top;mso-position-horizontal-relative:page;mso-position-vertical-relative:page" wp14:anchorId="157D298B">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40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7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487" wp14:anchorId="4D0B889B">
              <wp:simplePos x="0" y="0"/>
              <wp:positionH relativeFrom="page">
                <wp:posOffset>1120140</wp:posOffset>
              </wp:positionH>
              <wp:positionV relativeFrom="page">
                <wp:posOffset>664845</wp:posOffset>
              </wp:positionV>
              <wp:extent cx="5074285" cy="635"/>
              <wp:effectExtent l="3175" t="3175" r="3810" b="3175"/>
              <wp:wrapNone/>
              <wp:docPr id="315" name="Line 73"/>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73" stroked="t" o:allowincell="f" style="position:absolute;mso-position-horizontal-relative:page;mso-position-vertical-relative:page" wp14:anchorId="4D0B889B">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488" wp14:anchorId="49D563E9">
              <wp:simplePos x="0" y="0"/>
              <wp:positionH relativeFrom="page">
                <wp:posOffset>3250565</wp:posOffset>
              </wp:positionH>
              <wp:positionV relativeFrom="page">
                <wp:posOffset>428625</wp:posOffset>
              </wp:positionV>
              <wp:extent cx="2995295" cy="198755"/>
              <wp:effectExtent l="635" t="635" r="0" b="0"/>
              <wp:wrapNone/>
              <wp:docPr id="316" name="docshape 67"/>
              <a:graphic xmlns:a="http://schemas.openxmlformats.org/drawingml/2006/main">
                <a:graphicData uri="http://schemas.microsoft.com/office/word/2010/wordprocessingShape">
                  <wps:wsp>
                    <wps:cNvSpPr/>
                    <wps:spPr>
                      <a:xfrm>
                        <a:off x="0" y="0"/>
                        <a:ext cx="299520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2"/>
                            </w:rPr>
                            <w:t xml:space="preserve"> </w:t>
                          </w:r>
                          <w:r>
                            <w:rPr>
                              <w:color w:val="000000"/>
                            </w:rPr>
                            <w:t>3:</w:t>
                          </w:r>
                          <w:r>
                            <w:rPr>
                              <w:color w:val="000000"/>
                              <w:spacing w:val="-1"/>
                            </w:rPr>
                            <w:t xml:space="preserve"> </w:t>
                          </w:r>
                          <w:r>
                            <w:rPr>
                              <w:color w:val="000000"/>
                            </w:rPr>
                            <w:t>Developing</w:t>
                          </w:r>
                          <w:r>
                            <w:rPr>
                              <w:color w:val="000000"/>
                              <w:spacing w:val="-2"/>
                            </w:rPr>
                            <w:t xml:space="preserve"> </w:t>
                          </w:r>
                          <w:r>
                            <w:rPr>
                              <w:color w:val="000000"/>
                            </w:rPr>
                            <w:t>the</w:t>
                          </w:r>
                          <w:r>
                            <w:rPr>
                              <w:color w:val="000000"/>
                              <w:spacing w:val="-1"/>
                            </w:rPr>
                            <w:t xml:space="preserve"> </w:t>
                          </w:r>
                          <w:r>
                            <w:rPr>
                              <w:color w:val="000000"/>
                            </w:rPr>
                            <w:t>UI</w:t>
                          </w:r>
                          <w:r>
                            <w:rPr>
                              <w:color w:val="000000"/>
                              <w:spacing w:val="-1"/>
                            </w:rPr>
                            <w:t xml:space="preserve"> </w:t>
                          </w:r>
                          <w:r>
                            <w:rPr>
                              <w:color w:val="000000"/>
                            </w:rPr>
                            <w:t>with</w:t>
                          </w:r>
                          <w:r>
                            <w:rPr>
                              <w:color w:val="000000"/>
                              <w:spacing w:val="-2"/>
                            </w:rPr>
                            <w:t xml:space="preserve"> </w:t>
                          </w:r>
                          <w:r>
                            <w:rPr>
                              <w:color w:val="000000"/>
                            </w:rPr>
                            <w:t>Fragments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39</w:t>
                          </w:r>
                          <w:r>
                            <w:rPr>
                              <w:spacing w:val="-5"/>
                              <w:color w:val="000000"/>
                            </w:rPr>
                            <w:fldChar w:fldCharType="end"/>
                          </w:r>
                        </w:p>
                      </w:txbxContent>
                    </wps:txbx>
                    <wps:bodyPr lIns="0" rIns="0" tIns="0" bIns="0" anchor="t" upright="1">
                      <a:noAutofit/>
                    </wps:bodyPr>
                  </wps:wsp>
                </a:graphicData>
              </a:graphic>
            </wp:anchor>
          </w:drawing>
        </mc:Choice>
        <mc:Fallback>
          <w:pict>
            <v:rect id="shape_0" ID="docshape 67" path="m0,0l-2147483645,0l-2147483645,-2147483646l0,-2147483646xe" stroked="f" o:allowincell="f" style="position:absolute;margin-left:255.95pt;margin-top:33.75pt;width:235.8pt;height:15.6pt;mso-wrap-style:square;v-text-anchor:top;mso-position-horizontal-relative:page;mso-position-vertical-relative:page" wp14:anchorId="49D563E9">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2"/>
                      </w:rPr>
                      <w:t xml:space="preserve"> </w:t>
                    </w:r>
                    <w:r>
                      <w:rPr>
                        <w:color w:val="000000"/>
                      </w:rPr>
                      <w:t>3:</w:t>
                    </w:r>
                    <w:r>
                      <w:rPr>
                        <w:color w:val="000000"/>
                        <w:spacing w:val="-1"/>
                      </w:rPr>
                      <w:t xml:space="preserve"> </w:t>
                    </w:r>
                    <w:r>
                      <w:rPr>
                        <w:color w:val="000000"/>
                      </w:rPr>
                      <w:t>Developing</w:t>
                    </w:r>
                    <w:r>
                      <w:rPr>
                        <w:color w:val="000000"/>
                        <w:spacing w:val="-2"/>
                      </w:rPr>
                      <w:t xml:space="preserve"> </w:t>
                    </w:r>
                    <w:r>
                      <w:rPr>
                        <w:color w:val="000000"/>
                      </w:rPr>
                      <w:t>the</w:t>
                    </w:r>
                    <w:r>
                      <w:rPr>
                        <w:color w:val="000000"/>
                        <w:spacing w:val="-1"/>
                      </w:rPr>
                      <w:t xml:space="preserve"> </w:t>
                    </w:r>
                    <w:r>
                      <w:rPr>
                        <w:color w:val="000000"/>
                      </w:rPr>
                      <w:t>UI</w:t>
                    </w:r>
                    <w:r>
                      <w:rPr>
                        <w:color w:val="000000"/>
                        <w:spacing w:val="-1"/>
                      </w:rPr>
                      <w:t xml:space="preserve"> </w:t>
                    </w:r>
                    <w:r>
                      <w:rPr>
                        <w:color w:val="000000"/>
                      </w:rPr>
                      <w:t>with</w:t>
                    </w:r>
                    <w:r>
                      <w:rPr>
                        <w:color w:val="000000"/>
                        <w:spacing w:val="-2"/>
                      </w:rPr>
                      <w:t xml:space="preserve"> </w:t>
                    </w:r>
                    <w:r>
                      <w:rPr>
                        <w:color w:val="000000"/>
                      </w:rPr>
                      <w:t>Fragments</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39</w:t>
                    </w:r>
                    <w:r>
                      <w:rPr>
                        <w:spacing w:val="-5"/>
                        <w:color w:val="000000"/>
                      </w:rPr>
                      <w:fldChar w:fldCharType="end"/>
                    </w:r>
                  </w:p>
                </w:txbxContent>
              </v:textbox>
              <w10:wrap type="none"/>
            </v:rect>
          </w:pict>
        </mc:Fallback>
      </mc:AlternateContent>
    </w:r>
  </w:p>
</w:hdr>
</file>

<file path=word/header7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30" wp14:anchorId="71F9D84D">
              <wp:simplePos x="0" y="0"/>
              <wp:positionH relativeFrom="page">
                <wp:posOffset>0</wp:posOffset>
              </wp:positionH>
              <wp:positionV relativeFrom="page">
                <wp:posOffset>0</wp:posOffset>
              </wp:positionV>
              <wp:extent cx="5074920" cy="635"/>
              <wp:effectExtent l="3175" t="3175" r="3810" b="3175"/>
              <wp:wrapNone/>
              <wp:docPr id="322" name="Line 48"/>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5pt,0pt" ID="Line 48" stroked="t" o:allowincell="f" style="position:absolute;mso-position-horizontal-relative:page;mso-position-vertical-relative:page" wp14:anchorId="71F9D84D">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31" wp14:anchorId="31E5810B">
              <wp:simplePos x="0" y="0"/>
              <wp:positionH relativeFrom="page">
                <wp:posOffset>0</wp:posOffset>
              </wp:positionH>
              <wp:positionV relativeFrom="page">
                <wp:posOffset>0</wp:posOffset>
              </wp:positionV>
              <wp:extent cx="894080" cy="198755"/>
              <wp:effectExtent l="0" t="635" r="0" b="0"/>
              <wp:wrapNone/>
              <wp:docPr id="323" name="docshape215"/>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215" path="m0,0l-2147483645,0l-2147483645,-2147483646l0,-2147483646xe" stroked="f" o:allowincell="f" style="position:absolute;margin-left:0pt;margin-top:0pt;width:70.35pt;height:15.6pt;mso-wrap-style:square;v-text-anchor:top;mso-position-horizontal-relative:page;mso-position-vertical-relative:page" wp14:anchorId="31E5810B">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7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27" wp14:anchorId="70B7C690">
              <wp:simplePos x="0" y="0"/>
              <wp:positionH relativeFrom="page">
                <wp:posOffset>1120140</wp:posOffset>
              </wp:positionH>
              <wp:positionV relativeFrom="page">
                <wp:posOffset>664845</wp:posOffset>
              </wp:positionV>
              <wp:extent cx="5074285" cy="635"/>
              <wp:effectExtent l="3175" t="3175" r="3810" b="3175"/>
              <wp:wrapNone/>
              <wp:docPr id="325" name="Line 46"/>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46" stroked="t" o:allowincell="f" style="position:absolute;mso-position-horizontal-relative:page;mso-position-vertical-relative:page" wp14:anchorId="70B7C690">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28" wp14:anchorId="7BA027A2">
              <wp:simplePos x="0" y="0"/>
              <wp:positionH relativeFrom="page">
                <wp:posOffset>3835400</wp:posOffset>
              </wp:positionH>
              <wp:positionV relativeFrom="page">
                <wp:posOffset>428625</wp:posOffset>
              </wp:positionV>
              <wp:extent cx="2411095" cy="198755"/>
              <wp:effectExtent l="635" t="635" r="0" b="0"/>
              <wp:wrapNone/>
              <wp:docPr id="326" name="docshape214"/>
              <a:graphic xmlns:a="http://schemas.openxmlformats.org/drawingml/2006/main">
                <a:graphicData uri="http://schemas.microsoft.com/office/word/2010/wordprocessingShape">
                  <wps:wsp>
                    <wps:cNvSpPr/>
                    <wps:spPr>
                      <a:xfrm>
                        <a:off x="0" y="0"/>
                        <a:ext cx="24109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 xml:space="preserve">Chapter 4: Building App Navigation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39</w:t>
                          </w:r>
                          <w:r>
                            <w:rPr>
                              <w:spacing w:val="-5"/>
                              <w:color w:val="000000"/>
                            </w:rPr>
                            <w:fldChar w:fldCharType="end"/>
                          </w:r>
                        </w:p>
                      </w:txbxContent>
                    </wps:txbx>
                    <wps:bodyPr lIns="0" rIns="0" tIns="0" bIns="0" anchor="t" upright="1">
                      <a:noAutofit/>
                    </wps:bodyPr>
                  </wps:wsp>
                </a:graphicData>
              </a:graphic>
            </wp:anchor>
          </w:drawing>
        </mc:Choice>
        <mc:Fallback>
          <w:pict>
            <v:rect id="shape_0" ID="docshape214" path="m0,0l-2147483645,0l-2147483645,-2147483646l0,-2147483646xe" stroked="f" o:allowincell="f" style="position:absolute;margin-left:302pt;margin-top:33.75pt;width:189.8pt;height:15.6pt;mso-wrap-style:square;v-text-anchor:top;mso-position-horizontal-relative:page;mso-position-vertical-relative:page" wp14:anchorId="7BA027A2">
              <v:fill o:detectmouseclick="t" on="false"/>
              <v:stroke color="#3465a4" joinstyle="round" endcap="flat"/>
              <v:textbox>
                <w:txbxContent>
                  <w:p>
                    <w:pPr>
                      <w:pStyle w:val="TextBody"/>
                      <w:spacing w:before="20" w:after="0"/>
                      <w:ind w:left="20" w:hanging="0"/>
                      <w:rPr>
                        <w:color w:val="000000"/>
                      </w:rPr>
                    </w:pPr>
                    <w:r>
                      <w:rPr>
                        <w:color w:val="000000"/>
                      </w:rPr>
                      <w:t xml:space="preserve">Chapter 4: Building App Navigation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39</w:t>
                    </w:r>
                    <w:r>
                      <w:rPr>
                        <w:spacing w:val="-5"/>
                        <w:color w:val="000000"/>
                      </w:rPr>
                      <w:fldChar w:fldCharType="end"/>
                    </w:r>
                  </w:p>
                </w:txbxContent>
              </v:textbox>
              <w10:wrap type="none"/>
            </v:rect>
          </w:pict>
        </mc:Fallback>
      </mc:AlternateContent>
    </w:r>
  </w:p>
</w:hdr>
</file>

<file path=word/header7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494" wp14:anchorId="71F9D84D">
              <wp:simplePos x="0" y="0"/>
              <wp:positionH relativeFrom="page">
                <wp:posOffset>662940</wp:posOffset>
              </wp:positionH>
              <wp:positionV relativeFrom="page">
                <wp:posOffset>664845</wp:posOffset>
              </wp:positionV>
              <wp:extent cx="5074920" cy="635"/>
              <wp:effectExtent l="3175" t="3175" r="3810" b="3175"/>
              <wp:wrapNone/>
              <wp:docPr id="332" name="Line 76"/>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76" stroked="t" o:allowincell="f" style="position:absolute;mso-position-horizontal-relative:page;mso-position-vertical-relative:page" wp14:anchorId="71F9D84D">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495" wp14:anchorId="31E5810B">
              <wp:simplePos x="0" y="0"/>
              <wp:positionH relativeFrom="page">
                <wp:posOffset>625475</wp:posOffset>
              </wp:positionH>
              <wp:positionV relativeFrom="page">
                <wp:posOffset>428625</wp:posOffset>
              </wp:positionV>
              <wp:extent cx="894080" cy="198755"/>
              <wp:effectExtent l="0" t="635" r="0" b="0"/>
              <wp:wrapNone/>
              <wp:docPr id="333" name="docshape 70"/>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40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70" path="m0,0l-2147483645,0l-2147483645,-2147483646l0,-2147483646xe" stroked="f" o:allowincell="f" style="position:absolute;margin-left:49.25pt;margin-top:33.75pt;width:70.35pt;height:15.6pt;mso-wrap-style:square;v-text-anchor:top;mso-position-horizontal-relative:page;mso-position-vertical-relative:page" wp14:anchorId="31E5810B">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40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7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492" wp14:anchorId="70B7C690">
              <wp:simplePos x="0" y="0"/>
              <wp:positionH relativeFrom="page">
                <wp:posOffset>0</wp:posOffset>
              </wp:positionH>
              <wp:positionV relativeFrom="page">
                <wp:posOffset>0</wp:posOffset>
              </wp:positionV>
              <wp:extent cx="5074285" cy="635"/>
              <wp:effectExtent l="3175" t="3175" r="3810" b="3175"/>
              <wp:wrapNone/>
              <wp:docPr id="335" name="Line 75"/>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0pt,0pt" to="399.5pt,0pt" ID="Line 75" stroked="t" o:allowincell="f" style="position:absolute;mso-position-horizontal-relative:page;mso-position-vertical-relative:page" wp14:anchorId="70B7C690">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493" wp14:anchorId="7BA027A2">
              <wp:simplePos x="0" y="0"/>
              <wp:positionH relativeFrom="page">
                <wp:posOffset>0</wp:posOffset>
              </wp:positionH>
              <wp:positionV relativeFrom="page">
                <wp:posOffset>0</wp:posOffset>
              </wp:positionV>
              <wp:extent cx="2411095" cy="198755"/>
              <wp:effectExtent l="635" t="635" r="0" b="0"/>
              <wp:wrapNone/>
              <wp:docPr id="336" name="docshape 69"/>
              <a:graphic xmlns:a="http://schemas.openxmlformats.org/drawingml/2006/main">
                <a:graphicData uri="http://schemas.microsoft.com/office/word/2010/wordprocessingShape">
                  <wps:wsp>
                    <wps:cNvSpPr/>
                    <wps:spPr>
                      <a:xfrm>
                        <a:off x="0" y="0"/>
                        <a:ext cx="24109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 xml:space="preserve">Chapter 4: Building App Navigation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wps:txbx>
                    <wps:bodyPr lIns="0" rIns="0" tIns="0" bIns="0" anchor="t" upright="1">
                      <a:noAutofit/>
                    </wps:bodyPr>
                  </wps:wsp>
                </a:graphicData>
              </a:graphic>
            </wp:anchor>
          </w:drawing>
        </mc:Choice>
        <mc:Fallback>
          <w:pict>
            <v:rect id="shape_0" ID="docshape 69" path="m0,0l-2147483645,0l-2147483645,-2147483646l0,-2147483646xe" stroked="f" o:allowincell="f" style="position:absolute;margin-left:0pt;margin-top:0pt;width:189.8pt;height:15.6pt;mso-wrap-style:square;v-text-anchor:top;mso-position-horizontal-relative:page;mso-position-vertical-relative:page" wp14:anchorId="7BA027A2">
              <v:fill o:detectmouseclick="t" on="false"/>
              <v:stroke color="#3465a4" joinstyle="round" endcap="flat"/>
              <v:textbox>
                <w:txbxContent>
                  <w:p>
                    <w:pPr>
                      <w:pStyle w:val="TextBody"/>
                      <w:spacing w:before="20" w:after="0"/>
                      <w:ind w:left="20" w:hanging="0"/>
                      <w:rPr>
                        <w:color w:val="000000"/>
                      </w:rPr>
                    </w:pPr>
                    <w:r>
                      <w:rPr>
                        <w:color w:val="000000"/>
                      </w:rPr>
                      <w:t xml:space="preserve">Chapter 4: Building App Navigation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0</w:t>
                    </w:r>
                    <w:r>
                      <w:rPr>
                        <w:spacing w:val="-5"/>
                        <w:color w:val="000000"/>
                      </w:rPr>
                      <w:fldChar w:fldCharType="end"/>
                    </w:r>
                  </w:p>
                </w:txbxContent>
              </v:textbox>
              <w10:wrap type="none"/>
            </v:rect>
          </w:pict>
        </mc:Fallback>
      </mc:AlternateContent>
    </w:r>
  </w:p>
</w:hdr>
</file>

<file path=word/header7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500" wp14:anchorId="71F9D84D">
              <wp:simplePos x="0" y="0"/>
              <wp:positionH relativeFrom="page">
                <wp:posOffset>662940</wp:posOffset>
              </wp:positionH>
              <wp:positionV relativeFrom="page">
                <wp:posOffset>664845</wp:posOffset>
              </wp:positionV>
              <wp:extent cx="5074920" cy="635"/>
              <wp:effectExtent l="3175" t="3175" r="3810" b="3175"/>
              <wp:wrapNone/>
              <wp:docPr id="341" name="Line 78"/>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78" stroked="t" o:allowincell="f" style="position:absolute;mso-position-horizontal-relative:page;mso-position-vertical-relative:page" wp14:anchorId="71F9D84D">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501" wp14:anchorId="31E5810B">
              <wp:simplePos x="0" y="0"/>
              <wp:positionH relativeFrom="page">
                <wp:posOffset>625475</wp:posOffset>
              </wp:positionH>
              <wp:positionV relativeFrom="page">
                <wp:posOffset>428625</wp:posOffset>
              </wp:positionV>
              <wp:extent cx="894080" cy="198755"/>
              <wp:effectExtent l="0" t="635" r="0" b="0"/>
              <wp:wrapNone/>
              <wp:docPr id="342" name="docshape 72"/>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42</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72" path="m0,0l-2147483645,0l-2147483645,-2147483646l0,-2147483646xe" stroked="f" o:allowincell="f" style="position:absolute;margin-left:49.25pt;margin-top:33.75pt;width:70.35pt;height:15.6pt;mso-wrap-style:square;v-text-anchor:top;mso-position-horizontal-relative:page;mso-position-vertical-relative:page" wp14:anchorId="31E5810B">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42</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21" wp14:anchorId="134954AC">
              <wp:simplePos x="0" y="0"/>
              <wp:positionH relativeFrom="page">
                <wp:posOffset>1120140</wp:posOffset>
              </wp:positionH>
              <wp:positionV relativeFrom="page">
                <wp:posOffset>664845</wp:posOffset>
              </wp:positionV>
              <wp:extent cx="5074285" cy="635"/>
              <wp:effectExtent l="3175" t="3175" r="3810" b="3175"/>
              <wp:wrapNone/>
              <wp:docPr id="27" name="Line 5"/>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5" stroked="t" o:allowincell="f" style="position:absolute;mso-position-horizontal-relative:page;mso-position-vertical-relative:page" wp14:anchorId="134954AC">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123" wp14:anchorId="22792F60">
              <wp:simplePos x="0" y="0"/>
              <wp:positionH relativeFrom="page">
                <wp:posOffset>3887470</wp:posOffset>
              </wp:positionH>
              <wp:positionV relativeFrom="page">
                <wp:posOffset>428625</wp:posOffset>
              </wp:positionV>
              <wp:extent cx="2358390" cy="198755"/>
              <wp:effectExtent l="0" t="635" r="0" b="0"/>
              <wp:wrapNone/>
              <wp:docPr id="28" name="docshape 5"/>
              <a:graphic xmlns:a="http://schemas.openxmlformats.org/drawingml/2006/main">
                <a:graphicData uri="http://schemas.microsoft.com/office/word/2010/wordprocessingShape">
                  <wps:wsp>
                    <wps:cNvSpPr/>
                    <wps:spPr>
                      <a:xfrm>
                        <a:off x="0" y="0"/>
                        <a:ext cx="235836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Chapter</w:t>
                          </w:r>
                          <w:r>
                            <w:rPr>
                              <w:color w:val="000000"/>
                              <w:spacing w:val="-1"/>
                            </w:rPr>
                            <w:t xml:space="preserve"> </w:t>
                          </w:r>
                          <w:r>
                            <w:rPr>
                              <w:color w:val="000000"/>
                            </w:rPr>
                            <w:t>1:</w:t>
                          </w:r>
                          <w:r>
                            <w:rPr>
                              <w:color w:val="000000"/>
                              <w:spacing w:val="-1"/>
                            </w:rPr>
                            <w:t xml:space="preserve"> </w:t>
                          </w:r>
                          <w:r>
                            <w:rPr>
                              <w:color w:val="000000"/>
                            </w:rPr>
                            <w:t>Creating</w:t>
                          </w:r>
                          <w:r>
                            <w:rPr>
                              <w:color w:val="000000"/>
                              <w:spacing w:val="-1"/>
                            </w:rPr>
                            <w:t xml:space="preserve"> </w:t>
                          </w:r>
                          <w:r>
                            <w:rPr>
                              <w:color w:val="000000"/>
                            </w:rPr>
                            <w:t>Your</w:t>
                          </w:r>
                          <w:r>
                            <w:rPr>
                              <w:color w:val="000000"/>
                              <w:spacing w:val="-1"/>
                            </w:rPr>
                            <w:t xml:space="preserve"> </w:t>
                          </w:r>
                          <w:r>
                            <w:rPr>
                              <w:color w:val="000000"/>
                            </w:rPr>
                            <w:t>First</w:t>
                          </w:r>
                          <w:r>
                            <w:rPr>
                              <w:color w:val="000000"/>
                              <w:spacing w:val="-1"/>
                            </w:rPr>
                            <w:t xml:space="preserve"> </w:t>
                          </w:r>
                          <w:r>
                            <w:rPr>
                              <w:color w:val="000000"/>
                            </w:rPr>
                            <w:t>App</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9</w:t>
                          </w:r>
                          <w:r>
                            <w:rPr>
                              <w:spacing w:val="-5"/>
                              <w:color w:val="000000"/>
                            </w:rPr>
                            <w:fldChar w:fldCharType="end"/>
                          </w:r>
                        </w:p>
                      </w:txbxContent>
                    </wps:txbx>
                    <wps:bodyPr lIns="0" rIns="0" tIns="0" bIns="0" anchor="t" upright="1">
                      <a:noAutofit/>
                    </wps:bodyPr>
                  </wps:wsp>
                </a:graphicData>
              </a:graphic>
            </wp:anchor>
          </w:drawing>
        </mc:Choice>
        <mc:Fallback>
          <w:pict>
            <v:rect id="shape_0" ID="docshape 5" path="m0,0l-2147483645,0l-2147483645,-2147483646l0,-2147483646xe" stroked="f" o:allowincell="f" style="position:absolute;margin-left:306.1pt;margin-top:33.75pt;width:185.65pt;height:15.6pt;mso-wrap-style:square;v-text-anchor:top;mso-position-horizontal-relative:page;mso-position-vertical-relative:page" wp14:anchorId="22792F60">
              <v:fill o:detectmouseclick="t" on="false"/>
              <v:stroke color="#3465a4" joinstyle="round" endcap="flat"/>
              <v:textbox>
                <w:txbxContent>
                  <w:p>
                    <w:pPr>
                      <w:pStyle w:val="TextBody"/>
                      <w:spacing w:before="20" w:after="0"/>
                      <w:ind w:left="20" w:hanging="0"/>
                      <w:rPr>
                        <w:color w:val="000000"/>
                      </w:rPr>
                    </w:pPr>
                    <w:r>
                      <w:rPr>
                        <w:color w:val="000000"/>
                      </w:rPr>
                      <w:t>Chapter</w:t>
                    </w:r>
                    <w:r>
                      <w:rPr>
                        <w:color w:val="000000"/>
                        <w:spacing w:val="-1"/>
                      </w:rPr>
                      <w:t xml:space="preserve"> </w:t>
                    </w:r>
                    <w:r>
                      <w:rPr>
                        <w:color w:val="000000"/>
                      </w:rPr>
                      <w:t>1:</w:t>
                    </w:r>
                    <w:r>
                      <w:rPr>
                        <w:color w:val="000000"/>
                        <w:spacing w:val="-1"/>
                      </w:rPr>
                      <w:t xml:space="preserve"> </w:t>
                    </w:r>
                    <w:r>
                      <w:rPr>
                        <w:color w:val="000000"/>
                      </w:rPr>
                      <w:t>Creating</w:t>
                    </w:r>
                    <w:r>
                      <w:rPr>
                        <w:color w:val="000000"/>
                        <w:spacing w:val="-1"/>
                      </w:rPr>
                      <w:t xml:space="preserve"> </w:t>
                    </w:r>
                    <w:r>
                      <w:rPr>
                        <w:color w:val="000000"/>
                      </w:rPr>
                      <w:t>Your</w:t>
                    </w:r>
                    <w:r>
                      <w:rPr>
                        <w:color w:val="000000"/>
                        <w:spacing w:val="-1"/>
                      </w:rPr>
                      <w:t xml:space="preserve"> </w:t>
                    </w:r>
                    <w:r>
                      <w:rPr>
                        <w:color w:val="000000"/>
                      </w:rPr>
                      <w:t>First</w:t>
                    </w:r>
                    <w:r>
                      <w:rPr>
                        <w:color w:val="000000"/>
                        <w:spacing w:val="-1"/>
                      </w:rPr>
                      <w:t xml:space="preserve"> </w:t>
                    </w:r>
                    <w:r>
                      <w:rPr>
                        <w:color w:val="000000"/>
                      </w:rPr>
                      <w:t>App</w:t>
                    </w:r>
                    <w:r>
                      <w:rPr>
                        <w:color w:val="000000"/>
                        <w:spacing w:val="-1"/>
                      </w:rPr>
                      <w:t xml:space="preserve"> </w:t>
                    </w:r>
                    <w:r>
                      <w:rPr>
                        <w:color w:val="000000"/>
                      </w:rPr>
                      <w:t>|</w:t>
                    </w:r>
                    <w:r>
                      <w:rPr>
                        <w:color w:val="000000"/>
                        <w:spacing w:val="-1"/>
                      </w:rPr>
                      <w:t xml:space="preserve">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9</w:t>
                    </w:r>
                    <w:r>
                      <w:rPr>
                        <w:spacing w:val="-5"/>
                        <w:color w:val="000000"/>
                      </w:rPr>
                      <w:fldChar w:fldCharType="end"/>
                    </w:r>
                  </w:p>
                </w:txbxContent>
              </v:textbox>
              <w10:wrap type="none"/>
            </v:rect>
          </w:pict>
        </mc:Fallback>
      </mc:AlternateContent>
    </w:r>
  </w:p>
</w:hdr>
</file>

<file path=word/header8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497" wp14:anchorId="70B7C690">
              <wp:simplePos x="0" y="0"/>
              <wp:positionH relativeFrom="page">
                <wp:posOffset>1120140</wp:posOffset>
              </wp:positionH>
              <wp:positionV relativeFrom="page">
                <wp:posOffset>664845</wp:posOffset>
              </wp:positionV>
              <wp:extent cx="5074285" cy="635"/>
              <wp:effectExtent l="3175" t="3175" r="3810" b="3175"/>
              <wp:wrapNone/>
              <wp:docPr id="344" name="Line 77"/>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77" stroked="t" o:allowincell="f" style="position:absolute;mso-position-horizontal-relative:page;mso-position-vertical-relative:page" wp14:anchorId="70B7C690">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498" wp14:anchorId="7BA027A2">
              <wp:simplePos x="0" y="0"/>
              <wp:positionH relativeFrom="page">
                <wp:posOffset>3835400</wp:posOffset>
              </wp:positionH>
              <wp:positionV relativeFrom="page">
                <wp:posOffset>428625</wp:posOffset>
              </wp:positionV>
              <wp:extent cx="2411095" cy="198755"/>
              <wp:effectExtent l="635" t="635" r="0" b="0"/>
              <wp:wrapNone/>
              <wp:docPr id="345" name="docshape 71"/>
              <a:graphic xmlns:a="http://schemas.openxmlformats.org/drawingml/2006/main">
                <a:graphicData uri="http://schemas.microsoft.com/office/word/2010/wordprocessingShape">
                  <wps:wsp>
                    <wps:cNvSpPr/>
                    <wps:spPr>
                      <a:xfrm>
                        <a:off x="0" y="0"/>
                        <a:ext cx="24109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 xml:space="preserve">Chapter 4: Building App Navigation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41</w:t>
                          </w:r>
                          <w:r>
                            <w:rPr>
                              <w:spacing w:val="-5"/>
                              <w:color w:val="000000"/>
                            </w:rPr>
                            <w:fldChar w:fldCharType="end"/>
                          </w:r>
                        </w:p>
                      </w:txbxContent>
                    </wps:txbx>
                    <wps:bodyPr lIns="0" rIns="0" tIns="0" bIns="0" anchor="t" upright="1">
                      <a:noAutofit/>
                    </wps:bodyPr>
                  </wps:wsp>
                </a:graphicData>
              </a:graphic>
            </wp:anchor>
          </w:drawing>
        </mc:Choice>
        <mc:Fallback>
          <w:pict>
            <v:rect id="shape_0" ID="docshape 71" path="m0,0l-2147483645,0l-2147483645,-2147483646l0,-2147483646xe" stroked="f" o:allowincell="f" style="position:absolute;margin-left:302pt;margin-top:33.75pt;width:189.8pt;height:15.6pt;mso-wrap-style:square;v-text-anchor:top;mso-position-horizontal-relative:page;mso-position-vertical-relative:page" wp14:anchorId="7BA027A2">
              <v:fill o:detectmouseclick="t" on="false"/>
              <v:stroke color="#3465a4" joinstyle="round" endcap="flat"/>
              <v:textbox>
                <w:txbxContent>
                  <w:p>
                    <w:pPr>
                      <w:pStyle w:val="TextBody"/>
                      <w:spacing w:before="20" w:after="0"/>
                      <w:ind w:left="20" w:hanging="0"/>
                      <w:rPr>
                        <w:color w:val="000000"/>
                      </w:rPr>
                    </w:pPr>
                    <w:r>
                      <w:rPr>
                        <w:color w:val="000000"/>
                      </w:rPr>
                      <w:t xml:space="preserve">Chapter 4: Building App Navigation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41</w:t>
                    </w:r>
                    <w:r>
                      <w:rPr>
                        <w:spacing w:val="-5"/>
                        <w:color w:val="000000"/>
                      </w:rPr>
                      <w:fldChar w:fldCharType="end"/>
                    </w:r>
                  </w:p>
                </w:txbxContent>
              </v:textbox>
              <w10:wrap type="none"/>
            </v:rect>
          </w:pict>
        </mc:Fallback>
      </mc:AlternateContent>
    </w:r>
  </w:p>
</w:hdr>
</file>

<file path=word/header8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504" wp14:anchorId="71F9D84D">
              <wp:simplePos x="0" y="0"/>
              <wp:positionH relativeFrom="page">
                <wp:posOffset>662940</wp:posOffset>
              </wp:positionH>
              <wp:positionV relativeFrom="page">
                <wp:posOffset>664845</wp:posOffset>
              </wp:positionV>
              <wp:extent cx="5074920" cy="635"/>
              <wp:effectExtent l="3175" t="3175" r="3810" b="3175"/>
              <wp:wrapNone/>
              <wp:docPr id="349" name="Line 80"/>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80" stroked="t" o:allowincell="f" style="position:absolute;mso-position-horizontal-relative:page;mso-position-vertical-relative:page" wp14:anchorId="71F9D84D">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505" wp14:anchorId="31E5810B">
              <wp:simplePos x="0" y="0"/>
              <wp:positionH relativeFrom="page">
                <wp:posOffset>625475</wp:posOffset>
              </wp:positionH>
              <wp:positionV relativeFrom="page">
                <wp:posOffset>428625</wp:posOffset>
              </wp:positionV>
              <wp:extent cx="894080" cy="198755"/>
              <wp:effectExtent l="0" t="635" r="0" b="0"/>
              <wp:wrapNone/>
              <wp:docPr id="350" name="docshape 74"/>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42</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74" path="m0,0l-2147483645,0l-2147483645,-2147483646l0,-2147483646xe" stroked="f" o:allowincell="f" style="position:absolute;margin-left:49.25pt;margin-top:33.75pt;width:70.35pt;height:15.6pt;mso-wrap-style:square;v-text-anchor:top;mso-position-horizontal-relative:page;mso-position-vertical-relative:page" wp14:anchorId="31E5810B">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42</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8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502" wp14:anchorId="70B7C690">
              <wp:simplePos x="0" y="0"/>
              <wp:positionH relativeFrom="page">
                <wp:posOffset>1120140</wp:posOffset>
              </wp:positionH>
              <wp:positionV relativeFrom="page">
                <wp:posOffset>664845</wp:posOffset>
              </wp:positionV>
              <wp:extent cx="5074285" cy="635"/>
              <wp:effectExtent l="3175" t="3175" r="3810" b="3175"/>
              <wp:wrapNone/>
              <wp:docPr id="352" name="Line 79"/>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79" stroked="t" o:allowincell="f" style="position:absolute;mso-position-horizontal-relative:page;mso-position-vertical-relative:page" wp14:anchorId="70B7C690">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503" wp14:anchorId="7BA027A2">
              <wp:simplePos x="0" y="0"/>
              <wp:positionH relativeFrom="page">
                <wp:posOffset>3835400</wp:posOffset>
              </wp:positionH>
              <wp:positionV relativeFrom="page">
                <wp:posOffset>428625</wp:posOffset>
              </wp:positionV>
              <wp:extent cx="2411095" cy="198755"/>
              <wp:effectExtent l="635" t="635" r="0" b="0"/>
              <wp:wrapNone/>
              <wp:docPr id="353" name="docshape 73"/>
              <a:graphic xmlns:a="http://schemas.openxmlformats.org/drawingml/2006/main">
                <a:graphicData uri="http://schemas.microsoft.com/office/word/2010/wordprocessingShape">
                  <wps:wsp>
                    <wps:cNvSpPr/>
                    <wps:spPr>
                      <a:xfrm>
                        <a:off x="0" y="0"/>
                        <a:ext cx="24109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 xml:space="preserve">Chapter 4: Building App Navigation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43</w:t>
                          </w:r>
                          <w:r>
                            <w:rPr>
                              <w:spacing w:val="-5"/>
                              <w:color w:val="000000"/>
                            </w:rPr>
                            <w:fldChar w:fldCharType="end"/>
                          </w:r>
                        </w:p>
                      </w:txbxContent>
                    </wps:txbx>
                    <wps:bodyPr lIns="0" rIns="0" tIns="0" bIns="0" anchor="t" upright="1">
                      <a:noAutofit/>
                    </wps:bodyPr>
                  </wps:wsp>
                </a:graphicData>
              </a:graphic>
            </wp:anchor>
          </w:drawing>
        </mc:Choice>
        <mc:Fallback>
          <w:pict>
            <v:rect id="shape_0" ID="docshape 73" path="m0,0l-2147483645,0l-2147483645,-2147483646l0,-2147483646xe" stroked="f" o:allowincell="f" style="position:absolute;margin-left:302pt;margin-top:33.75pt;width:189.8pt;height:15.6pt;mso-wrap-style:square;v-text-anchor:top;mso-position-horizontal-relative:page;mso-position-vertical-relative:page" wp14:anchorId="7BA027A2">
              <v:fill o:detectmouseclick="t" on="false"/>
              <v:stroke color="#3465a4" joinstyle="round" endcap="flat"/>
              <v:textbox>
                <w:txbxContent>
                  <w:p>
                    <w:pPr>
                      <w:pStyle w:val="TextBody"/>
                      <w:spacing w:before="20" w:after="0"/>
                      <w:ind w:left="20" w:hanging="0"/>
                      <w:rPr>
                        <w:color w:val="000000"/>
                      </w:rPr>
                    </w:pPr>
                    <w:r>
                      <w:rPr>
                        <w:color w:val="000000"/>
                      </w:rPr>
                      <w:t xml:space="preserve">Chapter 4: Building App Navigation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43</w:t>
                    </w:r>
                    <w:r>
                      <w:rPr>
                        <w:spacing w:val="-5"/>
                        <w:color w:val="000000"/>
                      </w:rPr>
                      <w:fldChar w:fldCharType="end"/>
                    </w:r>
                  </w:p>
                </w:txbxContent>
              </v:textbox>
              <w10:wrap type="none"/>
            </v:rect>
          </w:pict>
        </mc:Fallback>
      </mc:AlternateContent>
    </w:r>
  </w:p>
</w:hdr>
</file>

<file path=word/header8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510" wp14:anchorId="71F9D84D">
              <wp:simplePos x="0" y="0"/>
              <wp:positionH relativeFrom="page">
                <wp:posOffset>662940</wp:posOffset>
              </wp:positionH>
              <wp:positionV relativeFrom="page">
                <wp:posOffset>664845</wp:posOffset>
              </wp:positionV>
              <wp:extent cx="5074920" cy="635"/>
              <wp:effectExtent l="3175" t="3175" r="3810" b="3175"/>
              <wp:wrapNone/>
              <wp:docPr id="356" name="Line 82"/>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82" stroked="t" o:allowincell="f" style="position:absolute;mso-position-horizontal-relative:page;mso-position-vertical-relative:page" wp14:anchorId="71F9D84D">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511" wp14:anchorId="31E5810B">
              <wp:simplePos x="0" y="0"/>
              <wp:positionH relativeFrom="page">
                <wp:posOffset>625475</wp:posOffset>
              </wp:positionH>
              <wp:positionV relativeFrom="page">
                <wp:posOffset>428625</wp:posOffset>
              </wp:positionV>
              <wp:extent cx="894080" cy="198755"/>
              <wp:effectExtent l="0" t="635" r="0" b="0"/>
              <wp:wrapNone/>
              <wp:docPr id="357" name="docshape 76"/>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44</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76" path="m0,0l-2147483645,0l-2147483645,-2147483646l0,-2147483646xe" stroked="f" o:allowincell="f" style="position:absolute;margin-left:49.25pt;margin-top:33.75pt;width:70.35pt;height:15.6pt;mso-wrap-style:square;v-text-anchor:top;mso-position-horizontal-relative:page;mso-position-vertical-relative:page" wp14:anchorId="31E5810B">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44</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8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507" wp14:anchorId="70B7C690">
              <wp:simplePos x="0" y="0"/>
              <wp:positionH relativeFrom="page">
                <wp:posOffset>1120140</wp:posOffset>
              </wp:positionH>
              <wp:positionV relativeFrom="page">
                <wp:posOffset>664845</wp:posOffset>
              </wp:positionV>
              <wp:extent cx="5074285" cy="635"/>
              <wp:effectExtent l="3175" t="3175" r="3810" b="3175"/>
              <wp:wrapNone/>
              <wp:docPr id="359" name="Line 81"/>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81" stroked="t" o:allowincell="f" style="position:absolute;mso-position-horizontal-relative:page;mso-position-vertical-relative:page" wp14:anchorId="70B7C690">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508" wp14:anchorId="7BA027A2">
              <wp:simplePos x="0" y="0"/>
              <wp:positionH relativeFrom="page">
                <wp:posOffset>3835400</wp:posOffset>
              </wp:positionH>
              <wp:positionV relativeFrom="page">
                <wp:posOffset>428625</wp:posOffset>
              </wp:positionV>
              <wp:extent cx="2411095" cy="198755"/>
              <wp:effectExtent l="635" t="635" r="0" b="0"/>
              <wp:wrapNone/>
              <wp:docPr id="360" name="docshape 75"/>
              <a:graphic xmlns:a="http://schemas.openxmlformats.org/drawingml/2006/main">
                <a:graphicData uri="http://schemas.microsoft.com/office/word/2010/wordprocessingShape">
                  <wps:wsp>
                    <wps:cNvSpPr/>
                    <wps:spPr>
                      <a:xfrm>
                        <a:off x="0" y="0"/>
                        <a:ext cx="24109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 xml:space="preserve">Chapter 4: Building App Navigation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43</w:t>
                          </w:r>
                          <w:r>
                            <w:rPr>
                              <w:spacing w:val="-5"/>
                              <w:color w:val="000000"/>
                            </w:rPr>
                            <w:fldChar w:fldCharType="end"/>
                          </w:r>
                        </w:p>
                      </w:txbxContent>
                    </wps:txbx>
                    <wps:bodyPr lIns="0" rIns="0" tIns="0" bIns="0" anchor="t" upright="1">
                      <a:noAutofit/>
                    </wps:bodyPr>
                  </wps:wsp>
                </a:graphicData>
              </a:graphic>
            </wp:anchor>
          </w:drawing>
        </mc:Choice>
        <mc:Fallback>
          <w:pict>
            <v:rect id="shape_0" ID="docshape 75" path="m0,0l-2147483645,0l-2147483645,-2147483646l0,-2147483646xe" stroked="f" o:allowincell="f" style="position:absolute;margin-left:302pt;margin-top:33.75pt;width:189.8pt;height:15.6pt;mso-wrap-style:square;v-text-anchor:top;mso-position-horizontal-relative:page;mso-position-vertical-relative:page" wp14:anchorId="7BA027A2">
              <v:fill o:detectmouseclick="t" on="false"/>
              <v:stroke color="#3465a4" joinstyle="round" endcap="flat"/>
              <v:textbox>
                <w:txbxContent>
                  <w:p>
                    <w:pPr>
                      <w:pStyle w:val="TextBody"/>
                      <w:spacing w:before="20" w:after="0"/>
                      <w:ind w:left="20" w:hanging="0"/>
                      <w:rPr>
                        <w:color w:val="000000"/>
                      </w:rPr>
                    </w:pPr>
                    <w:r>
                      <w:rPr>
                        <w:color w:val="000000"/>
                      </w:rPr>
                      <w:t xml:space="preserve">Chapter 4: Building App Navigation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43</w:t>
                    </w:r>
                    <w:r>
                      <w:rPr>
                        <w:spacing w:val="-5"/>
                        <w:color w:val="000000"/>
                      </w:rPr>
                      <w:fldChar w:fldCharType="end"/>
                    </w:r>
                  </w:p>
                </w:txbxContent>
              </v:textbox>
              <w10:wrap type="none"/>
            </v:rect>
          </w:pict>
        </mc:Fallback>
      </mc:AlternateContent>
    </w:r>
  </w:p>
</w:hdr>
</file>

<file path=word/header8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516" wp14:anchorId="71F9D84D">
              <wp:simplePos x="0" y="0"/>
              <wp:positionH relativeFrom="page">
                <wp:posOffset>662940</wp:posOffset>
              </wp:positionH>
              <wp:positionV relativeFrom="page">
                <wp:posOffset>664845</wp:posOffset>
              </wp:positionV>
              <wp:extent cx="5074920" cy="635"/>
              <wp:effectExtent l="3175" t="3175" r="3810" b="3175"/>
              <wp:wrapNone/>
              <wp:docPr id="366" name="Line 84"/>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84" stroked="t" o:allowincell="f" style="position:absolute;mso-position-horizontal-relative:page;mso-position-vertical-relative:page" wp14:anchorId="71F9D84D">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517" wp14:anchorId="31E5810B">
              <wp:simplePos x="0" y="0"/>
              <wp:positionH relativeFrom="page">
                <wp:posOffset>625475</wp:posOffset>
              </wp:positionH>
              <wp:positionV relativeFrom="page">
                <wp:posOffset>428625</wp:posOffset>
              </wp:positionV>
              <wp:extent cx="894080" cy="198755"/>
              <wp:effectExtent l="0" t="635" r="0" b="0"/>
              <wp:wrapNone/>
              <wp:docPr id="367" name="docshape 78"/>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44</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78" path="m0,0l-2147483645,0l-2147483645,-2147483646l0,-2147483646xe" stroked="f" o:allowincell="f" style="position:absolute;margin-left:49.25pt;margin-top:33.75pt;width:70.35pt;height:15.6pt;mso-wrap-style:square;v-text-anchor:top;mso-position-horizontal-relative:page;mso-position-vertical-relative:page" wp14:anchorId="31E5810B">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44</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8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514" wp14:anchorId="70B7C690">
              <wp:simplePos x="0" y="0"/>
              <wp:positionH relativeFrom="page">
                <wp:posOffset>1120140</wp:posOffset>
              </wp:positionH>
              <wp:positionV relativeFrom="page">
                <wp:posOffset>664845</wp:posOffset>
              </wp:positionV>
              <wp:extent cx="5074285" cy="635"/>
              <wp:effectExtent l="3175" t="3175" r="3810" b="3175"/>
              <wp:wrapNone/>
              <wp:docPr id="369" name="Line 83"/>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83" stroked="t" o:allowincell="f" style="position:absolute;mso-position-horizontal-relative:page;mso-position-vertical-relative:page" wp14:anchorId="70B7C690">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515" wp14:anchorId="7BA027A2">
              <wp:simplePos x="0" y="0"/>
              <wp:positionH relativeFrom="page">
                <wp:posOffset>3835400</wp:posOffset>
              </wp:positionH>
              <wp:positionV relativeFrom="page">
                <wp:posOffset>428625</wp:posOffset>
              </wp:positionV>
              <wp:extent cx="2411095" cy="198755"/>
              <wp:effectExtent l="635" t="635" r="0" b="0"/>
              <wp:wrapNone/>
              <wp:docPr id="370" name="docshape 77"/>
              <a:graphic xmlns:a="http://schemas.openxmlformats.org/drawingml/2006/main">
                <a:graphicData uri="http://schemas.microsoft.com/office/word/2010/wordprocessingShape">
                  <wps:wsp>
                    <wps:cNvSpPr/>
                    <wps:spPr>
                      <a:xfrm>
                        <a:off x="0" y="0"/>
                        <a:ext cx="24109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 xml:space="preserve">Chapter 4: Building App Navigation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45</w:t>
                          </w:r>
                          <w:r>
                            <w:rPr>
                              <w:spacing w:val="-5"/>
                              <w:color w:val="000000"/>
                            </w:rPr>
                            <w:fldChar w:fldCharType="end"/>
                          </w:r>
                        </w:p>
                      </w:txbxContent>
                    </wps:txbx>
                    <wps:bodyPr lIns="0" rIns="0" tIns="0" bIns="0" anchor="t" upright="1">
                      <a:noAutofit/>
                    </wps:bodyPr>
                  </wps:wsp>
                </a:graphicData>
              </a:graphic>
            </wp:anchor>
          </w:drawing>
        </mc:Choice>
        <mc:Fallback>
          <w:pict>
            <v:rect id="shape_0" ID="docshape 77" path="m0,0l-2147483645,0l-2147483645,-2147483646l0,-2147483646xe" stroked="f" o:allowincell="f" style="position:absolute;margin-left:302pt;margin-top:33.75pt;width:189.8pt;height:15.6pt;mso-wrap-style:square;v-text-anchor:top;mso-position-horizontal-relative:page;mso-position-vertical-relative:page" wp14:anchorId="7BA027A2">
              <v:fill o:detectmouseclick="t" on="false"/>
              <v:stroke color="#3465a4" joinstyle="round" endcap="flat"/>
              <v:textbox>
                <w:txbxContent>
                  <w:p>
                    <w:pPr>
                      <w:pStyle w:val="TextBody"/>
                      <w:spacing w:before="20" w:after="0"/>
                      <w:ind w:left="20" w:hanging="0"/>
                      <w:rPr>
                        <w:color w:val="000000"/>
                      </w:rPr>
                    </w:pPr>
                    <w:r>
                      <w:rPr>
                        <w:color w:val="000000"/>
                      </w:rPr>
                      <w:t xml:space="preserve">Chapter 4: Building App Navigation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45</w:t>
                    </w:r>
                    <w:r>
                      <w:rPr>
                        <w:spacing w:val="-5"/>
                        <w:color w:val="000000"/>
                      </w:rPr>
                      <w:fldChar w:fldCharType="end"/>
                    </w:r>
                  </w:p>
                </w:txbxContent>
              </v:textbox>
              <w10:wrap type="none"/>
            </v:rect>
          </w:pict>
        </mc:Fallback>
      </mc:AlternateContent>
    </w:r>
  </w:p>
</w:hdr>
</file>

<file path=word/header8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522" wp14:anchorId="71F9D84D">
              <wp:simplePos x="0" y="0"/>
              <wp:positionH relativeFrom="page">
                <wp:posOffset>662940</wp:posOffset>
              </wp:positionH>
              <wp:positionV relativeFrom="page">
                <wp:posOffset>664845</wp:posOffset>
              </wp:positionV>
              <wp:extent cx="5074920" cy="635"/>
              <wp:effectExtent l="3175" t="3175" r="3810" b="3175"/>
              <wp:wrapNone/>
              <wp:docPr id="375" name="Line 86"/>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86" stroked="t" o:allowincell="f" style="position:absolute;mso-position-horizontal-relative:page;mso-position-vertical-relative:page" wp14:anchorId="71F9D84D">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523" wp14:anchorId="31E5810B">
              <wp:simplePos x="0" y="0"/>
              <wp:positionH relativeFrom="page">
                <wp:posOffset>625475</wp:posOffset>
              </wp:positionH>
              <wp:positionV relativeFrom="page">
                <wp:posOffset>428625</wp:posOffset>
              </wp:positionV>
              <wp:extent cx="894080" cy="198755"/>
              <wp:effectExtent l="0" t="635" r="0" b="0"/>
              <wp:wrapNone/>
              <wp:docPr id="376" name="docshape 80"/>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46</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80" path="m0,0l-2147483645,0l-2147483645,-2147483646l0,-2147483646xe" stroked="f" o:allowincell="f" style="position:absolute;margin-left:49.25pt;margin-top:33.75pt;width:70.35pt;height:15.6pt;mso-wrap-style:square;v-text-anchor:top;mso-position-horizontal-relative:page;mso-position-vertical-relative:page" wp14:anchorId="31E5810B">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46</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8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519" wp14:anchorId="70B7C690">
              <wp:simplePos x="0" y="0"/>
              <wp:positionH relativeFrom="page">
                <wp:posOffset>1120140</wp:posOffset>
              </wp:positionH>
              <wp:positionV relativeFrom="page">
                <wp:posOffset>664845</wp:posOffset>
              </wp:positionV>
              <wp:extent cx="5074285" cy="635"/>
              <wp:effectExtent l="3175" t="3175" r="3810" b="3175"/>
              <wp:wrapNone/>
              <wp:docPr id="378" name="Line 85"/>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85" stroked="t" o:allowincell="f" style="position:absolute;mso-position-horizontal-relative:page;mso-position-vertical-relative:page" wp14:anchorId="70B7C690">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520" wp14:anchorId="7BA027A2">
              <wp:simplePos x="0" y="0"/>
              <wp:positionH relativeFrom="page">
                <wp:posOffset>3835400</wp:posOffset>
              </wp:positionH>
              <wp:positionV relativeFrom="page">
                <wp:posOffset>428625</wp:posOffset>
              </wp:positionV>
              <wp:extent cx="2411095" cy="198755"/>
              <wp:effectExtent l="635" t="635" r="0" b="0"/>
              <wp:wrapNone/>
              <wp:docPr id="379" name="docshape 79"/>
              <a:graphic xmlns:a="http://schemas.openxmlformats.org/drawingml/2006/main">
                <a:graphicData uri="http://schemas.microsoft.com/office/word/2010/wordprocessingShape">
                  <wps:wsp>
                    <wps:cNvSpPr/>
                    <wps:spPr>
                      <a:xfrm>
                        <a:off x="0" y="0"/>
                        <a:ext cx="24109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 xml:space="preserve">Chapter 4: Building App Navigation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45</w:t>
                          </w:r>
                          <w:r>
                            <w:rPr>
                              <w:spacing w:val="-5"/>
                              <w:color w:val="000000"/>
                            </w:rPr>
                            <w:fldChar w:fldCharType="end"/>
                          </w:r>
                        </w:p>
                      </w:txbxContent>
                    </wps:txbx>
                    <wps:bodyPr lIns="0" rIns="0" tIns="0" bIns="0" anchor="t" upright="1">
                      <a:noAutofit/>
                    </wps:bodyPr>
                  </wps:wsp>
                </a:graphicData>
              </a:graphic>
            </wp:anchor>
          </w:drawing>
        </mc:Choice>
        <mc:Fallback>
          <w:pict>
            <v:rect id="shape_0" ID="docshape 79" path="m0,0l-2147483645,0l-2147483645,-2147483646l0,-2147483646xe" stroked="f" o:allowincell="f" style="position:absolute;margin-left:302pt;margin-top:33.75pt;width:189.8pt;height:15.6pt;mso-wrap-style:square;v-text-anchor:top;mso-position-horizontal-relative:page;mso-position-vertical-relative:page" wp14:anchorId="7BA027A2">
              <v:fill o:detectmouseclick="t" on="false"/>
              <v:stroke color="#3465a4" joinstyle="round" endcap="flat"/>
              <v:textbox>
                <w:txbxContent>
                  <w:p>
                    <w:pPr>
                      <w:pStyle w:val="TextBody"/>
                      <w:spacing w:before="20" w:after="0"/>
                      <w:ind w:left="20" w:hanging="0"/>
                      <w:rPr>
                        <w:color w:val="000000"/>
                      </w:rPr>
                    </w:pPr>
                    <w:r>
                      <w:rPr>
                        <w:color w:val="000000"/>
                      </w:rPr>
                      <w:t xml:space="preserve">Chapter 4: Building App Navigation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45</w:t>
                    </w:r>
                    <w:r>
                      <w:rPr>
                        <w:spacing w:val="-5"/>
                        <w:color w:val="000000"/>
                      </w:rPr>
                      <w:fldChar w:fldCharType="end"/>
                    </w:r>
                  </w:p>
                </w:txbxContent>
              </v:textbox>
              <w10:wrap type="none"/>
            </v:rect>
          </w:pict>
        </mc:Fallback>
      </mc:AlternateContent>
    </w:r>
  </w:p>
</w:hdr>
</file>

<file path=word/header8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526" wp14:anchorId="71F9D84D">
              <wp:simplePos x="0" y="0"/>
              <wp:positionH relativeFrom="page">
                <wp:posOffset>662940</wp:posOffset>
              </wp:positionH>
              <wp:positionV relativeFrom="page">
                <wp:posOffset>664845</wp:posOffset>
              </wp:positionV>
              <wp:extent cx="5074920" cy="635"/>
              <wp:effectExtent l="3175" t="3175" r="3810" b="3175"/>
              <wp:wrapNone/>
              <wp:docPr id="383" name="Line 88"/>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88" stroked="t" o:allowincell="f" style="position:absolute;mso-position-horizontal-relative:page;mso-position-vertical-relative:page" wp14:anchorId="71F9D84D">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527" wp14:anchorId="31E5810B">
              <wp:simplePos x="0" y="0"/>
              <wp:positionH relativeFrom="page">
                <wp:posOffset>625475</wp:posOffset>
              </wp:positionH>
              <wp:positionV relativeFrom="page">
                <wp:posOffset>428625</wp:posOffset>
              </wp:positionV>
              <wp:extent cx="894080" cy="198755"/>
              <wp:effectExtent l="0" t="635" r="0" b="0"/>
              <wp:wrapNone/>
              <wp:docPr id="384" name="docshape 82"/>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46</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82" path="m0,0l-2147483645,0l-2147483645,-2147483646l0,-2147483646xe" stroked="f" o:allowincell="f" style="position:absolute;margin-left:49.25pt;margin-top:33.75pt;width:70.35pt;height:15.6pt;mso-wrap-style:square;v-text-anchor:top;mso-position-horizontal-relative:page;mso-position-vertical-relative:page" wp14:anchorId="31E5810B">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46</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137" wp14:anchorId="60313E6D">
              <wp:simplePos x="0" y="0"/>
              <wp:positionH relativeFrom="page">
                <wp:posOffset>662940</wp:posOffset>
              </wp:positionH>
              <wp:positionV relativeFrom="page">
                <wp:posOffset>664845</wp:posOffset>
              </wp:positionV>
              <wp:extent cx="5074920" cy="635"/>
              <wp:effectExtent l="3175" t="3175" r="3810" b="3175"/>
              <wp:wrapNone/>
              <wp:docPr id="31" name="Line 8"/>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8" stroked="t" o:allowincell="f" style="position:absolute;mso-position-horizontal-relative:page;mso-position-vertical-relative:page" wp14:anchorId="60313E6D">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139" wp14:anchorId="72543F7B">
              <wp:simplePos x="0" y="0"/>
              <wp:positionH relativeFrom="page">
                <wp:posOffset>625475</wp:posOffset>
              </wp:positionH>
              <wp:positionV relativeFrom="page">
                <wp:posOffset>428625</wp:posOffset>
              </wp:positionV>
              <wp:extent cx="967105" cy="198755"/>
              <wp:effectExtent l="635" t="635" r="0" b="0"/>
              <wp:wrapNone/>
              <wp:docPr id="32" name="docshape 8"/>
              <a:graphic xmlns:a="http://schemas.openxmlformats.org/drawingml/2006/main">
                <a:graphicData uri="http://schemas.microsoft.com/office/word/2010/wordprocessingShape">
                  <wps:wsp>
                    <wps:cNvSpPr/>
                    <wps:spPr>
                      <a:xfrm>
                        <a:off x="0" y="0"/>
                        <a:ext cx="96696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8" path="m0,0l-2147483645,0l-2147483645,-2147483646l0,-2147483646xe" stroked="f" o:allowincell="f" style="position:absolute;margin-left:49.25pt;margin-top:33.75pt;width:76.1pt;height:15.6pt;mso-wrap-style:square;v-text-anchor:top;mso-position-horizontal-relative:page;mso-position-vertical-relative:page" wp14:anchorId="72543F7B">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10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9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524" wp14:anchorId="70B7C690">
              <wp:simplePos x="0" y="0"/>
              <wp:positionH relativeFrom="page">
                <wp:posOffset>1120140</wp:posOffset>
              </wp:positionH>
              <wp:positionV relativeFrom="page">
                <wp:posOffset>664845</wp:posOffset>
              </wp:positionV>
              <wp:extent cx="5074285" cy="635"/>
              <wp:effectExtent l="3175" t="3175" r="3810" b="3175"/>
              <wp:wrapNone/>
              <wp:docPr id="386" name="Line 87"/>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87" stroked="t" o:allowincell="f" style="position:absolute;mso-position-horizontal-relative:page;mso-position-vertical-relative:page" wp14:anchorId="70B7C690">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525" wp14:anchorId="7BA027A2">
              <wp:simplePos x="0" y="0"/>
              <wp:positionH relativeFrom="page">
                <wp:posOffset>3835400</wp:posOffset>
              </wp:positionH>
              <wp:positionV relativeFrom="page">
                <wp:posOffset>428625</wp:posOffset>
              </wp:positionV>
              <wp:extent cx="2411095" cy="198755"/>
              <wp:effectExtent l="635" t="635" r="0" b="0"/>
              <wp:wrapNone/>
              <wp:docPr id="387" name="docshape 81"/>
              <a:graphic xmlns:a="http://schemas.openxmlformats.org/drawingml/2006/main">
                <a:graphicData uri="http://schemas.microsoft.com/office/word/2010/wordprocessingShape">
                  <wps:wsp>
                    <wps:cNvSpPr/>
                    <wps:spPr>
                      <a:xfrm>
                        <a:off x="0" y="0"/>
                        <a:ext cx="24109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 xml:space="preserve">Chapter 4: Building App Navigation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47</w:t>
                          </w:r>
                          <w:r>
                            <w:rPr>
                              <w:spacing w:val="-5"/>
                              <w:color w:val="000000"/>
                            </w:rPr>
                            <w:fldChar w:fldCharType="end"/>
                          </w:r>
                        </w:p>
                      </w:txbxContent>
                    </wps:txbx>
                    <wps:bodyPr lIns="0" rIns="0" tIns="0" bIns="0" anchor="t" upright="1">
                      <a:noAutofit/>
                    </wps:bodyPr>
                  </wps:wsp>
                </a:graphicData>
              </a:graphic>
            </wp:anchor>
          </w:drawing>
        </mc:Choice>
        <mc:Fallback>
          <w:pict>
            <v:rect id="shape_0" ID="docshape 81" path="m0,0l-2147483645,0l-2147483645,-2147483646l0,-2147483646xe" stroked="f" o:allowincell="f" style="position:absolute;margin-left:302pt;margin-top:33.75pt;width:189.8pt;height:15.6pt;mso-wrap-style:square;v-text-anchor:top;mso-position-horizontal-relative:page;mso-position-vertical-relative:page" wp14:anchorId="7BA027A2">
              <v:fill o:detectmouseclick="t" on="false"/>
              <v:stroke color="#3465a4" joinstyle="round" endcap="flat"/>
              <v:textbox>
                <w:txbxContent>
                  <w:p>
                    <w:pPr>
                      <w:pStyle w:val="TextBody"/>
                      <w:spacing w:before="20" w:after="0"/>
                      <w:ind w:left="20" w:hanging="0"/>
                      <w:rPr>
                        <w:color w:val="000000"/>
                      </w:rPr>
                    </w:pPr>
                    <w:r>
                      <w:rPr>
                        <w:color w:val="000000"/>
                      </w:rPr>
                      <w:t xml:space="preserve">Chapter 4: Building App Navigation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47</w:t>
                    </w:r>
                    <w:r>
                      <w:rPr>
                        <w:spacing w:val="-5"/>
                        <w:color w:val="000000"/>
                      </w:rPr>
                      <w:fldChar w:fldCharType="end"/>
                    </w:r>
                  </w:p>
                </w:txbxContent>
              </v:textbox>
              <w10:wrap type="none"/>
            </v:rect>
          </w:pict>
        </mc:Fallback>
      </mc:AlternateContent>
    </w:r>
  </w:p>
</w:hdr>
</file>

<file path=word/header9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532" wp14:anchorId="71F9D84D">
              <wp:simplePos x="0" y="0"/>
              <wp:positionH relativeFrom="page">
                <wp:posOffset>662940</wp:posOffset>
              </wp:positionH>
              <wp:positionV relativeFrom="page">
                <wp:posOffset>664845</wp:posOffset>
              </wp:positionV>
              <wp:extent cx="5074920" cy="635"/>
              <wp:effectExtent l="3175" t="3175" r="3810" b="3175"/>
              <wp:wrapNone/>
              <wp:docPr id="390" name="Line 90"/>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90" stroked="t" o:allowincell="f" style="position:absolute;mso-position-horizontal-relative:page;mso-position-vertical-relative:page" wp14:anchorId="71F9D84D">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533" wp14:anchorId="31E5810B">
              <wp:simplePos x="0" y="0"/>
              <wp:positionH relativeFrom="page">
                <wp:posOffset>625475</wp:posOffset>
              </wp:positionH>
              <wp:positionV relativeFrom="page">
                <wp:posOffset>428625</wp:posOffset>
              </wp:positionV>
              <wp:extent cx="894080" cy="198755"/>
              <wp:effectExtent l="0" t="635" r="0" b="0"/>
              <wp:wrapNone/>
              <wp:docPr id="391" name="docshape 84"/>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48</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84" path="m0,0l-2147483645,0l-2147483645,-2147483646l0,-2147483646xe" stroked="f" o:allowincell="f" style="position:absolute;margin-left:49.25pt;margin-top:33.75pt;width:70.35pt;height:15.6pt;mso-wrap-style:square;v-text-anchor:top;mso-position-horizontal-relative:page;mso-position-vertical-relative:page" wp14:anchorId="31E5810B">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48</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9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529" wp14:anchorId="70B7C690">
              <wp:simplePos x="0" y="0"/>
              <wp:positionH relativeFrom="page">
                <wp:posOffset>1120140</wp:posOffset>
              </wp:positionH>
              <wp:positionV relativeFrom="page">
                <wp:posOffset>664845</wp:posOffset>
              </wp:positionV>
              <wp:extent cx="5074285" cy="635"/>
              <wp:effectExtent l="3175" t="3175" r="3810" b="3175"/>
              <wp:wrapNone/>
              <wp:docPr id="393" name="Line 89"/>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89" stroked="t" o:allowincell="f" style="position:absolute;mso-position-horizontal-relative:page;mso-position-vertical-relative:page" wp14:anchorId="70B7C690">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530" wp14:anchorId="7BA027A2">
              <wp:simplePos x="0" y="0"/>
              <wp:positionH relativeFrom="page">
                <wp:posOffset>3835400</wp:posOffset>
              </wp:positionH>
              <wp:positionV relativeFrom="page">
                <wp:posOffset>428625</wp:posOffset>
              </wp:positionV>
              <wp:extent cx="2411095" cy="198755"/>
              <wp:effectExtent l="635" t="635" r="0" b="0"/>
              <wp:wrapNone/>
              <wp:docPr id="394" name="docshape 83"/>
              <a:graphic xmlns:a="http://schemas.openxmlformats.org/drawingml/2006/main">
                <a:graphicData uri="http://schemas.microsoft.com/office/word/2010/wordprocessingShape">
                  <wps:wsp>
                    <wps:cNvSpPr/>
                    <wps:spPr>
                      <a:xfrm>
                        <a:off x="0" y="0"/>
                        <a:ext cx="24109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 xml:space="preserve">Chapter 4: Building App Navigation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47</w:t>
                          </w:r>
                          <w:r>
                            <w:rPr>
                              <w:spacing w:val="-5"/>
                              <w:color w:val="000000"/>
                            </w:rPr>
                            <w:fldChar w:fldCharType="end"/>
                          </w:r>
                        </w:p>
                      </w:txbxContent>
                    </wps:txbx>
                    <wps:bodyPr lIns="0" rIns="0" tIns="0" bIns="0" anchor="t" upright="1">
                      <a:noAutofit/>
                    </wps:bodyPr>
                  </wps:wsp>
                </a:graphicData>
              </a:graphic>
            </wp:anchor>
          </w:drawing>
        </mc:Choice>
        <mc:Fallback>
          <w:pict>
            <v:rect id="shape_0" ID="docshape 83" path="m0,0l-2147483645,0l-2147483645,-2147483646l0,-2147483646xe" stroked="f" o:allowincell="f" style="position:absolute;margin-left:302pt;margin-top:33.75pt;width:189.8pt;height:15.6pt;mso-wrap-style:square;v-text-anchor:top;mso-position-horizontal-relative:page;mso-position-vertical-relative:page" wp14:anchorId="7BA027A2">
              <v:fill o:detectmouseclick="t" on="false"/>
              <v:stroke color="#3465a4" joinstyle="round" endcap="flat"/>
              <v:textbox>
                <w:txbxContent>
                  <w:p>
                    <w:pPr>
                      <w:pStyle w:val="TextBody"/>
                      <w:spacing w:before="20" w:after="0"/>
                      <w:ind w:left="20" w:hanging="0"/>
                      <w:rPr>
                        <w:color w:val="000000"/>
                      </w:rPr>
                    </w:pPr>
                    <w:r>
                      <w:rPr>
                        <w:color w:val="000000"/>
                      </w:rPr>
                      <w:t xml:space="preserve">Chapter 4: Building App Navigation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47</w:t>
                    </w:r>
                    <w:r>
                      <w:rPr>
                        <w:spacing w:val="-5"/>
                        <w:color w:val="000000"/>
                      </w:rPr>
                      <w:fldChar w:fldCharType="end"/>
                    </w:r>
                  </w:p>
                </w:txbxContent>
              </v:textbox>
              <w10:wrap type="none"/>
            </v:rect>
          </w:pict>
        </mc:Fallback>
      </mc:AlternateContent>
    </w:r>
  </w:p>
</w:hdr>
</file>

<file path=word/header9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538" wp14:anchorId="71F9D84D">
              <wp:simplePos x="0" y="0"/>
              <wp:positionH relativeFrom="page">
                <wp:posOffset>662940</wp:posOffset>
              </wp:positionH>
              <wp:positionV relativeFrom="page">
                <wp:posOffset>664845</wp:posOffset>
              </wp:positionV>
              <wp:extent cx="5074920" cy="635"/>
              <wp:effectExtent l="3175" t="3175" r="3810" b="3175"/>
              <wp:wrapNone/>
              <wp:docPr id="398" name="Line 92"/>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92" stroked="t" o:allowincell="f" style="position:absolute;mso-position-horizontal-relative:page;mso-position-vertical-relative:page" wp14:anchorId="71F9D84D">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539" wp14:anchorId="31E5810B">
              <wp:simplePos x="0" y="0"/>
              <wp:positionH relativeFrom="page">
                <wp:posOffset>625475</wp:posOffset>
              </wp:positionH>
              <wp:positionV relativeFrom="page">
                <wp:posOffset>428625</wp:posOffset>
              </wp:positionV>
              <wp:extent cx="894080" cy="198755"/>
              <wp:effectExtent l="0" t="635" r="0" b="0"/>
              <wp:wrapNone/>
              <wp:docPr id="399" name="docshape 86"/>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48</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86" path="m0,0l-2147483645,0l-2147483645,-2147483646l0,-2147483646xe" stroked="f" o:allowincell="f" style="position:absolute;margin-left:49.25pt;margin-top:33.75pt;width:70.35pt;height:15.6pt;mso-wrap-style:square;v-text-anchor:top;mso-position-horizontal-relative:page;mso-position-vertical-relative:page" wp14:anchorId="31E5810B">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48</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9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536" wp14:anchorId="70B7C690">
              <wp:simplePos x="0" y="0"/>
              <wp:positionH relativeFrom="page">
                <wp:posOffset>1120140</wp:posOffset>
              </wp:positionH>
              <wp:positionV relativeFrom="page">
                <wp:posOffset>664845</wp:posOffset>
              </wp:positionV>
              <wp:extent cx="5074285" cy="635"/>
              <wp:effectExtent l="3175" t="3175" r="3810" b="3175"/>
              <wp:wrapNone/>
              <wp:docPr id="401" name="Line 91"/>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91" stroked="t" o:allowincell="f" style="position:absolute;mso-position-horizontal-relative:page;mso-position-vertical-relative:page" wp14:anchorId="70B7C690">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537" wp14:anchorId="7BA027A2">
              <wp:simplePos x="0" y="0"/>
              <wp:positionH relativeFrom="page">
                <wp:posOffset>3835400</wp:posOffset>
              </wp:positionH>
              <wp:positionV relativeFrom="page">
                <wp:posOffset>428625</wp:posOffset>
              </wp:positionV>
              <wp:extent cx="2411095" cy="198755"/>
              <wp:effectExtent l="635" t="635" r="0" b="0"/>
              <wp:wrapNone/>
              <wp:docPr id="402" name="docshape 85"/>
              <a:graphic xmlns:a="http://schemas.openxmlformats.org/drawingml/2006/main">
                <a:graphicData uri="http://schemas.microsoft.com/office/word/2010/wordprocessingShape">
                  <wps:wsp>
                    <wps:cNvSpPr/>
                    <wps:spPr>
                      <a:xfrm>
                        <a:off x="0" y="0"/>
                        <a:ext cx="24109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 xml:space="preserve">Chapter 4: Building App Navigation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49</w:t>
                          </w:r>
                          <w:r>
                            <w:rPr>
                              <w:spacing w:val="-5"/>
                              <w:color w:val="000000"/>
                            </w:rPr>
                            <w:fldChar w:fldCharType="end"/>
                          </w:r>
                        </w:p>
                      </w:txbxContent>
                    </wps:txbx>
                    <wps:bodyPr lIns="0" rIns="0" tIns="0" bIns="0" anchor="t" upright="1">
                      <a:noAutofit/>
                    </wps:bodyPr>
                  </wps:wsp>
                </a:graphicData>
              </a:graphic>
            </wp:anchor>
          </w:drawing>
        </mc:Choice>
        <mc:Fallback>
          <w:pict>
            <v:rect id="shape_0" ID="docshape 85" path="m0,0l-2147483645,0l-2147483645,-2147483646l0,-2147483646xe" stroked="f" o:allowincell="f" style="position:absolute;margin-left:302pt;margin-top:33.75pt;width:189.8pt;height:15.6pt;mso-wrap-style:square;v-text-anchor:top;mso-position-horizontal-relative:page;mso-position-vertical-relative:page" wp14:anchorId="7BA027A2">
              <v:fill o:detectmouseclick="t" on="false"/>
              <v:stroke color="#3465a4" joinstyle="round" endcap="flat"/>
              <v:textbox>
                <w:txbxContent>
                  <w:p>
                    <w:pPr>
                      <w:pStyle w:val="TextBody"/>
                      <w:spacing w:before="20" w:after="0"/>
                      <w:ind w:left="20" w:hanging="0"/>
                      <w:rPr>
                        <w:color w:val="000000"/>
                      </w:rPr>
                    </w:pPr>
                    <w:r>
                      <w:rPr>
                        <w:color w:val="000000"/>
                      </w:rPr>
                      <w:t xml:space="preserve">Chapter 4: Building App Navigation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49</w:t>
                    </w:r>
                    <w:r>
                      <w:rPr>
                        <w:spacing w:val="-5"/>
                        <w:color w:val="000000"/>
                      </w:rPr>
                      <w:fldChar w:fldCharType="end"/>
                    </w:r>
                  </w:p>
                </w:txbxContent>
              </v:textbox>
              <w10:wrap type="none"/>
            </v:rect>
          </w:pict>
        </mc:Fallback>
      </mc:AlternateContent>
    </w:r>
  </w:p>
</w:hdr>
</file>

<file path=word/header9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546" wp14:anchorId="71F9D84D">
              <wp:simplePos x="0" y="0"/>
              <wp:positionH relativeFrom="page">
                <wp:posOffset>662940</wp:posOffset>
              </wp:positionH>
              <wp:positionV relativeFrom="page">
                <wp:posOffset>664845</wp:posOffset>
              </wp:positionV>
              <wp:extent cx="5074920" cy="635"/>
              <wp:effectExtent l="3175" t="3175" r="3810" b="3175"/>
              <wp:wrapNone/>
              <wp:docPr id="405" name="Line 94"/>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94" stroked="t" o:allowincell="f" style="position:absolute;mso-position-horizontal-relative:page;mso-position-vertical-relative:page" wp14:anchorId="71F9D84D">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547" wp14:anchorId="31E5810B">
              <wp:simplePos x="0" y="0"/>
              <wp:positionH relativeFrom="page">
                <wp:posOffset>625475</wp:posOffset>
              </wp:positionH>
              <wp:positionV relativeFrom="page">
                <wp:posOffset>428625</wp:posOffset>
              </wp:positionV>
              <wp:extent cx="894080" cy="198755"/>
              <wp:effectExtent l="0" t="635" r="0" b="0"/>
              <wp:wrapNone/>
              <wp:docPr id="406" name="docshape 88"/>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50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88" path="m0,0l-2147483645,0l-2147483645,-2147483646l0,-2147483646xe" stroked="f" o:allowincell="f" style="position:absolute;margin-left:49.25pt;margin-top:33.75pt;width:70.35pt;height:15.6pt;mso-wrap-style:square;v-text-anchor:top;mso-position-horizontal-relative:page;mso-position-vertical-relative:page" wp14:anchorId="31E5810B">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50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9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543" wp14:anchorId="70B7C690">
              <wp:simplePos x="0" y="0"/>
              <wp:positionH relativeFrom="page">
                <wp:posOffset>1120140</wp:posOffset>
              </wp:positionH>
              <wp:positionV relativeFrom="page">
                <wp:posOffset>664845</wp:posOffset>
              </wp:positionV>
              <wp:extent cx="5074285" cy="635"/>
              <wp:effectExtent l="3175" t="3175" r="3810" b="3175"/>
              <wp:wrapNone/>
              <wp:docPr id="408" name="Line 93"/>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93" stroked="t" o:allowincell="f" style="position:absolute;mso-position-horizontal-relative:page;mso-position-vertical-relative:page" wp14:anchorId="70B7C690">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544" wp14:anchorId="7BA027A2">
              <wp:simplePos x="0" y="0"/>
              <wp:positionH relativeFrom="page">
                <wp:posOffset>3835400</wp:posOffset>
              </wp:positionH>
              <wp:positionV relativeFrom="page">
                <wp:posOffset>428625</wp:posOffset>
              </wp:positionV>
              <wp:extent cx="2411095" cy="198755"/>
              <wp:effectExtent l="635" t="635" r="0" b="0"/>
              <wp:wrapNone/>
              <wp:docPr id="409" name="docshape 87"/>
              <a:graphic xmlns:a="http://schemas.openxmlformats.org/drawingml/2006/main">
                <a:graphicData uri="http://schemas.microsoft.com/office/word/2010/wordprocessingShape">
                  <wps:wsp>
                    <wps:cNvSpPr/>
                    <wps:spPr>
                      <a:xfrm>
                        <a:off x="0" y="0"/>
                        <a:ext cx="24109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 xml:space="preserve">Chapter 4: Building App Navigation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49</w:t>
                          </w:r>
                          <w:r>
                            <w:rPr>
                              <w:spacing w:val="-5"/>
                              <w:color w:val="000000"/>
                            </w:rPr>
                            <w:fldChar w:fldCharType="end"/>
                          </w:r>
                        </w:p>
                      </w:txbxContent>
                    </wps:txbx>
                    <wps:bodyPr lIns="0" rIns="0" tIns="0" bIns="0" anchor="t" upright="1">
                      <a:noAutofit/>
                    </wps:bodyPr>
                  </wps:wsp>
                </a:graphicData>
              </a:graphic>
            </wp:anchor>
          </w:drawing>
        </mc:Choice>
        <mc:Fallback>
          <w:pict>
            <v:rect id="shape_0" ID="docshape 87" path="m0,0l-2147483645,0l-2147483645,-2147483646l0,-2147483646xe" stroked="f" o:allowincell="f" style="position:absolute;margin-left:302pt;margin-top:33.75pt;width:189.8pt;height:15.6pt;mso-wrap-style:square;v-text-anchor:top;mso-position-horizontal-relative:page;mso-position-vertical-relative:page" wp14:anchorId="7BA027A2">
              <v:fill o:detectmouseclick="t" on="false"/>
              <v:stroke color="#3465a4" joinstyle="round" endcap="flat"/>
              <v:textbox>
                <w:txbxContent>
                  <w:p>
                    <w:pPr>
                      <w:pStyle w:val="TextBody"/>
                      <w:spacing w:before="20" w:after="0"/>
                      <w:ind w:left="20" w:hanging="0"/>
                      <w:rPr>
                        <w:color w:val="000000"/>
                      </w:rPr>
                    </w:pPr>
                    <w:r>
                      <w:rPr>
                        <w:color w:val="000000"/>
                      </w:rPr>
                      <w:t xml:space="preserve">Chapter 4: Building App Navigation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49</w:t>
                    </w:r>
                    <w:r>
                      <w:rPr>
                        <w:spacing w:val="-5"/>
                        <w:color w:val="000000"/>
                      </w:rPr>
                      <w:fldChar w:fldCharType="end"/>
                    </w:r>
                  </w:p>
                </w:txbxContent>
              </v:textbox>
              <w10:wrap type="none"/>
            </v:rect>
          </w:pict>
        </mc:Fallback>
      </mc:AlternateContent>
    </w:r>
  </w:p>
</w:hdr>
</file>

<file path=word/header9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550" wp14:anchorId="71F9D84D">
              <wp:simplePos x="0" y="0"/>
              <wp:positionH relativeFrom="page">
                <wp:posOffset>662940</wp:posOffset>
              </wp:positionH>
              <wp:positionV relativeFrom="page">
                <wp:posOffset>664845</wp:posOffset>
              </wp:positionV>
              <wp:extent cx="5074920" cy="635"/>
              <wp:effectExtent l="3175" t="3175" r="3810" b="3175"/>
              <wp:wrapNone/>
              <wp:docPr id="412" name="Line 96"/>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96" stroked="t" o:allowincell="f" style="position:absolute;mso-position-horizontal-relative:page;mso-position-vertical-relative:page" wp14:anchorId="71F9D84D">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551" wp14:anchorId="31E5810B">
              <wp:simplePos x="0" y="0"/>
              <wp:positionH relativeFrom="page">
                <wp:posOffset>625475</wp:posOffset>
              </wp:positionH>
              <wp:positionV relativeFrom="page">
                <wp:posOffset>428625</wp:posOffset>
              </wp:positionV>
              <wp:extent cx="894080" cy="198755"/>
              <wp:effectExtent l="0" t="635" r="0" b="0"/>
              <wp:wrapNone/>
              <wp:docPr id="413" name="docshape 90"/>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50</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90" path="m0,0l-2147483645,0l-2147483645,-2147483646l0,-2147483646xe" stroked="f" o:allowincell="f" style="position:absolute;margin-left:49.25pt;margin-top:33.75pt;width:70.35pt;height:15.6pt;mso-wrap-style:square;v-text-anchor:top;mso-position-horizontal-relative:page;mso-position-vertical-relative:page" wp14:anchorId="31E5810B">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50</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header9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548" wp14:anchorId="70B7C690">
              <wp:simplePos x="0" y="0"/>
              <wp:positionH relativeFrom="page">
                <wp:posOffset>1120140</wp:posOffset>
              </wp:positionH>
              <wp:positionV relativeFrom="page">
                <wp:posOffset>664845</wp:posOffset>
              </wp:positionV>
              <wp:extent cx="5074285" cy="635"/>
              <wp:effectExtent l="3175" t="3175" r="3810" b="3175"/>
              <wp:wrapNone/>
              <wp:docPr id="415" name="Line 95"/>
              <a:graphic xmlns:a="http://schemas.openxmlformats.org/drawingml/2006/main">
                <a:graphicData uri="http://schemas.microsoft.com/office/word/2010/wordprocessingShape">
                  <wps:wsp>
                    <wps:cNvSpPr/>
                    <wps:spPr>
                      <a:xfrm>
                        <a:off x="0" y="0"/>
                        <a:ext cx="507420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88.2pt,52.35pt" to="487.7pt,52.35pt" ID="Line 95" stroked="t" o:allowincell="f" style="position:absolute;mso-position-horizontal-relative:page;mso-position-vertical-relative:page" wp14:anchorId="70B7C690">
              <v:stroke color="black" weight="6480" joinstyle="round" endcap="flat"/>
              <v:fill o:detectmouseclick="t" on="false"/>
              <w10:wrap type="none"/>
            </v:line>
          </w:pict>
        </mc:Fallback>
      </mc:AlternateContent>
      <mc:AlternateContent>
        <mc:Choice Requires="wps">
          <w:drawing>
            <wp:anchor behindDoc="1" distT="635" distB="0" distL="635" distR="0" simplePos="0" locked="0" layoutInCell="0" allowOverlap="1" relativeHeight="549" wp14:anchorId="7BA027A2">
              <wp:simplePos x="0" y="0"/>
              <wp:positionH relativeFrom="page">
                <wp:posOffset>3835400</wp:posOffset>
              </wp:positionH>
              <wp:positionV relativeFrom="page">
                <wp:posOffset>428625</wp:posOffset>
              </wp:positionV>
              <wp:extent cx="2411095" cy="198755"/>
              <wp:effectExtent l="635" t="635" r="0" b="0"/>
              <wp:wrapNone/>
              <wp:docPr id="416" name="docshape 89"/>
              <a:graphic xmlns:a="http://schemas.openxmlformats.org/drawingml/2006/main">
                <a:graphicData uri="http://schemas.microsoft.com/office/word/2010/wordprocessingShape">
                  <wps:wsp>
                    <wps:cNvSpPr/>
                    <wps:spPr>
                      <a:xfrm>
                        <a:off x="0" y="0"/>
                        <a:ext cx="2410920" cy="198720"/>
                      </a:xfrm>
                      <a:prstGeom prst="rect">
                        <a:avLst/>
                      </a:prstGeom>
                      <a:noFill/>
                      <a:ln w="0">
                        <a:noFill/>
                      </a:ln>
                    </wps:spPr>
                    <wps:style>
                      <a:lnRef idx="0"/>
                      <a:fillRef idx="0"/>
                      <a:effectRef idx="0"/>
                      <a:fontRef idx="minor"/>
                    </wps:style>
                    <wps:txbx>
                      <w:txbxContent>
                        <w:p>
                          <w:pPr>
                            <w:pStyle w:val="TextBody"/>
                            <w:spacing w:before="20" w:after="0"/>
                            <w:ind w:left="20" w:hanging="0"/>
                            <w:rPr>
                              <w:color w:val="000000"/>
                            </w:rPr>
                          </w:pPr>
                          <w:r>
                            <w:rPr>
                              <w:color w:val="000000"/>
                            </w:rPr>
                            <w:t xml:space="preserve">Chapter 4: Building App Navigation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51</w:t>
                          </w:r>
                          <w:r>
                            <w:rPr>
                              <w:spacing w:val="-5"/>
                              <w:color w:val="000000"/>
                            </w:rPr>
                            <w:fldChar w:fldCharType="end"/>
                          </w:r>
                        </w:p>
                      </w:txbxContent>
                    </wps:txbx>
                    <wps:bodyPr lIns="0" rIns="0" tIns="0" bIns="0" anchor="t" upright="1">
                      <a:noAutofit/>
                    </wps:bodyPr>
                  </wps:wsp>
                </a:graphicData>
              </a:graphic>
            </wp:anchor>
          </w:drawing>
        </mc:Choice>
        <mc:Fallback>
          <w:pict>
            <v:rect id="shape_0" ID="docshape 89" path="m0,0l-2147483645,0l-2147483645,-2147483646l0,-2147483646xe" stroked="f" o:allowincell="f" style="position:absolute;margin-left:302pt;margin-top:33.75pt;width:189.8pt;height:15.6pt;mso-wrap-style:square;v-text-anchor:top;mso-position-horizontal-relative:page;mso-position-vertical-relative:page" wp14:anchorId="7BA027A2">
              <v:fill o:detectmouseclick="t" on="false"/>
              <v:stroke color="#3465a4" joinstyle="round" endcap="flat"/>
              <v:textbox>
                <w:txbxContent>
                  <w:p>
                    <w:pPr>
                      <w:pStyle w:val="TextBody"/>
                      <w:spacing w:before="20" w:after="0"/>
                      <w:ind w:left="20" w:hanging="0"/>
                      <w:rPr>
                        <w:color w:val="000000"/>
                      </w:rPr>
                    </w:pPr>
                    <w:r>
                      <w:rPr>
                        <w:color w:val="000000"/>
                      </w:rPr>
                      <w:t xml:space="preserve">Chapter 4: Building App Navigation | </w:t>
                    </w:r>
                    <w:r>
                      <w:rPr>
                        <w:color w:val="000000"/>
                        <w:spacing w:val="-5"/>
                      </w:rPr>
                      <w:fldChar w:fldCharType="begin"/>
                    </w:r>
                    <w:r>
                      <w:rPr>
                        <w:spacing w:val="-5"/>
                        <w:color w:val="000000"/>
                      </w:rPr>
                      <w:instrText xml:space="preserve"> PAGE </w:instrText>
                    </w:r>
                    <w:r>
                      <w:rPr>
                        <w:spacing w:val="-5"/>
                        <w:color w:val="000000"/>
                      </w:rPr>
                      <w:fldChar w:fldCharType="separate"/>
                    </w:r>
                    <w:r>
                      <w:rPr>
                        <w:spacing w:val="-5"/>
                        <w:color w:val="000000"/>
                      </w:rPr>
                      <w:t>51</w:t>
                    </w:r>
                    <w:r>
                      <w:rPr>
                        <w:spacing w:val="-5"/>
                        <w:color w:val="000000"/>
                      </w:rPr>
                      <w:fldChar w:fldCharType="end"/>
                    </w:r>
                  </w:p>
                </w:txbxContent>
              </v:textbox>
              <w10:wrap type="none"/>
            </v:rect>
          </w:pict>
        </mc:Fallback>
      </mc:AlternateContent>
    </w:r>
  </w:p>
</w:hdr>
</file>

<file path=word/header9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tLeast" w:line="0"/>
      <w:rPr/>
    </w:pPr>
    <w:r>
      <w:rPr/>
      <mc:AlternateContent>
        <mc:Choice Requires="wps">
          <w:drawing>
            <wp:anchor behindDoc="1" distT="3175" distB="3175" distL="3175" distR="3810" simplePos="0" locked="0" layoutInCell="0" allowOverlap="1" relativeHeight="556" wp14:anchorId="71F9D84D">
              <wp:simplePos x="0" y="0"/>
              <wp:positionH relativeFrom="page">
                <wp:posOffset>662940</wp:posOffset>
              </wp:positionH>
              <wp:positionV relativeFrom="page">
                <wp:posOffset>664845</wp:posOffset>
              </wp:positionV>
              <wp:extent cx="5074920" cy="635"/>
              <wp:effectExtent l="3175" t="3175" r="3810" b="3175"/>
              <wp:wrapNone/>
              <wp:docPr id="418" name="Line 98"/>
              <a:graphic xmlns:a="http://schemas.openxmlformats.org/drawingml/2006/main">
                <a:graphicData uri="http://schemas.microsoft.com/office/word/2010/wordprocessingShape">
                  <wps:wsp>
                    <wps:cNvSpPr/>
                    <wps:spPr>
                      <a:xfrm>
                        <a:off x="0" y="0"/>
                        <a:ext cx="5074920" cy="720"/>
                      </a:xfrm>
                      <a:prstGeom prst="line">
                        <a:avLst/>
                      </a:prstGeom>
                      <a:ln w="6350">
                        <a:solidFill>
                          <a:srgbClr val="000000"/>
                        </a:solidFill>
                        <a:round/>
                      </a:ln>
                    </wps:spPr>
                    <wps:style>
                      <a:lnRef idx="0"/>
                      <a:fillRef idx="0"/>
                      <a:effectRef idx="0"/>
                      <a:fontRef idx="minor"/>
                    </wps:style>
                    <wps:bodyPr/>
                  </wps:wsp>
                </a:graphicData>
              </a:graphic>
            </wp:anchor>
          </w:drawing>
        </mc:Choice>
        <mc:Fallback>
          <w:pict>
            <v:line id="shape_0" from="52.2pt,52.35pt" to="451.75pt,52.35pt" ID="Line 98" stroked="t" o:allowincell="f" style="position:absolute;mso-position-horizontal-relative:page;mso-position-vertical-relative:page" wp14:anchorId="71F9D84D">
              <v:stroke color="black" weight="6480" joinstyle="round" endcap="flat"/>
              <v:fill o:detectmouseclick="t" on="false"/>
              <w10:wrap type="none"/>
            </v:line>
          </w:pict>
        </mc:Fallback>
      </mc:AlternateContent>
      <mc:AlternateContent>
        <mc:Choice Requires="wps">
          <w:drawing>
            <wp:anchor behindDoc="1" distT="635" distB="0" distL="0" distR="0" simplePos="0" locked="0" layoutInCell="0" allowOverlap="1" relativeHeight="557" wp14:anchorId="31E5810B">
              <wp:simplePos x="0" y="0"/>
              <wp:positionH relativeFrom="page">
                <wp:posOffset>625475</wp:posOffset>
              </wp:positionH>
              <wp:positionV relativeFrom="page">
                <wp:posOffset>428625</wp:posOffset>
              </wp:positionV>
              <wp:extent cx="894080" cy="198755"/>
              <wp:effectExtent l="0" t="635" r="0" b="0"/>
              <wp:wrapNone/>
              <wp:docPr id="419" name="docshape 92"/>
              <a:graphic xmlns:a="http://schemas.openxmlformats.org/drawingml/2006/main">
                <a:graphicData uri="http://schemas.microsoft.com/office/word/2010/wordprocessingShape">
                  <wps:wsp>
                    <wps:cNvSpPr/>
                    <wps:spPr>
                      <a:xfrm>
                        <a:off x="0" y="0"/>
                        <a:ext cx="894240" cy="198720"/>
                      </a:xfrm>
                      <a:prstGeom prst="rect">
                        <a:avLst/>
                      </a:prstGeom>
                      <a:noFill/>
                      <a:ln w="0">
                        <a:noFill/>
                      </a:ln>
                    </wps:spPr>
                    <wps:style>
                      <a:lnRef idx="0"/>
                      <a:fillRef idx="0"/>
                      <a:effectRef idx="0"/>
                      <a:fontRef idx="minor"/>
                    </wps:style>
                    <wps:txb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52</w:t>
                          </w:r>
                          <w:r>
                            <w:rPr>
                              <w:color w:val="000000"/>
                            </w:rPr>
                            <w:fldChar w:fldCharType="end"/>
                          </w:r>
                          <w:r>
                            <w:rPr>
                              <w:color w:val="000000"/>
                            </w:rPr>
                            <w:t xml:space="preserve"> </w:t>
                          </w:r>
                          <w:r>
                            <w:rPr>
                              <w:color w:val="000000"/>
                            </w:rPr>
                            <w:t xml:space="preserve">| </w:t>
                          </w:r>
                          <w:r>
                            <w:rPr>
                              <w:color w:val="000000"/>
                              <w:spacing w:val="-2"/>
                            </w:rPr>
                            <w:t>Appendix</w:t>
                          </w:r>
                        </w:p>
                      </w:txbxContent>
                    </wps:txbx>
                    <wps:bodyPr lIns="0" rIns="0" tIns="0" bIns="0" anchor="t" upright="1">
                      <a:noAutofit/>
                    </wps:bodyPr>
                  </wps:wsp>
                </a:graphicData>
              </a:graphic>
            </wp:anchor>
          </w:drawing>
        </mc:Choice>
        <mc:Fallback>
          <w:pict>
            <v:rect id="shape_0" ID="docshape 92" path="m0,0l-2147483645,0l-2147483645,-2147483646l0,-2147483646xe" stroked="f" o:allowincell="f" style="position:absolute;margin-left:49.25pt;margin-top:33.75pt;width:70.35pt;height:15.6pt;mso-wrap-style:square;v-text-anchor:top;mso-position-horizontal-relative:page;mso-position-vertical-relative:page" wp14:anchorId="31E5810B">
              <v:fill o:detectmouseclick="t" on="false"/>
              <v:stroke color="#3465a4" joinstyle="round" endcap="flat"/>
              <v:textbox>
                <w:txbxContent>
                  <w:p>
                    <w:pPr>
                      <w:pStyle w:val="TextBody"/>
                      <w:spacing w:before="20" w:after="0"/>
                      <w:ind w:left="60" w:hanging="0"/>
                      <w:rPr>
                        <w:color w:val="000000"/>
                      </w:rPr>
                    </w:pPr>
                    <w:r>
                      <w:rPr>
                        <w:color w:val="000000"/>
                      </w:rPr>
                      <w:fldChar w:fldCharType="begin"/>
                    </w:r>
                    <w:r>
                      <w:rPr>
                        <w:color w:val="000000"/>
                      </w:rPr>
                      <w:instrText xml:space="preserve"> PAGE </w:instrText>
                    </w:r>
                    <w:r>
                      <w:rPr>
                        <w:color w:val="000000"/>
                      </w:rPr>
                      <w:fldChar w:fldCharType="separate"/>
                    </w:r>
                    <w:r>
                      <w:rPr>
                        <w:color w:val="000000"/>
                      </w:rPr>
                      <w:t>52</w:t>
                    </w:r>
                    <w:r>
                      <w:rPr>
                        <w:color w:val="000000"/>
                      </w:rPr>
                      <w:fldChar w:fldCharType="end"/>
                    </w:r>
                    <w:r>
                      <w:rPr>
                        <w:color w:val="000000"/>
                      </w:rPr>
                      <w:t xml:space="preserve"> </w:t>
                    </w:r>
                    <w:r>
                      <w:rPr>
                        <w:color w:val="000000"/>
                      </w:rPr>
                      <w:t xml:space="preserve">| </w:t>
                    </w:r>
                    <w:r>
                      <w:rPr>
                        <w:color w:val="000000"/>
                        <w:spacing w:val="-2"/>
                      </w:rPr>
                      <w:t>Appendix</w:t>
                    </w:r>
                  </w:p>
                </w:txbxContent>
              </v:textbox>
              <w10:wrap type="none"/>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554" w:hanging="360"/>
      </w:pPr>
      <w:rPr>
        <w:sz w:val="20"/>
        <w:i w:val="false"/>
        <w:b w:val="false"/>
        <w:szCs w:val="20"/>
        <w:iCs w:val="false"/>
        <w:bCs w:val="false"/>
        <w:w w:val="100"/>
        <w:rFonts w:ascii="Open Sans" w:hAnsi="Open Sans" w:eastAsia="Open Sans" w:cs="Open Sans"/>
        <w:lang w:val="en-US" w:eastAsia="en-US" w:bidi="ar-SA"/>
      </w:rPr>
    </w:lvl>
    <w:lvl w:ilvl="1">
      <w:start w:val="1"/>
      <w:numFmt w:val="decimal"/>
      <w:lvlText w:val="%2."/>
      <w:lvlJc w:val="left"/>
      <w:pPr>
        <w:tabs>
          <w:tab w:val="num" w:pos="0"/>
        </w:tabs>
        <w:ind w:left="1274" w:hanging="360"/>
      </w:pPr>
      <w:rPr>
        <w:sz w:val="20"/>
        <w:i w:val="false"/>
        <w:b w:val="false"/>
        <w:szCs w:val="20"/>
        <w:iCs w:val="false"/>
        <w:bCs w:val="false"/>
        <w:w w:val="100"/>
        <w:rFonts w:ascii="Open Sans" w:hAnsi="Open Sans" w:eastAsia="Open Sans" w:cs="Open Sans"/>
        <w:lang w:val="en-US" w:eastAsia="en-US" w:bidi="ar-SA"/>
      </w:rPr>
    </w:lvl>
    <w:lvl w:ilvl="2">
      <w:start w:val="0"/>
      <w:numFmt w:val="bullet"/>
      <w:lvlText w:val=""/>
      <w:lvlJc w:val="left"/>
      <w:pPr>
        <w:tabs>
          <w:tab w:val="num" w:pos="0"/>
        </w:tabs>
        <w:ind w:left="2131" w:hanging="360"/>
      </w:pPr>
      <w:rPr>
        <w:rFonts w:ascii="Symbol" w:hAnsi="Symbol" w:cs="Symbol" w:hint="default"/>
        <w:lang w:val="en-US" w:eastAsia="en-US" w:bidi="ar-SA"/>
      </w:rPr>
    </w:lvl>
    <w:lvl w:ilvl="3">
      <w:start w:val="0"/>
      <w:numFmt w:val="bullet"/>
      <w:lvlText w:val=""/>
      <w:lvlJc w:val="left"/>
      <w:pPr>
        <w:tabs>
          <w:tab w:val="num" w:pos="0"/>
        </w:tabs>
        <w:ind w:left="2982" w:hanging="360"/>
      </w:pPr>
      <w:rPr>
        <w:rFonts w:ascii="Symbol" w:hAnsi="Symbol" w:cs="Symbol" w:hint="default"/>
        <w:lang w:val="en-US" w:eastAsia="en-US" w:bidi="ar-SA"/>
      </w:rPr>
    </w:lvl>
    <w:lvl w:ilvl="4">
      <w:start w:val="0"/>
      <w:numFmt w:val="bullet"/>
      <w:lvlText w:val=""/>
      <w:lvlJc w:val="left"/>
      <w:pPr>
        <w:tabs>
          <w:tab w:val="num" w:pos="0"/>
        </w:tabs>
        <w:ind w:left="3833" w:hanging="360"/>
      </w:pPr>
      <w:rPr>
        <w:rFonts w:ascii="Symbol" w:hAnsi="Symbol" w:cs="Symbol" w:hint="default"/>
        <w:lang w:val="en-US" w:eastAsia="en-US" w:bidi="ar-SA"/>
      </w:rPr>
    </w:lvl>
    <w:lvl w:ilvl="5">
      <w:start w:val="0"/>
      <w:numFmt w:val="bullet"/>
      <w:lvlText w:val=""/>
      <w:lvlJc w:val="left"/>
      <w:pPr>
        <w:tabs>
          <w:tab w:val="num" w:pos="0"/>
        </w:tabs>
        <w:ind w:left="4684" w:hanging="360"/>
      </w:pPr>
      <w:rPr>
        <w:rFonts w:ascii="Symbol" w:hAnsi="Symbol" w:cs="Symbol" w:hint="default"/>
        <w:lang w:val="en-US" w:eastAsia="en-US" w:bidi="ar-SA"/>
      </w:rPr>
    </w:lvl>
    <w:lvl w:ilvl="6">
      <w:start w:val="0"/>
      <w:numFmt w:val="bullet"/>
      <w:lvlText w:val=""/>
      <w:lvlJc w:val="left"/>
      <w:pPr>
        <w:tabs>
          <w:tab w:val="num" w:pos="0"/>
        </w:tabs>
        <w:ind w:left="5535" w:hanging="360"/>
      </w:pPr>
      <w:rPr>
        <w:rFonts w:ascii="Symbol" w:hAnsi="Symbol" w:cs="Symbol" w:hint="default"/>
        <w:lang w:val="en-US" w:eastAsia="en-US" w:bidi="ar-SA"/>
      </w:rPr>
    </w:lvl>
    <w:lvl w:ilvl="7">
      <w:start w:val="0"/>
      <w:numFmt w:val="bullet"/>
      <w:lvlText w:val=""/>
      <w:lvlJc w:val="left"/>
      <w:pPr>
        <w:tabs>
          <w:tab w:val="num" w:pos="0"/>
        </w:tabs>
        <w:ind w:left="6386" w:hanging="360"/>
      </w:pPr>
      <w:rPr>
        <w:rFonts w:ascii="Symbol" w:hAnsi="Symbol" w:cs="Symbol" w:hint="default"/>
        <w:lang w:val="en-US" w:eastAsia="en-US" w:bidi="ar-SA"/>
      </w:rPr>
    </w:lvl>
    <w:lvl w:ilvl="8">
      <w:start w:val="0"/>
      <w:numFmt w:val="bullet"/>
      <w:lvlText w:val=""/>
      <w:lvlJc w:val="left"/>
      <w:pPr>
        <w:tabs>
          <w:tab w:val="num" w:pos="0"/>
        </w:tabs>
        <w:ind w:left="7237" w:hanging="360"/>
      </w:pPr>
      <w:rPr>
        <w:rFonts w:ascii="Symbol" w:hAnsi="Symbol" w:cs="Symbol" w:hint="default"/>
        <w:lang w:val="en-US" w:eastAsia="en-US" w:bidi="ar-SA"/>
      </w:rPr>
    </w:lvl>
  </w:abstractNum>
  <w:abstractNum w:abstractNumId="2">
    <w:lvl w:ilvl="0">
      <w:start w:val="1"/>
      <w:numFmt w:val="decimal"/>
      <w:lvlText w:val="%1."/>
      <w:lvlJc w:val="left"/>
      <w:pPr>
        <w:tabs>
          <w:tab w:val="num" w:pos="0"/>
        </w:tabs>
        <w:ind w:left="554" w:hanging="360"/>
      </w:pPr>
      <w:rPr>
        <w:sz w:val="20"/>
        <w:i w:val="false"/>
        <w:b w:val="false"/>
        <w:szCs w:val="20"/>
        <w:iCs w:val="false"/>
        <w:bCs w:val="false"/>
        <w:w w:val="100"/>
        <w:rFonts w:ascii="Open Sans" w:hAnsi="Open Sans" w:eastAsia="Open Sans" w:cs="Open Sans"/>
        <w:lang w:val="en-US" w:eastAsia="en-US" w:bidi="ar-SA"/>
      </w:rPr>
    </w:lvl>
    <w:lvl w:ilvl="1">
      <w:start w:val="0"/>
      <w:numFmt w:val="bullet"/>
      <w:lvlText w:val=""/>
      <w:lvlJc w:val="left"/>
      <w:pPr>
        <w:tabs>
          <w:tab w:val="num" w:pos="0"/>
        </w:tabs>
        <w:ind w:left="1398" w:hanging="360"/>
      </w:pPr>
      <w:rPr>
        <w:rFonts w:ascii="Symbol" w:hAnsi="Symbol" w:cs="Symbol" w:hint="default"/>
        <w:lang w:val="en-US" w:eastAsia="en-US" w:bidi="ar-SA"/>
      </w:rPr>
    </w:lvl>
    <w:lvl w:ilvl="2">
      <w:start w:val="0"/>
      <w:numFmt w:val="bullet"/>
      <w:lvlText w:val=""/>
      <w:lvlJc w:val="left"/>
      <w:pPr>
        <w:tabs>
          <w:tab w:val="num" w:pos="0"/>
        </w:tabs>
        <w:ind w:left="2236" w:hanging="360"/>
      </w:pPr>
      <w:rPr>
        <w:rFonts w:ascii="Symbol" w:hAnsi="Symbol" w:cs="Symbol" w:hint="default"/>
        <w:lang w:val="en-US" w:eastAsia="en-US" w:bidi="ar-SA"/>
      </w:rPr>
    </w:lvl>
    <w:lvl w:ilvl="3">
      <w:start w:val="0"/>
      <w:numFmt w:val="bullet"/>
      <w:lvlText w:val=""/>
      <w:lvlJc w:val="left"/>
      <w:pPr>
        <w:tabs>
          <w:tab w:val="num" w:pos="0"/>
        </w:tabs>
        <w:ind w:left="3074" w:hanging="360"/>
      </w:pPr>
      <w:rPr>
        <w:rFonts w:ascii="Symbol" w:hAnsi="Symbol" w:cs="Symbol" w:hint="default"/>
        <w:lang w:val="en-US" w:eastAsia="en-US" w:bidi="ar-SA"/>
      </w:rPr>
    </w:lvl>
    <w:lvl w:ilvl="4">
      <w:start w:val="0"/>
      <w:numFmt w:val="bullet"/>
      <w:lvlText w:val=""/>
      <w:lvlJc w:val="left"/>
      <w:pPr>
        <w:tabs>
          <w:tab w:val="num" w:pos="0"/>
        </w:tabs>
        <w:ind w:left="3912" w:hanging="360"/>
      </w:pPr>
      <w:rPr>
        <w:rFonts w:ascii="Symbol" w:hAnsi="Symbol" w:cs="Symbol" w:hint="default"/>
        <w:lang w:val="en-US" w:eastAsia="en-US" w:bidi="ar-SA"/>
      </w:rPr>
    </w:lvl>
    <w:lvl w:ilvl="5">
      <w:start w:val="0"/>
      <w:numFmt w:val="bullet"/>
      <w:lvlText w:val=""/>
      <w:lvlJc w:val="left"/>
      <w:pPr>
        <w:tabs>
          <w:tab w:val="num" w:pos="0"/>
        </w:tabs>
        <w:ind w:left="4750" w:hanging="360"/>
      </w:pPr>
      <w:rPr>
        <w:rFonts w:ascii="Symbol" w:hAnsi="Symbol" w:cs="Symbol" w:hint="default"/>
        <w:lang w:val="en-US" w:eastAsia="en-US" w:bidi="ar-SA"/>
      </w:rPr>
    </w:lvl>
    <w:lvl w:ilvl="6">
      <w:start w:val="0"/>
      <w:numFmt w:val="bullet"/>
      <w:lvlText w:val=""/>
      <w:lvlJc w:val="left"/>
      <w:pPr>
        <w:tabs>
          <w:tab w:val="num" w:pos="0"/>
        </w:tabs>
        <w:ind w:left="5588" w:hanging="360"/>
      </w:pPr>
      <w:rPr>
        <w:rFonts w:ascii="Symbol" w:hAnsi="Symbol" w:cs="Symbol" w:hint="default"/>
        <w:lang w:val="en-US" w:eastAsia="en-US" w:bidi="ar-SA"/>
      </w:rPr>
    </w:lvl>
    <w:lvl w:ilvl="7">
      <w:start w:val="0"/>
      <w:numFmt w:val="bullet"/>
      <w:lvlText w:val=""/>
      <w:lvlJc w:val="left"/>
      <w:pPr>
        <w:tabs>
          <w:tab w:val="num" w:pos="0"/>
        </w:tabs>
        <w:ind w:left="6426" w:hanging="360"/>
      </w:pPr>
      <w:rPr>
        <w:rFonts w:ascii="Symbol" w:hAnsi="Symbol" w:cs="Symbol" w:hint="default"/>
        <w:lang w:val="en-US" w:eastAsia="en-US" w:bidi="ar-SA"/>
      </w:rPr>
    </w:lvl>
    <w:lvl w:ilvl="8">
      <w:start w:val="0"/>
      <w:numFmt w:val="bullet"/>
      <w:lvlText w:val=""/>
      <w:lvlJc w:val="left"/>
      <w:pPr>
        <w:tabs>
          <w:tab w:val="num" w:pos="0"/>
        </w:tabs>
        <w:ind w:left="7264" w:hanging="360"/>
      </w:pPr>
      <w:rPr>
        <w:rFonts w:ascii="Symbol" w:hAnsi="Symbol" w:cs="Symbol" w:hint="default"/>
        <w:lang w:val="en-US" w:eastAsia="en-US" w:bidi="ar-SA"/>
      </w:rPr>
    </w:lvl>
  </w:abstractNum>
  <w:abstractNum w:abstractNumId="3">
    <w:lvl w:ilvl="0">
      <w:start w:val="1"/>
      <w:numFmt w:val="decimal"/>
      <w:lvlText w:val="%1."/>
      <w:lvlJc w:val="left"/>
      <w:pPr>
        <w:tabs>
          <w:tab w:val="num" w:pos="0"/>
        </w:tabs>
        <w:ind w:left="554" w:hanging="360"/>
      </w:pPr>
      <w:rPr>
        <w:sz w:val="20"/>
        <w:i w:val="false"/>
        <w:b w:val="false"/>
        <w:szCs w:val="20"/>
        <w:iCs w:val="false"/>
        <w:bCs w:val="false"/>
        <w:w w:val="100"/>
        <w:rFonts w:ascii="Open Sans" w:hAnsi="Open Sans" w:eastAsia="Open Sans" w:cs="Open Sans"/>
        <w:lang w:val="en-US" w:eastAsia="en-US" w:bidi="ar-SA"/>
      </w:rPr>
    </w:lvl>
    <w:lvl w:ilvl="1">
      <w:start w:val="0"/>
      <w:numFmt w:val="bullet"/>
      <w:lvlText w:val=""/>
      <w:lvlJc w:val="left"/>
      <w:pPr>
        <w:tabs>
          <w:tab w:val="num" w:pos="0"/>
        </w:tabs>
        <w:ind w:left="1398" w:hanging="360"/>
      </w:pPr>
      <w:rPr>
        <w:rFonts w:ascii="Symbol" w:hAnsi="Symbol" w:cs="Symbol" w:hint="default"/>
        <w:lang w:val="en-US" w:eastAsia="en-US" w:bidi="ar-SA"/>
      </w:rPr>
    </w:lvl>
    <w:lvl w:ilvl="2">
      <w:start w:val="0"/>
      <w:numFmt w:val="bullet"/>
      <w:lvlText w:val=""/>
      <w:lvlJc w:val="left"/>
      <w:pPr>
        <w:tabs>
          <w:tab w:val="num" w:pos="0"/>
        </w:tabs>
        <w:ind w:left="2236" w:hanging="360"/>
      </w:pPr>
      <w:rPr>
        <w:rFonts w:ascii="Symbol" w:hAnsi="Symbol" w:cs="Symbol" w:hint="default"/>
        <w:lang w:val="en-US" w:eastAsia="en-US" w:bidi="ar-SA"/>
      </w:rPr>
    </w:lvl>
    <w:lvl w:ilvl="3">
      <w:start w:val="0"/>
      <w:numFmt w:val="bullet"/>
      <w:lvlText w:val=""/>
      <w:lvlJc w:val="left"/>
      <w:pPr>
        <w:tabs>
          <w:tab w:val="num" w:pos="0"/>
        </w:tabs>
        <w:ind w:left="3074" w:hanging="360"/>
      </w:pPr>
      <w:rPr>
        <w:rFonts w:ascii="Symbol" w:hAnsi="Symbol" w:cs="Symbol" w:hint="default"/>
        <w:lang w:val="en-US" w:eastAsia="en-US" w:bidi="ar-SA"/>
      </w:rPr>
    </w:lvl>
    <w:lvl w:ilvl="4">
      <w:start w:val="0"/>
      <w:numFmt w:val="bullet"/>
      <w:lvlText w:val=""/>
      <w:lvlJc w:val="left"/>
      <w:pPr>
        <w:tabs>
          <w:tab w:val="num" w:pos="0"/>
        </w:tabs>
        <w:ind w:left="3912" w:hanging="360"/>
      </w:pPr>
      <w:rPr>
        <w:rFonts w:ascii="Symbol" w:hAnsi="Symbol" w:cs="Symbol" w:hint="default"/>
        <w:lang w:val="en-US" w:eastAsia="en-US" w:bidi="ar-SA"/>
      </w:rPr>
    </w:lvl>
    <w:lvl w:ilvl="5">
      <w:start w:val="0"/>
      <w:numFmt w:val="bullet"/>
      <w:lvlText w:val=""/>
      <w:lvlJc w:val="left"/>
      <w:pPr>
        <w:tabs>
          <w:tab w:val="num" w:pos="0"/>
        </w:tabs>
        <w:ind w:left="4750" w:hanging="360"/>
      </w:pPr>
      <w:rPr>
        <w:rFonts w:ascii="Symbol" w:hAnsi="Symbol" w:cs="Symbol" w:hint="default"/>
        <w:lang w:val="en-US" w:eastAsia="en-US" w:bidi="ar-SA"/>
      </w:rPr>
    </w:lvl>
    <w:lvl w:ilvl="6">
      <w:start w:val="0"/>
      <w:numFmt w:val="bullet"/>
      <w:lvlText w:val=""/>
      <w:lvlJc w:val="left"/>
      <w:pPr>
        <w:tabs>
          <w:tab w:val="num" w:pos="0"/>
        </w:tabs>
        <w:ind w:left="5588" w:hanging="360"/>
      </w:pPr>
      <w:rPr>
        <w:rFonts w:ascii="Symbol" w:hAnsi="Symbol" w:cs="Symbol" w:hint="default"/>
        <w:lang w:val="en-US" w:eastAsia="en-US" w:bidi="ar-SA"/>
      </w:rPr>
    </w:lvl>
    <w:lvl w:ilvl="7">
      <w:start w:val="0"/>
      <w:numFmt w:val="bullet"/>
      <w:lvlText w:val=""/>
      <w:lvlJc w:val="left"/>
      <w:pPr>
        <w:tabs>
          <w:tab w:val="num" w:pos="0"/>
        </w:tabs>
        <w:ind w:left="6426" w:hanging="360"/>
      </w:pPr>
      <w:rPr>
        <w:rFonts w:ascii="Symbol" w:hAnsi="Symbol" w:cs="Symbol" w:hint="default"/>
        <w:lang w:val="en-US" w:eastAsia="en-US" w:bidi="ar-SA"/>
      </w:rPr>
    </w:lvl>
    <w:lvl w:ilvl="8">
      <w:start w:val="0"/>
      <w:numFmt w:val="bullet"/>
      <w:lvlText w:val=""/>
      <w:lvlJc w:val="left"/>
      <w:pPr>
        <w:tabs>
          <w:tab w:val="num" w:pos="0"/>
        </w:tabs>
        <w:ind w:left="7264" w:hanging="360"/>
      </w:pPr>
      <w:rPr>
        <w:rFonts w:ascii="Symbol" w:hAnsi="Symbol" w:cs="Symbol" w:hint="default"/>
        <w:lang w:val="en-US" w:eastAsia="en-US" w:bidi="ar-SA"/>
      </w:rPr>
    </w:lvl>
  </w:abstractNum>
  <w:abstractNum w:abstractNumId="4">
    <w:lvl w:ilvl="0">
      <w:start w:val="1"/>
      <w:numFmt w:val="decimal"/>
      <w:lvlText w:val="%1."/>
      <w:lvlJc w:val="left"/>
      <w:pPr>
        <w:tabs>
          <w:tab w:val="num" w:pos="0"/>
        </w:tabs>
        <w:ind w:left="1274" w:hanging="360"/>
      </w:pPr>
      <w:rPr>
        <w:sz w:val="20"/>
        <w:i w:val="false"/>
        <w:b w:val="false"/>
        <w:szCs w:val="20"/>
        <w:iCs w:val="false"/>
        <w:bCs w:val="false"/>
        <w:w w:val="100"/>
        <w:rFonts w:ascii="Open Sans" w:hAnsi="Open Sans" w:eastAsia="Open Sans" w:cs="Open Sans"/>
        <w:lang w:val="en-US" w:eastAsia="en-US" w:bidi="ar-SA"/>
      </w:rPr>
    </w:lvl>
    <w:lvl w:ilvl="1">
      <w:start w:val="0"/>
      <w:numFmt w:val="bullet"/>
      <w:lvlText w:val=""/>
      <w:lvlJc w:val="left"/>
      <w:pPr>
        <w:tabs>
          <w:tab w:val="num" w:pos="0"/>
        </w:tabs>
        <w:ind w:left="2046" w:hanging="360"/>
      </w:pPr>
      <w:rPr>
        <w:rFonts w:ascii="Symbol" w:hAnsi="Symbol" w:cs="Symbol" w:hint="default"/>
        <w:lang w:val="en-US" w:eastAsia="en-US" w:bidi="ar-SA"/>
      </w:rPr>
    </w:lvl>
    <w:lvl w:ilvl="2">
      <w:start w:val="0"/>
      <w:numFmt w:val="bullet"/>
      <w:lvlText w:val=""/>
      <w:lvlJc w:val="left"/>
      <w:pPr>
        <w:tabs>
          <w:tab w:val="num" w:pos="0"/>
        </w:tabs>
        <w:ind w:left="2812" w:hanging="360"/>
      </w:pPr>
      <w:rPr>
        <w:rFonts w:ascii="Symbol" w:hAnsi="Symbol" w:cs="Symbol" w:hint="default"/>
        <w:lang w:val="en-US" w:eastAsia="en-US" w:bidi="ar-SA"/>
      </w:rPr>
    </w:lvl>
    <w:lvl w:ilvl="3">
      <w:start w:val="0"/>
      <w:numFmt w:val="bullet"/>
      <w:lvlText w:val=""/>
      <w:lvlJc w:val="left"/>
      <w:pPr>
        <w:tabs>
          <w:tab w:val="num" w:pos="0"/>
        </w:tabs>
        <w:ind w:left="3578" w:hanging="360"/>
      </w:pPr>
      <w:rPr>
        <w:rFonts w:ascii="Symbol" w:hAnsi="Symbol" w:cs="Symbol" w:hint="default"/>
        <w:lang w:val="en-US" w:eastAsia="en-US" w:bidi="ar-SA"/>
      </w:rPr>
    </w:lvl>
    <w:lvl w:ilvl="4">
      <w:start w:val="0"/>
      <w:numFmt w:val="bullet"/>
      <w:lvlText w:val=""/>
      <w:lvlJc w:val="left"/>
      <w:pPr>
        <w:tabs>
          <w:tab w:val="num" w:pos="0"/>
        </w:tabs>
        <w:ind w:left="4344" w:hanging="360"/>
      </w:pPr>
      <w:rPr>
        <w:rFonts w:ascii="Symbol" w:hAnsi="Symbol" w:cs="Symbol" w:hint="default"/>
        <w:lang w:val="en-US" w:eastAsia="en-US" w:bidi="ar-SA"/>
      </w:rPr>
    </w:lvl>
    <w:lvl w:ilvl="5">
      <w:start w:val="0"/>
      <w:numFmt w:val="bullet"/>
      <w:lvlText w:val=""/>
      <w:lvlJc w:val="left"/>
      <w:pPr>
        <w:tabs>
          <w:tab w:val="num" w:pos="0"/>
        </w:tabs>
        <w:ind w:left="5110" w:hanging="360"/>
      </w:pPr>
      <w:rPr>
        <w:rFonts w:ascii="Symbol" w:hAnsi="Symbol" w:cs="Symbol" w:hint="default"/>
        <w:lang w:val="en-US" w:eastAsia="en-US" w:bidi="ar-SA"/>
      </w:rPr>
    </w:lvl>
    <w:lvl w:ilvl="6">
      <w:start w:val="0"/>
      <w:numFmt w:val="bullet"/>
      <w:lvlText w:val=""/>
      <w:lvlJc w:val="left"/>
      <w:pPr>
        <w:tabs>
          <w:tab w:val="num" w:pos="0"/>
        </w:tabs>
        <w:ind w:left="5876" w:hanging="360"/>
      </w:pPr>
      <w:rPr>
        <w:rFonts w:ascii="Symbol" w:hAnsi="Symbol" w:cs="Symbol" w:hint="default"/>
        <w:lang w:val="en-US" w:eastAsia="en-US" w:bidi="ar-SA"/>
      </w:rPr>
    </w:lvl>
    <w:lvl w:ilvl="7">
      <w:start w:val="0"/>
      <w:numFmt w:val="bullet"/>
      <w:lvlText w:val=""/>
      <w:lvlJc w:val="left"/>
      <w:pPr>
        <w:tabs>
          <w:tab w:val="num" w:pos="0"/>
        </w:tabs>
        <w:ind w:left="6642" w:hanging="360"/>
      </w:pPr>
      <w:rPr>
        <w:rFonts w:ascii="Symbol" w:hAnsi="Symbol" w:cs="Symbol" w:hint="default"/>
        <w:lang w:val="en-US" w:eastAsia="en-US" w:bidi="ar-SA"/>
      </w:rPr>
    </w:lvl>
    <w:lvl w:ilvl="8">
      <w:start w:val="0"/>
      <w:numFmt w:val="bullet"/>
      <w:lvlText w:val=""/>
      <w:lvlJc w:val="left"/>
      <w:pPr>
        <w:tabs>
          <w:tab w:val="num" w:pos="0"/>
        </w:tabs>
        <w:ind w:left="7408" w:hanging="360"/>
      </w:pPr>
      <w:rPr>
        <w:rFonts w:ascii="Symbol" w:hAnsi="Symbol" w:cs="Symbol" w:hint="default"/>
        <w:lang w:val="en-US" w:eastAsia="en-US" w:bidi="ar-SA"/>
      </w:rPr>
    </w:lvl>
  </w:abstractNum>
  <w:abstractNum w:abstractNumId="5">
    <w:lvl w:ilvl="0">
      <w:start w:val="32"/>
      <w:numFmt w:val="decimal"/>
      <w:lvlText w:val="%1"/>
      <w:lvlJc w:val="left"/>
      <w:pPr>
        <w:tabs>
          <w:tab w:val="num" w:pos="0"/>
        </w:tabs>
        <w:ind w:left="1050" w:hanging="960"/>
      </w:pPr>
      <w:rPr>
        <w:sz w:val="16"/>
        <w:spacing w:val="-1"/>
        <w:i w:val="false"/>
        <w:b w:val="false"/>
        <w:szCs w:val="16"/>
        <w:iCs w:val="false"/>
        <w:bCs w:val="false"/>
        <w:w w:val="100"/>
        <w:rFonts w:ascii="Courier New" w:hAnsi="Courier New" w:eastAsia="Courier New" w:cs="Courier New"/>
        <w:lang w:val="en-US" w:eastAsia="en-US" w:bidi="ar-SA"/>
      </w:rPr>
    </w:lvl>
    <w:lvl w:ilvl="1">
      <w:start w:val="0"/>
      <w:numFmt w:val="bullet"/>
      <w:lvlText w:val=""/>
      <w:lvlJc w:val="left"/>
      <w:pPr>
        <w:tabs>
          <w:tab w:val="num" w:pos="0"/>
        </w:tabs>
        <w:ind w:left="1753" w:hanging="960"/>
      </w:pPr>
      <w:rPr>
        <w:rFonts w:ascii="Symbol" w:hAnsi="Symbol" w:cs="Symbol" w:hint="default"/>
        <w:lang w:val="en-US" w:eastAsia="en-US" w:bidi="ar-SA"/>
      </w:rPr>
    </w:lvl>
    <w:lvl w:ilvl="2">
      <w:start w:val="0"/>
      <w:numFmt w:val="bullet"/>
      <w:lvlText w:val=""/>
      <w:lvlJc w:val="left"/>
      <w:pPr>
        <w:tabs>
          <w:tab w:val="num" w:pos="0"/>
        </w:tabs>
        <w:ind w:left="2446" w:hanging="960"/>
      </w:pPr>
      <w:rPr>
        <w:rFonts w:ascii="Symbol" w:hAnsi="Symbol" w:cs="Symbol" w:hint="default"/>
        <w:lang w:val="en-US" w:eastAsia="en-US" w:bidi="ar-SA"/>
      </w:rPr>
    </w:lvl>
    <w:lvl w:ilvl="3">
      <w:start w:val="0"/>
      <w:numFmt w:val="bullet"/>
      <w:lvlText w:val=""/>
      <w:lvlJc w:val="left"/>
      <w:pPr>
        <w:tabs>
          <w:tab w:val="num" w:pos="0"/>
        </w:tabs>
        <w:ind w:left="3139" w:hanging="960"/>
      </w:pPr>
      <w:rPr>
        <w:rFonts w:ascii="Symbol" w:hAnsi="Symbol" w:cs="Symbol" w:hint="default"/>
        <w:lang w:val="en-US" w:eastAsia="en-US" w:bidi="ar-SA"/>
      </w:rPr>
    </w:lvl>
    <w:lvl w:ilvl="4">
      <w:start w:val="0"/>
      <w:numFmt w:val="bullet"/>
      <w:lvlText w:val=""/>
      <w:lvlJc w:val="left"/>
      <w:pPr>
        <w:tabs>
          <w:tab w:val="num" w:pos="0"/>
        </w:tabs>
        <w:ind w:left="3832" w:hanging="960"/>
      </w:pPr>
      <w:rPr>
        <w:rFonts w:ascii="Symbol" w:hAnsi="Symbol" w:cs="Symbol" w:hint="default"/>
        <w:lang w:val="en-US" w:eastAsia="en-US" w:bidi="ar-SA"/>
      </w:rPr>
    </w:lvl>
    <w:lvl w:ilvl="5">
      <w:start w:val="0"/>
      <w:numFmt w:val="bullet"/>
      <w:lvlText w:val=""/>
      <w:lvlJc w:val="left"/>
      <w:pPr>
        <w:tabs>
          <w:tab w:val="num" w:pos="0"/>
        </w:tabs>
        <w:ind w:left="4526" w:hanging="960"/>
      </w:pPr>
      <w:rPr>
        <w:rFonts w:ascii="Symbol" w:hAnsi="Symbol" w:cs="Symbol" w:hint="default"/>
        <w:lang w:val="en-US" w:eastAsia="en-US" w:bidi="ar-SA"/>
      </w:rPr>
    </w:lvl>
    <w:lvl w:ilvl="6">
      <w:start w:val="0"/>
      <w:numFmt w:val="bullet"/>
      <w:lvlText w:val=""/>
      <w:lvlJc w:val="left"/>
      <w:pPr>
        <w:tabs>
          <w:tab w:val="num" w:pos="0"/>
        </w:tabs>
        <w:ind w:left="5219" w:hanging="960"/>
      </w:pPr>
      <w:rPr>
        <w:rFonts w:ascii="Symbol" w:hAnsi="Symbol" w:cs="Symbol" w:hint="default"/>
        <w:lang w:val="en-US" w:eastAsia="en-US" w:bidi="ar-SA"/>
      </w:rPr>
    </w:lvl>
    <w:lvl w:ilvl="7">
      <w:start w:val="0"/>
      <w:numFmt w:val="bullet"/>
      <w:lvlText w:val=""/>
      <w:lvlJc w:val="left"/>
      <w:pPr>
        <w:tabs>
          <w:tab w:val="num" w:pos="0"/>
        </w:tabs>
        <w:ind w:left="5912" w:hanging="960"/>
      </w:pPr>
      <w:rPr>
        <w:rFonts w:ascii="Symbol" w:hAnsi="Symbol" w:cs="Symbol" w:hint="default"/>
        <w:lang w:val="en-US" w:eastAsia="en-US" w:bidi="ar-SA"/>
      </w:rPr>
    </w:lvl>
    <w:lvl w:ilvl="8">
      <w:start w:val="0"/>
      <w:numFmt w:val="bullet"/>
      <w:lvlText w:val=""/>
      <w:lvlJc w:val="left"/>
      <w:pPr>
        <w:tabs>
          <w:tab w:val="num" w:pos="0"/>
        </w:tabs>
        <w:ind w:left="6605" w:hanging="960"/>
      </w:pPr>
      <w:rPr>
        <w:rFonts w:ascii="Symbol" w:hAnsi="Symbol" w:cs="Symbol" w:hint="default"/>
        <w:lang w:val="en-US" w:eastAsia="en-US" w:bidi="ar-SA"/>
      </w:rPr>
    </w:lvl>
  </w:abstractNum>
  <w:abstractNum w:abstractNumId="6">
    <w:lvl w:ilvl="0">
      <w:start w:val="26"/>
      <w:numFmt w:val="decimal"/>
      <w:lvlText w:val="%1"/>
      <w:lvlJc w:val="left"/>
      <w:pPr>
        <w:tabs>
          <w:tab w:val="num" w:pos="0"/>
        </w:tabs>
        <w:ind w:left="666" w:hanging="576"/>
      </w:pPr>
      <w:rPr>
        <w:sz w:val="16"/>
        <w:spacing w:val="-1"/>
        <w:i w:val="false"/>
        <w:b w:val="false"/>
        <w:szCs w:val="16"/>
        <w:iCs w:val="false"/>
        <w:bCs w:val="false"/>
        <w:w w:val="100"/>
        <w:rFonts w:ascii="Courier New" w:hAnsi="Courier New" w:eastAsia="Courier New" w:cs="Courier New"/>
        <w:lang w:val="en-US" w:eastAsia="en-US" w:bidi="ar-SA"/>
      </w:rPr>
    </w:lvl>
    <w:lvl w:ilvl="1">
      <w:start w:val="0"/>
      <w:numFmt w:val="bullet"/>
      <w:lvlText w:val=""/>
      <w:lvlJc w:val="left"/>
      <w:pPr>
        <w:tabs>
          <w:tab w:val="num" w:pos="0"/>
        </w:tabs>
        <w:ind w:left="1393" w:hanging="576"/>
      </w:pPr>
      <w:rPr>
        <w:rFonts w:ascii="Symbol" w:hAnsi="Symbol" w:cs="Symbol" w:hint="default"/>
        <w:lang w:val="en-US" w:eastAsia="en-US" w:bidi="ar-SA"/>
      </w:rPr>
    </w:lvl>
    <w:lvl w:ilvl="2">
      <w:start w:val="0"/>
      <w:numFmt w:val="bullet"/>
      <w:lvlText w:val=""/>
      <w:lvlJc w:val="left"/>
      <w:pPr>
        <w:tabs>
          <w:tab w:val="num" w:pos="0"/>
        </w:tabs>
        <w:ind w:left="2126" w:hanging="576"/>
      </w:pPr>
      <w:rPr>
        <w:rFonts w:ascii="Symbol" w:hAnsi="Symbol" w:cs="Symbol" w:hint="default"/>
        <w:lang w:val="en-US" w:eastAsia="en-US" w:bidi="ar-SA"/>
      </w:rPr>
    </w:lvl>
    <w:lvl w:ilvl="3">
      <w:start w:val="0"/>
      <w:numFmt w:val="bullet"/>
      <w:lvlText w:val=""/>
      <w:lvlJc w:val="left"/>
      <w:pPr>
        <w:tabs>
          <w:tab w:val="num" w:pos="0"/>
        </w:tabs>
        <w:ind w:left="2859" w:hanging="576"/>
      </w:pPr>
      <w:rPr>
        <w:rFonts w:ascii="Symbol" w:hAnsi="Symbol" w:cs="Symbol" w:hint="default"/>
        <w:lang w:val="en-US" w:eastAsia="en-US" w:bidi="ar-SA"/>
      </w:rPr>
    </w:lvl>
    <w:lvl w:ilvl="4">
      <w:start w:val="0"/>
      <w:numFmt w:val="bullet"/>
      <w:lvlText w:val=""/>
      <w:lvlJc w:val="left"/>
      <w:pPr>
        <w:tabs>
          <w:tab w:val="num" w:pos="0"/>
        </w:tabs>
        <w:ind w:left="3592" w:hanging="576"/>
      </w:pPr>
      <w:rPr>
        <w:rFonts w:ascii="Symbol" w:hAnsi="Symbol" w:cs="Symbol" w:hint="default"/>
        <w:lang w:val="en-US" w:eastAsia="en-US" w:bidi="ar-SA"/>
      </w:rPr>
    </w:lvl>
    <w:lvl w:ilvl="5">
      <w:start w:val="0"/>
      <w:numFmt w:val="bullet"/>
      <w:lvlText w:val=""/>
      <w:lvlJc w:val="left"/>
      <w:pPr>
        <w:tabs>
          <w:tab w:val="num" w:pos="0"/>
        </w:tabs>
        <w:ind w:left="4326" w:hanging="576"/>
      </w:pPr>
      <w:rPr>
        <w:rFonts w:ascii="Symbol" w:hAnsi="Symbol" w:cs="Symbol" w:hint="default"/>
        <w:lang w:val="en-US" w:eastAsia="en-US" w:bidi="ar-SA"/>
      </w:rPr>
    </w:lvl>
    <w:lvl w:ilvl="6">
      <w:start w:val="0"/>
      <w:numFmt w:val="bullet"/>
      <w:lvlText w:val=""/>
      <w:lvlJc w:val="left"/>
      <w:pPr>
        <w:tabs>
          <w:tab w:val="num" w:pos="0"/>
        </w:tabs>
        <w:ind w:left="5059" w:hanging="576"/>
      </w:pPr>
      <w:rPr>
        <w:rFonts w:ascii="Symbol" w:hAnsi="Symbol" w:cs="Symbol" w:hint="default"/>
        <w:lang w:val="en-US" w:eastAsia="en-US" w:bidi="ar-SA"/>
      </w:rPr>
    </w:lvl>
    <w:lvl w:ilvl="7">
      <w:start w:val="0"/>
      <w:numFmt w:val="bullet"/>
      <w:lvlText w:val=""/>
      <w:lvlJc w:val="left"/>
      <w:pPr>
        <w:tabs>
          <w:tab w:val="num" w:pos="0"/>
        </w:tabs>
        <w:ind w:left="5792" w:hanging="576"/>
      </w:pPr>
      <w:rPr>
        <w:rFonts w:ascii="Symbol" w:hAnsi="Symbol" w:cs="Symbol" w:hint="default"/>
        <w:lang w:val="en-US" w:eastAsia="en-US" w:bidi="ar-SA"/>
      </w:rPr>
    </w:lvl>
    <w:lvl w:ilvl="8">
      <w:start w:val="0"/>
      <w:numFmt w:val="bullet"/>
      <w:lvlText w:val=""/>
      <w:lvlJc w:val="left"/>
      <w:pPr>
        <w:tabs>
          <w:tab w:val="num" w:pos="0"/>
        </w:tabs>
        <w:ind w:left="6525" w:hanging="576"/>
      </w:pPr>
      <w:rPr>
        <w:rFonts w:ascii="Symbol" w:hAnsi="Symbol" w:cs="Symbol" w:hint="default"/>
        <w:lang w:val="en-US" w:eastAsia="en-US" w:bidi="ar-SA"/>
      </w:rPr>
    </w:lvl>
  </w:abstractNum>
  <w:abstractNum w:abstractNumId="7">
    <w:lvl w:ilvl="0">
      <w:start w:val="1"/>
      <w:numFmt w:val="decimal"/>
      <w:lvlText w:val="%1."/>
      <w:lvlJc w:val="left"/>
      <w:pPr>
        <w:tabs>
          <w:tab w:val="num" w:pos="0"/>
        </w:tabs>
        <w:ind w:left="554" w:hanging="360"/>
      </w:pPr>
      <w:rPr>
        <w:sz w:val="20"/>
        <w:i w:val="false"/>
        <w:b w:val="false"/>
        <w:szCs w:val="20"/>
        <w:iCs w:val="false"/>
        <w:bCs w:val="false"/>
        <w:w w:val="100"/>
        <w:rFonts w:ascii="Open Sans" w:hAnsi="Open Sans" w:eastAsia="Open Sans" w:cs="Open Sans"/>
        <w:lang w:val="en-US" w:eastAsia="en-US" w:bidi="ar-SA"/>
      </w:rPr>
    </w:lvl>
    <w:lvl w:ilvl="1">
      <w:start w:val="0"/>
      <w:numFmt w:val="bullet"/>
      <w:lvlText w:val=""/>
      <w:lvlJc w:val="left"/>
      <w:pPr>
        <w:tabs>
          <w:tab w:val="num" w:pos="0"/>
        </w:tabs>
        <w:ind w:left="1398" w:hanging="360"/>
      </w:pPr>
      <w:rPr>
        <w:rFonts w:ascii="Symbol" w:hAnsi="Symbol" w:cs="Symbol" w:hint="default"/>
        <w:lang w:val="en-US" w:eastAsia="en-US" w:bidi="ar-SA"/>
      </w:rPr>
    </w:lvl>
    <w:lvl w:ilvl="2">
      <w:start w:val="0"/>
      <w:numFmt w:val="bullet"/>
      <w:lvlText w:val=""/>
      <w:lvlJc w:val="left"/>
      <w:pPr>
        <w:tabs>
          <w:tab w:val="num" w:pos="0"/>
        </w:tabs>
        <w:ind w:left="2236" w:hanging="360"/>
      </w:pPr>
      <w:rPr>
        <w:rFonts w:ascii="Symbol" w:hAnsi="Symbol" w:cs="Symbol" w:hint="default"/>
        <w:lang w:val="en-US" w:eastAsia="en-US" w:bidi="ar-SA"/>
      </w:rPr>
    </w:lvl>
    <w:lvl w:ilvl="3">
      <w:start w:val="0"/>
      <w:numFmt w:val="bullet"/>
      <w:lvlText w:val=""/>
      <w:lvlJc w:val="left"/>
      <w:pPr>
        <w:tabs>
          <w:tab w:val="num" w:pos="0"/>
        </w:tabs>
        <w:ind w:left="3074" w:hanging="360"/>
      </w:pPr>
      <w:rPr>
        <w:rFonts w:ascii="Symbol" w:hAnsi="Symbol" w:cs="Symbol" w:hint="default"/>
        <w:lang w:val="en-US" w:eastAsia="en-US" w:bidi="ar-SA"/>
      </w:rPr>
    </w:lvl>
    <w:lvl w:ilvl="4">
      <w:start w:val="0"/>
      <w:numFmt w:val="bullet"/>
      <w:lvlText w:val=""/>
      <w:lvlJc w:val="left"/>
      <w:pPr>
        <w:tabs>
          <w:tab w:val="num" w:pos="0"/>
        </w:tabs>
        <w:ind w:left="3912" w:hanging="360"/>
      </w:pPr>
      <w:rPr>
        <w:rFonts w:ascii="Symbol" w:hAnsi="Symbol" w:cs="Symbol" w:hint="default"/>
        <w:lang w:val="en-US" w:eastAsia="en-US" w:bidi="ar-SA"/>
      </w:rPr>
    </w:lvl>
    <w:lvl w:ilvl="5">
      <w:start w:val="0"/>
      <w:numFmt w:val="bullet"/>
      <w:lvlText w:val=""/>
      <w:lvlJc w:val="left"/>
      <w:pPr>
        <w:tabs>
          <w:tab w:val="num" w:pos="0"/>
        </w:tabs>
        <w:ind w:left="4750" w:hanging="360"/>
      </w:pPr>
      <w:rPr>
        <w:rFonts w:ascii="Symbol" w:hAnsi="Symbol" w:cs="Symbol" w:hint="default"/>
        <w:lang w:val="en-US" w:eastAsia="en-US" w:bidi="ar-SA"/>
      </w:rPr>
    </w:lvl>
    <w:lvl w:ilvl="6">
      <w:start w:val="0"/>
      <w:numFmt w:val="bullet"/>
      <w:lvlText w:val=""/>
      <w:lvlJc w:val="left"/>
      <w:pPr>
        <w:tabs>
          <w:tab w:val="num" w:pos="0"/>
        </w:tabs>
        <w:ind w:left="5588" w:hanging="360"/>
      </w:pPr>
      <w:rPr>
        <w:rFonts w:ascii="Symbol" w:hAnsi="Symbol" w:cs="Symbol" w:hint="default"/>
        <w:lang w:val="en-US" w:eastAsia="en-US" w:bidi="ar-SA"/>
      </w:rPr>
    </w:lvl>
    <w:lvl w:ilvl="7">
      <w:start w:val="0"/>
      <w:numFmt w:val="bullet"/>
      <w:lvlText w:val=""/>
      <w:lvlJc w:val="left"/>
      <w:pPr>
        <w:tabs>
          <w:tab w:val="num" w:pos="0"/>
        </w:tabs>
        <w:ind w:left="6426" w:hanging="360"/>
      </w:pPr>
      <w:rPr>
        <w:rFonts w:ascii="Symbol" w:hAnsi="Symbol" w:cs="Symbol" w:hint="default"/>
        <w:lang w:val="en-US" w:eastAsia="en-US" w:bidi="ar-SA"/>
      </w:rPr>
    </w:lvl>
    <w:lvl w:ilvl="8">
      <w:start w:val="0"/>
      <w:numFmt w:val="bullet"/>
      <w:lvlText w:val=""/>
      <w:lvlJc w:val="left"/>
      <w:pPr>
        <w:tabs>
          <w:tab w:val="num" w:pos="0"/>
        </w:tabs>
        <w:ind w:left="7264" w:hanging="360"/>
      </w:pPr>
      <w:rPr>
        <w:rFonts w:ascii="Symbol" w:hAnsi="Symbol" w:cs="Symbol" w:hint="default"/>
        <w:lang w:val="en-US" w:eastAsia="en-US" w:bidi="ar-SA"/>
      </w:rPr>
    </w:lvl>
  </w:abstractNum>
  <w:abstractNum w:abstractNumId="8">
    <w:lvl w:ilvl="0">
      <w:start w:val="1"/>
      <w:numFmt w:val="decimal"/>
      <w:lvlText w:val="%1."/>
      <w:lvlJc w:val="left"/>
      <w:pPr>
        <w:tabs>
          <w:tab w:val="num" w:pos="0"/>
        </w:tabs>
        <w:ind w:left="554" w:hanging="360"/>
      </w:pPr>
      <w:rPr>
        <w:sz w:val="20"/>
        <w:i w:val="false"/>
        <w:b w:val="false"/>
        <w:szCs w:val="20"/>
        <w:iCs w:val="false"/>
        <w:bCs w:val="false"/>
        <w:w w:val="100"/>
        <w:rFonts w:ascii="Open Sans" w:hAnsi="Open Sans" w:eastAsia="Open Sans" w:cs="Open Sans"/>
        <w:lang w:val="en-US" w:eastAsia="en-US" w:bidi="ar-SA"/>
      </w:rPr>
    </w:lvl>
    <w:lvl w:ilvl="1">
      <w:start w:val="1"/>
      <w:numFmt w:val="decimal"/>
      <w:lvlText w:val="%2."/>
      <w:lvlJc w:val="left"/>
      <w:pPr>
        <w:tabs>
          <w:tab w:val="num" w:pos="0"/>
        </w:tabs>
        <w:ind w:left="1274" w:hanging="360"/>
      </w:pPr>
      <w:rPr>
        <w:sz w:val="20"/>
        <w:i w:val="false"/>
        <w:b w:val="false"/>
        <w:szCs w:val="20"/>
        <w:iCs w:val="false"/>
        <w:bCs w:val="false"/>
        <w:w w:val="100"/>
        <w:rFonts w:ascii="Open Sans" w:hAnsi="Open Sans" w:eastAsia="Open Sans" w:cs="Open Sans"/>
        <w:lang w:val="en-US" w:eastAsia="en-US" w:bidi="ar-SA"/>
      </w:rPr>
    </w:lvl>
    <w:lvl w:ilvl="2">
      <w:start w:val="0"/>
      <w:numFmt w:val="bullet"/>
      <w:lvlText w:val="•"/>
      <w:lvlJc w:val="left"/>
      <w:pPr>
        <w:tabs>
          <w:tab w:val="num" w:pos="0"/>
        </w:tabs>
        <w:ind w:left="1274" w:hanging="270"/>
      </w:pPr>
      <w:rPr>
        <w:rFonts w:ascii="Open Sans" w:hAnsi="Open Sans" w:cs="Open Sans" w:hint="default"/>
        <w:sz w:val="20"/>
        <w:i w:val="false"/>
        <w:b w:val="false"/>
        <w:szCs w:val="20"/>
        <w:iCs w:val="false"/>
        <w:bCs w:val="false"/>
        <w:w w:val="100"/>
        <w:lang w:val="en-US" w:eastAsia="en-US" w:bidi="ar-SA"/>
      </w:rPr>
    </w:lvl>
    <w:lvl w:ilvl="3">
      <w:start w:val="0"/>
      <w:numFmt w:val="bullet"/>
      <w:lvlText w:val=""/>
      <w:lvlJc w:val="left"/>
      <w:pPr>
        <w:tabs>
          <w:tab w:val="num" w:pos="0"/>
        </w:tabs>
        <w:ind w:left="2982" w:hanging="270"/>
      </w:pPr>
      <w:rPr>
        <w:rFonts w:ascii="Symbol" w:hAnsi="Symbol" w:cs="Symbol" w:hint="default"/>
        <w:lang w:val="en-US" w:eastAsia="en-US" w:bidi="ar-SA"/>
      </w:rPr>
    </w:lvl>
    <w:lvl w:ilvl="4">
      <w:start w:val="0"/>
      <w:numFmt w:val="bullet"/>
      <w:lvlText w:val=""/>
      <w:lvlJc w:val="left"/>
      <w:pPr>
        <w:tabs>
          <w:tab w:val="num" w:pos="0"/>
        </w:tabs>
        <w:ind w:left="3833" w:hanging="270"/>
      </w:pPr>
      <w:rPr>
        <w:rFonts w:ascii="Symbol" w:hAnsi="Symbol" w:cs="Symbol" w:hint="default"/>
        <w:lang w:val="en-US" w:eastAsia="en-US" w:bidi="ar-SA"/>
      </w:rPr>
    </w:lvl>
    <w:lvl w:ilvl="5">
      <w:start w:val="0"/>
      <w:numFmt w:val="bullet"/>
      <w:lvlText w:val=""/>
      <w:lvlJc w:val="left"/>
      <w:pPr>
        <w:tabs>
          <w:tab w:val="num" w:pos="0"/>
        </w:tabs>
        <w:ind w:left="4684" w:hanging="270"/>
      </w:pPr>
      <w:rPr>
        <w:rFonts w:ascii="Symbol" w:hAnsi="Symbol" w:cs="Symbol" w:hint="default"/>
        <w:lang w:val="en-US" w:eastAsia="en-US" w:bidi="ar-SA"/>
      </w:rPr>
    </w:lvl>
    <w:lvl w:ilvl="6">
      <w:start w:val="0"/>
      <w:numFmt w:val="bullet"/>
      <w:lvlText w:val=""/>
      <w:lvlJc w:val="left"/>
      <w:pPr>
        <w:tabs>
          <w:tab w:val="num" w:pos="0"/>
        </w:tabs>
        <w:ind w:left="5535" w:hanging="270"/>
      </w:pPr>
      <w:rPr>
        <w:rFonts w:ascii="Symbol" w:hAnsi="Symbol" w:cs="Symbol" w:hint="default"/>
        <w:lang w:val="en-US" w:eastAsia="en-US" w:bidi="ar-SA"/>
      </w:rPr>
    </w:lvl>
    <w:lvl w:ilvl="7">
      <w:start w:val="0"/>
      <w:numFmt w:val="bullet"/>
      <w:lvlText w:val=""/>
      <w:lvlJc w:val="left"/>
      <w:pPr>
        <w:tabs>
          <w:tab w:val="num" w:pos="0"/>
        </w:tabs>
        <w:ind w:left="6386" w:hanging="270"/>
      </w:pPr>
      <w:rPr>
        <w:rFonts w:ascii="Symbol" w:hAnsi="Symbol" w:cs="Symbol" w:hint="default"/>
        <w:lang w:val="en-US" w:eastAsia="en-US" w:bidi="ar-SA"/>
      </w:rPr>
    </w:lvl>
    <w:lvl w:ilvl="8">
      <w:start w:val="0"/>
      <w:numFmt w:val="bullet"/>
      <w:lvlText w:val=""/>
      <w:lvlJc w:val="left"/>
      <w:pPr>
        <w:tabs>
          <w:tab w:val="num" w:pos="0"/>
        </w:tabs>
        <w:ind w:left="7237" w:hanging="270"/>
      </w:pPr>
      <w:rPr>
        <w:rFonts w:ascii="Symbol" w:hAnsi="Symbol" w:cs="Symbol" w:hint="default"/>
        <w:lang w:val="en-US" w:eastAsia="en-US" w:bidi="ar-SA"/>
      </w:rPr>
    </w:lvl>
  </w:abstractNum>
  <w:abstractNum w:abstractNumId="9">
    <w:lvl w:ilvl="0">
      <w:start w:val="1"/>
      <w:numFmt w:val="decimal"/>
      <w:lvlText w:val="%1."/>
      <w:lvlJc w:val="left"/>
      <w:pPr>
        <w:tabs>
          <w:tab w:val="num" w:pos="0"/>
        </w:tabs>
        <w:ind w:left="1274" w:hanging="360"/>
      </w:pPr>
      <w:rPr>
        <w:sz w:val="20"/>
        <w:i w:val="false"/>
        <w:b w:val="false"/>
        <w:szCs w:val="20"/>
        <w:iCs w:val="false"/>
        <w:bCs w:val="false"/>
        <w:w w:val="100"/>
        <w:rFonts w:ascii="Open Sans" w:hAnsi="Open Sans" w:eastAsia="Open Sans" w:cs="Open Sans"/>
        <w:lang w:val="en-US" w:eastAsia="en-US" w:bidi="ar-SA"/>
      </w:rPr>
    </w:lvl>
    <w:lvl w:ilvl="1">
      <w:start w:val="1"/>
      <w:numFmt w:val="decimal"/>
      <w:lvlText w:val="%2."/>
      <w:lvlJc w:val="left"/>
      <w:pPr>
        <w:tabs>
          <w:tab w:val="num" w:pos="0"/>
        </w:tabs>
        <w:ind w:left="1274" w:hanging="360"/>
      </w:pPr>
      <w:rPr>
        <w:sz w:val="20"/>
        <w:i w:val="false"/>
        <w:b w:val="false"/>
        <w:szCs w:val="20"/>
        <w:iCs w:val="false"/>
        <w:bCs w:val="false"/>
        <w:w w:val="100"/>
        <w:rFonts w:ascii="Open Sans" w:hAnsi="Open Sans" w:eastAsia="Open Sans" w:cs="Open Sans"/>
        <w:lang w:val="en-US" w:eastAsia="en-US" w:bidi="ar-SA"/>
      </w:rPr>
    </w:lvl>
    <w:lvl w:ilvl="2">
      <w:start w:val="0"/>
      <w:numFmt w:val="bullet"/>
      <w:lvlText w:val=""/>
      <w:lvlJc w:val="left"/>
      <w:pPr>
        <w:tabs>
          <w:tab w:val="num" w:pos="0"/>
        </w:tabs>
        <w:ind w:left="2812" w:hanging="360"/>
      </w:pPr>
      <w:rPr>
        <w:rFonts w:ascii="Symbol" w:hAnsi="Symbol" w:cs="Symbol" w:hint="default"/>
        <w:lang w:val="en-US" w:eastAsia="en-US" w:bidi="ar-SA"/>
      </w:rPr>
    </w:lvl>
    <w:lvl w:ilvl="3">
      <w:start w:val="0"/>
      <w:numFmt w:val="bullet"/>
      <w:lvlText w:val=""/>
      <w:lvlJc w:val="left"/>
      <w:pPr>
        <w:tabs>
          <w:tab w:val="num" w:pos="0"/>
        </w:tabs>
        <w:ind w:left="3578" w:hanging="360"/>
      </w:pPr>
      <w:rPr>
        <w:rFonts w:ascii="Symbol" w:hAnsi="Symbol" w:cs="Symbol" w:hint="default"/>
        <w:lang w:val="en-US" w:eastAsia="en-US" w:bidi="ar-SA"/>
      </w:rPr>
    </w:lvl>
    <w:lvl w:ilvl="4">
      <w:start w:val="0"/>
      <w:numFmt w:val="bullet"/>
      <w:lvlText w:val=""/>
      <w:lvlJc w:val="left"/>
      <w:pPr>
        <w:tabs>
          <w:tab w:val="num" w:pos="0"/>
        </w:tabs>
        <w:ind w:left="4344" w:hanging="360"/>
      </w:pPr>
      <w:rPr>
        <w:rFonts w:ascii="Symbol" w:hAnsi="Symbol" w:cs="Symbol" w:hint="default"/>
        <w:lang w:val="en-US" w:eastAsia="en-US" w:bidi="ar-SA"/>
      </w:rPr>
    </w:lvl>
    <w:lvl w:ilvl="5">
      <w:start w:val="0"/>
      <w:numFmt w:val="bullet"/>
      <w:lvlText w:val=""/>
      <w:lvlJc w:val="left"/>
      <w:pPr>
        <w:tabs>
          <w:tab w:val="num" w:pos="0"/>
        </w:tabs>
        <w:ind w:left="5110" w:hanging="360"/>
      </w:pPr>
      <w:rPr>
        <w:rFonts w:ascii="Symbol" w:hAnsi="Symbol" w:cs="Symbol" w:hint="default"/>
        <w:lang w:val="en-US" w:eastAsia="en-US" w:bidi="ar-SA"/>
      </w:rPr>
    </w:lvl>
    <w:lvl w:ilvl="6">
      <w:start w:val="0"/>
      <w:numFmt w:val="bullet"/>
      <w:lvlText w:val=""/>
      <w:lvlJc w:val="left"/>
      <w:pPr>
        <w:tabs>
          <w:tab w:val="num" w:pos="0"/>
        </w:tabs>
        <w:ind w:left="5876" w:hanging="360"/>
      </w:pPr>
      <w:rPr>
        <w:rFonts w:ascii="Symbol" w:hAnsi="Symbol" w:cs="Symbol" w:hint="default"/>
        <w:lang w:val="en-US" w:eastAsia="en-US" w:bidi="ar-SA"/>
      </w:rPr>
    </w:lvl>
    <w:lvl w:ilvl="7">
      <w:start w:val="0"/>
      <w:numFmt w:val="bullet"/>
      <w:lvlText w:val=""/>
      <w:lvlJc w:val="left"/>
      <w:pPr>
        <w:tabs>
          <w:tab w:val="num" w:pos="0"/>
        </w:tabs>
        <w:ind w:left="6642" w:hanging="360"/>
      </w:pPr>
      <w:rPr>
        <w:rFonts w:ascii="Symbol" w:hAnsi="Symbol" w:cs="Symbol" w:hint="default"/>
        <w:lang w:val="en-US" w:eastAsia="en-US" w:bidi="ar-SA"/>
      </w:rPr>
    </w:lvl>
    <w:lvl w:ilvl="8">
      <w:start w:val="0"/>
      <w:numFmt w:val="bullet"/>
      <w:lvlText w:val=""/>
      <w:lvlJc w:val="left"/>
      <w:pPr>
        <w:tabs>
          <w:tab w:val="num" w:pos="0"/>
        </w:tabs>
        <w:ind w:left="7408" w:hanging="360"/>
      </w:pPr>
      <w:rPr>
        <w:rFonts w:ascii="Symbol" w:hAnsi="Symbol" w:cs="Symbol" w:hint="default"/>
        <w:lang w:val="en-US" w:eastAsia="en-US" w:bidi="ar-SA"/>
      </w:rPr>
    </w:lvl>
  </w:abstractNum>
  <w:abstractNum w:abstractNumId="10">
    <w:lvl w:ilvl="0">
      <w:numFmt w:val="bullet"/>
      <w:lvlText w:val="•"/>
      <w:lvlJc w:val="left"/>
      <w:pPr>
        <w:tabs>
          <w:tab w:val="num" w:pos="0"/>
        </w:tabs>
        <w:ind w:left="1274" w:hanging="270"/>
      </w:pPr>
      <w:rPr>
        <w:rFonts w:ascii="Open Sans" w:hAnsi="Open Sans" w:cs="Open Sans" w:hint="default"/>
        <w:sz w:val="20"/>
        <w:i w:val="false"/>
        <w:b w:val="false"/>
        <w:szCs w:val="20"/>
        <w:iCs w:val="false"/>
        <w:bCs w:val="false"/>
        <w:w w:val="100"/>
        <w:lang w:val="en-US" w:eastAsia="en-US" w:bidi="ar-SA"/>
      </w:rPr>
    </w:lvl>
    <w:lvl w:ilvl="1">
      <w:start w:val="0"/>
      <w:numFmt w:val="bullet"/>
      <w:lvlText w:val=""/>
      <w:lvlJc w:val="left"/>
      <w:pPr>
        <w:tabs>
          <w:tab w:val="num" w:pos="0"/>
        </w:tabs>
        <w:ind w:left="2046" w:hanging="270"/>
      </w:pPr>
      <w:rPr>
        <w:rFonts w:ascii="Symbol" w:hAnsi="Symbol" w:cs="Symbol" w:hint="default"/>
        <w:lang w:val="en-US" w:eastAsia="en-US" w:bidi="ar-SA"/>
      </w:rPr>
    </w:lvl>
    <w:lvl w:ilvl="2">
      <w:start w:val="0"/>
      <w:numFmt w:val="bullet"/>
      <w:lvlText w:val=""/>
      <w:lvlJc w:val="left"/>
      <w:pPr>
        <w:tabs>
          <w:tab w:val="num" w:pos="0"/>
        </w:tabs>
        <w:ind w:left="2812" w:hanging="270"/>
      </w:pPr>
      <w:rPr>
        <w:rFonts w:ascii="Symbol" w:hAnsi="Symbol" w:cs="Symbol" w:hint="default"/>
        <w:lang w:val="en-US" w:eastAsia="en-US" w:bidi="ar-SA"/>
      </w:rPr>
    </w:lvl>
    <w:lvl w:ilvl="3">
      <w:start w:val="0"/>
      <w:numFmt w:val="bullet"/>
      <w:lvlText w:val=""/>
      <w:lvlJc w:val="left"/>
      <w:pPr>
        <w:tabs>
          <w:tab w:val="num" w:pos="0"/>
        </w:tabs>
        <w:ind w:left="3578" w:hanging="270"/>
      </w:pPr>
      <w:rPr>
        <w:rFonts w:ascii="Symbol" w:hAnsi="Symbol" w:cs="Symbol" w:hint="default"/>
        <w:lang w:val="en-US" w:eastAsia="en-US" w:bidi="ar-SA"/>
      </w:rPr>
    </w:lvl>
    <w:lvl w:ilvl="4">
      <w:start w:val="0"/>
      <w:numFmt w:val="bullet"/>
      <w:lvlText w:val=""/>
      <w:lvlJc w:val="left"/>
      <w:pPr>
        <w:tabs>
          <w:tab w:val="num" w:pos="0"/>
        </w:tabs>
        <w:ind w:left="4344" w:hanging="270"/>
      </w:pPr>
      <w:rPr>
        <w:rFonts w:ascii="Symbol" w:hAnsi="Symbol" w:cs="Symbol" w:hint="default"/>
        <w:lang w:val="en-US" w:eastAsia="en-US" w:bidi="ar-SA"/>
      </w:rPr>
    </w:lvl>
    <w:lvl w:ilvl="5">
      <w:start w:val="0"/>
      <w:numFmt w:val="bullet"/>
      <w:lvlText w:val=""/>
      <w:lvlJc w:val="left"/>
      <w:pPr>
        <w:tabs>
          <w:tab w:val="num" w:pos="0"/>
        </w:tabs>
        <w:ind w:left="5110" w:hanging="270"/>
      </w:pPr>
      <w:rPr>
        <w:rFonts w:ascii="Symbol" w:hAnsi="Symbol" w:cs="Symbol" w:hint="default"/>
        <w:lang w:val="en-US" w:eastAsia="en-US" w:bidi="ar-SA"/>
      </w:rPr>
    </w:lvl>
    <w:lvl w:ilvl="6">
      <w:start w:val="0"/>
      <w:numFmt w:val="bullet"/>
      <w:lvlText w:val=""/>
      <w:lvlJc w:val="left"/>
      <w:pPr>
        <w:tabs>
          <w:tab w:val="num" w:pos="0"/>
        </w:tabs>
        <w:ind w:left="5876" w:hanging="270"/>
      </w:pPr>
      <w:rPr>
        <w:rFonts w:ascii="Symbol" w:hAnsi="Symbol" w:cs="Symbol" w:hint="default"/>
        <w:lang w:val="en-US" w:eastAsia="en-US" w:bidi="ar-SA"/>
      </w:rPr>
    </w:lvl>
    <w:lvl w:ilvl="7">
      <w:start w:val="0"/>
      <w:numFmt w:val="bullet"/>
      <w:lvlText w:val=""/>
      <w:lvlJc w:val="left"/>
      <w:pPr>
        <w:tabs>
          <w:tab w:val="num" w:pos="0"/>
        </w:tabs>
        <w:ind w:left="6642" w:hanging="270"/>
      </w:pPr>
      <w:rPr>
        <w:rFonts w:ascii="Symbol" w:hAnsi="Symbol" w:cs="Symbol" w:hint="default"/>
        <w:lang w:val="en-US" w:eastAsia="en-US" w:bidi="ar-SA"/>
      </w:rPr>
    </w:lvl>
    <w:lvl w:ilvl="8">
      <w:start w:val="0"/>
      <w:numFmt w:val="bullet"/>
      <w:lvlText w:val=""/>
      <w:lvlJc w:val="left"/>
      <w:pPr>
        <w:tabs>
          <w:tab w:val="num" w:pos="0"/>
        </w:tabs>
        <w:ind w:left="7408" w:hanging="270"/>
      </w:pPr>
      <w:rPr>
        <w:rFonts w:ascii="Symbol" w:hAnsi="Symbol" w:cs="Symbol" w:hint="default"/>
        <w:lang w:val="en-US" w:eastAsia="en-US" w:bidi="ar-SA"/>
      </w:rPr>
    </w:lvl>
  </w:abstractNum>
  <w:abstractNum w:abstractNumId="11">
    <w:lvl w:ilvl="0">
      <w:start w:val="1"/>
      <w:numFmt w:val="decimal"/>
      <w:lvlText w:val="%1."/>
      <w:lvlJc w:val="left"/>
      <w:pPr>
        <w:tabs>
          <w:tab w:val="num" w:pos="0"/>
        </w:tabs>
        <w:ind w:left="1274" w:hanging="360"/>
      </w:pPr>
      <w:rPr>
        <w:sz w:val="20"/>
        <w:i w:val="false"/>
        <w:b w:val="false"/>
        <w:szCs w:val="20"/>
        <w:iCs w:val="false"/>
        <w:bCs w:val="false"/>
        <w:w w:val="100"/>
        <w:rFonts w:ascii="Open Sans" w:hAnsi="Open Sans" w:eastAsia="Open Sans" w:cs="Open Sans"/>
        <w:lang w:val="en-US" w:eastAsia="en-US" w:bidi="ar-SA"/>
      </w:rPr>
    </w:lvl>
    <w:lvl w:ilvl="1">
      <w:start w:val="0"/>
      <w:numFmt w:val="bullet"/>
      <w:lvlText w:val=""/>
      <w:lvlJc w:val="left"/>
      <w:pPr>
        <w:tabs>
          <w:tab w:val="num" w:pos="0"/>
        </w:tabs>
        <w:ind w:left="2046" w:hanging="360"/>
      </w:pPr>
      <w:rPr>
        <w:rFonts w:ascii="Symbol" w:hAnsi="Symbol" w:cs="Symbol" w:hint="default"/>
        <w:lang w:val="en-US" w:eastAsia="en-US" w:bidi="ar-SA"/>
      </w:rPr>
    </w:lvl>
    <w:lvl w:ilvl="2">
      <w:start w:val="0"/>
      <w:numFmt w:val="bullet"/>
      <w:lvlText w:val=""/>
      <w:lvlJc w:val="left"/>
      <w:pPr>
        <w:tabs>
          <w:tab w:val="num" w:pos="0"/>
        </w:tabs>
        <w:ind w:left="2812" w:hanging="360"/>
      </w:pPr>
      <w:rPr>
        <w:rFonts w:ascii="Symbol" w:hAnsi="Symbol" w:cs="Symbol" w:hint="default"/>
        <w:lang w:val="en-US" w:eastAsia="en-US" w:bidi="ar-SA"/>
      </w:rPr>
    </w:lvl>
    <w:lvl w:ilvl="3">
      <w:start w:val="0"/>
      <w:numFmt w:val="bullet"/>
      <w:lvlText w:val=""/>
      <w:lvlJc w:val="left"/>
      <w:pPr>
        <w:tabs>
          <w:tab w:val="num" w:pos="0"/>
        </w:tabs>
        <w:ind w:left="3578" w:hanging="360"/>
      </w:pPr>
      <w:rPr>
        <w:rFonts w:ascii="Symbol" w:hAnsi="Symbol" w:cs="Symbol" w:hint="default"/>
        <w:lang w:val="en-US" w:eastAsia="en-US" w:bidi="ar-SA"/>
      </w:rPr>
    </w:lvl>
    <w:lvl w:ilvl="4">
      <w:start w:val="0"/>
      <w:numFmt w:val="bullet"/>
      <w:lvlText w:val=""/>
      <w:lvlJc w:val="left"/>
      <w:pPr>
        <w:tabs>
          <w:tab w:val="num" w:pos="0"/>
        </w:tabs>
        <w:ind w:left="4344" w:hanging="360"/>
      </w:pPr>
      <w:rPr>
        <w:rFonts w:ascii="Symbol" w:hAnsi="Symbol" w:cs="Symbol" w:hint="default"/>
        <w:lang w:val="en-US" w:eastAsia="en-US" w:bidi="ar-SA"/>
      </w:rPr>
    </w:lvl>
    <w:lvl w:ilvl="5">
      <w:start w:val="0"/>
      <w:numFmt w:val="bullet"/>
      <w:lvlText w:val=""/>
      <w:lvlJc w:val="left"/>
      <w:pPr>
        <w:tabs>
          <w:tab w:val="num" w:pos="0"/>
        </w:tabs>
        <w:ind w:left="5110" w:hanging="360"/>
      </w:pPr>
      <w:rPr>
        <w:rFonts w:ascii="Symbol" w:hAnsi="Symbol" w:cs="Symbol" w:hint="default"/>
        <w:lang w:val="en-US" w:eastAsia="en-US" w:bidi="ar-SA"/>
      </w:rPr>
    </w:lvl>
    <w:lvl w:ilvl="6">
      <w:start w:val="0"/>
      <w:numFmt w:val="bullet"/>
      <w:lvlText w:val=""/>
      <w:lvlJc w:val="left"/>
      <w:pPr>
        <w:tabs>
          <w:tab w:val="num" w:pos="0"/>
        </w:tabs>
        <w:ind w:left="5876" w:hanging="360"/>
      </w:pPr>
      <w:rPr>
        <w:rFonts w:ascii="Symbol" w:hAnsi="Symbol" w:cs="Symbol" w:hint="default"/>
        <w:lang w:val="en-US" w:eastAsia="en-US" w:bidi="ar-SA"/>
      </w:rPr>
    </w:lvl>
    <w:lvl w:ilvl="7">
      <w:start w:val="0"/>
      <w:numFmt w:val="bullet"/>
      <w:lvlText w:val=""/>
      <w:lvlJc w:val="left"/>
      <w:pPr>
        <w:tabs>
          <w:tab w:val="num" w:pos="0"/>
        </w:tabs>
        <w:ind w:left="6642" w:hanging="360"/>
      </w:pPr>
      <w:rPr>
        <w:rFonts w:ascii="Symbol" w:hAnsi="Symbol" w:cs="Symbol" w:hint="default"/>
        <w:lang w:val="en-US" w:eastAsia="en-US" w:bidi="ar-SA"/>
      </w:rPr>
    </w:lvl>
    <w:lvl w:ilvl="8">
      <w:start w:val="0"/>
      <w:numFmt w:val="bullet"/>
      <w:lvlText w:val=""/>
      <w:lvlJc w:val="left"/>
      <w:pPr>
        <w:tabs>
          <w:tab w:val="num" w:pos="0"/>
        </w:tabs>
        <w:ind w:left="7408" w:hanging="360"/>
      </w:pPr>
      <w:rPr>
        <w:rFonts w:ascii="Symbol" w:hAnsi="Symbol" w:cs="Symbol" w:hint="default"/>
        <w:lang w:val="en-US" w:eastAsia="en-US" w:bidi="ar-SA"/>
      </w:rPr>
    </w:lvl>
  </w:abstractNum>
  <w:abstractNum w:abstractNumId="12">
    <w:lvl w:ilvl="0">
      <w:start w:val="1"/>
      <w:numFmt w:val="decimal"/>
      <w:lvlText w:val="%1."/>
      <w:lvlJc w:val="left"/>
      <w:pPr>
        <w:tabs>
          <w:tab w:val="num" w:pos="0"/>
        </w:tabs>
        <w:ind w:left="554" w:hanging="360"/>
      </w:pPr>
      <w:rPr>
        <w:sz w:val="20"/>
        <w:i w:val="false"/>
        <w:b w:val="false"/>
        <w:szCs w:val="20"/>
        <w:iCs w:val="false"/>
        <w:bCs w:val="false"/>
        <w:w w:val="100"/>
        <w:rFonts w:ascii="Open Sans" w:hAnsi="Open Sans" w:eastAsia="Open Sans" w:cs="Open Sans"/>
        <w:lang w:val="en-US" w:eastAsia="en-US" w:bidi="ar-SA"/>
      </w:rPr>
    </w:lvl>
    <w:lvl w:ilvl="1">
      <w:start w:val="0"/>
      <w:numFmt w:val="bullet"/>
      <w:lvlText w:val=""/>
      <w:lvlJc w:val="left"/>
      <w:pPr>
        <w:tabs>
          <w:tab w:val="num" w:pos="0"/>
        </w:tabs>
        <w:ind w:left="1398" w:hanging="360"/>
      </w:pPr>
      <w:rPr>
        <w:rFonts w:ascii="Symbol" w:hAnsi="Symbol" w:cs="Symbol" w:hint="default"/>
        <w:lang w:val="en-US" w:eastAsia="en-US" w:bidi="ar-SA"/>
      </w:rPr>
    </w:lvl>
    <w:lvl w:ilvl="2">
      <w:start w:val="0"/>
      <w:numFmt w:val="bullet"/>
      <w:lvlText w:val=""/>
      <w:lvlJc w:val="left"/>
      <w:pPr>
        <w:tabs>
          <w:tab w:val="num" w:pos="0"/>
        </w:tabs>
        <w:ind w:left="2236" w:hanging="360"/>
      </w:pPr>
      <w:rPr>
        <w:rFonts w:ascii="Symbol" w:hAnsi="Symbol" w:cs="Symbol" w:hint="default"/>
        <w:lang w:val="en-US" w:eastAsia="en-US" w:bidi="ar-SA"/>
      </w:rPr>
    </w:lvl>
    <w:lvl w:ilvl="3">
      <w:start w:val="0"/>
      <w:numFmt w:val="bullet"/>
      <w:lvlText w:val=""/>
      <w:lvlJc w:val="left"/>
      <w:pPr>
        <w:tabs>
          <w:tab w:val="num" w:pos="0"/>
        </w:tabs>
        <w:ind w:left="3074" w:hanging="360"/>
      </w:pPr>
      <w:rPr>
        <w:rFonts w:ascii="Symbol" w:hAnsi="Symbol" w:cs="Symbol" w:hint="default"/>
        <w:lang w:val="en-US" w:eastAsia="en-US" w:bidi="ar-SA"/>
      </w:rPr>
    </w:lvl>
    <w:lvl w:ilvl="4">
      <w:start w:val="0"/>
      <w:numFmt w:val="bullet"/>
      <w:lvlText w:val=""/>
      <w:lvlJc w:val="left"/>
      <w:pPr>
        <w:tabs>
          <w:tab w:val="num" w:pos="0"/>
        </w:tabs>
        <w:ind w:left="3912" w:hanging="360"/>
      </w:pPr>
      <w:rPr>
        <w:rFonts w:ascii="Symbol" w:hAnsi="Symbol" w:cs="Symbol" w:hint="default"/>
        <w:lang w:val="en-US" w:eastAsia="en-US" w:bidi="ar-SA"/>
      </w:rPr>
    </w:lvl>
    <w:lvl w:ilvl="5">
      <w:start w:val="0"/>
      <w:numFmt w:val="bullet"/>
      <w:lvlText w:val=""/>
      <w:lvlJc w:val="left"/>
      <w:pPr>
        <w:tabs>
          <w:tab w:val="num" w:pos="0"/>
        </w:tabs>
        <w:ind w:left="4750" w:hanging="360"/>
      </w:pPr>
      <w:rPr>
        <w:rFonts w:ascii="Symbol" w:hAnsi="Symbol" w:cs="Symbol" w:hint="default"/>
        <w:lang w:val="en-US" w:eastAsia="en-US" w:bidi="ar-SA"/>
      </w:rPr>
    </w:lvl>
    <w:lvl w:ilvl="6">
      <w:start w:val="0"/>
      <w:numFmt w:val="bullet"/>
      <w:lvlText w:val=""/>
      <w:lvlJc w:val="left"/>
      <w:pPr>
        <w:tabs>
          <w:tab w:val="num" w:pos="0"/>
        </w:tabs>
        <w:ind w:left="5588" w:hanging="360"/>
      </w:pPr>
      <w:rPr>
        <w:rFonts w:ascii="Symbol" w:hAnsi="Symbol" w:cs="Symbol" w:hint="default"/>
        <w:lang w:val="en-US" w:eastAsia="en-US" w:bidi="ar-SA"/>
      </w:rPr>
    </w:lvl>
    <w:lvl w:ilvl="7">
      <w:start w:val="0"/>
      <w:numFmt w:val="bullet"/>
      <w:lvlText w:val=""/>
      <w:lvlJc w:val="left"/>
      <w:pPr>
        <w:tabs>
          <w:tab w:val="num" w:pos="0"/>
        </w:tabs>
        <w:ind w:left="6426" w:hanging="360"/>
      </w:pPr>
      <w:rPr>
        <w:rFonts w:ascii="Symbol" w:hAnsi="Symbol" w:cs="Symbol" w:hint="default"/>
        <w:lang w:val="en-US" w:eastAsia="en-US" w:bidi="ar-SA"/>
      </w:rPr>
    </w:lvl>
    <w:lvl w:ilvl="8">
      <w:start w:val="0"/>
      <w:numFmt w:val="bullet"/>
      <w:lvlText w:val=""/>
      <w:lvlJc w:val="left"/>
      <w:pPr>
        <w:tabs>
          <w:tab w:val="num" w:pos="0"/>
        </w:tabs>
        <w:ind w:left="7264" w:hanging="360"/>
      </w:pPr>
      <w:rPr>
        <w:rFonts w:ascii="Symbol" w:hAnsi="Symbol" w:cs="Symbol" w:hint="default"/>
        <w:lang w:val="en-US" w:eastAsia="en-US" w:bidi="ar-SA"/>
      </w:rPr>
    </w:lvl>
  </w:abstractNum>
  <w:abstractNum w:abstractNumId="13">
    <w:lvl w:ilvl="0">
      <w:start w:val="1"/>
      <w:numFmt w:val="decimal"/>
      <w:lvlText w:val="%1."/>
      <w:lvlJc w:val="left"/>
      <w:pPr>
        <w:tabs>
          <w:tab w:val="num" w:pos="0"/>
        </w:tabs>
        <w:ind w:left="1266" w:hanging="360"/>
      </w:pPr>
      <w:rPr>
        <w:sz w:val="20"/>
        <w:i w:val="false"/>
        <w:b w:val="false"/>
        <w:szCs w:val="20"/>
        <w:iCs w:val="false"/>
        <w:bCs w:val="false"/>
        <w:w w:val="100"/>
        <w:rFonts w:ascii="Open Sans" w:hAnsi="Open Sans" w:eastAsia="Open Sans" w:cs="Open Sans"/>
        <w:lang w:val="en-US" w:eastAsia="en-US" w:bidi="ar-SA"/>
      </w:rPr>
    </w:lvl>
    <w:lvl w:ilvl="1">
      <w:start w:val="0"/>
      <w:numFmt w:val="bullet"/>
      <w:lvlText w:val="•"/>
      <w:lvlJc w:val="left"/>
      <w:pPr>
        <w:tabs>
          <w:tab w:val="num" w:pos="0"/>
        </w:tabs>
        <w:ind w:left="554" w:hanging="270"/>
      </w:pPr>
      <w:rPr>
        <w:rFonts w:ascii="Open Sans" w:hAnsi="Open Sans" w:cs="Open Sans" w:hint="default"/>
        <w:sz w:val="20"/>
        <w:i w:val="false"/>
        <w:b w:val="false"/>
        <w:szCs w:val="20"/>
        <w:iCs w:val="false"/>
        <w:bCs w:val="false"/>
        <w:w w:val="100"/>
        <w:lang w:val="en-US" w:eastAsia="en-US" w:bidi="ar-SA"/>
      </w:rPr>
    </w:lvl>
    <w:lvl w:ilvl="2">
      <w:start w:val="0"/>
      <w:numFmt w:val="bullet"/>
      <w:lvlText w:val=""/>
      <w:lvlJc w:val="left"/>
      <w:pPr>
        <w:tabs>
          <w:tab w:val="num" w:pos="0"/>
        </w:tabs>
        <w:ind w:left="2113" w:hanging="270"/>
      </w:pPr>
      <w:rPr>
        <w:rFonts w:ascii="Symbol" w:hAnsi="Symbol" w:cs="Symbol" w:hint="default"/>
        <w:lang w:val="en-US" w:eastAsia="en-US" w:bidi="ar-SA"/>
      </w:rPr>
    </w:lvl>
    <w:lvl w:ilvl="3">
      <w:start w:val="0"/>
      <w:numFmt w:val="bullet"/>
      <w:lvlText w:val=""/>
      <w:lvlJc w:val="left"/>
      <w:pPr>
        <w:tabs>
          <w:tab w:val="num" w:pos="0"/>
        </w:tabs>
        <w:ind w:left="2966" w:hanging="270"/>
      </w:pPr>
      <w:rPr>
        <w:rFonts w:ascii="Symbol" w:hAnsi="Symbol" w:cs="Symbol" w:hint="default"/>
        <w:lang w:val="en-US" w:eastAsia="en-US" w:bidi="ar-SA"/>
      </w:rPr>
    </w:lvl>
    <w:lvl w:ilvl="4">
      <w:start w:val="0"/>
      <w:numFmt w:val="bullet"/>
      <w:lvlText w:val=""/>
      <w:lvlJc w:val="left"/>
      <w:pPr>
        <w:tabs>
          <w:tab w:val="num" w:pos="0"/>
        </w:tabs>
        <w:ind w:left="3820" w:hanging="270"/>
      </w:pPr>
      <w:rPr>
        <w:rFonts w:ascii="Symbol" w:hAnsi="Symbol" w:cs="Symbol" w:hint="default"/>
        <w:lang w:val="en-US" w:eastAsia="en-US" w:bidi="ar-SA"/>
      </w:rPr>
    </w:lvl>
    <w:lvl w:ilvl="5">
      <w:start w:val="0"/>
      <w:numFmt w:val="bullet"/>
      <w:lvlText w:val=""/>
      <w:lvlJc w:val="left"/>
      <w:pPr>
        <w:tabs>
          <w:tab w:val="num" w:pos="0"/>
        </w:tabs>
        <w:ind w:left="4673" w:hanging="270"/>
      </w:pPr>
      <w:rPr>
        <w:rFonts w:ascii="Symbol" w:hAnsi="Symbol" w:cs="Symbol" w:hint="default"/>
        <w:lang w:val="en-US" w:eastAsia="en-US" w:bidi="ar-SA"/>
      </w:rPr>
    </w:lvl>
    <w:lvl w:ilvl="6">
      <w:start w:val="0"/>
      <w:numFmt w:val="bullet"/>
      <w:lvlText w:val=""/>
      <w:lvlJc w:val="left"/>
      <w:pPr>
        <w:tabs>
          <w:tab w:val="num" w:pos="0"/>
        </w:tabs>
        <w:ind w:left="5526" w:hanging="270"/>
      </w:pPr>
      <w:rPr>
        <w:rFonts w:ascii="Symbol" w:hAnsi="Symbol" w:cs="Symbol" w:hint="default"/>
        <w:lang w:val="en-US" w:eastAsia="en-US" w:bidi="ar-SA"/>
      </w:rPr>
    </w:lvl>
    <w:lvl w:ilvl="7">
      <w:start w:val="0"/>
      <w:numFmt w:val="bullet"/>
      <w:lvlText w:val=""/>
      <w:lvlJc w:val="left"/>
      <w:pPr>
        <w:tabs>
          <w:tab w:val="num" w:pos="0"/>
        </w:tabs>
        <w:ind w:left="6380" w:hanging="270"/>
      </w:pPr>
      <w:rPr>
        <w:rFonts w:ascii="Symbol" w:hAnsi="Symbol" w:cs="Symbol" w:hint="default"/>
        <w:lang w:val="en-US" w:eastAsia="en-US" w:bidi="ar-SA"/>
      </w:rPr>
    </w:lvl>
    <w:lvl w:ilvl="8">
      <w:start w:val="0"/>
      <w:numFmt w:val="bullet"/>
      <w:lvlText w:val=""/>
      <w:lvlJc w:val="left"/>
      <w:pPr>
        <w:tabs>
          <w:tab w:val="num" w:pos="0"/>
        </w:tabs>
        <w:ind w:left="7233" w:hanging="270"/>
      </w:pPr>
      <w:rPr>
        <w:rFonts w:ascii="Symbol" w:hAnsi="Symbol" w:cs="Symbol" w:hint="default"/>
        <w:lang w:val="en-US" w:eastAsia="en-US" w:bidi="ar-SA"/>
      </w:rPr>
    </w:lvl>
  </w:abstractNum>
  <w:abstractNum w:abstractNumId="14">
    <w:lvl w:ilvl="0">
      <w:start w:val="1"/>
      <w:numFmt w:val="decimal"/>
      <w:lvlText w:val="%1."/>
      <w:lvlJc w:val="left"/>
      <w:pPr>
        <w:tabs>
          <w:tab w:val="num" w:pos="0"/>
        </w:tabs>
        <w:ind w:left="1274" w:hanging="360"/>
      </w:pPr>
      <w:rPr>
        <w:sz w:val="20"/>
        <w:i w:val="false"/>
        <w:b w:val="false"/>
        <w:szCs w:val="20"/>
        <w:iCs w:val="false"/>
        <w:bCs w:val="false"/>
        <w:w w:val="100"/>
        <w:rFonts w:ascii="Open Sans" w:hAnsi="Open Sans" w:eastAsia="Open Sans" w:cs="Open Sans"/>
        <w:lang w:val="en-US" w:eastAsia="en-US" w:bidi="ar-SA"/>
      </w:rPr>
    </w:lvl>
    <w:lvl w:ilvl="1">
      <w:start w:val="0"/>
      <w:numFmt w:val="bullet"/>
      <w:lvlText w:val=""/>
      <w:lvlJc w:val="left"/>
      <w:pPr>
        <w:tabs>
          <w:tab w:val="num" w:pos="0"/>
        </w:tabs>
        <w:ind w:left="2046" w:hanging="360"/>
      </w:pPr>
      <w:rPr>
        <w:rFonts w:ascii="Symbol" w:hAnsi="Symbol" w:cs="Symbol" w:hint="default"/>
        <w:lang w:val="en-US" w:eastAsia="en-US" w:bidi="ar-SA"/>
      </w:rPr>
    </w:lvl>
    <w:lvl w:ilvl="2">
      <w:start w:val="0"/>
      <w:numFmt w:val="bullet"/>
      <w:lvlText w:val=""/>
      <w:lvlJc w:val="left"/>
      <w:pPr>
        <w:tabs>
          <w:tab w:val="num" w:pos="0"/>
        </w:tabs>
        <w:ind w:left="2812" w:hanging="360"/>
      </w:pPr>
      <w:rPr>
        <w:rFonts w:ascii="Symbol" w:hAnsi="Symbol" w:cs="Symbol" w:hint="default"/>
        <w:lang w:val="en-US" w:eastAsia="en-US" w:bidi="ar-SA"/>
      </w:rPr>
    </w:lvl>
    <w:lvl w:ilvl="3">
      <w:start w:val="0"/>
      <w:numFmt w:val="bullet"/>
      <w:lvlText w:val=""/>
      <w:lvlJc w:val="left"/>
      <w:pPr>
        <w:tabs>
          <w:tab w:val="num" w:pos="0"/>
        </w:tabs>
        <w:ind w:left="3578" w:hanging="360"/>
      </w:pPr>
      <w:rPr>
        <w:rFonts w:ascii="Symbol" w:hAnsi="Symbol" w:cs="Symbol" w:hint="default"/>
        <w:lang w:val="en-US" w:eastAsia="en-US" w:bidi="ar-SA"/>
      </w:rPr>
    </w:lvl>
    <w:lvl w:ilvl="4">
      <w:start w:val="0"/>
      <w:numFmt w:val="bullet"/>
      <w:lvlText w:val=""/>
      <w:lvlJc w:val="left"/>
      <w:pPr>
        <w:tabs>
          <w:tab w:val="num" w:pos="0"/>
        </w:tabs>
        <w:ind w:left="4344" w:hanging="360"/>
      </w:pPr>
      <w:rPr>
        <w:rFonts w:ascii="Symbol" w:hAnsi="Symbol" w:cs="Symbol" w:hint="default"/>
        <w:lang w:val="en-US" w:eastAsia="en-US" w:bidi="ar-SA"/>
      </w:rPr>
    </w:lvl>
    <w:lvl w:ilvl="5">
      <w:start w:val="0"/>
      <w:numFmt w:val="bullet"/>
      <w:lvlText w:val=""/>
      <w:lvlJc w:val="left"/>
      <w:pPr>
        <w:tabs>
          <w:tab w:val="num" w:pos="0"/>
        </w:tabs>
        <w:ind w:left="5110" w:hanging="360"/>
      </w:pPr>
      <w:rPr>
        <w:rFonts w:ascii="Symbol" w:hAnsi="Symbol" w:cs="Symbol" w:hint="default"/>
        <w:lang w:val="en-US" w:eastAsia="en-US" w:bidi="ar-SA"/>
      </w:rPr>
    </w:lvl>
    <w:lvl w:ilvl="6">
      <w:start w:val="0"/>
      <w:numFmt w:val="bullet"/>
      <w:lvlText w:val=""/>
      <w:lvlJc w:val="left"/>
      <w:pPr>
        <w:tabs>
          <w:tab w:val="num" w:pos="0"/>
        </w:tabs>
        <w:ind w:left="5876" w:hanging="360"/>
      </w:pPr>
      <w:rPr>
        <w:rFonts w:ascii="Symbol" w:hAnsi="Symbol" w:cs="Symbol" w:hint="default"/>
        <w:lang w:val="en-US" w:eastAsia="en-US" w:bidi="ar-SA"/>
      </w:rPr>
    </w:lvl>
    <w:lvl w:ilvl="7">
      <w:start w:val="0"/>
      <w:numFmt w:val="bullet"/>
      <w:lvlText w:val=""/>
      <w:lvlJc w:val="left"/>
      <w:pPr>
        <w:tabs>
          <w:tab w:val="num" w:pos="0"/>
        </w:tabs>
        <w:ind w:left="6642" w:hanging="360"/>
      </w:pPr>
      <w:rPr>
        <w:rFonts w:ascii="Symbol" w:hAnsi="Symbol" w:cs="Symbol" w:hint="default"/>
        <w:lang w:val="en-US" w:eastAsia="en-US" w:bidi="ar-SA"/>
      </w:rPr>
    </w:lvl>
    <w:lvl w:ilvl="8">
      <w:start w:val="0"/>
      <w:numFmt w:val="bullet"/>
      <w:lvlText w:val=""/>
      <w:lvlJc w:val="left"/>
      <w:pPr>
        <w:tabs>
          <w:tab w:val="num" w:pos="0"/>
        </w:tabs>
        <w:ind w:left="7408" w:hanging="360"/>
      </w:pPr>
      <w:rPr>
        <w:rFonts w:ascii="Symbol" w:hAnsi="Symbol" w:cs="Symbol" w:hint="default"/>
        <w:lang w:val="en-US" w:eastAsia="en-US" w:bidi="ar-SA"/>
      </w:rPr>
    </w:lvl>
  </w:abstractNum>
  <w:abstractNum w:abstractNumId="15">
    <w:lvl w:ilvl="0">
      <w:numFmt w:val="bullet"/>
      <w:lvlText w:val="•"/>
      <w:lvlJc w:val="left"/>
      <w:pPr>
        <w:tabs>
          <w:tab w:val="num" w:pos="0"/>
        </w:tabs>
        <w:ind w:left="554" w:hanging="270"/>
      </w:pPr>
      <w:rPr>
        <w:rFonts w:ascii="Open Sans" w:hAnsi="Open Sans" w:cs="Open Sans" w:hint="default"/>
        <w:sz w:val="20"/>
        <w:i w:val="false"/>
        <w:b w:val="false"/>
        <w:szCs w:val="20"/>
        <w:iCs w:val="false"/>
        <w:bCs w:val="false"/>
        <w:w w:val="100"/>
        <w:lang w:val="en-US" w:eastAsia="en-US" w:bidi="ar-SA"/>
      </w:rPr>
    </w:lvl>
    <w:lvl w:ilvl="1">
      <w:start w:val="0"/>
      <w:numFmt w:val="bullet"/>
      <w:lvlText w:val=""/>
      <w:lvlJc w:val="left"/>
      <w:pPr>
        <w:tabs>
          <w:tab w:val="num" w:pos="0"/>
        </w:tabs>
        <w:ind w:left="1398" w:hanging="270"/>
      </w:pPr>
      <w:rPr>
        <w:rFonts w:ascii="Symbol" w:hAnsi="Symbol" w:cs="Symbol" w:hint="default"/>
        <w:lang w:val="en-US" w:eastAsia="en-US" w:bidi="ar-SA"/>
      </w:rPr>
    </w:lvl>
    <w:lvl w:ilvl="2">
      <w:start w:val="0"/>
      <w:numFmt w:val="bullet"/>
      <w:lvlText w:val=""/>
      <w:lvlJc w:val="left"/>
      <w:pPr>
        <w:tabs>
          <w:tab w:val="num" w:pos="0"/>
        </w:tabs>
        <w:ind w:left="2236" w:hanging="270"/>
      </w:pPr>
      <w:rPr>
        <w:rFonts w:ascii="Symbol" w:hAnsi="Symbol" w:cs="Symbol" w:hint="default"/>
        <w:lang w:val="en-US" w:eastAsia="en-US" w:bidi="ar-SA"/>
      </w:rPr>
    </w:lvl>
    <w:lvl w:ilvl="3">
      <w:start w:val="0"/>
      <w:numFmt w:val="bullet"/>
      <w:lvlText w:val=""/>
      <w:lvlJc w:val="left"/>
      <w:pPr>
        <w:tabs>
          <w:tab w:val="num" w:pos="0"/>
        </w:tabs>
        <w:ind w:left="3074" w:hanging="270"/>
      </w:pPr>
      <w:rPr>
        <w:rFonts w:ascii="Symbol" w:hAnsi="Symbol" w:cs="Symbol" w:hint="default"/>
        <w:lang w:val="en-US" w:eastAsia="en-US" w:bidi="ar-SA"/>
      </w:rPr>
    </w:lvl>
    <w:lvl w:ilvl="4">
      <w:start w:val="0"/>
      <w:numFmt w:val="bullet"/>
      <w:lvlText w:val=""/>
      <w:lvlJc w:val="left"/>
      <w:pPr>
        <w:tabs>
          <w:tab w:val="num" w:pos="0"/>
        </w:tabs>
        <w:ind w:left="3912" w:hanging="270"/>
      </w:pPr>
      <w:rPr>
        <w:rFonts w:ascii="Symbol" w:hAnsi="Symbol" w:cs="Symbol" w:hint="default"/>
        <w:lang w:val="en-US" w:eastAsia="en-US" w:bidi="ar-SA"/>
      </w:rPr>
    </w:lvl>
    <w:lvl w:ilvl="5">
      <w:start w:val="0"/>
      <w:numFmt w:val="bullet"/>
      <w:lvlText w:val=""/>
      <w:lvlJc w:val="left"/>
      <w:pPr>
        <w:tabs>
          <w:tab w:val="num" w:pos="0"/>
        </w:tabs>
        <w:ind w:left="4750" w:hanging="270"/>
      </w:pPr>
      <w:rPr>
        <w:rFonts w:ascii="Symbol" w:hAnsi="Symbol" w:cs="Symbol" w:hint="default"/>
        <w:lang w:val="en-US" w:eastAsia="en-US" w:bidi="ar-SA"/>
      </w:rPr>
    </w:lvl>
    <w:lvl w:ilvl="6">
      <w:start w:val="0"/>
      <w:numFmt w:val="bullet"/>
      <w:lvlText w:val=""/>
      <w:lvlJc w:val="left"/>
      <w:pPr>
        <w:tabs>
          <w:tab w:val="num" w:pos="0"/>
        </w:tabs>
        <w:ind w:left="5588" w:hanging="270"/>
      </w:pPr>
      <w:rPr>
        <w:rFonts w:ascii="Symbol" w:hAnsi="Symbol" w:cs="Symbol" w:hint="default"/>
        <w:lang w:val="en-US" w:eastAsia="en-US" w:bidi="ar-SA"/>
      </w:rPr>
    </w:lvl>
    <w:lvl w:ilvl="7">
      <w:start w:val="0"/>
      <w:numFmt w:val="bullet"/>
      <w:lvlText w:val=""/>
      <w:lvlJc w:val="left"/>
      <w:pPr>
        <w:tabs>
          <w:tab w:val="num" w:pos="0"/>
        </w:tabs>
        <w:ind w:left="6426" w:hanging="270"/>
      </w:pPr>
      <w:rPr>
        <w:rFonts w:ascii="Symbol" w:hAnsi="Symbol" w:cs="Symbol" w:hint="default"/>
        <w:lang w:val="en-US" w:eastAsia="en-US" w:bidi="ar-SA"/>
      </w:rPr>
    </w:lvl>
    <w:lvl w:ilvl="8">
      <w:start w:val="0"/>
      <w:numFmt w:val="bullet"/>
      <w:lvlText w:val=""/>
      <w:lvlJc w:val="left"/>
      <w:pPr>
        <w:tabs>
          <w:tab w:val="num" w:pos="0"/>
        </w:tabs>
        <w:ind w:left="7264" w:hanging="270"/>
      </w:pPr>
      <w:rPr>
        <w:rFonts w:ascii="Symbol" w:hAnsi="Symbol" w:cs="Symbol" w:hint="default"/>
        <w:lang w:val="en-US" w:eastAsia="en-US" w:bidi="ar-SA"/>
      </w:rPr>
    </w:lvl>
  </w:abstractNum>
  <w:abstractNum w:abstractNumId="16">
    <w:lvl w:ilvl="0">
      <w:start w:val="1"/>
      <w:numFmt w:val="decimal"/>
      <w:lvlText w:val="%1."/>
      <w:lvlJc w:val="left"/>
      <w:pPr>
        <w:tabs>
          <w:tab w:val="num" w:pos="0"/>
        </w:tabs>
        <w:ind w:left="1274" w:hanging="360"/>
      </w:pPr>
      <w:rPr>
        <w:sz w:val="20"/>
        <w:i w:val="false"/>
        <w:b w:val="false"/>
        <w:szCs w:val="20"/>
        <w:iCs w:val="false"/>
        <w:bCs w:val="false"/>
        <w:w w:val="100"/>
        <w:rFonts w:ascii="Open Sans" w:hAnsi="Open Sans" w:eastAsia="Open Sans" w:cs="Open Sans"/>
        <w:lang w:val="en-US" w:eastAsia="en-US" w:bidi="ar-SA"/>
      </w:rPr>
    </w:lvl>
    <w:lvl w:ilvl="1">
      <w:start w:val="0"/>
      <w:numFmt w:val="bullet"/>
      <w:lvlText w:val=""/>
      <w:lvlJc w:val="left"/>
      <w:pPr>
        <w:tabs>
          <w:tab w:val="num" w:pos="0"/>
        </w:tabs>
        <w:ind w:left="2046" w:hanging="360"/>
      </w:pPr>
      <w:rPr>
        <w:rFonts w:ascii="Symbol" w:hAnsi="Symbol" w:cs="Symbol" w:hint="default"/>
        <w:lang w:val="en-US" w:eastAsia="en-US" w:bidi="ar-SA"/>
      </w:rPr>
    </w:lvl>
    <w:lvl w:ilvl="2">
      <w:start w:val="0"/>
      <w:numFmt w:val="bullet"/>
      <w:lvlText w:val=""/>
      <w:lvlJc w:val="left"/>
      <w:pPr>
        <w:tabs>
          <w:tab w:val="num" w:pos="0"/>
        </w:tabs>
        <w:ind w:left="2812" w:hanging="360"/>
      </w:pPr>
      <w:rPr>
        <w:rFonts w:ascii="Symbol" w:hAnsi="Symbol" w:cs="Symbol" w:hint="default"/>
        <w:lang w:val="en-US" w:eastAsia="en-US" w:bidi="ar-SA"/>
      </w:rPr>
    </w:lvl>
    <w:lvl w:ilvl="3">
      <w:start w:val="0"/>
      <w:numFmt w:val="bullet"/>
      <w:lvlText w:val=""/>
      <w:lvlJc w:val="left"/>
      <w:pPr>
        <w:tabs>
          <w:tab w:val="num" w:pos="0"/>
        </w:tabs>
        <w:ind w:left="3578" w:hanging="360"/>
      </w:pPr>
      <w:rPr>
        <w:rFonts w:ascii="Symbol" w:hAnsi="Symbol" w:cs="Symbol" w:hint="default"/>
        <w:lang w:val="en-US" w:eastAsia="en-US" w:bidi="ar-SA"/>
      </w:rPr>
    </w:lvl>
    <w:lvl w:ilvl="4">
      <w:start w:val="0"/>
      <w:numFmt w:val="bullet"/>
      <w:lvlText w:val=""/>
      <w:lvlJc w:val="left"/>
      <w:pPr>
        <w:tabs>
          <w:tab w:val="num" w:pos="0"/>
        </w:tabs>
        <w:ind w:left="4344" w:hanging="360"/>
      </w:pPr>
      <w:rPr>
        <w:rFonts w:ascii="Symbol" w:hAnsi="Symbol" w:cs="Symbol" w:hint="default"/>
        <w:lang w:val="en-US" w:eastAsia="en-US" w:bidi="ar-SA"/>
      </w:rPr>
    </w:lvl>
    <w:lvl w:ilvl="5">
      <w:start w:val="0"/>
      <w:numFmt w:val="bullet"/>
      <w:lvlText w:val=""/>
      <w:lvlJc w:val="left"/>
      <w:pPr>
        <w:tabs>
          <w:tab w:val="num" w:pos="0"/>
        </w:tabs>
        <w:ind w:left="5110" w:hanging="360"/>
      </w:pPr>
      <w:rPr>
        <w:rFonts w:ascii="Symbol" w:hAnsi="Symbol" w:cs="Symbol" w:hint="default"/>
        <w:lang w:val="en-US" w:eastAsia="en-US" w:bidi="ar-SA"/>
      </w:rPr>
    </w:lvl>
    <w:lvl w:ilvl="6">
      <w:start w:val="0"/>
      <w:numFmt w:val="bullet"/>
      <w:lvlText w:val=""/>
      <w:lvlJc w:val="left"/>
      <w:pPr>
        <w:tabs>
          <w:tab w:val="num" w:pos="0"/>
        </w:tabs>
        <w:ind w:left="5876" w:hanging="360"/>
      </w:pPr>
      <w:rPr>
        <w:rFonts w:ascii="Symbol" w:hAnsi="Symbol" w:cs="Symbol" w:hint="default"/>
        <w:lang w:val="en-US" w:eastAsia="en-US" w:bidi="ar-SA"/>
      </w:rPr>
    </w:lvl>
    <w:lvl w:ilvl="7">
      <w:start w:val="0"/>
      <w:numFmt w:val="bullet"/>
      <w:lvlText w:val=""/>
      <w:lvlJc w:val="left"/>
      <w:pPr>
        <w:tabs>
          <w:tab w:val="num" w:pos="0"/>
        </w:tabs>
        <w:ind w:left="6642" w:hanging="360"/>
      </w:pPr>
      <w:rPr>
        <w:rFonts w:ascii="Symbol" w:hAnsi="Symbol" w:cs="Symbol" w:hint="default"/>
        <w:lang w:val="en-US" w:eastAsia="en-US" w:bidi="ar-SA"/>
      </w:rPr>
    </w:lvl>
    <w:lvl w:ilvl="8">
      <w:start w:val="0"/>
      <w:numFmt w:val="bullet"/>
      <w:lvlText w:val=""/>
      <w:lvlJc w:val="left"/>
      <w:pPr>
        <w:tabs>
          <w:tab w:val="num" w:pos="0"/>
        </w:tabs>
        <w:ind w:left="7408" w:hanging="360"/>
      </w:pPr>
      <w:rPr>
        <w:rFonts w:ascii="Symbol" w:hAnsi="Symbol" w:cs="Symbol" w:hint="default"/>
        <w:lang w:val="en-US" w:eastAsia="en-US" w:bidi="ar-SA"/>
      </w:rPr>
    </w:lvl>
  </w:abstractNum>
  <w:abstractNum w:abstractNumId="17">
    <w:lvl w:ilvl="0">
      <w:start w:val="1"/>
      <w:numFmt w:val="decimal"/>
      <w:lvlText w:val="%1."/>
      <w:lvlJc w:val="left"/>
      <w:pPr>
        <w:tabs>
          <w:tab w:val="num" w:pos="0"/>
        </w:tabs>
        <w:ind w:left="554" w:hanging="360"/>
      </w:pPr>
      <w:rPr>
        <w:sz w:val="20"/>
        <w:i w:val="false"/>
        <w:b w:val="false"/>
        <w:szCs w:val="20"/>
        <w:iCs w:val="false"/>
        <w:bCs w:val="false"/>
        <w:w w:val="100"/>
        <w:rFonts w:ascii="Open Sans" w:hAnsi="Open Sans" w:eastAsia="Open Sans" w:cs="Open Sans"/>
        <w:lang w:val="en-US" w:eastAsia="en-US" w:bidi="ar-SA"/>
      </w:rPr>
    </w:lvl>
    <w:lvl w:ilvl="1">
      <w:start w:val="0"/>
      <w:numFmt w:val="bullet"/>
      <w:lvlText w:val=""/>
      <w:lvlJc w:val="left"/>
      <w:pPr>
        <w:tabs>
          <w:tab w:val="num" w:pos="0"/>
        </w:tabs>
        <w:ind w:left="1398" w:hanging="360"/>
      </w:pPr>
      <w:rPr>
        <w:rFonts w:ascii="Symbol" w:hAnsi="Symbol" w:cs="Symbol" w:hint="default"/>
        <w:lang w:val="en-US" w:eastAsia="en-US" w:bidi="ar-SA"/>
      </w:rPr>
    </w:lvl>
    <w:lvl w:ilvl="2">
      <w:start w:val="0"/>
      <w:numFmt w:val="bullet"/>
      <w:lvlText w:val=""/>
      <w:lvlJc w:val="left"/>
      <w:pPr>
        <w:tabs>
          <w:tab w:val="num" w:pos="0"/>
        </w:tabs>
        <w:ind w:left="2236" w:hanging="360"/>
      </w:pPr>
      <w:rPr>
        <w:rFonts w:ascii="Symbol" w:hAnsi="Symbol" w:cs="Symbol" w:hint="default"/>
        <w:lang w:val="en-US" w:eastAsia="en-US" w:bidi="ar-SA"/>
      </w:rPr>
    </w:lvl>
    <w:lvl w:ilvl="3">
      <w:start w:val="0"/>
      <w:numFmt w:val="bullet"/>
      <w:lvlText w:val=""/>
      <w:lvlJc w:val="left"/>
      <w:pPr>
        <w:tabs>
          <w:tab w:val="num" w:pos="0"/>
        </w:tabs>
        <w:ind w:left="3074" w:hanging="360"/>
      </w:pPr>
      <w:rPr>
        <w:rFonts w:ascii="Symbol" w:hAnsi="Symbol" w:cs="Symbol" w:hint="default"/>
        <w:lang w:val="en-US" w:eastAsia="en-US" w:bidi="ar-SA"/>
      </w:rPr>
    </w:lvl>
    <w:lvl w:ilvl="4">
      <w:start w:val="0"/>
      <w:numFmt w:val="bullet"/>
      <w:lvlText w:val=""/>
      <w:lvlJc w:val="left"/>
      <w:pPr>
        <w:tabs>
          <w:tab w:val="num" w:pos="0"/>
        </w:tabs>
        <w:ind w:left="3912" w:hanging="360"/>
      </w:pPr>
      <w:rPr>
        <w:rFonts w:ascii="Symbol" w:hAnsi="Symbol" w:cs="Symbol" w:hint="default"/>
        <w:lang w:val="en-US" w:eastAsia="en-US" w:bidi="ar-SA"/>
      </w:rPr>
    </w:lvl>
    <w:lvl w:ilvl="5">
      <w:start w:val="0"/>
      <w:numFmt w:val="bullet"/>
      <w:lvlText w:val=""/>
      <w:lvlJc w:val="left"/>
      <w:pPr>
        <w:tabs>
          <w:tab w:val="num" w:pos="0"/>
        </w:tabs>
        <w:ind w:left="4750" w:hanging="360"/>
      </w:pPr>
      <w:rPr>
        <w:rFonts w:ascii="Symbol" w:hAnsi="Symbol" w:cs="Symbol" w:hint="default"/>
        <w:lang w:val="en-US" w:eastAsia="en-US" w:bidi="ar-SA"/>
      </w:rPr>
    </w:lvl>
    <w:lvl w:ilvl="6">
      <w:start w:val="0"/>
      <w:numFmt w:val="bullet"/>
      <w:lvlText w:val=""/>
      <w:lvlJc w:val="left"/>
      <w:pPr>
        <w:tabs>
          <w:tab w:val="num" w:pos="0"/>
        </w:tabs>
        <w:ind w:left="5588" w:hanging="360"/>
      </w:pPr>
      <w:rPr>
        <w:rFonts w:ascii="Symbol" w:hAnsi="Symbol" w:cs="Symbol" w:hint="default"/>
        <w:lang w:val="en-US" w:eastAsia="en-US" w:bidi="ar-SA"/>
      </w:rPr>
    </w:lvl>
    <w:lvl w:ilvl="7">
      <w:start w:val="0"/>
      <w:numFmt w:val="bullet"/>
      <w:lvlText w:val=""/>
      <w:lvlJc w:val="left"/>
      <w:pPr>
        <w:tabs>
          <w:tab w:val="num" w:pos="0"/>
        </w:tabs>
        <w:ind w:left="6426" w:hanging="360"/>
      </w:pPr>
      <w:rPr>
        <w:rFonts w:ascii="Symbol" w:hAnsi="Symbol" w:cs="Symbol" w:hint="default"/>
        <w:lang w:val="en-US" w:eastAsia="en-US" w:bidi="ar-SA"/>
      </w:rPr>
    </w:lvl>
    <w:lvl w:ilvl="8">
      <w:start w:val="0"/>
      <w:numFmt w:val="bullet"/>
      <w:lvlText w:val=""/>
      <w:lvlJc w:val="left"/>
      <w:pPr>
        <w:tabs>
          <w:tab w:val="num" w:pos="0"/>
        </w:tabs>
        <w:ind w:left="7264" w:hanging="360"/>
      </w:pPr>
      <w:rPr>
        <w:rFonts w:ascii="Symbol" w:hAnsi="Symbol" w:cs="Symbol" w:hint="default"/>
        <w:lang w:val="en-US" w:eastAsia="en-US" w:bidi="ar-SA"/>
      </w:rPr>
    </w:lvl>
  </w:abstractNum>
  <w:abstractNum w:abstractNumId="18">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w="http://schemas.openxmlformats.org/wordprocessingml/2006/main">
  <w:zoom w:percent="75"/>
  <w:revisionView w:insDel="0" w:formatting="0"/>
  <w:trackRevisions/>
  <w:defaultTabStop w:val="720"/>
  <w:autoHyphenation w:val="true"/>
  <w:evenAndOddHeader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GB"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val="false"/>
      <w:suppressAutoHyphens w:val="true"/>
      <w:bidi w:val="0"/>
      <w:spacing w:before="0" w:after="0"/>
      <w:jc w:val="left"/>
    </w:pPr>
    <w:rPr>
      <w:rFonts w:ascii="Open Sans" w:hAnsi="Open Sans" w:eastAsia="Open Sans" w:cs="Open Sans"/>
      <w:color w:val="auto"/>
      <w:kern w:val="0"/>
      <w:sz w:val="22"/>
      <w:szCs w:val="22"/>
      <w:lang w:val="en-US" w:eastAsia="en-US" w:bidi="ar-SA"/>
    </w:rPr>
  </w:style>
  <w:style w:type="paragraph" w:styleId="Heading1">
    <w:name w:val="Heading 1"/>
    <w:basedOn w:val="Normal"/>
    <w:uiPriority w:val="9"/>
    <w:qFormat/>
    <w:pPr>
      <w:spacing w:before="98" w:after="0"/>
      <w:ind w:left="824" w:hanging="0"/>
      <w:outlineLvl w:val="0"/>
    </w:pPr>
    <w:rPr>
      <w:rFonts w:ascii="Bebas Neue" w:hAnsi="Bebas Neue" w:eastAsia="Bebas Neue" w:cs="Bebas Neue"/>
      <w:b/>
      <w:bCs/>
      <w:sz w:val="36"/>
      <w:szCs w:val="36"/>
    </w:rPr>
  </w:style>
  <w:style w:type="paragraph" w:styleId="Heading2">
    <w:name w:val="Heading 2"/>
    <w:basedOn w:val="Normal"/>
    <w:uiPriority w:val="9"/>
    <w:unhideWhenUsed/>
    <w:qFormat/>
    <w:pPr>
      <w:spacing w:before="182" w:after="0"/>
      <w:ind w:left="824" w:hanging="0"/>
      <w:outlineLvl w:val="1"/>
    </w:pPr>
    <w:rPr>
      <w:rFonts w:ascii="Bebas Neue" w:hAnsi="Bebas Neue" w:eastAsia="Bebas Neue" w:cs="Bebas Neue"/>
      <w:b/>
      <w:bCs/>
      <w:sz w:val="30"/>
      <w:szCs w:val="30"/>
    </w:rPr>
  </w:style>
  <w:style w:type="paragraph" w:styleId="Heading3">
    <w:name w:val="Heading 3"/>
    <w:basedOn w:val="Normal"/>
    <w:uiPriority w:val="9"/>
    <w:unhideWhenUsed/>
    <w:qFormat/>
    <w:pPr>
      <w:spacing w:before="116" w:after="0"/>
      <w:ind w:left="104" w:hanging="0"/>
      <w:outlineLvl w:val="2"/>
    </w:pPr>
    <w:rPr>
      <w:b/>
      <w:bCs/>
      <w:sz w:val="20"/>
      <w:szCs w:val="20"/>
    </w:rPr>
  </w:style>
  <w:style w:type="character" w:styleId="DefaultParagraphFont" w:default="1">
    <w:name w:val="Default Paragraph Font"/>
    <w:uiPriority w:val="1"/>
    <w:semiHidden/>
    <w:unhideWhenUsed/>
    <w:qFormat/>
    <w:rPr/>
  </w:style>
  <w:style w:type="character" w:styleId="InternetLink">
    <w:name w:val="Hyperlink"/>
    <w:basedOn w:val="DefaultParagraphFont"/>
    <w:uiPriority w:val="99"/>
    <w:unhideWhenUsed/>
    <w:rsid w:val="00076123"/>
    <w:rPr>
      <w:color w:val="0000FF" w:themeColor="hyperlink"/>
      <w:u w:val="single"/>
    </w:rPr>
  </w:style>
  <w:style w:type="character" w:styleId="UnresolvedMention">
    <w:name w:val="Unresolved Mention"/>
    <w:basedOn w:val="DefaultParagraphFont"/>
    <w:uiPriority w:val="99"/>
    <w:semiHidden/>
    <w:unhideWhenUsed/>
    <w:qFormat/>
    <w:rsid w:val="00076123"/>
    <w:rPr>
      <w:color w:val="605E5C"/>
      <w:shd w:fill="E1DFDD" w:val="clear"/>
    </w:rPr>
  </w:style>
  <w:style w:type="character" w:styleId="VisitedInternetLink">
    <w:name w:val="FollowedHyperlink"/>
    <w:basedOn w:val="DefaultParagraphFont"/>
    <w:uiPriority w:val="99"/>
    <w:semiHidden/>
    <w:unhideWhenUsed/>
    <w:rsid w:val="00076123"/>
    <w:rPr>
      <w:color w:val="800080" w:themeColor="followedHyperlink"/>
      <w:u w:val="single"/>
    </w:rPr>
  </w:style>
  <w:style w:type="character" w:styleId="PCode" w:customStyle="1">
    <w:name w:val="P - Code"/>
    <w:uiPriority w:val="1"/>
    <w:qFormat/>
    <w:rsid w:val="00391e41"/>
    <w:rPr>
      <w:rFonts w:ascii="Courier" w:hAnsi="Courier"/>
      <w:sz w:val="22"/>
      <w:shd w:fill="D5FC79" w:val="clear"/>
    </w:rPr>
  </w:style>
  <w:style w:type="character" w:styleId="HeaderChar" w:customStyle="1">
    <w:name w:val="Header Char"/>
    <w:basedOn w:val="DefaultParagraphFont"/>
    <w:link w:val="Header"/>
    <w:uiPriority w:val="99"/>
    <w:qFormat/>
    <w:rsid w:val="00ff7dbf"/>
    <w:rPr>
      <w:rFonts w:ascii="Open Sans" w:hAnsi="Open Sans" w:eastAsia="Open Sans" w:cs="Open Sans"/>
    </w:rPr>
  </w:style>
  <w:style w:type="character" w:styleId="FooterChar" w:customStyle="1">
    <w:name w:val="Footer Char"/>
    <w:basedOn w:val="DefaultParagraphFont"/>
    <w:link w:val="Footer"/>
    <w:uiPriority w:val="99"/>
    <w:qFormat/>
    <w:rsid w:val="00ff7dbf"/>
    <w:rPr>
      <w:rFonts w:ascii="Open Sans" w:hAnsi="Open Sans" w:eastAsia="Open Sans" w:cs="Open Sans"/>
    </w:rPr>
  </w:style>
  <w:style w:type="character" w:styleId="Annotationreference">
    <w:name w:val="annotation reference"/>
    <w:basedOn w:val="DefaultParagraphFont"/>
    <w:uiPriority w:val="99"/>
    <w:semiHidden/>
    <w:unhideWhenUsed/>
    <w:qFormat/>
    <w:rsid w:val="0073162d"/>
    <w:rPr>
      <w:sz w:val="16"/>
      <w:szCs w:val="16"/>
    </w:rPr>
  </w:style>
  <w:style w:type="character" w:styleId="CommentTextChar" w:customStyle="1">
    <w:name w:val="Comment Text Char"/>
    <w:basedOn w:val="DefaultParagraphFont"/>
    <w:link w:val="Annotationtext"/>
    <w:uiPriority w:val="99"/>
    <w:semiHidden/>
    <w:qFormat/>
    <w:rsid w:val="0073162d"/>
    <w:rPr>
      <w:rFonts w:ascii="Open Sans" w:hAnsi="Open Sans" w:eastAsia="Open Sans" w:cs="Open Sans"/>
      <w:sz w:val="20"/>
      <w:szCs w:val="20"/>
    </w:rPr>
  </w:style>
  <w:style w:type="character" w:styleId="CommentSubjectChar" w:customStyle="1">
    <w:name w:val="Comment Subject Char"/>
    <w:basedOn w:val="CommentTextChar"/>
    <w:link w:val="Annotationsubject"/>
    <w:uiPriority w:val="99"/>
    <w:semiHidden/>
    <w:qFormat/>
    <w:rsid w:val="0073162d"/>
    <w:rPr>
      <w:rFonts w:ascii="Open Sans" w:hAnsi="Open Sans" w:eastAsia="Open Sans" w:cs="Open Sans"/>
      <w:b/>
      <w:bCs/>
      <w:sz w:val="20"/>
      <w:szCs w:val="20"/>
    </w:rPr>
  </w:style>
  <w:style w:type="character" w:styleId="LineNumbering">
    <w:name w:val="Line Number"/>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uiPriority w:val="1"/>
    <w:qFormat/>
    <w:pPr/>
    <w:rPr>
      <w:sz w:val="20"/>
      <w:szCs w:val="20"/>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Title">
    <w:name w:val="Title"/>
    <w:basedOn w:val="Normal"/>
    <w:uiPriority w:val="10"/>
    <w:qFormat/>
    <w:pPr>
      <w:spacing w:lineRule="exact" w:line="941"/>
      <w:ind w:right="121" w:hanging="0"/>
      <w:jc w:val="right"/>
    </w:pPr>
    <w:rPr>
      <w:rFonts w:ascii="Bebas Neue" w:hAnsi="Bebas Neue" w:eastAsia="Bebas Neue" w:cs="Bebas Neue"/>
      <w:b/>
      <w:bCs/>
      <w:sz w:val="80"/>
      <w:szCs w:val="80"/>
    </w:rPr>
  </w:style>
  <w:style w:type="paragraph" w:styleId="ListParagraph">
    <w:name w:val="List Paragraph"/>
    <w:basedOn w:val="Normal"/>
    <w:uiPriority w:val="1"/>
    <w:qFormat/>
    <w:pPr>
      <w:spacing w:before="72" w:after="0"/>
      <w:ind w:left="554" w:hanging="360"/>
    </w:pPr>
    <w:rPr/>
  </w:style>
  <w:style w:type="paragraph" w:styleId="TableParagraph" w:customStyle="1">
    <w:name w:val="Table Paragraph"/>
    <w:basedOn w:val="Normal"/>
    <w:uiPriority w:val="1"/>
    <w:qFormat/>
    <w:pPr/>
    <w:rPr/>
  </w:style>
  <w:style w:type="paragraph" w:styleId="CodeExample" w:customStyle="1">
    <w:name w:val="Code Example"/>
    <w:basedOn w:val="Normal"/>
    <w:qFormat/>
    <w:rsid w:val="008038be"/>
    <w:pPr>
      <w:tabs>
        <w:tab w:val="clear" w:pos="720"/>
        <w:tab w:val="left" w:pos="1274" w:leader="none"/>
      </w:tabs>
      <w:ind w:left="1274" w:hanging="0"/>
    </w:pPr>
    <w:rPr>
      <w:rFonts w:ascii="Courier New" w:hAnsi="Courier New" w:cs="Courier New"/>
      <w:sz w:val="18"/>
      <w:szCs w:val="18"/>
    </w:rPr>
  </w:style>
  <w:style w:type="paragraph" w:styleId="Revision">
    <w:name w:val="Revision"/>
    <w:uiPriority w:val="99"/>
    <w:semiHidden/>
    <w:qFormat/>
    <w:rsid w:val="00d06699"/>
    <w:pPr>
      <w:widowControl/>
      <w:suppressAutoHyphens w:val="true"/>
      <w:bidi w:val="0"/>
      <w:spacing w:before="0" w:after="0"/>
      <w:jc w:val="left"/>
    </w:pPr>
    <w:rPr>
      <w:rFonts w:ascii="Open Sans" w:hAnsi="Open Sans" w:eastAsia="Open Sans" w:cs="Open Sans"/>
      <w:color w:val="auto"/>
      <w:kern w:val="0"/>
      <w:sz w:val="22"/>
      <w:szCs w:val="22"/>
      <w:lang w:val="en-US" w:eastAsia="en-US" w:bidi="ar-SA"/>
    </w:rPr>
  </w:style>
  <w:style w:type="paragraph" w:styleId="HeaderandFooter">
    <w:name w:val="Header and Footer"/>
    <w:basedOn w:val="Normal"/>
    <w:qFormat/>
    <w:pPr/>
    <w:rPr/>
  </w:style>
  <w:style w:type="paragraph" w:styleId="Header">
    <w:name w:val="Header"/>
    <w:basedOn w:val="Normal"/>
    <w:link w:val="HeaderChar"/>
    <w:uiPriority w:val="99"/>
    <w:unhideWhenUsed/>
    <w:rsid w:val="00ff7dbf"/>
    <w:pPr>
      <w:tabs>
        <w:tab w:val="clear" w:pos="720"/>
        <w:tab w:val="center" w:pos="4513" w:leader="none"/>
        <w:tab w:val="right" w:pos="9026" w:leader="none"/>
      </w:tabs>
    </w:pPr>
    <w:rPr/>
  </w:style>
  <w:style w:type="paragraph" w:styleId="Footer">
    <w:name w:val="Footer"/>
    <w:basedOn w:val="Normal"/>
    <w:link w:val="FooterChar"/>
    <w:uiPriority w:val="99"/>
    <w:unhideWhenUsed/>
    <w:rsid w:val="00ff7dbf"/>
    <w:pPr>
      <w:tabs>
        <w:tab w:val="clear" w:pos="720"/>
        <w:tab w:val="center" w:pos="4513" w:leader="none"/>
        <w:tab w:val="right" w:pos="9026" w:leader="none"/>
      </w:tabs>
    </w:pPr>
    <w:rPr/>
  </w:style>
  <w:style w:type="paragraph" w:styleId="Annotationtext">
    <w:name w:val="annotation text"/>
    <w:basedOn w:val="Normal"/>
    <w:link w:val="CommentTextChar"/>
    <w:uiPriority w:val="99"/>
    <w:semiHidden/>
    <w:unhideWhenUsed/>
    <w:qFormat/>
    <w:rsid w:val="0073162d"/>
    <w:pPr/>
    <w:rPr>
      <w:sz w:val="20"/>
      <w:szCs w:val="20"/>
    </w:rPr>
  </w:style>
  <w:style w:type="paragraph" w:styleId="Annotationsubject">
    <w:name w:val="annotation subject"/>
    <w:basedOn w:val="Annotationtext"/>
    <w:next w:val="Annotationtext"/>
    <w:link w:val="CommentSubjectChar"/>
    <w:uiPriority w:val="99"/>
    <w:semiHidden/>
    <w:unhideWhenUsed/>
    <w:qFormat/>
    <w:rsid w:val="0073162d"/>
    <w:pPr/>
    <w:rPr>
      <w:b/>
      <w:bCs/>
    </w:rPr>
  </w:style>
  <w:style w:type="paragraph" w:styleId="FrameContents">
    <w:name w:val="Frame Contents"/>
    <w:basedOn w:val="Normal"/>
    <w:qFormat/>
    <w:pPr/>
    <w:rPr/>
  </w:style>
  <w:style w:type="paragraph" w:styleId="HeaderLeft">
    <w:name w:val="Header Left"/>
    <w:basedOn w:val="Header"/>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header" Target="header3.xml"/><Relationship Id="rId5" Type="http://schemas.openxmlformats.org/officeDocument/2006/relationships/header" Target="header4.xml"/><Relationship Id="rId6" Type="http://schemas.openxmlformats.org/officeDocument/2006/relationships/image" Target="media/image1.png"/><Relationship Id="rId7" Type="http://schemas.openxmlformats.org/officeDocument/2006/relationships/header" Target="header5.xml"/><Relationship Id="rId8" Type="http://schemas.openxmlformats.org/officeDocument/2006/relationships/header" Target="header6.xml"/><Relationship Id="rId9" Type="http://schemas.openxmlformats.org/officeDocument/2006/relationships/header" Target="header7.xml"/><Relationship Id="rId10" Type="http://schemas.openxmlformats.org/officeDocument/2006/relationships/header" Target="header8.xml"/><Relationship Id="rId11" Type="http://schemas.openxmlformats.org/officeDocument/2006/relationships/header" Target="header9.xml"/><Relationship Id="rId12" Type="http://schemas.openxmlformats.org/officeDocument/2006/relationships/header" Target="header10.xml"/><Relationship Id="rId13" Type="http://schemas.openxmlformats.org/officeDocument/2006/relationships/image" Target="media/image2.png"/><Relationship Id="rId14" Type="http://schemas.openxmlformats.org/officeDocument/2006/relationships/header" Target="header11.xml"/><Relationship Id="rId15" Type="http://schemas.openxmlformats.org/officeDocument/2006/relationships/header" Target="header12.xml"/><Relationship Id="rId16" Type="http://schemas.openxmlformats.org/officeDocument/2006/relationships/header" Target="header13.xml"/><Relationship Id="rId17" Type="http://schemas.openxmlformats.org/officeDocument/2006/relationships/header" Target="header14.xml"/><Relationship Id="rId18" Type="http://schemas.openxmlformats.org/officeDocument/2006/relationships/header" Target="header15.xml"/><Relationship Id="rId19" Type="http://schemas.openxmlformats.org/officeDocument/2006/relationships/header" Target="header16.xml"/><Relationship Id="rId20" Type="http://schemas.openxmlformats.org/officeDocument/2006/relationships/image" Target="media/image3.png"/><Relationship Id="rId21" Type="http://schemas.openxmlformats.org/officeDocument/2006/relationships/header" Target="header17.xml"/><Relationship Id="rId22" Type="http://schemas.openxmlformats.org/officeDocument/2006/relationships/header" Target="header18.xml"/><Relationship Id="rId23" Type="http://schemas.openxmlformats.org/officeDocument/2006/relationships/image" Target="media/image4.png"/><Relationship Id="rId24" Type="http://schemas.openxmlformats.org/officeDocument/2006/relationships/hyperlink" Target="https://github.com/PacktPublishing/How-to-Build-Android-Apps-with-Kotlin-Second-Edition/tree/master/Chapter01/Activity1.01" TargetMode="External"/><Relationship Id="rId25" Type="http://schemas.openxmlformats.org/officeDocument/2006/relationships/header" Target="header19.xml"/><Relationship Id="rId26" Type="http://schemas.openxmlformats.org/officeDocument/2006/relationships/header" Target="header20.xml"/><Relationship Id="rId27" Type="http://schemas.openxmlformats.org/officeDocument/2006/relationships/header" Target="header21.xml"/><Relationship Id="rId28" Type="http://schemas.openxmlformats.org/officeDocument/2006/relationships/header" Target="header22.xml"/><Relationship Id="rId29" Type="http://schemas.openxmlformats.org/officeDocument/2006/relationships/hyperlink" Target="http://schemas.android.com/apk/res/android" TargetMode="External"/><Relationship Id="rId30" Type="http://schemas.openxmlformats.org/officeDocument/2006/relationships/hyperlink" Target="http://schemas.android.com/apk/res-auto" TargetMode="External"/><Relationship Id="rId31" Type="http://schemas.openxmlformats.org/officeDocument/2006/relationships/hyperlink" Target="http://schemas.android.com/tools" TargetMode="External"/><Relationship Id="rId32" Type="http://schemas.openxmlformats.org/officeDocument/2006/relationships/hyperlink" Target="http://schemas.android.com/apk/res/android" TargetMode="External"/><Relationship Id="rId33" Type="http://schemas.openxmlformats.org/officeDocument/2006/relationships/hyperlink" Target="http://schemas.android.com/apk/res-auto" TargetMode="External"/><Relationship Id="rId34" Type="http://schemas.openxmlformats.org/officeDocument/2006/relationships/hyperlink" Target="http://schemas.android.com/tools" TargetMode="External"/><Relationship Id="rId35" Type="http://schemas.openxmlformats.org/officeDocument/2006/relationships/header" Target="header23.xml"/><Relationship Id="rId36" Type="http://schemas.openxmlformats.org/officeDocument/2006/relationships/header" Target="header24.xml"/><Relationship Id="rId37" Type="http://schemas.openxmlformats.org/officeDocument/2006/relationships/header" Target="header25.xml"/><Relationship Id="rId38" Type="http://schemas.openxmlformats.org/officeDocument/2006/relationships/header" Target="header26.xml"/><Relationship Id="rId39" Type="http://schemas.openxmlformats.org/officeDocument/2006/relationships/hyperlink" Target="http://packt.live/3qxWL3s" TargetMode="External"/><Relationship Id="rId40" Type="http://schemas.openxmlformats.org/officeDocument/2006/relationships/hyperlink" Target="http://packt.live/3qxWL3s" TargetMode="External"/><Relationship Id="rId41" Type="http://schemas.openxmlformats.org/officeDocument/2006/relationships/hyperlink" Target="http://packt.live/3qxWL3s" TargetMode="External"/><Relationship Id="rId42" Type="http://schemas.openxmlformats.org/officeDocument/2006/relationships/hyperlink" Target="http://packt.live/3qxWL3s" TargetMode="External"/><Relationship Id="rId43" Type="http://schemas.openxmlformats.org/officeDocument/2006/relationships/header" Target="header27.xml"/><Relationship Id="rId44" Type="http://schemas.openxmlformats.org/officeDocument/2006/relationships/header" Target="header28.xml"/><Relationship Id="rId45" Type="http://schemas.openxmlformats.org/officeDocument/2006/relationships/header" Target="header29.xml"/><Relationship Id="rId46" Type="http://schemas.openxmlformats.org/officeDocument/2006/relationships/header" Target="header30.xml"/><Relationship Id="rId47" Type="http://schemas.openxmlformats.org/officeDocument/2006/relationships/header" Target="header31.xml"/><Relationship Id="rId48" Type="http://schemas.openxmlformats.org/officeDocument/2006/relationships/header" Target="header32.xml"/><Relationship Id="rId49" Type="http://schemas.openxmlformats.org/officeDocument/2006/relationships/header" Target="header33.xml"/><Relationship Id="rId50" Type="http://schemas.openxmlformats.org/officeDocument/2006/relationships/header" Target="header34.xml"/><Relationship Id="rId51" Type="http://schemas.openxmlformats.org/officeDocument/2006/relationships/header" Target="header35.xml"/><Relationship Id="rId52" Type="http://schemas.openxmlformats.org/officeDocument/2006/relationships/header" Target="header36.xml"/><Relationship Id="rId53" Type="http://schemas.openxmlformats.org/officeDocument/2006/relationships/image" Target="media/image5.tif"/><Relationship Id="rId54" Type="http://schemas.openxmlformats.org/officeDocument/2006/relationships/image" Target="media/image6.jpeg"/><Relationship Id="rId55" Type="http://schemas.openxmlformats.org/officeDocument/2006/relationships/header" Target="header37.xml"/><Relationship Id="rId56" Type="http://schemas.openxmlformats.org/officeDocument/2006/relationships/header" Target="header38.xml"/><Relationship Id="rId57" Type="http://schemas.openxmlformats.org/officeDocument/2006/relationships/image" Target="media/image7.tif"/><Relationship Id="rId58" Type="http://schemas.openxmlformats.org/officeDocument/2006/relationships/image" Target="media/image8.jpeg"/><Relationship Id="rId59" Type="http://schemas.openxmlformats.org/officeDocument/2006/relationships/header" Target="header39.xml"/><Relationship Id="rId60" Type="http://schemas.openxmlformats.org/officeDocument/2006/relationships/header" Target="header40.xml"/><Relationship Id="rId61" Type="http://schemas.openxmlformats.org/officeDocument/2006/relationships/image" Target="media/image9.jpeg"/><Relationship Id="rId62" Type="http://schemas.openxmlformats.org/officeDocument/2006/relationships/image" Target="media/image10.tif"/><Relationship Id="rId63" Type="http://schemas.openxmlformats.org/officeDocument/2006/relationships/header" Target="header41.xml"/><Relationship Id="rId64" Type="http://schemas.openxmlformats.org/officeDocument/2006/relationships/header" Target="header42.xml"/><Relationship Id="rId65" Type="http://schemas.openxmlformats.org/officeDocument/2006/relationships/hyperlink" Target="http://packt.live/3iw849D" TargetMode="External"/><Relationship Id="rId66" Type="http://schemas.openxmlformats.org/officeDocument/2006/relationships/hyperlink" Target="http://packt.live/3iw849D" TargetMode="External"/><Relationship Id="rId67" Type="http://schemas.openxmlformats.org/officeDocument/2006/relationships/hyperlink" Target="http://packt.live/39S7HlW" TargetMode="External"/><Relationship Id="rId68" Type="http://schemas.openxmlformats.org/officeDocument/2006/relationships/hyperlink" Target="http://packt.live/39S7HlW" TargetMode="External"/><Relationship Id="rId69" Type="http://schemas.openxmlformats.org/officeDocument/2006/relationships/hyperlink" Target="http://packt.live/3qEeTIZ" TargetMode="External"/><Relationship Id="rId70" Type="http://schemas.openxmlformats.org/officeDocument/2006/relationships/hyperlink" Target="http://packt.live/3qEeTIZ" TargetMode="External"/><Relationship Id="rId71" Type="http://schemas.openxmlformats.org/officeDocument/2006/relationships/header" Target="header43.xml"/><Relationship Id="rId72" Type="http://schemas.openxmlformats.org/officeDocument/2006/relationships/header" Target="header44.xml"/><Relationship Id="rId73" Type="http://schemas.openxmlformats.org/officeDocument/2006/relationships/header" Target="header45.xml"/><Relationship Id="rId74" Type="http://schemas.openxmlformats.org/officeDocument/2006/relationships/header" Target="header46.xml"/><Relationship Id="rId75" Type="http://schemas.openxmlformats.org/officeDocument/2006/relationships/header" Target="header47.xml"/><Relationship Id="rId76" Type="http://schemas.openxmlformats.org/officeDocument/2006/relationships/header" Target="header48.xml"/><Relationship Id="rId77" Type="http://schemas.openxmlformats.org/officeDocument/2006/relationships/hyperlink" Target="http://schemas.android.com/apk/res/" TargetMode="External"/><Relationship Id="rId78" Type="http://schemas.openxmlformats.org/officeDocument/2006/relationships/hyperlink" Target="http://schemas.android.com/tools" TargetMode="External"/><Relationship Id="rId79" Type="http://schemas.openxmlformats.org/officeDocument/2006/relationships/header" Target="header49.xml"/><Relationship Id="rId80" Type="http://schemas.openxmlformats.org/officeDocument/2006/relationships/header" Target="header50.xml"/><Relationship Id="rId81" Type="http://schemas.openxmlformats.org/officeDocument/2006/relationships/header" Target="header51.xml"/><Relationship Id="rId82" Type="http://schemas.openxmlformats.org/officeDocument/2006/relationships/header" Target="header52.xml"/><Relationship Id="rId83" Type="http://schemas.openxmlformats.org/officeDocument/2006/relationships/hyperlink" Target="http://schemas.android.com/tools" TargetMode="External"/><Relationship Id="rId84" Type="http://schemas.openxmlformats.org/officeDocument/2006/relationships/hyperlink" Target="http://schemas.android.com/tools" TargetMode="External"/><Relationship Id="rId85" Type="http://schemas.openxmlformats.org/officeDocument/2006/relationships/header" Target="header53.xml"/><Relationship Id="rId86" Type="http://schemas.openxmlformats.org/officeDocument/2006/relationships/header" Target="header54.xml"/><Relationship Id="rId87" Type="http://schemas.openxmlformats.org/officeDocument/2006/relationships/header" Target="header55.xml"/><Relationship Id="rId88" Type="http://schemas.openxmlformats.org/officeDocument/2006/relationships/header" Target="header56.xml"/><Relationship Id="rId89" Type="http://schemas.openxmlformats.org/officeDocument/2006/relationships/header" Target="header57.xml"/><Relationship Id="rId90" Type="http://schemas.openxmlformats.org/officeDocument/2006/relationships/header" Target="header58.xml"/><Relationship Id="rId91" Type="http://schemas.openxmlformats.org/officeDocument/2006/relationships/header" Target="header59.xml"/><Relationship Id="rId92" Type="http://schemas.openxmlformats.org/officeDocument/2006/relationships/header" Target="header60.xml"/><Relationship Id="rId93" Type="http://schemas.openxmlformats.org/officeDocument/2006/relationships/header" Target="header61.xml"/><Relationship Id="rId94" Type="http://schemas.openxmlformats.org/officeDocument/2006/relationships/header" Target="header62.xml"/><Relationship Id="rId95" Type="http://schemas.openxmlformats.org/officeDocument/2006/relationships/header" Target="header63.xml"/><Relationship Id="rId96" Type="http://schemas.openxmlformats.org/officeDocument/2006/relationships/header" Target="header64.xml"/><Relationship Id="rId97" Type="http://schemas.openxmlformats.org/officeDocument/2006/relationships/hyperlink" Target="http://schemas.android.com/apk/res/android" TargetMode="External"/><Relationship Id="rId98" Type="http://schemas.openxmlformats.org/officeDocument/2006/relationships/hyperlink" Target="http://schemas.android.com/apk/res/android" TargetMode="External"/><Relationship Id="rId99" Type="http://schemas.openxmlformats.org/officeDocument/2006/relationships/header" Target="header65.xml"/><Relationship Id="rId100" Type="http://schemas.openxmlformats.org/officeDocument/2006/relationships/header" Target="header66.xml"/><Relationship Id="rId101" Type="http://schemas.openxmlformats.org/officeDocument/2006/relationships/header" Target="header67.xml"/><Relationship Id="rId102" Type="http://schemas.openxmlformats.org/officeDocument/2006/relationships/header" Target="header68.xml"/><Relationship Id="rId103" Type="http://schemas.openxmlformats.org/officeDocument/2006/relationships/image" Target="media/image11.tif"/><Relationship Id="rId104" Type="http://schemas.openxmlformats.org/officeDocument/2006/relationships/header" Target="header69.xml"/><Relationship Id="rId105" Type="http://schemas.openxmlformats.org/officeDocument/2006/relationships/header" Target="header70.xml"/><Relationship Id="rId106" Type="http://schemas.openxmlformats.org/officeDocument/2006/relationships/hyperlink" Target="https://github.com/PacktPublishing/How-to-Build-Android-Apps-with-Kotlin-Second-Edition/tree/master/Chapter03/Activity3.01" TargetMode="External"/><Relationship Id="rId107" Type="http://schemas.openxmlformats.org/officeDocument/2006/relationships/header" Target="header71.xml"/><Relationship Id="rId108" Type="http://schemas.openxmlformats.org/officeDocument/2006/relationships/header" Target="header72.xml"/><Relationship Id="rId109" Type="http://schemas.openxmlformats.org/officeDocument/2006/relationships/header" Target="header73.xml"/><Relationship Id="rId110" Type="http://schemas.openxmlformats.org/officeDocument/2006/relationships/header" Target="header74.xml"/><Relationship Id="rId111" Type="http://schemas.openxmlformats.org/officeDocument/2006/relationships/header" Target="header75.xml"/><Relationship Id="rId112" Type="http://schemas.openxmlformats.org/officeDocument/2006/relationships/header" Target="header76.xml"/><Relationship Id="rId113" Type="http://schemas.openxmlformats.org/officeDocument/2006/relationships/header" Target="header77.xml"/><Relationship Id="rId114" Type="http://schemas.openxmlformats.org/officeDocument/2006/relationships/header" Target="header78.xml"/><Relationship Id="rId115" Type="http://schemas.openxmlformats.org/officeDocument/2006/relationships/hyperlink" Target="http://schemas.android.com/apk/res/android" TargetMode="External"/><Relationship Id="rId116" Type="http://schemas.openxmlformats.org/officeDocument/2006/relationships/hyperlink" Target="http://schemas.android.com/apk/res-auto" TargetMode="External"/><Relationship Id="rId117" Type="http://schemas.openxmlformats.org/officeDocument/2006/relationships/hyperlink" Target="http://schemas.android.com/apk/res/android" TargetMode="External"/><Relationship Id="rId118" Type="http://schemas.openxmlformats.org/officeDocument/2006/relationships/hyperlink" Target="http://schemas.android.com/apk/res-auto" TargetMode="External"/><Relationship Id="rId119" Type="http://schemas.openxmlformats.org/officeDocument/2006/relationships/header" Target="header79.xml"/><Relationship Id="rId120" Type="http://schemas.openxmlformats.org/officeDocument/2006/relationships/header" Target="header80.xml"/><Relationship Id="rId121" Type="http://schemas.openxmlformats.org/officeDocument/2006/relationships/hyperlink" Target="http://schemas.android.com/apk/res/android" TargetMode="External"/><Relationship Id="rId122" Type="http://schemas.openxmlformats.org/officeDocument/2006/relationships/hyperlink" Target="http://schemas.android.com/apk/res-auto" TargetMode="External"/><Relationship Id="rId123" Type="http://schemas.openxmlformats.org/officeDocument/2006/relationships/hyperlink" Target="http://schemas.android.com/tools" TargetMode="External"/><Relationship Id="rId124" Type="http://schemas.openxmlformats.org/officeDocument/2006/relationships/hyperlink" Target="http://schemas.android.com/apk/res/android" TargetMode="External"/><Relationship Id="rId125" Type="http://schemas.openxmlformats.org/officeDocument/2006/relationships/hyperlink" Target="http://schemas.android.com/apk/res-auto" TargetMode="External"/><Relationship Id="rId126" Type="http://schemas.openxmlformats.org/officeDocument/2006/relationships/hyperlink" Target="http://schemas.android.com/tools" TargetMode="External"/><Relationship Id="rId127" Type="http://schemas.openxmlformats.org/officeDocument/2006/relationships/header" Target="header81.xml"/><Relationship Id="rId128" Type="http://schemas.openxmlformats.org/officeDocument/2006/relationships/header" Target="header82.xml"/><Relationship Id="rId129" Type="http://schemas.openxmlformats.org/officeDocument/2006/relationships/header" Target="header83.xml"/><Relationship Id="rId130" Type="http://schemas.openxmlformats.org/officeDocument/2006/relationships/header" Target="header84.xml"/><Relationship Id="rId131" Type="http://schemas.openxmlformats.org/officeDocument/2006/relationships/header" Target="header85.xml"/><Relationship Id="rId132" Type="http://schemas.openxmlformats.org/officeDocument/2006/relationships/header" Target="header86.xml"/><Relationship Id="rId133" Type="http://schemas.openxmlformats.org/officeDocument/2006/relationships/header" Target="header87.xml"/><Relationship Id="rId134" Type="http://schemas.openxmlformats.org/officeDocument/2006/relationships/header" Target="header88.xml"/><Relationship Id="rId135" Type="http://schemas.openxmlformats.org/officeDocument/2006/relationships/hyperlink" Target="https://github.com/PacktPublishing/How-to-Build-Android-Apps-with-Kotlin-Second-Edition/tree/master/Chapter04/Activity4.01/app/src/main/res/drawable" TargetMode="External"/><Relationship Id="rId136" Type="http://schemas.openxmlformats.org/officeDocument/2006/relationships/hyperlink" Target="http://schemas.android.com/apk/res/android" TargetMode="External"/><Relationship Id="rId137" Type="http://schemas.openxmlformats.org/officeDocument/2006/relationships/hyperlink" Target="http://schemas.android.com/apk/res/android" TargetMode="External"/><Relationship Id="rId138" Type="http://schemas.openxmlformats.org/officeDocument/2006/relationships/header" Target="header89.xml"/><Relationship Id="rId139" Type="http://schemas.openxmlformats.org/officeDocument/2006/relationships/header" Target="header90.xml"/><Relationship Id="rId140" Type="http://schemas.openxmlformats.org/officeDocument/2006/relationships/hyperlink" Target="http://schemas.android.com/apk/res/android" TargetMode="External"/><Relationship Id="rId141" Type="http://schemas.openxmlformats.org/officeDocument/2006/relationships/hyperlink" Target="http://schemas.android.com/apk/res-auto" TargetMode="External"/><Relationship Id="rId142" Type="http://schemas.openxmlformats.org/officeDocument/2006/relationships/header" Target="header91.xml"/><Relationship Id="rId143" Type="http://schemas.openxmlformats.org/officeDocument/2006/relationships/header" Target="header92.xml"/><Relationship Id="rId144" Type="http://schemas.openxmlformats.org/officeDocument/2006/relationships/header" Target="header93.xml"/><Relationship Id="rId145" Type="http://schemas.openxmlformats.org/officeDocument/2006/relationships/header" Target="header94.xml"/><Relationship Id="rId146" Type="http://schemas.openxmlformats.org/officeDocument/2006/relationships/image" Target="media/image12.tif"/><Relationship Id="rId147" Type="http://schemas.openxmlformats.org/officeDocument/2006/relationships/header" Target="header95.xml"/><Relationship Id="rId148" Type="http://schemas.openxmlformats.org/officeDocument/2006/relationships/header" Target="header96.xml"/><Relationship Id="rId149" Type="http://schemas.openxmlformats.org/officeDocument/2006/relationships/image" Target="media/image13.tif"/><Relationship Id="rId150" Type="http://schemas.openxmlformats.org/officeDocument/2006/relationships/header" Target="header97.xml"/><Relationship Id="rId151" Type="http://schemas.openxmlformats.org/officeDocument/2006/relationships/header" Target="header98.xml"/><Relationship Id="rId152" Type="http://schemas.openxmlformats.org/officeDocument/2006/relationships/header" Target="header99.xml"/><Relationship Id="rId153" Type="http://schemas.openxmlformats.org/officeDocument/2006/relationships/header" Target="header100.xml"/><Relationship Id="rId154" Type="http://schemas.openxmlformats.org/officeDocument/2006/relationships/hyperlink" Target="http://schemas.android.com/apk/res/android" TargetMode="External"/><Relationship Id="rId155" Type="http://schemas.openxmlformats.org/officeDocument/2006/relationships/hyperlink" Target="http://schemas.android.com/apk/res/android" TargetMode="External"/><Relationship Id="rId156" Type="http://schemas.openxmlformats.org/officeDocument/2006/relationships/hyperlink" Target="http://schemas.android.com/apk/res/android" TargetMode="External"/><Relationship Id="rId157" Type="http://schemas.openxmlformats.org/officeDocument/2006/relationships/hyperlink" Target="http://schemas.android.com/apk/res/android" TargetMode="External"/><Relationship Id="rId158" Type="http://schemas.openxmlformats.org/officeDocument/2006/relationships/header" Target="header101.xml"/><Relationship Id="rId159" Type="http://schemas.openxmlformats.org/officeDocument/2006/relationships/header" Target="header102.xml"/><Relationship Id="rId160" Type="http://schemas.openxmlformats.org/officeDocument/2006/relationships/hyperlink" Target="http://schemas.android.com/apk/res-auto" TargetMode="External"/><Relationship Id="rId161" Type="http://schemas.openxmlformats.org/officeDocument/2006/relationships/hyperlink" Target="http://schemas.android.com/tools" TargetMode="External"/><Relationship Id="rId162" Type="http://schemas.openxmlformats.org/officeDocument/2006/relationships/header" Target="header103.xml"/><Relationship Id="rId163" Type="http://schemas.openxmlformats.org/officeDocument/2006/relationships/header" Target="header104.xml"/><Relationship Id="rId164" Type="http://schemas.openxmlformats.org/officeDocument/2006/relationships/image" Target="media/image14.jpeg"/><Relationship Id="rId165" Type="http://schemas.openxmlformats.org/officeDocument/2006/relationships/header" Target="header105.xml"/><Relationship Id="rId166" Type="http://schemas.openxmlformats.org/officeDocument/2006/relationships/header" Target="header106.xml"/><Relationship Id="rId167" Type="http://schemas.openxmlformats.org/officeDocument/2006/relationships/header" Target="header107.xml"/><Relationship Id="rId168" Type="http://schemas.openxmlformats.org/officeDocument/2006/relationships/header" Target="header108.xml"/><Relationship Id="rId169" Type="http://schemas.openxmlformats.org/officeDocument/2006/relationships/header" Target="header109.xml"/><Relationship Id="rId170" Type="http://schemas.openxmlformats.org/officeDocument/2006/relationships/header" Target="header110.xml"/><Relationship Id="rId171" Type="http://schemas.openxmlformats.org/officeDocument/2006/relationships/header" Target="header111.xml"/><Relationship Id="rId172" Type="http://schemas.openxmlformats.org/officeDocument/2006/relationships/header" Target="header112.xml"/><Relationship Id="rId173" Type="http://schemas.openxmlformats.org/officeDocument/2006/relationships/hyperlink" Target="https://openweathermap.org/weather-conditions" TargetMode="External"/><Relationship Id="rId174" Type="http://schemas.openxmlformats.org/officeDocument/2006/relationships/hyperlink" Target="https://openweathermap.org/weather-conditions" TargetMode="External"/><Relationship Id="rId175" Type="http://schemas.openxmlformats.org/officeDocument/2006/relationships/header" Target="header113.xml"/><Relationship Id="rId176" Type="http://schemas.openxmlformats.org/officeDocument/2006/relationships/header" Target="header114.xml"/><Relationship Id="rId177" Type="http://schemas.openxmlformats.org/officeDocument/2006/relationships/image" Target="media/image15.jpeg"/><Relationship Id="rId178" Type="http://schemas.openxmlformats.org/officeDocument/2006/relationships/header" Target="header115.xml"/><Relationship Id="rId179" Type="http://schemas.openxmlformats.org/officeDocument/2006/relationships/header" Target="header116.xml"/><Relationship Id="rId180" Type="http://schemas.openxmlformats.org/officeDocument/2006/relationships/hyperlink" Target="https://home.openweathermap.org/users/sign_up" TargetMode="External"/><Relationship Id="rId181" Type="http://schemas.openxmlformats.org/officeDocument/2006/relationships/header" Target="header117.xml"/><Relationship Id="rId182" Type="http://schemas.openxmlformats.org/officeDocument/2006/relationships/header" Target="header118.xml"/><Relationship Id="rId183" Type="http://schemas.openxmlformats.org/officeDocument/2006/relationships/header" Target="header119.xml"/><Relationship Id="rId184" Type="http://schemas.openxmlformats.org/officeDocument/2006/relationships/header" Target="header120.xml"/><Relationship Id="rId185" Type="http://schemas.openxmlformats.org/officeDocument/2006/relationships/hyperlink" Target="http://packt.live/3pgdeZK" TargetMode="External"/><Relationship Id="rId186" Type="http://schemas.openxmlformats.org/officeDocument/2006/relationships/hyperlink" Target="http://schemas.android.com/apk/res/" TargetMode="External"/><Relationship Id="rId187" Type="http://schemas.openxmlformats.org/officeDocument/2006/relationships/hyperlink" Target="http://schemas.android.com/tools" TargetMode="External"/><Relationship Id="rId188" Type="http://schemas.openxmlformats.org/officeDocument/2006/relationships/hyperlink" Target="http://schemas.android.com/apk/res/" TargetMode="External"/><Relationship Id="rId189" Type="http://schemas.openxmlformats.org/officeDocument/2006/relationships/hyperlink" Target="http://schemas.android.com/tools" TargetMode="External"/><Relationship Id="rId190" Type="http://schemas.openxmlformats.org/officeDocument/2006/relationships/header" Target="header121.xml"/><Relationship Id="rId191" Type="http://schemas.openxmlformats.org/officeDocument/2006/relationships/header" Target="header122.xml"/><Relationship Id="rId192" Type="http://schemas.openxmlformats.org/officeDocument/2006/relationships/hyperlink" Target="http://schemas.android.com/apk/res/" TargetMode="External"/><Relationship Id="rId193" Type="http://schemas.openxmlformats.org/officeDocument/2006/relationships/hyperlink" Target="http://schemas.android.com/tools" TargetMode="External"/><Relationship Id="rId194" Type="http://schemas.openxmlformats.org/officeDocument/2006/relationships/hyperlink" Target="http://schemas.android.com/apk/res/" TargetMode="External"/><Relationship Id="rId195" Type="http://schemas.openxmlformats.org/officeDocument/2006/relationships/hyperlink" Target="http://schemas.android.com/tools" TargetMode="External"/><Relationship Id="rId196" Type="http://schemas.openxmlformats.org/officeDocument/2006/relationships/header" Target="header123.xml"/><Relationship Id="rId197" Type="http://schemas.openxmlformats.org/officeDocument/2006/relationships/header" Target="header124.xml"/><Relationship Id="rId198" Type="http://schemas.openxmlformats.org/officeDocument/2006/relationships/header" Target="header125.xml"/><Relationship Id="rId199" Type="http://schemas.openxmlformats.org/officeDocument/2006/relationships/header" Target="header126.xml"/><Relationship Id="rId200" Type="http://schemas.openxmlformats.org/officeDocument/2006/relationships/header" Target="header127.xml"/><Relationship Id="rId201" Type="http://schemas.openxmlformats.org/officeDocument/2006/relationships/header" Target="header128.xml"/><Relationship Id="rId202" Type="http://schemas.openxmlformats.org/officeDocument/2006/relationships/header" Target="header129.xml"/><Relationship Id="rId203" Type="http://schemas.openxmlformats.org/officeDocument/2006/relationships/header" Target="header130.xml"/><Relationship Id="rId204" Type="http://schemas.openxmlformats.org/officeDocument/2006/relationships/header" Target="header131.xml"/><Relationship Id="rId205" Type="http://schemas.openxmlformats.org/officeDocument/2006/relationships/header" Target="header132.xml"/><Relationship Id="rId206" Type="http://schemas.openxmlformats.org/officeDocument/2006/relationships/header" Target="header133.xml"/><Relationship Id="rId207" Type="http://schemas.openxmlformats.org/officeDocument/2006/relationships/header" Target="header134.xml"/><Relationship Id="rId208" Type="http://schemas.openxmlformats.org/officeDocument/2006/relationships/header" Target="header135.xml"/><Relationship Id="rId209" Type="http://schemas.openxmlformats.org/officeDocument/2006/relationships/header" Target="header136.xml"/><Relationship Id="rId210" Type="http://schemas.openxmlformats.org/officeDocument/2006/relationships/image" Target="media/image16.png"/><Relationship Id="rId211" Type="http://schemas.openxmlformats.org/officeDocument/2006/relationships/header" Target="header137.xml"/><Relationship Id="rId212" Type="http://schemas.openxmlformats.org/officeDocument/2006/relationships/header" Target="header138.xml"/><Relationship Id="rId213" Type="http://schemas.openxmlformats.org/officeDocument/2006/relationships/hyperlink" Target="http://schemas.android.com/apk/res/android" TargetMode="External"/><Relationship Id="rId214" Type="http://schemas.openxmlformats.org/officeDocument/2006/relationships/hyperlink" Target="http://schemas.android.com/apk/res-auto" TargetMode="External"/><Relationship Id="rId215" Type="http://schemas.openxmlformats.org/officeDocument/2006/relationships/hyperlink" Target="http://schemas.android.com/tools" TargetMode="External"/><Relationship Id="rId216" Type="http://schemas.openxmlformats.org/officeDocument/2006/relationships/header" Target="header139.xml"/><Relationship Id="rId217" Type="http://schemas.openxmlformats.org/officeDocument/2006/relationships/header" Target="header140.xml"/><Relationship Id="rId218" Type="http://schemas.openxmlformats.org/officeDocument/2006/relationships/image" Target="media/image17.jpeg"/><Relationship Id="rId219" Type="http://schemas.openxmlformats.org/officeDocument/2006/relationships/header" Target="header141.xml"/><Relationship Id="rId220" Type="http://schemas.openxmlformats.org/officeDocument/2006/relationships/header" Target="header142.xml"/><Relationship Id="rId221" Type="http://schemas.openxmlformats.org/officeDocument/2006/relationships/header" Target="header143.xml"/><Relationship Id="rId222" Type="http://schemas.openxmlformats.org/officeDocument/2006/relationships/header" Target="header144.xml"/><Relationship Id="rId223" Type="http://schemas.openxmlformats.org/officeDocument/2006/relationships/header" Target="header145.xml"/><Relationship Id="rId224" Type="http://schemas.openxmlformats.org/officeDocument/2006/relationships/header" Target="header146.xml"/><Relationship Id="rId225" Type="http://schemas.openxmlformats.org/officeDocument/2006/relationships/image" Target="media/image18.jpeg"/><Relationship Id="rId226" Type="http://schemas.openxmlformats.org/officeDocument/2006/relationships/header" Target="header147.xml"/><Relationship Id="rId227" Type="http://schemas.openxmlformats.org/officeDocument/2006/relationships/header" Target="header148.xml"/><Relationship Id="rId228" Type="http://schemas.openxmlformats.org/officeDocument/2006/relationships/header" Target="header149.xml"/><Relationship Id="rId229" Type="http://schemas.openxmlformats.org/officeDocument/2006/relationships/header" Target="header150.xml"/><Relationship Id="rId230" Type="http://schemas.openxmlformats.org/officeDocument/2006/relationships/header" Target="header151.xml"/><Relationship Id="rId231" Type="http://schemas.openxmlformats.org/officeDocument/2006/relationships/header" Target="header152.xml"/><Relationship Id="rId232" Type="http://schemas.openxmlformats.org/officeDocument/2006/relationships/header" Target="header153.xml"/><Relationship Id="rId233" Type="http://schemas.openxmlformats.org/officeDocument/2006/relationships/header" Target="header154.xml"/><Relationship Id="rId234" Type="http://schemas.openxmlformats.org/officeDocument/2006/relationships/header" Target="header155.xml"/><Relationship Id="rId235" Type="http://schemas.openxmlformats.org/officeDocument/2006/relationships/header" Target="header156.xml"/><Relationship Id="rId236" Type="http://schemas.openxmlformats.org/officeDocument/2006/relationships/header" Target="header157.xml"/><Relationship Id="rId237" Type="http://schemas.openxmlformats.org/officeDocument/2006/relationships/header" Target="header158.xml"/><Relationship Id="rId238" Type="http://schemas.openxmlformats.org/officeDocument/2006/relationships/header" Target="header159.xml"/><Relationship Id="rId239" Type="http://schemas.openxmlformats.org/officeDocument/2006/relationships/header" Target="header160.xml"/><Relationship Id="rId240" Type="http://schemas.openxmlformats.org/officeDocument/2006/relationships/header" Target="header161.xml"/><Relationship Id="rId241" Type="http://schemas.openxmlformats.org/officeDocument/2006/relationships/header" Target="header162.xml"/><Relationship Id="rId242" Type="http://schemas.openxmlformats.org/officeDocument/2006/relationships/header" Target="header163.xml"/><Relationship Id="rId243" Type="http://schemas.openxmlformats.org/officeDocument/2006/relationships/header" Target="header164.xml"/><Relationship Id="rId244" Type="http://schemas.openxmlformats.org/officeDocument/2006/relationships/header" Target="header165.xml"/><Relationship Id="rId245" Type="http://schemas.openxmlformats.org/officeDocument/2006/relationships/header" Target="header166.xml"/><Relationship Id="rId246" Type="http://schemas.openxmlformats.org/officeDocument/2006/relationships/header" Target="header167.xml"/><Relationship Id="rId247" Type="http://schemas.openxmlformats.org/officeDocument/2006/relationships/header" Target="header168.xml"/><Relationship Id="rId248" Type="http://schemas.openxmlformats.org/officeDocument/2006/relationships/header" Target="header169.xml"/><Relationship Id="rId249" Type="http://schemas.openxmlformats.org/officeDocument/2006/relationships/header" Target="header170.xml"/><Relationship Id="rId250" Type="http://schemas.openxmlformats.org/officeDocument/2006/relationships/header" Target="header171.xml"/><Relationship Id="rId251" Type="http://schemas.openxmlformats.org/officeDocument/2006/relationships/header" Target="header172.xml"/><Relationship Id="rId252" Type="http://schemas.openxmlformats.org/officeDocument/2006/relationships/hyperlink" Target="http://schemas.android.com/apk/res/" TargetMode="External"/><Relationship Id="rId253" Type="http://schemas.openxmlformats.org/officeDocument/2006/relationships/hyperlink" Target="http://schemas.android.com/apk/res/" TargetMode="External"/><Relationship Id="rId254" Type="http://schemas.openxmlformats.org/officeDocument/2006/relationships/header" Target="header173.xml"/><Relationship Id="rId255" Type="http://schemas.openxmlformats.org/officeDocument/2006/relationships/header" Target="header174.xml"/><Relationship Id="rId256" Type="http://schemas.openxmlformats.org/officeDocument/2006/relationships/hyperlink" Target="http://schemas.android.com/apk/res/" TargetMode="External"/><Relationship Id="rId257" Type="http://schemas.openxmlformats.org/officeDocument/2006/relationships/hyperlink" Target="http://schemas.android.com/apk/res/" TargetMode="External"/><Relationship Id="rId258" Type="http://schemas.openxmlformats.org/officeDocument/2006/relationships/header" Target="header175.xml"/><Relationship Id="rId259" Type="http://schemas.openxmlformats.org/officeDocument/2006/relationships/header" Target="header176.xml"/><Relationship Id="rId260" Type="http://schemas.openxmlformats.org/officeDocument/2006/relationships/hyperlink" Target="http://schemas.android.com/apk/res/" TargetMode="External"/><Relationship Id="rId261" Type="http://schemas.openxmlformats.org/officeDocument/2006/relationships/hyperlink" Target="http://schemas.android.com/apk/res/" TargetMode="External"/><Relationship Id="rId262" Type="http://schemas.openxmlformats.org/officeDocument/2006/relationships/header" Target="header177.xml"/><Relationship Id="rId263" Type="http://schemas.openxmlformats.org/officeDocument/2006/relationships/header" Target="header178.xml"/><Relationship Id="rId264" Type="http://schemas.openxmlformats.org/officeDocument/2006/relationships/header" Target="header179.xml"/><Relationship Id="rId265" Type="http://schemas.openxmlformats.org/officeDocument/2006/relationships/header" Target="header180.xml"/><Relationship Id="rId266" Type="http://schemas.openxmlformats.org/officeDocument/2006/relationships/header" Target="header181.xml"/><Relationship Id="rId267" Type="http://schemas.openxmlformats.org/officeDocument/2006/relationships/header" Target="header182.xml"/><Relationship Id="rId268" Type="http://schemas.openxmlformats.org/officeDocument/2006/relationships/header" Target="header183.xml"/><Relationship Id="rId269" Type="http://schemas.openxmlformats.org/officeDocument/2006/relationships/header" Target="header184.xml"/><Relationship Id="rId270" Type="http://schemas.openxmlformats.org/officeDocument/2006/relationships/header" Target="header185.xml"/><Relationship Id="rId271" Type="http://schemas.openxmlformats.org/officeDocument/2006/relationships/header" Target="header186.xml"/><Relationship Id="rId272" Type="http://schemas.openxmlformats.org/officeDocument/2006/relationships/header" Target="header187.xml"/><Relationship Id="rId273" Type="http://schemas.openxmlformats.org/officeDocument/2006/relationships/header" Target="header188.xml"/><Relationship Id="rId274" Type="http://schemas.openxmlformats.org/officeDocument/2006/relationships/header" Target="header189.xml"/><Relationship Id="rId275" Type="http://schemas.openxmlformats.org/officeDocument/2006/relationships/header" Target="header190.xml"/><Relationship Id="rId276" Type="http://schemas.openxmlformats.org/officeDocument/2006/relationships/header" Target="header191.xml"/><Relationship Id="rId277" Type="http://schemas.openxmlformats.org/officeDocument/2006/relationships/header" Target="header192.xml"/><Relationship Id="rId278" Type="http://schemas.openxmlformats.org/officeDocument/2006/relationships/header" Target="header193.xml"/><Relationship Id="rId279" Type="http://schemas.openxmlformats.org/officeDocument/2006/relationships/header" Target="header194.xml"/><Relationship Id="rId280" Type="http://schemas.openxmlformats.org/officeDocument/2006/relationships/header" Target="header195.xml"/><Relationship Id="rId281" Type="http://schemas.openxmlformats.org/officeDocument/2006/relationships/header" Target="header196.xml"/><Relationship Id="rId282" Type="http://schemas.openxmlformats.org/officeDocument/2006/relationships/header" Target="header197.xml"/><Relationship Id="rId283" Type="http://schemas.openxmlformats.org/officeDocument/2006/relationships/header" Target="header198.xml"/><Relationship Id="rId284" Type="http://schemas.openxmlformats.org/officeDocument/2006/relationships/header" Target="header199.xml"/><Relationship Id="rId285" Type="http://schemas.openxmlformats.org/officeDocument/2006/relationships/header" Target="header200.xml"/><Relationship Id="rId286" Type="http://schemas.openxmlformats.org/officeDocument/2006/relationships/header" Target="header201.xml"/><Relationship Id="rId287" Type="http://schemas.openxmlformats.org/officeDocument/2006/relationships/header" Target="header202.xml"/><Relationship Id="rId288" Type="http://schemas.openxmlformats.org/officeDocument/2006/relationships/hyperlink" Target="http://schemas.android.com/apk/res/" TargetMode="External"/><Relationship Id="rId289" Type="http://schemas.openxmlformats.org/officeDocument/2006/relationships/hyperlink" Target="http://schemas.android.com/apk/res/" TargetMode="External"/><Relationship Id="rId290" Type="http://schemas.openxmlformats.org/officeDocument/2006/relationships/header" Target="header203.xml"/><Relationship Id="rId291" Type="http://schemas.openxmlformats.org/officeDocument/2006/relationships/header" Target="header204.xml"/><Relationship Id="rId292" Type="http://schemas.openxmlformats.org/officeDocument/2006/relationships/header" Target="header205.xml"/><Relationship Id="rId293" Type="http://schemas.openxmlformats.org/officeDocument/2006/relationships/header" Target="header206.xml"/><Relationship Id="rId294" Type="http://schemas.openxmlformats.org/officeDocument/2006/relationships/header" Target="header207.xml"/><Relationship Id="rId295" Type="http://schemas.openxmlformats.org/officeDocument/2006/relationships/header" Target="header208.xml"/><Relationship Id="rId296" Type="http://schemas.openxmlformats.org/officeDocument/2006/relationships/header" Target="header209.xml"/><Relationship Id="rId297" Type="http://schemas.openxmlformats.org/officeDocument/2006/relationships/header" Target="header210.xml"/><Relationship Id="rId298" Type="http://schemas.openxmlformats.org/officeDocument/2006/relationships/header" Target="header211.xml"/><Relationship Id="rId299" Type="http://schemas.openxmlformats.org/officeDocument/2006/relationships/header" Target="header212.xml"/><Relationship Id="rId300" Type="http://schemas.openxmlformats.org/officeDocument/2006/relationships/header" Target="header213.xml"/><Relationship Id="rId301" Type="http://schemas.openxmlformats.org/officeDocument/2006/relationships/header" Target="header214.xml"/><Relationship Id="rId302" Type="http://schemas.openxmlformats.org/officeDocument/2006/relationships/header" Target="header215.xml"/><Relationship Id="rId303" Type="http://schemas.openxmlformats.org/officeDocument/2006/relationships/header" Target="header216.xml"/><Relationship Id="rId304" Type="http://schemas.openxmlformats.org/officeDocument/2006/relationships/header" Target="header217.xml"/><Relationship Id="rId305" Type="http://schemas.openxmlformats.org/officeDocument/2006/relationships/header" Target="header218.xml"/><Relationship Id="rId306" Type="http://schemas.openxmlformats.org/officeDocument/2006/relationships/header" Target="header219.xml"/><Relationship Id="rId307" Type="http://schemas.openxmlformats.org/officeDocument/2006/relationships/header" Target="header220.xml"/><Relationship Id="rId308" Type="http://schemas.openxmlformats.org/officeDocument/2006/relationships/header" Target="header221.xml"/><Relationship Id="rId309" Type="http://schemas.openxmlformats.org/officeDocument/2006/relationships/header" Target="header222.xml"/><Relationship Id="rId310" Type="http://schemas.openxmlformats.org/officeDocument/2006/relationships/header" Target="header223.xml"/><Relationship Id="rId311" Type="http://schemas.openxmlformats.org/officeDocument/2006/relationships/header" Target="header224.xml"/><Relationship Id="rId312" Type="http://schemas.openxmlformats.org/officeDocument/2006/relationships/header" Target="header225.xml"/><Relationship Id="rId313" Type="http://schemas.openxmlformats.org/officeDocument/2006/relationships/header" Target="header226.xml"/><Relationship Id="rId314" Type="http://schemas.openxmlformats.org/officeDocument/2006/relationships/header" Target="header227.xml"/><Relationship Id="rId315" Type="http://schemas.openxmlformats.org/officeDocument/2006/relationships/header" Target="header228.xml"/><Relationship Id="rId316" Type="http://schemas.openxmlformats.org/officeDocument/2006/relationships/header" Target="header229.xml"/><Relationship Id="rId317" Type="http://schemas.openxmlformats.org/officeDocument/2006/relationships/header" Target="header230.xml"/><Relationship Id="rId318" Type="http://schemas.openxmlformats.org/officeDocument/2006/relationships/hyperlink" Target="http://schemas.android.com/apk/res/android" TargetMode="External"/><Relationship Id="rId319" Type="http://schemas.openxmlformats.org/officeDocument/2006/relationships/hyperlink" Target="http://schemas.android.com/apk/res/android" TargetMode="External"/><Relationship Id="rId320" Type="http://schemas.openxmlformats.org/officeDocument/2006/relationships/header" Target="header231.xml"/><Relationship Id="rId321" Type="http://schemas.openxmlformats.org/officeDocument/2006/relationships/header" Target="header232.xml"/><Relationship Id="rId322" Type="http://schemas.openxmlformats.org/officeDocument/2006/relationships/header" Target="header233.xml"/><Relationship Id="rId323" Type="http://schemas.openxmlformats.org/officeDocument/2006/relationships/header" Target="header234.xml"/><Relationship Id="rId324" Type="http://schemas.openxmlformats.org/officeDocument/2006/relationships/hyperlink" Target="http://schemas.android.com/apk/res/android" TargetMode="External"/><Relationship Id="rId325" Type="http://schemas.openxmlformats.org/officeDocument/2006/relationships/hyperlink" Target="http://schemas.android.com/apk/res/android" TargetMode="External"/><Relationship Id="rId326" Type="http://schemas.openxmlformats.org/officeDocument/2006/relationships/header" Target="header235.xml"/><Relationship Id="rId327" Type="http://schemas.openxmlformats.org/officeDocument/2006/relationships/header" Target="header236.xml"/><Relationship Id="rId328" Type="http://schemas.openxmlformats.org/officeDocument/2006/relationships/hyperlink" Target="http://schemas.android.com/apk/res/android" TargetMode="External"/><Relationship Id="rId329" Type="http://schemas.openxmlformats.org/officeDocument/2006/relationships/hyperlink" Target="http://schemas.android.com/apk/res/android" TargetMode="External"/><Relationship Id="rId330" Type="http://schemas.openxmlformats.org/officeDocument/2006/relationships/hyperlink" Target="http://schemas.android.com/apk/res/android" TargetMode="External"/><Relationship Id="rId331" Type="http://schemas.openxmlformats.org/officeDocument/2006/relationships/hyperlink" Target="http://schemas.android.com/tools" TargetMode="External"/><Relationship Id="rId332" Type="http://schemas.openxmlformats.org/officeDocument/2006/relationships/hyperlink" Target="http://schemas.android.com/apk/res/android" TargetMode="External"/><Relationship Id="rId333" Type="http://schemas.openxmlformats.org/officeDocument/2006/relationships/hyperlink" Target="http://schemas.android.com/tools" TargetMode="External"/><Relationship Id="rId334" Type="http://schemas.openxmlformats.org/officeDocument/2006/relationships/header" Target="header237.xml"/><Relationship Id="rId335" Type="http://schemas.openxmlformats.org/officeDocument/2006/relationships/header" Target="header238.xml"/><Relationship Id="rId336" Type="http://schemas.openxmlformats.org/officeDocument/2006/relationships/hyperlink" Target="http://schemas.android.com/apk/res/android" TargetMode="External"/><Relationship Id="rId337" Type="http://schemas.openxmlformats.org/officeDocument/2006/relationships/hyperlink" Target="http://schemas.android.com/tools" TargetMode="External"/><Relationship Id="rId338" Type="http://schemas.openxmlformats.org/officeDocument/2006/relationships/hyperlink" Target="http://schemas.android.com/apk/res/android" TargetMode="External"/><Relationship Id="rId339" Type="http://schemas.openxmlformats.org/officeDocument/2006/relationships/hyperlink" Target="http://schemas.android.com/tools" TargetMode="External"/><Relationship Id="rId340" Type="http://schemas.openxmlformats.org/officeDocument/2006/relationships/header" Target="header239.xml"/><Relationship Id="rId341" Type="http://schemas.openxmlformats.org/officeDocument/2006/relationships/header" Target="header240.xml"/><Relationship Id="rId342" Type="http://schemas.openxmlformats.org/officeDocument/2006/relationships/image" Target="media/image19.png"/><Relationship Id="rId343" Type="http://schemas.openxmlformats.org/officeDocument/2006/relationships/header" Target="header241.xml"/><Relationship Id="rId344" Type="http://schemas.openxmlformats.org/officeDocument/2006/relationships/header" Target="header242.xml"/><Relationship Id="rId345" Type="http://schemas.openxmlformats.org/officeDocument/2006/relationships/header" Target="header243.xml"/><Relationship Id="rId346" Type="http://schemas.openxmlformats.org/officeDocument/2006/relationships/header" Target="header244.xml"/><Relationship Id="rId347" Type="http://schemas.openxmlformats.org/officeDocument/2006/relationships/header" Target="header245.xml"/><Relationship Id="rId348" Type="http://schemas.openxmlformats.org/officeDocument/2006/relationships/header" Target="header246.xml"/><Relationship Id="rId349" Type="http://schemas.openxmlformats.org/officeDocument/2006/relationships/header" Target="header247.xml"/><Relationship Id="rId350" Type="http://schemas.openxmlformats.org/officeDocument/2006/relationships/header" Target="header248.xml"/><Relationship Id="rId351" Type="http://schemas.openxmlformats.org/officeDocument/2006/relationships/header" Target="header249.xml"/><Relationship Id="rId352" Type="http://schemas.openxmlformats.org/officeDocument/2006/relationships/header" Target="header250.xml"/><Relationship Id="rId353" Type="http://schemas.openxmlformats.org/officeDocument/2006/relationships/header" Target="header251.xml"/><Relationship Id="rId354" Type="http://schemas.openxmlformats.org/officeDocument/2006/relationships/header" Target="header252.xml"/><Relationship Id="rId355" Type="http://schemas.openxmlformats.org/officeDocument/2006/relationships/header" Target="header253.xml"/><Relationship Id="rId356" Type="http://schemas.openxmlformats.org/officeDocument/2006/relationships/header" Target="header254.xml"/><Relationship Id="rId357" Type="http://schemas.openxmlformats.org/officeDocument/2006/relationships/header" Target="header255.xml"/><Relationship Id="rId358" Type="http://schemas.openxmlformats.org/officeDocument/2006/relationships/header" Target="header256.xml"/><Relationship Id="rId359" Type="http://schemas.openxmlformats.org/officeDocument/2006/relationships/hyperlink" Target="http://packt.live/2LRdtMz" TargetMode="External"/><Relationship Id="rId360" Type="http://schemas.openxmlformats.org/officeDocument/2006/relationships/header" Target="header257.xml"/><Relationship Id="rId361" Type="http://schemas.openxmlformats.org/officeDocument/2006/relationships/header" Target="header258.xml"/><Relationship Id="rId362" Type="http://schemas.openxmlformats.org/officeDocument/2006/relationships/hyperlink" Target="http://packt.live/39RFbAF" TargetMode="External"/><Relationship Id="rId363" Type="http://schemas.openxmlformats.org/officeDocument/2006/relationships/header" Target="header259.xml"/><Relationship Id="rId364" Type="http://schemas.openxmlformats.org/officeDocument/2006/relationships/header" Target="header260.xml"/><Relationship Id="rId365" Type="http://schemas.openxmlformats.org/officeDocument/2006/relationships/header" Target="header261.xml"/><Relationship Id="rId366" Type="http://schemas.openxmlformats.org/officeDocument/2006/relationships/header" Target="header262.xml"/><Relationship Id="rId367" Type="http://schemas.openxmlformats.org/officeDocument/2006/relationships/hyperlink" Target="http://packt.live/3c4nXmF" TargetMode="External"/><Relationship Id="rId368" Type="http://schemas.openxmlformats.org/officeDocument/2006/relationships/header" Target="header263.xml"/><Relationship Id="rId369" Type="http://schemas.openxmlformats.org/officeDocument/2006/relationships/header" Target="header264.xml"/><Relationship Id="rId370" Type="http://schemas.openxmlformats.org/officeDocument/2006/relationships/hyperlink" Target="http://schemas.android.com/" TargetMode="External"/><Relationship Id="rId371" Type="http://schemas.openxmlformats.org/officeDocument/2006/relationships/hyperlink" Target="http://schemas.android.com/" TargetMode="External"/><Relationship Id="rId372" Type="http://schemas.openxmlformats.org/officeDocument/2006/relationships/header" Target="header265.xml"/><Relationship Id="rId373" Type="http://schemas.openxmlformats.org/officeDocument/2006/relationships/header" Target="header266.xml"/><Relationship Id="rId374" Type="http://schemas.openxmlformats.org/officeDocument/2006/relationships/header" Target="header267.xml"/><Relationship Id="rId375" Type="http://schemas.openxmlformats.org/officeDocument/2006/relationships/header" Target="header268.xml"/><Relationship Id="rId376" Type="http://schemas.openxmlformats.org/officeDocument/2006/relationships/hyperlink" Target="http://packt.live/3qEEjq1" TargetMode="External"/><Relationship Id="rId377" Type="http://schemas.openxmlformats.org/officeDocument/2006/relationships/image" Target="media/image20.jpeg"/><Relationship Id="rId378" Type="http://schemas.openxmlformats.org/officeDocument/2006/relationships/header" Target="header269.xml"/><Relationship Id="rId379" Type="http://schemas.openxmlformats.org/officeDocument/2006/relationships/header" Target="header270.xml"/><Relationship Id="rId380" Type="http://schemas.openxmlformats.org/officeDocument/2006/relationships/image" Target="media/image21.png"/><Relationship Id="rId381" Type="http://schemas.openxmlformats.org/officeDocument/2006/relationships/hyperlink" Target="http://schemas.android.com/" TargetMode="External"/><Relationship Id="rId382" Type="http://schemas.openxmlformats.org/officeDocument/2006/relationships/hyperlink" Target="http://schemas.android.com/" TargetMode="External"/><Relationship Id="rId383" Type="http://schemas.openxmlformats.org/officeDocument/2006/relationships/header" Target="header271.xml"/><Relationship Id="rId384" Type="http://schemas.openxmlformats.org/officeDocument/2006/relationships/header" Target="header272.xml"/><Relationship Id="rId385" Type="http://schemas.openxmlformats.org/officeDocument/2006/relationships/hyperlink" Target="http://schemas.android.com/" TargetMode="External"/><Relationship Id="rId386" Type="http://schemas.openxmlformats.org/officeDocument/2006/relationships/hyperlink" Target="http://schemas.android.com/" TargetMode="External"/><Relationship Id="rId387" Type="http://schemas.openxmlformats.org/officeDocument/2006/relationships/header" Target="header273.xml"/><Relationship Id="rId388" Type="http://schemas.openxmlformats.org/officeDocument/2006/relationships/header" Target="header274.xml"/><Relationship Id="rId389" Type="http://schemas.openxmlformats.org/officeDocument/2006/relationships/hyperlink" Target="http://schemas.android.com/" TargetMode="External"/><Relationship Id="rId390" Type="http://schemas.openxmlformats.org/officeDocument/2006/relationships/hyperlink" Target="http://schemas.android.com/" TargetMode="External"/><Relationship Id="rId391" Type="http://schemas.openxmlformats.org/officeDocument/2006/relationships/header" Target="header275.xml"/><Relationship Id="rId392" Type="http://schemas.openxmlformats.org/officeDocument/2006/relationships/header" Target="header276.xml"/><Relationship Id="rId393" Type="http://schemas.openxmlformats.org/officeDocument/2006/relationships/image" Target="media/image22.png"/><Relationship Id="rId394" Type="http://schemas.openxmlformats.org/officeDocument/2006/relationships/header" Target="header277.xml"/><Relationship Id="rId395" Type="http://schemas.openxmlformats.org/officeDocument/2006/relationships/header" Target="header278.xml"/><Relationship Id="rId396" Type="http://schemas.openxmlformats.org/officeDocument/2006/relationships/header" Target="header279.xml"/><Relationship Id="rId397" Type="http://schemas.openxmlformats.org/officeDocument/2006/relationships/header" Target="header280.xml"/><Relationship Id="rId398" Type="http://schemas.openxmlformats.org/officeDocument/2006/relationships/header" Target="header281.xml"/><Relationship Id="rId399" Type="http://schemas.openxmlformats.org/officeDocument/2006/relationships/header" Target="header282.xml"/><Relationship Id="rId400" Type="http://schemas.openxmlformats.org/officeDocument/2006/relationships/header" Target="header283.xml"/><Relationship Id="rId401" Type="http://schemas.openxmlformats.org/officeDocument/2006/relationships/header" Target="header284.xml"/><Relationship Id="rId402" Type="http://schemas.openxmlformats.org/officeDocument/2006/relationships/hyperlink" Target="http://schemas.android.com/apk/res/android" TargetMode="External"/><Relationship Id="rId403" Type="http://schemas.openxmlformats.org/officeDocument/2006/relationships/hyperlink" Target="http://schemas.android.com/apk/res-auto" TargetMode="External"/><Relationship Id="rId404" Type="http://schemas.openxmlformats.org/officeDocument/2006/relationships/hyperlink" Target="http://schemas.android.com/apk/res/android" TargetMode="External"/><Relationship Id="rId405" Type="http://schemas.openxmlformats.org/officeDocument/2006/relationships/hyperlink" Target="http://schemas.android.com/apk/res-auto" TargetMode="External"/><Relationship Id="rId406" Type="http://schemas.openxmlformats.org/officeDocument/2006/relationships/header" Target="header285.xml"/><Relationship Id="rId407" Type="http://schemas.openxmlformats.org/officeDocument/2006/relationships/header" Target="header286.xml"/><Relationship Id="rId408" Type="http://schemas.openxmlformats.org/officeDocument/2006/relationships/header" Target="header287.xml"/><Relationship Id="rId409" Type="http://schemas.openxmlformats.org/officeDocument/2006/relationships/header" Target="header288.xml"/><Relationship Id="rId410" Type="http://schemas.openxmlformats.org/officeDocument/2006/relationships/hyperlink" Target="http://schemas.android.com/apk/res/android" TargetMode="External"/><Relationship Id="rId411" Type="http://schemas.openxmlformats.org/officeDocument/2006/relationships/hyperlink" Target="http://schemas.android.com/apk/res/android" TargetMode="External"/><Relationship Id="rId412" Type="http://schemas.openxmlformats.org/officeDocument/2006/relationships/header" Target="header289.xml"/><Relationship Id="rId413" Type="http://schemas.openxmlformats.org/officeDocument/2006/relationships/header" Target="header290.xml"/><Relationship Id="rId414" Type="http://schemas.openxmlformats.org/officeDocument/2006/relationships/header" Target="header291.xml"/><Relationship Id="rId415" Type="http://schemas.openxmlformats.org/officeDocument/2006/relationships/header" Target="header292.xml"/><Relationship Id="rId416" Type="http://schemas.openxmlformats.org/officeDocument/2006/relationships/header" Target="header293.xml"/><Relationship Id="rId417" Type="http://schemas.openxmlformats.org/officeDocument/2006/relationships/header" Target="header294.xml"/><Relationship Id="rId418" Type="http://schemas.openxmlformats.org/officeDocument/2006/relationships/header" Target="header295.xml"/><Relationship Id="rId419" Type="http://schemas.openxmlformats.org/officeDocument/2006/relationships/header" Target="header296.xml"/><Relationship Id="rId420" Type="http://schemas.openxmlformats.org/officeDocument/2006/relationships/image" Target="media/image23.jpeg"/><Relationship Id="rId421" Type="http://schemas.openxmlformats.org/officeDocument/2006/relationships/header" Target="header297.xml"/><Relationship Id="rId422" Type="http://schemas.openxmlformats.org/officeDocument/2006/relationships/header" Target="header298.xml"/><Relationship Id="rId423" Type="http://schemas.openxmlformats.org/officeDocument/2006/relationships/header" Target="header299.xml"/><Relationship Id="rId424" Type="http://schemas.openxmlformats.org/officeDocument/2006/relationships/header" Target="header300.xml"/><Relationship Id="rId425" Type="http://schemas.openxmlformats.org/officeDocument/2006/relationships/header" Target="header301.xml"/><Relationship Id="rId426" Type="http://schemas.openxmlformats.org/officeDocument/2006/relationships/header" Target="header302.xml"/><Relationship Id="rId427" Type="http://schemas.openxmlformats.org/officeDocument/2006/relationships/header" Target="header303.xml"/><Relationship Id="rId428" Type="http://schemas.openxmlformats.org/officeDocument/2006/relationships/header" Target="header304.xml"/><Relationship Id="rId429" Type="http://schemas.openxmlformats.org/officeDocument/2006/relationships/header" Target="header305.xml"/><Relationship Id="rId430" Type="http://schemas.openxmlformats.org/officeDocument/2006/relationships/header" Target="header306.xml"/><Relationship Id="rId431" Type="http://schemas.openxmlformats.org/officeDocument/2006/relationships/header" Target="header307.xml"/><Relationship Id="rId432" Type="http://schemas.openxmlformats.org/officeDocument/2006/relationships/header" Target="header308.xml"/><Relationship Id="rId433" Type="http://schemas.openxmlformats.org/officeDocument/2006/relationships/header" Target="header309.xml"/><Relationship Id="rId434" Type="http://schemas.openxmlformats.org/officeDocument/2006/relationships/header" Target="header310.xml"/><Relationship Id="rId435" Type="http://schemas.openxmlformats.org/officeDocument/2006/relationships/image" Target="media/image23.jpeg"/><Relationship Id="rId436" Type="http://schemas.openxmlformats.org/officeDocument/2006/relationships/header" Target="header311.xml"/><Relationship Id="rId437" Type="http://schemas.openxmlformats.org/officeDocument/2006/relationships/header" Target="header312.xml"/><Relationship Id="rId438" Type="http://schemas.openxmlformats.org/officeDocument/2006/relationships/header" Target="header313.xml"/><Relationship Id="rId439" Type="http://schemas.openxmlformats.org/officeDocument/2006/relationships/header" Target="header314.xml"/><Relationship Id="rId440" Type="http://schemas.openxmlformats.org/officeDocument/2006/relationships/header" Target="header315.xml"/><Relationship Id="rId441" Type="http://schemas.openxmlformats.org/officeDocument/2006/relationships/header" Target="header316.xml"/><Relationship Id="rId442" Type="http://schemas.openxmlformats.org/officeDocument/2006/relationships/header" Target="header317.xml"/><Relationship Id="rId443" Type="http://schemas.openxmlformats.org/officeDocument/2006/relationships/header" Target="header318.xml"/><Relationship Id="rId444" Type="http://schemas.openxmlformats.org/officeDocument/2006/relationships/header" Target="header319.xml"/><Relationship Id="rId445" Type="http://schemas.openxmlformats.org/officeDocument/2006/relationships/header" Target="header320.xml"/><Relationship Id="rId446" Type="http://schemas.openxmlformats.org/officeDocument/2006/relationships/header" Target="header321.xml"/><Relationship Id="rId447" Type="http://schemas.openxmlformats.org/officeDocument/2006/relationships/header" Target="header322.xml"/><Relationship Id="rId448" Type="http://schemas.openxmlformats.org/officeDocument/2006/relationships/header" Target="header323.xml"/><Relationship Id="rId449" Type="http://schemas.openxmlformats.org/officeDocument/2006/relationships/header" Target="header324.xml"/><Relationship Id="rId450" Type="http://schemas.openxmlformats.org/officeDocument/2006/relationships/header" Target="header325.xml"/><Relationship Id="rId451" Type="http://schemas.openxmlformats.org/officeDocument/2006/relationships/header" Target="header326.xml"/><Relationship Id="rId452" Type="http://schemas.openxmlformats.org/officeDocument/2006/relationships/header" Target="header327.xml"/><Relationship Id="rId453" Type="http://schemas.openxmlformats.org/officeDocument/2006/relationships/header" Target="header328.xml"/><Relationship Id="rId454" Type="http://schemas.openxmlformats.org/officeDocument/2006/relationships/header" Target="header329.xml"/><Relationship Id="rId455" Type="http://schemas.openxmlformats.org/officeDocument/2006/relationships/header" Target="header330.xml"/><Relationship Id="rId456" Type="http://schemas.openxmlformats.org/officeDocument/2006/relationships/header" Target="header331.xml"/><Relationship Id="rId457" Type="http://schemas.openxmlformats.org/officeDocument/2006/relationships/header" Target="header332.xml"/><Relationship Id="rId458" Type="http://schemas.openxmlformats.org/officeDocument/2006/relationships/header" Target="header333.xml"/><Relationship Id="rId459" Type="http://schemas.openxmlformats.org/officeDocument/2006/relationships/header" Target="header334.xml"/><Relationship Id="rId460" Type="http://schemas.openxmlformats.org/officeDocument/2006/relationships/header" Target="header335.xml"/><Relationship Id="rId461" Type="http://schemas.openxmlformats.org/officeDocument/2006/relationships/header" Target="header336.xml"/><Relationship Id="rId462" Type="http://schemas.openxmlformats.org/officeDocument/2006/relationships/header" Target="header337.xml"/><Relationship Id="rId463" Type="http://schemas.openxmlformats.org/officeDocument/2006/relationships/header" Target="header338.xml"/><Relationship Id="rId464" Type="http://schemas.openxmlformats.org/officeDocument/2006/relationships/header" Target="header339.xml"/><Relationship Id="rId465" Type="http://schemas.openxmlformats.org/officeDocument/2006/relationships/header" Target="header340.xml"/><Relationship Id="rId466" Type="http://schemas.openxmlformats.org/officeDocument/2006/relationships/header" Target="header341.xml"/><Relationship Id="rId467" Type="http://schemas.openxmlformats.org/officeDocument/2006/relationships/header" Target="header342.xml"/><Relationship Id="rId468" Type="http://schemas.openxmlformats.org/officeDocument/2006/relationships/header" Target="header343.xml"/><Relationship Id="rId469" Type="http://schemas.openxmlformats.org/officeDocument/2006/relationships/header" Target="header344.xml"/><Relationship Id="rId470" Type="http://schemas.openxmlformats.org/officeDocument/2006/relationships/header" Target="header345.xml"/><Relationship Id="rId471" Type="http://schemas.openxmlformats.org/officeDocument/2006/relationships/header" Target="header346.xml"/><Relationship Id="rId472" Type="http://schemas.openxmlformats.org/officeDocument/2006/relationships/header" Target="header347.xml"/><Relationship Id="rId473" Type="http://schemas.openxmlformats.org/officeDocument/2006/relationships/header" Target="header348.xml"/><Relationship Id="rId474" Type="http://schemas.openxmlformats.org/officeDocument/2006/relationships/header" Target="header349.xml"/><Relationship Id="rId475" Type="http://schemas.openxmlformats.org/officeDocument/2006/relationships/header" Target="header350.xml"/><Relationship Id="rId476" Type="http://schemas.openxmlformats.org/officeDocument/2006/relationships/header" Target="header351.xml"/><Relationship Id="rId477" Type="http://schemas.openxmlformats.org/officeDocument/2006/relationships/header" Target="header352.xml"/><Relationship Id="rId478" Type="http://schemas.openxmlformats.org/officeDocument/2006/relationships/header" Target="header353.xml"/><Relationship Id="rId479" Type="http://schemas.openxmlformats.org/officeDocument/2006/relationships/header" Target="header354.xml"/><Relationship Id="rId480" Type="http://schemas.openxmlformats.org/officeDocument/2006/relationships/header" Target="header355.xml"/><Relationship Id="rId481" Type="http://schemas.openxmlformats.org/officeDocument/2006/relationships/header" Target="header356.xml"/><Relationship Id="rId482" Type="http://schemas.openxmlformats.org/officeDocument/2006/relationships/header" Target="header357.xml"/><Relationship Id="rId483" Type="http://schemas.openxmlformats.org/officeDocument/2006/relationships/header" Target="header358.xml"/><Relationship Id="rId484" Type="http://schemas.openxmlformats.org/officeDocument/2006/relationships/header" Target="header359.xml"/><Relationship Id="rId485" Type="http://schemas.openxmlformats.org/officeDocument/2006/relationships/header" Target="header360.xml"/><Relationship Id="rId486" Type="http://schemas.openxmlformats.org/officeDocument/2006/relationships/header" Target="header361.xml"/><Relationship Id="rId487" Type="http://schemas.openxmlformats.org/officeDocument/2006/relationships/header" Target="header362.xml"/><Relationship Id="rId488" Type="http://schemas.openxmlformats.org/officeDocument/2006/relationships/header" Target="header363.xml"/><Relationship Id="rId489" Type="http://schemas.openxmlformats.org/officeDocument/2006/relationships/header" Target="header364.xml"/><Relationship Id="rId490" Type="http://schemas.openxmlformats.org/officeDocument/2006/relationships/header" Target="header365.xml"/><Relationship Id="rId491" Type="http://schemas.openxmlformats.org/officeDocument/2006/relationships/header" Target="header366.xml"/><Relationship Id="rId492" Type="http://schemas.openxmlformats.org/officeDocument/2006/relationships/header" Target="header367.xml"/><Relationship Id="rId493" Type="http://schemas.openxmlformats.org/officeDocument/2006/relationships/header" Target="header368.xml"/><Relationship Id="rId494" Type="http://schemas.openxmlformats.org/officeDocument/2006/relationships/image" Target="media/image24.jpeg"/><Relationship Id="rId495" Type="http://schemas.openxmlformats.org/officeDocument/2006/relationships/header" Target="header369.xml"/><Relationship Id="rId496" Type="http://schemas.openxmlformats.org/officeDocument/2006/relationships/header" Target="header370.xml"/><Relationship Id="rId497" Type="http://schemas.openxmlformats.org/officeDocument/2006/relationships/header" Target="header371.xml"/><Relationship Id="rId498" Type="http://schemas.openxmlformats.org/officeDocument/2006/relationships/header" Target="header372.xml"/><Relationship Id="rId499" Type="http://schemas.openxmlformats.org/officeDocument/2006/relationships/header" Target="header373.xml"/><Relationship Id="rId500" Type="http://schemas.openxmlformats.org/officeDocument/2006/relationships/header" Target="header374.xml"/><Relationship Id="rId501" Type="http://schemas.openxmlformats.org/officeDocument/2006/relationships/header" Target="header375.xml"/><Relationship Id="rId502" Type="http://schemas.openxmlformats.org/officeDocument/2006/relationships/header" Target="header376.xml"/><Relationship Id="rId503" Type="http://schemas.openxmlformats.org/officeDocument/2006/relationships/header" Target="header377.xml"/><Relationship Id="rId504" Type="http://schemas.openxmlformats.org/officeDocument/2006/relationships/header" Target="header378.xml"/><Relationship Id="rId505" Type="http://schemas.openxmlformats.org/officeDocument/2006/relationships/header" Target="header379.xml"/><Relationship Id="rId506" Type="http://schemas.openxmlformats.org/officeDocument/2006/relationships/header" Target="header380.xml"/><Relationship Id="rId507" Type="http://schemas.openxmlformats.org/officeDocument/2006/relationships/header" Target="header381.xml"/><Relationship Id="rId508" Type="http://schemas.openxmlformats.org/officeDocument/2006/relationships/header" Target="header382.xml"/><Relationship Id="rId509" Type="http://schemas.openxmlformats.org/officeDocument/2006/relationships/header" Target="header383.xml"/><Relationship Id="rId510" Type="http://schemas.openxmlformats.org/officeDocument/2006/relationships/header" Target="header384.xml"/><Relationship Id="rId511" Type="http://schemas.openxmlformats.org/officeDocument/2006/relationships/header" Target="header385.xml"/><Relationship Id="rId512" Type="http://schemas.openxmlformats.org/officeDocument/2006/relationships/header" Target="header386.xml"/><Relationship Id="rId513" Type="http://schemas.openxmlformats.org/officeDocument/2006/relationships/header" Target="header387.xml"/><Relationship Id="rId514" Type="http://schemas.openxmlformats.org/officeDocument/2006/relationships/header" Target="header388.xml"/><Relationship Id="rId515" Type="http://schemas.openxmlformats.org/officeDocument/2006/relationships/image" Target="media/image25.png"/><Relationship Id="rId516" Type="http://schemas.openxmlformats.org/officeDocument/2006/relationships/header" Target="header389.xml"/><Relationship Id="rId517" Type="http://schemas.openxmlformats.org/officeDocument/2006/relationships/header" Target="header390.xml"/><Relationship Id="rId518" Type="http://schemas.openxmlformats.org/officeDocument/2006/relationships/header" Target="header391.xml"/><Relationship Id="rId519" Type="http://schemas.openxmlformats.org/officeDocument/2006/relationships/header" Target="header392.xml"/><Relationship Id="rId520" Type="http://schemas.openxmlformats.org/officeDocument/2006/relationships/hyperlink" Target="http://schemas.android.com/apk/res/android" TargetMode="External"/><Relationship Id="rId521" Type="http://schemas.openxmlformats.org/officeDocument/2006/relationships/hyperlink" Target="http://schemas.android.com/apk/res-auto" TargetMode="External"/><Relationship Id="rId522" Type="http://schemas.openxmlformats.org/officeDocument/2006/relationships/hyperlink" Target="http://schemas.android.com/tools" TargetMode="External"/><Relationship Id="rId523" Type="http://schemas.openxmlformats.org/officeDocument/2006/relationships/hyperlink" Target="http://schemas.android.com/apk/res/android" TargetMode="External"/><Relationship Id="rId524" Type="http://schemas.openxmlformats.org/officeDocument/2006/relationships/hyperlink" Target="http://schemas.android.com/apk/res-auto" TargetMode="External"/><Relationship Id="rId525" Type="http://schemas.openxmlformats.org/officeDocument/2006/relationships/hyperlink" Target="http://schemas.android.com/tools" TargetMode="External"/><Relationship Id="rId526" Type="http://schemas.openxmlformats.org/officeDocument/2006/relationships/header" Target="header393.xml"/><Relationship Id="rId527" Type="http://schemas.openxmlformats.org/officeDocument/2006/relationships/header" Target="header394.xml"/><Relationship Id="rId528" Type="http://schemas.openxmlformats.org/officeDocument/2006/relationships/image" Target="media/image25.png"/><Relationship Id="rId529" Type="http://schemas.openxmlformats.org/officeDocument/2006/relationships/header" Target="header395.xml"/><Relationship Id="rId530" Type="http://schemas.openxmlformats.org/officeDocument/2006/relationships/header" Target="header396.xml"/><Relationship Id="rId531" Type="http://schemas.openxmlformats.org/officeDocument/2006/relationships/header" Target="header397.xml"/><Relationship Id="rId532" Type="http://schemas.openxmlformats.org/officeDocument/2006/relationships/header" Target="header398.xml"/><Relationship Id="rId533" Type="http://schemas.openxmlformats.org/officeDocument/2006/relationships/header" Target="header399.xml"/><Relationship Id="rId534" Type="http://schemas.openxmlformats.org/officeDocument/2006/relationships/header" Target="header400.xml"/><Relationship Id="rId535" Type="http://schemas.openxmlformats.org/officeDocument/2006/relationships/image" Target="media/image26.png"/><Relationship Id="rId536" Type="http://schemas.openxmlformats.org/officeDocument/2006/relationships/header" Target="header401.xml"/><Relationship Id="rId537" Type="http://schemas.openxmlformats.org/officeDocument/2006/relationships/header" Target="header402.xml"/><Relationship Id="rId538" Type="http://schemas.openxmlformats.org/officeDocument/2006/relationships/image" Target="media/image27.png"/><Relationship Id="rId539" Type="http://schemas.openxmlformats.org/officeDocument/2006/relationships/header" Target="header403.xml"/><Relationship Id="rId540" Type="http://schemas.openxmlformats.org/officeDocument/2006/relationships/header" Target="header404.xml"/><Relationship Id="rId541" Type="http://schemas.openxmlformats.org/officeDocument/2006/relationships/header" Target="header405.xml"/><Relationship Id="rId542" Type="http://schemas.openxmlformats.org/officeDocument/2006/relationships/header" Target="header406.xml"/><Relationship Id="rId543" Type="http://schemas.openxmlformats.org/officeDocument/2006/relationships/header" Target="header407.xml"/><Relationship Id="rId544" Type="http://schemas.openxmlformats.org/officeDocument/2006/relationships/header" Target="header408.xml"/><Relationship Id="rId545" Type="http://schemas.openxmlformats.org/officeDocument/2006/relationships/header" Target="header409.xml"/><Relationship Id="rId546" Type="http://schemas.openxmlformats.org/officeDocument/2006/relationships/header" Target="header410.xml"/><Relationship Id="rId547" Type="http://schemas.openxmlformats.org/officeDocument/2006/relationships/header" Target="header411.xml"/><Relationship Id="rId548" Type="http://schemas.openxmlformats.org/officeDocument/2006/relationships/header" Target="header412.xml"/><Relationship Id="rId549" Type="http://schemas.openxmlformats.org/officeDocument/2006/relationships/header" Target="header413.xml"/><Relationship Id="rId550" Type="http://schemas.openxmlformats.org/officeDocument/2006/relationships/header" Target="header414.xml"/><Relationship Id="rId551" Type="http://schemas.openxmlformats.org/officeDocument/2006/relationships/header" Target="header415.xml"/><Relationship Id="rId552" Type="http://schemas.openxmlformats.org/officeDocument/2006/relationships/header" Target="header416.xml"/><Relationship Id="rId553" Type="http://schemas.openxmlformats.org/officeDocument/2006/relationships/header" Target="header417.xml"/><Relationship Id="rId554" Type="http://schemas.openxmlformats.org/officeDocument/2006/relationships/header" Target="header418.xml"/><Relationship Id="rId555" Type="http://schemas.openxmlformats.org/officeDocument/2006/relationships/image" Target="media/image24.jpeg"/><Relationship Id="rId556" Type="http://schemas.openxmlformats.org/officeDocument/2006/relationships/header" Target="header419.xml"/><Relationship Id="rId557" Type="http://schemas.openxmlformats.org/officeDocument/2006/relationships/header" Target="header420.xml"/><Relationship Id="rId558" Type="http://schemas.openxmlformats.org/officeDocument/2006/relationships/header" Target="header421.xml"/><Relationship Id="rId559" Type="http://schemas.openxmlformats.org/officeDocument/2006/relationships/header" Target="header422.xml"/><Relationship Id="rId560" Type="http://schemas.openxmlformats.org/officeDocument/2006/relationships/header" Target="header423.xml"/><Relationship Id="rId561" Type="http://schemas.openxmlformats.org/officeDocument/2006/relationships/header" Target="header424.xml"/><Relationship Id="rId562" Type="http://schemas.openxmlformats.org/officeDocument/2006/relationships/header" Target="header425.xml"/><Relationship Id="rId563" Type="http://schemas.openxmlformats.org/officeDocument/2006/relationships/header" Target="header426.xml"/><Relationship Id="rId564" Type="http://schemas.openxmlformats.org/officeDocument/2006/relationships/header" Target="header427.xml"/><Relationship Id="rId565" Type="http://schemas.openxmlformats.org/officeDocument/2006/relationships/header" Target="header428.xml"/><Relationship Id="rId566" Type="http://schemas.openxmlformats.org/officeDocument/2006/relationships/header" Target="header429.xml"/><Relationship Id="rId567" Type="http://schemas.openxmlformats.org/officeDocument/2006/relationships/header" Target="header430.xml"/><Relationship Id="rId568" Type="http://schemas.openxmlformats.org/officeDocument/2006/relationships/header" Target="header431.xml"/><Relationship Id="rId569" Type="http://schemas.openxmlformats.org/officeDocument/2006/relationships/header" Target="header432.xml"/><Relationship Id="rId570" Type="http://schemas.openxmlformats.org/officeDocument/2006/relationships/image" Target="media/image28.jpeg"/><Relationship Id="rId571" Type="http://schemas.openxmlformats.org/officeDocument/2006/relationships/header" Target="header433.xml"/><Relationship Id="rId572" Type="http://schemas.openxmlformats.org/officeDocument/2006/relationships/header" Target="header434.xml"/><Relationship Id="rId573" Type="http://schemas.openxmlformats.org/officeDocument/2006/relationships/image" Target="media/image29.jpeg"/><Relationship Id="rId574" Type="http://schemas.openxmlformats.org/officeDocument/2006/relationships/header" Target="header435.xml"/><Relationship Id="rId575" Type="http://schemas.openxmlformats.org/officeDocument/2006/relationships/header" Target="header436.xml"/><Relationship Id="rId576" Type="http://schemas.openxmlformats.org/officeDocument/2006/relationships/header" Target="header437.xml"/><Relationship Id="rId577" Type="http://schemas.openxmlformats.org/officeDocument/2006/relationships/header" Target="header438.xml"/><Relationship Id="rId578" Type="http://schemas.openxmlformats.org/officeDocument/2006/relationships/header" Target="header439.xml"/><Relationship Id="rId579" Type="http://schemas.openxmlformats.org/officeDocument/2006/relationships/header" Target="header440.xml"/><Relationship Id="rId580" Type="http://schemas.openxmlformats.org/officeDocument/2006/relationships/header" Target="header441.xml"/><Relationship Id="rId581" Type="http://schemas.openxmlformats.org/officeDocument/2006/relationships/header" Target="header442.xml"/><Relationship Id="rId582" Type="http://schemas.openxmlformats.org/officeDocument/2006/relationships/header" Target="header443.xml"/><Relationship Id="rId583" Type="http://schemas.openxmlformats.org/officeDocument/2006/relationships/header" Target="header444.xml"/><Relationship Id="rId584" Type="http://schemas.openxmlformats.org/officeDocument/2006/relationships/header" Target="header445.xml"/><Relationship Id="rId585" Type="http://schemas.openxmlformats.org/officeDocument/2006/relationships/header" Target="header446.xml"/><Relationship Id="rId586" Type="http://schemas.openxmlformats.org/officeDocument/2006/relationships/header" Target="header447.xml"/><Relationship Id="rId587" Type="http://schemas.openxmlformats.org/officeDocument/2006/relationships/header" Target="header448.xml"/><Relationship Id="rId588" Type="http://schemas.openxmlformats.org/officeDocument/2006/relationships/header" Target="header449.xml"/><Relationship Id="rId589" Type="http://schemas.openxmlformats.org/officeDocument/2006/relationships/header" Target="header450.xml"/><Relationship Id="rId590" Type="http://schemas.openxmlformats.org/officeDocument/2006/relationships/header" Target="header451.xml"/><Relationship Id="rId591" Type="http://schemas.openxmlformats.org/officeDocument/2006/relationships/header" Target="header452.xml"/><Relationship Id="rId592" Type="http://schemas.openxmlformats.org/officeDocument/2006/relationships/header" Target="header453.xml"/><Relationship Id="rId593" Type="http://schemas.openxmlformats.org/officeDocument/2006/relationships/header" Target="header454.xml"/><Relationship Id="rId594" Type="http://schemas.openxmlformats.org/officeDocument/2006/relationships/header" Target="header455.xml"/><Relationship Id="rId595" Type="http://schemas.openxmlformats.org/officeDocument/2006/relationships/header" Target="header456.xml"/><Relationship Id="rId596" Type="http://schemas.openxmlformats.org/officeDocument/2006/relationships/header" Target="header457.xml"/><Relationship Id="rId597" Type="http://schemas.openxmlformats.org/officeDocument/2006/relationships/header" Target="header458.xml"/><Relationship Id="rId598" Type="http://schemas.openxmlformats.org/officeDocument/2006/relationships/header" Target="header459.xml"/><Relationship Id="rId599" Type="http://schemas.openxmlformats.org/officeDocument/2006/relationships/header" Target="header460.xml"/><Relationship Id="rId600" Type="http://schemas.openxmlformats.org/officeDocument/2006/relationships/header" Target="header461.xml"/><Relationship Id="rId601" Type="http://schemas.openxmlformats.org/officeDocument/2006/relationships/header" Target="header462.xml"/><Relationship Id="rId602" Type="http://schemas.openxmlformats.org/officeDocument/2006/relationships/header" Target="header463.xml"/><Relationship Id="rId603" Type="http://schemas.openxmlformats.org/officeDocument/2006/relationships/header" Target="header464.xml"/><Relationship Id="rId604" Type="http://schemas.openxmlformats.org/officeDocument/2006/relationships/header" Target="header465.xml"/><Relationship Id="rId605" Type="http://schemas.openxmlformats.org/officeDocument/2006/relationships/header" Target="header466.xml"/><Relationship Id="rId606" Type="http://schemas.openxmlformats.org/officeDocument/2006/relationships/header" Target="header467.xml"/><Relationship Id="rId607" Type="http://schemas.openxmlformats.org/officeDocument/2006/relationships/header" Target="header468.xml"/><Relationship Id="rId608" Type="http://schemas.openxmlformats.org/officeDocument/2006/relationships/header" Target="header469.xml"/><Relationship Id="rId609" Type="http://schemas.openxmlformats.org/officeDocument/2006/relationships/header" Target="header470.xml"/><Relationship Id="rId610" Type="http://schemas.openxmlformats.org/officeDocument/2006/relationships/header" Target="header471.xml"/><Relationship Id="rId611" Type="http://schemas.openxmlformats.org/officeDocument/2006/relationships/header" Target="header472.xml"/><Relationship Id="rId612" Type="http://schemas.openxmlformats.org/officeDocument/2006/relationships/header" Target="header473.xml"/><Relationship Id="rId613" Type="http://schemas.openxmlformats.org/officeDocument/2006/relationships/header" Target="header474.xml"/><Relationship Id="rId614" Type="http://schemas.openxmlformats.org/officeDocument/2006/relationships/header" Target="header475.xml"/><Relationship Id="rId615" Type="http://schemas.openxmlformats.org/officeDocument/2006/relationships/header" Target="header476.xml"/><Relationship Id="rId616" Type="http://schemas.openxmlformats.org/officeDocument/2006/relationships/header" Target="header477.xml"/><Relationship Id="rId617" Type="http://schemas.openxmlformats.org/officeDocument/2006/relationships/header" Target="header478.xml"/><Relationship Id="rId618" Type="http://schemas.openxmlformats.org/officeDocument/2006/relationships/header" Target="header479.xml"/><Relationship Id="rId619" Type="http://schemas.openxmlformats.org/officeDocument/2006/relationships/header" Target="header480.xml"/><Relationship Id="rId620" Type="http://schemas.openxmlformats.org/officeDocument/2006/relationships/header" Target="header481.xml"/><Relationship Id="rId621" Type="http://schemas.openxmlformats.org/officeDocument/2006/relationships/header" Target="header482.xml"/><Relationship Id="rId622" Type="http://schemas.openxmlformats.org/officeDocument/2006/relationships/header" Target="header483.xml"/><Relationship Id="rId623" Type="http://schemas.openxmlformats.org/officeDocument/2006/relationships/header" Target="header484.xml"/><Relationship Id="rId624" Type="http://schemas.openxmlformats.org/officeDocument/2006/relationships/header" Target="header485.xml"/><Relationship Id="rId625" Type="http://schemas.openxmlformats.org/officeDocument/2006/relationships/header" Target="header486.xml"/><Relationship Id="rId626" Type="http://schemas.openxmlformats.org/officeDocument/2006/relationships/header" Target="header487.xml"/><Relationship Id="rId627" Type="http://schemas.openxmlformats.org/officeDocument/2006/relationships/header" Target="header488.xml"/><Relationship Id="rId628" Type="http://schemas.openxmlformats.org/officeDocument/2006/relationships/header" Target="header489.xml"/><Relationship Id="rId629" Type="http://schemas.openxmlformats.org/officeDocument/2006/relationships/header" Target="header490.xml"/><Relationship Id="rId630" Type="http://schemas.openxmlformats.org/officeDocument/2006/relationships/header" Target="header491.xml"/><Relationship Id="rId631" Type="http://schemas.openxmlformats.org/officeDocument/2006/relationships/header" Target="header492.xml"/><Relationship Id="rId632" Type="http://schemas.openxmlformats.org/officeDocument/2006/relationships/header" Target="header493.xml"/><Relationship Id="rId633" Type="http://schemas.openxmlformats.org/officeDocument/2006/relationships/header" Target="header494.xml"/><Relationship Id="rId634" Type="http://schemas.openxmlformats.org/officeDocument/2006/relationships/header" Target="header495.xml"/><Relationship Id="rId635" Type="http://schemas.openxmlformats.org/officeDocument/2006/relationships/header" Target="header496.xml"/><Relationship Id="rId636" Type="http://schemas.openxmlformats.org/officeDocument/2006/relationships/header" Target="header497.xml"/><Relationship Id="rId637" Type="http://schemas.openxmlformats.org/officeDocument/2006/relationships/header" Target="header498.xml"/><Relationship Id="rId638" Type="http://schemas.openxmlformats.org/officeDocument/2006/relationships/header" Target="header499.xml"/><Relationship Id="rId639" Type="http://schemas.openxmlformats.org/officeDocument/2006/relationships/header" Target="header500.xml"/><Relationship Id="rId640" Type="http://schemas.openxmlformats.org/officeDocument/2006/relationships/image" Target="media/image30.jpeg"/><Relationship Id="rId641" Type="http://schemas.openxmlformats.org/officeDocument/2006/relationships/header" Target="header501.xml"/><Relationship Id="rId642" Type="http://schemas.openxmlformats.org/officeDocument/2006/relationships/header" Target="header502.xml"/><Relationship Id="rId643" Type="http://schemas.openxmlformats.org/officeDocument/2006/relationships/header" Target="header503.xml"/><Relationship Id="rId644" Type="http://schemas.openxmlformats.org/officeDocument/2006/relationships/header" Target="header504.xml"/><Relationship Id="rId645" Type="http://schemas.openxmlformats.org/officeDocument/2006/relationships/header" Target="header505.xml"/><Relationship Id="rId646" Type="http://schemas.openxmlformats.org/officeDocument/2006/relationships/header" Target="header506.xml"/><Relationship Id="rId647" Type="http://schemas.openxmlformats.org/officeDocument/2006/relationships/header" Target="header507.xml"/><Relationship Id="rId648" Type="http://schemas.openxmlformats.org/officeDocument/2006/relationships/header" Target="header508.xml"/><Relationship Id="rId649" Type="http://schemas.openxmlformats.org/officeDocument/2006/relationships/header" Target="header509.xml"/><Relationship Id="rId650" Type="http://schemas.openxmlformats.org/officeDocument/2006/relationships/header" Target="header510.xml"/><Relationship Id="rId651" Type="http://schemas.openxmlformats.org/officeDocument/2006/relationships/header" Target="header511.xml"/><Relationship Id="rId652" Type="http://schemas.openxmlformats.org/officeDocument/2006/relationships/header" Target="header512.xml"/><Relationship Id="rId653" Type="http://schemas.openxmlformats.org/officeDocument/2006/relationships/header" Target="header513.xml"/><Relationship Id="rId654" Type="http://schemas.openxmlformats.org/officeDocument/2006/relationships/header" Target="header514.xml"/><Relationship Id="rId655" Type="http://schemas.openxmlformats.org/officeDocument/2006/relationships/header" Target="header515.xml"/><Relationship Id="rId656" Type="http://schemas.openxmlformats.org/officeDocument/2006/relationships/header" Target="header516.xml"/><Relationship Id="rId657" Type="http://schemas.openxmlformats.org/officeDocument/2006/relationships/header" Target="header517.xml"/><Relationship Id="rId658" Type="http://schemas.openxmlformats.org/officeDocument/2006/relationships/header" Target="header518.xml"/><Relationship Id="rId659" Type="http://schemas.openxmlformats.org/officeDocument/2006/relationships/header" Target="header519.xml"/><Relationship Id="rId660" Type="http://schemas.openxmlformats.org/officeDocument/2006/relationships/header" Target="header520.xml"/><Relationship Id="rId661" Type="http://schemas.openxmlformats.org/officeDocument/2006/relationships/header" Target="header521.xml"/><Relationship Id="rId662" Type="http://schemas.openxmlformats.org/officeDocument/2006/relationships/header" Target="header522.xml"/><Relationship Id="rId663" Type="http://schemas.openxmlformats.org/officeDocument/2006/relationships/image" Target="media/image31.png"/><Relationship Id="rId664" Type="http://schemas.openxmlformats.org/officeDocument/2006/relationships/header" Target="header523.xml"/><Relationship Id="rId665" Type="http://schemas.openxmlformats.org/officeDocument/2006/relationships/header" Target="header524.xml"/><Relationship Id="rId666" Type="http://schemas.openxmlformats.org/officeDocument/2006/relationships/hyperlink" Target="http://schemas.android.com/apk/res/android" TargetMode="External"/><Relationship Id="rId667" Type="http://schemas.openxmlformats.org/officeDocument/2006/relationships/hyperlink" Target="http://schemas.android.com/apk/res-auto" TargetMode="External"/><Relationship Id="rId668" Type="http://schemas.openxmlformats.org/officeDocument/2006/relationships/hyperlink" Target="http://schemas.android.com/tools" TargetMode="External"/><Relationship Id="rId669" Type="http://schemas.openxmlformats.org/officeDocument/2006/relationships/hyperlink" Target="http://schemas.android.com/apk/res/android" TargetMode="External"/><Relationship Id="rId670" Type="http://schemas.openxmlformats.org/officeDocument/2006/relationships/hyperlink" Target="http://schemas.android.com/apk/res-auto" TargetMode="External"/><Relationship Id="rId671" Type="http://schemas.openxmlformats.org/officeDocument/2006/relationships/hyperlink" Target="http://schemas.android.com/tools" TargetMode="External"/><Relationship Id="rId672" Type="http://schemas.openxmlformats.org/officeDocument/2006/relationships/header" Target="header525.xml"/><Relationship Id="rId673" Type="http://schemas.openxmlformats.org/officeDocument/2006/relationships/header" Target="header526.xml"/><Relationship Id="rId674" Type="http://schemas.openxmlformats.org/officeDocument/2006/relationships/header" Target="header527.xml"/><Relationship Id="rId675" Type="http://schemas.openxmlformats.org/officeDocument/2006/relationships/header" Target="header528.xml"/><Relationship Id="rId676" Type="http://schemas.openxmlformats.org/officeDocument/2006/relationships/header" Target="header529.xml"/><Relationship Id="rId677" Type="http://schemas.openxmlformats.org/officeDocument/2006/relationships/header" Target="header530.xml"/><Relationship Id="rId678" Type="http://schemas.openxmlformats.org/officeDocument/2006/relationships/header" Target="header531.xml"/><Relationship Id="rId679" Type="http://schemas.openxmlformats.org/officeDocument/2006/relationships/header" Target="header532.xml"/><Relationship Id="rId680" Type="http://schemas.openxmlformats.org/officeDocument/2006/relationships/header" Target="header533.xml"/><Relationship Id="rId681" Type="http://schemas.openxmlformats.org/officeDocument/2006/relationships/header" Target="header534.xml"/><Relationship Id="rId682" Type="http://schemas.openxmlformats.org/officeDocument/2006/relationships/header" Target="header535.xml"/><Relationship Id="rId683" Type="http://schemas.openxmlformats.org/officeDocument/2006/relationships/header" Target="header536.xml"/><Relationship Id="rId684" Type="http://schemas.openxmlformats.org/officeDocument/2006/relationships/header" Target="header537.xml"/><Relationship Id="rId685" Type="http://schemas.openxmlformats.org/officeDocument/2006/relationships/header" Target="header538.xml"/><Relationship Id="rId686" Type="http://schemas.openxmlformats.org/officeDocument/2006/relationships/header" Target="header539.xml"/><Relationship Id="rId687" Type="http://schemas.openxmlformats.org/officeDocument/2006/relationships/header" Target="header540.xml"/><Relationship Id="rId688" Type="http://schemas.openxmlformats.org/officeDocument/2006/relationships/header" Target="header541.xml"/><Relationship Id="rId689" Type="http://schemas.openxmlformats.org/officeDocument/2006/relationships/header" Target="header542.xml"/><Relationship Id="rId690" Type="http://schemas.openxmlformats.org/officeDocument/2006/relationships/image" Target="media/image32.png"/><Relationship Id="rId691" Type="http://schemas.openxmlformats.org/officeDocument/2006/relationships/header" Target="header543.xml"/><Relationship Id="rId692" Type="http://schemas.openxmlformats.org/officeDocument/2006/relationships/header" Target="header544.xml"/><Relationship Id="rId693" Type="http://schemas.openxmlformats.org/officeDocument/2006/relationships/header" Target="header545.xml"/><Relationship Id="rId694" Type="http://schemas.openxmlformats.org/officeDocument/2006/relationships/header" Target="header546.xml"/><Relationship Id="rId695" Type="http://schemas.openxmlformats.org/officeDocument/2006/relationships/header" Target="header547.xml"/><Relationship Id="rId696" Type="http://schemas.openxmlformats.org/officeDocument/2006/relationships/header" Target="header548.xml"/><Relationship Id="rId697" Type="http://schemas.openxmlformats.org/officeDocument/2006/relationships/comments" Target="comments.xml"/><Relationship Id="rId698" Type="http://schemas.openxmlformats.org/officeDocument/2006/relationships/numbering" Target="numbering.xml"/><Relationship Id="rId699" Type="http://schemas.openxmlformats.org/officeDocument/2006/relationships/fontTable" Target="fontTable.xml"/><Relationship Id="rId700" Type="http://schemas.openxmlformats.org/officeDocument/2006/relationships/settings" Target="settings.xml"/><Relationship Id="rId701" Type="http://schemas.openxmlformats.org/officeDocument/2006/relationships/theme" Target="theme/theme1.xml"/><Relationship Id="rId702" Type="http://schemas.openxmlformats.org/officeDocument/2006/relationships/customXml" Target="../customXml/item1.xml"/><Relationship Id="rId703" Type="http://schemas.openxmlformats.org/officeDocument/2006/relationships/customXml" Target="../customXml/item2.xml"/><Relationship Id="rId704" Type="http://schemas.openxmlformats.org/officeDocument/2006/relationships/customXml" Target="../customXml/item3.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item1.xml><?xml version="1.0" encoding="utf-8"?>
<p:properties xmlns:p="http://schemas.microsoft.com/office/2006/metadata/properties" xmlns:xsi="http://www.w3.org/2001/XMLSchema-instance" xmlns:pc="http://schemas.microsoft.com/office/infopath/2007/PartnerControls">
  <documentManagement>
    <AssetType xmlns="f4287df7-c0e0-444d-ba8d-6c830a3079b3" xsi:nil="true"/>
    <AssetNumber xmlns="f4287df7-c0e0-444d-ba8d-6c830a3079b3" xsi:nil="true"/>
    <lcf76f155ced4ddcb4097134ff3c332f xmlns="f4287df7-c0e0-444d-ba8d-6c830a3079b3">
      <Terms xmlns="http://schemas.microsoft.com/office/infopath/2007/PartnerControls"/>
    </lcf76f155ced4ddcb4097134ff3c332f>
    <TaxCatchAll xmlns="c866c9ed-2f7a-4860-bf57-8153ff3a210a" xsi:nil="true"/>
    <DaysAllocated xmlns="f4287df7-c0e0-444d-ba8d-6c830a3079b3">1</DaysAllocated>
    <Early_x0020_Access xmlns="f4287df7-c0e0-444d-ba8d-6c830a3079b3">false</Early_x0020_Access>
    <Editorial_x0020_Score xmlns="f4287df7-c0e0-444d-ba8d-6c830a3079b3" xsi:nil="true"/>
    <AssetStage xmlns="f4287df7-c0e0-444d-ba8d-6c830a3079b3" xsi:nil="true"/>
    <NoteforSelf xmlns="f4287df7-c0e0-444d-ba8d-6c830a3079b3" xsi:nil="true"/>
    <PageCount xmlns="f4287df7-c0e0-444d-ba8d-6c830a3079b3" xsi:nil="true"/>
    <Category xmlns="f4287df7-c0e0-444d-ba8d-6c830a3079b3" xsi:nil="true"/>
    <PlagiarismOriginality xmlns="f4287df7-c0e0-444d-ba8d-6c830a3079b3"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0722B58C1B4F6479F5D6A8E069F2686" ma:contentTypeVersion="27" ma:contentTypeDescription="Create a new document." ma:contentTypeScope="" ma:versionID="752ad98e4cd1bed251adfdbc8a385201">
  <xsd:schema xmlns:xsd="http://www.w3.org/2001/XMLSchema" xmlns:xs="http://www.w3.org/2001/XMLSchema" xmlns:p="http://schemas.microsoft.com/office/2006/metadata/properties" xmlns:ns2="f4287df7-c0e0-444d-ba8d-6c830a3079b3" xmlns:ns3="c866c9ed-2f7a-4860-bf57-8153ff3a210a" targetNamespace="http://schemas.microsoft.com/office/2006/metadata/properties" ma:root="true" ma:fieldsID="1969d46785b96dd5caae9061e9184edb" ns2:_="" ns3:_="">
    <xsd:import namespace="f4287df7-c0e0-444d-ba8d-6c830a3079b3"/>
    <xsd:import namespace="c866c9ed-2f7a-4860-bf57-8153ff3a210a"/>
    <xsd:element name="properties">
      <xsd:complexType>
        <xsd:sequence>
          <xsd:element name="documentManagement">
            <xsd:complexType>
              <xsd:all>
                <xsd:element ref="ns2:AssetNumber" minOccurs="0"/>
                <xsd:element ref="ns2:AssetStage" minOccurs="0"/>
                <xsd:element ref="ns2:AssetType" minOccurs="0"/>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2:Category" minOccurs="0"/>
                <xsd:element ref="ns2:Early_x0020_Access" minOccurs="0"/>
                <xsd:element ref="ns2:MediaLengthInSeconds" minOccurs="0"/>
                <xsd:element ref="ns2:PlagiarismOriginality" minOccurs="0"/>
                <xsd:element ref="ns2:NoteforSelf" minOccurs="0"/>
                <xsd:element ref="ns2:lcf76f155ced4ddcb4097134ff3c332f" minOccurs="0"/>
                <xsd:element ref="ns3:TaxCatchAll" minOccurs="0"/>
                <xsd:element ref="ns2:PageCount" minOccurs="0"/>
                <xsd:element ref="ns2:DaysAllocated" minOccurs="0"/>
                <xsd:element ref="ns2:MediaServiceSearchProperties" minOccurs="0"/>
                <xsd:element ref="ns2:Editorial_x0020_Scor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287df7-c0e0-444d-ba8d-6c830a3079b3" elementFormDefault="qualified">
    <xsd:import namespace="http://schemas.microsoft.com/office/2006/documentManagement/types"/>
    <xsd:import namespace="http://schemas.microsoft.com/office/infopath/2007/PartnerControls"/>
    <xsd:element name="AssetNumber" ma:index="8" nillable="true" ma:displayName="Asset Number" ma:description="This is the asset number of the project and no asset type should have same numbers" ma:format="Dropdown" ma:internalName="AssetNumber">
      <xsd:simpleType>
        <xsd:union memberTypes="dms:Text">
          <xsd:simpleType>
            <xsd:restriction base="dms:Choice">
              <xsd:enumeration value="1"/>
              <xsd:enumeration value="2"/>
              <xsd:enumeration value="3"/>
              <xsd:enumeration value="4"/>
              <xsd:enumeration value="5"/>
              <xsd:enumeration value="6"/>
              <xsd:enumeration value="7"/>
              <xsd:enumeration value="8"/>
              <xsd:enumeration value="9"/>
              <xsd:enumeration value="10"/>
              <xsd:enumeration value="11"/>
              <xsd:enumeration value="12"/>
              <xsd:enumeration value="13"/>
              <xsd:enumeration value="14"/>
              <xsd:enumeration value="15"/>
              <xsd:enumeration value="16"/>
              <xsd:enumeration value="17"/>
              <xsd:enumeration value="18"/>
              <xsd:enumeration value="19"/>
              <xsd:enumeration value="20"/>
              <xsd:enumeration value="21"/>
              <xsd:enumeration value="22"/>
              <xsd:enumeration value="23"/>
              <xsd:enumeration value="24"/>
              <xsd:enumeration value="25"/>
              <xsd:enumeration value="26"/>
              <xsd:enumeration value="27"/>
              <xsd:enumeration value="28"/>
              <xsd:enumeration value="29"/>
              <xsd:enumeration value="30"/>
              <xsd:enumeration value="31"/>
              <xsd:enumeration value="32"/>
              <xsd:enumeration value="33"/>
              <xsd:enumeration value="34"/>
              <xsd:enumeration value="35"/>
              <xsd:enumeration value="36"/>
              <xsd:enumeration value="37"/>
              <xsd:enumeration value="38"/>
              <xsd:enumeration value="39"/>
              <xsd:enumeration value="40"/>
            </xsd:restriction>
          </xsd:simpleType>
        </xsd:union>
      </xsd:simpleType>
    </xsd:element>
    <xsd:element name="AssetStage" ma:index="9" nillable="true" ma:displayName="Asset Stage" ma:description="This is the current stage of the asset." ma:format="Dropdown" ma:internalName="AssetStage">
      <xsd:simpleType>
        <xsd:union memberTypes="dms:Text">
          <xsd:simpleType>
            <xsd:restriction base="dms:Choice">
              <xsd:enumeration value="Draft Submission"/>
              <xsd:enumeration value="1st Preliminary Draft Revision"/>
              <xsd:enumeration value="1st Revision Submission"/>
              <xsd:enumeration value="2nd Preliminary Draft Revision"/>
              <xsd:enumeration value="2nd Revision Submission"/>
              <xsd:enumeration value="3rd Preliminary Draft Revision"/>
              <xsd:enumeration value="3rd Revision Submission"/>
              <xsd:enumeration value="Preliminary Draft Acceptance"/>
              <xsd:enumeration value="Draft Ready for Review"/>
              <xsd:enumeration value="Technical Review Sent"/>
              <xsd:enumeration value="Technical Review Received"/>
              <xsd:enumeration value="Rewrites Ready"/>
              <xsd:enumeration value="Rewrites Sent"/>
              <xsd:enumeration value="Final Draft Submission"/>
              <xsd:enumeration value="Final Draft Revision"/>
              <xsd:enumeration value="Final Draft Revision Received"/>
              <xsd:enumeration value="Final Draft Acceptance"/>
              <xsd:enumeration value="Technical Editing"/>
              <xsd:enumeration value="Copy Edit Submission"/>
              <xsd:enumeration value="Copy Editing Done"/>
              <xsd:enumeration value="Placed for Indexing"/>
              <xsd:enumeration value="Indexing Done"/>
              <xsd:enumeration value="Layout Done"/>
              <xsd:enumeration value="Proof Read Submission"/>
              <xsd:enumeration value="Proof Reading Done"/>
              <xsd:enumeration value="PR - CDE Checks"/>
              <xsd:enumeration value="Pre Final"/>
              <xsd:enumeration value="Prefinal Submission"/>
              <xsd:enumeration value="Prefinal Review"/>
              <xsd:enumeration value="Author - CDE Checks"/>
              <xsd:enumeration value="Finals Completed"/>
              <xsd:enumeration value="Editor Finalization"/>
              <xsd:enumeration value="Indexer Finalization"/>
              <xsd:enumeration value="Production Designer Finalization"/>
              <xsd:enumeration value="Portfolio Director Checks"/>
              <xsd:enumeration value="Upload"/>
              <xsd:enumeration value="Graphic and Code Bundle"/>
              <xsd:enumeration value="Post Upload"/>
              <xsd:enumeration value="Published"/>
              <xsd:enumeration value="LSE Submission"/>
              <xsd:enumeration value="LSE Done"/>
              <xsd:enumeration value="Image Received"/>
              <xsd:enumeration value="Image Accepted"/>
              <xsd:enumeration value="Image Rejected"/>
              <xsd:enumeration value="Image Needs Redraw"/>
              <xsd:enumeration value="Image Redrawn"/>
              <xsd:enumeration value="Image Finalized"/>
            </xsd:restriction>
          </xsd:simpleType>
        </xsd:union>
      </xsd:simpleType>
    </xsd:element>
    <xsd:element name="AssetType" ma:index="10" nillable="true" ma:displayName="Asset Type" ma:description="This is the type of Asset related to the product development" ma:format="Dropdown" ma:internalName="AssetType">
      <xsd:simpleType>
        <xsd:restriction base="dms:Choice">
          <xsd:enumeration value="Chapter"/>
          <xsd:enumeration value="Video"/>
          <xsd:enumeration value="Index"/>
          <xsd:enumeration value="Front Matter"/>
          <xsd:enumeration value="Back Matter"/>
          <xsd:enumeration value="Code"/>
          <xsd:enumeration value="Book"/>
          <xsd:enumeration value="Graphic"/>
          <xsd:enumeration value="Other"/>
        </xsd:restriction>
      </xsd:simple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AutoTags" ma:index="17" nillable="true" ma:displayName="Tags" ma:internalName="MediaServiceAutoTags"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DateTaken" ma:index="21" nillable="true" ma:displayName="MediaServiceDateTaken" ma:hidden="true" ma:internalName="MediaServiceDateTaken" ma:readOnly="true">
      <xsd:simpleType>
        <xsd:restriction base="dms:Text"/>
      </xsd:simpleType>
    </xsd:element>
    <xsd:element name="MediaServiceLocation" ma:index="22" nillable="true" ma:displayName="Location" ma:internalName="MediaServiceLocation" ma:readOnly="true">
      <xsd:simpleType>
        <xsd:restriction base="dms:Text"/>
      </xsd:simpleType>
    </xsd:element>
    <xsd:element name="Category" ma:index="23" nillable="true" ma:displayName="Category" ma:format="Dropdown" ma:internalName="Category">
      <xsd:simpleType>
        <xsd:union memberTypes="dms:Text">
          <xsd:simpleType>
            <xsd:restriction base="dms:Choice">
              <xsd:enumeration value="A&amp;C"/>
              <xsd:enumeration value="C&amp;T"/>
              <xsd:enumeration value="Programming"/>
              <xsd:enumeration value="Data"/>
            </xsd:restriction>
          </xsd:simpleType>
        </xsd:union>
      </xsd:simpleType>
    </xsd:element>
    <xsd:element name="Early_x0020_Access" ma:index="24" nillable="true" ma:displayName="Early Access" ma:default="0" ma:description="This is an option which you select when you want the chapter to be a part of the Early Access" ma:internalName="Early_x0020_Access">
      <xsd:simpleType>
        <xsd:restriction base="dms:Boolean"/>
      </xsd:simpleType>
    </xsd:element>
    <xsd:element name="MediaLengthInSeconds" ma:index="25" nillable="true" ma:displayName="Length (seconds)" ma:internalName="MediaLengthInSeconds" ma:readOnly="true">
      <xsd:simpleType>
        <xsd:restriction base="dms:Unknown"/>
      </xsd:simpleType>
    </xsd:element>
    <xsd:element name="PlagiarismOriginality" ma:index="26" nillable="true" ma:displayName="Plagiarism Originality" ma:description="This is a column to fill the plagiarism originality scores" ma:format="Dropdown" ma:internalName="PlagiarismOriginality" ma:percentage="FALSE">
      <xsd:simpleType>
        <xsd:restriction base="dms:Number"/>
      </xsd:simpleType>
    </xsd:element>
    <xsd:element name="NoteforSelf" ma:index="27" nillable="true" ma:displayName="Note for Self" ma:description="&quot;attack&quot; in &quot;Compressor&quot; bullet point&#10;&#10;I am keeping this highlighted so that I can explain what Attack (technical sound term) means in the Glossary." ma:format="Dropdown" ma:internalName="NoteforSelf">
      <xsd:simpleType>
        <xsd:restriction base="dms:Note">
          <xsd:maxLength value="255"/>
        </xsd:restriction>
      </xsd:simpleType>
    </xsd:element>
    <xsd:element name="lcf76f155ced4ddcb4097134ff3c332f" ma:index="29" nillable="true" ma:taxonomy="true" ma:internalName="lcf76f155ced4ddcb4097134ff3c332f" ma:taxonomyFieldName="MediaServiceImageTags" ma:displayName="Image Tags" ma:readOnly="false" ma:fieldId="{5cf76f15-5ced-4ddc-b409-7134ff3c332f}" ma:taxonomyMulti="true" ma:sspId="c4206cbd-ed67-49c0-b8a0-af32ee4f262e" ma:termSetId="09814cd3-568e-fe90-9814-8d621ff8fb84" ma:anchorId="fba54fb3-c3e1-fe81-a776-ca4b69148c4d" ma:open="true" ma:isKeyword="false">
      <xsd:complexType>
        <xsd:sequence>
          <xsd:element ref="pc:Terms" minOccurs="0" maxOccurs="1"/>
        </xsd:sequence>
      </xsd:complexType>
    </xsd:element>
    <xsd:element name="PageCount" ma:index="31" nillable="true" ma:displayName="Page Count" ma:format="Dropdown" ma:internalName="PageCount" ma:percentage="FALSE">
      <xsd:simpleType>
        <xsd:restriction base="dms:Number"/>
      </xsd:simpleType>
    </xsd:element>
    <xsd:element name="DaysAllocated" ma:index="32" nillable="true" ma:displayName="Days Allocated" ma:decimals="0" ma:default="1" ma:format="Dropdown" ma:internalName="DaysAllocated" ma:percentage="FALSE">
      <xsd:simpleType>
        <xsd:restriction base="dms:Number"/>
      </xsd:simpleType>
    </xsd:element>
    <xsd:element name="MediaServiceSearchProperties" ma:index="33" nillable="true" ma:displayName="MediaServiceSearchProperties" ma:hidden="true" ma:internalName="MediaServiceSearchProperties" ma:readOnly="true">
      <xsd:simpleType>
        <xsd:restriction base="dms:Note"/>
      </xsd:simpleType>
    </xsd:element>
    <xsd:element name="Editorial_x0020_Score" ma:index="34" nillable="true" ma:displayName="TR Score" ma:decimals="1" ma:format="Dropdown" ma:internalName="Editorial_x0020_Score" ma:percentage="FALSE">
      <xsd:simpleType>
        <xsd:restriction base="dms:Number">
          <xsd:maxInclusive value="10"/>
          <xsd:minInclusive value="1"/>
        </xsd:restriction>
      </xsd:simpleType>
    </xsd:element>
  </xsd:schema>
  <xsd:schema xmlns:xsd="http://www.w3.org/2001/XMLSchema" xmlns:xs="http://www.w3.org/2001/XMLSchema" xmlns:dms="http://schemas.microsoft.com/office/2006/documentManagement/types" xmlns:pc="http://schemas.microsoft.com/office/infopath/2007/PartnerControls" targetNamespace="c866c9ed-2f7a-4860-bf57-8153ff3a210a"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TaxCatchAll" ma:index="30" nillable="true" ma:displayName="Taxonomy Catch All Column" ma:hidden="true" ma:list="{b0b99e7b-2d5c-4d76-8978-e279b984ef45}" ma:internalName="TaxCatchAll" ma:showField="CatchAllData" ma:web="c866c9ed-2f7a-4860-bf57-8153ff3a210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AC96D8A-B1C3-4168-A821-F7DD238C5F2A}"/>
</file>

<file path=customXml/itemProps2.xml><?xml version="1.0" encoding="utf-8"?>
<ds:datastoreItem xmlns:ds="http://schemas.openxmlformats.org/officeDocument/2006/customXml" ds:itemID="{086344A5-A22F-4443-81FF-B531B796649C}"/>
</file>

<file path=customXml/itemProps3.xml><?xml version="1.0" encoding="utf-8"?>
<ds:datastoreItem xmlns:ds="http://schemas.openxmlformats.org/officeDocument/2006/customXml" ds:itemID="{C566933F-322E-4968-A2A2-202EFF318964}"/>
</file>

<file path=docProps/app.xml><?xml version="1.0" encoding="utf-8"?>
<Properties xmlns="http://schemas.openxmlformats.org/officeDocument/2006/extended-properties" xmlns:vt="http://schemas.openxmlformats.org/officeDocument/2006/docPropsVTypes">
  <Template>Normal.dotm</Template>
  <TotalTime>210</TotalTime>
  <Application>LibreOffice/7.4.5.1$MacOSX_AARCH64 LibreOffice_project/9c0871452b3918c1019dde9bfac75448afc4b57f</Application>
  <AppVersion>15.0000</AppVersion>
  <Pages>205</Pages>
  <Words>23348</Words>
  <Characters>194567</Characters>
  <CharactersWithSpaces>216699</CharactersWithSpaces>
  <Paragraphs>4669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2023-01-29T15:32:00Z</dcterms:created>
  <dc:creator/>
  <dc:description/>
  <dc:language>en-CA</dc:language>
  <cp:lastModifiedBy>Jomar Tigcal</cp:lastModifiedBy>
  <dcterms:modified xsi:type="dcterms:W3CDTF">2023-03-05T12:03:32Z</dcterms:modified>
  <cp:revision>29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0x010100F0722B58C1B4F6479F5D6A8E069F2686</vt:lpwstr>
  </property>
  <property fmtid="{D5CDD505-2E9C-101B-9397-08002B2CF9AE}" pid="3" name="Created">
    <vt:filetime>2022-11-23T00:00:00Z</vt:filetime>
  </property>
  <property fmtid="{D5CDD505-2E9C-101B-9397-08002B2CF9AE}" pid="4" name="Creator">
    <vt:lpwstr>Adobe InDesign 18.0 (Windows)</vt:lpwstr>
  </property>
  <property fmtid="{D5CDD505-2E9C-101B-9397-08002B2CF9AE}" pid="5" name="LastSaved">
    <vt:filetime>2022-11-23T00:00:00Z</vt:filetime>
  </property>
  <property fmtid="{D5CDD505-2E9C-101B-9397-08002B2CF9AE}" pid="6" name="MediaServiceImageTags">
    <vt:lpwstr/>
  </property>
  <property fmtid="{D5CDD505-2E9C-101B-9397-08002B2CF9AE}" pid="7" name="Producer">
    <vt:lpwstr>Adobe PDF Library 17.0</vt:lpwstr>
  </property>
</Properties>
</file>